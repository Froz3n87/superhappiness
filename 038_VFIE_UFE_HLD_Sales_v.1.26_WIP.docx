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A76B8E" w14:textId="77777777" w:rsidR="000F2B17" w:rsidRDefault="000F2B17" w:rsidP="002738CA">
      <w:pPr>
        <w:rPr>
          <w:lang w:val="en-IE"/>
        </w:rPr>
      </w:pPr>
      <w:bookmarkStart w:id="0" w:name="_Toc41120508"/>
    </w:p>
    <w:p w14:paraId="30326A1F" w14:textId="77777777" w:rsidR="00221068" w:rsidRPr="00E73B40" w:rsidRDefault="00C83C2E" w:rsidP="002738CA">
      <w:pPr>
        <w:rPr>
          <w:lang w:val="en-IE"/>
        </w:rPr>
      </w:pPr>
      <w:r w:rsidRPr="00E73B40">
        <w:rPr>
          <w:b/>
          <w:noProof/>
          <w:color w:val="7F7F7F" w:themeColor="text1" w:themeTint="80"/>
          <w:sz w:val="44"/>
          <w:szCs w:val="44"/>
          <w:lang w:val="pt-PT" w:eastAsia="pt-PT"/>
        </w:rPr>
        <mc:AlternateContent>
          <mc:Choice Requires="wps">
            <w:drawing>
              <wp:anchor distT="0" distB="0" distL="114300" distR="114300" simplePos="0" relativeHeight="251658241" behindDoc="0" locked="0" layoutInCell="1" allowOverlap="1" wp14:anchorId="1757BCBB" wp14:editId="1BEFFF31">
                <wp:simplePos x="0" y="0"/>
                <wp:positionH relativeFrom="column">
                  <wp:posOffset>-12700</wp:posOffset>
                </wp:positionH>
                <wp:positionV relativeFrom="paragraph">
                  <wp:posOffset>-537210</wp:posOffset>
                </wp:positionV>
                <wp:extent cx="6236970" cy="72644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6970" cy="726440"/>
                        </a:xfrm>
                        <a:prstGeom prst="rect">
                          <a:avLst/>
                        </a:prstGeom>
                        <a:noFill/>
                        <a:ln w="9525">
                          <a:noFill/>
                          <a:miter lim="800000"/>
                          <a:headEnd/>
                          <a:tailEnd/>
                        </a:ln>
                      </wps:spPr>
                      <wps:txbx>
                        <w:txbxContent>
                          <w:p w14:paraId="2ADE946F" w14:textId="77777777" w:rsidR="005B472C" w:rsidRPr="009D70E0" w:rsidRDefault="005B472C" w:rsidP="00B632E9">
                            <w:pPr>
                              <w:spacing w:before="0" w:after="0"/>
                              <w:jc w:val="right"/>
                              <w:rPr>
                                <w:rFonts w:ascii="Arial Narrow" w:hAnsi="Arial Narrow"/>
                                <w:caps/>
                                <w:sz w:val="34"/>
                                <w:szCs w:val="34"/>
                                <w:lang w:val="pt-PT"/>
                              </w:rPr>
                            </w:pPr>
                            <w:r>
                              <w:rPr>
                                <w:rFonts w:ascii="Arial Narrow" w:hAnsi="Arial Narrow"/>
                                <w:caps/>
                                <w:color w:val="7F7F7F" w:themeColor="text1" w:themeTint="80"/>
                                <w:sz w:val="34"/>
                                <w:szCs w:val="34"/>
                                <w:lang w:val="pt-PT"/>
                              </w:rPr>
                              <w:t>Functional design</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pt;margin-top:-42.3pt;width:491.1pt;height:57.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" filled="f" stroked="f">
                <v:textbox>
                  <w:txbxContent>
                    <w:p w14:paraId="2ADE946F" w14:textId="77777777" w:rsidR="005B472C" w:rsidRPr="009D70E0" w:rsidRDefault="005B472C" w:rsidP="00B632E9">
                      <w:pPr>
                        <w:spacing w:before="0" w:after="0"/>
                        <w:jc w:val="right"/>
                        <w:rPr>
                          <w:rFonts w:ascii="Arial Narrow" w:hAnsi="Arial Narrow"/>
                          <w:caps/>
                          <w:sz w:val="34"/>
                          <w:szCs w:val="34"/>
                          <w:lang w:val="pt-PT"/>
                        </w:rPr>
                      </w:pPr>
                      <w:r>
                        <w:rPr>
                          <w:rFonts w:ascii="Arial Narrow" w:hAnsi="Arial Narrow"/>
                          <w:caps/>
                          <w:color w:val="7F7F7F" w:themeColor="text1" w:themeTint="80"/>
                          <w:sz w:val="34"/>
                          <w:szCs w:val="34"/>
                          <w:lang w:val="pt-PT"/>
                        </w:rPr>
                        <w:t>Functional design</w:t>
                      </w:r>
                    </w:p>
                  </w:txbxContent>
                </v:textbox>
              </v:shape>
            </w:pict>
          </mc:Fallback>
        </mc:AlternateContent>
      </w:r>
      <w:r w:rsidR="00B5169F" w:rsidRPr="00E73B40">
        <w:rPr>
          <w:noProof/>
          <w:sz w:val="22"/>
          <w:lang w:val="pt-PT" w:eastAsia="pt-PT"/>
        </w:rPr>
        <w:drawing>
          <wp:anchor distT="0" distB="0" distL="114300" distR="114300" simplePos="0" relativeHeight="251660294" behindDoc="0" locked="0" layoutInCell="1" allowOverlap="1" wp14:anchorId="611DC98C" wp14:editId="4EC9FC64">
            <wp:simplePos x="0" y="0"/>
            <wp:positionH relativeFrom="column">
              <wp:posOffset>32385</wp:posOffset>
            </wp:positionH>
            <wp:positionV relativeFrom="paragraph">
              <wp:posOffset>-1381760</wp:posOffset>
            </wp:positionV>
            <wp:extent cx="1836104" cy="2880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3">
                      <a:extLst>
                        <a:ext uri="{28A0092B-C50C-407E-A947-70E740481C1C}">
                          <a14:useLocalDpi xmlns:a14="http://schemas.microsoft.com/office/drawing/2010/main" val="0"/>
                        </a:ext>
                      </a:extLst>
                    </a:blip>
                    <a:stretch>
                      <a:fillRect/>
                    </a:stretch>
                  </pic:blipFill>
                  <pic:spPr>
                    <a:xfrm>
                      <a:off x="0" y="0"/>
                      <a:ext cx="1836104" cy="2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02E4">
        <w:rPr>
          <w:lang w:val="en-IE"/>
        </w:rPr>
        <w:pict w14:anchorId="4E84220D">
          <v:rect id="_x0000_i1025" style="width:481.95pt;height:4pt" o:hralign="center" o:hrstd="t" o:hrnoshade="t" o:hr="t" fillcolor="#c00000" stroked="f"/>
        </w:pict>
      </w:r>
    </w:p>
    <w:p w14:paraId="191E06DF" w14:textId="77777777" w:rsidR="00A26E4A" w:rsidRPr="00E73B40" w:rsidRDefault="006D3EF1" w:rsidP="000922D6">
      <w:pPr>
        <w:spacing w:before="720"/>
        <w:jc w:val="left"/>
        <w:rPr>
          <w:color w:val="7F7F7F" w:themeColor="text1" w:themeTint="80"/>
          <w:sz w:val="52"/>
          <w:lang w:val="en-IE"/>
        </w:rPr>
      </w:pPr>
      <w:r w:rsidRPr="00E73B40">
        <w:rPr>
          <w:color w:val="7F7F7F" w:themeColor="text1" w:themeTint="80"/>
          <w:sz w:val="52"/>
          <w:lang w:val="en-IE"/>
        </w:rPr>
        <w:t>Equinox – Unified Front-End</w:t>
      </w:r>
    </w:p>
    <w:sdt>
      <w:sdtPr>
        <w:rPr>
          <w:rFonts w:cs="Arial"/>
          <w:color w:val="7F7F7F" w:themeColor="text1" w:themeTint="80"/>
          <w:sz w:val="28"/>
          <w:szCs w:val="32"/>
          <w:lang w:val="en-US"/>
        </w:rPr>
        <w:alias w:val="Title"/>
        <w:tag w:val=""/>
        <w:id w:val="1386912136"/>
        <w:placeholder>
          <w:docPart w:val="DE6A431191CC4198BBC6A98F956D1FEF"/>
        </w:placeholder>
        <w:dataBinding w:prefixMappings="xmlns:ns0='http://purl.org/dc/elements/1.1/' xmlns:ns1='http://schemas.openxmlformats.org/package/2006/metadata/core-properties' " w:xpath="/ns1:coreProperties[1]/ns0:title[1]" w:storeItemID="{6C3C8BC8-F283-45AE-878A-BAB7291924A1}"/>
        <w:text/>
      </w:sdtPr>
      <w:sdtEndPr/>
      <w:sdtContent>
        <w:p w14:paraId="2FFA6A29" w14:textId="6CEAC1D6" w:rsidR="009E1F57" w:rsidRPr="00E73B40" w:rsidRDefault="001F11B4" w:rsidP="009E1F57">
          <w:pPr>
            <w:jc w:val="left"/>
            <w:rPr>
              <w:rFonts w:cs="Arial"/>
              <w:color w:val="7F7F7F" w:themeColor="text1" w:themeTint="80"/>
              <w:sz w:val="28"/>
              <w:szCs w:val="32"/>
              <w:lang w:val="en-IE"/>
            </w:rPr>
          </w:pPr>
          <w:r w:rsidRPr="0023768E">
            <w:rPr>
              <w:rFonts w:cs="Arial"/>
              <w:color w:val="7F7F7F" w:themeColor="text1" w:themeTint="80"/>
              <w:sz w:val="28"/>
              <w:szCs w:val="32"/>
              <w:lang w:val="en-US"/>
            </w:rPr>
            <w:t>Sales</w:t>
          </w:r>
        </w:p>
      </w:sdtContent>
    </w:sdt>
    <w:p w14:paraId="34C775DF" w14:textId="77777777" w:rsidR="00725698" w:rsidRPr="00E73B40" w:rsidRDefault="00725698" w:rsidP="002C2C6D">
      <w:pPr>
        <w:jc w:val="left"/>
        <w:rPr>
          <w:color w:val="7F7F7F" w:themeColor="text1" w:themeTint="80"/>
          <w:sz w:val="32"/>
          <w:szCs w:val="32"/>
          <w:lang w:val="en-IE"/>
        </w:rPr>
      </w:pPr>
    </w:p>
    <w:p w14:paraId="6301B0B8" w14:textId="77777777" w:rsidR="006D48C3" w:rsidRPr="00E73B40" w:rsidRDefault="006D48C3" w:rsidP="00725698">
      <w:pPr>
        <w:spacing w:before="0" w:after="0"/>
        <w:rPr>
          <w:b/>
          <w:sz w:val="20"/>
          <w:lang w:val="en-IE"/>
        </w:rPr>
      </w:pPr>
    </w:p>
    <w:p w14:paraId="52E57256" w14:textId="77777777" w:rsidR="006D48C3" w:rsidRPr="00E73B40" w:rsidRDefault="006D48C3" w:rsidP="00725698">
      <w:pPr>
        <w:spacing w:before="0" w:after="0"/>
        <w:rPr>
          <w:b/>
          <w:sz w:val="20"/>
          <w:lang w:val="en-IE"/>
        </w:rPr>
      </w:pPr>
    </w:p>
    <w:p w14:paraId="476031DF" w14:textId="77777777" w:rsidR="006D48C3" w:rsidRPr="00E73B40" w:rsidRDefault="006D48C3" w:rsidP="00725698">
      <w:pPr>
        <w:spacing w:before="0" w:after="0"/>
        <w:rPr>
          <w:b/>
          <w:sz w:val="20"/>
          <w:lang w:val="en-IE"/>
        </w:rPr>
      </w:pPr>
    </w:p>
    <w:p w14:paraId="50660FAD" w14:textId="77777777" w:rsidR="006D48C3" w:rsidRPr="00E73B40" w:rsidRDefault="006D48C3" w:rsidP="00725698">
      <w:pPr>
        <w:spacing w:before="0" w:after="0"/>
        <w:rPr>
          <w:b/>
          <w:sz w:val="20"/>
          <w:lang w:val="en-IE"/>
        </w:rPr>
      </w:pPr>
    </w:p>
    <w:p w14:paraId="76744D9D" w14:textId="77777777" w:rsidR="006D48C3" w:rsidRPr="00E73B40" w:rsidRDefault="006D48C3" w:rsidP="00725698">
      <w:pPr>
        <w:spacing w:before="0" w:after="0"/>
        <w:rPr>
          <w:b/>
          <w:sz w:val="20"/>
          <w:lang w:val="en-IE"/>
        </w:rPr>
      </w:pPr>
    </w:p>
    <w:p w14:paraId="66D28435" w14:textId="77777777" w:rsidR="006D48C3" w:rsidRPr="00E73B40" w:rsidRDefault="006D48C3" w:rsidP="00725698">
      <w:pPr>
        <w:spacing w:before="0" w:after="0"/>
        <w:rPr>
          <w:b/>
          <w:sz w:val="20"/>
          <w:lang w:val="en-IE"/>
        </w:rPr>
      </w:pPr>
    </w:p>
    <w:p w14:paraId="3526CEFB" w14:textId="77777777" w:rsidR="006D48C3" w:rsidRPr="00E73B40" w:rsidRDefault="006D48C3" w:rsidP="00725698">
      <w:pPr>
        <w:spacing w:before="0" w:after="0"/>
        <w:rPr>
          <w:b/>
          <w:sz w:val="20"/>
          <w:lang w:val="en-IE"/>
        </w:rPr>
      </w:pPr>
    </w:p>
    <w:p w14:paraId="2CDF31FA" w14:textId="77777777" w:rsidR="006D48C3" w:rsidRPr="00E73B40" w:rsidRDefault="006D48C3" w:rsidP="00725698">
      <w:pPr>
        <w:spacing w:before="0" w:after="0"/>
        <w:rPr>
          <w:b/>
          <w:sz w:val="20"/>
          <w:lang w:val="en-IE"/>
        </w:rPr>
      </w:pPr>
    </w:p>
    <w:p w14:paraId="098CFF8B" w14:textId="77777777" w:rsidR="006D48C3" w:rsidRPr="00E73B40" w:rsidRDefault="006D48C3" w:rsidP="00725698">
      <w:pPr>
        <w:spacing w:before="0" w:after="0"/>
        <w:rPr>
          <w:b/>
          <w:sz w:val="20"/>
          <w:lang w:val="en-IE"/>
        </w:rPr>
      </w:pPr>
    </w:p>
    <w:p w14:paraId="0134220F" w14:textId="77777777" w:rsidR="006D48C3" w:rsidRPr="00E73B40" w:rsidRDefault="006D48C3" w:rsidP="00725698">
      <w:pPr>
        <w:spacing w:before="0" w:after="0"/>
        <w:rPr>
          <w:b/>
          <w:sz w:val="20"/>
          <w:lang w:val="en-IE"/>
        </w:rPr>
      </w:pPr>
    </w:p>
    <w:p w14:paraId="480B5385" w14:textId="77777777" w:rsidR="006D48C3" w:rsidRPr="00E73B40" w:rsidRDefault="006D48C3" w:rsidP="00725698">
      <w:pPr>
        <w:spacing w:before="0" w:after="0"/>
        <w:rPr>
          <w:b/>
          <w:sz w:val="20"/>
          <w:lang w:val="en-IE"/>
        </w:rPr>
      </w:pPr>
    </w:p>
    <w:p w14:paraId="758FE663" w14:textId="77777777" w:rsidR="00F67DDB" w:rsidRPr="00E73B40" w:rsidRDefault="00F67DDB" w:rsidP="00725698">
      <w:pPr>
        <w:spacing w:before="0" w:after="0"/>
        <w:rPr>
          <w:b/>
          <w:sz w:val="20"/>
          <w:lang w:val="en-IE"/>
        </w:rPr>
      </w:pPr>
    </w:p>
    <w:p w14:paraId="2C865DCD" w14:textId="77777777" w:rsidR="006D48C3" w:rsidRPr="00E73B40" w:rsidRDefault="006D48C3" w:rsidP="00725698">
      <w:pPr>
        <w:spacing w:before="0" w:after="0"/>
        <w:rPr>
          <w:b/>
          <w:sz w:val="20"/>
          <w:lang w:val="en-IE"/>
        </w:rPr>
      </w:pPr>
    </w:p>
    <w:p w14:paraId="39C94270" w14:textId="77777777" w:rsidR="006D48C3" w:rsidRPr="00E73B40" w:rsidRDefault="006D48C3" w:rsidP="00725698">
      <w:pPr>
        <w:spacing w:before="0" w:after="0"/>
        <w:rPr>
          <w:b/>
          <w:sz w:val="20"/>
          <w:lang w:val="en-IE"/>
        </w:rPr>
      </w:pPr>
    </w:p>
    <w:p w14:paraId="790688AB" w14:textId="77777777" w:rsidR="006D48C3" w:rsidRPr="00E73B40" w:rsidRDefault="006D48C3" w:rsidP="00725698">
      <w:pPr>
        <w:spacing w:before="0" w:after="0"/>
        <w:rPr>
          <w:b/>
          <w:sz w:val="20"/>
          <w:lang w:val="en-IE"/>
        </w:rPr>
      </w:pPr>
    </w:p>
    <w:p w14:paraId="0AB5FAFD" w14:textId="77777777" w:rsidR="006D48C3" w:rsidRPr="00E73B40" w:rsidRDefault="006D48C3" w:rsidP="00725698">
      <w:pPr>
        <w:spacing w:before="0" w:after="0"/>
        <w:rPr>
          <w:b/>
          <w:sz w:val="20"/>
          <w:lang w:val="en-IE"/>
        </w:rPr>
      </w:pPr>
    </w:p>
    <w:p w14:paraId="026A80EC" w14:textId="77777777" w:rsidR="006D48C3" w:rsidRPr="00E73B40" w:rsidRDefault="006D48C3" w:rsidP="00725698">
      <w:pPr>
        <w:spacing w:before="0" w:after="0"/>
        <w:rPr>
          <w:b/>
          <w:sz w:val="20"/>
          <w:lang w:val="en-IE"/>
        </w:rPr>
      </w:pPr>
    </w:p>
    <w:p w14:paraId="4AE09C60" w14:textId="77777777" w:rsidR="004F0520" w:rsidRPr="00E73B40" w:rsidRDefault="00725698" w:rsidP="00725698">
      <w:pPr>
        <w:spacing w:before="0" w:after="0"/>
        <w:rPr>
          <w:lang w:val="en-IE"/>
        </w:rPr>
      </w:pPr>
      <w:r w:rsidRPr="00E73B40">
        <w:rPr>
          <w:b/>
          <w:sz w:val="20"/>
          <w:lang w:val="en-IE"/>
        </w:rPr>
        <w:t>Author:</w:t>
      </w:r>
      <w:r w:rsidRPr="00E73B40">
        <w:rPr>
          <w:sz w:val="20"/>
          <w:lang w:val="en-IE"/>
        </w:rPr>
        <w:tab/>
      </w:r>
      <w:r w:rsidR="00942FC2" w:rsidRPr="00E73B40">
        <w:rPr>
          <w:lang w:val="en-IE"/>
        </w:rPr>
        <w:t xml:space="preserve">Celfocus </w:t>
      </w:r>
    </w:p>
    <w:p w14:paraId="25DBE306" w14:textId="7D59A640" w:rsidR="00FC6056" w:rsidRPr="00E73B40" w:rsidRDefault="00725698" w:rsidP="00FC6056">
      <w:pPr>
        <w:spacing w:before="0" w:after="0"/>
        <w:rPr>
          <w:rFonts w:cs="Arial"/>
          <w:sz w:val="16"/>
          <w:lang w:val="en-IE"/>
        </w:rPr>
      </w:pPr>
      <w:r w:rsidRPr="00E73B40">
        <w:rPr>
          <w:b/>
          <w:sz w:val="20"/>
          <w:lang w:val="en-IE"/>
        </w:rPr>
        <w:t>Last Update:</w:t>
      </w:r>
      <w:r w:rsidRPr="00E73B40">
        <w:rPr>
          <w:lang w:val="en-IE"/>
        </w:rPr>
        <w:t xml:space="preserve"> </w:t>
      </w:r>
      <w:r w:rsidRPr="00E73B40">
        <w:rPr>
          <w:sz w:val="16"/>
          <w:lang w:val="en-IE"/>
        </w:rPr>
        <w:tab/>
      </w:r>
      <w:sdt>
        <w:sdtPr>
          <w:rPr>
            <w:rFonts w:cs="Arial"/>
            <w:lang w:val="en-US"/>
          </w:rPr>
          <w:alias w:val="Publish Date"/>
          <w:tag w:val=""/>
          <w:id w:val="818314056"/>
          <w:dataBinding w:prefixMappings="xmlns:ns0='http://schemas.microsoft.com/office/2006/coverPageProps' " w:xpath="/ns0:CoverPageProperties[1]/ns0:PublishDate[1]" w:storeItemID="{55AF091B-3C7A-41E3-B477-F2FDAA23CFDA}"/>
          <w:date w:fullDate="2017-01-03T00:00:00Z">
            <w:dateFormat w:val="yyyy-MM-dd"/>
            <w:lid w:val="pt-PT"/>
            <w:storeMappedDataAs w:val="dateTime"/>
            <w:calendar w:val="gregorian"/>
          </w:date>
        </w:sdtPr>
        <w:sdtEndPr/>
        <w:sdtContent>
          <w:r w:rsidR="001F11B4" w:rsidRPr="001F11B4">
            <w:rPr>
              <w:rFonts w:cs="Arial"/>
              <w:lang w:val="en-US"/>
            </w:rPr>
            <w:t>2017-01-03</w:t>
          </w:r>
        </w:sdtContent>
      </w:sdt>
    </w:p>
    <w:p w14:paraId="7FA126FB" w14:textId="734BCEBF" w:rsidR="00725698" w:rsidRPr="00E73B40" w:rsidRDefault="00725698" w:rsidP="004730AC">
      <w:pPr>
        <w:spacing w:before="0" w:after="0"/>
        <w:rPr>
          <w:lang w:val="en-IE"/>
        </w:rPr>
        <w:sectPr w:rsidR="00725698" w:rsidRPr="00E73B40" w:rsidSect="001D2FAB">
          <w:footerReference w:type="first" r:id="rId14"/>
          <w:pgSz w:w="11907" w:h="16839" w:code="9"/>
          <w:pgMar w:top="4786" w:right="1134" w:bottom="1134" w:left="1134" w:header="720" w:footer="1053" w:gutter="0"/>
          <w:cols w:space="720"/>
          <w:titlePg/>
          <w:docGrid w:linePitch="299"/>
        </w:sectPr>
      </w:pPr>
      <w:r w:rsidRPr="00E73B40">
        <w:rPr>
          <w:b/>
          <w:sz w:val="20"/>
          <w:lang w:val="en-IE"/>
        </w:rPr>
        <w:t>Version:</w:t>
      </w:r>
      <w:r w:rsidRPr="00E73B40">
        <w:rPr>
          <w:lang w:val="en-IE"/>
        </w:rPr>
        <w:t xml:space="preserve"> </w:t>
      </w:r>
      <w:r w:rsidRPr="00E73B40">
        <w:rPr>
          <w:lang w:val="en-IE"/>
        </w:rPr>
        <w:tab/>
      </w:r>
      <w:sdt>
        <w:sdtPr>
          <w:rPr>
            <w:rFonts w:cs="Arial"/>
            <w:lang w:val="en-US"/>
          </w:rPr>
          <w:alias w:val="Abstract"/>
          <w:tag w:val=""/>
          <w:id w:val="943427001"/>
          <w:dataBinding w:prefixMappings="xmlns:ns0='http://schemas.microsoft.com/office/2006/coverPageProps' " w:xpath="/ns0:CoverPageProperties[1]/ns0:Abstract[1]" w:storeItemID="{55AF091B-3C7A-41E3-B477-F2FDAA23CFDA}"/>
          <w:text/>
        </w:sdtPr>
        <w:sdtEndPr/>
        <w:sdtContent>
          <w:r w:rsidR="001F11B4" w:rsidRPr="001F11B4">
            <w:rPr>
              <w:rFonts w:cs="Arial"/>
              <w:lang w:val="en-US"/>
            </w:rPr>
            <w:t>1.26</w:t>
          </w:r>
        </w:sdtContent>
      </w:sdt>
    </w:p>
    <w:bookmarkEnd w:id="0"/>
    <w:p w14:paraId="64616829" w14:textId="77777777" w:rsidR="002418FD" w:rsidRPr="00E73B40" w:rsidRDefault="002418FD" w:rsidP="00695F56">
      <w:pPr>
        <w:pStyle w:val="TOC1"/>
        <w:rPr>
          <w:lang w:val="en-IE"/>
        </w:rPr>
      </w:pPr>
      <w:r w:rsidRPr="00E73B40">
        <w:rPr>
          <w:lang w:val="en-IE"/>
        </w:rPr>
        <w:lastRenderedPageBreak/>
        <w:t>Table of Contents</w:t>
      </w:r>
    </w:p>
    <w:p w14:paraId="5B4B00B6" w14:textId="77777777" w:rsidR="00724601" w:rsidRDefault="00E21027">
      <w:pPr>
        <w:pStyle w:val="TOC1"/>
        <w:rPr>
          <w:rFonts w:asciiTheme="minorHAnsi" w:eastAsiaTheme="minorEastAsia" w:hAnsiTheme="minorHAnsi" w:cstheme="minorBidi"/>
          <w:bCs w:val="0"/>
          <w:color w:val="auto"/>
          <w:sz w:val="22"/>
          <w:szCs w:val="22"/>
          <w:lang w:val="pt-PT" w:eastAsia="pt-PT"/>
        </w:rPr>
      </w:pPr>
      <w:r w:rsidRPr="00E73B40">
        <w:rPr>
          <w:sz w:val="20"/>
          <w:szCs w:val="20"/>
          <w:lang w:val="en-IE"/>
        </w:rPr>
        <w:fldChar w:fldCharType="begin"/>
      </w:r>
      <w:r w:rsidR="00671F48" w:rsidRPr="00E73B40">
        <w:rPr>
          <w:sz w:val="20"/>
          <w:szCs w:val="20"/>
          <w:lang w:val="en-IE"/>
        </w:rPr>
        <w:instrText xml:space="preserve"> TOC \o "1-3" \h \z \u </w:instrText>
      </w:r>
      <w:r w:rsidRPr="00E73B40">
        <w:rPr>
          <w:sz w:val="20"/>
          <w:szCs w:val="20"/>
          <w:lang w:val="en-IE"/>
        </w:rPr>
        <w:fldChar w:fldCharType="separate"/>
      </w:r>
      <w:hyperlink w:anchor="_Toc471232955" w:history="1">
        <w:r w:rsidR="00724601" w:rsidRPr="000A5890">
          <w:rPr>
            <w:rStyle w:val="Hyperlink"/>
            <w:lang w:val="en-IE"/>
          </w:rPr>
          <w:t>1.</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Summary</w:t>
        </w:r>
        <w:r w:rsidR="00724601">
          <w:rPr>
            <w:webHidden/>
          </w:rPr>
          <w:tab/>
        </w:r>
        <w:r w:rsidR="00724601">
          <w:rPr>
            <w:webHidden/>
          </w:rPr>
          <w:fldChar w:fldCharType="begin"/>
        </w:r>
        <w:r w:rsidR="00724601">
          <w:rPr>
            <w:webHidden/>
          </w:rPr>
          <w:instrText xml:space="preserve"> PAGEREF _Toc471232955 \h </w:instrText>
        </w:r>
        <w:r w:rsidR="00724601">
          <w:rPr>
            <w:webHidden/>
          </w:rPr>
        </w:r>
        <w:r w:rsidR="00724601">
          <w:rPr>
            <w:webHidden/>
          </w:rPr>
          <w:fldChar w:fldCharType="separate"/>
        </w:r>
        <w:r w:rsidR="00724601">
          <w:rPr>
            <w:webHidden/>
          </w:rPr>
          <w:t>4</w:t>
        </w:r>
        <w:r w:rsidR="00724601">
          <w:rPr>
            <w:webHidden/>
          </w:rPr>
          <w:fldChar w:fldCharType="end"/>
        </w:r>
      </w:hyperlink>
    </w:p>
    <w:p w14:paraId="67673BAD" w14:textId="77777777" w:rsidR="00724601" w:rsidRDefault="00BE02E4">
      <w:pPr>
        <w:pStyle w:val="TOC1"/>
        <w:rPr>
          <w:rFonts w:asciiTheme="minorHAnsi" w:eastAsiaTheme="minorEastAsia" w:hAnsiTheme="minorHAnsi" w:cstheme="minorBidi"/>
          <w:bCs w:val="0"/>
          <w:color w:val="auto"/>
          <w:sz w:val="22"/>
          <w:szCs w:val="22"/>
          <w:lang w:val="pt-PT" w:eastAsia="pt-PT"/>
        </w:rPr>
      </w:pPr>
      <w:hyperlink w:anchor="_Toc471232956" w:history="1">
        <w:r w:rsidR="00724601" w:rsidRPr="000A5890">
          <w:rPr>
            <w:rStyle w:val="Hyperlink"/>
            <w:lang w:val="en-IE"/>
          </w:rPr>
          <w:t>2.</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Business Scenarios &amp; Features</w:t>
        </w:r>
        <w:r w:rsidR="00724601">
          <w:rPr>
            <w:webHidden/>
          </w:rPr>
          <w:tab/>
        </w:r>
        <w:r w:rsidR="00724601">
          <w:rPr>
            <w:webHidden/>
          </w:rPr>
          <w:fldChar w:fldCharType="begin"/>
        </w:r>
        <w:r w:rsidR="00724601">
          <w:rPr>
            <w:webHidden/>
          </w:rPr>
          <w:instrText xml:space="preserve"> PAGEREF _Toc471232956 \h </w:instrText>
        </w:r>
        <w:r w:rsidR="00724601">
          <w:rPr>
            <w:webHidden/>
          </w:rPr>
        </w:r>
        <w:r w:rsidR="00724601">
          <w:rPr>
            <w:webHidden/>
          </w:rPr>
          <w:fldChar w:fldCharType="separate"/>
        </w:r>
        <w:r w:rsidR="00724601">
          <w:rPr>
            <w:webHidden/>
          </w:rPr>
          <w:t>19</w:t>
        </w:r>
        <w:r w:rsidR="00724601">
          <w:rPr>
            <w:webHidden/>
          </w:rPr>
          <w:fldChar w:fldCharType="end"/>
        </w:r>
      </w:hyperlink>
    </w:p>
    <w:p w14:paraId="7E695BD2" w14:textId="77777777" w:rsidR="00724601" w:rsidRDefault="00BE02E4">
      <w:pPr>
        <w:pStyle w:val="TOC2"/>
        <w:rPr>
          <w:rFonts w:asciiTheme="minorHAnsi" w:eastAsiaTheme="minorEastAsia" w:hAnsiTheme="minorHAnsi" w:cstheme="minorBidi"/>
          <w:szCs w:val="22"/>
          <w:lang w:val="pt-PT" w:eastAsia="pt-PT"/>
        </w:rPr>
      </w:pPr>
      <w:hyperlink w:anchor="_Toc471232957" w:history="1">
        <w:r w:rsidR="00724601" w:rsidRPr="000A5890">
          <w:rPr>
            <w:rStyle w:val="Hyperlink"/>
            <w:lang w:val="en-IE"/>
          </w:rPr>
          <w:t>How Business Scenarios &amp; Features are structured?</w:t>
        </w:r>
        <w:r w:rsidR="00724601">
          <w:rPr>
            <w:webHidden/>
          </w:rPr>
          <w:tab/>
        </w:r>
        <w:r w:rsidR="00724601">
          <w:rPr>
            <w:webHidden/>
          </w:rPr>
          <w:fldChar w:fldCharType="begin"/>
        </w:r>
        <w:r w:rsidR="00724601">
          <w:rPr>
            <w:webHidden/>
          </w:rPr>
          <w:instrText xml:space="preserve"> PAGEREF _Toc471232957 \h </w:instrText>
        </w:r>
        <w:r w:rsidR="00724601">
          <w:rPr>
            <w:webHidden/>
          </w:rPr>
        </w:r>
        <w:r w:rsidR="00724601">
          <w:rPr>
            <w:webHidden/>
          </w:rPr>
          <w:fldChar w:fldCharType="separate"/>
        </w:r>
        <w:r w:rsidR="00724601">
          <w:rPr>
            <w:webHidden/>
          </w:rPr>
          <w:t>19</w:t>
        </w:r>
        <w:r w:rsidR="00724601">
          <w:rPr>
            <w:webHidden/>
          </w:rPr>
          <w:fldChar w:fldCharType="end"/>
        </w:r>
      </w:hyperlink>
    </w:p>
    <w:p w14:paraId="2AF490C9" w14:textId="77777777" w:rsidR="00724601" w:rsidRDefault="00BE02E4">
      <w:pPr>
        <w:pStyle w:val="TOC2"/>
        <w:rPr>
          <w:rFonts w:asciiTheme="minorHAnsi" w:eastAsiaTheme="minorEastAsia" w:hAnsiTheme="minorHAnsi" w:cstheme="minorBidi"/>
          <w:szCs w:val="22"/>
          <w:lang w:val="pt-PT" w:eastAsia="pt-PT"/>
        </w:rPr>
      </w:pPr>
      <w:hyperlink w:anchor="_Toc471232958" w:history="1">
        <w:r w:rsidR="00724601" w:rsidRPr="000A5890">
          <w:rPr>
            <w:rStyle w:val="Hyperlink"/>
            <w:lang w:val="en-IE"/>
          </w:rPr>
          <w:t>Functional Specification</w:t>
        </w:r>
        <w:r w:rsidR="00724601">
          <w:rPr>
            <w:webHidden/>
          </w:rPr>
          <w:tab/>
        </w:r>
        <w:r w:rsidR="00724601">
          <w:rPr>
            <w:webHidden/>
          </w:rPr>
          <w:fldChar w:fldCharType="begin"/>
        </w:r>
        <w:r w:rsidR="00724601">
          <w:rPr>
            <w:webHidden/>
          </w:rPr>
          <w:instrText xml:space="preserve"> PAGEREF _Toc471232958 \h </w:instrText>
        </w:r>
        <w:r w:rsidR="00724601">
          <w:rPr>
            <w:webHidden/>
          </w:rPr>
        </w:r>
        <w:r w:rsidR="00724601">
          <w:rPr>
            <w:webHidden/>
          </w:rPr>
          <w:fldChar w:fldCharType="separate"/>
        </w:r>
        <w:r w:rsidR="00724601">
          <w:rPr>
            <w:webHidden/>
          </w:rPr>
          <w:t>20</w:t>
        </w:r>
        <w:r w:rsidR="00724601">
          <w:rPr>
            <w:webHidden/>
          </w:rPr>
          <w:fldChar w:fldCharType="end"/>
        </w:r>
      </w:hyperlink>
    </w:p>
    <w:p w14:paraId="03632E7D" w14:textId="77777777" w:rsidR="00724601" w:rsidRDefault="00BE02E4">
      <w:pPr>
        <w:pStyle w:val="TOC3"/>
        <w:rPr>
          <w:rFonts w:asciiTheme="minorHAnsi" w:eastAsiaTheme="minorEastAsia" w:hAnsiTheme="minorHAnsi" w:cstheme="minorBidi"/>
          <w:sz w:val="22"/>
          <w:szCs w:val="22"/>
          <w:lang w:val="pt-PT" w:eastAsia="pt-PT"/>
        </w:rPr>
      </w:pPr>
      <w:hyperlink w:anchor="_Toc47123295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_Toc471232959 \h </w:instrText>
        </w:r>
        <w:r w:rsidR="00724601">
          <w:rPr>
            <w:webHidden/>
          </w:rPr>
        </w:r>
        <w:r w:rsidR="00724601">
          <w:rPr>
            <w:webHidden/>
          </w:rPr>
          <w:fldChar w:fldCharType="separate"/>
        </w:r>
        <w:r w:rsidR="00724601">
          <w:rPr>
            <w:webHidden/>
          </w:rPr>
          <w:t>20</w:t>
        </w:r>
        <w:r w:rsidR="00724601">
          <w:rPr>
            <w:webHidden/>
          </w:rPr>
          <w:fldChar w:fldCharType="end"/>
        </w:r>
      </w:hyperlink>
    </w:p>
    <w:p w14:paraId="0EFB1F1F" w14:textId="77777777" w:rsidR="00724601" w:rsidRDefault="00BE02E4">
      <w:pPr>
        <w:pStyle w:val="TOC3"/>
        <w:rPr>
          <w:rFonts w:asciiTheme="minorHAnsi" w:eastAsiaTheme="minorEastAsia" w:hAnsiTheme="minorHAnsi" w:cstheme="minorBidi"/>
          <w:sz w:val="22"/>
          <w:szCs w:val="22"/>
          <w:lang w:val="pt-PT" w:eastAsia="pt-PT"/>
        </w:rPr>
      </w:pPr>
      <w:hyperlink w:anchor="_Toc47123296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_Toc471232960 \h </w:instrText>
        </w:r>
        <w:r w:rsidR="00724601">
          <w:rPr>
            <w:webHidden/>
          </w:rPr>
        </w:r>
        <w:r w:rsidR="00724601">
          <w:rPr>
            <w:webHidden/>
          </w:rPr>
          <w:fldChar w:fldCharType="separate"/>
        </w:r>
        <w:r w:rsidR="00724601">
          <w:rPr>
            <w:webHidden/>
          </w:rPr>
          <w:t>61</w:t>
        </w:r>
        <w:r w:rsidR="00724601">
          <w:rPr>
            <w:webHidden/>
          </w:rPr>
          <w:fldChar w:fldCharType="end"/>
        </w:r>
      </w:hyperlink>
    </w:p>
    <w:p w14:paraId="52E59418" w14:textId="77777777" w:rsidR="00724601" w:rsidRDefault="00BE02E4">
      <w:pPr>
        <w:pStyle w:val="TOC3"/>
        <w:rPr>
          <w:rFonts w:asciiTheme="minorHAnsi" w:eastAsiaTheme="minorEastAsia" w:hAnsiTheme="minorHAnsi" w:cstheme="minorBidi"/>
          <w:sz w:val="22"/>
          <w:szCs w:val="22"/>
          <w:lang w:val="pt-PT" w:eastAsia="pt-PT"/>
        </w:rPr>
      </w:pPr>
      <w:hyperlink w:anchor="_Toc47123296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_Toc471232961 \h </w:instrText>
        </w:r>
        <w:r w:rsidR="00724601">
          <w:rPr>
            <w:webHidden/>
          </w:rPr>
        </w:r>
        <w:r w:rsidR="00724601">
          <w:rPr>
            <w:webHidden/>
          </w:rPr>
          <w:fldChar w:fldCharType="separate"/>
        </w:r>
        <w:r w:rsidR="00724601">
          <w:rPr>
            <w:webHidden/>
          </w:rPr>
          <w:t>100</w:t>
        </w:r>
        <w:r w:rsidR="00724601">
          <w:rPr>
            <w:webHidden/>
          </w:rPr>
          <w:fldChar w:fldCharType="end"/>
        </w:r>
      </w:hyperlink>
    </w:p>
    <w:p w14:paraId="4C6F4086" w14:textId="77777777" w:rsidR="00724601" w:rsidRDefault="00BE02E4">
      <w:pPr>
        <w:pStyle w:val="TOC3"/>
        <w:rPr>
          <w:rFonts w:asciiTheme="minorHAnsi" w:eastAsiaTheme="minorEastAsia" w:hAnsiTheme="minorHAnsi" w:cstheme="minorBidi"/>
          <w:sz w:val="22"/>
          <w:szCs w:val="22"/>
          <w:lang w:val="pt-PT" w:eastAsia="pt-PT"/>
        </w:rPr>
      </w:pPr>
      <w:hyperlink w:anchor="_Toc47123296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_Toc471232962 \h </w:instrText>
        </w:r>
        <w:r w:rsidR="00724601">
          <w:rPr>
            <w:webHidden/>
          </w:rPr>
        </w:r>
        <w:r w:rsidR="00724601">
          <w:rPr>
            <w:webHidden/>
          </w:rPr>
          <w:fldChar w:fldCharType="separate"/>
        </w:r>
        <w:r w:rsidR="00724601">
          <w:rPr>
            <w:webHidden/>
          </w:rPr>
          <w:t>106</w:t>
        </w:r>
        <w:r w:rsidR="00724601">
          <w:rPr>
            <w:webHidden/>
          </w:rPr>
          <w:fldChar w:fldCharType="end"/>
        </w:r>
      </w:hyperlink>
    </w:p>
    <w:p w14:paraId="630B2C6B" w14:textId="77777777" w:rsidR="00724601" w:rsidRDefault="00BE02E4">
      <w:pPr>
        <w:pStyle w:val="TOC3"/>
        <w:rPr>
          <w:rFonts w:asciiTheme="minorHAnsi" w:eastAsiaTheme="minorEastAsia" w:hAnsiTheme="minorHAnsi" w:cstheme="minorBidi"/>
          <w:sz w:val="22"/>
          <w:szCs w:val="22"/>
          <w:lang w:val="pt-PT" w:eastAsia="pt-PT"/>
        </w:rPr>
      </w:pPr>
      <w:hyperlink w:anchor="_Toc47123296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_Toc471232963 \h </w:instrText>
        </w:r>
        <w:r w:rsidR="00724601">
          <w:rPr>
            <w:webHidden/>
          </w:rPr>
        </w:r>
        <w:r w:rsidR="00724601">
          <w:rPr>
            <w:webHidden/>
          </w:rPr>
          <w:fldChar w:fldCharType="separate"/>
        </w:r>
        <w:r w:rsidR="00724601">
          <w:rPr>
            <w:webHidden/>
          </w:rPr>
          <w:t>111</w:t>
        </w:r>
        <w:r w:rsidR="00724601">
          <w:rPr>
            <w:webHidden/>
          </w:rPr>
          <w:fldChar w:fldCharType="end"/>
        </w:r>
      </w:hyperlink>
    </w:p>
    <w:p w14:paraId="3EB3F99C" w14:textId="77777777" w:rsidR="00724601" w:rsidRDefault="00BE02E4">
      <w:pPr>
        <w:pStyle w:val="TOC3"/>
        <w:rPr>
          <w:rFonts w:asciiTheme="minorHAnsi" w:eastAsiaTheme="minorEastAsia" w:hAnsiTheme="minorHAnsi" w:cstheme="minorBidi"/>
          <w:sz w:val="22"/>
          <w:szCs w:val="22"/>
          <w:lang w:val="pt-PT" w:eastAsia="pt-PT"/>
        </w:rPr>
      </w:pPr>
      <w:hyperlink w:anchor="_Toc471232964" w:history="1">
        <w:r w:rsidR="00724601" w:rsidRPr="000A5890">
          <w:rPr>
            <w:rStyle w:val="Hyperlink"/>
            <w:lang w:val="en-IE"/>
          </w:rPr>
          <w:t>BS #6: Buyback an equipment</w:t>
        </w:r>
        <w:r w:rsidR="00724601">
          <w:rPr>
            <w:webHidden/>
          </w:rPr>
          <w:tab/>
        </w:r>
        <w:r w:rsidR="00724601">
          <w:rPr>
            <w:webHidden/>
          </w:rPr>
          <w:fldChar w:fldCharType="begin"/>
        </w:r>
        <w:r w:rsidR="00724601">
          <w:rPr>
            <w:webHidden/>
          </w:rPr>
          <w:instrText xml:space="preserve"> PAGEREF _Toc471232964 \h </w:instrText>
        </w:r>
        <w:r w:rsidR="00724601">
          <w:rPr>
            <w:webHidden/>
          </w:rPr>
        </w:r>
        <w:r w:rsidR="00724601">
          <w:rPr>
            <w:webHidden/>
          </w:rPr>
          <w:fldChar w:fldCharType="separate"/>
        </w:r>
        <w:r w:rsidR="00724601">
          <w:rPr>
            <w:webHidden/>
          </w:rPr>
          <w:t>114</w:t>
        </w:r>
        <w:r w:rsidR="00724601">
          <w:rPr>
            <w:webHidden/>
          </w:rPr>
          <w:fldChar w:fldCharType="end"/>
        </w:r>
      </w:hyperlink>
    </w:p>
    <w:p w14:paraId="197BAF5D" w14:textId="77777777" w:rsidR="00724601" w:rsidRDefault="00BE02E4">
      <w:pPr>
        <w:pStyle w:val="TOC3"/>
        <w:rPr>
          <w:rFonts w:asciiTheme="minorHAnsi" w:eastAsiaTheme="minorEastAsia" w:hAnsiTheme="minorHAnsi" w:cstheme="minorBidi"/>
          <w:sz w:val="22"/>
          <w:szCs w:val="22"/>
          <w:lang w:val="pt-PT" w:eastAsia="pt-PT"/>
        </w:rPr>
      </w:pPr>
      <w:hyperlink w:anchor="_Toc47123296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_Toc471232965 \h </w:instrText>
        </w:r>
        <w:r w:rsidR="00724601">
          <w:rPr>
            <w:webHidden/>
          </w:rPr>
        </w:r>
        <w:r w:rsidR="00724601">
          <w:rPr>
            <w:webHidden/>
          </w:rPr>
          <w:fldChar w:fldCharType="separate"/>
        </w:r>
        <w:r w:rsidR="00724601">
          <w:rPr>
            <w:webHidden/>
          </w:rPr>
          <w:t>116</w:t>
        </w:r>
        <w:r w:rsidR="00724601">
          <w:rPr>
            <w:webHidden/>
          </w:rPr>
          <w:fldChar w:fldCharType="end"/>
        </w:r>
      </w:hyperlink>
    </w:p>
    <w:p w14:paraId="39034685" w14:textId="77777777" w:rsidR="00724601" w:rsidRDefault="00BE02E4">
      <w:pPr>
        <w:pStyle w:val="TOC3"/>
        <w:rPr>
          <w:rFonts w:asciiTheme="minorHAnsi" w:eastAsiaTheme="minorEastAsia" w:hAnsiTheme="minorHAnsi" w:cstheme="minorBidi"/>
          <w:sz w:val="22"/>
          <w:szCs w:val="22"/>
          <w:lang w:val="pt-PT" w:eastAsia="pt-PT"/>
        </w:rPr>
      </w:pPr>
      <w:hyperlink w:anchor="_Toc47123296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_Toc471232966 \h </w:instrText>
        </w:r>
        <w:r w:rsidR="00724601">
          <w:rPr>
            <w:webHidden/>
          </w:rPr>
        </w:r>
        <w:r w:rsidR="00724601">
          <w:rPr>
            <w:webHidden/>
          </w:rPr>
          <w:fldChar w:fldCharType="separate"/>
        </w:r>
        <w:r w:rsidR="00724601">
          <w:rPr>
            <w:webHidden/>
          </w:rPr>
          <w:t>119</w:t>
        </w:r>
        <w:r w:rsidR="00724601">
          <w:rPr>
            <w:webHidden/>
          </w:rPr>
          <w:fldChar w:fldCharType="end"/>
        </w:r>
      </w:hyperlink>
    </w:p>
    <w:p w14:paraId="4DB53DF3" w14:textId="77777777" w:rsidR="00724601" w:rsidRDefault="00BE02E4">
      <w:pPr>
        <w:pStyle w:val="TOC3"/>
        <w:rPr>
          <w:rFonts w:asciiTheme="minorHAnsi" w:eastAsiaTheme="minorEastAsia" w:hAnsiTheme="minorHAnsi" w:cstheme="minorBidi"/>
          <w:sz w:val="22"/>
          <w:szCs w:val="22"/>
          <w:lang w:val="pt-PT" w:eastAsia="pt-PT"/>
        </w:rPr>
      </w:pPr>
      <w:hyperlink w:anchor="_Toc47123296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_Toc471232967 \h </w:instrText>
        </w:r>
        <w:r w:rsidR="00724601">
          <w:rPr>
            <w:webHidden/>
          </w:rPr>
        </w:r>
        <w:r w:rsidR="00724601">
          <w:rPr>
            <w:webHidden/>
          </w:rPr>
          <w:fldChar w:fldCharType="separate"/>
        </w:r>
        <w:r w:rsidR="00724601">
          <w:rPr>
            <w:webHidden/>
          </w:rPr>
          <w:t>122</w:t>
        </w:r>
        <w:r w:rsidR="00724601">
          <w:rPr>
            <w:webHidden/>
          </w:rPr>
          <w:fldChar w:fldCharType="end"/>
        </w:r>
      </w:hyperlink>
    </w:p>
    <w:p w14:paraId="3D1660C1" w14:textId="77777777" w:rsidR="00724601" w:rsidRDefault="00BE02E4">
      <w:pPr>
        <w:pStyle w:val="TOC2"/>
        <w:rPr>
          <w:rFonts w:asciiTheme="minorHAnsi" w:eastAsiaTheme="minorEastAsia" w:hAnsiTheme="minorHAnsi" w:cstheme="minorBidi"/>
          <w:szCs w:val="22"/>
          <w:lang w:val="pt-PT" w:eastAsia="pt-PT"/>
        </w:rPr>
      </w:pPr>
      <w:hyperlink w:anchor="_Toc471232968" w:history="1">
        <w:r w:rsidR="00724601" w:rsidRPr="000A5890">
          <w:rPr>
            <w:rStyle w:val="Hyperlink"/>
            <w:lang w:val="en-IE"/>
          </w:rPr>
          <w:t>Screen Specification</w:t>
        </w:r>
        <w:r w:rsidR="00724601">
          <w:rPr>
            <w:webHidden/>
          </w:rPr>
          <w:tab/>
        </w:r>
        <w:r w:rsidR="00724601">
          <w:rPr>
            <w:webHidden/>
          </w:rPr>
          <w:fldChar w:fldCharType="begin"/>
        </w:r>
        <w:r w:rsidR="00724601">
          <w:rPr>
            <w:webHidden/>
          </w:rPr>
          <w:instrText xml:space="preserve"> PAGEREF _Toc471232968 \h </w:instrText>
        </w:r>
        <w:r w:rsidR="00724601">
          <w:rPr>
            <w:webHidden/>
          </w:rPr>
        </w:r>
        <w:r w:rsidR="00724601">
          <w:rPr>
            <w:webHidden/>
          </w:rPr>
          <w:fldChar w:fldCharType="separate"/>
        </w:r>
        <w:r w:rsidR="00724601">
          <w:rPr>
            <w:webHidden/>
          </w:rPr>
          <w:t>126</w:t>
        </w:r>
        <w:r w:rsidR="00724601">
          <w:rPr>
            <w:webHidden/>
          </w:rPr>
          <w:fldChar w:fldCharType="end"/>
        </w:r>
      </w:hyperlink>
    </w:p>
    <w:p w14:paraId="1E8A9EE9" w14:textId="77777777" w:rsidR="00724601" w:rsidRDefault="00BE02E4">
      <w:pPr>
        <w:pStyle w:val="TOC3"/>
        <w:rPr>
          <w:rFonts w:asciiTheme="minorHAnsi" w:eastAsiaTheme="minorEastAsia" w:hAnsiTheme="minorHAnsi" w:cstheme="minorBidi"/>
          <w:sz w:val="22"/>
          <w:szCs w:val="22"/>
          <w:lang w:val="pt-PT" w:eastAsia="pt-PT"/>
        </w:rPr>
      </w:pPr>
      <w:hyperlink w:anchor="_Toc47123296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_Toc471232969 \h </w:instrText>
        </w:r>
        <w:r w:rsidR="00724601">
          <w:rPr>
            <w:webHidden/>
          </w:rPr>
        </w:r>
        <w:r w:rsidR="00724601">
          <w:rPr>
            <w:webHidden/>
          </w:rPr>
          <w:fldChar w:fldCharType="separate"/>
        </w:r>
        <w:r w:rsidR="00724601">
          <w:rPr>
            <w:webHidden/>
          </w:rPr>
          <w:t>126</w:t>
        </w:r>
        <w:r w:rsidR="00724601">
          <w:rPr>
            <w:webHidden/>
          </w:rPr>
          <w:fldChar w:fldCharType="end"/>
        </w:r>
      </w:hyperlink>
    </w:p>
    <w:p w14:paraId="46FF1F78" w14:textId="77777777" w:rsidR="00724601" w:rsidRDefault="00BE02E4">
      <w:pPr>
        <w:pStyle w:val="TOC3"/>
        <w:rPr>
          <w:rFonts w:asciiTheme="minorHAnsi" w:eastAsiaTheme="minorEastAsia" w:hAnsiTheme="minorHAnsi" w:cstheme="minorBidi"/>
          <w:sz w:val="22"/>
          <w:szCs w:val="22"/>
          <w:lang w:val="pt-PT" w:eastAsia="pt-PT"/>
        </w:rPr>
      </w:pPr>
      <w:hyperlink w:anchor="_Toc47123297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_Toc471232970 \h </w:instrText>
        </w:r>
        <w:r w:rsidR="00724601">
          <w:rPr>
            <w:webHidden/>
          </w:rPr>
        </w:r>
        <w:r w:rsidR="00724601">
          <w:rPr>
            <w:webHidden/>
          </w:rPr>
          <w:fldChar w:fldCharType="separate"/>
        </w:r>
        <w:r w:rsidR="00724601">
          <w:rPr>
            <w:webHidden/>
          </w:rPr>
          <w:t>198</w:t>
        </w:r>
        <w:r w:rsidR="00724601">
          <w:rPr>
            <w:webHidden/>
          </w:rPr>
          <w:fldChar w:fldCharType="end"/>
        </w:r>
      </w:hyperlink>
    </w:p>
    <w:p w14:paraId="44671BBB" w14:textId="77777777" w:rsidR="00724601" w:rsidRDefault="00BE02E4">
      <w:pPr>
        <w:pStyle w:val="TOC3"/>
        <w:rPr>
          <w:rFonts w:asciiTheme="minorHAnsi" w:eastAsiaTheme="minorEastAsia" w:hAnsiTheme="minorHAnsi" w:cstheme="minorBidi"/>
          <w:sz w:val="22"/>
          <w:szCs w:val="22"/>
          <w:lang w:val="pt-PT" w:eastAsia="pt-PT"/>
        </w:rPr>
      </w:pPr>
      <w:hyperlink w:anchor="_Toc47123297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_Toc471232971 \h </w:instrText>
        </w:r>
        <w:r w:rsidR="00724601">
          <w:rPr>
            <w:webHidden/>
          </w:rPr>
        </w:r>
        <w:r w:rsidR="00724601">
          <w:rPr>
            <w:webHidden/>
          </w:rPr>
          <w:fldChar w:fldCharType="separate"/>
        </w:r>
        <w:r w:rsidR="00724601">
          <w:rPr>
            <w:webHidden/>
          </w:rPr>
          <w:t>208</w:t>
        </w:r>
        <w:r w:rsidR="00724601">
          <w:rPr>
            <w:webHidden/>
          </w:rPr>
          <w:fldChar w:fldCharType="end"/>
        </w:r>
      </w:hyperlink>
    </w:p>
    <w:p w14:paraId="429FA64E" w14:textId="77777777" w:rsidR="00724601" w:rsidRDefault="00BE02E4">
      <w:pPr>
        <w:pStyle w:val="TOC3"/>
        <w:rPr>
          <w:rFonts w:asciiTheme="minorHAnsi" w:eastAsiaTheme="minorEastAsia" w:hAnsiTheme="minorHAnsi" w:cstheme="minorBidi"/>
          <w:sz w:val="22"/>
          <w:szCs w:val="22"/>
          <w:lang w:val="pt-PT" w:eastAsia="pt-PT"/>
        </w:rPr>
      </w:pPr>
      <w:hyperlink w:anchor="_Toc47123297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_Toc471232972 \h </w:instrText>
        </w:r>
        <w:r w:rsidR="00724601">
          <w:rPr>
            <w:webHidden/>
          </w:rPr>
        </w:r>
        <w:r w:rsidR="00724601">
          <w:rPr>
            <w:webHidden/>
          </w:rPr>
          <w:fldChar w:fldCharType="separate"/>
        </w:r>
        <w:r w:rsidR="00724601">
          <w:rPr>
            <w:webHidden/>
          </w:rPr>
          <w:t>208</w:t>
        </w:r>
        <w:r w:rsidR="00724601">
          <w:rPr>
            <w:webHidden/>
          </w:rPr>
          <w:fldChar w:fldCharType="end"/>
        </w:r>
      </w:hyperlink>
    </w:p>
    <w:p w14:paraId="01BBE238" w14:textId="77777777" w:rsidR="00724601" w:rsidRDefault="00BE02E4">
      <w:pPr>
        <w:pStyle w:val="TOC3"/>
        <w:rPr>
          <w:rFonts w:asciiTheme="minorHAnsi" w:eastAsiaTheme="minorEastAsia" w:hAnsiTheme="minorHAnsi" w:cstheme="minorBidi"/>
          <w:sz w:val="22"/>
          <w:szCs w:val="22"/>
          <w:lang w:val="pt-PT" w:eastAsia="pt-PT"/>
        </w:rPr>
      </w:pPr>
      <w:hyperlink w:anchor="_Toc47123297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_Toc471232973 \h </w:instrText>
        </w:r>
        <w:r w:rsidR="00724601">
          <w:rPr>
            <w:webHidden/>
          </w:rPr>
        </w:r>
        <w:r w:rsidR="00724601">
          <w:rPr>
            <w:webHidden/>
          </w:rPr>
          <w:fldChar w:fldCharType="separate"/>
        </w:r>
        <w:r w:rsidR="00724601">
          <w:rPr>
            <w:webHidden/>
          </w:rPr>
          <w:t>209</w:t>
        </w:r>
        <w:r w:rsidR="00724601">
          <w:rPr>
            <w:webHidden/>
          </w:rPr>
          <w:fldChar w:fldCharType="end"/>
        </w:r>
      </w:hyperlink>
    </w:p>
    <w:p w14:paraId="1FE236B1" w14:textId="77777777" w:rsidR="00724601" w:rsidRDefault="00BE02E4">
      <w:pPr>
        <w:pStyle w:val="TOC3"/>
        <w:rPr>
          <w:rFonts w:asciiTheme="minorHAnsi" w:eastAsiaTheme="minorEastAsia" w:hAnsiTheme="minorHAnsi" w:cstheme="minorBidi"/>
          <w:sz w:val="22"/>
          <w:szCs w:val="22"/>
          <w:lang w:val="pt-PT" w:eastAsia="pt-PT"/>
        </w:rPr>
      </w:pPr>
      <w:hyperlink w:anchor="_Toc471232974" w:history="1">
        <w:r w:rsidR="00724601" w:rsidRPr="000A5890">
          <w:rPr>
            <w:rStyle w:val="Hyperlink"/>
            <w:lang w:val="en-IE"/>
          </w:rPr>
          <w:t>BS #6: Buy back an equipment</w:t>
        </w:r>
        <w:r w:rsidR="00724601">
          <w:rPr>
            <w:webHidden/>
          </w:rPr>
          <w:tab/>
        </w:r>
        <w:r w:rsidR="00724601">
          <w:rPr>
            <w:webHidden/>
          </w:rPr>
          <w:fldChar w:fldCharType="begin"/>
        </w:r>
        <w:r w:rsidR="00724601">
          <w:rPr>
            <w:webHidden/>
          </w:rPr>
          <w:instrText xml:space="preserve"> PAGEREF _Toc471232974 \h </w:instrText>
        </w:r>
        <w:r w:rsidR="00724601">
          <w:rPr>
            <w:webHidden/>
          </w:rPr>
        </w:r>
        <w:r w:rsidR="00724601">
          <w:rPr>
            <w:webHidden/>
          </w:rPr>
          <w:fldChar w:fldCharType="separate"/>
        </w:r>
        <w:r w:rsidR="00724601">
          <w:rPr>
            <w:webHidden/>
          </w:rPr>
          <w:t>209</w:t>
        </w:r>
        <w:r w:rsidR="00724601">
          <w:rPr>
            <w:webHidden/>
          </w:rPr>
          <w:fldChar w:fldCharType="end"/>
        </w:r>
      </w:hyperlink>
    </w:p>
    <w:p w14:paraId="4458EE8F" w14:textId="77777777" w:rsidR="00724601" w:rsidRDefault="00BE02E4">
      <w:pPr>
        <w:pStyle w:val="TOC3"/>
        <w:rPr>
          <w:rFonts w:asciiTheme="minorHAnsi" w:eastAsiaTheme="minorEastAsia" w:hAnsiTheme="minorHAnsi" w:cstheme="minorBidi"/>
          <w:sz w:val="22"/>
          <w:szCs w:val="22"/>
          <w:lang w:val="pt-PT" w:eastAsia="pt-PT"/>
        </w:rPr>
      </w:pPr>
      <w:hyperlink w:anchor="_Toc47123297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_Toc471232975 \h </w:instrText>
        </w:r>
        <w:r w:rsidR="00724601">
          <w:rPr>
            <w:webHidden/>
          </w:rPr>
        </w:r>
        <w:r w:rsidR="00724601">
          <w:rPr>
            <w:webHidden/>
          </w:rPr>
          <w:fldChar w:fldCharType="separate"/>
        </w:r>
        <w:r w:rsidR="00724601">
          <w:rPr>
            <w:webHidden/>
          </w:rPr>
          <w:t>209</w:t>
        </w:r>
        <w:r w:rsidR="00724601">
          <w:rPr>
            <w:webHidden/>
          </w:rPr>
          <w:fldChar w:fldCharType="end"/>
        </w:r>
      </w:hyperlink>
    </w:p>
    <w:p w14:paraId="22C4AEA8" w14:textId="77777777" w:rsidR="00724601" w:rsidRDefault="00BE02E4">
      <w:pPr>
        <w:pStyle w:val="TOC3"/>
        <w:rPr>
          <w:rFonts w:asciiTheme="minorHAnsi" w:eastAsiaTheme="minorEastAsia" w:hAnsiTheme="minorHAnsi" w:cstheme="minorBidi"/>
          <w:sz w:val="22"/>
          <w:szCs w:val="22"/>
          <w:lang w:val="pt-PT" w:eastAsia="pt-PT"/>
        </w:rPr>
      </w:pPr>
      <w:hyperlink w:anchor="_Toc47123297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_Toc471232976 \h </w:instrText>
        </w:r>
        <w:r w:rsidR="00724601">
          <w:rPr>
            <w:webHidden/>
          </w:rPr>
        </w:r>
        <w:r w:rsidR="00724601">
          <w:rPr>
            <w:webHidden/>
          </w:rPr>
          <w:fldChar w:fldCharType="separate"/>
        </w:r>
        <w:r w:rsidR="00724601">
          <w:rPr>
            <w:webHidden/>
          </w:rPr>
          <w:t>209</w:t>
        </w:r>
        <w:r w:rsidR="00724601">
          <w:rPr>
            <w:webHidden/>
          </w:rPr>
          <w:fldChar w:fldCharType="end"/>
        </w:r>
      </w:hyperlink>
    </w:p>
    <w:p w14:paraId="6E6D1A2D" w14:textId="77777777" w:rsidR="00724601" w:rsidRDefault="00BE02E4">
      <w:pPr>
        <w:pStyle w:val="TOC3"/>
        <w:rPr>
          <w:rFonts w:asciiTheme="minorHAnsi" w:eastAsiaTheme="minorEastAsia" w:hAnsiTheme="minorHAnsi" w:cstheme="minorBidi"/>
          <w:sz w:val="22"/>
          <w:szCs w:val="22"/>
          <w:lang w:val="pt-PT" w:eastAsia="pt-PT"/>
        </w:rPr>
      </w:pPr>
      <w:hyperlink w:anchor="_Toc47123297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_Toc471232977 \h </w:instrText>
        </w:r>
        <w:r w:rsidR="00724601">
          <w:rPr>
            <w:webHidden/>
          </w:rPr>
        </w:r>
        <w:r w:rsidR="00724601">
          <w:rPr>
            <w:webHidden/>
          </w:rPr>
          <w:fldChar w:fldCharType="separate"/>
        </w:r>
        <w:r w:rsidR="00724601">
          <w:rPr>
            <w:webHidden/>
          </w:rPr>
          <w:t>209</w:t>
        </w:r>
        <w:r w:rsidR="00724601">
          <w:rPr>
            <w:webHidden/>
          </w:rPr>
          <w:fldChar w:fldCharType="end"/>
        </w:r>
      </w:hyperlink>
    </w:p>
    <w:p w14:paraId="6A92248F" w14:textId="77777777" w:rsidR="00724601" w:rsidRDefault="00BE02E4">
      <w:pPr>
        <w:pStyle w:val="TOC2"/>
        <w:rPr>
          <w:rFonts w:asciiTheme="minorHAnsi" w:eastAsiaTheme="minorEastAsia" w:hAnsiTheme="minorHAnsi" w:cstheme="minorBidi"/>
          <w:szCs w:val="22"/>
          <w:lang w:val="pt-PT" w:eastAsia="pt-PT"/>
        </w:rPr>
      </w:pPr>
      <w:hyperlink w:anchor="_Toc471232978" w:history="1">
        <w:r w:rsidR="00724601" w:rsidRPr="000A5890">
          <w:rPr>
            <w:rStyle w:val="Hyperlink"/>
            <w:lang w:val="en-IE"/>
          </w:rPr>
          <w:t>Integration Specification</w:t>
        </w:r>
        <w:r w:rsidR="00724601">
          <w:rPr>
            <w:webHidden/>
          </w:rPr>
          <w:tab/>
        </w:r>
        <w:r w:rsidR="00724601">
          <w:rPr>
            <w:webHidden/>
          </w:rPr>
          <w:fldChar w:fldCharType="begin"/>
        </w:r>
        <w:r w:rsidR="00724601">
          <w:rPr>
            <w:webHidden/>
          </w:rPr>
          <w:instrText xml:space="preserve"> PAGEREF _Toc471232978 \h </w:instrText>
        </w:r>
        <w:r w:rsidR="00724601">
          <w:rPr>
            <w:webHidden/>
          </w:rPr>
        </w:r>
        <w:r w:rsidR="00724601">
          <w:rPr>
            <w:webHidden/>
          </w:rPr>
          <w:fldChar w:fldCharType="separate"/>
        </w:r>
        <w:r w:rsidR="00724601">
          <w:rPr>
            <w:webHidden/>
          </w:rPr>
          <w:t>210</w:t>
        </w:r>
        <w:r w:rsidR="00724601">
          <w:rPr>
            <w:webHidden/>
          </w:rPr>
          <w:fldChar w:fldCharType="end"/>
        </w:r>
      </w:hyperlink>
    </w:p>
    <w:p w14:paraId="039177AA" w14:textId="77777777" w:rsidR="00724601" w:rsidRDefault="00BE02E4">
      <w:pPr>
        <w:pStyle w:val="TOC3"/>
        <w:rPr>
          <w:rFonts w:asciiTheme="minorHAnsi" w:eastAsiaTheme="minorEastAsia" w:hAnsiTheme="minorHAnsi" w:cstheme="minorBidi"/>
          <w:sz w:val="22"/>
          <w:szCs w:val="22"/>
          <w:lang w:val="pt-PT" w:eastAsia="pt-PT"/>
        </w:rPr>
      </w:pPr>
      <w:hyperlink w:anchor="_Toc47123297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_Toc471232979 \h </w:instrText>
        </w:r>
        <w:r w:rsidR="00724601">
          <w:rPr>
            <w:webHidden/>
          </w:rPr>
        </w:r>
        <w:r w:rsidR="00724601">
          <w:rPr>
            <w:webHidden/>
          </w:rPr>
          <w:fldChar w:fldCharType="separate"/>
        </w:r>
        <w:r w:rsidR="00724601">
          <w:rPr>
            <w:webHidden/>
          </w:rPr>
          <w:t>210</w:t>
        </w:r>
        <w:r w:rsidR="00724601">
          <w:rPr>
            <w:webHidden/>
          </w:rPr>
          <w:fldChar w:fldCharType="end"/>
        </w:r>
      </w:hyperlink>
    </w:p>
    <w:p w14:paraId="7EA875F1" w14:textId="77777777" w:rsidR="00724601" w:rsidRDefault="00BE02E4">
      <w:pPr>
        <w:pStyle w:val="TOC3"/>
        <w:rPr>
          <w:rFonts w:asciiTheme="minorHAnsi" w:eastAsiaTheme="minorEastAsia" w:hAnsiTheme="minorHAnsi" w:cstheme="minorBidi"/>
          <w:sz w:val="22"/>
          <w:szCs w:val="22"/>
          <w:lang w:val="pt-PT" w:eastAsia="pt-PT"/>
        </w:rPr>
      </w:pPr>
      <w:hyperlink w:anchor="_Toc47123298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_Toc471232980 \h </w:instrText>
        </w:r>
        <w:r w:rsidR="00724601">
          <w:rPr>
            <w:webHidden/>
          </w:rPr>
        </w:r>
        <w:r w:rsidR="00724601">
          <w:rPr>
            <w:webHidden/>
          </w:rPr>
          <w:fldChar w:fldCharType="separate"/>
        </w:r>
        <w:r w:rsidR="00724601">
          <w:rPr>
            <w:webHidden/>
          </w:rPr>
          <w:t>212</w:t>
        </w:r>
        <w:r w:rsidR="00724601">
          <w:rPr>
            <w:webHidden/>
          </w:rPr>
          <w:fldChar w:fldCharType="end"/>
        </w:r>
      </w:hyperlink>
    </w:p>
    <w:p w14:paraId="1FC19FCE" w14:textId="77777777" w:rsidR="00724601" w:rsidRDefault="00BE02E4">
      <w:pPr>
        <w:pStyle w:val="TOC3"/>
        <w:rPr>
          <w:rFonts w:asciiTheme="minorHAnsi" w:eastAsiaTheme="minorEastAsia" w:hAnsiTheme="minorHAnsi" w:cstheme="minorBidi"/>
          <w:sz w:val="22"/>
          <w:szCs w:val="22"/>
          <w:lang w:val="pt-PT" w:eastAsia="pt-PT"/>
        </w:rPr>
      </w:pPr>
      <w:hyperlink w:anchor="_Toc47123298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_Toc471232981 \h </w:instrText>
        </w:r>
        <w:r w:rsidR="00724601">
          <w:rPr>
            <w:webHidden/>
          </w:rPr>
        </w:r>
        <w:r w:rsidR="00724601">
          <w:rPr>
            <w:webHidden/>
          </w:rPr>
          <w:fldChar w:fldCharType="separate"/>
        </w:r>
        <w:r w:rsidR="00724601">
          <w:rPr>
            <w:webHidden/>
          </w:rPr>
          <w:t>215</w:t>
        </w:r>
        <w:r w:rsidR="00724601">
          <w:rPr>
            <w:webHidden/>
          </w:rPr>
          <w:fldChar w:fldCharType="end"/>
        </w:r>
      </w:hyperlink>
    </w:p>
    <w:p w14:paraId="621C620C" w14:textId="77777777" w:rsidR="00724601" w:rsidRDefault="00BE02E4">
      <w:pPr>
        <w:pStyle w:val="TOC3"/>
        <w:rPr>
          <w:rFonts w:asciiTheme="minorHAnsi" w:eastAsiaTheme="minorEastAsia" w:hAnsiTheme="minorHAnsi" w:cstheme="minorBidi"/>
          <w:sz w:val="22"/>
          <w:szCs w:val="22"/>
          <w:lang w:val="pt-PT" w:eastAsia="pt-PT"/>
        </w:rPr>
      </w:pPr>
      <w:hyperlink w:anchor="_Toc47123298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_Toc471232982 \h </w:instrText>
        </w:r>
        <w:r w:rsidR="00724601">
          <w:rPr>
            <w:webHidden/>
          </w:rPr>
        </w:r>
        <w:r w:rsidR="00724601">
          <w:rPr>
            <w:webHidden/>
          </w:rPr>
          <w:fldChar w:fldCharType="separate"/>
        </w:r>
        <w:r w:rsidR="00724601">
          <w:rPr>
            <w:webHidden/>
          </w:rPr>
          <w:t>215</w:t>
        </w:r>
        <w:r w:rsidR="00724601">
          <w:rPr>
            <w:webHidden/>
          </w:rPr>
          <w:fldChar w:fldCharType="end"/>
        </w:r>
      </w:hyperlink>
    </w:p>
    <w:p w14:paraId="75EA59BF" w14:textId="77777777" w:rsidR="00724601" w:rsidRDefault="00BE02E4">
      <w:pPr>
        <w:pStyle w:val="TOC3"/>
        <w:rPr>
          <w:rFonts w:asciiTheme="minorHAnsi" w:eastAsiaTheme="minorEastAsia" w:hAnsiTheme="minorHAnsi" w:cstheme="minorBidi"/>
          <w:sz w:val="22"/>
          <w:szCs w:val="22"/>
          <w:lang w:val="pt-PT" w:eastAsia="pt-PT"/>
        </w:rPr>
      </w:pPr>
      <w:hyperlink w:anchor="_Toc47123298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_Toc471232983 \h </w:instrText>
        </w:r>
        <w:r w:rsidR="00724601">
          <w:rPr>
            <w:webHidden/>
          </w:rPr>
        </w:r>
        <w:r w:rsidR="00724601">
          <w:rPr>
            <w:webHidden/>
          </w:rPr>
          <w:fldChar w:fldCharType="separate"/>
        </w:r>
        <w:r w:rsidR="00724601">
          <w:rPr>
            <w:webHidden/>
          </w:rPr>
          <w:t>215</w:t>
        </w:r>
        <w:r w:rsidR="00724601">
          <w:rPr>
            <w:webHidden/>
          </w:rPr>
          <w:fldChar w:fldCharType="end"/>
        </w:r>
      </w:hyperlink>
    </w:p>
    <w:p w14:paraId="3A81EA1A" w14:textId="77777777" w:rsidR="00724601" w:rsidRDefault="00BE02E4">
      <w:pPr>
        <w:pStyle w:val="TOC3"/>
        <w:rPr>
          <w:rFonts w:asciiTheme="minorHAnsi" w:eastAsiaTheme="minorEastAsia" w:hAnsiTheme="minorHAnsi" w:cstheme="minorBidi"/>
          <w:sz w:val="22"/>
          <w:szCs w:val="22"/>
          <w:lang w:val="pt-PT" w:eastAsia="pt-PT"/>
        </w:rPr>
      </w:pPr>
      <w:hyperlink w:anchor="_Toc471232984" w:history="1">
        <w:r w:rsidR="00724601" w:rsidRPr="000A5890">
          <w:rPr>
            <w:rStyle w:val="Hyperlink"/>
            <w:lang w:val="en-IE"/>
          </w:rPr>
          <w:t>BS #6: Buyback an equipment</w:t>
        </w:r>
        <w:r w:rsidR="00724601">
          <w:rPr>
            <w:webHidden/>
          </w:rPr>
          <w:tab/>
        </w:r>
        <w:r w:rsidR="00724601">
          <w:rPr>
            <w:webHidden/>
          </w:rPr>
          <w:fldChar w:fldCharType="begin"/>
        </w:r>
        <w:r w:rsidR="00724601">
          <w:rPr>
            <w:webHidden/>
          </w:rPr>
          <w:instrText xml:space="preserve"> PAGEREF _Toc471232984 \h </w:instrText>
        </w:r>
        <w:r w:rsidR="00724601">
          <w:rPr>
            <w:webHidden/>
          </w:rPr>
        </w:r>
        <w:r w:rsidR="00724601">
          <w:rPr>
            <w:webHidden/>
          </w:rPr>
          <w:fldChar w:fldCharType="separate"/>
        </w:r>
        <w:r w:rsidR="00724601">
          <w:rPr>
            <w:webHidden/>
          </w:rPr>
          <w:t>216</w:t>
        </w:r>
        <w:r w:rsidR="00724601">
          <w:rPr>
            <w:webHidden/>
          </w:rPr>
          <w:fldChar w:fldCharType="end"/>
        </w:r>
      </w:hyperlink>
    </w:p>
    <w:p w14:paraId="24FEA8B6" w14:textId="77777777" w:rsidR="00724601" w:rsidRDefault="00BE02E4">
      <w:pPr>
        <w:pStyle w:val="TOC3"/>
        <w:rPr>
          <w:rFonts w:asciiTheme="minorHAnsi" w:eastAsiaTheme="minorEastAsia" w:hAnsiTheme="minorHAnsi" w:cstheme="minorBidi"/>
          <w:sz w:val="22"/>
          <w:szCs w:val="22"/>
          <w:lang w:val="pt-PT" w:eastAsia="pt-PT"/>
        </w:rPr>
      </w:pPr>
      <w:hyperlink w:anchor="_Toc47123298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_Toc471232985 \h </w:instrText>
        </w:r>
        <w:r w:rsidR="00724601">
          <w:rPr>
            <w:webHidden/>
          </w:rPr>
        </w:r>
        <w:r w:rsidR="00724601">
          <w:rPr>
            <w:webHidden/>
          </w:rPr>
          <w:fldChar w:fldCharType="separate"/>
        </w:r>
        <w:r w:rsidR="00724601">
          <w:rPr>
            <w:webHidden/>
          </w:rPr>
          <w:t>216</w:t>
        </w:r>
        <w:r w:rsidR="00724601">
          <w:rPr>
            <w:webHidden/>
          </w:rPr>
          <w:fldChar w:fldCharType="end"/>
        </w:r>
      </w:hyperlink>
    </w:p>
    <w:p w14:paraId="589B099C" w14:textId="77777777" w:rsidR="00724601" w:rsidRDefault="00BE02E4">
      <w:pPr>
        <w:pStyle w:val="TOC3"/>
        <w:rPr>
          <w:rFonts w:asciiTheme="minorHAnsi" w:eastAsiaTheme="minorEastAsia" w:hAnsiTheme="minorHAnsi" w:cstheme="minorBidi"/>
          <w:sz w:val="22"/>
          <w:szCs w:val="22"/>
          <w:lang w:val="pt-PT" w:eastAsia="pt-PT"/>
        </w:rPr>
      </w:pPr>
      <w:hyperlink w:anchor="_Toc47123298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_Toc471232986 \h </w:instrText>
        </w:r>
        <w:r w:rsidR="00724601">
          <w:rPr>
            <w:webHidden/>
          </w:rPr>
        </w:r>
        <w:r w:rsidR="00724601">
          <w:rPr>
            <w:webHidden/>
          </w:rPr>
          <w:fldChar w:fldCharType="separate"/>
        </w:r>
        <w:r w:rsidR="00724601">
          <w:rPr>
            <w:webHidden/>
          </w:rPr>
          <w:t>216</w:t>
        </w:r>
        <w:r w:rsidR="00724601">
          <w:rPr>
            <w:webHidden/>
          </w:rPr>
          <w:fldChar w:fldCharType="end"/>
        </w:r>
      </w:hyperlink>
    </w:p>
    <w:p w14:paraId="4ECC880D" w14:textId="77777777" w:rsidR="00724601" w:rsidRDefault="00BE02E4">
      <w:pPr>
        <w:pStyle w:val="TOC3"/>
        <w:rPr>
          <w:rFonts w:asciiTheme="minorHAnsi" w:eastAsiaTheme="minorEastAsia" w:hAnsiTheme="minorHAnsi" w:cstheme="minorBidi"/>
          <w:sz w:val="22"/>
          <w:szCs w:val="22"/>
          <w:lang w:val="pt-PT" w:eastAsia="pt-PT"/>
        </w:rPr>
      </w:pPr>
      <w:hyperlink w:anchor="_Toc47123298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_Toc471232987 \h </w:instrText>
        </w:r>
        <w:r w:rsidR="00724601">
          <w:rPr>
            <w:webHidden/>
          </w:rPr>
        </w:r>
        <w:r w:rsidR="00724601">
          <w:rPr>
            <w:webHidden/>
          </w:rPr>
          <w:fldChar w:fldCharType="separate"/>
        </w:r>
        <w:r w:rsidR="00724601">
          <w:rPr>
            <w:webHidden/>
          </w:rPr>
          <w:t>216</w:t>
        </w:r>
        <w:r w:rsidR="00724601">
          <w:rPr>
            <w:webHidden/>
          </w:rPr>
          <w:fldChar w:fldCharType="end"/>
        </w:r>
      </w:hyperlink>
    </w:p>
    <w:p w14:paraId="178C4785" w14:textId="77777777" w:rsidR="00724601" w:rsidRDefault="00BE02E4">
      <w:pPr>
        <w:pStyle w:val="TOC1"/>
        <w:rPr>
          <w:rFonts w:asciiTheme="minorHAnsi" w:eastAsiaTheme="minorEastAsia" w:hAnsiTheme="minorHAnsi" w:cstheme="minorBidi"/>
          <w:bCs w:val="0"/>
          <w:color w:val="auto"/>
          <w:sz w:val="22"/>
          <w:szCs w:val="22"/>
          <w:lang w:val="pt-PT" w:eastAsia="pt-PT"/>
        </w:rPr>
      </w:pPr>
      <w:hyperlink w:anchor="_Toc471232988" w:history="1">
        <w:r w:rsidR="00724601" w:rsidRPr="000A5890">
          <w:rPr>
            <w:rStyle w:val="Hyperlink"/>
            <w:lang w:val="en-IE"/>
          </w:rPr>
          <w:t>3.</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Security Constraints</w:t>
        </w:r>
        <w:r w:rsidR="00724601">
          <w:rPr>
            <w:webHidden/>
          </w:rPr>
          <w:tab/>
        </w:r>
        <w:r w:rsidR="00724601">
          <w:rPr>
            <w:webHidden/>
          </w:rPr>
          <w:fldChar w:fldCharType="begin"/>
        </w:r>
        <w:r w:rsidR="00724601">
          <w:rPr>
            <w:webHidden/>
          </w:rPr>
          <w:instrText xml:space="preserve"> PAGEREF _Toc471232988 \h </w:instrText>
        </w:r>
        <w:r w:rsidR="00724601">
          <w:rPr>
            <w:webHidden/>
          </w:rPr>
        </w:r>
        <w:r w:rsidR="00724601">
          <w:rPr>
            <w:webHidden/>
          </w:rPr>
          <w:fldChar w:fldCharType="separate"/>
        </w:r>
        <w:r w:rsidR="00724601">
          <w:rPr>
            <w:webHidden/>
          </w:rPr>
          <w:t>218</w:t>
        </w:r>
        <w:r w:rsidR="00724601">
          <w:rPr>
            <w:webHidden/>
          </w:rPr>
          <w:fldChar w:fldCharType="end"/>
        </w:r>
      </w:hyperlink>
    </w:p>
    <w:p w14:paraId="7BA08943" w14:textId="77777777" w:rsidR="00724601" w:rsidRDefault="00BE02E4">
      <w:pPr>
        <w:pStyle w:val="TOC2"/>
        <w:rPr>
          <w:rFonts w:asciiTheme="minorHAnsi" w:eastAsiaTheme="minorEastAsia" w:hAnsiTheme="minorHAnsi" w:cstheme="minorBidi"/>
          <w:szCs w:val="22"/>
          <w:lang w:val="pt-PT" w:eastAsia="pt-PT"/>
        </w:rPr>
      </w:pPr>
      <w:hyperlink w:anchor="_Toc471232989" w:history="1">
        <w:r w:rsidR="00724601" w:rsidRPr="000A5890">
          <w:rPr>
            <w:rStyle w:val="Hyperlink"/>
            <w:lang w:val="en-IE"/>
          </w:rPr>
          <w:t>User Profiling</w:t>
        </w:r>
        <w:r w:rsidR="00724601">
          <w:rPr>
            <w:webHidden/>
          </w:rPr>
          <w:tab/>
        </w:r>
        <w:r w:rsidR="00724601">
          <w:rPr>
            <w:webHidden/>
          </w:rPr>
          <w:fldChar w:fldCharType="begin"/>
        </w:r>
        <w:r w:rsidR="00724601">
          <w:rPr>
            <w:webHidden/>
          </w:rPr>
          <w:instrText xml:space="preserve"> PAGEREF _Toc471232989 \h </w:instrText>
        </w:r>
        <w:r w:rsidR="00724601">
          <w:rPr>
            <w:webHidden/>
          </w:rPr>
        </w:r>
        <w:r w:rsidR="00724601">
          <w:rPr>
            <w:webHidden/>
          </w:rPr>
          <w:fldChar w:fldCharType="separate"/>
        </w:r>
        <w:r w:rsidR="00724601">
          <w:rPr>
            <w:webHidden/>
          </w:rPr>
          <w:t>218</w:t>
        </w:r>
        <w:r w:rsidR="00724601">
          <w:rPr>
            <w:webHidden/>
          </w:rPr>
          <w:fldChar w:fldCharType="end"/>
        </w:r>
      </w:hyperlink>
    </w:p>
    <w:p w14:paraId="58BEC846" w14:textId="77777777" w:rsidR="00724601" w:rsidRDefault="00BE02E4">
      <w:pPr>
        <w:pStyle w:val="TOC2"/>
        <w:rPr>
          <w:rFonts w:asciiTheme="minorHAnsi" w:eastAsiaTheme="minorEastAsia" w:hAnsiTheme="minorHAnsi" w:cstheme="minorBidi"/>
          <w:szCs w:val="22"/>
          <w:lang w:val="pt-PT" w:eastAsia="pt-PT"/>
        </w:rPr>
      </w:pPr>
      <w:hyperlink w:anchor="_Toc471232990" w:history="1">
        <w:r w:rsidR="00724601" w:rsidRPr="000A5890">
          <w:rPr>
            <w:rStyle w:val="Hyperlink"/>
            <w:lang w:val="en-IE"/>
          </w:rPr>
          <w:t>Data Audit</w:t>
        </w:r>
        <w:r w:rsidR="00724601">
          <w:rPr>
            <w:webHidden/>
          </w:rPr>
          <w:tab/>
        </w:r>
        <w:r w:rsidR="00724601">
          <w:rPr>
            <w:webHidden/>
          </w:rPr>
          <w:fldChar w:fldCharType="begin"/>
        </w:r>
        <w:r w:rsidR="00724601">
          <w:rPr>
            <w:webHidden/>
          </w:rPr>
          <w:instrText xml:space="preserve"> PAGEREF _Toc471232990 \h </w:instrText>
        </w:r>
        <w:r w:rsidR="00724601">
          <w:rPr>
            <w:webHidden/>
          </w:rPr>
        </w:r>
        <w:r w:rsidR="00724601">
          <w:rPr>
            <w:webHidden/>
          </w:rPr>
          <w:fldChar w:fldCharType="separate"/>
        </w:r>
        <w:r w:rsidR="00724601">
          <w:rPr>
            <w:webHidden/>
          </w:rPr>
          <w:t>218</w:t>
        </w:r>
        <w:r w:rsidR="00724601">
          <w:rPr>
            <w:webHidden/>
          </w:rPr>
          <w:fldChar w:fldCharType="end"/>
        </w:r>
      </w:hyperlink>
    </w:p>
    <w:p w14:paraId="2A1605DD" w14:textId="77777777" w:rsidR="00724601" w:rsidRDefault="00BE02E4">
      <w:pPr>
        <w:pStyle w:val="TOC1"/>
        <w:rPr>
          <w:rFonts w:asciiTheme="minorHAnsi" w:eastAsiaTheme="minorEastAsia" w:hAnsiTheme="minorHAnsi" w:cstheme="minorBidi"/>
          <w:bCs w:val="0"/>
          <w:color w:val="auto"/>
          <w:sz w:val="22"/>
          <w:szCs w:val="22"/>
          <w:lang w:val="pt-PT" w:eastAsia="pt-PT"/>
        </w:rPr>
      </w:pPr>
      <w:hyperlink w:anchor="_Toc471232991" w:history="1">
        <w:r w:rsidR="00724601" w:rsidRPr="000A5890">
          <w:rPr>
            <w:rStyle w:val="Hyperlink"/>
            <w:lang w:val="en-IE"/>
          </w:rPr>
          <w:t>4.</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Reference Data</w:t>
        </w:r>
        <w:r w:rsidR="00724601">
          <w:rPr>
            <w:webHidden/>
          </w:rPr>
          <w:tab/>
        </w:r>
        <w:r w:rsidR="00724601">
          <w:rPr>
            <w:webHidden/>
          </w:rPr>
          <w:fldChar w:fldCharType="begin"/>
        </w:r>
        <w:r w:rsidR="00724601">
          <w:rPr>
            <w:webHidden/>
          </w:rPr>
          <w:instrText xml:space="preserve"> PAGEREF _Toc471232991 \h </w:instrText>
        </w:r>
        <w:r w:rsidR="00724601">
          <w:rPr>
            <w:webHidden/>
          </w:rPr>
        </w:r>
        <w:r w:rsidR="00724601">
          <w:rPr>
            <w:webHidden/>
          </w:rPr>
          <w:fldChar w:fldCharType="separate"/>
        </w:r>
        <w:r w:rsidR="00724601">
          <w:rPr>
            <w:webHidden/>
          </w:rPr>
          <w:t>222</w:t>
        </w:r>
        <w:r w:rsidR="00724601">
          <w:rPr>
            <w:webHidden/>
          </w:rPr>
          <w:fldChar w:fldCharType="end"/>
        </w:r>
      </w:hyperlink>
    </w:p>
    <w:p w14:paraId="29EBC05C" w14:textId="77777777" w:rsidR="00724601" w:rsidRDefault="00BE02E4">
      <w:pPr>
        <w:pStyle w:val="TOC1"/>
        <w:rPr>
          <w:rFonts w:asciiTheme="minorHAnsi" w:eastAsiaTheme="minorEastAsia" w:hAnsiTheme="minorHAnsi" w:cstheme="minorBidi"/>
          <w:bCs w:val="0"/>
          <w:color w:val="auto"/>
          <w:sz w:val="22"/>
          <w:szCs w:val="22"/>
          <w:lang w:val="pt-PT" w:eastAsia="pt-PT"/>
        </w:rPr>
      </w:pPr>
      <w:hyperlink w:anchor="_Toc471232992" w:history="1">
        <w:r w:rsidR="00724601" w:rsidRPr="000A5890">
          <w:rPr>
            <w:rStyle w:val="Hyperlink"/>
            <w:lang w:val="en-IE"/>
          </w:rPr>
          <w:t>5.</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Messages</w:t>
        </w:r>
        <w:r w:rsidR="00724601">
          <w:rPr>
            <w:webHidden/>
          </w:rPr>
          <w:tab/>
        </w:r>
        <w:r w:rsidR="00724601">
          <w:rPr>
            <w:webHidden/>
          </w:rPr>
          <w:fldChar w:fldCharType="begin"/>
        </w:r>
        <w:r w:rsidR="00724601">
          <w:rPr>
            <w:webHidden/>
          </w:rPr>
          <w:instrText xml:space="preserve"> PAGEREF _Toc471232992 \h </w:instrText>
        </w:r>
        <w:r w:rsidR="00724601">
          <w:rPr>
            <w:webHidden/>
          </w:rPr>
        </w:r>
        <w:r w:rsidR="00724601">
          <w:rPr>
            <w:webHidden/>
          </w:rPr>
          <w:fldChar w:fldCharType="separate"/>
        </w:r>
        <w:r w:rsidR="00724601">
          <w:rPr>
            <w:webHidden/>
          </w:rPr>
          <w:t>223</w:t>
        </w:r>
        <w:r w:rsidR="00724601">
          <w:rPr>
            <w:webHidden/>
          </w:rPr>
          <w:fldChar w:fldCharType="end"/>
        </w:r>
      </w:hyperlink>
    </w:p>
    <w:p w14:paraId="543F516D" w14:textId="77777777" w:rsidR="00724601" w:rsidRDefault="00BE02E4">
      <w:pPr>
        <w:pStyle w:val="TOC2"/>
        <w:rPr>
          <w:rFonts w:asciiTheme="minorHAnsi" w:eastAsiaTheme="minorEastAsia" w:hAnsiTheme="minorHAnsi" w:cstheme="minorBidi"/>
          <w:szCs w:val="22"/>
          <w:lang w:val="pt-PT" w:eastAsia="pt-PT"/>
        </w:rPr>
      </w:pPr>
      <w:hyperlink w:anchor="_Toc471232993" w:history="1">
        <w:r w:rsidR="00724601" w:rsidRPr="000A5890">
          <w:rPr>
            <w:rStyle w:val="Hyperlink"/>
            <w:lang w:val="en-IE"/>
          </w:rPr>
          <w:t>Error messages</w:t>
        </w:r>
        <w:r w:rsidR="00724601">
          <w:rPr>
            <w:webHidden/>
          </w:rPr>
          <w:tab/>
        </w:r>
        <w:r w:rsidR="00724601">
          <w:rPr>
            <w:webHidden/>
          </w:rPr>
          <w:fldChar w:fldCharType="begin"/>
        </w:r>
        <w:r w:rsidR="00724601">
          <w:rPr>
            <w:webHidden/>
          </w:rPr>
          <w:instrText xml:space="preserve"> PAGEREF _Toc471232993 \h </w:instrText>
        </w:r>
        <w:r w:rsidR="00724601">
          <w:rPr>
            <w:webHidden/>
          </w:rPr>
        </w:r>
        <w:r w:rsidR="00724601">
          <w:rPr>
            <w:webHidden/>
          </w:rPr>
          <w:fldChar w:fldCharType="separate"/>
        </w:r>
        <w:r w:rsidR="00724601">
          <w:rPr>
            <w:webHidden/>
          </w:rPr>
          <w:t>223</w:t>
        </w:r>
        <w:r w:rsidR="00724601">
          <w:rPr>
            <w:webHidden/>
          </w:rPr>
          <w:fldChar w:fldCharType="end"/>
        </w:r>
      </w:hyperlink>
    </w:p>
    <w:p w14:paraId="1C23B1CB" w14:textId="77777777" w:rsidR="00724601" w:rsidRDefault="00BE02E4">
      <w:pPr>
        <w:pStyle w:val="TOC2"/>
        <w:rPr>
          <w:rFonts w:asciiTheme="minorHAnsi" w:eastAsiaTheme="minorEastAsia" w:hAnsiTheme="minorHAnsi" w:cstheme="minorBidi"/>
          <w:szCs w:val="22"/>
          <w:lang w:val="pt-PT" w:eastAsia="pt-PT"/>
        </w:rPr>
      </w:pPr>
      <w:hyperlink w:anchor="_Toc471232994" w:history="1">
        <w:r w:rsidR="00724601" w:rsidRPr="000A5890">
          <w:rPr>
            <w:rStyle w:val="Hyperlink"/>
            <w:lang w:val="en-IE"/>
          </w:rPr>
          <w:t>Success messages</w:t>
        </w:r>
        <w:r w:rsidR="00724601">
          <w:rPr>
            <w:webHidden/>
          </w:rPr>
          <w:tab/>
        </w:r>
        <w:r w:rsidR="00724601">
          <w:rPr>
            <w:webHidden/>
          </w:rPr>
          <w:fldChar w:fldCharType="begin"/>
        </w:r>
        <w:r w:rsidR="00724601">
          <w:rPr>
            <w:webHidden/>
          </w:rPr>
          <w:instrText xml:space="preserve"> PAGEREF _Toc471232994 \h </w:instrText>
        </w:r>
        <w:r w:rsidR="00724601">
          <w:rPr>
            <w:webHidden/>
          </w:rPr>
        </w:r>
        <w:r w:rsidR="00724601">
          <w:rPr>
            <w:webHidden/>
          </w:rPr>
          <w:fldChar w:fldCharType="separate"/>
        </w:r>
        <w:r w:rsidR="00724601">
          <w:rPr>
            <w:webHidden/>
          </w:rPr>
          <w:t>226</w:t>
        </w:r>
        <w:r w:rsidR="00724601">
          <w:rPr>
            <w:webHidden/>
          </w:rPr>
          <w:fldChar w:fldCharType="end"/>
        </w:r>
      </w:hyperlink>
    </w:p>
    <w:p w14:paraId="20688181" w14:textId="77777777" w:rsidR="00724601" w:rsidRDefault="00BE02E4">
      <w:pPr>
        <w:pStyle w:val="TOC2"/>
        <w:rPr>
          <w:rFonts w:asciiTheme="minorHAnsi" w:eastAsiaTheme="minorEastAsia" w:hAnsiTheme="minorHAnsi" w:cstheme="minorBidi"/>
          <w:szCs w:val="22"/>
          <w:lang w:val="pt-PT" w:eastAsia="pt-PT"/>
        </w:rPr>
      </w:pPr>
      <w:hyperlink w:anchor="_Toc471232995" w:history="1">
        <w:r w:rsidR="00724601" w:rsidRPr="000A5890">
          <w:rPr>
            <w:rStyle w:val="Hyperlink"/>
            <w:lang w:val="en-IE"/>
          </w:rPr>
          <w:t>Warning messages</w:t>
        </w:r>
        <w:r w:rsidR="00724601">
          <w:rPr>
            <w:webHidden/>
          </w:rPr>
          <w:tab/>
        </w:r>
        <w:r w:rsidR="00724601">
          <w:rPr>
            <w:webHidden/>
          </w:rPr>
          <w:fldChar w:fldCharType="begin"/>
        </w:r>
        <w:r w:rsidR="00724601">
          <w:rPr>
            <w:webHidden/>
          </w:rPr>
          <w:instrText xml:space="preserve"> PAGEREF _Toc471232995 \h </w:instrText>
        </w:r>
        <w:r w:rsidR="00724601">
          <w:rPr>
            <w:webHidden/>
          </w:rPr>
        </w:r>
        <w:r w:rsidR="00724601">
          <w:rPr>
            <w:webHidden/>
          </w:rPr>
          <w:fldChar w:fldCharType="separate"/>
        </w:r>
        <w:r w:rsidR="00724601">
          <w:rPr>
            <w:webHidden/>
          </w:rPr>
          <w:t>226</w:t>
        </w:r>
        <w:r w:rsidR="00724601">
          <w:rPr>
            <w:webHidden/>
          </w:rPr>
          <w:fldChar w:fldCharType="end"/>
        </w:r>
      </w:hyperlink>
    </w:p>
    <w:p w14:paraId="643CF3A6" w14:textId="77777777" w:rsidR="00724601" w:rsidRDefault="00BE02E4">
      <w:pPr>
        <w:pStyle w:val="TOC1"/>
        <w:rPr>
          <w:rFonts w:asciiTheme="minorHAnsi" w:eastAsiaTheme="minorEastAsia" w:hAnsiTheme="minorHAnsi" w:cstheme="minorBidi"/>
          <w:bCs w:val="0"/>
          <w:color w:val="auto"/>
          <w:sz w:val="22"/>
          <w:szCs w:val="22"/>
          <w:lang w:val="pt-PT" w:eastAsia="pt-PT"/>
        </w:rPr>
      </w:pPr>
      <w:hyperlink w:anchor="_Toc471232996" w:history="1">
        <w:r w:rsidR="00724601" w:rsidRPr="000A5890">
          <w:rPr>
            <w:rStyle w:val="Hyperlink"/>
            <w:lang w:val="en-IE"/>
          </w:rPr>
          <w:t>6.</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Technical Design</w:t>
        </w:r>
        <w:r w:rsidR="00724601">
          <w:rPr>
            <w:webHidden/>
          </w:rPr>
          <w:tab/>
        </w:r>
        <w:r w:rsidR="00724601">
          <w:rPr>
            <w:webHidden/>
          </w:rPr>
          <w:fldChar w:fldCharType="begin"/>
        </w:r>
        <w:r w:rsidR="00724601">
          <w:rPr>
            <w:webHidden/>
          </w:rPr>
          <w:instrText xml:space="preserve"> PAGEREF _Toc471232996 \h </w:instrText>
        </w:r>
        <w:r w:rsidR="00724601">
          <w:rPr>
            <w:webHidden/>
          </w:rPr>
        </w:r>
        <w:r w:rsidR="00724601">
          <w:rPr>
            <w:webHidden/>
          </w:rPr>
          <w:fldChar w:fldCharType="separate"/>
        </w:r>
        <w:r w:rsidR="00724601">
          <w:rPr>
            <w:webHidden/>
          </w:rPr>
          <w:t>229</w:t>
        </w:r>
        <w:r w:rsidR="00724601">
          <w:rPr>
            <w:webHidden/>
          </w:rPr>
          <w:fldChar w:fldCharType="end"/>
        </w:r>
      </w:hyperlink>
    </w:p>
    <w:p w14:paraId="115C1394" w14:textId="77777777" w:rsidR="00724601" w:rsidRDefault="00BE02E4">
      <w:pPr>
        <w:pStyle w:val="TOC2"/>
        <w:rPr>
          <w:rFonts w:asciiTheme="minorHAnsi" w:eastAsiaTheme="minorEastAsia" w:hAnsiTheme="minorHAnsi" w:cstheme="minorBidi"/>
          <w:szCs w:val="22"/>
          <w:lang w:val="pt-PT" w:eastAsia="pt-PT"/>
        </w:rPr>
      </w:pPr>
      <w:hyperlink w:anchor="_Toc471232997" w:history="1">
        <w:r w:rsidR="00724601" w:rsidRPr="000A5890">
          <w:rPr>
            <w:rStyle w:val="Hyperlink"/>
            <w:lang w:val="en-IE"/>
          </w:rPr>
          <w:t>Introduction</w:t>
        </w:r>
        <w:r w:rsidR="00724601">
          <w:rPr>
            <w:webHidden/>
          </w:rPr>
          <w:tab/>
        </w:r>
        <w:r w:rsidR="00724601">
          <w:rPr>
            <w:webHidden/>
          </w:rPr>
          <w:fldChar w:fldCharType="begin"/>
        </w:r>
        <w:r w:rsidR="00724601">
          <w:rPr>
            <w:webHidden/>
          </w:rPr>
          <w:instrText xml:space="preserve"> PAGEREF _Toc471232997 \h </w:instrText>
        </w:r>
        <w:r w:rsidR="00724601">
          <w:rPr>
            <w:webHidden/>
          </w:rPr>
        </w:r>
        <w:r w:rsidR="00724601">
          <w:rPr>
            <w:webHidden/>
          </w:rPr>
          <w:fldChar w:fldCharType="separate"/>
        </w:r>
        <w:r w:rsidR="00724601">
          <w:rPr>
            <w:webHidden/>
          </w:rPr>
          <w:t>229</w:t>
        </w:r>
        <w:r w:rsidR="00724601">
          <w:rPr>
            <w:webHidden/>
          </w:rPr>
          <w:fldChar w:fldCharType="end"/>
        </w:r>
      </w:hyperlink>
    </w:p>
    <w:p w14:paraId="1467DA4D" w14:textId="77777777" w:rsidR="00724601" w:rsidRDefault="00BE02E4">
      <w:pPr>
        <w:pStyle w:val="TOC3"/>
        <w:rPr>
          <w:rFonts w:asciiTheme="minorHAnsi" w:eastAsiaTheme="minorEastAsia" w:hAnsiTheme="minorHAnsi" w:cstheme="minorBidi"/>
          <w:sz w:val="22"/>
          <w:szCs w:val="22"/>
          <w:lang w:val="pt-PT" w:eastAsia="pt-PT"/>
        </w:rPr>
      </w:pPr>
      <w:hyperlink w:anchor="_Toc471232998" w:history="1">
        <w:r w:rsidR="00724601" w:rsidRPr="000A5890">
          <w:rPr>
            <w:rStyle w:val="Hyperlink"/>
            <w:lang w:val="en-IE"/>
          </w:rPr>
          <w:t>Purpose</w:t>
        </w:r>
        <w:r w:rsidR="00724601">
          <w:rPr>
            <w:webHidden/>
          </w:rPr>
          <w:tab/>
        </w:r>
        <w:r w:rsidR="00724601">
          <w:rPr>
            <w:webHidden/>
          </w:rPr>
          <w:fldChar w:fldCharType="begin"/>
        </w:r>
        <w:r w:rsidR="00724601">
          <w:rPr>
            <w:webHidden/>
          </w:rPr>
          <w:instrText xml:space="preserve"> PAGEREF _Toc471232998 \h </w:instrText>
        </w:r>
        <w:r w:rsidR="00724601">
          <w:rPr>
            <w:webHidden/>
          </w:rPr>
        </w:r>
        <w:r w:rsidR="00724601">
          <w:rPr>
            <w:webHidden/>
          </w:rPr>
          <w:fldChar w:fldCharType="separate"/>
        </w:r>
        <w:r w:rsidR="00724601">
          <w:rPr>
            <w:webHidden/>
          </w:rPr>
          <w:t>229</w:t>
        </w:r>
        <w:r w:rsidR="00724601">
          <w:rPr>
            <w:webHidden/>
          </w:rPr>
          <w:fldChar w:fldCharType="end"/>
        </w:r>
      </w:hyperlink>
    </w:p>
    <w:p w14:paraId="6F2E8506" w14:textId="77777777" w:rsidR="00724601" w:rsidRDefault="00BE02E4">
      <w:pPr>
        <w:pStyle w:val="TOC3"/>
        <w:rPr>
          <w:rFonts w:asciiTheme="minorHAnsi" w:eastAsiaTheme="minorEastAsia" w:hAnsiTheme="minorHAnsi" w:cstheme="minorBidi"/>
          <w:sz w:val="22"/>
          <w:szCs w:val="22"/>
          <w:lang w:val="pt-PT" w:eastAsia="pt-PT"/>
        </w:rPr>
      </w:pPr>
      <w:hyperlink w:anchor="_Toc471232999" w:history="1">
        <w:r w:rsidR="00724601" w:rsidRPr="000A5890">
          <w:rPr>
            <w:rStyle w:val="Hyperlink"/>
            <w:lang w:val="en-IE"/>
          </w:rPr>
          <w:t>Conventions</w:t>
        </w:r>
        <w:r w:rsidR="00724601">
          <w:rPr>
            <w:webHidden/>
          </w:rPr>
          <w:tab/>
        </w:r>
        <w:r w:rsidR="00724601">
          <w:rPr>
            <w:webHidden/>
          </w:rPr>
          <w:fldChar w:fldCharType="begin"/>
        </w:r>
        <w:r w:rsidR="00724601">
          <w:rPr>
            <w:webHidden/>
          </w:rPr>
          <w:instrText xml:space="preserve"> PAGEREF _Toc471232999 \h </w:instrText>
        </w:r>
        <w:r w:rsidR="00724601">
          <w:rPr>
            <w:webHidden/>
          </w:rPr>
        </w:r>
        <w:r w:rsidR="00724601">
          <w:rPr>
            <w:webHidden/>
          </w:rPr>
          <w:fldChar w:fldCharType="separate"/>
        </w:r>
        <w:r w:rsidR="00724601">
          <w:rPr>
            <w:webHidden/>
          </w:rPr>
          <w:t>229</w:t>
        </w:r>
        <w:r w:rsidR="00724601">
          <w:rPr>
            <w:webHidden/>
          </w:rPr>
          <w:fldChar w:fldCharType="end"/>
        </w:r>
      </w:hyperlink>
    </w:p>
    <w:p w14:paraId="66B23B34" w14:textId="77777777" w:rsidR="00724601" w:rsidRDefault="00BE02E4">
      <w:pPr>
        <w:pStyle w:val="TOC3"/>
        <w:rPr>
          <w:rFonts w:asciiTheme="minorHAnsi" w:eastAsiaTheme="minorEastAsia" w:hAnsiTheme="minorHAnsi" w:cstheme="minorBidi"/>
          <w:sz w:val="22"/>
          <w:szCs w:val="22"/>
          <w:lang w:val="pt-PT" w:eastAsia="pt-PT"/>
        </w:rPr>
      </w:pPr>
      <w:hyperlink w:anchor="_Toc471233000" w:history="1">
        <w:r w:rsidR="00724601" w:rsidRPr="000A5890">
          <w:rPr>
            <w:rStyle w:val="Hyperlink"/>
            <w:lang w:val="en-IE"/>
          </w:rPr>
          <w:t>Structure</w:t>
        </w:r>
        <w:r w:rsidR="00724601">
          <w:rPr>
            <w:webHidden/>
          </w:rPr>
          <w:tab/>
        </w:r>
        <w:r w:rsidR="00724601">
          <w:rPr>
            <w:webHidden/>
          </w:rPr>
          <w:fldChar w:fldCharType="begin"/>
        </w:r>
        <w:r w:rsidR="00724601">
          <w:rPr>
            <w:webHidden/>
          </w:rPr>
          <w:instrText xml:space="preserve"> PAGEREF _Toc471233000 \h </w:instrText>
        </w:r>
        <w:r w:rsidR="00724601">
          <w:rPr>
            <w:webHidden/>
          </w:rPr>
        </w:r>
        <w:r w:rsidR="00724601">
          <w:rPr>
            <w:webHidden/>
          </w:rPr>
          <w:fldChar w:fldCharType="separate"/>
        </w:r>
        <w:r w:rsidR="00724601">
          <w:rPr>
            <w:webHidden/>
          </w:rPr>
          <w:t>229</w:t>
        </w:r>
        <w:r w:rsidR="00724601">
          <w:rPr>
            <w:webHidden/>
          </w:rPr>
          <w:fldChar w:fldCharType="end"/>
        </w:r>
      </w:hyperlink>
    </w:p>
    <w:p w14:paraId="5E9615D3" w14:textId="77777777" w:rsidR="00724601" w:rsidRDefault="00BE02E4">
      <w:pPr>
        <w:pStyle w:val="TOC2"/>
        <w:rPr>
          <w:rFonts w:asciiTheme="minorHAnsi" w:eastAsiaTheme="minorEastAsia" w:hAnsiTheme="minorHAnsi" w:cstheme="minorBidi"/>
          <w:szCs w:val="22"/>
          <w:lang w:val="pt-PT" w:eastAsia="pt-PT"/>
        </w:rPr>
      </w:pPr>
      <w:hyperlink w:anchor="_Toc471233001" w:history="1">
        <w:r w:rsidR="00724601" w:rsidRPr="000A5890">
          <w:rPr>
            <w:rStyle w:val="Hyperlink"/>
            <w:lang w:val="en-IE"/>
          </w:rPr>
          <w:t>Technical Overview</w:t>
        </w:r>
        <w:r w:rsidR="00724601">
          <w:rPr>
            <w:webHidden/>
          </w:rPr>
          <w:tab/>
        </w:r>
        <w:r w:rsidR="00724601">
          <w:rPr>
            <w:webHidden/>
          </w:rPr>
          <w:fldChar w:fldCharType="begin"/>
        </w:r>
        <w:r w:rsidR="00724601">
          <w:rPr>
            <w:webHidden/>
          </w:rPr>
          <w:instrText xml:space="preserve"> PAGEREF _Toc471233001 \h </w:instrText>
        </w:r>
        <w:r w:rsidR="00724601">
          <w:rPr>
            <w:webHidden/>
          </w:rPr>
        </w:r>
        <w:r w:rsidR="00724601">
          <w:rPr>
            <w:webHidden/>
          </w:rPr>
          <w:fldChar w:fldCharType="separate"/>
        </w:r>
        <w:r w:rsidR="00724601">
          <w:rPr>
            <w:webHidden/>
          </w:rPr>
          <w:t>230</w:t>
        </w:r>
        <w:r w:rsidR="00724601">
          <w:rPr>
            <w:webHidden/>
          </w:rPr>
          <w:fldChar w:fldCharType="end"/>
        </w:r>
      </w:hyperlink>
    </w:p>
    <w:p w14:paraId="3ED03AFC" w14:textId="77777777" w:rsidR="00724601" w:rsidRDefault="00BE02E4">
      <w:pPr>
        <w:pStyle w:val="TOC3"/>
        <w:rPr>
          <w:rFonts w:asciiTheme="minorHAnsi" w:eastAsiaTheme="minorEastAsia" w:hAnsiTheme="minorHAnsi" w:cstheme="minorBidi"/>
          <w:sz w:val="22"/>
          <w:szCs w:val="22"/>
          <w:lang w:val="pt-PT" w:eastAsia="pt-PT"/>
        </w:rPr>
      </w:pPr>
      <w:hyperlink w:anchor="_Toc471233002" w:history="1">
        <w:r w:rsidR="00724601" w:rsidRPr="000A5890">
          <w:rPr>
            <w:rStyle w:val="Hyperlink"/>
            <w:lang w:val="en-IE"/>
          </w:rPr>
          <w:t>Description</w:t>
        </w:r>
        <w:r w:rsidR="00724601">
          <w:rPr>
            <w:webHidden/>
          </w:rPr>
          <w:tab/>
        </w:r>
        <w:r w:rsidR="00724601">
          <w:rPr>
            <w:webHidden/>
          </w:rPr>
          <w:fldChar w:fldCharType="begin"/>
        </w:r>
        <w:r w:rsidR="00724601">
          <w:rPr>
            <w:webHidden/>
          </w:rPr>
          <w:instrText xml:space="preserve"> PAGEREF _Toc471233002 \h </w:instrText>
        </w:r>
        <w:r w:rsidR="00724601">
          <w:rPr>
            <w:webHidden/>
          </w:rPr>
        </w:r>
        <w:r w:rsidR="00724601">
          <w:rPr>
            <w:webHidden/>
          </w:rPr>
          <w:fldChar w:fldCharType="separate"/>
        </w:r>
        <w:r w:rsidR="00724601">
          <w:rPr>
            <w:webHidden/>
          </w:rPr>
          <w:t>230</w:t>
        </w:r>
        <w:r w:rsidR="00724601">
          <w:rPr>
            <w:webHidden/>
          </w:rPr>
          <w:fldChar w:fldCharType="end"/>
        </w:r>
      </w:hyperlink>
    </w:p>
    <w:p w14:paraId="5573AEA3" w14:textId="77777777" w:rsidR="00724601" w:rsidRDefault="00BE02E4">
      <w:pPr>
        <w:pStyle w:val="TOC3"/>
        <w:rPr>
          <w:rFonts w:asciiTheme="minorHAnsi" w:eastAsiaTheme="minorEastAsia" w:hAnsiTheme="minorHAnsi" w:cstheme="minorBidi"/>
          <w:sz w:val="22"/>
          <w:szCs w:val="22"/>
          <w:lang w:val="pt-PT" w:eastAsia="pt-PT"/>
        </w:rPr>
      </w:pPr>
      <w:hyperlink w:anchor="_Toc471233003" w:history="1">
        <w:r w:rsidR="00724601" w:rsidRPr="000A5890">
          <w:rPr>
            <w:rStyle w:val="Hyperlink"/>
            <w:lang w:val="en-IE"/>
          </w:rPr>
          <w:t>System Interfaces</w:t>
        </w:r>
        <w:r w:rsidR="00724601">
          <w:rPr>
            <w:webHidden/>
          </w:rPr>
          <w:tab/>
        </w:r>
        <w:r w:rsidR="00724601">
          <w:rPr>
            <w:webHidden/>
          </w:rPr>
          <w:fldChar w:fldCharType="begin"/>
        </w:r>
        <w:r w:rsidR="00724601">
          <w:rPr>
            <w:webHidden/>
          </w:rPr>
          <w:instrText xml:space="preserve"> PAGEREF _Toc471233003 \h </w:instrText>
        </w:r>
        <w:r w:rsidR="00724601">
          <w:rPr>
            <w:webHidden/>
          </w:rPr>
        </w:r>
        <w:r w:rsidR="00724601">
          <w:rPr>
            <w:webHidden/>
          </w:rPr>
          <w:fldChar w:fldCharType="separate"/>
        </w:r>
        <w:r w:rsidR="00724601">
          <w:rPr>
            <w:webHidden/>
          </w:rPr>
          <w:t>230</w:t>
        </w:r>
        <w:r w:rsidR="00724601">
          <w:rPr>
            <w:webHidden/>
          </w:rPr>
          <w:fldChar w:fldCharType="end"/>
        </w:r>
      </w:hyperlink>
    </w:p>
    <w:p w14:paraId="51FF7BEE" w14:textId="77777777" w:rsidR="00724601" w:rsidRDefault="00BE02E4">
      <w:pPr>
        <w:pStyle w:val="TOC3"/>
        <w:rPr>
          <w:rFonts w:asciiTheme="minorHAnsi" w:eastAsiaTheme="minorEastAsia" w:hAnsiTheme="minorHAnsi" w:cstheme="minorBidi"/>
          <w:sz w:val="22"/>
          <w:szCs w:val="22"/>
          <w:lang w:val="pt-PT" w:eastAsia="pt-PT"/>
        </w:rPr>
      </w:pPr>
      <w:hyperlink w:anchor="_Toc471233004" w:history="1">
        <w:r w:rsidR="00724601" w:rsidRPr="000A5890">
          <w:rPr>
            <w:rStyle w:val="Hyperlink"/>
            <w:lang w:val="en-IE"/>
          </w:rPr>
          <w:t>Service Calls</w:t>
        </w:r>
        <w:r w:rsidR="00724601">
          <w:rPr>
            <w:webHidden/>
          </w:rPr>
          <w:tab/>
        </w:r>
        <w:r w:rsidR="00724601">
          <w:rPr>
            <w:webHidden/>
          </w:rPr>
          <w:fldChar w:fldCharType="begin"/>
        </w:r>
        <w:r w:rsidR="00724601">
          <w:rPr>
            <w:webHidden/>
          </w:rPr>
          <w:instrText xml:space="preserve"> PAGEREF _Toc471233004 \h </w:instrText>
        </w:r>
        <w:r w:rsidR="00724601">
          <w:rPr>
            <w:webHidden/>
          </w:rPr>
        </w:r>
        <w:r w:rsidR="00724601">
          <w:rPr>
            <w:webHidden/>
          </w:rPr>
          <w:fldChar w:fldCharType="separate"/>
        </w:r>
        <w:r w:rsidR="00724601">
          <w:rPr>
            <w:webHidden/>
          </w:rPr>
          <w:t>231</w:t>
        </w:r>
        <w:r w:rsidR="00724601">
          <w:rPr>
            <w:webHidden/>
          </w:rPr>
          <w:fldChar w:fldCharType="end"/>
        </w:r>
      </w:hyperlink>
    </w:p>
    <w:p w14:paraId="514235B2" w14:textId="77777777" w:rsidR="00724601" w:rsidRDefault="00BE02E4">
      <w:pPr>
        <w:pStyle w:val="TOC3"/>
        <w:rPr>
          <w:rFonts w:asciiTheme="minorHAnsi" w:eastAsiaTheme="minorEastAsia" w:hAnsiTheme="minorHAnsi" w:cstheme="minorBidi"/>
          <w:sz w:val="22"/>
          <w:szCs w:val="22"/>
          <w:lang w:val="pt-PT" w:eastAsia="pt-PT"/>
        </w:rPr>
      </w:pPr>
      <w:hyperlink w:anchor="_Toc471233005" w:history="1">
        <w:r w:rsidR="00724601" w:rsidRPr="000A5890">
          <w:rPr>
            <w:rStyle w:val="Hyperlink"/>
            <w:lang w:val="en-IE"/>
          </w:rPr>
          <w:t>Reference Data</w:t>
        </w:r>
        <w:r w:rsidR="00724601">
          <w:rPr>
            <w:webHidden/>
          </w:rPr>
          <w:tab/>
        </w:r>
        <w:r w:rsidR="00724601">
          <w:rPr>
            <w:webHidden/>
          </w:rPr>
          <w:fldChar w:fldCharType="begin"/>
        </w:r>
        <w:r w:rsidR="00724601">
          <w:rPr>
            <w:webHidden/>
          </w:rPr>
          <w:instrText xml:space="preserve"> PAGEREF _Toc471233005 \h </w:instrText>
        </w:r>
        <w:r w:rsidR="00724601">
          <w:rPr>
            <w:webHidden/>
          </w:rPr>
        </w:r>
        <w:r w:rsidR="00724601">
          <w:rPr>
            <w:webHidden/>
          </w:rPr>
          <w:fldChar w:fldCharType="separate"/>
        </w:r>
        <w:r w:rsidR="00724601">
          <w:rPr>
            <w:webHidden/>
          </w:rPr>
          <w:t>246</w:t>
        </w:r>
        <w:r w:rsidR="00724601">
          <w:rPr>
            <w:webHidden/>
          </w:rPr>
          <w:fldChar w:fldCharType="end"/>
        </w:r>
      </w:hyperlink>
    </w:p>
    <w:p w14:paraId="7412DE81" w14:textId="77777777" w:rsidR="00724601" w:rsidRDefault="00BE02E4">
      <w:pPr>
        <w:pStyle w:val="TOC3"/>
        <w:rPr>
          <w:rFonts w:asciiTheme="minorHAnsi" w:eastAsiaTheme="minorEastAsia" w:hAnsiTheme="minorHAnsi" w:cstheme="minorBidi"/>
          <w:sz w:val="22"/>
          <w:szCs w:val="22"/>
          <w:lang w:val="pt-PT" w:eastAsia="pt-PT"/>
        </w:rPr>
      </w:pPr>
      <w:hyperlink w:anchor="_Toc471233006" w:history="1">
        <w:r w:rsidR="00724601" w:rsidRPr="000A5890">
          <w:rPr>
            <w:rStyle w:val="Hyperlink"/>
            <w:lang w:val="en-IE"/>
          </w:rPr>
          <w:t>Users Messages</w:t>
        </w:r>
        <w:r w:rsidR="00724601">
          <w:rPr>
            <w:webHidden/>
          </w:rPr>
          <w:tab/>
        </w:r>
        <w:r w:rsidR="00724601">
          <w:rPr>
            <w:webHidden/>
          </w:rPr>
          <w:fldChar w:fldCharType="begin"/>
        </w:r>
        <w:r w:rsidR="00724601">
          <w:rPr>
            <w:webHidden/>
          </w:rPr>
          <w:instrText xml:space="preserve"> PAGEREF _Toc471233006 \h </w:instrText>
        </w:r>
        <w:r w:rsidR="00724601">
          <w:rPr>
            <w:webHidden/>
          </w:rPr>
        </w:r>
        <w:r w:rsidR="00724601">
          <w:rPr>
            <w:webHidden/>
          </w:rPr>
          <w:fldChar w:fldCharType="separate"/>
        </w:r>
        <w:r w:rsidR="00724601">
          <w:rPr>
            <w:webHidden/>
          </w:rPr>
          <w:t>249</w:t>
        </w:r>
        <w:r w:rsidR="00724601">
          <w:rPr>
            <w:webHidden/>
          </w:rPr>
          <w:fldChar w:fldCharType="end"/>
        </w:r>
      </w:hyperlink>
    </w:p>
    <w:p w14:paraId="12EEE9D6" w14:textId="77777777" w:rsidR="00724601" w:rsidRDefault="00BE02E4">
      <w:pPr>
        <w:pStyle w:val="TOC1"/>
        <w:rPr>
          <w:rFonts w:asciiTheme="minorHAnsi" w:eastAsiaTheme="minorEastAsia" w:hAnsiTheme="minorHAnsi" w:cstheme="minorBidi"/>
          <w:bCs w:val="0"/>
          <w:color w:val="auto"/>
          <w:sz w:val="22"/>
          <w:szCs w:val="22"/>
          <w:lang w:val="pt-PT" w:eastAsia="pt-PT"/>
        </w:rPr>
      </w:pPr>
      <w:hyperlink w:anchor="_Toc471233007" w:history="1">
        <w:r w:rsidR="00724601" w:rsidRPr="000A5890">
          <w:rPr>
            <w:rStyle w:val="Hyperlink"/>
            <w:lang w:val="en-IE"/>
          </w:rPr>
          <w:t>7.</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Open Items</w:t>
        </w:r>
        <w:r w:rsidR="00724601">
          <w:rPr>
            <w:webHidden/>
          </w:rPr>
          <w:tab/>
        </w:r>
        <w:r w:rsidR="00724601">
          <w:rPr>
            <w:webHidden/>
          </w:rPr>
          <w:fldChar w:fldCharType="begin"/>
        </w:r>
        <w:r w:rsidR="00724601">
          <w:rPr>
            <w:webHidden/>
          </w:rPr>
          <w:instrText xml:space="preserve"> PAGEREF _Toc471233007 \h </w:instrText>
        </w:r>
        <w:r w:rsidR="00724601">
          <w:rPr>
            <w:webHidden/>
          </w:rPr>
        </w:r>
        <w:r w:rsidR="00724601">
          <w:rPr>
            <w:webHidden/>
          </w:rPr>
          <w:fldChar w:fldCharType="separate"/>
        </w:r>
        <w:r w:rsidR="00724601">
          <w:rPr>
            <w:webHidden/>
          </w:rPr>
          <w:t>268</w:t>
        </w:r>
        <w:r w:rsidR="00724601">
          <w:rPr>
            <w:webHidden/>
          </w:rPr>
          <w:fldChar w:fldCharType="end"/>
        </w:r>
      </w:hyperlink>
    </w:p>
    <w:p w14:paraId="728D6AAA" w14:textId="77777777" w:rsidR="00724601" w:rsidRDefault="00BE02E4">
      <w:pPr>
        <w:pStyle w:val="TOC1"/>
        <w:rPr>
          <w:rFonts w:asciiTheme="minorHAnsi" w:eastAsiaTheme="minorEastAsia" w:hAnsiTheme="minorHAnsi" w:cstheme="minorBidi"/>
          <w:bCs w:val="0"/>
          <w:color w:val="auto"/>
          <w:sz w:val="22"/>
          <w:szCs w:val="22"/>
          <w:lang w:val="pt-PT" w:eastAsia="pt-PT"/>
        </w:rPr>
      </w:pPr>
      <w:hyperlink w:anchor="_Toc471233008" w:history="1">
        <w:r w:rsidR="00724601" w:rsidRPr="000A5890">
          <w:rPr>
            <w:rStyle w:val="Hyperlink"/>
            <w:lang w:val="en-IE"/>
          </w:rPr>
          <w:t>Acronyms and abbreviations</w:t>
        </w:r>
        <w:r w:rsidR="00724601">
          <w:rPr>
            <w:webHidden/>
          </w:rPr>
          <w:tab/>
        </w:r>
        <w:r w:rsidR="00724601">
          <w:rPr>
            <w:webHidden/>
          </w:rPr>
          <w:fldChar w:fldCharType="begin"/>
        </w:r>
        <w:r w:rsidR="00724601">
          <w:rPr>
            <w:webHidden/>
          </w:rPr>
          <w:instrText xml:space="preserve"> PAGEREF _Toc471233008 \h </w:instrText>
        </w:r>
        <w:r w:rsidR="00724601">
          <w:rPr>
            <w:webHidden/>
          </w:rPr>
        </w:r>
        <w:r w:rsidR="00724601">
          <w:rPr>
            <w:webHidden/>
          </w:rPr>
          <w:fldChar w:fldCharType="separate"/>
        </w:r>
        <w:r w:rsidR="00724601">
          <w:rPr>
            <w:webHidden/>
          </w:rPr>
          <w:t>281</w:t>
        </w:r>
        <w:r w:rsidR="00724601">
          <w:rPr>
            <w:webHidden/>
          </w:rPr>
          <w:fldChar w:fldCharType="end"/>
        </w:r>
      </w:hyperlink>
    </w:p>
    <w:p w14:paraId="3641F73E" w14:textId="77777777" w:rsidR="00724601" w:rsidRDefault="00BE02E4">
      <w:pPr>
        <w:pStyle w:val="TOC1"/>
        <w:rPr>
          <w:rFonts w:asciiTheme="minorHAnsi" w:eastAsiaTheme="minorEastAsia" w:hAnsiTheme="minorHAnsi" w:cstheme="minorBidi"/>
          <w:bCs w:val="0"/>
          <w:color w:val="auto"/>
          <w:sz w:val="22"/>
          <w:szCs w:val="22"/>
          <w:lang w:val="pt-PT" w:eastAsia="pt-PT"/>
        </w:rPr>
      </w:pPr>
      <w:hyperlink w:anchor="_Toc471233009" w:history="1">
        <w:r w:rsidR="00724601" w:rsidRPr="000A5890">
          <w:rPr>
            <w:rStyle w:val="Hyperlink"/>
            <w:lang w:val="en-IE"/>
          </w:rPr>
          <w:t>Annex</w:t>
        </w:r>
        <w:r w:rsidR="00724601">
          <w:rPr>
            <w:webHidden/>
          </w:rPr>
          <w:tab/>
        </w:r>
        <w:r w:rsidR="00724601">
          <w:rPr>
            <w:webHidden/>
          </w:rPr>
          <w:fldChar w:fldCharType="begin"/>
        </w:r>
        <w:r w:rsidR="00724601">
          <w:rPr>
            <w:webHidden/>
          </w:rPr>
          <w:instrText xml:space="preserve"> PAGEREF _Toc471233009 \h </w:instrText>
        </w:r>
        <w:r w:rsidR="00724601">
          <w:rPr>
            <w:webHidden/>
          </w:rPr>
        </w:r>
        <w:r w:rsidR="00724601">
          <w:rPr>
            <w:webHidden/>
          </w:rPr>
          <w:fldChar w:fldCharType="separate"/>
        </w:r>
        <w:r w:rsidR="00724601">
          <w:rPr>
            <w:webHidden/>
          </w:rPr>
          <w:t>290</w:t>
        </w:r>
        <w:r w:rsidR="00724601">
          <w:rPr>
            <w:webHidden/>
          </w:rPr>
          <w:fldChar w:fldCharType="end"/>
        </w:r>
      </w:hyperlink>
    </w:p>
    <w:p w14:paraId="1BB6C630" w14:textId="77777777" w:rsidR="00724601" w:rsidRDefault="00BE02E4">
      <w:pPr>
        <w:pStyle w:val="TOC1"/>
        <w:rPr>
          <w:rFonts w:asciiTheme="minorHAnsi" w:eastAsiaTheme="minorEastAsia" w:hAnsiTheme="minorHAnsi" w:cstheme="minorBidi"/>
          <w:bCs w:val="0"/>
          <w:color w:val="auto"/>
          <w:sz w:val="22"/>
          <w:szCs w:val="22"/>
          <w:lang w:val="pt-PT" w:eastAsia="pt-PT"/>
        </w:rPr>
      </w:pPr>
      <w:hyperlink w:anchor="_Toc471233010" w:history="1">
        <w:r w:rsidR="00724601" w:rsidRPr="000A5890">
          <w:rPr>
            <w:rStyle w:val="Hyperlink"/>
            <w:lang w:val="en-IE"/>
          </w:rPr>
          <w:t>Referenced Documents</w:t>
        </w:r>
        <w:r w:rsidR="00724601">
          <w:rPr>
            <w:webHidden/>
          </w:rPr>
          <w:tab/>
        </w:r>
        <w:r w:rsidR="00724601">
          <w:rPr>
            <w:webHidden/>
          </w:rPr>
          <w:fldChar w:fldCharType="begin"/>
        </w:r>
        <w:r w:rsidR="00724601">
          <w:rPr>
            <w:webHidden/>
          </w:rPr>
          <w:instrText xml:space="preserve"> PAGEREF _Toc471233010 \h </w:instrText>
        </w:r>
        <w:r w:rsidR="00724601">
          <w:rPr>
            <w:webHidden/>
          </w:rPr>
        </w:r>
        <w:r w:rsidR="00724601">
          <w:rPr>
            <w:webHidden/>
          </w:rPr>
          <w:fldChar w:fldCharType="separate"/>
        </w:r>
        <w:r w:rsidR="00724601">
          <w:rPr>
            <w:webHidden/>
          </w:rPr>
          <w:t>291</w:t>
        </w:r>
        <w:r w:rsidR="00724601">
          <w:rPr>
            <w:webHidden/>
          </w:rPr>
          <w:fldChar w:fldCharType="end"/>
        </w:r>
      </w:hyperlink>
    </w:p>
    <w:p w14:paraId="4DDDEFE9" w14:textId="77777777" w:rsidR="00724601" w:rsidRDefault="00BE02E4">
      <w:pPr>
        <w:pStyle w:val="TOC1"/>
        <w:rPr>
          <w:rFonts w:asciiTheme="minorHAnsi" w:eastAsiaTheme="minorEastAsia" w:hAnsiTheme="minorHAnsi" w:cstheme="minorBidi"/>
          <w:bCs w:val="0"/>
          <w:color w:val="auto"/>
          <w:sz w:val="22"/>
          <w:szCs w:val="22"/>
          <w:lang w:val="pt-PT" w:eastAsia="pt-PT"/>
        </w:rPr>
      </w:pPr>
      <w:hyperlink w:anchor="_Toc471233011" w:history="1">
        <w:r w:rsidR="00724601" w:rsidRPr="000A5890">
          <w:rPr>
            <w:rStyle w:val="Hyperlink"/>
            <w:lang w:val="en-IE"/>
          </w:rPr>
          <w:t>Document Control</w:t>
        </w:r>
        <w:r w:rsidR="00724601">
          <w:rPr>
            <w:webHidden/>
          </w:rPr>
          <w:tab/>
        </w:r>
        <w:r w:rsidR="00724601">
          <w:rPr>
            <w:webHidden/>
          </w:rPr>
          <w:fldChar w:fldCharType="begin"/>
        </w:r>
        <w:r w:rsidR="00724601">
          <w:rPr>
            <w:webHidden/>
          </w:rPr>
          <w:instrText xml:space="preserve"> PAGEREF _Toc471233011 \h </w:instrText>
        </w:r>
        <w:r w:rsidR="00724601">
          <w:rPr>
            <w:webHidden/>
          </w:rPr>
        </w:r>
        <w:r w:rsidR="00724601">
          <w:rPr>
            <w:webHidden/>
          </w:rPr>
          <w:fldChar w:fldCharType="separate"/>
        </w:r>
        <w:r w:rsidR="00724601">
          <w:rPr>
            <w:webHidden/>
          </w:rPr>
          <w:t>293</w:t>
        </w:r>
        <w:r w:rsidR="00724601">
          <w:rPr>
            <w:webHidden/>
          </w:rPr>
          <w:fldChar w:fldCharType="end"/>
        </w:r>
      </w:hyperlink>
    </w:p>
    <w:p w14:paraId="56499AA1" w14:textId="77777777" w:rsidR="00724601" w:rsidRDefault="00BE02E4">
      <w:pPr>
        <w:pStyle w:val="TOC1"/>
        <w:rPr>
          <w:rFonts w:asciiTheme="minorHAnsi" w:eastAsiaTheme="minorEastAsia" w:hAnsiTheme="minorHAnsi" w:cstheme="minorBidi"/>
          <w:bCs w:val="0"/>
          <w:color w:val="auto"/>
          <w:sz w:val="22"/>
          <w:szCs w:val="22"/>
          <w:lang w:val="pt-PT" w:eastAsia="pt-PT"/>
        </w:rPr>
      </w:pPr>
      <w:hyperlink w:anchor="_Toc471233012" w:history="1">
        <w:r w:rsidR="00724601" w:rsidRPr="000A5890">
          <w:rPr>
            <w:rStyle w:val="Hyperlink"/>
            <w:lang w:val="en-IE"/>
          </w:rPr>
          <w:t>Required Sign-Offs</w:t>
        </w:r>
        <w:r w:rsidR="00724601">
          <w:rPr>
            <w:webHidden/>
          </w:rPr>
          <w:tab/>
        </w:r>
        <w:r w:rsidR="00724601">
          <w:rPr>
            <w:webHidden/>
          </w:rPr>
          <w:fldChar w:fldCharType="begin"/>
        </w:r>
        <w:r w:rsidR="00724601">
          <w:rPr>
            <w:webHidden/>
          </w:rPr>
          <w:instrText xml:space="preserve"> PAGEREF _Toc471233012 \h </w:instrText>
        </w:r>
        <w:r w:rsidR="00724601">
          <w:rPr>
            <w:webHidden/>
          </w:rPr>
        </w:r>
        <w:r w:rsidR="00724601">
          <w:rPr>
            <w:webHidden/>
          </w:rPr>
          <w:fldChar w:fldCharType="separate"/>
        </w:r>
        <w:r w:rsidR="00724601">
          <w:rPr>
            <w:webHidden/>
          </w:rPr>
          <w:t>294</w:t>
        </w:r>
        <w:r w:rsidR="00724601">
          <w:rPr>
            <w:webHidden/>
          </w:rPr>
          <w:fldChar w:fldCharType="end"/>
        </w:r>
      </w:hyperlink>
    </w:p>
    <w:p w14:paraId="60BDFC49" w14:textId="77777777" w:rsidR="00724601" w:rsidRDefault="00BE02E4">
      <w:pPr>
        <w:pStyle w:val="TOC1"/>
        <w:rPr>
          <w:rFonts w:asciiTheme="minorHAnsi" w:eastAsiaTheme="minorEastAsia" w:hAnsiTheme="minorHAnsi" w:cstheme="minorBidi"/>
          <w:bCs w:val="0"/>
          <w:color w:val="auto"/>
          <w:sz w:val="22"/>
          <w:szCs w:val="22"/>
          <w:lang w:val="pt-PT" w:eastAsia="pt-PT"/>
        </w:rPr>
      </w:pPr>
      <w:hyperlink w:anchor="_Toc471233013" w:history="1">
        <w:r w:rsidR="00724601" w:rsidRPr="000A5890">
          <w:rPr>
            <w:rStyle w:val="Hyperlink"/>
            <w:lang w:val="en-IE"/>
          </w:rPr>
          <w:t>Revision History</w:t>
        </w:r>
        <w:r w:rsidR="00724601">
          <w:rPr>
            <w:webHidden/>
          </w:rPr>
          <w:tab/>
        </w:r>
        <w:r w:rsidR="00724601">
          <w:rPr>
            <w:webHidden/>
          </w:rPr>
          <w:fldChar w:fldCharType="begin"/>
        </w:r>
        <w:r w:rsidR="00724601">
          <w:rPr>
            <w:webHidden/>
          </w:rPr>
          <w:instrText xml:space="preserve"> PAGEREF _Toc471233013 \h </w:instrText>
        </w:r>
        <w:r w:rsidR="00724601">
          <w:rPr>
            <w:webHidden/>
          </w:rPr>
        </w:r>
        <w:r w:rsidR="00724601">
          <w:rPr>
            <w:webHidden/>
          </w:rPr>
          <w:fldChar w:fldCharType="separate"/>
        </w:r>
        <w:r w:rsidR="00724601">
          <w:rPr>
            <w:webHidden/>
          </w:rPr>
          <w:t>295</w:t>
        </w:r>
        <w:r w:rsidR="00724601">
          <w:rPr>
            <w:webHidden/>
          </w:rPr>
          <w:fldChar w:fldCharType="end"/>
        </w:r>
      </w:hyperlink>
    </w:p>
    <w:p w14:paraId="23D7B316" w14:textId="77777777" w:rsidR="00E747D1" w:rsidRPr="00E73B40" w:rsidRDefault="00E21027" w:rsidP="00E8176A">
      <w:pPr>
        <w:pStyle w:val="Heading1"/>
        <w:rPr>
          <w:lang w:val="en-IE"/>
        </w:rPr>
      </w:pPr>
      <w:r w:rsidRPr="00E73B40">
        <w:rPr>
          <w:sz w:val="20"/>
          <w:szCs w:val="20"/>
          <w:lang w:val="en-IE"/>
        </w:rPr>
        <w:lastRenderedPageBreak/>
        <w:fldChar w:fldCharType="end"/>
      </w:r>
      <w:bookmarkStart w:id="1" w:name="_Toc344730180"/>
      <w:bookmarkStart w:id="2" w:name="_Toc344730689"/>
      <w:bookmarkStart w:id="3" w:name="_Toc344732941"/>
      <w:bookmarkStart w:id="4" w:name="_Toc344732980"/>
      <w:bookmarkStart w:id="5" w:name="_Toc344733013"/>
      <w:bookmarkStart w:id="6" w:name="_Toc345325909"/>
      <w:bookmarkStart w:id="7" w:name="_Toc345341053"/>
      <w:bookmarkStart w:id="8" w:name="_Toc345669633"/>
      <w:bookmarkStart w:id="9" w:name="_Toc345686662"/>
      <w:bookmarkStart w:id="10" w:name="_Toc189294778"/>
      <w:bookmarkStart w:id="11" w:name="_Toc219780893"/>
      <w:bookmarkEnd w:id="1"/>
      <w:bookmarkEnd w:id="2"/>
      <w:bookmarkEnd w:id="3"/>
      <w:bookmarkEnd w:id="4"/>
      <w:bookmarkEnd w:id="5"/>
      <w:bookmarkEnd w:id="6"/>
      <w:bookmarkEnd w:id="7"/>
      <w:bookmarkEnd w:id="8"/>
      <w:bookmarkEnd w:id="9"/>
      <w:r w:rsidR="00E8176A" w:rsidRPr="00E73B40">
        <w:rPr>
          <w:lang w:val="en-IE"/>
        </w:rPr>
        <w:t xml:space="preserve"> </w:t>
      </w:r>
      <w:bookmarkStart w:id="12" w:name="_Toc471232955"/>
      <w:r w:rsidR="001F2AFE" w:rsidRPr="00E73B40">
        <w:rPr>
          <w:lang w:val="en-IE"/>
        </w:rPr>
        <w:t>Summary</w:t>
      </w:r>
      <w:bookmarkEnd w:id="12"/>
    </w:p>
    <w:tbl>
      <w:tblPr>
        <w:tblStyle w:val="CelFocus"/>
        <w:tblW w:w="5000" w:type="pct"/>
        <w:tblLayout w:type="fixed"/>
        <w:tblLook w:val="04A0" w:firstRow="1" w:lastRow="0" w:firstColumn="1" w:lastColumn="0" w:noHBand="0" w:noVBand="1"/>
      </w:tblPr>
      <w:tblGrid>
        <w:gridCol w:w="986"/>
        <w:gridCol w:w="986"/>
        <w:gridCol w:w="986"/>
        <w:gridCol w:w="986"/>
        <w:gridCol w:w="985"/>
        <w:gridCol w:w="985"/>
        <w:gridCol w:w="985"/>
        <w:gridCol w:w="985"/>
        <w:gridCol w:w="985"/>
        <w:gridCol w:w="985"/>
      </w:tblGrid>
      <w:tr w:rsidR="009B678A" w:rsidRPr="00E73B40" w14:paraId="447E0AE6" w14:textId="77777777" w:rsidTr="00CE05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gridSpan w:val="10"/>
          </w:tcPr>
          <w:bookmarkEnd w:id="10"/>
          <w:bookmarkEnd w:id="11"/>
          <w:p w14:paraId="24FE227E" w14:textId="77777777" w:rsidR="009B678A" w:rsidRPr="00E73B40" w:rsidRDefault="009B678A" w:rsidP="001532FF">
            <w:pPr>
              <w:rPr>
                <w:lang w:val="en-IE" w:eastAsia="pt-PT"/>
              </w:rPr>
            </w:pPr>
            <w:r w:rsidRPr="00E73B40">
              <w:rPr>
                <w:lang w:val="en-IE" w:eastAsia="pt-PT"/>
              </w:rPr>
              <w:t xml:space="preserve">Audience </w:t>
            </w:r>
          </w:p>
        </w:tc>
      </w:tr>
      <w:tr w:rsidR="009B678A" w:rsidRPr="00E73B40" w14:paraId="6E9DB177" w14:textId="77777777" w:rsidTr="005222C5">
        <w:tc>
          <w:tcPr>
            <w:cnfStyle w:val="001000000000" w:firstRow="0" w:lastRow="0" w:firstColumn="1" w:lastColumn="0" w:oddVBand="0" w:evenVBand="0" w:oddHBand="0" w:evenHBand="0" w:firstRowFirstColumn="0" w:firstRowLastColumn="0" w:lastRowFirstColumn="0" w:lastRowLastColumn="0"/>
            <w:tcW w:w="500" w:type="pct"/>
            <w:shd w:val="clear" w:color="auto" w:fill="D8D7D5"/>
          </w:tcPr>
          <w:p w14:paraId="3274EC34" w14:textId="77777777" w:rsidR="009B678A" w:rsidRPr="00E73B40" w:rsidRDefault="009B678A" w:rsidP="00A35ED3">
            <w:pPr>
              <w:spacing w:before="120"/>
              <w:jc w:val="center"/>
              <w:rPr>
                <w:lang w:val="en-IE" w:eastAsia="pt-PT"/>
              </w:rPr>
            </w:pPr>
            <w:r w:rsidRPr="00E73B40">
              <w:rPr>
                <w:lang w:val="en-IE" w:eastAsia="pt-PT"/>
              </w:rPr>
              <w:t>CBU</w:t>
            </w:r>
          </w:p>
        </w:tc>
        <w:tc>
          <w:tcPr>
            <w:tcW w:w="500" w:type="pct"/>
            <w:shd w:val="clear" w:color="auto" w:fill="D8D7D5"/>
          </w:tcPr>
          <w:p w14:paraId="4A9647C7"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COP’s</w:t>
            </w:r>
          </w:p>
        </w:tc>
        <w:tc>
          <w:tcPr>
            <w:tcW w:w="500" w:type="pct"/>
            <w:shd w:val="clear" w:color="auto" w:fill="D8D7D5"/>
          </w:tcPr>
          <w:p w14:paraId="024C82A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MKT</w:t>
            </w:r>
          </w:p>
        </w:tc>
        <w:tc>
          <w:tcPr>
            <w:tcW w:w="500" w:type="pct"/>
            <w:shd w:val="clear" w:color="auto" w:fill="D8D7D5"/>
          </w:tcPr>
          <w:p w14:paraId="4C3DD11B"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EBU</w:t>
            </w:r>
          </w:p>
        </w:tc>
        <w:tc>
          <w:tcPr>
            <w:tcW w:w="500" w:type="pct"/>
            <w:shd w:val="clear" w:color="auto" w:fill="D8D7D5"/>
          </w:tcPr>
          <w:p w14:paraId="7A8BE3BB"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CXP</w:t>
            </w:r>
          </w:p>
        </w:tc>
        <w:tc>
          <w:tcPr>
            <w:tcW w:w="500" w:type="pct"/>
            <w:shd w:val="clear" w:color="auto" w:fill="D8D7D5"/>
          </w:tcPr>
          <w:p w14:paraId="63AC757E"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FIN</w:t>
            </w:r>
          </w:p>
        </w:tc>
        <w:tc>
          <w:tcPr>
            <w:tcW w:w="500" w:type="pct"/>
            <w:shd w:val="clear" w:color="auto" w:fill="D8D7D5"/>
          </w:tcPr>
          <w:p w14:paraId="6A2446A7"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FRD</w:t>
            </w:r>
          </w:p>
        </w:tc>
        <w:tc>
          <w:tcPr>
            <w:tcW w:w="500" w:type="pct"/>
            <w:shd w:val="clear" w:color="auto" w:fill="D8D7D5"/>
          </w:tcPr>
          <w:p w14:paraId="0CB75361"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ONL</w:t>
            </w:r>
          </w:p>
        </w:tc>
        <w:tc>
          <w:tcPr>
            <w:tcW w:w="500" w:type="pct"/>
            <w:shd w:val="clear" w:color="auto" w:fill="D8D7D5"/>
          </w:tcPr>
          <w:p w14:paraId="70067A7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SALES</w:t>
            </w:r>
          </w:p>
        </w:tc>
        <w:tc>
          <w:tcPr>
            <w:tcW w:w="500" w:type="pct"/>
            <w:shd w:val="clear" w:color="auto" w:fill="D8D7D5"/>
          </w:tcPr>
          <w:p w14:paraId="43960DD6"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IT</w:t>
            </w:r>
          </w:p>
        </w:tc>
      </w:tr>
      <w:tr w:rsidR="009B678A" w:rsidRPr="00E73B40" w14:paraId="3C3E471F" w14:textId="77777777" w:rsidTr="005222C5">
        <w:trPr>
          <w:trHeight w:hRule="exact" w:val="340"/>
        </w:trPr>
        <w:tc>
          <w:tcPr>
            <w:cnfStyle w:val="001000000000" w:firstRow="0" w:lastRow="0" w:firstColumn="1" w:lastColumn="0" w:oddVBand="0" w:evenVBand="0" w:oddHBand="0" w:evenHBand="0" w:firstRowFirstColumn="0" w:firstRowLastColumn="0" w:lastRowFirstColumn="0" w:lastRowLastColumn="0"/>
            <w:tcW w:w="500" w:type="pct"/>
          </w:tcPr>
          <w:p w14:paraId="32AE238F" w14:textId="77777777" w:rsidR="009B678A" w:rsidRPr="00E73B40" w:rsidRDefault="007F77E0" w:rsidP="009B678A">
            <w:pPr>
              <w:spacing w:before="60" w:after="0"/>
              <w:jc w:val="center"/>
              <w:rPr>
                <w:b w:val="0"/>
                <w:sz w:val="20"/>
                <w:lang w:val="en-IE" w:eastAsia="pt-PT"/>
              </w:rPr>
            </w:pPr>
            <w:r w:rsidRPr="00E73B40">
              <w:rPr>
                <w:b w:val="0"/>
                <w:sz w:val="20"/>
                <w:szCs w:val="16"/>
                <w:lang w:val="en-IE"/>
              </w:rPr>
              <w:sym w:font="Wingdings" w:char="F0FC"/>
            </w:r>
          </w:p>
        </w:tc>
        <w:tc>
          <w:tcPr>
            <w:tcW w:w="500" w:type="pct"/>
          </w:tcPr>
          <w:p w14:paraId="5D96EC34"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r w:rsidRPr="00E73B40">
              <w:rPr>
                <w:sz w:val="20"/>
                <w:szCs w:val="16"/>
                <w:lang w:val="en-IE"/>
              </w:rPr>
              <w:sym w:font="Wingdings" w:char="F0FC"/>
            </w:r>
          </w:p>
        </w:tc>
        <w:tc>
          <w:tcPr>
            <w:tcW w:w="500" w:type="pct"/>
          </w:tcPr>
          <w:p w14:paraId="01F07D2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01FD2698"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67BE534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0B8D0B1A"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3CEFA78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50F9EF81"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1F661A6E"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r w:rsidRPr="00E73B40">
              <w:rPr>
                <w:sz w:val="20"/>
                <w:szCs w:val="16"/>
                <w:lang w:val="en-IE"/>
              </w:rPr>
              <w:sym w:font="Wingdings" w:char="F0FC"/>
            </w:r>
          </w:p>
        </w:tc>
        <w:tc>
          <w:tcPr>
            <w:tcW w:w="500" w:type="pct"/>
          </w:tcPr>
          <w:p w14:paraId="2B10BD63" w14:textId="77777777" w:rsidR="009B678A" w:rsidRPr="00E73B40" w:rsidRDefault="007F77E0"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r w:rsidRPr="00E73B40">
              <w:rPr>
                <w:sz w:val="20"/>
                <w:szCs w:val="16"/>
                <w:lang w:val="en-IE"/>
              </w:rPr>
              <w:sym w:font="Wingdings" w:char="F0FC"/>
            </w:r>
          </w:p>
        </w:tc>
      </w:tr>
    </w:tbl>
    <w:p w14:paraId="3C3B4707" w14:textId="77777777" w:rsidR="009B678A" w:rsidRPr="00E73B40" w:rsidRDefault="009B678A" w:rsidP="009B678A">
      <w:pPr>
        <w:rPr>
          <w:lang w:val="en-IE" w:eastAsia="pt-PT"/>
        </w:rPr>
      </w:pPr>
    </w:p>
    <w:tbl>
      <w:tblPr>
        <w:tblStyle w:val="CelFocus"/>
        <w:tblW w:w="9723" w:type="dxa"/>
        <w:tblLayout w:type="fixed"/>
        <w:tblLook w:val="04A0" w:firstRow="1" w:lastRow="0" w:firstColumn="1" w:lastColumn="0" w:noHBand="0" w:noVBand="1"/>
      </w:tblPr>
      <w:tblGrid>
        <w:gridCol w:w="9723"/>
      </w:tblGrid>
      <w:tr w:rsidR="009B678A" w:rsidRPr="00E73B40" w14:paraId="0835F7C6" w14:textId="77777777" w:rsidTr="00CF35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23" w:type="dxa"/>
          </w:tcPr>
          <w:p w14:paraId="4920BE6B" w14:textId="77777777" w:rsidR="009B678A" w:rsidRPr="00E73B40" w:rsidRDefault="007F77E0" w:rsidP="003337B2">
            <w:pPr>
              <w:jc w:val="left"/>
              <w:rPr>
                <w:lang w:val="en-IE" w:eastAsia="pt-PT"/>
              </w:rPr>
            </w:pPr>
            <w:r w:rsidRPr="00E73B40">
              <w:rPr>
                <w:color w:val="auto"/>
                <w:lang w:val="en-IE" w:eastAsia="pt-PT"/>
              </w:rPr>
              <w:t>Sales</w:t>
            </w:r>
          </w:p>
        </w:tc>
      </w:tr>
      <w:tr w:rsidR="009B678A" w:rsidRPr="00E73B40" w14:paraId="1412DFB6" w14:textId="77777777" w:rsidTr="00CF355C">
        <w:tc>
          <w:tcPr>
            <w:cnfStyle w:val="001000000000" w:firstRow="0" w:lastRow="0" w:firstColumn="1" w:lastColumn="0" w:oddVBand="0" w:evenVBand="0" w:oddHBand="0" w:evenHBand="0" w:firstRowFirstColumn="0" w:firstRowLastColumn="0" w:lastRowFirstColumn="0" w:lastRowLastColumn="0"/>
            <w:tcW w:w="9723" w:type="dxa"/>
          </w:tcPr>
          <w:p w14:paraId="196F25CC" w14:textId="77777777" w:rsidR="009B678A" w:rsidRPr="00E73B40" w:rsidRDefault="007F77E0" w:rsidP="007F77E0">
            <w:pPr>
              <w:spacing w:before="120"/>
              <w:jc w:val="left"/>
              <w:rPr>
                <w:b w:val="0"/>
                <w:sz w:val="20"/>
                <w:lang w:val="en-IE"/>
              </w:rPr>
            </w:pPr>
            <w:r w:rsidRPr="00E73B40">
              <w:rPr>
                <w:b w:val="0"/>
                <w:sz w:val="20"/>
                <w:lang w:val="en-IE"/>
              </w:rPr>
              <w:t xml:space="preserve">Through the Sales process, the user is able to assist customers on offer activations and product acquisitions. The user can add the following types of offers and products to the basket: </w:t>
            </w:r>
          </w:p>
          <w:p w14:paraId="5809C5CB" w14:textId="091DEF00"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Mobile offers</w:t>
            </w:r>
            <w:r w:rsidR="002401A0" w:rsidRPr="00E73B40">
              <w:rPr>
                <w:b w:val="0"/>
                <w:sz w:val="20"/>
                <w:lang w:val="en-IE"/>
              </w:rPr>
              <w:t>, that include single and bundle offers</w:t>
            </w:r>
            <w:r w:rsidR="00D14340">
              <w:rPr>
                <w:b w:val="0"/>
                <w:sz w:val="20"/>
                <w:lang w:val="en-IE"/>
              </w:rPr>
              <w:t>, PAYG and Pay on Bill</w:t>
            </w:r>
          </w:p>
          <w:p w14:paraId="58038110" w14:textId="51C94F46" w:rsidR="007F77E0" w:rsidRPr="00E73B40" w:rsidRDefault="002401A0" w:rsidP="00A5332B">
            <w:pPr>
              <w:pStyle w:val="ListParagraph"/>
              <w:numPr>
                <w:ilvl w:val="0"/>
                <w:numId w:val="9"/>
              </w:numPr>
              <w:spacing w:before="120"/>
              <w:jc w:val="left"/>
              <w:rPr>
                <w:b w:val="0"/>
                <w:sz w:val="20"/>
                <w:lang w:val="en-IE"/>
              </w:rPr>
            </w:pPr>
            <w:r w:rsidRPr="00E73B40">
              <w:rPr>
                <w:b w:val="0"/>
                <w:sz w:val="20"/>
                <w:lang w:val="en-IE"/>
              </w:rPr>
              <w:t>Fixed and convergent offers, that include single and bundle offers</w:t>
            </w:r>
          </w:p>
          <w:p w14:paraId="197B33E2" w14:textId="6C5F9B15"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Mobile equipment</w:t>
            </w:r>
          </w:p>
          <w:p w14:paraId="26821C40" w14:textId="77777777"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Accessories</w:t>
            </w:r>
          </w:p>
          <w:p w14:paraId="68829119" w14:textId="553B0EBE"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Top up vouchers</w:t>
            </w:r>
          </w:p>
          <w:p w14:paraId="33133168" w14:textId="60C674E7" w:rsidR="00340E92" w:rsidRPr="00E73B40" w:rsidDel="00A5282B" w:rsidRDefault="007F77E0" w:rsidP="00A5332B">
            <w:pPr>
              <w:pStyle w:val="ListParagraph"/>
              <w:numPr>
                <w:ilvl w:val="0"/>
                <w:numId w:val="9"/>
              </w:numPr>
              <w:spacing w:before="120"/>
              <w:jc w:val="left"/>
              <w:rPr>
                <w:del w:id="13" w:author="Author"/>
                <w:b w:val="0"/>
                <w:sz w:val="20"/>
                <w:lang w:val="en-IE"/>
              </w:rPr>
            </w:pPr>
            <w:del w:id="14" w:author="Author">
              <w:r w:rsidRPr="00E73B40" w:rsidDel="00A5282B">
                <w:rPr>
                  <w:b w:val="0"/>
                  <w:sz w:val="20"/>
                  <w:lang w:val="en-IE"/>
                </w:rPr>
                <w:delText>Gift cards</w:delText>
              </w:r>
            </w:del>
          </w:p>
          <w:p w14:paraId="740561B7" w14:textId="32F30147"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Buy backs</w:t>
            </w:r>
          </w:p>
          <w:p w14:paraId="0D82B06E" w14:textId="7DF16217" w:rsidR="007F77E0" w:rsidRPr="00E73B40" w:rsidRDefault="007F77E0" w:rsidP="007F77E0">
            <w:pPr>
              <w:spacing w:before="120"/>
              <w:jc w:val="left"/>
              <w:rPr>
                <w:b w:val="0"/>
                <w:sz w:val="20"/>
                <w:lang w:val="en-IE"/>
              </w:rPr>
            </w:pPr>
            <w:r w:rsidRPr="00E73B40">
              <w:rPr>
                <w:b w:val="0"/>
                <w:sz w:val="20"/>
                <w:lang w:val="en-IE"/>
              </w:rPr>
              <w:t>The Sales process guides the user through a sequential set of steps, which can be available or not depending on the scenario</w:t>
            </w:r>
            <w:r w:rsidR="008642D6">
              <w:rPr>
                <w:b w:val="0"/>
                <w:sz w:val="20"/>
                <w:lang w:val="en-IE"/>
              </w:rPr>
              <w:t>. These are the steps for the most complex scenario</w:t>
            </w:r>
            <w:r w:rsidRPr="00E73B40">
              <w:rPr>
                <w:b w:val="0"/>
                <w:sz w:val="20"/>
                <w:lang w:val="en-IE"/>
              </w:rPr>
              <w:t>:</w:t>
            </w:r>
          </w:p>
          <w:p w14:paraId="69B724AE" w14:textId="304D02D2" w:rsidR="007F77E0" w:rsidRPr="00E73B40" w:rsidRDefault="008642D6" w:rsidP="00A5332B">
            <w:pPr>
              <w:pStyle w:val="ListParagraph"/>
              <w:numPr>
                <w:ilvl w:val="0"/>
                <w:numId w:val="10"/>
              </w:numPr>
              <w:spacing w:before="120"/>
              <w:jc w:val="left"/>
              <w:rPr>
                <w:b w:val="0"/>
                <w:sz w:val="20"/>
                <w:lang w:val="en-IE"/>
              </w:rPr>
            </w:pPr>
            <w:r>
              <w:rPr>
                <w:b w:val="0"/>
                <w:sz w:val="20"/>
                <w:lang w:val="en-IE"/>
              </w:rPr>
              <w:t>Select Products</w:t>
            </w:r>
          </w:p>
          <w:p w14:paraId="3207144F" w14:textId="10B90A0F" w:rsidR="007F77E0" w:rsidRPr="00E73B40" w:rsidRDefault="008642D6" w:rsidP="00A5332B">
            <w:pPr>
              <w:pStyle w:val="ListParagraph"/>
              <w:numPr>
                <w:ilvl w:val="0"/>
                <w:numId w:val="10"/>
              </w:numPr>
              <w:spacing w:before="120"/>
              <w:jc w:val="left"/>
              <w:rPr>
                <w:b w:val="0"/>
                <w:sz w:val="20"/>
                <w:lang w:val="en-IE"/>
              </w:rPr>
            </w:pPr>
            <w:r>
              <w:rPr>
                <w:b w:val="0"/>
                <w:sz w:val="20"/>
                <w:lang w:val="en-IE"/>
              </w:rPr>
              <w:t>Shared Equipment</w:t>
            </w:r>
          </w:p>
          <w:p w14:paraId="54A2E028" w14:textId="26D6CBC7" w:rsidR="007F77E0" w:rsidRPr="00E73B40" w:rsidRDefault="007F77E0" w:rsidP="00A5332B">
            <w:pPr>
              <w:pStyle w:val="ListParagraph"/>
              <w:numPr>
                <w:ilvl w:val="0"/>
                <w:numId w:val="10"/>
              </w:numPr>
              <w:spacing w:before="120"/>
              <w:jc w:val="left"/>
              <w:rPr>
                <w:b w:val="0"/>
                <w:sz w:val="20"/>
                <w:lang w:val="en-IE"/>
              </w:rPr>
            </w:pPr>
            <w:r w:rsidRPr="00E73B40">
              <w:rPr>
                <w:b w:val="0"/>
                <w:sz w:val="20"/>
                <w:lang w:val="en-IE"/>
              </w:rPr>
              <w:t xml:space="preserve">Billing </w:t>
            </w:r>
            <w:r w:rsidR="008642D6">
              <w:rPr>
                <w:b w:val="0"/>
                <w:sz w:val="20"/>
                <w:lang w:val="en-IE"/>
              </w:rPr>
              <w:t xml:space="preserve">profile </w:t>
            </w:r>
            <w:r w:rsidRPr="00E73B40">
              <w:rPr>
                <w:b w:val="0"/>
                <w:sz w:val="20"/>
                <w:lang w:val="en-IE"/>
              </w:rPr>
              <w:t>details</w:t>
            </w:r>
          </w:p>
          <w:p w14:paraId="077E46FC" w14:textId="77777777" w:rsidR="007F77E0" w:rsidRPr="00E73B40" w:rsidRDefault="007F77E0" w:rsidP="00A5332B">
            <w:pPr>
              <w:pStyle w:val="ListParagraph"/>
              <w:numPr>
                <w:ilvl w:val="0"/>
                <w:numId w:val="10"/>
              </w:numPr>
              <w:spacing w:before="120"/>
              <w:jc w:val="left"/>
              <w:rPr>
                <w:b w:val="0"/>
                <w:sz w:val="20"/>
                <w:lang w:val="en-IE"/>
              </w:rPr>
            </w:pPr>
            <w:r w:rsidRPr="00E73B40">
              <w:rPr>
                <w:b w:val="0"/>
                <w:sz w:val="20"/>
                <w:lang w:val="en-IE"/>
              </w:rPr>
              <w:t>Installation details</w:t>
            </w:r>
          </w:p>
          <w:p w14:paraId="1275ECF8" w14:textId="51F3313C" w:rsidR="007F77E0" w:rsidRPr="00E73B40" w:rsidRDefault="001D0E98" w:rsidP="00A5332B">
            <w:pPr>
              <w:pStyle w:val="ListParagraph"/>
              <w:numPr>
                <w:ilvl w:val="0"/>
                <w:numId w:val="10"/>
              </w:numPr>
              <w:spacing w:before="120"/>
              <w:jc w:val="left"/>
              <w:rPr>
                <w:b w:val="0"/>
                <w:sz w:val="20"/>
                <w:lang w:val="en-IE"/>
              </w:rPr>
            </w:pPr>
            <w:r>
              <w:rPr>
                <w:b w:val="0"/>
                <w:sz w:val="20"/>
                <w:lang w:val="en-IE"/>
              </w:rPr>
              <w:t>Delivery</w:t>
            </w:r>
            <w:r w:rsidRPr="00E73B40">
              <w:rPr>
                <w:b w:val="0"/>
                <w:sz w:val="20"/>
                <w:lang w:val="en-IE"/>
              </w:rPr>
              <w:t xml:space="preserve"> </w:t>
            </w:r>
            <w:r w:rsidR="007F77E0" w:rsidRPr="00E73B40">
              <w:rPr>
                <w:b w:val="0"/>
                <w:sz w:val="20"/>
                <w:lang w:val="en-IE"/>
              </w:rPr>
              <w:t>details</w:t>
            </w:r>
          </w:p>
          <w:p w14:paraId="51109B24" w14:textId="440E8C03" w:rsidR="007F77E0" w:rsidRPr="008642D6" w:rsidRDefault="007F77E0" w:rsidP="008642D6">
            <w:pPr>
              <w:pStyle w:val="ListParagraph"/>
              <w:numPr>
                <w:ilvl w:val="0"/>
                <w:numId w:val="10"/>
              </w:numPr>
              <w:spacing w:before="120"/>
              <w:jc w:val="left"/>
              <w:rPr>
                <w:b w:val="0"/>
                <w:sz w:val="20"/>
                <w:lang w:val="en-IE"/>
              </w:rPr>
            </w:pPr>
            <w:r w:rsidRPr="00E73B40">
              <w:rPr>
                <w:b w:val="0"/>
                <w:sz w:val="20"/>
                <w:lang w:val="en-IE"/>
              </w:rPr>
              <w:t>Confirmation</w:t>
            </w:r>
            <w:r w:rsidR="008642D6">
              <w:rPr>
                <w:b w:val="0"/>
                <w:sz w:val="20"/>
                <w:lang w:val="en-IE"/>
              </w:rPr>
              <w:t xml:space="preserve"> &amp;</w:t>
            </w:r>
            <w:r w:rsidR="008642D6" w:rsidRPr="00E73B40">
              <w:rPr>
                <w:b w:val="0"/>
                <w:sz w:val="20"/>
                <w:lang w:val="en-IE"/>
              </w:rPr>
              <w:t xml:space="preserve"> Self-Confirm</w:t>
            </w:r>
          </w:p>
          <w:p w14:paraId="7A1B7BD9" w14:textId="29D40091" w:rsidR="00E3458E" w:rsidRPr="00E73B40" w:rsidRDefault="00E3458E" w:rsidP="00A5332B">
            <w:pPr>
              <w:pStyle w:val="ListParagraph"/>
              <w:numPr>
                <w:ilvl w:val="0"/>
                <w:numId w:val="10"/>
              </w:numPr>
              <w:spacing w:before="120"/>
              <w:jc w:val="left"/>
              <w:rPr>
                <w:b w:val="0"/>
                <w:sz w:val="20"/>
                <w:lang w:val="en-IE"/>
              </w:rPr>
            </w:pPr>
            <w:r>
              <w:rPr>
                <w:b w:val="0"/>
                <w:sz w:val="20"/>
                <w:lang w:val="en-IE"/>
              </w:rPr>
              <w:t>Documentation</w:t>
            </w:r>
          </w:p>
          <w:p w14:paraId="1FDEB04A" w14:textId="4C7E36A4" w:rsidR="00E537AE" w:rsidRPr="00E73B40" w:rsidRDefault="00E537AE" w:rsidP="00A5332B">
            <w:pPr>
              <w:pStyle w:val="ListParagraph"/>
              <w:numPr>
                <w:ilvl w:val="0"/>
                <w:numId w:val="10"/>
              </w:numPr>
              <w:spacing w:before="120"/>
              <w:jc w:val="left"/>
              <w:rPr>
                <w:b w:val="0"/>
                <w:sz w:val="20"/>
                <w:lang w:val="en-IE"/>
              </w:rPr>
            </w:pPr>
            <w:r w:rsidRPr="00E73B40">
              <w:rPr>
                <w:b w:val="0"/>
                <w:sz w:val="20"/>
                <w:lang w:val="en-IE"/>
              </w:rPr>
              <w:t>Payment</w:t>
            </w:r>
          </w:p>
          <w:p w14:paraId="36F29A36" w14:textId="141F66FC" w:rsidR="00340E92" w:rsidRPr="00E73B40" w:rsidRDefault="00340E92" w:rsidP="00A5332B">
            <w:pPr>
              <w:pStyle w:val="ListParagraph"/>
              <w:numPr>
                <w:ilvl w:val="0"/>
                <w:numId w:val="10"/>
              </w:numPr>
              <w:spacing w:before="120"/>
              <w:jc w:val="left"/>
              <w:rPr>
                <w:b w:val="0"/>
                <w:sz w:val="20"/>
                <w:lang w:val="en-IE"/>
              </w:rPr>
            </w:pPr>
            <w:r w:rsidRPr="00E73B40">
              <w:rPr>
                <w:b w:val="0"/>
                <w:sz w:val="20"/>
                <w:lang w:val="en-IE"/>
              </w:rPr>
              <w:t>Interaction</w:t>
            </w:r>
          </w:p>
        </w:tc>
      </w:tr>
    </w:tbl>
    <w:p w14:paraId="331D17A5" w14:textId="77777777" w:rsidR="009B678A" w:rsidRPr="00E73B40" w:rsidRDefault="009B678A" w:rsidP="009B678A">
      <w:pPr>
        <w:rPr>
          <w:lang w:val="en-IE" w:eastAsia="pt-PT"/>
        </w:rPr>
      </w:pPr>
    </w:p>
    <w:tbl>
      <w:tblPr>
        <w:tblStyle w:val="CelFocus"/>
        <w:tblW w:w="0" w:type="auto"/>
        <w:tblLayout w:type="fixed"/>
        <w:tblLook w:val="04A0" w:firstRow="1" w:lastRow="0" w:firstColumn="1" w:lastColumn="0" w:noHBand="0" w:noVBand="1"/>
      </w:tblPr>
      <w:tblGrid>
        <w:gridCol w:w="4927"/>
        <w:gridCol w:w="4927"/>
      </w:tblGrid>
      <w:tr w:rsidR="009B678A" w:rsidRPr="00E73B40" w14:paraId="4CC66ABF" w14:textId="77777777" w:rsidTr="00A35E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tcPr>
          <w:p w14:paraId="7E20D633" w14:textId="77777777" w:rsidR="009B678A" w:rsidRPr="00E73B40" w:rsidRDefault="009B678A" w:rsidP="00A35ED3">
            <w:pPr>
              <w:rPr>
                <w:i/>
                <w:lang w:val="en-IE"/>
              </w:rPr>
            </w:pPr>
            <w:r w:rsidRPr="00E73B40">
              <w:rPr>
                <w:lang w:val="en-IE"/>
              </w:rPr>
              <w:t>Business Scenarios and Features</w:t>
            </w:r>
          </w:p>
        </w:tc>
      </w:tr>
      <w:tr w:rsidR="009B678A" w:rsidRPr="00E73B40" w14:paraId="34C29AE1" w14:textId="77777777" w:rsidTr="005222C5">
        <w:tc>
          <w:tcPr>
            <w:cnfStyle w:val="001000000000" w:firstRow="0" w:lastRow="0" w:firstColumn="1" w:lastColumn="0" w:oddVBand="0" w:evenVBand="0" w:oddHBand="0" w:evenHBand="0" w:firstRowFirstColumn="0" w:firstRowLastColumn="0" w:lastRowFirstColumn="0" w:lastRowLastColumn="0"/>
            <w:tcW w:w="4927" w:type="dxa"/>
            <w:shd w:val="clear" w:color="auto" w:fill="D8D7D5"/>
          </w:tcPr>
          <w:p w14:paraId="72FA03EA" w14:textId="77777777" w:rsidR="009B678A" w:rsidRPr="00E73B40" w:rsidRDefault="009B678A" w:rsidP="00A35ED3">
            <w:pPr>
              <w:spacing w:before="120"/>
              <w:jc w:val="center"/>
              <w:rPr>
                <w:lang w:val="en-IE"/>
              </w:rPr>
            </w:pPr>
            <w:r w:rsidRPr="00E73B40">
              <w:rPr>
                <w:lang w:val="en-IE"/>
              </w:rPr>
              <w:t>Business Scenarios</w:t>
            </w:r>
          </w:p>
        </w:tc>
        <w:tc>
          <w:tcPr>
            <w:tcW w:w="4927" w:type="dxa"/>
            <w:shd w:val="clear" w:color="auto" w:fill="D8D7D5"/>
          </w:tcPr>
          <w:p w14:paraId="7C7522B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Features</w:t>
            </w:r>
          </w:p>
        </w:tc>
      </w:tr>
      <w:tr w:rsidR="009B678A" w:rsidRPr="00E73B40" w14:paraId="4C0B31E4" w14:textId="77777777" w:rsidTr="00351FF1">
        <w:trPr>
          <w:trHeight w:val="3269"/>
        </w:trPr>
        <w:tc>
          <w:tcPr>
            <w:cnfStyle w:val="001000000000" w:firstRow="0" w:lastRow="0" w:firstColumn="1" w:lastColumn="0" w:oddVBand="0" w:evenVBand="0" w:oddHBand="0" w:evenHBand="0" w:firstRowFirstColumn="0" w:firstRowLastColumn="0" w:lastRowFirstColumn="0" w:lastRowLastColumn="0"/>
            <w:tcW w:w="4927" w:type="dxa"/>
            <w:vAlign w:val="top"/>
          </w:tcPr>
          <w:p w14:paraId="28BC8B12" w14:textId="77777777" w:rsidR="009B678A" w:rsidRPr="00E73B40" w:rsidRDefault="009B678A" w:rsidP="007F77E0">
            <w:pPr>
              <w:spacing w:before="120" w:after="0"/>
              <w:jc w:val="left"/>
              <w:rPr>
                <w:b w:val="0"/>
                <w:sz w:val="20"/>
                <w:lang w:val="en-IE"/>
              </w:rPr>
            </w:pPr>
            <w:r w:rsidRPr="00E73B40">
              <w:rPr>
                <w:b w:val="0"/>
                <w:sz w:val="20"/>
                <w:lang w:val="en-IE"/>
              </w:rPr>
              <w:t>BS #1:</w:t>
            </w:r>
            <w:r w:rsidR="007F77E0" w:rsidRPr="00E73B40">
              <w:rPr>
                <w:b w:val="0"/>
                <w:sz w:val="20"/>
                <w:lang w:val="en-IE"/>
              </w:rPr>
              <w:t xml:space="preserve"> Subscribe a mobile offer</w:t>
            </w:r>
          </w:p>
          <w:p w14:paraId="64300981" w14:textId="4BE7D1C9" w:rsidR="009B678A" w:rsidRPr="00E73B40" w:rsidRDefault="009B678A" w:rsidP="007F77E0">
            <w:pPr>
              <w:spacing w:before="120" w:after="0"/>
              <w:jc w:val="left"/>
              <w:rPr>
                <w:b w:val="0"/>
                <w:sz w:val="20"/>
                <w:lang w:val="en-IE"/>
              </w:rPr>
            </w:pPr>
            <w:r w:rsidRPr="00E73B40">
              <w:rPr>
                <w:b w:val="0"/>
                <w:sz w:val="20"/>
                <w:lang w:val="en-IE"/>
              </w:rPr>
              <w:t>BS #2:</w:t>
            </w:r>
            <w:r w:rsidR="007F77E0" w:rsidRPr="00E73B40">
              <w:rPr>
                <w:b w:val="0"/>
                <w:sz w:val="20"/>
                <w:lang w:val="en-IE"/>
              </w:rPr>
              <w:t xml:space="preserve"> Subscribe a </w:t>
            </w:r>
            <w:r w:rsidR="00472EF0" w:rsidRPr="00E73B40">
              <w:rPr>
                <w:b w:val="0"/>
                <w:sz w:val="20"/>
                <w:lang w:val="en-IE"/>
              </w:rPr>
              <w:t xml:space="preserve">fixed or convergent </w:t>
            </w:r>
            <w:r w:rsidR="007F77E0" w:rsidRPr="00E73B40">
              <w:rPr>
                <w:b w:val="0"/>
                <w:sz w:val="20"/>
                <w:lang w:val="en-IE"/>
              </w:rPr>
              <w:t>offer</w:t>
            </w:r>
          </w:p>
          <w:p w14:paraId="4F0C97AA" w14:textId="5898E41F" w:rsidR="007F77E0" w:rsidRPr="00E73B40" w:rsidRDefault="00901840" w:rsidP="007F77E0">
            <w:pPr>
              <w:spacing w:before="120" w:after="0"/>
              <w:jc w:val="left"/>
              <w:rPr>
                <w:b w:val="0"/>
                <w:sz w:val="20"/>
                <w:lang w:val="en-IE"/>
              </w:rPr>
            </w:pPr>
            <w:r w:rsidRPr="00E73B40">
              <w:rPr>
                <w:b w:val="0"/>
                <w:sz w:val="20"/>
                <w:lang w:val="en-IE"/>
              </w:rPr>
              <w:t>BS #3</w:t>
            </w:r>
            <w:r w:rsidR="007F77E0" w:rsidRPr="00E73B40">
              <w:rPr>
                <w:b w:val="0"/>
                <w:sz w:val="20"/>
                <w:lang w:val="en-IE"/>
              </w:rPr>
              <w:t>: Buy a</w:t>
            </w:r>
            <w:r w:rsidR="000844C2" w:rsidRPr="00E73B40">
              <w:rPr>
                <w:b w:val="0"/>
                <w:sz w:val="20"/>
                <w:lang w:val="en-IE"/>
              </w:rPr>
              <w:t>n</w:t>
            </w:r>
            <w:r w:rsidR="007F77E0" w:rsidRPr="00E73B40">
              <w:rPr>
                <w:b w:val="0"/>
                <w:sz w:val="20"/>
                <w:lang w:val="en-IE"/>
              </w:rPr>
              <w:t xml:space="preserve"> equipment</w:t>
            </w:r>
          </w:p>
          <w:p w14:paraId="3123314C" w14:textId="78F8FA78" w:rsidR="007F77E0" w:rsidRPr="00E73B40" w:rsidRDefault="000B71CE" w:rsidP="007F77E0">
            <w:pPr>
              <w:spacing w:before="120" w:after="0"/>
              <w:jc w:val="left"/>
              <w:rPr>
                <w:b w:val="0"/>
                <w:sz w:val="20"/>
                <w:lang w:val="en-IE"/>
              </w:rPr>
            </w:pPr>
            <w:r w:rsidRPr="00E73B40">
              <w:rPr>
                <w:b w:val="0"/>
                <w:sz w:val="20"/>
                <w:lang w:val="en-IE"/>
              </w:rPr>
              <w:t>BS #4</w:t>
            </w:r>
            <w:r w:rsidR="007F77E0" w:rsidRPr="00E73B40">
              <w:rPr>
                <w:b w:val="0"/>
                <w:sz w:val="20"/>
                <w:lang w:val="en-IE"/>
              </w:rPr>
              <w:t>: Buy an accessory</w:t>
            </w:r>
          </w:p>
          <w:p w14:paraId="2E26F099" w14:textId="13506A19" w:rsidR="007F77E0" w:rsidRPr="00E73B40" w:rsidDel="00A5282B" w:rsidRDefault="008E7E16" w:rsidP="007F77E0">
            <w:pPr>
              <w:spacing w:before="120" w:after="0"/>
              <w:jc w:val="left"/>
              <w:rPr>
                <w:del w:id="15" w:author="Author"/>
                <w:b w:val="0"/>
                <w:sz w:val="20"/>
                <w:lang w:val="en-IE"/>
              </w:rPr>
            </w:pPr>
            <w:del w:id="16" w:author="Author">
              <w:r w:rsidRPr="00E73B40" w:rsidDel="00A5282B">
                <w:rPr>
                  <w:b w:val="0"/>
                  <w:sz w:val="20"/>
                  <w:lang w:val="en-IE"/>
                </w:rPr>
                <w:delText>BS #5</w:delText>
              </w:r>
              <w:r w:rsidR="007F77E0" w:rsidRPr="00E73B40" w:rsidDel="00A5282B">
                <w:rPr>
                  <w:b w:val="0"/>
                  <w:sz w:val="20"/>
                  <w:lang w:val="en-IE"/>
                </w:rPr>
                <w:delText>: Buy a gift card</w:delText>
              </w:r>
            </w:del>
          </w:p>
          <w:p w14:paraId="3C2B39B0" w14:textId="7C7464A1" w:rsidR="007F77E0" w:rsidRPr="00E73B40" w:rsidRDefault="00D2676C" w:rsidP="007F77E0">
            <w:pPr>
              <w:spacing w:before="120" w:after="0"/>
              <w:jc w:val="left"/>
              <w:rPr>
                <w:b w:val="0"/>
                <w:sz w:val="20"/>
                <w:lang w:val="en-IE"/>
              </w:rPr>
            </w:pPr>
            <w:r w:rsidRPr="00E73B40">
              <w:rPr>
                <w:b w:val="0"/>
                <w:sz w:val="20"/>
                <w:lang w:val="en-IE"/>
              </w:rPr>
              <w:t>BS #</w:t>
            </w:r>
            <w:r w:rsidR="00A5282B" w:rsidRPr="00E73B40">
              <w:rPr>
                <w:b w:val="0"/>
                <w:sz w:val="20"/>
                <w:lang w:val="en-IE"/>
              </w:rPr>
              <w:t>5</w:t>
            </w:r>
            <w:r w:rsidR="007F77E0" w:rsidRPr="00E73B40">
              <w:rPr>
                <w:b w:val="0"/>
                <w:sz w:val="20"/>
                <w:lang w:val="en-IE"/>
              </w:rPr>
              <w:t>: Buy a top up voucher</w:t>
            </w:r>
          </w:p>
          <w:p w14:paraId="5EE3D6F1" w14:textId="5A9B276E" w:rsidR="00FA10E7" w:rsidRPr="00E73B40" w:rsidRDefault="00D2676C" w:rsidP="00FA10E7">
            <w:pPr>
              <w:spacing w:before="120" w:after="0"/>
              <w:jc w:val="left"/>
              <w:rPr>
                <w:ins w:id="17" w:author="Author"/>
                <w:b w:val="0"/>
                <w:sz w:val="20"/>
                <w:lang w:val="en-IE"/>
              </w:rPr>
            </w:pPr>
            <w:r w:rsidRPr="00E73B40">
              <w:rPr>
                <w:b w:val="0"/>
                <w:sz w:val="20"/>
                <w:lang w:val="en-IE"/>
              </w:rPr>
              <w:t>BS #</w:t>
            </w:r>
            <w:r w:rsidR="00A5282B" w:rsidRPr="00E73B40">
              <w:rPr>
                <w:b w:val="0"/>
                <w:sz w:val="20"/>
                <w:lang w:val="en-IE"/>
              </w:rPr>
              <w:t>6</w:t>
            </w:r>
            <w:r w:rsidRPr="00E73B40">
              <w:rPr>
                <w:b w:val="0"/>
                <w:sz w:val="20"/>
                <w:lang w:val="en-IE"/>
              </w:rPr>
              <w:t>: Buyback an equipment</w:t>
            </w:r>
          </w:p>
          <w:p w14:paraId="54B72046" w14:textId="421FF416" w:rsidR="00E04512" w:rsidRPr="00E73B40" w:rsidDel="00FA10E7" w:rsidRDefault="00E04512" w:rsidP="00FA10E7">
            <w:pPr>
              <w:spacing w:before="120" w:after="0"/>
              <w:jc w:val="left"/>
              <w:rPr>
                <w:del w:id="18" w:author="Author"/>
                <w:b w:val="0"/>
                <w:sz w:val="20"/>
                <w:lang w:val="en-IE"/>
              </w:rPr>
            </w:pPr>
            <w:del w:id="19" w:author="Author">
              <w:r w:rsidRPr="00E73B40" w:rsidDel="00FA10E7">
                <w:rPr>
                  <w:b w:val="0"/>
                  <w:sz w:val="20"/>
                  <w:lang w:val="en-IE"/>
                </w:rPr>
                <w:delText>BS #</w:delText>
              </w:r>
              <w:r w:rsidR="00A5282B" w:rsidRPr="00E73B40" w:rsidDel="00FA10E7">
                <w:rPr>
                  <w:b w:val="0"/>
                  <w:sz w:val="20"/>
                  <w:lang w:val="en-IE"/>
                </w:rPr>
                <w:delText>7</w:delText>
              </w:r>
              <w:r w:rsidRPr="00E73B40" w:rsidDel="00FA10E7">
                <w:rPr>
                  <w:b w:val="0"/>
                  <w:sz w:val="20"/>
                  <w:lang w:val="en-IE"/>
                </w:rPr>
                <w:delText>: Subscribe a New customer campaign</w:delText>
              </w:r>
            </w:del>
          </w:p>
          <w:p w14:paraId="26E8FC12" w14:textId="5696209E" w:rsidR="00351FF1" w:rsidRPr="00E73B40" w:rsidRDefault="00351FF1" w:rsidP="00FA10E7">
            <w:pPr>
              <w:spacing w:before="120" w:after="0"/>
              <w:jc w:val="left"/>
              <w:rPr>
                <w:b w:val="0"/>
                <w:sz w:val="20"/>
                <w:lang w:val="en-IE"/>
              </w:rPr>
            </w:pPr>
            <w:r w:rsidRPr="00E73B40">
              <w:rPr>
                <w:b w:val="0"/>
                <w:sz w:val="20"/>
                <w:lang w:val="en-IE"/>
              </w:rPr>
              <w:t>BS #</w:t>
            </w:r>
            <w:r w:rsidR="00FA10E7">
              <w:rPr>
                <w:b w:val="0"/>
                <w:sz w:val="20"/>
                <w:lang w:val="en-IE"/>
              </w:rPr>
              <w:t>7</w:t>
            </w:r>
            <w:r w:rsidRPr="00E73B40">
              <w:rPr>
                <w:b w:val="0"/>
                <w:sz w:val="20"/>
                <w:lang w:val="en-IE"/>
              </w:rPr>
              <w:t>: Subscribe a Retention or Upgrade campaign</w:t>
            </w:r>
          </w:p>
        </w:tc>
        <w:tc>
          <w:tcPr>
            <w:tcW w:w="4927" w:type="dxa"/>
            <w:vAlign w:val="top"/>
          </w:tcPr>
          <w:p w14:paraId="531AF3E3" w14:textId="77777777" w:rsidR="009B678A" w:rsidRPr="00E73B40" w:rsidRDefault="007F77E0" w:rsidP="007F77E0">
            <w:pPr>
              <w:spacing w:before="120" w:after="0"/>
              <w:jc w:val="left"/>
              <w:cnfStyle w:val="000000000000" w:firstRow="0" w:lastRow="0" w:firstColumn="0" w:lastColumn="0" w:oddVBand="0" w:evenVBand="0" w:oddHBand="0" w:evenHBand="0" w:firstRowFirstColumn="0" w:firstRowLastColumn="0" w:lastRowFirstColumn="0" w:lastRowLastColumn="0"/>
              <w:rPr>
                <w:i/>
                <w:sz w:val="20"/>
                <w:lang w:val="en-IE"/>
              </w:rPr>
            </w:pPr>
            <w:r w:rsidRPr="00E73B40">
              <w:rPr>
                <w:sz w:val="20"/>
                <w:lang w:val="en-IE"/>
              </w:rPr>
              <w:t>-</w:t>
            </w:r>
          </w:p>
        </w:tc>
      </w:tr>
    </w:tbl>
    <w:p w14:paraId="6485DD47" w14:textId="77777777" w:rsidR="009B678A" w:rsidRPr="00E73B40" w:rsidRDefault="009B678A" w:rsidP="009B678A">
      <w:pPr>
        <w:rPr>
          <w:lang w:val="en-IE" w:eastAsia="pt-PT"/>
        </w:rPr>
      </w:pPr>
    </w:p>
    <w:tbl>
      <w:tblPr>
        <w:tblStyle w:val="CelFocus"/>
        <w:tblW w:w="5000" w:type="pct"/>
        <w:tblLayout w:type="fixed"/>
        <w:tblLook w:val="04A0" w:firstRow="1" w:lastRow="0" w:firstColumn="1" w:lastColumn="0" w:noHBand="0" w:noVBand="1"/>
      </w:tblPr>
      <w:tblGrid>
        <w:gridCol w:w="1243"/>
        <w:gridCol w:w="423"/>
        <w:gridCol w:w="421"/>
        <w:gridCol w:w="6"/>
        <w:gridCol w:w="421"/>
        <w:gridCol w:w="6"/>
        <w:gridCol w:w="417"/>
        <w:gridCol w:w="7"/>
        <w:gridCol w:w="421"/>
        <w:gridCol w:w="13"/>
        <w:gridCol w:w="973"/>
        <w:gridCol w:w="18"/>
        <w:gridCol w:w="404"/>
        <w:gridCol w:w="18"/>
        <w:gridCol w:w="8"/>
        <w:gridCol w:w="400"/>
        <w:gridCol w:w="18"/>
        <w:gridCol w:w="8"/>
        <w:gridCol w:w="402"/>
        <w:gridCol w:w="28"/>
        <w:gridCol w:w="396"/>
        <w:gridCol w:w="28"/>
        <w:gridCol w:w="6"/>
        <w:gridCol w:w="544"/>
        <w:gridCol w:w="32"/>
        <w:gridCol w:w="398"/>
        <w:gridCol w:w="32"/>
        <w:gridCol w:w="394"/>
        <w:gridCol w:w="32"/>
        <w:gridCol w:w="430"/>
        <w:gridCol w:w="428"/>
        <w:gridCol w:w="428"/>
        <w:gridCol w:w="406"/>
        <w:gridCol w:w="341"/>
        <w:gridCol w:w="304"/>
      </w:tblGrid>
      <w:tr w:rsidR="001413D1" w:rsidRPr="00E73B40" w14:paraId="18E88831" w14:textId="77777777" w:rsidTr="001413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gridSpan w:val="35"/>
          </w:tcPr>
          <w:p w14:paraId="7E86EABE" w14:textId="77777777" w:rsidR="001413D1" w:rsidRPr="00E73B40" w:rsidRDefault="001413D1" w:rsidP="00112083">
            <w:pPr>
              <w:rPr>
                <w:lang w:val="en-IE"/>
              </w:rPr>
            </w:pPr>
            <w:r w:rsidRPr="00E73B40">
              <w:rPr>
                <w:lang w:val="en-IE"/>
              </w:rPr>
              <w:lastRenderedPageBreak/>
              <w:t xml:space="preserve">Business Scenarios / Features available per Channel </w:t>
            </w:r>
          </w:p>
        </w:tc>
      </w:tr>
      <w:tr w:rsidR="00A54036" w:rsidRPr="00E73B40" w14:paraId="68CE0BB4" w14:textId="77777777" w:rsidTr="00FA10E7">
        <w:trPr>
          <w:trHeight w:val="364"/>
        </w:trPr>
        <w:tc>
          <w:tcPr>
            <w:cnfStyle w:val="001000000000" w:firstRow="0" w:lastRow="0" w:firstColumn="1" w:lastColumn="0" w:oddVBand="0" w:evenVBand="0" w:oddHBand="0" w:evenHBand="0" w:firstRowFirstColumn="0" w:firstRowLastColumn="0" w:lastRowFirstColumn="0" w:lastRowLastColumn="0"/>
            <w:tcW w:w="631" w:type="pct"/>
            <w:shd w:val="clear" w:color="auto" w:fill="D8D7D5"/>
          </w:tcPr>
          <w:p w14:paraId="2BBD7B5F" w14:textId="77777777" w:rsidR="001413D1" w:rsidRPr="00E73B40" w:rsidRDefault="001413D1" w:rsidP="00112083">
            <w:pPr>
              <w:spacing w:before="120"/>
              <w:jc w:val="center"/>
              <w:rPr>
                <w:sz w:val="16"/>
                <w:lang w:val="en-IE"/>
              </w:rPr>
            </w:pPr>
          </w:p>
        </w:tc>
        <w:tc>
          <w:tcPr>
            <w:tcW w:w="1083" w:type="pct"/>
            <w:gridSpan w:val="9"/>
            <w:shd w:val="clear" w:color="auto" w:fill="D8D7D5"/>
          </w:tcPr>
          <w:p w14:paraId="1F32AE80"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Customer Facing</w:t>
            </w:r>
          </w:p>
        </w:tc>
        <w:tc>
          <w:tcPr>
            <w:tcW w:w="503" w:type="pct"/>
            <w:gridSpan w:val="2"/>
            <w:shd w:val="clear" w:color="auto" w:fill="D8D7D5"/>
          </w:tcPr>
          <w:p w14:paraId="765D26CF"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Personal Contact</w:t>
            </w:r>
          </w:p>
        </w:tc>
        <w:tc>
          <w:tcPr>
            <w:tcW w:w="1162" w:type="pct"/>
            <w:gridSpan w:val="13"/>
            <w:shd w:val="clear" w:color="auto" w:fill="D8D7D5"/>
          </w:tcPr>
          <w:p w14:paraId="6EA6C9E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Distance Contact</w:t>
            </w:r>
          </w:p>
        </w:tc>
        <w:tc>
          <w:tcPr>
            <w:tcW w:w="1621" w:type="pct"/>
            <w:gridSpan w:val="10"/>
            <w:shd w:val="clear" w:color="auto" w:fill="D8D7D5"/>
          </w:tcPr>
          <w:p w14:paraId="0F9BD884"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Self Service</w:t>
            </w:r>
          </w:p>
        </w:tc>
      </w:tr>
      <w:tr w:rsidR="00CC246B" w:rsidRPr="00E73B40" w14:paraId="2324163C" w14:textId="77777777" w:rsidTr="00FA10E7">
        <w:trPr>
          <w:trHeight w:val="366"/>
        </w:trPr>
        <w:tc>
          <w:tcPr>
            <w:cnfStyle w:val="001000000000" w:firstRow="0" w:lastRow="0" w:firstColumn="1" w:lastColumn="0" w:oddVBand="0" w:evenVBand="0" w:oddHBand="0" w:evenHBand="0" w:firstRowFirstColumn="0" w:firstRowLastColumn="0" w:lastRowFirstColumn="0" w:lastRowLastColumn="0"/>
            <w:tcW w:w="631" w:type="pct"/>
            <w:vMerge w:val="restart"/>
            <w:shd w:val="clear" w:color="auto" w:fill="D8D7D5"/>
          </w:tcPr>
          <w:p w14:paraId="43A3EABB" w14:textId="77777777" w:rsidR="001413D1" w:rsidRPr="00E73B40" w:rsidRDefault="001413D1" w:rsidP="00112083">
            <w:pPr>
              <w:spacing w:before="60" w:after="0"/>
              <w:jc w:val="left"/>
              <w:rPr>
                <w:sz w:val="16"/>
                <w:lang w:val="en-IE"/>
              </w:rPr>
            </w:pPr>
            <w:r w:rsidRPr="00E73B40">
              <w:rPr>
                <w:sz w:val="16"/>
                <w:lang w:val="en-IE"/>
              </w:rPr>
              <w:t>BS / FEAT</w:t>
            </w:r>
          </w:p>
        </w:tc>
        <w:tc>
          <w:tcPr>
            <w:tcW w:w="215" w:type="pct"/>
            <w:vMerge w:val="restart"/>
            <w:shd w:val="clear" w:color="auto" w:fill="D8D7D5"/>
            <w:textDirection w:val="btLr"/>
          </w:tcPr>
          <w:p w14:paraId="0270E8D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Store</w:t>
            </w:r>
          </w:p>
        </w:tc>
        <w:tc>
          <w:tcPr>
            <w:tcW w:w="214" w:type="pct"/>
            <w:vMerge w:val="restart"/>
            <w:shd w:val="clear" w:color="auto" w:fill="D8D7D5"/>
            <w:textDirection w:val="btLr"/>
          </w:tcPr>
          <w:p w14:paraId="40A06E7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Dealer</w:t>
            </w:r>
          </w:p>
        </w:tc>
        <w:tc>
          <w:tcPr>
            <w:tcW w:w="217" w:type="pct"/>
            <w:gridSpan w:val="2"/>
            <w:vMerge w:val="restart"/>
            <w:shd w:val="clear" w:color="auto" w:fill="D8D7D5"/>
            <w:textDirection w:val="btLr"/>
          </w:tcPr>
          <w:p w14:paraId="65B9E10F"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Sub-Dealer</w:t>
            </w:r>
          </w:p>
        </w:tc>
        <w:tc>
          <w:tcPr>
            <w:tcW w:w="215" w:type="pct"/>
            <w:gridSpan w:val="2"/>
            <w:vMerge w:val="restart"/>
            <w:shd w:val="clear" w:color="auto" w:fill="D8D7D5"/>
            <w:textDirection w:val="btLr"/>
          </w:tcPr>
          <w:p w14:paraId="26FBDE88" w14:textId="77777777" w:rsidR="001413D1" w:rsidRPr="00E73B40" w:rsidRDefault="007D0E4D"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Door to</w:t>
            </w:r>
            <w:r w:rsidR="001413D1" w:rsidRPr="00E73B40">
              <w:rPr>
                <w:lang w:val="en-IE"/>
              </w:rPr>
              <w:t xml:space="preserve"> door</w:t>
            </w:r>
          </w:p>
        </w:tc>
        <w:tc>
          <w:tcPr>
            <w:tcW w:w="224" w:type="pct"/>
            <w:gridSpan w:val="3"/>
            <w:vMerge w:val="restart"/>
            <w:shd w:val="clear" w:color="auto" w:fill="D8D7D5"/>
            <w:textDirection w:val="btLr"/>
          </w:tcPr>
          <w:p w14:paraId="2794D855"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Field Service</w:t>
            </w:r>
          </w:p>
        </w:tc>
        <w:tc>
          <w:tcPr>
            <w:tcW w:w="503" w:type="pct"/>
            <w:gridSpan w:val="2"/>
            <w:vMerge w:val="restart"/>
            <w:shd w:val="clear" w:color="auto" w:fill="D8D7D5"/>
            <w:textDirection w:val="btLr"/>
          </w:tcPr>
          <w:p w14:paraId="143BEEF4"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lang w:val="en-IE"/>
              </w:rPr>
              <w:t xml:space="preserve">Account </w:t>
            </w:r>
            <w:r w:rsidRPr="00E73B40">
              <w:rPr>
                <w:lang w:val="en-IE"/>
              </w:rPr>
              <w:br/>
              <w:t>Manager</w:t>
            </w:r>
          </w:p>
        </w:tc>
        <w:tc>
          <w:tcPr>
            <w:tcW w:w="652" w:type="pct"/>
            <w:gridSpan w:val="8"/>
            <w:shd w:val="clear" w:color="auto" w:fill="D8D7D5"/>
          </w:tcPr>
          <w:p w14:paraId="5A4AB159"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Call Centre</w:t>
            </w:r>
          </w:p>
        </w:tc>
        <w:tc>
          <w:tcPr>
            <w:tcW w:w="215" w:type="pct"/>
            <w:gridSpan w:val="2"/>
            <w:vMerge w:val="restart"/>
            <w:shd w:val="clear" w:color="auto" w:fill="D8D7D5"/>
            <w:textDirection w:val="btLr"/>
          </w:tcPr>
          <w:p w14:paraId="7E8291B3"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Social Network</w:t>
            </w:r>
          </w:p>
        </w:tc>
        <w:tc>
          <w:tcPr>
            <w:tcW w:w="295" w:type="pct"/>
            <w:gridSpan w:val="3"/>
            <w:vMerge w:val="restart"/>
            <w:shd w:val="clear" w:color="auto" w:fill="D8D7D5"/>
            <w:textDirection w:val="btLr"/>
          </w:tcPr>
          <w:p w14:paraId="721C6F38"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Outbound Communications</w:t>
            </w:r>
          </w:p>
        </w:tc>
        <w:tc>
          <w:tcPr>
            <w:tcW w:w="218" w:type="pct"/>
            <w:gridSpan w:val="2"/>
            <w:vMerge w:val="restart"/>
            <w:shd w:val="clear" w:color="auto" w:fill="D8D7D5"/>
            <w:textDirection w:val="btLr"/>
          </w:tcPr>
          <w:p w14:paraId="47E3A676"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eCustomer Care</w:t>
            </w:r>
          </w:p>
        </w:tc>
        <w:tc>
          <w:tcPr>
            <w:tcW w:w="216" w:type="pct"/>
            <w:gridSpan w:val="2"/>
            <w:vMerge w:val="restart"/>
            <w:shd w:val="clear" w:color="auto" w:fill="D8D7D5"/>
            <w:textDirection w:val="btLr"/>
          </w:tcPr>
          <w:p w14:paraId="0375E519"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eShopping</w:t>
            </w:r>
          </w:p>
        </w:tc>
        <w:tc>
          <w:tcPr>
            <w:tcW w:w="218" w:type="pct"/>
            <w:vMerge w:val="restart"/>
            <w:shd w:val="clear" w:color="auto" w:fill="D8D7D5"/>
            <w:textDirection w:val="btLr"/>
          </w:tcPr>
          <w:p w14:paraId="5CE29698"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Kiosks</w:t>
            </w:r>
          </w:p>
        </w:tc>
        <w:tc>
          <w:tcPr>
            <w:tcW w:w="217" w:type="pct"/>
            <w:vMerge w:val="restart"/>
            <w:shd w:val="clear" w:color="auto" w:fill="D8D7D5"/>
            <w:textDirection w:val="btLr"/>
          </w:tcPr>
          <w:p w14:paraId="7BB82CFE"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IVR</w:t>
            </w:r>
          </w:p>
        </w:tc>
        <w:tc>
          <w:tcPr>
            <w:tcW w:w="217" w:type="pct"/>
            <w:vMerge w:val="restart"/>
            <w:shd w:val="clear" w:color="auto" w:fill="D8D7D5"/>
            <w:textDirection w:val="btLr"/>
          </w:tcPr>
          <w:p w14:paraId="63A2FC11"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USSD</w:t>
            </w:r>
          </w:p>
        </w:tc>
        <w:tc>
          <w:tcPr>
            <w:tcW w:w="206" w:type="pct"/>
            <w:vMerge w:val="restart"/>
            <w:shd w:val="clear" w:color="auto" w:fill="D8D7D5"/>
            <w:textDirection w:val="btLr"/>
          </w:tcPr>
          <w:p w14:paraId="7EACF250"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SMS</w:t>
            </w:r>
          </w:p>
        </w:tc>
        <w:tc>
          <w:tcPr>
            <w:tcW w:w="173" w:type="pct"/>
            <w:vMerge w:val="restart"/>
            <w:shd w:val="clear" w:color="auto" w:fill="D8D7D5"/>
            <w:textDirection w:val="btLr"/>
          </w:tcPr>
          <w:p w14:paraId="4BD8D49B"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TV</w:t>
            </w:r>
          </w:p>
        </w:tc>
        <w:tc>
          <w:tcPr>
            <w:tcW w:w="155" w:type="pct"/>
            <w:vMerge w:val="restart"/>
            <w:shd w:val="clear" w:color="auto" w:fill="D8D7D5"/>
            <w:textDirection w:val="btLr"/>
          </w:tcPr>
          <w:p w14:paraId="58612DBA"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Exposure</w:t>
            </w:r>
          </w:p>
        </w:tc>
      </w:tr>
      <w:tr w:rsidR="00CC246B" w:rsidRPr="00E73B40" w14:paraId="55427382" w14:textId="77777777" w:rsidTr="000A7A97">
        <w:trPr>
          <w:trHeight w:hRule="exact" w:val="1726"/>
        </w:trPr>
        <w:tc>
          <w:tcPr>
            <w:cnfStyle w:val="001000000000" w:firstRow="0" w:lastRow="0" w:firstColumn="1" w:lastColumn="0" w:oddVBand="0" w:evenVBand="0" w:oddHBand="0" w:evenHBand="0" w:firstRowFirstColumn="0" w:firstRowLastColumn="0" w:lastRowFirstColumn="0" w:lastRowLastColumn="0"/>
            <w:tcW w:w="631" w:type="pct"/>
            <w:vMerge/>
            <w:shd w:val="clear" w:color="auto" w:fill="D9D9D9" w:themeFill="background1" w:themeFillShade="D9"/>
          </w:tcPr>
          <w:p w14:paraId="3A75B139" w14:textId="77777777" w:rsidR="001413D1" w:rsidRPr="00E73B40" w:rsidRDefault="001413D1" w:rsidP="00112083">
            <w:pPr>
              <w:spacing w:before="60" w:after="0"/>
              <w:jc w:val="left"/>
              <w:rPr>
                <w:i/>
                <w:lang w:val="en-IE"/>
              </w:rPr>
            </w:pPr>
          </w:p>
        </w:tc>
        <w:tc>
          <w:tcPr>
            <w:tcW w:w="215" w:type="pct"/>
            <w:vMerge/>
            <w:shd w:val="clear" w:color="auto" w:fill="D9D9D9" w:themeFill="background1" w:themeFillShade="D9"/>
            <w:textDirection w:val="btLr"/>
          </w:tcPr>
          <w:p w14:paraId="501C9EBD"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4" w:type="pct"/>
            <w:vMerge/>
            <w:shd w:val="clear" w:color="auto" w:fill="D9D9D9" w:themeFill="background1" w:themeFillShade="D9"/>
            <w:textDirection w:val="btLr"/>
          </w:tcPr>
          <w:p w14:paraId="750299FD"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gridSpan w:val="2"/>
            <w:vMerge/>
            <w:shd w:val="clear" w:color="auto" w:fill="D9D9D9" w:themeFill="background1" w:themeFillShade="D9"/>
            <w:textDirection w:val="btLr"/>
          </w:tcPr>
          <w:p w14:paraId="7FDA7D3C"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5" w:type="pct"/>
            <w:gridSpan w:val="2"/>
            <w:vMerge/>
            <w:shd w:val="clear" w:color="auto" w:fill="D9D9D9" w:themeFill="background1" w:themeFillShade="D9"/>
            <w:textDirection w:val="btLr"/>
          </w:tcPr>
          <w:p w14:paraId="7C037096"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24" w:type="pct"/>
            <w:gridSpan w:val="3"/>
            <w:vMerge/>
            <w:shd w:val="clear" w:color="auto" w:fill="D9D9D9" w:themeFill="background1" w:themeFillShade="D9"/>
            <w:textDirection w:val="btLr"/>
          </w:tcPr>
          <w:p w14:paraId="2B032C32"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503" w:type="pct"/>
            <w:gridSpan w:val="2"/>
            <w:vMerge/>
            <w:shd w:val="clear" w:color="auto" w:fill="D9D9D9" w:themeFill="background1" w:themeFillShade="D9"/>
            <w:textDirection w:val="btLr"/>
          </w:tcPr>
          <w:p w14:paraId="33C33DD3"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4" w:type="pct"/>
            <w:gridSpan w:val="2"/>
            <w:shd w:val="clear" w:color="auto" w:fill="D8D7D5"/>
            <w:textDirection w:val="btLr"/>
          </w:tcPr>
          <w:p w14:paraId="6427A250"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Customer Support</w:t>
            </w:r>
          </w:p>
        </w:tc>
        <w:tc>
          <w:tcPr>
            <w:tcW w:w="216" w:type="pct"/>
            <w:gridSpan w:val="3"/>
            <w:shd w:val="clear" w:color="auto" w:fill="D8D7D5"/>
            <w:textDirection w:val="btLr"/>
          </w:tcPr>
          <w:p w14:paraId="5F8ACF05"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Back office</w:t>
            </w:r>
          </w:p>
        </w:tc>
        <w:tc>
          <w:tcPr>
            <w:tcW w:w="221" w:type="pct"/>
            <w:gridSpan w:val="3"/>
            <w:shd w:val="clear" w:color="auto" w:fill="D8D7D5"/>
            <w:textDirection w:val="btLr"/>
          </w:tcPr>
          <w:p w14:paraId="6B34EB99"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Technical Support</w:t>
            </w:r>
          </w:p>
        </w:tc>
        <w:tc>
          <w:tcPr>
            <w:tcW w:w="215" w:type="pct"/>
            <w:gridSpan w:val="2"/>
            <w:vMerge/>
            <w:shd w:val="clear" w:color="auto" w:fill="D9D9D9" w:themeFill="background1" w:themeFillShade="D9"/>
            <w:textDirection w:val="btLr"/>
          </w:tcPr>
          <w:p w14:paraId="683F454A"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95" w:type="pct"/>
            <w:gridSpan w:val="3"/>
            <w:vMerge/>
            <w:shd w:val="clear" w:color="auto" w:fill="D9D9D9" w:themeFill="background1" w:themeFillShade="D9"/>
            <w:textDirection w:val="btLr"/>
          </w:tcPr>
          <w:p w14:paraId="5E5219B3"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8" w:type="pct"/>
            <w:gridSpan w:val="2"/>
            <w:vMerge/>
            <w:shd w:val="clear" w:color="auto" w:fill="D9D9D9" w:themeFill="background1" w:themeFillShade="D9"/>
            <w:textDirection w:val="btLr"/>
          </w:tcPr>
          <w:p w14:paraId="0EB0BE7F"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6" w:type="pct"/>
            <w:gridSpan w:val="2"/>
            <w:vMerge/>
            <w:shd w:val="clear" w:color="auto" w:fill="D9D9D9" w:themeFill="background1" w:themeFillShade="D9"/>
            <w:textDirection w:val="btLr"/>
          </w:tcPr>
          <w:p w14:paraId="2D88D924"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8" w:type="pct"/>
            <w:vMerge/>
            <w:shd w:val="clear" w:color="auto" w:fill="D9D9D9" w:themeFill="background1" w:themeFillShade="D9"/>
            <w:textDirection w:val="btLr"/>
          </w:tcPr>
          <w:p w14:paraId="75FF0D19"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vMerge/>
            <w:shd w:val="clear" w:color="auto" w:fill="D9D9D9" w:themeFill="background1" w:themeFillShade="D9"/>
            <w:textDirection w:val="btLr"/>
          </w:tcPr>
          <w:p w14:paraId="54A65BD0"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vMerge/>
            <w:shd w:val="clear" w:color="auto" w:fill="D9D9D9" w:themeFill="background1" w:themeFillShade="D9"/>
            <w:textDirection w:val="btLr"/>
          </w:tcPr>
          <w:p w14:paraId="0D1D0B6A"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06" w:type="pct"/>
            <w:vMerge/>
            <w:shd w:val="clear" w:color="auto" w:fill="D9D9D9" w:themeFill="background1" w:themeFillShade="D9"/>
            <w:textDirection w:val="btLr"/>
          </w:tcPr>
          <w:p w14:paraId="2E4B949C"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173" w:type="pct"/>
            <w:vMerge/>
            <w:shd w:val="clear" w:color="auto" w:fill="D9D9D9" w:themeFill="background1" w:themeFillShade="D9"/>
            <w:textDirection w:val="btLr"/>
          </w:tcPr>
          <w:p w14:paraId="2490F9DE"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155" w:type="pct"/>
            <w:vMerge/>
            <w:shd w:val="clear" w:color="auto" w:fill="D9D9D9" w:themeFill="background1" w:themeFillShade="D9"/>
            <w:textDirection w:val="btLr"/>
          </w:tcPr>
          <w:p w14:paraId="68CE8147"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r>
      <w:tr w:rsidR="000E1ACC" w:rsidRPr="00E73B40" w14:paraId="2B358F6B"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71561F96" w14:textId="77777777" w:rsidR="00A54036" w:rsidRPr="00E73B40" w:rsidRDefault="00A54036" w:rsidP="00F0106B">
            <w:pPr>
              <w:spacing w:before="60" w:after="0"/>
              <w:rPr>
                <w:i/>
                <w:lang w:val="en-IE"/>
              </w:rPr>
            </w:pPr>
            <w:r w:rsidRPr="00E73B40">
              <w:rPr>
                <w:i/>
                <w:lang w:val="en-IE"/>
              </w:rPr>
              <w:t>BS #1</w:t>
            </w:r>
          </w:p>
        </w:tc>
        <w:tc>
          <w:tcPr>
            <w:tcW w:w="215" w:type="pct"/>
          </w:tcPr>
          <w:p w14:paraId="1006A3C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69C5942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BD1A95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155A03D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395105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744EB48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A70BC1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21ECB3C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10B958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317B2DE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5D9C8F3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5A2E454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3C25C0D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0F64BDF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6D8AB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12D017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169E440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50A51F9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69BA4D5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38488F2C"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40CBD808" w14:textId="77777777" w:rsidR="00A54036" w:rsidRPr="00E73B40" w:rsidRDefault="00A54036" w:rsidP="00F0106B">
            <w:pPr>
              <w:spacing w:before="60" w:after="0"/>
              <w:rPr>
                <w:i/>
                <w:lang w:val="en-IE"/>
              </w:rPr>
            </w:pPr>
            <w:r w:rsidRPr="00E73B40">
              <w:rPr>
                <w:i/>
                <w:lang w:val="en-IE"/>
              </w:rPr>
              <w:t>BS #2</w:t>
            </w:r>
          </w:p>
        </w:tc>
        <w:tc>
          <w:tcPr>
            <w:tcW w:w="215" w:type="pct"/>
          </w:tcPr>
          <w:p w14:paraId="672B94C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0DF7896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6C5E4E7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8F416B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471890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1475CBA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611839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68F299E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3E07803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40CED8D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5A6234B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048CD3D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9A832B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34ADFB6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119395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5D001D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77E2C0E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510E980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37EA72F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7774873F"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52A95BFB" w14:textId="77777777" w:rsidR="00A54036" w:rsidRPr="00E73B40" w:rsidRDefault="00A54036" w:rsidP="00F0106B">
            <w:pPr>
              <w:spacing w:before="60" w:after="0"/>
              <w:rPr>
                <w:i/>
                <w:lang w:val="en-IE"/>
              </w:rPr>
            </w:pPr>
            <w:r w:rsidRPr="00E73B40">
              <w:rPr>
                <w:i/>
                <w:lang w:val="en-IE"/>
              </w:rPr>
              <w:t>BS #3</w:t>
            </w:r>
          </w:p>
        </w:tc>
        <w:tc>
          <w:tcPr>
            <w:tcW w:w="215" w:type="pct"/>
          </w:tcPr>
          <w:p w14:paraId="463A939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503CAE7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42FD13C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01ED3E6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0580696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2A57BEA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338F1C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3AA0654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365B22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6152701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32A2A12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240D58F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F1AE8F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3668923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4BE283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E189BF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41244D7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28BC961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65D6AB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481B7D49"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4C75634A" w14:textId="77777777" w:rsidR="00A54036" w:rsidRPr="00E73B40" w:rsidRDefault="00A54036" w:rsidP="00F0106B">
            <w:pPr>
              <w:spacing w:before="60" w:after="0"/>
              <w:rPr>
                <w:i/>
                <w:lang w:val="en-IE"/>
              </w:rPr>
            </w:pPr>
            <w:r w:rsidRPr="00E73B40">
              <w:rPr>
                <w:i/>
                <w:lang w:val="en-IE"/>
              </w:rPr>
              <w:t>BS #4</w:t>
            </w:r>
          </w:p>
        </w:tc>
        <w:tc>
          <w:tcPr>
            <w:tcW w:w="215" w:type="pct"/>
          </w:tcPr>
          <w:p w14:paraId="4E6EDAD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0DCE0C2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4B3ECE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595675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7" w:type="pct"/>
            <w:gridSpan w:val="2"/>
          </w:tcPr>
          <w:p w14:paraId="7FAA384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1" w:type="pct"/>
            <w:gridSpan w:val="2"/>
          </w:tcPr>
          <w:p w14:paraId="403D637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E1CBEB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7FCC619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gridSpan w:val="3"/>
          </w:tcPr>
          <w:p w14:paraId="5EC7ECA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36CE17E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3" w:type="pct"/>
            <w:gridSpan w:val="3"/>
          </w:tcPr>
          <w:p w14:paraId="1B771DC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43BF467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1BFF53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33" w:type="pct"/>
            <w:gridSpan w:val="2"/>
          </w:tcPr>
          <w:p w14:paraId="2D294FB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4E3B8F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F3B5F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33CD882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6EEE0C0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3D502EA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51072318"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61A23C93" w14:textId="77777777" w:rsidR="00A54036" w:rsidRPr="00E73B40" w:rsidRDefault="00A54036" w:rsidP="00F0106B">
            <w:pPr>
              <w:spacing w:before="60" w:after="0"/>
              <w:rPr>
                <w:i/>
                <w:lang w:val="en-IE"/>
              </w:rPr>
            </w:pPr>
            <w:r w:rsidRPr="00E73B40">
              <w:rPr>
                <w:i/>
                <w:lang w:val="en-IE"/>
              </w:rPr>
              <w:t>BS #5</w:t>
            </w:r>
          </w:p>
        </w:tc>
        <w:tc>
          <w:tcPr>
            <w:tcW w:w="215" w:type="pct"/>
          </w:tcPr>
          <w:p w14:paraId="27FAB23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792ACA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0F6A55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0131BB3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6BE736A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20291F3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649FE908" w14:textId="16B5EB2C"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3"/>
          </w:tcPr>
          <w:p w14:paraId="65BBC68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6FBAFA3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731EB2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7BB4B4A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5E830DA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64AFDFA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4A2368D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B7A379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AB408E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57C761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16E92A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0A1B368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57AC9F8A"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19DA31F4" w14:textId="77777777" w:rsidR="00A54036" w:rsidRPr="00E73B40" w:rsidRDefault="00A54036" w:rsidP="00F0106B">
            <w:pPr>
              <w:spacing w:before="60" w:after="0"/>
              <w:rPr>
                <w:i/>
                <w:lang w:val="en-IE"/>
              </w:rPr>
            </w:pPr>
            <w:r w:rsidRPr="00E73B40">
              <w:rPr>
                <w:i/>
                <w:lang w:val="en-IE"/>
              </w:rPr>
              <w:t>BS #6</w:t>
            </w:r>
          </w:p>
        </w:tc>
        <w:tc>
          <w:tcPr>
            <w:tcW w:w="215" w:type="pct"/>
          </w:tcPr>
          <w:p w14:paraId="62BB162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E4D14E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2E27DA1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49E6FEC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3DC8B7E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5844588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51045E86" w14:textId="5C0BBE9D"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3"/>
          </w:tcPr>
          <w:p w14:paraId="2FAB18B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51DFFC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18F0042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4ADD15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1E90AEF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F9442E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65D721E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093BBB0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538228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43620C3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237C6CB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7764235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1EDC3736"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1471505F" w14:textId="77777777" w:rsidR="00A54036" w:rsidRPr="00E73B40" w:rsidRDefault="00A54036" w:rsidP="00F0106B">
            <w:pPr>
              <w:spacing w:before="60" w:after="0"/>
              <w:rPr>
                <w:i/>
                <w:lang w:val="en-IE"/>
              </w:rPr>
            </w:pPr>
            <w:r w:rsidRPr="00E73B40">
              <w:rPr>
                <w:i/>
                <w:lang w:val="en-IE"/>
              </w:rPr>
              <w:t>BS #7</w:t>
            </w:r>
          </w:p>
        </w:tc>
        <w:tc>
          <w:tcPr>
            <w:tcW w:w="215" w:type="pct"/>
          </w:tcPr>
          <w:p w14:paraId="5A24FAD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7B7078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23A7C91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6D9458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084E0AC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3500B5D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3"/>
          </w:tcPr>
          <w:p w14:paraId="774C8D09" w14:textId="00A0A145" w:rsidR="00A54036" w:rsidRPr="00E73B40" w:rsidRDefault="00307D65"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4ECB78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gridSpan w:val="2"/>
          </w:tcPr>
          <w:p w14:paraId="6ED0EAF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3"/>
          </w:tcPr>
          <w:p w14:paraId="5FD2FD0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2" w:type="pct"/>
            <w:gridSpan w:val="2"/>
          </w:tcPr>
          <w:p w14:paraId="3C4162E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337B6F8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172C92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4B9B32E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1BFCDD6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EC67A3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2F4B092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6CAB55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040715C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bl>
    <w:p w14:paraId="70CD1148" w14:textId="77777777" w:rsidR="007559EF" w:rsidRPr="00E73B40" w:rsidRDefault="007559EF" w:rsidP="009B678A">
      <w:pPr>
        <w:rPr>
          <w:lang w:val="en-IE" w:eastAsia="pt-PT"/>
        </w:rPr>
      </w:pPr>
    </w:p>
    <w:tbl>
      <w:tblPr>
        <w:tblStyle w:val="CelFocus"/>
        <w:tblW w:w="5000" w:type="pct"/>
        <w:tblLook w:val="04A0" w:firstRow="1" w:lastRow="0" w:firstColumn="1" w:lastColumn="0" w:noHBand="0" w:noVBand="1"/>
      </w:tblPr>
      <w:tblGrid>
        <w:gridCol w:w="9854"/>
      </w:tblGrid>
      <w:tr w:rsidR="00FB66E0" w:rsidRPr="00E73B40" w14:paraId="20055946" w14:textId="77777777" w:rsidTr="005338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tcPr>
          <w:p w14:paraId="061CF590" w14:textId="77777777" w:rsidR="00FB66E0" w:rsidRPr="00E73B40" w:rsidRDefault="00FB66E0" w:rsidP="005338FF">
            <w:pPr>
              <w:jc w:val="left"/>
              <w:rPr>
                <w:i/>
                <w:lang w:val="en-IE"/>
              </w:rPr>
            </w:pPr>
            <w:r w:rsidRPr="00E73B40">
              <w:rPr>
                <w:lang w:val="en-IE"/>
              </w:rPr>
              <w:t xml:space="preserve">Actor(s) involved </w:t>
            </w:r>
          </w:p>
        </w:tc>
      </w:tr>
      <w:tr w:rsidR="00FB66E0" w:rsidRPr="00E73B40" w14:paraId="63386427" w14:textId="77777777" w:rsidTr="005222C5">
        <w:tc>
          <w:tcPr>
            <w:cnfStyle w:val="001000000000" w:firstRow="0" w:lastRow="0" w:firstColumn="1" w:lastColumn="0" w:oddVBand="0" w:evenVBand="0" w:oddHBand="0" w:evenHBand="0" w:firstRowFirstColumn="0" w:firstRowLastColumn="0" w:lastRowFirstColumn="0" w:lastRowLastColumn="0"/>
            <w:tcW w:w="5000" w:type="pct"/>
          </w:tcPr>
          <w:p w14:paraId="083EA29B" w14:textId="77777777" w:rsidR="00FB66E0" w:rsidRPr="00E73B40" w:rsidRDefault="00A54036" w:rsidP="005338FF">
            <w:pPr>
              <w:spacing w:before="120"/>
              <w:rPr>
                <w:b w:val="0"/>
                <w:sz w:val="20"/>
                <w:lang w:val="en-IE"/>
              </w:rPr>
            </w:pPr>
            <w:r w:rsidRPr="00E73B40">
              <w:rPr>
                <w:b w:val="0"/>
                <w:sz w:val="20"/>
                <w:lang w:val="en-IE"/>
              </w:rPr>
              <w:t>CSR in Call Centre</w:t>
            </w:r>
          </w:p>
          <w:p w14:paraId="65F0D56B" w14:textId="77777777" w:rsidR="00A54036" w:rsidRPr="00E73B40" w:rsidRDefault="00A54036" w:rsidP="005338FF">
            <w:pPr>
              <w:spacing w:before="120"/>
              <w:rPr>
                <w:b w:val="0"/>
                <w:sz w:val="20"/>
                <w:lang w:val="en-IE"/>
              </w:rPr>
            </w:pPr>
            <w:r w:rsidRPr="00E73B40">
              <w:rPr>
                <w:b w:val="0"/>
                <w:sz w:val="20"/>
                <w:lang w:val="en-IE"/>
              </w:rPr>
              <w:t>Agent in Shops</w:t>
            </w:r>
          </w:p>
        </w:tc>
      </w:tr>
    </w:tbl>
    <w:p w14:paraId="056716CB" w14:textId="77777777" w:rsidR="008420E2" w:rsidRPr="00E73B40" w:rsidRDefault="008420E2" w:rsidP="009B678A">
      <w:pPr>
        <w:rPr>
          <w:lang w:val="en-IE" w:eastAsia="pt-PT"/>
        </w:rPr>
      </w:pPr>
    </w:p>
    <w:tbl>
      <w:tblPr>
        <w:tblStyle w:val="CelFocus"/>
        <w:tblW w:w="5000" w:type="pct"/>
        <w:tblLook w:val="04A0" w:firstRow="1" w:lastRow="0" w:firstColumn="1" w:lastColumn="0" w:noHBand="0" w:noVBand="1"/>
      </w:tblPr>
      <w:tblGrid>
        <w:gridCol w:w="9854"/>
      </w:tblGrid>
      <w:tr w:rsidR="009B678A" w:rsidRPr="00E73B40" w14:paraId="264265F4" w14:textId="77777777" w:rsidTr="00A35E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tcPr>
          <w:p w14:paraId="5EE22F6E" w14:textId="77777777" w:rsidR="009B678A" w:rsidRPr="00E73B40" w:rsidRDefault="003649F6" w:rsidP="00BE5A89">
            <w:pPr>
              <w:jc w:val="left"/>
              <w:rPr>
                <w:i/>
                <w:lang w:val="en-IE"/>
              </w:rPr>
            </w:pPr>
            <w:r w:rsidRPr="00E73B40">
              <w:rPr>
                <w:lang w:val="en-IE"/>
              </w:rPr>
              <w:t>B</w:t>
            </w:r>
            <w:r w:rsidR="009B678A" w:rsidRPr="00E73B40">
              <w:rPr>
                <w:lang w:val="en-IE"/>
              </w:rPr>
              <w:t>ack</w:t>
            </w:r>
            <w:r w:rsidR="00BE5A89" w:rsidRPr="00E73B40">
              <w:rPr>
                <w:lang w:val="en-IE"/>
              </w:rPr>
              <w:t>-</w:t>
            </w:r>
            <w:r w:rsidR="009B678A" w:rsidRPr="00E73B40">
              <w:rPr>
                <w:lang w:val="en-IE"/>
              </w:rPr>
              <w:t>end systems</w:t>
            </w:r>
            <w:r w:rsidRPr="00E73B40">
              <w:rPr>
                <w:lang w:val="en-IE"/>
              </w:rPr>
              <w:t xml:space="preserve"> to integrate</w:t>
            </w:r>
            <w:r w:rsidR="00D30292" w:rsidRPr="00E73B40">
              <w:rPr>
                <w:lang w:val="en-IE"/>
              </w:rPr>
              <w:t xml:space="preserve"> with</w:t>
            </w:r>
            <w:r w:rsidR="009B678A" w:rsidRPr="00E73B40">
              <w:rPr>
                <w:lang w:val="en-IE"/>
              </w:rPr>
              <w:t xml:space="preserve"> </w:t>
            </w:r>
          </w:p>
        </w:tc>
      </w:tr>
      <w:tr w:rsidR="009B678A" w:rsidRPr="00CC246B" w14:paraId="50F6610A" w14:textId="77777777" w:rsidTr="005222C5">
        <w:tc>
          <w:tcPr>
            <w:cnfStyle w:val="001000000000" w:firstRow="0" w:lastRow="0" w:firstColumn="1" w:lastColumn="0" w:oddVBand="0" w:evenVBand="0" w:oddHBand="0" w:evenHBand="0" w:firstRowFirstColumn="0" w:firstRowLastColumn="0" w:lastRowFirstColumn="0" w:lastRowLastColumn="0"/>
            <w:tcW w:w="5000" w:type="pct"/>
          </w:tcPr>
          <w:p w14:paraId="614900C0" w14:textId="77777777" w:rsidR="00EE1099" w:rsidRPr="00EE1099" w:rsidRDefault="00EE1099" w:rsidP="00EE1099">
            <w:pPr>
              <w:spacing w:before="120"/>
              <w:rPr>
                <w:ins w:id="20" w:author="Author"/>
                <w:b w:val="0"/>
                <w:sz w:val="20"/>
                <w:lang w:val="en-IE"/>
              </w:rPr>
            </w:pPr>
            <w:ins w:id="21" w:author="Author">
              <w:r w:rsidRPr="00EE1099">
                <w:rPr>
                  <w:b w:val="0"/>
                  <w:sz w:val="20"/>
                  <w:lang w:val="en-IE"/>
                </w:rPr>
                <w:t>AMDD</w:t>
              </w:r>
            </w:ins>
          </w:p>
          <w:p w14:paraId="48AEBFBC" w14:textId="77777777" w:rsidR="00EE1099" w:rsidRPr="00EE1099" w:rsidRDefault="00EE1099" w:rsidP="00EE1099">
            <w:pPr>
              <w:spacing w:before="120"/>
              <w:rPr>
                <w:ins w:id="22" w:author="Author"/>
                <w:b w:val="0"/>
                <w:sz w:val="20"/>
                <w:lang w:val="en-IE"/>
              </w:rPr>
            </w:pPr>
            <w:ins w:id="23" w:author="Author">
              <w:r w:rsidRPr="00EE1099">
                <w:rPr>
                  <w:b w:val="0"/>
                  <w:sz w:val="20"/>
                  <w:lang w:val="en-IE"/>
                </w:rPr>
                <w:t>ANM</w:t>
              </w:r>
            </w:ins>
          </w:p>
          <w:p w14:paraId="72FE5E0B" w14:textId="77777777" w:rsidR="00EE1099" w:rsidRPr="00EE1099" w:rsidRDefault="00EE1099" w:rsidP="00EE1099">
            <w:pPr>
              <w:spacing w:before="120"/>
              <w:rPr>
                <w:ins w:id="24" w:author="Author"/>
                <w:b w:val="0"/>
                <w:sz w:val="20"/>
                <w:lang w:val="en-IE"/>
              </w:rPr>
            </w:pPr>
            <w:ins w:id="25" w:author="Author">
              <w:r w:rsidRPr="00EE1099">
                <w:rPr>
                  <w:b w:val="0"/>
                  <w:sz w:val="20"/>
                  <w:lang w:val="en-IE"/>
                </w:rPr>
                <w:t>ASRM</w:t>
              </w:r>
            </w:ins>
          </w:p>
          <w:p w14:paraId="236AC887" w14:textId="77777777" w:rsidR="00EE1099" w:rsidRPr="00EE1099" w:rsidRDefault="00EE1099" w:rsidP="00EE1099">
            <w:pPr>
              <w:spacing w:before="120"/>
              <w:rPr>
                <w:ins w:id="26" w:author="Author"/>
                <w:b w:val="0"/>
                <w:sz w:val="20"/>
                <w:lang w:val="en-IE"/>
              </w:rPr>
            </w:pPr>
            <w:ins w:id="27" w:author="Author">
              <w:r w:rsidRPr="00EE1099">
                <w:rPr>
                  <w:b w:val="0"/>
                  <w:sz w:val="20"/>
                  <w:lang w:val="en-IE"/>
                </w:rPr>
                <w:t>CherryPoints</w:t>
              </w:r>
            </w:ins>
          </w:p>
          <w:p w14:paraId="529BB8AF" w14:textId="77777777" w:rsidR="00EE1099" w:rsidRPr="00EE1099" w:rsidRDefault="00EE1099" w:rsidP="00EE1099">
            <w:pPr>
              <w:spacing w:before="120"/>
              <w:rPr>
                <w:ins w:id="28" w:author="Author"/>
                <w:b w:val="0"/>
                <w:sz w:val="20"/>
                <w:lang w:val="en-IE"/>
              </w:rPr>
            </w:pPr>
            <w:ins w:id="29" w:author="Author">
              <w:r w:rsidRPr="00EE1099">
                <w:rPr>
                  <w:b w:val="0"/>
                  <w:sz w:val="20"/>
                  <w:lang w:val="en-IE"/>
                </w:rPr>
                <w:t>Credit Vetting</w:t>
              </w:r>
            </w:ins>
          </w:p>
          <w:p w14:paraId="3B090304" w14:textId="77777777" w:rsidR="00EE1099" w:rsidRPr="00EE1099" w:rsidRDefault="00EE1099" w:rsidP="00EE1099">
            <w:pPr>
              <w:spacing w:before="120"/>
              <w:rPr>
                <w:ins w:id="30" w:author="Author"/>
                <w:b w:val="0"/>
                <w:sz w:val="20"/>
                <w:lang w:val="en-IE"/>
              </w:rPr>
            </w:pPr>
            <w:ins w:id="31" w:author="Author">
              <w:r w:rsidRPr="00EE1099">
                <w:rPr>
                  <w:b w:val="0"/>
                  <w:sz w:val="20"/>
                  <w:lang w:val="en-IE"/>
                </w:rPr>
                <w:t>CRM</w:t>
              </w:r>
            </w:ins>
          </w:p>
          <w:p w14:paraId="63C58A71" w14:textId="77777777" w:rsidR="00EE1099" w:rsidRPr="00EE1099" w:rsidRDefault="00EE1099" w:rsidP="00EE1099">
            <w:pPr>
              <w:spacing w:before="120"/>
              <w:rPr>
                <w:ins w:id="32" w:author="Author"/>
                <w:b w:val="0"/>
                <w:sz w:val="20"/>
                <w:lang w:val="en-IE"/>
              </w:rPr>
            </w:pPr>
            <w:ins w:id="33" w:author="Author">
              <w:r w:rsidRPr="00EE1099">
                <w:rPr>
                  <w:b w:val="0"/>
                  <w:sz w:val="20"/>
                  <w:lang w:val="en-IE"/>
                </w:rPr>
                <w:t>DMaaS</w:t>
              </w:r>
            </w:ins>
          </w:p>
          <w:p w14:paraId="2C5CF0A9" w14:textId="77777777" w:rsidR="00EE1099" w:rsidRPr="00EE1099" w:rsidRDefault="00EE1099" w:rsidP="00EE1099">
            <w:pPr>
              <w:spacing w:before="120"/>
              <w:rPr>
                <w:ins w:id="34" w:author="Author"/>
                <w:b w:val="0"/>
                <w:sz w:val="20"/>
                <w:lang w:val="en-IE"/>
              </w:rPr>
            </w:pPr>
            <w:ins w:id="35" w:author="Author">
              <w:r w:rsidRPr="00EE1099">
                <w:rPr>
                  <w:b w:val="0"/>
                  <w:sz w:val="20"/>
                  <w:lang w:val="en-IE"/>
                </w:rPr>
                <w:t>ESB</w:t>
              </w:r>
            </w:ins>
          </w:p>
          <w:p w14:paraId="0489548C" w14:textId="77777777" w:rsidR="00EE1099" w:rsidRPr="00EE1099" w:rsidRDefault="00EE1099" w:rsidP="00EE1099">
            <w:pPr>
              <w:spacing w:before="120"/>
              <w:rPr>
                <w:ins w:id="36" w:author="Author"/>
                <w:b w:val="0"/>
                <w:sz w:val="20"/>
                <w:lang w:val="en-IE"/>
              </w:rPr>
            </w:pPr>
            <w:ins w:id="37" w:author="Author">
              <w:r w:rsidRPr="00EE1099">
                <w:rPr>
                  <w:b w:val="0"/>
                  <w:sz w:val="20"/>
                  <w:lang w:val="en-IE"/>
                </w:rPr>
                <w:t>IBM ADM</w:t>
              </w:r>
            </w:ins>
          </w:p>
          <w:p w14:paraId="237D2779" w14:textId="77777777" w:rsidR="00EE1099" w:rsidRPr="00EE1099" w:rsidRDefault="00EE1099" w:rsidP="00EE1099">
            <w:pPr>
              <w:spacing w:before="120"/>
              <w:rPr>
                <w:ins w:id="38" w:author="Author"/>
                <w:b w:val="0"/>
                <w:sz w:val="20"/>
                <w:lang w:val="en-IE"/>
              </w:rPr>
            </w:pPr>
            <w:ins w:id="39" w:author="Author">
              <w:r w:rsidRPr="00EE1099">
                <w:rPr>
                  <w:b w:val="0"/>
                  <w:sz w:val="20"/>
                  <w:lang w:val="en-IE"/>
                </w:rPr>
                <w:t>MCCM</w:t>
              </w:r>
            </w:ins>
          </w:p>
          <w:p w14:paraId="136011AB" w14:textId="77777777" w:rsidR="00EE1099" w:rsidRPr="00EE1099" w:rsidRDefault="00EE1099" w:rsidP="00EE1099">
            <w:pPr>
              <w:spacing w:before="120"/>
              <w:rPr>
                <w:ins w:id="40" w:author="Author"/>
                <w:b w:val="0"/>
                <w:sz w:val="20"/>
                <w:lang w:val="pt-PT"/>
              </w:rPr>
            </w:pPr>
            <w:ins w:id="41" w:author="Author">
              <w:r w:rsidRPr="00EE1099">
                <w:rPr>
                  <w:b w:val="0"/>
                  <w:sz w:val="20"/>
                  <w:lang w:val="pt-PT"/>
                </w:rPr>
                <w:t>MCCM</w:t>
              </w:r>
            </w:ins>
          </w:p>
          <w:p w14:paraId="67929640" w14:textId="77777777" w:rsidR="00EE1099" w:rsidRPr="00EE1099" w:rsidRDefault="00EE1099" w:rsidP="00EE1099">
            <w:pPr>
              <w:spacing w:before="120"/>
              <w:rPr>
                <w:ins w:id="42" w:author="Author"/>
                <w:b w:val="0"/>
                <w:sz w:val="20"/>
                <w:lang w:val="pt-PT"/>
              </w:rPr>
            </w:pPr>
            <w:ins w:id="43" w:author="Author">
              <w:r w:rsidRPr="00EE1099">
                <w:rPr>
                  <w:b w:val="0"/>
                  <w:sz w:val="20"/>
                  <w:lang w:val="pt-PT"/>
                </w:rPr>
                <w:t>OMS</w:t>
              </w:r>
            </w:ins>
          </w:p>
          <w:p w14:paraId="7D9AF9E0" w14:textId="77777777" w:rsidR="00EE1099" w:rsidRPr="00EE1099" w:rsidRDefault="00EE1099" w:rsidP="00EE1099">
            <w:pPr>
              <w:spacing w:before="120"/>
              <w:rPr>
                <w:ins w:id="44" w:author="Author"/>
                <w:b w:val="0"/>
                <w:sz w:val="20"/>
                <w:lang w:val="pt-PT"/>
              </w:rPr>
            </w:pPr>
            <w:ins w:id="45" w:author="Author">
              <w:r w:rsidRPr="00EE1099">
                <w:rPr>
                  <w:b w:val="0"/>
                  <w:sz w:val="20"/>
                  <w:lang w:val="pt-PT"/>
                </w:rPr>
                <w:t>ORSIM</w:t>
              </w:r>
            </w:ins>
          </w:p>
          <w:p w14:paraId="3D710468" w14:textId="77777777" w:rsidR="00EE1099" w:rsidRPr="00EE1099" w:rsidRDefault="00EE1099" w:rsidP="00EE1099">
            <w:pPr>
              <w:spacing w:before="120"/>
              <w:rPr>
                <w:ins w:id="46" w:author="Author"/>
                <w:b w:val="0"/>
                <w:sz w:val="20"/>
                <w:lang w:val="pt-PT"/>
              </w:rPr>
            </w:pPr>
            <w:ins w:id="47" w:author="Author">
              <w:r w:rsidRPr="00EE1099">
                <w:rPr>
                  <w:b w:val="0"/>
                  <w:sz w:val="20"/>
                  <w:lang w:val="pt-PT"/>
                </w:rPr>
                <w:t>SIRO</w:t>
              </w:r>
            </w:ins>
          </w:p>
          <w:p w14:paraId="76FC87E5" w14:textId="72E739B5" w:rsidR="00AD2B83" w:rsidRPr="00EE1099" w:rsidRDefault="00EE1099" w:rsidP="006077DA">
            <w:pPr>
              <w:spacing w:before="120"/>
              <w:rPr>
                <w:b w:val="0"/>
                <w:sz w:val="20"/>
                <w:lang w:val="pt-PT"/>
              </w:rPr>
            </w:pPr>
            <w:ins w:id="48" w:author="Author">
              <w:r w:rsidRPr="00EE1099">
                <w:rPr>
                  <w:b w:val="0"/>
                  <w:sz w:val="20"/>
                  <w:lang w:val="pt-PT"/>
                </w:rPr>
                <w:t>VM</w:t>
              </w:r>
            </w:ins>
          </w:p>
        </w:tc>
      </w:tr>
    </w:tbl>
    <w:p w14:paraId="6D3C5E3B" w14:textId="0766D03B" w:rsidR="00B62480" w:rsidRDefault="00B62480" w:rsidP="00B62480">
      <w:pPr>
        <w:rPr>
          <w:ins w:id="49" w:author="Author"/>
          <w:sz w:val="28"/>
          <w:szCs w:val="28"/>
          <w:lang w:val="en-US" w:eastAsia="pt-PT"/>
        </w:rPr>
      </w:pPr>
      <w:ins w:id="50" w:author="Author">
        <w:r w:rsidRPr="00CF58DD">
          <w:rPr>
            <w:sz w:val="28"/>
            <w:szCs w:val="28"/>
            <w:highlight w:val="yellow"/>
            <w:lang w:val="en-US" w:eastAsia="pt-PT"/>
          </w:rPr>
          <w:lastRenderedPageBreak/>
          <w:t xml:space="preserve">The capture of a BuyBack trough integration with Fonua is pending Commercial </w:t>
        </w:r>
        <w:r w:rsidR="00E3458E" w:rsidRPr="00CF58DD">
          <w:rPr>
            <w:sz w:val="28"/>
            <w:szCs w:val="28"/>
            <w:highlight w:val="yellow"/>
            <w:lang w:val="en-US" w:eastAsia="pt-PT"/>
          </w:rPr>
          <w:t>Agreement</w:t>
        </w:r>
        <w:r w:rsidRPr="00CF58DD">
          <w:rPr>
            <w:sz w:val="28"/>
            <w:szCs w:val="28"/>
            <w:highlight w:val="yellow"/>
            <w:lang w:val="en-US" w:eastAsia="pt-PT"/>
          </w:rPr>
          <w:t>, once is not in scope of UFE Workorder. The BR’s are marked in the RTM as “Non-Complaint”, pending a CR to be raised in order for the process to be delivered.</w:t>
        </w:r>
      </w:ins>
    </w:p>
    <w:p w14:paraId="62856E61" w14:textId="39551BA2" w:rsidR="00B23532" w:rsidRPr="00CF58DD" w:rsidRDefault="00B23532" w:rsidP="00B62480">
      <w:pPr>
        <w:rPr>
          <w:ins w:id="51" w:author="Author"/>
          <w:sz w:val="28"/>
          <w:szCs w:val="28"/>
          <w:lang w:val="en-US" w:eastAsia="pt-PT"/>
        </w:rPr>
      </w:pPr>
      <w:ins w:id="52" w:author="Author">
        <w:r>
          <w:rPr>
            <w:sz w:val="28"/>
            <w:szCs w:val="28"/>
            <w:lang w:val="en-US" w:eastAsia="pt-PT"/>
          </w:rPr>
          <w:t>As comments were made in an older version, they have been extracted from it and answered in an Excel File in the chapter Annex.</w:t>
        </w:r>
      </w:ins>
    </w:p>
    <w:p w14:paraId="16F5986C" w14:textId="77777777" w:rsidR="009B678A" w:rsidRPr="00E73B40" w:rsidRDefault="009B678A" w:rsidP="009B678A">
      <w:pPr>
        <w:rPr>
          <w:lang w:val="en-IE" w:eastAsia="pt-PT"/>
        </w:rPr>
      </w:pPr>
    </w:p>
    <w:tbl>
      <w:tblPr>
        <w:tblStyle w:val="CelFocus"/>
        <w:tblW w:w="5000" w:type="pct"/>
        <w:tblLayout w:type="fixed"/>
        <w:tblLook w:val="04A0" w:firstRow="1" w:lastRow="0" w:firstColumn="1" w:lastColumn="0" w:noHBand="0" w:noVBand="1"/>
      </w:tblPr>
      <w:tblGrid>
        <w:gridCol w:w="997"/>
        <w:gridCol w:w="2767"/>
        <w:gridCol w:w="2475"/>
        <w:gridCol w:w="1165"/>
        <w:gridCol w:w="2450"/>
      </w:tblGrid>
      <w:tr w:rsidR="009B678A" w:rsidRPr="00E73B40" w14:paraId="012CC80A" w14:textId="77777777" w:rsidTr="00234AC9">
        <w:trPr>
          <w:cnfStyle w:val="100000000000" w:firstRow="1" w:lastRow="0" w:firstColumn="0" w:lastColumn="0" w:oddVBand="0" w:evenVBand="0" w:oddHBand="0" w:evenHBand="0" w:firstRowFirstColumn="0" w:firstRowLastColumn="0" w:lastRowFirstColumn="0" w:lastRowLastColumn="0"/>
          <w:trHeight w:val="409"/>
        </w:trPr>
        <w:tc>
          <w:tcPr>
            <w:cnfStyle w:val="001000000100" w:firstRow="0" w:lastRow="0" w:firstColumn="1" w:lastColumn="0" w:oddVBand="0" w:evenVBand="0" w:oddHBand="0" w:evenHBand="0" w:firstRowFirstColumn="1" w:firstRowLastColumn="0" w:lastRowFirstColumn="0" w:lastRowLastColumn="0"/>
            <w:tcW w:w="5000" w:type="pct"/>
            <w:gridSpan w:val="5"/>
          </w:tcPr>
          <w:p w14:paraId="66E52E44" w14:textId="77777777" w:rsidR="009B678A" w:rsidRPr="00E73B40" w:rsidRDefault="009B678A" w:rsidP="00205562">
            <w:pPr>
              <w:rPr>
                <w:b w:val="0"/>
                <w:lang w:val="en-IE"/>
              </w:rPr>
            </w:pPr>
            <w:bookmarkStart w:id="53" w:name="_Toc413419867"/>
            <w:r w:rsidRPr="00E73B40">
              <w:rPr>
                <w:lang w:val="en-IE"/>
              </w:rPr>
              <w:t>Requirements in Scope</w:t>
            </w:r>
            <w:bookmarkEnd w:id="53"/>
            <w:r w:rsidRPr="00E73B40">
              <w:rPr>
                <w:b w:val="0"/>
                <w:lang w:val="en-IE"/>
              </w:rPr>
              <w:t xml:space="preserve"> </w:t>
            </w:r>
          </w:p>
        </w:tc>
      </w:tr>
      <w:tr w:rsidR="00027BBF" w:rsidRPr="00E73B40" w14:paraId="0913B773"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shd w:val="clear" w:color="auto" w:fill="D8D7D5"/>
          </w:tcPr>
          <w:p w14:paraId="2E02D93D" w14:textId="77777777" w:rsidR="00AA30B4" w:rsidRPr="00E73B40" w:rsidRDefault="00AA30B4" w:rsidP="00F0106B">
            <w:pPr>
              <w:pStyle w:val="Left"/>
              <w:spacing w:before="120"/>
              <w:jc w:val="center"/>
              <w:rPr>
                <w:lang w:val="en-IE"/>
              </w:rPr>
            </w:pPr>
            <w:r w:rsidRPr="00E73B40">
              <w:rPr>
                <w:lang w:val="en-IE"/>
              </w:rPr>
              <w:t>REQ ID</w:t>
            </w:r>
          </w:p>
        </w:tc>
        <w:tc>
          <w:tcPr>
            <w:tcW w:w="1404" w:type="pct"/>
            <w:shd w:val="clear" w:color="auto" w:fill="D8D7D5"/>
          </w:tcPr>
          <w:p w14:paraId="3E54B614"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 xml:space="preserve">Requirement </w:t>
            </w:r>
          </w:p>
        </w:tc>
        <w:tc>
          <w:tcPr>
            <w:tcW w:w="1256" w:type="pct"/>
            <w:shd w:val="clear" w:color="auto" w:fill="D8D7D5"/>
          </w:tcPr>
          <w:p w14:paraId="52D9F618"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Sub-Requirement</w:t>
            </w:r>
          </w:p>
        </w:tc>
        <w:tc>
          <w:tcPr>
            <w:tcW w:w="591" w:type="pct"/>
            <w:shd w:val="clear" w:color="auto" w:fill="D8D7D5"/>
          </w:tcPr>
          <w:p w14:paraId="0EC2CA31"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Business Scenario / Feature</w:t>
            </w:r>
          </w:p>
        </w:tc>
        <w:tc>
          <w:tcPr>
            <w:tcW w:w="1243" w:type="pct"/>
            <w:shd w:val="clear" w:color="auto" w:fill="D8D7D5"/>
          </w:tcPr>
          <w:p w14:paraId="61D37A9D"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RTM Final Comments</w:t>
            </w:r>
          </w:p>
        </w:tc>
      </w:tr>
      <w:tr w:rsidR="00027BBF" w:rsidRPr="00E73B40" w14:paraId="5267498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4716528" w14:textId="28F7D475" w:rsidR="00AA30B4" w:rsidRPr="00E73B40" w:rsidRDefault="007A00FC" w:rsidP="00F0106B">
            <w:pPr>
              <w:pStyle w:val="Left"/>
              <w:keepNext/>
              <w:rPr>
                <w:b w:val="0"/>
                <w:sz w:val="20"/>
                <w:lang w:val="en-IE"/>
              </w:rPr>
            </w:pPr>
            <w:r w:rsidRPr="00E73B40">
              <w:rPr>
                <w:b w:val="0"/>
                <w:sz w:val="20"/>
                <w:lang w:val="en-IE"/>
              </w:rPr>
              <w:lastRenderedPageBreak/>
              <w:t>AQ0009</w:t>
            </w:r>
          </w:p>
        </w:tc>
        <w:tc>
          <w:tcPr>
            <w:tcW w:w="1404" w:type="pct"/>
          </w:tcPr>
          <w:p w14:paraId="1D429A15" w14:textId="117347FE"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 digitial copy of the signed contract will be retained and accessed via a link to be accessed by CSR as required</w:t>
            </w:r>
          </w:p>
        </w:tc>
        <w:tc>
          <w:tcPr>
            <w:tcW w:w="1256" w:type="pct"/>
          </w:tcPr>
          <w:p w14:paraId="1F1DD659" w14:textId="25F622B7"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56B4C915" w14:textId="0832414C" w:rsidR="007A00FC" w:rsidRPr="00E73B40" w:rsidRDefault="004152E4"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092FFAB" w14:textId="602F35B7"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3541DE0F"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F7D2E3D" w14:textId="0278B519" w:rsidR="00AA30B4" w:rsidRPr="00E73B40" w:rsidRDefault="007A00FC" w:rsidP="00F0106B">
            <w:pPr>
              <w:pStyle w:val="Left"/>
              <w:rPr>
                <w:b w:val="0"/>
                <w:sz w:val="20"/>
                <w:lang w:val="en-IE"/>
              </w:rPr>
            </w:pPr>
            <w:r w:rsidRPr="00E73B40">
              <w:rPr>
                <w:b w:val="0"/>
                <w:sz w:val="20"/>
                <w:lang w:val="en-IE"/>
              </w:rPr>
              <w:t>AQ0017</w:t>
            </w:r>
          </w:p>
        </w:tc>
        <w:tc>
          <w:tcPr>
            <w:tcW w:w="1404" w:type="pct"/>
          </w:tcPr>
          <w:p w14:paraId="6063C4B5" w14:textId="5D0BCF9C" w:rsidR="00AA30B4" w:rsidRPr="00E73B40" w:rsidRDefault="007A00FC"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system will support eligibility rules per Dealers, Shops and Personal</w:t>
            </w:r>
          </w:p>
        </w:tc>
        <w:tc>
          <w:tcPr>
            <w:tcW w:w="1256" w:type="pct"/>
          </w:tcPr>
          <w:p w14:paraId="6E7E38D4" w14:textId="3A31E7AC" w:rsidR="00AA30B4" w:rsidRPr="00E73B40" w:rsidRDefault="007A00FC"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B571E7D" w14:textId="0F927752" w:rsidR="00AA30B4" w:rsidRPr="00E73B40" w:rsidRDefault="004152E4" w:rsidP="007A00FC">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7559DD1"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17/7 Paulo - 1st scenario: Both Vodafone Shops where Shop A can sell new Iphone 7 Lauch Campaign and Shop B cannot.</w:t>
            </w:r>
          </w:p>
          <w:p w14:paraId="3A942987"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Besides user role/position we have also to consider Shop ID, when calling MEC for a specific campaign</w:t>
            </w:r>
          </w:p>
          <w:p w14:paraId="6109E846"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5420A32A"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2nd scenario: One Vodafone Shop can sell Samsung Edge, while a Retail/Franchise cannot</w:t>
            </w:r>
          </w:p>
          <w:p w14:paraId="03206504"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We have to consider Shop Type when calling MEC for a specific campaign</w:t>
            </w:r>
          </w:p>
          <w:p w14:paraId="0CD00D5E"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58399CD1" w14:textId="00F84768" w:rsidR="00AA30B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 both scenarios the logic must come from MEC when UFE is querying for a specific campaign. We can pass Shop Id or Shop Type to MEC, and it’s it that determines which campaigns are eligible to be sell in that specific shop.</w:t>
            </w:r>
          </w:p>
        </w:tc>
      </w:tr>
      <w:tr w:rsidR="00027BBF" w:rsidRPr="00E73B40" w14:paraId="038B264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AD1E3E2" w14:textId="09958CBB" w:rsidR="004152E4" w:rsidRPr="00E73B40" w:rsidRDefault="004152E4" w:rsidP="00F0106B">
            <w:pPr>
              <w:pStyle w:val="Left"/>
              <w:rPr>
                <w:b w:val="0"/>
                <w:sz w:val="20"/>
                <w:lang w:val="en-IE"/>
              </w:rPr>
            </w:pPr>
            <w:r w:rsidRPr="00E73B40">
              <w:rPr>
                <w:b w:val="0"/>
                <w:sz w:val="20"/>
                <w:lang w:val="en-IE"/>
              </w:rPr>
              <w:t>AQ0017.01</w:t>
            </w:r>
          </w:p>
        </w:tc>
        <w:tc>
          <w:tcPr>
            <w:tcW w:w="1404" w:type="pct"/>
          </w:tcPr>
          <w:p w14:paraId="2120279A" w14:textId="3EA86651"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to restrict products and offers sales to specific Dealers e.g. Iphone 6 only sold in VF stores</w:t>
            </w:r>
          </w:p>
        </w:tc>
        <w:tc>
          <w:tcPr>
            <w:tcW w:w="1256" w:type="pct"/>
          </w:tcPr>
          <w:p w14:paraId="699BF1E5" w14:textId="3CCF3B74"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restriction will use the dealer code based on the dealer model to restrict offers</w:t>
            </w:r>
          </w:p>
        </w:tc>
        <w:tc>
          <w:tcPr>
            <w:tcW w:w="591" w:type="pct"/>
          </w:tcPr>
          <w:p w14:paraId="1E9BCBD0" w14:textId="402B7669" w:rsidR="004152E4" w:rsidRPr="00E73B40" w:rsidRDefault="004152E4"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9E6BA6F" w14:textId="77D539EF"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Product filters should be restricted by store type. Not impossible to be done, but requires development. 30/7 Paulo - Assuming UFE will be at Dealeres, it will be possible, but is about to MEC to validate elible offers by Store Type or even Agent.</w:t>
            </w:r>
          </w:p>
        </w:tc>
      </w:tr>
      <w:tr w:rsidR="00027BBF" w:rsidRPr="00E73B40" w14:paraId="1B0E637D"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5E7CD0D" w14:textId="6E4D5A7F" w:rsidR="004152E4" w:rsidRPr="00E73B40" w:rsidRDefault="004152E4" w:rsidP="00F0106B">
            <w:pPr>
              <w:pStyle w:val="Left"/>
              <w:rPr>
                <w:b w:val="0"/>
                <w:sz w:val="20"/>
                <w:lang w:val="en-IE"/>
              </w:rPr>
            </w:pPr>
            <w:r w:rsidRPr="00E73B40">
              <w:rPr>
                <w:b w:val="0"/>
                <w:sz w:val="20"/>
                <w:lang w:val="en-IE"/>
              </w:rPr>
              <w:lastRenderedPageBreak/>
              <w:t>AQ0017.02</w:t>
            </w:r>
          </w:p>
        </w:tc>
        <w:tc>
          <w:tcPr>
            <w:tcW w:w="1404" w:type="pct"/>
          </w:tcPr>
          <w:p w14:paraId="38B25572" w14:textId="3BC0FE26"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to restrict products and offers sales to specific Shops e.g. Iphone 6 only sold in VF store Grafton St</w:t>
            </w:r>
          </w:p>
        </w:tc>
        <w:tc>
          <w:tcPr>
            <w:tcW w:w="1256" w:type="pct"/>
          </w:tcPr>
          <w:p w14:paraId="2C84DB92" w14:textId="2B98D1AA"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restriction will use the dealer code based on the dealer model to restrict offers</w:t>
            </w:r>
          </w:p>
        </w:tc>
        <w:tc>
          <w:tcPr>
            <w:tcW w:w="591" w:type="pct"/>
          </w:tcPr>
          <w:p w14:paraId="7FE82BC1" w14:textId="402D248A" w:rsidR="004152E4" w:rsidRPr="00E73B40" w:rsidRDefault="004152E4"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8E38267" w14:textId="151BE9A1"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Product filters should be restricted by store type. Not impossible to be done, but requires development. 30/7 Paulo - Assuming UFE will be at Dealeres, it will be possible, but is about to MEC to validate elible offers by Store Type or even Agent.</w:t>
            </w:r>
          </w:p>
        </w:tc>
      </w:tr>
      <w:tr w:rsidR="00027BBF" w:rsidRPr="00E73B40" w14:paraId="7BF1454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C008AAA" w14:textId="79E56FF3" w:rsidR="004152E4" w:rsidRPr="00E73B40" w:rsidRDefault="004152E4" w:rsidP="00F0106B">
            <w:pPr>
              <w:pStyle w:val="Left"/>
              <w:rPr>
                <w:b w:val="0"/>
                <w:sz w:val="20"/>
                <w:lang w:val="en-IE"/>
              </w:rPr>
            </w:pPr>
            <w:r w:rsidRPr="00E73B40">
              <w:rPr>
                <w:b w:val="0"/>
                <w:sz w:val="20"/>
                <w:lang w:val="en-IE"/>
              </w:rPr>
              <w:t>AQ0019</w:t>
            </w:r>
          </w:p>
        </w:tc>
        <w:tc>
          <w:tcPr>
            <w:tcW w:w="1404" w:type="pct"/>
          </w:tcPr>
          <w:p w14:paraId="2BD477C5" w14:textId="3BDD7965"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functionality to identify an existing customers or a new customers will be displayed on to the agent- e.g. give different prices</w:t>
            </w:r>
          </w:p>
        </w:tc>
        <w:tc>
          <w:tcPr>
            <w:tcW w:w="1256" w:type="pct"/>
          </w:tcPr>
          <w:p w14:paraId="11039C82" w14:textId="77BCA310"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This logic will be done in MCCM - to be confirmed</w:t>
            </w:r>
          </w:p>
        </w:tc>
        <w:tc>
          <w:tcPr>
            <w:tcW w:w="591" w:type="pct"/>
          </w:tcPr>
          <w:p w14:paraId="5297D5D5" w14:textId="07F4A9BD" w:rsidR="004152E4"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5F32578" w14:textId="502066F0"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13AAFF14"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6B1C5E2" w14:textId="1B685815" w:rsidR="003F47E8" w:rsidRPr="00E73B40" w:rsidRDefault="003F47E8" w:rsidP="00F0106B">
            <w:pPr>
              <w:pStyle w:val="Left"/>
              <w:rPr>
                <w:b w:val="0"/>
                <w:sz w:val="20"/>
                <w:lang w:val="en-IE"/>
              </w:rPr>
            </w:pPr>
            <w:r w:rsidRPr="00E73B40">
              <w:rPr>
                <w:b w:val="0"/>
                <w:sz w:val="20"/>
                <w:lang w:val="en-IE"/>
              </w:rPr>
              <w:t>AQ0022</w:t>
            </w:r>
          </w:p>
        </w:tc>
        <w:tc>
          <w:tcPr>
            <w:tcW w:w="1404" w:type="pct"/>
          </w:tcPr>
          <w:p w14:paraId="1D015A7A" w14:textId="1B179B13"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should allow the agents to filter the suggested offers based on category (Fix, Wireless, bundles, etc.)</w:t>
            </w:r>
          </w:p>
        </w:tc>
        <w:tc>
          <w:tcPr>
            <w:tcW w:w="1256" w:type="pct"/>
          </w:tcPr>
          <w:p w14:paraId="57F8B909" w14:textId="73A4EBB6"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BDF6961" w14:textId="37C6D655"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4DAA9A5" w14:textId="52909533"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4E12203F"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F36F8CD" w14:textId="62B103A4" w:rsidR="003F47E8" w:rsidRPr="00E73B40" w:rsidRDefault="003F47E8" w:rsidP="00F0106B">
            <w:pPr>
              <w:pStyle w:val="Left"/>
              <w:rPr>
                <w:b w:val="0"/>
                <w:sz w:val="20"/>
                <w:lang w:val="en-IE"/>
              </w:rPr>
            </w:pPr>
            <w:r w:rsidRPr="00E73B40">
              <w:rPr>
                <w:b w:val="0"/>
                <w:sz w:val="20"/>
                <w:lang w:val="en-IE"/>
              </w:rPr>
              <w:t>AQ0037</w:t>
            </w:r>
          </w:p>
        </w:tc>
        <w:tc>
          <w:tcPr>
            <w:tcW w:w="1404" w:type="pct"/>
          </w:tcPr>
          <w:p w14:paraId="7AF3CD6A" w14:textId="39482470"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 bill pay customers should receive a contract. Either printed in shop or sent by mail in hard copy</w:t>
            </w:r>
          </w:p>
        </w:tc>
        <w:tc>
          <w:tcPr>
            <w:tcW w:w="1256" w:type="pct"/>
          </w:tcPr>
          <w:p w14:paraId="761C442E" w14:textId="1FAA9D5A"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5708F79" w14:textId="6F63562A"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A3CEB0D" w14:textId="50ED8C9B"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31CF3639"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3CE4EF3" w14:textId="2E1AF98F" w:rsidR="003F47E8" w:rsidRPr="00E73B40" w:rsidRDefault="003F47E8" w:rsidP="00F0106B">
            <w:pPr>
              <w:pStyle w:val="Left"/>
              <w:rPr>
                <w:b w:val="0"/>
                <w:sz w:val="20"/>
                <w:lang w:val="en-IE"/>
              </w:rPr>
            </w:pPr>
            <w:r w:rsidRPr="00E73B40">
              <w:rPr>
                <w:b w:val="0"/>
                <w:sz w:val="20"/>
                <w:lang w:val="en-IE"/>
              </w:rPr>
              <w:t>AQ0052</w:t>
            </w:r>
          </w:p>
        </w:tc>
        <w:tc>
          <w:tcPr>
            <w:tcW w:w="1404" w:type="pct"/>
          </w:tcPr>
          <w:p w14:paraId="0CB77F25" w14:textId="60D4D168"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should be 2 types of credit vetting: initial - with customer details, and full with the basket info.   For full credit vetting the proposition and device info will be sent to Transact including the points/value associated with the handset in the MEC</w:t>
            </w:r>
          </w:p>
        </w:tc>
        <w:tc>
          <w:tcPr>
            <w:tcW w:w="1256" w:type="pct"/>
          </w:tcPr>
          <w:p w14:paraId="76957120" w14:textId="0B47AE9B"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5E21CBCA" w14:textId="5802171F"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193E544" w14:textId="098866ED"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Credit vetting services must have  performance</w:t>
            </w:r>
          </w:p>
        </w:tc>
      </w:tr>
      <w:tr w:rsidR="00027BBF" w:rsidRPr="00E73B40" w14:paraId="6EEFA3C7"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300D4FC" w14:textId="12784DD3" w:rsidR="003F47E8" w:rsidRPr="00E73B40" w:rsidRDefault="003F47E8" w:rsidP="00F0106B">
            <w:pPr>
              <w:pStyle w:val="Left"/>
              <w:rPr>
                <w:b w:val="0"/>
                <w:sz w:val="20"/>
                <w:lang w:val="en-IE"/>
              </w:rPr>
            </w:pPr>
            <w:r w:rsidRPr="00E73B40">
              <w:rPr>
                <w:b w:val="0"/>
                <w:sz w:val="20"/>
                <w:lang w:val="en-IE"/>
              </w:rPr>
              <w:t>AQ0053</w:t>
            </w:r>
          </w:p>
        </w:tc>
        <w:tc>
          <w:tcPr>
            <w:tcW w:w="1404" w:type="pct"/>
          </w:tcPr>
          <w:p w14:paraId="01F7C6B4" w14:textId="709B2614"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Delivery address will include an imdication on whether it is the customer's home or office address</w:t>
            </w:r>
          </w:p>
        </w:tc>
        <w:tc>
          <w:tcPr>
            <w:tcW w:w="1256" w:type="pct"/>
          </w:tcPr>
          <w:p w14:paraId="198EA44F" w14:textId="0B10BA11"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0423808" w14:textId="045BA6B5"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243" w:type="pct"/>
          </w:tcPr>
          <w:p w14:paraId="576C4067" w14:textId="16C0FAA1"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Dependant on address classification of the backend system</w:t>
            </w:r>
          </w:p>
        </w:tc>
      </w:tr>
      <w:tr w:rsidR="00027BBF" w:rsidRPr="00E73B40" w14:paraId="7ED0FCD8"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202D6D7" w14:textId="5A5EB5C0" w:rsidR="001A75A6" w:rsidRPr="00E73B40" w:rsidRDefault="001A75A6" w:rsidP="00F0106B">
            <w:pPr>
              <w:pStyle w:val="Left"/>
              <w:rPr>
                <w:b w:val="0"/>
                <w:sz w:val="20"/>
                <w:lang w:val="en-IE"/>
              </w:rPr>
            </w:pPr>
            <w:r w:rsidRPr="00E73B40">
              <w:rPr>
                <w:b w:val="0"/>
                <w:sz w:val="20"/>
                <w:lang w:val="en-IE"/>
              </w:rPr>
              <w:t>AQ0190.01</w:t>
            </w:r>
          </w:p>
        </w:tc>
        <w:tc>
          <w:tcPr>
            <w:tcW w:w="1404" w:type="pct"/>
          </w:tcPr>
          <w:p w14:paraId="21F8EB12" w14:textId="04DBBEA0"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system should allow the user/customer to enter a coupon ID and based on the coupon id the relevant discount should be applied to the order</w:t>
            </w:r>
          </w:p>
        </w:tc>
        <w:tc>
          <w:tcPr>
            <w:tcW w:w="1256" w:type="pct"/>
          </w:tcPr>
          <w:p w14:paraId="655ED9C5" w14:textId="68317A30"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2D5384E" w14:textId="2F39B309" w:rsidR="001A75A6" w:rsidRPr="00E73B40" w:rsidRDefault="001A75A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8DDC4BA" w14:textId="2C534A4C"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3B8DEB66" w14:textId="77777777" w:rsidTr="00027BBF">
        <w:trPr>
          <w:trHeight w:val="376"/>
          <w:ins w:id="54" w:author="Author"/>
        </w:trPr>
        <w:tc>
          <w:tcPr>
            <w:cnfStyle w:val="001000000000" w:firstRow="0" w:lastRow="0" w:firstColumn="1" w:lastColumn="0" w:oddVBand="0" w:evenVBand="0" w:oddHBand="0" w:evenHBand="0" w:firstRowFirstColumn="0" w:firstRowLastColumn="0" w:lastRowFirstColumn="0" w:lastRowLastColumn="0"/>
            <w:tcW w:w="506" w:type="pct"/>
          </w:tcPr>
          <w:p w14:paraId="74133F1A" w14:textId="6DA83A01" w:rsidR="00B22DF6" w:rsidRPr="00E73B40" w:rsidRDefault="00B22DF6" w:rsidP="00F0106B">
            <w:pPr>
              <w:pStyle w:val="Left"/>
              <w:rPr>
                <w:ins w:id="55" w:author="Author"/>
                <w:b w:val="0"/>
                <w:sz w:val="20"/>
                <w:lang w:val="en-IE"/>
              </w:rPr>
            </w:pPr>
            <w:ins w:id="56" w:author="Author">
              <w:r w:rsidRPr="00E73B40">
                <w:rPr>
                  <w:b w:val="0"/>
                  <w:sz w:val="20"/>
                  <w:lang w:val="en-IE"/>
                </w:rPr>
                <w:lastRenderedPageBreak/>
                <w:t>AQ0201 – CR020</w:t>
              </w:r>
            </w:ins>
          </w:p>
        </w:tc>
        <w:tc>
          <w:tcPr>
            <w:tcW w:w="1404" w:type="pct"/>
          </w:tcPr>
          <w:p w14:paraId="2168CC19" w14:textId="0104A4F7"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57" w:author="Author"/>
                <w:sz w:val="20"/>
                <w:lang w:val="en-IE"/>
              </w:rPr>
            </w:pPr>
            <w:ins w:id="58" w:author="Author">
              <w:r w:rsidRPr="00E73B40">
                <w:rPr>
                  <w:sz w:val="20"/>
                  <w:lang w:val="en-IE"/>
                </w:rPr>
                <w:t>Customers can request printed top up vouchers in VF stores and applicable retail outlets</w:t>
              </w:r>
            </w:ins>
          </w:p>
        </w:tc>
        <w:tc>
          <w:tcPr>
            <w:tcW w:w="1256" w:type="pct"/>
          </w:tcPr>
          <w:p w14:paraId="4C6A941A" w14:textId="1794F2E0"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59" w:author="Author"/>
                <w:sz w:val="20"/>
                <w:lang w:val="en-IE"/>
              </w:rPr>
            </w:pPr>
            <w:ins w:id="60" w:author="Author">
              <w:r w:rsidRPr="00E73B40">
                <w:rPr>
                  <w:sz w:val="20"/>
                  <w:lang w:val="en-IE"/>
                </w:rPr>
                <w:t>-</w:t>
              </w:r>
            </w:ins>
          </w:p>
        </w:tc>
        <w:tc>
          <w:tcPr>
            <w:tcW w:w="591" w:type="pct"/>
          </w:tcPr>
          <w:p w14:paraId="2FC08C0D" w14:textId="48363C30"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61" w:author="Author"/>
                <w:sz w:val="20"/>
                <w:lang w:val="en-IE"/>
              </w:rPr>
            </w:pPr>
            <w:ins w:id="62" w:author="Author">
              <w:r w:rsidRPr="00E73B40">
                <w:rPr>
                  <w:sz w:val="20"/>
                  <w:lang w:val="en-IE"/>
                </w:rPr>
                <w:t>All</w:t>
              </w:r>
            </w:ins>
          </w:p>
        </w:tc>
        <w:tc>
          <w:tcPr>
            <w:tcW w:w="1243" w:type="pct"/>
          </w:tcPr>
          <w:p w14:paraId="08C9AA10" w14:textId="453CD1F5"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ins w:id="63" w:author="Author"/>
                <w:sz w:val="20"/>
                <w:lang w:val="en-IE"/>
              </w:rPr>
            </w:pPr>
            <w:ins w:id="64" w:author="Author">
              <w:r w:rsidRPr="00E73B40">
                <w:rPr>
                  <w:sz w:val="20"/>
                  <w:lang w:val="en-IE"/>
                </w:rPr>
                <w:t>01/14/2016 Paulo: In the purchase of a Voucher, UFE will request to VM the Voucher ID/PIN/Exp Date and when sending the Order Payment to POS, will send these details so that POS can print them in the payment receipt.</w:t>
              </w:r>
            </w:ins>
          </w:p>
        </w:tc>
      </w:tr>
      <w:tr w:rsidR="00B22DF6" w:rsidRPr="00E73B40" w14:paraId="620F267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DF8A1BB" w14:textId="150FE843" w:rsidR="00B22DF6" w:rsidRPr="00E73B40" w:rsidRDefault="00B22DF6" w:rsidP="00F0106B">
            <w:pPr>
              <w:pStyle w:val="Left"/>
              <w:rPr>
                <w:b w:val="0"/>
                <w:sz w:val="20"/>
                <w:lang w:val="en-IE"/>
              </w:rPr>
            </w:pPr>
            <w:r w:rsidRPr="00E73B40">
              <w:rPr>
                <w:b w:val="0"/>
                <w:sz w:val="20"/>
                <w:lang w:val="en-IE"/>
              </w:rPr>
              <w:t>AQ0202</w:t>
            </w:r>
          </w:p>
        </w:tc>
        <w:tc>
          <w:tcPr>
            <w:tcW w:w="1404" w:type="pct"/>
          </w:tcPr>
          <w:p w14:paraId="46618B4E" w14:textId="60EB68DE"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Discount coupons should be redeemable on purchases via all channels</w:t>
            </w:r>
          </w:p>
        </w:tc>
        <w:tc>
          <w:tcPr>
            <w:tcW w:w="1256" w:type="pct"/>
          </w:tcPr>
          <w:p w14:paraId="2729F94B" w14:textId="591ABDA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04D7071" w14:textId="2365B08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5DF4964" w14:textId="6CBCACB7"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379A43A5"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D5CB59F" w14:textId="3F9303C5" w:rsidR="00B22DF6" w:rsidRPr="00E73B40" w:rsidRDefault="00B22DF6" w:rsidP="00F0106B">
            <w:pPr>
              <w:pStyle w:val="Left"/>
              <w:rPr>
                <w:b w:val="0"/>
                <w:sz w:val="20"/>
                <w:lang w:val="en-IE"/>
              </w:rPr>
            </w:pPr>
            <w:r w:rsidRPr="00E73B40">
              <w:rPr>
                <w:b w:val="0"/>
                <w:sz w:val="20"/>
                <w:lang w:val="en-IE"/>
              </w:rPr>
              <w:t>AQ0207</w:t>
            </w:r>
          </w:p>
        </w:tc>
        <w:tc>
          <w:tcPr>
            <w:tcW w:w="1404" w:type="pct"/>
          </w:tcPr>
          <w:p w14:paraId="28B076C5" w14:textId="74E216F3"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adding connections to a customer who connected &lt;3 months ago the system will treat these connections as new connections for credit vetting</w:t>
            </w:r>
          </w:p>
        </w:tc>
        <w:tc>
          <w:tcPr>
            <w:tcW w:w="1256" w:type="pct"/>
          </w:tcPr>
          <w:p w14:paraId="14C92D86" w14:textId="2097704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4E42BE0" w14:textId="6CBAFAF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073DAB6" w14:textId="5C3B48F2"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A02D6D1"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6C7CF91" w14:textId="2D451C30" w:rsidR="00B22DF6" w:rsidRPr="00E73B40" w:rsidRDefault="00B22DF6" w:rsidP="00F0106B">
            <w:pPr>
              <w:pStyle w:val="Left"/>
              <w:rPr>
                <w:b w:val="0"/>
                <w:sz w:val="20"/>
                <w:lang w:val="en-IE"/>
              </w:rPr>
            </w:pPr>
            <w:r w:rsidRPr="00E73B40">
              <w:rPr>
                <w:b w:val="0"/>
                <w:sz w:val="20"/>
                <w:lang w:val="en-IE"/>
              </w:rPr>
              <w:t>AQ0257</w:t>
            </w:r>
          </w:p>
        </w:tc>
        <w:tc>
          <w:tcPr>
            <w:tcW w:w="1404" w:type="pct"/>
          </w:tcPr>
          <w:p w14:paraId="5A72B827" w14:textId="71309B07"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Credit vetting is a mandatory for any order, purchase, upgrade or downgrade that creates an line item on the bill;  including recurring charge and once off charge, add-on, hardware or accessory.</w:t>
            </w:r>
          </w:p>
        </w:tc>
        <w:tc>
          <w:tcPr>
            <w:tcW w:w="1256" w:type="pct"/>
          </w:tcPr>
          <w:p w14:paraId="7E0F9F22" w14:textId="66EB5C6B"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858DBEE" w14:textId="34DE98AF"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3FA079C" w14:textId="2B294D78"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A89BA83"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C4C32BB" w14:textId="1BAE4E97" w:rsidR="00B22DF6" w:rsidRPr="00E73B40" w:rsidRDefault="00B22DF6" w:rsidP="00F0106B">
            <w:pPr>
              <w:pStyle w:val="Left"/>
              <w:rPr>
                <w:b w:val="0"/>
                <w:sz w:val="20"/>
                <w:lang w:val="en-IE"/>
              </w:rPr>
            </w:pPr>
            <w:r w:rsidRPr="00E73B40">
              <w:rPr>
                <w:b w:val="0"/>
                <w:sz w:val="20"/>
                <w:lang w:val="en-IE"/>
              </w:rPr>
              <w:t>AQ0269</w:t>
            </w:r>
          </w:p>
        </w:tc>
        <w:tc>
          <w:tcPr>
            <w:tcW w:w="1404" w:type="pct"/>
          </w:tcPr>
          <w:p w14:paraId="3315733A"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system should provide ability to the CSR to schedule/reschedule/cancel  technician visit if the resolution of problem reported by customer needs a technician. </w:t>
            </w:r>
          </w:p>
          <w:p w14:paraId="72430AD2" w14:textId="58F233D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CSR should be able to view the technician appointment details on the Case screen for the reported problem.</w:t>
            </w:r>
          </w:p>
        </w:tc>
        <w:tc>
          <w:tcPr>
            <w:tcW w:w="1256" w:type="pct"/>
          </w:tcPr>
          <w:p w14:paraId="110300CB" w14:textId="5EBC7D2D"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B4231CE" w14:textId="001B03A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57D7F4E" w14:textId="27683BD8"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052E999A" w14:textId="77777777" w:rsidTr="00027BBF">
        <w:trPr>
          <w:trHeight w:val="376"/>
          <w:ins w:id="65" w:author="Author"/>
        </w:trPr>
        <w:tc>
          <w:tcPr>
            <w:cnfStyle w:val="001000000000" w:firstRow="0" w:lastRow="0" w:firstColumn="1" w:lastColumn="0" w:oddVBand="0" w:evenVBand="0" w:oddHBand="0" w:evenHBand="0" w:firstRowFirstColumn="0" w:firstRowLastColumn="0" w:lastRowFirstColumn="0" w:lastRowLastColumn="0"/>
            <w:tcW w:w="506" w:type="pct"/>
          </w:tcPr>
          <w:p w14:paraId="1B718207" w14:textId="2DB2B8BC" w:rsidR="00B22DF6" w:rsidRPr="00E73B40" w:rsidRDefault="00B22DF6" w:rsidP="00C96690">
            <w:pPr>
              <w:pStyle w:val="Left"/>
              <w:rPr>
                <w:ins w:id="66" w:author="Author"/>
                <w:b w:val="0"/>
                <w:sz w:val="20"/>
                <w:lang w:val="en-IE"/>
              </w:rPr>
            </w:pPr>
            <w:ins w:id="67" w:author="Author">
              <w:r w:rsidRPr="00E73B40">
                <w:rPr>
                  <w:b w:val="0"/>
                  <w:sz w:val="20"/>
                  <w:lang w:val="en-IE"/>
                </w:rPr>
                <w:t>AQ0286</w:t>
              </w:r>
              <w:r w:rsidR="00EE7621" w:rsidRPr="00E73B40">
                <w:rPr>
                  <w:b w:val="0"/>
                  <w:sz w:val="20"/>
                  <w:lang w:val="en-IE"/>
                </w:rPr>
                <w:t xml:space="preserve"> – CR112</w:t>
              </w:r>
            </w:ins>
          </w:p>
        </w:tc>
        <w:tc>
          <w:tcPr>
            <w:tcW w:w="1404" w:type="pct"/>
          </w:tcPr>
          <w:p w14:paraId="6C960C13" w14:textId="44217354"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68" w:author="Author"/>
                <w:sz w:val="20"/>
                <w:lang w:val="en-IE"/>
              </w:rPr>
            </w:pPr>
            <w:ins w:id="69" w:author="Author">
              <w:r w:rsidRPr="00E73B40">
                <w:rPr>
                  <w:sz w:val="20"/>
                  <w:lang w:val="en-IE"/>
                </w:rPr>
                <w:t>It will be possible to complete an order in a retail store for delivery to home address</w:t>
              </w:r>
            </w:ins>
          </w:p>
        </w:tc>
        <w:tc>
          <w:tcPr>
            <w:tcW w:w="1256" w:type="pct"/>
          </w:tcPr>
          <w:p w14:paraId="535A2452" w14:textId="4ACA5A74"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70" w:author="Author"/>
                <w:sz w:val="20"/>
                <w:lang w:val="en-IE"/>
              </w:rPr>
            </w:pPr>
            <w:ins w:id="71" w:author="Author">
              <w:r w:rsidRPr="00E73B40">
                <w:rPr>
                  <w:sz w:val="20"/>
                  <w:lang w:val="en-IE"/>
                </w:rPr>
                <w:t>-</w:t>
              </w:r>
            </w:ins>
          </w:p>
        </w:tc>
        <w:tc>
          <w:tcPr>
            <w:tcW w:w="591" w:type="pct"/>
          </w:tcPr>
          <w:p w14:paraId="44303B86" w14:textId="4FFCF8C5"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72" w:author="Author"/>
                <w:sz w:val="20"/>
                <w:lang w:val="en-IE"/>
              </w:rPr>
            </w:pPr>
            <w:ins w:id="73" w:author="Author">
              <w:r w:rsidRPr="00E73B40">
                <w:rPr>
                  <w:sz w:val="20"/>
                  <w:lang w:val="en-IE"/>
                </w:rPr>
                <w:t>All</w:t>
              </w:r>
            </w:ins>
          </w:p>
        </w:tc>
        <w:tc>
          <w:tcPr>
            <w:tcW w:w="1243" w:type="pct"/>
          </w:tcPr>
          <w:p w14:paraId="09686670" w14:textId="36E0753C"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ins w:id="74" w:author="Author"/>
                <w:sz w:val="20"/>
                <w:lang w:val="en-IE"/>
              </w:rPr>
            </w:pPr>
            <w:ins w:id="75" w:author="Author">
              <w:r w:rsidRPr="00E73B40">
                <w:rPr>
                  <w:sz w:val="20"/>
                  <w:lang w:val="en-IE"/>
                </w:rPr>
                <w:t>-</w:t>
              </w:r>
            </w:ins>
          </w:p>
        </w:tc>
      </w:tr>
      <w:tr w:rsidR="00B22DF6" w:rsidRPr="00E73B40" w14:paraId="764195A8"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F2BE7A8" w14:textId="1C26EA8C" w:rsidR="00B22DF6" w:rsidRPr="00E73B40" w:rsidRDefault="00B22DF6" w:rsidP="00F0106B">
            <w:pPr>
              <w:pStyle w:val="Left"/>
              <w:rPr>
                <w:b w:val="0"/>
                <w:sz w:val="20"/>
                <w:lang w:val="en-IE"/>
              </w:rPr>
            </w:pPr>
            <w:r w:rsidRPr="00E73B40">
              <w:rPr>
                <w:b w:val="0"/>
                <w:sz w:val="20"/>
                <w:lang w:val="en-IE"/>
              </w:rPr>
              <w:lastRenderedPageBreak/>
              <w:t>AQ0289</w:t>
            </w:r>
          </w:p>
        </w:tc>
        <w:tc>
          <w:tcPr>
            <w:tcW w:w="1404" w:type="pct"/>
          </w:tcPr>
          <w:p w14:paraId="7262D0F9" w14:textId="16AC211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requirement - for retail store purchases - it must be possible to scan the item directly into the sales order flow without changing screens.  The solution must not be limited to scanning from Oracle POS, it must be possible to scan devices into CRM at accreds who do not have POS</w:t>
            </w:r>
          </w:p>
        </w:tc>
        <w:tc>
          <w:tcPr>
            <w:tcW w:w="1256" w:type="pct"/>
          </w:tcPr>
          <w:p w14:paraId="53F7E275" w14:textId="3EEB512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will need to support scanning in addition to that possible in POS</w:t>
            </w:r>
          </w:p>
        </w:tc>
        <w:tc>
          <w:tcPr>
            <w:tcW w:w="591" w:type="pct"/>
          </w:tcPr>
          <w:p w14:paraId="67B78209" w14:textId="7FE7D718"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60483D1" w14:textId="0DFAFBC7"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Clarify how Oracle POS interacts in UFE if similar processes exist in both systems</w:t>
            </w:r>
          </w:p>
        </w:tc>
      </w:tr>
      <w:tr w:rsidR="00B22DF6" w:rsidRPr="00E73B40" w14:paraId="3FC2A10F"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896DBA9" w14:textId="5EEFB6CD" w:rsidR="00B22DF6" w:rsidRPr="00E73B40" w:rsidRDefault="00B22DF6" w:rsidP="00F0106B">
            <w:pPr>
              <w:pStyle w:val="Left"/>
              <w:rPr>
                <w:b w:val="0"/>
                <w:sz w:val="20"/>
                <w:lang w:val="en-IE"/>
              </w:rPr>
            </w:pPr>
            <w:r w:rsidRPr="00E73B40">
              <w:rPr>
                <w:b w:val="0"/>
                <w:sz w:val="20"/>
                <w:lang w:val="en-IE"/>
              </w:rPr>
              <w:t>AQ0290</w:t>
            </w:r>
          </w:p>
        </w:tc>
        <w:tc>
          <w:tcPr>
            <w:tcW w:w="1404" w:type="pct"/>
          </w:tcPr>
          <w:p w14:paraId="0E75AFB9" w14:textId="1BB8EEA4"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must be possible for accreditated agents who do not have ePOS to scan transactions into CRM as part of order flow and then update Oracle SIM</w:t>
            </w:r>
          </w:p>
        </w:tc>
        <w:tc>
          <w:tcPr>
            <w:tcW w:w="1256" w:type="pct"/>
          </w:tcPr>
          <w:p w14:paraId="33A9F845"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will have the ability to scan and store scanned bar code information for items purchased in the order flow.</w:t>
            </w:r>
          </w:p>
          <w:p w14:paraId="53E31111" w14:textId="1AA62E3C"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Assumption:  this BR assumes that dealers and accredited agents will not have OR-POS</w:t>
            </w:r>
          </w:p>
        </w:tc>
        <w:tc>
          <w:tcPr>
            <w:tcW w:w="591" w:type="pct"/>
          </w:tcPr>
          <w:p w14:paraId="4912903E" w14:textId="0C29C335"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1041CD7"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Clarify how Oracle POS interacts in UFE if similar processes exist in both systems</w:t>
            </w:r>
          </w:p>
          <w:p w14:paraId="573AF936" w14:textId="77777777" w:rsidR="00B22DF6" w:rsidRPr="00E73B40" w:rsidDel="00A25ECC" w:rsidRDefault="00B22DF6" w:rsidP="005B17CE">
            <w:pPr>
              <w:pStyle w:val="Left"/>
              <w:cnfStyle w:val="000000000000" w:firstRow="0" w:lastRow="0" w:firstColumn="0" w:lastColumn="0" w:oddVBand="0" w:evenVBand="0" w:oddHBand="0" w:evenHBand="0" w:firstRowFirstColumn="0" w:firstRowLastColumn="0" w:lastRowFirstColumn="0" w:lastRowLastColumn="0"/>
              <w:rPr>
                <w:del w:id="76" w:author="Author"/>
                <w:sz w:val="20"/>
                <w:lang w:val="en-IE"/>
              </w:rPr>
            </w:pPr>
            <w:r w:rsidRPr="00E73B40">
              <w:rPr>
                <w:sz w:val="20"/>
                <w:lang w:val="en-IE"/>
              </w:rPr>
              <w:t>12/08 UFE will have the ability to scan and store scanned bar code information for items purchased in the order flow.</w:t>
            </w:r>
          </w:p>
          <w:p w14:paraId="683476E8" w14:textId="4B95799B"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del w:id="77" w:author="Author">
              <w:r w:rsidRPr="00E73B40" w:rsidDel="00A25ECC">
                <w:rPr>
                  <w:sz w:val="20"/>
                  <w:lang w:val="en-IE"/>
                </w:rPr>
                <w:delText>Assumption:  this BR assumes that dealers and accredited agents will not have OR-POS"</w:delText>
              </w:r>
            </w:del>
          </w:p>
        </w:tc>
      </w:tr>
      <w:tr w:rsidR="00B22DF6" w:rsidRPr="00E73B40" w14:paraId="00777690"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D28F906" w14:textId="44D816B3" w:rsidR="00B22DF6" w:rsidRPr="00E73B40" w:rsidRDefault="00B22DF6" w:rsidP="00F0106B">
            <w:pPr>
              <w:pStyle w:val="Left"/>
              <w:rPr>
                <w:b w:val="0"/>
                <w:sz w:val="20"/>
                <w:lang w:val="en-IE"/>
              </w:rPr>
            </w:pPr>
            <w:r w:rsidRPr="00E73B40">
              <w:rPr>
                <w:b w:val="0"/>
                <w:sz w:val="20"/>
                <w:lang w:val="en-IE"/>
              </w:rPr>
              <w:t>AQ0299</w:t>
            </w:r>
          </w:p>
        </w:tc>
        <w:tc>
          <w:tcPr>
            <w:tcW w:w="1404" w:type="pct"/>
          </w:tcPr>
          <w:p w14:paraId="57E65024" w14:textId="5FF54BFF"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to complete an order in a retail store and receive part of the order by delivery to home address i.e. part of a multi-item order isnt in stock such TV box, modem etc.</w:t>
            </w:r>
          </w:p>
        </w:tc>
        <w:tc>
          <w:tcPr>
            <w:tcW w:w="1256" w:type="pct"/>
          </w:tcPr>
          <w:p w14:paraId="399D63BF" w14:textId="7A6C7A2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6087B17" w14:textId="60716CEC"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E66FFFD" w14:textId="2E9794B2"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496451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4656779" w14:textId="545B76D1" w:rsidR="00B22DF6" w:rsidRPr="00E73B40" w:rsidRDefault="00B22DF6" w:rsidP="00F0106B">
            <w:pPr>
              <w:pStyle w:val="Left"/>
              <w:rPr>
                <w:b w:val="0"/>
                <w:sz w:val="20"/>
                <w:lang w:val="en-IE"/>
              </w:rPr>
            </w:pPr>
            <w:r w:rsidRPr="00E73B40">
              <w:rPr>
                <w:b w:val="0"/>
                <w:sz w:val="20"/>
                <w:lang w:val="en-IE"/>
              </w:rPr>
              <w:t>AQ0308</w:t>
            </w:r>
          </w:p>
        </w:tc>
        <w:tc>
          <w:tcPr>
            <w:tcW w:w="1404" w:type="pct"/>
          </w:tcPr>
          <w:p w14:paraId="113F3F2A" w14:textId="6A14338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Managers in-store can give a discount to VF employees</w:t>
            </w:r>
          </w:p>
        </w:tc>
        <w:tc>
          <w:tcPr>
            <w:tcW w:w="1256" w:type="pct"/>
          </w:tcPr>
          <w:p w14:paraId="4266D632" w14:textId="7F9DF3F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E340EE2" w14:textId="15E6365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E2BE253" w14:textId="377E221E"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17/7 Paulo - there will be the ability to give discounts according to User Profile</w:t>
            </w:r>
          </w:p>
        </w:tc>
      </w:tr>
      <w:tr w:rsidR="00B22DF6" w:rsidRPr="00E73B40" w14:paraId="1C530FBA"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D25E217" w14:textId="106EF9FC" w:rsidR="00B22DF6" w:rsidRPr="00E73B40" w:rsidRDefault="00B22DF6" w:rsidP="00F0106B">
            <w:pPr>
              <w:pStyle w:val="Left"/>
              <w:rPr>
                <w:b w:val="0"/>
                <w:sz w:val="20"/>
                <w:lang w:val="en-IE"/>
              </w:rPr>
            </w:pPr>
            <w:r w:rsidRPr="00E73B40">
              <w:rPr>
                <w:b w:val="0"/>
                <w:sz w:val="20"/>
                <w:lang w:val="en-IE"/>
              </w:rPr>
              <w:t>AQ0308.01</w:t>
            </w:r>
          </w:p>
        </w:tc>
        <w:tc>
          <w:tcPr>
            <w:tcW w:w="1404" w:type="pct"/>
          </w:tcPr>
          <w:p w14:paraId="615F8331" w14:textId="067DE50E"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discount can be applied on accessories only</w:t>
            </w:r>
          </w:p>
        </w:tc>
        <w:tc>
          <w:tcPr>
            <w:tcW w:w="1256" w:type="pct"/>
          </w:tcPr>
          <w:p w14:paraId="2838CBF0" w14:textId="51201CE1"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25F48790" w14:textId="16781618"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1015CD4" w14:textId="3711CC4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18DE47A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2C2786F" w14:textId="5F3BC0D8" w:rsidR="00B22DF6" w:rsidRPr="00E73B40" w:rsidRDefault="00B22DF6" w:rsidP="00F0106B">
            <w:pPr>
              <w:pStyle w:val="Left"/>
              <w:rPr>
                <w:b w:val="0"/>
                <w:sz w:val="20"/>
                <w:lang w:val="en-IE"/>
              </w:rPr>
            </w:pPr>
            <w:r w:rsidRPr="00E73B40">
              <w:rPr>
                <w:b w:val="0"/>
                <w:sz w:val="20"/>
                <w:lang w:val="en-IE"/>
              </w:rPr>
              <w:t>AQ0308.02</w:t>
            </w:r>
          </w:p>
        </w:tc>
        <w:tc>
          <w:tcPr>
            <w:tcW w:w="1404" w:type="pct"/>
          </w:tcPr>
          <w:p w14:paraId="7992E3E8" w14:textId="534A192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discount will have have a maximum discount value of 20%</w:t>
            </w:r>
          </w:p>
        </w:tc>
        <w:tc>
          <w:tcPr>
            <w:tcW w:w="1256" w:type="pct"/>
          </w:tcPr>
          <w:p w14:paraId="133E3439" w14:textId="6B00B4A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for high level admin to configure discount %'s</w:t>
            </w:r>
          </w:p>
        </w:tc>
        <w:tc>
          <w:tcPr>
            <w:tcW w:w="591" w:type="pct"/>
          </w:tcPr>
          <w:p w14:paraId="54661957" w14:textId="780B45E6"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BE70601" w14:textId="4F4F25F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4DFA4311"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514F3EE" w14:textId="62E390E5" w:rsidR="00B22DF6" w:rsidRPr="00E73B40" w:rsidRDefault="00B22DF6" w:rsidP="00F0106B">
            <w:pPr>
              <w:pStyle w:val="Left"/>
              <w:rPr>
                <w:b w:val="0"/>
                <w:sz w:val="20"/>
                <w:lang w:val="en-IE"/>
              </w:rPr>
            </w:pPr>
            <w:r w:rsidRPr="00E73B40">
              <w:rPr>
                <w:b w:val="0"/>
                <w:sz w:val="20"/>
                <w:lang w:val="en-IE"/>
              </w:rPr>
              <w:t>AQ0308.03</w:t>
            </w:r>
          </w:p>
        </w:tc>
        <w:tc>
          <w:tcPr>
            <w:tcW w:w="1404" w:type="pct"/>
          </w:tcPr>
          <w:p w14:paraId="1FDEC1DC" w14:textId="3022BB8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Discounts cannot be applied on purchases below a configurable threshold i.e. the systerm should not give a discount on any transaction below 15e</w:t>
            </w:r>
          </w:p>
        </w:tc>
        <w:tc>
          <w:tcPr>
            <w:tcW w:w="1256" w:type="pct"/>
          </w:tcPr>
          <w:p w14:paraId="3FBFEAF1" w14:textId="0081099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40A4E71C" w14:textId="57459567"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1142E28F" w14:textId="6C3E991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rsidDel="00A5282B" w14:paraId="0D4E6EFC" w14:textId="55F0AD57" w:rsidTr="00234AC9">
        <w:trPr>
          <w:trHeight w:val="376"/>
          <w:del w:id="78" w:author="Author"/>
        </w:trPr>
        <w:tc>
          <w:tcPr>
            <w:cnfStyle w:val="001000000000" w:firstRow="0" w:lastRow="0" w:firstColumn="1" w:lastColumn="0" w:oddVBand="0" w:evenVBand="0" w:oddHBand="0" w:evenHBand="0" w:firstRowFirstColumn="0" w:firstRowLastColumn="0" w:lastRowFirstColumn="0" w:lastRowLastColumn="0"/>
            <w:tcW w:w="506" w:type="pct"/>
          </w:tcPr>
          <w:p w14:paraId="7B074372" w14:textId="3DDFE187" w:rsidR="00B22DF6" w:rsidRPr="00E73B40" w:rsidDel="00A5282B" w:rsidRDefault="00B22DF6" w:rsidP="00F0106B">
            <w:pPr>
              <w:pStyle w:val="Left"/>
              <w:rPr>
                <w:del w:id="79" w:author="Author"/>
                <w:b w:val="0"/>
                <w:sz w:val="20"/>
                <w:lang w:val="en-IE"/>
              </w:rPr>
            </w:pPr>
            <w:del w:id="80" w:author="Author">
              <w:r w:rsidRPr="00E73B40" w:rsidDel="00A5282B">
                <w:rPr>
                  <w:b w:val="0"/>
                  <w:sz w:val="20"/>
                  <w:lang w:val="en-IE"/>
                </w:rPr>
                <w:delText>AQ0367</w:delText>
              </w:r>
            </w:del>
          </w:p>
        </w:tc>
        <w:tc>
          <w:tcPr>
            <w:tcW w:w="1404" w:type="pct"/>
          </w:tcPr>
          <w:p w14:paraId="60B355B0" w14:textId="50DBBF60"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1" w:author="Author"/>
                <w:sz w:val="20"/>
                <w:lang w:val="en-IE"/>
              </w:rPr>
            </w:pPr>
            <w:del w:id="82" w:author="Author">
              <w:r w:rsidRPr="00E73B40" w:rsidDel="00A5282B">
                <w:rPr>
                  <w:sz w:val="20"/>
                  <w:lang w:val="en-IE"/>
                </w:rPr>
                <w:delText>All products will be redeemable using a gift card</w:delText>
              </w:r>
            </w:del>
          </w:p>
        </w:tc>
        <w:tc>
          <w:tcPr>
            <w:tcW w:w="1256" w:type="pct"/>
          </w:tcPr>
          <w:p w14:paraId="5AEB22B8" w14:textId="19499CB8"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3" w:author="Author"/>
                <w:sz w:val="20"/>
                <w:lang w:val="en-IE"/>
              </w:rPr>
            </w:pPr>
            <w:del w:id="84" w:author="Author">
              <w:r w:rsidRPr="00E73B40" w:rsidDel="00A5282B">
                <w:rPr>
                  <w:sz w:val="20"/>
                  <w:lang w:val="en-IE"/>
                </w:rPr>
                <w:delText>-</w:delText>
              </w:r>
            </w:del>
          </w:p>
        </w:tc>
        <w:tc>
          <w:tcPr>
            <w:tcW w:w="591" w:type="pct"/>
          </w:tcPr>
          <w:p w14:paraId="099FC843" w14:textId="380E0653" w:rsidR="00B22DF6" w:rsidRPr="00E73B40" w:rsidDel="00A5282B"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del w:id="85" w:author="Author"/>
                <w:sz w:val="20"/>
                <w:lang w:val="en-IE"/>
              </w:rPr>
            </w:pPr>
            <w:del w:id="86" w:author="Author">
              <w:r w:rsidRPr="00E73B40" w:rsidDel="00A5282B">
                <w:rPr>
                  <w:sz w:val="20"/>
                  <w:lang w:val="en-IE"/>
                </w:rPr>
                <w:delText>All</w:delText>
              </w:r>
            </w:del>
          </w:p>
        </w:tc>
        <w:tc>
          <w:tcPr>
            <w:tcW w:w="1243" w:type="pct"/>
          </w:tcPr>
          <w:p w14:paraId="51D25688" w14:textId="0D4CCA11"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7" w:author="Author"/>
                <w:sz w:val="20"/>
                <w:lang w:val="en-IE"/>
              </w:rPr>
            </w:pPr>
            <w:del w:id="88" w:author="Author">
              <w:r w:rsidRPr="00E73B40" w:rsidDel="00A5282B">
                <w:rPr>
                  <w:sz w:val="20"/>
                  <w:lang w:val="en-IE"/>
                </w:rPr>
                <w:delText>-</w:delText>
              </w:r>
            </w:del>
          </w:p>
        </w:tc>
      </w:tr>
      <w:tr w:rsidR="00B22DF6" w:rsidRPr="00E73B40" w14:paraId="3ECCCBB6"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153B8D3" w14:textId="2613235B" w:rsidR="00B22DF6" w:rsidRPr="00E73B40" w:rsidRDefault="00B22DF6" w:rsidP="00F0106B">
            <w:pPr>
              <w:pStyle w:val="Left"/>
              <w:rPr>
                <w:b w:val="0"/>
                <w:sz w:val="20"/>
                <w:lang w:val="en-IE"/>
              </w:rPr>
            </w:pPr>
            <w:r w:rsidRPr="00E73B40">
              <w:rPr>
                <w:b w:val="0"/>
                <w:sz w:val="20"/>
                <w:lang w:val="en-IE"/>
              </w:rPr>
              <w:lastRenderedPageBreak/>
              <w:t>AQ0512</w:t>
            </w:r>
          </w:p>
        </w:tc>
        <w:tc>
          <w:tcPr>
            <w:tcW w:w="1404" w:type="pct"/>
          </w:tcPr>
          <w:p w14:paraId="73E6489F" w14:textId="48ADD5D1"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requesting channel will send the customer account id and the subscriber id in eligibility requests to MCCM.</w:t>
            </w:r>
          </w:p>
        </w:tc>
        <w:tc>
          <w:tcPr>
            <w:tcW w:w="1256" w:type="pct"/>
          </w:tcPr>
          <w:p w14:paraId="647CF106" w14:textId="4FF0952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2837575C" w14:textId="5B96FE6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E1F38A4" w14:textId="6D38500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02/09 Paulo - When calling MCCM to ask for relevnt campai+gns, UFE will send these parameters.</w:t>
            </w:r>
          </w:p>
        </w:tc>
      </w:tr>
      <w:tr w:rsidR="00B22DF6" w:rsidRPr="00E73B40" w14:paraId="62F96E76"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1C91E31" w14:textId="288451DC" w:rsidR="00B22DF6" w:rsidRPr="00E73B40" w:rsidRDefault="00B22DF6" w:rsidP="00F0106B">
            <w:pPr>
              <w:pStyle w:val="Left"/>
              <w:rPr>
                <w:b w:val="0"/>
                <w:sz w:val="20"/>
                <w:lang w:val="en-IE"/>
              </w:rPr>
            </w:pPr>
            <w:r w:rsidRPr="00E73B40">
              <w:rPr>
                <w:b w:val="0"/>
                <w:sz w:val="20"/>
                <w:lang w:val="en-IE"/>
              </w:rPr>
              <w:t>AQ0520</w:t>
            </w:r>
          </w:p>
        </w:tc>
        <w:tc>
          <w:tcPr>
            <w:tcW w:w="1404" w:type="pct"/>
          </w:tcPr>
          <w:p w14:paraId="3B980E46" w14:textId="4C72A40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 the sales flow there will be a prompt to the user to ask them if the customer wishes to avail of a buy back</w:t>
            </w:r>
          </w:p>
        </w:tc>
        <w:tc>
          <w:tcPr>
            <w:tcW w:w="1256" w:type="pct"/>
          </w:tcPr>
          <w:p w14:paraId="5368706A" w14:textId="37C32A7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8AD7C4E" w14:textId="32B6ACB9"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286A875" w14:textId="7D1D0BF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C3DC9BE"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768CB88" w14:textId="4B9A4A98" w:rsidR="00B22DF6" w:rsidRPr="00E73B40" w:rsidRDefault="00B22DF6" w:rsidP="00F0106B">
            <w:pPr>
              <w:pStyle w:val="Left"/>
              <w:rPr>
                <w:b w:val="0"/>
                <w:sz w:val="20"/>
                <w:lang w:val="en-IE"/>
              </w:rPr>
            </w:pPr>
            <w:r w:rsidRPr="00E73B40">
              <w:rPr>
                <w:b w:val="0"/>
                <w:sz w:val="20"/>
                <w:lang w:val="en-IE"/>
              </w:rPr>
              <w:t>AQ0561</w:t>
            </w:r>
          </w:p>
        </w:tc>
        <w:tc>
          <w:tcPr>
            <w:tcW w:w="1404" w:type="pct"/>
          </w:tcPr>
          <w:p w14:paraId="3A551359" w14:textId="6C0861B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to deliver an order (including pre and back orders) to home from all channels</w:t>
            </w:r>
          </w:p>
        </w:tc>
        <w:tc>
          <w:tcPr>
            <w:tcW w:w="1256" w:type="pct"/>
          </w:tcPr>
          <w:p w14:paraId="6CD4093B" w14:textId="1899F31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D731CB7" w14:textId="6510719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4214AC1" w14:textId="4AEB1315" w:rsidR="00B22DF6" w:rsidRPr="00E73B40" w:rsidRDefault="00B22DF6" w:rsidP="00A25ECC">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29/09 Paulo - In the Sales process UFE will have the ability to choose the delivery method "Delivery at Home" for the all order within the Basket.</w:t>
            </w:r>
            <w:del w:id="89" w:author="Author">
              <w:r w:rsidRPr="00E73B40" w:rsidDel="00A25ECC">
                <w:rPr>
                  <w:sz w:val="20"/>
                  <w:lang w:val="en-IE"/>
                </w:rPr>
                <w:delText xml:space="preserve"> VF Business to clarify if it will be the Billing Adrress or an Alterative Address, and also if there are extra-cost to aplly in this case.</w:delText>
              </w:r>
            </w:del>
          </w:p>
        </w:tc>
      </w:tr>
      <w:tr w:rsidR="00B22DF6" w:rsidRPr="00E73B40" w14:paraId="2AAB194F" w14:textId="77777777" w:rsidTr="00234AC9">
        <w:trPr>
          <w:trHeight w:val="376"/>
          <w:ins w:id="90" w:author="Author"/>
        </w:trPr>
        <w:tc>
          <w:tcPr>
            <w:cnfStyle w:val="001000000000" w:firstRow="0" w:lastRow="0" w:firstColumn="1" w:lastColumn="0" w:oddVBand="0" w:evenVBand="0" w:oddHBand="0" w:evenHBand="0" w:firstRowFirstColumn="0" w:firstRowLastColumn="0" w:lastRowFirstColumn="0" w:lastRowLastColumn="0"/>
            <w:tcW w:w="506" w:type="pct"/>
          </w:tcPr>
          <w:p w14:paraId="5188872C" w14:textId="29E22DA5" w:rsidR="00B22DF6" w:rsidRPr="00E73B40" w:rsidRDefault="00B22DF6" w:rsidP="00F0106B">
            <w:pPr>
              <w:pStyle w:val="Left"/>
              <w:rPr>
                <w:ins w:id="91" w:author="Author"/>
                <w:b w:val="0"/>
                <w:sz w:val="20"/>
                <w:lang w:val="en-IE"/>
              </w:rPr>
            </w:pPr>
            <w:ins w:id="92" w:author="Author">
              <w:r w:rsidRPr="00E73B40">
                <w:rPr>
                  <w:b w:val="0"/>
                  <w:sz w:val="20"/>
                  <w:lang w:val="en-IE"/>
                </w:rPr>
                <w:t>AQ0564 – CR042</w:t>
              </w:r>
            </w:ins>
          </w:p>
        </w:tc>
        <w:tc>
          <w:tcPr>
            <w:tcW w:w="1404" w:type="pct"/>
          </w:tcPr>
          <w:p w14:paraId="7DB69060" w14:textId="217B9A93"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93" w:author="Author"/>
                <w:sz w:val="20"/>
                <w:lang w:val="en-IE"/>
              </w:rPr>
            </w:pPr>
            <w:ins w:id="94" w:author="Author">
              <w:r w:rsidRPr="00E73B40">
                <w:rPr>
                  <w:sz w:val="20"/>
                  <w:lang w:val="en-IE"/>
                </w:rPr>
                <w:t>The solution will ensure that customers are informed of stock thresholds and options as part of an order entry e.g. where items are not available  the solution should inform the customer if they can place a pre order, back order or choose to collect in store / at a different store</w:t>
              </w:r>
            </w:ins>
          </w:p>
        </w:tc>
        <w:tc>
          <w:tcPr>
            <w:tcW w:w="1256" w:type="pct"/>
          </w:tcPr>
          <w:p w14:paraId="5FCDBA92" w14:textId="1FF0BC4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95" w:author="Author"/>
                <w:sz w:val="20"/>
                <w:lang w:val="en-IE"/>
              </w:rPr>
            </w:pPr>
            <w:ins w:id="96" w:author="Author">
              <w:r w:rsidRPr="00E73B40">
                <w:rPr>
                  <w:sz w:val="20"/>
                  <w:lang w:val="en-IE"/>
                </w:rPr>
                <w:t>-</w:t>
              </w:r>
            </w:ins>
          </w:p>
        </w:tc>
        <w:tc>
          <w:tcPr>
            <w:tcW w:w="591" w:type="pct"/>
          </w:tcPr>
          <w:p w14:paraId="727B4B14" w14:textId="07FA5297"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97" w:author="Author"/>
                <w:sz w:val="20"/>
                <w:lang w:val="en-IE"/>
              </w:rPr>
            </w:pPr>
            <w:ins w:id="98" w:author="Author">
              <w:r w:rsidRPr="00E73B40">
                <w:rPr>
                  <w:sz w:val="20"/>
                  <w:lang w:val="en-IE"/>
                </w:rPr>
                <w:t>All</w:t>
              </w:r>
            </w:ins>
          </w:p>
        </w:tc>
        <w:tc>
          <w:tcPr>
            <w:tcW w:w="1243" w:type="pct"/>
          </w:tcPr>
          <w:p w14:paraId="76AE6C09" w14:textId="77777777"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99" w:author="Author"/>
                <w:sz w:val="20"/>
                <w:lang w:val="en-IE"/>
              </w:rPr>
            </w:pPr>
            <w:ins w:id="100" w:author="Author">
              <w:r w:rsidRPr="00E73B40">
                <w:rPr>
                  <w:sz w:val="20"/>
                  <w:lang w:val="en-IE"/>
                </w:rPr>
                <w:t>29/09 Paulo- UFE is not the Owner of Stock Managemnt. This should be addressed to ORSIM (IBM). UFE will not manage thos notifications.</w:t>
              </w:r>
            </w:ins>
          </w:p>
          <w:p w14:paraId="1C738FC8" w14:textId="77777777"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101" w:author="Author"/>
                <w:sz w:val="20"/>
                <w:lang w:val="en-IE"/>
              </w:rPr>
            </w:pPr>
            <w:ins w:id="102" w:author="Author">
              <w:r w:rsidRPr="00E73B40">
                <w:rPr>
                  <w:sz w:val="20"/>
                  <w:lang w:val="en-IE"/>
                </w:rPr>
                <w:t>30/09 New RTM update</w:t>
              </w:r>
            </w:ins>
          </w:p>
          <w:p w14:paraId="7EFC2883" w14:textId="185F9E89"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103" w:author="Author"/>
                <w:sz w:val="20"/>
                <w:lang w:val="en-IE"/>
              </w:rPr>
            </w:pPr>
            <w:ins w:id="104" w:author="Author">
              <w:r w:rsidRPr="00E73B40">
                <w:rPr>
                  <w:sz w:val="20"/>
                  <w:lang w:val="en-IE"/>
                </w:rPr>
                <w:t>13710 Paulo: UFE will alert User according to the notifications received from ORSIM when trying to add a product into the basket</w:t>
              </w:r>
            </w:ins>
          </w:p>
        </w:tc>
      </w:tr>
      <w:tr w:rsidR="00EE7621" w:rsidRPr="00E73B40" w14:paraId="0B459542" w14:textId="77777777" w:rsidTr="00234AC9">
        <w:trPr>
          <w:trHeight w:val="376"/>
          <w:ins w:id="105" w:author="Author"/>
        </w:trPr>
        <w:tc>
          <w:tcPr>
            <w:cnfStyle w:val="001000000000" w:firstRow="0" w:lastRow="0" w:firstColumn="1" w:lastColumn="0" w:oddVBand="0" w:evenVBand="0" w:oddHBand="0" w:evenHBand="0" w:firstRowFirstColumn="0" w:firstRowLastColumn="0" w:lastRowFirstColumn="0" w:lastRowLastColumn="0"/>
            <w:tcW w:w="506" w:type="pct"/>
          </w:tcPr>
          <w:p w14:paraId="031187A2" w14:textId="14BF477C" w:rsidR="00EE7621" w:rsidRPr="00E73B40" w:rsidRDefault="00EE7621" w:rsidP="00EE7621">
            <w:pPr>
              <w:pStyle w:val="Left"/>
              <w:rPr>
                <w:ins w:id="106" w:author="Author"/>
                <w:b w:val="0"/>
                <w:sz w:val="20"/>
                <w:lang w:val="en-IE"/>
              </w:rPr>
            </w:pPr>
            <w:ins w:id="107" w:author="Author">
              <w:r w:rsidRPr="00E73B40">
                <w:rPr>
                  <w:b w:val="0"/>
                  <w:sz w:val="20"/>
                  <w:lang w:val="en-IE"/>
                </w:rPr>
                <w:t>AQ0623 – CR044</w:t>
              </w:r>
            </w:ins>
          </w:p>
        </w:tc>
        <w:tc>
          <w:tcPr>
            <w:tcW w:w="1404" w:type="pct"/>
          </w:tcPr>
          <w:p w14:paraId="528D01F4" w14:textId="5055D39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08" w:author="Author"/>
                <w:sz w:val="20"/>
                <w:lang w:val="en-IE"/>
              </w:rPr>
            </w:pPr>
            <w:ins w:id="109" w:author="Author">
              <w:r w:rsidRPr="00E73B40">
                <w:rPr>
                  <w:sz w:val="20"/>
                  <w:lang w:val="en-IE"/>
                </w:rPr>
                <w:t>ORPOS extension to franchisee stores</w:t>
              </w:r>
            </w:ins>
          </w:p>
        </w:tc>
        <w:tc>
          <w:tcPr>
            <w:tcW w:w="1256" w:type="pct"/>
          </w:tcPr>
          <w:p w14:paraId="0690DF03" w14:textId="50D5F27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10" w:author="Author"/>
                <w:sz w:val="20"/>
                <w:lang w:val="en-IE"/>
              </w:rPr>
            </w:pPr>
            <w:ins w:id="111" w:author="Author">
              <w:r w:rsidRPr="00E73B40">
                <w:rPr>
                  <w:sz w:val="20"/>
                  <w:lang w:val="en-IE"/>
                </w:rPr>
                <w:t>-</w:t>
              </w:r>
            </w:ins>
          </w:p>
        </w:tc>
        <w:tc>
          <w:tcPr>
            <w:tcW w:w="591" w:type="pct"/>
          </w:tcPr>
          <w:p w14:paraId="7EC839BF" w14:textId="3AC31F50"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12" w:author="Author"/>
                <w:sz w:val="20"/>
                <w:lang w:val="en-IE"/>
              </w:rPr>
            </w:pPr>
            <w:ins w:id="113" w:author="Author">
              <w:r w:rsidRPr="00E73B40">
                <w:rPr>
                  <w:sz w:val="20"/>
                  <w:lang w:val="en-IE"/>
                </w:rPr>
                <w:t>All</w:t>
              </w:r>
            </w:ins>
          </w:p>
        </w:tc>
        <w:tc>
          <w:tcPr>
            <w:tcW w:w="1243" w:type="pct"/>
          </w:tcPr>
          <w:p w14:paraId="625C5569" w14:textId="4480097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14" w:author="Author"/>
                <w:sz w:val="20"/>
                <w:lang w:val="en-IE"/>
              </w:rPr>
            </w:pPr>
            <w:ins w:id="115" w:author="Author">
              <w:r w:rsidRPr="00E73B40">
                <w:rPr>
                  <w:sz w:val="20"/>
                  <w:lang w:val="en-IE"/>
                </w:rPr>
                <w:t>-</w:t>
              </w:r>
            </w:ins>
          </w:p>
        </w:tc>
      </w:tr>
      <w:tr w:rsidR="00EE7621" w:rsidRPr="00E73B40" w14:paraId="6E093FF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6937368" w14:textId="76592EBD" w:rsidR="00EE7621" w:rsidRPr="00E73B40" w:rsidRDefault="00EE7621" w:rsidP="00F0106B">
            <w:pPr>
              <w:pStyle w:val="Left"/>
              <w:rPr>
                <w:b w:val="0"/>
                <w:sz w:val="20"/>
                <w:lang w:val="en-IE"/>
              </w:rPr>
            </w:pPr>
            <w:r w:rsidRPr="00E73B40">
              <w:rPr>
                <w:b w:val="0"/>
                <w:sz w:val="20"/>
                <w:lang w:val="en-IE"/>
              </w:rPr>
              <w:t>AQ0677</w:t>
            </w:r>
          </w:p>
        </w:tc>
        <w:tc>
          <w:tcPr>
            <w:tcW w:w="1404" w:type="pct"/>
          </w:tcPr>
          <w:p w14:paraId="51BF229D" w14:textId="5E89653D"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 Fixed Ancillary services offered by Vodafone via Eircom will be modelled in the MEC and agents or customers will be able to switch them on and off by adding or removing the relevant product</w:t>
            </w:r>
          </w:p>
        </w:tc>
        <w:tc>
          <w:tcPr>
            <w:tcW w:w="1256" w:type="pct"/>
          </w:tcPr>
          <w:p w14:paraId="2C9FC5F7" w14:textId="77294779"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Part of negotiate product configuration</w:t>
            </w:r>
          </w:p>
        </w:tc>
        <w:tc>
          <w:tcPr>
            <w:tcW w:w="591" w:type="pct"/>
          </w:tcPr>
          <w:p w14:paraId="087A61E9" w14:textId="4910E0B0"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6959FDA"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02/10 Paulo: UFE will replicate in Product Catalogue the rules defined in MEC</w:t>
            </w:r>
          </w:p>
          <w:p w14:paraId="5A0ADE91" w14:textId="308583AF"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23/10 Paulo: If Ancilliary servcices are moduled as products in MEC, it will be possible for an Agent do swicth On/Off trough UFE.</w:t>
            </w:r>
          </w:p>
        </w:tc>
      </w:tr>
      <w:tr w:rsidR="00EE7621" w:rsidRPr="00E73B40" w14:paraId="526724B3"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75DBCFA" w14:textId="22247E02" w:rsidR="00EE7621" w:rsidRPr="00E73B40" w:rsidRDefault="00EE7621" w:rsidP="00F0106B">
            <w:pPr>
              <w:pStyle w:val="Left"/>
              <w:rPr>
                <w:b w:val="0"/>
                <w:sz w:val="20"/>
                <w:lang w:val="en-IE"/>
              </w:rPr>
            </w:pPr>
            <w:r w:rsidRPr="00E73B40">
              <w:rPr>
                <w:b w:val="0"/>
                <w:sz w:val="20"/>
                <w:lang w:val="en-IE"/>
              </w:rPr>
              <w:lastRenderedPageBreak/>
              <w:t>AQ0678</w:t>
            </w:r>
          </w:p>
        </w:tc>
        <w:tc>
          <w:tcPr>
            <w:tcW w:w="1404" w:type="pct"/>
          </w:tcPr>
          <w:p w14:paraId="17F7BBFF"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following VOIP ancillary services will be modelled in the MEC and agents or customers will be able to switch them on and off by adding or removing the relevant product:</w:t>
            </w:r>
          </w:p>
          <w:p w14:paraId="15F3EFBE"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 Twinning of VOIP number with another number</w:t>
            </w:r>
          </w:p>
          <w:p w14:paraId="4227B53C" w14:textId="4A411826"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 Second Line/Channel</w:t>
            </w:r>
          </w:p>
        </w:tc>
        <w:tc>
          <w:tcPr>
            <w:tcW w:w="1256" w:type="pct"/>
          </w:tcPr>
          <w:p w14:paraId="0860A6A7" w14:textId="3BC75095"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agent or customer will have the ability to enter the number to twin with</w:t>
            </w:r>
          </w:p>
        </w:tc>
        <w:tc>
          <w:tcPr>
            <w:tcW w:w="591" w:type="pct"/>
          </w:tcPr>
          <w:p w14:paraId="7EE5FEB3" w14:textId="33FB2353"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5DAE388"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02/10 Paulo: UFE will replicate in Product Catalogue the rules defined in MEC</w:t>
            </w:r>
          </w:p>
          <w:p w14:paraId="58691568" w14:textId="0EA6CE6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21/10 Paulo: Trough products moduled in MEC, it will possible for the Agent in UFE to activate/deactivate services</w:t>
            </w:r>
          </w:p>
        </w:tc>
      </w:tr>
      <w:tr w:rsidR="00EE7621" w:rsidRPr="00E73B40" w14:paraId="4AF60351"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F0BA31C" w14:textId="62C3CEA5" w:rsidR="00EE7621" w:rsidRPr="00E73B40" w:rsidRDefault="00EE7621" w:rsidP="00F0106B">
            <w:pPr>
              <w:pStyle w:val="Left"/>
              <w:rPr>
                <w:b w:val="0"/>
                <w:sz w:val="20"/>
                <w:lang w:val="en-IE"/>
              </w:rPr>
            </w:pPr>
            <w:r w:rsidRPr="00E73B40">
              <w:rPr>
                <w:b w:val="0"/>
                <w:sz w:val="20"/>
                <w:lang w:val="en-IE"/>
              </w:rPr>
              <w:t>AQ0681</w:t>
            </w:r>
          </w:p>
        </w:tc>
        <w:tc>
          <w:tcPr>
            <w:tcW w:w="1404" w:type="pct"/>
          </w:tcPr>
          <w:p w14:paraId="1C7D2FC2" w14:textId="154F540D"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automatically select the correct equipment (modem, STB) for the order based on the product the customer is purchasing and the underlying access for that product</w:t>
            </w:r>
          </w:p>
        </w:tc>
        <w:tc>
          <w:tcPr>
            <w:tcW w:w="1256" w:type="pct"/>
          </w:tcPr>
          <w:p w14:paraId="099DDD01" w14:textId="188A879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Front should call BSS API to retriever the correct modem , STB</w:t>
            </w:r>
          </w:p>
        </w:tc>
        <w:tc>
          <w:tcPr>
            <w:tcW w:w="591" w:type="pct"/>
          </w:tcPr>
          <w:p w14:paraId="08341355" w14:textId="596BA68F"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0D65E8C" w14:textId="525B2571"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23/09 Paulo - These rules should be defined in MEC. UFE will only behave according to those rules</w:t>
            </w:r>
          </w:p>
        </w:tc>
      </w:tr>
      <w:tr w:rsidR="00EE7621" w:rsidRPr="00E73B40" w14:paraId="4174AAC4"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1E9C3EB" w14:textId="32EF994D" w:rsidR="00EE7621" w:rsidRPr="00E73B40" w:rsidRDefault="00EE7621" w:rsidP="00F0106B">
            <w:pPr>
              <w:pStyle w:val="Left"/>
              <w:rPr>
                <w:b w:val="0"/>
                <w:sz w:val="20"/>
                <w:lang w:val="en-IE"/>
              </w:rPr>
            </w:pPr>
            <w:r w:rsidRPr="00E73B40">
              <w:rPr>
                <w:b w:val="0"/>
                <w:sz w:val="20"/>
                <w:lang w:val="en-IE"/>
              </w:rPr>
              <w:t>AQ0682</w:t>
            </w:r>
          </w:p>
        </w:tc>
        <w:tc>
          <w:tcPr>
            <w:tcW w:w="1404" w:type="pct"/>
          </w:tcPr>
          <w:p w14:paraId="500DBCC0" w14:textId="5BA2B12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should display the correct fields and options when a port in is being processed as part of an order i.e. for a mobile port in the customer/agent should be asked to select their network operator from a list of mobile operators and for a fixed port in the customer/agent should be asked to select their current provider from a list of fixed providers</w:t>
            </w:r>
          </w:p>
        </w:tc>
        <w:tc>
          <w:tcPr>
            <w:tcW w:w="1256" w:type="pct"/>
          </w:tcPr>
          <w:p w14:paraId="3A0EFC4C" w14:textId="0761D07A"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BF1D4AF" w14:textId="263B30BB"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7793F0D" w14:textId="4A13F2A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29/09 Paulo: Fields are being captured within BPT CRM sessions</w:t>
            </w:r>
          </w:p>
        </w:tc>
      </w:tr>
      <w:tr w:rsidR="00EE7621" w:rsidRPr="00E73B40" w14:paraId="1F4CCD6E" w14:textId="77777777" w:rsidTr="00234AC9">
        <w:trPr>
          <w:trHeight w:val="376"/>
          <w:ins w:id="116" w:author="Author"/>
        </w:trPr>
        <w:tc>
          <w:tcPr>
            <w:cnfStyle w:val="001000000000" w:firstRow="0" w:lastRow="0" w:firstColumn="1" w:lastColumn="0" w:oddVBand="0" w:evenVBand="0" w:oddHBand="0" w:evenHBand="0" w:firstRowFirstColumn="0" w:firstRowLastColumn="0" w:lastRowFirstColumn="0" w:lastRowLastColumn="0"/>
            <w:tcW w:w="506" w:type="pct"/>
          </w:tcPr>
          <w:p w14:paraId="55AEEF25" w14:textId="570B29E6" w:rsidR="00EE7621" w:rsidRPr="00E73B40" w:rsidRDefault="00EE7621" w:rsidP="00F0106B">
            <w:pPr>
              <w:pStyle w:val="Left"/>
              <w:rPr>
                <w:ins w:id="117" w:author="Author"/>
                <w:b w:val="0"/>
                <w:sz w:val="20"/>
                <w:lang w:val="en-IE"/>
              </w:rPr>
            </w:pPr>
            <w:ins w:id="118" w:author="Author">
              <w:r w:rsidRPr="00E73B40">
                <w:rPr>
                  <w:b w:val="0"/>
                  <w:sz w:val="20"/>
                  <w:lang w:val="en-IE"/>
                </w:rPr>
                <w:lastRenderedPageBreak/>
                <w:t>AQ0698 – CR042</w:t>
              </w:r>
            </w:ins>
          </w:p>
        </w:tc>
        <w:tc>
          <w:tcPr>
            <w:tcW w:w="1404" w:type="pct"/>
          </w:tcPr>
          <w:p w14:paraId="33193A75" w14:textId="326BF40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19" w:author="Author"/>
                <w:sz w:val="20"/>
                <w:lang w:val="en-IE"/>
              </w:rPr>
            </w:pPr>
            <w:ins w:id="120" w:author="Author">
              <w:r w:rsidRPr="00E73B40">
                <w:rPr>
                  <w:sz w:val="20"/>
                  <w:lang w:val="en-IE"/>
                </w:rPr>
                <w:t>The Ordering channel will have the ability to switch on and off the Click and Collection option per stock item regardless of stock availability</w:t>
              </w:r>
            </w:ins>
          </w:p>
        </w:tc>
        <w:tc>
          <w:tcPr>
            <w:tcW w:w="1256" w:type="pct"/>
          </w:tcPr>
          <w:p w14:paraId="69E46714" w14:textId="3FED1742"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21" w:author="Author"/>
                <w:sz w:val="20"/>
                <w:lang w:val="en-IE"/>
              </w:rPr>
            </w:pPr>
            <w:ins w:id="122" w:author="Author">
              <w:r w:rsidRPr="00E73B40">
                <w:rPr>
                  <w:sz w:val="20"/>
                  <w:lang w:val="en-IE"/>
                </w:rPr>
                <w:t>-</w:t>
              </w:r>
            </w:ins>
          </w:p>
        </w:tc>
        <w:tc>
          <w:tcPr>
            <w:tcW w:w="591" w:type="pct"/>
          </w:tcPr>
          <w:p w14:paraId="7A535C87" w14:textId="05A21BD2"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23" w:author="Author"/>
                <w:sz w:val="20"/>
                <w:lang w:val="en-IE"/>
              </w:rPr>
            </w:pPr>
            <w:ins w:id="124" w:author="Author">
              <w:r w:rsidRPr="00E73B40">
                <w:rPr>
                  <w:sz w:val="20"/>
                  <w:lang w:val="en-IE"/>
                </w:rPr>
                <w:t>All</w:t>
              </w:r>
            </w:ins>
          </w:p>
        </w:tc>
        <w:tc>
          <w:tcPr>
            <w:tcW w:w="1243" w:type="pct"/>
          </w:tcPr>
          <w:p w14:paraId="7F84864E"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5" w:author="Author"/>
                <w:sz w:val="20"/>
                <w:lang w:val="en-IE"/>
              </w:rPr>
            </w:pPr>
            <w:ins w:id="126" w:author="Author">
              <w:r w:rsidRPr="00E73B40">
                <w:rPr>
                  <w:sz w:val="20"/>
                  <w:lang w:val="en-IE"/>
                </w:rPr>
                <w:t>29/09 Paulo: UFE will only be responsible to display the Click&amp;Collect Orders for that specific store. Within Amdocs system there will be a service that will allow UFE to push all Open Orders for a specific store. On-Off capability will be in scope of Ordering System, not in UFE</w:t>
              </w:r>
            </w:ins>
          </w:p>
          <w:p w14:paraId="1A2148D0"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7" w:author="Author"/>
                <w:sz w:val="20"/>
                <w:lang w:val="en-IE"/>
              </w:rPr>
            </w:pPr>
          </w:p>
          <w:p w14:paraId="09F30B63"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8" w:author="Author"/>
                <w:sz w:val="20"/>
                <w:lang w:val="en-IE"/>
              </w:rPr>
            </w:pPr>
            <w:ins w:id="129" w:author="Author">
              <w:r w:rsidRPr="00E73B40">
                <w:rPr>
                  <w:sz w:val="20"/>
                  <w:lang w:val="en-IE"/>
                </w:rPr>
                <w:t>12/24 Paulo - This requirements shoud be address to Portal, whici is the entry point of Click and Collect. UFE is only a delivery point, of orders already payd and submitted by Portal</w:t>
              </w:r>
            </w:ins>
          </w:p>
          <w:p w14:paraId="4C0894CE"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30" w:author="Author"/>
                <w:sz w:val="20"/>
                <w:lang w:val="en-IE"/>
              </w:rPr>
            </w:pPr>
          </w:p>
          <w:p w14:paraId="6B11A751" w14:textId="00417363"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31" w:author="Author"/>
                <w:sz w:val="20"/>
                <w:lang w:val="en-IE"/>
              </w:rPr>
            </w:pPr>
            <w:ins w:id="132" w:author="Author">
              <w:r w:rsidRPr="00E73B40">
                <w:rPr>
                  <w:sz w:val="20"/>
                  <w:lang w:val="en-IE"/>
                </w:rPr>
                <w:t>12/29 Paulo: In call centre, Agents will be able to submit an order and seklect to be delivered at a specific store, ans this will be manage as a Click&amp;Collect. Changed to Compliant.</w:t>
              </w:r>
            </w:ins>
          </w:p>
        </w:tc>
      </w:tr>
      <w:tr w:rsidR="00EE7621" w:rsidRPr="00E73B40" w14:paraId="01597B87"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4780950" w14:textId="241AD7F9" w:rsidR="00EE7621" w:rsidRPr="00E73B40" w:rsidRDefault="00EE7621" w:rsidP="00F0106B">
            <w:pPr>
              <w:pStyle w:val="Left"/>
              <w:rPr>
                <w:b w:val="0"/>
                <w:sz w:val="20"/>
                <w:lang w:val="en-IE"/>
              </w:rPr>
            </w:pPr>
            <w:r w:rsidRPr="00E73B40">
              <w:rPr>
                <w:b w:val="0"/>
                <w:sz w:val="20"/>
                <w:lang w:val="en-IE"/>
              </w:rPr>
              <w:t>AQ0780.1</w:t>
            </w:r>
          </w:p>
        </w:tc>
        <w:tc>
          <w:tcPr>
            <w:tcW w:w="1404" w:type="pct"/>
          </w:tcPr>
          <w:p w14:paraId="0C09EEB9" w14:textId="61EDA71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customer is obtaining equipment and the option to pay on bill is available to them then the system should be configurable to give the option to:-1. Pay immediately2. Generate a separate immediate invoice for the hardware3. Put on next bill.</w:t>
            </w:r>
          </w:p>
        </w:tc>
        <w:tc>
          <w:tcPr>
            <w:tcW w:w="1256" w:type="pct"/>
          </w:tcPr>
          <w:p w14:paraId="7417EC92" w14:textId="45568A5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clear for the CSR or sales agent if a customer must pay immediately or whether they can defer payment to a separate invoice or on next bill.</w:t>
            </w:r>
          </w:p>
        </w:tc>
        <w:tc>
          <w:tcPr>
            <w:tcW w:w="591" w:type="pct"/>
          </w:tcPr>
          <w:p w14:paraId="54DB942D" w14:textId="0935FDF9"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6D054FF" w14:textId="775CF566"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ED019F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B5D0469" w14:textId="11A49955" w:rsidR="00EE7621" w:rsidRPr="00E73B40" w:rsidRDefault="00EE7621" w:rsidP="00F0106B">
            <w:pPr>
              <w:pStyle w:val="Left"/>
              <w:rPr>
                <w:b w:val="0"/>
                <w:sz w:val="20"/>
                <w:lang w:val="en-IE"/>
              </w:rPr>
            </w:pPr>
            <w:r w:rsidRPr="00E73B40">
              <w:rPr>
                <w:b w:val="0"/>
                <w:sz w:val="20"/>
                <w:lang w:val="en-IE"/>
              </w:rPr>
              <w:lastRenderedPageBreak/>
              <w:t>AQ0804</w:t>
            </w:r>
          </w:p>
        </w:tc>
        <w:tc>
          <w:tcPr>
            <w:tcW w:w="1404" w:type="pct"/>
          </w:tcPr>
          <w:p w14:paraId="7A7EF53A" w14:textId="60CB5113"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ability to scan the customer documentation as part of the order flow process – should be part of contracting flow with focus on design so that Agent error is minimised to max.</w:t>
            </w:r>
          </w:p>
        </w:tc>
        <w:tc>
          <w:tcPr>
            <w:tcW w:w="1256" w:type="pct"/>
          </w:tcPr>
          <w:p w14:paraId="73929E0A" w14:textId="6D006019"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scanning should automatically populate and send relevant searchable field info (ie Customer ID, Order ID, Dealer Code, Order Type) with the documentation.  Agents should not have to enter info to identify/link the scanned information to the customer id and order id  Within Documentum the ability to search so that orders can be identified and documentation that was submitted viewed for compliancy based on specific search items.  Ability to see orders that do not have contract/customer id documentation attached  Data protection and archiving has to comply with VF requirements (ie in the case of change of mind customers we need to agree and detail what should happen to records stored in Documentum – may need to delete them once change of mind is processed TBC with Legal)</w:t>
            </w:r>
          </w:p>
        </w:tc>
        <w:tc>
          <w:tcPr>
            <w:tcW w:w="591" w:type="pct"/>
          </w:tcPr>
          <w:p w14:paraId="5AC5DC18" w14:textId="677F21EF"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399654C" w14:textId="56CE5DCE" w:rsidR="00EE7621" w:rsidRPr="00E73B40" w:rsidRDefault="000774F7"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ins w:id="133" w:author="Author">
              <w:r w:rsidRPr="000774F7">
                <w:rPr>
                  <w:sz w:val="20"/>
                  <w:lang w:val="en-IE"/>
                </w:rPr>
                <w:t>05/3172016 Paulo: UFE OOTB does</w:t>
              </w:r>
              <w:r>
                <w:rPr>
                  <w:sz w:val="20"/>
                  <w:lang w:val="en-IE"/>
                </w:rPr>
                <w:t xml:space="preserve"> </w:t>
              </w:r>
              <w:r w:rsidRPr="000774F7">
                <w:rPr>
                  <w:sz w:val="20"/>
                  <w:lang w:val="en-IE"/>
                </w:rPr>
                <w:t>not support such requirement. There is no direct connection between UFE and any Scanner, and OOTB UFE doesn’t have a process to scan documents and automatically fill the relevant information of the document in the workflow.</w:t>
              </w:r>
            </w:ins>
            <w:del w:id="134" w:author="Author">
              <w:r w:rsidR="00EE7621" w:rsidRPr="00E73B40" w:rsidDel="000774F7">
                <w:rPr>
                  <w:sz w:val="20"/>
                  <w:lang w:val="en-IE"/>
                </w:rPr>
                <w:delText>-</w:delText>
              </w:r>
            </w:del>
          </w:p>
        </w:tc>
      </w:tr>
      <w:tr w:rsidR="00EE7621" w:rsidRPr="00E73B40" w14:paraId="162CBA94"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35BE0CA" w14:textId="54E1047C" w:rsidR="00EE7621" w:rsidRPr="00E73B40" w:rsidRDefault="00EE7621" w:rsidP="00F0106B">
            <w:pPr>
              <w:pStyle w:val="Left"/>
              <w:rPr>
                <w:b w:val="0"/>
                <w:sz w:val="20"/>
                <w:lang w:val="en-IE"/>
              </w:rPr>
            </w:pPr>
            <w:r w:rsidRPr="00E73B40">
              <w:rPr>
                <w:b w:val="0"/>
                <w:sz w:val="20"/>
                <w:lang w:val="en-IE"/>
              </w:rPr>
              <w:t>AQ0899</w:t>
            </w:r>
          </w:p>
        </w:tc>
        <w:tc>
          <w:tcPr>
            <w:tcW w:w="1404" w:type="pct"/>
          </w:tcPr>
          <w:p w14:paraId="46CB4F45" w14:textId="5CD5659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for an agent to log a BuyBack/Trade-In with Fonua via UFE</w:t>
            </w:r>
          </w:p>
        </w:tc>
        <w:tc>
          <w:tcPr>
            <w:tcW w:w="1256" w:type="pct"/>
          </w:tcPr>
          <w:p w14:paraId="00ACD227" w14:textId="65E24BB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106CB9C" w14:textId="357F238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EE48474" w14:textId="7777777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20151020 Paulo: This will be available trough iFrame. So far no webservices were identified in Equinox to support this automatically.</w:t>
            </w:r>
          </w:p>
          <w:p w14:paraId="6FBA0C9C" w14:textId="7777777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7CBDBDF1" w14:textId="4F82BEE6"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29/10 Paulo: CF already replayed confirming that UFE is COMPLAINT with this requirement. Whatelse is required here?</w:t>
            </w:r>
          </w:p>
        </w:tc>
      </w:tr>
      <w:tr w:rsidR="00EE7621" w:rsidRPr="00E73B40" w14:paraId="55E64446" w14:textId="77777777" w:rsidTr="00012766">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545C2FE" w14:textId="7B1E847A" w:rsidR="00EE7621" w:rsidRPr="00E73B40" w:rsidRDefault="00EE7621" w:rsidP="00F0106B">
            <w:pPr>
              <w:pStyle w:val="Left"/>
              <w:rPr>
                <w:b w:val="0"/>
                <w:sz w:val="20"/>
                <w:lang w:val="en-IE"/>
              </w:rPr>
            </w:pPr>
            <w:r w:rsidRPr="00E73B40">
              <w:rPr>
                <w:b w:val="0"/>
                <w:sz w:val="20"/>
                <w:lang w:val="en-IE"/>
              </w:rPr>
              <w:lastRenderedPageBreak/>
              <w:t>AQ0204</w:t>
            </w:r>
          </w:p>
        </w:tc>
        <w:tc>
          <w:tcPr>
            <w:tcW w:w="1404" w:type="pct"/>
          </w:tcPr>
          <w:p w14:paraId="00565DF9" w14:textId="05467A7B"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For known customers who do not have a registered payment card, there will be a tick box on payment screens that allows them to save their card for future use</w:t>
            </w:r>
          </w:p>
        </w:tc>
        <w:tc>
          <w:tcPr>
            <w:tcW w:w="1256" w:type="pct"/>
          </w:tcPr>
          <w:p w14:paraId="0C5FC8D1" w14:textId="0C96151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51A7A59C" w14:textId="58F85961"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78935EB" w14:textId="77FFF868"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69AB87CF" w14:textId="77777777" w:rsidTr="00012766">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663A2FF" w14:textId="0C33569F" w:rsidR="00EE7621" w:rsidRPr="00E73B40" w:rsidRDefault="00EE7621" w:rsidP="00F0106B">
            <w:pPr>
              <w:pStyle w:val="Left"/>
              <w:rPr>
                <w:b w:val="0"/>
                <w:sz w:val="20"/>
                <w:lang w:val="en-IE"/>
              </w:rPr>
            </w:pPr>
            <w:r w:rsidRPr="00E73B40">
              <w:rPr>
                <w:b w:val="0"/>
                <w:sz w:val="20"/>
                <w:lang w:val="en-IE"/>
              </w:rPr>
              <w:t>AQ0391</w:t>
            </w:r>
          </w:p>
        </w:tc>
        <w:tc>
          <w:tcPr>
            <w:tcW w:w="1404" w:type="pct"/>
          </w:tcPr>
          <w:p w14:paraId="3770C982" w14:textId="6F8C2A3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for an agent to flag a customer as age verified when the customer presents with proof of age in store</w:t>
            </w:r>
          </w:p>
        </w:tc>
        <w:tc>
          <w:tcPr>
            <w:tcW w:w="1256" w:type="pct"/>
          </w:tcPr>
          <w:p w14:paraId="7CEF54E4" w14:textId="74B37A7A"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0498B8C6" w14:textId="4A89BA7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1F546D7" w14:textId="31E9B34E"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6AF95D5" w14:textId="77777777" w:rsidTr="00DF442C">
        <w:trPr>
          <w:trHeight w:val="376"/>
          <w:ins w:id="135" w:author="Author"/>
        </w:trPr>
        <w:tc>
          <w:tcPr>
            <w:cnfStyle w:val="001000000000" w:firstRow="0" w:lastRow="0" w:firstColumn="1" w:lastColumn="0" w:oddVBand="0" w:evenVBand="0" w:oddHBand="0" w:evenHBand="0" w:firstRowFirstColumn="0" w:firstRowLastColumn="0" w:lastRowFirstColumn="0" w:lastRowLastColumn="0"/>
            <w:tcW w:w="506" w:type="pct"/>
          </w:tcPr>
          <w:p w14:paraId="41EA5048" w14:textId="344E31A7" w:rsidR="00EE7621" w:rsidRPr="00E73B40" w:rsidRDefault="00EE7621" w:rsidP="00EE7621">
            <w:pPr>
              <w:pStyle w:val="Left"/>
              <w:rPr>
                <w:ins w:id="136" w:author="Author"/>
                <w:b w:val="0"/>
                <w:sz w:val="20"/>
                <w:lang w:val="en-IE"/>
              </w:rPr>
            </w:pPr>
            <w:ins w:id="137" w:author="Author">
              <w:r w:rsidRPr="00E73B40">
                <w:rPr>
                  <w:b w:val="0"/>
                  <w:sz w:val="20"/>
                  <w:lang w:val="en-IE"/>
                </w:rPr>
                <w:t>AQ1248</w:t>
              </w:r>
            </w:ins>
          </w:p>
        </w:tc>
        <w:tc>
          <w:tcPr>
            <w:tcW w:w="1404" w:type="pct"/>
          </w:tcPr>
          <w:p w14:paraId="5516B498" w14:textId="1F35F6F9"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38" w:author="Author"/>
                <w:sz w:val="20"/>
                <w:lang w:val="en-IE"/>
              </w:rPr>
            </w:pPr>
            <w:ins w:id="139" w:author="Author">
              <w:r w:rsidRPr="00E73B40">
                <w:rPr>
                  <w:sz w:val="20"/>
                  <w:lang w:val="en-IE"/>
                </w:rPr>
                <w:t>The solution will support offering additional benefit at a product level whereby the additional benefit can be realised on the Fixed or Mobile Subscription in a 4P or 3P + P bundle</w:t>
              </w:r>
            </w:ins>
          </w:p>
        </w:tc>
        <w:tc>
          <w:tcPr>
            <w:tcW w:w="1256" w:type="pct"/>
          </w:tcPr>
          <w:p w14:paraId="631B0E46" w14:textId="228CBDCA"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40" w:author="Author"/>
                <w:sz w:val="20"/>
                <w:lang w:val="en-IE"/>
              </w:rPr>
            </w:pPr>
            <w:ins w:id="141" w:author="Author">
              <w:r w:rsidRPr="00E73B40">
                <w:rPr>
                  <w:sz w:val="20"/>
                  <w:lang w:val="en-IE"/>
                </w:rPr>
                <w:t>The system must restrict the additional benefit being added to both subcriptions</w:t>
              </w:r>
            </w:ins>
          </w:p>
        </w:tc>
        <w:tc>
          <w:tcPr>
            <w:tcW w:w="591" w:type="pct"/>
            <w:vAlign w:val="top"/>
          </w:tcPr>
          <w:p w14:paraId="1FFF7237" w14:textId="3EAB0576"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42" w:author="Author"/>
                <w:sz w:val="20"/>
                <w:lang w:val="en-IE"/>
              </w:rPr>
            </w:pPr>
            <w:ins w:id="143" w:author="Author">
              <w:r w:rsidRPr="00E73B40">
                <w:rPr>
                  <w:sz w:val="20"/>
                  <w:lang w:val="en-IE"/>
                </w:rPr>
                <w:t>All</w:t>
              </w:r>
            </w:ins>
          </w:p>
        </w:tc>
        <w:tc>
          <w:tcPr>
            <w:tcW w:w="1243" w:type="pct"/>
          </w:tcPr>
          <w:p w14:paraId="285EF652"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4" w:author="Author"/>
                <w:sz w:val="20"/>
                <w:lang w:val="en-IE"/>
              </w:rPr>
            </w:pPr>
            <w:ins w:id="145" w:author="Author">
              <w:r w:rsidRPr="00E73B40">
                <w:rPr>
                  <w:sz w:val="20"/>
                  <w:lang w:val="en-IE"/>
                </w:rPr>
                <w:t>19/11 Paulo: Will these Add-Ons being moduled as products in MEC?</w:t>
              </w:r>
            </w:ins>
          </w:p>
          <w:p w14:paraId="5E1C781C"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6" w:author="Author"/>
                <w:sz w:val="20"/>
                <w:lang w:val="en-IE"/>
              </w:rPr>
            </w:pPr>
          </w:p>
          <w:p w14:paraId="25CD7934" w14:textId="0538BF9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7" w:author="Author"/>
                <w:sz w:val="20"/>
                <w:lang w:val="en-IE"/>
              </w:rPr>
            </w:pPr>
            <w:ins w:id="148" w:author="Author">
              <w:r w:rsidRPr="00E73B40">
                <w:rPr>
                  <w:sz w:val="20"/>
                  <w:lang w:val="en-IE"/>
                </w:rPr>
                <w:t>12/15 Paulo: According to PSI these products will be built in MEC and provisioned via Ordering. Changed to Compliant.</w:t>
              </w:r>
            </w:ins>
          </w:p>
        </w:tc>
      </w:tr>
      <w:tr w:rsidR="00EE7621" w:rsidRPr="00E73B40" w14:paraId="239A1C0B" w14:textId="77777777" w:rsidTr="00DF442C">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D905BAA" w14:textId="5858275A" w:rsidR="00EE7621" w:rsidRPr="00E73B40" w:rsidRDefault="00EE7621" w:rsidP="00F0106B">
            <w:pPr>
              <w:pStyle w:val="Left"/>
              <w:rPr>
                <w:b w:val="0"/>
                <w:sz w:val="20"/>
                <w:lang w:val="en-IE"/>
              </w:rPr>
            </w:pPr>
            <w:r w:rsidRPr="00E73B40">
              <w:rPr>
                <w:b w:val="0"/>
                <w:sz w:val="20"/>
                <w:lang w:val="en-IE"/>
              </w:rPr>
              <w:t>AQ1485</w:t>
            </w:r>
          </w:p>
        </w:tc>
        <w:tc>
          <w:tcPr>
            <w:tcW w:w="1404" w:type="pct"/>
          </w:tcPr>
          <w:p w14:paraId="66196B36" w14:textId="185DA7CB"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have the functionality for a Security code(Port in Security Number) to be sent through SMS when an order is placed to verify the customer is who they say they are.</w:t>
            </w:r>
          </w:p>
        </w:tc>
        <w:tc>
          <w:tcPr>
            <w:tcW w:w="1256" w:type="pct"/>
          </w:tcPr>
          <w:p w14:paraId="7832EA61" w14:textId="5BFAE66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54567D6E" w14:textId="43658DC1"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1516B7E9" w14:textId="29FBEF8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B8CF24C" w14:textId="77777777" w:rsidTr="00DF442C">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A32A6E3" w14:textId="3E7DB457" w:rsidR="00EE7621" w:rsidRPr="00E73B40" w:rsidRDefault="00EE7621" w:rsidP="00F0106B">
            <w:pPr>
              <w:pStyle w:val="Left"/>
              <w:rPr>
                <w:b w:val="0"/>
                <w:sz w:val="20"/>
                <w:lang w:val="en-IE"/>
              </w:rPr>
            </w:pPr>
            <w:r w:rsidRPr="00E73B40">
              <w:rPr>
                <w:b w:val="0"/>
                <w:sz w:val="20"/>
                <w:lang w:val="en-IE"/>
              </w:rPr>
              <w:t>AQ1486</w:t>
            </w:r>
          </w:p>
        </w:tc>
        <w:tc>
          <w:tcPr>
            <w:tcW w:w="1404" w:type="pct"/>
          </w:tcPr>
          <w:p w14:paraId="34394AF3" w14:textId="5EA96E20"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have the functionality for a Security code(Port in Security Number) to be captured and validated to complete order and allow port-in process to continue.</w:t>
            </w:r>
          </w:p>
        </w:tc>
        <w:tc>
          <w:tcPr>
            <w:tcW w:w="1256" w:type="pct"/>
          </w:tcPr>
          <w:p w14:paraId="14FD291E" w14:textId="72FB4C98"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4F1F1966" w14:textId="174CA8F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71E2C0D" w14:textId="412082F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6618E4EE" w14:textId="77777777" w:rsidTr="00DF442C">
        <w:trPr>
          <w:trHeight w:val="376"/>
          <w:ins w:id="149" w:author="Author"/>
        </w:trPr>
        <w:tc>
          <w:tcPr>
            <w:cnfStyle w:val="001000000000" w:firstRow="0" w:lastRow="0" w:firstColumn="1" w:lastColumn="0" w:oddVBand="0" w:evenVBand="0" w:oddHBand="0" w:evenHBand="0" w:firstRowFirstColumn="0" w:firstRowLastColumn="0" w:lastRowFirstColumn="0" w:lastRowLastColumn="0"/>
            <w:tcW w:w="506" w:type="pct"/>
          </w:tcPr>
          <w:p w14:paraId="362645CA" w14:textId="1B5135D5" w:rsidR="00EE7621" w:rsidRPr="00E73B40" w:rsidRDefault="00EE7621" w:rsidP="00F0106B">
            <w:pPr>
              <w:pStyle w:val="Left"/>
              <w:rPr>
                <w:ins w:id="150" w:author="Author"/>
                <w:b w:val="0"/>
                <w:sz w:val="20"/>
                <w:lang w:val="en-IE"/>
              </w:rPr>
            </w:pPr>
            <w:ins w:id="151" w:author="Author">
              <w:r w:rsidRPr="00E73B40">
                <w:rPr>
                  <w:b w:val="0"/>
                  <w:sz w:val="20"/>
                  <w:lang w:val="en-IE"/>
                </w:rPr>
                <w:lastRenderedPageBreak/>
                <w:t>AQ1582</w:t>
              </w:r>
            </w:ins>
          </w:p>
        </w:tc>
        <w:tc>
          <w:tcPr>
            <w:tcW w:w="1404" w:type="pct"/>
          </w:tcPr>
          <w:p w14:paraId="75501E89" w14:textId="223B93C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52" w:author="Author"/>
                <w:sz w:val="20"/>
                <w:lang w:val="en-IE"/>
              </w:rPr>
            </w:pPr>
            <w:ins w:id="153" w:author="Author">
              <w:r w:rsidRPr="00E73B40">
                <w:rPr>
                  <w:sz w:val="20"/>
                  <w:lang w:val="en-IE"/>
                </w:rPr>
                <w:t>No gift cards/cheques can be used in the verification process for new connections Credit checking req</w:t>
              </w:r>
            </w:ins>
          </w:p>
        </w:tc>
        <w:tc>
          <w:tcPr>
            <w:tcW w:w="1256" w:type="pct"/>
          </w:tcPr>
          <w:p w14:paraId="1DB06AE7" w14:textId="413DBBD3"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54" w:author="Author"/>
                <w:sz w:val="20"/>
                <w:lang w:val="en-IE"/>
              </w:rPr>
            </w:pPr>
            <w:ins w:id="155" w:author="Author">
              <w:r w:rsidRPr="00E73B40">
                <w:rPr>
                  <w:sz w:val="20"/>
                  <w:lang w:val="en-IE"/>
                </w:rPr>
                <w:t>do not take prepaid/gift/Store cards or One4all / cheques in any contractual sign up flows, as part of the signing up of a customer involves a credit check</w:t>
              </w:r>
            </w:ins>
          </w:p>
        </w:tc>
        <w:tc>
          <w:tcPr>
            <w:tcW w:w="591" w:type="pct"/>
            <w:vAlign w:val="top"/>
          </w:tcPr>
          <w:p w14:paraId="1401E096" w14:textId="6350D8F5"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56" w:author="Author"/>
                <w:sz w:val="20"/>
                <w:lang w:val="en-IE"/>
              </w:rPr>
            </w:pPr>
            <w:ins w:id="157" w:author="Author">
              <w:r w:rsidRPr="00E73B40">
                <w:rPr>
                  <w:sz w:val="20"/>
                  <w:lang w:val="en-IE"/>
                </w:rPr>
                <w:t>All</w:t>
              </w:r>
            </w:ins>
          </w:p>
        </w:tc>
        <w:tc>
          <w:tcPr>
            <w:tcW w:w="1243" w:type="pct"/>
          </w:tcPr>
          <w:p w14:paraId="62FD03AC"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58" w:author="Author"/>
                <w:sz w:val="20"/>
                <w:lang w:val="en-IE"/>
              </w:rPr>
            </w:pPr>
            <w:ins w:id="159" w:author="Author">
              <w:r w:rsidRPr="00E73B40">
                <w:rPr>
                  <w:sz w:val="20"/>
                  <w:lang w:val="en-IE"/>
                </w:rPr>
                <w:t>12/15 Paulo: In  Shops, payments and pay means will be managed by ePOS, not by UFE.</w:t>
              </w:r>
            </w:ins>
          </w:p>
          <w:p w14:paraId="1F82CC88"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0" w:author="Author"/>
                <w:sz w:val="20"/>
                <w:lang w:val="en-IE"/>
              </w:rPr>
            </w:pPr>
          </w:p>
          <w:p w14:paraId="77ED383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1" w:author="Author"/>
                <w:sz w:val="20"/>
                <w:lang w:val="en-IE"/>
              </w:rPr>
            </w:pPr>
            <w:ins w:id="162" w:author="Author">
              <w:r w:rsidRPr="00E73B40">
                <w:rPr>
                  <w:sz w:val="20"/>
                  <w:lang w:val="en-IE"/>
                </w:rPr>
                <w:t>12/24 Paulo: Pay Means are not habdled by UFE. UFE will pass payment order to POS/PSP and they will manage the paymens.</w:t>
              </w:r>
            </w:ins>
          </w:p>
          <w:p w14:paraId="6292D31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3" w:author="Author"/>
                <w:sz w:val="20"/>
                <w:lang w:val="en-IE"/>
              </w:rPr>
            </w:pPr>
          </w:p>
          <w:p w14:paraId="35B9519B"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4" w:author="Author"/>
                <w:sz w:val="20"/>
                <w:lang w:val="en-IE"/>
              </w:rPr>
            </w:pPr>
            <w:ins w:id="165" w:author="Author">
              <w:r w:rsidRPr="00E73B40">
                <w:rPr>
                  <w:sz w:val="20"/>
                  <w:lang w:val="en-IE"/>
                </w:rPr>
                <w:t>12/28 Paulo: UFE doesn't handle Gift Cards. Payments will be managed in Shop by POS/PSP. Definition of Payments in UFE is exclusivley in the definition of Recurring Payment, not in a standalone payment.</w:t>
              </w:r>
            </w:ins>
          </w:p>
          <w:p w14:paraId="217C73E3"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6" w:author="Author"/>
                <w:sz w:val="20"/>
                <w:lang w:val="en-IE"/>
              </w:rPr>
            </w:pPr>
          </w:p>
          <w:p w14:paraId="3E76975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7" w:author="Author"/>
                <w:sz w:val="20"/>
                <w:lang w:val="en-IE"/>
              </w:rPr>
            </w:pPr>
            <w:ins w:id="168" w:author="Author">
              <w:r w:rsidRPr="00E73B40">
                <w:rPr>
                  <w:sz w:val="20"/>
                  <w:lang w:val="en-IE"/>
                </w:rPr>
                <w:t>12/29 Paulo: Once the execution of Payment in store is done immediatly IN POS, and it is at this moment, that the Customer will present his paymeans which may include a Gift Card, how will UFE enforce a Rule over this Pay Mean when this is managed outside UFE?</w:t>
              </w:r>
            </w:ins>
          </w:p>
          <w:p w14:paraId="6699CB0F"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9" w:author="Author"/>
                <w:sz w:val="20"/>
                <w:lang w:val="en-IE"/>
              </w:rPr>
            </w:pPr>
          </w:p>
          <w:p w14:paraId="350FFD7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0" w:author="Author"/>
                <w:sz w:val="20"/>
                <w:lang w:val="en-IE"/>
              </w:rPr>
            </w:pPr>
            <w:ins w:id="171" w:author="Author">
              <w:r w:rsidRPr="00E73B40">
                <w:rPr>
                  <w:sz w:val="20"/>
                  <w:lang w:val="en-IE"/>
                </w:rPr>
                <w:t>Regarding the definition of a Recurring Payment at the BAR level, it’s the only process where UFE can enforce eligible Pay Means which are already defined to be Debit Card, Credit Card or SEPA.</w:t>
              </w:r>
            </w:ins>
          </w:p>
          <w:p w14:paraId="417B206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2" w:author="Author"/>
                <w:sz w:val="20"/>
                <w:lang w:val="en-IE"/>
              </w:rPr>
            </w:pPr>
          </w:p>
          <w:p w14:paraId="2B972ABF"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3" w:author="Author"/>
                <w:sz w:val="20"/>
                <w:lang w:val="en-IE"/>
              </w:rPr>
            </w:pPr>
            <w:ins w:id="174" w:author="Author">
              <w:r w:rsidRPr="00E73B40">
                <w:rPr>
                  <w:sz w:val="20"/>
                  <w:lang w:val="en-IE"/>
                </w:rPr>
                <w:t>As we explained already regarding UFE/POS integration, UFE will pass the payment order to POS with the total amount, and POS will execute the payment. It is POS/PSP that will have to manage Rules regarding the elegible pay means.</w:t>
              </w:r>
            </w:ins>
          </w:p>
          <w:p w14:paraId="614FA99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5" w:author="Author"/>
                <w:sz w:val="20"/>
                <w:lang w:val="en-IE"/>
              </w:rPr>
            </w:pPr>
          </w:p>
          <w:p w14:paraId="482AF022"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6" w:author="Author"/>
                <w:sz w:val="20"/>
                <w:lang w:val="en-IE"/>
              </w:rPr>
            </w:pPr>
            <w:ins w:id="177" w:author="Author">
              <w:r w:rsidRPr="00E73B40">
                <w:rPr>
                  <w:sz w:val="20"/>
                  <w:lang w:val="en-IE"/>
                </w:rPr>
                <w:t>12/30 Paulo: The discussion has been re-open to TDA and IBM, raising the need to review the HLIA_UFE_POS SIM_Integration_CR_nnn_for TDA.v0.6.pptx", once integration btween UFE and POS as to be reassessed. Email sent to all parties on the 12/30 with the subject "Giftcards - how is it handled"</w:t>
              </w:r>
            </w:ins>
          </w:p>
          <w:p w14:paraId="2711849B" w14:textId="47D171D0"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78" w:author="Author"/>
                <w:sz w:val="20"/>
                <w:lang w:val="en-IE"/>
              </w:rPr>
            </w:pPr>
          </w:p>
        </w:tc>
      </w:tr>
      <w:tr w:rsidR="00EE7621" w:rsidRPr="00E73B40" w14:paraId="0688EB5E" w14:textId="77777777" w:rsidTr="00DF442C">
        <w:trPr>
          <w:trHeight w:val="376"/>
          <w:ins w:id="179" w:author="Author"/>
        </w:trPr>
        <w:tc>
          <w:tcPr>
            <w:cnfStyle w:val="001000000000" w:firstRow="0" w:lastRow="0" w:firstColumn="1" w:lastColumn="0" w:oddVBand="0" w:evenVBand="0" w:oddHBand="0" w:evenHBand="0" w:firstRowFirstColumn="0" w:firstRowLastColumn="0" w:lastRowFirstColumn="0" w:lastRowLastColumn="0"/>
            <w:tcW w:w="506" w:type="pct"/>
          </w:tcPr>
          <w:p w14:paraId="64136842" w14:textId="08C19416" w:rsidR="00EE7621" w:rsidRPr="00E73B40" w:rsidRDefault="00EE7621" w:rsidP="004C2CEC">
            <w:pPr>
              <w:pStyle w:val="Left"/>
              <w:rPr>
                <w:ins w:id="180" w:author="Author"/>
                <w:b w:val="0"/>
                <w:sz w:val="20"/>
                <w:lang w:val="en-IE"/>
              </w:rPr>
            </w:pPr>
            <w:ins w:id="181" w:author="Author">
              <w:r w:rsidRPr="00E73B40">
                <w:rPr>
                  <w:b w:val="0"/>
                  <w:sz w:val="20"/>
                  <w:lang w:val="en-IE"/>
                </w:rPr>
                <w:lastRenderedPageBreak/>
                <w:t>AQ1721</w:t>
              </w:r>
            </w:ins>
          </w:p>
        </w:tc>
        <w:tc>
          <w:tcPr>
            <w:tcW w:w="1404" w:type="pct"/>
          </w:tcPr>
          <w:p w14:paraId="6538A380"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2" w:author="Author"/>
                <w:sz w:val="20"/>
                <w:lang w:val="en-IE"/>
              </w:rPr>
            </w:pPr>
            <w:ins w:id="183" w:author="Author">
              <w:r w:rsidRPr="00E73B40">
                <w:rPr>
                  <w:sz w:val="20"/>
                  <w:lang w:val="en-IE"/>
                </w:rPr>
                <w:t>The solution must NOT accept any Prepaid Gift card as payment for devices, in any contractual sign up flow, through the following business channels</w:t>
              </w:r>
            </w:ins>
          </w:p>
          <w:p w14:paraId="48E5570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4" w:author="Author"/>
                <w:sz w:val="20"/>
                <w:lang w:val="en-IE"/>
              </w:rPr>
            </w:pPr>
            <w:ins w:id="185" w:author="Author">
              <w:r w:rsidRPr="00E73B40">
                <w:rPr>
                  <w:sz w:val="20"/>
                  <w:lang w:val="en-IE"/>
                </w:rPr>
                <w:t>Shop</w:t>
              </w:r>
            </w:ins>
          </w:p>
          <w:p w14:paraId="2148156A"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6" w:author="Author"/>
                <w:sz w:val="20"/>
                <w:lang w:val="en-IE"/>
              </w:rPr>
            </w:pPr>
            <w:ins w:id="187" w:author="Author">
              <w:r w:rsidRPr="00E73B40">
                <w:rPr>
                  <w:sz w:val="20"/>
                  <w:lang w:val="en-IE"/>
                </w:rPr>
                <w:t>- New Connections</w:t>
              </w:r>
            </w:ins>
          </w:p>
          <w:p w14:paraId="656A38A1"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8" w:author="Author"/>
                <w:sz w:val="20"/>
                <w:lang w:val="en-IE"/>
              </w:rPr>
            </w:pPr>
            <w:ins w:id="189" w:author="Author">
              <w:r w:rsidRPr="00E73B40">
                <w:rPr>
                  <w:sz w:val="20"/>
                  <w:lang w:val="en-IE"/>
                </w:rPr>
                <w:t>- Port Ins</w:t>
              </w:r>
            </w:ins>
          </w:p>
          <w:p w14:paraId="370B7060"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0" w:author="Author"/>
                <w:sz w:val="20"/>
                <w:lang w:val="en-IE"/>
              </w:rPr>
            </w:pPr>
            <w:ins w:id="191" w:author="Author">
              <w:r w:rsidRPr="00E73B40">
                <w:rPr>
                  <w:sz w:val="20"/>
                  <w:lang w:val="en-IE"/>
                </w:rPr>
                <w:t>- RTG Migrations</w:t>
              </w:r>
            </w:ins>
          </w:p>
          <w:p w14:paraId="4CE2DE5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2" w:author="Author"/>
                <w:sz w:val="20"/>
                <w:lang w:val="en-IE"/>
              </w:rPr>
            </w:pPr>
            <w:ins w:id="193" w:author="Author">
              <w:r w:rsidRPr="00E73B40">
                <w:rPr>
                  <w:sz w:val="20"/>
                  <w:lang w:val="en-IE"/>
                </w:rPr>
                <w:t>Portal</w:t>
              </w:r>
            </w:ins>
          </w:p>
          <w:p w14:paraId="367812FC"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4" w:author="Author"/>
                <w:sz w:val="20"/>
                <w:lang w:val="en-IE"/>
              </w:rPr>
            </w:pPr>
            <w:ins w:id="195" w:author="Author">
              <w:r w:rsidRPr="00E73B40">
                <w:rPr>
                  <w:sz w:val="20"/>
                  <w:lang w:val="en-IE"/>
                </w:rPr>
                <w:t>- New Connections</w:t>
              </w:r>
            </w:ins>
          </w:p>
          <w:p w14:paraId="377D188D"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6" w:author="Author"/>
                <w:sz w:val="20"/>
                <w:lang w:val="en-IE"/>
              </w:rPr>
            </w:pPr>
            <w:ins w:id="197" w:author="Author">
              <w:r w:rsidRPr="00E73B40">
                <w:rPr>
                  <w:sz w:val="20"/>
                  <w:lang w:val="en-IE"/>
                </w:rPr>
                <w:t>- Port Ins</w:t>
              </w:r>
            </w:ins>
          </w:p>
          <w:p w14:paraId="57939819" w14:textId="5523AC3E"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8" w:author="Author"/>
                <w:sz w:val="20"/>
                <w:lang w:val="en-IE"/>
              </w:rPr>
            </w:pPr>
            <w:ins w:id="199" w:author="Author">
              <w:r w:rsidRPr="00E73B40">
                <w:rPr>
                  <w:sz w:val="20"/>
                  <w:lang w:val="en-IE"/>
                </w:rPr>
                <w:t>- RTG Migrations</w:t>
              </w:r>
            </w:ins>
          </w:p>
        </w:tc>
        <w:tc>
          <w:tcPr>
            <w:tcW w:w="1256" w:type="pct"/>
          </w:tcPr>
          <w:p w14:paraId="543ED50B" w14:textId="3D2AB943"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00" w:author="Author"/>
                <w:sz w:val="20"/>
                <w:lang w:val="en-IE"/>
              </w:rPr>
            </w:pPr>
            <w:ins w:id="201" w:author="Author">
              <w:r w:rsidRPr="00E73B40">
                <w:rPr>
                  <w:sz w:val="20"/>
                  <w:lang w:val="en-IE"/>
                </w:rPr>
                <w:t>do not take prepaid/gift/Store cards or One4all / cheques in any contractual sign up flows, as part of the signing up of a customer involves a credit check</w:t>
              </w:r>
            </w:ins>
          </w:p>
        </w:tc>
        <w:tc>
          <w:tcPr>
            <w:tcW w:w="591" w:type="pct"/>
            <w:vAlign w:val="top"/>
          </w:tcPr>
          <w:p w14:paraId="097FD84C" w14:textId="6CCD7F54"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02" w:author="Author"/>
                <w:sz w:val="20"/>
                <w:lang w:val="en-IE"/>
              </w:rPr>
            </w:pPr>
            <w:ins w:id="203" w:author="Author">
              <w:r w:rsidRPr="00E73B40">
                <w:rPr>
                  <w:sz w:val="20"/>
                  <w:lang w:val="en-IE"/>
                </w:rPr>
                <w:t>All</w:t>
              </w:r>
            </w:ins>
          </w:p>
        </w:tc>
        <w:tc>
          <w:tcPr>
            <w:tcW w:w="1243" w:type="pct"/>
          </w:tcPr>
          <w:p w14:paraId="1DEA9EC2"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4" w:author="Author"/>
                <w:sz w:val="20"/>
                <w:lang w:val="en-IE"/>
              </w:rPr>
            </w:pPr>
            <w:ins w:id="205" w:author="Author">
              <w:r w:rsidRPr="00E73B40">
                <w:rPr>
                  <w:sz w:val="20"/>
                  <w:lang w:val="en-IE"/>
                </w:rPr>
                <w:t>12/18 Paulo: UFE doesn't manage Pay Means. Once the basket is transfer to POS/PSP they will hadled the several Pay Means, including Gift Cards.</w:t>
              </w:r>
            </w:ins>
          </w:p>
          <w:p w14:paraId="4CD9435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6" w:author="Author"/>
                <w:sz w:val="20"/>
                <w:lang w:val="en-IE"/>
              </w:rPr>
            </w:pPr>
          </w:p>
          <w:p w14:paraId="45F8D8F6"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7" w:author="Author"/>
                <w:sz w:val="20"/>
                <w:lang w:val="en-IE"/>
              </w:rPr>
            </w:pPr>
          </w:p>
          <w:p w14:paraId="76A84156"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8" w:author="Author"/>
                <w:sz w:val="20"/>
                <w:lang w:val="en-IE"/>
              </w:rPr>
            </w:pPr>
            <w:ins w:id="209" w:author="Author">
              <w:r w:rsidRPr="00E73B40">
                <w:rPr>
                  <w:sz w:val="20"/>
                  <w:lang w:val="en-IE"/>
                </w:rPr>
                <w:t>12/28 Paulo: UFE doesn't handle Gift Cards. Payments will be managed in Shop by POS/PSP. Definition of Payments in UFE is exclusivley in the definition of Recurring Payment, not in a standalone payment.</w:t>
              </w:r>
            </w:ins>
          </w:p>
          <w:p w14:paraId="2FDF76A1"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0" w:author="Author"/>
                <w:sz w:val="20"/>
                <w:lang w:val="en-IE"/>
              </w:rPr>
            </w:pPr>
          </w:p>
          <w:p w14:paraId="2AD6D807"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1" w:author="Author"/>
                <w:sz w:val="20"/>
                <w:lang w:val="en-IE"/>
              </w:rPr>
            </w:pPr>
            <w:ins w:id="212" w:author="Author">
              <w:r w:rsidRPr="00E73B40">
                <w:rPr>
                  <w:sz w:val="20"/>
                  <w:lang w:val="en-IE"/>
                </w:rPr>
                <w:t>12/29 Paulo: Once the execution of Payment in store is done immediatly IN POS, and it is at this moment, that the Customer will present his paymeans which may include a Gift Card, how will UFE enforce a Rule over this Pay Mean when this is managed outside UFE?</w:t>
              </w:r>
            </w:ins>
          </w:p>
          <w:p w14:paraId="0F2A60B5"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3" w:author="Author"/>
                <w:sz w:val="20"/>
                <w:lang w:val="en-IE"/>
              </w:rPr>
            </w:pPr>
          </w:p>
          <w:p w14:paraId="67CCC343"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4" w:author="Author"/>
                <w:sz w:val="20"/>
                <w:lang w:val="en-IE"/>
              </w:rPr>
            </w:pPr>
            <w:ins w:id="215" w:author="Author">
              <w:r w:rsidRPr="00E73B40">
                <w:rPr>
                  <w:sz w:val="20"/>
                  <w:lang w:val="en-IE"/>
                </w:rPr>
                <w:t>Regarding the definition of a Recurring Payment at the BAR level, it’s the only process where UFE can enforce eligible Pay Means which are already defined to be Debit Card, Credit Card or SEPA.</w:t>
              </w:r>
            </w:ins>
          </w:p>
          <w:p w14:paraId="356BD46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6" w:author="Author"/>
                <w:sz w:val="20"/>
                <w:lang w:val="en-IE"/>
              </w:rPr>
            </w:pPr>
          </w:p>
          <w:p w14:paraId="08999229" w14:textId="04C159CE"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7" w:author="Author"/>
                <w:sz w:val="20"/>
                <w:lang w:val="en-IE"/>
              </w:rPr>
            </w:pPr>
            <w:ins w:id="218" w:author="Author">
              <w:r w:rsidRPr="00E73B40">
                <w:rPr>
                  <w:sz w:val="20"/>
                  <w:lang w:val="en-IE"/>
                </w:rPr>
                <w:t>As we explained already regarding UFE/POS integration, UFE will pass the payment order to POS with the total amount, and POS will execute the payment. It is POS/PSP that will have to manage Rules regarding the elegible pay means.</w:t>
              </w:r>
            </w:ins>
          </w:p>
        </w:tc>
      </w:tr>
      <w:tr w:rsidR="00EE7621" w:rsidRPr="00E73B40" w14:paraId="269C3F6B" w14:textId="77777777" w:rsidTr="00DF442C">
        <w:trPr>
          <w:trHeight w:val="376"/>
          <w:ins w:id="219" w:author="Author"/>
        </w:trPr>
        <w:tc>
          <w:tcPr>
            <w:cnfStyle w:val="001000000000" w:firstRow="0" w:lastRow="0" w:firstColumn="1" w:lastColumn="0" w:oddVBand="0" w:evenVBand="0" w:oddHBand="0" w:evenHBand="0" w:firstRowFirstColumn="0" w:firstRowLastColumn="0" w:lastRowFirstColumn="0" w:lastRowLastColumn="0"/>
            <w:tcW w:w="506" w:type="pct"/>
          </w:tcPr>
          <w:p w14:paraId="29F2EDA9" w14:textId="40D24355" w:rsidR="00EE7621" w:rsidRPr="00E73B40" w:rsidRDefault="00EE7621" w:rsidP="00EE7621">
            <w:pPr>
              <w:pStyle w:val="Left"/>
              <w:rPr>
                <w:ins w:id="220" w:author="Author"/>
                <w:b w:val="0"/>
                <w:sz w:val="20"/>
                <w:lang w:val="en-IE"/>
              </w:rPr>
            </w:pPr>
            <w:ins w:id="221" w:author="Author">
              <w:r w:rsidRPr="00E73B40">
                <w:rPr>
                  <w:rFonts w:cs="Arial"/>
                  <w:b w:val="0"/>
                  <w:color w:val="000000"/>
                  <w:sz w:val="21"/>
                  <w:szCs w:val="21"/>
                  <w:lang w:val="en-IE"/>
                </w:rPr>
                <w:lastRenderedPageBreak/>
                <w:t>CR029</w:t>
              </w:r>
            </w:ins>
          </w:p>
        </w:tc>
        <w:tc>
          <w:tcPr>
            <w:tcW w:w="1404" w:type="pct"/>
          </w:tcPr>
          <w:p w14:paraId="679442B6" w14:textId="5B6CB2CC"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22" w:author="Author"/>
                <w:sz w:val="20"/>
                <w:lang w:val="en-IE"/>
              </w:rPr>
            </w:pPr>
            <w:ins w:id="223" w:author="Author">
              <w:r w:rsidRPr="00E73B40">
                <w:rPr>
                  <w:sz w:val="20"/>
                  <w:lang w:val="en-IE"/>
                </w:rPr>
                <w:t>UFE and POS/SIM Integration</w:t>
              </w:r>
            </w:ins>
          </w:p>
        </w:tc>
        <w:tc>
          <w:tcPr>
            <w:tcW w:w="1256" w:type="pct"/>
          </w:tcPr>
          <w:p w14:paraId="3DD0238C" w14:textId="2F1D9CB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24" w:author="Author"/>
                <w:sz w:val="20"/>
                <w:lang w:val="en-IE"/>
              </w:rPr>
            </w:pPr>
            <w:ins w:id="225" w:author="Author">
              <w:r w:rsidRPr="00E73B40">
                <w:rPr>
                  <w:sz w:val="20"/>
                  <w:lang w:val="en-IE"/>
                </w:rPr>
                <w:t>-</w:t>
              </w:r>
            </w:ins>
          </w:p>
        </w:tc>
        <w:tc>
          <w:tcPr>
            <w:tcW w:w="591" w:type="pct"/>
            <w:vAlign w:val="top"/>
          </w:tcPr>
          <w:p w14:paraId="74F08D1E" w14:textId="26242C82"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26" w:author="Author"/>
                <w:sz w:val="20"/>
                <w:lang w:val="en-IE"/>
              </w:rPr>
            </w:pPr>
            <w:ins w:id="227" w:author="Author">
              <w:r w:rsidRPr="00E73B40">
                <w:rPr>
                  <w:sz w:val="20"/>
                  <w:lang w:val="en-IE"/>
                </w:rPr>
                <w:t>All</w:t>
              </w:r>
            </w:ins>
          </w:p>
        </w:tc>
        <w:tc>
          <w:tcPr>
            <w:tcW w:w="1243" w:type="pct"/>
          </w:tcPr>
          <w:p w14:paraId="4B62C13E" w14:textId="2F1C6B96"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28" w:author="Author"/>
                <w:sz w:val="20"/>
                <w:lang w:val="en-IE"/>
              </w:rPr>
            </w:pPr>
            <w:ins w:id="229" w:author="Author">
              <w:r w:rsidRPr="00E73B40">
                <w:rPr>
                  <w:sz w:val="20"/>
                  <w:lang w:val="en-IE"/>
                </w:rPr>
                <w:t>-</w:t>
              </w:r>
            </w:ins>
          </w:p>
        </w:tc>
      </w:tr>
      <w:tr w:rsidR="00EE7621" w:rsidRPr="00E73B40" w14:paraId="6444A418" w14:textId="77777777" w:rsidTr="00DF442C">
        <w:trPr>
          <w:trHeight w:val="376"/>
          <w:ins w:id="230" w:author="Author"/>
        </w:trPr>
        <w:tc>
          <w:tcPr>
            <w:cnfStyle w:val="001000000000" w:firstRow="0" w:lastRow="0" w:firstColumn="1" w:lastColumn="0" w:oddVBand="0" w:evenVBand="0" w:oddHBand="0" w:evenHBand="0" w:firstRowFirstColumn="0" w:firstRowLastColumn="0" w:lastRowFirstColumn="0" w:lastRowLastColumn="0"/>
            <w:tcW w:w="506" w:type="pct"/>
          </w:tcPr>
          <w:p w14:paraId="79C44BAD" w14:textId="48FA831B" w:rsidR="00EE7621" w:rsidRPr="00E73B40" w:rsidRDefault="00EE7621" w:rsidP="00EE7621">
            <w:pPr>
              <w:pStyle w:val="Left"/>
              <w:rPr>
                <w:ins w:id="231" w:author="Author"/>
                <w:rFonts w:cs="Arial"/>
                <w:b w:val="0"/>
                <w:color w:val="000000"/>
                <w:sz w:val="21"/>
                <w:szCs w:val="21"/>
                <w:lang w:val="en-IE"/>
              </w:rPr>
            </w:pPr>
            <w:ins w:id="232" w:author="Author">
              <w:r w:rsidRPr="00E73B40">
                <w:rPr>
                  <w:rFonts w:cs="Arial"/>
                  <w:b w:val="0"/>
                  <w:color w:val="000000"/>
                  <w:sz w:val="21"/>
                  <w:szCs w:val="21"/>
                  <w:lang w:val="en-IE"/>
                </w:rPr>
                <w:t>CR107</w:t>
              </w:r>
            </w:ins>
          </w:p>
        </w:tc>
        <w:tc>
          <w:tcPr>
            <w:tcW w:w="1404" w:type="pct"/>
          </w:tcPr>
          <w:p w14:paraId="7A982CCC" w14:textId="5CAB0DBB"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33" w:author="Author"/>
                <w:sz w:val="20"/>
                <w:lang w:val="en-IE"/>
              </w:rPr>
            </w:pPr>
            <w:ins w:id="234" w:author="Author">
              <w:r w:rsidRPr="00E73B40">
                <w:rPr>
                  <w:sz w:val="20"/>
                  <w:lang w:val="en-IE"/>
                </w:rPr>
                <w:t>Zero value authorisation</w:t>
              </w:r>
            </w:ins>
          </w:p>
        </w:tc>
        <w:tc>
          <w:tcPr>
            <w:tcW w:w="1256" w:type="pct"/>
          </w:tcPr>
          <w:p w14:paraId="3AFB7F2D" w14:textId="25D67B4B"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35" w:author="Author"/>
                <w:sz w:val="20"/>
                <w:lang w:val="en-IE"/>
              </w:rPr>
            </w:pPr>
            <w:ins w:id="236" w:author="Author">
              <w:r w:rsidRPr="00E73B40">
                <w:rPr>
                  <w:sz w:val="20"/>
                  <w:lang w:val="en-IE"/>
                </w:rPr>
                <w:t>-</w:t>
              </w:r>
            </w:ins>
          </w:p>
        </w:tc>
        <w:tc>
          <w:tcPr>
            <w:tcW w:w="591" w:type="pct"/>
            <w:vAlign w:val="top"/>
          </w:tcPr>
          <w:p w14:paraId="5D4ABEEE" w14:textId="3044B6F3"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37" w:author="Author"/>
                <w:sz w:val="20"/>
                <w:lang w:val="en-IE"/>
              </w:rPr>
            </w:pPr>
            <w:ins w:id="238" w:author="Author">
              <w:r w:rsidRPr="00E73B40">
                <w:rPr>
                  <w:sz w:val="20"/>
                  <w:lang w:val="en-IE"/>
                </w:rPr>
                <w:t>All</w:t>
              </w:r>
            </w:ins>
          </w:p>
        </w:tc>
        <w:tc>
          <w:tcPr>
            <w:tcW w:w="1243" w:type="pct"/>
          </w:tcPr>
          <w:p w14:paraId="178BABA5" w14:textId="572B65C9"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39" w:author="Author"/>
                <w:sz w:val="20"/>
                <w:lang w:val="en-IE"/>
              </w:rPr>
            </w:pPr>
            <w:ins w:id="240" w:author="Author">
              <w:r w:rsidRPr="00E73B40">
                <w:rPr>
                  <w:sz w:val="20"/>
                  <w:lang w:val="en-IE"/>
                </w:rPr>
                <w:t>-</w:t>
              </w:r>
            </w:ins>
          </w:p>
        </w:tc>
      </w:tr>
    </w:tbl>
    <w:p w14:paraId="3AF0C103" w14:textId="15C2ED46" w:rsidR="00A505B5" w:rsidRPr="00E73B40" w:rsidDel="00CF02B9" w:rsidRDefault="00A505B5" w:rsidP="00A505B5">
      <w:pPr>
        <w:rPr>
          <w:del w:id="241" w:author="Author"/>
          <w:b/>
          <w:lang w:val="en-IE" w:eastAsia="pt-PT"/>
        </w:rPr>
      </w:pPr>
      <w:del w:id="242" w:author="Author">
        <w:r w:rsidRPr="00E73B40" w:rsidDel="00CF02B9">
          <w:rPr>
            <w:b/>
            <w:lang w:val="en-IE" w:eastAsia="pt-PT"/>
          </w:rPr>
          <w:delText>Note: This document covers all the requirements with status “Agreed" in the RTM, until the version published by PSI on the 10th of November 2015.</w:delText>
        </w:r>
      </w:del>
    </w:p>
    <w:p w14:paraId="41296895" w14:textId="77777777" w:rsidR="009B678A" w:rsidRPr="00E73B40" w:rsidRDefault="009B678A" w:rsidP="009B678A">
      <w:pPr>
        <w:rPr>
          <w:lang w:val="en-IE"/>
        </w:rPr>
      </w:pPr>
    </w:p>
    <w:tbl>
      <w:tblPr>
        <w:tblStyle w:val="CelFocus"/>
        <w:tblW w:w="5000" w:type="pct"/>
        <w:tblLook w:val="00A0" w:firstRow="1" w:lastRow="0" w:firstColumn="1" w:lastColumn="0" w:noHBand="0" w:noVBand="0"/>
      </w:tblPr>
      <w:tblGrid>
        <w:gridCol w:w="4115"/>
        <w:gridCol w:w="3498"/>
        <w:gridCol w:w="2241"/>
      </w:tblGrid>
      <w:tr w:rsidR="009B678A" w:rsidRPr="00E73B40" w14:paraId="002BFCB7" w14:textId="77777777" w:rsidTr="00A35ED3">
        <w:trPr>
          <w:cnfStyle w:val="100000000000" w:firstRow="1" w:lastRow="0" w:firstColumn="0" w:lastColumn="0" w:oddVBand="0" w:evenVBand="0" w:oddHBand="0" w:evenHBand="0" w:firstRowFirstColumn="0" w:firstRowLastColumn="0" w:lastRowFirstColumn="0" w:lastRowLastColumn="0"/>
          <w:trHeight w:val="36"/>
        </w:trPr>
        <w:tc>
          <w:tcPr>
            <w:cnfStyle w:val="001000000100" w:firstRow="0" w:lastRow="0" w:firstColumn="1" w:lastColumn="0" w:oddVBand="0" w:evenVBand="0" w:oddHBand="0" w:evenHBand="0" w:firstRowFirstColumn="1" w:firstRowLastColumn="0" w:lastRowFirstColumn="0" w:lastRowLastColumn="0"/>
            <w:tcW w:w="5000" w:type="pct"/>
            <w:gridSpan w:val="3"/>
          </w:tcPr>
          <w:p w14:paraId="6C9DE375" w14:textId="77777777" w:rsidR="009B678A" w:rsidRPr="00E73B40" w:rsidRDefault="009B678A" w:rsidP="00A22BA3">
            <w:pPr>
              <w:pStyle w:val="Left"/>
              <w:rPr>
                <w:lang w:val="en-IE"/>
              </w:rPr>
            </w:pPr>
            <w:r w:rsidRPr="00E73B40">
              <w:rPr>
                <w:lang w:val="en-IE"/>
              </w:rPr>
              <w:t xml:space="preserve">Assumptions </w:t>
            </w:r>
          </w:p>
        </w:tc>
      </w:tr>
      <w:tr w:rsidR="00AA30B4" w:rsidRPr="00E73B40" w14:paraId="3D947515" w14:textId="77777777" w:rsidTr="00AA30B4">
        <w:trPr>
          <w:trHeight w:val="384"/>
        </w:trPr>
        <w:tc>
          <w:tcPr>
            <w:cnfStyle w:val="001000000000" w:firstRow="0" w:lastRow="0" w:firstColumn="1" w:lastColumn="0" w:oddVBand="0" w:evenVBand="0" w:oddHBand="0" w:evenHBand="0" w:firstRowFirstColumn="0" w:firstRowLastColumn="0" w:lastRowFirstColumn="0" w:lastRowLastColumn="0"/>
            <w:tcW w:w="2088" w:type="pct"/>
            <w:shd w:val="clear" w:color="auto" w:fill="D8D7D5"/>
          </w:tcPr>
          <w:p w14:paraId="328A99AD" w14:textId="77777777" w:rsidR="00AA30B4" w:rsidRPr="00E73B40" w:rsidRDefault="00AA30B4" w:rsidP="00A35ED3">
            <w:pPr>
              <w:pStyle w:val="Left"/>
              <w:spacing w:before="120"/>
              <w:jc w:val="center"/>
              <w:rPr>
                <w:lang w:val="en-IE"/>
              </w:rPr>
            </w:pPr>
            <w:r w:rsidRPr="00E73B40">
              <w:rPr>
                <w:lang w:val="en-IE"/>
              </w:rPr>
              <w:t>Assumption</w:t>
            </w:r>
          </w:p>
        </w:tc>
        <w:tc>
          <w:tcPr>
            <w:tcW w:w="1775" w:type="pct"/>
            <w:shd w:val="clear" w:color="auto" w:fill="D8D7D5"/>
          </w:tcPr>
          <w:p w14:paraId="0A36473D" w14:textId="77777777" w:rsidR="00AA30B4" w:rsidRPr="00E73B40" w:rsidRDefault="00AA30B4"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Reason</w:t>
            </w:r>
          </w:p>
        </w:tc>
        <w:tc>
          <w:tcPr>
            <w:tcW w:w="1137" w:type="pct"/>
            <w:shd w:val="clear" w:color="auto" w:fill="D8D7D5"/>
          </w:tcPr>
          <w:p w14:paraId="5F57924D" w14:textId="77777777" w:rsidR="00AA30B4" w:rsidRPr="00E73B40" w:rsidRDefault="00AA30B4"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Impact</w:t>
            </w:r>
          </w:p>
        </w:tc>
      </w:tr>
      <w:tr w:rsidR="00750766" w:rsidRPr="00E73B40" w14:paraId="635FE218" w14:textId="77777777" w:rsidTr="005B1B23">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2585A19B" w14:textId="755CDB17" w:rsidR="00750766" w:rsidRPr="00E73B40" w:rsidRDefault="00750766" w:rsidP="00750766">
            <w:pPr>
              <w:pStyle w:val="Left"/>
              <w:rPr>
                <w:b w:val="0"/>
                <w:sz w:val="20"/>
                <w:lang w:val="en-IE"/>
              </w:rPr>
            </w:pPr>
            <w:r w:rsidRPr="00E73B40">
              <w:rPr>
                <w:b w:val="0"/>
                <w:sz w:val="20"/>
                <w:lang w:val="en-IE"/>
              </w:rPr>
              <w:t>The following elements are products defined in MEC:</w:t>
            </w:r>
          </w:p>
          <w:p w14:paraId="78D80767" w14:textId="0490C77E" w:rsidR="00750766" w:rsidRPr="00E73B40" w:rsidDel="00A5282B" w:rsidRDefault="00750766" w:rsidP="00FE10FD">
            <w:pPr>
              <w:pStyle w:val="Left"/>
              <w:numPr>
                <w:ilvl w:val="0"/>
                <w:numId w:val="47"/>
              </w:numPr>
              <w:rPr>
                <w:del w:id="243" w:author="Author"/>
                <w:b w:val="0"/>
                <w:sz w:val="20"/>
                <w:lang w:val="en-IE"/>
              </w:rPr>
            </w:pPr>
            <w:del w:id="244" w:author="Author">
              <w:r w:rsidRPr="00E73B40" w:rsidDel="00A5282B">
                <w:rPr>
                  <w:b w:val="0"/>
                  <w:sz w:val="20"/>
                  <w:lang w:val="en-IE"/>
                </w:rPr>
                <w:delText>Gift card, which has an attribute for the amount value.</w:delText>
              </w:r>
            </w:del>
          </w:p>
          <w:p w14:paraId="3BB9987F" w14:textId="4539242F" w:rsidR="00750766" w:rsidRPr="00E73B40" w:rsidRDefault="00A5282B" w:rsidP="00FE10FD">
            <w:pPr>
              <w:pStyle w:val="Left"/>
              <w:numPr>
                <w:ilvl w:val="0"/>
                <w:numId w:val="47"/>
              </w:numPr>
              <w:rPr>
                <w:b w:val="0"/>
                <w:sz w:val="20"/>
                <w:lang w:val="en-IE"/>
              </w:rPr>
            </w:pPr>
            <w:r w:rsidRPr="00E73B40">
              <w:rPr>
                <w:b w:val="0"/>
                <w:sz w:val="20"/>
                <w:lang w:val="en-IE"/>
              </w:rPr>
              <w:t>Coupon</w:t>
            </w:r>
            <w:r w:rsidR="00750766" w:rsidRPr="00E73B40">
              <w:rPr>
                <w:b w:val="0"/>
                <w:sz w:val="20"/>
                <w:lang w:val="en-IE"/>
              </w:rPr>
              <w:t>, which has an attribute with the available values.</w:t>
            </w:r>
          </w:p>
          <w:p w14:paraId="6F723A85" w14:textId="77777777" w:rsidR="00750766" w:rsidRPr="00E73B40" w:rsidRDefault="00750766" w:rsidP="00FE10FD">
            <w:pPr>
              <w:pStyle w:val="Left"/>
              <w:numPr>
                <w:ilvl w:val="0"/>
                <w:numId w:val="47"/>
              </w:numPr>
              <w:rPr>
                <w:b w:val="0"/>
                <w:sz w:val="20"/>
                <w:lang w:val="en-IE"/>
              </w:rPr>
            </w:pPr>
            <w:r w:rsidRPr="00E73B40">
              <w:rPr>
                <w:b w:val="0"/>
                <w:sz w:val="20"/>
                <w:lang w:val="en-IE"/>
              </w:rPr>
              <w:t>Buy back</w:t>
            </w:r>
          </w:p>
          <w:p w14:paraId="0C3C0372" w14:textId="7A8D3209" w:rsidR="00A852AD" w:rsidRPr="00E73B40" w:rsidRDefault="00A852AD" w:rsidP="00FE10FD">
            <w:pPr>
              <w:pStyle w:val="Left"/>
              <w:numPr>
                <w:ilvl w:val="0"/>
                <w:numId w:val="47"/>
              </w:numPr>
              <w:rPr>
                <w:b w:val="0"/>
                <w:sz w:val="20"/>
                <w:lang w:val="en-IE"/>
              </w:rPr>
            </w:pPr>
            <w:r w:rsidRPr="00E73B40">
              <w:rPr>
                <w:b w:val="0"/>
                <w:sz w:val="20"/>
                <w:lang w:val="en-IE"/>
              </w:rPr>
              <w:t>Advanced payment (for Credit Vetting support)</w:t>
            </w:r>
          </w:p>
          <w:p w14:paraId="03E47C36" w14:textId="5212D027" w:rsidR="00A852AD" w:rsidRPr="00E73B40" w:rsidRDefault="00A852AD" w:rsidP="00FE10FD">
            <w:pPr>
              <w:pStyle w:val="Left"/>
              <w:numPr>
                <w:ilvl w:val="0"/>
                <w:numId w:val="47"/>
              </w:numPr>
              <w:rPr>
                <w:b w:val="0"/>
                <w:sz w:val="20"/>
                <w:lang w:val="en-IE"/>
              </w:rPr>
            </w:pPr>
            <w:r w:rsidRPr="00E73B40">
              <w:rPr>
                <w:b w:val="0"/>
                <w:sz w:val="20"/>
                <w:lang w:val="en-IE"/>
              </w:rPr>
              <w:t>Deposit (for Credit Vetting support)</w:t>
            </w:r>
          </w:p>
        </w:tc>
        <w:tc>
          <w:tcPr>
            <w:tcW w:w="1775" w:type="pct"/>
            <w:vAlign w:val="top"/>
          </w:tcPr>
          <w:p w14:paraId="6F7DE3E7" w14:textId="2C9E62BE" w:rsidR="00750766" w:rsidRPr="00E73B40" w:rsidRDefault="00750766"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4B9D0F47" w14:textId="78A13DF4" w:rsidR="00750766" w:rsidRPr="00E73B40" w:rsidRDefault="00750766"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97F87" w:rsidRPr="00E73B40" w14:paraId="13848128" w14:textId="77777777" w:rsidTr="00234AC9">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772920B6" w14:textId="10BF56F8" w:rsidR="00697F87" w:rsidRPr="00E73B40" w:rsidRDefault="00750766" w:rsidP="00750766">
            <w:pPr>
              <w:pStyle w:val="Left"/>
              <w:rPr>
                <w:b w:val="0"/>
                <w:sz w:val="20"/>
                <w:lang w:val="en-IE"/>
              </w:rPr>
            </w:pPr>
            <w:r w:rsidRPr="00E73B40">
              <w:rPr>
                <w:b w:val="0"/>
                <w:sz w:val="20"/>
                <w:lang w:val="en-IE"/>
              </w:rPr>
              <w:t>Relevant products in MEC have the information if they need or not the technician intervention for the installation.</w:t>
            </w:r>
          </w:p>
        </w:tc>
        <w:tc>
          <w:tcPr>
            <w:tcW w:w="1775" w:type="pct"/>
            <w:vAlign w:val="top"/>
          </w:tcPr>
          <w:p w14:paraId="7FD8DA1A" w14:textId="04397265" w:rsidR="00697F87"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3D341E8B" w14:textId="5E554200" w:rsidR="00697F87"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443A82" w:rsidRPr="00E73B40" w14:paraId="63BD9EE4" w14:textId="77777777" w:rsidTr="00234AC9">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21D51B35" w14:textId="1EF222EF" w:rsidR="00443A82" w:rsidRPr="00E73B40" w:rsidRDefault="00750766" w:rsidP="008C5E4A">
            <w:pPr>
              <w:pStyle w:val="Left"/>
              <w:rPr>
                <w:b w:val="0"/>
                <w:sz w:val="20"/>
                <w:lang w:val="en-IE"/>
              </w:rPr>
            </w:pPr>
            <w:r w:rsidRPr="00E73B40">
              <w:rPr>
                <w:b w:val="0"/>
                <w:sz w:val="20"/>
                <w:lang w:val="en-IE"/>
              </w:rPr>
              <w:t>Products in MEC have the information</w:t>
            </w:r>
            <w:r w:rsidR="005B1B23" w:rsidRPr="00E73B40">
              <w:rPr>
                <w:b w:val="0"/>
                <w:sz w:val="20"/>
                <w:lang w:val="en-IE"/>
              </w:rPr>
              <w:t xml:space="preserve"> if they can be </w:t>
            </w:r>
            <w:r w:rsidR="008C5E4A">
              <w:rPr>
                <w:b w:val="0"/>
                <w:sz w:val="20"/>
                <w:lang w:val="en-IE"/>
              </w:rPr>
              <w:t>paid</w:t>
            </w:r>
            <w:r w:rsidR="008C5E4A" w:rsidRPr="00E73B40">
              <w:rPr>
                <w:b w:val="0"/>
                <w:sz w:val="20"/>
                <w:lang w:val="en-IE"/>
              </w:rPr>
              <w:t xml:space="preserve"> </w:t>
            </w:r>
            <w:r w:rsidR="005B1B23" w:rsidRPr="00E73B40">
              <w:rPr>
                <w:b w:val="0"/>
                <w:sz w:val="20"/>
                <w:lang w:val="en-IE"/>
              </w:rPr>
              <w:t>on the next bill or not.</w:t>
            </w:r>
          </w:p>
        </w:tc>
        <w:tc>
          <w:tcPr>
            <w:tcW w:w="1775" w:type="pct"/>
            <w:vAlign w:val="top"/>
          </w:tcPr>
          <w:p w14:paraId="0781809F" w14:textId="2AE640EB" w:rsidR="00443A82"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0E30085D" w14:textId="4A0003D5" w:rsidR="00443A82"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4289B87F" w14:textId="77777777" w:rsidR="009B678A" w:rsidRPr="00E73B40" w:rsidRDefault="009B678A" w:rsidP="009B678A">
      <w:pPr>
        <w:pStyle w:val="ListParagraph"/>
        <w:rPr>
          <w:lang w:val="en-IE"/>
        </w:rPr>
      </w:pPr>
    </w:p>
    <w:p w14:paraId="3877A78B" w14:textId="77777777" w:rsidR="009B678A" w:rsidRPr="00E73B40" w:rsidRDefault="009B678A" w:rsidP="009B678A">
      <w:pPr>
        <w:pStyle w:val="ListParagraph"/>
        <w:rPr>
          <w:lang w:val="en-IE"/>
        </w:rPr>
      </w:pPr>
    </w:p>
    <w:tbl>
      <w:tblPr>
        <w:tblStyle w:val="CelFocus"/>
        <w:tblW w:w="5000" w:type="pct"/>
        <w:tblLook w:val="00A0" w:firstRow="1" w:lastRow="0" w:firstColumn="1" w:lastColumn="0" w:noHBand="0" w:noVBand="0"/>
      </w:tblPr>
      <w:tblGrid>
        <w:gridCol w:w="4645"/>
        <w:gridCol w:w="2978"/>
        <w:gridCol w:w="1279"/>
        <w:gridCol w:w="952"/>
      </w:tblGrid>
      <w:tr w:rsidR="009B678A" w:rsidRPr="00E73B40" w14:paraId="3BFF630F" w14:textId="77777777" w:rsidTr="00A35ED3">
        <w:trPr>
          <w:cnfStyle w:val="100000000000" w:firstRow="1" w:lastRow="0" w:firstColumn="0" w:lastColumn="0" w:oddVBand="0" w:evenVBand="0" w:oddHBand="0" w:evenHBand="0" w:firstRowFirstColumn="0" w:firstRowLastColumn="0" w:lastRowFirstColumn="0" w:lastRowLastColumn="0"/>
          <w:trHeight w:val="36"/>
        </w:trPr>
        <w:tc>
          <w:tcPr>
            <w:cnfStyle w:val="001000000100" w:firstRow="0" w:lastRow="0" w:firstColumn="1" w:lastColumn="0" w:oddVBand="0" w:evenVBand="0" w:oddHBand="0" w:evenHBand="0" w:firstRowFirstColumn="1" w:firstRowLastColumn="0" w:lastRowFirstColumn="0" w:lastRowLastColumn="0"/>
            <w:tcW w:w="5000" w:type="pct"/>
            <w:gridSpan w:val="4"/>
          </w:tcPr>
          <w:p w14:paraId="61635D4E" w14:textId="77777777" w:rsidR="009B678A" w:rsidRPr="00E73B40" w:rsidRDefault="009B678A" w:rsidP="00A22BA3">
            <w:pPr>
              <w:pStyle w:val="Left"/>
              <w:rPr>
                <w:lang w:val="en-IE"/>
              </w:rPr>
            </w:pPr>
            <w:r w:rsidRPr="00E73B40">
              <w:rPr>
                <w:lang w:val="en-IE"/>
              </w:rPr>
              <w:t xml:space="preserve">Out of Scope Considerations </w:t>
            </w:r>
          </w:p>
        </w:tc>
      </w:tr>
      <w:tr w:rsidR="00350365" w:rsidRPr="00E73B40" w14:paraId="541669D4" w14:textId="77777777" w:rsidTr="00350365">
        <w:trPr>
          <w:trHeight w:val="384"/>
        </w:trPr>
        <w:tc>
          <w:tcPr>
            <w:cnfStyle w:val="001000000000" w:firstRow="0" w:lastRow="0" w:firstColumn="1" w:lastColumn="0" w:oddVBand="0" w:evenVBand="0" w:oddHBand="0" w:evenHBand="0" w:firstRowFirstColumn="0" w:firstRowLastColumn="0" w:lastRowFirstColumn="0" w:lastRowLastColumn="0"/>
            <w:tcW w:w="2357" w:type="pct"/>
            <w:shd w:val="clear" w:color="auto" w:fill="D8D7D5"/>
          </w:tcPr>
          <w:p w14:paraId="4F881B9A" w14:textId="77777777" w:rsidR="00350365" w:rsidRPr="00E73B40" w:rsidRDefault="00350365" w:rsidP="00A35ED3">
            <w:pPr>
              <w:pStyle w:val="Left"/>
              <w:spacing w:before="120"/>
              <w:jc w:val="center"/>
              <w:rPr>
                <w:lang w:val="en-IE"/>
              </w:rPr>
            </w:pPr>
            <w:r w:rsidRPr="00E73B40">
              <w:rPr>
                <w:lang w:val="en-IE"/>
              </w:rPr>
              <w:t>Consideration</w:t>
            </w:r>
          </w:p>
        </w:tc>
        <w:tc>
          <w:tcPr>
            <w:tcW w:w="1511" w:type="pct"/>
            <w:shd w:val="clear" w:color="auto" w:fill="D8D7D5"/>
          </w:tcPr>
          <w:p w14:paraId="3397C507"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Reason</w:t>
            </w:r>
          </w:p>
        </w:tc>
        <w:tc>
          <w:tcPr>
            <w:tcW w:w="649" w:type="pct"/>
            <w:shd w:val="clear" w:color="auto" w:fill="D8D7D5"/>
          </w:tcPr>
          <w:p w14:paraId="606E6E77"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Impact</w:t>
            </w:r>
          </w:p>
        </w:tc>
        <w:tc>
          <w:tcPr>
            <w:tcW w:w="483" w:type="pct"/>
            <w:shd w:val="clear" w:color="auto" w:fill="D8D7D5"/>
          </w:tcPr>
          <w:p w14:paraId="0790ABAB"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Req. ID</w:t>
            </w:r>
          </w:p>
        </w:tc>
      </w:tr>
      <w:tr w:rsidR="00350365" w:rsidRPr="00E73B40" w14:paraId="588DD498" w14:textId="77777777" w:rsidTr="00350365">
        <w:trPr>
          <w:trHeight w:val="384"/>
        </w:trPr>
        <w:tc>
          <w:tcPr>
            <w:cnfStyle w:val="001000000000" w:firstRow="0" w:lastRow="0" w:firstColumn="1" w:lastColumn="0" w:oddVBand="0" w:evenVBand="0" w:oddHBand="0" w:evenHBand="0" w:firstRowFirstColumn="0" w:firstRowLastColumn="0" w:lastRowFirstColumn="0" w:lastRowLastColumn="0"/>
            <w:tcW w:w="2357" w:type="pct"/>
          </w:tcPr>
          <w:p w14:paraId="18FF814F" w14:textId="26546521" w:rsidR="00350365" w:rsidRPr="00E73B40" w:rsidRDefault="00750766" w:rsidP="00A35ED3">
            <w:pPr>
              <w:pStyle w:val="Left"/>
              <w:rPr>
                <w:b w:val="0"/>
                <w:sz w:val="20"/>
                <w:lang w:val="en-IE"/>
              </w:rPr>
            </w:pPr>
            <w:r w:rsidRPr="00E73B40">
              <w:rPr>
                <w:b w:val="0"/>
                <w:sz w:val="20"/>
                <w:lang w:val="en-IE"/>
              </w:rPr>
              <w:t>This HLD does not cover the following processes:</w:t>
            </w:r>
          </w:p>
          <w:p w14:paraId="40931533" w14:textId="26454D11" w:rsidR="00750766" w:rsidRPr="00E73B40" w:rsidRDefault="00750766" w:rsidP="00FE10FD">
            <w:pPr>
              <w:pStyle w:val="Left"/>
              <w:numPr>
                <w:ilvl w:val="0"/>
                <w:numId w:val="46"/>
              </w:numPr>
              <w:rPr>
                <w:b w:val="0"/>
                <w:sz w:val="20"/>
                <w:lang w:val="en-IE"/>
              </w:rPr>
            </w:pPr>
            <w:r w:rsidRPr="00E73B40">
              <w:rPr>
                <w:b w:val="0"/>
                <w:sz w:val="20"/>
                <w:lang w:val="en-IE"/>
              </w:rPr>
              <w:t>Click &amp; Collect</w:t>
            </w:r>
            <w:ins w:id="245" w:author="Author">
              <w:r w:rsidR="000F4703">
                <w:rPr>
                  <w:b w:val="0"/>
                  <w:sz w:val="20"/>
                  <w:lang w:val="en-IE"/>
                </w:rPr>
                <w:t>, described in HLD Click and Collect [12]</w:t>
              </w:r>
            </w:ins>
          </w:p>
          <w:p w14:paraId="06DB4E38" w14:textId="7E2C12D6" w:rsidR="00750766" w:rsidRPr="00E73B40" w:rsidRDefault="00750766" w:rsidP="00FE10FD">
            <w:pPr>
              <w:pStyle w:val="Left"/>
              <w:numPr>
                <w:ilvl w:val="0"/>
                <w:numId w:val="46"/>
              </w:numPr>
              <w:rPr>
                <w:b w:val="0"/>
                <w:sz w:val="20"/>
                <w:lang w:val="en-IE"/>
              </w:rPr>
            </w:pPr>
            <w:r w:rsidRPr="00E73B40">
              <w:rPr>
                <w:b w:val="0"/>
                <w:sz w:val="20"/>
                <w:lang w:val="en-IE"/>
              </w:rPr>
              <w:t>Pre order</w:t>
            </w:r>
            <w:ins w:id="246" w:author="Author">
              <w:r w:rsidR="000F4703">
                <w:rPr>
                  <w:b w:val="0"/>
                  <w:sz w:val="20"/>
                  <w:lang w:val="en-IE"/>
                </w:rPr>
                <w:t>, dependent of CR042</w:t>
              </w:r>
            </w:ins>
          </w:p>
          <w:p w14:paraId="7AE6D862" w14:textId="35AE43AD" w:rsidR="00750766" w:rsidRPr="00E73B40" w:rsidRDefault="00750766" w:rsidP="00FE10FD">
            <w:pPr>
              <w:pStyle w:val="Left"/>
              <w:numPr>
                <w:ilvl w:val="0"/>
                <w:numId w:val="46"/>
              </w:numPr>
              <w:rPr>
                <w:sz w:val="20"/>
                <w:lang w:val="en-IE"/>
              </w:rPr>
            </w:pPr>
            <w:r w:rsidRPr="00E73B40">
              <w:rPr>
                <w:b w:val="0"/>
                <w:sz w:val="20"/>
                <w:lang w:val="en-IE"/>
              </w:rPr>
              <w:t>Back order</w:t>
            </w:r>
            <w:ins w:id="247" w:author="Author">
              <w:r w:rsidR="000F4703">
                <w:rPr>
                  <w:b w:val="0"/>
                  <w:sz w:val="20"/>
                  <w:lang w:val="en-IE"/>
                </w:rPr>
                <w:t>, dependent of CR042</w:t>
              </w:r>
            </w:ins>
          </w:p>
        </w:tc>
        <w:tc>
          <w:tcPr>
            <w:tcW w:w="1511" w:type="pct"/>
          </w:tcPr>
          <w:p w14:paraId="050816CD" w14:textId="6BAE2AD6"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649" w:type="pct"/>
          </w:tcPr>
          <w:p w14:paraId="225F58DE" w14:textId="02EA2DBE"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483" w:type="pct"/>
          </w:tcPr>
          <w:p w14:paraId="3EE0FE70" w14:textId="6CE98C9D"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C7D42" w:rsidRPr="00E73B40" w14:paraId="5738DD6D" w14:textId="77777777" w:rsidTr="00350365">
        <w:trPr>
          <w:trHeight w:val="384"/>
          <w:ins w:id="248" w:author="Author"/>
        </w:trPr>
        <w:tc>
          <w:tcPr>
            <w:cnfStyle w:val="001000000000" w:firstRow="0" w:lastRow="0" w:firstColumn="1" w:lastColumn="0" w:oddVBand="0" w:evenVBand="0" w:oddHBand="0" w:evenHBand="0" w:firstRowFirstColumn="0" w:firstRowLastColumn="0" w:lastRowFirstColumn="0" w:lastRowLastColumn="0"/>
            <w:tcW w:w="2357" w:type="pct"/>
          </w:tcPr>
          <w:p w14:paraId="7564C568" w14:textId="7F1DA556" w:rsidR="002C7D42" w:rsidRPr="00E73B40" w:rsidRDefault="007F4B45" w:rsidP="00A35ED3">
            <w:pPr>
              <w:pStyle w:val="Left"/>
              <w:rPr>
                <w:ins w:id="249" w:author="Author"/>
                <w:b w:val="0"/>
                <w:sz w:val="20"/>
                <w:lang w:val="en-IE"/>
              </w:rPr>
            </w:pPr>
            <w:ins w:id="250" w:author="Author">
              <w:r>
                <w:rPr>
                  <w:color w:val="000000"/>
                  <w:lang w:val="en-US" w:eastAsia="pt-PT"/>
                </w:rPr>
                <w:t>Scheduling the installation visit within the provide flow in the Sales process is in scope. However installation technical visit within the fault flow is out of scope.</w:t>
              </w:r>
              <w:del w:id="251" w:author="Author">
                <w:r w:rsidR="002C7D42" w:rsidRPr="00E73B40" w:rsidDel="007F4B45">
                  <w:rPr>
                    <w:b w:val="0"/>
                    <w:sz w:val="20"/>
                    <w:lang w:val="en-IE"/>
                  </w:rPr>
                  <w:delText>Schedule Technical Visit is out-of-scope</w:delText>
                </w:r>
              </w:del>
            </w:ins>
          </w:p>
        </w:tc>
        <w:tc>
          <w:tcPr>
            <w:tcW w:w="1511" w:type="pct"/>
          </w:tcPr>
          <w:p w14:paraId="35F6171A" w14:textId="2E90E8E9"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2" w:author="Author"/>
                <w:sz w:val="20"/>
                <w:lang w:val="en-IE"/>
              </w:rPr>
            </w:pPr>
            <w:ins w:id="253" w:author="Author">
              <w:r w:rsidRPr="00E73B40">
                <w:rPr>
                  <w:sz w:val="20"/>
                  <w:lang w:val="en-IE"/>
                </w:rPr>
                <w:t>-</w:t>
              </w:r>
            </w:ins>
          </w:p>
        </w:tc>
        <w:tc>
          <w:tcPr>
            <w:tcW w:w="649" w:type="pct"/>
          </w:tcPr>
          <w:p w14:paraId="3CE0FEB6" w14:textId="08440631"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4" w:author="Author"/>
                <w:sz w:val="20"/>
                <w:lang w:val="en-IE"/>
              </w:rPr>
            </w:pPr>
            <w:ins w:id="255" w:author="Author">
              <w:r w:rsidRPr="00E73B40">
                <w:rPr>
                  <w:sz w:val="20"/>
                  <w:lang w:val="en-IE"/>
                </w:rPr>
                <w:t>-</w:t>
              </w:r>
            </w:ins>
          </w:p>
        </w:tc>
        <w:tc>
          <w:tcPr>
            <w:tcW w:w="483" w:type="pct"/>
          </w:tcPr>
          <w:p w14:paraId="1E9863C9" w14:textId="34AE4D95"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6" w:author="Author"/>
                <w:sz w:val="20"/>
                <w:lang w:val="en-IE"/>
              </w:rPr>
            </w:pPr>
            <w:ins w:id="257" w:author="Author">
              <w:r w:rsidRPr="00E73B40">
                <w:rPr>
                  <w:sz w:val="20"/>
                  <w:lang w:val="en-IE"/>
                </w:rPr>
                <w:t>-</w:t>
              </w:r>
            </w:ins>
          </w:p>
        </w:tc>
      </w:tr>
    </w:tbl>
    <w:p w14:paraId="5421B71D" w14:textId="1495C672" w:rsidR="003503B7" w:rsidRPr="00E73B40" w:rsidRDefault="003503B7" w:rsidP="00CE051C">
      <w:pPr>
        <w:pStyle w:val="Heading1"/>
        <w:rPr>
          <w:lang w:val="en-IE"/>
        </w:rPr>
      </w:pPr>
      <w:bookmarkStart w:id="258" w:name="_Toc471232956"/>
      <w:r w:rsidRPr="00E73B40">
        <w:rPr>
          <w:lang w:val="en-IE"/>
        </w:rPr>
        <w:lastRenderedPageBreak/>
        <w:t>Business Scenarios &amp; Features</w:t>
      </w:r>
      <w:bookmarkEnd w:id="258"/>
    </w:p>
    <w:p w14:paraId="2C7AC2F4" w14:textId="48646B98" w:rsidR="00A81348" w:rsidRPr="00E73B40" w:rsidRDefault="00976FB0" w:rsidP="000D76D3">
      <w:pPr>
        <w:pStyle w:val="Heading2"/>
        <w:rPr>
          <w:lang w:val="en-IE"/>
        </w:rPr>
      </w:pPr>
      <w:bookmarkStart w:id="259" w:name="_Toc471232957"/>
      <w:r w:rsidRPr="00E73B40">
        <w:rPr>
          <w:lang w:val="en-IE"/>
        </w:rPr>
        <w:t xml:space="preserve">How </w:t>
      </w:r>
      <w:r w:rsidR="00A81348" w:rsidRPr="00E73B40">
        <w:rPr>
          <w:lang w:val="en-IE"/>
        </w:rPr>
        <w:t>Busines</w:t>
      </w:r>
      <w:r w:rsidRPr="00E73B40">
        <w:rPr>
          <w:lang w:val="en-IE"/>
        </w:rPr>
        <w:t>s Scenarios &amp; Features are structured?</w:t>
      </w:r>
      <w:bookmarkEnd w:id="259"/>
    </w:p>
    <w:p w14:paraId="7C95E84C" w14:textId="77777777" w:rsidR="00BA1E96" w:rsidRPr="00E73B40" w:rsidRDefault="00BA1E96" w:rsidP="00BA1E96">
      <w:pPr>
        <w:keepNext/>
        <w:spacing w:after="0"/>
        <w:rPr>
          <w:color w:val="000000"/>
          <w:lang w:val="en-IE"/>
        </w:rPr>
      </w:pPr>
      <w:r w:rsidRPr="00E73B40">
        <w:rPr>
          <w:color w:val="000000"/>
          <w:lang w:val="en-IE"/>
        </w:rPr>
        <w:t>To make it easier to translate client's business requirements into business solutions</w:t>
      </w:r>
      <w:r w:rsidRPr="00E73B40">
        <w:rPr>
          <w:lang w:val="en-IE"/>
        </w:rPr>
        <w:t xml:space="preserve">, we specify customer journeys and business processes into Business scenarios. They represent real life situations, in which end customers </w:t>
      </w:r>
      <w:r w:rsidRPr="00E73B40">
        <w:rPr>
          <w:color w:val="000000"/>
          <w:lang w:val="en-IE"/>
        </w:rPr>
        <w:t>and telco employees experience a flow of activities in order to reach a certain goal. We use them to specify the solution in scope, considering real life events and the “happy path” (e.g. New customer activate new line).</w:t>
      </w:r>
    </w:p>
    <w:p w14:paraId="1DFDADC3" w14:textId="77777777" w:rsidR="00BA1E96" w:rsidRPr="00E73B40" w:rsidRDefault="00BA1E96" w:rsidP="00BA1E96">
      <w:pPr>
        <w:keepNext/>
        <w:spacing w:after="0"/>
        <w:rPr>
          <w:color w:val="000000"/>
          <w:lang w:val="en-IE"/>
        </w:rPr>
      </w:pPr>
      <w:r w:rsidRPr="00E73B40">
        <w:rPr>
          <w:color w:val="000000"/>
          <w:lang w:val="en-IE"/>
        </w:rPr>
        <w:t>Each business scenario is divided in phases, in order to identify the major moments of the experience detailed. Whenever applicable, a Phase can be reused in different business scenarios.   </w:t>
      </w:r>
    </w:p>
    <w:p w14:paraId="27FFD8F3" w14:textId="77777777" w:rsidR="006C26FB" w:rsidRPr="00E73B40" w:rsidRDefault="006C26FB" w:rsidP="006C26FB">
      <w:pPr>
        <w:tabs>
          <w:tab w:val="clear" w:pos="567"/>
        </w:tabs>
        <w:autoSpaceDE w:val="0"/>
        <w:autoSpaceDN w:val="0"/>
        <w:spacing w:before="0" w:after="0"/>
        <w:jc w:val="left"/>
        <w:rPr>
          <w:rFonts w:cs="Arial"/>
          <w:color w:val="000000"/>
          <w:lang w:val="en-IE" w:eastAsia="en-GB"/>
        </w:rPr>
      </w:pPr>
    </w:p>
    <w:p w14:paraId="1D32A437" w14:textId="77777777" w:rsidR="00BA1E96" w:rsidRPr="00E73B40" w:rsidRDefault="006C26FB" w:rsidP="006C26FB">
      <w:pPr>
        <w:tabs>
          <w:tab w:val="clear" w:pos="567"/>
        </w:tabs>
        <w:autoSpaceDE w:val="0"/>
        <w:autoSpaceDN w:val="0"/>
        <w:spacing w:before="0" w:after="0"/>
        <w:rPr>
          <w:color w:val="000000"/>
          <w:lang w:val="en-IE"/>
        </w:rPr>
      </w:pPr>
      <w:r w:rsidRPr="00E73B40">
        <w:rPr>
          <w:rFonts w:cs="Arial"/>
          <w:color w:val="000000"/>
          <w:lang w:val="en-IE" w:eastAsia="en-GB"/>
        </w:rPr>
        <w:t>In addition, whenever applicable in the Specify stage, we list every feature that is going to be implemented. We use features to specific system capabilities. Features are out-of-the-box and customizable by configuration. They may or may not have a flow of activities and can usually be used in different business scenarios (e.g. of a feature: invoice printing)</w:t>
      </w:r>
      <w:r w:rsidR="00BA1E96" w:rsidRPr="00E73B40">
        <w:rPr>
          <w:color w:val="000000"/>
          <w:lang w:val="en-IE"/>
        </w:rPr>
        <w:t>.</w:t>
      </w:r>
    </w:p>
    <w:p w14:paraId="3AD2A5D3" w14:textId="51D725D3" w:rsidR="00D145CA" w:rsidRPr="00E73B40" w:rsidRDefault="00A81348" w:rsidP="00B0620C">
      <w:pPr>
        <w:keepNext/>
        <w:spacing w:after="0"/>
        <w:jc w:val="left"/>
        <w:rPr>
          <w:lang w:val="en-IE" w:eastAsia="pt-PT"/>
        </w:rPr>
      </w:pPr>
      <w:r w:rsidRPr="00E73B40">
        <w:rPr>
          <w:color w:val="000000"/>
          <w:lang w:val="en-IE"/>
        </w:rPr>
        <w:t>Considering this context, the specification, is structured in the following way:</w:t>
      </w:r>
      <w:r w:rsidR="001F1926" w:rsidRPr="00E73B40">
        <w:rPr>
          <w:lang w:val="en-IE" w:eastAsia="pt-PT"/>
        </w:rPr>
        <w:t xml:space="preserve"> </w:t>
      </w:r>
      <w:r w:rsidR="007D05DD" w:rsidRPr="00E73B40">
        <w:rPr>
          <w:noProof/>
          <w:lang w:val="pt-PT" w:eastAsia="pt-PT"/>
        </w:rPr>
        <w:drawing>
          <wp:inline distT="0" distB="0" distL="0" distR="0" wp14:anchorId="7E7B92AD" wp14:editId="65B6F566">
            <wp:extent cx="6120130" cy="5699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5699595"/>
                    </a:xfrm>
                    <a:prstGeom prst="rect">
                      <a:avLst/>
                    </a:prstGeom>
                    <a:noFill/>
                    <a:ln>
                      <a:noFill/>
                    </a:ln>
                  </pic:spPr>
                </pic:pic>
              </a:graphicData>
            </a:graphic>
          </wp:inline>
        </w:drawing>
      </w:r>
    </w:p>
    <w:p w14:paraId="3E30734F" w14:textId="77777777" w:rsidR="00F04506" w:rsidRPr="00E73B40" w:rsidRDefault="00336EEB" w:rsidP="00205562">
      <w:pPr>
        <w:rPr>
          <w:lang w:val="en-IE" w:eastAsia="pt-PT"/>
        </w:rPr>
      </w:pPr>
      <w:r w:rsidRPr="00E73B40">
        <w:rPr>
          <w:lang w:val="en-IE" w:eastAsia="pt-PT"/>
        </w:rPr>
        <w:t>Reading this document should be done through the navigation pane (click View - check Navigation Pane). It will ease out the navigation through the document.</w:t>
      </w:r>
    </w:p>
    <w:p w14:paraId="63C46780" w14:textId="77777777" w:rsidR="00CB2DFF" w:rsidRPr="00E73B40" w:rsidRDefault="00CB2DFF" w:rsidP="000D76D3">
      <w:pPr>
        <w:pStyle w:val="Heading2"/>
        <w:rPr>
          <w:lang w:val="en-IE"/>
        </w:rPr>
        <w:sectPr w:rsidR="00CB2DFF" w:rsidRPr="00E73B40" w:rsidSect="00132DF7">
          <w:headerReference w:type="default" r:id="rId16"/>
          <w:footerReference w:type="default" r:id="rId17"/>
          <w:pgSz w:w="11906" w:h="16838" w:code="9"/>
          <w:pgMar w:top="1106" w:right="1134" w:bottom="1134" w:left="1134" w:header="737" w:footer="737" w:gutter="0"/>
          <w:cols w:space="708"/>
          <w:docGrid w:linePitch="360"/>
        </w:sectPr>
      </w:pPr>
    </w:p>
    <w:p w14:paraId="00C3967C" w14:textId="1859898B" w:rsidR="003503B7" w:rsidRPr="00E73B40" w:rsidRDefault="003503B7" w:rsidP="000D76D3">
      <w:pPr>
        <w:pStyle w:val="Heading2"/>
        <w:rPr>
          <w:lang w:val="en-IE"/>
        </w:rPr>
      </w:pPr>
      <w:bookmarkStart w:id="260" w:name="_Toc471232958"/>
      <w:r w:rsidRPr="00E73B40">
        <w:rPr>
          <w:lang w:val="en-IE"/>
        </w:rPr>
        <w:lastRenderedPageBreak/>
        <w:t>Functional Specification</w:t>
      </w:r>
      <w:bookmarkEnd w:id="260"/>
    </w:p>
    <w:p w14:paraId="512E4158" w14:textId="05584806" w:rsidR="00273C76" w:rsidRPr="00E73B40" w:rsidRDefault="00273C76" w:rsidP="00273C76">
      <w:pPr>
        <w:pStyle w:val="Heading3"/>
        <w:rPr>
          <w:lang w:val="en-IE"/>
        </w:rPr>
      </w:pPr>
      <w:bookmarkStart w:id="261" w:name="_Toc471232959"/>
      <w:r w:rsidRPr="00E73B40">
        <w:rPr>
          <w:lang w:val="en-IE"/>
        </w:rPr>
        <w:t>BS #</w:t>
      </w:r>
      <w:r w:rsidR="002473AB" w:rsidRPr="00E73B40">
        <w:rPr>
          <w:lang w:val="en-IE"/>
        </w:rPr>
        <w:t>1</w:t>
      </w:r>
      <w:r w:rsidRPr="00E73B40">
        <w:rPr>
          <w:lang w:val="en-IE"/>
        </w:rPr>
        <w:t>: Subscribe a mobile offer</w:t>
      </w:r>
      <w:bookmarkEnd w:id="261"/>
    </w:p>
    <w:tbl>
      <w:tblPr>
        <w:tblStyle w:val="CelFocus1"/>
        <w:tblW w:w="0" w:type="auto"/>
        <w:tblLook w:val="04A0" w:firstRow="1" w:lastRow="0" w:firstColumn="1" w:lastColumn="0" w:noHBand="0" w:noVBand="1"/>
      </w:tblPr>
      <w:tblGrid>
        <w:gridCol w:w="1789"/>
        <w:gridCol w:w="7803"/>
      </w:tblGrid>
      <w:tr w:rsidR="00273C76" w:rsidRPr="00E73B40" w14:paraId="34E5F21F"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768DB1AB" w14:textId="77777777" w:rsidR="00273C76" w:rsidRPr="00E73B40" w:rsidRDefault="00273C76" w:rsidP="00B55782">
            <w:pPr>
              <w:jc w:val="left"/>
              <w:rPr>
                <w:b w:val="0"/>
                <w:sz w:val="20"/>
                <w:szCs w:val="20"/>
                <w:lang w:val="en-IE"/>
              </w:rPr>
            </w:pPr>
            <w:r w:rsidRPr="00E73B40">
              <w:rPr>
                <w:sz w:val="20"/>
                <w:szCs w:val="20"/>
                <w:lang w:val="en-IE"/>
              </w:rPr>
              <w:t>Business Scenario Specification</w:t>
            </w:r>
          </w:p>
        </w:tc>
      </w:tr>
      <w:tr w:rsidR="00273C76" w:rsidRPr="00E73B40" w14:paraId="40D72D3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7486529F"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601C82EA" w14:textId="2361018B"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 mobile offer subscription. In this scenario, UFE covers mobile single offers and bundle offers only with mobile products under it.</w:t>
            </w:r>
          </w:p>
        </w:tc>
      </w:tr>
      <w:tr w:rsidR="00273C76" w:rsidRPr="00E73B40" w14:paraId="34D3B36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9EF5C06"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0EAA0403" w14:textId="77777777" w:rsidR="00273C76" w:rsidRPr="00E73B40" w:rsidRDefault="00273C76"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2B68928D" w14:textId="77777777" w:rsidR="00273C76" w:rsidRPr="00E73B40" w:rsidRDefault="00273C76"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“Campaigns” process, when accepting a campaign</w:t>
            </w:r>
          </w:p>
          <w:p w14:paraId="65CAEC2F" w14:textId="00CABE91" w:rsidR="00273C76" w:rsidRPr="00E73B40" w:rsidRDefault="00273C76" w:rsidP="00B4759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“Product catalogue” process, when adding a </w:t>
            </w:r>
            <w:r w:rsidR="00B4759B">
              <w:rPr>
                <w:color w:val="auto"/>
                <w:sz w:val="20"/>
                <w:szCs w:val="20"/>
                <w:lang w:val="en-IE"/>
              </w:rPr>
              <w:t>mobile</w:t>
            </w:r>
            <w:r w:rsidR="00B4759B" w:rsidRPr="00E73B40">
              <w:rPr>
                <w:color w:val="auto"/>
                <w:sz w:val="20"/>
                <w:szCs w:val="20"/>
                <w:lang w:val="en-IE"/>
              </w:rPr>
              <w:t xml:space="preserve"> </w:t>
            </w:r>
            <w:r w:rsidRPr="00E73B40">
              <w:rPr>
                <w:color w:val="auto"/>
                <w:sz w:val="20"/>
                <w:szCs w:val="20"/>
                <w:lang w:val="en-IE"/>
              </w:rPr>
              <w:t>offer to the basket</w:t>
            </w:r>
          </w:p>
        </w:tc>
      </w:tr>
      <w:tr w:rsidR="00273C76" w:rsidRPr="00E73B40" w14:paraId="7B85924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389702BD"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1450D199"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273C76" w:rsidRPr="00E73B40" w14:paraId="19D904F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4E489FE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532A53AD"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chosen mobile offer is subscribed to the customer.</w:t>
            </w:r>
          </w:p>
        </w:tc>
      </w:tr>
    </w:tbl>
    <w:p w14:paraId="23B365A2" w14:textId="2213D976" w:rsidR="00CD290A" w:rsidRPr="00E73B40" w:rsidRDefault="00CD290A" w:rsidP="00CD290A">
      <w:pPr>
        <w:pStyle w:val="Heading4"/>
        <w:rPr>
          <w:lang w:val="en-IE"/>
        </w:rPr>
      </w:pPr>
      <w:r w:rsidRPr="00E73B40">
        <w:rPr>
          <w:lang w:val="en-IE"/>
        </w:rPr>
        <w:t xml:space="preserve">Phase I – </w:t>
      </w:r>
      <w:r w:rsidR="00AE1F6A">
        <w:rPr>
          <w:lang w:val="en-IE"/>
        </w:rPr>
        <w:t>Type of offer selection</w:t>
      </w:r>
    </w:p>
    <w:p w14:paraId="35A14264" w14:textId="6EA68DB1" w:rsidR="00273C76" w:rsidRPr="00E73B40" w:rsidRDefault="00273C76" w:rsidP="00273C76">
      <w:pPr>
        <w:pStyle w:val="Heading5"/>
        <w:keepNext/>
        <w:rPr>
          <w:lang w:val="en-IE"/>
        </w:rPr>
      </w:pPr>
      <w:r w:rsidRPr="00E73B40">
        <w:rPr>
          <w:lang w:val="en-IE"/>
        </w:rPr>
        <w:t>Activity 1 » Add mobile offer to the basket</w:t>
      </w:r>
    </w:p>
    <w:tbl>
      <w:tblPr>
        <w:tblStyle w:val="CelFocus1"/>
        <w:tblW w:w="0" w:type="auto"/>
        <w:tblLook w:val="04A0" w:firstRow="1" w:lastRow="0" w:firstColumn="1" w:lastColumn="0" w:noHBand="0" w:noVBand="1"/>
      </w:tblPr>
      <w:tblGrid>
        <w:gridCol w:w="1522"/>
        <w:gridCol w:w="4042"/>
        <w:gridCol w:w="4028"/>
      </w:tblGrid>
      <w:tr w:rsidR="00273C76" w:rsidRPr="00E73B40" w14:paraId="7AE0CF18"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67CC010" w14:textId="77777777" w:rsidR="00273C76" w:rsidRPr="00E73B40" w:rsidRDefault="00273C76" w:rsidP="00B55782">
            <w:pPr>
              <w:jc w:val="left"/>
              <w:rPr>
                <w:b w:val="0"/>
                <w:sz w:val="20"/>
                <w:szCs w:val="20"/>
                <w:lang w:val="en-IE"/>
              </w:rPr>
            </w:pPr>
            <w:r w:rsidRPr="00E73B40">
              <w:rPr>
                <w:sz w:val="20"/>
                <w:szCs w:val="20"/>
                <w:lang w:val="en-IE"/>
              </w:rPr>
              <w:t>Activity Specification</w:t>
            </w:r>
          </w:p>
        </w:tc>
      </w:tr>
      <w:tr w:rsidR="00273C76" w:rsidRPr="00E73B40" w14:paraId="7EACE3B5"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75CF25"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B9888FF"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35CC6E36"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73C76" w:rsidRPr="00E73B40" w14:paraId="00E87EC0"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A88BA4"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201FA34"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73C76" w:rsidRPr="00E73B40" w14:paraId="7880367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25347C4"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FF516FF" w14:textId="6E8A5922" w:rsidR="00273C76" w:rsidRPr="00E73B40" w:rsidRDefault="00EB4B2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262" w:author="Author">
              <w:r w:rsidRPr="00EB4B23">
                <w:rPr>
                  <w:color w:val="auto"/>
                  <w:sz w:val="20"/>
                  <w:szCs w:val="20"/>
                  <w:lang w:val="en-IE"/>
                </w:rPr>
                <w:t>Select type of offer step</w:t>
              </w:r>
            </w:ins>
          </w:p>
        </w:tc>
      </w:tr>
      <w:tr w:rsidR="00273C76" w:rsidRPr="00E73B40" w14:paraId="32036A0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9B72B0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2F9BE39" w14:textId="2144218A" w:rsidR="00273C76" w:rsidRPr="00E73B40" w:rsidRDefault="00273C76" w:rsidP="0012485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enters on the Sales process</w:t>
            </w:r>
            <w:r w:rsidR="00B37B10" w:rsidRPr="00E73B40">
              <w:rPr>
                <w:color w:val="auto"/>
                <w:sz w:val="20"/>
                <w:szCs w:val="20"/>
                <w:lang w:val="en-IE"/>
              </w:rPr>
              <w:t xml:space="preserve">, </w:t>
            </w:r>
            <w:r w:rsidRPr="00E73B40">
              <w:rPr>
                <w:color w:val="auto"/>
                <w:sz w:val="20"/>
                <w:szCs w:val="20"/>
                <w:lang w:val="en-IE"/>
              </w:rPr>
              <w:t xml:space="preserve">chooses to add a </w:t>
            </w:r>
            <w:ins w:id="263" w:author="Author">
              <w:r w:rsidR="00C10E88">
                <w:rPr>
                  <w:color w:val="auto"/>
                  <w:sz w:val="20"/>
                  <w:szCs w:val="20"/>
                  <w:lang w:val="en-IE"/>
                </w:rPr>
                <w:t xml:space="preserve">PAYG or Pay on Bill </w:t>
              </w:r>
            </w:ins>
            <w:r w:rsidRPr="00E73B40">
              <w:rPr>
                <w:color w:val="auto"/>
                <w:sz w:val="20"/>
                <w:szCs w:val="20"/>
                <w:lang w:val="en-IE"/>
              </w:rPr>
              <w:t>mobile offer to the basket.</w:t>
            </w:r>
            <w:ins w:id="264" w:author="Author">
              <w:r w:rsidR="00F3559C" w:rsidRPr="00E73B40">
                <w:rPr>
                  <w:color w:val="auto"/>
                  <w:sz w:val="20"/>
                  <w:szCs w:val="20"/>
                  <w:lang w:val="en-IE"/>
                </w:rPr>
                <w:t xml:space="preserve"> The delivery method will be chosen automatically according to the flow the user</w:t>
              </w:r>
              <w:r w:rsidR="00124855" w:rsidRPr="00E73B40">
                <w:rPr>
                  <w:color w:val="auto"/>
                  <w:sz w:val="20"/>
                  <w:szCs w:val="20"/>
                  <w:lang w:val="en-IE"/>
                </w:rPr>
                <w:t xml:space="preserve"> makes</w:t>
              </w:r>
              <w:r w:rsidR="00F3559C" w:rsidRPr="00E73B40">
                <w:rPr>
                  <w:color w:val="auto"/>
                  <w:sz w:val="20"/>
                  <w:szCs w:val="20"/>
                  <w:lang w:val="en-IE"/>
                </w:rPr>
                <w:t>.</w:t>
              </w:r>
            </w:ins>
          </w:p>
        </w:tc>
      </w:tr>
      <w:tr w:rsidR="00830D47" w:rsidRPr="00E73B40" w14:paraId="2920944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8072F70" w14:textId="77777777" w:rsidR="00830D47" w:rsidRPr="00E73B40" w:rsidRDefault="00830D47"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6B3AB8F" w14:textId="77777777" w:rsidR="00830D47" w:rsidRPr="00E73B40" w:rsidRDefault="00830D47"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45C97EEA" w14:textId="77777777" w:rsidR="00830D47" w:rsidRPr="00E73B40" w:rsidRDefault="00830D47"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5E16BB69" w14:textId="77777777" w:rsidR="00830D47" w:rsidRPr="00E73B40" w:rsidRDefault="00830D47"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30D47" w:rsidRPr="00E73B40" w14:paraId="655625A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1E4EED6" w14:textId="77777777" w:rsidR="00830D47" w:rsidRPr="00E73B40" w:rsidRDefault="00830D47" w:rsidP="00B55782">
            <w:pPr>
              <w:pStyle w:val="TableText"/>
              <w:keepNext/>
              <w:tabs>
                <w:tab w:val="left" w:pos="567"/>
              </w:tabs>
              <w:spacing w:line="240" w:lineRule="exact"/>
              <w:jc w:val="left"/>
              <w:rPr>
                <w:color w:val="auto"/>
                <w:sz w:val="20"/>
                <w:szCs w:val="20"/>
                <w:lang w:val="en-IE"/>
              </w:rPr>
            </w:pPr>
          </w:p>
        </w:tc>
        <w:tc>
          <w:tcPr>
            <w:tcW w:w="4042" w:type="dxa"/>
          </w:tcPr>
          <w:p w14:paraId="26AB646E" w14:textId="77777777"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available offers</w:t>
            </w:r>
          </w:p>
          <w:p w14:paraId="3A8F494F" w14:textId="2054F958" w:rsidR="00830D47" w:rsidRPr="00137781"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5" w:author="Author"/>
                <w:color w:val="auto"/>
                <w:sz w:val="20"/>
                <w:szCs w:val="18"/>
                <w:lang w:val="en-IE" w:eastAsia="en-US"/>
              </w:rPr>
            </w:pPr>
            <w:ins w:id="266" w:author="Author">
              <w:r>
                <w:rPr>
                  <w:color w:val="auto"/>
                  <w:sz w:val="20"/>
                  <w:szCs w:val="18"/>
                  <w:lang w:val="en-IE" w:eastAsia="en-US"/>
                </w:rPr>
                <w:t xml:space="preserve">For </w:t>
              </w:r>
              <w:r>
                <w:rPr>
                  <w:b/>
                  <w:color w:val="auto"/>
                  <w:sz w:val="20"/>
                  <w:szCs w:val="18"/>
                  <w:lang w:val="en-IE" w:eastAsia="en-US"/>
                </w:rPr>
                <w:t xml:space="preserve">existing </w:t>
              </w:r>
              <w:r w:rsidRPr="00054A4C">
                <w:rPr>
                  <w:b/>
                  <w:color w:val="auto"/>
                  <w:sz w:val="20"/>
                  <w:szCs w:val="18"/>
                  <w:lang w:val="en-IE" w:eastAsia="en-US"/>
                </w:rPr>
                <w:t>customers</w:t>
              </w:r>
              <w:r w:rsidRPr="00054A4C">
                <w:rPr>
                  <w:color w:val="auto"/>
                  <w:sz w:val="20"/>
                  <w:szCs w:val="18"/>
                  <w:lang w:val="en-IE" w:eastAsia="en-US"/>
                </w:rPr>
                <w:t>,</w:t>
              </w:r>
              <w:r>
                <w:rPr>
                  <w:b/>
                  <w:color w:val="auto"/>
                  <w:sz w:val="20"/>
                  <w:szCs w:val="18"/>
                  <w:lang w:val="en-IE" w:eastAsia="en-US"/>
                </w:rPr>
                <w:t xml:space="preserve"> </w:t>
              </w:r>
              <w:r w:rsidRPr="00054A4C">
                <w:rPr>
                  <w:color w:val="auto"/>
                  <w:sz w:val="20"/>
                  <w:szCs w:val="18"/>
                  <w:lang w:val="en-IE" w:eastAsia="en-US"/>
                </w:rPr>
                <w:t>UFE</w:t>
              </w:r>
              <w:r>
                <w:rPr>
                  <w:color w:val="auto"/>
                  <w:sz w:val="20"/>
                  <w:szCs w:val="18"/>
                  <w:lang w:val="en-IE" w:eastAsia="en-US"/>
                </w:rPr>
                <w:t xml:space="preserve"> will call a service from OMS to get the eligible products list, in case of a replace offer scenario. If an existing customer, subscribe a new service, in addition to an existing one, while not modifying this existing service, UFE </w:t>
              </w:r>
              <w:r>
                <w:rPr>
                  <w:b/>
                  <w:color w:val="auto"/>
                  <w:sz w:val="20"/>
                  <w:szCs w:val="18"/>
                  <w:lang w:val="en-IE" w:eastAsia="en-US"/>
                </w:rPr>
                <w:t>will not</w:t>
              </w:r>
              <w:r>
                <w:rPr>
                  <w:color w:val="auto"/>
                  <w:sz w:val="20"/>
                  <w:szCs w:val="18"/>
                  <w:lang w:val="en-IE" w:eastAsia="en-US"/>
                </w:rPr>
                <w:t xml:space="preserve"> call the get eligible products list.</w:t>
              </w:r>
            </w:ins>
          </w:p>
          <w:p w14:paraId="18389DE4" w14:textId="456BBEAB"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67" w:author="Author">
              <w:r>
                <w:rPr>
                  <w:color w:val="auto"/>
                  <w:sz w:val="20"/>
                  <w:szCs w:val="18"/>
                  <w:lang w:val="en-IE" w:eastAsia="en-US"/>
                </w:rPr>
                <w:t>With the response from this service, UFE</w:t>
              </w:r>
              <w:r w:rsidRPr="00E73B40">
                <w:rPr>
                  <w:color w:val="auto"/>
                  <w:sz w:val="20"/>
                  <w:szCs w:val="18"/>
                  <w:lang w:val="en-IE" w:eastAsia="en-US"/>
                </w:rPr>
                <w:t xml:space="preserve"> </w:t>
              </w:r>
            </w:ins>
            <w:r w:rsidRPr="00E73B40">
              <w:rPr>
                <w:color w:val="auto"/>
                <w:sz w:val="20"/>
                <w:szCs w:val="18"/>
                <w:lang w:val="en-IE" w:eastAsia="en-US"/>
              </w:rPr>
              <w:t xml:space="preserve">filters </w:t>
            </w:r>
            <w:ins w:id="268" w:author="Author">
              <w:r>
                <w:rPr>
                  <w:color w:val="auto"/>
                  <w:sz w:val="20"/>
                  <w:szCs w:val="18"/>
                  <w:lang w:val="en-IE" w:eastAsia="en-US"/>
                </w:rPr>
                <w:t xml:space="preserve">with UFE_Catalogue </w:t>
              </w:r>
            </w:ins>
            <w:r w:rsidRPr="00E73B40">
              <w:rPr>
                <w:color w:val="auto"/>
                <w:sz w:val="20"/>
                <w:szCs w:val="18"/>
                <w:lang w:val="en-IE" w:eastAsia="en-US"/>
              </w:rPr>
              <w:t>the available mobile single and bundle offers</w:t>
            </w:r>
            <w:ins w:id="269" w:author="Author">
              <w:r>
                <w:rPr>
                  <w:color w:val="auto"/>
                  <w:sz w:val="20"/>
                  <w:szCs w:val="18"/>
                  <w:lang w:val="en-IE" w:eastAsia="en-US"/>
                </w:rPr>
                <w:t>, as well as PAYG and Pay on Bill</w:t>
              </w:r>
            </w:ins>
            <w:r w:rsidRPr="00E73B40">
              <w:rPr>
                <w:color w:val="auto"/>
                <w:sz w:val="20"/>
                <w:szCs w:val="18"/>
                <w:lang w:val="en-IE" w:eastAsia="en-US"/>
              </w:rPr>
              <w:t xml:space="preserve"> for activations, considering:</w:t>
            </w:r>
          </w:p>
          <w:p w14:paraId="4F0DE3B5" w14:textId="77777777" w:rsidR="00830D47" w:rsidRPr="00E73B40" w:rsidRDefault="00830D47" w:rsidP="00A5332B">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user role</w:t>
            </w:r>
          </w:p>
          <w:p w14:paraId="62E57337" w14:textId="77777777" w:rsidR="00830D47" w:rsidRDefault="00830D47" w:rsidP="00A5332B">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ins w:id="270" w:author="Author"/>
                <w:color w:val="auto"/>
                <w:sz w:val="20"/>
                <w:szCs w:val="18"/>
                <w:lang w:val="en-IE" w:eastAsia="en-US"/>
              </w:rPr>
            </w:pPr>
            <w:r w:rsidRPr="00E73B40">
              <w:rPr>
                <w:color w:val="auto"/>
                <w:sz w:val="20"/>
                <w:szCs w:val="18"/>
                <w:lang w:val="en-IE" w:eastAsia="en-US"/>
              </w:rPr>
              <w:t>billing type of the contextualized billing customer (if any)</w:t>
            </w:r>
          </w:p>
          <w:p w14:paraId="7C56F1C3"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71" w:author="Author"/>
                <w:color w:val="auto"/>
                <w:sz w:val="20"/>
                <w:szCs w:val="18"/>
                <w:lang w:val="en-IE" w:eastAsia="en-US"/>
              </w:rPr>
            </w:pPr>
            <w:ins w:id="272" w:author="Author">
              <w:r w:rsidRPr="00E04574">
                <w:rPr>
                  <w:color w:val="auto"/>
                  <w:sz w:val="20"/>
                  <w:szCs w:val="18"/>
                  <w:lang w:val="en-IE" w:eastAsia="en-US"/>
                </w:rPr>
                <w:t>Channel Type</w:t>
              </w:r>
            </w:ins>
          </w:p>
          <w:p w14:paraId="2E85CB23"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73" w:author="Author"/>
                <w:color w:val="auto"/>
                <w:sz w:val="20"/>
                <w:szCs w:val="18"/>
                <w:lang w:val="en-IE" w:eastAsia="en-US"/>
              </w:rPr>
            </w:pPr>
            <w:ins w:id="274" w:author="Author">
              <w:r w:rsidRPr="00E04574">
                <w:rPr>
                  <w:color w:val="auto"/>
                  <w:sz w:val="20"/>
                  <w:szCs w:val="18"/>
                  <w:lang w:val="en-IE" w:eastAsia="en-US"/>
                </w:rPr>
                <w:t>Dealer ID / Shop ID</w:t>
              </w:r>
            </w:ins>
          </w:p>
          <w:p w14:paraId="5DCEDCF2"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75" w:author="Author"/>
                <w:color w:val="auto"/>
                <w:sz w:val="20"/>
                <w:szCs w:val="18"/>
                <w:lang w:val="en-IE" w:eastAsia="en-US"/>
              </w:rPr>
            </w:pPr>
            <w:ins w:id="276" w:author="Author">
              <w:r w:rsidRPr="00E04574">
                <w:rPr>
                  <w:color w:val="auto"/>
                  <w:sz w:val="20"/>
                  <w:szCs w:val="18"/>
                  <w:lang w:val="en-IE" w:eastAsia="en-US"/>
                </w:rPr>
                <w:t>Dealer Type</w:t>
              </w:r>
            </w:ins>
          </w:p>
          <w:p w14:paraId="613AC963" w14:textId="54E8FE32" w:rsidR="00830D47" w:rsidRDefault="00830D47" w:rsidP="00E04574">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ins w:id="277" w:author="Author"/>
                <w:color w:val="auto"/>
                <w:sz w:val="20"/>
                <w:szCs w:val="18"/>
                <w:lang w:val="en-IE" w:eastAsia="en-US"/>
              </w:rPr>
            </w:pPr>
            <w:ins w:id="278" w:author="Author">
              <w:r w:rsidRPr="00E04574">
                <w:rPr>
                  <w:color w:val="auto"/>
                  <w:sz w:val="20"/>
                  <w:szCs w:val="18"/>
                  <w:lang w:val="en-IE" w:eastAsia="en-US"/>
                </w:rPr>
                <w:t>Is anonymous</w:t>
              </w:r>
              <w:r>
                <w:rPr>
                  <w:color w:val="auto"/>
                  <w:sz w:val="20"/>
                  <w:szCs w:val="18"/>
                  <w:lang w:val="en-IE" w:eastAsia="en-US"/>
                </w:rPr>
                <w:t xml:space="preserve"> (in case of identified customer, this flag is Y. Some offers will only be shown if customer is identified)</w:t>
              </w:r>
            </w:ins>
          </w:p>
          <w:p w14:paraId="2F7DE956" w14:textId="01E04B85" w:rsidR="00830D47" w:rsidRDefault="00830D47" w:rsidP="006E74B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9" w:author="Author"/>
                <w:color w:val="auto"/>
                <w:sz w:val="20"/>
                <w:szCs w:val="18"/>
                <w:lang w:val="en-IE" w:eastAsia="en-US"/>
              </w:rPr>
            </w:pPr>
            <w:ins w:id="280" w:author="Author">
              <w:r>
                <w:rPr>
                  <w:color w:val="auto"/>
                  <w:sz w:val="20"/>
                  <w:szCs w:val="18"/>
                  <w:lang w:val="en-IE" w:eastAsia="en-US"/>
                </w:rPr>
                <w:t xml:space="preserve">For a Pay on Bill offer, UFE will only get the available offers after having the customer details (done in Activity 2 for </w:t>
              </w:r>
              <w:r w:rsidRPr="00054A4C">
                <w:rPr>
                  <w:b/>
                  <w:color w:val="auto"/>
                  <w:sz w:val="20"/>
                  <w:szCs w:val="18"/>
                  <w:lang w:val="en-IE" w:eastAsia="en-US"/>
                </w:rPr>
                <w:t>new customers</w:t>
              </w:r>
              <w:r>
                <w:rPr>
                  <w:color w:val="auto"/>
                  <w:sz w:val="20"/>
                  <w:szCs w:val="18"/>
                  <w:lang w:val="en-IE" w:eastAsia="en-US"/>
                </w:rPr>
                <w:t>).</w:t>
              </w:r>
            </w:ins>
          </w:p>
          <w:p w14:paraId="260243FB" w14:textId="09D82C85" w:rsidR="00830D47" w:rsidRPr="00E73B40" w:rsidRDefault="00830D47" w:rsidP="006E74B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81" w:author="Author">
              <w:r>
                <w:rPr>
                  <w:color w:val="auto"/>
                  <w:sz w:val="20"/>
                  <w:szCs w:val="18"/>
                  <w:lang w:val="en-IE" w:eastAsia="en-US"/>
                </w:rPr>
                <w:t xml:space="preserve">For </w:t>
              </w:r>
              <w:r w:rsidRPr="00227C42">
                <w:rPr>
                  <w:b/>
                  <w:color w:val="auto"/>
                  <w:sz w:val="20"/>
                  <w:szCs w:val="18"/>
                  <w:lang w:val="en-IE" w:eastAsia="en-US"/>
                </w:rPr>
                <w:t>new customers</w:t>
              </w:r>
              <w:r>
                <w:rPr>
                  <w:color w:val="auto"/>
                  <w:sz w:val="20"/>
                  <w:szCs w:val="18"/>
                  <w:lang w:val="en-IE" w:eastAsia="en-US"/>
                </w:rPr>
                <w:t>, UFE will not call the service (get eligible products list) from OMS and will only call UFE Catalogue.</w:t>
              </w:r>
              <w:del w:id="282" w:author="Author">
                <w:r w:rsidRPr="006E74B3" w:rsidDel="00054A4C">
                  <w:rPr>
                    <w:b/>
                    <w:color w:val="auto"/>
                    <w:sz w:val="20"/>
                    <w:szCs w:val="18"/>
                    <w:lang w:val="en-IE" w:eastAsia="en-US"/>
                  </w:rPr>
                  <w:delText xml:space="preserve">Note: </w:delText>
                </w:r>
                <w:r w:rsidDel="00054A4C">
                  <w:rPr>
                    <w:color w:val="auto"/>
                    <w:sz w:val="20"/>
                    <w:szCs w:val="18"/>
                    <w:lang w:val="en-IE" w:eastAsia="en-US"/>
                  </w:rPr>
                  <w:delText xml:space="preserve">In case of a Pay on Bill offer, UFE will only get the available offers after getting the customer details. For </w:delText>
                </w:r>
                <w:r w:rsidRPr="00227C42" w:rsidDel="00054A4C">
                  <w:rPr>
                    <w:b/>
                    <w:color w:val="auto"/>
                    <w:sz w:val="20"/>
                    <w:szCs w:val="18"/>
                    <w:lang w:val="en-IE" w:eastAsia="en-US"/>
                  </w:rPr>
                  <w:delText>new customers</w:delText>
                </w:r>
                <w:r w:rsidDel="00054A4C">
                  <w:rPr>
                    <w:color w:val="auto"/>
                    <w:sz w:val="20"/>
                    <w:szCs w:val="18"/>
                    <w:lang w:val="en-IE" w:eastAsia="en-US"/>
                  </w:rPr>
                  <w:delText>, UFE will not call the service from OMS to get the eligible products list, will only call UFE_Catalogue.</w:delText>
                </w:r>
              </w:del>
            </w:ins>
          </w:p>
          <w:p w14:paraId="1781E45E" w14:textId="4679A32D"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Offers are previously loaded from MEC to UFE through the UFE Catalogue component (for full details on this component, please see [2]).</w:t>
            </w:r>
          </w:p>
        </w:tc>
        <w:tc>
          <w:tcPr>
            <w:tcW w:w="4028" w:type="dxa"/>
          </w:tcPr>
          <w:p w14:paraId="6D22A663" w14:textId="77777777" w:rsidR="00830D47" w:rsidRPr="00E73B40" w:rsidRDefault="00830D4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offers, UFE shows the warning message WM_SAL_1.</w:t>
            </w:r>
          </w:p>
        </w:tc>
      </w:tr>
      <w:tr w:rsidR="00830D47" w:rsidRPr="00E73B40" w14:paraId="12CC9495" w14:textId="77777777" w:rsidTr="00B55782">
        <w:trPr>
          <w:trHeight w:val="440"/>
          <w:ins w:id="28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075E6F8" w14:textId="77777777" w:rsidR="00830D47" w:rsidRPr="00E73B40" w:rsidRDefault="00830D47" w:rsidP="00B55782">
            <w:pPr>
              <w:pStyle w:val="TableText"/>
              <w:keepNext/>
              <w:tabs>
                <w:tab w:val="left" w:pos="567"/>
              </w:tabs>
              <w:spacing w:line="240" w:lineRule="exact"/>
              <w:rPr>
                <w:ins w:id="284" w:author="Author"/>
                <w:color w:val="auto"/>
                <w:sz w:val="20"/>
                <w:szCs w:val="20"/>
                <w:lang w:val="en-IE"/>
              </w:rPr>
            </w:pPr>
          </w:p>
        </w:tc>
        <w:tc>
          <w:tcPr>
            <w:tcW w:w="4042" w:type="dxa"/>
          </w:tcPr>
          <w:p w14:paraId="2B7E4C01" w14:textId="56BD3B0E" w:rsidR="00830D47" w:rsidRPr="00E73B40" w:rsidRDefault="00830D47" w:rsidP="009859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 w:author="Author"/>
                <w:color w:val="439782"/>
                <w:sz w:val="20"/>
                <w:szCs w:val="18"/>
                <w:lang w:val="en-IE" w:eastAsia="en-US"/>
              </w:rPr>
            </w:pPr>
            <w:ins w:id="286" w:author="Author">
              <w:r>
                <w:rPr>
                  <w:color w:val="439782"/>
                  <w:sz w:val="20"/>
                  <w:szCs w:val="18"/>
                  <w:lang w:val="en-IE" w:eastAsia="en-US"/>
                </w:rPr>
                <w:t>1b</w:t>
              </w:r>
              <w:r w:rsidRPr="00E73B40">
                <w:rPr>
                  <w:color w:val="439782"/>
                  <w:sz w:val="20"/>
                  <w:szCs w:val="18"/>
                  <w:lang w:val="en-IE" w:eastAsia="en-US"/>
                </w:rPr>
                <w:t>. Collections</w:t>
              </w:r>
            </w:ins>
          </w:p>
          <w:p w14:paraId="362A8173" w14:textId="04CD96F9" w:rsidR="00830D47" w:rsidRPr="00E73B40" w:rsidRDefault="00830D47" w:rsidP="0014107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7" w:author="Author"/>
                <w:color w:val="439782"/>
                <w:sz w:val="20"/>
                <w:szCs w:val="18"/>
                <w:lang w:val="en-IE" w:eastAsia="en-US"/>
              </w:rPr>
            </w:pPr>
            <w:ins w:id="288" w:author="Author">
              <w:r w:rsidRPr="00E73B40">
                <w:rPr>
                  <w:color w:val="auto"/>
                  <w:sz w:val="20"/>
                  <w:szCs w:val="18"/>
                  <w:lang w:val="en-IE" w:eastAsia="en-US"/>
                </w:rPr>
                <w:t xml:space="preserve">If a Customer is in collections, UFE will not </w:t>
              </w:r>
              <w:r>
                <w:rPr>
                  <w:color w:val="auto"/>
                  <w:sz w:val="20"/>
                  <w:szCs w:val="18"/>
                  <w:lang w:val="en-IE" w:eastAsia="en-US"/>
                </w:rPr>
                <w:t>open the process and will display the warning message EM_SAL_55.</w:t>
              </w:r>
            </w:ins>
          </w:p>
        </w:tc>
        <w:tc>
          <w:tcPr>
            <w:tcW w:w="4028" w:type="dxa"/>
          </w:tcPr>
          <w:p w14:paraId="17B4EBF3" w14:textId="30BA3B99"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9" w:author="Author"/>
                <w:color w:val="auto"/>
                <w:sz w:val="20"/>
                <w:szCs w:val="18"/>
                <w:lang w:val="en-IE" w:eastAsia="en-US"/>
              </w:rPr>
            </w:pPr>
            <w:ins w:id="290" w:author="Author">
              <w:r w:rsidRPr="00E73B40">
                <w:rPr>
                  <w:color w:val="auto"/>
                  <w:sz w:val="20"/>
                  <w:szCs w:val="18"/>
                  <w:lang w:val="en-IE" w:eastAsia="en-US"/>
                </w:rPr>
                <w:t>-</w:t>
              </w:r>
            </w:ins>
          </w:p>
        </w:tc>
      </w:tr>
      <w:tr w:rsidR="00830D47" w:rsidRPr="00E73B40" w14:paraId="610BE7AB" w14:textId="77777777" w:rsidTr="00B55782">
        <w:trPr>
          <w:trHeight w:val="440"/>
          <w:ins w:id="29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7C1C6F9" w14:textId="77777777" w:rsidR="00830D47" w:rsidRPr="00E73B40" w:rsidRDefault="00830D47" w:rsidP="00B55782">
            <w:pPr>
              <w:pStyle w:val="TableText"/>
              <w:keepNext/>
              <w:tabs>
                <w:tab w:val="left" w:pos="567"/>
              </w:tabs>
              <w:spacing w:line="240" w:lineRule="exact"/>
              <w:rPr>
                <w:ins w:id="292" w:author="Author"/>
                <w:color w:val="auto"/>
                <w:sz w:val="20"/>
                <w:szCs w:val="20"/>
                <w:lang w:val="en-IE"/>
              </w:rPr>
            </w:pPr>
          </w:p>
        </w:tc>
        <w:tc>
          <w:tcPr>
            <w:tcW w:w="4042" w:type="dxa"/>
          </w:tcPr>
          <w:p w14:paraId="230ABA71" w14:textId="130BF544" w:rsidR="00830D47" w:rsidRPr="00E73B40"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3" w:author="Author"/>
                <w:color w:val="439782"/>
                <w:sz w:val="20"/>
                <w:szCs w:val="18"/>
                <w:lang w:val="en-IE" w:eastAsia="en-US"/>
              </w:rPr>
            </w:pPr>
            <w:ins w:id="294" w:author="Author">
              <w:r>
                <w:rPr>
                  <w:color w:val="439782"/>
                  <w:sz w:val="20"/>
                  <w:szCs w:val="18"/>
                  <w:lang w:val="en-IE" w:eastAsia="en-US"/>
                </w:rPr>
                <w:t>1c</w:t>
              </w:r>
              <w:r w:rsidRPr="00E73B40">
                <w:rPr>
                  <w:color w:val="439782"/>
                  <w:sz w:val="20"/>
                  <w:szCs w:val="18"/>
                  <w:lang w:val="en-IE" w:eastAsia="en-US"/>
                </w:rPr>
                <w:t>. Loyalty Points</w:t>
              </w:r>
            </w:ins>
          </w:p>
          <w:p w14:paraId="06E239E7" w14:textId="77777777" w:rsidR="00CE733D" w:rsidRDefault="00CE733D"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5" w:author="Author"/>
                <w:color w:val="auto"/>
                <w:sz w:val="20"/>
                <w:szCs w:val="18"/>
                <w:lang w:val="en-IE" w:eastAsia="en-US"/>
              </w:rPr>
            </w:pPr>
            <w:ins w:id="296"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6D9F51F9" w14:textId="3BBC9884" w:rsidR="00830D47" w:rsidRPr="00E73B40"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7" w:author="Author"/>
                <w:color w:val="auto"/>
                <w:sz w:val="20"/>
                <w:szCs w:val="18"/>
                <w:lang w:val="en-IE" w:eastAsia="en-US"/>
              </w:rPr>
            </w:pPr>
            <w:ins w:id="298" w:author="Author">
              <w:r w:rsidRPr="00E73B40">
                <w:rPr>
                  <w:color w:val="auto"/>
                  <w:sz w:val="20"/>
                  <w:szCs w:val="18"/>
                  <w:lang w:val="en-IE" w:eastAsia="en-US"/>
                </w:rPr>
                <w:t xml:space="preserve">UFE will validate if the </w:t>
              </w:r>
              <w:r w:rsidR="00CE733D">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769FEA28" w14:textId="77777777" w:rsidR="00830D47" w:rsidRDefault="00830D47" w:rsidP="001D328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9" w:author="Author"/>
                <w:color w:val="auto"/>
                <w:sz w:val="20"/>
                <w:szCs w:val="18"/>
                <w:lang w:val="en-IE" w:eastAsia="en-US"/>
              </w:rPr>
            </w:pPr>
            <w:ins w:id="300"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6FFB1A51" w14:textId="24969C3B" w:rsidR="00FA2FC3" w:rsidRPr="00FA2FC3" w:rsidRDefault="00FA2FC3" w:rsidP="00FA2F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1" w:author="Author"/>
                <w:color w:val="439782"/>
                <w:sz w:val="20"/>
                <w:szCs w:val="18"/>
                <w:lang w:val="en-IE" w:eastAsia="en-US"/>
              </w:rPr>
            </w:pPr>
            <w:ins w:id="302" w:author="Author">
              <w:r w:rsidRPr="00FA2FC3">
                <w:rPr>
                  <w:b/>
                  <w:color w:val="auto"/>
                  <w:sz w:val="20"/>
                  <w:szCs w:val="18"/>
                  <w:lang w:val="en-IE" w:eastAsia="en-US"/>
                </w:rPr>
                <w:t xml:space="preserve">Note: </w:t>
              </w:r>
              <w:r w:rsidR="005D3AFA" w:rsidRPr="00FA2FC3">
                <w:rPr>
                  <w:color w:val="auto"/>
                  <w:sz w:val="20"/>
                  <w:szCs w:val="18"/>
                  <w:lang w:val="en-IE" w:eastAsia="en-US"/>
                </w:rPr>
                <w:t>Loyalty</w:t>
              </w:r>
              <w:r w:rsidR="005D3AFA">
                <w:rPr>
                  <w:color w:val="auto"/>
                  <w:sz w:val="20"/>
                  <w:szCs w:val="18"/>
                  <w:lang w:val="en-IE" w:eastAsia="en-US"/>
                </w:rPr>
                <w:t xml:space="preserve"> points are exclusive for PAYG m</w:t>
              </w:r>
              <w:r w:rsidR="005D3AFA" w:rsidRPr="00FA2FC3">
                <w:rPr>
                  <w:color w:val="auto"/>
                  <w:sz w:val="20"/>
                  <w:szCs w:val="18"/>
                  <w:lang w:val="en-IE" w:eastAsia="en-US"/>
                </w:rPr>
                <w:t xml:space="preserve">obile </w:t>
              </w:r>
              <w:r w:rsidR="005D3AFA">
                <w:rPr>
                  <w:color w:val="auto"/>
                  <w:sz w:val="20"/>
                  <w:szCs w:val="18"/>
                  <w:lang w:val="en-IE" w:eastAsia="en-US"/>
                </w:rPr>
                <w:t>o</w:t>
              </w:r>
              <w:r w:rsidR="005D3AFA" w:rsidRPr="00FA2FC3">
                <w:rPr>
                  <w:color w:val="auto"/>
                  <w:sz w:val="20"/>
                  <w:szCs w:val="18"/>
                  <w:lang w:val="en-IE" w:eastAsia="en-US"/>
                </w:rPr>
                <w:t>ffer</w:t>
              </w:r>
              <w:r w:rsidR="005D3AFA">
                <w:rPr>
                  <w:color w:val="auto"/>
                  <w:sz w:val="20"/>
                  <w:szCs w:val="18"/>
                  <w:lang w:val="en-IE" w:eastAsia="en-US"/>
                </w:rPr>
                <w:t>, top up vouchers, accessories and equipment’s</w:t>
              </w:r>
              <w:r w:rsidR="005D3AFA" w:rsidRPr="00FA2FC3">
                <w:rPr>
                  <w:color w:val="auto"/>
                  <w:sz w:val="20"/>
                  <w:szCs w:val="18"/>
                  <w:lang w:val="en-IE" w:eastAsia="en-US"/>
                </w:rPr>
                <w:t xml:space="preserve"> or BillPay for</w:t>
              </w:r>
              <w:r w:rsidR="005D3AFA">
                <w:rPr>
                  <w:color w:val="auto"/>
                  <w:sz w:val="20"/>
                  <w:szCs w:val="18"/>
                  <w:lang w:val="en-IE" w:eastAsia="en-US"/>
                </w:rPr>
                <w:t xml:space="preserve"> accessories and</w:t>
              </w:r>
              <w:r w:rsidR="005D3AFA" w:rsidRPr="00FA2FC3">
                <w:rPr>
                  <w:color w:val="auto"/>
                  <w:sz w:val="20"/>
                  <w:szCs w:val="18"/>
                  <w:lang w:val="en-IE" w:eastAsia="en-US"/>
                </w:rPr>
                <w:t xml:space="preserve"> </w:t>
              </w:r>
              <w:r w:rsidR="005D3AFA">
                <w:rPr>
                  <w:color w:val="auto"/>
                  <w:sz w:val="20"/>
                  <w:szCs w:val="18"/>
                  <w:lang w:val="en-IE" w:eastAsia="en-US"/>
                </w:rPr>
                <w:t>equipment’s</w:t>
              </w:r>
              <w:r w:rsidR="005D3AFA" w:rsidRPr="00FA2FC3">
                <w:rPr>
                  <w:color w:val="auto"/>
                  <w:sz w:val="20"/>
                  <w:szCs w:val="18"/>
                  <w:lang w:val="en-IE" w:eastAsia="en-US"/>
                </w:rPr>
                <w:t xml:space="preserve"> purchase.</w:t>
              </w:r>
              <w:del w:id="303"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del>
            </w:ins>
          </w:p>
        </w:tc>
        <w:tc>
          <w:tcPr>
            <w:tcW w:w="4028" w:type="dxa"/>
          </w:tcPr>
          <w:p w14:paraId="3C205A61" w14:textId="39FA39D0" w:rsidR="00830D47" w:rsidDel="00E842C8" w:rsidRDefault="00830D47" w:rsidP="00D3355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4" w:author="Author"/>
                <w:del w:id="305" w:author="Author"/>
                <w:color w:val="auto"/>
                <w:sz w:val="20"/>
                <w:szCs w:val="18"/>
                <w:lang w:val="en-IE" w:eastAsia="en-US"/>
              </w:rPr>
            </w:pPr>
            <w:ins w:id="306"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del w:id="307" w:author="Author">
                <w:r w:rsidRPr="00E73B40" w:rsidDel="00615BCC">
                  <w:rPr>
                    <w:color w:val="auto"/>
                    <w:sz w:val="20"/>
                    <w:szCs w:val="18"/>
                    <w:lang w:val="en-IE" w:eastAsia="en-US"/>
                  </w:rPr>
                  <w:delText>-</w:delText>
                </w:r>
                <w:r w:rsidRPr="00E73B40" w:rsidDel="00E842C8">
                  <w:rPr>
                    <w:color w:val="auto"/>
                    <w:sz w:val="20"/>
                    <w:szCs w:val="18"/>
                    <w:lang w:val="en-IE" w:eastAsia="en-US"/>
                  </w:rPr>
                  <w:delText xml:space="preserve">If an error occurs trying to </w:delText>
                </w:r>
                <w:r w:rsidDel="00E842C8">
                  <w:rPr>
                    <w:color w:val="auto"/>
                    <w:sz w:val="20"/>
                    <w:szCs w:val="18"/>
                    <w:lang w:val="en-IE" w:eastAsia="en-US"/>
                  </w:rPr>
                  <w:delText>reserve the selected products</w:delText>
                </w:r>
                <w:r w:rsidRPr="00E73B40" w:rsidDel="00E842C8">
                  <w:rPr>
                    <w:color w:val="auto"/>
                    <w:sz w:val="20"/>
                    <w:szCs w:val="18"/>
                    <w:lang w:val="en-IE" w:eastAsia="en-US"/>
                  </w:rPr>
                  <w:delText xml:space="preserve">, UFE warns the user </w:delText>
                </w:r>
                <w:r w:rsidDel="00E842C8">
                  <w:rPr>
                    <w:color w:val="auto"/>
                    <w:sz w:val="20"/>
                    <w:szCs w:val="18"/>
                    <w:lang w:val="en-IE" w:eastAsia="en-US"/>
                  </w:rPr>
                  <w:delText>with the error message EM_SAL_44</w:delText>
                </w:r>
                <w:r w:rsidRPr="00E73B40" w:rsidDel="00E842C8">
                  <w:rPr>
                    <w:color w:val="auto"/>
                    <w:sz w:val="20"/>
                    <w:szCs w:val="18"/>
                    <w:lang w:val="en-IE" w:eastAsia="en-US"/>
                  </w:rPr>
                  <w:delText xml:space="preserve"> and may retry again.</w:delText>
                </w:r>
              </w:del>
            </w:ins>
          </w:p>
          <w:p w14:paraId="0F2D89CB" w14:textId="4994B65A"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8" w:author="Author"/>
                <w:color w:val="auto"/>
                <w:sz w:val="20"/>
                <w:szCs w:val="18"/>
                <w:lang w:val="en-IE" w:eastAsia="en-US"/>
              </w:rPr>
            </w:pPr>
            <w:ins w:id="309" w:author="Author">
              <w:del w:id="310" w:author="Author">
                <w:r w:rsidDel="00E842C8">
                  <w:rPr>
                    <w:color w:val="auto"/>
                    <w:sz w:val="20"/>
                    <w:szCs w:val="18"/>
                    <w:lang w:val="en-IE" w:eastAsia="en-US"/>
                  </w:rPr>
                  <w:delText>If a product went out of stock during the process, UFE will warn the user with the warning message WM_SAL_19</w:delText>
                </w:r>
              </w:del>
            </w:ins>
          </w:p>
        </w:tc>
      </w:tr>
      <w:tr w:rsidR="00830D47" w:rsidRPr="00E73B40" w14:paraId="3E5ABF27" w14:textId="77777777" w:rsidTr="00B55782">
        <w:trPr>
          <w:trHeight w:val="440"/>
          <w:ins w:id="31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4BC0FB" w14:textId="77777777" w:rsidR="00830D47" w:rsidRPr="00E73B40" w:rsidRDefault="00830D47" w:rsidP="00B55782">
            <w:pPr>
              <w:pStyle w:val="TableText"/>
              <w:keepNext/>
              <w:tabs>
                <w:tab w:val="left" w:pos="567"/>
              </w:tabs>
              <w:spacing w:line="240" w:lineRule="exact"/>
              <w:rPr>
                <w:ins w:id="312" w:author="Author"/>
                <w:color w:val="auto"/>
                <w:sz w:val="20"/>
                <w:szCs w:val="20"/>
                <w:lang w:val="en-IE"/>
              </w:rPr>
            </w:pPr>
          </w:p>
        </w:tc>
        <w:tc>
          <w:tcPr>
            <w:tcW w:w="4042" w:type="dxa"/>
          </w:tcPr>
          <w:p w14:paraId="16FA8CC0" w14:textId="7CBF00AD" w:rsidR="00830D47" w:rsidRPr="00E73B40" w:rsidRDefault="00830D4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 w:author="Author"/>
                <w:color w:val="439782"/>
                <w:sz w:val="20"/>
                <w:szCs w:val="18"/>
                <w:lang w:val="en-IE" w:eastAsia="en-US"/>
              </w:rPr>
            </w:pPr>
            <w:ins w:id="314" w:author="Author">
              <w:r>
                <w:rPr>
                  <w:color w:val="439782"/>
                  <w:sz w:val="20"/>
                  <w:szCs w:val="18"/>
                  <w:lang w:val="en-IE" w:eastAsia="en-US"/>
                </w:rPr>
                <w:t>1d</w:t>
              </w:r>
              <w:r w:rsidRPr="00E73B40">
                <w:rPr>
                  <w:color w:val="439782"/>
                  <w:sz w:val="20"/>
                  <w:szCs w:val="18"/>
                  <w:lang w:val="en-IE" w:eastAsia="en-US"/>
                </w:rPr>
                <w:t xml:space="preserve">. </w:t>
              </w:r>
              <w:r>
                <w:rPr>
                  <w:color w:val="439782"/>
                  <w:sz w:val="20"/>
                  <w:szCs w:val="18"/>
                  <w:lang w:val="en-IE" w:eastAsia="en-US"/>
                </w:rPr>
                <w:t>Upgrade or new offer</w:t>
              </w:r>
            </w:ins>
          </w:p>
          <w:p w14:paraId="338E50DA" w14:textId="7808151E" w:rsidR="00830D47" w:rsidRPr="005B472C"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 w:author="Author"/>
                <w:b/>
                <w:color w:val="auto"/>
                <w:sz w:val="20"/>
                <w:szCs w:val="18"/>
                <w:lang w:val="en-IE" w:eastAsia="en-US"/>
              </w:rPr>
            </w:pPr>
            <w:ins w:id="316" w:author="Author">
              <w:r>
                <w:rPr>
                  <w:color w:val="auto"/>
                  <w:sz w:val="20"/>
                  <w:szCs w:val="18"/>
                  <w:lang w:val="en-IE" w:eastAsia="en-US"/>
                </w:rPr>
                <w:t xml:space="preserve">When there is a contextualized billing customer, UFE will ask the user if the Customer wishes to upgrade an existing offer or subscribe a new one. </w:t>
              </w:r>
              <w:r w:rsidR="005B472C">
                <w:rPr>
                  <w:b/>
                  <w:color w:val="auto"/>
                  <w:sz w:val="20"/>
                  <w:szCs w:val="18"/>
                  <w:lang w:val="en-IE" w:eastAsia="en-US"/>
                </w:rPr>
                <w:t>Only active subscriptions will be eligible for selection, meaning suspended or terminated services will not appear.</w:t>
              </w:r>
            </w:ins>
          </w:p>
          <w:p w14:paraId="7437105B" w14:textId="4049268F" w:rsidR="00830D47" w:rsidRPr="00241CC9" w:rsidRDefault="00830D47" w:rsidP="00D31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7" w:author="Author"/>
                <w:color w:val="auto"/>
                <w:sz w:val="20"/>
                <w:szCs w:val="18"/>
                <w:lang w:val="en-IE" w:eastAsia="en-US"/>
              </w:rPr>
            </w:pPr>
            <w:ins w:id="318" w:author="Author">
              <w:r>
                <w:rPr>
                  <w:color w:val="auto"/>
                  <w:sz w:val="20"/>
                  <w:szCs w:val="18"/>
                  <w:lang w:val="en-IE" w:eastAsia="en-US"/>
                </w:rPr>
                <w:t xml:space="preserve">In the upgrade case, the user must select which one of the </w:t>
              </w:r>
              <w:del w:id="319" w:author="Author">
                <w:r w:rsidDel="00D31557">
                  <w:rPr>
                    <w:color w:val="auto"/>
                    <w:sz w:val="20"/>
                    <w:szCs w:val="18"/>
                    <w:lang w:val="en-IE" w:eastAsia="en-US"/>
                  </w:rPr>
                  <w:delText>subscriptions</w:delText>
                </w:r>
              </w:del>
              <w:r w:rsidR="00D31557">
                <w:rPr>
                  <w:color w:val="auto"/>
                  <w:sz w:val="20"/>
                  <w:szCs w:val="18"/>
                  <w:lang w:val="en-IE" w:eastAsia="en-US"/>
                </w:rPr>
                <w:t>single product offers</w:t>
              </w:r>
              <w:r>
                <w:rPr>
                  <w:color w:val="auto"/>
                  <w:sz w:val="20"/>
                  <w:szCs w:val="18"/>
                  <w:lang w:val="en-IE" w:eastAsia="en-US"/>
                </w:rPr>
                <w:t xml:space="preserve"> is to be considered.</w:t>
              </w:r>
              <w:r w:rsidR="00CC246B">
                <w:rPr>
                  <w:color w:val="auto"/>
                  <w:sz w:val="20"/>
                  <w:szCs w:val="18"/>
                  <w:lang w:val="en-IE" w:eastAsia="en-US"/>
                </w:rPr>
                <w:t xml:space="preserve"> Only one upgrade may be made per basket.</w:t>
              </w:r>
            </w:ins>
          </w:p>
        </w:tc>
        <w:tc>
          <w:tcPr>
            <w:tcW w:w="4028" w:type="dxa"/>
          </w:tcPr>
          <w:p w14:paraId="7F7B7595" w14:textId="01AC6B19"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0" w:author="Author"/>
                <w:color w:val="auto"/>
                <w:sz w:val="20"/>
                <w:szCs w:val="18"/>
                <w:lang w:val="en-IE" w:eastAsia="en-US"/>
              </w:rPr>
            </w:pPr>
            <w:ins w:id="321" w:author="Author">
              <w:r w:rsidRPr="00E73B40">
                <w:rPr>
                  <w:color w:val="auto"/>
                  <w:sz w:val="20"/>
                  <w:szCs w:val="18"/>
                  <w:lang w:val="en-IE" w:eastAsia="en-US"/>
                </w:rPr>
                <w:t>-</w:t>
              </w:r>
            </w:ins>
          </w:p>
        </w:tc>
      </w:tr>
      <w:tr w:rsidR="00830D47" w:rsidRPr="00E73B40" w14:paraId="0AAAF94A" w14:textId="77777777" w:rsidTr="00B55782">
        <w:trPr>
          <w:trHeight w:val="440"/>
          <w:ins w:id="32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FDA9BA" w14:textId="77777777" w:rsidR="00830D47" w:rsidRPr="00E73B40" w:rsidRDefault="00830D47" w:rsidP="00B55782">
            <w:pPr>
              <w:pStyle w:val="TableText"/>
              <w:keepNext/>
              <w:tabs>
                <w:tab w:val="left" w:pos="567"/>
              </w:tabs>
              <w:spacing w:line="240" w:lineRule="exact"/>
              <w:rPr>
                <w:ins w:id="323" w:author="Author"/>
                <w:color w:val="auto"/>
                <w:sz w:val="20"/>
                <w:szCs w:val="20"/>
                <w:lang w:val="en-IE"/>
              </w:rPr>
            </w:pPr>
          </w:p>
        </w:tc>
        <w:tc>
          <w:tcPr>
            <w:tcW w:w="4042" w:type="dxa"/>
          </w:tcPr>
          <w:p w14:paraId="13A5AF68" w14:textId="149B2DC8" w:rsidR="00830D47" w:rsidRPr="00E73B40" w:rsidRDefault="00830D4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4" w:author="Author"/>
                <w:color w:val="439782"/>
                <w:sz w:val="20"/>
                <w:szCs w:val="18"/>
                <w:lang w:val="en-IE" w:eastAsia="en-US"/>
              </w:rPr>
            </w:pPr>
            <w:ins w:id="325" w:author="Author">
              <w:r>
                <w:rPr>
                  <w:color w:val="439782"/>
                  <w:sz w:val="20"/>
                  <w:szCs w:val="18"/>
                  <w:lang w:val="en-IE" w:eastAsia="en-US"/>
                </w:rPr>
                <w:t>1e</w:t>
              </w:r>
              <w:r w:rsidRPr="00E73B40">
                <w:rPr>
                  <w:color w:val="439782"/>
                  <w:sz w:val="20"/>
                  <w:szCs w:val="18"/>
                  <w:lang w:val="en-IE" w:eastAsia="en-US"/>
                </w:rPr>
                <w:t xml:space="preserve">. </w:t>
              </w:r>
              <w:r>
                <w:rPr>
                  <w:color w:val="439782"/>
                  <w:sz w:val="20"/>
                  <w:szCs w:val="18"/>
                  <w:lang w:val="en-IE" w:eastAsia="en-US"/>
                </w:rPr>
                <w:t>Get Pending Orders</w:t>
              </w:r>
            </w:ins>
          </w:p>
          <w:p w14:paraId="30757447" w14:textId="3E1D5544" w:rsidR="00E541A5" w:rsidRDefault="00E541A5" w:rsidP="00E541A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6" w:author="Author"/>
                <w:color w:val="auto"/>
                <w:sz w:val="20"/>
                <w:szCs w:val="18"/>
                <w:lang w:val="en-IE" w:eastAsia="en-US"/>
              </w:rPr>
            </w:pPr>
            <w:ins w:id="327" w:author="Author">
              <w:r>
                <w:rPr>
                  <w:color w:val="auto"/>
                  <w:sz w:val="20"/>
                  <w:szCs w:val="18"/>
                  <w:lang w:val="en-IE" w:eastAsia="en-US"/>
                </w:rPr>
                <w:t xml:space="preserve">With a customer contextualized, UFE will call a service from OMS to see if there are any pending orders. </w:t>
              </w:r>
            </w:ins>
          </w:p>
          <w:p w14:paraId="40F8C9A4" w14:textId="3477942C"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8" w:author="Author"/>
                <w:color w:val="auto"/>
                <w:sz w:val="20"/>
                <w:szCs w:val="18"/>
                <w:lang w:val="en-IE" w:eastAsia="en-US"/>
              </w:rPr>
            </w:pPr>
            <w:ins w:id="329" w:author="Author">
              <w:r w:rsidRPr="00E541A5">
                <w:rPr>
                  <w:color w:val="auto"/>
                  <w:sz w:val="20"/>
                  <w:szCs w:val="18"/>
                  <w:lang w:val="en-IE" w:eastAsia="en-US"/>
                </w:rPr>
                <w:t xml:space="preserve">For non-PR (Provide) Oas (Order Actions), OMS will expose </w:t>
              </w:r>
              <w:r>
                <w:rPr>
                  <w:color w:val="auto"/>
                  <w:sz w:val="20"/>
                  <w:szCs w:val="18"/>
                  <w:lang w:val="en-IE" w:eastAsia="en-US"/>
                </w:rPr>
                <w:t>the</w:t>
              </w:r>
              <w:r w:rsidRPr="00E541A5">
                <w:rPr>
                  <w:color w:val="auto"/>
                  <w:sz w:val="20"/>
                  <w:szCs w:val="18"/>
                  <w:lang w:val="en-IE" w:eastAsia="en-US"/>
                </w:rPr>
                <w:t xml:space="preserve"> API – isValidAction.</w:t>
              </w:r>
            </w:ins>
          </w:p>
          <w:p w14:paraId="235C683B" w14:textId="77777777"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0" w:author="Author"/>
                <w:color w:val="auto"/>
                <w:sz w:val="20"/>
                <w:szCs w:val="18"/>
                <w:lang w:val="en-IE" w:eastAsia="en-US"/>
              </w:rPr>
            </w:pPr>
            <w:ins w:id="331" w:author="Author">
              <w:r w:rsidRPr="00E541A5">
                <w:rPr>
                  <w:color w:val="auto"/>
                  <w:sz w:val="20"/>
                  <w:szCs w:val="18"/>
                  <w:lang w:val="en-IE" w:eastAsia="en-US"/>
                </w:rPr>
                <w:t>This API will take as input the following,</w:t>
              </w:r>
            </w:ins>
          </w:p>
          <w:p w14:paraId="2B175622" w14:textId="403BC09A"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32" w:author="Author"/>
                <w:color w:val="auto"/>
                <w:sz w:val="20"/>
                <w:szCs w:val="18"/>
                <w:lang w:val="en-IE" w:eastAsia="en-US"/>
              </w:rPr>
            </w:pPr>
            <w:ins w:id="333" w:author="Author">
              <w:r w:rsidRPr="00E541A5">
                <w:rPr>
                  <w:color w:val="auto"/>
                  <w:sz w:val="20"/>
                  <w:szCs w:val="18"/>
                  <w:lang w:val="en-IE" w:eastAsia="en-US"/>
                </w:rPr>
                <w:t>Sales Channel of calling application</w:t>
              </w:r>
            </w:ins>
          </w:p>
          <w:p w14:paraId="395020C2" w14:textId="4741D026"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34" w:author="Author"/>
                <w:color w:val="auto"/>
                <w:sz w:val="20"/>
                <w:szCs w:val="18"/>
                <w:lang w:val="en-IE" w:eastAsia="en-US"/>
              </w:rPr>
            </w:pPr>
            <w:ins w:id="335" w:author="Author">
              <w:r w:rsidRPr="00E541A5">
                <w:rPr>
                  <w:color w:val="auto"/>
                  <w:sz w:val="20"/>
                  <w:szCs w:val="18"/>
                  <w:lang w:val="en-IE" w:eastAsia="en-US"/>
                </w:rPr>
                <w:t>APID of the product</w:t>
              </w:r>
            </w:ins>
          </w:p>
          <w:p w14:paraId="5205741D" w14:textId="56317E14"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36" w:author="Author"/>
                <w:color w:val="auto"/>
                <w:sz w:val="20"/>
                <w:szCs w:val="18"/>
                <w:lang w:val="en-IE" w:eastAsia="en-US"/>
              </w:rPr>
            </w:pPr>
            <w:ins w:id="337" w:author="Author">
              <w:r w:rsidRPr="00E541A5">
                <w:rPr>
                  <w:color w:val="auto"/>
                  <w:sz w:val="20"/>
                  <w:szCs w:val="18"/>
                  <w:lang w:val="en-IE" w:eastAsia="en-US"/>
                </w:rPr>
                <w:t>Action type to be initiated (CH, SU, CE, RS)</w:t>
              </w:r>
            </w:ins>
          </w:p>
          <w:p w14:paraId="36445ADF" w14:textId="77777777"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8" w:author="Author"/>
                <w:color w:val="auto"/>
                <w:sz w:val="20"/>
                <w:szCs w:val="18"/>
                <w:lang w:val="en-IE" w:eastAsia="en-US"/>
              </w:rPr>
            </w:pPr>
            <w:ins w:id="339" w:author="Author">
              <w:r w:rsidRPr="00E541A5">
                <w:rPr>
                  <w:color w:val="auto"/>
                  <w:sz w:val="20"/>
                  <w:szCs w:val="18"/>
                  <w:lang w:val="en-IE" w:eastAsia="en-US"/>
                </w:rPr>
                <w:t>The output will be</w:t>
              </w:r>
            </w:ins>
          </w:p>
          <w:p w14:paraId="775EEAC9" w14:textId="1BB52E0B" w:rsidR="00E541A5" w:rsidRPr="00E541A5" w:rsidRDefault="00E541A5" w:rsidP="00FE10FD">
            <w:pPr>
              <w:pStyle w:val="TableText"/>
              <w:keepNext/>
              <w:numPr>
                <w:ilvl w:val="0"/>
                <w:numId w:val="76"/>
              </w:numPr>
              <w:spacing w:line="240" w:lineRule="exact"/>
              <w:cnfStyle w:val="000000000000" w:firstRow="0" w:lastRow="0" w:firstColumn="0" w:lastColumn="0" w:oddVBand="0" w:evenVBand="0" w:oddHBand="0" w:evenHBand="0" w:firstRowFirstColumn="0" w:firstRowLastColumn="0" w:lastRowFirstColumn="0" w:lastRowLastColumn="0"/>
              <w:rPr>
                <w:ins w:id="340" w:author="Author"/>
                <w:color w:val="auto"/>
                <w:sz w:val="20"/>
                <w:szCs w:val="18"/>
                <w:lang w:val="en-IE" w:eastAsia="en-US"/>
              </w:rPr>
            </w:pPr>
            <w:ins w:id="341" w:author="Author">
              <w:r w:rsidRPr="00E541A5">
                <w:rPr>
                  <w:color w:val="auto"/>
                  <w:sz w:val="20"/>
                  <w:szCs w:val="18"/>
                  <w:lang w:val="en-IE" w:eastAsia="en-US"/>
                </w:rPr>
                <w:t>Valid</w:t>
              </w:r>
              <w:r>
                <w:rPr>
                  <w:color w:val="auto"/>
                  <w:sz w:val="20"/>
                  <w:szCs w:val="18"/>
                  <w:lang w:val="en-IE" w:eastAsia="en-US"/>
                </w:rPr>
                <w:t xml:space="preserve"> – The process will continue.</w:t>
              </w:r>
            </w:ins>
          </w:p>
          <w:p w14:paraId="4BE68836" w14:textId="77777777" w:rsidR="00080F30" w:rsidRDefault="00E541A5" w:rsidP="00FE10FD">
            <w:pPr>
              <w:pStyle w:val="TableText"/>
              <w:keepNext/>
              <w:numPr>
                <w:ilvl w:val="0"/>
                <w:numId w:val="76"/>
              </w:numPr>
              <w:spacing w:line="240" w:lineRule="exact"/>
              <w:jc w:val="both"/>
              <w:cnfStyle w:val="000000000000" w:firstRow="0" w:lastRow="0" w:firstColumn="0" w:lastColumn="0" w:oddVBand="0" w:evenVBand="0" w:oddHBand="0" w:evenHBand="0" w:firstRowFirstColumn="0" w:firstRowLastColumn="0" w:lastRowFirstColumn="0" w:lastRowLastColumn="0"/>
              <w:rPr>
                <w:ins w:id="342" w:author="Author"/>
                <w:color w:val="auto"/>
                <w:sz w:val="20"/>
                <w:szCs w:val="18"/>
                <w:lang w:val="en-IE" w:eastAsia="en-US"/>
              </w:rPr>
            </w:pPr>
            <w:ins w:id="343" w:author="Author">
              <w:r>
                <w:rPr>
                  <w:color w:val="auto"/>
                  <w:sz w:val="20"/>
                  <w:szCs w:val="18"/>
                  <w:lang w:val="en-IE" w:eastAsia="en-US"/>
                </w:rPr>
                <w:t>Invalid - UFE will show the error message EM_SAL_60</w:t>
              </w:r>
            </w:ins>
          </w:p>
          <w:p w14:paraId="46A1984E" w14:textId="4E3532BB" w:rsidR="00830D47" w:rsidRPr="00080F30" w:rsidDel="00E541A5" w:rsidRDefault="00080F30" w:rsidP="00080F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4" w:author="Author"/>
                <w:del w:id="345" w:author="Author"/>
                <w:b/>
                <w:color w:val="auto"/>
                <w:sz w:val="20"/>
                <w:szCs w:val="18"/>
                <w:u w:val="single"/>
                <w:lang w:val="en-IE" w:eastAsia="en-US"/>
              </w:rPr>
            </w:pPr>
            <w:ins w:id="346" w:author="Author">
              <w:r w:rsidRPr="00080F30">
                <w:rPr>
                  <w:b/>
                  <w:color w:val="auto"/>
                  <w:sz w:val="20"/>
                  <w:szCs w:val="18"/>
                  <w:u w:val="single"/>
                  <w:lang w:val="en-IE" w:eastAsia="en-US"/>
                </w:rPr>
                <w:t>Note:</w:t>
              </w:r>
              <w:del w:id="347" w:author="Author">
                <w:r w:rsidR="00830D47" w:rsidRPr="00080F30" w:rsidDel="00E541A5">
                  <w:rPr>
                    <w:b/>
                    <w:color w:val="auto"/>
                    <w:sz w:val="20"/>
                    <w:szCs w:val="18"/>
                    <w:u w:val="single"/>
                    <w:lang w:val="en-IE" w:eastAsia="en-US"/>
                  </w:rPr>
                  <w:delText xml:space="preserve">With a customer contextualized, UFE will call a service from OMS to see if there are any pending orders. </w:delText>
                </w:r>
              </w:del>
            </w:ins>
          </w:p>
          <w:p w14:paraId="306521DB" w14:textId="10FCF829" w:rsidR="00830D47" w:rsidRPr="00080F30" w:rsidRDefault="00830D47" w:rsidP="00080F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8" w:author="Author"/>
                <w:b/>
                <w:color w:val="439782"/>
                <w:sz w:val="20"/>
                <w:szCs w:val="18"/>
                <w:lang w:val="en-IE" w:eastAsia="en-US"/>
              </w:rPr>
            </w:pPr>
            <w:ins w:id="349" w:author="Author">
              <w:del w:id="350" w:author="Author">
                <w:r w:rsidRPr="00080F30" w:rsidDel="00E541A5">
                  <w:rPr>
                    <w:b/>
                    <w:color w:val="auto"/>
                    <w:sz w:val="20"/>
                    <w:szCs w:val="18"/>
                    <w:u w:val="single"/>
                    <w:lang w:val="en-IE" w:eastAsia="en-US"/>
                  </w:rPr>
                  <w:delText>In case of pending orders, UFE will show the error message EM_SAL_60. In negative case, the process will continue.</w:delText>
                </w:r>
              </w:del>
              <w:r w:rsidR="00080F30" w:rsidRPr="00080F30">
                <w:rPr>
                  <w:b/>
                  <w:color w:val="auto"/>
                  <w:sz w:val="20"/>
                  <w:szCs w:val="18"/>
                  <w:u w:val="single"/>
                  <w:lang w:val="en-IE" w:eastAsia="en-US"/>
                </w:rPr>
                <w:t xml:space="preserve"> This step is pending of </w:t>
              </w:r>
              <w:r w:rsidR="00080F30">
                <w:rPr>
                  <w:b/>
                  <w:color w:val="auto"/>
                  <w:sz w:val="20"/>
                  <w:szCs w:val="18"/>
                  <w:u w:val="single"/>
                  <w:lang w:val="en-IE" w:eastAsia="en-US"/>
                </w:rPr>
                <w:t>commercially agreement.</w:t>
              </w:r>
            </w:ins>
          </w:p>
        </w:tc>
        <w:tc>
          <w:tcPr>
            <w:tcW w:w="4028" w:type="dxa"/>
          </w:tcPr>
          <w:p w14:paraId="32D0ADDE" w14:textId="385FDBEB"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1" w:author="Author"/>
                <w:color w:val="auto"/>
                <w:sz w:val="20"/>
                <w:szCs w:val="18"/>
                <w:lang w:val="en-IE" w:eastAsia="en-US"/>
              </w:rPr>
            </w:pPr>
            <w:ins w:id="352" w:author="Author">
              <w:r w:rsidRPr="00E73B40">
                <w:rPr>
                  <w:color w:val="auto"/>
                  <w:sz w:val="20"/>
                  <w:szCs w:val="18"/>
                  <w:lang w:val="en-IE" w:eastAsia="en-US"/>
                </w:rPr>
                <w:t>-</w:t>
              </w:r>
            </w:ins>
          </w:p>
        </w:tc>
      </w:tr>
      <w:tr w:rsidR="00830D47" w:rsidRPr="00E73B40" w14:paraId="4F70C299" w14:textId="77777777" w:rsidTr="00B55782">
        <w:trPr>
          <w:trHeight w:val="440"/>
          <w:ins w:id="35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3B1450E" w14:textId="77777777" w:rsidR="00830D47" w:rsidRPr="00E73B40" w:rsidRDefault="00830D47" w:rsidP="00B55782">
            <w:pPr>
              <w:pStyle w:val="TableText"/>
              <w:keepNext/>
              <w:tabs>
                <w:tab w:val="left" w:pos="567"/>
              </w:tabs>
              <w:spacing w:line="240" w:lineRule="exact"/>
              <w:rPr>
                <w:ins w:id="354" w:author="Author"/>
                <w:color w:val="auto"/>
                <w:sz w:val="20"/>
                <w:szCs w:val="20"/>
                <w:lang w:val="en-IE"/>
              </w:rPr>
            </w:pPr>
          </w:p>
        </w:tc>
        <w:tc>
          <w:tcPr>
            <w:tcW w:w="4042" w:type="dxa"/>
          </w:tcPr>
          <w:p w14:paraId="7D004548" w14:textId="2A4BE453" w:rsidR="00830D47" w:rsidRPr="00E73B40" w:rsidRDefault="00830D4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5" w:author="Author"/>
                <w:color w:val="439782"/>
                <w:sz w:val="20"/>
                <w:szCs w:val="18"/>
                <w:lang w:val="en-IE" w:eastAsia="en-US"/>
              </w:rPr>
            </w:pPr>
            <w:ins w:id="356" w:author="Author">
              <w:r>
                <w:rPr>
                  <w:color w:val="439782"/>
                  <w:sz w:val="20"/>
                  <w:szCs w:val="18"/>
                  <w:lang w:val="en-IE" w:eastAsia="en-US"/>
                </w:rPr>
                <w:t>1f</w:t>
              </w:r>
              <w:r w:rsidRPr="00E73B40">
                <w:rPr>
                  <w:color w:val="439782"/>
                  <w:sz w:val="20"/>
                  <w:szCs w:val="18"/>
                  <w:lang w:val="en-IE" w:eastAsia="en-US"/>
                </w:rPr>
                <w:t>. Buyback information</w:t>
              </w:r>
            </w:ins>
          </w:p>
          <w:p w14:paraId="12B2EB80" w14:textId="0E6ED54B" w:rsidR="00830D47" w:rsidRDefault="00830D4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7" w:author="Author"/>
                <w:color w:val="439782"/>
                <w:sz w:val="20"/>
                <w:szCs w:val="18"/>
                <w:lang w:val="en-IE" w:eastAsia="en-US"/>
              </w:rPr>
            </w:pPr>
            <w:ins w:id="358" w:author="Author">
              <w:r w:rsidRPr="00E73B40">
                <w:rPr>
                  <w:color w:val="auto"/>
                  <w:sz w:val="20"/>
                  <w:szCs w:val="18"/>
                  <w:lang w:val="en-IE" w:eastAsia="en-US"/>
                </w:rPr>
                <w:t>The warning message WM_SAL_13 will be presented to the user to inform them if the customer wishes to make a buyback.</w:t>
              </w:r>
            </w:ins>
          </w:p>
        </w:tc>
        <w:tc>
          <w:tcPr>
            <w:tcW w:w="4028" w:type="dxa"/>
          </w:tcPr>
          <w:p w14:paraId="750156ED" w14:textId="4CF954B8"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9" w:author="Author"/>
                <w:color w:val="auto"/>
                <w:sz w:val="20"/>
                <w:szCs w:val="18"/>
                <w:lang w:val="en-IE" w:eastAsia="en-US"/>
              </w:rPr>
            </w:pPr>
            <w:ins w:id="360" w:author="Author">
              <w:r w:rsidRPr="00E73B40">
                <w:rPr>
                  <w:color w:val="auto"/>
                  <w:sz w:val="20"/>
                  <w:szCs w:val="18"/>
                  <w:lang w:val="en-IE" w:eastAsia="en-US"/>
                </w:rPr>
                <w:t>-</w:t>
              </w:r>
            </w:ins>
          </w:p>
        </w:tc>
      </w:tr>
    </w:tbl>
    <w:p w14:paraId="57CD2735" w14:textId="59955F11" w:rsidR="00AE1F6A" w:rsidRDefault="00AE1F6A" w:rsidP="00AE1F6A">
      <w:pPr>
        <w:pStyle w:val="Heading4"/>
        <w:rPr>
          <w:ins w:id="361" w:author="Author"/>
          <w:lang w:val="en-IE"/>
        </w:rPr>
      </w:pPr>
      <w:ins w:id="362" w:author="Author">
        <w:r w:rsidRPr="00E73B40">
          <w:rPr>
            <w:lang w:val="en-IE"/>
          </w:rPr>
          <w:t xml:space="preserve">Phase </w:t>
        </w:r>
        <w:r>
          <w:rPr>
            <w:lang w:val="en-IE"/>
          </w:rPr>
          <w:t>I</w:t>
        </w:r>
        <w:r w:rsidRPr="00E73B40">
          <w:rPr>
            <w:lang w:val="en-IE"/>
          </w:rPr>
          <w:t xml:space="preserve">I – </w:t>
        </w:r>
        <w:r>
          <w:rPr>
            <w:lang w:val="en-IE"/>
          </w:rPr>
          <w:t>Create Customer</w:t>
        </w:r>
        <w:r w:rsidR="002530AE">
          <w:rPr>
            <w:lang w:val="en-IE"/>
          </w:rPr>
          <w:t xml:space="preserve"> and Billing Profile</w:t>
        </w:r>
      </w:ins>
    </w:p>
    <w:p w14:paraId="526CE352" w14:textId="23F84A8D" w:rsidR="00EF3642" w:rsidRPr="00EF3642" w:rsidRDefault="00EF3642" w:rsidP="00EF3642">
      <w:pPr>
        <w:rPr>
          <w:lang w:val="en-IE"/>
        </w:rPr>
      </w:pPr>
    </w:p>
    <w:p w14:paraId="77A8366C" w14:textId="5EE7F4A7" w:rsidR="00EF3642" w:rsidRPr="00EF3642" w:rsidRDefault="00D3335C" w:rsidP="00EF3642">
      <w:pPr>
        <w:pStyle w:val="Heading5"/>
        <w:rPr>
          <w:lang w:val="en-IE"/>
        </w:rPr>
      </w:pPr>
      <w:r>
        <w:rPr>
          <w:lang w:val="en-IE"/>
        </w:rPr>
        <w:t xml:space="preserve">Alternate </w:t>
      </w:r>
      <w:r w:rsidR="00547FB0" w:rsidRPr="00E73B40">
        <w:rPr>
          <w:lang w:val="en-IE"/>
        </w:rPr>
        <w:t xml:space="preserve">Activity </w:t>
      </w:r>
      <w:r w:rsidR="00C23CB2">
        <w:rPr>
          <w:lang w:val="en-IE"/>
        </w:rPr>
        <w:t>2</w:t>
      </w:r>
      <w:r w:rsidR="00547FB0" w:rsidRPr="00E73B40">
        <w:rPr>
          <w:lang w:val="en-IE"/>
        </w:rPr>
        <w:t xml:space="preserve"> </w:t>
      </w:r>
      <w:r w:rsidR="00547FB0">
        <w:rPr>
          <w:lang w:val="en-IE"/>
        </w:rPr>
        <w:t>» Enter</w:t>
      </w:r>
      <w:r w:rsidR="00547FB0" w:rsidRPr="00E73B40">
        <w:rPr>
          <w:lang w:val="en-IE"/>
        </w:rPr>
        <w:t xml:space="preserve"> customer details</w:t>
      </w:r>
    </w:p>
    <w:tbl>
      <w:tblPr>
        <w:tblStyle w:val="CelFocus1"/>
        <w:tblW w:w="0" w:type="auto"/>
        <w:tblLook w:val="04A0" w:firstRow="1" w:lastRow="0" w:firstColumn="1" w:lastColumn="0" w:noHBand="0" w:noVBand="1"/>
      </w:tblPr>
      <w:tblGrid>
        <w:gridCol w:w="1522"/>
        <w:gridCol w:w="4042"/>
        <w:gridCol w:w="4028"/>
      </w:tblGrid>
      <w:tr w:rsidR="00D3335C" w:rsidRPr="00E73B40" w14:paraId="7CC6D7A6" w14:textId="77777777" w:rsidTr="00D333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54989632" w14:textId="77777777" w:rsidR="00D3335C" w:rsidRPr="00E73B40" w:rsidRDefault="00D3335C" w:rsidP="00D3335C">
            <w:pPr>
              <w:jc w:val="left"/>
              <w:rPr>
                <w:b w:val="0"/>
                <w:sz w:val="20"/>
                <w:szCs w:val="20"/>
                <w:lang w:val="en-IE"/>
              </w:rPr>
            </w:pPr>
            <w:r w:rsidRPr="00E73B40">
              <w:rPr>
                <w:sz w:val="20"/>
                <w:szCs w:val="20"/>
                <w:lang w:val="en-IE"/>
              </w:rPr>
              <w:lastRenderedPageBreak/>
              <w:t>Activity Specification</w:t>
            </w:r>
          </w:p>
        </w:tc>
      </w:tr>
      <w:tr w:rsidR="00D3335C" w:rsidRPr="00E73B40" w14:paraId="6938CE80" w14:textId="77777777" w:rsidTr="00D3335C">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34BF330" w14:textId="77777777" w:rsidR="00D3335C" w:rsidRPr="00E73B40" w:rsidRDefault="00D3335C" w:rsidP="00D3335C">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3BD6A41"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4A21628"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3335C" w:rsidRPr="00E73B40" w14:paraId="15C3BE2B" w14:textId="77777777" w:rsidTr="00D3335C">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56F9C3" w14:textId="77777777" w:rsidR="00D3335C" w:rsidRPr="00E73B40" w:rsidRDefault="00D3335C" w:rsidP="00D3335C">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AB891F1"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3335C" w:rsidRPr="00E73B40" w14:paraId="26ABC133"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1633597" w14:textId="77777777" w:rsidR="00D3335C" w:rsidRPr="00E73B40" w:rsidRDefault="00D3335C" w:rsidP="00D3335C">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260B9DA6" w14:textId="531CD8B4"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New </w:t>
            </w:r>
            <w:r w:rsidRPr="00E73B40">
              <w:rPr>
                <w:color w:val="auto"/>
                <w:sz w:val="20"/>
                <w:szCs w:val="20"/>
                <w:lang w:val="en-IE"/>
              </w:rPr>
              <w:t>Customer details step</w:t>
            </w:r>
          </w:p>
        </w:tc>
      </w:tr>
      <w:tr w:rsidR="00D3335C" w:rsidRPr="00E73B40" w14:paraId="7B71FEB0"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61F777A" w14:textId="77777777" w:rsidR="00D3335C" w:rsidRPr="00E73B40" w:rsidRDefault="00D3335C" w:rsidP="00D3335C">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DED0E02" w14:textId="5590B5E7" w:rsidR="00D3335C"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sidR="00C10E88">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p>
          <w:p w14:paraId="29403F71" w14:textId="72E1C98A" w:rsidR="007473BB" w:rsidRPr="007473BB" w:rsidRDefault="007473BB"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7473BB">
              <w:rPr>
                <w:color w:val="auto"/>
                <w:sz w:val="20"/>
                <w:szCs w:val="18"/>
                <w:lang w:val="en-IE" w:eastAsia="en-US"/>
              </w:rPr>
              <w:t>In cas</w:t>
            </w:r>
            <w:r>
              <w:rPr>
                <w:color w:val="auto"/>
                <w:sz w:val="20"/>
                <w:szCs w:val="18"/>
                <w:lang w:val="en-IE" w:eastAsia="en-US"/>
              </w:rPr>
              <w:t xml:space="preserve">e of a PAYG offer, </w:t>
            </w:r>
            <w:r w:rsidRPr="00A54115">
              <w:rPr>
                <w:color w:val="auto"/>
                <w:sz w:val="20"/>
                <w:szCs w:val="20"/>
                <w:lang w:val="en-GB"/>
              </w:rPr>
              <w:t>UFE creates a dummy customer</w:t>
            </w:r>
            <w:r>
              <w:rPr>
                <w:color w:val="auto"/>
                <w:sz w:val="20"/>
                <w:szCs w:val="20"/>
                <w:lang w:val="en-GB"/>
              </w:rPr>
              <w:t xml:space="preserve"> and will associate the PAYG subscription to the contact itself. In this scenario, this activity will be </w:t>
            </w:r>
            <w:r>
              <w:rPr>
                <w:b/>
                <w:color w:val="auto"/>
                <w:sz w:val="20"/>
                <w:szCs w:val="20"/>
                <w:lang w:val="en-GB"/>
              </w:rPr>
              <w:t>skipped</w:t>
            </w:r>
            <w:r>
              <w:rPr>
                <w:color w:val="auto"/>
                <w:sz w:val="20"/>
                <w:szCs w:val="20"/>
                <w:lang w:val="en-GB"/>
              </w:rPr>
              <w:t>.</w:t>
            </w:r>
          </w:p>
          <w:p w14:paraId="0A3F66E7" w14:textId="77777777"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p>
          <w:p w14:paraId="3D5B6F47" w14:textId="77777777"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p>
          <w:p w14:paraId="77C8DBF1" w14:textId="7D97DEFD" w:rsidR="00D3335C" w:rsidRPr="00E73B40" w:rsidDel="00D6049B"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363" w:author="Author"/>
                <w:color w:val="auto"/>
                <w:sz w:val="20"/>
                <w:szCs w:val="20"/>
                <w:lang w:val="en-IE"/>
              </w:rPr>
            </w:pPr>
            <w:del w:id="364" w:author="Author">
              <w:r w:rsidRPr="00E73B40" w:rsidDel="00D6049B">
                <w:rPr>
                  <w:color w:val="auto"/>
                  <w:sz w:val="20"/>
                  <w:szCs w:val="20"/>
                  <w:lang w:val="en-IE"/>
                </w:rPr>
                <w:delText xml:space="preserve">After customer details confirmed/provided, </w:delText>
              </w:r>
              <w:r w:rsidR="000E1ACC" w:rsidDel="00D6049B">
                <w:rPr>
                  <w:color w:val="auto"/>
                  <w:sz w:val="20"/>
                  <w:szCs w:val="20"/>
                  <w:lang w:val="en-IE"/>
                </w:rPr>
                <w:delText xml:space="preserve">UFE will automatically contextualize the new billing customer ID and will </w:delText>
              </w:r>
              <w:r w:rsidRPr="00E73B40" w:rsidDel="00D6049B">
                <w:rPr>
                  <w:color w:val="auto"/>
                  <w:sz w:val="20"/>
                  <w:szCs w:val="20"/>
                  <w:lang w:val="en-IE"/>
                </w:rPr>
                <w:delText xml:space="preserve">move on to the </w:delText>
              </w:r>
              <w:r w:rsidDel="00D6049B">
                <w:rPr>
                  <w:color w:val="auto"/>
                  <w:sz w:val="20"/>
                  <w:szCs w:val="20"/>
                  <w:lang w:val="en-IE"/>
                </w:rPr>
                <w:delText>offer selection</w:delText>
              </w:r>
              <w:r w:rsidRPr="00E73B40" w:rsidDel="00D6049B">
                <w:rPr>
                  <w:color w:val="auto"/>
                  <w:sz w:val="20"/>
                  <w:szCs w:val="20"/>
                  <w:lang w:val="en-IE"/>
                </w:rPr>
                <w:delText>.</w:delText>
              </w:r>
            </w:del>
          </w:p>
          <w:p w14:paraId="10DCA350" w14:textId="6FAAB4FE"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p>
        </w:tc>
      </w:tr>
      <w:tr w:rsidR="00D3335C" w:rsidRPr="00E73B40" w14:paraId="51253B45"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F44A2D7" w14:textId="77777777" w:rsidR="00D3335C" w:rsidRPr="00E73B40" w:rsidRDefault="00D3335C" w:rsidP="00D3335C">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67280A83" w14:textId="77777777" w:rsidR="00D3335C" w:rsidRPr="00E73B40" w:rsidRDefault="00D3335C" w:rsidP="00D3335C">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06283FD3" w14:textId="77777777" w:rsidR="00D3335C" w:rsidRPr="00E73B40" w:rsidRDefault="00D3335C" w:rsidP="00D3335C">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3335C" w:rsidRPr="00E73B40" w14:paraId="1DB7928E"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644C084" w14:textId="77777777" w:rsidR="00D3335C" w:rsidRPr="00E73B40" w:rsidRDefault="00D3335C" w:rsidP="00D3335C">
            <w:pPr>
              <w:pStyle w:val="TableText"/>
              <w:keepNext/>
              <w:tabs>
                <w:tab w:val="left" w:pos="567"/>
              </w:tabs>
              <w:spacing w:line="240" w:lineRule="exact"/>
              <w:rPr>
                <w:color w:val="auto"/>
                <w:sz w:val="20"/>
                <w:szCs w:val="20"/>
                <w:lang w:val="en-IE"/>
              </w:rPr>
            </w:pPr>
          </w:p>
        </w:tc>
        <w:tc>
          <w:tcPr>
            <w:tcW w:w="4042" w:type="dxa"/>
          </w:tcPr>
          <w:p w14:paraId="2E6E6420" w14:textId="164393B0" w:rsidR="00D3335C" w:rsidRPr="00E73B40" w:rsidRDefault="00D3335C" w:rsidP="00D3335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2</w:t>
            </w:r>
            <w:r w:rsidR="00064B44">
              <w:rPr>
                <w:color w:val="595959"/>
                <w:sz w:val="20"/>
                <w:szCs w:val="18"/>
                <w:lang w:val="en-IE" w:eastAsia="en-US"/>
              </w:rPr>
              <w:t>a</w:t>
            </w:r>
            <w:r w:rsidRPr="00E73B40">
              <w:rPr>
                <w:color w:val="595959"/>
                <w:sz w:val="20"/>
                <w:szCs w:val="18"/>
                <w:lang w:val="en-IE" w:eastAsia="en-US"/>
              </w:rPr>
              <w:t xml:space="preserve">. </w:t>
            </w:r>
            <w:r>
              <w:rPr>
                <w:color w:val="595959"/>
                <w:sz w:val="20"/>
                <w:szCs w:val="18"/>
                <w:lang w:val="en-IE" w:eastAsia="en-US"/>
              </w:rPr>
              <w:t>VIP Customers</w:t>
            </w:r>
          </w:p>
          <w:p w14:paraId="669A56A0" w14:textId="52F129D4" w:rsidR="00D3335C" w:rsidRDefault="00D3335C" w:rsidP="00D3335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auto"/>
                <w:sz w:val="20"/>
                <w:szCs w:val="18"/>
                <w:lang w:val="en-IE" w:eastAsia="en-US"/>
              </w:rPr>
              <w:t>The user may select in this step if the customer is VIP.</w:t>
            </w:r>
          </w:p>
        </w:tc>
        <w:tc>
          <w:tcPr>
            <w:tcW w:w="4028" w:type="dxa"/>
          </w:tcPr>
          <w:p w14:paraId="49FA2DB0" w14:textId="7CFD9863"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2D3F056C" w14:textId="77777777" w:rsidR="00DD717B" w:rsidRDefault="00DD717B" w:rsidP="00DD717B">
      <w:pPr>
        <w:pStyle w:val="UnnumberedHeading"/>
        <w:rPr>
          <w:lang w:val="en-IE"/>
        </w:rPr>
      </w:pPr>
    </w:p>
    <w:p w14:paraId="4ECFC674" w14:textId="3986663D" w:rsidR="00DD717B" w:rsidRPr="00D33D65" w:rsidRDefault="00DD717B" w:rsidP="00064B44">
      <w:pPr>
        <w:pStyle w:val="Heading5"/>
        <w:keepNext/>
        <w:rPr>
          <w:lang w:val="en-IE"/>
        </w:rPr>
      </w:pPr>
      <w:r>
        <w:rPr>
          <w:lang w:val="en-IE"/>
        </w:rPr>
        <w:t xml:space="preserve">Alternate </w:t>
      </w:r>
      <w:r w:rsidRPr="00E73B40">
        <w:rPr>
          <w:lang w:val="en-IE"/>
        </w:rPr>
        <w:t xml:space="preserve">Activity </w:t>
      </w:r>
      <w:r>
        <w:rPr>
          <w:lang w:val="en-IE"/>
        </w:rPr>
        <w:t>3</w:t>
      </w:r>
      <w:r w:rsidRPr="00E73B40">
        <w:rPr>
          <w:lang w:val="en-IE"/>
        </w:rPr>
        <w:t xml:space="preserve"> </w:t>
      </w:r>
      <w:r>
        <w:rPr>
          <w:lang w:val="en-IE"/>
        </w:rPr>
        <w:t>» Enter</w:t>
      </w:r>
      <w:r w:rsidRPr="00E73B40">
        <w:rPr>
          <w:lang w:val="en-IE"/>
        </w:rPr>
        <w:t xml:space="preserve"> billing profile details</w:t>
      </w:r>
    </w:p>
    <w:tbl>
      <w:tblPr>
        <w:tblStyle w:val="CelFocus1"/>
        <w:tblW w:w="0" w:type="auto"/>
        <w:tblLook w:val="04A0" w:firstRow="1" w:lastRow="0" w:firstColumn="1" w:lastColumn="0" w:noHBand="0" w:noVBand="1"/>
      </w:tblPr>
      <w:tblGrid>
        <w:gridCol w:w="1522"/>
        <w:gridCol w:w="4042"/>
        <w:gridCol w:w="4028"/>
      </w:tblGrid>
      <w:tr w:rsidR="00DD717B" w:rsidRPr="00E73B40" w14:paraId="75DB0A57" w14:textId="77777777" w:rsidTr="006657C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13FD4209" w14:textId="77777777" w:rsidR="00DD717B" w:rsidRPr="00E73B40" w:rsidRDefault="00DD717B" w:rsidP="00D65231">
            <w:pPr>
              <w:jc w:val="left"/>
              <w:rPr>
                <w:b w:val="0"/>
                <w:sz w:val="20"/>
                <w:szCs w:val="20"/>
                <w:lang w:val="en-IE"/>
              </w:rPr>
            </w:pPr>
            <w:r w:rsidRPr="00E73B40">
              <w:rPr>
                <w:sz w:val="20"/>
                <w:szCs w:val="20"/>
                <w:lang w:val="en-IE"/>
              </w:rPr>
              <w:t>Activity Specification</w:t>
            </w:r>
          </w:p>
        </w:tc>
      </w:tr>
      <w:tr w:rsidR="00DD717B" w:rsidRPr="00E73B40" w14:paraId="31F3BEFF" w14:textId="77777777" w:rsidTr="00D65231">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F2898D9" w14:textId="77777777" w:rsidR="00DD717B" w:rsidRPr="00E73B40" w:rsidRDefault="00DD717B" w:rsidP="00D6523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37CB6BF"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27B5EE1"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D717B" w:rsidRPr="00E73B40" w14:paraId="3CDA7591" w14:textId="77777777" w:rsidTr="00D6523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F30DA2" w14:textId="77777777" w:rsidR="00DD717B" w:rsidRPr="00E73B40" w:rsidRDefault="00DD717B" w:rsidP="00D6523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D5EE740"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D717B" w:rsidRPr="00E73B40" w14:paraId="68F8EEE1"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3DD0422" w14:textId="77777777" w:rsidR="00DD717B" w:rsidRPr="00E73B40" w:rsidRDefault="00DD717B" w:rsidP="00D6523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0F458A0" w14:textId="0C02677A" w:rsidR="00DD717B"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New </w:t>
            </w:r>
            <w:r w:rsidR="00DD717B" w:rsidRPr="00E73B40">
              <w:rPr>
                <w:color w:val="auto"/>
                <w:sz w:val="20"/>
                <w:szCs w:val="20"/>
                <w:lang w:val="en-IE"/>
              </w:rPr>
              <w:t xml:space="preserve">Billing profile details </w:t>
            </w:r>
            <w:r>
              <w:rPr>
                <w:color w:val="auto"/>
                <w:sz w:val="20"/>
                <w:szCs w:val="20"/>
                <w:lang w:val="en-IE"/>
              </w:rPr>
              <w:t xml:space="preserve">for new Customer </w:t>
            </w:r>
            <w:r w:rsidR="00DD717B" w:rsidRPr="00E73B40">
              <w:rPr>
                <w:color w:val="auto"/>
                <w:sz w:val="20"/>
                <w:szCs w:val="20"/>
                <w:lang w:val="en-IE"/>
              </w:rPr>
              <w:t>step</w:t>
            </w:r>
          </w:p>
        </w:tc>
      </w:tr>
      <w:tr w:rsidR="00DD717B" w:rsidRPr="00E73B40" w14:paraId="10CC0E7C"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0F11836" w14:textId="77777777" w:rsidR="00DD717B" w:rsidRPr="00E73B40" w:rsidRDefault="00DD717B" w:rsidP="00D65231">
            <w:pPr>
              <w:pStyle w:val="TableText"/>
              <w:keepNext/>
              <w:spacing w:line="240" w:lineRule="exact"/>
              <w:rPr>
                <w:b w:val="0"/>
                <w:color w:val="auto"/>
                <w:sz w:val="20"/>
                <w:szCs w:val="20"/>
                <w:lang w:val="en-IE"/>
              </w:rPr>
            </w:pPr>
            <w:r w:rsidRPr="00E73B40">
              <w:rPr>
                <w:color w:val="auto"/>
                <w:sz w:val="20"/>
                <w:szCs w:val="20"/>
                <w:lang w:val="en-IE"/>
              </w:rPr>
              <w:lastRenderedPageBreak/>
              <w:t>Description</w:t>
            </w:r>
          </w:p>
        </w:tc>
        <w:tc>
          <w:tcPr>
            <w:tcW w:w="8070" w:type="dxa"/>
            <w:gridSpan w:val="2"/>
          </w:tcPr>
          <w:p w14:paraId="2CB03FEF" w14:textId="63C2FB7F" w:rsidR="00064B44" w:rsidRPr="00064B44"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p>
          <w:p w14:paraId="6014E728" w14:textId="77777777" w:rsidR="00896323"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On this activity, the user is able to define the billing profile (financial account and billing arrangement) on which the subscriptions on the b</w:t>
            </w:r>
            <w:r w:rsidR="0030572B">
              <w:rPr>
                <w:color w:val="auto"/>
                <w:sz w:val="20"/>
                <w:szCs w:val="20"/>
                <w:lang w:val="en-IE"/>
              </w:rPr>
              <w:t xml:space="preserve">asket will be </w:t>
            </w:r>
            <w:r w:rsidR="00896323" w:rsidRPr="00E73B40">
              <w:rPr>
                <w:color w:val="auto"/>
                <w:sz w:val="20"/>
                <w:szCs w:val="20"/>
                <w:lang w:val="en-IE"/>
              </w:rPr>
              <w:t>on which the subscriptions on the basket will be charged.</w:t>
            </w:r>
          </w:p>
          <w:p w14:paraId="4308AF9F" w14:textId="1CF4CA91" w:rsidR="00DD717B" w:rsidRPr="00E73B40"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new customer, meaning that there is no contextualized billing customer, the user needs to create a new billing profile, providing the relevant financial account and billing arrangement details, namely:</w:t>
            </w:r>
          </w:p>
          <w:p w14:paraId="3F46397C" w14:textId="77777777"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Contact. By default, UFE chooses the billing customer’s primary contact but the user is able to search for another existing contact or create a new one.</w:t>
            </w:r>
          </w:p>
          <w:p w14:paraId="041811E8" w14:textId="3E76AB8D"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Address. By default, UFE chooses the billing customer’s ad</w:t>
            </w:r>
            <w:r w:rsidR="00896323">
              <w:rPr>
                <w:color w:val="auto"/>
                <w:sz w:val="20"/>
                <w:szCs w:val="20"/>
                <w:lang w:val="en-IE"/>
              </w:rPr>
              <w:t xml:space="preserve">dress, but the user is able to </w:t>
            </w:r>
            <w:r w:rsidRPr="00E73B40">
              <w:rPr>
                <w:color w:val="auto"/>
                <w:sz w:val="20"/>
                <w:szCs w:val="20"/>
                <w:lang w:val="en-IE"/>
              </w:rPr>
              <w:t>create a new one.</w:t>
            </w:r>
          </w:p>
          <w:p w14:paraId="2A73AC2D" w14:textId="77777777"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 Means.</w:t>
            </w:r>
          </w:p>
          <w:p w14:paraId="46528A45" w14:textId="4310B263" w:rsidR="00D6049B" w:rsidRDefault="00DD717B" w:rsidP="00D6049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After </w:t>
            </w:r>
            <w:r w:rsidR="00D6049B">
              <w:rPr>
                <w:color w:val="auto"/>
                <w:sz w:val="20"/>
                <w:szCs w:val="20"/>
                <w:lang w:val="en-IE"/>
              </w:rPr>
              <w:t>all information is</w:t>
            </w:r>
            <w:r w:rsidRPr="00E73B40">
              <w:rPr>
                <w:color w:val="auto"/>
                <w:sz w:val="20"/>
                <w:szCs w:val="20"/>
                <w:lang w:val="en-IE"/>
              </w:rPr>
              <w:t xml:space="preserve"> confirmed/provided, the user moves on to the </w:t>
            </w:r>
            <w:r w:rsidR="00896323">
              <w:rPr>
                <w:color w:val="auto"/>
                <w:sz w:val="20"/>
                <w:szCs w:val="20"/>
                <w:lang w:val="en-IE"/>
              </w:rPr>
              <w:t>basket configuration step</w:t>
            </w:r>
            <w:r w:rsidRPr="00E73B40">
              <w:rPr>
                <w:color w:val="auto"/>
                <w:sz w:val="20"/>
                <w:szCs w:val="20"/>
                <w:lang w:val="en-IE"/>
              </w:rPr>
              <w:t>.</w:t>
            </w:r>
            <w:r w:rsidR="00D6049B" w:rsidRPr="00E73B40">
              <w:rPr>
                <w:color w:val="auto"/>
                <w:sz w:val="20"/>
                <w:szCs w:val="20"/>
                <w:lang w:val="en-IE"/>
              </w:rPr>
              <w:t xml:space="preserve"> </w:t>
            </w:r>
            <w:r w:rsidR="00D6049B">
              <w:rPr>
                <w:color w:val="auto"/>
                <w:sz w:val="20"/>
                <w:szCs w:val="20"/>
                <w:lang w:val="en-IE"/>
              </w:rPr>
              <w:t>UFE will automatically contextualize the new billing customer ID.</w:t>
            </w:r>
          </w:p>
          <w:p w14:paraId="54D1D458" w14:textId="1CABAD80" w:rsidR="00DD717B" w:rsidRPr="00E73B40"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In case of a PAYG subscription, this activity will </w:t>
            </w:r>
            <w:r w:rsidRPr="003C45F8">
              <w:rPr>
                <w:b/>
                <w:color w:val="auto"/>
                <w:sz w:val="20"/>
                <w:szCs w:val="20"/>
                <w:lang w:val="en-IE"/>
              </w:rPr>
              <w:t>not be visible</w:t>
            </w:r>
            <w:r w:rsidR="00896323">
              <w:rPr>
                <w:color w:val="auto"/>
                <w:sz w:val="20"/>
                <w:szCs w:val="20"/>
                <w:lang w:val="en-IE"/>
              </w:rPr>
              <w:t>.</w:t>
            </w:r>
            <w:r w:rsidR="00064B44">
              <w:rPr>
                <w:color w:val="auto"/>
                <w:sz w:val="20"/>
                <w:szCs w:val="20"/>
                <w:lang w:val="en-IE"/>
              </w:rPr>
              <w:t xml:space="preserve"> </w:t>
            </w: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p>
        </w:tc>
      </w:tr>
      <w:tr w:rsidR="00064B44" w:rsidRPr="00E73B40" w14:paraId="1E3FEF95"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F546EB4" w14:textId="77777777" w:rsidR="00064B44" w:rsidRPr="00E73B40" w:rsidRDefault="00064B44" w:rsidP="00D6523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527F06A"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shd w:val="clear" w:color="auto" w:fill="D8D7D5"/>
          </w:tcPr>
          <w:p w14:paraId="483F0A9E" w14:textId="77777777" w:rsidR="00064B44" w:rsidRPr="00E73B40" w:rsidRDefault="00064B44" w:rsidP="00D6523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5872FC2" w14:textId="77777777" w:rsidR="00064B44" w:rsidRPr="00E73B40" w:rsidRDefault="00064B44" w:rsidP="00D6523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64B44" w:rsidRPr="00E73B40" w14:paraId="2AA2BD5F"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4D5EB1C"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tcPr>
          <w:p w14:paraId="2DA983AA" w14:textId="3DDBFF89" w:rsidR="00064B44" w:rsidRPr="006657C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595959" w:themeColor="text1" w:themeTint="A6"/>
                <w:sz w:val="20"/>
                <w:szCs w:val="18"/>
                <w:lang w:val="en-IE" w:eastAsia="en-US"/>
              </w:rPr>
              <w:t>3a</w:t>
            </w:r>
            <w:r w:rsidRPr="006657C4">
              <w:rPr>
                <w:color w:val="595959" w:themeColor="text1" w:themeTint="A6"/>
                <w:sz w:val="20"/>
                <w:szCs w:val="18"/>
                <w:lang w:val="en-IE" w:eastAsia="en-US"/>
              </w:rPr>
              <w:t>. Direct Debit Mandatory</w:t>
            </w:r>
          </w:p>
          <w:p w14:paraId="03F1D2A4"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5" w:author="Author"/>
                <w:color w:val="auto"/>
                <w:sz w:val="20"/>
                <w:szCs w:val="18"/>
                <w:lang w:val="en-IE" w:eastAsia="en-US"/>
              </w:rPr>
            </w:pPr>
            <w:r>
              <w:rPr>
                <w:color w:val="auto"/>
                <w:sz w:val="20"/>
                <w:szCs w:val="18"/>
                <w:lang w:val="en-IE" w:eastAsia="en-US"/>
              </w:rPr>
              <w:t>The pay by direct debit will be mandatory in the scenarios of an offer (Mobile or Fixed).</w:t>
            </w:r>
          </w:p>
          <w:p w14:paraId="5B2CD936" w14:textId="71182757" w:rsidR="00E17934" w:rsidRDefault="00E1793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366" w:author="Author">
              <w:r>
                <w:rPr>
                  <w:color w:val="auto"/>
                  <w:sz w:val="20"/>
                  <w:szCs w:val="18"/>
                  <w:lang w:val="en-IE" w:eastAsia="en-US"/>
                </w:rPr>
                <w:t>Direct debit may be by IBAN, with Credit Card or Debit Card.</w:t>
              </w:r>
            </w:ins>
          </w:p>
        </w:tc>
        <w:tc>
          <w:tcPr>
            <w:tcW w:w="4028" w:type="dxa"/>
          </w:tcPr>
          <w:p w14:paraId="6295DF41" w14:textId="77777777" w:rsidR="00064B44" w:rsidRPr="00E73B40"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r w:rsidR="00064B44" w:rsidRPr="00E73B40" w14:paraId="45D9A1E8"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85BA5A7"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tcPr>
          <w:p w14:paraId="3A3DDC4C" w14:textId="30887CE0" w:rsidR="00064B44" w:rsidRPr="006657C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595959" w:themeColor="text1" w:themeTint="A6"/>
                <w:sz w:val="20"/>
                <w:szCs w:val="18"/>
                <w:lang w:val="en-IE" w:eastAsia="en-US"/>
              </w:rPr>
              <w:t>3b</w:t>
            </w:r>
            <w:r w:rsidRPr="006657C4">
              <w:rPr>
                <w:color w:val="595959" w:themeColor="text1" w:themeTint="A6"/>
                <w:sz w:val="20"/>
                <w:szCs w:val="18"/>
                <w:lang w:val="en-IE" w:eastAsia="en-US"/>
              </w:rPr>
              <w:t xml:space="preserve">. Create </w:t>
            </w:r>
            <w:r>
              <w:rPr>
                <w:color w:val="595959" w:themeColor="text1" w:themeTint="A6"/>
                <w:sz w:val="20"/>
                <w:szCs w:val="18"/>
                <w:lang w:val="en-IE" w:eastAsia="en-US"/>
              </w:rPr>
              <w:t>Customer and B</w:t>
            </w:r>
            <w:r w:rsidRPr="006657C4">
              <w:rPr>
                <w:color w:val="595959" w:themeColor="text1" w:themeTint="A6"/>
                <w:sz w:val="20"/>
                <w:szCs w:val="18"/>
                <w:lang w:val="en-IE" w:eastAsia="en-US"/>
              </w:rPr>
              <w:t>illing profile</w:t>
            </w:r>
          </w:p>
          <w:p w14:paraId="723928B2" w14:textId="012BBFC6"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UFE creates the new billing profile under the </w:t>
            </w:r>
            <w:r>
              <w:rPr>
                <w:color w:val="auto"/>
                <w:sz w:val="20"/>
                <w:szCs w:val="18"/>
                <w:lang w:val="en-IE" w:eastAsia="en-US"/>
              </w:rPr>
              <w:t xml:space="preserve">new </w:t>
            </w:r>
            <w:r w:rsidRPr="00E73B40">
              <w:rPr>
                <w:color w:val="auto"/>
                <w:sz w:val="20"/>
                <w:szCs w:val="18"/>
                <w:lang w:val="en-IE" w:eastAsia="en-US"/>
              </w:rPr>
              <w:t>billing customer on CRM, associating or creating the corresponding contact.</w:t>
            </w:r>
          </w:p>
          <w:p w14:paraId="15DB33BF"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When successful, UFE shows the success message SM_SAL_</w:t>
            </w:r>
            <w:r>
              <w:rPr>
                <w:color w:val="auto"/>
                <w:sz w:val="20"/>
                <w:szCs w:val="18"/>
                <w:lang w:val="en-IE" w:eastAsia="en-US"/>
              </w:rPr>
              <w:t>2</w:t>
            </w:r>
            <w:r w:rsidRPr="00E73B40">
              <w:rPr>
                <w:color w:val="auto"/>
                <w:sz w:val="20"/>
                <w:szCs w:val="18"/>
                <w:lang w:val="en-IE" w:eastAsia="en-US"/>
              </w:rPr>
              <w:t>.</w:t>
            </w:r>
          </w:p>
          <w:p w14:paraId="4DDD982D"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GB"/>
              </w:rPr>
            </w:pPr>
            <w:r>
              <w:rPr>
                <w:color w:val="auto"/>
                <w:sz w:val="20"/>
                <w:szCs w:val="18"/>
                <w:lang w:val="en-IE" w:eastAsia="en-US"/>
              </w:rPr>
              <w:t xml:space="preserve">In case of a PAYG, </w:t>
            </w:r>
            <w:r w:rsidRPr="00A54115">
              <w:rPr>
                <w:color w:val="auto"/>
                <w:sz w:val="20"/>
                <w:szCs w:val="20"/>
                <w:lang w:val="en-GB"/>
              </w:rPr>
              <w:t xml:space="preserve">UFE </w:t>
            </w:r>
            <w:r>
              <w:rPr>
                <w:color w:val="auto"/>
                <w:sz w:val="20"/>
                <w:szCs w:val="20"/>
                <w:lang w:val="en-GB"/>
              </w:rPr>
              <w:t>will create</w:t>
            </w:r>
            <w:r w:rsidRPr="00A54115">
              <w:rPr>
                <w:color w:val="auto"/>
                <w:sz w:val="20"/>
                <w:szCs w:val="20"/>
                <w:lang w:val="en-GB"/>
              </w:rPr>
              <w:t xml:space="preserve"> a dummy customer</w:t>
            </w:r>
            <w:r>
              <w:rPr>
                <w:color w:val="auto"/>
                <w:sz w:val="20"/>
                <w:szCs w:val="20"/>
                <w:lang w:val="en-GB"/>
              </w:rPr>
              <w:t>.</w:t>
            </w:r>
          </w:p>
          <w:p w14:paraId="7EEEC690" w14:textId="72985D19" w:rsidR="001E7682" w:rsidRDefault="001E7682" w:rsidP="0010706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auto"/>
                <w:sz w:val="20"/>
                <w:szCs w:val="20"/>
                <w:lang w:val="en-GB"/>
              </w:rPr>
              <w:t xml:space="preserve">A </w:t>
            </w:r>
            <w:r w:rsidR="00D6049B">
              <w:rPr>
                <w:color w:val="auto"/>
                <w:sz w:val="20"/>
                <w:szCs w:val="20"/>
                <w:lang w:val="en-GB"/>
              </w:rPr>
              <w:t xml:space="preserve">topic will be added to the </w:t>
            </w:r>
            <w:r>
              <w:rPr>
                <w:color w:val="auto"/>
                <w:sz w:val="20"/>
                <w:szCs w:val="20"/>
                <w:lang w:val="en-GB"/>
              </w:rPr>
              <w:t>interaction</w:t>
            </w:r>
            <w:r w:rsidR="00D6049B">
              <w:rPr>
                <w:color w:val="auto"/>
                <w:sz w:val="20"/>
                <w:szCs w:val="20"/>
                <w:lang w:val="en-GB"/>
              </w:rPr>
              <w:t xml:space="preserve"> that </w:t>
            </w:r>
            <w:r w:rsidR="00107067">
              <w:rPr>
                <w:color w:val="auto"/>
                <w:sz w:val="20"/>
                <w:szCs w:val="20"/>
                <w:lang w:val="en-GB"/>
              </w:rPr>
              <w:t>is already open</w:t>
            </w:r>
            <w:r>
              <w:rPr>
                <w:color w:val="auto"/>
                <w:sz w:val="20"/>
                <w:szCs w:val="20"/>
                <w:lang w:val="en-GB"/>
              </w:rPr>
              <w:t xml:space="preserve">. For more information, about interaction, please refer the </w:t>
            </w:r>
            <w:r w:rsidRPr="001E7682">
              <w:rPr>
                <w:color w:val="auto"/>
                <w:sz w:val="20"/>
                <w:szCs w:val="20"/>
                <w:lang w:val="en-GB"/>
              </w:rPr>
              <w:t>HLD Interactions on [6]</w:t>
            </w:r>
            <w:r>
              <w:rPr>
                <w:color w:val="auto"/>
                <w:sz w:val="20"/>
                <w:szCs w:val="20"/>
                <w:lang w:val="en-GB"/>
              </w:rPr>
              <w:t>.</w:t>
            </w:r>
          </w:p>
        </w:tc>
        <w:tc>
          <w:tcPr>
            <w:tcW w:w="4028" w:type="dxa"/>
          </w:tcPr>
          <w:p w14:paraId="29448CC8" w14:textId="267AC0D2" w:rsidR="00064B44"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occurred on the customer</w:t>
            </w:r>
            <w:r>
              <w:rPr>
                <w:color w:val="auto"/>
                <w:sz w:val="20"/>
                <w:szCs w:val="18"/>
                <w:lang w:val="en-IE" w:eastAsia="en-US"/>
              </w:rPr>
              <w:t>/billing profile</w:t>
            </w:r>
            <w:r w:rsidRPr="00E73B40">
              <w:rPr>
                <w:color w:val="auto"/>
                <w:sz w:val="20"/>
                <w:szCs w:val="18"/>
                <w:lang w:val="en-IE" w:eastAsia="en-US"/>
              </w:rPr>
              <w:t xml:space="preserve"> creation, UFE warns the user with the error message EM_SAL_1</w:t>
            </w:r>
            <w:r>
              <w:rPr>
                <w:color w:val="auto"/>
                <w:sz w:val="20"/>
                <w:szCs w:val="18"/>
                <w:lang w:val="en-IE" w:eastAsia="en-US"/>
              </w:rPr>
              <w:t>5</w:t>
            </w:r>
            <w:r w:rsidRPr="00E73B40">
              <w:rPr>
                <w:color w:val="auto"/>
                <w:sz w:val="20"/>
                <w:szCs w:val="18"/>
                <w:lang w:val="en-IE" w:eastAsia="en-US"/>
              </w:rPr>
              <w:t xml:space="preserve"> and the business scenario ends.</w:t>
            </w:r>
          </w:p>
        </w:tc>
      </w:tr>
    </w:tbl>
    <w:p w14:paraId="1202B3CB" w14:textId="0CE26AEB" w:rsidR="00547FB0" w:rsidRPr="00E73B40" w:rsidRDefault="00AE1F6A" w:rsidP="004448BE">
      <w:pPr>
        <w:pStyle w:val="Heading4"/>
        <w:rPr>
          <w:lang w:val="en-IE"/>
        </w:rPr>
      </w:pPr>
      <w:r w:rsidRPr="00E73B40">
        <w:rPr>
          <w:lang w:val="en-IE"/>
        </w:rPr>
        <w:t xml:space="preserve">Phase </w:t>
      </w:r>
      <w:r>
        <w:rPr>
          <w:lang w:val="en-IE"/>
        </w:rPr>
        <w:t>II</w:t>
      </w:r>
      <w:r w:rsidRPr="00E73B40">
        <w:rPr>
          <w:lang w:val="en-IE"/>
        </w:rPr>
        <w:t xml:space="preserve">I – </w:t>
      </w:r>
      <w:ins w:id="367" w:author="Author">
        <w:r w:rsidR="005329FE">
          <w:rPr>
            <w:lang w:val="en-IE"/>
          </w:rPr>
          <w:t>Basket Configuration</w:t>
        </w:r>
      </w:ins>
      <w:del w:id="368" w:author="Author">
        <w:r w:rsidDel="005329FE">
          <w:rPr>
            <w:lang w:val="en-IE"/>
          </w:rPr>
          <w:delText>Products/Offers selection</w:delText>
        </w:r>
      </w:del>
    </w:p>
    <w:p w14:paraId="6FC2D751" w14:textId="4CCA10C9" w:rsidR="00273C76" w:rsidRPr="00E73B40" w:rsidRDefault="00273C76" w:rsidP="00273C76">
      <w:pPr>
        <w:pStyle w:val="Heading5"/>
        <w:keepNext/>
        <w:rPr>
          <w:lang w:val="en-IE"/>
        </w:rPr>
      </w:pPr>
      <w:bookmarkStart w:id="369" w:name="_Activity_4_»"/>
      <w:bookmarkEnd w:id="369"/>
      <w:r w:rsidRPr="00E73B40">
        <w:rPr>
          <w:lang w:val="en-IE"/>
        </w:rPr>
        <w:t xml:space="preserve">Activity </w:t>
      </w:r>
      <w:r w:rsidR="003A4B53">
        <w:rPr>
          <w:lang w:val="en-IE"/>
        </w:rPr>
        <w:t>4</w:t>
      </w:r>
      <w:r w:rsidR="00C23CB2" w:rsidRPr="00E73B40">
        <w:rPr>
          <w:lang w:val="en-IE"/>
        </w:rPr>
        <w:t xml:space="preserve"> </w:t>
      </w:r>
      <w:r w:rsidRPr="00E73B40">
        <w:rPr>
          <w:lang w:val="en-IE"/>
        </w:rPr>
        <w:t>» Choose offer</w:t>
      </w:r>
    </w:p>
    <w:tbl>
      <w:tblPr>
        <w:tblStyle w:val="CelFocus1"/>
        <w:tblW w:w="0" w:type="auto"/>
        <w:tblLook w:val="04A0" w:firstRow="1" w:lastRow="0" w:firstColumn="1" w:lastColumn="0" w:noHBand="0" w:noVBand="1"/>
      </w:tblPr>
      <w:tblGrid>
        <w:gridCol w:w="1522"/>
        <w:gridCol w:w="4042"/>
        <w:gridCol w:w="4028"/>
      </w:tblGrid>
      <w:tr w:rsidR="00273C76" w:rsidRPr="00E73B40" w14:paraId="2EF24676" w14:textId="77777777" w:rsidTr="009613FA">
        <w:trPr>
          <w:cnfStyle w:val="100000000000" w:firstRow="1" w:lastRow="0" w:firstColumn="0" w:lastColumn="0" w:oddVBand="0" w:evenVBand="0" w:oddHBand="0" w:evenHBand="0" w:firstRowFirstColumn="0" w:firstRowLastColumn="0" w:lastRowFirstColumn="0" w:lastRowLastColumn="0"/>
          <w:cantSplit w:val="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0CB3663" w14:textId="77777777" w:rsidR="00273C76" w:rsidRPr="00E73B40" w:rsidRDefault="00273C76" w:rsidP="00B55782">
            <w:pPr>
              <w:jc w:val="left"/>
              <w:rPr>
                <w:b w:val="0"/>
                <w:sz w:val="20"/>
                <w:szCs w:val="20"/>
                <w:lang w:val="en-IE"/>
              </w:rPr>
            </w:pPr>
            <w:r w:rsidRPr="00E73B40">
              <w:rPr>
                <w:sz w:val="20"/>
                <w:szCs w:val="20"/>
                <w:lang w:val="en-IE"/>
              </w:rPr>
              <w:t>Activity Specification</w:t>
            </w:r>
          </w:p>
        </w:tc>
      </w:tr>
      <w:tr w:rsidR="00273C76" w:rsidRPr="00E73B40" w14:paraId="58A143DD" w14:textId="77777777" w:rsidTr="009613FA">
        <w:trPr>
          <w:cantSplit w:val="0"/>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85F62F"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lastRenderedPageBreak/>
              <w:t>Actor(s)</w:t>
            </w:r>
          </w:p>
        </w:tc>
        <w:tc>
          <w:tcPr>
            <w:tcW w:w="8070" w:type="dxa"/>
            <w:gridSpan w:val="2"/>
            <w:vAlign w:val="center"/>
          </w:tcPr>
          <w:p w14:paraId="71423054"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344FCC1"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73C76" w:rsidRPr="00E73B40" w14:paraId="296B8F3F" w14:textId="77777777" w:rsidTr="009613FA">
        <w:trPr>
          <w:cantSplit w:val="0"/>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DB567A0"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3554601"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73C76" w:rsidRPr="00E73B40" w14:paraId="06B12C0A"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E633988"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FA2E17C" w14:textId="60E8B473" w:rsidR="00273C76" w:rsidRPr="00E73B40" w:rsidRDefault="00DA064C"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370" w:author="Author">
              <w:r>
                <w:rPr>
                  <w:color w:val="auto"/>
                  <w:sz w:val="20"/>
                  <w:szCs w:val="20"/>
                  <w:lang w:val="en-IE"/>
                </w:rPr>
                <w:t>Offer Component</w:t>
              </w:r>
            </w:ins>
          </w:p>
        </w:tc>
      </w:tr>
      <w:tr w:rsidR="00273C76" w:rsidRPr="00E73B40" w14:paraId="22C326E9"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5F334E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E406CE2"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one of the available mobile offers.</w:t>
            </w:r>
          </w:p>
          <w:p w14:paraId="389E0F71" w14:textId="60107984" w:rsidR="00273C76" w:rsidRPr="00E73B40" w:rsidRDefault="00273C76"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bundle offers, the Activities between </w:t>
            </w:r>
            <w:ins w:id="371" w:author="Author">
              <w:r w:rsidR="00350C86">
                <w:rPr>
                  <w:color w:val="auto"/>
                  <w:sz w:val="20"/>
                  <w:szCs w:val="20"/>
                  <w:lang w:val="en-IE"/>
                </w:rPr>
                <w:t>5</w:t>
              </w:r>
            </w:ins>
            <w:del w:id="372" w:author="Author">
              <w:r w:rsidRPr="00E73B40" w:rsidDel="00350C86">
                <w:rPr>
                  <w:color w:val="auto"/>
                  <w:sz w:val="20"/>
                  <w:szCs w:val="20"/>
                  <w:lang w:val="en-IE"/>
                </w:rPr>
                <w:delText>3</w:delText>
              </w:r>
            </w:del>
            <w:r w:rsidRPr="00E73B40">
              <w:rPr>
                <w:color w:val="auto"/>
                <w:sz w:val="20"/>
                <w:szCs w:val="20"/>
                <w:lang w:val="en-IE"/>
              </w:rPr>
              <w:t xml:space="preserve"> and </w:t>
            </w:r>
            <w:del w:id="373" w:author="Author">
              <w:r w:rsidRPr="00E73B40" w:rsidDel="00350C86">
                <w:rPr>
                  <w:color w:val="auto"/>
                  <w:sz w:val="20"/>
                  <w:szCs w:val="20"/>
                  <w:lang w:val="en-IE"/>
                </w:rPr>
                <w:delText>1</w:delText>
              </w:r>
              <w:r w:rsidR="00200924" w:rsidRPr="00E73B40" w:rsidDel="00350C86">
                <w:rPr>
                  <w:color w:val="auto"/>
                  <w:sz w:val="20"/>
                  <w:szCs w:val="20"/>
                  <w:lang w:val="en-IE"/>
                </w:rPr>
                <w:delText>0</w:delText>
              </w:r>
              <w:r w:rsidRPr="00E73B40" w:rsidDel="00350C86">
                <w:rPr>
                  <w:color w:val="auto"/>
                  <w:sz w:val="20"/>
                  <w:szCs w:val="20"/>
                  <w:lang w:val="en-IE"/>
                </w:rPr>
                <w:delText xml:space="preserve"> </w:delText>
              </w:r>
            </w:del>
            <w:ins w:id="374" w:author="Author">
              <w:r w:rsidR="00350C86" w:rsidRPr="00E73B40">
                <w:rPr>
                  <w:color w:val="auto"/>
                  <w:sz w:val="20"/>
                  <w:szCs w:val="20"/>
                  <w:lang w:val="en-IE"/>
                </w:rPr>
                <w:t>1</w:t>
              </w:r>
              <w:r w:rsidR="00350C86">
                <w:rPr>
                  <w:color w:val="auto"/>
                  <w:sz w:val="20"/>
                  <w:szCs w:val="20"/>
                  <w:lang w:val="en-IE"/>
                </w:rPr>
                <w:t>1</w:t>
              </w:r>
              <w:r w:rsidR="00350C86" w:rsidRPr="00E73B40">
                <w:rPr>
                  <w:color w:val="auto"/>
                  <w:sz w:val="20"/>
                  <w:szCs w:val="20"/>
                  <w:lang w:val="en-IE"/>
                </w:rPr>
                <w:t xml:space="preserve"> </w:t>
              </w:r>
            </w:ins>
            <w:r w:rsidRPr="00E73B40">
              <w:rPr>
                <w:color w:val="auto"/>
                <w:sz w:val="20"/>
                <w:szCs w:val="20"/>
                <w:lang w:val="en-IE"/>
              </w:rPr>
              <w:t>are perform</w:t>
            </w:r>
            <w:r w:rsidR="00473A21" w:rsidRPr="00E73B40">
              <w:rPr>
                <w:color w:val="auto"/>
                <w:sz w:val="20"/>
                <w:szCs w:val="20"/>
                <w:lang w:val="en-IE"/>
              </w:rPr>
              <w:t>ed</w:t>
            </w:r>
            <w:r w:rsidRPr="00E73B40">
              <w:rPr>
                <w:color w:val="auto"/>
                <w:sz w:val="20"/>
                <w:szCs w:val="20"/>
                <w:lang w:val="en-IE"/>
              </w:rPr>
              <w:t xml:space="preserve"> once per mobile product under it.</w:t>
            </w:r>
          </w:p>
        </w:tc>
      </w:tr>
      <w:tr w:rsidR="00350C86" w:rsidRPr="00E73B40" w14:paraId="5534A95A"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3B88FB6" w14:textId="77777777" w:rsidR="00350C86" w:rsidRPr="00E73B40" w:rsidRDefault="00350C86"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A6E1581"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7C3BCE46" w14:textId="77777777" w:rsidR="00350C86" w:rsidRPr="00E73B40" w:rsidRDefault="00350C86"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656086" w14:textId="77777777" w:rsidR="00350C86" w:rsidRPr="00E73B40" w:rsidRDefault="00350C86"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350C86" w:rsidRPr="00E73B40" w14:paraId="53F73337"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051D622" w14:textId="77777777" w:rsidR="00350C86" w:rsidRPr="00E73B40" w:rsidRDefault="00350C86" w:rsidP="00B55782">
            <w:pPr>
              <w:pStyle w:val="TableText"/>
              <w:keepNext/>
              <w:tabs>
                <w:tab w:val="left" w:pos="567"/>
              </w:tabs>
              <w:spacing w:line="240" w:lineRule="exact"/>
              <w:jc w:val="left"/>
              <w:rPr>
                <w:color w:val="auto"/>
                <w:sz w:val="20"/>
                <w:szCs w:val="20"/>
                <w:lang w:val="en-IE"/>
              </w:rPr>
            </w:pPr>
          </w:p>
        </w:tc>
        <w:tc>
          <w:tcPr>
            <w:tcW w:w="4042" w:type="dxa"/>
          </w:tcPr>
          <w:p w14:paraId="3E90BA88" w14:textId="4F03D74E"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Pr>
                <w:color w:val="439782"/>
                <w:sz w:val="20"/>
                <w:szCs w:val="18"/>
                <w:lang w:val="en-IE" w:eastAsia="en-US"/>
              </w:rPr>
              <w:t>4</w:t>
            </w:r>
            <w:r w:rsidRPr="00E73B40">
              <w:rPr>
                <w:color w:val="439782"/>
                <w:sz w:val="20"/>
                <w:szCs w:val="18"/>
                <w:lang w:val="en-IE" w:eastAsia="en-US"/>
              </w:rPr>
              <w:t>a. Decompose offer</w:t>
            </w:r>
          </w:p>
          <w:p w14:paraId="5150C7A0" w14:textId="0BAFC948"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chosen offer is a bundle offer, first UFE decomposes it into its products (in this business scenario, UFE covers bundles with multiple mobile products). Then, for each product, UFE decomposes it into its components, billing offers and attributes. </w:t>
            </w:r>
          </w:p>
          <w:p w14:paraId="1E58A8C1" w14:textId="71C97EA8"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Otherwise, when the chosen offer is a single offer, UFE just decomposes it into its components, billing offers and attributes.</w:t>
            </w:r>
          </w:p>
          <w:p w14:paraId="642D3089" w14:textId="4A4EB41A"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components (configured on Reference Data UFE_RD148) are displayed the same way, with the exception of the following that have a special treatment on the screen:</w:t>
            </w:r>
          </w:p>
          <w:p w14:paraId="34ABF6A0"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Plan</w:t>
            </w:r>
          </w:p>
          <w:p w14:paraId="5F167286" w14:textId="7B345A14"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Commitment</w:t>
            </w:r>
          </w:p>
          <w:p w14:paraId="44211F75"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SIM</w:t>
            </w:r>
          </w:p>
          <w:p w14:paraId="45C0A259"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Device</w:t>
            </w:r>
          </w:p>
          <w:p w14:paraId="0A20F7D1"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Insurance</w:t>
            </w:r>
          </w:p>
          <w:p w14:paraId="2DCFCB58" w14:textId="77777777"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Please see the Screen Specification section for full detail on the components display information.</w:t>
            </w:r>
          </w:p>
          <w:p w14:paraId="17B8AE36" w14:textId="2E65A326" w:rsidR="00350C86" w:rsidRPr="00E73B40" w:rsidRDefault="00350C86" w:rsidP="004B38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D07C11">
              <w:rPr>
                <w:b/>
                <w:color w:val="auto"/>
                <w:sz w:val="20"/>
                <w:szCs w:val="18"/>
                <w:lang w:val="en-IE" w:eastAsia="en-US"/>
              </w:rPr>
              <w:t>Note:</w:t>
            </w:r>
            <w:r w:rsidRPr="00E73B40">
              <w:rPr>
                <w:color w:val="auto"/>
                <w:sz w:val="20"/>
                <w:szCs w:val="18"/>
                <w:lang w:val="en-IE" w:eastAsia="en-US"/>
              </w:rPr>
              <w:t xml:space="preserve"> Offer’s detail is previously loaded from MEC to UFE through the UFE Catalogue component (for full details on this component, please see [2]).</w:t>
            </w:r>
            <w:ins w:id="375" w:author="Author">
              <w:r>
                <w:rPr>
                  <w:color w:val="auto"/>
                  <w:sz w:val="20"/>
                  <w:szCs w:val="18"/>
                  <w:lang w:val="en-IE" w:eastAsia="en-US"/>
                </w:rPr>
                <w:t xml:space="preserve"> Details like “Shipping Method” and “Delivery Method” will be under the component of “Device” and set as described in </w:t>
              </w:r>
              <w:r w:rsidR="0023768E">
                <w:rPr>
                  <w:color w:val="auto"/>
                  <w:sz w:val="20"/>
                  <w:szCs w:val="18"/>
                  <w:lang w:val="en-IE" w:eastAsia="en-US"/>
                </w:rPr>
                <w:fldChar w:fldCharType="begin"/>
              </w:r>
              <w:r w:rsidR="0023768E">
                <w:rPr>
                  <w:color w:val="auto"/>
                  <w:sz w:val="20"/>
                  <w:szCs w:val="18"/>
                  <w:lang w:val="en-IE" w:eastAsia="en-US"/>
                </w:rPr>
                <w:instrText xml:space="preserve"> HYPERLINK  \l "_Alternative_Activity_10" </w:instrText>
              </w:r>
              <w:r w:rsidR="0023768E">
                <w:rPr>
                  <w:color w:val="auto"/>
                  <w:sz w:val="20"/>
                  <w:szCs w:val="18"/>
                  <w:lang w:val="en-IE" w:eastAsia="en-US"/>
                </w:rPr>
                <w:fldChar w:fldCharType="separate"/>
              </w:r>
              <w:r w:rsidRPr="0023768E">
                <w:rPr>
                  <w:rStyle w:val="Hyperlink"/>
                  <w:sz w:val="20"/>
                  <w:szCs w:val="18"/>
                  <w:lang w:val="en-IE" w:eastAsia="en-US"/>
                </w:rPr>
                <w:t>activity 10f</w:t>
              </w:r>
              <w:r w:rsidR="0023768E">
                <w:rPr>
                  <w:color w:val="auto"/>
                  <w:sz w:val="20"/>
                  <w:szCs w:val="18"/>
                  <w:lang w:val="en-IE" w:eastAsia="en-US"/>
                </w:rPr>
                <w:fldChar w:fldCharType="end"/>
              </w:r>
              <w:r>
                <w:rPr>
                  <w:color w:val="auto"/>
                  <w:sz w:val="20"/>
                  <w:szCs w:val="18"/>
                  <w:lang w:val="en-IE" w:eastAsia="en-US"/>
                </w:rPr>
                <w:t>.</w:t>
              </w:r>
            </w:ins>
          </w:p>
        </w:tc>
        <w:tc>
          <w:tcPr>
            <w:tcW w:w="4028" w:type="dxa"/>
          </w:tcPr>
          <w:p w14:paraId="23000CC9" w14:textId="77777777"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350C86" w:rsidRPr="00E73B40" w14:paraId="49D3BBAF"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74A7A9"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0F50E0B4" w14:textId="5F190DF3"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b. Get available MSISDN</w:t>
            </w:r>
          </w:p>
          <w:p w14:paraId="14E7450D" w14:textId="77777777" w:rsidR="00350C86"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6" w:author="Author"/>
                <w:color w:val="000000" w:themeColor="text1"/>
                <w:sz w:val="20"/>
                <w:szCs w:val="18"/>
                <w:lang w:val="en-IE" w:eastAsia="en-US"/>
              </w:rPr>
            </w:pPr>
            <w:r w:rsidRPr="00E73B40">
              <w:rPr>
                <w:color w:val="000000" w:themeColor="text1"/>
                <w:sz w:val="20"/>
                <w:szCs w:val="18"/>
                <w:lang w:val="en-IE" w:eastAsia="en-US"/>
              </w:rPr>
              <w:t>For each mobile product in the offer, UFE gets one available MSISDN from the SRM system.</w:t>
            </w:r>
          </w:p>
          <w:p w14:paraId="2CC918DB" w14:textId="3A100643" w:rsidR="00350C86" w:rsidRPr="00E73B40" w:rsidRDefault="00350C86" w:rsidP="00713DC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377" w:author="Author">
              <w:r w:rsidRPr="00713DC5">
                <w:rPr>
                  <w:color w:val="auto"/>
                  <w:sz w:val="20"/>
                  <w:lang w:val="en-IE"/>
                </w:rPr>
                <w:t xml:space="preserve">In case of portability, this will be disabled </w:t>
              </w:r>
              <w:r w:rsidRPr="00713DC5">
                <w:rPr>
                  <w:color w:val="auto"/>
                  <w:sz w:val="20"/>
                  <w:lang w:val="en-IE"/>
                </w:rPr>
                <w:lastRenderedPageBreak/>
                <w:t>and UFE will fill in with a temporary phone number.</w:t>
              </w:r>
            </w:ins>
          </w:p>
        </w:tc>
        <w:tc>
          <w:tcPr>
            <w:tcW w:w="4028" w:type="dxa"/>
          </w:tcPr>
          <w:p w14:paraId="39CB5DA1" w14:textId="0C46ECAA"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lastRenderedPageBreak/>
              <w:t>If any error occurs trying to get the MSISDN, UFE warns the user with the error message EM_SAL_1.</w:t>
            </w:r>
          </w:p>
        </w:tc>
      </w:tr>
      <w:tr w:rsidR="00350C86" w:rsidRPr="00E73B40" w14:paraId="5094CBB2"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AD40C61"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13EBBCFB" w14:textId="2C864934"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c. Reserve MSISDN</w:t>
            </w:r>
          </w:p>
          <w:p w14:paraId="55BDB78F" w14:textId="77777777"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For each mobile product in the offer, and in order to MSISDN not be used by another process/user, UFE reserves the MSISDN obtained on the previous step on the SRM system.</w:t>
            </w:r>
          </w:p>
        </w:tc>
        <w:tc>
          <w:tcPr>
            <w:tcW w:w="4028" w:type="dxa"/>
          </w:tcPr>
          <w:p w14:paraId="6A37C2A3" w14:textId="540DA249"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MSISDN is not available when trying to reserve it, the business scenario goes back to the step </w:t>
            </w:r>
            <w:r>
              <w:rPr>
                <w:color w:val="auto"/>
                <w:sz w:val="20"/>
                <w:szCs w:val="18"/>
                <w:lang w:val="en-IE" w:eastAsia="en-US"/>
              </w:rPr>
              <w:t>4</w:t>
            </w:r>
            <w:r w:rsidRPr="00E73B40">
              <w:rPr>
                <w:color w:val="auto"/>
                <w:sz w:val="20"/>
                <w:szCs w:val="18"/>
                <w:lang w:val="en-IE" w:eastAsia="en-US"/>
              </w:rPr>
              <w:t>b.</w:t>
            </w:r>
          </w:p>
          <w:p w14:paraId="7832D14F" w14:textId="77777777"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other error, UFE warns the user with the error message EM_SAL_2.</w:t>
            </w:r>
          </w:p>
        </w:tc>
      </w:tr>
      <w:tr w:rsidR="00350C86" w:rsidRPr="00E73B40" w14:paraId="2402CE39"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5701A10"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6CD3FD95" w14:textId="1140C906"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4d</w:t>
            </w:r>
            <w:r w:rsidRPr="00E73B40">
              <w:rPr>
                <w:color w:val="439782"/>
                <w:sz w:val="20"/>
                <w:szCs w:val="18"/>
                <w:lang w:val="en-IE" w:eastAsia="en-US"/>
              </w:rPr>
              <w:t>. No gift cards/cheques can be used in the verification process for new connections</w:t>
            </w:r>
          </w:p>
          <w:p w14:paraId="58A4A3CA" w14:textId="5A387FD1" w:rsidR="00350C86" w:rsidRPr="00E73B40" w:rsidRDefault="00350C86" w:rsidP="004C2CE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rFonts w:cs="Arial"/>
                <w:color w:val="000000"/>
                <w:sz w:val="20"/>
                <w:szCs w:val="21"/>
                <w:lang w:val="en-IE"/>
              </w:rPr>
              <w:t>When adding a New Line, Mobil</w:t>
            </w:r>
            <w:r>
              <w:rPr>
                <w:rFonts w:cs="Arial"/>
                <w:color w:val="000000"/>
                <w:sz w:val="20"/>
                <w:szCs w:val="21"/>
                <w:lang w:val="en-IE"/>
              </w:rPr>
              <w:t>e</w:t>
            </w:r>
            <w:r w:rsidRPr="00E73B40">
              <w:rPr>
                <w:rFonts w:cs="Arial"/>
                <w:color w:val="000000"/>
                <w:sz w:val="20"/>
                <w:szCs w:val="21"/>
                <w:lang w:val="en-IE"/>
              </w:rPr>
              <w:t xml:space="preserve"> or Fix</w:t>
            </w:r>
            <w:r>
              <w:rPr>
                <w:rFonts w:cs="Arial"/>
                <w:color w:val="000000"/>
                <w:sz w:val="20"/>
                <w:szCs w:val="21"/>
                <w:lang w:val="en-IE"/>
              </w:rPr>
              <w:t>ed</w:t>
            </w:r>
            <w:r w:rsidRPr="00E73B40">
              <w:rPr>
                <w:rFonts w:cs="Arial"/>
                <w:color w:val="000000"/>
                <w:sz w:val="20"/>
                <w:szCs w:val="21"/>
                <w:lang w:val="en-IE"/>
              </w:rPr>
              <w:t xml:space="preserve">, it </w:t>
            </w:r>
            <w:r>
              <w:rPr>
                <w:rFonts w:cs="Arial"/>
                <w:color w:val="000000"/>
                <w:sz w:val="20"/>
                <w:szCs w:val="21"/>
                <w:lang w:val="en-IE"/>
              </w:rPr>
              <w:t>is not</w:t>
            </w:r>
            <w:r w:rsidRPr="00E73B40">
              <w:rPr>
                <w:rFonts w:cs="Arial"/>
                <w:color w:val="000000"/>
                <w:sz w:val="20"/>
                <w:szCs w:val="21"/>
                <w:lang w:val="en-IE"/>
              </w:rPr>
              <w:t xml:space="preserve"> possible to receive payments by Cash or by Gift Cards.</w:t>
            </w:r>
          </w:p>
        </w:tc>
        <w:tc>
          <w:tcPr>
            <w:tcW w:w="4028" w:type="dxa"/>
          </w:tcPr>
          <w:p w14:paraId="3F2C5D44" w14:textId="46715255"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350C86" w:rsidRPr="00E73B40" w14:paraId="3D332906" w14:textId="77777777" w:rsidTr="009613FA">
        <w:trPr>
          <w:cantSplit w:val="0"/>
          <w:trHeight w:val="440"/>
          <w:ins w:id="37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4114F0" w14:textId="77777777" w:rsidR="00350C86" w:rsidRPr="00E73B40" w:rsidRDefault="00350C86" w:rsidP="00B55782">
            <w:pPr>
              <w:pStyle w:val="TableText"/>
              <w:keepNext/>
              <w:tabs>
                <w:tab w:val="left" w:pos="567"/>
              </w:tabs>
              <w:spacing w:line="240" w:lineRule="exact"/>
              <w:rPr>
                <w:ins w:id="379" w:author="Author"/>
                <w:color w:val="auto"/>
                <w:sz w:val="20"/>
                <w:szCs w:val="20"/>
                <w:lang w:val="en-IE"/>
              </w:rPr>
            </w:pPr>
          </w:p>
        </w:tc>
        <w:tc>
          <w:tcPr>
            <w:tcW w:w="4042" w:type="dxa"/>
          </w:tcPr>
          <w:p w14:paraId="7C3A8221" w14:textId="042C1B32" w:rsidR="00350C86" w:rsidRPr="00E73B40" w:rsidRDefault="00350C86"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0" w:author="Author"/>
                <w:color w:val="439782"/>
                <w:sz w:val="20"/>
                <w:szCs w:val="18"/>
                <w:lang w:val="en-IE" w:eastAsia="en-US"/>
              </w:rPr>
            </w:pPr>
            <w:ins w:id="381" w:author="Author">
              <w:r>
                <w:rPr>
                  <w:color w:val="439782"/>
                  <w:sz w:val="20"/>
                  <w:szCs w:val="18"/>
                  <w:lang w:val="en-IE" w:eastAsia="en-US"/>
                </w:rPr>
                <w:t>4e</w:t>
              </w:r>
              <w:r w:rsidRPr="00E73B40">
                <w:rPr>
                  <w:color w:val="439782"/>
                  <w:sz w:val="20"/>
                  <w:szCs w:val="18"/>
                  <w:lang w:val="en-IE" w:eastAsia="en-US"/>
                </w:rPr>
                <w:t xml:space="preserve">. </w:t>
              </w:r>
              <w:r>
                <w:rPr>
                  <w:color w:val="439782"/>
                  <w:sz w:val="20"/>
                  <w:szCs w:val="18"/>
                  <w:lang w:val="en-IE" w:eastAsia="en-US"/>
                </w:rPr>
                <w:t>Selecting/Changing another offer</w:t>
              </w:r>
            </w:ins>
          </w:p>
          <w:p w14:paraId="3F5E632D" w14:textId="5B3CED92" w:rsidR="0016689D" w:rsidRPr="0016689D" w:rsidRDefault="0016689D" w:rsidP="0016689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2" w:author="Author"/>
                <w:color w:val="auto"/>
                <w:sz w:val="20"/>
                <w:szCs w:val="18"/>
                <w:lang w:val="en-IE" w:eastAsia="en-US"/>
              </w:rPr>
            </w:pPr>
            <w:ins w:id="383" w:author="Author">
              <w:r w:rsidRPr="0016689D">
                <w:rPr>
                  <w:color w:val="auto"/>
                  <w:sz w:val="20"/>
                  <w:szCs w:val="18"/>
                  <w:lang w:val="en-IE" w:eastAsia="en-US"/>
                </w:rPr>
                <w:t>If the user</w:t>
              </w:r>
              <w:r>
                <w:rPr>
                  <w:color w:val="auto"/>
                  <w:sz w:val="20"/>
                  <w:szCs w:val="18"/>
                  <w:lang w:val="en-IE" w:eastAsia="en-US"/>
                </w:rPr>
                <w:t xml:space="preserve"> selects or change another offer, UFE will cancel</w:t>
              </w:r>
              <w:r w:rsidRPr="0016689D">
                <w:rPr>
                  <w:color w:val="auto"/>
                  <w:sz w:val="20"/>
                  <w:szCs w:val="18"/>
                  <w:lang w:val="en-IE" w:eastAsia="en-US"/>
                </w:rPr>
                <w:t xml:space="preserve"> all </w:t>
              </w:r>
              <w:r>
                <w:rPr>
                  <w:color w:val="auto"/>
                  <w:sz w:val="20"/>
                  <w:szCs w:val="18"/>
                  <w:lang w:val="en-IE" w:eastAsia="en-US"/>
                </w:rPr>
                <w:t xml:space="preserve">reserved </w:t>
              </w:r>
              <w:r w:rsidRPr="0016689D">
                <w:rPr>
                  <w:color w:val="auto"/>
                  <w:sz w:val="20"/>
                  <w:szCs w:val="18"/>
                  <w:lang w:val="en-IE" w:eastAsia="en-US"/>
                </w:rPr>
                <w:t>content in the basket.</w:t>
              </w:r>
            </w:ins>
          </w:p>
          <w:p w14:paraId="63CCF3AE" w14:textId="5E92EEFD" w:rsidR="0016689D" w:rsidRPr="0016689D" w:rsidRDefault="0016689D" w:rsidP="0016689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4" w:author="Author"/>
                <w:color w:val="auto"/>
                <w:sz w:val="20"/>
                <w:szCs w:val="18"/>
                <w:lang w:val="en-IE" w:eastAsia="en-US"/>
              </w:rPr>
            </w:pPr>
            <w:ins w:id="385" w:author="Author">
              <w:r w:rsidRPr="0016689D">
                <w:rPr>
                  <w:color w:val="auto"/>
                  <w:sz w:val="20"/>
                  <w:szCs w:val="18"/>
                  <w:lang w:val="en-IE" w:eastAsia="en-US"/>
                </w:rPr>
                <w:t>If any product was previously reserved, UFE will call a service to cancel all reservations made</w:t>
              </w:r>
              <w:r w:rsidR="00636B64">
                <w:rPr>
                  <w:color w:val="auto"/>
                  <w:sz w:val="20"/>
                  <w:szCs w:val="18"/>
                  <w:lang w:val="en-IE" w:eastAsia="en-US"/>
                </w:rPr>
                <w:t xml:space="preserve"> in the affected offer</w:t>
              </w:r>
              <w:r w:rsidRPr="0016689D">
                <w:rPr>
                  <w:color w:val="auto"/>
                  <w:sz w:val="20"/>
                  <w:szCs w:val="18"/>
                  <w:lang w:val="en-IE" w:eastAsia="en-US"/>
                </w:rPr>
                <w:t>.</w:t>
              </w:r>
            </w:ins>
          </w:p>
        </w:tc>
        <w:tc>
          <w:tcPr>
            <w:tcW w:w="4028" w:type="dxa"/>
          </w:tcPr>
          <w:p w14:paraId="48AD58C4" w14:textId="11A6D9A1" w:rsidR="00350C86"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6" w:author="Author"/>
                <w:color w:val="auto"/>
                <w:sz w:val="20"/>
                <w:szCs w:val="18"/>
                <w:lang w:val="en-IE" w:eastAsia="en-US"/>
              </w:rPr>
            </w:pPr>
            <w:ins w:id="387" w:author="Author">
              <w:r>
                <w:rPr>
                  <w:color w:val="auto"/>
                  <w:sz w:val="20"/>
                  <w:szCs w:val="18"/>
                  <w:lang w:val="en-IE" w:eastAsia="en-US"/>
                </w:rPr>
                <w:t xml:space="preserve">If any error occurs while cancelling the reservations, UFE will show the error message EM_SAL_54 and the user must retry </w:t>
              </w:r>
              <w:r w:rsidR="00636B64">
                <w:rPr>
                  <w:color w:val="auto"/>
                  <w:sz w:val="20"/>
                  <w:szCs w:val="18"/>
                  <w:lang w:val="en-IE" w:eastAsia="en-US"/>
                </w:rPr>
                <w:t>selecting/changing the offer</w:t>
              </w:r>
              <w:r>
                <w:rPr>
                  <w:color w:val="auto"/>
                  <w:sz w:val="20"/>
                  <w:szCs w:val="18"/>
                  <w:lang w:val="en-IE" w:eastAsia="en-US"/>
                </w:rPr>
                <w:t>.</w:t>
              </w:r>
            </w:ins>
          </w:p>
        </w:tc>
      </w:tr>
    </w:tbl>
    <w:p w14:paraId="77573936" w14:textId="71E4FE44" w:rsidR="00273C76" w:rsidRPr="00E73B40" w:rsidRDefault="00273C76" w:rsidP="00273C76">
      <w:pPr>
        <w:rPr>
          <w:lang w:val="en-IE"/>
        </w:rPr>
      </w:pPr>
    </w:p>
    <w:p w14:paraId="29286B0D" w14:textId="459FD41B" w:rsidR="00D956C0" w:rsidRPr="00E73B40" w:rsidRDefault="00D956C0" w:rsidP="00D956C0">
      <w:pPr>
        <w:pStyle w:val="Heading5"/>
        <w:keepNext/>
        <w:rPr>
          <w:lang w:val="en-IE"/>
        </w:rPr>
      </w:pPr>
      <w:r w:rsidRPr="00E73B40">
        <w:rPr>
          <w:lang w:val="en-IE"/>
        </w:rPr>
        <w:t xml:space="preserve">Activity </w:t>
      </w:r>
      <w:r w:rsidR="003A4B53">
        <w:rPr>
          <w:lang w:val="en-IE"/>
        </w:rPr>
        <w:t>5</w:t>
      </w:r>
      <w:r w:rsidR="008D1BA5" w:rsidRPr="00E73B40">
        <w:rPr>
          <w:lang w:val="en-IE"/>
        </w:rPr>
        <w:t xml:space="preserve"> </w:t>
      </w:r>
      <w:r w:rsidRPr="00E73B40">
        <w:rPr>
          <w:lang w:val="en-IE"/>
        </w:rPr>
        <w:t>» Choose Plan billing offer</w:t>
      </w:r>
    </w:p>
    <w:tbl>
      <w:tblPr>
        <w:tblStyle w:val="CelFocus1"/>
        <w:tblW w:w="0" w:type="auto"/>
        <w:tblLook w:val="04A0" w:firstRow="1" w:lastRow="0" w:firstColumn="1" w:lastColumn="0" w:noHBand="0" w:noVBand="1"/>
      </w:tblPr>
      <w:tblGrid>
        <w:gridCol w:w="1522"/>
        <w:gridCol w:w="4042"/>
        <w:gridCol w:w="4028"/>
      </w:tblGrid>
      <w:tr w:rsidR="00D956C0" w:rsidRPr="00E73B40" w14:paraId="1E014AF0"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E9FA81E" w14:textId="77777777" w:rsidR="00D956C0" w:rsidRPr="00E73B40" w:rsidRDefault="00D956C0" w:rsidP="0083482A">
            <w:pPr>
              <w:jc w:val="left"/>
              <w:rPr>
                <w:b w:val="0"/>
                <w:sz w:val="20"/>
                <w:szCs w:val="20"/>
                <w:lang w:val="en-IE"/>
              </w:rPr>
            </w:pPr>
            <w:r w:rsidRPr="00E73B40">
              <w:rPr>
                <w:sz w:val="20"/>
                <w:szCs w:val="20"/>
                <w:lang w:val="en-IE"/>
              </w:rPr>
              <w:t>Activity Specification</w:t>
            </w:r>
          </w:p>
        </w:tc>
      </w:tr>
      <w:tr w:rsidR="00D956C0" w:rsidRPr="00E73B40" w14:paraId="52AB83B2"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A489F8" w14:textId="77777777" w:rsidR="00D956C0" w:rsidRPr="00E73B40" w:rsidRDefault="00D956C0"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D4DAC15"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7CF9C49"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956C0" w:rsidRPr="00E73B40" w14:paraId="10E22F7E"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8E82214" w14:textId="77777777" w:rsidR="00D956C0" w:rsidRPr="00E73B40" w:rsidRDefault="00D956C0"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C7007A6"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956C0" w:rsidRPr="00E73B40" w14:paraId="70F5F2B8"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044B37D" w14:textId="77777777" w:rsidR="00D956C0" w:rsidRPr="00E73B40" w:rsidRDefault="00D956C0"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6A69D85" w14:textId="07A87168" w:rsidR="00D956C0" w:rsidRPr="00E73B40" w:rsidRDefault="00DA064C"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388" w:author="Author">
              <w:r>
                <w:rPr>
                  <w:color w:val="auto"/>
                  <w:sz w:val="20"/>
                  <w:szCs w:val="20"/>
                  <w:lang w:val="en-IE"/>
                </w:rPr>
                <w:t>Equipment’s Component</w:t>
              </w:r>
            </w:ins>
          </w:p>
        </w:tc>
      </w:tr>
      <w:tr w:rsidR="00D956C0" w:rsidRPr="00E73B40" w14:paraId="0E2F35F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66D8358" w14:textId="77777777" w:rsidR="00D956C0" w:rsidRPr="00E73B40" w:rsidRDefault="00D956C0"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2547C3E" w14:textId="573D7549" w:rsidR="00D956C0" w:rsidRPr="00E73B40" w:rsidRDefault="00D956C0" w:rsidP="0085082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the billing offer under the Plan component.</w:t>
            </w:r>
            <w:r w:rsidR="0085082D" w:rsidRPr="00E73B40">
              <w:rPr>
                <w:color w:val="auto"/>
                <w:sz w:val="20"/>
                <w:szCs w:val="20"/>
                <w:lang w:val="en-IE"/>
              </w:rPr>
              <w:t xml:space="preserve"> If the billing offer has a commitment </w:t>
            </w:r>
            <w:r w:rsidR="00F7451E" w:rsidRPr="00E73B40">
              <w:rPr>
                <w:color w:val="auto"/>
                <w:sz w:val="20"/>
                <w:szCs w:val="20"/>
                <w:lang w:val="en-IE"/>
              </w:rPr>
              <w:t xml:space="preserve">duration different </w:t>
            </w:r>
            <w:r w:rsidR="00EE1099" w:rsidRPr="00E73B40">
              <w:rPr>
                <w:color w:val="auto"/>
                <w:sz w:val="20"/>
                <w:szCs w:val="20"/>
                <w:lang w:val="en-IE"/>
              </w:rPr>
              <w:t>from</w:t>
            </w:r>
            <w:r w:rsidR="0085082D" w:rsidRPr="00E73B40">
              <w:rPr>
                <w:color w:val="auto"/>
                <w:sz w:val="20"/>
                <w:szCs w:val="20"/>
                <w:lang w:val="en-IE"/>
              </w:rPr>
              <w:t xml:space="preserve"> 0</w:t>
            </w:r>
            <w:r w:rsidR="00810EAF" w:rsidRPr="00E73B40">
              <w:rPr>
                <w:color w:val="auto"/>
                <w:sz w:val="20"/>
                <w:szCs w:val="20"/>
                <w:lang w:val="en-IE"/>
              </w:rPr>
              <w:t xml:space="preserve">, and the user role allows it, the user is able to </w:t>
            </w:r>
            <w:r w:rsidR="00F7451E" w:rsidRPr="00E73B40">
              <w:rPr>
                <w:color w:val="auto"/>
                <w:sz w:val="20"/>
                <w:szCs w:val="20"/>
                <w:lang w:val="en-IE"/>
              </w:rPr>
              <w:t>change the end date</w:t>
            </w:r>
            <w:ins w:id="389" w:author="Author">
              <w:r w:rsidR="009A609F" w:rsidRPr="00E73B40">
                <w:rPr>
                  <w:color w:val="auto"/>
                  <w:sz w:val="20"/>
                  <w:szCs w:val="20"/>
                  <w:lang w:val="en-IE"/>
                </w:rPr>
                <w:t xml:space="preserve"> for a more early date.</w:t>
              </w:r>
              <w:r w:rsidR="00E07D16">
                <w:rPr>
                  <w:color w:val="auto"/>
                  <w:sz w:val="20"/>
                  <w:szCs w:val="20"/>
                  <w:lang w:val="en-IE"/>
                </w:rPr>
                <w:t xml:space="preserve"> This is controlled by UFE, without any dependencies.</w:t>
              </w:r>
            </w:ins>
          </w:p>
        </w:tc>
      </w:tr>
      <w:tr w:rsidR="00D956C0" w:rsidRPr="00E73B40" w14:paraId="58BBA11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436C7C2" w14:textId="77777777" w:rsidR="00D956C0" w:rsidRPr="00E73B40" w:rsidRDefault="00D956C0"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49A34B2" w14:textId="77777777" w:rsidR="00D956C0" w:rsidRPr="00E73B40" w:rsidRDefault="00D956C0"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2AE454A0" w14:textId="77777777" w:rsidR="00D956C0" w:rsidRPr="00E73B40" w:rsidRDefault="00D956C0"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48F4E4D" w14:textId="77777777" w:rsidR="00D956C0" w:rsidRPr="00E73B40" w:rsidRDefault="00D956C0"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956C0" w:rsidRPr="00E73B40" w14:paraId="76642A1B"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11F9CEA" w14:textId="77777777" w:rsidR="00D956C0" w:rsidRPr="00E73B40" w:rsidRDefault="00D956C0" w:rsidP="0083482A">
            <w:pPr>
              <w:pStyle w:val="TableText"/>
              <w:keepNext/>
              <w:tabs>
                <w:tab w:val="left" w:pos="567"/>
              </w:tabs>
              <w:spacing w:line="240" w:lineRule="exact"/>
              <w:jc w:val="left"/>
              <w:rPr>
                <w:color w:val="auto"/>
                <w:sz w:val="20"/>
                <w:szCs w:val="20"/>
                <w:lang w:val="en-IE"/>
              </w:rPr>
            </w:pPr>
          </w:p>
        </w:tc>
        <w:tc>
          <w:tcPr>
            <w:tcW w:w="4042" w:type="dxa"/>
          </w:tcPr>
          <w:p w14:paraId="00160C10" w14:textId="05641ACF" w:rsidR="00605B56" w:rsidRPr="00E73B40" w:rsidDel="002C341D" w:rsidRDefault="00C23CB2" w:rsidP="00D96A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390" w:author="Author"/>
                <w:color w:val="439782"/>
                <w:sz w:val="20"/>
                <w:szCs w:val="18"/>
                <w:lang w:val="en-IE" w:eastAsia="en-US"/>
              </w:rPr>
            </w:pPr>
            <w:r>
              <w:rPr>
                <w:color w:val="439782"/>
                <w:sz w:val="20"/>
                <w:szCs w:val="18"/>
                <w:lang w:val="en-IE" w:eastAsia="en-US"/>
              </w:rPr>
              <w:t>-</w:t>
            </w:r>
            <w:del w:id="391" w:author="Author">
              <w:r w:rsidR="00605B56" w:rsidRPr="00E73B40" w:rsidDel="002C341D">
                <w:rPr>
                  <w:color w:val="439782"/>
                  <w:sz w:val="20"/>
                  <w:szCs w:val="18"/>
                  <w:lang w:val="en-IE" w:eastAsia="en-US"/>
                </w:rPr>
                <w:delText>3a. Default Calculation</w:delText>
              </w:r>
            </w:del>
          </w:p>
          <w:p w14:paraId="4ADF08E8" w14:textId="2075EDF3" w:rsidR="00D956C0" w:rsidRPr="00E73B40" w:rsidRDefault="00605B56" w:rsidP="00D96A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392" w:author="Author">
              <w:r w:rsidRPr="00E73B40" w:rsidDel="002C341D">
                <w:rPr>
                  <w:color w:val="auto"/>
                  <w:sz w:val="20"/>
                  <w:szCs w:val="18"/>
                  <w:lang w:val="en-IE" w:eastAsia="en-US"/>
                </w:rPr>
                <w:delText xml:space="preserve">The default calculation will be based on start date + duration. </w:delText>
              </w:r>
            </w:del>
          </w:p>
        </w:tc>
        <w:tc>
          <w:tcPr>
            <w:tcW w:w="4028" w:type="dxa"/>
          </w:tcPr>
          <w:p w14:paraId="6965831F" w14:textId="6BC959E4" w:rsidR="00D956C0" w:rsidRPr="00E73B40" w:rsidRDefault="00C23CB2"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1685E17E" w14:textId="68D9742A" w:rsidR="00D956C0" w:rsidRPr="00E73B40" w:rsidRDefault="00D956C0" w:rsidP="00C630C7">
      <w:pPr>
        <w:spacing w:before="40" w:after="40" w:line="240" w:lineRule="exact"/>
        <w:rPr>
          <w:lang w:val="en-IE"/>
        </w:rPr>
      </w:pPr>
    </w:p>
    <w:p w14:paraId="0EFBC49E" w14:textId="4B2835DE" w:rsidR="00C630C7" w:rsidRPr="00E73B40" w:rsidRDefault="00976FB0" w:rsidP="000D76D3">
      <w:pPr>
        <w:pStyle w:val="Heading5"/>
        <w:rPr>
          <w:lang w:val="en-IE"/>
        </w:rPr>
      </w:pPr>
      <w:bookmarkStart w:id="393" w:name="_Alternative_Activity_6"/>
      <w:bookmarkEnd w:id="393"/>
      <w:r w:rsidRPr="00E73B40">
        <w:rPr>
          <w:lang w:val="en-IE"/>
        </w:rPr>
        <w:t xml:space="preserve">Alternative </w:t>
      </w:r>
      <w:r w:rsidR="00C630C7" w:rsidRPr="00E73B40">
        <w:rPr>
          <w:lang w:val="en-IE"/>
        </w:rPr>
        <w:t xml:space="preserve">Activity </w:t>
      </w:r>
      <w:r w:rsidR="003A4B53">
        <w:rPr>
          <w:lang w:val="en-IE"/>
        </w:rPr>
        <w:t>6</w:t>
      </w:r>
      <w:r w:rsidR="008D1BA5" w:rsidRPr="00E73B40">
        <w:rPr>
          <w:lang w:val="en-IE"/>
        </w:rPr>
        <w:t xml:space="preserve"> </w:t>
      </w:r>
      <w:r w:rsidR="00C630C7" w:rsidRPr="00E73B40">
        <w:rPr>
          <w:lang w:val="en-IE"/>
        </w:rPr>
        <w:t xml:space="preserve">» </w:t>
      </w:r>
      <w:r w:rsidR="0037293F" w:rsidRPr="00E73B40">
        <w:rPr>
          <w:lang w:val="en-IE"/>
        </w:rPr>
        <w:t>Choose another MSISDN</w:t>
      </w:r>
    </w:p>
    <w:tbl>
      <w:tblPr>
        <w:tblStyle w:val="CelFocus1"/>
        <w:tblW w:w="0" w:type="auto"/>
        <w:tblLook w:val="04A0" w:firstRow="1" w:lastRow="0" w:firstColumn="1" w:lastColumn="0" w:noHBand="0" w:noVBand="1"/>
      </w:tblPr>
      <w:tblGrid>
        <w:gridCol w:w="1522"/>
        <w:gridCol w:w="4042"/>
        <w:gridCol w:w="4028"/>
      </w:tblGrid>
      <w:tr w:rsidR="002D48E8" w:rsidRPr="00E73B40" w14:paraId="3CD26960" w14:textId="77777777" w:rsidTr="0037293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BB29386" w14:textId="77777777" w:rsidR="002D48E8" w:rsidRPr="00E73B40" w:rsidRDefault="002D48E8" w:rsidP="008167CD">
            <w:pPr>
              <w:jc w:val="left"/>
              <w:rPr>
                <w:b w:val="0"/>
                <w:sz w:val="20"/>
                <w:szCs w:val="20"/>
                <w:lang w:val="en-IE"/>
              </w:rPr>
            </w:pPr>
            <w:r w:rsidRPr="00E73B40">
              <w:rPr>
                <w:sz w:val="20"/>
                <w:szCs w:val="20"/>
                <w:lang w:val="en-IE"/>
              </w:rPr>
              <w:lastRenderedPageBreak/>
              <w:t>Activity Specification</w:t>
            </w:r>
          </w:p>
        </w:tc>
      </w:tr>
      <w:tr w:rsidR="0037293F" w:rsidRPr="00E73B40" w14:paraId="62DD43D6"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4D13460" w14:textId="77777777" w:rsidR="0037293F" w:rsidRPr="00E73B40" w:rsidRDefault="0037293F"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8D324AF" w14:textId="77777777" w:rsidR="0037293F" w:rsidRPr="00E73B40" w:rsidRDefault="0037293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733374C" w14:textId="77777777" w:rsidR="0037293F" w:rsidRPr="00E73B40" w:rsidRDefault="0037293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D48E8" w:rsidRPr="00E73B40" w14:paraId="494F4555" w14:textId="77777777" w:rsidTr="0037293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01953E2" w14:textId="77777777" w:rsidR="002D48E8" w:rsidRPr="00E73B40" w:rsidRDefault="002D48E8" w:rsidP="008167CD">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6B3C311" w14:textId="35E5B69C" w:rsidR="002D48E8" w:rsidRPr="00E73B40" w:rsidRDefault="0037293F" w:rsidP="008167CD">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D48E8" w:rsidRPr="00E73B40" w14:paraId="14C75331"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123A5C6" w14:textId="77777777" w:rsidR="002D48E8" w:rsidRPr="00E73B40" w:rsidRDefault="002D48E8" w:rsidP="008167CD">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F9B52E1" w14:textId="1846CB38" w:rsidR="002D48E8" w:rsidRPr="00E73B40" w:rsidRDefault="00DA064C"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394" w:author="Author">
              <w:r>
                <w:rPr>
                  <w:color w:val="auto"/>
                  <w:sz w:val="20"/>
                  <w:szCs w:val="20"/>
                  <w:lang w:val="en-IE"/>
                </w:rPr>
                <w:t>Equipment’s Component</w:t>
              </w:r>
            </w:ins>
          </w:p>
        </w:tc>
      </w:tr>
      <w:tr w:rsidR="002D48E8" w:rsidRPr="00E73B40" w14:paraId="5F4BD80D"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DCF2863" w14:textId="77777777" w:rsidR="002D48E8" w:rsidRPr="00E73B40" w:rsidRDefault="002D48E8" w:rsidP="008167CD">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F4D3089" w14:textId="52273BAF" w:rsidR="002D48E8" w:rsidRPr="00E73B40" w:rsidRDefault="0092168F" w:rsidP="00EE1B7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395" w:author="Author">
              <w:r w:rsidRPr="00E73B40" w:rsidDel="00EE1B73">
                <w:rPr>
                  <w:color w:val="auto"/>
                  <w:sz w:val="20"/>
                  <w:szCs w:val="20"/>
                  <w:lang w:val="en-IE"/>
                </w:rPr>
                <w:delText xml:space="preserve">If </w:delText>
              </w:r>
              <w:r w:rsidR="0037293F" w:rsidRPr="00E73B40" w:rsidDel="00EE1B73">
                <w:rPr>
                  <w:color w:val="auto"/>
                  <w:sz w:val="20"/>
                  <w:szCs w:val="20"/>
                  <w:lang w:val="en-IE"/>
                </w:rPr>
                <w:delText>the customer wants to choose a specific MSISDN</w:delText>
              </w:r>
              <w:r w:rsidRPr="00E73B40" w:rsidDel="00EE1B73">
                <w:rPr>
                  <w:color w:val="auto"/>
                  <w:sz w:val="20"/>
                  <w:szCs w:val="20"/>
                  <w:lang w:val="en-IE"/>
                </w:rPr>
                <w:delText xml:space="preserve"> or any other MSISDN</w:delText>
              </w:r>
              <w:r w:rsidR="0037293F" w:rsidRPr="00E73B40" w:rsidDel="00EE1B73">
                <w:rPr>
                  <w:color w:val="auto"/>
                  <w:sz w:val="20"/>
                  <w:szCs w:val="20"/>
                  <w:lang w:val="en-IE"/>
                </w:rPr>
                <w:delText xml:space="preserve">, the user </w:delText>
              </w:r>
              <w:r w:rsidRPr="00E73B40" w:rsidDel="00EE1B73">
                <w:rPr>
                  <w:color w:val="auto"/>
                  <w:sz w:val="20"/>
                  <w:szCs w:val="20"/>
                  <w:lang w:val="en-IE"/>
                </w:rPr>
                <w:delText>chooses to</w:delText>
              </w:r>
              <w:r w:rsidR="003F149E" w:rsidRPr="00E73B40" w:rsidDel="00EE1B73">
                <w:rPr>
                  <w:color w:val="auto"/>
                  <w:sz w:val="20"/>
                  <w:szCs w:val="20"/>
                  <w:lang w:val="en-IE"/>
                </w:rPr>
                <w:delText xml:space="preserve"> change the reserved one. </w:delText>
              </w:r>
            </w:del>
            <w:r w:rsidR="003F149E" w:rsidRPr="00E73B40">
              <w:rPr>
                <w:color w:val="auto"/>
                <w:sz w:val="20"/>
                <w:szCs w:val="20"/>
                <w:lang w:val="en-IE"/>
              </w:rPr>
              <w:t>UFE shows a list of available MSISDN, from where the user can choose one.</w:t>
            </w:r>
            <w:del w:id="396" w:author="Author">
              <w:r w:rsidR="003F149E" w:rsidRPr="00E73B40" w:rsidDel="00EE1B73">
                <w:rPr>
                  <w:color w:val="auto"/>
                  <w:sz w:val="20"/>
                  <w:szCs w:val="20"/>
                  <w:lang w:val="en-IE"/>
                </w:rPr>
                <w:delText xml:space="preserve"> Additionally, the user is able to search for a specific MSISDN.</w:delText>
              </w:r>
            </w:del>
          </w:p>
        </w:tc>
      </w:tr>
      <w:tr w:rsidR="002D48E8" w:rsidRPr="00E73B40" w14:paraId="4A1B6CA9"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BAC5438" w14:textId="77777777" w:rsidR="002D48E8" w:rsidRPr="00E73B40" w:rsidRDefault="002D48E8" w:rsidP="008167CD">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1D27DEF5" w14:textId="77777777" w:rsidR="002D48E8" w:rsidRPr="00E73B40" w:rsidRDefault="002D48E8" w:rsidP="008167CD">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A1252A" w14:textId="77777777" w:rsidR="002D48E8" w:rsidRPr="00E73B40" w:rsidRDefault="00E55CC2" w:rsidP="008167CD">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D48E8" w:rsidRPr="00E73B40" w14:paraId="59A2EB45"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9247646" w14:textId="77777777" w:rsidR="002D48E8" w:rsidRPr="00E73B40" w:rsidRDefault="002D48E8" w:rsidP="008167CD">
            <w:pPr>
              <w:pStyle w:val="TableText"/>
              <w:keepNext/>
              <w:tabs>
                <w:tab w:val="left" w:pos="567"/>
              </w:tabs>
              <w:spacing w:line="240" w:lineRule="exact"/>
              <w:jc w:val="left"/>
              <w:rPr>
                <w:color w:val="auto"/>
                <w:sz w:val="20"/>
                <w:szCs w:val="20"/>
                <w:lang w:val="en-IE"/>
              </w:rPr>
            </w:pPr>
          </w:p>
        </w:tc>
        <w:tc>
          <w:tcPr>
            <w:tcW w:w="4042" w:type="dxa"/>
          </w:tcPr>
          <w:p w14:paraId="26DA1DF8" w14:textId="12D5AFC1" w:rsidR="0020614D" w:rsidRPr="00E73B40" w:rsidRDefault="003A4B53" w:rsidP="0020614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6</w:t>
            </w:r>
            <w:r w:rsidR="008D1BA5" w:rsidRPr="00E73B40">
              <w:rPr>
                <w:color w:val="595959"/>
                <w:sz w:val="20"/>
                <w:szCs w:val="18"/>
                <w:lang w:val="en-IE" w:eastAsia="en-US"/>
              </w:rPr>
              <w:t>a</w:t>
            </w:r>
            <w:r w:rsidR="003F149E" w:rsidRPr="00E73B40">
              <w:rPr>
                <w:color w:val="595959"/>
                <w:sz w:val="20"/>
                <w:szCs w:val="18"/>
                <w:lang w:val="en-IE" w:eastAsia="en-US"/>
              </w:rPr>
              <w:t>. Get available MSISDN</w:t>
            </w:r>
          </w:p>
          <w:p w14:paraId="18BC71F6" w14:textId="6B03B8E5" w:rsidR="00C81B1D" w:rsidRPr="00E73B40" w:rsidRDefault="00C81B1D" w:rsidP="00595C0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a</w:t>
            </w:r>
            <w:r w:rsidR="003F149E" w:rsidRPr="00E73B40">
              <w:rPr>
                <w:color w:val="auto"/>
                <w:sz w:val="20"/>
                <w:szCs w:val="18"/>
                <w:lang w:val="en-IE" w:eastAsia="en-US"/>
              </w:rPr>
              <w:t xml:space="preserve"> list of </w:t>
            </w:r>
            <w:r w:rsidR="006B3E32" w:rsidRPr="00E73B40">
              <w:rPr>
                <w:color w:val="auto"/>
                <w:sz w:val="20"/>
                <w:szCs w:val="18"/>
                <w:lang w:val="en-IE" w:eastAsia="en-US"/>
              </w:rPr>
              <w:t>available MSISDN</w:t>
            </w:r>
            <w:r w:rsidRPr="00E73B40">
              <w:rPr>
                <w:color w:val="auto"/>
                <w:sz w:val="20"/>
                <w:szCs w:val="18"/>
                <w:lang w:val="en-IE" w:eastAsia="en-US"/>
              </w:rPr>
              <w:t xml:space="preserve"> from SRM.</w:t>
            </w:r>
            <w:ins w:id="397" w:author="Author">
              <w:r w:rsidR="00550414">
                <w:rPr>
                  <w:color w:val="auto"/>
                  <w:sz w:val="20"/>
                  <w:szCs w:val="18"/>
                  <w:lang w:val="en-IE" w:eastAsia="en-US"/>
                </w:rPr>
                <w:t xml:space="preserve"> The user may refresh this list manually with the available refresh button.</w:t>
              </w:r>
            </w:ins>
          </w:p>
        </w:tc>
        <w:tc>
          <w:tcPr>
            <w:tcW w:w="4028" w:type="dxa"/>
          </w:tcPr>
          <w:p w14:paraId="3437BEE3" w14:textId="32A142CA" w:rsidR="002D48E8" w:rsidRPr="00E73B40" w:rsidRDefault="003A6813"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w:t>
            </w:r>
            <w:r w:rsidR="00B0717E" w:rsidRPr="00E73B40">
              <w:rPr>
                <w:color w:val="auto"/>
                <w:sz w:val="20"/>
                <w:szCs w:val="18"/>
                <w:lang w:val="en-IE" w:eastAsia="en-US"/>
              </w:rPr>
              <w:t>error occurs</w:t>
            </w:r>
            <w:r w:rsidRPr="00E73B40">
              <w:rPr>
                <w:color w:val="auto"/>
                <w:sz w:val="20"/>
                <w:szCs w:val="18"/>
                <w:lang w:val="en-IE" w:eastAsia="en-US"/>
              </w:rPr>
              <w:t xml:space="preserve"> trying to get the MSISDN, UFE warns the user with the error message EM_SAL_1.</w:t>
            </w:r>
          </w:p>
        </w:tc>
      </w:tr>
      <w:tr w:rsidR="002D48E8" w:rsidRPr="00E73B40" w14:paraId="414A823A"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A28A9FB" w14:textId="77777777" w:rsidR="002D48E8" w:rsidRPr="00E73B40" w:rsidRDefault="002D48E8" w:rsidP="008167CD">
            <w:pPr>
              <w:pStyle w:val="TableText"/>
              <w:keepNext/>
              <w:tabs>
                <w:tab w:val="left" w:pos="567"/>
              </w:tabs>
              <w:spacing w:line="240" w:lineRule="exact"/>
              <w:rPr>
                <w:color w:val="auto"/>
                <w:sz w:val="20"/>
                <w:szCs w:val="20"/>
                <w:lang w:val="en-IE"/>
              </w:rPr>
            </w:pPr>
          </w:p>
        </w:tc>
        <w:tc>
          <w:tcPr>
            <w:tcW w:w="4042" w:type="dxa"/>
          </w:tcPr>
          <w:p w14:paraId="650DDBF2" w14:textId="449913BC" w:rsidR="0020614D" w:rsidRPr="00E73B40" w:rsidRDefault="003A4B53" w:rsidP="0020614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6</w:t>
            </w:r>
            <w:r w:rsidR="008D1BA5" w:rsidRPr="00E73B40">
              <w:rPr>
                <w:color w:val="595959"/>
                <w:sz w:val="20"/>
                <w:szCs w:val="18"/>
                <w:lang w:val="en-IE" w:eastAsia="en-US"/>
              </w:rPr>
              <w:t>b</w:t>
            </w:r>
            <w:r w:rsidR="00595C04" w:rsidRPr="00E73B40">
              <w:rPr>
                <w:color w:val="595959"/>
                <w:sz w:val="20"/>
                <w:szCs w:val="18"/>
                <w:lang w:val="en-IE" w:eastAsia="en-US"/>
              </w:rPr>
              <w:t>. Search MSISDN</w:t>
            </w:r>
          </w:p>
          <w:p w14:paraId="1659286C" w14:textId="5293961A" w:rsidR="002D48E8" w:rsidRDefault="00595C04"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8" w:author="Author"/>
                <w:color w:val="auto"/>
                <w:sz w:val="20"/>
                <w:szCs w:val="18"/>
                <w:lang w:val="en-IE" w:eastAsia="en-US"/>
              </w:rPr>
            </w:pPr>
            <w:del w:id="399" w:author="Author">
              <w:r w:rsidRPr="00E73B40" w:rsidDel="00EE1B73">
                <w:rPr>
                  <w:color w:val="auto"/>
                  <w:sz w:val="20"/>
                  <w:szCs w:val="18"/>
                  <w:lang w:val="en-IE" w:eastAsia="en-US"/>
                </w:rPr>
                <w:delText>If the user specifies a particular MSISDN</w:delText>
              </w:r>
              <w:r w:rsidR="003B7586" w:rsidRPr="00E73B40" w:rsidDel="00EE1B73">
                <w:rPr>
                  <w:color w:val="auto"/>
                  <w:sz w:val="20"/>
                  <w:szCs w:val="18"/>
                  <w:lang w:val="en-IE" w:eastAsia="en-US"/>
                </w:rPr>
                <w:delText>, UFE search for that MSISDN</w:delText>
              </w:r>
              <w:r w:rsidR="007B3F7E" w:rsidRPr="00E73B40" w:rsidDel="00EE1B73">
                <w:rPr>
                  <w:color w:val="auto"/>
                  <w:sz w:val="20"/>
                  <w:szCs w:val="18"/>
                  <w:lang w:val="en-IE" w:eastAsia="en-US"/>
                </w:rPr>
                <w:delText xml:space="preserve"> on an available status on the </w:delText>
              </w:r>
              <w:r w:rsidR="003B7586" w:rsidRPr="00E73B40" w:rsidDel="00EE1B73">
                <w:rPr>
                  <w:color w:val="auto"/>
                  <w:sz w:val="20"/>
                  <w:szCs w:val="18"/>
                  <w:lang w:val="en-IE" w:eastAsia="en-US"/>
                </w:rPr>
                <w:delText>SRM</w:delText>
              </w:r>
            </w:del>
            <w:ins w:id="400" w:author="Author">
              <w:r w:rsidR="00EE1B73">
                <w:rPr>
                  <w:color w:val="auto"/>
                  <w:sz w:val="20"/>
                  <w:szCs w:val="18"/>
                  <w:lang w:val="en-IE" w:eastAsia="en-US"/>
                </w:rPr>
                <w:t>UFE will load 10 MSISDN´s for each refresh, and may suggest one of them to the Customer</w:t>
              </w:r>
            </w:ins>
            <w:r w:rsidR="003B7586" w:rsidRPr="00E73B40">
              <w:rPr>
                <w:color w:val="auto"/>
                <w:sz w:val="20"/>
                <w:szCs w:val="18"/>
                <w:lang w:val="en-IE" w:eastAsia="en-US"/>
              </w:rPr>
              <w:t>.</w:t>
            </w:r>
            <w:ins w:id="401" w:author="Author">
              <w:r w:rsidR="001722CA">
                <w:rPr>
                  <w:color w:val="auto"/>
                  <w:sz w:val="20"/>
                  <w:szCs w:val="18"/>
                  <w:lang w:val="en-IE" w:eastAsia="en-US"/>
                </w:rPr>
                <w:t xml:space="preserve"> In this </w:t>
              </w:r>
              <w:r w:rsidR="008D1BA5">
                <w:rPr>
                  <w:color w:val="auto"/>
                  <w:sz w:val="20"/>
                  <w:szCs w:val="18"/>
                  <w:lang w:val="en-IE" w:eastAsia="en-US"/>
                </w:rPr>
                <w:t>case,</w:t>
              </w:r>
              <w:r w:rsidR="001722CA">
                <w:rPr>
                  <w:color w:val="auto"/>
                  <w:sz w:val="20"/>
                  <w:szCs w:val="18"/>
                  <w:lang w:val="en-IE" w:eastAsia="en-US"/>
                </w:rPr>
                <w:t xml:space="preserve"> UFE will perform a </w:t>
              </w:r>
              <w:r w:rsidR="001722CA" w:rsidRPr="001722CA">
                <w:rPr>
                  <w:b/>
                  <w:color w:val="auto"/>
                  <w:sz w:val="20"/>
                  <w:szCs w:val="18"/>
                  <w:lang w:val="en-IE" w:eastAsia="en-US"/>
                </w:rPr>
                <w:t>reserve</w:t>
              </w:r>
              <w:r w:rsidR="001722CA">
                <w:rPr>
                  <w:color w:val="auto"/>
                  <w:sz w:val="20"/>
                  <w:szCs w:val="18"/>
                  <w:lang w:val="en-IE" w:eastAsia="en-US"/>
                </w:rPr>
                <w:t xml:space="preserve"> against SRM for the chosen number.</w:t>
              </w:r>
            </w:ins>
          </w:p>
          <w:p w14:paraId="5FBBC3FB" w14:textId="5125EDA7" w:rsidR="001722CA" w:rsidRPr="001722CA" w:rsidRDefault="001722CA" w:rsidP="001722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02" w:author="Author">
              <w:r>
                <w:rPr>
                  <w:color w:val="auto"/>
                  <w:sz w:val="20"/>
                  <w:szCs w:val="18"/>
                  <w:lang w:val="en-IE" w:eastAsia="en-US"/>
                </w:rPr>
                <w:t xml:space="preserve">If the user decides to change the reserved, UFE will perform a </w:t>
              </w:r>
              <w:r>
                <w:rPr>
                  <w:b/>
                  <w:color w:val="auto"/>
                  <w:sz w:val="20"/>
                  <w:szCs w:val="18"/>
                  <w:lang w:val="en-IE" w:eastAsia="en-US"/>
                </w:rPr>
                <w:t>release</w:t>
              </w:r>
              <w:r>
                <w:rPr>
                  <w:color w:val="auto"/>
                  <w:sz w:val="20"/>
                  <w:szCs w:val="18"/>
                  <w:lang w:val="en-IE" w:eastAsia="en-US"/>
                </w:rPr>
                <w:t xml:space="preserve"> against SRM.</w:t>
              </w:r>
            </w:ins>
          </w:p>
        </w:tc>
        <w:tc>
          <w:tcPr>
            <w:tcW w:w="4028" w:type="dxa"/>
          </w:tcPr>
          <w:p w14:paraId="415A51B2" w14:textId="493170A2" w:rsidR="002D48E8" w:rsidRPr="00E73B40" w:rsidRDefault="003A6813"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w:t>
            </w:r>
            <w:r w:rsidR="00D33557" w:rsidRPr="00E73B40">
              <w:rPr>
                <w:color w:val="auto"/>
                <w:sz w:val="20"/>
                <w:szCs w:val="18"/>
                <w:lang w:val="en-IE" w:eastAsia="en-US"/>
              </w:rPr>
              <w:t>error occurs</w:t>
            </w:r>
            <w:r w:rsidRPr="00E73B40">
              <w:rPr>
                <w:color w:val="auto"/>
                <w:sz w:val="20"/>
                <w:szCs w:val="18"/>
                <w:lang w:val="en-IE" w:eastAsia="en-US"/>
              </w:rPr>
              <w:t xml:space="preserve"> trying to get the MSISDN, UFE warns the user with the error message EM_SAL_1.</w:t>
            </w:r>
          </w:p>
          <w:p w14:paraId="09F86905" w14:textId="156C85BC" w:rsidR="002D48E8" w:rsidRDefault="0007793C"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3" w:author="Author"/>
                <w:color w:val="auto"/>
                <w:sz w:val="20"/>
                <w:szCs w:val="18"/>
                <w:lang w:val="en-IE" w:eastAsia="en-US"/>
              </w:rPr>
            </w:pPr>
            <w:r w:rsidRPr="00E73B40">
              <w:rPr>
                <w:color w:val="auto"/>
                <w:sz w:val="20"/>
                <w:szCs w:val="18"/>
                <w:lang w:val="en-IE" w:eastAsia="en-US"/>
              </w:rPr>
              <w:t xml:space="preserve">If UFE </w:t>
            </w:r>
            <w:r w:rsidR="00D33557" w:rsidRPr="00E73B40">
              <w:rPr>
                <w:color w:val="auto"/>
                <w:sz w:val="20"/>
                <w:szCs w:val="18"/>
                <w:lang w:val="en-IE" w:eastAsia="en-US"/>
              </w:rPr>
              <w:t>receives</w:t>
            </w:r>
            <w:del w:id="404" w:author="Author">
              <w:r w:rsidR="00D33557" w:rsidRPr="00E73B40" w:rsidDel="00D61943">
                <w:rPr>
                  <w:color w:val="auto"/>
                  <w:sz w:val="20"/>
                  <w:szCs w:val="18"/>
                  <w:lang w:val="en-IE" w:eastAsia="en-US"/>
                </w:rPr>
                <w:delText>,</w:delText>
              </w:r>
            </w:del>
            <w:r w:rsidRPr="00E73B40">
              <w:rPr>
                <w:color w:val="auto"/>
                <w:sz w:val="20"/>
                <w:szCs w:val="18"/>
                <w:lang w:val="en-IE" w:eastAsia="en-US"/>
              </w:rPr>
              <w:t xml:space="preserve"> the information </w:t>
            </w:r>
            <w:ins w:id="405" w:author="Author">
              <w:r w:rsidR="00D61943">
                <w:rPr>
                  <w:color w:val="auto"/>
                  <w:sz w:val="20"/>
                  <w:szCs w:val="18"/>
                  <w:lang w:val="en-IE" w:eastAsia="en-US"/>
                </w:rPr>
                <w:t>that</w:t>
              </w:r>
            </w:ins>
            <w:del w:id="406" w:author="Author">
              <w:r w:rsidRPr="00E73B40" w:rsidDel="00D61943">
                <w:rPr>
                  <w:color w:val="auto"/>
                  <w:sz w:val="20"/>
                  <w:szCs w:val="18"/>
                  <w:lang w:val="en-IE" w:eastAsia="en-US"/>
                </w:rPr>
                <w:delText>as</w:delText>
              </w:r>
            </w:del>
            <w:r w:rsidRPr="00E73B40">
              <w:rPr>
                <w:color w:val="auto"/>
                <w:sz w:val="20"/>
                <w:szCs w:val="18"/>
                <w:lang w:val="en-IE" w:eastAsia="en-US"/>
              </w:rPr>
              <w:t xml:space="preserve"> the MSISDN exists but it is not available, UFE shows the error message</w:t>
            </w:r>
            <w:r w:rsidR="00D956C0" w:rsidRPr="00E73B40">
              <w:rPr>
                <w:color w:val="auto"/>
                <w:sz w:val="20"/>
                <w:szCs w:val="18"/>
                <w:lang w:val="en-IE" w:eastAsia="en-US"/>
              </w:rPr>
              <w:t xml:space="preserve"> EM_SAL_3</w:t>
            </w:r>
            <w:r w:rsidR="00567855" w:rsidRPr="00E73B40">
              <w:rPr>
                <w:color w:val="auto"/>
                <w:sz w:val="20"/>
                <w:szCs w:val="18"/>
                <w:lang w:val="en-IE" w:eastAsia="en-US"/>
              </w:rPr>
              <w:t>.</w:t>
            </w:r>
          </w:p>
          <w:p w14:paraId="40FCE784" w14:textId="0A65D926" w:rsidR="007D4CC5" w:rsidRPr="00E73B40" w:rsidRDefault="007D4CC5" w:rsidP="007D4CC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07" w:author="Author">
              <w:r w:rsidRPr="00E73B40">
                <w:rPr>
                  <w:color w:val="auto"/>
                  <w:sz w:val="20"/>
                  <w:szCs w:val="18"/>
                  <w:lang w:val="en-IE" w:eastAsia="en-US"/>
                </w:rPr>
                <w:t xml:space="preserve">If any error occurs trying to </w:t>
              </w:r>
              <w:r>
                <w:rPr>
                  <w:color w:val="auto"/>
                  <w:sz w:val="20"/>
                  <w:szCs w:val="18"/>
                  <w:lang w:val="en-IE" w:eastAsia="en-US"/>
                </w:rPr>
                <w:t>release the reserved</w:t>
              </w:r>
              <w:r w:rsidRPr="00E73B40">
                <w:rPr>
                  <w:color w:val="auto"/>
                  <w:sz w:val="20"/>
                  <w:szCs w:val="18"/>
                  <w:lang w:val="en-IE" w:eastAsia="en-US"/>
                </w:rPr>
                <w:t xml:space="preserve"> MSISDN, UFE warns the user with the error message EM_SAL_</w:t>
              </w:r>
              <w:r>
                <w:rPr>
                  <w:color w:val="auto"/>
                  <w:sz w:val="20"/>
                  <w:szCs w:val="18"/>
                  <w:lang w:val="en-IE" w:eastAsia="en-US"/>
                </w:rPr>
                <w:t>56</w:t>
              </w:r>
              <w:r w:rsidRPr="00E73B40">
                <w:rPr>
                  <w:color w:val="auto"/>
                  <w:sz w:val="20"/>
                  <w:szCs w:val="18"/>
                  <w:lang w:val="en-IE" w:eastAsia="en-US"/>
                </w:rPr>
                <w:t>.</w:t>
              </w:r>
            </w:ins>
          </w:p>
        </w:tc>
      </w:tr>
    </w:tbl>
    <w:p w14:paraId="45B11716" w14:textId="1A427E57" w:rsidR="00D96A93" w:rsidRPr="00E73B40" w:rsidRDefault="00D96A93" w:rsidP="00D96A93">
      <w:pPr>
        <w:pStyle w:val="Heading5"/>
        <w:keepNext/>
        <w:rPr>
          <w:lang w:val="en-IE"/>
        </w:rPr>
      </w:pPr>
      <w:r w:rsidRPr="00E73B40">
        <w:rPr>
          <w:lang w:val="en-IE"/>
        </w:rPr>
        <w:t xml:space="preserve">Activity </w:t>
      </w:r>
      <w:r w:rsidR="003A4B53">
        <w:rPr>
          <w:lang w:val="en-IE"/>
        </w:rPr>
        <w:t>7</w:t>
      </w:r>
      <w:r w:rsidR="008D1BA5" w:rsidRPr="00E73B40">
        <w:rPr>
          <w:lang w:val="en-IE"/>
        </w:rPr>
        <w:t xml:space="preserve"> </w:t>
      </w:r>
      <w:r w:rsidRPr="00E73B40">
        <w:rPr>
          <w:lang w:val="en-IE"/>
        </w:rPr>
        <w:t>» Provide SIM card</w:t>
      </w:r>
    </w:p>
    <w:tbl>
      <w:tblPr>
        <w:tblStyle w:val="CelFocus1"/>
        <w:tblW w:w="0" w:type="auto"/>
        <w:tblLook w:val="04A0" w:firstRow="1" w:lastRow="0" w:firstColumn="1" w:lastColumn="0" w:noHBand="0" w:noVBand="1"/>
      </w:tblPr>
      <w:tblGrid>
        <w:gridCol w:w="1522"/>
        <w:gridCol w:w="4042"/>
        <w:gridCol w:w="4028"/>
      </w:tblGrid>
      <w:tr w:rsidR="00D96A93" w:rsidRPr="00E73B40" w14:paraId="74F5B864"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5CF8388" w14:textId="77777777" w:rsidR="00D96A93" w:rsidRPr="00E73B40" w:rsidRDefault="00D96A93" w:rsidP="0083482A">
            <w:pPr>
              <w:jc w:val="left"/>
              <w:rPr>
                <w:b w:val="0"/>
                <w:sz w:val="20"/>
                <w:szCs w:val="20"/>
                <w:lang w:val="en-IE"/>
              </w:rPr>
            </w:pPr>
            <w:r w:rsidRPr="00E73B40">
              <w:rPr>
                <w:sz w:val="20"/>
                <w:szCs w:val="20"/>
                <w:lang w:val="en-IE"/>
              </w:rPr>
              <w:t>Activity Specification</w:t>
            </w:r>
          </w:p>
        </w:tc>
      </w:tr>
      <w:tr w:rsidR="00D96A93" w:rsidRPr="00E73B40" w14:paraId="538078B8"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1AFD92E" w14:textId="77777777" w:rsidR="00D96A93" w:rsidRPr="00E73B40" w:rsidRDefault="00D96A93"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22B6F23"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75358BE"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96A93" w:rsidRPr="00E73B40" w14:paraId="13087FE8"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2A402E3" w14:textId="77777777" w:rsidR="00D96A93" w:rsidRPr="00E73B40" w:rsidRDefault="00D96A93"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90F8259"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96A93" w:rsidRPr="00E73B40" w14:paraId="557185B2"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81F9D28" w14:textId="77777777" w:rsidR="00D96A93" w:rsidRPr="00E73B40" w:rsidRDefault="00D96A93"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FDCD202" w14:textId="4ADEF056" w:rsidR="00D96A93" w:rsidRPr="00E73B40" w:rsidRDefault="007D4CC5"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08" w:author="Author">
              <w:r>
                <w:rPr>
                  <w:color w:val="auto"/>
                  <w:sz w:val="20"/>
                  <w:szCs w:val="20"/>
                  <w:lang w:val="en-IE"/>
                </w:rPr>
                <w:t>Equipment’s Component</w:t>
              </w:r>
            </w:ins>
          </w:p>
        </w:tc>
      </w:tr>
      <w:tr w:rsidR="00D96A93" w:rsidRPr="00E73B40" w14:paraId="452F798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F22D7F3" w14:textId="77777777" w:rsidR="00D96A93" w:rsidRPr="00E73B40" w:rsidRDefault="00D96A93"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11211B6" w14:textId="77777777" w:rsidR="00D96A93" w:rsidRPr="00E73B40" w:rsidRDefault="00E016D5" w:rsidP="00E016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business scenario is running at a shop, t</w:t>
            </w:r>
            <w:r w:rsidR="00D96A93" w:rsidRPr="00E73B40">
              <w:rPr>
                <w:color w:val="auto"/>
                <w:sz w:val="20"/>
                <w:szCs w:val="20"/>
                <w:lang w:val="en-IE"/>
              </w:rPr>
              <w:t>he user associates a SIM card to the offer, entering its number.</w:t>
            </w:r>
          </w:p>
          <w:p w14:paraId="76C380C2" w14:textId="291030E7" w:rsidR="00E016D5" w:rsidRPr="00E73B40" w:rsidRDefault="00E016D5" w:rsidP="00E016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business scenario is running at a Call Centre, user only selects the SIM card typ</w:t>
            </w:r>
            <w:r w:rsidR="006F1501" w:rsidRPr="00E73B40">
              <w:rPr>
                <w:color w:val="auto"/>
                <w:sz w:val="20"/>
                <w:szCs w:val="20"/>
                <w:lang w:val="en-IE"/>
              </w:rPr>
              <w:t>e, since the SIM card association</w:t>
            </w:r>
            <w:r w:rsidRPr="00E73B40">
              <w:rPr>
                <w:color w:val="auto"/>
                <w:sz w:val="20"/>
                <w:szCs w:val="20"/>
                <w:lang w:val="en-IE"/>
              </w:rPr>
              <w:t xml:space="preserve"> is done only at order handling time.</w:t>
            </w:r>
          </w:p>
        </w:tc>
      </w:tr>
      <w:tr w:rsidR="002C26C0" w:rsidRPr="00E73B40" w14:paraId="3ACB8EE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9551A69" w14:textId="77777777" w:rsidR="002C26C0" w:rsidRPr="00E73B40" w:rsidRDefault="002C26C0"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0E31219"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023A2EC4" w14:textId="77777777" w:rsidR="002C26C0" w:rsidRPr="00E73B40" w:rsidRDefault="002C26C0"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0D20B4FA" w14:textId="77777777" w:rsidR="002C26C0" w:rsidRPr="00E73B40" w:rsidRDefault="002C26C0"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C26C0" w:rsidRPr="00E73B40" w14:paraId="460B063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35E13E" w14:textId="77777777" w:rsidR="002C26C0" w:rsidRPr="00E73B40" w:rsidRDefault="002C26C0" w:rsidP="0083482A">
            <w:pPr>
              <w:pStyle w:val="TableText"/>
              <w:keepNext/>
              <w:tabs>
                <w:tab w:val="left" w:pos="567"/>
              </w:tabs>
              <w:spacing w:line="240" w:lineRule="exact"/>
              <w:jc w:val="left"/>
              <w:rPr>
                <w:color w:val="auto"/>
                <w:sz w:val="20"/>
                <w:szCs w:val="20"/>
                <w:lang w:val="en-IE"/>
              </w:rPr>
            </w:pPr>
          </w:p>
        </w:tc>
        <w:tc>
          <w:tcPr>
            <w:tcW w:w="4042" w:type="dxa"/>
          </w:tcPr>
          <w:p w14:paraId="14DAF95B" w14:textId="7EF1746F" w:rsidR="002C26C0"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sidRPr="00E73B40">
              <w:rPr>
                <w:color w:val="439782"/>
                <w:sz w:val="20"/>
                <w:szCs w:val="18"/>
                <w:lang w:val="en-IE" w:eastAsia="en-US"/>
              </w:rPr>
              <w:t>a</w:t>
            </w:r>
            <w:r w:rsidR="002C26C0" w:rsidRPr="00E73B40">
              <w:rPr>
                <w:color w:val="439782"/>
                <w:sz w:val="20"/>
                <w:szCs w:val="18"/>
                <w:lang w:val="en-IE" w:eastAsia="en-US"/>
              </w:rPr>
              <w:t>. Get SIM card details</w:t>
            </w:r>
          </w:p>
          <w:p w14:paraId="6D30CB5B" w14:textId="7A1D0F4A" w:rsidR="006F1501" w:rsidRPr="00E73B40" w:rsidRDefault="006F1501" w:rsidP="007B3F7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74A9A27A" w14:textId="268A8102" w:rsidR="002C26C0" w:rsidRPr="00E73B40" w:rsidRDefault="002C26C0" w:rsidP="007B3F7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In order to check the SIM card status, UFE gets the SIM card details from SRM</w:t>
            </w:r>
            <w:ins w:id="409" w:author="Author">
              <w:r w:rsidR="005B6A91">
                <w:rPr>
                  <w:color w:val="000000" w:themeColor="text1"/>
                  <w:sz w:val="20"/>
                  <w:szCs w:val="18"/>
                  <w:lang w:val="en-IE" w:eastAsia="en-US"/>
                </w:rPr>
                <w:t>, by scanning a SIM pack and sending the SIM card number.</w:t>
              </w:r>
            </w:ins>
          </w:p>
          <w:p w14:paraId="453A0B74" w14:textId="77777777" w:rsidR="00F6150F" w:rsidRDefault="00F6150F" w:rsidP="00894BF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0" w:author="Author"/>
                <w:color w:val="000000" w:themeColor="text1"/>
                <w:sz w:val="20"/>
                <w:szCs w:val="18"/>
                <w:lang w:val="en-IE" w:eastAsia="en-US"/>
              </w:rPr>
            </w:pPr>
            <w:r w:rsidRPr="00E73B40">
              <w:rPr>
                <w:color w:val="000000" w:themeColor="text1"/>
                <w:sz w:val="20"/>
                <w:szCs w:val="18"/>
                <w:lang w:val="en-IE" w:eastAsia="en-US"/>
              </w:rPr>
              <w:t>At the end of the process, when the final order is submitted, these obtained SIM card details are used to configure the SIM component under the mobile offer.</w:t>
            </w:r>
          </w:p>
          <w:p w14:paraId="640ECDF4" w14:textId="55A5AD20" w:rsidR="005D5BF4" w:rsidRPr="00E73B40" w:rsidRDefault="005D5BF4" w:rsidP="00B063A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411"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get the details from ORSIM.</w:t>
              </w:r>
              <w:r w:rsidR="002B0B43">
                <w:rPr>
                  <w:color w:val="000000" w:themeColor="text1"/>
                  <w:sz w:val="20"/>
                  <w:szCs w:val="18"/>
                  <w:lang w:val="en-IE" w:eastAsia="en-US"/>
                </w:rPr>
                <w:t xml:space="preserve"> </w:t>
              </w:r>
              <w:r w:rsidR="002B0B43" w:rsidRPr="002B0B43">
                <w:rPr>
                  <w:color w:val="000000" w:themeColor="text1"/>
                  <w:sz w:val="20"/>
                  <w:szCs w:val="18"/>
                  <w:lang w:val="en-IE" w:eastAsia="en-US"/>
                </w:rPr>
                <w:t xml:space="preserve">In this case, the </w:t>
              </w:r>
              <w:r w:rsidR="00B063A7">
                <w:rPr>
                  <w:color w:val="000000" w:themeColor="text1"/>
                  <w:sz w:val="20"/>
                  <w:szCs w:val="18"/>
                  <w:lang w:val="en-IE" w:eastAsia="en-US"/>
                </w:rPr>
                <w:t>SIM card number</w:t>
              </w:r>
              <w:r w:rsidR="00B063A7" w:rsidRPr="002B0B43">
                <w:rPr>
                  <w:color w:val="000000" w:themeColor="text1"/>
                  <w:sz w:val="20"/>
                  <w:szCs w:val="18"/>
                  <w:lang w:val="en-IE" w:eastAsia="en-US"/>
                </w:rPr>
                <w:t xml:space="preserve"> </w:t>
              </w:r>
              <w:r w:rsidR="002B0B43" w:rsidRPr="002B0B43">
                <w:rPr>
                  <w:color w:val="000000" w:themeColor="text1"/>
                  <w:sz w:val="20"/>
                  <w:szCs w:val="18"/>
                  <w:lang w:val="en-IE" w:eastAsia="en-US"/>
                </w:rPr>
                <w:t>will be captured manually by the Agent within the relevant attribute</w:t>
              </w:r>
              <w:r w:rsidR="00B063A7">
                <w:rPr>
                  <w:color w:val="000000" w:themeColor="text1"/>
                  <w:sz w:val="20"/>
                  <w:szCs w:val="18"/>
                  <w:lang w:val="en-IE" w:eastAsia="en-US"/>
                </w:rPr>
                <w:t xml:space="preserve"> </w:t>
              </w:r>
              <w:r w:rsidR="002B0B43" w:rsidRPr="002B0B43">
                <w:rPr>
                  <w:color w:val="000000" w:themeColor="text1"/>
                  <w:sz w:val="20"/>
                  <w:szCs w:val="18"/>
                  <w:lang w:val="en-IE" w:eastAsia="en-US"/>
                </w:rPr>
                <w:t>and passed to BSS. There will be no interaction with ORSIM.</w:t>
              </w:r>
            </w:ins>
          </w:p>
        </w:tc>
        <w:tc>
          <w:tcPr>
            <w:tcW w:w="4028" w:type="dxa"/>
          </w:tcPr>
          <w:p w14:paraId="77C3B8AB" w14:textId="5AB43CF0"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w:t>
            </w:r>
            <w:r w:rsidR="00325538" w:rsidRPr="00E73B40">
              <w:rPr>
                <w:color w:val="auto"/>
                <w:sz w:val="20"/>
                <w:szCs w:val="18"/>
                <w:lang w:val="en-IE" w:eastAsia="en-US"/>
              </w:rPr>
              <w:t>an error occurs</w:t>
            </w:r>
            <w:r w:rsidRPr="00E73B40">
              <w:rPr>
                <w:color w:val="auto"/>
                <w:sz w:val="20"/>
                <w:szCs w:val="18"/>
                <w:lang w:val="en-IE" w:eastAsia="en-US"/>
              </w:rPr>
              <w:t xml:space="preserve"> trying to get the SIM card details, UFE warns the user with the error message EM_SAL_4.</w:t>
            </w:r>
          </w:p>
          <w:p w14:paraId="26FFFFF4" w14:textId="4247B3A7"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SIM card is not available, UFE warns the user with the error message EM_SAL_5.</w:t>
            </w:r>
          </w:p>
        </w:tc>
      </w:tr>
      <w:tr w:rsidR="002C26C0" w:rsidRPr="00E73B40" w14:paraId="7595963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47D633C"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tcPr>
          <w:p w14:paraId="4BB668DA" w14:textId="524EDBA3" w:rsidR="002C26C0"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sidRPr="00E73B40">
              <w:rPr>
                <w:color w:val="439782"/>
                <w:sz w:val="20"/>
                <w:szCs w:val="18"/>
                <w:lang w:val="en-IE" w:eastAsia="en-US"/>
              </w:rPr>
              <w:t>b</w:t>
            </w:r>
            <w:r w:rsidR="002C26C0" w:rsidRPr="00E73B40">
              <w:rPr>
                <w:color w:val="439782"/>
                <w:sz w:val="20"/>
                <w:szCs w:val="18"/>
                <w:lang w:val="en-IE" w:eastAsia="en-US"/>
              </w:rPr>
              <w:t>. Reserve SIM card</w:t>
            </w:r>
          </w:p>
          <w:p w14:paraId="01A94F73" w14:textId="47E08870" w:rsidR="006F1501" w:rsidRPr="00E73B40" w:rsidRDefault="006F1501" w:rsidP="006F15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66D748FF" w14:textId="77777777" w:rsidR="002C26C0" w:rsidRDefault="002C26C0"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2" w:author="Author"/>
                <w:color w:val="000000" w:themeColor="text1"/>
                <w:sz w:val="20"/>
                <w:szCs w:val="18"/>
                <w:lang w:val="en-IE" w:eastAsia="en-US"/>
              </w:rPr>
            </w:pPr>
            <w:r w:rsidRPr="00E73B40">
              <w:rPr>
                <w:color w:val="000000" w:themeColor="text1"/>
                <w:sz w:val="20"/>
                <w:szCs w:val="18"/>
                <w:lang w:val="en-IE" w:eastAsia="en-US"/>
              </w:rPr>
              <w:t>Once the SIM card is validated as available, UFE reserves it on SRM to be allocated to the new mobile subscription.</w:t>
            </w:r>
          </w:p>
          <w:p w14:paraId="1954CBA4" w14:textId="075046AC" w:rsidR="00307875" w:rsidRPr="00307875" w:rsidRDefault="00307875" w:rsidP="00B063A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413" w:author="Author">
              <w:r>
                <w:rPr>
                  <w:b/>
                  <w:color w:val="000000" w:themeColor="text1"/>
                  <w:sz w:val="20"/>
                  <w:szCs w:val="18"/>
                  <w:lang w:val="en-IE" w:eastAsia="en-US"/>
                </w:rPr>
                <w:t>Note:</w:t>
              </w:r>
              <w:r>
                <w:rPr>
                  <w:color w:val="000000" w:themeColor="text1"/>
                  <w:sz w:val="20"/>
                  <w:szCs w:val="18"/>
                  <w:lang w:val="en-IE" w:eastAsia="en-US"/>
                </w:rPr>
                <w:t xml:space="preserve"> In case of a retail shop</w:t>
              </w:r>
              <w:r w:rsidR="005D5BF4">
                <w:rPr>
                  <w:color w:val="000000" w:themeColor="text1"/>
                  <w:sz w:val="20"/>
                  <w:szCs w:val="18"/>
                  <w:lang w:val="en-IE" w:eastAsia="en-US"/>
                </w:rPr>
                <w:t>, where the inventory is not passed by ORSIM, UFE will not reserve it in ORSIM.</w:t>
              </w:r>
              <w:r w:rsidR="002B0B43">
                <w:rPr>
                  <w:color w:val="000000" w:themeColor="text1"/>
                  <w:sz w:val="20"/>
                  <w:szCs w:val="18"/>
                  <w:lang w:val="en-IE" w:eastAsia="en-US"/>
                </w:rPr>
                <w:t xml:space="preserve"> </w:t>
              </w:r>
              <w:r w:rsidR="002B0B43" w:rsidRPr="002B0B43">
                <w:rPr>
                  <w:color w:val="000000" w:themeColor="text1"/>
                  <w:sz w:val="20"/>
                  <w:szCs w:val="18"/>
                  <w:lang w:val="en-IE" w:eastAsia="en-US"/>
                </w:rPr>
                <w:t xml:space="preserve">In this case, the </w:t>
              </w:r>
              <w:r w:rsidR="00B063A7">
                <w:rPr>
                  <w:color w:val="000000" w:themeColor="text1"/>
                  <w:sz w:val="20"/>
                  <w:szCs w:val="18"/>
                  <w:lang w:val="en-IE" w:eastAsia="en-US"/>
                </w:rPr>
                <w:t>SIM card number</w:t>
              </w:r>
              <w:r w:rsidR="00B063A7" w:rsidRPr="002B0B43">
                <w:rPr>
                  <w:color w:val="000000" w:themeColor="text1"/>
                  <w:sz w:val="20"/>
                  <w:szCs w:val="18"/>
                  <w:lang w:val="en-IE" w:eastAsia="en-US"/>
                </w:rPr>
                <w:t xml:space="preserve"> </w:t>
              </w:r>
              <w:r w:rsidR="002B0B43" w:rsidRPr="002B0B43">
                <w:rPr>
                  <w:color w:val="000000" w:themeColor="text1"/>
                  <w:sz w:val="20"/>
                  <w:szCs w:val="18"/>
                  <w:lang w:val="en-IE" w:eastAsia="en-US"/>
                </w:rPr>
                <w:t>will be captured manually by the Agent within the relevant attribute</w:t>
              </w:r>
              <w:r w:rsidR="00B063A7">
                <w:rPr>
                  <w:color w:val="000000" w:themeColor="text1"/>
                  <w:sz w:val="20"/>
                  <w:szCs w:val="18"/>
                  <w:lang w:val="en-IE" w:eastAsia="en-US"/>
                </w:rPr>
                <w:t xml:space="preserve"> </w:t>
              </w:r>
              <w:r w:rsidR="002B0B43" w:rsidRPr="002B0B43">
                <w:rPr>
                  <w:color w:val="000000" w:themeColor="text1"/>
                  <w:sz w:val="20"/>
                  <w:szCs w:val="18"/>
                  <w:lang w:val="en-IE" w:eastAsia="en-US"/>
                </w:rPr>
                <w:t>and passed to BSS. There will be no interaction with ORSIM.</w:t>
              </w:r>
            </w:ins>
          </w:p>
        </w:tc>
        <w:tc>
          <w:tcPr>
            <w:tcW w:w="4028" w:type="dxa"/>
          </w:tcPr>
          <w:p w14:paraId="65151A0F" w14:textId="34D253EF"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 error occur trying to reserve the SIM card number, UFE warns the user with the error message EM_SAL_6.</w:t>
            </w:r>
          </w:p>
        </w:tc>
      </w:tr>
      <w:tr w:rsidR="002C26C0" w:rsidRPr="00E73B40" w14:paraId="37C1C5E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B96F38"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tcPr>
          <w:p w14:paraId="32A2EF99" w14:textId="3F5A6AA0" w:rsidR="00572914" w:rsidRPr="00E73B40" w:rsidRDefault="003A4B53" w:rsidP="005729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Pr>
                <w:color w:val="439782"/>
                <w:sz w:val="20"/>
                <w:szCs w:val="18"/>
                <w:lang w:val="en-IE" w:eastAsia="en-US"/>
              </w:rPr>
              <w:t>c</w:t>
            </w:r>
            <w:r w:rsidR="00572914" w:rsidRPr="00E73B40">
              <w:rPr>
                <w:color w:val="439782"/>
                <w:sz w:val="20"/>
                <w:szCs w:val="18"/>
                <w:lang w:val="en-IE" w:eastAsia="en-US"/>
              </w:rPr>
              <w:t xml:space="preserve">. </w:t>
            </w:r>
            <w:r w:rsidR="00572914">
              <w:rPr>
                <w:color w:val="439782"/>
                <w:sz w:val="20"/>
                <w:szCs w:val="18"/>
                <w:lang w:val="en-IE" w:eastAsia="en-US"/>
              </w:rPr>
              <w:t>Cancel SIM card reservation</w:t>
            </w:r>
          </w:p>
          <w:p w14:paraId="245F0D0A" w14:textId="0BDF1984" w:rsidR="006F1501" w:rsidRPr="00E73B40" w:rsidRDefault="006F1501" w:rsidP="006F15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17EC9AB4" w14:textId="3E22298B" w:rsidR="002C26C0" w:rsidRPr="00E73B40" w:rsidRDefault="002C26C0" w:rsidP="003A4B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 user changes the SIM card number</w:t>
            </w:r>
            <w:ins w:id="414" w:author="Author">
              <w:r w:rsidR="005B6A91">
                <w:rPr>
                  <w:color w:val="000000" w:themeColor="text1"/>
                  <w:sz w:val="20"/>
                  <w:szCs w:val="18"/>
                  <w:lang w:val="en-IE" w:eastAsia="en-US"/>
                </w:rPr>
                <w:t xml:space="preserve"> by scanning a different pack (step 7a)</w:t>
              </w:r>
            </w:ins>
            <w:r w:rsidRPr="00E73B40">
              <w:rPr>
                <w:color w:val="000000" w:themeColor="text1"/>
                <w:sz w:val="20"/>
                <w:szCs w:val="18"/>
                <w:lang w:val="en-IE" w:eastAsia="en-US"/>
              </w:rPr>
              <w:t xml:space="preserve">, UFE cancels the previous SIM card reservation on SRM and the business scenario goes back to step </w:t>
            </w:r>
            <w:r w:rsidR="003A4B53">
              <w:rPr>
                <w:color w:val="000000" w:themeColor="text1"/>
                <w:sz w:val="20"/>
                <w:szCs w:val="18"/>
                <w:lang w:val="en-IE" w:eastAsia="en-US"/>
              </w:rPr>
              <w:t>7</w:t>
            </w:r>
            <w:r w:rsidRPr="00E73B40">
              <w:rPr>
                <w:color w:val="000000" w:themeColor="text1"/>
                <w:sz w:val="20"/>
                <w:szCs w:val="18"/>
                <w:lang w:val="en-IE" w:eastAsia="en-US"/>
              </w:rPr>
              <w:t>a.</w:t>
            </w:r>
          </w:p>
        </w:tc>
        <w:tc>
          <w:tcPr>
            <w:tcW w:w="4028" w:type="dxa"/>
          </w:tcPr>
          <w:p w14:paraId="6DA76822" w14:textId="77777777" w:rsidR="002C26C0" w:rsidRDefault="002C26C0" w:rsidP="002C26C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5" w:author="Author"/>
                <w:color w:val="auto"/>
                <w:sz w:val="20"/>
                <w:szCs w:val="18"/>
                <w:lang w:val="en-IE" w:eastAsia="en-US"/>
              </w:rPr>
            </w:pPr>
            <w:r w:rsidRPr="00E73B40">
              <w:rPr>
                <w:color w:val="auto"/>
                <w:sz w:val="20"/>
                <w:szCs w:val="18"/>
                <w:lang w:val="en-IE" w:eastAsia="en-US"/>
              </w:rPr>
              <w:t>If an error occur trying to cancel the reservation on the previous SIM card, UFE warns the user with the warning message WM_SAL_2 but the business scenario does not end.</w:t>
            </w:r>
          </w:p>
          <w:p w14:paraId="6AF79952" w14:textId="0D1F99E2" w:rsidR="00052DA0" w:rsidRPr="00E73B40" w:rsidRDefault="00052DA0" w:rsidP="00052D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16" w:author="Author">
              <w:r>
                <w:rPr>
                  <w:color w:val="auto"/>
                  <w:sz w:val="20"/>
                  <w:szCs w:val="18"/>
                  <w:lang w:val="en-IE" w:eastAsia="en-US"/>
                </w:rPr>
                <w:t>In the scenario where the number</w:t>
              </w:r>
              <w:r w:rsidRPr="00052DA0">
                <w:rPr>
                  <w:color w:val="auto"/>
                  <w:sz w:val="20"/>
                  <w:szCs w:val="18"/>
                  <w:lang w:val="en-IE" w:eastAsia="en-US"/>
                </w:rPr>
                <w:t xml:space="preserve"> was not successfully </w:t>
              </w:r>
              <w:r w:rsidRPr="00052DA0">
                <w:rPr>
                  <w:b/>
                  <w:color w:val="auto"/>
                  <w:sz w:val="20"/>
                  <w:szCs w:val="18"/>
                  <w:lang w:val="en-IE" w:eastAsia="en-US"/>
                </w:rPr>
                <w:t>released</w:t>
              </w:r>
              <w:r>
                <w:rPr>
                  <w:b/>
                  <w:color w:val="auto"/>
                  <w:sz w:val="20"/>
                  <w:szCs w:val="18"/>
                  <w:lang w:val="en-IE" w:eastAsia="en-US"/>
                </w:rPr>
                <w:t xml:space="preserve">, </w:t>
              </w:r>
              <w:r w:rsidRPr="00052DA0">
                <w:rPr>
                  <w:color w:val="auto"/>
                  <w:sz w:val="20"/>
                  <w:szCs w:val="18"/>
                  <w:lang w:val="en-IE" w:eastAsia="en-US"/>
                </w:rPr>
                <w:t>will not be clea</w:t>
              </w:r>
              <w:r>
                <w:rPr>
                  <w:color w:val="auto"/>
                  <w:sz w:val="20"/>
                  <w:szCs w:val="18"/>
                  <w:lang w:val="en-IE" w:eastAsia="en-US"/>
                </w:rPr>
                <w:t>red off</w:t>
              </w:r>
              <w:r w:rsidRPr="00052DA0">
                <w:rPr>
                  <w:color w:val="auto"/>
                  <w:sz w:val="20"/>
                  <w:szCs w:val="18"/>
                  <w:lang w:val="en-IE" w:eastAsia="en-US"/>
                </w:rPr>
                <w:t xml:space="preserve"> and new number will not be reserved.</w:t>
              </w:r>
            </w:ins>
          </w:p>
        </w:tc>
      </w:tr>
    </w:tbl>
    <w:p w14:paraId="7DDA95C8" w14:textId="2FE15906" w:rsidR="00D96A93" w:rsidRPr="00E73B40" w:rsidRDefault="00D96A93" w:rsidP="00C630C7">
      <w:pPr>
        <w:rPr>
          <w:lang w:val="en-IE"/>
        </w:rPr>
      </w:pPr>
    </w:p>
    <w:p w14:paraId="03F21441" w14:textId="00474D2C" w:rsidR="0032054F" w:rsidRPr="00E73B40" w:rsidRDefault="0032054F" w:rsidP="0032054F">
      <w:pPr>
        <w:pStyle w:val="Heading5"/>
        <w:rPr>
          <w:lang w:val="en-IE"/>
        </w:rPr>
      </w:pPr>
      <w:r w:rsidRPr="00E73B40">
        <w:rPr>
          <w:lang w:val="en-IE"/>
        </w:rPr>
        <w:t xml:space="preserve">Alternative Activity </w:t>
      </w:r>
      <w:r w:rsidR="003A4B53">
        <w:rPr>
          <w:lang w:val="en-IE"/>
        </w:rPr>
        <w:t>8</w:t>
      </w:r>
      <w:r w:rsidR="008D1BA5" w:rsidRPr="00E73B40">
        <w:rPr>
          <w:lang w:val="en-IE"/>
        </w:rPr>
        <w:t xml:space="preserve"> </w:t>
      </w:r>
      <w:r w:rsidRPr="00E73B40">
        <w:rPr>
          <w:lang w:val="en-IE"/>
        </w:rPr>
        <w:t>» Choose portability</w:t>
      </w:r>
    </w:p>
    <w:tbl>
      <w:tblPr>
        <w:tblStyle w:val="CelFocus1"/>
        <w:tblW w:w="0" w:type="auto"/>
        <w:tblLook w:val="04A0" w:firstRow="1" w:lastRow="0" w:firstColumn="1" w:lastColumn="0" w:noHBand="0" w:noVBand="1"/>
      </w:tblPr>
      <w:tblGrid>
        <w:gridCol w:w="1522"/>
        <w:gridCol w:w="4042"/>
        <w:gridCol w:w="4028"/>
      </w:tblGrid>
      <w:tr w:rsidR="0032054F" w:rsidRPr="00E73B40" w14:paraId="05687E4E"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8FFB8FB" w14:textId="77777777" w:rsidR="0032054F" w:rsidRPr="00E73B40" w:rsidRDefault="0032054F" w:rsidP="0083482A">
            <w:pPr>
              <w:jc w:val="left"/>
              <w:rPr>
                <w:b w:val="0"/>
                <w:sz w:val="20"/>
                <w:szCs w:val="20"/>
                <w:lang w:val="en-IE"/>
              </w:rPr>
            </w:pPr>
            <w:r w:rsidRPr="00E73B40">
              <w:rPr>
                <w:sz w:val="20"/>
                <w:szCs w:val="20"/>
                <w:lang w:val="en-IE"/>
              </w:rPr>
              <w:lastRenderedPageBreak/>
              <w:t>Activity Specification</w:t>
            </w:r>
          </w:p>
        </w:tc>
      </w:tr>
      <w:tr w:rsidR="0032054F" w:rsidRPr="00E73B40" w14:paraId="5313B6EA"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4C23966" w14:textId="77777777" w:rsidR="0032054F" w:rsidRPr="00E73B40" w:rsidRDefault="0032054F"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A20C755"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68BFA71"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2054F" w:rsidRPr="00E73B40" w14:paraId="71FA8DE3"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65CFE22" w14:textId="77777777" w:rsidR="0032054F" w:rsidRPr="00E73B40" w:rsidRDefault="0032054F"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88E3100"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2054F" w:rsidRPr="00E73B40" w14:paraId="2F5E022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42222D8" w14:textId="77777777" w:rsidR="0032054F" w:rsidRPr="00E73B40" w:rsidRDefault="0032054F"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C9F892B" w14:textId="4C3A65E0" w:rsidR="0032054F" w:rsidRPr="00E73B40" w:rsidRDefault="00052DA0"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17" w:author="Author">
              <w:r>
                <w:rPr>
                  <w:color w:val="auto"/>
                  <w:sz w:val="20"/>
                  <w:szCs w:val="20"/>
                  <w:lang w:val="en-IE"/>
                </w:rPr>
                <w:t>Equipment’s Component</w:t>
              </w:r>
            </w:ins>
          </w:p>
        </w:tc>
      </w:tr>
      <w:tr w:rsidR="0032054F" w:rsidRPr="00E73B40" w14:paraId="6331E72D"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485493E" w14:textId="77777777" w:rsidR="0032054F" w:rsidRPr="00E73B40" w:rsidRDefault="0032054F"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E73E87F" w14:textId="1F9201FD" w:rsidR="00EE6B43" w:rsidRPr="00E73B40" w:rsidRDefault="00EE6B4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 port in t</w:t>
            </w:r>
            <w:r w:rsidR="00E931FF" w:rsidRPr="00E73B40">
              <w:rPr>
                <w:color w:val="auto"/>
                <w:sz w:val="20"/>
                <w:szCs w:val="20"/>
                <w:lang w:val="en-IE"/>
              </w:rPr>
              <w:t>he custom</w:t>
            </w:r>
            <w:r w:rsidR="002E1A95" w:rsidRPr="00E73B40">
              <w:rPr>
                <w:color w:val="auto"/>
                <w:sz w:val="20"/>
                <w:szCs w:val="20"/>
                <w:lang w:val="en-IE"/>
              </w:rPr>
              <w:t>er mobile phone number, providing</w:t>
            </w:r>
            <w:r w:rsidR="00E931FF" w:rsidRPr="00E73B40">
              <w:rPr>
                <w:color w:val="auto"/>
                <w:sz w:val="20"/>
                <w:szCs w:val="20"/>
                <w:lang w:val="en-IE"/>
              </w:rPr>
              <w:t xml:space="preserve"> the requested data (corresponding to Number Portability component’s attributes).</w:t>
            </w:r>
            <w:r w:rsidRPr="00E73B40">
              <w:rPr>
                <w:color w:val="auto"/>
                <w:sz w:val="20"/>
                <w:szCs w:val="20"/>
                <w:lang w:val="en-IE"/>
              </w:rPr>
              <w:t xml:space="preserve"> </w:t>
            </w:r>
          </w:p>
          <w:p w14:paraId="486B46B2" w14:textId="77777777" w:rsidR="00EE6B43" w:rsidRPr="00E73B40" w:rsidRDefault="00EE6B4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w:t>
            </w:r>
            <w:r w:rsidR="00423DA0" w:rsidRPr="00E73B40">
              <w:rPr>
                <w:color w:val="auto"/>
                <w:sz w:val="20"/>
                <w:szCs w:val="20"/>
                <w:lang w:val="en-IE"/>
              </w:rPr>
              <w:t xml:space="preserve"> 1</w:t>
            </w:r>
            <w:r w:rsidRPr="00E73B40">
              <w:rPr>
                <w:color w:val="auto"/>
                <w:sz w:val="20"/>
                <w:szCs w:val="20"/>
                <w:lang w:val="en-IE"/>
              </w:rPr>
              <w:t>: this activity is only available if the chosen offer has the Number Portability component under it.</w:t>
            </w:r>
          </w:p>
          <w:p w14:paraId="48579668" w14:textId="5BDE5689" w:rsidR="00423DA0" w:rsidRPr="00E73B40" w:rsidRDefault="00423DA0"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Number Portability’s attributes,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8B5C0B" w:rsidRPr="00E73B40" w14:paraId="6409ECE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C7E898F" w14:textId="0DE674C8" w:rsidR="008B5C0B" w:rsidRPr="00E73B40" w:rsidRDefault="008B5C0B"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6D6FEF1D" w14:textId="77777777" w:rsidR="008B5C0B" w:rsidRPr="00E73B40" w:rsidRDefault="008B5C0B"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A352644" w14:textId="77777777" w:rsidR="008B5C0B" w:rsidRPr="00E73B40" w:rsidRDefault="008B5C0B"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B5C0B" w:rsidRPr="00E73B40" w14:paraId="7ECE4363"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BD2FB10" w14:textId="77777777" w:rsidR="008B5C0B" w:rsidRPr="00E73B40" w:rsidRDefault="008B5C0B" w:rsidP="0083482A">
            <w:pPr>
              <w:pStyle w:val="TableText"/>
              <w:keepNext/>
              <w:tabs>
                <w:tab w:val="left" w:pos="567"/>
              </w:tabs>
              <w:spacing w:line="240" w:lineRule="exact"/>
              <w:jc w:val="left"/>
              <w:rPr>
                <w:color w:val="auto"/>
                <w:sz w:val="20"/>
                <w:szCs w:val="20"/>
                <w:lang w:val="en-IE"/>
              </w:rPr>
            </w:pPr>
          </w:p>
        </w:tc>
        <w:tc>
          <w:tcPr>
            <w:tcW w:w="4042" w:type="dxa"/>
          </w:tcPr>
          <w:p w14:paraId="17F69325" w14:textId="1E02B353" w:rsidR="008B5C0B" w:rsidRPr="00E73B40" w:rsidRDefault="003A4B53" w:rsidP="00E931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595959"/>
                <w:sz w:val="20"/>
                <w:szCs w:val="18"/>
                <w:lang w:val="en-IE" w:eastAsia="en-US"/>
              </w:rPr>
              <w:t>8</w:t>
            </w:r>
            <w:r w:rsidR="008D1BA5" w:rsidRPr="00E73B40">
              <w:rPr>
                <w:color w:val="595959"/>
                <w:sz w:val="20"/>
                <w:szCs w:val="18"/>
                <w:lang w:val="en-IE" w:eastAsia="en-US"/>
              </w:rPr>
              <w:t>a</w:t>
            </w:r>
            <w:r w:rsidR="008B5C0B" w:rsidRPr="00E73B40">
              <w:rPr>
                <w:color w:val="595959"/>
                <w:sz w:val="20"/>
                <w:szCs w:val="18"/>
                <w:lang w:val="en-IE" w:eastAsia="en-US"/>
              </w:rPr>
              <w:t>. Validate port-in number</w:t>
            </w:r>
          </w:p>
          <w:p w14:paraId="02B52FD5" w14:textId="65FB1AE3" w:rsidR="008F3730" w:rsidDel="00571422" w:rsidRDefault="008B5C0B" w:rsidP="0057142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8" w:author="Author"/>
                <w:del w:id="419" w:author="Author"/>
                <w:b/>
                <w:color w:val="auto"/>
                <w:sz w:val="20"/>
                <w:szCs w:val="18"/>
                <w:lang w:val="en-IE" w:eastAsia="en-US"/>
              </w:rPr>
            </w:pPr>
            <w:del w:id="420" w:author="Author">
              <w:r w:rsidRPr="00E73B40" w:rsidDel="008F3730">
                <w:rPr>
                  <w:color w:val="auto"/>
                  <w:sz w:val="20"/>
                  <w:szCs w:val="18"/>
                  <w:lang w:val="en-IE" w:eastAsia="en-US"/>
                </w:rPr>
                <w:delText>UFE validates the port-in number in SRM system, in order to validate that the number is not already a VFIE number.</w:delText>
              </w:r>
            </w:del>
            <w:ins w:id="421" w:author="Author">
              <w:r w:rsidR="008F3730">
                <w:rPr>
                  <w:color w:val="auto"/>
                  <w:sz w:val="20"/>
                  <w:szCs w:val="18"/>
                  <w:lang w:val="en-IE" w:eastAsia="en-US"/>
                </w:rPr>
                <w:t xml:space="preserve">Through the check port </w:t>
              </w:r>
              <w:r w:rsidR="00474EFD">
                <w:rPr>
                  <w:color w:val="auto"/>
                  <w:sz w:val="20"/>
                  <w:szCs w:val="18"/>
                  <w:lang w:val="en-IE" w:eastAsia="en-US"/>
                </w:rPr>
                <w:t>contact</w:t>
              </w:r>
              <w:r w:rsidR="008F3730">
                <w:rPr>
                  <w:color w:val="auto"/>
                  <w:sz w:val="20"/>
                  <w:szCs w:val="18"/>
                  <w:lang w:val="en-IE" w:eastAsia="en-US"/>
                </w:rPr>
                <w:t xml:space="preserve"> from ADM, UFE will validate to which operator the number belongs and will populate the fields accordingly.</w:t>
              </w:r>
            </w:ins>
          </w:p>
          <w:p w14:paraId="6977AF81" w14:textId="290CAAA4" w:rsidR="008F3730" w:rsidRPr="008F3730" w:rsidRDefault="008F3730" w:rsidP="0057142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ins w:id="422" w:author="Author">
              <w:del w:id="423" w:author="Author">
                <w:r w:rsidDel="00571422">
                  <w:rPr>
                    <w:b/>
                    <w:color w:val="auto"/>
                    <w:sz w:val="20"/>
                    <w:szCs w:val="18"/>
                    <w:lang w:val="en-IE" w:eastAsia="en-US"/>
                  </w:rPr>
                  <w:delText>Note: The specification of this service is dependent of confirmation and alignment of the E2E team.</w:delText>
                </w:r>
              </w:del>
            </w:ins>
          </w:p>
        </w:tc>
        <w:tc>
          <w:tcPr>
            <w:tcW w:w="4028" w:type="dxa"/>
          </w:tcPr>
          <w:p w14:paraId="4336746B" w14:textId="41BAC362" w:rsidR="008B5C0B" w:rsidRPr="00E73B40" w:rsidRDefault="008B5C0B"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w:t>
            </w:r>
            <w:r w:rsidR="008F3730">
              <w:rPr>
                <w:color w:val="auto"/>
                <w:sz w:val="20"/>
                <w:szCs w:val="18"/>
                <w:lang w:val="en-IE" w:eastAsia="en-US"/>
              </w:rPr>
              <w:t>the service</w:t>
            </w:r>
            <w:r w:rsidR="008F3730" w:rsidRPr="00E73B40">
              <w:rPr>
                <w:color w:val="auto"/>
                <w:sz w:val="20"/>
                <w:szCs w:val="18"/>
                <w:lang w:val="en-IE" w:eastAsia="en-US"/>
              </w:rPr>
              <w:t xml:space="preserve"> </w:t>
            </w:r>
            <w:r w:rsidRPr="00E73B40">
              <w:rPr>
                <w:color w:val="auto"/>
                <w:sz w:val="20"/>
                <w:szCs w:val="18"/>
                <w:lang w:val="en-IE" w:eastAsia="en-US"/>
              </w:rPr>
              <w:t xml:space="preserve">returns the information </w:t>
            </w:r>
            <w:r w:rsidR="008F3730">
              <w:rPr>
                <w:color w:val="auto"/>
                <w:sz w:val="20"/>
                <w:szCs w:val="18"/>
                <w:lang w:val="en-IE" w:eastAsia="en-US"/>
              </w:rPr>
              <w:t>that</w:t>
            </w:r>
            <w:r w:rsidR="008F3730" w:rsidRPr="00E73B40">
              <w:rPr>
                <w:color w:val="auto"/>
                <w:sz w:val="20"/>
                <w:szCs w:val="18"/>
                <w:lang w:val="en-IE" w:eastAsia="en-US"/>
              </w:rPr>
              <w:t xml:space="preserve"> </w:t>
            </w:r>
            <w:r w:rsidRPr="00E73B40">
              <w:rPr>
                <w:color w:val="auto"/>
                <w:sz w:val="20"/>
                <w:szCs w:val="18"/>
                <w:lang w:val="en-IE" w:eastAsia="en-US"/>
              </w:rPr>
              <w:t>the port-in number is already a VFIE number, UFE warns the user with the error message EM_SAL_7 and the user must to provide another port-in number.</w:t>
            </w:r>
          </w:p>
          <w:p w14:paraId="2F94E97E" w14:textId="5E8A391F" w:rsidR="008B5C0B" w:rsidRPr="00E73B40" w:rsidRDefault="008B5C0B"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other </w:t>
            </w:r>
            <w:r w:rsidR="00B0717E" w:rsidRPr="00E73B40">
              <w:rPr>
                <w:color w:val="auto"/>
                <w:sz w:val="20"/>
                <w:szCs w:val="18"/>
                <w:lang w:val="en-IE" w:eastAsia="en-US"/>
              </w:rPr>
              <w:t>error occurs</w:t>
            </w:r>
            <w:r w:rsidRPr="00E73B40">
              <w:rPr>
                <w:color w:val="auto"/>
                <w:sz w:val="20"/>
                <w:szCs w:val="18"/>
                <w:lang w:val="en-IE" w:eastAsia="en-US"/>
              </w:rPr>
              <w:t xml:space="preserve"> trying to validate the port-in number, UFE warns the user with the error message EM_SAL_8.</w:t>
            </w:r>
          </w:p>
        </w:tc>
      </w:tr>
      <w:tr w:rsidR="008B5C0B" w:rsidRPr="00E73B40" w14:paraId="6B640AC9"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F1D2F99" w14:textId="77777777" w:rsidR="008B5C0B" w:rsidRPr="00E73B40" w:rsidRDefault="008B5C0B" w:rsidP="0083482A">
            <w:pPr>
              <w:pStyle w:val="TableText"/>
              <w:keepNext/>
              <w:tabs>
                <w:tab w:val="left" w:pos="567"/>
              </w:tabs>
              <w:spacing w:line="240" w:lineRule="exact"/>
              <w:rPr>
                <w:color w:val="auto"/>
                <w:sz w:val="20"/>
                <w:szCs w:val="20"/>
                <w:lang w:val="en-IE"/>
              </w:rPr>
            </w:pPr>
          </w:p>
        </w:tc>
        <w:tc>
          <w:tcPr>
            <w:tcW w:w="4042" w:type="dxa"/>
          </w:tcPr>
          <w:p w14:paraId="137A3494" w14:textId="16F848F7" w:rsidR="008B5C0B" w:rsidRPr="00E73B40" w:rsidRDefault="003A4B53" w:rsidP="006864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8</w:t>
            </w:r>
            <w:r w:rsidR="001F735E">
              <w:rPr>
                <w:color w:val="595959"/>
                <w:sz w:val="20"/>
                <w:szCs w:val="18"/>
                <w:lang w:val="en-IE" w:eastAsia="en-US"/>
              </w:rPr>
              <w:t>b</w:t>
            </w:r>
            <w:r w:rsidR="008B5C0B" w:rsidRPr="00E73B40">
              <w:rPr>
                <w:color w:val="595959"/>
                <w:sz w:val="20"/>
                <w:szCs w:val="18"/>
                <w:lang w:val="en-IE" w:eastAsia="en-US"/>
              </w:rPr>
              <w:t xml:space="preserve">. </w:t>
            </w:r>
            <w:r w:rsidR="00ED67AD" w:rsidRPr="00E73B40">
              <w:rPr>
                <w:color w:val="595959"/>
                <w:sz w:val="20"/>
                <w:szCs w:val="18"/>
                <w:lang w:val="en-IE" w:eastAsia="en-US"/>
              </w:rPr>
              <w:t>Generate port-in code</w:t>
            </w:r>
          </w:p>
          <w:p w14:paraId="47075A41" w14:textId="2A83E2E6" w:rsidR="009C0A90" w:rsidRDefault="00ED67AD" w:rsidP="00833E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4" w:author="Author"/>
                <w:color w:val="auto"/>
                <w:sz w:val="20"/>
                <w:szCs w:val="18"/>
                <w:lang w:val="en-IE" w:eastAsia="en-US"/>
              </w:rPr>
            </w:pPr>
            <w:del w:id="425" w:author="Author">
              <w:r w:rsidRPr="00E73B40" w:rsidDel="001F735E">
                <w:rPr>
                  <w:color w:val="auto"/>
                  <w:sz w:val="20"/>
                  <w:szCs w:val="18"/>
                  <w:lang w:val="en-IE" w:eastAsia="en-US"/>
                </w:rPr>
                <w:delText xml:space="preserve">Before the order of activation, </w:delText>
              </w:r>
              <w:r w:rsidR="00E42343" w:rsidRPr="00E73B40" w:rsidDel="001F735E">
                <w:rPr>
                  <w:color w:val="auto"/>
                  <w:sz w:val="20"/>
                  <w:szCs w:val="18"/>
                  <w:lang w:val="en-IE" w:eastAsia="en-US"/>
                </w:rPr>
                <w:delText xml:space="preserve">a central service </w:delText>
              </w:r>
              <w:r w:rsidRPr="00E73B40" w:rsidDel="001F735E">
                <w:rPr>
                  <w:color w:val="auto"/>
                  <w:sz w:val="20"/>
                  <w:szCs w:val="18"/>
                  <w:lang w:val="en-IE" w:eastAsia="en-US"/>
                </w:rPr>
                <w:delText>will need to generate a port-in code in order to proceed with the number validation</w:delText>
              </w:r>
              <w:r w:rsidR="008B5C0B" w:rsidRPr="00E73B40" w:rsidDel="001F735E">
                <w:rPr>
                  <w:color w:val="auto"/>
                  <w:sz w:val="20"/>
                  <w:szCs w:val="18"/>
                  <w:lang w:val="en-IE" w:eastAsia="en-US"/>
                </w:rPr>
                <w:delText>.</w:delText>
              </w:r>
              <w:r w:rsidRPr="00E73B40" w:rsidDel="001F735E">
                <w:rPr>
                  <w:color w:val="auto"/>
                  <w:sz w:val="20"/>
                  <w:szCs w:val="18"/>
                  <w:lang w:val="en-IE" w:eastAsia="en-US"/>
                </w:rPr>
                <w:delText xml:space="preserve"> </w:delText>
              </w:r>
            </w:del>
            <w:r w:rsidRPr="00E73B40">
              <w:rPr>
                <w:color w:val="auto"/>
                <w:sz w:val="20"/>
                <w:szCs w:val="18"/>
                <w:lang w:val="en-IE" w:eastAsia="en-US"/>
              </w:rPr>
              <w:t xml:space="preserve">Once the </w:t>
            </w:r>
            <w:r w:rsidR="009C0A90" w:rsidRPr="00E73B40">
              <w:rPr>
                <w:color w:val="auto"/>
                <w:sz w:val="20"/>
                <w:szCs w:val="18"/>
                <w:lang w:val="en-IE" w:eastAsia="en-US"/>
              </w:rPr>
              <w:t>user presses</w:t>
            </w:r>
            <w:r w:rsidRPr="00E73B40">
              <w:rPr>
                <w:color w:val="auto"/>
                <w:sz w:val="20"/>
                <w:szCs w:val="18"/>
                <w:lang w:val="en-IE" w:eastAsia="en-US"/>
              </w:rPr>
              <w:t xml:space="preserve"> the Send SMS button</w:t>
            </w:r>
            <w:ins w:id="426" w:author="Author">
              <w:r w:rsidR="009C0A90">
                <w:rPr>
                  <w:color w:val="auto"/>
                  <w:sz w:val="20"/>
                  <w:szCs w:val="18"/>
                  <w:lang w:val="en-IE" w:eastAsia="en-US"/>
                </w:rPr>
                <w:t xml:space="preserve"> in the portability component</w:t>
              </w:r>
            </w:ins>
            <w:r w:rsidRPr="00E73B40">
              <w:rPr>
                <w:color w:val="auto"/>
                <w:sz w:val="20"/>
                <w:szCs w:val="18"/>
                <w:lang w:val="en-IE" w:eastAsia="en-US"/>
              </w:rPr>
              <w:t>,</w:t>
            </w:r>
            <w:r w:rsidR="009C0A90">
              <w:rPr>
                <w:color w:val="auto"/>
                <w:sz w:val="20"/>
                <w:szCs w:val="18"/>
                <w:lang w:val="en-IE" w:eastAsia="en-US"/>
              </w:rPr>
              <w:t xml:space="preserve"> UFE will generate a random code of 4 digits </w:t>
            </w:r>
            <w:ins w:id="427" w:author="Author">
              <w:r w:rsidR="009C0A90">
                <w:rPr>
                  <w:color w:val="auto"/>
                  <w:sz w:val="20"/>
                  <w:szCs w:val="18"/>
                  <w:lang w:val="en-IE" w:eastAsia="en-US"/>
                </w:rPr>
                <w:t xml:space="preserve">and will call </w:t>
              </w:r>
              <w:r w:rsidR="00B62CEF">
                <w:rPr>
                  <w:color w:val="auto"/>
                  <w:sz w:val="20"/>
                  <w:szCs w:val="18"/>
                  <w:lang w:val="en-IE" w:eastAsia="en-US"/>
                </w:rPr>
                <w:t>a service</w:t>
              </w:r>
              <w:r w:rsidR="009C0A90">
                <w:rPr>
                  <w:color w:val="auto"/>
                  <w:sz w:val="20"/>
                  <w:szCs w:val="18"/>
                  <w:lang w:val="en-IE" w:eastAsia="en-US"/>
                </w:rPr>
                <w:t xml:space="preserve"> </w:t>
              </w:r>
              <w:r w:rsidR="00552EE5">
                <w:rPr>
                  <w:color w:val="auto"/>
                  <w:sz w:val="20"/>
                  <w:szCs w:val="18"/>
                  <w:lang w:val="en-IE" w:eastAsia="en-US"/>
                </w:rPr>
                <w:t xml:space="preserve">from ANM </w:t>
              </w:r>
              <w:r w:rsidR="009C0A90">
                <w:rPr>
                  <w:color w:val="auto"/>
                  <w:sz w:val="20"/>
                  <w:szCs w:val="18"/>
                  <w:lang w:val="en-IE" w:eastAsia="en-US"/>
                </w:rPr>
                <w:t xml:space="preserve">to send the code via SMS to the Customer. This code will serve the purpose to </w:t>
              </w:r>
              <w:r w:rsidR="009C0A90" w:rsidRPr="009C0A90">
                <w:rPr>
                  <w:color w:val="auto"/>
                  <w:sz w:val="20"/>
                  <w:szCs w:val="18"/>
                  <w:lang w:val="en-IE" w:eastAsia="en-US"/>
                </w:rPr>
                <w:t xml:space="preserve">verify </w:t>
              </w:r>
              <w:r w:rsidR="00911527">
                <w:rPr>
                  <w:color w:val="auto"/>
                  <w:sz w:val="20"/>
                  <w:szCs w:val="18"/>
                  <w:lang w:val="en-IE" w:eastAsia="en-US"/>
                </w:rPr>
                <w:t xml:space="preserve">that </w:t>
              </w:r>
              <w:r w:rsidR="009C0A90" w:rsidRPr="009C0A90">
                <w:rPr>
                  <w:color w:val="auto"/>
                  <w:sz w:val="20"/>
                  <w:szCs w:val="18"/>
                  <w:lang w:val="en-IE" w:eastAsia="en-US"/>
                </w:rPr>
                <w:t>t</w:t>
              </w:r>
              <w:r w:rsidR="00911527" w:rsidRPr="00911527">
                <w:rPr>
                  <w:color w:val="auto"/>
                  <w:sz w:val="20"/>
                  <w:szCs w:val="18"/>
                  <w:lang w:val="en-IE" w:eastAsia="en-US"/>
                </w:rPr>
                <w:t>he customer requesting the port</w:t>
              </w:r>
              <w:r w:rsidR="00911527">
                <w:rPr>
                  <w:color w:val="auto"/>
                  <w:sz w:val="20"/>
                  <w:szCs w:val="18"/>
                  <w:lang w:val="en-IE" w:eastAsia="en-US"/>
                </w:rPr>
                <w:t>,</w:t>
              </w:r>
              <w:r w:rsidR="00911527" w:rsidRPr="00911527">
                <w:rPr>
                  <w:color w:val="auto"/>
                  <w:sz w:val="20"/>
                  <w:szCs w:val="18"/>
                  <w:lang w:val="en-IE" w:eastAsia="en-US"/>
                </w:rPr>
                <w:t xml:space="preserve"> has control of the SIM to which the MSISDN is currently assigned</w:t>
              </w:r>
              <w:r w:rsidR="009C0A90">
                <w:rPr>
                  <w:color w:val="auto"/>
                  <w:sz w:val="20"/>
                  <w:szCs w:val="18"/>
                  <w:lang w:val="en-IE" w:eastAsia="en-US"/>
                </w:rPr>
                <w:t>.</w:t>
              </w:r>
            </w:ins>
          </w:p>
          <w:p w14:paraId="13E79093" w14:textId="238A891C" w:rsidR="008B5C0B" w:rsidRPr="00E73B40" w:rsidRDefault="009C0A90" w:rsidP="00833E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28" w:author="Author">
              <w:r>
                <w:rPr>
                  <w:color w:val="auto"/>
                  <w:sz w:val="20"/>
                  <w:szCs w:val="18"/>
                  <w:lang w:val="en-IE" w:eastAsia="en-US"/>
                </w:rPr>
                <w:t xml:space="preserve">UFE </w:t>
              </w:r>
            </w:ins>
            <w:r w:rsidR="00ED67AD" w:rsidRPr="00E73B40">
              <w:rPr>
                <w:color w:val="auto"/>
                <w:sz w:val="20"/>
                <w:szCs w:val="18"/>
                <w:lang w:val="en-IE" w:eastAsia="en-US"/>
              </w:rPr>
              <w:t>will warn the user with the message WM_SAL_14.</w:t>
            </w:r>
          </w:p>
          <w:p w14:paraId="4DD3D1FF" w14:textId="55A14013" w:rsidR="00ED67AD" w:rsidRDefault="00ED67AD" w:rsidP="006E72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Once the Customer receives the SMS, the agent must insert it in the respective port-in code area</w:t>
            </w:r>
            <w:ins w:id="429" w:author="Author">
              <w:r w:rsidR="009C0A90">
                <w:rPr>
                  <w:color w:val="auto"/>
                  <w:sz w:val="20"/>
                  <w:szCs w:val="18"/>
                  <w:lang w:val="en-IE" w:eastAsia="en-US"/>
                </w:rPr>
                <w:t xml:space="preserve"> to be validated</w:t>
              </w:r>
            </w:ins>
            <w:r w:rsidRPr="00E73B40">
              <w:rPr>
                <w:color w:val="auto"/>
                <w:sz w:val="20"/>
                <w:szCs w:val="18"/>
                <w:lang w:val="en-IE" w:eastAsia="en-US"/>
              </w:rPr>
              <w:t>.</w:t>
            </w:r>
          </w:p>
          <w:p w14:paraId="1DB7FD1E" w14:textId="5C600E64" w:rsidR="00985987" w:rsidRPr="00325538" w:rsidRDefault="007F37A7" w:rsidP="006E72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595959"/>
                <w:sz w:val="20"/>
                <w:szCs w:val="18"/>
                <w:u w:val="single"/>
                <w:lang w:val="en-IE" w:eastAsia="en-US"/>
              </w:rPr>
            </w:pPr>
            <w:ins w:id="430" w:author="Author">
              <w:r>
                <w:rPr>
                  <w:b/>
                  <w:color w:val="auto"/>
                  <w:sz w:val="20"/>
                  <w:szCs w:val="18"/>
                  <w:u w:val="single"/>
                  <w:lang w:val="en-IE" w:eastAsia="en-US"/>
                </w:rPr>
                <w:t>Note: This step is pending of commercially agreement.</w:t>
              </w:r>
            </w:ins>
          </w:p>
        </w:tc>
        <w:tc>
          <w:tcPr>
            <w:tcW w:w="4028" w:type="dxa"/>
          </w:tcPr>
          <w:p w14:paraId="2623F045" w14:textId="77777777" w:rsidR="008B5C0B" w:rsidRDefault="008B5C0B" w:rsidP="008875B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1" w:author="Author"/>
                <w:color w:val="auto"/>
                <w:sz w:val="20"/>
                <w:szCs w:val="18"/>
                <w:lang w:val="en-IE" w:eastAsia="en-US"/>
              </w:rPr>
            </w:pPr>
            <w:r w:rsidRPr="00E73B40">
              <w:rPr>
                <w:color w:val="auto"/>
                <w:sz w:val="20"/>
                <w:szCs w:val="18"/>
                <w:lang w:val="en-IE" w:eastAsia="en-US"/>
              </w:rPr>
              <w:t xml:space="preserve">If </w:t>
            </w:r>
            <w:r w:rsidR="00ED67AD" w:rsidRPr="00E73B40">
              <w:rPr>
                <w:color w:val="auto"/>
                <w:sz w:val="20"/>
                <w:szCs w:val="18"/>
                <w:lang w:val="en-IE" w:eastAsia="en-US"/>
              </w:rPr>
              <w:t>the SMS sending fails, UFE will warn the user with the error message EM_SAL_</w:t>
            </w:r>
            <w:r w:rsidR="00833E49" w:rsidRPr="00E73B40">
              <w:rPr>
                <w:color w:val="auto"/>
                <w:sz w:val="20"/>
                <w:szCs w:val="18"/>
                <w:lang w:val="en-IE" w:eastAsia="en-US"/>
              </w:rPr>
              <w:t>35</w:t>
            </w:r>
            <w:r w:rsidR="00ED67AD" w:rsidRPr="00E73B40">
              <w:rPr>
                <w:color w:val="auto"/>
                <w:sz w:val="20"/>
                <w:szCs w:val="18"/>
                <w:lang w:val="en-IE" w:eastAsia="en-US"/>
              </w:rPr>
              <w:t xml:space="preserve"> and the user can retry it again</w:t>
            </w:r>
            <w:r w:rsidRPr="00E73B40">
              <w:rPr>
                <w:color w:val="auto"/>
                <w:sz w:val="20"/>
                <w:szCs w:val="18"/>
                <w:lang w:val="en-IE" w:eastAsia="en-US"/>
              </w:rPr>
              <w:t>.</w:t>
            </w:r>
          </w:p>
          <w:p w14:paraId="6CF2C3A9" w14:textId="6C14FD06" w:rsidR="009C0A90" w:rsidRDefault="009C0A90" w:rsidP="008875B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2" w:author="Author"/>
                <w:color w:val="auto"/>
                <w:sz w:val="20"/>
                <w:szCs w:val="18"/>
                <w:lang w:val="en-IE" w:eastAsia="en-US"/>
              </w:rPr>
            </w:pPr>
            <w:ins w:id="433" w:author="Author">
              <w:r>
                <w:rPr>
                  <w:color w:val="auto"/>
                  <w:sz w:val="20"/>
                  <w:szCs w:val="18"/>
                  <w:lang w:val="en-IE" w:eastAsia="en-US"/>
                </w:rPr>
                <w:t xml:space="preserve">If the code </w:t>
              </w:r>
              <w:r w:rsidR="00C15473">
                <w:rPr>
                  <w:color w:val="auto"/>
                  <w:sz w:val="20"/>
                  <w:szCs w:val="18"/>
                  <w:lang w:val="en-IE" w:eastAsia="en-US"/>
                </w:rPr>
                <w:t>is not</w:t>
              </w:r>
              <w:r>
                <w:rPr>
                  <w:color w:val="auto"/>
                  <w:sz w:val="20"/>
                  <w:szCs w:val="18"/>
                  <w:lang w:val="en-IE" w:eastAsia="en-US"/>
                </w:rPr>
                <w:t xml:space="preserve"> correct, UFE will s</w:t>
              </w:r>
              <w:r w:rsidR="00B62CEF">
                <w:rPr>
                  <w:color w:val="auto"/>
                  <w:sz w:val="20"/>
                  <w:szCs w:val="18"/>
                  <w:lang w:val="en-IE" w:eastAsia="en-US"/>
                </w:rPr>
                <w:t>how the error message EM_SAL_62</w:t>
              </w:r>
              <w:r>
                <w:rPr>
                  <w:color w:val="auto"/>
                  <w:sz w:val="20"/>
                  <w:szCs w:val="18"/>
                  <w:lang w:val="en-IE" w:eastAsia="en-US"/>
                </w:rPr>
                <w:t>.</w:t>
              </w:r>
            </w:ins>
          </w:p>
          <w:p w14:paraId="3676172E" w14:textId="7F677347" w:rsidR="009C0A90" w:rsidRPr="00E73B40" w:rsidRDefault="009C0A90" w:rsidP="009C0A9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34" w:author="Author">
              <w:r>
                <w:rPr>
                  <w:color w:val="auto"/>
                  <w:sz w:val="20"/>
                  <w:szCs w:val="18"/>
                  <w:lang w:val="en-IE" w:eastAsia="en-US"/>
                </w:rPr>
                <w:t>If the portability component is enabled and the code has not been inserted, UFE will show the error message EM_SAL_</w:t>
              </w:r>
              <w:r w:rsidR="00B62CEF">
                <w:rPr>
                  <w:color w:val="auto"/>
                  <w:sz w:val="20"/>
                  <w:szCs w:val="18"/>
                  <w:lang w:val="en-IE" w:eastAsia="en-US"/>
                </w:rPr>
                <w:t>63</w:t>
              </w:r>
            </w:ins>
          </w:p>
        </w:tc>
      </w:tr>
    </w:tbl>
    <w:p w14:paraId="457711C9" w14:textId="3849129F" w:rsidR="0032054F" w:rsidRPr="00E73B40" w:rsidRDefault="0032054F" w:rsidP="00C630C7">
      <w:pPr>
        <w:rPr>
          <w:lang w:val="en-IE"/>
        </w:rPr>
      </w:pPr>
    </w:p>
    <w:p w14:paraId="7EE872C1" w14:textId="53533991" w:rsidR="000F36DA" w:rsidRPr="00E73B40" w:rsidRDefault="000F36DA" w:rsidP="000F36DA">
      <w:pPr>
        <w:pStyle w:val="Heading5"/>
        <w:keepNext/>
        <w:rPr>
          <w:lang w:val="en-IE"/>
        </w:rPr>
      </w:pPr>
      <w:r w:rsidRPr="00E73B40">
        <w:rPr>
          <w:lang w:val="en-IE"/>
        </w:rPr>
        <w:lastRenderedPageBreak/>
        <w:t xml:space="preserve">Activity </w:t>
      </w:r>
      <w:r w:rsidR="003A4B53">
        <w:rPr>
          <w:lang w:val="en-IE"/>
        </w:rPr>
        <w:t>9</w:t>
      </w:r>
      <w:r w:rsidR="008D1BA5" w:rsidRPr="00E73B40">
        <w:rPr>
          <w:lang w:val="en-IE"/>
        </w:rPr>
        <w:t xml:space="preserve"> </w:t>
      </w:r>
      <w:r w:rsidRPr="00E73B40">
        <w:rPr>
          <w:lang w:val="en-IE"/>
        </w:rPr>
        <w:t>» Configure offer components</w:t>
      </w:r>
    </w:p>
    <w:tbl>
      <w:tblPr>
        <w:tblStyle w:val="CelFocus1"/>
        <w:tblW w:w="0" w:type="auto"/>
        <w:tblLook w:val="04A0" w:firstRow="1" w:lastRow="0" w:firstColumn="1" w:lastColumn="0" w:noHBand="0" w:noVBand="1"/>
      </w:tblPr>
      <w:tblGrid>
        <w:gridCol w:w="1522"/>
        <w:gridCol w:w="4042"/>
        <w:gridCol w:w="4028"/>
      </w:tblGrid>
      <w:tr w:rsidR="000F36DA" w:rsidRPr="00E73B40" w14:paraId="01BC4B1B"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6875B09" w14:textId="77777777" w:rsidR="000F36DA" w:rsidRPr="00E73B40" w:rsidRDefault="000F36DA" w:rsidP="0083482A">
            <w:pPr>
              <w:jc w:val="left"/>
              <w:rPr>
                <w:b w:val="0"/>
                <w:sz w:val="20"/>
                <w:szCs w:val="20"/>
                <w:lang w:val="en-IE"/>
              </w:rPr>
            </w:pPr>
            <w:r w:rsidRPr="00E73B40">
              <w:rPr>
                <w:sz w:val="20"/>
                <w:szCs w:val="20"/>
                <w:lang w:val="en-IE"/>
              </w:rPr>
              <w:t>Activity Specification</w:t>
            </w:r>
          </w:p>
        </w:tc>
      </w:tr>
      <w:tr w:rsidR="000F36DA" w:rsidRPr="00E73B40" w14:paraId="59F6F822"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F99EE53" w14:textId="77777777" w:rsidR="000F36DA" w:rsidRPr="00E73B40" w:rsidRDefault="000F36DA"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F58C3BE"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4B5A157B"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0F36DA" w:rsidRPr="00E73B40" w14:paraId="430392C2"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29A1221" w14:textId="77777777" w:rsidR="000F36DA" w:rsidRPr="00E73B40" w:rsidRDefault="000F36DA"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BB67DC4"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0F36DA" w:rsidRPr="00E73B40" w14:paraId="6E19148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B21EC0C" w14:textId="77777777" w:rsidR="000F36DA" w:rsidRPr="00E73B40" w:rsidRDefault="000F36DA"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F6984D0" w14:textId="7C3BC231" w:rsidR="000F36DA" w:rsidRPr="00E73B40" w:rsidRDefault="00CC006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5" w:author="Author">
              <w:r>
                <w:rPr>
                  <w:color w:val="auto"/>
                  <w:sz w:val="20"/>
                  <w:szCs w:val="20"/>
                  <w:lang w:val="en-IE"/>
                </w:rPr>
                <w:t>Component management confirmation</w:t>
              </w:r>
            </w:ins>
          </w:p>
        </w:tc>
      </w:tr>
      <w:tr w:rsidR="000F36DA" w:rsidRPr="00E73B40" w14:paraId="0D50FC0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3354746" w14:textId="77777777" w:rsidR="000F36DA" w:rsidRPr="00E73B40" w:rsidRDefault="000F36DA"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54E5770" w14:textId="56DE6E48" w:rsidR="000F36DA" w:rsidRPr="00E73B40" w:rsidRDefault="000F36DA" w:rsidP="000F36D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configures all </w:t>
            </w:r>
            <w:r w:rsidR="00264C11" w:rsidRPr="00E73B40">
              <w:rPr>
                <w:color w:val="auto"/>
                <w:sz w:val="20"/>
                <w:szCs w:val="20"/>
                <w:lang w:val="en-IE"/>
              </w:rPr>
              <w:t xml:space="preserve">eligible </w:t>
            </w:r>
            <w:r w:rsidRPr="00E73B40">
              <w:rPr>
                <w:color w:val="auto"/>
                <w:sz w:val="20"/>
                <w:szCs w:val="20"/>
                <w:lang w:val="en-IE"/>
              </w:rPr>
              <w:t>components under the chosen offer, covering:</w:t>
            </w:r>
          </w:p>
          <w:p w14:paraId="3530C7BB" w14:textId="1B95CB1D"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Component activation, only for optional components</w:t>
            </w:r>
            <w:r w:rsidR="003C6A47" w:rsidRPr="00E73B40">
              <w:rPr>
                <w:color w:val="auto"/>
                <w:sz w:val="20"/>
                <w:szCs w:val="20"/>
                <w:lang w:val="en-IE"/>
              </w:rPr>
              <w:t xml:space="preserve">. By optional </w:t>
            </w:r>
            <w:r w:rsidR="0076179D" w:rsidRPr="00E73B40">
              <w:rPr>
                <w:color w:val="auto"/>
                <w:sz w:val="20"/>
                <w:szCs w:val="20"/>
                <w:lang w:val="en-IE"/>
              </w:rPr>
              <w:t>components,</w:t>
            </w:r>
            <w:r w:rsidR="003C6A47" w:rsidRPr="00E73B40">
              <w:rPr>
                <w:color w:val="auto"/>
                <w:sz w:val="20"/>
                <w:szCs w:val="20"/>
                <w:lang w:val="en-IE"/>
              </w:rPr>
              <w:t xml:space="preserve"> we mean that the user will only be able to activate the components under an offer that aren´t already automatically active by being mandatories.</w:t>
            </w:r>
          </w:p>
          <w:p w14:paraId="2E84ADAD" w14:textId="7E667B23"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Required and visible attributes</w:t>
            </w:r>
          </w:p>
          <w:p w14:paraId="308D32E8" w14:textId="2E39AFBA"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Required and selectable </w:t>
            </w:r>
            <w:r w:rsidR="00264C11" w:rsidRPr="00E73B40">
              <w:rPr>
                <w:color w:val="auto"/>
                <w:sz w:val="20"/>
                <w:szCs w:val="20"/>
                <w:lang w:val="en-IE"/>
              </w:rPr>
              <w:t xml:space="preserve">eligible </w:t>
            </w:r>
            <w:r w:rsidRPr="00E73B40">
              <w:rPr>
                <w:color w:val="auto"/>
                <w:sz w:val="20"/>
                <w:szCs w:val="20"/>
                <w:lang w:val="en-IE"/>
              </w:rPr>
              <w:t>billing offers</w:t>
            </w:r>
          </w:p>
          <w:p w14:paraId="3DFC262A" w14:textId="5F99A8BA" w:rsidR="00413B07" w:rsidRPr="00E73B40" w:rsidRDefault="00413B07" w:rsidP="00413B0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18"/>
                <w:lang w:val="en-IE" w:eastAsia="en-US"/>
              </w:rPr>
              <w:t xml:space="preserve">Note: Offer’s structure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9B3189" w:rsidRPr="00E73B40" w14:paraId="5F5A790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6E0E85C" w14:textId="3307A30F" w:rsidR="009B3189" w:rsidRPr="00E73B40" w:rsidRDefault="009B3189"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D3F197E" w14:textId="77777777" w:rsidR="009B3189" w:rsidRPr="00E73B40" w:rsidRDefault="009B3189"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68C1CB37" w14:textId="77777777" w:rsidR="009B3189" w:rsidRPr="00E73B40" w:rsidRDefault="009B3189"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6D9DF204" w14:textId="77777777" w:rsidR="009B3189" w:rsidRPr="00E73B40" w:rsidRDefault="009B3189"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9B3189" w:rsidRPr="00E73B40" w14:paraId="4FCE10A0"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CE16825" w14:textId="77777777" w:rsidR="009B3189" w:rsidRPr="00E73B40" w:rsidRDefault="009B3189" w:rsidP="0083482A">
            <w:pPr>
              <w:pStyle w:val="TableText"/>
              <w:keepNext/>
              <w:tabs>
                <w:tab w:val="left" w:pos="567"/>
              </w:tabs>
              <w:spacing w:line="240" w:lineRule="exact"/>
              <w:jc w:val="left"/>
              <w:rPr>
                <w:color w:val="auto"/>
                <w:sz w:val="20"/>
                <w:szCs w:val="20"/>
                <w:lang w:val="en-IE"/>
              </w:rPr>
            </w:pPr>
          </w:p>
        </w:tc>
        <w:tc>
          <w:tcPr>
            <w:tcW w:w="4042" w:type="dxa"/>
          </w:tcPr>
          <w:p w14:paraId="7D1BD239" w14:textId="00DDD30C" w:rsidR="009B3189"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6" w:author="Author"/>
                <w:color w:val="439782"/>
                <w:sz w:val="20"/>
                <w:szCs w:val="18"/>
                <w:lang w:val="en-IE" w:eastAsia="en-US"/>
              </w:rPr>
            </w:pPr>
            <w:r>
              <w:rPr>
                <w:color w:val="439782"/>
                <w:sz w:val="20"/>
                <w:szCs w:val="18"/>
                <w:lang w:val="en-IE" w:eastAsia="en-US"/>
              </w:rPr>
              <w:t>9</w:t>
            </w:r>
            <w:ins w:id="437" w:author="Author">
              <w:r w:rsidR="009B3189">
                <w:rPr>
                  <w:color w:val="439782"/>
                  <w:sz w:val="20"/>
                  <w:szCs w:val="18"/>
                  <w:lang w:val="en-IE" w:eastAsia="en-US"/>
                </w:rPr>
                <w:t>a. Validate offer add-on management</w:t>
              </w:r>
            </w:ins>
          </w:p>
          <w:p w14:paraId="56D4F9B7" w14:textId="5C9DCE02" w:rsidR="009B3189" w:rsidRDefault="009B3189" w:rsidP="00DE09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8" w:author="Author"/>
                <w:color w:val="auto"/>
                <w:sz w:val="20"/>
                <w:szCs w:val="18"/>
                <w:lang w:val="en-IE" w:eastAsia="en-US"/>
              </w:rPr>
            </w:pPr>
            <w:ins w:id="439" w:author="Author">
              <w:r>
                <w:rPr>
                  <w:color w:val="auto"/>
                  <w:sz w:val="20"/>
                  <w:szCs w:val="18"/>
                  <w:lang w:val="en-IE" w:eastAsia="en-US"/>
                </w:rPr>
                <w:t xml:space="preserve">When adding/removing an add-on, UFE via UFE Catalogue will validate if the change is </w:t>
              </w:r>
              <w:r w:rsidR="00A14977">
                <w:rPr>
                  <w:color w:val="auto"/>
                  <w:sz w:val="20"/>
                  <w:szCs w:val="18"/>
                  <w:lang w:val="en-IE" w:eastAsia="en-US"/>
                </w:rPr>
                <w:t>aligned with the product structure</w:t>
              </w:r>
              <w:r>
                <w:rPr>
                  <w:color w:val="auto"/>
                  <w:sz w:val="20"/>
                  <w:szCs w:val="18"/>
                  <w:lang w:val="en-IE" w:eastAsia="en-US"/>
                </w:rPr>
                <w:t>.</w:t>
              </w:r>
            </w:ins>
          </w:p>
          <w:p w14:paraId="08F34AB7" w14:textId="4DD7B4DB" w:rsidR="009B3189" w:rsidRDefault="009B3189" w:rsidP="00FD68F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0" w:author="Author"/>
                <w:color w:val="auto"/>
                <w:sz w:val="20"/>
                <w:szCs w:val="18"/>
                <w:lang w:val="en-IE" w:eastAsia="en-US"/>
              </w:rPr>
            </w:pPr>
            <w:ins w:id="441" w:author="Author">
              <w:r>
                <w:rPr>
                  <w:color w:val="auto"/>
                  <w:sz w:val="20"/>
                  <w:szCs w:val="18"/>
                  <w:lang w:val="en-IE" w:eastAsia="en-US"/>
                </w:rPr>
                <w:t xml:space="preserve">If it is possible but has impact in another component or add-on, </w:t>
              </w:r>
              <w:r w:rsidR="008267DF">
                <w:rPr>
                  <w:color w:val="auto"/>
                  <w:sz w:val="20"/>
                  <w:szCs w:val="18"/>
                  <w:lang w:val="en-IE" w:eastAsia="en-US"/>
                </w:rPr>
                <w:t xml:space="preserve">with the response from UFE Catalogue, </w:t>
              </w:r>
              <w:r>
                <w:rPr>
                  <w:color w:val="auto"/>
                  <w:sz w:val="20"/>
                  <w:szCs w:val="18"/>
                  <w:lang w:val="en-IE" w:eastAsia="en-US"/>
                </w:rPr>
                <w:t xml:space="preserve">UFE </w:t>
              </w:r>
              <w:r w:rsidR="008267DF">
                <w:rPr>
                  <w:color w:val="auto"/>
                  <w:sz w:val="20"/>
                  <w:szCs w:val="18"/>
                  <w:lang w:val="en-IE" w:eastAsia="en-US"/>
                </w:rPr>
                <w:t>will be prepared to</w:t>
              </w:r>
              <w:r>
                <w:rPr>
                  <w:color w:val="auto"/>
                  <w:sz w:val="20"/>
                  <w:szCs w:val="18"/>
                  <w:lang w:val="en-IE" w:eastAsia="en-US"/>
                </w:rPr>
                <w:t xml:space="preserve"> ask the user for confirmation of the action (the affected component or add-on will be added/removed).</w:t>
              </w:r>
            </w:ins>
          </w:p>
          <w:p w14:paraId="35098579" w14:textId="77777777" w:rsidR="009B3189" w:rsidRDefault="009B3189" w:rsidP="006C71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2" w:author="Author"/>
                <w:color w:val="auto"/>
                <w:sz w:val="20"/>
                <w:szCs w:val="18"/>
                <w:lang w:val="en-IE" w:eastAsia="en-US"/>
              </w:rPr>
            </w:pPr>
            <w:ins w:id="443" w:author="Author">
              <w:r>
                <w:rPr>
                  <w:color w:val="auto"/>
                  <w:sz w:val="20"/>
                  <w:szCs w:val="18"/>
                  <w:lang w:val="en-IE" w:eastAsia="en-US"/>
                </w:rPr>
                <w:t>If this management is not possible, UFE will warn the user with the warning message WM_SAL_7 and it won´t be added/removed.</w:t>
              </w:r>
            </w:ins>
          </w:p>
          <w:p w14:paraId="69FCAAE7" w14:textId="77777777" w:rsidR="00950721" w:rsidRPr="0095072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4" w:author="Author"/>
                <w:color w:val="auto"/>
                <w:sz w:val="20"/>
                <w:szCs w:val="18"/>
                <w:lang w:val="en-IE" w:eastAsia="en-US"/>
              </w:rPr>
            </w:pPr>
            <w:ins w:id="445" w:author="Author">
              <w:r w:rsidRPr="00950721">
                <w:rPr>
                  <w:color w:val="auto"/>
                  <w:sz w:val="20"/>
                  <w:szCs w:val="18"/>
                  <w:lang w:val="en-IE" w:eastAsia="en-US"/>
                </w:rPr>
                <w:t>All this logic is based on information that we receive from MEC, namely:</w:t>
              </w:r>
            </w:ins>
          </w:p>
          <w:p w14:paraId="1D3553C2" w14:textId="3F662586"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446" w:author="Author"/>
                <w:color w:val="auto"/>
                <w:sz w:val="20"/>
                <w:szCs w:val="18"/>
                <w:lang w:val="en-IE" w:eastAsia="en-US"/>
              </w:rPr>
            </w:pPr>
            <w:ins w:id="447" w:author="Author">
              <w:r w:rsidRPr="00950721">
                <w:rPr>
                  <w:color w:val="auto"/>
                  <w:sz w:val="20"/>
                  <w:szCs w:val="18"/>
                  <w:lang w:val="en-IE" w:eastAsia="en-US"/>
                </w:rPr>
                <w:t xml:space="preserve">Component Cardinalities - During catalogue importation process UFE Catalogue will analyse the relationships between components and extract two different indicators (Min, Max). </w:t>
              </w:r>
            </w:ins>
          </w:p>
          <w:p w14:paraId="21DB0C46" w14:textId="6295C636" w:rsidR="00950721" w:rsidRPr="00950721" w:rsidRDefault="00950721" w:rsidP="00FE10FD">
            <w:pPr>
              <w:pStyle w:val="TableText"/>
              <w:keepNext/>
              <w:numPr>
                <w:ilvl w:val="1"/>
                <w:numId w:val="74"/>
              </w:numPr>
              <w:spacing w:line="240" w:lineRule="exact"/>
              <w:cnfStyle w:val="000000000000" w:firstRow="0" w:lastRow="0" w:firstColumn="0" w:lastColumn="0" w:oddVBand="0" w:evenVBand="0" w:oddHBand="0" w:evenHBand="0" w:firstRowFirstColumn="0" w:firstRowLastColumn="0" w:lastRowFirstColumn="0" w:lastRowLastColumn="0"/>
              <w:rPr>
                <w:ins w:id="448" w:author="Author"/>
                <w:color w:val="auto"/>
                <w:sz w:val="20"/>
                <w:szCs w:val="18"/>
                <w:lang w:val="en-IE" w:eastAsia="en-US"/>
              </w:rPr>
            </w:pPr>
            <w:ins w:id="449" w:author="Author">
              <w:r w:rsidRPr="00950721">
                <w:rPr>
                  <w:color w:val="auto"/>
                  <w:sz w:val="20"/>
                  <w:szCs w:val="18"/>
                  <w:lang w:val="en-IE" w:eastAsia="en-US"/>
                </w:rPr>
                <w:t>With these information we can infer some (not all) component dependencies.</w:t>
              </w:r>
            </w:ins>
          </w:p>
          <w:p w14:paraId="6B72A840" w14:textId="74E62FD5"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450" w:author="Author"/>
                <w:color w:val="auto"/>
                <w:sz w:val="20"/>
                <w:szCs w:val="18"/>
                <w:lang w:val="en-IE" w:eastAsia="en-US"/>
              </w:rPr>
            </w:pPr>
            <w:ins w:id="451" w:author="Author">
              <w:r w:rsidRPr="00950721">
                <w:rPr>
                  <w:color w:val="auto"/>
                  <w:sz w:val="20"/>
                  <w:szCs w:val="18"/>
                  <w:lang w:val="en-IE" w:eastAsia="en-US"/>
                </w:rPr>
                <w:t>Inclusion Indicator - During catalogue import process adapter component will extract all relations between Billing Offers and their components, in Product Offers" xml file. For each element there is an "inclusion" flag that indicates if Billing Offer is optional, default or Mandatory. In case it is mandatory adaptor will infer a compatibility rule</w:t>
              </w:r>
            </w:ins>
          </w:p>
          <w:p w14:paraId="6736FAFA" w14:textId="219D6312" w:rsidR="00950721" w:rsidRPr="00DE09B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52" w:author="Author">
              <w:r w:rsidRPr="00950721">
                <w:rPr>
                  <w:color w:val="auto"/>
                  <w:sz w:val="20"/>
                  <w:szCs w:val="18"/>
                  <w:lang w:val="en-IE" w:eastAsia="en-US"/>
                </w:rPr>
                <w:t>Finally, UFE invokes SalesQuote API and OMS will apply all required validations. (OMS is the system responsible for OrderV</w:t>
              </w:r>
              <w:r>
                <w:rPr>
                  <w:color w:val="auto"/>
                  <w:sz w:val="20"/>
                  <w:szCs w:val="18"/>
                  <w:lang w:val="en-IE" w:eastAsia="en-US"/>
                </w:rPr>
                <w:t>alidation), as illustrated in the annex “</w:t>
              </w:r>
              <w:r w:rsidRPr="00950721">
                <w:rPr>
                  <w:color w:val="auto"/>
                  <w:sz w:val="20"/>
                  <w:lang w:val="en-IE"/>
                </w:rPr>
                <w:t>Gowing Front &amp; Gowing Core Integration</w:t>
              </w:r>
              <w:r>
                <w:rPr>
                  <w:color w:val="auto"/>
                  <w:sz w:val="20"/>
                  <w:lang w:val="en-IE"/>
                </w:rPr>
                <w:t>”.</w:t>
              </w:r>
            </w:ins>
          </w:p>
        </w:tc>
        <w:tc>
          <w:tcPr>
            <w:tcW w:w="4028" w:type="dxa"/>
          </w:tcPr>
          <w:p w14:paraId="1EEEF231" w14:textId="1568219E" w:rsidR="009B3189" w:rsidRPr="00E73B40" w:rsidRDefault="009B3189"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5BE51877" w14:textId="788605D9" w:rsidR="000F36DA" w:rsidRPr="00E73B40" w:rsidRDefault="000F36DA" w:rsidP="00C630C7">
      <w:pPr>
        <w:rPr>
          <w:lang w:val="en-IE"/>
        </w:rPr>
      </w:pPr>
    </w:p>
    <w:p w14:paraId="41A86DC9" w14:textId="05EED3F8" w:rsidR="0083482A" w:rsidRPr="00E73B40" w:rsidRDefault="0083482A" w:rsidP="0083482A">
      <w:pPr>
        <w:pStyle w:val="Heading5"/>
        <w:rPr>
          <w:lang w:val="en-IE"/>
        </w:rPr>
      </w:pPr>
      <w:bookmarkStart w:id="453" w:name="_Alternative_Activity_10"/>
      <w:bookmarkEnd w:id="453"/>
      <w:r w:rsidRPr="00E73B40">
        <w:rPr>
          <w:lang w:val="en-IE"/>
        </w:rPr>
        <w:t xml:space="preserve">Alternative Activity </w:t>
      </w:r>
      <w:r w:rsidR="003A4B53">
        <w:rPr>
          <w:lang w:val="en-IE"/>
        </w:rPr>
        <w:t>10</w:t>
      </w:r>
      <w:r w:rsidR="008D1BA5" w:rsidRPr="00E73B40">
        <w:rPr>
          <w:lang w:val="en-IE"/>
        </w:rPr>
        <w:t xml:space="preserve"> </w:t>
      </w:r>
      <w:r w:rsidRPr="00E73B40">
        <w:rPr>
          <w:lang w:val="en-IE"/>
        </w:rPr>
        <w:t xml:space="preserve">» </w:t>
      </w:r>
      <w:r w:rsidR="004D4FF7" w:rsidRPr="00E73B40">
        <w:rPr>
          <w:lang w:val="en-IE"/>
        </w:rPr>
        <w:t>Associate an equipment</w:t>
      </w:r>
    </w:p>
    <w:tbl>
      <w:tblPr>
        <w:tblStyle w:val="CelFocus1"/>
        <w:tblW w:w="0" w:type="auto"/>
        <w:tblLook w:val="04A0" w:firstRow="1" w:lastRow="0" w:firstColumn="1" w:lastColumn="0" w:noHBand="0" w:noVBand="1"/>
      </w:tblPr>
      <w:tblGrid>
        <w:gridCol w:w="1522"/>
        <w:gridCol w:w="4042"/>
        <w:gridCol w:w="4028"/>
      </w:tblGrid>
      <w:tr w:rsidR="0083482A" w:rsidRPr="00E73B40" w14:paraId="11A149FF"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588869E" w14:textId="77777777" w:rsidR="0083482A" w:rsidRPr="00E73B40" w:rsidRDefault="0083482A" w:rsidP="0083482A">
            <w:pPr>
              <w:jc w:val="left"/>
              <w:rPr>
                <w:b w:val="0"/>
                <w:sz w:val="20"/>
                <w:szCs w:val="20"/>
                <w:lang w:val="en-IE"/>
              </w:rPr>
            </w:pPr>
            <w:r w:rsidRPr="00E73B40">
              <w:rPr>
                <w:sz w:val="20"/>
                <w:szCs w:val="20"/>
                <w:lang w:val="en-IE"/>
              </w:rPr>
              <w:lastRenderedPageBreak/>
              <w:t>Activity Specification</w:t>
            </w:r>
          </w:p>
        </w:tc>
      </w:tr>
      <w:tr w:rsidR="0083482A" w:rsidRPr="00E73B40" w14:paraId="0B8B1988"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3A07302" w14:textId="77777777" w:rsidR="0083482A" w:rsidRPr="00E73B40" w:rsidRDefault="0083482A"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D68F67B"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EC4B61B"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83482A" w:rsidRPr="00E73B40" w14:paraId="25E1E318"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25F2349" w14:textId="77777777" w:rsidR="0083482A" w:rsidRPr="00E73B40" w:rsidRDefault="0083482A"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6D9A027"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83482A" w:rsidRPr="00E73B40" w14:paraId="1F4553DF"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5D1CAE9" w14:textId="77777777" w:rsidR="0083482A" w:rsidRPr="00E73B40" w:rsidRDefault="0083482A"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C623984" w14:textId="73978150" w:rsidR="0083482A" w:rsidRPr="00E73B40" w:rsidRDefault="00DA064C"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54" w:author="Author">
              <w:r>
                <w:rPr>
                  <w:color w:val="auto"/>
                  <w:sz w:val="20"/>
                  <w:szCs w:val="20"/>
                  <w:lang w:val="en-IE"/>
                </w:rPr>
                <w:t>Mobile Equipment’s Component</w:t>
              </w:r>
              <w:r w:rsidR="00895A49">
                <w:rPr>
                  <w:color w:val="auto"/>
                  <w:sz w:val="20"/>
                  <w:szCs w:val="20"/>
                  <w:lang w:val="en-IE"/>
                </w:rPr>
                <w:t xml:space="preserve"> &amp; </w:t>
              </w:r>
              <w:r w:rsidR="00895A49" w:rsidRPr="00895A49">
                <w:rPr>
                  <w:color w:val="auto"/>
                  <w:sz w:val="20"/>
                  <w:szCs w:val="20"/>
                  <w:lang w:val="en-IE"/>
                </w:rPr>
                <w:t>Check Stock and Delivery method</w:t>
              </w:r>
            </w:ins>
          </w:p>
        </w:tc>
      </w:tr>
      <w:tr w:rsidR="0083482A" w:rsidRPr="00E73B40" w14:paraId="523B080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1AF6076" w14:textId="77777777" w:rsidR="0083482A" w:rsidRPr="00E73B40" w:rsidRDefault="0083482A"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283F0BC" w14:textId="091EA081" w:rsidR="006F1501" w:rsidRPr="00E73B40" w:rsidRDefault="0083482A"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w:t>
            </w:r>
            <w:r w:rsidR="00325149" w:rsidRPr="00E73B40">
              <w:rPr>
                <w:color w:val="auto"/>
                <w:sz w:val="20"/>
                <w:szCs w:val="20"/>
                <w:lang w:val="en-IE"/>
              </w:rPr>
              <w:t xml:space="preserve"> associate a mobile equipment to the offer</w:t>
            </w:r>
            <w:r w:rsidR="006F1501" w:rsidRPr="00E73B40">
              <w:rPr>
                <w:color w:val="auto"/>
                <w:sz w:val="20"/>
                <w:szCs w:val="20"/>
                <w:lang w:val="en-IE"/>
              </w:rPr>
              <w:t>.</w:t>
            </w:r>
          </w:p>
          <w:p w14:paraId="00146F87" w14:textId="5B5156E6" w:rsidR="0083482A" w:rsidRPr="00E73B40" w:rsidRDefault="006F1501"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process is running at a shop, the user just needs to scan</w:t>
            </w:r>
            <w:r w:rsidR="00325149" w:rsidRPr="00E73B40">
              <w:rPr>
                <w:color w:val="auto"/>
                <w:sz w:val="20"/>
                <w:szCs w:val="20"/>
                <w:lang w:val="en-IE"/>
              </w:rPr>
              <w:t xml:space="preserve"> the </w:t>
            </w:r>
            <w:r w:rsidRPr="00E73B40">
              <w:rPr>
                <w:color w:val="auto"/>
                <w:sz w:val="20"/>
                <w:szCs w:val="20"/>
                <w:lang w:val="en-IE"/>
              </w:rPr>
              <w:t>equipment</w:t>
            </w:r>
            <w:r w:rsidR="00325149" w:rsidRPr="00E73B40">
              <w:rPr>
                <w:color w:val="auto"/>
                <w:sz w:val="20"/>
                <w:szCs w:val="20"/>
                <w:lang w:val="en-IE"/>
              </w:rPr>
              <w:t xml:space="preserve"> </w:t>
            </w:r>
            <w:del w:id="455" w:author="Author">
              <w:r w:rsidR="00325149" w:rsidRPr="00E73B40" w:rsidDel="00C54634">
                <w:rPr>
                  <w:color w:val="auto"/>
                  <w:sz w:val="20"/>
                  <w:szCs w:val="20"/>
                  <w:lang w:val="en-IE"/>
                </w:rPr>
                <w:delText>IMEI</w:delText>
              </w:r>
            </w:del>
            <w:ins w:id="456" w:author="Author">
              <w:r w:rsidR="00C54634">
                <w:rPr>
                  <w:color w:val="auto"/>
                  <w:sz w:val="20"/>
                  <w:szCs w:val="20"/>
                  <w:lang w:val="en-IE"/>
                </w:rPr>
                <w:t>barcode</w:t>
              </w:r>
            </w:ins>
            <w:r w:rsidR="005801B1" w:rsidRPr="00E73B40">
              <w:rPr>
                <w:color w:val="auto"/>
                <w:sz w:val="20"/>
                <w:szCs w:val="20"/>
                <w:lang w:val="en-IE"/>
              </w:rPr>
              <w:t>.</w:t>
            </w:r>
          </w:p>
          <w:p w14:paraId="12889202" w14:textId="5C07CD19" w:rsidR="006F1501" w:rsidRPr="00E73B40" w:rsidRDefault="006F1501"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7" w:author="Author"/>
                <w:color w:val="auto"/>
                <w:sz w:val="20"/>
                <w:szCs w:val="20"/>
                <w:lang w:val="en-IE"/>
              </w:rPr>
            </w:pPr>
            <w:r w:rsidRPr="00E73B40">
              <w:rPr>
                <w:color w:val="auto"/>
                <w:sz w:val="20"/>
                <w:szCs w:val="20"/>
                <w:lang w:val="en-IE"/>
              </w:rPr>
              <w:t>When the process is running at a call centre, the user searches for the equipment and can only associate it to the offer when there is available stock.</w:t>
            </w:r>
          </w:p>
          <w:p w14:paraId="70888F60" w14:textId="6E44BDFA" w:rsidR="003419FD" w:rsidRPr="00E73B40" w:rsidRDefault="003419FD"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58" w:author="Author">
              <w:r w:rsidRPr="00E73B40">
                <w:rPr>
                  <w:color w:val="auto"/>
                  <w:sz w:val="20"/>
                  <w:szCs w:val="20"/>
                  <w:lang w:val="en-IE"/>
                </w:rPr>
                <w:t xml:space="preserve">When scanning the </w:t>
              </w:r>
              <w:del w:id="459" w:author="Author">
                <w:r w:rsidRPr="00E73B40" w:rsidDel="00C54634">
                  <w:rPr>
                    <w:color w:val="auto"/>
                    <w:sz w:val="20"/>
                    <w:szCs w:val="20"/>
                    <w:lang w:val="en-IE"/>
                  </w:rPr>
                  <w:delText>IMEI</w:delText>
                </w:r>
              </w:del>
              <w:r w:rsidR="00C54634">
                <w:rPr>
                  <w:color w:val="auto"/>
                  <w:sz w:val="20"/>
                  <w:szCs w:val="20"/>
                  <w:lang w:val="en-IE"/>
                </w:rPr>
                <w:t>barcode</w:t>
              </w:r>
              <w:r w:rsidRPr="00E73B40">
                <w:rPr>
                  <w:color w:val="auto"/>
                  <w:sz w:val="20"/>
                  <w:szCs w:val="20"/>
                  <w:lang w:val="en-IE"/>
                </w:rPr>
                <w:t xml:space="preserve"> in the basket, we are doing the pre-reserve.</w:t>
              </w:r>
            </w:ins>
          </w:p>
          <w:p w14:paraId="2B074DA9" w14:textId="0AB22251" w:rsidR="0083482A" w:rsidRPr="00E73B40" w:rsidRDefault="0083482A" w:rsidP="003714C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this activity is only available if the chosen offer has </w:t>
            </w:r>
            <w:r w:rsidR="003714C5" w:rsidRPr="00E73B40">
              <w:rPr>
                <w:color w:val="auto"/>
                <w:sz w:val="20"/>
                <w:szCs w:val="20"/>
                <w:lang w:val="en-IE"/>
              </w:rPr>
              <w:t xml:space="preserve">the </w:t>
            </w:r>
            <w:r w:rsidR="008B4D2C" w:rsidRPr="00E73B40">
              <w:rPr>
                <w:color w:val="auto"/>
                <w:sz w:val="20"/>
                <w:szCs w:val="20"/>
                <w:lang w:val="en-IE"/>
              </w:rPr>
              <w:t>Device</w:t>
            </w:r>
            <w:r w:rsidRPr="00E73B40">
              <w:rPr>
                <w:color w:val="auto"/>
                <w:sz w:val="20"/>
                <w:szCs w:val="20"/>
                <w:lang w:val="en-IE"/>
              </w:rPr>
              <w:t xml:space="preserve"> component under it.</w:t>
            </w:r>
          </w:p>
        </w:tc>
      </w:tr>
      <w:tr w:rsidR="00681787" w:rsidRPr="00E73B40" w14:paraId="7D8EA4E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DB03F39" w14:textId="7AB74BDD" w:rsidR="00681787" w:rsidRPr="00E73B40" w:rsidRDefault="00681787"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2D765483" w14:textId="77777777" w:rsidR="00681787" w:rsidRPr="00E73B40" w:rsidRDefault="00681787"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F94E129" w14:textId="77777777" w:rsidR="00681787" w:rsidRPr="00E73B40" w:rsidRDefault="00681787"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681787" w:rsidRPr="00E73B40" w14:paraId="389306E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85D6ECA" w14:textId="77777777"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7B7BACFE" w14:textId="4C8EED3C"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a</w:t>
            </w:r>
            <w:r w:rsidR="00681787" w:rsidRPr="00E73B40">
              <w:rPr>
                <w:color w:val="595959"/>
                <w:sz w:val="20"/>
                <w:szCs w:val="18"/>
                <w:lang w:val="en-IE" w:eastAsia="en-US"/>
              </w:rPr>
              <w:t>. Filter products</w:t>
            </w:r>
          </w:p>
          <w:p w14:paraId="1ED9585A" w14:textId="238DC5D5"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0" w:author="Author"/>
                <w:color w:val="auto"/>
                <w:sz w:val="20"/>
                <w:szCs w:val="18"/>
                <w:lang w:val="en-IE" w:eastAsia="en-US"/>
              </w:rPr>
            </w:pPr>
            <w:del w:id="461" w:author="Author">
              <w:r w:rsidRPr="00E73B40" w:rsidDel="00FE7880">
                <w:rPr>
                  <w:color w:val="auto"/>
                  <w:sz w:val="20"/>
                  <w:szCs w:val="18"/>
                  <w:lang w:val="en-IE" w:eastAsia="en-US"/>
                </w:rPr>
                <w:delText>Only applicable when the process is running at the Call Centre.</w:delText>
              </w:r>
            </w:del>
          </w:p>
          <w:p w14:paraId="02D2916F" w14:textId="10EB3CBF"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2" w:author="Author"/>
                <w:color w:val="auto"/>
                <w:sz w:val="20"/>
                <w:szCs w:val="18"/>
                <w:lang w:val="en-IE" w:eastAsia="en-US"/>
              </w:rPr>
            </w:pPr>
            <w:del w:id="463" w:author="Author">
              <w:r w:rsidRPr="00E73B40" w:rsidDel="00FE7880">
                <w:rPr>
                  <w:color w:val="auto"/>
                  <w:sz w:val="20"/>
                  <w:szCs w:val="18"/>
                  <w:lang w:val="en-IE" w:eastAsia="en-US"/>
                </w:rPr>
                <w:delText>UFE filters the available products according to:</w:delText>
              </w:r>
            </w:del>
          </w:p>
          <w:p w14:paraId="01009DAD" w14:textId="2B861FFD"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64" w:author="Author"/>
                <w:color w:val="auto"/>
                <w:sz w:val="20"/>
                <w:szCs w:val="18"/>
                <w:lang w:val="en-IE" w:eastAsia="en-US"/>
              </w:rPr>
            </w:pPr>
            <w:del w:id="465" w:author="Author">
              <w:r w:rsidRPr="00E73B40" w:rsidDel="00FE7880">
                <w:rPr>
                  <w:color w:val="auto"/>
                  <w:sz w:val="20"/>
                  <w:szCs w:val="18"/>
                  <w:lang w:val="en-IE" w:eastAsia="en-US"/>
                </w:rPr>
                <w:delText xml:space="preserve">Sales Channel </w:delText>
              </w:r>
            </w:del>
          </w:p>
          <w:p w14:paraId="0FADB743" w14:textId="5385F404"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66" w:author="Author"/>
                <w:color w:val="auto"/>
                <w:sz w:val="20"/>
                <w:szCs w:val="18"/>
                <w:lang w:val="en-IE" w:eastAsia="en-US"/>
              </w:rPr>
            </w:pPr>
            <w:del w:id="467" w:author="Author">
              <w:r w:rsidRPr="00E73B40" w:rsidDel="00FE7880">
                <w:rPr>
                  <w:color w:val="auto"/>
                  <w:sz w:val="20"/>
                  <w:szCs w:val="18"/>
                  <w:lang w:val="en-IE" w:eastAsia="en-US"/>
                </w:rPr>
                <w:delText xml:space="preserve">Dealer Code/shop ID </w:delText>
              </w:r>
            </w:del>
          </w:p>
          <w:p w14:paraId="165C4EC6" w14:textId="54EF25C1"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68" w:author="Author"/>
                <w:color w:val="auto"/>
                <w:sz w:val="20"/>
                <w:szCs w:val="18"/>
                <w:lang w:val="en-IE" w:eastAsia="en-US"/>
              </w:rPr>
            </w:pPr>
            <w:del w:id="469" w:author="Author">
              <w:r w:rsidRPr="00E73B40" w:rsidDel="00FE7880">
                <w:rPr>
                  <w:color w:val="auto"/>
                  <w:sz w:val="20"/>
                  <w:szCs w:val="18"/>
                  <w:lang w:val="en-IE" w:eastAsia="en-US"/>
                </w:rPr>
                <w:delText xml:space="preserve">User role </w:delText>
              </w:r>
            </w:del>
          </w:p>
          <w:p w14:paraId="6E46C134" w14:textId="758830F5"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0" w:author="Author"/>
                <w:color w:val="auto"/>
                <w:sz w:val="20"/>
                <w:szCs w:val="18"/>
                <w:lang w:val="en-IE" w:eastAsia="en-US"/>
              </w:rPr>
            </w:pPr>
            <w:del w:id="471" w:author="Author">
              <w:r w:rsidRPr="00E73B40" w:rsidDel="00FE7880">
                <w:rPr>
                  <w:color w:val="auto"/>
                  <w:sz w:val="20"/>
                  <w:szCs w:val="18"/>
                  <w:lang w:val="en-IE" w:eastAsia="en-US"/>
                </w:rPr>
                <w:delText xml:space="preserve">Dealer Type </w:delText>
              </w:r>
            </w:del>
          </w:p>
          <w:p w14:paraId="2B6EE416" w14:textId="04CB0AAA"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2" w:author="Author"/>
                <w:color w:val="auto"/>
                <w:sz w:val="20"/>
                <w:szCs w:val="18"/>
                <w:lang w:val="en-IE" w:eastAsia="en-US"/>
              </w:rPr>
            </w:pPr>
            <w:del w:id="473" w:author="Author">
              <w:r w:rsidRPr="00E73B40" w:rsidDel="00FE7880">
                <w:rPr>
                  <w:color w:val="auto"/>
                  <w:sz w:val="20"/>
                  <w:szCs w:val="18"/>
                  <w:lang w:val="en-IE" w:eastAsia="en-US"/>
                </w:rPr>
                <w:delText xml:space="preserve">Is Anonymous </w:delText>
              </w:r>
            </w:del>
          </w:p>
          <w:p w14:paraId="5830E959" w14:textId="7C64BF58"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4" w:author="Author"/>
                <w:color w:val="auto"/>
                <w:sz w:val="20"/>
                <w:szCs w:val="18"/>
                <w:lang w:val="en-IE" w:eastAsia="en-US"/>
              </w:rPr>
            </w:pPr>
            <w:del w:id="475" w:author="Author">
              <w:r w:rsidRPr="00E73B40" w:rsidDel="00FE7880">
                <w:rPr>
                  <w:color w:val="auto"/>
                  <w:sz w:val="20"/>
                  <w:szCs w:val="18"/>
                  <w:lang w:val="en-IE" w:eastAsia="en-US"/>
                </w:rPr>
                <w:delText>User role</w:delText>
              </w:r>
            </w:del>
          </w:p>
          <w:p w14:paraId="6774CE80" w14:textId="400D9DE3"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6" w:author="Author"/>
                <w:color w:val="auto"/>
                <w:sz w:val="20"/>
                <w:szCs w:val="18"/>
                <w:lang w:val="en-IE" w:eastAsia="en-US"/>
              </w:rPr>
            </w:pPr>
            <w:del w:id="477" w:author="Author">
              <w:r w:rsidRPr="00E73B40" w:rsidDel="00FE7880">
                <w:rPr>
                  <w:color w:val="auto"/>
                  <w:sz w:val="20"/>
                  <w:szCs w:val="18"/>
                  <w:lang w:val="en-IE" w:eastAsia="en-US"/>
                </w:rPr>
                <w:delText>Customer type</w:delText>
              </w:r>
            </w:del>
          </w:p>
          <w:p w14:paraId="35D1BB77" w14:textId="656EDE4F"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78" w:author="Author"/>
                <w:color w:val="auto"/>
                <w:sz w:val="20"/>
                <w:szCs w:val="18"/>
                <w:lang w:val="en-IE" w:eastAsia="en-US"/>
              </w:rPr>
            </w:pPr>
            <w:del w:id="479" w:author="Author">
              <w:r w:rsidRPr="00E73B40" w:rsidDel="00FE7880">
                <w:rPr>
                  <w:color w:val="auto"/>
                  <w:sz w:val="20"/>
                  <w:szCs w:val="18"/>
                  <w:lang w:val="en-IE" w:eastAsia="en-US"/>
                </w:rPr>
                <w:delText>Customer sub type</w:delText>
              </w:r>
            </w:del>
          </w:p>
          <w:p w14:paraId="2AD803E4" w14:textId="69537C86"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0" w:author="Author"/>
                <w:color w:val="auto"/>
                <w:sz w:val="20"/>
                <w:szCs w:val="18"/>
                <w:lang w:val="en-IE" w:eastAsia="en-US"/>
              </w:rPr>
            </w:pPr>
            <w:del w:id="481" w:author="Author">
              <w:r w:rsidRPr="00E73B40" w:rsidDel="00FE7880">
                <w:rPr>
                  <w:color w:val="auto"/>
                  <w:sz w:val="20"/>
                  <w:szCs w:val="18"/>
                  <w:lang w:val="en-IE" w:eastAsia="en-US"/>
                </w:rPr>
                <w:delText>billing type of the contextualized billing customer (if any)</w:delText>
              </w:r>
            </w:del>
          </w:p>
          <w:p w14:paraId="3C1A039E" w14:textId="55506BE8" w:rsidR="00681787"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82" w:author="Author"/>
                <w:color w:val="auto"/>
                <w:sz w:val="20"/>
                <w:szCs w:val="18"/>
                <w:lang w:val="en-IE" w:eastAsia="en-US"/>
              </w:rPr>
            </w:pPr>
            <w:del w:id="483" w:author="Author">
              <w:r w:rsidRPr="00E73B40" w:rsidDel="00FE7880">
                <w:rPr>
                  <w:color w:val="auto"/>
                  <w:sz w:val="20"/>
                  <w:szCs w:val="18"/>
                  <w:lang w:val="en-IE" w:eastAsia="en-US"/>
                </w:rPr>
                <w:delText>search parameters provided by the user</w:delText>
              </w:r>
            </w:del>
            <w:ins w:id="484" w:author="Author">
              <w:r w:rsidR="00FE7880">
                <w:rPr>
                  <w:color w:val="auto"/>
                  <w:sz w:val="20"/>
                  <w:szCs w:val="18"/>
                  <w:lang w:val="en-IE" w:eastAsia="en-US"/>
                </w:rPr>
                <w:t>UFE will show the equipment based on the eligibility from “</w:t>
              </w:r>
              <w:r w:rsidR="00FE7880" w:rsidRPr="00FE7880">
                <w:rPr>
                  <w:color w:val="auto"/>
                  <w:sz w:val="20"/>
                  <w:szCs w:val="18"/>
                  <w:lang w:val="en-IE" w:eastAsia="en-US"/>
                </w:rPr>
                <w:t>TBFILTER_OFFER_BY_CRITERIA</w:t>
              </w:r>
              <w:r w:rsidR="00FE7880">
                <w:rPr>
                  <w:color w:val="auto"/>
                  <w:sz w:val="20"/>
                  <w:szCs w:val="18"/>
                  <w:lang w:val="en-IE" w:eastAsia="en-US"/>
                </w:rPr>
                <w:t>”.</w:t>
              </w:r>
            </w:ins>
          </w:p>
          <w:p w14:paraId="279915F9" w14:textId="2322FCCC" w:rsidR="00FE7880" w:rsidRPr="00E73B40" w:rsidRDefault="00FE7880"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85" w:author="Author">
              <w:r>
                <w:rPr>
                  <w:color w:val="auto"/>
                  <w:sz w:val="20"/>
                  <w:szCs w:val="18"/>
                  <w:lang w:val="en-IE" w:eastAsia="en-US"/>
                </w:rPr>
                <w:t>The price will be based on the device price rate table (Physical GRT “Device OC Rate”)</w:t>
              </w:r>
            </w:ins>
          </w:p>
          <w:p w14:paraId="13703286" w14:textId="24EABEB7" w:rsidR="00681787" w:rsidRPr="00E73B40" w:rsidRDefault="00681787" w:rsidP="00AD4B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CC39B1">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p>
        </w:tc>
        <w:tc>
          <w:tcPr>
            <w:tcW w:w="4028" w:type="dxa"/>
          </w:tcPr>
          <w:p w14:paraId="524EEAD0" w14:textId="36D0F421" w:rsidR="00681787" w:rsidRPr="00E73B40" w:rsidRDefault="00681787" w:rsidP="006957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products, UFE shows the warning message WM_SAL_8.</w:t>
            </w:r>
          </w:p>
        </w:tc>
      </w:tr>
      <w:tr w:rsidR="00681787" w:rsidRPr="00E73B40" w14:paraId="731F031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578D26E" w14:textId="36ECB4D2"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00066B2B" w14:textId="232F9A66"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b</w:t>
            </w:r>
            <w:r w:rsidR="00681787" w:rsidRPr="00E73B40">
              <w:rPr>
                <w:color w:val="595959"/>
                <w:sz w:val="20"/>
                <w:szCs w:val="18"/>
                <w:lang w:val="en-IE" w:eastAsia="en-US"/>
              </w:rPr>
              <w:t>. Get stock</w:t>
            </w:r>
          </w:p>
          <w:p w14:paraId="6F0A0FC0" w14:textId="05474790" w:rsidR="00681787" w:rsidRDefault="00681787" w:rsidP="00055A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each returned product on the previous search, UFE gets the corresponding stock from ORSIM</w:t>
            </w:r>
            <w:r w:rsidR="00571F2E">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ins w:id="486" w:author="Author">
              <w:r w:rsidR="00571F2E">
                <w:rPr>
                  <w:color w:val="auto"/>
                  <w:sz w:val="20"/>
                  <w:szCs w:val="18"/>
                  <w:lang w:val="en-IE" w:eastAsia="en-US"/>
                </w:rPr>
                <w:t xml:space="preserve"> will come from UFE Catalogue</w:t>
              </w:r>
            </w:ins>
            <w:r w:rsidRPr="00E73B40">
              <w:rPr>
                <w:color w:val="auto"/>
                <w:sz w:val="20"/>
                <w:szCs w:val="18"/>
                <w:lang w:val="en-IE" w:eastAsia="en-US"/>
              </w:rPr>
              <w:t>.</w:t>
            </w:r>
          </w:p>
          <w:p w14:paraId="272D93F7" w14:textId="28DFA27F" w:rsidR="00681787" w:rsidRPr="00E73B40" w:rsidRDefault="00681787" w:rsidP="0070037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user selects </w:t>
            </w:r>
            <w:r>
              <w:rPr>
                <w:color w:val="auto"/>
                <w:sz w:val="20"/>
                <w:szCs w:val="18"/>
                <w:lang w:val="en-IE" w:eastAsia="en-US"/>
              </w:rPr>
              <w:t>a</w:t>
            </w:r>
            <w:r w:rsidRPr="00E73B40">
              <w:rPr>
                <w:color w:val="auto"/>
                <w:sz w:val="20"/>
                <w:szCs w:val="18"/>
                <w:lang w:val="en-IE" w:eastAsia="en-US"/>
              </w:rPr>
              <w:t xml:space="preserve"> store, UFE will display the currently available stock of that store.</w:t>
            </w:r>
          </w:p>
        </w:tc>
        <w:tc>
          <w:tcPr>
            <w:tcW w:w="4028" w:type="dxa"/>
          </w:tcPr>
          <w:p w14:paraId="0C361C87" w14:textId="77777777" w:rsidR="00681787" w:rsidRPr="00E73B40" w:rsidRDefault="00681787" w:rsidP="0070037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87" w:author="Author"/>
                <w:color w:val="auto"/>
                <w:sz w:val="20"/>
                <w:szCs w:val="18"/>
                <w:lang w:val="en-IE" w:eastAsia="en-US"/>
              </w:rPr>
            </w:pPr>
            <w:ins w:id="488" w:author="Author">
              <w:r w:rsidRPr="00E73B40">
                <w:rPr>
                  <w:color w:val="auto"/>
                  <w:sz w:val="20"/>
                  <w:szCs w:val="18"/>
                  <w:lang w:val="en-IE" w:eastAsia="en-US"/>
                </w:rPr>
                <w:t>If some product is not available on the selected store, UFE will not show that product on the available offers.</w:t>
              </w:r>
            </w:ins>
          </w:p>
          <w:p w14:paraId="1A922195" w14:textId="12F12B15" w:rsidR="00681787" w:rsidRPr="00E73B40" w:rsidRDefault="00681787" w:rsidP="0070037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89" w:author="Author">
              <w:r w:rsidRPr="00E73B40">
                <w:rPr>
                  <w:color w:val="auto"/>
                  <w:sz w:val="20"/>
                  <w:szCs w:val="18"/>
                  <w:lang w:val="en-IE" w:eastAsia="en-US"/>
                </w:rPr>
                <w:t>If any error occurs trying to check the available stock, UFE warns the user with the error message EM_SAL_32.</w:t>
              </w:r>
            </w:ins>
          </w:p>
        </w:tc>
      </w:tr>
      <w:tr w:rsidR="00681787" w:rsidRPr="00E73B40" w14:paraId="22E005DE"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4583469" w14:textId="77777777" w:rsidR="00681787" w:rsidRPr="00E73B40" w:rsidRDefault="00681787" w:rsidP="0083482A">
            <w:pPr>
              <w:pStyle w:val="TableText"/>
              <w:keepNext/>
              <w:tabs>
                <w:tab w:val="left" w:pos="567"/>
              </w:tabs>
              <w:spacing w:line="240" w:lineRule="exact"/>
              <w:jc w:val="left"/>
              <w:rPr>
                <w:color w:val="auto"/>
                <w:sz w:val="20"/>
                <w:szCs w:val="20"/>
                <w:lang w:val="en-IE"/>
              </w:rPr>
            </w:pPr>
          </w:p>
        </w:tc>
        <w:tc>
          <w:tcPr>
            <w:tcW w:w="4042" w:type="dxa"/>
          </w:tcPr>
          <w:p w14:paraId="26DF96E8" w14:textId="49ED64BD"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c</w:t>
            </w:r>
            <w:r w:rsidR="00681787" w:rsidRPr="00E73B40">
              <w:rPr>
                <w:color w:val="595959"/>
                <w:sz w:val="20"/>
                <w:szCs w:val="18"/>
                <w:lang w:val="en-IE" w:eastAsia="en-US"/>
              </w:rPr>
              <w:t>. Get equipment details</w:t>
            </w:r>
          </w:p>
          <w:p w14:paraId="3CA70247" w14:textId="1DDC1730" w:rsidR="00681787" w:rsidRPr="00E73B40" w:rsidRDefault="00681787" w:rsidP="00055A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Only applicable when the process is running at a shop.</w:t>
            </w:r>
          </w:p>
          <w:p w14:paraId="6FF74927" w14:textId="77777777" w:rsidR="004174CA" w:rsidRDefault="00681787"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0" w:author="Author"/>
                <w:color w:val="auto"/>
                <w:sz w:val="20"/>
                <w:szCs w:val="18"/>
                <w:lang w:val="en-IE" w:eastAsia="en-US"/>
              </w:rPr>
            </w:pPr>
            <w:r w:rsidRPr="00E73B40">
              <w:rPr>
                <w:color w:val="auto"/>
                <w:sz w:val="20"/>
                <w:szCs w:val="18"/>
                <w:lang w:val="en-IE" w:eastAsia="en-US"/>
              </w:rPr>
              <w:t xml:space="preserve">UFE gets </w:t>
            </w:r>
            <w:ins w:id="491" w:author="Author">
              <w:r w:rsidR="00571F2E">
                <w:rPr>
                  <w:color w:val="auto"/>
                  <w:sz w:val="20"/>
                  <w:szCs w:val="18"/>
                  <w:lang w:val="en-IE" w:eastAsia="en-US"/>
                </w:rPr>
                <w:t>the e</w:t>
              </w:r>
              <w:r w:rsidR="00571F2E" w:rsidRPr="00E73B40">
                <w:rPr>
                  <w:color w:val="auto"/>
                  <w:sz w:val="20"/>
                  <w:szCs w:val="18"/>
                  <w:lang w:val="en-IE" w:eastAsia="en-US"/>
                </w:rPr>
                <w:t>quipment details including all relevant information for configuration</w:t>
              </w:r>
              <w:r w:rsidR="00571F2E">
                <w:rPr>
                  <w:color w:val="auto"/>
                  <w:sz w:val="20"/>
                  <w:szCs w:val="18"/>
                  <w:lang w:val="en-IE" w:eastAsia="en-US"/>
                </w:rPr>
                <w:t xml:space="preserve"> from UFE Catalogue</w:t>
              </w:r>
              <w:r w:rsidR="004174CA">
                <w:rPr>
                  <w:color w:val="auto"/>
                  <w:sz w:val="20"/>
                  <w:szCs w:val="18"/>
                  <w:lang w:val="en-IE" w:eastAsia="en-US"/>
                </w:rPr>
                <w:t xml:space="preserve"> </w:t>
              </w:r>
              <w:r w:rsidR="004174CA" w:rsidRPr="00E73B40">
                <w:rPr>
                  <w:color w:val="auto"/>
                  <w:sz w:val="20"/>
                  <w:szCs w:val="18"/>
                  <w:lang w:val="en-IE" w:eastAsia="en-US"/>
                </w:rPr>
                <w:t>in order to be sent to the POS on a later stage.</w:t>
              </w:r>
            </w:ins>
          </w:p>
          <w:p w14:paraId="4C8451DE" w14:textId="437E067E" w:rsidR="00CC39B1" w:rsidRPr="00CC39B1" w:rsidRDefault="00CC39B1"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 w:author="Author"/>
                <w:color w:val="auto"/>
                <w:sz w:val="20"/>
                <w:szCs w:val="18"/>
                <w:lang w:val="en-IE" w:eastAsia="en-US"/>
              </w:rPr>
            </w:pPr>
            <w:ins w:id="493"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equipment, UFE will get from UFE Catalogue the corresponding product associated to the chosen colour.</w:t>
              </w:r>
            </w:ins>
          </w:p>
          <w:p w14:paraId="6AAD184C" w14:textId="2E13B70E" w:rsidR="00681787" w:rsidRPr="00E73B40" w:rsidRDefault="004174C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4" w:author="Author">
              <w:r w:rsidRPr="00410926">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del w:id="495" w:author="Author">
                <w:r w:rsidR="00571F2E" w:rsidDel="004174CA">
                  <w:rPr>
                    <w:color w:val="auto"/>
                    <w:sz w:val="20"/>
                    <w:szCs w:val="18"/>
                    <w:lang w:val="en-IE" w:eastAsia="en-US"/>
                  </w:rPr>
                  <w:delText>.</w:delText>
                </w:r>
              </w:del>
            </w:ins>
            <w:del w:id="496" w:author="Author">
              <w:r w:rsidR="00681787" w:rsidRPr="00E73B40" w:rsidDel="00571F2E">
                <w:rPr>
                  <w:color w:val="auto"/>
                  <w:sz w:val="20"/>
                  <w:szCs w:val="18"/>
                  <w:lang w:val="en-IE" w:eastAsia="en-US"/>
                </w:rPr>
                <w:delText>the equipment details from ORSIM, including all relevant information for Device component configuration.</w:delText>
              </w:r>
            </w:del>
          </w:p>
        </w:tc>
        <w:tc>
          <w:tcPr>
            <w:tcW w:w="4028" w:type="dxa"/>
          </w:tcPr>
          <w:p w14:paraId="3467A7A4" w14:textId="15F6A325" w:rsidR="00681787" w:rsidRDefault="00681787" w:rsidP="00664E9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7" w:author="Author"/>
                <w:color w:val="auto"/>
                <w:sz w:val="20"/>
                <w:szCs w:val="18"/>
                <w:lang w:val="en-IE" w:eastAsia="en-US"/>
              </w:rPr>
            </w:pPr>
            <w:r w:rsidRPr="00E73B40">
              <w:rPr>
                <w:color w:val="auto"/>
                <w:sz w:val="20"/>
                <w:szCs w:val="18"/>
                <w:lang w:val="en-IE" w:eastAsia="en-US"/>
              </w:rPr>
              <w:t xml:space="preserve">If any </w:t>
            </w:r>
            <w:r w:rsidR="00FE0E4E" w:rsidRPr="00E73B40">
              <w:rPr>
                <w:color w:val="auto"/>
                <w:sz w:val="20"/>
                <w:szCs w:val="18"/>
                <w:lang w:val="en-IE" w:eastAsia="en-US"/>
              </w:rPr>
              <w:t>error occurs</w:t>
            </w:r>
            <w:r w:rsidRPr="00E73B40">
              <w:rPr>
                <w:color w:val="auto"/>
                <w:sz w:val="20"/>
                <w:szCs w:val="18"/>
                <w:lang w:val="en-IE" w:eastAsia="en-US"/>
              </w:rPr>
              <w:t>, UFE warns the user with the error message EM_SAL_10.</w:t>
            </w:r>
          </w:p>
          <w:p w14:paraId="039C6BCB" w14:textId="07970DDB" w:rsidR="004174CA" w:rsidRPr="00E73B40" w:rsidRDefault="004174CA" w:rsidP="00664E9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8" w:author="Author">
              <w:r w:rsidRPr="00E73B40">
                <w:rPr>
                  <w:color w:val="auto"/>
                  <w:sz w:val="20"/>
                  <w:szCs w:val="18"/>
                  <w:lang w:val="en-IE" w:eastAsia="en-US"/>
                </w:rPr>
                <w:t>If the corresponding equipment is not found in the catalogue, UFE warns the user with the error message EM_SAL_30 and the process cannot continue.</w:t>
              </w:r>
            </w:ins>
          </w:p>
        </w:tc>
      </w:tr>
      <w:tr w:rsidR="00681787" w:rsidRPr="00E73B40" w14:paraId="7420AE9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9F81ADC" w14:textId="77777777"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30D4A73B" w14:textId="7EB50D1A" w:rsidR="00681787" w:rsidRPr="00E73B40" w:rsidRDefault="003A4B53"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96076E">
              <w:rPr>
                <w:color w:val="595959"/>
                <w:sz w:val="20"/>
                <w:szCs w:val="18"/>
                <w:lang w:val="en-IE" w:eastAsia="en-US"/>
              </w:rPr>
              <w:t>d</w:t>
            </w:r>
            <w:r w:rsidR="00681787" w:rsidRPr="00E73B40">
              <w:rPr>
                <w:color w:val="595959"/>
                <w:sz w:val="20"/>
                <w:szCs w:val="18"/>
                <w:lang w:val="en-IE" w:eastAsia="en-US"/>
              </w:rPr>
              <w:t>. Reminder regarding buyback</w:t>
            </w:r>
          </w:p>
          <w:p w14:paraId="4E2B5525" w14:textId="5E48EA0F" w:rsidR="00681787" w:rsidRPr="00E73B40" w:rsidRDefault="00681787"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sidRPr="00E73B40">
              <w:rPr>
                <w:color w:val="auto"/>
                <w:sz w:val="20"/>
                <w:szCs w:val="18"/>
                <w:lang w:val="en-IE" w:eastAsia="en-US"/>
              </w:rPr>
              <w:t>UFE will remind the user to inform the customer regarding the buyback campaign when purchasing a mobile equipment.</w:t>
            </w:r>
          </w:p>
        </w:tc>
        <w:tc>
          <w:tcPr>
            <w:tcW w:w="4028" w:type="dxa"/>
          </w:tcPr>
          <w:p w14:paraId="6F6E4381" w14:textId="261BC68A" w:rsidR="00681787" w:rsidRPr="00E73B40" w:rsidRDefault="00681787" w:rsidP="00C63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681787" w:rsidRPr="00E73B40" w14:paraId="30EBBB9E" w14:textId="77777777" w:rsidTr="0083482A">
        <w:trPr>
          <w:trHeight w:val="440"/>
          <w:ins w:id="49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062CE4C" w14:textId="77777777" w:rsidR="00681787" w:rsidRPr="00E73B40" w:rsidRDefault="00681787" w:rsidP="0083482A">
            <w:pPr>
              <w:pStyle w:val="TableText"/>
              <w:keepNext/>
              <w:tabs>
                <w:tab w:val="left" w:pos="567"/>
              </w:tabs>
              <w:spacing w:line="240" w:lineRule="exact"/>
              <w:rPr>
                <w:ins w:id="500" w:author="Author"/>
                <w:color w:val="auto"/>
                <w:sz w:val="20"/>
                <w:szCs w:val="20"/>
                <w:lang w:val="en-IE"/>
              </w:rPr>
            </w:pPr>
          </w:p>
        </w:tc>
        <w:tc>
          <w:tcPr>
            <w:tcW w:w="4042" w:type="dxa"/>
          </w:tcPr>
          <w:p w14:paraId="6872A4E8" w14:textId="516CB997" w:rsidR="00681787" w:rsidRPr="00E73B40" w:rsidRDefault="003A4B53"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1" w:author="Author"/>
                <w:color w:val="595959"/>
                <w:sz w:val="20"/>
                <w:szCs w:val="18"/>
                <w:lang w:val="en-IE" w:eastAsia="en-US"/>
              </w:rPr>
            </w:pPr>
            <w:r>
              <w:rPr>
                <w:color w:val="595959"/>
                <w:sz w:val="20"/>
                <w:szCs w:val="18"/>
                <w:lang w:val="en-IE" w:eastAsia="en-US"/>
              </w:rPr>
              <w:t>10</w:t>
            </w:r>
            <w:ins w:id="502" w:author="Author">
              <w:r w:rsidR="0096076E">
                <w:rPr>
                  <w:color w:val="595959"/>
                  <w:sz w:val="20"/>
                  <w:szCs w:val="18"/>
                  <w:lang w:val="en-IE" w:eastAsia="en-US"/>
                </w:rPr>
                <w:t>e</w:t>
              </w:r>
              <w:r w:rsidR="00681787" w:rsidRPr="00E73B40">
                <w:rPr>
                  <w:color w:val="595959"/>
                  <w:sz w:val="20"/>
                  <w:szCs w:val="18"/>
                  <w:lang w:val="en-IE" w:eastAsia="en-US"/>
                </w:rPr>
                <w:t xml:space="preserve">. </w:t>
              </w:r>
              <w:r w:rsidR="00681787">
                <w:rPr>
                  <w:color w:val="595959"/>
                  <w:sz w:val="20"/>
                  <w:szCs w:val="18"/>
                  <w:lang w:val="en-IE" w:eastAsia="en-US"/>
                </w:rPr>
                <w:t>Equipment price</w:t>
              </w:r>
            </w:ins>
          </w:p>
          <w:p w14:paraId="27E181A2" w14:textId="4B219502" w:rsidR="003D26A1" w:rsidRDefault="001F1484"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3" w:author="Author"/>
                <w:color w:val="auto"/>
                <w:sz w:val="20"/>
                <w:szCs w:val="18"/>
                <w:lang w:val="en-IE" w:eastAsia="en-US"/>
              </w:rPr>
            </w:pPr>
            <w:ins w:id="504" w:author="Author">
              <w:del w:id="505" w:author="Author">
                <w:r w:rsidDel="003D26A1">
                  <w:rPr>
                    <w:color w:val="auto"/>
                    <w:sz w:val="20"/>
                    <w:szCs w:val="18"/>
                    <w:lang w:val="en-IE" w:eastAsia="en-US"/>
                  </w:rPr>
                  <w:delText>UFE Catalogue gives the Price baseline</w:delText>
                </w:r>
                <w:r w:rsidR="00681787" w:rsidDel="003D26A1">
                  <w:rPr>
                    <w:color w:val="auto"/>
                    <w:sz w:val="20"/>
                    <w:szCs w:val="18"/>
                    <w:lang w:val="en-IE" w:eastAsia="en-US"/>
                  </w:rPr>
                  <w:delText xml:space="preserve">. When associating the chosen equipment to the offer, UFE will </w:delText>
                </w:r>
                <w:r w:rsidR="009E4DBA" w:rsidDel="003D26A1">
                  <w:rPr>
                    <w:color w:val="auto"/>
                    <w:sz w:val="20"/>
                    <w:szCs w:val="18"/>
                    <w:lang w:val="en-IE" w:eastAsia="en-US"/>
                  </w:rPr>
                  <w:delText>make an internal call to UFE Catalogue</w:delText>
                </w:r>
                <w:r w:rsidR="00681787" w:rsidDel="003D26A1">
                  <w:rPr>
                    <w:color w:val="auto"/>
                    <w:sz w:val="20"/>
                    <w:szCs w:val="18"/>
                    <w:lang w:val="en-IE" w:eastAsia="en-US"/>
                  </w:rPr>
                  <w:delText xml:space="preserve"> price list </w:delText>
                </w:r>
                <w:r w:rsidR="009E4DBA" w:rsidDel="003D26A1">
                  <w:rPr>
                    <w:color w:val="auto"/>
                    <w:sz w:val="20"/>
                    <w:szCs w:val="18"/>
                    <w:lang w:val="en-IE" w:eastAsia="en-US"/>
                  </w:rPr>
                  <w:delText>to g</w:delText>
                </w:r>
                <w:r w:rsidR="009E4DBA" w:rsidRPr="009E4DBA" w:rsidDel="003D26A1">
                  <w:rPr>
                    <w:color w:val="auto"/>
                    <w:sz w:val="20"/>
                    <w:szCs w:val="18"/>
                    <w:lang w:val="en-IE" w:eastAsia="en-US"/>
                  </w:rPr>
                  <w:delText>et the real price of an equipment</w:delText>
                </w:r>
                <w:r w:rsidR="009E4DBA" w:rsidDel="003D26A1">
                  <w:rPr>
                    <w:color w:val="auto"/>
                    <w:sz w:val="20"/>
                    <w:szCs w:val="18"/>
                    <w:lang w:val="en-IE" w:eastAsia="en-US"/>
                  </w:rPr>
                  <w:delText xml:space="preserve"> </w:delText>
                </w:r>
                <w:r w:rsidR="00681787" w:rsidDel="003D26A1">
                  <w:rPr>
                    <w:color w:val="auto"/>
                    <w:sz w:val="20"/>
                    <w:szCs w:val="18"/>
                    <w:lang w:val="en-IE" w:eastAsia="en-US"/>
                  </w:rPr>
                  <w:delText xml:space="preserve">in order to </w:delText>
                </w:r>
                <w:r w:rsidR="009E4DBA" w:rsidDel="003D26A1">
                  <w:rPr>
                    <w:color w:val="auto"/>
                    <w:sz w:val="20"/>
                    <w:szCs w:val="18"/>
                    <w:lang w:val="en-IE" w:eastAsia="en-US"/>
                  </w:rPr>
                  <w:delText>obtain</w:delText>
                </w:r>
                <w:r w:rsidR="00681787" w:rsidDel="003D26A1">
                  <w:rPr>
                    <w:color w:val="auto"/>
                    <w:sz w:val="20"/>
                    <w:szCs w:val="18"/>
                    <w:lang w:val="en-IE" w:eastAsia="en-US"/>
                  </w:rPr>
                  <w:delText xml:space="preserve"> the real value of the equipment.</w:delText>
                </w:r>
              </w:del>
              <w:r w:rsidR="003D26A1">
                <w:rPr>
                  <w:color w:val="auto"/>
                  <w:sz w:val="20"/>
                  <w:szCs w:val="18"/>
                  <w:lang w:val="en-IE" w:eastAsia="en-US"/>
                </w:rPr>
                <w:t xml:space="preserve">The price conditions will be based on the device price rate table (Physical GRT “Device OC Rate”). </w:t>
              </w:r>
              <w:r w:rsidR="00FE0E4E">
                <w:rPr>
                  <w:color w:val="auto"/>
                  <w:sz w:val="20"/>
                  <w:szCs w:val="18"/>
                  <w:lang w:val="en-IE" w:eastAsia="en-US"/>
                </w:rPr>
                <w:t xml:space="preserve">Each time the user selects a different </w:t>
              </w:r>
              <w:r w:rsidR="00FE0E4E">
                <w:rPr>
                  <w:b/>
                  <w:color w:val="auto"/>
                  <w:sz w:val="20"/>
                  <w:szCs w:val="18"/>
                  <w:lang w:val="en-IE" w:eastAsia="en-US"/>
                </w:rPr>
                <w:t xml:space="preserve">colour </w:t>
              </w:r>
              <w:r w:rsidR="00FE0E4E">
                <w:rPr>
                  <w:color w:val="auto"/>
                  <w:sz w:val="20"/>
                  <w:szCs w:val="18"/>
                  <w:lang w:val="en-IE" w:eastAsia="en-US"/>
                </w:rPr>
                <w:t>of an equipment, UFE will get from UFE Catalogue the corresponding product associated to the chosen colour with the corresponding price conditions..</w:t>
              </w:r>
            </w:ins>
          </w:p>
          <w:p w14:paraId="6A746F20" w14:textId="71BBCC69" w:rsidR="003D26A1" w:rsidRPr="00E73B40" w:rsidRDefault="003D26A1"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6" w:author="Author"/>
                <w:color w:val="auto"/>
                <w:sz w:val="20"/>
                <w:szCs w:val="18"/>
                <w:lang w:val="en-IE" w:eastAsia="en-US"/>
              </w:rPr>
            </w:pPr>
            <w:ins w:id="507" w:author="Author">
              <w:r>
                <w:rPr>
                  <w:color w:val="auto"/>
                  <w:sz w:val="20"/>
                  <w:szCs w:val="18"/>
                  <w:lang w:val="en-IE" w:eastAsia="en-US"/>
                </w:rPr>
                <w:t xml:space="preserve">When associating the chosen equipment to the offer, the price of the equipment may be checked in the “Show Summary” – </w:t>
              </w:r>
              <w:r>
                <w:rPr>
                  <w:color w:val="auto"/>
                  <w:sz w:val="20"/>
                  <w:szCs w:val="18"/>
                  <w:lang w:val="en-IE" w:eastAsia="en-US"/>
                </w:rPr>
                <w:fldChar w:fldCharType="begin"/>
              </w:r>
              <w:r>
                <w:rPr>
                  <w:color w:val="auto"/>
                  <w:sz w:val="20"/>
                  <w:szCs w:val="18"/>
                  <w:lang w:val="en-IE" w:eastAsia="en-US"/>
                </w:rPr>
                <w:instrText xml:space="preserve"> HYPERLINK  \l "_Request_Quotation_component" </w:instrText>
              </w:r>
              <w:r>
                <w:rPr>
                  <w:color w:val="auto"/>
                  <w:sz w:val="20"/>
                  <w:szCs w:val="18"/>
                  <w:lang w:val="en-IE" w:eastAsia="en-US"/>
                </w:rPr>
                <w:fldChar w:fldCharType="separate"/>
              </w:r>
              <w:r w:rsidRPr="003D26A1">
                <w:rPr>
                  <w:rStyle w:val="Hyperlink"/>
                  <w:sz w:val="20"/>
                  <w:szCs w:val="18"/>
                  <w:lang w:val="en-IE" w:eastAsia="en-US"/>
                </w:rPr>
                <w:t xml:space="preserve">Request </w:t>
              </w:r>
              <w:r>
                <w:rPr>
                  <w:rStyle w:val="Hyperlink"/>
                  <w:sz w:val="20"/>
                  <w:szCs w:val="18"/>
                  <w:lang w:val="en-IE" w:eastAsia="en-US"/>
                </w:rPr>
                <w:t>Quotation C</w:t>
              </w:r>
              <w:r w:rsidRPr="003D26A1">
                <w:rPr>
                  <w:rStyle w:val="Hyperlink"/>
                  <w:sz w:val="20"/>
                  <w:szCs w:val="18"/>
                  <w:lang w:val="en-IE" w:eastAsia="en-US"/>
                </w:rPr>
                <w:t>omponent</w:t>
              </w:r>
              <w:r>
                <w:rPr>
                  <w:color w:val="auto"/>
                  <w:sz w:val="20"/>
                  <w:szCs w:val="18"/>
                  <w:lang w:val="en-IE" w:eastAsia="en-US"/>
                </w:rPr>
                <w:fldChar w:fldCharType="end"/>
              </w:r>
              <w:r>
                <w:rPr>
                  <w:color w:val="auto"/>
                  <w:sz w:val="20"/>
                  <w:szCs w:val="18"/>
                  <w:lang w:val="en-IE" w:eastAsia="en-US"/>
                </w:rPr>
                <w:t>.</w:t>
              </w:r>
              <w:r w:rsidR="00410926">
                <w:rPr>
                  <w:color w:val="auto"/>
                  <w:sz w:val="20"/>
                  <w:szCs w:val="18"/>
                  <w:lang w:val="en-IE" w:eastAsia="en-US"/>
                </w:rPr>
                <w:t xml:space="preserve"> More info about this component can be found in </w:t>
              </w:r>
              <w:r w:rsidR="00410926">
                <w:rPr>
                  <w:color w:val="auto"/>
                  <w:sz w:val="20"/>
                  <w:szCs w:val="18"/>
                  <w:lang w:val="en-IE" w:eastAsia="en-US"/>
                </w:rPr>
                <w:fldChar w:fldCharType="begin"/>
              </w:r>
              <w:r w:rsidR="00410926">
                <w:rPr>
                  <w:color w:val="auto"/>
                  <w:sz w:val="20"/>
                  <w:szCs w:val="18"/>
                  <w:lang w:val="en-IE" w:eastAsia="en-US"/>
                </w:rPr>
                <w:instrText xml:space="preserve"> HYPERLINK  \l "_Activity_17_\»" </w:instrText>
              </w:r>
              <w:r w:rsidR="00410926">
                <w:rPr>
                  <w:color w:val="auto"/>
                  <w:sz w:val="20"/>
                  <w:szCs w:val="18"/>
                  <w:lang w:val="en-IE" w:eastAsia="en-US"/>
                </w:rPr>
                <w:fldChar w:fldCharType="separate"/>
              </w:r>
              <w:r w:rsidR="00410926">
                <w:rPr>
                  <w:rStyle w:val="Hyperlink"/>
                  <w:sz w:val="20"/>
                  <w:szCs w:val="18"/>
                  <w:lang w:val="en-IE" w:eastAsia="en-US"/>
                </w:rPr>
                <w:t>A</w:t>
              </w:r>
              <w:r w:rsidR="00410926" w:rsidRPr="00410926">
                <w:rPr>
                  <w:rStyle w:val="Hyperlink"/>
                  <w:sz w:val="20"/>
                  <w:szCs w:val="18"/>
                  <w:lang w:val="en-IE" w:eastAsia="en-US"/>
                </w:rPr>
                <w:t>ctivity 17 – Request basket quotation</w:t>
              </w:r>
              <w:r w:rsidR="00410926">
                <w:rPr>
                  <w:color w:val="auto"/>
                  <w:sz w:val="20"/>
                  <w:szCs w:val="18"/>
                  <w:lang w:val="en-IE" w:eastAsia="en-US"/>
                </w:rPr>
                <w:fldChar w:fldCharType="end"/>
              </w:r>
              <w:r w:rsidR="00410926">
                <w:rPr>
                  <w:color w:val="auto"/>
                  <w:sz w:val="20"/>
                  <w:szCs w:val="18"/>
                  <w:lang w:val="en-IE" w:eastAsia="en-US"/>
                </w:rPr>
                <w:t>.</w:t>
              </w:r>
            </w:ins>
          </w:p>
          <w:p w14:paraId="6B9C68FC" w14:textId="61614E8A" w:rsidR="003D26A1" w:rsidRPr="00E73B40" w:rsidDel="003D26A1" w:rsidRDefault="003D26A1"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8" w:author="Author"/>
                <w:del w:id="509" w:author="Author"/>
                <w:color w:val="auto"/>
                <w:sz w:val="20"/>
                <w:szCs w:val="18"/>
                <w:lang w:val="en-IE" w:eastAsia="en-US"/>
              </w:rPr>
            </w:pPr>
          </w:p>
          <w:p w14:paraId="0990EE23" w14:textId="08580A1F" w:rsidR="00681787" w:rsidRPr="00E73B40" w:rsidRDefault="00681787"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0" w:author="Author"/>
                <w:color w:val="595959"/>
                <w:sz w:val="20"/>
                <w:szCs w:val="18"/>
                <w:lang w:val="en-IE" w:eastAsia="en-US"/>
              </w:rPr>
            </w:pPr>
            <w:ins w:id="511" w:author="Author">
              <w:r w:rsidRPr="003D26A1">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ins>
          </w:p>
        </w:tc>
        <w:tc>
          <w:tcPr>
            <w:tcW w:w="4028" w:type="dxa"/>
          </w:tcPr>
          <w:p w14:paraId="180C74DB" w14:textId="7109BF0B"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2" w:author="Author"/>
                <w:color w:val="auto"/>
                <w:sz w:val="20"/>
                <w:szCs w:val="18"/>
                <w:lang w:val="en-IE" w:eastAsia="en-US"/>
              </w:rPr>
            </w:pPr>
            <w:ins w:id="513" w:author="Author">
              <w:r w:rsidRPr="00E73B40">
                <w:rPr>
                  <w:color w:val="auto"/>
                  <w:sz w:val="20"/>
                  <w:szCs w:val="18"/>
                  <w:lang w:val="en-IE" w:eastAsia="en-US"/>
                </w:rPr>
                <w:t xml:space="preserve">If the </w:t>
              </w:r>
              <w:r>
                <w:rPr>
                  <w:color w:val="auto"/>
                  <w:sz w:val="20"/>
                  <w:szCs w:val="18"/>
                  <w:lang w:val="en-IE" w:eastAsia="en-US"/>
                </w:rPr>
                <w:t>price list service returns an error</w:t>
              </w:r>
              <w:r w:rsidRPr="00E73B40">
                <w:rPr>
                  <w:color w:val="auto"/>
                  <w:sz w:val="20"/>
                  <w:szCs w:val="18"/>
                  <w:lang w:val="en-IE" w:eastAsia="en-US"/>
                </w:rPr>
                <w:t>, UFE warns the user with the error message EM_SAL_</w:t>
              </w:r>
              <w:r>
                <w:rPr>
                  <w:color w:val="auto"/>
                  <w:sz w:val="20"/>
                  <w:szCs w:val="18"/>
                  <w:lang w:val="en-IE" w:eastAsia="en-US"/>
                </w:rPr>
                <w:t>47</w:t>
              </w:r>
              <w:r w:rsidRPr="00E73B40">
                <w:rPr>
                  <w:color w:val="auto"/>
                  <w:sz w:val="20"/>
                  <w:szCs w:val="18"/>
                  <w:lang w:val="en-IE" w:eastAsia="en-US"/>
                </w:rPr>
                <w:t xml:space="preserve"> and the </w:t>
              </w:r>
              <w:r>
                <w:rPr>
                  <w:color w:val="auto"/>
                  <w:sz w:val="20"/>
                  <w:szCs w:val="18"/>
                  <w:lang w:val="en-IE" w:eastAsia="en-US"/>
                </w:rPr>
                <w:t>equipment will not be associated</w:t>
              </w:r>
              <w:r w:rsidRPr="00E73B40">
                <w:rPr>
                  <w:color w:val="auto"/>
                  <w:sz w:val="20"/>
                  <w:szCs w:val="18"/>
                  <w:lang w:val="en-IE" w:eastAsia="en-US"/>
                </w:rPr>
                <w:t>.</w:t>
              </w:r>
            </w:ins>
          </w:p>
        </w:tc>
      </w:tr>
      <w:tr w:rsidR="00681787" w:rsidRPr="00E73B40" w14:paraId="6F41A603" w14:textId="77777777" w:rsidTr="0083482A">
        <w:trPr>
          <w:trHeight w:val="440"/>
          <w:ins w:id="51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0D123F" w14:textId="77777777" w:rsidR="00681787" w:rsidRPr="00E73B40" w:rsidRDefault="00681787" w:rsidP="0083482A">
            <w:pPr>
              <w:pStyle w:val="TableText"/>
              <w:keepNext/>
              <w:tabs>
                <w:tab w:val="left" w:pos="567"/>
              </w:tabs>
              <w:spacing w:line="240" w:lineRule="exact"/>
              <w:rPr>
                <w:ins w:id="515" w:author="Author"/>
                <w:color w:val="auto"/>
                <w:sz w:val="20"/>
                <w:szCs w:val="20"/>
                <w:lang w:val="en-IE"/>
              </w:rPr>
            </w:pPr>
          </w:p>
        </w:tc>
        <w:tc>
          <w:tcPr>
            <w:tcW w:w="4042" w:type="dxa"/>
          </w:tcPr>
          <w:p w14:paraId="7EFD184D" w14:textId="31EB49C1" w:rsidR="003808D6" w:rsidRPr="00E73B40" w:rsidRDefault="003A4B53" w:rsidP="003808D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6" w:author="Author"/>
                <w:color w:val="595959"/>
                <w:sz w:val="20"/>
                <w:szCs w:val="18"/>
                <w:lang w:val="en-IE" w:eastAsia="en-US"/>
              </w:rPr>
            </w:pPr>
            <w:r>
              <w:rPr>
                <w:color w:val="595959"/>
                <w:sz w:val="20"/>
                <w:szCs w:val="18"/>
                <w:lang w:val="en-IE" w:eastAsia="en-US"/>
              </w:rPr>
              <w:t>10</w:t>
            </w:r>
            <w:ins w:id="517" w:author="Author">
              <w:r w:rsidR="0096076E">
                <w:rPr>
                  <w:color w:val="595959"/>
                  <w:sz w:val="20"/>
                  <w:szCs w:val="18"/>
                  <w:lang w:val="en-IE" w:eastAsia="en-US"/>
                </w:rPr>
                <w:t>f</w:t>
              </w:r>
              <w:r w:rsidR="003808D6" w:rsidRPr="00E73B40">
                <w:rPr>
                  <w:color w:val="595959"/>
                  <w:sz w:val="20"/>
                  <w:szCs w:val="18"/>
                  <w:lang w:val="en-IE" w:eastAsia="en-US"/>
                </w:rPr>
                <w:t xml:space="preserve">. </w:t>
              </w:r>
              <w:r w:rsidR="003808D6">
                <w:rPr>
                  <w:color w:val="595959"/>
                  <w:sz w:val="20"/>
                  <w:szCs w:val="18"/>
                  <w:lang w:val="en-IE" w:eastAsia="en-US"/>
                </w:rPr>
                <w:t>Delivery method</w:t>
              </w:r>
            </w:ins>
          </w:p>
          <w:p w14:paraId="7C452F88" w14:textId="77777777"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8" w:author="Author"/>
                <w:color w:val="auto"/>
                <w:sz w:val="20"/>
                <w:szCs w:val="18"/>
                <w:lang w:val="en-IE" w:eastAsia="en-US"/>
              </w:rPr>
            </w:pPr>
            <w:ins w:id="519" w:author="Author">
              <w:r w:rsidRPr="00E73B40">
                <w:rPr>
                  <w:color w:val="auto"/>
                  <w:sz w:val="20"/>
                  <w:szCs w:val="18"/>
                  <w:lang w:val="en-IE" w:eastAsia="en-US"/>
                </w:rPr>
                <w:t>There will be three possible flows:</w:t>
              </w:r>
            </w:ins>
          </w:p>
          <w:p w14:paraId="053D6614"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20" w:author="Author"/>
                <w:color w:val="439782"/>
                <w:sz w:val="20"/>
                <w:szCs w:val="18"/>
                <w:lang w:val="en-IE" w:eastAsia="en-US"/>
              </w:rPr>
            </w:pPr>
            <w:ins w:id="521" w:author="Author">
              <w:r w:rsidRPr="00E73B40">
                <w:rPr>
                  <w:color w:val="auto"/>
                  <w:sz w:val="20"/>
                  <w:szCs w:val="18"/>
                  <w:lang w:val="en-IE" w:eastAsia="en-US"/>
                </w:rPr>
                <w:t>To Go</w:t>
              </w:r>
            </w:ins>
          </w:p>
          <w:p w14:paraId="1F81AF83"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22" w:author="Author"/>
                <w:color w:val="439782"/>
                <w:sz w:val="20"/>
                <w:szCs w:val="18"/>
                <w:lang w:val="en-IE" w:eastAsia="en-US"/>
              </w:rPr>
            </w:pPr>
            <w:ins w:id="523" w:author="Author">
              <w:r w:rsidRPr="00E73B40">
                <w:rPr>
                  <w:color w:val="auto"/>
                  <w:sz w:val="20"/>
                  <w:szCs w:val="18"/>
                  <w:lang w:val="en-IE" w:eastAsia="en-US"/>
                </w:rPr>
                <w:t>Home Delivery</w:t>
              </w:r>
            </w:ins>
          </w:p>
          <w:p w14:paraId="4D36E871"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24" w:author="Author"/>
                <w:color w:val="439782"/>
                <w:sz w:val="20"/>
                <w:szCs w:val="18"/>
                <w:lang w:val="en-IE" w:eastAsia="en-US"/>
              </w:rPr>
            </w:pPr>
            <w:ins w:id="525" w:author="Author">
              <w:r w:rsidRPr="00E73B40">
                <w:rPr>
                  <w:color w:val="auto"/>
                  <w:sz w:val="20"/>
                  <w:szCs w:val="18"/>
                  <w:lang w:val="en-IE" w:eastAsia="en-US"/>
                </w:rPr>
                <w:t>Store Delivery</w:t>
              </w:r>
            </w:ins>
          </w:p>
          <w:p w14:paraId="4E800533" w14:textId="7F0ED167"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6" w:author="Author"/>
                <w:color w:val="auto"/>
                <w:sz w:val="20"/>
                <w:szCs w:val="18"/>
                <w:lang w:val="en-IE" w:eastAsia="en-US"/>
              </w:rPr>
            </w:pPr>
            <w:ins w:id="527" w:author="Author">
              <w:r w:rsidRPr="00E73B40">
                <w:rPr>
                  <w:color w:val="auto"/>
                  <w:sz w:val="20"/>
                  <w:szCs w:val="18"/>
                  <w:lang w:val="en-IE" w:eastAsia="en-US"/>
                </w:rPr>
                <w:t>In the flow “To Go”, the Agent only needs to scan the reference from the products of the store</w:t>
              </w:r>
              <w:r w:rsidR="00613911">
                <w:rPr>
                  <w:color w:val="auto"/>
                  <w:sz w:val="20"/>
                  <w:szCs w:val="18"/>
                  <w:lang w:val="en-IE" w:eastAsia="en-US"/>
                </w:rPr>
                <w:t xml:space="preserve"> and </w:t>
              </w:r>
              <w:r w:rsidR="0033158A" w:rsidRPr="004B3829">
                <w:rPr>
                  <w:color w:val="auto"/>
                  <w:sz w:val="20"/>
                  <w:szCs w:val="18"/>
                  <w:lang w:val="en-IE" w:eastAsia="en-US"/>
                </w:rPr>
                <w:t xml:space="preserve">UFE will </w:t>
              </w:r>
              <w:r w:rsidR="00613911" w:rsidRPr="004B3829">
                <w:rPr>
                  <w:color w:val="auto"/>
                  <w:sz w:val="20"/>
                  <w:szCs w:val="18"/>
                  <w:lang w:val="en-IE" w:eastAsia="en-US"/>
                </w:rPr>
                <w:t>set</w:t>
              </w:r>
              <w:r w:rsidR="00613911">
                <w:rPr>
                  <w:color w:val="auto"/>
                  <w:sz w:val="20"/>
                  <w:szCs w:val="18"/>
                  <w:lang w:val="en-IE" w:eastAsia="en-US"/>
                </w:rPr>
                <w:t xml:space="preserve"> the delivery method to </w:t>
              </w:r>
              <w:r w:rsidR="00613911" w:rsidRPr="00613911">
                <w:rPr>
                  <w:b/>
                  <w:color w:val="auto"/>
                  <w:sz w:val="20"/>
                  <w:szCs w:val="18"/>
                  <w:lang w:val="en-IE" w:eastAsia="en-US"/>
                </w:rPr>
                <w:t>Delivered in Hand</w:t>
              </w:r>
              <w:r w:rsidR="00225A82">
                <w:rPr>
                  <w:b/>
                  <w:color w:val="auto"/>
                  <w:sz w:val="20"/>
                  <w:szCs w:val="18"/>
                  <w:lang w:val="en-IE" w:eastAsia="en-US"/>
                </w:rPr>
                <w:t xml:space="preserve"> </w:t>
              </w:r>
              <w:r w:rsidR="00225A82">
                <w:rPr>
                  <w:color w:val="auto"/>
                  <w:sz w:val="20"/>
                  <w:szCs w:val="18"/>
                  <w:lang w:val="en-IE" w:eastAsia="en-US"/>
                </w:rPr>
                <w:t>under the device component</w:t>
              </w:r>
              <w:r w:rsidRPr="00E73B40">
                <w:rPr>
                  <w:color w:val="auto"/>
                  <w:sz w:val="20"/>
                  <w:szCs w:val="18"/>
                  <w:lang w:val="en-IE" w:eastAsia="en-US"/>
                </w:rPr>
                <w:t>.</w:t>
              </w:r>
            </w:ins>
          </w:p>
          <w:p w14:paraId="205460AD" w14:textId="09A9D8C2"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8" w:author="Author"/>
                <w:color w:val="auto"/>
                <w:sz w:val="20"/>
                <w:szCs w:val="18"/>
                <w:lang w:val="en-IE" w:eastAsia="en-US"/>
              </w:rPr>
            </w:pPr>
            <w:ins w:id="529"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sidR="00225A82">
                <w:rPr>
                  <w:color w:val="auto"/>
                  <w:sz w:val="20"/>
                  <w:szCs w:val="18"/>
                  <w:lang w:val="en-IE" w:eastAsia="en-US"/>
                </w:rPr>
                <w:t xml:space="preserve"> The user must then set the delivery method to </w:t>
              </w:r>
              <w:r w:rsidR="00225A82">
                <w:rPr>
                  <w:b/>
                  <w:color w:val="auto"/>
                  <w:sz w:val="20"/>
                  <w:szCs w:val="18"/>
                  <w:lang w:val="en-IE" w:eastAsia="en-US"/>
                </w:rPr>
                <w:t>Shipping</w:t>
              </w:r>
              <w:r w:rsidR="00225A82">
                <w:rPr>
                  <w:color w:val="auto"/>
                  <w:sz w:val="20"/>
                  <w:szCs w:val="18"/>
                  <w:lang w:val="en-IE" w:eastAsia="en-US"/>
                </w:rPr>
                <w:t xml:space="preserve"> or </w:t>
              </w:r>
              <w:r w:rsidR="00225A82">
                <w:rPr>
                  <w:b/>
                  <w:color w:val="auto"/>
                  <w:sz w:val="20"/>
                  <w:szCs w:val="18"/>
                  <w:lang w:val="en-IE" w:eastAsia="en-US"/>
                </w:rPr>
                <w:t>Courier</w:t>
              </w:r>
              <w:r w:rsidR="00225A82">
                <w:rPr>
                  <w:color w:val="auto"/>
                  <w:sz w:val="20"/>
                  <w:szCs w:val="18"/>
                  <w:lang w:val="en-IE" w:eastAsia="en-US"/>
                </w:rPr>
                <w:t>.</w:t>
              </w:r>
              <w:r w:rsidR="0047702E">
                <w:rPr>
                  <w:color w:val="auto"/>
                  <w:sz w:val="20"/>
                  <w:szCs w:val="18"/>
                  <w:lang w:val="en-IE" w:eastAsia="en-US"/>
                </w:rPr>
                <w:t xml:space="preserve"> </w:t>
              </w:r>
              <w:r w:rsidR="0033158A">
                <w:rPr>
                  <w:color w:val="auto"/>
                  <w:sz w:val="20"/>
                  <w:szCs w:val="18"/>
                  <w:lang w:val="en-IE" w:eastAsia="en-US"/>
                </w:rPr>
                <w:t>In this flow, the shipping method will also be captured.</w:t>
              </w:r>
            </w:ins>
          </w:p>
          <w:p w14:paraId="5578F1A0" w14:textId="051EF148" w:rsidR="00AE75AE"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0" w:author="Author"/>
                <w:color w:val="auto"/>
                <w:sz w:val="20"/>
                <w:szCs w:val="18"/>
                <w:lang w:val="en-IE" w:eastAsia="en-US"/>
              </w:rPr>
            </w:pPr>
            <w:ins w:id="531"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00AE75AE" w:rsidRPr="00AE75AE">
                <w:rPr>
                  <w:color w:val="auto"/>
                  <w:sz w:val="20"/>
                  <w:szCs w:val="18"/>
                  <w:lang w:val="en-IE" w:eastAsia="en-US"/>
                </w:rPr>
                <w:t>For each “s</w:t>
              </w:r>
              <w:r w:rsidR="00AE75AE">
                <w:rPr>
                  <w:color w:val="auto"/>
                  <w:sz w:val="20"/>
                  <w:szCs w:val="18"/>
                  <w:lang w:val="en-IE" w:eastAsia="en-US"/>
                </w:rPr>
                <w:t xml:space="preserve">pace” or “enter”, UFE will show </w:t>
              </w:r>
              <w:r w:rsidR="00AE75AE" w:rsidRPr="00AE75AE">
                <w:rPr>
                  <w:color w:val="auto"/>
                  <w:sz w:val="20"/>
                  <w:szCs w:val="18"/>
                  <w:lang w:val="en-IE" w:eastAsia="en-US"/>
                </w:rPr>
                <w:t xml:space="preserve">the </w:t>
              </w:r>
              <w:r w:rsidR="00AE75AE">
                <w:rPr>
                  <w:color w:val="auto"/>
                  <w:sz w:val="20"/>
                  <w:szCs w:val="18"/>
                  <w:lang w:val="en-IE" w:eastAsia="en-US"/>
                </w:rPr>
                <w:t>stores address</w:t>
              </w:r>
              <w:r w:rsidR="00AE75AE" w:rsidRPr="00AE75AE">
                <w:rPr>
                  <w:color w:val="auto"/>
                  <w:sz w:val="20"/>
                  <w:szCs w:val="18"/>
                  <w:lang w:val="en-IE" w:eastAsia="en-US"/>
                </w:rPr>
                <w:t xml:space="preserve"> that have similarities with the one provided.</w:t>
              </w:r>
            </w:ins>
          </w:p>
          <w:p w14:paraId="0DA65F52" w14:textId="77777777" w:rsidR="00132DDE" w:rsidRDefault="00132DDE" w:rsidP="00132DD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2" w:author="Author"/>
                <w:color w:val="auto"/>
                <w:sz w:val="20"/>
                <w:szCs w:val="18"/>
                <w:lang w:val="en-IE" w:eastAsia="en-US"/>
              </w:rPr>
            </w:pPr>
            <w:ins w:id="533"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4181E729" w14:textId="2BCA1C6D" w:rsidR="00681787" w:rsidRPr="00E73B40" w:rsidRDefault="00681787"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4" w:author="Author"/>
                <w:color w:val="595959"/>
                <w:sz w:val="20"/>
                <w:szCs w:val="18"/>
                <w:lang w:val="en-IE" w:eastAsia="en-US"/>
              </w:rPr>
            </w:pPr>
            <w:ins w:id="535" w:author="Author">
              <w:r w:rsidRPr="00E73B40">
                <w:rPr>
                  <w:color w:val="auto"/>
                  <w:sz w:val="20"/>
                  <w:szCs w:val="18"/>
                  <w:lang w:val="en-IE" w:eastAsia="en-US"/>
                </w:rPr>
                <w:t>UFE will retrieve the stock of that product for that store and reserves it, adding it to the basket</w:t>
              </w:r>
              <w:r w:rsidR="00613911">
                <w:rPr>
                  <w:color w:val="auto"/>
                  <w:sz w:val="20"/>
                  <w:szCs w:val="18"/>
                  <w:lang w:val="en-IE" w:eastAsia="en-US"/>
                </w:rPr>
                <w:t xml:space="preserve"> and also setting the delivery method to </w:t>
              </w:r>
              <w:r w:rsidR="00613911" w:rsidRPr="00613911">
                <w:rPr>
                  <w:b/>
                  <w:color w:val="auto"/>
                  <w:sz w:val="20"/>
                  <w:szCs w:val="18"/>
                  <w:lang w:val="en-IE" w:eastAsia="en-US"/>
                </w:rPr>
                <w:t>Pick Up in Store</w:t>
              </w:r>
              <w:del w:id="536" w:author="Author">
                <w:r w:rsidR="00225A82" w:rsidDel="00803273">
                  <w:rPr>
                    <w:b/>
                    <w:color w:val="auto"/>
                    <w:sz w:val="20"/>
                    <w:szCs w:val="18"/>
                    <w:lang w:val="en-IE" w:eastAsia="en-US"/>
                  </w:rPr>
                  <w:delText xml:space="preserve"> </w:delText>
                </w:r>
                <w:r w:rsidR="00225A82" w:rsidDel="00803273">
                  <w:rPr>
                    <w:color w:val="auto"/>
                    <w:sz w:val="20"/>
                    <w:szCs w:val="18"/>
                    <w:lang w:val="en-IE" w:eastAsia="en-US"/>
                  </w:rPr>
                  <w:delText>under the device component</w:delText>
                </w:r>
              </w:del>
              <w:r w:rsidRPr="00E73B40">
                <w:rPr>
                  <w:color w:val="auto"/>
                  <w:sz w:val="20"/>
                  <w:szCs w:val="18"/>
                  <w:lang w:val="en-IE" w:eastAsia="en-US"/>
                </w:rPr>
                <w:t>.</w:t>
              </w:r>
              <w:r w:rsidR="00307039">
                <w:rPr>
                  <w:color w:val="auto"/>
                  <w:sz w:val="20"/>
                  <w:szCs w:val="18"/>
                  <w:lang w:val="en-IE" w:eastAsia="en-US"/>
                </w:rPr>
                <w:t xml:space="preserve"> If the user adds other equipment’s, UFE will lock the store search field and all equipment’s will be delivered in the same store.</w:t>
              </w:r>
            </w:ins>
          </w:p>
        </w:tc>
        <w:tc>
          <w:tcPr>
            <w:tcW w:w="4028" w:type="dxa"/>
          </w:tcPr>
          <w:p w14:paraId="639BAA4C" w14:textId="77777777" w:rsidR="009F7CB6"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7" w:author="Author"/>
                <w:color w:val="auto"/>
                <w:sz w:val="20"/>
                <w:szCs w:val="18"/>
                <w:lang w:val="en-IE" w:eastAsia="en-US"/>
              </w:rPr>
            </w:pPr>
            <w:ins w:id="538" w:author="Author">
              <w:r w:rsidRPr="00E73B40">
                <w:rPr>
                  <w:color w:val="auto"/>
                  <w:sz w:val="20"/>
                  <w:szCs w:val="18"/>
                  <w:lang w:val="en-IE" w:eastAsia="en-US"/>
                </w:rPr>
                <w:t>If any error occurs trying to get the available stores, UFE warns the user with the error message EM_SAL_31.</w:t>
              </w:r>
            </w:ins>
          </w:p>
          <w:p w14:paraId="65E10A76" w14:textId="3F96F14F"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9" w:author="Author"/>
                <w:color w:val="auto"/>
                <w:sz w:val="20"/>
                <w:szCs w:val="18"/>
                <w:lang w:val="en-IE" w:eastAsia="en-US"/>
              </w:rPr>
            </w:pPr>
            <w:ins w:id="540"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2F8DD56E" w14:textId="487056E7"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41" w:author="Author"/>
                <w:color w:val="auto"/>
                <w:sz w:val="20"/>
                <w:szCs w:val="18"/>
                <w:lang w:val="en-IE" w:eastAsia="en-US"/>
              </w:rPr>
            </w:pPr>
            <w:ins w:id="542"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681787" w:rsidRPr="00E73B40" w14:paraId="278117DD" w14:textId="77777777" w:rsidTr="0083482A">
        <w:trPr>
          <w:trHeight w:val="440"/>
          <w:ins w:id="54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C120F2" w14:textId="77777777" w:rsidR="00681787" w:rsidRPr="00E73B40" w:rsidRDefault="00681787" w:rsidP="0083482A">
            <w:pPr>
              <w:pStyle w:val="TableText"/>
              <w:keepNext/>
              <w:tabs>
                <w:tab w:val="left" w:pos="567"/>
              </w:tabs>
              <w:spacing w:line="240" w:lineRule="exact"/>
              <w:rPr>
                <w:ins w:id="544" w:author="Author"/>
                <w:color w:val="auto"/>
                <w:sz w:val="20"/>
                <w:szCs w:val="20"/>
                <w:lang w:val="en-IE"/>
              </w:rPr>
            </w:pPr>
          </w:p>
        </w:tc>
        <w:tc>
          <w:tcPr>
            <w:tcW w:w="4042" w:type="dxa"/>
          </w:tcPr>
          <w:p w14:paraId="6EEBFDCB" w14:textId="0AAA7F67" w:rsidR="003808D6" w:rsidRPr="003808D6" w:rsidRDefault="003A4B53"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5" w:author="Author"/>
                <w:color w:val="595959"/>
                <w:sz w:val="20"/>
                <w:szCs w:val="18"/>
                <w:lang w:val="en-IE" w:eastAsia="en-US"/>
              </w:rPr>
            </w:pPr>
            <w:r>
              <w:rPr>
                <w:color w:val="595959"/>
                <w:sz w:val="20"/>
                <w:szCs w:val="18"/>
                <w:lang w:val="en-IE" w:eastAsia="en-US"/>
              </w:rPr>
              <w:t>10</w:t>
            </w:r>
            <w:ins w:id="546" w:author="Author">
              <w:r w:rsidR="0096076E">
                <w:rPr>
                  <w:color w:val="595959"/>
                  <w:sz w:val="20"/>
                  <w:szCs w:val="18"/>
                  <w:lang w:val="en-IE" w:eastAsia="en-US"/>
                </w:rPr>
                <w:t>g</w:t>
              </w:r>
              <w:r w:rsidR="003808D6" w:rsidRPr="00E73B40">
                <w:rPr>
                  <w:color w:val="595959"/>
                  <w:sz w:val="20"/>
                  <w:szCs w:val="18"/>
                  <w:lang w:val="en-IE" w:eastAsia="en-US"/>
                </w:rPr>
                <w:t xml:space="preserve">. </w:t>
              </w:r>
              <w:r w:rsidR="003808D6">
                <w:rPr>
                  <w:color w:val="595959"/>
                  <w:sz w:val="20"/>
                  <w:szCs w:val="18"/>
                  <w:lang w:val="en-IE" w:eastAsia="en-US"/>
                </w:rPr>
                <w:t>Reference Scanning</w:t>
              </w:r>
            </w:ins>
          </w:p>
          <w:p w14:paraId="4CA5FC35" w14:textId="77777777" w:rsidR="00681787" w:rsidRDefault="00681787"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7" w:author="Author"/>
                <w:color w:val="auto"/>
                <w:sz w:val="20"/>
                <w:szCs w:val="18"/>
                <w:lang w:val="en-IE" w:eastAsia="en-US"/>
              </w:rPr>
            </w:pPr>
            <w:ins w:id="548" w:author="Author">
              <w:r w:rsidRPr="00E73B40">
                <w:rPr>
                  <w:color w:val="auto"/>
                  <w:sz w:val="20"/>
                  <w:szCs w:val="18"/>
                  <w:lang w:val="en-IE" w:eastAsia="en-US"/>
                </w:rPr>
                <w:t xml:space="preserve">When the Agent scan a reference from a tangible product, UFE will automatically assume that the delivery method will be </w:t>
              </w:r>
              <w:r w:rsidR="00225A82" w:rsidRPr="00613911">
                <w:rPr>
                  <w:b/>
                  <w:color w:val="auto"/>
                  <w:sz w:val="20"/>
                  <w:szCs w:val="18"/>
                  <w:lang w:val="en-IE" w:eastAsia="en-US"/>
                </w:rPr>
                <w:t>Delivered in Hand</w:t>
              </w:r>
              <w:del w:id="549"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p w14:paraId="5519BE20" w14:textId="5B37E20A" w:rsidR="00C54634" w:rsidRPr="00E73B40" w:rsidRDefault="00C54634"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50" w:author="Author"/>
                <w:color w:val="595959"/>
                <w:sz w:val="20"/>
                <w:szCs w:val="18"/>
                <w:lang w:val="en-IE" w:eastAsia="en-US"/>
              </w:rPr>
            </w:pPr>
            <w:ins w:id="551" w:author="Author">
              <w:r>
                <w:rPr>
                  <w:color w:val="auto"/>
                  <w:sz w:val="20"/>
                  <w:szCs w:val="18"/>
                  <w:lang w:val="en-IE" w:eastAsia="en-US"/>
                </w:rPr>
                <w:t>The IMEI must be then captured by the user in the respective IMEI attribute under the device component.</w:t>
              </w:r>
            </w:ins>
          </w:p>
        </w:tc>
        <w:tc>
          <w:tcPr>
            <w:tcW w:w="4028" w:type="dxa"/>
          </w:tcPr>
          <w:p w14:paraId="579FC623" w14:textId="57B9228D"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52" w:author="Author"/>
                <w:color w:val="auto"/>
                <w:sz w:val="20"/>
                <w:szCs w:val="18"/>
                <w:lang w:val="en-IE" w:eastAsia="en-US"/>
              </w:rPr>
            </w:pPr>
            <w:ins w:id="553" w:author="Author">
              <w:r w:rsidRPr="00E73B40">
                <w:rPr>
                  <w:color w:val="auto"/>
                  <w:sz w:val="20"/>
                  <w:szCs w:val="18"/>
                  <w:lang w:val="en-IE" w:eastAsia="en-US"/>
                </w:rPr>
                <w:t>-</w:t>
              </w:r>
            </w:ins>
          </w:p>
        </w:tc>
      </w:tr>
      <w:tr w:rsidR="00681787" w:rsidRPr="00E73B40" w14:paraId="6AD54738" w14:textId="77777777" w:rsidTr="0083482A">
        <w:trPr>
          <w:trHeight w:val="440"/>
          <w:ins w:id="55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C96AE07" w14:textId="77777777" w:rsidR="00681787" w:rsidRPr="00E73B40" w:rsidRDefault="00681787" w:rsidP="0083482A">
            <w:pPr>
              <w:pStyle w:val="TableText"/>
              <w:keepNext/>
              <w:tabs>
                <w:tab w:val="left" w:pos="567"/>
              </w:tabs>
              <w:spacing w:line="240" w:lineRule="exact"/>
              <w:rPr>
                <w:ins w:id="555" w:author="Author"/>
                <w:color w:val="auto"/>
                <w:sz w:val="20"/>
                <w:szCs w:val="20"/>
                <w:lang w:val="en-IE"/>
              </w:rPr>
            </w:pPr>
          </w:p>
        </w:tc>
        <w:tc>
          <w:tcPr>
            <w:tcW w:w="4042" w:type="dxa"/>
          </w:tcPr>
          <w:p w14:paraId="26C38075" w14:textId="218A3A13" w:rsidR="003808D6" w:rsidRPr="00E73B40" w:rsidRDefault="003A4B53" w:rsidP="003808D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56" w:author="Author"/>
                <w:color w:val="595959"/>
                <w:sz w:val="20"/>
                <w:szCs w:val="18"/>
                <w:lang w:val="en-IE" w:eastAsia="en-US"/>
              </w:rPr>
            </w:pPr>
            <w:r>
              <w:rPr>
                <w:color w:val="595959"/>
                <w:sz w:val="20"/>
                <w:szCs w:val="18"/>
                <w:lang w:val="en-IE" w:eastAsia="en-US"/>
              </w:rPr>
              <w:t>10</w:t>
            </w:r>
            <w:ins w:id="557" w:author="Author">
              <w:r w:rsidR="0096076E">
                <w:rPr>
                  <w:color w:val="595959"/>
                  <w:sz w:val="20"/>
                  <w:szCs w:val="18"/>
                  <w:lang w:val="en-IE" w:eastAsia="en-US"/>
                </w:rPr>
                <w:t>h</w:t>
              </w:r>
              <w:r w:rsidR="003808D6" w:rsidRPr="00E73B40">
                <w:rPr>
                  <w:color w:val="595959"/>
                  <w:sz w:val="20"/>
                  <w:szCs w:val="18"/>
                  <w:lang w:val="en-IE" w:eastAsia="en-US"/>
                </w:rPr>
                <w:t xml:space="preserve">. </w:t>
              </w:r>
              <w:r w:rsidR="003808D6">
                <w:rPr>
                  <w:color w:val="595959"/>
                  <w:sz w:val="20"/>
                  <w:szCs w:val="18"/>
                  <w:lang w:val="en-IE" w:eastAsia="en-US"/>
                </w:rPr>
                <w:t>Products Reservation</w:t>
              </w:r>
            </w:ins>
          </w:p>
          <w:p w14:paraId="26230096" w14:textId="77777777" w:rsidR="00681787" w:rsidRPr="003C1E0D" w:rsidRDefault="00681787"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58" w:author="Author"/>
                <w:color w:val="auto"/>
                <w:sz w:val="20"/>
                <w:szCs w:val="18"/>
                <w:lang w:val="en-IE" w:eastAsia="en-US"/>
              </w:rPr>
            </w:pPr>
            <w:ins w:id="559"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27DA3084" w14:textId="77777777" w:rsidR="00681787" w:rsidRDefault="00681787"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0" w:author="Author"/>
                <w:b/>
                <w:color w:val="auto"/>
                <w:sz w:val="20"/>
                <w:szCs w:val="18"/>
                <w:lang w:val="en-IE" w:eastAsia="en-US"/>
              </w:rPr>
            </w:pPr>
            <w:ins w:id="561" w:author="Author">
              <w:r>
                <w:rPr>
                  <w:color w:val="auto"/>
                  <w:sz w:val="20"/>
                  <w:szCs w:val="18"/>
                  <w:lang w:val="en-IE" w:eastAsia="en-US"/>
                </w:rPr>
                <w:t xml:space="preserve">UFE will validate if the desired product is still in stock and will reserve it. </w:t>
              </w:r>
            </w:ins>
          </w:p>
          <w:p w14:paraId="63B9DBB1" w14:textId="77777777" w:rsidR="00681787"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2" w:author="Author"/>
                <w:color w:val="auto"/>
                <w:sz w:val="20"/>
                <w:szCs w:val="18"/>
                <w:lang w:val="en-IE" w:eastAsia="en-US"/>
              </w:rPr>
            </w:pPr>
            <w:ins w:id="563" w:author="Author">
              <w:r>
                <w:rPr>
                  <w:color w:val="auto"/>
                  <w:sz w:val="20"/>
                  <w:szCs w:val="18"/>
                  <w:lang w:val="en-IE" w:eastAsia="en-US"/>
                </w:rPr>
                <w:t>The reservation will be done with the basket ID.</w:t>
              </w:r>
            </w:ins>
          </w:p>
          <w:p w14:paraId="7B9F225F" w14:textId="7D6B2742" w:rsidR="008809C6" w:rsidRDefault="008809C6"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4" w:author="Author"/>
                <w:color w:val="439782"/>
                <w:sz w:val="20"/>
                <w:szCs w:val="18"/>
                <w:lang w:val="en-IE" w:eastAsia="en-US"/>
              </w:rPr>
            </w:pPr>
            <w:ins w:id="565"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w:t>
              </w:r>
              <w:r w:rsidR="00B063A7">
                <w:rPr>
                  <w:color w:val="000000" w:themeColor="text1"/>
                  <w:sz w:val="20"/>
                  <w:szCs w:val="18"/>
                  <w:lang w:val="en-IE" w:eastAsia="en-US"/>
                </w:rPr>
                <w:t xml:space="preserve"> Instead, the I</w:t>
              </w:r>
              <w:r w:rsidR="00B063A7"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7D74CCDF" w14:textId="77777777" w:rsidR="00681787" w:rsidRDefault="00681787" w:rsidP="006817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66" w:author="Author"/>
                <w:color w:val="auto"/>
                <w:sz w:val="20"/>
                <w:szCs w:val="18"/>
                <w:lang w:val="en-IE" w:eastAsia="en-US"/>
              </w:rPr>
            </w:pPr>
            <w:ins w:id="567"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22F6A2EE" w14:textId="04E4886B"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68" w:author="Author"/>
                <w:color w:val="auto"/>
                <w:sz w:val="20"/>
                <w:szCs w:val="18"/>
                <w:lang w:val="en-IE" w:eastAsia="en-US"/>
              </w:rPr>
            </w:pPr>
            <w:ins w:id="569" w:author="Author">
              <w:r>
                <w:rPr>
                  <w:color w:val="auto"/>
                  <w:sz w:val="20"/>
                  <w:szCs w:val="18"/>
                  <w:lang w:val="en-IE" w:eastAsia="en-US"/>
                </w:rPr>
                <w:t>If a product went out of stock during the process, UFE will warn the user with the warning message WM_SAL_19</w:t>
              </w:r>
            </w:ins>
          </w:p>
        </w:tc>
      </w:tr>
    </w:tbl>
    <w:p w14:paraId="1D96EA55" w14:textId="7D9A2B12" w:rsidR="0083482A" w:rsidRPr="00E73B40" w:rsidRDefault="0083482A" w:rsidP="00C630C7">
      <w:pPr>
        <w:rPr>
          <w:lang w:val="en-IE"/>
        </w:rPr>
      </w:pPr>
    </w:p>
    <w:p w14:paraId="0895A157" w14:textId="67B77757" w:rsidR="003714C5" w:rsidRPr="00E73B40" w:rsidRDefault="003714C5" w:rsidP="003714C5">
      <w:pPr>
        <w:pStyle w:val="Heading5"/>
        <w:rPr>
          <w:lang w:val="en-IE"/>
        </w:rPr>
      </w:pPr>
      <w:r w:rsidRPr="00E73B40">
        <w:rPr>
          <w:lang w:val="en-IE"/>
        </w:rPr>
        <w:t xml:space="preserve">Alternative Activity </w:t>
      </w:r>
      <w:r w:rsidR="008D1BA5">
        <w:rPr>
          <w:lang w:val="en-IE"/>
        </w:rPr>
        <w:t>1</w:t>
      </w:r>
      <w:r w:rsidR="003A4B53">
        <w:rPr>
          <w:lang w:val="en-IE"/>
        </w:rPr>
        <w:t>1</w:t>
      </w:r>
      <w:r w:rsidR="008D1BA5" w:rsidRPr="00E73B40">
        <w:rPr>
          <w:lang w:val="en-IE"/>
        </w:rPr>
        <w:t xml:space="preserve"> </w:t>
      </w:r>
      <w:r w:rsidRPr="00E73B40">
        <w:rPr>
          <w:lang w:val="en-IE"/>
        </w:rPr>
        <w:t>» Associate insurance</w:t>
      </w:r>
    </w:p>
    <w:tbl>
      <w:tblPr>
        <w:tblStyle w:val="CelFocus1"/>
        <w:tblW w:w="0" w:type="auto"/>
        <w:tblLook w:val="04A0" w:firstRow="1" w:lastRow="0" w:firstColumn="1" w:lastColumn="0" w:noHBand="0" w:noVBand="1"/>
      </w:tblPr>
      <w:tblGrid>
        <w:gridCol w:w="1522"/>
        <w:gridCol w:w="4042"/>
        <w:gridCol w:w="4028"/>
      </w:tblGrid>
      <w:tr w:rsidR="003714C5" w:rsidRPr="00E73B40" w14:paraId="18577A3F"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F5B3043" w14:textId="77777777" w:rsidR="003714C5" w:rsidRPr="00E73B40" w:rsidRDefault="003714C5" w:rsidP="008A5D78">
            <w:pPr>
              <w:jc w:val="left"/>
              <w:rPr>
                <w:b w:val="0"/>
                <w:sz w:val="20"/>
                <w:szCs w:val="20"/>
                <w:lang w:val="en-IE"/>
              </w:rPr>
            </w:pPr>
            <w:r w:rsidRPr="00E73B40">
              <w:rPr>
                <w:sz w:val="20"/>
                <w:szCs w:val="20"/>
                <w:lang w:val="en-IE"/>
              </w:rPr>
              <w:lastRenderedPageBreak/>
              <w:t>Activity Specification</w:t>
            </w:r>
          </w:p>
        </w:tc>
      </w:tr>
      <w:tr w:rsidR="003714C5" w:rsidRPr="00E73B40" w14:paraId="39BBF9B9"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F978C2" w14:textId="77777777" w:rsidR="003714C5" w:rsidRPr="00E73B40" w:rsidRDefault="003714C5"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39A9B51"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D45618C"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714C5" w:rsidRPr="00E73B40" w14:paraId="3FD22B49"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B67FB15" w14:textId="77777777" w:rsidR="003714C5" w:rsidRPr="00E73B40" w:rsidRDefault="003714C5"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F183C67"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714C5" w:rsidRPr="00E73B40" w14:paraId="1CED5194"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CD370A0" w14:textId="77777777" w:rsidR="003714C5" w:rsidRPr="00E73B40" w:rsidRDefault="003714C5"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694938C" w14:textId="18EF79A5" w:rsidR="003714C5" w:rsidRPr="00E73B40"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70" w:author="Author">
              <w:r>
                <w:rPr>
                  <w:color w:val="auto"/>
                  <w:sz w:val="20"/>
                  <w:szCs w:val="20"/>
                  <w:lang w:val="en-IE"/>
                </w:rPr>
                <w:t>Equipment’s Component</w:t>
              </w:r>
            </w:ins>
          </w:p>
        </w:tc>
      </w:tr>
      <w:tr w:rsidR="003714C5" w:rsidRPr="00E73B40" w14:paraId="585CB89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75F6DEF" w14:textId="77777777" w:rsidR="003714C5" w:rsidRPr="00E73B40" w:rsidRDefault="003714C5"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3095B7F" w14:textId="10FD847D" w:rsidR="003714C5" w:rsidRPr="00E73B40" w:rsidRDefault="003714C5"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to </w:t>
            </w:r>
            <w:r w:rsidR="00423DA0" w:rsidRPr="00E73B40">
              <w:rPr>
                <w:color w:val="auto"/>
                <w:sz w:val="20"/>
                <w:szCs w:val="20"/>
                <w:lang w:val="en-IE"/>
              </w:rPr>
              <w:t>add insurance to the chosen equipment, providing the relevant details</w:t>
            </w:r>
            <w:r w:rsidR="00504FDB" w:rsidRPr="00E73B40">
              <w:rPr>
                <w:color w:val="auto"/>
                <w:sz w:val="20"/>
                <w:szCs w:val="20"/>
                <w:lang w:val="en-IE"/>
              </w:rPr>
              <w:t xml:space="preserve"> and choosing a billing offer</w:t>
            </w:r>
            <w:r w:rsidR="00423DA0" w:rsidRPr="00E73B40">
              <w:rPr>
                <w:color w:val="auto"/>
                <w:sz w:val="20"/>
                <w:szCs w:val="20"/>
                <w:lang w:val="en-IE"/>
              </w:rPr>
              <w:t>.</w:t>
            </w:r>
          </w:p>
          <w:p w14:paraId="17DFD91C" w14:textId="77777777" w:rsidR="003714C5" w:rsidRPr="00E73B40" w:rsidRDefault="003714C5" w:rsidP="00423D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w:t>
            </w:r>
            <w:r w:rsidR="006964AE" w:rsidRPr="00E73B40">
              <w:rPr>
                <w:color w:val="auto"/>
                <w:sz w:val="20"/>
                <w:szCs w:val="20"/>
                <w:lang w:val="en-IE"/>
              </w:rPr>
              <w:t xml:space="preserve"> 1</w:t>
            </w:r>
            <w:r w:rsidRPr="00E73B40">
              <w:rPr>
                <w:color w:val="auto"/>
                <w:sz w:val="20"/>
                <w:szCs w:val="20"/>
                <w:lang w:val="en-IE"/>
              </w:rPr>
              <w:t xml:space="preserve">: this activity is available </w:t>
            </w:r>
            <w:r w:rsidR="00423DA0" w:rsidRPr="00E73B40">
              <w:rPr>
                <w:color w:val="auto"/>
                <w:sz w:val="20"/>
                <w:szCs w:val="20"/>
                <w:lang w:val="en-IE"/>
              </w:rPr>
              <w:t xml:space="preserve">only </w:t>
            </w:r>
            <w:r w:rsidRPr="00E73B40">
              <w:rPr>
                <w:color w:val="auto"/>
                <w:sz w:val="20"/>
                <w:szCs w:val="20"/>
                <w:lang w:val="en-IE"/>
              </w:rPr>
              <w:t>if the chosen offer has the Insurance</w:t>
            </w:r>
            <w:r w:rsidR="00EE0D01" w:rsidRPr="00E73B40">
              <w:rPr>
                <w:color w:val="auto"/>
                <w:sz w:val="20"/>
                <w:szCs w:val="20"/>
                <w:lang w:val="en-IE"/>
              </w:rPr>
              <w:t xml:space="preserve"> component under it and only after an equipment be associated to the offer.</w:t>
            </w:r>
          </w:p>
          <w:p w14:paraId="1907B94F" w14:textId="7B610940" w:rsidR="006964AE" w:rsidRPr="00E73B40" w:rsidRDefault="006964AE" w:rsidP="006964A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Offer’s structure, including Insurance’s attributes</w:t>
            </w:r>
            <w:r w:rsidR="00504FDB" w:rsidRPr="00E73B40">
              <w:rPr>
                <w:color w:val="auto"/>
                <w:sz w:val="20"/>
                <w:szCs w:val="18"/>
                <w:lang w:val="en-IE" w:eastAsia="en-US"/>
              </w:rPr>
              <w:t xml:space="preserve"> and billing offers</w:t>
            </w:r>
            <w:r w:rsidRPr="00E73B40">
              <w:rPr>
                <w:color w:val="auto"/>
                <w:sz w:val="20"/>
                <w:szCs w:val="18"/>
                <w:lang w:val="en-IE" w:eastAsia="en-US"/>
              </w:rPr>
              <w:t xml:space="preserve">,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1F27FD" w:rsidRPr="00E73B40" w14:paraId="7651A336"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8221566" w14:textId="77777777" w:rsidR="001F27FD" w:rsidRPr="00E73B40" w:rsidRDefault="001F27FD"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4E9BF220" w14:textId="77777777" w:rsidR="001F27FD" w:rsidRPr="00E73B40" w:rsidRDefault="001F27FD"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FA48A12" w14:textId="77777777" w:rsidR="001F27FD" w:rsidRPr="00E73B40" w:rsidRDefault="001F27FD"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F27FD" w:rsidRPr="00E73B40" w14:paraId="69BEFFF2"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4EF442E" w14:textId="77777777" w:rsidR="001F27FD" w:rsidRPr="00E73B40" w:rsidRDefault="001F27FD" w:rsidP="008A5D78">
            <w:pPr>
              <w:pStyle w:val="TableText"/>
              <w:keepNext/>
              <w:tabs>
                <w:tab w:val="left" w:pos="567"/>
              </w:tabs>
              <w:spacing w:line="240" w:lineRule="exact"/>
              <w:jc w:val="left"/>
              <w:rPr>
                <w:color w:val="auto"/>
                <w:sz w:val="20"/>
                <w:szCs w:val="20"/>
                <w:lang w:val="en-IE"/>
              </w:rPr>
            </w:pPr>
          </w:p>
        </w:tc>
        <w:tc>
          <w:tcPr>
            <w:tcW w:w="4042" w:type="dxa"/>
          </w:tcPr>
          <w:p w14:paraId="21676693" w14:textId="71B2751E" w:rsidR="001F27FD" w:rsidRDefault="001F27FD"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71" w:author="Author"/>
                <w:color w:val="595959"/>
                <w:sz w:val="20"/>
                <w:szCs w:val="18"/>
                <w:lang w:val="en-IE" w:eastAsia="en-US"/>
              </w:rPr>
            </w:pPr>
            <w:ins w:id="572" w:author="Author">
              <w:r>
                <w:rPr>
                  <w:color w:val="595959"/>
                  <w:sz w:val="20"/>
                  <w:szCs w:val="18"/>
                  <w:lang w:val="en-IE" w:eastAsia="en-US"/>
                </w:rPr>
                <w:t>11a. Device Rank and Coverage Level</w:t>
              </w:r>
            </w:ins>
          </w:p>
          <w:p w14:paraId="508C9D27" w14:textId="3EA0598F" w:rsidR="001F27FD" w:rsidRPr="00E73B40" w:rsidRDefault="001F27FD" w:rsidP="00F6596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73" w:author="Author">
              <w:r w:rsidRPr="00F65966">
                <w:rPr>
                  <w:color w:val="auto"/>
                  <w:sz w:val="20"/>
                  <w:szCs w:val="18"/>
                  <w:lang w:val="en-IE" w:eastAsia="en-US"/>
                </w:rPr>
                <w:t>UFE will request device rank and coverage le</w:t>
              </w:r>
              <w:r>
                <w:rPr>
                  <w:color w:val="auto"/>
                  <w:sz w:val="20"/>
                  <w:szCs w:val="18"/>
                  <w:lang w:val="en-IE" w:eastAsia="en-US"/>
                </w:rPr>
                <w:t xml:space="preserve">vel information from quotation during </w:t>
              </w:r>
              <w:r>
                <w:rPr>
                  <w:color w:val="auto"/>
                  <w:sz w:val="20"/>
                  <w:szCs w:val="18"/>
                  <w:lang w:val="en-IE" w:eastAsia="en-US"/>
                </w:rPr>
                <w:fldChar w:fldCharType="begin"/>
              </w:r>
              <w:r>
                <w:rPr>
                  <w:color w:val="auto"/>
                  <w:sz w:val="20"/>
                  <w:szCs w:val="18"/>
                  <w:lang w:val="en-IE" w:eastAsia="en-US"/>
                </w:rPr>
                <w:instrText xml:space="preserve"> HYPERLINK  \l "_Activity_17_\»" </w:instrText>
              </w:r>
              <w:r>
                <w:rPr>
                  <w:color w:val="auto"/>
                  <w:sz w:val="20"/>
                  <w:szCs w:val="18"/>
                  <w:lang w:val="en-IE" w:eastAsia="en-US"/>
                </w:rPr>
                <w:fldChar w:fldCharType="separate"/>
              </w:r>
              <w:r w:rsidRPr="00F65966">
                <w:rPr>
                  <w:rStyle w:val="Hyperlink"/>
                  <w:sz w:val="20"/>
                  <w:szCs w:val="18"/>
                  <w:lang w:val="en-IE" w:eastAsia="en-US"/>
                </w:rPr>
                <w:t>Activity 17</w:t>
              </w:r>
              <w:r>
                <w:rPr>
                  <w:color w:val="auto"/>
                  <w:sz w:val="20"/>
                  <w:szCs w:val="18"/>
                  <w:lang w:val="en-IE" w:eastAsia="en-US"/>
                </w:rPr>
                <w:fldChar w:fldCharType="end"/>
              </w:r>
              <w:r>
                <w:rPr>
                  <w:color w:val="auto"/>
                  <w:sz w:val="20"/>
                  <w:szCs w:val="18"/>
                  <w:lang w:val="en-IE" w:eastAsia="en-US"/>
                </w:rPr>
                <w:t>.</w:t>
              </w:r>
            </w:ins>
            <w:del w:id="574" w:author="Author">
              <w:r w:rsidRPr="00E73B40" w:rsidDel="00F65966">
                <w:rPr>
                  <w:color w:val="595959"/>
                  <w:sz w:val="20"/>
                  <w:szCs w:val="18"/>
                  <w:lang w:val="en-IE" w:eastAsia="en-US"/>
                </w:rPr>
                <w:delText>-</w:delText>
              </w:r>
            </w:del>
          </w:p>
        </w:tc>
        <w:tc>
          <w:tcPr>
            <w:tcW w:w="4028" w:type="dxa"/>
          </w:tcPr>
          <w:p w14:paraId="3D75C2CD" w14:textId="2401E2AF" w:rsidR="001F27FD" w:rsidRPr="00E73B40" w:rsidRDefault="001F27FD"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F27FD" w:rsidRPr="00E73B40" w14:paraId="0F5C89EC" w14:textId="77777777" w:rsidTr="008A5D78">
        <w:trPr>
          <w:trHeight w:val="440"/>
          <w:ins w:id="57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8CB51D" w14:textId="77777777" w:rsidR="001F27FD" w:rsidRPr="00E73B40" w:rsidRDefault="001F27FD" w:rsidP="008A5D78">
            <w:pPr>
              <w:pStyle w:val="TableText"/>
              <w:keepNext/>
              <w:tabs>
                <w:tab w:val="left" w:pos="567"/>
              </w:tabs>
              <w:spacing w:line="240" w:lineRule="exact"/>
              <w:rPr>
                <w:ins w:id="576" w:author="Author"/>
                <w:color w:val="auto"/>
                <w:sz w:val="20"/>
                <w:szCs w:val="20"/>
                <w:lang w:val="en-IE"/>
              </w:rPr>
            </w:pPr>
          </w:p>
        </w:tc>
        <w:tc>
          <w:tcPr>
            <w:tcW w:w="4042" w:type="dxa"/>
          </w:tcPr>
          <w:p w14:paraId="500ED5AC" w14:textId="5F92407C" w:rsidR="001F27FD" w:rsidRDefault="001F27FD" w:rsidP="005B472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77" w:author="Author"/>
                <w:color w:val="595959"/>
                <w:sz w:val="20"/>
                <w:szCs w:val="18"/>
                <w:lang w:val="en-IE" w:eastAsia="en-US"/>
              </w:rPr>
            </w:pPr>
            <w:ins w:id="578" w:author="Author">
              <w:r>
                <w:rPr>
                  <w:color w:val="595959"/>
                  <w:sz w:val="20"/>
                  <w:szCs w:val="18"/>
                  <w:lang w:val="en-IE" w:eastAsia="en-US"/>
                </w:rPr>
                <w:t>11b. Add/Change Insurance</w:t>
              </w:r>
            </w:ins>
          </w:p>
          <w:p w14:paraId="308059CE" w14:textId="6566673A" w:rsidR="001F27FD" w:rsidRPr="001F27FD" w:rsidRDefault="001F27FD" w:rsidP="001F27F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79" w:author="Author"/>
                <w:color w:val="auto"/>
                <w:sz w:val="20"/>
                <w:szCs w:val="18"/>
                <w:lang w:val="en-IE" w:eastAsia="en-US"/>
              </w:rPr>
            </w:pPr>
            <w:ins w:id="580" w:author="Author">
              <w:r>
                <w:rPr>
                  <w:color w:val="auto"/>
                  <w:sz w:val="20"/>
                  <w:szCs w:val="18"/>
                  <w:lang w:val="en-IE" w:eastAsia="en-US"/>
                </w:rPr>
                <w:t>Adding an i</w:t>
              </w:r>
              <w:r w:rsidRPr="001F27FD">
                <w:rPr>
                  <w:color w:val="auto"/>
                  <w:sz w:val="20"/>
                  <w:szCs w:val="18"/>
                  <w:lang w:val="en-IE" w:eastAsia="en-US"/>
                </w:rPr>
                <w:t xml:space="preserve">nsurance will </w:t>
              </w:r>
              <w:r>
                <w:rPr>
                  <w:color w:val="auto"/>
                  <w:sz w:val="20"/>
                  <w:szCs w:val="18"/>
                  <w:lang w:val="en-IE" w:eastAsia="en-US"/>
                </w:rPr>
                <w:t xml:space="preserve">only be possible </w:t>
              </w:r>
              <w:r w:rsidRPr="001F27FD">
                <w:rPr>
                  <w:color w:val="auto"/>
                  <w:sz w:val="20"/>
                  <w:szCs w:val="18"/>
                  <w:lang w:val="en-IE" w:eastAsia="en-US"/>
                </w:rPr>
                <w:t>in the context of a Device that is bought in the context of a Billing Offer.</w:t>
              </w:r>
            </w:ins>
          </w:p>
          <w:p w14:paraId="0F0D0330" w14:textId="249310E3" w:rsidR="001F27FD" w:rsidRPr="001F27FD" w:rsidRDefault="001F27FD" w:rsidP="001F27F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81" w:author="Author"/>
                <w:b/>
                <w:color w:val="595959"/>
                <w:sz w:val="20"/>
                <w:szCs w:val="18"/>
                <w:lang w:val="en-IE" w:eastAsia="en-US"/>
              </w:rPr>
            </w:pPr>
            <w:ins w:id="582" w:author="Author">
              <w:r w:rsidRPr="001F27FD">
                <w:rPr>
                  <w:b/>
                  <w:color w:val="auto"/>
                  <w:sz w:val="20"/>
                  <w:szCs w:val="18"/>
                  <w:lang w:val="en-IE" w:eastAsia="en-US"/>
                </w:rPr>
                <w:t>It will not be possible to add Insurance to a Device bought as a standalone</w:t>
              </w:r>
              <w:r>
                <w:rPr>
                  <w:b/>
                  <w:color w:val="auto"/>
                  <w:sz w:val="20"/>
                  <w:szCs w:val="18"/>
                  <w:lang w:val="en-IE" w:eastAsia="en-US"/>
                </w:rPr>
                <w:t>.</w:t>
              </w:r>
            </w:ins>
          </w:p>
        </w:tc>
        <w:tc>
          <w:tcPr>
            <w:tcW w:w="4028" w:type="dxa"/>
          </w:tcPr>
          <w:p w14:paraId="0140006A" w14:textId="713FD6DC" w:rsidR="001F27FD" w:rsidRPr="00E73B40" w:rsidRDefault="001F27FD"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83" w:author="Author"/>
                <w:color w:val="auto"/>
                <w:sz w:val="20"/>
                <w:szCs w:val="18"/>
                <w:lang w:val="en-IE" w:eastAsia="en-US"/>
              </w:rPr>
            </w:pPr>
            <w:ins w:id="584" w:author="Author">
              <w:r w:rsidRPr="00E73B40">
                <w:rPr>
                  <w:color w:val="auto"/>
                  <w:sz w:val="20"/>
                  <w:szCs w:val="18"/>
                  <w:lang w:val="en-IE" w:eastAsia="en-US"/>
                </w:rPr>
                <w:t>-</w:t>
              </w:r>
            </w:ins>
          </w:p>
        </w:tc>
      </w:tr>
    </w:tbl>
    <w:p w14:paraId="6623DB01" w14:textId="16D6E38E" w:rsidR="003714C5" w:rsidRPr="00E73B40" w:rsidRDefault="003714C5" w:rsidP="00C630C7">
      <w:pPr>
        <w:rPr>
          <w:lang w:val="en-IE"/>
        </w:rPr>
      </w:pPr>
    </w:p>
    <w:p w14:paraId="6E9C1BD7" w14:textId="76584A7F" w:rsidR="00286FF6" w:rsidRDefault="00286FF6" w:rsidP="00286FF6">
      <w:pPr>
        <w:pStyle w:val="Heading5"/>
        <w:rPr>
          <w:ins w:id="585" w:author="Author"/>
          <w:lang w:val="en-IE"/>
        </w:rPr>
      </w:pPr>
      <w:r w:rsidRPr="00E73B40">
        <w:rPr>
          <w:lang w:val="en-IE"/>
        </w:rPr>
        <w:t xml:space="preserve">Alternative Activity </w:t>
      </w:r>
      <w:r w:rsidR="008D1BA5" w:rsidRPr="00E73B40">
        <w:rPr>
          <w:lang w:val="en-IE"/>
        </w:rPr>
        <w:t>1</w:t>
      </w:r>
      <w:r w:rsidR="003A4B53">
        <w:rPr>
          <w:lang w:val="en-IE"/>
        </w:rPr>
        <w:t>2</w:t>
      </w:r>
      <w:r w:rsidR="008D1BA5" w:rsidRPr="00E73B40">
        <w:rPr>
          <w:lang w:val="en-IE"/>
        </w:rPr>
        <w:t xml:space="preserve"> </w:t>
      </w:r>
      <w:r w:rsidRPr="00E73B40">
        <w:rPr>
          <w:lang w:val="en-IE"/>
        </w:rPr>
        <w:t>» Search for NBA campaigns</w:t>
      </w:r>
    </w:p>
    <w:p w14:paraId="21FBBEEB" w14:textId="053F3020" w:rsidR="009C010F" w:rsidRPr="008748DF" w:rsidRDefault="008748DF" w:rsidP="009C010F">
      <w:pPr>
        <w:rPr>
          <w:ins w:id="586" w:author="Author"/>
          <w:b/>
          <w:lang w:val="en-IE"/>
        </w:rPr>
      </w:pPr>
      <w:ins w:id="587" w:author="Author">
        <w:r w:rsidRPr="008748DF">
          <w:rPr>
            <w:b/>
            <w:lang w:val="en-IE"/>
          </w:rPr>
          <w:t>This activity is no longer valid and is pending of commercial agreement</w:t>
        </w:r>
        <w:r>
          <w:rPr>
            <w:b/>
            <w:lang w:val="en-IE"/>
          </w:rPr>
          <w:t xml:space="preserve"> to be removed.</w:t>
        </w:r>
      </w:ins>
    </w:p>
    <w:p w14:paraId="51D7FCAF" w14:textId="58BD1F83" w:rsidR="009C010F" w:rsidRPr="009C010F" w:rsidDel="008748DF" w:rsidRDefault="009C010F" w:rsidP="009C010F">
      <w:pPr>
        <w:rPr>
          <w:del w:id="588" w:author="Author"/>
          <w:lang w:val="en-IE"/>
        </w:rPr>
      </w:pPr>
    </w:p>
    <w:tbl>
      <w:tblPr>
        <w:tblStyle w:val="CelFocus1"/>
        <w:tblW w:w="0" w:type="auto"/>
        <w:tblLook w:val="04A0" w:firstRow="1" w:lastRow="0" w:firstColumn="1" w:lastColumn="0" w:noHBand="0" w:noVBand="1"/>
      </w:tblPr>
      <w:tblGrid>
        <w:gridCol w:w="1522"/>
        <w:gridCol w:w="4042"/>
        <w:gridCol w:w="4028"/>
      </w:tblGrid>
      <w:tr w:rsidR="00286FF6" w:rsidRPr="00E73B40" w:rsidDel="009C010F" w14:paraId="6B1778E5" w14:textId="583C108B" w:rsidTr="008A5D78">
        <w:trPr>
          <w:cnfStyle w:val="100000000000" w:firstRow="1" w:lastRow="0" w:firstColumn="0" w:lastColumn="0" w:oddVBand="0" w:evenVBand="0" w:oddHBand="0" w:evenHBand="0" w:firstRowFirstColumn="0" w:firstRowLastColumn="0" w:lastRowFirstColumn="0" w:lastRowLastColumn="0"/>
          <w:trHeight w:val="426"/>
          <w:del w:id="589"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5E4F1A7" w14:textId="24227054" w:rsidR="00286FF6" w:rsidRPr="00E73B40" w:rsidDel="009C010F" w:rsidRDefault="00286FF6" w:rsidP="008A5D78">
            <w:pPr>
              <w:jc w:val="left"/>
              <w:rPr>
                <w:del w:id="590" w:author="Author"/>
                <w:b w:val="0"/>
                <w:sz w:val="20"/>
                <w:szCs w:val="20"/>
                <w:lang w:val="en-IE"/>
              </w:rPr>
            </w:pPr>
            <w:del w:id="591" w:author="Author">
              <w:r w:rsidRPr="00E73B40" w:rsidDel="009C010F">
                <w:rPr>
                  <w:sz w:val="20"/>
                  <w:szCs w:val="20"/>
                  <w:lang w:val="en-IE"/>
                </w:rPr>
                <w:delText>Activity Specification</w:delText>
              </w:r>
            </w:del>
          </w:p>
        </w:tc>
      </w:tr>
      <w:tr w:rsidR="00286FF6" w:rsidRPr="00E73B40" w:rsidDel="009C010F" w14:paraId="7DD97DF4" w14:textId="24BDD322" w:rsidTr="008A5D78">
        <w:trPr>
          <w:trHeight w:hRule="exact" w:val="756"/>
          <w:del w:id="59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E85D250" w14:textId="13539005" w:rsidR="00286FF6" w:rsidRPr="00E73B40" w:rsidDel="009C010F" w:rsidRDefault="00286FF6" w:rsidP="008A5D78">
            <w:pPr>
              <w:pStyle w:val="TableText"/>
              <w:keepNext/>
              <w:spacing w:before="0" w:after="0" w:line="240" w:lineRule="exact"/>
              <w:rPr>
                <w:del w:id="593" w:author="Author"/>
                <w:color w:val="auto"/>
                <w:sz w:val="20"/>
                <w:szCs w:val="20"/>
                <w:lang w:val="en-IE"/>
              </w:rPr>
            </w:pPr>
            <w:del w:id="594" w:author="Author">
              <w:r w:rsidRPr="00E73B40" w:rsidDel="009C010F">
                <w:rPr>
                  <w:color w:val="auto"/>
                  <w:sz w:val="20"/>
                  <w:szCs w:val="20"/>
                  <w:lang w:val="en-IE"/>
                </w:rPr>
                <w:delText>Actor(s)</w:delText>
              </w:r>
            </w:del>
          </w:p>
        </w:tc>
        <w:tc>
          <w:tcPr>
            <w:tcW w:w="8070" w:type="dxa"/>
            <w:gridSpan w:val="2"/>
            <w:vAlign w:val="center"/>
          </w:tcPr>
          <w:p w14:paraId="6EE24145" w14:textId="07C8DC66"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95" w:author="Author"/>
                <w:color w:val="auto"/>
                <w:sz w:val="20"/>
                <w:szCs w:val="20"/>
                <w:lang w:val="en-IE"/>
              </w:rPr>
            </w:pPr>
            <w:del w:id="596" w:author="Author">
              <w:r w:rsidRPr="00E73B40" w:rsidDel="009C010F">
                <w:rPr>
                  <w:color w:val="auto"/>
                  <w:sz w:val="20"/>
                  <w:szCs w:val="20"/>
                  <w:lang w:val="en-IE"/>
                </w:rPr>
                <w:delText>CSR in Call Centre</w:delText>
              </w:r>
            </w:del>
          </w:p>
          <w:p w14:paraId="78EED7CB" w14:textId="3FBBDA98"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97" w:author="Author"/>
                <w:color w:val="auto"/>
                <w:sz w:val="20"/>
                <w:szCs w:val="20"/>
                <w:lang w:val="en-IE"/>
              </w:rPr>
            </w:pPr>
            <w:del w:id="598" w:author="Author">
              <w:r w:rsidRPr="00E73B40" w:rsidDel="009C010F">
                <w:rPr>
                  <w:color w:val="auto"/>
                  <w:sz w:val="20"/>
                  <w:szCs w:val="20"/>
                  <w:lang w:val="en-IE"/>
                </w:rPr>
                <w:delText>Agent in Shop</w:delText>
              </w:r>
            </w:del>
          </w:p>
        </w:tc>
      </w:tr>
      <w:tr w:rsidR="00286FF6" w:rsidRPr="00E73B40" w:rsidDel="009C010F" w14:paraId="3DA767C7" w14:textId="076F631A" w:rsidTr="008A5D78">
        <w:trPr>
          <w:trHeight w:hRule="exact" w:val="397"/>
          <w:del w:id="59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C1F98C" w14:textId="215997FE" w:rsidR="00286FF6" w:rsidRPr="00E73B40" w:rsidDel="009C010F" w:rsidRDefault="00286FF6" w:rsidP="008A5D78">
            <w:pPr>
              <w:pStyle w:val="TableText"/>
              <w:keepNext/>
              <w:spacing w:before="0" w:after="0" w:line="240" w:lineRule="exact"/>
              <w:rPr>
                <w:del w:id="600" w:author="Author"/>
                <w:color w:val="auto"/>
                <w:sz w:val="20"/>
                <w:szCs w:val="20"/>
                <w:lang w:val="en-IE"/>
              </w:rPr>
            </w:pPr>
            <w:del w:id="601" w:author="Author">
              <w:r w:rsidRPr="00E73B40" w:rsidDel="009C010F">
                <w:rPr>
                  <w:color w:val="auto"/>
                  <w:sz w:val="20"/>
                  <w:szCs w:val="20"/>
                  <w:lang w:val="en-IE"/>
                </w:rPr>
                <w:delText>System</w:delText>
              </w:r>
            </w:del>
          </w:p>
        </w:tc>
        <w:tc>
          <w:tcPr>
            <w:tcW w:w="8070" w:type="dxa"/>
            <w:gridSpan w:val="2"/>
            <w:vAlign w:val="center"/>
          </w:tcPr>
          <w:p w14:paraId="7B8F25BB" w14:textId="0528C08C"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602" w:author="Author"/>
                <w:color w:val="auto"/>
                <w:sz w:val="20"/>
                <w:szCs w:val="20"/>
                <w:lang w:val="en-IE"/>
              </w:rPr>
            </w:pPr>
            <w:del w:id="603" w:author="Author">
              <w:r w:rsidRPr="00E73B40" w:rsidDel="009C010F">
                <w:rPr>
                  <w:color w:val="auto"/>
                  <w:sz w:val="20"/>
                  <w:szCs w:val="20"/>
                  <w:lang w:val="en-IE"/>
                </w:rPr>
                <w:delText>UFE</w:delText>
              </w:r>
            </w:del>
          </w:p>
        </w:tc>
      </w:tr>
      <w:tr w:rsidR="00286FF6" w:rsidRPr="00E73B40" w:rsidDel="009C010F" w14:paraId="6DCF817F" w14:textId="2B33CB90" w:rsidTr="008A5D78">
        <w:trPr>
          <w:trHeight w:val="440"/>
          <w:del w:id="604" w:author="Author"/>
        </w:trPr>
        <w:tc>
          <w:tcPr>
            <w:cnfStyle w:val="001000000000" w:firstRow="0" w:lastRow="0" w:firstColumn="1" w:lastColumn="0" w:oddVBand="0" w:evenVBand="0" w:oddHBand="0" w:evenHBand="0" w:firstRowFirstColumn="0" w:firstRowLastColumn="0" w:lastRowFirstColumn="0" w:lastRowLastColumn="0"/>
            <w:tcW w:w="1522" w:type="dxa"/>
          </w:tcPr>
          <w:p w14:paraId="5A45060C" w14:textId="57397E50" w:rsidR="00286FF6" w:rsidRPr="00E73B40" w:rsidDel="009C010F" w:rsidRDefault="00286FF6" w:rsidP="008A5D78">
            <w:pPr>
              <w:pStyle w:val="TableText"/>
              <w:keepNext/>
              <w:spacing w:line="240" w:lineRule="exact"/>
              <w:rPr>
                <w:del w:id="605" w:author="Author"/>
                <w:color w:val="auto"/>
                <w:sz w:val="20"/>
                <w:szCs w:val="20"/>
                <w:lang w:val="en-IE"/>
              </w:rPr>
            </w:pPr>
            <w:del w:id="606" w:author="Author">
              <w:r w:rsidRPr="00E73B40" w:rsidDel="009C010F">
                <w:rPr>
                  <w:color w:val="auto"/>
                  <w:sz w:val="20"/>
                  <w:szCs w:val="20"/>
                  <w:lang w:val="en-IE"/>
                </w:rPr>
                <w:delText>Screen Name</w:delText>
              </w:r>
            </w:del>
          </w:p>
        </w:tc>
        <w:tc>
          <w:tcPr>
            <w:tcW w:w="8070" w:type="dxa"/>
            <w:gridSpan w:val="2"/>
          </w:tcPr>
          <w:p w14:paraId="2505E283" w14:textId="13B894DE" w:rsidR="00286FF6" w:rsidRPr="00E73B40" w:rsidDel="009C010F"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07" w:author="Author"/>
                <w:color w:val="auto"/>
                <w:sz w:val="20"/>
                <w:szCs w:val="20"/>
                <w:lang w:val="en-IE"/>
              </w:rPr>
            </w:pPr>
            <w:ins w:id="608" w:author="Author">
              <w:del w:id="609" w:author="Author">
                <w:r w:rsidDel="009C010F">
                  <w:rPr>
                    <w:color w:val="auto"/>
                    <w:sz w:val="20"/>
                    <w:szCs w:val="20"/>
                    <w:lang w:val="en-IE"/>
                  </w:rPr>
                  <w:delText>Check NBA</w:delText>
                </w:r>
              </w:del>
            </w:ins>
          </w:p>
        </w:tc>
      </w:tr>
      <w:tr w:rsidR="00286FF6" w:rsidRPr="00E73B40" w:rsidDel="009C010F" w14:paraId="3CC88EBA" w14:textId="21677A8B" w:rsidTr="008A5D78">
        <w:trPr>
          <w:trHeight w:val="440"/>
          <w:del w:id="610" w:author="Author"/>
        </w:trPr>
        <w:tc>
          <w:tcPr>
            <w:cnfStyle w:val="001000000000" w:firstRow="0" w:lastRow="0" w:firstColumn="1" w:lastColumn="0" w:oddVBand="0" w:evenVBand="0" w:oddHBand="0" w:evenHBand="0" w:firstRowFirstColumn="0" w:firstRowLastColumn="0" w:lastRowFirstColumn="0" w:lastRowLastColumn="0"/>
            <w:tcW w:w="1522" w:type="dxa"/>
          </w:tcPr>
          <w:p w14:paraId="4CA7D108" w14:textId="2BE0177A" w:rsidR="00286FF6" w:rsidRPr="00E73B40" w:rsidDel="009C010F" w:rsidRDefault="00286FF6" w:rsidP="008A5D78">
            <w:pPr>
              <w:pStyle w:val="TableText"/>
              <w:keepNext/>
              <w:spacing w:line="240" w:lineRule="exact"/>
              <w:rPr>
                <w:del w:id="611" w:author="Author"/>
                <w:b w:val="0"/>
                <w:color w:val="auto"/>
                <w:sz w:val="20"/>
                <w:szCs w:val="20"/>
                <w:lang w:val="en-IE"/>
              </w:rPr>
            </w:pPr>
            <w:del w:id="612" w:author="Author">
              <w:r w:rsidRPr="00E73B40" w:rsidDel="009C010F">
                <w:rPr>
                  <w:color w:val="auto"/>
                  <w:sz w:val="20"/>
                  <w:szCs w:val="20"/>
                  <w:lang w:val="en-IE"/>
                </w:rPr>
                <w:delText>Description</w:delText>
              </w:r>
            </w:del>
          </w:p>
        </w:tc>
        <w:tc>
          <w:tcPr>
            <w:tcW w:w="8070" w:type="dxa"/>
            <w:gridSpan w:val="2"/>
          </w:tcPr>
          <w:p w14:paraId="696E36E7" w14:textId="797A798E" w:rsidR="00286FF6" w:rsidRPr="00E73B40" w:rsidDel="009C010F" w:rsidRDefault="00E3542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13" w:author="Author"/>
                <w:color w:val="auto"/>
                <w:sz w:val="20"/>
                <w:szCs w:val="20"/>
                <w:lang w:val="en-IE"/>
              </w:rPr>
            </w:pPr>
            <w:del w:id="614" w:author="Author">
              <w:r w:rsidRPr="00E73B40" w:rsidDel="009C010F">
                <w:rPr>
                  <w:color w:val="auto"/>
                  <w:sz w:val="20"/>
                  <w:szCs w:val="20"/>
                  <w:lang w:val="en-IE"/>
                </w:rPr>
                <w:delText xml:space="preserve">The user requests the NBA campaigns in order to check if there are campaigns suitable to the customer </w:delText>
              </w:r>
              <w:r w:rsidR="00BE40FE" w:rsidRPr="00E73B40" w:rsidDel="009C010F">
                <w:rPr>
                  <w:color w:val="auto"/>
                  <w:sz w:val="20"/>
                  <w:szCs w:val="20"/>
                  <w:lang w:val="en-IE"/>
                </w:rPr>
                <w:delText>choices</w:delText>
              </w:r>
              <w:r w:rsidRPr="00E73B40" w:rsidDel="009C010F">
                <w:rPr>
                  <w:color w:val="auto"/>
                  <w:sz w:val="20"/>
                  <w:szCs w:val="20"/>
                  <w:lang w:val="en-IE"/>
                </w:rPr>
                <w:delText xml:space="preserve">. </w:delText>
              </w:r>
            </w:del>
          </w:p>
          <w:p w14:paraId="1D8CC75A" w14:textId="6A9641CE" w:rsidR="00870F8E" w:rsidRPr="00E73B40" w:rsidDel="009C010F" w:rsidRDefault="00870F8E" w:rsidP="00870F8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15" w:author="Author"/>
                <w:color w:val="auto"/>
                <w:sz w:val="20"/>
                <w:szCs w:val="20"/>
                <w:lang w:val="en-IE"/>
              </w:rPr>
            </w:pPr>
            <w:del w:id="616" w:author="Author">
              <w:r w:rsidRPr="00E73B40" w:rsidDel="009C010F">
                <w:rPr>
                  <w:color w:val="auto"/>
                  <w:sz w:val="20"/>
                  <w:szCs w:val="20"/>
                  <w:lang w:val="en-IE"/>
                </w:rPr>
                <w:delText>If one or more available campaign are from the customer interest, the user accepts them and UFE adds the corresponding components to the offer.</w:delText>
              </w:r>
            </w:del>
          </w:p>
        </w:tc>
      </w:tr>
      <w:tr w:rsidR="00624CA7" w:rsidRPr="00E73B40" w:rsidDel="009C010F" w14:paraId="4710E4AB" w14:textId="4880AD95" w:rsidTr="008A5D78">
        <w:trPr>
          <w:trHeight w:val="440"/>
          <w:del w:id="61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51856E6" w14:textId="19D4DFE5" w:rsidR="00624CA7" w:rsidRPr="00E73B40" w:rsidDel="009C010F" w:rsidRDefault="00624CA7" w:rsidP="008A5D78">
            <w:pPr>
              <w:pStyle w:val="TableText"/>
              <w:keepNext/>
              <w:tabs>
                <w:tab w:val="left" w:pos="567"/>
              </w:tabs>
              <w:spacing w:line="240" w:lineRule="exact"/>
              <w:rPr>
                <w:del w:id="618" w:author="Author"/>
                <w:color w:val="auto"/>
                <w:sz w:val="20"/>
                <w:szCs w:val="20"/>
                <w:lang w:val="en-IE"/>
              </w:rPr>
            </w:pPr>
            <w:del w:id="619" w:author="Author">
              <w:r w:rsidRPr="00E73B40" w:rsidDel="009C010F">
                <w:rPr>
                  <w:color w:val="auto"/>
                  <w:sz w:val="20"/>
                  <w:szCs w:val="20"/>
                  <w:lang w:val="en-IE"/>
                </w:rPr>
                <w:delText>Automations</w:delText>
              </w:r>
            </w:del>
          </w:p>
        </w:tc>
        <w:tc>
          <w:tcPr>
            <w:tcW w:w="4042" w:type="dxa"/>
            <w:shd w:val="clear" w:color="auto" w:fill="D8D7D5"/>
          </w:tcPr>
          <w:p w14:paraId="41CAB3E2" w14:textId="7A67C57B" w:rsidR="00624CA7" w:rsidRPr="00E73B40" w:rsidDel="009C010F" w:rsidRDefault="00624CA7"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620" w:author="Author"/>
                <w:b/>
                <w:color w:val="auto"/>
                <w:sz w:val="18"/>
                <w:szCs w:val="18"/>
                <w:lang w:val="en-IE" w:eastAsia="en-US"/>
              </w:rPr>
            </w:pPr>
            <w:del w:id="621" w:author="Author">
              <w:r w:rsidRPr="00E73B40" w:rsidDel="009C010F">
                <w:rPr>
                  <w:b/>
                  <w:color w:val="auto"/>
                  <w:sz w:val="18"/>
                  <w:szCs w:val="18"/>
                  <w:lang w:val="en-IE"/>
                </w:rPr>
                <w:delText>Business Validations &amp; other Automations</w:delText>
              </w:r>
            </w:del>
          </w:p>
        </w:tc>
        <w:tc>
          <w:tcPr>
            <w:tcW w:w="4028" w:type="dxa"/>
            <w:shd w:val="clear" w:color="auto" w:fill="D8D7D5"/>
          </w:tcPr>
          <w:p w14:paraId="1863C889" w14:textId="4F494248" w:rsidR="00624CA7" w:rsidRPr="00E73B40" w:rsidDel="009C010F" w:rsidRDefault="00624CA7"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622" w:author="Author"/>
                <w:b/>
                <w:color w:val="auto"/>
                <w:sz w:val="18"/>
                <w:szCs w:val="18"/>
                <w:lang w:val="en-IE" w:eastAsia="en-US"/>
              </w:rPr>
            </w:pPr>
            <w:del w:id="623" w:author="Author">
              <w:r w:rsidRPr="00E73B40" w:rsidDel="009C010F">
                <w:rPr>
                  <w:b/>
                  <w:color w:val="auto"/>
                  <w:sz w:val="18"/>
                  <w:szCs w:val="18"/>
                  <w:lang w:val="en-IE"/>
                </w:rPr>
                <w:delText>Messages (Error &amp; Warnings)</w:delText>
              </w:r>
            </w:del>
          </w:p>
        </w:tc>
      </w:tr>
      <w:tr w:rsidR="00624CA7" w:rsidRPr="00E73B40" w:rsidDel="009C010F" w14:paraId="5DDC2A24" w14:textId="74E57DBA" w:rsidTr="008A5D78">
        <w:trPr>
          <w:trHeight w:val="440"/>
          <w:del w:id="62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E215719" w14:textId="0B8FF66A" w:rsidR="00624CA7" w:rsidRPr="00E73B40" w:rsidDel="009C010F" w:rsidRDefault="00624CA7" w:rsidP="008A5D78">
            <w:pPr>
              <w:pStyle w:val="TableText"/>
              <w:keepNext/>
              <w:tabs>
                <w:tab w:val="left" w:pos="567"/>
              </w:tabs>
              <w:spacing w:line="240" w:lineRule="exact"/>
              <w:jc w:val="left"/>
              <w:rPr>
                <w:del w:id="625" w:author="Author"/>
                <w:color w:val="auto"/>
                <w:sz w:val="20"/>
                <w:szCs w:val="20"/>
                <w:lang w:val="en-IE"/>
              </w:rPr>
            </w:pPr>
          </w:p>
        </w:tc>
        <w:tc>
          <w:tcPr>
            <w:tcW w:w="4042" w:type="dxa"/>
          </w:tcPr>
          <w:p w14:paraId="5BEDA8B8" w14:textId="65DDDA9E"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26" w:author="Author"/>
                <w:color w:val="595959"/>
                <w:sz w:val="20"/>
                <w:szCs w:val="18"/>
                <w:lang w:val="en-IE" w:eastAsia="en-US"/>
              </w:rPr>
            </w:pPr>
            <w:del w:id="627"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a</w:delText>
              </w:r>
              <w:r w:rsidR="00624CA7" w:rsidRPr="00E73B40" w:rsidDel="009C010F">
                <w:rPr>
                  <w:color w:val="595959"/>
                  <w:sz w:val="20"/>
                  <w:szCs w:val="18"/>
                  <w:lang w:val="en-IE" w:eastAsia="en-US"/>
                </w:rPr>
                <w:delText>. Get NBA campaigns</w:delText>
              </w:r>
            </w:del>
          </w:p>
          <w:p w14:paraId="6DAD5C83" w14:textId="0B18C647" w:rsidR="00624CA7" w:rsidRPr="00E73B40" w:rsidDel="009C010F" w:rsidRDefault="00624CA7" w:rsidP="00BE40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28" w:author="Author"/>
                <w:color w:val="auto"/>
                <w:sz w:val="20"/>
                <w:szCs w:val="18"/>
                <w:lang w:val="en-IE" w:eastAsia="en-US"/>
              </w:rPr>
            </w:pPr>
            <w:del w:id="629" w:author="Author">
              <w:r w:rsidRPr="00E73B40" w:rsidDel="009C010F">
                <w:rPr>
                  <w:color w:val="auto"/>
                  <w:sz w:val="20"/>
                  <w:szCs w:val="18"/>
                  <w:lang w:val="en-IE" w:eastAsia="en-US"/>
                </w:rPr>
                <w:delText>UFE gets the available NBA campaigns from MCCM, considering:</w:delText>
              </w:r>
            </w:del>
          </w:p>
          <w:p w14:paraId="2EC2F345" w14:textId="507B5454"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30" w:author="Author"/>
                <w:color w:val="auto"/>
                <w:sz w:val="20"/>
                <w:szCs w:val="18"/>
                <w:lang w:val="en-IE" w:eastAsia="en-US"/>
              </w:rPr>
            </w:pPr>
            <w:del w:id="631" w:author="Author">
              <w:r w:rsidRPr="00E73B40" w:rsidDel="009C010F">
                <w:rPr>
                  <w:color w:val="auto"/>
                  <w:sz w:val="20"/>
                  <w:szCs w:val="18"/>
                  <w:lang w:val="en-IE" w:eastAsia="en-US"/>
                </w:rPr>
                <w:delText>User role</w:delText>
              </w:r>
            </w:del>
          </w:p>
          <w:p w14:paraId="07FB6447" w14:textId="265EFFBF"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32" w:author="Author"/>
                <w:color w:val="auto"/>
                <w:sz w:val="20"/>
                <w:szCs w:val="18"/>
                <w:lang w:val="en-IE" w:eastAsia="en-US"/>
              </w:rPr>
            </w:pPr>
            <w:del w:id="633" w:author="Author">
              <w:r w:rsidRPr="00E73B40" w:rsidDel="009C010F">
                <w:rPr>
                  <w:color w:val="auto"/>
                  <w:sz w:val="20"/>
                  <w:szCs w:val="18"/>
                  <w:lang w:val="en-IE" w:eastAsia="en-US"/>
                </w:rPr>
                <w:delText>Contextualized billing customer, if any</w:delText>
              </w:r>
            </w:del>
          </w:p>
          <w:p w14:paraId="6BD4CC77" w14:textId="25860513"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34" w:author="Author"/>
                <w:color w:val="auto"/>
                <w:sz w:val="20"/>
                <w:szCs w:val="18"/>
                <w:lang w:val="en-IE" w:eastAsia="en-US"/>
              </w:rPr>
            </w:pPr>
            <w:del w:id="635" w:author="Author">
              <w:r w:rsidRPr="00E73B40" w:rsidDel="009C010F">
                <w:rPr>
                  <w:color w:val="auto"/>
                  <w:sz w:val="20"/>
                  <w:szCs w:val="18"/>
                  <w:lang w:val="en-IE" w:eastAsia="en-US"/>
                </w:rPr>
                <w:delText>Chosen offer, components and billing offers</w:delText>
              </w:r>
            </w:del>
          </w:p>
          <w:p w14:paraId="63D39AAD" w14:textId="653FB832" w:rsidR="00624CA7" w:rsidRPr="00E73B40" w:rsidDel="009C010F" w:rsidRDefault="00624CA7" w:rsidP="00BE40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36" w:author="Author"/>
                <w:color w:val="auto"/>
                <w:sz w:val="20"/>
                <w:szCs w:val="18"/>
                <w:lang w:val="en-IE" w:eastAsia="en-US"/>
              </w:rPr>
            </w:pPr>
            <w:del w:id="637" w:author="Author">
              <w:r w:rsidRPr="00E73B40" w:rsidDel="009C010F">
                <w:rPr>
                  <w:color w:val="auto"/>
                  <w:sz w:val="20"/>
                  <w:szCs w:val="18"/>
                  <w:lang w:val="en-IE" w:eastAsia="en-US"/>
                </w:rPr>
                <w:delText>When successful, UFE shows the list of campaigns, with the following information:</w:delText>
              </w:r>
            </w:del>
          </w:p>
          <w:p w14:paraId="47E1BE02" w14:textId="588A4A14"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38" w:author="Author"/>
                <w:color w:val="auto"/>
                <w:sz w:val="20"/>
                <w:szCs w:val="18"/>
                <w:lang w:val="en-IE" w:eastAsia="en-US"/>
              </w:rPr>
            </w:pPr>
            <w:del w:id="639" w:author="Author">
              <w:r w:rsidRPr="00E73B40" w:rsidDel="009C010F">
                <w:rPr>
                  <w:color w:val="auto"/>
                  <w:sz w:val="20"/>
                  <w:szCs w:val="18"/>
                  <w:lang w:val="en-IE" w:eastAsia="en-US"/>
                </w:rPr>
                <w:delText>Campaign name</w:delText>
              </w:r>
            </w:del>
          </w:p>
          <w:p w14:paraId="3A43206E" w14:textId="4C48BB07"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40" w:author="Author"/>
                <w:color w:val="auto"/>
                <w:sz w:val="20"/>
                <w:szCs w:val="18"/>
                <w:lang w:val="en-IE" w:eastAsia="en-US"/>
              </w:rPr>
            </w:pPr>
            <w:del w:id="641" w:author="Author">
              <w:r w:rsidRPr="00E73B40" w:rsidDel="009C010F">
                <w:rPr>
                  <w:color w:val="auto"/>
                  <w:sz w:val="20"/>
                  <w:szCs w:val="18"/>
                  <w:lang w:val="en-IE" w:eastAsia="en-US"/>
                </w:rPr>
                <w:delText>Campaign description</w:delText>
              </w:r>
            </w:del>
          </w:p>
          <w:p w14:paraId="36C85138" w14:textId="1D3BEC9D"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42" w:author="Author"/>
                <w:color w:val="auto"/>
                <w:sz w:val="20"/>
                <w:szCs w:val="18"/>
                <w:lang w:val="en-IE" w:eastAsia="en-US"/>
              </w:rPr>
            </w:pPr>
            <w:del w:id="643" w:author="Author">
              <w:r w:rsidRPr="00E73B40" w:rsidDel="009C010F">
                <w:rPr>
                  <w:color w:val="auto"/>
                  <w:sz w:val="20"/>
                  <w:szCs w:val="18"/>
                  <w:lang w:val="en-IE" w:eastAsia="en-US"/>
                </w:rPr>
                <w:delText>Components to add</w:delText>
              </w:r>
            </w:del>
          </w:p>
          <w:p w14:paraId="10175844" w14:textId="1EF0FA2F" w:rsidR="00624CA7" w:rsidRPr="00E73B40" w:rsidDel="009C010F" w:rsidRDefault="00624CA7" w:rsidP="00A852A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44" w:author="Author"/>
                <w:color w:val="auto"/>
                <w:sz w:val="20"/>
                <w:szCs w:val="18"/>
                <w:lang w:val="en-IE" w:eastAsia="en-US"/>
              </w:rPr>
            </w:pPr>
            <w:del w:id="645" w:author="Author">
              <w:r w:rsidRPr="00E73B40" w:rsidDel="009C010F">
                <w:rPr>
                  <w:color w:val="auto"/>
                  <w:sz w:val="20"/>
                  <w:szCs w:val="18"/>
                  <w:lang w:val="en-IE" w:eastAsia="en-US"/>
                </w:rPr>
                <w:delText>The order on which the campaigns are showed is defined by MCCM. UFE shows the campaigns in the order returned by MCCM.</w:delText>
              </w:r>
            </w:del>
          </w:p>
        </w:tc>
        <w:tc>
          <w:tcPr>
            <w:tcW w:w="4028" w:type="dxa"/>
          </w:tcPr>
          <w:p w14:paraId="25336478" w14:textId="1D3C1560" w:rsidR="00624CA7" w:rsidRPr="00E73B40" w:rsidDel="009C010F" w:rsidRDefault="00624CA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46" w:author="Author"/>
                <w:color w:val="auto"/>
                <w:sz w:val="20"/>
                <w:szCs w:val="18"/>
                <w:lang w:val="en-IE" w:eastAsia="en-US"/>
              </w:rPr>
            </w:pPr>
            <w:del w:id="647" w:author="Author">
              <w:r w:rsidRPr="00E73B40" w:rsidDel="009C010F">
                <w:rPr>
                  <w:color w:val="auto"/>
                  <w:sz w:val="20"/>
                  <w:szCs w:val="18"/>
                  <w:lang w:val="en-IE" w:eastAsia="en-US"/>
                </w:rPr>
                <w:delText>If there are no available NBA campaigns, UFE warns the user with the warning message WM_SAL_9.</w:delText>
              </w:r>
            </w:del>
          </w:p>
          <w:p w14:paraId="6AA1D7AE" w14:textId="250CBE19" w:rsidR="00624CA7" w:rsidRPr="00E73B40" w:rsidDel="009C010F" w:rsidRDefault="00624CA7" w:rsidP="00503F3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48" w:author="Author"/>
                <w:color w:val="auto"/>
                <w:sz w:val="20"/>
                <w:szCs w:val="18"/>
                <w:lang w:val="en-IE" w:eastAsia="en-US"/>
              </w:rPr>
            </w:pPr>
            <w:del w:id="649" w:author="Author">
              <w:r w:rsidRPr="00E73B40" w:rsidDel="009C010F">
                <w:rPr>
                  <w:color w:val="auto"/>
                  <w:sz w:val="20"/>
                  <w:szCs w:val="18"/>
                  <w:lang w:val="en-IE" w:eastAsia="en-US"/>
                </w:rPr>
                <w:delText>If any error occur trying to get the available NBA campaigns, UFE warns the user with the error message EM_SAL_29 but the business scenario can continue normally.</w:delText>
              </w:r>
            </w:del>
          </w:p>
        </w:tc>
      </w:tr>
      <w:tr w:rsidR="00624CA7" w:rsidRPr="00E73B40" w:rsidDel="009C010F" w14:paraId="50994FB9" w14:textId="4EFF9B30" w:rsidTr="008A5D78">
        <w:trPr>
          <w:trHeight w:val="440"/>
          <w:del w:id="65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7DDBB6" w14:textId="23152EB3" w:rsidR="00624CA7" w:rsidRPr="00E73B40" w:rsidDel="009C010F" w:rsidRDefault="00624CA7" w:rsidP="008A5D78">
            <w:pPr>
              <w:pStyle w:val="TableText"/>
              <w:keepNext/>
              <w:tabs>
                <w:tab w:val="left" w:pos="567"/>
              </w:tabs>
              <w:spacing w:line="240" w:lineRule="exact"/>
              <w:rPr>
                <w:del w:id="651" w:author="Author"/>
                <w:color w:val="auto"/>
                <w:sz w:val="20"/>
                <w:szCs w:val="20"/>
                <w:lang w:val="en-IE"/>
              </w:rPr>
            </w:pPr>
          </w:p>
        </w:tc>
        <w:tc>
          <w:tcPr>
            <w:tcW w:w="4042" w:type="dxa"/>
          </w:tcPr>
          <w:p w14:paraId="7DF6AEB4" w14:textId="6169ADE1"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52" w:author="Author"/>
                <w:color w:val="595959"/>
                <w:sz w:val="20"/>
                <w:szCs w:val="18"/>
                <w:lang w:val="en-IE" w:eastAsia="en-US"/>
              </w:rPr>
            </w:pPr>
            <w:del w:id="653"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b</w:delText>
              </w:r>
              <w:r w:rsidR="00624CA7" w:rsidRPr="00E73B40" w:rsidDel="009C010F">
                <w:rPr>
                  <w:color w:val="595959"/>
                  <w:sz w:val="20"/>
                  <w:szCs w:val="18"/>
                  <w:lang w:val="en-IE" w:eastAsia="en-US"/>
                </w:rPr>
                <w:delText>. Campaigns’ components</w:delText>
              </w:r>
            </w:del>
          </w:p>
          <w:p w14:paraId="38B8955C" w14:textId="642B9D4C" w:rsidR="00624CA7"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54" w:author="Author"/>
                <w:del w:id="655" w:author="Author"/>
                <w:color w:val="auto"/>
                <w:sz w:val="20"/>
                <w:szCs w:val="18"/>
                <w:lang w:val="en-IE" w:eastAsia="en-US"/>
              </w:rPr>
            </w:pPr>
            <w:ins w:id="656" w:author="Author">
              <w:del w:id="657" w:author="Author">
                <w:r w:rsidRPr="00E73B40" w:rsidDel="009C010F">
                  <w:rPr>
                    <w:color w:val="auto"/>
                    <w:sz w:val="20"/>
                    <w:szCs w:val="18"/>
                    <w:lang w:val="en-IE" w:eastAsia="en-US"/>
                  </w:rPr>
                  <w:delText>Once the user selects an NBA campaign, UFE will obtain the assigned subscription configuration.</w:delText>
                </w:r>
              </w:del>
            </w:ins>
          </w:p>
          <w:p w14:paraId="30F6C57F" w14:textId="2381E8F1" w:rsidR="00624CA7" w:rsidRPr="00E73B40" w:rsidDel="009C010F" w:rsidRDefault="00624CA7" w:rsidP="00750BE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58" w:author="Author"/>
                <w:del w:id="659" w:author="Author"/>
                <w:rFonts w:cs="Arial"/>
                <w:color w:val="000000"/>
                <w:sz w:val="20"/>
                <w:szCs w:val="21"/>
                <w:lang w:val="en-IE"/>
              </w:rPr>
            </w:pPr>
            <w:ins w:id="660" w:author="Author">
              <w:del w:id="661" w:author="Author">
                <w:r w:rsidRPr="00E73B40" w:rsidDel="009C010F">
                  <w:rPr>
                    <w:rFonts w:cs="Arial"/>
                    <w:color w:val="000000"/>
                    <w:sz w:val="20"/>
                    <w:szCs w:val="21"/>
                    <w:lang w:val="en-IE"/>
                  </w:rPr>
                  <w:delText xml:space="preserve">UFE will call a service from OMS to </w:delText>
                </w:r>
                <w:r w:rsidDel="009C010F">
                  <w:rPr>
                    <w:rFonts w:cs="Arial"/>
                    <w:color w:val="000000"/>
                    <w:sz w:val="20"/>
                    <w:szCs w:val="21"/>
                    <w:lang w:val="en-IE"/>
                  </w:rPr>
                  <w:delText>a</w:delText>
                </w:r>
                <w:r w:rsidRPr="00E73B40" w:rsidDel="009C010F">
                  <w:rPr>
                    <w:rFonts w:cs="Arial"/>
                    <w:color w:val="000000"/>
                    <w:sz w:val="20"/>
                    <w:szCs w:val="21"/>
                    <w:lang w:val="en-IE"/>
                  </w:rPr>
                  <w:delText>naly</w:delText>
                </w:r>
                <w:r w:rsidDel="009C010F">
                  <w:rPr>
                    <w:rFonts w:cs="Arial"/>
                    <w:color w:val="000000"/>
                    <w:sz w:val="20"/>
                    <w:szCs w:val="21"/>
                    <w:lang w:val="en-IE"/>
                  </w:rPr>
                  <w:delText>s</w:delText>
                </w:r>
                <w:r w:rsidRPr="00E73B40" w:rsidDel="009C010F">
                  <w:rPr>
                    <w:rFonts w:cs="Arial"/>
                    <w:color w:val="000000"/>
                    <w:sz w:val="20"/>
                    <w:szCs w:val="21"/>
                    <w:lang w:val="en-IE"/>
                  </w:rPr>
                  <w:delText xml:space="preserve">e the current offer against the selected </w:delText>
                </w:r>
                <w:r w:rsidDel="009C010F">
                  <w:rPr>
                    <w:rFonts w:cs="Arial"/>
                    <w:color w:val="000000"/>
                    <w:sz w:val="20"/>
                    <w:szCs w:val="21"/>
                    <w:lang w:val="en-IE"/>
                  </w:rPr>
                  <w:delText>campaign</w:delText>
                </w:r>
                <w:r w:rsidRPr="00E73B40" w:rsidDel="009C010F">
                  <w:rPr>
                    <w:rFonts w:cs="Arial"/>
                    <w:color w:val="000000"/>
                    <w:sz w:val="20"/>
                    <w:szCs w:val="21"/>
                    <w:lang w:val="en-IE"/>
                  </w:rPr>
                  <w:delText>. The response from this service will allow UFE to know what is needed to be kept, ceased or provided.</w:delText>
                </w:r>
              </w:del>
            </w:ins>
          </w:p>
          <w:p w14:paraId="06036D5C" w14:textId="49D23307" w:rsidR="00624CA7" w:rsidRPr="00E73B40" w:rsidDel="009C010F" w:rsidRDefault="00624CA7" w:rsidP="00750BE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62" w:author="Author"/>
                <w:del w:id="663" w:author="Author"/>
                <w:rFonts w:cs="Arial"/>
                <w:color w:val="000000"/>
                <w:sz w:val="20"/>
                <w:szCs w:val="21"/>
                <w:lang w:val="en-IE"/>
              </w:rPr>
            </w:pPr>
            <w:ins w:id="664" w:author="Author">
              <w:del w:id="665" w:author="Author">
                <w:r w:rsidRPr="00E73B40" w:rsidDel="009C010F">
                  <w:rPr>
                    <w:rFonts w:cs="Arial"/>
                    <w:color w:val="000000"/>
                    <w:sz w:val="20"/>
                    <w:szCs w:val="21"/>
                    <w:lang w:val="en-IE"/>
                  </w:rPr>
                  <w:delText>UFE will submit namely:</w:delText>
                </w:r>
              </w:del>
            </w:ins>
          </w:p>
          <w:p w14:paraId="4C871C31" w14:textId="1FFC6657" w:rsidR="00624CA7" w:rsidRPr="00E73B40" w:rsidDel="009C010F" w:rsidRDefault="00624CA7" w:rsidP="00FE10FD">
            <w:pPr>
              <w:pStyle w:val="TableText"/>
              <w:keepNext/>
              <w:numPr>
                <w:ilvl w:val="0"/>
                <w:numId w:val="56"/>
              </w:numPr>
              <w:spacing w:line="240" w:lineRule="exact"/>
              <w:jc w:val="both"/>
              <w:cnfStyle w:val="000000000000" w:firstRow="0" w:lastRow="0" w:firstColumn="0" w:lastColumn="0" w:oddVBand="0" w:evenVBand="0" w:oddHBand="0" w:evenHBand="0" w:firstRowFirstColumn="0" w:firstRowLastColumn="0" w:lastRowFirstColumn="0" w:lastRowLastColumn="0"/>
              <w:rPr>
                <w:ins w:id="666" w:author="Author"/>
                <w:del w:id="667" w:author="Author"/>
                <w:color w:val="auto"/>
                <w:sz w:val="20"/>
                <w:szCs w:val="18"/>
                <w:lang w:val="en-IE" w:eastAsia="en-US"/>
              </w:rPr>
            </w:pPr>
            <w:ins w:id="668" w:author="Author">
              <w:del w:id="669" w:author="Author">
                <w:r w:rsidRPr="00E73B40" w:rsidDel="009C010F">
                  <w:rPr>
                    <w:color w:val="auto"/>
                    <w:sz w:val="20"/>
                    <w:szCs w:val="18"/>
                    <w:lang w:val="en-IE" w:eastAsia="en-US"/>
                  </w:rPr>
                  <w:delText>Existing offer</w:delText>
                </w:r>
              </w:del>
            </w:ins>
          </w:p>
          <w:p w14:paraId="2B888F86" w14:textId="30EEE66E" w:rsidR="00624CA7" w:rsidRPr="00E73B40" w:rsidDel="009C010F" w:rsidRDefault="00624CA7" w:rsidP="00FE10FD">
            <w:pPr>
              <w:pStyle w:val="TableText"/>
              <w:keepNext/>
              <w:numPr>
                <w:ilvl w:val="0"/>
                <w:numId w:val="56"/>
              </w:numPr>
              <w:spacing w:line="240" w:lineRule="exact"/>
              <w:jc w:val="both"/>
              <w:cnfStyle w:val="000000000000" w:firstRow="0" w:lastRow="0" w:firstColumn="0" w:lastColumn="0" w:oddVBand="0" w:evenVBand="0" w:oddHBand="0" w:evenHBand="0" w:firstRowFirstColumn="0" w:firstRowLastColumn="0" w:lastRowFirstColumn="0" w:lastRowLastColumn="0"/>
              <w:rPr>
                <w:ins w:id="670" w:author="Author"/>
                <w:del w:id="671" w:author="Author"/>
                <w:color w:val="auto"/>
                <w:sz w:val="20"/>
                <w:szCs w:val="18"/>
                <w:lang w:val="en-IE" w:eastAsia="en-US"/>
              </w:rPr>
            </w:pPr>
            <w:ins w:id="672" w:author="Author">
              <w:del w:id="673" w:author="Author">
                <w:r w:rsidRPr="00E73B40" w:rsidDel="009C010F">
                  <w:rPr>
                    <w:color w:val="auto"/>
                    <w:sz w:val="20"/>
                    <w:szCs w:val="18"/>
                    <w:lang w:val="en-IE" w:eastAsia="en-US"/>
                  </w:rPr>
                  <w:delText>Selected offer</w:delText>
                </w:r>
              </w:del>
            </w:ins>
          </w:p>
          <w:p w14:paraId="044F0567" w14:textId="580AE718" w:rsidR="00624CA7" w:rsidRPr="00E73B40" w:rsidDel="009C010F" w:rsidRDefault="00624CA7" w:rsidP="00B637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74" w:author="Author"/>
                <w:del w:id="675" w:author="Author"/>
                <w:color w:val="auto"/>
                <w:sz w:val="20"/>
                <w:szCs w:val="18"/>
                <w:lang w:val="en-IE" w:eastAsia="en-US"/>
              </w:rPr>
            </w:pPr>
            <w:ins w:id="676" w:author="Author">
              <w:del w:id="677" w:author="Author">
                <w:r w:rsidRPr="00E73B40" w:rsidDel="009C010F">
                  <w:rPr>
                    <w:color w:val="auto"/>
                    <w:sz w:val="20"/>
                    <w:szCs w:val="18"/>
                    <w:lang w:val="en-IE" w:eastAsia="en-US"/>
                  </w:rPr>
                  <w:delText>With this configuration, UFE must implement the logic to add the missing components and remove the ones incompatibles (keep/cease/provide).</w:delText>
                </w:r>
              </w:del>
            </w:ins>
          </w:p>
          <w:p w14:paraId="5862B0AE" w14:textId="7F709F86" w:rsidR="00624CA7" w:rsidRPr="00E73B40" w:rsidDel="009C010F" w:rsidRDefault="00624CA7" w:rsidP="009D239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78" w:author="Author"/>
                <w:color w:val="auto"/>
                <w:sz w:val="20"/>
                <w:szCs w:val="18"/>
                <w:lang w:val="en-IE" w:eastAsia="en-US"/>
              </w:rPr>
            </w:pPr>
            <w:ins w:id="679" w:author="Author">
              <w:del w:id="680" w:author="Author">
                <w:r w:rsidRPr="00E73B40" w:rsidDel="009C010F">
                  <w:rPr>
                    <w:color w:val="auto"/>
                    <w:sz w:val="20"/>
                    <w:szCs w:val="18"/>
                    <w:lang w:val="en-IE" w:eastAsia="en-US"/>
                  </w:rPr>
                  <w:delText>UFE must manage if a component is mandatory in the selected plan and cannot be removed, it won´t be possible to remove it and the NBA campaign cannot be applied. In this scenario, UFE will warn the user with the message WM_SAL_17</w:delText>
                </w:r>
              </w:del>
            </w:ins>
          </w:p>
        </w:tc>
        <w:tc>
          <w:tcPr>
            <w:tcW w:w="4028" w:type="dxa"/>
          </w:tcPr>
          <w:p w14:paraId="5D20DBB3" w14:textId="0F9129DC" w:rsidR="00624CA7" w:rsidRPr="00E73B40" w:rsidDel="009C010F" w:rsidRDefault="00624CA7" w:rsidP="00DE07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81" w:author="Author"/>
                <w:color w:val="auto"/>
                <w:sz w:val="20"/>
                <w:szCs w:val="18"/>
                <w:lang w:val="en-IE" w:eastAsia="en-US"/>
              </w:rPr>
            </w:pPr>
            <w:ins w:id="682" w:author="Author">
              <w:del w:id="683" w:author="Author">
                <w:r w:rsidRPr="00E73B40" w:rsidDel="009C010F">
                  <w:rPr>
                    <w:color w:val="auto"/>
                    <w:sz w:val="20"/>
                    <w:szCs w:val="18"/>
                    <w:lang w:val="en-IE" w:eastAsia="en-US"/>
                  </w:rPr>
                  <w:delText>If any error occurs</w:delText>
                </w:r>
                <w:r w:rsidR="009D2397" w:rsidDel="009C010F">
                  <w:rPr>
                    <w:color w:val="auto"/>
                    <w:sz w:val="20"/>
                    <w:szCs w:val="18"/>
                    <w:lang w:val="en-IE" w:eastAsia="en-US"/>
                  </w:rPr>
                  <w:delText xml:space="preserve"> </w:delText>
                </w:r>
                <w:r w:rsidR="00DE07BB" w:rsidDel="009C010F">
                  <w:rPr>
                    <w:color w:val="auto"/>
                    <w:sz w:val="20"/>
                    <w:szCs w:val="18"/>
                    <w:lang w:val="en-IE" w:eastAsia="en-US"/>
                  </w:rPr>
                  <w:delText>while applying the offer from NBA with the current offer</w:delText>
                </w:r>
                <w:r w:rsidR="009D2397" w:rsidDel="009C010F">
                  <w:rPr>
                    <w:color w:val="auto"/>
                    <w:sz w:val="20"/>
                    <w:szCs w:val="18"/>
                    <w:lang w:val="en-IE" w:eastAsia="en-US"/>
                  </w:rPr>
                  <w:delText>,</w:delText>
                </w:r>
                <w:r w:rsidRPr="00E73B40" w:rsidDel="009C010F">
                  <w:rPr>
                    <w:color w:val="auto"/>
                    <w:sz w:val="20"/>
                    <w:szCs w:val="18"/>
                    <w:lang w:val="en-IE" w:eastAsia="en-US"/>
                  </w:rPr>
                  <w:delText xml:space="preserve"> UFE warns the user with the error message EM_SAL_42 and the business scenario ends.</w:delText>
                </w:r>
              </w:del>
            </w:ins>
          </w:p>
        </w:tc>
      </w:tr>
      <w:tr w:rsidR="00624CA7" w:rsidRPr="00E73B40" w:rsidDel="009C010F" w14:paraId="1E65AE3E" w14:textId="24A3D2BF" w:rsidTr="008A5D78">
        <w:trPr>
          <w:trHeight w:val="440"/>
          <w:del w:id="68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9239951" w14:textId="3EF1581B" w:rsidR="00624CA7" w:rsidRPr="00E73B40" w:rsidDel="009C010F" w:rsidRDefault="00624CA7" w:rsidP="008A5D78">
            <w:pPr>
              <w:pStyle w:val="TableText"/>
              <w:keepNext/>
              <w:tabs>
                <w:tab w:val="left" w:pos="567"/>
              </w:tabs>
              <w:spacing w:line="240" w:lineRule="exact"/>
              <w:rPr>
                <w:del w:id="685" w:author="Author"/>
                <w:color w:val="auto"/>
                <w:sz w:val="20"/>
                <w:szCs w:val="20"/>
                <w:lang w:val="en-IE"/>
              </w:rPr>
            </w:pPr>
          </w:p>
        </w:tc>
        <w:tc>
          <w:tcPr>
            <w:tcW w:w="4042" w:type="dxa"/>
          </w:tcPr>
          <w:p w14:paraId="0DFC1B19" w14:textId="72D92DF6"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86" w:author="Author"/>
                <w:color w:val="595959"/>
                <w:sz w:val="20"/>
                <w:szCs w:val="18"/>
                <w:lang w:val="en-IE" w:eastAsia="en-US"/>
              </w:rPr>
            </w:pPr>
            <w:del w:id="687"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c</w:delText>
              </w:r>
              <w:r w:rsidR="00624CA7" w:rsidRPr="00E73B40" w:rsidDel="009C010F">
                <w:rPr>
                  <w:color w:val="595959"/>
                  <w:sz w:val="20"/>
                  <w:szCs w:val="18"/>
                  <w:lang w:val="en-IE" w:eastAsia="en-US"/>
                </w:rPr>
                <w:delText>. Reject/Postpone campaign</w:delText>
              </w:r>
            </w:del>
          </w:p>
          <w:p w14:paraId="4560BBB2" w14:textId="744D8483" w:rsidR="00624CA7" w:rsidRPr="00E73B40"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88" w:author="Author"/>
                <w:color w:val="auto"/>
                <w:sz w:val="20"/>
                <w:szCs w:val="18"/>
                <w:lang w:val="en-IE" w:eastAsia="en-US"/>
              </w:rPr>
            </w:pPr>
            <w:del w:id="689" w:author="Author">
              <w:r w:rsidRPr="00E73B40" w:rsidDel="009C010F">
                <w:rPr>
                  <w:color w:val="auto"/>
                  <w:sz w:val="20"/>
                  <w:szCs w:val="18"/>
                  <w:lang w:val="en-IE" w:eastAsia="en-US"/>
                </w:rPr>
                <w:delText>If the user rejects or postpones the campaign, UFE sends this information to the MCCM system and shows the corresponding success message to the user:</w:delText>
              </w:r>
            </w:del>
          </w:p>
          <w:p w14:paraId="30533D7C" w14:textId="5CE19B1C" w:rsidR="00624CA7" w:rsidRPr="00E73B40" w:rsidDel="009C010F" w:rsidRDefault="00624CA7" w:rsidP="00FE10FD">
            <w:pPr>
              <w:pStyle w:val="TableText"/>
              <w:keepNext/>
              <w:numPr>
                <w:ilvl w:val="0"/>
                <w:numId w:val="48"/>
              </w:numPr>
              <w:spacing w:line="240" w:lineRule="exact"/>
              <w:jc w:val="both"/>
              <w:cnfStyle w:val="000000000000" w:firstRow="0" w:lastRow="0" w:firstColumn="0" w:lastColumn="0" w:oddVBand="0" w:evenVBand="0" w:oddHBand="0" w:evenHBand="0" w:firstRowFirstColumn="0" w:firstRowLastColumn="0" w:lastRowFirstColumn="0" w:lastRowLastColumn="0"/>
              <w:rPr>
                <w:del w:id="690" w:author="Author"/>
                <w:color w:val="auto"/>
                <w:sz w:val="20"/>
                <w:szCs w:val="18"/>
                <w:lang w:val="en-IE" w:eastAsia="en-US"/>
              </w:rPr>
            </w:pPr>
            <w:del w:id="691" w:author="Author">
              <w:r w:rsidRPr="00E73B40" w:rsidDel="009C010F">
                <w:rPr>
                  <w:color w:val="auto"/>
                  <w:sz w:val="20"/>
                  <w:szCs w:val="18"/>
                  <w:lang w:val="en-IE" w:eastAsia="en-US"/>
                </w:rPr>
                <w:delText>Reject: SM_SAL_6.</w:delText>
              </w:r>
            </w:del>
          </w:p>
          <w:p w14:paraId="65BDBB66" w14:textId="56087562" w:rsidR="00624CA7" w:rsidRPr="00E73B40" w:rsidDel="009C010F" w:rsidRDefault="00624CA7" w:rsidP="00FE10FD">
            <w:pPr>
              <w:pStyle w:val="TableText"/>
              <w:keepNext/>
              <w:numPr>
                <w:ilvl w:val="0"/>
                <w:numId w:val="48"/>
              </w:numPr>
              <w:spacing w:line="240" w:lineRule="exact"/>
              <w:jc w:val="both"/>
              <w:cnfStyle w:val="000000000000" w:firstRow="0" w:lastRow="0" w:firstColumn="0" w:lastColumn="0" w:oddVBand="0" w:evenVBand="0" w:oddHBand="0" w:evenHBand="0" w:firstRowFirstColumn="0" w:firstRowLastColumn="0" w:lastRowFirstColumn="0" w:lastRowLastColumn="0"/>
              <w:rPr>
                <w:del w:id="692" w:author="Author"/>
                <w:color w:val="auto"/>
                <w:sz w:val="20"/>
                <w:szCs w:val="18"/>
                <w:lang w:val="en-IE" w:eastAsia="en-US"/>
              </w:rPr>
            </w:pPr>
            <w:del w:id="693" w:author="Author">
              <w:r w:rsidRPr="00E73B40" w:rsidDel="009C010F">
                <w:rPr>
                  <w:color w:val="auto"/>
                  <w:sz w:val="20"/>
                  <w:szCs w:val="18"/>
                  <w:lang w:val="en-IE" w:eastAsia="en-US"/>
                </w:rPr>
                <w:delText>Postpone: SM_SAL_7.</w:delText>
              </w:r>
            </w:del>
          </w:p>
        </w:tc>
        <w:tc>
          <w:tcPr>
            <w:tcW w:w="4028" w:type="dxa"/>
          </w:tcPr>
          <w:p w14:paraId="3ACB2560" w14:textId="1D8C263E" w:rsidR="00624CA7" w:rsidRPr="00E73B40" w:rsidDel="009C010F" w:rsidRDefault="00624CA7" w:rsidP="00CD6AD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94" w:author="Author"/>
                <w:color w:val="auto"/>
                <w:sz w:val="20"/>
                <w:szCs w:val="18"/>
                <w:lang w:val="en-IE" w:eastAsia="en-US"/>
              </w:rPr>
            </w:pPr>
            <w:del w:id="695" w:author="Author">
              <w:r w:rsidRPr="00E73B40" w:rsidDel="009C010F">
                <w:rPr>
                  <w:color w:val="auto"/>
                  <w:sz w:val="20"/>
                  <w:szCs w:val="18"/>
                  <w:lang w:val="en-IE" w:eastAsia="en-US"/>
                </w:rPr>
                <w:delText>If any error occurs trying to inform MCCM of the customer decision, UFE warns the user with the error message EM_SAL_33.</w:delText>
              </w:r>
            </w:del>
          </w:p>
        </w:tc>
      </w:tr>
      <w:tr w:rsidR="00624CA7" w:rsidRPr="00E73B40" w:rsidDel="009C010F" w14:paraId="665D849C" w14:textId="09D3EB6F" w:rsidTr="008A5D78">
        <w:trPr>
          <w:trHeight w:val="440"/>
          <w:ins w:id="696" w:author="Author"/>
          <w:del w:id="69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3DFFCC" w14:textId="3BD8A208" w:rsidR="00624CA7" w:rsidRPr="00E73B40" w:rsidDel="009C010F" w:rsidRDefault="00624CA7" w:rsidP="008A5D78">
            <w:pPr>
              <w:pStyle w:val="TableText"/>
              <w:keepNext/>
              <w:tabs>
                <w:tab w:val="left" w:pos="567"/>
              </w:tabs>
              <w:spacing w:line="240" w:lineRule="exact"/>
              <w:rPr>
                <w:ins w:id="698" w:author="Author"/>
                <w:del w:id="699" w:author="Author"/>
                <w:color w:val="auto"/>
                <w:sz w:val="20"/>
                <w:szCs w:val="20"/>
                <w:lang w:val="en-IE"/>
              </w:rPr>
            </w:pPr>
          </w:p>
        </w:tc>
        <w:tc>
          <w:tcPr>
            <w:tcW w:w="4042" w:type="dxa"/>
          </w:tcPr>
          <w:p w14:paraId="488BC2AC" w14:textId="32EBFDC2" w:rsidR="00624CA7" w:rsidRPr="00E73B40" w:rsidDel="009C010F" w:rsidRDefault="00624CA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00" w:author="Author"/>
                <w:del w:id="701" w:author="Author"/>
                <w:color w:val="595959"/>
                <w:sz w:val="20"/>
                <w:szCs w:val="18"/>
                <w:lang w:val="en-IE" w:eastAsia="en-US"/>
              </w:rPr>
            </w:pPr>
            <w:ins w:id="702" w:author="Author">
              <w:del w:id="703" w:author="Author">
                <w:r w:rsidRPr="00E73B40" w:rsidDel="009C010F">
                  <w:rPr>
                    <w:color w:val="595959"/>
                    <w:sz w:val="20"/>
                    <w:szCs w:val="18"/>
                    <w:lang w:val="en-IE" w:eastAsia="en-US"/>
                  </w:rPr>
                  <w:delText>1</w:delText>
                </w:r>
              </w:del>
            </w:ins>
            <w:del w:id="704" w:author="Author">
              <w:r w:rsidR="003A4B53" w:rsidDel="009C010F">
                <w:rPr>
                  <w:color w:val="595959"/>
                  <w:sz w:val="20"/>
                  <w:szCs w:val="18"/>
                  <w:lang w:val="en-IE" w:eastAsia="en-US"/>
                </w:rPr>
                <w:delText>2</w:delText>
              </w:r>
            </w:del>
            <w:ins w:id="705" w:author="Author">
              <w:del w:id="706" w:author="Author">
                <w:r w:rsidDel="009C010F">
                  <w:rPr>
                    <w:color w:val="595959"/>
                    <w:sz w:val="20"/>
                    <w:szCs w:val="18"/>
                    <w:lang w:val="en-IE" w:eastAsia="en-US"/>
                  </w:rPr>
                  <w:delText>d</w:delText>
                </w:r>
                <w:r w:rsidRPr="00E73B40" w:rsidDel="009C010F">
                  <w:rPr>
                    <w:color w:val="595959"/>
                    <w:sz w:val="20"/>
                    <w:szCs w:val="18"/>
                    <w:lang w:val="en-IE" w:eastAsia="en-US"/>
                  </w:rPr>
                  <w:delText xml:space="preserve">. </w:delText>
                </w:r>
                <w:r w:rsidDel="009C010F">
                  <w:rPr>
                    <w:color w:val="595959"/>
                    <w:sz w:val="20"/>
                    <w:szCs w:val="18"/>
                    <w:lang w:val="en-IE" w:eastAsia="en-US"/>
                  </w:rPr>
                  <w:delText>Accept</w:delText>
                </w:r>
                <w:r w:rsidRPr="00E73B40" w:rsidDel="009C010F">
                  <w:rPr>
                    <w:color w:val="595959"/>
                    <w:sz w:val="20"/>
                    <w:szCs w:val="18"/>
                    <w:lang w:val="en-IE" w:eastAsia="en-US"/>
                  </w:rPr>
                  <w:delText xml:space="preserve"> campaign</w:delText>
                </w:r>
              </w:del>
            </w:ins>
          </w:p>
          <w:p w14:paraId="648ADDA5" w14:textId="1C10D90F" w:rsidR="00624CA7" w:rsidRPr="00624CA7"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07" w:author="Author"/>
                <w:del w:id="708" w:author="Author"/>
                <w:color w:val="auto"/>
                <w:sz w:val="20"/>
                <w:szCs w:val="18"/>
                <w:lang w:val="en-IE" w:eastAsia="en-US"/>
              </w:rPr>
            </w:pPr>
            <w:ins w:id="709" w:author="Author">
              <w:del w:id="710" w:author="Author">
                <w:r w:rsidRPr="00E73B40" w:rsidDel="009C010F">
                  <w:rPr>
                    <w:color w:val="auto"/>
                    <w:sz w:val="20"/>
                    <w:szCs w:val="18"/>
                    <w:lang w:val="en-IE" w:eastAsia="en-US"/>
                  </w:rPr>
                  <w:delText xml:space="preserve">If the user </w:delText>
                </w:r>
                <w:r w:rsidDel="009C010F">
                  <w:rPr>
                    <w:color w:val="auto"/>
                    <w:sz w:val="20"/>
                    <w:szCs w:val="18"/>
                    <w:lang w:val="en-IE" w:eastAsia="en-US"/>
                  </w:rPr>
                  <w:delText xml:space="preserve">accepts </w:delText>
                </w:r>
                <w:r w:rsidRPr="00E73B40" w:rsidDel="009C010F">
                  <w:rPr>
                    <w:color w:val="auto"/>
                    <w:sz w:val="20"/>
                    <w:szCs w:val="18"/>
                    <w:lang w:val="en-IE" w:eastAsia="en-US"/>
                  </w:rPr>
                  <w:delText>the campaign, UFE sends this information to the MCCM system and shows the correspondi</w:delText>
                </w:r>
                <w:r w:rsidDel="009C010F">
                  <w:rPr>
                    <w:color w:val="auto"/>
                    <w:sz w:val="20"/>
                    <w:szCs w:val="18"/>
                    <w:lang w:val="en-IE" w:eastAsia="en-US"/>
                  </w:rPr>
                  <w:delText>ng success message to the user SM_SAL_8</w:delText>
                </w:r>
              </w:del>
            </w:ins>
          </w:p>
        </w:tc>
        <w:tc>
          <w:tcPr>
            <w:tcW w:w="4028" w:type="dxa"/>
          </w:tcPr>
          <w:p w14:paraId="3E65E70C" w14:textId="4D63D44A" w:rsidR="00624CA7" w:rsidRPr="00E73B40" w:rsidDel="009C010F" w:rsidRDefault="00624CA7" w:rsidP="00CD6AD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11" w:author="Author"/>
                <w:del w:id="712" w:author="Author"/>
                <w:color w:val="auto"/>
                <w:sz w:val="20"/>
                <w:szCs w:val="18"/>
                <w:lang w:val="en-IE" w:eastAsia="en-US"/>
              </w:rPr>
            </w:pPr>
            <w:ins w:id="713" w:author="Author">
              <w:del w:id="714" w:author="Author">
                <w:r w:rsidRPr="00E73B40" w:rsidDel="009C010F">
                  <w:rPr>
                    <w:color w:val="auto"/>
                    <w:sz w:val="20"/>
                    <w:szCs w:val="18"/>
                    <w:lang w:val="en-IE" w:eastAsia="en-US"/>
                  </w:rPr>
                  <w:delText>If any error occurs trying to inform MCCM of the customer decision, UFE warns the user with the error message EM_SAL_33.</w:delText>
                </w:r>
              </w:del>
            </w:ins>
          </w:p>
        </w:tc>
      </w:tr>
    </w:tbl>
    <w:p w14:paraId="40180929" w14:textId="521CCFF8" w:rsidR="0095702F" w:rsidRPr="00E73B40" w:rsidRDefault="0095702F" w:rsidP="0095702F">
      <w:pPr>
        <w:pStyle w:val="Heading5"/>
        <w:keepNext/>
        <w:rPr>
          <w:lang w:val="en-IE"/>
        </w:rPr>
      </w:pPr>
      <w:bookmarkStart w:id="715" w:name="_Activity_13_»"/>
      <w:bookmarkEnd w:id="715"/>
      <w:r w:rsidRPr="00E73B40">
        <w:rPr>
          <w:lang w:val="en-IE"/>
        </w:rPr>
        <w:t xml:space="preserve">Activity </w:t>
      </w:r>
      <w:r w:rsidR="008D1BA5" w:rsidRPr="00E73B40">
        <w:rPr>
          <w:lang w:val="en-IE"/>
        </w:rPr>
        <w:t>1</w:t>
      </w:r>
      <w:r w:rsidR="003A4B53">
        <w:rPr>
          <w:lang w:val="en-IE"/>
        </w:rPr>
        <w:t>3</w:t>
      </w:r>
      <w:r w:rsidR="008D1BA5" w:rsidRPr="00E73B40">
        <w:rPr>
          <w:lang w:val="en-IE"/>
        </w:rPr>
        <w:t xml:space="preserve"> </w:t>
      </w:r>
      <w:r w:rsidRPr="00E73B40">
        <w:rPr>
          <w:lang w:val="en-IE"/>
        </w:rPr>
        <w:t>» Validate offer configuration</w:t>
      </w:r>
    </w:p>
    <w:tbl>
      <w:tblPr>
        <w:tblStyle w:val="CelFocus1"/>
        <w:tblW w:w="0" w:type="auto"/>
        <w:tblLook w:val="04A0" w:firstRow="1" w:lastRow="0" w:firstColumn="1" w:lastColumn="0" w:noHBand="0" w:noVBand="1"/>
      </w:tblPr>
      <w:tblGrid>
        <w:gridCol w:w="1522"/>
        <w:gridCol w:w="4042"/>
        <w:gridCol w:w="4028"/>
      </w:tblGrid>
      <w:tr w:rsidR="0095702F" w:rsidRPr="00E73B40" w14:paraId="09366CC5"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752435F2" w14:textId="77777777" w:rsidR="0095702F" w:rsidRPr="00E73B40" w:rsidRDefault="0095702F" w:rsidP="008A5D78">
            <w:pPr>
              <w:jc w:val="left"/>
              <w:rPr>
                <w:b w:val="0"/>
                <w:sz w:val="20"/>
                <w:szCs w:val="20"/>
                <w:lang w:val="en-IE"/>
              </w:rPr>
            </w:pPr>
            <w:r w:rsidRPr="00E73B40">
              <w:rPr>
                <w:sz w:val="20"/>
                <w:szCs w:val="20"/>
                <w:lang w:val="en-IE"/>
              </w:rPr>
              <w:t>Activity Specification</w:t>
            </w:r>
          </w:p>
        </w:tc>
      </w:tr>
      <w:tr w:rsidR="0095702F" w:rsidRPr="00E73B40" w14:paraId="348D43AC"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7F76BC1" w14:textId="77777777" w:rsidR="0095702F" w:rsidRPr="00E73B40" w:rsidRDefault="0095702F"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9ED88B4"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8A24711"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95702F" w:rsidRPr="00E73B40" w14:paraId="76C0532A"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A69F7ED" w14:textId="77777777" w:rsidR="0095702F" w:rsidRPr="00E73B40" w:rsidRDefault="0095702F"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E58FBCA"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95702F" w:rsidRPr="00E73B40" w14:paraId="63B2F81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4369D8" w14:textId="77777777" w:rsidR="0095702F" w:rsidRPr="00E73B40" w:rsidRDefault="0095702F"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4405969" w14:textId="63BA8C0B" w:rsidR="0095702F" w:rsidRPr="00E73B40"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716" w:author="Author">
              <w:r>
                <w:rPr>
                  <w:color w:val="auto"/>
                  <w:sz w:val="20"/>
                  <w:szCs w:val="20"/>
                  <w:lang w:val="en-IE"/>
                </w:rPr>
                <w:t>Equipment’s Component</w:t>
              </w:r>
            </w:ins>
          </w:p>
        </w:tc>
      </w:tr>
      <w:tr w:rsidR="0095702F" w:rsidRPr="00E73B40" w14:paraId="5E01EDE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3E4A0BC" w14:textId="77777777" w:rsidR="0095702F" w:rsidRPr="00E73B40" w:rsidRDefault="0095702F"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0209BB2" w14:textId="2F79A87A" w:rsidR="0095702F" w:rsidRPr="00E73B40" w:rsidRDefault="0095702F" w:rsidP="0095702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requests to validate the offer configuration until the moment.</w:t>
            </w:r>
          </w:p>
        </w:tc>
      </w:tr>
      <w:tr w:rsidR="009B3189" w:rsidRPr="00E73B40" w14:paraId="4EC08CE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B119D61" w14:textId="77777777" w:rsidR="009B3189" w:rsidRPr="00E73B40" w:rsidRDefault="009B3189"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DCF4484" w14:textId="77777777" w:rsidR="009B3189" w:rsidRPr="00E73B40" w:rsidRDefault="009B3189"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53845138" w14:textId="77777777" w:rsidR="009B3189" w:rsidRPr="00E73B40" w:rsidRDefault="009B3189"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62CC64F" w14:textId="77777777" w:rsidR="009B3189" w:rsidRPr="00E73B40" w:rsidRDefault="009B3189"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9B3189" w:rsidRPr="00E73B40" w14:paraId="5BF98FA6"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BEB6432" w14:textId="77777777" w:rsidR="009B3189" w:rsidRPr="00E73B40" w:rsidRDefault="009B3189" w:rsidP="008A5D78">
            <w:pPr>
              <w:pStyle w:val="TableText"/>
              <w:keepNext/>
              <w:tabs>
                <w:tab w:val="left" w:pos="567"/>
              </w:tabs>
              <w:spacing w:line="240" w:lineRule="exact"/>
              <w:jc w:val="left"/>
              <w:rPr>
                <w:color w:val="auto"/>
                <w:sz w:val="20"/>
                <w:szCs w:val="20"/>
                <w:lang w:val="en-IE"/>
              </w:rPr>
            </w:pPr>
          </w:p>
        </w:tc>
        <w:tc>
          <w:tcPr>
            <w:tcW w:w="4042" w:type="dxa"/>
          </w:tcPr>
          <w:p w14:paraId="7B291848" w14:textId="19BA83EB" w:rsidR="009B3189" w:rsidRPr="00E73B40" w:rsidRDefault="009B3189"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3A4B53">
              <w:rPr>
                <w:color w:val="439782"/>
                <w:sz w:val="20"/>
                <w:szCs w:val="18"/>
                <w:lang w:val="en-IE" w:eastAsia="en-US"/>
              </w:rPr>
              <w:t>3</w:t>
            </w:r>
            <w:r w:rsidRPr="00E73B40">
              <w:rPr>
                <w:color w:val="439782"/>
                <w:sz w:val="20"/>
                <w:szCs w:val="18"/>
                <w:lang w:val="en-IE" w:eastAsia="en-US"/>
              </w:rPr>
              <w:t>a. Validate offer configuration</w:t>
            </w:r>
          </w:p>
          <w:p w14:paraId="206FB4EC" w14:textId="461CE0E1" w:rsidR="009B3189" w:rsidRPr="00E73B40" w:rsidRDefault="009B3189" w:rsidP="00E164B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validates the offer configuration, based on configured rules on UFE Catalogue (for full details on this component, please see [2]).</w:t>
            </w:r>
          </w:p>
        </w:tc>
        <w:tc>
          <w:tcPr>
            <w:tcW w:w="4028" w:type="dxa"/>
          </w:tcPr>
          <w:p w14:paraId="46D7F47E" w14:textId="4EC2119A" w:rsidR="009B3189" w:rsidRPr="00E73B40" w:rsidRDefault="009B318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unconformity detected, UFE warns the user with the corresponding information:</w:t>
            </w:r>
          </w:p>
          <w:p w14:paraId="5FA50D7D" w14:textId="4832F754" w:rsidR="009B3189" w:rsidRPr="00E73B40" w:rsidRDefault="009B3189" w:rsidP="00A5332B">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Mandatory billing offers, and why</w:t>
            </w:r>
          </w:p>
          <w:p w14:paraId="4E463897" w14:textId="66472AE7" w:rsidR="009B3189" w:rsidRPr="00E73B40" w:rsidRDefault="009B3189" w:rsidP="00A5332B">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Incompatible billing offers, and why</w:t>
            </w:r>
          </w:p>
          <w:p w14:paraId="3E912905" w14:textId="77777777" w:rsidR="009B3189" w:rsidRDefault="009B3189" w:rsidP="00884FE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17" w:author="Author"/>
                <w:color w:val="auto"/>
                <w:sz w:val="20"/>
                <w:szCs w:val="18"/>
                <w:lang w:val="en-IE" w:eastAsia="en-US"/>
              </w:rPr>
            </w:pPr>
            <w:r w:rsidRPr="00E73B40">
              <w:rPr>
                <w:color w:val="auto"/>
                <w:sz w:val="20"/>
                <w:szCs w:val="18"/>
                <w:lang w:val="en-IE" w:eastAsia="en-US"/>
              </w:rPr>
              <w:t>The user is able to apply the corrections automatically or reject them. However, the process does not continue while the offers in the basket are not correctly configured regarding billing offers</w:t>
            </w:r>
            <w:r>
              <w:rPr>
                <w:color w:val="auto"/>
                <w:sz w:val="20"/>
                <w:szCs w:val="18"/>
                <w:lang w:val="en-IE" w:eastAsia="en-US"/>
              </w:rPr>
              <w:t>, components and attributes</w:t>
            </w:r>
            <w:r w:rsidRPr="00E73B40">
              <w:rPr>
                <w:color w:val="auto"/>
                <w:sz w:val="20"/>
                <w:szCs w:val="18"/>
                <w:lang w:val="en-IE" w:eastAsia="en-US"/>
              </w:rPr>
              <w:t>.</w:t>
            </w:r>
          </w:p>
          <w:p w14:paraId="787C84A4" w14:textId="375F877E" w:rsidR="00902EC8" w:rsidRPr="00E73B40" w:rsidRDefault="00902EC8" w:rsidP="004006C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718" w:author="Author">
              <w:r>
                <w:rPr>
                  <w:color w:val="auto"/>
                  <w:sz w:val="20"/>
                  <w:szCs w:val="18"/>
                  <w:lang w:val="en-IE" w:eastAsia="en-US"/>
                </w:rPr>
                <w:t xml:space="preserve">If by the rules defined it </w:t>
              </w:r>
              <w:r w:rsidR="00C15473">
                <w:rPr>
                  <w:color w:val="auto"/>
                  <w:sz w:val="20"/>
                  <w:szCs w:val="18"/>
                  <w:lang w:val="en-IE" w:eastAsia="en-US"/>
                </w:rPr>
                <w:t>is not</w:t>
              </w:r>
              <w:r>
                <w:rPr>
                  <w:color w:val="auto"/>
                  <w:sz w:val="20"/>
                  <w:szCs w:val="18"/>
                  <w:lang w:val="en-IE" w:eastAsia="en-US"/>
                </w:rPr>
                <w:t xml:space="preserve"> possible to identify which billing offers are in conflict, UFE will show the </w:t>
              </w:r>
              <w:r w:rsidR="004006C1">
                <w:rPr>
                  <w:color w:val="auto"/>
                  <w:sz w:val="20"/>
                  <w:szCs w:val="18"/>
                  <w:lang w:val="en-IE" w:eastAsia="en-US"/>
                </w:rPr>
                <w:t>warning</w:t>
              </w:r>
              <w:r>
                <w:rPr>
                  <w:color w:val="auto"/>
                  <w:sz w:val="20"/>
                  <w:szCs w:val="18"/>
                  <w:lang w:val="en-IE" w:eastAsia="en-US"/>
                </w:rPr>
                <w:t xml:space="preserve"> message </w:t>
              </w:r>
              <w:r w:rsidR="004006C1">
                <w:rPr>
                  <w:color w:val="auto"/>
                  <w:sz w:val="20"/>
                  <w:szCs w:val="18"/>
                  <w:lang w:val="en-IE" w:eastAsia="en-US"/>
                </w:rPr>
                <w:t>WM</w:t>
              </w:r>
              <w:r>
                <w:rPr>
                  <w:color w:val="auto"/>
                  <w:sz w:val="20"/>
                  <w:szCs w:val="18"/>
                  <w:lang w:val="en-IE" w:eastAsia="en-US"/>
                </w:rPr>
                <w:t>_SAL_</w:t>
              </w:r>
              <w:r w:rsidR="004006C1">
                <w:rPr>
                  <w:color w:val="auto"/>
                  <w:sz w:val="20"/>
                  <w:szCs w:val="18"/>
                  <w:lang w:val="en-IE" w:eastAsia="en-US"/>
                </w:rPr>
                <w:t>7</w:t>
              </w:r>
              <w:r>
                <w:rPr>
                  <w:color w:val="auto"/>
                  <w:sz w:val="20"/>
                  <w:szCs w:val="18"/>
                  <w:lang w:val="en-IE" w:eastAsia="en-US"/>
                </w:rPr>
                <w:t xml:space="preserve"> and the user must proceed to the corrections manually.</w:t>
              </w:r>
            </w:ins>
          </w:p>
        </w:tc>
      </w:tr>
      <w:tr w:rsidR="009B3189" w:rsidRPr="00E73B40" w14:paraId="6065E357"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D23132" w14:textId="77777777" w:rsidR="009B3189" w:rsidRPr="00E73B40" w:rsidRDefault="009B3189" w:rsidP="008A5D78">
            <w:pPr>
              <w:pStyle w:val="TableText"/>
              <w:keepNext/>
              <w:tabs>
                <w:tab w:val="left" w:pos="567"/>
              </w:tabs>
              <w:spacing w:line="240" w:lineRule="exact"/>
              <w:rPr>
                <w:color w:val="auto"/>
                <w:sz w:val="20"/>
                <w:szCs w:val="20"/>
                <w:lang w:val="en-IE"/>
              </w:rPr>
            </w:pPr>
          </w:p>
        </w:tc>
        <w:tc>
          <w:tcPr>
            <w:tcW w:w="4042" w:type="dxa"/>
          </w:tcPr>
          <w:p w14:paraId="14CFD03B" w14:textId="3CE64314" w:rsidR="009B3189" w:rsidRPr="007D5C53" w:rsidRDefault="009B3189"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3A4B53">
              <w:rPr>
                <w:color w:val="439782"/>
                <w:sz w:val="20"/>
                <w:szCs w:val="18"/>
                <w:lang w:val="en-IE" w:eastAsia="en-US"/>
              </w:rPr>
              <w:t>3</w:t>
            </w:r>
            <w:r>
              <w:rPr>
                <w:color w:val="439782"/>
                <w:sz w:val="20"/>
                <w:szCs w:val="18"/>
                <w:lang w:val="en-IE" w:eastAsia="en-US"/>
              </w:rPr>
              <w:t xml:space="preserve">b. </w:t>
            </w:r>
            <w:r w:rsidRPr="007D5C53">
              <w:rPr>
                <w:color w:val="439782"/>
                <w:sz w:val="20"/>
                <w:szCs w:val="18"/>
                <w:lang w:val="en-IE" w:eastAsia="en-US"/>
              </w:rPr>
              <w:t>Apply configuration corrections</w:t>
            </w:r>
          </w:p>
          <w:p w14:paraId="37514C9B" w14:textId="65612379" w:rsidR="009B3189" w:rsidRPr="00E73B40" w:rsidRDefault="009B3189" w:rsidP="004B61C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In case of any unconformity </w:t>
            </w:r>
            <w:r w:rsidR="00F16515">
              <w:rPr>
                <w:color w:val="auto"/>
                <w:sz w:val="20"/>
                <w:szCs w:val="18"/>
                <w:lang w:val="en-IE" w:eastAsia="en-US"/>
              </w:rPr>
              <w:t>was</w:t>
            </w:r>
            <w:r w:rsidR="00F16515" w:rsidRPr="00E73B40">
              <w:rPr>
                <w:color w:val="auto"/>
                <w:sz w:val="20"/>
                <w:szCs w:val="18"/>
                <w:lang w:val="en-IE" w:eastAsia="en-US"/>
              </w:rPr>
              <w:t xml:space="preserve"> </w:t>
            </w:r>
            <w:r w:rsidRPr="00E73B40">
              <w:rPr>
                <w:color w:val="auto"/>
                <w:sz w:val="20"/>
                <w:szCs w:val="18"/>
                <w:lang w:val="en-IE" w:eastAsia="en-US"/>
              </w:rPr>
              <w:t>detected</w:t>
            </w:r>
            <w:ins w:id="719" w:author="Author">
              <w:r w:rsidR="00F16515">
                <w:rPr>
                  <w:color w:val="auto"/>
                  <w:sz w:val="20"/>
                  <w:szCs w:val="18"/>
                  <w:lang w:val="en-IE" w:eastAsia="en-US"/>
                </w:rPr>
                <w:t xml:space="preserve"> for a single add-on/component,</w:t>
              </w:r>
            </w:ins>
            <w:r w:rsidRPr="00E73B40">
              <w:rPr>
                <w:color w:val="auto"/>
                <w:sz w:val="20"/>
                <w:szCs w:val="18"/>
                <w:lang w:val="en-IE" w:eastAsia="en-US"/>
              </w:rPr>
              <w:t xml:space="preserve"> UFE automatically select the mandatory billing offers and deselect the incompatible billing offers</w:t>
            </w:r>
            <w:ins w:id="720" w:author="Author">
              <w:r w:rsidRPr="00E73B40">
                <w:rPr>
                  <w:color w:val="auto"/>
                  <w:sz w:val="20"/>
                  <w:szCs w:val="18"/>
                  <w:lang w:val="en-IE" w:eastAsia="en-US"/>
                </w:rPr>
                <w:t xml:space="preserve"> warning the user with the message WM_SAL_</w:t>
              </w:r>
              <w:r>
                <w:rPr>
                  <w:color w:val="auto"/>
                  <w:sz w:val="20"/>
                  <w:szCs w:val="18"/>
                  <w:lang w:val="en-IE" w:eastAsia="en-US"/>
                </w:rPr>
                <w:t>16</w:t>
              </w:r>
            </w:ins>
            <w:r w:rsidRPr="00E73B40">
              <w:rPr>
                <w:color w:val="auto"/>
                <w:sz w:val="20"/>
                <w:szCs w:val="18"/>
                <w:lang w:val="en-IE" w:eastAsia="en-US"/>
              </w:rPr>
              <w:t>.</w:t>
            </w:r>
          </w:p>
          <w:p w14:paraId="13B61785" w14:textId="77A98F68" w:rsidR="009B3189" w:rsidRPr="00E73B40" w:rsidRDefault="009B3189" w:rsidP="004B61C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user needs to request to validate the offer configuration again in order to proceed with the process.</w:t>
            </w:r>
          </w:p>
        </w:tc>
        <w:tc>
          <w:tcPr>
            <w:tcW w:w="4028" w:type="dxa"/>
          </w:tcPr>
          <w:p w14:paraId="4BB10050" w14:textId="5C5155B1" w:rsidR="009B3189" w:rsidRPr="00E73B40" w:rsidRDefault="009B318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7B567D76" w14:textId="5DD84E71" w:rsidR="0095702F" w:rsidRPr="00E73B40" w:rsidRDefault="0095702F" w:rsidP="00C630C7">
      <w:pPr>
        <w:rPr>
          <w:lang w:val="en-IE"/>
        </w:rPr>
      </w:pPr>
    </w:p>
    <w:p w14:paraId="7552AEC3" w14:textId="790FB804" w:rsidR="007B69E4" w:rsidRPr="00E73B40" w:rsidRDefault="007B69E4" w:rsidP="007B69E4">
      <w:pPr>
        <w:pStyle w:val="Heading5"/>
        <w:rPr>
          <w:lang w:val="en-IE"/>
        </w:rPr>
      </w:pPr>
      <w:r w:rsidRPr="00E73B40">
        <w:rPr>
          <w:lang w:val="en-IE"/>
        </w:rPr>
        <w:t xml:space="preserve">Alternative Activity </w:t>
      </w:r>
      <w:r w:rsidR="008D1BA5" w:rsidRPr="00E73B40">
        <w:rPr>
          <w:lang w:val="en-IE"/>
        </w:rPr>
        <w:t>1</w:t>
      </w:r>
      <w:r w:rsidR="003A4B53">
        <w:rPr>
          <w:lang w:val="en-IE"/>
        </w:rPr>
        <w:t>4</w:t>
      </w:r>
      <w:r w:rsidR="008D1BA5" w:rsidRPr="00E73B40">
        <w:rPr>
          <w:lang w:val="en-IE"/>
        </w:rPr>
        <w:t xml:space="preserve"> </w:t>
      </w:r>
      <w:r w:rsidRPr="00E73B40">
        <w:rPr>
          <w:lang w:val="en-IE"/>
        </w:rPr>
        <w:t>» Add other products/offers to basket</w:t>
      </w:r>
    </w:p>
    <w:tbl>
      <w:tblPr>
        <w:tblStyle w:val="CelFocus1"/>
        <w:tblW w:w="0" w:type="auto"/>
        <w:tblLook w:val="04A0" w:firstRow="1" w:lastRow="0" w:firstColumn="1" w:lastColumn="0" w:noHBand="0" w:noVBand="1"/>
      </w:tblPr>
      <w:tblGrid>
        <w:gridCol w:w="1522"/>
        <w:gridCol w:w="4042"/>
        <w:gridCol w:w="4028"/>
      </w:tblGrid>
      <w:tr w:rsidR="007B69E4" w:rsidRPr="00E73B40" w14:paraId="37C3102D"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0076BE6" w14:textId="77777777" w:rsidR="007B69E4" w:rsidRPr="00E73B40" w:rsidRDefault="007B69E4" w:rsidP="008A5D78">
            <w:pPr>
              <w:jc w:val="left"/>
              <w:rPr>
                <w:b w:val="0"/>
                <w:sz w:val="20"/>
                <w:szCs w:val="20"/>
                <w:lang w:val="en-IE"/>
              </w:rPr>
            </w:pPr>
            <w:r w:rsidRPr="00E73B40">
              <w:rPr>
                <w:sz w:val="20"/>
                <w:szCs w:val="20"/>
                <w:lang w:val="en-IE"/>
              </w:rPr>
              <w:lastRenderedPageBreak/>
              <w:t>Activity Specification</w:t>
            </w:r>
          </w:p>
        </w:tc>
      </w:tr>
      <w:tr w:rsidR="007B69E4" w:rsidRPr="00E73B40" w14:paraId="2A2CFB97"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1505BF9" w14:textId="77777777" w:rsidR="007B69E4" w:rsidRPr="00E73B40" w:rsidRDefault="007B69E4"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12E54DD4"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1E786DA"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7B69E4" w:rsidRPr="00E73B40" w14:paraId="7033E506"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ABC91A6" w14:textId="77777777" w:rsidR="007B69E4" w:rsidRPr="00E73B40" w:rsidRDefault="007B69E4"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F2C43DA"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7B69E4" w:rsidRPr="00E73B40" w14:paraId="5E4DE7D9"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1E6076D" w14:textId="77777777" w:rsidR="007B69E4" w:rsidRPr="00E73B40" w:rsidRDefault="007B69E4"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0B797F8" w14:textId="355C7B86" w:rsidR="007B69E4" w:rsidRPr="00E73B40" w:rsidRDefault="00D60E2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7B69E4" w:rsidRPr="00E73B40" w14:paraId="7F53966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DC4591B" w14:textId="77777777" w:rsidR="007B69E4" w:rsidRPr="00E73B40" w:rsidRDefault="007B69E4"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6372AA8" w14:textId="21BBDAAD" w:rsidR="007B69E4" w:rsidRPr="00E73B40" w:rsidRDefault="007B69E4"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 add other products or offers to the basket.</w:t>
            </w:r>
          </w:p>
          <w:p w14:paraId="209B4284" w14:textId="59E96587" w:rsidR="00325633" w:rsidRPr="00E73B40" w:rsidRDefault="007B69E4" w:rsidP="0032563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further details on this activity, depending on the product/offer</w:t>
            </w:r>
            <w:r w:rsidR="00325633" w:rsidRPr="00E73B40">
              <w:rPr>
                <w:color w:val="auto"/>
                <w:sz w:val="20"/>
                <w:szCs w:val="20"/>
                <w:lang w:val="en-IE"/>
              </w:rPr>
              <w:t xml:space="preserve"> type, please refer to the corresponding business scenarios.</w:t>
            </w:r>
          </w:p>
        </w:tc>
      </w:tr>
      <w:tr w:rsidR="007B69E4" w:rsidRPr="00E73B40" w14:paraId="1D756DA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4BD95BB" w14:textId="287B4B71" w:rsidR="007B69E4" w:rsidRPr="00E73B40" w:rsidRDefault="007B69E4"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3825F649" w14:textId="77777777" w:rsidR="007B69E4" w:rsidRPr="00E73B40" w:rsidRDefault="007B69E4"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3660FB6" w14:textId="77777777" w:rsidR="007B69E4" w:rsidRPr="00E73B40" w:rsidRDefault="007B69E4"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7B69E4" w:rsidRPr="00E73B40" w14:paraId="67AEE5F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CFC1315" w14:textId="77777777" w:rsidR="007B69E4" w:rsidRPr="00E73B40" w:rsidRDefault="007B69E4" w:rsidP="008A5D78">
            <w:pPr>
              <w:pStyle w:val="TableText"/>
              <w:keepNext/>
              <w:tabs>
                <w:tab w:val="left" w:pos="567"/>
              </w:tabs>
              <w:spacing w:line="240" w:lineRule="exact"/>
              <w:jc w:val="left"/>
              <w:rPr>
                <w:color w:val="auto"/>
                <w:sz w:val="20"/>
                <w:szCs w:val="20"/>
                <w:lang w:val="en-IE"/>
              </w:rPr>
            </w:pPr>
          </w:p>
        </w:tc>
        <w:tc>
          <w:tcPr>
            <w:tcW w:w="4042" w:type="dxa"/>
          </w:tcPr>
          <w:p w14:paraId="2D74D2B0" w14:textId="69E8C308" w:rsidR="007B69E4" w:rsidRPr="00E73B40" w:rsidRDefault="00325633"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c>
          <w:tcPr>
            <w:tcW w:w="4028" w:type="dxa"/>
          </w:tcPr>
          <w:p w14:paraId="75C37D68" w14:textId="218F05B1" w:rsidR="007B69E4" w:rsidRPr="00E73B40" w:rsidRDefault="0032563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45EFD99D" w14:textId="77777777" w:rsidR="002D19BF" w:rsidRPr="00E73B40" w:rsidRDefault="002D19BF" w:rsidP="002D19BF">
      <w:pPr>
        <w:pStyle w:val="UnnumberedHeading"/>
        <w:rPr>
          <w:lang w:val="en-IE"/>
        </w:rPr>
      </w:pPr>
    </w:p>
    <w:p w14:paraId="2BE6DE70" w14:textId="60729470" w:rsidR="002D19BF" w:rsidRPr="00E73B40" w:rsidRDefault="002D19BF" w:rsidP="002D19BF">
      <w:pPr>
        <w:pStyle w:val="Heading5"/>
        <w:rPr>
          <w:ins w:id="721" w:author="Author"/>
          <w:lang w:val="en-IE"/>
        </w:rPr>
      </w:pPr>
      <w:r w:rsidRPr="00E73B40">
        <w:rPr>
          <w:lang w:val="en-IE"/>
        </w:rPr>
        <w:t>Alternative Activity 1</w:t>
      </w:r>
      <w:r w:rsidR="003A4B53">
        <w:rPr>
          <w:lang w:val="en-IE"/>
        </w:rPr>
        <w:t>5</w:t>
      </w:r>
      <w:ins w:id="722" w:author="Author">
        <w:r w:rsidRPr="00E73B40">
          <w:rPr>
            <w:lang w:val="en-IE"/>
          </w:rPr>
          <w:t xml:space="preserve"> » Apply Coupon</w:t>
        </w:r>
      </w:ins>
    </w:p>
    <w:tbl>
      <w:tblPr>
        <w:tblStyle w:val="CelFocus1"/>
        <w:tblW w:w="0" w:type="auto"/>
        <w:tblLook w:val="04A0" w:firstRow="1" w:lastRow="0" w:firstColumn="1" w:lastColumn="0" w:noHBand="0" w:noVBand="1"/>
      </w:tblPr>
      <w:tblGrid>
        <w:gridCol w:w="1522"/>
        <w:gridCol w:w="4042"/>
        <w:gridCol w:w="4028"/>
      </w:tblGrid>
      <w:tr w:rsidR="002D19BF" w:rsidRPr="00E73B40" w14:paraId="63836999" w14:textId="77777777" w:rsidTr="00483214">
        <w:trPr>
          <w:cnfStyle w:val="100000000000" w:firstRow="1" w:lastRow="0" w:firstColumn="0" w:lastColumn="0" w:oddVBand="0" w:evenVBand="0" w:oddHBand="0" w:evenHBand="0" w:firstRowFirstColumn="0" w:firstRowLastColumn="0" w:lastRowFirstColumn="0" w:lastRowLastColumn="0"/>
          <w:trHeight w:val="426"/>
          <w:ins w:id="723"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52F0308D" w14:textId="77777777" w:rsidR="002D19BF" w:rsidRPr="00E73B40" w:rsidRDefault="002D19BF" w:rsidP="00483214">
            <w:pPr>
              <w:jc w:val="left"/>
              <w:rPr>
                <w:ins w:id="724" w:author="Author"/>
                <w:b w:val="0"/>
                <w:sz w:val="20"/>
                <w:szCs w:val="20"/>
                <w:lang w:val="en-IE"/>
              </w:rPr>
            </w:pPr>
            <w:ins w:id="725" w:author="Author">
              <w:r w:rsidRPr="00E73B40">
                <w:rPr>
                  <w:sz w:val="20"/>
                  <w:szCs w:val="20"/>
                  <w:lang w:val="en-IE"/>
                </w:rPr>
                <w:lastRenderedPageBreak/>
                <w:t>Activity Specification</w:t>
              </w:r>
            </w:ins>
          </w:p>
        </w:tc>
      </w:tr>
      <w:tr w:rsidR="002D19BF" w:rsidRPr="00E73B40" w14:paraId="65CB96F6" w14:textId="77777777" w:rsidTr="00483214">
        <w:trPr>
          <w:trHeight w:hRule="exact" w:val="756"/>
          <w:ins w:id="72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7708F8" w14:textId="77777777" w:rsidR="002D19BF" w:rsidRPr="00E73B40" w:rsidRDefault="002D19BF" w:rsidP="00483214">
            <w:pPr>
              <w:pStyle w:val="TableText"/>
              <w:keepNext/>
              <w:spacing w:before="0" w:after="0" w:line="240" w:lineRule="exact"/>
              <w:rPr>
                <w:ins w:id="727" w:author="Author"/>
                <w:color w:val="auto"/>
                <w:sz w:val="20"/>
                <w:szCs w:val="20"/>
                <w:lang w:val="en-IE"/>
              </w:rPr>
            </w:pPr>
            <w:ins w:id="728" w:author="Author">
              <w:r w:rsidRPr="00E73B40">
                <w:rPr>
                  <w:color w:val="auto"/>
                  <w:sz w:val="20"/>
                  <w:szCs w:val="20"/>
                  <w:lang w:val="en-IE"/>
                </w:rPr>
                <w:t>Actor(s)</w:t>
              </w:r>
            </w:ins>
          </w:p>
        </w:tc>
        <w:tc>
          <w:tcPr>
            <w:tcW w:w="8070" w:type="dxa"/>
            <w:gridSpan w:val="2"/>
            <w:vAlign w:val="center"/>
          </w:tcPr>
          <w:p w14:paraId="489FEBA2"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29" w:author="Author"/>
                <w:color w:val="auto"/>
                <w:sz w:val="20"/>
                <w:szCs w:val="20"/>
                <w:lang w:val="en-IE"/>
              </w:rPr>
            </w:pPr>
            <w:ins w:id="730" w:author="Author">
              <w:r w:rsidRPr="00E73B40">
                <w:rPr>
                  <w:color w:val="auto"/>
                  <w:sz w:val="20"/>
                  <w:szCs w:val="20"/>
                  <w:lang w:val="en-IE"/>
                </w:rPr>
                <w:t>CSR in Call Centre</w:t>
              </w:r>
            </w:ins>
          </w:p>
          <w:p w14:paraId="3A1F8204"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31" w:author="Author"/>
                <w:color w:val="auto"/>
                <w:sz w:val="20"/>
                <w:szCs w:val="20"/>
                <w:lang w:val="en-IE"/>
              </w:rPr>
            </w:pPr>
            <w:ins w:id="732" w:author="Author">
              <w:r w:rsidRPr="00E73B40">
                <w:rPr>
                  <w:color w:val="auto"/>
                  <w:sz w:val="20"/>
                  <w:szCs w:val="20"/>
                  <w:lang w:val="en-IE"/>
                </w:rPr>
                <w:t>Agent in Shop</w:t>
              </w:r>
            </w:ins>
          </w:p>
        </w:tc>
      </w:tr>
      <w:tr w:rsidR="002D19BF" w:rsidRPr="00E73B40" w14:paraId="7485D9A3" w14:textId="77777777" w:rsidTr="00483214">
        <w:trPr>
          <w:trHeight w:hRule="exact" w:val="397"/>
          <w:ins w:id="73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E6B4E75" w14:textId="77777777" w:rsidR="002D19BF" w:rsidRPr="00E73B40" w:rsidRDefault="002D19BF" w:rsidP="00483214">
            <w:pPr>
              <w:pStyle w:val="TableText"/>
              <w:keepNext/>
              <w:spacing w:before="0" w:after="0" w:line="240" w:lineRule="exact"/>
              <w:rPr>
                <w:ins w:id="734" w:author="Author"/>
                <w:color w:val="auto"/>
                <w:sz w:val="20"/>
                <w:szCs w:val="20"/>
                <w:lang w:val="en-IE"/>
              </w:rPr>
            </w:pPr>
            <w:ins w:id="735" w:author="Author">
              <w:r w:rsidRPr="00E73B40">
                <w:rPr>
                  <w:color w:val="auto"/>
                  <w:sz w:val="20"/>
                  <w:szCs w:val="20"/>
                  <w:lang w:val="en-IE"/>
                </w:rPr>
                <w:t>System</w:t>
              </w:r>
            </w:ins>
          </w:p>
        </w:tc>
        <w:tc>
          <w:tcPr>
            <w:tcW w:w="8070" w:type="dxa"/>
            <w:gridSpan w:val="2"/>
            <w:vAlign w:val="center"/>
          </w:tcPr>
          <w:p w14:paraId="05ADB859"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36" w:author="Author"/>
                <w:color w:val="auto"/>
                <w:sz w:val="20"/>
                <w:szCs w:val="20"/>
                <w:lang w:val="en-IE"/>
              </w:rPr>
            </w:pPr>
            <w:ins w:id="737" w:author="Author">
              <w:r w:rsidRPr="00E73B40">
                <w:rPr>
                  <w:color w:val="auto"/>
                  <w:sz w:val="20"/>
                  <w:szCs w:val="20"/>
                  <w:lang w:val="en-IE"/>
                </w:rPr>
                <w:t>UFE</w:t>
              </w:r>
            </w:ins>
          </w:p>
        </w:tc>
      </w:tr>
      <w:tr w:rsidR="002D19BF" w:rsidRPr="00E73B40" w14:paraId="1F56166A" w14:textId="77777777" w:rsidTr="00483214">
        <w:trPr>
          <w:trHeight w:val="440"/>
          <w:ins w:id="738" w:author="Author"/>
        </w:trPr>
        <w:tc>
          <w:tcPr>
            <w:cnfStyle w:val="001000000000" w:firstRow="0" w:lastRow="0" w:firstColumn="1" w:lastColumn="0" w:oddVBand="0" w:evenVBand="0" w:oddHBand="0" w:evenHBand="0" w:firstRowFirstColumn="0" w:firstRowLastColumn="0" w:lastRowFirstColumn="0" w:lastRowLastColumn="0"/>
            <w:tcW w:w="1522" w:type="dxa"/>
          </w:tcPr>
          <w:p w14:paraId="4DFB41F8" w14:textId="77777777" w:rsidR="002D19BF" w:rsidRPr="00E73B40" w:rsidRDefault="002D19BF" w:rsidP="00483214">
            <w:pPr>
              <w:pStyle w:val="TableText"/>
              <w:keepNext/>
              <w:spacing w:line="240" w:lineRule="exact"/>
              <w:rPr>
                <w:ins w:id="739" w:author="Author"/>
                <w:color w:val="auto"/>
                <w:sz w:val="20"/>
                <w:szCs w:val="20"/>
                <w:lang w:val="en-IE"/>
              </w:rPr>
            </w:pPr>
            <w:ins w:id="740" w:author="Author">
              <w:r w:rsidRPr="00E73B40">
                <w:rPr>
                  <w:color w:val="auto"/>
                  <w:sz w:val="20"/>
                  <w:szCs w:val="20"/>
                  <w:lang w:val="en-IE"/>
                </w:rPr>
                <w:t>Screen Name</w:t>
              </w:r>
            </w:ins>
          </w:p>
        </w:tc>
        <w:tc>
          <w:tcPr>
            <w:tcW w:w="8070" w:type="dxa"/>
            <w:gridSpan w:val="2"/>
          </w:tcPr>
          <w:p w14:paraId="3B1E9565" w14:textId="39D90E59" w:rsidR="002D19BF" w:rsidRPr="00E73B40" w:rsidRDefault="00EF579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41" w:author="Author"/>
                <w:color w:val="auto"/>
                <w:sz w:val="20"/>
                <w:szCs w:val="20"/>
                <w:lang w:val="en-IE"/>
              </w:rPr>
            </w:pPr>
            <w:ins w:id="742" w:author="Author">
              <w:r>
                <w:rPr>
                  <w:color w:val="auto"/>
                  <w:sz w:val="20"/>
                  <w:szCs w:val="20"/>
                  <w:lang w:val="en-IE"/>
                </w:rPr>
                <w:t>Apply Coupon Component</w:t>
              </w:r>
            </w:ins>
          </w:p>
        </w:tc>
      </w:tr>
      <w:tr w:rsidR="002D19BF" w:rsidRPr="00E73B40" w14:paraId="1AD436AD" w14:textId="77777777" w:rsidTr="00483214">
        <w:trPr>
          <w:trHeight w:val="440"/>
          <w:ins w:id="743" w:author="Author"/>
        </w:trPr>
        <w:tc>
          <w:tcPr>
            <w:cnfStyle w:val="001000000000" w:firstRow="0" w:lastRow="0" w:firstColumn="1" w:lastColumn="0" w:oddVBand="0" w:evenVBand="0" w:oddHBand="0" w:evenHBand="0" w:firstRowFirstColumn="0" w:firstRowLastColumn="0" w:lastRowFirstColumn="0" w:lastRowLastColumn="0"/>
            <w:tcW w:w="1522" w:type="dxa"/>
          </w:tcPr>
          <w:p w14:paraId="44A6A85D" w14:textId="77777777" w:rsidR="002D19BF" w:rsidRPr="00E73B40" w:rsidRDefault="002D19BF" w:rsidP="00483214">
            <w:pPr>
              <w:pStyle w:val="TableText"/>
              <w:keepNext/>
              <w:spacing w:line="240" w:lineRule="exact"/>
              <w:rPr>
                <w:ins w:id="744" w:author="Author"/>
                <w:b w:val="0"/>
                <w:color w:val="auto"/>
                <w:sz w:val="20"/>
                <w:szCs w:val="20"/>
                <w:lang w:val="en-IE"/>
              </w:rPr>
            </w:pPr>
            <w:ins w:id="745" w:author="Author">
              <w:r w:rsidRPr="00E73B40">
                <w:rPr>
                  <w:color w:val="auto"/>
                  <w:sz w:val="20"/>
                  <w:szCs w:val="20"/>
                  <w:lang w:val="en-IE"/>
                </w:rPr>
                <w:t>Description</w:t>
              </w:r>
            </w:ins>
          </w:p>
        </w:tc>
        <w:tc>
          <w:tcPr>
            <w:tcW w:w="8070" w:type="dxa"/>
            <w:gridSpan w:val="2"/>
          </w:tcPr>
          <w:p w14:paraId="2B60FFC2" w14:textId="78AB5DB7" w:rsidR="002D19BF" w:rsidRPr="00E73B40" w:rsidRDefault="002D19BF" w:rsidP="002D19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46" w:author="Author"/>
                <w:color w:val="auto"/>
                <w:sz w:val="20"/>
                <w:szCs w:val="20"/>
                <w:lang w:val="en-IE"/>
              </w:rPr>
            </w:pPr>
            <w:ins w:id="747" w:author="Author">
              <w:r w:rsidRPr="00E73B40">
                <w:rPr>
                  <w:color w:val="auto"/>
                  <w:sz w:val="20"/>
                  <w:szCs w:val="20"/>
                  <w:lang w:val="en-IE"/>
                </w:rPr>
                <w:t xml:space="preserve">The user chooses to apply a coupon to one respective subscription. </w:t>
              </w:r>
            </w:ins>
          </w:p>
          <w:p w14:paraId="37B44BFF" w14:textId="43408E44" w:rsidR="002D19BF" w:rsidRPr="00E73B40" w:rsidRDefault="002D19BF" w:rsidP="002D19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48" w:author="Author"/>
                <w:color w:val="auto"/>
                <w:sz w:val="20"/>
                <w:szCs w:val="20"/>
                <w:lang w:val="en-IE"/>
              </w:rPr>
            </w:pPr>
            <w:ins w:id="749" w:author="Author">
              <w:r w:rsidRPr="00E73B40">
                <w:rPr>
                  <w:color w:val="auto"/>
                  <w:sz w:val="20"/>
                  <w:szCs w:val="20"/>
                  <w:lang w:val="en-IE"/>
                </w:rPr>
                <w:t>Only one coupon may be used per order.</w:t>
              </w:r>
            </w:ins>
          </w:p>
        </w:tc>
      </w:tr>
      <w:tr w:rsidR="006C627E" w:rsidRPr="00E73B40" w14:paraId="7DECD029" w14:textId="77777777" w:rsidTr="00483214">
        <w:trPr>
          <w:trHeight w:val="440"/>
          <w:ins w:id="75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A4257CC" w14:textId="77777777" w:rsidR="006C627E" w:rsidRPr="00E73B40" w:rsidRDefault="006C627E" w:rsidP="00483214">
            <w:pPr>
              <w:pStyle w:val="TableText"/>
              <w:keepNext/>
              <w:tabs>
                <w:tab w:val="left" w:pos="567"/>
              </w:tabs>
              <w:spacing w:line="240" w:lineRule="exact"/>
              <w:rPr>
                <w:ins w:id="751" w:author="Author"/>
                <w:color w:val="auto"/>
                <w:sz w:val="20"/>
                <w:szCs w:val="20"/>
                <w:lang w:val="en-IE"/>
              </w:rPr>
            </w:pPr>
            <w:ins w:id="752" w:author="Author">
              <w:r w:rsidRPr="00E73B40">
                <w:rPr>
                  <w:color w:val="auto"/>
                  <w:sz w:val="20"/>
                  <w:szCs w:val="20"/>
                  <w:lang w:val="en-IE"/>
                </w:rPr>
                <w:t>Automations</w:t>
              </w:r>
            </w:ins>
          </w:p>
        </w:tc>
        <w:tc>
          <w:tcPr>
            <w:tcW w:w="4042" w:type="dxa"/>
            <w:shd w:val="clear" w:color="auto" w:fill="D8D7D5"/>
          </w:tcPr>
          <w:p w14:paraId="3E2F1BDB" w14:textId="77777777" w:rsidR="006C627E" w:rsidRPr="00E73B40" w:rsidRDefault="006C627E" w:rsidP="0048321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753" w:author="Author"/>
                <w:b/>
                <w:color w:val="auto"/>
                <w:sz w:val="18"/>
                <w:szCs w:val="18"/>
                <w:lang w:val="en-IE" w:eastAsia="en-US"/>
              </w:rPr>
            </w:pPr>
            <w:ins w:id="754" w:author="Author">
              <w:r w:rsidRPr="00E73B40">
                <w:rPr>
                  <w:b/>
                  <w:color w:val="auto"/>
                  <w:sz w:val="18"/>
                  <w:szCs w:val="18"/>
                  <w:lang w:val="en-IE"/>
                </w:rPr>
                <w:t>Business Validations &amp; other Automations</w:t>
              </w:r>
            </w:ins>
          </w:p>
        </w:tc>
        <w:tc>
          <w:tcPr>
            <w:tcW w:w="4028" w:type="dxa"/>
            <w:shd w:val="clear" w:color="auto" w:fill="D8D7D5"/>
          </w:tcPr>
          <w:p w14:paraId="304C65DE" w14:textId="77777777" w:rsidR="006C627E" w:rsidRPr="00E73B40" w:rsidRDefault="006C627E" w:rsidP="0048321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755" w:author="Author"/>
                <w:b/>
                <w:color w:val="auto"/>
                <w:sz w:val="18"/>
                <w:szCs w:val="18"/>
                <w:lang w:val="en-IE" w:eastAsia="en-US"/>
              </w:rPr>
            </w:pPr>
            <w:ins w:id="756" w:author="Author">
              <w:r w:rsidRPr="00E73B40">
                <w:rPr>
                  <w:b/>
                  <w:color w:val="auto"/>
                  <w:sz w:val="18"/>
                  <w:szCs w:val="18"/>
                  <w:lang w:val="en-IE"/>
                </w:rPr>
                <w:t>Messages (Error &amp; Warnings)</w:t>
              </w:r>
            </w:ins>
          </w:p>
        </w:tc>
      </w:tr>
      <w:tr w:rsidR="006C627E" w:rsidRPr="00E73B40" w14:paraId="46330676" w14:textId="77777777" w:rsidTr="00483214">
        <w:trPr>
          <w:trHeight w:val="440"/>
          <w:ins w:id="75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0FA9EEC" w14:textId="77777777" w:rsidR="006C627E" w:rsidRPr="00E73B40" w:rsidRDefault="006C627E" w:rsidP="00483214">
            <w:pPr>
              <w:pStyle w:val="TableText"/>
              <w:keepNext/>
              <w:tabs>
                <w:tab w:val="left" w:pos="567"/>
              </w:tabs>
              <w:spacing w:line="240" w:lineRule="exact"/>
              <w:jc w:val="left"/>
              <w:rPr>
                <w:ins w:id="758" w:author="Author"/>
                <w:color w:val="auto"/>
                <w:sz w:val="20"/>
                <w:szCs w:val="20"/>
                <w:lang w:val="en-IE"/>
              </w:rPr>
            </w:pPr>
          </w:p>
        </w:tc>
        <w:tc>
          <w:tcPr>
            <w:tcW w:w="4042" w:type="dxa"/>
          </w:tcPr>
          <w:p w14:paraId="461C302A" w14:textId="1CEDE3E2"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59" w:author="Author"/>
                <w:color w:val="595959"/>
                <w:sz w:val="20"/>
                <w:szCs w:val="18"/>
                <w:lang w:val="en-IE" w:eastAsia="en-US"/>
              </w:rPr>
            </w:pPr>
            <w:ins w:id="760" w:author="Author">
              <w:r w:rsidRPr="00E73B40">
                <w:rPr>
                  <w:color w:val="595959"/>
                  <w:sz w:val="20"/>
                  <w:szCs w:val="18"/>
                  <w:lang w:val="en-IE" w:eastAsia="en-US"/>
                </w:rPr>
                <w:t>1</w:t>
              </w:r>
            </w:ins>
            <w:r>
              <w:rPr>
                <w:color w:val="595959"/>
                <w:sz w:val="20"/>
                <w:szCs w:val="18"/>
                <w:lang w:val="en-IE" w:eastAsia="en-US"/>
              </w:rPr>
              <w:t>5</w:t>
            </w:r>
            <w:ins w:id="761" w:author="Author">
              <w:r w:rsidRPr="00E73B40">
                <w:rPr>
                  <w:color w:val="595959"/>
                  <w:sz w:val="20"/>
                  <w:szCs w:val="18"/>
                  <w:lang w:val="en-IE" w:eastAsia="en-US"/>
                </w:rPr>
                <w:t>a. One coupon per order</w:t>
              </w:r>
            </w:ins>
          </w:p>
          <w:p w14:paraId="29AF781C" w14:textId="7D8799BB"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62" w:author="Author"/>
                <w:color w:val="auto"/>
                <w:sz w:val="20"/>
                <w:szCs w:val="18"/>
                <w:lang w:val="en-IE" w:eastAsia="en-US"/>
              </w:rPr>
            </w:pPr>
            <w:ins w:id="763" w:author="Author">
              <w:r>
                <w:rPr>
                  <w:color w:val="auto"/>
                  <w:sz w:val="20"/>
                  <w:szCs w:val="18"/>
                  <w:lang w:val="en-IE" w:eastAsia="en-US"/>
                </w:rPr>
                <w:t>Only one coupon is allowed per order.</w:t>
              </w:r>
              <w:r w:rsidRPr="00D065CE">
                <w:rPr>
                  <w:lang w:val="en-US"/>
                </w:rPr>
                <w:t xml:space="preserve"> </w:t>
              </w:r>
              <w:r w:rsidRPr="00D065CE">
                <w:rPr>
                  <w:color w:val="auto"/>
                  <w:sz w:val="20"/>
                  <w:szCs w:val="18"/>
                  <w:lang w:val="en-IE" w:eastAsia="en-US"/>
                </w:rPr>
                <w:t>If a coupon has already been applied once in the order, you cannot apply again same or another coupon</w:t>
              </w:r>
            </w:ins>
          </w:p>
        </w:tc>
        <w:tc>
          <w:tcPr>
            <w:tcW w:w="4028" w:type="dxa"/>
          </w:tcPr>
          <w:p w14:paraId="4B9FA2BD" w14:textId="77777777" w:rsidR="006C627E" w:rsidRPr="00E73B40" w:rsidRDefault="006C627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64" w:author="Author"/>
                <w:color w:val="auto"/>
                <w:sz w:val="20"/>
                <w:szCs w:val="18"/>
                <w:lang w:val="en-IE" w:eastAsia="en-US"/>
              </w:rPr>
            </w:pPr>
            <w:ins w:id="765" w:author="Author">
              <w:r w:rsidRPr="00E73B40">
                <w:rPr>
                  <w:color w:val="auto"/>
                  <w:sz w:val="20"/>
                  <w:szCs w:val="18"/>
                  <w:lang w:val="en-IE" w:eastAsia="en-US"/>
                </w:rPr>
                <w:t>-</w:t>
              </w:r>
            </w:ins>
          </w:p>
        </w:tc>
      </w:tr>
      <w:tr w:rsidR="006C627E" w:rsidRPr="00E73B40" w14:paraId="03AEC76E" w14:textId="77777777" w:rsidTr="00483214">
        <w:trPr>
          <w:trHeight w:val="440"/>
          <w:ins w:id="76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8C60FC" w14:textId="77777777" w:rsidR="006C627E" w:rsidRPr="00E73B40" w:rsidRDefault="006C627E" w:rsidP="00483214">
            <w:pPr>
              <w:pStyle w:val="TableText"/>
              <w:keepNext/>
              <w:tabs>
                <w:tab w:val="left" w:pos="567"/>
              </w:tabs>
              <w:spacing w:line="240" w:lineRule="exact"/>
              <w:rPr>
                <w:ins w:id="767" w:author="Author"/>
                <w:color w:val="auto"/>
                <w:sz w:val="20"/>
                <w:szCs w:val="20"/>
                <w:lang w:val="en-IE"/>
              </w:rPr>
            </w:pPr>
          </w:p>
        </w:tc>
        <w:tc>
          <w:tcPr>
            <w:tcW w:w="4042" w:type="dxa"/>
          </w:tcPr>
          <w:p w14:paraId="613727AB" w14:textId="1B7B8A36"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68" w:author="Author"/>
                <w:color w:val="595959"/>
                <w:sz w:val="20"/>
                <w:szCs w:val="18"/>
                <w:lang w:val="en-IE" w:eastAsia="en-US"/>
              </w:rPr>
            </w:pPr>
            <w:ins w:id="769" w:author="Author">
              <w:r w:rsidRPr="00E73B40">
                <w:rPr>
                  <w:color w:val="595959"/>
                  <w:sz w:val="20"/>
                  <w:szCs w:val="18"/>
                  <w:lang w:val="en-IE" w:eastAsia="en-US"/>
                </w:rPr>
                <w:t>1</w:t>
              </w:r>
            </w:ins>
            <w:r>
              <w:rPr>
                <w:color w:val="595959"/>
                <w:sz w:val="20"/>
                <w:szCs w:val="18"/>
                <w:lang w:val="en-IE" w:eastAsia="en-US"/>
              </w:rPr>
              <w:t>5</w:t>
            </w:r>
            <w:ins w:id="770" w:author="Author">
              <w:r w:rsidRPr="00E73B40">
                <w:rPr>
                  <w:color w:val="595959"/>
                  <w:sz w:val="20"/>
                  <w:szCs w:val="18"/>
                  <w:lang w:val="en-IE" w:eastAsia="en-US"/>
                </w:rPr>
                <w:t>b. Apply Coupon</w:t>
              </w:r>
            </w:ins>
          </w:p>
          <w:p w14:paraId="0B8C28EA" w14:textId="03E81096" w:rsidR="006C627E" w:rsidRPr="00E73B40" w:rsidRDefault="006C627E" w:rsidP="00BE534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1" w:author="Author"/>
                <w:color w:val="auto"/>
                <w:sz w:val="20"/>
                <w:szCs w:val="18"/>
                <w:lang w:val="en-IE" w:eastAsia="en-US"/>
              </w:rPr>
            </w:pPr>
            <w:ins w:id="772" w:author="Author">
              <w:r w:rsidRPr="00E73B40">
                <w:rPr>
                  <w:color w:val="auto"/>
                  <w:sz w:val="20"/>
                  <w:szCs w:val="18"/>
                  <w:lang w:val="en-IE" w:eastAsia="en-US"/>
                </w:rPr>
                <w:t>Once the user enters a coupon ID, UFE will validate if a coupon has already been applied.</w:t>
              </w:r>
            </w:ins>
          </w:p>
          <w:p w14:paraId="53ADF3B3" w14:textId="643AA903" w:rsidR="006C627E" w:rsidRPr="00E73B40" w:rsidRDefault="006C627E" w:rsidP="00BE534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3" w:author="Author"/>
                <w:color w:val="auto"/>
                <w:sz w:val="20"/>
                <w:szCs w:val="18"/>
                <w:lang w:val="en-IE" w:eastAsia="en-US"/>
              </w:rPr>
            </w:pPr>
            <w:ins w:id="774" w:author="Author">
              <w:r w:rsidRPr="00E73B40">
                <w:rPr>
                  <w:color w:val="auto"/>
                  <w:sz w:val="20"/>
                  <w:szCs w:val="18"/>
                  <w:lang w:val="en-IE" w:eastAsia="en-US"/>
                </w:rPr>
                <w:t xml:space="preserve">UFE will get coupon info by passing all needed MCCM inputs. In this info, it is expected the coupon to </w:t>
              </w:r>
              <w:r>
                <w:rPr>
                  <w:color w:val="auto"/>
                  <w:sz w:val="20"/>
                  <w:szCs w:val="18"/>
                  <w:lang w:val="en-IE" w:eastAsia="en-US"/>
                </w:rPr>
                <w:t>be applied</w:t>
              </w:r>
              <w:r w:rsidRPr="00E73B40">
                <w:rPr>
                  <w:color w:val="auto"/>
                  <w:sz w:val="20"/>
                  <w:szCs w:val="18"/>
                  <w:lang w:val="en-IE" w:eastAsia="en-US"/>
                </w:rPr>
                <w:t xml:space="preserve"> on UFE side.</w:t>
              </w:r>
              <w:r>
                <w:rPr>
                  <w:color w:val="auto"/>
                  <w:sz w:val="20"/>
                  <w:szCs w:val="18"/>
                  <w:lang w:val="en-IE" w:eastAsia="en-US"/>
                </w:rPr>
                <w:t xml:space="preserve"> By applied, it means the coupon is added to the current basket and the related benefits.</w:t>
              </w:r>
            </w:ins>
          </w:p>
          <w:p w14:paraId="47BE8CF8" w14:textId="4E12AE9A" w:rsidR="006C627E" w:rsidRPr="00E73B40" w:rsidDel="00776A78" w:rsidRDefault="006C627E"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5" w:author="Author"/>
                <w:del w:id="776" w:author="Author"/>
                <w:color w:val="auto"/>
                <w:sz w:val="20"/>
                <w:szCs w:val="18"/>
                <w:lang w:val="en-IE" w:eastAsia="en-US"/>
              </w:rPr>
            </w:pPr>
            <w:ins w:id="777" w:author="Author">
              <w:r w:rsidRPr="00E73B40">
                <w:rPr>
                  <w:color w:val="auto"/>
                  <w:sz w:val="20"/>
                  <w:szCs w:val="18"/>
                  <w:lang w:val="en-IE" w:eastAsia="en-US"/>
                </w:rPr>
                <w:t>UFE applies coupon on current order based on the MEC extract.</w:t>
              </w:r>
            </w:ins>
          </w:p>
          <w:p w14:paraId="55718D45" w14:textId="1CB104D2" w:rsidR="006C627E" w:rsidRPr="00E73B40" w:rsidRDefault="006C627E"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8" w:author="Author"/>
                <w:color w:val="auto"/>
                <w:sz w:val="20"/>
                <w:szCs w:val="18"/>
                <w:lang w:val="en-IE" w:eastAsia="en-US"/>
              </w:rPr>
            </w:pPr>
            <w:ins w:id="779" w:author="Author">
              <w:del w:id="780" w:author="Author">
                <w:r w:rsidRPr="00E73B40" w:rsidDel="00776A78">
                  <w:rPr>
                    <w:color w:val="auto"/>
                    <w:sz w:val="20"/>
                    <w:szCs w:val="18"/>
                    <w:lang w:val="en-IE" w:eastAsia="en-US"/>
                  </w:rPr>
                  <w:delText>Once the coupon is applied, UFE will send and update request to MCCM informing that the coupon was applied.</w:delText>
                </w:r>
              </w:del>
            </w:ins>
          </w:p>
        </w:tc>
        <w:tc>
          <w:tcPr>
            <w:tcW w:w="4028" w:type="dxa"/>
          </w:tcPr>
          <w:p w14:paraId="498DD945" w14:textId="177F39F0" w:rsidR="006C627E" w:rsidRPr="00E73B40" w:rsidRDefault="006C627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81" w:author="Author"/>
                <w:color w:val="auto"/>
                <w:sz w:val="20"/>
                <w:szCs w:val="18"/>
                <w:lang w:val="en-IE" w:eastAsia="en-US"/>
              </w:rPr>
            </w:pPr>
            <w:ins w:id="782" w:author="Author">
              <w:r w:rsidRPr="00E73B40">
                <w:rPr>
                  <w:color w:val="auto"/>
                  <w:sz w:val="20"/>
                  <w:szCs w:val="18"/>
                  <w:lang w:val="en-IE" w:eastAsia="en-US"/>
                </w:rPr>
                <w:t>If the coupon has already been applied, UFE will warn the user with the warning message WM_SAL_18.</w:t>
              </w:r>
            </w:ins>
          </w:p>
          <w:p w14:paraId="00457539" w14:textId="0574A645" w:rsidR="006C627E" w:rsidRPr="00E73B40" w:rsidRDefault="006C627E" w:rsidP="009141C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83" w:author="Author"/>
                <w:color w:val="auto"/>
                <w:sz w:val="20"/>
                <w:szCs w:val="18"/>
                <w:lang w:val="en-IE" w:eastAsia="en-US"/>
              </w:rPr>
            </w:pPr>
            <w:ins w:id="784" w:author="Author">
              <w:r w:rsidRPr="00E73B40">
                <w:rPr>
                  <w:color w:val="auto"/>
                  <w:sz w:val="20"/>
                  <w:szCs w:val="18"/>
                  <w:lang w:val="en-IE" w:eastAsia="en-US"/>
                </w:rPr>
                <w:t>If any error occurs trying to validate the coupon, UFE warns the user with the error message EM_SAL_43.</w:t>
              </w:r>
            </w:ins>
          </w:p>
        </w:tc>
      </w:tr>
      <w:tr w:rsidR="006C627E" w:rsidRPr="00E73B40" w14:paraId="4513A15C" w14:textId="77777777" w:rsidTr="00483214">
        <w:trPr>
          <w:trHeight w:val="440"/>
          <w:ins w:id="78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E4B565D" w14:textId="77777777" w:rsidR="006C627E" w:rsidRPr="00E73B40" w:rsidRDefault="006C627E" w:rsidP="00483214">
            <w:pPr>
              <w:pStyle w:val="TableText"/>
              <w:keepNext/>
              <w:tabs>
                <w:tab w:val="left" w:pos="567"/>
              </w:tabs>
              <w:spacing w:line="240" w:lineRule="exact"/>
              <w:rPr>
                <w:ins w:id="786" w:author="Author"/>
                <w:color w:val="auto"/>
                <w:sz w:val="20"/>
                <w:szCs w:val="20"/>
                <w:lang w:val="en-IE"/>
              </w:rPr>
            </w:pPr>
          </w:p>
        </w:tc>
        <w:tc>
          <w:tcPr>
            <w:tcW w:w="4042" w:type="dxa"/>
          </w:tcPr>
          <w:p w14:paraId="027D9334" w14:textId="77777777" w:rsidR="006C627E" w:rsidRDefault="004607A5"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87" w:author="Author"/>
                <w:color w:val="595959"/>
                <w:sz w:val="20"/>
                <w:szCs w:val="18"/>
                <w:lang w:val="en-IE" w:eastAsia="en-US"/>
              </w:rPr>
            </w:pPr>
            <w:ins w:id="788" w:author="Author">
              <w:r>
                <w:rPr>
                  <w:color w:val="595959"/>
                  <w:sz w:val="20"/>
                  <w:szCs w:val="18"/>
                  <w:lang w:val="en-IE" w:eastAsia="en-US"/>
                </w:rPr>
                <w:t>15c. Campaign and Coupon</w:t>
              </w:r>
            </w:ins>
          </w:p>
          <w:p w14:paraId="1B3D065A" w14:textId="29D6B456" w:rsidR="004607A5" w:rsidRPr="00E73B40" w:rsidRDefault="004607A5"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89" w:author="Author"/>
                <w:color w:val="595959"/>
                <w:sz w:val="20"/>
                <w:szCs w:val="18"/>
                <w:lang w:val="en-IE" w:eastAsia="en-US"/>
              </w:rPr>
            </w:pPr>
            <w:ins w:id="790" w:author="Author">
              <w:r w:rsidRPr="004607A5">
                <w:rPr>
                  <w:color w:val="auto"/>
                  <w:sz w:val="20"/>
                  <w:szCs w:val="18"/>
                  <w:lang w:val="en-IE" w:eastAsia="en-US"/>
                </w:rPr>
                <w:t>Using a campaign and a coupon in the same basket will not be allowed</w:t>
              </w:r>
              <w:r>
                <w:rPr>
                  <w:color w:val="auto"/>
                  <w:sz w:val="20"/>
                  <w:szCs w:val="18"/>
                  <w:lang w:val="en-IE" w:eastAsia="en-US"/>
                </w:rPr>
                <w:t>.</w:t>
              </w:r>
            </w:ins>
          </w:p>
        </w:tc>
        <w:tc>
          <w:tcPr>
            <w:tcW w:w="4028" w:type="dxa"/>
          </w:tcPr>
          <w:p w14:paraId="0F297900" w14:textId="31DB2334" w:rsidR="006C627E" w:rsidRPr="00E73B40" w:rsidRDefault="001B76E5" w:rsidP="00DA2DB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91" w:author="Author"/>
                <w:color w:val="auto"/>
                <w:sz w:val="20"/>
                <w:szCs w:val="18"/>
                <w:lang w:val="en-IE" w:eastAsia="en-US"/>
              </w:rPr>
            </w:pPr>
            <w:ins w:id="792" w:author="Author">
              <w:r>
                <w:rPr>
                  <w:color w:val="auto"/>
                  <w:sz w:val="20"/>
                  <w:szCs w:val="18"/>
                  <w:lang w:val="en-IE" w:eastAsia="en-US"/>
                </w:rPr>
                <w:t>If a campaign is already in the basket and the user tries to apply a coupon or vice-versa, UFE will show the error message EM_SAL_</w:t>
              </w:r>
              <w:r w:rsidR="00DA2DB8">
                <w:rPr>
                  <w:color w:val="auto"/>
                  <w:sz w:val="20"/>
                  <w:szCs w:val="18"/>
                  <w:lang w:val="en-IE" w:eastAsia="en-US"/>
                </w:rPr>
                <w:t>39</w:t>
              </w:r>
              <w:r>
                <w:rPr>
                  <w:color w:val="auto"/>
                  <w:sz w:val="20"/>
                  <w:szCs w:val="18"/>
                  <w:lang w:val="en-IE" w:eastAsia="en-US"/>
                </w:rPr>
                <w:t>.</w:t>
              </w:r>
            </w:ins>
          </w:p>
        </w:tc>
      </w:tr>
    </w:tbl>
    <w:p w14:paraId="2E8BBE46" w14:textId="2684F40E" w:rsidR="002D19BF" w:rsidRPr="00E73B40" w:rsidRDefault="002D19BF" w:rsidP="002D19BF">
      <w:pPr>
        <w:pStyle w:val="UnnumberedHeading"/>
        <w:rPr>
          <w:ins w:id="793" w:author="Author"/>
          <w:lang w:val="en-IE"/>
        </w:rPr>
      </w:pPr>
    </w:p>
    <w:p w14:paraId="368733BB" w14:textId="3972C171" w:rsidR="001671F5" w:rsidRPr="00E73B40" w:rsidRDefault="001671F5" w:rsidP="001671F5">
      <w:pPr>
        <w:pStyle w:val="Heading5"/>
        <w:rPr>
          <w:ins w:id="794" w:author="Author"/>
          <w:lang w:val="en-IE"/>
        </w:rPr>
      </w:pPr>
      <w:ins w:id="795" w:author="Author">
        <w:r w:rsidRPr="00E73B40">
          <w:rPr>
            <w:lang w:val="en-IE"/>
          </w:rPr>
          <w:t>Alternative Activity 1</w:t>
        </w:r>
      </w:ins>
      <w:r w:rsidR="003A4B53">
        <w:rPr>
          <w:lang w:val="en-IE"/>
        </w:rPr>
        <w:t>6</w:t>
      </w:r>
      <w:ins w:id="796" w:author="Author">
        <w:r w:rsidRPr="00E73B40">
          <w:rPr>
            <w:lang w:val="en-IE"/>
          </w:rPr>
          <w:t xml:space="preserve"> » </w:t>
        </w:r>
        <w:r>
          <w:rPr>
            <w:lang w:val="en-IE"/>
          </w:rPr>
          <w:t>Clear Baske</w:t>
        </w:r>
        <w:r w:rsidR="00400129">
          <w:rPr>
            <w:lang w:val="en-IE"/>
          </w:rPr>
          <w:t>t</w:t>
        </w:r>
        <w:r w:rsidR="00934906">
          <w:rPr>
            <w:lang w:val="en-IE"/>
          </w:rPr>
          <w:t xml:space="preserve"> / Abandon Basket</w:t>
        </w:r>
      </w:ins>
    </w:p>
    <w:tbl>
      <w:tblPr>
        <w:tblStyle w:val="CelFocus1"/>
        <w:tblW w:w="0" w:type="auto"/>
        <w:tblLook w:val="04A0" w:firstRow="1" w:lastRow="0" w:firstColumn="1" w:lastColumn="0" w:noHBand="0" w:noVBand="1"/>
      </w:tblPr>
      <w:tblGrid>
        <w:gridCol w:w="1522"/>
        <w:gridCol w:w="4042"/>
        <w:gridCol w:w="4028"/>
      </w:tblGrid>
      <w:tr w:rsidR="001671F5" w:rsidRPr="00E73B40" w14:paraId="362DFFA6" w14:textId="77777777" w:rsidTr="00A834B1">
        <w:trPr>
          <w:cnfStyle w:val="100000000000" w:firstRow="1" w:lastRow="0" w:firstColumn="0" w:lastColumn="0" w:oddVBand="0" w:evenVBand="0" w:oddHBand="0" w:evenHBand="0" w:firstRowFirstColumn="0" w:firstRowLastColumn="0" w:lastRowFirstColumn="0" w:lastRowLastColumn="0"/>
          <w:trHeight w:val="426"/>
          <w:ins w:id="797"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BD85B28" w14:textId="77777777" w:rsidR="001671F5" w:rsidRPr="00E73B40" w:rsidRDefault="001671F5" w:rsidP="00A834B1">
            <w:pPr>
              <w:jc w:val="left"/>
              <w:rPr>
                <w:ins w:id="798" w:author="Author"/>
                <w:b w:val="0"/>
                <w:sz w:val="20"/>
                <w:szCs w:val="20"/>
                <w:lang w:val="en-IE"/>
              </w:rPr>
            </w:pPr>
            <w:ins w:id="799" w:author="Author">
              <w:r w:rsidRPr="00E73B40">
                <w:rPr>
                  <w:sz w:val="20"/>
                  <w:szCs w:val="20"/>
                  <w:lang w:val="en-IE"/>
                </w:rPr>
                <w:lastRenderedPageBreak/>
                <w:t>Activity Specification</w:t>
              </w:r>
            </w:ins>
          </w:p>
        </w:tc>
      </w:tr>
      <w:tr w:rsidR="001671F5" w:rsidRPr="00E73B40" w14:paraId="3E225004" w14:textId="77777777" w:rsidTr="00A834B1">
        <w:trPr>
          <w:trHeight w:hRule="exact" w:val="756"/>
          <w:ins w:id="80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B54F5C" w14:textId="77777777" w:rsidR="001671F5" w:rsidRPr="00E73B40" w:rsidRDefault="001671F5" w:rsidP="00A834B1">
            <w:pPr>
              <w:pStyle w:val="TableText"/>
              <w:keepNext/>
              <w:spacing w:before="0" w:after="0" w:line="240" w:lineRule="exact"/>
              <w:rPr>
                <w:ins w:id="801" w:author="Author"/>
                <w:color w:val="auto"/>
                <w:sz w:val="20"/>
                <w:szCs w:val="20"/>
                <w:lang w:val="en-IE"/>
              </w:rPr>
            </w:pPr>
            <w:ins w:id="802" w:author="Author">
              <w:r w:rsidRPr="00E73B40">
                <w:rPr>
                  <w:color w:val="auto"/>
                  <w:sz w:val="20"/>
                  <w:szCs w:val="20"/>
                  <w:lang w:val="en-IE"/>
                </w:rPr>
                <w:t>Actor(s)</w:t>
              </w:r>
            </w:ins>
          </w:p>
        </w:tc>
        <w:tc>
          <w:tcPr>
            <w:tcW w:w="8070" w:type="dxa"/>
            <w:gridSpan w:val="2"/>
            <w:vAlign w:val="center"/>
          </w:tcPr>
          <w:p w14:paraId="4FB23DE9"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03" w:author="Author"/>
                <w:color w:val="auto"/>
                <w:sz w:val="20"/>
                <w:szCs w:val="20"/>
                <w:lang w:val="en-IE"/>
              </w:rPr>
            </w:pPr>
            <w:ins w:id="804" w:author="Author">
              <w:r w:rsidRPr="00E73B40">
                <w:rPr>
                  <w:color w:val="auto"/>
                  <w:sz w:val="20"/>
                  <w:szCs w:val="20"/>
                  <w:lang w:val="en-IE"/>
                </w:rPr>
                <w:t>CSR in Call Centre</w:t>
              </w:r>
            </w:ins>
          </w:p>
          <w:p w14:paraId="03FDE40C"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05" w:author="Author"/>
                <w:color w:val="auto"/>
                <w:sz w:val="20"/>
                <w:szCs w:val="20"/>
                <w:lang w:val="en-IE"/>
              </w:rPr>
            </w:pPr>
            <w:ins w:id="806" w:author="Author">
              <w:r w:rsidRPr="00E73B40">
                <w:rPr>
                  <w:color w:val="auto"/>
                  <w:sz w:val="20"/>
                  <w:szCs w:val="20"/>
                  <w:lang w:val="en-IE"/>
                </w:rPr>
                <w:t>Agent in Shop</w:t>
              </w:r>
            </w:ins>
          </w:p>
        </w:tc>
      </w:tr>
      <w:tr w:rsidR="001671F5" w:rsidRPr="00E73B40" w14:paraId="57861470" w14:textId="77777777" w:rsidTr="00A834B1">
        <w:trPr>
          <w:trHeight w:hRule="exact" w:val="397"/>
          <w:ins w:id="80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5647102" w14:textId="77777777" w:rsidR="001671F5" w:rsidRPr="00E73B40" w:rsidRDefault="001671F5" w:rsidP="00A834B1">
            <w:pPr>
              <w:pStyle w:val="TableText"/>
              <w:keepNext/>
              <w:spacing w:before="0" w:after="0" w:line="240" w:lineRule="exact"/>
              <w:rPr>
                <w:ins w:id="808" w:author="Author"/>
                <w:color w:val="auto"/>
                <w:sz w:val="20"/>
                <w:szCs w:val="20"/>
                <w:lang w:val="en-IE"/>
              </w:rPr>
            </w:pPr>
            <w:ins w:id="809" w:author="Author">
              <w:r w:rsidRPr="00E73B40">
                <w:rPr>
                  <w:color w:val="auto"/>
                  <w:sz w:val="20"/>
                  <w:szCs w:val="20"/>
                  <w:lang w:val="en-IE"/>
                </w:rPr>
                <w:t>System</w:t>
              </w:r>
            </w:ins>
          </w:p>
        </w:tc>
        <w:tc>
          <w:tcPr>
            <w:tcW w:w="8070" w:type="dxa"/>
            <w:gridSpan w:val="2"/>
            <w:vAlign w:val="center"/>
          </w:tcPr>
          <w:p w14:paraId="39504579"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10" w:author="Author"/>
                <w:color w:val="auto"/>
                <w:sz w:val="20"/>
                <w:szCs w:val="20"/>
                <w:lang w:val="en-IE"/>
              </w:rPr>
            </w:pPr>
            <w:ins w:id="811" w:author="Author">
              <w:r w:rsidRPr="00E73B40">
                <w:rPr>
                  <w:color w:val="auto"/>
                  <w:sz w:val="20"/>
                  <w:szCs w:val="20"/>
                  <w:lang w:val="en-IE"/>
                </w:rPr>
                <w:t>UFE</w:t>
              </w:r>
            </w:ins>
          </w:p>
        </w:tc>
      </w:tr>
      <w:tr w:rsidR="001671F5" w:rsidRPr="00E73B40" w14:paraId="3256D045" w14:textId="77777777" w:rsidTr="00A834B1">
        <w:trPr>
          <w:trHeight w:val="440"/>
          <w:ins w:id="812" w:author="Author"/>
        </w:trPr>
        <w:tc>
          <w:tcPr>
            <w:cnfStyle w:val="001000000000" w:firstRow="0" w:lastRow="0" w:firstColumn="1" w:lastColumn="0" w:oddVBand="0" w:evenVBand="0" w:oddHBand="0" w:evenHBand="0" w:firstRowFirstColumn="0" w:firstRowLastColumn="0" w:lastRowFirstColumn="0" w:lastRowLastColumn="0"/>
            <w:tcW w:w="1522" w:type="dxa"/>
          </w:tcPr>
          <w:p w14:paraId="4DCAF297" w14:textId="77777777" w:rsidR="001671F5" w:rsidRPr="00E73B40" w:rsidRDefault="001671F5" w:rsidP="00A834B1">
            <w:pPr>
              <w:pStyle w:val="TableText"/>
              <w:keepNext/>
              <w:spacing w:line="240" w:lineRule="exact"/>
              <w:rPr>
                <w:ins w:id="813" w:author="Author"/>
                <w:color w:val="auto"/>
                <w:sz w:val="20"/>
                <w:szCs w:val="20"/>
                <w:lang w:val="en-IE"/>
              </w:rPr>
            </w:pPr>
            <w:ins w:id="814" w:author="Author">
              <w:r w:rsidRPr="00E73B40">
                <w:rPr>
                  <w:color w:val="auto"/>
                  <w:sz w:val="20"/>
                  <w:szCs w:val="20"/>
                  <w:lang w:val="en-IE"/>
                </w:rPr>
                <w:t>Screen Name</w:t>
              </w:r>
            </w:ins>
          </w:p>
        </w:tc>
        <w:tc>
          <w:tcPr>
            <w:tcW w:w="8070" w:type="dxa"/>
            <w:gridSpan w:val="2"/>
          </w:tcPr>
          <w:p w14:paraId="7DC965E4" w14:textId="48333CB6" w:rsidR="001671F5" w:rsidRPr="00E73B40" w:rsidRDefault="001671F5" w:rsidP="00A834B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15" w:author="Author"/>
                <w:color w:val="auto"/>
                <w:sz w:val="20"/>
                <w:szCs w:val="20"/>
                <w:lang w:val="en-IE"/>
              </w:rPr>
            </w:pPr>
            <w:ins w:id="816" w:author="Author">
              <w:del w:id="817" w:author="Author">
                <w:r w:rsidRPr="00E73B40" w:rsidDel="00405029">
                  <w:rPr>
                    <w:color w:val="auto"/>
                    <w:sz w:val="20"/>
                    <w:szCs w:val="20"/>
                    <w:lang w:val="en-IE"/>
                  </w:rPr>
                  <w:delText>Select products step</w:delText>
                </w:r>
              </w:del>
              <w:r w:rsidR="001637F0">
                <w:rPr>
                  <w:color w:val="auto"/>
                  <w:sz w:val="20"/>
                  <w:szCs w:val="20"/>
                  <w:lang w:val="en-IE"/>
                </w:rPr>
                <w:t>Process c</w:t>
              </w:r>
              <w:r w:rsidR="00405029">
                <w:rPr>
                  <w:color w:val="auto"/>
                  <w:sz w:val="20"/>
                  <w:szCs w:val="20"/>
                  <w:lang w:val="en-IE"/>
                </w:rPr>
                <w:t>losure popup</w:t>
              </w:r>
            </w:ins>
          </w:p>
        </w:tc>
      </w:tr>
      <w:tr w:rsidR="001671F5" w:rsidRPr="00E73B40" w14:paraId="66B9B4B3" w14:textId="77777777" w:rsidTr="00A834B1">
        <w:trPr>
          <w:trHeight w:val="440"/>
          <w:ins w:id="818" w:author="Author"/>
        </w:trPr>
        <w:tc>
          <w:tcPr>
            <w:cnfStyle w:val="001000000000" w:firstRow="0" w:lastRow="0" w:firstColumn="1" w:lastColumn="0" w:oddVBand="0" w:evenVBand="0" w:oddHBand="0" w:evenHBand="0" w:firstRowFirstColumn="0" w:firstRowLastColumn="0" w:lastRowFirstColumn="0" w:lastRowLastColumn="0"/>
            <w:tcW w:w="1522" w:type="dxa"/>
          </w:tcPr>
          <w:p w14:paraId="4780A508" w14:textId="77777777" w:rsidR="001671F5" w:rsidRPr="00E73B40" w:rsidRDefault="001671F5" w:rsidP="00A834B1">
            <w:pPr>
              <w:pStyle w:val="TableText"/>
              <w:keepNext/>
              <w:spacing w:line="240" w:lineRule="exact"/>
              <w:rPr>
                <w:ins w:id="819" w:author="Author"/>
                <w:b w:val="0"/>
                <w:color w:val="auto"/>
                <w:sz w:val="20"/>
                <w:szCs w:val="20"/>
                <w:lang w:val="en-IE"/>
              </w:rPr>
            </w:pPr>
            <w:ins w:id="820" w:author="Author">
              <w:r w:rsidRPr="00E73B40">
                <w:rPr>
                  <w:color w:val="auto"/>
                  <w:sz w:val="20"/>
                  <w:szCs w:val="20"/>
                  <w:lang w:val="en-IE"/>
                </w:rPr>
                <w:t>Description</w:t>
              </w:r>
            </w:ins>
          </w:p>
        </w:tc>
        <w:tc>
          <w:tcPr>
            <w:tcW w:w="8070" w:type="dxa"/>
            <w:gridSpan w:val="2"/>
          </w:tcPr>
          <w:p w14:paraId="38C4BE6F" w14:textId="77777777" w:rsidR="001671F5" w:rsidRDefault="001671F5"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21" w:author="Author"/>
                <w:color w:val="auto"/>
                <w:sz w:val="20"/>
                <w:szCs w:val="20"/>
                <w:lang w:val="en-IE"/>
              </w:rPr>
            </w:pPr>
            <w:ins w:id="822" w:author="Author">
              <w:r w:rsidRPr="00E73B40">
                <w:rPr>
                  <w:color w:val="auto"/>
                  <w:sz w:val="20"/>
                  <w:szCs w:val="20"/>
                  <w:lang w:val="en-IE"/>
                </w:rPr>
                <w:t xml:space="preserve">The user </w:t>
              </w:r>
              <w:r>
                <w:rPr>
                  <w:color w:val="auto"/>
                  <w:sz w:val="20"/>
                  <w:szCs w:val="20"/>
                  <w:lang w:val="en-IE"/>
                </w:rPr>
                <w:t>clears the basket</w:t>
              </w:r>
              <w:r w:rsidR="0038056F">
                <w:rPr>
                  <w:color w:val="auto"/>
                  <w:sz w:val="20"/>
                  <w:szCs w:val="20"/>
                  <w:lang w:val="en-IE"/>
                </w:rPr>
                <w:t xml:space="preserve"> by pressing the “Trash Icon” in the respective screen</w:t>
              </w:r>
              <w:r w:rsidR="00757276">
                <w:rPr>
                  <w:color w:val="auto"/>
                  <w:sz w:val="20"/>
                  <w:szCs w:val="20"/>
                  <w:lang w:val="en-IE"/>
                </w:rPr>
                <w:t xml:space="preserve">. </w:t>
              </w:r>
            </w:ins>
          </w:p>
          <w:p w14:paraId="6149DCD2" w14:textId="69A942FF" w:rsidR="001637F0" w:rsidRDefault="001637F0"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23" w:author="Author"/>
                <w:color w:val="auto"/>
                <w:sz w:val="20"/>
                <w:szCs w:val="20"/>
                <w:lang w:val="en-IE"/>
              </w:rPr>
            </w:pPr>
            <w:ins w:id="824" w:author="Author">
              <w:r>
                <w:rPr>
                  <w:color w:val="auto"/>
                  <w:sz w:val="20"/>
                  <w:szCs w:val="20"/>
                  <w:lang w:val="en-IE"/>
                </w:rPr>
                <w:t>The user closed the sales process.</w:t>
              </w:r>
            </w:ins>
          </w:p>
          <w:p w14:paraId="3F1D6BB4" w14:textId="29DDD570" w:rsidR="00934906" w:rsidRPr="00E73B40" w:rsidRDefault="00934906"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25" w:author="Author"/>
                <w:color w:val="auto"/>
                <w:sz w:val="20"/>
                <w:szCs w:val="20"/>
                <w:lang w:val="en-IE"/>
              </w:rPr>
            </w:pPr>
            <w:ins w:id="826" w:author="Author">
              <w:r>
                <w:rPr>
                  <w:color w:val="auto"/>
                  <w:sz w:val="20"/>
                  <w:szCs w:val="20"/>
                  <w:lang w:val="en-IE"/>
                </w:rPr>
                <w:t>The user closes UFE in browser.</w:t>
              </w:r>
            </w:ins>
          </w:p>
        </w:tc>
      </w:tr>
      <w:tr w:rsidR="00934906" w:rsidRPr="00E73B40" w14:paraId="7C4610DB" w14:textId="77777777" w:rsidTr="00A834B1">
        <w:trPr>
          <w:trHeight w:val="440"/>
          <w:ins w:id="82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D562ED6" w14:textId="14F80306" w:rsidR="00934906" w:rsidRPr="00E73B40" w:rsidRDefault="00934906" w:rsidP="00A834B1">
            <w:pPr>
              <w:pStyle w:val="TableText"/>
              <w:keepNext/>
              <w:tabs>
                <w:tab w:val="left" w:pos="567"/>
              </w:tabs>
              <w:spacing w:line="240" w:lineRule="exact"/>
              <w:rPr>
                <w:ins w:id="828" w:author="Author"/>
                <w:color w:val="auto"/>
                <w:sz w:val="20"/>
                <w:szCs w:val="20"/>
                <w:lang w:val="en-IE"/>
              </w:rPr>
            </w:pPr>
            <w:ins w:id="829" w:author="Author">
              <w:r w:rsidRPr="00E73B40">
                <w:rPr>
                  <w:color w:val="auto"/>
                  <w:sz w:val="20"/>
                  <w:szCs w:val="20"/>
                  <w:lang w:val="en-IE"/>
                </w:rPr>
                <w:t>Automations</w:t>
              </w:r>
            </w:ins>
          </w:p>
        </w:tc>
        <w:tc>
          <w:tcPr>
            <w:tcW w:w="4042" w:type="dxa"/>
            <w:shd w:val="clear" w:color="auto" w:fill="D8D7D5"/>
          </w:tcPr>
          <w:p w14:paraId="6E4FB296" w14:textId="77777777" w:rsidR="00934906" w:rsidRPr="00E73B40" w:rsidRDefault="00934906" w:rsidP="00A834B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830" w:author="Author"/>
                <w:b/>
                <w:color w:val="auto"/>
                <w:sz w:val="18"/>
                <w:szCs w:val="18"/>
                <w:lang w:val="en-IE" w:eastAsia="en-US"/>
              </w:rPr>
            </w:pPr>
            <w:ins w:id="831" w:author="Author">
              <w:r w:rsidRPr="00E73B40">
                <w:rPr>
                  <w:b/>
                  <w:color w:val="auto"/>
                  <w:sz w:val="18"/>
                  <w:szCs w:val="18"/>
                  <w:lang w:val="en-IE"/>
                </w:rPr>
                <w:t>Business Validations &amp; other Automations</w:t>
              </w:r>
            </w:ins>
          </w:p>
        </w:tc>
        <w:tc>
          <w:tcPr>
            <w:tcW w:w="4028" w:type="dxa"/>
            <w:shd w:val="clear" w:color="auto" w:fill="D8D7D5"/>
          </w:tcPr>
          <w:p w14:paraId="02832599" w14:textId="77777777" w:rsidR="00934906" w:rsidRPr="00E73B40" w:rsidRDefault="00934906" w:rsidP="00A834B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832" w:author="Author"/>
                <w:b/>
                <w:color w:val="auto"/>
                <w:sz w:val="18"/>
                <w:szCs w:val="18"/>
                <w:lang w:val="en-IE" w:eastAsia="en-US"/>
              </w:rPr>
            </w:pPr>
            <w:ins w:id="833" w:author="Author">
              <w:r w:rsidRPr="00E73B40">
                <w:rPr>
                  <w:b/>
                  <w:color w:val="auto"/>
                  <w:sz w:val="18"/>
                  <w:szCs w:val="18"/>
                  <w:lang w:val="en-IE"/>
                </w:rPr>
                <w:t>Messages (Error &amp; Warnings)</w:t>
              </w:r>
            </w:ins>
          </w:p>
        </w:tc>
      </w:tr>
      <w:tr w:rsidR="00934906" w:rsidRPr="00E73B40" w14:paraId="661C00D7" w14:textId="77777777" w:rsidTr="00A834B1">
        <w:trPr>
          <w:trHeight w:val="440"/>
          <w:ins w:id="83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7019D32" w14:textId="77777777" w:rsidR="00934906" w:rsidRPr="00E73B40" w:rsidRDefault="00934906" w:rsidP="00A834B1">
            <w:pPr>
              <w:pStyle w:val="TableText"/>
              <w:keepNext/>
              <w:tabs>
                <w:tab w:val="left" w:pos="567"/>
              </w:tabs>
              <w:spacing w:line="240" w:lineRule="exact"/>
              <w:jc w:val="left"/>
              <w:rPr>
                <w:ins w:id="835" w:author="Author"/>
                <w:color w:val="auto"/>
                <w:sz w:val="20"/>
                <w:szCs w:val="20"/>
                <w:lang w:val="en-IE"/>
              </w:rPr>
            </w:pPr>
          </w:p>
        </w:tc>
        <w:tc>
          <w:tcPr>
            <w:tcW w:w="4042" w:type="dxa"/>
          </w:tcPr>
          <w:p w14:paraId="03F8467C" w14:textId="35F1669E" w:rsidR="00934906" w:rsidRPr="00E73B40"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36" w:author="Author"/>
                <w:color w:val="595959"/>
                <w:sz w:val="20"/>
                <w:szCs w:val="18"/>
                <w:lang w:val="en-IE" w:eastAsia="en-US"/>
              </w:rPr>
            </w:pPr>
            <w:ins w:id="837" w:author="Author">
              <w:r>
                <w:rPr>
                  <w:color w:val="595959"/>
                  <w:sz w:val="20"/>
                  <w:szCs w:val="18"/>
                  <w:lang w:val="en-IE" w:eastAsia="en-US"/>
                </w:rPr>
                <w:t>1</w:t>
              </w:r>
            </w:ins>
            <w:r w:rsidR="003A4B53">
              <w:rPr>
                <w:color w:val="595959"/>
                <w:sz w:val="20"/>
                <w:szCs w:val="18"/>
                <w:lang w:val="en-IE" w:eastAsia="en-US"/>
              </w:rPr>
              <w:t>6</w:t>
            </w:r>
            <w:ins w:id="838" w:author="Author">
              <w:r w:rsidRPr="00E73B40">
                <w:rPr>
                  <w:color w:val="595959"/>
                  <w:sz w:val="20"/>
                  <w:szCs w:val="18"/>
                  <w:lang w:val="en-IE" w:eastAsia="en-US"/>
                </w:rPr>
                <w:t xml:space="preserve">a. </w:t>
              </w:r>
              <w:r>
                <w:rPr>
                  <w:color w:val="595959"/>
                  <w:sz w:val="20"/>
                  <w:szCs w:val="18"/>
                  <w:lang w:val="en-IE" w:eastAsia="en-US"/>
                </w:rPr>
                <w:t>Basket clear</w:t>
              </w:r>
            </w:ins>
          </w:p>
          <w:p w14:paraId="1CCA3BC0" w14:textId="77777777" w:rsidR="00934906"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39" w:author="Author"/>
                <w:color w:val="auto"/>
                <w:sz w:val="20"/>
                <w:szCs w:val="18"/>
                <w:lang w:val="en-IE" w:eastAsia="en-US"/>
              </w:rPr>
            </w:pPr>
            <w:ins w:id="840" w:author="Author">
              <w:r>
                <w:rPr>
                  <w:color w:val="auto"/>
                  <w:sz w:val="20"/>
                  <w:szCs w:val="18"/>
                  <w:lang w:val="en-IE" w:eastAsia="en-US"/>
                </w:rPr>
                <w:t>UFE will clear all content in the basket.</w:t>
              </w:r>
            </w:ins>
          </w:p>
          <w:p w14:paraId="66B4A2D0" w14:textId="39F5E8D5" w:rsidR="00934906" w:rsidRPr="00E73B40"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41" w:author="Author"/>
                <w:color w:val="auto"/>
                <w:sz w:val="20"/>
                <w:szCs w:val="18"/>
                <w:lang w:val="en-IE" w:eastAsia="en-US"/>
              </w:rPr>
            </w:pPr>
            <w:ins w:id="842" w:author="Author">
              <w:r>
                <w:rPr>
                  <w:color w:val="auto"/>
                  <w:sz w:val="20"/>
                  <w:szCs w:val="18"/>
                  <w:lang w:val="en-IE" w:eastAsia="en-US"/>
                </w:rPr>
                <w:t>If any product was previously reserved, UFE will call a service to cancel all reservations made.</w:t>
              </w:r>
            </w:ins>
          </w:p>
        </w:tc>
        <w:tc>
          <w:tcPr>
            <w:tcW w:w="4028" w:type="dxa"/>
          </w:tcPr>
          <w:p w14:paraId="3AD7065D" w14:textId="29F21337" w:rsidR="00934906" w:rsidRPr="00E73B40"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43" w:author="Author"/>
                <w:color w:val="auto"/>
                <w:sz w:val="20"/>
                <w:szCs w:val="18"/>
                <w:lang w:val="en-IE" w:eastAsia="en-US"/>
              </w:rPr>
            </w:pPr>
            <w:ins w:id="844" w:author="Author">
              <w:r>
                <w:rPr>
                  <w:color w:val="auto"/>
                  <w:sz w:val="20"/>
                  <w:szCs w:val="18"/>
                  <w:lang w:val="en-IE" w:eastAsia="en-US"/>
                </w:rPr>
                <w:t>If any error occurs while cancelling the reservations, UFE will show the error message EM_SAL_54 and the user must retry emptying the basket.</w:t>
              </w:r>
            </w:ins>
          </w:p>
        </w:tc>
      </w:tr>
      <w:tr w:rsidR="00934906" w:rsidRPr="00E73B40" w14:paraId="018BB4CC" w14:textId="77777777" w:rsidTr="00A834B1">
        <w:trPr>
          <w:trHeight w:val="440"/>
          <w:ins w:id="84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B08B8FE" w14:textId="77777777" w:rsidR="00934906" w:rsidRPr="00E73B40" w:rsidRDefault="00934906" w:rsidP="00A834B1">
            <w:pPr>
              <w:pStyle w:val="TableText"/>
              <w:keepNext/>
              <w:tabs>
                <w:tab w:val="left" w:pos="567"/>
              </w:tabs>
              <w:spacing w:line="240" w:lineRule="exact"/>
              <w:rPr>
                <w:ins w:id="846" w:author="Author"/>
                <w:color w:val="auto"/>
                <w:sz w:val="20"/>
                <w:szCs w:val="20"/>
                <w:lang w:val="en-IE"/>
              </w:rPr>
            </w:pPr>
          </w:p>
        </w:tc>
        <w:tc>
          <w:tcPr>
            <w:tcW w:w="4042" w:type="dxa"/>
          </w:tcPr>
          <w:p w14:paraId="698F11C0" w14:textId="1041D694" w:rsidR="00934906" w:rsidRPr="00E73B40"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47" w:author="Author"/>
                <w:color w:val="595959"/>
                <w:sz w:val="20"/>
                <w:szCs w:val="18"/>
                <w:lang w:val="en-IE" w:eastAsia="en-US"/>
              </w:rPr>
            </w:pPr>
            <w:ins w:id="848" w:author="Author">
              <w:r>
                <w:rPr>
                  <w:color w:val="595959"/>
                  <w:sz w:val="20"/>
                  <w:szCs w:val="18"/>
                  <w:lang w:val="en-IE" w:eastAsia="en-US"/>
                </w:rPr>
                <w:t>1</w:t>
              </w:r>
            </w:ins>
            <w:r w:rsidR="003A4B53">
              <w:rPr>
                <w:color w:val="595959"/>
                <w:sz w:val="20"/>
                <w:szCs w:val="18"/>
                <w:lang w:val="en-IE" w:eastAsia="en-US"/>
              </w:rPr>
              <w:t>6</w:t>
            </w:r>
            <w:ins w:id="849" w:author="Author">
              <w:r>
                <w:rPr>
                  <w:color w:val="595959"/>
                  <w:sz w:val="20"/>
                  <w:szCs w:val="18"/>
                  <w:lang w:val="en-IE" w:eastAsia="en-US"/>
                </w:rPr>
                <w:t>b</w:t>
              </w:r>
              <w:r w:rsidRPr="00E73B40">
                <w:rPr>
                  <w:color w:val="595959"/>
                  <w:sz w:val="20"/>
                  <w:szCs w:val="18"/>
                  <w:lang w:val="en-IE" w:eastAsia="en-US"/>
                </w:rPr>
                <w:t xml:space="preserve">. </w:t>
              </w:r>
              <w:r>
                <w:rPr>
                  <w:color w:val="595959"/>
                  <w:sz w:val="20"/>
                  <w:szCs w:val="18"/>
                  <w:lang w:val="en-IE" w:eastAsia="en-US"/>
                </w:rPr>
                <w:t>Process closure</w:t>
              </w:r>
            </w:ins>
          </w:p>
          <w:p w14:paraId="5DFC0CC4" w14:textId="77777777" w:rsidR="00934906"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0" w:author="Author"/>
                <w:color w:val="auto"/>
                <w:sz w:val="20"/>
                <w:szCs w:val="18"/>
                <w:lang w:val="en-IE" w:eastAsia="en-US"/>
              </w:rPr>
            </w:pPr>
            <w:ins w:id="851" w:author="Author">
              <w:r>
                <w:rPr>
                  <w:color w:val="auto"/>
                  <w:sz w:val="20"/>
                  <w:szCs w:val="18"/>
                  <w:lang w:val="en-IE" w:eastAsia="en-US"/>
                </w:rPr>
                <w:t>UFE will clear all content in the basket if the user close the process.</w:t>
              </w:r>
            </w:ins>
          </w:p>
          <w:p w14:paraId="4628DE71" w14:textId="77777777" w:rsidR="00652D2B" w:rsidRDefault="00652D2B" w:rsidP="00652D2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2" w:author="Author"/>
                <w:color w:val="auto"/>
                <w:sz w:val="20"/>
                <w:szCs w:val="18"/>
                <w:lang w:val="en-IE" w:eastAsia="en-US"/>
              </w:rPr>
            </w:pPr>
            <w:ins w:id="853" w:author="Author">
              <w:r>
                <w:rPr>
                  <w:color w:val="auto"/>
                  <w:sz w:val="20"/>
                  <w:szCs w:val="18"/>
                  <w:lang w:val="en-IE" w:eastAsia="en-US"/>
                </w:rPr>
                <w:t>If any order was created, UFE will prompt the user if he wishes to keep editing or cancel the order. Cancelling the order will clear all contents in the basket and the user will be redirected to the interaction creation step, where it will be stated that the sales order was cancelled with the content of the basket.</w:t>
              </w:r>
            </w:ins>
          </w:p>
          <w:p w14:paraId="38ADB5AD" w14:textId="4CEF5D51" w:rsidR="00934906"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4" w:author="Author"/>
                <w:color w:val="595959"/>
                <w:sz w:val="20"/>
                <w:szCs w:val="18"/>
                <w:lang w:val="en-IE" w:eastAsia="en-US"/>
              </w:rPr>
            </w:pPr>
            <w:ins w:id="855" w:author="Author">
              <w:r w:rsidRPr="008E384C">
                <w:rPr>
                  <w:b/>
                  <w:color w:val="auto"/>
                  <w:sz w:val="20"/>
                  <w:szCs w:val="18"/>
                  <w:lang w:val="en-IE" w:eastAsia="en-US"/>
                </w:rPr>
                <w:t>Note:</w:t>
              </w:r>
              <w:r>
                <w:rPr>
                  <w:color w:val="auto"/>
                  <w:sz w:val="20"/>
                  <w:szCs w:val="18"/>
                  <w:lang w:val="en-IE" w:eastAsia="en-US"/>
                </w:rPr>
                <w:t xml:space="preserve"> If the user saves the basket, UFE will not cancel the reservations made.</w:t>
              </w:r>
            </w:ins>
          </w:p>
        </w:tc>
        <w:tc>
          <w:tcPr>
            <w:tcW w:w="4028" w:type="dxa"/>
          </w:tcPr>
          <w:p w14:paraId="5F9F9733" w14:textId="77777777" w:rsidR="00934906"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56" w:author="Author"/>
                <w:color w:val="auto"/>
                <w:sz w:val="20"/>
                <w:szCs w:val="18"/>
                <w:lang w:val="en-IE" w:eastAsia="en-US"/>
              </w:rPr>
            </w:pPr>
            <w:ins w:id="857" w:author="Author">
              <w:r>
                <w:rPr>
                  <w:color w:val="auto"/>
                  <w:sz w:val="20"/>
                  <w:szCs w:val="18"/>
                  <w:lang w:val="en-IE" w:eastAsia="en-US"/>
                </w:rPr>
                <w:t>If any error occurs while cancelling the reservations, UFE will show the error message EM_SAL_54 and the user must retry emptying the basket.</w:t>
              </w:r>
            </w:ins>
          </w:p>
          <w:p w14:paraId="320F0C3A" w14:textId="47F265D9" w:rsidR="00A74789" w:rsidRDefault="00A74789" w:rsidP="00A747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58" w:author="Author"/>
                <w:color w:val="auto"/>
                <w:sz w:val="20"/>
                <w:szCs w:val="18"/>
                <w:lang w:val="en-IE" w:eastAsia="en-US"/>
              </w:rPr>
            </w:pPr>
            <w:ins w:id="859" w:author="Author">
              <w:r>
                <w:rPr>
                  <w:color w:val="auto"/>
                  <w:sz w:val="20"/>
                  <w:szCs w:val="18"/>
                  <w:lang w:val="en-IE" w:eastAsia="en-US"/>
                </w:rPr>
                <w:t>If any error occurs while cancelling the order, UFE will show the error message EM_SAL_21 and the user must retry cancelling the order.</w:t>
              </w:r>
            </w:ins>
          </w:p>
          <w:p w14:paraId="7B1F79AC" w14:textId="2F15D878" w:rsidR="00A74789" w:rsidRDefault="00A74789"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60" w:author="Author"/>
                <w:color w:val="auto"/>
                <w:sz w:val="20"/>
                <w:szCs w:val="18"/>
                <w:lang w:val="en-IE" w:eastAsia="en-US"/>
              </w:rPr>
            </w:pPr>
          </w:p>
        </w:tc>
      </w:tr>
      <w:tr w:rsidR="00934906" w:rsidRPr="00E73B40" w14:paraId="29CA9559" w14:textId="77777777" w:rsidTr="00A834B1">
        <w:trPr>
          <w:trHeight w:val="440"/>
          <w:ins w:id="86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DA1C793" w14:textId="77777777" w:rsidR="00934906" w:rsidRPr="00E73B40" w:rsidRDefault="00934906" w:rsidP="00A834B1">
            <w:pPr>
              <w:pStyle w:val="TableText"/>
              <w:keepNext/>
              <w:tabs>
                <w:tab w:val="left" w:pos="567"/>
              </w:tabs>
              <w:spacing w:line="240" w:lineRule="exact"/>
              <w:rPr>
                <w:ins w:id="862" w:author="Author"/>
                <w:color w:val="auto"/>
                <w:sz w:val="20"/>
                <w:szCs w:val="20"/>
                <w:lang w:val="en-IE"/>
              </w:rPr>
            </w:pPr>
          </w:p>
        </w:tc>
        <w:tc>
          <w:tcPr>
            <w:tcW w:w="4042" w:type="dxa"/>
          </w:tcPr>
          <w:p w14:paraId="54E28BB4" w14:textId="76988572" w:rsidR="00934906" w:rsidRPr="00E73B40" w:rsidRDefault="00934906"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63" w:author="Author"/>
                <w:color w:val="595959"/>
                <w:sz w:val="20"/>
                <w:szCs w:val="18"/>
                <w:lang w:val="en-IE" w:eastAsia="en-US"/>
              </w:rPr>
            </w:pPr>
            <w:ins w:id="864" w:author="Author">
              <w:r>
                <w:rPr>
                  <w:color w:val="595959"/>
                  <w:sz w:val="20"/>
                  <w:szCs w:val="18"/>
                  <w:lang w:val="en-IE" w:eastAsia="en-US"/>
                </w:rPr>
                <w:t>1</w:t>
              </w:r>
            </w:ins>
            <w:r w:rsidR="003A4B53">
              <w:rPr>
                <w:color w:val="595959"/>
                <w:sz w:val="20"/>
                <w:szCs w:val="18"/>
                <w:lang w:val="en-IE" w:eastAsia="en-US"/>
              </w:rPr>
              <w:t>6</w:t>
            </w:r>
            <w:ins w:id="865" w:author="Author">
              <w:r>
                <w:rPr>
                  <w:color w:val="595959"/>
                  <w:sz w:val="20"/>
                  <w:szCs w:val="18"/>
                  <w:lang w:val="en-IE" w:eastAsia="en-US"/>
                </w:rPr>
                <w:t>c</w:t>
              </w:r>
              <w:r w:rsidRPr="00E73B40">
                <w:rPr>
                  <w:color w:val="595959"/>
                  <w:sz w:val="20"/>
                  <w:szCs w:val="18"/>
                  <w:lang w:val="en-IE" w:eastAsia="en-US"/>
                </w:rPr>
                <w:t xml:space="preserve">. </w:t>
              </w:r>
              <w:r>
                <w:rPr>
                  <w:color w:val="595959"/>
                  <w:sz w:val="20"/>
                  <w:szCs w:val="18"/>
                  <w:lang w:val="en-IE" w:eastAsia="en-US"/>
                </w:rPr>
                <w:t>Abandon Shopping Cycle</w:t>
              </w:r>
              <w:r w:rsidR="00713EF7">
                <w:rPr>
                  <w:color w:val="595959"/>
                  <w:sz w:val="20"/>
                  <w:szCs w:val="18"/>
                  <w:lang w:val="en-IE" w:eastAsia="en-US"/>
                </w:rPr>
                <w:t xml:space="preserve"> (Browser Closure)</w:t>
              </w:r>
            </w:ins>
          </w:p>
          <w:p w14:paraId="1540B3D7" w14:textId="77777777" w:rsidR="00CB5585" w:rsidRDefault="00CB5585"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66" w:author="Author"/>
                <w:color w:val="auto"/>
                <w:sz w:val="20"/>
                <w:szCs w:val="18"/>
                <w:lang w:val="en-IE" w:eastAsia="en-US"/>
              </w:rPr>
            </w:pPr>
            <w:ins w:id="867" w:author="Author">
              <w:r>
                <w:rPr>
                  <w:color w:val="auto"/>
                  <w:sz w:val="20"/>
                  <w:szCs w:val="18"/>
                  <w:lang w:val="en-IE" w:eastAsia="en-US"/>
                </w:rPr>
                <w:t>When the user closes the browser, the default popup will be shown.</w:t>
              </w:r>
            </w:ins>
          </w:p>
          <w:p w14:paraId="12164B0A" w14:textId="4DDC65E4" w:rsidR="00934906" w:rsidDel="00CB5585" w:rsidRDefault="00655EB9"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68" w:author="Author"/>
                <w:del w:id="869" w:author="Author"/>
                <w:color w:val="auto"/>
                <w:sz w:val="20"/>
                <w:szCs w:val="18"/>
                <w:lang w:val="en-IE" w:eastAsia="en-US"/>
              </w:rPr>
            </w:pPr>
            <w:ins w:id="870" w:author="Author">
              <w:r>
                <w:rPr>
                  <w:color w:val="auto"/>
                  <w:sz w:val="20"/>
                  <w:szCs w:val="18"/>
                  <w:lang w:val="en-IE" w:eastAsia="en-US"/>
                </w:rPr>
                <w:t>If the user chooses the option “Stay”, UFE will remain open in the same state.</w:t>
              </w:r>
              <w:del w:id="871" w:author="Author">
                <w:r w:rsidR="00934906" w:rsidDel="00CB5585">
                  <w:rPr>
                    <w:color w:val="auto"/>
                    <w:sz w:val="20"/>
                    <w:szCs w:val="18"/>
                    <w:lang w:val="en-IE" w:eastAsia="en-US"/>
                  </w:rPr>
                  <w:delText>UFE will prompt the user if he wishes to save the Customer basket.</w:delText>
                </w:r>
              </w:del>
            </w:ins>
          </w:p>
          <w:p w14:paraId="549DDFF5" w14:textId="77777777" w:rsidR="00CB5585" w:rsidRDefault="00CB5585"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2" w:author="Author"/>
                <w:color w:val="auto"/>
                <w:sz w:val="20"/>
                <w:szCs w:val="18"/>
                <w:lang w:val="en-IE" w:eastAsia="en-US"/>
              </w:rPr>
            </w:pPr>
          </w:p>
          <w:p w14:paraId="65428D5F" w14:textId="43A0FE5B" w:rsidR="00934906" w:rsidDel="00655EB9"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3" w:author="Author"/>
                <w:del w:id="874" w:author="Author"/>
                <w:i/>
                <w:color w:val="auto"/>
                <w:sz w:val="20"/>
                <w:szCs w:val="18"/>
                <w:lang w:val="en-IE" w:eastAsia="en-US"/>
              </w:rPr>
            </w:pPr>
            <w:ins w:id="875" w:author="Author">
              <w:del w:id="876" w:author="Author">
                <w:r w:rsidDel="00655EB9">
                  <w:rPr>
                    <w:color w:val="auto"/>
                    <w:sz w:val="20"/>
                    <w:szCs w:val="18"/>
                    <w:lang w:val="en-IE" w:eastAsia="en-US"/>
                  </w:rPr>
                  <w:delText xml:space="preserve">If yes, UFE will trigger the Save Process described in this document in </w:delText>
                </w:r>
                <w:r w:rsidRPr="00934906" w:rsidDel="00655EB9">
                  <w:rPr>
                    <w:i/>
                    <w:color w:val="auto"/>
                    <w:sz w:val="20"/>
                    <w:szCs w:val="18"/>
                    <w:lang w:val="en-IE" w:eastAsia="en-US"/>
                  </w:rPr>
                  <w:delText>FEAT #1: Save Process.</w:delText>
                </w:r>
              </w:del>
            </w:ins>
          </w:p>
          <w:p w14:paraId="25BC43BD" w14:textId="23070544" w:rsidR="00934906" w:rsidDel="001F11B4" w:rsidRDefault="00934906" w:rsidP="00B55EC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7" w:author="Author"/>
                <w:del w:id="878" w:author="Author"/>
                <w:i/>
                <w:color w:val="auto"/>
                <w:sz w:val="20"/>
                <w:szCs w:val="18"/>
                <w:lang w:val="en-IE" w:eastAsia="en-US"/>
              </w:rPr>
            </w:pPr>
            <w:ins w:id="879" w:author="Author">
              <w:r>
                <w:rPr>
                  <w:color w:val="auto"/>
                  <w:sz w:val="20"/>
                  <w:szCs w:val="18"/>
                  <w:lang w:val="en-IE" w:eastAsia="en-US"/>
                </w:rPr>
                <w:t xml:space="preserve">If </w:t>
              </w:r>
              <w:r w:rsidR="00655EB9">
                <w:rPr>
                  <w:color w:val="auto"/>
                  <w:sz w:val="20"/>
                  <w:szCs w:val="18"/>
                  <w:lang w:val="en-IE" w:eastAsia="en-US"/>
                </w:rPr>
                <w:t>the user chooses “Leave”</w:t>
              </w:r>
              <w:del w:id="880" w:author="Author">
                <w:r w:rsidDel="00655EB9">
                  <w:rPr>
                    <w:color w:val="auto"/>
                    <w:sz w:val="20"/>
                    <w:szCs w:val="18"/>
                    <w:lang w:val="en-IE" w:eastAsia="en-US"/>
                  </w:rPr>
                  <w:delText>no</w:delText>
                </w:r>
              </w:del>
              <w:r>
                <w:rPr>
                  <w:color w:val="auto"/>
                  <w:sz w:val="20"/>
                  <w:szCs w:val="18"/>
                  <w:lang w:val="en-IE" w:eastAsia="en-US"/>
                </w:rPr>
                <w:t xml:space="preserve">, UFE will </w:t>
              </w:r>
              <w:del w:id="881" w:author="Author">
                <w:r w:rsidDel="001F11B4">
                  <w:rPr>
                    <w:color w:val="auto"/>
                    <w:sz w:val="20"/>
                    <w:szCs w:val="18"/>
                    <w:lang w:val="en-IE" w:eastAsia="en-US"/>
                  </w:rPr>
                  <w:delText xml:space="preserve">delete all items in basket, and will cancel all reservations made as described in step </w:delText>
                </w:r>
                <w:r w:rsidRPr="00934906" w:rsidDel="001F11B4">
                  <w:rPr>
                    <w:i/>
                    <w:color w:val="auto"/>
                    <w:sz w:val="20"/>
                    <w:szCs w:val="18"/>
                    <w:lang w:val="en-IE" w:eastAsia="en-US"/>
                  </w:rPr>
                  <w:delText>1</w:delText>
                </w:r>
              </w:del>
            </w:ins>
            <w:del w:id="882" w:author="Author">
              <w:r w:rsidR="00B55EC1" w:rsidDel="001F11B4">
                <w:rPr>
                  <w:i/>
                  <w:color w:val="auto"/>
                  <w:sz w:val="20"/>
                  <w:szCs w:val="18"/>
                  <w:lang w:val="en-IE" w:eastAsia="en-US"/>
                </w:rPr>
                <w:delText>6</w:delText>
              </w:r>
            </w:del>
            <w:ins w:id="883" w:author="Author">
              <w:del w:id="884" w:author="Author">
                <w:r w:rsidRPr="00934906" w:rsidDel="001F11B4">
                  <w:rPr>
                    <w:i/>
                    <w:color w:val="auto"/>
                    <w:sz w:val="20"/>
                    <w:szCs w:val="18"/>
                    <w:lang w:val="en-IE" w:eastAsia="en-US"/>
                  </w:rPr>
                  <w:delText>a. Basket clear.</w:delText>
                </w:r>
              </w:del>
            </w:ins>
          </w:p>
          <w:p w14:paraId="72724A96" w14:textId="060356A3" w:rsidR="00405029" w:rsidRPr="00934906" w:rsidRDefault="00405029" w:rsidP="001F11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85" w:author="Author"/>
                <w:color w:val="595959"/>
                <w:sz w:val="20"/>
                <w:szCs w:val="18"/>
                <w:lang w:val="en-IE" w:eastAsia="en-US"/>
              </w:rPr>
            </w:pPr>
            <w:ins w:id="886" w:author="Author">
              <w:del w:id="887" w:author="Author">
                <w:r w:rsidDel="001F11B4">
                  <w:rPr>
                    <w:color w:val="auto"/>
                    <w:sz w:val="20"/>
                    <w:szCs w:val="18"/>
                    <w:lang w:val="en-IE" w:eastAsia="en-US"/>
                  </w:rPr>
                  <w:delText>If any order is created, UFE will also cancel the order.</w:delText>
                </w:r>
              </w:del>
              <w:r w:rsidR="001F11B4">
                <w:rPr>
                  <w:color w:val="auto"/>
                  <w:sz w:val="20"/>
                  <w:szCs w:val="18"/>
                  <w:lang w:val="en-IE" w:eastAsia="en-US"/>
                </w:rPr>
                <w:t>lose all changes made since the last manual or automatic save (</w:t>
              </w:r>
              <w:r w:rsidR="00231D31">
                <w:rPr>
                  <w:color w:val="auto"/>
                  <w:sz w:val="20"/>
                  <w:szCs w:val="18"/>
                  <w:lang w:val="en-IE" w:eastAsia="en-US"/>
                </w:rPr>
                <w:fldChar w:fldCharType="begin"/>
              </w:r>
              <w:r w:rsidR="00231D31">
                <w:rPr>
                  <w:color w:val="auto"/>
                  <w:sz w:val="20"/>
                  <w:szCs w:val="18"/>
                  <w:lang w:val="en-IE" w:eastAsia="en-US"/>
                </w:rPr>
                <w:instrText xml:space="preserve"> HYPERLINK  \l "_FEAT_#1:_Save" </w:instrText>
              </w:r>
              <w:r w:rsidR="00231D31">
                <w:rPr>
                  <w:color w:val="auto"/>
                  <w:sz w:val="20"/>
                  <w:szCs w:val="18"/>
                  <w:lang w:val="en-IE" w:eastAsia="en-US"/>
                </w:rPr>
                <w:fldChar w:fldCharType="separate"/>
              </w:r>
              <w:r w:rsidR="001F11B4" w:rsidRPr="00231D31">
                <w:rPr>
                  <w:rStyle w:val="Hyperlink"/>
                  <w:sz w:val="20"/>
                  <w:szCs w:val="18"/>
                  <w:lang w:val="en-IE" w:eastAsia="en-US"/>
                </w:rPr>
                <w:t>Feat#1</w:t>
              </w:r>
              <w:r w:rsidR="00231D31">
                <w:rPr>
                  <w:color w:val="auto"/>
                  <w:sz w:val="20"/>
                  <w:szCs w:val="18"/>
                  <w:lang w:val="en-IE" w:eastAsia="en-US"/>
                </w:rPr>
                <w:fldChar w:fldCharType="end"/>
              </w:r>
              <w:r w:rsidR="001F11B4">
                <w:rPr>
                  <w:color w:val="auto"/>
                  <w:sz w:val="20"/>
                  <w:szCs w:val="18"/>
                  <w:lang w:val="en-IE" w:eastAsia="en-US"/>
                </w:rPr>
                <w:t>)</w:t>
              </w:r>
              <w:r w:rsidR="00231D31">
                <w:rPr>
                  <w:color w:val="auto"/>
                  <w:sz w:val="20"/>
                  <w:szCs w:val="18"/>
                  <w:lang w:val="en-IE" w:eastAsia="en-US"/>
                </w:rPr>
                <w:t>.</w:t>
              </w:r>
            </w:ins>
          </w:p>
        </w:tc>
        <w:tc>
          <w:tcPr>
            <w:tcW w:w="4028" w:type="dxa"/>
          </w:tcPr>
          <w:p w14:paraId="25A443D2" w14:textId="6D3FFA6E" w:rsidR="00934906"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88" w:author="Author"/>
                <w:color w:val="auto"/>
                <w:sz w:val="20"/>
                <w:szCs w:val="18"/>
                <w:lang w:val="en-IE" w:eastAsia="en-US"/>
              </w:rPr>
            </w:pPr>
            <w:ins w:id="889" w:author="Author">
              <w:r>
                <w:rPr>
                  <w:color w:val="auto"/>
                  <w:sz w:val="20"/>
                  <w:szCs w:val="18"/>
                  <w:lang w:val="en-IE" w:eastAsia="en-US"/>
                </w:rPr>
                <w:t>-</w:t>
              </w:r>
            </w:ins>
          </w:p>
        </w:tc>
      </w:tr>
    </w:tbl>
    <w:p w14:paraId="06D47F39" w14:textId="6E3FEC82" w:rsidR="001671F5" w:rsidRPr="00E73B40" w:rsidRDefault="001671F5" w:rsidP="001671F5">
      <w:pPr>
        <w:pStyle w:val="UnnumberedHeading"/>
        <w:rPr>
          <w:ins w:id="890" w:author="Author"/>
          <w:lang w:val="en-IE"/>
        </w:rPr>
      </w:pPr>
    </w:p>
    <w:p w14:paraId="21214F80" w14:textId="77777777" w:rsidR="001671F5" w:rsidRPr="00E73B40" w:rsidRDefault="001671F5" w:rsidP="001671F5">
      <w:pPr>
        <w:pStyle w:val="UnnumberedHeading"/>
        <w:rPr>
          <w:ins w:id="891" w:author="Author"/>
          <w:lang w:val="en-IE"/>
        </w:rPr>
      </w:pPr>
    </w:p>
    <w:p w14:paraId="1F174DB2" w14:textId="0567A389" w:rsidR="00B15F29" w:rsidRPr="00E73B40" w:rsidDel="00350C86" w:rsidRDefault="00B15F29" w:rsidP="00B15F29">
      <w:pPr>
        <w:pStyle w:val="UnnumberedHeading"/>
        <w:rPr>
          <w:ins w:id="892" w:author="Author"/>
          <w:del w:id="893" w:author="Author"/>
          <w:lang w:val="en-IE"/>
        </w:rPr>
      </w:pPr>
    </w:p>
    <w:p w14:paraId="5CEC6E5C" w14:textId="73F967E7" w:rsidR="007B69E4" w:rsidRPr="00E73B40" w:rsidDel="00350C86" w:rsidRDefault="007B69E4" w:rsidP="00C630C7">
      <w:pPr>
        <w:rPr>
          <w:del w:id="894" w:author="Author"/>
          <w:lang w:val="en-IE"/>
        </w:rPr>
      </w:pPr>
    </w:p>
    <w:p w14:paraId="04D8D7C9" w14:textId="2AF17E6B" w:rsidR="00AF6EDD" w:rsidRPr="00E73B40" w:rsidRDefault="00AF6EDD" w:rsidP="00864F84">
      <w:pPr>
        <w:pStyle w:val="Heading5"/>
        <w:keepNext/>
        <w:tabs>
          <w:tab w:val="left" w:pos="3969"/>
        </w:tabs>
        <w:rPr>
          <w:lang w:val="en-IE"/>
        </w:rPr>
      </w:pPr>
      <w:bookmarkStart w:id="895" w:name="_Activity_17_»"/>
      <w:bookmarkEnd w:id="895"/>
      <w:r w:rsidRPr="00E73B40">
        <w:rPr>
          <w:lang w:val="en-IE"/>
        </w:rPr>
        <w:t xml:space="preserve">Activity </w:t>
      </w:r>
      <w:r w:rsidR="008D1BA5" w:rsidRPr="00E73B40">
        <w:rPr>
          <w:lang w:val="en-IE"/>
        </w:rPr>
        <w:t>1</w:t>
      </w:r>
      <w:r w:rsidR="00F73A86">
        <w:rPr>
          <w:lang w:val="en-IE"/>
        </w:rPr>
        <w:t>7</w:t>
      </w:r>
      <w:r w:rsidR="008D1BA5" w:rsidRPr="00E73B40">
        <w:rPr>
          <w:lang w:val="en-IE"/>
        </w:rPr>
        <w:t xml:space="preserve"> </w:t>
      </w:r>
      <w:r w:rsidRPr="00E73B40">
        <w:rPr>
          <w:lang w:val="en-IE"/>
        </w:rPr>
        <w:t>» Request basket quotation</w:t>
      </w:r>
    </w:p>
    <w:tbl>
      <w:tblPr>
        <w:tblStyle w:val="CelFocus1"/>
        <w:tblW w:w="0" w:type="auto"/>
        <w:tblLook w:val="04A0" w:firstRow="1" w:lastRow="0" w:firstColumn="1" w:lastColumn="0" w:noHBand="0" w:noVBand="1"/>
      </w:tblPr>
      <w:tblGrid>
        <w:gridCol w:w="1522"/>
        <w:gridCol w:w="4042"/>
        <w:gridCol w:w="4028"/>
      </w:tblGrid>
      <w:tr w:rsidR="00AF6EDD" w:rsidRPr="00E73B40" w14:paraId="20EA68ED"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DDAE0B0" w14:textId="77777777" w:rsidR="00AF6EDD" w:rsidRPr="00E73B40" w:rsidRDefault="00AF6EDD" w:rsidP="008A5D78">
            <w:pPr>
              <w:jc w:val="left"/>
              <w:rPr>
                <w:b w:val="0"/>
                <w:sz w:val="20"/>
                <w:szCs w:val="20"/>
                <w:lang w:val="en-IE"/>
              </w:rPr>
            </w:pPr>
            <w:r w:rsidRPr="00E73B40">
              <w:rPr>
                <w:sz w:val="20"/>
                <w:szCs w:val="20"/>
                <w:lang w:val="en-IE"/>
              </w:rPr>
              <w:lastRenderedPageBreak/>
              <w:t>Activity Specification</w:t>
            </w:r>
          </w:p>
        </w:tc>
      </w:tr>
      <w:tr w:rsidR="00AF6EDD" w:rsidRPr="00E73B40" w14:paraId="46766694"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BC80D49" w14:textId="77777777" w:rsidR="00AF6EDD" w:rsidRPr="00E73B40" w:rsidRDefault="00AF6EDD"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4B28469"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F8E7048"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AF6EDD" w:rsidRPr="00E73B40" w14:paraId="777D33C1"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4A0F50" w14:textId="77777777" w:rsidR="00AF6EDD" w:rsidRPr="00E73B40" w:rsidRDefault="00AF6EDD"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F3A37D7"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AF6EDD" w:rsidRPr="00E73B40" w14:paraId="7BE51F1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9376EAC" w14:textId="77777777" w:rsidR="00AF6EDD" w:rsidRPr="00E73B40" w:rsidRDefault="00AF6EDD"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E9D8430" w14:textId="50185225" w:rsidR="00AF6EDD" w:rsidRPr="00E73B40" w:rsidRDefault="00711226"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896" w:author="Author">
              <w:r>
                <w:rPr>
                  <w:color w:val="auto"/>
                  <w:sz w:val="20"/>
                  <w:szCs w:val="20"/>
                  <w:lang w:val="en-IE"/>
                </w:rPr>
                <w:t>Request Quotation Component</w:t>
              </w:r>
            </w:ins>
          </w:p>
        </w:tc>
      </w:tr>
      <w:tr w:rsidR="00AF6EDD" w:rsidRPr="00E73B40" w14:paraId="5E4EB60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FE7C181" w14:textId="77777777" w:rsidR="00AF6EDD" w:rsidRPr="00E73B40" w:rsidRDefault="00AF6EDD"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C3C9497" w14:textId="326E90BE" w:rsidR="00AF6EDD" w:rsidRPr="00E73B40" w:rsidRDefault="00AF6EDD" w:rsidP="00AF6ED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requests the basket quotation</w:t>
            </w:r>
            <w:ins w:id="897" w:author="Author">
              <w:r w:rsidR="00ED4051">
                <w:rPr>
                  <w:color w:val="auto"/>
                  <w:sz w:val="20"/>
                  <w:szCs w:val="20"/>
                  <w:lang w:val="en-IE"/>
                </w:rPr>
                <w:t xml:space="preserve"> (by pressing the </w:t>
              </w:r>
              <w:r w:rsidR="008C447A">
                <w:rPr>
                  <w:color w:val="auto"/>
                  <w:sz w:val="20"/>
                  <w:szCs w:val="20"/>
                  <w:lang w:val="en-IE"/>
                </w:rPr>
                <w:t>n</w:t>
              </w:r>
              <w:r w:rsidR="00ED4051">
                <w:rPr>
                  <w:color w:val="auto"/>
                  <w:sz w:val="20"/>
                  <w:szCs w:val="20"/>
                  <w:lang w:val="en-IE"/>
                </w:rPr>
                <w:t xml:space="preserve">ext button or the </w:t>
              </w:r>
              <w:r w:rsidR="008027F8">
                <w:rPr>
                  <w:color w:val="auto"/>
                  <w:sz w:val="20"/>
                  <w:szCs w:val="20"/>
                  <w:lang w:val="en-IE"/>
                </w:rPr>
                <w:t>summary</w:t>
              </w:r>
              <w:r w:rsidR="00ED4051">
                <w:rPr>
                  <w:color w:val="auto"/>
                  <w:sz w:val="20"/>
                  <w:szCs w:val="20"/>
                  <w:lang w:val="en-IE"/>
                </w:rPr>
                <w:t xml:space="preserve"> button)</w:t>
              </w:r>
            </w:ins>
            <w:r w:rsidRPr="00E73B40">
              <w:rPr>
                <w:color w:val="auto"/>
                <w:sz w:val="20"/>
                <w:szCs w:val="20"/>
                <w:lang w:val="en-IE"/>
              </w:rPr>
              <w:t xml:space="preserve">, in order to validate the real </w:t>
            </w:r>
            <w:r w:rsidR="0034433B" w:rsidRPr="00E73B40">
              <w:rPr>
                <w:color w:val="auto"/>
                <w:sz w:val="20"/>
                <w:szCs w:val="20"/>
                <w:lang w:val="en-IE"/>
              </w:rPr>
              <w:t xml:space="preserve">quoted price </w:t>
            </w:r>
            <w:r w:rsidR="003568B4" w:rsidRPr="00E73B40">
              <w:rPr>
                <w:color w:val="auto"/>
                <w:sz w:val="20"/>
                <w:szCs w:val="20"/>
                <w:lang w:val="en-IE"/>
              </w:rPr>
              <w:t xml:space="preserve">(one time charges and recurring charges) </w:t>
            </w:r>
            <w:r w:rsidRPr="00E73B40">
              <w:rPr>
                <w:color w:val="auto"/>
                <w:sz w:val="20"/>
                <w:szCs w:val="20"/>
                <w:lang w:val="en-IE"/>
              </w:rPr>
              <w:t>associated to the products in the basket.</w:t>
            </w:r>
          </w:p>
          <w:p w14:paraId="182C1912" w14:textId="77777777" w:rsidR="00AF6EDD" w:rsidRPr="00E73B40" w:rsidRDefault="003E73A1" w:rsidP="003E73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Prices and c</w:t>
            </w:r>
            <w:r w:rsidR="00AF6EDD" w:rsidRPr="00E73B40">
              <w:rPr>
                <w:color w:val="auto"/>
                <w:sz w:val="20"/>
                <w:szCs w:val="20"/>
                <w:lang w:val="en-IE"/>
              </w:rPr>
              <w:t>ost</w:t>
            </w:r>
            <w:r w:rsidRPr="00E73B40">
              <w:rPr>
                <w:color w:val="auto"/>
                <w:sz w:val="20"/>
                <w:szCs w:val="20"/>
                <w:lang w:val="en-IE"/>
              </w:rPr>
              <w:t>s</w:t>
            </w:r>
            <w:r w:rsidR="00AF6EDD" w:rsidRPr="00E73B40">
              <w:rPr>
                <w:color w:val="auto"/>
                <w:sz w:val="20"/>
                <w:szCs w:val="20"/>
                <w:lang w:val="en-IE"/>
              </w:rPr>
              <w:t xml:space="preserve"> displayed until this moment are merely </w:t>
            </w:r>
            <w:r w:rsidRPr="00E73B40">
              <w:rPr>
                <w:color w:val="auto"/>
                <w:sz w:val="20"/>
                <w:szCs w:val="20"/>
                <w:lang w:val="en-IE"/>
              </w:rPr>
              <w:t>indicative. The real costs and prices are only known by the Quotation system.</w:t>
            </w:r>
          </w:p>
          <w:p w14:paraId="18F7323B" w14:textId="3E767B21" w:rsidR="00A458BA" w:rsidRPr="00E73B40" w:rsidRDefault="00A458BA" w:rsidP="003E73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After the quotation response, the user chooses to move on to the next step.</w:t>
            </w:r>
          </w:p>
        </w:tc>
      </w:tr>
      <w:tr w:rsidR="00A458BA" w:rsidRPr="00E73B40" w14:paraId="5673582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CAA3E61" w14:textId="77777777" w:rsidR="00A458BA" w:rsidRPr="00E73B40" w:rsidRDefault="00A458BA"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7A27D12C" w14:textId="77777777" w:rsidR="00A458BA" w:rsidRPr="00E73B40" w:rsidRDefault="00A458BA"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64907F31" w14:textId="77777777" w:rsidR="00A458BA" w:rsidRPr="00E73B40" w:rsidRDefault="00A458BA"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66C5E88" w14:textId="77777777" w:rsidR="00A458BA" w:rsidRPr="00E73B40" w:rsidRDefault="00A458BA"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A458BA" w:rsidRPr="00E73B40" w14:paraId="12A682FA"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20AAF36" w14:textId="77777777" w:rsidR="00A458BA" w:rsidRPr="00E73B40" w:rsidRDefault="00A458BA" w:rsidP="008A5D78">
            <w:pPr>
              <w:pStyle w:val="TableText"/>
              <w:keepNext/>
              <w:tabs>
                <w:tab w:val="left" w:pos="567"/>
              </w:tabs>
              <w:spacing w:line="240" w:lineRule="exact"/>
              <w:jc w:val="left"/>
              <w:rPr>
                <w:color w:val="auto"/>
                <w:sz w:val="20"/>
                <w:szCs w:val="20"/>
                <w:lang w:val="en-IE"/>
              </w:rPr>
            </w:pPr>
          </w:p>
        </w:tc>
        <w:tc>
          <w:tcPr>
            <w:tcW w:w="4042" w:type="dxa"/>
          </w:tcPr>
          <w:p w14:paraId="0EF05D92" w14:textId="3ED1C273" w:rsidR="00A458BA" w:rsidRPr="00E73B40"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F73A86">
              <w:rPr>
                <w:color w:val="439782"/>
                <w:sz w:val="20"/>
                <w:szCs w:val="18"/>
                <w:lang w:val="en-IE" w:eastAsia="en-US"/>
              </w:rPr>
              <w:t>7</w:t>
            </w:r>
            <w:r w:rsidRPr="00E73B40">
              <w:rPr>
                <w:color w:val="439782"/>
                <w:sz w:val="20"/>
                <w:szCs w:val="18"/>
                <w:lang w:val="en-IE" w:eastAsia="en-US"/>
              </w:rPr>
              <w:t>a</w:t>
            </w:r>
            <w:r w:rsidR="00A458BA" w:rsidRPr="00E73B40">
              <w:rPr>
                <w:color w:val="439782"/>
                <w:sz w:val="20"/>
                <w:szCs w:val="18"/>
                <w:lang w:val="en-IE" w:eastAsia="en-US"/>
              </w:rPr>
              <w:t>. Request quotation</w:t>
            </w:r>
          </w:p>
          <w:p w14:paraId="31C50AAB" w14:textId="2FC0961C" w:rsidR="00A458BA" w:rsidRPr="00E73B40" w:rsidRDefault="00A458B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requests quotation for all items on the basket to Quotation system.</w:t>
            </w:r>
            <w:r w:rsidR="00056B63" w:rsidRPr="00E73B40">
              <w:rPr>
                <w:color w:val="auto"/>
                <w:sz w:val="20"/>
                <w:szCs w:val="18"/>
                <w:lang w:val="en-IE" w:eastAsia="en-US"/>
              </w:rPr>
              <w:t xml:space="preserve"> </w:t>
            </w:r>
            <w:ins w:id="898" w:author="Author">
              <w:r w:rsidR="00A62A49">
                <w:rPr>
                  <w:color w:val="auto"/>
                  <w:sz w:val="20"/>
                  <w:szCs w:val="18"/>
                  <w:lang w:val="en-IE" w:eastAsia="en-US"/>
                </w:rPr>
                <w:t xml:space="preserve">For orderable items, UFE will call the quotation and for the others, </w:t>
              </w:r>
              <w:r w:rsidR="008267DF">
                <w:rPr>
                  <w:color w:val="auto"/>
                  <w:sz w:val="20"/>
                  <w:szCs w:val="18"/>
                  <w:lang w:val="en-IE" w:eastAsia="en-US"/>
                </w:rPr>
                <w:t xml:space="preserve">UFE Catalogue will provide the price based on </w:t>
              </w:r>
              <w:r w:rsidR="00A62A49">
                <w:rPr>
                  <w:color w:val="auto"/>
                  <w:sz w:val="20"/>
                  <w:szCs w:val="18"/>
                  <w:lang w:val="en-IE" w:eastAsia="en-US"/>
                </w:rPr>
                <w:t>the physical GRT “Device OC Rate”.</w:t>
              </w:r>
              <w:r w:rsidR="00735351">
                <w:rPr>
                  <w:color w:val="auto"/>
                  <w:sz w:val="20"/>
                  <w:szCs w:val="18"/>
                  <w:lang w:val="en-IE" w:eastAsia="en-US"/>
                </w:rPr>
                <w:t xml:space="preserve"> </w:t>
              </w:r>
            </w:ins>
            <w:r w:rsidR="00056B63" w:rsidRPr="00E73B40">
              <w:rPr>
                <w:color w:val="auto"/>
                <w:sz w:val="20"/>
                <w:szCs w:val="18"/>
                <w:lang w:val="en-IE" w:eastAsia="en-US"/>
              </w:rPr>
              <w:t xml:space="preserve">UFE sends </w:t>
            </w:r>
            <w:r w:rsidR="00D065CE" w:rsidRPr="00E73B40">
              <w:rPr>
                <w:color w:val="auto"/>
                <w:sz w:val="20"/>
                <w:szCs w:val="18"/>
                <w:lang w:val="en-IE" w:eastAsia="en-US"/>
              </w:rPr>
              <w:t>th</w:t>
            </w:r>
            <w:r w:rsidR="00D065CE">
              <w:rPr>
                <w:color w:val="auto"/>
                <w:sz w:val="20"/>
                <w:szCs w:val="18"/>
                <w:lang w:val="en-IE" w:eastAsia="en-US"/>
              </w:rPr>
              <w:t>e delivery</w:t>
            </w:r>
            <w:r w:rsidR="00D065CE" w:rsidRPr="00E73B40">
              <w:rPr>
                <w:color w:val="auto"/>
                <w:sz w:val="20"/>
                <w:szCs w:val="18"/>
                <w:lang w:val="en-IE" w:eastAsia="en-US"/>
              </w:rPr>
              <w:t xml:space="preserve"> </w:t>
            </w:r>
            <w:r w:rsidR="00056B63" w:rsidRPr="00E73B40">
              <w:rPr>
                <w:color w:val="auto"/>
                <w:sz w:val="20"/>
                <w:szCs w:val="18"/>
                <w:lang w:val="en-IE" w:eastAsia="en-US"/>
              </w:rPr>
              <w:t xml:space="preserve">information to </w:t>
            </w:r>
            <w:r w:rsidR="0034433B" w:rsidRPr="00E73B40">
              <w:rPr>
                <w:color w:val="auto"/>
                <w:sz w:val="20"/>
                <w:szCs w:val="18"/>
                <w:lang w:val="en-IE" w:eastAsia="en-US"/>
              </w:rPr>
              <w:t>OMS</w:t>
            </w:r>
            <w:r w:rsidR="00056B63" w:rsidRPr="00E73B40">
              <w:rPr>
                <w:color w:val="auto"/>
                <w:sz w:val="20"/>
                <w:szCs w:val="18"/>
                <w:lang w:val="en-IE" w:eastAsia="en-US"/>
              </w:rPr>
              <w:t xml:space="preserve">, in order </w:t>
            </w:r>
            <w:r w:rsidR="0034444D" w:rsidRPr="00E73B40">
              <w:rPr>
                <w:color w:val="auto"/>
                <w:sz w:val="20"/>
                <w:szCs w:val="18"/>
                <w:lang w:val="en-IE" w:eastAsia="en-US"/>
              </w:rPr>
              <w:t>for the</w:t>
            </w:r>
            <w:r w:rsidR="00056B63" w:rsidRPr="00E73B40">
              <w:rPr>
                <w:color w:val="auto"/>
                <w:sz w:val="20"/>
                <w:szCs w:val="18"/>
                <w:lang w:val="en-IE" w:eastAsia="en-US"/>
              </w:rPr>
              <w:t xml:space="preserve"> </w:t>
            </w:r>
            <w:r w:rsidR="00471284" w:rsidRPr="00E73B40">
              <w:rPr>
                <w:color w:val="auto"/>
                <w:sz w:val="20"/>
                <w:szCs w:val="18"/>
                <w:lang w:val="en-IE" w:eastAsia="en-US"/>
              </w:rPr>
              <w:t xml:space="preserve">delivery </w:t>
            </w:r>
            <w:r w:rsidR="0034444D" w:rsidRPr="00E73B40">
              <w:rPr>
                <w:color w:val="auto"/>
                <w:sz w:val="20"/>
                <w:szCs w:val="18"/>
                <w:lang w:val="en-IE" w:eastAsia="en-US"/>
              </w:rPr>
              <w:t xml:space="preserve">to </w:t>
            </w:r>
            <w:r w:rsidR="00056B63" w:rsidRPr="00E73B40">
              <w:rPr>
                <w:color w:val="auto"/>
                <w:sz w:val="20"/>
                <w:szCs w:val="18"/>
                <w:lang w:val="en-IE" w:eastAsia="en-US"/>
              </w:rPr>
              <w:t>be considered in the calculation.</w:t>
            </w:r>
          </w:p>
          <w:p w14:paraId="1A71E5E9" w14:textId="1E1898D9" w:rsidR="00CD0CCA" w:rsidRPr="00E73B40" w:rsidRDefault="00CD0CC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Since quotation also validates the basket configuration, UFE will validate against it if the current set is valid.</w:t>
            </w:r>
          </w:p>
          <w:p w14:paraId="07BF6FAC" w14:textId="0A4B7F3A" w:rsidR="00A81811" w:rsidRDefault="00A458BA" w:rsidP="001B16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99" w:author="Author"/>
                <w:color w:val="auto"/>
                <w:sz w:val="20"/>
                <w:szCs w:val="18"/>
                <w:lang w:val="en-IE" w:eastAsia="en-US"/>
              </w:rPr>
            </w:pPr>
            <w:r w:rsidRPr="00E73B40">
              <w:rPr>
                <w:color w:val="auto"/>
                <w:sz w:val="20"/>
                <w:szCs w:val="18"/>
                <w:lang w:val="en-IE" w:eastAsia="en-US"/>
              </w:rPr>
              <w:t>With the response</w:t>
            </w:r>
            <w:r w:rsidR="00A62A49">
              <w:rPr>
                <w:color w:val="auto"/>
                <w:sz w:val="20"/>
                <w:szCs w:val="18"/>
                <w:lang w:val="en-IE" w:eastAsia="en-US"/>
              </w:rPr>
              <w:t>s</w:t>
            </w:r>
            <w:r w:rsidRPr="00E73B40">
              <w:rPr>
                <w:color w:val="auto"/>
                <w:sz w:val="20"/>
                <w:szCs w:val="18"/>
                <w:lang w:val="en-IE" w:eastAsia="en-US"/>
              </w:rPr>
              <w:t xml:space="preserve">, UFE </w:t>
            </w:r>
            <w:r w:rsidR="001E2025" w:rsidRPr="00E73B40">
              <w:rPr>
                <w:color w:val="auto"/>
                <w:sz w:val="20"/>
                <w:szCs w:val="18"/>
                <w:lang w:val="en-IE" w:eastAsia="en-US"/>
              </w:rPr>
              <w:t>informs the user about the total amount for one-time charges and recurring charges</w:t>
            </w:r>
            <w:r w:rsidRPr="00E73B40">
              <w:rPr>
                <w:color w:val="auto"/>
                <w:sz w:val="20"/>
                <w:szCs w:val="18"/>
                <w:lang w:val="en-IE" w:eastAsia="en-US"/>
              </w:rPr>
              <w:t>.</w:t>
            </w:r>
            <w:r w:rsidR="001E2025" w:rsidRPr="00E73B40">
              <w:rPr>
                <w:color w:val="auto"/>
                <w:sz w:val="20"/>
                <w:szCs w:val="18"/>
                <w:lang w:val="en-IE" w:eastAsia="en-US"/>
              </w:rPr>
              <w:t xml:space="preserve"> The detailed information about prices are</w:t>
            </w:r>
            <w:r w:rsidR="00502A09">
              <w:rPr>
                <w:color w:val="auto"/>
                <w:sz w:val="20"/>
                <w:szCs w:val="18"/>
                <w:lang w:val="en-IE" w:eastAsia="en-US"/>
              </w:rPr>
              <w:t xml:space="preserve"> also</w:t>
            </w:r>
            <w:r w:rsidR="001E2025" w:rsidRPr="00E73B40">
              <w:rPr>
                <w:color w:val="auto"/>
                <w:sz w:val="20"/>
                <w:szCs w:val="18"/>
                <w:lang w:val="en-IE" w:eastAsia="en-US"/>
              </w:rPr>
              <w:t xml:space="preserve"> available on the Confirmation </w:t>
            </w:r>
            <w:r w:rsidR="00390C4E" w:rsidRPr="00E73B40">
              <w:rPr>
                <w:color w:val="auto"/>
                <w:sz w:val="20"/>
                <w:szCs w:val="18"/>
                <w:lang w:val="en-IE" w:eastAsia="en-US"/>
              </w:rPr>
              <w:t>step</w:t>
            </w:r>
            <w:r w:rsidR="001E2025" w:rsidRPr="00E73B40">
              <w:rPr>
                <w:color w:val="auto"/>
                <w:sz w:val="20"/>
                <w:szCs w:val="18"/>
                <w:lang w:val="en-IE" w:eastAsia="en-US"/>
              </w:rPr>
              <w:t>, later in the process.</w:t>
            </w:r>
          </w:p>
          <w:p w14:paraId="3642714C" w14:textId="557624E5" w:rsidR="00A458BA" w:rsidRPr="00E73B40" w:rsidRDefault="00A81811" w:rsidP="009B25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900" w:author="Author">
              <w:r>
                <w:rPr>
                  <w:color w:val="auto"/>
                  <w:sz w:val="20"/>
                  <w:szCs w:val="18"/>
                  <w:lang w:val="en-IE" w:eastAsia="en-US"/>
                </w:rPr>
                <w:t xml:space="preserve">Quotation may return a message stating that a </w:t>
              </w:r>
            </w:ins>
            <w:r w:rsidR="00A458BA" w:rsidRPr="00E73B40">
              <w:rPr>
                <w:color w:val="auto"/>
                <w:sz w:val="20"/>
                <w:szCs w:val="18"/>
                <w:lang w:val="en-IE" w:eastAsia="en-US"/>
              </w:rPr>
              <w:t>component</w:t>
            </w:r>
            <w:ins w:id="901" w:author="Author">
              <w:r>
                <w:rPr>
                  <w:color w:val="auto"/>
                  <w:sz w:val="20"/>
                  <w:szCs w:val="18"/>
                  <w:lang w:val="en-IE" w:eastAsia="en-US"/>
                </w:rPr>
                <w:t xml:space="preserve"> may need to be added or removed.</w:t>
              </w:r>
            </w:ins>
            <w:r w:rsidR="00A458BA" w:rsidRPr="00E73B40">
              <w:rPr>
                <w:color w:val="auto"/>
                <w:sz w:val="20"/>
                <w:szCs w:val="18"/>
                <w:lang w:val="en-IE" w:eastAsia="en-US"/>
              </w:rPr>
              <w:t xml:space="preserve"> </w:t>
            </w:r>
            <w:ins w:id="902" w:author="Author">
              <w:r w:rsidR="009B2569" w:rsidRPr="009B2569">
                <w:rPr>
                  <w:color w:val="auto"/>
                  <w:sz w:val="20"/>
                  <w:szCs w:val="18"/>
                  <w:lang w:val="en-IE" w:eastAsia="en-US"/>
                </w:rPr>
                <w:t xml:space="preserve">The text of </w:t>
              </w:r>
              <w:r w:rsidR="009B2569">
                <w:rPr>
                  <w:color w:val="auto"/>
                  <w:sz w:val="20"/>
                  <w:szCs w:val="18"/>
                  <w:lang w:val="en-IE" w:eastAsia="en-US"/>
                </w:rPr>
                <w:t xml:space="preserve">the </w:t>
              </w:r>
              <w:r w:rsidR="009B2569" w:rsidRPr="009B2569">
                <w:rPr>
                  <w:color w:val="auto"/>
                  <w:sz w:val="20"/>
                  <w:szCs w:val="18"/>
                  <w:lang w:val="en-IE" w:eastAsia="en-US"/>
                </w:rPr>
                <w:t>message</w:t>
              </w:r>
              <w:r w:rsidR="009B2569">
                <w:rPr>
                  <w:color w:val="auto"/>
                  <w:sz w:val="20"/>
                  <w:szCs w:val="18"/>
                  <w:lang w:val="en-IE" w:eastAsia="en-US"/>
                </w:rPr>
                <w:t xml:space="preserve"> returned</w:t>
              </w:r>
              <w:r w:rsidR="009B2569" w:rsidRPr="009B2569">
                <w:rPr>
                  <w:color w:val="auto"/>
                  <w:sz w:val="20"/>
                  <w:szCs w:val="18"/>
                  <w:lang w:val="en-IE" w:eastAsia="en-US"/>
                </w:rPr>
                <w:t xml:space="preserve"> </w:t>
              </w:r>
              <w:r w:rsidR="009B2569">
                <w:rPr>
                  <w:color w:val="auto"/>
                  <w:sz w:val="20"/>
                  <w:szCs w:val="18"/>
                  <w:lang w:val="en-IE" w:eastAsia="en-US"/>
                </w:rPr>
                <w:t>will be presented by UFE as an error message and will</w:t>
              </w:r>
              <w:r w:rsidR="009B2569" w:rsidRPr="009B2569">
                <w:rPr>
                  <w:color w:val="auto"/>
                  <w:sz w:val="20"/>
                  <w:szCs w:val="18"/>
                  <w:lang w:val="en-IE" w:eastAsia="en-US"/>
                </w:rPr>
                <w:t xml:space="preserve"> instruct the user what to do</w:t>
              </w:r>
              <w:r w:rsidR="009B2569">
                <w:rPr>
                  <w:color w:val="auto"/>
                  <w:sz w:val="20"/>
                  <w:szCs w:val="18"/>
                  <w:lang w:val="en-IE" w:eastAsia="en-US"/>
                </w:rPr>
                <w:t xml:space="preserve">. </w:t>
              </w:r>
            </w:ins>
            <w:del w:id="903" w:author="Author">
              <w:r w:rsidR="00A458BA" w:rsidRPr="00E73B40" w:rsidDel="009B2569">
                <w:rPr>
                  <w:color w:val="auto"/>
                  <w:sz w:val="20"/>
                  <w:szCs w:val="18"/>
                  <w:lang w:val="en-IE" w:eastAsia="en-US"/>
                </w:rPr>
                <w:delText>UFE informs the user about it and add it on the corresponding product/offer.</w:delText>
              </w:r>
            </w:del>
            <w:ins w:id="904" w:author="Author">
              <w:del w:id="905" w:author="Author">
                <w:r w:rsidR="001B1662" w:rsidDel="009B2569">
                  <w:rPr>
                    <w:color w:val="auto"/>
                    <w:sz w:val="20"/>
                    <w:szCs w:val="18"/>
                    <w:lang w:val="en-IE" w:eastAsia="en-US"/>
                  </w:rPr>
                  <w:delText xml:space="preserve"> </w:delText>
                </w:r>
              </w:del>
              <w:r w:rsidR="001B1662">
                <w:rPr>
                  <w:color w:val="auto"/>
                  <w:sz w:val="20"/>
                  <w:szCs w:val="18"/>
                  <w:lang w:val="en-IE" w:eastAsia="en-US"/>
                </w:rPr>
                <w:t xml:space="preserve">This </w:t>
              </w:r>
              <w:r w:rsidR="009B2569">
                <w:rPr>
                  <w:color w:val="auto"/>
                  <w:sz w:val="20"/>
                  <w:szCs w:val="18"/>
                  <w:lang w:val="en-IE" w:eastAsia="en-US"/>
                </w:rPr>
                <w:t xml:space="preserve">also </w:t>
              </w:r>
              <w:r w:rsidR="001B1662">
                <w:rPr>
                  <w:color w:val="auto"/>
                  <w:sz w:val="20"/>
                  <w:szCs w:val="18"/>
                  <w:lang w:val="en-IE" w:eastAsia="en-US"/>
                </w:rPr>
                <w:t>means that quotation could return any extra charge or fee not initially expected.</w:t>
              </w:r>
            </w:ins>
          </w:p>
        </w:tc>
        <w:tc>
          <w:tcPr>
            <w:tcW w:w="4028" w:type="dxa"/>
          </w:tcPr>
          <w:p w14:paraId="0E108080" w14:textId="77777777"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occurred on the quotation request, UFE warns the user with the error message EM_SAL_11.</w:t>
            </w:r>
          </w:p>
          <w:p w14:paraId="4880DCE1" w14:textId="0D0EF363"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process cannot continue until the basket quotation is done.</w:t>
            </w:r>
          </w:p>
        </w:tc>
      </w:tr>
      <w:tr w:rsidR="00A458BA" w:rsidRPr="00E73B40" w14:paraId="53A51A77"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8DD0759" w14:textId="77777777" w:rsidR="00A458BA" w:rsidRPr="00E73B40" w:rsidRDefault="00A458BA" w:rsidP="008A5D78">
            <w:pPr>
              <w:pStyle w:val="TableText"/>
              <w:keepNext/>
              <w:tabs>
                <w:tab w:val="left" w:pos="567"/>
              </w:tabs>
              <w:spacing w:line="240" w:lineRule="exact"/>
              <w:rPr>
                <w:color w:val="auto"/>
                <w:sz w:val="20"/>
                <w:szCs w:val="20"/>
                <w:lang w:val="en-IE"/>
              </w:rPr>
            </w:pPr>
          </w:p>
        </w:tc>
        <w:tc>
          <w:tcPr>
            <w:tcW w:w="4042" w:type="dxa"/>
          </w:tcPr>
          <w:p w14:paraId="2700DE62" w14:textId="57D3C0D0" w:rsidR="00A458BA" w:rsidRPr="00E73B40"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F73A86">
              <w:rPr>
                <w:color w:val="439782"/>
                <w:sz w:val="20"/>
                <w:szCs w:val="18"/>
                <w:lang w:val="en-IE" w:eastAsia="en-US"/>
              </w:rPr>
              <w:t>7</w:t>
            </w:r>
            <w:r w:rsidRPr="00E73B40">
              <w:rPr>
                <w:color w:val="439782"/>
                <w:sz w:val="20"/>
                <w:szCs w:val="18"/>
                <w:lang w:val="en-IE" w:eastAsia="en-US"/>
              </w:rPr>
              <w:t>b</w:t>
            </w:r>
            <w:r w:rsidR="00A458BA" w:rsidRPr="00E73B40">
              <w:rPr>
                <w:color w:val="439782"/>
                <w:sz w:val="20"/>
                <w:szCs w:val="18"/>
                <w:lang w:val="en-IE" w:eastAsia="en-US"/>
              </w:rPr>
              <w:t>. Go to the next step</w:t>
            </w:r>
          </w:p>
          <w:p w14:paraId="0CC5C558" w14:textId="69455091" w:rsidR="009E7C9C" w:rsidRPr="00E73B40" w:rsidRDefault="009E7C9C" w:rsidP="007B2D0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basket contains, at least, one single or bundle offer, UFE sends the user to the </w:t>
            </w:r>
            <w:r w:rsidR="00514FBC">
              <w:rPr>
                <w:color w:val="auto"/>
                <w:sz w:val="20"/>
                <w:szCs w:val="18"/>
                <w:lang w:val="en-IE" w:eastAsia="en-US"/>
              </w:rPr>
              <w:t>Billing profile</w:t>
            </w:r>
            <w:r w:rsidR="00514FBC" w:rsidRPr="00E73B40">
              <w:rPr>
                <w:color w:val="auto"/>
                <w:sz w:val="20"/>
                <w:szCs w:val="18"/>
                <w:lang w:val="en-IE" w:eastAsia="en-US"/>
              </w:rPr>
              <w:t xml:space="preserve"> </w:t>
            </w:r>
            <w:r w:rsidRPr="00E73B40">
              <w:rPr>
                <w:color w:val="auto"/>
                <w:sz w:val="20"/>
                <w:szCs w:val="18"/>
                <w:lang w:val="en-IE" w:eastAsia="en-US"/>
              </w:rPr>
              <w:t>details step.</w:t>
            </w:r>
          </w:p>
          <w:p w14:paraId="69494B59" w14:textId="1F8AF4B6" w:rsidR="00FD38D2" w:rsidRPr="00E73B40" w:rsidRDefault="00FD38D2" w:rsidP="00FD38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Otherwise, w</w:t>
            </w:r>
            <w:r w:rsidR="009E7C9C" w:rsidRPr="00E73B40">
              <w:rPr>
                <w:color w:val="auto"/>
                <w:sz w:val="20"/>
                <w:szCs w:val="18"/>
                <w:lang w:val="en-IE" w:eastAsia="en-US"/>
              </w:rPr>
              <w:t>hen the basket only contains tangible products (mobile equipment, accessories, top</w:t>
            </w:r>
            <w:r w:rsidRPr="00E73B40">
              <w:rPr>
                <w:color w:val="auto"/>
                <w:sz w:val="20"/>
                <w:szCs w:val="18"/>
                <w:lang w:val="en-IE" w:eastAsia="en-US"/>
              </w:rPr>
              <w:t xml:space="preserve"> up vouchers), depending on where the process is running:</w:t>
            </w:r>
          </w:p>
          <w:p w14:paraId="60280281" w14:textId="17AC9E89" w:rsidR="00FD38D2" w:rsidRPr="00E73B40" w:rsidRDefault="00FD38D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Call Centre: UFE send the user to the </w:t>
            </w:r>
            <w:r w:rsidR="001D0E98">
              <w:rPr>
                <w:color w:val="auto"/>
                <w:sz w:val="20"/>
                <w:szCs w:val="18"/>
                <w:lang w:val="en-IE" w:eastAsia="en-US"/>
              </w:rPr>
              <w:t>Provide Delivery details</w:t>
            </w:r>
            <w:r w:rsidRPr="00E73B40">
              <w:rPr>
                <w:color w:val="auto"/>
                <w:sz w:val="20"/>
                <w:szCs w:val="18"/>
                <w:lang w:val="en-IE" w:eastAsia="en-US"/>
              </w:rPr>
              <w:t xml:space="preserve"> (</w:t>
            </w:r>
            <w:ins w:id="906"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"_Activity_19_\»" </w:instrText>
              </w:r>
              <w:r w:rsidR="0023768E">
                <w:rPr>
                  <w:color w:val="auto"/>
                  <w:sz w:val="20"/>
                  <w:szCs w:val="18"/>
                  <w:lang w:val="en-IE" w:eastAsia="en-US"/>
                </w:rPr>
                <w:fldChar w:fldCharType="separate"/>
              </w:r>
              <w:r w:rsidRPr="0023768E">
                <w:rPr>
                  <w:rStyle w:val="Hyperlink"/>
                  <w:sz w:val="20"/>
                  <w:szCs w:val="18"/>
                  <w:lang w:val="en-IE" w:eastAsia="en-US"/>
                </w:rPr>
                <w:t xml:space="preserve">Activity </w:t>
              </w:r>
              <w:r w:rsidR="00631F6A" w:rsidRPr="0023768E">
                <w:rPr>
                  <w:rStyle w:val="Hyperlink"/>
                  <w:sz w:val="20"/>
                  <w:szCs w:val="18"/>
                  <w:lang w:val="en-IE" w:eastAsia="en-US"/>
                </w:rPr>
                <w:t>19</w:t>
              </w:r>
              <w:r w:rsidR="0023768E">
                <w:rPr>
                  <w:color w:val="auto"/>
                  <w:sz w:val="20"/>
                  <w:szCs w:val="18"/>
                  <w:lang w:val="en-IE" w:eastAsia="en-US"/>
                </w:rPr>
                <w:fldChar w:fldCharType="end"/>
              </w:r>
            </w:ins>
            <w:r w:rsidRPr="00E73B40">
              <w:rPr>
                <w:color w:val="auto"/>
                <w:sz w:val="20"/>
                <w:szCs w:val="18"/>
                <w:lang w:val="en-IE" w:eastAsia="en-US"/>
              </w:rPr>
              <w:t>).</w:t>
            </w:r>
          </w:p>
          <w:p w14:paraId="3C88D7E3" w14:textId="0459C647" w:rsidR="009E7C9C" w:rsidRPr="00E73B40" w:rsidRDefault="00FD38D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Shop: UFE </w:t>
            </w:r>
            <w:r w:rsidR="009E7C9C" w:rsidRPr="00E73B40">
              <w:rPr>
                <w:color w:val="auto"/>
                <w:sz w:val="20"/>
                <w:szCs w:val="18"/>
                <w:lang w:val="en-IE" w:eastAsia="en-US"/>
              </w:rPr>
              <w:t>sends the user to Confirmation step</w:t>
            </w:r>
            <w:r w:rsidRPr="00E73B40">
              <w:rPr>
                <w:color w:val="auto"/>
                <w:sz w:val="20"/>
                <w:szCs w:val="18"/>
                <w:lang w:val="en-IE" w:eastAsia="en-US"/>
              </w:rPr>
              <w:t xml:space="preserve"> (</w:t>
            </w:r>
            <w:ins w:id="907"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"_Activity_20_\»" </w:instrText>
              </w:r>
              <w:r w:rsidR="0023768E">
                <w:rPr>
                  <w:color w:val="auto"/>
                  <w:sz w:val="20"/>
                  <w:szCs w:val="18"/>
                  <w:lang w:val="en-IE" w:eastAsia="en-US"/>
                </w:rPr>
                <w:fldChar w:fldCharType="separate"/>
              </w:r>
              <w:r w:rsidRPr="0023768E">
                <w:rPr>
                  <w:rStyle w:val="Hyperlink"/>
                  <w:sz w:val="20"/>
                  <w:szCs w:val="18"/>
                  <w:lang w:val="en-IE" w:eastAsia="en-US"/>
                </w:rPr>
                <w:t xml:space="preserve">Activity </w:t>
              </w:r>
              <w:r w:rsidR="00B870C9" w:rsidRPr="0023768E">
                <w:rPr>
                  <w:rStyle w:val="Hyperlink"/>
                  <w:sz w:val="20"/>
                  <w:szCs w:val="18"/>
                  <w:lang w:val="en-IE" w:eastAsia="en-US"/>
                </w:rPr>
                <w:t>2</w:t>
              </w:r>
              <w:r w:rsidR="00631F6A" w:rsidRPr="0023768E">
                <w:rPr>
                  <w:rStyle w:val="Hyperlink"/>
                  <w:sz w:val="20"/>
                  <w:szCs w:val="18"/>
                  <w:lang w:val="en-IE" w:eastAsia="en-US"/>
                </w:rPr>
                <w:t>0</w:t>
              </w:r>
              <w:r w:rsidR="0023768E">
                <w:rPr>
                  <w:color w:val="auto"/>
                  <w:sz w:val="20"/>
                  <w:szCs w:val="18"/>
                  <w:lang w:val="en-IE" w:eastAsia="en-US"/>
                </w:rPr>
                <w:fldChar w:fldCharType="end"/>
              </w:r>
            </w:ins>
            <w:r w:rsidRPr="00E73B40">
              <w:rPr>
                <w:color w:val="auto"/>
                <w:sz w:val="20"/>
                <w:szCs w:val="18"/>
                <w:lang w:val="en-IE" w:eastAsia="en-US"/>
              </w:rPr>
              <w:t>)</w:t>
            </w:r>
            <w:ins w:id="908" w:author="Author">
              <w:r w:rsidR="00D065CE">
                <w:rPr>
                  <w:color w:val="auto"/>
                  <w:sz w:val="20"/>
                  <w:szCs w:val="18"/>
                  <w:lang w:val="en-IE" w:eastAsia="en-US"/>
                </w:rPr>
                <w:t xml:space="preserve"> if in a flow “To Go”. If the delivery is to be made at home or picked in another store, </w:t>
              </w:r>
              <w:r w:rsidR="00D065CE" w:rsidRPr="00E73B40">
                <w:rPr>
                  <w:color w:val="auto"/>
                  <w:sz w:val="20"/>
                  <w:szCs w:val="18"/>
                  <w:lang w:val="en-IE" w:eastAsia="en-US"/>
                </w:rPr>
                <w:t xml:space="preserve">UFE send the user to the </w:t>
              </w:r>
              <w:r w:rsidR="00D065CE">
                <w:rPr>
                  <w:color w:val="auto"/>
                  <w:sz w:val="20"/>
                  <w:szCs w:val="18"/>
                  <w:lang w:val="en-IE" w:eastAsia="en-US"/>
                </w:rPr>
                <w:t>Provide Delivery details</w:t>
              </w:r>
              <w:r w:rsidR="00D065CE" w:rsidRPr="00E73B40">
                <w:rPr>
                  <w:color w:val="auto"/>
                  <w:sz w:val="20"/>
                  <w:szCs w:val="18"/>
                  <w:lang w:val="en-IE" w:eastAsia="en-US"/>
                </w:rPr>
                <w:t xml:space="preserve"> (</w:t>
              </w:r>
              <w:r w:rsidR="0023768E">
                <w:rPr>
                  <w:color w:val="auto"/>
                  <w:sz w:val="20"/>
                  <w:szCs w:val="18"/>
                  <w:lang w:val="en-IE" w:eastAsia="en-US"/>
                </w:rPr>
                <w:fldChar w:fldCharType="begin"/>
              </w:r>
              <w:r w:rsidR="0023768E">
                <w:rPr>
                  <w:color w:val="auto"/>
                  <w:sz w:val="20"/>
                  <w:szCs w:val="18"/>
                  <w:lang w:val="en-IE" w:eastAsia="en-US"/>
                </w:rPr>
                <w:instrText xml:space="preserve"> HYPERLINK  \l "_Activity_19_\»" </w:instrText>
              </w:r>
              <w:r w:rsidR="0023768E">
                <w:rPr>
                  <w:color w:val="auto"/>
                  <w:sz w:val="20"/>
                  <w:szCs w:val="18"/>
                  <w:lang w:val="en-IE" w:eastAsia="en-US"/>
                </w:rPr>
                <w:fldChar w:fldCharType="separate"/>
              </w:r>
              <w:r w:rsidR="00D065CE" w:rsidRPr="0023768E">
                <w:rPr>
                  <w:rStyle w:val="Hyperlink"/>
                  <w:sz w:val="20"/>
                  <w:szCs w:val="18"/>
                  <w:lang w:val="en-IE" w:eastAsia="en-US"/>
                </w:rPr>
                <w:t xml:space="preserve">Activity </w:t>
              </w:r>
              <w:r w:rsidR="00631F6A" w:rsidRPr="0023768E">
                <w:rPr>
                  <w:rStyle w:val="Hyperlink"/>
                  <w:sz w:val="20"/>
                  <w:szCs w:val="18"/>
                  <w:lang w:val="en-IE" w:eastAsia="en-US"/>
                </w:rPr>
                <w:t>19</w:t>
              </w:r>
              <w:r w:rsidR="0023768E">
                <w:rPr>
                  <w:color w:val="auto"/>
                  <w:sz w:val="20"/>
                  <w:szCs w:val="18"/>
                  <w:lang w:val="en-IE" w:eastAsia="en-US"/>
                </w:rPr>
                <w:fldChar w:fldCharType="end"/>
              </w:r>
            </w:ins>
            <w:r w:rsidR="00D065CE" w:rsidRPr="00E73B40">
              <w:rPr>
                <w:color w:val="auto"/>
                <w:sz w:val="20"/>
                <w:szCs w:val="18"/>
                <w:lang w:val="en-IE" w:eastAsia="en-US"/>
              </w:rPr>
              <w:t>).</w:t>
            </w:r>
          </w:p>
          <w:p w14:paraId="226F9782" w14:textId="50B8F102" w:rsidR="002013B5" w:rsidRPr="00E73B40" w:rsidRDefault="002013B5" w:rsidP="0001276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offers in the basket must be validated before the user is allowed to proceed.</w:t>
            </w:r>
          </w:p>
        </w:tc>
        <w:tc>
          <w:tcPr>
            <w:tcW w:w="4028" w:type="dxa"/>
          </w:tcPr>
          <w:p w14:paraId="2E141637" w14:textId="4836D752"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0CD653F2" w14:textId="31217BB2" w:rsidR="00490BE6" w:rsidRPr="00E73B40" w:rsidDel="0096303A" w:rsidRDefault="00490BE6" w:rsidP="00490BE6">
      <w:pPr>
        <w:pStyle w:val="Heading5"/>
        <w:rPr>
          <w:ins w:id="909" w:author="Author"/>
          <w:del w:id="910" w:author="Author"/>
          <w:lang w:val="en-IE"/>
        </w:rPr>
      </w:pPr>
      <w:ins w:id="911" w:author="Author">
        <w:del w:id="912" w:author="Author">
          <w:r w:rsidRPr="00E73B40" w:rsidDel="0096303A">
            <w:rPr>
              <w:lang w:val="en-IE"/>
            </w:rPr>
            <w:delText>Alternative Activity 1</w:delText>
          </w:r>
          <w:r w:rsidDel="0096303A">
            <w:rPr>
              <w:lang w:val="en-IE"/>
            </w:rPr>
            <w:delText>8</w:delText>
          </w:r>
          <w:r w:rsidRPr="00E73B40" w:rsidDel="0096303A">
            <w:rPr>
              <w:lang w:val="en-IE"/>
            </w:rPr>
            <w:delText xml:space="preserve"> » </w:delText>
          </w:r>
          <w:r w:rsidDel="0096303A">
            <w:rPr>
              <w:lang w:val="en-IE"/>
            </w:rPr>
            <w:delText xml:space="preserve">Credit </w:delText>
          </w:r>
          <w:r w:rsidR="00682474" w:rsidDel="0096303A">
            <w:rPr>
              <w:lang w:val="en-IE"/>
            </w:rPr>
            <w:delText>v</w:delText>
          </w:r>
          <w:r w:rsidDel="0096303A">
            <w:rPr>
              <w:lang w:val="en-IE"/>
            </w:rPr>
            <w:delText xml:space="preserve">etting </w:delText>
          </w:r>
          <w:r w:rsidR="00682474" w:rsidDel="0096303A">
            <w:rPr>
              <w:lang w:val="en-IE"/>
            </w:rPr>
            <w:delText xml:space="preserve">for new Customers or </w:delText>
          </w:r>
          <w:r w:rsidR="007C0CAA" w:rsidDel="0096303A">
            <w:rPr>
              <w:lang w:val="en-IE"/>
            </w:rPr>
            <w:delText xml:space="preserve">offer </w:delText>
          </w:r>
          <w:r w:rsidR="00682474" w:rsidDel="0096303A">
            <w:rPr>
              <w:lang w:val="en-IE"/>
            </w:rPr>
            <w:delText>upgrades</w:delText>
          </w:r>
        </w:del>
      </w:ins>
    </w:p>
    <w:tbl>
      <w:tblPr>
        <w:tblStyle w:val="CelFocus1"/>
        <w:tblW w:w="0" w:type="auto"/>
        <w:tblLook w:val="04A0" w:firstRow="1" w:lastRow="0" w:firstColumn="1" w:lastColumn="0" w:noHBand="0" w:noVBand="1"/>
      </w:tblPr>
      <w:tblGrid>
        <w:gridCol w:w="1522"/>
        <w:gridCol w:w="4042"/>
        <w:gridCol w:w="4028"/>
      </w:tblGrid>
      <w:tr w:rsidR="00490BE6" w:rsidRPr="00E73B40" w:rsidDel="0096303A" w14:paraId="7B298A80" w14:textId="37F69470" w:rsidTr="00D25112">
        <w:trPr>
          <w:cnfStyle w:val="100000000000" w:firstRow="1" w:lastRow="0" w:firstColumn="0" w:lastColumn="0" w:oddVBand="0" w:evenVBand="0" w:oddHBand="0" w:evenHBand="0" w:firstRowFirstColumn="0" w:firstRowLastColumn="0" w:lastRowFirstColumn="0" w:lastRowLastColumn="0"/>
          <w:trHeight w:val="426"/>
          <w:ins w:id="913" w:author="Author"/>
          <w:del w:id="914"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155F115B" w14:textId="67475E39" w:rsidR="00490BE6" w:rsidRPr="00E73B40" w:rsidDel="0096303A" w:rsidRDefault="00490BE6" w:rsidP="00D25112">
            <w:pPr>
              <w:jc w:val="left"/>
              <w:rPr>
                <w:ins w:id="915" w:author="Author"/>
                <w:del w:id="916" w:author="Author"/>
                <w:b w:val="0"/>
                <w:sz w:val="20"/>
                <w:szCs w:val="20"/>
                <w:lang w:val="en-IE"/>
              </w:rPr>
            </w:pPr>
            <w:ins w:id="917" w:author="Author">
              <w:del w:id="918" w:author="Author">
                <w:r w:rsidRPr="00E73B40" w:rsidDel="0096303A">
                  <w:rPr>
                    <w:sz w:val="20"/>
                    <w:szCs w:val="20"/>
                    <w:lang w:val="en-IE"/>
                  </w:rPr>
                  <w:delText>Activity Specification</w:delText>
                </w:r>
              </w:del>
            </w:ins>
          </w:p>
        </w:tc>
      </w:tr>
      <w:tr w:rsidR="00490BE6" w:rsidRPr="00E73B40" w:rsidDel="0096303A" w14:paraId="457977C1" w14:textId="5A4652A1" w:rsidTr="00D25112">
        <w:trPr>
          <w:trHeight w:hRule="exact" w:val="756"/>
          <w:ins w:id="919" w:author="Author"/>
          <w:del w:id="92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3B3446B" w14:textId="41734A5D" w:rsidR="00490BE6" w:rsidRPr="00E73B40" w:rsidDel="0096303A" w:rsidRDefault="00490BE6" w:rsidP="00D25112">
            <w:pPr>
              <w:pStyle w:val="TableText"/>
              <w:keepNext/>
              <w:spacing w:before="0" w:after="0" w:line="240" w:lineRule="exact"/>
              <w:rPr>
                <w:ins w:id="921" w:author="Author"/>
                <w:del w:id="922" w:author="Author"/>
                <w:color w:val="auto"/>
                <w:sz w:val="20"/>
                <w:szCs w:val="20"/>
                <w:lang w:val="en-IE"/>
              </w:rPr>
            </w:pPr>
            <w:ins w:id="923" w:author="Author">
              <w:del w:id="924" w:author="Author">
                <w:r w:rsidRPr="00E73B40" w:rsidDel="0096303A">
                  <w:rPr>
                    <w:color w:val="auto"/>
                    <w:sz w:val="20"/>
                    <w:szCs w:val="20"/>
                    <w:lang w:val="en-IE"/>
                  </w:rPr>
                  <w:delText>Actor(s)</w:delText>
                </w:r>
              </w:del>
            </w:ins>
          </w:p>
        </w:tc>
        <w:tc>
          <w:tcPr>
            <w:tcW w:w="8070" w:type="dxa"/>
            <w:gridSpan w:val="2"/>
            <w:vAlign w:val="center"/>
          </w:tcPr>
          <w:p w14:paraId="0F54705A" w14:textId="24C8CBB4"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25" w:author="Author"/>
                <w:del w:id="926" w:author="Author"/>
                <w:color w:val="auto"/>
                <w:sz w:val="20"/>
                <w:szCs w:val="20"/>
                <w:lang w:val="en-IE"/>
              </w:rPr>
            </w:pPr>
            <w:ins w:id="927" w:author="Author">
              <w:del w:id="928" w:author="Author">
                <w:r w:rsidRPr="00E73B40" w:rsidDel="0096303A">
                  <w:rPr>
                    <w:color w:val="auto"/>
                    <w:sz w:val="20"/>
                    <w:szCs w:val="20"/>
                    <w:lang w:val="en-IE"/>
                  </w:rPr>
                  <w:delText>CSR in Call Centre</w:delText>
                </w:r>
              </w:del>
            </w:ins>
          </w:p>
          <w:p w14:paraId="3566D801" w14:textId="74EA442C"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29" w:author="Author"/>
                <w:del w:id="930" w:author="Author"/>
                <w:color w:val="auto"/>
                <w:sz w:val="20"/>
                <w:szCs w:val="20"/>
                <w:lang w:val="en-IE"/>
              </w:rPr>
            </w:pPr>
            <w:ins w:id="931" w:author="Author">
              <w:del w:id="932" w:author="Author">
                <w:r w:rsidRPr="00E73B40" w:rsidDel="0096303A">
                  <w:rPr>
                    <w:color w:val="auto"/>
                    <w:sz w:val="20"/>
                    <w:szCs w:val="20"/>
                    <w:lang w:val="en-IE"/>
                  </w:rPr>
                  <w:delText>Agent in Shop</w:delText>
                </w:r>
              </w:del>
            </w:ins>
          </w:p>
        </w:tc>
      </w:tr>
      <w:tr w:rsidR="00490BE6" w:rsidRPr="00E73B40" w:rsidDel="0096303A" w14:paraId="06875367" w14:textId="6201EEA2" w:rsidTr="00D25112">
        <w:trPr>
          <w:trHeight w:hRule="exact" w:val="397"/>
          <w:ins w:id="933" w:author="Author"/>
          <w:del w:id="93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FF3F556" w14:textId="70C04107" w:rsidR="00490BE6" w:rsidRPr="00E73B40" w:rsidDel="0096303A" w:rsidRDefault="00490BE6" w:rsidP="00D25112">
            <w:pPr>
              <w:pStyle w:val="TableText"/>
              <w:keepNext/>
              <w:spacing w:before="0" w:after="0" w:line="240" w:lineRule="exact"/>
              <w:rPr>
                <w:ins w:id="935" w:author="Author"/>
                <w:del w:id="936" w:author="Author"/>
                <w:color w:val="auto"/>
                <w:sz w:val="20"/>
                <w:szCs w:val="20"/>
                <w:lang w:val="en-IE"/>
              </w:rPr>
            </w:pPr>
            <w:ins w:id="937" w:author="Author">
              <w:del w:id="938" w:author="Author">
                <w:r w:rsidRPr="00E73B40" w:rsidDel="0096303A">
                  <w:rPr>
                    <w:color w:val="auto"/>
                    <w:sz w:val="20"/>
                    <w:szCs w:val="20"/>
                    <w:lang w:val="en-IE"/>
                  </w:rPr>
                  <w:delText>System</w:delText>
                </w:r>
              </w:del>
            </w:ins>
          </w:p>
        </w:tc>
        <w:tc>
          <w:tcPr>
            <w:tcW w:w="8070" w:type="dxa"/>
            <w:gridSpan w:val="2"/>
            <w:vAlign w:val="center"/>
          </w:tcPr>
          <w:p w14:paraId="2D17D65C" w14:textId="77B47BE5"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39" w:author="Author"/>
                <w:del w:id="940" w:author="Author"/>
                <w:color w:val="auto"/>
                <w:sz w:val="20"/>
                <w:szCs w:val="20"/>
                <w:lang w:val="en-IE"/>
              </w:rPr>
            </w:pPr>
            <w:ins w:id="941" w:author="Author">
              <w:del w:id="942" w:author="Author">
                <w:r w:rsidRPr="00E73B40" w:rsidDel="0096303A">
                  <w:rPr>
                    <w:color w:val="auto"/>
                    <w:sz w:val="20"/>
                    <w:szCs w:val="20"/>
                    <w:lang w:val="en-IE"/>
                  </w:rPr>
                  <w:delText>UFE</w:delText>
                </w:r>
              </w:del>
            </w:ins>
          </w:p>
        </w:tc>
      </w:tr>
      <w:tr w:rsidR="00490BE6" w:rsidRPr="00E73B40" w:rsidDel="0096303A" w14:paraId="26E18466" w14:textId="6AEDC92A" w:rsidTr="00D25112">
        <w:trPr>
          <w:trHeight w:val="440"/>
          <w:ins w:id="943" w:author="Author"/>
          <w:del w:id="944" w:author="Author"/>
        </w:trPr>
        <w:tc>
          <w:tcPr>
            <w:cnfStyle w:val="001000000000" w:firstRow="0" w:lastRow="0" w:firstColumn="1" w:lastColumn="0" w:oddVBand="0" w:evenVBand="0" w:oddHBand="0" w:evenHBand="0" w:firstRowFirstColumn="0" w:firstRowLastColumn="0" w:lastRowFirstColumn="0" w:lastRowLastColumn="0"/>
            <w:tcW w:w="1522" w:type="dxa"/>
          </w:tcPr>
          <w:p w14:paraId="109750F1" w14:textId="70E224D3" w:rsidR="00490BE6" w:rsidRPr="00E73B40" w:rsidDel="0096303A" w:rsidRDefault="00490BE6" w:rsidP="00D25112">
            <w:pPr>
              <w:pStyle w:val="TableText"/>
              <w:keepNext/>
              <w:spacing w:line="240" w:lineRule="exact"/>
              <w:rPr>
                <w:ins w:id="945" w:author="Author"/>
                <w:del w:id="946" w:author="Author"/>
                <w:color w:val="auto"/>
                <w:sz w:val="20"/>
                <w:szCs w:val="20"/>
                <w:lang w:val="en-IE"/>
              </w:rPr>
            </w:pPr>
            <w:ins w:id="947" w:author="Author">
              <w:del w:id="948" w:author="Author">
                <w:r w:rsidRPr="00E73B40" w:rsidDel="0096303A">
                  <w:rPr>
                    <w:color w:val="auto"/>
                    <w:sz w:val="20"/>
                    <w:szCs w:val="20"/>
                    <w:lang w:val="en-IE"/>
                  </w:rPr>
                  <w:delText>Screen Name</w:delText>
                </w:r>
              </w:del>
            </w:ins>
          </w:p>
        </w:tc>
        <w:tc>
          <w:tcPr>
            <w:tcW w:w="8070" w:type="dxa"/>
            <w:gridSpan w:val="2"/>
          </w:tcPr>
          <w:p w14:paraId="1808DBB6" w14:textId="2245CD9D" w:rsidR="00490BE6" w:rsidRPr="00E73B40" w:rsidDel="0096303A" w:rsidRDefault="00490BE6" w:rsidP="008904C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49" w:author="Author"/>
                <w:del w:id="950" w:author="Author"/>
                <w:color w:val="auto"/>
                <w:sz w:val="20"/>
                <w:szCs w:val="20"/>
                <w:lang w:val="en-IE"/>
              </w:rPr>
            </w:pPr>
            <w:ins w:id="951" w:author="Author">
              <w:del w:id="952" w:author="Author">
                <w:r w:rsidDel="0096303A">
                  <w:rPr>
                    <w:color w:val="auto"/>
                    <w:sz w:val="20"/>
                    <w:szCs w:val="20"/>
                    <w:lang w:val="en-IE"/>
                  </w:rPr>
                  <w:delText xml:space="preserve">Credit Vetting workaround </w:delText>
                </w:r>
                <w:r w:rsidR="00D36E64" w:rsidDel="0096303A">
                  <w:rPr>
                    <w:color w:val="auto"/>
                    <w:sz w:val="20"/>
                    <w:szCs w:val="20"/>
                    <w:lang w:val="en-IE"/>
                  </w:rPr>
                  <w:delText>popup</w:delText>
                </w:r>
                <w:r w:rsidR="008904CF" w:rsidDel="0096303A">
                  <w:rPr>
                    <w:color w:val="auto"/>
                    <w:sz w:val="20"/>
                    <w:szCs w:val="20"/>
                    <w:lang w:val="en-IE"/>
                  </w:rPr>
                  <w:delText xml:space="preserve"> and Credit Vetting override popup</w:delText>
                </w:r>
              </w:del>
            </w:ins>
          </w:p>
        </w:tc>
      </w:tr>
      <w:tr w:rsidR="00490BE6" w:rsidRPr="00E73B40" w:rsidDel="0096303A" w14:paraId="483ADE21" w14:textId="23D2333D" w:rsidTr="00D25112">
        <w:trPr>
          <w:trHeight w:val="440"/>
          <w:ins w:id="953" w:author="Author"/>
          <w:del w:id="954" w:author="Author"/>
        </w:trPr>
        <w:tc>
          <w:tcPr>
            <w:cnfStyle w:val="001000000000" w:firstRow="0" w:lastRow="0" w:firstColumn="1" w:lastColumn="0" w:oddVBand="0" w:evenVBand="0" w:oddHBand="0" w:evenHBand="0" w:firstRowFirstColumn="0" w:firstRowLastColumn="0" w:lastRowFirstColumn="0" w:lastRowLastColumn="0"/>
            <w:tcW w:w="1522" w:type="dxa"/>
          </w:tcPr>
          <w:p w14:paraId="34A10822" w14:textId="4338C035" w:rsidR="00490BE6" w:rsidRPr="00E73B40" w:rsidDel="0096303A" w:rsidRDefault="00490BE6" w:rsidP="00D25112">
            <w:pPr>
              <w:pStyle w:val="TableText"/>
              <w:keepNext/>
              <w:spacing w:line="240" w:lineRule="exact"/>
              <w:rPr>
                <w:ins w:id="955" w:author="Author"/>
                <w:del w:id="956" w:author="Author"/>
                <w:b w:val="0"/>
                <w:color w:val="auto"/>
                <w:sz w:val="20"/>
                <w:szCs w:val="20"/>
                <w:lang w:val="en-IE"/>
              </w:rPr>
            </w:pPr>
            <w:ins w:id="957" w:author="Author">
              <w:del w:id="958" w:author="Author">
                <w:r w:rsidRPr="00E73B40" w:rsidDel="0096303A">
                  <w:rPr>
                    <w:color w:val="auto"/>
                    <w:sz w:val="20"/>
                    <w:szCs w:val="20"/>
                    <w:lang w:val="en-IE"/>
                  </w:rPr>
                  <w:delText>Description</w:delText>
                </w:r>
              </w:del>
            </w:ins>
          </w:p>
        </w:tc>
        <w:tc>
          <w:tcPr>
            <w:tcW w:w="8070" w:type="dxa"/>
            <w:gridSpan w:val="2"/>
          </w:tcPr>
          <w:p w14:paraId="0E69F8F0" w14:textId="7013F780" w:rsidR="007C0CAA"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59" w:author="Author"/>
                <w:del w:id="960" w:author="Author"/>
                <w:color w:val="auto"/>
                <w:sz w:val="20"/>
                <w:szCs w:val="20"/>
                <w:lang w:val="en-IE"/>
              </w:rPr>
            </w:pPr>
            <w:ins w:id="961" w:author="Author">
              <w:del w:id="962" w:author="Author">
                <w:r w:rsidDel="0096303A">
                  <w:rPr>
                    <w:color w:val="auto"/>
                    <w:sz w:val="20"/>
                    <w:szCs w:val="20"/>
                    <w:lang w:val="en-IE"/>
                  </w:rPr>
                  <w:delText xml:space="preserve">This activity is only applicable for </w:delText>
                </w:r>
                <w:r w:rsidRPr="00EE7545" w:rsidDel="0096303A">
                  <w:rPr>
                    <w:b/>
                    <w:color w:val="auto"/>
                    <w:sz w:val="20"/>
                    <w:szCs w:val="20"/>
                    <w:lang w:val="en-IE"/>
                  </w:rPr>
                  <w:delText>new Customers</w:delText>
                </w:r>
                <w:r w:rsidDel="0096303A">
                  <w:rPr>
                    <w:color w:val="auto"/>
                    <w:sz w:val="20"/>
                    <w:szCs w:val="20"/>
                    <w:lang w:val="en-IE"/>
                  </w:rPr>
                  <w:delText xml:space="preserve"> or upgrades</w:delText>
                </w:r>
                <w:r w:rsidR="007C0CAA" w:rsidDel="0096303A">
                  <w:rPr>
                    <w:color w:val="auto"/>
                    <w:sz w:val="20"/>
                    <w:szCs w:val="20"/>
                    <w:lang w:val="en-IE"/>
                  </w:rPr>
                  <w:delText xml:space="preserve"> of offers of an existing customer</w:delText>
                </w:r>
                <w:r w:rsidDel="0096303A">
                  <w:rPr>
                    <w:color w:val="auto"/>
                    <w:sz w:val="20"/>
                    <w:szCs w:val="20"/>
                    <w:lang w:val="en-IE"/>
                  </w:rPr>
                  <w:delText xml:space="preserve">. </w:delText>
                </w:r>
              </w:del>
            </w:ins>
          </w:p>
          <w:p w14:paraId="478DD8D7" w14:textId="22DE6489" w:rsidR="00682474"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63" w:author="Author"/>
                <w:del w:id="964" w:author="Author"/>
                <w:color w:val="auto"/>
                <w:sz w:val="20"/>
                <w:szCs w:val="20"/>
                <w:lang w:val="en-IE"/>
              </w:rPr>
            </w:pPr>
            <w:ins w:id="965" w:author="Author">
              <w:del w:id="966" w:author="Author">
                <w:r w:rsidDel="0096303A">
                  <w:rPr>
                    <w:color w:val="auto"/>
                    <w:sz w:val="20"/>
                    <w:szCs w:val="20"/>
                    <w:lang w:val="en-IE"/>
                  </w:rPr>
                  <w:delText xml:space="preserve">For </w:delText>
                </w:r>
                <w:r w:rsidR="007C0CAA" w:rsidDel="0096303A">
                  <w:rPr>
                    <w:color w:val="auto"/>
                    <w:sz w:val="20"/>
                    <w:szCs w:val="20"/>
                    <w:lang w:val="en-IE"/>
                  </w:rPr>
                  <w:delText xml:space="preserve">new offers with </w:delText>
                </w:r>
                <w:r w:rsidDel="0096303A">
                  <w:rPr>
                    <w:color w:val="auto"/>
                    <w:sz w:val="20"/>
                    <w:szCs w:val="20"/>
                    <w:lang w:val="en-IE"/>
                  </w:rPr>
                  <w:delText xml:space="preserve">existing customers, the user must first select the Billing Profile (Activity 19) and then will the credit vetting rules and logic be applied. </w:delText>
                </w:r>
              </w:del>
            </w:ins>
          </w:p>
          <w:p w14:paraId="47E21B37" w14:textId="313044F5" w:rsidR="00490BE6" w:rsidRPr="00682474"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67" w:author="Author"/>
                <w:del w:id="968" w:author="Author"/>
                <w:b/>
                <w:color w:val="auto"/>
                <w:sz w:val="20"/>
                <w:szCs w:val="20"/>
                <w:lang w:val="en-IE"/>
              </w:rPr>
            </w:pPr>
            <w:ins w:id="969" w:author="Author">
              <w:del w:id="970" w:author="Author">
                <w:r w:rsidRPr="00682474" w:rsidDel="0096303A">
                  <w:rPr>
                    <w:b/>
                    <w:color w:val="auto"/>
                    <w:sz w:val="20"/>
                    <w:szCs w:val="20"/>
                    <w:lang w:val="en-IE"/>
                  </w:rPr>
                  <w:delText>Both workaround and override for existing customers are available and described in Activity 19</w:delText>
                </w:r>
                <w:r w:rsidR="00D36E64" w:rsidDel="0096303A">
                  <w:rPr>
                    <w:b/>
                    <w:color w:val="auto"/>
                    <w:sz w:val="20"/>
                    <w:szCs w:val="20"/>
                    <w:lang w:val="en-IE"/>
                  </w:rPr>
                  <w:delText>, since a billing profile must be selected</w:delText>
                </w:r>
                <w:r w:rsidRPr="00682474" w:rsidDel="0096303A">
                  <w:rPr>
                    <w:b/>
                    <w:color w:val="auto"/>
                    <w:sz w:val="20"/>
                    <w:szCs w:val="20"/>
                    <w:lang w:val="en-IE"/>
                  </w:rPr>
                  <w:delText>.</w:delText>
                </w:r>
              </w:del>
            </w:ins>
          </w:p>
        </w:tc>
      </w:tr>
      <w:tr w:rsidR="00682474" w:rsidRPr="00E73B40" w:rsidDel="0096303A" w14:paraId="3DA7A757" w14:textId="4A0ABE32" w:rsidTr="00D25112">
        <w:trPr>
          <w:trHeight w:val="440"/>
          <w:ins w:id="971" w:author="Author"/>
          <w:del w:id="97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56866F7" w14:textId="0D44DE2A" w:rsidR="00682474" w:rsidRPr="00E73B40" w:rsidDel="0096303A" w:rsidRDefault="00682474" w:rsidP="00D25112">
            <w:pPr>
              <w:pStyle w:val="TableText"/>
              <w:keepNext/>
              <w:tabs>
                <w:tab w:val="left" w:pos="567"/>
              </w:tabs>
              <w:spacing w:line="240" w:lineRule="exact"/>
              <w:rPr>
                <w:ins w:id="973" w:author="Author"/>
                <w:del w:id="974" w:author="Author"/>
                <w:color w:val="auto"/>
                <w:sz w:val="20"/>
                <w:szCs w:val="20"/>
                <w:lang w:val="en-IE"/>
              </w:rPr>
            </w:pPr>
            <w:ins w:id="975" w:author="Author">
              <w:del w:id="976" w:author="Author">
                <w:r w:rsidRPr="00E73B40" w:rsidDel="0096303A">
                  <w:rPr>
                    <w:color w:val="auto"/>
                    <w:sz w:val="20"/>
                    <w:szCs w:val="20"/>
                    <w:lang w:val="en-IE"/>
                  </w:rPr>
                  <w:delText>Automations</w:delText>
                </w:r>
              </w:del>
            </w:ins>
          </w:p>
        </w:tc>
        <w:tc>
          <w:tcPr>
            <w:tcW w:w="4042" w:type="dxa"/>
            <w:shd w:val="clear" w:color="auto" w:fill="D8D7D5"/>
          </w:tcPr>
          <w:p w14:paraId="6142D670" w14:textId="2A0BB754" w:rsidR="00682474" w:rsidRPr="00E73B40" w:rsidDel="0096303A" w:rsidRDefault="00682474" w:rsidP="00D2511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977" w:author="Author"/>
                <w:del w:id="978" w:author="Author"/>
                <w:b/>
                <w:color w:val="auto"/>
                <w:sz w:val="18"/>
                <w:szCs w:val="18"/>
                <w:lang w:val="en-IE" w:eastAsia="en-US"/>
              </w:rPr>
            </w:pPr>
            <w:ins w:id="979" w:author="Author">
              <w:del w:id="980" w:author="Author">
                <w:r w:rsidRPr="00E73B40" w:rsidDel="0096303A">
                  <w:rPr>
                    <w:b/>
                    <w:color w:val="auto"/>
                    <w:sz w:val="18"/>
                    <w:szCs w:val="18"/>
                    <w:lang w:val="en-IE"/>
                  </w:rPr>
                  <w:delText>Business Validations &amp; other Automations</w:delText>
                </w:r>
              </w:del>
            </w:ins>
          </w:p>
        </w:tc>
        <w:tc>
          <w:tcPr>
            <w:tcW w:w="4028" w:type="dxa"/>
            <w:shd w:val="clear" w:color="auto" w:fill="D8D7D5"/>
          </w:tcPr>
          <w:p w14:paraId="5C29762E" w14:textId="6B76DD0A" w:rsidR="00682474" w:rsidRPr="00E73B40" w:rsidDel="0096303A" w:rsidRDefault="00682474" w:rsidP="00D2511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981" w:author="Author"/>
                <w:del w:id="982" w:author="Author"/>
                <w:b/>
                <w:color w:val="auto"/>
                <w:sz w:val="18"/>
                <w:szCs w:val="18"/>
                <w:lang w:val="en-IE" w:eastAsia="en-US"/>
              </w:rPr>
            </w:pPr>
            <w:ins w:id="983" w:author="Author">
              <w:del w:id="984" w:author="Author">
                <w:r w:rsidRPr="00E73B40" w:rsidDel="0096303A">
                  <w:rPr>
                    <w:b/>
                    <w:color w:val="auto"/>
                    <w:sz w:val="18"/>
                    <w:szCs w:val="18"/>
                    <w:lang w:val="en-IE"/>
                  </w:rPr>
                  <w:delText>Messages (Error &amp; Warnings)</w:delText>
                </w:r>
              </w:del>
            </w:ins>
          </w:p>
        </w:tc>
      </w:tr>
      <w:tr w:rsidR="00682474" w:rsidRPr="00E73B40" w:rsidDel="0096303A" w14:paraId="4D53D821" w14:textId="6BF4E6D6" w:rsidTr="00D25112">
        <w:trPr>
          <w:trHeight w:val="440"/>
          <w:ins w:id="985" w:author="Author"/>
          <w:del w:id="98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3CB8C45" w14:textId="192F5DDB" w:rsidR="00682474" w:rsidRPr="00E73B40" w:rsidDel="0096303A" w:rsidRDefault="00682474" w:rsidP="00D25112">
            <w:pPr>
              <w:pStyle w:val="TableText"/>
              <w:keepNext/>
              <w:tabs>
                <w:tab w:val="left" w:pos="567"/>
              </w:tabs>
              <w:spacing w:line="240" w:lineRule="exact"/>
              <w:jc w:val="left"/>
              <w:rPr>
                <w:ins w:id="987" w:author="Author"/>
                <w:del w:id="988" w:author="Author"/>
                <w:color w:val="auto"/>
                <w:sz w:val="20"/>
                <w:szCs w:val="20"/>
                <w:lang w:val="en-IE"/>
              </w:rPr>
            </w:pPr>
          </w:p>
        </w:tc>
        <w:tc>
          <w:tcPr>
            <w:tcW w:w="4042" w:type="dxa"/>
          </w:tcPr>
          <w:p w14:paraId="0E216F89" w14:textId="0A30C5C8"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989" w:author="Author"/>
                <w:del w:id="990" w:author="Author"/>
                <w:color w:val="595959" w:themeColor="text1" w:themeTint="A6"/>
                <w:sz w:val="20"/>
                <w:szCs w:val="18"/>
                <w:lang w:val="en-IE" w:eastAsia="en-US"/>
              </w:rPr>
            </w:pPr>
            <w:ins w:id="991" w:author="Author">
              <w:del w:id="992"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w:delText>
                </w:r>
                <w:r w:rsidRPr="00064B44" w:rsidDel="0096303A">
                  <w:rPr>
                    <w:color w:val="595959" w:themeColor="text1" w:themeTint="A6"/>
                    <w:sz w:val="20"/>
                    <w:szCs w:val="18"/>
                    <w:lang w:val="en-IE" w:eastAsia="en-US"/>
                  </w:rPr>
                  <w:delText>a. Check credit vetting</w:delText>
                </w:r>
              </w:del>
            </w:ins>
          </w:p>
          <w:p w14:paraId="7B774B91" w14:textId="1C35D8A5"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993" w:author="Author"/>
                <w:del w:id="994" w:author="Author"/>
                <w:color w:val="auto"/>
                <w:sz w:val="20"/>
                <w:szCs w:val="18"/>
                <w:lang w:val="en-IE" w:eastAsia="en-US"/>
              </w:rPr>
            </w:pPr>
            <w:ins w:id="995" w:author="Author">
              <w:del w:id="996" w:author="Author">
                <w:r w:rsidRPr="00E73B40" w:rsidDel="0096303A">
                  <w:rPr>
                    <w:color w:val="auto"/>
                    <w:sz w:val="20"/>
                    <w:szCs w:val="18"/>
                    <w:lang w:val="en-IE" w:eastAsia="en-US"/>
                  </w:rPr>
                  <w:delText>UFE checks the credit vetting on ESB system, sending the relevant details:</w:delText>
                </w:r>
              </w:del>
            </w:ins>
          </w:p>
          <w:p w14:paraId="2A9AF16A" w14:textId="16233A37"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997" w:author="Author"/>
                <w:del w:id="998" w:author="Author"/>
                <w:color w:val="auto"/>
                <w:sz w:val="20"/>
                <w:szCs w:val="18"/>
                <w:lang w:val="en-IE" w:eastAsia="en-US"/>
              </w:rPr>
            </w:pPr>
            <w:ins w:id="999" w:author="Author">
              <w:del w:id="1000" w:author="Author">
                <w:r w:rsidRPr="00E73B40" w:rsidDel="0096303A">
                  <w:rPr>
                    <w:color w:val="auto"/>
                    <w:sz w:val="20"/>
                    <w:szCs w:val="18"/>
                    <w:lang w:val="en-IE" w:eastAsia="en-US"/>
                  </w:rPr>
                  <w:delText>Billing customer information</w:delText>
                </w:r>
              </w:del>
            </w:ins>
          </w:p>
          <w:p w14:paraId="152C2D2D" w14:textId="3A6449DD"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1001" w:author="Author"/>
                <w:del w:id="1002" w:author="Author"/>
                <w:color w:val="auto"/>
                <w:sz w:val="20"/>
                <w:szCs w:val="18"/>
                <w:lang w:val="en-IE" w:eastAsia="en-US"/>
              </w:rPr>
            </w:pPr>
            <w:ins w:id="1003" w:author="Author">
              <w:del w:id="1004" w:author="Author">
                <w:r w:rsidRPr="00E73B40" w:rsidDel="0096303A">
                  <w:rPr>
                    <w:color w:val="auto"/>
                    <w:sz w:val="20"/>
                    <w:szCs w:val="18"/>
                    <w:lang w:val="en-IE" w:eastAsia="en-US"/>
                  </w:rPr>
                  <w:delText>Billing profile information</w:delText>
                </w:r>
              </w:del>
            </w:ins>
          </w:p>
          <w:p w14:paraId="5ACDDDA1" w14:textId="079787E2"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1005" w:author="Author"/>
                <w:del w:id="1006" w:author="Author"/>
                <w:color w:val="auto"/>
                <w:sz w:val="20"/>
                <w:szCs w:val="18"/>
                <w:lang w:val="en-IE" w:eastAsia="en-US"/>
              </w:rPr>
            </w:pPr>
            <w:ins w:id="1007" w:author="Author">
              <w:del w:id="1008" w:author="Author">
                <w:r w:rsidRPr="00E73B40" w:rsidDel="0096303A">
                  <w:rPr>
                    <w:color w:val="auto"/>
                    <w:sz w:val="20"/>
                    <w:szCs w:val="18"/>
                    <w:lang w:val="en-IE" w:eastAsia="en-US"/>
                  </w:rPr>
                  <w:delText>Basket content, with the price and cost values obtained from quotation (Activity 1</w:delText>
                </w:r>
                <w:r w:rsidDel="0096303A">
                  <w:rPr>
                    <w:color w:val="auto"/>
                    <w:sz w:val="20"/>
                    <w:szCs w:val="18"/>
                    <w:lang w:val="en-IE" w:eastAsia="en-US"/>
                  </w:rPr>
                  <w:delText>5</w:delText>
                </w:r>
                <w:r w:rsidRPr="00E73B40" w:rsidDel="0096303A">
                  <w:rPr>
                    <w:color w:val="auto"/>
                    <w:sz w:val="20"/>
                    <w:szCs w:val="18"/>
                    <w:lang w:val="en-IE" w:eastAsia="en-US"/>
                  </w:rPr>
                  <w:delText>)</w:delText>
                </w:r>
              </w:del>
            </w:ins>
          </w:p>
          <w:p w14:paraId="26BC51DE" w14:textId="725FE9A0"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09" w:author="Author"/>
                <w:del w:id="1010" w:author="Author"/>
                <w:color w:val="auto"/>
                <w:sz w:val="20"/>
                <w:szCs w:val="18"/>
                <w:lang w:val="en-IE" w:eastAsia="en-US"/>
              </w:rPr>
            </w:pPr>
            <w:ins w:id="1011" w:author="Author">
              <w:del w:id="1012" w:author="Author">
                <w:r w:rsidRPr="00E73B40" w:rsidDel="0096303A">
                  <w:rPr>
                    <w:color w:val="auto"/>
                    <w:sz w:val="20"/>
                    <w:szCs w:val="18"/>
                    <w:lang w:val="en-IE" w:eastAsia="en-US"/>
                  </w:rPr>
                  <w:delText>When the credit vetting check result is Approved, UFE shows the success message SM_SAL_1.</w:delText>
                </w:r>
              </w:del>
            </w:ins>
          </w:p>
          <w:p w14:paraId="219D661A" w14:textId="57A65690"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13" w:author="Author"/>
                <w:del w:id="1014" w:author="Author"/>
                <w:color w:val="auto"/>
                <w:sz w:val="20"/>
                <w:szCs w:val="18"/>
                <w:lang w:val="en-IE" w:eastAsia="en-US"/>
              </w:rPr>
            </w:pPr>
            <w:ins w:id="1015" w:author="Author">
              <w:del w:id="1016" w:author="Author">
                <w:r w:rsidRPr="00E73B40" w:rsidDel="0096303A">
                  <w:rPr>
                    <w:color w:val="auto"/>
                    <w:sz w:val="20"/>
                    <w:szCs w:val="18"/>
                    <w:lang w:val="en-IE" w:eastAsia="en-US"/>
                  </w:rPr>
                  <w:delText>When the credit vetting check result is Approved with conditions, UFE shows a warning message depending on the condition:</w:delText>
                </w:r>
              </w:del>
            </w:ins>
          </w:p>
          <w:p w14:paraId="2E62AC9E" w14:textId="5C116510" w:rsidR="00682474" w:rsidRPr="00E73B40" w:rsidDel="0096303A" w:rsidRDefault="00682474" w:rsidP="00D25112">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1017" w:author="Author"/>
                <w:del w:id="1018" w:author="Author"/>
                <w:color w:val="auto"/>
                <w:sz w:val="20"/>
                <w:szCs w:val="18"/>
                <w:lang w:val="en-IE" w:eastAsia="en-US"/>
              </w:rPr>
            </w:pPr>
            <w:ins w:id="1019" w:author="Author">
              <w:del w:id="1020" w:author="Author">
                <w:r w:rsidRPr="00E73B40" w:rsidDel="0096303A">
                  <w:rPr>
                    <w:color w:val="auto"/>
                    <w:sz w:val="20"/>
                    <w:szCs w:val="18"/>
                    <w:lang w:val="en-IE" w:eastAsia="en-US"/>
                  </w:rPr>
                  <w:delText>Advanced payment: WM_SAL_3</w:delText>
                </w:r>
              </w:del>
            </w:ins>
          </w:p>
          <w:p w14:paraId="1A84F394" w14:textId="313CF194" w:rsidR="00682474" w:rsidRPr="00E73B40" w:rsidDel="0096303A" w:rsidRDefault="00682474" w:rsidP="00D25112">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1021" w:author="Author"/>
                <w:del w:id="1022" w:author="Author"/>
                <w:color w:val="auto"/>
                <w:sz w:val="20"/>
                <w:szCs w:val="18"/>
                <w:lang w:val="en-IE" w:eastAsia="en-US"/>
              </w:rPr>
            </w:pPr>
            <w:ins w:id="1023" w:author="Author">
              <w:del w:id="1024" w:author="Author">
                <w:r w:rsidRPr="00E73B40" w:rsidDel="0096303A">
                  <w:rPr>
                    <w:color w:val="auto"/>
                    <w:sz w:val="20"/>
                    <w:szCs w:val="18"/>
                    <w:lang w:val="en-IE" w:eastAsia="en-US"/>
                  </w:rPr>
                  <w:delText>Deposit: WM_SAL_4</w:delText>
                </w:r>
              </w:del>
            </w:ins>
          </w:p>
          <w:p w14:paraId="30C0FDF3" w14:textId="019E08FC"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25" w:author="Author"/>
                <w:del w:id="1026" w:author="Author"/>
                <w:color w:val="auto"/>
                <w:sz w:val="20"/>
                <w:szCs w:val="18"/>
                <w:lang w:val="en-IE" w:eastAsia="en-US"/>
              </w:rPr>
            </w:pPr>
            <w:ins w:id="1027" w:author="Author">
              <w:del w:id="1028" w:author="Author">
                <w:r w:rsidRPr="00E73B40" w:rsidDel="0096303A">
                  <w:rPr>
                    <w:color w:val="auto"/>
                    <w:sz w:val="20"/>
                    <w:szCs w:val="18"/>
                    <w:lang w:val="en-IE" w:eastAsia="en-US"/>
                  </w:rPr>
                  <w:delText>The process continues only when the credit vetting result is Approved or Approved with conditions.</w:delText>
                </w:r>
              </w:del>
            </w:ins>
          </w:p>
        </w:tc>
        <w:tc>
          <w:tcPr>
            <w:tcW w:w="4028" w:type="dxa"/>
          </w:tcPr>
          <w:p w14:paraId="6C59CB85" w14:textId="4E969798"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29" w:author="Author"/>
                <w:del w:id="1030" w:author="Author"/>
                <w:color w:val="auto"/>
                <w:sz w:val="20"/>
                <w:szCs w:val="18"/>
                <w:lang w:val="en-IE" w:eastAsia="en-US"/>
              </w:rPr>
            </w:pPr>
            <w:ins w:id="1031" w:author="Author">
              <w:del w:id="1032" w:author="Author">
                <w:r w:rsidRPr="00E73B40" w:rsidDel="0096303A">
                  <w:rPr>
                    <w:color w:val="auto"/>
                    <w:sz w:val="20"/>
                    <w:szCs w:val="18"/>
                    <w:lang w:val="en-IE" w:eastAsia="en-US"/>
                  </w:rPr>
                  <w:delText xml:space="preserve">If the credit vetting check result is Referral, UFE warns the user with the </w:delText>
                </w:r>
                <w:r w:rsidDel="0096303A">
                  <w:rPr>
                    <w:color w:val="auto"/>
                    <w:sz w:val="20"/>
                    <w:szCs w:val="18"/>
                    <w:lang w:val="en-IE" w:eastAsia="en-US"/>
                  </w:rPr>
                  <w:delText xml:space="preserve">warning </w:delText>
                </w:r>
                <w:r w:rsidRPr="00E73B40" w:rsidDel="0096303A">
                  <w:rPr>
                    <w:color w:val="auto"/>
                    <w:sz w:val="20"/>
                    <w:szCs w:val="18"/>
                    <w:lang w:val="en-IE" w:eastAsia="en-US"/>
                  </w:rPr>
                  <w:delText xml:space="preserve">message WM_SAL_5. In this case, </w:delText>
                </w:r>
                <w:r w:rsidRPr="005453EC" w:rsidDel="0096303A">
                  <w:rPr>
                    <w:color w:val="auto"/>
                    <w:sz w:val="20"/>
                    <w:szCs w:val="18"/>
                    <w:lang w:val="en-IE" w:eastAsia="en-US"/>
                  </w:rPr>
                  <w:delText>UFE will need to call Powercurve to pick up the referral result to display to the agent</w:delText>
                </w:r>
                <w:r w:rsidDel="0096303A">
                  <w:rPr>
                    <w:color w:val="auto"/>
                    <w:sz w:val="20"/>
                    <w:szCs w:val="18"/>
                    <w:lang w:val="en-IE" w:eastAsia="en-US"/>
                  </w:rPr>
                  <w:delText xml:space="preserve"> via the previous warning message.</w:delText>
                </w:r>
              </w:del>
            </w:ins>
          </w:p>
          <w:p w14:paraId="4BE1A3C7" w14:textId="2C768170" w:rsidR="00682474" w:rsidRPr="005453EC"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33" w:author="Author"/>
                <w:del w:id="1034" w:author="Author"/>
                <w:color w:val="auto"/>
                <w:sz w:val="20"/>
                <w:szCs w:val="18"/>
                <w:lang w:val="en-IE" w:eastAsia="en-US"/>
              </w:rPr>
            </w:pPr>
            <w:ins w:id="1035" w:author="Author">
              <w:del w:id="1036" w:author="Author">
                <w:r w:rsidRPr="005453EC" w:rsidDel="0096303A">
                  <w:rPr>
                    <w:b/>
                    <w:color w:val="auto"/>
                    <w:sz w:val="20"/>
                    <w:szCs w:val="18"/>
                    <w:lang w:val="en-IE" w:eastAsia="en-US"/>
                  </w:rPr>
                  <w:delText>Note:</w:delText>
                </w:r>
                <w:r w:rsidDel="0096303A">
                  <w:rPr>
                    <w:b/>
                    <w:color w:val="auto"/>
                    <w:sz w:val="20"/>
                    <w:szCs w:val="18"/>
                    <w:lang w:val="en-IE" w:eastAsia="en-US"/>
                  </w:rPr>
                  <w:delText xml:space="preserve"> </w:delText>
                </w:r>
                <w:r w:rsidRPr="005453EC" w:rsidDel="0096303A">
                  <w:rPr>
                    <w:b/>
                    <w:color w:val="auto"/>
                    <w:sz w:val="20"/>
                    <w:szCs w:val="18"/>
                    <w:lang w:val="en-IE" w:eastAsia="en-US"/>
                  </w:rPr>
                  <w:delText>This feature is pending for commercial agreement.</w:delText>
                </w:r>
              </w:del>
            </w:ins>
          </w:p>
          <w:p w14:paraId="76DB1224" w14:textId="0005720C" w:rsidR="00682474" w:rsidRPr="00E73B40" w:rsidDel="0096303A" w:rsidRDefault="00682474"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37" w:author="Author"/>
                <w:del w:id="1038" w:author="Author"/>
                <w:color w:val="auto"/>
                <w:sz w:val="20"/>
                <w:szCs w:val="18"/>
                <w:lang w:val="en-IE" w:eastAsia="en-US"/>
              </w:rPr>
            </w:pPr>
            <w:ins w:id="1039" w:author="Author">
              <w:del w:id="1040" w:author="Author">
                <w:r w:rsidRPr="00E73B40" w:rsidDel="0096303A">
                  <w:rPr>
                    <w:color w:val="auto"/>
                    <w:sz w:val="20"/>
                    <w:szCs w:val="18"/>
                    <w:lang w:val="en-IE" w:eastAsia="en-US"/>
                  </w:rPr>
                  <w:delText>If the credit vetting check result is Rejected, UFE warns the user with the error message EM_SAL_13 and the business scenario ends.</w:delText>
                </w:r>
              </w:del>
            </w:ins>
          </w:p>
        </w:tc>
      </w:tr>
      <w:tr w:rsidR="00682474" w:rsidRPr="00E73B40" w:rsidDel="0096303A" w14:paraId="1C987C5D" w14:textId="5E2EE9AF" w:rsidTr="00D25112">
        <w:trPr>
          <w:trHeight w:val="440"/>
          <w:ins w:id="1041" w:author="Author"/>
          <w:del w:id="104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49736F1" w14:textId="2D488D97" w:rsidR="00682474" w:rsidRPr="00E73B40" w:rsidDel="0096303A" w:rsidRDefault="00682474" w:rsidP="00D25112">
            <w:pPr>
              <w:pStyle w:val="TableText"/>
              <w:keepNext/>
              <w:tabs>
                <w:tab w:val="left" w:pos="567"/>
              </w:tabs>
              <w:spacing w:line="240" w:lineRule="exact"/>
              <w:rPr>
                <w:ins w:id="1043" w:author="Author"/>
                <w:del w:id="1044" w:author="Author"/>
                <w:color w:val="auto"/>
                <w:sz w:val="20"/>
                <w:szCs w:val="20"/>
                <w:lang w:val="en-IE"/>
              </w:rPr>
            </w:pPr>
          </w:p>
        </w:tc>
        <w:tc>
          <w:tcPr>
            <w:tcW w:w="4042" w:type="dxa"/>
          </w:tcPr>
          <w:p w14:paraId="1857C178" w14:textId="4E883299"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45" w:author="Author"/>
                <w:del w:id="1046" w:author="Author"/>
                <w:color w:val="595959" w:themeColor="text1" w:themeTint="A6"/>
                <w:sz w:val="20"/>
                <w:szCs w:val="18"/>
                <w:lang w:val="en-IE" w:eastAsia="en-US"/>
              </w:rPr>
            </w:pPr>
            <w:ins w:id="1047" w:author="Author">
              <w:del w:id="1048"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w:delText>
                </w:r>
                <w:r w:rsidRPr="00064B44" w:rsidDel="0096303A">
                  <w:rPr>
                    <w:color w:val="595959" w:themeColor="text1" w:themeTint="A6"/>
                    <w:sz w:val="20"/>
                    <w:szCs w:val="18"/>
                    <w:lang w:val="en-IE" w:eastAsia="en-US"/>
                  </w:rPr>
                  <w:delText xml:space="preserve">b. Credit Vetting </w:delText>
                </w:r>
                <w:r w:rsidDel="0096303A">
                  <w:rPr>
                    <w:color w:val="595959" w:themeColor="text1" w:themeTint="A6"/>
                    <w:sz w:val="20"/>
                    <w:szCs w:val="18"/>
                    <w:lang w:val="en-IE" w:eastAsia="en-US"/>
                  </w:rPr>
                  <w:delText>Workaround</w:delText>
                </w:r>
              </w:del>
            </w:ins>
          </w:p>
          <w:p w14:paraId="6D0AACBD" w14:textId="029663C4"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49" w:author="Author"/>
                <w:del w:id="1050" w:author="Author"/>
                <w:color w:val="auto"/>
                <w:sz w:val="20"/>
                <w:szCs w:val="18"/>
                <w:lang w:val="en-IE" w:eastAsia="en-US"/>
              </w:rPr>
            </w:pPr>
            <w:ins w:id="1051" w:author="Author">
              <w:del w:id="1052" w:author="Author">
                <w:r w:rsidDel="0096303A">
                  <w:rPr>
                    <w:color w:val="auto"/>
                    <w:sz w:val="20"/>
                    <w:szCs w:val="18"/>
                    <w:lang w:val="en-IE" w:eastAsia="en-US"/>
                  </w:rPr>
                  <w:delText>Credit vetting workaround will only be possible for a specific user role. If the credit vetting is down due to, for example, technical failure or time out, a manual request must be made.</w:delText>
                </w:r>
                <w:r w:rsidRPr="00DB1021" w:rsidDel="0096303A">
                  <w:rPr>
                    <w:color w:val="auto"/>
                    <w:sz w:val="20"/>
                    <w:szCs w:val="18"/>
                    <w:lang w:val="en-IE" w:eastAsia="en-US"/>
                  </w:rPr>
                  <w:delText xml:space="preserve"> </w:delText>
                </w:r>
              </w:del>
            </w:ins>
          </w:p>
          <w:p w14:paraId="4D91B17D" w14:textId="6645CBF8"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53" w:author="Author"/>
                <w:del w:id="1054" w:author="Author"/>
                <w:color w:val="auto"/>
                <w:sz w:val="20"/>
                <w:szCs w:val="18"/>
                <w:lang w:val="en-IE" w:eastAsia="en-US"/>
              </w:rPr>
            </w:pPr>
            <w:ins w:id="1055" w:author="Author">
              <w:del w:id="1056" w:author="Author">
                <w:r w:rsidDel="0096303A">
                  <w:rPr>
                    <w:color w:val="auto"/>
                    <w:sz w:val="20"/>
                    <w:szCs w:val="18"/>
                    <w:lang w:val="en-IE" w:eastAsia="en-US"/>
                  </w:rPr>
                  <w:delText>Once the response is obtained via manual process (email), the credit check result must be applied to resume the order.</w:delText>
                </w:r>
              </w:del>
            </w:ins>
          </w:p>
          <w:p w14:paraId="6952F8BA" w14:textId="362206D4"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57" w:author="Author"/>
                <w:del w:id="1058" w:author="Author"/>
                <w:color w:val="auto"/>
                <w:sz w:val="20"/>
                <w:szCs w:val="18"/>
                <w:lang w:val="en-IE" w:eastAsia="en-US"/>
              </w:rPr>
            </w:pPr>
            <w:ins w:id="1059" w:author="Author">
              <w:del w:id="1060" w:author="Author">
                <w:r w:rsidDel="0096303A">
                  <w:rPr>
                    <w:color w:val="auto"/>
                    <w:sz w:val="20"/>
                    <w:szCs w:val="18"/>
                    <w:lang w:val="en-IE" w:eastAsia="en-US"/>
                  </w:rPr>
                  <w:delText>There are three possible outcomes:</w:delText>
                </w:r>
              </w:del>
            </w:ins>
          </w:p>
          <w:p w14:paraId="2F1CDC20" w14:textId="395A1EF8"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61" w:author="Author"/>
                <w:del w:id="1062" w:author="Author"/>
                <w:color w:val="auto"/>
                <w:sz w:val="20"/>
                <w:szCs w:val="18"/>
                <w:lang w:val="en-IE" w:eastAsia="en-US"/>
              </w:rPr>
            </w:pPr>
            <w:ins w:id="1063" w:author="Author">
              <w:del w:id="1064" w:author="Author">
                <w:r w:rsidRPr="00DB1021" w:rsidDel="0096303A">
                  <w:rPr>
                    <w:b/>
                    <w:color w:val="auto"/>
                    <w:sz w:val="20"/>
                    <w:szCs w:val="18"/>
                    <w:lang w:val="en-IE" w:eastAsia="en-US"/>
                  </w:rPr>
                  <w:delText>Accept:</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override the c</w:delText>
                </w:r>
                <w:r w:rsidDel="0096303A">
                  <w:rPr>
                    <w:color w:val="auto"/>
                    <w:sz w:val="20"/>
                    <w:szCs w:val="18"/>
                    <w:lang w:val="en-IE" w:eastAsia="en-US"/>
                  </w:rPr>
                  <w:delText>redit vetting step, and proceed.</w:delText>
                </w:r>
              </w:del>
            </w:ins>
          </w:p>
          <w:p w14:paraId="01358854" w14:textId="048F63F1"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65" w:author="Author"/>
                <w:del w:id="1066" w:author="Author"/>
                <w:color w:val="auto"/>
                <w:sz w:val="20"/>
                <w:szCs w:val="18"/>
                <w:lang w:val="en-IE" w:eastAsia="en-US"/>
              </w:rPr>
            </w:pPr>
            <w:ins w:id="1067" w:author="Author">
              <w:del w:id="1068" w:author="Author">
                <w:r w:rsidRPr="00DB1021" w:rsidDel="0096303A">
                  <w:rPr>
                    <w:b/>
                    <w:color w:val="auto"/>
                    <w:sz w:val="20"/>
                    <w:szCs w:val="18"/>
                    <w:lang w:val="en-IE" w:eastAsia="en-US"/>
                  </w:rPr>
                  <w:delText>Rejected:</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and </w:delText>
                </w:r>
                <w:r w:rsidDel="0096303A">
                  <w:rPr>
                    <w:color w:val="auto"/>
                    <w:sz w:val="20"/>
                    <w:szCs w:val="18"/>
                    <w:lang w:val="en-IE" w:eastAsia="en-US"/>
                  </w:rPr>
                  <w:delText>c</w:delText>
                </w:r>
                <w:r w:rsidRPr="00DB1021" w:rsidDel="0096303A">
                  <w:rPr>
                    <w:color w:val="auto"/>
                    <w:sz w:val="20"/>
                    <w:szCs w:val="18"/>
                    <w:lang w:val="en-IE" w:eastAsia="en-US"/>
                  </w:rPr>
                  <w:delText>ancel it.</w:delText>
                </w:r>
                <w:r w:rsidDel="0096303A">
                  <w:rPr>
                    <w:color w:val="auto"/>
                    <w:sz w:val="20"/>
                    <w:szCs w:val="18"/>
                    <w:lang w:val="en-IE" w:eastAsia="en-US"/>
                  </w:rPr>
                  <w:delText xml:space="preserve"> </w:delText>
                </w:r>
              </w:del>
            </w:ins>
          </w:p>
          <w:p w14:paraId="7DBBA3AD" w14:textId="4F4FD10E"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69" w:author="Author"/>
                <w:del w:id="1070" w:author="Author"/>
                <w:color w:val="auto"/>
                <w:sz w:val="20"/>
                <w:szCs w:val="18"/>
                <w:lang w:val="en-IE" w:eastAsia="en-US"/>
              </w:rPr>
            </w:pPr>
            <w:ins w:id="1071" w:author="Author">
              <w:del w:id="1072" w:author="Author">
                <w:r w:rsidRPr="00DB1021" w:rsidDel="0096303A">
                  <w:rPr>
                    <w:b/>
                    <w:color w:val="auto"/>
                    <w:sz w:val="20"/>
                    <w:szCs w:val="18"/>
                    <w:lang w:val="en-IE" w:eastAsia="en-US"/>
                  </w:rPr>
                  <w:delText>Accept with conditions:</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override the credit vetting step</w:delText>
                </w:r>
                <w:r w:rsidDel="0096303A">
                  <w:rPr>
                    <w:color w:val="auto"/>
                    <w:sz w:val="20"/>
                    <w:szCs w:val="18"/>
                    <w:lang w:val="en-IE" w:eastAsia="en-US"/>
                  </w:rPr>
                  <w:delText xml:space="preserve"> by</w:delText>
                </w:r>
                <w:r w:rsidRPr="00DB1021" w:rsidDel="0096303A">
                  <w:rPr>
                    <w:color w:val="auto"/>
                    <w:sz w:val="20"/>
                    <w:szCs w:val="18"/>
                    <w:lang w:val="en-IE" w:eastAsia="en-US"/>
                  </w:rPr>
                  <w:delText xml:space="preserve"> manually add</w:delText>
                </w:r>
                <w:r w:rsidDel="0096303A">
                  <w:rPr>
                    <w:color w:val="auto"/>
                    <w:sz w:val="20"/>
                    <w:szCs w:val="18"/>
                    <w:lang w:val="en-IE" w:eastAsia="en-US"/>
                  </w:rPr>
                  <w:delText>ing</w:delText>
                </w:r>
                <w:r w:rsidRPr="00DB1021" w:rsidDel="0096303A">
                  <w:rPr>
                    <w:color w:val="auto"/>
                    <w:sz w:val="20"/>
                    <w:szCs w:val="18"/>
                    <w:lang w:val="en-IE" w:eastAsia="en-US"/>
                  </w:rPr>
                  <w:delText xml:space="preserve"> the relevant M</w:delText>
                </w:r>
                <w:r w:rsidDel="0096303A">
                  <w:rPr>
                    <w:color w:val="auto"/>
                    <w:sz w:val="20"/>
                    <w:szCs w:val="18"/>
                    <w:lang w:val="en-IE" w:eastAsia="en-US"/>
                  </w:rPr>
                  <w:delText>EC ID, a</w:delText>
                </w:r>
                <w:r w:rsidRPr="00DB1021" w:rsidDel="0096303A">
                  <w:rPr>
                    <w:color w:val="auto"/>
                    <w:sz w:val="20"/>
                    <w:szCs w:val="18"/>
                    <w:lang w:val="en-IE" w:eastAsia="en-US"/>
                  </w:rPr>
                  <w:delText>mount</w:delText>
                </w:r>
                <w:r w:rsidDel="0096303A">
                  <w:rPr>
                    <w:color w:val="auto"/>
                    <w:sz w:val="20"/>
                    <w:szCs w:val="18"/>
                    <w:lang w:val="en-IE" w:eastAsia="en-US"/>
                  </w:rPr>
                  <w:delText xml:space="preserve"> (captured automatically) </w:delText>
                </w:r>
                <w:r w:rsidRPr="00DB1021" w:rsidDel="0096303A">
                  <w:rPr>
                    <w:color w:val="auto"/>
                    <w:sz w:val="20"/>
                    <w:szCs w:val="18"/>
                    <w:lang w:val="en-IE" w:eastAsia="en-US"/>
                  </w:rPr>
                  <w:delText>and proceed</w:delText>
                </w:r>
                <w:r w:rsidDel="0096303A">
                  <w:rPr>
                    <w:color w:val="auto"/>
                    <w:sz w:val="20"/>
                    <w:szCs w:val="18"/>
                    <w:lang w:val="en-IE" w:eastAsia="en-US"/>
                  </w:rPr>
                  <w:delText>.</w:delText>
                </w:r>
              </w:del>
            </w:ins>
          </w:p>
          <w:p w14:paraId="5A954BDD" w14:textId="4413E672"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73" w:author="Author"/>
                <w:del w:id="1074" w:author="Author"/>
                <w:color w:val="595959"/>
                <w:sz w:val="20"/>
                <w:szCs w:val="18"/>
                <w:lang w:val="en-IE" w:eastAsia="en-US"/>
              </w:rPr>
            </w:pPr>
          </w:p>
        </w:tc>
        <w:tc>
          <w:tcPr>
            <w:tcW w:w="4028" w:type="dxa"/>
          </w:tcPr>
          <w:p w14:paraId="2C8C474F" w14:textId="283A4327"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75" w:author="Author"/>
                <w:del w:id="1076" w:author="Author"/>
                <w:color w:val="auto"/>
                <w:sz w:val="20"/>
                <w:szCs w:val="18"/>
                <w:lang w:val="en-IE" w:eastAsia="en-US"/>
              </w:rPr>
            </w:pPr>
            <w:ins w:id="1077" w:author="Author">
              <w:del w:id="1078" w:author="Author">
                <w:r w:rsidRPr="00E73B40" w:rsidDel="0096303A">
                  <w:rPr>
                    <w:color w:val="auto"/>
                    <w:sz w:val="20"/>
                    <w:szCs w:val="18"/>
                    <w:lang w:val="en-IE" w:eastAsia="en-US"/>
                  </w:rPr>
                  <w:delText>If any error occur trying to check credit vetting</w:delText>
                </w:r>
                <w:r w:rsidDel="0096303A">
                  <w:rPr>
                    <w:color w:val="auto"/>
                    <w:sz w:val="20"/>
                    <w:szCs w:val="18"/>
                    <w:lang w:val="en-IE" w:eastAsia="en-US"/>
                  </w:rPr>
                  <w:delText xml:space="preserve"> in </w:delText>
                </w:r>
                <w:r w:rsidRPr="00D54256" w:rsidDel="0096303A">
                  <w:rPr>
                    <w:i/>
                    <w:color w:val="auto"/>
                    <w:sz w:val="20"/>
                    <w:szCs w:val="18"/>
                    <w:lang w:val="en-IE" w:eastAsia="en-US"/>
                  </w:rPr>
                  <w:delText>step 1</w:delText>
                </w:r>
                <w:r w:rsidDel="0096303A">
                  <w:rPr>
                    <w:i/>
                    <w:color w:val="auto"/>
                    <w:sz w:val="20"/>
                    <w:szCs w:val="18"/>
                    <w:lang w:val="en-IE" w:eastAsia="en-US"/>
                  </w:rPr>
                  <w:delText>8</w:delText>
                </w:r>
                <w:r w:rsidRPr="00D54256" w:rsidDel="0096303A">
                  <w:rPr>
                    <w:i/>
                    <w:color w:val="auto"/>
                    <w:sz w:val="20"/>
                    <w:szCs w:val="18"/>
                    <w:lang w:val="en-IE" w:eastAsia="en-US"/>
                  </w:rPr>
                  <w:delText>a</w:delText>
                </w:r>
                <w:r w:rsidRPr="00E73B40" w:rsidDel="0096303A">
                  <w:rPr>
                    <w:color w:val="auto"/>
                    <w:sz w:val="20"/>
                    <w:szCs w:val="18"/>
                    <w:lang w:val="en-IE" w:eastAsia="en-US"/>
                  </w:rPr>
                  <w:delText>, UFE warns the user w</w:delText>
                </w:r>
                <w:r w:rsidDel="0096303A">
                  <w:rPr>
                    <w:color w:val="auto"/>
                    <w:sz w:val="20"/>
                    <w:szCs w:val="18"/>
                    <w:lang w:val="en-IE" w:eastAsia="en-US"/>
                  </w:rPr>
                  <w:delText>ith the error message EM_SAL_12 and a specific user will be able to input the result manually.</w:delText>
                </w:r>
              </w:del>
            </w:ins>
          </w:p>
        </w:tc>
      </w:tr>
      <w:tr w:rsidR="00682474" w:rsidRPr="00E73B40" w:rsidDel="0096303A" w14:paraId="076B17B2" w14:textId="4AE50D96" w:rsidTr="00D25112">
        <w:trPr>
          <w:trHeight w:val="440"/>
          <w:ins w:id="1079" w:author="Author"/>
          <w:del w:id="108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1C5034" w14:textId="48C7D975" w:rsidR="00682474" w:rsidRPr="00E73B40" w:rsidDel="0096303A" w:rsidRDefault="00682474" w:rsidP="00D25112">
            <w:pPr>
              <w:pStyle w:val="TableText"/>
              <w:keepNext/>
              <w:tabs>
                <w:tab w:val="left" w:pos="567"/>
              </w:tabs>
              <w:spacing w:line="240" w:lineRule="exact"/>
              <w:rPr>
                <w:ins w:id="1081" w:author="Author"/>
                <w:del w:id="1082" w:author="Author"/>
                <w:color w:val="auto"/>
                <w:sz w:val="20"/>
                <w:szCs w:val="20"/>
                <w:lang w:val="en-IE"/>
              </w:rPr>
            </w:pPr>
          </w:p>
        </w:tc>
        <w:tc>
          <w:tcPr>
            <w:tcW w:w="4042" w:type="dxa"/>
          </w:tcPr>
          <w:p w14:paraId="1C94DDCE" w14:textId="63E4C8E0"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83" w:author="Author"/>
                <w:del w:id="1084" w:author="Author"/>
                <w:color w:val="595959" w:themeColor="text1" w:themeTint="A6"/>
                <w:sz w:val="20"/>
                <w:szCs w:val="18"/>
                <w:lang w:val="en-IE" w:eastAsia="en-US"/>
              </w:rPr>
            </w:pPr>
            <w:ins w:id="1085" w:author="Author">
              <w:del w:id="1086"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8c</w:delText>
                </w:r>
                <w:r w:rsidRPr="00064B44" w:rsidDel="0096303A">
                  <w:rPr>
                    <w:color w:val="595959" w:themeColor="text1" w:themeTint="A6"/>
                    <w:sz w:val="20"/>
                    <w:szCs w:val="18"/>
                    <w:lang w:val="en-IE" w:eastAsia="en-US"/>
                  </w:rPr>
                  <w:delText xml:space="preserve">. Credit Vetting </w:delText>
                </w:r>
                <w:r w:rsidDel="0096303A">
                  <w:rPr>
                    <w:color w:val="595959" w:themeColor="text1" w:themeTint="A6"/>
                    <w:sz w:val="20"/>
                    <w:szCs w:val="18"/>
                    <w:lang w:val="en-IE" w:eastAsia="en-US"/>
                  </w:rPr>
                  <w:delText>Override</w:delText>
                </w:r>
              </w:del>
            </w:ins>
          </w:p>
          <w:p w14:paraId="2C8F3EA4" w14:textId="713BE730"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87" w:author="Author"/>
                <w:del w:id="1088" w:author="Author"/>
                <w:color w:val="auto"/>
                <w:sz w:val="20"/>
                <w:szCs w:val="18"/>
                <w:lang w:val="en-IE" w:eastAsia="en-US"/>
              </w:rPr>
            </w:pPr>
            <w:ins w:id="1089" w:author="Author">
              <w:del w:id="1090" w:author="Author">
                <w:r w:rsidDel="0096303A">
                  <w:rPr>
                    <w:color w:val="auto"/>
                    <w:sz w:val="20"/>
                    <w:szCs w:val="18"/>
                    <w:lang w:val="en-IE" w:eastAsia="en-US"/>
                  </w:rPr>
                  <w:delText>For special users, it will be possible to override the credit vetting. This means that UFE will not call make the check credit vetting and will proceed with the flow.</w:delText>
                </w:r>
              </w:del>
            </w:ins>
          </w:p>
          <w:p w14:paraId="613DA657" w14:textId="22210BEF"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91" w:author="Author"/>
                <w:del w:id="1092" w:author="Author"/>
                <w:color w:val="595959"/>
                <w:sz w:val="20"/>
                <w:szCs w:val="18"/>
                <w:lang w:val="en-IE" w:eastAsia="en-US"/>
              </w:rPr>
            </w:pPr>
          </w:p>
        </w:tc>
        <w:tc>
          <w:tcPr>
            <w:tcW w:w="4028" w:type="dxa"/>
          </w:tcPr>
          <w:p w14:paraId="15235470" w14:textId="16FEE006"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93" w:author="Author"/>
                <w:del w:id="1094" w:author="Author"/>
                <w:color w:val="auto"/>
                <w:sz w:val="20"/>
                <w:szCs w:val="18"/>
                <w:lang w:val="en-IE" w:eastAsia="en-US"/>
              </w:rPr>
            </w:pPr>
            <w:ins w:id="1095" w:author="Author">
              <w:del w:id="1096" w:author="Author">
                <w:r w:rsidDel="0096303A">
                  <w:rPr>
                    <w:color w:val="auto"/>
                    <w:sz w:val="20"/>
                    <w:szCs w:val="18"/>
                    <w:lang w:val="en-IE" w:eastAsia="en-US"/>
                  </w:rPr>
                  <w:delText>-</w:delText>
                </w:r>
              </w:del>
            </w:ins>
          </w:p>
        </w:tc>
      </w:tr>
    </w:tbl>
    <w:p w14:paraId="7A22319D" w14:textId="5047114D" w:rsidR="00490BE6" w:rsidDel="0096303A" w:rsidRDefault="00490BE6" w:rsidP="00490BE6">
      <w:pPr>
        <w:pStyle w:val="UnnumberedHeading"/>
        <w:rPr>
          <w:ins w:id="1097" w:author="Author"/>
          <w:del w:id="1098" w:author="Author"/>
          <w:lang w:val="en-IE"/>
        </w:rPr>
      </w:pPr>
    </w:p>
    <w:p w14:paraId="2B11041D" w14:textId="77322FD3" w:rsidR="00BF6397" w:rsidRPr="00E73B40" w:rsidRDefault="00BF6397" w:rsidP="00BF6397">
      <w:pPr>
        <w:pStyle w:val="Heading4"/>
        <w:rPr>
          <w:lang w:val="en-IE"/>
        </w:rPr>
      </w:pPr>
      <w:r w:rsidRPr="00E73B40">
        <w:rPr>
          <w:lang w:val="en-IE"/>
        </w:rPr>
        <w:t xml:space="preserve">Phase </w:t>
      </w:r>
      <w:r w:rsidR="00AE1F6A">
        <w:rPr>
          <w:lang w:val="en-IE"/>
        </w:rPr>
        <w:t>IV</w:t>
      </w:r>
      <w:r w:rsidRPr="00E73B40">
        <w:rPr>
          <w:lang w:val="en-IE"/>
        </w:rPr>
        <w:t xml:space="preserve"> –</w:t>
      </w:r>
      <w:r w:rsidR="00547FB0">
        <w:rPr>
          <w:lang w:val="en-IE"/>
        </w:rPr>
        <w:t xml:space="preserve"> B</w:t>
      </w:r>
      <w:r w:rsidRPr="00E73B40">
        <w:rPr>
          <w:lang w:val="en-IE"/>
        </w:rPr>
        <w:t>illing</w:t>
      </w:r>
      <w:r w:rsidR="00AE1F6A">
        <w:rPr>
          <w:lang w:val="en-IE"/>
        </w:rPr>
        <w:t xml:space="preserve"> profile</w:t>
      </w:r>
      <w:r w:rsidRPr="00E73B40">
        <w:rPr>
          <w:lang w:val="en-IE"/>
        </w:rPr>
        <w:t xml:space="preserve"> details</w:t>
      </w:r>
      <w:r w:rsidR="0096303A">
        <w:rPr>
          <w:lang w:val="en-IE"/>
        </w:rPr>
        <w:t xml:space="preserve"> and Credit Vetting</w:t>
      </w:r>
    </w:p>
    <w:p w14:paraId="1F334AED" w14:textId="0F74545A" w:rsidR="00C822DF" w:rsidRPr="00E73B40" w:rsidDel="00547FB0" w:rsidRDefault="00C822DF" w:rsidP="00C822DF">
      <w:pPr>
        <w:pStyle w:val="Heading5"/>
        <w:keepNext/>
        <w:rPr>
          <w:del w:id="1099" w:author="Author"/>
          <w:lang w:val="en-IE"/>
        </w:rPr>
      </w:pPr>
      <w:del w:id="1100" w:author="Author">
        <w:r w:rsidRPr="00E73B40" w:rsidDel="00547FB0">
          <w:rPr>
            <w:lang w:val="en-IE"/>
          </w:rPr>
          <w:delText xml:space="preserve">Activity </w:delText>
        </w:r>
        <w:r w:rsidR="00B870C9" w:rsidRPr="00E73B40" w:rsidDel="00547FB0">
          <w:rPr>
            <w:lang w:val="en-IE"/>
          </w:rPr>
          <w:delText>1</w:delText>
        </w:r>
        <w:r w:rsidR="00B870C9" w:rsidDel="00547FB0">
          <w:rPr>
            <w:lang w:val="en-IE"/>
          </w:rPr>
          <w:delText>6</w:delText>
        </w:r>
        <w:r w:rsidR="00B870C9" w:rsidRPr="00E73B40" w:rsidDel="00547FB0">
          <w:rPr>
            <w:lang w:val="en-IE"/>
          </w:rPr>
          <w:delText xml:space="preserve"> </w:delText>
        </w:r>
        <w:r w:rsidRPr="00E73B40" w:rsidDel="00547FB0">
          <w:rPr>
            <w:lang w:val="en-IE"/>
          </w:rPr>
          <w:delText>» Enter/Confirm customer details</w:delText>
        </w:r>
      </w:del>
    </w:p>
    <w:tbl>
      <w:tblPr>
        <w:tblStyle w:val="CelFocus1"/>
        <w:tblW w:w="0" w:type="auto"/>
        <w:tblLook w:val="04A0" w:firstRow="1" w:lastRow="0" w:firstColumn="1" w:lastColumn="0" w:noHBand="0" w:noVBand="1"/>
      </w:tblPr>
      <w:tblGrid>
        <w:gridCol w:w="1522"/>
        <w:gridCol w:w="4042"/>
        <w:gridCol w:w="4028"/>
      </w:tblGrid>
      <w:tr w:rsidR="00C822DF" w:rsidRPr="00E73B40" w:rsidDel="00547FB0" w14:paraId="3B5B18AA" w14:textId="33F2B987" w:rsidTr="008A5D78">
        <w:trPr>
          <w:cnfStyle w:val="100000000000" w:firstRow="1" w:lastRow="0" w:firstColumn="0" w:lastColumn="0" w:oddVBand="0" w:evenVBand="0" w:oddHBand="0" w:evenHBand="0" w:firstRowFirstColumn="0" w:firstRowLastColumn="0" w:lastRowFirstColumn="0" w:lastRowLastColumn="0"/>
          <w:trHeight w:val="426"/>
          <w:del w:id="1101"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DCE3886" w14:textId="0A8BE592" w:rsidR="00C822DF" w:rsidRPr="00E73B40" w:rsidDel="00547FB0" w:rsidRDefault="00C822DF" w:rsidP="008A5D78">
            <w:pPr>
              <w:jc w:val="left"/>
              <w:rPr>
                <w:del w:id="1102" w:author="Author"/>
                <w:b w:val="0"/>
                <w:sz w:val="20"/>
                <w:szCs w:val="20"/>
                <w:lang w:val="en-IE"/>
              </w:rPr>
            </w:pPr>
            <w:del w:id="1103" w:author="Author">
              <w:r w:rsidRPr="00E73B40" w:rsidDel="00547FB0">
                <w:rPr>
                  <w:sz w:val="20"/>
                  <w:szCs w:val="20"/>
                  <w:lang w:val="en-IE"/>
                </w:rPr>
                <w:delText>Activity Specification</w:delText>
              </w:r>
            </w:del>
          </w:p>
        </w:tc>
      </w:tr>
      <w:tr w:rsidR="00C822DF" w:rsidRPr="00E73B40" w:rsidDel="00547FB0" w14:paraId="01D58675" w14:textId="64F9276D" w:rsidTr="008A5D78">
        <w:trPr>
          <w:trHeight w:hRule="exact" w:val="756"/>
          <w:del w:id="110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0CDFD23" w14:textId="01C43F52" w:rsidR="00C822DF" w:rsidRPr="00E73B40" w:rsidDel="00547FB0" w:rsidRDefault="00C822DF" w:rsidP="008A5D78">
            <w:pPr>
              <w:pStyle w:val="TableText"/>
              <w:keepNext/>
              <w:spacing w:before="0" w:after="0" w:line="240" w:lineRule="exact"/>
              <w:rPr>
                <w:del w:id="1105" w:author="Author"/>
                <w:color w:val="auto"/>
                <w:sz w:val="20"/>
                <w:szCs w:val="20"/>
                <w:lang w:val="en-IE"/>
              </w:rPr>
            </w:pPr>
            <w:del w:id="1106" w:author="Author">
              <w:r w:rsidRPr="00E73B40" w:rsidDel="00547FB0">
                <w:rPr>
                  <w:color w:val="auto"/>
                  <w:sz w:val="20"/>
                  <w:szCs w:val="20"/>
                  <w:lang w:val="en-IE"/>
                </w:rPr>
                <w:delText>Actor(s)</w:delText>
              </w:r>
            </w:del>
          </w:p>
        </w:tc>
        <w:tc>
          <w:tcPr>
            <w:tcW w:w="8070" w:type="dxa"/>
            <w:gridSpan w:val="2"/>
            <w:vAlign w:val="center"/>
          </w:tcPr>
          <w:p w14:paraId="6974F736" w14:textId="60BDE702"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07" w:author="Author"/>
                <w:color w:val="auto"/>
                <w:sz w:val="20"/>
                <w:szCs w:val="20"/>
                <w:lang w:val="en-IE"/>
              </w:rPr>
            </w:pPr>
            <w:del w:id="1108" w:author="Author">
              <w:r w:rsidRPr="00E73B40" w:rsidDel="00547FB0">
                <w:rPr>
                  <w:color w:val="auto"/>
                  <w:sz w:val="20"/>
                  <w:szCs w:val="20"/>
                  <w:lang w:val="en-IE"/>
                </w:rPr>
                <w:delText>CSR in Call Centre</w:delText>
              </w:r>
            </w:del>
          </w:p>
          <w:p w14:paraId="473CC81B" w14:textId="705416BC"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09" w:author="Author"/>
                <w:color w:val="auto"/>
                <w:sz w:val="20"/>
                <w:szCs w:val="20"/>
                <w:lang w:val="en-IE"/>
              </w:rPr>
            </w:pPr>
            <w:del w:id="1110" w:author="Author">
              <w:r w:rsidRPr="00E73B40" w:rsidDel="00547FB0">
                <w:rPr>
                  <w:color w:val="auto"/>
                  <w:sz w:val="20"/>
                  <w:szCs w:val="20"/>
                  <w:lang w:val="en-IE"/>
                </w:rPr>
                <w:delText>Agent in Shop</w:delText>
              </w:r>
            </w:del>
          </w:p>
        </w:tc>
      </w:tr>
      <w:tr w:rsidR="00C822DF" w:rsidRPr="00E73B40" w:rsidDel="00547FB0" w14:paraId="0136B362" w14:textId="55130B91" w:rsidTr="008A5D78">
        <w:trPr>
          <w:trHeight w:hRule="exact" w:val="397"/>
          <w:del w:id="111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793F764" w14:textId="456A67A0" w:rsidR="00C822DF" w:rsidRPr="00E73B40" w:rsidDel="00547FB0" w:rsidRDefault="00C822DF" w:rsidP="008A5D78">
            <w:pPr>
              <w:pStyle w:val="TableText"/>
              <w:keepNext/>
              <w:spacing w:before="0" w:after="0" w:line="240" w:lineRule="exact"/>
              <w:rPr>
                <w:del w:id="1112" w:author="Author"/>
                <w:color w:val="auto"/>
                <w:sz w:val="20"/>
                <w:szCs w:val="20"/>
                <w:lang w:val="en-IE"/>
              </w:rPr>
            </w:pPr>
            <w:del w:id="1113" w:author="Author">
              <w:r w:rsidRPr="00E73B40" w:rsidDel="00547FB0">
                <w:rPr>
                  <w:color w:val="auto"/>
                  <w:sz w:val="20"/>
                  <w:szCs w:val="20"/>
                  <w:lang w:val="en-IE"/>
                </w:rPr>
                <w:delText>System</w:delText>
              </w:r>
            </w:del>
          </w:p>
        </w:tc>
        <w:tc>
          <w:tcPr>
            <w:tcW w:w="8070" w:type="dxa"/>
            <w:gridSpan w:val="2"/>
            <w:vAlign w:val="center"/>
          </w:tcPr>
          <w:p w14:paraId="02869CB6" w14:textId="1E16359A"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14" w:author="Author"/>
                <w:color w:val="auto"/>
                <w:sz w:val="20"/>
                <w:szCs w:val="20"/>
                <w:lang w:val="en-IE"/>
              </w:rPr>
            </w:pPr>
            <w:del w:id="1115" w:author="Author">
              <w:r w:rsidRPr="00E73B40" w:rsidDel="00547FB0">
                <w:rPr>
                  <w:color w:val="auto"/>
                  <w:sz w:val="20"/>
                  <w:szCs w:val="20"/>
                  <w:lang w:val="en-IE"/>
                </w:rPr>
                <w:delText>UFE</w:delText>
              </w:r>
            </w:del>
          </w:p>
        </w:tc>
      </w:tr>
      <w:tr w:rsidR="00C822DF" w:rsidRPr="00E73B40" w:rsidDel="00547FB0" w14:paraId="0C311BAC" w14:textId="69A9EE39" w:rsidTr="008A5D78">
        <w:trPr>
          <w:trHeight w:val="440"/>
          <w:del w:id="1116" w:author="Author"/>
        </w:trPr>
        <w:tc>
          <w:tcPr>
            <w:cnfStyle w:val="001000000000" w:firstRow="0" w:lastRow="0" w:firstColumn="1" w:lastColumn="0" w:oddVBand="0" w:evenVBand="0" w:oddHBand="0" w:evenHBand="0" w:firstRowFirstColumn="0" w:firstRowLastColumn="0" w:lastRowFirstColumn="0" w:lastRowLastColumn="0"/>
            <w:tcW w:w="1522" w:type="dxa"/>
          </w:tcPr>
          <w:p w14:paraId="2A8C7219" w14:textId="56AFA379" w:rsidR="00C822DF" w:rsidRPr="00E73B40" w:rsidDel="00547FB0" w:rsidRDefault="00C822DF" w:rsidP="008A5D78">
            <w:pPr>
              <w:pStyle w:val="TableText"/>
              <w:keepNext/>
              <w:spacing w:line="240" w:lineRule="exact"/>
              <w:rPr>
                <w:del w:id="1117" w:author="Author"/>
                <w:color w:val="auto"/>
                <w:sz w:val="20"/>
                <w:szCs w:val="20"/>
                <w:lang w:val="en-IE"/>
              </w:rPr>
            </w:pPr>
            <w:del w:id="1118" w:author="Author">
              <w:r w:rsidRPr="00E73B40" w:rsidDel="00547FB0">
                <w:rPr>
                  <w:color w:val="auto"/>
                  <w:sz w:val="20"/>
                  <w:szCs w:val="20"/>
                  <w:lang w:val="en-IE"/>
                </w:rPr>
                <w:delText>Screen Name</w:delText>
              </w:r>
            </w:del>
          </w:p>
        </w:tc>
        <w:tc>
          <w:tcPr>
            <w:tcW w:w="8070" w:type="dxa"/>
            <w:gridSpan w:val="2"/>
          </w:tcPr>
          <w:p w14:paraId="6901FC18" w14:textId="2B1F4515" w:rsidR="00C822DF" w:rsidRPr="00E73B40" w:rsidDel="00547FB0" w:rsidRDefault="00C822D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19" w:author="Author"/>
                <w:color w:val="auto"/>
                <w:sz w:val="20"/>
                <w:szCs w:val="20"/>
                <w:lang w:val="en-IE"/>
              </w:rPr>
            </w:pPr>
            <w:del w:id="1120" w:author="Author">
              <w:r w:rsidRPr="00E73B40" w:rsidDel="00547FB0">
                <w:rPr>
                  <w:color w:val="auto"/>
                  <w:sz w:val="20"/>
                  <w:szCs w:val="20"/>
                  <w:lang w:val="en-IE"/>
                </w:rPr>
                <w:delText>Customer details step</w:delText>
              </w:r>
            </w:del>
          </w:p>
        </w:tc>
      </w:tr>
      <w:tr w:rsidR="00C822DF" w:rsidRPr="00E73B40" w:rsidDel="00547FB0" w14:paraId="51BAC0DC" w14:textId="2E541A3B" w:rsidTr="008A5D78">
        <w:trPr>
          <w:trHeight w:val="440"/>
          <w:del w:id="1121" w:author="Author"/>
        </w:trPr>
        <w:tc>
          <w:tcPr>
            <w:cnfStyle w:val="001000000000" w:firstRow="0" w:lastRow="0" w:firstColumn="1" w:lastColumn="0" w:oddVBand="0" w:evenVBand="0" w:oddHBand="0" w:evenHBand="0" w:firstRowFirstColumn="0" w:firstRowLastColumn="0" w:lastRowFirstColumn="0" w:lastRowLastColumn="0"/>
            <w:tcW w:w="1522" w:type="dxa"/>
          </w:tcPr>
          <w:p w14:paraId="52FF4357" w14:textId="130A2148" w:rsidR="00C822DF" w:rsidRPr="00E73B40" w:rsidDel="00547FB0" w:rsidRDefault="00C822DF" w:rsidP="008A5D78">
            <w:pPr>
              <w:pStyle w:val="TableText"/>
              <w:keepNext/>
              <w:spacing w:line="240" w:lineRule="exact"/>
              <w:rPr>
                <w:del w:id="1122" w:author="Author"/>
                <w:b w:val="0"/>
                <w:color w:val="auto"/>
                <w:sz w:val="20"/>
                <w:szCs w:val="20"/>
                <w:lang w:val="en-IE"/>
              </w:rPr>
            </w:pPr>
            <w:del w:id="1123" w:author="Author">
              <w:r w:rsidRPr="00E73B40" w:rsidDel="00547FB0">
                <w:rPr>
                  <w:color w:val="auto"/>
                  <w:sz w:val="20"/>
                  <w:szCs w:val="20"/>
                  <w:lang w:val="en-IE"/>
                </w:rPr>
                <w:delText>Description</w:delText>
              </w:r>
            </w:del>
          </w:p>
        </w:tc>
        <w:tc>
          <w:tcPr>
            <w:tcW w:w="8070" w:type="dxa"/>
            <w:gridSpan w:val="2"/>
          </w:tcPr>
          <w:p w14:paraId="755F03E2" w14:textId="3649ACF0" w:rsidR="006E7C2E" w:rsidRPr="00E73B40" w:rsidDel="00547FB0" w:rsidRDefault="006E7C2E"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24" w:author="Author"/>
                <w:color w:val="auto"/>
                <w:sz w:val="20"/>
                <w:szCs w:val="20"/>
                <w:lang w:val="en-IE"/>
              </w:rPr>
            </w:pPr>
            <w:del w:id="1125" w:author="Author">
              <w:r w:rsidRPr="00E73B40" w:rsidDel="00547FB0">
                <w:rPr>
                  <w:color w:val="auto"/>
                  <w:sz w:val="20"/>
                  <w:szCs w:val="20"/>
                  <w:lang w:val="en-IE"/>
                </w:rPr>
                <w:delText xml:space="preserve">This activity is only performed when the basked </w:delText>
              </w:r>
            </w:del>
            <w:ins w:id="1126" w:author="Author">
              <w:del w:id="1127" w:author="Author">
                <w:r w:rsidR="00DF769C" w:rsidRPr="00E73B40" w:rsidDel="00547FB0">
                  <w:rPr>
                    <w:color w:val="auto"/>
                    <w:sz w:val="20"/>
                    <w:szCs w:val="20"/>
                    <w:lang w:val="en-IE"/>
                  </w:rPr>
                  <w:delText>baske</w:delText>
                </w:r>
                <w:r w:rsidR="00DF769C" w:rsidDel="00547FB0">
                  <w:rPr>
                    <w:color w:val="auto"/>
                    <w:sz w:val="20"/>
                    <w:szCs w:val="20"/>
                    <w:lang w:val="en-IE"/>
                  </w:rPr>
                  <w:delText>t</w:delText>
                </w:r>
                <w:r w:rsidR="00DF769C" w:rsidRPr="00E73B40" w:rsidDel="00547FB0">
                  <w:rPr>
                    <w:color w:val="auto"/>
                    <w:sz w:val="20"/>
                    <w:szCs w:val="20"/>
                    <w:lang w:val="en-IE"/>
                  </w:rPr>
                  <w:delText xml:space="preserve"> </w:delText>
                </w:r>
              </w:del>
            </w:ins>
            <w:del w:id="1128" w:author="Author">
              <w:r w:rsidRPr="00E73B40" w:rsidDel="00547FB0">
                <w:rPr>
                  <w:color w:val="auto"/>
                  <w:sz w:val="20"/>
                  <w:szCs w:val="20"/>
                  <w:lang w:val="en-IE"/>
                </w:rPr>
                <w:delText xml:space="preserve">has, at least, one single or bundle offer. </w:delText>
              </w:r>
              <w:r w:rsidRPr="00E73B40" w:rsidDel="00547FB0">
                <w:rPr>
                  <w:color w:val="auto"/>
                  <w:sz w:val="20"/>
                  <w:szCs w:val="18"/>
                  <w:lang w:val="en-IE" w:eastAsia="en-US"/>
                </w:rPr>
                <w:delText>If the basket has only tangible products (mobile equipment, accessories</w:delText>
              </w:r>
              <w:r w:rsidR="00A5282B" w:rsidRPr="00E73B40" w:rsidDel="00547FB0">
                <w:rPr>
                  <w:color w:val="auto"/>
                  <w:sz w:val="20"/>
                  <w:szCs w:val="18"/>
                  <w:lang w:val="en-IE" w:eastAsia="en-US"/>
                </w:rPr>
                <w:delText xml:space="preserve"> and</w:delText>
              </w:r>
              <w:r w:rsidRPr="00E73B40" w:rsidDel="00547FB0">
                <w:rPr>
                  <w:color w:val="auto"/>
                  <w:sz w:val="20"/>
                  <w:szCs w:val="18"/>
                  <w:lang w:val="en-IE" w:eastAsia="en-US"/>
                </w:rPr>
                <w:delText xml:space="preserve"> top up vouchers and/or gift cards), this activity is skipped.</w:delText>
              </w:r>
            </w:del>
          </w:p>
          <w:p w14:paraId="59D36916" w14:textId="2E049301" w:rsidR="00924F14" w:rsidRPr="00E73B40" w:rsidDel="00547FB0" w:rsidRDefault="00924F14"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29" w:author="Author"/>
                <w:color w:val="auto"/>
                <w:sz w:val="20"/>
                <w:szCs w:val="20"/>
                <w:lang w:val="en-IE"/>
              </w:rPr>
            </w:pPr>
            <w:del w:id="1130" w:author="Author">
              <w:r w:rsidRPr="00E73B40" w:rsidDel="00547FB0">
                <w:rPr>
                  <w:color w:val="auto"/>
                  <w:sz w:val="20"/>
                  <w:szCs w:val="20"/>
                  <w:lang w:val="en-IE"/>
                </w:rPr>
                <w:delText xml:space="preserve">For existing customer, </w:delText>
              </w:r>
              <w:r w:rsidR="00B04814" w:rsidRPr="00E73B40" w:rsidDel="00547FB0">
                <w:rPr>
                  <w:color w:val="auto"/>
                  <w:sz w:val="20"/>
                  <w:szCs w:val="20"/>
                  <w:lang w:val="en-IE"/>
                </w:rPr>
                <w:delText xml:space="preserve">meaning that there is a </w:delText>
              </w:r>
              <w:r w:rsidRPr="00E73B40" w:rsidDel="00547FB0">
                <w:rPr>
                  <w:color w:val="auto"/>
                  <w:sz w:val="20"/>
                  <w:szCs w:val="20"/>
                  <w:lang w:val="en-IE"/>
                </w:rPr>
                <w:delText xml:space="preserve">contextualized </w:delText>
              </w:r>
              <w:r w:rsidR="00B04814" w:rsidRPr="00E73B40" w:rsidDel="00547FB0">
                <w:rPr>
                  <w:color w:val="auto"/>
                  <w:sz w:val="20"/>
                  <w:szCs w:val="20"/>
                  <w:lang w:val="en-IE"/>
                </w:rPr>
                <w:delText>billing customer</w:delText>
              </w:r>
              <w:r w:rsidRPr="00E73B40" w:rsidDel="00547FB0">
                <w:rPr>
                  <w:color w:val="auto"/>
                  <w:sz w:val="20"/>
                  <w:szCs w:val="20"/>
                  <w:lang w:val="en-IE"/>
                </w:rPr>
                <w:delText>, the user is only able to confirm the billing customer details and the associated primary contact.</w:delText>
              </w:r>
              <w:r w:rsidR="00B04814" w:rsidRPr="00E73B40" w:rsidDel="00547FB0">
                <w:rPr>
                  <w:color w:val="auto"/>
                  <w:sz w:val="20"/>
                  <w:szCs w:val="20"/>
                  <w:lang w:val="en-IE"/>
                </w:rPr>
                <w:delText xml:space="preserve"> If the customer wants to update the details, the user needs to go to the Customer Information process (for full details on this process, please see [3]).</w:delText>
              </w:r>
            </w:del>
          </w:p>
          <w:p w14:paraId="274AE334" w14:textId="6B5C820A" w:rsidR="00924F14" w:rsidRPr="00E73B40" w:rsidDel="00547FB0" w:rsidRDefault="00924F14" w:rsidP="00924F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31" w:author="Author"/>
                <w:color w:val="auto"/>
                <w:sz w:val="20"/>
                <w:szCs w:val="20"/>
                <w:lang w:val="en-IE"/>
              </w:rPr>
            </w:pPr>
            <w:del w:id="1132" w:author="Author">
              <w:r w:rsidRPr="00E73B40" w:rsidDel="00547FB0">
                <w:rPr>
                  <w:color w:val="auto"/>
                  <w:sz w:val="20"/>
                  <w:szCs w:val="20"/>
                  <w:lang w:val="en-IE"/>
                </w:rPr>
                <w:delText xml:space="preserve">For new customers, </w:delText>
              </w:r>
              <w:r w:rsidR="00B04814" w:rsidRPr="00E73B40" w:rsidDel="00547FB0">
                <w:rPr>
                  <w:color w:val="auto"/>
                  <w:sz w:val="20"/>
                  <w:szCs w:val="20"/>
                  <w:lang w:val="en-IE"/>
                </w:rPr>
                <w:delText xml:space="preserve">meaning that </w:delText>
              </w:r>
              <w:r w:rsidRPr="00E73B40" w:rsidDel="00547FB0">
                <w:rPr>
                  <w:color w:val="auto"/>
                  <w:sz w:val="20"/>
                  <w:szCs w:val="20"/>
                  <w:lang w:val="en-IE"/>
                </w:rPr>
                <w:delText>there is no contextualized billing customer, the user needs to provide the relevant customer details, namely:</w:delText>
              </w:r>
            </w:del>
          </w:p>
          <w:p w14:paraId="11441D22" w14:textId="6485158C" w:rsidR="00924F14" w:rsidRPr="00E73B40" w:rsidDel="00547FB0" w:rsidRDefault="00924F14"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33" w:author="Author"/>
                <w:color w:val="auto"/>
                <w:sz w:val="20"/>
                <w:szCs w:val="20"/>
                <w:lang w:val="en-IE"/>
              </w:rPr>
            </w:pPr>
            <w:del w:id="1134" w:author="Author">
              <w:r w:rsidRPr="00E73B40" w:rsidDel="00547FB0">
                <w:rPr>
                  <w:color w:val="auto"/>
                  <w:sz w:val="20"/>
                  <w:szCs w:val="20"/>
                  <w:lang w:val="en-IE"/>
                </w:rPr>
                <w:delText>Primary contact</w:delText>
              </w:r>
              <w:r w:rsidR="00B04814" w:rsidRPr="00E73B40" w:rsidDel="00547FB0">
                <w:rPr>
                  <w:color w:val="auto"/>
                  <w:sz w:val="20"/>
                  <w:szCs w:val="20"/>
                  <w:lang w:val="en-IE"/>
                </w:rPr>
                <w:delText>, having the possibility to search for an existing contact or create a new one</w:delText>
              </w:r>
            </w:del>
          </w:p>
          <w:p w14:paraId="5CF913F3" w14:textId="6CD490F4" w:rsidR="00924F14" w:rsidRPr="00E73B40" w:rsidDel="00547FB0" w:rsidRDefault="00924F14"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35" w:author="Author"/>
                <w:color w:val="auto"/>
                <w:sz w:val="20"/>
                <w:szCs w:val="20"/>
                <w:lang w:val="en-IE"/>
              </w:rPr>
            </w:pPr>
            <w:del w:id="1136" w:author="Author">
              <w:r w:rsidRPr="00E73B40" w:rsidDel="00547FB0">
                <w:rPr>
                  <w:color w:val="auto"/>
                  <w:sz w:val="20"/>
                  <w:szCs w:val="20"/>
                  <w:lang w:val="en-IE"/>
                </w:rPr>
                <w:delText>Address</w:delText>
              </w:r>
              <w:r w:rsidR="00B04814" w:rsidRPr="00E73B40" w:rsidDel="00547FB0">
                <w:rPr>
                  <w:color w:val="auto"/>
                  <w:sz w:val="20"/>
                  <w:szCs w:val="20"/>
                  <w:lang w:val="en-IE"/>
                </w:rPr>
                <w:delText>, also having the possibility to search for an existing address or create a new one</w:delText>
              </w:r>
              <w:r w:rsidR="00BE38D0" w:rsidRPr="00E73B40" w:rsidDel="00547FB0">
                <w:rPr>
                  <w:color w:val="auto"/>
                  <w:sz w:val="20"/>
                  <w:szCs w:val="20"/>
                  <w:lang w:val="en-IE"/>
                </w:rPr>
                <w:delText>. If the user already passed through the Serviceability process, the address is pre-populated with the installation address collected in that process.</w:delText>
              </w:r>
            </w:del>
          </w:p>
          <w:p w14:paraId="49732E8C" w14:textId="31C9DEAC" w:rsidR="00B337A6" w:rsidRPr="00E73B40" w:rsidDel="00547FB0" w:rsidRDefault="00B337A6"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37" w:author="Author"/>
                <w:color w:val="auto"/>
                <w:sz w:val="20"/>
                <w:szCs w:val="20"/>
                <w:lang w:val="en-IE"/>
              </w:rPr>
            </w:pPr>
            <w:del w:id="1138" w:author="Author">
              <w:r w:rsidRPr="00E73B40" w:rsidDel="00547FB0">
                <w:rPr>
                  <w:color w:val="auto"/>
                  <w:sz w:val="20"/>
                  <w:szCs w:val="20"/>
                  <w:lang w:val="en-IE"/>
                </w:rPr>
                <w:delText>The agent must flag the checkbox indicating that a customer is age verified when the customer presents with proof of age in store</w:delText>
              </w:r>
            </w:del>
          </w:p>
          <w:p w14:paraId="68AA2B6B" w14:textId="0CFC01D3" w:rsidR="001E2025" w:rsidRPr="00E73B40" w:rsidDel="00547FB0" w:rsidRDefault="00A866E0"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39" w:author="Author"/>
                <w:color w:val="auto"/>
                <w:sz w:val="20"/>
                <w:szCs w:val="20"/>
                <w:lang w:val="en-IE"/>
              </w:rPr>
            </w:pPr>
            <w:del w:id="1140" w:author="Author">
              <w:r w:rsidRPr="00E73B40" w:rsidDel="00547FB0">
                <w:rPr>
                  <w:color w:val="auto"/>
                  <w:sz w:val="20"/>
                  <w:szCs w:val="20"/>
                  <w:lang w:val="en-IE"/>
                </w:rPr>
                <w:delText>After customer details confirmed/provided, the user move</w:delText>
              </w:r>
              <w:r w:rsidR="005232DB" w:rsidRPr="00E73B40" w:rsidDel="00547FB0">
                <w:rPr>
                  <w:color w:val="auto"/>
                  <w:sz w:val="20"/>
                  <w:szCs w:val="20"/>
                  <w:lang w:val="en-IE"/>
                </w:rPr>
                <w:delText>s</w:delText>
              </w:r>
              <w:r w:rsidRPr="00E73B40" w:rsidDel="00547FB0">
                <w:rPr>
                  <w:color w:val="auto"/>
                  <w:sz w:val="20"/>
                  <w:szCs w:val="20"/>
                  <w:lang w:val="en-IE"/>
                </w:rPr>
                <w:delText xml:space="preserve"> on to the next step.</w:delText>
              </w:r>
            </w:del>
          </w:p>
          <w:p w14:paraId="19905933" w14:textId="4455E58D" w:rsidR="001E2025" w:rsidRPr="00E73B40" w:rsidDel="00547FB0" w:rsidRDefault="001E2025"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41" w:author="Author"/>
                <w:color w:val="auto"/>
                <w:sz w:val="20"/>
                <w:szCs w:val="20"/>
                <w:lang w:val="en-IE"/>
              </w:rPr>
            </w:pPr>
            <w:del w:id="1142" w:author="Author">
              <w:r w:rsidRPr="00E73B40" w:rsidDel="00547FB0">
                <w:rPr>
                  <w:color w:val="auto"/>
                  <w:sz w:val="20"/>
                  <w:szCs w:val="20"/>
                  <w:lang w:val="en-IE"/>
                </w:rPr>
                <w:delText xml:space="preserve">For further details on this Activity, please refer to </w:delText>
              </w:r>
              <w:r w:rsidRPr="00E73B40" w:rsidDel="00547FB0">
                <w:rPr>
                  <w:i/>
                  <w:color w:val="auto"/>
                  <w:sz w:val="20"/>
                  <w:szCs w:val="20"/>
                  <w:lang w:val="en-IE"/>
                </w:rPr>
                <w:delText>FEAT #1: Customer details</w:delText>
              </w:r>
              <w:r w:rsidRPr="00E73B40" w:rsidDel="00547FB0">
                <w:rPr>
                  <w:color w:val="auto"/>
                  <w:sz w:val="20"/>
                  <w:szCs w:val="20"/>
                  <w:lang w:val="en-IE"/>
                </w:rPr>
                <w:delText xml:space="preserve"> on [3].</w:delText>
              </w:r>
            </w:del>
          </w:p>
        </w:tc>
      </w:tr>
      <w:tr w:rsidR="00B26D90" w:rsidRPr="00E73B40" w:rsidDel="00547FB0" w14:paraId="67C41D23" w14:textId="78380A89" w:rsidTr="008A5D78">
        <w:trPr>
          <w:trHeight w:val="440"/>
          <w:del w:id="114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4858EC5" w14:textId="6B7F1243" w:rsidR="00B26D90" w:rsidRPr="00E73B40" w:rsidDel="00547FB0" w:rsidRDefault="00B26D90" w:rsidP="008A5D78">
            <w:pPr>
              <w:pStyle w:val="TableText"/>
              <w:keepNext/>
              <w:tabs>
                <w:tab w:val="left" w:pos="567"/>
              </w:tabs>
              <w:spacing w:line="240" w:lineRule="exact"/>
              <w:rPr>
                <w:del w:id="1144" w:author="Author"/>
                <w:color w:val="auto"/>
                <w:sz w:val="20"/>
                <w:szCs w:val="20"/>
                <w:lang w:val="en-IE"/>
              </w:rPr>
            </w:pPr>
            <w:del w:id="1145" w:author="Author">
              <w:r w:rsidRPr="00E73B40" w:rsidDel="00547FB0">
                <w:rPr>
                  <w:color w:val="auto"/>
                  <w:sz w:val="20"/>
                  <w:szCs w:val="20"/>
                  <w:lang w:val="en-IE"/>
                </w:rPr>
                <w:delText>Automations</w:delText>
              </w:r>
            </w:del>
          </w:p>
          <w:p w14:paraId="12C2BCB0" w14:textId="04EC8376" w:rsidR="00B26D90" w:rsidRPr="00E73B40" w:rsidDel="00547FB0" w:rsidRDefault="00B26D90" w:rsidP="008A5D78">
            <w:pPr>
              <w:pStyle w:val="TableText"/>
              <w:keepNext/>
              <w:tabs>
                <w:tab w:val="left" w:pos="567"/>
              </w:tabs>
              <w:spacing w:line="240" w:lineRule="exact"/>
              <w:rPr>
                <w:del w:id="1146" w:author="Author"/>
                <w:color w:val="auto"/>
                <w:sz w:val="20"/>
                <w:szCs w:val="20"/>
                <w:lang w:val="en-IE"/>
              </w:rPr>
            </w:pPr>
          </w:p>
        </w:tc>
        <w:tc>
          <w:tcPr>
            <w:tcW w:w="4042" w:type="dxa"/>
            <w:shd w:val="clear" w:color="auto" w:fill="D8D7D5"/>
          </w:tcPr>
          <w:p w14:paraId="53CD6A5A" w14:textId="31415DD0" w:rsidR="00B26D90" w:rsidRPr="00E73B40" w:rsidDel="00547FB0" w:rsidRDefault="00B26D90"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1147" w:author="Author"/>
                <w:b/>
                <w:color w:val="auto"/>
                <w:sz w:val="18"/>
                <w:szCs w:val="18"/>
                <w:lang w:val="en-IE" w:eastAsia="en-US"/>
              </w:rPr>
            </w:pPr>
            <w:del w:id="1148" w:author="Author">
              <w:r w:rsidRPr="00E73B40" w:rsidDel="00547FB0">
                <w:rPr>
                  <w:b/>
                  <w:color w:val="auto"/>
                  <w:sz w:val="18"/>
                  <w:szCs w:val="18"/>
                  <w:lang w:val="en-IE"/>
                </w:rPr>
                <w:delText>Business Validations &amp; other Automations</w:delText>
              </w:r>
            </w:del>
          </w:p>
        </w:tc>
        <w:tc>
          <w:tcPr>
            <w:tcW w:w="4028" w:type="dxa"/>
            <w:shd w:val="clear" w:color="auto" w:fill="D8D7D5"/>
          </w:tcPr>
          <w:p w14:paraId="0A75E44D" w14:textId="502A0CC0" w:rsidR="00B26D90" w:rsidRPr="00E73B40" w:rsidDel="00547FB0" w:rsidRDefault="00B26D90"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1149" w:author="Author"/>
                <w:b/>
                <w:color w:val="auto"/>
                <w:sz w:val="18"/>
                <w:szCs w:val="18"/>
                <w:lang w:val="en-IE" w:eastAsia="en-US"/>
              </w:rPr>
            </w:pPr>
            <w:del w:id="1150" w:author="Author">
              <w:r w:rsidRPr="00E73B40" w:rsidDel="00547FB0">
                <w:rPr>
                  <w:b/>
                  <w:color w:val="auto"/>
                  <w:sz w:val="18"/>
                  <w:szCs w:val="18"/>
                  <w:lang w:val="en-IE"/>
                </w:rPr>
                <w:delText>Messages (Error &amp; Warnings)</w:delText>
              </w:r>
            </w:del>
          </w:p>
        </w:tc>
      </w:tr>
      <w:tr w:rsidR="00B26D90" w:rsidRPr="00E73B40" w:rsidDel="00547FB0" w14:paraId="5236A1FE" w14:textId="56609DEC" w:rsidTr="008A5D78">
        <w:trPr>
          <w:trHeight w:val="440"/>
          <w:del w:id="115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99EA646" w14:textId="18F917C4" w:rsidR="00B26D90" w:rsidRPr="00E73B40" w:rsidDel="00547FB0" w:rsidRDefault="00B26D90" w:rsidP="008A5D78">
            <w:pPr>
              <w:pStyle w:val="TableText"/>
              <w:keepNext/>
              <w:tabs>
                <w:tab w:val="left" w:pos="567"/>
              </w:tabs>
              <w:spacing w:line="240" w:lineRule="exact"/>
              <w:jc w:val="left"/>
              <w:rPr>
                <w:del w:id="1152" w:author="Author"/>
                <w:color w:val="auto"/>
                <w:sz w:val="20"/>
                <w:szCs w:val="20"/>
                <w:lang w:val="en-IE"/>
              </w:rPr>
            </w:pPr>
          </w:p>
        </w:tc>
        <w:tc>
          <w:tcPr>
            <w:tcW w:w="4042" w:type="dxa"/>
          </w:tcPr>
          <w:p w14:paraId="05A08E3F" w14:textId="1EA07432" w:rsidR="00B26D90" w:rsidRPr="00E73B40" w:rsidDel="00547FB0" w:rsidRDefault="00B26D90" w:rsidP="004832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53" w:author="Author"/>
                <w:del w:id="1154" w:author="Author"/>
                <w:color w:val="439782"/>
                <w:sz w:val="20"/>
                <w:szCs w:val="18"/>
                <w:lang w:val="en-IE" w:eastAsia="en-US"/>
              </w:rPr>
            </w:pPr>
            <w:ins w:id="1155" w:author="Author">
              <w:del w:id="1156" w:author="Author">
                <w:r w:rsidRPr="00E73B40" w:rsidDel="00547FB0">
                  <w:rPr>
                    <w:color w:val="439782"/>
                    <w:sz w:val="20"/>
                    <w:szCs w:val="18"/>
                    <w:lang w:val="en-IE" w:eastAsia="en-US"/>
                  </w:rPr>
                  <w:delText>1</w:delText>
                </w:r>
                <w:r w:rsidR="00B870C9" w:rsidDel="00547FB0">
                  <w:rPr>
                    <w:color w:val="439782"/>
                    <w:sz w:val="20"/>
                    <w:szCs w:val="18"/>
                    <w:lang w:val="en-IE" w:eastAsia="en-US"/>
                  </w:rPr>
                  <w:delText>6</w:delText>
                </w:r>
                <w:r w:rsidRPr="00E73B40" w:rsidDel="00547FB0">
                  <w:rPr>
                    <w:color w:val="439782"/>
                    <w:sz w:val="20"/>
                    <w:szCs w:val="18"/>
                    <w:lang w:val="en-IE" w:eastAsia="en-US"/>
                  </w:rPr>
                  <w:delText>a. PIN Validation</w:delText>
                </w:r>
              </w:del>
            </w:ins>
          </w:p>
          <w:p w14:paraId="11915842" w14:textId="7E072A41" w:rsidR="00B26D90" w:rsidRPr="00E73B40" w:rsidDel="00547FB0" w:rsidRDefault="00B26D90" w:rsidP="0012444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157" w:author="Author"/>
                <w:del w:id="1158" w:author="Author"/>
                <w:color w:val="auto"/>
                <w:sz w:val="20"/>
                <w:szCs w:val="18"/>
                <w:lang w:val="en-IE" w:eastAsia="en-US"/>
              </w:rPr>
            </w:pPr>
            <w:ins w:id="1159" w:author="Author">
              <w:del w:id="1160" w:author="Author">
                <w:r w:rsidRPr="00E73B40" w:rsidDel="00547FB0">
                  <w:rPr>
                    <w:color w:val="auto"/>
                    <w:sz w:val="20"/>
                    <w:szCs w:val="18"/>
                    <w:lang w:val="en-IE" w:eastAsia="en-US"/>
                  </w:rPr>
                  <w:delText>UFE will check the following validation and will have to pass the PIN in create contact API. The validation rules are as follow:</w:delText>
                </w:r>
              </w:del>
            </w:ins>
          </w:p>
          <w:p w14:paraId="0FF39334" w14:textId="73ED0C07" w:rsidR="00B26D90" w:rsidRPr="00E73B40" w:rsidDel="00547FB0" w:rsidRDefault="00B26D9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1161" w:author="Author"/>
                <w:del w:id="1162" w:author="Author"/>
                <w:color w:val="auto"/>
                <w:sz w:val="20"/>
                <w:szCs w:val="18"/>
                <w:lang w:val="en-IE" w:eastAsia="en-US"/>
              </w:rPr>
            </w:pPr>
            <w:ins w:id="1163" w:author="Author">
              <w:del w:id="1164" w:author="Author">
                <w:r w:rsidRPr="00E73B40" w:rsidDel="00547FB0">
                  <w:rPr>
                    <w:color w:val="auto"/>
                    <w:sz w:val="20"/>
                    <w:szCs w:val="18"/>
                    <w:lang w:val="en-IE" w:eastAsia="en-US"/>
                  </w:rPr>
                  <w:delText>PIN will be of 4 digit.</w:delText>
                </w:r>
              </w:del>
            </w:ins>
          </w:p>
          <w:p w14:paraId="0E62E059" w14:textId="67F351AA" w:rsidR="00B26D90" w:rsidRPr="00E73B40" w:rsidDel="00547FB0" w:rsidRDefault="00B26D9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1165" w:author="Author"/>
                <w:del w:id="1166" w:author="Author"/>
                <w:color w:val="auto"/>
                <w:sz w:val="20"/>
                <w:szCs w:val="18"/>
                <w:lang w:val="en-IE" w:eastAsia="en-US"/>
              </w:rPr>
            </w:pPr>
            <w:ins w:id="1167" w:author="Author">
              <w:del w:id="1168" w:author="Author">
                <w:r w:rsidRPr="00E73B40" w:rsidDel="00547FB0">
                  <w:rPr>
                    <w:color w:val="auto"/>
                    <w:sz w:val="20"/>
                    <w:szCs w:val="18"/>
                    <w:lang w:val="en-IE" w:eastAsia="en-US"/>
                  </w:rPr>
                  <w:delText>PIN will not include same 4 digits.</w:delText>
                </w:r>
              </w:del>
            </w:ins>
          </w:p>
          <w:p w14:paraId="182B55E1" w14:textId="5D134762" w:rsidR="00B26D90" w:rsidRPr="00E73B40" w:rsidDel="00547FB0" w:rsidRDefault="00B26D90"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del w:id="1169" w:author="Author"/>
                <w:color w:val="auto"/>
                <w:sz w:val="20"/>
                <w:szCs w:val="18"/>
                <w:lang w:val="en-IE" w:eastAsia="en-US"/>
              </w:rPr>
            </w:pPr>
            <w:ins w:id="1170" w:author="Author">
              <w:del w:id="1171" w:author="Author">
                <w:r w:rsidRPr="00E73B40" w:rsidDel="00547FB0">
                  <w:rPr>
                    <w:color w:val="auto"/>
                    <w:sz w:val="20"/>
                    <w:szCs w:val="18"/>
                    <w:lang w:val="en-IE" w:eastAsia="en-US"/>
                  </w:rPr>
                  <w:delText>PIN code will not include consecutive numbers.</w:delText>
                </w:r>
              </w:del>
            </w:ins>
          </w:p>
        </w:tc>
        <w:tc>
          <w:tcPr>
            <w:tcW w:w="4028" w:type="dxa"/>
          </w:tcPr>
          <w:p w14:paraId="407B3896" w14:textId="47A66AEB"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72" w:author="Author"/>
                <w:color w:val="auto"/>
                <w:sz w:val="20"/>
                <w:szCs w:val="18"/>
                <w:lang w:val="en-IE" w:eastAsia="en-US"/>
              </w:rPr>
            </w:pPr>
            <w:del w:id="1173" w:author="Author">
              <w:r w:rsidRPr="00E73B40" w:rsidDel="00547FB0">
                <w:rPr>
                  <w:color w:val="auto"/>
                  <w:sz w:val="20"/>
                  <w:szCs w:val="18"/>
                  <w:lang w:val="en-IE" w:eastAsia="en-US"/>
                </w:rPr>
                <w:delText>-</w:delText>
              </w:r>
            </w:del>
          </w:p>
        </w:tc>
      </w:tr>
      <w:tr w:rsidR="00B26D90" w:rsidRPr="00E73B40" w:rsidDel="00547FB0" w14:paraId="55358E0A" w14:textId="6BF43330" w:rsidTr="008A5D78">
        <w:trPr>
          <w:trHeight w:val="440"/>
          <w:ins w:id="1174" w:author="Author"/>
          <w:del w:id="117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40AC07B" w14:textId="53975DCB" w:rsidR="00B26D90" w:rsidRPr="00E73B40" w:rsidDel="00547FB0" w:rsidRDefault="00B26D90" w:rsidP="008A5D78">
            <w:pPr>
              <w:pStyle w:val="TableText"/>
              <w:keepNext/>
              <w:tabs>
                <w:tab w:val="left" w:pos="567"/>
              </w:tabs>
              <w:spacing w:line="240" w:lineRule="exact"/>
              <w:rPr>
                <w:ins w:id="1176" w:author="Author"/>
                <w:del w:id="1177" w:author="Author"/>
                <w:color w:val="auto"/>
                <w:sz w:val="20"/>
                <w:szCs w:val="20"/>
                <w:lang w:val="en-IE"/>
              </w:rPr>
            </w:pPr>
          </w:p>
        </w:tc>
        <w:tc>
          <w:tcPr>
            <w:tcW w:w="4042" w:type="dxa"/>
          </w:tcPr>
          <w:p w14:paraId="7B558F17" w14:textId="6F57D31D" w:rsidR="00B26D90" w:rsidRPr="00E73B40" w:rsidDel="00547FB0" w:rsidRDefault="00B26D90" w:rsidP="00D33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78" w:author="Author"/>
                <w:del w:id="1179" w:author="Author"/>
                <w:color w:val="439782"/>
                <w:sz w:val="20"/>
                <w:szCs w:val="18"/>
                <w:lang w:val="en-IE" w:eastAsia="en-US"/>
              </w:rPr>
            </w:pPr>
            <w:ins w:id="1180" w:author="Author">
              <w:del w:id="1181" w:author="Author">
                <w:r w:rsidRPr="00E73B40" w:rsidDel="00547FB0">
                  <w:rPr>
                    <w:color w:val="439782"/>
                    <w:sz w:val="20"/>
                    <w:szCs w:val="18"/>
                    <w:lang w:val="en-IE" w:eastAsia="en-US"/>
                  </w:rPr>
                  <w:delText>1</w:delText>
                </w:r>
                <w:r w:rsidR="00B870C9" w:rsidDel="00547FB0">
                  <w:rPr>
                    <w:color w:val="439782"/>
                    <w:sz w:val="20"/>
                    <w:szCs w:val="18"/>
                    <w:lang w:val="en-IE" w:eastAsia="en-US"/>
                  </w:rPr>
                  <w:delText>6</w:delText>
                </w:r>
                <w:r w:rsidDel="00547FB0">
                  <w:rPr>
                    <w:color w:val="439782"/>
                    <w:sz w:val="20"/>
                    <w:szCs w:val="18"/>
                    <w:lang w:val="en-IE" w:eastAsia="en-US"/>
                  </w:rPr>
                  <w:delText>b</w:delText>
                </w:r>
                <w:r w:rsidRPr="00E73B40" w:rsidDel="00547FB0">
                  <w:rPr>
                    <w:color w:val="439782"/>
                    <w:sz w:val="20"/>
                    <w:szCs w:val="18"/>
                    <w:lang w:val="en-IE" w:eastAsia="en-US"/>
                  </w:rPr>
                  <w:delText xml:space="preserve">. </w:delText>
                </w:r>
                <w:r w:rsidDel="00547FB0">
                  <w:rPr>
                    <w:color w:val="439782"/>
                    <w:sz w:val="20"/>
                    <w:szCs w:val="18"/>
                    <w:lang w:val="en-IE" w:eastAsia="en-US"/>
                  </w:rPr>
                  <w:delText>Login Online</w:delText>
                </w:r>
              </w:del>
            </w:ins>
          </w:p>
          <w:p w14:paraId="4DC302F3" w14:textId="32F42AD3" w:rsidR="00B26D90" w:rsidDel="00547FB0" w:rsidRDefault="00B26D90" w:rsidP="004832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82" w:author="Author"/>
                <w:del w:id="1183" w:author="Author"/>
                <w:color w:val="auto"/>
                <w:sz w:val="20"/>
                <w:szCs w:val="18"/>
                <w:lang w:val="en-IE" w:eastAsia="en-US"/>
              </w:rPr>
            </w:pPr>
            <w:ins w:id="1184" w:author="Author">
              <w:del w:id="1185" w:author="Author">
                <w:r w:rsidDel="00547FB0">
                  <w:rPr>
                    <w:color w:val="auto"/>
                    <w:sz w:val="20"/>
                    <w:szCs w:val="18"/>
                    <w:lang w:val="en-IE" w:eastAsia="en-US"/>
                  </w:rPr>
                  <w:delText>The user must select in the contact area which information the Customer will be using for the login in the online:</w:delText>
                </w:r>
              </w:del>
            </w:ins>
          </w:p>
          <w:p w14:paraId="4CC9D2D5" w14:textId="5C1BB638"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186" w:author="Author"/>
                <w:del w:id="1187" w:author="Author"/>
                <w:color w:val="auto"/>
                <w:sz w:val="20"/>
                <w:szCs w:val="18"/>
                <w:lang w:val="en-IE" w:eastAsia="en-US"/>
              </w:rPr>
            </w:pPr>
            <w:ins w:id="1188" w:author="Author">
              <w:del w:id="1189" w:author="Author">
                <w:r w:rsidRPr="008D31D3" w:rsidDel="00547FB0">
                  <w:rPr>
                    <w:color w:val="auto"/>
                    <w:sz w:val="20"/>
                    <w:szCs w:val="18"/>
                    <w:lang w:val="en-IE" w:eastAsia="en-US"/>
                  </w:rPr>
                  <w:delText>Phone Number</w:delText>
                </w:r>
              </w:del>
            </w:ins>
          </w:p>
          <w:p w14:paraId="177E4FDF" w14:textId="2E467481"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190" w:author="Author"/>
                <w:del w:id="1191" w:author="Author"/>
                <w:color w:val="auto"/>
                <w:sz w:val="20"/>
                <w:szCs w:val="18"/>
                <w:lang w:val="en-IE" w:eastAsia="en-US"/>
              </w:rPr>
            </w:pPr>
            <w:ins w:id="1192" w:author="Author">
              <w:del w:id="1193" w:author="Author">
                <w:r w:rsidRPr="008D31D3" w:rsidDel="00547FB0">
                  <w:rPr>
                    <w:color w:val="auto"/>
                    <w:sz w:val="20"/>
                    <w:szCs w:val="18"/>
                    <w:lang w:val="en-IE" w:eastAsia="en-US"/>
                  </w:rPr>
                  <w:delText xml:space="preserve">House </w:delText>
                </w:r>
                <w:r w:rsidR="006676B4" w:rsidDel="00547FB0">
                  <w:rPr>
                    <w:color w:val="auto"/>
                    <w:sz w:val="20"/>
                    <w:szCs w:val="18"/>
                    <w:lang w:val="en-IE" w:eastAsia="en-US"/>
                  </w:rPr>
                  <w:delText xml:space="preserve">Phone </w:delText>
                </w:r>
                <w:r w:rsidRPr="008D31D3" w:rsidDel="00547FB0">
                  <w:rPr>
                    <w:color w:val="auto"/>
                    <w:sz w:val="20"/>
                    <w:szCs w:val="18"/>
                    <w:lang w:val="en-IE" w:eastAsia="en-US"/>
                  </w:rPr>
                  <w:delText>Number</w:delText>
                </w:r>
              </w:del>
            </w:ins>
          </w:p>
          <w:p w14:paraId="75D10EFC" w14:textId="5FF04D88"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194" w:author="Author"/>
                <w:del w:id="1195" w:author="Author"/>
                <w:color w:val="auto"/>
                <w:sz w:val="20"/>
                <w:szCs w:val="18"/>
                <w:lang w:val="en-IE" w:eastAsia="en-US"/>
              </w:rPr>
            </w:pPr>
            <w:ins w:id="1196" w:author="Author">
              <w:del w:id="1197" w:author="Author">
                <w:r w:rsidRPr="008D31D3" w:rsidDel="00547FB0">
                  <w:rPr>
                    <w:color w:val="auto"/>
                    <w:sz w:val="20"/>
                    <w:szCs w:val="18"/>
                    <w:lang w:val="en-IE" w:eastAsia="en-US"/>
                  </w:rPr>
                  <w:delText>Email</w:delText>
                </w:r>
              </w:del>
            </w:ins>
          </w:p>
          <w:p w14:paraId="7B86F6D6" w14:textId="15E5D5C0" w:rsidR="00B26D90" w:rsidRPr="00E73B40" w:rsidDel="00547FB0" w:rsidRDefault="00B26D90" w:rsidP="00A273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98" w:author="Author"/>
                <w:del w:id="1199" w:author="Author"/>
                <w:color w:val="439782"/>
                <w:sz w:val="20"/>
                <w:szCs w:val="18"/>
                <w:lang w:val="en-IE" w:eastAsia="en-US"/>
              </w:rPr>
            </w:pPr>
            <w:ins w:id="1200" w:author="Author">
              <w:del w:id="1201" w:author="Author">
                <w:r w:rsidRPr="008D31D3" w:rsidDel="00547FB0">
                  <w:rPr>
                    <w:color w:val="auto"/>
                    <w:sz w:val="20"/>
                    <w:szCs w:val="18"/>
                    <w:lang w:val="en-IE" w:eastAsia="en-US"/>
                  </w:rPr>
                  <w:delText>Only one option is allowed.</w:delText>
                </w:r>
              </w:del>
            </w:ins>
          </w:p>
        </w:tc>
        <w:tc>
          <w:tcPr>
            <w:tcW w:w="4028" w:type="dxa"/>
          </w:tcPr>
          <w:p w14:paraId="03B86CE0" w14:textId="2D45DB20"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02" w:author="Author"/>
                <w:del w:id="1203" w:author="Author"/>
                <w:color w:val="auto"/>
                <w:sz w:val="20"/>
                <w:szCs w:val="18"/>
                <w:lang w:val="en-IE" w:eastAsia="en-US"/>
              </w:rPr>
            </w:pPr>
            <w:ins w:id="1204" w:author="Author">
              <w:del w:id="1205" w:author="Author">
                <w:r w:rsidRPr="00E73B40" w:rsidDel="00547FB0">
                  <w:rPr>
                    <w:color w:val="auto"/>
                    <w:sz w:val="20"/>
                    <w:szCs w:val="18"/>
                    <w:lang w:val="en-IE" w:eastAsia="en-US"/>
                  </w:rPr>
                  <w:delText>-</w:delText>
                </w:r>
              </w:del>
            </w:ins>
          </w:p>
        </w:tc>
      </w:tr>
      <w:tr w:rsidR="00B26D90" w:rsidRPr="00E73B40" w:rsidDel="00547FB0" w14:paraId="55D5856B" w14:textId="65137985" w:rsidTr="008A5D78">
        <w:trPr>
          <w:trHeight w:val="440"/>
          <w:ins w:id="1206" w:author="Author"/>
          <w:del w:id="120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74931CC" w14:textId="125CAD1B" w:rsidR="00B26D90" w:rsidRPr="00E73B40" w:rsidDel="00547FB0" w:rsidRDefault="00B26D90" w:rsidP="008A5D78">
            <w:pPr>
              <w:pStyle w:val="TableText"/>
              <w:keepNext/>
              <w:tabs>
                <w:tab w:val="left" w:pos="567"/>
              </w:tabs>
              <w:spacing w:line="240" w:lineRule="exact"/>
              <w:rPr>
                <w:ins w:id="1208" w:author="Author"/>
                <w:del w:id="1209" w:author="Author"/>
                <w:color w:val="auto"/>
                <w:sz w:val="20"/>
                <w:szCs w:val="20"/>
                <w:lang w:val="en-IE"/>
              </w:rPr>
            </w:pPr>
          </w:p>
        </w:tc>
        <w:tc>
          <w:tcPr>
            <w:tcW w:w="4042" w:type="dxa"/>
          </w:tcPr>
          <w:p w14:paraId="08413106" w14:textId="395BC9F7" w:rsidR="00B26D90" w:rsidRPr="00E73B40" w:rsidDel="00547FB0" w:rsidRDefault="00B26D90" w:rsidP="003F4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10" w:author="Author"/>
                <w:del w:id="1211" w:author="Author"/>
                <w:color w:val="439782"/>
                <w:sz w:val="20"/>
                <w:szCs w:val="18"/>
                <w:lang w:val="en-IE" w:eastAsia="en-US"/>
              </w:rPr>
            </w:pPr>
            <w:ins w:id="1212" w:author="Author">
              <w:del w:id="1213" w:author="Author">
                <w:r w:rsidDel="00547FB0">
                  <w:rPr>
                    <w:color w:val="439782"/>
                    <w:sz w:val="20"/>
                    <w:szCs w:val="18"/>
                    <w:lang w:val="en-IE" w:eastAsia="en-US"/>
                  </w:rPr>
                  <w:delText>1</w:delText>
                </w:r>
                <w:r w:rsidR="00B870C9" w:rsidDel="00547FB0">
                  <w:rPr>
                    <w:color w:val="439782"/>
                    <w:sz w:val="20"/>
                    <w:szCs w:val="18"/>
                    <w:lang w:val="en-IE" w:eastAsia="en-US"/>
                  </w:rPr>
                  <w:delText>6</w:delText>
                </w:r>
                <w:r w:rsidDel="00547FB0">
                  <w:rPr>
                    <w:color w:val="439782"/>
                    <w:sz w:val="20"/>
                    <w:szCs w:val="18"/>
                    <w:lang w:val="en-IE" w:eastAsia="en-US"/>
                  </w:rPr>
                  <w:delText>c</w:delText>
                </w:r>
                <w:r w:rsidRPr="00E73B40" w:rsidDel="00547FB0">
                  <w:rPr>
                    <w:color w:val="439782"/>
                    <w:sz w:val="20"/>
                    <w:szCs w:val="18"/>
                    <w:lang w:val="en-IE" w:eastAsia="en-US"/>
                  </w:rPr>
                  <w:delText>. Create customer</w:delText>
                </w:r>
              </w:del>
            </w:ins>
          </w:p>
          <w:p w14:paraId="48026EBF" w14:textId="280ABB20" w:rsidR="00B26D90" w:rsidRPr="00E73B40" w:rsidDel="00547FB0" w:rsidRDefault="00B26D90" w:rsidP="003F4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14" w:author="Author"/>
                <w:del w:id="1215" w:author="Author"/>
                <w:color w:val="auto"/>
                <w:sz w:val="20"/>
                <w:szCs w:val="18"/>
                <w:lang w:val="en-IE" w:eastAsia="en-US"/>
              </w:rPr>
            </w:pPr>
            <w:ins w:id="1216" w:author="Author">
              <w:del w:id="1217" w:author="Author">
                <w:r w:rsidRPr="00E73B40" w:rsidDel="00547FB0">
                  <w:rPr>
                    <w:color w:val="auto"/>
                    <w:sz w:val="20"/>
                    <w:szCs w:val="18"/>
                    <w:lang w:val="en-IE" w:eastAsia="en-US"/>
                  </w:rPr>
                  <w:delText>If, the details of a new customer were collected, UFE creates the billing customer on CRM, associating or creating the corresponding contact.</w:delText>
                </w:r>
              </w:del>
            </w:ins>
          </w:p>
          <w:p w14:paraId="0E083C8C" w14:textId="6CEF5407" w:rsidR="00B26D90" w:rsidRPr="00E73B40" w:rsidDel="00547FB0" w:rsidRDefault="00B26D90" w:rsidP="00D33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18" w:author="Author"/>
                <w:del w:id="1219" w:author="Author"/>
                <w:color w:val="439782"/>
                <w:sz w:val="20"/>
                <w:szCs w:val="18"/>
                <w:lang w:val="en-IE" w:eastAsia="en-US"/>
              </w:rPr>
            </w:pPr>
            <w:ins w:id="1220" w:author="Author">
              <w:del w:id="1221" w:author="Author">
                <w:r w:rsidRPr="00E73B40" w:rsidDel="00547FB0">
                  <w:rPr>
                    <w:color w:val="auto"/>
                    <w:sz w:val="20"/>
                    <w:szCs w:val="18"/>
                    <w:lang w:val="en-IE" w:eastAsia="en-US"/>
                  </w:rPr>
                  <w:delText>When successful, UFE shows the success message SM_SAL_2.</w:delText>
                </w:r>
              </w:del>
            </w:ins>
          </w:p>
        </w:tc>
        <w:tc>
          <w:tcPr>
            <w:tcW w:w="4028" w:type="dxa"/>
          </w:tcPr>
          <w:p w14:paraId="6D078DBD" w14:textId="34777014"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22" w:author="Author"/>
                <w:del w:id="1223" w:author="Author"/>
                <w:color w:val="auto"/>
                <w:sz w:val="20"/>
                <w:szCs w:val="18"/>
                <w:lang w:val="en-IE" w:eastAsia="en-US"/>
              </w:rPr>
            </w:pPr>
            <w:ins w:id="1224" w:author="Author">
              <w:del w:id="1225" w:author="Author">
                <w:r w:rsidRPr="00E73B40" w:rsidDel="00547FB0">
                  <w:rPr>
                    <w:color w:val="auto"/>
                    <w:sz w:val="20"/>
                    <w:szCs w:val="18"/>
                    <w:lang w:val="en-IE" w:eastAsia="en-US"/>
                  </w:rPr>
                  <w:delText>If any error occurred on the billing customer creation, UFE warns the user with the error message EM_SAL_15 and the business scenario ends.</w:delText>
                </w:r>
              </w:del>
            </w:ins>
          </w:p>
        </w:tc>
      </w:tr>
    </w:tbl>
    <w:p w14:paraId="62F689AE" w14:textId="103ADAF1" w:rsidR="00340DE9" w:rsidRDefault="00064B44" w:rsidP="00340DE9">
      <w:pPr>
        <w:pStyle w:val="Heading5"/>
        <w:keepNext/>
        <w:rPr>
          <w:lang w:val="en-IE"/>
        </w:rPr>
      </w:pPr>
      <w:bookmarkStart w:id="1226" w:name="_Alternate_Activity_18"/>
      <w:bookmarkEnd w:id="1226"/>
      <w:ins w:id="1227" w:author="Author">
        <w:r>
          <w:rPr>
            <w:lang w:val="en-IE"/>
          </w:rPr>
          <w:t xml:space="preserve">Alternate </w:t>
        </w:r>
      </w:ins>
      <w:r w:rsidR="00340DE9" w:rsidRPr="00E73B40">
        <w:rPr>
          <w:lang w:val="en-IE"/>
        </w:rPr>
        <w:t xml:space="preserve">Activity </w:t>
      </w:r>
      <w:r w:rsidR="007C0CAA" w:rsidRPr="00E73B40">
        <w:rPr>
          <w:lang w:val="en-IE"/>
        </w:rPr>
        <w:t>1</w:t>
      </w:r>
      <w:r w:rsidR="008D2BAA">
        <w:rPr>
          <w:lang w:val="en-IE"/>
        </w:rPr>
        <w:t>8</w:t>
      </w:r>
      <w:r w:rsidR="007C0CAA" w:rsidRPr="00E73B40">
        <w:rPr>
          <w:lang w:val="en-IE"/>
        </w:rPr>
        <w:t xml:space="preserve"> </w:t>
      </w:r>
      <w:r w:rsidR="00340DE9" w:rsidRPr="00E73B40">
        <w:rPr>
          <w:lang w:val="en-IE"/>
        </w:rPr>
        <w:t>» Confirm</w:t>
      </w:r>
      <w:r w:rsidR="00896323">
        <w:rPr>
          <w:lang w:val="en-IE"/>
        </w:rPr>
        <w:t>/Choose</w:t>
      </w:r>
      <w:r w:rsidR="00340DE9" w:rsidRPr="00E73B40">
        <w:rPr>
          <w:lang w:val="en-IE"/>
        </w:rPr>
        <w:t xml:space="preserve"> billing profile details</w:t>
      </w:r>
      <w:r w:rsidR="00682474">
        <w:rPr>
          <w:lang w:val="en-IE"/>
        </w:rPr>
        <w:t xml:space="preserve"> and </w:t>
      </w:r>
      <w:r w:rsidR="007C0CAA">
        <w:rPr>
          <w:lang w:val="en-IE"/>
        </w:rPr>
        <w:t>c</w:t>
      </w:r>
      <w:r w:rsidR="00682474">
        <w:rPr>
          <w:lang w:val="en-IE"/>
        </w:rPr>
        <w:t xml:space="preserve">redit </w:t>
      </w:r>
      <w:r w:rsidR="007C0CAA">
        <w:rPr>
          <w:lang w:val="en-IE"/>
        </w:rPr>
        <w:t>v</w:t>
      </w:r>
      <w:r w:rsidR="00682474">
        <w:rPr>
          <w:lang w:val="en-IE"/>
        </w:rPr>
        <w:t>etting</w:t>
      </w:r>
    </w:p>
    <w:p w14:paraId="4F9F3D9E" w14:textId="72F46E16" w:rsidR="00D33D65" w:rsidRPr="00D33D65" w:rsidRDefault="00D33D65" w:rsidP="00D33D65">
      <w:pPr>
        <w:rPr>
          <w:lang w:val="en-IE"/>
        </w:rPr>
      </w:pPr>
    </w:p>
    <w:tbl>
      <w:tblPr>
        <w:tblStyle w:val="CelFocus1"/>
        <w:tblW w:w="0" w:type="auto"/>
        <w:tblLook w:val="04A0" w:firstRow="1" w:lastRow="0" w:firstColumn="1" w:lastColumn="0" w:noHBand="0" w:noVBand="1"/>
      </w:tblPr>
      <w:tblGrid>
        <w:gridCol w:w="1522"/>
        <w:gridCol w:w="4042"/>
        <w:gridCol w:w="4028"/>
      </w:tblGrid>
      <w:tr w:rsidR="00340DE9" w:rsidRPr="00E73B40" w14:paraId="3044E9CC" w14:textId="77777777" w:rsidTr="00064B4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270CC742" w14:textId="77777777" w:rsidR="00340DE9" w:rsidRPr="00E73B40" w:rsidRDefault="00340DE9" w:rsidP="008A5D78">
            <w:pPr>
              <w:jc w:val="left"/>
              <w:rPr>
                <w:b w:val="0"/>
                <w:sz w:val="20"/>
                <w:szCs w:val="20"/>
                <w:lang w:val="en-IE"/>
              </w:rPr>
            </w:pPr>
            <w:r w:rsidRPr="00E73B40">
              <w:rPr>
                <w:sz w:val="20"/>
                <w:szCs w:val="20"/>
                <w:lang w:val="en-IE"/>
              </w:rPr>
              <w:lastRenderedPageBreak/>
              <w:t>Activity Specification</w:t>
            </w:r>
          </w:p>
        </w:tc>
      </w:tr>
      <w:tr w:rsidR="00340DE9" w:rsidRPr="00E73B40" w14:paraId="31C04D90"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ECA0123" w14:textId="77777777" w:rsidR="00340DE9" w:rsidRPr="00E73B40" w:rsidRDefault="00340DE9"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69A873E"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142FBBC"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40DE9" w:rsidRPr="00E73B40" w14:paraId="09BF2948"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96C674D" w14:textId="77777777" w:rsidR="00340DE9" w:rsidRPr="00E73B40" w:rsidRDefault="00340DE9"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0EC3D496"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40DE9" w:rsidRPr="00E73B40" w14:paraId="36C69DED"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59F57C5" w14:textId="77777777" w:rsidR="00340DE9" w:rsidRPr="00E73B40" w:rsidRDefault="00340DE9"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CF6E546" w14:textId="26C86B48" w:rsidR="00340DE9" w:rsidRPr="00E73B40" w:rsidRDefault="003A4B5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228" w:author="Author">
              <w:r>
                <w:rPr>
                  <w:color w:val="auto"/>
                  <w:sz w:val="20"/>
                  <w:szCs w:val="20"/>
                  <w:lang w:val="en-IE"/>
                </w:rPr>
                <w:t xml:space="preserve">Choose </w:t>
              </w:r>
            </w:ins>
            <w:r w:rsidR="00340DE9" w:rsidRPr="00E73B40">
              <w:rPr>
                <w:color w:val="auto"/>
                <w:sz w:val="20"/>
                <w:szCs w:val="20"/>
                <w:lang w:val="en-IE"/>
              </w:rPr>
              <w:t>Billing profile details step</w:t>
            </w:r>
            <w:ins w:id="1229" w:author="Author">
              <w:r w:rsidR="0096303A">
                <w:rPr>
                  <w:color w:val="auto"/>
                  <w:sz w:val="20"/>
                  <w:szCs w:val="20"/>
                  <w:lang w:val="en-IE"/>
                </w:rPr>
                <w:t xml:space="preserve"> and Credit Vetting workaround popup and Credit Vetting override popup</w:t>
              </w:r>
              <w:r w:rsidR="00B4153F">
                <w:rPr>
                  <w:color w:val="auto"/>
                  <w:sz w:val="20"/>
                  <w:szCs w:val="20"/>
                  <w:lang w:val="en-IE"/>
                </w:rPr>
                <w:t xml:space="preserve"> and </w:t>
              </w:r>
              <w:r w:rsidR="00B4153F" w:rsidRPr="00B4153F">
                <w:rPr>
                  <w:color w:val="auto"/>
                  <w:sz w:val="20"/>
                  <w:szCs w:val="20"/>
                  <w:lang w:val="en-IE"/>
                </w:rPr>
                <w:t>Credit vetting get referral results button</w:t>
              </w:r>
            </w:ins>
          </w:p>
        </w:tc>
      </w:tr>
      <w:tr w:rsidR="00340DE9" w:rsidRPr="00E73B40" w14:paraId="03135DEC"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CA54B5C" w14:textId="77777777" w:rsidR="00340DE9" w:rsidRPr="00E73B40" w:rsidRDefault="00340DE9"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20C7DF9" w14:textId="6F578383" w:rsidR="00F03F62" w:rsidRPr="00064B44" w:rsidRDefault="00F03F62"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On this activity, the user is able to define the billing profile (financial account and billing arrangement) </w:t>
            </w:r>
            <w:r w:rsidR="00064B44">
              <w:rPr>
                <w:color w:val="auto"/>
                <w:sz w:val="20"/>
                <w:szCs w:val="20"/>
                <w:lang w:val="en-IE"/>
              </w:rPr>
              <w:t xml:space="preserve">for existent customers, </w:t>
            </w:r>
            <w:r w:rsidRPr="00E73B40">
              <w:rPr>
                <w:color w:val="auto"/>
                <w:sz w:val="20"/>
                <w:szCs w:val="20"/>
                <w:lang w:val="en-IE"/>
              </w:rPr>
              <w:t xml:space="preserve">on which the subscriptions </w:t>
            </w:r>
            <w:r w:rsidR="00064B44">
              <w:rPr>
                <w:color w:val="auto"/>
                <w:sz w:val="20"/>
                <w:szCs w:val="20"/>
                <w:lang w:val="en-IE"/>
              </w:rPr>
              <w:t>i</w:t>
            </w:r>
            <w:r w:rsidR="00064B44" w:rsidRPr="00E73B40">
              <w:rPr>
                <w:color w:val="auto"/>
                <w:sz w:val="20"/>
                <w:szCs w:val="20"/>
                <w:lang w:val="en-IE"/>
              </w:rPr>
              <w:t xml:space="preserve">n </w:t>
            </w:r>
            <w:r w:rsidRPr="00E73B40">
              <w:rPr>
                <w:color w:val="auto"/>
                <w:sz w:val="20"/>
                <w:szCs w:val="20"/>
                <w:lang w:val="en-IE"/>
              </w:rPr>
              <w:t>the basket will be charged.</w:t>
            </w:r>
            <w:ins w:id="1230" w:author="Author">
              <w:r w:rsidR="00064B44">
                <w:rPr>
                  <w:color w:val="auto"/>
                  <w:sz w:val="20"/>
                  <w:szCs w:val="20"/>
                  <w:lang w:val="en-IE"/>
                </w:rPr>
                <w:t xml:space="preserve"> I</w:t>
              </w:r>
              <w:r w:rsidR="003A4B53">
                <w:rPr>
                  <w:color w:val="auto"/>
                  <w:sz w:val="20"/>
                  <w:szCs w:val="20"/>
                  <w:lang w:val="en-IE"/>
                </w:rPr>
                <w:t xml:space="preserve">f a new customer was created </w:t>
              </w:r>
              <w:r w:rsidR="00074457">
                <w:rPr>
                  <w:color w:val="auto"/>
                  <w:sz w:val="20"/>
                  <w:szCs w:val="20"/>
                  <w:lang w:val="en-IE"/>
                </w:rPr>
                <w:t>at</w:t>
              </w:r>
              <w:r w:rsidR="003A4B53">
                <w:rPr>
                  <w:color w:val="auto"/>
                  <w:sz w:val="20"/>
                  <w:szCs w:val="20"/>
                  <w:lang w:val="en-IE"/>
                </w:rPr>
                <w:t xml:space="preserve"> the beginning of the process</w:t>
              </w:r>
              <w:r w:rsidR="00064B44">
                <w:rPr>
                  <w:color w:val="auto"/>
                  <w:sz w:val="20"/>
                  <w:szCs w:val="20"/>
                  <w:lang w:val="en-IE"/>
                </w:rPr>
                <w:t xml:space="preserve">, </w:t>
              </w:r>
              <w:r w:rsidR="0096303A">
                <w:rPr>
                  <w:color w:val="auto"/>
                  <w:sz w:val="20"/>
                  <w:szCs w:val="20"/>
                  <w:lang w:val="en-IE"/>
                </w:rPr>
                <w:t xml:space="preserve">the </w:t>
              </w:r>
              <w:r w:rsidR="00074457">
                <w:rPr>
                  <w:color w:val="auto"/>
                  <w:sz w:val="20"/>
                  <w:szCs w:val="20"/>
                  <w:lang w:val="en-IE"/>
                </w:rPr>
                <w:t>BAR</w:t>
              </w:r>
              <w:r w:rsidR="0096303A">
                <w:rPr>
                  <w:color w:val="auto"/>
                  <w:sz w:val="20"/>
                  <w:szCs w:val="20"/>
                  <w:lang w:val="en-IE"/>
                </w:rPr>
                <w:t xml:space="preserve"> selection </w:t>
              </w:r>
              <w:r w:rsidR="0096303A" w:rsidRPr="0096303A">
                <w:rPr>
                  <w:b/>
                  <w:color w:val="auto"/>
                  <w:sz w:val="20"/>
                  <w:szCs w:val="20"/>
                  <w:lang w:val="en-IE"/>
                </w:rPr>
                <w:t>will be locked</w:t>
              </w:r>
              <w:r w:rsidR="00B77E7E">
                <w:rPr>
                  <w:color w:val="auto"/>
                  <w:sz w:val="20"/>
                  <w:szCs w:val="20"/>
                  <w:lang w:val="en-IE"/>
                </w:rPr>
                <w:t xml:space="preserve"> to the one provided in that step</w:t>
              </w:r>
              <w:r w:rsidR="00064B44">
                <w:rPr>
                  <w:color w:val="auto"/>
                  <w:sz w:val="20"/>
                  <w:szCs w:val="20"/>
                  <w:lang w:val="en-IE"/>
                </w:rPr>
                <w:t>.</w:t>
              </w:r>
            </w:ins>
          </w:p>
          <w:p w14:paraId="37480EA7" w14:textId="71CD974C" w:rsidR="00F03F62" w:rsidRPr="00E73B40" w:rsidRDefault="00340DE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231" w:author="Author">
              <w:r w:rsidRPr="00E73B40" w:rsidDel="0096303A">
                <w:rPr>
                  <w:color w:val="auto"/>
                  <w:sz w:val="20"/>
                  <w:szCs w:val="20"/>
                  <w:lang w:val="en-IE"/>
                </w:rPr>
                <w:delText>For existing customer, meaning that there is a contextualized billing customer</w:delText>
              </w:r>
            </w:del>
            <w:ins w:id="1232" w:author="Author">
              <w:r w:rsidR="0096303A">
                <w:rPr>
                  <w:color w:val="auto"/>
                  <w:sz w:val="20"/>
                  <w:szCs w:val="20"/>
                  <w:lang w:val="en-IE"/>
                </w:rPr>
                <w:t>In this step</w:t>
              </w:r>
            </w:ins>
            <w:r w:rsidRPr="00E73B40">
              <w:rPr>
                <w:color w:val="auto"/>
                <w:sz w:val="20"/>
                <w:szCs w:val="20"/>
                <w:lang w:val="en-IE"/>
              </w:rPr>
              <w:t xml:space="preserve">, the user is </w:t>
            </w:r>
            <w:r w:rsidR="00F03F62" w:rsidRPr="00E73B40">
              <w:rPr>
                <w:color w:val="auto"/>
                <w:sz w:val="20"/>
                <w:szCs w:val="20"/>
                <w:lang w:val="en-IE"/>
              </w:rPr>
              <w:t>able to:</w:t>
            </w:r>
          </w:p>
          <w:p w14:paraId="3EEAA397" w14:textId="01359C94" w:rsidR="00F03F62" w:rsidRPr="00E73B40" w:rsidRDefault="00F03F62" w:rsidP="00A5332B">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Choose an existing billing profile. In this case, if the customer wants to update the billing profile details, the user needs to go to the Customer Information process (for full details on this process, please see [3]).</w:t>
            </w:r>
          </w:p>
          <w:p w14:paraId="6E9F899D" w14:textId="75919DD2" w:rsidR="00F03F62" w:rsidRPr="00E73B40" w:rsidRDefault="00F03F62" w:rsidP="00A5332B">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Create a new billing profile, providing the relevant financial account and billing arrangement details, namely:</w:t>
            </w:r>
          </w:p>
          <w:p w14:paraId="6E60883B" w14:textId="1553C83F" w:rsidR="00F03F62" w:rsidRPr="00E73B40" w:rsidRDefault="00F03F62"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Contact. By default, UFE choose</w:t>
            </w:r>
            <w:r w:rsidR="00D9048C" w:rsidRPr="00E73B40">
              <w:rPr>
                <w:color w:val="auto"/>
                <w:sz w:val="20"/>
                <w:szCs w:val="20"/>
                <w:lang w:val="en-IE"/>
              </w:rPr>
              <w:t>s</w:t>
            </w:r>
            <w:r w:rsidRPr="00E73B40">
              <w:rPr>
                <w:color w:val="auto"/>
                <w:sz w:val="20"/>
                <w:szCs w:val="20"/>
                <w:lang w:val="en-IE"/>
              </w:rPr>
              <w:t xml:space="preserve"> the billing customer’s primary contact but the user is able to </w:t>
            </w:r>
            <w:r w:rsidR="00045F94" w:rsidRPr="00E73B40">
              <w:rPr>
                <w:color w:val="auto"/>
                <w:sz w:val="20"/>
                <w:szCs w:val="20"/>
                <w:lang w:val="en-IE"/>
              </w:rPr>
              <w:t>search for another existing contact or create a new one.</w:t>
            </w:r>
          </w:p>
          <w:p w14:paraId="581A3C9F" w14:textId="4A35E790" w:rsidR="00045F94" w:rsidRPr="00E73B40" w:rsidRDefault="00045F94"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Address. By default, UFE choose</w:t>
            </w:r>
            <w:r w:rsidR="00D9048C" w:rsidRPr="00E73B40">
              <w:rPr>
                <w:color w:val="auto"/>
                <w:sz w:val="20"/>
                <w:szCs w:val="20"/>
                <w:lang w:val="en-IE"/>
              </w:rPr>
              <w:t>s</w:t>
            </w:r>
            <w:r w:rsidRPr="00E73B40">
              <w:rPr>
                <w:color w:val="auto"/>
                <w:sz w:val="20"/>
                <w:szCs w:val="20"/>
                <w:lang w:val="en-IE"/>
              </w:rPr>
              <w:t xml:space="preserve"> the billing customer’s address, but the user is able to search for another existing address or create a new one.</w:t>
            </w:r>
          </w:p>
          <w:p w14:paraId="6C10F081" w14:textId="60E776D4" w:rsidR="007434B5" w:rsidRPr="00E73B40" w:rsidDel="00064B44" w:rsidRDefault="007434B5"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del w:id="1233" w:author="Author"/>
                <w:color w:val="auto"/>
                <w:sz w:val="20"/>
                <w:szCs w:val="20"/>
                <w:lang w:val="en-IE"/>
              </w:rPr>
            </w:pPr>
            <w:r w:rsidRPr="00E73B40">
              <w:rPr>
                <w:color w:val="auto"/>
                <w:sz w:val="20"/>
                <w:szCs w:val="20"/>
                <w:lang w:val="en-IE"/>
              </w:rPr>
              <w:t>Pay Means.</w:t>
            </w:r>
          </w:p>
          <w:p w14:paraId="2D232156" w14:textId="23717099" w:rsidR="00045F94" w:rsidRPr="00064B44" w:rsidDel="00064B44" w:rsidRDefault="00045F94" w:rsidP="00064B44">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del w:id="1234" w:author="Author"/>
                <w:color w:val="auto"/>
                <w:sz w:val="20"/>
                <w:szCs w:val="20"/>
                <w:lang w:val="en-IE"/>
              </w:rPr>
            </w:pPr>
            <w:del w:id="1235" w:author="Author">
              <w:r w:rsidRPr="00064B44" w:rsidDel="00064B44">
                <w:rPr>
                  <w:color w:val="auto"/>
                  <w:sz w:val="20"/>
                  <w:szCs w:val="20"/>
                  <w:lang w:val="en-IE"/>
                </w:rPr>
                <w:delText>For new customer, meaning that there is no contextualized billing customer, the user needs to create a new billing profile, providing the relevant financial account and billing arrangement details, namely:</w:delText>
              </w:r>
            </w:del>
          </w:p>
          <w:p w14:paraId="788D123F" w14:textId="754EBBF8" w:rsidR="00045F94" w:rsidRPr="00E73B40" w:rsidDel="00064B44" w:rsidRDefault="00045F94" w:rsidP="00064B4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36" w:author="Author"/>
                <w:color w:val="auto"/>
                <w:sz w:val="20"/>
                <w:szCs w:val="20"/>
                <w:lang w:val="en-IE"/>
              </w:rPr>
            </w:pPr>
            <w:del w:id="1237" w:author="Author">
              <w:r w:rsidRPr="00E73B40" w:rsidDel="00064B44">
                <w:rPr>
                  <w:color w:val="auto"/>
                  <w:sz w:val="20"/>
                  <w:szCs w:val="20"/>
                  <w:lang w:val="en-IE"/>
                </w:rPr>
                <w:delText>Contact. By default, UFE choose</w:delText>
              </w:r>
              <w:r w:rsidR="00D9048C" w:rsidRPr="00E73B40" w:rsidDel="00064B44">
                <w:rPr>
                  <w:color w:val="auto"/>
                  <w:sz w:val="20"/>
                  <w:szCs w:val="20"/>
                  <w:lang w:val="en-IE"/>
                </w:rPr>
                <w:delText>s</w:delText>
              </w:r>
              <w:r w:rsidRPr="00E73B40" w:rsidDel="00064B44">
                <w:rPr>
                  <w:color w:val="auto"/>
                  <w:sz w:val="20"/>
                  <w:szCs w:val="20"/>
                  <w:lang w:val="en-IE"/>
                </w:rPr>
                <w:delText xml:space="preserve"> the billing customer’s primary contact but the user is able to search for another existing contact or create a new one.</w:delText>
              </w:r>
            </w:del>
          </w:p>
          <w:p w14:paraId="2F63BBFD" w14:textId="2B7F5056" w:rsidR="00340DE9" w:rsidRPr="00E73B40" w:rsidDel="00064B44" w:rsidRDefault="00045F94" w:rsidP="00064B4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38" w:author="Author"/>
                <w:color w:val="auto"/>
                <w:sz w:val="20"/>
                <w:szCs w:val="20"/>
                <w:lang w:val="en-IE"/>
              </w:rPr>
            </w:pPr>
            <w:del w:id="1239" w:author="Author">
              <w:r w:rsidRPr="00E73B40" w:rsidDel="00064B44">
                <w:rPr>
                  <w:color w:val="auto"/>
                  <w:sz w:val="20"/>
                  <w:szCs w:val="20"/>
                  <w:lang w:val="en-IE"/>
                </w:rPr>
                <w:delText>Address. By default, UFE choose</w:delText>
              </w:r>
              <w:r w:rsidR="00D9048C" w:rsidRPr="00E73B40" w:rsidDel="00064B44">
                <w:rPr>
                  <w:color w:val="auto"/>
                  <w:sz w:val="20"/>
                  <w:szCs w:val="20"/>
                  <w:lang w:val="en-IE"/>
                </w:rPr>
                <w:delText>s</w:delText>
              </w:r>
              <w:r w:rsidRPr="00E73B40" w:rsidDel="00064B44">
                <w:rPr>
                  <w:color w:val="auto"/>
                  <w:sz w:val="20"/>
                  <w:szCs w:val="20"/>
                  <w:lang w:val="en-IE"/>
                </w:rPr>
                <w:delText xml:space="preserve"> the billing customer’s address, but the user is able to search for another existing address or create a new one.</w:delText>
              </w:r>
            </w:del>
          </w:p>
          <w:p w14:paraId="2AC6877F" w14:textId="166CDF1F" w:rsidR="007434B5" w:rsidRPr="00E73B40" w:rsidRDefault="007434B5" w:rsidP="00064B44">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240" w:author="Author">
              <w:r w:rsidRPr="00E73B40" w:rsidDel="00064B44">
                <w:rPr>
                  <w:color w:val="auto"/>
                  <w:sz w:val="20"/>
                  <w:szCs w:val="20"/>
                  <w:lang w:val="en-IE"/>
                </w:rPr>
                <w:delText>Pay Means.</w:delText>
              </w:r>
            </w:del>
          </w:p>
          <w:p w14:paraId="394208A2" w14:textId="77777777" w:rsidR="00A866E0" w:rsidRDefault="00A866E0"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41" w:author="Author"/>
                <w:color w:val="auto"/>
                <w:sz w:val="20"/>
                <w:szCs w:val="20"/>
                <w:lang w:val="en-IE"/>
              </w:rPr>
            </w:pPr>
            <w:r w:rsidRPr="00E73B40">
              <w:rPr>
                <w:color w:val="auto"/>
                <w:sz w:val="20"/>
                <w:szCs w:val="20"/>
                <w:lang w:val="en-IE"/>
              </w:rPr>
              <w:t>After billing profile details confirmed/provided, the user move</w:t>
            </w:r>
            <w:r w:rsidR="005232DB" w:rsidRPr="00E73B40">
              <w:rPr>
                <w:color w:val="auto"/>
                <w:sz w:val="20"/>
                <w:szCs w:val="20"/>
                <w:lang w:val="en-IE"/>
              </w:rPr>
              <w:t>s</w:t>
            </w:r>
            <w:r w:rsidRPr="00E73B40">
              <w:rPr>
                <w:color w:val="auto"/>
                <w:sz w:val="20"/>
                <w:szCs w:val="20"/>
                <w:lang w:val="en-IE"/>
              </w:rPr>
              <w:t xml:space="preserve"> on to the next step.</w:t>
            </w:r>
          </w:p>
          <w:p w14:paraId="2B0BC1C6" w14:textId="00499FE7" w:rsidR="00D33D65" w:rsidRPr="0096303A" w:rsidRDefault="00B77E7E"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42" w:author="Author"/>
                <w:color w:val="auto"/>
                <w:sz w:val="20"/>
                <w:szCs w:val="20"/>
                <w:lang w:val="en-IE"/>
              </w:rPr>
            </w:pPr>
            <w:ins w:id="1243" w:author="Author">
              <w:r>
                <w:rPr>
                  <w:color w:val="auto"/>
                  <w:sz w:val="20"/>
                  <w:szCs w:val="20"/>
                  <w:lang w:val="en-IE"/>
                </w:rPr>
                <w:t>In case of</w:t>
              </w:r>
              <w:r w:rsidR="00D33D65">
                <w:rPr>
                  <w:color w:val="auto"/>
                  <w:sz w:val="20"/>
                  <w:szCs w:val="20"/>
                  <w:lang w:val="en-IE"/>
                </w:rPr>
                <w:t xml:space="preserve"> an upgrade of an existing subscription (e.g 3P to 4P)</w:t>
              </w:r>
              <w:r>
                <w:rPr>
                  <w:color w:val="auto"/>
                  <w:sz w:val="20"/>
                  <w:szCs w:val="20"/>
                  <w:lang w:val="en-IE"/>
                </w:rPr>
                <w:t>,</w:t>
              </w:r>
              <w:r w:rsidR="004D67D0">
                <w:rPr>
                  <w:color w:val="auto"/>
                  <w:sz w:val="20"/>
                  <w:szCs w:val="20"/>
                  <w:lang w:val="en-IE"/>
                </w:rPr>
                <w:t xml:space="preserve"> the </w:t>
              </w:r>
              <w:r>
                <w:rPr>
                  <w:color w:val="auto"/>
                  <w:sz w:val="20"/>
                  <w:szCs w:val="20"/>
                  <w:lang w:val="en-IE"/>
                </w:rPr>
                <w:t>B</w:t>
              </w:r>
              <w:r w:rsidR="004D67D0">
                <w:rPr>
                  <w:color w:val="auto"/>
                  <w:sz w:val="20"/>
                  <w:szCs w:val="20"/>
                  <w:lang w:val="en-IE"/>
                </w:rPr>
                <w:t>A</w:t>
              </w:r>
              <w:r>
                <w:rPr>
                  <w:color w:val="auto"/>
                  <w:sz w:val="20"/>
                  <w:szCs w:val="20"/>
                  <w:lang w:val="en-IE"/>
                </w:rPr>
                <w:t>R</w:t>
              </w:r>
              <w:r w:rsidR="004D67D0">
                <w:rPr>
                  <w:color w:val="auto"/>
                  <w:sz w:val="20"/>
                  <w:szCs w:val="20"/>
                  <w:lang w:val="en-IE"/>
                </w:rPr>
                <w:t xml:space="preserve"> used will be the same of the upgradable existing subscription</w:t>
              </w:r>
              <w:r>
                <w:rPr>
                  <w:color w:val="auto"/>
                  <w:sz w:val="20"/>
                  <w:szCs w:val="20"/>
                  <w:lang w:val="en-IE"/>
                </w:rPr>
                <w:t xml:space="preserve">, and the </w:t>
              </w:r>
              <w:r w:rsidR="00074457">
                <w:rPr>
                  <w:color w:val="auto"/>
                  <w:sz w:val="20"/>
                  <w:szCs w:val="20"/>
                  <w:lang w:val="en-IE"/>
                </w:rPr>
                <w:t>BAR</w:t>
              </w:r>
              <w:r>
                <w:rPr>
                  <w:color w:val="auto"/>
                  <w:sz w:val="20"/>
                  <w:szCs w:val="20"/>
                  <w:lang w:val="en-IE"/>
                </w:rPr>
                <w:t xml:space="preserve"> selection </w:t>
              </w:r>
              <w:r w:rsidRPr="0096303A">
                <w:rPr>
                  <w:b/>
                  <w:color w:val="auto"/>
                  <w:sz w:val="20"/>
                  <w:szCs w:val="20"/>
                  <w:lang w:val="en-IE"/>
                </w:rPr>
                <w:t>will be locked</w:t>
              </w:r>
              <w:r w:rsidR="00D33D65">
                <w:rPr>
                  <w:color w:val="auto"/>
                  <w:sz w:val="20"/>
                  <w:szCs w:val="20"/>
                  <w:lang w:val="en-IE"/>
                </w:rPr>
                <w:t>.</w:t>
              </w:r>
            </w:ins>
          </w:p>
          <w:p w14:paraId="6C9EF96B" w14:textId="75854F17" w:rsidR="003C45F8" w:rsidRDefault="003C45F8"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44" w:author="Author"/>
                <w:color w:val="auto"/>
                <w:sz w:val="20"/>
                <w:szCs w:val="20"/>
                <w:lang w:val="en-IE"/>
              </w:rPr>
            </w:pPr>
            <w:ins w:id="1245" w:author="Author">
              <w:r>
                <w:rPr>
                  <w:color w:val="auto"/>
                  <w:sz w:val="20"/>
                  <w:szCs w:val="20"/>
                  <w:lang w:val="en-IE"/>
                </w:rPr>
                <w:t xml:space="preserve">In case of a PAYG subscription, this activity will </w:t>
              </w:r>
              <w:r w:rsidRPr="003C45F8">
                <w:rPr>
                  <w:b/>
                  <w:color w:val="auto"/>
                  <w:sz w:val="20"/>
                  <w:szCs w:val="20"/>
                  <w:lang w:val="en-IE"/>
                </w:rPr>
                <w:t>not be visible</w:t>
              </w:r>
              <w:r>
                <w:rPr>
                  <w:color w:val="auto"/>
                  <w:sz w:val="20"/>
                  <w:szCs w:val="20"/>
                  <w:lang w:val="en-IE"/>
                </w:rPr>
                <w:t>.</w:t>
              </w:r>
            </w:ins>
          </w:p>
          <w:p w14:paraId="2E3AF4EC" w14:textId="0FFB0890" w:rsidR="00B32E29" w:rsidRDefault="00B32E29" w:rsidP="00B32E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46" w:author="Author"/>
                <w:color w:val="auto"/>
                <w:sz w:val="20"/>
                <w:szCs w:val="18"/>
                <w:lang w:val="en-IE" w:eastAsia="en-US"/>
              </w:rPr>
            </w:pPr>
            <w:ins w:id="1247" w:author="Author">
              <w:r>
                <w:rPr>
                  <w:color w:val="auto"/>
                  <w:sz w:val="20"/>
                  <w:szCs w:val="18"/>
                  <w:lang w:val="en-IE" w:eastAsia="en-US"/>
                </w:rPr>
                <w:t>If the</w:t>
              </w:r>
              <w:r w:rsidRPr="00E73B40">
                <w:rPr>
                  <w:color w:val="auto"/>
                  <w:sz w:val="20"/>
                  <w:szCs w:val="18"/>
                  <w:lang w:val="en-IE" w:eastAsia="en-US"/>
                </w:rPr>
                <w:t xml:space="preserve"> basket </w:t>
              </w:r>
              <w:r>
                <w:rPr>
                  <w:color w:val="auto"/>
                  <w:sz w:val="20"/>
                  <w:szCs w:val="18"/>
                  <w:lang w:val="en-IE" w:eastAsia="en-US"/>
                </w:rPr>
                <w:t xml:space="preserve">does not </w:t>
              </w:r>
              <w:r w:rsidR="00EF3642">
                <w:rPr>
                  <w:color w:val="auto"/>
                  <w:sz w:val="20"/>
                  <w:szCs w:val="18"/>
                  <w:lang w:val="en-IE" w:eastAsia="en-US"/>
                </w:rPr>
                <w:t>contain</w:t>
              </w:r>
              <w:r w:rsidRPr="00E73B40">
                <w:rPr>
                  <w:color w:val="auto"/>
                  <w:sz w:val="20"/>
                  <w:szCs w:val="18"/>
                  <w:lang w:val="en-IE" w:eastAsia="en-US"/>
                </w:rPr>
                <w:t xml:space="preserve">, one single or bundle </w:t>
              </w:r>
              <w:r w:rsidR="008C5D14">
                <w:rPr>
                  <w:color w:val="auto"/>
                  <w:sz w:val="20"/>
                  <w:szCs w:val="18"/>
                  <w:lang w:val="en-IE" w:eastAsia="en-US"/>
                </w:rPr>
                <w:t>pay on bill</w:t>
              </w:r>
              <w:r w:rsidR="008C5D14" w:rsidRPr="00E73B40">
                <w:rPr>
                  <w:color w:val="auto"/>
                  <w:sz w:val="20"/>
                  <w:szCs w:val="18"/>
                  <w:lang w:val="en-IE" w:eastAsia="en-US"/>
                </w:rPr>
                <w:t xml:space="preserve"> </w:t>
              </w:r>
              <w:r w:rsidRPr="00E73B40">
                <w:rPr>
                  <w:color w:val="auto"/>
                  <w:sz w:val="20"/>
                  <w:szCs w:val="18"/>
                  <w:lang w:val="en-IE" w:eastAsia="en-US"/>
                </w:rPr>
                <w:t xml:space="preserve">offer, </w:t>
              </w:r>
              <w:r>
                <w:rPr>
                  <w:color w:val="auto"/>
                  <w:sz w:val="20"/>
                  <w:szCs w:val="20"/>
                  <w:lang w:val="en-IE"/>
                </w:rPr>
                <w:t xml:space="preserve">this activity will </w:t>
              </w:r>
              <w:r w:rsidRPr="003C45F8">
                <w:rPr>
                  <w:b/>
                  <w:color w:val="auto"/>
                  <w:sz w:val="20"/>
                  <w:szCs w:val="20"/>
                  <w:lang w:val="en-IE"/>
                </w:rPr>
                <w:t>not be visible</w:t>
              </w:r>
              <w:r w:rsidRPr="00E73B40">
                <w:rPr>
                  <w:color w:val="auto"/>
                  <w:sz w:val="20"/>
                  <w:szCs w:val="18"/>
                  <w:lang w:val="en-IE" w:eastAsia="en-US"/>
                </w:rPr>
                <w:t>.</w:t>
              </w:r>
            </w:ins>
          </w:p>
          <w:p w14:paraId="3BF905C8" w14:textId="3D9841DF" w:rsidR="00091A90" w:rsidRPr="00B32E29" w:rsidRDefault="00091A90" w:rsidP="00B32E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248" w:author="Author">
              <w:r>
                <w:rPr>
                  <w:color w:val="auto"/>
                  <w:sz w:val="20"/>
                  <w:szCs w:val="18"/>
                  <w:lang w:val="en-IE" w:eastAsia="en-US"/>
                </w:rPr>
                <w:t xml:space="preserve">In case the Customer does not have a Billing profile defined, it must be defined in this step by </w:t>
              </w:r>
              <w:r w:rsidR="0019531D">
                <w:rPr>
                  <w:color w:val="auto"/>
                  <w:sz w:val="20"/>
                  <w:szCs w:val="18"/>
                  <w:lang w:val="en-IE" w:eastAsia="en-US"/>
                </w:rPr>
                <w:t>selecting “N</w:t>
              </w:r>
              <w:r>
                <w:rPr>
                  <w:color w:val="auto"/>
                  <w:sz w:val="20"/>
                  <w:szCs w:val="18"/>
                  <w:lang w:val="en-IE" w:eastAsia="en-US"/>
                </w:rPr>
                <w:t>ew Billing Profile</w:t>
              </w:r>
              <w:r w:rsidR="0019531D">
                <w:rPr>
                  <w:color w:val="auto"/>
                  <w:sz w:val="20"/>
                  <w:szCs w:val="18"/>
                  <w:lang w:val="en-IE" w:eastAsia="en-US"/>
                </w:rPr>
                <w:t>”.</w:t>
              </w:r>
            </w:ins>
          </w:p>
          <w:p w14:paraId="1B220480" w14:textId="3286088F" w:rsidR="006C2143" w:rsidRPr="00E73B40" w:rsidRDefault="006C2143" w:rsidP="006C214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p>
        </w:tc>
      </w:tr>
      <w:tr w:rsidR="00C96053" w:rsidRPr="00E73B40" w14:paraId="0C1AD5F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906DBC9" w14:textId="27DD2D0C" w:rsidR="00C96053" w:rsidRPr="00E73B40" w:rsidRDefault="00C96053"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72A7894" w14:textId="77777777" w:rsidR="00C96053" w:rsidRPr="00E73B40" w:rsidRDefault="00C96053"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736085FA" w14:textId="77777777" w:rsidR="00C96053" w:rsidRPr="00E73B40" w:rsidRDefault="00C96053"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5900BB35" w14:textId="77777777" w:rsidR="00C96053" w:rsidRPr="00E73B40" w:rsidRDefault="00C96053"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C2818" w:rsidRPr="00E73B40" w14:paraId="30C6FB2A" w14:textId="77777777" w:rsidTr="008A5D78">
        <w:trPr>
          <w:trHeight w:val="440"/>
          <w:ins w:id="124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6E69EC" w14:textId="77777777" w:rsidR="004C2818" w:rsidRPr="00E73B40" w:rsidRDefault="004C2818" w:rsidP="008A5D78">
            <w:pPr>
              <w:pStyle w:val="TableText"/>
              <w:keepNext/>
              <w:tabs>
                <w:tab w:val="left" w:pos="567"/>
              </w:tabs>
              <w:spacing w:line="240" w:lineRule="exact"/>
              <w:rPr>
                <w:ins w:id="1250" w:author="Author"/>
                <w:color w:val="auto"/>
                <w:sz w:val="20"/>
                <w:szCs w:val="20"/>
                <w:lang w:val="en-IE"/>
              </w:rPr>
            </w:pPr>
          </w:p>
        </w:tc>
        <w:tc>
          <w:tcPr>
            <w:tcW w:w="4042" w:type="dxa"/>
          </w:tcPr>
          <w:p w14:paraId="452A8000" w14:textId="7BA57912" w:rsidR="004C2818" w:rsidRPr="00064B44"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51" w:author="Author"/>
                <w:color w:val="595959" w:themeColor="text1" w:themeTint="A6"/>
                <w:sz w:val="20"/>
                <w:szCs w:val="18"/>
                <w:lang w:val="en-IE" w:eastAsia="en-US"/>
              </w:rPr>
            </w:pPr>
            <w:ins w:id="1252" w:author="Author">
              <w:r w:rsidRPr="00064B44">
                <w:rPr>
                  <w:color w:val="595959" w:themeColor="text1" w:themeTint="A6"/>
                  <w:sz w:val="20"/>
                  <w:szCs w:val="18"/>
                  <w:lang w:val="en-IE" w:eastAsia="en-US"/>
                </w:rPr>
                <w:t>1</w:t>
              </w:r>
              <w:r>
                <w:rPr>
                  <w:color w:val="595959" w:themeColor="text1" w:themeTint="A6"/>
                  <w:sz w:val="20"/>
                  <w:szCs w:val="18"/>
                  <w:lang w:val="en-IE" w:eastAsia="en-US"/>
                </w:rPr>
                <w:t>8a</w:t>
              </w:r>
              <w:r w:rsidRPr="00064B44">
                <w:rPr>
                  <w:color w:val="595959" w:themeColor="text1" w:themeTint="A6"/>
                  <w:sz w:val="20"/>
                  <w:szCs w:val="18"/>
                  <w:lang w:val="en-IE" w:eastAsia="en-US"/>
                </w:rPr>
                <w:t>. Create billing profile</w:t>
              </w:r>
            </w:ins>
          </w:p>
          <w:p w14:paraId="0A7D636F" w14:textId="77777777" w:rsidR="004C2818"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53" w:author="Author"/>
                <w:color w:val="auto"/>
                <w:sz w:val="20"/>
                <w:szCs w:val="18"/>
                <w:lang w:val="en-IE" w:eastAsia="en-US"/>
              </w:rPr>
            </w:pPr>
            <w:ins w:id="1254" w:author="Author">
              <w:r w:rsidRPr="00E73B40">
                <w:rPr>
                  <w:color w:val="auto"/>
                  <w:sz w:val="20"/>
                  <w:szCs w:val="18"/>
                  <w:lang w:val="en-IE" w:eastAsia="en-US"/>
                </w:rPr>
                <w:t>If the details of a new billing profile were collected, UFE creates the new billing profile under the billing customer on CRM, associating or creating the corresponding contact.</w:t>
              </w:r>
            </w:ins>
          </w:p>
          <w:p w14:paraId="075C4E3A" w14:textId="77777777" w:rsidR="004C2818" w:rsidRPr="00E73B40"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55" w:author="Author"/>
                <w:color w:val="auto"/>
                <w:sz w:val="20"/>
                <w:szCs w:val="18"/>
                <w:lang w:val="en-IE" w:eastAsia="en-US"/>
              </w:rPr>
            </w:pPr>
            <w:ins w:id="1256" w:author="Author">
              <w:r>
                <w:rPr>
                  <w:color w:val="auto"/>
                  <w:sz w:val="20"/>
                  <w:szCs w:val="18"/>
                  <w:lang w:val="en-IE" w:eastAsia="en-US"/>
                </w:rPr>
                <w:t>The billing profile creation will be made before the credit vetting.</w:t>
              </w:r>
            </w:ins>
          </w:p>
          <w:p w14:paraId="2EE2572E" w14:textId="7B31C3AF" w:rsidR="004C2818" w:rsidRPr="00064B44" w:rsidRDefault="004C2818"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57" w:author="Author"/>
                <w:color w:val="595959" w:themeColor="text1" w:themeTint="A6"/>
                <w:sz w:val="20"/>
                <w:szCs w:val="18"/>
                <w:lang w:val="en-IE" w:eastAsia="en-US"/>
              </w:rPr>
            </w:pPr>
            <w:ins w:id="1258" w:author="Author">
              <w:r w:rsidRPr="00E73B40">
                <w:rPr>
                  <w:color w:val="auto"/>
                  <w:sz w:val="20"/>
                  <w:szCs w:val="18"/>
                  <w:lang w:val="en-IE" w:eastAsia="en-US"/>
                </w:rPr>
                <w:t>When successful, UFE shows the success message SM_SAL_3.</w:t>
              </w:r>
            </w:ins>
          </w:p>
        </w:tc>
        <w:tc>
          <w:tcPr>
            <w:tcW w:w="4028" w:type="dxa"/>
          </w:tcPr>
          <w:p w14:paraId="3C374E63" w14:textId="3F2D0EC1" w:rsidR="004C2818" w:rsidRPr="00E73B40"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59" w:author="Author"/>
                <w:color w:val="auto"/>
                <w:sz w:val="20"/>
                <w:szCs w:val="18"/>
                <w:lang w:val="en-IE" w:eastAsia="en-US"/>
              </w:rPr>
            </w:pPr>
            <w:ins w:id="1260" w:author="Author">
              <w:r w:rsidRPr="00E73B40">
                <w:rPr>
                  <w:color w:val="auto"/>
                  <w:sz w:val="20"/>
                  <w:szCs w:val="18"/>
                  <w:lang w:val="en-IE" w:eastAsia="en-US"/>
                </w:rPr>
                <w:t>If any error occurred on the billing customer creation, UFE warns the user with the error message EM_SAL_16 and the business scenario ends.</w:t>
              </w:r>
            </w:ins>
          </w:p>
        </w:tc>
      </w:tr>
      <w:tr w:rsidR="004C2818" w:rsidRPr="00E73B40" w14:paraId="3F74D670"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A91B6FA" w14:textId="77777777" w:rsidR="004C2818" w:rsidRPr="00E73B40" w:rsidRDefault="004C2818" w:rsidP="008A5D78">
            <w:pPr>
              <w:pStyle w:val="TableText"/>
              <w:keepNext/>
              <w:tabs>
                <w:tab w:val="left" w:pos="567"/>
              </w:tabs>
              <w:spacing w:line="240" w:lineRule="exact"/>
              <w:rPr>
                <w:color w:val="auto"/>
                <w:sz w:val="20"/>
                <w:szCs w:val="20"/>
                <w:lang w:val="en-IE"/>
              </w:rPr>
            </w:pPr>
          </w:p>
        </w:tc>
        <w:tc>
          <w:tcPr>
            <w:tcW w:w="4042" w:type="dxa"/>
          </w:tcPr>
          <w:p w14:paraId="0F2274D9" w14:textId="7BA82FAC" w:rsidR="004C2818" w:rsidRPr="00064B44" w:rsidRDefault="004C2818"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sidRPr="00064B44">
              <w:rPr>
                <w:color w:val="595959" w:themeColor="text1" w:themeTint="A6"/>
                <w:sz w:val="20"/>
                <w:szCs w:val="18"/>
                <w:lang w:val="en-IE" w:eastAsia="en-US"/>
              </w:rPr>
              <w:t>1</w:t>
            </w:r>
            <w:r>
              <w:rPr>
                <w:color w:val="595959" w:themeColor="text1" w:themeTint="A6"/>
                <w:sz w:val="20"/>
                <w:szCs w:val="18"/>
                <w:lang w:val="en-IE" w:eastAsia="en-US"/>
              </w:rPr>
              <w:t>8b</w:t>
            </w:r>
            <w:r w:rsidRPr="00064B44">
              <w:rPr>
                <w:color w:val="595959" w:themeColor="text1" w:themeTint="A6"/>
                <w:sz w:val="20"/>
                <w:szCs w:val="18"/>
                <w:lang w:val="en-IE" w:eastAsia="en-US"/>
              </w:rPr>
              <w:t>. Check credit vetting</w:t>
            </w:r>
          </w:p>
          <w:p w14:paraId="7B4BEC7C" w14:textId="78BCDFA2" w:rsidR="004C2818" w:rsidDel="0096303A" w:rsidRDefault="004C2818" w:rsidP="006E7C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261" w:author="Author"/>
                <w:color w:val="auto"/>
                <w:sz w:val="20"/>
                <w:szCs w:val="18"/>
                <w:lang w:val="en-IE" w:eastAsia="en-US"/>
              </w:rPr>
            </w:pPr>
            <w:del w:id="1262" w:author="Author">
              <w:r w:rsidDel="0096303A">
                <w:rPr>
                  <w:color w:val="auto"/>
                  <w:sz w:val="20"/>
                  <w:szCs w:val="18"/>
                  <w:lang w:val="en-IE" w:eastAsia="en-US"/>
                </w:rPr>
                <w:delText xml:space="preserve">This step is only applicable for </w:delText>
              </w:r>
              <w:r w:rsidDel="0096303A">
                <w:rPr>
                  <w:color w:val="auto"/>
                  <w:sz w:val="20"/>
                  <w:szCs w:val="20"/>
                  <w:lang w:val="en-IE"/>
                </w:rPr>
                <w:delText xml:space="preserve">new offers with </w:delText>
              </w:r>
              <w:r w:rsidDel="0096303A">
                <w:rPr>
                  <w:color w:val="auto"/>
                  <w:sz w:val="20"/>
                  <w:szCs w:val="18"/>
                  <w:lang w:val="en-IE" w:eastAsia="en-US"/>
                </w:rPr>
                <w:delText xml:space="preserve">existing customer. For new customer </w:delText>
              </w:r>
              <w:r w:rsidDel="0096303A">
                <w:rPr>
                  <w:color w:val="auto"/>
                  <w:sz w:val="20"/>
                  <w:szCs w:val="20"/>
                  <w:lang w:val="en-IE"/>
                </w:rPr>
                <w:delText>or upgrades of offers of an existing customer</w:delText>
              </w:r>
              <w:r w:rsidDel="0096303A">
                <w:rPr>
                  <w:color w:val="auto"/>
                  <w:sz w:val="20"/>
                  <w:szCs w:val="18"/>
                  <w:lang w:val="en-IE" w:eastAsia="en-US"/>
                </w:rPr>
                <w:delText>, this step is done after the basket is fully configured (Activity 18).</w:delText>
              </w:r>
            </w:del>
          </w:p>
          <w:p w14:paraId="41093DB5" w14:textId="4E7A6DB5" w:rsidR="004C2818" w:rsidRPr="00E73B40" w:rsidRDefault="004C2818" w:rsidP="006E7C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checks the credit vetting on ESB system, sending the relevant details:</w:t>
            </w:r>
          </w:p>
          <w:p w14:paraId="4BEC2585" w14:textId="77777777"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customer information</w:t>
            </w:r>
          </w:p>
          <w:p w14:paraId="652005C6" w14:textId="75167F04"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profile information</w:t>
            </w:r>
          </w:p>
          <w:p w14:paraId="17AE3EA0" w14:textId="05550468"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Basket content, with the price and cost values obtained from quotation (</w:t>
            </w:r>
            <w:ins w:id="1263"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"_Activity_17_\»" </w:instrText>
              </w:r>
              <w:r w:rsidR="0023768E">
                <w:rPr>
                  <w:color w:val="auto"/>
                  <w:sz w:val="20"/>
                  <w:szCs w:val="18"/>
                  <w:lang w:val="en-IE" w:eastAsia="en-US"/>
                </w:rPr>
                <w:fldChar w:fldCharType="separate"/>
              </w:r>
              <w:r w:rsidRPr="0023768E">
                <w:rPr>
                  <w:rStyle w:val="Hyperlink"/>
                  <w:sz w:val="20"/>
                  <w:szCs w:val="18"/>
                  <w:lang w:val="en-IE" w:eastAsia="en-US"/>
                </w:rPr>
                <w:t>Activity 17</w:t>
              </w:r>
              <w:r w:rsidR="0023768E">
                <w:rPr>
                  <w:color w:val="auto"/>
                  <w:sz w:val="20"/>
                  <w:szCs w:val="18"/>
                  <w:lang w:val="en-IE" w:eastAsia="en-US"/>
                </w:rPr>
                <w:fldChar w:fldCharType="end"/>
              </w:r>
            </w:ins>
            <w:r w:rsidRPr="00E73B40">
              <w:rPr>
                <w:color w:val="auto"/>
                <w:sz w:val="20"/>
                <w:szCs w:val="18"/>
                <w:lang w:val="en-IE" w:eastAsia="en-US"/>
              </w:rPr>
              <w:t>)</w:t>
            </w:r>
          </w:p>
          <w:p w14:paraId="6DFA31FF" w14:textId="77777777" w:rsidR="004C2818" w:rsidRPr="00E73B40" w:rsidRDefault="004C2818" w:rsidP="002676A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When the credit vetting check result is Approved, UFE shows the success message SM_SAL_1.</w:t>
            </w:r>
          </w:p>
          <w:p w14:paraId="6C9B6AB2" w14:textId="0E46D0C2" w:rsidR="004C2818" w:rsidRPr="00E73B40" w:rsidRDefault="004C2818" w:rsidP="002676A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credit vetting check result is </w:t>
            </w:r>
            <w:ins w:id="1264" w:author="Author">
              <w:r w:rsidR="003B13E9">
                <w:rPr>
                  <w:color w:val="auto"/>
                  <w:sz w:val="20"/>
                  <w:szCs w:val="18"/>
                  <w:lang w:val="en-IE" w:eastAsia="en-US"/>
                </w:rPr>
                <w:t>advanced payment or deposit</w:t>
              </w:r>
            </w:ins>
            <w:r w:rsidRPr="00E73B40">
              <w:rPr>
                <w:color w:val="auto"/>
                <w:sz w:val="20"/>
                <w:szCs w:val="18"/>
                <w:lang w:val="en-IE" w:eastAsia="en-US"/>
              </w:rPr>
              <w:t>, UFE shows a warning message depending on the condition:</w:t>
            </w:r>
          </w:p>
          <w:p w14:paraId="25754498" w14:textId="51C27FC8" w:rsidR="004C2818" w:rsidRPr="00E73B40" w:rsidRDefault="004C2818" w:rsidP="00A5332B">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Advanced payment: WM_SAL_3</w:t>
            </w:r>
          </w:p>
          <w:p w14:paraId="0DF0FA31" w14:textId="0D846530" w:rsidR="004C2818" w:rsidRPr="00E73B40" w:rsidRDefault="004C2818" w:rsidP="00A5332B">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Deposit: WM_SAL_4</w:t>
            </w:r>
          </w:p>
          <w:p w14:paraId="5B51BBD6" w14:textId="2EA1EB4C" w:rsidR="004C2818" w:rsidRPr="00E73B40" w:rsidDel="00015304" w:rsidRDefault="004C2818" w:rsidP="00C450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265" w:author="Author"/>
                <w:color w:val="auto"/>
                <w:sz w:val="20"/>
                <w:szCs w:val="18"/>
                <w:lang w:val="en-IE" w:eastAsia="en-US"/>
              </w:rPr>
            </w:pPr>
            <w:r w:rsidRPr="00E73B40">
              <w:rPr>
                <w:color w:val="auto"/>
                <w:sz w:val="20"/>
                <w:szCs w:val="18"/>
                <w:lang w:val="en-IE" w:eastAsia="en-US"/>
              </w:rPr>
              <w:t xml:space="preserve">The process continues only when the credit vetting result is Approved or Approved with </w:t>
            </w:r>
            <w:ins w:id="1266" w:author="Author">
              <w:r w:rsidR="00D74A3B">
                <w:rPr>
                  <w:color w:val="auto"/>
                  <w:sz w:val="20"/>
                  <w:szCs w:val="18"/>
                  <w:lang w:val="en-IE" w:eastAsia="en-US"/>
                </w:rPr>
                <w:t xml:space="preserve">one of </w:t>
              </w:r>
              <w:r w:rsidR="00151788">
                <w:rPr>
                  <w:color w:val="auto"/>
                  <w:sz w:val="20"/>
                  <w:szCs w:val="18"/>
                  <w:lang w:val="en-IE" w:eastAsia="en-US"/>
                </w:rPr>
                <w:t xml:space="preserve">the </w:t>
              </w:r>
            </w:ins>
            <w:r w:rsidRPr="00E73B40">
              <w:rPr>
                <w:color w:val="auto"/>
                <w:sz w:val="20"/>
                <w:szCs w:val="18"/>
                <w:lang w:val="en-IE" w:eastAsia="en-US"/>
              </w:rPr>
              <w:t>conditions</w:t>
            </w:r>
            <w:ins w:id="1267" w:author="Author">
              <w:r w:rsidR="00151788">
                <w:rPr>
                  <w:color w:val="auto"/>
                  <w:sz w:val="20"/>
                  <w:szCs w:val="18"/>
                  <w:lang w:val="en-IE" w:eastAsia="en-US"/>
                </w:rPr>
                <w:t xml:space="preserve"> above</w:t>
              </w:r>
            </w:ins>
            <w:r w:rsidRPr="00E73B40">
              <w:rPr>
                <w:color w:val="auto"/>
                <w:sz w:val="20"/>
                <w:szCs w:val="18"/>
                <w:lang w:val="en-IE" w:eastAsia="en-US"/>
              </w:rPr>
              <w:t>.</w:t>
            </w:r>
          </w:p>
          <w:p w14:paraId="6613FAFE" w14:textId="3C6BF7E4" w:rsidR="004C2818" w:rsidRPr="00E73B40" w:rsidDel="00005CE7" w:rsidRDefault="004C2818" w:rsidP="00C450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68" w:author="Author"/>
                <w:del w:id="1269" w:author="Author"/>
                <w:color w:val="auto"/>
                <w:sz w:val="20"/>
                <w:szCs w:val="18"/>
                <w:lang w:val="en-IE" w:eastAsia="en-US"/>
              </w:rPr>
            </w:pPr>
            <w:del w:id="1270" w:author="Author">
              <w:r w:rsidRPr="00E73B40" w:rsidDel="00005CE7">
                <w:rPr>
                  <w:color w:val="auto"/>
                  <w:sz w:val="20"/>
                  <w:szCs w:val="18"/>
                  <w:lang w:val="en-IE" w:eastAsia="en-US"/>
                </w:rPr>
                <w:delText>In case of generating an order for an existing client, the credit vetting will occur in the order submit managed by the OMS.</w:delText>
              </w:r>
            </w:del>
          </w:p>
          <w:p w14:paraId="13254860" w14:textId="60E21FEA" w:rsidR="004C2818" w:rsidRPr="00E73B40" w:rsidRDefault="004C2818" w:rsidP="00880B7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271" w:author="Author">
              <w:del w:id="1272" w:author="Author">
                <w:r w:rsidRPr="00E73B40" w:rsidDel="00015304">
                  <w:rPr>
                    <w:color w:val="auto"/>
                    <w:sz w:val="20"/>
                    <w:szCs w:val="18"/>
                    <w:lang w:val="en-IE" w:eastAsia="en-US"/>
                  </w:rPr>
                  <w:delText>Whenever there is a downgrade (lower monthly fee) or an upgrade (higher monthly fee), there will always be a Credit Vetting. If the monthly fee remains the same, there is no Credit Vetting.</w:delText>
                </w:r>
              </w:del>
            </w:ins>
          </w:p>
        </w:tc>
        <w:tc>
          <w:tcPr>
            <w:tcW w:w="4028" w:type="dxa"/>
          </w:tcPr>
          <w:p w14:paraId="68C66F20" w14:textId="306FFEA3" w:rsidR="004C2818"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73" w:author="Author"/>
                <w:color w:val="auto"/>
                <w:sz w:val="20"/>
                <w:szCs w:val="18"/>
                <w:lang w:val="en-IE" w:eastAsia="en-US"/>
              </w:rPr>
            </w:pPr>
            <w:r w:rsidRPr="00E73B40">
              <w:rPr>
                <w:color w:val="auto"/>
                <w:sz w:val="20"/>
                <w:szCs w:val="18"/>
                <w:lang w:val="en-IE" w:eastAsia="en-US"/>
              </w:rPr>
              <w:t xml:space="preserve">If the credit vetting check result is Referral, UFE warns the user with the </w:t>
            </w:r>
            <w:ins w:id="1274" w:author="Author">
              <w:r>
                <w:rPr>
                  <w:color w:val="auto"/>
                  <w:sz w:val="20"/>
                  <w:szCs w:val="18"/>
                  <w:lang w:val="en-IE" w:eastAsia="en-US"/>
                </w:rPr>
                <w:t xml:space="preserve">warning </w:t>
              </w:r>
            </w:ins>
            <w:r w:rsidRPr="00E73B40">
              <w:rPr>
                <w:color w:val="auto"/>
                <w:sz w:val="20"/>
                <w:szCs w:val="18"/>
                <w:lang w:val="en-IE" w:eastAsia="en-US"/>
              </w:rPr>
              <w:t>message WM_SAL_5</w:t>
            </w:r>
            <w:ins w:id="1275" w:author="Author">
              <w:r>
                <w:rPr>
                  <w:color w:val="auto"/>
                  <w:sz w:val="20"/>
                  <w:szCs w:val="18"/>
                  <w:lang w:val="en-IE" w:eastAsia="en-US"/>
                </w:rPr>
                <w:t xml:space="preserve"> with the referral ID</w:t>
              </w:r>
            </w:ins>
            <w:r w:rsidRPr="00E73B40">
              <w:rPr>
                <w:color w:val="auto"/>
                <w:sz w:val="20"/>
                <w:szCs w:val="18"/>
                <w:lang w:val="en-IE" w:eastAsia="en-US"/>
              </w:rPr>
              <w:t xml:space="preserve">. </w:t>
            </w:r>
            <w:ins w:id="1276" w:author="Author">
              <w:r w:rsidR="00563630">
                <w:rPr>
                  <w:color w:val="auto"/>
                  <w:sz w:val="20"/>
                  <w:szCs w:val="18"/>
                  <w:lang w:val="en-IE" w:eastAsia="en-US"/>
                </w:rPr>
                <w:t>In this case the user may manually save the process.</w:t>
              </w:r>
            </w:ins>
          </w:p>
          <w:p w14:paraId="50A3CD5F" w14:textId="4DC34FA8"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77" w:author="Author"/>
                <w:color w:val="auto"/>
                <w:sz w:val="20"/>
                <w:szCs w:val="18"/>
                <w:lang w:val="en-IE" w:eastAsia="en-US"/>
              </w:rPr>
            </w:pPr>
            <w:r w:rsidRPr="00E73B40">
              <w:rPr>
                <w:color w:val="auto"/>
                <w:sz w:val="20"/>
                <w:szCs w:val="18"/>
                <w:lang w:val="en-IE" w:eastAsia="en-US"/>
              </w:rPr>
              <w:t xml:space="preserve">In this </w:t>
            </w:r>
            <w:ins w:id="1278" w:author="Author">
              <w:r w:rsidR="0080434F">
                <w:rPr>
                  <w:color w:val="auto"/>
                  <w:sz w:val="20"/>
                  <w:szCs w:val="18"/>
                  <w:lang w:val="en-IE" w:eastAsia="en-US"/>
                </w:rPr>
                <w:t>scenario</w:t>
              </w:r>
            </w:ins>
            <w:r w:rsidRPr="00E73B40">
              <w:rPr>
                <w:color w:val="auto"/>
                <w:sz w:val="20"/>
                <w:szCs w:val="18"/>
                <w:lang w:val="en-IE" w:eastAsia="en-US"/>
              </w:rPr>
              <w:t xml:space="preserve">, </w:t>
            </w:r>
            <w:ins w:id="1279" w:author="Author">
              <w:r>
                <w:rPr>
                  <w:color w:val="auto"/>
                  <w:sz w:val="20"/>
                  <w:szCs w:val="18"/>
                  <w:lang w:val="en-IE" w:eastAsia="en-US"/>
                </w:rPr>
                <w:t xml:space="preserve">the user will need to call PowerCurve manually, by pressing the “Get Referral Results” button that will appear for this scenario. The result will then be shown to the user </w:t>
              </w:r>
            </w:ins>
            <w:del w:id="1280" w:author="Author">
              <w:r w:rsidRPr="00E73B40" w:rsidDel="005453EC">
                <w:rPr>
                  <w:color w:val="auto"/>
                  <w:sz w:val="20"/>
                  <w:szCs w:val="18"/>
                  <w:lang w:val="en-IE" w:eastAsia="en-US"/>
                </w:rPr>
                <w:delText>accessing the “Create case” link available on Process Smart Guide, UFE redirects the user to the “Create case” sub-process, sending the basket content and the customer information. The “Create case” sub process behaviour depends on the contextualized billing customer:</w:delText>
              </w:r>
            </w:del>
          </w:p>
          <w:p w14:paraId="370A8CCE" w14:textId="0C066547"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81" w:author="Author"/>
                <w:color w:val="auto"/>
                <w:sz w:val="20"/>
                <w:szCs w:val="18"/>
                <w:lang w:val="en-IE" w:eastAsia="en-US"/>
              </w:rPr>
            </w:pPr>
            <w:del w:id="1282" w:author="Author">
              <w:r w:rsidRPr="00E73B40" w:rsidDel="005453EC">
                <w:rPr>
                  <w:color w:val="auto"/>
                  <w:sz w:val="20"/>
                  <w:szCs w:val="18"/>
                  <w:lang w:val="en-IE" w:eastAsia="en-US"/>
                </w:rPr>
                <w:delText>If there is a contextualized billing customer, the user will just create the case.</w:delText>
              </w:r>
            </w:del>
          </w:p>
          <w:p w14:paraId="2AC885C4" w14:textId="71848908"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83" w:author="Author"/>
                <w:color w:val="auto"/>
                <w:sz w:val="20"/>
                <w:szCs w:val="18"/>
                <w:lang w:val="en-IE" w:eastAsia="en-US"/>
              </w:rPr>
            </w:pPr>
            <w:del w:id="1284" w:author="Author">
              <w:r w:rsidDel="005453EC">
                <w:rPr>
                  <w:color w:val="auto"/>
                  <w:sz w:val="20"/>
                  <w:szCs w:val="18"/>
                  <w:lang w:val="en-GB" w:eastAsia="en-US"/>
                </w:rPr>
                <w:delText>If there is no contextualized billing customer, the user must create a new contact and manually associate it a case.</w:delText>
              </w:r>
            </w:del>
          </w:p>
          <w:p w14:paraId="192CEA6F" w14:textId="24207350" w:rsidR="004C2818"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85" w:author="Author"/>
                <w:color w:val="auto"/>
                <w:sz w:val="20"/>
                <w:szCs w:val="18"/>
                <w:lang w:val="en-IE" w:eastAsia="en-US"/>
              </w:rPr>
            </w:pPr>
            <w:del w:id="1286" w:author="Author">
              <w:r w:rsidRPr="00E73B40" w:rsidDel="005453EC">
                <w:rPr>
                  <w:color w:val="auto"/>
                  <w:sz w:val="20"/>
                  <w:szCs w:val="18"/>
                  <w:lang w:val="en-IE" w:eastAsia="en-US"/>
                </w:rPr>
                <w:delText>For full details on “Create case” sub process, please refer to [4].</w:delText>
              </w:r>
            </w:del>
            <w:ins w:id="1287" w:author="Author">
              <w:r>
                <w:rPr>
                  <w:color w:val="auto"/>
                  <w:sz w:val="20"/>
                  <w:szCs w:val="18"/>
                  <w:lang w:val="en-IE" w:eastAsia="en-US"/>
                </w:rPr>
                <w:t xml:space="preserve">via warning message WM_SAL_10. If the user press the “Next” button, in case of the result of the referral returns advanced payment or deposit, </w:t>
              </w:r>
              <w:del w:id="1288" w:author="Author">
                <w:r w:rsidDel="00AF2AEC">
                  <w:rPr>
                    <w:color w:val="auto"/>
                    <w:sz w:val="20"/>
                    <w:szCs w:val="18"/>
                    <w:lang w:val="en-IE" w:eastAsia="en-US"/>
                  </w:rPr>
                  <w:delText xml:space="preserve">a MEC ID and </w:delText>
                </w:r>
              </w:del>
              <w:r>
                <w:rPr>
                  <w:color w:val="auto"/>
                  <w:sz w:val="20"/>
                  <w:szCs w:val="18"/>
                  <w:lang w:val="en-IE" w:eastAsia="en-US"/>
                </w:rPr>
                <w:t xml:space="preserve">an amount will also be in the response. UFE will then proceed to adding the respective </w:t>
              </w:r>
              <w:del w:id="1289" w:author="Author">
                <w:r w:rsidDel="0094527C">
                  <w:rPr>
                    <w:color w:val="auto"/>
                    <w:sz w:val="20"/>
                    <w:szCs w:val="18"/>
                    <w:lang w:val="en-IE" w:eastAsia="en-US"/>
                  </w:rPr>
                  <w:delText>product</w:delText>
                </w:r>
              </w:del>
              <w:r w:rsidR="0094527C">
                <w:rPr>
                  <w:color w:val="auto"/>
                  <w:sz w:val="20"/>
                  <w:szCs w:val="18"/>
                  <w:lang w:val="en-IE" w:eastAsia="en-US"/>
                </w:rPr>
                <w:t>SP´s</w:t>
              </w:r>
              <w:r>
                <w:rPr>
                  <w:color w:val="auto"/>
                  <w:sz w:val="20"/>
                  <w:szCs w:val="18"/>
                  <w:lang w:val="en-IE" w:eastAsia="en-US"/>
                </w:rPr>
                <w:t xml:space="preserve"> from UFE Catalogue </w:t>
              </w:r>
              <w:r w:rsidR="008E1570">
                <w:rPr>
                  <w:color w:val="auto"/>
                  <w:sz w:val="20"/>
                  <w:szCs w:val="18"/>
                  <w:lang w:val="en-IE" w:eastAsia="en-US"/>
                </w:rPr>
                <w:t>into the basket as a non-orderable item</w:t>
              </w:r>
              <w:r>
                <w:rPr>
                  <w:color w:val="auto"/>
                  <w:sz w:val="20"/>
                  <w:szCs w:val="18"/>
                  <w:lang w:val="en-IE" w:eastAsia="en-US"/>
                </w:rPr>
                <w:t>.</w:t>
              </w:r>
            </w:ins>
          </w:p>
          <w:p w14:paraId="7749C9FB" w14:textId="03C5E1B0" w:rsidR="004C2818" w:rsidRPr="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290" w:author="Author">
              <w:r w:rsidRPr="005453EC">
                <w:rPr>
                  <w:b/>
                  <w:color w:val="auto"/>
                  <w:sz w:val="20"/>
                  <w:szCs w:val="18"/>
                  <w:lang w:val="en-IE" w:eastAsia="en-US"/>
                </w:rPr>
                <w:t>Note:</w:t>
              </w:r>
              <w:r>
                <w:rPr>
                  <w:b/>
                  <w:color w:val="auto"/>
                  <w:sz w:val="20"/>
                  <w:szCs w:val="18"/>
                  <w:lang w:val="en-IE" w:eastAsia="en-US"/>
                </w:rPr>
                <w:t xml:space="preserve"> </w:t>
              </w:r>
              <w:r w:rsidRPr="005453EC">
                <w:rPr>
                  <w:b/>
                  <w:color w:val="auto"/>
                  <w:sz w:val="20"/>
                  <w:szCs w:val="18"/>
                  <w:lang w:val="en-IE" w:eastAsia="en-US"/>
                </w:rPr>
                <w:t>This feature is pending for commercial agreement.</w:t>
              </w:r>
            </w:ins>
          </w:p>
          <w:p w14:paraId="18563D28" w14:textId="57296EB3" w:rsidR="004C2818" w:rsidRPr="00E73B40" w:rsidRDefault="004C2818" w:rsidP="003928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credit vetting check result is Rejected, UFE warns the user with the error message EM_SAL_13 and the business scenario ends.</w:t>
            </w:r>
          </w:p>
        </w:tc>
      </w:tr>
      <w:tr w:rsidR="004C2818" w:rsidRPr="00E73B40" w14:paraId="7770409C" w14:textId="77777777" w:rsidTr="008A5D78">
        <w:trPr>
          <w:trHeight w:val="440"/>
          <w:ins w:id="129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5B27AA6" w14:textId="77777777" w:rsidR="004C2818" w:rsidRPr="00E73B40" w:rsidRDefault="004C2818" w:rsidP="008A5D78">
            <w:pPr>
              <w:pStyle w:val="TableText"/>
              <w:keepNext/>
              <w:tabs>
                <w:tab w:val="left" w:pos="567"/>
              </w:tabs>
              <w:spacing w:line="240" w:lineRule="exact"/>
              <w:rPr>
                <w:ins w:id="1292" w:author="Author"/>
                <w:color w:val="auto"/>
                <w:sz w:val="20"/>
                <w:szCs w:val="20"/>
                <w:lang w:val="en-IE"/>
              </w:rPr>
            </w:pPr>
          </w:p>
        </w:tc>
        <w:tc>
          <w:tcPr>
            <w:tcW w:w="4042" w:type="dxa"/>
          </w:tcPr>
          <w:p w14:paraId="0075DCF5" w14:textId="201BFBE8" w:rsidR="004C2818" w:rsidRPr="00064B44" w:rsidRDefault="004C2818"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93" w:author="Author"/>
                <w:color w:val="595959" w:themeColor="text1" w:themeTint="A6"/>
                <w:sz w:val="20"/>
                <w:szCs w:val="18"/>
                <w:lang w:val="en-IE" w:eastAsia="en-US"/>
              </w:rPr>
            </w:pPr>
            <w:ins w:id="1294"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295" w:author="Author">
              <w:r>
                <w:rPr>
                  <w:color w:val="595959" w:themeColor="text1" w:themeTint="A6"/>
                  <w:sz w:val="20"/>
                  <w:szCs w:val="18"/>
                  <w:lang w:val="en-IE" w:eastAsia="en-US"/>
                </w:rPr>
                <w:t>c</w:t>
              </w:r>
              <w:r w:rsidRPr="00064B44">
                <w:rPr>
                  <w:color w:val="595959" w:themeColor="text1" w:themeTint="A6"/>
                  <w:sz w:val="20"/>
                  <w:szCs w:val="18"/>
                  <w:lang w:val="en-IE" w:eastAsia="en-US"/>
                </w:rPr>
                <w:t xml:space="preserve">. Credit Vetting </w:t>
              </w:r>
              <w:r>
                <w:rPr>
                  <w:color w:val="595959" w:themeColor="text1" w:themeTint="A6"/>
                  <w:sz w:val="20"/>
                  <w:szCs w:val="18"/>
                  <w:lang w:val="en-IE" w:eastAsia="en-US"/>
                </w:rPr>
                <w:t>Workaround</w:t>
              </w:r>
            </w:ins>
          </w:p>
          <w:p w14:paraId="43316709" w14:textId="6516F3B1" w:rsidR="004C2818" w:rsidDel="0096303A" w:rsidRDefault="004C2818" w:rsidP="00CA7E0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96" w:author="Author"/>
                <w:del w:id="1297" w:author="Author"/>
                <w:color w:val="auto"/>
                <w:sz w:val="20"/>
                <w:szCs w:val="18"/>
                <w:lang w:val="en-IE" w:eastAsia="en-US"/>
              </w:rPr>
            </w:pPr>
            <w:ins w:id="1298" w:author="Author">
              <w:del w:id="1299" w:author="Author">
                <w:r w:rsidDel="0096303A">
                  <w:rPr>
                    <w:color w:val="auto"/>
                    <w:sz w:val="20"/>
                    <w:szCs w:val="18"/>
                    <w:lang w:val="en-IE" w:eastAsia="en-US"/>
                  </w:rPr>
                  <w:delText xml:space="preserve">This step is only applicable for </w:delText>
                </w:r>
                <w:r w:rsidDel="0096303A">
                  <w:rPr>
                    <w:color w:val="auto"/>
                    <w:sz w:val="20"/>
                    <w:szCs w:val="20"/>
                    <w:lang w:val="en-IE"/>
                  </w:rPr>
                  <w:delText xml:space="preserve">new offers with </w:delText>
                </w:r>
                <w:r w:rsidDel="0096303A">
                  <w:rPr>
                    <w:color w:val="auto"/>
                    <w:sz w:val="20"/>
                    <w:szCs w:val="18"/>
                    <w:lang w:val="en-IE" w:eastAsia="en-US"/>
                  </w:rPr>
                  <w:delText xml:space="preserve">existing customer. For new customer </w:delText>
                </w:r>
                <w:r w:rsidDel="0096303A">
                  <w:rPr>
                    <w:color w:val="auto"/>
                    <w:sz w:val="20"/>
                    <w:szCs w:val="20"/>
                    <w:lang w:val="en-IE"/>
                  </w:rPr>
                  <w:delText>or upgrades of offers of an existing customer</w:delText>
                </w:r>
                <w:r w:rsidDel="0096303A">
                  <w:rPr>
                    <w:color w:val="auto"/>
                    <w:sz w:val="20"/>
                    <w:szCs w:val="18"/>
                    <w:lang w:val="en-IE" w:eastAsia="en-US"/>
                  </w:rPr>
                  <w:delText>, this step is done after the basket is fully configured (Activity 18).</w:delText>
                </w:r>
              </w:del>
            </w:ins>
          </w:p>
          <w:p w14:paraId="7DCA0B5D" w14:textId="6C9BC3C0" w:rsidR="004C2818"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0" w:author="Author"/>
                <w:color w:val="auto"/>
                <w:sz w:val="20"/>
                <w:szCs w:val="18"/>
                <w:lang w:val="en-IE" w:eastAsia="en-US"/>
              </w:rPr>
            </w:pPr>
            <w:ins w:id="1301" w:author="Author">
              <w:r>
                <w:rPr>
                  <w:color w:val="auto"/>
                  <w:sz w:val="20"/>
                  <w:szCs w:val="18"/>
                  <w:lang w:val="en-IE" w:eastAsia="en-US"/>
                </w:rPr>
                <w:t>Credit vetting workaround will only be possible for a specific user role. If the credit vetting is down due to, for example, technical failure or time out, a manual request must be made.</w:t>
              </w:r>
            </w:ins>
          </w:p>
          <w:p w14:paraId="15CE5A0C" w14:textId="15513C02"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2" w:author="Author"/>
                <w:color w:val="auto"/>
                <w:sz w:val="20"/>
                <w:szCs w:val="18"/>
                <w:lang w:val="en-IE" w:eastAsia="en-US"/>
              </w:rPr>
            </w:pPr>
            <w:ins w:id="1303" w:author="Author">
              <w:r>
                <w:rPr>
                  <w:color w:val="auto"/>
                  <w:sz w:val="20"/>
                  <w:szCs w:val="18"/>
                  <w:lang w:val="en-IE" w:eastAsia="en-US"/>
                </w:rPr>
                <w:t>UFE will show in this case a popup for the user to input the results.</w:t>
              </w:r>
              <w:r w:rsidRPr="00DB1021">
                <w:rPr>
                  <w:color w:val="auto"/>
                  <w:sz w:val="20"/>
                  <w:szCs w:val="18"/>
                  <w:lang w:val="en-IE" w:eastAsia="en-US"/>
                </w:rPr>
                <w:t xml:space="preserve"> </w:t>
              </w:r>
            </w:ins>
          </w:p>
          <w:p w14:paraId="286130CA" w14:textId="2EB1A01A"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4" w:author="Author"/>
                <w:color w:val="auto"/>
                <w:sz w:val="20"/>
                <w:szCs w:val="18"/>
                <w:lang w:val="en-IE" w:eastAsia="en-US"/>
              </w:rPr>
            </w:pPr>
            <w:ins w:id="1305" w:author="Author">
              <w:r>
                <w:rPr>
                  <w:color w:val="auto"/>
                  <w:sz w:val="20"/>
                  <w:szCs w:val="18"/>
                  <w:lang w:val="en-IE" w:eastAsia="en-US"/>
                </w:rPr>
                <w:t>Once the response is obtained via manual process (email), the credit check result must be applied in this popup to resume the process.</w:t>
              </w:r>
            </w:ins>
          </w:p>
          <w:p w14:paraId="0BAF513F" w14:textId="766419C9"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6" w:author="Author"/>
                <w:color w:val="auto"/>
                <w:sz w:val="20"/>
                <w:szCs w:val="18"/>
                <w:lang w:val="en-IE" w:eastAsia="en-US"/>
              </w:rPr>
            </w:pPr>
            <w:ins w:id="1307" w:author="Author">
              <w:r>
                <w:rPr>
                  <w:color w:val="auto"/>
                  <w:sz w:val="20"/>
                  <w:szCs w:val="18"/>
                  <w:lang w:val="en-IE" w:eastAsia="en-US"/>
                </w:rPr>
                <w:t>There are three possible outcomes:</w:t>
              </w:r>
            </w:ins>
          </w:p>
          <w:p w14:paraId="21ACE84E" w14:textId="706D00BC"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08" w:author="Author"/>
                <w:color w:val="auto"/>
                <w:sz w:val="20"/>
                <w:szCs w:val="18"/>
                <w:lang w:val="en-IE" w:eastAsia="en-US"/>
              </w:rPr>
            </w:pPr>
            <w:ins w:id="1309" w:author="Author">
              <w:r w:rsidRPr="00DB1021">
                <w:rPr>
                  <w:b/>
                  <w:color w:val="auto"/>
                  <w:sz w:val="20"/>
                  <w:szCs w:val="18"/>
                  <w:lang w:val="en-IE" w:eastAsia="en-US"/>
                </w:rPr>
                <w:t>Accept:</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w:t>
              </w:r>
              <w:r w:rsidR="00563630">
                <w:rPr>
                  <w:color w:val="auto"/>
                  <w:sz w:val="20"/>
                  <w:szCs w:val="18"/>
                  <w:lang w:val="en-IE" w:eastAsia="en-US"/>
                </w:rPr>
                <w:t xml:space="preserve"> based on an order ID</w:t>
              </w:r>
              <w:r w:rsidRPr="00DB1021">
                <w:rPr>
                  <w:color w:val="auto"/>
                  <w:sz w:val="20"/>
                  <w:szCs w:val="18"/>
                  <w:lang w:val="en-IE" w:eastAsia="en-US"/>
                </w:rPr>
                <w:t>, override the c</w:t>
              </w:r>
              <w:r>
                <w:rPr>
                  <w:color w:val="auto"/>
                  <w:sz w:val="20"/>
                  <w:szCs w:val="18"/>
                  <w:lang w:val="en-IE" w:eastAsia="en-US"/>
                </w:rPr>
                <w:t>redit vetting step, and proceed.</w:t>
              </w:r>
            </w:ins>
          </w:p>
          <w:p w14:paraId="41E97A8E" w14:textId="79B5DB2B"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10" w:author="Author"/>
                <w:color w:val="auto"/>
                <w:sz w:val="20"/>
                <w:szCs w:val="18"/>
                <w:lang w:val="en-IE" w:eastAsia="en-US"/>
              </w:rPr>
            </w:pPr>
            <w:ins w:id="1311" w:author="Author">
              <w:r w:rsidRPr="00DB1021">
                <w:rPr>
                  <w:b/>
                  <w:color w:val="auto"/>
                  <w:sz w:val="20"/>
                  <w:szCs w:val="18"/>
                  <w:lang w:val="en-IE" w:eastAsia="en-US"/>
                </w:rPr>
                <w:t>Rejected:</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w:t>
              </w:r>
              <w:r w:rsidR="00563630">
                <w:rPr>
                  <w:color w:val="auto"/>
                  <w:sz w:val="20"/>
                  <w:szCs w:val="18"/>
                  <w:lang w:val="en-IE" w:eastAsia="en-US"/>
                </w:rPr>
                <w:t xml:space="preserve"> based on an order ID</w:t>
              </w:r>
              <w:r w:rsidRPr="00DB1021">
                <w:rPr>
                  <w:color w:val="auto"/>
                  <w:sz w:val="20"/>
                  <w:szCs w:val="18"/>
                  <w:lang w:val="en-IE" w:eastAsia="en-US"/>
                </w:rPr>
                <w:t xml:space="preserve"> and </w:t>
              </w:r>
              <w:r>
                <w:rPr>
                  <w:color w:val="auto"/>
                  <w:sz w:val="20"/>
                  <w:szCs w:val="18"/>
                  <w:lang w:val="en-IE" w:eastAsia="en-US"/>
                </w:rPr>
                <w:t>c</w:t>
              </w:r>
              <w:r w:rsidRPr="00DB1021">
                <w:rPr>
                  <w:color w:val="auto"/>
                  <w:sz w:val="20"/>
                  <w:szCs w:val="18"/>
                  <w:lang w:val="en-IE" w:eastAsia="en-US"/>
                </w:rPr>
                <w:t>ancel it.</w:t>
              </w:r>
              <w:r>
                <w:rPr>
                  <w:color w:val="auto"/>
                  <w:sz w:val="20"/>
                  <w:szCs w:val="18"/>
                  <w:lang w:val="en-IE" w:eastAsia="en-US"/>
                </w:rPr>
                <w:t xml:space="preserve"> </w:t>
              </w:r>
            </w:ins>
          </w:p>
          <w:p w14:paraId="2A7334C4" w14:textId="468A7EDF" w:rsidR="004C2818" w:rsidRPr="00A70A89" w:rsidRDefault="00A70A89"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12" w:author="Author"/>
                <w:color w:val="auto"/>
                <w:sz w:val="20"/>
                <w:szCs w:val="18"/>
                <w:lang w:val="en-IE" w:eastAsia="en-US"/>
              </w:rPr>
            </w:pPr>
            <w:ins w:id="1313" w:author="Author">
              <w:del w:id="1314" w:author="Author">
                <w:r w:rsidRPr="00B86A1A" w:rsidDel="00151788">
                  <w:rPr>
                    <w:b/>
                    <w:color w:val="auto"/>
                    <w:sz w:val="20"/>
                    <w:szCs w:val="18"/>
                    <w:highlight w:val="yellow"/>
                    <w:lang w:val="en-IE" w:eastAsia="en-US"/>
                  </w:rPr>
                  <w:delText>Accept with conditions</w:delText>
                </w:r>
              </w:del>
              <w:r w:rsidR="00151788">
                <w:rPr>
                  <w:b/>
                  <w:color w:val="auto"/>
                  <w:sz w:val="20"/>
                  <w:szCs w:val="18"/>
                  <w:lang w:val="en-IE" w:eastAsia="en-US"/>
                </w:rPr>
                <w:t>Advanced Payment / Deposit</w:t>
              </w:r>
              <w:r w:rsidRPr="00A70A89">
                <w:rPr>
                  <w:b/>
                  <w:color w:val="auto"/>
                  <w:sz w:val="20"/>
                  <w:szCs w:val="18"/>
                  <w:lang w:val="en-IE" w:eastAsia="en-US"/>
                </w:rPr>
                <w:t>:</w:t>
              </w:r>
              <w:r w:rsidRPr="00A70A89">
                <w:rPr>
                  <w:color w:val="auto"/>
                  <w:sz w:val="20"/>
                  <w:szCs w:val="18"/>
                  <w:lang w:val="en-IE" w:eastAsia="en-US"/>
                </w:rPr>
                <w:t xml:space="preserve"> User will retrieve the order based on an order ID and will manually override the credit vetting step by selecting the relevant charge type (advance payment or deposit with the associated MEC ID defined in UFE_RD_183 in order to get from UFE Catalogue the respective product). The amount is also required in order to proceed.</w:t>
              </w:r>
              <w:del w:id="1315" w:author="Author">
                <w:r w:rsidR="004C2818" w:rsidRPr="00A70A89" w:rsidDel="00A70A89">
                  <w:rPr>
                    <w:b/>
                    <w:color w:val="auto"/>
                    <w:sz w:val="20"/>
                    <w:szCs w:val="18"/>
                    <w:lang w:val="en-IE" w:eastAsia="en-US"/>
                  </w:rPr>
                  <w:delText>Accept with conditions:</w:delText>
                </w:r>
                <w:r w:rsidR="004C2818" w:rsidRPr="00A70A89" w:rsidDel="00A70A89">
                  <w:rPr>
                    <w:color w:val="auto"/>
                    <w:sz w:val="20"/>
                    <w:szCs w:val="18"/>
                    <w:lang w:val="en-IE" w:eastAsia="en-US"/>
                  </w:rPr>
                  <w:delText xml:space="preserve"> User will retrieve the order</w:delText>
                </w:r>
                <w:r w:rsidR="00563630" w:rsidRPr="00A70A89" w:rsidDel="00A70A89">
                  <w:rPr>
                    <w:color w:val="auto"/>
                    <w:sz w:val="20"/>
                    <w:szCs w:val="18"/>
                    <w:lang w:val="en-IE" w:eastAsia="en-US"/>
                  </w:rPr>
                  <w:delText xml:space="preserve"> based on an order ID</w:delText>
                </w:r>
                <w:r w:rsidR="004C2818" w:rsidRPr="00A70A89" w:rsidDel="00A70A89">
                  <w:rPr>
                    <w:color w:val="auto"/>
                    <w:sz w:val="20"/>
                    <w:szCs w:val="18"/>
                    <w:lang w:val="en-IE" w:eastAsia="en-US"/>
                  </w:rPr>
                  <w:delText>, override the credit vetting step by manually adding</w:delText>
                </w:r>
                <w:r w:rsidR="00D40BC2" w:rsidRPr="00A70A89" w:rsidDel="00A70A89">
                  <w:rPr>
                    <w:color w:val="auto"/>
                    <w:sz w:val="20"/>
                    <w:szCs w:val="18"/>
                    <w:lang w:val="en-IE" w:eastAsia="en-US"/>
                  </w:rPr>
                  <w:delText>selecting</w:delText>
                </w:r>
                <w:r w:rsidR="004C2818" w:rsidRPr="00A70A89" w:rsidDel="00A70A89">
                  <w:rPr>
                    <w:color w:val="auto"/>
                    <w:sz w:val="20"/>
                    <w:szCs w:val="18"/>
                    <w:lang w:val="en-IE" w:eastAsia="en-US"/>
                  </w:rPr>
                  <w:delText xml:space="preserve"> the relevant MEC ID</w:delText>
                </w:r>
                <w:r w:rsidR="00D40BC2" w:rsidRPr="00A70A89" w:rsidDel="00A70A89">
                  <w:rPr>
                    <w:color w:val="auto"/>
                    <w:sz w:val="20"/>
                    <w:szCs w:val="18"/>
                    <w:lang w:val="en-IE" w:eastAsia="en-US"/>
                  </w:rPr>
                  <w:delText>charge type (</w:delText>
                </w:r>
                <w:r w:rsidR="000018D9" w:rsidRPr="00A70A89" w:rsidDel="00A70A89">
                  <w:rPr>
                    <w:color w:val="auto"/>
                    <w:sz w:val="20"/>
                    <w:szCs w:val="18"/>
                    <w:lang w:val="en-IE" w:eastAsia="en-US"/>
                  </w:rPr>
                  <w:delText>advance payment or deposit with the associated MEC ID is defined in UFE_RD_183 in order to get from UFE Catalogue the respective product</w:delText>
                </w:r>
                <w:r w:rsidR="00D40BC2" w:rsidRPr="00A70A89" w:rsidDel="00A70A89">
                  <w:rPr>
                    <w:color w:val="auto"/>
                    <w:sz w:val="20"/>
                    <w:szCs w:val="18"/>
                    <w:lang w:val="en-IE" w:eastAsia="en-US"/>
                  </w:rPr>
                  <w:delText>advance payment or deposit)</w:delText>
                </w:r>
                <w:r w:rsidR="004C2818" w:rsidRPr="00A70A89" w:rsidDel="00A70A89">
                  <w:rPr>
                    <w:color w:val="auto"/>
                    <w:sz w:val="20"/>
                    <w:szCs w:val="18"/>
                    <w:lang w:val="en-IE" w:eastAsia="en-US"/>
                  </w:rPr>
                  <w:delText>, amount (captured automatically) and proceed.</w:delText>
                </w:r>
              </w:del>
            </w:ins>
          </w:p>
          <w:p w14:paraId="4B17F0F2" w14:textId="757C6828" w:rsidR="004C2818" w:rsidRPr="00E73B40" w:rsidRDefault="00563630"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16" w:author="Author"/>
                <w:color w:val="439782"/>
                <w:sz w:val="20"/>
                <w:szCs w:val="18"/>
                <w:lang w:val="en-IE" w:eastAsia="en-US"/>
              </w:rPr>
            </w:pPr>
            <w:ins w:id="1317" w:author="Author">
              <w:r w:rsidRPr="00563630">
                <w:rPr>
                  <w:color w:val="auto"/>
                  <w:sz w:val="20"/>
                  <w:szCs w:val="18"/>
                  <w:lang w:val="en-IE" w:eastAsia="en-US"/>
                </w:rPr>
                <w:t>One</w:t>
              </w:r>
              <w:r>
                <w:rPr>
                  <w:color w:val="auto"/>
                  <w:sz w:val="20"/>
                  <w:szCs w:val="18"/>
                  <w:lang w:val="en-IE" w:eastAsia="en-US"/>
                </w:rPr>
                <w:t xml:space="preserve"> of these values must be picked from the list and provide the additional details depending on the result type selected.</w:t>
              </w:r>
            </w:ins>
          </w:p>
        </w:tc>
        <w:tc>
          <w:tcPr>
            <w:tcW w:w="4028" w:type="dxa"/>
          </w:tcPr>
          <w:p w14:paraId="7083480E" w14:textId="6F57C8F4" w:rsidR="004C2818" w:rsidRPr="00E73B40" w:rsidRDefault="004C2818"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8" w:author="Author"/>
                <w:color w:val="auto"/>
                <w:sz w:val="20"/>
                <w:szCs w:val="18"/>
                <w:lang w:val="en-IE" w:eastAsia="en-US"/>
              </w:rPr>
            </w:pPr>
            <w:ins w:id="1319" w:author="Author">
              <w:r w:rsidRPr="00E73B40">
                <w:rPr>
                  <w:color w:val="auto"/>
                  <w:sz w:val="20"/>
                  <w:szCs w:val="18"/>
                  <w:lang w:val="en-IE" w:eastAsia="en-US"/>
                </w:rPr>
                <w:t>If any error occurs trying to check credit vetting</w:t>
              </w:r>
              <w:r>
                <w:rPr>
                  <w:color w:val="auto"/>
                  <w:sz w:val="20"/>
                  <w:szCs w:val="18"/>
                  <w:lang w:val="en-IE" w:eastAsia="en-US"/>
                </w:rPr>
                <w:t xml:space="preserve"> in </w:t>
              </w:r>
              <w:r w:rsidRPr="00D54256">
                <w:rPr>
                  <w:i/>
                  <w:color w:val="auto"/>
                  <w:sz w:val="20"/>
                  <w:szCs w:val="18"/>
                  <w:lang w:val="en-IE" w:eastAsia="en-US"/>
                </w:rPr>
                <w:t>step 1</w:t>
              </w:r>
            </w:ins>
            <w:r>
              <w:rPr>
                <w:i/>
                <w:color w:val="auto"/>
                <w:sz w:val="20"/>
                <w:szCs w:val="18"/>
                <w:lang w:val="en-IE" w:eastAsia="en-US"/>
              </w:rPr>
              <w:t>8</w:t>
            </w:r>
            <w:ins w:id="1320" w:author="Author">
              <w:r w:rsidRPr="00D54256">
                <w:rPr>
                  <w:i/>
                  <w:color w:val="auto"/>
                  <w:sz w:val="20"/>
                  <w:szCs w:val="18"/>
                  <w:lang w:val="en-IE" w:eastAsia="en-US"/>
                </w:rPr>
                <w:t>a</w:t>
              </w:r>
              <w:r w:rsidRPr="00E73B40">
                <w:rPr>
                  <w:color w:val="auto"/>
                  <w:sz w:val="20"/>
                  <w:szCs w:val="18"/>
                  <w:lang w:val="en-IE" w:eastAsia="en-US"/>
                </w:rPr>
                <w:t>, UFE warns the user w</w:t>
              </w:r>
              <w:r>
                <w:rPr>
                  <w:color w:val="auto"/>
                  <w:sz w:val="20"/>
                  <w:szCs w:val="18"/>
                  <w:lang w:val="en-IE" w:eastAsia="en-US"/>
                </w:rPr>
                <w:t>ith the error message EM_SAL_12 and a specific user will be able to input the result manually.</w:t>
              </w:r>
            </w:ins>
          </w:p>
        </w:tc>
      </w:tr>
      <w:tr w:rsidR="004C2818" w:rsidRPr="00E73B40" w14:paraId="491B79B8" w14:textId="77777777" w:rsidTr="008A5D78">
        <w:trPr>
          <w:trHeight w:val="440"/>
          <w:ins w:id="132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DB19807" w14:textId="77777777" w:rsidR="004C2818" w:rsidRPr="00E73B40" w:rsidRDefault="004C2818" w:rsidP="008A5D78">
            <w:pPr>
              <w:pStyle w:val="TableText"/>
              <w:keepNext/>
              <w:tabs>
                <w:tab w:val="left" w:pos="567"/>
              </w:tabs>
              <w:spacing w:line="240" w:lineRule="exact"/>
              <w:rPr>
                <w:ins w:id="1322" w:author="Author"/>
                <w:color w:val="auto"/>
                <w:sz w:val="20"/>
                <w:szCs w:val="20"/>
                <w:lang w:val="en-IE"/>
              </w:rPr>
            </w:pPr>
          </w:p>
        </w:tc>
        <w:tc>
          <w:tcPr>
            <w:tcW w:w="4042" w:type="dxa"/>
          </w:tcPr>
          <w:p w14:paraId="0DB94EEC" w14:textId="15C52BBC" w:rsidR="004C2818" w:rsidRPr="00064B44" w:rsidRDefault="004C2818"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23" w:author="Author"/>
                <w:color w:val="595959" w:themeColor="text1" w:themeTint="A6"/>
                <w:sz w:val="20"/>
                <w:szCs w:val="18"/>
                <w:lang w:val="en-IE" w:eastAsia="en-US"/>
              </w:rPr>
            </w:pPr>
            <w:ins w:id="1324"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325" w:author="Author">
              <w:r>
                <w:rPr>
                  <w:color w:val="595959" w:themeColor="text1" w:themeTint="A6"/>
                  <w:sz w:val="20"/>
                  <w:szCs w:val="18"/>
                  <w:lang w:val="en-IE" w:eastAsia="en-US"/>
                </w:rPr>
                <w:t>d</w:t>
              </w:r>
              <w:r w:rsidRPr="00064B44">
                <w:rPr>
                  <w:color w:val="595959" w:themeColor="text1" w:themeTint="A6"/>
                  <w:sz w:val="20"/>
                  <w:szCs w:val="18"/>
                  <w:lang w:val="en-IE" w:eastAsia="en-US"/>
                </w:rPr>
                <w:t xml:space="preserve">. Credit Vetting </w:t>
              </w:r>
              <w:r>
                <w:rPr>
                  <w:color w:val="595959" w:themeColor="text1" w:themeTint="A6"/>
                  <w:sz w:val="20"/>
                  <w:szCs w:val="18"/>
                  <w:lang w:val="en-IE" w:eastAsia="en-US"/>
                </w:rPr>
                <w:t>Override</w:t>
              </w:r>
            </w:ins>
          </w:p>
          <w:p w14:paraId="37BE0D7F" w14:textId="482B7EC6"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26" w:author="Author"/>
                <w:color w:val="auto"/>
                <w:sz w:val="20"/>
                <w:szCs w:val="18"/>
                <w:lang w:val="en-IE" w:eastAsia="en-US"/>
              </w:rPr>
            </w:pPr>
            <w:ins w:id="1327" w:author="Author">
              <w:r>
                <w:rPr>
                  <w:color w:val="auto"/>
                  <w:sz w:val="20"/>
                  <w:szCs w:val="18"/>
                  <w:lang w:val="en-IE" w:eastAsia="en-US"/>
                </w:rPr>
                <w:t>It will be possible to override the credit vetting, for a specific user role.</w:t>
              </w:r>
            </w:ins>
          </w:p>
          <w:p w14:paraId="4C693521" w14:textId="47AB439A"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28" w:author="Author"/>
                <w:color w:val="auto"/>
                <w:sz w:val="20"/>
                <w:szCs w:val="18"/>
                <w:lang w:val="en-IE" w:eastAsia="en-US"/>
              </w:rPr>
            </w:pPr>
            <w:ins w:id="1329" w:author="Author">
              <w:r>
                <w:rPr>
                  <w:color w:val="auto"/>
                  <w:sz w:val="20"/>
                  <w:szCs w:val="18"/>
                  <w:lang w:val="en-IE" w:eastAsia="en-US"/>
                </w:rPr>
                <w:t>This means that UFE will not call make the check credit vetting and will proceed with the flow.</w:t>
              </w:r>
            </w:ins>
          </w:p>
          <w:p w14:paraId="076C15D0" w14:textId="3F3C05E3"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30" w:author="Author"/>
                <w:color w:val="auto"/>
                <w:sz w:val="20"/>
                <w:szCs w:val="18"/>
                <w:lang w:val="en-IE" w:eastAsia="en-US"/>
              </w:rPr>
            </w:pPr>
            <w:ins w:id="1331" w:author="Author">
              <w:r>
                <w:rPr>
                  <w:color w:val="auto"/>
                  <w:sz w:val="20"/>
                  <w:szCs w:val="18"/>
                  <w:lang w:val="en-IE" w:eastAsia="en-US"/>
                </w:rPr>
                <w:t>The user can enable/disable credit vetting override by toggling the respective button in the upper right corner of the process. By toggling the button, UFE will show the respective warning messages:</w:t>
              </w:r>
            </w:ins>
          </w:p>
          <w:p w14:paraId="4ADEC253" w14:textId="3E9DC06D" w:rsidR="004C2818"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1332" w:author="Author"/>
                <w:color w:val="auto"/>
                <w:sz w:val="20"/>
                <w:szCs w:val="18"/>
                <w:lang w:val="en-IE" w:eastAsia="en-US"/>
              </w:rPr>
            </w:pPr>
            <w:ins w:id="1333" w:author="Author">
              <w:r>
                <w:rPr>
                  <w:color w:val="auto"/>
                  <w:sz w:val="20"/>
                  <w:szCs w:val="18"/>
                  <w:lang w:val="en-IE" w:eastAsia="en-US"/>
                </w:rPr>
                <w:t>Enabling: WM_SAL_25</w:t>
              </w:r>
            </w:ins>
          </w:p>
          <w:p w14:paraId="312210BF" w14:textId="2A5BCCB7" w:rsidR="004C2818" w:rsidRPr="00B05BB7"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1334" w:author="Author"/>
                <w:color w:val="auto"/>
                <w:sz w:val="20"/>
                <w:szCs w:val="18"/>
                <w:lang w:val="en-IE" w:eastAsia="en-US"/>
              </w:rPr>
            </w:pPr>
            <w:ins w:id="1335" w:author="Author">
              <w:r>
                <w:rPr>
                  <w:color w:val="auto"/>
                  <w:sz w:val="20"/>
                  <w:szCs w:val="18"/>
                  <w:lang w:val="en-IE" w:eastAsia="en-US"/>
                </w:rPr>
                <w:t>Disabling: WM_SAL_26</w:t>
              </w:r>
            </w:ins>
          </w:p>
        </w:tc>
        <w:tc>
          <w:tcPr>
            <w:tcW w:w="4028" w:type="dxa"/>
          </w:tcPr>
          <w:p w14:paraId="02E93ED1" w14:textId="3FF0DDB9" w:rsidR="004C2818" w:rsidRPr="00E73B40" w:rsidRDefault="004C2818"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36" w:author="Author"/>
                <w:color w:val="auto"/>
                <w:sz w:val="20"/>
                <w:szCs w:val="18"/>
                <w:lang w:val="en-IE" w:eastAsia="en-US"/>
              </w:rPr>
            </w:pPr>
            <w:ins w:id="1337" w:author="Author">
              <w:r>
                <w:rPr>
                  <w:color w:val="auto"/>
                  <w:sz w:val="20"/>
                  <w:szCs w:val="18"/>
                  <w:lang w:val="en-IE" w:eastAsia="en-US"/>
                </w:rPr>
                <w:t>-</w:t>
              </w:r>
            </w:ins>
          </w:p>
        </w:tc>
      </w:tr>
      <w:tr w:rsidR="004C2818" w:rsidRPr="00E73B40" w14:paraId="28697661"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F9CC73C" w14:textId="5ED1D05A" w:rsidR="004C2818" w:rsidRPr="00E73B40" w:rsidRDefault="004C2818" w:rsidP="008A5D78">
            <w:pPr>
              <w:pStyle w:val="TableText"/>
              <w:keepNext/>
              <w:tabs>
                <w:tab w:val="left" w:pos="567"/>
              </w:tabs>
              <w:spacing w:line="240" w:lineRule="exact"/>
              <w:rPr>
                <w:color w:val="auto"/>
                <w:sz w:val="20"/>
                <w:szCs w:val="20"/>
                <w:lang w:val="en-IE"/>
              </w:rPr>
            </w:pPr>
          </w:p>
        </w:tc>
        <w:tc>
          <w:tcPr>
            <w:tcW w:w="4042" w:type="dxa"/>
          </w:tcPr>
          <w:p w14:paraId="17E86A29" w14:textId="104D4457" w:rsidR="004C2818" w:rsidRPr="00064B44" w:rsidRDefault="004C2818" w:rsidP="00347E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sidRPr="00064B44">
              <w:rPr>
                <w:color w:val="595959" w:themeColor="text1" w:themeTint="A6"/>
                <w:sz w:val="20"/>
                <w:szCs w:val="18"/>
                <w:lang w:val="en-IE" w:eastAsia="en-US"/>
              </w:rPr>
              <w:t>1</w:t>
            </w:r>
            <w:r>
              <w:rPr>
                <w:color w:val="595959" w:themeColor="text1" w:themeTint="A6"/>
                <w:sz w:val="20"/>
                <w:szCs w:val="18"/>
                <w:lang w:val="en-IE" w:eastAsia="en-US"/>
              </w:rPr>
              <w:t>8e</w:t>
            </w:r>
            <w:r w:rsidRPr="00064B44">
              <w:rPr>
                <w:color w:val="595959" w:themeColor="text1" w:themeTint="A6"/>
                <w:sz w:val="20"/>
                <w:szCs w:val="18"/>
                <w:lang w:val="en-IE" w:eastAsia="en-US"/>
              </w:rPr>
              <w:t>. Go to the next step</w:t>
            </w:r>
          </w:p>
          <w:p w14:paraId="3824BDF7" w14:textId="7F822ECC" w:rsidR="004C2818" w:rsidRPr="00E73B40" w:rsidRDefault="004C2818" w:rsidP="00697F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D</w:t>
            </w:r>
            <w:r w:rsidRPr="00E73B40">
              <w:rPr>
                <w:color w:val="auto"/>
                <w:sz w:val="20"/>
                <w:szCs w:val="18"/>
                <w:lang w:val="en-IE" w:eastAsia="en-US"/>
              </w:rPr>
              <w:t>epending on where the process is running:</w:t>
            </w:r>
          </w:p>
          <w:p w14:paraId="4E17C07E" w14:textId="3BBA288C"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ins w:id="1338" w:author="Author">
              <w:r w:rsidR="00851405">
                <w:rPr>
                  <w:color w:val="auto"/>
                  <w:sz w:val="20"/>
                  <w:szCs w:val="18"/>
                  <w:lang w:val="en-IE" w:eastAsia="en-US"/>
                </w:rPr>
                <w:fldChar w:fldCharType="begin"/>
              </w:r>
              <w:r w:rsidR="00851405">
                <w:rPr>
                  <w:color w:val="auto"/>
                  <w:sz w:val="20"/>
                  <w:szCs w:val="18"/>
                  <w:lang w:val="en-IE" w:eastAsia="en-US"/>
                </w:rPr>
                <w:instrText xml:space="preserve"> HYPERLINK  \l "_Activity_19_\»" </w:instrText>
              </w:r>
              <w:r w:rsidR="00851405">
                <w:rPr>
                  <w:color w:val="auto"/>
                  <w:sz w:val="20"/>
                  <w:szCs w:val="18"/>
                  <w:lang w:val="en-IE" w:eastAsia="en-US"/>
                </w:rPr>
                <w:fldChar w:fldCharType="separate"/>
              </w:r>
              <w:r w:rsidRPr="00851405">
                <w:rPr>
                  <w:rStyle w:val="Hyperlink"/>
                  <w:sz w:val="20"/>
                  <w:szCs w:val="18"/>
                  <w:lang w:val="en-IE" w:eastAsia="en-US"/>
                </w:rPr>
                <w:t>Activity 19</w:t>
              </w:r>
              <w:r w:rsidR="00851405">
                <w:rPr>
                  <w:color w:val="auto"/>
                  <w:sz w:val="20"/>
                  <w:szCs w:val="18"/>
                  <w:lang w:val="en-IE" w:eastAsia="en-US"/>
                </w:rPr>
                <w:fldChar w:fldCharType="end"/>
              </w:r>
            </w:ins>
            <w:r w:rsidRPr="00E73B40">
              <w:rPr>
                <w:color w:val="auto"/>
                <w:sz w:val="20"/>
                <w:szCs w:val="18"/>
                <w:lang w:val="en-IE" w:eastAsia="en-US"/>
              </w:rPr>
              <w:t>).</w:t>
            </w:r>
          </w:p>
          <w:p w14:paraId="3C943418" w14:textId="57A6BBE3"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Shop: </w:t>
            </w:r>
            <w:ins w:id="1339" w:author="Author">
              <w:r w:rsidRPr="00E73B40">
                <w:rPr>
                  <w:color w:val="auto"/>
                  <w:sz w:val="20"/>
                  <w:szCs w:val="18"/>
                  <w:lang w:val="en-IE" w:eastAsia="en-US"/>
                </w:rPr>
                <w:t>UFE sends the user to Confirmation step (</w:t>
              </w:r>
              <w:r w:rsidR="00851405">
                <w:rPr>
                  <w:color w:val="auto"/>
                  <w:sz w:val="20"/>
                  <w:szCs w:val="18"/>
                  <w:lang w:val="en-IE" w:eastAsia="en-US"/>
                </w:rPr>
                <w:fldChar w:fldCharType="begin"/>
              </w:r>
              <w:r w:rsidR="00851405">
                <w:rPr>
                  <w:color w:val="auto"/>
                  <w:sz w:val="20"/>
                  <w:szCs w:val="18"/>
                  <w:lang w:val="en-IE" w:eastAsia="en-US"/>
                </w:rPr>
                <w:instrText xml:space="preserve"> HYPERLINK  \l "_Activity_20_\»" </w:instrText>
              </w:r>
              <w:r w:rsidR="00851405">
                <w:rPr>
                  <w:color w:val="auto"/>
                  <w:sz w:val="20"/>
                  <w:szCs w:val="18"/>
                  <w:lang w:val="en-IE" w:eastAsia="en-US"/>
                </w:rPr>
                <w:fldChar w:fldCharType="separate"/>
              </w:r>
              <w:r w:rsidRPr="00851405">
                <w:rPr>
                  <w:rStyle w:val="Hyperlink"/>
                  <w:sz w:val="20"/>
                  <w:szCs w:val="18"/>
                  <w:lang w:val="en-IE" w:eastAsia="en-US"/>
                </w:rPr>
                <w:t>Activity 20</w:t>
              </w:r>
              <w:r w:rsidR="00851405">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851405">
                <w:rPr>
                  <w:color w:val="auto"/>
                  <w:sz w:val="20"/>
                  <w:szCs w:val="18"/>
                  <w:lang w:val="en-IE" w:eastAsia="en-US"/>
                </w:rPr>
                <w:fldChar w:fldCharType="begin"/>
              </w:r>
              <w:r w:rsidR="00851405">
                <w:rPr>
                  <w:color w:val="auto"/>
                  <w:sz w:val="20"/>
                  <w:szCs w:val="18"/>
                  <w:lang w:val="en-IE" w:eastAsia="en-US"/>
                </w:rPr>
                <w:instrText xml:space="preserve"> HYPERLINK  \l "_Activity_19_\»" </w:instrText>
              </w:r>
              <w:r w:rsidR="00851405">
                <w:rPr>
                  <w:color w:val="auto"/>
                  <w:sz w:val="20"/>
                  <w:szCs w:val="18"/>
                  <w:lang w:val="en-IE" w:eastAsia="en-US"/>
                </w:rPr>
                <w:fldChar w:fldCharType="separate"/>
              </w:r>
              <w:r w:rsidRPr="00851405">
                <w:rPr>
                  <w:rStyle w:val="Hyperlink"/>
                  <w:sz w:val="20"/>
                  <w:szCs w:val="18"/>
                  <w:lang w:val="en-IE" w:eastAsia="en-US"/>
                </w:rPr>
                <w:t>Activity 19</w:t>
              </w:r>
              <w:r w:rsidR="00851405">
                <w:rPr>
                  <w:color w:val="auto"/>
                  <w:sz w:val="20"/>
                  <w:szCs w:val="18"/>
                  <w:lang w:val="en-IE" w:eastAsia="en-US"/>
                </w:rPr>
                <w:fldChar w:fldCharType="end"/>
              </w:r>
            </w:ins>
            <w:r w:rsidRPr="00E73B40">
              <w:rPr>
                <w:color w:val="auto"/>
                <w:sz w:val="20"/>
                <w:szCs w:val="18"/>
                <w:lang w:val="en-IE" w:eastAsia="en-US"/>
              </w:rPr>
              <w:t>).</w:t>
            </w:r>
          </w:p>
        </w:tc>
        <w:tc>
          <w:tcPr>
            <w:tcW w:w="4028" w:type="dxa"/>
          </w:tcPr>
          <w:p w14:paraId="1C9F5AC2" w14:textId="28B0D6B2" w:rsidR="004C2818" w:rsidRPr="00E73B40" w:rsidRDefault="004C2818"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4C2818" w:rsidRPr="00E73B40" w14:paraId="587E5924" w14:textId="77777777" w:rsidTr="008A5D78">
        <w:trPr>
          <w:trHeight w:val="440"/>
          <w:ins w:id="134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FD2D2BA" w14:textId="77777777" w:rsidR="004C2818" w:rsidRPr="00E73B40" w:rsidRDefault="004C2818" w:rsidP="008A5D78">
            <w:pPr>
              <w:pStyle w:val="TableText"/>
              <w:keepNext/>
              <w:tabs>
                <w:tab w:val="left" w:pos="567"/>
              </w:tabs>
              <w:spacing w:line="240" w:lineRule="exact"/>
              <w:rPr>
                <w:ins w:id="1341" w:author="Author"/>
                <w:color w:val="auto"/>
                <w:sz w:val="20"/>
                <w:szCs w:val="20"/>
                <w:lang w:val="en-IE"/>
              </w:rPr>
            </w:pPr>
          </w:p>
        </w:tc>
        <w:tc>
          <w:tcPr>
            <w:tcW w:w="4042" w:type="dxa"/>
          </w:tcPr>
          <w:p w14:paraId="0E30D68C" w14:textId="6EC53A9D" w:rsidR="004C2818" w:rsidRPr="00064B44" w:rsidRDefault="004C2818"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42" w:author="Author"/>
                <w:color w:val="595959" w:themeColor="text1" w:themeTint="A6"/>
                <w:sz w:val="20"/>
                <w:szCs w:val="18"/>
                <w:lang w:val="en-IE" w:eastAsia="en-US"/>
              </w:rPr>
            </w:pPr>
            <w:ins w:id="1343"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344" w:author="Author">
              <w:r>
                <w:rPr>
                  <w:color w:val="595959" w:themeColor="text1" w:themeTint="A6"/>
                  <w:sz w:val="20"/>
                  <w:szCs w:val="18"/>
                  <w:lang w:val="en-IE" w:eastAsia="en-US"/>
                </w:rPr>
                <w:t>f</w:t>
              </w:r>
              <w:r w:rsidRPr="00064B44">
                <w:rPr>
                  <w:color w:val="595959" w:themeColor="text1" w:themeTint="A6"/>
                  <w:sz w:val="20"/>
                  <w:szCs w:val="18"/>
                  <w:lang w:val="en-IE" w:eastAsia="en-US"/>
                </w:rPr>
                <w:t>. Direct Debit Mandatory</w:t>
              </w:r>
            </w:ins>
          </w:p>
          <w:p w14:paraId="0B1A768D" w14:textId="77777777" w:rsidR="004C2818" w:rsidRDefault="004C2818" w:rsidP="00C960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45" w:author="Author"/>
                <w:color w:val="auto"/>
                <w:sz w:val="20"/>
                <w:szCs w:val="18"/>
                <w:lang w:val="en-IE" w:eastAsia="en-US"/>
              </w:rPr>
            </w:pPr>
            <w:ins w:id="1346" w:author="Author">
              <w:r>
                <w:rPr>
                  <w:color w:val="auto"/>
                  <w:sz w:val="20"/>
                  <w:szCs w:val="18"/>
                  <w:lang w:val="en-IE" w:eastAsia="en-US"/>
                </w:rPr>
                <w:t>The pay by direct debit will be mandatory in the scenarios of an offer (Mobile or Fixed).</w:t>
              </w:r>
            </w:ins>
          </w:p>
          <w:p w14:paraId="75EAEC54" w14:textId="1142C68F" w:rsidR="00E17934" w:rsidRDefault="00E17934" w:rsidP="00C960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47" w:author="Author"/>
                <w:color w:val="439782"/>
                <w:sz w:val="20"/>
                <w:szCs w:val="18"/>
                <w:lang w:val="en-IE" w:eastAsia="en-US"/>
              </w:rPr>
            </w:pPr>
            <w:ins w:id="1348" w:author="Author">
              <w:r>
                <w:rPr>
                  <w:color w:val="auto"/>
                  <w:sz w:val="20"/>
                  <w:szCs w:val="18"/>
                  <w:lang w:val="en-IE" w:eastAsia="en-US"/>
                </w:rPr>
                <w:t>Direct debit may be by IBAN, with Credit Card or Debit Card.</w:t>
              </w:r>
            </w:ins>
          </w:p>
        </w:tc>
        <w:tc>
          <w:tcPr>
            <w:tcW w:w="4028" w:type="dxa"/>
          </w:tcPr>
          <w:p w14:paraId="50794CA6" w14:textId="50A3EBA0" w:rsidR="004C2818" w:rsidRPr="00E73B40" w:rsidRDefault="004C2818"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49" w:author="Author"/>
                <w:color w:val="auto"/>
                <w:sz w:val="20"/>
                <w:szCs w:val="18"/>
                <w:lang w:val="en-IE" w:eastAsia="en-US"/>
              </w:rPr>
            </w:pPr>
            <w:ins w:id="1350" w:author="Author">
              <w:r>
                <w:rPr>
                  <w:color w:val="auto"/>
                  <w:sz w:val="20"/>
                  <w:szCs w:val="18"/>
                  <w:lang w:val="en-IE" w:eastAsia="en-US"/>
                </w:rPr>
                <w:t>-</w:t>
              </w:r>
            </w:ins>
          </w:p>
        </w:tc>
      </w:tr>
    </w:tbl>
    <w:p w14:paraId="23880E7A" w14:textId="77777777" w:rsidR="00613576" w:rsidRPr="00613576" w:rsidRDefault="00613576" w:rsidP="00613576">
      <w:pPr>
        <w:rPr>
          <w:ins w:id="1351" w:author="Author"/>
          <w:lang w:val="en-IE"/>
        </w:rPr>
      </w:pPr>
    </w:p>
    <w:p w14:paraId="0BB9D682" w14:textId="2D568F6D" w:rsidR="00BF6397" w:rsidRPr="00E73B40" w:rsidDel="00E460E2" w:rsidRDefault="00BF6397" w:rsidP="00BF6397">
      <w:pPr>
        <w:pStyle w:val="Heading4"/>
        <w:rPr>
          <w:del w:id="1352" w:author="Author"/>
          <w:lang w:val="en-IE"/>
        </w:rPr>
      </w:pPr>
      <w:del w:id="1353" w:author="Author">
        <w:r w:rsidRPr="00E73B40" w:rsidDel="00E460E2">
          <w:rPr>
            <w:lang w:val="en-IE"/>
          </w:rPr>
          <w:lastRenderedPageBreak/>
          <w:delText xml:space="preserve">Phase </w:delText>
        </w:r>
        <w:r w:rsidR="00AE1F6A" w:rsidDel="00E460E2">
          <w:rPr>
            <w:lang w:val="en-IE"/>
          </w:rPr>
          <w:delText>V</w:delText>
        </w:r>
        <w:r w:rsidRPr="00E73B40" w:rsidDel="00E460E2">
          <w:rPr>
            <w:lang w:val="en-IE"/>
          </w:rPr>
          <w:delText xml:space="preserve"> – Installation</w:delText>
        </w:r>
      </w:del>
    </w:p>
    <w:p w14:paraId="4EED7FFB" w14:textId="637FFDF0" w:rsidR="00ED1F33" w:rsidRPr="00E73B40" w:rsidDel="00E460E2" w:rsidRDefault="0078669D" w:rsidP="00ED1F33">
      <w:pPr>
        <w:pStyle w:val="Heading5"/>
        <w:keepNext/>
        <w:rPr>
          <w:del w:id="1354" w:author="Author"/>
          <w:lang w:val="en-IE"/>
        </w:rPr>
      </w:pPr>
      <w:del w:id="1355" w:author="Author">
        <w:r w:rsidRPr="00E73B40" w:rsidDel="00E460E2">
          <w:rPr>
            <w:lang w:val="en-IE"/>
          </w:rPr>
          <w:delText xml:space="preserve">Alternative </w:delText>
        </w:r>
        <w:r w:rsidR="00ED1F33" w:rsidRPr="00E73B40" w:rsidDel="00E460E2">
          <w:rPr>
            <w:lang w:val="en-IE"/>
          </w:rPr>
          <w:delText xml:space="preserve">Activity </w:delText>
        </w:r>
        <w:r w:rsidR="008D2BAA" w:rsidDel="00E460E2">
          <w:rPr>
            <w:lang w:val="en-IE"/>
          </w:rPr>
          <w:delText>19</w:delText>
        </w:r>
        <w:r w:rsidR="00B870C9" w:rsidRPr="00E73B40" w:rsidDel="00E460E2">
          <w:rPr>
            <w:lang w:val="en-IE"/>
          </w:rPr>
          <w:delText xml:space="preserve"> </w:delText>
        </w:r>
        <w:r w:rsidR="00ED1F33" w:rsidRPr="00E73B40" w:rsidDel="00E460E2">
          <w:rPr>
            <w:lang w:val="en-IE"/>
          </w:rPr>
          <w:delText>» Schedule installation</w:delText>
        </w:r>
      </w:del>
    </w:p>
    <w:tbl>
      <w:tblPr>
        <w:tblStyle w:val="CelFocus1"/>
        <w:tblW w:w="0" w:type="auto"/>
        <w:tblLook w:val="04A0" w:firstRow="1" w:lastRow="0" w:firstColumn="1" w:lastColumn="0" w:noHBand="0" w:noVBand="1"/>
      </w:tblPr>
      <w:tblGrid>
        <w:gridCol w:w="1522"/>
        <w:gridCol w:w="4042"/>
        <w:gridCol w:w="4028"/>
      </w:tblGrid>
      <w:tr w:rsidR="00ED1F33" w:rsidRPr="00E73B40" w:rsidDel="00E460E2" w14:paraId="0A348AC3" w14:textId="1AB504F0" w:rsidTr="0078669D">
        <w:trPr>
          <w:cnfStyle w:val="100000000000" w:firstRow="1" w:lastRow="0" w:firstColumn="0" w:lastColumn="0" w:oddVBand="0" w:evenVBand="0" w:oddHBand="0" w:evenHBand="0" w:firstRowFirstColumn="0" w:firstRowLastColumn="0" w:lastRowFirstColumn="0" w:lastRowLastColumn="0"/>
          <w:trHeight w:val="426"/>
          <w:del w:id="1356"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8539980" w14:textId="200FD6ED" w:rsidR="00ED1F33" w:rsidRPr="00E73B40" w:rsidDel="00E460E2" w:rsidRDefault="00ED1F33" w:rsidP="008A5D78">
            <w:pPr>
              <w:jc w:val="left"/>
              <w:rPr>
                <w:del w:id="1357" w:author="Author"/>
                <w:b w:val="0"/>
                <w:sz w:val="20"/>
                <w:szCs w:val="20"/>
                <w:lang w:val="en-IE"/>
              </w:rPr>
            </w:pPr>
            <w:del w:id="1358" w:author="Author">
              <w:r w:rsidRPr="00E73B40" w:rsidDel="00E460E2">
                <w:rPr>
                  <w:sz w:val="20"/>
                  <w:szCs w:val="20"/>
                  <w:lang w:val="en-IE"/>
                </w:rPr>
                <w:delText>Activity Specification</w:delText>
              </w:r>
            </w:del>
          </w:p>
        </w:tc>
      </w:tr>
      <w:tr w:rsidR="00ED1F33" w:rsidRPr="00E73B40" w:rsidDel="00E460E2" w14:paraId="33262037" w14:textId="188C426E" w:rsidTr="008A5D78">
        <w:trPr>
          <w:trHeight w:hRule="exact" w:val="756"/>
          <w:del w:id="135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CBC045A" w14:textId="4D46AFE1" w:rsidR="00ED1F33" w:rsidRPr="00E73B40" w:rsidDel="00E460E2" w:rsidRDefault="00ED1F33" w:rsidP="008A5D78">
            <w:pPr>
              <w:pStyle w:val="TableText"/>
              <w:keepNext/>
              <w:spacing w:before="0" w:after="0" w:line="240" w:lineRule="exact"/>
              <w:rPr>
                <w:del w:id="1360" w:author="Author"/>
                <w:color w:val="auto"/>
                <w:sz w:val="20"/>
                <w:szCs w:val="20"/>
                <w:lang w:val="en-IE"/>
              </w:rPr>
            </w:pPr>
            <w:del w:id="1361" w:author="Author">
              <w:r w:rsidRPr="00E73B40" w:rsidDel="00E460E2">
                <w:rPr>
                  <w:color w:val="auto"/>
                  <w:sz w:val="20"/>
                  <w:szCs w:val="20"/>
                  <w:lang w:val="en-IE"/>
                </w:rPr>
                <w:delText>Actor(s)</w:delText>
              </w:r>
            </w:del>
          </w:p>
        </w:tc>
        <w:tc>
          <w:tcPr>
            <w:tcW w:w="8070" w:type="dxa"/>
            <w:gridSpan w:val="2"/>
            <w:vAlign w:val="center"/>
          </w:tcPr>
          <w:p w14:paraId="73FFBC4C" w14:textId="3208D5EA"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62" w:author="Author"/>
                <w:color w:val="auto"/>
                <w:sz w:val="20"/>
                <w:szCs w:val="20"/>
                <w:lang w:val="en-IE"/>
              </w:rPr>
            </w:pPr>
            <w:del w:id="1363" w:author="Author">
              <w:r w:rsidRPr="00E73B40" w:rsidDel="00E460E2">
                <w:rPr>
                  <w:color w:val="auto"/>
                  <w:sz w:val="20"/>
                  <w:szCs w:val="20"/>
                  <w:lang w:val="en-IE"/>
                </w:rPr>
                <w:delText>CSR in Call Centre</w:delText>
              </w:r>
            </w:del>
          </w:p>
          <w:p w14:paraId="34E79404" w14:textId="529E28B3"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64" w:author="Author"/>
                <w:color w:val="auto"/>
                <w:sz w:val="20"/>
                <w:szCs w:val="20"/>
                <w:lang w:val="en-IE"/>
              </w:rPr>
            </w:pPr>
            <w:del w:id="1365" w:author="Author">
              <w:r w:rsidRPr="00E73B40" w:rsidDel="00E460E2">
                <w:rPr>
                  <w:color w:val="auto"/>
                  <w:sz w:val="20"/>
                  <w:szCs w:val="20"/>
                  <w:lang w:val="en-IE"/>
                </w:rPr>
                <w:delText>Agent in Shop</w:delText>
              </w:r>
            </w:del>
          </w:p>
        </w:tc>
      </w:tr>
      <w:tr w:rsidR="00ED1F33" w:rsidRPr="00E73B40" w:rsidDel="00E460E2" w14:paraId="501F699D" w14:textId="0B2D3C99" w:rsidTr="008A5D78">
        <w:trPr>
          <w:trHeight w:hRule="exact" w:val="397"/>
          <w:del w:id="136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AEB1C0" w14:textId="5E5CD363" w:rsidR="00ED1F33" w:rsidRPr="00E73B40" w:rsidDel="00E460E2" w:rsidRDefault="00ED1F33" w:rsidP="008A5D78">
            <w:pPr>
              <w:pStyle w:val="TableText"/>
              <w:keepNext/>
              <w:spacing w:before="0" w:after="0" w:line="240" w:lineRule="exact"/>
              <w:rPr>
                <w:del w:id="1367" w:author="Author"/>
                <w:color w:val="auto"/>
                <w:sz w:val="20"/>
                <w:szCs w:val="20"/>
                <w:lang w:val="en-IE"/>
              </w:rPr>
            </w:pPr>
            <w:del w:id="1368" w:author="Author">
              <w:r w:rsidRPr="00E73B40" w:rsidDel="00E460E2">
                <w:rPr>
                  <w:color w:val="auto"/>
                  <w:sz w:val="20"/>
                  <w:szCs w:val="20"/>
                  <w:lang w:val="en-IE"/>
                </w:rPr>
                <w:delText>System</w:delText>
              </w:r>
            </w:del>
          </w:p>
        </w:tc>
        <w:tc>
          <w:tcPr>
            <w:tcW w:w="8070" w:type="dxa"/>
            <w:gridSpan w:val="2"/>
            <w:vAlign w:val="center"/>
          </w:tcPr>
          <w:p w14:paraId="40E5EF70" w14:textId="1E890FBB"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69" w:author="Author"/>
                <w:color w:val="auto"/>
                <w:sz w:val="20"/>
                <w:szCs w:val="20"/>
                <w:lang w:val="en-IE"/>
              </w:rPr>
            </w:pPr>
            <w:del w:id="1370" w:author="Author">
              <w:r w:rsidRPr="00E73B40" w:rsidDel="00E460E2">
                <w:rPr>
                  <w:color w:val="auto"/>
                  <w:sz w:val="20"/>
                  <w:szCs w:val="20"/>
                  <w:lang w:val="en-IE"/>
                </w:rPr>
                <w:delText>UFE</w:delText>
              </w:r>
            </w:del>
          </w:p>
        </w:tc>
      </w:tr>
      <w:tr w:rsidR="00ED1F33" w:rsidRPr="00E73B40" w:rsidDel="00E460E2" w14:paraId="207B2F00" w14:textId="5171A201" w:rsidTr="008A5D78">
        <w:trPr>
          <w:trHeight w:val="440"/>
          <w:del w:id="1371" w:author="Author"/>
        </w:trPr>
        <w:tc>
          <w:tcPr>
            <w:cnfStyle w:val="001000000000" w:firstRow="0" w:lastRow="0" w:firstColumn="1" w:lastColumn="0" w:oddVBand="0" w:evenVBand="0" w:oddHBand="0" w:evenHBand="0" w:firstRowFirstColumn="0" w:firstRowLastColumn="0" w:lastRowFirstColumn="0" w:lastRowLastColumn="0"/>
            <w:tcW w:w="1522" w:type="dxa"/>
          </w:tcPr>
          <w:p w14:paraId="60238247" w14:textId="30D648B3" w:rsidR="00ED1F33" w:rsidRPr="00E73B40" w:rsidDel="00E460E2" w:rsidRDefault="00ED1F33" w:rsidP="008A5D78">
            <w:pPr>
              <w:pStyle w:val="TableText"/>
              <w:keepNext/>
              <w:spacing w:line="240" w:lineRule="exact"/>
              <w:rPr>
                <w:del w:id="1372" w:author="Author"/>
                <w:color w:val="auto"/>
                <w:sz w:val="20"/>
                <w:szCs w:val="20"/>
                <w:lang w:val="en-IE"/>
              </w:rPr>
            </w:pPr>
            <w:del w:id="1373" w:author="Author">
              <w:r w:rsidRPr="00E73B40" w:rsidDel="00E460E2">
                <w:rPr>
                  <w:color w:val="auto"/>
                  <w:sz w:val="20"/>
                  <w:szCs w:val="20"/>
                  <w:lang w:val="en-IE"/>
                </w:rPr>
                <w:delText>Screen Name</w:delText>
              </w:r>
            </w:del>
          </w:p>
        </w:tc>
        <w:tc>
          <w:tcPr>
            <w:tcW w:w="8070" w:type="dxa"/>
            <w:gridSpan w:val="2"/>
          </w:tcPr>
          <w:p w14:paraId="4D49BA41" w14:textId="1E698720" w:rsidR="00ED1F33" w:rsidRPr="00E73B40" w:rsidDel="00E460E2" w:rsidRDefault="00ED1F3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74" w:author="Author"/>
                <w:color w:val="auto"/>
                <w:sz w:val="20"/>
                <w:szCs w:val="20"/>
                <w:lang w:val="en-IE"/>
              </w:rPr>
            </w:pPr>
            <w:del w:id="1375" w:author="Author">
              <w:r w:rsidRPr="00E73B40" w:rsidDel="00E460E2">
                <w:rPr>
                  <w:color w:val="auto"/>
                  <w:sz w:val="20"/>
                  <w:szCs w:val="20"/>
                  <w:lang w:val="en-IE"/>
                </w:rPr>
                <w:delText>Installation details step</w:delText>
              </w:r>
            </w:del>
          </w:p>
        </w:tc>
      </w:tr>
      <w:tr w:rsidR="00ED1F33" w:rsidRPr="00E73B40" w:rsidDel="00E460E2" w14:paraId="7039DC78" w14:textId="6B982E5C" w:rsidTr="008A5D78">
        <w:trPr>
          <w:trHeight w:val="440"/>
          <w:del w:id="1376" w:author="Author"/>
        </w:trPr>
        <w:tc>
          <w:tcPr>
            <w:cnfStyle w:val="001000000000" w:firstRow="0" w:lastRow="0" w:firstColumn="1" w:lastColumn="0" w:oddVBand="0" w:evenVBand="0" w:oddHBand="0" w:evenHBand="0" w:firstRowFirstColumn="0" w:firstRowLastColumn="0" w:lastRowFirstColumn="0" w:lastRowLastColumn="0"/>
            <w:tcW w:w="1522" w:type="dxa"/>
          </w:tcPr>
          <w:p w14:paraId="30C6CF3E" w14:textId="1013206A" w:rsidR="00ED1F33" w:rsidRPr="00E73B40" w:rsidDel="00E460E2" w:rsidRDefault="00ED1F33" w:rsidP="008A5D78">
            <w:pPr>
              <w:pStyle w:val="TableText"/>
              <w:keepNext/>
              <w:spacing w:line="240" w:lineRule="exact"/>
              <w:rPr>
                <w:del w:id="1377" w:author="Author"/>
                <w:b w:val="0"/>
                <w:color w:val="auto"/>
                <w:sz w:val="20"/>
                <w:szCs w:val="20"/>
                <w:lang w:val="en-IE"/>
              </w:rPr>
            </w:pPr>
            <w:del w:id="1378" w:author="Author">
              <w:r w:rsidRPr="00E73B40" w:rsidDel="00E460E2">
                <w:rPr>
                  <w:color w:val="auto"/>
                  <w:sz w:val="20"/>
                  <w:szCs w:val="20"/>
                  <w:lang w:val="en-IE"/>
                </w:rPr>
                <w:delText>Description</w:delText>
              </w:r>
            </w:del>
          </w:p>
        </w:tc>
        <w:tc>
          <w:tcPr>
            <w:tcW w:w="8070" w:type="dxa"/>
            <w:gridSpan w:val="2"/>
          </w:tcPr>
          <w:p w14:paraId="39FB19D3" w14:textId="53FD463B" w:rsidR="0078669D" w:rsidDel="00E460E2" w:rsidRDefault="0078669D" w:rsidP="00AE4ED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79" w:author="Author"/>
                <w:del w:id="1380" w:author="Author"/>
                <w:color w:val="auto"/>
                <w:sz w:val="20"/>
                <w:szCs w:val="20"/>
                <w:lang w:val="en-IE"/>
              </w:rPr>
            </w:pPr>
            <w:del w:id="1381" w:author="Author">
              <w:r w:rsidRPr="00E73B40" w:rsidDel="00E460E2">
                <w:rPr>
                  <w:color w:val="auto"/>
                  <w:sz w:val="20"/>
                  <w:szCs w:val="20"/>
                  <w:lang w:val="en-IE"/>
                </w:rPr>
                <w:delText>The user chooses one of the available slots for the technician visit</w:delText>
              </w:r>
              <w:r w:rsidR="00D92BC3" w:rsidRPr="00E73B40" w:rsidDel="00E460E2">
                <w:rPr>
                  <w:color w:val="auto"/>
                  <w:sz w:val="20"/>
                  <w:szCs w:val="20"/>
                  <w:lang w:val="en-IE"/>
                </w:rPr>
                <w:delText xml:space="preserve"> and goes to the next step.</w:delText>
              </w:r>
            </w:del>
          </w:p>
          <w:p w14:paraId="39B5CFDD" w14:textId="580FFF07" w:rsidR="0099325F" w:rsidRPr="0099325F" w:rsidDel="00E460E2" w:rsidRDefault="0099325F" w:rsidP="00AE4ED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82" w:author="Author"/>
                <w:color w:val="auto"/>
                <w:sz w:val="20"/>
                <w:szCs w:val="20"/>
                <w:lang w:val="en-IE"/>
              </w:rPr>
            </w:pPr>
            <w:ins w:id="1383" w:author="Author">
              <w:del w:id="1384" w:author="Author">
                <w:r w:rsidDel="00E460E2">
                  <w:rPr>
                    <w:color w:val="auto"/>
                    <w:sz w:val="20"/>
                    <w:szCs w:val="20"/>
                    <w:lang w:val="en-IE"/>
                  </w:rPr>
                  <w:delText xml:space="preserve">If the feasibility response is that a line is not necessary or is already existent, this step </w:delText>
                </w:r>
                <w:r w:rsidRPr="0099325F" w:rsidDel="00E460E2">
                  <w:rPr>
                    <w:b/>
                    <w:color w:val="auto"/>
                    <w:sz w:val="20"/>
                    <w:szCs w:val="20"/>
                    <w:lang w:val="en-IE"/>
                  </w:rPr>
                  <w:delText>will not appear</w:delText>
                </w:r>
                <w:r w:rsidDel="00E460E2">
                  <w:rPr>
                    <w:color w:val="auto"/>
                    <w:sz w:val="20"/>
                    <w:szCs w:val="20"/>
                    <w:lang w:val="en-IE"/>
                  </w:rPr>
                  <w:delText>.</w:delText>
                </w:r>
              </w:del>
            </w:ins>
          </w:p>
          <w:p w14:paraId="658D13B4" w14:textId="17D1EDB0" w:rsidR="00ED1F33" w:rsidRPr="00E73B40" w:rsidDel="00E460E2" w:rsidRDefault="00AE4ED3" w:rsidP="009D606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85" w:author="Author"/>
                <w:color w:val="auto"/>
                <w:sz w:val="20"/>
                <w:szCs w:val="20"/>
                <w:lang w:val="en-IE"/>
              </w:rPr>
            </w:pPr>
            <w:del w:id="1386" w:author="Author">
              <w:r w:rsidRPr="00B72B94" w:rsidDel="00E460E2">
                <w:rPr>
                  <w:b/>
                  <w:color w:val="auto"/>
                  <w:sz w:val="20"/>
                  <w:szCs w:val="20"/>
                  <w:lang w:val="en-IE"/>
                </w:rPr>
                <w:delText>Note:</w:delText>
              </w:r>
              <w:r w:rsidRPr="00E73B40" w:rsidDel="00E460E2">
                <w:rPr>
                  <w:color w:val="auto"/>
                  <w:sz w:val="20"/>
                  <w:szCs w:val="20"/>
                  <w:lang w:val="en-IE"/>
                </w:rPr>
                <w:delText xml:space="preserve"> this activity is only performed if the basket contains, at least, one fixed offer that requires a technician visit. This information is </w:delText>
              </w:r>
              <w:r w:rsidR="009D6061" w:rsidRPr="00E73B40" w:rsidDel="00E460E2">
                <w:rPr>
                  <w:color w:val="auto"/>
                  <w:sz w:val="20"/>
                  <w:szCs w:val="20"/>
                  <w:lang w:val="en-IE"/>
                </w:rPr>
                <w:delText>an offer’s attribute in MEC.</w:delText>
              </w:r>
            </w:del>
          </w:p>
        </w:tc>
      </w:tr>
      <w:tr w:rsidR="00466693" w:rsidRPr="00E73B40" w:rsidDel="00E460E2" w14:paraId="66CADBF6" w14:textId="3E8179D5" w:rsidTr="008A5D78">
        <w:trPr>
          <w:trHeight w:val="440"/>
          <w:del w:id="138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6CBE000" w14:textId="11566F43" w:rsidR="00466693" w:rsidRPr="00E73B40" w:rsidDel="00E460E2" w:rsidRDefault="00466693" w:rsidP="008A5D78">
            <w:pPr>
              <w:pStyle w:val="TableText"/>
              <w:keepNext/>
              <w:tabs>
                <w:tab w:val="left" w:pos="567"/>
              </w:tabs>
              <w:spacing w:line="240" w:lineRule="exact"/>
              <w:rPr>
                <w:del w:id="1388" w:author="Author"/>
                <w:color w:val="auto"/>
                <w:sz w:val="20"/>
                <w:szCs w:val="20"/>
                <w:lang w:val="en-IE"/>
              </w:rPr>
            </w:pPr>
            <w:del w:id="1389" w:author="Author">
              <w:r w:rsidRPr="00E73B40" w:rsidDel="00E460E2">
                <w:rPr>
                  <w:color w:val="auto"/>
                  <w:sz w:val="20"/>
                  <w:szCs w:val="20"/>
                  <w:lang w:val="en-IE"/>
                </w:rPr>
                <w:delText>Automations</w:delText>
              </w:r>
            </w:del>
          </w:p>
          <w:p w14:paraId="065D5C4F" w14:textId="3BF70EF1" w:rsidR="00466693" w:rsidRPr="00E73B40" w:rsidDel="00E460E2" w:rsidRDefault="00466693" w:rsidP="008A5D78">
            <w:pPr>
              <w:pStyle w:val="TableText"/>
              <w:keepNext/>
              <w:tabs>
                <w:tab w:val="left" w:pos="567"/>
              </w:tabs>
              <w:spacing w:line="240" w:lineRule="exact"/>
              <w:rPr>
                <w:del w:id="1390" w:author="Author"/>
                <w:color w:val="auto"/>
                <w:sz w:val="20"/>
                <w:szCs w:val="20"/>
                <w:lang w:val="en-IE"/>
              </w:rPr>
            </w:pPr>
          </w:p>
        </w:tc>
        <w:tc>
          <w:tcPr>
            <w:tcW w:w="4042" w:type="dxa"/>
            <w:shd w:val="clear" w:color="auto" w:fill="D8D7D5"/>
          </w:tcPr>
          <w:p w14:paraId="46AB035D" w14:textId="2E49B6B5" w:rsidR="00466693" w:rsidRPr="00E73B40" w:rsidDel="00E460E2" w:rsidRDefault="00466693"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1391" w:author="Author"/>
                <w:b/>
                <w:color w:val="auto"/>
                <w:sz w:val="18"/>
                <w:szCs w:val="18"/>
                <w:lang w:val="en-IE" w:eastAsia="en-US"/>
              </w:rPr>
            </w:pPr>
            <w:del w:id="1392" w:author="Author">
              <w:r w:rsidRPr="00E73B40" w:rsidDel="00E460E2">
                <w:rPr>
                  <w:b/>
                  <w:color w:val="auto"/>
                  <w:sz w:val="18"/>
                  <w:szCs w:val="18"/>
                  <w:lang w:val="en-IE"/>
                </w:rPr>
                <w:delText>Business Validations &amp; other Automations</w:delText>
              </w:r>
            </w:del>
          </w:p>
        </w:tc>
        <w:tc>
          <w:tcPr>
            <w:tcW w:w="4028" w:type="dxa"/>
            <w:shd w:val="clear" w:color="auto" w:fill="D8D7D5"/>
          </w:tcPr>
          <w:p w14:paraId="29ACD743" w14:textId="71B81819" w:rsidR="00466693" w:rsidRPr="00E73B40" w:rsidDel="00E460E2" w:rsidRDefault="00466693"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1393" w:author="Author"/>
                <w:b/>
                <w:color w:val="auto"/>
                <w:sz w:val="18"/>
                <w:szCs w:val="18"/>
                <w:lang w:val="en-IE" w:eastAsia="en-US"/>
              </w:rPr>
            </w:pPr>
            <w:del w:id="1394" w:author="Author">
              <w:r w:rsidRPr="00E73B40" w:rsidDel="00E460E2">
                <w:rPr>
                  <w:b/>
                  <w:color w:val="auto"/>
                  <w:sz w:val="18"/>
                  <w:szCs w:val="18"/>
                  <w:lang w:val="en-IE"/>
                </w:rPr>
                <w:delText>Messages (Error &amp; Warnings)</w:delText>
              </w:r>
            </w:del>
          </w:p>
        </w:tc>
      </w:tr>
      <w:tr w:rsidR="00466693" w:rsidRPr="00E73B40" w:rsidDel="00E460E2" w14:paraId="69742B5F" w14:textId="5A53A246" w:rsidTr="008A5D78">
        <w:trPr>
          <w:trHeight w:val="440"/>
          <w:del w:id="139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F65562B" w14:textId="082BB8DF" w:rsidR="00466693" w:rsidRPr="00E73B40" w:rsidDel="00E460E2" w:rsidRDefault="00466693" w:rsidP="008A5D78">
            <w:pPr>
              <w:pStyle w:val="TableText"/>
              <w:keepNext/>
              <w:tabs>
                <w:tab w:val="left" w:pos="567"/>
              </w:tabs>
              <w:spacing w:line="240" w:lineRule="exact"/>
              <w:jc w:val="left"/>
              <w:rPr>
                <w:del w:id="1396" w:author="Author"/>
                <w:color w:val="auto"/>
                <w:sz w:val="20"/>
                <w:szCs w:val="20"/>
                <w:lang w:val="en-IE"/>
              </w:rPr>
            </w:pPr>
          </w:p>
        </w:tc>
        <w:tc>
          <w:tcPr>
            <w:tcW w:w="4042" w:type="dxa"/>
          </w:tcPr>
          <w:p w14:paraId="22C0DB0F" w14:textId="0FA4B9C7"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397" w:author="Author"/>
                <w:color w:val="595959"/>
                <w:sz w:val="20"/>
                <w:szCs w:val="18"/>
                <w:lang w:val="en-IE" w:eastAsia="en-US"/>
              </w:rPr>
            </w:pPr>
            <w:del w:id="1398" w:author="Author">
              <w:r w:rsidDel="00E460E2">
                <w:rPr>
                  <w:color w:val="595959"/>
                  <w:sz w:val="20"/>
                  <w:szCs w:val="18"/>
                  <w:lang w:val="en-IE" w:eastAsia="en-US"/>
                </w:rPr>
                <w:delText>19</w:delText>
              </w:r>
              <w:r w:rsidR="00B870C9" w:rsidRPr="00E73B40" w:rsidDel="00E460E2">
                <w:rPr>
                  <w:color w:val="595959"/>
                  <w:sz w:val="20"/>
                  <w:szCs w:val="18"/>
                  <w:lang w:val="en-IE" w:eastAsia="en-US"/>
                </w:rPr>
                <w:delText>a</w:delText>
              </w:r>
              <w:r w:rsidR="00466693" w:rsidRPr="00E73B40" w:rsidDel="00E460E2">
                <w:rPr>
                  <w:color w:val="595959"/>
                  <w:sz w:val="20"/>
                  <w:szCs w:val="18"/>
                  <w:lang w:val="en-IE" w:eastAsia="en-US"/>
                </w:rPr>
                <w:delText>. Get available slots</w:delText>
              </w:r>
            </w:del>
          </w:p>
          <w:p w14:paraId="61C9CD50" w14:textId="74572DBB" w:rsidR="00466693" w:rsidRPr="00E73B40" w:rsidDel="00E460E2" w:rsidRDefault="00466693" w:rsidP="00711EC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99" w:author="Author"/>
                <w:del w:id="1400" w:author="Author"/>
                <w:color w:val="auto"/>
                <w:sz w:val="20"/>
                <w:szCs w:val="18"/>
                <w:lang w:val="en-IE" w:eastAsia="en-US"/>
              </w:rPr>
            </w:pPr>
            <w:del w:id="1401" w:author="Author">
              <w:r w:rsidRPr="00E73B40" w:rsidDel="00E460E2">
                <w:rPr>
                  <w:color w:val="auto"/>
                  <w:sz w:val="20"/>
                  <w:szCs w:val="18"/>
                  <w:lang w:val="en-IE" w:eastAsia="en-US"/>
                </w:rPr>
                <w:delText xml:space="preserve">UFE gets the available slots for the technician visit </w:delText>
              </w:r>
            </w:del>
            <w:ins w:id="1402" w:author="Author">
              <w:del w:id="1403" w:author="Author">
                <w:r w:rsidR="00711ECA" w:rsidRPr="00E73B40" w:rsidDel="00E460E2">
                  <w:rPr>
                    <w:color w:val="auto"/>
                    <w:sz w:val="20"/>
                    <w:szCs w:val="18"/>
                    <w:lang w:val="en-IE" w:eastAsia="en-US"/>
                  </w:rPr>
                  <w:delText>for SIRO provider</w:delText>
                </w:r>
              </w:del>
            </w:ins>
            <w:del w:id="1404" w:author="Author">
              <w:r w:rsidRPr="00E73B40" w:rsidDel="00E460E2">
                <w:rPr>
                  <w:color w:val="auto"/>
                  <w:sz w:val="20"/>
                  <w:szCs w:val="18"/>
                  <w:lang w:val="en-IE" w:eastAsia="en-US"/>
                </w:rPr>
                <w:delText xml:space="preserve"> (obtained on the Serviceability process). Depending on the provider sent, UFE will call different services</w:delText>
              </w:r>
            </w:del>
            <w:ins w:id="1405" w:author="Author">
              <w:del w:id="1406" w:author="Author">
                <w:r w:rsidR="00711ECA" w:rsidRPr="00E73B40" w:rsidDel="00E460E2">
                  <w:rPr>
                    <w:color w:val="auto"/>
                    <w:sz w:val="20"/>
                    <w:szCs w:val="18"/>
                    <w:lang w:val="en-IE" w:eastAsia="en-US"/>
                  </w:rPr>
                  <w:delText>Only SIRO will have a service to know what slots are available</w:delText>
                </w:r>
              </w:del>
            </w:ins>
            <w:del w:id="1407" w:author="Author">
              <w:r w:rsidRPr="00E73B40" w:rsidDel="00E460E2">
                <w:rPr>
                  <w:color w:val="auto"/>
                  <w:sz w:val="20"/>
                  <w:szCs w:val="18"/>
                  <w:lang w:val="en-IE" w:eastAsia="en-US"/>
                </w:rPr>
                <w:delText>.</w:delText>
              </w:r>
            </w:del>
          </w:p>
          <w:p w14:paraId="4E352490" w14:textId="566360A7" w:rsidR="00711ECA" w:rsidRPr="00E73B40" w:rsidDel="00E460E2" w:rsidRDefault="00711ECA" w:rsidP="00711EC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08" w:author="Author"/>
                <w:color w:val="auto"/>
                <w:sz w:val="20"/>
                <w:szCs w:val="18"/>
                <w:lang w:val="en-IE" w:eastAsia="en-US"/>
              </w:rPr>
            </w:pPr>
            <w:ins w:id="1409" w:author="Author">
              <w:del w:id="1410" w:author="Author">
                <w:r w:rsidRPr="00E73B40" w:rsidDel="00E460E2">
                  <w:rPr>
                    <w:color w:val="auto"/>
                    <w:sz w:val="20"/>
                    <w:szCs w:val="18"/>
                    <w:lang w:val="en-IE" w:eastAsia="en-US"/>
                  </w:rPr>
                  <w:delText>For non-SIRO, UFE will show the slots with +3 days, on a pre-defined slots for AM or PM.</w:delText>
                </w:r>
              </w:del>
            </w:ins>
          </w:p>
        </w:tc>
        <w:tc>
          <w:tcPr>
            <w:tcW w:w="4028" w:type="dxa"/>
          </w:tcPr>
          <w:p w14:paraId="0A7C8BA5" w14:textId="1B218FD7"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11" w:author="Author"/>
                <w:color w:val="auto"/>
                <w:sz w:val="20"/>
                <w:szCs w:val="18"/>
                <w:lang w:val="en-IE" w:eastAsia="en-US"/>
              </w:rPr>
            </w:pPr>
            <w:del w:id="1412" w:author="Author">
              <w:r w:rsidRPr="00E73B40" w:rsidDel="00E460E2">
                <w:rPr>
                  <w:color w:val="auto"/>
                  <w:sz w:val="20"/>
                  <w:szCs w:val="18"/>
                  <w:lang w:val="en-IE" w:eastAsia="en-US"/>
                </w:rPr>
                <w:delText>If no available slots are returned, UFE warns the user with the warning message WM_SAL_6 and the business scenario cannot continue.</w:delText>
              </w:r>
            </w:del>
          </w:p>
          <w:p w14:paraId="138ED453" w14:textId="6C2B75D0"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13" w:author="Author"/>
                <w:color w:val="auto"/>
                <w:sz w:val="20"/>
                <w:szCs w:val="18"/>
                <w:lang w:val="en-IE" w:eastAsia="en-US"/>
              </w:rPr>
            </w:pPr>
            <w:del w:id="1414" w:author="Author">
              <w:r w:rsidRPr="00E73B40" w:rsidDel="00E460E2">
                <w:rPr>
                  <w:color w:val="auto"/>
                  <w:sz w:val="20"/>
                  <w:szCs w:val="18"/>
                  <w:lang w:val="en-IE" w:eastAsia="en-US"/>
                </w:rPr>
                <w:delText>If any error occurs trying to get the available slots, UFE warns the user with the error message EM_SAL_22.</w:delText>
              </w:r>
            </w:del>
          </w:p>
        </w:tc>
      </w:tr>
      <w:tr w:rsidR="00466693" w:rsidRPr="00E73B40" w:rsidDel="00E460E2" w14:paraId="2D17A1A0" w14:textId="2401CC9F" w:rsidTr="008A5D78">
        <w:trPr>
          <w:trHeight w:val="440"/>
          <w:del w:id="141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7AFCFA" w14:textId="55853F0E" w:rsidR="00466693" w:rsidRPr="00E73B40" w:rsidDel="00E460E2" w:rsidRDefault="00466693" w:rsidP="008A5D78">
            <w:pPr>
              <w:pStyle w:val="TableText"/>
              <w:keepNext/>
              <w:tabs>
                <w:tab w:val="left" w:pos="567"/>
              </w:tabs>
              <w:spacing w:line="240" w:lineRule="exact"/>
              <w:rPr>
                <w:del w:id="1416" w:author="Author"/>
                <w:color w:val="auto"/>
                <w:sz w:val="20"/>
                <w:szCs w:val="20"/>
                <w:lang w:val="en-IE"/>
              </w:rPr>
            </w:pPr>
          </w:p>
        </w:tc>
        <w:tc>
          <w:tcPr>
            <w:tcW w:w="4042" w:type="dxa"/>
          </w:tcPr>
          <w:p w14:paraId="61FC6DBC" w14:textId="0FA1F6CD"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17" w:author="Author"/>
                <w:color w:val="595959"/>
                <w:sz w:val="20"/>
                <w:szCs w:val="18"/>
                <w:lang w:val="en-IE" w:eastAsia="en-US"/>
              </w:rPr>
            </w:pPr>
            <w:del w:id="1418" w:author="Author">
              <w:r w:rsidDel="00E460E2">
                <w:rPr>
                  <w:color w:val="595959"/>
                  <w:sz w:val="20"/>
                  <w:szCs w:val="18"/>
                  <w:lang w:val="en-IE" w:eastAsia="en-US"/>
                </w:rPr>
                <w:delText>19</w:delText>
              </w:r>
              <w:r w:rsidR="00B870C9" w:rsidRPr="00E73B40" w:rsidDel="00E460E2">
                <w:rPr>
                  <w:color w:val="595959"/>
                  <w:sz w:val="20"/>
                  <w:szCs w:val="18"/>
                  <w:lang w:val="en-IE" w:eastAsia="en-US"/>
                </w:rPr>
                <w:delText>b</w:delText>
              </w:r>
              <w:r w:rsidR="00466693" w:rsidRPr="00E73B40" w:rsidDel="00E460E2">
                <w:rPr>
                  <w:color w:val="595959"/>
                  <w:sz w:val="20"/>
                  <w:szCs w:val="18"/>
                  <w:lang w:val="en-IE" w:eastAsia="en-US"/>
                </w:rPr>
                <w:delText>. Reserve slot</w:delText>
              </w:r>
            </w:del>
          </w:p>
          <w:p w14:paraId="3DFC3F48" w14:textId="69F8A530" w:rsidR="00466693" w:rsidRPr="00E73B40" w:rsidDel="00E460E2" w:rsidRDefault="009333E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19" w:author="Author"/>
                <w:color w:val="auto"/>
                <w:sz w:val="20"/>
                <w:szCs w:val="18"/>
                <w:lang w:val="en-IE" w:eastAsia="en-US"/>
              </w:rPr>
            </w:pPr>
            <w:del w:id="1420" w:author="Author">
              <w:r w:rsidRPr="00E73B40" w:rsidDel="00E460E2">
                <w:rPr>
                  <w:color w:val="auto"/>
                  <w:sz w:val="20"/>
                  <w:szCs w:val="18"/>
                  <w:lang w:val="en-IE" w:eastAsia="en-US"/>
                </w:rPr>
                <w:delText>I</w:delText>
              </w:r>
              <w:r w:rsidR="00466693" w:rsidRPr="00E73B40" w:rsidDel="00E460E2">
                <w:rPr>
                  <w:color w:val="auto"/>
                  <w:sz w:val="20"/>
                  <w:szCs w:val="18"/>
                  <w:lang w:val="en-IE" w:eastAsia="en-US"/>
                </w:rPr>
                <w:delText>f the chosen provider is SIRO</w:delText>
              </w:r>
            </w:del>
            <w:ins w:id="1421" w:author="Author">
              <w:del w:id="1422" w:author="Author">
                <w:r w:rsidRPr="00E73B40" w:rsidDel="00E460E2">
                  <w:rPr>
                    <w:color w:val="auto"/>
                    <w:sz w:val="20"/>
                    <w:szCs w:val="18"/>
                    <w:lang w:val="en-IE" w:eastAsia="en-US"/>
                  </w:rPr>
                  <w:delText>, the user may choose any of the available slots</w:delText>
                </w:r>
              </w:del>
            </w:ins>
            <w:del w:id="1423" w:author="Author">
              <w:r w:rsidR="00466693" w:rsidRPr="00E73B40" w:rsidDel="00E460E2">
                <w:rPr>
                  <w:color w:val="auto"/>
                  <w:sz w:val="20"/>
                  <w:szCs w:val="18"/>
                  <w:lang w:val="en-IE" w:eastAsia="en-US"/>
                </w:rPr>
                <w:delText>.</w:delText>
              </w:r>
            </w:del>
          </w:p>
          <w:p w14:paraId="6403B186" w14:textId="506D0F07" w:rsidR="00466693" w:rsidRPr="00E73B40" w:rsidDel="00E460E2" w:rsidRDefault="00466693" w:rsidP="00D92B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24" w:author="Author"/>
                <w:del w:id="1425" w:author="Author"/>
                <w:color w:val="auto"/>
                <w:sz w:val="20"/>
                <w:szCs w:val="18"/>
                <w:lang w:val="en-IE" w:eastAsia="en-US"/>
              </w:rPr>
            </w:pPr>
            <w:del w:id="1426" w:author="Author">
              <w:r w:rsidRPr="00E73B40" w:rsidDel="00E460E2">
                <w:rPr>
                  <w:color w:val="auto"/>
                  <w:sz w:val="20"/>
                  <w:szCs w:val="18"/>
                  <w:lang w:val="en-IE" w:eastAsia="en-US"/>
                </w:rPr>
                <w:delText>When moving to the next step, UFE reserves the chosen available slot through OSB.</w:delText>
              </w:r>
            </w:del>
          </w:p>
          <w:p w14:paraId="6A47F1DD" w14:textId="7B07A7AE" w:rsidR="00466693" w:rsidRPr="00E73B40" w:rsidDel="00E460E2" w:rsidRDefault="00466693" w:rsidP="00D92B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27" w:author="Author"/>
                <w:color w:val="auto"/>
                <w:sz w:val="20"/>
                <w:szCs w:val="18"/>
                <w:lang w:val="en-IE" w:eastAsia="en-US"/>
              </w:rPr>
            </w:pPr>
            <w:ins w:id="1428" w:author="Author">
              <w:del w:id="1429" w:author="Author">
                <w:r w:rsidRPr="00E73B40" w:rsidDel="00E460E2">
                  <w:rPr>
                    <w:color w:val="auto"/>
                    <w:sz w:val="20"/>
                    <w:szCs w:val="18"/>
                    <w:lang w:val="en-IE" w:eastAsia="en-US"/>
                  </w:rPr>
                  <w:delText xml:space="preserve">For non-SIRO, UFE will </w:delText>
                </w:r>
                <w:r w:rsidR="009333E5" w:rsidRPr="00E73B40" w:rsidDel="00E460E2">
                  <w:rPr>
                    <w:color w:val="auto"/>
                    <w:sz w:val="20"/>
                    <w:szCs w:val="18"/>
                    <w:lang w:val="en-IE" w:eastAsia="en-US"/>
                  </w:rPr>
                  <w:delText xml:space="preserve">show the </w:delText>
                </w:r>
                <w:r w:rsidRPr="00E73B40" w:rsidDel="00E460E2">
                  <w:rPr>
                    <w:color w:val="auto"/>
                    <w:sz w:val="20"/>
                    <w:szCs w:val="18"/>
                    <w:lang w:val="en-IE" w:eastAsia="en-US"/>
                  </w:rPr>
                  <w:delText>schedule with +3 days, on a pre-defined slots for AM or PM.</w:delText>
                </w:r>
              </w:del>
            </w:ins>
          </w:p>
        </w:tc>
        <w:tc>
          <w:tcPr>
            <w:tcW w:w="4028" w:type="dxa"/>
          </w:tcPr>
          <w:p w14:paraId="65168C77" w14:textId="5C75887B"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30" w:author="Author"/>
                <w:color w:val="auto"/>
                <w:sz w:val="20"/>
                <w:szCs w:val="18"/>
                <w:lang w:val="en-IE" w:eastAsia="en-US"/>
              </w:rPr>
            </w:pPr>
            <w:del w:id="1431" w:author="Author">
              <w:r w:rsidRPr="00E73B40" w:rsidDel="00E460E2">
                <w:rPr>
                  <w:color w:val="auto"/>
                  <w:sz w:val="20"/>
                  <w:szCs w:val="18"/>
                  <w:lang w:val="en-IE" w:eastAsia="en-US"/>
                </w:rPr>
                <w:delText>If any error occur trying to reserve the chosen slot, UFE warns the user with the error message EM_SAL_23 and the user needs to try again.</w:delText>
              </w:r>
            </w:del>
          </w:p>
        </w:tc>
      </w:tr>
      <w:tr w:rsidR="00466693" w:rsidRPr="00E73B40" w:rsidDel="00E460E2" w14:paraId="4AE0DA53" w14:textId="4B7756C0" w:rsidTr="008A5D78">
        <w:trPr>
          <w:trHeight w:val="440"/>
          <w:del w:id="143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0803FD" w14:textId="7413C5DA" w:rsidR="00466693" w:rsidRPr="00E73B40" w:rsidDel="00E460E2" w:rsidRDefault="00466693" w:rsidP="008A5D78">
            <w:pPr>
              <w:pStyle w:val="TableText"/>
              <w:keepNext/>
              <w:tabs>
                <w:tab w:val="left" w:pos="567"/>
              </w:tabs>
              <w:spacing w:line="240" w:lineRule="exact"/>
              <w:rPr>
                <w:del w:id="1433" w:author="Author"/>
                <w:color w:val="auto"/>
                <w:sz w:val="20"/>
                <w:szCs w:val="20"/>
                <w:lang w:val="en-IE"/>
              </w:rPr>
            </w:pPr>
          </w:p>
        </w:tc>
        <w:tc>
          <w:tcPr>
            <w:tcW w:w="4042" w:type="dxa"/>
          </w:tcPr>
          <w:p w14:paraId="63E3F204" w14:textId="7F6ECB1F"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34" w:author="Author"/>
                <w:color w:val="595959"/>
                <w:sz w:val="20"/>
                <w:szCs w:val="18"/>
                <w:lang w:val="en-IE" w:eastAsia="en-US"/>
              </w:rPr>
            </w:pPr>
            <w:del w:id="1435" w:author="Author">
              <w:r w:rsidDel="00E460E2">
                <w:rPr>
                  <w:color w:val="595959"/>
                  <w:sz w:val="20"/>
                  <w:szCs w:val="18"/>
                  <w:lang w:val="en-IE" w:eastAsia="en-US"/>
                </w:rPr>
                <w:delText>19</w:delText>
              </w:r>
              <w:r w:rsidR="00B870C9" w:rsidRPr="00E73B40" w:rsidDel="00E460E2">
                <w:rPr>
                  <w:color w:val="595959"/>
                  <w:sz w:val="20"/>
                  <w:szCs w:val="18"/>
                  <w:lang w:val="en-IE" w:eastAsia="en-US"/>
                </w:rPr>
                <w:delText>c</w:delText>
              </w:r>
              <w:r w:rsidR="00466693" w:rsidRPr="00E73B40" w:rsidDel="00E460E2">
                <w:rPr>
                  <w:color w:val="595959"/>
                  <w:sz w:val="20"/>
                  <w:szCs w:val="18"/>
                  <w:lang w:val="en-IE" w:eastAsia="en-US"/>
                </w:rPr>
                <w:delText>. Cancel slot reservation</w:delText>
              </w:r>
            </w:del>
          </w:p>
          <w:p w14:paraId="06541DAC" w14:textId="5D10247E" w:rsidR="00466693" w:rsidRPr="00E73B40" w:rsidDel="00E460E2" w:rsidRDefault="00466693"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36" w:author="Author"/>
                <w:color w:val="auto"/>
                <w:sz w:val="20"/>
                <w:szCs w:val="18"/>
                <w:lang w:val="en-IE" w:eastAsia="en-US"/>
              </w:rPr>
            </w:pPr>
            <w:del w:id="1437" w:author="Author">
              <w:r w:rsidRPr="00E73B40" w:rsidDel="00E460E2">
                <w:rPr>
                  <w:color w:val="auto"/>
                  <w:sz w:val="20"/>
                  <w:szCs w:val="18"/>
                  <w:lang w:val="en-IE" w:eastAsia="en-US"/>
                </w:rPr>
                <w:delText>Only applicable if the chosen provider is SIRO.</w:delText>
              </w:r>
            </w:del>
          </w:p>
          <w:p w14:paraId="398DF86C" w14:textId="59106B51" w:rsidR="00466693" w:rsidRPr="00E73B40" w:rsidDel="00E460E2" w:rsidRDefault="00466693" w:rsidP="003145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38" w:author="Author"/>
                <w:color w:val="auto"/>
                <w:sz w:val="20"/>
                <w:szCs w:val="18"/>
                <w:lang w:val="en-IE" w:eastAsia="en-US"/>
              </w:rPr>
            </w:pPr>
            <w:del w:id="1439" w:author="Author">
              <w:r w:rsidRPr="00E73B40" w:rsidDel="00E460E2">
                <w:rPr>
                  <w:color w:val="auto"/>
                  <w:sz w:val="20"/>
                  <w:szCs w:val="18"/>
                  <w:lang w:val="en-IE" w:eastAsia="en-US"/>
                </w:rPr>
                <w:delText>If the user goes back in the process and chooses another slot, when moving to the next step, and before reserving the new slot, UFE cancels the reservation of the previous one through OSB system.</w:delText>
              </w:r>
            </w:del>
          </w:p>
        </w:tc>
        <w:tc>
          <w:tcPr>
            <w:tcW w:w="4028" w:type="dxa"/>
          </w:tcPr>
          <w:p w14:paraId="16801636" w14:textId="1091FBD8" w:rsidR="00466693" w:rsidRPr="00E73B40" w:rsidDel="00E460E2" w:rsidRDefault="00466693" w:rsidP="006C715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40" w:author="Author"/>
                <w:color w:val="auto"/>
                <w:sz w:val="20"/>
                <w:szCs w:val="18"/>
                <w:lang w:val="en-IE" w:eastAsia="en-US"/>
              </w:rPr>
            </w:pPr>
            <w:del w:id="1441" w:author="Author">
              <w:r w:rsidRPr="00E73B40" w:rsidDel="00E460E2">
                <w:rPr>
                  <w:color w:val="auto"/>
                  <w:sz w:val="20"/>
                  <w:szCs w:val="18"/>
                  <w:lang w:val="en-IE" w:eastAsia="en-US"/>
                </w:rPr>
                <w:delText xml:space="preserve">If any error occurs trying to cancel the slot reservation, UFE warns the user with the warning message </w:delText>
              </w:r>
              <w:r w:rsidR="006C7157" w:rsidDel="00E460E2">
                <w:rPr>
                  <w:color w:val="auto"/>
                  <w:sz w:val="20"/>
                  <w:szCs w:val="18"/>
                  <w:lang w:val="en-IE" w:eastAsia="en-US"/>
                </w:rPr>
                <w:delText>E</w:delText>
              </w:r>
              <w:r w:rsidR="006C7157" w:rsidRPr="00E73B40" w:rsidDel="00E460E2">
                <w:rPr>
                  <w:color w:val="auto"/>
                  <w:sz w:val="20"/>
                  <w:szCs w:val="18"/>
                  <w:lang w:val="en-IE" w:eastAsia="en-US"/>
                </w:rPr>
                <w:delText>M</w:delText>
              </w:r>
              <w:r w:rsidRPr="00E73B40" w:rsidDel="00E460E2">
                <w:rPr>
                  <w:color w:val="auto"/>
                  <w:sz w:val="20"/>
                  <w:szCs w:val="18"/>
                  <w:lang w:val="en-IE" w:eastAsia="en-US"/>
                </w:rPr>
                <w:delText>_SAL_</w:delText>
              </w:r>
            </w:del>
            <w:ins w:id="1442" w:author="Author">
              <w:del w:id="1443" w:author="Author">
                <w:r w:rsidR="006C7157" w:rsidDel="00E460E2">
                  <w:rPr>
                    <w:color w:val="auto"/>
                    <w:sz w:val="20"/>
                    <w:szCs w:val="18"/>
                    <w:lang w:val="en-IE" w:eastAsia="en-US"/>
                  </w:rPr>
                  <w:delText>57 and the user will not be able to continue.</w:delText>
                </w:r>
              </w:del>
            </w:ins>
            <w:del w:id="1444" w:author="Author">
              <w:r w:rsidRPr="00E73B40" w:rsidDel="00E460E2">
                <w:rPr>
                  <w:color w:val="auto"/>
                  <w:sz w:val="20"/>
                  <w:szCs w:val="18"/>
                  <w:lang w:val="en-IE" w:eastAsia="en-US"/>
                </w:rPr>
                <w:delText xml:space="preserve"> but continues to the reservation of the new slot and with the flow.</w:delText>
              </w:r>
            </w:del>
          </w:p>
        </w:tc>
      </w:tr>
      <w:tr w:rsidR="00466693" w:rsidRPr="00E73B40" w:rsidDel="00E460E2" w14:paraId="2D78A577" w14:textId="4C24C5A6" w:rsidTr="008A5D78">
        <w:trPr>
          <w:trHeight w:val="440"/>
          <w:del w:id="144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67BA0E3" w14:textId="3C47CFF4" w:rsidR="00466693" w:rsidRPr="00E73B40" w:rsidDel="00E460E2" w:rsidRDefault="00466693" w:rsidP="008A5D78">
            <w:pPr>
              <w:pStyle w:val="TableText"/>
              <w:keepNext/>
              <w:tabs>
                <w:tab w:val="left" w:pos="567"/>
              </w:tabs>
              <w:spacing w:line="240" w:lineRule="exact"/>
              <w:rPr>
                <w:del w:id="1446" w:author="Author"/>
                <w:color w:val="auto"/>
                <w:sz w:val="20"/>
                <w:szCs w:val="20"/>
                <w:lang w:val="en-IE"/>
              </w:rPr>
            </w:pPr>
          </w:p>
        </w:tc>
        <w:tc>
          <w:tcPr>
            <w:tcW w:w="4042" w:type="dxa"/>
          </w:tcPr>
          <w:p w14:paraId="08709549" w14:textId="312EDAD2"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47" w:author="Author"/>
                <w:color w:val="595959"/>
                <w:sz w:val="20"/>
                <w:szCs w:val="18"/>
                <w:lang w:val="en-IE" w:eastAsia="en-US"/>
              </w:rPr>
            </w:pPr>
            <w:del w:id="1448" w:author="Author">
              <w:r w:rsidDel="00E460E2">
                <w:rPr>
                  <w:color w:val="595959"/>
                  <w:sz w:val="20"/>
                  <w:szCs w:val="18"/>
                  <w:lang w:val="en-IE" w:eastAsia="en-US"/>
                </w:rPr>
                <w:delText>19</w:delText>
              </w:r>
              <w:r w:rsidR="00B870C9" w:rsidRPr="00E73B40" w:rsidDel="00E460E2">
                <w:rPr>
                  <w:color w:val="595959"/>
                  <w:sz w:val="20"/>
                  <w:szCs w:val="18"/>
                  <w:lang w:val="en-IE" w:eastAsia="en-US"/>
                </w:rPr>
                <w:delText>d</w:delText>
              </w:r>
              <w:r w:rsidR="00466693" w:rsidRPr="00E73B40" w:rsidDel="00E460E2">
                <w:rPr>
                  <w:color w:val="595959"/>
                  <w:sz w:val="20"/>
                  <w:szCs w:val="18"/>
                  <w:lang w:val="en-IE" w:eastAsia="en-US"/>
                </w:rPr>
                <w:delText>. Go to the next step</w:delText>
              </w:r>
            </w:del>
          </w:p>
          <w:p w14:paraId="3FFA950A" w14:textId="39A702BD" w:rsidR="00466693" w:rsidRPr="00E73B40" w:rsidDel="00E460E2" w:rsidRDefault="000C49A4"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49" w:author="Author"/>
                <w:color w:val="auto"/>
                <w:sz w:val="20"/>
                <w:szCs w:val="18"/>
                <w:lang w:val="en-IE" w:eastAsia="en-US"/>
              </w:rPr>
            </w:pPr>
            <w:ins w:id="1450" w:author="Author">
              <w:del w:id="1451" w:author="Author">
                <w:r w:rsidRPr="00E73B40" w:rsidDel="00E460E2">
                  <w:rPr>
                    <w:color w:val="auto"/>
                    <w:sz w:val="20"/>
                    <w:szCs w:val="18"/>
                    <w:lang w:val="en-IE" w:eastAsia="en-US"/>
                  </w:rPr>
                  <w:delText xml:space="preserve">UFE sends the user to Confirmation step (Activity </w:delText>
                </w:r>
                <w:r w:rsidR="005530AD" w:rsidDel="00E460E2">
                  <w:rPr>
                    <w:color w:val="auto"/>
                    <w:sz w:val="20"/>
                    <w:szCs w:val="18"/>
                    <w:lang w:val="en-IE" w:eastAsia="en-US"/>
                  </w:rPr>
                  <w:delText>21</w:delText>
                </w:r>
                <w:r w:rsidRPr="00E73B40" w:rsidDel="00E460E2">
                  <w:rPr>
                    <w:color w:val="auto"/>
                    <w:sz w:val="20"/>
                    <w:szCs w:val="18"/>
                    <w:lang w:val="en-IE" w:eastAsia="en-US"/>
                  </w:rPr>
                  <w:delText>)</w:delText>
                </w:r>
                <w:r w:rsidDel="00E460E2">
                  <w:rPr>
                    <w:color w:val="auto"/>
                    <w:sz w:val="20"/>
                    <w:szCs w:val="18"/>
                    <w:lang w:val="en-IE" w:eastAsia="en-US"/>
                  </w:rPr>
                  <w:delText xml:space="preserve"> if in a flow “To Go”. If the delivery is to be made at home or picked in another store, </w:delText>
                </w:r>
                <w:r w:rsidRPr="00E73B40" w:rsidDel="00E460E2">
                  <w:rPr>
                    <w:color w:val="auto"/>
                    <w:sz w:val="20"/>
                    <w:szCs w:val="18"/>
                    <w:lang w:val="en-IE" w:eastAsia="en-US"/>
                  </w:rPr>
                  <w:delText xml:space="preserve">UFE send the user to the </w:delText>
                </w:r>
                <w:r w:rsidDel="00E460E2">
                  <w:rPr>
                    <w:color w:val="auto"/>
                    <w:sz w:val="20"/>
                    <w:szCs w:val="18"/>
                    <w:lang w:val="en-IE" w:eastAsia="en-US"/>
                  </w:rPr>
                  <w:delText>Provide Delivery details</w:delText>
                </w:r>
                <w:r w:rsidRPr="00E73B40" w:rsidDel="00E460E2">
                  <w:rPr>
                    <w:color w:val="auto"/>
                    <w:sz w:val="20"/>
                    <w:szCs w:val="18"/>
                    <w:lang w:val="en-IE" w:eastAsia="en-US"/>
                  </w:rPr>
                  <w:delText xml:space="preserve"> (Activity </w:delText>
                </w:r>
                <w:r w:rsidR="005530AD" w:rsidDel="00E460E2">
                  <w:rPr>
                    <w:color w:val="auto"/>
                    <w:sz w:val="20"/>
                    <w:szCs w:val="18"/>
                    <w:lang w:val="en-IE" w:eastAsia="en-US"/>
                  </w:rPr>
                  <w:delText>20</w:delText>
                </w:r>
                <w:r w:rsidRPr="00E73B40" w:rsidDel="00E460E2">
                  <w:rPr>
                    <w:color w:val="auto"/>
                    <w:sz w:val="20"/>
                    <w:szCs w:val="18"/>
                    <w:lang w:val="en-IE" w:eastAsia="en-US"/>
                  </w:rPr>
                  <w:delText>).</w:delText>
                </w:r>
              </w:del>
            </w:ins>
            <w:del w:id="1452" w:author="Author">
              <w:r w:rsidR="00466693" w:rsidRPr="00E73B40" w:rsidDel="00E460E2">
                <w:rPr>
                  <w:color w:val="auto"/>
                  <w:sz w:val="20"/>
                  <w:szCs w:val="18"/>
                  <w:lang w:val="en-IE" w:eastAsia="en-US"/>
                </w:rPr>
                <w:delText xml:space="preserve">If the process is running at the Call Centre and the basket contains, at least, one tangible product, UFE sends the user to the </w:delText>
              </w:r>
              <w:r w:rsidR="001D0E98" w:rsidDel="00E460E2">
                <w:rPr>
                  <w:color w:val="auto"/>
                  <w:sz w:val="20"/>
                  <w:szCs w:val="18"/>
                  <w:lang w:val="en-IE" w:eastAsia="en-US"/>
                </w:rPr>
                <w:delText>Delivery</w:delText>
              </w:r>
              <w:r w:rsidR="001D0E98" w:rsidRPr="00E73B40" w:rsidDel="00E460E2">
                <w:rPr>
                  <w:color w:val="auto"/>
                  <w:sz w:val="20"/>
                  <w:szCs w:val="18"/>
                  <w:lang w:val="en-IE" w:eastAsia="en-US"/>
                </w:rPr>
                <w:delText xml:space="preserve"> </w:delText>
              </w:r>
              <w:r w:rsidR="00466693" w:rsidRPr="00E73B40" w:rsidDel="00E460E2">
                <w:rPr>
                  <w:color w:val="auto"/>
                  <w:sz w:val="20"/>
                  <w:szCs w:val="18"/>
                  <w:lang w:val="en-IE" w:eastAsia="en-US"/>
                </w:rPr>
                <w:delText xml:space="preserve">details step (Activity </w:delText>
              </w:r>
              <w:r w:rsidR="001D0E98" w:rsidRPr="00E73B40" w:rsidDel="00E460E2">
                <w:rPr>
                  <w:color w:val="auto"/>
                  <w:sz w:val="20"/>
                  <w:szCs w:val="18"/>
                  <w:lang w:val="en-IE" w:eastAsia="en-US"/>
                </w:rPr>
                <w:delText>1</w:delText>
              </w:r>
              <w:r w:rsidR="006711CF" w:rsidDel="00E460E2">
                <w:rPr>
                  <w:color w:val="auto"/>
                  <w:sz w:val="20"/>
                  <w:szCs w:val="18"/>
                  <w:lang w:val="en-IE" w:eastAsia="en-US"/>
                </w:rPr>
                <w:delText>9</w:delText>
              </w:r>
              <w:r w:rsidR="00466693" w:rsidRPr="00E73B40" w:rsidDel="00E460E2">
                <w:rPr>
                  <w:color w:val="auto"/>
                  <w:sz w:val="20"/>
                  <w:szCs w:val="18"/>
                  <w:lang w:val="en-IE" w:eastAsia="en-US"/>
                </w:rPr>
                <w:delText>).</w:delText>
              </w:r>
            </w:del>
          </w:p>
          <w:p w14:paraId="1FD7E774" w14:textId="4C8F6569" w:rsidR="00466693" w:rsidRPr="00E73B40" w:rsidDel="00E460E2" w:rsidRDefault="00466693" w:rsidP="006711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53" w:author="Author"/>
                <w:color w:val="auto"/>
                <w:sz w:val="20"/>
                <w:szCs w:val="18"/>
                <w:lang w:val="en-IE" w:eastAsia="en-US"/>
              </w:rPr>
            </w:pPr>
            <w:del w:id="1454" w:author="Author">
              <w:r w:rsidRPr="00E73B40" w:rsidDel="00E460E2">
                <w:rPr>
                  <w:color w:val="auto"/>
                  <w:sz w:val="20"/>
                  <w:szCs w:val="18"/>
                  <w:lang w:val="en-IE" w:eastAsia="en-US"/>
                </w:rPr>
                <w:delText xml:space="preserve">Otherwise, UFE sends the user to the Confirmation step (Activity </w:delText>
              </w:r>
              <w:r w:rsidR="006711CF" w:rsidDel="00E460E2">
                <w:rPr>
                  <w:color w:val="auto"/>
                  <w:sz w:val="20"/>
                  <w:szCs w:val="18"/>
                  <w:lang w:val="en-IE" w:eastAsia="en-US"/>
                </w:rPr>
                <w:delText>20</w:delText>
              </w:r>
              <w:r w:rsidRPr="00E73B40" w:rsidDel="00E460E2">
                <w:rPr>
                  <w:color w:val="auto"/>
                  <w:sz w:val="20"/>
                  <w:szCs w:val="18"/>
                  <w:lang w:val="en-IE" w:eastAsia="en-US"/>
                </w:rPr>
                <w:delText>).</w:delText>
              </w:r>
            </w:del>
          </w:p>
        </w:tc>
        <w:tc>
          <w:tcPr>
            <w:tcW w:w="4028" w:type="dxa"/>
          </w:tcPr>
          <w:p w14:paraId="38D70F74" w14:textId="05E8B999" w:rsidR="00466693" w:rsidRPr="00E73B40" w:rsidDel="00E460E2" w:rsidRDefault="00466693" w:rsidP="00D92BC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55" w:author="Author"/>
                <w:color w:val="auto"/>
                <w:sz w:val="20"/>
                <w:szCs w:val="18"/>
                <w:lang w:val="en-IE" w:eastAsia="en-US"/>
              </w:rPr>
            </w:pPr>
            <w:del w:id="1456" w:author="Author">
              <w:r w:rsidRPr="00E73B40" w:rsidDel="00E460E2">
                <w:rPr>
                  <w:color w:val="auto"/>
                  <w:sz w:val="20"/>
                  <w:szCs w:val="18"/>
                  <w:lang w:val="en-IE" w:eastAsia="en-US"/>
                </w:rPr>
                <w:delText>-</w:delText>
              </w:r>
            </w:del>
          </w:p>
        </w:tc>
      </w:tr>
      <w:tr w:rsidR="00AF0EE1" w:rsidRPr="00E73B40" w:rsidDel="00E460E2" w14:paraId="2F739C6B" w14:textId="6E7228CA" w:rsidTr="008A5D78">
        <w:trPr>
          <w:trHeight w:val="440"/>
          <w:ins w:id="1457" w:author="Author"/>
          <w:del w:id="145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B39F01D" w14:textId="39BF4B72" w:rsidR="00AF0EE1" w:rsidRPr="00E73B40" w:rsidDel="00E460E2" w:rsidRDefault="00AF0EE1" w:rsidP="008A5D78">
            <w:pPr>
              <w:pStyle w:val="TableText"/>
              <w:keepNext/>
              <w:tabs>
                <w:tab w:val="left" w:pos="567"/>
              </w:tabs>
              <w:spacing w:line="240" w:lineRule="exact"/>
              <w:rPr>
                <w:ins w:id="1459" w:author="Author"/>
                <w:del w:id="1460" w:author="Author"/>
                <w:color w:val="auto"/>
                <w:sz w:val="20"/>
                <w:szCs w:val="20"/>
                <w:lang w:val="en-IE"/>
              </w:rPr>
            </w:pPr>
          </w:p>
        </w:tc>
        <w:tc>
          <w:tcPr>
            <w:tcW w:w="4042" w:type="dxa"/>
          </w:tcPr>
          <w:p w14:paraId="1B814628" w14:textId="4662C840" w:rsidR="00AF0EE1" w:rsidRPr="00E73B40" w:rsidDel="00E460E2" w:rsidRDefault="00AF0EE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61" w:author="Author"/>
                <w:del w:id="1462" w:author="Author"/>
                <w:color w:val="595959"/>
                <w:sz w:val="20"/>
                <w:szCs w:val="18"/>
                <w:lang w:val="en-IE" w:eastAsia="en-US"/>
              </w:rPr>
            </w:pPr>
            <w:ins w:id="1463" w:author="Author">
              <w:del w:id="1464" w:author="Author">
                <w:r w:rsidRPr="00E73B40" w:rsidDel="00E460E2">
                  <w:rPr>
                    <w:color w:val="595959"/>
                    <w:sz w:val="20"/>
                    <w:szCs w:val="18"/>
                    <w:lang w:val="en-IE" w:eastAsia="en-US"/>
                  </w:rPr>
                  <w:delText>1</w:delText>
                </w:r>
                <w:r w:rsidR="00B870C9" w:rsidDel="00E460E2">
                  <w:rPr>
                    <w:color w:val="595959"/>
                    <w:sz w:val="20"/>
                    <w:szCs w:val="18"/>
                    <w:lang w:val="en-IE" w:eastAsia="en-US"/>
                  </w:rPr>
                  <w:delText>8</w:delText>
                </w:r>
                <w:r w:rsidRPr="00E73B40" w:rsidDel="00E460E2">
                  <w:rPr>
                    <w:color w:val="595959"/>
                    <w:sz w:val="20"/>
                    <w:szCs w:val="18"/>
                    <w:lang w:val="en-IE" w:eastAsia="en-US"/>
                  </w:rPr>
                  <w:delText>e. Fetch feasibility status</w:delText>
                </w:r>
              </w:del>
            </w:ins>
          </w:p>
          <w:p w14:paraId="4063D7F8" w14:textId="61CF51E2" w:rsidR="00AF0EE1" w:rsidRPr="00E73B40" w:rsidDel="00E460E2" w:rsidRDefault="00AF0EE1" w:rsidP="00AC79B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65" w:author="Author"/>
                <w:del w:id="1466" w:author="Author"/>
                <w:color w:val="auto"/>
                <w:sz w:val="20"/>
                <w:szCs w:val="18"/>
                <w:lang w:val="en-IE" w:eastAsia="en-US"/>
              </w:rPr>
            </w:pPr>
            <w:ins w:id="1467" w:author="Author">
              <w:del w:id="1468" w:author="Author">
                <w:r w:rsidRPr="00E73B40" w:rsidDel="00E460E2">
                  <w:rPr>
                    <w:color w:val="auto"/>
                    <w:sz w:val="20"/>
                    <w:szCs w:val="18"/>
                    <w:lang w:val="en-IE" w:eastAsia="en-US"/>
                  </w:rPr>
                  <w:delText>As described in the serviceability process [7]</w:delText>
                </w:r>
                <w:r w:rsidR="00AC79B7" w:rsidRPr="00E73B40" w:rsidDel="00E460E2">
                  <w:rPr>
                    <w:color w:val="auto"/>
                    <w:sz w:val="20"/>
                    <w:szCs w:val="18"/>
                    <w:lang w:val="en-IE" w:eastAsia="en-US"/>
                  </w:rPr>
                  <w:delText xml:space="preserve"> –</w:delText>
                </w:r>
                <w:r w:rsidR="001379E5" w:rsidDel="00E460E2">
                  <w:rPr>
                    <w:color w:val="auto"/>
                    <w:sz w:val="20"/>
                    <w:szCs w:val="18"/>
                    <w:lang w:val="en-IE" w:eastAsia="en-US"/>
                  </w:rPr>
                  <w:delText xml:space="preserve"> </w:delText>
                </w:r>
                <w:r w:rsidR="00AC79B7" w:rsidRPr="00E73B40" w:rsidDel="00E460E2">
                  <w:rPr>
                    <w:color w:val="auto"/>
                    <w:sz w:val="20"/>
                    <w:szCs w:val="18"/>
                    <w:lang w:val="en-IE" w:eastAsia="en-US"/>
                  </w:rPr>
                  <w:delText>Feasibility</w:delText>
                </w:r>
                <w:r w:rsidR="001379E5" w:rsidDel="00E460E2">
                  <w:rPr>
                    <w:color w:val="auto"/>
                    <w:sz w:val="20"/>
                    <w:szCs w:val="18"/>
                    <w:lang w:val="en-IE" w:eastAsia="en-US"/>
                  </w:rPr>
                  <w:delText xml:space="preserve"> Check</w:delText>
                </w:r>
                <w:r w:rsidRPr="00E73B40" w:rsidDel="00E460E2">
                  <w:rPr>
                    <w:color w:val="auto"/>
                    <w:sz w:val="20"/>
                    <w:szCs w:val="18"/>
                    <w:lang w:val="en-IE" w:eastAsia="en-US"/>
                  </w:rPr>
                  <w:delText xml:space="preserve">, </w:delText>
                </w:r>
                <w:r w:rsidR="00AC79B7" w:rsidRPr="00E73B40" w:rsidDel="00E460E2">
                  <w:rPr>
                    <w:color w:val="auto"/>
                    <w:sz w:val="20"/>
                    <w:szCs w:val="18"/>
                    <w:lang w:val="en-IE" w:eastAsia="en-US"/>
                  </w:rPr>
                  <w:delText>i</w:delText>
                </w:r>
                <w:r w:rsidR="006711CF" w:rsidDel="00E460E2">
                  <w:rPr>
                    <w:color w:val="auto"/>
                    <w:sz w:val="20"/>
                    <w:szCs w:val="18"/>
                    <w:lang w:val="en-IE" w:eastAsia="en-US"/>
                  </w:rPr>
                  <w:delText>I</w:delText>
                </w:r>
                <w:r w:rsidR="00AC79B7" w:rsidRPr="00E73B40" w:rsidDel="00E460E2">
                  <w:rPr>
                    <w:color w:val="auto"/>
                    <w:sz w:val="20"/>
                    <w:szCs w:val="18"/>
                    <w:lang w:val="en-IE" w:eastAsia="en-US"/>
                  </w:rPr>
                  <w:delText>n the scenario where the call is async</w:delText>
                </w:r>
                <w:r w:rsidRPr="00E73B40" w:rsidDel="00E460E2">
                  <w:rPr>
                    <w:color w:val="auto"/>
                    <w:sz w:val="20"/>
                    <w:szCs w:val="18"/>
                    <w:lang w:val="en-IE" w:eastAsia="en-US"/>
                  </w:rPr>
                  <w:delText xml:space="preserve">, UFE will fetch if the feasibility status is completed and is </w:delText>
                </w:r>
                <w:r w:rsidRPr="00E73B40" w:rsidDel="00E460E2">
                  <w:rPr>
                    <w:b/>
                    <w:color w:val="auto"/>
                    <w:sz w:val="20"/>
                    <w:szCs w:val="18"/>
                    <w:lang w:val="en-IE" w:eastAsia="en-US"/>
                  </w:rPr>
                  <w:delText>OK</w:delText>
                </w:r>
                <w:r w:rsidRPr="00E73B40" w:rsidDel="00E460E2">
                  <w:rPr>
                    <w:color w:val="auto"/>
                    <w:sz w:val="20"/>
                    <w:szCs w:val="18"/>
                    <w:lang w:val="en-IE" w:eastAsia="en-US"/>
                  </w:rPr>
                  <w:delText>.</w:delText>
                </w:r>
              </w:del>
            </w:ins>
          </w:p>
          <w:p w14:paraId="18BD3A84" w14:textId="798D22A8" w:rsidR="004D43CA" w:rsidRPr="00E73B40" w:rsidDel="00E460E2" w:rsidRDefault="00985987" w:rsidP="009859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69" w:author="Author"/>
                <w:del w:id="1470" w:author="Author"/>
                <w:color w:val="595959"/>
                <w:sz w:val="20"/>
                <w:szCs w:val="18"/>
                <w:lang w:val="en-IE" w:eastAsia="en-US"/>
              </w:rPr>
            </w:pPr>
            <w:ins w:id="1471" w:author="Author">
              <w:del w:id="1472" w:author="Author">
                <w:r w:rsidDel="00E460E2">
                  <w:rPr>
                    <w:color w:val="auto"/>
                    <w:sz w:val="20"/>
                    <w:szCs w:val="18"/>
                    <w:lang w:val="en-IE" w:eastAsia="en-US"/>
                  </w:rPr>
                  <w:delText>If the feasibility is still processing, UFE will warn the user and will</w:delText>
                </w:r>
                <w:r w:rsidR="004D43CA" w:rsidRPr="00E73B40" w:rsidDel="00E460E2">
                  <w:rPr>
                    <w:color w:val="auto"/>
                    <w:sz w:val="20"/>
                    <w:szCs w:val="18"/>
                    <w:lang w:val="en-IE" w:eastAsia="en-US"/>
                  </w:rPr>
                  <w:delText xml:space="preserve"> reserve the slot as described in step 16b.</w:delText>
                </w:r>
              </w:del>
            </w:ins>
          </w:p>
        </w:tc>
        <w:tc>
          <w:tcPr>
            <w:tcW w:w="4028" w:type="dxa"/>
          </w:tcPr>
          <w:p w14:paraId="6653F4CA" w14:textId="560147DE" w:rsidR="00AF0EE1" w:rsidRPr="00E73B40" w:rsidDel="00E460E2" w:rsidRDefault="00AF0EE1" w:rsidP="00AF0E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473" w:author="Author"/>
                <w:del w:id="1474" w:author="Author"/>
                <w:color w:val="auto"/>
                <w:sz w:val="20"/>
                <w:szCs w:val="18"/>
                <w:lang w:val="en-IE" w:eastAsia="en-US"/>
              </w:rPr>
            </w:pPr>
            <w:ins w:id="1475" w:author="Author">
              <w:del w:id="1476" w:author="Author">
                <w:r w:rsidRPr="00E73B40" w:rsidDel="00E460E2">
                  <w:rPr>
                    <w:color w:val="auto"/>
                    <w:sz w:val="20"/>
                    <w:szCs w:val="18"/>
                    <w:lang w:val="en-IE" w:eastAsia="en-US"/>
                  </w:rPr>
                  <w:delText>If any error occurs trying to fetch the feasibility status, UFE warns the user with the error message EM_SAL_</w:delText>
                </w:r>
                <w:r w:rsidR="004D43CA" w:rsidRPr="00E73B40" w:rsidDel="00E460E2">
                  <w:rPr>
                    <w:color w:val="auto"/>
                    <w:sz w:val="20"/>
                    <w:szCs w:val="18"/>
                    <w:lang w:val="en-IE" w:eastAsia="en-US"/>
                  </w:rPr>
                  <w:delText>25</w:delText>
                </w:r>
                <w:r w:rsidRPr="00E73B40" w:rsidDel="00E460E2">
                  <w:rPr>
                    <w:color w:val="auto"/>
                    <w:sz w:val="20"/>
                    <w:szCs w:val="18"/>
                    <w:lang w:val="en-IE" w:eastAsia="en-US"/>
                  </w:rPr>
                  <w:delText>.</w:delText>
                </w:r>
              </w:del>
            </w:ins>
          </w:p>
          <w:p w14:paraId="2E7A9359" w14:textId="78304273" w:rsidR="00AF0EE1" w:rsidRPr="00E73B40" w:rsidDel="00E460E2" w:rsidRDefault="004D43CA" w:rsidP="004D43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477" w:author="Author"/>
                <w:del w:id="1478" w:author="Author"/>
                <w:color w:val="auto"/>
                <w:sz w:val="20"/>
                <w:szCs w:val="18"/>
                <w:lang w:val="en-IE" w:eastAsia="en-US"/>
              </w:rPr>
            </w:pPr>
            <w:ins w:id="1479" w:author="Author">
              <w:del w:id="1480" w:author="Author">
                <w:r w:rsidRPr="00E73B40" w:rsidDel="00E460E2">
                  <w:rPr>
                    <w:color w:val="auto"/>
                    <w:sz w:val="20"/>
                    <w:szCs w:val="18"/>
                    <w:lang w:val="en-IE" w:eastAsia="en-US"/>
                  </w:rPr>
                  <w:delText>If there is an existing active line on the provided address (</w:delText>
                </w:r>
                <w:r w:rsidRPr="00E73B40" w:rsidDel="00E460E2">
                  <w:rPr>
                    <w:b/>
                    <w:color w:val="auto"/>
                    <w:sz w:val="20"/>
                    <w:szCs w:val="18"/>
                    <w:lang w:val="en-IE" w:eastAsia="en-US"/>
                  </w:rPr>
                  <w:delText>feasibility not OK</w:delText>
                </w:r>
                <w:r w:rsidRPr="00E73B40" w:rsidDel="00E460E2">
                  <w:rPr>
                    <w:color w:val="auto"/>
                    <w:sz w:val="20"/>
                    <w:szCs w:val="18"/>
                    <w:lang w:val="en-IE" w:eastAsia="en-US"/>
                  </w:rPr>
                  <w:delText>), UFE warns the user with the error message EM_SAL_39 and the business scenario ends.</w:delText>
                </w:r>
              </w:del>
            </w:ins>
          </w:p>
        </w:tc>
      </w:tr>
      <w:tr w:rsidR="00AF0EE1" w:rsidRPr="00E73B40" w:rsidDel="00E460E2" w14:paraId="2EED2BF3" w14:textId="296C30A0" w:rsidTr="008A5D78">
        <w:trPr>
          <w:trHeight w:val="440"/>
          <w:ins w:id="1481" w:author="Author"/>
          <w:del w:id="148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475C061" w14:textId="2C93C6B1" w:rsidR="00AF0EE1" w:rsidRPr="00E73B40" w:rsidDel="00E460E2" w:rsidRDefault="00AF0EE1" w:rsidP="008A5D78">
            <w:pPr>
              <w:pStyle w:val="TableText"/>
              <w:keepNext/>
              <w:tabs>
                <w:tab w:val="left" w:pos="567"/>
              </w:tabs>
              <w:spacing w:line="240" w:lineRule="exact"/>
              <w:rPr>
                <w:ins w:id="1483" w:author="Author"/>
                <w:del w:id="1484" w:author="Author"/>
                <w:color w:val="auto"/>
                <w:sz w:val="20"/>
                <w:szCs w:val="20"/>
                <w:lang w:val="en-IE"/>
              </w:rPr>
            </w:pPr>
          </w:p>
        </w:tc>
        <w:tc>
          <w:tcPr>
            <w:tcW w:w="4042" w:type="dxa"/>
          </w:tcPr>
          <w:p w14:paraId="0872EDD7" w14:textId="70F3EFF0" w:rsidR="00AF0EE1" w:rsidRPr="00E73B40" w:rsidDel="00E460E2" w:rsidRDefault="00AF0EE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85" w:author="Author"/>
                <w:del w:id="1486" w:author="Author"/>
                <w:color w:val="595959"/>
                <w:sz w:val="20"/>
                <w:szCs w:val="18"/>
                <w:lang w:val="en-IE" w:eastAsia="en-US"/>
              </w:rPr>
            </w:pPr>
            <w:ins w:id="1487" w:author="Author">
              <w:del w:id="1488" w:author="Author">
                <w:r w:rsidRPr="00E73B40" w:rsidDel="00E460E2">
                  <w:rPr>
                    <w:color w:val="595959"/>
                    <w:sz w:val="20"/>
                    <w:szCs w:val="18"/>
                    <w:lang w:val="en-IE" w:eastAsia="en-US"/>
                  </w:rPr>
                  <w:delText>1</w:delText>
                </w:r>
                <w:r w:rsidR="00B870C9" w:rsidDel="00E460E2">
                  <w:rPr>
                    <w:color w:val="595959"/>
                    <w:sz w:val="20"/>
                    <w:szCs w:val="18"/>
                    <w:lang w:val="en-IE" w:eastAsia="en-US"/>
                  </w:rPr>
                  <w:delText>8</w:delText>
                </w:r>
                <w:r w:rsidRPr="00E73B40" w:rsidDel="00E460E2">
                  <w:rPr>
                    <w:color w:val="595959"/>
                    <w:sz w:val="20"/>
                    <w:szCs w:val="18"/>
                    <w:lang w:val="en-IE" w:eastAsia="en-US"/>
                  </w:rPr>
                  <w:delText xml:space="preserve">f. </w:delText>
                </w:r>
                <w:r w:rsidR="00AD2FC6" w:rsidDel="00E460E2">
                  <w:rPr>
                    <w:color w:val="595959"/>
                    <w:sz w:val="20"/>
                    <w:szCs w:val="18"/>
                    <w:lang w:val="en-IE" w:eastAsia="en-US"/>
                  </w:rPr>
                  <w:delText>F</w:delText>
                </w:r>
                <w:r w:rsidRPr="00E73B40" w:rsidDel="00E460E2">
                  <w:rPr>
                    <w:color w:val="595959"/>
                    <w:sz w:val="20"/>
                    <w:szCs w:val="18"/>
                    <w:lang w:val="en-IE" w:eastAsia="en-US"/>
                  </w:rPr>
                  <w:delText>easibility</w:delText>
                </w:r>
                <w:r w:rsidR="00AD2FC6" w:rsidDel="00E460E2">
                  <w:rPr>
                    <w:color w:val="595959"/>
                    <w:sz w:val="20"/>
                    <w:szCs w:val="18"/>
                    <w:lang w:val="en-IE" w:eastAsia="en-US"/>
                  </w:rPr>
                  <w:delText xml:space="preserve"> Not Ready or in Error</w:delText>
                </w:r>
              </w:del>
            </w:ins>
          </w:p>
          <w:p w14:paraId="74622180" w14:textId="38B5343F" w:rsidR="00AF0EE1" w:rsidRPr="00E73B40" w:rsidDel="00E460E2" w:rsidRDefault="006711CF" w:rsidP="006711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89" w:author="Author"/>
                <w:del w:id="1490" w:author="Author"/>
                <w:color w:val="595959"/>
                <w:sz w:val="20"/>
                <w:szCs w:val="18"/>
                <w:lang w:val="en-IE" w:eastAsia="en-US"/>
              </w:rPr>
            </w:pPr>
            <w:ins w:id="1491" w:author="Author">
              <w:del w:id="1492" w:author="Author">
                <w:r w:rsidDel="00E460E2">
                  <w:rPr>
                    <w:color w:val="auto"/>
                    <w:sz w:val="20"/>
                    <w:szCs w:val="18"/>
                    <w:lang w:val="en-IE" w:eastAsia="en-US"/>
                  </w:rPr>
                  <w:delText>I</w:delText>
                </w:r>
                <w:r w:rsidRPr="00E73B40" w:rsidDel="00E460E2">
                  <w:rPr>
                    <w:color w:val="auto"/>
                    <w:sz w:val="20"/>
                    <w:szCs w:val="18"/>
                    <w:lang w:val="en-IE" w:eastAsia="en-US"/>
                  </w:rPr>
                  <w:delText>n the scenario where the call is async,</w:delText>
                </w:r>
                <w:r w:rsidR="00AF0EE1" w:rsidRPr="00E73B40" w:rsidDel="00E460E2">
                  <w:rPr>
                    <w:color w:val="auto"/>
                    <w:sz w:val="20"/>
                    <w:szCs w:val="18"/>
                    <w:lang w:val="en-IE" w:eastAsia="en-US"/>
                  </w:rPr>
                  <w:delText>As described in the serviceability process [7], since the call will be async,</w:delText>
                </w:r>
                <w:r w:rsidR="004D43CA" w:rsidRPr="00E73B40" w:rsidDel="00E460E2">
                  <w:rPr>
                    <w:color w:val="auto"/>
                    <w:sz w:val="20"/>
                    <w:szCs w:val="18"/>
                    <w:lang w:val="en-IE" w:eastAsia="en-US"/>
                  </w:rPr>
                  <w:delText xml:space="preserve"> if any error occurs, </w:delText>
                </w:r>
                <w:r w:rsidR="00AD2FC6" w:rsidDel="00E460E2">
                  <w:rPr>
                    <w:color w:val="auto"/>
                    <w:sz w:val="20"/>
                    <w:szCs w:val="18"/>
                    <w:lang w:val="en-IE" w:eastAsia="en-US"/>
                  </w:rPr>
                  <w:delText xml:space="preserve">UFE will warn the user </w:delText>
                </w:r>
                <w:r w:rsidR="000A303F" w:rsidDel="00E460E2">
                  <w:rPr>
                    <w:color w:val="auto"/>
                    <w:sz w:val="20"/>
                    <w:szCs w:val="18"/>
                    <w:lang w:val="en-IE" w:eastAsia="en-US"/>
                  </w:rPr>
                  <w:delText>with the message WM_SAL_</w:delText>
                </w:r>
                <w:r w:rsidR="00130679" w:rsidDel="00E460E2">
                  <w:rPr>
                    <w:color w:val="auto"/>
                    <w:sz w:val="20"/>
                    <w:szCs w:val="18"/>
                    <w:lang w:val="en-IE" w:eastAsia="en-US"/>
                  </w:rPr>
                  <w:delText>20</w:delText>
                </w:r>
                <w:r w:rsidR="000A303F" w:rsidDel="00E460E2">
                  <w:rPr>
                    <w:color w:val="auto"/>
                    <w:sz w:val="20"/>
                    <w:szCs w:val="18"/>
                    <w:lang w:val="en-IE" w:eastAsia="en-US"/>
                  </w:rPr>
                  <w:delText xml:space="preserve"> </w:delText>
                </w:r>
                <w:r w:rsidR="00AD2FC6" w:rsidDel="00E460E2">
                  <w:rPr>
                    <w:color w:val="auto"/>
                    <w:sz w:val="20"/>
                    <w:szCs w:val="18"/>
                    <w:lang w:val="en-IE" w:eastAsia="en-US"/>
                  </w:rPr>
                  <w:delText>that the Customer will be contacted later to make the schedule</w:delText>
                </w:r>
                <w:r w:rsidR="004D43CA" w:rsidRPr="00E73B40" w:rsidDel="00E460E2">
                  <w:rPr>
                    <w:color w:val="auto"/>
                    <w:sz w:val="20"/>
                    <w:szCs w:val="18"/>
                    <w:lang w:val="en-IE" w:eastAsia="en-US"/>
                  </w:rPr>
                  <w:delText>.</w:delText>
                </w:r>
                <w:r w:rsidR="002250F8" w:rsidDel="00E460E2">
                  <w:rPr>
                    <w:color w:val="auto"/>
                    <w:sz w:val="20"/>
                    <w:szCs w:val="18"/>
                    <w:lang w:val="en-IE" w:eastAsia="en-US"/>
                  </w:rPr>
                  <w:delText xml:space="preserve"> A case will be created in this scenario.</w:delText>
                </w:r>
              </w:del>
            </w:ins>
          </w:p>
        </w:tc>
        <w:tc>
          <w:tcPr>
            <w:tcW w:w="4028" w:type="dxa"/>
          </w:tcPr>
          <w:p w14:paraId="73AC2AA7" w14:textId="5C93B3F9" w:rsidR="00AF0EE1" w:rsidRPr="00E73B40" w:rsidDel="00E460E2" w:rsidRDefault="00AF0EE1" w:rsidP="00D92BC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493" w:author="Author"/>
                <w:del w:id="1494" w:author="Author"/>
                <w:color w:val="auto"/>
                <w:sz w:val="20"/>
                <w:szCs w:val="18"/>
                <w:lang w:val="en-IE" w:eastAsia="en-US"/>
              </w:rPr>
            </w:pPr>
            <w:ins w:id="1495" w:author="Author">
              <w:del w:id="1496" w:author="Author">
                <w:r w:rsidRPr="00E73B40" w:rsidDel="00E460E2">
                  <w:rPr>
                    <w:color w:val="auto"/>
                    <w:sz w:val="20"/>
                    <w:szCs w:val="18"/>
                    <w:lang w:val="en-IE" w:eastAsia="en-US"/>
                  </w:rPr>
                  <w:delText>-</w:delText>
                </w:r>
              </w:del>
            </w:ins>
          </w:p>
        </w:tc>
      </w:tr>
    </w:tbl>
    <w:p w14:paraId="49C613AC" w14:textId="06DCD94B" w:rsidR="00ED1F33" w:rsidRPr="00E73B40" w:rsidDel="00CF7BEF" w:rsidRDefault="00ED1F33" w:rsidP="00C630C7">
      <w:pPr>
        <w:rPr>
          <w:del w:id="1497" w:author="Author"/>
          <w:lang w:val="en-IE"/>
        </w:rPr>
      </w:pPr>
    </w:p>
    <w:p w14:paraId="4D1BE700" w14:textId="0FC1B4A8" w:rsidR="00BF6397" w:rsidRPr="00E73B40" w:rsidRDefault="00BF6397" w:rsidP="00BF6397">
      <w:pPr>
        <w:pStyle w:val="Heading4"/>
        <w:rPr>
          <w:lang w:val="en-IE"/>
        </w:rPr>
      </w:pPr>
      <w:r w:rsidRPr="00E73B40">
        <w:rPr>
          <w:lang w:val="en-IE"/>
        </w:rPr>
        <w:t xml:space="preserve">Phase V – </w:t>
      </w:r>
      <w:r w:rsidR="00E62BEF" w:rsidRPr="00E73B40">
        <w:rPr>
          <w:lang w:val="en-IE"/>
        </w:rPr>
        <w:t>Delivery</w:t>
      </w:r>
    </w:p>
    <w:p w14:paraId="28A3724B" w14:textId="69CFFD63" w:rsidR="00B55FFE" w:rsidRPr="00E73B40" w:rsidRDefault="00B55FFE" w:rsidP="00B55FFE">
      <w:pPr>
        <w:pStyle w:val="Heading5"/>
        <w:keepNext/>
        <w:rPr>
          <w:lang w:val="en-IE"/>
        </w:rPr>
      </w:pPr>
      <w:bookmarkStart w:id="1498" w:name="_Activity_19_»"/>
      <w:bookmarkEnd w:id="1498"/>
      <w:r w:rsidRPr="00E73B40">
        <w:rPr>
          <w:lang w:val="en-IE"/>
        </w:rPr>
        <w:t xml:space="preserve">Activity </w:t>
      </w:r>
      <w:r w:rsidR="00045961">
        <w:rPr>
          <w:lang w:val="en-IE"/>
        </w:rPr>
        <w:t>19</w:t>
      </w:r>
      <w:r w:rsidR="00B870C9" w:rsidRPr="00E73B40">
        <w:rPr>
          <w:lang w:val="en-IE"/>
        </w:rPr>
        <w:t xml:space="preserve"> </w:t>
      </w:r>
      <w:r w:rsidRPr="00E73B40">
        <w:rPr>
          <w:lang w:val="en-IE"/>
        </w:rPr>
        <w:t xml:space="preserve">» Provide </w:t>
      </w:r>
      <w:r w:rsidR="00471284" w:rsidRPr="00E73B40">
        <w:rPr>
          <w:lang w:val="en-IE"/>
        </w:rPr>
        <w:t xml:space="preserve">delivery </w:t>
      </w:r>
      <w:r w:rsidRPr="00E73B40">
        <w:rPr>
          <w:lang w:val="en-IE"/>
        </w:rPr>
        <w:t>details</w:t>
      </w:r>
    </w:p>
    <w:tbl>
      <w:tblPr>
        <w:tblStyle w:val="CelFocus1"/>
        <w:tblW w:w="0" w:type="auto"/>
        <w:tblLook w:val="04A0" w:firstRow="1" w:lastRow="0" w:firstColumn="1" w:lastColumn="0" w:noHBand="0" w:noVBand="1"/>
      </w:tblPr>
      <w:tblGrid>
        <w:gridCol w:w="1522"/>
        <w:gridCol w:w="4042"/>
        <w:gridCol w:w="4028"/>
      </w:tblGrid>
      <w:tr w:rsidR="00B55FFE" w:rsidRPr="00E73B40" w14:paraId="25CD70C8"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1647446" w14:textId="77777777" w:rsidR="00B55FFE" w:rsidRPr="00E73B40" w:rsidRDefault="00B55FFE" w:rsidP="008A5D78">
            <w:pPr>
              <w:jc w:val="left"/>
              <w:rPr>
                <w:b w:val="0"/>
                <w:sz w:val="20"/>
                <w:szCs w:val="20"/>
                <w:lang w:val="en-IE"/>
              </w:rPr>
            </w:pPr>
            <w:r w:rsidRPr="00E73B40">
              <w:rPr>
                <w:sz w:val="20"/>
                <w:szCs w:val="20"/>
                <w:lang w:val="en-IE"/>
              </w:rPr>
              <w:t>Activity Specification</w:t>
            </w:r>
          </w:p>
        </w:tc>
      </w:tr>
      <w:tr w:rsidR="00F0276A" w:rsidRPr="00E73B40" w14:paraId="5D4487F5" w14:textId="77777777" w:rsidTr="00502095">
        <w:trPr>
          <w:trHeight w:hRule="exact" w:val="845"/>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121B7D0" w14:textId="5E1E8D94" w:rsidR="00F0276A" w:rsidRPr="00E73B40" w:rsidRDefault="00F0276A" w:rsidP="00F7024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853969D" w14:textId="77777777" w:rsidR="00046D9B" w:rsidRPr="00E73B40" w:rsidRDefault="00046D9B" w:rsidP="00046D9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499" w:author="Author"/>
                <w:color w:val="auto"/>
                <w:sz w:val="20"/>
                <w:szCs w:val="20"/>
                <w:lang w:val="en-IE"/>
              </w:rPr>
            </w:pPr>
            <w:ins w:id="1500" w:author="Author">
              <w:r w:rsidRPr="00E73B40">
                <w:rPr>
                  <w:color w:val="auto"/>
                  <w:sz w:val="20"/>
                  <w:szCs w:val="20"/>
                  <w:lang w:val="en-IE"/>
                </w:rPr>
                <w:t>CSR in Call Centre</w:t>
              </w:r>
            </w:ins>
          </w:p>
          <w:p w14:paraId="55955757" w14:textId="24B3E3B1" w:rsidR="00F0276A" w:rsidRPr="00E73B40" w:rsidRDefault="00046D9B" w:rsidP="00046D9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501" w:author="Author">
              <w:r w:rsidRPr="00E73B40">
                <w:rPr>
                  <w:color w:val="auto"/>
                  <w:sz w:val="20"/>
                  <w:szCs w:val="20"/>
                  <w:lang w:val="en-IE"/>
                </w:rPr>
                <w:t>Agent in Shop</w:t>
              </w:r>
            </w:ins>
          </w:p>
        </w:tc>
      </w:tr>
      <w:tr w:rsidR="00B55FFE" w:rsidRPr="00E73B40" w14:paraId="7FC303E7"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91728FB" w14:textId="77777777" w:rsidR="00B55FFE" w:rsidRPr="00E73B40" w:rsidRDefault="00B55FFE"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088C0C5D" w14:textId="77777777" w:rsidR="00B55FFE" w:rsidRPr="00E73B40" w:rsidRDefault="00B55FFE"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B55FFE" w:rsidRPr="00E73B40" w14:paraId="011CFC8F"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779B6FE" w14:textId="77777777" w:rsidR="00B55FFE" w:rsidRPr="00E73B40" w:rsidRDefault="00B55FFE"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36E14B4" w14:textId="23AE6D4D" w:rsidR="00B55FFE" w:rsidRPr="00E73B40" w:rsidRDefault="00E62BE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Delivery </w:t>
            </w:r>
            <w:r w:rsidR="00B55FFE" w:rsidRPr="00E73B40">
              <w:rPr>
                <w:color w:val="auto"/>
                <w:sz w:val="20"/>
                <w:szCs w:val="20"/>
                <w:lang w:val="en-IE"/>
              </w:rPr>
              <w:t>details step</w:t>
            </w:r>
          </w:p>
        </w:tc>
      </w:tr>
      <w:tr w:rsidR="00B55FFE" w:rsidRPr="00E73B40" w14:paraId="69664B0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011B225" w14:textId="77777777" w:rsidR="00B55FFE" w:rsidRPr="00E73B40" w:rsidRDefault="00B55FFE"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BCDA4AB" w14:textId="57987858" w:rsidR="003172E0" w:rsidRPr="00E73B40" w:rsidDel="007A2235" w:rsidRDefault="007A2235" w:rsidP="007A223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02" w:author="Author"/>
                <w:color w:val="auto"/>
                <w:sz w:val="20"/>
                <w:szCs w:val="20"/>
                <w:lang w:val="en-IE"/>
              </w:rPr>
            </w:pPr>
            <w:ins w:id="1503" w:author="Author">
              <w:r w:rsidRPr="00E73B40">
                <w:rPr>
                  <w:color w:val="auto"/>
                  <w:sz w:val="20"/>
                  <w:szCs w:val="20"/>
                  <w:lang w:val="en-IE"/>
                </w:rPr>
                <w:t xml:space="preserve">Since the delivery method type was already chosen </w:t>
              </w:r>
              <w:r w:rsidR="00895A49">
                <w:rPr>
                  <w:color w:val="auto"/>
                  <w:sz w:val="20"/>
                  <w:szCs w:val="20"/>
                  <w:lang w:val="en-IE"/>
                </w:rPr>
                <w:t>during</w:t>
              </w:r>
              <w:r w:rsidRPr="00E73B40">
                <w:rPr>
                  <w:color w:val="auto"/>
                  <w:sz w:val="20"/>
                  <w:szCs w:val="20"/>
                  <w:lang w:val="en-IE"/>
                </w:rPr>
                <w:t xml:space="preserve"> the </w:t>
              </w:r>
              <w:r w:rsidR="00895A49">
                <w:rPr>
                  <w:color w:val="auto"/>
                  <w:sz w:val="20"/>
                  <w:szCs w:val="20"/>
                  <w:lang w:val="en-IE"/>
                </w:rPr>
                <w:t>basket configuration</w:t>
              </w:r>
              <w:r w:rsidRPr="00E73B40">
                <w:rPr>
                  <w:color w:val="auto"/>
                  <w:sz w:val="20"/>
                  <w:szCs w:val="20"/>
                  <w:lang w:val="en-IE"/>
                </w:rPr>
                <w:t xml:space="preserve">, </w:t>
              </w:r>
            </w:ins>
            <w:del w:id="1504" w:author="Author">
              <w:r w:rsidR="003172E0" w:rsidRPr="00E73B40" w:rsidDel="007A2235">
                <w:rPr>
                  <w:color w:val="auto"/>
                  <w:sz w:val="20"/>
                  <w:szCs w:val="20"/>
                  <w:lang w:val="en-IE"/>
                </w:rPr>
                <w:delText>The user chooses the shipment type and fills the corresponding details</w:delText>
              </w:r>
            </w:del>
            <w:ins w:id="1505" w:author="Author">
              <w:r w:rsidRPr="00E73B40">
                <w:rPr>
                  <w:color w:val="auto"/>
                  <w:sz w:val="20"/>
                  <w:szCs w:val="20"/>
                  <w:lang w:val="en-IE"/>
                </w:rPr>
                <w:t xml:space="preserve">if the </w:t>
              </w:r>
              <w:r w:rsidR="000766A4" w:rsidRPr="00E73B40">
                <w:rPr>
                  <w:color w:val="auto"/>
                  <w:sz w:val="20"/>
                  <w:szCs w:val="20"/>
                  <w:lang w:val="en-IE"/>
                </w:rPr>
                <w:t>flow is</w:t>
              </w:r>
              <w:r w:rsidRPr="00E73B40">
                <w:rPr>
                  <w:color w:val="auto"/>
                  <w:sz w:val="20"/>
                  <w:szCs w:val="20"/>
                  <w:lang w:val="en-IE"/>
                </w:rPr>
                <w:t xml:space="preserve"> home delivery</w:t>
              </w:r>
              <w:r w:rsidR="00C87BED" w:rsidRPr="00E73B40">
                <w:rPr>
                  <w:color w:val="auto"/>
                  <w:sz w:val="20"/>
                  <w:szCs w:val="20"/>
                  <w:lang w:val="en-IE"/>
                </w:rPr>
                <w:t>,</w:t>
              </w:r>
              <w:r w:rsidR="0070480A" w:rsidRPr="00E73B40">
                <w:rPr>
                  <w:color w:val="auto"/>
                  <w:sz w:val="20"/>
                  <w:szCs w:val="20"/>
                  <w:lang w:val="en-IE"/>
                </w:rPr>
                <w:t xml:space="preserve"> </w:t>
              </w:r>
              <w:del w:id="1506" w:author="Author">
                <w:r w:rsidR="0070480A" w:rsidRPr="00E73B40" w:rsidDel="00C87BED">
                  <w:rPr>
                    <w:color w:val="auto"/>
                    <w:sz w:val="20"/>
                    <w:szCs w:val="20"/>
                    <w:lang w:val="en-IE"/>
                  </w:rPr>
                  <w:delText>or store delivery</w:delText>
                </w:r>
                <w:r w:rsidRPr="00E73B40" w:rsidDel="00C87BED">
                  <w:rPr>
                    <w:color w:val="auto"/>
                    <w:sz w:val="20"/>
                    <w:szCs w:val="20"/>
                    <w:lang w:val="en-IE"/>
                  </w:rPr>
                  <w:delText xml:space="preserve">, </w:delText>
                </w:r>
              </w:del>
              <w:r w:rsidRPr="00E73B40">
                <w:rPr>
                  <w:color w:val="auto"/>
                  <w:sz w:val="20"/>
                  <w:szCs w:val="20"/>
                  <w:lang w:val="en-IE"/>
                </w:rPr>
                <w:t>he must fill the corresponding details</w:t>
              </w:r>
              <w:r w:rsidR="0070480A" w:rsidRPr="00E73B40">
                <w:rPr>
                  <w:color w:val="auto"/>
                  <w:sz w:val="20"/>
                  <w:szCs w:val="20"/>
                  <w:lang w:val="en-IE"/>
                </w:rPr>
                <w:t>, according to the business validations below</w:t>
              </w:r>
            </w:ins>
            <w:r w:rsidR="003172E0" w:rsidRPr="00E73B40">
              <w:rPr>
                <w:color w:val="auto"/>
                <w:sz w:val="20"/>
                <w:szCs w:val="20"/>
                <w:lang w:val="en-IE"/>
              </w:rPr>
              <w:t xml:space="preserve">. </w:t>
            </w:r>
            <w:del w:id="1507" w:author="Author">
              <w:r w:rsidR="003172E0" w:rsidRPr="00E73B40" w:rsidDel="007A2235">
                <w:rPr>
                  <w:color w:val="auto"/>
                  <w:sz w:val="20"/>
                  <w:szCs w:val="20"/>
                  <w:lang w:val="en-IE"/>
                </w:rPr>
                <w:delText xml:space="preserve">The user </w:delText>
              </w:r>
              <w:r w:rsidR="002F63A5" w:rsidRPr="00E73B40" w:rsidDel="007A2235">
                <w:rPr>
                  <w:color w:val="auto"/>
                  <w:sz w:val="20"/>
                  <w:szCs w:val="20"/>
                  <w:lang w:val="en-IE"/>
                </w:rPr>
                <w:delText>can choose between</w:delText>
              </w:r>
              <w:r w:rsidR="003172E0" w:rsidRPr="00E73B40" w:rsidDel="007A2235">
                <w:rPr>
                  <w:color w:val="auto"/>
                  <w:sz w:val="20"/>
                  <w:szCs w:val="20"/>
                  <w:lang w:val="en-IE"/>
                </w:rPr>
                <w:delText>:</w:delText>
              </w:r>
            </w:del>
          </w:p>
          <w:p w14:paraId="60528ED9" w14:textId="459AFF9E" w:rsidR="003172E0" w:rsidRPr="00E73B40" w:rsidDel="007A2235" w:rsidRDefault="003172E0" w:rsidP="00FE10FD">
            <w:pPr>
              <w:pStyle w:val="TableText"/>
              <w:keepNext/>
              <w:numPr>
                <w:ilvl w:val="0"/>
                <w:numId w:val="43"/>
              </w:numPr>
              <w:spacing w:line="240" w:lineRule="exact"/>
              <w:cnfStyle w:val="000000000000" w:firstRow="0" w:lastRow="0" w:firstColumn="0" w:lastColumn="0" w:oddVBand="0" w:evenVBand="0" w:oddHBand="0" w:evenHBand="0" w:firstRowFirstColumn="0" w:firstRowLastColumn="0" w:lastRowFirstColumn="0" w:lastRowLastColumn="0"/>
              <w:rPr>
                <w:del w:id="1508" w:author="Author"/>
                <w:color w:val="auto"/>
                <w:sz w:val="20"/>
                <w:szCs w:val="20"/>
                <w:lang w:val="en-IE"/>
              </w:rPr>
            </w:pPr>
            <w:del w:id="1509" w:author="Author">
              <w:r w:rsidRPr="00E73B40" w:rsidDel="007A2235">
                <w:rPr>
                  <w:color w:val="auto"/>
                  <w:sz w:val="20"/>
                  <w:szCs w:val="20"/>
                  <w:lang w:val="en-IE"/>
                </w:rPr>
                <w:delText>Delivery address</w:delText>
              </w:r>
            </w:del>
          </w:p>
          <w:p w14:paraId="529B7A31" w14:textId="664D2AC3" w:rsidR="003172E0" w:rsidRPr="00E73B40" w:rsidDel="007A2235" w:rsidRDefault="003172E0" w:rsidP="00FE10FD">
            <w:pPr>
              <w:pStyle w:val="TableText"/>
              <w:keepNext/>
              <w:numPr>
                <w:ilvl w:val="0"/>
                <w:numId w:val="43"/>
              </w:numPr>
              <w:spacing w:line="240" w:lineRule="exact"/>
              <w:cnfStyle w:val="000000000000" w:firstRow="0" w:lastRow="0" w:firstColumn="0" w:lastColumn="0" w:oddVBand="0" w:evenVBand="0" w:oddHBand="0" w:evenHBand="0" w:firstRowFirstColumn="0" w:firstRowLastColumn="0" w:lastRowFirstColumn="0" w:lastRowLastColumn="0"/>
              <w:rPr>
                <w:del w:id="1510" w:author="Author"/>
                <w:color w:val="auto"/>
                <w:sz w:val="20"/>
                <w:szCs w:val="20"/>
                <w:lang w:val="en-IE"/>
              </w:rPr>
            </w:pPr>
            <w:del w:id="1511" w:author="Author">
              <w:r w:rsidRPr="00E73B40" w:rsidDel="007A2235">
                <w:rPr>
                  <w:color w:val="auto"/>
                  <w:sz w:val="20"/>
                  <w:szCs w:val="20"/>
                  <w:lang w:val="en-IE"/>
                </w:rPr>
                <w:delText xml:space="preserve">Store </w:delText>
              </w:r>
            </w:del>
          </w:p>
          <w:p w14:paraId="652C1397" w14:textId="791062C1" w:rsidR="00A24B27" w:rsidRPr="00E73B40" w:rsidDel="0070480A" w:rsidRDefault="00A24B2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12" w:author="Author"/>
                <w:color w:val="auto"/>
                <w:sz w:val="20"/>
                <w:szCs w:val="20"/>
                <w:lang w:val="en-IE"/>
              </w:rPr>
            </w:pPr>
            <w:del w:id="1513" w:author="Author">
              <w:r w:rsidRPr="00E73B40" w:rsidDel="0070480A">
                <w:rPr>
                  <w:color w:val="auto"/>
                  <w:sz w:val="20"/>
                  <w:szCs w:val="20"/>
                  <w:lang w:val="en-IE"/>
                </w:rPr>
                <w:delText xml:space="preserve">If there is a contextualized billing customer, or the billing customer details were collected on Activity 14, the </w:delText>
              </w:r>
              <w:r w:rsidR="002F63A5" w:rsidRPr="00E73B40" w:rsidDel="0070480A">
                <w:rPr>
                  <w:color w:val="auto"/>
                  <w:sz w:val="20"/>
                  <w:szCs w:val="20"/>
                  <w:lang w:val="en-IE"/>
                </w:rPr>
                <w:delText xml:space="preserve">delivery </w:delText>
              </w:r>
              <w:r w:rsidRPr="00E73B40" w:rsidDel="0070480A">
                <w:rPr>
                  <w:color w:val="auto"/>
                  <w:sz w:val="20"/>
                  <w:szCs w:val="20"/>
                  <w:lang w:val="en-IE"/>
                </w:rPr>
                <w:delText xml:space="preserve">address is pre populated with the </w:delText>
              </w:r>
              <w:r w:rsidR="0011054B" w:rsidRPr="00E73B40" w:rsidDel="0070480A">
                <w:rPr>
                  <w:color w:val="auto"/>
                  <w:sz w:val="20"/>
                  <w:szCs w:val="20"/>
                  <w:lang w:val="en-IE"/>
                </w:rPr>
                <w:delText xml:space="preserve">address associated to the </w:delText>
              </w:r>
              <w:r w:rsidRPr="00E73B40" w:rsidDel="0070480A">
                <w:rPr>
                  <w:color w:val="auto"/>
                  <w:sz w:val="20"/>
                  <w:szCs w:val="20"/>
                  <w:lang w:val="en-IE"/>
                </w:rPr>
                <w:delText xml:space="preserve">billing customer </w:delText>
              </w:r>
              <w:r w:rsidR="0011054B" w:rsidRPr="00E73B40" w:rsidDel="0070480A">
                <w:rPr>
                  <w:color w:val="auto"/>
                  <w:sz w:val="20"/>
                  <w:szCs w:val="20"/>
                  <w:lang w:val="en-IE"/>
                </w:rPr>
                <w:delText>primary contact</w:delText>
              </w:r>
              <w:r w:rsidRPr="00E73B40" w:rsidDel="0070480A">
                <w:rPr>
                  <w:color w:val="auto"/>
                  <w:sz w:val="20"/>
                  <w:szCs w:val="20"/>
                  <w:lang w:val="en-IE"/>
                </w:rPr>
                <w:delText>.</w:delText>
              </w:r>
            </w:del>
          </w:p>
          <w:p w14:paraId="20524BFA" w14:textId="13539569" w:rsidR="002F63A5" w:rsidRPr="00E73B40" w:rsidDel="0070480A" w:rsidRDefault="002F63A5" w:rsidP="0070480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14" w:author="Author"/>
                <w:color w:val="auto"/>
                <w:sz w:val="20"/>
                <w:szCs w:val="20"/>
                <w:lang w:val="en-IE"/>
              </w:rPr>
            </w:pPr>
            <w:del w:id="1515" w:author="Author">
              <w:r w:rsidRPr="00E73B40" w:rsidDel="0070480A">
                <w:rPr>
                  <w:color w:val="auto"/>
                  <w:sz w:val="20"/>
                  <w:szCs w:val="20"/>
                  <w:lang w:val="en-IE"/>
                </w:rPr>
                <w:delText>If the user chooses to pick at a store, UFE validates that store stock for all tangible products.</w:delText>
              </w:r>
            </w:del>
          </w:p>
          <w:p w14:paraId="33AF03FD" w14:textId="77777777" w:rsidR="00B55FFE" w:rsidRPr="00E73B40" w:rsidRDefault="00537152" w:rsidP="0070480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16" w:author="Author"/>
                <w:color w:val="auto"/>
                <w:sz w:val="20"/>
                <w:szCs w:val="20"/>
                <w:lang w:val="en-IE"/>
              </w:rPr>
            </w:pPr>
            <w:del w:id="1517" w:author="Author">
              <w:r w:rsidRPr="00E73B40" w:rsidDel="00276BA2">
                <w:rPr>
                  <w:color w:val="auto"/>
                  <w:sz w:val="20"/>
                  <w:szCs w:val="20"/>
                  <w:lang w:val="en-IE"/>
                </w:rPr>
                <w:delText>Note: this activity is only performed if the process is running at the Call Centre and the basket contains, at least, one tangible product.</w:delText>
              </w:r>
            </w:del>
          </w:p>
          <w:p w14:paraId="51EC181F" w14:textId="6D844FE8" w:rsidR="00C87BED" w:rsidRPr="00E73B40" w:rsidRDefault="008E2F93" w:rsidP="008E2F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518" w:author="Author">
              <w:r>
                <w:rPr>
                  <w:color w:val="auto"/>
                  <w:sz w:val="20"/>
                  <w:szCs w:val="20"/>
                  <w:lang w:val="en-IE"/>
                </w:rPr>
                <w:t>For s</w:t>
              </w:r>
              <w:r w:rsidR="00C87BED" w:rsidRPr="00E73B40">
                <w:rPr>
                  <w:color w:val="auto"/>
                  <w:sz w:val="20"/>
                  <w:szCs w:val="20"/>
                  <w:lang w:val="en-IE"/>
                </w:rPr>
                <w:t>tore delivery method</w:t>
              </w:r>
              <w:r>
                <w:rPr>
                  <w:color w:val="auto"/>
                  <w:sz w:val="20"/>
                  <w:szCs w:val="20"/>
                  <w:lang w:val="en-IE"/>
                </w:rPr>
                <w:t>,</w:t>
              </w:r>
              <w:r w:rsidR="00C87BED" w:rsidRPr="00E73B40">
                <w:rPr>
                  <w:color w:val="auto"/>
                  <w:sz w:val="20"/>
                  <w:szCs w:val="20"/>
                  <w:lang w:val="en-IE"/>
                </w:rPr>
                <w:t xml:space="preserve"> </w:t>
              </w:r>
              <w:r>
                <w:rPr>
                  <w:color w:val="auto"/>
                  <w:sz w:val="20"/>
                  <w:szCs w:val="20"/>
                  <w:lang w:val="en-IE"/>
                </w:rPr>
                <w:t xml:space="preserve">UFE </w:t>
              </w:r>
              <w:r w:rsidR="00C87BED" w:rsidRPr="00E73B40">
                <w:rPr>
                  <w:color w:val="auto"/>
                  <w:sz w:val="20"/>
                  <w:szCs w:val="20"/>
                  <w:lang w:val="en-IE"/>
                </w:rPr>
                <w:t xml:space="preserve">will </w:t>
              </w:r>
              <w:del w:id="1519" w:author="Author">
                <w:r w:rsidR="00C87BED" w:rsidRPr="00E73B40" w:rsidDel="008E2F93">
                  <w:rPr>
                    <w:color w:val="auto"/>
                    <w:sz w:val="20"/>
                    <w:szCs w:val="20"/>
                    <w:lang w:val="en-IE"/>
                  </w:rPr>
                  <w:delText xml:space="preserve">only </w:delText>
                </w:r>
              </w:del>
              <w:r w:rsidR="00C87BED" w:rsidRPr="00E73B40">
                <w:rPr>
                  <w:color w:val="auto"/>
                  <w:sz w:val="20"/>
                  <w:szCs w:val="20"/>
                  <w:lang w:val="en-IE"/>
                </w:rPr>
                <w:t xml:space="preserve">display the information </w:t>
              </w:r>
              <w:del w:id="1520" w:author="Author">
                <w:r w:rsidR="00C87BED" w:rsidRPr="00E73B40" w:rsidDel="008E2F93">
                  <w:rPr>
                    <w:color w:val="auto"/>
                    <w:sz w:val="20"/>
                    <w:szCs w:val="20"/>
                    <w:lang w:val="en-IE"/>
                  </w:rPr>
                  <w:delText>about</w:delText>
                </w:r>
              </w:del>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del w:id="1521" w:author="Author">
                <w:r w:rsidR="00C87BED" w:rsidRPr="00E73B40" w:rsidDel="008E2F93">
                  <w:rPr>
                    <w:color w:val="auto"/>
                    <w:sz w:val="20"/>
                    <w:szCs w:val="20"/>
                    <w:lang w:val="en-IE"/>
                  </w:rPr>
                  <w:delText xml:space="preserve"> the selected store </w:delText>
                </w:r>
                <w:r w:rsidR="00895A49" w:rsidDel="008E2F93">
                  <w:rPr>
                    <w:color w:val="auto"/>
                    <w:sz w:val="20"/>
                    <w:szCs w:val="20"/>
                    <w:lang w:val="en-IE"/>
                  </w:rPr>
                  <w:delText xml:space="preserve">during </w:delText>
                </w:r>
                <w:r w:rsidR="00C87BED" w:rsidRPr="00E73B40" w:rsidDel="008E2F93">
                  <w:rPr>
                    <w:color w:val="auto"/>
                    <w:sz w:val="20"/>
                    <w:szCs w:val="20"/>
                    <w:lang w:val="en-IE"/>
                  </w:rPr>
                  <w:delText xml:space="preserve">the </w:delText>
                </w:r>
                <w:r w:rsidR="00895A49" w:rsidDel="008E2F93">
                  <w:rPr>
                    <w:color w:val="auto"/>
                    <w:sz w:val="20"/>
                    <w:szCs w:val="20"/>
                    <w:lang w:val="en-IE"/>
                  </w:rPr>
                  <w:delText>basket configuration</w:delText>
                </w:r>
                <w:r w:rsidR="00C87BED" w:rsidRPr="00E73B40" w:rsidDel="008E2F93">
                  <w:rPr>
                    <w:color w:val="auto"/>
                    <w:sz w:val="20"/>
                    <w:szCs w:val="20"/>
                    <w:lang w:val="en-IE"/>
                  </w:rPr>
                  <w:delText>.</w:delText>
                </w:r>
              </w:del>
            </w:ins>
          </w:p>
        </w:tc>
      </w:tr>
      <w:tr w:rsidR="00586BE7" w:rsidRPr="00E73B40" w14:paraId="49619530"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4594FB8" w14:textId="7B331E37" w:rsidR="00586BE7" w:rsidRPr="00E73B40" w:rsidRDefault="00586BE7"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1540934" w14:textId="77777777" w:rsidR="00586BE7" w:rsidRPr="00E73B40" w:rsidRDefault="00586BE7"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4FF1F50B" w14:textId="77777777" w:rsidR="00586BE7" w:rsidRPr="00E73B40" w:rsidRDefault="00586BE7"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0528915" w14:textId="77777777" w:rsidR="00586BE7" w:rsidRPr="00E73B40" w:rsidRDefault="00586BE7"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586BE7" w:rsidRPr="00E73B40" w14:paraId="26A80E23"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FA532DF" w14:textId="77777777" w:rsidR="00586BE7" w:rsidRPr="00E73B40" w:rsidRDefault="00586BE7" w:rsidP="008A5D78">
            <w:pPr>
              <w:pStyle w:val="TableText"/>
              <w:keepNext/>
              <w:tabs>
                <w:tab w:val="left" w:pos="567"/>
              </w:tabs>
              <w:spacing w:line="240" w:lineRule="exact"/>
              <w:jc w:val="left"/>
              <w:rPr>
                <w:color w:val="auto"/>
                <w:sz w:val="20"/>
                <w:szCs w:val="20"/>
                <w:lang w:val="en-IE"/>
              </w:rPr>
            </w:pPr>
          </w:p>
        </w:tc>
        <w:tc>
          <w:tcPr>
            <w:tcW w:w="4042" w:type="dxa"/>
          </w:tcPr>
          <w:p w14:paraId="28227A42" w14:textId="76141F74" w:rsidR="00586BE7" w:rsidRPr="00E73B40" w:rsidRDefault="00045961"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19</w:t>
            </w:r>
            <w:r w:rsidR="00B870C9" w:rsidRPr="00E73B40">
              <w:rPr>
                <w:color w:val="439782"/>
                <w:sz w:val="20"/>
                <w:szCs w:val="18"/>
                <w:lang w:val="en-IE" w:eastAsia="en-US"/>
              </w:rPr>
              <w:t>a</w:t>
            </w:r>
            <w:r w:rsidR="00586BE7" w:rsidRPr="00E73B40">
              <w:rPr>
                <w:color w:val="439782"/>
                <w:sz w:val="20"/>
                <w:szCs w:val="18"/>
                <w:lang w:val="en-IE" w:eastAsia="en-US"/>
              </w:rPr>
              <w:t>. To Go Flow</w:t>
            </w:r>
          </w:p>
          <w:p w14:paraId="14622200" w14:textId="38E7178A" w:rsidR="00586BE7" w:rsidRPr="00E73B40" w:rsidRDefault="00CF27B2" w:rsidP="00B55EC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522" w:author="Author">
              <w:r>
                <w:rPr>
                  <w:color w:val="auto"/>
                  <w:sz w:val="20"/>
                  <w:szCs w:val="18"/>
                  <w:lang w:val="en-IE" w:eastAsia="en-US"/>
                </w:rPr>
                <w:t>I</w:t>
              </w:r>
              <w:r w:rsidR="00586BE7" w:rsidRPr="00E73B40">
                <w:rPr>
                  <w:color w:val="auto"/>
                  <w:sz w:val="20"/>
                  <w:szCs w:val="18"/>
                  <w:lang w:val="en-IE" w:eastAsia="en-US"/>
                </w:rPr>
                <w:t xml:space="preserve">f the customer wants to take the products with him from </w:t>
              </w:r>
              <w:r w:rsidR="00AF716F">
                <w:rPr>
                  <w:color w:val="auto"/>
                  <w:sz w:val="20"/>
                  <w:szCs w:val="18"/>
                  <w:lang w:val="en-IE" w:eastAsia="en-US"/>
                </w:rPr>
                <w:t>the current store</w:t>
              </w:r>
              <w:r w:rsidR="00586BE7" w:rsidRPr="00E73B40">
                <w:rPr>
                  <w:color w:val="auto"/>
                  <w:sz w:val="20"/>
                  <w:szCs w:val="18"/>
                  <w:lang w:val="en-IE" w:eastAsia="en-US"/>
                </w:rPr>
                <w:t>, this step won´t appear.</w:t>
              </w:r>
            </w:ins>
          </w:p>
        </w:tc>
        <w:tc>
          <w:tcPr>
            <w:tcW w:w="4028" w:type="dxa"/>
          </w:tcPr>
          <w:p w14:paraId="5DF53B9E" w14:textId="48A4A056" w:rsidR="00586BE7" w:rsidRPr="00E73B40" w:rsidDel="0070480A"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23" w:author="Author"/>
                <w:color w:val="auto"/>
                <w:sz w:val="20"/>
                <w:szCs w:val="18"/>
                <w:lang w:val="en-IE" w:eastAsia="en-US"/>
              </w:rPr>
            </w:pPr>
            <w:del w:id="1524" w:author="Author">
              <w:r w:rsidRPr="00E73B40" w:rsidDel="0070480A">
                <w:rPr>
                  <w:color w:val="auto"/>
                  <w:sz w:val="20"/>
                  <w:szCs w:val="18"/>
                  <w:lang w:val="en-IE" w:eastAsia="en-US"/>
                </w:rPr>
                <w:delText>If there are no available stores, UFE warns the user with the warning message WM_SAL_10.</w:delText>
              </w:r>
            </w:del>
          </w:p>
          <w:p w14:paraId="13BF22D5" w14:textId="389CE304" w:rsidR="00586BE7" w:rsidRPr="00E73B40"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1525" w:author="Author">
              <w:r w:rsidRPr="00E73B40" w:rsidDel="0070480A">
                <w:rPr>
                  <w:color w:val="auto"/>
                  <w:sz w:val="20"/>
                  <w:szCs w:val="18"/>
                  <w:lang w:val="en-IE" w:eastAsia="en-US"/>
                </w:rPr>
                <w:delText>If any error occur trying to get the available stores, UFE warns the user with the error message EM_SAL_31.</w:delText>
              </w:r>
            </w:del>
            <w:r w:rsidRPr="00E73B40">
              <w:rPr>
                <w:color w:val="auto"/>
                <w:sz w:val="20"/>
                <w:szCs w:val="18"/>
                <w:lang w:val="en-IE" w:eastAsia="en-US"/>
              </w:rPr>
              <w:t>-</w:t>
            </w:r>
          </w:p>
        </w:tc>
      </w:tr>
      <w:tr w:rsidR="00586BE7" w:rsidRPr="00E73B40" w14:paraId="02FD8541"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782EEF4" w14:textId="77777777" w:rsidR="00586BE7" w:rsidRPr="00E73B40" w:rsidRDefault="00586BE7" w:rsidP="008A5D78">
            <w:pPr>
              <w:pStyle w:val="TableText"/>
              <w:keepNext/>
              <w:tabs>
                <w:tab w:val="left" w:pos="567"/>
              </w:tabs>
              <w:spacing w:line="240" w:lineRule="exact"/>
              <w:rPr>
                <w:color w:val="auto"/>
                <w:sz w:val="20"/>
                <w:szCs w:val="20"/>
                <w:lang w:val="en-IE"/>
              </w:rPr>
            </w:pPr>
          </w:p>
        </w:tc>
        <w:tc>
          <w:tcPr>
            <w:tcW w:w="4042" w:type="dxa"/>
          </w:tcPr>
          <w:p w14:paraId="21695745" w14:textId="265115E5" w:rsidR="00586BE7" w:rsidRPr="00E73B40" w:rsidRDefault="0004596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26" w:author="Author"/>
                <w:color w:val="439782"/>
                <w:sz w:val="20"/>
                <w:szCs w:val="18"/>
                <w:lang w:val="en-IE" w:eastAsia="en-US"/>
              </w:rPr>
            </w:pPr>
            <w:r>
              <w:rPr>
                <w:color w:val="439782"/>
                <w:sz w:val="20"/>
                <w:szCs w:val="18"/>
                <w:lang w:val="en-IE" w:eastAsia="en-US"/>
              </w:rPr>
              <w:t>19</w:t>
            </w:r>
            <w:ins w:id="1527" w:author="Author">
              <w:r w:rsidR="00586BE7" w:rsidRPr="00E73B40">
                <w:rPr>
                  <w:color w:val="439782"/>
                  <w:sz w:val="20"/>
                  <w:szCs w:val="18"/>
                  <w:lang w:val="en-IE" w:eastAsia="en-US"/>
                </w:rPr>
                <w:t>b. Home Delivery Flow</w:t>
              </w:r>
            </w:ins>
          </w:p>
          <w:p w14:paraId="5CF83419" w14:textId="0D58A008" w:rsidR="00586BE7" w:rsidRPr="00E73B40" w:rsidRDefault="005530AD"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28" w:author="Author"/>
                <w:color w:val="auto"/>
                <w:sz w:val="20"/>
                <w:szCs w:val="18"/>
                <w:lang w:val="en-IE" w:eastAsia="en-US"/>
              </w:rPr>
            </w:pPr>
            <w:ins w:id="1529" w:author="Author">
              <w:r>
                <w:rPr>
                  <w:color w:val="auto"/>
                  <w:sz w:val="20"/>
                  <w:szCs w:val="18"/>
                  <w:lang w:val="en-IE" w:eastAsia="en-US"/>
                </w:rPr>
                <w:t>When associating an equipment,</w:t>
              </w:r>
              <w:r w:rsidR="00586BE7" w:rsidRPr="00E73B40">
                <w:rPr>
                  <w:color w:val="auto"/>
                  <w:sz w:val="20"/>
                  <w:szCs w:val="18"/>
                  <w:lang w:val="en-IE" w:eastAsia="en-US"/>
                </w:rPr>
                <w:t xml:space="preserve"> if “Home Delivery” flow was followed, the user will have to input all fields regarding the address of the Customer. </w:t>
              </w:r>
            </w:ins>
          </w:p>
          <w:p w14:paraId="31E36BFB" w14:textId="590DD25D" w:rsidR="00586BE7" w:rsidDel="0080606A" w:rsidRDefault="00586BE7"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30" w:author="Author"/>
                <w:del w:id="1531" w:author="Author"/>
                <w:color w:val="auto"/>
                <w:sz w:val="20"/>
                <w:szCs w:val="18"/>
                <w:lang w:val="en-IE" w:eastAsia="en-US"/>
              </w:rPr>
            </w:pPr>
            <w:ins w:id="1532" w:author="Author">
              <w:del w:id="1533" w:author="Author">
                <w:r w:rsidRPr="00E73B40" w:rsidDel="0080606A">
                  <w:rPr>
                    <w:color w:val="auto"/>
                    <w:sz w:val="20"/>
                    <w:szCs w:val="18"/>
                    <w:lang w:val="en-IE" w:eastAsia="en-US"/>
                  </w:rPr>
                  <w:delText xml:space="preserve">If there is a contextualized billing customer, or the billing customer details were collected on Activity </w:delText>
                </w:r>
                <w:r w:rsidR="00C23CB2" w:rsidDel="0080606A">
                  <w:rPr>
                    <w:color w:val="auto"/>
                    <w:sz w:val="20"/>
                    <w:szCs w:val="18"/>
                    <w:lang w:val="en-IE" w:eastAsia="en-US"/>
                  </w:rPr>
                  <w:delText>2</w:delText>
                </w:r>
                <w:r w:rsidRPr="00E73B40" w:rsidDel="0080606A">
                  <w:rPr>
                    <w:color w:val="auto"/>
                    <w:sz w:val="20"/>
                    <w:szCs w:val="18"/>
                    <w:lang w:val="en-IE" w:eastAsia="en-US"/>
                  </w:rPr>
                  <w:delText>, the delivery address is pre populated with the address associated to the billing customer primary contact.</w:delText>
                </w:r>
              </w:del>
            </w:ins>
          </w:p>
          <w:p w14:paraId="434EA282" w14:textId="1A04861F" w:rsidR="00586BE7" w:rsidRDefault="00586BE7" w:rsidP="001B388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34" w:author="Author"/>
                <w:color w:val="auto"/>
                <w:sz w:val="20"/>
                <w:szCs w:val="18"/>
                <w:lang w:val="en-IE" w:eastAsia="en-US"/>
              </w:rPr>
            </w:pPr>
            <w:ins w:id="1535" w:author="Author">
              <w:r>
                <w:rPr>
                  <w:color w:val="auto"/>
                  <w:sz w:val="20"/>
                  <w:szCs w:val="18"/>
                  <w:lang w:val="en-IE" w:eastAsia="en-US"/>
                </w:rPr>
                <w:t>All the information collected  in this step will be communicated at line item level as part of the order:</w:t>
              </w:r>
            </w:ins>
          </w:p>
          <w:p w14:paraId="3F764447" w14:textId="3C48F94B"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36" w:author="Author"/>
                <w:color w:val="auto"/>
                <w:sz w:val="20"/>
                <w:szCs w:val="18"/>
                <w:lang w:val="en-IE" w:eastAsia="en-US"/>
              </w:rPr>
            </w:pPr>
            <w:ins w:id="1537" w:author="Author">
              <w:r w:rsidRPr="001B388D">
                <w:rPr>
                  <w:color w:val="auto"/>
                  <w:sz w:val="20"/>
                  <w:szCs w:val="18"/>
                  <w:lang w:val="en-IE" w:eastAsia="en-US"/>
                </w:rPr>
                <w:t>Street</w:t>
              </w:r>
              <w:r>
                <w:rPr>
                  <w:color w:val="auto"/>
                  <w:sz w:val="20"/>
                  <w:szCs w:val="18"/>
                  <w:lang w:val="en-IE" w:eastAsia="en-US"/>
                </w:rPr>
                <w:t xml:space="preserve"> – 30 chars long restricted by Fonua</w:t>
              </w:r>
            </w:ins>
          </w:p>
          <w:p w14:paraId="37263634" w14:textId="512306E8"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38" w:author="Author"/>
                <w:color w:val="auto"/>
                <w:sz w:val="20"/>
                <w:szCs w:val="18"/>
                <w:lang w:val="en-IE" w:eastAsia="en-US"/>
              </w:rPr>
            </w:pPr>
            <w:ins w:id="1539" w:author="Author">
              <w:r w:rsidRPr="001B388D">
                <w:rPr>
                  <w:color w:val="auto"/>
                  <w:sz w:val="20"/>
                  <w:szCs w:val="18"/>
                  <w:lang w:val="en-IE" w:eastAsia="en-US"/>
                </w:rPr>
                <w:t>Sub Street</w:t>
              </w:r>
              <w:r>
                <w:rPr>
                  <w:color w:val="auto"/>
                  <w:sz w:val="20"/>
                  <w:szCs w:val="18"/>
                  <w:lang w:val="en-IE" w:eastAsia="en-US"/>
                </w:rPr>
                <w:t xml:space="preserve"> – 30 chars long restricted by Fonua</w:t>
              </w:r>
            </w:ins>
          </w:p>
          <w:p w14:paraId="4FFA3DA2"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0" w:author="Author"/>
                <w:color w:val="auto"/>
                <w:sz w:val="20"/>
                <w:szCs w:val="18"/>
                <w:lang w:val="en-IE" w:eastAsia="en-US"/>
              </w:rPr>
            </w:pPr>
            <w:ins w:id="1541" w:author="Author">
              <w:r w:rsidRPr="001B388D">
                <w:rPr>
                  <w:color w:val="auto"/>
                  <w:sz w:val="20"/>
                  <w:szCs w:val="18"/>
                  <w:lang w:val="en-IE" w:eastAsia="en-US"/>
                </w:rPr>
                <w:t>Sub Locality</w:t>
              </w:r>
            </w:ins>
          </w:p>
          <w:p w14:paraId="4E1B5A66"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2" w:author="Author"/>
                <w:color w:val="auto"/>
                <w:sz w:val="20"/>
                <w:szCs w:val="18"/>
                <w:lang w:val="en-IE" w:eastAsia="en-US"/>
              </w:rPr>
            </w:pPr>
            <w:ins w:id="1543" w:author="Author">
              <w:r w:rsidRPr="001B388D">
                <w:rPr>
                  <w:color w:val="auto"/>
                  <w:sz w:val="20"/>
                  <w:szCs w:val="18"/>
                  <w:lang w:val="en-IE" w:eastAsia="en-US"/>
                </w:rPr>
                <w:t>City</w:t>
              </w:r>
            </w:ins>
          </w:p>
          <w:p w14:paraId="0A67E023"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4" w:author="Author"/>
                <w:color w:val="auto"/>
                <w:sz w:val="20"/>
                <w:szCs w:val="18"/>
                <w:lang w:val="en-IE" w:eastAsia="en-US"/>
              </w:rPr>
            </w:pPr>
            <w:ins w:id="1545" w:author="Author">
              <w:r w:rsidRPr="001B388D">
                <w:rPr>
                  <w:color w:val="auto"/>
                  <w:sz w:val="20"/>
                  <w:szCs w:val="18"/>
                  <w:lang w:val="en-IE" w:eastAsia="en-US"/>
                </w:rPr>
                <w:t>County</w:t>
              </w:r>
            </w:ins>
          </w:p>
          <w:p w14:paraId="4E0E5377"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6" w:author="Author"/>
                <w:color w:val="auto"/>
                <w:sz w:val="20"/>
                <w:szCs w:val="18"/>
                <w:lang w:val="en-IE" w:eastAsia="en-US"/>
              </w:rPr>
            </w:pPr>
            <w:ins w:id="1547" w:author="Author">
              <w:r w:rsidRPr="001B388D">
                <w:rPr>
                  <w:color w:val="auto"/>
                  <w:sz w:val="20"/>
                  <w:szCs w:val="18"/>
                  <w:lang w:val="en-IE" w:eastAsia="en-US"/>
                </w:rPr>
                <w:t>Country</w:t>
              </w:r>
            </w:ins>
          </w:p>
          <w:p w14:paraId="16A4D147" w14:textId="0361832F"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8" w:author="Author"/>
                <w:color w:val="auto"/>
                <w:sz w:val="20"/>
                <w:szCs w:val="18"/>
                <w:lang w:val="en-IE" w:eastAsia="en-US"/>
              </w:rPr>
            </w:pPr>
            <w:ins w:id="1549" w:author="Author">
              <w:del w:id="1550" w:author="Author">
                <w:r w:rsidRPr="001B388D" w:rsidDel="00370CBC">
                  <w:rPr>
                    <w:color w:val="auto"/>
                    <w:sz w:val="20"/>
                    <w:szCs w:val="18"/>
                    <w:lang w:val="en-IE" w:eastAsia="en-US"/>
                  </w:rPr>
                  <w:delText>Postal Code</w:delText>
                </w:r>
              </w:del>
              <w:r w:rsidR="00370CBC">
                <w:rPr>
                  <w:color w:val="auto"/>
                  <w:sz w:val="20"/>
                  <w:szCs w:val="18"/>
                  <w:lang w:val="en-IE" w:eastAsia="en-US"/>
                </w:rPr>
                <w:t>EirCode</w:t>
              </w:r>
            </w:ins>
          </w:p>
          <w:p w14:paraId="4BFD4A7D" w14:textId="09802D8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1" w:author="Author"/>
                <w:color w:val="auto"/>
                <w:sz w:val="20"/>
                <w:szCs w:val="18"/>
                <w:lang w:val="en-IE" w:eastAsia="en-US"/>
              </w:rPr>
            </w:pPr>
            <w:ins w:id="1552" w:author="Author">
              <w:r w:rsidRPr="001B388D">
                <w:rPr>
                  <w:color w:val="auto"/>
                  <w:sz w:val="20"/>
                  <w:szCs w:val="18"/>
                  <w:lang w:val="en-IE" w:eastAsia="en-US"/>
                </w:rPr>
                <w:t>Address type</w:t>
              </w:r>
              <w:r w:rsidR="009136EE">
                <w:rPr>
                  <w:color w:val="auto"/>
                  <w:sz w:val="20"/>
                  <w:szCs w:val="18"/>
                  <w:lang w:val="en-IE" w:eastAsia="en-US"/>
                </w:rPr>
                <w:t xml:space="preserve"> – Values are: Residential or Business</w:t>
              </w:r>
            </w:ins>
          </w:p>
          <w:p w14:paraId="4F1F7201"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3" w:author="Author"/>
                <w:color w:val="auto"/>
                <w:sz w:val="20"/>
                <w:szCs w:val="18"/>
                <w:lang w:val="en-IE" w:eastAsia="en-US"/>
              </w:rPr>
            </w:pPr>
            <w:ins w:id="1554" w:author="Author">
              <w:r w:rsidRPr="001B388D">
                <w:rPr>
                  <w:color w:val="auto"/>
                  <w:sz w:val="20"/>
                  <w:szCs w:val="18"/>
                  <w:lang w:val="en-IE" w:eastAsia="en-US"/>
                </w:rPr>
                <w:t>Contact Phone 1</w:t>
              </w:r>
            </w:ins>
          </w:p>
          <w:p w14:paraId="04656CFB"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5" w:author="Author"/>
                <w:color w:val="auto"/>
                <w:sz w:val="20"/>
                <w:szCs w:val="18"/>
                <w:lang w:val="en-IE" w:eastAsia="en-US"/>
              </w:rPr>
            </w:pPr>
            <w:ins w:id="1556" w:author="Author">
              <w:r w:rsidRPr="001B388D">
                <w:rPr>
                  <w:color w:val="auto"/>
                  <w:sz w:val="20"/>
                  <w:szCs w:val="18"/>
                  <w:lang w:val="en-IE" w:eastAsia="en-US"/>
                </w:rPr>
                <w:t>Contact Phone 2</w:t>
              </w:r>
            </w:ins>
          </w:p>
          <w:p w14:paraId="6515CA00" w14:textId="200F7C30" w:rsidR="00586BE7" w:rsidRPr="00E73B40" w:rsidRDefault="00586BE7" w:rsidP="00FE10FD">
            <w:pPr>
              <w:pStyle w:val="TableText"/>
              <w:keepNext/>
              <w:numPr>
                <w:ilvl w:val="0"/>
                <w:numId w:val="6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557" w:author="Author">
              <w:r w:rsidRPr="001B388D">
                <w:rPr>
                  <w:color w:val="auto"/>
                  <w:sz w:val="20"/>
                  <w:szCs w:val="18"/>
                  <w:lang w:val="en-IE" w:eastAsia="en-US"/>
                </w:rPr>
                <w:t>Shipping Instructions</w:t>
              </w:r>
              <w:r w:rsidR="009136EE">
                <w:rPr>
                  <w:color w:val="auto"/>
                  <w:sz w:val="20"/>
                  <w:szCs w:val="18"/>
                  <w:lang w:val="en-IE" w:eastAsia="en-US"/>
                </w:rPr>
                <w:t xml:space="preserve"> – 30 chars long</w:t>
              </w:r>
            </w:ins>
          </w:p>
        </w:tc>
        <w:tc>
          <w:tcPr>
            <w:tcW w:w="4028" w:type="dxa"/>
          </w:tcPr>
          <w:p w14:paraId="17CFF384" w14:textId="0CBB0766" w:rsidR="00586BE7" w:rsidRPr="00E73B40" w:rsidDel="0070480A"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58" w:author="Author"/>
                <w:color w:val="auto"/>
                <w:sz w:val="20"/>
                <w:szCs w:val="18"/>
                <w:lang w:val="en-IE" w:eastAsia="en-US"/>
              </w:rPr>
            </w:pPr>
            <w:r w:rsidRPr="00E73B40">
              <w:rPr>
                <w:color w:val="auto"/>
                <w:sz w:val="20"/>
                <w:szCs w:val="18"/>
                <w:lang w:val="en-IE" w:eastAsia="en-US"/>
              </w:rPr>
              <w:t>-</w:t>
            </w:r>
            <w:del w:id="1559" w:author="Author">
              <w:r w:rsidRPr="00E73B40" w:rsidDel="0070480A">
                <w:rPr>
                  <w:color w:val="auto"/>
                  <w:sz w:val="20"/>
                  <w:szCs w:val="18"/>
                  <w:lang w:val="en-IE" w:eastAsia="en-US"/>
                </w:rPr>
                <w:delText>If some product is not available on the selected store, UFE warns the user with the warning message WM_SAL_11 and the user can select another store or go back to the basket to remove the item.</w:delText>
              </w:r>
            </w:del>
          </w:p>
          <w:p w14:paraId="0FF34728" w14:textId="45F58F57" w:rsidR="00586BE7" w:rsidRPr="00E73B40" w:rsidRDefault="00586BE7" w:rsidP="00A37DD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1560" w:author="Author">
              <w:r w:rsidRPr="00E73B40" w:rsidDel="0070480A">
                <w:rPr>
                  <w:color w:val="auto"/>
                  <w:sz w:val="20"/>
                  <w:szCs w:val="18"/>
                  <w:lang w:val="en-IE" w:eastAsia="en-US"/>
                </w:rPr>
                <w:delText>If any error occur trying to check the available stock, UFE warns the user with the error message EM_SAL_32.</w:delText>
              </w:r>
            </w:del>
          </w:p>
        </w:tc>
      </w:tr>
      <w:tr w:rsidR="00586BE7" w:rsidRPr="00E73B40" w14:paraId="1085332C" w14:textId="77777777" w:rsidTr="008A5D78">
        <w:trPr>
          <w:trHeight w:val="440"/>
          <w:ins w:id="156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7BEDB21" w14:textId="050FC602" w:rsidR="00586BE7" w:rsidRPr="00E73B40" w:rsidRDefault="00586BE7" w:rsidP="008A5D78">
            <w:pPr>
              <w:pStyle w:val="TableText"/>
              <w:keepNext/>
              <w:tabs>
                <w:tab w:val="left" w:pos="567"/>
              </w:tabs>
              <w:spacing w:line="240" w:lineRule="exact"/>
              <w:rPr>
                <w:ins w:id="1562" w:author="Author"/>
                <w:color w:val="auto"/>
                <w:sz w:val="20"/>
                <w:szCs w:val="20"/>
                <w:lang w:val="en-IE"/>
              </w:rPr>
            </w:pPr>
          </w:p>
        </w:tc>
        <w:tc>
          <w:tcPr>
            <w:tcW w:w="4042" w:type="dxa"/>
          </w:tcPr>
          <w:p w14:paraId="3EF6801E" w14:textId="44C69945" w:rsidR="00586BE7" w:rsidRPr="00E73B40" w:rsidRDefault="00045961" w:rsidP="0070480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63" w:author="Author"/>
                <w:color w:val="439782"/>
                <w:sz w:val="20"/>
                <w:szCs w:val="18"/>
                <w:lang w:val="en-IE" w:eastAsia="en-US"/>
              </w:rPr>
            </w:pPr>
            <w:r>
              <w:rPr>
                <w:color w:val="439782"/>
                <w:sz w:val="20"/>
                <w:szCs w:val="18"/>
                <w:lang w:val="en-IE" w:eastAsia="en-US"/>
              </w:rPr>
              <w:t>19</w:t>
            </w:r>
            <w:ins w:id="1564" w:author="Author">
              <w:r w:rsidR="00586BE7" w:rsidRPr="00E73B40">
                <w:rPr>
                  <w:color w:val="439782"/>
                  <w:sz w:val="20"/>
                  <w:szCs w:val="18"/>
                  <w:lang w:val="en-IE" w:eastAsia="en-US"/>
                </w:rPr>
                <w:t>c. Store Delivery Flow</w:t>
              </w:r>
            </w:ins>
          </w:p>
          <w:p w14:paraId="5806B0B0" w14:textId="0627743E" w:rsidR="0000677C" w:rsidRDefault="00586BE7" w:rsidP="00C87BE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65" w:author="Author"/>
                <w:color w:val="auto"/>
                <w:sz w:val="20"/>
                <w:szCs w:val="18"/>
                <w:lang w:val="en-IE" w:eastAsia="en-US"/>
              </w:rPr>
            </w:pPr>
            <w:r w:rsidRPr="00E73B40">
              <w:rPr>
                <w:color w:val="auto"/>
                <w:sz w:val="20"/>
                <w:szCs w:val="18"/>
                <w:lang w:val="en-IE" w:eastAsia="en-US"/>
              </w:rPr>
              <w:t xml:space="preserve">UFE </w:t>
            </w:r>
            <w:ins w:id="1566" w:author="Author">
              <w:r w:rsidRPr="00E73B40">
                <w:rPr>
                  <w:color w:val="auto"/>
                  <w:sz w:val="20"/>
                  <w:szCs w:val="18"/>
                  <w:lang w:val="en-IE" w:eastAsia="en-US"/>
                </w:rPr>
                <w:t xml:space="preserve">displays the </w:t>
              </w:r>
              <w:del w:id="1567" w:author="Author">
                <w:r w:rsidRPr="00E73B40" w:rsidDel="008E2F93">
                  <w:rPr>
                    <w:color w:val="auto"/>
                    <w:sz w:val="20"/>
                    <w:szCs w:val="18"/>
                    <w:lang w:val="en-IE" w:eastAsia="en-US"/>
                  </w:rPr>
                  <w:delText xml:space="preserve">corresponding information and </w:delText>
                </w:r>
              </w:del>
              <w:r w:rsidRPr="00E73B40">
                <w:rPr>
                  <w:color w:val="auto"/>
                  <w:sz w:val="20"/>
                  <w:szCs w:val="18"/>
                  <w:lang w:val="en-IE" w:eastAsia="en-US"/>
                </w:rPr>
                <w:t xml:space="preserve">address </w:t>
              </w:r>
              <w:del w:id="1568" w:author="Author">
                <w:r w:rsidRPr="00E73B40" w:rsidDel="008E2F93">
                  <w:rPr>
                    <w:color w:val="auto"/>
                    <w:sz w:val="20"/>
                    <w:szCs w:val="18"/>
                    <w:lang w:val="en-IE" w:eastAsia="en-US"/>
                  </w:rPr>
                  <w:delText>about</w:delText>
                </w:r>
              </w:del>
              <w:r w:rsidR="008E2F93">
                <w:rPr>
                  <w:color w:val="auto"/>
                  <w:sz w:val="20"/>
                  <w:szCs w:val="18"/>
                  <w:lang w:val="en-IE" w:eastAsia="en-US"/>
                </w:rPr>
                <w:t>of</w:t>
              </w:r>
              <w:r w:rsidRPr="00E73B40">
                <w:rPr>
                  <w:color w:val="auto"/>
                  <w:sz w:val="20"/>
                  <w:szCs w:val="18"/>
                  <w:lang w:val="en-IE" w:eastAsia="en-US"/>
                </w:rPr>
                <w:t xml:space="preserve"> the </w:t>
              </w:r>
              <w:del w:id="1569" w:author="Author">
                <w:r w:rsidRPr="00E73B40" w:rsidDel="008E2F93">
                  <w:rPr>
                    <w:color w:val="auto"/>
                    <w:sz w:val="20"/>
                    <w:szCs w:val="18"/>
                    <w:lang w:val="en-IE" w:eastAsia="en-US"/>
                  </w:rPr>
                  <w:delText>selected</w:delText>
                </w:r>
              </w:del>
              <w:r w:rsidR="008E2F93">
                <w:rPr>
                  <w:color w:val="auto"/>
                  <w:sz w:val="20"/>
                  <w:szCs w:val="18"/>
                  <w:lang w:val="en-IE" w:eastAsia="en-US"/>
                </w:rPr>
                <w:t>store that was selected</w:t>
              </w:r>
              <w:r w:rsidRPr="00E73B40">
                <w:rPr>
                  <w:color w:val="auto"/>
                  <w:sz w:val="20"/>
                  <w:szCs w:val="18"/>
                  <w:lang w:val="en-IE" w:eastAsia="en-US"/>
                </w:rPr>
                <w:t xml:space="preserve"> </w:t>
              </w:r>
              <w:del w:id="1570" w:author="Author">
                <w:r w:rsidRPr="00E73B40" w:rsidDel="008E2F93">
                  <w:rPr>
                    <w:color w:val="auto"/>
                    <w:sz w:val="20"/>
                    <w:szCs w:val="18"/>
                    <w:lang w:val="en-IE" w:eastAsia="en-US"/>
                  </w:rPr>
                  <w:delText xml:space="preserve">store </w:delText>
                </w:r>
              </w:del>
              <w:r w:rsidR="00895A49">
                <w:rPr>
                  <w:color w:val="auto"/>
                  <w:sz w:val="20"/>
                  <w:szCs w:val="18"/>
                  <w:lang w:val="en-IE" w:eastAsia="en-US"/>
                </w:rPr>
                <w:t>during the basket configuration</w:t>
              </w:r>
            </w:ins>
            <w:r w:rsidRPr="00E73B40">
              <w:rPr>
                <w:color w:val="auto"/>
                <w:sz w:val="20"/>
                <w:szCs w:val="18"/>
                <w:lang w:val="en-IE" w:eastAsia="en-US"/>
              </w:rPr>
              <w:t xml:space="preserve"> from CRM</w:t>
            </w:r>
            <w:ins w:id="1571" w:author="Author">
              <w:r w:rsidRPr="00E73B40">
                <w:rPr>
                  <w:color w:val="auto"/>
                  <w:sz w:val="20"/>
                  <w:szCs w:val="18"/>
                  <w:lang w:val="en-IE" w:eastAsia="en-US"/>
                </w:rPr>
                <w:t>.</w:t>
              </w:r>
              <w:r w:rsidR="00C625B4">
                <w:rPr>
                  <w:color w:val="auto"/>
                  <w:sz w:val="20"/>
                  <w:szCs w:val="18"/>
                  <w:lang w:val="en-IE" w:eastAsia="en-US"/>
                </w:rPr>
                <w:t xml:space="preserve"> </w:t>
              </w:r>
            </w:ins>
          </w:p>
          <w:p w14:paraId="6FE98562" w14:textId="057AA37E" w:rsidR="00586BE7" w:rsidRPr="00E73B40" w:rsidRDefault="0000677C" w:rsidP="0000677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72" w:author="Author"/>
                <w:color w:val="439782"/>
                <w:sz w:val="20"/>
                <w:szCs w:val="18"/>
                <w:lang w:val="en-IE" w:eastAsia="en-US"/>
              </w:rPr>
            </w:pPr>
            <w:ins w:id="1573" w:author="Author">
              <w:r w:rsidRPr="0000677C">
                <w:rPr>
                  <w:color w:val="auto"/>
                  <w:sz w:val="20"/>
                  <w:szCs w:val="18"/>
                  <w:lang w:val="en-IE" w:eastAsia="en-US"/>
                </w:rPr>
                <w:t>Stores are stored in a reference data in UFE DB</w:t>
              </w:r>
              <w:r>
                <w:rPr>
                  <w:color w:val="auto"/>
                  <w:sz w:val="20"/>
                  <w:szCs w:val="18"/>
                  <w:lang w:val="en-IE" w:eastAsia="en-US"/>
                </w:rPr>
                <w:t xml:space="preserve"> and are</w:t>
              </w:r>
              <w:r w:rsidR="00C625B4">
                <w:rPr>
                  <w:color w:val="auto"/>
                  <w:sz w:val="20"/>
                  <w:szCs w:val="18"/>
                  <w:lang w:val="en-IE" w:eastAsia="en-US"/>
                </w:rPr>
                <w:t xml:space="preserve"> selected in the beginning of the sales process, described in BS#1 </w:t>
              </w:r>
              <w:r w:rsidR="0093158D">
                <w:rPr>
                  <w:color w:val="auto"/>
                  <w:sz w:val="20"/>
                  <w:szCs w:val="18"/>
                  <w:lang w:val="en-IE" w:eastAsia="en-US"/>
                </w:rPr>
                <w:fldChar w:fldCharType="begin"/>
              </w:r>
              <w:r w:rsidR="0093158D">
                <w:rPr>
                  <w:color w:val="auto"/>
                  <w:sz w:val="20"/>
                  <w:szCs w:val="18"/>
                  <w:lang w:val="en-IE" w:eastAsia="en-US"/>
                </w:rPr>
                <w:instrText xml:space="preserve"> HYPERLINK  \l "_Alternative_Activity_10" </w:instrText>
              </w:r>
              <w:r w:rsidR="0093158D">
                <w:rPr>
                  <w:color w:val="auto"/>
                  <w:sz w:val="20"/>
                  <w:szCs w:val="18"/>
                  <w:lang w:val="en-IE" w:eastAsia="en-US"/>
                </w:rPr>
                <w:fldChar w:fldCharType="separate"/>
              </w:r>
              <w:r w:rsidR="00C625B4" w:rsidRPr="0093158D">
                <w:rPr>
                  <w:rStyle w:val="Hyperlink"/>
                  <w:sz w:val="20"/>
                  <w:szCs w:val="18"/>
                  <w:lang w:val="en-IE" w:eastAsia="en-US"/>
                </w:rPr>
                <w:t>Activity 10f</w:t>
              </w:r>
              <w:r w:rsidR="0093158D">
                <w:rPr>
                  <w:color w:val="auto"/>
                  <w:sz w:val="20"/>
                  <w:szCs w:val="18"/>
                  <w:lang w:val="en-IE" w:eastAsia="en-US"/>
                </w:rPr>
                <w:fldChar w:fldCharType="end"/>
              </w:r>
              <w:r w:rsidR="00C625B4">
                <w:rPr>
                  <w:color w:val="auto"/>
                  <w:sz w:val="20"/>
                  <w:szCs w:val="18"/>
                  <w:lang w:val="en-IE" w:eastAsia="en-US"/>
                </w:rPr>
                <w:t>.</w:t>
              </w:r>
            </w:ins>
          </w:p>
        </w:tc>
        <w:tc>
          <w:tcPr>
            <w:tcW w:w="4028" w:type="dxa"/>
          </w:tcPr>
          <w:p w14:paraId="6CAEFF4E" w14:textId="71BB635F" w:rsidR="00586BE7" w:rsidRPr="00E73B40" w:rsidRDefault="00586BE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74" w:author="Author"/>
                <w:color w:val="auto"/>
                <w:sz w:val="20"/>
                <w:szCs w:val="18"/>
                <w:lang w:val="en-IE" w:eastAsia="en-US"/>
              </w:rPr>
            </w:pPr>
            <w:ins w:id="1575" w:author="Author">
              <w:r w:rsidRPr="00E73B40">
                <w:rPr>
                  <w:color w:val="auto"/>
                  <w:sz w:val="20"/>
                  <w:szCs w:val="18"/>
                  <w:lang w:val="en-IE" w:eastAsia="en-US"/>
                </w:rPr>
                <w:t>-</w:t>
              </w:r>
            </w:ins>
          </w:p>
        </w:tc>
      </w:tr>
      <w:tr w:rsidR="00586BE7" w:rsidRPr="00E73B40" w14:paraId="52504282" w14:textId="77777777" w:rsidTr="008A5D78">
        <w:trPr>
          <w:trHeight w:val="440"/>
          <w:ins w:id="157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8A02B6" w14:textId="77777777" w:rsidR="00586BE7" w:rsidRPr="00E73B40" w:rsidRDefault="00586BE7" w:rsidP="008A5D78">
            <w:pPr>
              <w:pStyle w:val="TableText"/>
              <w:keepNext/>
              <w:tabs>
                <w:tab w:val="left" w:pos="567"/>
              </w:tabs>
              <w:spacing w:line="240" w:lineRule="exact"/>
              <w:rPr>
                <w:ins w:id="1577" w:author="Author"/>
                <w:color w:val="auto"/>
                <w:sz w:val="20"/>
                <w:szCs w:val="20"/>
                <w:lang w:val="en-IE"/>
              </w:rPr>
            </w:pPr>
          </w:p>
        </w:tc>
        <w:tc>
          <w:tcPr>
            <w:tcW w:w="4042" w:type="dxa"/>
          </w:tcPr>
          <w:p w14:paraId="7D7C5AA6" w14:textId="279C9E1B" w:rsidR="00586BE7" w:rsidRPr="00586BE7" w:rsidRDefault="00045961"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78" w:author="Author"/>
                <w:color w:val="439782"/>
                <w:sz w:val="20"/>
                <w:szCs w:val="18"/>
                <w:lang w:val="en-IE" w:eastAsia="en-US"/>
              </w:rPr>
            </w:pPr>
            <w:r>
              <w:rPr>
                <w:color w:val="439782"/>
                <w:sz w:val="20"/>
                <w:szCs w:val="18"/>
                <w:lang w:val="en-IE" w:eastAsia="en-US"/>
              </w:rPr>
              <w:t>19</w:t>
            </w:r>
            <w:ins w:id="1579" w:author="Author">
              <w:r w:rsidR="00586BE7" w:rsidRPr="00586BE7">
                <w:rPr>
                  <w:color w:val="439782"/>
                  <w:sz w:val="20"/>
                  <w:szCs w:val="18"/>
                  <w:lang w:val="en-IE" w:eastAsia="en-US"/>
                </w:rPr>
                <w:t>d. Validate address</w:t>
              </w:r>
            </w:ins>
          </w:p>
          <w:p w14:paraId="26AE7BA8" w14:textId="6243A2B9" w:rsidR="00586BE7" w:rsidRPr="00586BE7" w:rsidRDefault="00586BE7"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80" w:author="Author"/>
                <w:color w:val="auto"/>
                <w:sz w:val="20"/>
                <w:szCs w:val="18"/>
                <w:lang w:val="en-IE" w:eastAsia="en-US"/>
              </w:rPr>
            </w:pPr>
            <w:ins w:id="1581" w:author="Author">
              <w:r w:rsidRPr="00586BE7">
                <w:rPr>
                  <w:color w:val="auto"/>
                  <w:sz w:val="20"/>
                  <w:szCs w:val="18"/>
                  <w:lang w:val="en-IE" w:eastAsia="en-US"/>
                </w:rPr>
                <w:t xml:space="preserve">When the user </w:t>
              </w:r>
              <w:r>
                <w:rPr>
                  <w:color w:val="auto"/>
                  <w:sz w:val="20"/>
                  <w:szCs w:val="18"/>
                  <w:lang w:val="en-IE" w:eastAsia="en-US"/>
                </w:rPr>
                <w:t>inserts the</w:t>
              </w:r>
              <w:r w:rsidRPr="00586BE7">
                <w:rPr>
                  <w:color w:val="auto"/>
                  <w:sz w:val="20"/>
                  <w:szCs w:val="18"/>
                  <w:lang w:val="en-IE" w:eastAsia="en-US"/>
                </w:rPr>
                <w:t xml:space="preserve"> </w:t>
              </w:r>
              <w:r>
                <w:rPr>
                  <w:color w:val="auto"/>
                  <w:sz w:val="20"/>
                  <w:szCs w:val="18"/>
                  <w:lang w:val="en-IE" w:eastAsia="en-US"/>
                </w:rPr>
                <w:t xml:space="preserve">shipping </w:t>
              </w:r>
              <w:r w:rsidRPr="00586BE7">
                <w:rPr>
                  <w:color w:val="auto"/>
                  <w:sz w:val="20"/>
                  <w:szCs w:val="18"/>
                  <w:lang w:val="en-IE" w:eastAsia="en-US"/>
                </w:rPr>
                <w:t xml:space="preserve">address, UFE validates </w:t>
              </w:r>
              <w:r>
                <w:rPr>
                  <w:color w:val="auto"/>
                  <w:sz w:val="20"/>
                  <w:szCs w:val="18"/>
                  <w:lang w:val="en-IE" w:eastAsia="en-US"/>
                </w:rPr>
                <w:t>the</w:t>
              </w:r>
              <w:r w:rsidRPr="00586BE7">
                <w:rPr>
                  <w:color w:val="auto"/>
                  <w:sz w:val="20"/>
                  <w:szCs w:val="18"/>
                  <w:lang w:val="en-IE" w:eastAsia="en-US"/>
                </w:rPr>
                <w:t xml:space="preserve"> address on CRM system</w:t>
              </w:r>
              <w:r w:rsidR="00EF1C7C">
                <w:rPr>
                  <w:color w:val="auto"/>
                  <w:sz w:val="20"/>
                  <w:szCs w:val="18"/>
                  <w:lang w:val="en-IE" w:eastAsia="en-US"/>
                </w:rPr>
                <w:t xml:space="preserve">, </w:t>
              </w:r>
              <w:r w:rsidR="00EF1C7C" w:rsidRPr="00EF1C7C">
                <w:rPr>
                  <w:b/>
                  <w:color w:val="auto"/>
                  <w:sz w:val="20"/>
                  <w:szCs w:val="18"/>
                  <w:lang w:val="en-IE" w:eastAsia="en-US"/>
                </w:rPr>
                <w:t>except</w:t>
              </w:r>
              <w:r w:rsidR="00EF1C7C">
                <w:rPr>
                  <w:color w:val="auto"/>
                  <w:sz w:val="20"/>
                  <w:szCs w:val="18"/>
                  <w:lang w:val="en-IE" w:eastAsia="en-US"/>
                </w:rPr>
                <w:t xml:space="preserve"> for the “Address Type”.</w:t>
              </w:r>
            </w:ins>
          </w:p>
          <w:p w14:paraId="6D348D24" w14:textId="77777777" w:rsidR="00586BE7" w:rsidRDefault="00586BE7" w:rsidP="00586B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82" w:author="Author"/>
                <w:color w:val="auto"/>
                <w:sz w:val="20"/>
                <w:szCs w:val="18"/>
                <w:lang w:val="en-IE" w:eastAsia="en-US"/>
              </w:rPr>
            </w:pPr>
            <w:ins w:id="1583" w:author="Author">
              <w:r w:rsidRPr="00586BE7">
                <w:rPr>
                  <w:color w:val="auto"/>
                  <w:sz w:val="20"/>
                  <w:szCs w:val="18"/>
                  <w:lang w:val="en-IE" w:eastAsia="en-US"/>
                </w:rPr>
                <w:t xml:space="preserve">This validation is used </w:t>
              </w:r>
              <w:r>
                <w:rPr>
                  <w:color w:val="auto"/>
                  <w:sz w:val="20"/>
                  <w:szCs w:val="18"/>
                  <w:lang w:val="en-IE" w:eastAsia="en-US"/>
                </w:rPr>
                <w:t>for</w:t>
              </w:r>
              <w:r w:rsidRPr="00586BE7">
                <w:rPr>
                  <w:color w:val="auto"/>
                  <w:sz w:val="20"/>
                  <w:szCs w:val="18"/>
                  <w:lang w:val="en-IE" w:eastAsia="en-US"/>
                </w:rPr>
                <w:t xml:space="preserve"> Home Delivery.</w:t>
              </w:r>
            </w:ins>
          </w:p>
          <w:p w14:paraId="5B96C486" w14:textId="49806A45" w:rsidR="0000677C" w:rsidRPr="0000677C" w:rsidRDefault="0000677C" w:rsidP="00586B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84" w:author="Author"/>
                <w:color w:val="439782"/>
                <w:sz w:val="20"/>
                <w:szCs w:val="18"/>
                <w:lang w:val="en-IE" w:eastAsia="en-US"/>
              </w:rPr>
            </w:pPr>
            <w:ins w:id="1585" w:author="Author">
              <w:r w:rsidRPr="0000677C">
                <w:rPr>
                  <w:color w:val="auto"/>
                  <w:sz w:val="20"/>
                  <w:szCs w:val="18"/>
                  <w:lang w:val="en-IE" w:eastAsia="en-US"/>
                </w:rPr>
                <w:t>If more than one address is returned, it is shown under the respective address</w:t>
              </w:r>
              <w:r>
                <w:rPr>
                  <w:color w:val="auto"/>
                  <w:sz w:val="20"/>
                  <w:szCs w:val="18"/>
                  <w:lang w:val="en-IE" w:eastAsia="en-US"/>
                </w:rPr>
                <w:t xml:space="preserve"> field a</w:t>
              </w:r>
              <w:r w:rsidRPr="0000677C">
                <w:rPr>
                  <w:color w:val="auto"/>
                  <w:sz w:val="20"/>
                  <w:szCs w:val="18"/>
                  <w:lang w:val="en-IE" w:eastAsia="en-US"/>
                </w:rPr>
                <w:t xml:space="preserve"> dropdown</w:t>
              </w:r>
              <w:r>
                <w:rPr>
                  <w:color w:val="auto"/>
                  <w:sz w:val="20"/>
                  <w:szCs w:val="18"/>
                  <w:lang w:val="en-IE" w:eastAsia="en-US"/>
                </w:rPr>
                <w:t xml:space="preserve"> with the addresses. The user must choose one of them. </w:t>
              </w:r>
            </w:ins>
          </w:p>
        </w:tc>
        <w:tc>
          <w:tcPr>
            <w:tcW w:w="4028" w:type="dxa"/>
          </w:tcPr>
          <w:p w14:paraId="41FE42AA" w14:textId="66F9912F" w:rsidR="00586BE7" w:rsidRPr="00E73B40" w:rsidRDefault="00586BE7"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86" w:author="Author"/>
                <w:color w:val="auto"/>
                <w:sz w:val="20"/>
                <w:szCs w:val="18"/>
                <w:lang w:val="en-IE" w:eastAsia="en-US"/>
              </w:rPr>
            </w:pPr>
            <w:ins w:id="1587" w:author="Author">
              <w:r w:rsidRPr="00586BE7">
                <w:rPr>
                  <w:color w:val="auto"/>
                  <w:sz w:val="20"/>
                  <w:szCs w:val="18"/>
                  <w:lang w:val="en-IE" w:eastAsia="en-US"/>
                </w:rPr>
                <w:t xml:space="preserve">If the address is not found on CRM system, UFE </w:t>
              </w:r>
              <w:r>
                <w:rPr>
                  <w:color w:val="auto"/>
                  <w:sz w:val="20"/>
                  <w:szCs w:val="18"/>
                  <w:lang w:val="en-IE" w:eastAsia="en-US"/>
                </w:rPr>
                <w:t>will warn the user with the error message EM_SAL_48.</w:t>
              </w:r>
            </w:ins>
          </w:p>
        </w:tc>
      </w:tr>
    </w:tbl>
    <w:p w14:paraId="1887B124" w14:textId="41AE3B41" w:rsidR="00B55FFE" w:rsidRPr="00E73B40" w:rsidRDefault="00B55FFE" w:rsidP="00C630C7">
      <w:pPr>
        <w:rPr>
          <w:lang w:val="en-IE"/>
        </w:rPr>
      </w:pPr>
    </w:p>
    <w:p w14:paraId="41740898" w14:textId="3E6A2D9A" w:rsidR="00BF6397" w:rsidRPr="00E73B40" w:rsidRDefault="00BF6397" w:rsidP="00BF6397">
      <w:pPr>
        <w:pStyle w:val="Heading4"/>
        <w:rPr>
          <w:lang w:val="en-IE"/>
        </w:rPr>
      </w:pPr>
      <w:r w:rsidRPr="00E73B40">
        <w:rPr>
          <w:lang w:val="en-IE"/>
        </w:rPr>
        <w:lastRenderedPageBreak/>
        <w:t>Phase V</w:t>
      </w:r>
      <w:r w:rsidR="00AE1F6A">
        <w:rPr>
          <w:lang w:val="en-IE"/>
        </w:rPr>
        <w:t>I</w:t>
      </w:r>
      <w:r w:rsidRPr="00E73B40">
        <w:rPr>
          <w:lang w:val="en-IE"/>
        </w:rPr>
        <w:t xml:space="preserve"> – Confirmation</w:t>
      </w:r>
    </w:p>
    <w:p w14:paraId="2DA695C0" w14:textId="43B1A20E" w:rsidR="00DC065B" w:rsidRPr="00E73B40" w:rsidRDefault="00DC065B" w:rsidP="00DC065B">
      <w:pPr>
        <w:pStyle w:val="Heading5"/>
        <w:keepNext/>
        <w:rPr>
          <w:lang w:val="en-IE"/>
        </w:rPr>
      </w:pPr>
      <w:bookmarkStart w:id="1588" w:name="_Activity_20_»"/>
      <w:bookmarkEnd w:id="1588"/>
      <w:r w:rsidRPr="00E73B40">
        <w:rPr>
          <w:lang w:val="en-IE"/>
        </w:rPr>
        <w:t xml:space="preserve">Activity </w:t>
      </w:r>
      <w:r w:rsidR="00B870C9">
        <w:rPr>
          <w:lang w:val="en-IE"/>
        </w:rPr>
        <w:t>2</w:t>
      </w:r>
      <w:r w:rsidR="00045961">
        <w:rPr>
          <w:lang w:val="en-IE"/>
        </w:rPr>
        <w:t>0</w:t>
      </w:r>
      <w:r w:rsidR="00B870C9" w:rsidRPr="00E73B40">
        <w:rPr>
          <w:lang w:val="en-IE"/>
        </w:rPr>
        <w:t xml:space="preserve"> </w:t>
      </w:r>
      <w:r w:rsidRPr="00E73B40">
        <w:rPr>
          <w:lang w:val="en-IE"/>
        </w:rPr>
        <w:t>» Confirm</w:t>
      </w:r>
    </w:p>
    <w:tbl>
      <w:tblPr>
        <w:tblStyle w:val="CelFocus1"/>
        <w:tblW w:w="0" w:type="auto"/>
        <w:tblLook w:val="04A0" w:firstRow="1" w:lastRow="0" w:firstColumn="1" w:lastColumn="0" w:noHBand="0" w:noVBand="1"/>
      </w:tblPr>
      <w:tblGrid>
        <w:gridCol w:w="1522"/>
        <w:gridCol w:w="4042"/>
        <w:gridCol w:w="4028"/>
      </w:tblGrid>
      <w:tr w:rsidR="0039491D" w:rsidRPr="00E73B40" w14:paraId="3E885AE7" w14:textId="77777777" w:rsidTr="00B2669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6059095" w14:textId="77777777" w:rsidR="0039491D" w:rsidRPr="00E73B40" w:rsidRDefault="0039491D" w:rsidP="00B26694">
            <w:pPr>
              <w:jc w:val="left"/>
              <w:rPr>
                <w:b w:val="0"/>
                <w:sz w:val="20"/>
                <w:szCs w:val="20"/>
                <w:lang w:val="en-IE"/>
              </w:rPr>
            </w:pPr>
            <w:r w:rsidRPr="00E73B40">
              <w:rPr>
                <w:sz w:val="20"/>
                <w:szCs w:val="20"/>
                <w:lang w:val="en-IE"/>
              </w:rPr>
              <w:t>Activity Specification</w:t>
            </w:r>
          </w:p>
        </w:tc>
      </w:tr>
      <w:tr w:rsidR="0039491D" w:rsidRPr="00E73B40" w14:paraId="75683579" w14:textId="77777777" w:rsidTr="00B26694">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014214B" w14:textId="77777777" w:rsidR="0039491D" w:rsidRPr="00E73B40" w:rsidRDefault="0039491D" w:rsidP="00B26694">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F4DF7C2"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D26D28D"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9491D" w:rsidRPr="00E73B40" w14:paraId="155FAA7B" w14:textId="77777777" w:rsidTr="00B26694">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9D86363" w14:textId="77777777" w:rsidR="0039491D" w:rsidRPr="00E73B40" w:rsidRDefault="0039491D" w:rsidP="00B26694">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D698D54"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9491D" w:rsidRPr="00E73B40" w14:paraId="08D4556C"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21BF7CB" w14:textId="77777777" w:rsidR="0039491D" w:rsidRPr="00E73B40" w:rsidRDefault="0039491D" w:rsidP="00B26694">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5FDE8AF" w14:textId="3DB33F50" w:rsidR="0039491D" w:rsidRPr="00E73B40" w:rsidRDefault="0039491D"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Confirmation step</w:t>
            </w:r>
          </w:p>
        </w:tc>
      </w:tr>
      <w:tr w:rsidR="0039491D" w:rsidRPr="00E73B40" w14:paraId="692D859F"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4DDCD86" w14:textId="77777777" w:rsidR="0039491D" w:rsidRPr="00E73B40" w:rsidRDefault="0039491D" w:rsidP="00B26694">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5CEB807" w14:textId="4E839C97" w:rsidR="0039491D" w:rsidRPr="00E73B40" w:rsidRDefault="0039491D"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shows the main data collected until the moment, namely:</w:t>
            </w:r>
          </w:p>
          <w:p w14:paraId="4F4B415F" w14:textId="6D13AA8A" w:rsidR="0039491D" w:rsidRPr="00E73B40" w:rsidRDefault="0039491D"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Basket content, with the prices and costs obtained from quotation</w:t>
            </w:r>
            <w:ins w:id="1589" w:author="Author">
              <w:r w:rsidR="007B53AF">
                <w:rPr>
                  <w:color w:val="auto"/>
                  <w:sz w:val="20"/>
                  <w:szCs w:val="20"/>
                  <w:lang w:val="en-IE"/>
                </w:rPr>
                <w:t xml:space="preserve"> and the corresponding lead time frame</w:t>
              </w:r>
              <w:del w:id="1590" w:author="Author">
                <w:r w:rsidR="007B53AF" w:rsidDel="00735132">
                  <w:rPr>
                    <w:color w:val="auto"/>
                    <w:sz w:val="20"/>
                    <w:szCs w:val="20"/>
                    <w:lang w:val="en-IE"/>
                  </w:rPr>
                  <w:delText xml:space="preserve"> </w:delText>
                </w:r>
                <w:r w:rsidR="007B53AF" w:rsidRPr="007B53AF" w:rsidDel="00735132">
                  <w:rPr>
                    <w:b/>
                    <w:color w:val="auto"/>
                    <w:sz w:val="20"/>
                    <w:szCs w:val="20"/>
                    <w:lang w:val="en-IE"/>
                  </w:rPr>
                  <w:delText>(lead time frame is pending of commercial agreement)</w:delText>
                </w:r>
              </w:del>
            </w:ins>
          </w:p>
          <w:p w14:paraId="013FED22" w14:textId="20217E61" w:rsidR="0041378E" w:rsidRPr="00E73B40" w:rsidRDefault="0039491D"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Advanced payment or deposit needed from the customer, for the cases when the credit vetting was accepted with these conditions</w:t>
            </w:r>
          </w:p>
          <w:p w14:paraId="2FF71035" w14:textId="6BE428A6" w:rsidR="00EB0E40" w:rsidRPr="00E73B40" w:rsidDel="00A06B18" w:rsidRDefault="00D071A5"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del w:id="1591" w:author="Author"/>
                <w:color w:val="auto"/>
                <w:sz w:val="20"/>
                <w:szCs w:val="20"/>
                <w:lang w:val="en-IE"/>
              </w:rPr>
            </w:pPr>
            <w:del w:id="1592" w:author="Author">
              <w:r w:rsidRPr="00E73B40" w:rsidDel="00A06B18">
                <w:rPr>
                  <w:color w:val="auto"/>
                  <w:sz w:val="20"/>
                  <w:szCs w:val="20"/>
                  <w:lang w:val="en-IE"/>
                </w:rPr>
                <w:delText>Installation details, when the basket implies an installation scheduling</w:delText>
              </w:r>
            </w:del>
          </w:p>
          <w:p w14:paraId="467748B8" w14:textId="7A5B6C3B" w:rsidR="0039491D" w:rsidRPr="00E73B40" w:rsidRDefault="00D071A5" w:rsidP="00D07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confirms all the information and goes to the next step.</w:t>
            </w:r>
            <w:ins w:id="1593" w:author="Author">
              <w:r w:rsidR="00AB13EA">
                <w:rPr>
                  <w:color w:val="auto"/>
                  <w:sz w:val="20"/>
                  <w:szCs w:val="20"/>
                  <w:lang w:val="en-IE"/>
                </w:rPr>
                <w:t xml:space="preserve"> The request for contract generation will be done after the user confirms.</w:t>
              </w:r>
            </w:ins>
          </w:p>
        </w:tc>
      </w:tr>
      <w:tr w:rsidR="007B1F19" w:rsidRPr="00E73B40" w14:paraId="5B6696D2"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26C093E" w14:textId="6D46BC3E" w:rsidR="007B1F19" w:rsidRPr="00E73B40" w:rsidRDefault="007B1F19" w:rsidP="00B26694">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5AB5940" w14:textId="77777777" w:rsidR="007B1F19" w:rsidRPr="00E73B40" w:rsidRDefault="007B1F19" w:rsidP="00B26694">
            <w:pPr>
              <w:pStyle w:val="TableText"/>
              <w:keepNext/>
              <w:tabs>
                <w:tab w:val="left" w:pos="567"/>
              </w:tabs>
              <w:spacing w:line="240" w:lineRule="exact"/>
              <w:rPr>
                <w:color w:val="auto"/>
                <w:sz w:val="20"/>
                <w:szCs w:val="20"/>
                <w:lang w:val="en-IE"/>
              </w:rPr>
            </w:pPr>
          </w:p>
        </w:tc>
        <w:tc>
          <w:tcPr>
            <w:tcW w:w="4042" w:type="dxa"/>
            <w:shd w:val="clear" w:color="auto" w:fill="D8D7D5"/>
          </w:tcPr>
          <w:p w14:paraId="298BE244" w14:textId="77777777" w:rsidR="007B1F19" w:rsidRPr="00E73B40" w:rsidRDefault="007B1F19" w:rsidP="00B2669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6740166" w14:textId="77777777" w:rsidR="007B1F19" w:rsidRPr="00E73B40" w:rsidRDefault="007B1F19" w:rsidP="00B2669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7B1F19" w:rsidRPr="00E73B40" w14:paraId="393956BA"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1E28D87" w14:textId="77777777" w:rsidR="007B1F19" w:rsidRPr="00E73B40" w:rsidRDefault="007B1F19" w:rsidP="00B26694">
            <w:pPr>
              <w:pStyle w:val="TableText"/>
              <w:keepNext/>
              <w:tabs>
                <w:tab w:val="left" w:pos="567"/>
              </w:tabs>
              <w:spacing w:line="240" w:lineRule="exact"/>
              <w:rPr>
                <w:color w:val="auto"/>
                <w:sz w:val="20"/>
                <w:szCs w:val="20"/>
                <w:lang w:val="en-IE"/>
              </w:rPr>
            </w:pPr>
          </w:p>
        </w:tc>
        <w:tc>
          <w:tcPr>
            <w:tcW w:w="4042" w:type="dxa"/>
          </w:tcPr>
          <w:p w14:paraId="6FD7D4B6" w14:textId="4F5A8041"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20</w:t>
            </w:r>
            <w:r w:rsidRPr="00E73B40">
              <w:rPr>
                <w:color w:val="439782"/>
                <w:sz w:val="20"/>
                <w:szCs w:val="18"/>
                <w:lang w:val="en-IE" w:eastAsia="en-US"/>
              </w:rPr>
              <w:t>a. Get top up voucher ID</w:t>
            </w:r>
          </w:p>
          <w:p w14:paraId="2357C754" w14:textId="1E63A4EA"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if there is, at least, one top up voucher in the basket.</w:t>
            </w:r>
          </w:p>
          <w:p w14:paraId="5B5C3022" w14:textId="5F2797DE"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For each top up voucher in the basket, UFE requests the generation of the top up voucher ID</w:t>
            </w:r>
            <w:ins w:id="1594" w:author="Author">
              <w:r>
                <w:rPr>
                  <w:color w:val="000000" w:themeColor="text1"/>
                  <w:sz w:val="20"/>
                  <w:szCs w:val="18"/>
                  <w:lang w:val="en-IE" w:eastAsia="en-US"/>
                </w:rPr>
                <w:t>, PIN, expiration date and amount</w:t>
              </w:r>
            </w:ins>
            <w:r w:rsidRPr="00E73B40">
              <w:rPr>
                <w:color w:val="000000" w:themeColor="text1"/>
                <w:sz w:val="20"/>
                <w:szCs w:val="18"/>
                <w:lang w:val="en-IE" w:eastAsia="en-US"/>
              </w:rPr>
              <w:t xml:space="preserve"> from Voucher Management system, sending the top up voucher amount.</w:t>
            </w:r>
          </w:p>
        </w:tc>
        <w:tc>
          <w:tcPr>
            <w:tcW w:w="4028" w:type="dxa"/>
          </w:tcPr>
          <w:p w14:paraId="7AAF7C1D" w14:textId="11CCB5F1" w:rsidR="007B1F19" w:rsidRPr="00E73B40" w:rsidRDefault="007B1F19"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occurs trying to get the voucher ID, UFE warns the user with the error message EM_SAL_34 and the process cannot proceed.</w:t>
            </w:r>
          </w:p>
        </w:tc>
      </w:tr>
      <w:tr w:rsidR="007B1F19" w:rsidRPr="00E73B40" w14:paraId="07C29DE0"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9B4DE5E" w14:textId="45243D01" w:rsidR="007B1F19" w:rsidRPr="00E73B40" w:rsidRDefault="007B1F19" w:rsidP="00B26694">
            <w:pPr>
              <w:pStyle w:val="TableText"/>
              <w:keepNext/>
              <w:tabs>
                <w:tab w:val="left" w:pos="567"/>
              </w:tabs>
              <w:spacing w:line="240" w:lineRule="exact"/>
              <w:jc w:val="left"/>
              <w:rPr>
                <w:color w:val="auto"/>
                <w:sz w:val="20"/>
                <w:szCs w:val="20"/>
                <w:lang w:val="en-IE"/>
              </w:rPr>
            </w:pPr>
          </w:p>
        </w:tc>
        <w:tc>
          <w:tcPr>
            <w:tcW w:w="4042" w:type="dxa"/>
          </w:tcPr>
          <w:p w14:paraId="70CAC437" w14:textId="6B684D84"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20</w:t>
            </w:r>
            <w:r w:rsidRPr="00E73B40">
              <w:rPr>
                <w:color w:val="439782"/>
                <w:sz w:val="20"/>
                <w:szCs w:val="18"/>
                <w:lang w:val="en-IE" w:eastAsia="en-US"/>
              </w:rPr>
              <w:t>b. Go to the next step</w:t>
            </w:r>
            <w:r>
              <w:rPr>
                <w:color w:val="439782"/>
                <w:sz w:val="20"/>
                <w:szCs w:val="18"/>
                <w:lang w:val="en-IE" w:eastAsia="en-US"/>
              </w:rPr>
              <w:t xml:space="preserve"> and Create order</w:t>
            </w:r>
          </w:p>
          <w:p w14:paraId="568DE1C6" w14:textId="3A4876DE" w:rsidR="007B1F19"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95" w:author="Author"/>
                <w:color w:val="auto"/>
                <w:sz w:val="20"/>
                <w:szCs w:val="18"/>
                <w:lang w:val="en-IE" w:eastAsia="en-US"/>
              </w:rPr>
            </w:pPr>
            <w:ins w:id="1596" w:author="Author">
              <w:r>
                <w:rPr>
                  <w:color w:val="auto"/>
                  <w:sz w:val="20"/>
                  <w:szCs w:val="18"/>
                  <w:lang w:val="en-IE" w:eastAsia="en-US"/>
                </w:rPr>
                <w:t>If there are contracts, UFE send the user to the Contract download step.</w:t>
              </w:r>
            </w:ins>
          </w:p>
          <w:p w14:paraId="436C3F19" w14:textId="3A95BB06"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597" w:author="Author">
              <w:r w:rsidRPr="00E73B40">
                <w:rPr>
                  <w:color w:val="auto"/>
                  <w:sz w:val="20"/>
                  <w:szCs w:val="18"/>
                  <w:lang w:val="en-IE" w:eastAsia="en-US"/>
                </w:rPr>
                <w:t xml:space="preserve">UFE </w:t>
              </w:r>
              <w:del w:id="1598" w:author="Author">
                <w:r w:rsidRPr="00E73B40" w:rsidDel="008629BA">
                  <w:rPr>
                    <w:color w:val="auto"/>
                    <w:sz w:val="20"/>
                    <w:szCs w:val="18"/>
                    <w:lang w:val="en-IE" w:eastAsia="en-US"/>
                  </w:rPr>
                  <w:delText xml:space="preserve">will save the basket </w:delText>
                </w:r>
                <w:r w:rsidDel="008629BA">
                  <w:rPr>
                    <w:color w:val="auto"/>
                    <w:sz w:val="20"/>
                    <w:szCs w:val="18"/>
                    <w:lang w:val="en-IE" w:eastAsia="en-US"/>
                  </w:rPr>
                  <w:delText xml:space="preserve">and </w:delText>
                </w:r>
              </w:del>
              <w:r>
                <w:rPr>
                  <w:color w:val="auto"/>
                  <w:sz w:val="20"/>
                  <w:szCs w:val="18"/>
                  <w:lang w:val="en-IE" w:eastAsia="en-US"/>
                </w:rPr>
                <w:t xml:space="preserve">create </w:t>
              </w:r>
              <w:r w:rsidRPr="007B1F19">
                <w:rPr>
                  <w:b/>
                  <w:color w:val="auto"/>
                  <w:sz w:val="20"/>
                  <w:szCs w:val="18"/>
                  <w:lang w:val="en-IE" w:eastAsia="en-US"/>
                </w:rPr>
                <w:t>(step 20e and 20f)</w:t>
              </w:r>
              <w:r>
                <w:rPr>
                  <w:color w:val="auto"/>
                  <w:sz w:val="20"/>
                  <w:szCs w:val="18"/>
                  <w:lang w:val="en-IE" w:eastAsia="en-US"/>
                </w:rPr>
                <w:t xml:space="preserve"> or update the order</w:t>
              </w:r>
              <w:del w:id="1599" w:author="Author">
                <w:r w:rsidDel="00971668">
                  <w:rPr>
                    <w:color w:val="auto"/>
                    <w:sz w:val="20"/>
                    <w:szCs w:val="18"/>
                    <w:lang w:val="en-IE" w:eastAsia="en-US"/>
                  </w:rPr>
                  <w:delText xml:space="preserve"> (if already created, e.g before getting recommended shared equipment’s)</w:delText>
                </w:r>
              </w:del>
              <w:r w:rsidRPr="00E73B40">
                <w:rPr>
                  <w:color w:val="auto"/>
                  <w:sz w:val="20"/>
                  <w:szCs w:val="18"/>
                  <w:lang w:val="en-IE" w:eastAsia="en-US"/>
                </w:rPr>
                <w:t xml:space="preserve">, checking if a contract is necessary according to the step </w:t>
              </w:r>
              <w:r>
                <w:rPr>
                  <w:color w:val="auto"/>
                  <w:sz w:val="20"/>
                  <w:szCs w:val="18"/>
                  <w:lang w:val="en-IE" w:eastAsia="en-US"/>
                </w:rPr>
                <w:t>2</w:t>
              </w:r>
            </w:ins>
            <w:r>
              <w:rPr>
                <w:color w:val="auto"/>
                <w:sz w:val="20"/>
                <w:szCs w:val="18"/>
                <w:lang w:val="en-IE" w:eastAsia="en-US"/>
              </w:rPr>
              <w:t>0</w:t>
            </w:r>
            <w:ins w:id="1600" w:author="Author">
              <w:r w:rsidRPr="00E73B40">
                <w:rPr>
                  <w:color w:val="auto"/>
                  <w:sz w:val="20"/>
                  <w:szCs w:val="18"/>
                  <w:lang w:val="en-IE" w:eastAsia="en-US"/>
                </w:rPr>
                <w:t>d below</w:t>
              </w:r>
              <w:r w:rsidR="008629BA">
                <w:rPr>
                  <w:color w:val="auto"/>
                  <w:sz w:val="20"/>
                  <w:szCs w:val="18"/>
                  <w:lang w:val="en-IE" w:eastAsia="en-US"/>
                </w:rPr>
                <w:t xml:space="preserve"> and will save the basket.</w:t>
              </w:r>
              <w:del w:id="1601" w:author="Author">
                <w:r w:rsidRPr="00E73B40" w:rsidDel="008629BA">
                  <w:rPr>
                    <w:color w:val="auto"/>
                    <w:sz w:val="20"/>
                    <w:szCs w:val="18"/>
                    <w:lang w:val="en-IE" w:eastAsia="en-US"/>
                  </w:rPr>
                  <w:delText>.</w:delText>
                </w:r>
              </w:del>
            </w:ins>
          </w:p>
          <w:p w14:paraId="025AE0B1" w14:textId="70FB5D95" w:rsidR="007B1F19" w:rsidRDefault="007B1F19"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02" w:author="Author"/>
                <w:color w:val="auto"/>
                <w:sz w:val="20"/>
                <w:szCs w:val="18"/>
                <w:lang w:val="en-IE" w:eastAsia="en-US"/>
              </w:rPr>
            </w:pPr>
            <w:r w:rsidRPr="00E73B40">
              <w:rPr>
                <w:color w:val="auto"/>
                <w:sz w:val="20"/>
                <w:szCs w:val="18"/>
                <w:lang w:val="en-IE" w:eastAsia="en-US"/>
              </w:rPr>
              <w:t xml:space="preserve">If </w:t>
            </w:r>
            <w:ins w:id="1603" w:author="Author">
              <w:r>
                <w:rPr>
                  <w:color w:val="auto"/>
                  <w:sz w:val="20"/>
                  <w:szCs w:val="18"/>
                  <w:lang w:val="en-IE" w:eastAsia="en-US"/>
                </w:rPr>
                <w:t>there aren´t any contracts, nor payments to be made</w:t>
              </w:r>
            </w:ins>
            <w:r w:rsidRPr="00E73B40">
              <w:rPr>
                <w:color w:val="auto"/>
                <w:sz w:val="20"/>
                <w:szCs w:val="18"/>
                <w:lang w:val="en-IE" w:eastAsia="en-US"/>
              </w:rPr>
              <w:t xml:space="preserve">, UFE </w:t>
            </w:r>
            <w:ins w:id="1604" w:author="Author">
              <w:r w:rsidRPr="00E73B40">
                <w:rPr>
                  <w:color w:val="auto"/>
                  <w:sz w:val="20"/>
                  <w:szCs w:val="18"/>
                  <w:lang w:val="en-IE" w:eastAsia="en-US"/>
                </w:rPr>
                <w:t>will proceed to submitting the order after</w:t>
              </w:r>
            </w:ins>
            <w:r w:rsidRPr="00E73B40">
              <w:rPr>
                <w:color w:val="auto"/>
                <w:sz w:val="20"/>
                <w:szCs w:val="18"/>
                <w:lang w:val="en-IE" w:eastAsia="en-US"/>
              </w:rPr>
              <w:t xml:space="preserve">. For full details on this step, please see </w:t>
            </w:r>
            <w:ins w:id="1605" w:author="Autho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Activity 24</w:t>
              </w:r>
              <w:r w:rsidR="0093158D">
                <w:rPr>
                  <w:color w:val="auto"/>
                  <w:sz w:val="20"/>
                  <w:szCs w:val="18"/>
                  <w:lang w:val="en-IE" w:eastAsia="en-US"/>
                </w:rPr>
                <w:fldChar w:fldCharType="end"/>
              </w:r>
            </w:ins>
            <w:r w:rsidRPr="00E73B40">
              <w:rPr>
                <w:color w:val="auto"/>
                <w:sz w:val="20"/>
                <w:szCs w:val="18"/>
                <w:lang w:val="en-IE" w:eastAsia="en-US"/>
              </w:rPr>
              <w:t>.</w:t>
            </w:r>
          </w:p>
          <w:p w14:paraId="64B2389E" w14:textId="006A7F98" w:rsidR="007B1F19" w:rsidRPr="00E73B40" w:rsidRDefault="007B1F19"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606" w:author="Author">
              <w:r>
                <w:rPr>
                  <w:color w:val="auto"/>
                  <w:sz w:val="20"/>
                  <w:szCs w:val="18"/>
                  <w:lang w:val="en-IE" w:eastAsia="en-US"/>
                </w:rPr>
                <w:t>At this point, if an order hasn´t been created, it will be in BSS.</w:t>
              </w:r>
            </w:ins>
          </w:p>
        </w:tc>
        <w:tc>
          <w:tcPr>
            <w:tcW w:w="4028" w:type="dxa"/>
          </w:tcPr>
          <w:p w14:paraId="4105AC87" w14:textId="77777777" w:rsidR="00511A84" w:rsidRDefault="00511A84"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07" w:author="Author"/>
                <w:color w:val="auto"/>
                <w:sz w:val="20"/>
                <w:szCs w:val="18"/>
                <w:lang w:val="en-IE" w:eastAsia="en-US"/>
              </w:rPr>
            </w:pPr>
            <w:ins w:id="1608" w:author="Author">
              <w:r w:rsidRPr="00511A84">
                <w:rPr>
                  <w:color w:val="auto"/>
                  <w:sz w:val="20"/>
                  <w:szCs w:val="18"/>
                  <w:lang w:val="en-IE" w:eastAsia="en-US"/>
                </w:rPr>
                <w:t>After the order is created, when UFE saves automatically the basket, if an error occurs while saving</w:t>
              </w:r>
              <w:r>
                <w:rPr>
                  <w:color w:val="auto"/>
                  <w:sz w:val="20"/>
                  <w:szCs w:val="18"/>
                  <w:lang w:val="en-IE" w:eastAsia="en-US"/>
                </w:rPr>
                <w:t xml:space="preserve"> it</w:t>
              </w:r>
              <w:r w:rsidRPr="00511A84">
                <w:rPr>
                  <w:color w:val="auto"/>
                  <w:sz w:val="20"/>
                  <w:szCs w:val="18"/>
                  <w:lang w:val="en-IE" w:eastAsia="en-US"/>
                </w:rPr>
                <w:t xml:space="preserve">, </w:t>
              </w:r>
              <w:r>
                <w:rPr>
                  <w:color w:val="auto"/>
                  <w:sz w:val="20"/>
                  <w:szCs w:val="18"/>
                  <w:lang w:val="en-IE" w:eastAsia="en-US"/>
                </w:rPr>
                <w:t>the</w:t>
              </w:r>
              <w:r w:rsidRPr="00511A84">
                <w:rPr>
                  <w:color w:val="auto"/>
                  <w:sz w:val="20"/>
                  <w:szCs w:val="18"/>
                  <w:lang w:val="en-IE" w:eastAsia="en-US"/>
                </w:rPr>
                <w:t xml:space="preserve"> error message EM_SAL_40 </w:t>
              </w:r>
              <w:r>
                <w:rPr>
                  <w:color w:val="auto"/>
                  <w:sz w:val="20"/>
                  <w:szCs w:val="18"/>
                  <w:lang w:val="en-IE" w:eastAsia="en-US"/>
                </w:rPr>
                <w:t xml:space="preserve">will be displayed </w:t>
              </w:r>
              <w:r w:rsidRPr="00511A84">
                <w:rPr>
                  <w:color w:val="auto"/>
                  <w:sz w:val="20"/>
                  <w:szCs w:val="18"/>
                  <w:lang w:val="en-IE" w:eastAsia="en-US"/>
                </w:rPr>
                <w:t>and the user may retry saving it again manually.</w:t>
              </w:r>
            </w:ins>
          </w:p>
          <w:p w14:paraId="0FB56091" w14:textId="11B89C46" w:rsidR="00DF6189" w:rsidDel="00BF37DB" w:rsidRDefault="007B1F19"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09" w:author="Author"/>
                <w:del w:id="1610" w:author="Author"/>
                <w:color w:val="auto"/>
                <w:sz w:val="20"/>
                <w:szCs w:val="18"/>
                <w:lang w:val="en-IE" w:eastAsia="en-US"/>
              </w:rPr>
            </w:pPr>
            <w:ins w:id="1611" w:author="Author">
              <w:del w:id="1612" w:author="Author">
                <w:r w:rsidRPr="00E73B40" w:rsidDel="00BF37DB">
                  <w:rPr>
                    <w:color w:val="auto"/>
                    <w:sz w:val="20"/>
                    <w:szCs w:val="18"/>
                    <w:lang w:val="en-IE" w:eastAsia="en-US"/>
                  </w:rPr>
                  <w:delText>When saving the basket, if an error occurs, UFE warns the user with the error message EM_SAL_40 and the user may retry saving it again.</w:delText>
                </w:r>
                <w:r w:rsidR="00DF6189" w:rsidRPr="00E73B40" w:rsidDel="00BF37DB">
                  <w:rPr>
                    <w:color w:val="auto"/>
                    <w:sz w:val="20"/>
                    <w:szCs w:val="18"/>
                    <w:lang w:val="en-IE" w:eastAsia="en-US"/>
                  </w:rPr>
                  <w:delText>When saving the basket, if an error occurs, UFE warns the user with the error message EM_SAL_40 and the user may retry saving it again</w:delText>
                </w:r>
                <w:r w:rsidR="00DF6189" w:rsidDel="00BF37DB">
                  <w:rPr>
                    <w:color w:val="auto"/>
                    <w:sz w:val="20"/>
                    <w:szCs w:val="18"/>
                    <w:lang w:val="en-IE" w:eastAsia="en-US"/>
                  </w:rPr>
                  <w:delText xml:space="preserve"> manually</w:delText>
                </w:r>
                <w:r w:rsidR="00DF6189" w:rsidRPr="00E73B40" w:rsidDel="00BF37DB">
                  <w:rPr>
                    <w:color w:val="auto"/>
                    <w:sz w:val="20"/>
                    <w:szCs w:val="18"/>
                    <w:lang w:val="en-IE" w:eastAsia="en-US"/>
                  </w:rPr>
                  <w:delText>.</w:delText>
                </w:r>
              </w:del>
            </w:ins>
          </w:p>
          <w:p w14:paraId="05820EA7" w14:textId="1C76CB80" w:rsidR="008629BA" w:rsidRDefault="00DF6189"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13" w:author="Author"/>
                <w:color w:val="auto"/>
                <w:sz w:val="20"/>
                <w:szCs w:val="18"/>
                <w:lang w:val="en-IE" w:eastAsia="en-US"/>
              </w:rPr>
            </w:pPr>
            <w:ins w:id="1614"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w:t>
              </w:r>
              <w:r w:rsidR="00BF37DB">
                <w:rPr>
                  <w:color w:val="auto"/>
                  <w:sz w:val="20"/>
                  <w:szCs w:val="18"/>
                  <w:lang w:val="en-IE" w:eastAsia="en-US"/>
                </w:rPr>
                <w:t>, since it failed to save in OMS</w:t>
              </w:r>
              <w:r>
                <w:rPr>
                  <w:color w:val="auto"/>
                  <w:sz w:val="20"/>
                  <w:szCs w:val="18"/>
                  <w:lang w:val="en-IE" w:eastAsia="en-US"/>
                </w:rPr>
                <w:t>.</w:t>
              </w:r>
            </w:ins>
          </w:p>
          <w:p w14:paraId="516E1904" w14:textId="4A653B67" w:rsidR="007B1F19" w:rsidRPr="00E73B40" w:rsidRDefault="007B1F19" w:rsidP="0081669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615" w:author="Author">
              <w:del w:id="1616" w:author="Author">
                <w:r w:rsidRPr="00E73B40" w:rsidDel="007B1F19">
                  <w:rPr>
                    <w:color w:val="auto"/>
                    <w:sz w:val="20"/>
                    <w:szCs w:val="18"/>
                    <w:lang w:val="en-IE" w:eastAsia="en-US"/>
                  </w:rPr>
                  <w:delText xml:space="preserve">If any error occurred on the </w:delText>
                </w:r>
                <w:r w:rsidDel="007B1F19">
                  <w:rPr>
                    <w:color w:val="auto"/>
                    <w:sz w:val="20"/>
                    <w:szCs w:val="18"/>
                    <w:lang w:val="en-IE" w:eastAsia="en-US"/>
                  </w:rPr>
                  <w:delText>order creation/update or even if for several orders, one of them fails</w:delText>
                </w:r>
                <w:r w:rsidRPr="00E73B40" w:rsidDel="007B1F19">
                  <w:rPr>
                    <w:color w:val="auto"/>
                    <w:sz w:val="20"/>
                    <w:szCs w:val="18"/>
                    <w:lang w:val="en-IE" w:eastAsia="en-US"/>
                  </w:rPr>
                  <w:delText>, UFE warns the user with the error message EM_SAL_</w:delText>
                </w:r>
                <w:r w:rsidDel="007B1F19">
                  <w:rPr>
                    <w:color w:val="auto"/>
                    <w:sz w:val="20"/>
                    <w:szCs w:val="18"/>
                    <w:lang w:val="en-IE" w:eastAsia="en-US"/>
                  </w:rPr>
                  <w:delText>61. The user may retry the order creation by pressing the button “Next” again. In this case, until are orders are successfully created/updated, UFE will not save the basket, meaning it will not save non-orderable items nor orderable items are saved in OMS.</w:delText>
                </w:r>
              </w:del>
            </w:ins>
          </w:p>
        </w:tc>
      </w:tr>
      <w:tr w:rsidR="007B1F19" w:rsidRPr="00E73B40" w14:paraId="39F4311D" w14:textId="77777777" w:rsidTr="00B26694">
        <w:trPr>
          <w:trHeight w:val="440"/>
          <w:ins w:id="161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63AD0AD" w14:textId="77777777" w:rsidR="007B1F19" w:rsidRPr="00E73B40" w:rsidRDefault="007B1F19" w:rsidP="00B26694">
            <w:pPr>
              <w:pStyle w:val="TableText"/>
              <w:keepNext/>
              <w:tabs>
                <w:tab w:val="left" w:pos="567"/>
              </w:tabs>
              <w:spacing w:line="240" w:lineRule="exact"/>
              <w:rPr>
                <w:ins w:id="1618" w:author="Author"/>
                <w:color w:val="auto"/>
                <w:sz w:val="20"/>
                <w:szCs w:val="20"/>
                <w:lang w:val="en-IE"/>
              </w:rPr>
            </w:pPr>
          </w:p>
        </w:tc>
        <w:tc>
          <w:tcPr>
            <w:tcW w:w="4042" w:type="dxa"/>
          </w:tcPr>
          <w:p w14:paraId="6DAEE670" w14:textId="1BEA72F9"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19" w:author="Author"/>
                <w:color w:val="439782"/>
                <w:sz w:val="20"/>
                <w:szCs w:val="18"/>
                <w:lang w:val="en-IE" w:eastAsia="en-US"/>
              </w:rPr>
            </w:pPr>
            <w:r>
              <w:rPr>
                <w:color w:val="439782"/>
                <w:sz w:val="20"/>
                <w:szCs w:val="18"/>
                <w:lang w:val="en-IE" w:eastAsia="en-US"/>
              </w:rPr>
              <w:t>20</w:t>
            </w:r>
            <w:ins w:id="1620" w:author="Author">
              <w:r w:rsidRPr="00E73B40">
                <w:rPr>
                  <w:color w:val="439782"/>
                  <w:sz w:val="20"/>
                  <w:szCs w:val="18"/>
                  <w:lang w:val="en-IE" w:eastAsia="en-US"/>
                </w:rPr>
                <w:t>c. On Behalf</w:t>
              </w:r>
            </w:ins>
          </w:p>
          <w:p w14:paraId="29645D82" w14:textId="412C5147" w:rsidR="007B1F19" w:rsidRPr="00E73B40" w:rsidDel="007A0183"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21" w:author="Author"/>
                <w:color w:val="439782"/>
                <w:sz w:val="20"/>
                <w:szCs w:val="18"/>
                <w:lang w:val="en-IE" w:eastAsia="en-US"/>
              </w:rPr>
            </w:pPr>
            <w:ins w:id="1622" w:author="Author">
              <w:r w:rsidRPr="00E73B40">
                <w:rPr>
                  <w:color w:val="auto"/>
                  <w:sz w:val="20"/>
                  <w:szCs w:val="18"/>
                  <w:lang w:val="en-IE" w:eastAsia="en-US"/>
                </w:rPr>
                <w:t>By default, UFE will submit/save the Order on behalf of the user in session. In the confirmation step the user can change this behaviour by selecting a different user in the “Submit on behalf of” field.</w:t>
              </w:r>
            </w:ins>
          </w:p>
        </w:tc>
        <w:tc>
          <w:tcPr>
            <w:tcW w:w="4028" w:type="dxa"/>
          </w:tcPr>
          <w:p w14:paraId="0A6403D8" w14:textId="5C36FA97" w:rsidR="007B1F19" w:rsidRPr="00E73B40" w:rsidRDefault="007B1F19"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23" w:author="Author"/>
                <w:color w:val="auto"/>
                <w:sz w:val="20"/>
                <w:szCs w:val="18"/>
                <w:lang w:val="en-IE" w:eastAsia="en-US"/>
              </w:rPr>
            </w:pPr>
            <w:ins w:id="1624" w:author="Author">
              <w:r w:rsidRPr="00E73B40">
                <w:rPr>
                  <w:color w:val="auto"/>
                  <w:sz w:val="20"/>
                  <w:szCs w:val="18"/>
                  <w:lang w:val="en-IE" w:eastAsia="en-US"/>
                </w:rPr>
                <w:t>-</w:t>
              </w:r>
            </w:ins>
          </w:p>
        </w:tc>
      </w:tr>
      <w:tr w:rsidR="007B1F19" w:rsidRPr="00E73B40" w14:paraId="7CB83DAA" w14:textId="77777777" w:rsidTr="00B26694">
        <w:trPr>
          <w:trHeight w:val="440"/>
          <w:ins w:id="162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61E0C2C" w14:textId="77777777" w:rsidR="007B1F19" w:rsidRPr="00E73B40" w:rsidRDefault="007B1F19" w:rsidP="00B26694">
            <w:pPr>
              <w:pStyle w:val="TableText"/>
              <w:keepNext/>
              <w:tabs>
                <w:tab w:val="left" w:pos="567"/>
              </w:tabs>
              <w:spacing w:line="240" w:lineRule="exact"/>
              <w:rPr>
                <w:ins w:id="1626" w:author="Author"/>
                <w:color w:val="auto"/>
                <w:sz w:val="20"/>
                <w:szCs w:val="20"/>
                <w:lang w:val="en-IE"/>
              </w:rPr>
            </w:pPr>
          </w:p>
        </w:tc>
        <w:tc>
          <w:tcPr>
            <w:tcW w:w="4042" w:type="dxa"/>
          </w:tcPr>
          <w:p w14:paraId="5ACE66CE" w14:textId="7772E259" w:rsidR="007B1F19" w:rsidRPr="00E73B40"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27" w:author="Author"/>
                <w:color w:val="439782"/>
                <w:sz w:val="20"/>
                <w:szCs w:val="18"/>
                <w:lang w:val="en-IE" w:eastAsia="en-US"/>
              </w:rPr>
            </w:pPr>
            <w:ins w:id="1628" w:author="Author">
              <w:r>
                <w:rPr>
                  <w:color w:val="439782"/>
                  <w:sz w:val="20"/>
                  <w:szCs w:val="18"/>
                  <w:lang w:val="en-IE" w:eastAsia="en-US"/>
                </w:rPr>
                <w:t>2</w:t>
              </w:r>
            </w:ins>
            <w:r>
              <w:rPr>
                <w:color w:val="439782"/>
                <w:sz w:val="20"/>
                <w:szCs w:val="18"/>
                <w:lang w:val="en-IE" w:eastAsia="en-US"/>
              </w:rPr>
              <w:t>0</w:t>
            </w:r>
            <w:ins w:id="1629" w:author="Author">
              <w:r w:rsidRPr="00E73B40">
                <w:rPr>
                  <w:color w:val="439782"/>
                  <w:sz w:val="20"/>
                  <w:szCs w:val="18"/>
                  <w:lang w:val="en-IE" w:eastAsia="en-US"/>
                </w:rPr>
                <w:t xml:space="preserve">d. </w:t>
              </w:r>
              <w:r>
                <w:rPr>
                  <w:color w:val="439782"/>
                  <w:sz w:val="20"/>
                  <w:szCs w:val="18"/>
                  <w:lang w:val="en-IE" w:eastAsia="en-US"/>
                </w:rPr>
                <w:t>Create Customer Agreement (</w:t>
              </w:r>
              <w:r w:rsidRPr="00E73B40">
                <w:rPr>
                  <w:color w:val="439782"/>
                  <w:sz w:val="20"/>
                  <w:szCs w:val="18"/>
                  <w:lang w:val="en-IE" w:eastAsia="en-US"/>
                </w:rPr>
                <w:t xml:space="preserve">Contract </w:t>
              </w:r>
              <w:r>
                <w:rPr>
                  <w:color w:val="439782"/>
                  <w:sz w:val="20"/>
                  <w:szCs w:val="18"/>
                  <w:lang w:val="en-IE" w:eastAsia="en-US"/>
                </w:rPr>
                <w:t>Generation</w:t>
              </w:r>
              <w:r w:rsidRPr="00E73B40">
                <w:rPr>
                  <w:color w:val="439782"/>
                  <w:sz w:val="20"/>
                  <w:szCs w:val="18"/>
                  <w:lang w:val="en-IE" w:eastAsia="en-US"/>
                </w:rPr>
                <w:t xml:space="preserve"> Request</w:t>
              </w:r>
              <w:r>
                <w:rPr>
                  <w:color w:val="439782"/>
                  <w:sz w:val="20"/>
                  <w:szCs w:val="18"/>
                  <w:lang w:val="en-IE" w:eastAsia="en-US"/>
                </w:rPr>
                <w:t>)</w:t>
              </w:r>
            </w:ins>
          </w:p>
          <w:p w14:paraId="500F7632" w14:textId="2695D738"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30" w:author="Author"/>
                <w:color w:val="auto"/>
                <w:sz w:val="20"/>
                <w:szCs w:val="18"/>
                <w:lang w:val="en-IE" w:eastAsia="en-US"/>
              </w:rPr>
            </w:pPr>
            <w:ins w:id="1631" w:author="Author">
              <w:del w:id="1632" w:author="Author">
                <w:r w:rsidRPr="00E73B40" w:rsidDel="00DE0C6A">
                  <w:rPr>
                    <w:color w:val="auto"/>
                    <w:sz w:val="20"/>
                    <w:szCs w:val="18"/>
                    <w:lang w:val="en-IE" w:eastAsia="en-US"/>
                  </w:rPr>
                  <w:delText>By saving the basket, UFE will obtain the template ID for any contracts that are needed</w:delText>
                </w:r>
              </w:del>
              <w:r>
                <w:rPr>
                  <w:color w:val="auto"/>
                  <w:sz w:val="20"/>
                  <w:szCs w:val="18"/>
                  <w:lang w:val="en-IE" w:eastAsia="en-US"/>
                </w:rPr>
                <w:t>UFE will call a service from OSB in order to request the contract generation</w:t>
              </w:r>
              <w:r w:rsidRPr="00E73B40">
                <w:rPr>
                  <w:color w:val="auto"/>
                  <w:sz w:val="20"/>
                  <w:szCs w:val="18"/>
                  <w:lang w:val="en-IE" w:eastAsia="en-US"/>
                </w:rPr>
                <w:t>:</w:t>
              </w:r>
            </w:ins>
          </w:p>
          <w:p w14:paraId="3B2CFBA1" w14:textId="2EC2F551" w:rsidR="007B1F19" w:rsidRPr="00E73B40" w:rsidRDefault="007B1F19"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1633" w:author="Author"/>
                <w:color w:val="auto"/>
                <w:sz w:val="20"/>
                <w:szCs w:val="18"/>
                <w:lang w:val="en-IE" w:eastAsia="en-US"/>
              </w:rPr>
            </w:pPr>
            <w:ins w:id="1634" w:author="Author">
              <w:r w:rsidRPr="00E73B40">
                <w:rPr>
                  <w:color w:val="auto"/>
                  <w:sz w:val="20"/>
                  <w:szCs w:val="18"/>
                  <w:lang w:val="en-IE" w:eastAsia="en-US"/>
                </w:rPr>
                <w:t>If no contract</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are</w:t>
              </w:r>
              <w:r w:rsidRPr="00E73B40">
                <w:rPr>
                  <w:color w:val="auto"/>
                  <w:sz w:val="20"/>
                  <w:szCs w:val="18"/>
                  <w:lang w:val="en-IE" w:eastAsia="en-US"/>
                </w:rPr>
                <w:t xml:space="preserve"> needed, the service won´t return an</w:t>
              </w:r>
              <w:r>
                <w:rPr>
                  <w:color w:val="auto"/>
                  <w:sz w:val="20"/>
                  <w:szCs w:val="18"/>
                  <w:lang w:val="en-IE" w:eastAsia="en-US"/>
                </w:rPr>
                <w:t xml:space="preserve">y </w:t>
              </w:r>
              <w:r w:rsidRPr="00E73B40">
                <w:rPr>
                  <w:color w:val="auto"/>
                  <w:sz w:val="20"/>
                  <w:szCs w:val="18"/>
                  <w:lang w:val="en-IE" w:eastAsia="en-US"/>
                </w:rPr>
                <w:t>ID</w:t>
              </w:r>
              <w:r>
                <w:rPr>
                  <w:color w:val="auto"/>
                  <w:sz w:val="20"/>
                  <w:szCs w:val="18"/>
                  <w:lang w:val="en-IE" w:eastAsia="en-US"/>
                </w:rPr>
                <w:t xml:space="preserve"> and the documentation step will be skipped</w:t>
              </w:r>
              <w:r w:rsidRPr="00E73B40">
                <w:rPr>
                  <w:color w:val="auto"/>
                  <w:sz w:val="20"/>
                  <w:szCs w:val="18"/>
                  <w:lang w:val="en-IE" w:eastAsia="en-US"/>
                </w:rPr>
                <w:t>.</w:t>
              </w:r>
            </w:ins>
          </w:p>
          <w:p w14:paraId="20CC75A3" w14:textId="0849E1A5" w:rsidR="007B1F19" w:rsidRDefault="007B1F19"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1635" w:author="Author"/>
                <w:color w:val="auto"/>
                <w:sz w:val="20"/>
                <w:szCs w:val="18"/>
                <w:lang w:val="en-IE" w:eastAsia="en-US"/>
              </w:rPr>
            </w:pPr>
            <w:ins w:id="1636" w:author="Author">
              <w:r w:rsidRPr="00E73B40">
                <w:rPr>
                  <w:color w:val="auto"/>
                  <w:sz w:val="20"/>
                  <w:szCs w:val="18"/>
                  <w:lang w:val="en-IE" w:eastAsia="en-US"/>
                </w:rPr>
                <w:t>If one or more contracts are needed, the service must return the correspondent ID</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 xml:space="preserve">and document name </w:t>
              </w:r>
              <w:r w:rsidRPr="00E73B40">
                <w:rPr>
                  <w:color w:val="auto"/>
                  <w:sz w:val="20"/>
                  <w:szCs w:val="18"/>
                  <w:lang w:val="en-IE" w:eastAsia="en-US"/>
                </w:rPr>
                <w:t>for each contract.</w:t>
              </w:r>
            </w:ins>
          </w:p>
          <w:p w14:paraId="044628EA" w14:textId="512331BB" w:rsidR="007B1F19" w:rsidRDefault="007B1F19"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37" w:author="Author"/>
                <w:color w:val="auto"/>
                <w:sz w:val="20"/>
                <w:szCs w:val="20"/>
                <w:lang w:val="en-IE"/>
              </w:rPr>
            </w:pPr>
            <w:ins w:id="1638" w:author="Author">
              <w:r w:rsidRPr="0035585A">
                <w:rPr>
                  <w:color w:val="auto"/>
                  <w:sz w:val="20"/>
                  <w:szCs w:val="20"/>
                  <w:lang w:val="en-IE"/>
                </w:rPr>
                <w:t>UFE will gather all parameters needed for contract g</w:t>
              </w:r>
              <w:r>
                <w:rPr>
                  <w:color w:val="auto"/>
                  <w:sz w:val="20"/>
                  <w:szCs w:val="20"/>
                  <w:lang w:val="en-IE"/>
                </w:rPr>
                <w:t>eneration relevant from any BSS/</w:t>
              </w:r>
              <w:r w:rsidRPr="0035585A">
                <w:rPr>
                  <w:color w:val="auto"/>
                  <w:sz w:val="20"/>
                  <w:szCs w:val="20"/>
                  <w:lang w:val="en-IE"/>
                </w:rPr>
                <w:t>UFE DB and send all consolidated parameters to AMDD for Contract Generation using CSM Service over OSB</w:t>
              </w:r>
              <w:r>
                <w:rPr>
                  <w:color w:val="auto"/>
                  <w:sz w:val="20"/>
                  <w:szCs w:val="20"/>
                  <w:lang w:val="en-IE"/>
                </w:rPr>
                <w:t>.</w:t>
              </w:r>
            </w:ins>
          </w:p>
          <w:p w14:paraId="30709AF6" w14:textId="1B39138D" w:rsidR="007B1F19" w:rsidDel="00BC76E9" w:rsidRDefault="007B1F19"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39" w:author="Author"/>
                <w:del w:id="1640" w:author="Author"/>
                <w:color w:val="auto"/>
                <w:sz w:val="20"/>
                <w:szCs w:val="20"/>
                <w:lang w:val="en-IE"/>
              </w:rPr>
            </w:pPr>
            <w:ins w:id="1641" w:author="Author">
              <w:r w:rsidRPr="00E73B40">
                <w:rPr>
                  <w:color w:val="auto"/>
                  <w:sz w:val="20"/>
                  <w:szCs w:val="20"/>
                  <w:lang w:val="en-IE"/>
                </w:rPr>
                <w:t xml:space="preserve">AMDD will receive all parameters and will decide according to the respective template, which parameters will be used to generate the contract. </w:t>
              </w:r>
              <w:r w:rsidRPr="00E73B40">
                <w:rPr>
                  <w:b/>
                  <w:color w:val="auto"/>
                  <w:sz w:val="20"/>
                  <w:szCs w:val="20"/>
                  <w:lang w:val="en-IE"/>
                </w:rPr>
                <w:t>UFE will not hold any logic over this.</w:t>
              </w:r>
            </w:ins>
          </w:p>
          <w:p w14:paraId="59C5CE6C" w14:textId="0262969F" w:rsidR="007B1F19" w:rsidRPr="00CF32C8" w:rsidRDefault="007B1F19"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42" w:author="Author"/>
                <w:color w:val="auto"/>
                <w:sz w:val="20"/>
                <w:szCs w:val="20"/>
                <w:lang w:val="en-IE"/>
              </w:rPr>
            </w:pPr>
            <w:ins w:id="1643" w:author="Author">
              <w:del w:id="1644" w:author="Author">
                <w:r w:rsidDel="00757276">
                  <w:rPr>
                    <w:color w:val="auto"/>
                    <w:sz w:val="20"/>
                    <w:szCs w:val="20"/>
                    <w:lang w:val="en-IE"/>
                  </w:rPr>
                  <w:delText>T</w:delText>
                </w:r>
                <w:r w:rsidRPr="00CF32C8" w:rsidDel="00757276">
                  <w:rPr>
                    <w:color w:val="auto"/>
                    <w:sz w:val="20"/>
                    <w:szCs w:val="20"/>
                    <w:lang w:val="en-IE"/>
                  </w:rPr>
                  <w:delText>emplate</w:delText>
                </w:r>
                <w:r w:rsidDel="00BC76E9">
                  <w:rPr>
                    <w:color w:val="auto"/>
                    <w:sz w:val="20"/>
                    <w:szCs w:val="20"/>
                    <w:lang w:val="en-IE"/>
                  </w:rPr>
                  <w:delText>Document</w:delText>
                </w:r>
                <w:r w:rsidRPr="00CF32C8" w:rsidDel="00BC76E9">
                  <w:rPr>
                    <w:color w:val="auto"/>
                    <w:sz w:val="20"/>
                    <w:szCs w:val="20"/>
                    <w:lang w:val="en-IE"/>
                  </w:rPr>
                  <w:delText xml:space="preserve"> ID will be retrieved from OMS and </w:delText>
                </w:r>
                <w:r w:rsidDel="00BC76E9">
                  <w:rPr>
                    <w:color w:val="auto"/>
                    <w:sz w:val="20"/>
                    <w:szCs w:val="20"/>
                    <w:lang w:val="en-IE"/>
                  </w:rPr>
                  <w:delText xml:space="preserve">later </w:delText>
                </w:r>
                <w:r w:rsidRPr="00CF32C8" w:rsidDel="00BC76E9">
                  <w:rPr>
                    <w:color w:val="auto"/>
                    <w:sz w:val="20"/>
                    <w:szCs w:val="20"/>
                    <w:lang w:val="en-IE"/>
                  </w:rPr>
                  <w:delText>sent to A</w:delText>
                </w:r>
                <w:r w:rsidDel="00BC76E9">
                  <w:rPr>
                    <w:color w:val="auto"/>
                    <w:sz w:val="20"/>
                    <w:szCs w:val="20"/>
                    <w:lang w:val="en-IE"/>
                  </w:rPr>
                  <w:delText>M</w:delText>
                </w:r>
                <w:r w:rsidRPr="00CF32C8" w:rsidDel="00BC76E9">
                  <w:rPr>
                    <w:color w:val="auto"/>
                    <w:sz w:val="20"/>
                    <w:szCs w:val="20"/>
                    <w:lang w:val="en-IE"/>
                  </w:rPr>
                  <w:delText>DD</w:delText>
                </w:r>
              </w:del>
            </w:ins>
          </w:p>
        </w:tc>
        <w:tc>
          <w:tcPr>
            <w:tcW w:w="4028" w:type="dxa"/>
          </w:tcPr>
          <w:p w14:paraId="148CE84B" w14:textId="156239C8"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45" w:author="Author"/>
                <w:color w:val="auto"/>
                <w:sz w:val="20"/>
                <w:szCs w:val="18"/>
                <w:lang w:val="en-IE" w:eastAsia="en-US"/>
              </w:rPr>
            </w:pPr>
            <w:ins w:id="1646" w:author="Author">
              <w:r w:rsidRPr="00E73B40">
                <w:rPr>
                  <w:color w:val="auto"/>
                  <w:sz w:val="20"/>
                  <w:szCs w:val="18"/>
                  <w:lang w:val="en-IE" w:eastAsia="en-US"/>
                </w:rPr>
                <w:t xml:space="preserve">If an error occurs trying to </w:t>
              </w:r>
              <w:r>
                <w:rPr>
                  <w:color w:val="auto"/>
                  <w:sz w:val="20"/>
                  <w:szCs w:val="18"/>
                  <w:lang w:val="en-IE" w:eastAsia="en-US"/>
                </w:rPr>
                <w:t>call the contract generation</w:t>
              </w:r>
              <w:r w:rsidRPr="00E73B40">
                <w:rPr>
                  <w:color w:val="auto"/>
                  <w:sz w:val="20"/>
                  <w:szCs w:val="18"/>
                  <w:lang w:val="en-IE" w:eastAsia="en-US"/>
                </w:rPr>
                <w:t>, UFE warns the user with the error message EM_SAL_41 and may retry again.</w:t>
              </w:r>
            </w:ins>
          </w:p>
        </w:tc>
      </w:tr>
      <w:tr w:rsidR="007B1F19" w:rsidRPr="00E73B40" w14:paraId="1D1E61BA" w14:textId="77777777" w:rsidTr="00B26694">
        <w:trPr>
          <w:trHeight w:val="440"/>
          <w:ins w:id="164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667A929" w14:textId="77777777" w:rsidR="007B1F19" w:rsidRPr="00E73B40" w:rsidRDefault="007B1F19" w:rsidP="00B26694">
            <w:pPr>
              <w:pStyle w:val="TableText"/>
              <w:keepNext/>
              <w:tabs>
                <w:tab w:val="left" w:pos="567"/>
              </w:tabs>
              <w:spacing w:line="240" w:lineRule="exact"/>
              <w:rPr>
                <w:ins w:id="1648" w:author="Author"/>
                <w:color w:val="auto"/>
                <w:sz w:val="20"/>
                <w:szCs w:val="20"/>
                <w:lang w:val="en-IE"/>
              </w:rPr>
            </w:pPr>
          </w:p>
        </w:tc>
        <w:tc>
          <w:tcPr>
            <w:tcW w:w="4042" w:type="dxa"/>
          </w:tcPr>
          <w:p w14:paraId="3DB10AA7" w14:textId="46CED059"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49" w:author="Author"/>
                <w:color w:val="439782"/>
                <w:sz w:val="20"/>
                <w:szCs w:val="18"/>
                <w:lang w:val="en-IE" w:eastAsia="en-US"/>
              </w:rPr>
            </w:pPr>
            <w:ins w:id="1650" w:author="Author">
              <w:r>
                <w:rPr>
                  <w:color w:val="439782"/>
                  <w:sz w:val="20"/>
                  <w:szCs w:val="18"/>
                  <w:lang w:val="en-IE" w:eastAsia="en-US"/>
                </w:rPr>
                <w:t>20e</w:t>
              </w:r>
              <w:r w:rsidRPr="00E73B40">
                <w:rPr>
                  <w:color w:val="439782"/>
                  <w:sz w:val="20"/>
                  <w:szCs w:val="18"/>
                  <w:lang w:val="en-IE" w:eastAsia="en-US"/>
                </w:rPr>
                <w:t xml:space="preserve">. </w:t>
              </w:r>
              <w:r>
                <w:rPr>
                  <w:color w:val="439782"/>
                  <w:sz w:val="20"/>
                  <w:szCs w:val="18"/>
                  <w:lang w:val="en-IE" w:eastAsia="en-US"/>
                </w:rPr>
                <w:t>Order Creation</w:t>
              </w:r>
            </w:ins>
          </w:p>
          <w:p w14:paraId="4BF2740C" w14:textId="77777777" w:rsidR="007B1F19"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51" w:author="Author"/>
                <w:color w:val="000000" w:themeColor="text1"/>
                <w:sz w:val="20"/>
                <w:szCs w:val="18"/>
                <w:lang w:val="en-IE" w:eastAsia="en-US"/>
              </w:rPr>
            </w:pPr>
            <w:ins w:id="1652" w:author="Author">
              <w:r>
                <w:rPr>
                  <w:color w:val="000000" w:themeColor="text1"/>
                  <w:sz w:val="20"/>
                  <w:szCs w:val="18"/>
                  <w:lang w:val="en-IE" w:eastAsia="en-US"/>
                </w:rPr>
                <w:t xml:space="preserve">UFE will create an order </w:t>
              </w:r>
              <w:r w:rsidRPr="00015A47">
                <w:rPr>
                  <w:color w:val="000000" w:themeColor="text1"/>
                  <w:sz w:val="20"/>
                  <w:szCs w:val="18"/>
                  <w:lang w:val="en-IE" w:eastAsia="en-US"/>
                </w:rPr>
                <w:t>by</w:t>
              </w:r>
              <w:r>
                <w:rPr>
                  <w:color w:val="000000" w:themeColor="text1"/>
                  <w:sz w:val="20"/>
                  <w:szCs w:val="18"/>
                  <w:lang w:val="en-IE" w:eastAsia="en-US"/>
                </w:rPr>
                <w:t xml:space="preserve"> passing the following information:</w:t>
              </w:r>
            </w:ins>
          </w:p>
          <w:p w14:paraId="2F5ABFDC" w14:textId="77777777" w:rsidR="007B1F19" w:rsidRDefault="007B1F19"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1653" w:author="Author"/>
                <w:color w:val="auto"/>
                <w:sz w:val="20"/>
                <w:szCs w:val="18"/>
                <w:lang w:val="en-IE" w:eastAsia="en-US"/>
              </w:rPr>
            </w:pPr>
            <w:ins w:id="1654"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747CE101" w14:textId="77777777"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55" w:author="Author"/>
                <w:color w:val="auto"/>
                <w:sz w:val="20"/>
                <w:szCs w:val="18"/>
                <w:lang w:val="en-IE" w:eastAsia="en-US"/>
              </w:rPr>
            </w:pPr>
            <w:ins w:id="1656"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ins>
          </w:p>
          <w:p w14:paraId="0FCF1787"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57" w:author="Author"/>
                <w:color w:val="auto"/>
                <w:sz w:val="20"/>
                <w:szCs w:val="18"/>
                <w:lang w:val="en-IE" w:eastAsia="en-US"/>
              </w:rPr>
            </w:pPr>
            <w:ins w:id="1658" w:author="Author">
              <w:r w:rsidRPr="00E73B40">
                <w:rPr>
                  <w:color w:val="auto"/>
                  <w:sz w:val="20"/>
                  <w:szCs w:val="18"/>
                  <w:lang w:val="en-IE" w:eastAsia="en-US"/>
                </w:rPr>
                <w:t>Chosen offer</w:t>
              </w:r>
            </w:ins>
          </w:p>
          <w:p w14:paraId="16C661F3"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59" w:author="Author"/>
                <w:color w:val="auto"/>
                <w:sz w:val="20"/>
                <w:szCs w:val="18"/>
                <w:lang w:val="en-IE" w:eastAsia="en-US"/>
              </w:rPr>
            </w:pPr>
            <w:ins w:id="1660" w:author="Author">
              <w:r w:rsidRPr="00E73B40">
                <w:rPr>
                  <w:color w:val="auto"/>
                  <w:sz w:val="20"/>
                  <w:szCs w:val="18"/>
                  <w:lang w:val="en-IE" w:eastAsia="en-US"/>
                </w:rPr>
                <w:t>Chosen components under the offer</w:t>
              </w:r>
            </w:ins>
          </w:p>
          <w:p w14:paraId="53A85AD4"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1" w:author="Author"/>
                <w:color w:val="auto"/>
                <w:sz w:val="20"/>
                <w:szCs w:val="18"/>
                <w:lang w:val="en-IE" w:eastAsia="en-US"/>
              </w:rPr>
            </w:pPr>
            <w:ins w:id="1662" w:author="Author">
              <w:r w:rsidRPr="00E73B40">
                <w:rPr>
                  <w:color w:val="auto"/>
                  <w:sz w:val="20"/>
                  <w:szCs w:val="18"/>
                  <w:lang w:val="en-IE" w:eastAsia="en-US"/>
                </w:rPr>
                <w:t>Chosen billing offers under the components</w:t>
              </w:r>
            </w:ins>
          </w:p>
          <w:p w14:paraId="7CB14FA7"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3" w:author="Author"/>
                <w:color w:val="auto"/>
                <w:sz w:val="20"/>
                <w:szCs w:val="18"/>
                <w:lang w:val="en-IE" w:eastAsia="en-US"/>
              </w:rPr>
            </w:pPr>
            <w:ins w:id="1664" w:author="Author">
              <w:r>
                <w:rPr>
                  <w:color w:val="auto"/>
                  <w:sz w:val="20"/>
                  <w:szCs w:val="18"/>
                  <w:lang w:val="en-IE" w:eastAsia="en-US"/>
                </w:rPr>
                <w:t>Basket ID</w:t>
              </w:r>
            </w:ins>
          </w:p>
          <w:p w14:paraId="3949B54D"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5" w:author="Author"/>
                <w:color w:val="auto"/>
                <w:sz w:val="20"/>
                <w:szCs w:val="18"/>
                <w:lang w:val="en-IE" w:eastAsia="en-US"/>
              </w:rPr>
            </w:pPr>
            <w:ins w:id="1666" w:author="Author">
              <w:r>
                <w:rPr>
                  <w:color w:val="auto"/>
                  <w:sz w:val="20"/>
                  <w:szCs w:val="18"/>
                  <w:lang w:val="en-IE" w:eastAsia="en-US"/>
                </w:rPr>
                <w:t>Application ID – Not passed if credit vetting was bypassed or worked around.</w:t>
              </w:r>
            </w:ins>
          </w:p>
          <w:p w14:paraId="5BBD19B9"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7" w:author="Author"/>
                <w:color w:val="auto"/>
                <w:sz w:val="20"/>
                <w:szCs w:val="18"/>
                <w:lang w:val="en-IE" w:eastAsia="en-US"/>
              </w:rPr>
            </w:pPr>
            <w:ins w:id="1668" w:author="Author">
              <w:r>
                <w:rPr>
                  <w:color w:val="auto"/>
                  <w:sz w:val="20"/>
                  <w:szCs w:val="18"/>
                  <w:lang w:val="en-IE" w:eastAsia="en-US"/>
                </w:rPr>
                <w:t>Direct Debit Indicator</w:t>
              </w:r>
            </w:ins>
          </w:p>
          <w:p w14:paraId="0090A461" w14:textId="2F96EAAF" w:rsidR="007B1F19" w:rsidRPr="00E73B40" w:rsidDel="00841E67" w:rsidRDefault="007B1F19"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9" w:author="Author"/>
                <w:del w:id="1670" w:author="Author"/>
                <w:color w:val="auto"/>
                <w:sz w:val="20"/>
                <w:szCs w:val="18"/>
                <w:lang w:val="en-IE" w:eastAsia="en-US"/>
              </w:rPr>
            </w:pPr>
            <w:ins w:id="1671" w:author="Author">
              <w:r w:rsidRPr="00E73B40">
                <w:rPr>
                  <w:color w:val="auto"/>
                  <w:sz w:val="20"/>
                  <w:szCs w:val="18"/>
                  <w:lang w:val="en-IE" w:eastAsia="en-US"/>
                </w:rPr>
                <w:t>Components’ attributes defined by the user</w:t>
              </w:r>
            </w:ins>
          </w:p>
          <w:p w14:paraId="14F315A8" w14:textId="3DC3B9DE" w:rsidR="007B1F19" w:rsidRDefault="007B1F19"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2" w:author="Author"/>
                <w:color w:val="auto"/>
                <w:sz w:val="20"/>
                <w:szCs w:val="18"/>
                <w:lang w:val="en-IE" w:eastAsia="en-US"/>
              </w:rPr>
            </w:pPr>
            <w:ins w:id="1673" w:author="Author">
              <w:del w:id="1674" w:author="Author">
                <w:r w:rsidRPr="00E73B40" w:rsidDel="00841E67">
                  <w:rPr>
                    <w:color w:val="auto"/>
                    <w:sz w:val="20"/>
                    <w:szCs w:val="18"/>
                    <w:lang w:val="en-IE" w:eastAsia="en-US"/>
                  </w:rPr>
                  <w:delText>Accepted NBA campaigns IDs</w:delText>
                </w:r>
              </w:del>
            </w:ins>
          </w:p>
          <w:p w14:paraId="4C92955D"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5" w:author="Author"/>
                <w:color w:val="auto"/>
                <w:sz w:val="20"/>
                <w:szCs w:val="18"/>
                <w:lang w:val="en-IE" w:eastAsia="en-US"/>
              </w:rPr>
            </w:pPr>
            <w:ins w:id="1676" w:author="Author">
              <w:r>
                <w:rPr>
                  <w:color w:val="auto"/>
                  <w:sz w:val="20"/>
                  <w:szCs w:val="18"/>
                  <w:lang w:val="en-IE" w:eastAsia="en-US"/>
                </w:rPr>
                <w:t>Applied coupon ID – if applicable</w:t>
              </w:r>
            </w:ins>
          </w:p>
          <w:p w14:paraId="16F86B20" w14:textId="2E78E7A1"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7" w:author="Author"/>
                <w:color w:val="auto"/>
                <w:sz w:val="20"/>
                <w:szCs w:val="18"/>
                <w:lang w:val="en-IE" w:eastAsia="en-US"/>
              </w:rPr>
            </w:pPr>
            <w:ins w:id="1678" w:author="Author">
              <w:r w:rsidRPr="004B2AD2">
                <w:rPr>
                  <w:color w:val="auto"/>
                  <w:sz w:val="20"/>
                  <w:szCs w:val="18"/>
                  <w:lang w:val="en-IE" w:eastAsia="en-US"/>
                </w:rPr>
                <w:t>Order Action (</w:t>
              </w:r>
              <w:r w:rsidRPr="004B2AD2">
                <w:rPr>
                  <w:b/>
                  <w:color w:val="auto"/>
                  <w:sz w:val="20"/>
                  <w:szCs w:val="18"/>
                  <w:lang w:val="en-IE" w:eastAsia="en-US"/>
                </w:rPr>
                <w:t>see step 2</w:t>
              </w:r>
              <w:r>
                <w:rPr>
                  <w:b/>
                  <w:color w:val="auto"/>
                  <w:sz w:val="20"/>
                  <w:szCs w:val="18"/>
                  <w:lang w:val="en-IE" w:eastAsia="en-US"/>
                </w:rPr>
                <w:t>4</w:t>
              </w:r>
              <w:r w:rsidRPr="004B2AD2">
                <w:rPr>
                  <w:b/>
                  <w:color w:val="auto"/>
                  <w:sz w:val="20"/>
                  <w:szCs w:val="18"/>
                  <w:lang w:val="en-IE" w:eastAsia="en-US"/>
                </w:rPr>
                <w:t>b. Order Action for more details</w:t>
              </w:r>
              <w:r w:rsidRPr="004B2AD2">
                <w:rPr>
                  <w:color w:val="auto"/>
                  <w:sz w:val="20"/>
                  <w:szCs w:val="18"/>
                  <w:lang w:val="en-IE" w:eastAsia="en-US"/>
                </w:rPr>
                <w:t>)</w:t>
              </w:r>
            </w:ins>
          </w:p>
          <w:p w14:paraId="11D151C1" w14:textId="533269F0" w:rsidR="007B1F19"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79" w:author="Author"/>
                <w:color w:val="439782"/>
                <w:sz w:val="20"/>
                <w:szCs w:val="18"/>
                <w:lang w:val="en-IE" w:eastAsia="en-US"/>
              </w:rPr>
            </w:pPr>
            <w:ins w:id="1680" w:author="Author">
              <w:r w:rsidRPr="005546CA">
                <w:rPr>
                  <w:color w:val="auto"/>
                  <w:sz w:val="20"/>
                  <w:szCs w:val="18"/>
                  <w:lang w:val="en-IE" w:eastAsia="en-US"/>
                </w:rPr>
                <w:t>Non-Ordering items are not sent to OMS</w:t>
              </w:r>
              <w:r>
                <w:rPr>
                  <w:color w:val="auto"/>
                  <w:sz w:val="20"/>
                  <w:szCs w:val="18"/>
                  <w:lang w:val="en-IE" w:eastAsia="en-US"/>
                </w:rPr>
                <w:t>.</w:t>
              </w:r>
            </w:ins>
          </w:p>
        </w:tc>
        <w:tc>
          <w:tcPr>
            <w:tcW w:w="4028" w:type="dxa"/>
          </w:tcPr>
          <w:p w14:paraId="263A1402" w14:textId="40B34C84"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81" w:author="Author"/>
                <w:color w:val="auto"/>
                <w:sz w:val="20"/>
                <w:szCs w:val="18"/>
                <w:lang w:val="en-IE" w:eastAsia="en-US"/>
              </w:rPr>
            </w:pPr>
            <w:ins w:id="1682"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 meaning it will not save non-orderable items nor orderable items are saved in OMS.</w:t>
              </w:r>
            </w:ins>
          </w:p>
        </w:tc>
      </w:tr>
      <w:tr w:rsidR="007B1F19" w:rsidRPr="00E73B40" w14:paraId="0897F561" w14:textId="77777777" w:rsidTr="00B26694">
        <w:trPr>
          <w:trHeight w:val="440"/>
          <w:ins w:id="168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7866089" w14:textId="77777777" w:rsidR="007B1F19" w:rsidRPr="00E73B40" w:rsidRDefault="007B1F19" w:rsidP="00B26694">
            <w:pPr>
              <w:pStyle w:val="TableText"/>
              <w:keepNext/>
              <w:tabs>
                <w:tab w:val="left" w:pos="567"/>
              </w:tabs>
              <w:spacing w:line="240" w:lineRule="exact"/>
              <w:rPr>
                <w:ins w:id="1684" w:author="Author"/>
                <w:color w:val="auto"/>
                <w:sz w:val="20"/>
                <w:szCs w:val="20"/>
                <w:lang w:val="en-IE"/>
              </w:rPr>
            </w:pPr>
          </w:p>
        </w:tc>
        <w:tc>
          <w:tcPr>
            <w:tcW w:w="4042" w:type="dxa"/>
          </w:tcPr>
          <w:p w14:paraId="1EB4FC04" w14:textId="333B4F0F"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85" w:author="Author"/>
                <w:color w:val="439782"/>
                <w:sz w:val="20"/>
                <w:szCs w:val="18"/>
                <w:lang w:val="en-IE" w:eastAsia="en-US"/>
              </w:rPr>
            </w:pPr>
            <w:ins w:id="1686" w:author="Author">
              <w:r>
                <w:rPr>
                  <w:color w:val="439782"/>
                  <w:sz w:val="20"/>
                  <w:szCs w:val="18"/>
                  <w:lang w:val="en-IE" w:eastAsia="en-US"/>
                </w:rPr>
                <w:t>20f</w:t>
              </w:r>
              <w:r w:rsidRPr="00E73B40">
                <w:rPr>
                  <w:color w:val="439782"/>
                  <w:sz w:val="20"/>
                  <w:szCs w:val="18"/>
                  <w:lang w:val="en-IE" w:eastAsia="en-US"/>
                </w:rPr>
                <w:t xml:space="preserve">. </w:t>
              </w:r>
              <w:r>
                <w:rPr>
                  <w:color w:val="439782"/>
                  <w:sz w:val="20"/>
                  <w:szCs w:val="18"/>
                  <w:lang w:val="en-IE" w:eastAsia="en-US"/>
                </w:rPr>
                <w:t>Order Action</w:t>
              </w:r>
            </w:ins>
          </w:p>
          <w:p w14:paraId="2034E226" w14:textId="77777777" w:rsidR="007B1F19"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87" w:author="Author"/>
                <w:color w:val="auto"/>
                <w:sz w:val="20"/>
                <w:szCs w:val="18"/>
                <w:lang w:val="en-IE" w:eastAsia="en-US"/>
              </w:rPr>
            </w:pPr>
            <w:ins w:id="1688" w:author="Author">
              <w:r>
                <w:rPr>
                  <w:color w:val="auto"/>
                  <w:sz w:val="20"/>
                  <w:szCs w:val="18"/>
                  <w:lang w:val="en-IE" w:eastAsia="en-US"/>
                </w:rPr>
                <w:t>UFE will capture the reason-codes at each line item at basket related to ordering items and at basket level. Order action types considered for UFE are:</w:t>
              </w:r>
            </w:ins>
          </w:p>
          <w:p w14:paraId="27D4843A" w14:textId="77777777" w:rsidR="007B1F19" w:rsidRDefault="007B1F19"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689" w:author="Author"/>
                <w:color w:val="auto"/>
                <w:sz w:val="20"/>
                <w:szCs w:val="18"/>
                <w:lang w:val="en-IE" w:eastAsia="en-US"/>
              </w:rPr>
            </w:pPr>
            <w:ins w:id="1690" w:author="Author">
              <w:r>
                <w:rPr>
                  <w:color w:val="auto"/>
                  <w:sz w:val="20"/>
                  <w:szCs w:val="18"/>
                  <w:lang w:val="en-IE" w:eastAsia="en-US"/>
                </w:rPr>
                <w:t xml:space="preserve">Provide – Activate new service. </w:t>
              </w:r>
            </w:ins>
          </w:p>
          <w:p w14:paraId="1EE1764C" w14:textId="77777777" w:rsidR="007B1F19" w:rsidRDefault="007B1F19"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691" w:author="Author"/>
                <w:color w:val="auto"/>
                <w:sz w:val="20"/>
                <w:szCs w:val="18"/>
                <w:lang w:val="en-IE" w:eastAsia="en-US"/>
              </w:rPr>
            </w:pPr>
            <w:ins w:id="1692" w:author="Author">
              <w:r>
                <w:rPr>
                  <w:color w:val="auto"/>
                  <w:sz w:val="20"/>
                  <w:szCs w:val="18"/>
                  <w:lang w:val="en-IE" w:eastAsia="en-US"/>
                </w:rPr>
                <w:t>Change – Change existing service features</w:t>
              </w:r>
            </w:ins>
          </w:p>
          <w:p w14:paraId="4A83F130" w14:textId="77777777" w:rsidR="007B1F19" w:rsidRPr="00021B6F" w:rsidRDefault="007B1F19" w:rsidP="00F54F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93" w:author="Author"/>
                <w:color w:val="auto"/>
                <w:sz w:val="20"/>
                <w:szCs w:val="18"/>
                <w:lang w:val="en-IE" w:eastAsia="en-US"/>
              </w:rPr>
            </w:pPr>
            <w:ins w:id="1694"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42C8A564" w14:textId="77777777" w:rsidR="007B1F19" w:rsidRPr="00021B6F" w:rsidRDefault="007B1F19"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695" w:author="Author"/>
                <w:color w:val="auto"/>
                <w:sz w:val="20"/>
                <w:szCs w:val="18"/>
                <w:lang w:val="en-IE" w:eastAsia="en-US"/>
              </w:rPr>
            </w:pPr>
            <w:ins w:id="1696" w:author="Author">
              <w:r w:rsidRPr="00021B6F">
                <w:rPr>
                  <w:color w:val="auto"/>
                  <w:sz w:val="20"/>
                  <w:szCs w:val="18"/>
                  <w:lang w:val="en-IE" w:eastAsia="en-US"/>
                </w:rPr>
                <w:t>Service required date</w:t>
              </w:r>
            </w:ins>
          </w:p>
          <w:p w14:paraId="3FDBEA7C" w14:textId="5253746F" w:rsidR="007B1F19" w:rsidRPr="00021B6F" w:rsidRDefault="007B1F19"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697" w:author="Author"/>
                <w:color w:val="auto"/>
                <w:sz w:val="20"/>
                <w:szCs w:val="18"/>
                <w:lang w:val="en-IE" w:eastAsia="en-US"/>
              </w:rPr>
            </w:pPr>
            <w:ins w:id="1698" w:author="Author">
              <w:r w:rsidRPr="00021B6F">
                <w:rPr>
                  <w:color w:val="auto"/>
                  <w:sz w:val="20"/>
                  <w:szCs w:val="18"/>
                  <w:lang w:val="en-IE" w:eastAsia="en-US"/>
                </w:rPr>
                <w:t>Reason-code</w:t>
              </w:r>
            </w:ins>
          </w:p>
          <w:p w14:paraId="72BF8078" w14:textId="77777777" w:rsidR="007B1F19" w:rsidRPr="00021B6F" w:rsidRDefault="007B1F19"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1699" w:author="Author"/>
                <w:color w:val="auto"/>
                <w:sz w:val="20"/>
                <w:szCs w:val="18"/>
                <w:lang w:val="en-IE" w:eastAsia="en-US"/>
              </w:rPr>
            </w:pPr>
            <w:ins w:id="1700" w:author="Author">
              <w:r w:rsidRPr="00021B6F">
                <w:rPr>
                  <w:color w:val="auto"/>
                  <w:sz w:val="20"/>
                  <w:szCs w:val="18"/>
                  <w:lang w:val="en-IE" w:eastAsia="en-US"/>
                </w:rPr>
                <w:t>ORSIM fulfilment order-number (that was used for reservation)</w:t>
              </w:r>
            </w:ins>
          </w:p>
          <w:p w14:paraId="09324249" w14:textId="37B06B3D" w:rsidR="007B1F19"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01" w:author="Author"/>
                <w:color w:val="439782"/>
                <w:sz w:val="20"/>
                <w:szCs w:val="18"/>
                <w:lang w:val="en-IE" w:eastAsia="en-US"/>
              </w:rPr>
            </w:pPr>
            <w:ins w:id="1702"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6825AE2D" w14:textId="060ECF84"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03" w:author="Author"/>
                <w:color w:val="auto"/>
                <w:sz w:val="20"/>
                <w:szCs w:val="18"/>
                <w:lang w:val="en-IE" w:eastAsia="en-US"/>
              </w:rPr>
            </w:pPr>
            <w:ins w:id="1704" w:author="Author">
              <w:r w:rsidRPr="00E73B40">
                <w:rPr>
                  <w:color w:val="auto"/>
                  <w:sz w:val="20"/>
                  <w:szCs w:val="18"/>
                  <w:lang w:val="en-IE" w:eastAsia="en-US"/>
                </w:rPr>
                <w:t>-</w:t>
              </w:r>
            </w:ins>
          </w:p>
        </w:tc>
      </w:tr>
    </w:tbl>
    <w:p w14:paraId="250E38D2" w14:textId="6B276020" w:rsidR="00DC065B" w:rsidRPr="00E73B40" w:rsidRDefault="00DC065B" w:rsidP="00C630C7">
      <w:pPr>
        <w:rPr>
          <w:lang w:val="en-IE"/>
        </w:rPr>
      </w:pPr>
    </w:p>
    <w:p w14:paraId="50F616C1" w14:textId="1458653A" w:rsidR="005958E1" w:rsidRPr="00E73B40" w:rsidRDefault="005958E1" w:rsidP="005958E1">
      <w:pPr>
        <w:pStyle w:val="Heading5"/>
        <w:keepNext/>
        <w:rPr>
          <w:lang w:val="en-IE"/>
        </w:rPr>
      </w:pPr>
      <w:r w:rsidRPr="00E73B40">
        <w:rPr>
          <w:lang w:val="en-IE"/>
        </w:rPr>
        <w:lastRenderedPageBreak/>
        <w:t xml:space="preserve">Activity </w:t>
      </w:r>
      <w:r w:rsidR="00B870C9" w:rsidRPr="00E73B40">
        <w:rPr>
          <w:lang w:val="en-IE"/>
        </w:rPr>
        <w:t>2</w:t>
      </w:r>
      <w:r w:rsidR="00045961">
        <w:rPr>
          <w:lang w:val="en-IE"/>
        </w:rPr>
        <w:t>1</w:t>
      </w:r>
      <w:r w:rsidR="00B870C9" w:rsidRPr="00E73B40">
        <w:rPr>
          <w:lang w:val="en-IE"/>
        </w:rPr>
        <w:t xml:space="preserve"> </w:t>
      </w:r>
      <w:r w:rsidRPr="00E73B40">
        <w:rPr>
          <w:lang w:val="en-IE"/>
        </w:rPr>
        <w:t xml:space="preserve">» </w:t>
      </w:r>
      <w:r w:rsidR="00F601B3" w:rsidRPr="00E73B40">
        <w:rPr>
          <w:lang w:val="en-IE"/>
        </w:rPr>
        <w:t>Self-Confirm</w:t>
      </w:r>
    </w:p>
    <w:tbl>
      <w:tblPr>
        <w:tblStyle w:val="CelFocus1"/>
        <w:tblW w:w="0" w:type="auto"/>
        <w:tblLook w:val="04A0" w:firstRow="1" w:lastRow="0" w:firstColumn="1" w:lastColumn="0" w:noHBand="0" w:noVBand="1"/>
      </w:tblPr>
      <w:tblGrid>
        <w:gridCol w:w="1522"/>
        <w:gridCol w:w="4042"/>
        <w:gridCol w:w="4028"/>
      </w:tblGrid>
      <w:tr w:rsidR="005958E1" w:rsidRPr="00E73B40" w14:paraId="58E2B8DA" w14:textId="77777777" w:rsidTr="009C6C7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BD3D6C3" w14:textId="77777777" w:rsidR="005958E1" w:rsidRPr="00E73B40" w:rsidRDefault="005958E1" w:rsidP="009C6C7F">
            <w:pPr>
              <w:jc w:val="left"/>
              <w:rPr>
                <w:b w:val="0"/>
                <w:sz w:val="20"/>
                <w:szCs w:val="20"/>
                <w:lang w:val="en-IE"/>
              </w:rPr>
            </w:pPr>
            <w:r w:rsidRPr="00E73B40">
              <w:rPr>
                <w:sz w:val="20"/>
                <w:szCs w:val="20"/>
                <w:lang w:val="en-IE"/>
              </w:rPr>
              <w:t>Activity Specification</w:t>
            </w:r>
          </w:p>
        </w:tc>
      </w:tr>
      <w:tr w:rsidR="005958E1" w:rsidRPr="00E73B40" w14:paraId="7AC3C128" w14:textId="77777777" w:rsidTr="00E75449">
        <w:trPr>
          <w:trHeight w:hRule="exact" w:val="703"/>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570D7F" w14:textId="16E0C92A" w:rsidR="005958E1" w:rsidRPr="00E73B40" w:rsidRDefault="005958E1" w:rsidP="009C6C7F">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2AAEB37" w14:textId="7FD87911" w:rsidR="005958E1" w:rsidRPr="00E73B40" w:rsidDel="00660C88" w:rsidRDefault="005958E1" w:rsidP="00660C8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705" w:author="Author"/>
                <w:color w:val="auto"/>
                <w:sz w:val="20"/>
                <w:szCs w:val="20"/>
                <w:lang w:val="en-IE"/>
              </w:rPr>
            </w:pPr>
            <w:r w:rsidRPr="00E73B40">
              <w:rPr>
                <w:color w:val="auto"/>
                <w:sz w:val="20"/>
                <w:szCs w:val="20"/>
                <w:lang w:val="en-IE"/>
              </w:rPr>
              <w:t>CSR in Call Centre</w:t>
            </w:r>
          </w:p>
          <w:p w14:paraId="6BAD8492" w14:textId="2EA96B5A" w:rsidR="00E75449" w:rsidRPr="00E73B40" w:rsidRDefault="00E75449" w:rsidP="00660C8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706" w:author="Author">
              <w:r w:rsidRPr="00E73B40" w:rsidDel="00660C88">
                <w:rPr>
                  <w:color w:val="auto"/>
                  <w:sz w:val="20"/>
                  <w:szCs w:val="20"/>
                  <w:lang w:val="en-IE"/>
                </w:rPr>
                <w:delText>Agent in shop</w:delText>
              </w:r>
            </w:del>
          </w:p>
        </w:tc>
      </w:tr>
      <w:tr w:rsidR="005958E1" w:rsidRPr="00E73B40" w14:paraId="1A783023" w14:textId="77777777" w:rsidTr="009C6C7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DD3D1D8" w14:textId="77777777" w:rsidR="005958E1" w:rsidRPr="00E73B40" w:rsidRDefault="005958E1" w:rsidP="009C6C7F">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226181F" w14:textId="77777777" w:rsidR="005958E1" w:rsidRPr="00E73B40" w:rsidRDefault="005958E1" w:rsidP="009C6C7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958E1" w:rsidRPr="00E73B40" w14:paraId="35477C40"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FDB5E26" w14:textId="77777777" w:rsidR="005958E1" w:rsidRPr="00E73B40" w:rsidRDefault="005958E1" w:rsidP="009C6C7F">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DB78A74" w14:textId="6863F23C" w:rsidR="005958E1" w:rsidRPr="00E73B40" w:rsidRDefault="005958E1" w:rsidP="003556A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707" w:author="Author">
              <w:r w:rsidRPr="00E73B40" w:rsidDel="00F601B3">
                <w:rPr>
                  <w:color w:val="auto"/>
                  <w:sz w:val="20"/>
                  <w:szCs w:val="20"/>
                  <w:lang w:val="en-IE"/>
                </w:rPr>
                <w:delText>Terms and conditions</w:delText>
              </w:r>
            </w:del>
            <w:ins w:id="1708" w:author="Author">
              <w:del w:id="1709" w:author="Author">
                <w:r w:rsidR="00F601B3" w:rsidRPr="00E73B40" w:rsidDel="003556A6">
                  <w:rPr>
                    <w:color w:val="auto"/>
                    <w:sz w:val="20"/>
                    <w:szCs w:val="20"/>
                    <w:lang w:val="en-IE"/>
                  </w:rPr>
                  <w:delText>Self-</w:delText>
                </w:r>
              </w:del>
              <w:r w:rsidR="00F601B3" w:rsidRPr="00E73B40">
                <w:rPr>
                  <w:color w:val="auto"/>
                  <w:sz w:val="20"/>
                  <w:szCs w:val="20"/>
                  <w:lang w:val="en-IE"/>
                </w:rPr>
                <w:t>Confirm</w:t>
              </w:r>
              <w:r w:rsidR="003556A6">
                <w:rPr>
                  <w:color w:val="auto"/>
                  <w:sz w:val="20"/>
                  <w:szCs w:val="20"/>
                  <w:lang w:val="en-IE"/>
                </w:rPr>
                <w:t xml:space="preserve">ation step for new customer &amp; </w:t>
              </w:r>
              <w:r w:rsidR="003556A6" w:rsidRPr="00E73B40">
                <w:rPr>
                  <w:color w:val="auto"/>
                  <w:sz w:val="20"/>
                  <w:szCs w:val="20"/>
                  <w:lang w:val="en-IE"/>
                </w:rPr>
                <w:t>Confirm</w:t>
              </w:r>
              <w:r w:rsidR="003556A6">
                <w:rPr>
                  <w:color w:val="auto"/>
                  <w:sz w:val="20"/>
                  <w:szCs w:val="20"/>
                  <w:lang w:val="en-IE"/>
                </w:rPr>
                <w:t>ation step for existing customer</w:t>
              </w:r>
            </w:ins>
          </w:p>
        </w:tc>
      </w:tr>
      <w:tr w:rsidR="005958E1" w:rsidRPr="00E73B40" w14:paraId="762BBA44"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27683B0" w14:textId="77777777" w:rsidR="005958E1" w:rsidRPr="00E73B40" w:rsidRDefault="005958E1" w:rsidP="009C6C7F">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799793B" w14:textId="2F421D2D" w:rsidR="005958E1" w:rsidRPr="00E73B40" w:rsidRDefault="005958E1" w:rsidP="009C6C7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reads the </w:t>
            </w:r>
            <w:del w:id="1710" w:author="Author">
              <w:r w:rsidRPr="00E73B40" w:rsidDel="00F601B3">
                <w:rPr>
                  <w:color w:val="auto"/>
                  <w:sz w:val="20"/>
                  <w:szCs w:val="20"/>
                  <w:lang w:val="en-IE"/>
                </w:rPr>
                <w:delText>terms and conditions</w:delText>
              </w:r>
            </w:del>
            <w:ins w:id="1711" w:author="Author">
              <w:r w:rsidR="00F601B3" w:rsidRPr="00E73B40">
                <w:rPr>
                  <w:color w:val="auto"/>
                  <w:sz w:val="20"/>
                  <w:szCs w:val="20"/>
                  <w:lang w:val="en-IE"/>
                </w:rPr>
                <w:t>Self-Confirm</w:t>
              </w:r>
            </w:ins>
            <w:r w:rsidRPr="00E73B40">
              <w:rPr>
                <w:color w:val="auto"/>
                <w:sz w:val="20"/>
                <w:szCs w:val="20"/>
                <w:lang w:val="en-IE"/>
              </w:rPr>
              <w:t xml:space="preserve"> to the customer, accepts them and proceed to the next step.</w:t>
            </w:r>
          </w:p>
          <w:p w14:paraId="38C9A438" w14:textId="77777777" w:rsidR="00572F74" w:rsidRDefault="00572F74" w:rsidP="00EB224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12" w:author="Author"/>
                <w:color w:val="auto"/>
                <w:sz w:val="20"/>
                <w:szCs w:val="20"/>
                <w:lang w:val="en-IE"/>
              </w:rPr>
            </w:pPr>
            <w:r w:rsidRPr="00E73B40">
              <w:rPr>
                <w:color w:val="auto"/>
                <w:sz w:val="20"/>
                <w:szCs w:val="20"/>
                <w:lang w:val="en-IE"/>
              </w:rPr>
              <w:t>Note: This activity only occurs when the basket contains, at least, one single or bundle offer.</w:t>
            </w:r>
          </w:p>
          <w:p w14:paraId="5F1CFD3B" w14:textId="039FF02C" w:rsidR="00FC0FC3" w:rsidRPr="00E73B40" w:rsidRDefault="00C52831" w:rsidP="00037A9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13" w:author="Author">
              <w:r>
                <w:rPr>
                  <w:color w:val="auto"/>
                  <w:sz w:val="20"/>
                  <w:szCs w:val="20"/>
                  <w:lang w:val="en-IE"/>
                </w:rPr>
                <w:t xml:space="preserve">In Call Centre, the contracts will be sent to the Customer </w:t>
              </w:r>
              <w:del w:id="1714" w:author="Author">
                <w:r w:rsidDel="00037A98">
                  <w:rPr>
                    <w:color w:val="auto"/>
                    <w:sz w:val="20"/>
                    <w:szCs w:val="20"/>
                    <w:lang w:val="en-IE"/>
                  </w:rPr>
                  <w:delText>Address</w:delText>
                </w:r>
              </w:del>
              <w:r w:rsidR="00037A98">
                <w:rPr>
                  <w:color w:val="auto"/>
                  <w:sz w:val="20"/>
                  <w:szCs w:val="20"/>
                  <w:lang w:val="en-IE"/>
                </w:rPr>
                <w:t>Email Address, defined in the Chooser</w:t>
              </w:r>
              <w:r>
                <w:rPr>
                  <w:color w:val="auto"/>
                  <w:sz w:val="20"/>
                  <w:szCs w:val="20"/>
                  <w:lang w:val="en-IE"/>
                </w:rPr>
                <w:t>.</w:t>
              </w:r>
              <w:del w:id="1715" w:author="Author">
                <w:r w:rsidR="00FC0FC3" w:rsidDel="00C52831">
                  <w:rPr>
                    <w:color w:val="auto"/>
                    <w:sz w:val="20"/>
                    <w:szCs w:val="20"/>
                    <w:lang w:val="en-IE"/>
                  </w:rPr>
                  <w:delText>Once the CSR accepts the self-confirm, UFE will trigger the contract sending to the Customer address.</w:delText>
                </w:r>
              </w:del>
            </w:ins>
          </w:p>
        </w:tc>
      </w:tr>
      <w:tr w:rsidR="00660C88" w:rsidRPr="00E73B40" w14:paraId="30771910"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695A9E2" w14:textId="77777777" w:rsidR="00660C88" w:rsidRPr="00E73B40" w:rsidRDefault="00660C88" w:rsidP="009C6C7F">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6A2FB39" w14:textId="77777777" w:rsidR="00660C88" w:rsidRPr="00E73B40" w:rsidRDefault="00660C88" w:rsidP="009C6C7F">
            <w:pPr>
              <w:pStyle w:val="TableText"/>
              <w:keepNext/>
              <w:tabs>
                <w:tab w:val="left" w:pos="567"/>
              </w:tabs>
              <w:spacing w:line="240" w:lineRule="exact"/>
              <w:rPr>
                <w:color w:val="auto"/>
                <w:sz w:val="20"/>
                <w:szCs w:val="20"/>
                <w:lang w:val="en-IE"/>
              </w:rPr>
            </w:pPr>
          </w:p>
        </w:tc>
        <w:tc>
          <w:tcPr>
            <w:tcW w:w="4042" w:type="dxa"/>
            <w:shd w:val="clear" w:color="auto" w:fill="D8D7D5"/>
          </w:tcPr>
          <w:p w14:paraId="258C956C" w14:textId="77777777" w:rsidR="00660C88" w:rsidRPr="00E73B40" w:rsidRDefault="00660C88" w:rsidP="009C6C7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4D104D" w14:textId="77777777" w:rsidR="00660C88" w:rsidRPr="00E73B40" w:rsidRDefault="00660C88" w:rsidP="009C6C7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660C88" w:rsidRPr="00E73B40" w14:paraId="48B0206B"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4095267" w14:textId="77777777" w:rsidR="00660C88" w:rsidRPr="00E73B40" w:rsidRDefault="00660C88" w:rsidP="009C6C7F">
            <w:pPr>
              <w:pStyle w:val="TableText"/>
              <w:keepNext/>
              <w:tabs>
                <w:tab w:val="left" w:pos="567"/>
              </w:tabs>
              <w:spacing w:line="240" w:lineRule="exact"/>
              <w:rPr>
                <w:color w:val="auto"/>
                <w:sz w:val="20"/>
                <w:szCs w:val="20"/>
                <w:lang w:val="en-IE"/>
              </w:rPr>
            </w:pPr>
          </w:p>
        </w:tc>
        <w:tc>
          <w:tcPr>
            <w:tcW w:w="4042" w:type="dxa"/>
          </w:tcPr>
          <w:p w14:paraId="5FA45341" w14:textId="392705F5" w:rsidR="00660C88" w:rsidRPr="00E73B40" w:rsidRDefault="00B870C9" w:rsidP="009C6C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1</w:t>
            </w:r>
            <w:r w:rsidRPr="00E73B40">
              <w:rPr>
                <w:color w:val="439782"/>
                <w:sz w:val="20"/>
                <w:szCs w:val="18"/>
                <w:lang w:val="en-IE" w:eastAsia="en-US"/>
              </w:rPr>
              <w:t>a</w:t>
            </w:r>
            <w:r w:rsidR="00660C88" w:rsidRPr="00E73B40">
              <w:rPr>
                <w:color w:val="439782"/>
                <w:sz w:val="20"/>
                <w:szCs w:val="18"/>
                <w:lang w:val="en-IE" w:eastAsia="en-US"/>
              </w:rPr>
              <w:t>. Go to the next step</w:t>
            </w:r>
          </w:p>
          <w:p w14:paraId="4B4CAA4A" w14:textId="77777777" w:rsidR="00660C88" w:rsidRPr="00E73B40" w:rsidRDefault="00660C88" w:rsidP="009C6C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there is one-time charges, UFE sends the user to the Payment step.</w:t>
            </w:r>
          </w:p>
          <w:p w14:paraId="4B31F4C7" w14:textId="2A3D0A1C" w:rsidR="00660C88" w:rsidRPr="00E73B40" w:rsidRDefault="00660C88"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Otherwise, </w:t>
            </w:r>
            <w:r w:rsidRPr="00E73B40">
              <w:rPr>
                <w:color w:val="auto"/>
                <w:sz w:val="20"/>
                <w:szCs w:val="18"/>
                <w:lang w:val="en-IE" w:eastAsia="en-US"/>
              </w:rPr>
              <w:t xml:space="preserve">UFE submits the sales order. For full details on this step, please see </w:t>
            </w:r>
            <w:ins w:id="1716" w:author="Autho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 xml:space="preserve">Activity </w:t>
              </w:r>
              <w:r w:rsidR="00045961" w:rsidRPr="0093158D">
                <w:rPr>
                  <w:rStyle w:val="Hyperlink"/>
                  <w:sz w:val="20"/>
                  <w:szCs w:val="18"/>
                  <w:lang w:val="en-IE" w:eastAsia="en-US"/>
                </w:rPr>
                <w:t>24</w:t>
              </w:r>
              <w:r w:rsidR="0093158D">
                <w:rPr>
                  <w:color w:val="auto"/>
                  <w:sz w:val="20"/>
                  <w:szCs w:val="18"/>
                  <w:lang w:val="en-IE" w:eastAsia="en-US"/>
                </w:rPr>
                <w:fldChar w:fldCharType="end"/>
              </w:r>
            </w:ins>
            <w:r w:rsidRPr="00E73B40">
              <w:rPr>
                <w:color w:val="auto"/>
                <w:sz w:val="20"/>
                <w:szCs w:val="18"/>
                <w:lang w:val="en-IE" w:eastAsia="en-US"/>
              </w:rPr>
              <w:t>.</w:t>
            </w:r>
          </w:p>
        </w:tc>
        <w:tc>
          <w:tcPr>
            <w:tcW w:w="4028" w:type="dxa"/>
          </w:tcPr>
          <w:p w14:paraId="56885EF7" w14:textId="65976406" w:rsidR="00660C88" w:rsidRPr="00E73B40" w:rsidRDefault="00660C88" w:rsidP="009C6C7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28576B" w:rsidRPr="00E73B40" w14:paraId="4BE23FAD" w14:textId="77777777" w:rsidTr="009C6C7F">
        <w:trPr>
          <w:trHeight w:val="440"/>
          <w:ins w:id="171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1F2499D" w14:textId="77777777" w:rsidR="0028576B" w:rsidRPr="00E73B40" w:rsidRDefault="0028576B" w:rsidP="009C6C7F">
            <w:pPr>
              <w:pStyle w:val="TableText"/>
              <w:keepNext/>
              <w:tabs>
                <w:tab w:val="left" w:pos="567"/>
              </w:tabs>
              <w:spacing w:line="240" w:lineRule="exact"/>
              <w:rPr>
                <w:ins w:id="1718" w:author="Author"/>
                <w:color w:val="auto"/>
                <w:sz w:val="20"/>
                <w:szCs w:val="20"/>
                <w:lang w:val="en-IE"/>
              </w:rPr>
            </w:pPr>
          </w:p>
        </w:tc>
        <w:tc>
          <w:tcPr>
            <w:tcW w:w="4042" w:type="dxa"/>
          </w:tcPr>
          <w:p w14:paraId="7FEE20EA" w14:textId="57C67EF4" w:rsidR="0028576B" w:rsidRPr="00E73B40" w:rsidRDefault="0028576B" w:rsidP="001D537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19" w:author="Author"/>
                <w:color w:val="439782"/>
                <w:sz w:val="20"/>
                <w:szCs w:val="18"/>
                <w:lang w:val="en-IE" w:eastAsia="en-US"/>
              </w:rPr>
            </w:pPr>
            <w:ins w:id="1720" w:author="Author">
              <w:r w:rsidRPr="00E73B40">
                <w:rPr>
                  <w:color w:val="439782"/>
                  <w:sz w:val="20"/>
                  <w:szCs w:val="18"/>
                  <w:lang w:val="en-IE" w:eastAsia="en-US"/>
                </w:rPr>
                <w:t>2</w:t>
              </w:r>
            </w:ins>
            <w:r w:rsidR="00045961">
              <w:rPr>
                <w:color w:val="439782"/>
                <w:sz w:val="20"/>
                <w:szCs w:val="18"/>
                <w:lang w:val="en-IE" w:eastAsia="en-US"/>
              </w:rPr>
              <w:t>1</w:t>
            </w:r>
            <w:ins w:id="1721" w:author="Author">
              <w:r>
                <w:rPr>
                  <w:color w:val="439782"/>
                  <w:sz w:val="20"/>
                  <w:szCs w:val="18"/>
                  <w:lang w:val="en-IE" w:eastAsia="en-US"/>
                </w:rPr>
                <w:t>b</w:t>
              </w:r>
              <w:r w:rsidRPr="00E73B40">
                <w:rPr>
                  <w:color w:val="439782"/>
                  <w:sz w:val="20"/>
                  <w:szCs w:val="18"/>
                  <w:lang w:val="en-IE" w:eastAsia="en-US"/>
                </w:rPr>
                <w:t xml:space="preserve">. </w:t>
              </w:r>
              <w:r w:rsidR="00587534">
                <w:rPr>
                  <w:color w:val="439782"/>
                  <w:sz w:val="20"/>
                  <w:szCs w:val="18"/>
                  <w:lang w:val="en-IE" w:eastAsia="en-US"/>
                </w:rPr>
                <w:t>Send</w:t>
              </w:r>
              <w:r>
                <w:rPr>
                  <w:color w:val="439782"/>
                  <w:sz w:val="20"/>
                  <w:szCs w:val="18"/>
                  <w:lang w:val="en-IE" w:eastAsia="en-US"/>
                </w:rPr>
                <w:t xml:space="preserve"> Communication </w:t>
              </w:r>
              <w:del w:id="1722" w:author="Author">
                <w:r w:rsidDel="00587534">
                  <w:rPr>
                    <w:color w:val="439782"/>
                    <w:sz w:val="20"/>
                    <w:szCs w:val="18"/>
                    <w:lang w:val="en-IE" w:eastAsia="en-US"/>
                  </w:rPr>
                  <w:delText xml:space="preserve">List </w:delText>
                </w:r>
              </w:del>
              <w:r>
                <w:rPr>
                  <w:color w:val="439782"/>
                  <w:sz w:val="20"/>
                  <w:szCs w:val="18"/>
                  <w:lang w:val="en-IE" w:eastAsia="en-US"/>
                </w:rPr>
                <w:t>(Send contract to Customer)</w:t>
              </w:r>
            </w:ins>
          </w:p>
          <w:p w14:paraId="46FECB33" w14:textId="6EA918D6" w:rsidR="0028576B" w:rsidRPr="00E73B40" w:rsidRDefault="0028576B" w:rsidP="00EC1C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23" w:author="Author"/>
                <w:color w:val="439782"/>
                <w:sz w:val="20"/>
                <w:szCs w:val="18"/>
                <w:lang w:val="en-IE" w:eastAsia="en-US"/>
              </w:rPr>
            </w:pPr>
            <w:ins w:id="1724" w:author="Author">
              <w:r w:rsidRPr="00660C88">
                <w:rPr>
                  <w:color w:val="auto"/>
                  <w:sz w:val="20"/>
                  <w:szCs w:val="18"/>
                  <w:lang w:val="en-IE" w:eastAsia="en-US"/>
                </w:rPr>
                <w:t>UFE</w:t>
              </w:r>
              <w:r>
                <w:rPr>
                  <w:color w:val="auto"/>
                  <w:sz w:val="20"/>
                  <w:szCs w:val="18"/>
                  <w:lang w:val="en-IE" w:eastAsia="en-US"/>
                </w:rPr>
                <w:t xml:space="preserve"> will call a service from CSM in order to send the contract list to his defined address in the primary contact.</w:t>
              </w:r>
              <w:r w:rsidR="00EC1CBF">
                <w:rPr>
                  <w:color w:val="auto"/>
                  <w:sz w:val="20"/>
                  <w:szCs w:val="18"/>
                  <w:lang w:val="en-IE" w:eastAsia="en-US"/>
                </w:rPr>
                <w:t xml:space="preserve"> After success, UFE will show the corresponding SM_SAL_10 message.</w:t>
              </w:r>
            </w:ins>
          </w:p>
        </w:tc>
        <w:tc>
          <w:tcPr>
            <w:tcW w:w="4028" w:type="dxa"/>
          </w:tcPr>
          <w:p w14:paraId="37C64217" w14:textId="686D00EE" w:rsidR="0028576B" w:rsidRPr="00E73B40" w:rsidRDefault="0028576B" w:rsidP="002857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25" w:author="Author"/>
                <w:color w:val="auto"/>
                <w:sz w:val="20"/>
                <w:szCs w:val="18"/>
                <w:lang w:val="en-IE" w:eastAsia="en-US"/>
              </w:rPr>
            </w:pPr>
            <w:ins w:id="1726" w:author="Author">
              <w:r w:rsidRPr="00E73B40">
                <w:rPr>
                  <w:color w:val="auto"/>
                  <w:sz w:val="20"/>
                  <w:szCs w:val="18"/>
                  <w:lang w:val="en-IE" w:eastAsia="en-US"/>
                </w:rPr>
                <w:t xml:space="preserve">If any error occurred </w:t>
              </w:r>
              <w:r>
                <w:rPr>
                  <w:color w:val="auto"/>
                  <w:sz w:val="20"/>
                  <w:szCs w:val="18"/>
                  <w:lang w:val="en-IE" w:eastAsia="en-US"/>
                </w:rPr>
                <w:t>while call the service from CSM to send the contracts to the Customer</w:t>
              </w:r>
              <w:r w:rsidRPr="00E73B40">
                <w:rPr>
                  <w:color w:val="auto"/>
                  <w:sz w:val="20"/>
                  <w:szCs w:val="18"/>
                  <w:lang w:val="en-IE" w:eastAsia="en-US"/>
                </w:rPr>
                <w:t>, UFE warns the user with the error message EM_SAL_</w:t>
              </w:r>
              <w:r>
                <w:rPr>
                  <w:color w:val="auto"/>
                  <w:sz w:val="20"/>
                  <w:szCs w:val="18"/>
                  <w:lang w:val="en-IE" w:eastAsia="en-US"/>
                </w:rPr>
                <w:t>49</w:t>
              </w:r>
              <w:r w:rsidRPr="00E73B40">
                <w:rPr>
                  <w:color w:val="auto"/>
                  <w:sz w:val="20"/>
                  <w:szCs w:val="18"/>
                  <w:lang w:val="en-IE" w:eastAsia="en-US"/>
                </w:rPr>
                <w:t xml:space="preserve"> and the business scenario ends.</w:t>
              </w:r>
            </w:ins>
          </w:p>
        </w:tc>
      </w:tr>
    </w:tbl>
    <w:p w14:paraId="65642E4A" w14:textId="77777777" w:rsidR="008712C8" w:rsidRDefault="008712C8" w:rsidP="008712C8">
      <w:pPr>
        <w:rPr>
          <w:ins w:id="1727" w:author="Author"/>
          <w:lang w:val="en-IE"/>
        </w:rPr>
      </w:pPr>
    </w:p>
    <w:p w14:paraId="20FBB425" w14:textId="1D506924" w:rsidR="00F405F1" w:rsidRPr="00E73B40" w:rsidRDefault="00F405F1" w:rsidP="00F405F1">
      <w:pPr>
        <w:pStyle w:val="Heading4"/>
        <w:rPr>
          <w:ins w:id="1728" w:author="Author"/>
          <w:lang w:val="en-IE"/>
        </w:rPr>
      </w:pPr>
      <w:ins w:id="1729" w:author="Author">
        <w:r w:rsidRPr="00E73B40">
          <w:rPr>
            <w:lang w:val="en-IE"/>
          </w:rPr>
          <w:lastRenderedPageBreak/>
          <w:t xml:space="preserve">Phase </w:t>
        </w:r>
        <w:r w:rsidR="00490BE6">
          <w:rPr>
            <w:lang w:val="en-IE"/>
          </w:rPr>
          <w:t>VII</w:t>
        </w:r>
        <w:r w:rsidRPr="00E73B40">
          <w:rPr>
            <w:lang w:val="en-IE"/>
          </w:rPr>
          <w:t xml:space="preserve"> – Contracts</w:t>
        </w:r>
        <w:r w:rsidR="00D62719" w:rsidRPr="00E73B40">
          <w:rPr>
            <w:lang w:val="en-IE"/>
          </w:rPr>
          <w:t xml:space="preserve"> and documentation</w:t>
        </w:r>
      </w:ins>
    </w:p>
    <w:p w14:paraId="4A49AE1E" w14:textId="5A7050CC" w:rsidR="00F405F1" w:rsidRPr="00E73B40" w:rsidRDefault="00F405F1" w:rsidP="00F405F1">
      <w:pPr>
        <w:pStyle w:val="Heading5"/>
        <w:keepNext/>
        <w:rPr>
          <w:lang w:val="en-IE"/>
        </w:rPr>
      </w:pPr>
      <w:r w:rsidRPr="00E73B40">
        <w:rPr>
          <w:lang w:val="en-IE"/>
        </w:rPr>
        <w:t xml:space="preserve">Activity </w:t>
      </w:r>
      <w:r w:rsidR="00B870C9" w:rsidRPr="00E73B40">
        <w:rPr>
          <w:lang w:val="en-IE"/>
        </w:rPr>
        <w:t>2</w:t>
      </w:r>
      <w:r w:rsidR="00045961">
        <w:rPr>
          <w:lang w:val="en-IE"/>
        </w:rPr>
        <w:t>2</w:t>
      </w:r>
      <w:r w:rsidR="00B870C9" w:rsidRPr="00E73B40">
        <w:rPr>
          <w:lang w:val="en-IE"/>
        </w:rPr>
        <w:t xml:space="preserve"> </w:t>
      </w:r>
      <w:r w:rsidRPr="00E73B40">
        <w:rPr>
          <w:lang w:val="en-IE"/>
        </w:rPr>
        <w:t xml:space="preserve">» </w:t>
      </w:r>
      <w:r w:rsidR="00D62719" w:rsidRPr="00E73B40">
        <w:rPr>
          <w:lang w:val="en-IE"/>
        </w:rPr>
        <w:t xml:space="preserve">Contract </w:t>
      </w:r>
      <w:r w:rsidR="007B22E1">
        <w:rPr>
          <w:lang w:val="en-IE"/>
        </w:rPr>
        <w:t>download</w:t>
      </w:r>
      <w:r w:rsidR="007B22E1" w:rsidRPr="00E73B40">
        <w:rPr>
          <w:lang w:val="en-IE"/>
        </w:rPr>
        <w:t xml:space="preserve"> </w:t>
      </w:r>
      <w:r w:rsidR="00D62719" w:rsidRPr="00E73B40">
        <w:rPr>
          <w:lang w:val="en-IE"/>
        </w:rPr>
        <w:t xml:space="preserve">and </w:t>
      </w:r>
      <w:r w:rsidR="005843F2" w:rsidRPr="00E73B40">
        <w:rPr>
          <w:lang w:val="en-IE"/>
        </w:rPr>
        <w:t>d</w:t>
      </w:r>
      <w:r w:rsidRPr="00E73B40">
        <w:rPr>
          <w:lang w:val="en-IE"/>
        </w:rPr>
        <w:t>ocumentation</w:t>
      </w:r>
      <w:r w:rsidR="00D62719" w:rsidRPr="00E73B40">
        <w:rPr>
          <w:lang w:val="en-IE"/>
        </w:rPr>
        <w:t xml:space="preserve"> </w:t>
      </w:r>
      <w:r w:rsidR="005843F2" w:rsidRPr="00E73B40">
        <w:rPr>
          <w:lang w:val="en-IE"/>
        </w:rPr>
        <w:t>u</w:t>
      </w:r>
      <w:r w:rsidR="00D62719" w:rsidRPr="00E73B40">
        <w:rPr>
          <w:lang w:val="en-IE"/>
        </w:rPr>
        <w:t>pload</w:t>
      </w:r>
    </w:p>
    <w:tbl>
      <w:tblPr>
        <w:tblStyle w:val="CelFocus1"/>
        <w:tblW w:w="0" w:type="auto"/>
        <w:tblLook w:val="04A0" w:firstRow="1" w:lastRow="0" w:firstColumn="1" w:lastColumn="0" w:noHBand="0" w:noVBand="1"/>
      </w:tblPr>
      <w:tblGrid>
        <w:gridCol w:w="1522"/>
        <w:gridCol w:w="4042"/>
        <w:gridCol w:w="4028"/>
      </w:tblGrid>
      <w:tr w:rsidR="00F405F1" w:rsidRPr="00E73B40" w14:paraId="0E546028" w14:textId="77777777" w:rsidTr="00F405F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7A98B5F" w14:textId="77777777" w:rsidR="00F405F1" w:rsidRPr="00E73B40" w:rsidRDefault="00F405F1" w:rsidP="00F405F1">
            <w:pPr>
              <w:jc w:val="left"/>
              <w:rPr>
                <w:b w:val="0"/>
                <w:sz w:val="20"/>
                <w:szCs w:val="20"/>
                <w:lang w:val="en-IE"/>
              </w:rPr>
            </w:pPr>
            <w:r w:rsidRPr="00E73B40">
              <w:rPr>
                <w:sz w:val="20"/>
                <w:szCs w:val="20"/>
                <w:lang w:val="en-IE"/>
              </w:rPr>
              <w:t>Activity Specification</w:t>
            </w:r>
          </w:p>
        </w:tc>
      </w:tr>
      <w:tr w:rsidR="00F405F1" w:rsidRPr="00E73B40" w14:paraId="5E0A0664" w14:textId="77777777" w:rsidTr="00F405F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5F98B30" w14:textId="77777777" w:rsidR="00F405F1" w:rsidRPr="00E73B40" w:rsidRDefault="00F405F1" w:rsidP="00F405F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15D942A" w14:textId="77777777" w:rsidR="00F405F1" w:rsidRPr="00E73B40" w:rsidRDefault="00F405F1" w:rsidP="00F405F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F405F1" w:rsidRPr="00E73B40" w14:paraId="3FA3D05F" w14:textId="77777777" w:rsidTr="00F405F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1A42330" w14:textId="77777777" w:rsidR="00F405F1" w:rsidRPr="00E73B40" w:rsidRDefault="00F405F1" w:rsidP="00F405F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0E6C1C0" w14:textId="77777777" w:rsidR="00F405F1" w:rsidRPr="00E73B40" w:rsidRDefault="00F405F1" w:rsidP="00F405F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F405F1" w:rsidRPr="00E73B40" w14:paraId="6ADD9814"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A7D9C64" w14:textId="77777777" w:rsidR="00F405F1" w:rsidRPr="00E73B40" w:rsidRDefault="00F405F1" w:rsidP="00F405F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FE54D92"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Documentation step</w:t>
            </w:r>
          </w:p>
        </w:tc>
      </w:tr>
      <w:tr w:rsidR="00F405F1" w:rsidRPr="00E73B40" w14:paraId="10DBA4A6"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2202064" w14:textId="77777777" w:rsidR="00F405F1" w:rsidRPr="00E73B40" w:rsidRDefault="00F405F1" w:rsidP="00F405F1">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587702D" w14:textId="17619D4C" w:rsidR="00F405F1" w:rsidRDefault="00D62719"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30" w:author="Author"/>
                <w:color w:val="auto"/>
                <w:sz w:val="20"/>
                <w:szCs w:val="20"/>
                <w:lang w:val="en-IE"/>
              </w:rPr>
            </w:pPr>
            <w:ins w:id="1731" w:author="Author">
              <w:r w:rsidRPr="00E73B40">
                <w:rPr>
                  <w:color w:val="auto"/>
                  <w:sz w:val="20"/>
                  <w:szCs w:val="20"/>
                  <w:lang w:val="en-IE"/>
                </w:rPr>
                <w:t xml:space="preserve">UFE will </w:t>
              </w:r>
              <w:r w:rsidR="005843F2" w:rsidRPr="00E73B40">
                <w:rPr>
                  <w:color w:val="auto"/>
                  <w:sz w:val="20"/>
                  <w:szCs w:val="20"/>
                  <w:lang w:val="en-IE"/>
                </w:rPr>
                <w:t>request the contract</w:t>
              </w:r>
              <w:r w:rsidR="007F17D8">
                <w:rPr>
                  <w:color w:val="auto"/>
                  <w:sz w:val="20"/>
                  <w:szCs w:val="20"/>
                  <w:lang w:val="en-IE"/>
                </w:rPr>
                <w:t>s</w:t>
              </w:r>
              <w:r w:rsidR="005843F2" w:rsidRPr="00E73B40">
                <w:rPr>
                  <w:color w:val="auto"/>
                  <w:sz w:val="20"/>
                  <w:szCs w:val="20"/>
                  <w:lang w:val="en-IE"/>
                </w:rPr>
                <w:t xml:space="preserve"> </w:t>
              </w:r>
              <w:r w:rsidR="00C52831">
                <w:rPr>
                  <w:color w:val="auto"/>
                  <w:sz w:val="20"/>
                  <w:szCs w:val="20"/>
                  <w:lang w:val="en-IE"/>
                </w:rPr>
                <w:t xml:space="preserve">from DMAAS </w:t>
              </w:r>
              <w:r w:rsidR="007F17D8">
                <w:rPr>
                  <w:color w:val="auto"/>
                  <w:sz w:val="20"/>
                  <w:szCs w:val="20"/>
                  <w:lang w:val="en-IE"/>
                </w:rPr>
                <w:t>a</w:t>
              </w:r>
              <w:r w:rsidR="005843F2" w:rsidRPr="00E73B40">
                <w:rPr>
                  <w:color w:val="auto"/>
                  <w:sz w:val="20"/>
                  <w:szCs w:val="20"/>
                  <w:lang w:val="en-IE"/>
                </w:rPr>
                <w:t>nd t</w:t>
              </w:r>
            </w:ins>
            <w:r w:rsidR="00F405F1" w:rsidRPr="00E73B40">
              <w:rPr>
                <w:color w:val="auto"/>
                <w:sz w:val="20"/>
                <w:szCs w:val="20"/>
                <w:lang w:val="en-IE"/>
              </w:rPr>
              <w:t>he user uploads the needed documentation for the process</w:t>
            </w:r>
            <w:ins w:id="1732" w:author="Author">
              <w:r w:rsidR="000C09C0">
                <w:rPr>
                  <w:color w:val="auto"/>
                  <w:sz w:val="20"/>
                  <w:szCs w:val="20"/>
                  <w:lang w:val="en-IE"/>
                </w:rPr>
                <w:t xml:space="preserve"> to continue</w:t>
              </w:r>
            </w:ins>
            <w:r w:rsidR="00F405F1" w:rsidRPr="00E73B40">
              <w:rPr>
                <w:color w:val="auto"/>
                <w:sz w:val="20"/>
                <w:szCs w:val="20"/>
                <w:lang w:val="en-IE"/>
              </w:rPr>
              <w:t>.</w:t>
            </w:r>
          </w:p>
          <w:p w14:paraId="5B7D554D" w14:textId="73962F85" w:rsidR="00816696" w:rsidRPr="00E73B40" w:rsidRDefault="00816696"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33" w:author="Author">
              <w:r w:rsidRPr="00816696">
                <w:rPr>
                  <w:color w:val="auto"/>
                  <w:sz w:val="20"/>
                  <w:szCs w:val="20"/>
                  <w:lang w:val="en-IE"/>
                </w:rPr>
                <w:t>The document is printed, handed to the customer to sign, and then the user uploads the signed version</w:t>
              </w:r>
              <w:r>
                <w:rPr>
                  <w:color w:val="auto"/>
                  <w:sz w:val="20"/>
                  <w:szCs w:val="20"/>
                  <w:lang w:val="en-IE"/>
                </w:rPr>
                <w:t>.</w:t>
              </w:r>
            </w:ins>
          </w:p>
          <w:p w14:paraId="27E72BA4"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Depending on the previous steps, the following document types can be uploaded:</w:t>
            </w:r>
          </w:p>
          <w:p w14:paraId="6A81FC61" w14:textId="59B32E20" w:rsidR="00F405F1" w:rsidRPr="00E73B40" w:rsidRDefault="00F405F1"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Contracts, only available when the basket contains products/offers that imply a contract. This information, as the number of contracts that must be generated (for instance, one bundle with two products can originate one or two contracts, depending on the offer definition), </w:t>
            </w:r>
            <w:del w:id="1734" w:author="Author">
              <w:r w:rsidRPr="00E73B40" w:rsidDel="00D62719">
                <w:rPr>
                  <w:color w:val="auto"/>
                  <w:sz w:val="20"/>
                  <w:szCs w:val="20"/>
                  <w:lang w:val="en-IE"/>
                </w:rPr>
                <w:delText>is obtained from MEC</w:delText>
              </w:r>
            </w:del>
            <w:ins w:id="1735" w:author="Author">
              <w:r w:rsidR="00D62719" w:rsidRPr="00E73B40">
                <w:rPr>
                  <w:color w:val="auto"/>
                  <w:sz w:val="20"/>
                  <w:szCs w:val="20"/>
                  <w:lang w:val="en-IE"/>
                </w:rPr>
                <w:t>is returned by the API Contract</w:t>
              </w:r>
            </w:ins>
            <w:r w:rsidRPr="00E73B40">
              <w:rPr>
                <w:color w:val="auto"/>
                <w:sz w:val="20"/>
                <w:szCs w:val="20"/>
                <w:lang w:val="en-IE"/>
              </w:rPr>
              <w:t>.</w:t>
            </w:r>
          </w:p>
          <w:p w14:paraId="17BC1239" w14:textId="77777777" w:rsidR="00F405F1" w:rsidRPr="00E73B40" w:rsidRDefault="00F405F1"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Any document type, defined through Reference Data UFE_RD132</w:t>
            </w:r>
          </w:p>
          <w:p w14:paraId="2513C749"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After uploading the documentation, the user goes to the next step.</w:t>
            </w:r>
          </w:p>
          <w:p w14:paraId="1122B0E2" w14:textId="2CB0046B" w:rsidR="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w:t>
            </w:r>
            <w:ins w:id="1736" w:author="Author">
              <w:r w:rsidR="00C52831" w:rsidRPr="00C52831">
                <w:rPr>
                  <w:color w:val="auto"/>
                  <w:sz w:val="20"/>
                  <w:szCs w:val="20"/>
                  <w:lang w:val="en-IE"/>
                </w:rPr>
                <w:t xml:space="preserve">This step is always performed if there are new contracts that are generated as part of the order in step </w:t>
              </w:r>
            </w:ins>
            <w:r w:rsidR="00F73A86">
              <w:rPr>
                <w:color w:val="auto"/>
                <w:sz w:val="20"/>
                <w:szCs w:val="20"/>
                <w:lang w:val="en-IE"/>
              </w:rPr>
              <w:t>2</w:t>
            </w:r>
            <w:ins w:id="1737" w:author="Author">
              <w:r w:rsidR="00EE6D41">
                <w:rPr>
                  <w:color w:val="auto"/>
                  <w:sz w:val="20"/>
                  <w:szCs w:val="20"/>
                  <w:lang w:val="en-IE"/>
                </w:rPr>
                <w:t>0</w:t>
              </w:r>
            </w:ins>
            <w:del w:id="1738" w:author="Author">
              <w:r w:rsidR="00045961" w:rsidDel="00EE6D41">
                <w:rPr>
                  <w:color w:val="auto"/>
                  <w:sz w:val="20"/>
                  <w:szCs w:val="20"/>
                  <w:lang w:val="en-IE"/>
                </w:rPr>
                <w:delText>1</w:delText>
              </w:r>
            </w:del>
            <w:r w:rsidR="00045961">
              <w:rPr>
                <w:color w:val="auto"/>
                <w:sz w:val="20"/>
                <w:szCs w:val="20"/>
                <w:lang w:val="en-IE"/>
              </w:rPr>
              <w:t>d</w:t>
            </w:r>
            <w:r w:rsidR="00C52831" w:rsidRPr="00C52831" w:rsidDel="00C52831">
              <w:rPr>
                <w:color w:val="auto"/>
                <w:sz w:val="20"/>
                <w:szCs w:val="20"/>
                <w:lang w:val="en-IE"/>
              </w:rPr>
              <w:t xml:space="preserve"> </w:t>
            </w:r>
          </w:p>
          <w:p w14:paraId="02D1064D" w14:textId="7AE88CE3" w:rsidR="00F405F1" w:rsidRPr="00E73B40"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739" w:author="Author"/>
                <w:color w:val="auto"/>
                <w:sz w:val="20"/>
                <w:szCs w:val="20"/>
                <w:lang w:val="en-IE"/>
              </w:rPr>
            </w:pPr>
            <w:del w:id="1740" w:author="Author">
              <w:r w:rsidRPr="00E73B40" w:rsidDel="00C52831">
                <w:rPr>
                  <w:color w:val="auto"/>
                  <w:sz w:val="20"/>
                  <w:szCs w:val="20"/>
                  <w:lang w:val="en-IE"/>
                </w:rPr>
                <w:delText>this activity is only performed if the process is running at the shop</w:delText>
              </w:r>
            </w:del>
          </w:p>
          <w:p w14:paraId="27EB7617" w14:textId="3ECD845F" w:rsidR="00F405F1" w:rsidRPr="00E73B40"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741" w:author="Author"/>
                <w:color w:val="auto"/>
                <w:sz w:val="20"/>
                <w:szCs w:val="18"/>
                <w:lang w:val="en-IE" w:eastAsia="en-US"/>
              </w:rPr>
            </w:pPr>
            <w:del w:id="1742" w:author="Author">
              <w:r w:rsidRPr="00E73B40" w:rsidDel="00C52831">
                <w:rPr>
                  <w:color w:val="auto"/>
                  <w:sz w:val="20"/>
                  <w:szCs w:val="20"/>
                  <w:lang w:val="en-IE"/>
                </w:rPr>
                <w:delText xml:space="preserve">The </w:delText>
              </w:r>
              <w:r w:rsidRPr="00E73B40" w:rsidDel="00C52831">
                <w:rPr>
                  <w:color w:val="auto"/>
                  <w:sz w:val="20"/>
                  <w:szCs w:val="18"/>
                  <w:lang w:val="en-IE" w:eastAsia="en-US"/>
                </w:rPr>
                <w:delText>basket contains, at least, one billing offer with a commitment duration different than 0; and/or</w:delText>
              </w:r>
            </w:del>
          </w:p>
          <w:p w14:paraId="369DA013" w14:textId="7E9B9526" w:rsidR="00F405F1" w:rsidRPr="007F17D8"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43" w:author="Author"/>
                <w:del w:id="1744" w:author="Author"/>
                <w:color w:val="auto"/>
                <w:sz w:val="20"/>
                <w:szCs w:val="20"/>
                <w:lang w:val="en-IE"/>
              </w:rPr>
            </w:pPr>
            <w:del w:id="1745" w:author="Author">
              <w:r w:rsidRPr="00E73B40" w:rsidDel="00C52831">
                <w:rPr>
                  <w:color w:val="auto"/>
                  <w:sz w:val="20"/>
                  <w:szCs w:val="18"/>
                  <w:lang w:val="en-IE" w:eastAsia="en-US"/>
                </w:rPr>
                <w:delText>A new customer is being created or a new billing profile is being created on an existing customer.</w:delText>
              </w:r>
            </w:del>
          </w:p>
          <w:p w14:paraId="0F1E1A17" w14:textId="5525A2BD" w:rsidR="007F17D8" w:rsidRPr="00E73B40" w:rsidRDefault="007F17D8"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46" w:author="Author">
              <w:r>
                <w:rPr>
                  <w:color w:val="auto"/>
                  <w:sz w:val="20"/>
                  <w:szCs w:val="18"/>
                  <w:lang w:val="en-IE" w:eastAsia="en-US"/>
                </w:rPr>
                <w:t xml:space="preserve">For the Call Centre scenario, the contract will be sent to the </w:t>
              </w:r>
              <w:r w:rsidR="00CE0120">
                <w:rPr>
                  <w:color w:val="auto"/>
                  <w:sz w:val="20"/>
                  <w:szCs w:val="18"/>
                  <w:lang w:val="en-IE" w:eastAsia="en-US"/>
                </w:rPr>
                <w:t xml:space="preserve">billing </w:t>
              </w:r>
              <w:r>
                <w:rPr>
                  <w:color w:val="auto"/>
                  <w:sz w:val="20"/>
                  <w:szCs w:val="18"/>
                  <w:lang w:val="en-IE" w:eastAsia="en-US"/>
                </w:rPr>
                <w:t>customer address.</w:t>
              </w:r>
            </w:ins>
          </w:p>
        </w:tc>
      </w:tr>
      <w:tr w:rsidR="00F405F1" w:rsidRPr="00E73B40" w14:paraId="603CA232"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54821EF" w14:textId="29D0DD8D" w:rsidR="00F405F1" w:rsidRPr="00E73B40" w:rsidRDefault="00F405F1" w:rsidP="00F405F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B4ABF6A" w14:textId="77777777"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shd w:val="clear" w:color="auto" w:fill="D8D7D5"/>
          </w:tcPr>
          <w:p w14:paraId="0D9E2D70" w14:textId="77777777" w:rsidR="00F405F1" w:rsidRPr="00E73B40" w:rsidRDefault="00F405F1" w:rsidP="00F405F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0841D2B2" w14:textId="77777777" w:rsidR="00F405F1" w:rsidRPr="00E73B40" w:rsidRDefault="00F405F1" w:rsidP="00F405F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F405F1" w:rsidRPr="00E73B40" w14:paraId="4651DD9A"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0983440" w14:textId="77777777"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tcPr>
          <w:p w14:paraId="421F213D" w14:textId="0E41BFF8" w:rsidR="00F97CFE" w:rsidRPr="00E73B40" w:rsidRDefault="00B870C9" w:rsidP="00F97C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sidRPr="00E73B40">
              <w:rPr>
                <w:color w:val="439782"/>
                <w:sz w:val="20"/>
                <w:szCs w:val="18"/>
                <w:lang w:val="en-IE" w:eastAsia="en-US"/>
              </w:rPr>
              <w:t>a</w:t>
            </w:r>
            <w:r w:rsidR="00F405F1" w:rsidRPr="00E73B40">
              <w:rPr>
                <w:color w:val="439782"/>
                <w:sz w:val="20"/>
                <w:szCs w:val="18"/>
                <w:lang w:val="en-IE" w:eastAsia="en-US"/>
              </w:rPr>
              <w:t xml:space="preserve">. </w:t>
            </w:r>
            <w:ins w:id="1747" w:author="Author">
              <w:r w:rsidR="007B22E1">
                <w:rPr>
                  <w:color w:val="439782"/>
                  <w:sz w:val="20"/>
                  <w:szCs w:val="18"/>
                  <w:lang w:val="en-IE" w:eastAsia="en-US"/>
                </w:rPr>
                <w:t>Get Document List (Contract Download)</w:t>
              </w:r>
            </w:ins>
          </w:p>
          <w:p w14:paraId="41ED75D7" w14:textId="7A6B6C83" w:rsidR="002E5A63" w:rsidRDefault="007B22E1"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48" w:author="Author"/>
                <w:color w:val="auto"/>
                <w:sz w:val="20"/>
                <w:szCs w:val="18"/>
                <w:lang w:val="en-IE" w:eastAsia="en-US"/>
              </w:rPr>
            </w:pPr>
            <w:ins w:id="1749" w:author="Author">
              <w:r>
                <w:rPr>
                  <w:color w:val="auto"/>
                  <w:sz w:val="20"/>
                  <w:szCs w:val="18"/>
                  <w:lang w:val="en-IE" w:eastAsia="en-US"/>
                </w:rPr>
                <w:t xml:space="preserve">For each available contract, if the user press the </w:t>
              </w:r>
              <w:r w:rsidR="00515AF3">
                <w:rPr>
                  <w:color w:val="auto"/>
                  <w:sz w:val="20"/>
                  <w:szCs w:val="18"/>
                  <w:lang w:val="en-IE" w:eastAsia="en-US"/>
                </w:rPr>
                <w:t xml:space="preserve">corresponding </w:t>
              </w:r>
              <w:r>
                <w:rPr>
                  <w:color w:val="auto"/>
                  <w:sz w:val="20"/>
                  <w:szCs w:val="18"/>
                  <w:lang w:val="en-IE" w:eastAsia="en-US"/>
                </w:rPr>
                <w:t xml:space="preserve">download contract button, </w:t>
              </w:r>
              <w:r w:rsidR="00F97CFE" w:rsidRPr="00E73B40">
                <w:rPr>
                  <w:color w:val="auto"/>
                  <w:sz w:val="20"/>
                  <w:szCs w:val="18"/>
                  <w:lang w:val="en-IE" w:eastAsia="en-US"/>
                </w:rPr>
                <w:t xml:space="preserve">UFE will call a service </w:t>
              </w:r>
              <w:r>
                <w:rPr>
                  <w:color w:val="auto"/>
                  <w:sz w:val="20"/>
                  <w:szCs w:val="18"/>
                  <w:lang w:val="en-IE" w:eastAsia="en-US"/>
                </w:rPr>
                <w:t xml:space="preserve">from CSM to get the respective contract, by sending the </w:t>
              </w:r>
              <w:del w:id="1750" w:author="Author">
                <w:r w:rsidDel="00C52831">
                  <w:rPr>
                    <w:color w:val="auto"/>
                    <w:sz w:val="20"/>
                    <w:szCs w:val="18"/>
                    <w:lang w:val="en-IE" w:eastAsia="en-US"/>
                  </w:rPr>
                  <w:delText>contract ID</w:delText>
                </w:r>
              </w:del>
              <w:r w:rsidR="00C52831">
                <w:rPr>
                  <w:color w:val="auto"/>
                  <w:sz w:val="20"/>
                  <w:szCs w:val="18"/>
                  <w:lang w:val="en-IE" w:eastAsia="en-US"/>
                </w:rPr>
                <w:t>DMAAS document ID</w:t>
              </w:r>
              <w:r>
                <w:rPr>
                  <w:color w:val="auto"/>
                  <w:sz w:val="20"/>
                  <w:szCs w:val="18"/>
                  <w:lang w:val="en-IE" w:eastAsia="en-US"/>
                </w:rPr>
                <w:t xml:space="preserve"> received before</w:t>
              </w:r>
              <w:del w:id="1751" w:author="Author">
                <w:r w:rsidR="00F97CFE" w:rsidRPr="00E73B40" w:rsidDel="007B22E1">
                  <w:rPr>
                    <w:color w:val="auto"/>
                    <w:sz w:val="20"/>
                    <w:szCs w:val="18"/>
                    <w:lang w:val="en-IE" w:eastAsia="en-US"/>
                  </w:rPr>
                  <w:delText xml:space="preserve"> base</w:delText>
                </w:r>
                <w:r w:rsidR="00B83076" w:rsidRPr="00E73B40" w:rsidDel="007B22E1">
                  <w:rPr>
                    <w:color w:val="auto"/>
                    <w:sz w:val="20"/>
                    <w:szCs w:val="18"/>
                    <w:lang w:val="en-IE" w:eastAsia="en-US"/>
                  </w:rPr>
                  <w:delText>d in OMS response</w:delText>
                </w:r>
              </w:del>
              <w:r w:rsidR="00B83076" w:rsidRPr="00E73B40">
                <w:rPr>
                  <w:color w:val="auto"/>
                  <w:sz w:val="20"/>
                  <w:szCs w:val="18"/>
                  <w:lang w:val="en-IE" w:eastAsia="en-US"/>
                </w:rPr>
                <w:t xml:space="preserve"> (i.e.: step </w:t>
              </w:r>
              <w:r w:rsidR="00FF494B">
                <w:rPr>
                  <w:color w:val="auto"/>
                  <w:sz w:val="20"/>
                  <w:szCs w:val="18"/>
                  <w:lang w:val="en-IE" w:eastAsia="en-US"/>
                </w:rPr>
                <w:t>2</w:t>
              </w:r>
            </w:ins>
            <w:r w:rsidR="00631F6A">
              <w:rPr>
                <w:color w:val="auto"/>
                <w:sz w:val="20"/>
                <w:szCs w:val="18"/>
                <w:lang w:val="en-IE" w:eastAsia="en-US"/>
              </w:rPr>
              <w:t>0</w:t>
            </w:r>
            <w:ins w:id="1752" w:author="Author">
              <w:r w:rsidR="00FF494B" w:rsidRPr="00E73B40">
                <w:rPr>
                  <w:color w:val="auto"/>
                  <w:sz w:val="20"/>
                  <w:szCs w:val="18"/>
                  <w:lang w:val="en-IE" w:eastAsia="en-US"/>
                </w:rPr>
                <w:t>d</w:t>
              </w:r>
              <w:r w:rsidR="00F97CFE" w:rsidRPr="00E73B40">
                <w:rPr>
                  <w:color w:val="auto"/>
                  <w:sz w:val="20"/>
                  <w:szCs w:val="18"/>
                  <w:lang w:val="en-IE" w:eastAsia="en-US"/>
                </w:rPr>
                <w:t>).</w:t>
              </w:r>
            </w:ins>
          </w:p>
          <w:p w14:paraId="7B7752A9" w14:textId="3094D630" w:rsidR="00F97CFE" w:rsidRPr="00E73B40" w:rsidRDefault="002E5A63"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53" w:author="Author"/>
                <w:color w:val="auto"/>
                <w:sz w:val="20"/>
                <w:szCs w:val="18"/>
                <w:lang w:val="en-IE" w:eastAsia="en-US"/>
              </w:rPr>
            </w:pPr>
            <w:ins w:id="1754" w:author="Author">
              <w:r w:rsidRPr="00E73B40">
                <w:rPr>
                  <w:color w:val="auto"/>
                  <w:sz w:val="20"/>
                  <w:szCs w:val="18"/>
                  <w:lang w:val="en-IE" w:eastAsia="en-US"/>
                </w:rPr>
                <w:t>To continue</w:t>
              </w:r>
              <w:r>
                <w:rPr>
                  <w:color w:val="auto"/>
                  <w:sz w:val="20"/>
                  <w:szCs w:val="18"/>
                  <w:lang w:val="en-IE" w:eastAsia="en-US"/>
                </w:rPr>
                <w:t xml:space="preserve"> the process</w:t>
              </w:r>
              <w:r w:rsidRPr="00E73B40">
                <w:rPr>
                  <w:color w:val="auto"/>
                  <w:sz w:val="20"/>
                  <w:szCs w:val="18"/>
                  <w:lang w:val="en-IE" w:eastAsia="en-US"/>
                </w:rPr>
                <w:t xml:space="preserve">, the user needs to upload a signed version of </w:t>
              </w:r>
              <w:r>
                <w:rPr>
                  <w:color w:val="auto"/>
                  <w:sz w:val="20"/>
                  <w:szCs w:val="18"/>
                  <w:lang w:val="en-IE" w:eastAsia="en-US"/>
                </w:rPr>
                <w:t>all</w:t>
              </w:r>
              <w:r w:rsidRPr="00E73B40">
                <w:rPr>
                  <w:color w:val="auto"/>
                  <w:sz w:val="20"/>
                  <w:szCs w:val="18"/>
                  <w:lang w:val="en-IE" w:eastAsia="en-US"/>
                </w:rPr>
                <w:t xml:space="preserve"> contracts </w:t>
              </w:r>
              <w:r>
                <w:rPr>
                  <w:color w:val="auto"/>
                  <w:sz w:val="20"/>
                  <w:szCs w:val="18"/>
                  <w:lang w:val="en-IE" w:eastAsia="en-US"/>
                </w:rPr>
                <w:t>returned</w:t>
              </w:r>
              <w:r w:rsidRPr="00E73B40">
                <w:rPr>
                  <w:color w:val="auto"/>
                  <w:sz w:val="20"/>
                  <w:szCs w:val="18"/>
                  <w:lang w:val="en-IE" w:eastAsia="en-US"/>
                </w:rPr>
                <w:t>.</w:t>
              </w:r>
              <w:del w:id="1755" w:author="Author">
                <w:r w:rsidR="00F97CFE" w:rsidRPr="00E73B40" w:rsidDel="007B22E1">
                  <w:rPr>
                    <w:color w:val="auto"/>
                    <w:sz w:val="20"/>
                    <w:szCs w:val="18"/>
                    <w:lang w:val="en-IE" w:eastAsia="en-US"/>
                  </w:rPr>
                  <w:delText xml:space="preserve"> If not all contracts were generated upon creation, UFE will call another service to validate the generation status until it’s finished.</w:delText>
                </w:r>
              </w:del>
            </w:ins>
          </w:p>
          <w:p w14:paraId="727C9541" w14:textId="5B589901" w:rsidR="00B83076" w:rsidRPr="00E73B40" w:rsidDel="00515AF3" w:rsidRDefault="00B83076"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56" w:author="Author"/>
                <w:del w:id="1757" w:author="Author"/>
                <w:color w:val="auto"/>
                <w:sz w:val="20"/>
                <w:szCs w:val="18"/>
                <w:lang w:val="en-IE" w:eastAsia="en-US"/>
              </w:rPr>
            </w:pPr>
            <w:ins w:id="1758" w:author="Author">
              <w:del w:id="1759" w:author="Author">
                <w:r w:rsidRPr="00E73B40" w:rsidDel="00515AF3">
                  <w:rPr>
                    <w:color w:val="auto"/>
                    <w:sz w:val="20"/>
                    <w:szCs w:val="18"/>
                    <w:lang w:val="en-IE" w:eastAsia="en-US"/>
                  </w:rPr>
                  <w:delText>UFE will send, namely:</w:delText>
                </w:r>
              </w:del>
            </w:ins>
          </w:p>
          <w:p w14:paraId="3076D3BA" w14:textId="70F2A5D5"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60" w:author="Author"/>
                <w:del w:id="1761" w:author="Author"/>
                <w:color w:val="auto"/>
                <w:sz w:val="20"/>
                <w:szCs w:val="18"/>
                <w:lang w:val="en-IE" w:eastAsia="en-US"/>
              </w:rPr>
            </w:pPr>
            <w:ins w:id="1762" w:author="Author">
              <w:del w:id="1763" w:author="Author">
                <w:r w:rsidRPr="00E73B40" w:rsidDel="00515AF3">
                  <w:rPr>
                    <w:color w:val="auto"/>
                    <w:sz w:val="20"/>
                    <w:szCs w:val="18"/>
                    <w:lang w:val="en-IE" w:eastAsia="en-US"/>
                  </w:rPr>
                  <w:delText>Customer Data</w:delText>
                </w:r>
              </w:del>
            </w:ins>
          </w:p>
          <w:p w14:paraId="2FD110C9" w14:textId="27D0E0DB"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64" w:author="Author"/>
                <w:del w:id="1765" w:author="Author"/>
                <w:color w:val="auto"/>
                <w:sz w:val="20"/>
                <w:szCs w:val="18"/>
                <w:lang w:val="en-IE" w:eastAsia="en-US"/>
              </w:rPr>
            </w:pPr>
            <w:ins w:id="1766" w:author="Author">
              <w:del w:id="1767" w:author="Author">
                <w:r w:rsidRPr="00E73B40" w:rsidDel="00515AF3">
                  <w:rPr>
                    <w:color w:val="auto"/>
                    <w:sz w:val="20"/>
                    <w:szCs w:val="18"/>
                    <w:lang w:val="en-IE" w:eastAsia="en-US"/>
                  </w:rPr>
                  <w:delText>Basket items</w:delText>
                </w:r>
              </w:del>
            </w:ins>
          </w:p>
          <w:p w14:paraId="2E72B2E3" w14:textId="558452A1"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68" w:author="Author"/>
                <w:del w:id="1769" w:author="Author"/>
                <w:color w:val="auto"/>
                <w:sz w:val="20"/>
                <w:szCs w:val="18"/>
                <w:lang w:val="en-IE" w:eastAsia="en-US"/>
              </w:rPr>
            </w:pPr>
            <w:ins w:id="1770" w:author="Author">
              <w:del w:id="1771" w:author="Author">
                <w:r w:rsidRPr="00E73B40" w:rsidDel="00515AF3">
                  <w:rPr>
                    <w:color w:val="auto"/>
                    <w:sz w:val="20"/>
                    <w:szCs w:val="18"/>
                    <w:lang w:val="en-IE" w:eastAsia="en-US"/>
                  </w:rPr>
                  <w:delText>Template X or Multiple</w:delText>
                </w:r>
              </w:del>
            </w:ins>
          </w:p>
          <w:p w14:paraId="24BAAD92" w14:textId="26BFA292" w:rsidR="00555969" w:rsidRPr="00E73B40" w:rsidDel="00515AF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72" w:author="Author"/>
                <w:del w:id="1773" w:author="Author"/>
                <w:b/>
                <w:color w:val="auto"/>
                <w:sz w:val="20"/>
                <w:szCs w:val="20"/>
                <w:lang w:val="en-IE"/>
              </w:rPr>
            </w:pPr>
            <w:ins w:id="1774" w:author="Author">
              <w:del w:id="1775" w:author="Author">
                <w:r w:rsidRPr="00E73B40" w:rsidDel="00515AF3">
                  <w:rPr>
                    <w:color w:val="auto"/>
                    <w:sz w:val="20"/>
                    <w:szCs w:val="20"/>
                    <w:lang w:val="en-IE"/>
                  </w:rPr>
                  <w:delText xml:space="preserve">AMDD will receive all parameters and will decide according to the respective template, which parameters will be used to generate the contract. </w:delText>
                </w:r>
                <w:r w:rsidRPr="00E73B40" w:rsidDel="00515AF3">
                  <w:rPr>
                    <w:b/>
                    <w:color w:val="auto"/>
                    <w:sz w:val="20"/>
                    <w:szCs w:val="20"/>
                    <w:lang w:val="en-IE"/>
                  </w:rPr>
                  <w:delText>UFE will not hold any logic over this.</w:delText>
                </w:r>
              </w:del>
            </w:ins>
          </w:p>
          <w:p w14:paraId="54C59EC4" w14:textId="37154D8A" w:rsidR="00555969" w:rsidRPr="00E73B40" w:rsidDel="002E5A6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76" w:author="Author"/>
                <w:del w:id="1777" w:author="Author"/>
                <w:color w:val="auto"/>
                <w:sz w:val="20"/>
                <w:szCs w:val="18"/>
                <w:lang w:val="en-IE" w:eastAsia="en-US"/>
              </w:rPr>
            </w:pPr>
            <w:ins w:id="1778" w:author="Author">
              <w:r w:rsidRPr="00E73B40">
                <w:rPr>
                  <w:color w:val="auto"/>
                  <w:sz w:val="20"/>
                  <w:szCs w:val="18"/>
                  <w:lang w:val="en-IE" w:eastAsia="en-US"/>
                </w:rPr>
                <w:t xml:space="preserve">If </w:t>
              </w:r>
              <w:r w:rsidR="00A73287">
                <w:rPr>
                  <w:color w:val="auto"/>
                  <w:sz w:val="20"/>
                  <w:szCs w:val="18"/>
                  <w:lang w:val="en-IE" w:eastAsia="en-US"/>
                </w:rPr>
                <w:t xml:space="preserve">an </w:t>
              </w:r>
              <w:r w:rsidRPr="00E73B40">
                <w:rPr>
                  <w:color w:val="auto"/>
                  <w:sz w:val="20"/>
                  <w:szCs w:val="18"/>
                  <w:lang w:val="en-IE" w:eastAsia="en-US"/>
                </w:rPr>
                <w:t xml:space="preserve">error </w:t>
              </w:r>
              <w:r w:rsidR="00515AF3">
                <w:rPr>
                  <w:color w:val="auto"/>
                  <w:sz w:val="20"/>
                  <w:szCs w:val="18"/>
                  <w:lang w:val="en-IE" w:eastAsia="en-US"/>
                </w:rPr>
                <w:t>is returned when getting the contract(s),</w:t>
              </w:r>
              <w:del w:id="1779" w:author="Author">
                <w:r w:rsidRPr="00E73B40" w:rsidDel="00515AF3">
                  <w:rPr>
                    <w:color w:val="auto"/>
                    <w:sz w:val="20"/>
                    <w:szCs w:val="18"/>
                    <w:lang w:val="en-IE" w:eastAsia="en-US"/>
                  </w:rPr>
                  <w:delText xml:space="preserve">and </w:delText>
                </w:r>
                <w:r w:rsidR="00760703" w:rsidDel="00515AF3">
                  <w:rPr>
                    <w:color w:val="auto"/>
                    <w:sz w:val="20"/>
                    <w:szCs w:val="18"/>
                    <w:lang w:val="en-IE" w:eastAsia="en-US"/>
                  </w:rPr>
                  <w:delText>one or more</w:delText>
                </w:r>
                <w:r w:rsidRPr="00E73B40" w:rsidDel="00515AF3">
                  <w:rPr>
                    <w:color w:val="auto"/>
                    <w:sz w:val="20"/>
                    <w:szCs w:val="18"/>
                    <w:lang w:val="en-IE" w:eastAsia="en-US"/>
                  </w:rPr>
                  <w:delText xml:space="preserve"> contract</w:delText>
                </w:r>
                <w:r w:rsidR="00760703" w:rsidDel="00515AF3">
                  <w:rPr>
                    <w:color w:val="auto"/>
                    <w:sz w:val="20"/>
                    <w:szCs w:val="18"/>
                    <w:lang w:val="en-IE" w:eastAsia="en-US"/>
                  </w:rPr>
                  <w:delText>s</w:delText>
                </w:r>
                <w:r w:rsidRPr="00E73B40" w:rsidDel="00515AF3">
                  <w:rPr>
                    <w:color w:val="auto"/>
                    <w:sz w:val="20"/>
                    <w:szCs w:val="18"/>
                    <w:lang w:val="en-IE" w:eastAsia="en-US"/>
                  </w:rPr>
                  <w:delText xml:space="preserve"> </w:delText>
                </w:r>
                <w:r w:rsidR="00760703" w:rsidDel="00515AF3">
                  <w:rPr>
                    <w:color w:val="auto"/>
                    <w:sz w:val="20"/>
                    <w:szCs w:val="18"/>
                    <w:lang w:val="en-IE" w:eastAsia="en-US"/>
                  </w:rPr>
                  <w:delText>aren´t</w:delText>
                </w:r>
                <w:r w:rsidRPr="00E73B40" w:rsidDel="00515AF3">
                  <w:rPr>
                    <w:color w:val="auto"/>
                    <w:sz w:val="20"/>
                    <w:szCs w:val="18"/>
                    <w:lang w:val="en-IE" w:eastAsia="en-US"/>
                  </w:rPr>
                  <w:delText xml:space="preserve"> generated </w:delText>
                </w:r>
              </w:del>
              <w:r w:rsidR="00515AF3">
                <w:rPr>
                  <w:color w:val="auto"/>
                  <w:sz w:val="20"/>
                  <w:szCs w:val="18"/>
                  <w:lang w:val="en-IE" w:eastAsia="en-US"/>
                </w:rPr>
                <w:t xml:space="preserve"> </w:t>
              </w:r>
              <w:r w:rsidRPr="00A73287">
                <w:rPr>
                  <w:b/>
                  <w:color w:val="auto"/>
                  <w:sz w:val="20"/>
                  <w:szCs w:val="18"/>
                  <w:lang w:val="en-IE" w:eastAsia="en-US"/>
                </w:rPr>
                <w:t>the Sales process stops</w:t>
              </w:r>
              <w:r w:rsidRPr="00E73B40">
                <w:rPr>
                  <w:color w:val="auto"/>
                  <w:sz w:val="20"/>
                  <w:szCs w:val="18"/>
                  <w:lang w:val="en-IE" w:eastAsia="en-US"/>
                </w:rPr>
                <w:t xml:space="preserve">. In this case, </w:t>
              </w:r>
              <w:r w:rsidR="00515AF3">
                <w:rPr>
                  <w:color w:val="auto"/>
                  <w:sz w:val="20"/>
                  <w:szCs w:val="18"/>
                  <w:lang w:val="en-IE" w:eastAsia="en-US"/>
                </w:rPr>
                <w:t>the user may</w:t>
              </w:r>
              <w:r w:rsidRPr="00E73B40">
                <w:rPr>
                  <w:color w:val="auto"/>
                  <w:sz w:val="20"/>
                  <w:szCs w:val="18"/>
                  <w:lang w:val="en-IE" w:eastAsia="en-US"/>
                </w:rPr>
                <w:t xml:space="preserve"> </w:t>
              </w:r>
              <w:r w:rsidR="00515AF3">
                <w:rPr>
                  <w:color w:val="auto"/>
                  <w:sz w:val="20"/>
                  <w:szCs w:val="18"/>
                  <w:lang w:val="en-IE" w:eastAsia="en-US"/>
                </w:rPr>
                <w:t>s</w:t>
              </w:r>
              <w:r w:rsidRPr="00E73B40">
                <w:rPr>
                  <w:color w:val="auto"/>
                  <w:sz w:val="20"/>
                  <w:szCs w:val="18"/>
                  <w:lang w:val="en-IE" w:eastAsia="en-US"/>
                </w:rPr>
                <w:t xml:space="preserve">ave the </w:t>
              </w:r>
              <w:r w:rsidR="00515AF3">
                <w:rPr>
                  <w:color w:val="auto"/>
                  <w:sz w:val="20"/>
                  <w:szCs w:val="18"/>
                  <w:lang w:val="en-IE" w:eastAsia="en-US"/>
                </w:rPr>
                <w:t>b</w:t>
              </w:r>
              <w:r w:rsidRPr="00E73B40">
                <w:rPr>
                  <w:color w:val="auto"/>
                  <w:sz w:val="20"/>
                  <w:szCs w:val="18"/>
                  <w:lang w:val="en-IE" w:eastAsia="en-US"/>
                </w:rPr>
                <w:t xml:space="preserve">asket to </w:t>
              </w:r>
              <w:r w:rsidR="00515AF3">
                <w:rPr>
                  <w:color w:val="auto"/>
                  <w:sz w:val="20"/>
                  <w:szCs w:val="18"/>
                  <w:lang w:val="en-IE" w:eastAsia="en-US"/>
                </w:rPr>
                <w:t>c</w:t>
              </w:r>
              <w:r w:rsidRPr="00E73B40">
                <w:rPr>
                  <w:color w:val="auto"/>
                  <w:sz w:val="20"/>
                  <w:szCs w:val="18"/>
                  <w:lang w:val="en-IE" w:eastAsia="en-US"/>
                </w:rPr>
                <w:t xml:space="preserve">ontinue later. </w:t>
              </w:r>
            </w:ins>
          </w:p>
          <w:p w14:paraId="5B62C42E" w14:textId="432258B1" w:rsidR="00555969" w:rsidRPr="00E73B40" w:rsidDel="00515AF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80" w:author="Author"/>
                <w:del w:id="1781" w:author="Author"/>
                <w:color w:val="auto"/>
                <w:sz w:val="20"/>
                <w:szCs w:val="18"/>
                <w:lang w:val="en-IE" w:eastAsia="en-US"/>
              </w:rPr>
            </w:pPr>
            <w:ins w:id="1782" w:author="Author">
              <w:del w:id="1783" w:author="Author">
                <w:r w:rsidRPr="00E73B40" w:rsidDel="00515AF3">
                  <w:rPr>
                    <w:color w:val="auto"/>
                    <w:sz w:val="20"/>
                    <w:szCs w:val="18"/>
                    <w:lang w:val="en-IE" w:eastAsia="en-US"/>
                  </w:rPr>
                  <w:delText>AMDD will generate the contract and send to DMasS in order to generate the ID (unsigned contract)</w:delText>
                </w:r>
              </w:del>
            </w:ins>
          </w:p>
          <w:p w14:paraId="58E9C168" w14:textId="77777777" w:rsidR="00F405F1" w:rsidRDefault="00F405F1"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84" w:author="Author"/>
                <w:color w:val="auto"/>
                <w:sz w:val="20"/>
                <w:szCs w:val="18"/>
                <w:lang w:val="en-IE" w:eastAsia="en-US"/>
              </w:rPr>
            </w:pPr>
            <w:del w:id="1785" w:author="Author">
              <w:r w:rsidRPr="00E73B40" w:rsidDel="00B83076">
                <w:rPr>
                  <w:color w:val="auto"/>
                  <w:sz w:val="20"/>
                  <w:szCs w:val="18"/>
                  <w:lang w:val="en-IE" w:eastAsia="en-US"/>
                </w:rPr>
                <w:delText xml:space="preserve">UFE validates the status of the contract generation (triggered by OMS when the order was submitted) on AMDD and, when the generation is completed, </w:delText>
              </w:r>
              <w:r w:rsidRPr="00E73B40" w:rsidDel="00515AF3">
                <w:rPr>
                  <w:color w:val="auto"/>
                  <w:sz w:val="20"/>
                  <w:szCs w:val="18"/>
                  <w:lang w:val="en-IE" w:eastAsia="en-US"/>
                </w:rPr>
                <w:delText xml:space="preserve">UFE allows the user to download the corresponding files. </w:delText>
              </w:r>
              <w:r w:rsidRPr="00E73B40" w:rsidDel="002E5A63">
                <w:rPr>
                  <w:color w:val="auto"/>
                  <w:sz w:val="20"/>
                  <w:szCs w:val="18"/>
                  <w:lang w:val="en-IE" w:eastAsia="en-US"/>
                </w:rPr>
                <w:delText>To continue, the user needs to upload a signed version of the contracts in order to proceed with the process.</w:delText>
              </w:r>
            </w:del>
          </w:p>
          <w:p w14:paraId="38EDA483" w14:textId="1AADA80C" w:rsidR="00C52831" w:rsidRPr="00E73B40" w:rsidRDefault="00C52831"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786" w:author="Author">
              <w:r>
                <w:rPr>
                  <w:color w:val="auto"/>
                  <w:sz w:val="20"/>
                  <w:szCs w:val="18"/>
                  <w:lang w:val="en-IE" w:eastAsia="en-US"/>
                </w:rPr>
                <w:t>This step will only happen in store.</w:t>
              </w:r>
            </w:ins>
          </w:p>
        </w:tc>
        <w:tc>
          <w:tcPr>
            <w:tcW w:w="4028" w:type="dxa"/>
          </w:tcPr>
          <w:p w14:paraId="7CF2BA58" w14:textId="06D3937B" w:rsidR="00F405F1" w:rsidDel="0012688F"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87" w:author="Author"/>
                <w:del w:id="1788" w:author="Author"/>
                <w:color w:val="auto"/>
                <w:sz w:val="20"/>
                <w:szCs w:val="18"/>
                <w:lang w:val="en-IE" w:eastAsia="en-US"/>
              </w:rPr>
            </w:pPr>
            <w:del w:id="1789" w:author="Author">
              <w:r w:rsidRPr="00E73B40" w:rsidDel="0012688F">
                <w:rPr>
                  <w:color w:val="auto"/>
                  <w:sz w:val="20"/>
                  <w:szCs w:val="18"/>
                  <w:lang w:val="en-IE" w:eastAsia="en-US"/>
                </w:rPr>
                <w:delText xml:space="preserve">If any </w:delText>
              </w:r>
            </w:del>
            <w:ins w:id="1790" w:author="Author">
              <w:del w:id="1791" w:author="Author">
                <w:r w:rsidR="00760703" w:rsidRPr="00E73B40" w:rsidDel="0012688F">
                  <w:rPr>
                    <w:color w:val="auto"/>
                    <w:sz w:val="20"/>
                    <w:szCs w:val="18"/>
                    <w:lang w:val="en-IE" w:eastAsia="en-US"/>
                  </w:rPr>
                  <w:delText>error occurs</w:delText>
                </w:r>
              </w:del>
            </w:ins>
            <w:del w:id="1792" w:author="Author">
              <w:r w:rsidRPr="00E73B40" w:rsidDel="0012688F">
                <w:rPr>
                  <w:color w:val="auto"/>
                  <w:sz w:val="20"/>
                  <w:szCs w:val="18"/>
                  <w:lang w:val="en-IE" w:eastAsia="en-US"/>
                </w:rPr>
                <w:delText xml:space="preserve"> trying to get the contract generation status, UFE tries again until a successful message being returned. A maximum amount of time is defined to these attempts.</w:delText>
              </w:r>
            </w:del>
          </w:p>
          <w:p w14:paraId="0FCCFEA6" w14:textId="65E80556" w:rsidR="00760703" w:rsidRPr="00E73B40" w:rsidRDefault="00A73287"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793" w:author="Author">
              <w:r>
                <w:rPr>
                  <w:color w:val="auto"/>
                  <w:sz w:val="20"/>
                  <w:szCs w:val="18"/>
                  <w:lang w:val="en-IE" w:eastAsia="en-US"/>
                </w:rPr>
                <w:t xml:space="preserve">In case of an error occurs and a contract cannot be </w:t>
              </w:r>
              <w:r w:rsidR="002E5A63">
                <w:rPr>
                  <w:color w:val="auto"/>
                  <w:sz w:val="20"/>
                  <w:szCs w:val="18"/>
                  <w:lang w:val="en-IE" w:eastAsia="en-US"/>
                </w:rPr>
                <w:t>downloaded</w:t>
              </w:r>
              <w:r>
                <w:rPr>
                  <w:color w:val="auto"/>
                  <w:sz w:val="20"/>
                  <w:szCs w:val="18"/>
                  <w:lang w:val="en-IE" w:eastAsia="en-US"/>
                </w:rPr>
                <w:t>, UFE will warn the user with the error message EM_SAL_46 and the business scenario ends. The user is allowed to save the basket to proceed in the future.</w:t>
              </w:r>
            </w:ins>
          </w:p>
        </w:tc>
      </w:tr>
      <w:tr w:rsidR="00F405F1" w:rsidRPr="00E73B40" w14:paraId="004F42E6"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AF38BB" w14:textId="01458AB5"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tcPr>
          <w:p w14:paraId="56204B54" w14:textId="1F1A7970" w:rsidR="00F405F1" w:rsidRPr="00E73B40" w:rsidRDefault="00B870C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sidRPr="00E73B40">
              <w:rPr>
                <w:color w:val="439782"/>
                <w:sz w:val="20"/>
                <w:szCs w:val="18"/>
                <w:lang w:val="en-IE" w:eastAsia="en-US"/>
              </w:rPr>
              <w:t>b</w:t>
            </w:r>
            <w:r w:rsidR="00F405F1" w:rsidRPr="00E73B40">
              <w:rPr>
                <w:color w:val="439782"/>
                <w:sz w:val="20"/>
                <w:szCs w:val="18"/>
                <w:lang w:val="en-IE" w:eastAsia="en-US"/>
              </w:rPr>
              <w:t>. Save uploaded documents</w:t>
            </w:r>
          </w:p>
          <w:p w14:paraId="472BCD77" w14:textId="5968942B" w:rsidR="009963EA" w:rsidRPr="00E73B40" w:rsidDel="002E5A63" w:rsidRDefault="009963EA"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94" w:author="Author"/>
                <w:del w:id="1795" w:author="Author"/>
                <w:color w:val="auto"/>
                <w:sz w:val="20"/>
                <w:szCs w:val="18"/>
                <w:lang w:val="en-IE" w:eastAsia="en-US"/>
              </w:rPr>
            </w:pPr>
            <w:ins w:id="1796" w:author="Author">
              <w:del w:id="1797" w:author="Author">
                <w:r w:rsidRPr="00E73B40" w:rsidDel="002E5A63">
                  <w:rPr>
                    <w:color w:val="auto"/>
                    <w:sz w:val="20"/>
                    <w:szCs w:val="18"/>
                    <w:lang w:val="en-IE" w:eastAsia="en-US"/>
                  </w:rPr>
                  <w:delText>UFE will request DMass to return the Contract ID (version 1).</w:delText>
                </w:r>
              </w:del>
            </w:ins>
          </w:p>
          <w:p w14:paraId="58F7DC57" w14:textId="37CCEDA4" w:rsidR="00622F93" w:rsidRPr="00E73B40" w:rsidRDefault="0055596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98" w:author="Author"/>
                <w:color w:val="auto"/>
                <w:sz w:val="20"/>
                <w:szCs w:val="18"/>
                <w:lang w:val="en-IE" w:eastAsia="en-US"/>
              </w:rPr>
            </w:pPr>
            <w:ins w:id="1799" w:author="Author">
              <w:r w:rsidRPr="00E73B40">
                <w:rPr>
                  <w:color w:val="auto"/>
                  <w:sz w:val="20"/>
                  <w:szCs w:val="18"/>
                  <w:lang w:val="en-IE" w:eastAsia="en-US"/>
                </w:rPr>
                <w:t xml:space="preserve">UFE will </w:t>
              </w:r>
              <w:r w:rsidR="002E5A63">
                <w:rPr>
                  <w:color w:val="auto"/>
                  <w:sz w:val="20"/>
                  <w:szCs w:val="18"/>
                  <w:lang w:val="en-IE" w:eastAsia="en-US"/>
                </w:rPr>
                <w:t>get</w:t>
              </w:r>
              <w:r w:rsidRPr="00E73B40">
                <w:rPr>
                  <w:color w:val="auto"/>
                  <w:sz w:val="20"/>
                  <w:szCs w:val="18"/>
                  <w:lang w:val="en-IE" w:eastAsia="en-US"/>
                </w:rPr>
                <w:t xml:space="preserve"> the contract</w:t>
              </w:r>
              <w:r w:rsidR="002E5A63">
                <w:rPr>
                  <w:color w:val="auto"/>
                  <w:sz w:val="20"/>
                  <w:szCs w:val="18"/>
                  <w:lang w:val="en-IE" w:eastAsia="en-US"/>
                </w:rPr>
                <w:t>s described in the step above</w:t>
              </w:r>
              <w:r w:rsidRPr="00E73B40">
                <w:rPr>
                  <w:color w:val="auto"/>
                  <w:sz w:val="20"/>
                  <w:szCs w:val="18"/>
                  <w:lang w:val="en-IE" w:eastAsia="en-US"/>
                </w:rPr>
                <w:t xml:space="preserve">, give </w:t>
              </w:r>
              <w:r w:rsidR="002E5A63">
                <w:rPr>
                  <w:color w:val="auto"/>
                  <w:sz w:val="20"/>
                  <w:szCs w:val="18"/>
                  <w:lang w:val="en-IE" w:eastAsia="en-US"/>
                </w:rPr>
                <w:t>them to the</w:t>
              </w:r>
              <w:r w:rsidRPr="00E73B40">
                <w:rPr>
                  <w:color w:val="auto"/>
                  <w:sz w:val="20"/>
                  <w:szCs w:val="18"/>
                  <w:lang w:val="en-IE" w:eastAsia="en-US"/>
                </w:rPr>
                <w:t xml:space="preserve"> customer </w:t>
              </w:r>
              <w:r w:rsidR="002E5A63">
                <w:rPr>
                  <w:color w:val="auto"/>
                  <w:sz w:val="20"/>
                  <w:szCs w:val="18"/>
                  <w:lang w:val="en-IE" w:eastAsia="en-US"/>
                </w:rPr>
                <w:t xml:space="preserve">to </w:t>
              </w:r>
              <w:r w:rsidRPr="00E73B40">
                <w:rPr>
                  <w:color w:val="auto"/>
                  <w:sz w:val="20"/>
                  <w:szCs w:val="18"/>
                  <w:lang w:val="en-IE" w:eastAsia="en-US"/>
                </w:rPr>
                <w:t xml:space="preserve">sign and </w:t>
              </w:r>
              <w:r w:rsidR="002E5A63">
                <w:rPr>
                  <w:color w:val="auto"/>
                  <w:sz w:val="20"/>
                  <w:szCs w:val="18"/>
                  <w:lang w:val="en-IE" w:eastAsia="en-US"/>
                </w:rPr>
                <w:t xml:space="preserve">will </w:t>
              </w:r>
              <w:r w:rsidRPr="00E73B40">
                <w:rPr>
                  <w:color w:val="auto"/>
                  <w:sz w:val="20"/>
                  <w:szCs w:val="18"/>
                  <w:lang w:val="en-IE" w:eastAsia="en-US"/>
                </w:rPr>
                <w:t xml:space="preserve">upload </w:t>
              </w:r>
              <w:r w:rsidR="002E5A63">
                <w:rPr>
                  <w:color w:val="auto"/>
                  <w:sz w:val="20"/>
                  <w:szCs w:val="18"/>
                  <w:lang w:val="en-IE" w:eastAsia="en-US"/>
                </w:rPr>
                <w:t xml:space="preserve">them </w:t>
              </w:r>
              <w:r w:rsidRPr="00E73B40">
                <w:rPr>
                  <w:color w:val="auto"/>
                  <w:sz w:val="20"/>
                  <w:szCs w:val="18"/>
                  <w:lang w:val="en-IE" w:eastAsia="en-US"/>
                </w:rPr>
                <w:t>to DMasS</w:t>
              </w:r>
              <w:del w:id="1800" w:author="Author">
                <w:r w:rsidRPr="00E73B40" w:rsidDel="002E5A63">
                  <w:rPr>
                    <w:color w:val="auto"/>
                    <w:sz w:val="20"/>
                    <w:szCs w:val="18"/>
                    <w:lang w:val="en-IE" w:eastAsia="en-US"/>
                  </w:rPr>
                  <w:delText xml:space="preserve"> to store it with the original ID (version 2)</w:delText>
                </w:r>
              </w:del>
              <w:r w:rsidR="009963EA" w:rsidRPr="00E73B40">
                <w:rPr>
                  <w:color w:val="auto"/>
                  <w:sz w:val="20"/>
                  <w:szCs w:val="18"/>
                  <w:lang w:val="en-IE" w:eastAsia="en-US"/>
                </w:rPr>
                <w:t>.</w:t>
              </w:r>
            </w:ins>
          </w:p>
          <w:p w14:paraId="2FF6B6D9" w14:textId="78EAC004" w:rsidR="00F405F1" w:rsidRPr="00E73B40" w:rsidDel="009963EA" w:rsidRDefault="00622F93"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801" w:author="Author"/>
                <w:color w:val="auto"/>
                <w:sz w:val="20"/>
                <w:szCs w:val="18"/>
                <w:lang w:val="en-IE" w:eastAsia="en-US"/>
              </w:rPr>
            </w:pPr>
            <w:ins w:id="1802" w:author="Author">
              <w:r>
                <w:rPr>
                  <w:color w:val="auto"/>
                  <w:sz w:val="20"/>
                  <w:szCs w:val="18"/>
                  <w:lang w:val="en-IE" w:eastAsia="en-US"/>
                </w:rPr>
                <w:t>When all documents are</w:t>
              </w:r>
            </w:ins>
            <w:del w:id="1803" w:author="Author">
              <w:r w:rsidR="00F405F1" w:rsidRPr="00E73B40" w:rsidDel="009963EA">
                <w:rPr>
                  <w:color w:val="auto"/>
                  <w:sz w:val="20"/>
                  <w:szCs w:val="18"/>
                  <w:lang w:val="en-IE" w:eastAsia="en-US"/>
                </w:rPr>
                <w:delText>After the user uploaded the files, UFE saves them on the Document Management system, associating it to the billing customer and sending the information:</w:delText>
              </w:r>
            </w:del>
          </w:p>
          <w:p w14:paraId="26D17ACD" w14:textId="7D695E82" w:rsidR="00F405F1" w:rsidRPr="00E73B40" w:rsidDel="009963EA" w:rsidRDefault="00F405F1" w:rsidP="00FE10FD">
            <w:pPr>
              <w:pStyle w:val="TableText"/>
              <w:keepNext/>
              <w:numPr>
                <w:ilvl w:val="0"/>
                <w:numId w:val="22"/>
              </w:numPr>
              <w:spacing w:line="240" w:lineRule="exact"/>
              <w:jc w:val="both"/>
              <w:cnfStyle w:val="000000000000" w:firstRow="0" w:lastRow="0" w:firstColumn="0" w:lastColumn="0" w:oddVBand="0" w:evenVBand="0" w:oddHBand="0" w:evenHBand="0" w:firstRowFirstColumn="0" w:firstRowLastColumn="0" w:lastRowFirstColumn="0" w:lastRowLastColumn="0"/>
              <w:rPr>
                <w:del w:id="1804" w:author="Author"/>
                <w:color w:val="auto"/>
                <w:sz w:val="20"/>
                <w:szCs w:val="18"/>
                <w:lang w:val="en-IE" w:eastAsia="en-US"/>
              </w:rPr>
            </w:pPr>
            <w:del w:id="1805" w:author="Author">
              <w:r w:rsidRPr="00E73B40" w:rsidDel="009963EA">
                <w:rPr>
                  <w:color w:val="auto"/>
                  <w:sz w:val="20"/>
                  <w:szCs w:val="18"/>
                  <w:lang w:val="en-IE" w:eastAsia="en-US"/>
                </w:rPr>
                <w:delText>Document type</w:delText>
              </w:r>
            </w:del>
          </w:p>
          <w:p w14:paraId="4D60C764" w14:textId="2ABA5CD1" w:rsidR="00F405F1" w:rsidRPr="00E73B40" w:rsidDel="009963EA" w:rsidRDefault="00F405F1" w:rsidP="00FE10FD">
            <w:pPr>
              <w:pStyle w:val="TableText"/>
              <w:keepNext/>
              <w:numPr>
                <w:ilvl w:val="0"/>
                <w:numId w:val="22"/>
              </w:numPr>
              <w:spacing w:line="240" w:lineRule="exact"/>
              <w:jc w:val="both"/>
              <w:cnfStyle w:val="000000000000" w:firstRow="0" w:lastRow="0" w:firstColumn="0" w:lastColumn="0" w:oddVBand="0" w:evenVBand="0" w:oddHBand="0" w:evenHBand="0" w:firstRowFirstColumn="0" w:firstRowLastColumn="0" w:lastRowFirstColumn="0" w:lastRowLastColumn="0"/>
              <w:rPr>
                <w:del w:id="1806" w:author="Author"/>
                <w:color w:val="auto"/>
                <w:sz w:val="20"/>
                <w:szCs w:val="18"/>
                <w:lang w:val="en-IE" w:eastAsia="en-US"/>
              </w:rPr>
            </w:pPr>
            <w:del w:id="1807" w:author="Author">
              <w:r w:rsidRPr="00E73B40" w:rsidDel="009963EA">
                <w:rPr>
                  <w:color w:val="auto"/>
                  <w:sz w:val="20"/>
                  <w:szCs w:val="18"/>
                  <w:lang w:val="en-IE" w:eastAsia="en-US"/>
                </w:rPr>
                <w:delText>Document file</w:delText>
              </w:r>
            </w:del>
          </w:p>
          <w:p w14:paraId="14CE14A8" w14:textId="27EA19F8" w:rsidR="00F405F1" w:rsidRPr="00E73B40" w:rsidRDefault="00F405F1" w:rsidP="00622F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del w:id="1808" w:author="Author">
              <w:r w:rsidRPr="00E73B40" w:rsidDel="00622F93">
                <w:rPr>
                  <w:color w:val="auto"/>
                  <w:sz w:val="20"/>
                  <w:szCs w:val="18"/>
                  <w:lang w:val="en-IE" w:eastAsia="en-US"/>
                </w:rPr>
                <w:delText xml:space="preserve">For each </w:delText>
              </w:r>
            </w:del>
            <w:ins w:id="1809" w:author="Author">
              <w:r w:rsidR="00622F93">
                <w:rPr>
                  <w:color w:val="auto"/>
                  <w:sz w:val="20"/>
                  <w:szCs w:val="18"/>
                  <w:lang w:val="en-IE" w:eastAsia="en-US"/>
                </w:rPr>
                <w:t xml:space="preserve"> </w:t>
              </w:r>
            </w:ins>
            <w:r w:rsidRPr="00E73B40">
              <w:rPr>
                <w:color w:val="auto"/>
                <w:sz w:val="20"/>
                <w:szCs w:val="18"/>
                <w:lang w:val="en-IE" w:eastAsia="en-US"/>
              </w:rPr>
              <w:t>successfully uploaded</w:t>
            </w:r>
            <w:del w:id="1810" w:author="Author">
              <w:r w:rsidRPr="00E73B40" w:rsidDel="00622F93">
                <w:rPr>
                  <w:color w:val="auto"/>
                  <w:sz w:val="20"/>
                  <w:szCs w:val="18"/>
                  <w:lang w:val="en-IE" w:eastAsia="en-US"/>
                </w:rPr>
                <w:delText xml:space="preserve"> document</w:delText>
              </w:r>
            </w:del>
            <w:r w:rsidRPr="00E73B40">
              <w:rPr>
                <w:color w:val="auto"/>
                <w:sz w:val="20"/>
                <w:szCs w:val="18"/>
                <w:lang w:val="en-IE" w:eastAsia="en-US"/>
              </w:rPr>
              <w:t>, UFE shows the success message SM_SAL_4.</w:t>
            </w:r>
          </w:p>
        </w:tc>
        <w:tc>
          <w:tcPr>
            <w:tcW w:w="4028" w:type="dxa"/>
          </w:tcPr>
          <w:p w14:paraId="4BC585F8" w14:textId="3C5D567E" w:rsidR="00622F93" w:rsidRDefault="00622F93"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811" w:author="Author"/>
                <w:color w:val="auto"/>
                <w:sz w:val="20"/>
                <w:szCs w:val="18"/>
                <w:lang w:val="en-IE" w:eastAsia="en-US"/>
              </w:rPr>
            </w:pPr>
            <w:ins w:id="1812" w:author="Author">
              <w:r>
                <w:rPr>
                  <w:color w:val="auto"/>
                  <w:sz w:val="20"/>
                  <w:szCs w:val="18"/>
                  <w:lang w:val="en-IE" w:eastAsia="en-US"/>
                </w:rPr>
                <w:t>I</w:t>
              </w:r>
              <w:r w:rsidRPr="00622F93">
                <w:rPr>
                  <w:color w:val="auto"/>
                  <w:sz w:val="20"/>
                  <w:szCs w:val="18"/>
                  <w:lang w:val="en-IE" w:eastAsia="en-US"/>
                </w:rPr>
                <w:t>f any path of the contracts is undefined, the</w:t>
              </w:r>
              <w:r>
                <w:rPr>
                  <w:color w:val="auto"/>
                  <w:sz w:val="20"/>
                  <w:szCs w:val="18"/>
                  <w:lang w:val="en-IE" w:eastAsia="en-US"/>
                </w:rPr>
                <w:t xml:space="preserve"> “Next”</w:t>
              </w:r>
              <w:r w:rsidRPr="00622F93">
                <w:rPr>
                  <w:color w:val="auto"/>
                  <w:sz w:val="20"/>
                  <w:szCs w:val="18"/>
                  <w:lang w:val="en-IE" w:eastAsia="en-US"/>
                </w:rPr>
                <w:t xml:space="preserve"> button will be enabled but if th</w:t>
              </w:r>
              <w:r>
                <w:rPr>
                  <w:color w:val="auto"/>
                  <w:sz w:val="20"/>
                  <w:szCs w:val="18"/>
                  <w:lang w:val="en-IE" w:eastAsia="en-US"/>
                </w:rPr>
                <w:t>e user press it, UFE will show the</w:t>
              </w:r>
              <w:r w:rsidRPr="00622F93">
                <w:rPr>
                  <w:color w:val="auto"/>
                  <w:sz w:val="20"/>
                  <w:szCs w:val="18"/>
                  <w:lang w:val="en-IE" w:eastAsia="en-US"/>
                </w:rPr>
                <w:t xml:space="preserve"> warning message </w:t>
              </w:r>
              <w:r>
                <w:rPr>
                  <w:color w:val="auto"/>
                  <w:sz w:val="20"/>
                  <w:szCs w:val="18"/>
                  <w:lang w:val="en-IE" w:eastAsia="en-US"/>
                </w:rPr>
                <w:t xml:space="preserve">WM_SAL_28 </w:t>
              </w:r>
              <w:r w:rsidRPr="00622F93">
                <w:rPr>
                  <w:color w:val="auto"/>
                  <w:sz w:val="20"/>
                  <w:szCs w:val="18"/>
                  <w:lang w:val="en-IE" w:eastAsia="en-US"/>
                </w:rPr>
                <w:t xml:space="preserve">informing that all contracts must be uploaded. Once all path for the documents to be uploaded are filled, the user press next </w:t>
              </w:r>
              <w:r>
                <w:rPr>
                  <w:color w:val="auto"/>
                  <w:sz w:val="20"/>
                  <w:szCs w:val="18"/>
                  <w:lang w:val="en-IE" w:eastAsia="en-US"/>
                </w:rPr>
                <w:t xml:space="preserve">button </w:t>
              </w:r>
              <w:r w:rsidRPr="00622F93">
                <w:rPr>
                  <w:color w:val="auto"/>
                  <w:sz w:val="20"/>
                  <w:szCs w:val="18"/>
                  <w:lang w:val="en-IE" w:eastAsia="en-US"/>
                </w:rPr>
                <w:t>and UFE will show its pre-defined loading screen.</w:t>
              </w:r>
            </w:ins>
          </w:p>
          <w:p w14:paraId="40FB35E4" w14:textId="16DC3AB0" w:rsidR="00F405F1" w:rsidRPr="00E73B40" w:rsidRDefault="00F405F1"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error </w:t>
            </w:r>
            <w:r w:rsidR="002E5A63">
              <w:rPr>
                <w:color w:val="auto"/>
                <w:sz w:val="20"/>
                <w:szCs w:val="18"/>
                <w:lang w:val="en-IE" w:eastAsia="en-US"/>
              </w:rPr>
              <w:t>occurs while uploading a contract</w:t>
            </w:r>
            <w:r w:rsidRPr="00E73B40">
              <w:rPr>
                <w:color w:val="auto"/>
                <w:sz w:val="20"/>
                <w:szCs w:val="18"/>
                <w:lang w:val="en-IE" w:eastAsia="en-US"/>
              </w:rPr>
              <w:t>, UFE warns the user with the error message EM_SAL_17 and the business scenario ends.</w:t>
            </w:r>
          </w:p>
        </w:tc>
      </w:tr>
      <w:tr w:rsidR="00555969" w:rsidRPr="00E73B40" w14:paraId="612DA7A7"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BC62793" w14:textId="77777777" w:rsidR="00555969" w:rsidRPr="00E73B40" w:rsidRDefault="00555969" w:rsidP="00F405F1">
            <w:pPr>
              <w:pStyle w:val="TableText"/>
              <w:keepNext/>
              <w:tabs>
                <w:tab w:val="left" w:pos="567"/>
              </w:tabs>
              <w:spacing w:line="240" w:lineRule="exact"/>
              <w:rPr>
                <w:color w:val="auto"/>
                <w:sz w:val="20"/>
                <w:szCs w:val="20"/>
                <w:lang w:val="en-IE"/>
              </w:rPr>
            </w:pPr>
          </w:p>
        </w:tc>
        <w:tc>
          <w:tcPr>
            <w:tcW w:w="4042" w:type="dxa"/>
          </w:tcPr>
          <w:p w14:paraId="7BE9312E" w14:textId="169C43E9" w:rsidR="00555969" w:rsidRPr="00E73B40" w:rsidRDefault="00B870C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Pr>
                <w:color w:val="439782"/>
                <w:sz w:val="20"/>
                <w:szCs w:val="18"/>
                <w:lang w:val="en-IE" w:eastAsia="en-US"/>
              </w:rPr>
              <w:t>c</w:t>
            </w:r>
            <w:r w:rsidR="00555969" w:rsidRPr="00E73B40">
              <w:rPr>
                <w:color w:val="439782"/>
                <w:sz w:val="20"/>
                <w:szCs w:val="18"/>
                <w:lang w:val="en-IE" w:eastAsia="en-US"/>
              </w:rPr>
              <w:t>. Go to the next step</w:t>
            </w:r>
          </w:p>
          <w:p w14:paraId="43E59C5C" w14:textId="132D6B11" w:rsidR="008D2BAA" w:rsidRDefault="00555969" w:rsidP="000E6E1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13" w:author="Author"/>
                <w:color w:val="auto"/>
                <w:sz w:val="20"/>
                <w:szCs w:val="18"/>
                <w:lang w:val="en-IE" w:eastAsia="en-US"/>
              </w:rPr>
            </w:pPr>
            <w:del w:id="1814" w:author="Author">
              <w:r w:rsidRPr="00E73B40" w:rsidDel="008D2BAA">
                <w:rPr>
                  <w:color w:val="auto"/>
                  <w:sz w:val="20"/>
                  <w:szCs w:val="18"/>
                  <w:lang w:val="en-IE" w:eastAsia="en-US"/>
                </w:rPr>
                <w:delText xml:space="preserve">The user is then sent to the </w:delText>
              </w:r>
              <w:r w:rsidR="000E6E19" w:rsidRPr="00E73B40" w:rsidDel="008D2BAA">
                <w:rPr>
                  <w:color w:val="auto"/>
                  <w:sz w:val="20"/>
                  <w:szCs w:val="18"/>
                  <w:lang w:val="en-IE" w:eastAsia="en-US"/>
                </w:rPr>
                <w:delText>Payment</w:delText>
              </w:r>
              <w:r w:rsidRPr="00E73B40" w:rsidDel="008D2BAA">
                <w:rPr>
                  <w:color w:val="auto"/>
                  <w:sz w:val="20"/>
                  <w:szCs w:val="18"/>
                  <w:lang w:val="en-IE" w:eastAsia="en-US"/>
                </w:rPr>
                <w:delText xml:space="preserve"> step.</w:delText>
              </w:r>
            </w:del>
            <w:ins w:id="1815" w:author="Author">
              <w:r w:rsidR="008D2BAA">
                <w:rPr>
                  <w:color w:val="auto"/>
                  <w:sz w:val="20"/>
                  <w:szCs w:val="18"/>
                  <w:lang w:val="en-IE" w:eastAsia="en-US"/>
                </w:rPr>
                <w:t>I</w:t>
              </w:r>
              <w:r w:rsidR="008D2BAA" w:rsidRPr="00E73B40">
                <w:rPr>
                  <w:color w:val="auto"/>
                  <w:sz w:val="20"/>
                  <w:szCs w:val="18"/>
                  <w:lang w:val="en-IE" w:eastAsia="en-US"/>
                </w:rPr>
                <w:t>f there is one-time charges, UFE send the user to the Payment step.</w:t>
              </w:r>
            </w:ins>
          </w:p>
          <w:p w14:paraId="3C10A6D3" w14:textId="57BA7F19" w:rsidR="008D2BAA" w:rsidRPr="00E73B40" w:rsidRDefault="008D2BAA"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16" w:author="Author">
              <w:r>
                <w:rPr>
                  <w:color w:val="auto"/>
                  <w:sz w:val="20"/>
                  <w:szCs w:val="18"/>
                  <w:lang w:val="en-IE" w:eastAsia="en-US"/>
                </w:rPr>
                <w:t xml:space="preserve">If not, </w:t>
              </w:r>
              <w:r w:rsidRPr="00E73B40">
                <w:rPr>
                  <w:color w:val="auto"/>
                  <w:sz w:val="20"/>
                  <w:szCs w:val="18"/>
                  <w:lang w:val="en-IE" w:eastAsia="en-US"/>
                </w:rPr>
                <w:t xml:space="preserve">UFE will proceed to submitting the order after. For full details on this step, please see </w:t>
              </w: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Activity 2</w:t>
              </w:r>
              <w:r w:rsidR="00631F6A" w:rsidRPr="0093158D">
                <w:rPr>
                  <w:rStyle w:val="Hyperlink"/>
                  <w:sz w:val="20"/>
                  <w:szCs w:val="18"/>
                  <w:lang w:val="en-IE" w:eastAsia="en-US"/>
                </w:rPr>
                <w:t>4</w:t>
              </w:r>
              <w:r w:rsidR="0093158D">
                <w:rPr>
                  <w:color w:val="auto"/>
                  <w:sz w:val="20"/>
                  <w:szCs w:val="18"/>
                  <w:lang w:val="en-IE" w:eastAsia="en-US"/>
                </w:rPr>
                <w:fldChar w:fldCharType="end"/>
              </w:r>
            </w:ins>
            <w:r w:rsidRPr="00E73B40">
              <w:rPr>
                <w:color w:val="auto"/>
                <w:sz w:val="20"/>
                <w:szCs w:val="18"/>
                <w:lang w:val="en-IE" w:eastAsia="en-US"/>
              </w:rPr>
              <w:t>.</w:t>
            </w:r>
          </w:p>
        </w:tc>
        <w:tc>
          <w:tcPr>
            <w:tcW w:w="4028" w:type="dxa"/>
          </w:tcPr>
          <w:p w14:paraId="65DCC2E5" w14:textId="77777777" w:rsidR="00555969" w:rsidRPr="00E73B40" w:rsidRDefault="00555969"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72654FB4" w14:textId="14DA89B0" w:rsidR="00BF6397" w:rsidRPr="00E73B40" w:rsidRDefault="00BF6397" w:rsidP="00BF6397">
      <w:pPr>
        <w:pStyle w:val="Heading4"/>
        <w:rPr>
          <w:lang w:val="en-IE"/>
        </w:rPr>
      </w:pPr>
      <w:r w:rsidRPr="00E73B40">
        <w:rPr>
          <w:lang w:val="en-IE"/>
        </w:rPr>
        <w:t xml:space="preserve">Phase </w:t>
      </w:r>
      <w:r w:rsidR="00AE1F6A">
        <w:rPr>
          <w:lang w:val="en-IE"/>
        </w:rPr>
        <w:t>IX</w:t>
      </w:r>
      <w:r w:rsidRPr="00E73B40">
        <w:rPr>
          <w:lang w:val="en-IE"/>
        </w:rPr>
        <w:t xml:space="preserve"> – </w:t>
      </w:r>
      <w:r w:rsidR="0028489F" w:rsidRPr="00E73B40">
        <w:rPr>
          <w:lang w:val="en-IE"/>
        </w:rPr>
        <w:t>P</w:t>
      </w:r>
      <w:r w:rsidRPr="00E73B40">
        <w:rPr>
          <w:lang w:val="en-IE"/>
        </w:rPr>
        <w:t>ayment</w:t>
      </w:r>
    </w:p>
    <w:p w14:paraId="6BF3F260" w14:textId="2A4F5D09" w:rsidR="00C70867" w:rsidRPr="00E73B40" w:rsidRDefault="00C70867" w:rsidP="00C70867">
      <w:pPr>
        <w:pStyle w:val="Heading5"/>
        <w:keepNext/>
        <w:rPr>
          <w:lang w:val="en-IE"/>
        </w:rPr>
      </w:pPr>
      <w:r w:rsidRPr="00E73B40">
        <w:rPr>
          <w:lang w:val="en-IE"/>
        </w:rPr>
        <w:t xml:space="preserve">Activity </w:t>
      </w:r>
      <w:r w:rsidR="00B870C9" w:rsidRPr="00E73B40">
        <w:rPr>
          <w:lang w:val="en-IE"/>
        </w:rPr>
        <w:t>2</w:t>
      </w:r>
      <w:r w:rsidR="00045961">
        <w:rPr>
          <w:lang w:val="en-IE"/>
        </w:rPr>
        <w:t>3</w:t>
      </w:r>
      <w:r w:rsidR="00EE7545">
        <w:rPr>
          <w:lang w:val="en-IE"/>
        </w:rPr>
        <w:t xml:space="preserve"> </w:t>
      </w:r>
      <w:r w:rsidRPr="00E73B40">
        <w:rPr>
          <w:lang w:val="en-IE"/>
        </w:rPr>
        <w:t>» Pay</w:t>
      </w:r>
    </w:p>
    <w:p w14:paraId="6C82D754" w14:textId="625AD4E5" w:rsidR="007E4916" w:rsidRPr="00E73B40" w:rsidRDefault="007E4916" w:rsidP="007E4916">
      <w:pPr>
        <w:rPr>
          <w:lang w:val="en-IE"/>
        </w:rPr>
      </w:pPr>
      <w:r w:rsidRPr="00E73B40">
        <w:rPr>
          <w:lang w:val="en-IE"/>
        </w:rPr>
        <w:t xml:space="preserve">If </w:t>
      </w:r>
      <w:r w:rsidR="00051740" w:rsidRPr="00E73B40">
        <w:rPr>
          <w:lang w:val="en-IE"/>
        </w:rPr>
        <w:t xml:space="preserve">the process is running at </w:t>
      </w:r>
      <w:r w:rsidRPr="00E73B40">
        <w:rPr>
          <w:lang w:val="en-IE"/>
        </w:rPr>
        <w:t xml:space="preserve">a </w:t>
      </w:r>
      <w:r w:rsidR="00051740" w:rsidRPr="00E73B40">
        <w:rPr>
          <w:lang w:val="en-IE"/>
        </w:rPr>
        <w:t>shop</w:t>
      </w:r>
      <w:r w:rsidRPr="00E73B40">
        <w:rPr>
          <w:lang w:val="en-IE"/>
        </w:rPr>
        <w:t xml:space="preserve">, please refer to </w:t>
      </w:r>
      <w:r w:rsidRPr="00E73B40">
        <w:rPr>
          <w:i/>
          <w:lang w:val="en-IE"/>
        </w:rPr>
        <w:t>BS #1: Pay at Store</w:t>
      </w:r>
      <w:r w:rsidR="002F7DCA" w:rsidRPr="00E73B40">
        <w:rPr>
          <w:lang w:val="en-IE"/>
        </w:rPr>
        <w:t xml:space="preserve"> description on [5</w:t>
      </w:r>
      <w:r w:rsidRPr="00E73B40">
        <w:rPr>
          <w:lang w:val="en-IE"/>
        </w:rPr>
        <w:t>]</w:t>
      </w:r>
      <w:r w:rsidR="008A6A21" w:rsidRPr="00E73B40">
        <w:rPr>
          <w:lang w:val="en-IE"/>
        </w:rPr>
        <w:t xml:space="preserve">. Otherwise, if the process is running at the Call Centre, please refer to </w:t>
      </w:r>
      <w:r w:rsidR="008A6A21" w:rsidRPr="00E73B40">
        <w:rPr>
          <w:i/>
          <w:lang w:val="en-IE"/>
        </w:rPr>
        <w:t>BS #2: Pay at Call Centre</w:t>
      </w:r>
      <w:r w:rsidR="008A6A21" w:rsidRPr="00E73B40">
        <w:rPr>
          <w:lang w:val="en-IE"/>
        </w:rPr>
        <w:t xml:space="preserve"> description on [5]. For both scenarios, please consider the following configuration:</w:t>
      </w:r>
    </w:p>
    <w:p w14:paraId="728B9DB6" w14:textId="05F28CA6" w:rsidR="007E4916" w:rsidRPr="00E73B40" w:rsidRDefault="007E4916" w:rsidP="00FE10FD">
      <w:pPr>
        <w:pStyle w:val="ListParagraph"/>
        <w:numPr>
          <w:ilvl w:val="0"/>
          <w:numId w:val="23"/>
        </w:numPr>
        <w:rPr>
          <w:lang w:val="en-IE"/>
        </w:rPr>
      </w:pPr>
      <w:r w:rsidRPr="00E73B40">
        <w:rPr>
          <w:lang w:val="en-IE"/>
        </w:rPr>
        <w:t>Line items: basket content</w:t>
      </w:r>
    </w:p>
    <w:p w14:paraId="712E340B" w14:textId="64E357F6" w:rsidR="007E4916" w:rsidRPr="00E73B40" w:rsidRDefault="007E4916" w:rsidP="00FE10FD">
      <w:pPr>
        <w:pStyle w:val="ListParagraph"/>
        <w:numPr>
          <w:ilvl w:val="0"/>
          <w:numId w:val="23"/>
        </w:numPr>
        <w:rPr>
          <w:lang w:val="en-IE"/>
        </w:rPr>
      </w:pPr>
      <w:r w:rsidRPr="00E73B40">
        <w:rPr>
          <w:lang w:val="en-IE"/>
        </w:rPr>
        <w:t>Total amount: total basket amount</w:t>
      </w:r>
      <w:r w:rsidR="009561BA" w:rsidRPr="00E73B40">
        <w:rPr>
          <w:lang w:val="en-IE"/>
        </w:rPr>
        <w:t xml:space="preserve"> to pay now</w:t>
      </w:r>
      <w:r w:rsidRPr="00E73B40">
        <w:rPr>
          <w:lang w:val="en-IE"/>
        </w:rPr>
        <w:t xml:space="preserve">, retrieved from </w:t>
      </w:r>
      <w:r w:rsidR="002F7DCA" w:rsidRPr="00E73B40">
        <w:rPr>
          <w:lang w:val="en-IE"/>
        </w:rPr>
        <w:t>q</w:t>
      </w:r>
      <w:r w:rsidRPr="00E73B40">
        <w:rPr>
          <w:lang w:val="en-IE"/>
        </w:rPr>
        <w:t>uotation</w:t>
      </w:r>
      <w:r w:rsidR="002F7DCA" w:rsidRPr="00E73B40">
        <w:rPr>
          <w:lang w:val="en-IE"/>
        </w:rPr>
        <w:t xml:space="preserve"> (</w:t>
      </w:r>
      <w:ins w:id="1817"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2F7DCA" w:rsidRPr="00872130">
          <w:rPr>
            <w:rStyle w:val="Hyperlink"/>
            <w:sz w:val="18"/>
            <w:lang w:val="en-IE"/>
          </w:rPr>
          <w:t xml:space="preserve">Activity </w:t>
        </w:r>
        <w:r w:rsidR="006711CF" w:rsidRPr="00872130">
          <w:rPr>
            <w:rStyle w:val="Hyperlink"/>
            <w:sz w:val="18"/>
            <w:lang w:val="en-IE"/>
          </w:rPr>
          <w:t>1</w:t>
        </w:r>
        <w:r w:rsidR="00EE7545" w:rsidRPr="00872130">
          <w:rPr>
            <w:rStyle w:val="Hyperlink"/>
            <w:sz w:val="18"/>
            <w:lang w:val="en-IE"/>
          </w:rPr>
          <w:t>7</w:t>
        </w:r>
        <w:r w:rsidR="00872130">
          <w:rPr>
            <w:lang w:val="en-IE"/>
          </w:rPr>
          <w:fldChar w:fldCharType="end"/>
        </w:r>
      </w:ins>
      <w:r w:rsidR="002F7DCA" w:rsidRPr="00E73B40">
        <w:rPr>
          <w:lang w:val="en-IE"/>
        </w:rPr>
        <w:t>)</w:t>
      </w:r>
    </w:p>
    <w:p w14:paraId="148F7D9D" w14:textId="12509B62" w:rsidR="007E4916" w:rsidRPr="00E73B40" w:rsidRDefault="002F7DCA" w:rsidP="00FE10FD">
      <w:pPr>
        <w:pStyle w:val="ListParagraph"/>
        <w:numPr>
          <w:ilvl w:val="0"/>
          <w:numId w:val="23"/>
        </w:numPr>
        <w:rPr>
          <w:lang w:val="en-IE"/>
        </w:rPr>
      </w:pPr>
      <w:r w:rsidRPr="00E73B40">
        <w:rPr>
          <w:lang w:val="en-IE"/>
        </w:rPr>
        <w:t xml:space="preserve">Subtotal: total basket amount </w:t>
      </w:r>
      <w:r w:rsidR="009561BA" w:rsidRPr="00E73B40">
        <w:rPr>
          <w:lang w:val="en-IE"/>
        </w:rPr>
        <w:t xml:space="preserve">to pay now </w:t>
      </w:r>
      <w:r w:rsidRPr="00E73B40">
        <w:rPr>
          <w:lang w:val="en-IE"/>
        </w:rPr>
        <w:t>without VAT value, retrieved from quotation (</w:t>
      </w:r>
      <w:ins w:id="1818"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872130" w:rsidRPr="00872130">
          <w:rPr>
            <w:rStyle w:val="Hyperlink"/>
            <w:sz w:val="18"/>
            <w:lang w:val="en-IE"/>
          </w:rPr>
          <w:t>Activity 17</w:t>
        </w:r>
        <w:r w:rsidR="00872130">
          <w:rPr>
            <w:lang w:val="en-IE"/>
          </w:rPr>
          <w:fldChar w:fldCharType="end"/>
        </w:r>
      </w:ins>
      <w:r w:rsidRPr="00E73B40">
        <w:rPr>
          <w:lang w:val="en-IE"/>
        </w:rPr>
        <w:t>)</w:t>
      </w:r>
    </w:p>
    <w:p w14:paraId="5FD2AE00" w14:textId="7C89202E" w:rsidR="007E4916" w:rsidRPr="00E73B40" w:rsidRDefault="002F7DCA" w:rsidP="00FE10FD">
      <w:pPr>
        <w:pStyle w:val="ListParagraph"/>
        <w:numPr>
          <w:ilvl w:val="0"/>
          <w:numId w:val="23"/>
        </w:numPr>
        <w:rPr>
          <w:lang w:val="en-IE"/>
        </w:rPr>
      </w:pPr>
      <w:r w:rsidRPr="00E73B40">
        <w:rPr>
          <w:lang w:val="en-IE"/>
        </w:rPr>
        <w:t>VAT: VAT value of the total basket amount</w:t>
      </w:r>
      <w:r w:rsidR="009561BA" w:rsidRPr="00E73B40">
        <w:rPr>
          <w:lang w:val="en-IE"/>
        </w:rPr>
        <w:t xml:space="preserve"> to pay now</w:t>
      </w:r>
      <w:r w:rsidRPr="00E73B40">
        <w:rPr>
          <w:lang w:val="en-IE"/>
        </w:rPr>
        <w:t>, retrieved from quotation (</w:t>
      </w:r>
      <w:ins w:id="1819"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872130" w:rsidRPr="00872130">
          <w:rPr>
            <w:rStyle w:val="Hyperlink"/>
            <w:sz w:val="18"/>
            <w:lang w:val="en-IE"/>
          </w:rPr>
          <w:t>Activity 17</w:t>
        </w:r>
        <w:r w:rsidR="00872130">
          <w:rPr>
            <w:lang w:val="en-IE"/>
          </w:rPr>
          <w:fldChar w:fldCharType="end"/>
        </w:r>
      </w:ins>
      <w:r w:rsidRPr="00E73B40">
        <w:rPr>
          <w:lang w:val="en-IE"/>
        </w:rPr>
        <w:t>)</w:t>
      </w:r>
    </w:p>
    <w:p w14:paraId="306A1828" w14:textId="77777777" w:rsidR="007E4916" w:rsidRPr="00E73B40" w:rsidRDefault="007E4916" w:rsidP="00FE10FD">
      <w:pPr>
        <w:pStyle w:val="ListParagraph"/>
        <w:numPr>
          <w:ilvl w:val="0"/>
          <w:numId w:val="23"/>
        </w:numPr>
        <w:rPr>
          <w:lang w:val="en-IE"/>
        </w:rPr>
      </w:pPr>
      <w:r w:rsidRPr="00E73B40">
        <w:rPr>
          <w:lang w:val="en-IE"/>
        </w:rPr>
        <w:t>Total discount: N/A</w:t>
      </w:r>
    </w:p>
    <w:p w14:paraId="712D8E6B" w14:textId="50B8C997" w:rsidR="007E4916" w:rsidRPr="00E73B40" w:rsidRDefault="002F7DCA" w:rsidP="00FE10FD">
      <w:pPr>
        <w:pStyle w:val="ListParagraph"/>
        <w:numPr>
          <w:ilvl w:val="0"/>
          <w:numId w:val="23"/>
        </w:numPr>
        <w:rPr>
          <w:lang w:val="en-IE"/>
        </w:rPr>
      </w:pPr>
      <w:r w:rsidRPr="00E73B40">
        <w:rPr>
          <w:lang w:val="en-IE"/>
        </w:rPr>
        <w:t xml:space="preserve">Mandatory amount to pay now: </w:t>
      </w:r>
      <w:r w:rsidR="00365777" w:rsidRPr="00E73B40">
        <w:rPr>
          <w:lang w:val="en-IE"/>
        </w:rPr>
        <w:t>amount returned by credit vetting validation (</w:t>
      </w:r>
      <w:ins w:id="1820" w:author="Author">
        <w:r w:rsidR="00872130">
          <w:rPr>
            <w:lang w:val="en-IE"/>
          </w:rPr>
          <w:fldChar w:fldCharType="begin"/>
        </w:r>
        <w:r w:rsidR="00872130">
          <w:rPr>
            <w:lang w:val="en-IE"/>
          </w:rPr>
          <w:instrText xml:space="preserve"> HYPERLINK  \l "_Alternate_Activity_18" </w:instrText>
        </w:r>
        <w:r w:rsidR="00872130">
          <w:rPr>
            <w:lang w:val="en-IE"/>
          </w:rPr>
          <w:fldChar w:fldCharType="separate"/>
        </w:r>
        <w:r w:rsidR="00365777" w:rsidRPr="00872130">
          <w:rPr>
            <w:rStyle w:val="Hyperlink"/>
            <w:sz w:val="18"/>
            <w:lang w:val="en-IE"/>
          </w:rPr>
          <w:t xml:space="preserve">Activity </w:t>
        </w:r>
        <w:r w:rsidR="006711CF" w:rsidRPr="00872130">
          <w:rPr>
            <w:rStyle w:val="Hyperlink"/>
            <w:sz w:val="18"/>
            <w:lang w:val="en-IE"/>
          </w:rPr>
          <w:t>1</w:t>
        </w:r>
        <w:r w:rsidR="00F73A86" w:rsidRPr="00872130">
          <w:rPr>
            <w:rStyle w:val="Hyperlink"/>
            <w:sz w:val="18"/>
            <w:lang w:val="en-IE"/>
          </w:rPr>
          <w:t>8</w:t>
        </w:r>
        <w:r w:rsidR="00872130">
          <w:rPr>
            <w:lang w:val="en-IE"/>
          </w:rPr>
          <w:fldChar w:fldCharType="end"/>
        </w:r>
      </w:ins>
      <w:r w:rsidR="00365777" w:rsidRPr="00E73B40">
        <w:rPr>
          <w:lang w:val="en-IE"/>
        </w:rPr>
        <w:t xml:space="preserve">) when the result is </w:t>
      </w:r>
      <w:del w:id="1821" w:author="Author">
        <w:r w:rsidR="00365777" w:rsidRPr="00E73B40" w:rsidDel="00D74A3B">
          <w:rPr>
            <w:lang w:val="en-IE"/>
          </w:rPr>
          <w:delText>Approved with conditions</w:delText>
        </w:r>
      </w:del>
      <w:ins w:id="1822" w:author="Author">
        <w:r w:rsidR="00D74A3B">
          <w:rPr>
            <w:lang w:val="en-IE"/>
          </w:rPr>
          <w:t>Advanced Payment or Deposit</w:t>
        </w:r>
      </w:ins>
      <w:r w:rsidR="00365777" w:rsidRPr="00E73B40">
        <w:rPr>
          <w:lang w:val="en-IE"/>
        </w:rPr>
        <w:t xml:space="preserve">. If there is no mandatory deposit nor advanced payment, this </w:t>
      </w:r>
      <w:r w:rsidR="009561BA" w:rsidRPr="00E73B40">
        <w:rPr>
          <w:lang w:val="en-IE"/>
        </w:rPr>
        <w:t>value is N/A.</w:t>
      </w:r>
    </w:p>
    <w:p w14:paraId="7BBDA18B" w14:textId="79101237" w:rsidR="007E4916" w:rsidDel="0047069B" w:rsidRDefault="007E4916" w:rsidP="00FE10FD">
      <w:pPr>
        <w:pStyle w:val="ListParagraph"/>
        <w:numPr>
          <w:ilvl w:val="0"/>
          <w:numId w:val="23"/>
        </w:numPr>
        <w:rPr>
          <w:del w:id="1823" w:author="Author"/>
          <w:lang w:val="en-IE"/>
        </w:rPr>
      </w:pPr>
      <w:r w:rsidRPr="00E73B40">
        <w:rPr>
          <w:lang w:val="en-IE"/>
        </w:rPr>
        <w:t xml:space="preserve">Multiple pay methods </w:t>
      </w:r>
      <w:r w:rsidR="009561BA" w:rsidRPr="00E73B40">
        <w:rPr>
          <w:lang w:val="en-IE"/>
        </w:rPr>
        <w:t xml:space="preserve">are </w:t>
      </w:r>
      <w:r w:rsidRPr="00E73B40">
        <w:rPr>
          <w:lang w:val="en-IE"/>
        </w:rPr>
        <w:t>allowed</w:t>
      </w:r>
      <w:ins w:id="1824" w:author="Author">
        <w:r w:rsidR="0047069B">
          <w:rPr>
            <w:lang w:val="en-IE"/>
          </w:rPr>
          <w:t xml:space="preserve"> for the entire order, not individual items, and not for recurring payments.</w:t>
        </w:r>
      </w:ins>
    </w:p>
    <w:p w14:paraId="6BE07B10" w14:textId="7588C8AD" w:rsidR="00E66272" w:rsidRPr="0047069B" w:rsidRDefault="00941C52" w:rsidP="00FE10FD">
      <w:pPr>
        <w:pStyle w:val="ListParagraph"/>
        <w:numPr>
          <w:ilvl w:val="0"/>
          <w:numId w:val="23"/>
        </w:numPr>
        <w:rPr>
          <w:ins w:id="1825" w:author="Author"/>
          <w:lang w:val="en-IE"/>
        </w:rPr>
      </w:pPr>
      <w:ins w:id="1826" w:author="Author">
        <w:del w:id="1827" w:author="Author">
          <w:r w:rsidRPr="0047069B" w:rsidDel="00D6078C">
            <w:rPr>
              <w:lang w:val="en-IE"/>
            </w:rPr>
            <w:delText>Vouchers</w:delText>
          </w:r>
          <w:r w:rsidR="008C5E4A" w:rsidRPr="0047069B" w:rsidDel="00D6078C">
            <w:rPr>
              <w:lang w:val="en-IE"/>
            </w:rPr>
            <w:delText xml:space="preserve"> </w:delText>
          </w:r>
        </w:del>
      </w:ins>
      <w:del w:id="1828" w:author="Author">
        <w:r w:rsidR="00E66272" w:rsidRPr="0047069B" w:rsidDel="00D6078C">
          <w:rPr>
            <w:lang w:val="en-IE"/>
          </w:rPr>
          <w:delText>are allowed</w:delText>
        </w:r>
      </w:del>
    </w:p>
    <w:p w14:paraId="4BD44ED4" w14:textId="5F6311EF" w:rsidR="004441B3" w:rsidRDefault="004441B3" w:rsidP="00FE10FD">
      <w:pPr>
        <w:pStyle w:val="ListParagraph"/>
        <w:numPr>
          <w:ilvl w:val="0"/>
          <w:numId w:val="23"/>
        </w:numPr>
        <w:rPr>
          <w:ins w:id="1829" w:author="Author"/>
          <w:lang w:val="en-IE"/>
        </w:rPr>
      </w:pPr>
      <w:ins w:id="1830" w:author="Author">
        <w:r w:rsidRPr="00E73B40">
          <w:rPr>
            <w:lang w:val="en-IE"/>
          </w:rPr>
          <w:t xml:space="preserve">Loyalty points will be deduced </w:t>
        </w:r>
        <w:del w:id="1831" w:author="Author">
          <w:r w:rsidRPr="00E73B40" w:rsidDel="006A643B">
            <w:rPr>
              <w:lang w:val="en-IE"/>
            </w:rPr>
            <w:delText>once</w:delText>
          </w:r>
        </w:del>
        <w:r w:rsidR="006A643B">
          <w:rPr>
            <w:lang w:val="en-IE"/>
          </w:rPr>
          <w:t>before</w:t>
        </w:r>
        <w:r w:rsidRPr="00E73B40">
          <w:rPr>
            <w:lang w:val="en-IE"/>
          </w:rPr>
          <w:t xml:space="preserve"> the payment is made.</w:t>
        </w:r>
        <w:r w:rsidR="005E6366">
          <w:rPr>
            <w:lang w:val="en-IE"/>
          </w:rPr>
          <w:t xml:space="preserve"> After success, even if the payment is only with loyalty points, this must be passed to POS for an invoice to be printed and handled to the Customer.</w:t>
        </w:r>
      </w:ins>
    </w:p>
    <w:p w14:paraId="2871EC26" w14:textId="5057F897" w:rsidR="00D30529" w:rsidRPr="00E73B40" w:rsidRDefault="00D30529" w:rsidP="00FE10FD">
      <w:pPr>
        <w:pStyle w:val="ListParagraph"/>
        <w:numPr>
          <w:ilvl w:val="0"/>
          <w:numId w:val="23"/>
        </w:numPr>
        <w:rPr>
          <w:lang w:val="en-IE"/>
        </w:rPr>
      </w:pPr>
      <w:ins w:id="1832" w:author="Author">
        <w:r>
          <w:rPr>
            <w:lang w:val="en-IE"/>
          </w:rPr>
          <w:t>Top up vouchers information’s are sent to the POS for printing.</w:t>
        </w:r>
      </w:ins>
    </w:p>
    <w:p w14:paraId="42EFEA91" w14:textId="77777777" w:rsidR="009561BA" w:rsidRPr="00E73B40" w:rsidRDefault="007E4916" w:rsidP="00FE10FD">
      <w:pPr>
        <w:pStyle w:val="ListParagraph"/>
        <w:numPr>
          <w:ilvl w:val="0"/>
          <w:numId w:val="23"/>
        </w:numPr>
        <w:rPr>
          <w:lang w:val="en-IE"/>
        </w:rPr>
      </w:pPr>
      <w:r w:rsidRPr="00E73B40">
        <w:rPr>
          <w:lang w:val="en-IE"/>
        </w:rPr>
        <w:t xml:space="preserve">Allowed pay methods: </w:t>
      </w:r>
    </w:p>
    <w:p w14:paraId="34EB494F" w14:textId="19C42FC2" w:rsidR="007E4916" w:rsidRPr="00E73B40" w:rsidRDefault="007E4916" w:rsidP="00FE10FD">
      <w:pPr>
        <w:pStyle w:val="ListParagraph"/>
        <w:numPr>
          <w:ilvl w:val="1"/>
          <w:numId w:val="23"/>
        </w:numPr>
        <w:rPr>
          <w:lang w:val="en-IE"/>
        </w:rPr>
      </w:pPr>
      <w:r w:rsidRPr="00E73B40">
        <w:rPr>
          <w:lang w:val="en-IE"/>
        </w:rPr>
        <w:t>Pay now</w:t>
      </w:r>
      <w:ins w:id="1833" w:author="Author">
        <w:r w:rsidR="004C2CEC" w:rsidRPr="00E73B40">
          <w:rPr>
            <w:lang w:val="en-IE"/>
          </w:rPr>
          <w:t>: If adding a New Line, Mobil</w:t>
        </w:r>
        <w:r w:rsidR="00CB41C8">
          <w:rPr>
            <w:lang w:val="en-IE"/>
          </w:rPr>
          <w:t>e</w:t>
        </w:r>
        <w:r w:rsidR="004C2CEC" w:rsidRPr="00E73B40">
          <w:rPr>
            <w:lang w:val="en-IE"/>
          </w:rPr>
          <w:t xml:space="preserve"> or Fix</w:t>
        </w:r>
        <w:r w:rsidR="00CB41C8">
          <w:rPr>
            <w:lang w:val="en-IE"/>
          </w:rPr>
          <w:t>ed</w:t>
        </w:r>
        <w:r w:rsidR="004C2CEC" w:rsidRPr="00E73B40">
          <w:rPr>
            <w:lang w:val="en-IE"/>
          </w:rPr>
          <w:t xml:space="preserve">, it </w:t>
        </w:r>
        <w:r w:rsidR="00C15473">
          <w:rPr>
            <w:lang w:val="en-IE"/>
          </w:rPr>
          <w:t>is not</w:t>
        </w:r>
        <w:r w:rsidR="004C2CEC" w:rsidRPr="00E73B40">
          <w:rPr>
            <w:lang w:val="en-IE"/>
          </w:rPr>
          <w:t xml:space="preserve"> possible to receive payments by Cash or by Gift Cards.</w:t>
        </w:r>
      </w:ins>
    </w:p>
    <w:p w14:paraId="41682042" w14:textId="7A11E385" w:rsidR="007E4916" w:rsidRPr="00E73B40" w:rsidRDefault="009561BA" w:rsidP="00FE10FD">
      <w:pPr>
        <w:pStyle w:val="ListParagraph"/>
        <w:numPr>
          <w:ilvl w:val="1"/>
          <w:numId w:val="23"/>
        </w:numPr>
        <w:rPr>
          <w:lang w:val="en-IE"/>
        </w:rPr>
      </w:pPr>
      <w:r w:rsidRPr="00E73B40">
        <w:rPr>
          <w:lang w:val="en-IE"/>
        </w:rPr>
        <w:t>Pay on bill: this method is only available if, at least, one product/offer in the basket allows it (this configuration is obtained from MEC).</w:t>
      </w:r>
      <w:r w:rsidR="00561C95" w:rsidRPr="00E73B40">
        <w:rPr>
          <w:lang w:val="en-IE"/>
        </w:rPr>
        <w:t xml:space="preserve"> In this case, the maximum allowed value to pay on bill corresponds to the sum of prices/costs of all products/offers in the basket that allow this method.</w:t>
      </w:r>
      <w:ins w:id="1834" w:author="Author">
        <w:r w:rsidR="0071703F">
          <w:rPr>
            <w:lang w:val="en-IE"/>
          </w:rPr>
          <w:t xml:space="preserve"> </w:t>
        </w:r>
        <w:r w:rsidR="0071703F">
          <w:t xml:space="preserve">If a Customer is less than 3 months old (information that UFE gets from BSS), than in UFE we will not present the option Pay on Bill. </w:t>
        </w:r>
      </w:ins>
    </w:p>
    <w:p w14:paraId="00A353BD" w14:textId="75133A03" w:rsidR="007A32EE" w:rsidRPr="00E73B40" w:rsidRDefault="007A32EE" w:rsidP="00FE10FD">
      <w:pPr>
        <w:pStyle w:val="ListParagraph"/>
        <w:numPr>
          <w:ilvl w:val="0"/>
          <w:numId w:val="23"/>
        </w:numPr>
        <w:rPr>
          <w:lang w:val="en-IE"/>
        </w:rPr>
      </w:pPr>
      <w:r w:rsidRPr="00E73B40">
        <w:rPr>
          <w:lang w:val="en-IE"/>
        </w:rPr>
        <w:t>For known customers who do not have a registered payment card, a button will be available</w:t>
      </w:r>
      <w:r w:rsidR="00107779" w:rsidRPr="00E73B40">
        <w:rPr>
          <w:lang w:val="en-IE"/>
        </w:rPr>
        <w:t xml:space="preserve"> at store</w:t>
      </w:r>
      <w:r w:rsidRPr="00E73B40">
        <w:rPr>
          <w:lang w:val="en-IE"/>
        </w:rPr>
        <w:t xml:space="preserve"> that will allow them to save their card for future use.</w:t>
      </w:r>
    </w:p>
    <w:p w14:paraId="3D700D7E" w14:textId="365671ED" w:rsidR="00016E72" w:rsidRPr="00E73B40" w:rsidDel="00F14E20" w:rsidRDefault="00016E72" w:rsidP="00FE10FD">
      <w:pPr>
        <w:pStyle w:val="ListParagraph"/>
        <w:numPr>
          <w:ilvl w:val="0"/>
          <w:numId w:val="23"/>
        </w:numPr>
        <w:rPr>
          <w:ins w:id="1835" w:author="Author"/>
          <w:del w:id="1836" w:author="Author"/>
          <w:lang w:val="en-IE"/>
        </w:rPr>
      </w:pPr>
      <w:r w:rsidRPr="00E73B40">
        <w:rPr>
          <w:lang w:val="en-IE"/>
        </w:rPr>
        <w:t xml:space="preserve">When saving the payment request on UFE to be handled on POS (see </w:t>
      </w:r>
      <w:r w:rsidRPr="00E73B40">
        <w:rPr>
          <w:i/>
          <w:lang w:val="en-IE"/>
        </w:rPr>
        <w:t>BS #1: Pay at Store</w:t>
      </w:r>
      <w:r w:rsidRPr="00E73B40">
        <w:rPr>
          <w:lang w:val="en-IE"/>
        </w:rPr>
        <w:t xml:space="preserve"> description on [5] for further details), UFE automatically saves the Sales process internally, according to </w:t>
      </w:r>
      <w:r w:rsidRPr="00E73B40">
        <w:rPr>
          <w:i/>
          <w:lang w:val="en-IE"/>
        </w:rPr>
        <w:t>FEAT #1: Save process</w:t>
      </w:r>
      <w:r w:rsidRPr="00E73B40">
        <w:rPr>
          <w:lang w:val="en-IE"/>
        </w:rPr>
        <w:t xml:space="preserve"> in this document. With that, if the user lose the process because any external error, he can recover it and proceed with it.</w:t>
      </w:r>
    </w:p>
    <w:p w14:paraId="59DC0F01" w14:textId="64D49670" w:rsidR="000E6E19" w:rsidRPr="00C96053" w:rsidRDefault="000E6E19" w:rsidP="00FE10FD">
      <w:pPr>
        <w:pStyle w:val="ListParagraph"/>
        <w:numPr>
          <w:ilvl w:val="0"/>
          <w:numId w:val="23"/>
        </w:numPr>
        <w:rPr>
          <w:ins w:id="1837" w:author="Author"/>
          <w:sz w:val="16"/>
          <w:lang w:val="en-IE"/>
        </w:rPr>
      </w:pPr>
      <w:ins w:id="1838" w:author="Author">
        <w:del w:id="1839" w:author="Author">
          <w:r w:rsidRPr="00E73B40" w:rsidDel="00F14E20">
            <w:rPr>
              <w:lang w:val="en-IE"/>
            </w:rPr>
            <w:delText xml:space="preserve">UFE will submit the Order and will also send </w:delText>
          </w:r>
          <w:r w:rsidRPr="00C96053" w:rsidDel="00F14E20">
            <w:rPr>
              <w:lang w:val="en-IE"/>
            </w:rPr>
            <w:delText xml:space="preserve">the </w:delText>
          </w:r>
          <w:r w:rsidR="00CE0120" w:rsidRPr="00C96053" w:rsidDel="00F14E20">
            <w:rPr>
              <w:color w:val="auto"/>
              <w:lang w:val="en-IE" w:eastAsia="en-US"/>
            </w:rPr>
            <w:delText>DMAAS</w:delText>
          </w:r>
          <w:r w:rsidR="00CE0120" w:rsidDel="00F14E20">
            <w:rPr>
              <w:color w:val="auto"/>
              <w:sz w:val="20"/>
              <w:lang w:val="en-IE" w:eastAsia="en-US"/>
            </w:rPr>
            <w:delText xml:space="preserve"> document ID </w:delText>
          </w:r>
          <w:r w:rsidRPr="00E73B40" w:rsidDel="00F14E20">
            <w:rPr>
              <w:lang w:val="en-IE"/>
            </w:rPr>
            <w:delText>Contract ID to Ordering, if applicable.</w:delText>
          </w:r>
        </w:del>
      </w:ins>
    </w:p>
    <w:p w14:paraId="07F7A0BE" w14:textId="3A66E08F" w:rsidR="00C96053" w:rsidRPr="00BF323D" w:rsidRDefault="00C96053" w:rsidP="00FE10FD">
      <w:pPr>
        <w:pStyle w:val="ListParagraph"/>
        <w:numPr>
          <w:ilvl w:val="0"/>
          <w:numId w:val="23"/>
        </w:numPr>
        <w:rPr>
          <w:ins w:id="1840" w:author="Author"/>
          <w:sz w:val="16"/>
          <w:lang w:val="en-IE"/>
        </w:rPr>
      </w:pPr>
      <w:ins w:id="1841" w:author="Author">
        <w:r w:rsidRPr="00C96053">
          <w:rPr>
            <w:color w:val="auto"/>
            <w:lang w:val="en-IE" w:eastAsia="en-US"/>
          </w:rPr>
          <w:t xml:space="preserve">Pay by direct debit will be mandatory in the scenarios of a </w:t>
        </w:r>
        <w:r>
          <w:rPr>
            <w:color w:val="auto"/>
            <w:lang w:val="en-IE" w:eastAsia="en-US"/>
          </w:rPr>
          <w:t xml:space="preserve">mobile or fixed </w:t>
        </w:r>
        <w:r w:rsidRPr="00C96053">
          <w:rPr>
            <w:color w:val="auto"/>
            <w:lang w:val="en-IE" w:eastAsia="en-US"/>
          </w:rPr>
          <w:t>offer</w:t>
        </w:r>
        <w:r>
          <w:rPr>
            <w:color w:val="auto"/>
            <w:lang w:val="en-IE" w:eastAsia="en-US"/>
          </w:rPr>
          <w:t>.</w:t>
        </w:r>
      </w:ins>
    </w:p>
    <w:p w14:paraId="30C2237A" w14:textId="436D1CAA" w:rsidR="00BF323D" w:rsidRPr="00C96053" w:rsidRDefault="00BF323D" w:rsidP="00FE10FD">
      <w:pPr>
        <w:pStyle w:val="ListParagraph"/>
        <w:numPr>
          <w:ilvl w:val="0"/>
          <w:numId w:val="23"/>
        </w:numPr>
        <w:rPr>
          <w:sz w:val="16"/>
          <w:lang w:val="en-IE"/>
        </w:rPr>
      </w:pPr>
      <w:ins w:id="1842" w:author="Author">
        <w:r>
          <w:rPr>
            <w:color w:val="auto"/>
            <w:lang w:val="en-IE" w:eastAsia="en-US"/>
          </w:rPr>
          <w:t>In case of click and collect (store delivery flow), UFE will show with the warning message WM_SAL_2</w:t>
        </w:r>
      </w:ins>
      <w:r w:rsidR="00E96253">
        <w:rPr>
          <w:color w:val="auto"/>
          <w:lang w:val="en-IE" w:eastAsia="en-US"/>
        </w:rPr>
        <w:t>4</w:t>
      </w:r>
      <w:ins w:id="1843" w:author="Author">
        <w:r>
          <w:rPr>
            <w:color w:val="auto"/>
            <w:lang w:val="en-IE" w:eastAsia="en-US"/>
          </w:rPr>
          <w:t xml:space="preserve"> the basket ID which the Customer must use to collect his order.</w:t>
        </w:r>
      </w:ins>
    </w:p>
    <w:p w14:paraId="357F4FDF" w14:textId="29442D1E" w:rsidR="00BF6397" w:rsidRPr="00E73B40" w:rsidRDefault="00BF6397" w:rsidP="00BF6397">
      <w:pPr>
        <w:pStyle w:val="Heading4"/>
        <w:rPr>
          <w:lang w:val="en-IE"/>
        </w:rPr>
      </w:pPr>
      <w:r w:rsidRPr="00E73B40">
        <w:rPr>
          <w:lang w:val="en-IE"/>
        </w:rPr>
        <w:lastRenderedPageBreak/>
        <w:t xml:space="preserve">Phase </w:t>
      </w:r>
      <w:r w:rsidR="00AE1F6A">
        <w:rPr>
          <w:lang w:val="en-IE"/>
        </w:rPr>
        <w:t>X</w:t>
      </w:r>
      <w:r w:rsidR="00AE1F6A" w:rsidRPr="00E73B40">
        <w:rPr>
          <w:lang w:val="en-IE"/>
        </w:rPr>
        <w:t xml:space="preserve"> </w:t>
      </w:r>
      <w:r w:rsidRPr="00E73B40">
        <w:rPr>
          <w:lang w:val="en-IE"/>
        </w:rPr>
        <w:t>– Finalization</w:t>
      </w:r>
    </w:p>
    <w:p w14:paraId="6F5FCA24" w14:textId="3BB96762" w:rsidR="00176B87" w:rsidRPr="00E73B40" w:rsidRDefault="00176B87" w:rsidP="00176B87">
      <w:pPr>
        <w:pStyle w:val="Heading5"/>
        <w:keepNext/>
        <w:rPr>
          <w:lang w:val="en-IE"/>
        </w:rPr>
      </w:pPr>
      <w:bookmarkStart w:id="1844" w:name="_Activity_24_»"/>
      <w:bookmarkEnd w:id="1844"/>
      <w:r w:rsidRPr="00E73B40">
        <w:rPr>
          <w:lang w:val="en-IE"/>
        </w:rPr>
        <w:t xml:space="preserve">Activity </w:t>
      </w:r>
      <w:r w:rsidR="00B870C9" w:rsidRPr="00E73B40">
        <w:rPr>
          <w:lang w:val="en-IE"/>
        </w:rPr>
        <w:t>2</w:t>
      </w:r>
      <w:r w:rsidR="00045961">
        <w:rPr>
          <w:lang w:val="en-IE"/>
        </w:rPr>
        <w:t>4</w:t>
      </w:r>
      <w:r w:rsidR="00B870C9" w:rsidRPr="00E73B40">
        <w:rPr>
          <w:lang w:val="en-IE"/>
        </w:rPr>
        <w:t xml:space="preserve"> </w:t>
      </w:r>
      <w:r w:rsidRPr="00E73B40">
        <w:rPr>
          <w:lang w:val="en-IE"/>
        </w:rPr>
        <w:t>» Submit</w:t>
      </w:r>
    </w:p>
    <w:tbl>
      <w:tblPr>
        <w:tblStyle w:val="CelFocus1"/>
        <w:tblW w:w="0" w:type="auto"/>
        <w:tblLook w:val="04A0" w:firstRow="1" w:lastRow="0" w:firstColumn="1" w:lastColumn="0" w:noHBand="0" w:noVBand="1"/>
      </w:tblPr>
      <w:tblGrid>
        <w:gridCol w:w="1522"/>
        <w:gridCol w:w="4042"/>
        <w:gridCol w:w="4028"/>
      </w:tblGrid>
      <w:tr w:rsidR="00176B87" w:rsidRPr="00E73B40" w14:paraId="0875B103" w14:textId="77777777" w:rsidTr="00B2669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8DAAEEE" w14:textId="77777777" w:rsidR="00176B87" w:rsidRPr="00E73B40" w:rsidRDefault="00176B87" w:rsidP="00B26694">
            <w:pPr>
              <w:jc w:val="left"/>
              <w:rPr>
                <w:b w:val="0"/>
                <w:sz w:val="20"/>
                <w:szCs w:val="20"/>
                <w:lang w:val="en-IE"/>
              </w:rPr>
            </w:pPr>
            <w:r w:rsidRPr="00E73B40">
              <w:rPr>
                <w:sz w:val="20"/>
                <w:szCs w:val="20"/>
                <w:lang w:val="en-IE"/>
              </w:rPr>
              <w:t>Activity Specification</w:t>
            </w:r>
          </w:p>
        </w:tc>
      </w:tr>
      <w:tr w:rsidR="00176B87" w:rsidRPr="00E73B40" w14:paraId="589E10CE" w14:textId="77777777" w:rsidTr="00B26694">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6147DAF" w14:textId="77777777" w:rsidR="00176B87" w:rsidRPr="00E73B40" w:rsidRDefault="00176B87" w:rsidP="00B26694">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B2661E3"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A862DF7"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176B87" w:rsidRPr="00E73B40" w14:paraId="7FFE7641" w14:textId="77777777" w:rsidTr="00B26694">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2F791E4" w14:textId="77777777" w:rsidR="00176B87" w:rsidRPr="00E73B40" w:rsidRDefault="00176B87" w:rsidP="00B26694">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EA4B69D"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176B87" w:rsidRPr="00E73B40" w14:paraId="409F8E87"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00B97EB" w14:textId="77777777" w:rsidR="00176B87" w:rsidRPr="00E73B40" w:rsidRDefault="00176B87" w:rsidP="00B26694">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E63B3F6" w14:textId="032138E5" w:rsidR="00176B87" w:rsidRPr="00E73B40" w:rsidRDefault="00176B87" w:rsidP="00176B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Depending on the scenario, the final submit of the Sales process can occur at one of the following screens:</w:t>
            </w:r>
          </w:p>
          <w:p w14:paraId="0960E497" w14:textId="6B936303" w:rsidR="00502095" w:rsidRPr="00E73B40" w:rsidRDefault="00176B87"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Confirmation step</w:t>
            </w:r>
          </w:p>
          <w:p w14:paraId="37CFF966" w14:textId="6CECB12A" w:rsidR="00176B87" w:rsidRPr="00E73B40" w:rsidRDefault="00176B87"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Payment step</w:t>
            </w:r>
          </w:p>
        </w:tc>
      </w:tr>
      <w:tr w:rsidR="00176B87" w:rsidRPr="00E73B40" w14:paraId="5FBFDECD"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42BAE07" w14:textId="151F4D7F" w:rsidR="00176B87" w:rsidRPr="00E73B40" w:rsidRDefault="00176B87" w:rsidP="00B26694">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430FF2F" w14:textId="77777777" w:rsidR="00176B87" w:rsidRPr="00E73B40" w:rsidRDefault="0096560E"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finalizes the basket. </w:t>
            </w:r>
          </w:p>
          <w:p w14:paraId="76BA9074" w14:textId="6770741C" w:rsidR="0096560E" w:rsidRPr="00E73B40" w:rsidDel="007B53AF" w:rsidRDefault="0096560E"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45" w:author="Author"/>
                <w:color w:val="auto"/>
                <w:sz w:val="20"/>
                <w:szCs w:val="20"/>
                <w:lang w:val="en-IE"/>
              </w:rPr>
            </w:pPr>
            <w:r w:rsidRPr="00E73B40">
              <w:rPr>
                <w:color w:val="auto"/>
                <w:sz w:val="20"/>
                <w:szCs w:val="20"/>
                <w:lang w:val="en-IE"/>
              </w:rPr>
              <w:t xml:space="preserve">Depending on the scenario (detailed on the following steps), UFE </w:t>
            </w:r>
            <w:del w:id="1846" w:author="Author">
              <w:r w:rsidRPr="00E73B40" w:rsidDel="007B53AF">
                <w:rPr>
                  <w:color w:val="auto"/>
                  <w:sz w:val="20"/>
                  <w:szCs w:val="20"/>
                  <w:lang w:val="en-IE"/>
                </w:rPr>
                <w:delText>performs the following actions:</w:delText>
              </w:r>
            </w:del>
          </w:p>
          <w:p w14:paraId="3EB5C07D" w14:textId="37162404" w:rsidR="0096560E" w:rsidRPr="00E73B40" w:rsidDel="007B53AF" w:rsidRDefault="0096560E" w:rsidP="00FE10FD">
            <w:pPr>
              <w:pStyle w:val="TableText"/>
              <w:keepNext/>
              <w:numPr>
                <w:ilvl w:val="0"/>
                <w:numId w:val="25"/>
              </w:numPr>
              <w:spacing w:line="240" w:lineRule="exact"/>
              <w:cnfStyle w:val="000000000000" w:firstRow="0" w:lastRow="0" w:firstColumn="0" w:lastColumn="0" w:oddVBand="0" w:evenVBand="0" w:oddHBand="0" w:evenHBand="0" w:firstRowFirstColumn="0" w:firstRowLastColumn="0" w:lastRowFirstColumn="0" w:lastRowLastColumn="0"/>
              <w:rPr>
                <w:del w:id="1847" w:author="Author"/>
                <w:color w:val="auto"/>
                <w:sz w:val="20"/>
                <w:szCs w:val="20"/>
                <w:lang w:val="en-IE"/>
              </w:rPr>
            </w:pPr>
            <w:del w:id="1848" w:author="Author">
              <w:r w:rsidRPr="00E73B40" w:rsidDel="007B53AF">
                <w:rPr>
                  <w:color w:val="auto"/>
                  <w:sz w:val="20"/>
                  <w:szCs w:val="20"/>
                  <w:lang w:val="en-IE"/>
                </w:rPr>
                <w:delText>Create customer</w:delText>
              </w:r>
            </w:del>
          </w:p>
          <w:p w14:paraId="502A150B" w14:textId="6CD17D30"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49" w:author="Author"/>
                <w:color w:val="auto"/>
                <w:sz w:val="20"/>
                <w:szCs w:val="20"/>
                <w:lang w:val="en-IE"/>
              </w:rPr>
            </w:pPr>
            <w:del w:id="1850" w:author="Author">
              <w:r w:rsidRPr="00E73B40" w:rsidDel="007B53AF">
                <w:rPr>
                  <w:color w:val="auto"/>
                  <w:sz w:val="20"/>
                  <w:szCs w:val="20"/>
                  <w:lang w:val="en-IE"/>
                </w:rPr>
                <w:delText>Create billing profile</w:delText>
              </w:r>
            </w:del>
            <w:ins w:id="1851" w:author="Author">
              <w:r w:rsidR="007B53AF">
                <w:rPr>
                  <w:color w:val="auto"/>
                  <w:sz w:val="20"/>
                  <w:szCs w:val="20"/>
                  <w:lang w:val="en-IE"/>
                </w:rPr>
                <w:t>will submit the order (details in step below).</w:t>
              </w:r>
            </w:ins>
          </w:p>
          <w:p w14:paraId="161F270C" w14:textId="5D9B6176"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52" w:author="Author"/>
                <w:color w:val="auto"/>
                <w:sz w:val="20"/>
                <w:szCs w:val="20"/>
                <w:lang w:val="en-IE"/>
              </w:rPr>
            </w:pPr>
            <w:del w:id="1853" w:author="Author">
              <w:r w:rsidRPr="00E73B40" w:rsidDel="007B53AF">
                <w:rPr>
                  <w:color w:val="auto"/>
                  <w:sz w:val="20"/>
                  <w:szCs w:val="20"/>
                  <w:lang w:val="en-IE"/>
                </w:rPr>
                <w:delText xml:space="preserve">Submit order </w:delText>
              </w:r>
            </w:del>
            <w:ins w:id="1854" w:author="Author">
              <w:del w:id="1855" w:author="Author">
                <w:r w:rsidR="00354707" w:rsidDel="007B53AF">
                  <w:rPr>
                    <w:color w:val="auto"/>
                    <w:sz w:val="20"/>
                    <w:szCs w:val="20"/>
                    <w:lang w:val="en-IE"/>
                  </w:rPr>
                  <w:delText>(detailed in step below)</w:delText>
                </w:r>
              </w:del>
            </w:ins>
            <w:del w:id="1856" w:author="Author">
              <w:r w:rsidRPr="00E73B40" w:rsidDel="007B53AF">
                <w:rPr>
                  <w:color w:val="auto"/>
                  <w:sz w:val="20"/>
                  <w:szCs w:val="20"/>
                  <w:lang w:val="en-IE"/>
                </w:rPr>
                <w:delText>with:</w:delText>
              </w:r>
            </w:del>
          </w:p>
          <w:p w14:paraId="51B19C04" w14:textId="2CF6E6E7"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57" w:author="Author"/>
                <w:color w:val="auto"/>
                <w:sz w:val="20"/>
                <w:szCs w:val="20"/>
                <w:lang w:val="en-IE"/>
              </w:rPr>
            </w:pPr>
            <w:del w:id="1858" w:author="Author">
              <w:r w:rsidRPr="00E73B40" w:rsidDel="007B53AF">
                <w:rPr>
                  <w:color w:val="auto"/>
                  <w:sz w:val="20"/>
                  <w:szCs w:val="20"/>
                  <w:lang w:val="en-IE"/>
                </w:rPr>
                <w:delText>Subscriptions activations</w:delText>
              </w:r>
            </w:del>
          </w:p>
          <w:p w14:paraId="189F8B79" w14:textId="1704E923" w:rsidR="00064931" w:rsidRPr="00E73B40" w:rsidDel="007B53AF" w:rsidRDefault="00064931"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59" w:author="Author"/>
                <w:color w:val="auto"/>
                <w:sz w:val="20"/>
                <w:szCs w:val="20"/>
                <w:lang w:val="en-IE"/>
              </w:rPr>
            </w:pPr>
            <w:del w:id="1860" w:author="Author">
              <w:r w:rsidRPr="00E73B40" w:rsidDel="007B53AF">
                <w:rPr>
                  <w:color w:val="auto"/>
                  <w:sz w:val="20"/>
                  <w:szCs w:val="20"/>
                  <w:lang w:val="en-IE"/>
                </w:rPr>
                <w:delText>Accepted NBA campaigns IDs</w:delText>
              </w:r>
            </w:del>
          </w:p>
          <w:p w14:paraId="18DCD8B4" w14:textId="26B249F6"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61" w:author="Author"/>
                <w:color w:val="auto"/>
                <w:sz w:val="20"/>
                <w:szCs w:val="20"/>
                <w:lang w:val="en-IE"/>
              </w:rPr>
            </w:pPr>
            <w:del w:id="1862" w:author="Author">
              <w:r w:rsidRPr="00E73B40" w:rsidDel="007B53AF">
                <w:rPr>
                  <w:color w:val="auto"/>
                  <w:sz w:val="20"/>
                  <w:szCs w:val="20"/>
                  <w:lang w:val="en-IE"/>
                </w:rPr>
                <w:delText>Installation scheduling</w:delText>
              </w:r>
            </w:del>
          </w:p>
          <w:p w14:paraId="73AA1A4D" w14:textId="0080EB5A" w:rsidR="0096560E" w:rsidRPr="00E73B40" w:rsidRDefault="001D0E98"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863" w:author="Author">
              <w:r w:rsidDel="007B53AF">
                <w:rPr>
                  <w:color w:val="auto"/>
                  <w:sz w:val="20"/>
                  <w:szCs w:val="20"/>
                  <w:lang w:val="en-IE"/>
                </w:rPr>
                <w:delText>Delivery</w:delText>
              </w:r>
              <w:r w:rsidRPr="00E73B40" w:rsidDel="007B53AF">
                <w:rPr>
                  <w:color w:val="auto"/>
                  <w:sz w:val="20"/>
                  <w:szCs w:val="20"/>
                  <w:lang w:val="en-IE"/>
                </w:rPr>
                <w:delText xml:space="preserve"> </w:delText>
              </w:r>
              <w:r w:rsidR="0096560E" w:rsidRPr="00E73B40" w:rsidDel="007B53AF">
                <w:rPr>
                  <w:color w:val="auto"/>
                  <w:sz w:val="20"/>
                  <w:szCs w:val="20"/>
                  <w:lang w:val="en-IE"/>
                </w:rPr>
                <w:delText>details</w:delText>
              </w:r>
            </w:del>
          </w:p>
        </w:tc>
      </w:tr>
      <w:tr w:rsidR="00D154C7" w:rsidRPr="00E73B40" w14:paraId="7CECBA94"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ED34ECA" w14:textId="6B722670" w:rsidR="00D154C7" w:rsidRPr="00E73B40" w:rsidRDefault="00D154C7" w:rsidP="00B26694">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B827FEF" w14:textId="77777777" w:rsidR="00D154C7" w:rsidRPr="00E73B40" w:rsidRDefault="00D154C7" w:rsidP="00B26694">
            <w:pPr>
              <w:pStyle w:val="TableText"/>
              <w:keepNext/>
              <w:tabs>
                <w:tab w:val="left" w:pos="567"/>
              </w:tabs>
              <w:spacing w:line="240" w:lineRule="exact"/>
              <w:rPr>
                <w:color w:val="auto"/>
                <w:sz w:val="20"/>
                <w:szCs w:val="20"/>
                <w:lang w:val="en-IE"/>
              </w:rPr>
            </w:pPr>
          </w:p>
        </w:tc>
        <w:tc>
          <w:tcPr>
            <w:tcW w:w="4042" w:type="dxa"/>
            <w:shd w:val="clear" w:color="auto" w:fill="D8D7D5"/>
          </w:tcPr>
          <w:p w14:paraId="0872EAE4" w14:textId="77777777" w:rsidR="00D154C7" w:rsidRPr="00E73B40" w:rsidRDefault="00D154C7" w:rsidP="00B2669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3BA9D211" w14:textId="77777777" w:rsidR="00D154C7" w:rsidRPr="00E73B40" w:rsidRDefault="00D154C7" w:rsidP="00B2669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154C7" w:rsidRPr="00E73B40" w14:paraId="32B12D3A"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E376B3" w14:textId="77777777" w:rsidR="00D154C7" w:rsidRPr="00E73B40" w:rsidRDefault="00D154C7" w:rsidP="005F2839">
            <w:pPr>
              <w:pStyle w:val="TableText"/>
              <w:keepNext/>
              <w:tabs>
                <w:tab w:val="left" w:pos="567"/>
              </w:tabs>
              <w:spacing w:line="240" w:lineRule="exact"/>
              <w:rPr>
                <w:color w:val="auto"/>
                <w:sz w:val="20"/>
                <w:szCs w:val="20"/>
                <w:lang w:val="en-IE"/>
              </w:rPr>
            </w:pPr>
          </w:p>
        </w:tc>
        <w:tc>
          <w:tcPr>
            <w:tcW w:w="4042" w:type="dxa"/>
          </w:tcPr>
          <w:p w14:paraId="4F02DF49" w14:textId="266B033F" w:rsidR="00D154C7" w:rsidRPr="00E73B40"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Pr>
                <w:color w:val="439782"/>
                <w:sz w:val="20"/>
                <w:szCs w:val="18"/>
                <w:lang w:val="en-IE" w:eastAsia="en-US"/>
              </w:rPr>
              <w:t>4a</w:t>
            </w:r>
            <w:r w:rsidRPr="00E73B40">
              <w:rPr>
                <w:color w:val="439782"/>
                <w:sz w:val="20"/>
                <w:szCs w:val="18"/>
                <w:lang w:val="en-IE" w:eastAsia="en-US"/>
              </w:rPr>
              <w:t>. Submit order</w:t>
            </w:r>
          </w:p>
          <w:p w14:paraId="2ACE7F39" w14:textId="62A94EB2" w:rsidR="00D154C7"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64" w:author="Author"/>
                <w:color w:val="auto"/>
                <w:sz w:val="20"/>
                <w:szCs w:val="18"/>
                <w:lang w:val="en-IE" w:eastAsia="en-US"/>
              </w:rPr>
            </w:pPr>
            <w:del w:id="1865" w:author="Author">
              <w:r w:rsidRPr="00E73B40" w:rsidDel="00354707">
                <w:rPr>
                  <w:color w:val="auto"/>
                  <w:sz w:val="20"/>
                  <w:szCs w:val="18"/>
                  <w:lang w:val="en-IE" w:eastAsia="en-US"/>
                </w:rPr>
                <w:delText>If the process is running at the Call Centre or i</w:delText>
              </w:r>
            </w:del>
            <w:r>
              <w:rPr>
                <w:color w:val="auto"/>
                <w:sz w:val="20"/>
                <w:szCs w:val="18"/>
                <w:lang w:val="en-IE" w:eastAsia="en-US"/>
              </w:rPr>
              <w:t>I</w:t>
            </w:r>
            <w:r w:rsidRPr="00E73B40">
              <w:rPr>
                <w:color w:val="auto"/>
                <w:sz w:val="20"/>
                <w:szCs w:val="18"/>
                <w:lang w:val="en-IE" w:eastAsia="en-US"/>
              </w:rPr>
              <w:t xml:space="preserve">f the basket contains, at least, one single or bundle offer, UFE submits one order to OMS. </w:t>
            </w:r>
          </w:p>
          <w:p w14:paraId="5CA2D3C8" w14:textId="7484ADC9" w:rsidR="00D154C7" w:rsidRPr="00354707" w:rsidRDefault="00D154C7" w:rsidP="0035470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866" w:author="Author"/>
                <w:color w:val="auto"/>
                <w:sz w:val="20"/>
                <w:szCs w:val="18"/>
                <w:lang w:val="en-IE" w:eastAsia="en-US"/>
              </w:rPr>
            </w:pPr>
            <w:ins w:id="1867" w:author="Author">
              <w:r w:rsidRPr="00354707">
                <w:rPr>
                  <w:color w:val="auto"/>
                  <w:sz w:val="20"/>
                  <w:szCs w:val="18"/>
                  <w:lang w:val="en-IE" w:eastAsia="en-US"/>
                </w:rPr>
                <w:t xml:space="preserve">At the order-action level </w:t>
              </w:r>
              <w:r>
                <w:rPr>
                  <w:color w:val="auto"/>
                  <w:sz w:val="20"/>
                  <w:szCs w:val="18"/>
                  <w:lang w:val="en-IE" w:eastAsia="en-US"/>
                </w:rPr>
                <w:t>UFE will</w:t>
              </w:r>
              <w:r w:rsidRPr="00354707">
                <w:rPr>
                  <w:color w:val="auto"/>
                  <w:sz w:val="20"/>
                  <w:szCs w:val="18"/>
                  <w:lang w:val="en-IE" w:eastAsia="en-US"/>
                </w:rPr>
                <w:t xml:space="preserve"> send information about </w:t>
              </w:r>
            </w:ins>
          </w:p>
          <w:p w14:paraId="6DA379DE" w14:textId="4CE62C46" w:rsidR="00D154C7" w:rsidRPr="00354707" w:rsidRDefault="00D154C7" w:rsidP="00FE10FD">
            <w:pPr>
              <w:pStyle w:val="TableText"/>
              <w:keepNext/>
              <w:numPr>
                <w:ilvl w:val="0"/>
                <w:numId w:val="62"/>
              </w:numPr>
              <w:spacing w:line="240" w:lineRule="exact"/>
              <w:cnfStyle w:val="000000000000" w:firstRow="0" w:lastRow="0" w:firstColumn="0" w:lastColumn="0" w:oddVBand="0" w:evenVBand="0" w:oddHBand="0" w:evenHBand="0" w:firstRowFirstColumn="0" w:firstRowLastColumn="0" w:lastRowFirstColumn="0" w:lastRowLastColumn="0"/>
              <w:rPr>
                <w:ins w:id="1868" w:author="Author"/>
                <w:color w:val="auto"/>
                <w:sz w:val="20"/>
                <w:szCs w:val="18"/>
                <w:lang w:val="en-IE" w:eastAsia="en-US"/>
              </w:rPr>
            </w:pPr>
            <w:ins w:id="1869"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4C1C84A5" w14:textId="14C136AF"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70" w:author="Author"/>
                <w:color w:val="auto"/>
                <w:sz w:val="20"/>
                <w:szCs w:val="18"/>
                <w:lang w:val="en-IE" w:eastAsia="en-US"/>
              </w:rPr>
            </w:pPr>
            <w:ins w:id="1871" w:author="Author">
              <w:r w:rsidRPr="00354707">
                <w:rPr>
                  <w:color w:val="auto"/>
                  <w:sz w:val="20"/>
                  <w:szCs w:val="18"/>
                  <w:lang w:val="en-IE" w:eastAsia="en-US"/>
                </w:rPr>
                <w:t xml:space="preserve">On Behalf Of – </w:t>
              </w:r>
              <w:r>
                <w:rPr>
                  <w:color w:val="auto"/>
                  <w:sz w:val="20"/>
                  <w:szCs w:val="18"/>
                  <w:lang w:val="en-IE" w:eastAsia="en-US"/>
                </w:rPr>
                <w:t>I</w:t>
              </w:r>
              <w:r w:rsidRPr="00354707">
                <w:rPr>
                  <w:color w:val="auto"/>
                  <w:sz w:val="20"/>
                  <w:szCs w:val="18"/>
                  <w:lang w:val="en-IE" w:eastAsia="en-US"/>
                </w:rPr>
                <w:t>nformation on whose behalf current order was captured.</w:t>
              </w:r>
            </w:ins>
          </w:p>
          <w:p w14:paraId="70688AFB" w14:textId="5B5D7B35"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72" w:author="Author"/>
                <w:color w:val="auto"/>
                <w:sz w:val="20"/>
                <w:szCs w:val="18"/>
                <w:lang w:val="en-IE" w:eastAsia="en-US"/>
              </w:rPr>
            </w:pPr>
            <w:ins w:id="1873" w:author="Author">
              <w:r>
                <w:rPr>
                  <w:color w:val="auto"/>
                  <w:sz w:val="20"/>
                  <w:szCs w:val="18"/>
                  <w:lang w:val="en-IE" w:eastAsia="en-US"/>
                </w:rPr>
                <w:t xml:space="preserve">Shipping Information – </w:t>
              </w:r>
              <w:r w:rsidRPr="00E73B40">
                <w:rPr>
                  <w:color w:val="auto"/>
                  <w:sz w:val="20"/>
                  <w:szCs w:val="18"/>
                  <w:lang w:val="en-IE" w:eastAsia="en-US"/>
                </w:rPr>
                <w:t>if applicable</w:t>
              </w:r>
            </w:ins>
          </w:p>
          <w:p w14:paraId="3BBC7BB2" w14:textId="386FF3EF" w:rsidR="00D154C7" w:rsidRPr="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74"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1F3E8AC0" w14:textId="65A606A1" w:rsidR="00D154C7" w:rsidRPr="00E73B40"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For each </w:t>
            </w:r>
            <w:ins w:id="1875" w:author="Autho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ins>
            <w:r w:rsidRPr="00E73B40">
              <w:rPr>
                <w:color w:val="auto"/>
                <w:sz w:val="20"/>
                <w:szCs w:val="18"/>
                <w:lang w:val="en-IE" w:eastAsia="en-US"/>
              </w:rPr>
              <w:t>in the basket, UFE sends the following information to OMS</w:t>
            </w:r>
            <w:ins w:id="1876" w:author="Author">
              <w:r w:rsidR="00EE6A8A">
                <w:rPr>
                  <w:color w:val="auto"/>
                  <w:sz w:val="20"/>
                  <w:szCs w:val="18"/>
                  <w:lang w:val="en-IE" w:eastAsia="en-US"/>
                </w:rPr>
                <w:t xml:space="preserve"> in </w:t>
              </w:r>
              <w:r w:rsidR="00EE6A8A" w:rsidRPr="00EE6A8A">
                <w:rPr>
                  <w:color w:val="auto"/>
                  <w:sz w:val="20"/>
                  <w:szCs w:val="18"/>
                  <w:lang w:val="en-IE" w:eastAsia="en-US"/>
                </w:rPr>
                <w:t>one invocation of the CSM service</w:t>
              </w:r>
            </w:ins>
            <w:r w:rsidRPr="00E73B40">
              <w:rPr>
                <w:color w:val="auto"/>
                <w:sz w:val="20"/>
                <w:szCs w:val="18"/>
                <w:lang w:val="en-IE" w:eastAsia="en-US"/>
              </w:rPr>
              <w:t>:</w:t>
            </w:r>
          </w:p>
          <w:p w14:paraId="4BBF8A3E" w14:textId="48967841"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Chosen offer</w:t>
            </w:r>
          </w:p>
          <w:p w14:paraId="4F9034B2" w14:textId="6CD1C025"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Chosen components under the offer</w:t>
            </w:r>
          </w:p>
          <w:p w14:paraId="13DF674D"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77" w:author="Author"/>
                <w:color w:val="auto"/>
                <w:sz w:val="20"/>
                <w:szCs w:val="18"/>
                <w:lang w:val="en-IE" w:eastAsia="en-US"/>
              </w:rPr>
            </w:pPr>
            <w:r w:rsidRPr="00E73B40">
              <w:rPr>
                <w:color w:val="auto"/>
                <w:sz w:val="20"/>
                <w:szCs w:val="18"/>
                <w:lang w:val="en-IE" w:eastAsia="en-US"/>
              </w:rPr>
              <w:t>Chosen billing offers under the components</w:t>
            </w:r>
          </w:p>
          <w:p w14:paraId="535B82CF"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78" w:author="Author"/>
                <w:color w:val="auto"/>
                <w:sz w:val="20"/>
                <w:szCs w:val="18"/>
                <w:lang w:val="en-IE" w:eastAsia="en-US"/>
              </w:rPr>
            </w:pPr>
            <w:ins w:id="1879" w:author="Author">
              <w:r>
                <w:rPr>
                  <w:color w:val="auto"/>
                  <w:sz w:val="20"/>
                  <w:szCs w:val="18"/>
                  <w:lang w:val="en-IE" w:eastAsia="en-US"/>
                </w:rPr>
                <w:t>Basket ID</w:t>
              </w:r>
            </w:ins>
          </w:p>
          <w:p w14:paraId="78B6119E" w14:textId="475CCDC0"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0" w:author="Author"/>
                <w:color w:val="auto"/>
                <w:sz w:val="20"/>
                <w:szCs w:val="18"/>
                <w:lang w:val="en-IE" w:eastAsia="en-US"/>
              </w:rPr>
            </w:pPr>
            <w:ins w:id="1881" w:author="Author">
              <w:del w:id="1882" w:author="Author">
                <w:r w:rsidDel="00F14E20">
                  <w:rPr>
                    <w:color w:val="auto"/>
                    <w:sz w:val="20"/>
                    <w:szCs w:val="18"/>
                    <w:lang w:val="en-IE" w:eastAsia="en-US"/>
                  </w:rPr>
                  <w:delText>Referral</w:delText>
                </w:r>
              </w:del>
              <w:r>
                <w:rPr>
                  <w:color w:val="auto"/>
                  <w:sz w:val="20"/>
                  <w:szCs w:val="18"/>
                  <w:lang w:val="en-IE" w:eastAsia="en-US"/>
                </w:rPr>
                <w:t>Application ID</w:t>
              </w:r>
              <w:r w:rsidR="008E2E7D">
                <w:rPr>
                  <w:color w:val="auto"/>
                  <w:sz w:val="20"/>
                  <w:szCs w:val="18"/>
                  <w:lang w:val="en-IE" w:eastAsia="en-US"/>
                </w:rPr>
                <w:t xml:space="preserve"> – Not passed if credit vetting was bypassed or worked around.</w:t>
              </w:r>
              <w:del w:id="1883" w:author="Author">
                <w:r w:rsidDel="00F14E20">
                  <w:rPr>
                    <w:color w:val="auto"/>
                    <w:sz w:val="20"/>
                    <w:szCs w:val="18"/>
                    <w:lang w:val="en-IE" w:eastAsia="en-US"/>
                  </w:rPr>
                  <w:delText xml:space="preserve"> – in case a referral ID is returned as part of credit vetting</w:delText>
                </w:r>
              </w:del>
            </w:ins>
          </w:p>
          <w:p w14:paraId="5927559E" w14:textId="59918C1D"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84" w:author="Author">
              <w:r>
                <w:rPr>
                  <w:color w:val="auto"/>
                  <w:sz w:val="20"/>
                  <w:szCs w:val="18"/>
                  <w:lang w:val="en-IE" w:eastAsia="en-US"/>
                </w:rPr>
                <w:t>Direct Debit Indicator</w:t>
              </w:r>
            </w:ins>
          </w:p>
          <w:p w14:paraId="7C05A234"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Components’ attributes defined by the user</w:t>
            </w:r>
          </w:p>
          <w:p w14:paraId="47EF2108" w14:textId="7BD1D1B3" w:rsidR="00D154C7" w:rsidRPr="00E73B40" w:rsidDel="00841E6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del w:id="1885" w:author="Author"/>
                <w:color w:val="auto"/>
                <w:sz w:val="20"/>
                <w:szCs w:val="18"/>
                <w:lang w:val="en-IE" w:eastAsia="en-US"/>
              </w:rPr>
            </w:pPr>
            <w:r w:rsidRPr="00E73B40">
              <w:rPr>
                <w:color w:val="auto"/>
                <w:sz w:val="20"/>
                <w:szCs w:val="18"/>
                <w:lang w:val="en-IE" w:eastAsia="en-US"/>
              </w:rPr>
              <w:t xml:space="preserve">Installation scheduling, for the cases when it was provided </w:t>
            </w:r>
            <w:r>
              <w:rPr>
                <w:color w:val="auto"/>
                <w:sz w:val="20"/>
                <w:szCs w:val="18"/>
                <w:lang w:val="en-IE" w:eastAsia="en-US"/>
              </w:rPr>
              <w:t>by</w:t>
            </w:r>
            <w:r w:rsidRPr="00E73B40">
              <w:rPr>
                <w:color w:val="auto"/>
                <w:sz w:val="20"/>
                <w:szCs w:val="18"/>
                <w:lang w:val="en-IE" w:eastAsia="en-US"/>
              </w:rPr>
              <w:t xml:space="preserve"> </w:t>
            </w:r>
            <w:r>
              <w:rPr>
                <w:color w:val="auto"/>
                <w:sz w:val="20"/>
                <w:szCs w:val="18"/>
                <w:lang w:val="en-IE" w:eastAsia="en-US"/>
              </w:rPr>
              <w:t xml:space="preserve">BS#2 </w:t>
            </w:r>
            <w:ins w:id="1886" w:author="Author">
              <w:r w:rsidR="00872130">
                <w:rPr>
                  <w:sz w:val="20"/>
                  <w:lang w:val="en-IE"/>
                </w:rPr>
                <w:fldChar w:fldCharType="begin"/>
              </w:r>
              <w:r w:rsidR="00872130">
                <w:rPr>
                  <w:color w:val="auto"/>
                  <w:sz w:val="20"/>
                  <w:szCs w:val="18"/>
                  <w:lang w:val="en-IE" w:eastAsia="en-US"/>
                </w:rPr>
                <w:instrText xml:space="preserve"> HYPERLINK  \l "_Alternative_Activity_20" </w:instrText>
              </w:r>
              <w:r w:rsidR="00872130">
                <w:rPr>
                  <w:sz w:val="20"/>
                  <w:lang w:val="en-IE"/>
                </w:rPr>
                <w:fldChar w:fldCharType="separate"/>
              </w:r>
              <w:r w:rsidRPr="00872130">
                <w:rPr>
                  <w:rStyle w:val="Hyperlink"/>
                  <w:sz w:val="20"/>
                  <w:szCs w:val="18"/>
                  <w:lang w:val="en-IE" w:eastAsia="en-US"/>
                </w:rPr>
                <w:t>Activity 2</w:t>
              </w:r>
              <w:r w:rsidR="0038434D" w:rsidRPr="00872130">
                <w:rPr>
                  <w:rStyle w:val="Hyperlink"/>
                  <w:sz w:val="20"/>
                  <w:szCs w:val="18"/>
                  <w:lang w:val="en-IE" w:eastAsia="en-US"/>
                </w:rPr>
                <w:t>0</w:t>
              </w:r>
              <w:r w:rsidR="00872130">
                <w:rPr>
                  <w:sz w:val="20"/>
                  <w:lang w:val="en-IE"/>
                </w:rPr>
                <w:fldChar w:fldCharType="end"/>
              </w:r>
            </w:ins>
          </w:p>
          <w:p w14:paraId="646C628F" w14:textId="56738CA7" w:rsidR="00D154C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7" w:author="Author"/>
                <w:color w:val="auto"/>
                <w:sz w:val="20"/>
                <w:szCs w:val="18"/>
                <w:lang w:val="en-IE" w:eastAsia="en-US"/>
              </w:rPr>
            </w:pPr>
            <w:del w:id="1888" w:author="Author">
              <w:r w:rsidRPr="00E73B40" w:rsidDel="00841E67">
                <w:rPr>
                  <w:color w:val="auto"/>
                  <w:sz w:val="20"/>
                  <w:szCs w:val="18"/>
                  <w:lang w:val="en-IE" w:eastAsia="en-US"/>
                </w:rPr>
                <w:delText>Accepted NBA campaigns IDs</w:delText>
              </w:r>
            </w:del>
          </w:p>
          <w:p w14:paraId="05FF6C12" w14:textId="4B4048B4"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89" w:author="Author">
              <w:r>
                <w:rPr>
                  <w:color w:val="auto"/>
                  <w:sz w:val="20"/>
                  <w:szCs w:val="18"/>
                  <w:lang w:val="en-IE" w:eastAsia="en-US"/>
                </w:rPr>
                <w:t>Applied coupon ID – if applicable</w:t>
              </w:r>
            </w:ins>
          </w:p>
          <w:p w14:paraId="7C0ECA43" w14:textId="11C93E52" w:rsidR="00D154C7" w:rsidDel="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del w:id="1890" w:author="Author"/>
                <w:color w:val="auto"/>
                <w:sz w:val="20"/>
                <w:szCs w:val="18"/>
                <w:lang w:val="en-IE" w:eastAsia="en-US"/>
              </w:rPr>
            </w:pPr>
            <w:del w:id="1891" w:author="Author">
              <w:r w:rsidDel="00354707">
                <w:rPr>
                  <w:color w:val="auto"/>
                  <w:sz w:val="20"/>
                  <w:szCs w:val="18"/>
                  <w:lang w:val="en-IE" w:eastAsia="en-US"/>
                </w:rPr>
                <w:delText>Shipping Information</w:delText>
              </w:r>
              <w:r w:rsidRPr="00E73B40" w:rsidDel="00354707">
                <w:rPr>
                  <w:color w:val="auto"/>
                  <w:sz w:val="20"/>
                  <w:szCs w:val="18"/>
                  <w:lang w:val="en-IE" w:eastAsia="en-US"/>
                </w:rPr>
                <w:delText>, if applicable</w:delText>
              </w:r>
            </w:del>
          </w:p>
          <w:p w14:paraId="3771AFE9" w14:textId="13A2EDC2"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4B2AD2">
              <w:rPr>
                <w:color w:val="auto"/>
                <w:sz w:val="20"/>
                <w:szCs w:val="18"/>
                <w:lang w:val="en-IE" w:eastAsia="en-US"/>
              </w:rPr>
              <w:t>Order Action (</w:t>
            </w:r>
            <w:r w:rsidRPr="004B2AD2">
              <w:rPr>
                <w:b/>
                <w:color w:val="auto"/>
                <w:sz w:val="20"/>
                <w:szCs w:val="18"/>
                <w:lang w:val="en-IE" w:eastAsia="en-US"/>
              </w:rPr>
              <w:t>see step 2</w:t>
            </w:r>
            <w:r>
              <w:rPr>
                <w:b/>
                <w:color w:val="auto"/>
                <w:sz w:val="20"/>
                <w:szCs w:val="18"/>
                <w:lang w:val="en-IE" w:eastAsia="en-US"/>
              </w:rPr>
              <w:t>4</w:t>
            </w:r>
            <w:r w:rsidRPr="004B2AD2">
              <w:rPr>
                <w:b/>
                <w:color w:val="auto"/>
                <w:sz w:val="20"/>
                <w:szCs w:val="18"/>
                <w:lang w:val="en-IE" w:eastAsia="en-US"/>
              </w:rPr>
              <w:t>b. Order Action for more details</w:t>
            </w:r>
            <w:r w:rsidRPr="004B2AD2">
              <w:rPr>
                <w:color w:val="auto"/>
                <w:sz w:val="20"/>
                <w:szCs w:val="18"/>
                <w:lang w:val="en-IE" w:eastAsia="en-US"/>
              </w:rPr>
              <w:t>)</w:t>
            </w:r>
          </w:p>
          <w:p w14:paraId="061DDFCC" w14:textId="391AA513" w:rsidR="00D154C7" w:rsidRPr="005546CA"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5546CA">
              <w:rPr>
                <w:color w:val="auto"/>
                <w:sz w:val="20"/>
                <w:szCs w:val="18"/>
                <w:lang w:val="en-IE" w:eastAsia="en-US"/>
              </w:rPr>
              <w:t>Non-Ordering items are not sent to OMS</w:t>
            </w:r>
            <w:r>
              <w:rPr>
                <w:color w:val="auto"/>
                <w:sz w:val="20"/>
                <w:szCs w:val="18"/>
                <w:lang w:val="en-IE" w:eastAsia="en-US"/>
              </w:rPr>
              <w:t>.</w:t>
            </w:r>
          </w:p>
          <w:p w14:paraId="674D8818" w14:textId="2C8A8BB2" w:rsidR="00D154C7" w:rsidRPr="007B53AF"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18"/>
                <w:lang w:val="en-IE" w:eastAsia="en-US"/>
              </w:rPr>
              <w:t>When successful, UFE shows the success message SM_SAL_5.</w:t>
            </w:r>
          </w:p>
        </w:tc>
        <w:tc>
          <w:tcPr>
            <w:tcW w:w="4028" w:type="dxa"/>
          </w:tcPr>
          <w:p w14:paraId="246ADD1B" w14:textId="2AB64DBA" w:rsidR="00D154C7" w:rsidRPr="00E73B40" w:rsidRDefault="00D154C7" w:rsidP="00F41BF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error occurred on the </w:t>
            </w:r>
            <w:r>
              <w:rPr>
                <w:color w:val="auto"/>
                <w:sz w:val="20"/>
                <w:szCs w:val="18"/>
                <w:lang w:val="en-IE" w:eastAsia="en-US"/>
              </w:rPr>
              <w:t>order submission</w:t>
            </w:r>
            <w:r w:rsidRPr="00E73B40">
              <w:rPr>
                <w:color w:val="auto"/>
                <w:sz w:val="20"/>
                <w:szCs w:val="18"/>
                <w:lang w:val="en-IE" w:eastAsia="en-US"/>
              </w:rPr>
              <w:t>, UFE warns the user with the error message EM_SAL_18 and the business scenario ends.</w:t>
            </w:r>
          </w:p>
        </w:tc>
      </w:tr>
      <w:tr w:rsidR="00D154C7" w:rsidRPr="00E73B40" w14:paraId="2AFE876C"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C40EF92" w14:textId="550C7280" w:rsidR="00D154C7" w:rsidRPr="00E73B40" w:rsidRDefault="00D154C7" w:rsidP="005F2839">
            <w:pPr>
              <w:pStyle w:val="TableText"/>
              <w:keepNext/>
              <w:tabs>
                <w:tab w:val="left" w:pos="567"/>
              </w:tabs>
              <w:spacing w:line="240" w:lineRule="exact"/>
              <w:rPr>
                <w:color w:val="auto"/>
                <w:sz w:val="20"/>
                <w:szCs w:val="20"/>
                <w:lang w:val="en-IE"/>
              </w:rPr>
            </w:pPr>
          </w:p>
        </w:tc>
        <w:tc>
          <w:tcPr>
            <w:tcW w:w="4042" w:type="dxa"/>
          </w:tcPr>
          <w:p w14:paraId="43D54948" w14:textId="25AE59F5" w:rsidR="00D154C7" w:rsidRPr="00E73B40" w:rsidRDefault="00D154C7" w:rsidP="00916D5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92" w:author="Author"/>
                <w:color w:val="439782"/>
                <w:sz w:val="20"/>
                <w:szCs w:val="18"/>
                <w:lang w:val="en-IE" w:eastAsia="en-US"/>
              </w:rPr>
            </w:pPr>
            <w:r>
              <w:rPr>
                <w:color w:val="439782"/>
                <w:sz w:val="20"/>
                <w:szCs w:val="18"/>
                <w:lang w:val="en-IE" w:eastAsia="en-US"/>
              </w:rPr>
              <w:t>24</w:t>
            </w:r>
            <w:ins w:id="1893" w:author="Author">
              <w:r>
                <w:rPr>
                  <w:color w:val="439782"/>
                  <w:sz w:val="20"/>
                  <w:szCs w:val="18"/>
                  <w:lang w:val="en-IE" w:eastAsia="en-US"/>
                </w:rPr>
                <w:t>b</w:t>
              </w:r>
              <w:r w:rsidRPr="00E73B40">
                <w:rPr>
                  <w:color w:val="439782"/>
                  <w:sz w:val="20"/>
                  <w:szCs w:val="18"/>
                  <w:lang w:val="en-IE" w:eastAsia="en-US"/>
                </w:rPr>
                <w:t xml:space="preserve">. </w:t>
              </w:r>
              <w:r>
                <w:rPr>
                  <w:color w:val="439782"/>
                  <w:sz w:val="20"/>
                  <w:szCs w:val="18"/>
                  <w:lang w:val="en-IE" w:eastAsia="en-US"/>
                </w:rPr>
                <w:t>Order Action</w:t>
              </w:r>
            </w:ins>
          </w:p>
          <w:p w14:paraId="3134337E" w14:textId="2ED08F92" w:rsidR="00D154C7" w:rsidRDefault="00D154C7" w:rsidP="000277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94" w:author="Author"/>
                <w:color w:val="auto"/>
                <w:sz w:val="20"/>
                <w:szCs w:val="18"/>
                <w:lang w:val="en-IE" w:eastAsia="en-US"/>
              </w:rPr>
            </w:pPr>
            <w:ins w:id="1895" w:author="Author">
              <w:r>
                <w:rPr>
                  <w:color w:val="auto"/>
                  <w:sz w:val="20"/>
                  <w:szCs w:val="18"/>
                  <w:lang w:val="en-IE" w:eastAsia="en-US"/>
                </w:rPr>
                <w:t>UFE will capture the reason-codes at each line item at basket related to ordering items and at basket level. Order action types considered for UFE are:</w:t>
              </w:r>
            </w:ins>
          </w:p>
          <w:p w14:paraId="1982D09C" w14:textId="2F73FBB3"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896" w:author="Author"/>
                <w:color w:val="auto"/>
                <w:sz w:val="20"/>
                <w:szCs w:val="18"/>
                <w:lang w:val="en-IE" w:eastAsia="en-US"/>
              </w:rPr>
            </w:pPr>
            <w:ins w:id="1897" w:author="Author">
              <w:r>
                <w:rPr>
                  <w:color w:val="auto"/>
                  <w:sz w:val="20"/>
                  <w:szCs w:val="18"/>
                  <w:lang w:val="en-IE" w:eastAsia="en-US"/>
                </w:rPr>
                <w:t xml:space="preserve">Provide – Activate new service. </w:t>
              </w:r>
            </w:ins>
          </w:p>
          <w:p w14:paraId="72FD37C3" w14:textId="29ACC136"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898" w:author="Author"/>
                <w:color w:val="auto"/>
                <w:sz w:val="20"/>
                <w:szCs w:val="18"/>
                <w:lang w:val="en-IE" w:eastAsia="en-US"/>
              </w:rPr>
            </w:pPr>
            <w:ins w:id="1899" w:author="Author">
              <w:r>
                <w:rPr>
                  <w:color w:val="auto"/>
                  <w:sz w:val="20"/>
                  <w:szCs w:val="18"/>
                  <w:lang w:val="en-IE" w:eastAsia="en-US"/>
                </w:rPr>
                <w:t>Change – Change existing service features</w:t>
              </w:r>
            </w:ins>
          </w:p>
          <w:p w14:paraId="0F8BCB3C" w14:textId="122093F5" w:rsidR="00D154C7" w:rsidRDefault="00D154C7" w:rsidP="00C913E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00" w:author="Author"/>
                <w:color w:val="auto"/>
                <w:sz w:val="20"/>
                <w:szCs w:val="18"/>
                <w:lang w:val="en-IE" w:eastAsia="en-US"/>
              </w:rPr>
            </w:pPr>
            <w:ins w:id="1901" w:author="Author">
              <w:r>
                <w:rPr>
                  <w:color w:val="auto"/>
                  <w:sz w:val="20"/>
                  <w:szCs w:val="18"/>
                  <w:lang w:val="en-IE" w:eastAsia="en-US"/>
                </w:rPr>
                <w:t>When a MSISDN is on quarantine (Bill Pay to PAYG – aging), UFE will activate the PAYG by submitting the provide action type</w:t>
              </w:r>
              <w:r w:rsidR="008E2E7D">
                <w:rPr>
                  <w:color w:val="auto"/>
                  <w:sz w:val="20"/>
                  <w:szCs w:val="18"/>
                  <w:lang w:val="en-IE" w:eastAsia="en-US"/>
                </w:rPr>
                <w:t xml:space="preserve"> as part of the submit order service call</w:t>
              </w:r>
              <w:r>
                <w:rPr>
                  <w:color w:val="auto"/>
                  <w:sz w:val="20"/>
                  <w:szCs w:val="18"/>
                  <w:lang w:val="en-IE" w:eastAsia="en-US"/>
                </w:rPr>
                <w:t>.</w:t>
              </w:r>
            </w:ins>
          </w:p>
          <w:p w14:paraId="3CC0BF34" w14:textId="34A05058" w:rsidR="00D154C7" w:rsidRPr="00021B6F" w:rsidRDefault="00D154C7" w:rsidP="00021B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02" w:author="Author"/>
                <w:color w:val="auto"/>
                <w:sz w:val="20"/>
                <w:szCs w:val="18"/>
                <w:lang w:val="en-IE" w:eastAsia="en-US"/>
              </w:rPr>
            </w:pPr>
            <w:ins w:id="1903"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4973FC31"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04" w:author="Author"/>
                <w:color w:val="auto"/>
                <w:sz w:val="20"/>
                <w:szCs w:val="18"/>
                <w:lang w:val="en-IE" w:eastAsia="en-US"/>
              </w:rPr>
            </w:pPr>
            <w:ins w:id="1905" w:author="Author">
              <w:r w:rsidRPr="00021B6F">
                <w:rPr>
                  <w:color w:val="auto"/>
                  <w:sz w:val="20"/>
                  <w:szCs w:val="18"/>
                  <w:lang w:val="en-IE" w:eastAsia="en-US"/>
                </w:rPr>
                <w:t>Service required date</w:t>
              </w:r>
            </w:ins>
          </w:p>
          <w:p w14:paraId="019EB687"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06" w:author="Author"/>
                <w:color w:val="auto"/>
                <w:sz w:val="20"/>
                <w:szCs w:val="18"/>
                <w:lang w:val="en-IE" w:eastAsia="en-US"/>
              </w:rPr>
            </w:pPr>
            <w:ins w:id="1907" w:author="Author">
              <w:r w:rsidRPr="00021B6F">
                <w:rPr>
                  <w:color w:val="auto"/>
                  <w:sz w:val="20"/>
                  <w:szCs w:val="18"/>
                  <w:lang w:val="en-IE" w:eastAsia="en-US"/>
                </w:rPr>
                <w:t>Reason-code</w:t>
              </w:r>
            </w:ins>
          </w:p>
          <w:p w14:paraId="40CCFA8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08" w:author="Author"/>
                <w:color w:val="auto"/>
                <w:sz w:val="20"/>
                <w:szCs w:val="18"/>
                <w:lang w:val="en-IE" w:eastAsia="en-US"/>
              </w:rPr>
            </w:pPr>
            <w:ins w:id="1909" w:author="Author">
              <w:r w:rsidRPr="00021B6F">
                <w:rPr>
                  <w:color w:val="auto"/>
                  <w:sz w:val="20"/>
                  <w:szCs w:val="18"/>
                  <w:lang w:val="en-IE" w:eastAsia="en-US"/>
                </w:rPr>
                <w:t>Provider (Eircom, Siro or BT)</w:t>
              </w:r>
            </w:ins>
          </w:p>
          <w:p w14:paraId="12B43B08"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0" w:author="Author"/>
                <w:color w:val="auto"/>
                <w:sz w:val="20"/>
                <w:szCs w:val="18"/>
                <w:lang w:val="en-IE" w:eastAsia="en-US"/>
              </w:rPr>
            </w:pPr>
            <w:ins w:id="1911" w:author="Author">
              <w:r w:rsidRPr="00021B6F">
                <w:rPr>
                  <w:color w:val="auto"/>
                  <w:sz w:val="20"/>
                  <w:szCs w:val="18"/>
                  <w:lang w:val="en-IE" w:eastAsia="en-US"/>
                </w:rPr>
                <w:t>Shipping instructions</w:t>
              </w:r>
            </w:ins>
          </w:p>
          <w:p w14:paraId="27495802"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2" w:author="Author"/>
                <w:color w:val="auto"/>
                <w:sz w:val="20"/>
                <w:szCs w:val="18"/>
                <w:lang w:val="en-IE" w:eastAsia="en-US"/>
              </w:rPr>
            </w:pPr>
            <w:ins w:id="1913" w:author="Author">
              <w:r w:rsidRPr="00021B6F">
                <w:rPr>
                  <w:color w:val="auto"/>
                  <w:sz w:val="20"/>
                  <w:szCs w:val="18"/>
                  <w:lang w:val="en-IE" w:eastAsia="en-US"/>
                </w:rPr>
                <w:t>Shipping Address</w:t>
              </w:r>
            </w:ins>
          </w:p>
          <w:p w14:paraId="285A8952" w14:textId="43C1FDBF" w:rsidR="00D154C7" w:rsidRPr="00021B6F" w:rsidRDefault="00D154C7"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1914" w:author="Author"/>
                <w:color w:val="auto"/>
                <w:sz w:val="20"/>
                <w:szCs w:val="18"/>
                <w:lang w:val="en-IE" w:eastAsia="en-US"/>
              </w:rPr>
            </w:pPr>
            <w:ins w:id="1915" w:author="Author">
              <w:r w:rsidRPr="00021B6F">
                <w:rPr>
                  <w:color w:val="auto"/>
                  <w:sz w:val="20"/>
                  <w:szCs w:val="18"/>
                  <w:lang w:val="en-IE" w:eastAsia="en-US"/>
                </w:rPr>
                <w:t>ORSIM fulfilment order-number (that was used for reservation)</w:t>
              </w:r>
            </w:ins>
          </w:p>
          <w:p w14:paraId="0233845E" w14:textId="0122947D" w:rsidR="00D154C7" w:rsidRPr="007E56A4" w:rsidRDefault="00D154C7" w:rsidP="000277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ins w:id="1916"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0D69B2D7" w14:textId="092AE3BD"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4A12A0" w:rsidRPr="00E73B40" w14:paraId="693EBDD9" w14:textId="77777777" w:rsidTr="00B26694">
        <w:trPr>
          <w:trHeight w:val="440"/>
          <w:ins w:id="191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D1581E" w14:textId="77511D56" w:rsidR="004A12A0" w:rsidRPr="00E73B40" w:rsidRDefault="004A12A0" w:rsidP="005F2839">
            <w:pPr>
              <w:pStyle w:val="TableText"/>
              <w:keepNext/>
              <w:tabs>
                <w:tab w:val="left" w:pos="567"/>
              </w:tabs>
              <w:spacing w:line="240" w:lineRule="exact"/>
              <w:rPr>
                <w:ins w:id="1918" w:author="Author"/>
                <w:color w:val="auto"/>
                <w:sz w:val="20"/>
                <w:szCs w:val="20"/>
                <w:lang w:val="en-IE"/>
              </w:rPr>
            </w:pPr>
          </w:p>
        </w:tc>
        <w:tc>
          <w:tcPr>
            <w:tcW w:w="4042" w:type="dxa"/>
          </w:tcPr>
          <w:p w14:paraId="40F9BE42" w14:textId="7450A019" w:rsidR="004A12A0" w:rsidRPr="00E73B40" w:rsidRDefault="004A12A0" w:rsidP="006A752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19" w:author="Author"/>
                <w:color w:val="439782"/>
                <w:sz w:val="20"/>
                <w:szCs w:val="18"/>
                <w:lang w:val="en-IE" w:eastAsia="en-US"/>
              </w:rPr>
            </w:pPr>
            <w:ins w:id="1920" w:author="Author">
              <w:r>
                <w:rPr>
                  <w:color w:val="439782"/>
                  <w:sz w:val="20"/>
                  <w:szCs w:val="18"/>
                  <w:lang w:val="en-IE" w:eastAsia="en-US"/>
                </w:rPr>
                <w:t>24c</w:t>
              </w:r>
              <w:r w:rsidRPr="00E73B40">
                <w:rPr>
                  <w:color w:val="439782"/>
                  <w:sz w:val="20"/>
                  <w:szCs w:val="18"/>
                  <w:lang w:val="en-IE" w:eastAsia="en-US"/>
                </w:rPr>
                <w:t xml:space="preserve">. </w:t>
              </w:r>
              <w:r>
                <w:rPr>
                  <w:color w:val="439782"/>
                  <w:sz w:val="20"/>
                  <w:szCs w:val="18"/>
                  <w:lang w:val="en-IE" w:eastAsia="en-US"/>
                </w:rPr>
                <w:t>Order submission rollback</w:t>
              </w:r>
            </w:ins>
          </w:p>
          <w:p w14:paraId="472E359D" w14:textId="3EE2FE9B" w:rsidR="004A12A0" w:rsidRPr="00E73B40" w:rsidRDefault="004A12A0" w:rsidP="00227CB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21" w:author="Author"/>
                <w:color w:val="439782"/>
                <w:sz w:val="20"/>
                <w:szCs w:val="18"/>
                <w:lang w:val="en-IE" w:eastAsia="en-US"/>
              </w:rPr>
            </w:pPr>
            <w:ins w:id="1922" w:author="Author">
              <w:r>
                <w:rPr>
                  <w:color w:val="auto"/>
                  <w:sz w:val="20"/>
                  <w:szCs w:val="18"/>
                  <w:lang w:val="en-IE" w:eastAsia="en-US"/>
                </w:rPr>
                <w:t xml:space="preserve">In case of OMS returns an error, UFE will be responsible of calling the respective services to rollback the loyalty points deduction. </w:t>
              </w:r>
              <w:del w:id="1923" w:author="Author">
                <w:r w:rsidDel="00227CBC">
                  <w:rPr>
                    <w:color w:val="auto"/>
                    <w:sz w:val="20"/>
                    <w:szCs w:val="18"/>
                    <w:lang w:val="en-IE" w:eastAsia="en-US"/>
                  </w:rPr>
                  <w:delText xml:space="preserve">In case of balance deduction, the user must go to the </w:delText>
                </w:r>
                <w:r w:rsidR="006A7520" w:rsidDel="00227CBC">
                  <w:rPr>
                    <w:color w:val="auto"/>
                    <w:sz w:val="20"/>
                    <w:szCs w:val="18"/>
                    <w:lang w:val="en-IE" w:eastAsia="en-US"/>
                  </w:rPr>
                  <w:delText xml:space="preserve">manage top-ups </w:delText>
                </w:r>
                <w:r w:rsidDel="00227CBC">
                  <w:rPr>
                    <w:color w:val="auto"/>
                    <w:sz w:val="20"/>
                    <w:szCs w:val="18"/>
                    <w:lang w:val="en-IE" w:eastAsia="en-US"/>
                  </w:rPr>
                  <w:delText xml:space="preserve">process </w:delText>
                </w:r>
                <w:r w:rsidR="006A7520" w:rsidDel="00227CBC">
                  <w:rPr>
                    <w:color w:val="auto"/>
                    <w:sz w:val="20"/>
                    <w:szCs w:val="18"/>
                    <w:lang w:val="en-IE" w:eastAsia="en-US"/>
                  </w:rPr>
                  <w:delText xml:space="preserve">[14] </w:delText>
                </w:r>
                <w:r w:rsidDel="00227CBC">
                  <w:rPr>
                    <w:color w:val="auto"/>
                    <w:sz w:val="20"/>
                    <w:szCs w:val="18"/>
                    <w:lang w:val="en-IE" w:eastAsia="en-US"/>
                  </w:rPr>
                  <w:delText>and perform the correction manually.</w:delText>
                </w:r>
              </w:del>
            </w:ins>
          </w:p>
        </w:tc>
        <w:tc>
          <w:tcPr>
            <w:tcW w:w="4028" w:type="dxa"/>
          </w:tcPr>
          <w:p w14:paraId="1C36A702" w14:textId="65D73CB9" w:rsidR="004A12A0" w:rsidRDefault="004A12A0" w:rsidP="004A12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24" w:author="Author"/>
                <w:color w:val="auto"/>
                <w:sz w:val="20"/>
                <w:szCs w:val="18"/>
                <w:lang w:val="en-IE" w:eastAsia="en-US"/>
              </w:rPr>
            </w:pPr>
            <w:ins w:id="1925" w:author="Author">
              <w:r w:rsidRPr="00E73B40">
                <w:rPr>
                  <w:color w:val="auto"/>
                  <w:sz w:val="20"/>
                  <w:szCs w:val="18"/>
                  <w:lang w:val="en-IE" w:eastAsia="en-US"/>
                </w:rPr>
                <w:t xml:space="preserve">If any error occurred on the </w:t>
              </w:r>
              <w:r>
                <w:rPr>
                  <w:color w:val="auto"/>
                  <w:sz w:val="20"/>
                  <w:szCs w:val="18"/>
                  <w:lang w:val="en-IE" w:eastAsia="en-US"/>
                </w:rPr>
                <w:t>rollback of the loyalty points</w:t>
              </w:r>
              <w:r w:rsidRPr="00E73B40">
                <w:rPr>
                  <w:color w:val="auto"/>
                  <w:sz w:val="20"/>
                  <w:szCs w:val="18"/>
                  <w:lang w:val="en-IE" w:eastAsia="en-US"/>
                </w:rPr>
                <w:t>, UFE warns the user with the error message EM_SAL_</w:t>
              </w:r>
              <w:r>
                <w:rPr>
                  <w:color w:val="auto"/>
                  <w:sz w:val="20"/>
                  <w:szCs w:val="18"/>
                  <w:lang w:val="en-IE" w:eastAsia="en-US"/>
                </w:rPr>
                <w:t>64.</w:t>
              </w:r>
              <w:del w:id="1926" w:author="Author">
                <w:r w:rsidDel="00227CBC">
                  <w:rPr>
                    <w:color w:val="auto"/>
                    <w:sz w:val="20"/>
                    <w:szCs w:val="18"/>
                    <w:lang w:val="en-IE" w:eastAsia="en-US"/>
                  </w:rPr>
                  <w:delText xml:space="preserve"> In case of balance deduction, UFE warns the user with the </w:delText>
                </w:r>
                <w:r w:rsidR="00E21AF4" w:rsidDel="00227CBC">
                  <w:rPr>
                    <w:color w:val="auto"/>
                    <w:sz w:val="20"/>
                    <w:szCs w:val="18"/>
                    <w:lang w:val="en-IE" w:eastAsia="en-US"/>
                  </w:rPr>
                  <w:delText>warning</w:delText>
                </w:r>
                <w:r w:rsidDel="00227CBC">
                  <w:rPr>
                    <w:color w:val="auto"/>
                    <w:sz w:val="20"/>
                    <w:szCs w:val="18"/>
                    <w:lang w:val="en-IE" w:eastAsia="en-US"/>
                  </w:rPr>
                  <w:delText xml:space="preserve"> message </w:delText>
                </w:r>
                <w:r w:rsidR="00E21AF4" w:rsidDel="00227CBC">
                  <w:rPr>
                    <w:color w:val="auto"/>
                    <w:sz w:val="20"/>
                    <w:szCs w:val="18"/>
                    <w:lang w:val="en-IE" w:eastAsia="en-US"/>
                  </w:rPr>
                  <w:delText>WM</w:delText>
                </w:r>
                <w:r w:rsidRPr="00E73B40" w:rsidDel="00227CBC">
                  <w:rPr>
                    <w:color w:val="auto"/>
                    <w:sz w:val="20"/>
                    <w:szCs w:val="18"/>
                    <w:lang w:val="en-IE" w:eastAsia="en-US"/>
                  </w:rPr>
                  <w:delText>_SAL_</w:delText>
                </w:r>
                <w:r w:rsidR="00E21AF4" w:rsidDel="00227CBC">
                  <w:rPr>
                    <w:color w:val="auto"/>
                    <w:sz w:val="20"/>
                    <w:szCs w:val="18"/>
                    <w:lang w:val="en-IE" w:eastAsia="en-US"/>
                  </w:rPr>
                  <w:delText>11</w:delText>
                </w:r>
                <w:r w:rsidDel="00227CBC">
                  <w:rPr>
                    <w:color w:val="auto"/>
                    <w:sz w:val="20"/>
                    <w:szCs w:val="18"/>
                    <w:lang w:val="en-IE" w:eastAsia="en-US"/>
                  </w:rPr>
                  <w:delText xml:space="preserve"> and the user must perform the correction manually in the </w:delText>
                </w:r>
                <w:r w:rsidR="006A7520" w:rsidDel="00227CBC">
                  <w:rPr>
                    <w:color w:val="auto"/>
                    <w:sz w:val="20"/>
                    <w:szCs w:val="18"/>
                    <w:lang w:val="en-IE" w:eastAsia="en-US"/>
                  </w:rPr>
                  <w:delText>manage top-ups process [14]</w:delText>
                </w:r>
                <w:r w:rsidDel="00227CBC">
                  <w:rPr>
                    <w:color w:val="auto"/>
                    <w:sz w:val="20"/>
                    <w:szCs w:val="18"/>
                    <w:lang w:val="en-IE" w:eastAsia="en-US"/>
                  </w:rPr>
                  <w:delText xml:space="preserve">. </w:delText>
                </w:r>
              </w:del>
            </w:ins>
          </w:p>
          <w:p w14:paraId="52CBA326" w14:textId="6193D98B" w:rsidR="004A12A0" w:rsidRPr="00E73B40" w:rsidRDefault="004A12A0" w:rsidP="004A12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27" w:author="Author"/>
                <w:color w:val="auto"/>
                <w:sz w:val="20"/>
                <w:szCs w:val="18"/>
                <w:lang w:val="en-IE" w:eastAsia="en-US"/>
              </w:rPr>
            </w:pPr>
            <w:ins w:id="1928" w:author="Author">
              <w:r>
                <w:rPr>
                  <w:color w:val="auto"/>
                  <w:sz w:val="20"/>
                  <w:szCs w:val="18"/>
                  <w:lang w:val="en-IE" w:eastAsia="en-US"/>
                </w:rPr>
                <w:t>The user may retry by pressing the previous button again that triggered the order creation</w:t>
              </w:r>
              <w:r w:rsidRPr="00E73B40">
                <w:rPr>
                  <w:color w:val="auto"/>
                  <w:sz w:val="20"/>
                  <w:szCs w:val="18"/>
                  <w:lang w:val="en-IE" w:eastAsia="en-US"/>
                </w:rPr>
                <w:t>.</w:t>
              </w:r>
            </w:ins>
          </w:p>
        </w:tc>
      </w:tr>
      <w:tr w:rsidR="00D154C7" w:rsidRPr="00E73B40" w14:paraId="24388221" w14:textId="77777777" w:rsidTr="00B26694">
        <w:trPr>
          <w:trHeight w:val="440"/>
          <w:ins w:id="192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3BE6336" w14:textId="77777777" w:rsidR="00D154C7" w:rsidRPr="00E73B40" w:rsidRDefault="00D154C7" w:rsidP="005F2839">
            <w:pPr>
              <w:pStyle w:val="TableText"/>
              <w:keepNext/>
              <w:tabs>
                <w:tab w:val="left" w:pos="567"/>
              </w:tabs>
              <w:spacing w:line="240" w:lineRule="exact"/>
              <w:rPr>
                <w:ins w:id="1930" w:author="Author"/>
                <w:color w:val="auto"/>
                <w:sz w:val="20"/>
                <w:szCs w:val="20"/>
                <w:lang w:val="en-IE"/>
              </w:rPr>
            </w:pPr>
          </w:p>
        </w:tc>
        <w:tc>
          <w:tcPr>
            <w:tcW w:w="4042" w:type="dxa"/>
          </w:tcPr>
          <w:p w14:paraId="7F131B4C" w14:textId="17ADEF26" w:rsidR="00D154C7" w:rsidRDefault="00D154C7" w:rsidP="00916D5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31" w:author="Author"/>
                <w:color w:val="439782"/>
                <w:sz w:val="20"/>
                <w:szCs w:val="18"/>
                <w:lang w:val="en-IE" w:eastAsia="en-US"/>
              </w:rPr>
            </w:pPr>
            <w:r>
              <w:rPr>
                <w:color w:val="439782"/>
                <w:sz w:val="20"/>
                <w:szCs w:val="18"/>
                <w:lang w:val="en-IE" w:eastAsia="en-US"/>
              </w:rPr>
              <w:t>24</w:t>
            </w:r>
            <w:ins w:id="1932" w:author="Author">
              <w:r>
                <w:rPr>
                  <w:color w:val="439782"/>
                  <w:sz w:val="20"/>
                  <w:szCs w:val="18"/>
                  <w:lang w:val="en-IE" w:eastAsia="en-US"/>
                </w:rPr>
                <w:t>d. Campaigns replace offer (full blown campaign)</w:t>
              </w:r>
            </w:ins>
          </w:p>
          <w:p w14:paraId="143F4EA1" w14:textId="4182DB6B" w:rsidR="00D154C7" w:rsidRPr="00E73B40" w:rsidRDefault="00D154C7" w:rsidP="004B2A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33" w:author="Author"/>
                <w:color w:val="auto"/>
                <w:sz w:val="20"/>
                <w:szCs w:val="18"/>
                <w:lang w:val="en-IE" w:eastAsia="en-US"/>
              </w:rPr>
            </w:pPr>
            <w:ins w:id="1934" w:author="Author">
              <w:r w:rsidRPr="00E73B40">
                <w:rPr>
                  <w:color w:val="auto"/>
                  <w:sz w:val="20"/>
                  <w:szCs w:val="18"/>
                  <w:lang w:val="en-IE" w:eastAsia="en-US"/>
                </w:rPr>
                <w:t>For the components under the offer</w:t>
              </w:r>
              <w:r>
                <w:rPr>
                  <w:color w:val="auto"/>
                  <w:sz w:val="20"/>
                  <w:szCs w:val="18"/>
                  <w:lang w:val="en-IE" w:eastAsia="en-US"/>
                </w:rPr>
                <w:t xml:space="preserve"> for campaigns purpose</w:t>
              </w:r>
              <w:r w:rsidRPr="00E73B40">
                <w:rPr>
                  <w:color w:val="auto"/>
                  <w:sz w:val="20"/>
                  <w:szCs w:val="18"/>
                  <w:lang w:val="en-IE" w:eastAsia="en-US"/>
                </w:rPr>
                <w:t>, UFE will submit the changes in the order according to the following:</w:t>
              </w:r>
            </w:ins>
          </w:p>
          <w:p w14:paraId="5BB8234B"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35" w:author="Author"/>
                <w:color w:val="auto"/>
                <w:sz w:val="20"/>
                <w:szCs w:val="18"/>
                <w:lang w:val="en-IE" w:eastAsia="en-US"/>
              </w:rPr>
            </w:pPr>
            <w:ins w:id="1936" w:author="Author">
              <w:r w:rsidRPr="00E73B40">
                <w:rPr>
                  <w:color w:val="auto"/>
                  <w:sz w:val="20"/>
                  <w:szCs w:val="18"/>
                  <w:lang w:val="en-IE" w:eastAsia="en-US"/>
                </w:rPr>
                <w:t>Keep – Used to keep the already existing components to the new offer.</w:t>
              </w:r>
            </w:ins>
          </w:p>
          <w:p w14:paraId="422EE5EA" w14:textId="77777777" w:rsidR="00D154C7" w:rsidRPr="00EE7545"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37" w:author="Author"/>
                <w:color w:val="auto"/>
                <w:sz w:val="20"/>
                <w:szCs w:val="18"/>
                <w:lang w:val="en-IE" w:eastAsia="en-US"/>
              </w:rPr>
            </w:pPr>
            <w:ins w:id="1938" w:author="Author">
              <w:r w:rsidRPr="00E73B40">
                <w:rPr>
                  <w:color w:val="auto"/>
                  <w:sz w:val="20"/>
                  <w:szCs w:val="18"/>
                  <w:lang w:val="en-IE" w:eastAsia="en-US"/>
                </w:rPr>
                <w:t xml:space="preserve">Cease – Used to deactivate the existing components that aren´t in </w:t>
              </w:r>
              <w:r w:rsidRPr="00EE7545">
                <w:rPr>
                  <w:color w:val="auto"/>
                  <w:sz w:val="20"/>
                  <w:szCs w:val="18"/>
                  <w:lang w:val="en-IE" w:eastAsia="en-US"/>
                </w:rPr>
                <w:t>the new offer.</w:t>
              </w:r>
            </w:ins>
          </w:p>
          <w:p w14:paraId="59F0CA09" w14:textId="384D43D0"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39" w:author="Author"/>
                <w:color w:val="439782"/>
                <w:sz w:val="20"/>
                <w:szCs w:val="18"/>
                <w:lang w:val="en-IE" w:eastAsia="en-US"/>
              </w:rPr>
            </w:pPr>
            <w:ins w:id="1940" w:author="Author">
              <w:r w:rsidRPr="00EE7545">
                <w:rPr>
                  <w:color w:val="auto"/>
                  <w:sz w:val="20"/>
                  <w:szCs w:val="18"/>
                  <w:lang w:val="en-IE" w:eastAsia="en-US"/>
                </w:rPr>
                <w:t>Provide – Used to activate the new components that aren´t in the current offer.</w:t>
              </w:r>
            </w:ins>
          </w:p>
        </w:tc>
        <w:tc>
          <w:tcPr>
            <w:tcW w:w="4028" w:type="dxa"/>
          </w:tcPr>
          <w:p w14:paraId="058396B0" w14:textId="30A48D83"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41" w:author="Author"/>
                <w:color w:val="auto"/>
                <w:sz w:val="20"/>
                <w:szCs w:val="18"/>
                <w:lang w:val="en-IE" w:eastAsia="en-US"/>
              </w:rPr>
            </w:pPr>
            <w:ins w:id="1942" w:author="Author">
              <w:r>
                <w:rPr>
                  <w:color w:val="auto"/>
                  <w:sz w:val="20"/>
                  <w:szCs w:val="18"/>
                  <w:lang w:val="en-IE" w:eastAsia="en-US"/>
                </w:rPr>
                <w:t>-</w:t>
              </w:r>
            </w:ins>
          </w:p>
        </w:tc>
      </w:tr>
      <w:tr w:rsidR="00D154C7" w:rsidRPr="00E73B40" w14:paraId="33E98A1D" w14:textId="77777777" w:rsidTr="00B26694">
        <w:trPr>
          <w:trHeight w:val="440"/>
          <w:ins w:id="194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6DA8034" w14:textId="77777777" w:rsidR="00D154C7" w:rsidRPr="00E73B40" w:rsidRDefault="00D154C7" w:rsidP="005F2839">
            <w:pPr>
              <w:pStyle w:val="TableText"/>
              <w:keepNext/>
              <w:tabs>
                <w:tab w:val="left" w:pos="567"/>
              </w:tabs>
              <w:spacing w:line="240" w:lineRule="exact"/>
              <w:rPr>
                <w:ins w:id="1944" w:author="Author"/>
                <w:color w:val="auto"/>
                <w:sz w:val="20"/>
                <w:szCs w:val="20"/>
                <w:lang w:val="en-IE"/>
              </w:rPr>
            </w:pPr>
          </w:p>
        </w:tc>
        <w:tc>
          <w:tcPr>
            <w:tcW w:w="4042" w:type="dxa"/>
          </w:tcPr>
          <w:p w14:paraId="6DDE1E58" w14:textId="06D8CF29" w:rsidR="00D154C7" w:rsidRPr="00E73B40"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45" w:author="Author"/>
                <w:color w:val="439782"/>
                <w:sz w:val="20"/>
                <w:szCs w:val="18"/>
                <w:lang w:val="en-IE" w:eastAsia="en-US"/>
              </w:rPr>
            </w:pPr>
            <w:r>
              <w:rPr>
                <w:color w:val="439782"/>
                <w:sz w:val="20"/>
                <w:szCs w:val="18"/>
                <w:lang w:val="en-IE" w:eastAsia="en-US"/>
              </w:rPr>
              <w:t>24</w:t>
            </w:r>
            <w:ins w:id="1946" w:author="Author">
              <w:r>
                <w:rPr>
                  <w:color w:val="439782"/>
                  <w:sz w:val="20"/>
                  <w:szCs w:val="18"/>
                  <w:lang w:val="en-IE" w:eastAsia="en-US"/>
                </w:rPr>
                <w:t>e</w:t>
              </w:r>
              <w:r w:rsidRPr="00E73B40">
                <w:rPr>
                  <w:color w:val="439782"/>
                  <w:sz w:val="20"/>
                  <w:szCs w:val="18"/>
                  <w:lang w:val="en-IE" w:eastAsia="en-US"/>
                </w:rPr>
                <w:t xml:space="preserve">. </w:t>
              </w:r>
              <w:r>
                <w:rPr>
                  <w:color w:val="439782"/>
                  <w:sz w:val="20"/>
                  <w:szCs w:val="18"/>
                  <w:lang w:val="en-IE" w:eastAsia="en-US"/>
                </w:rPr>
                <w:t>Portability information</w:t>
              </w:r>
            </w:ins>
          </w:p>
          <w:p w14:paraId="3E1E533C" w14:textId="4690115D" w:rsidR="00D154C7" w:rsidRPr="00E73B40" w:rsidRDefault="00D154C7" w:rsidP="001F735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47" w:author="Author"/>
                <w:color w:val="auto"/>
                <w:sz w:val="20"/>
                <w:szCs w:val="18"/>
                <w:lang w:val="en-IE" w:eastAsia="en-US"/>
              </w:rPr>
            </w:pPr>
            <w:ins w:id="1948" w:author="Author">
              <w:r w:rsidRPr="00E73B40">
                <w:rPr>
                  <w:color w:val="auto"/>
                  <w:sz w:val="20"/>
                  <w:szCs w:val="18"/>
                  <w:lang w:val="en-IE" w:eastAsia="en-US"/>
                </w:rPr>
                <w:t xml:space="preserve">UFE will send in the order what is the </w:t>
              </w:r>
              <w:r>
                <w:rPr>
                  <w:color w:val="auto"/>
                  <w:sz w:val="20"/>
                  <w:szCs w:val="18"/>
                  <w:lang w:val="en-IE" w:eastAsia="en-US"/>
                </w:rPr>
                <w:t>portability information</w:t>
              </w:r>
              <w:r w:rsidRPr="00E73B40">
                <w:rPr>
                  <w:color w:val="auto"/>
                  <w:sz w:val="20"/>
                  <w:szCs w:val="18"/>
                  <w:lang w:val="en-IE" w:eastAsia="en-US"/>
                </w:rPr>
                <w:t xml:space="preserve"> and OMS will manage with the portability system. </w:t>
              </w:r>
            </w:ins>
          </w:p>
          <w:p w14:paraId="5774F945" w14:textId="09D15108" w:rsidR="00D154C7"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49" w:author="Author"/>
                <w:color w:val="595959"/>
                <w:sz w:val="20"/>
                <w:szCs w:val="18"/>
                <w:lang w:val="en-IE" w:eastAsia="en-US"/>
              </w:rPr>
            </w:pPr>
          </w:p>
        </w:tc>
        <w:tc>
          <w:tcPr>
            <w:tcW w:w="4028" w:type="dxa"/>
          </w:tcPr>
          <w:p w14:paraId="3D8BB69D" w14:textId="54494C82"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50" w:author="Author"/>
                <w:color w:val="auto"/>
                <w:sz w:val="20"/>
                <w:szCs w:val="18"/>
                <w:lang w:val="en-IE" w:eastAsia="en-US"/>
              </w:rPr>
            </w:pPr>
            <w:ins w:id="1951" w:author="Author">
              <w:r w:rsidRPr="00E73B40">
                <w:rPr>
                  <w:color w:val="auto"/>
                  <w:sz w:val="20"/>
                  <w:szCs w:val="18"/>
                  <w:lang w:val="en-IE" w:eastAsia="en-US"/>
                </w:rPr>
                <w:t>If there is any wrong information, the M&amp;P system will return an error message and UFE warns the user with the error message EM_SAL_9 and the user must correct the provided data.</w:t>
              </w:r>
            </w:ins>
          </w:p>
        </w:tc>
      </w:tr>
      <w:tr w:rsidR="00776A78" w:rsidRPr="00E73B40" w14:paraId="5D8C5AA9" w14:textId="77777777" w:rsidTr="00B26694">
        <w:trPr>
          <w:trHeight w:val="440"/>
          <w:ins w:id="195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3D8CEF" w14:textId="77777777" w:rsidR="00776A78" w:rsidRPr="00E73B40" w:rsidRDefault="00776A78" w:rsidP="005F2839">
            <w:pPr>
              <w:pStyle w:val="TableText"/>
              <w:keepNext/>
              <w:tabs>
                <w:tab w:val="left" w:pos="567"/>
              </w:tabs>
              <w:spacing w:line="240" w:lineRule="exact"/>
              <w:rPr>
                <w:ins w:id="1953" w:author="Author"/>
                <w:color w:val="auto"/>
                <w:sz w:val="20"/>
                <w:szCs w:val="20"/>
                <w:lang w:val="en-IE"/>
              </w:rPr>
            </w:pPr>
          </w:p>
        </w:tc>
        <w:tc>
          <w:tcPr>
            <w:tcW w:w="4042" w:type="dxa"/>
          </w:tcPr>
          <w:p w14:paraId="15AA22FB" w14:textId="51C1D17F" w:rsidR="00776A78" w:rsidRPr="00776A78" w:rsidRDefault="00776A78"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54" w:author="Author"/>
                <w:color w:val="439782"/>
                <w:sz w:val="20"/>
                <w:szCs w:val="18"/>
                <w:lang w:val="en-IE" w:eastAsia="en-US"/>
              </w:rPr>
            </w:pPr>
            <w:ins w:id="1955" w:author="Author">
              <w:r>
                <w:rPr>
                  <w:color w:val="439782"/>
                  <w:sz w:val="20"/>
                  <w:szCs w:val="18"/>
                  <w:lang w:val="en-IE" w:eastAsia="en-US"/>
                </w:rPr>
                <w:t>24f</w:t>
              </w:r>
              <w:r w:rsidRPr="00E73B40">
                <w:rPr>
                  <w:color w:val="439782"/>
                  <w:sz w:val="20"/>
                  <w:szCs w:val="18"/>
                  <w:lang w:val="en-IE" w:eastAsia="en-US"/>
                </w:rPr>
                <w:t xml:space="preserve">. </w:t>
              </w:r>
              <w:r>
                <w:rPr>
                  <w:color w:val="439782"/>
                  <w:sz w:val="20"/>
                  <w:szCs w:val="18"/>
                  <w:lang w:val="en-IE" w:eastAsia="en-US"/>
                </w:rPr>
                <w:t>Apply Coupon</w:t>
              </w:r>
            </w:ins>
          </w:p>
          <w:p w14:paraId="505480F8" w14:textId="3C7C2EEA" w:rsidR="00776A78" w:rsidRDefault="00776A78"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56" w:author="Author"/>
                <w:color w:val="439782"/>
                <w:sz w:val="20"/>
                <w:szCs w:val="18"/>
                <w:lang w:val="en-IE" w:eastAsia="en-US"/>
              </w:rPr>
            </w:pPr>
            <w:ins w:id="1957" w:author="Author">
              <w:r w:rsidRPr="00E73B40">
                <w:rPr>
                  <w:color w:val="auto"/>
                  <w:sz w:val="20"/>
                  <w:szCs w:val="18"/>
                  <w:lang w:val="en-IE" w:eastAsia="en-US"/>
                </w:rPr>
                <w:t xml:space="preserve">Once the </w:t>
              </w:r>
              <w:r>
                <w:rPr>
                  <w:color w:val="auto"/>
                  <w:sz w:val="20"/>
                  <w:szCs w:val="18"/>
                  <w:lang w:val="en-IE" w:eastAsia="en-US"/>
                </w:rPr>
                <w:t>order is submitted</w:t>
              </w:r>
              <w:r w:rsidRPr="00E73B40">
                <w:rPr>
                  <w:color w:val="auto"/>
                  <w:sz w:val="20"/>
                  <w:szCs w:val="18"/>
                  <w:lang w:val="en-IE" w:eastAsia="en-US"/>
                </w:rPr>
                <w:t>, UFE will send and update request to MCCM informing that the coupon was applied.</w:t>
              </w:r>
            </w:ins>
          </w:p>
        </w:tc>
        <w:tc>
          <w:tcPr>
            <w:tcW w:w="4028" w:type="dxa"/>
          </w:tcPr>
          <w:p w14:paraId="54E48342" w14:textId="146A6471" w:rsidR="00776A78" w:rsidRPr="00E73B40" w:rsidRDefault="00776A78" w:rsidP="00776A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58" w:author="Author"/>
                <w:color w:val="auto"/>
                <w:sz w:val="20"/>
                <w:szCs w:val="18"/>
                <w:lang w:val="en-IE" w:eastAsia="en-US"/>
              </w:rPr>
            </w:pPr>
            <w:ins w:id="1959" w:author="Author">
              <w:r w:rsidRPr="00E73B40">
                <w:rPr>
                  <w:color w:val="auto"/>
                  <w:sz w:val="20"/>
                  <w:szCs w:val="18"/>
                  <w:lang w:val="en-IE" w:eastAsia="en-US"/>
                </w:rPr>
                <w:t xml:space="preserve">If any error occurs trying to </w:t>
              </w:r>
              <w:r>
                <w:rPr>
                  <w:color w:val="auto"/>
                  <w:sz w:val="20"/>
                  <w:szCs w:val="18"/>
                  <w:lang w:val="en-IE" w:eastAsia="en-US"/>
                </w:rPr>
                <w:t>send</w:t>
              </w:r>
              <w:r w:rsidRPr="00E73B40">
                <w:rPr>
                  <w:color w:val="auto"/>
                  <w:sz w:val="20"/>
                  <w:szCs w:val="18"/>
                  <w:lang w:val="en-IE" w:eastAsia="en-US"/>
                </w:rPr>
                <w:t xml:space="preserve"> the </w:t>
              </w:r>
              <w:r>
                <w:rPr>
                  <w:color w:val="auto"/>
                  <w:sz w:val="20"/>
                  <w:szCs w:val="18"/>
                  <w:lang w:val="en-IE" w:eastAsia="en-US"/>
                </w:rPr>
                <w:t>confirmation of the coupon</w:t>
              </w:r>
              <w:r w:rsidRPr="00E73B40">
                <w:rPr>
                  <w:color w:val="auto"/>
                  <w:sz w:val="20"/>
                  <w:szCs w:val="18"/>
                  <w:lang w:val="en-IE" w:eastAsia="en-US"/>
                </w:rPr>
                <w:t>, UFE warns the user with the error message EM_SAL_</w:t>
              </w:r>
              <w:r>
                <w:rPr>
                  <w:color w:val="auto"/>
                  <w:sz w:val="20"/>
                  <w:szCs w:val="18"/>
                  <w:lang w:val="en-IE" w:eastAsia="en-US"/>
                </w:rPr>
                <w:t>36</w:t>
              </w:r>
              <w:r w:rsidRPr="00E73B40">
                <w:rPr>
                  <w:color w:val="auto"/>
                  <w:sz w:val="20"/>
                  <w:szCs w:val="18"/>
                  <w:lang w:val="en-IE" w:eastAsia="en-US"/>
                </w:rPr>
                <w:t>.</w:t>
              </w:r>
            </w:ins>
          </w:p>
        </w:tc>
      </w:tr>
      <w:tr w:rsidR="00D154C7" w:rsidRPr="00E73B40" w14:paraId="20CFF6F6" w14:textId="77777777" w:rsidTr="00B26694">
        <w:trPr>
          <w:trHeight w:val="440"/>
          <w:ins w:id="196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CE6DEB7" w14:textId="77777777" w:rsidR="00D154C7" w:rsidRPr="00E73B40" w:rsidRDefault="00D154C7" w:rsidP="005F2839">
            <w:pPr>
              <w:pStyle w:val="TableText"/>
              <w:keepNext/>
              <w:tabs>
                <w:tab w:val="left" w:pos="567"/>
              </w:tabs>
              <w:spacing w:line="240" w:lineRule="exact"/>
              <w:rPr>
                <w:ins w:id="1961" w:author="Author"/>
                <w:color w:val="auto"/>
                <w:sz w:val="20"/>
                <w:szCs w:val="20"/>
                <w:lang w:val="en-IE"/>
              </w:rPr>
            </w:pPr>
          </w:p>
        </w:tc>
        <w:tc>
          <w:tcPr>
            <w:tcW w:w="4042" w:type="dxa"/>
          </w:tcPr>
          <w:p w14:paraId="1267F7FA" w14:textId="3DC11A45" w:rsidR="00D154C7" w:rsidRPr="00E73B40" w:rsidRDefault="00D154C7" w:rsidP="00684F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62" w:author="Author"/>
                <w:color w:val="439782"/>
                <w:sz w:val="20"/>
                <w:szCs w:val="18"/>
                <w:lang w:val="en-IE" w:eastAsia="en-US"/>
              </w:rPr>
            </w:pPr>
            <w:ins w:id="1963" w:author="Author">
              <w:r>
                <w:rPr>
                  <w:color w:val="439782"/>
                  <w:sz w:val="20"/>
                  <w:szCs w:val="18"/>
                  <w:lang w:val="en-IE" w:eastAsia="en-US"/>
                </w:rPr>
                <w:t>24</w:t>
              </w:r>
              <w:r w:rsidR="00776A78">
                <w:rPr>
                  <w:color w:val="439782"/>
                  <w:sz w:val="20"/>
                  <w:szCs w:val="18"/>
                  <w:lang w:val="en-IE" w:eastAsia="en-US"/>
                </w:rPr>
                <w:t>g</w:t>
              </w:r>
              <w:del w:id="1964" w:author="Author">
                <w:r w:rsidDel="00776A78">
                  <w:rPr>
                    <w:color w:val="439782"/>
                    <w:sz w:val="20"/>
                    <w:szCs w:val="18"/>
                    <w:lang w:val="en-IE" w:eastAsia="en-US"/>
                  </w:rPr>
                  <w:delText>f</w:delText>
                </w:r>
              </w:del>
              <w:r w:rsidRPr="00E73B40">
                <w:rPr>
                  <w:color w:val="439782"/>
                  <w:sz w:val="20"/>
                  <w:szCs w:val="18"/>
                  <w:lang w:val="en-IE" w:eastAsia="en-US"/>
                </w:rPr>
                <w:t>. Go to the next step</w:t>
              </w:r>
            </w:ins>
          </w:p>
          <w:p w14:paraId="1FFB0533" w14:textId="2364ACB2" w:rsidR="00D154C7"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65" w:author="Author"/>
                <w:color w:val="439782"/>
                <w:sz w:val="20"/>
                <w:szCs w:val="18"/>
                <w:lang w:val="en-IE" w:eastAsia="en-US"/>
              </w:rPr>
            </w:pPr>
            <w:ins w:id="1966" w:author="Author">
              <w:r w:rsidRPr="00E73B40">
                <w:rPr>
                  <w:color w:val="auto"/>
                  <w:sz w:val="20"/>
                  <w:szCs w:val="18"/>
                  <w:lang w:val="en-IE" w:eastAsia="en-US"/>
                </w:rPr>
                <w:t>UFE sends the user to the Interaction step (</w:t>
              </w:r>
              <w:r w:rsidR="00872130">
                <w:rPr>
                  <w:color w:val="auto"/>
                  <w:sz w:val="20"/>
                  <w:szCs w:val="18"/>
                  <w:lang w:val="en-IE" w:eastAsia="en-US"/>
                </w:rPr>
                <w:fldChar w:fldCharType="begin"/>
              </w:r>
              <w:r w:rsidR="00872130">
                <w:rPr>
                  <w:color w:val="auto"/>
                  <w:sz w:val="20"/>
                  <w:szCs w:val="18"/>
                  <w:lang w:val="en-IE" w:eastAsia="en-US"/>
                </w:rPr>
                <w:instrText xml:space="preserve"> HYPERLINK  \l "_Activity_25_\»" </w:instrText>
              </w:r>
              <w:r w:rsidR="00872130">
                <w:rPr>
                  <w:color w:val="auto"/>
                  <w:sz w:val="20"/>
                  <w:szCs w:val="18"/>
                  <w:lang w:val="en-IE" w:eastAsia="en-US"/>
                </w:rPr>
                <w:fldChar w:fldCharType="separate"/>
              </w:r>
              <w:r w:rsidRPr="00872130">
                <w:rPr>
                  <w:rStyle w:val="Hyperlink"/>
                  <w:sz w:val="20"/>
                  <w:szCs w:val="18"/>
                  <w:lang w:val="en-IE" w:eastAsia="en-US"/>
                </w:rPr>
                <w:t>Activity 25</w:t>
              </w:r>
              <w:r w:rsidR="00872130">
                <w:rPr>
                  <w:color w:val="auto"/>
                  <w:sz w:val="20"/>
                  <w:szCs w:val="18"/>
                  <w:lang w:val="en-IE" w:eastAsia="en-US"/>
                </w:rPr>
                <w:fldChar w:fldCharType="end"/>
              </w:r>
              <w:r w:rsidRPr="00E73B40">
                <w:rPr>
                  <w:color w:val="auto"/>
                  <w:sz w:val="20"/>
                  <w:szCs w:val="18"/>
                  <w:lang w:val="en-IE" w:eastAsia="en-US"/>
                </w:rPr>
                <w:t>).</w:t>
              </w:r>
            </w:ins>
          </w:p>
        </w:tc>
        <w:tc>
          <w:tcPr>
            <w:tcW w:w="4028" w:type="dxa"/>
          </w:tcPr>
          <w:p w14:paraId="7C032C85" w14:textId="6E8ECF00"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67" w:author="Author"/>
                <w:color w:val="auto"/>
                <w:sz w:val="20"/>
                <w:szCs w:val="18"/>
                <w:lang w:val="en-IE" w:eastAsia="en-US"/>
              </w:rPr>
            </w:pPr>
            <w:ins w:id="1968" w:author="Author">
              <w:r w:rsidRPr="00E73B40">
                <w:rPr>
                  <w:color w:val="auto"/>
                  <w:sz w:val="20"/>
                  <w:szCs w:val="18"/>
                  <w:lang w:val="en-IE" w:eastAsia="en-US"/>
                </w:rPr>
                <w:t>-</w:t>
              </w:r>
            </w:ins>
          </w:p>
        </w:tc>
      </w:tr>
    </w:tbl>
    <w:p w14:paraId="6288E45C" w14:textId="77777777" w:rsidR="00CF7BEF" w:rsidRDefault="00CF7BEF" w:rsidP="00CF7BEF">
      <w:pPr>
        <w:pStyle w:val="UnnumberedHeading"/>
        <w:rPr>
          <w:ins w:id="1969" w:author="Author"/>
          <w:lang w:val="en-IE"/>
        </w:rPr>
      </w:pPr>
    </w:p>
    <w:p w14:paraId="38AD88F2" w14:textId="77777777" w:rsidR="00CF7BEF" w:rsidRDefault="00CF7BEF" w:rsidP="00D6078C">
      <w:pPr>
        <w:pStyle w:val="UnnumberedHeading"/>
        <w:rPr>
          <w:ins w:id="1970" w:author="Author"/>
          <w:lang w:val="en-IE"/>
        </w:rPr>
      </w:pPr>
    </w:p>
    <w:p w14:paraId="40144F3A" w14:textId="1EA02958" w:rsidR="00D346FE" w:rsidRPr="00E73B40" w:rsidRDefault="00D346FE" w:rsidP="00D346FE">
      <w:pPr>
        <w:pStyle w:val="Heading5"/>
        <w:rPr>
          <w:lang w:val="en-IE"/>
        </w:rPr>
      </w:pPr>
      <w:bookmarkStart w:id="1971" w:name="_Activity_25_»"/>
      <w:bookmarkEnd w:id="1971"/>
      <w:r w:rsidRPr="00E73B40">
        <w:rPr>
          <w:lang w:val="en-IE"/>
        </w:rPr>
        <w:t xml:space="preserve">Activity </w:t>
      </w:r>
      <w:r w:rsidR="00B870C9" w:rsidRPr="00E73B40">
        <w:rPr>
          <w:lang w:val="en-IE"/>
        </w:rPr>
        <w:t>2</w:t>
      </w:r>
      <w:r w:rsidR="00045961">
        <w:rPr>
          <w:lang w:val="en-IE"/>
        </w:rPr>
        <w:t>5</w:t>
      </w:r>
      <w:r w:rsidR="00B870C9" w:rsidRPr="00E73B40">
        <w:rPr>
          <w:lang w:val="en-IE"/>
        </w:rPr>
        <w:t xml:space="preserve"> </w:t>
      </w:r>
      <w:r w:rsidRPr="00E73B40">
        <w:rPr>
          <w:lang w:val="en-IE"/>
        </w:rPr>
        <w:t>» Add topic to interaction</w:t>
      </w:r>
    </w:p>
    <w:p w14:paraId="66303DE8" w14:textId="7040F36B" w:rsidR="00D346FE" w:rsidRPr="00E73B40" w:rsidRDefault="00F44EE0" w:rsidP="00D346FE">
      <w:pPr>
        <w:tabs>
          <w:tab w:val="clear" w:pos="567"/>
        </w:tabs>
        <w:spacing w:before="0" w:after="0"/>
        <w:jc w:val="left"/>
        <w:rPr>
          <w:lang w:val="en-IE"/>
        </w:rPr>
      </w:pPr>
      <w:r w:rsidRPr="00E73B40">
        <w:rPr>
          <w:lang w:val="en-IE"/>
        </w:rPr>
        <w:t xml:space="preserve">This activity is performed only if </w:t>
      </w:r>
      <w:r w:rsidR="00B26DEA" w:rsidRPr="00E73B40">
        <w:rPr>
          <w:lang w:val="en-IE"/>
        </w:rPr>
        <w:t>there is a contextualized billing customer or a billing customer has been created in the process</w:t>
      </w:r>
      <w:r w:rsidRPr="00E73B40">
        <w:rPr>
          <w:lang w:val="en-IE"/>
        </w:rPr>
        <w:t>. In these cases, p</w:t>
      </w:r>
      <w:r w:rsidR="00D346FE" w:rsidRPr="00E73B40">
        <w:rPr>
          <w:lang w:val="en-IE"/>
        </w:rPr>
        <w:t xml:space="preserve">lease refer to </w:t>
      </w:r>
      <w:r w:rsidR="00D346FE" w:rsidRPr="00E73B40">
        <w:rPr>
          <w:i/>
          <w:lang w:val="en-IE"/>
        </w:rPr>
        <w:t>FEAT #1: Create interaction topic in process</w:t>
      </w:r>
      <w:r w:rsidRPr="00E73B40">
        <w:rPr>
          <w:lang w:val="en-IE"/>
        </w:rPr>
        <w:t xml:space="preserve"> on [6</w:t>
      </w:r>
      <w:r w:rsidR="00D346FE" w:rsidRPr="00E73B40">
        <w:rPr>
          <w:lang w:val="en-IE"/>
        </w:rPr>
        <w:t>], considering:</w:t>
      </w:r>
    </w:p>
    <w:p w14:paraId="63C3E551" w14:textId="77777777" w:rsidR="00D346FE" w:rsidRPr="00E73B40" w:rsidRDefault="00D346FE" w:rsidP="00FE10FD">
      <w:pPr>
        <w:pStyle w:val="ListParagraph"/>
        <w:numPr>
          <w:ilvl w:val="0"/>
          <w:numId w:val="26"/>
        </w:numPr>
        <w:spacing w:after="0"/>
        <w:jc w:val="left"/>
        <w:rPr>
          <w:lang w:val="en-IE"/>
        </w:rPr>
      </w:pPr>
      <w:r w:rsidRPr="00E73B40">
        <w:rPr>
          <w:lang w:val="en-IE"/>
        </w:rPr>
        <w:t>Default topic’s reason 1, 2 and 3: Reference Data UFE_RD59</w:t>
      </w:r>
    </w:p>
    <w:p w14:paraId="6D412DD0" w14:textId="7CC8419B" w:rsidR="00D346FE" w:rsidRPr="00E73B40" w:rsidRDefault="00D346FE" w:rsidP="00FE10FD">
      <w:pPr>
        <w:pStyle w:val="ListParagraph"/>
        <w:numPr>
          <w:ilvl w:val="0"/>
          <w:numId w:val="26"/>
        </w:numPr>
        <w:spacing w:after="0"/>
        <w:jc w:val="left"/>
        <w:rPr>
          <w:lang w:val="en-IE"/>
        </w:rPr>
      </w:pPr>
      <w:r w:rsidRPr="00E73B40">
        <w:rPr>
          <w:lang w:val="en-IE"/>
        </w:rPr>
        <w:t xml:space="preserve">Default entity to link interaction with </w:t>
      </w:r>
      <w:r w:rsidR="00F44EE0" w:rsidRPr="00E73B40">
        <w:rPr>
          <w:lang w:val="en-IE"/>
        </w:rPr>
        <w:t>submitted order at the end of the process, if any. If there was no order submitted, the default entity is empty.</w:t>
      </w:r>
    </w:p>
    <w:p w14:paraId="78877926" w14:textId="69D479C6" w:rsidR="00D346FE" w:rsidRPr="00E73B40" w:rsidRDefault="00D346FE" w:rsidP="00FE10FD">
      <w:pPr>
        <w:pStyle w:val="ListParagraph"/>
        <w:numPr>
          <w:ilvl w:val="0"/>
          <w:numId w:val="26"/>
        </w:numPr>
        <w:spacing w:after="0"/>
        <w:jc w:val="left"/>
        <w:rPr>
          <w:lang w:val="en-IE"/>
        </w:rPr>
      </w:pPr>
      <w:r w:rsidRPr="00E73B40">
        <w:rPr>
          <w:lang w:val="en-IE"/>
        </w:rPr>
        <w:t xml:space="preserve">Comment (configurable through Reference Data </w:t>
      </w:r>
      <w:r w:rsidR="00BC0188" w:rsidRPr="00E73B40">
        <w:rPr>
          <w:lang w:val="en-IE"/>
        </w:rPr>
        <w:t>UFE_RD133</w:t>
      </w:r>
      <w:r w:rsidRPr="00E73B40">
        <w:rPr>
          <w:lang w:val="en-IE"/>
        </w:rPr>
        <w:t>)</w:t>
      </w:r>
    </w:p>
    <w:p w14:paraId="7B2E7390" w14:textId="77777777" w:rsidR="00D346FE" w:rsidRPr="00E73B40" w:rsidRDefault="00D346FE" w:rsidP="007E4916">
      <w:pPr>
        <w:rPr>
          <w:lang w:val="en-IE"/>
        </w:rPr>
      </w:pPr>
    </w:p>
    <w:p w14:paraId="726CA87A" w14:textId="226B3ABC" w:rsidR="00294769" w:rsidRPr="00E73B40" w:rsidRDefault="000D728B" w:rsidP="00294769">
      <w:pPr>
        <w:pStyle w:val="Heading3"/>
        <w:rPr>
          <w:lang w:val="en-IE"/>
        </w:rPr>
      </w:pPr>
      <w:bookmarkStart w:id="1972" w:name="_Toc471232960"/>
      <w:r w:rsidRPr="00E73B40">
        <w:rPr>
          <w:lang w:val="en-IE"/>
        </w:rPr>
        <w:lastRenderedPageBreak/>
        <w:t>BS #2</w:t>
      </w:r>
      <w:r w:rsidR="00294769" w:rsidRPr="00E73B40">
        <w:rPr>
          <w:lang w:val="en-IE"/>
        </w:rPr>
        <w:t xml:space="preserve">: Subscribe a </w:t>
      </w:r>
      <w:r w:rsidR="001B0718" w:rsidRPr="00E73B40">
        <w:rPr>
          <w:lang w:val="en-IE"/>
        </w:rPr>
        <w:t xml:space="preserve">fixed or convergent </w:t>
      </w:r>
      <w:r w:rsidR="00294769" w:rsidRPr="00E73B40">
        <w:rPr>
          <w:lang w:val="en-IE"/>
        </w:rPr>
        <w:t>offer</w:t>
      </w:r>
      <w:bookmarkEnd w:id="1972"/>
    </w:p>
    <w:tbl>
      <w:tblPr>
        <w:tblStyle w:val="CelFocus1"/>
        <w:tblW w:w="0" w:type="auto"/>
        <w:tblLook w:val="04A0" w:firstRow="1" w:lastRow="0" w:firstColumn="1" w:lastColumn="0" w:noHBand="0" w:noVBand="1"/>
      </w:tblPr>
      <w:tblGrid>
        <w:gridCol w:w="1809"/>
        <w:gridCol w:w="8045"/>
      </w:tblGrid>
      <w:tr w:rsidR="0077779A" w:rsidRPr="00E73B40" w14:paraId="1A874D42"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11B9A8A4" w14:textId="77777777" w:rsidR="0077779A" w:rsidRPr="00E73B40" w:rsidRDefault="0077779A" w:rsidP="00B55782">
            <w:pPr>
              <w:jc w:val="left"/>
              <w:rPr>
                <w:b w:val="0"/>
                <w:sz w:val="20"/>
                <w:szCs w:val="20"/>
                <w:lang w:val="en-IE"/>
              </w:rPr>
            </w:pPr>
            <w:r w:rsidRPr="00E73B40">
              <w:rPr>
                <w:sz w:val="20"/>
                <w:szCs w:val="20"/>
                <w:lang w:val="en-IE"/>
              </w:rPr>
              <w:t>Business Scenario Specification</w:t>
            </w:r>
          </w:p>
        </w:tc>
      </w:tr>
      <w:tr w:rsidR="0077779A" w:rsidRPr="00E73B40" w14:paraId="63991C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3ABA0DC" w14:textId="77777777"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313094AC" w14:textId="2B23E1E0" w:rsidR="0077779A" w:rsidRPr="00E73B40" w:rsidRDefault="0077779A" w:rsidP="0077779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 fixed or convergent offer subscription. In this scenario, UFE covers fixed single offers and bundle offers wi</w:t>
            </w:r>
            <w:r w:rsidR="001C2DFF" w:rsidRPr="00E73B40">
              <w:rPr>
                <w:color w:val="auto"/>
                <w:sz w:val="20"/>
                <w:szCs w:val="20"/>
                <w:lang w:val="en-IE"/>
              </w:rPr>
              <w:t>th, at least, one fixed product</w:t>
            </w:r>
            <w:r w:rsidRPr="00E73B40">
              <w:rPr>
                <w:color w:val="auto"/>
                <w:sz w:val="20"/>
                <w:szCs w:val="20"/>
                <w:lang w:val="en-IE"/>
              </w:rPr>
              <w:t xml:space="preserve"> under it. On the bundle constitution, UFE covers the following elements:</w:t>
            </w:r>
          </w:p>
          <w:p w14:paraId="2FC46839" w14:textId="4809610E"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Mobile single offer</w:t>
            </w:r>
          </w:p>
          <w:p w14:paraId="77F8497F" w14:textId="77777777"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TV offer</w:t>
            </w:r>
          </w:p>
          <w:p w14:paraId="2BB22C26" w14:textId="77777777"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BB offer</w:t>
            </w:r>
          </w:p>
          <w:p w14:paraId="0AF32572" w14:textId="1FF702D7" w:rsidR="0077779A" w:rsidRPr="00E73B40" w:rsidRDefault="001A54C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Landline</w:t>
            </w:r>
            <w:r w:rsidR="0077779A" w:rsidRPr="00E73B40">
              <w:rPr>
                <w:color w:val="auto"/>
                <w:sz w:val="20"/>
                <w:szCs w:val="20"/>
                <w:lang w:val="en-IE"/>
              </w:rPr>
              <w:t xml:space="preserve"> offer</w:t>
            </w:r>
          </w:p>
          <w:p w14:paraId="4A9C2736" w14:textId="3733EFB2" w:rsidR="0077779A" w:rsidRPr="00C6141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Equipment</w:t>
            </w:r>
          </w:p>
        </w:tc>
      </w:tr>
      <w:tr w:rsidR="0077779A" w:rsidRPr="00E73B40" w14:paraId="41ECCAC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3F6C567" w14:textId="6D54852B"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2CFFC115" w14:textId="77777777" w:rsidR="0077779A" w:rsidRPr="00E73B40" w:rsidRDefault="0077779A"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73ACA96E" w14:textId="0B6A8B92" w:rsidR="0077779A" w:rsidRPr="00E73B40" w:rsidRDefault="0077779A"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r w:rsidR="00BC0D70" w:rsidRPr="00E73B40">
              <w:rPr>
                <w:color w:val="auto"/>
                <w:sz w:val="20"/>
                <w:szCs w:val="20"/>
                <w:lang w:val="en-IE"/>
              </w:rPr>
              <w:t>Serviceability</w:t>
            </w:r>
            <w:r w:rsidRPr="00E73B40">
              <w:rPr>
                <w:color w:val="auto"/>
                <w:sz w:val="20"/>
                <w:szCs w:val="20"/>
                <w:lang w:val="en-IE"/>
              </w:rPr>
              <w:t xml:space="preserve">” process, when adding a fixed </w:t>
            </w:r>
            <w:r w:rsidR="00BC0D70" w:rsidRPr="00E73B40">
              <w:rPr>
                <w:color w:val="auto"/>
                <w:sz w:val="20"/>
                <w:szCs w:val="20"/>
                <w:lang w:val="en-IE"/>
              </w:rPr>
              <w:t xml:space="preserve">or convergent </w:t>
            </w:r>
            <w:r w:rsidRPr="00E73B40">
              <w:rPr>
                <w:color w:val="auto"/>
                <w:sz w:val="20"/>
                <w:szCs w:val="20"/>
                <w:lang w:val="en-IE"/>
              </w:rPr>
              <w:t>offer to the basket</w:t>
            </w:r>
          </w:p>
        </w:tc>
      </w:tr>
      <w:tr w:rsidR="0077779A" w:rsidRPr="00E73B40" w14:paraId="6332C4CB"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342B6099" w14:textId="77777777"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7F25AB8A" w14:textId="77777777" w:rsidR="0077779A" w:rsidRPr="00E73B40" w:rsidRDefault="0077779A"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77779A" w:rsidRPr="00E73B40" w14:paraId="32C3210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DB47CBC" w14:textId="77777777" w:rsidR="0077779A" w:rsidRPr="00E73B40" w:rsidRDefault="0077779A"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0021FBBD" w14:textId="552C894F" w:rsidR="0077779A" w:rsidRPr="00E73B40" w:rsidRDefault="0077779A" w:rsidP="0077779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chosen offer is subscribed to the customer.</w:t>
            </w:r>
          </w:p>
        </w:tc>
      </w:tr>
    </w:tbl>
    <w:p w14:paraId="7BD4429D" w14:textId="480FEF93" w:rsidR="00294769" w:rsidRPr="00E73B40" w:rsidRDefault="00294769" w:rsidP="00294769">
      <w:pPr>
        <w:pStyle w:val="Heading4"/>
        <w:rPr>
          <w:lang w:val="en-IE"/>
        </w:rPr>
      </w:pPr>
      <w:r w:rsidRPr="00E73B40">
        <w:rPr>
          <w:lang w:val="en-IE"/>
        </w:rPr>
        <w:t xml:space="preserve">Phase I – </w:t>
      </w:r>
      <w:r w:rsidR="00910E24">
        <w:rPr>
          <w:lang w:val="en-IE"/>
        </w:rPr>
        <w:t>Type of offer selection</w:t>
      </w:r>
    </w:p>
    <w:p w14:paraId="10512928" w14:textId="774C3BF5" w:rsidR="008468E6" w:rsidRPr="00E73B40" w:rsidRDefault="008468E6" w:rsidP="008468E6">
      <w:pPr>
        <w:pStyle w:val="Heading5"/>
        <w:keepNext/>
        <w:rPr>
          <w:lang w:val="en-IE"/>
        </w:rPr>
      </w:pPr>
      <w:r w:rsidRPr="00E73B40">
        <w:rPr>
          <w:lang w:val="en-IE"/>
        </w:rPr>
        <w:t xml:space="preserve">Activity 1 » Add </w:t>
      </w:r>
      <w:r w:rsidR="00FC68A4" w:rsidRPr="00E73B40">
        <w:rPr>
          <w:lang w:val="en-IE"/>
        </w:rPr>
        <w:t xml:space="preserve">fixed or convergent </w:t>
      </w:r>
      <w:r w:rsidRPr="00E73B40">
        <w:rPr>
          <w:lang w:val="en-IE"/>
        </w:rPr>
        <w:t>offer to the basket</w:t>
      </w:r>
    </w:p>
    <w:tbl>
      <w:tblPr>
        <w:tblStyle w:val="CelFocus1"/>
        <w:tblW w:w="0" w:type="auto"/>
        <w:tblLook w:val="04A0" w:firstRow="1" w:lastRow="0" w:firstColumn="1" w:lastColumn="0" w:noHBand="0" w:noVBand="1"/>
      </w:tblPr>
      <w:tblGrid>
        <w:gridCol w:w="1522"/>
        <w:gridCol w:w="4042"/>
        <w:gridCol w:w="4028"/>
      </w:tblGrid>
      <w:tr w:rsidR="008468E6" w:rsidRPr="00E73B40" w14:paraId="093679EB"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4A496B6" w14:textId="77777777" w:rsidR="008468E6" w:rsidRPr="00E73B40" w:rsidRDefault="008468E6" w:rsidP="00B55782">
            <w:pPr>
              <w:jc w:val="left"/>
              <w:rPr>
                <w:b w:val="0"/>
                <w:sz w:val="20"/>
                <w:szCs w:val="20"/>
                <w:lang w:val="en-IE"/>
              </w:rPr>
            </w:pPr>
            <w:r w:rsidRPr="00E73B40">
              <w:rPr>
                <w:sz w:val="20"/>
                <w:szCs w:val="20"/>
                <w:lang w:val="en-IE"/>
              </w:rPr>
              <w:t>Activity Specification</w:t>
            </w:r>
          </w:p>
        </w:tc>
      </w:tr>
      <w:tr w:rsidR="008468E6" w:rsidRPr="00E73B40" w14:paraId="5C642E3B"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EFEFE3" w14:textId="77777777" w:rsidR="008468E6" w:rsidRPr="00E73B40" w:rsidRDefault="008468E6"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4D27DD4"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A3207DB"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8468E6" w:rsidRPr="00E73B40" w14:paraId="2535D57E"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A4E66D4" w14:textId="77777777" w:rsidR="008468E6" w:rsidRPr="00E73B40" w:rsidRDefault="008468E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CCB7AE0"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8468E6" w:rsidRPr="00E73B40" w14:paraId="2F3DD14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D4C0ED4" w14:textId="77777777" w:rsidR="008468E6" w:rsidRPr="00E73B40" w:rsidRDefault="008468E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9E19C82" w14:textId="6E756E33" w:rsidR="008468E6"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8468E6" w:rsidRPr="00E73B40" w14:paraId="280BA7A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191CD5B" w14:textId="77777777" w:rsidR="008468E6" w:rsidRPr="00E73B40" w:rsidRDefault="008468E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18009FC" w14:textId="3C936AD4" w:rsidR="008468E6" w:rsidRPr="00E73B40" w:rsidRDefault="008468E6"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enters on the Sales process and chooses to add a </w:t>
            </w:r>
            <w:r w:rsidR="00FC68A4" w:rsidRPr="00E73B40">
              <w:rPr>
                <w:color w:val="auto"/>
                <w:sz w:val="20"/>
                <w:szCs w:val="20"/>
                <w:lang w:val="en-IE"/>
              </w:rPr>
              <w:t xml:space="preserve">fixed or convergent </w:t>
            </w:r>
            <w:r w:rsidRPr="00E73B40">
              <w:rPr>
                <w:color w:val="auto"/>
                <w:sz w:val="20"/>
                <w:szCs w:val="20"/>
                <w:lang w:val="en-IE"/>
              </w:rPr>
              <w:t>offer to the basket.</w:t>
            </w:r>
            <w:r w:rsidR="00227C42">
              <w:rPr>
                <w:color w:val="auto"/>
                <w:sz w:val="20"/>
                <w:szCs w:val="20"/>
                <w:lang w:val="en-IE"/>
              </w:rPr>
              <w:t xml:space="preserve"> The user will be sent to the serviceability process for serviceability check and will return with an offer from there.</w:t>
            </w:r>
          </w:p>
        </w:tc>
      </w:tr>
      <w:tr w:rsidR="004D48C7" w:rsidRPr="00E73B40" w14:paraId="651FA41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22B2707" w14:textId="77777777" w:rsidR="004D48C7" w:rsidRPr="00E73B40" w:rsidRDefault="004D48C7"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C8524D4" w14:textId="77777777" w:rsidR="004D48C7" w:rsidRPr="00E73B40" w:rsidRDefault="004D48C7"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0AE29CC1" w14:textId="77777777" w:rsidR="004D48C7" w:rsidRPr="00E73B40" w:rsidRDefault="004D48C7"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2A45362" w14:textId="77777777" w:rsidR="004D48C7" w:rsidRPr="00E73B40" w:rsidRDefault="004D48C7"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D48C7" w:rsidRPr="00E73B40" w14:paraId="45D28F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BC668B4" w14:textId="77777777" w:rsidR="004D48C7" w:rsidRPr="00E73B40" w:rsidRDefault="004D48C7" w:rsidP="00FC68A4">
            <w:pPr>
              <w:pStyle w:val="TableText"/>
              <w:keepNext/>
              <w:tabs>
                <w:tab w:val="left" w:pos="567"/>
              </w:tabs>
              <w:spacing w:line="240" w:lineRule="exact"/>
              <w:rPr>
                <w:color w:val="auto"/>
                <w:sz w:val="20"/>
                <w:szCs w:val="20"/>
                <w:lang w:val="en-IE"/>
              </w:rPr>
            </w:pPr>
          </w:p>
        </w:tc>
        <w:tc>
          <w:tcPr>
            <w:tcW w:w="4042" w:type="dxa"/>
          </w:tcPr>
          <w:p w14:paraId="39E773F9" w14:textId="77777777"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Validate basket content</w:t>
            </w:r>
          </w:p>
          <w:p w14:paraId="55AB80B4" w14:textId="59C9B595" w:rsidR="004D48C7" w:rsidRPr="00E73B40" w:rsidRDefault="004D48C7" w:rsidP="001D55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The basket can only contain one fixed or convergent offer. </w:t>
            </w:r>
          </w:p>
        </w:tc>
        <w:tc>
          <w:tcPr>
            <w:tcW w:w="4028" w:type="dxa"/>
          </w:tcPr>
          <w:p w14:paraId="2F7565E3" w14:textId="5CB6E970"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basket already contain one fixed or convergent offer, UFE warns the user with the warning message WM_SAL_12 and does not add the new offer to the basket.</w:t>
            </w:r>
          </w:p>
        </w:tc>
      </w:tr>
      <w:tr w:rsidR="004D48C7" w:rsidRPr="00E73B40" w14:paraId="62A4E92A" w14:textId="77777777" w:rsidTr="00B55782">
        <w:trPr>
          <w:trHeight w:val="440"/>
          <w:ins w:id="197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D6DF727" w14:textId="77777777" w:rsidR="004D48C7" w:rsidRPr="00E73B40" w:rsidRDefault="004D48C7" w:rsidP="00FC68A4">
            <w:pPr>
              <w:pStyle w:val="TableText"/>
              <w:keepNext/>
              <w:tabs>
                <w:tab w:val="left" w:pos="567"/>
              </w:tabs>
              <w:spacing w:line="240" w:lineRule="exact"/>
              <w:rPr>
                <w:ins w:id="1974" w:author="Author"/>
                <w:color w:val="auto"/>
                <w:sz w:val="20"/>
                <w:szCs w:val="20"/>
                <w:lang w:val="en-IE"/>
              </w:rPr>
            </w:pPr>
          </w:p>
        </w:tc>
        <w:tc>
          <w:tcPr>
            <w:tcW w:w="4042" w:type="dxa"/>
          </w:tcPr>
          <w:p w14:paraId="786485E1" w14:textId="26891EB8"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75" w:author="Author"/>
                <w:color w:val="439782"/>
                <w:sz w:val="20"/>
                <w:szCs w:val="18"/>
                <w:lang w:val="en-IE" w:eastAsia="en-US"/>
              </w:rPr>
            </w:pPr>
            <w:ins w:id="1976" w:author="Author">
              <w:r>
                <w:rPr>
                  <w:color w:val="439782"/>
                  <w:sz w:val="20"/>
                  <w:szCs w:val="18"/>
                  <w:lang w:val="en-IE" w:eastAsia="en-US"/>
                </w:rPr>
                <w:t>1b</w:t>
              </w:r>
              <w:r w:rsidRPr="00E73B40">
                <w:rPr>
                  <w:color w:val="439782"/>
                  <w:sz w:val="20"/>
                  <w:szCs w:val="18"/>
                  <w:lang w:val="en-IE" w:eastAsia="en-US"/>
                </w:rPr>
                <w:t xml:space="preserve">. </w:t>
              </w:r>
              <w:r>
                <w:rPr>
                  <w:color w:val="439782"/>
                  <w:sz w:val="20"/>
                  <w:szCs w:val="18"/>
                  <w:lang w:val="en-IE" w:eastAsia="en-US"/>
                </w:rPr>
                <w:t>Upgrade or new offer</w:t>
              </w:r>
            </w:ins>
          </w:p>
          <w:p w14:paraId="4370F2D6" w14:textId="261299DB" w:rsidR="004D48C7"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77" w:author="Author"/>
                <w:color w:val="auto"/>
                <w:sz w:val="20"/>
                <w:szCs w:val="18"/>
                <w:lang w:val="en-IE" w:eastAsia="en-US"/>
              </w:rPr>
            </w:pPr>
            <w:ins w:id="1978" w:author="Author">
              <w:r>
                <w:rPr>
                  <w:color w:val="auto"/>
                  <w:sz w:val="20"/>
                  <w:szCs w:val="18"/>
                  <w:lang w:val="en-IE" w:eastAsia="en-US"/>
                </w:rPr>
                <w:t xml:space="preserve">When there is a contextualized billing customer, UFE will ask the user if the Customer wishes to upgrade an existing offer or subscribe a new one. </w:t>
              </w:r>
              <w:r w:rsidR="005B472C">
                <w:rPr>
                  <w:b/>
                  <w:color w:val="auto"/>
                  <w:sz w:val="20"/>
                  <w:szCs w:val="18"/>
                  <w:lang w:val="en-IE" w:eastAsia="en-US"/>
                </w:rPr>
                <w:t>Only active subscriptions will be eligible for selection, meaning suspended or terminated services will not appear.</w:t>
              </w:r>
            </w:ins>
          </w:p>
          <w:p w14:paraId="4EAF5328" w14:textId="1B87A768"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79" w:author="Author"/>
                <w:color w:val="439782"/>
                <w:sz w:val="20"/>
                <w:szCs w:val="18"/>
                <w:lang w:val="en-IE" w:eastAsia="en-US"/>
              </w:rPr>
            </w:pPr>
            <w:ins w:id="1980" w:author="Author">
              <w:r>
                <w:rPr>
                  <w:color w:val="auto"/>
                  <w:sz w:val="20"/>
                  <w:szCs w:val="18"/>
                  <w:lang w:val="en-IE" w:eastAsia="en-US"/>
                </w:rPr>
                <w:t>In the upgrade case, the user must select which one of the subscriptions is to be considered.</w:t>
              </w:r>
              <w:r w:rsidR="00CC246B">
                <w:rPr>
                  <w:color w:val="auto"/>
                  <w:sz w:val="20"/>
                  <w:szCs w:val="18"/>
                  <w:lang w:val="en-IE" w:eastAsia="en-US"/>
                </w:rPr>
                <w:t xml:space="preserve"> </w:t>
              </w:r>
              <w:r w:rsidR="00CC246B">
                <w:rPr>
                  <w:color w:val="auto"/>
                  <w:sz w:val="20"/>
                  <w:szCs w:val="18"/>
                  <w:lang w:val="en-IE" w:eastAsia="en-US"/>
                </w:rPr>
                <w:t>Only one upgrade may be made per basket.</w:t>
              </w:r>
            </w:ins>
          </w:p>
        </w:tc>
        <w:tc>
          <w:tcPr>
            <w:tcW w:w="4028" w:type="dxa"/>
          </w:tcPr>
          <w:p w14:paraId="37160404" w14:textId="0AD9795B"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81" w:author="Author"/>
                <w:color w:val="auto"/>
                <w:sz w:val="20"/>
                <w:szCs w:val="18"/>
                <w:lang w:val="en-IE" w:eastAsia="en-US"/>
              </w:rPr>
            </w:pPr>
            <w:ins w:id="1982" w:author="Author">
              <w:r w:rsidRPr="00E73B40">
                <w:rPr>
                  <w:color w:val="auto"/>
                  <w:sz w:val="20"/>
                  <w:szCs w:val="18"/>
                  <w:lang w:val="en-IE" w:eastAsia="en-US"/>
                </w:rPr>
                <w:t>-</w:t>
              </w:r>
            </w:ins>
          </w:p>
        </w:tc>
      </w:tr>
      <w:tr w:rsidR="004D48C7" w:rsidRPr="00E73B40" w14:paraId="0398F779" w14:textId="77777777" w:rsidTr="00B55782">
        <w:trPr>
          <w:trHeight w:val="440"/>
          <w:ins w:id="198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40B5240" w14:textId="77777777" w:rsidR="004D48C7" w:rsidRPr="00E73B40" w:rsidRDefault="004D48C7" w:rsidP="00FC68A4">
            <w:pPr>
              <w:pStyle w:val="TableText"/>
              <w:keepNext/>
              <w:tabs>
                <w:tab w:val="left" w:pos="567"/>
              </w:tabs>
              <w:spacing w:line="240" w:lineRule="exact"/>
              <w:rPr>
                <w:ins w:id="1984" w:author="Author"/>
                <w:color w:val="auto"/>
                <w:sz w:val="20"/>
                <w:szCs w:val="20"/>
                <w:lang w:val="en-IE"/>
              </w:rPr>
            </w:pPr>
          </w:p>
        </w:tc>
        <w:tc>
          <w:tcPr>
            <w:tcW w:w="4042" w:type="dxa"/>
          </w:tcPr>
          <w:p w14:paraId="7D80D25C" w14:textId="124A0092" w:rsidR="004D48C7" w:rsidRPr="00E73B40"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85" w:author="Author"/>
                <w:color w:val="439782"/>
                <w:sz w:val="20"/>
                <w:szCs w:val="18"/>
                <w:lang w:val="en-IE" w:eastAsia="en-US"/>
              </w:rPr>
            </w:pPr>
            <w:ins w:id="1986" w:author="Author">
              <w:r>
                <w:rPr>
                  <w:color w:val="439782"/>
                  <w:sz w:val="20"/>
                  <w:szCs w:val="18"/>
                  <w:lang w:val="en-IE" w:eastAsia="en-US"/>
                </w:rPr>
                <w:t>1c</w:t>
              </w:r>
              <w:r w:rsidRPr="00E73B40">
                <w:rPr>
                  <w:color w:val="439782"/>
                  <w:sz w:val="20"/>
                  <w:szCs w:val="18"/>
                  <w:lang w:val="en-IE" w:eastAsia="en-US"/>
                </w:rPr>
                <w:t>. Loyalty Points</w:t>
              </w:r>
            </w:ins>
          </w:p>
          <w:p w14:paraId="6C86B532" w14:textId="77777777" w:rsidR="004D48C7" w:rsidRDefault="004D48C7"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87" w:author="Author"/>
                <w:color w:val="auto"/>
                <w:sz w:val="20"/>
                <w:szCs w:val="18"/>
                <w:lang w:val="en-IE" w:eastAsia="en-US"/>
              </w:rPr>
            </w:pPr>
            <w:ins w:id="1988"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2EAE57C1" w14:textId="4DB63E75" w:rsidR="004D48C7" w:rsidRPr="00E73B40" w:rsidRDefault="004D48C7"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89" w:author="Author"/>
                <w:color w:val="auto"/>
                <w:sz w:val="20"/>
                <w:szCs w:val="18"/>
                <w:lang w:val="en-IE" w:eastAsia="en-US"/>
              </w:rPr>
            </w:pPr>
            <w:ins w:id="1990"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6A65CD1C" w14:textId="77777777" w:rsidR="004D48C7"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1" w:author="Author"/>
                <w:color w:val="auto"/>
                <w:sz w:val="20"/>
                <w:szCs w:val="18"/>
                <w:lang w:val="en-IE" w:eastAsia="en-US"/>
              </w:rPr>
            </w:pPr>
            <w:ins w:id="1992"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10AA8179" w14:textId="3BCF5A6B" w:rsidR="004D48C7" w:rsidRPr="00E73B40" w:rsidDel="005B6A91" w:rsidRDefault="004D48C7"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3" w:author="Author"/>
                <w:del w:id="1994" w:author="Author"/>
                <w:color w:val="auto"/>
                <w:sz w:val="20"/>
                <w:szCs w:val="18"/>
                <w:lang w:val="en-IE" w:eastAsia="en-US"/>
              </w:rPr>
            </w:pPr>
            <w:ins w:id="1995"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1996"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equipment with loyalty points to the basket, UFE will validate if there are enough points to add the selected item.</w:delText>
                </w:r>
              </w:del>
            </w:ins>
          </w:p>
          <w:p w14:paraId="52130CA8" w14:textId="6EFB58D1" w:rsidR="004D48C7" w:rsidRPr="00E73B40" w:rsidDel="005B6A91"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7" w:author="Author"/>
                <w:del w:id="1998" w:author="Author"/>
                <w:color w:val="auto"/>
                <w:sz w:val="20"/>
                <w:szCs w:val="18"/>
                <w:lang w:val="en-IE" w:eastAsia="en-US"/>
              </w:rPr>
            </w:pPr>
            <w:ins w:id="1999" w:author="Author">
              <w:del w:id="2000" w:author="Author">
                <w:r w:rsidRPr="00E73B40" w:rsidDel="005B6A91">
                  <w:rPr>
                    <w:color w:val="auto"/>
                    <w:sz w:val="20"/>
                    <w:szCs w:val="18"/>
                    <w:lang w:val="en-IE" w:eastAsia="en-US"/>
                  </w:rPr>
                  <w:delText xml:space="preserve">Every time the user adds </w:delText>
                </w:r>
                <w:r w:rsidDel="005B6A91">
                  <w:rPr>
                    <w:color w:val="auto"/>
                    <w:sz w:val="20"/>
                    <w:szCs w:val="18"/>
                    <w:lang w:val="en-IE" w:eastAsia="en-US"/>
                  </w:rPr>
                  <w:delText>a fixed offer</w:delText>
                </w:r>
                <w:r w:rsidRPr="00E73B40" w:rsidDel="005B6A91">
                  <w:rPr>
                    <w:color w:val="auto"/>
                    <w:sz w:val="20"/>
                    <w:szCs w:val="18"/>
                    <w:lang w:val="en-IE" w:eastAsia="en-US"/>
                  </w:rPr>
                  <w:delText xml:space="preserve"> to the basket with loyalty points, UFE will validate if the client has enough loyalty points. </w:delText>
                </w:r>
              </w:del>
            </w:ins>
          </w:p>
          <w:p w14:paraId="315F2789" w14:textId="6793DDBC"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01" w:author="Author"/>
                <w:color w:val="439782"/>
                <w:sz w:val="20"/>
                <w:szCs w:val="18"/>
                <w:lang w:val="en-IE" w:eastAsia="en-US"/>
              </w:rPr>
            </w:pPr>
            <w:ins w:id="2002" w:author="Author">
              <w:del w:id="2003"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2A7C74C8" w14:textId="6234B4B7"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04" w:author="Author"/>
                <w:color w:val="auto"/>
                <w:sz w:val="20"/>
                <w:szCs w:val="18"/>
                <w:lang w:val="en-IE" w:eastAsia="en-US"/>
              </w:rPr>
            </w:pPr>
            <w:ins w:id="2005"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4D48C7" w:rsidRPr="00E73B40" w14:paraId="1AF12AC6" w14:textId="77777777" w:rsidTr="00B55782">
        <w:trPr>
          <w:trHeight w:val="440"/>
          <w:ins w:id="200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62A3A6F" w14:textId="77777777" w:rsidR="004D48C7" w:rsidRPr="00E73B40" w:rsidRDefault="004D48C7" w:rsidP="00FC68A4">
            <w:pPr>
              <w:pStyle w:val="TableText"/>
              <w:keepNext/>
              <w:tabs>
                <w:tab w:val="left" w:pos="567"/>
              </w:tabs>
              <w:spacing w:line="240" w:lineRule="exact"/>
              <w:rPr>
                <w:ins w:id="2007" w:author="Author"/>
                <w:color w:val="auto"/>
                <w:sz w:val="20"/>
                <w:szCs w:val="20"/>
                <w:lang w:val="en-IE"/>
              </w:rPr>
            </w:pPr>
          </w:p>
        </w:tc>
        <w:tc>
          <w:tcPr>
            <w:tcW w:w="4042" w:type="dxa"/>
          </w:tcPr>
          <w:p w14:paraId="35F7BCBA" w14:textId="63F93835"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08" w:author="Author"/>
                <w:color w:val="439782"/>
                <w:sz w:val="22"/>
                <w:szCs w:val="18"/>
                <w:lang w:val="en-IE" w:eastAsia="en-US"/>
              </w:rPr>
            </w:pPr>
            <w:ins w:id="2009" w:author="Autho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Send to serviceability check</w:t>
              </w:r>
            </w:ins>
          </w:p>
          <w:p w14:paraId="7C0FF18D" w14:textId="77777777"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0" w:author="Author"/>
                <w:color w:val="auto"/>
                <w:sz w:val="20"/>
                <w:szCs w:val="18"/>
                <w:lang w:val="en-IE" w:eastAsia="en-US"/>
              </w:rPr>
            </w:pPr>
            <w:ins w:id="2011" w:author="Author">
              <w:r w:rsidRPr="00E73B40">
                <w:rPr>
                  <w:color w:val="auto"/>
                  <w:sz w:val="20"/>
                  <w:szCs w:val="18"/>
                  <w:lang w:val="en-IE" w:eastAsia="en-US"/>
                </w:rPr>
                <w:t xml:space="preserve">UFE </w:t>
              </w:r>
              <w:r w:rsidRPr="00227C42">
                <w:rPr>
                  <w:b/>
                  <w:color w:val="auto"/>
                  <w:sz w:val="20"/>
                  <w:szCs w:val="18"/>
                  <w:lang w:val="en-IE" w:eastAsia="en-US"/>
                </w:rPr>
                <w:t>send the user to the Serviceability process</w:t>
              </w:r>
              <w:r w:rsidRPr="00E73B40">
                <w:rPr>
                  <w:color w:val="auto"/>
                  <w:sz w:val="20"/>
                  <w:szCs w:val="18"/>
                  <w:lang w:val="en-IE" w:eastAsia="en-US"/>
                </w:rPr>
                <w:t xml:space="preserve"> in order to validate if the fixed service is available on the customer address.</w:t>
              </w:r>
            </w:ins>
          </w:p>
          <w:p w14:paraId="6FCDC28C" w14:textId="0AB2A117" w:rsidR="004D48C7" w:rsidRPr="00E73B40" w:rsidDel="008A1380" w:rsidRDefault="004D48C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2" w:author="Author"/>
                <w:del w:id="2013" w:author="Author"/>
                <w:color w:val="439782"/>
                <w:sz w:val="20"/>
                <w:szCs w:val="18"/>
                <w:lang w:val="en-IE" w:eastAsia="en-US"/>
              </w:rPr>
            </w:pPr>
            <w:ins w:id="2014" w:author="Author">
              <w:r w:rsidRPr="00E73B40">
                <w:rPr>
                  <w:color w:val="auto"/>
                  <w:sz w:val="20"/>
                  <w:szCs w:val="18"/>
                  <w:lang w:val="en-IE" w:eastAsia="en-US"/>
                </w:rPr>
                <w:t>The full details on Serviceability process can be found on [7].</w:t>
              </w:r>
              <w:del w:id="2015" w:author="Author">
                <w:r w:rsidDel="008A1380">
                  <w:rPr>
                    <w:color w:val="439782"/>
                    <w:sz w:val="20"/>
                    <w:szCs w:val="18"/>
                    <w:lang w:val="en-IE" w:eastAsia="en-US"/>
                  </w:rPr>
                  <w:delText>1d</w:delText>
                </w:r>
                <w:r w:rsidRPr="00E73B40" w:rsidDel="008A1380">
                  <w:rPr>
                    <w:color w:val="439782"/>
                    <w:sz w:val="20"/>
                    <w:szCs w:val="18"/>
                    <w:lang w:val="en-IE" w:eastAsia="en-US"/>
                  </w:rPr>
                  <w:delText xml:space="preserve">. </w:delText>
                </w:r>
                <w:r w:rsidDel="008A1380">
                  <w:rPr>
                    <w:color w:val="439782"/>
                    <w:sz w:val="20"/>
                    <w:szCs w:val="18"/>
                    <w:lang w:val="en-IE" w:eastAsia="en-US"/>
                  </w:rPr>
                  <w:delText>Upgrade or new offer</w:delText>
                </w:r>
              </w:del>
            </w:ins>
          </w:p>
          <w:p w14:paraId="43AD7A15" w14:textId="28860287" w:rsidR="004D48C7" w:rsidDel="008A1380" w:rsidRDefault="004D48C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6" w:author="Author"/>
                <w:del w:id="2017" w:author="Author"/>
                <w:color w:val="auto"/>
                <w:sz w:val="20"/>
                <w:szCs w:val="18"/>
                <w:lang w:val="en-IE" w:eastAsia="en-US"/>
              </w:rPr>
            </w:pPr>
            <w:ins w:id="2018" w:author="Author">
              <w:del w:id="2019" w:author="Author">
                <w:r w:rsidDel="008A1380">
                  <w:rPr>
                    <w:color w:val="auto"/>
                    <w:sz w:val="20"/>
                    <w:szCs w:val="18"/>
                    <w:lang w:val="en-IE" w:eastAsia="en-US"/>
                  </w:rPr>
                  <w:delText xml:space="preserve">When there is a contextualized billing customer, UFE will ask the user if the Customer wishes to upgrade an existing offer or subscribe a new one. </w:delText>
                </w:r>
              </w:del>
            </w:ins>
          </w:p>
          <w:p w14:paraId="7D10AEAE" w14:textId="1D9D489F" w:rsidR="004D48C7"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20" w:author="Author"/>
                <w:color w:val="439782"/>
                <w:sz w:val="20"/>
                <w:szCs w:val="18"/>
                <w:lang w:val="en-IE" w:eastAsia="en-US"/>
              </w:rPr>
            </w:pPr>
            <w:ins w:id="2021" w:author="Author">
              <w:del w:id="2022" w:author="Author">
                <w:r w:rsidDel="008A1380">
                  <w:rPr>
                    <w:color w:val="auto"/>
                    <w:sz w:val="20"/>
                    <w:szCs w:val="18"/>
                    <w:lang w:val="en-IE" w:eastAsia="en-US"/>
                  </w:rPr>
                  <w:delText>In the upgrade case, the user must select which one of the subscriptions is to be considered.</w:delText>
                </w:r>
              </w:del>
            </w:ins>
          </w:p>
        </w:tc>
        <w:tc>
          <w:tcPr>
            <w:tcW w:w="4028" w:type="dxa"/>
          </w:tcPr>
          <w:p w14:paraId="040A51CF" w14:textId="3E4638CA"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23" w:author="Author"/>
                <w:color w:val="auto"/>
                <w:sz w:val="20"/>
                <w:szCs w:val="18"/>
                <w:lang w:val="en-IE" w:eastAsia="en-US"/>
              </w:rPr>
            </w:pPr>
            <w:ins w:id="2024" w:author="Author">
              <w:r w:rsidRPr="00E73B40">
                <w:rPr>
                  <w:color w:val="auto"/>
                  <w:sz w:val="20"/>
                  <w:szCs w:val="18"/>
                  <w:lang w:val="en-IE" w:eastAsia="en-US"/>
                </w:rPr>
                <w:t>-</w:t>
              </w:r>
              <w:del w:id="2025" w:author="Author">
                <w:r w:rsidRPr="00E73B40" w:rsidDel="008A1380">
                  <w:rPr>
                    <w:color w:val="auto"/>
                    <w:sz w:val="20"/>
                    <w:szCs w:val="18"/>
                    <w:lang w:val="en-IE" w:eastAsia="en-US"/>
                  </w:rPr>
                  <w:delText>-</w:delText>
                </w:r>
              </w:del>
            </w:ins>
          </w:p>
        </w:tc>
      </w:tr>
      <w:tr w:rsidR="004D48C7" w:rsidRPr="00E73B40" w14:paraId="6351C2AD" w14:textId="77777777" w:rsidTr="00B55782">
        <w:trPr>
          <w:trHeight w:val="440"/>
          <w:ins w:id="202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B27457" w14:textId="77777777" w:rsidR="004D48C7" w:rsidRPr="00E73B40" w:rsidRDefault="004D48C7" w:rsidP="00FC68A4">
            <w:pPr>
              <w:pStyle w:val="TableText"/>
              <w:keepNext/>
              <w:tabs>
                <w:tab w:val="left" w:pos="567"/>
              </w:tabs>
              <w:spacing w:line="240" w:lineRule="exact"/>
              <w:rPr>
                <w:ins w:id="2027" w:author="Author"/>
                <w:color w:val="auto"/>
                <w:sz w:val="20"/>
                <w:szCs w:val="20"/>
                <w:lang w:val="en-IE"/>
              </w:rPr>
            </w:pPr>
          </w:p>
        </w:tc>
        <w:tc>
          <w:tcPr>
            <w:tcW w:w="4042" w:type="dxa"/>
          </w:tcPr>
          <w:p w14:paraId="6D1B7A35" w14:textId="77777777" w:rsidR="004D48C7" w:rsidRPr="00E73B40" w:rsidRDefault="004D48C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28" w:author="Author"/>
                <w:color w:val="439782"/>
                <w:sz w:val="20"/>
                <w:szCs w:val="18"/>
                <w:lang w:val="en-IE" w:eastAsia="en-US"/>
              </w:rPr>
            </w:pPr>
            <w:ins w:id="2029" w:author="Author">
              <w:r>
                <w:rPr>
                  <w:color w:val="439782"/>
                  <w:sz w:val="20"/>
                  <w:szCs w:val="18"/>
                  <w:lang w:val="en-IE" w:eastAsia="en-US"/>
                </w:rPr>
                <w:t>1e</w:t>
              </w:r>
              <w:r w:rsidRPr="00E73B40">
                <w:rPr>
                  <w:color w:val="439782"/>
                  <w:sz w:val="20"/>
                  <w:szCs w:val="18"/>
                  <w:lang w:val="en-IE" w:eastAsia="en-US"/>
                </w:rPr>
                <w:t xml:space="preserve">. </w:t>
              </w:r>
              <w:r>
                <w:rPr>
                  <w:color w:val="439782"/>
                  <w:sz w:val="20"/>
                  <w:szCs w:val="18"/>
                  <w:lang w:val="en-IE" w:eastAsia="en-US"/>
                </w:rPr>
                <w:t>Get Pending Orders</w:t>
              </w:r>
            </w:ins>
          </w:p>
          <w:p w14:paraId="29FECC4E" w14:textId="77777777" w:rsidR="004D48C7" w:rsidRDefault="004D48C7" w:rsidP="00E541A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30" w:author="Author"/>
                <w:color w:val="auto"/>
                <w:sz w:val="20"/>
                <w:szCs w:val="18"/>
                <w:lang w:val="en-IE" w:eastAsia="en-US"/>
              </w:rPr>
            </w:pPr>
            <w:ins w:id="2031" w:author="Author">
              <w:r>
                <w:rPr>
                  <w:color w:val="auto"/>
                  <w:sz w:val="20"/>
                  <w:szCs w:val="18"/>
                  <w:lang w:val="en-IE" w:eastAsia="en-US"/>
                </w:rPr>
                <w:t xml:space="preserve">With a customer contextualized, UFE will call a service from OMS to see if there are any pending orders. </w:t>
              </w:r>
            </w:ins>
          </w:p>
          <w:p w14:paraId="2EF095B1"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32" w:author="Author"/>
                <w:color w:val="auto"/>
                <w:sz w:val="20"/>
                <w:szCs w:val="18"/>
                <w:lang w:val="en-IE" w:eastAsia="en-US"/>
              </w:rPr>
            </w:pPr>
            <w:ins w:id="2033" w:author="Author">
              <w:r w:rsidRPr="00E541A5">
                <w:rPr>
                  <w:color w:val="auto"/>
                  <w:sz w:val="20"/>
                  <w:szCs w:val="18"/>
                  <w:lang w:val="en-IE" w:eastAsia="en-US"/>
                </w:rPr>
                <w:t xml:space="preserve">For non-PR (Provide) Oas (Order Actions), OMS will expose </w:t>
              </w:r>
              <w:r>
                <w:rPr>
                  <w:color w:val="auto"/>
                  <w:sz w:val="20"/>
                  <w:szCs w:val="18"/>
                  <w:lang w:val="en-IE" w:eastAsia="en-US"/>
                </w:rPr>
                <w:t>the</w:t>
              </w:r>
              <w:r w:rsidRPr="00E541A5">
                <w:rPr>
                  <w:color w:val="auto"/>
                  <w:sz w:val="20"/>
                  <w:szCs w:val="18"/>
                  <w:lang w:val="en-IE" w:eastAsia="en-US"/>
                </w:rPr>
                <w:t xml:space="preserve"> API – isValidAction.</w:t>
              </w:r>
            </w:ins>
          </w:p>
          <w:p w14:paraId="5EAB7A78"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34" w:author="Author"/>
                <w:color w:val="auto"/>
                <w:sz w:val="20"/>
                <w:szCs w:val="18"/>
                <w:lang w:val="en-IE" w:eastAsia="en-US"/>
              </w:rPr>
            </w:pPr>
            <w:ins w:id="2035" w:author="Author">
              <w:r w:rsidRPr="00E541A5">
                <w:rPr>
                  <w:color w:val="auto"/>
                  <w:sz w:val="20"/>
                  <w:szCs w:val="18"/>
                  <w:lang w:val="en-IE" w:eastAsia="en-US"/>
                </w:rPr>
                <w:t>This API will take as input the following,</w:t>
              </w:r>
            </w:ins>
          </w:p>
          <w:p w14:paraId="73863F42"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36" w:author="Author"/>
                <w:color w:val="auto"/>
                <w:sz w:val="20"/>
                <w:szCs w:val="18"/>
                <w:lang w:val="en-IE" w:eastAsia="en-US"/>
              </w:rPr>
            </w:pPr>
            <w:ins w:id="2037" w:author="Author">
              <w:r w:rsidRPr="00E541A5">
                <w:rPr>
                  <w:color w:val="auto"/>
                  <w:sz w:val="20"/>
                  <w:szCs w:val="18"/>
                  <w:lang w:val="en-IE" w:eastAsia="en-US"/>
                </w:rPr>
                <w:t>Sales Channel of calling application</w:t>
              </w:r>
            </w:ins>
          </w:p>
          <w:p w14:paraId="0035B5E0"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38" w:author="Author"/>
                <w:color w:val="auto"/>
                <w:sz w:val="20"/>
                <w:szCs w:val="18"/>
                <w:lang w:val="en-IE" w:eastAsia="en-US"/>
              </w:rPr>
            </w:pPr>
            <w:ins w:id="2039" w:author="Author">
              <w:r w:rsidRPr="00E541A5">
                <w:rPr>
                  <w:color w:val="auto"/>
                  <w:sz w:val="20"/>
                  <w:szCs w:val="18"/>
                  <w:lang w:val="en-IE" w:eastAsia="en-US"/>
                </w:rPr>
                <w:t>APID of the product</w:t>
              </w:r>
            </w:ins>
          </w:p>
          <w:p w14:paraId="278EFF42"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40" w:author="Author"/>
                <w:color w:val="auto"/>
                <w:sz w:val="20"/>
                <w:szCs w:val="18"/>
                <w:lang w:val="en-IE" w:eastAsia="en-US"/>
              </w:rPr>
            </w:pPr>
            <w:ins w:id="2041" w:author="Author">
              <w:r w:rsidRPr="00E541A5">
                <w:rPr>
                  <w:color w:val="auto"/>
                  <w:sz w:val="20"/>
                  <w:szCs w:val="18"/>
                  <w:lang w:val="en-IE" w:eastAsia="en-US"/>
                </w:rPr>
                <w:t>Action type to be initiated (CH, SU, CE, RS)</w:t>
              </w:r>
            </w:ins>
          </w:p>
          <w:p w14:paraId="33E35940"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42" w:author="Author"/>
                <w:color w:val="auto"/>
                <w:sz w:val="20"/>
                <w:szCs w:val="18"/>
                <w:lang w:val="en-IE" w:eastAsia="en-US"/>
              </w:rPr>
            </w:pPr>
            <w:ins w:id="2043" w:author="Author">
              <w:r w:rsidRPr="00E541A5">
                <w:rPr>
                  <w:color w:val="auto"/>
                  <w:sz w:val="20"/>
                  <w:szCs w:val="18"/>
                  <w:lang w:val="en-IE" w:eastAsia="en-US"/>
                </w:rPr>
                <w:t>The output will be</w:t>
              </w:r>
            </w:ins>
          </w:p>
          <w:p w14:paraId="04DE5ED7" w14:textId="77777777" w:rsidR="004D48C7" w:rsidRDefault="004D48C7" w:rsidP="00FE10FD">
            <w:pPr>
              <w:pStyle w:val="TableText"/>
              <w:keepNext/>
              <w:numPr>
                <w:ilvl w:val="0"/>
                <w:numId w:val="77"/>
              </w:numPr>
              <w:spacing w:line="240" w:lineRule="exact"/>
              <w:jc w:val="both"/>
              <w:cnfStyle w:val="000000000000" w:firstRow="0" w:lastRow="0" w:firstColumn="0" w:lastColumn="0" w:oddVBand="0" w:evenVBand="0" w:oddHBand="0" w:evenHBand="0" w:firstRowFirstColumn="0" w:firstRowLastColumn="0" w:lastRowFirstColumn="0" w:lastRowLastColumn="0"/>
              <w:rPr>
                <w:ins w:id="2044" w:author="Author"/>
                <w:color w:val="auto"/>
                <w:sz w:val="20"/>
                <w:szCs w:val="18"/>
                <w:lang w:val="en-IE" w:eastAsia="en-US"/>
              </w:rPr>
            </w:pPr>
            <w:ins w:id="2045" w:author="Author">
              <w:r w:rsidRPr="00E541A5">
                <w:rPr>
                  <w:color w:val="auto"/>
                  <w:sz w:val="20"/>
                  <w:szCs w:val="18"/>
                  <w:lang w:val="en-IE" w:eastAsia="en-US"/>
                </w:rPr>
                <w:t>Valid</w:t>
              </w:r>
              <w:r>
                <w:rPr>
                  <w:color w:val="auto"/>
                  <w:sz w:val="20"/>
                  <w:szCs w:val="18"/>
                  <w:lang w:val="en-IE" w:eastAsia="en-US"/>
                </w:rPr>
                <w:t xml:space="preserve"> – The process will continue.</w:t>
              </w:r>
            </w:ins>
          </w:p>
          <w:p w14:paraId="0D0DBFE7" w14:textId="24A5ED06" w:rsidR="004D48C7" w:rsidRDefault="004D48C7" w:rsidP="00FE10FD">
            <w:pPr>
              <w:pStyle w:val="TableText"/>
              <w:keepNext/>
              <w:numPr>
                <w:ilvl w:val="0"/>
                <w:numId w:val="77"/>
              </w:numPr>
              <w:spacing w:line="240" w:lineRule="exact"/>
              <w:jc w:val="both"/>
              <w:cnfStyle w:val="000000000000" w:firstRow="0" w:lastRow="0" w:firstColumn="0" w:lastColumn="0" w:oddVBand="0" w:evenVBand="0" w:oddHBand="0" w:evenHBand="0" w:firstRowFirstColumn="0" w:firstRowLastColumn="0" w:lastRowFirstColumn="0" w:lastRowLastColumn="0"/>
              <w:rPr>
                <w:ins w:id="2046" w:author="Author"/>
                <w:color w:val="auto"/>
                <w:sz w:val="20"/>
                <w:szCs w:val="18"/>
                <w:lang w:val="en-IE" w:eastAsia="en-US"/>
              </w:rPr>
            </w:pPr>
            <w:ins w:id="2047" w:author="Author">
              <w:r w:rsidRPr="00E541A5">
                <w:rPr>
                  <w:color w:val="auto"/>
                  <w:sz w:val="20"/>
                  <w:szCs w:val="18"/>
                  <w:lang w:val="en-IE" w:eastAsia="en-US"/>
                </w:rPr>
                <w:t xml:space="preserve">Invalid </w:t>
              </w:r>
              <w:r>
                <w:rPr>
                  <w:color w:val="auto"/>
                  <w:sz w:val="20"/>
                  <w:szCs w:val="18"/>
                  <w:lang w:val="en-IE" w:eastAsia="en-US"/>
                </w:rPr>
                <w:t xml:space="preserve">– </w:t>
              </w:r>
              <w:r w:rsidRPr="00E541A5">
                <w:rPr>
                  <w:color w:val="auto"/>
                  <w:sz w:val="20"/>
                  <w:szCs w:val="18"/>
                  <w:lang w:val="en-IE" w:eastAsia="en-US"/>
                </w:rPr>
                <w:t>UFE will show the error message EM_SAL_60</w:t>
              </w:r>
            </w:ins>
          </w:p>
          <w:p w14:paraId="522C2B2E" w14:textId="371DD5EB" w:rsidR="004D48C7" w:rsidRPr="00E541A5" w:rsidDel="00E541A5" w:rsidRDefault="004D48C7" w:rsidP="00FE10FD">
            <w:pPr>
              <w:pStyle w:val="TableText"/>
              <w:keepNext/>
              <w:numPr>
                <w:ilvl w:val="0"/>
                <w:numId w:val="76"/>
              </w:numPr>
              <w:spacing w:line="240" w:lineRule="exact"/>
              <w:cnfStyle w:val="000000000000" w:firstRow="0" w:lastRow="0" w:firstColumn="0" w:lastColumn="0" w:oddVBand="0" w:evenVBand="0" w:oddHBand="0" w:evenHBand="0" w:firstRowFirstColumn="0" w:firstRowLastColumn="0" w:lastRowFirstColumn="0" w:lastRowLastColumn="0"/>
              <w:rPr>
                <w:ins w:id="2048" w:author="Author"/>
                <w:del w:id="2049" w:author="Author"/>
                <w:color w:val="auto"/>
                <w:sz w:val="20"/>
                <w:szCs w:val="18"/>
                <w:lang w:val="en-IE" w:eastAsia="en-US"/>
              </w:rPr>
            </w:pPr>
            <w:ins w:id="2050" w:author="Author">
              <w:r w:rsidRPr="00080F30">
                <w:rPr>
                  <w:b/>
                  <w:color w:val="auto"/>
                  <w:sz w:val="20"/>
                  <w:szCs w:val="18"/>
                  <w:u w:val="single"/>
                  <w:lang w:val="en-IE" w:eastAsia="en-US"/>
                </w:rPr>
                <w:t xml:space="preserve">Note: This step is pending of </w:t>
              </w:r>
              <w:r>
                <w:rPr>
                  <w:b/>
                  <w:color w:val="auto"/>
                  <w:sz w:val="20"/>
                  <w:szCs w:val="18"/>
                  <w:u w:val="single"/>
                  <w:lang w:val="en-IE" w:eastAsia="en-US"/>
                </w:rPr>
                <w:t>commercially agreement.</w:t>
              </w:r>
              <w:del w:id="2051" w:author="Author">
                <w:r w:rsidRPr="00E541A5" w:rsidDel="00E541A5">
                  <w:rPr>
                    <w:color w:val="auto"/>
                    <w:sz w:val="20"/>
                    <w:szCs w:val="18"/>
                    <w:lang w:val="en-IE" w:eastAsia="en-US"/>
                  </w:rPr>
                  <w:delText xml:space="preserve">With a customer contextualized, UFE will call a service from OMS to see if there are any pending orders. </w:delText>
                </w:r>
              </w:del>
            </w:ins>
          </w:p>
          <w:p w14:paraId="6125E9C5" w14:textId="791B5E55" w:rsidR="004D48C7" w:rsidRDefault="004D48C7" w:rsidP="005272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52" w:author="Author"/>
                <w:color w:val="439782"/>
                <w:sz w:val="20"/>
                <w:szCs w:val="18"/>
                <w:lang w:val="en-IE" w:eastAsia="en-US"/>
              </w:rPr>
            </w:pPr>
            <w:ins w:id="2053" w:author="Author">
              <w:del w:id="2054" w:author="Author">
                <w:r w:rsidDel="00E541A5">
                  <w:rPr>
                    <w:color w:val="auto"/>
                    <w:sz w:val="20"/>
                    <w:szCs w:val="18"/>
                    <w:lang w:val="en-IE" w:eastAsia="en-US"/>
                  </w:rPr>
                  <w:delText>In case of pending orders, UFE will show the error message EM_SAL_60. In negative case, the process will continue.</w:delText>
                </w:r>
              </w:del>
            </w:ins>
          </w:p>
        </w:tc>
        <w:tc>
          <w:tcPr>
            <w:tcW w:w="4028" w:type="dxa"/>
          </w:tcPr>
          <w:p w14:paraId="0686254E" w14:textId="1492C009"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55" w:author="Author"/>
                <w:color w:val="auto"/>
                <w:sz w:val="20"/>
                <w:szCs w:val="18"/>
                <w:lang w:val="en-IE" w:eastAsia="en-US"/>
              </w:rPr>
            </w:pPr>
            <w:ins w:id="2056" w:author="Author">
              <w:r w:rsidRPr="00E73B40">
                <w:rPr>
                  <w:color w:val="auto"/>
                  <w:sz w:val="20"/>
                  <w:szCs w:val="18"/>
                  <w:lang w:val="en-IE" w:eastAsia="en-US"/>
                </w:rPr>
                <w:t>-</w:t>
              </w:r>
            </w:ins>
          </w:p>
        </w:tc>
      </w:tr>
      <w:tr w:rsidR="004D48C7" w:rsidRPr="00E73B40" w14:paraId="2F7AD9FA" w14:textId="77777777" w:rsidTr="00B55782">
        <w:trPr>
          <w:trHeight w:val="440"/>
          <w:ins w:id="205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9F0F59A" w14:textId="77777777" w:rsidR="004D48C7" w:rsidRPr="00E73B40" w:rsidRDefault="004D48C7" w:rsidP="00FC68A4">
            <w:pPr>
              <w:pStyle w:val="TableText"/>
              <w:keepNext/>
              <w:tabs>
                <w:tab w:val="left" w:pos="567"/>
              </w:tabs>
              <w:spacing w:line="240" w:lineRule="exact"/>
              <w:rPr>
                <w:ins w:id="2058" w:author="Author"/>
                <w:color w:val="auto"/>
                <w:sz w:val="20"/>
                <w:szCs w:val="20"/>
                <w:lang w:val="en-IE"/>
              </w:rPr>
            </w:pPr>
          </w:p>
        </w:tc>
        <w:tc>
          <w:tcPr>
            <w:tcW w:w="4042" w:type="dxa"/>
          </w:tcPr>
          <w:p w14:paraId="640FAF31" w14:textId="4A85DE4B" w:rsidR="004D48C7" w:rsidRPr="00E73B40" w:rsidRDefault="004D48C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59" w:author="Author"/>
                <w:color w:val="439782"/>
                <w:sz w:val="20"/>
                <w:szCs w:val="18"/>
                <w:lang w:val="en-IE" w:eastAsia="en-US"/>
              </w:rPr>
            </w:pPr>
            <w:ins w:id="2060" w:author="Author">
              <w:r>
                <w:rPr>
                  <w:color w:val="439782"/>
                  <w:sz w:val="20"/>
                  <w:szCs w:val="18"/>
                  <w:lang w:val="en-IE" w:eastAsia="en-US"/>
                </w:rPr>
                <w:t>1f</w:t>
              </w:r>
              <w:r w:rsidRPr="00E73B40">
                <w:rPr>
                  <w:color w:val="439782"/>
                  <w:sz w:val="20"/>
                  <w:szCs w:val="18"/>
                  <w:lang w:val="en-IE" w:eastAsia="en-US"/>
                </w:rPr>
                <w:t>. Buyback information</w:t>
              </w:r>
            </w:ins>
          </w:p>
          <w:p w14:paraId="1C0ADA08" w14:textId="48C0E2D6" w:rsidR="004D48C7" w:rsidRDefault="004D48C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61" w:author="Author"/>
                <w:color w:val="439782"/>
                <w:sz w:val="20"/>
                <w:szCs w:val="18"/>
                <w:lang w:val="en-IE" w:eastAsia="en-US"/>
              </w:rPr>
            </w:pPr>
            <w:ins w:id="2062" w:author="Author">
              <w:r w:rsidRPr="00E73B40">
                <w:rPr>
                  <w:color w:val="auto"/>
                  <w:sz w:val="20"/>
                  <w:szCs w:val="18"/>
                  <w:lang w:val="en-IE" w:eastAsia="en-US"/>
                </w:rPr>
                <w:t>The warning message WM_SAL_13 will be presented to the user to inform them if the customer wishes to make a buyback.</w:t>
              </w:r>
            </w:ins>
          </w:p>
        </w:tc>
        <w:tc>
          <w:tcPr>
            <w:tcW w:w="4028" w:type="dxa"/>
          </w:tcPr>
          <w:p w14:paraId="675B2A83" w14:textId="2ACB0522"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63" w:author="Author"/>
                <w:color w:val="auto"/>
                <w:sz w:val="20"/>
                <w:szCs w:val="18"/>
                <w:lang w:val="en-IE" w:eastAsia="en-US"/>
              </w:rPr>
            </w:pPr>
            <w:ins w:id="2064" w:author="Author">
              <w:r w:rsidRPr="00E73B40">
                <w:rPr>
                  <w:color w:val="auto"/>
                  <w:sz w:val="20"/>
                  <w:szCs w:val="18"/>
                  <w:lang w:val="en-IE" w:eastAsia="en-US"/>
                </w:rPr>
                <w:t>-</w:t>
              </w:r>
            </w:ins>
          </w:p>
        </w:tc>
      </w:tr>
      <w:tr w:rsidR="004D48C7" w:rsidRPr="00E73B40" w14:paraId="0DFFE36A" w14:textId="77777777" w:rsidTr="00B55782">
        <w:trPr>
          <w:trHeight w:val="440"/>
          <w:ins w:id="206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56B2601" w14:textId="77777777" w:rsidR="004D48C7" w:rsidRPr="00E73B40" w:rsidRDefault="004D48C7" w:rsidP="00FC68A4">
            <w:pPr>
              <w:pStyle w:val="TableText"/>
              <w:keepNext/>
              <w:tabs>
                <w:tab w:val="left" w:pos="567"/>
              </w:tabs>
              <w:spacing w:line="240" w:lineRule="exact"/>
              <w:rPr>
                <w:ins w:id="2066" w:author="Author"/>
                <w:color w:val="auto"/>
                <w:sz w:val="20"/>
                <w:szCs w:val="20"/>
                <w:lang w:val="en-IE"/>
              </w:rPr>
            </w:pPr>
          </w:p>
        </w:tc>
        <w:tc>
          <w:tcPr>
            <w:tcW w:w="4042" w:type="dxa"/>
          </w:tcPr>
          <w:p w14:paraId="01C23FFA" w14:textId="27500C91" w:rsidR="004D48C7" w:rsidRPr="00E73B40" w:rsidRDefault="004D48C7" w:rsidP="00841E6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67" w:author="Author"/>
                <w:color w:val="439782"/>
                <w:sz w:val="20"/>
                <w:szCs w:val="18"/>
                <w:lang w:val="en-IE" w:eastAsia="en-US"/>
              </w:rPr>
            </w:pPr>
            <w:ins w:id="2068" w:author="Author">
              <w:r>
                <w:rPr>
                  <w:color w:val="439782"/>
                  <w:sz w:val="20"/>
                  <w:szCs w:val="18"/>
                  <w:lang w:val="en-IE" w:eastAsia="en-US"/>
                </w:rPr>
                <w:t>1g</w:t>
              </w:r>
              <w:r w:rsidRPr="00E73B40">
                <w:rPr>
                  <w:color w:val="439782"/>
                  <w:sz w:val="20"/>
                  <w:szCs w:val="18"/>
                  <w:lang w:val="en-IE" w:eastAsia="en-US"/>
                </w:rPr>
                <w:t>. Collections</w:t>
              </w:r>
            </w:ins>
          </w:p>
          <w:p w14:paraId="7A9DB878" w14:textId="141D01C3" w:rsidR="004D48C7" w:rsidRDefault="004D48C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69" w:author="Author"/>
                <w:color w:val="439782"/>
                <w:sz w:val="20"/>
                <w:szCs w:val="18"/>
                <w:lang w:val="en-IE" w:eastAsia="en-US"/>
              </w:rPr>
            </w:pPr>
            <w:ins w:id="2070" w:author="Author">
              <w:r w:rsidRPr="00E73B40">
                <w:rPr>
                  <w:color w:val="auto"/>
                  <w:sz w:val="20"/>
                  <w:szCs w:val="18"/>
                  <w:lang w:val="en-IE" w:eastAsia="en-US"/>
                </w:rPr>
                <w:t xml:space="preserve">If a Customer is in collections, UFE will not </w:t>
              </w:r>
              <w:r>
                <w:rPr>
                  <w:color w:val="auto"/>
                  <w:sz w:val="20"/>
                  <w:szCs w:val="18"/>
                  <w:lang w:val="en-IE" w:eastAsia="en-US"/>
                </w:rPr>
                <w:t>open the process and will display the warning message EM_SAL_55.</w:t>
              </w:r>
            </w:ins>
          </w:p>
        </w:tc>
        <w:tc>
          <w:tcPr>
            <w:tcW w:w="4028" w:type="dxa"/>
          </w:tcPr>
          <w:p w14:paraId="0FBAD812" w14:textId="37D95093"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71" w:author="Author"/>
                <w:color w:val="auto"/>
                <w:sz w:val="20"/>
                <w:szCs w:val="18"/>
                <w:lang w:val="en-IE" w:eastAsia="en-US"/>
              </w:rPr>
            </w:pPr>
            <w:ins w:id="2072" w:author="Author">
              <w:r w:rsidRPr="00E73B40">
                <w:rPr>
                  <w:color w:val="auto"/>
                  <w:sz w:val="20"/>
                  <w:szCs w:val="18"/>
                  <w:lang w:val="en-IE" w:eastAsia="en-US"/>
                </w:rPr>
                <w:t>-</w:t>
              </w:r>
            </w:ins>
          </w:p>
        </w:tc>
      </w:tr>
    </w:tbl>
    <w:p w14:paraId="63D3F0C7" w14:textId="135D0B93" w:rsidR="00A02E27" w:rsidRPr="00E73B40" w:rsidRDefault="00910E24" w:rsidP="0033147A">
      <w:pPr>
        <w:pStyle w:val="Heading4"/>
        <w:rPr>
          <w:ins w:id="2073" w:author="Author"/>
          <w:lang w:val="en-IE"/>
        </w:rPr>
      </w:pPr>
      <w:ins w:id="2074" w:author="Author">
        <w:r w:rsidRPr="00E73B40">
          <w:rPr>
            <w:lang w:val="en-IE"/>
          </w:rPr>
          <w:t xml:space="preserve">Phase </w:t>
        </w:r>
        <w:r>
          <w:rPr>
            <w:lang w:val="en-IE"/>
          </w:rPr>
          <w:t>I</w:t>
        </w:r>
        <w:r w:rsidRPr="00E73B40">
          <w:rPr>
            <w:lang w:val="en-IE"/>
          </w:rPr>
          <w:t xml:space="preserve">I – </w:t>
        </w:r>
        <w:r>
          <w:rPr>
            <w:lang w:val="en-IE"/>
          </w:rPr>
          <w:t>Create Customer</w:t>
        </w:r>
        <w:r w:rsidR="00D65231">
          <w:rPr>
            <w:lang w:val="en-IE"/>
          </w:rPr>
          <w:t xml:space="preserve"> and Billing Profile</w:t>
        </w:r>
      </w:ins>
    </w:p>
    <w:tbl>
      <w:tblPr>
        <w:tblStyle w:val="CelFocus1"/>
        <w:tblW w:w="0" w:type="auto"/>
        <w:tblLook w:val="04A0" w:firstRow="1" w:lastRow="0" w:firstColumn="1" w:lastColumn="0" w:noHBand="0" w:noVBand="1"/>
      </w:tblPr>
      <w:tblGrid>
        <w:gridCol w:w="1522"/>
        <w:gridCol w:w="4042"/>
        <w:gridCol w:w="4028"/>
      </w:tblGrid>
      <w:tr w:rsidR="00A02E27" w:rsidRPr="00E73B40" w:rsidDel="0033147A" w14:paraId="3A13661E" w14:textId="4529A983" w:rsidTr="00A55ACC">
        <w:trPr>
          <w:cnfStyle w:val="100000000000" w:firstRow="1" w:lastRow="0" w:firstColumn="0" w:lastColumn="0" w:oddVBand="0" w:evenVBand="0" w:oddHBand="0" w:evenHBand="0" w:firstRowFirstColumn="0" w:firstRowLastColumn="0" w:lastRowFirstColumn="0" w:lastRowLastColumn="0"/>
          <w:trHeight w:val="426"/>
          <w:ins w:id="2075" w:author="Author"/>
          <w:del w:id="2076"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90E6914" w14:textId="77777777" w:rsidR="0033147A" w:rsidRPr="004448BE" w:rsidRDefault="0033147A" w:rsidP="0033147A">
            <w:pPr>
              <w:pStyle w:val="Heading5"/>
              <w:outlineLvl w:val="4"/>
              <w:rPr>
                <w:ins w:id="2077" w:author="Author"/>
                <w:lang w:val="en-IE"/>
              </w:rPr>
            </w:pPr>
            <w:ins w:id="2078" w:author="Author">
              <w:r>
                <w:rPr>
                  <w:lang w:val="en-IE"/>
                </w:rPr>
                <w:t xml:space="preserve">Alternate </w:t>
              </w:r>
              <w:r w:rsidRPr="00E73B40">
                <w:rPr>
                  <w:lang w:val="en-IE"/>
                </w:rPr>
                <w:t xml:space="preserve">Activity </w:t>
              </w:r>
              <w:r>
                <w:rPr>
                  <w:lang w:val="en-IE"/>
                </w:rPr>
                <w:t>2</w:t>
              </w:r>
              <w:r w:rsidRPr="00E73B40">
                <w:rPr>
                  <w:lang w:val="en-IE"/>
                </w:rPr>
                <w:t xml:space="preserve"> </w:t>
              </w:r>
              <w:r>
                <w:rPr>
                  <w:lang w:val="en-IE"/>
                </w:rPr>
                <w:t>» Enter</w:t>
              </w:r>
              <w:r w:rsidRPr="00E73B40">
                <w:rPr>
                  <w:lang w:val="en-IE"/>
                </w:rPr>
                <w:t xml:space="preserve"> customer details</w:t>
              </w:r>
            </w:ins>
          </w:p>
          <w:tbl>
            <w:tblPr>
              <w:tblStyle w:val="CelFocus1"/>
              <w:tblW w:w="0" w:type="auto"/>
              <w:tblLook w:val="04A0" w:firstRow="1" w:lastRow="0" w:firstColumn="1" w:lastColumn="0" w:noHBand="0" w:noVBand="1"/>
            </w:tblPr>
            <w:tblGrid>
              <w:gridCol w:w="1518"/>
              <w:gridCol w:w="3927"/>
              <w:gridCol w:w="3885"/>
            </w:tblGrid>
            <w:tr w:rsidR="0033147A" w:rsidRPr="00E73B40" w14:paraId="0DA248BB" w14:textId="77777777" w:rsidTr="00E0323F">
              <w:trPr>
                <w:cnfStyle w:val="100000000000" w:firstRow="1" w:lastRow="0" w:firstColumn="0" w:lastColumn="0" w:oddVBand="0" w:evenVBand="0" w:oddHBand="0" w:evenHBand="0" w:firstRowFirstColumn="0" w:firstRowLastColumn="0" w:lastRowFirstColumn="0" w:lastRowLastColumn="0"/>
                <w:trHeight w:val="426"/>
                <w:ins w:id="2079"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8E1E886" w14:textId="77777777" w:rsidR="0033147A" w:rsidRPr="00E73B40" w:rsidRDefault="0033147A" w:rsidP="00E0323F">
                  <w:pPr>
                    <w:jc w:val="left"/>
                    <w:rPr>
                      <w:ins w:id="2080" w:author="Author"/>
                      <w:b w:val="0"/>
                      <w:sz w:val="20"/>
                      <w:szCs w:val="20"/>
                      <w:lang w:val="en-IE"/>
                    </w:rPr>
                  </w:pPr>
                  <w:ins w:id="2081" w:author="Author">
                    <w:r w:rsidRPr="00E73B40">
                      <w:rPr>
                        <w:sz w:val="20"/>
                        <w:szCs w:val="20"/>
                        <w:lang w:val="en-IE"/>
                      </w:rPr>
                      <w:t>Activity Specification</w:t>
                    </w:r>
                  </w:ins>
                </w:p>
              </w:tc>
            </w:tr>
            <w:tr w:rsidR="0033147A" w:rsidRPr="00E73B40" w14:paraId="62176359" w14:textId="77777777" w:rsidTr="00E0323F">
              <w:trPr>
                <w:trHeight w:hRule="exact" w:val="756"/>
                <w:ins w:id="208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CCDEB7" w14:textId="77777777" w:rsidR="0033147A" w:rsidRPr="00E73B40" w:rsidRDefault="0033147A" w:rsidP="00E0323F">
                  <w:pPr>
                    <w:pStyle w:val="TableText"/>
                    <w:keepNext/>
                    <w:spacing w:before="0" w:after="0" w:line="240" w:lineRule="exact"/>
                    <w:rPr>
                      <w:ins w:id="2083" w:author="Author"/>
                      <w:color w:val="auto"/>
                      <w:sz w:val="20"/>
                      <w:szCs w:val="20"/>
                      <w:lang w:val="en-IE"/>
                    </w:rPr>
                  </w:pPr>
                  <w:ins w:id="2084" w:author="Author">
                    <w:r w:rsidRPr="00E73B40">
                      <w:rPr>
                        <w:color w:val="auto"/>
                        <w:sz w:val="20"/>
                        <w:szCs w:val="20"/>
                        <w:lang w:val="en-IE"/>
                      </w:rPr>
                      <w:t>Actor(s)</w:t>
                    </w:r>
                  </w:ins>
                </w:p>
              </w:tc>
              <w:tc>
                <w:tcPr>
                  <w:tcW w:w="8070" w:type="dxa"/>
                  <w:gridSpan w:val="2"/>
                  <w:vAlign w:val="center"/>
                </w:tcPr>
                <w:p w14:paraId="3F88CF79"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085" w:author="Author"/>
                      <w:color w:val="auto"/>
                      <w:sz w:val="20"/>
                      <w:szCs w:val="20"/>
                      <w:lang w:val="en-IE"/>
                    </w:rPr>
                  </w:pPr>
                  <w:ins w:id="2086" w:author="Author">
                    <w:r w:rsidRPr="00E73B40">
                      <w:rPr>
                        <w:color w:val="auto"/>
                        <w:sz w:val="20"/>
                        <w:szCs w:val="20"/>
                        <w:lang w:val="en-IE"/>
                      </w:rPr>
                      <w:t>CSR in Call Centre</w:t>
                    </w:r>
                  </w:ins>
                </w:p>
                <w:p w14:paraId="7E8C293F"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087" w:author="Author"/>
                      <w:color w:val="auto"/>
                      <w:sz w:val="20"/>
                      <w:szCs w:val="20"/>
                      <w:lang w:val="en-IE"/>
                    </w:rPr>
                  </w:pPr>
                  <w:ins w:id="2088" w:author="Author">
                    <w:r w:rsidRPr="00E73B40">
                      <w:rPr>
                        <w:color w:val="auto"/>
                        <w:sz w:val="20"/>
                        <w:szCs w:val="20"/>
                        <w:lang w:val="en-IE"/>
                      </w:rPr>
                      <w:t>Agent in Shop</w:t>
                    </w:r>
                  </w:ins>
                </w:p>
              </w:tc>
            </w:tr>
            <w:tr w:rsidR="0033147A" w:rsidRPr="00E73B40" w14:paraId="4C9C55F0" w14:textId="77777777" w:rsidTr="00E0323F">
              <w:trPr>
                <w:trHeight w:hRule="exact" w:val="397"/>
                <w:ins w:id="208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64B4B23" w14:textId="77777777" w:rsidR="0033147A" w:rsidRPr="00E73B40" w:rsidRDefault="0033147A" w:rsidP="00E0323F">
                  <w:pPr>
                    <w:pStyle w:val="TableText"/>
                    <w:keepNext/>
                    <w:spacing w:before="0" w:after="0" w:line="240" w:lineRule="exact"/>
                    <w:rPr>
                      <w:ins w:id="2090" w:author="Author"/>
                      <w:color w:val="auto"/>
                      <w:sz w:val="20"/>
                      <w:szCs w:val="20"/>
                      <w:lang w:val="en-IE"/>
                    </w:rPr>
                  </w:pPr>
                  <w:ins w:id="2091" w:author="Author">
                    <w:r w:rsidRPr="00E73B40">
                      <w:rPr>
                        <w:color w:val="auto"/>
                        <w:sz w:val="20"/>
                        <w:szCs w:val="20"/>
                        <w:lang w:val="en-IE"/>
                      </w:rPr>
                      <w:t>System</w:t>
                    </w:r>
                  </w:ins>
                </w:p>
              </w:tc>
              <w:tc>
                <w:tcPr>
                  <w:tcW w:w="8070" w:type="dxa"/>
                  <w:gridSpan w:val="2"/>
                  <w:vAlign w:val="center"/>
                </w:tcPr>
                <w:p w14:paraId="018E5695"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092" w:author="Author"/>
                      <w:color w:val="auto"/>
                      <w:sz w:val="20"/>
                      <w:szCs w:val="20"/>
                      <w:lang w:val="en-IE"/>
                    </w:rPr>
                  </w:pPr>
                  <w:ins w:id="2093" w:author="Author">
                    <w:r w:rsidRPr="00E73B40">
                      <w:rPr>
                        <w:color w:val="auto"/>
                        <w:sz w:val="20"/>
                        <w:szCs w:val="20"/>
                        <w:lang w:val="en-IE"/>
                      </w:rPr>
                      <w:t>UFE</w:t>
                    </w:r>
                  </w:ins>
                </w:p>
              </w:tc>
            </w:tr>
            <w:tr w:rsidR="0033147A" w:rsidRPr="00E73B40" w14:paraId="5F10C80B" w14:textId="77777777" w:rsidTr="00E0323F">
              <w:trPr>
                <w:trHeight w:val="440"/>
                <w:ins w:id="2094" w:author="Author"/>
              </w:trPr>
              <w:tc>
                <w:tcPr>
                  <w:cnfStyle w:val="001000000000" w:firstRow="0" w:lastRow="0" w:firstColumn="1" w:lastColumn="0" w:oddVBand="0" w:evenVBand="0" w:oddHBand="0" w:evenHBand="0" w:firstRowFirstColumn="0" w:firstRowLastColumn="0" w:lastRowFirstColumn="0" w:lastRowLastColumn="0"/>
                  <w:tcW w:w="1522" w:type="dxa"/>
                </w:tcPr>
                <w:p w14:paraId="2499C0CA" w14:textId="77777777" w:rsidR="0033147A" w:rsidRPr="00E73B40" w:rsidRDefault="0033147A" w:rsidP="00E0323F">
                  <w:pPr>
                    <w:pStyle w:val="TableText"/>
                    <w:keepNext/>
                    <w:spacing w:line="240" w:lineRule="exact"/>
                    <w:rPr>
                      <w:ins w:id="2095" w:author="Author"/>
                      <w:color w:val="auto"/>
                      <w:sz w:val="20"/>
                      <w:szCs w:val="20"/>
                      <w:lang w:val="en-IE"/>
                    </w:rPr>
                  </w:pPr>
                  <w:ins w:id="2096" w:author="Author">
                    <w:r w:rsidRPr="00E73B40">
                      <w:rPr>
                        <w:color w:val="auto"/>
                        <w:sz w:val="20"/>
                        <w:szCs w:val="20"/>
                        <w:lang w:val="en-IE"/>
                      </w:rPr>
                      <w:t>Screen Name</w:t>
                    </w:r>
                  </w:ins>
                </w:p>
              </w:tc>
              <w:tc>
                <w:tcPr>
                  <w:tcW w:w="8070" w:type="dxa"/>
                  <w:gridSpan w:val="2"/>
                </w:tcPr>
                <w:p w14:paraId="3985DA34"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97" w:author="Author"/>
                      <w:color w:val="auto"/>
                      <w:sz w:val="20"/>
                      <w:szCs w:val="20"/>
                      <w:lang w:val="en-IE"/>
                    </w:rPr>
                  </w:pPr>
                  <w:ins w:id="2098" w:author="Author">
                    <w:r>
                      <w:rPr>
                        <w:color w:val="auto"/>
                        <w:sz w:val="20"/>
                        <w:szCs w:val="20"/>
                        <w:lang w:val="en-IE"/>
                      </w:rPr>
                      <w:t xml:space="preserve">New </w:t>
                    </w:r>
                    <w:r w:rsidRPr="00E73B40">
                      <w:rPr>
                        <w:color w:val="auto"/>
                        <w:sz w:val="20"/>
                        <w:szCs w:val="20"/>
                        <w:lang w:val="en-IE"/>
                      </w:rPr>
                      <w:t>Customer details step</w:t>
                    </w:r>
                  </w:ins>
                </w:p>
              </w:tc>
            </w:tr>
            <w:tr w:rsidR="0033147A" w:rsidRPr="00E73B40" w14:paraId="11B2A7A9" w14:textId="77777777" w:rsidTr="00E0323F">
              <w:trPr>
                <w:trHeight w:val="440"/>
                <w:ins w:id="2099" w:author="Author"/>
              </w:trPr>
              <w:tc>
                <w:tcPr>
                  <w:cnfStyle w:val="001000000000" w:firstRow="0" w:lastRow="0" w:firstColumn="1" w:lastColumn="0" w:oddVBand="0" w:evenVBand="0" w:oddHBand="0" w:evenHBand="0" w:firstRowFirstColumn="0" w:firstRowLastColumn="0" w:lastRowFirstColumn="0" w:lastRowLastColumn="0"/>
                  <w:tcW w:w="1522" w:type="dxa"/>
                </w:tcPr>
                <w:p w14:paraId="21D72EF5" w14:textId="77777777" w:rsidR="0033147A" w:rsidRPr="00E73B40" w:rsidRDefault="0033147A" w:rsidP="00E0323F">
                  <w:pPr>
                    <w:pStyle w:val="TableText"/>
                    <w:keepNext/>
                    <w:spacing w:line="240" w:lineRule="exact"/>
                    <w:rPr>
                      <w:ins w:id="2100" w:author="Author"/>
                      <w:b w:val="0"/>
                      <w:color w:val="auto"/>
                      <w:sz w:val="20"/>
                      <w:szCs w:val="20"/>
                      <w:lang w:val="en-IE"/>
                    </w:rPr>
                  </w:pPr>
                  <w:ins w:id="2101" w:author="Author">
                    <w:r w:rsidRPr="00E73B40">
                      <w:rPr>
                        <w:color w:val="auto"/>
                        <w:sz w:val="20"/>
                        <w:szCs w:val="20"/>
                        <w:lang w:val="en-IE"/>
                      </w:rPr>
                      <w:t>Description</w:t>
                    </w:r>
                  </w:ins>
                </w:p>
              </w:tc>
              <w:tc>
                <w:tcPr>
                  <w:tcW w:w="8070" w:type="dxa"/>
                  <w:gridSpan w:val="2"/>
                </w:tcPr>
                <w:p w14:paraId="57312221" w14:textId="51747881" w:rsidR="0033147A"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02" w:author="Author"/>
                      <w:b/>
                      <w:color w:val="auto"/>
                      <w:sz w:val="20"/>
                      <w:szCs w:val="18"/>
                      <w:lang w:val="en-IE" w:eastAsia="en-US"/>
                    </w:rPr>
                  </w:pPr>
                  <w:ins w:id="2103" w:author="Autho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12F71D83" w14:textId="77777777" w:rsidR="0033147A" w:rsidRPr="007473BB"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04" w:author="Author"/>
                      <w:color w:val="auto"/>
                      <w:sz w:val="20"/>
                      <w:szCs w:val="20"/>
                      <w:lang w:val="en-IE"/>
                    </w:rPr>
                  </w:pPr>
                  <w:ins w:id="2105" w:author="Author">
                    <w:r w:rsidRPr="007473BB">
                      <w:rPr>
                        <w:color w:val="auto"/>
                        <w:sz w:val="20"/>
                        <w:szCs w:val="18"/>
                        <w:lang w:val="en-IE" w:eastAsia="en-US"/>
                      </w:rPr>
                      <w:t>In cas</w:t>
                    </w:r>
                    <w:r>
                      <w:rPr>
                        <w:color w:val="auto"/>
                        <w:sz w:val="20"/>
                        <w:szCs w:val="18"/>
                        <w:lang w:val="en-IE" w:eastAsia="en-US"/>
                      </w:rPr>
                      <w:t xml:space="preserve">e of a PAYG offer, </w:t>
                    </w:r>
                    <w:r w:rsidRPr="00A54115">
                      <w:rPr>
                        <w:color w:val="auto"/>
                        <w:sz w:val="20"/>
                        <w:szCs w:val="20"/>
                        <w:lang w:val="en-GB"/>
                      </w:rPr>
                      <w:t>UFE creates a dummy customer</w:t>
                    </w:r>
                    <w:r>
                      <w:rPr>
                        <w:color w:val="auto"/>
                        <w:sz w:val="20"/>
                        <w:szCs w:val="20"/>
                        <w:lang w:val="en-GB"/>
                      </w:rPr>
                      <w:t xml:space="preserve"> and will associate the PAYG subscription to the contact itself. In this scenario, this activity will be </w:t>
                    </w:r>
                    <w:r>
                      <w:rPr>
                        <w:b/>
                        <w:color w:val="auto"/>
                        <w:sz w:val="20"/>
                        <w:szCs w:val="20"/>
                        <w:lang w:val="en-GB"/>
                      </w:rPr>
                      <w:t>skipped</w:t>
                    </w:r>
                    <w:r>
                      <w:rPr>
                        <w:color w:val="auto"/>
                        <w:sz w:val="20"/>
                        <w:szCs w:val="20"/>
                        <w:lang w:val="en-GB"/>
                      </w:rPr>
                      <w:t>.</w:t>
                    </w:r>
                  </w:ins>
                </w:p>
                <w:p w14:paraId="2D33F60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06" w:author="Author"/>
                      <w:color w:val="auto"/>
                      <w:sz w:val="20"/>
                      <w:szCs w:val="20"/>
                      <w:lang w:val="en-IE"/>
                    </w:rPr>
                  </w:pPr>
                  <w:ins w:id="2107" w:author="Autho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ins>
                </w:p>
                <w:p w14:paraId="3D72DA77"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08" w:author="Author"/>
                      <w:color w:val="auto"/>
                      <w:sz w:val="20"/>
                      <w:szCs w:val="20"/>
                      <w:lang w:val="en-IE"/>
                    </w:rPr>
                  </w:pPr>
                  <w:ins w:id="2109" w:author="Autho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ins>
                </w:p>
                <w:p w14:paraId="7A33D23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0" w:author="Author"/>
                      <w:color w:val="auto"/>
                      <w:sz w:val="20"/>
                      <w:szCs w:val="20"/>
                      <w:lang w:val="en-IE"/>
                    </w:rPr>
                  </w:pPr>
                  <w:ins w:id="2111" w:author="Author">
                    <w:r w:rsidRPr="00E73B40">
                      <w:rPr>
                        <w:color w:val="auto"/>
                        <w:sz w:val="20"/>
                        <w:szCs w:val="20"/>
                        <w:lang w:val="en-IE"/>
                      </w:rPr>
                      <w:t xml:space="preserve">After customer details confirmed/provided, the user moves on to the </w:t>
                    </w:r>
                    <w:r>
                      <w:rPr>
                        <w:color w:val="auto"/>
                        <w:sz w:val="20"/>
                        <w:szCs w:val="20"/>
                        <w:lang w:val="en-IE"/>
                      </w:rPr>
                      <w:t>offer selection</w:t>
                    </w:r>
                    <w:r w:rsidRPr="00E73B40">
                      <w:rPr>
                        <w:color w:val="auto"/>
                        <w:sz w:val="20"/>
                        <w:szCs w:val="20"/>
                        <w:lang w:val="en-IE"/>
                      </w:rPr>
                      <w:t>.</w:t>
                    </w:r>
                  </w:ins>
                </w:p>
                <w:p w14:paraId="31151AD2"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2" w:author="Author"/>
                      <w:color w:val="auto"/>
                      <w:sz w:val="20"/>
                      <w:szCs w:val="20"/>
                      <w:lang w:val="en-IE"/>
                    </w:rPr>
                  </w:pPr>
                  <w:ins w:id="2113" w:author="Autho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ins>
                </w:p>
              </w:tc>
            </w:tr>
            <w:tr w:rsidR="0033147A" w:rsidRPr="00E73B40" w14:paraId="5610046B" w14:textId="77777777" w:rsidTr="00E0323F">
              <w:trPr>
                <w:trHeight w:val="440"/>
                <w:ins w:id="211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DD6A8CF" w14:textId="77777777" w:rsidR="0033147A" w:rsidRPr="00E73B40" w:rsidRDefault="0033147A" w:rsidP="00E0323F">
                  <w:pPr>
                    <w:pStyle w:val="TableText"/>
                    <w:keepNext/>
                    <w:tabs>
                      <w:tab w:val="left" w:pos="567"/>
                    </w:tabs>
                    <w:spacing w:line="240" w:lineRule="exact"/>
                    <w:rPr>
                      <w:ins w:id="2115" w:author="Author"/>
                      <w:color w:val="auto"/>
                      <w:sz w:val="20"/>
                      <w:szCs w:val="20"/>
                      <w:lang w:val="en-IE"/>
                    </w:rPr>
                  </w:pPr>
                  <w:ins w:id="2116" w:author="Author">
                    <w:r w:rsidRPr="00E73B40">
                      <w:rPr>
                        <w:color w:val="auto"/>
                        <w:sz w:val="20"/>
                        <w:szCs w:val="20"/>
                        <w:lang w:val="en-IE"/>
                      </w:rPr>
                      <w:t>Automations</w:t>
                    </w:r>
                  </w:ins>
                </w:p>
              </w:tc>
              <w:tc>
                <w:tcPr>
                  <w:tcW w:w="4042" w:type="dxa"/>
                  <w:shd w:val="clear" w:color="auto" w:fill="D8D7D5"/>
                </w:tcPr>
                <w:p w14:paraId="7F16B954" w14:textId="77777777" w:rsidR="0033147A" w:rsidRPr="00E73B40" w:rsidRDefault="0033147A" w:rsidP="00E0323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117" w:author="Author"/>
                      <w:b/>
                      <w:color w:val="auto"/>
                      <w:sz w:val="18"/>
                      <w:szCs w:val="18"/>
                      <w:lang w:val="en-IE" w:eastAsia="en-US"/>
                    </w:rPr>
                  </w:pPr>
                  <w:ins w:id="2118" w:author="Author">
                    <w:r w:rsidRPr="00E73B40">
                      <w:rPr>
                        <w:b/>
                        <w:color w:val="auto"/>
                        <w:sz w:val="18"/>
                        <w:szCs w:val="18"/>
                        <w:lang w:val="en-IE"/>
                      </w:rPr>
                      <w:t>Business Validations &amp; other Automations</w:t>
                    </w:r>
                  </w:ins>
                </w:p>
              </w:tc>
              <w:tc>
                <w:tcPr>
                  <w:tcW w:w="4028" w:type="dxa"/>
                  <w:shd w:val="clear" w:color="auto" w:fill="D8D7D5"/>
                </w:tcPr>
                <w:p w14:paraId="25D0CB32" w14:textId="77777777" w:rsidR="0033147A" w:rsidRPr="00E73B40" w:rsidRDefault="0033147A" w:rsidP="00E0323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119" w:author="Author"/>
                      <w:b/>
                      <w:color w:val="auto"/>
                      <w:sz w:val="18"/>
                      <w:szCs w:val="18"/>
                      <w:lang w:val="en-IE" w:eastAsia="en-US"/>
                    </w:rPr>
                  </w:pPr>
                  <w:ins w:id="2120" w:author="Author">
                    <w:r w:rsidRPr="00E73B40">
                      <w:rPr>
                        <w:b/>
                        <w:color w:val="auto"/>
                        <w:sz w:val="18"/>
                        <w:szCs w:val="18"/>
                        <w:lang w:val="en-IE"/>
                      </w:rPr>
                      <w:t>Messages (Error &amp; Warnings)</w:t>
                    </w:r>
                  </w:ins>
                </w:p>
              </w:tc>
            </w:tr>
            <w:tr w:rsidR="0033147A" w:rsidRPr="00E73B40" w14:paraId="25EC7632" w14:textId="77777777" w:rsidTr="00E0323F">
              <w:trPr>
                <w:trHeight w:val="440"/>
                <w:ins w:id="212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F86731C" w14:textId="77777777" w:rsidR="0033147A" w:rsidRPr="00E73B40" w:rsidRDefault="0033147A" w:rsidP="00E0323F">
                  <w:pPr>
                    <w:pStyle w:val="TableText"/>
                    <w:keepNext/>
                    <w:tabs>
                      <w:tab w:val="left" w:pos="567"/>
                    </w:tabs>
                    <w:spacing w:line="240" w:lineRule="exact"/>
                    <w:jc w:val="left"/>
                    <w:rPr>
                      <w:ins w:id="2122" w:author="Author"/>
                      <w:color w:val="auto"/>
                      <w:sz w:val="20"/>
                      <w:szCs w:val="20"/>
                      <w:lang w:val="en-IE"/>
                    </w:rPr>
                  </w:pPr>
                </w:p>
              </w:tc>
              <w:tc>
                <w:tcPr>
                  <w:tcW w:w="4042" w:type="dxa"/>
                </w:tcPr>
                <w:p w14:paraId="23FAC4C7"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23" w:author="Author"/>
                      <w:color w:val="auto"/>
                      <w:sz w:val="20"/>
                      <w:szCs w:val="18"/>
                      <w:lang w:val="en-IE" w:eastAsia="en-US"/>
                    </w:rPr>
                  </w:pPr>
                  <w:ins w:id="2124" w:author="Author">
                    <w:r>
                      <w:rPr>
                        <w:color w:val="595959"/>
                        <w:sz w:val="20"/>
                        <w:szCs w:val="18"/>
                        <w:lang w:val="en-IE" w:eastAsia="en-US"/>
                      </w:rPr>
                      <w:t>2</w:t>
                    </w:r>
                    <w:r w:rsidRPr="00E73B40">
                      <w:rPr>
                        <w:color w:val="595959"/>
                        <w:sz w:val="20"/>
                        <w:szCs w:val="18"/>
                        <w:lang w:val="en-IE" w:eastAsia="en-US"/>
                      </w:rPr>
                      <w:t xml:space="preserve">a. </w:t>
                    </w:r>
                    <w:r>
                      <w:rPr>
                        <w:color w:val="595959"/>
                        <w:sz w:val="20"/>
                        <w:szCs w:val="18"/>
                        <w:lang w:val="en-IE" w:eastAsia="en-US"/>
                      </w:rPr>
                      <w:t>PIN Validation</w:t>
                    </w:r>
                  </w:ins>
                </w:p>
                <w:p w14:paraId="665BC45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25" w:author="Author"/>
                      <w:color w:val="auto"/>
                      <w:sz w:val="20"/>
                      <w:szCs w:val="18"/>
                      <w:lang w:val="en-IE" w:eastAsia="en-US"/>
                    </w:rPr>
                  </w:pPr>
                  <w:ins w:id="2126" w:author="Author">
                    <w:r w:rsidRPr="00E73B40">
                      <w:rPr>
                        <w:color w:val="auto"/>
                        <w:sz w:val="20"/>
                        <w:szCs w:val="18"/>
                        <w:lang w:val="en-IE" w:eastAsia="en-US"/>
                      </w:rPr>
                      <w:t xml:space="preserve">UFE will check the following validation and will have to pass the PIN in </w:t>
                    </w:r>
                    <w:r w:rsidRPr="00C63FA8">
                      <w:rPr>
                        <w:color w:val="auto"/>
                        <w:sz w:val="20"/>
                        <w:szCs w:val="18"/>
                        <w:lang w:val="en-IE" w:eastAsia="en-US"/>
                      </w:rPr>
                      <w:t>create contact</w:t>
                    </w:r>
                    <w:r w:rsidRPr="00E73B40">
                      <w:rPr>
                        <w:color w:val="auto"/>
                        <w:sz w:val="20"/>
                        <w:szCs w:val="18"/>
                        <w:lang w:val="en-IE" w:eastAsia="en-US"/>
                      </w:rPr>
                      <w:t xml:space="preserve"> API. The validation rules are as follow:</w:t>
                    </w:r>
                  </w:ins>
                </w:p>
                <w:p w14:paraId="6987DA00" w14:textId="77777777" w:rsidR="0033147A" w:rsidRPr="00E73B40" w:rsidRDefault="0033147A"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127" w:author="Author"/>
                      <w:color w:val="auto"/>
                      <w:sz w:val="20"/>
                      <w:szCs w:val="18"/>
                      <w:lang w:val="en-IE" w:eastAsia="en-US"/>
                    </w:rPr>
                  </w:pPr>
                  <w:ins w:id="2128" w:author="Author">
                    <w:r w:rsidRPr="00E73B40">
                      <w:rPr>
                        <w:color w:val="auto"/>
                        <w:sz w:val="20"/>
                        <w:szCs w:val="18"/>
                        <w:lang w:val="en-IE" w:eastAsia="en-US"/>
                      </w:rPr>
                      <w:t>PIN will be of 4 digit.</w:t>
                    </w:r>
                  </w:ins>
                </w:p>
                <w:p w14:paraId="1BC32C23" w14:textId="77777777" w:rsidR="0033147A" w:rsidRPr="00E73B40" w:rsidRDefault="0033147A"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129" w:author="Author"/>
                      <w:color w:val="auto"/>
                      <w:sz w:val="20"/>
                      <w:szCs w:val="18"/>
                      <w:lang w:val="en-IE" w:eastAsia="en-US"/>
                    </w:rPr>
                  </w:pPr>
                  <w:ins w:id="2130" w:author="Author">
                    <w:r w:rsidRPr="00E73B40">
                      <w:rPr>
                        <w:color w:val="auto"/>
                        <w:sz w:val="20"/>
                        <w:szCs w:val="18"/>
                        <w:lang w:val="en-IE" w:eastAsia="en-US"/>
                      </w:rPr>
                      <w:t>PIN will not include same 4 digits.</w:t>
                    </w:r>
                  </w:ins>
                </w:p>
                <w:p w14:paraId="2980F10A" w14:textId="77777777" w:rsidR="0033147A" w:rsidRPr="00E73B40" w:rsidRDefault="0033147A"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ins w:id="2131" w:author="Author"/>
                      <w:color w:val="auto"/>
                      <w:sz w:val="20"/>
                      <w:szCs w:val="18"/>
                      <w:lang w:val="en-IE" w:eastAsia="en-US"/>
                    </w:rPr>
                  </w:pPr>
                  <w:ins w:id="2132" w:author="Author">
                    <w:r w:rsidRPr="00E73B40">
                      <w:rPr>
                        <w:color w:val="auto"/>
                        <w:sz w:val="20"/>
                        <w:szCs w:val="18"/>
                        <w:lang w:val="en-IE" w:eastAsia="en-US"/>
                      </w:rPr>
                      <w:t>PIN code will not include consecutive numbers.</w:t>
                    </w:r>
                  </w:ins>
                </w:p>
              </w:tc>
              <w:tc>
                <w:tcPr>
                  <w:tcW w:w="4028" w:type="dxa"/>
                </w:tcPr>
                <w:p w14:paraId="52ABDA8F"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33" w:author="Author"/>
                      <w:color w:val="auto"/>
                      <w:sz w:val="20"/>
                      <w:szCs w:val="18"/>
                      <w:lang w:val="en-IE" w:eastAsia="en-US"/>
                    </w:rPr>
                  </w:pPr>
                  <w:ins w:id="2134" w:author="Author">
                    <w:r>
                      <w:rPr>
                        <w:color w:val="auto"/>
                        <w:sz w:val="20"/>
                        <w:szCs w:val="18"/>
                        <w:lang w:val="en-IE" w:eastAsia="en-US"/>
                      </w:rPr>
                      <w:t>-</w:t>
                    </w:r>
                  </w:ins>
                </w:p>
              </w:tc>
            </w:tr>
            <w:tr w:rsidR="0033147A" w:rsidRPr="00E73B40" w14:paraId="69F225A4" w14:textId="77777777" w:rsidTr="00E0323F">
              <w:trPr>
                <w:trHeight w:val="440"/>
                <w:ins w:id="213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B7F1242" w14:textId="77777777" w:rsidR="0033147A" w:rsidRPr="00E73B40" w:rsidRDefault="0033147A" w:rsidP="00E0323F">
                  <w:pPr>
                    <w:pStyle w:val="TableText"/>
                    <w:keepNext/>
                    <w:tabs>
                      <w:tab w:val="left" w:pos="567"/>
                    </w:tabs>
                    <w:spacing w:line="240" w:lineRule="exact"/>
                    <w:rPr>
                      <w:ins w:id="2136" w:author="Author"/>
                      <w:color w:val="auto"/>
                      <w:sz w:val="20"/>
                      <w:szCs w:val="20"/>
                      <w:lang w:val="en-IE"/>
                    </w:rPr>
                  </w:pPr>
                </w:p>
              </w:tc>
              <w:tc>
                <w:tcPr>
                  <w:tcW w:w="4042" w:type="dxa"/>
                </w:tcPr>
                <w:p w14:paraId="54EC73B9"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37" w:author="Author"/>
                      <w:color w:val="595959"/>
                      <w:sz w:val="22"/>
                      <w:szCs w:val="18"/>
                      <w:lang w:val="en-IE" w:eastAsia="en-US"/>
                    </w:rPr>
                  </w:pPr>
                  <w:ins w:id="2138" w:author="Author">
                    <w:r>
                      <w:rPr>
                        <w:color w:val="595959"/>
                        <w:sz w:val="20"/>
                        <w:szCs w:val="18"/>
                        <w:lang w:val="en-IE" w:eastAsia="en-US"/>
                      </w:rPr>
                      <w:t>2</w:t>
                    </w:r>
                    <w:r w:rsidRPr="00E73B40">
                      <w:rPr>
                        <w:color w:val="595959"/>
                        <w:sz w:val="20"/>
                        <w:szCs w:val="18"/>
                        <w:lang w:val="en-IE" w:eastAsia="en-US"/>
                      </w:rPr>
                      <w:t xml:space="preserve">b. </w:t>
                    </w:r>
                    <w:r>
                      <w:rPr>
                        <w:color w:val="595959"/>
                        <w:sz w:val="20"/>
                        <w:szCs w:val="18"/>
                        <w:lang w:val="en-IE" w:eastAsia="en-US"/>
                      </w:rPr>
                      <w:t>Login Online</w:t>
                    </w:r>
                  </w:ins>
                </w:p>
                <w:p w14:paraId="0E2062E4"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39" w:author="Author"/>
                      <w:color w:val="auto"/>
                      <w:sz w:val="20"/>
                      <w:szCs w:val="18"/>
                      <w:lang w:val="en-IE" w:eastAsia="en-US"/>
                    </w:rPr>
                  </w:pPr>
                  <w:ins w:id="2140" w:author="Author">
                    <w:r>
                      <w:rPr>
                        <w:color w:val="auto"/>
                        <w:sz w:val="20"/>
                        <w:szCs w:val="18"/>
                        <w:lang w:val="en-IE" w:eastAsia="en-US"/>
                      </w:rPr>
                      <w:t>The user must select in the contact area which information the Customer will be using for the login in the online:</w:t>
                    </w:r>
                  </w:ins>
                </w:p>
                <w:p w14:paraId="0B7E80C6"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41" w:author="Author"/>
                      <w:color w:val="auto"/>
                      <w:sz w:val="20"/>
                      <w:szCs w:val="18"/>
                      <w:lang w:val="en-IE" w:eastAsia="en-US"/>
                    </w:rPr>
                  </w:pPr>
                  <w:ins w:id="2142" w:author="Author">
                    <w:r w:rsidRPr="008D31D3">
                      <w:rPr>
                        <w:color w:val="auto"/>
                        <w:sz w:val="20"/>
                        <w:szCs w:val="18"/>
                        <w:lang w:val="en-IE" w:eastAsia="en-US"/>
                      </w:rPr>
                      <w:t>Phone Number</w:t>
                    </w:r>
                  </w:ins>
                </w:p>
                <w:p w14:paraId="0F1EEB66"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43" w:author="Author"/>
                      <w:color w:val="auto"/>
                      <w:sz w:val="20"/>
                      <w:szCs w:val="18"/>
                      <w:lang w:val="en-IE" w:eastAsia="en-US"/>
                    </w:rPr>
                  </w:pPr>
                  <w:ins w:id="2144" w:author="Author">
                    <w:r w:rsidRPr="008D31D3">
                      <w:rPr>
                        <w:color w:val="auto"/>
                        <w:sz w:val="20"/>
                        <w:szCs w:val="18"/>
                        <w:lang w:val="en-IE" w:eastAsia="en-US"/>
                      </w:rPr>
                      <w:t xml:space="preserve">House </w:t>
                    </w:r>
                    <w:r>
                      <w:rPr>
                        <w:color w:val="auto"/>
                        <w:sz w:val="20"/>
                        <w:szCs w:val="18"/>
                        <w:lang w:val="en-IE" w:eastAsia="en-US"/>
                      </w:rPr>
                      <w:t xml:space="preserve">Phone </w:t>
                    </w:r>
                    <w:r w:rsidRPr="008D31D3">
                      <w:rPr>
                        <w:color w:val="auto"/>
                        <w:sz w:val="20"/>
                        <w:szCs w:val="18"/>
                        <w:lang w:val="en-IE" w:eastAsia="en-US"/>
                      </w:rPr>
                      <w:t>Number</w:t>
                    </w:r>
                  </w:ins>
                </w:p>
                <w:p w14:paraId="303955C3"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45" w:author="Author"/>
                      <w:color w:val="auto"/>
                      <w:sz w:val="20"/>
                      <w:szCs w:val="18"/>
                      <w:lang w:val="en-IE" w:eastAsia="en-US"/>
                    </w:rPr>
                  </w:pPr>
                  <w:ins w:id="2146" w:author="Author">
                    <w:r w:rsidRPr="008D31D3">
                      <w:rPr>
                        <w:color w:val="auto"/>
                        <w:sz w:val="20"/>
                        <w:szCs w:val="18"/>
                        <w:lang w:val="en-IE" w:eastAsia="en-US"/>
                      </w:rPr>
                      <w:t>Email</w:t>
                    </w:r>
                  </w:ins>
                </w:p>
                <w:p w14:paraId="229BEC0A"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47" w:author="Author"/>
                      <w:color w:val="auto"/>
                      <w:sz w:val="20"/>
                      <w:szCs w:val="18"/>
                      <w:lang w:val="en-IE" w:eastAsia="en-US"/>
                    </w:rPr>
                  </w:pPr>
                  <w:ins w:id="2148" w:author="Author">
                    <w:r w:rsidRPr="008D31D3">
                      <w:rPr>
                        <w:color w:val="auto"/>
                        <w:sz w:val="20"/>
                        <w:szCs w:val="18"/>
                        <w:lang w:val="en-IE" w:eastAsia="en-US"/>
                      </w:rPr>
                      <w:t>Only one option is allowed.</w:t>
                    </w:r>
                  </w:ins>
                </w:p>
              </w:tc>
              <w:tc>
                <w:tcPr>
                  <w:tcW w:w="4028" w:type="dxa"/>
                </w:tcPr>
                <w:p w14:paraId="52BAF913"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49" w:author="Author"/>
                      <w:color w:val="auto"/>
                      <w:sz w:val="20"/>
                      <w:szCs w:val="18"/>
                      <w:lang w:val="en-IE" w:eastAsia="en-US"/>
                    </w:rPr>
                  </w:pPr>
                  <w:ins w:id="2150" w:author="Author">
                    <w:r>
                      <w:rPr>
                        <w:color w:val="auto"/>
                        <w:sz w:val="20"/>
                        <w:szCs w:val="18"/>
                        <w:lang w:val="en-IE" w:eastAsia="en-US"/>
                      </w:rPr>
                      <w:t>-</w:t>
                    </w:r>
                  </w:ins>
                </w:p>
              </w:tc>
            </w:tr>
            <w:tr w:rsidR="0033147A" w:rsidRPr="00E73B40" w14:paraId="5C5FE7E3" w14:textId="77777777" w:rsidTr="00E0323F">
              <w:trPr>
                <w:trHeight w:val="440"/>
                <w:ins w:id="215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99AF952" w14:textId="77777777" w:rsidR="0033147A" w:rsidRPr="00E73B40" w:rsidRDefault="0033147A" w:rsidP="00E0323F">
                  <w:pPr>
                    <w:pStyle w:val="TableText"/>
                    <w:keepNext/>
                    <w:tabs>
                      <w:tab w:val="left" w:pos="567"/>
                    </w:tabs>
                    <w:spacing w:line="240" w:lineRule="exact"/>
                    <w:rPr>
                      <w:ins w:id="2152" w:author="Author"/>
                      <w:color w:val="auto"/>
                      <w:sz w:val="20"/>
                      <w:szCs w:val="20"/>
                      <w:lang w:val="en-IE"/>
                    </w:rPr>
                  </w:pPr>
                </w:p>
              </w:tc>
              <w:tc>
                <w:tcPr>
                  <w:tcW w:w="4042" w:type="dxa"/>
                </w:tcPr>
                <w:p w14:paraId="195B721E"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53" w:author="Author"/>
                      <w:color w:val="595959"/>
                      <w:sz w:val="22"/>
                      <w:szCs w:val="18"/>
                      <w:lang w:val="en-IE" w:eastAsia="en-US"/>
                    </w:rPr>
                  </w:pPr>
                  <w:ins w:id="2154" w:author="Author">
                    <w:r>
                      <w:rPr>
                        <w:color w:val="595959"/>
                        <w:sz w:val="20"/>
                        <w:szCs w:val="18"/>
                        <w:lang w:val="en-IE" w:eastAsia="en-US"/>
                      </w:rPr>
                      <w:t>2c</w:t>
                    </w:r>
                    <w:r w:rsidRPr="00E73B40">
                      <w:rPr>
                        <w:color w:val="595959"/>
                        <w:sz w:val="20"/>
                        <w:szCs w:val="18"/>
                        <w:lang w:val="en-IE" w:eastAsia="en-US"/>
                      </w:rPr>
                      <w:t xml:space="preserve">. </w:t>
                    </w:r>
                    <w:r>
                      <w:rPr>
                        <w:color w:val="595959"/>
                        <w:sz w:val="20"/>
                        <w:szCs w:val="18"/>
                        <w:lang w:val="en-IE" w:eastAsia="en-US"/>
                      </w:rPr>
                      <w:t>Customer Creation</w:t>
                    </w:r>
                  </w:ins>
                </w:p>
                <w:p w14:paraId="6435ACA2"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55" w:author="Author"/>
                      <w:color w:val="auto"/>
                      <w:sz w:val="20"/>
                      <w:szCs w:val="18"/>
                      <w:lang w:val="en-IE" w:eastAsia="en-US"/>
                    </w:rPr>
                  </w:pPr>
                  <w:ins w:id="2156" w:author="Author">
                    <w:r w:rsidRPr="00E73B40">
                      <w:rPr>
                        <w:color w:val="auto"/>
                        <w:sz w:val="20"/>
                        <w:szCs w:val="18"/>
                        <w:lang w:val="en-IE" w:eastAsia="en-US"/>
                      </w:rPr>
                      <w:t>UFE creates the billing customer on CRM, associating or creating the corresponding contact.</w:t>
                    </w:r>
                  </w:ins>
                </w:p>
                <w:p w14:paraId="7A2CA47B"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57" w:author="Author"/>
                      <w:color w:val="auto"/>
                      <w:sz w:val="20"/>
                      <w:szCs w:val="18"/>
                      <w:lang w:val="en-IE" w:eastAsia="en-US"/>
                    </w:rPr>
                  </w:pPr>
                  <w:ins w:id="2158" w:author="Author">
                    <w:r w:rsidRPr="00E73B40">
                      <w:rPr>
                        <w:color w:val="auto"/>
                        <w:sz w:val="20"/>
                        <w:szCs w:val="18"/>
                        <w:lang w:val="en-IE" w:eastAsia="en-US"/>
                      </w:rPr>
                      <w:t>When successful, UFE shows the success message SM_SAL_2.</w:t>
                    </w:r>
                  </w:ins>
                </w:p>
                <w:p w14:paraId="1DAEF686" w14:textId="77777777" w:rsidR="0033147A" w:rsidRPr="00325538"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59" w:author="Author"/>
                      <w:b/>
                      <w:color w:val="595959"/>
                      <w:sz w:val="20"/>
                      <w:szCs w:val="18"/>
                      <w:u w:val="single"/>
                      <w:lang w:val="en-IE" w:eastAsia="en-US"/>
                    </w:rPr>
                  </w:pPr>
                  <w:ins w:id="2160" w:author="Author">
                    <w:r>
                      <w:rPr>
                        <w:color w:val="auto"/>
                        <w:sz w:val="20"/>
                        <w:szCs w:val="18"/>
                        <w:lang w:val="en-IE" w:eastAsia="en-US"/>
                      </w:rPr>
                      <w:t xml:space="preserve">In case of a PAYG, </w:t>
                    </w:r>
                    <w:r w:rsidRPr="00A54115">
                      <w:rPr>
                        <w:color w:val="auto"/>
                        <w:sz w:val="20"/>
                        <w:szCs w:val="20"/>
                        <w:lang w:val="en-GB"/>
                      </w:rPr>
                      <w:t xml:space="preserve">UFE </w:t>
                    </w:r>
                    <w:r>
                      <w:rPr>
                        <w:color w:val="auto"/>
                        <w:sz w:val="20"/>
                        <w:szCs w:val="20"/>
                        <w:lang w:val="en-GB"/>
                      </w:rPr>
                      <w:t>will create</w:t>
                    </w:r>
                    <w:r w:rsidRPr="00A54115">
                      <w:rPr>
                        <w:color w:val="auto"/>
                        <w:sz w:val="20"/>
                        <w:szCs w:val="20"/>
                        <w:lang w:val="en-GB"/>
                      </w:rPr>
                      <w:t xml:space="preserve"> a dummy customer</w:t>
                    </w:r>
                    <w:r>
                      <w:rPr>
                        <w:color w:val="auto"/>
                        <w:sz w:val="20"/>
                        <w:szCs w:val="20"/>
                        <w:lang w:val="en-GB"/>
                      </w:rPr>
                      <w:t>.</w:t>
                    </w:r>
                  </w:ins>
                </w:p>
              </w:tc>
              <w:tc>
                <w:tcPr>
                  <w:tcW w:w="4028" w:type="dxa"/>
                </w:tcPr>
                <w:p w14:paraId="5C3445A0"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61" w:author="Author"/>
                      <w:color w:val="auto"/>
                      <w:sz w:val="20"/>
                      <w:szCs w:val="18"/>
                      <w:lang w:val="en-IE" w:eastAsia="en-US"/>
                    </w:rPr>
                  </w:pPr>
                  <w:ins w:id="2162" w:author="Author">
                    <w:r w:rsidRPr="00E73B40">
                      <w:rPr>
                        <w:color w:val="auto"/>
                        <w:sz w:val="20"/>
                        <w:szCs w:val="18"/>
                        <w:lang w:val="en-IE" w:eastAsia="en-US"/>
                      </w:rPr>
                      <w:t>If any error occurred on the billing customer creation, UFE warns the user with the error message EM_SAL_15 and the business scenario ends.</w:t>
                    </w:r>
                  </w:ins>
                </w:p>
              </w:tc>
            </w:tr>
            <w:tr w:rsidR="0033147A" w:rsidRPr="00E73B40" w14:paraId="2CBE8306" w14:textId="77777777" w:rsidTr="00E0323F">
              <w:trPr>
                <w:trHeight w:val="440"/>
                <w:ins w:id="216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64FC45B" w14:textId="77777777" w:rsidR="0033147A" w:rsidRPr="00E73B40" w:rsidRDefault="0033147A" w:rsidP="00E0323F">
                  <w:pPr>
                    <w:pStyle w:val="TableText"/>
                    <w:keepNext/>
                    <w:tabs>
                      <w:tab w:val="left" w:pos="567"/>
                    </w:tabs>
                    <w:spacing w:line="240" w:lineRule="exact"/>
                    <w:rPr>
                      <w:ins w:id="2164" w:author="Author"/>
                      <w:color w:val="auto"/>
                      <w:sz w:val="20"/>
                      <w:szCs w:val="20"/>
                      <w:lang w:val="en-IE"/>
                    </w:rPr>
                  </w:pPr>
                </w:p>
              </w:tc>
              <w:tc>
                <w:tcPr>
                  <w:tcW w:w="4042" w:type="dxa"/>
                </w:tcPr>
                <w:p w14:paraId="1D2CCF8C"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5" w:author="Author"/>
                      <w:color w:val="595959"/>
                      <w:sz w:val="22"/>
                      <w:szCs w:val="18"/>
                      <w:lang w:val="en-IE" w:eastAsia="en-US"/>
                    </w:rPr>
                  </w:pPr>
                  <w:ins w:id="2166" w:author="Author">
                    <w:r>
                      <w:rPr>
                        <w:color w:val="595959"/>
                        <w:sz w:val="20"/>
                        <w:szCs w:val="18"/>
                        <w:lang w:val="en-IE" w:eastAsia="en-US"/>
                      </w:rPr>
                      <w:t>2d</w:t>
                    </w:r>
                    <w:r w:rsidRPr="00E73B40">
                      <w:rPr>
                        <w:color w:val="595959"/>
                        <w:sz w:val="20"/>
                        <w:szCs w:val="18"/>
                        <w:lang w:val="en-IE" w:eastAsia="en-US"/>
                      </w:rPr>
                      <w:t xml:space="preserve">. </w:t>
                    </w:r>
                    <w:r>
                      <w:rPr>
                        <w:color w:val="595959"/>
                        <w:sz w:val="20"/>
                        <w:szCs w:val="18"/>
                        <w:lang w:val="en-IE" w:eastAsia="en-US"/>
                      </w:rPr>
                      <w:t>VIP Customers</w:t>
                    </w:r>
                  </w:ins>
                </w:p>
                <w:p w14:paraId="5B22E455"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7" w:author="Author"/>
                      <w:color w:val="595959"/>
                      <w:sz w:val="20"/>
                      <w:szCs w:val="18"/>
                      <w:lang w:val="en-IE" w:eastAsia="en-US"/>
                    </w:rPr>
                  </w:pPr>
                  <w:ins w:id="2168" w:author="Author">
                    <w:r>
                      <w:rPr>
                        <w:color w:val="auto"/>
                        <w:sz w:val="20"/>
                        <w:szCs w:val="18"/>
                        <w:lang w:val="en-IE" w:eastAsia="en-US"/>
                      </w:rPr>
                      <w:t>The user may select in this step if the customer is VIP.</w:t>
                    </w:r>
                  </w:ins>
                </w:p>
              </w:tc>
              <w:tc>
                <w:tcPr>
                  <w:tcW w:w="4028" w:type="dxa"/>
                </w:tcPr>
                <w:p w14:paraId="649E6CBD"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69" w:author="Author"/>
                      <w:color w:val="auto"/>
                      <w:sz w:val="20"/>
                      <w:szCs w:val="18"/>
                      <w:lang w:val="en-IE" w:eastAsia="en-US"/>
                    </w:rPr>
                  </w:pPr>
                  <w:ins w:id="2170" w:author="Author">
                    <w:r>
                      <w:rPr>
                        <w:color w:val="auto"/>
                        <w:sz w:val="20"/>
                        <w:szCs w:val="18"/>
                        <w:lang w:val="en-IE" w:eastAsia="en-US"/>
                      </w:rPr>
                      <w:t>-</w:t>
                    </w:r>
                  </w:ins>
                </w:p>
              </w:tc>
            </w:tr>
          </w:tbl>
          <w:p w14:paraId="54C8E559" w14:textId="4C892A54" w:rsidR="00A02E27" w:rsidRPr="00E73B40" w:rsidDel="0033147A" w:rsidRDefault="00A02E27" w:rsidP="00A55ACC">
            <w:pPr>
              <w:jc w:val="left"/>
              <w:rPr>
                <w:ins w:id="2171" w:author="Author"/>
                <w:del w:id="2172" w:author="Author"/>
                <w:b w:val="0"/>
                <w:sz w:val="20"/>
                <w:szCs w:val="20"/>
                <w:lang w:val="en-IE"/>
              </w:rPr>
            </w:pPr>
            <w:ins w:id="2173" w:author="Author">
              <w:del w:id="2174" w:author="Author">
                <w:r w:rsidRPr="00E73B40" w:rsidDel="0033147A">
                  <w:rPr>
                    <w:sz w:val="20"/>
                    <w:szCs w:val="20"/>
                    <w:lang w:val="en-IE"/>
                  </w:rPr>
                  <w:delText>Activity Specification</w:delText>
                </w:r>
              </w:del>
            </w:ins>
          </w:p>
        </w:tc>
      </w:tr>
      <w:tr w:rsidR="00A02E27" w:rsidRPr="00E73B40" w:rsidDel="0033147A" w14:paraId="6736DDF9" w14:textId="15B747A6" w:rsidTr="00A55ACC">
        <w:trPr>
          <w:trHeight w:hRule="exact" w:val="756"/>
          <w:ins w:id="2175" w:author="Author"/>
          <w:del w:id="217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415E20" w14:textId="70AEF639" w:rsidR="00A02E27" w:rsidRPr="00E73B40" w:rsidDel="0033147A" w:rsidRDefault="00A02E27" w:rsidP="00A55ACC">
            <w:pPr>
              <w:pStyle w:val="TableText"/>
              <w:keepNext/>
              <w:spacing w:before="0" w:after="0" w:line="240" w:lineRule="exact"/>
              <w:rPr>
                <w:ins w:id="2177" w:author="Author"/>
                <w:del w:id="2178" w:author="Author"/>
                <w:color w:val="auto"/>
                <w:sz w:val="20"/>
                <w:szCs w:val="20"/>
                <w:lang w:val="en-IE"/>
              </w:rPr>
            </w:pPr>
            <w:ins w:id="2179" w:author="Author">
              <w:del w:id="2180" w:author="Author">
                <w:r w:rsidRPr="00E73B40" w:rsidDel="0033147A">
                  <w:rPr>
                    <w:color w:val="auto"/>
                    <w:sz w:val="20"/>
                    <w:szCs w:val="20"/>
                    <w:lang w:val="en-IE"/>
                  </w:rPr>
                  <w:delText>Actor(s)</w:delText>
                </w:r>
              </w:del>
            </w:ins>
          </w:p>
        </w:tc>
        <w:tc>
          <w:tcPr>
            <w:tcW w:w="8070" w:type="dxa"/>
            <w:gridSpan w:val="2"/>
            <w:vAlign w:val="center"/>
          </w:tcPr>
          <w:p w14:paraId="07C4A135" w14:textId="50DE4299"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81" w:author="Author"/>
                <w:del w:id="2182" w:author="Author"/>
                <w:color w:val="auto"/>
                <w:sz w:val="20"/>
                <w:szCs w:val="20"/>
                <w:lang w:val="en-IE"/>
              </w:rPr>
            </w:pPr>
            <w:ins w:id="2183" w:author="Author">
              <w:del w:id="2184" w:author="Author">
                <w:r w:rsidRPr="00E73B40" w:rsidDel="0033147A">
                  <w:rPr>
                    <w:color w:val="auto"/>
                    <w:sz w:val="20"/>
                    <w:szCs w:val="20"/>
                    <w:lang w:val="en-IE"/>
                  </w:rPr>
                  <w:delText>CSR in Call Centre</w:delText>
                </w:r>
              </w:del>
            </w:ins>
          </w:p>
          <w:p w14:paraId="1D692ED8" w14:textId="1C12BBB1"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85" w:author="Author"/>
                <w:del w:id="2186" w:author="Author"/>
                <w:color w:val="auto"/>
                <w:sz w:val="20"/>
                <w:szCs w:val="20"/>
                <w:lang w:val="en-IE"/>
              </w:rPr>
            </w:pPr>
            <w:ins w:id="2187" w:author="Author">
              <w:del w:id="2188" w:author="Author">
                <w:r w:rsidRPr="00E73B40" w:rsidDel="0033147A">
                  <w:rPr>
                    <w:color w:val="auto"/>
                    <w:sz w:val="20"/>
                    <w:szCs w:val="20"/>
                    <w:lang w:val="en-IE"/>
                  </w:rPr>
                  <w:delText>Agent in Shop</w:delText>
                </w:r>
              </w:del>
            </w:ins>
          </w:p>
        </w:tc>
      </w:tr>
      <w:tr w:rsidR="00A02E27" w:rsidRPr="00E73B40" w:rsidDel="0033147A" w14:paraId="148E4EF1" w14:textId="3CB486B0" w:rsidTr="00A55ACC">
        <w:trPr>
          <w:trHeight w:hRule="exact" w:val="397"/>
          <w:ins w:id="2189" w:author="Author"/>
          <w:del w:id="219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EEE7A91" w14:textId="6489E712" w:rsidR="00A02E27" w:rsidRPr="00E73B40" w:rsidDel="0033147A" w:rsidRDefault="00A02E27" w:rsidP="00A55ACC">
            <w:pPr>
              <w:pStyle w:val="TableText"/>
              <w:keepNext/>
              <w:spacing w:before="0" w:after="0" w:line="240" w:lineRule="exact"/>
              <w:rPr>
                <w:ins w:id="2191" w:author="Author"/>
                <w:del w:id="2192" w:author="Author"/>
                <w:color w:val="auto"/>
                <w:sz w:val="20"/>
                <w:szCs w:val="20"/>
                <w:lang w:val="en-IE"/>
              </w:rPr>
            </w:pPr>
            <w:ins w:id="2193" w:author="Author">
              <w:del w:id="2194" w:author="Author">
                <w:r w:rsidRPr="00E73B40" w:rsidDel="0033147A">
                  <w:rPr>
                    <w:color w:val="auto"/>
                    <w:sz w:val="20"/>
                    <w:szCs w:val="20"/>
                    <w:lang w:val="en-IE"/>
                  </w:rPr>
                  <w:delText>System</w:delText>
                </w:r>
              </w:del>
            </w:ins>
          </w:p>
        </w:tc>
        <w:tc>
          <w:tcPr>
            <w:tcW w:w="8070" w:type="dxa"/>
            <w:gridSpan w:val="2"/>
            <w:vAlign w:val="center"/>
          </w:tcPr>
          <w:p w14:paraId="5DE0CFBC" w14:textId="5B7F4630"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95" w:author="Author"/>
                <w:del w:id="2196" w:author="Author"/>
                <w:color w:val="auto"/>
                <w:sz w:val="20"/>
                <w:szCs w:val="20"/>
                <w:lang w:val="en-IE"/>
              </w:rPr>
            </w:pPr>
            <w:ins w:id="2197" w:author="Author">
              <w:del w:id="2198" w:author="Author">
                <w:r w:rsidRPr="00E73B40" w:rsidDel="0033147A">
                  <w:rPr>
                    <w:color w:val="auto"/>
                    <w:sz w:val="20"/>
                    <w:szCs w:val="20"/>
                    <w:lang w:val="en-IE"/>
                  </w:rPr>
                  <w:delText>UFE</w:delText>
                </w:r>
              </w:del>
            </w:ins>
          </w:p>
        </w:tc>
      </w:tr>
      <w:tr w:rsidR="00A02E27" w:rsidRPr="00E73B40" w:rsidDel="0033147A" w14:paraId="552FDC4A" w14:textId="2E4327FD" w:rsidTr="00A55ACC">
        <w:trPr>
          <w:trHeight w:val="440"/>
          <w:ins w:id="2199" w:author="Author"/>
          <w:del w:id="2200" w:author="Author"/>
        </w:trPr>
        <w:tc>
          <w:tcPr>
            <w:cnfStyle w:val="001000000000" w:firstRow="0" w:lastRow="0" w:firstColumn="1" w:lastColumn="0" w:oddVBand="0" w:evenVBand="0" w:oddHBand="0" w:evenHBand="0" w:firstRowFirstColumn="0" w:firstRowLastColumn="0" w:lastRowFirstColumn="0" w:lastRowLastColumn="0"/>
            <w:tcW w:w="1522" w:type="dxa"/>
          </w:tcPr>
          <w:p w14:paraId="32773FC1" w14:textId="37463B0D" w:rsidR="00A02E27" w:rsidRPr="00E73B40" w:rsidDel="0033147A" w:rsidRDefault="00A02E27" w:rsidP="00A55ACC">
            <w:pPr>
              <w:pStyle w:val="TableText"/>
              <w:keepNext/>
              <w:spacing w:line="240" w:lineRule="exact"/>
              <w:rPr>
                <w:ins w:id="2201" w:author="Author"/>
                <w:del w:id="2202" w:author="Author"/>
                <w:color w:val="auto"/>
                <w:sz w:val="20"/>
                <w:szCs w:val="20"/>
                <w:lang w:val="en-IE"/>
              </w:rPr>
            </w:pPr>
            <w:ins w:id="2203" w:author="Author">
              <w:del w:id="2204" w:author="Author">
                <w:r w:rsidRPr="00E73B40" w:rsidDel="0033147A">
                  <w:rPr>
                    <w:color w:val="auto"/>
                    <w:sz w:val="20"/>
                    <w:szCs w:val="20"/>
                    <w:lang w:val="en-IE"/>
                  </w:rPr>
                  <w:delText>Screen Name</w:delText>
                </w:r>
              </w:del>
            </w:ins>
          </w:p>
        </w:tc>
        <w:tc>
          <w:tcPr>
            <w:tcW w:w="8070" w:type="dxa"/>
            <w:gridSpan w:val="2"/>
          </w:tcPr>
          <w:p w14:paraId="23D59E8A" w14:textId="634D79B6"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05" w:author="Author"/>
                <w:del w:id="2206" w:author="Author"/>
                <w:color w:val="auto"/>
                <w:sz w:val="20"/>
                <w:szCs w:val="20"/>
                <w:lang w:val="en-IE"/>
              </w:rPr>
            </w:pPr>
            <w:ins w:id="2207" w:author="Author">
              <w:del w:id="2208" w:author="Author">
                <w:r w:rsidRPr="00E73B40" w:rsidDel="0033147A">
                  <w:rPr>
                    <w:color w:val="auto"/>
                    <w:sz w:val="20"/>
                    <w:szCs w:val="20"/>
                    <w:lang w:val="en-IE"/>
                  </w:rPr>
                  <w:delText>Customer details step</w:delText>
                </w:r>
              </w:del>
            </w:ins>
          </w:p>
        </w:tc>
      </w:tr>
      <w:tr w:rsidR="00A02E27" w:rsidRPr="00E73B40" w:rsidDel="0033147A" w14:paraId="00F2E242" w14:textId="7C8AC4D1" w:rsidTr="00A55ACC">
        <w:trPr>
          <w:trHeight w:val="440"/>
          <w:ins w:id="2209" w:author="Author"/>
          <w:del w:id="2210" w:author="Author"/>
        </w:trPr>
        <w:tc>
          <w:tcPr>
            <w:cnfStyle w:val="001000000000" w:firstRow="0" w:lastRow="0" w:firstColumn="1" w:lastColumn="0" w:oddVBand="0" w:evenVBand="0" w:oddHBand="0" w:evenHBand="0" w:firstRowFirstColumn="0" w:firstRowLastColumn="0" w:lastRowFirstColumn="0" w:lastRowLastColumn="0"/>
            <w:tcW w:w="1522" w:type="dxa"/>
          </w:tcPr>
          <w:p w14:paraId="2822D9A7" w14:textId="04A0F278" w:rsidR="00A02E27" w:rsidRPr="00E73B40" w:rsidDel="0033147A" w:rsidRDefault="00A02E27" w:rsidP="00A55ACC">
            <w:pPr>
              <w:pStyle w:val="TableText"/>
              <w:keepNext/>
              <w:spacing w:line="240" w:lineRule="exact"/>
              <w:rPr>
                <w:ins w:id="2211" w:author="Author"/>
                <w:del w:id="2212" w:author="Author"/>
                <w:b w:val="0"/>
                <w:color w:val="auto"/>
                <w:sz w:val="20"/>
                <w:szCs w:val="20"/>
                <w:lang w:val="en-IE"/>
              </w:rPr>
            </w:pPr>
            <w:ins w:id="2213" w:author="Author">
              <w:del w:id="2214" w:author="Author">
                <w:r w:rsidRPr="00E73B40" w:rsidDel="0033147A">
                  <w:rPr>
                    <w:color w:val="auto"/>
                    <w:sz w:val="20"/>
                    <w:szCs w:val="20"/>
                    <w:lang w:val="en-IE"/>
                  </w:rPr>
                  <w:delText>Description</w:delText>
                </w:r>
              </w:del>
            </w:ins>
          </w:p>
        </w:tc>
        <w:tc>
          <w:tcPr>
            <w:tcW w:w="8070" w:type="dxa"/>
            <w:gridSpan w:val="2"/>
          </w:tcPr>
          <w:p w14:paraId="410839B1" w14:textId="590295AA"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15" w:author="Author"/>
                <w:del w:id="2216" w:author="Author"/>
                <w:color w:val="auto"/>
                <w:sz w:val="20"/>
                <w:szCs w:val="20"/>
                <w:lang w:val="en-IE"/>
              </w:rPr>
            </w:pPr>
            <w:ins w:id="2217" w:author="Author">
              <w:del w:id="2218" w:author="Author">
                <w:r w:rsidRPr="00E73B40" w:rsidDel="0033147A">
                  <w:rPr>
                    <w:color w:val="auto"/>
                    <w:sz w:val="20"/>
                    <w:szCs w:val="20"/>
                    <w:lang w:val="en-IE"/>
                  </w:rPr>
                  <w:delText>This activity is only performed when the baske</w:delText>
                </w:r>
                <w:r w:rsidDel="0033147A">
                  <w:rPr>
                    <w:color w:val="auto"/>
                    <w:sz w:val="20"/>
                    <w:szCs w:val="20"/>
                    <w:lang w:val="en-IE"/>
                  </w:rPr>
                  <w:delText>t</w:delText>
                </w:r>
                <w:r w:rsidRPr="00E73B40" w:rsidDel="0033147A">
                  <w:rPr>
                    <w:color w:val="auto"/>
                    <w:sz w:val="20"/>
                    <w:szCs w:val="20"/>
                    <w:lang w:val="en-IE"/>
                  </w:rPr>
                  <w:delText xml:space="preserve"> has, </w:delText>
                </w:r>
                <w:r w:rsidDel="0033147A">
                  <w:rPr>
                    <w:color w:val="auto"/>
                    <w:sz w:val="20"/>
                    <w:szCs w:val="20"/>
                    <w:lang w:val="en-IE"/>
                  </w:rPr>
                  <w:delText>any type of</w:delText>
                </w:r>
                <w:r w:rsidRPr="00E73B40" w:rsidDel="0033147A">
                  <w:rPr>
                    <w:color w:val="auto"/>
                    <w:sz w:val="20"/>
                    <w:szCs w:val="20"/>
                    <w:lang w:val="en-IE"/>
                  </w:rPr>
                  <w:delText xml:space="preserve"> offer. </w:delText>
                </w:r>
                <w:r w:rsidRPr="00BA3AF1" w:rsidDel="0033147A">
                  <w:rPr>
                    <w:color w:val="auto"/>
                    <w:sz w:val="20"/>
                    <w:szCs w:val="18"/>
                    <w:lang w:val="en-IE" w:eastAsia="en-US"/>
                  </w:rPr>
                  <w:delText>If the basket has only tangible products (mobile equipment, accessories and top up vouchers),</w:delText>
                </w:r>
                <w:r w:rsidRPr="00C63FA8" w:rsidDel="0033147A">
                  <w:rPr>
                    <w:b/>
                    <w:color w:val="auto"/>
                    <w:sz w:val="20"/>
                    <w:szCs w:val="18"/>
                    <w:lang w:val="en-IE" w:eastAsia="en-US"/>
                  </w:rPr>
                  <w:delText xml:space="preserve"> this activity is skipped.</w:delText>
                </w:r>
              </w:del>
            </w:ins>
          </w:p>
          <w:p w14:paraId="739A0EEB" w14:textId="57B35CDE"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19" w:author="Author"/>
                <w:del w:id="2220" w:author="Author"/>
                <w:color w:val="auto"/>
                <w:sz w:val="20"/>
                <w:szCs w:val="20"/>
                <w:lang w:val="en-IE"/>
              </w:rPr>
            </w:pPr>
            <w:ins w:id="2221" w:author="Author">
              <w:del w:id="2222" w:author="Author">
                <w:r w:rsidRPr="00E73B40" w:rsidDel="0033147A">
                  <w:rPr>
                    <w:color w:val="auto"/>
                    <w:sz w:val="20"/>
                    <w:szCs w:val="20"/>
                    <w:lang w:val="en-IE"/>
                  </w:rPr>
                  <w:delText xml:space="preserve">For existing customer, meaning that there is a contextualized billing customer, </w:delText>
                </w:r>
                <w:r w:rsidRPr="00C63FA8" w:rsidDel="0033147A">
                  <w:rPr>
                    <w:b/>
                    <w:color w:val="auto"/>
                    <w:sz w:val="20"/>
                    <w:szCs w:val="20"/>
                    <w:lang w:val="en-IE"/>
                  </w:rPr>
                  <w:delText>this step will be skipped</w:delText>
                </w:r>
                <w:r w:rsidRPr="00E73B40" w:rsidDel="0033147A">
                  <w:rPr>
                    <w:color w:val="auto"/>
                    <w:sz w:val="20"/>
                    <w:szCs w:val="20"/>
                    <w:lang w:val="en-IE"/>
                  </w:rPr>
                  <w:delText>. If the customer wants to update the details, the user needs to go to the Customer Information process (for full details on this process, please see [3]).</w:delText>
                </w:r>
              </w:del>
            </w:ins>
          </w:p>
          <w:p w14:paraId="783B427B" w14:textId="0A31A946"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23" w:author="Author"/>
                <w:del w:id="2224" w:author="Author"/>
                <w:color w:val="auto"/>
                <w:sz w:val="20"/>
                <w:szCs w:val="20"/>
                <w:lang w:val="en-IE"/>
              </w:rPr>
            </w:pPr>
            <w:ins w:id="2225" w:author="Author">
              <w:del w:id="2226" w:author="Author">
                <w:r w:rsidRPr="00E73B40" w:rsidDel="0033147A">
                  <w:rPr>
                    <w:color w:val="auto"/>
                    <w:sz w:val="20"/>
                    <w:szCs w:val="20"/>
                    <w:lang w:val="en-IE"/>
                  </w:rPr>
                  <w:delText>For new customers, meaning that there is no contextualized billing customer, the user needs to provide the relevant customer details</w:delText>
                </w:r>
                <w:r w:rsidDel="0033147A">
                  <w:rPr>
                    <w:color w:val="auto"/>
                    <w:sz w:val="20"/>
                    <w:szCs w:val="20"/>
                    <w:lang w:val="en-IE"/>
                  </w:rPr>
                  <w:delText>.</w:delText>
                </w:r>
              </w:del>
            </w:ins>
          </w:p>
          <w:p w14:paraId="1472654B" w14:textId="40A12ACF"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27" w:author="Author"/>
                <w:del w:id="2228" w:author="Author"/>
                <w:color w:val="auto"/>
                <w:sz w:val="20"/>
                <w:szCs w:val="20"/>
                <w:lang w:val="en-IE"/>
              </w:rPr>
            </w:pPr>
            <w:ins w:id="2229" w:author="Author">
              <w:del w:id="2230" w:author="Author">
                <w:r w:rsidRPr="00E73B40" w:rsidDel="0033147A">
                  <w:rPr>
                    <w:color w:val="auto"/>
                    <w:sz w:val="20"/>
                    <w:szCs w:val="20"/>
                    <w:lang w:val="en-IE"/>
                  </w:rPr>
                  <w:delText xml:space="preserve">After customer details confirmed/provided, the user moves on to the </w:delText>
                </w:r>
                <w:r w:rsidDel="0033147A">
                  <w:rPr>
                    <w:color w:val="auto"/>
                    <w:sz w:val="20"/>
                    <w:szCs w:val="20"/>
                    <w:lang w:val="en-IE"/>
                  </w:rPr>
                  <w:delText>offer selection</w:delText>
                </w:r>
                <w:r w:rsidRPr="00E73B40" w:rsidDel="0033147A">
                  <w:rPr>
                    <w:color w:val="auto"/>
                    <w:sz w:val="20"/>
                    <w:szCs w:val="20"/>
                    <w:lang w:val="en-IE"/>
                  </w:rPr>
                  <w:delText>.</w:delText>
                </w:r>
              </w:del>
            </w:ins>
          </w:p>
          <w:p w14:paraId="5C049C2E" w14:textId="5D06C516" w:rsidR="00A02E27"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1" w:author="Author"/>
                <w:del w:id="2232" w:author="Author"/>
                <w:color w:val="auto"/>
                <w:sz w:val="20"/>
                <w:szCs w:val="20"/>
                <w:lang w:val="en-IE"/>
              </w:rPr>
            </w:pPr>
            <w:ins w:id="2233" w:author="Author">
              <w:del w:id="2234" w:author="Author">
                <w:r w:rsidRPr="00E73B40" w:rsidDel="0033147A">
                  <w:rPr>
                    <w:color w:val="auto"/>
                    <w:sz w:val="20"/>
                    <w:szCs w:val="20"/>
                    <w:lang w:val="en-IE"/>
                  </w:rPr>
                  <w:delText xml:space="preserve">For further details on this Activity, please refer to </w:delText>
                </w:r>
                <w:r w:rsidRPr="00E73B40" w:rsidDel="0033147A">
                  <w:rPr>
                    <w:i/>
                    <w:color w:val="auto"/>
                    <w:sz w:val="20"/>
                    <w:szCs w:val="20"/>
                    <w:lang w:val="en-IE"/>
                  </w:rPr>
                  <w:delText>FEAT #1: Customer details</w:delText>
                </w:r>
                <w:r w:rsidRPr="00E73B40" w:rsidDel="0033147A">
                  <w:rPr>
                    <w:color w:val="auto"/>
                    <w:sz w:val="20"/>
                    <w:szCs w:val="20"/>
                    <w:lang w:val="en-IE"/>
                  </w:rPr>
                  <w:delText xml:space="preserve"> on [3].</w:delText>
                </w:r>
                <w:r w:rsidR="00A02E27" w:rsidRPr="00E73B40" w:rsidDel="0033147A">
                  <w:rPr>
                    <w:color w:val="auto"/>
                    <w:sz w:val="20"/>
                    <w:szCs w:val="20"/>
                    <w:lang w:val="en-IE"/>
                  </w:rPr>
                  <w:delText>This activity is only performed when the baske</w:delText>
                </w:r>
                <w:r w:rsidR="00A02E27" w:rsidDel="0033147A">
                  <w:rPr>
                    <w:color w:val="auto"/>
                    <w:sz w:val="20"/>
                    <w:szCs w:val="20"/>
                    <w:lang w:val="en-IE"/>
                  </w:rPr>
                  <w:delText>t</w:delText>
                </w:r>
                <w:r w:rsidR="00A02E27" w:rsidRPr="00E73B40" w:rsidDel="0033147A">
                  <w:rPr>
                    <w:color w:val="auto"/>
                    <w:sz w:val="20"/>
                    <w:szCs w:val="20"/>
                    <w:lang w:val="en-IE"/>
                  </w:rPr>
                  <w:delText xml:space="preserve"> has, at least, one single or bundle offer. </w:delText>
                </w:r>
                <w:r w:rsidR="00A02E27" w:rsidRPr="00E73B40" w:rsidDel="0033147A">
                  <w:rPr>
                    <w:color w:val="auto"/>
                    <w:sz w:val="20"/>
                    <w:szCs w:val="18"/>
                    <w:lang w:val="en-IE" w:eastAsia="en-US"/>
                  </w:rPr>
                  <w:delText>If the basket has only tangible products (mobile equipment, accessories and top up vouchers), this activity is skipped.</w:delText>
                </w:r>
              </w:del>
            </w:ins>
          </w:p>
          <w:p w14:paraId="37E8799D" w14:textId="4C4E6DAF"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5" w:author="Author"/>
                <w:del w:id="2236" w:author="Author"/>
                <w:color w:val="auto"/>
                <w:sz w:val="20"/>
                <w:szCs w:val="20"/>
                <w:lang w:val="en-IE"/>
              </w:rPr>
            </w:pPr>
            <w:ins w:id="2237" w:author="Author">
              <w:del w:id="2238" w:author="Author">
                <w:r w:rsidRPr="00E73B40" w:rsidDel="0033147A">
                  <w:rPr>
                    <w:color w:val="auto"/>
                    <w:sz w:val="20"/>
                    <w:szCs w:val="20"/>
                    <w:lang w:val="en-IE"/>
                  </w:rPr>
                  <w:delText>For existing customer, meaning that there is a contextualized billing customer, the user is only able to confirm the billing customer details and the associated primary contact. If the customer wants to update the details, the user needs to go to the Customer Information process (for full details on this process, please see [3]).</w:delText>
                </w:r>
              </w:del>
            </w:ins>
          </w:p>
          <w:p w14:paraId="6C8E3AE6" w14:textId="65F129EA"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9" w:author="Author"/>
                <w:del w:id="2240" w:author="Author"/>
                <w:color w:val="auto"/>
                <w:sz w:val="20"/>
                <w:szCs w:val="20"/>
                <w:lang w:val="en-IE"/>
              </w:rPr>
            </w:pPr>
            <w:ins w:id="2241" w:author="Author">
              <w:del w:id="2242" w:author="Author">
                <w:r w:rsidRPr="00E73B40" w:rsidDel="0033147A">
                  <w:rPr>
                    <w:color w:val="auto"/>
                    <w:sz w:val="20"/>
                    <w:szCs w:val="20"/>
                    <w:lang w:val="en-IE"/>
                  </w:rPr>
                  <w:delText>For new customers, meaning that there is no contextualized billing customer, the user needs to provide the relevant customer details, namely:</w:delText>
                </w:r>
              </w:del>
            </w:ins>
          </w:p>
          <w:p w14:paraId="2776729B" w14:textId="3030B6D9"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43" w:author="Author"/>
                <w:del w:id="2244" w:author="Author"/>
                <w:color w:val="auto"/>
                <w:sz w:val="20"/>
                <w:szCs w:val="20"/>
                <w:lang w:val="en-IE"/>
              </w:rPr>
            </w:pPr>
            <w:ins w:id="2245" w:author="Author">
              <w:del w:id="2246" w:author="Author">
                <w:r w:rsidRPr="00E73B40" w:rsidDel="0033147A">
                  <w:rPr>
                    <w:color w:val="auto"/>
                    <w:sz w:val="20"/>
                    <w:szCs w:val="20"/>
                    <w:lang w:val="en-IE"/>
                  </w:rPr>
                  <w:delText>Primary contact, having the possibility to search for an existing contact or create a new one</w:delText>
                </w:r>
              </w:del>
            </w:ins>
          </w:p>
          <w:p w14:paraId="06177144" w14:textId="563C7FB7"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47" w:author="Author"/>
                <w:del w:id="2248" w:author="Author"/>
                <w:color w:val="auto"/>
                <w:sz w:val="20"/>
                <w:szCs w:val="20"/>
                <w:lang w:val="en-IE"/>
              </w:rPr>
            </w:pPr>
            <w:ins w:id="2249" w:author="Author">
              <w:del w:id="2250" w:author="Author">
                <w:r w:rsidRPr="00E73B40" w:rsidDel="0033147A">
                  <w:rPr>
                    <w:color w:val="auto"/>
                    <w:sz w:val="20"/>
                    <w:szCs w:val="20"/>
                    <w:lang w:val="en-IE"/>
                  </w:rPr>
                  <w:delText>Address, also having the possibility to search for an existing address or create a new one. If the user already passed through the Serviceability process, the address is pre-populated with the installation address collected in that process.</w:delText>
                </w:r>
              </w:del>
            </w:ins>
          </w:p>
          <w:p w14:paraId="4C60DFB8" w14:textId="1469B491"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51" w:author="Author"/>
                <w:del w:id="2252" w:author="Author"/>
                <w:color w:val="auto"/>
                <w:sz w:val="20"/>
                <w:szCs w:val="20"/>
                <w:lang w:val="en-IE"/>
              </w:rPr>
            </w:pPr>
            <w:ins w:id="2253" w:author="Author">
              <w:del w:id="2254" w:author="Author">
                <w:r w:rsidRPr="00E73B40" w:rsidDel="0033147A">
                  <w:rPr>
                    <w:color w:val="auto"/>
                    <w:sz w:val="20"/>
                    <w:szCs w:val="20"/>
                    <w:lang w:val="en-IE"/>
                  </w:rPr>
                  <w:delText>The agent must flag the checkbox indicating that a customer is age verified when the customer presents with proof of age in store</w:delText>
                </w:r>
              </w:del>
            </w:ins>
          </w:p>
          <w:p w14:paraId="3B738184" w14:textId="1AD3AE98"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55" w:author="Author"/>
                <w:del w:id="2256" w:author="Author"/>
                <w:color w:val="auto"/>
                <w:sz w:val="20"/>
                <w:szCs w:val="20"/>
                <w:lang w:val="en-IE"/>
              </w:rPr>
            </w:pPr>
            <w:ins w:id="2257" w:author="Author">
              <w:del w:id="2258" w:author="Author">
                <w:r w:rsidRPr="00E73B40" w:rsidDel="0033147A">
                  <w:rPr>
                    <w:color w:val="auto"/>
                    <w:sz w:val="20"/>
                    <w:szCs w:val="20"/>
                    <w:lang w:val="en-IE"/>
                  </w:rPr>
                  <w:delText>After customer details confirmed/provided, the user moves on to the next step.</w:delText>
                </w:r>
              </w:del>
            </w:ins>
          </w:p>
          <w:p w14:paraId="593C7F77" w14:textId="5ED71699"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59" w:author="Author"/>
                <w:del w:id="2260" w:author="Author"/>
                <w:color w:val="auto"/>
                <w:sz w:val="20"/>
                <w:szCs w:val="20"/>
                <w:lang w:val="en-IE"/>
              </w:rPr>
            </w:pPr>
            <w:ins w:id="2261" w:author="Author">
              <w:del w:id="2262" w:author="Author">
                <w:r w:rsidRPr="00E73B40" w:rsidDel="0033147A">
                  <w:rPr>
                    <w:color w:val="auto"/>
                    <w:sz w:val="20"/>
                    <w:szCs w:val="20"/>
                    <w:lang w:val="en-IE"/>
                  </w:rPr>
                  <w:delText xml:space="preserve">For further details on this Activity, please refer to </w:delText>
                </w:r>
                <w:r w:rsidRPr="00E73B40" w:rsidDel="0033147A">
                  <w:rPr>
                    <w:i/>
                    <w:color w:val="auto"/>
                    <w:sz w:val="20"/>
                    <w:szCs w:val="20"/>
                    <w:lang w:val="en-IE"/>
                  </w:rPr>
                  <w:delText>FEAT #1: Customer details</w:delText>
                </w:r>
                <w:r w:rsidRPr="00E73B40" w:rsidDel="0033147A">
                  <w:rPr>
                    <w:color w:val="auto"/>
                    <w:sz w:val="20"/>
                    <w:szCs w:val="20"/>
                    <w:lang w:val="en-IE"/>
                  </w:rPr>
                  <w:delText xml:space="preserve"> on [3].</w:delText>
                </w:r>
              </w:del>
            </w:ins>
          </w:p>
        </w:tc>
      </w:tr>
      <w:tr w:rsidR="00626260" w:rsidRPr="00E73B40" w:rsidDel="0033147A" w14:paraId="1CBC7130" w14:textId="0A18A242" w:rsidTr="00A55ACC">
        <w:trPr>
          <w:trHeight w:val="440"/>
          <w:ins w:id="2263" w:author="Author"/>
          <w:del w:id="226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0DEB248" w14:textId="07EAFBB3" w:rsidR="00626260" w:rsidRPr="00E73B40" w:rsidDel="0033147A" w:rsidRDefault="00626260" w:rsidP="00A55ACC">
            <w:pPr>
              <w:pStyle w:val="TableText"/>
              <w:keepNext/>
              <w:tabs>
                <w:tab w:val="left" w:pos="567"/>
              </w:tabs>
              <w:spacing w:line="240" w:lineRule="exact"/>
              <w:rPr>
                <w:ins w:id="2265" w:author="Author"/>
                <w:del w:id="2266" w:author="Author"/>
                <w:color w:val="auto"/>
                <w:sz w:val="20"/>
                <w:szCs w:val="20"/>
                <w:lang w:val="en-IE"/>
              </w:rPr>
            </w:pPr>
            <w:ins w:id="2267" w:author="Author">
              <w:del w:id="2268" w:author="Author">
                <w:r w:rsidRPr="00E73B40" w:rsidDel="0033147A">
                  <w:rPr>
                    <w:color w:val="auto"/>
                    <w:sz w:val="20"/>
                    <w:szCs w:val="20"/>
                    <w:lang w:val="en-IE"/>
                  </w:rPr>
                  <w:delText>Automations</w:delText>
                </w:r>
              </w:del>
            </w:ins>
          </w:p>
          <w:p w14:paraId="7A6A1F63" w14:textId="5CC6B4E7" w:rsidR="00626260" w:rsidRPr="00E73B40" w:rsidDel="0033147A" w:rsidRDefault="00626260" w:rsidP="00A55ACC">
            <w:pPr>
              <w:pStyle w:val="TableText"/>
              <w:keepNext/>
              <w:tabs>
                <w:tab w:val="left" w:pos="567"/>
              </w:tabs>
              <w:spacing w:line="240" w:lineRule="exact"/>
              <w:rPr>
                <w:ins w:id="2269" w:author="Author"/>
                <w:del w:id="2270" w:author="Author"/>
                <w:color w:val="auto"/>
                <w:sz w:val="20"/>
                <w:szCs w:val="20"/>
                <w:lang w:val="en-IE"/>
              </w:rPr>
            </w:pPr>
          </w:p>
        </w:tc>
        <w:tc>
          <w:tcPr>
            <w:tcW w:w="4042" w:type="dxa"/>
            <w:shd w:val="clear" w:color="auto" w:fill="D8D7D5"/>
          </w:tcPr>
          <w:p w14:paraId="54431D3F" w14:textId="5FE4FD08" w:rsidR="00626260" w:rsidRPr="00E73B40" w:rsidDel="0033147A" w:rsidRDefault="00626260" w:rsidP="00A55ACC">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271" w:author="Author"/>
                <w:del w:id="2272" w:author="Author"/>
                <w:b/>
                <w:color w:val="auto"/>
                <w:sz w:val="18"/>
                <w:szCs w:val="18"/>
                <w:lang w:val="en-IE" w:eastAsia="en-US"/>
              </w:rPr>
            </w:pPr>
            <w:ins w:id="2273" w:author="Author">
              <w:del w:id="2274" w:author="Author">
                <w:r w:rsidRPr="00E73B40" w:rsidDel="0033147A">
                  <w:rPr>
                    <w:b/>
                    <w:color w:val="auto"/>
                    <w:sz w:val="18"/>
                    <w:szCs w:val="18"/>
                    <w:lang w:val="en-IE"/>
                  </w:rPr>
                  <w:delText>Business Validations &amp; other Automations</w:delText>
                </w:r>
              </w:del>
            </w:ins>
          </w:p>
        </w:tc>
        <w:tc>
          <w:tcPr>
            <w:tcW w:w="4028" w:type="dxa"/>
            <w:shd w:val="clear" w:color="auto" w:fill="D8D7D5"/>
          </w:tcPr>
          <w:p w14:paraId="2DC5EA5B" w14:textId="252EA910" w:rsidR="00626260" w:rsidRPr="00E73B40" w:rsidDel="0033147A" w:rsidRDefault="00626260" w:rsidP="00A55ACC">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275" w:author="Author"/>
                <w:del w:id="2276" w:author="Author"/>
                <w:b/>
                <w:color w:val="auto"/>
                <w:sz w:val="18"/>
                <w:szCs w:val="18"/>
                <w:lang w:val="en-IE" w:eastAsia="en-US"/>
              </w:rPr>
            </w:pPr>
            <w:ins w:id="2277" w:author="Author">
              <w:del w:id="2278" w:author="Author">
                <w:r w:rsidRPr="00E73B40" w:rsidDel="0033147A">
                  <w:rPr>
                    <w:b/>
                    <w:color w:val="auto"/>
                    <w:sz w:val="18"/>
                    <w:szCs w:val="18"/>
                    <w:lang w:val="en-IE"/>
                  </w:rPr>
                  <w:delText>Messages (Error &amp; Warnings)</w:delText>
                </w:r>
              </w:del>
            </w:ins>
          </w:p>
        </w:tc>
      </w:tr>
      <w:tr w:rsidR="00626260" w:rsidRPr="00E73B40" w:rsidDel="0033147A" w14:paraId="19365E13" w14:textId="236BCB9E" w:rsidTr="00A55ACC">
        <w:trPr>
          <w:trHeight w:val="440"/>
          <w:ins w:id="2279" w:author="Author"/>
          <w:del w:id="228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44F06E6" w14:textId="6E15707A" w:rsidR="00626260" w:rsidRPr="00E73B40" w:rsidDel="0033147A" w:rsidRDefault="00626260" w:rsidP="00A55ACC">
            <w:pPr>
              <w:pStyle w:val="TableText"/>
              <w:keepNext/>
              <w:tabs>
                <w:tab w:val="left" w:pos="567"/>
              </w:tabs>
              <w:spacing w:line="240" w:lineRule="exact"/>
              <w:jc w:val="left"/>
              <w:rPr>
                <w:ins w:id="2281" w:author="Author"/>
                <w:del w:id="2282" w:author="Author"/>
                <w:color w:val="auto"/>
                <w:sz w:val="20"/>
                <w:szCs w:val="20"/>
                <w:lang w:val="en-IE"/>
              </w:rPr>
            </w:pPr>
          </w:p>
        </w:tc>
        <w:tc>
          <w:tcPr>
            <w:tcW w:w="4042" w:type="dxa"/>
          </w:tcPr>
          <w:p w14:paraId="66C84B77" w14:textId="04F9E01B"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283" w:author="Author"/>
                <w:del w:id="2284" w:author="Author"/>
                <w:color w:val="439782"/>
                <w:sz w:val="20"/>
                <w:szCs w:val="18"/>
                <w:lang w:val="en-IE" w:eastAsia="en-US"/>
              </w:rPr>
            </w:pPr>
            <w:ins w:id="2285" w:author="Author">
              <w:del w:id="2286" w:author="Author">
                <w:r w:rsidDel="0033147A">
                  <w:rPr>
                    <w:color w:val="439782"/>
                    <w:sz w:val="20"/>
                    <w:szCs w:val="18"/>
                    <w:lang w:val="en-IE" w:eastAsia="en-US"/>
                  </w:rPr>
                  <w:delText>2</w:delText>
                </w:r>
                <w:r w:rsidRPr="00E73B40" w:rsidDel="0033147A">
                  <w:rPr>
                    <w:color w:val="439782"/>
                    <w:sz w:val="20"/>
                    <w:szCs w:val="18"/>
                    <w:lang w:val="en-IE" w:eastAsia="en-US"/>
                  </w:rPr>
                  <w:delText>a. PIN Validation</w:delText>
                </w:r>
              </w:del>
            </w:ins>
          </w:p>
          <w:p w14:paraId="2D0410FD" w14:textId="7FF071EF"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87" w:author="Author"/>
                <w:del w:id="2288" w:author="Author"/>
                <w:color w:val="auto"/>
                <w:sz w:val="20"/>
                <w:szCs w:val="18"/>
                <w:lang w:val="en-IE" w:eastAsia="en-US"/>
              </w:rPr>
            </w:pPr>
            <w:ins w:id="2289" w:author="Author">
              <w:del w:id="2290" w:author="Author">
                <w:r w:rsidRPr="00E73B40" w:rsidDel="0033147A">
                  <w:rPr>
                    <w:color w:val="auto"/>
                    <w:sz w:val="20"/>
                    <w:szCs w:val="18"/>
                    <w:lang w:val="en-IE" w:eastAsia="en-US"/>
                  </w:rPr>
                  <w:delText>UFE will check the following validation and will have to pass the PIN in create contact API. The validation rules are as follow:</w:delText>
                </w:r>
              </w:del>
            </w:ins>
          </w:p>
          <w:p w14:paraId="100C7DF3" w14:textId="7EAF9F30" w:rsidR="00626260" w:rsidRPr="00E73B40" w:rsidDel="0033147A" w:rsidRDefault="0062626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291" w:author="Author"/>
                <w:del w:id="2292" w:author="Author"/>
                <w:color w:val="auto"/>
                <w:sz w:val="20"/>
                <w:szCs w:val="18"/>
                <w:lang w:val="en-IE" w:eastAsia="en-US"/>
              </w:rPr>
            </w:pPr>
            <w:ins w:id="2293" w:author="Author">
              <w:del w:id="2294" w:author="Author">
                <w:r w:rsidRPr="00E73B40" w:rsidDel="0033147A">
                  <w:rPr>
                    <w:color w:val="auto"/>
                    <w:sz w:val="20"/>
                    <w:szCs w:val="18"/>
                    <w:lang w:val="en-IE" w:eastAsia="en-US"/>
                  </w:rPr>
                  <w:delText>PIN will be of 4 digit.</w:delText>
                </w:r>
              </w:del>
            </w:ins>
          </w:p>
          <w:p w14:paraId="4A48840E" w14:textId="2F3C499A" w:rsidR="00626260" w:rsidRPr="00E73B40" w:rsidDel="0033147A" w:rsidRDefault="0062626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295" w:author="Author"/>
                <w:del w:id="2296" w:author="Author"/>
                <w:color w:val="auto"/>
                <w:sz w:val="20"/>
                <w:szCs w:val="18"/>
                <w:lang w:val="en-IE" w:eastAsia="en-US"/>
              </w:rPr>
            </w:pPr>
            <w:ins w:id="2297" w:author="Author">
              <w:del w:id="2298" w:author="Author">
                <w:r w:rsidRPr="00E73B40" w:rsidDel="0033147A">
                  <w:rPr>
                    <w:color w:val="auto"/>
                    <w:sz w:val="20"/>
                    <w:szCs w:val="18"/>
                    <w:lang w:val="en-IE" w:eastAsia="en-US"/>
                  </w:rPr>
                  <w:delText>PIN will not include same 4 digits.</w:delText>
                </w:r>
              </w:del>
            </w:ins>
          </w:p>
          <w:p w14:paraId="5AFEF071" w14:textId="5C32F418" w:rsidR="00626260" w:rsidRPr="00E73B40" w:rsidDel="0033147A" w:rsidRDefault="00626260"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ins w:id="2299" w:author="Author"/>
                <w:del w:id="2300" w:author="Author"/>
                <w:color w:val="auto"/>
                <w:sz w:val="20"/>
                <w:szCs w:val="18"/>
                <w:lang w:val="en-IE" w:eastAsia="en-US"/>
              </w:rPr>
            </w:pPr>
            <w:ins w:id="2301" w:author="Author">
              <w:del w:id="2302" w:author="Author">
                <w:r w:rsidRPr="00E73B40" w:rsidDel="0033147A">
                  <w:rPr>
                    <w:color w:val="auto"/>
                    <w:sz w:val="20"/>
                    <w:szCs w:val="18"/>
                    <w:lang w:val="en-IE" w:eastAsia="en-US"/>
                  </w:rPr>
                  <w:delText>PIN code will not include consecutive numbers.</w:delText>
                </w:r>
              </w:del>
            </w:ins>
          </w:p>
        </w:tc>
        <w:tc>
          <w:tcPr>
            <w:tcW w:w="4028" w:type="dxa"/>
          </w:tcPr>
          <w:p w14:paraId="015AF359" w14:textId="721B7BDD"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03" w:author="Author"/>
                <w:del w:id="2304" w:author="Author"/>
                <w:color w:val="auto"/>
                <w:sz w:val="20"/>
                <w:szCs w:val="18"/>
                <w:lang w:val="en-IE" w:eastAsia="en-US"/>
              </w:rPr>
            </w:pPr>
            <w:ins w:id="2305" w:author="Author">
              <w:del w:id="2306" w:author="Author">
                <w:r w:rsidRPr="00E73B40" w:rsidDel="0033147A">
                  <w:rPr>
                    <w:color w:val="auto"/>
                    <w:sz w:val="20"/>
                    <w:szCs w:val="18"/>
                    <w:lang w:val="en-IE" w:eastAsia="en-US"/>
                  </w:rPr>
                  <w:delText>-</w:delText>
                </w:r>
              </w:del>
            </w:ins>
          </w:p>
        </w:tc>
      </w:tr>
      <w:tr w:rsidR="00626260" w:rsidRPr="00E73B40" w:rsidDel="0033147A" w14:paraId="3817E185" w14:textId="593E63A8" w:rsidTr="00A55ACC">
        <w:trPr>
          <w:trHeight w:val="440"/>
          <w:ins w:id="2307" w:author="Author"/>
          <w:del w:id="230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C3AFFB" w14:textId="796F2976" w:rsidR="00626260" w:rsidRPr="00E73B40" w:rsidDel="0033147A" w:rsidRDefault="00626260" w:rsidP="00A55ACC">
            <w:pPr>
              <w:pStyle w:val="TableText"/>
              <w:keepNext/>
              <w:tabs>
                <w:tab w:val="left" w:pos="567"/>
              </w:tabs>
              <w:spacing w:line="240" w:lineRule="exact"/>
              <w:rPr>
                <w:ins w:id="2309" w:author="Author"/>
                <w:del w:id="2310" w:author="Author"/>
                <w:color w:val="auto"/>
                <w:sz w:val="20"/>
                <w:szCs w:val="20"/>
                <w:lang w:val="en-IE"/>
              </w:rPr>
            </w:pPr>
          </w:p>
        </w:tc>
        <w:tc>
          <w:tcPr>
            <w:tcW w:w="4042" w:type="dxa"/>
          </w:tcPr>
          <w:p w14:paraId="4F43148D" w14:textId="12D8F797"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11" w:author="Author"/>
                <w:del w:id="2312" w:author="Author"/>
                <w:color w:val="439782"/>
                <w:sz w:val="20"/>
                <w:szCs w:val="18"/>
                <w:lang w:val="en-IE" w:eastAsia="en-US"/>
              </w:rPr>
            </w:pPr>
            <w:ins w:id="2313" w:author="Author">
              <w:del w:id="2314" w:author="Author">
                <w:r w:rsidDel="0033147A">
                  <w:rPr>
                    <w:color w:val="439782"/>
                    <w:sz w:val="20"/>
                    <w:szCs w:val="18"/>
                    <w:lang w:val="en-IE" w:eastAsia="en-US"/>
                  </w:rPr>
                  <w:delText>2b</w:delText>
                </w:r>
                <w:r w:rsidRPr="00E73B40" w:rsidDel="0033147A">
                  <w:rPr>
                    <w:color w:val="439782"/>
                    <w:sz w:val="20"/>
                    <w:szCs w:val="18"/>
                    <w:lang w:val="en-IE" w:eastAsia="en-US"/>
                  </w:rPr>
                  <w:delText xml:space="preserve">. </w:delText>
                </w:r>
                <w:r w:rsidDel="0033147A">
                  <w:rPr>
                    <w:color w:val="439782"/>
                    <w:sz w:val="20"/>
                    <w:szCs w:val="18"/>
                    <w:lang w:val="en-IE" w:eastAsia="en-US"/>
                  </w:rPr>
                  <w:delText>Login Online</w:delText>
                </w:r>
              </w:del>
            </w:ins>
          </w:p>
          <w:p w14:paraId="5B7837A4" w14:textId="71CD50A4" w:rsidR="0062626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15" w:author="Author"/>
                <w:del w:id="2316" w:author="Author"/>
                <w:color w:val="auto"/>
                <w:sz w:val="20"/>
                <w:szCs w:val="18"/>
                <w:lang w:val="en-IE" w:eastAsia="en-US"/>
              </w:rPr>
            </w:pPr>
            <w:ins w:id="2317" w:author="Author">
              <w:del w:id="2318" w:author="Author">
                <w:r w:rsidDel="0033147A">
                  <w:rPr>
                    <w:color w:val="auto"/>
                    <w:sz w:val="20"/>
                    <w:szCs w:val="18"/>
                    <w:lang w:val="en-IE" w:eastAsia="en-US"/>
                  </w:rPr>
                  <w:delText>The user must select in the contact area which information the Customer will be using for the login in the online:</w:delText>
                </w:r>
              </w:del>
            </w:ins>
          </w:p>
          <w:p w14:paraId="2DFB874A" w14:textId="25973311"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19" w:author="Author"/>
                <w:del w:id="2320" w:author="Author"/>
                <w:color w:val="auto"/>
                <w:sz w:val="20"/>
                <w:szCs w:val="18"/>
                <w:lang w:val="en-IE" w:eastAsia="en-US"/>
              </w:rPr>
            </w:pPr>
            <w:ins w:id="2321" w:author="Author">
              <w:del w:id="2322" w:author="Author">
                <w:r w:rsidRPr="008D31D3" w:rsidDel="0033147A">
                  <w:rPr>
                    <w:color w:val="auto"/>
                    <w:sz w:val="20"/>
                    <w:szCs w:val="18"/>
                    <w:lang w:val="en-IE" w:eastAsia="en-US"/>
                  </w:rPr>
                  <w:delText>Phone Number</w:delText>
                </w:r>
              </w:del>
            </w:ins>
          </w:p>
          <w:p w14:paraId="2581ED43" w14:textId="403240A9"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23" w:author="Author"/>
                <w:del w:id="2324" w:author="Author"/>
                <w:color w:val="auto"/>
                <w:sz w:val="20"/>
                <w:szCs w:val="18"/>
                <w:lang w:val="en-IE" w:eastAsia="en-US"/>
              </w:rPr>
            </w:pPr>
            <w:ins w:id="2325" w:author="Author">
              <w:del w:id="2326" w:author="Author">
                <w:r w:rsidRPr="008D31D3" w:rsidDel="0033147A">
                  <w:rPr>
                    <w:color w:val="auto"/>
                    <w:sz w:val="20"/>
                    <w:szCs w:val="18"/>
                    <w:lang w:val="en-IE" w:eastAsia="en-US"/>
                  </w:rPr>
                  <w:delText xml:space="preserve">House </w:delText>
                </w:r>
                <w:r w:rsidDel="0033147A">
                  <w:rPr>
                    <w:color w:val="auto"/>
                    <w:sz w:val="20"/>
                    <w:szCs w:val="18"/>
                    <w:lang w:val="en-IE" w:eastAsia="en-US"/>
                  </w:rPr>
                  <w:delText xml:space="preserve">Phone </w:delText>
                </w:r>
                <w:r w:rsidRPr="008D31D3" w:rsidDel="0033147A">
                  <w:rPr>
                    <w:color w:val="auto"/>
                    <w:sz w:val="20"/>
                    <w:szCs w:val="18"/>
                    <w:lang w:val="en-IE" w:eastAsia="en-US"/>
                  </w:rPr>
                  <w:delText>Number</w:delText>
                </w:r>
              </w:del>
            </w:ins>
          </w:p>
          <w:p w14:paraId="0477F2D8" w14:textId="6236F566"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27" w:author="Author"/>
                <w:del w:id="2328" w:author="Author"/>
                <w:color w:val="auto"/>
                <w:sz w:val="20"/>
                <w:szCs w:val="18"/>
                <w:lang w:val="en-IE" w:eastAsia="en-US"/>
              </w:rPr>
            </w:pPr>
            <w:ins w:id="2329" w:author="Author">
              <w:del w:id="2330" w:author="Author">
                <w:r w:rsidRPr="008D31D3" w:rsidDel="0033147A">
                  <w:rPr>
                    <w:color w:val="auto"/>
                    <w:sz w:val="20"/>
                    <w:szCs w:val="18"/>
                    <w:lang w:val="en-IE" w:eastAsia="en-US"/>
                  </w:rPr>
                  <w:delText>Email</w:delText>
                </w:r>
              </w:del>
            </w:ins>
          </w:p>
          <w:p w14:paraId="08ABF13C" w14:textId="20ADE97F"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31" w:author="Author"/>
                <w:del w:id="2332" w:author="Author"/>
                <w:color w:val="439782"/>
                <w:sz w:val="20"/>
                <w:szCs w:val="18"/>
                <w:lang w:val="en-IE" w:eastAsia="en-US"/>
              </w:rPr>
            </w:pPr>
            <w:ins w:id="2333" w:author="Author">
              <w:del w:id="2334" w:author="Author">
                <w:r w:rsidRPr="008D31D3" w:rsidDel="0033147A">
                  <w:rPr>
                    <w:color w:val="auto"/>
                    <w:sz w:val="20"/>
                    <w:szCs w:val="18"/>
                    <w:lang w:val="en-IE" w:eastAsia="en-US"/>
                  </w:rPr>
                  <w:delText>Only one option is allowed.</w:delText>
                </w:r>
              </w:del>
            </w:ins>
          </w:p>
        </w:tc>
        <w:tc>
          <w:tcPr>
            <w:tcW w:w="4028" w:type="dxa"/>
          </w:tcPr>
          <w:p w14:paraId="47523714" w14:textId="14AA02E9"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35" w:author="Author"/>
                <w:del w:id="2336" w:author="Author"/>
                <w:color w:val="auto"/>
                <w:sz w:val="20"/>
                <w:szCs w:val="18"/>
                <w:lang w:val="en-IE" w:eastAsia="en-US"/>
              </w:rPr>
            </w:pPr>
            <w:ins w:id="2337" w:author="Author">
              <w:del w:id="2338" w:author="Author">
                <w:r w:rsidRPr="00E73B40" w:rsidDel="0033147A">
                  <w:rPr>
                    <w:color w:val="auto"/>
                    <w:sz w:val="20"/>
                    <w:szCs w:val="18"/>
                    <w:lang w:val="en-IE" w:eastAsia="en-US"/>
                  </w:rPr>
                  <w:delText>-</w:delText>
                </w:r>
              </w:del>
            </w:ins>
          </w:p>
        </w:tc>
      </w:tr>
      <w:tr w:rsidR="00626260" w:rsidRPr="00E73B40" w:rsidDel="0033147A" w14:paraId="480BCA45" w14:textId="20F9F200" w:rsidTr="00A55ACC">
        <w:trPr>
          <w:trHeight w:val="440"/>
          <w:ins w:id="2339" w:author="Author"/>
          <w:del w:id="234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7336A56" w14:textId="49821B04" w:rsidR="00626260" w:rsidRPr="00E73B40" w:rsidDel="0033147A" w:rsidRDefault="00626260" w:rsidP="00A55ACC">
            <w:pPr>
              <w:pStyle w:val="TableText"/>
              <w:keepNext/>
              <w:tabs>
                <w:tab w:val="left" w:pos="567"/>
              </w:tabs>
              <w:spacing w:line="240" w:lineRule="exact"/>
              <w:rPr>
                <w:ins w:id="2341" w:author="Author"/>
                <w:del w:id="2342" w:author="Author"/>
                <w:color w:val="auto"/>
                <w:sz w:val="20"/>
                <w:szCs w:val="20"/>
                <w:lang w:val="en-IE"/>
              </w:rPr>
            </w:pPr>
          </w:p>
        </w:tc>
        <w:tc>
          <w:tcPr>
            <w:tcW w:w="4042" w:type="dxa"/>
          </w:tcPr>
          <w:p w14:paraId="5A830F80" w14:textId="09D047D6"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43" w:author="Author"/>
                <w:del w:id="2344" w:author="Author"/>
                <w:color w:val="439782"/>
                <w:sz w:val="20"/>
                <w:szCs w:val="18"/>
                <w:lang w:val="en-IE" w:eastAsia="en-US"/>
              </w:rPr>
            </w:pPr>
            <w:ins w:id="2345" w:author="Author">
              <w:del w:id="2346" w:author="Author">
                <w:r w:rsidDel="0033147A">
                  <w:rPr>
                    <w:color w:val="439782"/>
                    <w:sz w:val="20"/>
                    <w:szCs w:val="18"/>
                    <w:lang w:val="en-IE" w:eastAsia="en-US"/>
                  </w:rPr>
                  <w:delText>2c</w:delText>
                </w:r>
                <w:r w:rsidRPr="00E73B40" w:rsidDel="0033147A">
                  <w:rPr>
                    <w:color w:val="439782"/>
                    <w:sz w:val="20"/>
                    <w:szCs w:val="18"/>
                    <w:lang w:val="en-IE" w:eastAsia="en-US"/>
                  </w:rPr>
                  <w:delText>. Create customer</w:delText>
                </w:r>
              </w:del>
            </w:ins>
          </w:p>
          <w:p w14:paraId="6E931846" w14:textId="11196B10" w:rsidR="00626260" w:rsidRPr="00E73B40" w:rsidDel="0033147A" w:rsidRDefault="00626260" w:rsidP="00C63FA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47" w:author="Author"/>
                <w:del w:id="2348" w:author="Author"/>
                <w:color w:val="auto"/>
                <w:sz w:val="20"/>
                <w:szCs w:val="18"/>
                <w:lang w:val="en-IE" w:eastAsia="en-US"/>
              </w:rPr>
            </w:pPr>
            <w:ins w:id="2349" w:author="Author">
              <w:del w:id="2350" w:author="Author">
                <w:r w:rsidRPr="00E73B40" w:rsidDel="0033147A">
                  <w:rPr>
                    <w:color w:val="auto"/>
                    <w:sz w:val="20"/>
                    <w:szCs w:val="18"/>
                    <w:lang w:val="en-IE" w:eastAsia="en-US"/>
                  </w:rPr>
                  <w:delText>UFE creates the billing customer on CRM, associating or creating the corresponding contact.</w:delText>
                </w:r>
              </w:del>
            </w:ins>
          </w:p>
          <w:p w14:paraId="3D75ECCB" w14:textId="1FAFC507" w:rsidR="00626260" w:rsidRPr="00E73B40" w:rsidDel="0033147A" w:rsidRDefault="00626260" w:rsidP="00C63FA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51" w:author="Author"/>
                <w:del w:id="2352" w:author="Author"/>
                <w:color w:val="439782"/>
                <w:sz w:val="20"/>
                <w:szCs w:val="18"/>
                <w:lang w:val="en-IE" w:eastAsia="en-US"/>
              </w:rPr>
            </w:pPr>
            <w:ins w:id="2353" w:author="Author">
              <w:del w:id="2354" w:author="Author">
                <w:r w:rsidRPr="00E73B40" w:rsidDel="0033147A">
                  <w:rPr>
                    <w:color w:val="auto"/>
                    <w:sz w:val="20"/>
                    <w:szCs w:val="18"/>
                    <w:lang w:val="en-IE" w:eastAsia="en-US"/>
                  </w:rPr>
                  <w:delText>When successful, UFE shows the success message SM_SAL_2.</w:delText>
                </w:r>
              </w:del>
            </w:ins>
          </w:p>
        </w:tc>
        <w:tc>
          <w:tcPr>
            <w:tcW w:w="4028" w:type="dxa"/>
          </w:tcPr>
          <w:p w14:paraId="7009EE67" w14:textId="1D5D57B1"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55" w:author="Author"/>
                <w:del w:id="2356" w:author="Author"/>
                <w:color w:val="auto"/>
                <w:sz w:val="20"/>
                <w:szCs w:val="18"/>
                <w:lang w:val="en-IE" w:eastAsia="en-US"/>
              </w:rPr>
            </w:pPr>
            <w:ins w:id="2357" w:author="Author">
              <w:del w:id="2358" w:author="Author">
                <w:r w:rsidRPr="00E73B40" w:rsidDel="0033147A">
                  <w:rPr>
                    <w:color w:val="auto"/>
                    <w:sz w:val="20"/>
                    <w:szCs w:val="18"/>
                    <w:lang w:val="en-IE" w:eastAsia="en-US"/>
                  </w:rPr>
                  <w:delText>If any error occurred on the billing customer creation, UFE warns the user with the error message EM_SAL_15 and the business scenario ends.</w:delText>
                </w:r>
              </w:del>
            </w:ins>
          </w:p>
        </w:tc>
      </w:tr>
      <w:tr w:rsidR="00626260" w:rsidRPr="00E73B40" w:rsidDel="0033147A" w14:paraId="271CBC97" w14:textId="256F4748" w:rsidTr="00A55ACC">
        <w:trPr>
          <w:trHeight w:val="440"/>
          <w:ins w:id="2359" w:author="Author"/>
          <w:del w:id="236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5F4577" w14:textId="2FC5B587" w:rsidR="00626260" w:rsidRPr="00E73B40" w:rsidDel="0033147A" w:rsidRDefault="00626260" w:rsidP="00A55ACC">
            <w:pPr>
              <w:pStyle w:val="TableText"/>
              <w:keepNext/>
              <w:tabs>
                <w:tab w:val="left" w:pos="567"/>
              </w:tabs>
              <w:spacing w:line="240" w:lineRule="exact"/>
              <w:rPr>
                <w:ins w:id="2361" w:author="Author"/>
                <w:del w:id="2362" w:author="Author"/>
                <w:color w:val="auto"/>
                <w:sz w:val="20"/>
                <w:szCs w:val="20"/>
                <w:lang w:val="en-IE"/>
              </w:rPr>
            </w:pPr>
          </w:p>
        </w:tc>
        <w:tc>
          <w:tcPr>
            <w:tcW w:w="4042" w:type="dxa"/>
          </w:tcPr>
          <w:p w14:paraId="2AB36BD3" w14:textId="4EF402BF" w:rsidR="00626260" w:rsidRPr="00E73B40" w:rsidDel="0033147A" w:rsidRDefault="00626260"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63" w:author="Author"/>
                <w:del w:id="2364" w:author="Author"/>
                <w:color w:val="439782"/>
                <w:sz w:val="20"/>
                <w:szCs w:val="18"/>
                <w:lang w:val="en-IE" w:eastAsia="en-US"/>
              </w:rPr>
            </w:pPr>
            <w:ins w:id="2365" w:author="Author">
              <w:del w:id="2366" w:author="Author">
                <w:r w:rsidDel="0033147A">
                  <w:rPr>
                    <w:color w:val="439782"/>
                    <w:sz w:val="20"/>
                    <w:szCs w:val="18"/>
                    <w:lang w:val="en-IE" w:eastAsia="en-US"/>
                  </w:rPr>
                  <w:delText>2d</w:delText>
                </w:r>
                <w:r w:rsidRPr="00E73B40" w:rsidDel="0033147A">
                  <w:rPr>
                    <w:color w:val="439782"/>
                    <w:sz w:val="20"/>
                    <w:szCs w:val="18"/>
                    <w:lang w:val="en-IE" w:eastAsia="en-US"/>
                  </w:rPr>
                  <w:delText xml:space="preserve">. </w:delText>
                </w:r>
                <w:r w:rsidDel="0033147A">
                  <w:rPr>
                    <w:color w:val="439782"/>
                    <w:sz w:val="20"/>
                    <w:szCs w:val="18"/>
                    <w:lang w:val="en-IE" w:eastAsia="en-US"/>
                  </w:rPr>
                  <w:delText>VIP Customers</w:delText>
                </w:r>
              </w:del>
            </w:ins>
          </w:p>
          <w:p w14:paraId="3FF8EC21" w14:textId="266692BC" w:rsidR="0062626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67" w:author="Author"/>
                <w:del w:id="2368" w:author="Author"/>
                <w:color w:val="439782"/>
                <w:sz w:val="20"/>
                <w:szCs w:val="18"/>
                <w:lang w:val="en-IE" w:eastAsia="en-US"/>
              </w:rPr>
            </w:pPr>
            <w:ins w:id="2369" w:author="Author">
              <w:del w:id="2370" w:author="Author">
                <w:r w:rsidDel="0033147A">
                  <w:rPr>
                    <w:color w:val="auto"/>
                    <w:sz w:val="20"/>
                    <w:szCs w:val="18"/>
                    <w:lang w:val="en-IE" w:eastAsia="en-US"/>
                  </w:rPr>
                  <w:delText>The user may select in this step if the customer is VIP.</w:delText>
                </w:r>
              </w:del>
            </w:ins>
          </w:p>
        </w:tc>
        <w:tc>
          <w:tcPr>
            <w:tcW w:w="4028" w:type="dxa"/>
          </w:tcPr>
          <w:p w14:paraId="4B87783E" w14:textId="5AE88626"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71" w:author="Author"/>
                <w:del w:id="2372" w:author="Author"/>
                <w:color w:val="auto"/>
                <w:sz w:val="20"/>
                <w:szCs w:val="18"/>
                <w:lang w:val="en-IE" w:eastAsia="en-US"/>
              </w:rPr>
            </w:pPr>
            <w:ins w:id="2373" w:author="Author">
              <w:del w:id="2374" w:author="Author">
                <w:r w:rsidRPr="00E73B40" w:rsidDel="0033147A">
                  <w:rPr>
                    <w:color w:val="auto"/>
                    <w:sz w:val="20"/>
                    <w:szCs w:val="18"/>
                    <w:lang w:val="en-IE" w:eastAsia="en-US"/>
                  </w:rPr>
                  <w:delText>-</w:delText>
                </w:r>
              </w:del>
            </w:ins>
          </w:p>
        </w:tc>
      </w:tr>
    </w:tbl>
    <w:p w14:paraId="3A5A0AFC" w14:textId="77777777" w:rsidR="0033147A" w:rsidRPr="004448BE" w:rsidRDefault="0033147A" w:rsidP="0033147A">
      <w:pPr>
        <w:pStyle w:val="Heading5"/>
        <w:keepNext/>
        <w:rPr>
          <w:ins w:id="2375" w:author="Author"/>
          <w:lang w:val="en-IE"/>
        </w:rPr>
      </w:pPr>
      <w:ins w:id="2376" w:author="Author">
        <w:r>
          <w:rPr>
            <w:lang w:val="en-IE"/>
          </w:rPr>
          <w:t xml:space="preserve">Alternate </w:t>
        </w:r>
        <w:r w:rsidRPr="00E73B40">
          <w:rPr>
            <w:lang w:val="en-IE"/>
          </w:rPr>
          <w:t xml:space="preserve">Activity </w:t>
        </w:r>
        <w:r>
          <w:rPr>
            <w:lang w:val="en-IE"/>
          </w:rPr>
          <w:t>2</w:t>
        </w:r>
        <w:r w:rsidRPr="00E73B40">
          <w:rPr>
            <w:lang w:val="en-IE"/>
          </w:rPr>
          <w:t xml:space="preserve"> </w:t>
        </w:r>
        <w:r>
          <w:rPr>
            <w:lang w:val="en-IE"/>
          </w:rPr>
          <w:t>» Enter</w:t>
        </w:r>
        <w:r w:rsidRPr="00E73B40">
          <w:rPr>
            <w:lang w:val="en-IE"/>
          </w:rPr>
          <w:t xml:space="preserve"> customer details</w:t>
        </w:r>
      </w:ins>
    </w:p>
    <w:tbl>
      <w:tblPr>
        <w:tblStyle w:val="CelFocus1"/>
        <w:tblW w:w="0" w:type="auto"/>
        <w:tblLook w:val="04A0" w:firstRow="1" w:lastRow="0" w:firstColumn="1" w:lastColumn="0" w:noHBand="0" w:noVBand="1"/>
      </w:tblPr>
      <w:tblGrid>
        <w:gridCol w:w="1522"/>
        <w:gridCol w:w="4042"/>
        <w:gridCol w:w="4028"/>
      </w:tblGrid>
      <w:tr w:rsidR="0033147A" w:rsidRPr="00E73B40" w14:paraId="41B7F56D" w14:textId="77777777" w:rsidTr="00E0323F">
        <w:trPr>
          <w:cnfStyle w:val="100000000000" w:firstRow="1" w:lastRow="0" w:firstColumn="0" w:lastColumn="0" w:oddVBand="0" w:evenVBand="0" w:oddHBand="0" w:evenHBand="0" w:firstRowFirstColumn="0" w:firstRowLastColumn="0" w:lastRowFirstColumn="0" w:lastRowLastColumn="0"/>
          <w:trHeight w:val="426"/>
          <w:ins w:id="2377"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2B644BAD" w14:textId="77777777" w:rsidR="0033147A" w:rsidRPr="00E73B40" w:rsidRDefault="0033147A" w:rsidP="00E0323F">
            <w:pPr>
              <w:jc w:val="left"/>
              <w:rPr>
                <w:ins w:id="2378" w:author="Author"/>
                <w:b w:val="0"/>
                <w:sz w:val="20"/>
                <w:szCs w:val="20"/>
                <w:lang w:val="en-IE"/>
              </w:rPr>
            </w:pPr>
            <w:ins w:id="2379" w:author="Author">
              <w:r w:rsidRPr="00E73B40">
                <w:rPr>
                  <w:sz w:val="20"/>
                  <w:szCs w:val="20"/>
                  <w:lang w:val="en-IE"/>
                </w:rPr>
                <w:t>Activity Specification</w:t>
              </w:r>
            </w:ins>
          </w:p>
        </w:tc>
      </w:tr>
      <w:tr w:rsidR="0033147A" w:rsidRPr="00E73B40" w14:paraId="41843451" w14:textId="77777777" w:rsidTr="00E0323F">
        <w:trPr>
          <w:trHeight w:hRule="exact" w:val="756"/>
          <w:ins w:id="238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4F3EAC" w14:textId="77777777" w:rsidR="0033147A" w:rsidRPr="00E73B40" w:rsidRDefault="0033147A" w:rsidP="00E0323F">
            <w:pPr>
              <w:pStyle w:val="TableText"/>
              <w:keepNext/>
              <w:spacing w:before="0" w:after="0" w:line="240" w:lineRule="exact"/>
              <w:rPr>
                <w:ins w:id="2381" w:author="Author"/>
                <w:color w:val="auto"/>
                <w:sz w:val="20"/>
                <w:szCs w:val="20"/>
                <w:lang w:val="en-IE"/>
              </w:rPr>
            </w:pPr>
            <w:ins w:id="2382" w:author="Author">
              <w:r w:rsidRPr="00E73B40">
                <w:rPr>
                  <w:color w:val="auto"/>
                  <w:sz w:val="20"/>
                  <w:szCs w:val="20"/>
                  <w:lang w:val="en-IE"/>
                </w:rPr>
                <w:t>Actor(s)</w:t>
              </w:r>
            </w:ins>
          </w:p>
        </w:tc>
        <w:tc>
          <w:tcPr>
            <w:tcW w:w="8070" w:type="dxa"/>
            <w:gridSpan w:val="2"/>
            <w:vAlign w:val="center"/>
          </w:tcPr>
          <w:p w14:paraId="002431CB"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383" w:author="Author"/>
                <w:color w:val="auto"/>
                <w:sz w:val="20"/>
                <w:szCs w:val="20"/>
                <w:lang w:val="en-IE"/>
              </w:rPr>
            </w:pPr>
            <w:ins w:id="2384" w:author="Author">
              <w:r w:rsidRPr="00E73B40">
                <w:rPr>
                  <w:color w:val="auto"/>
                  <w:sz w:val="20"/>
                  <w:szCs w:val="20"/>
                  <w:lang w:val="en-IE"/>
                </w:rPr>
                <w:t>CSR in Call Centre</w:t>
              </w:r>
            </w:ins>
          </w:p>
          <w:p w14:paraId="0796DC0B"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385" w:author="Author"/>
                <w:color w:val="auto"/>
                <w:sz w:val="20"/>
                <w:szCs w:val="20"/>
                <w:lang w:val="en-IE"/>
              </w:rPr>
            </w:pPr>
            <w:ins w:id="2386" w:author="Author">
              <w:r w:rsidRPr="00E73B40">
                <w:rPr>
                  <w:color w:val="auto"/>
                  <w:sz w:val="20"/>
                  <w:szCs w:val="20"/>
                  <w:lang w:val="en-IE"/>
                </w:rPr>
                <w:t>Agent in Shop</w:t>
              </w:r>
            </w:ins>
          </w:p>
        </w:tc>
      </w:tr>
      <w:tr w:rsidR="0033147A" w:rsidRPr="00E73B40" w14:paraId="1685EA5A" w14:textId="77777777" w:rsidTr="00E0323F">
        <w:trPr>
          <w:trHeight w:hRule="exact" w:val="397"/>
          <w:ins w:id="238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7D7D0A0" w14:textId="77777777" w:rsidR="0033147A" w:rsidRPr="00E73B40" w:rsidRDefault="0033147A" w:rsidP="00E0323F">
            <w:pPr>
              <w:pStyle w:val="TableText"/>
              <w:keepNext/>
              <w:spacing w:before="0" w:after="0" w:line="240" w:lineRule="exact"/>
              <w:rPr>
                <w:ins w:id="2388" w:author="Author"/>
                <w:color w:val="auto"/>
                <w:sz w:val="20"/>
                <w:szCs w:val="20"/>
                <w:lang w:val="en-IE"/>
              </w:rPr>
            </w:pPr>
            <w:ins w:id="2389" w:author="Author">
              <w:r w:rsidRPr="00E73B40">
                <w:rPr>
                  <w:color w:val="auto"/>
                  <w:sz w:val="20"/>
                  <w:szCs w:val="20"/>
                  <w:lang w:val="en-IE"/>
                </w:rPr>
                <w:t>System</w:t>
              </w:r>
            </w:ins>
          </w:p>
        </w:tc>
        <w:tc>
          <w:tcPr>
            <w:tcW w:w="8070" w:type="dxa"/>
            <w:gridSpan w:val="2"/>
            <w:vAlign w:val="center"/>
          </w:tcPr>
          <w:p w14:paraId="7D6B4012"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390" w:author="Author"/>
                <w:color w:val="auto"/>
                <w:sz w:val="20"/>
                <w:szCs w:val="20"/>
                <w:lang w:val="en-IE"/>
              </w:rPr>
            </w:pPr>
            <w:ins w:id="2391" w:author="Author">
              <w:r w:rsidRPr="00E73B40">
                <w:rPr>
                  <w:color w:val="auto"/>
                  <w:sz w:val="20"/>
                  <w:szCs w:val="20"/>
                  <w:lang w:val="en-IE"/>
                </w:rPr>
                <w:t>UFE</w:t>
              </w:r>
            </w:ins>
          </w:p>
        </w:tc>
      </w:tr>
      <w:tr w:rsidR="0033147A" w:rsidRPr="00E73B40" w14:paraId="63ECBC7D" w14:textId="77777777" w:rsidTr="00E0323F">
        <w:trPr>
          <w:trHeight w:val="440"/>
          <w:ins w:id="2392" w:author="Author"/>
        </w:trPr>
        <w:tc>
          <w:tcPr>
            <w:cnfStyle w:val="001000000000" w:firstRow="0" w:lastRow="0" w:firstColumn="1" w:lastColumn="0" w:oddVBand="0" w:evenVBand="0" w:oddHBand="0" w:evenHBand="0" w:firstRowFirstColumn="0" w:firstRowLastColumn="0" w:lastRowFirstColumn="0" w:lastRowLastColumn="0"/>
            <w:tcW w:w="1522" w:type="dxa"/>
          </w:tcPr>
          <w:p w14:paraId="2A7C4342" w14:textId="77777777" w:rsidR="0033147A" w:rsidRPr="00E73B40" w:rsidRDefault="0033147A" w:rsidP="00E0323F">
            <w:pPr>
              <w:pStyle w:val="TableText"/>
              <w:keepNext/>
              <w:spacing w:line="240" w:lineRule="exact"/>
              <w:rPr>
                <w:ins w:id="2393" w:author="Author"/>
                <w:color w:val="auto"/>
                <w:sz w:val="20"/>
                <w:szCs w:val="20"/>
                <w:lang w:val="en-IE"/>
              </w:rPr>
            </w:pPr>
            <w:ins w:id="2394" w:author="Author">
              <w:r w:rsidRPr="00E73B40">
                <w:rPr>
                  <w:color w:val="auto"/>
                  <w:sz w:val="20"/>
                  <w:szCs w:val="20"/>
                  <w:lang w:val="en-IE"/>
                </w:rPr>
                <w:t>Screen Name</w:t>
              </w:r>
            </w:ins>
          </w:p>
        </w:tc>
        <w:tc>
          <w:tcPr>
            <w:tcW w:w="8070" w:type="dxa"/>
            <w:gridSpan w:val="2"/>
          </w:tcPr>
          <w:p w14:paraId="7C2CF62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95" w:author="Author"/>
                <w:color w:val="auto"/>
                <w:sz w:val="20"/>
                <w:szCs w:val="20"/>
                <w:lang w:val="en-IE"/>
              </w:rPr>
            </w:pPr>
            <w:ins w:id="2396" w:author="Author">
              <w:r>
                <w:rPr>
                  <w:color w:val="auto"/>
                  <w:sz w:val="20"/>
                  <w:szCs w:val="20"/>
                  <w:lang w:val="en-IE"/>
                </w:rPr>
                <w:t xml:space="preserve">New </w:t>
              </w:r>
              <w:r w:rsidRPr="00E73B40">
                <w:rPr>
                  <w:color w:val="auto"/>
                  <w:sz w:val="20"/>
                  <w:szCs w:val="20"/>
                  <w:lang w:val="en-IE"/>
                </w:rPr>
                <w:t>Customer details step</w:t>
              </w:r>
            </w:ins>
          </w:p>
        </w:tc>
      </w:tr>
      <w:tr w:rsidR="0033147A" w:rsidRPr="00E73B40" w14:paraId="0E64FF1A" w14:textId="77777777" w:rsidTr="00E0323F">
        <w:trPr>
          <w:trHeight w:val="440"/>
          <w:ins w:id="2397" w:author="Author"/>
        </w:trPr>
        <w:tc>
          <w:tcPr>
            <w:cnfStyle w:val="001000000000" w:firstRow="0" w:lastRow="0" w:firstColumn="1" w:lastColumn="0" w:oddVBand="0" w:evenVBand="0" w:oddHBand="0" w:evenHBand="0" w:firstRowFirstColumn="0" w:firstRowLastColumn="0" w:lastRowFirstColumn="0" w:lastRowLastColumn="0"/>
            <w:tcW w:w="1522" w:type="dxa"/>
          </w:tcPr>
          <w:p w14:paraId="0C0804C5" w14:textId="77777777" w:rsidR="0033147A" w:rsidRPr="00E73B40" w:rsidRDefault="0033147A" w:rsidP="00E0323F">
            <w:pPr>
              <w:pStyle w:val="TableText"/>
              <w:keepNext/>
              <w:spacing w:line="240" w:lineRule="exact"/>
              <w:rPr>
                <w:ins w:id="2398" w:author="Author"/>
                <w:b w:val="0"/>
                <w:color w:val="auto"/>
                <w:sz w:val="20"/>
                <w:szCs w:val="20"/>
                <w:lang w:val="en-IE"/>
              </w:rPr>
            </w:pPr>
            <w:ins w:id="2399" w:author="Author">
              <w:r w:rsidRPr="00E73B40">
                <w:rPr>
                  <w:color w:val="auto"/>
                  <w:sz w:val="20"/>
                  <w:szCs w:val="20"/>
                  <w:lang w:val="en-IE"/>
                </w:rPr>
                <w:lastRenderedPageBreak/>
                <w:t>Description</w:t>
              </w:r>
            </w:ins>
          </w:p>
        </w:tc>
        <w:tc>
          <w:tcPr>
            <w:tcW w:w="8070" w:type="dxa"/>
            <w:gridSpan w:val="2"/>
          </w:tcPr>
          <w:p w14:paraId="2AABA89F" w14:textId="2BF860E2" w:rsidR="0033147A"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0" w:author="Author"/>
                <w:b/>
                <w:color w:val="auto"/>
                <w:sz w:val="20"/>
                <w:szCs w:val="18"/>
                <w:lang w:val="en-IE" w:eastAsia="en-US"/>
              </w:rPr>
            </w:pPr>
            <w:ins w:id="2401" w:author="Author">
              <w:r w:rsidRPr="00E73B40">
                <w:rPr>
                  <w:color w:val="auto"/>
                  <w:sz w:val="20"/>
                  <w:szCs w:val="20"/>
                  <w:lang w:val="en-IE"/>
                </w:rPr>
                <w:t xml:space="preserve">This activity is only performed when </w:t>
              </w:r>
              <w:r w:rsidR="003F5EB5">
                <w:rPr>
                  <w:color w:val="auto"/>
                  <w:sz w:val="20"/>
                  <w:szCs w:val="20"/>
                  <w:lang w:val="en-IE"/>
                </w:rPr>
                <w:t xml:space="preserve">an offer was added to </w:t>
              </w:r>
              <w:r w:rsidRPr="00E73B40">
                <w:rPr>
                  <w:color w:val="auto"/>
                  <w:sz w:val="20"/>
                  <w:szCs w:val="20"/>
                  <w:lang w:val="en-IE"/>
                </w:rPr>
                <w:t>the baske</w:t>
              </w:r>
              <w:r w:rsidR="003F5EB5">
                <w:rPr>
                  <w:color w:val="auto"/>
                  <w:sz w:val="20"/>
                  <w:szCs w:val="20"/>
                  <w:lang w:val="en-IE"/>
                </w:rPr>
                <w:t>t.</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7D5B21F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2" w:author="Author"/>
                <w:color w:val="auto"/>
                <w:sz w:val="20"/>
                <w:szCs w:val="20"/>
                <w:lang w:val="en-IE"/>
              </w:rPr>
            </w:pPr>
            <w:ins w:id="2403" w:author="Autho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ins>
          </w:p>
          <w:p w14:paraId="2C32B8DA"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4" w:author="Author"/>
                <w:color w:val="auto"/>
                <w:sz w:val="20"/>
                <w:szCs w:val="20"/>
                <w:lang w:val="en-IE"/>
              </w:rPr>
            </w:pPr>
            <w:ins w:id="2405" w:author="Autho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ins>
          </w:p>
          <w:p w14:paraId="30EA5EFC"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6" w:author="Author"/>
                <w:color w:val="auto"/>
                <w:sz w:val="20"/>
                <w:szCs w:val="20"/>
                <w:lang w:val="en-IE"/>
              </w:rPr>
            </w:pPr>
            <w:ins w:id="2407" w:author="Author">
              <w:r w:rsidRPr="00E73B40">
                <w:rPr>
                  <w:color w:val="auto"/>
                  <w:sz w:val="20"/>
                  <w:szCs w:val="20"/>
                  <w:lang w:val="en-IE"/>
                </w:rPr>
                <w:t xml:space="preserve">After customer details confirmed/provided, the user moves on to the </w:t>
              </w:r>
              <w:r>
                <w:rPr>
                  <w:color w:val="auto"/>
                  <w:sz w:val="20"/>
                  <w:szCs w:val="20"/>
                  <w:lang w:val="en-IE"/>
                </w:rPr>
                <w:t>offer selection</w:t>
              </w:r>
              <w:r w:rsidRPr="00E73B40">
                <w:rPr>
                  <w:color w:val="auto"/>
                  <w:sz w:val="20"/>
                  <w:szCs w:val="20"/>
                  <w:lang w:val="en-IE"/>
                </w:rPr>
                <w:t>.</w:t>
              </w:r>
            </w:ins>
          </w:p>
          <w:p w14:paraId="2A4AB09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8" w:author="Author"/>
                <w:color w:val="auto"/>
                <w:sz w:val="20"/>
                <w:szCs w:val="20"/>
                <w:lang w:val="en-IE"/>
              </w:rPr>
            </w:pPr>
            <w:ins w:id="2409" w:author="Autho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ins>
          </w:p>
        </w:tc>
      </w:tr>
      <w:tr w:rsidR="0033147A" w:rsidRPr="00E73B40" w14:paraId="6015F224" w14:textId="77777777" w:rsidTr="00E0323F">
        <w:trPr>
          <w:trHeight w:val="440"/>
          <w:ins w:id="241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39B3A0C" w14:textId="77777777" w:rsidR="0033147A" w:rsidRPr="00E73B40" w:rsidRDefault="0033147A" w:rsidP="00E0323F">
            <w:pPr>
              <w:pStyle w:val="TableText"/>
              <w:keepNext/>
              <w:tabs>
                <w:tab w:val="left" w:pos="567"/>
              </w:tabs>
              <w:spacing w:line="240" w:lineRule="exact"/>
              <w:rPr>
                <w:ins w:id="2411" w:author="Author"/>
                <w:color w:val="auto"/>
                <w:sz w:val="20"/>
                <w:szCs w:val="20"/>
                <w:lang w:val="en-IE"/>
              </w:rPr>
            </w:pPr>
            <w:ins w:id="2412" w:author="Author">
              <w:r w:rsidRPr="00E73B40">
                <w:rPr>
                  <w:color w:val="auto"/>
                  <w:sz w:val="20"/>
                  <w:szCs w:val="20"/>
                  <w:lang w:val="en-IE"/>
                </w:rPr>
                <w:t>Automations</w:t>
              </w:r>
            </w:ins>
          </w:p>
        </w:tc>
        <w:tc>
          <w:tcPr>
            <w:tcW w:w="4042" w:type="dxa"/>
            <w:shd w:val="clear" w:color="auto" w:fill="D8D7D5"/>
          </w:tcPr>
          <w:p w14:paraId="050EC1A5" w14:textId="77777777" w:rsidR="0033147A" w:rsidRPr="00E73B40" w:rsidRDefault="0033147A" w:rsidP="00E0323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413" w:author="Author"/>
                <w:b/>
                <w:color w:val="auto"/>
                <w:sz w:val="18"/>
                <w:szCs w:val="18"/>
                <w:lang w:val="en-IE" w:eastAsia="en-US"/>
              </w:rPr>
            </w:pPr>
            <w:ins w:id="2414" w:author="Author">
              <w:r w:rsidRPr="00E73B40">
                <w:rPr>
                  <w:b/>
                  <w:color w:val="auto"/>
                  <w:sz w:val="18"/>
                  <w:szCs w:val="18"/>
                  <w:lang w:val="en-IE"/>
                </w:rPr>
                <w:t>Business Validations &amp; other Automations</w:t>
              </w:r>
            </w:ins>
          </w:p>
        </w:tc>
        <w:tc>
          <w:tcPr>
            <w:tcW w:w="4028" w:type="dxa"/>
            <w:shd w:val="clear" w:color="auto" w:fill="D8D7D5"/>
          </w:tcPr>
          <w:p w14:paraId="22277DE8" w14:textId="77777777" w:rsidR="0033147A" w:rsidRPr="00E73B40" w:rsidRDefault="0033147A" w:rsidP="00E0323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415" w:author="Author"/>
                <w:b/>
                <w:color w:val="auto"/>
                <w:sz w:val="18"/>
                <w:szCs w:val="18"/>
                <w:lang w:val="en-IE" w:eastAsia="en-US"/>
              </w:rPr>
            </w:pPr>
            <w:ins w:id="2416" w:author="Author">
              <w:r w:rsidRPr="00E73B40">
                <w:rPr>
                  <w:b/>
                  <w:color w:val="auto"/>
                  <w:sz w:val="18"/>
                  <w:szCs w:val="18"/>
                  <w:lang w:val="en-IE"/>
                </w:rPr>
                <w:t>Messages (Error &amp; Warnings)</w:t>
              </w:r>
            </w:ins>
          </w:p>
        </w:tc>
      </w:tr>
      <w:tr w:rsidR="0033147A" w:rsidRPr="00E73B40" w14:paraId="20ED633E" w14:textId="77777777" w:rsidTr="00E0323F">
        <w:trPr>
          <w:trHeight w:val="440"/>
          <w:ins w:id="241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28413C8" w14:textId="77777777" w:rsidR="0033147A" w:rsidRPr="00E73B40" w:rsidRDefault="0033147A" w:rsidP="00E0323F">
            <w:pPr>
              <w:pStyle w:val="TableText"/>
              <w:keepNext/>
              <w:tabs>
                <w:tab w:val="left" w:pos="567"/>
              </w:tabs>
              <w:spacing w:line="240" w:lineRule="exact"/>
              <w:rPr>
                <w:ins w:id="2418" w:author="Author"/>
                <w:color w:val="auto"/>
                <w:sz w:val="20"/>
                <w:szCs w:val="20"/>
                <w:lang w:val="en-IE"/>
              </w:rPr>
            </w:pPr>
          </w:p>
        </w:tc>
        <w:tc>
          <w:tcPr>
            <w:tcW w:w="4042" w:type="dxa"/>
          </w:tcPr>
          <w:p w14:paraId="4FF7C795" w14:textId="72A9771F"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19" w:author="Author"/>
                <w:color w:val="595959"/>
                <w:sz w:val="22"/>
                <w:szCs w:val="18"/>
                <w:lang w:val="en-IE" w:eastAsia="en-US"/>
              </w:rPr>
            </w:pPr>
            <w:ins w:id="2420" w:author="Author">
              <w:r>
                <w:rPr>
                  <w:color w:val="595959"/>
                  <w:sz w:val="20"/>
                  <w:szCs w:val="18"/>
                  <w:lang w:val="en-IE" w:eastAsia="en-US"/>
                </w:rPr>
                <w:t>2</w:t>
              </w:r>
              <w:r w:rsidR="00D65231">
                <w:rPr>
                  <w:color w:val="595959"/>
                  <w:sz w:val="20"/>
                  <w:szCs w:val="18"/>
                  <w:lang w:val="en-IE" w:eastAsia="en-US"/>
                </w:rPr>
                <w:t>a</w:t>
              </w:r>
              <w:r w:rsidRPr="00E73B40">
                <w:rPr>
                  <w:color w:val="595959"/>
                  <w:sz w:val="20"/>
                  <w:szCs w:val="18"/>
                  <w:lang w:val="en-IE" w:eastAsia="en-US"/>
                </w:rPr>
                <w:t xml:space="preserve">. </w:t>
              </w:r>
              <w:r>
                <w:rPr>
                  <w:color w:val="595959"/>
                  <w:sz w:val="20"/>
                  <w:szCs w:val="18"/>
                  <w:lang w:val="en-IE" w:eastAsia="en-US"/>
                </w:rPr>
                <w:t>VIP Customers</w:t>
              </w:r>
            </w:ins>
          </w:p>
          <w:p w14:paraId="6FB07691"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21" w:author="Author"/>
                <w:color w:val="595959"/>
                <w:sz w:val="20"/>
                <w:szCs w:val="18"/>
                <w:lang w:val="en-IE" w:eastAsia="en-US"/>
              </w:rPr>
            </w:pPr>
            <w:ins w:id="2422" w:author="Author">
              <w:r>
                <w:rPr>
                  <w:color w:val="auto"/>
                  <w:sz w:val="20"/>
                  <w:szCs w:val="18"/>
                  <w:lang w:val="en-IE" w:eastAsia="en-US"/>
                </w:rPr>
                <w:t>The user may select in this step if the customer is VIP.</w:t>
              </w:r>
            </w:ins>
          </w:p>
        </w:tc>
        <w:tc>
          <w:tcPr>
            <w:tcW w:w="4028" w:type="dxa"/>
          </w:tcPr>
          <w:p w14:paraId="5FC197E7"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23" w:author="Author"/>
                <w:color w:val="auto"/>
                <w:sz w:val="20"/>
                <w:szCs w:val="18"/>
                <w:lang w:val="en-IE" w:eastAsia="en-US"/>
              </w:rPr>
            </w:pPr>
            <w:ins w:id="2424" w:author="Author">
              <w:r>
                <w:rPr>
                  <w:color w:val="auto"/>
                  <w:sz w:val="20"/>
                  <w:szCs w:val="18"/>
                  <w:lang w:val="en-IE" w:eastAsia="en-US"/>
                </w:rPr>
                <w:t>-</w:t>
              </w:r>
            </w:ins>
          </w:p>
        </w:tc>
      </w:tr>
    </w:tbl>
    <w:p w14:paraId="20069253" w14:textId="77777777" w:rsidR="00D65231" w:rsidRDefault="00D65231" w:rsidP="00D65231">
      <w:pPr>
        <w:pStyle w:val="UnnumberedHeading"/>
        <w:rPr>
          <w:ins w:id="2425" w:author="Author"/>
          <w:lang w:val="en-IE"/>
        </w:rPr>
      </w:pPr>
    </w:p>
    <w:p w14:paraId="59530DA5" w14:textId="77777777" w:rsidR="00D65231" w:rsidRPr="00D33D65" w:rsidRDefault="00D65231" w:rsidP="00D65231">
      <w:pPr>
        <w:pStyle w:val="Heading5"/>
        <w:keepNext/>
        <w:rPr>
          <w:ins w:id="2426" w:author="Author"/>
          <w:lang w:val="en-IE"/>
        </w:rPr>
      </w:pPr>
      <w:ins w:id="2427" w:author="Author">
        <w:r>
          <w:rPr>
            <w:lang w:val="en-IE"/>
          </w:rPr>
          <w:t xml:space="preserve">Alternate </w:t>
        </w:r>
        <w:r w:rsidRPr="00E73B40">
          <w:rPr>
            <w:lang w:val="en-IE"/>
          </w:rPr>
          <w:t xml:space="preserve">Activity </w:t>
        </w:r>
        <w:r>
          <w:rPr>
            <w:lang w:val="en-IE"/>
          </w:rPr>
          <w:t>3</w:t>
        </w:r>
        <w:r w:rsidRPr="00E73B40">
          <w:rPr>
            <w:lang w:val="en-IE"/>
          </w:rPr>
          <w:t xml:space="preserve"> </w:t>
        </w:r>
        <w:r>
          <w:rPr>
            <w:lang w:val="en-IE"/>
          </w:rPr>
          <w:t>» Enter</w:t>
        </w:r>
        <w:r w:rsidRPr="00E73B40">
          <w:rPr>
            <w:lang w:val="en-IE"/>
          </w:rPr>
          <w:t xml:space="preserve"> billing profile details</w:t>
        </w:r>
      </w:ins>
    </w:p>
    <w:tbl>
      <w:tblPr>
        <w:tblStyle w:val="CelFocus1"/>
        <w:tblW w:w="0" w:type="auto"/>
        <w:tblLook w:val="04A0" w:firstRow="1" w:lastRow="0" w:firstColumn="1" w:lastColumn="0" w:noHBand="0" w:noVBand="1"/>
      </w:tblPr>
      <w:tblGrid>
        <w:gridCol w:w="1522"/>
        <w:gridCol w:w="4042"/>
        <w:gridCol w:w="4028"/>
      </w:tblGrid>
      <w:tr w:rsidR="00D65231" w:rsidRPr="00E73B40" w14:paraId="32267E2F" w14:textId="77777777" w:rsidTr="00D65231">
        <w:trPr>
          <w:cnfStyle w:val="100000000000" w:firstRow="1" w:lastRow="0" w:firstColumn="0" w:lastColumn="0" w:oddVBand="0" w:evenVBand="0" w:oddHBand="0" w:evenHBand="0" w:firstRowFirstColumn="0" w:firstRowLastColumn="0" w:lastRowFirstColumn="0" w:lastRowLastColumn="0"/>
          <w:trHeight w:val="426"/>
          <w:ins w:id="2428"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623F5180" w14:textId="77777777" w:rsidR="00D65231" w:rsidRPr="00E73B40" w:rsidRDefault="00D65231" w:rsidP="00D65231">
            <w:pPr>
              <w:jc w:val="left"/>
              <w:rPr>
                <w:ins w:id="2429" w:author="Author"/>
                <w:b w:val="0"/>
                <w:sz w:val="20"/>
                <w:szCs w:val="20"/>
                <w:lang w:val="en-IE"/>
              </w:rPr>
            </w:pPr>
            <w:ins w:id="2430" w:author="Author">
              <w:r w:rsidRPr="00E73B40">
                <w:rPr>
                  <w:sz w:val="20"/>
                  <w:szCs w:val="20"/>
                  <w:lang w:val="en-IE"/>
                </w:rPr>
                <w:t>Activity Specification</w:t>
              </w:r>
            </w:ins>
          </w:p>
        </w:tc>
      </w:tr>
      <w:tr w:rsidR="00D65231" w:rsidRPr="00E73B40" w14:paraId="17736145" w14:textId="77777777" w:rsidTr="00D65231">
        <w:trPr>
          <w:trHeight w:hRule="exact" w:val="756"/>
          <w:ins w:id="243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C38D05" w14:textId="77777777" w:rsidR="00D65231" w:rsidRPr="00E73B40" w:rsidRDefault="00D65231" w:rsidP="00D65231">
            <w:pPr>
              <w:pStyle w:val="TableText"/>
              <w:keepNext/>
              <w:spacing w:before="0" w:after="0" w:line="240" w:lineRule="exact"/>
              <w:rPr>
                <w:ins w:id="2432" w:author="Author"/>
                <w:color w:val="auto"/>
                <w:sz w:val="20"/>
                <w:szCs w:val="20"/>
                <w:lang w:val="en-IE"/>
              </w:rPr>
            </w:pPr>
            <w:ins w:id="2433" w:author="Author">
              <w:r w:rsidRPr="00E73B40">
                <w:rPr>
                  <w:color w:val="auto"/>
                  <w:sz w:val="20"/>
                  <w:szCs w:val="20"/>
                  <w:lang w:val="en-IE"/>
                </w:rPr>
                <w:t>Actor(s)</w:t>
              </w:r>
            </w:ins>
          </w:p>
        </w:tc>
        <w:tc>
          <w:tcPr>
            <w:tcW w:w="8070" w:type="dxa"/>
            <w:gridSpan w:val="2"/>
            <w:vAlign w:val="center"/>
          </w:tcPr>
          <w:p w14:paraId="2E05B848"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34" w:author="Author"/>
                <w:color w:val="auto"/>
                <w:sz w:val="20"/>
                <w:szCs w:val="20"/>
                <w:lang w:val="en-IE"/>
              </w:rPr>
            </w:pPr>
            <w:ins w:id="2435" w:author="Author">
              <w:r w:rsidRPr="00E73B40">
                <w:rPr>
                  <w:color w:val="auto"/>
                  <w:sz w:val="20"/>
                  <w:szCs w:val="20"/>
                  <w:lang w:val="en-IE"/>
                </w:rPr>
                <w:t>CSR in Call Centre</w:t>
              </w:r>
            </w:ins>
          </w:p>
          <w:p w14:paraId="2C7B763A"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36" w:author="Author"/>
                <w:color w:val="auto"/>
                <w:sz w:val="20"/>
                <w:szCs w:val="20"/>
                <w:lang w:val="en-IE"/>
              </w:rPr>
            </w:pPr>
            <w:ins w:id="2437" w:author="Author">
              <w:r w:rsidRPr="00E73B40">
                <w:rPr>
                  <w:color w:val="auto"/>
                  <w:sz w:val="20"/>
                  <w:szCs w:val="20"/>
                  <w:lang w:val="en-IE"/>
                </w:rPr>
                <w:t>Agent in Shop</w:t>
              </w:r>
            </w:ins>
          </w:p>
        </w:tc>
      </w:tr>
      <w:tr w:rsidR="00D65231" w:rsidRPr="00E73B40" w14:paraId="09075B79" w14:textId="77777777" w:rsidTr="00D65231">
        <w:trPr>
          <w:trHeight w:hRule="exact" w:val="397"/>
          <w:ins w:id="243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0675182" w14:textId="77777777" w:rsidR="00D65231" w:rsidRPr="00E73B40" w:rsidRDefault="00D65231" w:rsidP="00D65231">
            <w:pPr>
              <w:pStyle w:val="TableText"/>
              <w:keepNext/>
              <w:spacing w:before="0" w:after="0" w:line="240" w:lineRule="exact"/>
              <w:rPr>
                <w:ins w:id="2439" w:author="Author"/>
                <w:color w:val="auto"/>
                <w:sz w:val="20"/>
                <w:szCs w:val="20"/>
                <w:lang w:val="en-IE"/>
              </w:rPr>
            </w:pPr>
            <w:ins w:id="2440" w:author="Author">
              <w:r w:rsidRPr="00E73B40">
                <w:rPr>
                  <w:color w:val="auto"/>
                  <w:sz w:val="20"/>
                  <w:szCs w:val="20"/>
                  <w:lang w:val="en-IE"/>
                </w:rPr>
                <w:t>System</w:t>
              </w:r>
            </w:ins>
          </w:p>
        </w:tc>
        <w:tc>
          <w:tcPr>
            <w:tcW w:w="8070" w:type="dxa"/>
            <w:gridSpan w:val="2"/>
            <w:vAlign w:val="center"/>
          </w:tcPr>
          <w:p w14:paraId="56AEBFF7"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41" w:author="Author"/>
                <w:color w:val="auto"/>
                <w:sz w:val="20"/>
                <w:szCs w:val="20"/>
                <w:lang w:val="en-IE"/>
              </w:rPr>
            </w:pPr>
            <w:ins w:id="2442" w:author="Author">
              <w:r w:rsidRPr="00E73B40">
                <w:rPr>
                  <w:color w:val="auto"/>
                  <w:sz w:val="20"/>
                  <w:szCs w:val="20"/>
                  <w:lang w:val="en-IE"/>
                </w:rPr>
                <w:t>UFE</w:t>
              </w:r>
            </w:ins>
          </w:p>
        </w:tc>
      </w:tr>
      <w:tr w:rsidR="00D65231" w:rsidRPr="00E73B40" w14:paraId="5E1E073E" w14:textId="77777777" w:rsidTr="00D65231">
        <w:trPr>
          <w:trHeight w:val="440"/>
          <w:ins w:id="2443" w:author="Author"/>
        </w:trPr>
        <w:tc>
          <w:tcPr>
            <w:cnfStyle w:val="001000000000" w:firstRow="0" w:lastRow="0" w:firstColumn="1" w:lastColumn="0" w:oddVBand="0" w:evenVBand="0" w:oddHBand="0" w:evenHBand="0" w:firstRowFirstColumn="0" w:firstRowLastColumn="0" w:lastRowFirstColumn="0" w:lastRowLastColumn="0"/>
            <w:tcW w:w="1522" w:type="dxa"/>
          </w:tcPr>
          <w:p w14:paraId="7A4CE448" w14:textId="77777777" w:rsidR="00D65231" w:rsidRPr="00E73B40" w:rsidRDefault="00D65231" w:rsidP="00D65231">
            <w:pPr>
              <w:pStyle w:val="TableText"/>
              <w:keepNext/>
              <w:spacing w:line="240" w:lineRule="exact"/>
              <w:rPr>
                <w:ins w:id="2444" w:author="Author"/>
                <w:color w:val="auto"/>
                <w:sz w:val="20"/>
                <w:szCs w:val="20"/>
                <w:lang w:val="en-IE"/>
              </w:rPr>
            </w:pPr>
            <w:ins w:id="2445" w:author="Author">
              <w:r w:rsidRPr="00E73B40">
                <w:rPr>
                  <w:color w:val="auto"/>
                  <w:sz w:val="20"/>
                  <w:szCs w:val="20"/>
                  <w:lang w:val="en-IE"/>
                </w:rPr>
                <w:t>Screen Name</w:t>
              </w:r>
            </w:ins>
          </w:p>
        </w:tc>
        <w:tc>
          <w:tcPr>
            <w:tcW w:w="8070" w:type="dxa"/>
            <w:gridSpan w:val="2"/>
          </w:tcPr>
          <w:p w14:paraId="72DE8840"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46" w:author="Author"/>
                <w:color w:val="auto"/>
                <w:sz w:val="20"/>
                <w:szCs w:val="20"/>
                <w:lang w:val="en-IE"/>
              </w:rPr>
            </w:pPr>
            <w:ins w:id="2447" w:author="Author">
              <w:r>
                <w:rPr>
                  <w:color w:val="auto"/>
                  <w:sz w:val="20"/>
                  <w:szCs w:val="20"/>
                  <w:lang w:val="en-IE"/>
                </w:rPr>
                <w:t xml:space="preserve">New </w:t>
              </w:r>
              <w:r w:rsidRPr="00E73B40">
                <w:rPr>
                  <w:color w:val="auto"/>
                  <w:sz w:val="20"/>
                  <w:szCs w:val="20"/>
                  <w:lang w:val="en-IE"/>
                </w:rPr>
                <w:t xml:space="preserve">Billing profile details </w:t>
              </w:r>
              <w:r>
                <w:rPr>
                  <w:color w:val="auto"/>
                  <w:sz w:val="20"/>
                  <w:szCs w:val="20"/>
                  <w:lang w:val="en-IE"/>
                </w:rPr>
                <w:t xml:space="preserve">for new Customer </w:t>
              </w:r>
              <w:r w:rsidRPr="00E73B40">
                <w:rPr>
                  <w:color w:val="auto"/>
                  <w:sz w:val="20"/>
                  <w:szCs w:val="20"/>
                  <w:lang w:val="en-IE"/>
                </w:rPr>
                <w:t>step</w:t>
              </w:r>
            </w:ins>
          </w:p>
        </w:tc>
      </w:tr>
      <w:tr w:rsidR="00D65231" w:rsidRPr="00E73B40" w14:paraId="1A04229B" w14:textId="77777777" w:rsidTr="00D65231">
        <w:trPr>
          <w:trHeight w:val="440"/>
          <w:ins w:id="2448" w:author="Author"/>
        </w:trPr>
        <w:tc>
          <w:tcPr>
            <w:cnfStyle w:val="001000000000" w:firstRow="0" w:lastRow="0" w:firstColumn="1" w:lastColumn="0" w:oddVBand="0" w:evenVBand="0" w:oddHBand="0" w:evenHBand="0" w:firstRowFirstColumn="0" w:firstRowLastColumn="0" w:lastRowFirstColumn="0" w:lastRowLastColumn="0"/>
            <w:tcW w:w="1522" w:type="dxa"/>
          </w:tcPr>
          <w:p w14:paraId="4108C970" w14:textId="77777777" w:rsidR="00D65231" w:rsidRPr="00E73B40" w:rsidRDefault="00D65231" w:rsidP="00D65231">
            <w:pPr>
              <w:pStyle w:val="TableText"/>
              <w:keepNext/>
              <w:spacing w:line="240" w:lineRule="exact"/>
              <w:rPr>
                <w:ins w:id="2449" w:author="Author"/>
                <w:b w:val="0"/>
                <w:color w:val="auto"/>
                <w:sz w:val="20"/>
                <w:szCs w:val="20"/>
                <w:lang w:val="en-IE"/>
              </w:rPr>
            </w:pPr>
            <w:ins w:id="2450" w:author="Author">
              <w:r w:rsidRPr="00E73B40">
                <w:rPr>
                  <w:color w:val="auto"/>
                  <w:sz w:val="20"/>
                  <w:szCs w:val="20"/>
                  <w:lang w:val="en-IE"/>
                </w:rPr>
                <w:t>Description</w:t>
              </w:r>
            </w:ins>
          </w:p>
        </w:tc>
        <w:tc>
          <w:tcPr>
            <w:tcW w:w="8070" w:type="dxa"/>
            <w:gridSpan w:val="2"/>
          </w:tcPr>
          <w:p w14:paraId="0924A775" w14:textId="6B201D84" w:rsidR="00D65231" w:rsidRPr="00064B44"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51" w:author="Author"/>
                <w:b/>
                <w:color w:val="auto"/>
                <w:sz w:val="20"/>
                <w:szCs w:val="18"/>
                <w:lang w:val="en-IE" w:eastAsia="en-US"/>
              </w:rPr>
            </w:pPr>
            <w:ins w:id="2452" w:author="Autho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5E38D7D8" w14:textId="77777777" w:rsidR="00D65231"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53" w:author="Author"/>
                <w:color w:val="auto"/>
                <w:sz w:val="20"/>
                <w:szCs w:val="20"/>
                <w:lang w:val="en-IE"/>
              </w:rPr>
            </w:pPr>
            <w:ins w:id="2454" w:author="Author">
              <w:r w:rsidRPr="00E73B40">
                <w:rPr>
                  <w:color w:val="auto"/>
                  <w:sz w:val="20"/>
                  <w:szCs w:val="20"/>
                  <w:lang w:val="en-IE"/>
                </w:rPr>
                <w:t>On this activity, the user is able to define the billing profile (financial account and billing arrangement) on which the subscriptions on the b</w:t>
              </w:r>
              <w:r>
                <w:rPr>
                  <w:color w:val="auto"/>
                  <w:sz w:val="20"/>
                  <w:szCs w:val="20"/>
                  <w:lang w:val="en-IE"/>
                </w:rPr>
                <w:t xml:space="preserve">asket will be </w:t>
              </w:r>
              <w:r w:rsidRPr="00E73B40">
                <w:rPr>
                  <w:color w:val="auto"/>
                  <w:sz w:val="20"/>
                  <w:szCs w:val="20"/>
                  <w:lang w:val="en-IE"/>
                </w:rPr>
                <w:t>on which the subscriptions on the basket will be charged.</w:t>
              </w:r>
            </w:ins>
          </w:p>
          <w:p w14:paraId="45BD56FB"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55" w:author="Author"/>
                <w:color w:val="auto"/>
                <w:sz w:val="20"/>
                <w:szCs w:val="20"/>
                <w:lang w:val="en-IE"/>
              </w:rPr>
            </w:pPr>
            <w:ins w:id="2456" w:author="Author">
              <w:r w:rsidRPr="00E73B40">
                <w:rPr>
                  <w:color w:val="auto"/>
                  <w:sz w:val="20"/>
                  <w:szCs w:val="20"/>
                  <w:lang w:val="en-IE"/>
                </w:rPr>
                <w:t>For new customer, meaning that there is no contextualized billing customer, the user needs to create a new billing profile, providing the relevant financial account and billing arrangement details, namely:</w:t>
              </w:r>
            </w:ins>
          </w:p>
          <w:p w14:paraId="0BBEA90A"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57" w:author="Author"/>
                <w:color w:val="auto"/>
                <w:sz w:val="20"/>
                <w:szCs w:val="20"/>
                <w:lang w:val="en-IE"/>
              </w:rPr>
            </w:pPr>
            <w:ins w:id="2458" w:author="Author">
              <w:r w:rsidRPr="00E73B40">
                <w:rPr>
                  <w:color w:val="auto"/>
                  <w:sz w:val="20"/>
                  <w:szCs w:val="20"/>
                  <w:lang w:val="en-IE"/>
                </w:rPr>
                <w:t>Contact. By default, UFE chooses the billing customer’s primary contact but the user is able to search for another existing contact or create a new one.</w:t>
              </w:r>
            </w:ins>
          </w:p>
          <w:p w14:paraId="2C678D8C"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59" w:author="Author"/>
                <w:color w:val="auto"/>
                <w:sz w:val="20"/>
                <w:szCs w:val="20"/>
                <w:lang w:val="en-IE"/>
              </w:rPr>
            </w:pPr>
            <w:ins w:id="2460" w:author="Author">
              <w:r w:rsidRPr="00E73B40">
                <w:rPr>
                  <w:color w:val="auto"/>
                  <w:sz w:val="20"/>
                  <w:szCs w:val="20"/>
                  <w:lang w:val="en-IE"/>
                </w:rPr>
                <w:t>Address. By default, UFE chooses the billing customer’s ad</w:t>
              </w:r>
              <w:r>
                <w:rPr>
                  <w:color w:val="auto"/>
                  <w:sz w:val="20"/>
                  <w:szCs w:val="20"/>
                  <w:lang w:val="en-IE"/>
                </w:rPr>
                <w:t xml:space="preserve">dress, but the user is able to </w:t>
              </w:r>
              <w:r w:rsidRPr="00E73B40">
                <w:rPr>
                  <w:color w:val="auto"/>
                  <w:sz w:val="20"/>
                  <w:szCs w:val="20"/>
                  <w:lang w:val="en-IE"/>
                </w:rPr>
                <w:t>create a new one.</w:t>
              </w:r>
            </w:ins>
          </w:p>
          <w:p w14:paraId="1BADEE15"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61" w:author="Author"/>
                <w:color w:val="auto"/>
                <w:sz w:val="20"/>
                <w:szCs w:val="20"/>
                <w:lang w:val="en-IE"/>
              </w:rPr>
            </w:pPr>
            <w:ins w:id="2462" w:author="Author">
              <w:r w:rsidRPr="00E73B40">
                <w:rPr>
                  <w:color w:val="auto"/>
                  <w:sz w:val="20"/>
                  <w:szCs w:val="20"/>
                  <w:lang w:val="en-IE"/>
                </w:rPr>
                <w:t>Pay Means.</w:t>
              </w:r>
            </w:ins>
          </w:p>
          <w:p w14:paraId="7A935445" w14:textId="77777777" w:rsidR="00D65231" w:rsidDel="007A5C9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63" w:author="Author"/>
                <w:del w:id="2464" w:author="Author"/>
                <w:color w:val="auto"/>
                <w:sz w:val="20"/>
                <w:szCs w:val="20"/>
                <w:lang w:val="en-IE"/>
              </w:rPr>
            </w:pPr>
            <w:ins w:id="2465" w:author="Author">
              <w:r w:rsidRPr="00E73B40">
                <w:rPr>
                  <w:color w:val="auto"/>
                  <w:sz w:val="20"/>
                  <w:szCs w:val="20"/>
                  <w:lang w:val="en-IE"/>
                </w:rPr>
                <w:t xml:space="preserve">After billing profile details confirmed/provided, the user moves on to the </w:t>
              </w:r>
              <w:r>
                <w:rPr>
                  <w:color w:val="auto"/>
                  <w:sz w:val="20"/>
                  <w:szCs w:val="20"/>
                  <w:lang w:val="en-IE"/>
                </w:rPr>
                <w:t>basket configuration step</w:t>
              </w:r>
              <w:r w:rsidRPr="00E73B40">
                <w:rPr>
                  <w:color w:val="auto"/>
                  <w:sz w:val="20"/>
                  <w:szCs w:val="20"/>
                  <w:lang w:val="en-IE"/>
                </w:rPr>
                <w:t>.</w:t>
              </w:r>
            </w:ins>
          </w:p>
          <w:p w14:paraId="0114E790" w14:textId="1C41917B"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66" w:author="Author"/>
                <w:color w:val="auto"/>
                <w:sz w:val="20"/>
                <w:szCs w:val="20"/>
                <w:lang w:val="en-IE"/>
              </w:rPr>
            </w:pPr>
            <w:ins w:id="2467" w:author="Author">
              <w:del w:id="2468" w:author="Author">
                <w:r w:rsidDel="007A5C90">
                  <w:rPr>
                    <w:color w:val="auto"/>
                    <w:sz w:val="20"/>
                    <w:szCs w:val="20"/>
                    <w:lang w:val="en-IE"/>
                  </w:rPr>
                  <w:delText xml:space="preserve">In case of a PAYG subscription, this activity will </w:delText>
                </w:r>
                <w:r w:rsidRPr="003C45F8" w:rsidDel="007A5C90">
                  <w:rPr>
                    <w:b/>
                    <w:color w:val="auto"/>
                    <w:sz w:val="20"/>
                    <w:szCs w:val="20"/>
                    <w:lang w:val="en-IE"/>
                  </w:rPr>
                  <w:delText>not be visible</w:delText>
                </w:r>
                <w:r w:rsidDel="007A5C90">
                  <w:rPr>
                    <w:color w:val="auto"/>
                    <w:sz w:val="20"/>
                    <w:szCs w:val="20"/>
                    <w:lang w:val="en-IE"/>
                  </w:rPr>
                  <w:delText xml:space="preserve">. </w:delText>
                </w:r>
                <w:r w:rsidRPr="00E73B40" w:rsidDel="007A5C90">
                  <w:rPr>
                    <w:color w:val="auto"/>
                    <w:sz w:val="20"/>
                    <w:szCs w:val="20"/>
                    <w:lang w:val="en-IE"/>
                  </w:rPr>
                  <w:delText xml:space="preserve">For further details on this Activity, please refer to </w:delText>
                </w:r>
                <w:r w:rsidRPr="00E73B40" w:rsidDel="007A5C90">
                  <w:rPr>
                    <w:i/>
                    <w:color w:val="auto"/>
                    <w:sz w:val="20"/>
                    <w:szCs w:val="20"/>
                    <w:lang w:val="en-IE"/>
                  </w:rPr>
                  <w:delText>FEAT #2: Billing details</w:delText>
                </w:r>
                <w:r w:rsidRPr="00E73B40" w:rsidDel="007A5C90">
                  <w:rPr>
                    <w:color w:val="auto"/>
                    <w:sz w:val="20"/>
                    <w:szCs w:val="20"/>
                    <w:lang w:val="en-IE"/>
                  </w:rPr>
                  <w:delText xml:space="preserve"> on [3].</w:delText>
                </w:r>
              </w:del>
            </w:ins>
          </w:p>
        </w:tc>
      </w:tr>
      <w:tr w:rsidR="00D65231" w:rsidRPr="00E73B40" w14:paraId="7BD0F558" w14:textId="77777777" w:rsidTr="00D65231">
        <w:trPr>
          <w:trHeight w:val="440"/>
          <w:ins w:id="246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BB05CFE" w14:textId="77777777" w:rsidR="00D65231" w:rsidRPr="00E73B40" w:rsidRDefault="00D65231" w:rsidP="00D65231">
            <w:pPr>
              <w:pStyle w:val="TableText"/>
              <w:keepNext/>
              <w:tabs>
                <w:tab w:val="left" w:pos="567"/>
              </w:tabs>
              <w:spacing w:line="240" w:lineRule="exact"/>
              <w:rPr>
                <w:ins w:id="2470" w:author="Author"/>
                <w:color w:val="auto"/>
                <w:sz w:val="20"/>
                <w:szCs w:val="20"/>
                <w:lang w:val="en-IE"/>
              </w:rPr>
            </w:pPr>
            <w:ins w:id="2471" w:author="Author">
              <w:r w:rsidRPr="00E73B40">
                <w:rPr>
                  <w:color w:val="auto"/>
                  <w:sz w:val="20"/>
                  <w:szCs w:val="20"/>
                  <w:lang w:val="en-IE"/>
                </w:rPr>
                <w:t>Automations</w:t>
              </w:r>
            </w:ins>
          </w:p>
          <w:p w14:paraId="27EC4298" w14:textId="77777777" w:rsidR="00D65231" w:rsidRPr="00E73B40" w:rsidRDefault="00D65231" w:rsidP="00D65231">
            <w:pPr>
              <w:pStyle w:val="TableText"/>
              <w:keepNext/>
              <w:tabs>
                <w:tab w:val="left" w:pos="567"/>
              </w:tabs>
              <w:spacing w:line="240" w:lineRule="exact"/>
              <w:rPr>
                <w:ins w:id="2472" w:author="Author"/>
                <w:color w:val="auto"/>
                <w:sz w:val="20"/>
                <w:szCs w:val="20"/>
                <w:lang w:val="en-IE"/>
              </w:rPr>
            </w:pPr>
          </w:p>
        </w:tc>
        <w:tc>
          <w:tcPr>
            <w:tcW w:w="4042" w:type="dxa"/>
            <w:shd w:val="clear" w:color="auto" w:fill="D8D7D5"/>
          </w:tcPr>
          <w:p w14:paraId="2DC399E6" w14:textId="77777777" w:rsidR="00D65231" w:rsidRPr="00E73B40" w:rsidRDefault="00D65231" w:rsidP="00D6523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473" w:author="Author"/>
                <w:b/>
                <w:color w:val="auto"/>
                <w:sz w:val="18"/>
                <w:szCs w:val="18"/>
                <w:lang w:val="en-IE" w:eastAsia="en-US"/>
              </w:rPr>
            </w:pPr>
            <w:ins w:id="2474" w:author="Author">
              <w:r w:rsidRPr="00E73B40">
                <w:rPr>
                  <w:b/>
                  <w:color w:val="auto"/>
                  <w:sz w:val="18"/>
                  <w:szCs w:val="18"/>
                  <w:lang w:val="en-IE"/>
                </w:rPr>
                <w:lastRenderedPageBreak/>
                <w:t>Business Validations &amp; other Automations</w:t>
              </w:r>
            </w:ins>
          </w:p>
        </w:tc>
        <w:tc>
          <w:tcPr>
            <w:tcW w:w="4028" w:type="dxa"/>
            <w:shd w:val="clear" w:color="auto" w:fill="D8D7D5"/>
          </w:tcPr>
          <w:p w14:paraId="43F3D220" w14:textId="77777777" w:rsidR="00D65231" w:rsidRPr="00E73B40" w:rsidRDefault="00D65231" w:rsidP="00D6523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475" w:author="Author"/>
                <w:b/>
                <w:color w:val="auto"/>
                <w:sz w:val="18"/>
                <w:szCs w:val="18"/>
                <w:lang w:val="en-IE" w:eastAsia="en-US"/>
              </w:rPr>
            </w:pPr>
            <w:ins w:id="2476" w:author="Author">
              <w:r w:rsidRPr="00E73B40">
                <w:rPr>
                  <w:b/>
                  <w:color w:val="auto"/>
                  <w:sz w:val="18"/>
                  <w:szCs w:val="18"/>
                  <w:lang w:val="en-IE"/>
                </w:rPr>
                <w:t>Messages (Error &amp; Warnings)</w:t>
              </w:r>
            </w:ins>
          </w:p>
        </w:tc>
      </w:tr>
      <w:tr w:rsidR="00D65231" w:rsidRPr="00E73B40" w14:paraId="1E2AC320" w14:textId="77777777" w:rsidTr="00D65231">
        <w:trPr>
          <w:trHeight w:val="440"/>
          <w:ins w:id="247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A611FB7" w14:textId="77777777" w:rsidR="00D65231" w:rsidRPr="00E73B40" w:rsidRDefault="00D65231" w:rsidP="00D65231">
            <w:pPr>
              <w:pStyle w:val="TableText"/>
              <w:keepNext/>
              <w:tabs>
                <w:tab w:val="left" w:pos="567"/>
              </w:tabs>
              <w:spacing w:line="240" w:lineRule="exact"/>
              <w:rPr>
                <w:ins w:id="2478" w:author="Author"/>
                <w:color w:val="auto"/>
                <w:sz w:val="20"/>
                <w:szCs w:val="20"/>
                <w:lang w:val="en-IE"/>
              </w:rPr>
            </w:pPr>
          </w:p>
        </w:tc>
        <w:tc>
          <w:tcPr>
            <w:tcW w:w="4042" w:type="dxa"/>
          </w:tcPr>
          <w:p w14:paraId="1B0A74F1" w14:textId="77777777" w:rsidR="00D65231" w:rsidRPr="006657C4"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79" w:author="Author"/>
                <w:color w:val="595959" w:themeColor="text1" w:themeTint="A6"/>
                <w:sz w:val="20"/>
                <w:szCs w:val="18"/>
                <w:lang w:val="en-IE" w:eastAsia="en-US"/>
              </w:rPr>
            </w:pPr>
            <w:ins w:id="2480" w:author="Author">
              <w:r>
                <w:rPr>
                  <w:color w:val="595959" w:themeColor="text1" w:themeTint="A6"/>
                  <w:sz w:val="20"/>
                  <w:szCs w:val="18"/>
                  <w:lang w:val="en-IE" w:eastAsia="en-US"/>
                </w:rPr>
                <w:t>3a</w:t>
              </w:r>
              <w:r w:rsidRPr="006657C4">
                <w:rPr>
                  <w:color w:val="595959" w:themeColor="text1" w:themeTint="A6"/>
                  <w:sz w:val="20"/>
                  <w:szCs w:val="18"/>
                  <w:lang w:val="en-IE" w:eastAsia="en-US"/>
                </w:rPr>
                <w:t>. Direct Debit Mandatory</w:t>
              </w:r>
            </w:ins>
          </w:p>
          <w:p w14:paraId="49C80C6D" w14:textId="77777777" w:rsidR="00D65231"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81" w:author="Author"/>
                <w:color w:val="auto"/>
                <w:sz w:val="20"/>
                <w:szCs w:val="18"/>
                <w:lang w:val="en-IE" w:eastAsia="en-US"/>
              </w:rPr>
            </w:pPr>
            <w:ins w:id="2482" w:author="Author">
              <w:r>
                <w:rPr>
                  <w:color w:val="auto"/>
                  <w:sz w:val="20"/>
                  <w:szCs w:val="18"/>
                  <w:lang w:val="en-IE" w:eastAsia="en-US"/>
                </w:rPr>
                <w:t>The pay by direct debit will be mandatory in the scenarios of an offer (Mobile or Fixed).</w:t>
              </w:r>
            </w:ins>
          </w:p>
          <w:p w14:paraId="7B3503A2" w14:textId="1A919F72" w:rsidR="00E17934" w:rsidRDefault="00E1793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83" w:author="Author"/>
                <w:color w:val="439782"/>
                <w:sz w:val="20"/>
                <w:szCs w:val="18"/>
                <w:lang w:val="en-IE" w:eastAsia="en-US"/>
              </w:rPr>
            </w:pPr>
            <w:ins w:id="2484" w:author="Author">
              <w:r>
                <w:rPr>
                  <w:color w:val="auto"/>
                  <w:sz w:val="20"/>
                  <w:szCs w:val="18"/>
                  <w:lang w:val="en-IE" w:eastAsia="en-US"/>
                </w:rPr>
                <w:t>Direct debit may be by IBAN, with Credit Card or Debit Card.</w:t>
              </w:r>
            </w:ins>
          </w:p>
        </w:tc>
        <w:tc>
          <w:tcPr>
            <w:tcW w:w="4028" w:type="dxa"/>
          </w:tcPr>
          <w:p w14:paraId="3BD965FF"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85" w:author="Author"/>
                <w:color w:val="auto"/>
                <w:sz w:val="20"/>
                <w:szCs w:val="18"/>
                <w:lang w:val="en-IE" w:eastAsia="en-US"/>
              </w:rPr>
            </w:pPr>
            <w:ins w:id="2486" w:author="Author">
              <w:r>
                <w:rPr>
                  <w:color w:val="auto"/>
                  <w:sz w:val="20"/>
                  <w:szCs w:val="18"/>
                  <w:lang w:val="en-IE" w:eastAsia="en-US"/>
                </w:rPr>
                <w:t>-</w:t>
              </w:r>
            </w:ins>
          </w:p>
        </w:tc>
      </w:tr>
      <w:tr w:rsidR="00D65231" w:rsidRPr="00E73B40" w14:paraId="3F7F8EB9" w14:textId="77777777" w:rsidTr="00D65231">
        <w:trPr>
          <w:trHeight w:val="440"/>
          <w:ins w:id="248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98C7425" w14:textId="77777777" w:rsidR="00D65231" w:rsidRPr="00E73B40" w:rsidRDefault="00D65231" w:rsidP="00D65231">
            <w:pPr>
              <w:pStyle w:val="TableText"/>
              <w:keepNext/>
              <w:tabs>
                <w:tab w:val="left" w:pos="567"/>
              </w:tabs>
              <w:spacing w:line="240" w:lineRule="exact"/>
              <w:rPr>
                <w:ins w:id="2488" w:author="Author"/>
                <w:color w:val="auto"/>
                <w:sz w:val="20"/>
                <w:szCs w:val="20"/>
                <w:lang w:val="en-IE"/>
              </w:rPr>
            </w:pPr>
          </w:p>
        </w:tc>
        <w:tc>
          <w:tcPr>
            <w:tcW w:w="4042" w:type="dxa"/>
          </w:tcPr>
          <w:p w14:paraId="4C50A142" w14:textId="77777777" w:rsidR="00D65231" w:rsidRPr="006657C4"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89" w:author="Author"/>
                <w:color w:val="595959" w:themeColor="text1" w:themeTint="A6"/>
                <w:sz w:val="20"/>
                <w:szCs w:val="18"/>
                <w:lang w:val="en-IE" w:eastAsia="en-US"/>
              </w:rPr>
            </w:pPr>
            <w:ins w:id="2490" w:author="Author">
              <w:r>
                <w:rPr>
                  <w:color w:val="595959" w:themeColor="text1" w:themeTint="A6"/>
                  <w:sz w:val="20"/>
                  <w:szCs w:val="18"/>
                  <w:lang w:val="en-IE" w:eastAsia="en-US"/>
                </w:rPr>
                <w:t>3b</w:t>
              </w:r>
              <w:r w:rsidRPr="006657C4">
                <w:rPr>
                  <w:color w:val="595959" w:themeColor="text1" w:themeTint="A6"/>
                  <w:sz w:val="20"/>
                  <w:szCs w:val="18"/>
                  <w:lang w:val="en-IE" w:eastAsia="en-US"/>
                </w:rPr>
                <w:t xml:space="preserve">. Create </w:t>
              </w:r>
              <w:r>
                <w:rPr>
                  <w:color w:val="595959" w:themeColor="text1" w:themeTint="A6"/>
                  <w:sz w:val="20"/>
                  <w:szCs w:val="18"/>
                  <w:lang w:val="en-IE" w:eastAsia="en-US"/>
                </w:rPr>
                <w:t>Customer and B</w:t>
              </w:r>
              <w:r w:rsidRPr="006657C4">
                <w:rPr>
                  <w:color w:val="595959" w:themeColor="text1" w:themeTint="A6"/>
                  <w:sz w:val="20"/>
                  <w:szCs w:val="18"/>
                  <w:lang w:val="en-IE" w:eastAsia="en-US"/>
                </w:rPr>
                <w:t>illing profile</w:t>
              </w:r>
            </w:ins>
          </w:p>
          <w:p w14:paraId="4C473772" w14:textId="77777777" w:rsidR="00D65231"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1" w:author="Author"/>
                <w:color w:val="auto"/>
                <w:sz w:val="20"/>
                <w:szCs w:val="18"/>
                <w:lang w:val="en-IE" w:eastAsia="en-US"/>
              </w:rPr>
            </w:pPr>
            <w:ins w:id="2492" w:author="Author">
              <w:r w:rsidRPr="00E73B40">
                <w:rPr>
                  <w:color w:val="auto"/>
                  <w:sz w:val="20"/>
                  <w:szCs w:val="18"/>
                  <w:lang w:val="en-IE" w:eastAsia="en-US"/>
                </w:rPr>
                <w:t xml:space="preserve">UFE creates the new billing profile under the </w:t>
              </w:r>
              <w:r>
                <w:rPr>
                  <w:color w:val="auto"/>
                  <w:sz w:val="20"/>
                  <w:szCs w:val="18"/>
                  <w:lang w:val="en-IE" w:eastAsia="en-US"/>
                </w:rPr>
                <w:t xml:space="preserve">new </w:t>
              </w:r>
              <w:r w:rsidRPr="00E73B40">
                <w:rPr>
                  <w:color w:val="auto"/>
                  <w:sz w:val="20"/>
                  <w:szCs w:val="18"/>
                  <w:lang w:val="en-IE" w:eastAsia="en-US"/>
                </w:rPr>
                <w:t>billing customer on CRM, associating or creating the corresponding contact.</w:t>
              </w:r>
            </w:ins>
          </w:p>
          <w:p w14:paraId="6326DB6A" w14:textId="5A0055F4" w:rsidR="00D65231" w:rsidDel="007A5C90" w:rsidRDefault="00D65231" w:rsidP="007A5C9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3" w:author="Author"/>
                <w:del w:id="2494" w:author="Author"/>
                <w:color w:val="auto"/>
                <w:sz w:val="20"/>
                <w:szCs w:val="18"/>
                <w:lang w:val="en-IE" w:eastAsia="en-US"/>
              </w:rPr>
            </w:pPr>
            <w:ins w:id="2495" w:author="Author">
              <w:r w:rsidRPr="00E73B40">
                <w:rPr>
                  <w:color w:val="auto"/>
                  <w:sz w:val="20"/>
                  <w:szCs w:val="18"/>
                  <w:lang w:val="en-IE" w:eastAsia="en-US"/>
                </w:rPr>
                <w:t>When successful, UFE shows the success message SM_SAL_</w:t>
              </w:r>
              <w:r>
                <w:rPr>
                  <w:color w:val="auto"/>
                  <w:sz w:val="20"/>
                  <w:szCs w:val="18"/>
                  <w:lang w:val="en-IE" w:eastAsia="en-US"/>
                </w:rPr>
                <w:t>2</w:t>
              </w:r>
              <w:r w:rsidRPr="00E73B40">
                <w:rPr>
                  <w:color w:val="auto"/>
                  <w:sz w:val="20"/>
                  <w:szCs w:val="18"/>
                  <w:lang w:val="en-IE" w:eastAsia="en-US"/>
                </w:rPr>
                <w:t>.</w:t>
              </w:r>
            </w:ins>
          </w:p>
          <w:p w14:paraId="64BC6AE4" w14:textId="6A44F4C7" w:rsidR="00D65231" w:rsidRDefault="00D65231" w:rsidP="007A5C9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6" w:author="Author"/>
                <w:color w:val="595959" w:themeColor="text1" w:themeTint="A6"/>
                <w:sz w:val="20"/>
                <w:szCs w:val="18"/>
                <w:lang w:val="en-IE" w:eastAsia="en-US"/>
              </w:rPr>
            </w:pPr>
            <w:ins w:id="2497" w:author="Author">
              <w:del w:id="2498" w:author="Author">
                <w:r w:rsidDel="007A5C90">
                  <w:rPr>
                    <w:color w:val="auto"/>
                    <w:sz w:val="20"/>
                    <w:szCs w:val="18"/>
                    <w:lang w:val="en-IE" w:eastAsia="en-US"/>
                  </w:rPr>
                  <w:delText xml:space="preserve">In case of a PAYG, </w:delText>
                </w:r>
                <w:r w:rsidRPr="00A54115" w:rsidDel="007A5C90">
                  <w:rPr>
                    <w:color w:val="auto"/>
                    <w:sz w:val="20"/>
                    <w:szCs w:val="20"/>
                    <w:lang w:val="en-GB"/>
                  </w:rPr>
                  <w:delText xml:space="preserve">UFE </w:delText>
                </w:r>
                <w:r w:rsidDel="007A5C90">
                  <w:rPr>
                    <w:color w:val="auto"/>
                    <w:sz w:val="20"/>
                    <w:szCs w:val="20"/>
                    <w:lang w:val="en-GB"/>
                  </w:rPr>
                  <w:delText>will create</w:delText>
                </w:r>
                <w:r w:rsidRPr="00A54115" w:rsidDel="007A5C90">
                  <w:rPr>
                    <w:color w:val="auto"/>
                    <w:sz w:val="20"/>
                    <w:szCs w:val="20"/>
                    <w:lang w:val="en-GB"/>
                  </w:rPr>
                  <w:delText xml:space="preserve"> a dummy customer</w:delText>
                </w:r>
                <w:r w:rsidDel="007A5C90">
                  <w:rPr>
                    <w:color w:val="auto"/>
                    <w:sz w:val="20"/>
                    <w:szCs w:val="20"/>
                    <w:lang w:val="en-GB"/>
                  </w:rPr>
                  <w:delText>.</w:delText>
                </w:r>
              </w:del>
            </w:ins>
          </w:p>
        </w:tc>
        <w:tc>
          <w:tcPr>
            <w:tcW w:w="4028" w:type="dxa"/>
          </w:tcPr>
          <w:p w14:paraId="2B5D908F" w14:textId="77777777" w:rsidR="00D65231"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99" w:author="Author"/>
                <w:color w:val="auto"/>
                <w:sz w:val="20"/>
                <w:szCs w:val="18"/>
                <w:lang w:val="en-IE" w:eastAsia="en-US"/>
              </w:rPr>
            </w:pPr>
            <w:ins w:id="2500" w:author="Author">
              <w:r w:rsidRPr="00E73B40">
                <w:rPr>
                  <w:color w:val="auto"/>
                  <w:sz w:val="20"/>
                  <w:szCs w:val="18"/>
                  <w:lang w:val="en-IE" w:eastAsia="en-US"/>
                </w:rPr>
                <w:t>If any error occurred on the customer</w:t>
              </w:r>
              <w:r>
                <w:rPr>
                  <w:color w:val="auto"/>
                  <w:sz w:val="20"/>
                  <w:szCs w:val="18"/>
                  <w:lang w:val="en-IE" w:eastAsia="en-US"/>
                </w:rPr>
                <w:t>/billing profile</w:t>
              </w:r>
              <w:r w:rsidRPr="00E73B40">
                <w:rPr>
                  <w:color w:val="auto"/>
                  <w:sz w:val="20"/>
                  <w:szCs w:val="18"/>
                  <w:lang w:val="en-IE" w:eastAsia="en-US"/>
                </w:rPr>
                <w:t xml:space="preserve"> creation, UFE warns the user with the error message EM_SAL_1</w:t>
              </w:r>
              <w:r>
                <w:rPr>
                  <w:color w:val="auto"/>
                  <w:sz w:val="20"/>
                  <w:szCs w:val="18"/>
                  <w:lang w:val="en-IE" w:eastAsia="en-US"/>
                </w:rPr>
                <w:t>5</w:t>
              </w:r>
              <w:r w:rsidRPr="00E73B40">
                <w:rPr>
                  <w:color w:val="auto"/>
                  <w:sz w:val="20"/>
                  <w:szCs w:val="18"/>
                  <w:lang w:val="en-IE" w:eastAsia="en-US"/>
                </w:rPr>
                <w:t xml:space="preserve"> and the business scenario ends.</w:t>
              </w:r>
            </w:ins>
          </w:p>
        </w:tc>
      </w:tr>
    </w:tbl>
    <w:p w14:paraId="1B9321B5" w14:textId="77777777" w:rsidR="00D65231" w:rsidRPr="00E73B40" w:rsidRDefault="00D65231" w:rsidP="00D65231">
      <w:pPr>
        <w:rPr>
          <w:ins w:id="2501" w:author="Author"/>
          <w:lang w:val="en-IE"/>
        </w:rPr>
      </w:pPr>
    </w:p>
    <w:p w14:paraId="46AD1A03" w14:textId="77777777" w:rsidR="00D65231" w:rsidRPr="00DD717B" w:rsidRDefault="00D65231" w:rsidP="00D65231">
      <w:pPr>
        <w:rPr>
          <w:ins w:id="2502" w:author="Author"/>
        </w:rPr>
      </w:pPr>
    </w:p>
    <w:p w14:paraId="075BA5CB" w14:textId="77777777" w:rsidR="00A02E27" w:rsidRPr="00D65231" w:rsidRDefault="00A02E27" w:rsidP="00A02E27">
      <w:pPr>
        <w:rPr>
          <w:ins w:id="2503" w:author="Author"/>
        </w:rPr>
      </w:pPr>
    </w:p>
    <w:p w14:paraId="078A0441" w14:textId="2123BA37" w:rsidR="00910E24" w:rsidRDefault="00910E24" w:rsidP="00910E24">
      <w:pPr>
        <w:pStyle w:val="Heading4"/>
        <w:rPr>
          <w:ins w:id="2504" w:author="Author"/>
          <w:lang w:val="en-IE"/>
        </w:rPr>
      </w:pPr>
      <w:ins w:id="2505" w:author="Author">
        <w:r w:rsidRPr="00E73B40">
          <w:rPr>
            <w:lang w:val="en-IE"/>
          </w:rPr>
          <w:lastRenderedPageBreak/>
          <w:t xml:space="preserve">Phase </w:t>
        </w:r>
        <w:r>
          <w:rPr>
            <w:lang w:val="en-IE"/>
          </w:rPr>
          <w:t>II</w:t>
        </w:r>
        <w:r w:rsidRPr="00E73B40">
          <w:rPr>
            <w:lang w:val="en-IE"/>
          </w:rPr>
          <w:t xml:space="preserve">I – </w:t>
        </w:r>
        <w:del w:id="2506" w:author="Author">
          <w:r w:rsidDel="005329FE">
            <w:rPr>
              <w:lang w:val="en-IE"/>
            </w:rPr>
            <w:delText>Products/Offers selection</w:delText>
          </w:r>
        </w:del>
        <w:r w:rsidR="005329FE">
          <w:rPr>
            <w:lang w:val="en-IE"/>
          </w:rPr>
          <w:t>Basket Configuration</w:t>
        </w:r>
      </w:ins>
    </w:p>
    <w:p w14:paraId="3EAB4875" w14:textId="1D7BC9FB" w:rsidR="00FC68A4" w:rsidRPr="00E73B40" w:rsidRDefault="00FC68A4" w:rsidP="00FC68A4">
      <w:pPr>
        <w:pStyle w:val="Heading5"/>
        <w:keepNext/>
        <w:rPr>
          <w:lang w:val="en-IE"/>
        </w:rPr>
      </w:pPr>
      <w:r w:rsidRPr="00E73B40">
        <w:rPr>
          <w:lang w:val="en-IE"/>
        </w:rPr>
        <w:t xml:space="preserve">Activity </w:t>
      </w:r>
      <w:r w:rsidR="00D65231">
        <w:rPr>
          <w:lang w:val="en-IE"/>
        </w:rPr>
        <w:t>4</w:t>
      </w:r>
      <w:r w:rsidR="008D1BA5" w:rsidRPr="00E73B40">
        <w:rPr>
          <w:lang w:val="en-IE"/>
        </w:rPr>
        <w:t xml:space="preserve"> </w:t>
      </w:r>
      <w:r w:rsidRPr="00E73B40">
        <w:rPr>
          <w:lang w:val="en-IE"/>
        </w:rPr>
        <w:t>» Choose offer</w:t>
      </w:r>
    </w:p>
    <w:tbl>
      <w:tblPr>
        <w:tblStyle w:val="CelFocus1"/>
        <w:tblW w:w="0" w:type="auto"/>
        <w:tblLook w:val="04A0" w:firstRow="1" w:lastRow="0" w:firstColumn="1" w:lastColumn="0" w:noHBand="0" w:noVBand="1"/>
      </w:tblPr>
      <w:tblGrid>
        <w:gridCol w:w="1522"/>
        <w:gridCol w:w="4042"/>
        <w:gridCol w:w="4028"/>
      </w:tblGrid>
      <w:tr w:rsidR="00FC68A4" w:rsidRPr="00E73B40" w14:paraId="5528881C"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C077536" w14:textId="77777777" w:rsidR="00FC68A4" w:rsidRPr="00E73B40" w:rsidRDefault="00FC68A4" w:rsidP="00B55782">
            <w:pPr>
              <w:jc w:val="left"/>
              <w:rPr>
                <w:b w:val="0"/>
                <w:sz w:val="20"/>
                <w:szCs w:val="20"/>
                <w:lang w:val="en-IE"/>
              </w:rPr>
            </w:pPr>
            <w:r w:rsidRPr="00E73B40">
              <w:rPr>
                <w:sz w:val="20"/>
                <w:szCs w:val="20"/>
                <w:lang w:val="en-IE"/>
              </w:rPr>
              <w:t>Activity Specification</w:t>
            </w:r>
          </w:p>
        </w:tc>
      </w:tr>
      <w:tr w:rsidR="00FC68A4" w:rsidRPr="00E73B40" w14:paraId="6919F4DB"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EFA7ECE" w14:textId="77777777" w:rsidR="00FC68A4" w:rsidRPr="00E73B40" w:rsidRDefault="00FC68A4"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ADF5624"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4F86A7D"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FC68A4" w:rsidRPr="00E73B40" w14:paraId="05C5E2C9"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3D35F49" w14:textId="77777777" w:rsidR="00FC68A4" w:rsidRPr="00E73B40" w:rsidRDefault="00FC68A4"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EFB324E"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FC68A4" w:rsidRPr="00E73B40" w14:paraId="7695307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399E3A8" w14:textId="77777777" w:rsidR="00FC68A4" w:rsidRPr="00E73B40" w:rsidRDefault="00FC68A4"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1BF6512" w14:textId="7E925EE3" w:rsidR="00FC68A4"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FC68A4" w:rsidRPr="00E73B40" w14:paraId="58F99234"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4721A27" w14:textId="77777777" w:rsidR="00FC68A4" w:rsidRPr="00E73B40" w:rsidRDefault="00FC68A4"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A414567" w14:textId="0507E053" w:rsidR="00FC68A4" w:rsidRPr="00E73B40" w:rsidDel="00350C86" w:rsidRDefault="001F146C"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507" w:author="Author"/>
                <w:color w:val="auto"/>
                <w:sz w:val="20"/>
                <w:szCs w:val="20"/>
                <w:lang w:val="en-IE"/>
              </w:rPr>
            </w:pPr>
            <w:r>
              <w:rPr>
                <w:color w:val="auto"/>
                <w:sz w:val="20"/>
                <w:szCs w:val="20"/>
                <w:lang w:val="en-IE"/>
              </w:rPr>
              <w:t xml:space="preserve">The offer </w:t>
            </w:r>
            <w:r w:rsidR="00E23C3E">
              <w:rPr>
                <w:color w:val="auto"/>
                <w:sz w:val="20"/>
                <w:szCs w:val="20"/>
                <w:lang w:val="en-IE"/>
              </w:rPr>
              <w:t>selection</w:t>
            </w:r>
            <w:r w:rsidR="00FC68A4" w:rsidRPr="00E73B40">
              <w:rPr>
                <w:color w:val="auto"/>
                <w:sz w:val="20"/>
                <w:szCs w:val="20"/>
                <w:lang w:val="en-IE"/>
              </w:rPr>
              <w:t xml:space="preserve"> occurs on Serviceability process. For full details on Serviceability process, please see [7]. </w:t>
            </w:r>
            <w:ins w:id="2508" w:author="Author">
              <w:r>
                <w:rPr>
                  <w:color w:val="auto"/>
                  <w:sz w:val="20"/>
                  <w:szCs w:val="20"/>
                  <w:lang w:val="en-IE"/>
                </w:rPr>
                <w:t>In case of upgrade, the address in serviceability used, will be the one associated with the subscription.</w:t>
              </w:r>
            </w:ins>
          </w:p>
          <w:p w14:paraId="2ABE135D" w14:textId="70DA62A9" w:rsidR="00473A21" w:rsidRPr="00E73B40" w:rsidRDefault="00473A21"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2509" w:author="Author">
              <w:r w:rsidRPr="00E73B40" w:rsidDel="00350C86">
                <w:rPr>
                  <w:color w:val="auto"/>
                  <w:sz w:val="20"/>
                  <w:szCs w:val="20"/>
                  <w:lang w:val="en-IE"/>
                </w:rPr>
                <w:delText xml:space="preserve">For bundle offers, the Activities between </w:delText>
              </w:r>
              <w:r w:rsidR="00BA3AF1" w:rsidDel="00350C86">
                <w:rPr>
                  <w:color w:val="auto"/>
                  <w:sz w:val="20"/>
                  <w:szCs w:val="20"/>
                  <w:lang w:val="en-IE"/>
                </w:rPr>
                <w:delText>4</w:delText>
              </w:r>
              <w:r w:rsidR="00BA3AF1" w:rsidRPr="00E73B40" w:rsidDel="00350C86">
                <w:rPr>
                  <w:color w:val="auto"/>
                  <w:sz w:val="20"/>
                  <w:szCs w:val="20"/>
                  <w:lang w:val="en-IE"/>
                </w:rPr>
                <w:delText xml:space="preserve"> </w:delText>
              </w:r>
              <w:r w:rsidRPr="00E73B40" w:rsidDel="00350C86">
                <w:rPr>
                  <w:color w:val="auto"/>
                  <w:sz w:val="20"/>
                  <w:szCs w:val="20"/>
                  <w:lang w:val="en-IE"/>
                </w:rPr>
                <w:delText xml:space="preserve">and </w:delText>
              </w:r>
              <w:r w:rsidR="00BA3AF1" w:rsidDel="00350C86">
                <w:rPr>
                  <w:color w:val="auto"/>
                  <w:sz w:val="20"/>
                  <w:szCs w:val="20"/>
                  <w:lang w:val="en-IE"/>
                </w:rPr>
                <w:delText>7</w:delText>
              </w:r>
              <w:r w:rsidR="00BA3AF1" w:rsidRPr="00E73B40" w:rsidDel="00350C86">
                <w:rPr>
                  <w:color w:val="auto"/>
                  <w:sz w:val="20"/>
                  <w:szCs w:val="20"/>
                  <w:lang w:val="en-IE"/>
                </w:rPr>
                <w:delText xml:space="preserve"> </w:delText>
              </w:r>
              <w:r w:rsidRPr="00E73B40" w:rsidDel="00350C86">
                <w:rPr>
                  <w:color w:val="auto"/>
                  <w:sz w:val="20"/>
                  <w:szCs w:val="20"/>
                  <w:lang w:val="en-IE"/>
                </w:rPr>
                <w:delText>are performed once per fixed product under it.</w:delText>
              </w:r>
            </w:del>
          </w:p>
        </w:tc>
      </w:tr>
      <w:tr w:rsidR="0016689D" w:rsidRPr="00E73B40" w14:paraId="6312472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96AB04D" w14:textId="133CB5D8" w:rsidR="0016689D" w:rsidRPr="00E73B40" w:rsidRDefault="0016689D"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CFA6AE5" w14:textId="77777777"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7DE37C79" w14:textId="77777777" w:rsidR="0016689D" w:rsidRPr="00E73B40" w:rsidRDefault="0016689D"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B2B3162" w14:textId="77777777" w:rsidR="0016689D" w:rsidRPr="00E73B40" w:rsidRDefault="0016689D"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6689D" w:rsidRPr="00E73B40" w14:paraId="7537C89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40991B" w14:textId="77777777" w:rsidR="0016689D" w:rsidRPr="00E73B40" w:rsidRDefault="0016689D" w:rsidP="00B55782">
            <w:pPr>
              <w:pStyle w:val="TableText"/>
              <w:keepNext/>
              <w:tabs>
                <w:tab w:val="left" w:pos="567"/>
              </w:tabs>
              <w:spacing w:line="240" w:lineRule="exact"/>
              <w:jc w:val="left"/>
              <w:rPr>
                <w:color w:val="auto"/>
                <w:sz w:val="20"/>
                <w:szCs w:val="20"/>
                <w:lang w:val="en-IE"/>
              </w:rPr>
            </w:pPr>
          </w:p>
        </w:tc>
        <w:tc>
          <w:tcPr>
            <w:tcW w:w="4042" w:type="dxa"/>
          </w:tcPr>
          <w:p w14:paraId="7C3E76E6" w14:textId="781EE0D1"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Pr>
                <w:color w:val="439782"/>
                <w:sz w:val="20"/>
                <w:szCs w:val="18"/>
                <w:lang w:val="en-IE" w:eastAsia="en-US"/>
              </w:rPr>
              <w:t>4</w:t>
            </w:r>
            <w:r w:rsidRPr="00E73B40">
              <w:rPr>
                <w:color w:val="439782"/>
                <w:sz w:val="20"/>
                <w:szCs w:val="18"/>
                <w:lang w:val="en-IE" w:eastAsia="en-US"/>
              </w:rPr>
              <w:t>a. Decompose offer</w:t>
            </w:r>
          </w:p>
          <w:p w14:paraId="03644A72" w14:textId="498278CB"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single offers, UFE decomposes the chosen offer into its components, billing offers and attributes.</w:t>
            </w:r>
          </w:p>
          <w:p w14:paraId="3988B8AD" w14:textId="7777777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bundle offers, first UFE decomposes the chosen offer into its products and then, for each product, UFE decomposes it into its components, corresponding billing offers and attributes.</w:t>
            </w:r>
          </w:p>
          <w:p w14:paraId="4D21A6B4" w14:textId="29456099"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components (configured on Reference Data UFE_RD148) are displayed the same way, with the exception of the following that have a special treatment on the screen:</w:t>
            </w:r>
          </w:p>
          <w:p w14:paraId="3B7A614F" w14:textId="3D22358C"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Plan, SIM, Device and Insurance, on mobile products</w:t>
            </w:r>
          </w:p>
          <w:p w14:paraId="1F0529C6" w14:textId="77777777"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TV Plan, on TV products</w:t>
            </w:r>
          </w:p>
          <w:p w14:paraId="2420575D" w14:textId="3FA0022D"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Landline</w:t>
            </w:r>
            <w:r w:rsidRPr="00E73B40">
              <w:rPr>
                <w:color w:val="auto"/>
                <w:sz w:val="20"/>
                <w:szCs w:val="18"/>
                <w:lang w:val="en-IE" w:eastAsia="en-US"/>
              </w:rPr>
              <w:t xml:space="preserve"> plan, on </w:t>
            </w:r>
            <w:r>
              <w:rPr>
                <w:color w:val="auto"/>
                <w:sz w:val="20"/>
                <w:szCs w:val="18"/>
                <w:lang w:val="en-IE" w:eastAsia="en-US"/>
              </w:rPr>
              <w:t>landline</w:t>
            </w:r>
            <w:r w:rsidRPr="00E73B40">
              <w:rPr>
                <w:color w:val="auto"/>
                <w:sz w:val="20"/>
                <w:szCs w:val="18"/>
                <w:lang w:val="en-IE" w:eastAsia="en-US"/>
              </w:rPr>
              <w:t xml:space="preserve"> products</w:t>
            </w:r>
          </w:p>
          <w:p w14:paraId="07C45ABD" w14:textId="77777777"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Broadband Plan, on BB products</w:t>
            </w:r>
          </w:p>
          <w:p w14:paraId="12D9B0DF" w14:textId="7777777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Please see the Screen Specification section for full detail on the components display information.</w:t>
            </w:r>
          </w:p>
          <w:p w14:paraId="446314EE" w14:textId="33CD93DD"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CE077C">
              <w:rPr>
                <w:b/>
                <w:color w:val="auto"/>
                <w:sz w:val="20"/>
                <w:szCs w:val="18"/>
                <w:lang w:val="en-IE" w:eastAsia="en-US"/>
              </w:rPr>
              <w:t>Note</w:t>
            </w:r>
            <w:r w:rsidRPr="00E73B40">
              <w:rPr>
                <w:color w:val="auto"/>
                <w:sz w:val="20"/>
                <w:szCs w:val="18"/>
                <w:lang w:val="en-IE" w:eastAsia="en-US"/>
              </w:rPr>
              <w:t>: Offer’s detail is previously loaded from MEC to UFE through the UFE Catalogue component (for full details on this component, please see [2]).</w:t>
            </w:r>
            <w:ins w:id="2510" w:author="Author">
              <w:r>
                <w:rPr>
                  <w:color w:val="auto"/>
                  <w:sz w:val="20"/>
                  <w:szCs w:val="18"/>
                  <w:lang w:val="en-IE" w:eastAsia="en-US"/>
                </w:rPr>
                <w:t xml:space="preserve"> Details like “Shipping Method” and “Delivery Method” will be under the component of “Device” and set as described in </w:t>
              </w:r>
              <w:r w:rsidR="00BF72AC">
                <w:rPr>
                  <w:color w:val="auto"/>
                  <w:sz w:val="20"/>
                  <w:szCs w:val="18"/>
                  <w:lang w:val="en-IE" w:eastAsia="en-US"/>
                </w:rPr>
                <w:fldChar w:fldCharType="begin"/>
              </w:r>
              <w:r w:rsidR="00BF72AC">
                <w:rPr>
                  <w:color w:val="auto"/>
                  <w:sz w:val="20"/>
                  <w:szCs w:val="18"/>
                  <w:lang w:val="en-IE" w:eastAsia="en-US"/>
                </w:rPr>
                <w:instrText xml:space="preserve"> HYPERLINK  \l "_Alternative_Activity_10_1" </w:instrText>
              </w:r>
              <w:r w:rsidR="00BF72AC">
                <w:rPr>
                  <w:color w:val="auto"/>
                  <w:sz w:val="20"/>
                  <w:szCs w:val="18"/>
                  <w:lang w:val="en-IE" w:eastAsia="en-US"/>
                </w:rPr>
                <w:fldChar w:fldCharType="separate"/>
              </w:r>
              <w:r w:rsidRPr="00BF72AC">
                <w:rPr>
                  <w:rStyle w:val="Hyperlink"/>
                  <w:sz w:val="20"/>
                  <w:szCs w:val="18"/>
                  <w:lang w:val="en-IE" w:eastAsia="en-US"/>
                </w:rPr>
                <w:t>activity 10f</w:t>
              </w:r>
              <w:r w:rsidR="00BF72AC">
                <w:rPr>
                  <w:color w:val="auto"/>
                  <w:sz w:val="20"/>
                  <w:szCs w:val="18"/>
                  <w:lang w:val="en-IE" w:eastAsia="en-US"/>
                </w:rPr>
                <w:fldChar w:fldCharType="end"/>
              </w:r>
              <w:r>
                <w:rPr>
                  <w:color w:val="auto"/>
                  <w:sz w:val="20"/>
                  <w:szCs w:val="18"/>
                  <w:lang w:val="en-IE" w:eastAsia="en-US"/>
                </w:rPr>
                <w:t>.</w:t>
              </w:r>
            </w:ins>
          </w:p>
        </w:tc>
        <w:tc>
          <w:tcPr>
            <w:tcW w:w="4028" w:type="dxa"/>
          </w:tcPr>
          <w:p w14:paraId="2826D7F6" w14:textId="77777777"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70C88A9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8181D7A" w14:textId="60F3F3D5"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tcPr>
          <w:p w14:paraId="502FC7A2" w14:textId="4A402A5F"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b. Get available fixed phone number</w:t>
            </w:r>
          </w:p>
          <w:p w14:paraId="124F472B" w14:textId="026F303D" w:rsidR="0016689D" w:rsidRPr="00E73B40" w:rsidDel="00063AF0" w:rsidRDefault="0016689D" w:rsidP="00E53C0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11" w:author="Author"/>
                <w:del w:id="2512" w:author="Author"/>
                <w:color w:val="000000" w:themeColor="text1"/>
                <w:sz w:val="20"/>
                <w:szCs w:val="18"/>
                <w:lang w:val="en-IE" w:eastAsia="en-US"/>
              </w:rPr>
            </w:pPr>
            <w:r w:rsidRPr="00E73B40">
              <w:rPr>
                <w:color w:val="000000" w:themeColor="text1"/>
                <w:sz w:val="20"/>
                <w:szCs w:val="18"/>
                <w:lang w:val="en-IE" w:eastAsia="en-US"/>
              </w:rPr>
              <w:t xml:space="preserve">For each fixed voice (VOIP) product in the offer, UFE gets </w:t>
            </w:r>
            <w:r>
              <w:rPr>
                <w:color w:val="000000" w:themeColor="text1"/>
                <w:sz w:val="20"/>
                <w:szCs w:val="18"/>
                <w:lang w:val="en-IE" w:eastAsia="en-US"/>
              </w:rPr>
              <w:t>the</w:t>
            </w:r>
            <w:r w:rsidRPr="00E73B40">
              <w:rPr>
                <w:color w:val="000000" w:themeColor="text1"/>
                <w:sz w:val="20"/>
                <w:szCs w:val="18"/>
                <w:lang w:val="en-IE" w:eastAsia="en-US"/>
              </w:rPr>
              <w:t xml:space="preserve"> available fixed phone number from the SRM system.</w:t>
            </w:r>
          </w:p>
          <w:p w14:paraId="06CAD5C7" w14:textId="0AC74253" w:rsidR="0016689D" w:rsidRDefault="0016689D" w:rsidP="00E53C0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13" w:author="Author"/>
                <w:color w:val="auto"/>
                <w:sz w:val="20"/>
                <w:szCs w:val="18"/>
                <w:lang w:val="en-IE" w:eastAsia="en-US"/>
              </w:rPr>
            </w:pPr>
            <w:ins w:id="2514" w:author="Author">
              <w:del w:id="2515" w:author="Author">
                <w:r w:rsidRPr="00E73B40" w:rsidDel="00063AF0">
                  <w:rPr>
                    <w:color w:val="000000" w:themeColor="text1"/>
                    <w:sz w:val="20"/>
                    <w:szCs w:val="18"/>
                    <w:lang w:val="en-IE" w:eastAsia="en-US"/>
                  </w:rPr>
                  <w:delText>For any other, UFE will not reserve any number..</w:delText>
                </w:r>
                <w:r w:rsidRPr="00E73B40" w:rsidDel="00063AF0">
                  <w:rPr>
                    <w:color w:val="439782"/>
                    <w:sz w:val="20"/>
                    <w:szCs w:val="18"/>
                    <w:lang w:val="en-IE" w:eastAsia="en-US"/>
                  </w:rPr>
                  <w:delText xml:space="preserve"> </w:delText>
                </w:r>
              </w:del>
              <w:r>
                <w:rPr>
                  <w:color w:val="439782"/>
                  <w:sz w:val="20"/>
                  <w:szCs w:val="18"/>
                  <w:lang w:val="en-IE" w:eastAsia="en-US"/>
                </w:rPr>
                <w:t xml:space="preserve"> </w:t>
              </w:r>
              <w:r w:rsidRPr="006C0A38">
                <w:rPr>
                  <w:color w:val="auto"/>
                  <w:sz w:val="20"/>
                  <w:szCs w:val="18"/>
                  <w:lang w:val="en-IE" w:eastAsia="en-US"/>
                </w:rPr>
                <w:t>The user may then select one</w:t>
              </w:r>
              <w:r>
                <w:rPr>
                  <w:color w:val="auto"/>
                  <w:sz w:val="20"/>
                  <w:szCs w:val="18"/>
                  <w:lang w:val="en-IE" w:eastAsia="en-US"/>
                </w:rPr>
                <w:t xml:space="preserve">. </w:t>
              </w:r>
              <w:r w:rsidRPr="00D61943">
                <w:rPr>
                  <w:color w:val="auto"/>
                  <w:sz w:val="20"/>
                  <w:szCs w:val="18"/>
                  <w:lang w:val="en-IE" w:eastAsia="en-US"/>
                </w:rPr>
                <w:t>The user may refresh this list manually with the available refresh button.</w:t>
              </w:r>
            </w:ins>
          </w:p>
          <w:p w14:paraId="15A6A58B" w14:textId="77777777" w:rsidR="0016689D" w:rsidRDefault="0016689D" w:rsidP="00B41CA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16" w:author="Author"/>
                <w:color w:val="auto"/>
                <w:sz w:val="20"/>
                <w:szCs w:val="18"/>
                <w:lang w:val="en-IE" w:eastAsia="en-US"/>
              </w:rPr>
            </w:pPr>
            <w:ins w:id="2517" w:author="Author">
              <w:r>
                <w:rPr>
                  <w:color w:val="auto"/>
                  <w:sz w:val="20"/>
                  <w:szCs w:val="18"/>
                  <w:lang w:val="en-IE" w:eastAsia="en-US"/>
                </w:rPr>
                <w:t>In case of non-VOIP</w:t>
              </w:r>
              <w:del w:id="2518" w:author="Author">
                <w:r w:rsidDel="00B41CA3">
                  <w:rPr>
                    <w:color w:val="auto"/>
                    <w:sz w:val="20"/>
                    <w:szCs w:val="18"/>
                    <w:lang w:val="en-IE" w:eastAsia="en-US"/>
                  </w:rPr>
                  <w:delText xml:space="preserve"> for SIRO or any VOIP from other operators</w:delText>
                </w:r>
              </w:del>
              <w:r>
                <w:rPr>
                  <w:color w:val="auto"/>
                  <w:sz w:val="20"/>
                  <w:szCs w:val="18"/>
                  <w:lang w:val="en-IE" w:eastAsia="en-US"/>
                </w:rPr>
                <w:t xml:space="preserve">, UFE will not allow the user to choose an available fixed phone number. </w:t>
              </w:r>
            </w:ins>
          </w:p>
          <w:p w14:paraId="2DBE4364" w14:textId="35298530" w:rsidR="0016689D" w:rsidRPr="00E73B40" w:rsidRDefault="0016689D" w:rsidP="00B41CA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2519" w:author="Author">
              <w:r>
                <w:rPr>
                  <w:color w:val="auto"/>
                  <w:sz w:val="20"/>
                  <w:szCs w:val="18"/>
                  <w:lang w:val="en-IE" w:eastAsia="en-US"/>
                </w:rPr>
                <w:t>In case of portability, this will also be disabled and UFE will fill in with a temporary phone number.</w:t>
              </w:r>
            </w:ins>
          </w:p>
        </w:tc>
        <w:tc>
          <w:tcPr>
            <w:tcW w:w="4028" w:type="dxa"/>
          </w:tcPr>
          <w:p w14:paraId="772C1257" w14:textId="68BFD4F6"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w:t>
            </w:r>
            <w:r>
              <w:rPr>
                <w:color w:val="auto"/>
                <w:sz w:val="20"/>
                <w:szCs w:val="18"/>
                <w:lang w:val="en-IE" w:eastAsia="en-US"/>
              </w:rPr>
              <w:t>s</w:t>
            </w:r>
            <w:r w:rsidRPr="00E73B40">
              <w:rPr>
                <w:color w:val="auto"/>
                <w:sz w:val="20"/>
                <w:szCs w:val="18"/>
                <w:lang w:val="en-IE" w:eastAsia="en-US"/>
              </w:rPr>
              <w:t xml:space="preserve"> trying to get the fixed phone number, UFE warns the user with the error message EM_SAL_19.</w:t>
            </w:r>
          </w:p>
        </w:tc>
      </w:tr>
      <w:tr w:rsidR="0016689D" w:rsidRPr="00E73B40" w14:paraId="465F5BC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879ADC7" w14:textId="2E77DD08"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tcPr>
          <w:p w14:paraId="4F0C8CED" w14:textId="7CC30D6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c. Reserve fixed voice number</w:t>
            </w:r>
          </w:p>
          <w:p w14:paraId="6FEC3332" w14:textId="4DAC7947" w:rsidR="0016689D" w:rsidRPr="00D61943" w:rsidRDefault="0016689D" w:rsidP="006C0A3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For each fixed voice product in the offer, and in order to the fixed phone number not be used by another process/user, UFE reserves the fixed phone number obtained on the previous step on the SRM system</w:t>
            </w:r>
            <w:ins w:id="2520" w:author="Author">
              <w:r>
                <w:rPr>
                  <w:color w:val="000000" w:themeColor="text1"/>
                  <w:sz w:val="20"/>
                  <w:szCs w:val="18"/>
                  <w:lang w:val="en-IE" w:eastAsia="en-US"/>
                </w:rPr>
                <w:t xml:space="preserve"> (only for VOIP)</w:t>
              </w:r>
            </w:ins>
            <w:r w:rsidRPr="00E73B40">
              <w:rPr>
                <w:color w:val="000000" w:themeColor="text1"/>
                <w:sz w:val="20"/>
                <w:szCs w:val="18"/>
                <w:lang w:val="en-IE" w:eastAsia="en-US"/>
              </w:rPr>
              <w:t>.</w:t>
            </w:r>
          </w:p>
        </w:tc>
        <w:tc>
          <w:tcPr>
            <w:tcW w:w="4028" w:type="dxa"/>
          </w:tcPr>
          <w:p w14:paraId="5374FA5A" w14:textId="5D6BF898"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fixed phone number is not available when trying to reserve it, the business scenario </w:t>
            </w:r>
            <w:r>
              <w:rPr>
                <w:color w:val="auto"/>
                <w:sz w:val="20"/>
                <w:szCs w:val="18"/>
                <w:lang w:val="en-IE" w:eastAsia="en-US"/>
              </w:rPr>
              <w:t>has to redo</w:t>
            </w:r>
            <w:r w:rsidRPr="00E73B40">
              <w:rPr>
                <w:color w:val="auto"/>
                <w:sz w:val="20"/>
                <w:szCs w:val="18"/>
                <w:lang w:val="en-IE" w:eastAsia="en-US"/>
              </w:rPr>
              <w:t xml:space="preserve"> step </w:t>
            </w:r>
            <w:r>
              <w:rPr>
                <w:color w:val="auto"/>
                <w:sz w:val="20"/>
                <w:szCs w:val="18"/>
                <w:lang w:val="en-IE" w:eastAsia="en-US"/>
              </w:rPr>
              <w:t>4</w:t>
            </w:r>
            <w:r w:rsidRPr="00E73B40">
              <w:rPr>
                <w:color w:val="auto"/>
                <w:sz w:val="20"/>
                <w:szCs w:val="18"/>
                <w:lang w:val="en-IE" w:eastAsia="en-US"/>
              </w:rPr>
              <w:t>b</w:t>
            </w:r>
            <w:ins w:id="2521" w:author="Author">
              <w:r>
                <w:rPr>
                  <w:color w:val="auto"/>
                  <w:sz w:val="20"/>
                  <w:szCs w:val="18"/>
                  <w:lang w:val="en-IE" w:eastAsia="en-US"/>
                </w:rPr>
                <w:t xml:space="preserve"> and the error message EM_SAL_50 will be shown</w:t>
              </w:r>
            </w:ins>
            <w:r w:rsidRPr="00E73B40">
              <w:rPr>
                <w:color w:val="auto"/>
                <w:sz w:val="20"/>
                <w:szCs w:val="18"/>
                <w:lang w:val="en-IE" w:eastAsia="en-US"/>
              </w:rPr>
              <w:t>.</w:t>
            </w:r>
          </w:p>
          <w:p w14:paraId="49B52BD5" w14:textId="77777777"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other error, UFE warns the user with the error message EM_SAL_20.</w:t>
            </w:r>
          </w:p>
        </w:tc>
      </w:tr>
      <w:tr w:rsidR="0016689D" w:rsidRPr="00E73B40" w14:paraId="59AAD628" w14:textId="77777777" w:rsidTr="00B55782">
        <w:trPr>
          <w:trHeight w:val="440"/>
          <w:ins w:id="252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4939008" w14:textId="77777777" w:rsidR="0016689D" w:rsidRPr="00E73B40" w:rsidRDefault="0016689D" w:rsidP="00B55782">
            <w:pPr>
              <w:pStyle w:val="TableText"/>
              <w:keepNext/>
              <w:tabs>
                <w:tab w:val="left" w:pos="567"/>
              </w:tabs>
              <w:spacing w:line="240" w:lineRule="exact"/>
              <w:rPr>
                <w:ins w:id="2523" w:author="Author"/>
                <w:color w:val="auto"/>
                <w:sz w:val="20"/>
                <w:szCs w:val="20"/>
                <w:lang w:val="en-IE"/>
              </w:rPr>
            </w:pPr>
          </w:p>
        </w:tc>
        <w:tc>
          <w:tcPr>
            <w:tcW w:w="4042" w:type="dxa"/>
          </w:tcPr>
          <w:p w14:paraId="6D61494E" w14:textId="20F24295" w:rsidR="0016689D" w:rsidRPr="00E73B40" w:rsidRDefault="0016689D"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24" w:author="Author"/>
                <w:color w:val="439782"/>
                <w:sz w:val="20"/>
                <w:szCs w:val="18"/>
                <w:lang w:val="en-IE" w:eastAsia="en-US"/>
              </w:rPr>
            </w:pPr>
            <w:ins w:id="2525" w:author="Author">
              <w:r>
                <w:rPr>
                  <w:color w:val="439782"/>
                  <w:sz w:val="20"/>
                  <w:szCs w:val="18"/>
                  <w:lang w:val="en-IE" w:eastAsia="en-US"/>
                </w:rPr>
                <w:t>4d</w:t>
              </w:r>
              <w:r w:rsidRPr="00E73B40">
                <w:rPr>
                  <w:color w:val="439782"/>
                  <w:sz w:val="20"/>
                  <w:szCs w:val="18"/>
                  <w:lang w:val="en-IE" w:eastAsia="en-US"/>
                </w:rPr>
                <w:t xml:space="preserve">. </w:t>
              </w:r>
              <w:r>
                <w:rPr>
                  <w:color w:val="439782"/>
                  <w:sz w:val="20"/>
                  <w:szCs w:val="18"/>
                  <w:lang w:val="en-IE" w:eastAsia="en-US"/>
                </w:rPr>
                <w:t>Release</w:t>
              </w:r>
              <w:r w:rsidRPr="00E73B40">
                <w:rPr>
                  <w:color w:val="439782"/>
                  <w:sz w:val="20"/>
                  <w:szCs w:val="18"/>
                  <w:lang w:val="en-IE" w:eastAsia="en-US"/>
                </w:rPr>
                <w:t xml:space="preserve"> fixed voice number</w:t>
              </w:r>
            </w:ins>
          </w:p>
          <w:p w14:paraId="3C096A3C" w14:textId="2DDBD8EA" w:rsidR="0016689D"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26" w:author="Author"/>
                <w:color w:val="439782"/>
                <w:sz w:val="20"/>
                <w:szCs w:val="18"/>
                <w:lang w:val="en-IE" w:eastAsia="en-US"/>
              </w:rPr>
            </w:pPr>
            <w:ins w:id="2527" w:author="Author">
              <w:r w:rsidRPr="00D61943">
                <w:rPr>
                  <w:color w:val="000000" w:themeColor="text1"/>
                  <w:sz w:val="20"/>
                  <w:szCs w:val="18"/>
                  <w:lang w:val="en-IE" w:eastAsia="en-US"/>
                </w:rPr>
                <w:t>If the user decides to change the reserved</w:t>
              </w:r>
              <w:r>
                <w:rPr>
                  <w:color w:val="000000" w:themeColor="text1"/>
                  <w:sz w:val="20"/>
                  <w:szCs w:val="18"/>
                  <w:lang w:val="en-IE" w:eastAsia="en-US"/>
                </w:rPr>
                <w:t xml:space="preserve"> fixed voice number</w:t>
              </w:r>
              <w:r w:rsidRPr="00D61943">
                <w:rPr>
                  <w:color w:val="000000" w:themeColor="text1"/>
                  <w:sz w:val="20"/>
                  <w:szCs w:val="18"/>
                  <w:lang w:val="en-IE" w:eastAsia="en-US"/>
                </w:rPr>
                <w:t xml:space="preserve">, UFE will perform a </w:t>
              </w:r>
              <w:r w:rsidRPr="00D61943">
                <w:rPr>
                  <w:b/>
                  <w:color w:val="000000" w:themeColor="text1"/>
                  <w:sz w:val="20"/>
                  <w:szCs w:val="18"/>
                  <w:lang w:val="en-IE" w:eastAsia="en-US"/>
                </w:rPr>
                <w:t>release</w:t>
              </w:r>
              <w:r w:rsidRPr="00D61943">
                <w:rPr>
                  <w:color w:val="000000" w:themeColor="text1"/>
                  <w:sz w:val="20"/>
                  <w:szCs w:val="18"/>
                  <w:lang w:val="en-IE" w:eastAsia="en-US"/>
                </w:rPr>
                <w:t xml:space="preserve"> against SRM.</w:t>
              </w:r>
            </w:ins>
          </w:p>
        </w:tc>
        <w:tc>
          <w:tcPr>
            <w:tcW w:w="4028" w:type="dxa"/>
          </w:tcPr>
          <w:p w14:paraId="503D45C7" w14:textId="122CCB1E" w:rsidR="0016689D" w:rsidRPr="00E73B40" w:rsidRDefault="0016689D" w:rsidP="00D6194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28" w:author="Author"/>
                <w:color w:val="auto"/>
                <w:sz w:val="20"/>
                <w:szCs w:val="18"/>
                <w:lang w:val="en-IE" w:eastAsia="en-US"/>
              </w:rPr>
            </w:pPr>
            <w:ins w:id="2529" w:author="Author">
              <w:r w:rsidRPr="00D61943">
                <w:rPr>
                  <w:color w:val="auto"/>
                  <w:sz w:val="20"/>
                  <w:szCs w:val="18"/>
                  <w:lang w:val="en-IE" w:eastAsia="en-US"/>
                </w:rPr>
                <w:t xml:space="preserve">If any error occurs trying to release the reserved </w:t>
              </w:r>
              <w:r>
                <w:rPr>
                  <w:color w:val="auto"/>
                  <w:sz w:val="20"/>
                  <w:szCs w:val="18"/>
                  <w:lang w:val="en-IE" w:eastAsia="en-US"/>
                </w:rPr>
                <w:t>fixed voice number</w:t>
              </w:r>
              <w:r w:rsidRPr="00D61943">
                <w:rPr>
                  <w:color w:val="auto"/>
                  <w:sz w:val="20"/>
                  <w:szCs w:val="18"/>
                  <w:lang w:val="en-IE" w:eastAsia="en-US"/>
                </w:rPr>
                <w:t>, UFE warns the user with the error message EM_SAL_</w:t>
              </w:r>
              <w:r>
                <w:rPr>
                  <w:color w:val="auto"/>
                  <w:sz w:val="20"/>
                  <w:szCs w:val="18"/>
                  <w:lang w:val="en-IE" w:eastAsia="en-US"/>
                </w:rPr>
                <w:t>56</w:t>
              </w:r>
              <w:r w:rsidRPr="00D61943">
                <w:rPr>
                  <w:color w:val="auto"/>
                  <w:sz w:val="20"/>
                  <w:szCs w:val="18"/>
                  <w:lang w:val="en-IE" w:eastAsia="en-US"/>
                </w:rPr>
                <w:t>.</w:t>
              </w:r>
            </w:ins>
          </w:p>
        </w:tc>
      </w:tr>
      <w:tr w:rsidR="0016689D" w:rsidRPr="00E73B40" w14:paraId="6F4309D9"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2C32ED4" w14:textId="77777777" w:rsidR="0016689D" w:rsidRPr="00E73B40" w:rsidRDefault="0016689D" w:rsidP="00B53A1C">
            <w:pPr>
              <w:pStyle w:val="TableText"/>
              <w:keepNext/>
              <w:tabs>
                <w:tab w:val="left" w:pos="567"/>
              </w:tabs>
              <w:spacing w:line="240" w:lineRule="exact"/>
              <w:rPr>
                <w:color w:val="auto"/>
                <w:sz w:val="20"/>
                <w:szCs w:val="20"/>
                <w:lang w:val="en-IE"/>
              </w:rPr>
            </w:pPr>
          </w:p>
        </w:tc>
        <w:tc>
          <w:tcPr>
            <w:tcW w:w="4042" w:type="dxa"/>
          </w:tcPr>
          <w:p w14:paraId="114A7B38" w14:textId="6A8CD386" w:rsidR="0016689D" w:rsidRPr="00E73B40" w:rsidRDefault="0016689D" w:rsidP="00B53A1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ins w:id="2530" w:author="Author">
              <w:r>
                <w:rPr>
                  <w:color w:val="439782"/>
                  <w:sz w:val="20"/>
                  <w:szCs w:val="18"/>
                  <w:lang w:val="en-IE" w:eastAsia="en-US"/>
                </w:rPr>
                <w:t>e</w:t>
              </w:r>
            </w:ins>
            <w:del w:id="2531" w:author="Author">
              <w:r w:rsidDel="00D61943">
                <w:rPr>
                  <w:color w:val="439782"/>
                  <w:sz w:val="20"/>
                  <w:szCs w:val="18"/>
                  <w:lang w:val="en-IE" w:eastAsia="en-US"/>
                </w:rPr>
                <w:delText>d</w:delText>
              </w:r>
            </w:del>
            <w:r w:rsidRPr="00E73B40">
              <w:rPr>
                <w:color w:val="439782"/>
                <w:sz w:val="20"/>
                <w:szCs w:val="18"/>
                <w:lang w:val="en-IE" w:eastAsia="en-US"/>
              </w:rPr>
              <w:t>. Get available MSISDN</w:t>
            </w:r>
          </w:p>
          <w:p w14:paraId="04E840F7" w14:textId="4BE9C3D8" w:rsidR="0016689D" w:rsidRPr="00E73B40" w:rsidRDefault="0016689D" w:rsidP="003F19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Please refer to step </w:t>
            </w:r>
            <w:r>
              <w:rPr>
                <w:color w:val="000000" w:themeColor="text1"/>
                <w:sz w:val="20"/>
                <w:szCs w:val="18"/>
                <w:lang w:val="en-IE" w:eastAsia="en-US"/>
              </w:rPr>
              <w:t>4</w:t>
            </w:r>
            <w:r w:rsidRPr="00E73B40">
              <w:rPr>
                <w:color w:val="000000" w:themeColor="text1"/>
                <w:sz w:val="20"/>
                <w:szCs w:val="18"/>
                <w:lang w:val="en-IE" w:eastAsia="en-US"/>
              </w:rPr>
              <w:t xml:space="preserve">b of </w:t>
            </w:r>
            <w:ins w:id="2532" w:author="Author">
              <w:r w:rsidR="00BF72AC">
                <w:rPr>
                  <w:color w:val="000000" w:themeColor="text1"/>
                  <w:sz w:val="20"/>
                  <w:szCs w:val="18"/>
                  <w:lang w:val="en-IE" w:eastAsia="en-US"/>
                </w:rPr>
                <w:fldChar w:fldCharType="begin"/>
              </w:r>
              <w:r w:rsidR="00BF72AC">
                <w:rPr>
                  <w:color w:val="000000" w:themeColor="text1"/>
                  <w:sz w:val="20"/>
                  <w:szCs w:val="18"/>
                  <w:lang w:val="en-IE" w:eastAsia="en-US"/>
                </w:rPr>
                <w:instrText xml:space="preserve"> HYPERLINK  \l "_Activity_4_\»" </w:instrText>
              </w:r>
              <w:r w:rsidR="00BF72AC">
                <w:rPr>
                  <w:color w:val="000000" w:themeColor="text1"/>
                  <w:sz w:val="20"/>
                  <w:szCs w:val="18"/>
                  <w:lang w:val="en-IE" w:eastAsia="en-US"/>
                </w:rPr>
                <w:fldChar w:fldCharType="separate"/>
              </w:r>
              <w:r w:rsidRPr="00BF72AC">
                <w:rPr>
                  <w:rStyle w:val="Hyperlink"/>
                  <w:sz w:val="20"/>
                  <w:szCs w:val="18"/>
                  <w:lang w:val="en-IE" w:eastAsia="en-US"/>
                </w:rPr>
                <w:t>Activity 4</w:t>
              </w:r>
              <w:r w:rsidR="00BF72AC">
                <w:rPr>
                  <w:color w:val="000000" w:themeColor="text1"/>
                  <w:sz w:val="20"/>
                  <w:szCs w:val="18"/>
                  <w:lang w:val="en-IE" w:eastAsia="en-US"/>
                </w:rPr>
                <w:fldChar w:fldCharType="end"/>
              </w:r>
            </w:ins>
            <w:r w:rsidRPr="00E73B40">
              <w:rPr>
                <w:color w:val="000000" w:themeColor="text1"/>
                <w:sz w:val="20"/>
                <w:szCs w:val="18"/>
                <w:lang w:val="en-IE" w:eastAsia="en-US"/>
              </w:rPr>
              <w:t xml:space="preserve"> on </w:t>
            </w:r>
            <w:r w:rsidRPr="00E73B40">
              <w:rPr>
                <w:i/>
                <w:color w:val="000000" w:themeColor="text1"/>
                <w:sz w:val="20"/>
                <w:szCs w:val="18"/>
                <w:lang w:val="en-IE" w:eastAsia="en-US"/>
              </w:rPr>
              <w:t>BS #1: Subscribe a mobile offer</w:t>
            </w:r>
            <w:ins w:id="2533" w:author="Author">
              <w:r>
                <w:rPr>
                  <w:i/>
                  <w:color w:val="000000" w:themeColor="text1"/>
                  <w:sz w:val="20"/>
                  <w:szCs w:val="18"/>
                  <w:lang w:val="en-IE" w:eastAsia="en-US"/>
                </w:rPr>
                <w:t xml:space="preserve"> </w:t>
              </w:r>
              <w:r>
                <w:rPr>
                  <w:color w:val="000000" w:themeColor="text1"/>
                  <w:sz w:val="20"/>
                  <w:szCs w:val="18"/>
                  <w:lang w:val="en-IE" w:eastAsia="en-US"/>
                </w:rPr>
                <w:t xml:space="preserve">and </w:t>
              </w:r>
              <w:r w:rsidR="00BF72AC">
                <w:rPr>
                  <w:i/>
                  <w:color w:val="000000" w:themeColor="text1"/>
                  <w:sz w:val="20"/>
                  <w:szCs w:val="18"/>
                  <w:lang w:val="en-IE" w:eastAsia="en-US"/>
                </w:rPr>
                <w:fldChar w:fldCharType="begin"/>
              </w:r>
              <w:r w:rsidR="00BF72AC">
                <w:rPr>
                  <w:i/>
                  <w:color w:val="000000" w:themeColor="text1"/>
                  <w:sz w:val="20"/>
                  <w:szCs w:val="18"/>
                  <w:lang w:val="en-IE" w:eastAsia="en-US"/>
                </w:rPr>
                <w:instrText xml:space="preserve"> HYPERLINK  \l "_Alternative_Activity_6" </w:instrText>
              </w:r>
              <w:r w:rsidR="00BF72AC">
                <w:rPr>
                  <w:i/>
                  <w:color w:val="000000" w:themeColor="text1"/>
                  <w:sz w:val="20"/>
                  <w:szCs w:val="18"/>
                  <w:lang w:val="en-IE" w:eastAsia="en-US"/>
                </w:rPr>
                <w:fldChar w:fldCharType="separate"/>
              </w:r>
              <w:r w:rsidRPr="00BF72AC">
                <w:rPr>
                  <w:rStyle w:val="Hyperlink"/>
                  <w:i/>
                  <w:sz w:val="20"/>
                  <w:szCs w:val="18"/>
                  <w:lang w:val="en-IE" w:eastAsia="en-US"/>
                </w:rPr>
                <w:t>Alternative Activity 6</w:t>
              </w:r>
              <w:r w:rsidR="00BF72AC">
                <w:rPr>
                  <w:i/>
                  <w:color w:val="000000" w:themeColor="text1"/>
                  <w:sz w:val="20"/>
                  <w:szCs w:val="18"/>
                  <w:lang w:val="en-IE" w:eastAsia="en-US"/>
                </w:rPr>
                <w:fldChar w:fldCharType="end"/>
              </w:r>
              <w:r w:rsidRPr="00E311D6">
                <w:rPr>
                  <w:i/>
                  <w:color w:val="000000" w:themeColor="text1"/>
                  <w:sz w:val="20"/>
                  <w:szCs w:val="18"/>
                  <w:lang w:val="en-IE" w:eastAsia="en-US"/>
                </w:rPr>
                <w:t xml:space="preserve"> » Choose another MSISDN</w:t>
              </w:r>
            </w:ins>
            <w:r w:rsidRPr="00E73B40">
              <w:rPr>
                <w:i/>
                <w:color w:val="000000" w:themeColor="text1"/>
                <w:sz w:val="20"/>
                <w:szCs w:val="18"/>
                <w:lang w:val="en-IE" w:eastAsia="en-US"/>
              </w:rPr>
              <w:t>.</w:t>
            </w:r>
          </w:p>
        </w:tc>
        <w:tc>
          <w:tcPr>
            <w:tcW w:w="4028" w:type="dxa"/>
          </w:tcPr>
          <w:p w14:paraId="5D10F991" w14:textId="7730896B" w:rsidR="0016689D" w:rsidRPr="00E73B40" w:rsidRDefault="0016689D" w:rsidP="00B53A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6CF5EEC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D93B065" w14:textId="77777777" w:rsidR="0016689D" w:rsidRPr="00E73B40" w:rsidRDefault="0016689D" w:rsidP="00B53A1C">
            <w:pPr>
              <w:pStyle w:val="TableText"/>
              <w:keepNext/>
              <w:tabs>
                <w:tab w:val="left" w:pos="567"/>
              </w:tabs>
              <w:spacing w:line="240" w:lineRule="exact"/>
              <w:rPr>
                <w:color w:val="auto"/>
                <w:sz w:val="20"/>
                <w:szCs w:val="20"/>
                <w:lang w:val="en-IE"/>
              </w:rPr>
            </w:pPr>
          </w:p>
        </w:tc>
        <w:tc>
          <w:tcPr>
            <w:tcW w:w="4042" w:type="dxa"/>
          </w:tcPr>
          <w:p w14:paraId="04EE47F2" w14:textId="379BB630" w:rsidR="0016689D" w:rsidRPr="00E73B40" w:rsidRDefault="0016689D" w:rsidP="00B53A1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ins w:id="2534" w:author="Author">
              <w:r>
                <w:rPr>
                  <w:color w:val="439782"/>
                  <w:sz w:val="20"/>
                  <w:szCs w:val="18"/>
                  <w:lang w:val="en-IE" w:eastAsia="en-US"/>
                </w:rPr>
                <w:t>f</w:t>
              </w:r>
            </w:ins>
            <w:del w:id="2535" w:author="Author">
              <w:r w:rsidDel="00D61943">
                <w:rPr>
                  <w:color w:val="439782"/>
                  <w:sz w:val="20"/>
                  <w:szCs w:val="18"/>
                  <w:lang w:val="en-IE" w:eastAsia="en-US"/>
                </w:rPr>
                <w:delText>e</w:delText>
              </w:r>
            </w:del>
            <w:r w:rsidRPr="00E73B40">
              <w:rPr>
                <w:color w:val="439782"/>
                <w:sz w:val="20"/>
                <w:szCs w:val="18"/>
                <w:lang w:val="en-IE" w:eastAsia="en-US"/>
              </w:rPr>
              <w:t>. Reserve MSISDN</w:t>
            </w:r>
          </w:p>
          <w:p w14:paraId="45E2DF7E" w14:textId="384AC778" w:rsidR="0016689D" w:rsidRPr="00E73B40" w:rsidRDefault="0016689D" w:rsidP="003F19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 xml:space="preserve">Please refer to step </w:t>
            </w:r>
            <w:r>
              <w:rPr>
                <w:color w:val="000000" w:themeColor="text1"/>
                <w:sz w:val="20"/>
                <w:szCs w:val="18"/>
                <w:lang w:val="en-IE" w:eastAsia="en-US"/>
              </w:rPr>
              <w:t>4</w:t>
            </w:r>
            <w:r w:rsidRPr="00E73B40">
              <w:rPr>
                <w:color w:val="000000" w:themeColor="text1"/>
                <w:sz w:val="20"/>
                <w:szCs w:val="18"/>
                <w:lang w:val="en-IE" w:eastAsia="en-US"/>
              </w:rPr>
              <w:t xml:space="preserve">c of </w:t>
            </w:r>
            <w:ins w:id="2536" w:author="Author">
              <w:r w:rsidR="00BF72AC">
                <w:rPr>
                  <w:color w:val="000000" w:themeColor="text1"/>
                  <w:sz w:val="20"/>
                  <w:szCs w:val="18"/>
                  <w:lang w:val="en-IE" w:eastAsia="en-US"/>
                </w:rPr>
                <w:fldChar w:fldCharType="begin"/>
              </w:r>
              <w:r w:rsidR="00BF72AC">
                <w:rPr>
                  <w:color w:val="000000" w:themeColor="text1"/>
                  <w:sz w:val="20"/>
                  <w:szCs w:val="18"/>
                  <w:lang w:val="en-IE" w:eastAsia="en-US"/>
                </w:rPr>
                <w:instrText xml:space="preserve"> HYPERLINK  \l "_Activity_4_\»" </w:instrText>
              </w:r>
              <w:r w:rsidR="00BF72AC">
                <w:rPr>
                  <w:color w:val="000000" w:themeColor="text1"/>
                  <w:sz w:val="20"/>
                  <w:szCs w:val="18"/>
                  <w:lang w:val="en-IE" w:eastAsia="en-US"/>
                </w:rPr>
                <w:fldChar w:fldCharType="separate"/>
              </w:r>
              <w:r w:rsidR="00BF72AC" w:rsidRPr="00BF72AC">
                <w:rPr>
                  <w:rStyle w:val="Hyperlink"/>
                  <w:sz w:val="20"/>
                  <w:szCs w:val="18"/>
                  <w:lang w:val="en-IE" w:eastAsia="en-US"/>
                </w:rPr>
                <w:t>Activity 4</w:t>
              </w:r>
              <w:r w:rsidR="00BF72AC">
                <w:rPr>
                  <w:color w:val="000000" w:themeColor="text1"/>
                  <w:sz w:val="20"/>
                  <w:szCs w:val="18"/>
                  <w:lang w:val="en-IE" w:eastAsia="en-US"/>
                </w:rPr>
                <w:fldChar w:fldCharType="end"/>
              </w:r>
            </w:ins>
            <w:del w:id="2537" w:author="Author">
              <w:r w:rsidRPr="00E73B40" w:rsidDel="00BF72AC">
                <w:rPr>
                  <w:color w:val="000000" w:themeColor="text1"/>
                  <w:sz w:val="20"/>
                  <w:szCs w:val="18"/>
                  <w:lang w:val="en-IE" w:eastAsia="en-US"/>
                </w:rPr>
                <w:delText xml:space="preserve">Activity </w:delText>
              </w:r>
              <w:r w:rsidDel="00BF72AC">
                <w:rPr>
                  <w:color w:val="000000" w:themeColor="text1"/>
                  <w:sz w:val="20"/>
                  <w:szCs w:val="18"/>
                  <w:lang w:val="en-IE" w:eastAsia="en-US"/>
                </w:rPr>
                <w:delText>4</w:delText>
              </w:r>
            </w:del>
            <w:r w:rsidRPr="00E73B40">
              <w:rPr>
                <w:color w:val="000000" w:themeColor="text1"/>
                <w:sz w:val="20"/>
                <w:szCs w:val="18"/>
                <w:lang w:val="en-IE" w:eastAsia="en-US"/>
              </w:rPr>
              <w:t xml:space="preserve"> on </w:t>
            </w:r>
            <w:r w:rsidRPr="00E73B40">
              <w:rPr>
                <w:i/>
                <w:color w:val="000000" w:themeColor="text1"/>
                <w:sz w:val="20"/>
                <w:szCs w:val="18"/>
                <w:lang w:val="en-IE" w:eastAsia="en-US"/>
              </w:rPr>
              <w:t>BS #1: Subscribe a mobile offer</w:t>
            </w:r>
            <w:ins w:id="2538" w:author="Author">
              <w:r>
                <w:rPr>
                  <w:color w:val="000000" w:themeColor="text1"/>
                  <w:sz w:val="20"/>
                  <w:szCs w:val="18"/>
                  <w:lang w:val="en-IE" w:eastAsia="en-US"/>
                </w:rPr>
                <w:t xml:space="preserve"> and </w:t>
              </w:r>
              <w:r w:rsidR="00BF72AC">
                <w:rPr>
                  <w:i/>
                  <w:color w:val="000000" w:themeColor="text1"/>
                  <w:sz w:val="20"/>
                  <w:szCs w:val="18"/>
                  <w:lang w:val="en-IE" w:eastAsia="en-US"/>
                </w:rPr>
                <w:fldChar w:fldCharType="begin"/>
              </w:r>
              <w:r w:rsidR="00BF72AC">
                <w:rPr>
                  <w:i/>
                  <w:color w:val="000000" w:themeColor="text1"/>
                  <w:sz w:val="20"/>
                  <w:szCs w:val="18"/>
                  <w:lang w:val="en-IE" w:eastAsia="en-US"/>
                </w:rPr>
                <w:instrText xml:space="preserve"> HYPERLINK  \l "_Alternative_Activity_6" </w:instrText>
              </w:r>
              <w:r w:rsidR="00BF72AC">
                <w:rPr>
                  <w:i/>
                  <w:color w:val="000000" w:themeColor="text1"/>
                  <w:sz w:val="20"/>
                  <w:szCs w:val="18"/>
                  <w:lang w:val="en-IE" w:eastAsia="en-US"/>
                </w:rPr>
                <w:fldChar w:fldCharType="separate"/>
              </w:r>
              <w:r w:rsidR="00BF72AC" w:rsidRPr="00BF72AC">
                <w:rPr>
                  <w:rStyle w:val="Hyperlink"/>
                  <w:i/>
                  <w:sz w:val="20"/>
                  <w:szCs w:val="18"/>
                  <w:lang w:val="en-IE" w:eastAsia="en-US"/>
                </w:rPr>
                <w:t>Alternative Activity 6</w:t>
              </w:r>
              <w:r w:rsidR="00BF72AC">
                <w:rPr>
                  <w:i/>
                  <w:color w:val="000000" w:themeColor="text1"/>
                  <w:sz w:val="20"/>
                  <w:szCs w:val="18"/>
                  <w:lang w:val="en-IE" w:eastAsia="en-US"/>
                </w:rPr>
                <w:fldChar w:fldCharType="end"/>
              </w:r>
              <w:del w:id="2539" w:author="Author">
                <w:r w:rsidRPr="00E311D6" w:rsidDel="00BF72AC">
                  <w:rPr>
                    <w:i/>
                    <w:color w:val="000000" w:themeColor="text1"/>
                    <w:sz w:val="20"/>
                    <w:szCs w:val="18"/>
                    <w:lang w:val="en-IE" w:eastAsia="en-US"/>
                  </w:rPr>
                  <w:delText>Alternative Activity 6</w:delText>
                </w:r>
              </w:del>
              <w:r w:rsidRPr="00E311D6">
                <w:rPr>
                  <w:i/>
                  <w:color w:val="000000" w:themeColor="text1"/>
                  <w:sz w:val="20"/>
                  <w:szCs w:val="18"/>
                  <w:lang w:val="en-IE" w:eastAsia="en-US"/>
                </w:rPr>
                <w:t xml:space="preserve"> » Choose another MSISDN</w:t>
              </w:r>
            </w:ins>
            <w:r w:rsidRPr="00E73B40">
              <w:rPr>
                <w:color w:val="000000" w:themeColor="text1"/>
                <w:sz w:val="20"/>
                <w:szCs w:val="18"/>
                <w:lang w:val="en-IE" w:eastAsia="en-US"/>
              </w:rPr>
              <w:t>.</w:t>
            </w:r>
          </w:p>
        </w:tc>
        <w:tc>
          <w:tcPr>
            <w:tcW w:w="4028" w:type="dxa"/>
          </w:tcPr>
          <w:p w14:paraId="2BA4D115" w14:textId="7D6A6EFB" w:rsidR="0016689D" w:rsidRPr="00E73B40" w:rsidRDefault="0016689D" w:rsidP="00B53A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28F06327" w14:textId="77777777" w:rsidTr="00B55782">
        <w:trPr>
          <w:trHeight w:val="440"/>
          <w:ins w:id="254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E5EB7C2" w14:textId="77777777" w:rsidR="0016689D" w:rsidRPr="00E73B40" w:rsidRDefault="0016689D" w:rsidP="00B53A1C">
            <w:pPr>
              <w:pStyle w:val="TableText"/>
              <w:keepNext/>
              <w:tabs>
                <w:tab w:val="left" w:pos="567"/>
              </w:tabs>
              <w:spacing w:line="240" w:lineRule="exact"/>
              <w:rPr>
                <w:ins w:id="2541" w:author="Author"/>
                <w:color w:val="auto"/>
                <w:sz w:val="20"/>
                <w:szCs w:val="20"/>
                <w:lang w:val="en-IE"/>
              </w:rPr>
            </w:pPr>
          </w:p>
        </w:tc>
        <w:tc>
          <w:tcPr>
            <w:tcW w:w="4042" w:type="dxa"/>
          </w:tcPr>
          <w:p w14:paraId="72510389" w14:textId="77777777" w:rsidR="00636B64" w:rsidRPr="00E73B40" w:rsidRDefault="00636B64" w:rsidP="00636B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42" w:author="Author"/>
                <w:color w:val="439782"/>
                <w:sz w:val="20"/>
                <w:szCs w:val="18"/>
                <w:lang w:val="en-IE" w:eastAsia="en-US"/>
              </w:rPr>
            </w:pPr>
            <w:ins w:id="2543" w:author="Author">
              <w:r>
                <w:rPr>
                  <w:color w:val="439782"/>
                  <w:sz w:val="20"/>
                  <w:szCs w:val="18"/>
                  <w:lang w:val="en-IE" w:eastAsia="en-US"/>
                </w:rPr>
                <w:t>4e</w:t>
              </w:r>
              <w:r w:rsidRPr="00E73B40">
                <w:rPr>
                  <w:color w:val="439782"/>
                  <w:sz w:val="20"/>
                  <w:szCs w:val="18"/>
                  <w:lang w:val="en-IE" w:eastAsia="en-US"/>
                </w:rPr>
                <w:t xml:space="preserve">. </w:t>
              </w:r>
              <w:r>
                <w:rPr>
                  <w:color w:val="439782"/>
                  <w:sz w:val="20"/>
                  <w:szCs w:val="18"/>
                  <w:lang w:val="en-IE" w:eastAsia="en-US"/>
                </w:rPr>
                <w:t>Selecting/Changing another offer</w:t>
              </w:r>
            </w:ins>
          </w:p>
          <w:p w14:paraId="29018101" w14:textId="77777777" w:rsidR="00636B64" w:rsidRPr="0016689D" w:rsidRDefault="00636B64" w:rsidP="00636B6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44" w:author="Author"/>
                <w:color w:val="auto"/>
                <w:sz w:val="20"/>
                <w:szCs w:val="18"/>
                <w:lang w:val="en-IE" w:eastAsia="en-US"/>
              </w:rPr>
            </w:pPr>
            <w:ins w:id="2545" w:author="Author">
              <w:r w:rsidRPr="0016689D">
                <w:rPr>
                  <w:color w:val="auto"/>
                  <w:sz w:val="20"/>
                  <w:szCs w:val="18"/>
                  <w:lang w:val="en-IE" w:eastAsia="en-US"/>
                </w:rPr>
                <w:t>If the user</w:t>
              </w:r>
              <w:r>
                <w:rPr>
                  <w:color w:val="auto"/>
                  <w:sz w:val="20"/>
                  <w:szCs w:val="18"/>
                  <w:lang w:val="en-IE" w:eastAsia="en-US"/>
                </w:rPr>
                <w:t xml:space="preserve"> selects or change another offer, UFE will cancel</w:t>
              </w:r>
              <w:r w:rsidRPr="0016689D">
                <w:rPr>
                  <w:color w:val="auto"/>
                  <w:sz w:val="20"/>
                  <w:szCs w:val="18"/>
                  <w:lang w:val="en-IE" w:eastAsia="en-US"/>
                </w:rPr>
                <w:t xml:space="preserve"> all </w:t>
              </w:r>
              <w:r>
                <w:rPr>
                  <w:color w:val="auto"/>
                  <w:sz w:val="20"/>
                  <w:szCs w:val="18"/>
                  <w:lang w:val="en-IE" w:eastAsia="en-US"/>
                </w:rPr>
                <w:t xml:space="preserve">reserved </w:t>
              </w:r>
              <w:r w:rsidRPr="0016689D">
                <w:rPr>
                  <w:color w:val="auto"/>
                  <w:sz w:val="20"/>
                  <w:szCs w:val="18"/>
                  <w:lang w:val="en-IE" w:eastAsia="en-US"/>
                </w:rPr>
                <w:t>content in the basket.</w:t>
              </w:r>
            </w:ins>
          </w:p>
          <w:p w14:paraId="42BC8A4F" w14:textId="39BEBBEF" w:rsidR="0016689D" w:rsidRDefault="00636B64" w:rsidP="00636B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46" w:author="Author"/>
                <w:color w:val="439782"/>
                <w:sz w:val="20"/>
                <w:szCs w:val="18"/>
                <w:lang w:val="en-IE" w:eastAsia="en-US"/>
              </w:rPr>
            </w:pPr>
            <w:ins w:id="2547" w:author="Author">
              <w:r w:rsidRPr="0016689D">
                <w:rPr>
                  <w:color w:val="auto"/>
                  <w:sz w:val="20"/>
                  <w:szCs w:val="18"/>
                  <w:lang w:val="en-IE" w:eastAsia="en-US"/>
                </w:rPr>
                <w:t>If any product was previously reserved, UFE will call a service to cancel all reservations made</w:t>
              </w:r>
              <w:r>
                <w:rPr>
                  <w:color w:val="auto"/>
                  <w:sz w:val="20"/>
                  <w:szCs w:val="18"/>
                  <w:lang w:val="en-IE" w:eastAsia="en-US"/>
                </w:rPr>
                <w:t xml:space="preserve"> in the affected offer</w:t>
              </w:r>
              <w:r w:rsidRPr="0016689D">
                <w:rPr>
                  <w:color w:val="auto"/>
                  <w:sz w:val="20"/>
                  <w:szCs w:val="18"/>
                  <w:lang w:val="en-IE" w:eastAsia="en-US"/>
                </w:rPr>
                <w:t>.</w:t>
              </w:r>
            </w:ins>
          </w:p>
        </w:tc>
        <w:tc>
          <w:tcPr>
            <w:tcW w:w="4028" w:type="dxa"/>
          </w:tcPr>
          <w:p w14:paraId="5612C3DA" w14:textId="574E1892" w:rsidR="0016689D" w:rsidRPr="00E73B40" w:rsidRDefault="0016689D" w:rsidP="00636B6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48" w:author="Author"/>
                <w:color w:val="auto"/>
                <w:sz w:val="20"/>
                <w:szCs w:val="18"/>
                <w:lang w:val="en-IE" w:eastAsia="en-US"/>
              </w:rPr>
            </w:pPr>
            <w:ins w:id="2549" w:author="Author">
              <w:r>
                <w:rPr>
                  <w:color w:val="auto"/>
                  <w:sz w:val="20"/>
                  <w:szCs w:val="18"/>
                  <w:lang w:val="en-IE" w:eastAsia="en-US"/>
                </w:rPr>
                <w:t xml:space="preserve">If any error occurs while cancelling the reservations, UFE will show the error message EM_SAL_54 and the user must retry </w:t>
              </w:r>
              <w:r w:rsidR="00636B64">
                <w:rPr>
                  <w:color w:val="auto"/>
                  <w:sz w:val="20"/>
                  <w:szCs w:val="18"/>
                  <w:lang w:val="en-IE" w:eastAsia="en-US"/>
                </w:rPr>
                <w:t>selecting/changing the offer</w:t>
              </w:r>
              <w:r>
                <w:rPr>
                  <w:color w:val="auto"/>
                  <w:sz w:val="20"/>
                  <w:szCs w:val="18"/>
                  <w:lang w:val="en-IE" w:eastAsia="en-US"/>
                </w:rPr>
                <w:t>.</w:t>
              </w:r>
            </w:ins>
          </w:p>
        </w:tc>
      </w:tr>
    </w:tbl>
    <w:p w14:paraId="0BA471B8" w14:textId="77777777" w:rsidR="00FC68A4" w:rsidRPr="00E73B40" w:rsidRDefault="00FC68A4" w:rsidP="008468E6">
      <w:pPr>
        <w:rPr>
          <w:lang w:val="en-IE"/>
        </w:rPr>
      </w:pPr>
    </w:p>
    <w:p w14:paraId="5615D5F2" w14:textId="1155E0E4" w:rsidR="005704F3" w:rsidRPr="00E73B40" w:rsidRDefault="005704F3" w:rsidP="005704F3">
      <w:pPr>
        <w:pStyle w:val="Heading5"/>
        <w:keepNext/>
        <w:rPr>
          <w:lang w:val="en-IE"/>
        </w:rPr>
      </w:pPr>
      <w:r w:rsidRPr="00E73B40">
        <w:rPr>
          <w:lang w:val="en-IE"/>
        </w:rPr>
        <w:lastRenderedPageBreak/>
        <w:t xml:space="preserve">Activity </w:t>
      </w:r>
      <w:r w:rsidR="00D65231">
        <w:rPr>
          <w:lang w:val="en-IE"/>
        </w:rPr>
        <w:t>5</w:t>
      </w:r>
      <w:r w:rsidR="008D1BA5" w:rsidRPr="00E73B40">
        <w:rPr>
          <w:lang w:val="en-IE"/>
        </w:rPr>
        <w:t xml:space="preserve"> </w:t>
      </w:r>
      <w:r w:rsidRPr="00E73B40">
        <w:rPr>
          <w:lang w:val="en-IE"/>
        </w:rPr>
        <w:t>» Choose Plan billing offer</w:t>
      </w:r>
    </w:p>
    <w:tbl>
      <w:tblPr>
        <w:tblStyle w:val="CelFocus1"/>
        <w:tblW w:w="0" w:type="auto"/>
        <w:tblLook w:val="04A0" w:firstRow="1" w:lastRow="0" w:firstColumn="1" w:lastColumn="0" w:noHBand="0" w:noVBand="1"/>
      </w:tblPr>
      <w:tblGrid>
        <w:gridCol w:w="1522"/>
        <w:gridCol w:w="4042"/>
        <w:gridCol w:w="4028"/>
      </w:tblGrid>
      <w:tr w:rsidR="005704F3" w:rsidRPr="00E73B40" w14:paraId="687D8F38" w14:textId="77777777" w:rsidTr="00F7024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EBD8AAB" w14:textId="77777777" w:rsidR="005704F3" w:rsidRPr="00E73B40" w:rsidRDefault="005704F3" w:rsidP="00F70248">
            <w:pPr>
              <w:jc w:val="left"/>
              <w:rPr>
                <w:b w:val="0"/>
                <w:sz w:val="20"/>
                <w:szCs w:val="20"/>
                <w:lang w:val="en-IE"/>
              </w:rPr>
            </w:pPr>
            <w:r w:rsidRPr="00E73B40">
              <w:rPr>
                <w:sz w:val="20"/>
                <w:szCs w:val="20"/>
                <w:lang w:val="en-IE"/>
              </w:rPr>
              <w:t>Activity Specification</w:t>
            </w:r>
          </w:p>
        </w:tc>
      </w:tr>
      <w:tr w:rsidR="005704F3" w:rsidRPr="00E73B40" w14:paraId="1B9197CF" w14:textId="77777777" w:rsidTr="00F7024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3EC5407" w14:textId="77777777" w:rsidR="005704F3" w:rsidRPr="00E73B40" w:rsidRDefault="005704F3" w:rsidP="00F7024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C604D9D"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58E34EF"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5704F3" w:rsidRPr="00E73B40" w14:paraId="37F60DA9" w14:textId="77777777" w:rsidTr="00F7024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B7991A7" w14:textId="77777777" w:rsidR="005704F3" w:rsidRPr="00E73B40" w:rsidRDefault="005704F3" w:rsidP="00F7024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1D58903"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704F3" w:rsidRPr="00E73B40" w14:paraId="5F29A9B0"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576D080" w14:textId="77777777" w:rsidR="005704F3" w:rsidRPr="00E73B40" w:rsidRDefault="005704F3" w:rsidP="00F7024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A29C2F9" w14:textId="77777777" w:rsidR="005704F3" w:rsidRPr="00E73B40" w:rsidRDefault="005704F3" w:rsidP="00F7024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5704F3" w:rsidRPr="00E73B40" w14:paraId="22735FB0"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C5FBFF8" w14:textId="77777777" w:rsidR="005704F3" w:rsidRPr="00E73B40" w:rsidRDefault="005704F3" w:rsidP="00F7024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05470AC" w14:textId="0C39BE55" w:rsidR="005704F3" w:rsidRPr="00E73B40" w:rsidRDefault="005704F3" w:rsidP="001A54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the billing offer under the TV Plan component (for TV products), </w:t>
            </w:r>
            <w:del w:id="2550" w:author="Author">
              <w:r w:rsidRPr="00E73B40" w:rsidDel="001A54CA">
                <w:rPr>
                  <w:color w:val="auto"/>
                  <w:sz w:val="20"/>
                  <w:szCs w:val="20"/>
                  <w:lang w:val="en-IE"/>
                </w:rPr>
                <w:delText>Fixed Voice</w:delText>
              </w:r>
            </w:del>
            <w:ins w:id="2551" w:author="Author">
              <w:r w:rsidR="001A54CA">
                <w:rPr>
                  <w:color w:val="auto"/>
                  <w:sz w:val="20"/>
                  <w:szCs w:val="20"/>
                  <w:lang w:val="en-IE"/>
                </w:rPr>
                <w:t>Landline</w:t>
              </w:r>
            </w:ins>
            <w:r w:rsidRPr="00E73B40">
              <w:rPr>
                <w:color w:val="auto"/>
                <w:sz w:val="20"/>
                <w:szCs w:val="20"/>
                <w:lang w:val="en-IE"/>
              </w:rPr>
              <w:t xml:space="preserve"> Plan component (for </w:t>
            </w:r>
            <w:del w:id="2552" w:author="Author">
              <w:r w:rsidRPr="00E73B40" w:rsidDel="001A54CA">
                <w:rPr>
                  <w:color w:val="auto"/>
                  <w:sz w:val="20"/>
                  <w:szCs w:val="20"/>
                  <w:lang w:val="en-IE"/>
                </w:rPr>
                <w:delText>fixed voice</w:delText>
              </w:r>
            </w:del>
            <w:ins w:id="2553" w:author="Author">
              <w:r w:rsidR="001A54CA">
                <w:rPr>
                  <w:color w:val="auto"/>
                  <w:sz w:val="20"/>
                  <w:szCs w:val="20"/>
                  <w:lang w:val="en-IE"/>
                </w:rPr>
                <w:t>landline</w:t>
              </w:r>
            </w:ins>
            <w:r w:rsidRPr="00E73B40">
              <w:rPr>
                <w:color w:val="auto"/>
                <w:sz w:val="20"/>
                <w:szCs w:val="20"/>
                <w:lang w:val="en-IE"/>
              </w:rPr>
              <w:t xml:space="preserve"> products) or the BB Plan component (for BB products). If the billing offer has a commitment duration different than 0, and the user role allows it, the user is able to change the end date.</w:t>
            </w:r>
            <w:ins w:id="2554" w:author="Author">
              <w:r w:rsidR="00E07D16">
                <w:rPr>
                  <w:color w:val="auto"/>
                  <w:sz w:val="20"/>
                  <w:szCs w:val="20"/>
                  <w:lang w:val="en-IE"/>
                </w:rPr>
                <w:t xml:space="preserve"> This is controlled by UFE, without any dependencies.</w:t>
              </w:r>
            </w:ins>
          </w:p>
        </w:tc>
      </w:tr>
      <w:tr w:rsidR="005704F3" w:rsidRPr="00E73B40" w14:paraId="1667D9AB"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F2A9750" w14:textId="77777777" w:rsidR="005704F3" w:rsidRPr="00E73B40" w:rsidRDefault="005704F3" w:rsidP="00F7024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FFBB0A0" w14:textId="77777777" w:rsidR="005704F3" w:rsidRPr="00E73B40" w:rsidRDefault="005704F3" w:rsidP="00F70248">
            <w:pPr>
              <w:pStyle w:val="TableText"/>
              <w:keepNext/>
              <w:tabs>
                <w:tab w:val="left" w:pos="567"/>
              </w:tabs>
              <w:spacing w:line="240" w:lineRule="exact"/>
              <w:rPr>
                <w:color w:val="auto"/>
                <w:sz w:val="20"/>
                <w:szCs w:val="20"/>
                <w:lang w:val="en-IE"/>
              </w:rPr>
            </w:pPr>
          </w:p>
        </w:tc>
        <w:tc>
          <w:tcPr>
            <w:tcW w:w="4042" w:type="dxa"/>
            <w:shd w:val="clear" w:color="auto" w:fill="D8D7D5"/>
          </w:tcPr>
          <w:p w14:paraId="55B3DECA" w14:textId="77777777" w:rsidR="005704F3" w:rsidRPr="00E73B40" w:rsidRDefault="005704F3" w:rsidP="00F7024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076BE1A" w14:textId="77777777" w:rsidR="005704F3" w:rsidRPr="00E73B40" w:rsidRDefault="005704F3" w:rsidP="00F7024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13B6C" w:rsidRPr="00E73B40" w14:paraId="5F3DE2DD"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9163017" w14:textId="77777777" w:rsidR="00013B6C" w:rsidRPr="00E73B40" w:rsidRDefault="00013B6C" w:rsidP="00F70248">
            <w:pPr>
              <w:pStyle w:val="TableText"/>
              <w:keepNext/>
              <w:tabs>
                <w:tab w:val="left" w:pos="567"/>
              </w:tabs>
              <w:spacing w:line="240" w:lineRule="exact"/>
              <w:jc w:val="left"/>
              <w:rPr>
                <w:color w:val="auto"/>
                <w:sz w:val="20"/>
                <w:szCs w:val="20"/>
                <w:lang w:val="en-IE"/>
              </w:rPr>
            </w:pPr>
          </w:p>
        </w:tc>
        <w:tc>
          <w:tcPr>
            <w:tcW w:w="4042" w:type="dxa"/>
          </w:tcPr>
          <w:p w14:paraId="5D8C2528" w14:textId="5783A422" w:rsidR="00013B6C" w:rsidRPr="00E73B40" w:rsidDel="00991C06" w:rsidRDefault="008D1BA5" w:rsidP="002013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555" w:author="Author"/>
                <w:color w:val="439782"/>
                <w:sz w:val="20"/>
                <w:szCs w:val="18"/>
                <w:lang w:val="en-IE" w:eastAsia="en-US"/>
              </w:rPr>
            </w:pPr>
            <w:r>
              <w:rPr>
                <w:color w:val="439782"/>
                <w:sz w:val="20"/>
                <w:szCs w:val="18"/>
                <w:lang w:val="en-IE" w:eastAsia="en-US"/>
              </w:rPr>
              <w:t>-</w:t>
            </w:r>
            <w:del w:id="2556" w:author="Author">
              <w:r w:rsidR="00013B6C" w:rsidRPr="00E73B40" w:rsidDel="00991C06">
                <w:rPr>
                  <w:color w:val="439782"/>
                  <w:sz w:val="20"/>
                  <w:szCs w:val="18"/>
                  <w:lang w:val="en-IE" w:eastAsia="en-US"/>
                </w:rPr>
                <w:delText>3a. Default Calculation</w:delText>
              </w:r>
            </w:del>
          </w:p>
          <w:p w14:paraId="533FBA52" w14:textId="252D680C" w:rsidR="00013B6C" w:rsidRPr="00E73B40" w:rsidRDefault="00013B6C" w:rsidP="00F7024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2557" w:author="Author">
              <w:r w:rsidRPr="00E73B40" w:rsidDel="00991C06">
                <w:rPr>
                  <w:color w:val="auto"/>
                  <w:sz w:val="20"/>
                  <w:szCs w:val="18"/>
                  <w:lang w:val="en-IE" w:eastAsia="en-US"/>
                </w:rPr>
                <w:delText xml:space="preserve">The default calculation will be based on start date + duration. </w:delText>
              </w:r>
            </w:del>
          </w:p>
        </w:tc>
        <w:tc>
          <w:tcPr>
            <w:tcW w:w="4028" w:type="dxa"/>
          </w:tcPr>
          <w:p w14:paraId="4EDBBF12" w14:textId="7EEC1332" w:rsidR="00013B6C" w:rsidRPr="00E73B40" w:rsidRDefault="008D1BA5" w:rsidP="00F7024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67245D87" w14:textId="134D4319" w:rsidR="00533021" w:rsidRPr="00E73B40" w:rsidRDefault="00533021" w:rsidP="00533021">
      <w:pPr>
        <w:pStyle w:val="Heading5"/>
        <w:rPr>
          <w:lang w:val="en-IE"/>
        </w:rPr>
      </w:pPr>
      <w:r w:rsidRPr="00E73B40">
        <w:rPr>
          <w:lang w:val="en-IE"/>
        </w:rPr>
        <w:t xml:space="preserve">Alternative Activity </w:t>
      </w:r>
      <w:r w:rsidR="00D65231">
        <w:rPr>
          <w:lang w:val="en-IE"/>
        </w:rPr>
        <w:t>6</w:t>
      </w:r>
      <w:r w:rsidR="008D1BA5" w:rsidRPr="00E73B40">
        <w:rPr>
          <w:lang w:val="en-IE"/>
        </w:rPr>
        <w:t xml:space="preserve"> </w:t>
      </w:r>
      <w:r w:rsidRPr="00E73B40">
        <w:rPr>
          <w:lang w:val="en-IE"/>
        </w:rPr>
        <w:t>» Choose portability</w:t>
      </w:r>
    </w:p>
    <w:tbl>
      <w:tblPr>
        <w:tblStyle w:val="CelFocus1"/>
        <w:tblW w:w="0" w:type="auto"/>
        <w:tblLook w:val="04A0" w:firstRow="1" w:lastRow="0" w:firstColumn="1" w:lastColumn="0" w:noHBand="0" w:noVBand="1"/>
      </w:tblPr>
      <w:tblGrid>
        <w:gridCol w:w="1522"/>
        <w:gridCol w:w="4042"/>
        <w:gridCol w:w="4028"/>
      </w:tblGrid>
      <w:tr w:rsidR="00533021" w:rsidRPr="00E73B40" w14:paraId="1BF2B8A1"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925030B" w14:textId="77777777" w:rsidR="00533021" w:rsidRPr="00E73B40" w:rsidRDefault="00533021" w:rsidP="00B55782">
            <w:pPr>
              <w:jc w:val="left"/>
              <w:rPr>
                <w:b w:val="0"/>
                <w:sz w:val="20"/>
                <w:szCs w:val="20"/>
                <w:lang w:val="en-IE"/>
              </w:rPr>
            </w:pPr>
            <w:r w:rsidRPr="00E73B40">
              <w:rPr>
                <w:sz w:val="20"/>
                <w:szCs w:val="20"/>
                <w:lang w:val="en-IE"/>
              </w:rPr>
              <w:t>Activity Specification</w:t>
            </w:r>
          </w:p>
        </w:tc>
      </w:tr>
      <w:tr w:rsidR="00533021" w:rsidRPr="00E73B40" w14:paraId="15C5993C"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A1C73D" w14:textId="77777777" w:rsidR="00533021" w:rsidRPr="00E73B40" w:rsidRDefault="00533021"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E654553"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E217D02"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533021" w:rsidRPr="00E73B40" w14:paraId="6529BB96"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944EAA" w14:textId="77777777" w:rsidR="00533021" w:rsidRPr="00E73B40" w:rsidRDefault="00533021"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C9AAE9E"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33021" w:rsidRPr="00E73B40" w14:paraId="788DB154"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D0E61AE" w14:textId="77777777" w:rsidR="00533021" w:rsidRPr="00E73B40" w:rsidRDefault="00533021"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BC6112C" w14:textId="06EB620B" w:rsidR="00533021"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533021" w:rsidRPr="00E73B40" w14:paraId="5903E911"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ED8D687" w14:textId="77777777" w:rsidR="00533021" w:rsidRPr="00E73B40" w:rsidRDefault="00533021"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FAAF25B" w14:textId="08A751F9"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to port in the customer fixed phone number, providing the requested data (corresponding to Fixed Number Portability component’s attributes). </w:t>
            </w:r>
            <w:ins w:id="2558" w:author="Author">
              <w:r w:rsidR="000B0119">
                <w:rPr>
                  <w:color w:val="auto"/>
                  <w:sz w:val="20"/>
                  <w:szCs w:val="20"/>
                  <w:lang w:val="en-IE"/>
                </w:rPr>
                <w:t>Port-in information already available from the serviceability, will be visible here.</w:t>
              </w:r>
            </w:ins>
          </w:p>
          <w:p w14:paraId="2C204388" w14:textId="77777777"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 1: this activity is only available if the chosen offer has the Number Portability component under it.</w:t>
            </w:r>
          </w:p>
          <w:p w14:paraId="6CCB9444" w14:textId="01932E30"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Number Portability’s attributes,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833E49" w:rsidRPr="00E73B40" w14:paraId="211FFC0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6110E77" w14:textId="77777777" w:rsidR="00833E49" w:rsidRPr="00E73B40" w:rsidRDefault="00833E49"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5764A42D" w14:textId="77777777" w:rsidR="00833E49" w:rsidRPr="00E73B40" w:rsidRDefault="00833E49"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AFB2DFC" w14:textId="77777777" w:rsidR="00833E49" w:rsidRPr="00E73B40" w:rsidRDefault="00833E49"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33E49" w:rsidRPr="00E73B40" w14:paraId="58184BCB"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3139BEF" w14:textId="77777777" w:rsidR="00833E49" w:rsidRPr="00E73B40" w:rsidRDefault="00833E49" w:rsidP="00B55782">
            <w:pPr>
              <w:pStyle w:val="TableText"/>
              <w:keepNext/>
              <w:tabs>
                <w:tab w:val="left" w:pos="567"/>
              </w:tabs>
              <w:spacing w:line="240" w:lineRule="exact"/>
              <w:jc w:val="left"/>
              <w:rPr>
                <w:color w:val="auto"/>
                <w:sz w:val="20"/>
                <w:szCs w:val="20"/>
                <w:lang w:val="en-IE"/>
              </w:rPr>
            </w:pPr>
          </w:p>
        </w:tc>
        <w:tc>
          <w:tcPr>
            <w:tcW w:w="4042" w:type="dxa"/>
          </w:tcPr>
          <w:p w14:paraId="02521D68" w14:textId="00137A3A" w:rsidR="00833E49" w:rsidRPr="00E73B40" w:rsidDel="004F05A6" w:rsidRDefault="00D6523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559" w:author="Author"/>
                <w:color w:val="auto"/>
                <w:sz w:val="20"/>
                <w:szCs w:val="18"/>
                <w:lang w:val="en-IE" w:eastAsia="en-US"/>
              </w:rPr>
            </w:pPr>
            <w:del w:id="2560" w:author="Author">
              <w:r w:rsidDel="004F05A6">
                <w:rPr>
                  <w:color w:val="595959"/>
                  <w:sz w:val="20"/>
                  <w:szCs w:val="18"/>
                  <w:lang w:val="en-IE" w:eastAsia="en-US"/>
                </w:rPr>
                <w:delText>6</w:delText>
              </w:r>
              <w:r w:rsidR="00D93040" w:rsidRPr="00E73B40" w:rsidDel="004F05A6">
                <w:rPr>
                  <w:color w:val="595959"/>
                  <w:sz w:val="20"/>
                  <w:szCs w:val="18"/>
                  <w:lang w:val="en-IE" w:eastAsia="en-US"/>
                </w:rPr>
                <w:delText>a</w:delText>
              </w:r>
              <w:r w:rsidR="00833E49" w:rsidRPr="00E73B40" w:rsidDel="004F05A6">
                <w:rPr>
                  <w:color w:val="595959"/>
                  <w:sz w:val="20"/>
                  <w:szCs w:val="18"/>
                  <w:lang w:val="en-IE" w:eastAsia="en-US"/>
                </w:rPr>
                <w:delText>. Validate port-in number</w:delText>
              </w:r>
            </w:del>
          </w:p>
          <w:p w14:paraId="6B7B0854" w14:textId="129B33A0" w:rsidR="008F3730" w:rsidDel="004F05A6" w:rsidRDefault="008F3730" w:rsidP="008F37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61" w:author="Author"/>
                <w:del w:id="2562" w:author="Author"/>
                <w:b/>
                <w:color w:val="auto"/>
                <w:sz w:val="20"/>
                <w:szCs w:val="18"/>
                <w:lang w:val="en-IE" w:eastAsia="en-US"/>
              </w:rPr>
            </w:pPr>
            <w:ins w:id="2563" w:author="Author">
              <w:del w:id="2564" w:author="Author">
                <w:r w:rsidDel="004F05A6">
                  <w:rPr>
                    <w:color w:val="auto"/>
                    <w:sz w:val="20"/>
                    <w:szCs w:val="18"/>
                    <w:lang w:val="en-IE" w:eastAsia="en-US"/>
                  </w:rPr>
                  <w:delText xml:space="preserve">Through the check port </w:delText>
                </w:r>
                <w:r w:rsidR="00474EFD" w:rsidDel="004F05A6">
                  <w:rPr>
                    <w:color w:val="auto"/>
                    <w:sz w:val="20"/>
                    <w:szCs w:val="18"/>
                    <w:lang w:val="en-IE" w:eastAsia="en-US"/>
                  </w:rPr>
                  <w:delText>contact</w:delText>
                </w:r>
                <w:r w:rsidDel="004F05A6">
                  <w:rPr>
                    <w:color w:val="auto"/>
                    <w:sz w:val="20"/>
                    <w:szCs w:val="18"/>
                    <w:lang w:val="en-IE" w:eastAsia="en-US"/>
                  </w:rPr>
                  <w:delText xml:space="preserve"> from ADM, UFE will validate to which operator the number belongs and will populate the fields accordingly.</w:delText>
                </w:r>
              </w:del>
            </w:ins>
          </w:p>
          <w:p w14:paraId="233EE2BE" w14:textId="5F4417EE" w:rsidR="00833E49" w:rsidRPr="00E73B40" w:rsidRDefault="008F3730" w:rsidP="008F37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565" w:author="Author">
              <w:del w:id="2566" w:author="Author">
                <w:r w:rsidDel="004F05A6">
                  <w:rPr>
                    <w:b/>
                    <w:color w:val="auto"/>
                    <w:sz w:val="20"/>
                    <w:szCs w:val="18"/>
                    <w:lang w:val="en-IE" w:eastAsia="en-US"/>
                  </w:rPr>
                  <w:delText>Note: The specification of this service is dependent of confirmation and alignment of the E2E team. Furthermore, the application of this service for fixed portability is still an open item</w:delText>
                </w:r>
              </w:del>
              <w:r w:rsidR="004F05A6">
                <w:rPr>
                  <w:color w:val="595959"/>
                  <w:sz w:val="20"/>
                  <w:szCs w:val="18"/>
                  <w:lang w:val="en-IE" w:eastAsia="en-US"/>
                </w:rPr>
                <w:t>-</w:t>
              </w:r>
            </w:ins>
            <w:del w:id="2567" w:author="Author">
              <w:r w:rsidR="00833E49" w:rsidRPr="00E73B40" w:rsidDel="008F3730">
                <w:rPr>
                  <w:color w:val="auto"/>
                  <w:sz w:val="20"/>
                  <w:szCs w:val="18"/>
                  <w:lang w:val="en-IE" w:eastAsia="en-US"/>
                </w:rPr>
                <w:delText>UFE validates the port-in number in SRM system, in order to validate that the number is not already a VFIE number.</w:delText>
              </w:r>
            </w:del>
          </w:p>
        </w:tc>
        <w:tc>
          <w:tcPr>
            <w:tcW w:w="4028" w:type="dxa"/>
          </w:tcPr>
          <w:p w14:paraId="3E8D6333" w14:textId="19A1B60D" w:rsidR="00833E49" w:rsidRPr="00E73B40" w:rsidDel="004F05A6" w:rsidRDefault="007F7E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568" w:author="Author"/>
                <w:color w:val="auto"/>
                <w:sz w:val="20"/>
                <w:szCs w:val="18"/>
                <w:lang w:val="en-IE" w:eastAsia="en-US"/>
              </w:rPr>
            </w:pPr>
            <w:ins w:id="2569" w:author="Author">
              <w:del w:id="2570" w:author="Author">
                <w:r w:rsidRPr="00E73B40" w:rsidDel="004F05A6">
                  <w:rPr>
                    <w:color w:val="auto"/>
                    <w:sz w:val="20"/>
                    <w:szCs w:val="18"/>
                    <w:lang w:val="en-IE" w:eastAsia="en-US"/>
                  </w:rPr>
                  <w:delText xml:space="preserve">If </w:delText>
                </w:r>
                <w:r w:rsidDel="004F05A6">
                  <w:rPr>
                    <w:color w:val="auto"/>
                    <w:sz w:val="20"/>
                    <w:szCs w:val="18"/>
                    <w:lang w:val="en-IE" w:eastAsia="en-US"/>
                  </w:rPr>
                  <w:delText>the service</w:delText>
                </w:r>
                <w:r w:rsidRPr="00E73B40" w:rsidDel="004F05A6">
                  <w:rPr>
                    <w:color w:val="auto"/>
                    <w:sz w:val="20"/>
                    <w:szCs w:val="18"/>
                    <w:lang w:val="en-IE" w:eastAsia="en-US"/>
                  </w:rPr>
                  <w:delText xml:space="preserve"> returns the information </w:delText>
                </w:r>
                <w:r w:rsidDel="004F05A6">
                  <w:rPr>
                    <w:color w:val="auto"/>
                    <w:sz w:val="20"/>
                    <w:szCs w:val="18"/>
                    <w:lang w:val="en-IE" w:eastAsia="en-US"/>
                  </w:rPr>
                  <w:delText>that</w:delText>
                </w:r>
                <w:r w:rsidRPr="00E73B40" w:rsidDel="004F05A6">
                  <w:rPr>
                    <w:color w:val="auto"/>
                    <w:sz w:val="20"/>
                    <w:szCs w:val="18"/>
                    <w:lang w:val="en-IE" w:eastAsia="en-US"/>
                  </w:rPr>
                  <w:delText xml:space="preserve"> the port-in number is already a VFIE number, UFE warns the user with the error message EM_SAL_7 and the user must to provide another port-in number.</w:delText>
                </w:r>
              </w:del>
            </w:ins>
            <w:del w:id="2571" w:author="Author">
              <w:r w:rsidR="00833E49" w:rsidRPr="00E73B40" w:rsidDel="004F05A6">
                <w:rPr>
                  <w:color w:val="auto"/>
                  <w:sz w:val="20"/>
                  <w:szCs w:val="18"/>
                  <w:lang w:val="en-IE" w:eastAsia="en-US"/>
                </w:rPr>
                <w:delText>If SRM returns the information as the port-in number is already a VFIE number, UFE warns the user with the error message EM_SAL_7 and the user must to provide another port-in number.</w:delText>
              </w:r>
            </w:del>
          </w:p>
          <w:p w14:paraId="512373A4" w14:textId="6B6BD2A9" w:rsidR="00833E49" w:rsidRPr="00E73B40" w:rsidRDefault="00833E49"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2572" w:author="Author">
              <w:r w:rsidRPr="00E73B40" w:rsidDel="004F05A6">
                <w:rPr>
                  <w:color w:val="auto"/>
                  <w:sz w:val="20"/>
                  <w:szCs w:val="18"/>
                  <w:lang w:val="en-IE" w:eastAsia="en-US"/>
                </w:rPr>
                <w:delText>If any other error occur trying to validate the port-in number, UFE warns the user with the error message EM_SAL_8.</w:delText>
              </w:r>
            </w:del>
            <w:ins w:id="2573" w:author="Author">
              <w:r w:rsidR="004F05A6">
                <w:rPr>
                  <w:color w:val="auto"/>
                  <w:sz w:val="20"/>
                  <w:szCs w:val="18"/>
                  <w:lang w:val="en-IE" w:eastAsia="en-US"/>
                </w:rPr>
                <w:t>-</w:t>
              </w:r>
            </w:ins>
          </w:p>
        </w:tc>
      </w:tr>
    </w:tbl>
    <w:p w14:paraId="06FE5C37" w14:textId="77777777" w:rsidR="00533021" w:rsidRPr="00E73B40" w:rsidRDefault="00533021" w:rsidP="008468E6">
      <w:pPr>
        <w:rPr>
          <w:lang w:val="en-IE"/>
        </w:rPr>
      </w:pPr>
    </w:p>
    <w:p w14:paraId="709482C5" w14:textId="7095D9A8" w:rsidR="00AA72F6" w:rsidRPr="00AA72F6" w:rsidRDefault="00533021" w:rsidP="00AA72F6">
      <w:pPr>
        <w:pStyle w:val="Heading5"/>
        <w:keepNext/>
        <w:rPr>
          <w:lang w:val="en-IE"/>
        </w:rPr>
      </w:pPr>
      <w:r w:rsidRPr="00E73B40">
        <w:rPr>
          <w:lang w:val="en-IE"/>
        </w:rPr>
        <w:lastRenderedPageBreak/>
        <w:t xml:space="preserve">Activity </w:t>
      </w:r>
      <w:r w:rsidR="00D65231">
        <w:rPr>
          <w:lang w:val="en-IE"/>
        </w:rPr>
        <w:t>7</w:t>
      </w:r>
      <w:r w:rsidR="00D93040" w:rsidRPr="00E73B40">
        <w:rPr>
          <w:lang w:val="en-IE"/>
        </w:rPr>
        <w:t xml:space="preserve"> </w:t>
      </w:r>
      <w:r w:rsidRPr="00E73B40">
        <w:rPr>
          <w:lang w:val="en-IE"/>
        </w:rPr>
        <w:t>» Configure fixed product components</w:t>
      </w:r>
    </w:p>
    <w:tbl>
      <w:tblPr>
        <w:tblStyle w:val="CelFocus1"/>
        <w:tblW w:w="0" w:type="auto"/>
        <w:tblLook w:val="04A0" w:firstRow="1" w:lastRow="0" w:firstColumn="1" w:lastColumn="0" w:noHBand="0" w:noVBand="1"/>
      </w:tblPr>
      <w:tblGrid>
        <w:gridCol w:w="1500"/>
        <w:gridCol w:w="5067"/>
        <w:gridCol w:w="3287"/>
      </w:tblGrid>
      <w:tr w:rsidR="00AA72F6" w:rsidRPr="00E73B40" w14:paraId="46A8F213" w14:textId="77777777" w:rsidTr="00BE77F9">
        <w:trPr>
          <w:cnfStyle w:val="100000000000" w:firstRow="1" w:lastRow="0" w:firstColumn="0" w:lastColumn="0" w:oddVBand="0" w:evenVBand="0" w:oddHBand="0" w:evenHBand="0" w:firstRowFirstColumn="0" w:firstRowLastColumn="0" w:lastRowFirstColumn="0" w:lastRowLastColumn="0"/>
          <w:trHeight w:val="426"/>
          <w:ins w:id="2574" w:author="Author"/>
        </w:trPr>
        <w:tc>
          <w:tcPr>
            <w:cnfStyle w:val="001000000000" w:firstRow="0" w:lastRow="0" w:firstColumn="1" w:lastColumn="0" w:oddVBand="0" w:evenVBand="0" w:oddHBand="0" w:evenHBand="0" w:firstRowFirstColumn="0" w:firstRowLastColumn="0" w:lastRowFirstColumn="0" w:lastRowLastColumn="0"/>
            <w:tcW w:w="9854" w:type="dxa"/>
            <w:gridSpan w:val="3"/>
          </w:tcPr>
          <w:p w14:paraId="6DADFBFC" w14:textId="77777777" w:rsidR="00AA72F6" w:rsidRPr="00E73B40" w:rsidRDefault="00AA72F6" w:rsidP="00C42CE1">
            <w:pPr>
              <w:jc w:val="left"/>
              <w:rPr>
                <w:ins w:id="2575" w:author="Author"/>
                <w:b w:val="0"/>
                <w:sz w:val="20"/>
                <w:szCs w:val="20"/>
                <w:lang w:val="en-IE"/>
              </w:rPr>
            </w:pPr>
            <w:ins w:id="2576" w:author="Author">
              <w:r w:rsidRPr="00E73B40">
                <w:rPr>
                  <w:sz w:val="20"/>
                  <w:szCs w:val="20"/>
                  <w:lang w:val="en-IE"/>
                </w:rPr>
                <w:t>Activity Specification</w:t>
              </w:r>
            </w:ins>
          </w:p>
        </w:tc>
      </w:tr>
      <w:tr w:rsidR="00AA72F6" w:rsidRPr="00E73B40" w14:paraId="4CDECB88" w14:textId="77777777" w:rsidTr="00587534">
        <w:trPr>
          <w:trHeight w:hRule="exact" w:val="756"/>
          <w:ins w:id="2577" w:author="Author"/>
        </w:trPr>
        <w:tc>
          <w:tcPr>
            <w:cnfStyle w:val="001000000000" w:firstRow="0" w:lastRow="0" w:firstColumn="1" w:lastColumn="0" w:oddVBand="0" w:evenVBand="0" w:oddHBand="0" w:evenHBand="0" w:firstRowFirstColumn="0" w:firstRowLastColumn="0" w:lastRowFirstColumn="0" w:lastRowLastColumn="0"/>
            <w:tcW w:w="1500" w:type="dxa"/>
            <w:vAlign w:val="center"/>
          </w:tcPr>
          <w:p w14:paraId="5A5BA2BC" w14:textId="77777777" w:rsidR="00AA72F6" w:rsidRPr="00E73B40" w:rsidRDefault="00AA72F6" w:rsidP="00C42CE1">
            <w:pPr>
              <w:pStyle w:val="TableText"/>
              <w:keepNext/>
              <w:spacing w:before="0" w:after="0" w:line="240" w:lineRule="exact"/>
              <w:rPr>
                <w:ins w:id="2578" w:author="Author"/>
                <w:color w:val="auto"/>
                <w:sz w:val="20"/>
                <w:szCs w:val="20"/>
                <w:lang w:val="en-IE"/>
              </w:rPr>
            </w:pPr>
            <w:ins w:id="2579" w:author="Author">
              <w:r w:rsidRPr="00E73B40">
                <w:rPr>
                  <w:color w:val="auto"/>
                  <w:sz w:val="20"/>
                  <w:szCs w:val="20"/>
                  <w:lang w:val="en-IE"/>
                </w:rPr>
                <w:t>Actor(s)</w:t>
              </w:r>
            </w:ins>
          </w:p>
        </w:tc>
        <w:tc>
          <w:tcPr>
            <w:tcW w:w="8354" w:type="dxa"/>
            <w:gridSpan w:val="2"/>
            <w:vAlign w:val="center"/>
          </w:tcPr>
          <w:p w14:paraId="087EEC5A"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80" w:author="Author"/>
                <w:color w:val="auto"/>
                <w:sz w:val="20"/>
                <w:szCs w:val="20"/>
                <w:lang w:val="en-IE"/>
              </w:rPr>
            </w:pPr>
            <w:ins w:id="2581" w:author="Author">
              <w:r w:rsidRPr="00E73B40">
                <w:rPr>
                  <w:color w:val="auto"/>
                  <w:sz w:val="20"/>
                  <w:szCs w:val="20"/>
                  <w:lang w:val="en-IE"/>
                </w:rPr>
                <w:t>CSR in Call Centre</w:t>
              </w:r>
            </w:ins>
          </w:p>
          <w:p w14:paraId="083DFB4F"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82" w:author="Author"/>
                <w:color w:val="auto"/>
                <w:sz w:val="20"/>
                <w:szCs w:val="20"/>
                <w:lang w:val="en-IE"/>
              </w:rPr>
            </w:pPr>
            <w:ins w:id="2583" w:author="Author">
              <w:r w:rsidRPr="00E73B40">
                <w:rPr>
                  <w:color w:val="auto"/>
                  <w:sz w:val="20"/>
                  <w:szCs w:val="20"/>
                  <w:lang w:val="en-IE"/>
                </w:rPr>
                <w:t>Agent in Shop</w:t>
              </w:r>
            </w:ins>
          </w:p>
        </w:tc>
      </w:tr>
      <w:tr w:rsidR="00AA72F6" w:rsidRPr="00E73B40" w14:paraId="3B51C328" w14:textId="77777777" w:rsidTr="00587534">
        <w:trPr>
          <w:trHeight w:hRule="exact" w:val="397"/>
          <w:ins w:id="2584" w:author="Author"/>
        </w:trPr>
        <w:tc>
          <w:tcPr>
            <w:cnfStyle w:val="001000000000" w:firstRow="0" w:lastRow="0" w:firstColumn="1" w:lastColumn="0" w:oddVBand="0" w:evenVBand="0" w:oddHBand="0" w:evenHBand="0" w:firstRowFirstColumn="0" w:firstRowLastColumn="0" w:lastRowFirstColumn="0" w:lastRowLastColumn="0"/>
            <w:tcW w:w="1500" w:type="dxa"/>
            <w:vAlign w:val="center"/>
          </w:tcPr>
          <w:p w14:paraId="1A330556" w14:textId="77777777" w:rsidR="00AA72F6" w:rsidRPr="00E73B40" w:rsidRDefault="00AA72F6" w:rsidP="00C42CE1">
            <w:pPr>
              <w:pStyle w:val="TableText"/>
              <w:keepNext/>
              <w:spacing w:before="0" w:after="0" w:line="240" w:lineRule="exact"/>
              <w:rPr>
                <w:ins w:id="2585" w:author="Author"/>
                <w:color w:val="auto"/>
                <w:sz w:val="20"/>
                <w:szCs w:val="20"/>
                <w:lang w:val="en-IE"/>
              </w:rPr>
            </w:pPr>
            <w:ins w:id="2586" w:author="Author">
              <w:r w:rsidRPr="00E73B40">
                <w:rPr>
                  <w:color w:val="auto"/>
                  <w:sz w:val="20"/>
                  <w:szCs w:val="20"/>
                  <w:lang w:val="en-IE"/>
                </w:rPr>
                <w:t>System</w:t>
              </w:r>
            </w:ins>
          </w:p>
        </w:tc>
        <w:tc>
          <w:tcPr>
            <w:tcW w:w="8354" w:type="dxa"/>
            <w:gridSpan w:val="2"/>
            <w:vAlign w:val="center"/>
          </w:tcPr>
          <w:p w14:paraId="3260816B"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87" w:author="Author"/>
                <w:color w:val="auto"/>
                <w:sz w:val="20"/>
                <w:szCs w:val="20"/>
                <w:lang w:val="en-IE"/>
              </w:rPr>
            </w:pPr>
            <w:ins w:id="2588" w:author="Author">
              <w:r w:rsidRPr="00E73B40">
                <w:rPr>
                  <w:color w:val="auto"/>
                  <w:sz w:val="20"/>
                  <w:szCs w:val="20"/>
                  <w:lang w:val="en-IE"/>
                </w:rPr>
                <w:t>UFE</w:t>
              </w:r>
            </w:ins>
          </w:p>
        </w:tc>
      </w:tr>
      <w:tr w:rsidR="00AA72F6" w:rsidRPr="00E73B40" w14:paraId="7F44937B" w14:textId="77777777" w:rsidTr="00587534">
        <w:trPr>
          <w:trHeight w:val="440"/>
          <w:ins w:id="2589" w:author="Author"/>
        </w:trPr>
        <w:tc>
          <w:tcPr>
            <w:cnfStyle w:val="001000000000" w:firstRow="0" w:lastRow="0" w:firstColumn="1" w:lastColumn="0" w:oddVBand="0" w:evenVBand="0" w:oddHBand="0" w:evenHBand="0" w:firstRowFirstColumn="0" w:firstRowLastColumn="0" w:lastRowFirstColumn="0" w:lastRowLastColumn="0"/>
            <w:tcW w:w="1500" w:type="dxa"/>
          </w:tcPr>
          <w:p w14:paraId="4AB8B4D7" w14:textId="77777777" w:rsidR="00AA72F6" w:rsidRPr="00E73B40" w:rsidRDefault="00AA72F6" w:rsidP="00C42CE1">
            <w:pPr>
              <w:pStyle w:val="TableText"/>
              <w:keepNext/>
              <w:spacing w:line="240" w:lineRule="exact"/>
              <w:rPr>
                <w:ins w:id="2590" w:author="Author"/>
                <w:color w:val="auto"/>
                <w:sz w:val="20"/>
                <w:szCs w:val="20"/>
                <w:lang w:val="en-IE"/>
              </w:rPr>
            </w:pPr>
            <w:ins w:id="2591" w:author="Author">
              <w:r w:rsidRPr="00E73B40">
                <w:rPr>
                  <w:color w:val="auto"/>
                  <w:sz w:val="20"/>
                  <w:szCs w:val="20"/>
                  <w:lang w:val="en-IE"/>
                </w:rPr>
                <w:t>Screen Name</w:t>
              </w:r>
            </w:ins>
          </w:p>
        </w:tc>
        <w:tc>
          <w:tcPr>
            <w:tcW w:w="8354" w:type="dxa"/>
            <w:gridSpan w:val="2"/>
          </w:tcPr>
          <w:p w14:paraId="2AFE77BF" w14:textId="41A971CE" w:rsidR="00AA72F6" w:rsidRPr="00E73B40"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92" w:author="Author"/>
                <w:color w:val="auto"/>
                <w:sz w:val="20"/>
                <w:szCs w:val="20"/>
                <w:lang w:val="en-IE"/>
              </w:rPr>
            </w:pPr>
            <w:ins w:id="2593" w:author="Author">
              <w:r>
                <w:rPr>
                  <w:color w:val="auto"/>
                  <w:sz w:val="20"/>
                  <w:szCs w:val="20"/>
                  <w:lang w:val="en-IE"/>
                </w:rPr>
                <w:t>Component management confirmation</w:t>
              </w:r>
            </w:ins>
          </w:p>
        </w:tc>
      </w:tr>
      <w:tr w:rsidR="00AA72F6" w:rsidRPr="00E73B40" w14:paraId="0BD4EFAD" w14:textId="77777777" w:rsidTr="00587534">
        <w:trPr>
          <w:trHeight w:val="440"/>
          <w:ins w:id="2594" w:author="Author"/>
        </w:trPr>
        <w:tc>
          <w:tcPr>
            <w:cnfStyle w:val="001000000000" w:firstRow="0" w:lastRow="0" w:firstColumn="1" w:lastColumn="0" w:oddVBand="0" w:evenVBand="0" w:oddHBand="0" w:evenHBand="0" w:firstRowFirstColumn="0" w:firstRowLastColumn="0" w:lastRowFirstColumn="0" w:lastRowLastColumn="0"/>
            <w:tcW w:w="1500" w:type="dxa"/>
          </w:tcPr>
          <w:p w14:paraId="04DABF43" w14:textId="77777777" w:rsidR="00AA72F6" w:rsidRPr="00E73B40" w:rsidRDefault="00AA72F6" w:rsidP="00C42CE1">
            <w:pPr>
              <w:pStyle w:val="TableText"/>
              <w:keepNext/>
              <w:spacing w:line="240" w:lineRule="exact"/>
              <w:rPr>
                <w:ins w:id="2595" w:author="Author"/>
                <w:b w:val="0"/>
                <w:color w:val="auto"/>
                <w:sz w:val="20"/>
                <w:szCs w:val="20"/>
                <w:lang w:val="en-IE"/>
              </w:rPr>
            </w:pPr>
            <w:ins w:id="2596" w:author="Author">
              <w:r w:rsidRPr="00E73B40">
                <w:rPr>
                  <w:color w:val="auto"/>
                  <w:sz w:val="20"/>
                  <w:szCs w:val="20"/>
                  <w:lang w:val="en-IE"/>
                </w:rPr>
                <w:t>Description</w:t>
              </w:r>
            </w:ins>
          </w:p>
        </w:tc>
        <w:tc>
          <w:tcPr>
            <w:tcW w:w="8354" w:type="dxa"/>
            <w:gridSpan w:val="2"/>
          </w:tcPr>
          <w:p w14:paraId="56E81E44" w14:textId="77777777" w:rsidR="00AA72F6" w:rsidRPr="00E73B40"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97" w:author="Author"/>
                <w:color w:val="auto"/>
                <w:sz w:val="20"/>
                <w:szCs w:val="20"/>
                <w:lang w:val="en-IE"/>
              </w:rPr>
            </w:pPr>
            <w:ins w:id="2598" w:author="Author">
              <w:r w:rsidRPr="00E73B40">
                <w:rPr>
                  <w:color w:val="auto"/>
                  <w:sz w:val="20"/>
                  <w:szCs w:val="20"/>
                  <w:lang w:val="en-IE"/>
                </w:rPr>
                <w:t>The user configures all eligible components under the chosen offer, covering:</w:t>
              </w:r>
            </w:ins>
          </w:p>
          <w:p w14:paraId="21DE07FF"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599" w:author="Author"/>
                <w:color w:val="auto"/>
                <w:sz w:val="20"/>
                <w:szCs w:val="20"/>
                <w:lang w:val="en-IE"/>
              </w:rPr>
            </w:pPr>
            <w:ins w:id="2600" w:author="Author">
              <w:r w:rsidRPr="00E73B40">
                <w:rPr>
                  <w:color w:val="auto"/>
                  <w:sz w:val="20"/>
                  <w:szCs w:val="20"/>
                  <w:lang w:val="en-IE"/>
                </w:rPr>
                <w:t>Component activation, only for optional components. By optional components we mean that the user will only be able to activate the components under an offer that aren´t already automatically active by being mandatories.</w:t>
              </w:r>
            </w:ins>
          </w:p>
          <w:p w14:paraId="5DE58DB0"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601" w:author="Author"/>
                <w:color w:val="auto"/>
                <w:sz w:val="20"/>
                <w:szCs w:val="20"/>
                <w:lang w:val="en-IE"/>
              </w:rPr>
            </w:pPr>
            <w:ins w:id="2602" w:author="Author">
              <w:r w:rsidRPr="00E73B40">
                <w:rPr>
                  <w:color w:val="auto"/>
                  <w:sz w:val="20"/>
                  <w:szCs w:val="20"/>
                  <w:lang w:val="en-IE"/>
                </w:rPr>
                <w:t>Required and visible attributes</w:t>
              </w:r>
            </w:ins>
          </w:p>
          <w:p w14:paraId="4A7980CA"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603" w:author="Author"/>
                <w:color w:val="auto"/>
                <w:sz w:val="20"/>
                <w:szCs w:val="20"/>
                <w:lang w:val="en-IE"/>
              </w:rPr>
            </w:pPr>
            <w:ins w:id="2604" w:author="Author">
              <w:r w:rsidRPr="00E73B40">
                <w:rPr>
                  <w:color w:val="auto"/>
                  <w:sz w:val="20"/>
                  <w:szCs w:val="20"/>
                  <w:lang w:val="en-IE"/>
                </w:rPr>
                <w:t>Required and selectable eligible billing offers</w:t>
              </w:r>
            </w:ins>
          </w:p>
          <w:p w14:paraId="1E7C4771" w14:textId="77777777" w:rsidR="00AA72F6" w:rsidDel="00735132"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05" w:author="Author"/>
                <w:del w:id="2606" w:author="Author"/>
                <w:color w:val="auto"/>
                <w:sz w:val="20"/>
                <w:szCs w:val="18"/>
                <w:lang w:val="en-IE" w:eastAsia="en-US"/>
              </w:rPr>
            </w:pPr>
            <w:ins w:id="2607" w:author="Author">
              <w:r w:rsidRPr="00E73B40">
                <w:rPr>
                  <w:color w:val="auto"/>
                  <w:sz w:val="20"/>
                  <w:szCs w:val="18"/>
                  <w:lang w:val="en-IE" w:eastAsia="en-US"/>
                </w:rPr>
                <w:t>Note: Offer’s structure is previously loaded from MEC to UFE through the UFE Catalogue component (for full details on this component, please see [2]).</w:t>
              </w:r>
            </w:ins>
          </w:p>
          <w:p w14:paraId="324E95C8" w14:textId="21EC0985" w:rsidR="00BE77F9" w:rsidRPr="00E73B40" w:rsidRDefault="00BE77F9" w:rsidP="0073513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08" w:author="Author"/>
                <w:color w:val="auto"/>
                <w:sz w:val="20"/>
                <w:szCs w:val="20"/>
                <w:lang w:val="en-IE"/>
              </w:rPr>
            </w:pPr>
            <w:ins w:id="2609" w:author="Author">
              <w:del w:id="2610" w:author="Author">
                <w:r w:rsidDel="00735132">
                  <w:rPr>
                    <w:b/>
                    <w:color w:val="000000" w:themeColor="text1"/>
                    <w:sz w:val="20"/>
                    <w:szCs w:val="18"/>
                    <w:lang w:val="en-IE" w:eastAsia="en-US"/>
                  </w:rPr>
                  <w:delText xml:space="preserve">Note: Business Validation </w:delText>
                </w:r>
                <w:r w:rsidR="00E441FB" w:rsidDel="00735132">
                  <w:rPr>
                    <w:b/>
                    <w:color w:val="000000" w:themeColor="text1"/>
                    <w:sz w:val="20"/>
                    <w:szCs w:val="18"/>
                    <w:lang w:val="en-IE" w:eastAsia="en-US"/>
                  </w:rPr>
                  <w:delText>6c</w:delText>
                </w:r>
                <w:r w:rsidDel="00735132">
                  <w:rPr>
                    <w:b/>
                    <w:color w:val="000000" w:themeColor="text1"/>
                    <w:sz w:val="20"/>
                    <w:szCs w:val="18"/>
                    <w:lang w:val="en-IE" w:eastAsia="en-US"/>
                  </w:rPr>
                  <w:delText xml:space="preserve">. Wholesale Line Rental </w:delText>
                </w:r>
                <w:r w:rsidR="00CE2719" w:rsidDel="00735132">
                  <w:rPr>
                    <w:b/>
                    <w:color w:val="000000" w:themeColor="text1"/>
                    <w:sz w:val="20"/>
                    <w:szCs w:val="18"/>
                    <w:lang w:val="en-IE" w:eastAsia="en-US"/>
                  </w:rPr>
                  <w:delText xml:space="preserve">and </w:delText>
                </w:r>
                <w:r w:rsidR="00E441FB" w:rsidDel="00735132">
                  <w:rPr>
                    <w:b/>
                    <w:color w:val="000000" w:themeColor="text1"/>
                    <w:sz w:val="20"/>
                    <w:szCs w:val="18"/>
                    <w:lang w:val="en-IE" w:eastAsia="en-US"/>
                  </w:rPr>
                  <w:delText>6d</w:delText>
                </w:r>
                <w:r w:rsidR="00CE2719" w:rsidDel="00735132">
                  <w:rPr>
                    <w:b/>
                    <w:color w:val="000000" w:themeColor="text1"/>
                    <w:sz w:val="20"/>
                    <w:szCs w:val="18"/>
                    <w:lang w:val="en-IE" w:eastAsia="en-US"/>
                  </w:rPr>
                  <w:delText xml:space="preserve">. Ancillary Services </w:delText>
                </w:r>
                <w:r w:rsidRPr="00CE2719" w:rsidDel="00735132">
                  <w:rPr>
                    <w:b/>
                    <w:color w:val="000000" w:themeColor="text1"/>
                    <w:sz w:val="20"/>
                    <w:szCs w:val="18"/>
                    <w:lang w:val="en-IE" w:eastAsia="en-US"/>
                  </w:rPr>
                  <w:delText>feature</w:delText>
                </w:r>
                <w:r w:rsidR="00CE2719" w:rsidRPr="00CE2719" w:rsidDel="00735132">
                  <w:rPr>
                    <w:b/>
                    <w:color w:val="000000" w:themeColor="text1"/>
                    <w:sz w:val="20"/>
                    <w:szCs w:val="18"/>
                    <w:lang w:val="en-IE" w:eastAsia="en-US"/>
                  </w:rPr>
                  <w:delText>s</w:delText>
                </w:r>
                <w:r w:rsidRPr="00CE2719" w:rsidDel="00735132">
                  <w:rPr>
                    <w:b/>
                    <w:color w:val="000000" w:themeColor="text1"/>
                    <w:sz w:val="20"/>
                    <w:szCs w:val="18"/>
                    <w:lang w:val="en-IE" w:eastAsia="en-US"/>
                  </w:rPr>
                  <w:delText xml:space="preserve"> </w:delText>
                </w:r>
                <w:r w:rsidR="0033393D" w:rsidDel="00735132">
                  <w:rPr>
                    <w:b/>
                    <w:color w:val="000000" w:themeColor="text1"/>
                    <w:sz w:val="20"/>
                    <w:szCs w:val="18"/>
                    <w:lang w:val="en-IE" w:eastAsia="en-US"/>
                  </w:rPr>
                  <w:delText>are</w:delText>
                </w:r>
                <w:r w:rsidRPr="00CE2719" w:rsidDel="00735132">
                  <w:rPr>
                    <w:b/>
                    <w:color w:val="000000" w:themeColor="text1"/>
                    <w:sz w:val="20"/>
                    <w:szCs w:val="18"/>
                    <w:lang w:val="en-IE" w:eastAsia="en-US"/>
                  </w:rPr>
                  <w:delText xml:space="preserve"> pending of commercial agreemen</w:delText>
                </w:r>
                <w:r w:rsidDel="00735132">
                  <w:rPr>
                    <w:b/>
                    <w:color w:val="000000" w:themeColor="text1"/>
                    <w:sz w:val="20"/>
                    <w:szCs w:val="18"/>
                    <w:lang w:val="en-IE" w:eastAsia="en-US"/>
                  </w:rPr>
                  <w:delText>t</w:delText>
                </w:r>
                <w:r w:rsidR="002F2595" w:rsidDel="00735132">
                  <w:rPr>
                    <w:b/>
                    <w:color w:val="000000" w:themeColor="text1"/>
                    <w:sz w:val="20"/>
                    <w:szCs w:val="18"/>
                    <w:lang w:val="en-IE" w:eastAsia="en-US"/>
                  </w:rPr>
                  <w:delText>.</w:delText>
                </w:r>
              </w:del>
            </w:ins>
          </w:p>
        </w:tc>
      </w:tr>
      <w:tr w:rsidR="00587534" w:rsidRPr="00E73B40" w14:paraId="0AB76DB7" w14:textId="77777777" w:rsidTr="00587534">
        <w:trPr>
          <w:trHeight w:val="440"/>
          <w:ins w:id="2611" w:author="Author"/>
        </w:trPr>
        <w:tc>
          <w:tcPr>
            <w:cnfStyle w:val="001000000000" w:firstRow="0" w:lastRow="0" w:firstColumn="1" w:lastColumn="0" w:oddVBand="0" w:evenVBand="0" w:oddHBand="0" w:evenHBand="0" w:firstRowFirstColumn="0" w:firstRowLastColumn="0" w:lastRowFirstColumn="0" w:lastRowLastColumn="0"/>
            <w:tcW w:w="1500" w:type="dxa"/>
            <w:vMerge w:val="restart"/>
          </w:tcPr>
          <w:p w14:paraId="02FB8769" w14:textId="77777777" w:rsidR="00587534" w:rsidRPr="00E73B40" w:rsidRDefault="00587534" w:rsidP="00C42CE1">
            <w:pPr>
              <w:pStyle w:val="TableText"/>
              <w:keepNext/>
              <w:tabs>
                <w:tab w:val="left" w:pos="567"/>
              </w:tabs>
              <w:spacing w:line="240" w:lineRule="exact"/>
              <w:rPr>
                <w:ins w:id="2612" w:author="Author"/>
                <w:color w:val="auto"/>
                <w:sz w:val="20"/>
                <w:szCs w:val="20"/>
                <w:lang w:val="en-IE"/>
              </w:rPr>
            </w:pPr>
            <w:ins w:id="2613" w:author="Author">
              <w:r w:rsidRPr="00E73B40">
                <w:rPr>
                  <w:color w:val="auto"/>
                  <w:sz w:val="20"/>
                  <w:szCs w:val="20"/>
                  <w:lang w:val="en-IE"/>
                </w:rPr>
                <w:t>Automations</w:t>
              </w:r>
            </w:ins>
          </w:p>
          <w:p w14:paraId="0686662B" w14:textId="77777777" w:rsidR="00587534" w:rsidRPr="00E73B40" w:rsidRDefault="00587534" w:rsidP="00C42CE1">
            <w:pPr>
              <w:pStyle w:val="TableText"/>
              <w:keepNext/>
              <w:tabs>
                <w:tab w:val="left" w:pos="567"/>
              </w:tabs>
              <w:spacing w:line="240" w:lineRule="exact"/>
              <w:rPr>
                <w:ins w:id="2614" w:author="Author"/>
                <w:color w:val="auto"/>
                <w:sz w:val="20"/>
                <w:szCs w:val="20"/>
                <w:lang w:val="en-IE"/>
              </w:rPr>
            </w:pPr>
          </w:p>
        </w:tc>
        <w:tc>
          <w:tcPr>
            <w:tcW w:w="5067" w:type="dxa"/>
            <w:shd w:val="clear" w:color="auto" w:fill="D8D7D5"/>
          </w:tcPr>
          <w:p w14:paraId="6D0A3ABD" w14:textId="77777777" w:rsidR="00587534" w:rsidRPr="00E73B40" w:rsidRDefault="00587534" w:rsidP="00C42CE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615" w:author="Author"/>
                <w:b/>
                <w:color w:val="auto"/>
                <w:sz w:val="18"/>
                <w:szCs w:val="18"/>
                <w:lang w:val="en-IE" w:eastAsia="en-US"/>
              </w:rPr>
            </w:pPr>
            <w:ins w:id="2616" w:author="Author">
              <w:r w:rsidRPr="00E73B40">
                <w:rPr>
                  <w:b/>
                  <w:color w:val="auto"/>
                  <w:sz w:val="18"/>
                  <w:szCs w:val="18"/>
                  <w:lang w:val="en-IE"/>
                </w:rPr>
                <w:lastRenderedPageBreak/>
                <w:t>Business Validations &amp; other Automations</w:t>
              </w:r>
            </w:ins>
          </w:p>
        </w:tc>
        <w:tc>
          <w:tcPr>
            <w:tcW w:w="3287" w:type="dxa"/>
            <w:shd w:val="clear" w:color="auto" w:fill="D8D7D5"/>
          </w:tcPr>
          <w:p w14:paraId="3C7C618F" w14:textId="77777777" w:rsidR="00587534" w:rsidRPr="00E73B40" w:rsidRDefault="00587534" w:rsidP="00C42CE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617" w:author="Author"/>
                <w:b/>
                <w:color w:val="auto"/>
                <w:sz w:val="18"/>
                <w:szCs w:val="18"/>
                <w:lang w:val="en-IE" w:eastAsia="en-US"/>
              </w:rPr>
            </w:pPr>
            <w:ins w:id="2618" w:author="Author">
              <w:r w:rsidRPr="00E73B40">
                <w:rPr>
                  <w:b/>
                  <w:color w:val="auto"/>
                  <w:sz w:val="18"/>
                  <w:szCs w:val="18"/>
                  <w:lang w:val="en-IE"/>
                </w:rPr>
                <w:t>Messages (Error &amp; Warnings)</w:t>
              </w:r>
            </w:ins>
          </w:p>
        </w:tc>
      </w:tr>
      <w:tr w:rsidR="00587534" w:rsidRPr="00E73B40" w14:paraId="4D1C5BBC" w14:textId="77777777" w:rsidTr="00587534">
        <w:trPr>
          <w:trHeight w:val="440"/>
          <w:ins w:id="2619"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9F8B2E3" w14:textId="77777777" w:rsidR="00587534" w:rsidRPr="00E73B40" w:rsidRDefault="00587534" w:rsidP="00C42CE1">
            <w:pPr>
              <w:pStyle w:val="TableText"/>
              <w:keepNext/>
              <w:tabs>
                <w:tab w:val="left" w:pos="567"/>
              </w:tabs>
              <w:spacing w:line="240" w:lineRule="exact"/>
              <w:jc w:val="left"/>
              <w:rPr>
                <w:ins w:id="2620" w:author="Author"/>
                <w:color w:val="auto"/>
                <w:sz w:val="20"/>
                <w:szCs w:val="20"/>
                <w:lang w:val="en-IE"/>
              </w:rPr>
            </w:pPr>
          </w:p>
        </w:tc>
        <w:tc>
          <w:tcPr>
            <w:tcW w:w="5067" w:type="dxa"/>
          </w:tcPr>
          <w:p w14:paraId="14F38B27" w14:textId="10B806F6"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21" w:author="Author"/>
                <w:color w:val="439782"/>
                <w:sz w:val="20"/>
                <w:szCs w:val="18"/>
                <w:lang w:val="en-IE" w:eastAsia="en-US"/>
              </w:rPr>
            </w:pPr>
            <w:r>
              <w:rPr>
                <w:color w:val="439782"/>
                <w:sz w:val="20"/>
                <w:szCs w:val="18"/>
                <w:lang w:val="en-IE" w:eastAsia="en-US"/>
              </w:rPr>
              <w:t>7</w:t>
            </w:r>
            <w:ins w:id="2622" w:author="Author">
              <w:r>
                <w:rPr>
                  <w:color w:val="439782"/>
                  <w:sz w:val="20"/>
                  <w:szCs w:val="18"/>
                  <w:lang w:val="en-IE" w:eastAsia="en-US"/>
                </w:rPr>
                <w:t>a. Validate offer add-on management</w:t>
              </w:r>
            </w:ins>
          </w:p>
          <w:p w14:paraId="5E2E2518"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23" w:author="Author"/>
                <w:color w:val="auto"/>
                <w:sz w:val="20"/>
                <w:szCs w:val="18"/>
                <w:lang w:val="en-IE" w:eastAsia="en-US"/>
              </w:rPr>
            </w:pPr>
            <w:ins w:id="2624" w:author="Author">
              <w:r>
                <w:rPr>
                  <w:color w:val="auto"/>
                  <w:sz w:val="20"/>
                  <w:szCs w:val="18"/>
                  <w:lang w:val="en-IE" w:eastAsia="en-US"/>
                </w:rPr>
                <w:t>When adding/removing an add-on, UFE via UFE Catalogue will validate if the change is possible.</w:t>
              </w:r>
            </w:ins>
          </w:p>
          <w:p w14:paraId="2B51DFF6"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25" w:author="Author"/>
                <w:color w:val="auto"/>
                <w:sz w:val="20"/>
                <w:szCs w:val="18"/>
                <w:lang w:val="en-IE" w:eastAsia="en-US"/>
              </w:rPr>
            </w:pPr>
            <w:ins w:id="2626" w:author="Author">
              <w:r>
                <w:rPr>
                  <w:color w:val="auto"/>
                  <w:sz w:val="20"/>
                  <w:szCs w:val="18"/>
                  <w:lang w:val="en-IE" w:eastAsia="en-US"/>
                </w:rPr>
                <w:t>If it is possible but has impact in another component or add-on, UFE will ask the user for confirmation of the action (the affected component or add-on will be added/removed).</w:t>
              </w:r>
            </w:ins>
          </w:p>
          <w:p w14:paraId="3E44A26D"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27" w:author="Author"/>
                <w:color w:val="auto"/>
                <w:sz w:val="20"/>
                <w:szCs w:val="18"/>
                <w:lang w:val="en-IE" w:eastAsia="en-US"/>
              </w:rPr>
            </w:pPr>
            <w:ins w:id="2628" w:author="Author">
              <w:r>
                <w:rPr>
                  <w:color w:val="auto"/>
                  <w:sz w:val="20"/>
                  <w:szCs w:val="18"/>
                  <w:lang w:val="en-IE" w:eastAsia="en-US"/>
                </w:rPr>
                <w:t>If this management is not possible, UFE will warn the user with the warning message WM_SAL_7 and it won´t be added/removed.</w:t>
              </w:r>
            </w:ins>
          </w:p>
          <w:p w14:paraId="6A17FB59" w14:textId="77777777" w:rsidR="00950721" w:rsidRPr="0095072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29" w:author="Author"/>
                <w:color w:val="auto"/>
                <w:sz w:val="20"/>
                <w:szCs w:val="18"/>
                <w:lang w:val="en-IE" w:eastAsia="en-US"/>
              </w:rPr>
            </w:pPr>
            <w:ins w:id="2630" w:author="Author">
              <w:r w:rsidRPr="00950721">
                <w:rPr>
                  <w:color w:val="auto"/>
                  <w:sz w:val="20"/>
                  <w:szCs w:val="18"/>
                  <w:lang w:val="en-IE" w:eastAsia="en-US"/>
                </w:rPr>
                <w:t>All this logic is based on information that we receive from MEC, namely:</w:t>
              </w:r>
            </w:ins>
          </w:p>
          <w:p w14:paraId="351277AC" w14:textId="53C9D74B"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2631" w:author="Author"/>
                <w:color w:val="auto"/>
                <w:sz w:val="20"/>
                <w:szCs w:val="18"/>
                <w:lang w:val="en-IE" w:eastAsia="en-US"/>
              </w:rPr>
            </w:pPr>
            <w:ins w:id="2632" w:author="Author">
              <w:r w:rsidRPr="00950721">
                <w:rPr>
                  <w:color w:val="auto"/>
                  <w:sz w:val="20"/>
                  <w:szCs w:val="18"/>
                  <w:lang w:val="en-IE" w:eastAsia="en-US"/>
                </w:rPr>
                <w:t xml:space="preserve">Component Cardinalities - During catalogue importation process UFE Catalogue will analyse the relationships between components and extract two different indicators (Min, Max). </w:t>
              </w:r>
            </w:ins>
          </w:p>
          <w:p w14:paraId="2085E25E" w14:textId="77777777" w:rsidR="00950721" w:rsidRPr="00950721" w:rsidRDefault="00950721" w:rsidP="00FE10FD">
            <w:pPr>
              <w:pStyle w:val="TableText"/>
              <w:keepNext/>
              <w:numPr>
                <w:ilvl w:val="1"/>
                <w:numId w:val="74"/>
              </w:numPr>
              <w:spacing w:line="240" w:lineRule="exact"/>
              <w:cnfStyle w:val="000000000000" w:firstRow="0" w:lastRow="0" w:firstColumn="0" w:lastColumn="0" w:oddVBand="0" w:evenVBand="0" w:oddHBand="0" w:evenHBand="0" w:firstRowFirstColumn="0" w:firstRowLastColumn="0" w:lastRowFirstColumn="0" w:lastRowLastColumn="0"/>
              <w:rPr>
                <w:ins w:id="2633" w:author="Author"/>
                <w:color w:val="auto"/>
                <w:sz w:val="20"/>
                <w:szCs w:val="18"/>
                <w:lang w:val="en-IE" w:eastAsia="en-US"/>
              </w:rPr>
            </w:pPr>
            <w:ins w:id="2634" w:author="Author">
              <w:r w:rsidRPr="00950721">
                <w:rPr>
                  <w:color w:val="auto"/>
                  <w:sz w:val="20"/>
                  <w:szCs w:val="18"/>
                  <w:lang w:val="en-IE" w:eastAsia="en-US"/>
                </w:rPr>
                <w:t>With these information we can infer some (not all) component dependencies.</w:t>
              </w:r>
            </w:ins>
          </w:p>
          <w:p w14:paraId="4B4A04AB" w14:textId="77777777"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2635" w:author="Author"/>
                <w:color w:val="auto"/>
                <w:sz w:val="20"/>
                <w:szCs w:val="18"/>
                <w:lang w:val="en-IE" w:eastAsia="en-US"/>
              </w:rPr>
            </w:pPr>
            <w:ins w:id="2636" w:author="Author">
              <w:r w:rsidRPr="00950721">
                <w:rPr>
                  <w:color w:val="auto"/>
                  <w:sz w:val="20"/>
                  <w:szCs w:val="18"/>
                  <w:lang w:val="en-IE" w:eastAsia="en-US"/>
                </w:rPr>
                <w:t>Inclusion Indicator - During catalogue import process adapter component will extract all relations between Billing Offers and their components, in Product Offers" xml file. For each element there is an "inclusion" flag that indicates if Billing Offer is optional, default or Mandatory. In case it is mandatory adaptor will infer a compatibility rule</w:t>
              </w:r>
            </w:ins>
          </w:p>
          <w:p w14:paraId="7F09BCD3" w14:textId="71A1E9C3" w:rsidR="00950721" w:rsidRPr="00DE09B1" w:rsidRDefault="00950721" w:rsidP="00950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37" w:author="Author"/>
                <w:color w:val="auto"/>
                <w:sz w:val="20"/>
                <w:szCs w:val="18"/>
                <w:lang w:val="en-IE" w:eastAsia="en-US"/>
              </w:rPr>
            </w:pPr>
            <w:ins w:id="2638" w:author="Author">
              <w:r w:rsidRPr="00950721">
                <w:rPr>
                  <w:color w:val="auto"/>
                  <w:sz w:val="20"/>
                  <w:szCs w:val="18"/>
                  <w:lang w:val="en-IE" w:eastAsia="en-US"/>
                </w:rPr>
                <w:t>Finally, UFE invokes SalesQuote API and OMS will apply all required validations. (OMS is the system responsible for OrderV</w:t>
              </w:r>
              <w:r>
                <w:rPr>
                  <w:color w:val="auto"/>
                  <w:sz w:val="20"/>
                  <w:szCs w:val="18"/>
                  <w:lang w:val="en-IE" w:eastAsia="en-US"/>
                </w:rPr>
                <w:t>alidation), as illustrated in the annex “</w:t>
              </w:r>
              <w:r w:rsidRPr="00950721">
                <w:rPr>
                  <w:color w:val="auto"/>
                  <w:sz w:val="20"/>
                  <w:lang w:val="en-IE"/>
                </w:rPr>
                <w:t>Gowing Front &amp; Gowing Core Integration</w:t>
              </w:r>
              <w:r>
                <w:rPr>
                  <w:color w:val="auto"/>
                  <w:sz w:val="20"/>
                  <w:lang w:val="en-IE"/>
                </w:rPr>
                <w:t>”.</w:t>
              </w:r>
            </w:ins>
          </w:p>
        </w:tc>
        <w:tc>
          <w:tcPr>
            <w:tcW w:w="3287" w:type="dxa"/>
          </w:tcPr>
          <w:p w14:paraId="339DF067" w14:textId="77777777" w:rsidR="00587534" w:rsidRPr="00E73B40" w:rsidRDefault="00587534"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39" w:author="Author"/>
                <w:color w:val="auto"/>
                <w:sz w:val="20"/>
                <w:szCs w:val="18"/>
                <w:lang w:val="en-IE" w:eastAsia="en-US"/>
              </w:rPr>
            </w:pPr>
            <w:ins w:id="2640" w:author="Author">
              <w:r w:rsidRPr="00E73B40">
                <w:rPr>
                  <w:color w:val="auto"/>
                  <w:sz w:val="20"/>
                  <w:szCs w:val="18"/>
                  <w:lang w:val="en-IE" w:eastAsia="en-US"/>
                </w:rPr>
                <w:t>-</w:t>
              </w:r>
            </w:ins>
          </w:p>
        </w:tc>
      </w:tr>
      <w:tr w:rsidR="00587534" w:rsidRPr="00E73B40" w14:paraId="52BD30CC" w14:textId="77777777" w:rsidTr="00587534">
        <w:trPr>
          <w:trHeight w:val="440"/>
          <w:ins w:id="2641"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2A29FA86" w14:textId="77777777" w:rsidR="00587534" w:rsidRPr="00E73B40" w:rsidRDefault="00587534" w:rsidP="00C42CE1">
            <w:pPr>
              <w:pStyle w:val="TableText"/>
              <w:keepNext/>
              <w:tabs>
                <w:tab w:val="left" w:pos="567"/>
              </w:tabs>
              <w:spacing w:line="240" w:lineRule="exact"/>
              <w:rPr>
                <w:ins w:id="2642" w:author="Author"/>
                <w:color w:val="auto"/>
                <w:sz w:val="20"/>
                <w:szCs w:val="20"/>
                <w:lang w:val="en-IE"/>
              </w:rPr>
            </w:pPr>
          </w:p>
        </w:tc>
        <w:tc>
          <w:tcPr>
            <w:tcW w:w="5067" w:type="dxa"/>
          </w:tcPr>
          <w:p w14:paraId="28175787" w14:textId="45C00008"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43" w:author="Author"/>
                <w:color w:val="439782"/>
                <w:sz w:val="20"/>
                <w:szCs w:val="18"/>
                <w:lang w:val="en-IE" w:eastAsia="en-US"/>
              </w:rPr>
            </w:pPr>
            <w:r>
              <w:rPr>
                <w:color w:val="439782"/>
                <w:sz w:val="20"/>
                <w:szCs w:val="18"/>
                <w:lang w:val="en-IE" w:eastAsia="en-US"/>
              </w:rPr>
              <w:t>7</w:t>
            </w:r>
            <w:ins w:id="2644" w:author="Author">
              <w:r>
                <w:rPr>
                  <w:color w:val="439782"/>
                  <w:sz w:val="20"/>
                  <w:szCs w:val="18"/>
                  <w:lang w:val="en-IE" w:eastAsia="en-US"/>
                </w:rPr>
                <w:t>b. W</w:t>
              </w:r>
              <w:r w:rsidRPr="00AA72F6">
                <w:rPr>
                  <w:color w:val="439782"/>
                  <w:sz w:val="20"/>
                  <w:szCs w:val="18"/>
                  <w:lang w:val="en-IE" w:eastAsia="en-US"/>
                </w:rPr>
                <w:t>holesale line rental</w:t>
              </w:r>
              <w:r>
                <w:rPr>
                  <w:color w:val="439782"/>
                  <w:sz w:val="20"/>
                  <w:szCs w:val="18"/>
                  <w:lang w:val="en-IE" w:eastAsia="en-US"/>
                </w:rPr>
                <w:t xml:space="preserve"> (WLR)</w:t>
              </w:r>
            </w:ins>
          </w:p>
          <w:p w14:paraId="2E8FF78C" w14:textId="390F223D"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45" w:author="Author"/>
                <w:color w:val="auto"/>
                <w:szCs w:val="16"/>
                <w:lang w:val="en-IE" w:eastAsia="en-US"/>
              </w:rPr>
            </w:pPr>
            <w:ins w:id="2646" w:author="Author">
              <w:r w:rsidRPr="00BE77F9">
                <w:rPr>
                  <w:color w:val="auto"/>
                  <w:szCs w:val="16"/>
                  <w:lang w:val="en-IE" w:eastAsia="en-US"/>
                </w:rPr>
                <w:t>Wholesale line rental (WLR) will be considered with the same behaviour as other components under an offer. This step is only available if the chosen offer has the WLR component under it in UFE_Catalogue</w:t>
              </w:r>
              <w:r>
                <w:rPr>
                  <w:color w:val="auto"/>
                  <w:szCs w:val="16"/>
                  <w:lang w:val="en-IE" w:eastAsia="en-US"/>
                </w:rPr>
                <w:t xml:space="preserve"> [2]</w:t>
              </w:r>
              <w:r w:rsidRPr="00BE77F9">
                <w:rPr>
                  <w:color w:val="auto"/>
                  <w:szCs w:val="16"/>
                  <w:lang w:val="en-IE" w:eastAsia="en-US"/>
                </w:rPr>
                <w:t>.</w:t>
              </w:r>
            </w:ins>
          </w:p>
          <w:p w14:paraId="75C834B6" w14:textId="2B38B520"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47" w:author="Author"/>
                <w:color w:val="auto"/>
                <w:szCs w:val="16"/>
                <w:lang w:val="en-IE" w:eastAsia="en-US"/>
              </w:rPr>
            </w:pPr>
            <w:ins w:id="2648" w:author="Author">
              <w:r w:rsidRPr="00BE77F9">
                <w:rPr>
                  <w:color w:val="auto"/>
                  <w:szCs w:val="16"/>
                  <w:lang w:val="en-IE" w:eastAsia="en-US"/>
                </w:rPr>
                <w:t xml:space="preserve">The agent will only be able to add </w:t>
              </w:r>
              <w:r w:rsidRPr="00BE77F9">
                <w:rPr>
                  <w:b/>
                  <w:color w:val="auto"/>
                  <w:szCs w:val="16"/>
                  <w:lang w:val="en-IE" w:eastAsia="en-US"/>
                </w:rPr>
                <w:t>one</w:t>
              </w:r>
              <w:r w:rsidRPr="00BE77F9">
                <w:rPr>
                  <w:color w:val="auto"/>
                  <w:szCs w:val="16"/>
                  <w:lang w:val="en-IE" w:eastAsia="en-US"/>
                </w:rPr>
                <w:t xml:space="preserve"> of the following WLR´s to the basket:</w:t>
              </w:r>
            </w:ins>
          </w:p>
          <w:p w14:paraId="0A740A62" w14:textId="74B782F3"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49" w:author="Author"/>
                <w:color w:val="auto"/>
                <w:szCs w:val="16"/>
                <w:lang w:val="en-IE" w:eastAsia="en-US"/>
              </w:rPr>
            </w:pPr>
            <w:ins w:id="2650" w:author="Author">
              <w:r w:rsidRPr="00BE77F9">
                <w:rPr>
                  <w:color w:val="auto"/>
                  <w:szCs w:val="16"/>
                  <w:lang w:val="en-IE" w:eastAsia="en-US"/>
                </w:rPr>
                <w:t>WLR new number – Request for a new number from the WLR service provider</w:t>
              </w:r>
            </w:ins>
          </w:p>
          <w:p w14:paraId="1AA4C8DF" w14:textId="31D83E27"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51" w:author="Author"/>
                <w:color w:val="auto"/>
                <w:szCs w:val="16"/>
                <w:lang w:val="en-IE" w:eastAsia="en-US"/>
              </w:rPr>
            </w:pPr>
            <w:ins w:id="2652" w:author="Author">
              <w:r w:rsidRPr="00BE77F9">
                <w:rPr>
                  <w:color w:val="auto"/>
                  <w:szCs w:val="16"/>
                  <w:lang w:val="en-IE" w:eastAsia="en-US"/>
                </w:rPr>
                <w:t>WLR existing number – Keep an existing number owned by the WLR service provider</w:t>
              </w:r>
            </w:ins>
          </w:p>
          <w:p w14:paraId="7E036CAA" w14:textId="1B23B91B"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53" w:author="Author"/>
                <w:color w:val="auto"/>
                <w:szCs w:val="16"/>
                <w:lang w:val="en-IE" w:eastAsia="en-US"/>
              </w:rPr>
            </w:pPr>
            <w:ins w:id="2654" w:author="Author">
              <w:r w:rsidRPr="00BE77F9">
                <w:rPr>
                  <w:color w:val="auto"/>
                  <w:szCs w:val="16"/>
                  <w:lang w:val="en-IE" w:eastAsia="en-US"/>
                </w:rPr>
                <w:t>Port-in to WLR – Request to port in an existing number, from another operator, to the WLR service provider</w:t>
              </w:r>
            </w:ins>
          </w:p>
          <w:p w14:paraId="13B46CC8" w14:textId="00CA7B54"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55" w:author="Author"/>
                <w:color w:val="auto"/>
                <w:szCs w:val="16"/>
                <w:lang w:val="en-IE" w:eastAsia="en-US"/>
              </w:rPr>
            </w:pPr>
            <w:ins w:id="2656" w:author="Author">
              <w:r w:rsidRPr="00BE77F9">
                <w:rPr>
                  <w:color w:val="auto"/>
                  <w:szCs w:val="16"/>
                  <w:lang w:val="en-IE" w:eastAsia="en-US"/>
                </w:rPr>
                <w:t>For each of these WLR´s, UFE will require input of different information:</w:t>
              </w:r>
            </w:ins>
          </w:p>
          <w:p w14:paraId="0835DE33" w14:textId="51CBC5DA"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57" w:author="Author"/>
                <w:color w:val="auto"/>
                <w:szCs w:val="16"/>
                <w:lang w:val="en-IE" w:eastAsia="en-US"/>
              </w:rPr>
            </w:pPr>
            <w:ins w:id="2658" w:author="Author">
              <w:r w:rsidRPr="00BE77F9">
                <w:rPr>
                  <w:color w:val="auto"/>
                  <w:szCs w:val="16"/>
                  <w:lang w:val="en-IE" w:eastAsia="en-US"/>
                </w:rPr>
                <w:t>WLR new number</w:t>
              </w:r>
            </w:ins>
          </w:p>
          <w:p w14:paraId="22E7A31C"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59" w:author="Author"/>
                <w:color w:val="auto"/>
                <w:szCs w:val="16"/>
                <w:lang w:val="en-IE" w:eastAsia="en-US"/>
              </w:rPr>
            </w:pPr>
            <w:ins w:id="2660" w:author="Author">
              <w:r w:rsidRPr="00BE77F9">
                <w:rPr>
                  <w:color w:val="auto"/>
                  <w:szCs w:val="16"/>
                  <w:lang w:val="en-IE" w:eastAsia="en-US"/>
                </w:rPr>
                <w:t>User will not need to input any information</w:t>
              </w:r>
            </w:ins>
          </w:p>
          <w:p w14:paraId="253E70C3" w14:textId="1C7FC36E" w:rsidR="00587534" w:rsidRPr="00BE77F9" w:rsidRDefault="00587534" w:rsidP="00FE10FD">
            <w:pPr>
              <w:pStyle w:val="TableText"/>
              <w:keepNext/>
              <w:numPr>
                <w:ilvl w:val="1"/>
                <w:numId w:val="69"/>
              </w:numPr>
              <w:spacing w:line="240" w:lineRule="exact"/>
              <w:cnfStyle w:val="000000000000" w:firstRow="0" w:lastRow="0" w:firstColumn="0" w:lastColumn="0" w:oddVBand="0" w:evenVBand="0" w:oddHBand="0" w:evenHBand="0" w:firstRowFirstColumn="0" w:firstRowLastColumn="0" w:lastRowFirstColumn="0" w:lastRowLastColumn="0"/>
              <w:rPr>
                <w:ins w:id="2661" w:author="Author"/>
                <w:color w:val="auto"/>
                <w:szCs w:val="16"/>
                <w:lang w:val="en-IE" w:eastAsia="en-US"/>
              </w:rPr>
            </w:pPr>
            <w:ins w:id="2662" w:author="Author">
              <w:r w:rsidRPr="00BE77F9">
                <w:rPr>
                  <w:color w:val="auto"/>
                  <w:szCs w:val="16"/>
                  <w:lang w:val="en-IE" w:eastAsia="en-US"/>
                </w:rPr>
                <w:t xml:space="preserve">The request will be sent to the service provider via OMS </w:t>
              </w:r>
              <w:r>
                <w:rPr>
                  <w:color w:val="auto"/>
                  <w:szCs w:val="16"/>
                  <w:lang w:val="en-IE" w:eastAsia="en-US"/>
                </w:rPr>
                <w:t xml:space="preserve">(passed during order submission). </w:t>
              </w:r>
            </w:ins>
          </w:p>
          <w:p w14:paraId="6778AA53" w14:textId="3372D376"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63" w:author="Author"/>
                <w:color w:val="auto"/>
                <w:szCs w:val="16"/>
                <w:lang w:val="en-IE" w:eastAsia="en-US"/>
              </w:rPr>
            </w:pPr>
            <w:ins w:id="2664" w:author="Author">
              <w:r w:rsidRPr="00BE77F9">
                <w:rPr>
                  <w:color w:val="auto"/>
                  <w:szCs w:val="16"/>
                  <w:lang w:val="en-IE" w:eastAsia="en-US"/>
                </w:rPr>
                <w:t>WLR existing number</w:t>
              </w:r>
            </w:ins>
          </w:p>
          <w:p w14:paraId="05A87105"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65" w:author="Author"/>
                <w:color w:val="auto"/>
                <w:szCs w:val="16"/>
                <w:lang w:val="en-IE" w:eastAsia="en-US"/>
              </w:rPr>
            </w:pPr>
            <w:ins w:id="2666" w:author="Author">
              <w:r w:rsidRPr="00BE77F9">
                <w:rPr>
                  <w:color w:val="auto"/>
                  <w:szCs w:val="16"/>
                  <w:lang w:val="en-IE" w:eastAsia="en-US"/>
                </w:rPr>
                <w:t>Require inputs:</w:t>
              </w:r>
            </w:ins>
          </w:p>
          <w:p w14:paraId="07A3E6FA"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67" w:author="Author"/>
                <w:color w:val="auto"/>
                <w:szCs w:val="16"/>
                <w:lang w:val="en-IE" w:eastAsia="en-US"/>
              </w:rPr>
            </w:pPr>
            <w:ins w:id="2668" w:author="Author">
              <w:r w:rsidRPr="00BE77F9">
                <w:rPr>
                  <w:color w:val="auto"/>
                  <w:szCs w:val="16"/>
                  <w:lang w:val="en-IE" w:eastAsia="en-US"/>
                </w:rPr>
                <w:t>CLI</w:t>
              </w:r>
            </w:ins>
          </w:p>
          <w:p w14:paraId="08DD0F5B"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69" w:author="Author"/>
                <w:color w:val="auto"/>
                <w:szCs w:val="16"/>
                <w:lang w:val="en-IE" w:eastAsia="en-US"/>
              </w:rPr>
            </w:pPr>
            <w:ins w:id="2670" w:author="Author">
              <w:r w:rsidRPr="00BE77F9">
                <w:rPr>
                  <w:color w:val="auto"/>
                  <w:szCs w:val="16"/>
                  <w:lang w:val="en-IE" w:eastAsia="en-US"/>
                </w:rPr>
                <w:t>Donor Operator</w:t>
              </w:r>
            </w:ins>
          </w:p>
          <w:p w14:paraId="356B31D7"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1" w:author="Author"/>
                <w:color w:val="auto"/>
                <w:szCs w:val="16"/>
                <w:lang w:val="en-IE" w:eastAsia="en-US"/>
              </w:rPr>
            </w:pPr>
            <w:ins w:id="2672" w:author="Author">
              <w:r w:rsidRPr="00BE77F9">
                <w:rPr>
                  <w:color w:val="auto"/>
                  <w:szCs w:val="16"/>
                  <w:lang w:val="en-IE" w:eastAsia="en-US"/>
                </w:rPr>
                <w:t>Donor Account ID</w:t>
              </w:r>
            </w:ins>
          </w:p>
          <w:p w14:paraId="7BC01807"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3" w:author="Author"/>
                <w:color w:val="auto"/>
                <w:szCs w:val="16"/>
                <w:lang w:val="en-IE" w:eastAsia="en-US"/>
              </w:rPr>
            </w:pPr>
            <w:ins w:id="2674" w:author="Author">
              <w:r w:rsidRPr="00BE77F9">
                <w:rPr>
                  <w:color w:val="auto"/>
                  <w:szCs w:val="16"/>
                  <w:lang w:val="en-IE" w:eastAsia="en-US"/>
                </w:rPr>
                <w:t>UAN</w:t>
              </w:r>
            </w:ins>
          </w:p>
          <w:p w14:paraId="29AEE515"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5" w:author="Author"/>
                <w:color w:val="auto"/>
                <w:szCs w:val="16"/>
                <w:lang w:val="en-IE" w:eastAsia="en-US"/>
              </w:rPr>
            </w:pPr>
            <w:ins w:id="2676" w:author="Author">
              <w:r w:rsidRPr="00BE77F9">
                <w:rPr>
                  <w:color w:val="auto"/>
                  <w:szCs w:val="16"/>
                  <w:lang w:val="en-IE" w:eastAsia="en-US"/>
                </w:rPr>
                <w:t>Fields already populated during the serviceability will be automatically filled.</w:t>
              </w:r>
            </w:ins>
          </w:p>
          <w:p w14:paraId="7D3E2546" w14:textId="1D231152"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7" w:author="Author"/>
                <w:color w:val="auto"/>
                <w:szCs w:val="16"/>
                <w:lang w:val="en-IE" w:eastAsia="en-US"/>
              </w:rPr>
            </w:pPr>
            <w:ins w:id="2678" w:author="Author">
              <w:r w:rsidRPr="00BE77F9">
                <w:rPr>
                  <w:color w:val="auto"/>
                  <w:szCs w:val="16"/>
                  <w:lang w:val="en-IE" w:eastAsia="en-US"/>
                </w:rPr>
                <w:t xml:space="preserve">UFE has to validate if the CLI given by the Customer is the same returned by feasibility </w:t>
              </w:r>
              <w:r w:rsidRPr="00BE77F9">
                <w:rPr>
                  <w:b/>
                  <w:color w:val="auto"/>
                  <w:szCs w:val="16"/>
                  <w:lang w:val="en-IE" w:eastAsia="en-US"/>
                </w:rPr>
                <w:t xml:space="preserve">(BS #2 – </w:t>
              </w:r>
              <w:r w:rsidR="00A456DA">
                <w:rPr>
                  <w:b/>
                  <w:color w:val="auto"/>
                  <w:szCs w:val="16"/>
                  <w:lang w:val="en-IE" w:eastAsia="en-US"/>
                </w:rPr>
                <w:fldChar w:fldCharType="begin"/>
              </w:r>
              <w:r w:rsidR="00A456DA">
                <w:rPr>
                  <w:b/>
                  <w:color w:val="auto"/>
                  <w:szCs w:val="16"/>
                  <w:lang w:val="en-IE" w:eastAsia="en-US"/>
                </w:rPr>
                <w:instrText xml:space="preserve"> HYPERLINK  \l "_Activity_15_\»" </w:instrText>
              </w:r>
              <w:r w:rsidR="00A456DA">
                <w:rPr>
                  <w:b/>
                  <w:color w:val="auto"/>
                  <w:szCs w:val="16"/>
                  <w:lang w:val="en-IE" w:eastAsia="en-US"/>
                </w:rPr>
                <w:fldChar w:fldCharType="separate"/>
              </w:r>
              <w:r w:rsidR="00A456DA" w:rsidRPr="00A456DA">
                <w:rPr>
                  <w:rStyle w:val="Hyperlink"/>
                  <w:b/>
                  <w:sz w:val="16"/>
                  <w:szCs w:val="16"/>
                  <w:lang w:val="en-IE" w:eastAsia="en-US"/>
                </w:rPr>
                <w:t>Activity 15</w:t>
              </w:r>
              <w:r w:rsidR="00A456DA">
                <w:rPr>
                  <w:b/>
                  <w:color w:val="auto"/>
                  <w:szCs w:val="16"/>
                  <w:lang w:val="en-IE" w:eastAsia="en-US"/>
                </w:rPr>
                <w:fldChar w:fldCharType="end"/>
              </w:r>
              <w:r w:rsidRPr="00BE77F9">
                <w:rPr>
                  <w:b/>
                  <w:color w:val="auto"/>
                  <w:szCs w:val="16"/>
                  <w:lang w:val="en-IE" w:eastAsia="en-US"/>
                </w:rPr>
                <w:t>)</w:t>
              </w:r>
              <w:r w:rsidRPr="00BE77F9">
                <w:rPr>
                  <w:color w:val="auto"/>
                  <w:szCs w:val="16"/>
                  <w:lang w:val="en-IE" w:eastAsia="en-US"/>
                </w:rPr>
                <w:t>. If invalid, UFE will not allow to proceed with the error message EM_SAL_58.</w:t>
              </w:r>
            </w:ins>
          </w:p>
          <w:p w14:paraId="6448E182" w14:textId="6C791366"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9" w:author="Author"/>
                <w:color w:val="auto"/>
                <w:szCs w:val="16"/>
                <w:lang w:val="en-US" w:eastAsia="en-US"/>
              </w:rPr>
            </w:pPr>
            <w:ins w:id="2680" w:author="Author">
              <w:r w:rsidRPr="00BE77F9">
                <w:rPr>
                  <w:color w:val="auto"/>
                  <w:szCs w:val="16"/>
                  <w:lang w:val="en-US" w:eastAsia="en-US"/>
                </w:rPr>
                <w:t>Request to the service provider via OMS</w:t>
              </w:r>
              <w:r>
                <w:rPr>
                  <w:color w:val="auto"/>
                  <w:szCs w:val="16"/>
                  <w:lang w:val="en-US" w:eastAsia="en-US"/>
                </w:rPr>
                <w:t xml:space="preserve"> (passed during order submission).</w:t>
              </w:r>
              <w:r w:rsidRPr="00BE77F9">
                <w:rPr>
                  <w:color w:val="auto"/>
                  <w:szCs w:val="16"/>
                  <w:lang w:val="en-US" w:eastAsia="en-US"/>
                </w:rPr>
                <w:t xml:space="preserve"> </w:t>
              </w:r>
            </w:ins>
          </w:p>
          <w:p w14:paraId="548E6BDE" w14:textId="69EE81F7"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1" w:author="Author"/>
                <w:color w:val="auto"/>
                <w:szCs w:val="16"/>
                <w:lang w:val="en-IE" w:eastAsia="en-US"/>
              </w:rPr>
            </w:pPr>
            <w:ins w:id="2682" w:author="Author">
              <w:r w:rsidRPr="00BE77F9">
                <w:rPr>
                  <w:color w:val="auto"/>
                  <w:szCs w:val="16"/>
                  <w:lang w:val="en-IE" w:eastAsia="en-US"/>
                </w:rPr>
                <w:t>Port-in to WLR</w:t>
              </w:r>
            </w:ins>
          </w:p>
          <w:p w14:paraId="44E37467"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3" w:author="Author"/>
                <w:color w:val="auto"/>
                <w:szCs w:val="16"/>
                <w:lang w:val="en-IE" w:eastAsia="en-US"/>
              </w:rPr>
            </w:pPr>
            <w:ins w:id="2684" w:author="Author">
              <w:r w:rsidRPr="00BE77F9">
                <w:rPr>
                  <w:color w:val="auto"/>
                  <w:szCs w:val="16"/>
                  <w:lang w:val="en-IE" w:eastAsia="en-US"/>
                </w:rPr>
                <w:t>Require inputs:</w:t>
              </w:r>
            </w:ins>
          </w:p>
          <w:p w14:paraId="64F57FFD"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5" w:author="Author"/>
                <w:color w:val="auto"/>
                <w:szCs w:val="16"/>
                <w:lang w:val="en-IE" w:eastAsia="en-US"/>
              </w:rPr>
            </w:pPr>
            <w:ins w:id="2686" w:author="Author">
              <w:r w:rsidRPr="00BE77F9">
                <w:rPr>
                  <w:color w:val="auto"/>
                  <w:szCs w:val="16"/>
                  <w:lang w:val="en-IE" w:eastAsia="en-US"/>
                </w:rPr>
                <w:t>CLI</w:t>
              </w:r>
            </w:ins>
          </w:p>
          <w:p w14:paraId="393BEE51"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7" w:author="Author"/>
                <w:color w:val="auto"/>
                <w:szCs w:val="16"/>
                <w:lang w:val="en-IE" w:eastAsia="en-US"/>
              </w:rPr>
            </w:pPr>
            <w:ins w:id="2688" w:author="Author">
              <w:r w:rsidRPr="00BE77F9">
                <w:rPr>
                  <w:color w:val="auto"/>
                  <w:szCs w:val="16"/>
                  <w:lang w:val="en-IE" w:eastAsia="en-US"/>
                </w:rPr>
                <w:t>Donor Operator</w:t>
              </w:r>
            </w:ins>
          </w:p>
          <w:p w14:paraId="4B32785C"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9" w:author="Author"/>
                <w:color w:val="auto"/>
                <w:szCs w:val="16"/>
                <w:lang w:val="en-IE" w:eastAsia="en-US"/>
              </w:rPr>
            </w:pPr>
            <w:ins w:id="2690" w:author="Author">
              <w:r w:rsidRPr="00BE77F9">
                <w:rPr>
                  <w:color w:val="auto"/>
                  <w:szCs w:val="16"/>
                  <w:lang w:val="en-IE" w:eastAsia="en-US"/>
                </w:rPr>
                <w:t>Donor Account ID</w:t>
              </w:r>
            </w:ins>
          </w:p>
          <w:p w14:paraId="76CD13E3" w14:textId="7BEA11FC" w:rsidR="00587534" w:rsidRPr="003D27B4"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1" w:author="Author"/>
                <w:color w:val="auto"/>
                <w:sz w:val="17"/>
                <w:szCs w:val="17"/>
                <w:lang w:val="en-IE" w:eastAsia="en-US"/>
              </w:rPr>
            </w:pPr>
            <w:ins w:id="2692" w:author="Author">
              <w:r w:rsidRPr="00BE77F9">
                <w:rPr>
                  <w:color w:val="auto"/>
                  <w:szCs w:val="16"/>
                  <w:lang w:val="en-IE" w:eastAsia="en-US"/>
                </w:rPr>
                <w:t>Request to the service provider via OMS</w:t>
              </w:r>
              <w:r>
                <w:rPr>
                  <w:color w:val="auto"/>
                  <w:szCs w:val="16"/>
                  <w:lang w:val="en-IE" w:eastAsia="en-US"/>
                </w:rPr>
                <w:t xml:space="preserve"> (passed during order submission).</w:t>
              </w:r>
              <w:r w:rsidRPr="00BE77F9">
                <w:rPr>
                  <w:color w:val="auto"/>
                  <w:szCs w:val="16"/>
                  <w:lang w:val="en-IE" w:eastAsia="en-US"/>
                </w:rPr>
                <w:t xml:space="preserve"> </w:t>
              </w:r>
            </w:ins>
          </w:p>
          <w:p w14:paraId="277CB954" w14:textId="4DD80A19" w:rsidR="00587534" w:rsidRPr="0082041D" w:rsidRDefault="00587534" w:rsidP="003D27B4">
            <w:pPr>
              <w:pStyle w:val="TableText"/>
              <w:keepNext/>
              <w:spacing w:line="240" w:lineRule="exact"/>
              <w:ind w:left="1080"/>
              <w:jc w:val="both"/>
              <w:cnfStyle w:val="000000000000" w:firstRow="0" w:lastRow="0" w:firstColumn="0" w:lastColumn="0" w:oddVBand="0" w:evenVBand="0" w:oddHBand="0" w:evenHBand="0" w:firstRowFirstColumn="0" w:firstRowLastColumn="0" w:lastRowFirstColumn="0" w:lastRowLastColumn="0"/>
              <w:rPr>
                <w:ins w:id="2693" w:author="Author"/>
                <w:color w:val="auto"/>
                <w:sz w:val="20"/>
                <w:szCs w:val="18"/>
                <w:lang w:val="en-US" w:eastAsia="en-US"/>
              </w:rPr>
            </w:pPr>
          </w:p>
        </w:tc>
        <w:tc>
          <w:tcPr>
            <w:tcW w:w="3287" w:type="dxa"/>
          </w:tcPr>
          <w:p w14:paraId="76DE8C67" w14:textId="0ADC4BFF" w:rsidR="00587534" w:rsidRPr="00E73B40" w:rsidRDefault="00587534"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94" w:author="Author"/>
                <w:color w:val="auto"/>
                <w:sz w:val="20"/>
                <w:szCs w:val="18"/>
                <w:lang w:val="en-IE" w:eastAsia="en-US"/>
              </w:rPr>
            </w:pPr>
            <w:ins w:id="2695" w:author="Author">
              <w:r w:rsidRPr="00E73B40">
                <w:rPr>
                  <w:color w:val="auto"/>
                  <w:sz w:val="20"/>
                  <w:szCs w:val="18"/>
                  <w:lang w:val="en-IE" w:eastAsia="en-US"/>
                </w:rPr>
                <w:t>-</w:t>
              </w:r>
            </w:ins>
          </w:p>
        </w:tc>
      </w:tr>
      <w:tr w:rsidR="00587534" w:rsidRPr="00E73B40" w14:paraId="3AA66AE8" w14:textId="77777777" w:rsidTr="00587534">
        <w:trPr>
          <w:trHeight w:val="440"/>
          <w:ins w:id="2696"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AA3DA3C" w14:textId="77777777" w:rsidR="00587534" w:rsidRPr="00E73B40" w:rsidRDefault="00587534" w:rsidP="00C42CE1">
            <w:pPr>
              <w:pStyle w:val="TableText"/>
              <w:keepNext/>
              <w:tabs>
                <w:tab w:val="left" w:pos="567"/>
              </w:tabs>
              <w:spacing w:line="240" w:lineRule="exact"/>
              <w:rPr>
                <w:ins w:id="2697" w:author="Author"/>
                <w:color w:val="auto"/>
                <w:sz w:val="20"/>
                <w:szCs w:val="20"/>
                <w:lang w:val="en-IE"/>
              </w:rPr>
            </w:pPr>
          </w:p>
        </w:tc>
        <w:tc>
          <w:tcPr>
            <w:tcW w:w="5067" w:type="dxa"/>
          </w:tcPr>
          <w:p w14:paraId="1D601D6D" w14:textId="2D5F8D64"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98" w:author="Author"/>
                <w:color w:val="439782"/>
                <w:sz w:val="20"/>
                <w:szCs w:val="18"/>
                <w:lang w:val="en-IE" w:eastAsia="en-US"/>
              </w:rPr>
            </w:pPr>
            <w:r>
              <w:rPr>
                <w:color w:val="439782"/>
                <w:sz w:val="20"/>
                <w:szCs w:val="18"/>
                <w:lang w:val="en-IE" w:eastAsia="en-US"/>
              </w:rPr>
              <w:t>7</w:t>
            </w:r>
            <w:ins w:id="2699" w:author="Author">
              <w:r>
                <w:rPr>
                  <w:color w:val="439782"/>
                  <w:sz w:val="20"/>
                  <w:szCs w:val="18"/>
                  <w:lang w:val="en-IE" w:eastAsia="en-US"/>
                </w:rPr>
                <w:t>c. Ancillary Services</w:t>
              </w:r>
            </w:ins>
          </w:p>
          <w:p w14:paraId="4042F44C" w14:textId="09A2F6B0"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0" w:author="Author"/>
                <w:color w:val="auto"/>
                <w:sz w:val="20"/>
                <w:szCs w:val="18"/>
                <w:lang w:val="en-IE" w:eastAsia="en-US"/>
              </w:rPr>
            </w:pPr>
            <w:ins w:id="2701" w:author="Author">
              <w:r w:rsidRPr="003E42EB">
                <w:rPr>
                  <w:color w:val="auto"/>
                  <w:sz w:val="20"/>
                  <w:szCs w:val="18"/>
                  <w:lang w:val="en-IE" w:eastAsia="en-US"/>
                </w:rPr>
                <w:t xml:space="preserve">Ancillary Services are defined in </w:t>
              </w:r>
              <w:r>
                <w:rPr>
                  <w:color w:val="auto"/>
                  <w:sz w:val="20"/>
                  <w:szCs w:val="18"/>
                  <w:lang w:val="en-IE" w:eastAsia="en-US"/>
                </w:rPr>
                <w:t>UFE_Catalogue</w:t>
              </w:r>
              <w:r w:rsidRPr="003E42EB">
                <w:rPr>
                  <w:color w:val="auto"/>
                  <w:sz w:val="20"/>
                  <w:szCs w:val="18"/>
                  <w:lang w:val="en-IE" w:eastAsia="en-US"/>
                </w:rPr>
                <w:t xml:space="preserve"> as attributes related to the PSTN Features component, for a PSTN fixed line product. Each attribute represents an ancillary service.</w:t>
              </w:r>
              <w:r>
                <w:rPr>
                  <w:color w:val="auto"/>
                  <w:sz w:val="20"/>
                  <w:szCs w:val="18"/>
                  <w:lang w:val="en-IE" w:eastAsia="en-US"/>
                </w:rPr>
                <w:t xml:space="preserve"> </w:t>
              </w:r>
            </w:ins>
          </w:p>
          <w:p w14:paraId="24F735ED" w14:textId="06E007D4" w:rsidR="00587534"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2" w:author="Author"/>
                <w:color w:val="auto"/>
                <w:sz w:val="20"/>
                <w:szCs w:val="18"/>
                <w:lang w:val="en-IE" w:eastAsia="en-US"/>
              </w:rPr>
            </w:pPr>
            <w:ins w:id="2703" w:author="Author">
              <w:r>
                <w:rPr>
                  <w:color w:val="auto"/>
                  <w:sz w:val="20"/>
                  <w:szCs w:val="18"/>
                  <w:lang w:val="en-IE" w:eastAsia="en-US"/>
                </w:rPr>
                <w:t xml:space="preserve">Ancillary Services </w:t>
              </w:r>
              <w:r w:rsidRPr="004E663D">
                <w:rPr>
                  <w:color w:val="auto"/>
                  <w:sz w:val="20"/>
                  <w:szCs w:val="18"/>
                  <w:lang w:val="en-IE" w:eastAsia="en-US"/>
                </w:rPr>
                <w:t xml:space="preserve">will be considered with the same behaviour as other components under an offer. This step is only available if the chosen offer has the </w:t>
              </w:r>
              <w:r>
                <w:rPr>
                  <w:color w:val="auto"/>
                  <w:sz w:val="20"/>
                  <w:szCs w:val="18"/>
                  <w:lang w:val="en-IE" w:eastAsia="en-US"/>
                </w:rPr>
                <w:t>PSTN features</w:t>
              </w:r>
              <w:r w:rsidRPr="004E663D">
                <w:rPr>
                  <w:color w:val="auto"/>
                  <w:sz w:val="20"/>
                  <w:szCs w:val="18"/>
                  <w:lang w:val="en-IE" w:eastAsia="en-US"/>
                </w:rPr>
                <w:t xml:space="preserve"> component under it in UFE_Catalogue.</w:t>
              </w:r>
            </w:ins>
          </w:p>
          <w:p w14:paraId="6F09EEFC" w14:textId="77777777" w:rsidR="00587534"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4" w:author="Author"/>
                <w:color w:val="auto"/>
                <w:sz w:val="20"/>
                <w:szCs w:val="18"/>
                <w:lang w:val="en-IE" w:eastAsia="en-US"/>
              </w:rPr>
            </w:pPr>
            <w:ins w:id="2705" w:author="Author">
              <w:r>
                <w:rPr>
                  <w:color w:val="auto"/>
                  <w:sz w:val="20"/>
                  <w:szCs w:val="18"/>
                  <w:lang w:val="en-IE" w:eastAsia="en-US"/>
                </w:rPr>
                <w:t xml:space="preserve">If </w:t>
              </w:r>
              <w:r w:rsidRPr="004E663D">
                <w:rPr>
                  <w:color w:val="auto"/>
                  <w:sz w:val="20"/>
                  <w:szCs w:val="18"/>
                  <w:lang w:val="en-IE" w:eastAsia="en-US"/>
                </w:rPr>
                <w:t>an active WLR PSTN line</w:t>
              </w:r>
              <w:r>
                <w:rPr>
                  <w:color w:val="auto"/>
                  <w:sz w:val="20"/>
                  <w:szCs w:val="18"/>
                  <w:lang w:val="en-IE" w:eastAsia="en-US"/>
                </w:rPr>
                <w:t xml:space="preserve"> is in place</w:t>
              </w:r>
              <w:r w:rsidRPr="004E663D">
                <w:rPr>
                  <w:color w:val="auto"/>
                  <w:sz w:val="20"/>
                  <w:szCs w:val="18"/>
                  <w:lang w:val="en-IE" w:eastAsia="en-US"/>
                </w:rPr>
                <w:t>, the user need to check if the Customer wishes to keep the ancillary services settings as-is in his current</w:t>
              </w:r>
              <w:r>
                <w:rPr>
                  <w:color w:val="auto"/>
                  <w:sz w:val="20"/>
                  <w:szCs w:val="18"/>
                  <w:lang w:val="en-IE" w:eastAsia="en-US"/>
                </w:rPr>
                <w:t xml:space="preserve"> active</w:t>
              </w:r>
              <w:r w:rsidRPr="004E663D">
                <w:rPr>
                  <w:color w:val="auto"/>
                  <w:sz w:val="20"/>
                  <w:szCs w:val="18"/>
                  <w:lang w:val="en-IE" w:eastAsia="en-US"/>
                </w:rPr>
                <w:t xml:space="preserve"> PSTN line.</w:t>
              </w:r>
            </w:ins>
          </w:p>
          <w:p w14:paraId="53766B9C" w14:textId="77777777" w:rsidR="00587534" w:rsidRPr="00831381"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6" w:author="Author"/>
                <w:color w:val="auto"/>
                <w:sz w:val="20"/>
                <w:szCs w:val="18"/>
                <w:lang w:val="en-IE" w:eastAsia="en-US"/>
              </w:rPr>
            </w:pPr>
            <w:ins w:id="2707" w:author="Author">
              <w:r>
                <w:rPr>
                  <w:color w:val="auto"/>
                  <w:sz w:val="20"/>
                  <w:szCs w:val="18"/>
                  <w:lang w:val="en-IE" w:eastAsia="en-US"/>
                </w:rPr>
                <w:t>If positive, the user must configure two components:</w:t>
              </w:r>
            </w:ins>
          </w:p>
          <w:p w14:paraId="10F382F4" w14:textId="63DA28CD" w:rsidR="00587534" w:rsidRPr="00831381" w:rsidRDefault="00587534" w:rsidP="00FE10FD">
            <w:pPr>
              <w:pStyle w:val="TableText"/>
              <w:keepNext/>
              <w:numPr>
                <w:ilvl w:val="0"/>
                <w:numId w:val="70"/>
              </w:numPr>
              <w:spacing w:line="240" w:lineRule="exact"/>
              <w:jc w:val="both"/>
              <w:cnfStyle w:val="000000000000" w:firstRow="0" w:lastRow="0" w:firstColumn="0" w:lastColumn="0" w:oddVBand="0" w:evenVBand="0" w:oddHBand="0" w:evenHBand="0" w:firstRowFirstColumn="0" w:firstRowLastColumn="0" w:lastRowFirstColumn="0" w:lastRowLastColumn="0"/>
              <w:rPr>
                <w:ins w:id="2708" w:author="Author"/>
                <w:color w:val="auto"/>
                <w:sz w:val="20"/>
                <w:szCs w:val="18"/>
                <w:lang w:val="en-IE" w:eastAsia="en-US"/>
              </w:rPr>
            </w:pPr>
            <w:ins w:id="2709" w:author="Author">
              <w:r w:rsidRPr="00831381">
                <w:rPr>
                  <w:color w:val="auto"/>
                  <w:sz w:val="20"/>
                  <w:szCs w:val="18"/>
                  <w:lang w:val="en-IE" w:eastAsia="en-US"/>
                </w:rPr>
                <w:t>PSTN Features – Displays the ancillary services settings that will be used in the VF PSTN line.</w:t>
              </w:r>
            </w:ins>
          </w:p>
          <w:p w14:paraId="3BB6226A" w14:textId="792346CA" w:rsidR="00587534" w:rsidRPr="00831381" w:rsidRDefault="00587534" w:rsidP="00FE10FD">
            <w:pPr>
              <w:pStyle w:val="TableText"/>
              <w:keepNext/>
              <w:numPr>
                <w:ilvl w:val="0"/>
                <w:numId w:val="70"/>
              </w:numPr>
              <w:spacing w:line="240" w:lineRule="exact"/>
              <w:jc w:val="both"/>
              <w:cnfStyle w:val="000000000000" w:firstRow="0" w:lastRow="0" w:firstColumn="0" w:lastColumn="0" w:oddVBand="0" w:evenVBand="0" w:oddHBand="0" w:evenHBand="0" w:firstRowFirstColumn="0" w:firstRowLastColumn="0" w:lastRowFirstColumn="0" w:lastRowLastColumn="0"/>
              <w:rPr>
                <w:ins w:id="2710" w:author="Author"/>
                <w:color w:val="auto"/>
                <w:sz w:val="20"/>
                <w:szCs w:val="18"/>
                <w:lang w:val="en-IE" w:eastAsia="en-US"/>
              </w:rPr>
            </w:pPr>
            <w:ins w:id="2711" w:author="Author">
              <w:r w:rsidRPr="00831381">
                <w:rPr>
                  <w:color w:val="auto"/>
                  <w:sz w:val="20"/>
                  <w:szCs w:val="18"/>
                  <w:lang w:val="en-IE" w:eastAsia="en-US"/>
                </w:rPr>
                <w:t>WLR PSTN Features – Displays the ancillary services settings as the customer has in his current active PSTN line.</w:t>
              </w:r>
              <w:r>
                <w:rPr>
                  <w:color w:val="auto"/>
                  <w:sz w:val="20"/>
                  <w:szCs w:val="18"/>
                  <w:lang w:val="en-IE" w:eastAsia="en-US"/>
                </w:rPr>
                <w:t xml:space="preserve"> UFE will obtain this information by calling only the QA API from the feasibility check service (</w:t>
              </w:r>
              <w:r w:rsidRPr="00752507">
                <w:rPr>
                  <w:color w:val="auto"/>
                  <w:sz w:val="20"/>
                  <w:szCs w:val="18"/>
                  <w:lang w:val="en-IE" w:eastAsia="en-US"/>
                </w:rPr>
                <w:t>CheckServiceFeasibility.CheckServiceFeasibility</w:t>
              </w:r>
              <w:r>
                <w:rPr>
                  <w:color w:val="auto"/>
                  <w:sz w:val="20"/>
                  <w:szCs w:val="18"/>
                  <w:lang w:val="en-IE" w:eastAsia="en-US"/>
                </w:rPr>
                <w:t>). In this case, later during the feasibility check, UFE will no longer need to call this API again and will re-use the obtained response.</w:t>
              </w:r>
            </w:ins>
          </w:p>
          <w:p w14:paraId="789944F4" w14:textId="7E37BB83" w:rsidR="00587534" w:rsidDel="00B4289F" w:rsidRDefault="00587534" w:rsidP="000B262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12" w:author="Author"/>
                <w:del w:id="2713" w:author="Author"/>
                <w:color w:val="auto"/>
                <w:sz w:val="20"/>
                <w:szCs w:val="18"/>
                <w:lang w:val="en-IE" w:eastAsia="en-US"/>
              </w:rPr>
            </w:pPr>
            <w:ins w:id="2714" w:author="Author">
              <w:r w:rsidRPr="00831381">
                <w:rPr>
                  <w:color w:val="auto"/>
                  <w:sz w:val="20"/>
                  <w:szCs w:val="18"/>
                  <w:lang w:val="en-IE" w:eastAsia="en-US"/>
                </w:rPr>
                <w:t xml:space="preserve">If negative, the </w:t>
              </w:r>
              <w:r>
                <w:rPr>
                  <w:color w:val="auto"/>
                  <w:sz w:val="20"/>
                  <w:szCs w:val="18"/>
                  <w:lang w:val="en-IE" w:eastAsia="en-US"/>
                </w:rPr>
                <w:t>user</w:t>
              </w:r>
              <w:r w:rsidRPr="00831381">
                <w:rPr>
                  <w:color w:val="auto"/>
                  <w:sz w:val="20"/>
                  <w:szCs w:val="18"/>
                  <w:lang w:val="en-IE" w:eastAsia="en-US"/>
                </w:rPr>
                <w:t xml:space="preserve"> </w:t>
              </w:r>
              <w:r>
                <w:rPr>
                  <w:color w:val="auto"/>
                  <w:sz w:val="20"/>
                  <w:szCs w:val="18"/>
                  <w:lang w:val="en-IE" w:eastAsia="en-US"/>
                </w:rPr>
                <w:t>must</w:t>
              </w:r>
              <w:r w:rsidRPr="00831381">
                <w:rPr>
                  <w:color w:val="auto"/>
                  <w:sz w:val="20"/>
                  <w:szCs w:val="18"/>
                  <w:lang w:val="en-IE" w:eastAsia="en-US"/>
                </w:rPr>
                <w:t xml:space="preserve"> only </w:t>
              </w:r>
              <w:r>
                <w:rPr>
                  <w:color w:val="auto"/>
                  <w:sz w:val="20"/>
                  <w:szCs w:val="18"/>
                  <w:lang w:val="en-IE" w:eastAsia="en-US"/>
                </w:rPr>
                <w:t xml:space="preserve">configure </w:t>
              </w:r>
              <w:r w:rsidRPr="00831381">
                <w:rPr>
                  <w:color w:val="auto"/>
                  <w:sz w:val="20"/>
                  <w:szCs w:val="18"/>
                  <w:lang w:val="en-IE" w:eastAsia="en-US"/>
                </w:rPr>
                <w:t>the "PSTN Features" component</w:t>
              </w:r>
              <w:r>
                <w:rPr>
                  <w:color w:val="auto"/>
                  <w:sz w:val="20"/>
                  <w:szCs w:val="18"/>
                  <w:lang w:val="en-IE" w:eastAsia="en-US"/>
                </w:rPr>
                <w:t xml:space="preserve"> and he must toggle off the WLR PSTN Features.</w:t>
              </w:r>
            </w:ins>
          </w:p>
          <w:p w14:paraId="3AF813BE" w14:textId="0269E3EE" w:rsidR="00587534" w:rsidRDefault="00587534" w:rsidP="00CE271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15" w:author="Author"/>
                <w:color w:val="439782"/>
                <w:sz w:val="20"/>
                <w:szCs w:val="18"/>
                <w:lang w:val="en-IE" w:eastAsia="en-US"/>
              </w:rPr>
            </w:pPr>
            <w:ins w:id="2716" w:author="Author">
              <w:del w:id="2717" w:author="Author">
                <w:r w:rsidDel="00B4289F">
                  <w:rPr>
                    <w:b/>
                    <w:color w:val="000000" w:themeColor="text1"/>
                    <w:sz w:val="20"/>
                    <w:szCs w:val="18"/>
                    <w:lang w:val="en-IE" w:eastAsia="en-US"/>
                  </w:rPr>
                  <w:delText xml:space="preserve">Note: This </w:delText>
                </w:r>
                <w:r w:rsidRPr="00CE2719" w:rsidDel="00B4289F">
                  <w:rPr>
                    <w:b/>
                    <w:color w:val="000000" w:themeColor="text1"/>
                    <w:sz w:val="20"/>
                    <w:szCs w:val="18"/>
                    <w:lang w:val="en-IE" w:eastAsia="en-US"/>
                  </w:rPr>
                  <w:delText>feature is pending of commercial agreemen</w:delText>
                </w:r>
                <w:r w:rsidDel="00B4289F">
                  <w:rPr>
                    <w:b/>
                    <w:color w:val="000000" w:themeColor="text1"/>
                    <w:sz w:val="20"/>
                    <w:szCs w:val="18"/>
                    <w:lang w:val="en-IE" w:eastAsia="en-US"/>
                  </w:rPr>
                  <w:delText>t</w:delText>
                </w:r>
              </w:del>
            </w:ins>
          </w:p>
        </w:tc>
        <w:tc>
          <w:tcPr>
            <w:tcW w:w="3287" w:type="dxa"/>
          </w:tcPr>
          <w:p w14:paraId="5A1A366A" w14:textId="42CD054F" w:rsidR="00587534" w:rsidRPr="00E73B40" w:rsidRDefault="00587534" w:rsidP="002457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18" w:author="Author"/>
                <w:color w:val="auto"/>
                <w:sz w:val="20"/>
                <w:szCs w:val="18"/>
                <w:lang w:val="en-IE" w:eastAsia="en-US"/>
              </w:rPr>
            </w:pPr>
            <w:ins w:id="2719" w:author="Author">
              <w:r w:rsidRPr="00DA7EEA">
                <w:rPr>
                  <w:color w:val="auto"/>
                  <w:sz w:val="20"/>
                  <w:szCs w:val="18"/>
                  <w:lang w:val="en-IE" w:eastAsia="en-US"/>
                </w:rPr>
                <w:t>If any error occur</w:t>
              </w:r>
              <w:r>
                <w:rPr>
                  <w:color w:val="auto"/>
                  <w:sz w:val="20"/>
                  <w:szCs w:val="18"/>
                  <w:lang w:val="en-IE" w:eastAsia="en-US"/>
                </w:rPr>
                <w:t>s</w:t>
              </w:r>
              <w:r w:rsidRPr="00DA7EEA">
                <w:rPr>
                  <w:color w:val="auto"/>
                  <w:sz w:val="20"/>
                  <w:szCs w:val="18"/>
                  <w:lang w:val="en-IE" w:eastAsia="en-US"/>
                </w:rPr>
                <w:t xml:space="preserve"> </w:t>
              </w:r>
              <w:r>
                <w:rPr>
                  <w:color w:val="auto"/>
                  <w:sz w:val="20"/>
                  <w:szCs w:val="18"/>
                  <w:lang w:val="en-IE" w:eastAsia="en-US"/>
                </w:rPr>
                <w:t>calling the QA API</w:t>
              </w:r>
              <w:r w:rsidRPr="00DA7EEA">
                <w:rPr>
                  <w:color w:val="auto"/>
                  <w:sz w:val="20"/>
                  <w:szCs w:val="18"/>
                  <w:lang w:val="en-IE" w:eastAsia="en-US"/>
                </w:rPr>
                <w:t>, UFE warns the user</w:t>
              </w:r>
              <w:r>
                <w:rPr>
                  <w:color w:val="auto"/>
                  <w:sz w:val="20"/>
                  <w:szCs w:val="18"/>
                  <w:lang w:val="en-IE" w:eastAsia="en-US"/>
                </w:rPr>
                <w:t xml:space="preserve"> with the error message EM_SAL_5</w:t>
              </w:r>
            </w:ins>
            <w:r>
              <w:rPr>
                <w:color w:val="auto"/>
                <w:sz w:val="20"/>
                <w:szCs w:val="18"/>
                <w:lang w:val="en-IE" w:eastAsia="en-US"/>
              </w:rPr>
              <w:t>9</w:t>
            </w:r>
            <w:ins w:id="2720" w:author="Author">
              <w:r w:rsidRPr="00DA7EEA">
                <w:rPr>
                  <w:color w:val="auto"/>
                  <w:sz w:val="20"/>
                  <w:szCs w:val="18"/>
                  <w:lang w:val="en-IE" w:eastAsia="en-US"/>
                </w:rPr>
                <w:t xml:space="preserve"> and the business scenario ends.</w:t>
              </w:r>
            </w:ins>
          </w:p>
        </w:tc>
      </w:tr>
      <w:tr w:rsidR="00587534" w:rsidRPr="00E73B40" w14:paraId="3CDB2558" w14:textId="77777777" w:rsidTr="00587534">
        <w:trPr>
          <w:trHeight w:val="440"/>
          <w:ins w:id="2721"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1806215" w14:textId="77777777" w:rsidR="00587534" w:rsidRPr="00E73B40" w:rsidRDefault="00587534" w:rsidP="00C42CE1">
            <w:pPr>
              <w:pStyle w:val="TableText"/>
              <w:keepNext/>
              <w:tabs>
                <w:tab w:val="left" w:pos="567"/>
              </w:tabs>
              <w:spacing w:line="240" w:lineRule="exact"/>
              <w:rPr>
                <w:ins w:id="2722" w:author="Author"/>
                <w:color w:val="auto"/>
                <w:sz w:val="20"/>
                <w:szCs w:val="20"/>
                <w:lang w:val="en-IE"/>
              </w:rPr>
            </w:pPr>
          </w:p>
        </w:tc>
        <w:tc>
          <w:tcPr>
            <w:tcW w:w="5067" w:type="dxa"/>
          </w:tcPr>
          <w:p w14:paraId="4A08AC75"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23" w:author="Author"/>
                <w:color w:val="439782"/>
                <w:sz w:val="20"/>
                <w:szCs w:val="18"/>
                <w:lang w:val="en-IE" w:eastAsia="en-US"/>
              </w:rPr>
            </w:pPr>
            <w:ins w:id="2724" w:author="Author">
              <w:r>
                <w:rPr>
                  <w:color w:val="439782"/>
                  <w:sz w:val="20"/>
                  <w:szCs w:val="18"/>
                  <w:lang w:val="en-IE" w:eastAsia="en-US"/>
                </w:rPr>
                <w:t>7d. Installation Method</w:t>
              </w:r>
            </w:ins>
          </w:p>
          <w:p w14:paraId="0CB1EC5C" w14:textId="102641F2" w:rsidR="00587534" w:rsidRPr="00587534" w:rsidRDefault="00587534" w:rsidP="0058753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25" w:author="Author"/>
                <w:color w:val="auto"/>
                <w:sz w:val="20"/>
                <w:szCs w:val="18"/>
                <w:lang w:val="en-IE" w:eastAsia="en-US"/>
              </w:rPr>
            </w:pPr>
            <w:ins w:id="2726" w:author="Author">
              <w:r w:rsidRPr="00587534">
                <w:rPr>
                  <w:color w:val="auto"/>
                  <w:sz w:val="20"/>
                  <w:szCs w:val="18"/>
                  <w:lang w:val="en-IE" w:eastAsia="en-US"/>
                </w:rPr>
                <w:t xml:space="preserve">Determining if the technician visit is needed or not is </w:t>
              </w:r>
              <w:r>
                <w:rPr>
                  <w:color w:val="auto"/>
                  <w:sz w:val="20"/>
                  <w:szCs w:val="18"/>
                  <w:lang w:val="en-IE" w:eastAsia="en-US"/>
                </w:rPr>
                <w:t>based on screen-selection by the user</w:t>
              </w:r>
              <w:r w:rsidRPr="00587534">
                <w:rPr>
                  <w:color w:val="auto"/>
                  <w:sz w:val="20"/>
                  <w:szCs w:val="18"/>
                  <w:lang w:val="en-IE" w:eastAsia="en-US"/>
                </w:rPr>
                <w:t>. “Installation Method” is a MEC defined attribute on each product in the order</w:t>
              </w:r>
              <w:r w:rsidR="009D33EF">
                <w:rPr>
                  <w:color w:val="auto"/>
                  <w:sz w:val="20"/>
                  <w:szCs w:val="18"/>
                  <w:lang w:val="en-IE" w:eastAsia="en-US"/>
                </w:rPr>
                <w:t xml:space="preserve"> and has the behaviour as any other attribute</w:t>
              </w:r>
              <w:r w:rsidRPr="00587534">
                <w:rPr>
                  <w:color w:val="auto"/>
                  <w:sz w:val="20"/>
                  <w:szCs w:val="18"/>
                  <w:lang w:val="en-IE" w:eastAsia="en-US"/>
                </w:rPr>
                <w:t>.</w:t>
              </w:r>
            </w:ins>
          </w:p>
          <w:p w14:paraId="20C545A3" w14:textId="7137B2C8" w:rsidR="00587534" w:rsidRPr="00587534" w:rsidRDefault="00587534" w:rsidP="0058753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27" w:author="Author"/>
                <w:color w:val="auto"/>
                <w:sz w:val="20"/>
                <w:szCs w:val="18"/>
                <w:lang w:val="en-IE" w:eastAsia="en-US"/>
              </w:rPr>
            </w:pPr>
            <w:ins w:id="2728" w:author="Author">
              <w:r>
                <w:rPr>
                  <w:color w:val="auto"/>
                  <w:sz w:val="20"/>
                  <w:szCs w:val="18"/>
                  <w:lang w:val="en-IE" w:eastAsia="en-US"/>
                </w:rPr>
                <w:t>It has 2 valid values:</w:t>
              </w:r>
              <w:r w:rsidRPr="00587534">
                <w:rPr>
                  <w:color w:val="auto"/>
                  <w:sz w:val="20"/>
                  <w:szCs w:val="18"/>
                  <w:lang w:val="en-IE" w:eastAsia="en-US"/>
                </w:rPr>
                <w:t xml:space="preserve"> Technician</w:t>
              </w:r>
              <w:r>
                <w:rPr>
                  <w:color w:val="auto"/>
                  <w:sz w:val="20"/>
                  <w:szCs w:val="18"/>
                  <w:lang w:val="en-IE" w:eastAsia="en-US"/>
                </w:rPr>
                <w:t xml:space="preserve"> and</w:t>
              </w:r>
              <w:r w:rsidRPr="00587534">
                <w:rPr>
                  <w:color w:val="auto"/>
                  <w:sz w:val="20"/>
                  <w:szCs w:val="18"/>
                  <w:lang w:val="en-IE" w:eastAsia="en-US"/>
                </w:rPr>
                <w:t xml:space="preserve"> Self-Install. </w:t>
              </w:r>
              <w:r>
                <w:rPr>
                  <w:color w:val="auto"/>
                  <w:sz w:val="20"/>
                  <w:szCs w:val="18"/>
                  <w:lang w:val="en-IE" w:eastAsia="en-US"/>
                </w:rPr>
                <w:t>The user</w:t>
              </w:r>
              <w:r w:rsidRPr="00587534">
                <w:rPr>
                  <w:color w:val="auto"/>
                  <w:sz w:val="20"/>
                  <w:szCs w:val="18"/>
                  <w:lang w:val="en-IE" w:eastAsia="en-US"/>
                </w:rPr>
                <w:t xml:space="preserve"> selects one of the values.</w:t>
              </w:r>
            </w:ins>
          </w:p>
          <w:p w14:paraId="253F7E92" w14:textId="3A258E54" w:rsidR="00587534" w:rsidRDefault="00587534" w:rsidP="009D33E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29" w:author="Author"/>
                <w:color w:val="439782"/>
                <w:sz w:val="20"/>
                <w:szCs w:val="18"/>
                <w:lang w:val="en-IE" w:eastAsia="en-US"/>
              </w:rPr>
            </w:pPr>
            <w:ins w:id="2730" w:author="Author">
              <w:r w:rsidRPr="00587534">
                <w:rPr>
                  <w:color w:val="auto"/>
                  <w:sz w:val="20"/>
                  <w:szCs w:val="18"/>
                  <w:lang w:val="en-IE" w:eastAsia="en-US"/>
                </w:rPr>
                <w:t xml:space="preserve">Depending on the value selected, the </w:t>
              </w:r>
              <w:r w:rsidR="009D33EF">
                <w:rPr>
                  <w:color w:val="auto"/>
                  <w:sz w:val="20"/>
                  <w:szCs w:val="18"/>
                  <w:lang w:val="en-IE" w:eastAsia="en-US"/>
                </w:rPr>
                <w:t>Schedule Installation step will appear or not.</w:t>
              </w:r>
            </w:ins>
          </w:p>
        </w:tc>
        <w:tc>
          <w:tcPr>
            <w:tcW w:w="3287" w:type="dxa"/>
          </w:tcPr>
          <w:p w14:paraId="0FE770B2" w14:textId="467E2569" w:rsidR="00587534" w:rsidRPr="00DA7EEA" w:rsidRDefault="00587534" w:rsidP="002457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31" w:author="Author"/>
                <w:color w:val="auto"/>
                <w:sz w:val="20"/>
                <w:szCs w:val="18"/>
                <w:lang w:val="en-IE" w:eastAsia="en-US"/>
              </w:rPr>
            </w:pPr>
            <w:ins w:id="2732" w:author="Author">
              <w:r>
                <w:rPr>
                  <w:color w:val="auto"/>
                  <w:sz w:val="20"/>
                  <w:szCs w:val="18"/>
                  <w:lang w:val="en-IE" w:eastAsia="en-US"/>
                </w:rPr>
                <w:t>-</w:t>
              </w:r>
            </w:ins>
          </w:p>
        </w:tc>
      </w:tr>
    </w:tbl>
    <w:p w14:paraId="35C4D93C" w14:textId="1F685B6F" w:rsidR="00533021" w:rsidRPr="00E73B40" w:rsidRDefault="00533021" w:rsidP="00533021">
      <w:pPr>
        <w:pStyle w:val="Heading5"/>
        <w:rPr>
          <w:lang w:val="en-IE"/>
        </w:rPr>
      </w:pPr>
      <w:r w:rsidRPr="00E73B40">
        <w:rPr>
          <w:lang w:val="en-IE"/>
        </w:rPr>
        <w:t xml:space="preserve">Alternative Activity </w:t>
      </w:r>
      <w:r w:rsidR="00967A31">
        <w:rPr>
          <w:lang w:val="en-IE"/>
        </w:rPr>
        <w:t>8</w:t>
      </w:r>
      <w:r w:rsidR="00D93040" w:rsidRPr="00E73B40">
        <w:rPr>
          <w:lang w:val="en-IE"/>
        </w:rPr>
        <w:t xml:space="preserve"> </w:t>
      </w:r>
      <w:r w:rsidRPr="00E73B40">
        <w:rPr>
          <w:lang w:val="en-IE"/>
        </w:rPr>
        <w:t>» Search for NBA campaigns</w:t>
      </w:r>
    </w:p>
    <w:p w14:paraId="535410E6" w14:textId="5B193CD1" w:rsidR="008748DF" w:rsidRPr="008748DF" w:rsidRDefault="00533021" w:rsidP="008748DF">
      <w:pPr>
        <w:rPr>
          <w:ins w:id="2733" w:author="Author"/>
          <w:b/>
          <w:lang w:val="en-IE"/>
        </w:rPr>
      </w:pPr>
      <w:del w:id="2734" w:author="Author">
        <w:r w:rsidRPr="00E73B40" w:rsidDel="008748DF">
          <w:rPr>
            <w:lang w:val="en-IE"/>
          </w:rPr>
          <w:delText xml:space="preserve">Please refer to </w:delText>
        </w:r>
        <w:r w:rsidRPr="00E73B40" w:rsidDel="008748DF">
          <w:rPr>
            <w:i/>
            <w:lang w:val="en-IE"/>
          </w:rPr>
          <w:delText xml:space="preserve">Activity </w:delText>
        </w:r>
        <w:r w:rsidR="00D93040" w:rsidRPr="00E73B40" w:rsidDel="008748DF">
          <w:rPr>
            <w:i/>
            <w:lang w:val="en-IE"/>
          </w:rPr>
          <w:delText>1</w:delText>
        </w:r>
        <w:r w:rsidR="00967A31" w:rsidDel="008748DF">
          <w:rPr>
            <w:i/>
            <w:lang w:val="en-IE"/>
          </w:rPr>
          <w:delText>2</w:delText>
        </w:r>
        <w:r w:rsidR="00D93040" w:rsidRPr="00E73B40" w:rsidDel="008748DF">
          <w:rPr>
            <w:i/>
            <w:lang w:val="en-IE"/>
          </w:rPr>
          <w:delText xml:space="preserve"> </w:delText>
        </w:r>
        <w:r w:rsidRPr="00E73B40" w:rsidDel="008748DF">
          <w:rPr>
            <w:i/>
            <w:lang w:val="en-IE"/>
          </w:rPr>
          <w:delText>» Search for NBA campaigns</w:delText>
        </w:r>
        <w:r w:rsidRPr="00E73B40" w:rsidDel="008748DF">
          <w:rPr>
            <w:lang w:val="en-IE"/>
          </w:rPr>
          <w:delText xml:space="preserve"> on </w:delText>
        </w:r>
        <w:r w:rsidRPr="00E73B40" w:rsidDel="008748DF">
          <w:rPr>
            <w:i/>
            <w:lang w:val="en-IE"/>
          </w:rPr>
          <w:delText>BS #1: Subscribe a mobile offer</w:delText>
        </w:r>
        <w:r w:rsidRPr="00E73B40" w:rsidDel="008748DF">
          <w:rPr>
            <w:lang w:val="en-IE"/>
          </w:rPr>
          <w:delText>.</w:delText>
        </w:r>
      </w:del>
      <w:ins w:id="2735" w:author="Author">
        <w:r w:rsidR="008748DF" w:rsidRPr="008748DF">
          <w:rPr>
            <w:b/>
            <w:lang w:val="en-IE"/>
          </w:rPr>
          <w:t xml:space="preserve"> This activity is no longer valid and is pending of commercial agreement</w:t>
        </w:r>
        <w:r w:rsidR="008748DF">
          <w:rPr>
            <w:b/>
            <w:lang w:val="en-IE"/>
          </w:rPr>
          <w:t xml:space="preserve"> to be removed.</w:t>
        </w:r>
      </w:ins>
    </w:p>
    <w:p w14:paraId="5BCEA1C5" w14:textId="723F0207" w:rsidR="00533021" w:rsidRPr="00E73B40" w:rsidDel="008748DF" w:rsidRDefault="00533021" w:rsidP="00533021">
      <w:pPr>
        <w:rPr>
          <w:del w:id="2736" w:author="Author"/>
          <w:lang w:val="en-IE"/>
        </w:rPr>
      </w:pPr>
    </w:p>
    <w:p w14:paraId="530F1F90" w14:textId="77777777" w:rsidR="00533021" w:rsidRPr="00E73B40" w:rsidRDefault="00533021" w:rsidP="008468E6">
      <w:pPr>
        <w:rPr>
          <w:lang w:val="en-IE"/>
        </w:rPr>
      </w:pPr>
    </w:p>
    <w:p w14:paraId="1AB46AEA" w14:textId="7DD3B4DA" w:rsidR="00473A21" w:rsidRPr="00E73B40" w:rsidRDefault="00473A21" w:rsidP="00473A21">
      <w:pPr>
        <w:pStyle w:val="Heading5"/>
        <w:keepNext/>
        <w:rPr>
          <w:lang w:val="en-IE"/>
        </w:rPr>
      </w:pPr>
      <w:r w:rsidRPr="00E73B40">
        <w:rPr>
          <w:lang w:val="en-IE"/>
        </w:rPr>
        <w:lastRenderedPageBreak/>
        <w:t>A</w:t>
      </w:r>
      <w:r w:rsidR="00EE15A1" w:rsidRPr="00E73B40">
        <w:rPr>
          <w:lang w:val="en-IE"/>
        </w:rPr>
        <w:t xml:space="preserve">ctivity </w:t>
      </w:r>
      <w:r w:rsidR="00967A31">
        <w:rPr>
          <w:lang w:val="en-IE"/>
        </w:rPr>
        <w:t>9</w:t>
      </w:r>
      <w:r w:rsidR="00D93040" w:rsidRPr="00E73B40">
        <w:rPr>
          <w:lang w:val="en-IE"/>
        </w:rPr>
        <w:t xml:space="preserve"> </w:t>
      </w:r>
      <w:r w:rsidRPr="00E73B40">
        <w:rPr>
          <w:lang w:val="en-IE"/>
        </w:rPr>
        <w:t xml:space="preserve">» Configure </w:t>
      </w:r>
      <w:r w:rsidR="000C7D20" w:rsidRPr="00E73B40">
        <w:rPr>
          <w:lang w:val="en-IE"/>
        </w:rPr>
        <w:t>STB</w:t>
      </w:r>
    </w:p>
    <w:tbl>
      <w:tblPr>
        <w:tblStyle w:val="CelFocus1"/>
        <w:tblW w:w="0" w:type="auto"/>
        <w:tblLook w:val="04A0" w:firstRow="1" w:lastRow="0" w:firstColumn="1" w:lastColumn="0" w:noHBand="0" w:noVBand="1"/>
      </w:tblPr>
      <w:tblGrid>
        <w:gridCol w:w="1522"/>
        <w:gridCol w:w="4042"/>
        <w:gridCol w:w="4028"/>
      </w:tblGrid>
      <w:tr w:rsidR="00473A21" w:rsidRPr="00E73B40" w14:paraId="548E9CCB"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6765459" w14:textId="77777777" w:rsidR="00473A21" w:rsidRPr="00E73B40" w:rsidRDefault="00473A21" w:rsidP="00B55782">
            <w:pPr>
              <w:jc w:val="left"/>
              <w:rPr>
                <w:b w:val="0"/>
                <w:sz w:val="20"/>
                <w:szCs w:val="20"/>
                <w:lang w:val="en-IE"/>
              </w:rPr>
            </w:pPr>
            <w:r w:rsidRPr="00E73B40">
              <w:rPr>
                <w:sz w:val="20"/>
                <w:szCs w:val="20"/>
                <w:lang w:val="en-IE"/>
              </w:rPr>
              <w:t>Activity Specification</w:t>
            </w:r>
          </w:p>
        </w:tc>
      </w:tr>
      <w:tr w:rsidR="00473A21" w:rsidRPr="00E73B40" w14:paraId="3ACF7F70"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E21F601" w14:textId="77777777" w:rsidR="00473A21" w:rsidRPr="00E73B40" w:rsidRDefault="00473A21"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7E77188"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4FB6146"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473A21" w:rsidRPr="00E73B40" w14:paraId="0410F095"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558D0B1" w14:textId="77777777" w:rsidR="00473A21" w:rsidRPr="00E73B40" w:rsidRDefault="00473A21"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B4AEA71"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473A21" w:rsidRPr="00E73B40" w14:paraId="4A6DBBD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8EA3D9A" w14:textId="77777777" w:rsidR="00473A21" w:rsidRPr="00E73B40" w:rsidRDefault="00473A21"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D49FCA2" w14:textId="650E569E" w:rsidR="00473A21"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473A21" w:rsidRPr="00E73B40" w14:paraId="4856735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ECB79EC" w14:textId="77777777" w:rsidR="00473A21" w:rsidRPr="00E73B40" w:rsidRDefault="00473A21"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F113EA2" w14:textId="77777777"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configures the set up box component under the fixed offer, providing the needed details (corresponding to STB component’s attributes, sub components and billing offers). </w:t>
            </w:r>
          </w:p>
          <w:p w14:paraId="239C95E9" w14:textId="0BB11B55"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1: this activity is only available if the </w:t>
            </w:r>
            <w:r w:rsidR="00FF4061" w:rsidRPr="00E73B40">
              <w:rPr>
                <w:color w:val="auto"/>
                <w:sz w:val="20"/>
                <w:szCs w:val="20"/>
                <w:lang w:val="en-IE"/>
              </w:rPr>
              <w:t xml:space="preserve">fixed product </w:t>
            </w:r>
            <w:r w:rsidRPr="00E73B40">
              <w:rPr>
                <w:color w:val="auto"/>
                <w:sz w:val="20"/>
                <w:szCs w:val="20"/>
                <w:lang w:val="en-IE"/>
              </w:rPr>
              <w:t>has the STB component under it.</w:t>
            </w:r>
          </w:p>
          <w:p w14:paraId="492FC2F1" w14:textId="065F99CB"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STB’s attributes, sub-components and billing offers,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w:t>
            </w:r>
            <w:r w:rsidR="00DD108A" w:rsidRPr="00E73B40">
              <w:rPr>
                <w:color w:val="auto"/>
                <w:sz w:val="20"/>
                <w:szCs w:val="18"/>
                <w:lang w:val="en-IE" w:eastAsia="en-US"/>
              </w:rPr>
              <w:t>this component, please see [2]).</w:t>
            </w:r>
          </w:p>
        </w:tc>
      </w:tr>
      <w:tr w:rsidR="00473A21" w:rsidRPr="00E73B40" w14:paraId="615BFCE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79397A3" w14:textId="77777777" w:rsidR="00473A21" w:rsidRPr="00E73B40" w:rsidRDefault="00473A21"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342D298C" w14:textId="77777777" w:rsidR="00473A21" w:rsidRPr="00E73B40" w:rsidRDefault="00473A21"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39FB7D3" w14:textId="77777777" w:rsidR="00473A21" w:rsidRPr="00E73B40" w:rsidRDefault="00473A21"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73A21" w:rsidRPr="00E73B40" w14:paraId="5D47CB0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1032A27" w14:textId="77777777" w:rsidR="00473A21" w:rsidRPr="00E73B40" w:rsidRDefault="00473A21" w:rsidP="00B55782">
            <w:pPr>
              <w:pStyle w:val="TableText"/>
              <w:keepNext/>
              <w:tabs>
                <w:tab w:val="left" w:pos="567"/>
              </w:tabs>
              <w:spacing w:line="240" w:lineRule="exact"/>
              <w:jc w:val="left"/>
              <w:rPr>
                <w:color w:val="auto"/>
                <w:sz w:val="20"/>
                <w:szCs w:val="20"/>
                <w:lang w:val="en-IE"/>
              </w:rPr>
            </w:pPr>
          </w:p>
        </w:tc>
        <w:tc>
          <w:tcPr>
            <w:tcW w:w="4042" w:type="dxa"/>
          </w:tcPr>
          <w:p w14:paraId="7111BE66" w14:textId="263CE1B3" w:rsidR="00280460" w:rsidRDefault="00967A3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37" w:author="Author"/>
                <w:color w:val="439782"/>
                <w:sz w:val="20"/>
                <w:szCs w:val="18"/>
                <w:lang w:val="en-IE" w:eastAsia="en-US"/>
              </w:rPr>
            </w:pPr>
            <w:r>
              <w:rPr>
                <w:color w:val="439782"/>
                <w:sz w:val="20"/>
                <w:szCs w:val="18"/>
                <w:lang w:val="en-IE" w:eastAsia="en-US"/>
              </w:rPr>
              <w:t>9</w:t>
            </w:r>
            <w:ins w:id="2738" w:author="Author">
              <w:r w:rsidR="00280460">
                <w:rPr>
                  <w:color w:val="439782"/>
                  <w:sz w:val="20"/>
                  <w:szCs w:val="18"/>
                  <w:lang w:val="en-IE" w:eastAsia="en-US"/>
                </w:rPr>
                <w:t>a</w:t>
              </w:r>
              <w:r w:rsidR="002159A9">
                <w:rPr>
                  <w:color w:val="439782"/>
                  <w:sz w:val="20"/>
                  <w:szCs w:val="18"/>
                  <w:lang w:val="en-IE" w:eastAsia="en-US"/>
                </w:rPr>
                <w:t>. STB</w:t>
              </w:r>
              <w:r w:rsidR="00C408BA">
                <w:rPr>
                  <w:color w:val="439782"/>
                  <w:sz w:val="20"/>
                  <w:szCs w:val="18"/>
                  <w:lang w:val="en-IE" w:eastAsia="en-US"/>
                </w:rPr>
                <w:t xml:space="preserve"> Configuration</w:t>
              </w:r>
            </w:ins>
          </w:p>
          <w:p w14:paraId="6F346D81" w14:textId="77777777" w:rsidR="00473A21" w:rsidRDefault="002159A9"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39" w:author="Author"/>
                <w:color w:val="auto"/>
                <w:sz w:val="20"/>
                <w:szCs w:val="18"/>
                <w:lang w:val="en-IE" w:eastAsia="en-US"/>
              </w:rPr>
            </w:pPr>
            <w:ins w:id="2740" w:author="Author">
              <w:r w:rsidRPr="002159A9">
                <w:rPr>
                  <w:color w:val="auto"/>
                  <w:sz w:val="20"/>
                  <w:szCs w:val="18"/>
                  <w:lang w:val="en-IE" w:eastAsia="en-US"/>
                </w:rPr>
                <w:t>UFE will get from UFE Catalogue the structure of the offer that the user select</w:t>
              </w:r>
            </w:ins>
            <w:del w:id="2741" w:author="Author">
              <w:r w:rsidR="00473A21" w:rsidRPr="002159A9" w:rsidDel="00280460">
                <w:rPr>
                  <w:color w:val="auto"/>
                  <w:sz w:val="20"/>
                  <w:szCs w:val="18"/>
                  <w:lang w:val="en-IE" w:eastAsia="en-US"/>
                </w:rPr>
                <w:delText>-</w:delText>
              </w:r>
            </w:del>
            <w:ins w:id="2742" w:author="Author">
              <w:r w:rsidRPr="002159A9">
                <w:rPr>
                  <w:color w:val="auto"/>
                  <w:sz w:val="20"/>
                  <w:szCs w:val="18"/>
                  <w:lang w:val="en-IE" w:eastAsia="en-US"/>
                </w:rPr>
                <w:t>ed</w:t>
              </w:r>
              <w:r>
                <w:rPr>
                  <w:color w:val="auto"/>
                  <w:sz w:val="20"/>
                  <w:szCs w:val="18"/>
                  <w:lang w:val="en-IE" w:eastAsia="en-US"/>
                </w:rPr>
                <w:t>.</w:t>
              </w:r>
            </w:ins>
          </w:p>
          <w:p w14:paraId="1E874848" w14:textId="73A8BE96" w:rsidR="00EA4A55" w:rsidRDefault="00EA4A55"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43" w:author="Author"/>
                <w:color w:val="auto"/>
                <w:sz w:val="20"/>
                <w:szCs w:val="18"/>
                <w:lang w:val="en-IE" w:eastAsia="en-US"/>
              </w:rPr>
            </w:pPr>
            <w:ins w:id="2744" w:author="Author">
              <w:r w:rsidRPr="00EA4A55">
                <w:rPr>
                  <w:color w:val="auto"/>
                  <w:sz w:val="20"/>
                  <w:szCs w:val="18"/>
                  <w:lang w:val="en-IE" w:eastAsia="en-US"/>
                </w:rPr>
                <w:t>As “Main STB” is mandatory, UFE will add automatically this component to basket (If customer wants to give a name to this STB, the user will fill “STB Name” attribute with the name provided by customer)</w:t>
              </w:r>
              <w:r w:rsidR="00C408BA">
                <w:rPr>
                  <w:color w:val="auto"/>
                  <w:sz w:val="20"/>
                  <w:szCs w:val="18"/>
                  <w:lang w:val="en-IE" w:eastAsia="en-US"/>
                </w:rPr>
                <w:t>.</w:t>
              </w:r>
            </w:ins>
          </w:p>
          <w:p w14:paraId="2BA4632D" w14:textId="7A77C913" w:rsidR="00C408BA" w:rsidRDefault="00C408BA"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45" w:author="Author"/>
                <w:color w:val="auto"/>
                <w:sz w:val="20"/>
                <w:szCs w:val="18"/>
                <w:lang w:val="en-IE" w:eastAsia="en-US"/>
              </w:rPr>
            </w:pPr>
            <w:ins w:id="2746" w:author="Author">
              <w:r w:rsidRPr="00C408BA">
                <w:rPr>
                  <w:color w:val="auto"/>
                  <w:sz w:val="20"/>
                  <w:szCs w:val="18"/>
                  <w:lang w:val="en-IE" w:eastAsia="en-US"/>
                </w:rPr>
                <w:t>If the customer wants another or more STBs, UFE will add a new component (Zapper or OTT) for each STB, until reaching the maximum allowed for each STB type (4 for Zapper and 5 for OTT)</w:t>
              </w:r>
            </w:ins>
          </w:p>
          <w:p w14:paraId="1174DF08" w14:textId="37F960F9" w:rsidR="002159A9" w:rsidRPr="00E73B40" w:rsidRDefault="00EA4A55"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747" w:author="Author">
              <w:r w:rsidRPr="00EA4A55">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ins>
          </w:p>
        </w:tc>
        <w:tc>
          <w:tcPr>
            <w:tcW w:w="4028" w:type="dxa"/>
          </w:tcPr>
          <w:p w14:paraId="4B9CE69C" w14:textId="77777777"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17E6A4EE" w14:textId="4959F09D" w:rsidR="00533021" w:rsidRPr="00E73B40" w:rsidRDefault="00533021" w:rsidP="008468E6">
      <w:pPr>
        <w:rPr>
          <w:lang w:val="en-IE"/>
        </w:rPr>
      </w:pPr>
    </w:p>
    <w:p w14:paraId="1F60C923" w14:textId="33065B73" w:rsidR="00533021" w:rsidRPr="00E73B40" w:rsidRDefault="00533021" w:rsidP="00533021">
      <w:pPr>
        <w:pStyle w:val="Heading5"/>
        <w:keepNext/>
        <w:rPr>
          <w:lang w:val="en-IE"/>
        </w:rPr>
      </w:pPr>
      <w:bookmarkStart w:id="2748" w:name="_Alternative_Activity_10_1"/>
      <w:bookmarkEnd w:id="2748"/>
      <w:r w:rsidRPr="00E73B40">
        <w:rPr>
          <w:lang w:val="en-IE"/>
        </w:rPr>
        <w:t xml:space="preserve">Alternative Activity </w:t>
      </w:r>
      <w:r w:rsidR="00967A31">
        <w:rPr>
          <w:lang w:val="en-IE"/>
        </w:rPr>
        <w:t>10</w:t>
      </w:r>
      <w:r w:rsidR="00D93040" w:rsidRPr="00E73B40">
        <w:rPr>
          <w:lang w:val="en-IE"/>
        </w:rPr>
        <w:t xml:space="preserve"> </w:t>
      </w:r>
      <w:r w:rsidRPr="00E73B40">
        <w:rPr>
          <w:lang w:val="en-IE"/>
        </w:rPr>
        <w:t>» Configure mobile products</w:t>
      </w:r>
    </w:p>
    <w:p w14:paraId="6E146482" w14:textId="5049BC9F" w:rsidR="00533021" w:rsidRPr="00E73B40" w:rsidRDefault="00533021" w:rsidP="008468E6">
      <w:pPr>
        <w:rPr>
          <w:lang w:val="en-IE"/>
        </w:rPr>
      </w:pPr>
      <w:r w:rsidRPr="00E73B40">
        <w:rPr>
          <w:lang w:val="en-IE"/>
        </w:rPr>
        <w:t xml:space="preserve">For configuration of the mobile products under the chosen offer, please refer to Activities from </w:t>
      </w:r>
      <w:r w:rsidR="00967A31">
        <w:rPr>
          <w:lang w:val="en-IE"/>
        </w:rPr>
        <w:t>5</w:t>
      </w:r>
      <w:r w:rsidR="00D93040" w:rsidRPr="00E73B40">
        <w:rPr>
          <w:lang w:val="en-IE"/>
        </w:rPr>
        <w:t xml:space="preserve"> </w:t>
      </w:r>
      <w:r w:rsidRPr="00E73B40">
        <w:rPr>
          <w:lang w:val="en-IE"/>
        </w:rPr>
        <w:t xml:space="preserve">to </w:t>
      </w:r>
      <w:r w:rsidR="00D93040" w:rsidRPr="00E73B40">
        <w:rPr>
          <w:lang w:val="en-IE"/>
        </w:rPr>
        <w:t>1</w:t>
      </w:r>
      <w:r w:rsidR="00967A31">
        <w:rPr>
          <w:lang w:val="en-IE"/>
        </w:rPr>
        <w:t>2</w:t>
      </w:r>
      <w:r w:rsidR="00D93040" w:rsidRPr="00E73B40">
        <w:rPr>
          <w:lang w:val="en-IE"/>
        </w:rPr>
        <w:t xml:space="preserve"> </w:t>
      </w:r>
      <w:r w:rsidRPr="00E73B40">
        <w:rPr>
          <w:lang w:val="en-IE"/>
        </w:rPr>
        <w:t xml:space="preserve">on </w:t>
      </w:r>
      <w:r w:rsidRPr="00E73B40">
        <w:rPr>
          <w:i/>
          <w:lang w:val="en-IE"/>
        </w:rPr>
        <w:t>BS#1: Subscribe a mobile offer</w:t>
      </w:r>
      <w:r w:rsidRPr="00E73B40">
        <w:rPr>
          <w:lang w:val="en-IE"/>
        </w:rPr>
        <w:t>.</w:t>
      </w:r>
    </w:p>
    <w:p w14:paraId="06FF9B8B" w14:textId="77777777" w:rsidR="006E4F98" w:rsidRPr="00E73B40" w:rsidRDefault="006E4F98" w:rsidP="008468E6">
      <w:pPr>
        <w:rPr>
          <w:lang w:val="en-IE"/>
        </w:rPr>
      </w:pPr>
    </w:p>
    <w:p w14:paraId="4AEE5018" w14:textId="6AB44011" w:rsidR="006E4F98" w:rsidRPr="00E73B40" w:rsidDel="00A33BFB" w:rsidRDefault="006E4F98" w:rsidP="006E4F98">
      <w:pPr>
        <w:pStyle w:val="Heading5"/>
        <w:rPr>
          <w:del w:id="2749" w:author="Author"/>
          <w:lang w:val="en-IE"/>
        </w:rPr>
      </w:pPr>
      <w:del w:id="2750" w:author="Author">
        <w:r w:rsidRPr="00E73B40" w:rsidDel="00A33BFB">
          <w:rPr>
            <w:lang w:val="en-IE"/>
          </w:rPr>
          <w:lastRenderedPageBreak/>
          <w:delText xml:space="preserve">Alternative Activity </w:delText>
        </w:r>
        <w:r w:rsidR="00D93040" w:rsidDel="00A33BFB">
          <w:rPr>
            <w:lang w:val="en-IE"/>
          </w:rPr>
          <w:delText>1</w:delText>
        </w:r>
        <w:r w:rsidR="00967A31" w:rsidDel="00A33BFB">
          <w:rPr>
            <w:lang w:val="en-IE"/>
          </w:rPr>
          <w:delText>1</w:delText>
        </w:r>
        <w:r w:rsidR="00D93040" w:rsidRPr="00E73B40" w:rsidDel="00A33BFB">
          <w:rPr>
            <w:lang w:val="en-IE"/>
          </w:rPr>
          <w:delText xml:space="preserve"> </w:delText>
        </w:r>
        <w:r w:rsidRPr="00E73B40" w:rsidDel="00A33BFB">
          <w:rPr>
            <w:lang w:val="en-IE"/>
          </w:rPr>
          <w:delText>» Associate fixed equipment</w:delText>
        </w:r>
      </w:del>
    </w:p>
    <w:tbl>
      <w:tblPr>
        <w:tblStyle w:val="CelFocus1"/>
        <w:tblW w:w="0" w:type="auto"/>
        <w:tblLook w:val="04A0" w:firstRow="1" w:lastRow="0" w:firstColumn="1" w:lastColumn="0" w:noHBand="0" w:noVBand="1"/>
      </w:tblPr>
      <w:tblGrid>
        <w:gridCol w:w="1522"/>
        <w:gridCol w:w="4042"/>
        <w:gridCol w:w="4028"/>
      </w:tblGrid>
      <w:tr w:rsidR="006E4F98" w:rsidRPr="00E73B40" w:rsidDel="00A33BFB" w14:paraId="554BCF9B" w14:textId="66BBAA3A" w:rsidTr="00B55782">
        <w:trPr>
          <w:cnfStyle w:val="100000000000" w:firstRow="1" w:lastRow="0" w:firstColumn="0" w:lastColumn="0" w:oddVBand="0" w:evenVBand="0" w:oddHBand="0" w:evenHBand="0" w:firstRowFirstColumn="0" w:firstRowLastColumn="0" w:lastRowFirstColumn="0" w:lastRowLastColumn="0"/>
          <w:trHeight w:val="426"/>
          <w:del w:id="2751"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338375D2" w14:textId="5707F12A" w:rsidR="006E4F98" w:rsidRPr="00E73B40" w:rsidDel="00A33BFB" w:rsidRDefault="006E4F98" w:rsidP="00B55782">
            <w:pPr>
              <w:jc w:val="left"/>
              <w:rPr>
                <w:del w:id="2752" w:author="Author"/>
                <w:b w:val="0"/>
                <w:sz w:val="20"/>
                <w:szCs w:val="20"/>
                <w:lang w:val="en-IE"/>
              </w:rPr>
            </w:pPr>
            <w:del w:id="2753" w:author="Author">
              <w:r w:rsidRPr="00E73B40" w:rsidDel="00A33BFB">
                <w:rPr>
                  <w:sz w:val="20"/>
                  <w:szCs w:val="20"/>
                  <w:lang w:val="en-IE"/>
                </w:rPr>
                <w:delText>Activity Specification</w:delText>
              </w:r>
            </w:del>
          </w:p>
        </w:tc>
      </w:tr>
      <w:tr w:rsidR="006E4F98" w:rsidRPr="00E73B40" w:rsidDel="00A33BFB" w14:paraId="1A46694D" w14:textId="77607366" w:rsidTr="00B55782">
        <w:trPr>
          <w:trHeight w:hRule="exact" w:val="756"/>
          <w:del w:id="275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6850BD" w14:textId="347568FC" w:rsidR="006E4F98" w:rsidRPr="00E73B40" w:rsidDel="00A33BFB" w:rsidRDefault="006E4F98" w:rsidP="00B55782">
            <w:pPr>
              <w:pStyle w:val="TableText"/>
              <w:keepNext/>
              <w:spacing w:before="0" w:after="0" w:line="240" w:lineRule="exact"/>
              <w:rPr>
                <w:del w:id="2755" w:author="Author"/>
                <w:color w:val="auto"/>
                <w:sz w:val="20"/>
                <w:szCs w:val="20"/>
                <w:lang w:val="en-IE"/>
              </w:rPr>
            </w:pPr>
            <w:del w:id="2756" w:author="Author">
              <w:r w:rsidRPr="00E73B40" w:rsidDel="00A33BFB">
                <w:rPr>
                  <w:color w:val="auto"/>
                  <w:sz w:val="20"/>
                  <w:szCs w:val="20"/>
                  <w:lang w:val="en-IE"/>
                </w:rPr>
                <w:delText>Actor(s)</w:delText>
              </w:r>
            </w:del>
          </w:p>
        </w:tc>
        <w:tc>
          <w:tcPr>
            <w:tcW w:w="8070" w:type="dxa"/>
            <w:gridSpan w:val="2"/>
            <w:vAlign w:val="center"/>
          </w:tcPr>
          <w:p w14:paraId="34EE3DEC" w14:textId="73E06E5C"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57" w:author="Author"/>
                <w:color w:val="auto"/>
                <w:sz w:val="20"/>
                <w:szCs w:val="20"/>
                <w:lang w:val="en-IE"/>
              </w:rPr>
            </w:pPr>
            <w:del w:id="2758" w:author="Author">
              <w:r w:rsidRPr="00E73B40" w:rsidDel="00A33BFB">
                <w:rPr>
                  <w:color w:val="auto"/>
                  <w:sz w:val="20"/>
                  <w:szCs w:val="20"/>
                  <w:lang w:val="en-IE"/>
                </w:rPr>
                <w:delText>CSR in Call Centre</w:delText>
              </w:r>
            </w:del>
          </w:p>
          <w:p w14:paraId="32CA69B7" w14:textId="2C55EC8C"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59" w:author="Author"/>
                <w:color w:val="auto"/>
                <w:sz w:val="20"/>
                <w:szCs w:val="20"/>
                <w:lang w:val="en-IE"/>
              </w:rPr>
            </w:pPr>
            <w:del w:id="2760" w:author="Author">
              <w:r w:rsidRPr="00E73B40" w:rsidDel="00A33BFB">
                <w:rPr>
                  <w:color w:val="auto"/>
                  <w:sz w:val="20"/>
                  <w:szCs w:val="20"/>
                  <w:lang w:val="en-IE"/>
                </w:rPr>
                <w:delText>Agent in Shop</w:delText>
              </w:r>
            </w:del>
          </w:p>
        </w:tc>
      </w:tr>
      <w:tr w:rsidR="006E4F98" w:rsidRPr="00E73B40" w:rsidDel="00A33BFB" w14:paraId="50EEEEBA" w14:textId="07CB7E82" w:rsidTr="00B55782">
        <w:trPr>
          <w:trHeight w:hRule="exact" w:val="397"/>
          <w:del w:id="276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A425DF5" w14:textId="627B953E" w:rsidR="006E4F98" w:rsidRPr="00E73B40" w:rsidDel="00A33BFB" w:rsidRDefault="006E4F98" w:rsidP="00B55782">
            <w:pPr>
              <w:pStyle w:val="TableText"/>
              <w:keepNext/>
              <w:spacing w:before="0" w:after="0" w:line="240" w:lineRule="exact"/>
              <w:rPr>
                <w:del w:id="2762" w:author="Author"/>
                <w:color w:val="auto"/>
                <w:sz w:val="20"/>
                <w:szCs w:val="20"/>
                <w:lang w:val="en-IE"/>
              </w:rPr>
            </w:pPr>
            <w:del w:id="2763" w:author="Author">
              <w:r w:rsidRPr="00E73B40" w:rsidDel="00A33BFB">
                <w:rPr>
                  <w:color w:val="auto"/>
                  <w:sz w:val="20"/>
                  <w:szCs w:val="20"/>
                  <w:lang w:val="en-IE"/>
                </w:rPr>
                <w:delText>System</w:delText>
              </w:r>
            </w:del>
          </w:p>
        </w:tc>
        <w:tc>
          <w:tcPr>
            <w:tcW w:w="8070" w:type="dxa"/>
            <w:gridSpan w:val="2"/>
            <w:vAlign w:val="center"/>
          </w:tcPr>
          <w:p w14:paraId="7F1B2F35" w14:textId="76DFEE72"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64" w:author="Author"/>
                <w:color w:val="auto"/>
                <w:sz w:val="20"/>
                <w:szCs w:val="20"/>
                <w:lang w:val="en-IE"/>
              </w:rPr>
            </w:pPr>
            <w:del w:id="2765" w:author="Author">
              <w:r w:rsidRPr="00E73B40" w:rsidDel="00A33BFB">
                <w:rPr>
                  <w:color w:val="auto"/>
                  <w:sz w:val="20"/>
                  <w:szCs w:val="20"/>
                  <w:lang w:val="en-IE"/>
                </w:rPr>
                <w:delText>UFE</w:delText>
              </w:r>
            </w:del>
          </w:p>
        </w:tc>
      </w:tr>
      <w:tr w:rsidR="006E4F98" w:rsidRPr="00E73B40" w:rsidDel="00A33BFB" w14:paraId="009648FA" w14:textId="14D081A7" w:rsidTr="00B55782">
        <w:trPr>
          <w:trHeight w:val="440"/>
          <w:del w:id="2766" w:author="Author"/>
        </w:trPr>
        <w:tc>
          <w:tcPr>
            <w:cnfStyle w:val="001000000000" w:firstRow="0" w:lastRow="0" w:firstColumn="1" w:lastColumn="0" w:oddVBand="0" w:evenVBand="0" w:oddHBand="0" w:evenHBand="0" w:firstRowFirstColumn="0" w:firstRowLastColumn="0" w:lastRowFirstColumn="0" w:lastRowLastColumn="0"/>
            <w:tcW w:w="1522" w:type="dxa"/>
          </w:tcPr>
          <w:p w14:paraId="794933C1" w14:textId="19786F11" w:rsidR="006E4F98" w:rsidRPr="00E73B40" w:rsidDel="00A33BFB" w:rsidRDefault="006E4F98" w:rsidP="00B55782">
            <w:pPr>
              <w:pStyle w:val="TableText"/>
              <w:keepNext/>
              <w:spacing w:line="240" w:lineRule="exact"/>
              <w:rPr>
                <w:del w:id="2767" w:author="Author"/>
                <w:color w:val="auto"/>
                <w:sz w:val="20"/>
                <w:szCs w:val="20"/>
                <w:lang w:val="en-IE"/>
              </w:rPr>
            </w:pPr>
            <w:del w:id="2768" w:author="Author">
              <w:r w:rsidRPr="00E73B40" w:rsidDel="00A33BFB">
                <w:rPr>
                  <w:color w:val="auto"/>
                  <w:sz w:val="20"/>
                  <w:szCs w:val="20"/>
                  <w:lang w:val="en-IE"/>
                </w:rPr>
                <w:delText>Screen Name</w:delText>
              </w:r>
            </w:del>
          </w:p>
        </w:tc>
        <w:tc>
          <w:tcPr>
            <w:tcW w:w="8070" w:type="dxa"/>
            <w:gridSpan w:val="2"/>
          </w:tcPr>
          <w:p w14:paraId="08535952" w14:textId="6D7AA31D" w:rsidR="006E4F98" w:rsidRPr="00E73B40" w:rsidDel="00A33BFB"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69" w:author="Author"/>
                <w:color w:val="auto"/>
                <w:sz w:val="20"/>
                <w:szCs w:val="20"/>
                <w:lang w:val="en-IE"/>
              </w:rPr>
            </w:pPr>
            <w:del w:id="2770" w:author="Author">
              <w:r w:rsidRPr="00E73B40" w:rsidDel="00A33BFB">
                <w:rPr>
                  <w:color w:val="auto"/>
                  <w:sz w:val="20"/>
                  <w:szCs w:val="20"/>
                  <w:lang w:val="en-IE"/>
                </w:rPr>
                <w:delText>Select products step</w:delText>
              </w:r>
            </w:del>
          </w:p>
        </w:tc>
      </w:tr>
      <w:tr w:rsidR="006E4F98" w:rsidRPr="00E73B40" w:rsidDel="00A33BFB" w14:paraId="2C77BE9C" w14:textId="09FE3827" w:rsidTr="00B55782">
        <w:trPr>
          <w:trHeight w:val="440"/>
          <w:del w:id="2771" w:author="Author"/>
        </w:trPr>
        <w:tc>
          <w:tcPr>
            <w:cnfStyle w:val="001000000000" w:firstRow="0" w:lastRow="0" w:firstColumn="1" w:lastColumn="0" w:oddVBand="0" w:evenVBand="0" w:oddHBand="0" w:evenHBand="0" w:firstRowFirstColumn="0" w:firstRowLastColumn="0" w:lastRowFirstColumn="0" w:lastRowLastColumn="0"/>
            <w:tcW w:w="1522" w:type="dxa"/>
          </w:tcPr>
          <w:p w14:paraId="207A5C6A" w14:textId="1B040DB2" w:rsidR="006E4F98" w:rsidRPr="00E73B40" w:rsidDel="00A33BFB" w:rsidRDefault="006E4F98" w:rsidP="00B55782">
            <w:pPr>
              <w:pStyle w:val="TableText"/>
              <w:keepNext/>
              <w:spacing w:line="240" w:lineRule="exact"/>
              <w:rPr>
                <w:del w:id="2772" w:author="Author"/>
                <w:b w:val="0"/>
                <w:color w:val="auto"/>
                <w:sz w:val="20"/>
                <w:szCs w:val="20"/>
                <w:lang w:val="en-IE"/>
              </w:rPr>
            </w:pPr>
            <w:del w:id="2773" w:author="Author">
              <w:r w:rsidRPr="00E73B40" w:rsidDel="00A33BFB">
                <w:rPr>
                  <w:color w:val="auto"/>
                  <w:sz w:val="20"/>
                  <w:szCs w:val="20"/>
                  <w:lang w:val="en-IE"/>
                </w:rPr>
                <w:delText>Description</w:delText>
              </w:r>
            </w:del>
          </w:p>
        </w:tc>
        <w:tc>
          <w:tcPr>
            <w:tcW w:w="8070" w:type="dxa"/>
            <w:gridSpan w:val="2"/>
          </w:tcPr>
          <w:p w14:paraId="11380DD4" w14:textId="27357208" w:rsidR="006E4F98" w:rsidRPr="00E73B40" w:rsidDel="00A33BFB" w:rsidRDefault="006E4F98"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74" w:author="Author"/>
                <w:color w:val="auto"/>
                <w:sz w:val="20"/>
                <w:szCs w:val="20"/>
                <w:lang w:val="en-IE"/>
              </w:rPr>
            </w:pPr>
            <w:del w:id="2775" w:author="Author">
              <w:r w:rsidRPr="00E73B40" w:rsidDel="00A33BFB">
                <w:rPr>
                  <w:color w:val="auto"/>
                  <w:sz w:val="20"/>
                  <w:szCs w:val="20"/>
                  <w:lang w:val="en-IE"/>
                </w:rPr>
                <w:delText xml:space="preserve">The user </w:delText>
              </w:r>
              <w:r w:rsidR="00FC355E" w:rsidRPr="00E73B40" w:rsidDel="00A33BFB">
                <w:rPr>
                  <w:color w:val="auto"/>
                  <w:sz w:val="20"/>
                  <w:szCs w:val="20"/>
                  <w:lang w:val="en-IE"/>
                </w:rPr>
                <w:delText xml:space="preserve">configured </w:delText>
              </w:r>
              <w:r w:rsidRPr="00E73B40" w:rsidDel="00A33BFB">
                <w:rPr>
                  <w:color w:val="auto"/>
                  <w:sz w:val="20"/>
                  <w:szCs w:val="20"/>
                  <w:lang w:val="en-IE"/>
                </w:rPr>
                <w:delText xml:space="preserve">a </w:delText>
              </w:r>
              <w:r w:rsidR="00FC355E" w:rsidRPr="00E73B40" w:rsidDel="00A33BFB">
                <w:rPr>
                  <w:color w:val="auto"/>
                  <w:sz w:val="20"/>
                  <w:szCs w:val="20"/>
                  <w:lang w:val="en-IE"/>
                </w:rPr>
                <w:delText>fixed</w:delText>
              </w:r>
              <w:r w:rsidRPr="00E73B40" w:rsidDel="00A33BFB">
                <w:rPr>
                  <w:color w:val="auto"/>
                  <w:sz w:val="20"/>
                  <w:szCs w:val="20"/>
                  <w:lang w:val="en-IE"/>
                </w:rPr>
                <w:delText xml:space="preserve"> equipment </w:delText>
              </w:r>
              <w:r w:rsidR="001E0F56" w:rsidRPr="00E73B40" w:rsidDel="00A33BFB">
                <w:rPr>
                  <w:color w:val="auto"/>
                  <w:sz w:val="20"/>
                  <w:szCs w:val="20"/>
                  <w:lang w:val="en-IE"/>
                </w:rPr>
                <w:delText>required</w:delText>
              </w:r>
              <w:r w:rsidR="00FC355E" w:rsidRPr="00E73B40" w:rsidDel="00A33BFB">
                <w:rPr>
                  <w:color w:val="auto"/>
                  <w:sz w:val="20"/>
                  <w:szCs w:val="20"/>
                  <w:lang w:val="en-IE"/>
                </w:rPr>
                <w:delText xml:space="preserve"> in the offer</w:delText>
              </w:r>
              <w:r w:rsidRPr="00E73B40" w:rsidDel="00A33BFB">
                <w:rPr>
                  <w:color w:val="auto"/>
                  <w:sz w:val="20"/>
                  <w:szCs w:val="20"/>
                  <w:lang w:val="en-IE"/>
                </w:rPr>
                <w:delText>.</w:delText>
              </w:r>
            </w:del>
          </w:p>
          <w:p w14:paraId="17BB8EC4" w14:textId="053C6908" w:rsidR="006C2143" w:rsidRPr="00E73B40" w:rsidDel="00A33BFB" w:rsidRDefault="006C214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76" w:author="Author"/>
                <w:color w:val="auto"/>
                <w:sz w:val="20"/>
                <w:szCs w:val="20"/>
                <w:lang w:val="en-IE"/>
              </w:rPr>
            </w:pPr>
            <w:del w:id="2777" w:author="Author">
              <w:r w:rsidRPr="00E73B40" w:rsidDel="00A33BFB">
                <w:rPr>
                  <w:color w:val="auto"/>
                  <w:sz w:val="20"/>
                  <w:szCs w:val="20"/>
                  <w:lang w:val="en-IE"/>
                </w:rPr>
                <w:delText>The available products for the offer are defined in MEC, and are previously loaded to UFE through the UFE Catalogue component (for full details on this component, please see [2]).</w:delText>
              </w:r>
            </w:del>
          </w:p>
          <w:p w14:paraId="2E77294A" w14:textId="0B7B0868" w:rsidR="006E4F98" w:rsidRPr="00E73B40" w:rsidDel="00A33BFB" w:rsidRDefault="006E4F98" w:rsidP="000B011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78" w:author="Author"/>
                <w:color w:val="auto"/>
                <w:sz w:val="20"/>
                <w:szCs w:val="20"/>
                <w:lang w:val="en-IE"/>
              </w:rPr>
            </w:pPr>
            <w:del w:id="2779" w:author="Author">
              <w:r w:rsidRPr="00E73B40" w:rsidDel="00A33BFB">
                <w:rPr>
                  <w:color w:val="auto"/>
                  <w:sz w:val="20"/>
                  <w:szCs w:val="20"/>
                  <w:lang w:val="en-IE"/>
                </w:rPr>
                <w:delText>Note: this activity is only available if the chosen bundle</w:delText>
              </w:r>
            </w:del>
            <w:ins w:id="2780" w:author="Author">
              <w:del w:id="2781" w:author="Author">
                <w:r w:rsidR="000B0119" w:rsidDel="00A33BFB">
                  <w:rPr>
                    <w:color w:val="auto"/>
                    <w:sz w:val="20"/>
                    <w:szCs w:val="20"/>
                    <w:lang w:val="en-IE"/>
                  </w:rPr>
                  <w:delText>any fixed service</w:delText>
                </w:r>
              </w:del>
            </w:ins>
            <w:del w:id="2782" w:author="Author">
              <w:r w:rsidRPr="00E73B40" w:rsidDel="00A33BFB">
                <w:rPr>
                  <w:color w:val="auto"/>
                  <w:sz w:val="20"/>
                  <w:szCs w:val="20"/>
                  <w:lang w:val="en-IE"/>
                </w:rPr>
                <w:delText xml:space="preserve"> offer has an Equipment product under it.</w:delText>
              </w:r>
            </w:del>
          </w:p>
        </w:tc>
      </w:tr>
      <w:tr w:rsidR="006E4F98" w:rsidRPr="00E73B40" w:rsidDel="00A33BFB" w14:paraId="13F3B05D" w14:textId="583806FB" w:rsidTr="00B55782">
        <w:trPr>
          <w:trHeight w:val="440"/>
          <w:del w:id="278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8D823C8" w14:textId="045301A4" w:rsidR="006E4F98" w:rsidRPr="00E73B40" w:rsidDel="00A33BFB" w:rsidRDefault="006E4F98" w:rsidP="00B55782">
            <w:pPr>
              <w:pStyle w:val="TableText"/>
              <w:keepNext/>
              <w:tabs>
                <w:tab w:val="left" w:pos="567"/>
              </w:tabs>
              <w:spacing w:line="240" w:lineRule="exact"/>
              <w:rPr>
                <w:del w:id="2784" w:author="Author"/>
                <w:color w:val="auto"/>
                <w:sz w:val="20"/>
                <w:szCs w:val="20"/>
                <w:lang w:val="en-IE"/>
              </w:rPr>
            </w:pPr>
            <w:del w:id="2785" w:author="Author">
              <w:r w:rsidRPr="00E73B40" w:rsidDel="00A33BFB">
                <w:rPr>
                  <w:color w:val="auto"/>
                  <w:sz w:val="20"/>
                  <w:szCs w:val="20"/>
                  <w:lang w:val="en-IE"/>
                </w:rPr>
                <w:delText>Automations</w:delText>
              </w:r>
            </w:del>
          </w:p>
        </w:tc>
        <w:tc>
          <w:tcPr>
            <w:tcW w:w="4042" w:type="dxa"/>
            <w:shd w:val="clear" w:color="auto" w:fill="D8D7D5"/>
          </w:tcPr>
          <w:p w14:paraId="66E154DB" w14:textId="69BC5966" w:rsidR="006E4F98" w:rsidRPr="00E73B40" w:rsidDel="00A33BFB" w:rsidRDefault="006E4F98"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2786" w:author="Author"/>
                <w:b/>
                <w:color w:val="auto"/>
                <w:sz w:val="18"/>
                <w:szCs w:val="18"/>
                <w:lang w:val="en-IE" w:eastAsia="en-US"/>
              </w:rPr>
            </w:pPr>
            <w:del w:id="2787" w:author="Author">
              <w:r w:rsidRPr="00E73B40" w:rsidDel="00A33BFB">
                <w:rPr>
                  <w:b/>
                  <w:color w:val="auto"/>
                  <w:sz w:val="18"/>
                  <w:szCs w:val="18"/>
                  <w:lang w:val="en-IE"/>
                </w:rPr>
                <w:delText>Business Validations &amp; other Automations</w:delText>
              </w:r>
            </w:del>
          </w:p>
        </w:tc>
        <w:tc>
          <w:tcPr>
            <w:tcW w:w="4028" w:type="dxa"/>
            <w:shd w:val="clear" w:color="auto" w:fill="D8D7D5"/>
          </w:tcPr>
          <w:p w14:paraId="6D8149A8" w14:textId="50409243" w:rsidR="006E4F98" w:rsidRPr="00E73B40" w:rsidDel="00A33BFB" w:rsidRDefault="006E4F98"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2788" w:author="Author"/>
                <w:b/>
                <w:color w:val="auto"/>
                <w:sz w:val="18"/>
                <w:szCs w:val="18"/>
                <w:lang w:val="en-IE" w:eastAsia="en-US"/>
              </w:rPr>
            </w:pPr>
            <w:del w:id="2789" w:author="Author">
              <w:r w:rsidRPr="00E73B40" w:rsidDel="00A33BFB">
                <w:rPr>
                  <w:b/>
                  <w:color w:val="auto"/>
                  <w:sz w:val="18"/>
                  <w:szCs w:val="18"/>
                  <w:lang w:val="en-IE"/>
                </w:rPr>
                <w:delText>Messages (Error &amp; Warnings)</w:delText>
              </w:r>
            </w:del>
          </w:p>
        </w:tc>
      </w:tr>
      <w:tr w:rsidR="006E4F98" w:rsidRPr="00E73B40" w:rsidDel="00A33BFB" w14:paraId="28E92CA1" w14:textId="448EDD9B" w:rsidTr="00B55782">
        <w:trPr>
          <w:trHeight w:val="440"/>
          <w:del w:id="279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6C19CDB" w14:textId="7870A193" w:rsidR="006E4F98" w:rsidRPr="00E73B40" w:rsidDel="00A33BFB" w:rsidRDefault="006E4F98" w:rsidP="00B55782">
            <w:pPr>
              <w:pStyle w:val="TableText"/>
              <w:keepNext/>
              <w:tabs>
                <w:tab w:val="left" w:pos="567"/>
              </w:tabs>
              <w:spacing w:line="240" w:lineRule="exact"/>
              <w:jc w:val="left"/>
              <w:rPr>
                <w:del w:id="2791" w:author="Author"/>
                <w:color w:val="auto"/>
                <w:sz w:val="20"/>
                <w:szCs w:val="20"/>
                <w:lang w:val="en-IE"/>
              </w:rPr>
            </w:pPr>
          </w:p>
        </w:tc>
        <w:tc>
          <w:tcPr>
            <w:tcW w:w="4042" w:type="dxa"/>
          </w:tcPr>
          <w:p w14:paraId="5EBB957C" w14:textId="7CEE859C" w:rsidR="006E4F98" w:rsidRPr="00E73B40" w:rsidDel="00A33BFB" w:rsidRDefault="006C2143"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792" w:author="Author"/>
                <w:color w:val="auto"/>
                <w:sz w:val="20"/>
                <w:szCs w:val="18"/>
                <w:lang w:val="en-IE" w:eastAsia="en-US"/>
              </w:rPr>
            </w:pPr>
            <w:del w:id="2793" w:author="Author">
              <w:r w:rsidRPr="00E73B40" w:rsidDel="00A33BFB">
                <w:rPr>
                  <w:color w:val="auto"/>
                  <w:sz w:val="20"/>
                  <w:szCs w:val="18"/>
                  <w:lang w:val="en-IE" w:eastAsia="en-US"/>
                </w:rPr>
                <w:delText>-</w:delText>
              </w:r>
            </w:del>
          </w:p>
        </w:tc>
        <w:tc>
          <w:tcPr>
            <w:tcW w:w="4028" w:type="dxa"/>
          </w:tcPr>
          <w:p w14:paraId="5D628DDD" w14:textId="4989BFC6" w:rsidR="006E4F98" w:rsidRPr="00E73B40" w:rsidDel="00A33BFB" w:rsidRDefault="006C214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94" w:author="Author"/>
                <w:color w:val="auto"/>
                <w:sz w:val="20"/>
                <w:szCs w:val="18"/>
                <w:lang w:val="en-IE" w:eastAsia="en-US"/>
              </w:rPr>
            </w:pPr>
            <w:del w:id="2795" w:author="Author">
              <w:r w:rsidRPr="00E73B40" w:rsidDel="00A33BFB">
                <w:rPr>
                  <w:color w:val="auto"/>
                  <w:sz w:val="20"/>
                  <w:szCs w:val="18"/>
                  <w:lang w:val="en-IE" w:eastAsia="en-US"/>
                </w:rPr>
                <w:delText>-</w:delText>
              </w:r>
            </w:del>
          </w:p>
        </w:tc>
      </w:tr>
    </w:tbl>
    <w:p w14:paraId="5E0217F3" w14:textId="5DC0D9F8" w:rsidR="00675B3F" w:rsidRPr="00E73B40" w:rsidRDefault="00675B3F" w:rsidP="00675B3F">
      <w:pPr>
        <w:pStyle w:val="Heading5"/>
        <w:keepNext/>
        <w:rPr>
          <w:ins w:id="2796" w:author="Author"/>
          <w:lang w:val="en-IE"/>
        </w:rPr>
      </w:pPr>
      <w:bookmarkStart w:id="2797" w:name="_Ref450902965"/>
      <w:ins w:id="2798" w:author="Author">
        <w:r w:rsidRPr="00E73B40">
          <w:rPr>
            <w:lang w:val="en-IE"/>
          </w:rPr>
          <w:t>Activity 1</w:t>
        </w:r>
        <w:r w:rsidR="00C53029">
          <w:rPr>
            <w:lang w:val="en-IE"/>
          </w:rPr>
          <w:t>1</w:t>
        </w:r>
        <w:r w:rsidRPr="00E73B40">
          <w:rPr>
            <w:lang w:val="en-IE"/>
          </w:rPr>
          <w:t xml:space="preserve"> » Validate offer configuration</w:t>
        </w:r>
      </w:ins>
    </w:p>
    <w:tbl>
      <w:tblPr>
        <w:tblStyle w:val="CelFocus1"/>
        <w:tblW w:w="0" w:type="auto"/>
        <w:tblLook w:val="04A0" w:firstRow="1" w:lastRow="0" w:firstColumn="1" w:lastColumn="0" w:noHBand="0" w:noVBand="1"/>
      </w:tblPr>
      <w:tblGrid>
        <w:gridCol w:w="1522"/>
        <w:gridCol w:w="4042"/>
        <w:gridCol w:w="4028"/>
      </w:tblGrid>
      <w:tr w:rsidR="00675B3F" w:rsidRPr="00E73B40" w14:paraId="52F56DCE" w14:textId="77777777" w:rsidTr="00910E24">
        <w:trPr>
          <w:cnfStyle w:val="100000000000" w:firstRow="1" w:lastRow="0" w:firstColumn="0" w:lastColumn="0" w:oddVBand="0" w:evenVBand="0" w:oddHBand="0" w:evenHBand="0" w:firstRowFirstColumn="0" w:firstRowLastColumn="0" w:lastRowFirstColumn="0" w:lastRowLastColumn="0"/>
          <w:trHeight w:val="426"/>
          <w:ins w:id="2799"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15DB500" w14:textId="77777777" w:rsidR="00675B3F" w:rsidRPr="00E73B40" w:rsidRDefault="00675B3F" w:rsidP="00910E24">
            <w:pPr>
              <w:jc w:val="left"/>
              <w:rPr>
                <w:ins w:id="2800" w:author="Author"/>
                <w:b w:val="0"/>
                <w:sz w:val="20"/>
                <w:szCs w:val="20"/>
                <w:lang w:val="en-IE"/>
              </w:rPr>
            </w:pPr>
            <w:ins w:id="2801" w:author="Author">
              <w:r w:rsidRPr="00E73B40">
                <w:rPr>
                  <w:sz w:val="20"/>
                  <w:szCs w:val="20"/>
                  <w:lang w:val="en-IE"/>
                </w:rPr>
                <w:t>Activity Specification</w:t>
              </w:r>
            </w:ins>
          </w:p>
        </w:tc>
      </w:tr>
      <w:tr w:rsidR="00675B3F" w:rsidRPr="00E73B40" w14:paraId="0AEA9C76" w14:textId="77777777" w:rsidTr="00910E24">
        <w:trPr>
          <w:trHeight w:hRule="exact" w:val="756"/>
          <w:ins w:id="280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C826981" w14:textId="77777777" w:rsidR="00675B3F" w:rsidRPr="00E73B40" w:rsidRDefault="00675B3F" w:rsidP="00910E24">
            <w:pPr>
              <w:pStyle w:val="TableText"/>
              <w:keepNext/>
              <w:spacing w:before="0" w:after="0" w:line="240" w:lineRule="exact"/>
              <w:rPr>
                <w:ins w:id="2803" w:author="Author"/>
                <w:color w:val="auto"/>
                <w:sz w:val="20"/>
                <w:szCs w:val="20"/>
                <w:lang w:val="en-IE"/>
              </w:rPr>
            </w:pPr>
            <w:ins w:id="2804" w:author="Author">
              <w:r w:rsidRPr="00E73B40">
                <w:rPr>
                  <w:color w:val="auto"/>
                  <w:sz w:val="20"/>
                  <w:szCs w:val="20"/>
                  <w:lang w:val="en-IE"/>
                </w:rPr>
                <w:t>Actor(s)</w:t>
              </w:r>
            </w:ins>
          </w:p>
        </w:tc>
        <w:tc>
          <w:tcPr>
            <w:tcW w:w="8070" w:type="dxa"/>
            <w:gridSpan w:val="2"/>
            <w:vAlign w:val="center"/>
          </w:tcPr>
          <w:p w14:paraId="22164265"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05" w:author="Author"/>
                <w:color w:val="auto"/>
                <w:sz w:val="20"/>
                <w:szCs w:val="20"/>
                <w:lang w:val="en-IE"/>
              </w:rPr>
            </w:pPr>
            <w:ins w:id="2806" w:author="Author">
              <w:r w:rsidRPr="00E73B40">
                <w:rPr>
                  <w:color w:val="auto"/>
                  <w:sz w:val="20"/>
                  <w:szCs w:val="20"/>
                  <w:lang w:val="en-IE"/>
                </w:rPr>
                <w:t>CSR in Call Centre</w:t>
              </w:r>
            </w:ins>
          </w:p>
          <w:p w14:paraId="4AFDEFF0"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07" w:author="Author"/>
                <w:color w:val="auto"/>
                <w:sz w:val="20"/>
                <w:szCs w:val="20"/>
                <w:lang w:val="en-IE"/>
              </w:rPr>
            </w:pPr>
            <w:ins w:id="2808" w:author="Author">
              <w:r w:rsidRPr="00E73B40">
                <w:rPr>
                  <w:color w:val="auto"/>
                  <w:sz w:val="20"/>
                  <w:szCs w:val="20"/>
                  <w:lang w:val="en-IE"/>
                </w:rPr>
                <w:t>Agent in Shop</w:t>
              </w:r>
            </w:ins>
          </w:p>
        </w:tc>
      </w:tr>
      <w:tr w:rsidR="00675B3F" w:rsidRPr="00E73B40" w14:paraId="15914343" w14:textId="77777777" w:rsidTr="00910E24">
        <w:trPr>
          <w:trHeight w:hRule="exact" w:val="397"/>
          <w:ins w:id="280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5811F46" w14:textId="77777777" w:rsidR="00675B3F" w:rsidRPr="00E73B40" w:rsidRDefault="00675B3F" w:rsidP="00910E24">
            <w:pPr>
              <w:pStyle w:val="TableText"/>
              <w:keepNext/>
              <w:spacing w:before="0" w:after="0" w:line="240" w:lineRule="exact"/>
              <w:rPr>
                <w:ins w:id="2810" w:author="Author"/>
                <w:color w:val="auto"/>
                <w:sz w:val="20"/>
                <w:szCs w:val="20"/>
                <w:lang w:val="en-IE"/>
              </w:rPr>
            </w:pPr>
            <w:ins w:id="2811" w:author="Author">
              <w:r w:rsidRPr="00E73B40">
                <w:rPr>
                  <w:color w:val="auto"/>
                  <w:sz w:val="20"/>
                  <w:szCs w:val="20"/>
                  <w:lang w:val="en-IE"/>
                </w:rPr>
                <w:t>System</w:t>
              </w:r>
            </w:ins>
          </w:p>
        </w:tc>
        <w:tc>
          <w:tcPr>
            <w:tcW w:w="8070" w:type="dxa"/>
            <w:gridSpan w:val="2"/>
            <w:vAlign w:val="center"/>
          </w:tcPr>
          <w:p w14:paraId="2599BA6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12" w:author="Author"/>
                <w:color w:val="auto"/>
                <w:sz w:val="20"/>
                <w:szCs w:val="20"/>
                <w:lang w:val="en-IE"/>
              </w:rPr>
            </w:pPr>
            <w:ins w:id="2813" w:author="Author">
              <w:r w:rsidRPr="00E73B40">
                <w:rPr>
                  <w:color w:val="auto"/>
                  <w:sz w:val="20"/>
                  <w:szCs w:val="20"/>
                  <w:lang w:val="en-IE"/>
                </w:rPr>
                <w:t>UFE</w:t>
              </w:r>
            </w:ins>
          </w:p>
        </w:tc>
      </w:tr>
      <w:tr w:rsidR="00675B3F" w:rsidRPr="00E73B40" w14:paraId="1E75ED55" w14:textId="77777777" w:rsidTr="00910E24">
        <w:trPr>
          <w:trHeight w:val="440"/>
          <w:ins w:id="2814" w:author="Author"/>
        </w:trPr>
        <w:tc>
          <w:tcPr>
            <w:cnfStyle w:val="001000000000" w:firstRow="0" w:lastRow="0" w:firstColumn="1" w:lastColumn="0" w:oddVBand="0" w:evenVBand="0" w:oddHBand="0" w:evenHBand="0" w:firstRowFirstColumn="0" w:firstRowLastColumn="0" w:lastRowFirstColumn="0" w:lastRowLastColumn="0"/>
            <w:tcW w:w="1522" w:type="dxa"/>
          </w:tcPr>
          <w:p w14:paraId="00CE1126" w14:textId="77777777" w:rsidR="00675B3F" w:rsidRPr="00E73B40" w:rsidRDefault="00675B3F" w:rsidP="00910E24">
            <w:pPr>
              <w:pStyle w:val="TableText"/>
              <w:keepNext/>
              <w:spacing w:line="240" w:lineRule="exact"/>
              <w:rPr>
                <w:ins w:id="2815" w:author="Author"/>
                <w:color w:val="auto"/>
                <w:sz w:val="20"/>
                <w:szCs w:val="20"/>
                <w:lang w:val="en-IE"/>
              </w:rPr>
            </w:pPr>
            <w:ins w:id="2816" w:author="Author">
              <w:r w:rsidRPr="00E73B40">
                <w:rPr>
                  <w:color w:val="auto"/>
                  <w:sz w:val="20"/>
                  <w:szCs w:val="20"/>
                  <w:lang w:val="en-IE"/>
                </w:rPr>
                <w:t>Screen Name</w:t>
              </w:r>
            </w:ins>
          </w:p>
        </w:tc>
        <w:tc>
          <w:tcPr>
            <w:tcW w:w="8070" w:type="dxa"/>
            <w:gridSpan w:val="2"/>
          </w:tcPr>
          <w:p w14:paraId="7C748DEE"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17" w:author="Author"/>
                <w:color w:val="auto"/>
                <w:sz w:val="20"/>
                <w:szCs w:val="20"/>
                <w:lang w:val="en-IE"/>
              </w:rPr>
            </w:pPr>
            <w:ins w:id="2818" w:author="Author">
              <w:r>
                <w:rPr>
                  <w:color w:val="auto"/>
                  <w:sz w:val="20"/>
                  <w:szCs w:val="20"/>
                  <w:lang w:val="en-IE"/>
                </w:rPr>
                <w:t>Equipment’s Component</w:t>
              </w:r>
            </w:ins>
          </w:p>
        </w:tc>
      </w:tr>
      <w:tr w:rsidR="00675B3F" w:rsidRPr="00E73B40" w14:paraId="25459B3E" w14:textId="77777777" w:rsidTr="00910E24">
        <w:trPr>
          <w:trHeight w:val="440"/>
          <w:ins w:id="2819" w:author="Author"/>
        </w:trPr>
        <w:tc>
          <w:tcPr>
            <w:cnfStyle w:val="001000000000" w:firstRow="0" w:lastRow="0" w:firstColumn="1" w:lastColumn="0" w:oddVBand="0" w:evenVBand="0" w:oddHBand="0" w:evenHBand="0" w:firstRowFirstColumn="0" w:firstRowLastColumn="0" w:lastRowFirstColumn="0" w:lastRowLastColumn="0"/>
            <w:tcW w:w="1522" w:type="dxa"/>
          </w:tcPr>
          <w:p w14:paraId="2D1E9D49" w14:textId="77777777" w:rsidR="00675B3F" w:rsidRPr="00E73B40" w:rsidRDefault="00675B3F" w:rsidP="00910E24">
            <w:pPr>
              <w:pStyle w:val="TableText"/>
              <w:keepNext/>
              <w:spacing w:line="240" w:lineRule="exact"/>
              <w:rPr>
                <w:ins w:id="2820" w:author="Author"/>
                <w:b w:val="0"/>
                <w:color w:val="auto"/>
                <w:sz w:val="20"/>
                <w:szCs w:val="20"/>
                <w:lang w:val="en-IE"/>
              </w:rPr>
            </w:pPr>
            <w:ins w:id="2821" w:author="Author">
              <w:r w:rsidRPr="00E73B40">
                <w:rPr>
                  <w:color w:val="auto"/>
                  <w:sz w:val="20"/>
                  <w:szCs w:val="20"/>
                  <w:lang w:val="en-IE"/>
                </w:rPr>
                <w:t>Description</w:t>
              </w:r>
            </w:ins>
          </w:p>
        </w:tc>
        <w:tc>
          <w:tcPr>
            <w:tcW w:w="8070" w:type="dxa"/>
            <w:gridSpan w:val="2"/>
          </w:tcPr>
          <w:p w14:paraId="0A84D755"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22" w:author="Author"/>
                <w:color w:val="auto"/>
                <w:sz w:val="20"/>
                <w:szCs w:val="20"/>
                <w:lang w:val="en-IE"/>
              </w:rPr>
            </w:pPr>
            <w:ins w:id="2823" w:author="Author">
              <w:r w:rsidRPr="00E73B40">
                <w:rPr>
                  <w:color w:val="auto"/>
                  <w:sz w:val="20"/>
                  <w:szCs w:val="20"/>
                  <w:lang w:val="en-IE"/>
                </w:rPr>
                <w:t>The user requests to validate the offer configuration until the moment.</w:t>
              </w:r>
            </w:ins>
          </w:p>
        </w:tc>
      </w:tr>
      <w:tr w:rsidR="00D8598F" w:rsidRPr="00E73B40" w14:paraId="26E49E4F" w14:textId="77777777" w:rsidTr="00910E24">
        <w:trPr>
          <w:trHeight w:val="440"/>
          <w:ins w:id="282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A61584F" w14:textId="77777777" w:rsidR="00D8598F" w:rsidRPr="00E73B40" w:rsidRDefault="00D8598F" w:rsidP="00910E24">
            <w:pPr>
              <w:pStyle w:val="TableText"/>
              <w:keepNext/>
              <w:tabs>
                <w:tab w:val="left" w:pos="567"/>
              </w:tabs>
              <w:spacing w:line="240" w:lineRule="exact"/>
              <w:rPr>
                <w:ins w:id="2825" w:author="Author"/>
                <w:color w:val="auto"/>
                <w:sz w:val="20"/>
                <w:szCs w:val="20"/>
                <w:lang w:val="en-IE"/>
              </w:rPr>
            </w:pPr>
            <w:ins w:id="2826" w:author="Author">
              <w:r w:rsidRPr="00E73B40">
                <w:rPr>
                  <w:color w:val="auto"/>
                  <w:sz w:val="20"/>
                  <w:szCs w:val="20"/>
                  <w:lang w:val="en-IE"/>
                </w:rPr>
                <w:t>Automations</w:t>
              </w:r>
            </w:ins>
          </w:p>
          <w:p w14:paraId="0385D726" w14:textId="77777777" w:rsidR="00D8598F" w:rsidRPr="00E73B40" w:rsidRDefault="00D8598F" w:rsidP="00910E24">
            <w:pPr>
              <w:pStyle w:val="TableText"/>
              <w:keepNext/>
              <w:tabs>
                <w:tab w:val="left" w:pos="567"/>
              </w:tabs>
              <w:spacing w:line="240" w:lineRule="exact"/>
              <w:rPr>
                <w:ins w:id="2827" w:author="Author"/>
                <w:color w:val="auto"/>
                <w:sz w:val="20"/>
                <w:szCs w:val="20"/>
                <w:lang w:val="en-IE"/>
              </w:rPr>
            </w:pPr>
          </w:p>
        </w:tc>
        <w:tc>
          <w:tcPr>
            <w:tcW w:w="4042" w:type="dxa"/>
            <w:shd w:val="clear" w:color="auto" w:fill="D8D7D5"/>
          </w:tcPr>
          <w:p w14:paraId="409B7770" w14:textId="77777777" w:rsidR="00D8598F" w:rsidRPr="00E73B40" w:rsidRDefault="00D8598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828" w:author="Author"/>
                <w:b/>
                <w:color w:val="auto"/>
                <w:sz w:val="18"/>
                <w:szCs w:val="18"/>
                <w:lang w:val="en-IE" w:eastAsia="en-US"/>
              </w:rPr>
            </w:pPr>
            <w:ins w:id="2829" w:author="Author">
              <w:r w:rsidRPr="00E73B40">
                <w:rPr>
                  <w:b/>
                  <w:color w:val="auto"/>
                  <w:sz w:val="18"/>
                  <w:szCs w:val="18"/>
                  <w:lang w:val="en-IE"/>
                </w:rPr>
                <w:t>Business Validations &amp; other Automations</w:t>
              </w:r>
            </w:ins>
          </w:p>
        </w:tc>
        <w:tc>
          <w:tcPr>
            <w:tcW w:w="4028" w:type="dxa"/>
            <w:shd w:val="clear" w:color="auto" w:fill="D8D7D5"/>
          </w:tcPr>
          <w:p w14:paraId="2741EB17" w14:textId="77777777" w:rsidR="00D8598F" w:rsidRPr="00E73B40" w:rsidRDefault="00D8598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830" w:author="Author"/>
                <w:b/>
                <w:color w:val="auto"/>
                <w:sz w:val="18"/>
                <w:szCs w:val="18"/>
                <w:lang w:val="en-IE" w:eastAsia="en-US"/>
              </w:rPr>
            </w:pPr>
            <w:ins w:id="2831" w:author="Author">
              <w:r w:rsidRPr="00E73B40">
                <w:rPr>
                  <w:b/>
                  <w:color w:val="auto"/>
                  <w:sz w:val="18"/>
                  <w:szCs w:val="18"/>
                  <w:lang w:val="en-IE"/>
                </w:rPr>
                <w:t>Messages (Error &amp; Warnings)</w:t>
              </w:r>
            </w:ins>
          </w:p>
        </w:tc>
      </w:tr>
      <w:tr w:rsidR="00D8598F" w:rsidRPr="00E73B40" w14:paraId="0B9089D9" w14:textId="77777777" w:rsidTr="00910E24">
        <w:trPr>
          <w:trHeight w:val="440"/>
          <w:ins w:id="283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B9A0515" w14:textId="77777777" w:rsidR="00D8598F" w:rsidRPr="00E73B40" w:rsidRDefault="00D8598F" w:rsidP="00910E24">
            <w:pPr>
              <w:pStyle w:val="TableText"/>
              <w:keepNext/>
              <w:tabs>
                <w:tab w:val="left" w:pos="567"/>
              </w:tabs>
              <w:spacing w:line="240" w:lineRule="exact"/>
              <w:jc w:val="left"/>
              <w:rPr>
                <w:ins w:id="2833" w:author="Author"/>
                <w:color w:val="auto"/>
                <w:sz w:val="20"/>
                <w:szCs w:val="20"/>
                <w:lang w:val="en-IE"/>
              </w:rPr>
            </w:pPr>
          </w:p>
        </w:tc>
        <w:tc>
          <w:tcPr>
            <w:tcW w:w="4042" w:type="dxa"/>
          </w:tcPr>
          <w:p w14:paraId="4EC1BBF0" w14:textId="023E9F2E"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34" w:author="Author"/>
                <w:color w:val="439782"/>
                <w:sz w:val="20"/>
                <w:szCs w:val="18"/>
                <w:lang w:val="en-IE" w:eastAsia="en-US"/>
              </w:rPr>
            </w:pPr>
            <w:ins w:id="2835" w:author="Author">
              <w:r w:rsidRPr="00E73B40">
                <w:rPr>
                  <w:color w:val="439782"/>
                  <w:sz w:val="20"/>
                  <w:szCs w:val="18"/>
                  <w:lang w:val="en-IE" w:eastAsia="en-US"/>
                </w:rPr>
                <w:t>1</w:t>
              </w:r>
              <w:r w:rsidR="00C53029">
                <w:rPr>
                  <w:color w:val="439782"/>
                  <w:sz w:val="20"/>
                  <w:szCs w:val="18"/>
                  <w:lang w:val="en-IE" w:eastAsia="en-US"/>
                </w:rPr>
                <w:t>1</w:t>
              </w:r>
              <w:r w:rsidRPr="00E73B40">
                <w:rPr>
                  <w:color w:val="439782"/>
                  <w:sz w:val="20"/>
                  <w:szCs w:val="18"/>
                  <w:lang w:val="en-IE" w:eastAsia="en-US"/>
                </w:rPr>
                <w:t>a. Validate offer configuration</w:t>
              </w:r>
            </w:ins>
          </w:p>
          <w:p w14:paraId="7953C0B3" w14:textId="77777777"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36" w:author="Author"/>
                <w:color w:val="auto"/>
                <w:sz w:val="20"/>
                <w:szCs w:val="18"/>
                <w:lang w:val="en-IE" w:eastAsia="en-US"/>
              </w:rPr>
            </w:pPr>
            <w:ins w:id="2837" w:author="Author">
              <w:r w:rsidRPr="00E73B40">
                <w:rPr>
                  <w:color w:val="auto"/>
                  <w:sz w:val="20"/>
                  <w:szCs w:val="18"/>
                  <w:lang w:val="en-IE" w:eastAsia="en-US"/>
                </w:rPr>
                <w:t>UFE validates the offer configuration, based on configured rules on UFE Catalogue (for full details on this component, please see [2]).</w:t>
              </w:r>
            </w:ins>
          </w:p>
        </w:tc>
        <w:tc>
          <w:tcPr>
            <w:tcW w:w="4028" w:type="dxa"/>
          </w:tcPr>
          <w:p w14:paraId="1D147D0E"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38" w:author="Author"/>
                <w:color w:val="auto"/>
                <w:sz w:val="20"/>
                <w:szCs w:val="18"/>
                <w:lang w:val="en-IE" w:eastAsia="en-US"/>
              </w:rPr>
            </w:pPr>
            <w:ins w:id="2839" w:author="Author">
              <w:r w:rsidRPr="00E73B40">
                <w:rPr>
                  <w:color w:val="auto"/>
                  <w:sz w:val="20"/>
                  <w:szCs w:val="18"/>
                  <w:lang w:val="en-IE" w:eastAsia="en-US"/>
                </w:rPr>
                <w:t>In case of any unconformity detected, UFE warns the user with the corresponding information:</w:t>
              </w:r>
            </w:ins>
          </w:p>
          <w:p w14:paraId="360E3676" w14:textId="77777777" w:rsidR="00D8598F" w:rsidRPr="00E73B40" w:rsidRDefault="00D8598F" w:rsidP="00910E24">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2840" w:author="Author"/>
                <w:color w:val="auto"/>
                <w:sz w:val="20"/>
                <w:szCs w:val="18"/>
                <w:lang w:val="en-IE" w:eastAsia="en-US"/>
              </w:rPr>
            </w:pPr>
            <w:ins w:id="2841" w:author="Author">
              <w:r w:rsidRPr="00E73B40">
                <w:rPr>
                  <w:color w:val="auto"/>
                  <w:sz w:val="20"/>
                  <w:szCs w:val="18"/>
                  <w:lang w:val="en-IE" w:eastAsia="en-US"/>
                </w:rPr>
                <w:t>Mandatory billing offers, and why</w:t>
              </w:r>
            </w:ins>
          </w:p>
          <w:p w14:paraId="5A4C256E" w14:textId="77777777" w:rsidR="00D8598F" w:rsidRPr="00E73B40" w:rsidRDefault="00D8598F" w:rsidP="00910E24">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2842" w:author="Author"/>
                <w:color w:val="auto"/>
                <w:sz w:val="20"/>
                <w:szCs w:val="18"/>
                <w:lang w:val="en-IE" w:eastAsia="en-US"/>
              </w:rPr>
            </w:pPr>
            <w:ins w:id="2843" w:author="Author">
              <w:r w:rsidRPr="00E73B40">
                <w:rPr>
                  <w:color w:val="auto"/>
                  <w:sz w:val="20"/>
                  <w:szCs w:val="18"/>
                  <w:lang w:val="en-IE" w:eastAsia="en-US"/>
                </w:rPr>
                <w:t>Incompatible billing offers, and why</w:t>
              </w:r>
            </w:ins>
          </w:p>
          <w:p w14:paraId="3644E1A0"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44" w:author="Author"/>
                <w:color w:val="auto"/>
                <w:sz w:val="20"/>
                <w:szCs w:val="18"/>
                <w:lang w:val="en-IE" w:eastAsia="en-US"/>
              </w:rPr>
            </w:pPr>
            <w:ins w:id="2845" w:author="Author">
              <w:r w:rsidRPr="00E73B40">
                <w:rPr>
                  <w:color w:val="auto"/>
                  <w:sz w:val="20"/>
                  <w:szCs w:val="18"/>
                  <w:lang w:val="en-IE" w:eastAsia="en-US"/>
                </w:rPr>
                <w:t>The user is able to apply the corrections automatically or reject them. However, the process does not continue while the offers in the basket are not correctly configured regarding billing offers</w:t>
              </w:r>
              <w:r>
                <w:rPr>
                  <w:color w:val="auto"/>
                  <w:sz w:val="20"/>
                  <w:szCs w:val="18"/>
                  <w:lang w:val="en-IE" w:eastAsia="en-US"/>
                </w:rPr>
                <w:t>, components and attributes</w:t>
              </w:r>
              <w:r w:rsidRPr="00E73B40">
                <w:rPr>
                  <w:color w:val="auto"/>
                  <w:sz w:val="20"/>
                  <w:szCs w:val="18"/>
                  <w:lang w:val="en-IE" w:eastAsia="en-US"/>
                </w:rPr>
                <w:t>.</w:t>
              </w:r>
            </w:ins>
          </w:p>
        </w:tc>
      </w:tr>
      <w:tr w:rsidR="00D8598F" w:rsidRPr="00E73B40" w14:paraId="3A5991B2" w14:textId="77777777" w:rsidTr="00910E24">
        <w:trPr>
          <w:trHeight w:val="440"/>
          <w:ins w:id="284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30511B0" w14:textId="77777777" w:rsidR="00D8598F" w:rsidRPr="00E73B40" w:rsidRDefault="00D8598F" w:rsidP="00910E24">
            <w:pPr>
              <w:pStyle w:val="TableText"/>
              <w:keepNext/>
              <w:tabs>
                <w:tab w:val="left" w:pos="567"/>
              </w:tabs>
              <w:spacing w:line="240" w:lineRule="exact"/>
              <w:rPr>
                <w:ins w:id="2847" w:author="Author"/>
                <w:color w:val="auto"/>
                <w:sz w:val="20"/>
                <w:szCs w:val="20"/>
                <w:lang w:val="en-IE"/>
              </w:rPr>
            </w:pPr>
          </w:p>
        </w:tc>
        <w:tc>
          <w:tcPr>
            <w:tcW w:w="4042" w:type="dxa"/>
          </w:tcPr>
          <w:p w14:paraId="34846E32" w14:textId="376D65D4" w:rsidR="00D8598F" w:rsidRPr="007D5C53"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48" w:author="Author"/>
                <w:color w:val="439782"/>
                <w:sz w:val="20"/>
                <w:szCs w:val="18"/>
                <w:lang w:val="en-IE" w:eastAsia="en-US"/>
              </w:rPr>
            </w:pPr>
            <w:ins w:id="2849" w:author="Author">
              <w:r w:rsidRPr="00E73B40">
                <w:rPr>
                  <w:color w:val="439782"/>
                  <w:sz w:val="20"/>
                  <w:szCs w:val="18"/>
                  <w:lang w:val="en-IE" w:eastAsia="en-US"/>
                </w:rPr>
                <w:t>1</w:t>
              </w:r>
              <w:r w:rsidR="00C53029">
                <w:rPr>
                  <w:color w:val="439782"/>
                  <w:sz w:val="20"/>
                  <w:szCs w:val="18"/>
                  <w:lang w:val="en-IE" w:eastAsia="en-US"/>
                </w:rPr>
                <w:t>1</w:t>
              </w:r>
              <w:r>
                <w:rPr>
                  <w:color w:val="439782"/>
                  <w:sz w:val="20"/>
                  <w:szCs w:val="18"/>
                  <w:lang w:val="en-IE" w:eastAsia="en-US"/>
                </w:rPr>
                <w:t xml:space="preserve">b. </w:t>
              </w:r>
              <w:r w:rsidRPr="007D5C53">
                <w:rPr>
                  <w:color w:val="439782"/>
                  <w:sz w:val="20"/>
                  <w:szCs w:val="18"/>
                  <w:lang w:val="en-IE" w:eastAsia="en-US"/>
                </w:rPr>
                <w:t>Apply configuration corrections</w:t>
              </w:r>
            </w:ins>
          </w:p>
          <w:p w14:paraId="4CB9E664" w14:textId="77777777" w:rsidR="00D8598F" w:rsidRPr="00E73B40" w:rsidRDefault="00D8598F" w:rsidP="00D8598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0" w:author="Author"/>
                <w:color w:val="auto"/>
                <w:sz w:val="20"/>
                <w:szCs w:val="18"/>
                <w:lang w:val="en-IE" w:eastAsia="en-US"/>
              </w:rPr>
            </w:pPr>
            <w:ins w:id="2851" w:author="Author">
              <w:r w:rsidRPr="00E73B40">
                <w:rPr>
                  <w:color w:val="auto"/>
                  <w:sz w:val="20"/>
                  <w:szCs w:val="18"/>
                  <w:lang w:val="en-IE" w:eastAsia="en-US"/>
                </w:rPr>
                <w:t xml:space="preserve">In case of any </w:t>
              </w:r>
              <w:r>
                <w:rPr>
                  <w:color w:val="auto"/>
                  <w:sz w:val="20"/>
                  <w:szCs w:val="18"/>
                  <w:lang w:val="en-IE" w:eastAsia="en-US"/>
                </w:rPr>
                <w:t xml:space="preserve">singles </w:t>
              </w:r>
              <w:r w:rsidRPr="00E73B40">
                <w:rPr>
                  <w:color w:val="auto"/>
                  <w:sz w:val="20"/>
                  <w:szCs w:val="18"/>
                  <w:lang w:val="en-IE" w:eastAsia="en-US"/>
                </w:rPr>
                <w:t xml:space="preserve">unconformity </w:t>
              </w:r>
              <w:r>
                <w:rPr>
                  <w:color w:val="auto"/>
                  <w:sz w:val="20"/>
                  <w:szCs w:val="18"/>
                  <w:lang w:val="en-IE" w:eastAsia="en-US"/>
                </w:rPr>
                <w:t>was</w:t>
              </w:r>
              <w:r w:rsidRPr="00E73B40">
                <w:rPr>
                  <w:color w:val="auto"/>
                  <w:sz w:val="20"/>
                  <w:szCs w:val="18"/>
                  <w:lang w:val="en-IE" w:eastAsia="en-US"/>
                </w:rPr>
                <w:t xml:space="preserve"> detected</w:t>
              </w:r>
              <w:r>
                <w:rPr>
                  <w:color w:val="auto"/>
                  <w:sz w:val="20"/>
                  <w:szCs w:val="18"/>
                  <w:lang w:val="en-IE" w:eastAsia="en-US"/>
                </w:rPr>
                <w:t xml:space="preserve"> for a single add-on/component,</w:t>
              </w:r>
              <w:r w:rsidRPr="00E73B40">
                <w:rPr>
                  <w:color w:val="auto"/>
                  <w:sz w:val="20"/>
                  <w:szCs w:val="18"/>
                  <w:lang w:val="en-IE" w:eastAsia="en-US"/>
                </w:rPr>
                <w:t xml:space="preserve"> UFE automatically select the mandatory billing offers and deselect the incompatible billing offers warning the user with the message WM_SAL_</w:t>
              </w:r>
              <w:r>
                <w:rPr>
                  <w:color w:val="auto"/>
                  <w:sz w:val="20"/>
                  <w:szCs w:val="18"/>
                  <w:lang w:val="en-IE" w:eastAsia="en-US"/>
                </w:rPr>
                <w:t>16</w:t>
              </w:r>
              <w:r w:rsidRPr="00E73B40">
                <w:rPr>
                  <w:color w:val="auto"/>
                  <w:sz w:val="20"/>
                  <w:szCs w:val="18"/>
                  <w:lang w:val="en-IE" w:eastAsia="en-US"/>
                </w:rPr>
                <w:t>.</w:t>
              </w:r>
            </w:ins>
          </w:p>
          <w:p w14:paraId="085E1D4D" w14:textId="11777C19"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2" w:author="Author"/>
                <w:color w:val="auto"/>
                <w:sz w:val="20"/>
                <w:szCs w:val="18"/>
                <w:lang w:val="en-IE" w:eastAsia="en-US"/>
              </w:rPr>
            </w:pPr>
            <w:ins w:id="2853" w:author="Author">
              <w:r w:rsidRPr="00E73B40">
                <w:rPr>
                  <w:color w:val="auto"/>
                  <w:sz w:val="20"/>
                  <w:szCs w:val="18"/>
                  <w:lang w:val="en-IE" w:eastAsia="en-US"/>
                </w:rPr>
                <w:t>The user needs to request to validate the offer configuration again in order to proceed with the process.</w:t>
              </w:r>
            </w:ins>
          </w:p>
        </w:tc>
        <w:tc>
          <w:tcPr>
            <w:tcW w:w="4028" w:type="dxa"/>
          </w:tcPr>
          <w:p w14:paraId="1D96B990"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54" w:author="Author"/>
                <w:color w:val="auto"/>
                <w:sz w:val="20"/>
                <w:szCs w:val="18"/>
                <w:lang w:val="en-IE" w:eastAsia="en-US"/>
              </w:rPr>
            </w:pPr>
            <w:ins w:id="2855" w:author="Author">
              <w:r w:rsidRPr="00E73B40">
                <w:rPr>
                  <w:color w:val="auto"/>
                  <w:sz w:val="20"/>
                  <w:szCs w:val="18"/>
                  <w:lang w:val="en-IE" w:eastAsia="en-US"/>
                </w:rPr>
                <w:t>-</w:t>
              </w:r>
            </w:ins>
          </w:p>
        </w:tc>
      </w:tr>
    </w:tbl>
    <w:p w14:paraId="72AC10F8" w14:textId="7AE83FBE" w:rsidR="00675B3F" w:rsidRPr="00E73B40" w:rsidRDefault="00675B3F" w:rsidP="00675B3F">
      <w:pPr>
        <w:pStyle w:val="Heading5"/>
        <w:rPr>
          <w:ins w:id="2856" w:author="Author"/>
          <w:lang w:val="en-IE"/>
        </w:rPr>
      </w:pPr>
      <w:ins w:id="2857" w:author="Author">
        <w:r w:rsidRPr="00E73B40">
          <w:rPr>
            <w:lang w:val="en-IE"/>
          </w:rPr>
          <w:t>Alternative Activity 1</w:t>
        </w:r>
        <w:r w:rsidR="00C53029">
          <w:rPr>
            <w:lang w:val="en-IE"/>
          </w:rPr>
          <w:t>2</w:t>
        </w:r>
        <w:r w:rsidRPr="00E73B40">
          <w:rPr>
            <w:lang w:val="en-IE"/>
          </w:rPr>
          <w:t xml:space="preserve"> » Add other products/offers to basket</w:t>
        </w:r>
      </w:ins>
    </w:p>
    <w:tbl>
      <w:tblPr>
        <w:tblStyle w:val="CelFocus1"/>
        <w:tblW w:w="0" w:type="auto"/>
        <w:tblLook w:val="04A0" w:firstRow="1" w:lastRow="0" w:firstColumn="1" w:lastColumn="0" w:noHBand="0" w:noVBand="1"/>
      </w:tblPr>
      <w:tblGrid>
        <w:gridCol w:w="1522"/>
        <w:gridCol w:w="4042"/>
        <w:gridCol w:w="4028"/>
      </w:tblGrid>
      <w:tr w:rsidR="00675B3F" w:rsidRPr="00E73B40" w14:paraId="6C232DA2" w14:textId="77777777" w:rsidTr="00910E24">
        <w:trPr>
          <w:cnfStyle w:val="100000000000" w:firstRow="1" w:lastRow="0" w:firstColumn="0" w:lastColumn="0" w:oddVBand="0" w:evenVBand="0" w:oddHBand="0" w:evenHBand="0" w:firstRowFirstColumn="0" w:firstRowLastColumn="0" w:lastRowFirstColumn="0" w:lastRowLastColumn="0"/>
          <w:trHeight w:val="426"/>
          <w:ins w:id="2858"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4E13E41E" w14:textId="77777777" w:rsidR="00675B3F" w:rsidRPr="00E73B40" w:rsidRDefault="00675B3F" w:rsidP="00910E24">
            <w:pPr>
              <w:jc w:val="left"/>
              <w:rPr>
                <w:ins w:id="2859" w:author="Author"/>
                <w:b w:val="0"/>
                <w:sz w:val="20"/>
                <w:szCs w:val="20"/>
                <w:lang w:val="en-IE"/>
              </w:rPr>
            </w:pPr>
            <w:ins w:id="2860" w:author="Author">
              <w:r w:rsidRPr="00E73B40">
                <w:rPr>
                  <w:sz w:val="20"/>
                  <w:szCs w:val="20"/>
                  <w:lang w:val="en-IE"/>
                </w:rPr>
                <w:lastRenderedPageBreak/>
                <w:t>Activity Specification</w:t>
              </w:r>
            </w:ins>
          </w:p>
        </w:tc>
      </w:tr>
      <w:tr w:rsidR="00675B3F" w:rsidRPr="00E73B40" w14:paraId="6A42CC5B" w14:textId="77777777" w:rsidTr="00910E24">
        <w:trPr>
          <w:trHeight w:hRule="exact" w:val="756"/>
          <w:ins w:id="286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C9A9EC8" w14:textId="77777777" w:rsidR="00675B3F" w:rsidRPr="00E73B40" w:rsidRDefault="00675B3F" w:rsidP="00910E24">
            <w:pPr>
              <w:pStyle w:val="TableText"/>
              <w:keepNext/>
              <w:spacing w:before="0" w:after="0" w:line="240" w:lineRule="exact"/>
              <w:rPr>
                <w:ins w:id="2862" w:author="Author"/>
                <w:color w:val="auto"/>
                <w:sz w:val="20"/>
                <w:szCs w:val="20"/>
                <w:lang w:val="en-IE"/>
              </w:rPr>
            </w:pPr>
            <w:ins w:id="2863" w:author="Author">
              <w:r w:rsidRPr="00E73B40">
                <w:rPr>
                  <w:color w:val="auto"/>
                  <w:sz w:val="20"/>
                  <w:szCs w:val="20"/>
                  <w:lang w:val="en-IE"/>
                </w:rPr>
                <w:t>Actor(s)</w:t>
              </w:r>
            </w:ins>
          </w:p>
        </w:tc>
        <w:tc>
          <w:tcPr>
            <w:tcW w:w="8070" w:type="dxa"/>
            <w:gridSpan w:val="2"/>
            <w:vAlign w:val="center"/>
          </w:tcPr>
          <w:p w14:paraId="72CA2D1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64" w:author="Author"/>
                <w:color w:val="auto"/>
                <w:sz w:val="20"/>
                <w:szCs w:val="20"/>
                <w:lang w:val="en-IE"/>
              </w:rPr>
            </w:pPr>
            <w:ins w:id="2865" w:author="Author">
              <w:r w:rsidRPr="00E73B40">
                <w:rPr>
                  <w:color w:val="auto"/>
                  <w:sz w:val="20"/>
                  <w:szCs w:val="20"/>
                  <w:lang w:val="en-IE"/>
                </w:rPr>
                <w:t>CSR in Call Centre</w:t>
              </w:r>
            </w:ins>
          </w:p>
          <w:p w14:paraId="51314577"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66" w:author="Author"/>
                <w:color w:val="auto"/>
                <w:sz w:val="20"/>
                <w:szCs w:val="20"/>
                <w:lang w:val="en-IE"/>
              </w:rPr>
            </w:pPr>
            <w:ins w:id="2867" w:author="Author">
              <w:r w:rsidRPr="00E73B40">
                <w:rPr>
                  <w:color w:val="auto"/>
                  <w:sz w:val="20"/>
                  <w:szCs w:val="20"/>
                  <w:lang w:val="en-IE"/>
                </w:rPr>
                <w:t>Agent in Shop</w:t>
              </w:r>
            </w:ins>
          </w:p>
        </w:tc>
      </w:tr>
      <w:tr w:rsidR="00675B3F" w:rsidRPr="00E73B40" w14:paraId="53426D34" w14:textId="77777777" w:rsidTr="00910E24">
        <w:trPr>
          <w:trHeight w:hRule="exact" w:val="397"/>
          <w:ins w:id="286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A6AF01" w14:textId="77777777" w:rsidR="00675B3F" w:rsidRPr="00E73B40" w:rsidRDefault="00675B3F" w:rsidP="00910E24">
            <w:pPr>
              <w:pStyle w:val="TableText"/>
              <w:keepNext/>
              <w:spacing w:before="0" w:after="0" w:line="240" w:lineRule="exact"/>
              <w:rPr>
                <w:ins w:id="2869" w:author="Author"/>
                <w:color w:val="auto"/>
                <w:sz w:val="20"/>
                <w:szCs w:val="20"/>
                <w:lang w:val="en-IE"/>
              </w:rPr>
            </w:pPr>
            <w:ins w:id="2870" w:author="Author">
              <w:r w:rsidRPr="00E73B40">
                <w:rPr>
                  <w:color w:val="auto"/>
                  <w:sz w:val="20"/>
                  <w:szCs w:val="20"/>
                  <w:lang w:val="en-IE"/>
                </w:rPr>
                <w:t>System</w:t>
              </w:r>
            </w:ins>
          </w:p>
        </w:tc>
        <w:tc>
          <w:tcPr>
            <w:tcW w:w="8070" w:type="dxa"/>
            <w:gridSpan w:val="2"/>
            <w:vAlign w:val="center"/>
          </w:tcPr>
          <w:p w14:paraId="58947B13"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71" w:author="Author"/>
                <w:color w:val="auto"/>
                <w:sz w:val="20"/>
                <w:szCs w:val="20"/>
                <w:lang w:val="en-IE"/>
              </w:rPr>
            </w:pPr>
            <w:ins w:id="2872" w:author="Author">
              <w:r w:rsidRPr="00E73B40">
                <w:rPr>
                  <w:color w:val="auto"/>
                  <w:sz w:val="20"/>
                  <w:szCs w:val="20"/>
                  <w:lang w:val="en-IE"/>
                </w:rPr>
                <w:t>UFE</w:t>
              </w:r>
            </w:ins>
          </w:p>
        </w:tc>
      </w:tr>
      <w:tr w:rsidR="00675B3F" w:rsidRPr="00E73B40" w14:paraId="430B8356" w14:textId="77777777" w:rsidTr="00910E24">
        <w:trPr>
          <w:trHeight w:val="440"/>
          <w:ins w:id="2873" w:author="Author"/>
        </w:trPr>
        <w:tc>
          <w:tcPr>
            <w:cnfStyle w:val="001000000000" w:firstRow="0" w:lastRow="0" w:firstColumn="1" w:lastColumn="0" w:oddVBand="0" w:evenVBand="0" w:oddHBand="0" w:evenHBand="0" w:firstRowFirstColumn="0" w:firstRowLastColumn="0" w:lastRowFirstColumn="0" w:lastRowLastColumn="0"/>
            <w:tcW w:w="1522" w:type="dxa"/>
          </w:tcPr>
          <w:p w14:paraId="366453E9" w14:textId="77777777" w:rsidR="00675B3F" w:rsidRPr="00E73B40" w:rsidRDefault="00675B3F" w:rsidP="00910E24">
            <w:pPr>
              <w:pStyle w:val="TableText"/>
              <w:keepNext/>
              <w:spacing w:line="240" w:lineRule="exact"/>
              <w:rPr>
                <w:ins w:id="2874" w:author="Author"/>
                <w:color w:val="auto"/>
                <w:sz w:val="20"/>
                <w:szCs w:val="20"/>
                <w:lang w:val="en-IE"/>
              </w:rPr>
            </w:pPr>
            <w:ins w:id="2875" w:author="Author">
              <w:r w:rsidRPr="00E73B40">
                <w:rPr>
                  <w:color w:val="auto"/>
                  <w:sz w:val="20"/>
                  <w:szCs w:val="20"/>
                  <w:lang w:val="en-IE"/>
                </w:rPr>
                <w:t>Screen Name</w:t>
              </w:r>
            </w:ins>
          </w:p>
        </w:tc>
        <w:tc>
          <w:tcPr>
            <w:tcW w:w="8070" w:type="dxa"/>
            <w:gridSpan w:val="2"/>
          </w:tcPr>
          <w:p w14:paraId="41F3DA53"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76" w:author="Author"/>
                <w:color w:val="auto"/>
                <w:sz w:val="20"/>
                <w:szCs w:val="20"/>
                <w:lang w:val="en-IE"/>
              </w:rPr>
            </w:pPr>
            <w:ins w:id="2877" w:author="Author">
              <w:r w:rsidRPr="00E73B40">
                <w:rPr>
                  <w:color w:val="auto"/>
                  <w:sz w:val="20"/>
                  <w:szCs w:val="20"/>
                  <w:lang w:val="en-IE"/>
                </w:rPr>
                <w:t>Select products step</w:t>
              </w:r>
            </w:ins>
          </w:p>
        </w:tc>
      </w:tr>
      <w:tr w:rsidR="00675B3F" w:rsidRPr="00E73B40" w14:paraId="53EA2D3A" w14:textId="77777777" w:rsidTr="00910E24">
        <w:trPr>
          <w:trHeight w:val="440"/>
          <w:ins w:id="2878" w:author="Author"/>
        </w:trPr>
        <w:tc>
          <w:tcPr>
            <w:cnfStyle w:val="001000000000" w:firstRow="0" w:lastRow="0" w:firstColumn="1" w:lastColumn="0" w:oddVBand="0" w:evenVBand="0" w:oddHBand="0" w:evenHBand="0" w:firstRowFirstColumn="0" w:firstRowLastColumn="0" w:lastRowFirstColumn="0" w:lastRowLastColumn="0"/>
            <w:tcW w:w="1522" w:type="dxa"/>
          </w:tcPr>
          <w:p w14:paraId="2BBA4446" w14:textId="77777777" w:rsidR="00675B3F" w:rsidRPr="00E73B40" w:rsidRDefault="00675B3F" w:rsidP="00910E24">
            <w:pPr>
              <w:pStyle w:val="TableText"/>
              <w:keepNext/>
              <w:spacing w:line="240" w:lineRule="exact"/>
              <w:rPr>
                <w:ins w:id="2879" w:author="Author"/>
                <w:b w:val="0"/>
                <w:color w:val="auto"/>
                <w:sz w:val="20"/>
                <w:szCs w:val="20"/>
                <w:lang w:val="en-IE"/>
              </w:rPr>
            </w:pPr>
            <w:ins w:id="2880" w:author="Author">
              <w:r w:rsidRPr="00E73B40">
                <w:rPr>
                  <w:color w:val="auto"/>
                  <w:sz w:val="20"/>
                  <w:szCs w:val="20"/>
                  <w:lang w:val="en-IE"/>
                </w:rPr>
                <w:t>Description</w:t>
              </w:r>
            </w:ins>
          </w:p>
        </w:tc>
        <w:tc>
          <w:tcPr>
            <w:tcW w:w="8070" w:type="dxa"/>
            <w:gridSpan w:val="2"/>
          </w:tcPr>
          <w:p w14:paraId="23D9F697"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81" w:author="Author"/>
                <w:color w:val="auto"/>
                <w:sz w:val="20"/>
                <w:szCs w:val="20"/>
                <w:lang w:val="en-IE"/>
              </w:rPr>
            </w:pPr>
            <w:ins w:id="2882" w:author="Author">
              <w:r w:rsidRPr="00E73B40">
                <w:rPr>
                  <w:color w:val="auto"/>
                  <w:sz w:val="20"/>
                  <w:szCs w:val="20"/>
                  <w:lang w:val="en-IE"/>
                </w:rPr>
                <w:t>The user chooses to add other products or offers to the basket.</w:t>
              </w:r>
            </w:ins>
          </w:p>
          <w:p w14:paraId="7BD5CB6E"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83" w:author="Author"/>
                <w:color w:val="auto"/>
                <w:sz w:val="20"/>
                <w:szCs w:val="20"/>
                <w:lang w:val="en-IE"/>
              </w:rPr>
            </w:pPr>
            <w:ins w:id="2884" w:author="Author">
              <w:r w:rsidRPr="00E73B40">
                <w:rPr>
                  <w:color w:val="auto"/>
                  <w:sz w:val="20"/>
                  <w:szCs w:val="20"/>
                  <w:lang w:val="en-IE"/>
                </w:rPr>
                <w:t>For further details on this activity, depending on the product/offer type, please refer to the corresponding business scenarios.</w:t>
              </w:r>
            </w:ins>
          </w:p>
        </w:tc>
      </w:tr>
      <w:tr w:rsidR="00675B3F" w:rsidRPr="00E73B40" w14:paraId="7D0C57A1" w14:textId="77777777" w:rsidTr="00910E24">
        <w:trPr>
          <w:trHeight w:val="440"/>
          <w:ins w:id="288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9D5E40F" w14:textId="77777777" w:rsidR="00675B3F" w:rsidRPr="00E73B40" w:rsidRDefault="00675B3F" w:rsidP="00910E24">
            <w:pPr>
              <w:pStyle w:val="TableText"/>
              <w:keepNext/>
              <w:tabs>
                <w:tab w:val="left" w:pos="567"/>
              </w:tabs>
              <w:spacing w:line="240" w:lineRule="exact"/>
              <w:rPr>
                <w:ins w:id="2886" w:author="Author"/>
                <w:color w:val="auto"/>
                <w:sz w:val="20"/>
                <w:szCs w:val="20"/>
                <w:lang w:val="en-IE"/>
              </w:rPr>
            </w:pPr>
            <w:ins w:id="2887" w:author="Author">
              <w:r w:rsidRPr="00E73B40">
                <w:rPr>
                  <w:color w:val="auto"/>
                  <w:sz w:val="20"/>
                  <w:szCs w:val="20"/>
                  <w:lang w:val="en-IE"/>
                </w:rPr>
                <w:t>Automations</w:t>
              </w:r>
            </w:ins>
          </w:p>
        </w:tc>
        <w:tc>
          <w:tcPr>
            <w:tcW w:w="4042" w:type="dxa"/>
            <w:shd w:val="clear" w:color="auto" w:fill="D8D7D5"/>
          </w:tcPr>
          <w:p w14:paraId="7D9AF30E" w14:textId="77777777" w:rsidR="00675B3F" w:rsidRPr="00E73B40" w:rsidRDefault="00675B3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888" w:author="Author"/>
                <w:b/>
                <w:color w:val="auto"/>
                <w:sz w:val="18"/>
                <w:szCs w:val="18"/>
                <w:lang w:val="en-IE" w:eastAsia="en-US"/>
              </w:rPr>
            </w:pPr>
            <w:ins w:id="2889" w:author="Author">
              <w:r w:rsidRPr="00E73B40">
                <w:rPr>
                  <w:b/>
                  <w:color w:val="auto"/>
                  <w:sz w:val="18"/>
                  <w:szCs w:val="18"/>
                  <w:lang w:val="en-IE"/>
                </w:rPr>
                <w:t>Business Validations &amp; other Automations</w:t>
              </w:r>
            </w:ins>
          </w:p>
        </w:tc>
        <w:tc>
          <w:tcPr>
            <w:tcW w:w="4028" w:type="dxa"/>
            <w:shd w:val="clear" w:color="auto" w:fill="D8D7D5"/>
          </w:tcPr>
          <w:p w14:paraId="3C6B5799" w14:textId="77777777" w:rsidR="00675B3F" w:rsidRPr="00E73B40" w:rsidRDefault="00675B3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890" w:author="Author"/>
                <w:b/>
                <w:color w:val="auto"/>
                <w:sz w:val="18"/>
                <w:szCs w:val="18"/>
                <w:lang w:val="en-IE" w:eastAsia="en-US"/>
              </w:rPr>
            </w:pPr>
            <w:ins w:id="2891" w:author="Author">
              <w:r w:rsidRPr="00E73B40">
                <w:rPr>
                  <w:b/>
                  <w:color w:val="auto"/>
                  <w:sz w:val="18"/>
                  <w:szCs w:val="18"/>
                  <w:lang w:val="en-IE"/>
                </w:rPr>
                <w:t>Messages (Error &amp; Warnings)</w:t>
              </w:r>
            </w:ins>
          </w:p>
        </w:tc>
      </w:tr>
      <w:tr w:rsidR="00675B3F" w:rsidRPr="00E73B40" w14:paraId="789DCB83" w14:textId="77777777" w:rsidTr="00910E24">
        <w:trPr>
          <w:trHeight w:val="440"/>
          <w:ins w:id="289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8AAD87" w14:textId="77777777" w:rsidR="00675B3F" w:rsidRPr="00E73B40" w:rsidRDefault="00675B3F" w:rsidP="00910E24">
            <w:pPr>
              <w:pStyle w:val="TableText"/>
              <w:keepNext/>
              <w:tabs>
                <w:tab w:val="left" w:pos="567"/>
              </w:tabs>
              <w:spacing w:line="240" w:lineRule="exact"/>
              <w:jc w:val="left"/>
              <w:rPr>
                <w:ins w:id="2893" w:author="Author"/>
                <w:color w:val="auto"/>
                <w:sz w:val="20"/>
                <w:szCs w:val="20"/>
                <w:lang w:val="en-IE"/>
              </w:rPr>
            </w:pPr>
          </w:p>
        </w:tc>
        <w:tc>
          <w:tcPr>
            <w:tcW w:w="4042" w:type="dxa"/>
          </w:tcPr>
          <w:p w14:paraId="2C2FFF91" w14:textId="77777777" w:rsidR="00675B3F" w:rsidRPr="00E73B40" w:rsidRDefault="00675B3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94" w:author="Author"/>
                <w:color w:val="auto"/>
                <w:sz w:val="20"/>
                <w:szCs w:val="18"/>
                <w:lang w:val="en-IE" w:eastAsia="en-US"/>
              </w:rPr>
            </w:pPr>
            <w:ins w:id="2895" w:author="Author">
              <w:r w:rsidRPr="00E73B40">
                <w:rPr>
                  <w:color w:val="auto"/>
                  <w:sz w:val="20"/>
                  <w:szCs w:val="18"/>
                  <w:lang w:val="en-IE" w:eastAsia="en-US"/>
                </w:rPr>
                <w:t>-</w:t>
              </w:r>
            </w:ins>
          </w:p>
        </w:tc>
        <w:tc>
          <w:tcPr>
            <w:tcW w:w="4028" w:type="dxa"/>
          </w:tcPr>
          <w:p w14:paraId="486C2A41"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96" w:author="Author"/>
                <w:color w:val="auto"/>
                <w:sz w:val="20"/>
                <w:szCs w:val="18"/>
                <w:lang w:val="en-IE" w:eastAsia="en-US"/>
              </w:rPr>
            </w:pPr>
            <w:ins w:id="2897" w:author="Author">
              <w:r w:rsidRPr="00E73B40">
                <w:rPr>
                  <w:color w:val="auto"/>
                  <w:sz w:val="20"/>
                  <w:szCs w:val="18"/>
                  <w:lang w:val="en-IE" w:eastAsia="en-US"/>
                </w:rPr>
                <w:t>-</w:t>
              </w:r>
            </w:ins>
          </w:p>
        </w:tc>
      </w:tr>
    </w:tbl>
    <w:p w14:paraId="589560DE" w14:textId="35B407CD" w:rsidR="00675B3F" w:rsidRPr="00E73B40" w:rsidDel="00C53029" w:rsidRDefault="00675B3F" w:rsidP="00675B3F">
      <w:pPr>
        <w:pStyle w:val="UnnumberedHeading"/>
        <w:rPr>
          <w:ins w:id="2898" w:author="Author"/>
          <w:del w:id="2899" w:author="Author"/>
          <w:lang w:val="en-IE"/>
        </w:rPr>
      </w:pPr>
    </w:p>
    <w:p w14:paraId="30EF3CA3" w14:textId="54D4EA8C" w:rsidR="00DA7EEA" w:rsidRPr="00E73B40" w:rsidDel="00910E24" w:rsidRDefault="00DA7EEA" w:rsidP="00DA7EEA">
      <w:pPr>
        <w:pStyle w:val="Heading5"/>
        <w:keepNext/>
        <w:rPr>
          <w:ins w:id="2900" w:author="Author"/>
          <w:del w:id="2901" w:author="Author"/>
          <w:lang w:val="en-IE"/>
        </w:rPr>
      </w:pPr>
      <w:ins w:id="2902" w:author="Author">
        <w:del w:id="2903" w:author="Author">
          <w:r w:rsidRPr="00E73B40" w:rsidDel="00910E24">
            <w:rPr>
              <w:lang w:val="en-IE"/>
            </w:rPr>
            <w:delText xml:space="preserve">Activity </w:delText>
          </w:r>
          <w:r w:rsidDel="00910E24">
            <w:rPr>
              <w:lang w:val="en-IE"/>
            </w:rPr>
            <w:delText>10</w:delText>
          </w:r>
          <w:r w:rsidR="00D93040" w:rsidDel="00910E24">
            <w:rPr>
              <w:lang w:val="en-IE"/>
            </w:rPr>
            <w:delText>1</w:delText>
          </w:r>
          <w:r w:rsidR="00675B3F" w:rsidDel="00910E24">
            <w:rPr>
              <w:lang w:val="en-IE"/>
            </w:rPr>
            <w:delText>3</w:delText>
          </w:r>
          <w:r w:rsidRPr="00E73B40" w:rsidDel="00910E24">
            <w:rPr>
              <w:lang w:val="en-IE"/>
            </w:rPr>
            <w:delText xml:space="preserve"> » </w:delText>
          </w:r>
          <w:r w:rsidDel="00910E24">
            <w:rPr>
              <w:lang w:val="en-IE"/>
            </w:rPr>
            <w:delText>Feasibility Check</w:delText>
          </w:r>
          <w:bookmarkEnd w:id="2797"/>
        </w:del>
      </w:ins>
    </w:p>
    <w:tbl>
      <w:tblPr>
        <w:tblStyle w:val="CelFocus1"/>
        <w:tblW w:w="0" w:type="auto"/>
        <w:tblLook w:val="04A0" w:firstRow="1" w:lastRow="0" w:firstColumn="1" w:lastColumn="0" w:noHBand="0" w:noVBand="1"/>
      </w:tblPr>
      <w:tblGrid>
        <w:gridCol w:w="1522"/>
        <w:gridCol w:w="4042"/>
        <w:gridCol w:w="4028"/>
      </w:tblGrid>
      <w:tr w:rsidR="00DA7EEA" w:rsidRPr="00E73B40" w:rsidDel="00910E24" w14:paraId="4BF2F80A" w14:textId="1AE15A29" w:rsidTr="00AB24BF">
        <w:trPr>
          <w:cnfStyle w:val="100000000000" w:firstRow="1" w:lastRow="0" w:firstColumn="0" w:lastColumn="0" w:oddVBand="0" w:evenVBand="0" w:oddHBand="0" w:evenHBand="0" w:firstRowFirstColumn="0" w:firstRowLastColumn="0" w:lastRowFirstColumn="0" w:lastRowLastColumn="0"/>
          <w:trHeight w:val="426"/>
          <w:ins w:id="2904" w:author="Author"/>
          <w:del w:id="2905"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4F5FCE0" w14:textId="5FB76D1A" w:rsidR="00DA7EEA" w:rsidRPr="00E73B40" w:rsidDel="00910E24" w:rsidRDefault="00DA7EEA" w:rsidP="00AB24BF">
            <w:pPr>
              <w:jc w:val="left"/>
              <w:rPr>
                <w:ins w:id="2906" w:author="Author"/>
                <w:del w:id="2907" w:author="Author"/>
                <w:b w:val="0"/>
                <w:sz w:val="20"/>
                <w:szCs w:val="20"/>
                <w:lang w:val="en-IE"/>
              </w:rPr>
            </w:pPr>
            <w:ins w:id="2908" w:author="Author">
              <w:del w:id="2909" w:author="Author">
                <w:r w:rsidRPr="00E73B40" w:rsidDel="00910E24">
                  <w:rPr>
                    <w:sz w:val="20"/>
                    <w:szCs w:val="20"/>
                    <w:lang w:val="en-IE"/>
                  </w:rPr>
                  <w:delText>Activity Specification</w:delText>
                </w:r>
              </w:del>
            </w:ins>
          </w:p>
        </w:tc>
      </w:tr>
      <w:tr w:rsidR="00DA7EEA" w:rsidRPr="00E73B40" w:rsidDel="00910E24" w14:paraId="567084A8" w14:textId="6827C985" w:rsidTr="00AB24BF">
        <w:trPr>
          <w:trHeight w:hRule="exact" w:val="756"/>
          <w:ins w:id="2910" w:author="Author"/>
          <w:del w:id="291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22693B" w14:textId="524C96F5" w:rsidR="00DA7EEA" w:rsidRPr="00E73B40" w:rsidDel="00910E24" w:rsidRDefault="00DA7EEA" w:rsidP="00AB24BF">
            <w:pPr>
              <w:pStyle w:val="TableText"/>
              <w:keepNext/>
              <w:spacing w:before="0" w:after="0" w:line="240" w:lineRule="exact"/>
              <w:rPr>
                <w:ins w:id="2912" w:author="Author"/>
                <w:del w:id="2913" w:author="Author"/>
                <w:color w:val="auto"/>
                <w:sz w:val="20"/>
                <w:szCs w:val="20"/>
                <w:lang w:val="en-IE"/>
              </w:rPr>
            </w:pPr>
            <w:ins w:id="2914" w:author="Author">
              <w:del w:id="2915" w:author="Author">
                <w:r w:rsidRPr="00E73B40" w:rsidDel="00910E24">
                  <w:rPr>
                    <w:color w:val="auto"/>
                    <w:sz w:val="20"/>
                    <w:szCs w:val="20"/>
                    <w:lang w:val="en-IE"/>
                  </w:rPr>
                  <w:delText>Actor(s)</w:delText>
                </w:r>
              </w:del>
            </w:ins>
          </w:p>
        </w:tc>
        <w:tc>
          <w:tcPr>
            <w:tcW w:w="8070" w:type="dxa"/>
            <w:gridSpan w:val="2"/>
            <w:vAlign w:val="center"/>
          </w:tcPr>
          <w:p w14:paraId="1A2BCEDB" w14:textId="5F481A75"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16" w:author="Author"/>
                <w:del w:id="2917" w:author="Author"/>
                <w:color w:val="auto"/>
                <w:sz w:val="20"/>
                <w:szCs w:val="20"/>
                <w:lang w:val="en-IE"/>
              </w:rPr>
            </w:pPr>
            <w:ins w:id="2918" w:author="Author">
              <w:del w:id="2919" w:author="Author">
                <w:r w:rsidRPr="00E73B40" w:rsidDel="00910E24">
                  <w:rPr>
                    <w:color w:val="auto"/>
                    <w:sz w:val="20"/>
                    <w:szCs w:val="20"/>
                    <w:lang w:val="en-IE"/>
                  </w:rPr>
                  <w:delText>CSR in Call Centre</w:delText>
                </w:r>
              </w:del>
            </w:ins>
          </w:p>
          <w:p w14:paraId="1DAB79E8" w14:textId="6C2BD218"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20" w:author="Author"/>
                <w:del w:id="2921" w:author="Author"/>
                <w:color w:val="auto"/>
                <w:sz w:val="20"/>
                <w:szCs w:val="20"/>
                <w:lang w:val="en-IE"/>
              </w:rPr>
            </w:pPr>
            <w:ins w:id="2922" w:author="Author">
              <w:del w:id="2923" w:author="Author">
                <w:r w:rsidRPr="00E73B40" w:rsidDel="00910E24">
                  <w:rPr>
                    <w:color w:val="auto"/>
                    <w:sz w:val="20"/>
                    <w:szCs w:val="20"/>
                    <w:lang w:val="en-IE"/>
                  </w:rPr>
                  <w:delText>Agent in Shop</w:delText>
                </w:r>
              </w:del>
            </w:ins>
          </w:p>
        </w:tc>
      </w:tr>
      <w:tr w:rsidR="00DA7EEA" w:rsidRPr="00E73B40" w:rsidDel="00910E24" w14:paraId="3354DC13" w14:textId="42B2D579" w:rsidTr="00AB24BF">
        <w:trPr>
          <w:trHeight w:hRule="exact" w:val="397"/>
          <w:ins w:id="2924" w:author="Author"/>
          <w:del w:id="292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9E16E5" w14:textId="596AD53F" w:rsidR="00DA7EEA" w:rsidRPr="00E73B40" w:rsidDel="00910E24" w:rsidRDefault="00DA7EEA" w:rsidP="00AB24BF">
            <w:pPr>
              <w:pStyle w:val="TableText"/>
              <w:keepNext/>
              <w:spacing w:before="0" w:after="0" w:line="240" w:lineRule="exact"/>
              <w:rPr>
                <w:ins w:id="2926" w:author="Author"/>
                <w:del w:id="2927" w:author="Author"/>
                <w:color w:val="auto"/>
                <w:sz w:val="20"/>
                <w:szCs w:val="20"/>
                <w:lang w:val="en-IE"/>
              </w:rPr>
            </w:pPr>
            <w:ins w:id="2928" w:author="Author">
              <w:del w:id="2929" w:author="Author">
                <w:r w:rsidRPr="00E73B40" w:rsidDel="00910E24">
                  <w:rPr>
                    <w:color w:val="auto"/>
                    <w:sz w:val="20"/>
                    <w:szCs w:val="20"/>
                    <w:lang w:val="en-IE"/>
                  </w:rPr>
                  <w:delText>System</w:delText>
                </w:r>
              </w:del>
            </w:ins>
          </w:p>
        </w:tc>
        <w:tc>
          <w:tcPr>
            <w:tcW w:w="8070" w:type="dxa"/>
            <w:gridSpan w:val="2"/>
            <w:vAlign w:val="center"/>
          </w:tcPr>
          <w:p w14:paraId="0CE11E52" w14:textId="7283BB3C"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30" w:author="Author"/>
                <w:del w:id="2931" w:author="Author"/>
                <w:color w:val="auto"/>
                <w:sz w:val="20"/>
                <w:szCs w:val="20"/>
                <w:lang w:val="en-IE"/>
              </w:rPr>
            </w:pPr>
            <w:ins w:id="2932" w:author="Author">
              <w:del w:id="2933" w:author="Author">
                <w:r w:rsidRPr="00E73B40" w:rsidDel="00910E24">
                  <w:rPr>
                    <w:color w:val="auto"/>
                    <w:sz w:val="20"/>
                    <w:szCs w:val="20"/>
                    <w:lang w:val="en-IE"/>
                  </w:rPr>
                  <w:delText>UFE</w:delText>
                </w:r>
              </w:del>
            </w:ins>
          </w:p>
        </w:tc>
      </w:tr>
      <w:tr w:rsidR="00DA7EEA" w:rsidRPr="00E73B40" w:rsidDel="00910E24" w14:paraId="6CD0B876" w14:textId="267FE6D3" w:rsidTr="00AB24BF">
        <w:trPr>
          <w:trHeight w:val="440"/>
          <w:ins w:id="2934" w:author="Author"/>
          <w:del w:id="2935" w:author="Author"/>
        </w:trPr>
        <w:tc>
          <w:tcPr>
            <w:cnfStyle w:val="001000000000" w:firstRow="0" w:lastRow="0" w:firstColumn="1" w:lastColumn="0" w:oddVBand="0" w:evenVBand="0" w:oddHBand="0" w:evenHBand="0" w:firstRowFirstColumn="0" w:firstRowLastColumn="0" w:lastRowFirstColumn="0" w:lastRowLastColumn="0"/>
            <w:tcW w:w="1522" w:type="dxa"/>
          </w:tcPr>
          <w:p w14:paraId="598B85CA" w14:textId="61B4535A" w:rsidR="00DA7EEA" w:rsidRPr="00E73B40" w:rsidDel="00910E24" w:rsidRDefault="00DA7EEA" w:rsidP="00AB24BF">
            <w:pPr>
              <w:pStyle w:val="TableText"/>
              <w:keepNext/>
              <w:spacing w:line="240" w:lineRule="exact"/>
              <w:rPr>
                <w:ins w:id="2936" w:author="Author"/>
                <w:del w:id="2937" w:author="Author"/>
                <w:color w:val="auto"/>
                <w:sz w:val="20"/>
                <w:szCs w:val="20"/>
                <w:lang w:val="en-IE"/>
              </w:rPr>
            </w:pPr>
            <w:ins w:id="2938" w:author="Author">
              <w:del w:id="2939" w:author="Author">
                <w:r w:rsidRPr="00E73B40" w:rsidDel="00910E24">
                  <w:rPr>
                    <w:color w:val="auto"/>
                    <w:sz w:val="20"/>
                    <w:szCs w:val="20"/>
                    <w:lang w:val="en-IE"/>
                  </w:rPr>
                  <w:delText>Screen Name</w:delText>
                </w:r>
              </w:del>
            </w:ins>
          </w:p>
        </w:tc>
        <w:tc>
          <w:tcPr>
            <w:tcW w:w="8070" w:type="dxa"/>
            <w:gridSpan w:val="2"/>
          </w:tcPr>
          <w:p w14:paraId="58987BC2" w14:textId="5DEEA013" w:rsidR="00DA7EEA" w:rsidRPr="00E73B40" w:rsidDel="00910E24" w:rsidRDefault="00DA7EEA" w:rsidP="00AB24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40" w:author="Author"/>
                <w:del w:id="2941" w:author="Author"/>
                <w:color w:val="auto"/>
                <w:sz w:val="20"/>
                <w:szCs w:val="20"/>
                <w:lang w:val="en-IE"/>
              </w:rPr>
            </w:pPr>
            <w:ins w:id="2942" w:author="Author">
              <w:del w:id="2943" w:author="Author">
                <w:r w:rsidRPr="00E73B40" w:rsidDel="00910E24">
                  <w:rPr>
                    <w:color w:val="auto"/>
                    <w:sz w:val="20"/>
                    <w:szCs w:val="20"/>
                    <w:lang w:val="en-IE"/>
                  </w:rPr>
                  <w:delText>Select products step</w:delText>
                </w:r>
              </w:del>
            </w:ins>
          </w:p>
        </w:tc>
      </w:tr>
      <w:tr w:rsidR="00DA7EEA" w:rsidRPr="00E73B40" w:rsidDel="00910E24" w14:paraId="754935CC" w14:textId="351A6039" w:rsidTr="00AB24BF">
        <w:trPr>
          <w:trHeight w:val="440"/>
          <w:ins w:id="2944" w:author="Author"/>
          <w:del w:id="2945" w:author="Author"/>
        </w:trPr>
        <w:tc>
          <w:tcPr>
            <w:cnfStyle w:val="001000000000" w:firstRow="0" w:lastRow="0" w:firstColumn="1" w:lastColumn="0" w:oddVBand="0" w:evenVBand="0" w:oddHBand="0" w:evenHBand="0" w:firstRowFirstColumn="0" w:firstRowLastColumn="0" w:lastRowFirstColumn="0" w:lastRowLastColumn="0"/>
            <w:tcW w:w="1522" w:type="dxa"/>
          </w:tcPr>
          <w:p w14:paraId="1E4171CB" w14:textId="524024C0" w:rsidR="00DA7EEA" w:rsidRPr="00E73B40" w:rsidDel="00910E24" w:rsidRDefault="00DA7EEA" w:rsidP="00AB24BF">
            <w:pPr>
              <w:pStyle w:val="TableText"/>
              <w:keepNext/>
              <w:spacing w:line="240" w:lineRule="exact"/>
              <w:rPr>
                <w:ins w:id="2946" w:author="Author"/>
                <w:del w:id="2947" w:author="Author"/>
                <w:b w:val="0"/>
                <w:color w:val="auto"/>
                <w:sz w:val="20"/>
                <w:szCs w:val="20"/>
                <w:lang w:val="en-IE"/>
              </w:rPr>
            </w:pPr>
            <w:ins w:id="2948" w:author="Author">
              <w:del w:id="2949" w:author="Author">
                <w:r w:rsidRPr="00E73B40" w:rsidDel="00910E24">
                  <w:rPr>
                    <w:color w:val="auto"/>
                    <w:sz w:val="20"/>
                    <w:szCs w:val="20"/>
                    <w:lang w:val="en-IE"/>
                  </w:rPr>
                  <w:delText>Description</w:delText>
                </w:r>
              </w:del>
            </w:ins>
          </w:p>
        </w:tc>
        <w:tc>
          <w:tcPr>
            <w:tcW w:w="8070" w:type="dxa"/>
            <w:gridSpan w:val="2"/>
          </w:tcPr>
          <w:p w14:paraId="2FFBA893" w14:textId="4C3D9950" w:rsidR="00C61410" w:rsidDel="00910E24" w:rsidRDefault="00D63CFB" w:rsidP="00C614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50" w:author="Author"/>
                <w:del w:id="2951" w:author="Author"/>
                <w:color w:val="auto"/>
                <w:sz w:val="20"/>
                <w:szCs w:val="20"/>
                <w:lang w:val="en-IE"/>
              </w:rPr>
            </w:pPr>
            <w:ins w:id="2952" w:author="Author">
              <w:del w:id="2953" w:author="Author">
                <w:r w:rsidDel="00910E24">
                  <w:rPr>
                    <w:color w:val="auto"/>
                    <w:sz w:val="20"/>
                    <w:szCs w:val="20"/>
                    <w:lang w:val="en-IE"/>
                  </w:rPr>
                  <w:delText>After all product</w:delText>
                </w:r>
                <w:r w:rsidR="00C61410" w:rsidDel="00910E24">
                  <w:rPr>
                    <w:color w:val="auto"/>
                    <w:sz w:val="20"/>
                    <w:szCs w:val="20"/>
                    <w:lang w:val="en-IE"/>
                  </w:rPr>
                  <w:delText>s</w:delText>
                </w:r>
                <w:r w:rsidDel="00910E24">
                  <w:rPr>
                    <w:color w:val="auto"/>
                    <w:sz w:val="20"/>
                    <w:szCs w:val="20"/>
                    <w:lang w:val="en-IE"/>
                  </w:rPr>
                  <w:delText xml:space="preserve"> configuration ha</w:delText>
                </w:r>
                <w:r w:rsidR="00C61410" w:rsidDel="00910E24">
                  <w:rPr>
                    <w:color w:val="auto"/>
                    <w:sz w:val="20"/>
                    <w:szCs w:val="20"/>
                    <w:lang w:val="en-IE"/>
                  </w:rPr>
                  <w:delText>ve</w:delText>
                </w:r>
                <w:r w:rsidDel="00910E24">
                  <w:rPr>
                    <w:color w:val="auto"/>
                    <w:sz w:val="20"/>
                    <w:szCs w:val="20"/>
                    <w:lang w:val="en-IE"/>
                  </w:rPr>
                  <w:delText xml:space="preserve"> been made</w:delText>
                </w:r>
                <w:r w:rsidR="00C61410" w:rsidDel="00910E24">
                  <w:rPr>
                    <w:color w:val="auto"/>
                    <w:sz w:val="20"/>
                    <w:szCs w:val="20"/>
                    <w:lang w:val="en-IE"/>
                  </w:rPr>
                  <w:delText>, UFE will call the feasibility service in order to evaluate if the chosen configuration is feasible in the address provided during the serviceability process.</w:delText>
                </w:r>
              </w:del>
            </w:ins>
          </w:p>
          <w:p w14:paraId="647ED42F" w14:textId="722F6036" w:rsidR="00C61410" w:rsidDel="00910E24" w:rsidRDefault="00C61410" w:rsidP="00C614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54" w:author="Author"/>
                <w:del w:id="2955" w:author="Author"/>
                <w:color w:val="auto"/>
                <w:sz w:val="20"/>
                <w:szCs w:val="20"/>
                <w:lang w:val="en-IE"/>
              </w:rPr>
            </w:pPr>
          </w:p>
          <w:p w14:paraId="106E5F43" w14:textId="52B2EC26" w:rsidR="00C61410" w:rsidRPr="00E73B40" w:rsidDel="00910E24" w:rsidRDefault="00C61410" w:rsidP="006F610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56" w:author="Author"/>
                <w:del w:id="2957" w:author="Author"/>
                <w:color w:val="auto"/>
                <w:sz w:val="20"/>
                <w:szCs w:val="20"/>
                <w:lang w:val="en-IE"/>
              </w:rPr>
            </w:pPr>
            <w:ins w:id="2958" w:author="Author">
              <w:del w:id="2959" w:author="Author">
                <w:r w:rsidDel="00910E24">
                  <w:rPr>
                    <w:color w:val="auto"/>
                    <w:sz w:val="20"/>
                    <w:szCs w:val="20"/>
                    <w:lang w:val="en-IE"/>
                  </w:rPr>
                  <w:delText>Note</w:delText>
                </w:r>
                <w:r w:rsidRPr="00E73B40" w:rsidDel="00910E24">
                  <w:rPr>
                    <w:color w:val="auto"/>
                    <w:sz w:val="20"/>
                    <w:szCs w:val="20"/>
                    <w:lang w:val="en-IE"/>
                  </w:rPr>
                  <w:delText xml:space="preserve">: this activity </w:delText>
                </w:r>
                <w:r w:rsidDel="00910E24">
                  <w:rPr>
                    <w:color w:val="auto"/>
                    <w:sz w:val="20"/>
                    <w:szCs w:val="20"/>
                    <w:lang w:val="en-IE"/>
                  </w:rPr>
                  <w:delText>will</w:delText>
                </w:r>
                <w:r w:rsidRPr="00E73B40" w:rsidDel="00910E24">
                  <w:rPr>
                    <w:color w:val="auto"/>
                    <w:sz w:val="20"/>
                    <w:szCs w:val="20"/>
                    <w:lang w:val="en-IE"/>
                  </w:rPr>
                  <w:delText xml:space="preserve"> only </w:delText>
                </w:r>
                <w:r w:rsidDel="00910E24">
                  <w:rPr>
                    <w:color w:val="auto"/>
                    <w:sz w:val="20"/>
                    <w:szCs w:val="20"/>
                    <w:lang w:val="en-IE"/>
                  </w:rPr>
                  <w:delText>be performed for</w:delText>
                </w:r>
                <w:r w:rsidRPr="00E73B40" w:rsidDel="00910E24">
                  <w:rPr>
                    <w:color w:val="auto"/>
                    <w:sz w:val="20"/>
                    <w:szCs w:val="20"/>
                    <w:lang w:val="en-IE"/>
                  </w:rPr>
                  <w:delText xml:space="preserve"> fixed product</w:delText>
                </w:r>
                <w:r w:rsidDel="00910E24">
                  <w:rPr>
                    <w:color w:val="auto"/>
                    <w:sz w:val="20"/>
                    <w:szCs w:val="20"/>
                    <w:lang w:val="en-IE"/>
                  </w:rPr>
                  <w:delText>s, after the serviceability has been successful. For more details about the serviceability</w:delText>
                </w:r>
              </w:del>
            </w:ins>
          </w:p>
        </w:tc>
      </w:tr>
      <w:tr w:rsidR="00DA7EEA" w:rsidRPr="00E73B40" w:rsidDel="00910E24" w14:paraId="14C10EFA" w14:textId="1CE94A06" w:rsidTr="00AB24BF">
        <w:trPr>
          <w:trHeight w:val="440"/>
          <w:ins w:id="2960" w:author="Author"/>
          <w:del w:id="296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4A1D69D" w14:textId="4FEA2C32" w:rsidR="00DA7EEA" w:rsidRPr="00E73B40" w:rsidDel="00910E24" w:rsidRDefault="00DA7EEA" w:rsidP="00AB24BF">
            <w:pPr>
              <w:pStyle w:val="TableText"/>
              <w:keepNext/>
              <w:tabs>
                <w:tab w:val="left" w:pos="567"/>
              </w:tabs>
              <w:spacing w:line="240" w:lineRule="exact"/>
              <w:rPr>
                <w:ins w:id="2962" w:author="Author"/>
                <w:del w:id="2963" w:author="Author"/>
                <w:color w:val="auto"/>
                <w:sz w:val="20"/>
                <w:szCs w:val="20"/>
                <w:lang w:val="en-IE"/>
              </w:rPr>
            </w:pPr>
            <w:ins w:id="2964" w:author="Author">
              <w:del w:id="2965" w:author="Author">
                <w:r w:rsidRPr="00E73B40" w:rsidDel="00910E24">
                  <w:rPr>
                    <w:color w:val="auto"/>
                    <w:sz w:val="20"/>
                    <w:szCs w:val="20"/>
                    <w:lang w:val="en-IE"/>
                  </w:rPr>
                  <w:delText>Automations</w:delText>
                </w:r>
              </w:del>
            </w:ins>
          </w:p>
        </w:tc>
        <w:tc>
          <w:tcPr>
            <w:tcW w:w="4042" w:type="dxa"/>
            <w:shd w:val="clear" w:color="auto" w:fill="D8D7D5"/>
          </w:tcPr>
          <w:p w14:paraId="1FB2F01F" w14:textId="6A6F4C54" w:rsidR="00DA7EEA" w:rsidRPr="00E73B40" w:rsidDel="00910E24" w:rsidRDefault="00DA7EEA" w:rsidP="00AB24B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966" w:author="Author"/>
                <w:del w:id="2967" w:author="Author"/>
                <w:b/>
                <w:color w:val="auto"/>
                <w:sz w:val="18"/>
                <w:szCs w:val="18"/>
                <w:lang w:val="en-IE" w:eastAsia="en-US"/>
              </w:rPr>
            </w:pPr>
            <w:ins w:id="2968" w:author="Author">
              <w:del w:id="2969" w:author="Author">
                <w:r w:rsidRPr="00E73B40" w:rsidDel="00910E24">
                  <w:rPr>
                    <w:b/>
                    <w:color w:val="auto"/>
                    <w:sz w:val="18"/>
                    <w:szCs w:val="18"/>
                    <w:lang w:val="en-IE"/>
                  </w:rPr>
                  <w:delText>Business Validations &amp; other Automations</w:delText>
                </w:r>
              </w:del>
            </w:ins>
          </w:p>
        </w:tc>
        <w:tc>
          <w:tcPr>
            <w:tcW w:w="4028" w:type="dxa"/>
            <w:shd w:val="clear" w:color="auto" w:fill="D8D7D5"/>
          </w:tcPr>
          <w:p w14:paraId="2EB299BF" w14:textId="2D792E13" w:rsidR="00DA7EEA" w:rsidRPr="00E73B40" w:rsidDel="00910E24" w:rsidRDefault="00DA7EEA" w:rsidP="00AB24B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970" w:author="Author"/>
                <w:del w:id="2971" w:author="Author"/>
                <w:b/>
                <w:color w:val="auto"/>
                <w:sz w:val="18"/>
                <w:szCs w:val="18"/>
                <w:lang w:val="en-IE" w:eastAsia="en-US"/>
              </w:rPr>
            </w:pPr>
            <w:ins w:id="2972" w:author="Author">
              <w:del w:id="2973" w:author="Author">
                <w:r w:rsidRPr="00E73B40" w:rsidDel="00910E24">
                  <w:rPr>
                    <w:b/>
                    <w:color w:val="auto"/>
                    <w:sz w:val="18"/>
                    <w:szCs w:val="18"/>
                    <w:lang w:val="en-IE"/>
                  </w:rPr>
                  <w:delText>Messages (Error &amp; Warnings)</w:delText>
                </w:r>
              </w:del>
            </w:ins>
          </w:p>
        </w:tc>
      </w:tr>
      <w:tr w:rsidR="00DA7EEA" w:rsidRPr="00E73B40" w:rsidDel="00910E24" w14:paraId="5532ABBD" w14:textId="78A8E1F4" w:rsidTr="00AB24BF">
        <w:trPr>
          <w:trHeight w:val="440"/>
          <w:ins w:id="2974" w:author="Author"/>
          <w:del w:id="297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D685773" w14:textId="3CC987B8" w:rsidR="00DA7EEA" w:rsidRPr="00E73B40" w:rsidDel="00910E24" w:rsidRDefault="00DA7EEA" w:rsidP="00AB24BF">
            <w:pPr>
              <w:pStyle w:val="TableText"/>
              <w:keepNext/>
              <w:tabs>
                <w:tab w:val="left" w:pos="567"/>
              </w:tabs>
              <w:spacing w:line="240" w:lineRule="exact"/>
              <w:jc w:val="left"/>
              <w:rPr>
                <w:ins w:id="2976" w:author="Author"/>
                <w:del w:id="2977" w:author="Author"/>
                <w:color w:val="auto"/>
                <w:sz w:val="20"/>
                <w:szCs w:val="20"/>
                <w:lang w:val="en-IE"/>
              </w:rPr>
            </w:pPr>
          </w:p>
        </w:tc>
        <w:tc>
          <w:tcPr>
            <w:tcW w:w="4042" w:type="dxa"/>
          </w:tcPr>
          <w:p w14:paraId="046F04F7" w14:textId="5732E379" w:rsidR="00DA7EEA" w:rsidRPr="00DA7EEA" w:rsidDel="00910E24" w:rsidRDefault="00D63CFB"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78" w:author="Author"/>
                <w:del w:id="2979" w:author="Author"/>
                <w:color w:val="439782"/>
                <w:sz w:val="20"/>
                <w:szCs w:val="18"/>
                <w:lang w:val="en-IE" w:eastAsia="en-US"/>
              </w:rPr>
            </w:pPr>
            <w:ins w:id="2980" w:author="Author">
              <w:del w:id="2981" w:author="Author">
                <w:r w:rsidDel="00910E24">
                  <w:rPr>
                    <w:color w:val="439782"/>
                    <w:sz w:val="20"/>
                    <w:szCs w:val="18"/>
                    <w:lang w:val="en-IE" w:eastAsia="en-US"/>
                  </w:rPr>
                  <w:delText>10</w:delText>
                </w:r>
                <w:r w:rsidR="00D93040" w:rsidDel="00910E24">
                  <w:rPr>
                    <w:color w:val="439782"/>
                    <w:sz w:val="20"/>
                    <w:szCs w:val="18"/>
                    <w:lang w:val="en-IE" w:eastAsia="en-US"/>
                  </w:rPr>
                  <w:delText>1</w:delText>
                </w:r>
                <w:r w:rsidR="00675B3F" w:rsidDel="00910E24">
                  <w:rPr>
                    <w:color w:val="439782"/>
                    <w:sz w:val="20"/>
                    <w:szCs w:val="18"/>
                    <w:lang w:val="en-IE" w:eastAsia="en-US"/>
                  </w:rPr>
                  <w:delText>3</w:delText>
                </w:r>
                <w:r w:rsidR="00DA7EEA" w:rsidRPr="00DA7EEA" w:rsidDel="00910E24">
                  <w:rPr>
                    <w:color w:val="439782"/>
                    <w:sz w:val="20"/>
                    <w:szCs w:val="18"/>
                    <w:lang w:val="en-IE" w:eastAsia="en-US"/>
                  </w:rPr>
                  <w:delText>a. Feasibility Check</w:delText>
                </w:r>
              </w:del>
            </w:ins>
          </w:p>
          <w:p w14:paraId="321E2D88" w14:textId="42890B4F"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82" w:author="Author"/>
                <w:del w:id="2983" w:author="Author"/>
                <w:color w:val="auto"/>
                <w:sz w:val="20"/>
                <w:szCs w:val="18"/>
                <w:lang w:val="en-IE" w:eastAsia="en-US"/>
              </w:rPr>
            </w:pPr>
            <w:ins w:id="2984" w:author="Author">
              <w:del w:id="2985" w:author="Author">
                <w:r w:rsidRPr="00DA7EEA" w:rsidDel="00910E24">
                  <w:rPr>
                    <w:color w:val="auto"/>
                    <w:sz w:val="20"/>
                    <w:szCs w:val="18"/>
                    <w:lang w:val="en-IE" w:eastAsia="en-US"/>
                  </w:rPr>
                  <w:delText xml:space="preserve">Once the </w:delText>
                </w:r>
                <w:r w:rsidDel="00910E24">
                  <w:rPr>
                    <w:color w:val="auto"/>
                    <w:sz w:val="20"/>
                    <w:szCs w:val="18"/>
                    <w:lang w:val="en-IE" w:eastAsia="en-US"/>
                  </w:rPr>
                  <w:delText xml:space="preserve">fixed </w:delText>
                </w:r>
                <w:r w:rsidRPr="00DA7EEA" w:rsidDel="00910E24">
                  <w:rPr>
                    <w:color w:val="auto"/>
                    <w:sz w:val="20"/>
                    <w:szCs w:val="18"/>
                    <w:lang w:val="en-IE" w:eastAsia="en-US"/>
                  </w:rPr>
                  <w:delText xml:space="preserve">offer is chosen and </w:delText>
                </w:r>
                <w:r w:rsidDel="00910E24">
                  <w:rPr>
                    <w:color w:val="auto"/>
                    <w:sz w:val="20"/>
                    <w:szCs w:val="18"/>
                    <w:lang w:val="en-IE" w:eastAsia="en-US"/>
                  </w:rPr>
                  <w:delText xml:space="preserve"> fully</w:delText>
                </w:r>
                <w:r w:rsidR="00E52E1A" w:rsidRPr="00DA7EEA" w:rsidDel="00910E24">
                  <w:rPr>
                    <w:color w:val="auto"/>
                    <w:sz w:val="20"/>
                    <w:szCs w:val="18"/>
                    <w:lang w:val="en-IE" w:eastAsia="en-US"/>
                  </w:rPr>
                  <w:delText xml:space="preserve">and </w:delText>
                </w:r>
                <w:r w:rsidR="00E52E1A" w:rsidDel="00910E24">
                  <w:rPr>
                    <w:color w:val="auto"/>
                    <w:sz w:val="20"/>
                    <w:szCs w:val="18"/>
                    <w:lang w:val="en-IE" w:eastAsia="en-US"/>
                  </w:rPr>
                  <w:delText>fully</w:delText>
                </w:r>
                <w:r w:rsidDel="00910E24">
                  <w:rPr>
                    <w:color w:val="auto"/>
                    <w:sz w:val="20"/>
                    <w:szCs w:val="18"/>
                    <w:lang w:val="en-IE" w:eastAsia="en-US"/>
                  </w:rPr>
                  <w:delText xml:space="preserve"> configured</w:delText>
                </w:r>
                <w:r w:rsidRPr="00DA7EEA" w:rsidDel="00910E24">
                  <w:rPr>
                    <w:color w:val="auto"/>
                    <w:sz w:val="20"/>
                    <w:szCs w:val="18"/>
                    <w:lang w:val="en-IE" w:eastAsia="en-US"/>
                  </w:rPr>
                  <w:delText xml:space="preserve">, UFE will call the feasibility check service. </w:delText>
                </w:r>
              </w:del>
            </w:ins>
          </w:p>
          <w:p w14:paraId="4AC57DEB" w14:textId="1E83B130"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86" w:author="Author"/>
                <w:del w:id="2987" w:author="Author"/>
                <w:color w:val="auto"/>
                <w:sz w:val="20"/>
                <w:szCs w:val="18"/>
                <w:lang w:val="en-IE" w:eastAsia="en-US"/>
              </w:rPr>
            </w:pPr>
            <w:ins w:id="2988" w:author="Author">
              <w:del w:id="2989" w:author="Author">
                <w:r w:rsidRPr="00DA7EEA" w:rsidDel="00910E24">
                  <w:rPr>
                    <w:color w:val="auto"/>
                    <w:sz w:val="20"/>
                    <w:szCs w:val="18"/>
                    <w:lang w:val="en-IE" w:eastAsia="en-US"/>
                  </w:rPr>
                  <w:delText>This service will return the following:</w:delText>
                </w:r>
              </w:del>
            </w:ins>
          </w:p>
          <w:p w14:paraId="157C6D1A" w14:textId="3D314FF6" w:rsidR="00DA7EEA" w:rsidRPr="00DA7EEA" w:rsidDel="00910E24" w:rsidRDefault="00DA7EEA"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2990" w:author="Author"/>
                <w:del w:id="2991" w:author="Author"/>
                <w:color w:val="auto"/>
                <w:sz w:val="20"/>
                <w:szCs w:val="18"/>
                <w:lang w:val="en-IE" w:eastAsia="en-US"/>
              </w:rPr>
            </w:pPr>
            <w:ins w:id="2992" w:author="Author">
              <w:del w:id="2993" w:author="Author">
                <w:r w:rsidRPr="00DA7EEA" w:rsidDel="00910E24">
                  <w:rPr>
                    <w:color w:val="auto"/>
                    <w:sz w:val="20"/>
                    <w:szCs w:val="18"/>
                    <w:lang w:val="en-IE" w:eastAsia="en-US"/>
                  </w:rPr>
                  <w:delText>QA/EligibilityCheck is a sync service. The result will be returned to FE immediately.</w:delText>
                </w:r>
              </w:del>
            </w:ins>
          </w:p>
          <w:p w14:paraId="617231EB" w14:textId="3F305DC2" w:rsidR="00DA7EEA" w:rsidRPr="00DA7EEA" w:rsidDel="00910E24" w:rsidRDefault="00DA7EEA"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2994" w:author="Author"/>
                <w:del w:id="2995" w:author="Author"/>
                <w:color w:val="auto"/>
                <w:sz w:val="20"/>
                <w:szCs w:val="18"/>
                <w:lang w:val="en-IE" w:eastAsia="en-US"/>
              </w:rPr>
            </w:pPr>
            <w:ins w:id="2996" w:author="Author">
              <w:del w:id="2997" w:author="Author">
                <w:r w:rsidRPr="00DA7EEA" w:rsidDel="00910E24">
                  <w:rPr>
                    <w:color w:val="auto"/>
                    <w:sz w:val="20"/>
                    <w:szCs w:val="18"/>
                    <w:lang w:val="en-IE" w:eastAsia="en-US"/>
                  </w:rPr>
                  <w:delText>NLE/LE will return as A-sync service. UFE will pull the result by dedicate service from OMS in the sales process - CSM Service to ordering.</w:delText>
                </w:r>
              </w:del>
            </w:ins>
          </w:p>
          <w:p w14:paraId="74F1FC67" w14:textId="6B5DCF0C"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98" w:author="Author"/>
                <w:del w:id="2999" w:author="Author"/>
                <w:color w:val="auto"/>
                <w:sz w:val="20"/>
                <w:szCs w:val="18"/>
                <w:lang w:val="en-IE" w:eastAsia="en-US"/>
              </w:rPr>
            </w:pPr>
            <w:ins w:id="3000" w:author="Author">
              <w:del w:id="3001" w:author="Author">
                <w:r w:rsidRPr="00DA7EEA" w:rsidDel="00910E24">
                  <w:rPr>
                    <w:color w:val="auto"/>
                    <w:sz w:val="20"/>
                    <w:szCs w:val="18"/>
                    <w:lang w:val="en-IE" w:eastAsia="en-US"/>
                  </w:rPr>
                  <w:delText>The response will also</w:delText>
                </w:r>
                <w:r w:rsidR="002D508A" w:rsidDel="00910E24">
                  <w:rPr>
                    <w:color w:val="auto"/>
                    <w:sz w:val="20"/>
                    <w:szCs w:val="18"/>
                    <w:lang w:val="en-IE" w:eastAsia="en-US"/>
                  </w:rPr>
                  <w:delText>NLE/LE (Eircom/BT) will</w:delText>
                </w:r>
                <w:r w:rsidRPr="00DA7EEA" w:rsidDel="00910E24">
                  <w:rPr>
                    <w:color w:val="auto"/>
                    <w:sz w:val="20"/>
                    <w:szCs w:val="18"/>
                    <w:lang w:val="en-IE" w:eastAsia="en-US"/>
                  </w:rPr>
                  <w:delText xml:space="preserve"> inform UFE the line access status (Insitu/ Non insitu) and existing active</w:delText>
                </w:r>
                <w:r w:rsidR="002D508A" w:rsidDel="00910E24">
                  <w:rPr>
                    <w:color w:val="auto"/>
                    <w:sz w:val="20"/>
                    <w:szCs w:val="18"/>
                    <w:lang w:val="en-IE" w:eastAsia="en-US"/>
                  </w:rPr>
                  <w:delText>/not active</w:delText>
                </w:r>
                <w:r w:rsidRPr="00DA7EEA" w:rsidDel="00910E24">
                  <w:rPr>
                    <w:color w:val="auto"/>
                    <w:sz w:val="20"/>
                    <w:szCs w:val="18"/>
                    <w:lang w:val="en-IE" w:eastAsia="en-US"/>
                  </w:rPr>
                  <w:delText xml:space="preserve"> lines. In the latter case where a line is existent, it is up to the user to decide based on this information if he wants to proceed or not.</w:delText>
                </w:r>
              </w:del>
            </w:ins>
          </w:p>
          <w:p w14:paraId="026CFB2D" w14:textId="47D46441"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02" w:author="Author"/>
                <w:del w:id="3003" w:author="Author"/>
                <w:color w:val="auto"/>
                <w:sz w:val="20"/>
                <w:szCs w:val="18"/>
                <w:lang w:val="en-IE" w:eastAsia="en-US"/>
              </w:rPr>
            </w:pPr>
            <w:ins w:id="3004" w:author="Author">
              <w:del w:id="3005" w:author="Author">
                <w:r w:rsidRPr="00DA7EEA" w:rsidDel="00910E24">
                  <w:rPr>
                    <w:color w:val="auto"/>
                    <w:sz w:val="20"/>
                    <w:szCs w:val="18"/>
                    <w:lang w:val="en-IE" w:eastAsia="en-US"/>
                  </w:rPr>
                  <w:delText>In case</w:delText>
                </w:r>
                <w:r w:rsidR="002D508A" w:rsidDel="00910E24">
                  <w:rPr>
                    <w:color w:val="auto"/>
                    <w:sz w:val="20"/>
                    <w:szCs w:val="18"/>
                    <w:lang w:val="en-IE" w:eastAsia="en-US"/>
                  </w:rPr>
                  <w:delText xml:space="preserve"> of</w:delText>
                </w:r>
                <w:r w:rsidRPr="00DA7EEA" w:rsidDel="00910E24">
                  <w:rPr>
                    <w:color w:val="auto"/>
                    <w:sz w:val="20"/>
                    <w:szCs w:val="18"/>
                    <w:lang w:val="en-IE" w:eastAsia="en-US"/>
                  </w:rPr>
                  <w:delText xml:space="preserve"> the selected provider was Eircom or BT (QA</w:delText>
                </w:r>
                <w:r w:rsidR="002D508A" w:rsidDel="00910E24">
                  <w:rPr>
                    <w:color w:val="auto"/>
                    <w:sz w:val="20"/>
                    <w:szCs w:val="18"/>
                    <w:lang w:val="en-IE" w:eastAsia="en-US"/>
                  </w:rPr>
                  <w:delText xml:space="preserve"> (Eircom/BT)</w:delText>
                </w:r>
                <w:r w:rsidRPr="00DA7EEA" w:rsidDel="00910E24">
                  <w:rPr>
                    <w:color w:val="auto"/>
                    <w:sz w:val="20"/>
                    <w:szCs w:val="18"/>
                    <w:lang w:val="en-IE" w:eastAsia="en-US"/>
                  </w:rPr>
                  <w:delText xml:space="preserve">) – called for existing access orders, the response will inform UFE if there are pending orders on Eircom/BT side. For PSTN transfers, the service will inform the existing PSTN ancilliary services. In case QA indicates pending orders, the business scenario ends. </w:delText>
                </w:r>
              </w:del>
            </w:ins>
          </w:p>
          <w:p w14:paraId="36EFAD52" w14:textId="484EE58A" w:rsidR="00DA7EEA" w:rsidRPr="00E73B40" w:rsidDel="00910E24" w:rsidRDefault="00DA7EEA" w:rsidP="00D63C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06" w:author="Author"/>
                <w:del w:id="3007" w:author="Author"/>
                <w:color w:val="auto"/>
                <w:sz w:val="20"/>
                <w:szCs w:val="18"/>
                <w:lang w:val="en-IE" w:eastAsia="en-US"/>
              </w:rPr>
            </w:pPr>
            <w:ins w:id="3008" w:author="Author">
              <w:del w:id="3009" w:author="Author">
                <w:r w:rsidRPr="00DA7EEA" w:rsidDel="00910E24">
                  <w:rPr>
                    <w:color w:val="auto"/>
                    <w:sz w:val="20"/>
                    <w:szCs w:val="18"/>
                    <w:lang w:val="en-IE" w:eastAsia="en-US"/>
                  </w:rPr>
                  <w:delText xml:space="preserve">For </w:delText>
                </w:r>
                <w:r w:rsidR="002D508A" w:rsidDel="00910E24">
                  <w:rPr>
                    <w:color w:val="auto"/>
                    <w:sz w:val="20"/>
                    <w:szCs w:val="18"/>
                    <w:lang w:val="en-IE" w:eastAsia="en-US"/>
                  </w:rPr>
                  <w:delText>Eligibility Check (</w:delText>
                </w:r>
                <w:r w:rsidRPr="00DA7EEA" w:rsidDel="00910E24">
                  <w:rPr>
                    <w:color w:val="auto"/>
                    <w:sz w:val="20"/>
                    <w:szCs w:val="18"/>
                    <w:lang w:val="en-IE" w:eastAsia="en-US"/>
                  </w:rPr>
                  <w:delText>SIRO</w:delText>
                </w:r>
                <w:r w:rsidR="002D508A" w:rsidDel="00910E24">
                  <w:rPr>
                    <w:color w:val="auto"/>
                    <w:sz w:val="20"/>
                    <w:szCs w:val="18"/>
                    <w:lang w:val="en-IE" w:eastAsia="en-US"/>
                  </w:rPr>
                  <w:delText>)</w:delText>
                </w:r>
                <w:r w:rsidRPr="00DA7EEA" w:rsidDel="00910E24">
                  <w:rPr>
                    <w:color w:val="auto"/>
                    <w:sz w:val="20"/>
                    <w:szCs w:val="18"/>
                    <w:lang w:val="en-IE" w:eastAsia="en-US"/>
                  </w:rPr>
                  <w:delText>, only if there are pending orders on SIRO side will the business flow end.</w:delText>
                </w:r>
                <w:r w:rsidRPr="00DA7EEA" w:rsidDel="00910E24">
                  <w:rPr>
                    <w:color w:val="auto"/>
                    <w:sz w:val="20"/>
                    <w:szCs w:val="18"/>
                    <w:lang w:val="en-IE" w:eastAsia="en-US"/>
                  </w:rPr>
                  <w:tab/>
                  <w:delText>If there are pending orders, UFE warns the user with the error message EM_</w:delText>
                </w:r>
                <w:r w:rsidR="00D63CFB" w:rsidDel="00910E24">
                  <w:rPr>
                    <w:color w:val="auto"/>
                    <w:sz w:val="20"/>
                    <w:szCs w:val="18"/>
                    <w:lang w:val="en-IE" w:eastAsia="en-US"/>
                  </w:rPr>
                  <w:delText xml:space="preserve"> SAL</w:delText>
                </w:r>
                <w:r w:rsidRPr="00DA7EEA" w:rsidDel="00910E24">
                  <w:rPr>
                    <w:color w:val="auto"/>
                    <w:sz w:val="20"/>
                    <w:szCs w:val="18"/>
                    <w:lang w:val="en-IE" w:eastAsia="en-US"/>
                  </w:rPr>
                  <w:delText>_</w:delText>
                </w:r>
                <w:r w:rsidR="00D63CFB" w:rsidDel="00910E24">
                  <w:rPr>
                    <w:color w:val="auto"/>
                    <w:sz w:val="20"/>
                    <w:szCs w:val="18"/>
                    <w:lang w:val="en-IE" w:eastAsia="en-US"/>
                  </w:rPr>
                  <w:delText>52</w:delText>
                </w:r>
                <w:r w:rsidRPr="00DA7EEA" w:rsidDel="00910E24">
                  <w:rPr>
                    <w:color w:val="auto"/>
                    <w:sz w:val="20"/>
                    <w:szCs w:val="18"/>
                    <w:lang w:val="en-IE" w:eastAsia="en-US"/>
                  </w:rPr>
                  <w:delText xml:space="preserve"> </w:delText>
                </w:r>
                <w:r w:rsidDel="00910E24">
                  <w:rPr>
                    <w:color w:val="auto"/>
                    <w:sz w:val="20"/>
                    <w:szCs w:val="18"/>
                    <w:lang w:val="en-IE" w:eastAsia="en-US"/>
                  </w:rPr>
                  <w:delText>and the business scenario ends.</w:delText>
                </w:r>
              </w:del>
            </w:ins>
          </w:p>
        </w:tc>
        <w:tc>
          <w:tcPr>
            <w:tcW w:w="4028" w:type="dxa"/>
          </w:tcPr>
          <w:p w14:paraId="23D8F4C3" w14:textId="63CE33DF" w:rsidR="00DA7EEA" w:rsidRPr="00E73B40" w:rsidDel="00910E24" w:rsidRDefault="00DA7EEA" w:rsidP="00D63C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10" w:author="Author"/>
                <w:del w:id="3011" w:author="Author"/>
                <w:color w:val="auto"/>
                <w:sz w:val="20"/>
                <w:szCs w:val="18"/>
                <w:lang w:val="en-IE" w:eastAsia="en-US"/>
              </w:rPr>
            </w:pPr>
            <w:ins w:id="3012" w:author="Author">
              <w:del w:id="3013" w:author="Author">
                <w:r w:rsidRPr="00DA7EEA" w:rsidDel="00910E24">
                  <w:rPr>
                    <w:color w:val="auto"/>
                    <w:sz w:val="20"/>
                    <w:szCs w:val="18"/>
                    <w:lang w:val="en-IE" w:eastAsia="en-US"/>
                  </w:rPr>
                  <w:delText>If any error occur trying to validate the line status, UFE warns the user</w:delText>
                </w:r>
                <w:r w:rsidR="00D63CFB" w:rsidDel="00910E24">
                  <w:rPr>
                    <w:color w:val="auto"/>
                    <w:sz w:val="20"/>
                    <w:szCs w:val="18"/>
                    <w:lang w:val="en-IE" w:eastAsia="en-US"/>
                  </w:rPr>
                  <w:delText xml:space="preserve"> with the error message EM_SAL_53</w:delText>
                </w:r>
                <w:r w:rsidRPr="00DA7EEA" w:rsidDel="00910E24">
                  <w:rPr>
                    <w:color w:val="auto"/>
                    <w:sz w:val="20"/>
                    <w:szCs w:val="18"/>
                    <w:lang w:val="en-IE" w:eastAsia="en-US"/>
                  </w:rPr>
                  <w:delText xml:space="preserve"> and the business scenario ends.</w:delText>
                </w:r>
              </w:del>
            </w:ins>
          </w:p>
        </w:tc>
      </w:tr>
    </w:tbl>
    <w:p w14:paraId="13F355C4" w14:textId="569C0196" w:rsidR="00DA7EEA" w:rsidRPr="00E73B40" w:rsidRDefault="00DA7EEA" w:rsidP="00DA7EEA">
      <w:pPr>
        <w:rPr>
          <w:ins w:id="3014" w:author="Author"/>
          <w:lang w:val="en-IE"/>
        </w:rPr>
      </w:pPr>
    </w:p>
    <w:p w14:paraId="54D50058" w14:textId="3AE2690A" w:rsidR="00675B3F" w:rsidRPr="00E73B40" w:rsidRDefault="00675B3F" w:rsidP="00675B3F">
      <w:pPr>
        <w:pStyle w:val="Heading5"/>
        <w:rPr>
          <w:ins w:id="3015" w:author="Author"/>
          <w:lang w:val="en-IE"/>
        </w:rPr>
      </w:pPr>
      <w:ins w:id="3016" w:author="Author">
        <w:r w:rsidRPr="00E73B40">
          <w:rPr>
            <w:lang w:val="en-IE"/>
          </w:rPr>
          <w:t>Alternative Activity 1</w:t>
        </w:r>
        <w:r w:rsidR="00C53029">
          <w:rPr>
            <w:lang w:val="en-IE"/>
          </w:rPr>
          <w:t>3</w:t>
        </w:r>
        <w:r w:rsidRPr="00E73B40">
          <w:rPr>
            <w:lang w:val="en-IE"/>
          </w:rPr>
          <w:t xml:space="preserve"> » Apply Coupon</w:t>
        </w:r>
      </w:ins>
    </w:p>
    <w:tbl>
      <w:tblPr>
        <w:tblStyle w:val="CelFocus1"/>
        <w:tblW w:w="0" w:type="auto"/>
        <w:tblLook w:val="04A0" w:firstRow="1" w:lastRow="0" w:firstColumn="1" w:lastColumn="0" w:noHBand="0" w:noVBand="1"/>
      </w:tblPr>
      <w:tblGrid>
        <w:gridCol w:w="1522"/>
        <w:gridCol w:w="4042"/>
        <w:gridCol w:w="4028"/>
      </w:tblGrid>
      <w:tr w:rsidR="00675B3F" w:rsidRPr="00E73B40" w14:paraId="3075B65E" w14:textId="77777777" w:rsidTr="00910E24">
        <w:trPr>
          <w:cnfStyle w:val="100000000000" w:firstRow="1" w:lastRow="0" w:firstColumn="0" w:lastColumn="0" w:oddVBand="0" w:evenVBand="0" w:oddHBand="0" w:evenHBand="0" w:firstRowFirstColumn="0" w:firstRowLastColumn="0" w:lastRowFirstColumn="0" w:lastRowLastColumn="0"/>
          <w:trHeight w:val="426"/>
          <w:ins w:id="3017"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A7B1F8A" w14:textId="77777777" w:rsidR="00675B3F" w:rsidRPr="00E73B40" w:rsidRDefault="00675B3F" w:rsidP="00910E24">
            <w:pPr>
              <w:jc w:val="left"/>
              <w:rPr>
                <w:ins w:id="3018" w:author="Author"/>
                <w:b w:val="0"/>
                <w:sz w:val="20"/>
                <w:szCs w:val="20"/>
                <w:lang w:val="en-IE"/>
              </w:rPr>
            </w:pPr>
            <w:ins w:id="3019" w:author="Author">
              <w:r w:rsidRPr="00E73B40">
                <w:rPr>
                  <w:sz w:val="20"/>
                  <w:szCs w:val="20"/>
                  <w:lang w:val="en-IE"/>
                </w:rPr>
                <w:lastRenderedPageBreak/>
                <w:t>Activity Specification</w:t>
              </w:r>
            </w:ins>
          </w:p>
        </w:tc>
      </w:tr>
      <w:tr w:rsidR="00675B3F" w:rsidRPr="00E73B40" w14:paraId="2A01D883" w14:textId="77777777" w:rsidTr="00910E24">
        <w:trPr>
          <w:trHeight w:hRule="exact" w:val="756"/>
          <w:ins w:id="302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E207B2" w14:textId="77777777" w:rsidR="00675B3F" w:rsidRPr="00E73B40" w:rsidRDefault="00675B3F" w:rsidP="00910E24">
            <w:pPr>
              <w:pStyle w:val="TableText"/>
              <w:keepNext/>
              <w:spacing w:before="0" w:after="0" w:line="240" w:lineRule="exact"/>
              <w:rPr>
                <w:ins w:id="3021" w:author="Author"/>
                <w:color w:val="auto"/>
                <w:sz w:val="20"/>
                <w:szCs w:val="20"/>
                <w:lang w:val="en-IE"/>
              </w:rPr>
            </w:pPr>
            <w:ins w:id="3022" w:author="Author">
              <w:r w:rsidRPr="00E73B40">
                <w:rPr>
                  <w:color w:val="auto"/>
                  <w:sz w:val="20"/>
                  <w:szCs w:val="20"/>
                  <w:lang w:val="en-IE"/>
                </w:rPr>
                <w:t>Actor(s)</w:t>
              </w:r>
            </w:ins>
          </w:p>
        </w:tc>
        <w:tc>
          <w:tcPr>
            <w:tcW w:w="8070" w:type="dxa"/>
            <w:gridSpan w:val="2"/>
            <w:vAlign w:val="center"/>
          </w:tcPr>
          <w:p w14:paraId="304DFF72"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23" w:author="Author"/>
                <w:color w:val="auto"/>
                <w:sz w:val="20"/>
                <w:szCs w:val="20"/>
                <w:lang w:val="en-IE"/>
              </w:rPr>
            </w:pPr>
            <w:ins w:id="3024" w:author="Author">
              <w:r w:rsidRPr="00E73B40">
                <w:rPr>
                  <w:color w:val="auto"/>
                  <w:sz w:val="20"/>
                  <w:szCs w:val="20"/>
                  <w:lang w:val="en-IE"/>
                </w:rPr>
                <w:t>CSR in Call Centre</w:t>
              </w:r>
            </w:ins>
          </w:p>
          <w:p w14:paraId="3B4D92B4"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25" w:author="Author"/>
                <w:color w:val="auto"/>
                <w:sz w:val="20"/>
                <w:szCs w:val="20"/>
                <w:lang w:val="en-IE"/>
              </w:rPr>
            </w:pPr>
            <w:ins w:id="3026" w:author="Author">
              <w:r w:rsidRPr="00E73B40">
                <w:rPr>
                  <w:color w:val="auto"/>
                  <w:sz w:val="20"/>
                  <w:szCs w:val="20"/>
                  <w:lang w:val="en-IE"/>
                </w:rPr>
                <w:t>Agent in Shop</w:t>
              </w:r>
            </w:ins>
          </w:p>
        </w:tc>
      </w:tr>
      <w:tr w:rsidR="00675B3F" w:rsidRPr="00E73B40" w14:paraId="68E5E8FA" w14:textId="77777777" w:rsidTr="00910E24">
        <w:trPr>
          <w:trHeight w:hRule="exact" w:val="397"/>
          <w:ins w:id="302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3DBDA41" w14:textId="77777777" w:rsidR="00675B3F" w:rsidRPr="00E73B40" w:rsidRDefault="00675B3F" w:rsidP="00910E24">
            <w:pPr>
              <w:pStyle w:val="TableText"/>
              <w:keepNext/>
              <w:spacing w:before="0" w:after="0" w:line="240" w:lineRule="exact"/>
              <w:rPr>
                <w:ins w:id="3028" w:author="Author"/>
                <w:color w:val="auto"/>
                <w:sz w:val="20"/>
                <w:szCs w:val="20"/>
                <w:lang w:val="en-IE"/>
              </w:rPr>
            </w:pPr>
            <w:ins w:id="3029" w:author="Author">
              <w:r w:rsidRPr="00E73B40">
                <w:rPr>
                  <w:color w:val="auto"/>
                  <w:sz w:val="20"/>
                  <w:szCs w:val="20"/>
                  <w:lang w:val="en-IE"/>
                </w:rPr>
                <w:t>System</w:t>
              </w:r>
            </w:ins>
          </w:p>
        </w:tc>
        <w:tc>
          <w:tcPr>
            <w:tcW w:w="8070" w:type="dxa"/>
            <w:gridSpan w:val="2"/>
            <w:vAlign w:val="center"/>
          </w:tcPr>
          <w:p w14:paraId="4450C016"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30" w:author="Author"/>
                <w:color w:val="auto"/>
                <w:sz w:val="20"/>
                <w:szCs w:val="20"/>
                <w:lang w:val="en-IE"/>
              </w:rPr>
            </w:pPr>
            <w:ins w:id="3031" w:author="Author">
              <w:r w:rsidRPr="00E73B40">
                <w:rPr>
                  <w:color w:val="auto"/>
                  <w:sz w:val="20"/>
                  <w:szCs w:val="20"/>
                  <w:lang w:val="en-IE"/>
                </w:rPr>
                <w:t>UFE</w:t>
              </w:r>
            </w:ins>
          </w:p>
        </w:tc>
      </w:tr>
      <w:tr w:rsidR="00675B3F" w:rsidRPr="00E73B40" w14:paraId="734D4946" w14:textId="77777777" w:rsidTr="00910E24">
        <w:trPr>
          <w:trHeight w:val="440"/>
          <w:ins w:id="3032" w:author="Author"/>
        </w:trPr>
        <w:tc>
          <w:tcPr>
            <w:cnfStyle w:val="001000000000" w:firstRow="0" w:lastRow="0" w:firstColumn="1" w:lastColumn="0" w:oddVBand="0" w:evenVBand="0" w:oddHBand="0" w:evenHBand="0" w:firstRowFirstColumn="0" w:firstRowLastColumn="0" w:lastRowFirstColumn="0" w:lastRowLastColumn="0"/>
            <w:tcW w:w="1522" w:type="dxa"/>
          </w:tcPr>
          <w:p w14:paraId="5727A89E" w14:textId="77777777" w:rsidR="00675B3F" w:rsidRPr="00E73B40" w:rsidRDefault="00675B3F" w:rsidP="00910E24">
            <w:pPr>
              <w:pStyle w:val="TableText"/>
              <w:keepNext/>
              <w:spacing w:line="240" w:lineRule="exact"/>
              <w:rPr>
                <w:ins w:id="3033" w:author="Author"/>
                <w:color w:val="auto"/>
                <w:sz w:val="20"/>
                <w:szCs w:val="20"/>
                <w:lang w:val="en-IE"/>
              </w:rPr>
            </w:pPr>
            <w:ins w:id="3034" w:author="Author">
              <w:r w:rsidRPr="00E73B40">
                <w:rPr>
                  <w:color w:val="auto"/>
                  <w:sz w:val="20"/>
                  <w:szCs w:val="20"/>
                  <w:lang w:val="en-IE"/>
                </w:rPr>
                <w:t>Screen Name</w:t>
              </w:r>
            </w:ins>
          </w:p>
        </w:tc>
        <w:tc>
          <w:tcPr>
            <w:tcW w:w="8070" w:type="dxa"/>
            <w:gridSpan w:val="2"/>
          </w:tcPr>
          <w:p w14:paraId="277CA186"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35" w:author="Author"/>
                <w:color w:val="auto"/>
                <w:sz w:val="20"/>
                <w:szCs w:val="20"/>
                <w:lang w:val="en-IE"/>
              </w:rPr>
            </w:pPr>
            <w:ins w:id="3036" w:author="Author">
              <w:r w:rsidRPr="00E73B40">
                <w:rPr>
                  <w:color w:val="auto"/>
                  <w:sz w:val="20"/>
                  <w:szCs w:val="20"/>
                  <w:lang w:val="en-IE"/>
                </w:rPr>
                <w:t>Select products step</w:t>
              </w:r>
            </w:ins>
          </w:p>
        </w:tc>
      </w:tr>
      <w:tr w:rsidR="00675B3F" w:rsidRPr="00E73B40" w14:paraId="2D146B7D" w14:textId="77777777" w:rsidTr="00910E24">
        <w:trPr>
          <w:trHeight w:val="440"/>
          <w:ins w:id="3037" w:author="Author"/>
        </w:trPr>
        <w:tc>
          <w:tcPr>
            <w:cnfStyle w:val="001000000000" w:firstRow="0" w:lastRow="0" w:firstColumn="1" w:lastColumn="0" w:oddVBand="0" w:evenVBand="0" w:oddHBand="0" w:evenHBand="0" w:firstRowFirstColumn="0" w:firstRowLastColumn="0" w:lastRowFirstColumn="0" w:lastRowLastColumn="0"/>
            <w:tcW w:w="1522" w:type="dxa"/>
          </w:tcPr>
          <w:p w14:paraId="7700FA16" w14:textId="77777777" w:rsidR="00675B3F" w:rsidRPr="00E73B40" w:rsidRDefault="00675B3F" w:rsidP="00910E24">
            <w:pPr>
              <w:pStyle w:val="TableText"/>
              <w:keepNext/>
              <w:spacing w:line="240" w:lineRule="exact"/>
              <w:rPr>
                <w:ins w:id="3038" w:author="Author"/>
                <w:b w:val="0"/>
                <w:color w:val="auto"/>
                <w:sz w:val="20"/>
                <w:szCs w:val="20"/>
                <w:lang w:val="en-IE"/>
              </w:rPr>
            </w:pPr>
            <w:ins w:id="3039" w:author="Author">
              <w:r w:rsidRPr="00E73B40">
                <w:rPr>
                  <w:color w:val="auto"/>
                  <w:sz w:val="20"/>
                  <w:szCs w:val="20"/>
                  <w:lang w:val="en-IE"/>
                </w:rPr>
                <w:t>Description</w:t>
              </w:r>
            </w:ins>
          </w:p>
        </w:tc>
        <w:tc>
          <w:tcPr>
            <w:tcW w:w="8070" w:type="dxa"/>
            <w:gridSpan w:val="2"/>
          </w:tcPr>
          <w:p w14:paraId="7B872157"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40" w:author="Author"/>
                <w:color w:val="auto"/>
                <w:sz w:val="20"/>
                <w:szCs w:val="20"/>
                <w:lang w:val="en-IE"/>
              </w:rPr>
            </w:pPr>
            <w:ins w:id="3041" w:author="Author">
              <w:r w:rsidRPr="00E73B40">
                <w:rPr>
                  <w:color w:val="auto"/>
                  <w:sz w:val="20"/>
                  <w:szCs w:val="20"/>
                  <w:lang w:val="en-IE"/>
                </w:rPr>
                <w:t xml:space="preserve">The user chooses to apply a coupon to one respective subscription. </w:t>
              </w:r>
            </w:ins>
          </w:p>
          <w:p w14:paraId="0A16F07C"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42" w:author="Author"/>
                <w:color w:val="auto"/>
                <w:sz w:val="20"/>
                <w:szCs w:val="20"/>
                <w:lang w:val="en-IE"/>
              </w:rPr>
            </w:pPr>
            <w:ins w:id="3043" w:author="Author">
              <w:r w:rsidRPr="00E73B40">
                <w:rPr>
                  <w:color w:val="auto"/>
                  <w:sz w:val="20"/>
                  <w:szCs w:val="20"/>
                  <w:lang w:val="en-IE"/>
                </w:rPr>
                <w:t>Only one coupon may be used per order.</w:t>
              </w:r>
            </w:ins>
          </w:p>
        </w:tc>
      </w:tr>
      <w:tr w:rsidR="00DA2DB8" w:rsidRPr="00E73B40" w14:paraId="0CF63C0B" w14:textId="77777777" w:rsidTr="00910E24">
        <w:trPr>
          <w:trHeight w:val="440"/>
          <w:ins w:id="304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36C54DC" w14:textId="77777777" w:rsidR="00DA2DB8" w:rsidRPr="00E73B40" w:rsidRDefault="00DA2DB8" w:rsidP="00910E24">
            <w:pPr>
              <w:pStyle w:val="TableText"/>
              <w:keepNext/>
              <w:tabs>
                <w:tab w:val="left" w:pos="567"/>
              </w:tabs>
              <w:spacing w:line="240" w:lineRule="exact"/>
              <w:rPr>
                <w:ins w:id="3045" w:author="Author"/>
                <w:color w:val="auto"/>
                <w:sz w:val="20"/>
                <w:szCs w:val="20"/>
                <w:lang w:val="en-IE"/>
              </w:rPr>
            </w:pPr>
            <w:ins w:id="3046" w:author="Author">
              <w:r w:rsidRPr="00E73B40">
                <w:rPr>
                  <w:color w:val="auto"/>
                  <w:sz w:val="20"/>
                  <w:szCs w:val="20"/>
                  <w:lang w:val="en-IE"/>
                </w:rPr>
                <w:t>Automations</w:t>
              </w:r>
            </w:ins>
          </w:p>
        </w:tc>
        <w:tc>
          <w:tcPr>
            <w:tcW w:w="4042" w:type="dxa"/>
            <w:shd w:val="clear" w:color="auto" w:fill="D8D7D5"/>
          </w:tcPr>
          <w:p w14:paraId="6E00231B" w14:textId="77777777" w:rsidR="00DA2DB8" w:rsidRPr="00E73B40" w:rsidRDefault="00DA2DB8"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047" w:author="Author"/>
                <w:b/>
                <w:color w:val="auto"/>
                <w:sz w:val="18"/>
                <w:szCs w:val="18"/>
                <w:lang w:val="en-IE" w:eastAsia="en-US"/>
              </w:rPr>
            </w:pPr>
            <w:ins w:id="3048" w:author="Author">
              <w:r w:rsidRPr="00E73B40">
                <w:rPr>
                  <w:b/>
                  <w:color w:val="auto"/>
                  <w:sz w:val="18"/>
                  <w:szCs w:val="18"/>
                  <w:lang w:val="en-IE"/>
                </w:rPr>
                <w:t>Business Validations &amp; other Automations</w:t>
              </w:r>
            </w:ins>
          </w:p>
        </w:tc>
        <w:tc>
          <w:tcPr>
            <w:tcW w:w="4028" w:type="dxa"/>
            <w:shd w:val="clear" w:color="auto" w:fill="D8D7D5"/>
          </w:tcPr>
          <w:p w14:paraId="164FC2F0" w14:textId="77777777" w:rsidR="00DA2DB8" w:rsidRPr="00E73B40" w:rsidRDefault="00DA2DB8"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049" w:author="Author"/>
                <w:b/>
                <w:color w:val="auto"/>
                <w:sz w:val="18"/>
                <w:szCs w:val="18"/>
                <w:lang w:val="en-IE" w:eastAsia="en-US"/>
              </w:rPr>
            </w:pPr>
            <w:ins w:id="3050" w:author="Author">
              <w:r w:rsidRPr="00E73B40">
                <w:rPr>
                  <w:b/>
                  <w:color w:val="auto"/>
                  <w:sz w:val="18"/>
                  <w:szCs w:val="18"/>
                  <w:lang w:val="en-IE"/>
                </w:rPr>
                <w:t>Messages (Error &amp; Warnings)</w:t>
              </w:r>
            </w:ins>
          </w:p>
        </w:tc>
      </w:tr>
      <w:tr w:rsidR="00DA2DB8" w:rsidRPr="00E73B40" w14:paraId="72564932" w14:textId="77777777" w:rsidTr="00910E24">
        <w:trPr>
          <w:trHeight w:val="440"/>
          <w:ins w:id="305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6A3714" w14:textId="77777777" w:rsidR="00DA2DB8" w:rsidRPr="00E73B40" w:rsidRDefault="00DA2DB8" w:rsidP="00910E24">
            <w:pPr>
              <w:pStyle w:val="TableText"/>
              <w:keepNext/>
              <w:tabs>
                <w:tab w:val="left" w:pos="567"/>
              </w:tabs>
              <w:spacing w:line="240" w:lineRule="exact"/>
              <w:jc w:val="left"/>
              <w:rPr>
                <w:ins w:id="3052" w:author="Author"/>
                <w:color w:val="auto"/>
                <w:sz w:val="20"/>
                <w:szCs w:val="20"/>
                <w:lang w:val="en-IE"/>
              </w:rPr>
            </w:pPr>
          </w:p>
        </w:tc>
        <w:tc>
          <w:tcPr>
            <w:tcW w:w="4042" w:type="dxa"/>
          </w:tcPr>
          <w:p w14:paraId="4ECFE63D" w14:textId="1AE478C8"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53" w:author="Author"/>
                <w:color w:val="595959"/>
                <w:sz w:val="20"/>
                <w:szCs w:val="18"/>
                <w:lang w:val="en-IE" w:eastAsia="en-US"/>
              </w:rPr>
            </w:pPr>
            <w:ins w:id="3054" w:author="Author">
              <w:r w:rsidRPr="00E73B40">
                <w:rPr>
                  <w:color w:val="595959"/>
                  <w:sz w:val="20"/>
                  <w:szCs w:val="18"/>
                  <w:lang w:val="en-IE" w:eastAsia="en-US"/>
                </w:rPr>
                <w:t>1</w:t>
              </w:r>
              <w:r>
                <w:rPr>
                  <w:color w:val="595959"/>
                  <w:sz w:val="20"/>
                  <w:szCs w:val="18"/>
                  <w:lang w:val="en-IE" w:eastAsia="en-US"/>
                </w:rPr>
                <w:t>3</w:t>
              </w:r>
              <w:r w:rsidRPr="00E73B40">
                <w:rPr>
                  <w:color w:val="595959"/>
                  <w:sz w:val="20"/>
                  <w:szCs w:val="18"/>
                  <w:lang w:val="en-IE" w:eastAsia="en-US"/>
                </w:rPr>
                <w:t>a. One coupon per order</w:t>
              </w:r>
            </w:ins>
          </w:p>
          <w:p w14:paraId="18C08230"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55" w:author="Author"/>
                <w:color w:val="auto"/>
                <w:sz w:val="20"/>
                <w:szCs w:val="18"/>
                <w:lang w:val="en-IE" w:eastAsia="en-US"/>
              </w:rPr>
            </w:pPr>
            <w:ins w:id="3056" w:author="Author">
              <w:r>
                <w:rPr>
                  <w:color w:val="auto"/>
                  <w:sz w:val="20"/>
                  <w:szCs w:val="18"/>
                  <w:lang w:val="en-IE" w:eastAsia="en-US"/>
                </w:rPr>
                <w:t>Only one coupon is allowed per order.</w:t>
              </w:r>
              <w:r w:rsidRPr="00D065CE">
                <w:rPr>
                  <w:lang w:val="en-US"/>
                </w:rPr>
                <w:t xml:space="preserve"> </w:t>
              </w:r>
              <w:r w:rsidRPr="00D065CE">
                <w:rPr>
                  <w:color w:val="auto"/>
                  <w:sz w:val="20"/>
                  <w:szCs w:val="18"/>
                  <w:lang w:val="en-IE" w:eastAsia="en-US"/>
                </w:rPr>
                <w:t>If a coupon has already been applied once in the order, you cannot apply again same or another coupon</w:t>
              </w:r>
            </w:ins>
          </w:p>
        </w:tc>
        <w:tc>
          <w:tcPr>
            <w:tcW w:w="4028" w:type="dxa"/>
          </w:tcPr>
          <w:p w14:paraId="2C4F1E9D"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57" w:author="Author"/>
                <w:color w:val="auto"/>
                <w:sz w:val="20"/>
                <w:szCs w:val="18"/>
                <w:lang w:val="en-IE" w:eastAsia="en-US"/>
              </w:rPr>
            </w:pPr>
            <w:ins w:id="3058" w:author="Author">
              <w:r w:rsidRPr="00E73B40">
                <w:rPr>
                  <w:color w:val="auto"/>
                  <w:sz w:val="20"/>
                  <w:szCs w:val="18"/>
                  <w:lang w:val="en-IE" w:eastAsia="en-US"/>
                </w:rPr>
                <w:t>-</w:t>
              </w:r>
            </w:ins>
          </w:p>
        </w:tc>
      </w:tr>
      <w:tr w:rsidR="00DA2DB8" w:rsidRPr="00E73B40" w14:paraId="6DB61FDD" w14:textId="77777777" w:rsidTr="00910E24">
        <w:trPr>
          <w:trHeight w:val="440"/>
          <w:ins w:id="30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342ED09" w14:textId="77777777" w:rsidR="00DA2DB8" w:rsidRPr="00E73B40" w:rsidRDefault="00DA2DB8" w:rsidP="00910E24">
            <w:pPr>
              <w:pStyle w:val="TableText"/>
              <w:keepNext/>
              <w:tabs>
                <w:tab w:val="left" w:pos="567"/>
              </w:tabs>
              <w:spacing w:line="240" w:lineRule="exact"/>
              <w:rPr>
                <w:ins w:id="3060" w:author="Author"/>
                <w:color w:val="auto"/>
                <w:sz w:val="20"/>
                <w:szCs w:val="20"/>
                <w:lang w:val="en-IE"/>
              </w:rPr>
            </w:pPr>
          </w:p>
        </w:tc>
        <w:tc>
          <w:tcPr>
            <w:tcW w:w="4042" w:type="dxa"/>
          </w:tcPr>
          <w:p w14:paraId="698C656F" w14:textId="49FA4375"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1" w:author="Author"/>
                <w:color w:val="595959"/>
                <w:sz w:val="20"/>
                <w:szCs w:val="18"/>
                <w:lang w:val="en-IE" w:eastAsia="en-US"/>
              </w:rPr>
            </w:pPr>
            <w:ins w:id="3062" w:author="Author">
              <w:r w:rsidRPr="00E73B40">
                <w:rPr>
                  <w:color w:val="595959"/>
                  <w:sz w:val="20"/>
                  <w:szCs w:val="18"/>
                  <w:lang w:val="en-IE" w:eastAsia="en-US"/>
                </w:rPr>
                <w:t>1</w:t>
              </w:r>
              <w:r>
                <w:rPr>
                  <w:color w:val="595959"/>
                  <w:sz w:val="20"/>
                  <w:szCs w:val="18"/>
                  <w:lang w:val="en-IE" w:eastAsia="en-US"/>
                </w:rPr>
                <w:t>3</w:t>
              </w:r>
              <w:r w:rsidRPr="00E73B40">
                <w:rPr>
                  <w:color w:val="595959"/>
                  <w:sz w:val="20"/>
                  <w:szCs w:val="18"/>
                  <w:lang w:val="en-IE" w:eastAsia="en-US"/>
                </w:rPr>
                <w:t>b. Apply Coupon</w:t>
              </w:r>
            </w:ins>
          </w:p>
          <w:p w14:paraId="4A1C3435"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3" w:author="Author"/>
                <w:color w:val="auto"/>
                <w:sz w:val="20"/>
                <w:szCs w:val="18"/>
                <w:lang w:val="en-IE" w:eastAsia="en-US"/>
              </w:rPr>
            </w:pPr>
            <w:ins w:id="3064" w:author="Author">
              <w:r w:rsidRPr="00E73B40">
                <w:rPr>
                  <w:color w:val="auto"/>
                  <w:sz w:val="20"/>
                  <w:szCs w:val="18"/>
                  <w:lang w:val="en-IE" w:eastAsia="en-US"/>
                </w:rPr>
                <w:t>Once the user enters a coupon ID, UFE will validate if a coupon has already been applied.</w:t>
              </w:r>
            </w:ins>
          </w:p>
          <w:p w14:paraId="370BA9C6"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5" w:author="Author"/>
                <w:color w:val="auto"/>
                <w:sz w:val="20"/>
                <w:szCs w:val="18"/>
                <w:lang w:val="en-IE" w:eastAsia="en-US"/>
              </w:rPr>
            </w:pPr>
            <w:ins w:id="3066" w:author="Author">
              <w:r w:rsidRPr="00E73B40">
                <w:rPr>
                  <w:color w:val="auto"/>
                  <w:sz w:val="20"/>
                  <w:szCs w:val="18"/>
                  <w:lang w:val="en-IE" w:eastAsia="en-US"/>
                </w:rPr>
                <w:t>UFE will get coupon info by passing all needed MCCM inputs. In this info, it is expected the coupon output to apply on UFE side.</w:t>
              </w:r>
            </w:ins>
          </w:p>
          <w:p w14:paraId="557CE692" w14:textId="77777777" w:rsidR="00DA2DB8" w:rsidRPr="00E73B40" w:rsidDel="00776A78"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7" w:author="Author"/>
                <w:del w:id="3068" w:author="Author"/>
                <w:color w:val="auto"/>
                <w:sz w:val="20"/>
                <w:szCs w:val="18"/>
                <w:lang w:val="en-IE" w:eastAsia="en-US"/>
              </w:rPr>
            </w:pPr>
            <w:ins w:id="3069" w:author="Author">
              <w:r w:rsidRPr="00E73B40">
                <w:rPr>
                  <w:color w:val="auto"/>
                  <w:sz w:val="20"/>
                  <w:szCs w:val="18"/>
                  <w:lang w:val="en-IE" w:eastAsia="en-US"/>
                </w:rPr>
                <w:t>UFE applies coupon on current order based on the MEC extract.</w:t>
              </w:r>
            </w:ins>
          </w:p>
          <w:p w14:paraId="33A6607B" w14:textId="138ECD1B"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0" w:author="Author"/>
                <w:color w:val="auto"/>
                <w:sz w:val="20"/>
                <w:szCs w:val="18"/>
                <w:lang w:val="en-IE" w:eastAsia="en-US"/>
              </w:rPr>
            </w:pPr>
            <w:ins w:id="3071" w:author="Author">
              <w:del w:id="3072" w:author="Author">
                <w:r w:rsidRPr="00E73B40" w:rsidDel="00776A78">
                  <w:rPr>
                    <w:color w:val="auto"/>
                    <w:sz w:val="20"/>
                    <w:szCs w:val="18"/>
                    <w:lang w:val="en-IE" w:eastAsia="en-US"/>
                  </w:rPr>
                  <w:delText>Once the coupon is applied, UFE will send and update request to MCCM informing that the coupon was applied.</w:delText>
                </w:r>
              </w:del>
            </w:ins>
          </w:p>
        </w:tc>
        <w:tc>
          <w:tcPr>
            <w:tcW w:w="4028" w:type="dxa"/>
          </w:tcPr>
          <w:p w14:paraId="10D028AD"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73" w:author="Author"/>
                <w:color w:val="auto"/>
                <w:sz w:val="20"/>
                <w:szCs w:val="18"/>
                <w:lang w:val="en-IE" w:eastAsia="en-US"/>
              </w:rPr>
            </w:pPr>
            <w:ins w:id="3074" w:author="Author">
              <w:r w:rsidRPr="00E73B40">
                <w:rPr>
                  <w:color w:val="auto"/>
                  <w:sz w:val="20"/>
                  <w:szCs w:val="18"/>
                  <w:lang w:val="en-IE" w:eastAsia="en-US"/>
                </w:rPr>
                <w:t>If the coupon has already been applied, UFE will warn the user with the warning message WM_SAL_18.</w:t>
              </w:r>
            </w:ins>
          </w:p>
          <w:p w14:paraId="1CB52E18"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75" w:author="Author"/>
                <w:color w:val="auto"/>
                <w:sz w:val="20"/>
                <w:szCs w:val="18"/>
                <w:lang w:val="en-IE" w:eastAsia="en-US"/>
              </w:rPr>
            </w:pPr>
            <w:ins w:id="3076" w:author="Author">
              <w:r w:rsidRPr="00E73B40">
                <w:rPr>
                  <w:color w:val="auto"/>
                  <w:sz w:val="20"/>
                  <w:szCs w:val="18"/>
                  <w:lang w:val="en-IE" w:eastAsia="en-US"/>
                </w:rPr>
                <w:t>If any error occurs trying to validate the coupon, UFE warns the user with the error message EM_SAL_43.</w:t>
              </w:r>
            </w:ins>
          </w:p>
        </w:tc>
      </w:tr>
      <w:tr w:rsidR="00DA2DB8" w:rsidRPr="00E73B40" w14:paraId="48CD939D" w14:textId="77777777" w:rsidTr="00910E24">
        <w:trPr>
          <w:trHeight w:val="440"/>
          <w:ins w:id="307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0EBF706" w14:textId="77777777" w:rsidR="00DA2DB8" w:rsidRPr="00E73B40" w:rsidRDefault="00DA2DB8" w:rsidP="00910E24">
            <w:pPr>
              <w:pStyle w:val="TableText"/>
              <w:keepNext/>
              <w:tabs>
                <w:tab w:val="left" w:pos="567"/>
              </w:tabs>
              <w:spacing w:line="240" w:lineRule="exact"/>
              <w:rPr>
                <w:ins w:id="3078" w:author="Author"/>
                <w:color w:val="auto"/>
                <w:sz w:val="20"/>
                <w:szCs w:val="20"/>
                <w:lang w:val="en-IE"/>
              </w:rPr>
            </w:pPr>
          </w:p>
        </w:tc>
        <w:tc>
          <w:tcPr>
            <w:tcW w:w="4042" w:type="dxa"/>
          </w:tcPr>
          <w:p w14:paraId="114C9B7B" w14:textId="44C63167" w:rsidR="00DA2DB8" w:rsidRDefault="00DA2DB8"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9" w:author="Author"/>
                <w:color w:val="595959"/>
                <w:sz w:val="20"/>
                <w:szCs w:val="18"/>
                <w:lang w:val="en-IE" w:eastAsia="en-US"/>
              </w:rPr>
            </w:pPr>
            <w:ins w:id="3080" w:author="Author">
              <w:r>
                <w:rPr>
                  <w:color w:val="595959"/>
                  <w:sz w:val="20"/>
                  <w:szCs w:val="18"/>
                  <w:lang w:val="en-IE" w:eastAsia="en-US"/>
                </w:rPr>
                <w:t>13c. Campaign and Coupon</w:t>
              </w:r>
            </w:ins>
          </w:p>
          <w:p w14:paraId="07708151" w14:textId="42F588C3"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81" w:author="Author"/>
                <w:color w:val="595959"/>
                <w:sz w:val="20"/>
                <w:szCs w:val="18"/>
                <w:lang w:val="en-IE" w:eastAsia="en-US"/>
              </w:rPr>
            </w:pPr>
            <w:ins w:id="3082" w:author="Author">
              <w:r w:rsidRPr="004607A5">
                <w:rPr>
                  <w:color w:val="auto"/>
                  <w:sz w:val="20"/>
                  <w:szCs w:val="18"/>
                  <w:lang w:val="en-IE" w:eastAsia="en-US"/>
                </w:rPr>
                <w:t>Using a campaign and a coupon in the same basket will not be allowed</w:t>
              </w:r>
              <w:r>
                <w:rPr>
                  <w:color w:val="auto"/>
                  <w:sz w:val="20"/>
                  <w:szCs w:val="18"/>
                  <w:lang w:val="en-IE" w:eastAsia="en-US"/>
                </w:rPr>
                <w:t>.</w:t>
              </w:r>
            </w:ins>
          </w:p>
        </w:tc>
        <w:tc>
          <w:tcPr>
            <w:tcW w:w="4028" w:type="dxa"/>
          </w:tcPr>
          <w:p w14:paraId="021DB5A1" w14:textId="608C7AD4"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83" w:author="Author"/>
                <w:color w:val="auto"/>
                <w:sz w:val="20"/>
                <w:szCs w:val="18"/>
                <w:lang w:val="en-IE" w:eastAsia="en-US"/>
              </w:rPr>
            </w:pPr>
            <w:ins w:id="3084" w:author="Author">
              <w:r>
                <w:rPr>
                  <w:color w:val="auto"/>
                  <w:sz w:val="20"/>
                  <w:szCs w:val="18"/>
                  <w:lang w:val="en-IE" w:eastAsia="en-US"/>
                </w:rPr>
                <w:t>If a campaign is already in the basket and the user tries to apply a coupon or vice-versa, UFE will show the error message EM_SAL_39.</w:t>
              </w:r>
            </w:ins>
          </w:p>
        </w:tc>
      </w:tr>
    </w:tbl>
    <w:p w14:paraId="7EF1569F" w14:textId="77777777" w:rsidR="00675B3F" w:rsidRPr="00E73B40" w:rsidRDefault="00675B3F" w:rsidP="00675B3F">
      <w:pPr>
        <w:pStyle w:val="UnnumberedHeading"/>
        <w:rPr>
          <w:ins w:id="3085" w:author="Author"/>
          <w:lang w:val="en-IE"/>
        </w:rPr>
      </w:pPr>
    </w:p>
    <w:p w14:paraId="0B94FCFD" w14:textId="20FABF31" w:rsidR="00675B3F" w:rsidRPr="00E73B40" w:rsidRDefault="00675B3F" w:rsidP="00675B3F">
      <w:pPr>
        <w:pStyle w:val="Heading5"/>
        <w:rPr>
          <w:ins w:id="3086" w:author="Author"/>
          <w:lang w:val="en-IE"/>
        </w:rPr>
      </w:pPr>
      <w:ins w:id="3087" w:author="Author">
        <w:r w:rsidRPr="00E73B40">
          <w:rPr>
            <w:lang w:val="en-IE"/>
          </w:rPr>
          <w:t>Alternative Activity 1</w:t>
        </w:r>
        <w:r w:rsidR="00C53029">
          <w:rPr>
            <w:lang w:val="en-IE"/>
          </w:rPr>
          <w:t>4</w:t>
        </w:r>
        <w:r w:rsidRPr="00E73B40">
          <w:rPr>
            <w:lang w:val="en-IE"/>
          </w:rPr>
          <w:t xml:space="preserve"> » </w:t>
        </w:r>
        <w:r>
          <w:rPr>
            <w:lang w:val="en-IE"/>
          </w:rPr>
          <w:t>Clear Basket</w:t>
        </w:r>
        <w:r w:rsidR="008A6BE7">
          <w:rPr>
            <w:lang w:val="en-IE"/>
          </w:rPr>
          <w:t xml:space="preserve"> / Abandon Basket</w:t>
        </w:r>
      </w:ins>
    </w:p>
    <w:tbl>
      <w:tblPr>
        <w:tblStyle w:val="CelFocus1"/>
        <w:tblW w:w="0" w:type="auto"/>
        <w:tblLook w:val="04A0" w:firstRow="1" w:lastRow="0" w:firstColumn="1" w:lastColumn="0" w:noHBand="0" w:noVBand="1"/>
      </w:tblPr>
      <w:tblGrid>
        <w:gridCol w:w="1522"/>
        <w:gridCol w:w="4042"/>
        <w:gridCol w:w="4028"/>
      </w:tblGrid>
      <w:tr w:rsidR="00675B3F" w:rsidRPr="00E73B40" w14:paraId="196B114C" w14:textId="77777777" w:rsidTr="00910E24">
        <w:trPr>
          <w:cnfStyle w:val="100000000000" w:firstRow="1" w:lastRow="0" w:firstColumn="0" w:lastColumn="0" w:oddVBand="0" w:evenVBand="0" w:oddHBand="0" w:evenHBand="0" w:firstRowFirstColumn="0" w:firstRowLastColumn="0" w:lastRowFirstColumn="0" w:lastRowLastColumn="0"/>
          <w:trHeight w:val="426"/>
          <w:ins w:id="3088"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DBA26B0" w14:textId="77777777" w:rsidR="00675B3F" w:rsidRPr="00E73B40" w:rsidRDefault="00675B3F" w:rsidP="00910E24">
            <w:pPr>
              <w:jc w:val="left"/>
              <w:rPr>
                <w:ins w:id="3089" w:author="Author"/>
                <w:b w:val="0"/>
                <w:sz w:val="20"/>
                <w:szCs w:val="20"/>
                <w:lang w:val="en-IE"/>
              </w:rPr>
            </w:pPr>
            <w:ins w:id="3090" w:author="Author">
              <w:r w:rsidRPr="00E73B40">
                <w:rPr>
                  <w:sz w:val="20"/>
                  <w:szCs w:val="20"/>
                  <w:lang w:val="en-IE"/>
                </w:rPr>
                <w:lastRenderedPageBreak/>
                <w:t>Activity Specification</w:t>
              </w:r>
            </w:ins>
          </w:p>
        </w:tc>
      </w:tr>
      <w:tr w:rsidR="00675B3F" w:rsidRPr="00E73B40" w14:paraId="459A316E" w14:textId="77777777" w:rsidTr="00910E24">
        <w:trPr>
          <w:trHeight w:hRule="exact" w:val="756"/>
          <w:ins w:id="309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B833EB1" w14:textId="77777777" w:rsidR="00675B3F" w:rsidRPr="00E73B40" w:rsidRDefault="00675B3F" w:rsidP="00910E24">
            <w:pPr>
              <w:pStyle w:val="TableText"/>
              <w:keepNext/>
              <w:spacing w:before="0" w:after="0" w:line="240" w:lineRule="exact"/>
              <w:rPr>
                <w:ins w:id="3092" w:author="Author"/>
                <w:color w:val="auto"/>
                <w:sz w:val="20"/>
                <w:szCs w:val="20"/>
                <w:lang w:val="en-IE"/>
              </w:rPr>
            </w:pPr>
            <w:ins w:id="3093" w:author="Author">
              <w:r w:rsidRPr="00E73B40">
                <w:rPr>
                  <w:color w:val="auto"/>
                  <w:sz w:val="20"/>
                  <w:szCs w:val="20"/>
                  <w:lang w:val="en-IE"/>
                </w:rPr>
                <w:t>Actor(s)</w:t>
              </w:r>
            </w:ins>
          </w:p>
        </w:tc>
        <w:tc>
          <w:tcPr>
            <w:tcW w:w="8070" w:type="dxa"/>
            <w:gridSpan w:val="2"/>
            <w:vAlign w:val="center"/>
          </w:tcPr>
          <w:p w14:paraId="3508DAF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94" w:author="Author"/>
                <w:color w:val="auto"/>
                <w:sz w:val="20"/>
                <w:szCs w:val="20"/>
                <w:lang w:val="en-IE"/>
              </w:rPr>
            </w:pPr>
            <w:ins w:id="3095" w:author="Author">
              <w:r w:rsidRPr="00E73B40">
                <w:rPr>
                  <w:color w:val="auto"/>
                  <w:sz w:val="20"/>
                  <w:szCs w:val="20"/>
                  <w:lang w:val="en-IE"/>
                </w:rPr>
                <w:t>CSR in Call Centre</w:t>
              </w:r>
            </w:ins>
          </w:p>
          <w:p w14:paraId="2FC57805"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96" w:author="Author"/>
                <w:color w:val="auto"/>
                <w:sz w:val="20"/>
                <w:szCs w:val="20"/>
                <w:lang w:val="en-IE"/>
              </w:rPr>
            </w:pPr>
            <w:ins w:id="3097" w:author="Author">
              <w:r w:rsidRPr="00E73B40">
                <w:rPr>
                  <w:color w:val="auto"/>
                  <w:sz w:val="20"/>
                  <w:szCs w:val="20"/>
                  <w:lang w:val="en-IE"/>
                </w:rPr>
                <w:t>Agent in Shop</w:t>
              </w:r>
            </w:ins>
          </w:p>
        </w:tc>
      </w:tr>
      <w:tr w:rsidR="00675B3F" w:rsidRPr="00E73B40" w14:paraId="6C8E8345" w14:textId="77777777" w:rsidTr="00910E24">
        <w:trPr>
          <w:trHeight w:hRule="exact" w:val="397"/>
          <w:ins w:id="309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672C17" w14:textId="77777777" w:rsidR="00675B3F" w:rsidRPr="00E73B40" w:rsidRDefault="00675B3F" w:rsidP="00910E24">
            <w:pPr>
              <w:pStyle w:val="TableText"/>
              <w:keepNext/>
              <w:spacing w:before="0" w:after="0" w:line="240" w:lineRule="exact"/>
              <w:rPr>
                <w:ins w:id="3099" w:author="Author"/>
                <w:color w:val="auto"/>
                <w:sz w:val="20"/>
                <w:szCs w:val="20"/>
                <w:lang w:val="en-IE"/>
              </w:rPr>
            </w:pPr>
            <w:ins w:id="3100" w:author="Author">
              <w:r w:rsidRPr="00E73B40">
                <w:rPr>
                  <w:color w:val="auto"/>
                  <w:sz w:val="20"/>
                  <w:szCs w:val="20"/>
                  <w:lang w:val="en-IE"/>
                </w:rPr>
                <w:t>System</w:t>
              </w:r>
            </w:ins>
          </w:p>
        </w:tc>
        <w:tc>
          <w:tcPr>
            <w:tcW w:w="8070" w:type="dxa"/>
            <w:gridSpan w:val="2"/>
            <w:vAlign w:val="center"/>
          </w:tcPr>
          <w:p w14:paraId="5C13541B"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101" w:author="Author"/>
                <w:color w:val="auto"/>
                <w:sz w:val="20"/>
                <w:szCs w:val="20"/>
                <w:lang w:val="en-IE"/>
              </w:rPr>
            </w:pPr>
            <w:ins w:id="3102" w:author="Author">
              <w:r w:rsidRPr="00E73B40">
                <w:rPr>
                  <w:color w:val="auto"/>
                  <w:sz w:val="20"/>
                  <w:szCs w:val="20"/>
                  <w:lang w:val="en-IE"/>
                </w:rPr>
                <w:t>UFE</w:t>
              </w:r>
            </w:ins>
          </w:p>
        </w:tc>
      </w:tr>
      <w:tr w:rsidR="00675B3F" w:rsidRPr="00E73B40" w14:paraId="7B44212F" w14:textId="77777777" w:rsidTr="00910E24">
        <w:trPr>
          <w:trHeight w:val="440"/>
          <w:ins w:id="3103" w:author="Author"/>
        </w:trPr>
        <w:tc>
          <w:tcPr>
            <w:cnfStyle w:val="001000000000" w:firstRow="0" w:lastRow="0" w:firstColumn="1" w:lastColumn="0" w:oddVBand="0" w:evenVBand="0" w:oddHBand="0" w:evenHBand="0" w:firstRowFirstColumn="0" w:firstRowLastColumn="0" w:lastRowFirstColumn="0" w:lastRowLastColumn="0"/>
            <w:tcW w:w="1522" w:type="dxa"/>
          </w:tcPr>
          <w:p w14:paraId="324EEAC0" w14:textId="77777777" w:rsidR="00675B3F" w:rsidRPr="00E73B40" w:rsidRDefault="00675B3F" w:rsidP="00910E24">
            <w:pPr>
              <w:pStyle w:val="TableText"/>
              <w:keepNext/>
              <w:spacing w:line="240" w:lineRule="exact"/>
              <w:rPr>
                <w:ins w:id="3104" w:author="Author"/>
                <w:color w:val="auto"/>
                <w:sz w:val="20"/>
                <w:szCs w:val="20"/>
                <w:lang w:val="en-IE"/>
              </w:rPr>
            </w:pPr>
            <w:ins w:id="3105" w:author="Author">
              <w:r w:rsidRPr="00E73B40">
                <w:rPr>
                  <w:color w:val="auto"/>
                  <w:sz w:val="20"/>
                  <w:szCs w:val="20"/>
                  <w:lang w:val="en-IE"/>
                </w:rPr>
                <w:t>Screen Name</w:t>
              </w:r>
            </w:ins>
          </w:p>
        </w:tc>
        <w:tc>
          <w:tcPr>
            <w:tcW w:w="8070" w:type="dxa"/>
            <w:gridSpan w:val="2"/>
          </w:tcPr>
          <w:p w14:paraId="189084D2" w14:textId="4E856C8D" w:rsidR="00675B3F" w:rsidRPr="00E73B40" w:rsidRDefault="001637F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06" w:author="Author"/>
                <w:color w:val="auto"/>
                <w:sz w:val="20"/>
                <w:szCs w:val="20"/>
                <w:lang w:val="en-IE"/>
              </w:rPr>
            </w:pPr>
            <w:ins w:id="3107" w:author="Author">
              <w:r>
                <w:rPr>
                  <w:color w:val="auto"/>
                  <w:sz w:val="20"/>
                  <w:szCs w:val="20"/>
                  <w:lang w:val="en-IE"/>
                </w:rPr>
                <w:t>Process c</w:t>
              </w:r>
              <w:r w:rsidR="00405029">
                <w:rPr>
                  <w:color w:val="auto"/>
                  <w:sz w:val="20"/>
                  <w:szCs w:val="20"/>
                  <w:lang w:val="en-IE"/>
                </w:rPr>
                <w:t>losure popup</w:t>
              </w:r>
            </w:ins>
          </w:p>
        </w:tc>
      </w:tr>
      <w:tr w:rsidR="00675B3F" w:rsidRPr="00E73B40" w14:paraId="148BCE3B" w14:textId="77777777" w:rsidTr="00910E24">
        <w:trPr>
          <w:trHeight w:val="440"/>
          <w:ins w:id="3108" w:author="Author"/>
        </w:trPr>
        <w:tc>
          <w:tcPr>
            <w:cnfStyle w:val="001000000000" w:firstRow="0" w:lastRow="0" w:firstColumn="1" w:lastColumn="0" w:oddVBand="0" w:evenVBand="0" w:oddHBand="0" w:evenHBand="0" w:firstRowFirstColumn="0" w:firstRowLastColumn="0" w:lastRowFirstColumn="0" w:lastRowLastColumn="0"/>
            <w:tcW w:w="1522" w:type="dxa"/>
          </w:tcPr>
          <w:p w14:paraId="7FBA116A" w14:textId="77777777" w:rsidR="00675B3F" w:rsidRPr="00E73B40" w:rsidRDefault="00675B3F" w:rsidP="00910E24">
            <w:pPr>
              <w:pStyle w:val="TableText"/>
              <w:keepNext/>
              <w:spacing w:line="240" w:lineRule="exact"/>
              <w:rPr>
                <w:ins w:id="3109" w:author="Author"/>
                <w:b w:val="0"/>
                <w:color w:val="auto"/>
                <w:sz w:val="20"/>
                <w:szCs w:val="20"/>
                <w:lang w:val="en-IE"/>
              </w:rPr>
            </w:pPr>
            <w:ins w:id="3110" w:author="Author">
              <w:r w:rsidRPr="00E73B40">
                <w:rPr>
                  <w:color w:val="auto"/>
                  <w:sz w:val="20"/>
                  <w:szCs w:val="20"/>
                  <w:lang w:val="en-IE"/>
                </w:rPr>
                <w:t>Description</w:t>
              </w:r>
            </w:ins>
          </w:p>
        </w:tc>
        <w:tc>
          <w:tcPr>
            <w:tcW w:w="8070" w:type="dxa"/>
            <w:gridSpan w:val="2"/>
          </w:tcPr>
          <w:p w14:paraId="618B4523" w14:textId="77777777" w:rsidR="001637F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11" w:author="Author"/>
                <w:color w:val="auto"/>
                <w:sz w:val="20"/>
                <w:szCs w:val="20"/>
                <w:lang w:val="en-IE"/>
              </w:rPr>
            </w:pPr>
            <w:ins w:id="3112" w:author="Author">
              <w:r w:rsidRPr="00E73B40">
                <w:rPr>
                  <w:color w:val="auto"/>
                  <w:sz w:val="20"/>
                  <w:szCs w:val="20"/>
                  <w:lang w:val="en-IE"/>
                </w:rPr>
                <w:t xml:space="preserve">The user </w:t>
              </w:r>
              <w:r>
                <w:rPr>
                  <w:color w:val="auto"/>
                  <w:sz w:val="20"/>
                  <w:szCs w:val="20"/>
                  <w:lang w:val="en-IE"/>
                </w:rPr>
                <w:t xml:space="preserve">clears the basket by pressing the “Trash Icon” in the respective screen. </w:t>
              </w:r>
            </w:ins>
          </w:p>
          <w:p w14:paraId="36E82895" w14:textId="77777777" w:rsidR="001637F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13" w:author="Author"/>
                <w:color w:val="auto"/>
                <w:sz w:val="20"/>
                <w:szCs w:val="20"/>
                <w:lang w:val="en-IE"/>
              </w:rPr>
            </w:pPr>
            <w:ins w:id="3114" w:author="Author">
              <w:r>
                <w:rPr>
                  <w:color w:val="auto"/>
                  <w:sz w:val="20"/>
                  <w:szCs w:val="20"/>
                  <w:lang w:val="en-IE"/>
                </w:rPr>
                <w:t>The user closed the sales process.</w:t>
              </w:r>
            </w:ins>
          </w:p>
          <w:p w14:paraId="203B0DC4" w14:textId="40A80A23" w:rsidR="00675B3F" w:rsidRPr="00E73B4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15" w:author="Author"/>
                <w:color w:val="auto"/>
                <w:sz w:val="20"/>
                <w:szCs w:val="20"/>
                <w:lang w:val="en-IE"/>
              </w:rPr>
            </w:pPr>
            <w:ins w:id="3116" w:author="Author">
              <w:r>
                <w:rPr>
                  <w:color w:val="auto"/>
                  <w:sz w:val="20"/>
                  <w:szCs w:val="20"/>
                  <w:lang w:val="en-IE"/>
                </w:rPr>
                <w:t>The user closes UFE in browser.</w:t>
              </w:r>
            </w:ins>
          </w:p>
        </w:tc>
      </w:tr>
      <w:tr w:rsidR="005050E0" w:rsidRPr="00E73B40" w14:paraId="2385344D" w14:textId="77777777" w:rsidTr="00910E24">
        <w:trPr>
          <w:trHeight w:val="440"/>
          <w:ins w:id="311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2735F7C" w14:textId="77777777" w:rsidR="005050E0" w:rsidRPr="00E73B40" w:rsidRDefault="005050E0" w:rsidP="00910E24">
            <w:pPr>
              <w:pStyle w:val="TableText"/>
              <w:keepNext/>
              <w:tabs>
                <w:tab w:val="left" w:pos="567"/>
              </w:tabs>
              <w:spacing w:line="240" w:lineRule="exact"/>
              <w:rPr>
                <w:ins w:id="3118" w:author="Author"/>
                <w:color w:val="auto"/>
                <w:sz w:val="20"/>
                <w:szCs w:val="20"/>
                <w:lang w:val="en-IE"/>
              </w:rPr>
            </w:pPr>
            <w:ins w:id="3119" w:author="Author">
              <w:r w:rsidRPr="00E73B40">
                <w:rPr>
                  <w:color w:val="auto"/>
                  <w:sz w:val="20"/>
                  <w:szCs w:val="20"/>
                  <w:lang w:val="en-IE"/>
                </w:rPr>
                <w:t>Automations</w:t>
              </w:r>
            </w:ins>
          </w:p>
        </w:tc>
        <w:tc>
          <w:tcPr>
            <w:tcW w:w="4042" w:type="dxa"/>
            <w:shd w:val="clear" w:color="auto" w:fill="D8D7D5"/>
          </w:tcPr>
          <w:p w14:paraId="2F22FEC6" w14:textId="77777777" w:rsidR="005050E0" w:rsidRPr="00E73B40" w:rsidRDefault="005050E0"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120" w:author="Author"/>
                <w:b/>
                <w:color w:val="auto"/>
                <w:sz w:val="18"/>
                <w:szCs w:val="18"/>
                <w:lang w:val="en-IE" w:eastAsia="en-US"/>
              </w:rPr>
            </w:pPr>
            <w:ins w:id="3121" w:author="Author">
              <w:r w:rsidRPr="00E73B40">
                <w:rPr>
                  <w:b/>
                  <w:color w:val="auto"/>
                  <w:sz w:val="18"/>
                  <w:szCs w:val="18"/>
                  <w:lang w:val="en-IE"/>
                </w:rPr>
                <w:t>Business Validations &amp; other Automations</w:t>
              </w:r>
            </w:ins>
          </w:p>
        </w:tc>
        <w:tc>
          <w:tcPr>
            <w:tcW w:w="4028" w:type="dxa"/>
            <w:shd w:val="clear" w:color="auto" w:fill="D8D7D5"/>
          </w:tcPr>
          <w:p w14:paraId="6C94CCE4" w14:textId="77777777" w:rsidR="005050E0" w:rsidRPr="00E73B40" w:rsidRDefault="005050E0"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122" w:author="Author"/>
                <w:b/>
                <w:color w:val="auto"/>
                <w:sz w:val="18"/>
                <w:szCs w:val="18"/>
                <w:lang w:val="en-IE" w:eastAsia="en-US"/>
              </w:rPr>
            </w:pPr>
            <w:ins w:id="3123" w:author="Author">
              <w:r w:rsidRPr="00E73B40">
                <w:rPr>
                  <w:b/>
                  <w:color w:val="auto"/>
                  <w:sz w:val="18"/>
                  <w:szCs w:val="18"/>
                  <w:lang w:val="en-IE"/>
                </w:rPr>
                <w:t>Messages (Error &amp; Warnings)</w:t>
              </w:r>
            </w:ins>
          </w:p>
        </w:tc>
      </w:tr>
      <w:tr w:rsidR="005050E0" w:rsidRPr="00E73B40" w14:paraId="4AD81465" w14:textId="77777777" w:rsidTr="00910E24">
        <w:trPr>
          <w:trHeight w:val="440"/>
          <w:ins w:id="312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8342FFC" w14:textId="77777777" w:rsidR="005050E0" w:rsidRPr="00E73B40" w:rsidRDefault="005050E0" w:rsidP="00910E24">
            <w:pPr>
              <w:pStyle w:val="TableText"/>
              <w:keepNext/>
              <w:tabs>
                <w:tab w:val="left" w:pos="567"/>
              </w:tabs>
              <w:spacing w:line="240" w:lineRule="exact"/>
              <w:jc w:val="left"/>
              <w:rPr>
                <w:ins w:id="3125" w:author="Author"/>
                <w:color w:val="auto"/>
                <w:sz w:val="20"/>
                <w:szCs w:val="20"/>
                <w:lang w:val="en-IE"/>
              </w:rPr>
            </w:pPr>
          </w:p>
        </w:tc>
        <w:tc>
          <w:tcPr>
            <w:tcW w:w="4042" w:type="dxa"/>
          </w:tcPr>
          <w:p w14:paraId="1521B15D" w14:textId="0999A67A"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26" w:author="Author"/>
                <w:color w:val="595959"/>
                <w:sz w:val="20"/>
                <w:szCs w:val="18"/>
                <w:lang w:val="en-IE" w:eastAsia="en-US"/>
              </w:rPr>
            </w:pPr>
            <w:ins w:id="3127" w:author="Author">
              <w:r>
                <w:rPr>
                  <w:color w:val="595959"/>
                  <w:sz w:val="20"/>
                  <w:szCs w:val="18"/>
                  <w:lang w:val="en-IE" w:eastAsia="en-US"/>
                </w:rPr>
                <w:t>1</w:t>
              </w:r>
              <w:r w:rsidR="00C53029">
                <w:rPr>
                  <w:color w:val="595959"/>
                  <w:sz w:val="20"/>
                  <w:szCs w:val="18"/>
                  <w:lang w:val="en-IE" w:eastAsia="en-US"/>
                </w:rPr>
                <w:t>4</w:t>
              </w:r>
              <w:r w:rsidRPr="00E73B40">
                <w:rPr>
                  <w:color w:val="595959"/>
                  <w:sz w:val="20"/>
                  <w:szCs w:val="18"/>
                  <w:lang w:val="en-IE" w:eastAsia="en-US"/>
                </w:rPr>
                <w:t xml:space="preserve">a. </w:t>
              </w:r>
              <w:r>
                <w:rPr>
                  <w:color w:val="595959"/>
                  <w:sz w:val="20"/>
                  <w:szCs w:val="18"/>
                  <w:lang w:val="en-IE" w:eastAsia="en-US"/>
                </w:rPr>
                <w:t>Basket clear</w:t>
              </w:r>
            </w:ins>
          </w:p>
          <w:p w14:paraId="489DF5F5"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28" w:author="Author"/>
                <w:color w:val="auto"/>
                <w:sz w:val="20"/>
                <w:szCs w:val="18"/>
                <w:lang w:val="en-IE" w:eastAsia="en-US"/>
              </w:rPr>
            </w:pPr>
            <w:ins w:id="3129" w:author="Author">
              <w:r>
                <w:rPr>
                  <w:color w:val="auto"/>
                  <w:sz w:val="20"/>
                  <w:szCs w:val="18"/>
                  <w:lang w:val="en-IE" w:eastAsia="en-US"/>
                </w:rPr>
                <w:t>UFE will clear all content in the basket.</w:t>
              </w:r>
            </w:ins>
          </w:p>
          <w:p w14:paraId="6EF1822E" w14:textId="77777777"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0" w:author="Author"/>
                <w:color w:val="auto"/>
                <w:sz w:val="20"/>
                <w:szCs w:val="18"/>
                <w:lang w:val="en-IE" w:eastAsia="en-US"/>
              </w:rPr>
            </w:pPr>
            <w:ins w:id="3131" w:author="Author">
              <w:r>
                <w:rPr>
                  <w:color w:val="auto"/>
                  <w:sz w:val="20"/>
                  <w:szCs w:val="18"/>
                  <w:lang w:val="en-IE" w:eastAsia="en-US"/>
                </w:rPr>
                <w:t>If any product was previously reserved, UFE will call a service to cancel all reservations made.</w:t>
              </w:r>
            </w:ins>
          </w:p>
        </w:tc>
        <w:tc>
          <w:tcPr>
            <w:tcW w:w="4028" w:type="dxa"/>
          </w:tcPr>
          <w:p w14:paraId="421C182B" w14:textId="77777777" w:rsidR="005050E0" w:rsidRPr="00E73B4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32" w:author="Author"/>
                <w:color w:val="auto"/>
                <w:sz w:val="20"/>
                <w:szCs w:val="18"/>
                <w:lang w:val="en-IE" w:eastAsia="en-US"/>
              </w:rPr>
            </w:pPr>
            <w:ins w:id="3133" w:author="Author">
              <w:r>
                <w:rPr>
                  <w:color w:val="auto"/>
                  <w:sz w:val="20"/>
                  <w:szCs w:val="18"/>
                  <w:lang w:val="en-IE" w:eastAsia="en-US"/>
                </w:rPr>
                <w:t>If any error occurs while cancelling the reservations, UFE will show the error message EM_SAL_54 and the user must retry emptying the basket.</w:t>
              </w:r>
            </w:ins>
          </w:p>
        </w:tc>
      </w:tr>
      <w:tr w:rsidR="005050E0" w:rsidRPr="00E73B40" w14:paraId="7A5AE1AC" w14:textId="77777777" w:rsidTr="00910E24">
        <w:trPr>
          <w:trHeight w:val="440"/>
          <w:ins w:id="313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E933A4F" w14:textId="77777777" w:rsidR="005050E0" w:rsidRPr="00E73B40" w:rsidRDefault="005050E0" w:rsidP="00910E24">
            <w:pPr>
              <w:pStyle w:val="TableText"/>
              <w:keepNext/>
              <w:tabs>
                <w:tab w:val="left" w:pos="567"/>
              </w:tabs>
              <w:spacing w:line="240" w:lineRule="exact"/>
              <w:rPr>
                <w:ins w:id="3135" w:author="Author"/>
                <w:color w:val="auto"/>
                <w:sz w:val="20"/>
                <w:szCs w:val="20"/>
                <w:lang w:val="en-IE"/>
              </w:rPr>
            </w:pPr>
          </w:p>
        </w:tc>
        <w:tc>
          <w:tcPr>
            <w:tcW w:w="4042" w:type="dxa"/>
          </w:tcPr>
          <w:p w14:paraId="5130DDD0" w14:textId="66944DEA"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6" w:author="Author"/>
                <w:color w:val="595959"/>
                <w:sz w:val="20"/>
                <w:szCs w:val="18"/>
                <w:lang w:val="en-IE" w:eastAsia="en-US"/>
              </w:rPr>
            </w:pPr>
            <w:ins w:id="3137" w:author="Author">
              <w:r>
                <w:rPr>
                  <w:color w:val="595959"/>
                  <w:sz w:val="20"/>
                  <w:szCs w:val="18"/>
                  <w:lang w:val="en-IE" w:eastAsia="en-US"/>
                </w:rPr>
                <w:t>1</w:t>
              </w:r>
              <w:r w:rsidR="00C53029">
                <w:rPr>
                  <w:color w:val="595959"/>
                  <w:sz w:val="20"/>
                  <w:szCs w:val="18"/>
                  <w:lang w:val="en-IE" w:eastAsia="en-US"/>
                </w:rPr>
                <w:t>4</w:t>
              </w:r>
              <w:r>
                <w:rPr>
                  <w:color w:val="595959"/>
                  <w:sz w:val="20"/>
                  <w:szCs w:val="18"/>
                  <w:lang w:val="en-IE" w:eastAsia="en-US"/>
                </w:rPr>
                <w:t>b</w:t>
              </w:r>
              <w:r w:rsidRPr="00E73B40">
                <w:rPr>
                  <w:color w:val="595959"/>
                  <w:sz w:val="20"/>
                  <w:szCs w:val="18"/>
                  <w:lang w:val="en-IE" w:eastAsia="en-US"/>
                </w:rPr>
                <w:t xml:space="preserve">. </w:t>
              </w:r>
              <w:r>
                <w:rPr>
                  <w:color w:val="595959"/>
                  <w:sz w:val="20"/>
                  <w:szCs w:val="18"/>
                  <w:lang w:val="en-IE" w:eastAsia="en-US"/>
                </w:rPr>
                <w:t>Process closure</w:t>
              </w:r>
            </w:ins>
          </w:p>
          <w:p w14:paraId="5ABA4ABB"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8" w:author="Author"/>
                <w:color w:val="auto"/>
                <w:sz w:val="20"/>
                <w:szCs w:val="18"/>
                <w:lang w:val="en-IE" w:eastAsia="en-US"/>
              </w:rPr>
            </w:pPr>
            <w:ins w:id="3139" w:author="Author">
              <w:r>
                <w:rPr>
                  <w:color w:val="auto"/>
                  <w:sz w:val="20"/>
                  <w:szCs w:val="18"/>
                  <w:lang w:val="en-IE" w:eastAsia="en-US"/>
                </w:rPr>
                <w:t>UFE will clear all content in the basket if the user close the process.</w:t>
              </w:r>
            </w:ins>
          </w:p>
          <w:p w14:paraId="2C0A9C5B" w14:textId="15220B21" w:rsidR="00405029" w:rsidRDefault="00A74789"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0" w:author="Author"/>
                <w:color w:val="auto"/>
                <w:sz w:val="20"/>
                <w:szCs w:val="18"/>
                <w:lang w:val="en-IE" w:eastAsia="en-US"/>
              </w:rPr>
            </w:pPr>
            <w:ins w:id="3141" w:author="Author">
              <w:r>
                <w:rPr>
                  <w:color w:val="auto"/>
                  <w:sz w:val="20"/>
                  <w:szCs w:val="18"/>
                  <w:lang w:val="en-IE" w:eastAsia="en-US"/>
                </w:rPr>
                <w:t>If any order was created, UFE will prompt the user if he wishes to keep editing or cancel the order. Cancelling the order will clear all contents in the basket</w:t>
              </w:r>
              <w:r w:rsidR="001637F0">
                <w:rPr>
                  <w:color w:val="auto"/>
                  <w:sz w:val="20"/>
                  <w:szCs w:val="18"/>
                  <w:lang w:val="en-IE" w:eastAsia="en-US"/>
                </w:rPr>
                <w:t xml:space="preserve"> and the user will be redirected to the interaction creation step, where it will be stated that the sales order was cancelled </w:t>
              </w:r>
              <w:r w:rsidR="00652D2B">
                <w:rPr>
                  <w:color w:val="auto"/>
                  <w:sz w:val="20"/>
                  <w:szCs w:val="18"/>
                  <w:lang w:val="en-IE" w:eastAsia="en-US"/>
                </w:rPr>
                <w:t>with the content of the basket</w:t>
              </w:r>
              <w:r>
                <w:rPr>
                  <w:color w:val="auto"/>
                  <w:sz w:val="20"/>
                  <w:szCs w:val="18"/>
                  <w:lang w:val="en-IE" w:eastAsia="en-US"/>
                </w:rPr>
                <w:t>.</w:t>
              </w:r>
            </w:ins>
          </w:p>
          <w:p w14:paraId="37D1BD6D"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2" w:author="Author"/>
                <w:color w:val="595959"/>
                <w:sz w:val="20"/>
                <w:szCs w:val="18"/>
                <w:lang w:val="en-IE" w:eastAsia="en-US"/>
              </w:rPr>
            </w:pPr>
            <w:ins w:id="3143" w:author="Author">
              <w:r w:rsidRPr="008E384C">
                <w:rPr>
                  <w:b/>
                  <w:color w:val="auto"/>
                  <w:sz w:val="20"/>
                  <w:szCs w:val="18"/>
                  <w:lang w:val="en-IE" w:eastAsia="en-US"/>
                </w:rPr>
                <w:t>Note:</w:t>
              </w:r>
              <w:r>
                <w:rPr>
                  <w:color w:val="auto"/>
                  <w:sz w:val="20"/>
                  <w:szCs w:val="18"/>
                  <w:lang w:val="en-IE" w:eastAsia="en-US"/>
                </w:rPr>
                <w:t xml:space="preserve"> If the user saves the basket, UFE will not cancel the reservations made.</w:t>
              </w:r>
            </w:ins>
          </w:p>
        </w:tc>
        <w:tc>
          <w:tcPr>
            <w:tcW w:w="4028" w:type="dxa"/>
          </w:tcPr>
          <w:p w14:paraId="1C0DB412" w14:textId="77777777" w:rsidR="005050E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44" w:author="Author"/>
                <w:color w:val="auto"/>
                <w:sz w:val="20"/>
                <w:szCs w:val="18"/>
                <w:lang w:val="en-IE" w:eastAsia="en-US"/>
              </w:rPr>
            </w:pPr>
            <w:ins w:id="3145" w:author="Author">
              <w:r>
                <w:rPr>
                  <w:color w:val="auto"/>
                  <w:sz w:val="20"/>
                  <w:szCs w:val="18"/>
                  <w:lang w:val="en-IE" w:eastAsia="en-US"/>
                </w:rPr>
                <w:t>If any error occurs while cancelling the reservations, UFE will show the error message EM_SAL_54 and the user must retry emptying the basket.</w:t>
              </w:r>
            </w:ins>
          </w:p>
          <w:p w14:paraId="54C1DB53" w14:textId="77777777" w:rsidR="00A74789" w:rsidRDefault="00A74789"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46" w:author="Author"/>
                <w:color w:val="auto"/>
                <w:sz w:val="20"/>
                <w:szCs w:val="18"/>
                <w:lang w:val="en-IE" w:eastAsia="en-US"/>
              </w:rPr>
            </w:pPr>
          </w:p>
          <w:p w14:paraId="045CE21B" w14:textId="445FE6F2" w:rsidR="00A74789" w:rsidRDefault="00A74789" w:rsidP="00A747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47" w:author="Author"/>
                <w:color w:val="auto"/>
                <w:sz w:val="20"/>
                <w:szCs w:val="18"/>
                <w:lang w:val="en-IE" w:eastAsia="en-US"/>
              </w:rPr>
            </w:pPr>
            <w:ins w:id="3148" w:author="Author">
              <w:r>
                <w:rPr>
                  <w:color w:val="auto"/>
                  <w:sz w:val="20"/>
                  <w:szCs w:val="18"/>
                  <w:lang w:val="en-IE" w:eastAsia="en-US"/>
                </w:rPr>
                <w:t>If any error occurs while cancelling the order, UFE will show the error message EM_SAL_21 and the user must retry cancelling the order.</w:t>
              </w:r>
            </w:ins>
          </w:p>
        </w:tc>
      </w:tr>
      <w:tr w:rsidR="005050E0" w:rsidRPr="00E73B40" w14:paraId="22AFC80C" w14:textId="77777777" w:rsidTr="00910E24">
        <w:trPr>
          <w:trHeight w:val="440"/>
          <w:ins w:id="314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0EE75A7" w14:textId="77777777" w:rsidR="005050E0" w:rsidRPr="00E73B40" w:rsidRDefault="005050E0" w:rsidP="00910E24">
            <w:pPr>
              <w:pStyle w:val="TableText"/>
              <w:keepNext/>
              <w:tabs>
                <w:tab w:val="left" w:pos="567"/>
              </w:tabs>
              <w:spacing w:line="240" w:lineRule="exact"/>
              <w:rPr>
                <w:ins w:id="3150" w:author="Author"/>
                <w:color w:val="auto"/>
                <w:sz w:val="20"/>
                <w:szCs w:val="20"/>
                <w:lang w:val="en-IE"/>
              </w:rPr>
            </w:pPr>
          </w:p>
        </w:tc>
        <w:tc>
          <w:tcPr>
            <w:tcW w:w="4042" w:type="dxa"/>
          </w:tcPr>
          <w:p w14:paraId="01224993" w14:textId="627E01AB" w:rsidR="005050E0" w:rsidRPr="00E73B40" w:rsidRDefault="005050E0"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1" w:author="Author"/>
                <w:color w:val="595959"/>
                <w:sz w:val="20"/>
                <w:szCs w:val="18"/>
                <w:lang w:val="en-IE" w:eastAsia="en-US"/>
              </w:rPr>
            </w:pPr>
            <w:ins w:id="3152" w:author="Author">
              <w:r>
                <w:rPr>
                  <w:color w:val="595959"/>
                  <w:sz w:val="20"/>
                  <w:szCs w:val="18"/>
                  <w:lang w:val="en-IE" w:eastAsia="en-US"/>
                </w:rPr>
                <w:t>1</w:t>
              </w:r>
              <w:r w:rsidR="00C53029">
                <w:rPr>
                  <w:color w:val="595959"/>
                  <w:sz w:val="20"/>
                  <w:szCs w:val="18"/>
                  <w:lang w:val="en-IE" w:eastAsia="en-US"/>
                </w:rPr>
                <w:t>4</w:t>
              </w:r>
              <w:r>
                <w:rPr>
                  <w:color w:val="595959"/>
                  <w:sz w:val="20"/>
                  <w:szCs w:val="18"/>
                  <w:lang w:val="en-IE" w:eastAsia="en-US"/>
                </w:rPr>
                <w:t>c</w:t>
              </w:r>
              <w:r w:rsidRPr="00E73B40">
                <w:rPr>
                  <w:color w:val="595959"/>
                  <w:sz w:val="20"/>
                  <w:szCs w:val="18"/>
                  <w:lang w:val="en-IE" w:eastAsia="en-US"/>
                </w:rPr>
                <w:t xml:space="preserve">. </w:t>
              </w:r>
              <w:r>
                <w:rPr>
                  <w:color w:val="595959"/>
                  <w:sz w:val="20"/>
                  <w:szCs w:val="18"/>
                  <w:lang w:val="en-IE" w:eastAsia="en-US"/>
                </w:rPr>
                <w:t>Abandon Shopping Cycle (Browser Closure)</w:t>
              </w:r>
            </w:ins>
          </w:p>
          <w:p w14:paraId="7B51F3C6" w14:textId="77777777" w:rsidR="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3" w:author="Author"/>
                <w:color w:val="auto"/>
                <w:sz w:val="20"/>
                <w:szCs w:val="18"/>
                <w:lang w:val="en-IE" w:eastAsia="en-US"/>
              </w:rPr>
            </w:pPr>
            <w:ins w:id="3154" w:author="Author">
              <w:r>
                <w:rPr>
                  <w:color w:val="auto"/>
                  <w:sz w:val="20"/>
                  <w:szCs w:val="18"/>
                  <w:lang w:val="en-IE" w:eastAsia="en-US"/>
                </w:rPr>
                <w:t>When the user closes the browser, the default popup will be shown.</w:t>
              </w:r>
            </w:ins>
          </w:p>
          <w:p w14:paraId="1201E63F" w14:textId="77777777" w:rsidR="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5" w:author="Author"/>
                <w:color w:val="auto"/>
                <w:sz w:val="20"/>
                <w:szCs w:val="18"/>
                <w:lang w:val="en-IE" w:eastAsia="en-US"/>
              </w:rPr>
            </w:pPr>
            <w:ins w:id="3156" w:author="Author">
              <w:r>
                <w:rPr>
                  <w:color w:val="auto"/>
                  <w:sz w:val="20"/>
                  <w:szCs w:val="18"/>
                  <w:lang w:val="en-IE" w:eastAsia="en-US"/>
                </w:rPr>
                <w:t>If the user chooses the option “Stay”, UFE will remain open in the same state.</w:t>
              </w:r>
            </w:ins>
          </w:p>
          <w:p w14:paraId="1F2BB9B7" w14:textId="6DEAC757" w:rsidR="00451B6D" w:rsidDel="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7" w:author="Author"/>
                <w:del w:id="3158" w:author="Author"/>
                <w:color w:val="auto"/>
                <w:sz w:val="20"/>
                <w:szCs w:val="18"/>
                <w:lang w:val="en-IE" w:eastAsia="en-US"/>
              </w:rPr>
            </w:pPr>
            <w:ins w:id="3159" w:author="Author">
              <w:r>
                <w:rPr>
                  <w:color w:val="auto"/>
                  <w:sz w:val="20"/>
                  <w:szCs w:val="18"/>
                  <w:lang w:val="en-IE" w:eastAsia="en-US"/>
                </w:rPr>
                <w:t>If the user chooses “Leave”, UFE will lose all changes made since the last manual or automatic save (</w:t>
              </w:r>
              <w:r>
                <w:rPr>
                  <w:sz w:val="20"/>
                  <w:lang w:val="en-IE"/>
                </w:rPr>
                <w:fldChar w:fldCharType="begin"/>
              </w:r>
              <w:r>
                <w:rPr>
                  <w:color w:val="auto"/>
                  <w:sz w:val="20"/>
                  <w:szCs w:val="18"/>
                  <w:lang w:val="en-IE" w:eastAsia="en-US"/>
                </w:rPr>
                <w:instrText xml:space="preserve"> HYPERLINK  \l "_FEAT_#1:_Save" </w:instrText>
              </w:r>
              <w:r>
                <w:rPr>
                  <w:sz w:val="20"/>
                  <w:lang w:val="en-IE"/>
                </w:rPr>
                <w:fldChar w:fldCharType="separate"/>
              </w:r>
              <w:r w:rsidRPr="00231D31">
                <w:rPr>
                  <w:rStyle w:val="Hyperlink"/>
                  <w:sz w:val="20"/>
                  <w:szCs w:val="18"/>
                  <w:lang w:val="en-IE" w:eastAsia="en-US"/>
                </w:rPr>
                <w:t>Feat#1</w:t>
              </w:r>
              <w:r>
                <w:rPr>
                  <w:sz w:val="20"/>
                  <w:lang w:val="en-IE"/>
                </w:rPr>
                <w:fldChar w:fldCharType="end"/>
              </w:r>
              <w:r>
                <w:rPr>
                  <w:color w:val="auto"/>
                  <w:sz w:val="20"/>
                  <w:szCs w:val="18"/>
                  <w:lang w:val="en-IE" w:eastAsia="en-US"/>
                </w:rPr>
                <w:t>).</w:t>
              </w:r>
              <w:del w:id="3160" w:author="Author">
                <w:r w:rsidR="00451B6D" w:rsidDel="004D26F0">
                  <w:rPr>
                    <w:color w:val="auto"/>
                    <w:sz w:val="20"/>
                    <w:szCs w:val="18"/>
                    <w:lang w:val="en-IE" w:eastAsia="en-US"/>
                  </w:rPr>
                  <w:delText>When the user closes the browser, the default popup will be shown.</w:delText>
                </w:r>
              </w:del>
            </w:ins>
          </w:p>
          <w:p w14:paraId="6B806D61" w14:textId="2ECF249D" w:rsidR="00451B6D"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1" w:author="Author"/>
                <w:del w:id="3162" w:author="Author"/>
                <w:color w:val="auto"/>
                <w:sz w:val="20"/>
                <w:szCs w:val="18"/>
                <w:lang w:val="en-IE" w:eastAsia="en-US"/>
              </w:rPr>
            </w:pPr>
            <w:ins w:id="3163" w:author="Author">
              <w:del w:id="3164" w:author="Author">
                <w:r w:rsidDel="004D26F0">
                  <w:rPr>
                    <w:color w:val="auto"/>
                    <w:sz w:val="20"/>
                    <w:szCs w:val="18"/>
                    <w:lang w:val="en-IE" w:eastAsia="en-US"/>
                  </w:rPr>
                  <w:delText>If the user chooses the option “Stay”, UFE will remain open in the same state.</w:delText>
                </w:r>
              </w:del>
            </w:ins>
          </w:p>
          <w:p w14:paraId="38F12284" w14:textId="2DDCBC6B" w:rsidR="00451B6D"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5" w:author="Author"/>
                <w:del w:id="3166" w:author="Author"/>
                <w:i/>
                <w:color w:val="auto"/>
                <w:sz w:val="20"/>
                <w:szCs w:val="18"/>
                <w:lang w:val="en-IE" w:eastAsia="en-US"/>
              </w:rPr>
            </w:pPr>
            <w:ins w:id="3167" w:author="Author">
              <w:del w:id="3168" w:author="Author">
                <w:r w:rsidDel="004D26F0">
                  <w:rPr>
                    <w:color w:val="auto"/>
                    <w:sz w:val="20"/>
                    <w:szCs w:val="18"/>
                    <w:lang w:val="en-IE" w:eastAsia="en-US"/>
                  </w:rPr>
                  <w:delText xml:space="preserve">If the user chooses “Leave”, UFE will delete all items in basket, and will cancel all reservations made as described in step </w:delText>
                </w:r>
                <w:r w:rsidRPr="00934906" w:rsidDel="004D26F0">
                  <w:rPr>
                    <w:i/>
                    <w:color w:val="auto"/>
                    <w:sz w:val="20"/>
                    <w:szCs w:val="18"/>
                    <w:lang w:val="en-IE" w:eastAsia="en-US"/>
                  </w:rPr>
                  <w:delText>1</w:delText>
                </w:r>
                <w:r w:rsidDel="004D26F0">
                  <w:rPr>
                    <w:i/>
                    <w:color w:val="auto"/>
                    <w:sz w:val="20"/>
                    <w:szCs w:val="18"/>
                    <w:lang w:val="en-IE" w:eastAsia="en-US"/>
                  </w:rPr>
                  <w:delText>6</w:delText>
                </w:r>
                <w:r w:rsidRPr="00934906" w:rsidDel="004D26F0">
                  <w:rPr>
                    <w:i/>
                    <w:color w:val="auto"/>
                    <w:sz w:val="20"/>
                    <w:szCs w:val="18"/>
                    <w:lang w:val="en-IE" w:eastAsia="en-US"/>
                  </w:rPr>
                  <w:delText>a. Basket clear.</w:delText>
                </w:r>
              </w:del>
            </w:ins>
          </w:p>
          <w:p w14:paraId="1B6D408E" w14:textId="77CFD602" w:rsidR="005050E0"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9" w:author="Author"/>
                <w:del w:id="3170" w:author="Author"/>
                <w:color w:val="auto"/>
                <w:sz w:val="20"/>
                <w:szCs w:val="18"/>
                <w:lang w:val="en-IE" w:eastAsia="en-US"/>
              </w:rPr>
            </w:pPr>
            <w:ins w:id="3171" w:author="Author">
              <w:del w:id="3172" w:author="Author">
                <w:r w:rsidDel="004D26F0">
                  <w:rPr>
                    <w:color w:val="auto"/>
                    <w:sz w:val="20"/>
                    <w:szCs w:val="18"/>
                    <w:lang w:val="en-IE" w:eastAsia="en-US"/>
                  </w:rPr>
                  <w:delText>If any order is created, UFE will also cancel the order.</w:delText>
                </w:r>
                <w:r w:rsidR="005050E0" w:rsidDel="004D26F0">
                  <w:rPr>
                    <w:color w:val="auto"/>
                    <w:sz w:val="20"/>
                    <w:szCs w:val="18"/>
                    <w:lang w:val="en-IE" w:eastAsia="en-US"/>
                  </w:rPr>
                  <w:delText>UFE will prompt the user if he wishes to save the Customer basket.</w:delText>
                </w:r>
              </w:del>
            </w:ins>
          </w:p>
          <w:p w14:paraId="49524B3F" w14:textId="544933D4" w:rsidR="005050E0" w:rsidDel="00451B6D" w:rsidRDefault="005050E0"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73" w:author="Author"/>
                <w:del w:id="3174" w:author="Author"/>
                <w:i/>
                <w:color w:val="auto"/>
                <w:sz w:val="20"/>
                <w:szCs w:val="18"/>
                <w:lang w:val="en-IE" w:eastAsia="en-US"/>
              </w:rPr>
            </w:pPr>
            <w:ins w:id="3175" w:author="Author">
              <w:del w:id="3176" w:author="Author">
                <w:r w:rsidDel="00451B6D">
                  <w:rPr>
                    <w:color w:val="auto"/>
                    <w:sz w:val="20"/>
                    <w:szCs w:val="18"/>
                    <w:lang w:val="en-IE" w:eastAsia="en-US"/>
                  </w:rPr>
                  <w:delText xml:space="preserve">If yes, UFE will trigger the Save Process described in this document in </w:delText>
                </w:r>
                <w:r w:rsidRPr="00934906" w:rsidDel="00451B6D">
                  <w:rPr>
                    <w:i/>
                    <w:color w:val="auto"/>
                    <w:sz w:val="20"/>
                    <w:szCs w:val="18"/>
                    <w:lang w:val="en-IE" w:eastAsia="en-US"/>
                  </w:rPr>
                  <w:delText>FEAT #1: Save Process.</w:delText>
                </w:r>
              </w:del>
            </w:ins>
          </w:p>
          <w:p w14:paraId="261FAE66" w14:textId="3501037D" w:rsidR="005050E0" w:rsidDel="00451B6D"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77" w:author="Author"/>
                <w:del w:id="3178" w:author="Author"/>
                <w:i/>
                <w:color w:val="auto"/>
                <w:sz w:val="20"/>
                <w:szCs w:val="18"/>
                <w:lang w:val="en-IE" w:eastAsia="en-US"/>
              </w:rPr>
            </w:pPr>
            <w:ins w:id="3179" w:author="Author">
              <w:del w:id="3180" w:author="Author">
                <w:r w:rsidDel="00451B6D">
                  <w:rPr>
                    <w:color w:val="auto"/>
                    <w:sz w:val="20"/>
                    <w:szCs w:val="18"/>
                    <w:lang w:val="en-IE" w:eastAsia="en-US"/>
                  </w:rPr>
                  <w:delText xml:space="preserve">If no, UFE will delete all items in basket, and will cancel all reservations made as described in step </w:delText>
                </w:r>
                <w:r w:rsidRPr="00934906" w:rsidDel="00451B6D">
                  <w:rPr>
                    <w:i/>
                    <w:color w:val="auto"/>
                    <w:sz w:val="20"/>
                    <w:szCs w:val="18"/>
                    <w:lang w:val="en-IE" w:eastAsia="en-US"/>
                  </w:rPr>
                  <w:delText>1</w:delText>
                </w:r>
                <w:r w:rsidR="00C53029" w:rsidDel="00451B6D">
                  <w:rPr>
                    <w:i/>
                    <w:color w:val="auto"/>
                    <w:sz w:val="20"/>
                    <w:szCs w:val="18"/>
                    <w:lang w:val="en-IE" w:eastAsia="en-US"/>
                  </w:rPr>
                  <w:delText>4</w:delText>
                </w:r>
                <w:r w:rsidRPr="00934906" w:rsidDel="00451B6D">
                  <w:rPr>
                    <w:i/>
                    <w:color w:val="auto"/>
                    <w:sz w:val="20"/>
                    <w:szCs w:val="18"/>
                    <w:lang w:val="en-IE" w:eastAsia="en-US"/>
                  </w:rPr>
                  <w:delText>a. Basket clear.</w:delText>
                </w:r>
              </w:del>
            </w:ins>
          </w:p>
          <w:p w14:paraId="47244E40" w14:textId="3DC73AE8" w:rsidR="00B16AA6" w:rsidRPr="00B16AA6" w:rsidRDefault="00B16AA6"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81" w:author="Author"/>
                <w:color w:val="595959"/>
                <w:sz w:val="20"/>
                <w:szCs w:val="18"/>
                <w:lang w:val="en-IE" w:eastAsia="en-US"/>
              </w:rPr>
            </w:pPr>
            <w:ins w:id="3182" w:author="Author">
              <w:del w:id="3183" w:author="Author">
                <w:r w:rsidDel="00451B6D">
                  <w:rPr>
                    <w:color w:val="auto"/>
                    <w:sz w:val="20"/>
                    <w:szCs w:val="18"/>
                    <w:lang w:val="en-IE" w:eastAsia="en-US"/>
                  </w:rPr>
                  <w:delText>If any order is created,</w:delText>
                </w:r>
                <w:r w:rsidR="00405029" w:rsidDel="00451B6D">
                  <w:rPr>
                    <w:color w:val="auto"/>
                    <w:sz w:val="20"/>
                    <w:szCs w:val="18"/>
                    <w:lang w:val="en-IE" w:eastAsia="en-US"/>
                  </w:rPr>
                  <w:delText xml:space="preserve"> UFE will also cancel the order.</w:delText>
                </w:r>
              </w:del>
            </w:ins>
          </w:p>
        </w:tc>
        <w:tc>
          <w:tcPr>
            <w:tcW w:w="4028" w:type="dxa"/>
          </w:tcPr>
          <w:p w14:paraId="56DACB22" w14:textId="0B1250EF" w:rsidR="005050E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84" w:author="Author"/>
                <w:color w:val="auto"/>
                <w:sz w:val="20"/>
                <w:szCs w:val="18"/>
                <w:lang w:val="en-IE" w:eastAsia="en-US"/>
              </w:rPr>
            </w:pPr>
            <w:ins w:id="3185" w:author="Author">
              <w:r>
                <w:rPr>
                  <w:color w:val="auto"/>
                  <w:sz w:val="20"/>
                  <w:szCs w:val="18"/>
                  <w:lang w:val="en-IE" w:eastAsia="en-US"/>
                </w:rPr>
                <w:t>-</w:t>
              </w:r>
            </w:ins>
          </w:p>
        </w:tc>
      </w:tr>
    </w:tbl>
    <w:p w14:paraId="63FD4B45" w14:textId="3BC01B47" w:rsidR="00910E24" w:rsidRDefault="00910E24" w:rsidP="00910E24">
      <w:pPr>
        <w:pStyle w:val="Heading4"/>
        <w:rPr>
          <w:ins w:id="3186" w:author="Author"/>
          <w:lang w:val="en-IE"/>
        </w:rPr>
      </w:pPr>
      <w:ins w:id="3187" w:author="Author">
        <w:r w:rsidRPr="00E73B40">
          <w:rPr>
            <w:lang w:val="en-IE"/>
          </w:rPr>
          <w:t xml:space="preserve">Phase </w:t>
        </w:r>
        <w:r>
          <w:rPr>
            <w:lang w:val="en-IE"/>
          </w:rPr>
          <w:t>IV</w:t>
        </w:r>
        <w:r w:rsidRPr="00E73B40">
          <w:rPr>
            <w:lang w:val="en-IE"/>
          </w:rPr>
          <w:t xml:space="preserve"> – </w:t>
        </w:r>
        <w:r>
          <w:rPr>
            <w:lang w:val="en-IE"/>
          </w:rPr>
          <w:t>Feasibility</w:t>
        </w:r>
      </w:ins>
    </w:p>
    <w:p w14:paraId="5BF088D2" w14:textId="494347BD" w:rsidR="00910E24" w:rsidRPr="00E73B40" w:rsidRDefault="00910E24" w:rsidP="00910E24">
      <w:pPr>
        <w:pStyle w:val="Heading5"/>
        <w:keepNext/>
        <w:rPr>
          <w:ins w:id="3188" w:author="Author"/>
          <w:lang w:val="en-IE"/>
        </w:rPr>
      </w:pPr>
      <w:bookmarkStart w:id="3189" w:name="_Activity_15_»"/>
      <w:bookmarkStart w:id="3190" w:name="_Ref459898228"/>
      <w:bookmarkEnd w:id="3189"/>
      <w:ins w:id="3191" w:author="Author">
        <w:r w:rsidRPr="00E73B40">
          <w:rPr>
            <w:lang w:val="en-IE"/>
          </w:rPr>
          <w:t xml:space="preserve">Activity </w:t>
        </w:r>
        <w:r>
          <w:rPr>
            <w:lang w:val="en-IE"/>
          </w:rPr>
          <w:t>1</w:t>
        </w:r>
        <w:r w:rsidR="00C53029">
          <w:rPr>
            <w:lang w:val="en-IE"/>
          </w:rPr>
          <w:t>5</w:t>
        </w:r>
        <w:r w:rsidRPr="00E73B40">
          <w:rPr>
            <w:lang w:val="en-IE"/>
          </w:rPr>
          <w:t xml:space="preserve"> » </w:t>
        </w:r>
        <w:r>
          <w:rPr>
            <w:lang w:val="en-IE"/>
          </w:rPr>
          <w:t>Feasibility Check</w:t>
        </w:r>
        <w:bookmarkEnd w:id="3190"/>
      </w:ins>
    </w:p>
    <w:tbl>
      <w:tblPr>
        <w:tblStyle w:val="CelFocus1"/>
        <w:tblW w:w="0" w:type="auto"/>
        <w:tblLook w:val="04A0" w:firstRow="1" w:lastRow="0" w:firstColumn="1" w:lastColumn="0" w:noHBand="0" w:noVBand="1"/>
      </w:tblPr>
      <w:tblGrid>
        <w:gridCol w:w="1522"/>
        <w:gridCol w:w="4042"/>
        <w:gridCol w:w="4028"/>
      </w:tblGrid>
      <w:tr w:rsidR="00910E24" w:rsidRPr="00E73B40" w14:paraId="4BA88981" w14:textId="77777777" w:rsidTr="00910E24">
        <w:trPr>
          <w:cnfStyle w:val="100000000000" w:firstRow="1" w:lastRow="0" w:firstColumn="0" w:lastColumn="0" w:oddVBand="0" w:evenVBand="0" w:oddHBand="0" w:evenHBand="0" w:firstRowFirstColumn="0" w:firstRowLastColumn="0" w:lastRowFirstColumn="0" w:lastRowLastColumn="0"/>
          <w:trHeight w:val="426"/>
          <w:ins w:id="3192"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5BDC12C" w14:textId="77777777" w:rsidR="00910E24" w:rsidRPr="00E73B40" w:rsidRDefault="00910E24" w:rsidP="00910E24">
            <w:pPr>
              <w:jc w:val="left"/>
              <w:rPr>
                <w:ins w:id="3193" w:author="Author"/>
                <w:b w:val="0"/>
                <w:sz w:val="20"/>
                <w:szCs w:val="20"/>
                <w:lang w:val="en-IE"/>
              </w:rPr>
            </w:pPr>
            <w:ins w:id="3194" w:author="Author">
              <w:r w:rsidRPr="00E73B40">
                <w:rPr>
                  <w:sz w:val="20"/>
                  <w:szCs w:val="20"/>
                  <w:lang w:val="en-IE"/>
                </w:rPr>
                <w:t>Activity Specification</w:t>
              </w:r>
            </w:ins>
          </w:p>
        </w:tc>
      </w:tr>
      <w:tr w:rsidR="00910E24" w:rsidRPr="00E73B40" w14:paraId="6BAC12C2" w14:textId="77777777" w:rsidTr="00910E24">
        <w:trPr>
          <w:trHeight w:hRule="exact" w:val="756"/>
          <w:ins w:id="319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AFEF82" w14:textId="77777777" w:rsidR="00910E24" w:rsidRPr="00E73B40" w:rsidRDefault="00910E24" w:rsidP="00910E24">
            <w:pPr>
              <w:pStyle w:val="TableText"/>
              <w:keepNext/>
              <w:spacing w:before="0" w:after="0" w:line="240" w:lineRule="exact"/>
              <w:rPr>
                <w:ins w:id="3196" w:author="Author"/>
                <w:color w:val="auto"/>
                <w:sz w:val="20"/>
                <w:szCs w:val="20"/>
                <w:lang w:val="en-IE"/>
              </w:rPr>
            </w:pPr>
            <w:ins w:id="3197" w:author="Author">
              <w:r w:rsidRPr="00E73B40">
                <w:rPr>
                  <w:color w:val="auto"/>
                  <w:sz w:val="20"/>
                  <w:szCs w:val="20"/>
                  <w:lang w:val="en-IE"/>
                </w:rPr>
                <w:lastRenderedPageBreak/>
                <w:t>Actor(s)</w:t>
              </w:r>
            </w:ins>
          </w:p>
        </w:tc>
        <w:tc>
          <w:tcPr>
            <w:tcW w:w="8070" w:type="dxa"/>
            <w:gridSpan w:val="2"/>
            <w:vAlign w:val="center"/>
          </w:tcPr>
          <w:p w14:paraId="4784194E"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198" w:author="Author"/>
                <w:color w:val="auto"/>
                <w:sz w:val="20"/>
                <w:szCs w:val="20"/>
                <w:lang w:val="en-IE"/>
              </w:rPr>
            </w:pPr>
            <w:ins w:id="3199" w:author="Author">
              <w:r w:rsidRPr="00E73B40">
                <w:rPr>
                  <w:color w:val="auto"/>
                  <w:sz w:val="20"/>
                  <w:szCs w:val="20"/>
                  <w:lang w:val="en-IE"/>
                </w:rPr>
                <w:t>CSR in Call Centre</w:t>
              </w:r>
            </w:ins>
          </w:p>
          <w:p w14:paraId="31CB9F53"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00" w:author="Author"/>
                <w:color w:val="auto"/>
                <w:sz w:val="20"/>
                <w:szCs w:val="20"/>
                <w:lang w:val="en-IE"/>
              </w:rPr>
            </w:pPr>
            <w:ins w:id="3201" w:author="Author">
              <w:r w:rsidRPr="00E73B40">
                <w:rPr>
                  <w:color w:val="auto"/>
                  <w:sz w:val="20"/>
                  <w:szCs w:val="20"/>
                  <w:lang w:val="en-IE"/>
                </w:rPr>
                <w:t>Agent in Shop</w:t>
              </w:r>
            </w:ins>
          </w:p>
        </w:tc>
      </w:tr>
      <w:tr w:rsidR="00910E24" w:rsidRPr="00E73B40" w14:paraId="7600EC0B" w14:textId="77777777" w:rsidTr="00910E24">
        <w:trPr>
          <w:trHeight w:hRule="exact" w:val="397"/>
          <w:ins w:id="320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5893FD" w14:textId="77777777" w:rsidR="00910E24" w:rsidRPr="00E73B40" w:rsidRDefault="00910E24" w:rsidP="00910E24">
            <w:pPr>
              <w:pStyle w:val="TableText"/>
              <w:keepNext/>
              <w:spacing w:before="0" w:after="0" w:line="240" w:lineRule="exact"/>
              <w:rPr>
                <w:ins w:id="3203" w:author="Author"/>
                <w:color w:val="auto"/>
                <w:sz w:val="20"/>
                <w:szCs w:val="20"/>
                <w:lang w:val="en-IE"/>
              </w:rPr>
            </w:pPr>
            <w:ins w:id="3204" w:author="Author">
              <w:r w:rsidRPr="00E73B40">
                <w:rPr>
                  <w:color w:val="auto"/>
                  <w:sz w:val="20"/>
                  <w:szCs w:val="20"/>
                  <w:lang w:val="en-IE"/>
                </w:rPr>
                <w:t>System</w:t>
              </w:r>
            </w:ins>
          </w:p>
        </w:tc>
        <w:tc>
          <w:tcPr>
            <w:tcW w:w="8070" w:type="dxa"/>
            <w:gridSpan w:val="2"/>
            <w:vAlign w:val="center"/>
          </w:tcPr>
          <w:p w14:paraId="38321FF6"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05" w:author="Author"/>
                <w:color w:val="auto"/>
                <w:sz w:val="20"/>
                <w:szCs w:val="20"/>
                <w:lang w:val="en-IE"/>
              </w:rPr>
            </w:pPr>
            <w:ins w:id="3206" w:author="Author">
              <w:r w:rsidRPr="00E73B40">
                <w:rPr>
                  <w:color w:val="auto"/>
                  <w:sz w:val="20"/>
                  <w:szCs w:val="20"/>
                  <w:lang w:val="en-IE"/>
                </w:rPr>
                <w:t>UFE</w:t>
              </w:r>
            </w:ins>
          </w:p>
        </w:tc>
      </w:tr>
      <w:tr w:rsidR="00910E24" w:rsidRPr="00E73B40" w14:paraId="2E06302F" w14:textId="77777777" w:rsidTr="00910E24">
        <w:trPr>
          <w:trHeight w:val="440"/>
          <w:ins w:id="3207" w:author="Author"/>
        </w:trPr>
        <w:tc>
          <w:tcPr>
            <w:cnfStyle w:val="001000000000" w:firstRow="0" w:lastRow="0" w:firstColumn="1" w:lastColumn="0" w:oddVBand="0" w:evenVBand="0" w:oddHBand="0" w:evenHBand="0" w:firstRowFirstColumn="0" w:firstRowLastColumn="0" w:lastRowFirstColumn="0" w:lastRowLastColumn="0"/>
            <w:tcW w:w="1522" w:type="dxa"/>
          </w:tcPr>
          <w:p w14:paraId="1C6C4D5F" w14:textId="77777777" w:rsidR="00910E24" w:rsidRPr="00E73B40" w:rsidRDefault="00910E24" w:rsidP="00910E24">
            <w:pPr>
              <w:pStyle w:val="TableText"/>
              <w:keepNext/>
              <w:spacing w:line="240" w:lineRule="exact"/>
              <w:rPr>
                <w:ins w:id="3208" w:author="Author"/>
                <w:color w:val="auto"/>
                <w:sz w:val="20"/>
                <w:szCs w:val="20"/>
                <w:lang w:val="en-IE"/>
              </w:rPr>
            </w:pPr>
            <w:ins w:id="3209" w:author="Author">
              <w:r w:rsidRPr="00E73B40">
                <w:rPr>
                  <w:color w:val="auto"/>
                  <w:sz w:val="20"/>
                  <w:szCs w:val="20"/>
                  <w:lang w:val="en-IE"/>
                </w:rPr>
                <w:t>Screen Name</w:t>
              </w:r>
            </w:ins>
          </w:p>
        </w:tc>
        <w:tc>
          <w:tcPr>
            <w:tcW w:w="8070" w:type="dxa"/>
            <w:gridSpan w:val="2"/>
          </w:tcPr>
          <w:p w14:paraId="01E0F43B" w14:textId="77777777" w:rsidR="00910E24" w:rsidRPr="00E73B40" w:rsidRDefault="00910E24"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10" w:author="Author"/>
                <w:color w:val="auto"/>
                <w:sz w:val="20"/>
                <w:szCs w:val="20"/>
                <w:lang w:val="en-IE"/>
              </w:rPr>
            </w:pPr>
            <w:ins w:id="3211" w:author="Author">
              <w:r w:rsidRPr="00E73B40">
                <w:rPr>
                  <w:color w:val="auto"/>
                  <w:sz w:val="20"/>
                  <w:szCs w:val="20"/>
                  <w:lang w:val="en-IE"/>
                </w:rPr>
                <w:t>Select products step</w:t>
              </w:r>
            </w:ins>
          </w:p>
        </w:tc>
      </w:tr>
      <w:tr w:rsidR="00910E24" w:rsidRPr="00E73B40" w14:paraId="08FFA3A1" w14:textId="77777777" w:rsidTr="00910E24">
        <w:trPr>
          <w:trHeight w:val="440"/>
          <w:ins w:id="3212" w:author="Author"/>
        </w:trPr>
        <w:tc>
          <w:tcPr>
            <w:cnfStyle w:val="001000000000" w:firstRow="0" w:lastRow="0" w:firstColumn="1" w:lastColumn="0" w:oddVBand="0" w:evenVBand="0" w:oddHBand="0" w:evenHBand="0" w:firstRowFirstColumn="0" w:firstRowLastColumn="0" w:lastRowFirstColumn="0" w:lastRowLastColumn="0"/>
            <w:tcW w:w="1522" w:type="dxa"/>
          </w:tcPr>
          <w:p w14:paraId="3E73501F" w14:textId="77777777" w:rsidR="00910E24" w:rsidRPr="00E73B40" w:rsidRDefault="00910E24" w:rsidP="00910E24">
            <w:pPr>
              <w:pStyle w:val="TableText"/>
              <w:keepNext/>
              <w:spacing w:line="240" w:lineRule="exact"/>
              <w:rPr>
                <w:ins w:id="3213" w:author="Author"/>
                <w:b w:val="0"/>
                <w:color w:val="auto"/>
                <w:sz w:val="20"/>
                <w:szCs w:val="20"/>
                <w:lang w:val="en-IE"/>
              </w:rPr>
            </w:pPr>
            <w:ins w:id="3214" w:author="Author">
              <w:r w:rsidRPr="00E73B40">
                <w:rPr>
                  <w:color w:val="auto"/>
                  <w:sz w:val="20"/>
                  <w:szCs w:val="20"/>
                  <w:lang w:val="en-IE"/>
                </w:rPr>
                <w:t>Description</w:t>
              </w:r>
            </w:ins>
          </w:p>
        </w:tc>
        <w:tc>
          <w:tcPr>
            <w:tcW w:w="8070" w:type="dxa"/>
            <w:gridSpan w:val="2"/>
          </w:tcPr>
          <w:p w14:paraId="68D585F5" w14:textId="77777777" w:rsidR="00910E24" w:rsidRDefault="00910E24"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15" w:author="Author"/>
                <w:color w:val="auto"/>
                <w:sz w:val="20"/>
                <w:szCs w:val="20"/>
                <w:lang w:val="en-IE"/>
              </w:rPr>
            </w:pPr>
            <w:ins w:id="3216" w:author="Author">
              <w:r>
                <w:rPr>
                  <w:color w:val="auto"/>
                  <w:sz w:val="20"/>
                  <w:szCs w:val="20"/>
                  <w:lang w:val="en-IE"/>
                </w:rPr>
                <w:t>After all products configuration have been made, UFE will call the feasibility service in order to evaluate if the chosen configuration is feasible in the address provided during the serviceability process.</w:t>
              </w:r>
            </w:ins>
          </w:p>
          <w:p w14:paraId="6280F9E5" w14:textId="307B76F2" w:rsidR="00910E24" w:rsidRPr="00E73B40" w:rsidRDefault="00910E24" w:rsidP="000347B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17" w:author="Author"/>
                <w:color w:val="auto"/>
                <w:sz w:val="20"/>
                <w:szCs w:val="20"/>
                <w:lang w:val="en-IE"/>
              </w:rPr>
            </w:pPr>
            <w:ins w:id="3218" w:author="Author">
              <w:r>
                <w:rPr>
                  <w:color w:val="auto"/>
                  <w:sz w:val="20"/>
                  <w:szCs w:val="20"/>
                  <w:lang w:val="en-IE"/>
                </w:rPr>
                <w:t>Note</w:t>
              </w:r>
              <w:r w:rsidRPr="00E73B40">
                <w:rPr>
                  <w:color w:val="auto"/>
                  <w:sz w:val="20"/>
                  <w:szCs w:val="20"/>
                  <w:lang w:val="en-IE"/>
                </w:rPr>
                <w:t xml:space="preserve">: this activity </w:t>
              </w:r>
              <w:r>
                <w:rPr>
                  <w:color w:val="auto"/>
                  <w:sz w:val="20"/>
                  <w:szCs w:val="20"/>
                  <w:lang w:val="en-IE"/>
                </w:rPr>
                <w:t>will</w:t>
              </w:r>
              <w:r w:rsidRPr="00E73B40">
                <w:rPr>
                  <w:color w:val="auto"/>
                  <w:sz w:val="20"/>
                  <w:szCs w:val="20"/>
                  <w:lang w:val="en-IE"/>
                </w:rPr>
                <w:t xml:space="preserve"> only </w:t>
              </w:r>
              <w:r>
                <w:rPr>
                  <w:color w:val="auto"/>
                  <w:sz w:val="20"/>
                  <w:szCs w:val="20"/>
                  <w:lang w:val="en-IE"/>
                </w:rPr>
                <w:t>be performed after the serviceability has been successful. For more details about the serviceability</w:t>
              </w:r>
              <w:r w:rsidR="001149F8">
                <w:rPr>
                  <w:color w:val="auto"/>
                  <w:sz w:val="20"/>
                  <w:szCs w:val="20"/>
                  <w:lang w:val="en-IE"/>
                </w:rPr>
                <w:t xml:space="preserve"> process, please check the document [7].</w:t>
              </w:r>
            </w:ins>
          </w:p>
        </w:tc>
      </w:tr>
      <w:tr w:rsidR="00AF716F" w:rsidRPr="00E73B40" w14:paraId="55918EF1" w14:textId="77777777" w:rsidTr="00910E24">
        <w:trPr>
          <w:trHeight w:val="440"/>
          <w:ins w:id="321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2351E5F" w14:textId="77777777" w:rsidR="00AF716F" w:rsidRPr="00E73B40" w:rsidRDefault="00AF716F" w:rsidP="00910E24">
            <w:pPr>
              <w:pStyle w:val="TableText"/>
              <w:keepNext/>
              <w:tabs>
                <w:tab w:val="left" w:pos="567"/>
              </w:tabs>
              <w:spacing w:line="240" w:lineRule="exact"/>
              <w:rPr>
                <w:ins w:id="3220" w:author="Author"/>
                <w:color w:val="auto"/>
                <w:sz w:val="20"/>
                <w:szCs w:val="20"/>
                <w:lang w:val="en-IE"/>
              </w:rPr>
            </w:pPr>
            <w:ins w:id="3221" w:author="Author">
              <w:r w:rsidRPr="00E73B40">
                <w:rPr>
                  <w:color w:val="auto"/>
                  <w:sz w:val="20"/>
                  <w:szCs w:val="20"/>
                  <w:lang w:val="en-IE"/>
                </w:rPr>
                <w:t>Automations</w:t>
              </w:r>
            </w:ins>
          </w:p>
        </w:tc>
        <w:tc>
          <w:tcPr>
            <w:tcW w:w="4042" w:type="dxa"/>
            <w:shd w:val="clear" w:color="auto" w:fill="D8D7D5"/>
          </w:tcPr>
          <w:p w14:paraId="5ADAF5E8" w14:textId="77777777" w:rsidR="00AF716F" w:rsidRPr="00E73B40" w:rsidRDefault="00AF716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222" w:author="Author"/>
                <w:b/>
                <w:color w:val="auto"/>
                <w:sz w:val="18"/>
                <w:szCs w:val="18"/>
                <w:lang w:val="en-IE" w:eastAsia="en-US"/>
              </w:rPr>
            </w:pPr>
            <w:ins w:id="3223" w:author="Author">
              <w:r w:rsidRPr="00E73B40">
                <w:rPr>
                  <w:b/>
                  <w:color w:val="auto"/>
                  <w:sz w:val="18"/>
                  <w:szCs w:val="18"/>
                  <w:lang w:val="en-IE"/>
                </w:rPr>
                <w:t>Business Validations &amp; other Automations</w:t>
              </w:r>
            </w:ins>
          </w:p>
        </w:tc>
        <w:tc>
          <w:tcPr>
            <w:tcW w:w="4028" w:type="dxa"/>
            <w:shd w:val="clear" w:color="auto" w:fill="D8D7D5"/>
          </w:tcPr>
          <w:p w14:paraId="1D18A57E" w14:textId="77777777" w:rsidR="00AF716F" w:rsidRPr="00E73B40" w:rsidRDefault="00AF716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224" w:author="Author"/>
                <w:b/>
                <w:color w:val="auto"/>
                <w:sz w:val="18"/>
                <w:szCs w:val="18"/>
                <w:lang w:val="en-IE" w:eastAsia="en-US"/>
              </w:rPr>
            </w:pPr>
            <w:ins w:id="3225" w:author="Author">
              <w:r w:rsidRPr="00E73B40">
                <w:rPr>
                  <w:b/>
                  <w:color w:val="auto"/>
                  <w:sz w:val="18"/>
                  <w:szCs w:val="18"/>
                  <w:lang w:val="en-IE"/>
                </w:rPr>
                <w:t>Messages (Error &amp; Warnings)</w:t>
              </w:r>
            </w:ins>
          </w:p>
        </w:tc>
      </w:tr>
      <w:tr w:rsidR="00AF716F" w:rsidRPr="00E73B40" w14:paraId="0FC85938" w14:textId="77777777" w:rsidTr="00910E24">
        <w:trPr>
          <w:trHeight w:val="440"/>
          <w:ins w:id="322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C2587EB" w14:textId="77777777" w:rsidR="00AF716F" w:rsidRPr="00E73B40" w:rsidRDefault="00AF716F" w:rsidP="00910E24">
            <w:pPr>
              <w:pStyle w:val="TableText"/>
              <w:keepNext/>
              <w:tabs>
                <w:tab w:val="left" w:pos="567"/>
              </w:tabs>
              <w:spacing w:line="240" w:lineRule="exact"/>
              <w:jc w:val="left"/>
              <w:rPr>
                <w:ins w:id="3227" w:author="Author"/>
                <w:color w:val="auto"/>
                <w:sz w:val="20"/>
                <w:szCs w:val="20"/>
                <w:lang w:val="en-IE"/>
              </w:rPr>
            </w:pPr>
          </w:p>
        </w:tc>
        <w:tc>
          <w:tcPr>
            <w:tcW w:w="4042" w:type="dxa"/>
          </w:tcPr>
          <w:p w14:paraId="56DC3071" w14:textId="3523E78A"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28" w:author="Author"/>
                <w:color w:val="439782"/>
                <w:sz w:val="20"/>
                <w:szCs w:val="18"/>
                <w:lang w:val="en-IE" w:eastAsia="en-US"/>
              </w:rPr>
            </w:pPr>
            <w:ins w:id="3229" w:author="Author">
              <w:r>
                <w:rPr>
                  <w:color w:val="439782"/>
                  <w:sz w:val="20"/>
                  <w:szCs w:val="18"/>
                  <w:lang w:val="en-IE" w:eastAsia="en-US"/>
                </w:rPr>
                <w:t>1</w:t>
              </w:r>
              <w:r w:rsidR="00C53029">
                <w:rPr>
                  <w:color w:val="439782"/>
                  <w:sz w:val="20"/>
                  <w:szCs w:val="18"/>
                  <w:lang w:val="en-IE" w:eastAsia="en-US"/>
                </w:rPr>
                <w:t>5</w:t>
              </w:r>
              <w:r w:rsidRPr="00DA7EEA">
                <w:rPr>
                  <w:color w:val="439782"/>
                  <w:sz w:val="20"/>
                  <w:szCs w:val="18"/>
                  <w:lang w:val="en-IE" w:eastAsia="en-US"/>
                </w:rPr>
                <w:t>a. Feasibility Check</w:t>
              </w:r>
            </w:ins>
          </w:p>
          <w:p w14:paraId="583B325F" w14:textId="171F0686"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30" w:author="Author"/>
                <w:color w:val="auto"/>
                <w:sz w:val="20"/>
                <w:szCs w:val="18"/>
                <w:lang w:val="en-IE" w:eastAsia="en-US"/>
              </w:rPr>
            </w:pPr>
            <w:ins w:id="3231" w:author="Author">
              <w:r w:rsidRPr="00DA7EEA">
                <w:rPr>
                  <w:color w:val="auto"/>
                  <w:sz w:val="20"/>
                  <w:szCs w:val="18"/>
                  <w:lang w:val="en-IE" w:eastAsia="en-US"/>
                </w:rPr>
                <w:t xml:space="preserve">Once the </w:t>
              </w:r>
              <w:r>
                <w:rPr>
                  <w:color w:val="auto"/>
                  <w:sz w:val="20"/>
                  <w:szCs w:val="18"/>
                  <w:lang w:val="en-IE" w:eastAsia="en-US"/>
                </w:rPr>
                <w:t xml:space="preserve">fixed </w:t>
              </w:r>
              <w:r w:rsidRPr="00DA7EEA">
                <w:rPr>
                  <w:color w:val="auto"/>
                  <w:sz w:val="20"/>
                  <w:szCs w:val="18"/>
                  <w:lang w:val="en-IE" w:eastAsia="en-US"/>
                </w:rPr>
                <w:t xml:space="preserve">offer is chosen and </w:t>
              </w:r>
              <w:r>
                <w:rPr>
                  <w:color w:val="auto"/>
                  <w:sz w:val="20"/>
                  <w:szCs w:val="18"/>
                  <w:lang w:val="en-IE" w:eastAsia="en-US"/>
                </w:rPr>
                <w:t>fully configured</w:t>
              </w:r>
              <w:r w:rsidRPr="00DA7EEA">
                <w:rPr>
                  <w:color w:val="auto"/>
                  <w:sz w:val="20"/>
                  <w:szCs w:val="18"/>
                  <w:lang w:val="en-IE" w:eastAsia="en-US"/>
                </w:rPr>
                <w:t>, UFE will call the feasibility check service</w:t>
              </w:r>
              <w:r w:rsidR="00CF1634">
                <w:rPr>
                  <w:color w:val="auto"/>
                  <w:sz w:val="20"/>
                  <w:szCs w:val="18"/>
                  <w:lang w:val="en-IE" w:eastAsia="en-US"/>
                </w:rPr>
                <w:t xml:space="preserve"> in either </w:t>
              </w:r>
              <w:r w:rsidR="00CF1634" w:rsidRPr="00CF1634">
                <w:rPr>
                  <w:b/>
                  <w:color w:val="auto"/>
                  <w:sz w:val="20"/>
                  <w:szCs w:val="18"/>
                  <w:lang w:val="en-IE" w:eastAsia="en-US"/>
                </w:rPr>
                <w:t>sync</w:t>
              </w:r>
              <w:r w:rsidR="00CF1634">
                <w:rPr>
                  <w:color w:val="auto"/>
                  <w:sz w:val="20"/>
                  <w:szCs w:val="18"/>
                  <w:lang w:val="en-IE" w:eastAsia="en-US"/>
                </w:rPr>
                <w:t xml:space="preserve"> or </w:t>
              </w:r>
              <w:r w:rsidR="00CF1634" w:rsidRPr="00CF1634">
                <w:rPr>
                  <w:b/>
                  <w:color w:val="auto"/>
                  <w:sz w:val="20"/>
                  <w:szCs w:val="18"/>
                  <w:lang w:val="en-IE" w:eastAsia="en-US"/>
                </w:rPr>
                <w:t>a-sync mode</w:t>
              </w:r>
              <w:r w:rsidRPr="00DA7EEA">
                <w:rPr>
                  <w:color w:val="auto"/>
                  <w:sz w:val="20"/>
                  <w:szCs w:val="18"/>
                  <w:lang w:val="en-IE" w:eastAsia="en-US"/>
                </w:rPr>
                <w:t xml:space="preserve">. </w:t>
              </w:r>
            </w:ins>
          </w:p>
          <w:p w14:paraId="72083FC0" w14:textId="77777777"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32" w:author="Author"/>
                <w:color w:val="auto"/>
                <w:sz w:val="20"/>
                <w:szCs w:val="18"/>
                <w:lang w:val="en-IE" w:eastAsia="en-US"/>
              </w:rPr>
            </w:pPr>
            <w:ins w:id="3233" w:author="Author">
              <w:r w:rsidRPr="00DA7EEA">
                <w:rPr>
                  <w:color w:val="auto"/>
                  <w:sz w:val="20"/>
                  <w:szCs w:val="18"/>
                  <w:lang w:val="en-IE" w:eastAsia="en-US"/>
                </w:rPr>
                <w:t>This service will return the following:</w:t>
              </w:r>
            </w:ins>
          </w:p>
          <w:p w14:paraId="41828F67" w14:textId="4FB474BB" w:rsidR="00AF716F" w:rsidRPr="00DA7EEA" w:rsidRDefault="00AF716F"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3234" w:author="Author"/>
                <w:color w:val="auto"/>
                <w:sz w:val="20"/>
                <w:szCs w:val="18"/>
                <w:lang w:val="en-IE" w:eastAsia="en-US"/>
              </w:rPr>
            </w:pPr>
            <w:ins w:id="3235" w:author="Author">
              <w:r w:rsidRPr="00DA7EEA">
                <w:rPr>
                  <w:color w:val="auto"/>
                  <w:sz w:val="20"/>
                  <w:szCs w:val="18"/>
                  <w:lang w:val="en-IE" w:eastAsia="en-US"/>
                </w:rPr>
                <w:t xml:space="preserve">QA/EligibilityCheck </w:t>
              </w:r>
              <w:r w:rsidRPr="00CF1634">
                <w:rPr>
                  <w:b/>
                  <w:color w:val="auto"/>
                  <w:sz w:val="20"/>
                  <w:szCs w:val="18"/>
                  <w:lang w:val="en-IE" w:eastAsia="en-US"/>
                </w:rPr>
                <w:t xml:space="preserve">is </w:t>
              </w:r>
              <w:r w:rsidR="00CF1634" w:rsidRPr="00CF1634">
                <w:rPr>
                  <w:b/>
                  <w:color w:val="auto"/>
                  <w:sz w:val="20"/>
                  <w:szCs w:val="18"/>
                  <w:lang w:val="en-IE" w:eastAsia="en-US"/>
                </w:rPr>
                <w:t>called in</w:t>
              </w:r>
              <w:r w:rsidRPr="00CF1634">
                <w:rPr>
                  <w:b/>
                  <w:color w:val="auto"/>
                  <w:sz w:val="20"/>
                  <w:szCs w:val="18"/>
                  <w:lang w:val="en-IE" w:eastAsia="en-US"/>
                </w:rPr>
                <w:t xml:space="preserve"> sync </w:t>
              </w:r>
              <w:r w:rsidR="00CF1634" w:rsidRPr="00CF1634">
                <w:rPr>
                  <w:b/>
                  <w:color w:val="auto"/>
                  <w:sz w:val="20"/>
                  <w:szCs w:val="18"/>
                  <w:lang w:val="en-IE" w:eastAsia="en-US"/>
                </w:rPr>
                <w:t>mode</w:t>
              </w:r>
              <w:r w:rsidRPr="00DA7EEA">
                <w:rPr>
                  <w:color w:val="auto"/>
                  <w:sz w:val="20"/>
                  <w:szCs w:val="18"/>
                  <w:lang w:val="en-IE" w:eastAsia="en-US"/>
                </w:rPr>
                <w:t xml:space="preserve">. The result will be returned to </w:t>
              </w:r>
              <w:r w:rsidR="000B2627">
                <w:rPr>
                  <w:color w:val="auto"/>
                  <w:sz w:val="20"/>
                  <w:szCs w:val="18"/>
                  <w:lang w:val="en-IE" w:eastAsia="en-US"/>
                </w:rPr>
                <w:t>U</w:t>
              </w:r>
              <w:r w:rsidRPr="00DA7EEA">
                <w:rPr>
                  <w:color w:val="auto"/>
                  <w:sz w:val="20"/>
                  <w:szCs w:val="18"/>
                  <w:lang w:val="en-IE" w:eastAsia="en-US"/>
                </w:rPr>
                <w:t>FE immediately.</w:t>
              </w:r>
              <w:r w:rsidR="000B2627">
                <w:rPr>
                  <w:color w:val="auto"/>
                  <w:sz w:val="20"/>
                  <w:szCs w:val="18"/>
                  <w:lang w:val="en-IE" w:eastAsia="en-US"/>
                </w:rPr>
                <w:t xml:space="preserve"> If this service was already called for ancillary services, UFE will re-use the same response.</w:t>
              </w:r>
            </w:ins>
          </w:p>
          <w:p w14:paraId="48C43690" w14:textId="49793A91" w:rsidR="00AF716F" w:rsidRPr="00DA7EEA" w:rsidRDefault="00AF716F"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3236" w:author="Author"/>
                <w:color w:val="auto"/>
                <w:sz w:val="20"/>
                <w:szCs w:val="18"/>
                <w:lang w:val="en-IE" w:eastAsia="en-US"/>
              </w:rPr>
            </w:pPr>
            <w:ins w:id="3237" w:author="Author">
              <w:r w:rsidRPr="00DA7EEA">
                <w:rPr>
                  <w:color w:val="auto"/>
                  <w:sz w:val="20"/>
                  <w:szCs w:val="18"/>
                  <w:lang w:val="en-IE" w:eastAsia="en-US"/>
                </w:rPr>
                <w:t xml:space="preserve">NLE/LE </w:t>
              </w:r>
              <w:r w:rsidR="00CF1634" w:rsidRPr="00CF1634">
                <w:rPr>
                  <w:b/>
                  <w:color w:val="auto"/>
                  <w:sz w:val="20"/>
                  <w:szCs w:val="18"/>
                  <w:lang w:val="en-IE" w:eastAsia="en-US"/>
                </w:rPr>
                <w:t>is called in a</w:t>
              </w:r>
              <w:r w:rsidRPr="00CF1634">
                <w:rPr>
                  <w:b/>
                  <w:color w:val="auto"/>
                  <w:sz w:val="20"/>
                  <w:szCs w:val="18"/>
                  <w:lang w:val="en-IE" w:eastAsia="en-US"/>
                </w:rPr>
                <w:t xml:space="preserve">-sync </w:t>
              </w:r>
              <w:r w:rsidR="00CF1634" w:rsidRPr="00CF1634">
                <w:rPr>
                  <w:b/>
                  <w:color w:val="auto"/>
                  <w:sz w:val="20"/>
                  <w:szCs w:val="18"/>
                  <w:lang w:val="en-IE" w:eastAsia="en-US"/>
                </w:rPr>
                <w:t>mode</w:t>
              </w:r>
              <w:r w:rsidRPr="00DA7EEA">
                <w:rPr>
                  <w:color w:val="auto"/>
                  <w:sz w:val="20"/>
                  <w:szCs w:val="18"/>
                  <w:lang w:val="en-IE" w:eastAsia="en-US"/>
                </w:rPr>
                <w:t>. UFE will pull the result by dedicate service from OMS in the sales process - CSM Service to ordering.</w:t>
              </w:r>
            </w:ins>
          </w:p>
          <w:p w14:paraId="2A6E0B7B" w14:textId="3D7676B8"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38" w:author="Author"/>
                <w:color w:val="auto"/>
                <w:sz w:val="20"/>
                <w:szCs w:val="18"/>
                <w:lang w:val="en-IE" w:eastAsia="en-US"/>
              </w:rPr>
            </w:pPr>
            <w:ins w:id="3239" w:author="Author">
              <w:r w:rsidRPr="00DA7EEA">
                <w:rPr>
                  <w:color w:val="auto"/>
                  <w:sz w:val="20"/>
                  <w:szCs w:val="18"/>
                  <w:lang w:val="en-IE" w:eastAsia="en-US"/>
                </w:rPr>
                <w:t xml:space="preserve">The </w:t>
              </w:r>
              <w:r>
                <w:rPr>
                  <w:color w:val="auto"/>
                  <w:sz w:val="20"/>
                  <w:szCs w:val="18"/>
                  <w:lang w:val="en-IE" w:eastAsia="en-US"/>
                </w:rPr>
                <w:t>NLE/LE (Eircom/BT) will</w:t>
              </w:r>
              <w:r w:rsidRPr="00DA7EEA">
                <w:rPr>
                  <w:color w:val="auto"/>
                  <w:sz w:val="20"/>
                  <w:szCs w:val="18"/>
                  <w:lang w:val="en-IE" w:eastAsia="en-US"/>
                </w:rPr>
                <w:t xml:space="preserve"> inform UFE the line access status (Insitu/ Non insitu) and existing active</w:t>
              </w:r>
              <w:r>
                <w:rPr>
                  <w:color w:val="auto"/>
                  <w:sz w:val="20"/>
                  <w:szCs w:val="18"/>
                  <w:lang w:val="en-IE" w:eastAsia="en-US"/>
                </w:rPr>
                <w:t>/not active</w:t>
              </w:r>
              <w:r w:rsidRPr="00DA7EEA">
                <w:rPr>
                  <w:color w:val="auto"/>
                  <w:sz w:val="20"/>
                  <w:szCs w:val="18"/>
                  <w:lang w:val="en-IE" w:eastAsia="en-US"/>
                </w:rPr>
                <w:t xml:space="preserve"> lines. </w:t>
              </w:r>
              <w:r w:rsidR="00F84BD6">
                <w:rPr>
                  <w:color w:val="auto"/>
                  <w:sz w:val="20"/>
                  <w:szCs w:val="18"/>
                  <w:lang w:val="en-IE" w:eastAsia="en-US"/>
                </w:rPr>
                <w:t>I</w:t>
              </w:r>
              <w:r w:rsidRPr="00DA7EEA">
                <w:rPr>
                  <w:color w:val="auto"/>
                  <w:sz w:val="20"/>
                  <w:szCs w:val="18"/>
                  <w:lang w:val="en-IE" w:eastAsia="en-US"/>
                </w:rPr>
                <w:t>t is up to the user to decide based on this information if he wants to proceed or not</w:t>
              </w:r>
              <w:r w:rsidR="00F84BD6">
                <w:rPr>
                  <w:color w:val="auto"/>
                  <w:sz w:val="20"/>
                  <w:szCs w:val="18"/>
                  <w:lang w:val="en-IE" w:eastAsia="en-US"/>
                </w:rPr>
                <w:t>, UFE will show the result with the warning message WM_SAL_2</w:t>
              </w:r>
              <w:r w:rsidR="00491294">
                <w:rPr>
                  <w:color w:val="auto"/>
                  <w:sz w:val="20"/>
                  <w:szCs w:val="18"/>
                  <w:lang w:val="en-IE" w:eastAsia="en-US"/>
                </w:rPr>
                <w:t>7</w:t>
              </w:r>
              <w:r w:rsidR="00F84BD6">
                <w:rPr>
                  <w:color w:val="auto"/>
                  <w:sz w:val="20"/>
                  <w:szCs w:val="18"/>
                  <w:lang w:val="en-IE" w:eastAsia="en-US"/>
                </w:rPr>
                <w:t>. User must press “Next” again if he desires to proceed.</w:t>
              </w:r>
            </w:ins>
          </w:p>
          <w:p w14:paraId="5ABB2701" w14:textId="74530335"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0" w:author="Author"/>
                <w:color w:val="auto"/>
                <w:sz w:val="20"/>
                <w:szCs w:val="18"/>
                <w:lang w:val="en-IE" w:eastAsia="en-US"/>
              </w:rPr>
            </w:pPr>
            <w:ins w:id="3241" w:author="Author">
              <w:r w:rsidRPr="00DA7EEA">
                <w:rPr>
                  <w:color w:val="auto"/>
                  <w:sz w:val="20"/>
                  <w:szCs w:val="18"/>
                  <w:lang w:val="en-IE" w:eastAsia="en-US"/>
                </w:rPr>
                <w:t>In case</w:t>
              </w:r>
              <w:r>
                <w:rPr>
                  <w:color w:val="auto"/>
                  <w:sz w:val="20"/>
                  <w:szCs w:val="18"/>
                  <w:lang w:val="en-IE" w:eastAsia="en-US"/>
                </w:rPr>
                <w:t xml:space="preserve"> of</w:t>
              </w:r>
              <w:r w:rsidRPr="00DA7EEA">
                <w:rPr>
                  <w:color w:val="auto"/>
                  <w:sz w:val="20"/>
                  <w:szCs w:val="18"/>
                  <w:lang w:val="en-IE" w:eastAsia="en-US"/>
                </w:rPr>
                <w:t xml:space="preserve"> QA</w:t>
              </w:r>
              <w:r>
                <w:rPr>
                  <w:color w:val="auto"/>
                  <w:sz w:val="20"/>
                  <w:szCs w:val="18"/>
                  <w:lang w:val="en-IE" w:eastAsia="en-US"/>
                </w:rPr>
                <w:t xml:space="preserve"> (Eircom/BT)</w:t>
              </w:r>
              <w:r w:rsidRPr="00DA7EEA">
                <w:rPr>
                  <w:color w:val="auto"/>
                  <w:sz w:val="20"/>
                  <w:szCs w:val="18"/>
                  <w:lang w:val="en-IE" w:eastAsia="en-US"/>
                </w:rPr>
                <w:t xml:space="preserve"> – called for existing access orders, the response will inform UFE if there are pending orders on Eircom/BT side. In case QA indicates pending orders, the business scenario ends. </w:t>
              </w:r>
            </w:ins>
          </w:p>
          <w:p w14:paraId="58D4297A" w14:textId="12209519" w:rsidR="00356C65" w:rsidRPr="00E73B40" w:rsidRDefault="00AF716F" w:rsidP="00356C6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2" w:author="Author"/>
                <w:color w:val="auto"/>
                <w:sz w:val="20"/>
                <w:szCs w:val="18"/>
                <w:lang w:val="en-IE" w:eastAsia="en-US"/>
              </w:rPr>
            </w:pPr>
            <w:ins w:id="3243" w:author="Author">
              <w:r w:rsidRPr="00DA7EEA">
                <w:rPr>
                  <w:color w:val="auto"/>
                  <w:sz w:val="20"/>
                  <w:szCs w:val="18"/>
                  <w:lang w:val="en-IE" w:eastAsia="en-US"/>
                </w:rPr>
                <w:t xml:space="preserve">For </w:t>
              </w:r>
              <w:r>
                <w:rPr>
                  <w:color w:val="auto"/>
                  <w:sz w:val="20"/>
                  <w:szCs w:val="18"/>
                  <w:lang w:val="en-IE" w:eastAsia="en-US"/>
                </w:rPr>
                <w:t>Eligibility Check (</w:t>
              </w:r>
              <w:r w:rsidRPr="00DA7EEA">
                <w:rPr>
                  <w:color w:val="auto"/>
                  <w:sz w:val="20"/>
                  <w:szCs w:val="18"/>
                  <w:lang w:val="en-IE" w:eastAsia="en-US"/>
                </w:rPr>
                <w:t>SIRO</w:t>
              </w:r>
              <w:r>
                <w:rPr>
                  <w:color w:val="auto"/>
                  <w:sz w:val="20"/>
                  <w:szCs w:val="18"/>
                  <w:lang w:val="en-IE" w:eastAsia="en-US"/>
                </w:rPr>
                <w:t>)</w:t>
              </w:r>
              <w:r w:rsidRPr="00DA7EEA">
                <w:rPr>
                  <w:color w:val="auto"/>
                  <w:sz w:val="20"/>
                  <w:szCs w:val="18"/>
                  <w:lang w:val="en-IE" w:eastAsia="en-US"/>
                </w:rPr>
                <w:t>, only if there are pending orders on SIRO side will the business flow end.</w:t>
              </w:r>
              <w:r w:rsidRPr="00DA7EEA">
                <w:rPr>
                  <w:color w:val="auto"/>
                  <w:sz w:val="20"/>
                  <w:szCs w:val="18"/>
                  <w:lang w:val="en-IE" w:eastAsia="en-US"/>
                </w:rPr>
                <w:tab/>
                <w:t>If there are pending orders, UFE warns the user with the error message EM_</w:t>
              </w:r>
              <w:r>
                <w:rPr>
                  <w:color w:val="auto"/>
                  <w:sz w:val="20"/>
                  <w:szCs w:val="18"/>
                  <w:lang w:val="en-IE" w:eastAsia="en-US"/>
                </w:rPr>
                <w:t>SAL</w:t>
              </w:r>
              <w:r w:rsidRPr="00DA7EEA">
                <w:rPr>
                  <w:color w:val="auto"/>
                  <w:sz w:val="20"/>
                  <w:szCs w:val="18"/>
                  <w:lang w:val="en-IE" w:eastAsia="en-US"/>
                </w:rPr>
                <w:t>_</w:t>
              </w:r>
              <w:r>
                <w:rPr>
                  <w:color w:val="auto"/>
                  <w:sz w:val="20"/>
                  <w:szCs w:val="18"/>
                  <w:lang w:val="en-IE" w:eastAsia="en-US"/>
                </w:rPr>
                <w:t>52</w:t>
              </w:r>
              <w:r w:rsidRPr="00DA7EEA">
                <w:rPr>
                  <w:color w:val="auto"/>
                  <w:sz w:val="20"/>
                  <w:szCs w:val="18"/>
                  <w:lang w:val="en-IE" w:eastAsia="en-US"/>
                </w:rPr>
                <w:t xml:space="preserve"> </w:t>
              </w:r>
              <w:r>
                <w:rPr>
                  <w:color w:val="auto"/>
                  <w:sz w:val="20"/>
                  <w:szCs w:val="18"/>
                  <w:lang w:val="en-IE" w:eastAsia="en-US"/>
                </w:rPr>
                <w:t>and the business scenario ends.</w:t>
              </w:r>
            </w:ins>
          </w:p>
        </w:tc>
        <w:tc>
          <w:tcPr>
            <w:tcW w:w="4028" w:type="dxa"/>
          </w:tcPr>
          <w:p w14:paraId="2DBDCF0D" w14:textId="77777777" w:rsidR="00AF716F"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4" w:author="Author"/>
                <w:color w:val="auto"/>
                <w:sz w:val="20"/>
                <w:szCs w:val="18"/>
                <w:lang w:val="en-IE" w:eastAsia="en-US"/>
              </w:rPr>
            </w:pPr>
            <w:ins w:id="3245" w:author="Author">
              <w:r w:rsidRPr="00DA7EEA">
                <w:rPr>
                  <w:color w:val="auto"/>
                  <w:sz w:val="20"/>
                  <w:szCs w:val="18"/>
                  <w:lang w:val="en-IE" w:eastAsia="en-US"/>
                </w:rPr>
                <w:t>If any error occur trying to validate the line status, UFE warns the user</w:t>
              </w:r>
              <w:r>
                <w:rPr>
                  <w:color w:val="auto"/>
                  <w:sz w:val="20"/>
                  <w:szCs w:val="18"/>
                  <w:lang w:val="en-IE" w:eastAsia="en-US"/>
                </w:rPr>
                <w:t xml:space="preserve"> with the error message EM_SAL_53</w:t>
              </w:r>
              <w:r w:rsidRPr="00DA7EEA">
                <w:rPr>
                  <w:color w:val="auto"/>
                  <w:sz w:val="20"/>
                  <w:szCs w:val="18"/>
                  <w:lang w:val="en-IE" w:eastAsia="en-US"/>
                </w:rPr>
                <w:t xml:space="preserve"> and the business scenario ends.</w:t>
              </w:r>
            </w:ins>
          </w:p>
          <w:p w14:paraId="5E481E89" w14:textId="6EBDE4E0" w:rsidR="00356C65" w:rsidRPr="00E73B40" w:rsidRDefault="00356C65" w:rsidP="00356C6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6" w:author="Author"/>
                <w:color w:val="auto"/>
                <w:sz w:val="20"/>
                <w:szCs w:val="18"/>
                <w:lang w:val="en-IE" w:eastAsia="en-US"/>
              </w:rPr>
            </w:pPr>
            <w:ins w:id="3247" w:author="Author">
              <w:r w:rsidRPr="00356C65">
                <w:rPr>
                  <w:color w:val="auto"/>
                  <w:sz w:val="20"/>
                  <w:szCs w:val="18"/>
                  <w:lang w:val="en-IE" w:eastAsia="en-US"/>
                </w:rPr>
                <w:t>In case of a WLR existing number, if the CLI given by the Customer is not the same returned by feasibility</w:t>
              </w:r>
              <w:r>
                <w:rPr>
                  <w:color w:val="auto"/>
                  <w:sz w:val="20"/>
                  <w:szCs w:val="18"/>
                  <w:lang w:val="en-IE" w:eastAsia="en-US"/>
                </w:rPr>
                <w:t xml:space="preserve"> check</w:t>
              </w:r>
              <w:r w:rsidRPr="00356C65">
                <w:rPr>
                  <w:color w:val="auto"/>
                  <w:sz w:val="20"/>
                  <w:szCs w:val="18"/>
                  <w:lang w:val="en-IE" w:eastAsia="en-US"/>
                </w:rPr>
                <w:t>, UFE will not allow the process to continue, showing the error message EM_SAL_</w:t>
              </w:r>
              <w:r>
                <w:rPr>
                  <w:color w:val="auto"/>
                  <w:sz w:val="20"/>
                  <w:szCs w:val="18"/>
                  <w:lang w:val="en-IE" w:eastAsia="en-US"/>
                </w:rPr>
                <w:t>58</w:t>
              </w:r>
              <w:r w:rsidRPr="00356C65">
                <w:rPr>
                  <w:color w:val="auto"/>
                  <w:sz w:val="20"/>
                  <w:szCs w:val="18"/>
                  <w:lang w:val="en-IE" w:eastAsia="en-US"/>
                </w:rPr>
                <w:t xml:space="preserve"> to the user</w:t>
              </w:r>
              <w:r>
                <w:rPr>
                  <w:color w:val="auto"/>
                  <w:sz w:val="20"/>
                  <w:szCs w:val="18"/>
                  <w:lang w:val="en-IE" w:eastAsia="en-US"/>
                </w:rPr>
                <w:t xml:space="preserve"> and the corresponding telephone number returned</w:t>
              </w:r>
              <w:r w:rsidRPr="00356C65">
                <w:rPr>
                  <w:color w:val="auto"/>
                  <w:sz w:val="20"/>
                  <w:szCs w:val="18"/>
                  <w:lang w:val="en-IE" w:eastAsia="en-US"/>
                </w:rPr>
                <w:t>.</w:t>
              </w:r>
            </w:ins>
          </w:p>
        </w:tc>
      </w:tr>
      <w:tr w:rsidR="00AF716F" w:rsidRPr="00E73B40" w14:paraId="46289BEF" w14:textId="77777777" w:rsidTr="00910E24">
        <w:trPr>
          <w:trHeight w:val="440"/>
          <w:ins w:id="324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865DA66" w14:textId="77777777" w:rsidR="00AF716F" w:rsidRPr="00E73B40" w:rsidRDefault="00AF716F" w:rsidP="00910E24">
            <w:pPr>
              <w:pStyle w:val="TableText"/>
              <w:keepNext/>
              <w:tabs>
                <w:tab w:val="left" w:pos="567"/>
              </w:tabs>
              <w:spacing w:line="240" w:lineRule="exact"/>
              <w:rPr>
                <w:ins w:id="3249" w:author="Author"/>
                <w:color w:val="auto"/>
                <w:sz w:val="20"/>
                <w:szCs w:val="20"/>
                <w:lang w:val="en-IE"/>
              </w:rPr>
            </w:pPr>
          </w:p>
        </w:tc>
        <w:tc>
          <w:tcPr>
            <w:tcW w:w="4042" w:type="dxa"/>
          </w:tcPr>
          <w:p w14:paraId="103F7D78" w14:textId="04B545AB" w:rsidR="00AF716F" w:rsidRPr="002C4392" w:rsidRDefault="00AF716F" w:rsidP="00B14D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50" w:author="Author"/>
                <w:color w:val="439782"/>
                <w:sz w:val="20"/>
                <w:szCs w:val="18"/>
                <w:lang w:val="en-IE" w:eastAsia="en-US"/>
              </w:rPr>
            </w:pPr>
            <w:ins w:id="3251" w:author="Author">
              <w:r w:rsidRPr="002C4392">
                <w:rPr>
                  <w:color w:val="439782"/>
                  <w:sz w:val="20"/>
                  <w:szCs w:val="18"/>
                  <w:lang w:val="en-IE" w:eastAsia="en-US"/>
                </w:rPr>
                <w:t>1</w:t>
              </w:r>
              <w:r w:rsidR="00C53029">
                <w:rPr>
                  <w:color w:val="439782"/>
                  <w:sz w:val="20"/>
                  <w:szCs w:val="18"/>
                  <w:lang w:val="en-IE" w:eastAsia="en-US"/>
                </w:rPr>
                <w:t>5</w:t>
              </w:r>
              <w:r w:rsidRPr="002C4392">
                <w:rPr>
                  <w:color w:val="439782"/>
                  <w:sz w:val="20"/>
                  <w:szCs w:val="18"/>
                  <w:lang w:val="en-IE" w:eastAsia="en-US"/>
                </w:rPr>
                <w:t>b. Fetch feasibility status</w:t>
              </w:r>
            </w:ins>
          </w:p>
          <w:p w14:paraId="6EBD319E" w14:textId="3A0FCE51" w:rsidR="00AF716F" w:rsidRPr="00E73B40" w:rsidRDefault="00AF716F" w:rsidP="00B14D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52" w:author="Author"/>
                <w:color w:val="auto"/>
                <w:sz w:val="20"/>
                <w:szCs w:val="18"/>
                <w:lang w:val="en-IE" w:eastAsia="en-US"/>
              </w:rPr>
            </w:pPr>
            <w:ins w:id="3253" w:author="Author">
              <w:r>
                <w:rPr>
                  <w:color w:val="auto"/>
                  <w:sz w:val="20"/>
                  <w:szCs w:val="18"/>
                  <w:lang w:val="en-IE" w:eastAsia="en-US"/>
                </w:rPr>
                <w:t>I</w:t>
              </w:r>
              <w:r w:rsidRPr="00E73B40">
                <w:rPr>
                  <w:color w:val="auto"/>
                  <w:sz w:val="20"/>
                  <w:szCs w:val="18"/>
                  <w:lang w:val="en-IE" w:eastAsia="en-US"/>
                </w:rPr>
                <w:t>n the scenario where the call is async</w:t>
              </w:r>
              <w:r>
                <w:rPr>
                  <w:color w:val="auto"/>
                  <w:sz w:val="20"/>
                  <w:szCs w:val="18"/>
                  <w:lang w:val="en-IE" w:eastAsia="en-US"/>
                </w:rPr>
                <w:t xml:space="preserve"> (NLE/LE)</w:t>
              </w:r>
              <w:r w:rsidRPr="00E73B40">
                <w:rPr>
                  <w:color w:val="auto"/>
                  <w:sz w:val="20"/>
                  <w:szCs w:val="18"/>
                  <w:lang w:val="en-IE" w:eastAsia="en-US"/>
                </w:rPr>
                <w:t xml:space="preserve">, UFE will fetch if the feasibility status is completed and is </w:t>
              </w:r>
              <w:r w:rsidRPr="00E73B40">
                <w:rPr>
                  <w:b/>
                  <w:color w:val="auto"/>
                  <w:sz w:val="20"/>
                  <w:szCs w:val="18"/>
                  <w:lang w:val="en-IE" w:eastAsia="en-US"/>
                </w:rPr>
                <w:t>OK</w:t>
              </w:r>
              <w:r w:rsidRPr="00E73B40">
                <w:rPr>
                  <w:color w:val="auto"/>
                  <w:sz w:val="20"/>
                  <w:szCs w:val="18"/>
                  <w:lang w:val="en-IE" w:eastAsia="en-US"/>
                </w:rPr>
                <w:t>.</w:t>
              </w:r>
            </w:ins>
          </w:p>
          <w:p w14:paraId="6238415F" w14:textId="5D683076" w:rsidR="00927F3C" w:rsidRDefault="00AF716F" w:rsidP="00927F3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54" w:author="Author"/>
                <w:color w:val="auto"/>
                <w:sz w:val="20"/>
                <w:szCs w:val="18"/>
                <w:lang w:val="en-IE" w:eastAsia="en-US"/>
              </w:rPr>
            </w:pPr>
            <w:ins w:id="3255" w:author="Author">
              <w:r>
                <w:rPr>
                  <w:color w:val="auto"/>
                  <w:sz w:val="20"/>
                  <w:szCs w:val="18"/>
                  <w:lang w:val="en-IE" w:eastAsia="en-US"/>
                </w:rPr>
                <w:t>If the feasibility is still processing</w:t>
              </w:r>
              <w:r w:rsidR="002C4392">
                <w:rPr>
                  <w:color w:val="auto"/>
                  <w:sz w:val="20"/>
                  <w:szCs w:val="18"/>
                  <w:lang w:val="en-IE" w:eastAsia="en-US"/>
                </w:rPr>
                <w:t xml:space="preserve"> after a determined time in UFE DB</w:t>
              </w:r>
              <w:r>
                <w:rPr>
                  <w:color w:val="auto"/>
                  <w:sz w:val="20"/>
                  <w:szCs w:val="18"/>
                  <w:lang w:val="en-IE" w:eastAsia="en-US"/>
                </w:rPr>
                <w:t>,</w:t>
              </w:r>
              <w:r w:rsidR="00927F3C">
                <w:rPr>
                  <w:color w:val="auto"/>
                  <w:sz w:val="20"/>
                  <w:szCs w:val="18"/>
                  <w:lang w:val="en-IE" w:eastAsia="en-US"/>
                </w:rPr>
                <w:t xml:space="preserve"> UFE will warn the user with the message WM_SAL_20 that the Customer will be contacted later to make the schedule</w:t>
              </w:r>
              <w:del w:id="3256" w:author="Author">
                <w:r w:rsidDel="00927F3C">
                  <w:rPr>
                    <w:color w:val="auto"/>
                    <w:sz w:val="20"/>
                    <w:szCs w:val="18"/>
                    <w:lang w:val="en-IE" w:eastAsia="en-US"/>
                  </w:rPr>
                  <w:delText xml:space="preserve"> UFE will warn the user and will</w:delText>
                </w:r>
                <w:r w:rsidRPr="00E73B40" w:rsidDel="00927F3C">
                  <w:rPr>
                    <w:color w:val="auto"/>
                    <w:sz w:val="20"/>
                    <w:szCs w:val="18"/>
                    <w:lang w:val="en-IE" w:eastAsia="en-US"/>
                  </w:rPr>
                  <w:delText xml:space="preserve"> </w:delText>
                </w:r>
                <w:r w:rsidR="002C4392" w:rsidDel="00927F3C">
                  <w:rPr>
                    <w:color w:val="auto"/>
                    <w:sz w:val="20"/>
                    <w:szCs w:val="18"/>
                    <w:lang w:val="en-IE" w:eastAsia="en-US"/>
                  </w:rPr>
                  <w:delText xml:space="preserve">allow the </w:delText>
                </w:r>
                <w:r w:rsidRPr="00E73B40" w:rsidDel="00927F3C">
                  <w:rPr>
                    <w:color w:val="auto"/>
                    <w:sz w:val="20"/>
                    <w:szCs w:val="18"/>
                    <w:lang w:val="en-IE" w:eastAsia="en-US"/>
                  </w:rPr>
                  <w:delText>reserv</w:delText>
                </w:r>
                <w:r w:rsidR="002C4392" w:rsidDel="00927F3C">
                  <w:rPr>
                    <w:color w:val="auto"/>
                    <w:sz w:val="20"/>
                    <w:szCs w:val="18"/>
                    <w:lang w:val="en-IE" w:eastAsia="en-US"/>
                  </w:rPr>
                  <w:delText>ation of</w:delText>
                </w:r>
                <w:r w:rsidRPr="00E73B40" w:rsidDel="00927F3C">
                  <w:rPr>
                    <w:color w:val="auto"/>
                    <w:sz w:val="20"/>
                    <w:szCs w:val="18"/>
                    <w:lang w:val="en-IE" w:eastAsia="en-US"/>
                  </w:rPr>
                  <w:delText xml:space="preserve"> the slot as described in step </w:delText>
                </w:r>
                <w:r w:rsidRPr="00934906" w:rsidDel="00927F3C">
                  <w:rPr>
                    <w:i/>
                    <w:color w:val="auto"/>
                    <w:sz w:val="20"/>
                    <w:szCs w:val="18"/>
                    <w:lang w:val="en-IE" w:eastAsia="en-US"/>
                  </w:rPr>
                  <w:delText>1</w:delText>
                </w:r>
              </w:del>
            </w:ins>
            <w:del w:id="3257" w:author="Author">
              <w:r w:rsidR="00967A31" w:rsidDel="00927F3C">
                <w:rPr>
                  <w:i/>
                  <w:color w:val="auto"/>
                  <w:sz w:val="20"/>
                  <w:szCs w:val="18"/>
                  <w:lang w:val="en-IE" w:eastAsia="en-US"/>
                </w:rPr>
                <w:delText>9</w:delText>
              </w:r>
            </w:del>
            <w:ins w:id="3258" w:author="Author">
              <w:del w:id="3259" w:author="Author">
                <w:r w:rsidRPr="00934906" w:rsidDel="00927F3C">
                  <w:rPr>
                    <w:i/>
                    <w:color w:val="auto"/>
                    <w:sz w:val="20"/>
                    <w:szCs w:val="18"/>
                    <w:lang w:val="en-IE" w:eastAsia="en-US"/>
                  </w:rPr>
                  <w:delText>b</w:delText>
                </w:r>
                <w:r w:rsidR="00934906" w:rsidRPr="00934906" w:rsidDel="00927F3C">
                  <w:rPr>
                    <w:i/>
                    <w:color w:val="auto"/>
                    <w:sz w:val="20"/>
                    <w:szCs w:val="18"/>
                    <w:lang w:val="en-IE" w:eastAsia="en-US"/>
                  </w:rPr>
                  <w:delText xml:space="preserve"> in BS#1</w:delText>
                </w:r>
                <w:r w:rsidR="00934906" w:rsidDel="00927F3C">
                  <w:rPr>
                    <w:i/>
                    <w:color w:val="auto"/>
                    <w:sz w:val="20"/>
                    <w:szCs w:val="18"/>
                    <w:lang w:val="en-IE" w:eastAsia="en-US"/>
                  </w:rPr>
                  <w:delText xml:space="preserve"> Subscribe a mobile offer</w:delText>
                </w:r>
              </w:del>
              <w:r w:rsidRPr="00E73B40">
                <w:rPr>
                  <w:color w:val="auto"/>
                  <w:sz w:val="20"/>
                  <w:szCs w:val="18"/>
                  <w:lang w:val="en-IE" w:eastAsia="en-US"/>
                </w:rPr>
                <w:t>.</w:t>
              </w:r>
              <w:r w:rsidR="00DE4915">
                <w:rPr>
                  <w:color w:val="auto"/>
                  <w:sz w:val="20"/>
                  <w:szCs w:val="18"/>
                  <w:lang w:val="en-IE" w:eastAsia="en-US"/>
                </w:rPr>
                <w:t xml:space="preserve"> </w:t>
              </w:r>
              <w:r w:rsidR="00927F3C">
                <w:rPr>
                  <w:color w:val="auto"/>
                  <w:sz w:val="20"/>
                  <w:szCs w:val="18"/>
                  <w:lang w:val="en-IE" w:eastAsia="en-US"/>
                </w:rPr>
                <w:t xml:space="preserve">A case must be manually created </w:t>
              </w:r>
              <w:r w:rsidR="00752507">
                <w:rPr>
                  <w:color w:val="auto"/>
                  <w:sz w:val="20"/>
                  <w:szCs w:val="18"/>
                  <w:lang w:val="en-IE" w:eastAsia="en-US"/>
                </w:rPr>
                <w:t xml:space="preserve">(case creation is detailed in the interaction and correspondence HLD [4]) </w:t>
              </w:r>
              <w:r w:rsidR="00927F3C">
                <w:rPr>
                  <w:color w:val="auto"/>
                  <w:sz w:val="20"/>
                  <w:szCs w:val="18"/>
                  <w:lang w:val="en-IE" w:eastAsia="en-US"/>
                </w:rPr>
                <w:t>in this scenario</w:t>
              </w:r>
              <w:r w:rsidR="00752507">
                <w:rPr>
                  <w:color w:val="auto"/>
                  <w:sz w:val="20"/>
                  <w:szCs w:val="18"/>
                  <w:lang w:val="en-IE" w:eastAsia="en-US"/>
                </w:rPr>
                <w:t xml:space="preserve"> and the user may save </w:t>
              </w:r>
              <w:del w:id="3260" w:author="Author">
                <w:r w:rsidR="00927F3C" w:rsidDel="00752507">
                  <w:rPr>
                    <w:color w:val="auto"/>
                    <w:sz w:val="20"/>
                    <w:szCs w:val="18"/>
                    <w:lang w:val="en-IE" w:eastAsia="en-US"/>
                  </w:rPr>
                  <w:delText>.</w:delText>
                </w:r>
              </w:del>
              <w:r w:rsidR="00752507">
                <w:rPr>
                  <w:color w:val="auto"/>
                  <w:sz w:val="20"/>
                  <w:szCs w:val="18"/>
                  <w:lang w:val="en-IE" w:eastAsia="en-US"/>
                </w:rPr>
                <w:t>the basket, to be retained and re-used later. Since the basket is saved, an order is created as well.</w:t>
              </w:r>
            </w:ins>
          </w:p>
          <w:p w14:paraId="4678277D" w14:textId="2330B899" w:rsidR="00AF716F" w:rsidRDefault="00DE4915" w:rsidP="00927F3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61" w:author="Author"/>
                <w:color w:val="439782"/>
                <w:sz w:val="20"/>
                <w:szCs w:val="18"/>
                <w:lang w:val="en-IE" w:eastAsia="en-US"/>
              </w:rPr>
            </w:pPr>
            <w:ins w:id="3262" w:author="Author">
              <w:r>
                <w:rPr>
                  <w:color w:val="auto"/>
                  <w:sz w:val="20"/>
                  <w:szCs w:val="18"/>
                  <w:lang w:val="en-IE" w:eastAsia="en-US"/>
                </w:rPr>
                <w:t>Until the time defined in UFE DB, the user will be kept in wait.</w:t>
              </w:r>
            </w:ins>
          </w:p>
        </w:tc>
        <w:tc>
          <w:tcPr>
            <w:tcW w:w="4028" w:type="dxa"/>
          </w:tcPr>
          <w:p w14:paraId="164AC9CD" w14:textId="77777777" w:rsidR="00AF716F" w:rsidRPr="00E73B40" w:rsidRDefault="00AF716F" w:rsidP="00B14D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63" w:author="Author"/>
                <w:color w:val="auto"/>
                <w:sz w:val="20"/>
                <w:szCs w:val="18"/>
                <w:lang w:val="en-IE" w:eastAsia="en-US"/>
              </w:rPr>
            </w:pPr>
            <w:ins w:id="3264" w:author="Author">
              <w:r w:rsidRPr="00E73B40">
                <w:rPr>
                  <w:color w:val="auto"/>
                  <w:sz w:val="20"/>
                  <w:szCs w:val="18"/>
                  <w:lang w:val="en-IE" w:eastAsia="en-US"/>
                </w:rPr>
                <w:t>If any error occurs trying to fetch the feasibility status, UFE warns the user with the error message EM_SAL_25.</w:t>
              </w:r>
            </w:ins>
          </w:p>
          <w:p w14:paraId="0A8FB53D" w14:textId="77D119EF"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65" w:author="Author"/>
                <w:color w:val="auto"/>
                <w:sz w:val="20"/>
                <w:szCs w:val="18"/>
                <w:lang w:val="en-IE" w:eastAsia="en-US"/>
              </w:rPr>
            </w:pPr>
            <w:ins w:id="3266" w:author="Author">
              <w:del w:id="3267" w:author="Author">
                <w:r w:rsidRPr="00E73B40" w:rsidDel="005539B9">
                  <w:rPr>
                    <w:color w:val="auto"/>
                    <w:sz w:val="20"/>
                    <w:szCs w:val="18"/>
                    <w:lang w:val="en-IE" w:eastAsia="en-US"/>
                  </w:rPr>
                  <w:delText>If there is an existing active line on the provided address (</w:delText>
                </w:r>
                <w:r w:rsidRPr="00E73B40" w:rsidDel="005539B9">
                  <w:rPr>
                    <w:b/>
                    <w:color w:val="auto"/>
                    <w:sz w:val="20"/>
                    <w:szCs w:val="18"/>
                    <w:lang w:val="en-IE" w:eastAsia="en-US"/>
                  </w:rPr>
                  <w:delText>feasibility not OK</w:delText>
                </w:r>
                <w:r w:rsidRPr="00E73B40" w:rsidDel="005539B9">
                  <w:rPr>
                    <w:color w:val="auto"/>
                    <w:sz w:val="20"/>
                    <w:szCs w:val="18"/>
                    <w:lang w:val="en-IE" w:eastAsia="en-US"/>
                  </w:rPr>
                  <w:delText>), UFE warns the user with the error message EM_SAL_39 and the business scenario ends.</w:delText>
                </w:r>
              </w:del>
            </w:ins>
          </w:p>
        </w:tc>
      </w:tr>
    </w:tbl>
    <w:p w14:paraId="0B9088B6" w14:textId="1C7D1EA7" w:rsidR="00675B3F" w:rsidRPr="00910E24" w:rsidRDefault="00910E24" w:rsidP="00910E24">
      <w:pPr>
        <w:pStyle w:val="Heading4"/>
        <w:rPr>
          <w:ins w:id="3268" w:author="Author"/>
          <w:lang w:val="en-IE"/>
        </w:rPr>
      </w:pPr>
      <w:ins w:id="3269" w:author="Author">
        <w:r w:rsidRPr="00E73B40">
          <w:rPr>
            <w:lang w:val="en-IE"/>
          </w:rPr>
          <w:t xml:space="preserve">Phase </w:t>
        </w:r>
        <w:r w:rsidR="00165890">
          <w:rPr>
            <w:lang w:val="en-IE"/>
          </w:rPr>
          <w:t>V</w:t>
        </w:r>
        <w:r w:rsidRPr="00E73B40">
          <w:rPr>
            <w:lang w:val="en-IE"/>
          </w:rPr>
          <w:t xml:space="preserve"> – </w:t>
        </w:r>
        <w:r>
          <w:rPr>
            <w:lang w:val="en-IE"/>
          </w:rPr>
          <w:t>Shared Equipment</w:t>
        </w:r>
      </w:ins>
    </w:p>
    <w:p w14:paraId="19D81B65" w14:textId="393E55E9" w:rsidR="00D25112" w:rsidRPr="00E73B40" w:rsidRDefault="00D25112" w:rsidP="00D25112">
      <w:pPr>
        <w:pStyle w:val="Heading5"/>
        <w:keepNext/>
        <w:rPr>
          <w:ins w:id="3270" w:author="Author"/>
          <w:lang w:val="en-IE"/>
        </w:rPr>
      </w:pPr>
      <w:ins w:id="3271" w:author="Author">
        <w:r w:rsidRPr="00E73B40">
          <w:rPr>
            <w:lang w:val="en-IE"/>
          </w:rPr>
          <w:t>Activity 1</w:t>
        </w:r>
        <w:r w:rsidR="00C53029">
          <w:rPr>
            <w:lang w:val="en-IE"/>
          </w:rPr>
          <w:t>6</w:t>
        </w:r>
        <w:r w:rsidRPr="00E73B40">
          <w:rPr>
            <w:lang w:val="en-IE"/>
          </w:rPr>
          <w:t xml:space="preserve"> » </w:t>
        </w:r>
        <w:r>
          <w:rPr>
            <w:lang w:val="en-IE"/>
          </w:rPr>
          <w:t>Create Order</w:t>
        </w:r>
      </w:ins>
    </w:p>
    <w:tbl>
      <w:tblPr>
        <w:tblStyle w:val="CelFocus1"/>
        <w:tblW w:w="0" w:type="auto"/>
        <w:tblLook w:val="04A0" w:firstRow="1" w:lastRow="0" w:firstColumn="1" w:lastColumn="0" w:noHBand="0" w:noVBand="1"/>
      </w:tblPr>
      <w:tblGrid>
        <w:gridCol w:w="1522"/>
        <w:gridCol w:w="4042"/>
        <w:gridCol w:w="4028"/>
      </w:tblGrid>
      <w:tr w:rsidR="00D25112" w:rsidRPr="00E73B40" w14:paraId="1253AB80" w14:textId="77777777" w:rsidTr="00D25112">
        <w:trPr>
          <w:cnfStyle w:val="100000000000" w:firstRow="1" w:lastRow="0" w:firstColumn="0" w:lastColumn="0" w:oddVBand="0" w:evenVBand="0" w:oddHBand="0" w:evenHBand="0" w:firstRowFirstColumn="0" w:firstRowLastColumn="0" w:lastRowFirstColumn="0" w:lastRowLastColumn="0"/>
          <w:trHeight w:val="426"/>
          <w:ins w:id="3272"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29FAA44" w14:textId="77777777" w:rsidR="00D25112" w:rsidRPr="00E73B40" w:rsidRDefault="00D25112" w:rsidP="00D25112">
            <w:pPr>
              <w:jc w:val="left"/>
              <w:rPr>
                <w:ins w:id="3273" w:author="Author"/>
                <w:b w:val="0"/>
                <w:sz w:val="20"/>
                <w:szCs w:val="20"/>
                <w:lang w:val="en-IE"/>
              </w:rPr>
            </w:pPr>
            <w:ins w:id="3274" w:author="Author">
              <w:r w:rsidRPr="00E73B40">
                <w:rPr>
                  <w:sz w:val="20"/>
                  <w:szCs w:val="20"/>
                  <w:lang w:val="en-IE"/>
                </w:rPr>
                <w:t>Activity Specification</w:t>
              </w:r>
            </w:ins>
          </w:p>
        </w:tc>
      </w:tr>
      <w:tr w:rsidR="00D25112" w:rsidRPr="00E73B40" w14:paraId="41D73787" w14:textId="77777777" w:rsidTr="00D25112">
        <w:trPr>
          <w:trHeight w:hRule="exact" w:val="756"/>
          <w:ins w:id="327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E71B34" w14:textId="77777777" w:rsidR="00D25112" w:rsidRPr="00E73B40" w:rsidRDefault="00D25112" w:rsidP="00D25112">
            <w:pPr>
              <w:pStyle w:val="TableText"/>
              <w:keepNext/>
              <w:spacing w:before="0" w:after="0" w:line="240" w:lineRule="exact"/>
              <w:rPr>
                <w:ins w:id="3276" w:author="Author"/>
                <w:color w:val="auto"/>
                <w:sz w:val="20"/>
                <w:szCs w:val="20"/>
                <w:lang w:val="en-IE"/>
              </w:rPr>
            </w:pPr>
            <w:ins w:id="3277" w:author="Author">
              <w:r w:rsidRPr="00E73B40">
                <w:rPr>
                  <w:color w:val="auto"/>
                  <w:sz w:val="20"/>
                  <w:szCs w:val="20"/>
                  <w:lang w:val="en-IE"/>
                </w:rPr>
                <w:t>Actor(s)</w:t>
              </w:r>
            </w:ins>
          </w:p>
        </w:tc>
        <w:tc>
          <w:tcPr>
            <w:tcW w:w="8070" w:type="dxa"/>
            <w:gridSpan w:val="2"/>
            <w:vAlign w:val="center"/>
          </w:tcPr>
          <w:p w14:paraId="730B5B3A"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78" w:author="Author"/>
                <w:color w:val="auto"/>
                <w:sz w:val="20"/>
                <w:szCs w:val="20"/>
                <w:lang w:val="en-IE"/>
              </w:rPr>
            </w:pPr>
            <w:ins w:id="3279" w:author="Author">
              <w:r w:rsidRPr="00E73B40">
                <w:rPr>
                  <w:color w:val="auto"/>
                  <w:sz w:val="20"/>
                  <w:szCs w:val="20"/>
                  <w:lang w:val="en-IE"/>
                </w:rPr>
                <w:t>CSR in Call Centre</w:t>
              </w:r>
            </w:ins>
          </w:p>
          <w:p w14:paraId="15B7A8E6"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80" w:author="Author"/>
                <w:color w:val="auto"/>
                <w:sz w:val="20"/>
                <w:szCs w:val="20"/>
                <w:lang w:val="en-IE"/>
              </w:rPr>
            </w:pPr>
            <w:ins w:id="3281" w:author="Author">
              <w:r w:rsidRPr="00E73B40">
                <w:rPr>
                  <w:color w:val="auto"/>
                  <w:sz w:val="20"/>
                  <w:szCs w:val="20"/>
                  <w:lang w:val="en-IE"/>
                </w:rPr>
                <w:t>Agent in Shop</w:t>
              </w:r>
            </w:ins>
          </w:p>
        </w:tc>
      </w:tr>
      <w:tr w:rsidR="00D25112" w:rsidRPr="00E73B40" w14:paraId="74BA46FF" w14:textId="77777777" w:rsidTr="00D25112">
        <w:trPr>
          <w:trHeight w:hRule="exact" w:val="397"/>
          <w:ins w:id="328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87A03D1" w14:textId="77777777" w:rsidR="00D25112" w:rsidRPr="00E73B40" w:rsidRDefault="00D25112" w:rsidP="00D25112">
            <w:pPr>
              <w:pStyle w:val="TableText"/>
              <w:keepNext/>
              <w:spacing w:before="0" w:after="0" w:line="240" w:lineRule="exact"/>
              <w:rPr>
                <w:ins w:id="3283" w:author="Author"/>
                <w:color w:val="auto"/>
                <w:sz w:val="20"/>
                <w:szCs w:val="20"/>
                <w:lang w:val="en-IE"/>
              </w:rPr>
            </w:pPr>
            <w:ins w:id="3284" w:author="Author">
              <w:r w:rsidRPr="00E73B40">
                <w:rPr>
                  <w:color w:val="auto"/>
                  <w:sz w:val="20"/>
                  <w:szCs w:val="20"/>
                  <w:lang w:val="en-IE"/>
                </w:rPr>
                <w:t>System</w:t>
              </w:r>
            </w:ins>
          </w:p>
        </w:tc>
        <w:tc>
          <w:tcPr>
            <w:tcW w:w="8070" w:type="dxa"/>
            <w:gridSpan w:val="2"/>
            <w:vAlign w:val="center"/>
          </w:tcPr>
          <w:p w14:paraId="7BF15797"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85" w:author="Author"/>
                <w:color w:val="auto"/>
                <w:sz w:val="20"/>
                <w:szCs w:val="20"/>
                <w:lang w:val="en-IE"/>
              </w:rPr>
            </w:pPr>
            <w:ins w:id="3286" w:author="Author">
              <w:r w:rsidRPr="00E73B40">
                <w:rPr>
                  <w:color w:val="auto"/>
                  <w:sz w:val="20"/>
                  <w:szCs w:val="20"/>
                  <w:lang w:val="en-IE"/>
                </w:rPr>
                <w:t>UFE</w:t>
              </w:r>
            </w:ins>
          </w:p>
        </w:tc>
      </w:tr>
      <w:tr w:rsidR="00D25112" w:rsidRPr="00E73B40" w14:paraId="20E82743" w14:textId="77777777" w:rsidTr="00D25112">
        <w:trPr>
          <w:trHeight w:val="440"/>
          <w:ins w:id="3287" w:author="Author"/>
        </w:trPr>
        <w:tc>
          <w:tcPr>
            <w:cnfStyle w:val="001000000000" w:firstRow="0" w:lastRow="0" w:firstColumn="1" w:lastColumn="0" w:oddVBand="0" w:evenVBand="0" w:oddHBand="0" w:evenHBand="0" w:firstRowFirstColumn="0" w:firstRowLastColumn="0" w:lastRowFirstColumn="0" w:lastRowLastColumn="0"/>
            <w:tcW w:w="1522" w:type="dxa"/>
          </w:tcPr>
          <w:p w14:paraId="29428A51" w14:textId="77777777" w:rsidR="00D25112" w:rsidRPr="00E73B40" w:rsidRDefault="00D25112" w:rsidP="00D25112">
            <w:pPr>
              <w:pStyle w:val="TableText"/>
              <w:keepNext/>
              <w:spacing w:line="240" w:lineRule="exact"/>
              <w:rPr>
                <w:ins w:id="3288" w:author="Author"/>
                <w:color w:val="auto"/>
                <w:sz w:val="20"/>
                <w:szCs w:val="20"/>
                <w:lang w:val="en-IE"/>
              </w:rPr>
            </w:pPr>
            <w:ins w:id="3289" w:author="Author">
              <w:r w:rsidRPr="00E73B40">
                <w:rPr>
                  <w:color w:val="auto"/>
                  <w:sz w:val="20"/>
                  <w:szCs w:val="20"/>
                  <w:lang w:val="en-IE"/>
                </w:rPr>
                <w:t>Screen Name</w:t>
              </w:r>
            </w:ins>
          </w:p>
        </w:tc>
        <w:tc>
          <w:tcPr>
            <w:tcW w:w="8070" w:type="dxa"/>
            <w:gridSpan w:val="2"/>
          </w:tcPr>
          <w:p w14:paraId="78C10BA1" w14:textId="25908335" w:rsidR="00D25112" w:rsidRPr="00E73B40" w:rsidRDefault="00D2511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90" w:author="Author"/>
                <w:color w:val="auto"/>
                <w:sz w:val="20"/>
                <w:szCs w:val="20"/>
                <w:lang w:val="en-IE"/>
              </w:rPr>
            </w:pPr>
            <w:ins w:id="3291" w:author="Author">
              <w:r>
                <w:rPr>
                  <w:color w:val="auto"/>
                  <w:sz w:val="20"/>
                  <w:szCs w:val="20"/>
                  <w:lang w:val="en-IE"/>
                </w:rPr>
                <w:t>-</w:t>
              </w:r>
            </w:ins>
          </w:p>
        </w:tc>
      </w:tr>
      <w:tr w:rsidR="00D25112" w:rsidRPr="00E73B40" w14:paraId="0B76C68A" w14:textId="77777777" w:rsidTr="00D25112">
        <w:trPr>
          <w:trHeight w:val="440"/>
          <w:ins w:id="3292" w:author="Author"/>
        </w:trPr>
        <w:tc>
          <w:tcPr>
            <w:cnfStyle w:val="001000000000" w:firstRow="0" w:lastRow="0" w:firstColumn="1" w:lastColumn="0" w:oddVBand="0" w:evenVBand="0" w:oddHBand="0" w:evenHBand="0" w:firstRowFirstColumn="0" w:firstRowLastColumn="0" w:lastRowFirstColumn="0" w:lastRowLastColumn="0"/>
            <w:tcW w:w="1522" w:type="dxa"/>
          </w:tcPr>
          <w:p w14:paraId="0536EDEA" w14:textId="77777777" w:rsidR="00D25112" w:rsidRPr="00E73B40" w:rsidRDefault="00D25112" w:rsidP="00D25112">
            <w:pPr>
              <w:pStyle w:val="TableText"/>
              <w:keepNext/>
              <w:spacing w:line="240" w:lineRule="exact"/>
              <w:rPr>
                <w:ins w:id="3293" w:author="Author"/>
                <w:b w:val="0"/>
                <w:color w:val="auto"/>
                <w:sz w:val="20"/>
                <w:szCs w:val="20"/>
                <w:lang w:val="en-IE"/>
              </w:rPr>
            </w:pPr>
            <w:ins w:id="3294" w:author="Author">
              <w:r w:rsidRPr="00E73B40">
                <w:rPr>
                  <w:color w:val="auto"/>
                  <w:sz w:val="20"/>
                  <w:szCs w:val="20"/>
                  <w:lang w:val="en-IE"/>
                </w:rPr>
                <w:t>Description</w:t>
              </w:r>
            </w:ins>
          </w:p>
        </w:tc>
        <w:tc>
          <w:tcPr>
            <w:tcW w:w="8070" w:type="dxa"/>
            <w:gridSpan w:val="2"/>
          </w:tcPr>
          <w:p w14:paraId="2751E2CE" w14:textId="026B9D83" w:rsidR="00D25112" w:rsidRPr="00E73B40" w:rsidRDefault="00D2511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95" w:author="Author"/>
                <w:color w:val="auto"/>
                <w:sz w:val="20"/>
                <w:szCs w:val="20"/>
                <w:lang w:val="en-IE"/>
              </w:rPr>
            </w:pPr>
            <w:ins w:id="3296" w:author="Author">
              <w:r>
                <w:rPr>
                  <w:color w:val="auto"/>
                  <w:sz w:val="20"/>
                  <w:szCs w:val="20"/>
                  <w:lang w:val="en-IE"/>
                </w:rPr>
                <w:t xml:space="preserve">UFE will create an order to be able to get the recommended shared equipment´s (described in </w:t>
              </w:r>
              <w:r w:rsidR="00D256EE">
                <w:rPr>
                  <w:color w:val="auto"/>
                  <w:sz w:val="20"/>
                  <w:szCs w:val="20"/>
                  <w:lang w:val="en-IE"/>
                </w:rPr>
                <w:fldChar w:fldCharType="begin"/>
              </w:r>
              <w:r w:rsidR="00D256EE">
                <w:rPr>
                  <w:color w:val="auto"/>
                  <w:sz w:val="20"/>
                  <w:szCs w:val="20"/>
                  <w:lang w:val="en-IE"/>
                </w:rPr>
                <w:instrText xml:space="preserve"> HYPERLINK  \l "_Activity_17_\»_1" </w:instrText>
              </w:r>
              <w:r w:rsidR="00D256EE">
                <w:rPr>
                  <w:color w:val="auto"/>
                  <w:sz w:val="20"/>
                  <w:szCs w:val="20"/>
                  <w:lang w:val="en-IE"/>
                </w:rPr>
                <w:fldChar w:fldCharType="separate"/>
              </w:r>
              <w:r w:rsidRPr="00D256EE">
                <w:rPr>
                  <w:rStyle w:val="Hyperlink"/>
                  <w:sz w:val="20"/>
                  <w:szCs w:val="20"/>
                  <w:lang w:val="en-IE"/>
                </w:rPr>
                <w:t>Activity 1</w:t>
              </w:r>
              <w:r w:rsidR="00051CDB" w:rsidRPr="00D256EE">
                <w:rPr>
                  <w:rStyle w:val="Hyperlink"/>
                  <w:sz w:val="20"/>
                  <w:szCs w:val="20"/>
                  <w:lang w:val="en-IE"/>
                </w:rPr>
                <w:t>7</w:t>
              </w:r>
              <w:r w:rsidR="00D256EE">
                <w:rPr>
                  <w:color w:val="auto"/>
                  <w:sz w:val="20"/>
                  <w:szCs w:val="20"/>
                  <w:lang w:val="en-IE"/>
                </w:rPr>
                <w:fldChar w:fldCharType="end"/>
              </w:r>
              <w:r>
                <w:rPr>
                  <w:color w:val="auto"/>
                  <w:sz w:val="20"/>
                  <w:szCs w:val="20"/>
                  <w:lang w:val="en-IE"/>
                </w:rPr>
                <w:t>)</w:t>
              </w:r>
            </w:ins>
          </w:p>
        </w:tc>
      </w:tr>
      <w:tr w:rsidR="002A4362" w:rsidRPr="00E73B40" w14:paraId="0AF3B453" w14:textId="77777777" w:rsidTr="00D25112">
        <w:trPr>
          <w:trHeight w:val="440"/>
          <w:ins w:id="329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6AB5D78" w14:textId="77777777" w:rsidR="002A4362" w:rsidRPr="00E73B40" w:rsidRDefault="002A4362" w:rsidP="00D25112">
            <w:pPr>
              <w:pStyle w:val="TableText"/>
              <w:keepNext/>
              <w:tabs>
                <w:tab w:val="left" w:pos="567"/>
              </w:tabs>
              <w:spacing w:line="240" w:lineRule="exact"/>
              <w:rPr>
                <w:ins w:id="3298" w:author="Author"/>
                <w:color w:val="auto"/>
                <w:sz w:val="20"/>
                <w:szCs w:val="20"/>
                <w:lang w:val="en-IE"/>
              </w:rPr>
            </w:pPr>
            <w:ins w:id="3299" w:author="Author">
              <w:r w:rsidRPr="00E73B40">
                <w:rPr>
                  <w:color w:val="auto"/>
                  <w:sz w:val="20"/>
                  <w:szCs w:val="20"/>
                  <w:lang w:val="en-IE"/>
                </w:rPr>
                <w:t>Automations</w:t>
              </w:r>
            </w:ins>
          </w:p>
          <w:p w14:paraId="572DAD6B" w14:textId="77777777" w:rsidR="002A4362" w:rsidRPr="00E73B40" w:rsidRDefault="002A4362" w:rsidP="00D25112">
            <w:pPr>
              <w:pStyle w:val="TableText"/>
              <w:keepNext/>
              <w:tabs>
                <w:tab w:val="left" w:pos="567"/>
              </w:tabs>
              <w:spacing w:line="240" w:lineRule="exact"/>
              <w:rPr>
                <w:ins w:id="3300" w:author="Author"/>
                <w:color w:val="auto"/>
                <w:sz w:val="20"/>
                <w:szCs w:val="20"/>
                <w:lang w:val="en-IE"/>
              </w:rPr>
            </w:pPr>
          </w:p>
        </w:tc>
        <w:tc>
          <w:tcPr>
            <w:tcW w:w="4042" w:type="dxa"/>
            <w:shd w:val="clear" w:color="auto" w:fill="D8D7D5"/>
          </w:tcPr>
          <w:p w14:paraId="0E62C022" w14:textId="77777777" w:rsidR="002A4362" w:rsidRPr="00E73B40" w:rsidRDefault="002A4362" w:rsidP="00D2511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301" w:author="Author"/>
                <w:b/>
                <w:color w:val="auto"/>
                <w:sz w:val="18"/>
                <w:szCs w:val="18"/>
                <w:lang w:val="en-IE" w:eastAsia="en-US"/>
              </w:rPr>
            </w:pPr>
            <w:ins w:id="3302" w:author="Author">
              <w:r w:rsidRPr="00E73B40">
                <w:rPr>
                  <w:b/>
                  <w:color w:val="auto"/>
                  <w:sz w:val="18"/>
                  <w:szCs w:val="18"/>
                  <w:lang w:val="en-IE"/>
                </w:rPr>
                <w:lastRenderedPageBreak/>
                <w:t>Business Validations &amp; other Automations</w:t>
              </w:r>
            </w:ins>
          </w:p>
        </w:tc>
        <w:tc>
          <w:tcPr>
            <w:tcW w:w="4028" w:type="dxa"/>
            <w:shd w:val="clear" w:color="auto" w:fill="D8D7D5"/>
          </w:tcPr>
          <w:p w14:paraId="7D719F28" w14:textId="77777777" w:rsidR="002A4362" w:rsidRPr="00E73B40" w:rsidRDefault="002A4362" w:rsidP="00D2511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303" w:author="Author"/>
                <w:b/>
                <w:color w:val="auto"/>
                <w:sz w:val="18"/>
                <w:szCs w:val="18"/>
                <w:lang w:val="en-IE" w:eastAsia="en-US"/>
              </w:rPr>
            </w:pPr>
            <w:ins w:id="3304" w:author="Author">
              <w:r w:rsidRPr="00E73B40">
                <w:rPr>
                  <w:b/>
                  <w:color w:val="auto"/>
                  <w:sz w:val="18"/>
                  <w:szCs w:val="18"/>
                  <w:lang w:val="en-IE"/>
                </w:rPr>
                <w:t>Messages (Error &amp; Warnings)</w:t>
              </w:r>
            </w:ins>
          </w:p>
        </w:tc>
      </w:tr>
      <w:tr w:rsidR="002A4362" w:rsidRPr="00E73B40" w14:paraId="15FC1ABF" w14:textId="77777777" w:rsidTr="00D25112">
        <w:trPr>
          <w:trHeight w:val="440"/>
          <w:ins w:id="330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59921E" w14:textId="77777777" w:rsidR="002A4362" w:rsidRPr="00E73B40" w:rsidRDefault="002A4362" w:rsidP="00D25112">
            <w:pPr>
              <w:pStyle w:val="TableText"/>
              <w:keepNext/>
              <w:tabs>
                <w:tab w:val="left" w:pos="567"/>
              </w:tabs>
              <w:spacing w:line="240" w:lineRule="exact"/>
              <w:jc w:val="left"/>
              <w:rPr>
                <w:ins w:id="3306" w:author="Author"/>
                <w:color w:val="auto"/>
                <w:sz w:val="20"/>
                <w:szCs w:val="20"/>
                <w:lang w:val="en-IE"/>
              </w:rPr>
            </w:pPr>
          </w:p>
        </w:tc>
        <w:tc>
          <w:tcPr>
            <w:tcW w:w="4042" w:type="dxa"/>
          </w:tcPr>
          <w:p w14:paraId="01476B0F" w14:textId="75546B6E" w:rsidR="002A4362" w:rsidRPr="00E73B40"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07" w:author="Author"/>
                <w:color w:val="439782"/>
                <w:sz w:val="20"/>
                <w:szCs w:val="18"/>
                <w:lang w:val="en-IE" w:eastAsia="en-US"/>
              </w:rPr>
            </w:pPr>
            <w:ins w:id="3308" w:author="Author">
              <w:r>
                <w:rPr>
                  <w:color w:val="439782"/>
                  <w:sz w:val="20"/>
                  <w:szCs w:val="18"/>
                  <w:lang w:val="en-IE" w:eastAsia="en-US"/>
                </w:rPr>
                <w:t>1</w:t>
              </w:r>
              <w:r w:rsidR="00C53029">
                <w:rPr>
                  <w:color w:val="439782"/>
                  <w:sz w:val="20"/>
                  <w:szCs w:val="18"/>
                  <w:lang w:val="en-IE" w:eastAsia="en-US"/>
                </w:rPr>
                <w:t>6</w:t>
              </w:r>
              <w:r>
                <w:rPr>
                  <w:color w:val="439782"/>
                  <w:sz w:val="20"/>
                  <w:szCs w:val="18"/>
                  <w:lang w:val="en-IE" w:eastAsia="en-US"/>
                </w:rPr>
                <w:t>a</w:t>
              </w:r>
              <w:r w:rsidRPr="00E73B40">
                <w:rPr>
                  <w:color w:val="439782"/>
                  <w:sz w:val="20"/>
                  <w:szCs w:val="18"/>
                  <w:lang w:val="en-IE" w:eastAsia="en-US"/>
                </w:rPr>
                <w:t xml:space="preserve">. </w:t>
              </w:r>
              <w:r>
                <w:rPr>
                  <w:color w:val="439782"/>
                  <w:sz w:val="20"/>
                  <w:szCs w:val="18"/>
                  <w:lang w:val="en-IE" w:eastAsia="en-US"/>
                </w:rPr>
                <w:t>Order Creation</w:t>
              </w:r>
            </w:ins>
          </w:p>
          <w:p w14:paraId="7FF7A9A8" w14:textId="4E3A593C" w:rsidR="002A4362"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09" w:author="Author"/>
                <w:color w:val="000000" w:themeColor="text1"/>
                <w:sz w:val="20"/>
                <w:szCs w:val="18"/>
                <w:lang w:val="en-IE" w:eastAsia="en-US"/>
              </w:rPr>
            </w:pPr>
            <w:ins w:id="3310" w:author="Author">
              <w:r>
                <w:rPr>
                  <w:color w:val="000000" w:themeColor="text1"/>
                  <w:sz w:val="20"/>
                  <w:szCs w:val="18"/>
                  <w:lang w:val="en-IE" w:eastAsia="en-US"/>
                </w:rPr>
                <w:t xml:space="preserve">UFE will create an order </w:t>
              </w:r>
              <w:r w:rsidRPr="00015A47">
                <w:rPr>
                  <w:color w:val="000000" w:themeColor="text1"/>
                  <w:sz w:val="20"/>
                  <w:szCs w:val="18"/>
                  <w:lang w:val="en-IE" w:eastAsia="en-US"/>
                </w:rPr>
                <w:t>by</w:t>
              </w:r>
              <w:r>
                <w:rPr>
                  <w:color w:val="000000" w:themeColor="text1"/>
                  <w:sz w:val="20"/>
                  <w:szCs w:val="18"/>
                  <w:lang w:val="en-IE" w:eastAsia="en-US"/>
                </w:rPr>
                <w:t xml:space="preserve"> passing the following information:</w:t>
              </w:r>
            </w:ins>
          </w:p>
          <w:p w14:paraId="1AB8398C" w14:textId="77777777" w:rsidR="002A4362" w:rsidRDefault="002A4362"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3311" w:author="Author"/>
                <w:color w:val="auto"/>
                <w:sz w:val="20"/>
                <w:szCs w:val="18"/>
                <w:lang w:val="en-IE" w:eastAsia="en-US"/>
              </w:rPr>
            </w:pPr>
            <w:ins w:id="3312"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2A6495E0" w14:textId="77777777" w:rsidR="002A4362" w:rsidRPr="007432DF" w:rsidRDefault="007432DF"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3313" w:author="Author"/>
                <w:color w:val="auto"/>
                <w:sz w:val="20"/>
                <w:szCs w:val="18"/>
                <w:lang w:val="en-IE" w:eastAsia="en-US"/>
              </w:rPr>
            </w:pPr>
            <w:ins w:id="3314"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6FD67821" w14:textId="77777777" w:rsidR="007432DF" w:rsidRPr="00E73B40"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15" w:author="Author"/>
                <w:color w:val="auto"/>
                <w:sz w:val="20"/>
                <w:szCs w:val="18"/>
                <w:lang w:val="en-IE" w:eastAsia="en-US"/>
              </w:rPr>
            </w:pPr>
            <w:ins w:id="3316"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ins>
          </w:p>
          <w:p w14:paraId="11CB8E51"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17" w:author="Author"/>
                <w:color w:val="auto"/>
                <w:sz w:val="20"/>
                <w:szCs w:val="18"/>
                <w:lang w:val="en-IE" w:eastAsia="en-US"/>
              </w:rPr>
            </w:pPr>
            <w:ins w:id="3318" w:author="Author">
              <w:r w:rsidRPr="00E73B40">
                <w:rPr>
                  <w:color w:val="auto"/>
                  <w:sz w:val="20"/>
                  <w:szCs w:val="18"/>
                  <w:lang w:val="en-IE" w:eastAsia="en-US"/>
                </w:rPr>
                <w:t>Chosen offer</w:t>
              </w:r>
            </w:ins>
          </w:p>
          <w:p w14:paraId="491F6482"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19" w:author="Author"/>
                <w:color w:val="auto"/>
                <w:sz w:val="20"/>
                <w:szCs w:val="18"/>
                <w:lang w:val="en-IE" w:eastAsia="en-US"/>
              </w:rPr>
            </w:pPr>
            <w:ins w:id="3320" w:author="Author">
              <w:r w:rsidRPr="00E73B40">
                <w:rPr>
                  <w:color w:val="auto"/>
                  <w:sz w:val="20"/>
                  <w:szCs w:val="18"/>
                  <w:lang w:val="en-IE" w:eastAsia="en-US"/>
                </w:rPr>
                <w:t>Chosen components under the offer</w:t>
              </w:r>
            </w:ins>
          </w:p>
          <w:p w14:paraId="545FBA13" w14:textId="77777777" w:rsidR="007432DF"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1" w:author="Author"/>
                <w:color w:val="auto"/>
                <w:sz w:val="20"/>
                <w:szCs w:val="18"/>
                <w:lang w:val="en-IE" w:eastAsia="en-US"/>
              </w:rPr>
            </w:pPr>
            <w:ins w:id="3322" w:author="Author">
              <w:r w:rsidRPr="00E73B40">
                <w:rPr>
                  <w:color w:val="auto"/>
                  <w:sz w:val="20"/>
                  <w:szCs w:val="18"/>
                  <w:lang w:val="en-IE" w:eastAsia="en-US"/>
                </w:rPr>
                <w:t>Chosen billing offers under the components</w:t>
              </w:r>
            </w:ins>
          </w:p>
          <w:p w14:paraId="7772457D" w14:textId="77777777" w:rsidR="007432DF"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3" w:author="Author"/>
                <w:color w:val="auto"/>
                <w:sz w:val="20"/>
                <w:szCs w:val="18"/>
                <w:lang w:val="en-IE" w:eastAsia="en-US"/>
              </w:rPr>
            </w:pPr>
            <w:ins w:id="3324" w:author="Author">
              <w:r>
                <w:rPr>
                  <w:color w:val="auto"/>
                  <w:sz w:val="20"/>
                  <w:szCs w:val="18"/>
                  <w:lang w:val="en-IE" w:eastAsia="en-US"/>
                </w:rPr>
                <w:t>Basket ID</w:t>
              </w:r>
            </w:ins>
          </w:p>
          <w:p w14:paraId="22B2256A" w14:textId="29E7CBCB" w:rsidR="007432DF" w:rsidRPr="00E73B40" w:rsidDel="00841E67" w:rsidRDefault="007432DF"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5" w:author="Author"/>
                <w:del w:id="3326" w:author="Author"/>
                <w:color w:val="auto"/>
                <w:sz w:val="20"/>
                <w:szCs w:val="18"/>
                <w:lang w:val="en-IE" w:eastAsia="en-US"/>
              </w:rPr>
            </w:pPr>
            <w:ins w:id="3327" w:author="Author">
              <w:r w:rsidRPr="00E73B40">
                <w:rPr>
                  <w:color w:val="auto"/>
                  <w:sz w:val="20"/>
                  <w:szCs w:val="18"/>
                  <w:lang w:val="en-IE" w:eastAsia="en-US"/>
                </w:rPr>
                <w:t>Components’ attributes defined by the user</w:t>
              </w:r>
            </w:ins>
          </w:p>
          <w:p w14:paraId="160A27DC" w14:textId="3C81FE84" w:rsidR="007432DF" w:rsidRDefault="007432DF"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8" w:author="Author"/>
                <w:color w:val="auto"/>
                <w:sz w:val="20"/>
                <w:szCs w:val="18"/>
                <w:lang w:val="en-IE" w:eastAsia="en-US"/>
              </w:rPr>
            </w:pPr>
            <w:ins w:id="3329" w:author="Author">
              <w:del w:id="3330" w:author="Author">
                <w:r w:rsidRPr="00E73B40" w:rsidDel="00841E67">
                  <w:rPr>
                    <w:color w:val="auto"/>
                    <w:sz w:val="20"/>
                    <w:szCs w:val="18"/>
                    <w:lang w:val="en-IE" w:eastAsia="en-US"/>
                  </w:rPr>
                  <w:delText>Accepted NBA campaigns IDs</w:delText>
                </w:r>
              </w:del>
            </w:ins>
          </w:p>
          <w:p w14:paraId="1EA7F08D"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1" w:author="Author"/>
                <w:color w:val="auto"/>
                <w:sz w:val="20"/>
                <w:szCs w:val="18"/>
                <w:lang w:val="en-IE" w:eastAsia="en-US"/>
              </w:rPr>
            </w:pPr>
            <w:ins w:id="3332" w:author="Author">
              <w:r>
                <w:rPr>
                  <w:color w:val="auto"/>
                  <w:sz w:val="20"/>
                  <w:szCs w:val="18"/>
                  <w:lang w:val="en-IE" w:eastAsia="en-US"/>
                </w:rPr>
                <w:t>Applied coupon ID – if applicable</w:t>
              </w:r>
            </w:ins>
          </w:p>
          <w:p w14:paraId="2BC40B98" w14:textId="42AA52D9"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3" w:author="Author"/>
                <w:color w:val="auto"/>
                <w:sz w:val="20"/>
                <w:szCs w:val="18"/>
                <w:lang w:val="en-IE" w:eastAsia="en-US"/>
              </w:rPr>
            </w:pPr>
            <w:ins w:id="3334" w:author="Author">
              <w:r w:rsidRPr="004B2AD2">
                <w:rPr>
                  <w:color w:val="auto"/>
                  <w:sz w:val="20"/>
                  <w:szCs w:val="18"/>
                  <w:lang w:val="en-IE" w:eastAsia="en-US"/>
                </w:rPr>
                <w:t>Order Action (</w:t>
              </w:r>
              <w:r w:rsidRPr="004B2AD2">
                <w:rPr>
                  <w:b/>
                  <w:color w:val="auto"/>
                  <w:sz w:val="20"/>
                  <w:szCs w:val="18"/>
                  <w:lang w:val="en-IE" w:eastAsia="en-US"/>
                </w:rPr>
                <w:t xml:space="preserve">see step </w:t>
              </w:r>
              <w:r>
                <w:rPr>
                  <w:b/>
                  <w:color w:val="auto"/>
                  <w:sz w:val="20"/>
                  <w:szCs w:val="18"/>
                  <w:lang w:val="en-IE" w:eastAsia="en-US"/>
                </w:rPr>
                <w:t>1</w:t>
              </w:r>
              <w:r w:rsidR="00051CDB">
                <w:rPr>
                  <w:b/>
                  <w:color w:val="auto"/>
                  <w:sz w:val="20"/>
                  <w:szCs w:val="18"/>
                  <w:lang w:val="en-IE" w:eastAsia="en-US"/>
                </w:rPr>
                <w:t>6</w:t>
              </w:r>
              <w:r w:rsidRPr="004B2AD2">
                <w:rPr>
                  <w:b/>
                  <w:color w:val="auto"/>
                  <w:sz w:val="20"/>
                  <w:szCs w:val="18"/>
                  <w:lang w:val="en-IE" w:eastAsia="en-US"/>
                </w:rPr>
                <w:t>b. Order Action for more details</w:t>
              </w:r>
              <w:r w:rsidRPr="004B2AD2">
                <w:rPr>
                  <w:color w:val="auto"/>
                  <w:sz w:val="20"/>
                  <w:szCs w:val="18"/>
                  <w:lang w:val="en-IE" w:eastAsia="en-US"/>
                </w:rPr>
                <w:t>)</w:t>
              </w:r>
            </w:ins>
          </w:p>
          <w:p w14:paraId="52ED8FC8" w14:textId="40DC7868" w:rsidR="007432DF" w:rsidDel="00735132"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35" w:author="Author"/>
                <w:del w:id="3336" w:author="Author"/>
                <w:color w:val="auto"/>
                <w:sz w:val="20"/>
                <w:szCs w:val="18"/>
                <w:lang w:val="en-IE" w:eastAsia="en-US"/>
              </w:rPr>
            </w:pPr>
            <w:ins w:id="3337" w:author="Author">
              <w:r w:rsidRPr="005546CA">
                <w:rPr>
                  <w:color w:val="auto"/>
                  <w:sz w:val="20"/>
                  <w:szCs w:val="18"/>
                  <w:lang w:val="en-IE" w:eastAsia="en-US"/>
                </w:rPr>
                <w:t>Non-Ordering items are not sent to OMS</w:t>
              </w:r>
              <w:r>
                <w:rPr>
                  <w:color w:val="auto"/>
                  <w:sz w:val="20"/>
                  <w:szCs w:val="18"/>
                  <w:lang w:val="en-IE" w:eastAsia="en-US"/>
                </w:rPr>
                <w:t>.</w:t>
              </w:r>
              <w:del w:id="3338" w:author="Author">
                <w:r w:rsidR="00015A47" w:rsidDel="00A063CB">
                  <w:rPr>
                    <w:color w:val="auto"/>
                    <w:sz w:val="20"/>
                    <w:szCs w:val="18"/>
                    <w:lang w:val="en-IE" w:eastAsia="en-US"/>
                  </w:rPr>
                  <w:delText xml:space="preserve"> If the basket has more than one offer (for different subscriptions), UFE will create more than one order with the information described above.</w:delText>
                </w:r>
              </w:del>
            </w:ins>
          </w:p>
          <w:p w14:paraId="4D93A34D" w14:textId="0A3BA1B1" w:rsidR="007432DF" w:rsidRPr="007432DF"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39" w:author="Author"/>
                <w:color w:val="auto"/>
                <w:sz w:val="20"/>
                <w:szCs w:val="18"/>
                <w:lang w:val="en-IE" w:eastAsia="en-US"/>
              </w:rPr>
            </w:pPr>
            <w:ins w:id="3340" w:author="Author">
              <w:del w:id="3341" w:author="Author">
                <w:r w:rsidRPr="007B53AF" w:rsidDel="00735132">
                  <w:rPr>
                    <w:b/>
                    <w:color w:val="auto"/>
                    <w:sz w:val="20"/>
                    <w:szCs w:val="18"/>
                    <w:lang w:val="en-IE" w:eastAsia="en-US"/>
                  </w:rPr>
                  <w:delText>Note: Lead time frame</w:delText>
                </w:r>
                <w:r w:rsidDel="00735132">
                  <w:rPr>
                    <w:b/>
                    <w:color w:val="auto"/>
                    <w:sz w:val="20"/>
                    <w:szCs w:val="18"/>
                    <w:lang w:val="en-IE" w:eastAsia="en-US"/>
                  </w:rPr>
                  <w:delText xml:space="preserve"> is pending of commercial agreement</w:delText>
                </w:r>
              </w:del>
            </w:ins>
          </w:p>
        </w:tc>
        <w:tc>
          <w:tcPr>
            <w:tcW w:w="4028" w:type="dxa"/>
          </w:tcPr>
          <w:p w14:paraId="33EC9425" w14:textId="65727B68" w:rsidR="002A4362" w:rsidRPr="00E73B40" w:rsidRDefault="007432DF" w:rsidP="00A063C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42" w:author="Author"/>
                <w:color w:val="auto"/>
                <w:sz w:val="20"/>
                <w:szCs w:val="18"/>
                <w:lang w:val="en-IE" w:eastAsia="en-US"/>
              </w:rPr>
            </w:pPr>
            <w:ins w:id="3343" w:author="Author">
              <w:r w:rsidRPr="00E73B40">
                <w:rPr>
                  <w:color w:val="auto"/>
                  <w:sz w:val="20"/>
                  <w:szCs w:val="18"/>
                  <w:lang w:val="en-IE" w:eastAsia="en-US"/>
                </w:rPr>
                <w:t xml:space="preserve">If any error occurred on the </w:t>
              </w:r>
              <w:r>
                <w:rPr>
                  <w:color w:val="auto"/>
                  <w:sz w:val="20"/>
                  <w:szCs w:val="18"/>
                  <w:lang w:val="en-IE" w:eastAsia="en-US"/>
                </w:rPr>
                <w:t>order creation</w:t>
              </w:r>
              <w:del w:id="3344" w:author="Author">
                <w:r w:rsidR="00015A47" w:rsidDel="00A063CB">
                  <w:rPr>
                    <w:color w:val="auto"/>
                    <w:sz w:val="20"/>
                    <w:szCs w:val="18"/>
                    <w:lang w:val="en-IE" w:eastAsia="en-US"/>
                  </w:rPr>
                  <w:delText xml:space="preserve"> or even if for several orders</w:delText>
                </w:r>
              </w:del>
              <w:r w:rsidR="00015A47">
                <w:rPr>
                  <w:color w:val="auto"/>
                  <w:sz w:val="20"/>
                  <w:szCs w:val="18"/>
                  <w:lang w:val="en-IE" w:eastAsia="en-US"/>
                </w:rPr>
                <w:t xml:space="preserve">, </w:t>
              </w:r>
              <w:del w:id="3345" w:author="Author">
                <w:r w:rsidR="00015A47" w:rsidDel="00A063CB">
                  <w:rPr>
                    <w:color w:val="auto"/>
                    <w:sz w:val="20"/>
                    <w:szCs w:val="18"/>
                    <w:lang w:val="en-IE" w:eastAsia="en-US"/>
                  </w:rPr>
                  <w:delText>one of them fails</w:delText>
                </w:r>
                <w:r w:rsidRPr="00E73B40" w:rsidDel="00A063CB">
                  <w:rPr>
                    <w:color w:val="auto"/>
                    <w:sz w:val="20"/>
                    <w:szCs w:val="18"/>
                    <w:lang w:val="en-IE" w:eastAsia="en-US"/>
                  </w:rPr>
                  <w:delText>,</w:delText>
                </w:r>
              </w:del>
              <w:r w:rsidRPr="00E73B40">
                <w:rPr>
                  <w:color w:val="auto"/>
                  <w:sz w:val="20"/>
                  <w:szCs w:val="18"/>
                  <w:lang w:val="en-IE" w:eastAsia="en-US"/>
                </w:rPr>
                <w:t xml:space="preserve"> UFE warns the user with the error message EM_SAL_</w:t>
              </w:r>
              <w:r>
                <w:rPr>
                  <w:color w:val="auto"/>
                  <w:sz w:val="20"/>
                  <w:szCs w:val="18"/>
                  <w:lang w:val="en-IE" w:eastAsia="en-US"/>
                </w:rPr>
                <w:t>61.</w:t>
              </w:r>
              <w:del w:id="3346" w:author="Author">
                <w:r w:rsidDel="00A063CB">
                  <w:rPr>
                    <w:color w:val="auto"/>
                    <w:sz w:val="20"/>
                    <w:szCs w:val="18"/>
                    <w:lang w:val="en-IE" w:eastAsia="en-US"/>
                  </w:rPr>
                  <w:delText xml:space="preserve"> The user may retry the order creation by pressing the button “Next” again.</w:delText>
                </w:r>
              </w:del>
            </w:ins>
          </w:p>
        </w:tc>
      </w:tr>
      <w:tr w:rsidR="002A4362" w:rsidRPr="00E73B40" w14:paraId="7AF9EE47" w14:textId="77777777" w:rsidTr="00D25112">
        <w:trPr>
          <w:trHeight w:val="440"/>
          <w:ins w:id="334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B12C87F" w14:textId="77777777" w:rsidR="002A4362" w:rsidRPr="00E73B40" w:rsidRDefault="002A4362" w:rsidP="00D25112">
            <w:pPr>
              <w:pStyle w:val="TableText"/>
              <w:keepNext/>
              <w:tabs>
                <w:tab w:val="left" w:pos="567"/>
              </w:tabs>
              <w:spacing w:line="240" w:lineRule="exact"/>
              <w:rPr>
                <w:ins w:id="3348" w:author="Author"/>
                <w:color w:val="auto"/>
                <w:sz w:val="20"/>
                <w:szCs w:val="20"/>
                <w:lang w:val="en-IE"/>
              </w:rPr>
            </w:pPr>
          </w:p>
        </w:tc>
        <w:tc>
          <w:tcPr>
            <w:tcW w:w="4042" w:type="dxa"/>
          </w:tcPr>
          <w:p w14:paraId="68402C4D" w14:textId="1B391A4A" w:rsidR="002A4362" w:rsidRPr="00E73B40" w:rsidRDefault="007432DF" w:rsidP="008904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49" w:author="Author"/>
                <w:color w:val="439782"/>
                <w:sz w:val="20"/>
                <w:szCs w:val="18"/>
                <w:lang w:val="en-IE" w:eastAsia="en-US"/>
              </w:rPr>
            </w:pPr>
            <w:ins w:id="3350" w:author="Author">
              <w:r>
                <w:rPr>
                  <w:color w:val="439782"/>
                  <w:sz w:val="20"/>
                  <w:szCs w:val="18"/>
                  <w:lang w:val="en-IE" w:eastAsia="en-US"/>
                </w:rPr>
                <w:t>1</w:t>
              </w:r>
              <w:r w:rsidR="00C53029">
                <w:rPr>
                  <w:color w:val="439782"/>
                  <w:sz w:val="20"/>
                  <w:szCs w:val="18"/>
                  <w:lang w:val="en-IE" w:eastAsia="en-US"/>
                </w:rPr>
                <w:t>6</w:t>
              </w:r>
              <w:r w:rsidR="002A4362">
                <w:rPr>
                  <w:color w:val="439782"/>
                  <w:sz w:val="20"/>
                  <w:szCs w:val="18"/>
                  <w:lang w:val="en-IE" w:eastAsia="en-US"/>
                </w:rPr>
                <w:t>b</w:t>
              </w:r>
              <w:r w:rsidR="002A4362" w:rsidRPr="00E73B40">
                <w:rPr>
                  <w:color w:val="439782"/>
                  <w:sz w:val="20"/>
                  <w:szCs w:val="18"/>
                  <w:lang w:val="en-IE" w:eastAsia="en-US"/>
                </w:rPr>
                <w:t xml:space="preserve">. </w:t>
              </w:r>
              <w:r w:rsidR="002A4362">
                <w:rPr>
                  <w:color w:val="439782"/>
                  <w:sz w:val="20"/>
                  <w:szCs w:val="18"/>
                  <w:lang w:val="en-IE" w:eastAsia="en-US"/>
                </w:rPr>
                <w:t>Order Action</w:t>
              </w:r>
            </w:ins>
          </w:p>
          <w:p w14:paraId="00F06762" w14:textId="77777777" w:rsidR="002A4362" w:rsidRDefault="002A4362" w:rsidP="008904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51" w:author="Author"/>
                <w:color w:val="auto"/>
                <w:sz w:val="20"/>
                <w:szCs w:val="18"/>
                <w:lang w:val="en-IE" w:eastAsia="en-US"/>
              </w:rPr>
            </w:pPr>
            <w:ins w:id="3352" w:author="Author">
              <w:r>
                <w:rPr>
                  <w:color w:val="auto"/>
                  <w:sz w:val="20"/>
                  <w:szCs w:val="18"/>
                  <w:lang w:val="en-IE" w:eastAsia="en-US"/>
                </w:rPr>
                <w:t>UFE will capture the reason-codes at each line item at basket related to ordering items and at basket level. Order action types considered for UFE are:</w:t>
              </w:r>
            </w:ins>
          </w:p>
          <w:p w14:paraId="21BAD32D" w14:textId="77777777" w:rsidR="002A4362" w:rsidRDefault="002A4362"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3353" w:author="Author"/>
                <w:color w:val="auto"/>
                <w:sz w:val="20"/>
                <w:szCs w:val="18"/>
                <w:lang w:val="en-IE" w:eastAsia="en-US"/>
              </w:rPr>
            </w:pPr>
            <w:ins w:id="3354" w:author="Author">
              <w:r>
                <w:rPr>
                  <w:color w:val="auto"/>
                  <w:sz w:val="20"/>
                  <w:szCs w:val="18"/>
                  <w:lang w:val="en-IE" w:eastAsia="en-US"/>
                </w:rPr>
                <w:t xml:space="preserve">Provide – Activate new service. </w:t>
              </w:r>
            </w:ins>
          </w:p>
          <w:p w14:paraId="17441E26" w14:textId="77777777" w:rsidR="002A4362" w:rsidRDefault="002A4362"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3355" w:author="Author"/>
                <w:color w:val="auto"/>
                <w:sz w:val="20"/>
                <w:szCs w:val="18"/>
                <w:lang w:val="en-IE" w:eastAsia="en-US"/>
              </w:rPr>
            </w:pPr>
            <w:ins w:id="3356" w:author="Author">
              <w:r>
                <w:rPr>
                  <w:color w:val="auto"/>
                  <w:sz w:val="20"/>
                  <w:szCs w:val="18"/>
                  <w:lang w:val="en-IE" w:eastAsia="en-US"/>
                </w:rPr>
                <w:t>Change – Change existing service features</w:t>
              </w:r>
            </w:ins>
          </w:p>
          <w:p w14:paraId="1C4D6BEE" w14:textId="77777777" w:rsidR="002A4362" w:rsidRPr="00021B6F" w:rsidRDefault="002A4362" w:rsidP="008904C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57" w:author="Author"/>
                <w:color w:val="auto"/>
                <w:sz w:val="20"/>
                <w:szCs w:val="18"/>
                <w:lang w:val="en-IE" w:eastAsia="en-US"/>
              </w:rPr>
            </w:pPr>
            <w:ins w:id="3358"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61324C55"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59" w:author="Author"/>
                <w:color w:val="auto"/>
                <w:sz w:val="20"/>
                <w:szCs w:val="18"/>
                <w:lang w:val="en-IE" w:eastAsia="en-US"/>
              </w:rPr>
            </w:pPr>
            <w:ins w:id="3360" w:author="Author">
              <w:r w:rsidRPr="00021B6F">
                <w:rPr>
                  <w:color w:val="auto"/>
                  <w:sz w:val="20"/>
                  <w:szCs w:val="18"/>
                  <w:lang w:val="en-IE" w:eastAsia="en-US"/>
                </w:rPr>
                <w:t>Service required date</w:t>
              </w:r>
            </w:ins>
          </w:p>
          <w:p w14:paraId="61A74A48"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61" w:author="Author"/>
                <w:color w:val="auto"/>
                <w:sz w:val="20"/>
                <w:szCs w:val="18"/>
                <w:lang w:val="en-IE" w:eastAsia="en-US"/>
              </w:rPr>
            </w:pPr>
            <w:ins w:id="3362" w:author="Author">
              <w:r w:rsidRPr="00021B6F">
                <w:rPr>
                  <w:color w:val="auto"/>
                  <w:sz w:val="20"/>
                  <w:szCs w:val="18"/>
                  <w:lang w:val="en-IE" w:eastAsia="en-US"/>
                </w:rPr>
                <w:t>Reason-code</w:t>
              </w:r>
            </w:ins>
          </w:p>
          <w:p w14:paraId="69D995CE"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63" w:author="Author"/>
                <w:color w:val="auto"/>
                <w:sz w:val="20"/>
                <w:szCs w:val="18"/>
                <w:lang w:val="en-IE" w:eastAsia="en-US"/>
              </w:rPr>
            </w:pPr>
            <w:ins w:id="3364" w:author="Author">
              <w:r w:rsidRPr="00021B6F">
                <w:rPr>
                  <w:color w:val="auto"/>
                  <w:sz w:val="20"/>
                  <w:szCs w:val="18"/>
                  <w:lang w:val="en-IE" w:eastAsia="en-US"/>
                </w:rPr>
                <w:t>Provider (Eircom, Siro or BT)</w:t>
              </w:r>
            </w:ins>
          </w:p>
          <w:p w14:paraId="752F2C5D" w14:textId="77777777" w:rsidR="002A4362" w:rsidRPr="00021B6F" w:rsidRDefault="002A4362"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3365" w:author="Author"/>
                <w:color w:val="auto"/>
                <w:sz w:val="20"/>
                <w:szCs w:val="18"/>
                <w:lang w:val="en-IE" w:eastAsia="en-US"/>
              </w:rPr>
            </w:pPr>
            <w:ins w:id="3366" w:author="Author">
              <w:r w:rsidRPr="00021B6F">
                <w:rPr>
                  <w:color w:val="auto"/>
                  <w:sz w:val="20"/>
                  <w:szCs w:val="18"/>
                  <w:lang w:val="en-IE" w:eastAsia="en-US"/>
                </w:rPr>
                <w:t>ORSIM fulfilment order-number (that was used for reservation)</w:t>
              </w:r>
            </w:ins>
          </w:p>
          <w:p w14:paraId="2AA29D16" w14:textId="2DC5CFBE" w:rsidR="002A4362"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67" w:author="Author"/>
                <w:color w:val="439782"/>
                <w:sz w:val="20"/>
                <w:szCs w:val="18"/>
                <w:lang w:val="en-IE" w:eastAsia="en-US"/>
              </w:rPr>
            </w:pPr>
            <w:ins w:id="3368"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3B710C84" w14:textId="18BF6B7E" w:rsidR="002A4362" w:rsidRPr="00E73B40" w:rsidRDefault="002A436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69" w:author="Author"/>
                <w:color w:val="auto"/>
                <w:sz w:val="20"/>
                <w:szCs w:val="18"/>
                <w:lang w:val="en-IE" w:eastAsia="en-US"/>
              </w:rPr>
            </w:pPr>
            <w:ins w:id="3370" w:author="Author">
              <w:r w:rsidRPr="00E73B40">
                <w:rPr>
                  <w:color w:val="auto"/>
                  <w:sz w:val="20"/>
                  <w:szCs w:val="18"/>
                  <w:lang w:val="en-IE" w:eastAsia="en-US"/>
                </w:rPr>
                <w:t>-</w:t>
              </w:r>
            </w:ins>
          </w:p>
        </w:tc>
      </w:tr>
    </w:tbl>
    <w:p w14:paraId="427BBD3B" w14:textId="77777777" w:rsidR="00D25112" w:rsidRPr="00E73B40" w:rsidRDefault="00D25112" w:rsidP="00D25112">
      <w:pPr>
        <w:pStyle w:val="UnnumberedHeading"/>
        <w:rPr>
          <w:ins w:id="3371" w:author="Author"/>
          <w:lang w:val="en-IE"/>
        </w:rPr>
      </w:pPr>
    </w:p>
    <w:p w14:paraId="6105FD1E" w14:textId="78B238FC" w:rsidR="00675B3F" w:rsidRPr="00E73B40" w:rsidRDefault="00675B3F" w:rsidP="00675B3F">
      <w:pPr>
        <w:pStyle w:val="Heading5"/>
        <w:keepNext/>
        <w:rPr>
          <w:ins w:id="3372" w:author="Author"/>
          <w:lang w:val="en-IE"/>
        </w:rPr>
      </w:pPr>
      <w:bookmarkStart w:id="3373" w:name="_Activity_17_»_1"/>
      <w:bookmarkEnd w:id="3373"/>
      <w:ins w:id="3374" w:author="Author">
        <w:r w:rsidRPr="00E73B40">
          <w:rPr>
            <w:lang w:val="en-IE"/>
          </w:rPr>
          <w:t xml:space="preserve">Activity </w:t>
        </w:r>
        <w:r w:rsidR="00D25112" w:rsidRPr="00E73B40">
          <w:rPr>
            <w:lang w:val="en-IE"/>
          </w:rPr>
          <w:t>1</w:t>
        </w:r>
        <w:r w:rsidR="00C53029">
          <w:rPr>
            <w:lang w:val="en-IE"/>
          </w:rPr>
          <w:t>7</w:t>
        </w:r>
        <w:r w:rsidR="00D25112" w:rsidRPr="00E73B40">
          <w:rPr>
            <w:lang w:val="en-IE"/>
          </w:rPr>
          <w:t xml:space="preserve"> </w:t>
        </w:r>
        <w:r w:rsidRPr="00E73B40">
          <w:rPr>
            <w:lang w:val="en-IE"/>
          </w:rPr>
          <w:t xml:space="preserve">» </w:t>
        </w:r>
        <w:r>
          <w:rPr>
            <w:lang w:val="en-IE"/>
          </w:rPr>
          <w:t>Setup Shared Equipment Recommendation</w:t>
        </w:r>
      </w:ins>
    </w:p>
    <w:tbl>
      <w:tblPr>
        <w:tblStyle w:val="CelFocus1"/>
        <w:tblW w:w="0" w:type="auto"/>
        <w:tblLook w:val="04A0" w:firstRow="1" w:lastRow="0" w:firstColumn="1" w:lastColumn="0" w:noHBand="0" w:noVBand="1"/>
      </w:tblPr>
      <w:tblGrid>
        <w:gridCol w:w="1522"/>
        <w:gridCol w:w="4042"/>
        <w:gridCol w:w="4028"/>
      </w:tblGrid>
      <w:tr w:rsidR="00675B3F" w:rsidRPr="00E73B40" w14:paraId="6041FE7C" w14:textId="77777777" w:rsidTr="00910E24">
        <w:trPr>
          <w:cnfStyle w:val="100000000000" w:firstRow="1" w:lastRow="0" w:firstColumn="0" w:lastColumn="0" w:oddVBand="0" w:evenVBand="0" w:oddHBand="0" w:evenHBand="0" w:firstRowFirstColumn="0" w:firstRowLastColumn="0" w:lastRowFirstColumn="0" w:lastRowLastColumn="0"/>
          <w:trHeight w:val="426"/>
          <w:ins w:id="3375"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DCC4363" w14:textId="77777777" w:rsidR="00675B3F" w:rsidRPr="00E73B40" w:rsidRDefault="00675B3F" w:rsidP="00910E24">
            <w:pPr>
              <w:jc w:val="left"/>
              <w:rPr>
                <w:ins w:id="3376" w:author="Author"/>
                <w:b w:val="0"/>
                <w:sz w:val="20"/>
                <w:szCs w:val="20"/>
                <w:lang w:val="en-IE"/>
              </w:rPr>
            </w:pPr>
            <w:ins w:id="3377" w:author="Author">
              <w:r w:rsidRPr="00E73B40">
                <w:rPr>
                  <w:sz w:val="20"/>
                  <w:szCs w:val="20"/>
                  <w:lang w:val="en-IE"/>
                </w:rPr>
                <w:lastRenderedPageBreak/>
                <w:t>Activity Specification</w:t>
              </w:r>
            </w:ins>
          </w:p>
        </w:tc>
      </w:tr>
      <w:tr w:rsidR="00675B3F" w:rsidRPr="00E73B40" w14:paraId="77FB5CFE" w14:textId="77777777" w:rsidTr="00910E24">
        <w:trPr>
          <w:trHeight w:hRule="exact" w:val="756"/>
          <w:ins w:id="337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ECCCCDD" w14:textId="77777777" w:rsidR="00675B3F" w:rsidRPr="00E73B40" w:rsidRDefault="00675B3F" w:rsidP="00910E24">
            <w:pPr>
              <w:pStyle w:val="TableText"/>
              <w:keepNext/>
              <w:spacing w:before="0" w:after="0" w:line="240" w:lineRule="exact"/>
              <w:rPr>
                <w:ins w:id="3379" w:author="Author"/>
                <w:color w:val="auto"/>
                <w:sz w:val="20"/>
                <w:szCs w:val="20"/>
                <w:lang w:val="en-IE"/>
              </w:rPr>
            </w:pPr>
            <w:ins w:id="3380" w:author="Author">
              <w:r w:rsidRPr="00E73B40">
                <w:rPr>
                  <w:color w:val="auto"/>
                  <w:sz w:val="20"/>
                  <w:szCs w:val="20"/>
                  <w:lang w:val="en-IE"/>
                </w:rPr>
                <w:t>Actor(s)</w:t>
              </w:r>
            </w:ins>
          </w:p>
        </w:tc>
        <w:tc>
          <w:tcPr>
            <w:tcW w:w="8070" w:type="dxa"/>
            <w:gridSpan w:val="2"/>
            <w:vAlign w:val="center"/>
          </w:tcPr>
          <w:p w14:paraId="71DC10C0"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81" w:author="Author"/>
                <w:color w:val="auto"/>
                <w:sz w:val="20"/>
                <w:szCs w:val="20"/>
                <w:lang w:val="en-IE"/>
              </w:rPr>
            </w:pPr>
            <w:ins w:id="3382" w:author="Author">
              <w:r w:rsidRPr="00E73B40">
                <w:rPr>
                  <w:color w:val="auto"/>
                  <w:sz w:val="20"/>
                  <w:szCs w:val="20"/>
                  <w:lang w:val="en-IE"/>
                </w:rPr>
                <w:t>CSR in Call Centre</w:t>
              </w:r>
            </w:ins>
          </w:p>
          <w:p w14:paraId="227B871E"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83" w:author="Author"/>
                <w:color w:val="auto"/>
                <w:sz w:val="20"/>
                <w:szCs w:val="20"/>
                <w:lang w:val="en-IE"/>
              </w:rPr>
            </w:pPr>
            <w:ins w:id="3384" w:author="Author">
              <w:r w:rsidRPr="00E73B40">
                <w:rPr>
                  <w:color w:val="auto"/>
                  <w:sz w:val="20"/>
                  <w:szCs w:val="20"/>
                  <w:lang w:val="en-IE"/>
                </w:rPr>
                <w:t>Agent in Shop</w:t>
              </w:r>
            </w:ins>
          </w:p>
        </w:tc>
      </w:tr>
      <w:tr w:rsidR="00675B3F" w:rsidRPr="00E73B40" w14:paraId="7BF4A40A" w14:textId="77777777" w:rsidTr="00910E24">
        <w:trPr>
          <w:trHeight w:hRule="exact" w:val="397"/>
          <w:ins w:id="338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12B66FA" w14:textId="77777777" w:rsidR="00675B3F" w:rsidRPr="00E73B40" w:rsidRDefault="00675B3F" w:rsidP="00910E24">
            <w:pPr>
              <w:pStyle w:val="TableText"/>
              <w:keepNext/>
              <w:spacing w:before="0" w:after="0" w:line="240" w:lineRule="exact"/>
              <w:rPr>
                <w:ins w:id="3386" w:author="Author"/>
                <w:color w:val="auto"/>
                <w:sz w:val="20"/>
                <w:szCs w:val="20"/>
                <w:lang w:val="en-IE"/>
              </w:rPr>
            </w:pPr>
            <w:ins w:id="3387" w:author="Author">
              <w:r w:rsidRPr="00E73B40">
                <w:rPr>
                  <w:color w:val="auto"/>
                  <w:sz w:val="20"/>
                  <w:szCs w:val="20"/>
                  <w:lang w:val="en-IE"/>
                </w:rPr>
                <w:t>System</w:t>
              </w:r>
            </w:ins>
          </w:p>
        </w:tc>
        <w:tc>
          <w:tcPr>
            <w:tcW w:w="8070" w:type="dxa"/>
            <w:gridSpan w:val="2"/>
            <w:vAlign w:val="center"/>
          </w:tcPr>
          <w:p w14:paraId="791A2B1B"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88" w:author="Author"/>
                <w:color w:val="auto"/>
                <w:sz w:val="20"/>
                <w:szCs w:val="20"/>
                <w:lang w:val="en-IE"/>
              </w:rPr>
            </w:pPr>
            <w:ins w:id="3389" w:author="Author">
              <w:r w:rsidRPr="00E73B40">
                <w:rPr>
                  <w:color w:val="auto"/>
                  <w:sz w:val="20"/>
                  <w:szCs w:val="20"/>
                  <w:lang w:val="en-IE"/>
                </w:rPr>
                <w:t>UFE</w:t>
              </w:r>
            </w:ins>
          </w:p>
        </w:tc>
      </w:tr>
      <w:tr w:rsidR="00675B3F" w:rsidRPr="00E73B40" w14:paraId="22AD5AE9" w14:textId="77777777" w:rsidTr="00910E24">
        <w:trPr>
          <w:trHeight w:val="440"/>
          <w:ins w:id="3390" w:author="Author"/>
        </w:trPr>
        <w:tc>
          <w:tcPr>
            <w:cnfStyle w:val="001000000000" w:firstRow="0" w:lastRow="0" w:firstColumn="1" w:lastColumn="0" w:oddVBand="0" w:evenVBand="0" w:oddHBand="0" w:evenHBand="0" w:firstRowFirstColumn="0" w:firstRowLastColumn="0" w:lastRowFirstColumn="0" w:lastRowLastColumn="0"/>
            <w:tcW w:w="1522" w:type="dxa"/>
          </w:tcPr>
          <w:p w14:paraId="73461B53" w14:textId="77777777" w:rsidR="00675B3F" w:rsidRPr="00E73B40" w:rsidRDefault="00675B3F" w:rsidP="00910E24">
            <w:pPr>
              <w:pStyle w:val="TableText"/>
              <w:keepNext/>
              <w:spacing w:line="240" w:lineRule="exact"/>
              <w:rPr>
                <w:ins w:id="3391" w:author="Author"/>
                <w:color w:val="auto"/>
                <w:sz w:val="20"/>
                <w:szCs w:val="20"/>
                <w:lang w:val="en-IE"/>
              </w:rPr>
            </w:pPr>
            <w:ins w:id="3392" w:author="Author">
              <w:r w:rsidRPr="00E73B40">
                <w:rPr>
                  <w:color w:val="auto"/>
                  <w:sz w:val="20"/>
                  <w:szCs w:val="20"/>
                  <w:lang w:val="en-IE"/>
                </w:rPr>
                <w:t>Screen Name</w:t>
              </w:r>
            </w:ins>
          </w:p>
        </w:tc>
        <w:tc>
          <w:tcPr>
            <w:tcW w:w="8070" w:type="dxa"/>
            <w:gridSpan w:val="2"/>
          </w:tcPr>
          <w:p w14:paraId="63933D8E" w14:textId="492A9269"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93" w:author="Author"/>
                <w:color w:val="auto"/>
                <w:sz w:val="20"/>
                <w:szCs w:val="20"/>
                <w:lang w:val="en-IE"/>
              </w:rPr>
            </w:pPr>
            <w:ins w:id="3394" w:author="Author">
              <w:r>
                <w:rPr>
                  <w:color w:val="auto"/>
                  <w:sz w:val="20"/>
                  <w:szCs w:val="20"/>
                  <w:lang w:val="en-IE"/>
                </w:rPr>
                <w:t>Shared Equipment Component</w:t>
              </w:r>
            </w:ins>
          </w:p>
        </w:tc>
      </w:tr>
      <w:tr w:rsidR="00675B3F" w:rsidRPr="00E73B40" w14:paraId="2F20C46A" w14:textId="77777777" w:rsidTr="00910E24">
        <w:trPr>
          <w:trHeight w:val="440"/>
          <w:ins w:id="3395" w:author="Author"/>
        </w:trPr>
        <w:tc>
          <w:tcPr>
            <w:cnfStyle w:val="001000000000" w:firstRow="0" w:lastRow="0" w:firstColumn="1" w:lastColumn="0" w:oddVBand="0" w:evenVBand="0" w:oddHBand="0" w:evenHBand="0" w:firstRowFirstColumn="0" w:firstRowLastColumn="0" w:lastRowFirstColumn="0" w:lastRowLastColumn="0"/>
            <w:tcW w:w="1522" w:type="dxa"/>
          </w:tcPr>
          <w:p w14:paraId="6F856CD1" w14:textId="77777777" w:rsidR="00675B3F" w:rsidRPr="00E73B40" w:rsidRDefault="00675B3F" w:rsidP="00910E24">
            <w:pPr>
              <w:pStyle w:val="TableText"/>
              <w:keepNext/>
              <w:spacing w:line="240" w:lineRule="exact"/>
              <w:rPr>
                <w:ins w:id="3396" w:author="Author"/>
                <w:b w:val="0"/>
                <w:color w:val="auto"/>
                <w:sz w:val="20"/>
                <w:szCs w:val="20"/>
                <w:lang w:val="en-IE"/>
              </w:rPr>
            </w:pPr>
            <w:ins w:id="3397" w:author="Author">
              <w:r w:rsidRPr="00E73B40">
                <w:rPr>
                  <w:color w:val="auto"/>
                  <w:sz w:val="20"/>
                  <w:szCs w:val="20"/>
                  <w:lang w:val="en-IE"/>
                </w:rPr>
                <w:t>Description</w:t>
              </w:r>
            </w:ins>
          </w:p>
        </w:tc>
        <w:tc>
          <w:tcPr>
            <w:tcW w:w="8070" w:type="dxa"/>
            <w:gridSpan w:val="2"/>
          </w:tcPr>
          <w:p w14:paraId="31D729A2" w14:textId="77777777" w:rsidR="00675B3F" w:rsidRDefault="00675B3F" w:rsidP="00891C8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98" w:author="Author"/>
                <w:color w:val="auto"/>
                <w:sz w:val="20"/>
                <w:szCs w:val="20"/>
                <w:lang w:val="en-IE"/>
              </w:rPr>
            </w:pPr>
            <w:ins w:id="3399" w:author="Author">
              <w:r w:rsidRPr="00E73B40">
                <w:rPr>
                  <w:color w:val="auto"/>
                  <w:sz w:val="20"/>
                  <w:szCs w:val="20"/>
                  <w:lang w:val="en-IE"/>
                </w:rPr>
                <w:t xml:space="preserve">The user </w:t>
              </w:r>
              <w:r>
                <w:rPr>
                  <w:color w:val="auto"/>
                  <w:sz w:val="20"/>
                  <w:szCs w:val="20"/>
                  <w:lang w:val="en-IE"/>
                </w:rPr>
                <w:t xml:space="preserve">configures shared equipment, which are </w:t>
              </w:r>
              <w:del w:id="3400" w:author="Author">
                <w:r w:rsidDel="00891C85">
                  <w:rPr>
                    <w:color w:val="auto"/>
                    <w:sz w:val="20"/>
                    <w:szCs w:val="20"/>
                    <w:lang w:val="en-IE"/>
                  </w:rPr>
                  <w:delText>defined as standalone product</w:delText>
                </w:r>
              </w:del>
              <w:r w:rsidR="00891C85">
                <w:rPr>
                  <w:color w:val="auto"/>
                  <w:sz w:val="20"/>
                  <w:szCs w:val="20"/>
                  <w:lang w:val="en-IE"/>
                </w:rPr>
                <w:t>returned by the OMS service</w:t>
              </w:r>
              <w:r w:rsidRPr="00E73B40">
                <w:rPr>
                  <w:color w:val="auto"/>
                  <w:sz w:val="20"/>
                  <w:szCs w:val="20"/>
                  <w:lang w:val="en-IE"/>
                </w:rPr>
                <w:t>.</w:t>
              </w:r>
              <w:r>
                <w:rPr>
                  <w:color w:val="auto"/>
                  <w:sz w:val="20"/>
                  <w:szCs w:val="20"/>
                  <w:lang w:val="en-IE"/>
                </w:rPr>
                <w:t xml:space="preserve"> </w:t>
              </w:r>
            </w:ins>
          </w:p>
          <w:p w14:paraId="06EA7C92" w14:textId="68A510A0" w:rsid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01" w:author="Author"/>
                <w:b/>
                <w:color w:val="auto"/>
                <w:sz w:val="20"/>
                <w:szCs w:val="20"/>
                <w:lang w:val="en-IE"/>
              </w:rPr>
            </w:pPr>
            <w:ins w:id="3402" w:author="Author">
              <w:r w:rsidRPr="0023397A">
                <w:rPr>
                  <w:b/>
                  <w:color w:val="auto"/>
                  <w:sz w:val="20"/>
                  <w:szCs w:val="20"/>
                  <w:lang w:val="en-IE"/>
                </w:rPr>
                <w:t>Note:</w:t>
              </w:r>
              <w:r>
                <w:rPr>
                  <w:b/>
                  <w:color w:val="auto"/>
                  <w:sz w:val="20"/>
                  <w:szCs w:val="20"/>
                  <w:lang w:val="en-IE"/>
                </w:rPr>
                <w:t xml:space="preserve"> A shared </w:t>
              </w:r>
              <w:r w:rsidRPr="0023397A">
                <w:rPr>
                  <w:b/>
                  <w:color w:val="auto"/>
                  <w:sz w:val="20"/>
                  <w:szCs w:val="20"/>
                  <w:lang w:val="en-IE"/>
                </w:rPr>
                <w:t xml:space="preserve">equipment </w:t>
              </w:r>
              <w:r>
                <w:rPr>
                  <w:b/>
                  <w:color w:val="auto"/>
                  <w:sz w:val="20"/>
                  <w:szCs w:val="20"/>
                  <w:lang w:val="en-IE"/>
                </w:rPr>
                <w:t xml:space="preserve">is considered as </w:t>
              </w:r>
              <w:r w:rsidRPr="0023397A">
                <w:rPr>
                  <w:b/>
                  <w:color w:val="auto"/>
                  <w:sz w:val="20"/>
                  <w:szCs w:val="20"/>
                  <w:lang w:val="en-IE"/>
                </w:rPr>
                <w:t>a router that will support a fix service, a broadband and a TV.</w:t>
              </w:r>
            </w:ins>
          </w:p>
          <w:p w14:paraId="6CAC7566" w14:textId="5C752749" w:rsidR="0023397A" w:rsidRP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03" w:author="Author"/>
                <w:b/>
                <w:color w:val="auto"/>
                <w:sz w:val="20"/>
                <w:szCs w:val="20"/>
                <w:lang w:val="en-IE"/>
              </w:rPr>
            </w:pPr>
            <w:ins w:id="3404" w:author="Author">
              <w:r>
                <w:rPr>
                  <w:b/>
                  <w:color w:val="auto"/>
                  <w:sz w:val="20"/>
                  <w:szCs w:val="20"/>
                  <w:lang w:val="en-IE"/>
                </w:rPr>
                <w:t>A</w:t>
              </w:r>
              <w:r w:rsidRPr="0023397A">
                <w:rPr>
                  <w:b/>
                  <w:color w:val="auto"/>
                  <w:sz w:val="20"/>
                  <w:szCs w:val="20"/>
                  <w:lang w:val="en-IE"/>
                </w:rPr>
                <w:t xml:space="preserve"> premises or customer can have multiple fixed lines each with its own associated contract, and a contract can have a piece of equipment which is shared by multiple fixed services, but a piece of equipment cannot be shared across multiple fixed lines or contracts.</w:t>
              </w:r>
            </w:ins>
          </w:p>
        </w:tc>
      </w:tr>
      <w:tr w:rsidR="00891C85" w:rsidRPr="00E73B40" w14:paraId="459420C6" w14:textId="77777777" w:rsidTr="00910E24">
        <w:trPr>
          <w:trHeight w:val="440"/>
          <w:ins w:id="340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71BE1D0" w14:textId="77777777" w:rsidR="00891C85" w:rsidRPr="00E73B40" w:rsidRDefault="00891C85" w:rsidP="00910E24">
            <w:pPr>
              <w:pStyle w:val="TableText"/>
              <w:keepNext/>
              <w:tabs>
                <w:tab w:val="left" w:pos="567"/>
              </w:tabs>
              <w:spacing w:line="240" w:lineRule="exact"/>
              <w:rPr>
                <w:ins w:id="3406" w:author="Author"/>
                <w:color w:val="auto"/>
                <w:sz w:val="20"/>
                <w:szCs w:val="20"/>
                <w:lang w:val="en-IE"/>
              </w:rPr>
            </w:pPr>
            <w:ins w:id="3407" w:author="Author">
              <w:r w:rsidRPr="00E73B40">
                <w:rPr>
                  <w:color w:val="auto"/>
                  <w:sz w:val="20"/>
                  <w:szCs w:val="20"/>
                  <w:lang w:val="en-IE"/>
                </w:rPr>
                <w:t>Automations</w:t>
              </w:r>
            </w:ins>
          </w:p>
          <w:p w14:paraId="23B2B118" w14:textId="77777777" w:rsidR="00891C85" w:rsidRPr="00E73B40" w:rsidRDefault="00891C85" w:rsidP="00910E24">
            <w:pPr>
              <w:pStyle w:val="TableText"/>
              <w:keepNext/>
              <w:tabs>
                <w:tab w:val="left" w:pos="567"/>
              </w:tabs>
              <w:spacing w:line="240" w:lineRule="exact"/>
              <w:rPr>
                <w:ins w:id="3408" w:author="Author"/>
                <w:color w:val="auto"/>
                <w:sz w:val="20"/>
                <w:szCs w:val="20"/>
                <w:lang w:val="en-IE"/>
              </w:rPr>
            </w:pPr>
          </w:p>
        </w:tc>
        <w:tc>
          <w:tcPr>
            <w:tcW w:w="4042" w:type="dxa"/>
            <w:shd w:val="clear" w:color="auto" w:fill="D8D7D5"/>
          </w:tcPr>
          <w:p w14:paraId="1940B8F7" w14:textId="77777777" w:rsidR="00891C85" w:rsidRPr="00E73B40" w:rsidRDefault="00891C85"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409" w:author="Author"/>
                <w:b/>
                <w:color w:val="auto"/>
                <w:sz w:val="18"/>
                <w:szCs w:val="18"/>
                <w:lang w:val="en-IE" w:eastAsia="en-US"/>
              </w:rPr>
            </w:pPr>
            <w:ins w:id="3410" w:author="Author">
              <w:r w:rsidRPr="00E73B40">
                <w:rPr>
                  <w:b/>
                  <w:color w:val="auto"/>
                  <w:sz w:val="18"/>
                  <w:szCs w:val="18"/>
                  <w:lang w:val="en-IE"/>
                </w:rPr>
                <w:t>Business Validations &amp; other Automations</w:t>
              </w:r>
            </w:ins>
          </w:p>
        </w:tc>
        <w:tc>
          <w:tcPr>
            <w:tcW w:w="4028" w:type="dxa"/>
            <w:shd w:val="clear" w:color="auto" w:fill="D8D7D5"/>
          </w:tcPr>
          <w:p w14:paraId="6304AE00" w14:textId="77777777" w:rsidR="00891C85" w:rsidRPr="00E73B40" w:rsidRDefault="00891C85"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411" w:author="Author"/>
                <w:b/>
                <w:color w:val="auto"/>
                <w:sz w:val="18"/>
                <w:szCs w:val="18"/>
                <w:lang w:val="en-IE" w:eastAsia="en-US"/>
              </w:rPr>
            </w:pPr>
            <w:ins w:id="3412" w:author="Author">
              <w:r w:rsidRPr="00E73B40">
                <w:rPr>
                  <w:b/>
                  <w:color w:val="auto"/>
                  <w:sz w:val="18"/>
                  <w:szCs w:val="18"/>
                  <w:lang w:val="en-IE"/>
                </w:rPr>
                <w:t>Messages (Error &amp; Warnings)</w:t>
              </w:r>
            </w:ins>
          </w:p>
        </w:tc>
      </w:tr>
      <w:tr w:rsidR="00891C85" w:rsidRPr="00E73B40" w14:paraId="2A48011A" w14:textId="77777777" w:rsidTr="00910E24">
        <w:trPr>
          <w:trHeight w:val="440"/>
          <w:ins w:id="341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EBA1F8C" w14:textId="77777777" w:rsidR="00891C85" w:rsidRPr="00E73B40" w:rsidRDefault="00891C85" w:rsidP="00910E24">
            <w:pPr>
              <w:pStyle w:val="TableText"/>
              <w:keepNext/>
              <w:tabs>
                <w:tab w:val="left" w:pos="567"/>
              </w:tabs>
              <w:spacing w:line="240" w:lineRule="exact"/>
              <w:jc w:val="left"/>
              <w:rPr>
                <w:ins w:id="3414" w:author="Author"/>
                <w:color w:val="auto"/>
                <w:sz w:val="20"/>
                <w:szCs w:val="20"/>
                <w:lang w:val="en-IE"/>
              </w:rPr>
            </w:pPr>
          </w:p>
        </w:tc>
        <w:tc>
          <w:tcPr>
            <w:tcW w:w="4042" w:type="dxa"/>
          </w:tcPr>
          <w:p w14:paraId="64986B81" w14:textId="68410CE9" w:rsidR="00891C85" w:rsidRPr="00E73B40"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15" w:author="Author"/>
                <w:color w:val="439782"/>
                <w:sz w:val="20"/>
                <w:szCs w:val="18"/>
                <w:lang w:val="en-IE" w:eastAsia="en-US"/>
              </w:rPr>
            </w:pPr>
            <w:ins w:id="3416"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a</w:t>
              </w:r>
              <w:r w:rsidRPr="00E73B40">
                <w:rPr>
                  <w:color w:val="439782"/>
                  <w:sz w:val="20"/>
                  <w:szCs w:val="18"/>
                  <w:lang w:val="en-IE" w:eastAsia="en-US"/>
                </w:rPr>
                <w:t xml:space="preserve">. </w:t>
              </w:r>
              <w:r>
                <w:rPr>
                  <w:color w:val="439782"/>
                  <w:sz w:val="20"/>
                  <w:szCs w:val="18"/>
                  <w:lang w:val="en-IE" w:eastAsia="en-US"/>
                </w:rPr>
                <w:t xml:space="preserve">Get </w:t>
              </w:r>
              <w:r w:rsidRPr="00E73B40">
                <w:rPr>
                  <w:color w:val="439782"/>
                  <w:sz w:val="20"/>
                  <w:szCs w:val="18"/>
                  <w:lang w:val="en-IE" w:eastAsia="en-US"/>
                </w:rPr>
                <w:t>Shared Equipment’s</w:t>
              </w:r>
              <w:r>
                <w:rPr>
                  <w:color w:val="439782"/>
                  <w:sz w:val="20"/>
                  <w:szCs w:val="18"/>
                  <w:lang w:val="en-IE" w:eastAsia="en-US"/>
                </w:rPr>
                <w:t xml:space="preserve"> Recommendation</w:t>
              </w:r>
            </w:ins>
          </w:p>
          <w:p w14:paraId="466130B2" w14:textId="0BD34841" w:rsidR="00891C85"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17" w:author="Author"/>
                <w:color w:val="000000" w:themeColor="text1"/>
                <w:sz w:val="20"/>
                <w:szCs w:val="18"/>
                <w:lang w:val="en-IE" w:eastAsia="en-US"/>
              </w:rPr>
            </w:pPr>
            <w:ins w:id="3418" w:author="Author">
              <w:r w:rsidRPr="00E73B40">
                <w:rPr>
                  <w:color w:val="000000" w:themeColor="text1"/>
                  <w:sz w:val="20"/>
                  <w:szCs w:val="18"/>
                  <w:lang w:val="en-IE" w:eastAsia="en-US"/>
                </w:rPr>
                <w:t xml:space="preserve">Shared Equipment´s are considered and in-scope according to the HLD submitted by </w:t>
              </w:r>
              <w:r>
                <w:rPr>
                  <w:color w:val="000000" w:themeColor="text1"/>
                  <w:sz w:val="20"/>
                  <w:szCs w:val="18"/>
                  <w:lang w:val="en-IE" w:eastAsia="en-US"/>
                </w:rPr>
                <w:t>AMDOCS</w:t>
              </w:r>
              <w:r w:rsidRPr="00E73B40">
                <w:rPr>
                  <w:color w:val="000000" w:themeColor="text1"/>
                  <w:sz w:val="20"/>
                  <w:szCs w:val="18"/>
                  <w:lang w:val="en-IE" w:eastAsia="en-US"/>
                </w:rPr>
                <w:t xml:space="preserve"> [</w:t>
              </w:r>
              <w:r>
                <w:rPr>
                  <w:color w:val="000000" w:themeColor="text1"/>
                  <w:sz w:val="20"/>
                  <w:szCs w:val="18"/>
                  <w:lang w:val="en-IE" w:eastAsia="en-US"/>
                </w:rPr>
                <w:t>9</w:t>
              </w:r>
              <w:r w:rsidRPr="00E73B40">
                <w:rPr>
                  <w:color w:val="000000" w:themeColor="text1"/>
                  <w:sz w:val="20"/>
                  <w:szCs w:val="18"/>
                  <w:lang w:val="en-IE" w:eastAsia="en-US"/>
                </w:rPr>
                <w:t>].</w:t>
              </w:r>
            </w:ins>
          </w:p>
          <w:p w14:paraId="278DA2A4" w14:textId="2299401B" w:rsidR="00891C85" w:rsidDel="002F1C6A" w:rsidRDefault="00891C85"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19" w:author="Author"/>
                <w:del w:id="3420" w:author="Author"/>
                <w:color w:val="000000" w:themeColor="text1"/>
                <w:sz w:val="20"/>
                <w:szCs w:val="18"/>
                <w:lang w:val="en-IE" w:eastAsia="en-US"/>
              </w:rPr>
            </w:pPr>
            <w:ins w:id="3421" w:author="Author">
              <w:r>
                <w:rPr>
                  <w:color w:val="000000" w:themeColor="text1"/>
                  <w:sz w:val="20"/>
                  <w:szCs w:val="18"/>
                  <w:lang w:val="en-IE" w:eastAsia="en-US"/>
                </w:rPr>
                <w:t xml:space="preserve">UFE will call the service from OMS in order to get the </w:t>
              </w:r>
              <w:r>
                <w:rPr>
                  <w:b/>
                  <w:color w:val="000000" w:themeColor="text1"/>
                  <w:sz w:val="20"/>
                  <w:szCs w:val="18"/>
                  <w:lang w:val="en-IE" w:eastAsia="en-US"/>
                </w:rPr>
                <w:t>recommended</w:t>
              </w:r>
              <w:r>
                <w:rPr>
                  <w:color w:val="000000" w:themeColor="text1"/>
                  <w:sz w:val="20"/>
                  <w:szCs w:val="18"/>
                  <w:lang w:val="en-IE" w:eastAsia="en-US"/>
                </w:rPr>
                <w:t xml:space="preserve"> shared equipment’s information</w:t>
              </w:r>
              <w:r w:rsidR="002F1C6A">
                <w:rPr>
                  <w:color w:val="000000" w:themeColor="text1"/>
                  <w:sz w:val="20"/>
                  <w:szCs w:val="18"/>
                  <w:lang w:val="en-IE" w:eastAsia="en-US"/>
                </w:rPr>
                <w:t xml:space="preserve"> to be added to the basket</w:t>
              </w:r>
              <w:r>
                <w:rPr>
                  <w:color w:val="000000" w:themeColor="text1"/>
                  <w:sz w:val="20"/>
                  <w:szCs w:val="18"/>
                  <w:lang w:val="en-IE" w:eastAsia="en-US"/>
                </w:rPr>
                <w:t>.</w:t>
              </w:r>
            </w:ins>
          </w:p>
          <w:p w14:paraId="6A05509F" w14:textId="00BDA1C9" w:rsidR="00891C85" w:rsidRPr="00E73B40" w:rsidRDefault="00891C85"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22" w:author="Author"/>
                <w:color w:val="auto"/>
                <w:sz w:val="20"/>
                <w:szCs w:val="18"/>
                <w:lang w:val="en-IE" w:eastAsia="en-US"/>
              </w:rPr>
            </w:pPr>
            <w:ins w:id="3423" w:author="Author">
              <w:del w:id="3424" w:author="Author">
                <w:r w:rsidRPr="00816C1B" w:rsidDel="002F1C6A">
                  <w:rPr>
                    <w:b/>
                    <w:color w:val="auto"/>
                    <w:sz w:val="20"/>
                    <w:szCs w:val="18"/>
                    <w:lang w:val="en-IE" w:eastAsia="en-US"/>
                  </w:rPr>
                  <w:delText>Note:</w:delText>
                </w:r>
                <w:r w:rsidRPr="00816C1B" w:rsidDel="002F1C6A">
                  <w:rPr>
                    <w:color w:val="auto"/>
                    <w:sz w:val="20"/>
                    <w:szCs w:val="18"/>
                    <w:lang w:val="en-IE" w:eastAsia="en-US"/>
                  </w:rPr>
                  <w:delText xml:space="preserve"> The actual equipment types on the Shared equipment are modelled in MEC.</w:delText>
                </w:r>
              </w:del>
            </w:ins>
          </w:p>
        </w:tc>
        <w:tc>
          <w:tcPr>
            <w:tcW w:w="4028" w:type="dxa"/>
          </w:tcPr>
          <w:p w14:paraId="5E4F7BAA" w14:textId="4B80E804" w:rsidR="00891C85" w:rsidRPr="00E73B40"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25" w:author="Author"/>
                <w:color w:val="auto"/>
                <w:sz w:val="20"/>
                <w:szCs w:val="18"/>
                <w:lang w:val="en-IE" w:eastAsia="en-US"/>
              </w:rPr>
            </w:pPr>
            <w:ins w:id="3426" w:author="Author">
              <w:r w:rsidRPr="00E73B40">
                <w:rPr>
                  <w:color w:val="auto"/>
                  <w:sz w:val="20"/>
                  <w:szCs w:val="18"/>
                  <w:lang w:val="en-IE" w:eastAsia="en-US"/>
                </w:rPr>
                <w:t>If any error occur</w:t>
              </w:r>
              <w:r>
                <w:rPr>
                  <w:color w:val="auto"/>
                  <w:sz w:val="20"/>
                  <w:szCs w:val="18"/>
                  <w:lang w:val="en-IE" w:eastAsia="en-US"/>
                </w:rPr>
                <w:t>s while getting the shared equipment´s from OMS</w:t>
              </w:r>
              <w:r w:rsidRPr="00E73B40">
                <w:rPr>
                  <w:color w:val="auto"/>
                  <w:sz w:val="20"/>
                  <w:szCs w:val="18"/>
                  <w:lang w:val="en-IE" w:eastAsia="en-US"/>
                </w:rPr>
                <w:t>, UFE warns the user with the error message EM_SAL_</w:t>
              </w:r>
              <w:r>
                <w:rPr>
                  <w:color w:val="auto"/>
                  <w:sz w:val="20"/>
                  <w:szCs w:val="18"/>
                  <w:lang w:val="en-IE" w:eastAsia="en-US"/>
                </w:rPr>
                <w:t>45</w:t>
              </w:r>
              <w:r w:rsidRPr="00E73B40">
                <w:rPr>
                  <w:color w:val="auto"/>
                  <w:sz w:val="20"/>
                  <w:szCs w:val="18"/>
                  <w:lang w:val="en-IE" w:eastAsia="en-US"/>
                </w:rPr>
                <w:t>.</w:t>
              </w:r>
            </w:ins>
          </w:p>
        </w:tc>
      </w:tr>
      <w:tr w:rsidR="00891C85" w:rsidRPr="00E73B40" w14:paraId="297152C9" w14:textId="77777777" w:rsidTr="00910E24">
        <w:trPr>
          <w:trHeight w:val="440"/>
          <w:ins w:id="342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47D7C09" w14:textId="77777777" w:rsidR="00891C85" w:rsidRPr="00E73B40" w:rsidRDefault="00891C85" w:rsidP="00910E24">
            <w:pPr>
              <w:pStyle w:val="TableText"/>
              <w:keepNext/>
              <w:tabs>
                <w:tab w:val="left" w:pos="567"/>
              </w:tabs>
              <w:spacing w:line="240" w:lineRule="exact"/>
              <w:rPr>
                <w:ins w:id="3428" w:author="Author"/>
                <w:color w:val="auto"/>
                <w:sz w:val="20"/>
                <w:szCs w:val="20"/>
                <w:lang w:val="en-IE"/>
              </w:rPr>
            </w:pPr>
          </w:p>
        </w:tc>
        <w:tc>
          <w:tcPr>
            <w:tcW w:w="4042" w:type="dxa"/>
          </w:tcPr>
          <w:p w14:paraId="3B2EAE54" w14:textId="6C3D1024" w:rsidR="00891C85"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29" w:author="Author"/>
                <w:color w:val="439782"/>
                <w:sz w:val="20"/>
                <w:szCs w:val="18"/>
                <w:lang w:val="en-IE" w:eastAsia="en-US"/>
              </w:rPr>
            </w:pPr>
            <w:ins w:id="3430"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b. Shared Equipment’s Rules</w:t>
              </w:r>
            </w:ins>
          </w:p>
          <w:p w14:paraId="4CE58225" w14:textId="77777777" w:rsidR="00891C85" w:rsidRDefault="00891C85" w:rsidP="001D052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1" w:author="Author"/>
                <w:color w:val="auto"/>
                <w:sz w:val="20"/>
                <w:szCs w:val="18"/>
                <w:lang w:val="en-IE" w:eastAsia="en-US"/>
              </w:rPr>
            </w:pPr>
            <w:ins w:id="3432" w:author="Author">
              <w:r w:rsidRPr="001D052F">
                <w:rPr>
                  <w:color w:val="auto"/>
                  <w:sz w:val="20"/>
                  <w:szCs w:val="18"/>
                  <w:lang w:val="en-IE" w:eastAsia="en-US"/>
                </w:rPr>
                <w:t xml:space="preserve">To determine the compatible equipment based on the ordered services and the services which are already installed in the selected customer address, a set of rules </w:t>
              </w:r>
              <w:r>
                <w:rPr>
                  <w:color w:val="auto"/>
                  <w:sz w:val="20"/>
                  <w:szCs w:val="18"/>
                  <w:lang w:val="en-IE" w:eastAsia="en-US"/>
                </w:rPr>
                <w:t>are</w:t>
              </w:r>
              <w:r w:rsidRPr="001D052F">
                <w:rPr>
                  <w:color w:val="auto"/>
                  <w:sz w:val="20"/>
                  <w:szCs w:val="18"/>
                  <w:lang w:val="en-IE" w:eastAsia="en-US"/>
                </w:rPr>
                <w:t xml:space="preserve"> defined in MEC.</w:t>
              </w:r>
              <w:r>
                <w:rPr>
                  <w:color w:val="auto"/>
                  <w:sz w:val="20"/>
                  <w:szCs w:val="18"/>
                  <w:lang w:val="en-IE" w:eastAsia="en-US"/>
                </w:rPr>
                <w:t xml:space="preserve"> </w:t>
              </w:r>
            </w:ins>
          </w:p>
          <w:p w14:paraId="7D0C2F72" w14:textId="0AA019A8" w:rsidR="00891C85" w:rsidRDefault="00891C85" w:rsidP="00B07DD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3" w:author="Author"/>
                <w:color w:val="439782"/>
                <w:sz w:val="20"/>
                <w:szCs w:val="18"/>
                <w:lang w:val="en-IE" w:eastAsia="en-US"/>
              </w:rPr>
            </w:pPr>
            <w:ins w:id="3434" w:author="Author">
              <w:r>
                <w:rPr>
                  <w:color w:val="auto"/>
                  <w:sz w:val="20"/>
                  <w:szCs w:val="18"/>
                  <w:lang w:val="en-IE" w:eastAsia="en-US"/>
                </w:rPr>
                <w:t>UFE will not detain any rule over the shared equipment´s.</w:t>
              </w:r>
            </w:ins>
          </w:p>
        </w:tc>
        <w:tc>
          <w:tcPr>
            <w:tcW w:w="4028" w:type="dxa"/>
          </w:tcPr>
          <w:p w14:paraId="578521DF" w14:textId="0A556361" w:rsidR="00891C85" w:rsidRPr="00E73B40"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35" w:author="Author"/>
                <w:color w:val="auto"/>
                <w:sz w:val="20"/>
                <w:szCs w:val="18"/>
                <w:lang w:val="en-IE" w:eastAsia="en-US"/>
              </w:rPr>
            </w:pPr>
            <w:ins w:id="3436" w:author="Author">
              <w:r>
                <w:rPr>
                  <w:color w:val="auto"/>
                  <w:sz w:val="20"/>
                  <w:szCs w:val="18"/>
                  <w:lang w:val="en-IE" w:eastAsia="en-US"/>
                </w:rPr>
                <w:t>-</w:t>
              </w:r>
            </w:ins>
          </w:p>
        </w:tc>
      </w:tr>
      <w:tr w:rsidR="00891C85" w:rsidRPr="00E73B40" w14:paraId="188DE3C0" w14:textId="77777777" w:rsidTr="00910E24">
        <w:trPr>
          <w:trHeight w:val="440"/>
          <w:ins w:id="343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57F60A" w14:textId="77777777" w:rsidR="00891C85" w:rsidRPr="00E73B40" w:rsidRDefault="00891C85" w:rsidP="00910E24">
            <w:pPr>
              <w:pStyle w:val="TableText"/>
              <w:keepNext/>
              <w:tabs>
                <w:tab w:val="left" w:pos="567"/>
              </w:tabs>
              <w:spacing w:line="240" w:lineRule="exact"/>
              <w:rPr>
                <w:ins w:id="3438" w:author="Author"/>
                <w:color w:val="auto"/>
                <w:sz w:val="20"/>
                <w:szCs w:val="20"/>
                <w:lang w:val="en-IE"/>
              </w:rPr>
            </w:pPr>
          </w:p>
        </w:tc>
        <w:tc>
          <w:tcPr>
            <w:tcW w:w="4042" w:type="dxa"/>
          </w:tcPr>
          <w:p w14:paraId="2C75F31C" w14:textId="7DA12817" w:rsidR="00891C85" w:rsidRDefault="00891C85" w:rsidP="00891C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9" w:author="Author"/>
                <w:color w:val="439782"/>
                <w:sz w:val="20"/>
                <w:szCs w:val="18"/>
                <w:lang w:val="en-IE" w:eastAsia="en-US"/>
              </w:rPr>
            </w:pPr>
            <w:ins w:id="3440"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c. Shared Equipment’s Return</w:t>
              </w:r>
            </w:ins>
          </w:p>
          <w:p w14:paraId="16869CD6" w14:textId="5F009E12" w:rsidR="00891C85" w:rsidRDefault="002F1C6A"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41" w:author="Author"/>
                <w:color w:val="439782"/>
                <w:sz w:val="20"/>
                <w:szCs w:val="18"/>
                <w:lang w:val="en-IE" w:eastAsia="en-US"/>
              </w:rPr>
            </w:pPr>
            <w:ins w:id="3442" w:author="Author">
              <w:r>
                <w:rPr>
                  <w:color w:val="auto"/>
                  <w:sz w:val="20"/>
                  <w:szCs w:val="18"/>
                  <w:lang w:val="en-IE" w:eastAsia="en-US"/>
                </w:rPr>
                <w:t>R</w:t>
              </w:r>
              <w:r w:rsidRPr="002F1C6A">
                <w:rPr>
                  <w:color w:val="auto"/>
                  <w:sz w:val="20"/>
                  <w:szCs w:val="18"/>
                  <w:lang w:val="en-IE" w:eastAsia="en-US"/>
                </w:rPr>
                <w:t xml:space="preserve">ecommend shared equipment API </w:t>
              </w:r>
              <w:r>
                <w:rPr>
                  <w:color w:val="auto"/>
                  <w:sz w:val="20"/>
                  <w:szCs w:val="18"/>
                  <w:lang w:val="en-IE" w:eastAsia="en-US"/>
                </w:rPr>
                <w:t xml:space="preserve">from OMS will </w:t>
              </w:r>
              <w:r w:rsidRPr="002F1C6A">
                <w:rPr>
                  <w:color w:val="auto"/>
                  <w:sz w:val="20"/>
                  <w:szCs w:val="18"/>
                  <w:lang w:val="en-IE" w:eastAsia="en-US"/>
                </w:rPr>
                <w:t xml:space="preserve">show current equipment </w:t>
              </w:r>
              <w:r>
                <w:rPr>
                  <w:color w:val="auto"/>
                  <w:sz w:val="20"/>
                  <w:szCs w:val="18"/>
                  <w:lang w:val="en-IE" w:eastAsia="en-US"/>
                </w:rPr>
                <w:t>and the target equipment. UFE will display the information returned.</w:t>
              </w:r>
            </w:ins>
          </w:p>
        </w:tc>
        <w:tc>
          <w:tcPr>
            <w:tcW w:w="4028" w:type="dxa"/>
          </w:tcPr>
          <w:p w14:paraId="453B8C9B" w14:textId="5511DE9B" w:rsidR="00891C85"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43" w:author="Author"/>
                <w:color w:val="auto"/>
                <w:sz w:val="20"/>
                <w:szCs w:val="18"/>
                <w:lang w:val="en-IE" w:eastAsia="en-US"/>
              </w:rPr>
            </w:pPr>
            <w:ins w:id="3444" w:author="Author">
              <w:r>
                <w:rPr>
                  <w:color w:val="auto"/>
                  <w:sz w:val="20"/>
                  <w:szCs w:val="18"/>
                  <w:lang w:val="en-IE" w:eastAsia="en-US"/>
                </w:rPr>
                <w:t>-</w:t>
              </w:r>
            </w:ins>
          </w:p>
        </w:tc>
      </w:tr>
    </w:tbl>
    <w:p w14:paraId="42D96018" w14:textId="08E2A2C3" w:rsidR="00675B3F" w:rsidRPr="00E73B40" w:rsidRDefault="00675B3F" w:rsidP="00675B3F">
      <w:pPr>
        <w:pStyle w:val="UnnumberedHeading"/>
        <w:rPr>
          <w:ins w:id="3445" w:author="Author"/>
          <w:lang w:val="en-IE"/>
        </w:rPr>
      </w:pPr>
    </w:p>
    <w:p w14:paraId="16FEE044" w14:textId="77777777" w:rsidR="006E4F98" w:rsidRPr="00E73B40" w:rsidRDefault="006E4F98" w:rsidP="008468E6">
      <w:pPr>
        <w:rPr>
          <w:lang w:val="en-IE"/>
        </w:rPr>
      </w:pPr>
    </w:p>
    <w:p w14:paraId="378DE133" w14:textId="2A8BF3AA" w:rsidR="00E460E2" w:rsidRPr="00E73B40" w:rsidRDefault="00E460E2" w:rsidP="00E460E2">
      <w:pPr>
        <w:pStyle w:val="Heading5"/>
        <w:keepNext/>
        <w:tabs>
          <w:tab w:val="left" w:pos="3969"/>
        </w:tabs>
        <w:rPr>
          <w:ins w:id="3446" w:author="Author"/>
          <w:lang w:val="en-IE"/>
        </w:rPr>
      </w:pPr>
      <w:bookmarkStart w:id="3447" w:name="_Activity_18_»"/>
      <w:bookmarkEnd w:id="3447"/>
      <w:ins w:id="3448" w:author="Author">
        <w:r w:rsidRPr="00E73B40">
          <w:rPr>
            <w:lang w:val="en-IE"/>
          </w:rPr>
          <w:lastRenderedPageBreak/>
          <w:t xml:space="preserve">Activity </w:t>
        </w:r>
        <w:r w:rsidR="00165890">
          <w:rPr>
            <w:lang w:val="en-IE"/>
          </w:rPr>
          <w:t>1</w:t>
        </w:r>
        <w:r w:rsidR="00C53029">
          <w:rPr>
            <w:lang w:val="en-IE"/>
          </w:rPr>
          <w:t>8</w:t>
        </w:r>
        <w:r w:rsidRPr="00E73B40">
          <w:rPr>
            <w:lang w:val="en-IE"/>
          </w:rPr>
          <w:t xml:space="preserve"> » Request basket quotation</w:t>
        </w:r>
      </w:ins>
    </w:p>
    <w:tbl>
      <w:tblPr>
        <w:tblStyle w:val="CelFocus1"/>
        <w:tblW w:w="0" w:type="auto"/>
        <w:tblLook w:val="04A0" w:firstRow="1" w:lastRow="0" w:firstColumn="1" w:lastColumn="0" w:noHBand="0" w:noVBand="1"/>
      </w:tblPr>
      <w:tblGrid>
        <w:gridCol w:w="1522"/>
        <w:gridCol w:w="4042"/>
        <w:gridCol w:w="4028"/>
      </w:tblGrid>
      <w:tr w:rsidR="00E460E2" w:rsidRPr="00E73B40" w14:paraId="352B8035" w14:textId="77777777" w:rsidTr="00631F6A">
        <w:trPr>
          <w:cnfStyle w:val="100000000000" w:firstRow="1" w:lastRow="0" w:firstColumn="0" w:lastColumn="0" w:oddVBand="0" w:evenVBand="0" w:oddHBand="0" w:evenHBand="0" w:firstRowFirstColumn="0" w:firstRowLastColumn="0" w:lastRowFirstColumn="0" w:lastRowLastColumn="0"/>
          <w:trHeight w:val="426"/>
          <w:ins w:id="3449"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9052363" w14:textId="77777777" w:rsidR="00E460E2" w:rsidRPr="00E73B40" w:rsidRDefault="00E460E2" w:rsidP="00631F6A">
            <w:pPr>
              <w:jc w:val="left"/>
              <w:rPr>
                <w:ins w:id="3450" w:author="Author"/>
                <w:b w:val="0"/>
                <w:sz w:val="20"/>
                <w:szCs w:val="20"/>
                <w:lang w:val="en-IE"/>
              </w:rPr>
            </w:pPr>
            <w:ins w:id="3451" w:author="Author">
              <w:r w:rsidRPr="00E73B40">
                <w:rPr>
                  <w:sz w:val="20"/>
                  <w:szCs w:val="20"/>
                  <w:lang w:val="en-IE"/>
                </w:rPr>
                <w:t>Activity Specification</w:t>
              </w:r>
            </w:ins>
          </w:p>
        </w:tc>
      </w:tr>
      <w:tr w:rsidR="00E460E2" w:rsidRPr="00E73B40" w14:paraId="56DD50F7" w14:textId="77777777" w:rsidTr="00631F6A">
        <w:trPr>
          <w:trHeight w:hRule="exact" w:val="756"/>
          <w:ins w:id="345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0E232AA" w14:textId="77777777" w:rsidR="00E460E2" w:rsidRPr="00E73B40" w:rsidRDefault="00E460E2" w:rsidP="00631F6A">
            <w:pPr>
              <w:pStyle w:val="TableText"/>
              <w:keepNext/>
              <w:spacing w:before="0" w:after="0" w:line="240" w:lineRule="exact"/>
              <w:rPr>
                <w:ins w:id="3453" w:author="Author"/>
                <w:color w:val="auto"/>
                <w:sz w:val="20"/>
                <w:szCs w:val="20"/>
                <w:lang w:val="en-IE"/>
              </w:rPr>
            </w:pPr>
            <w:ins w:id="3454" w:author="Author">
              <w:r w:rsidRPr="00E73B40">
                <w:rPr>
                  <w:color w:val="auto"/>
                  <w:sz w:val="20"/>
                  <w:szCs w:val="20"/>
                  <w:lang w:val="en-IE"/>
                </w:rPr>
                <w:t>Actor(s)</w:t>
              </w:r>
            </w:ins>
          </w:p>
        </w:tc>
        <w:tc>
          <w:tcPr>
            <w:tcW w:w="8070" w:type="dxa"/>
            <w:gridSpan w:val="2"/>
            <w:vAlign w:val="center"/>
          </w:tcPr>
          <w:p w14:paraId="60BE938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55" w:author="Author"/>
                <w:color w:val="auto"/>
                <w:sz w:val="20"/>
                <w:szCs w:val="20"/>
                <w:lang w:val="en-IE"/>
              </w:rPr>
            </w:pPr>
            <w:ins w:id="3456" w:author="Author">
              <w:r w:rsidRPr="00E73B40">
                <w:rPr>
                  <w:color w:val="auto"/>
                  <w:sz w:val="20"/>
                  <w:szCs w:val="20"/>
                  <w:lang w:val="en-IE"/>
                </w:rPr>
                <w:t>CSR in Call Centre</w:t>
              </w:r>
            </w:ins>
          </w:p>
          <w:p w14:paraId="0A2F625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57" w:author="Author"/>
                <w:color w:val="auto"/>
                <w:sz w:val="20"/>
                <w:szCs w:val="20"/>
                <w:lang w:val="en-IE"/>
              </w:rPr>
            </w:pPr>
            <w:ins w:id="3458" w:author="Author">
              <w:r w:rsidRPr="00E73B40">
                <w:rPr>
                  <w:color w:val="auto"/>
                  <w:sz w:val="20"/>
                  <w:szCs w:val="20"/>
                  <w:lang w:val="en-IE"/>
                </w:rPr>
                <w:t>Agent in Shop</w:t>
              </w:r>
            </w:ins>
          </w:p>
        </w:tc>
      </w:tr>
      <w:tr w:rsidR="00E460E2" w:rsidRPr="00E73B40" w14:paraId="65FB2B3C" w14:textId="77777777" w:rsidTr="00631F6A">
        <w:trPr>
          <w:trHeight w:hRule="exact" w:val="397"/>
          <w:ins w:id="345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3780301" w14:textId="77777777" w:rsidR="00E460E2" w:rsidRPr="00E73B40" w:rsidRDefault="00E460E2" w:rsidP="00631F6A">
            <w:pPr>
              <w:pStyle w:val="TableText"/>
              <w:keepNext/>
              <w:spacing w:before="0" w:after="0" w:line="240" w:lineRule="exact"/>
              <w:rPr>
                <w:ins w:id="3460" w:author="Author"/>
                <w:color w:val="auto"/>
                <w:sz w:val="20"/>
                <w:szCs w:val="20"/>
                <w:lang w:val="en-IE"/>
              </w:rPr>
            </w:pPr>
            <w:ins w:id="3461" w:author="Author">
              <w:r w:rsidRPr="00E73B40">
                <w:rPr>
                  <w:color w:val="auto"/>
                  <w:sz w:val="20"/>
                  <w:szCs w:val="20"/>
                  <w:lang w:val="en-IE"/>
                </w:rPr>
                <w:t>System</w:t>
              </w:r>
            </w:ins>
          </w:p>
        </w:tc>
        <w:tc>
          <w:tcPr>
            <w:tcW w:w="8070" w:type="dxa"/>
            <w:gridSpan w:val="2"/>
            <w:vAlign w:val="center"/>
          </w:tcPr>
          <w:p w14:paraId="2E17E6B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62" w:author="Author"/>
                <w:color w:val="auto"/>
                <w:sz w:val="20"/>
                <w:szCs w:val="20"/>
                <w:lang w:val="en-IE"/>
              </w:rPr>
            </w:pPr>
            <w:ins w:id="3463" w:author="Author">
              <w:r w:rsidRPr="00E73B40">
                <w:rPr>
                  <w:color w:val="auto"/>
                  <w:sz w:val="20"/>
                  <w:szCs w:val="20"/>
                  <w:lang w:val="en-IE"/>
                </w:rPr>
                <w:t>UFE</w:t>
              </w:r>
            </w:ins>
          </w:p>
        </w:tc>
      </w:tr>
      <w:tr w:rsidR="00E460E2" w:rsidRPr="00E73B40" w14:paraId="1354DC7D" w14:textId="77777777" w:rsidTr="00631F6A">
        <w:trPr>
          <w:trHeight w:val="440"/>
          <w:ins w:id="3464" w:author="Author"/>
        </w:trPr>
        <w:tc>
          <w:tcPr>
            <w:cnfStyle w:val="001000000000" w:firstRow="0" w:lastRow="0" w:firstColumn="1" w:lastColumn="0" w:oddVBand="0" w:evenVBand="0" w:oddHBand="0" w:evenHBand="0" w:firstRowFirstColumn="0" w:firstRowLastColumn="0" w:lastRowFirstColumn="0" w:lastRowLastColumn="0"/>
            <w:tcW w:w="1522" w:type="dxa"/>
          </w:tcPr>
          <w:p w14:paraId="6FB68971" w14:textId="77777777" w:rsidR="00E460E2" w:rsidRPr="00E73B40" w:rsidRDefault="00E460E2" w:rsidP="00631F6A">
            <w:pPr>
              <w:pStyle w:val="TableText"/>
              <w:keepNext/>
              <w:spacing w:line="240" w:lineRule="exact"/>
              <w:rPr>
                <w:ins w:id="3465" w:author="Author"/>
                <w:color w:val="auto"/>
                <w:sz w:val="20"/>
                <w:szCs w:val="20"/>
                <w:lang w:val="en-IE"/>
              </w:rPr>
            </w:pPr>
            <w:ins w:id="3466" w:author="Author">
              <w:r w:rsidRPr="00E73B40">
                <w:rPr>
                  <w:color w:val="auto"/>
                  <w:sz w:val="20"/>
                  <w:szCs w:val="20"/>
                  <w:lang w:val="en-IE"/>
                </w:rPr>
                <w:t>Screen Name</w:t>
              </w:r>
            </w:ins>
          </w:p>
        </w:tc>
        <w:tc>
          <w:tcPr>
            <w:tcW w:w="8070" w:type="dxa"/>
            <w:gridSpan w:val="2"/>
          </w:tcPr>
          <w:p w14:paraId="48C39C6D"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67" w:author="Author"/>
                <w:color w:val="auto"/>
                <w:sz w:val="20"/>
                <w:szCs w:val="20"/>
                <w:lang w:val="en-IE"/>
              </w:rPr>
            </w:pPr>
            <w:ins w:id="3468" w:author="Author">
              <w:r>
                <w:rPr>
                  <w:color w:val="auto"/>
                  <w:sz w:val="20"/>
                  <w:szCs w:val="20"/>
                  <w:lang w:val="en-IE"/>
                </w:rPr>
                <w:t>Request Quotation Component</w:t>
              </w:r>
            </w:ins>
          </w:p>
        </w:tc>
      </w:tr>
      <w:tr w:rsidR="00E460E2" w:rsidRPr="00E73B40" w14:paraId="1FC90462" w14:textId="77777777" w:rsidTr="00631F6A">
        <w:trPr>
          <w:trHeight w:val="440"/>
          <w:ins w:id="3469" w:author="Author"/>
        </w:trPr>
        <w:tc>
          <w:tcPr>
            <w:cnfStyle w:val="001000000000" w:firstRow="0" w:lastRow="0" w:firstColumn="1" w:lastColumn="0" w:oddVBand="0" w:evenVBand="0" w:oddHBand="0" w:evenHBand="0" w:firstRowFirstColumn="0" w:firstRowLastColumn="0" w:lastRowFirstColumn="0" w:lastRowLastColumn="0"/>
            <w:tcW w:w="1522" w:type="dxa"/>
          </w:tcPr>
          <w:p w14:paraId="399B678D" w14:textId="77777777" w:rsidR="00E460E2" w:rsidRPr="00E73B40" w:rsidRDefault="00E460E2" w:rsidP="00631F6A">
            <w:pPr>
              <w:pStyle w:val="TableText"/>
              <w:keepNext/>
              <w:spacing w:line="240" w:lineRule="exact"/>
              <w:rPr>
                <w:ins w:id="3470" w:author="Author"/>
                <w:b w:val="0"/>
                <w:color w:val="auto"/>
                <w:sz w:val="20"/>
                <w:szCs w:val="20"/>
                <w:lang w:val="en-IE"/>
              </w:rPr>
            </w:pPr>
            <w:ins w:id="3471" w:author="Author">
              <w:r w:rsidRPr="00E73B40">
                <w:rPr>
                  <w:color w:val="auto"/>
                  <w:sz w:val="20"/>
                  <w:szCs w:val="20"/>
                  <w:lang w:val="en-IE"/>
                </w:rPr>
                <w:t>Description</w:t>
              </w:r>
            </w:ins>
          </w:p>
        </w:tc>
        <w:tc>
          <w:tcPr>
            <w:tcW w:w="8070" w:type="dxa"/>
            <w:gridSpan w:val="2"/>
          </w:tcPr>
          <w:p w14:paraId="19E05249"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72" w:author="Author"/>
                <w:color w:val="auto"/>
                <w:sz w:val="20"/>
                <w:szCs w:val="20"/>
                <w:lang w:val="en-IE"/>
              </w:rPr>
            </w:pPr>
            <w:ins w:id="3473" w:author="Author">
              <w:r w:rsidRPr="00E73B40">
                <w:rPr>
                  <w:color w:val="auto"/>
                  <w:sz w:val="20"/>
                  <w:szCs w:val="20"/>
                  <w:lang w:val="en-IE"/>
                </w:rPr>
                <w:t>The user requests the basket quotation</w:t>
              </w:r>
              <w:r>
                <w:rPr>
                  <w:color w:val="auto"/>
                  <w:sz w:val="20"/>
                  <w:szCs w:val="20"/>
                  <w:lang w:val="en-IE"/>
                </w:rPr>
                <w:t xml:space="preserve"> (by pressing the next button or the summary button)</w:t>
              </w:r>
              <w:r w:rsidRPr="00E73B40">
                <w:rPr>
                  <w:color w:val="auto"/>
                  <w:sz w:val="20"/>
                  <w:szCs w:val="20"/>
                  <w:lang w:val="en-IE"/>
                </w:rPr>
                <w:t>, in order to validate the real quoted price (one time charges and recurring charges) associated to the products in the basket.</w:t>
              </w:r>
            </w:ins>
          </w:p>
          <w:p w14:paraId="4DC167A0"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74" w:author="Author"/>
                <w:color w:val="auto"/>
                <w:sz w:val="20"/>
                <w:szCs w:val="20"/>
                <w:lang w:val="en-IE"/>
              </w:rPr>
            </w:pPr>
            <w:ins w:id="3475" w:author="Author">
              <w:r w:rsidRPr="00E73B40">
                <w:rPr>
                  <w:color w:val="auto"/>
                  <w:sz w:val="20"/>
                  <w:szCs w:val="20"/>
                  <w:lang w:val="en-IE"/>
                </w:rPr>
                <w:t>Prices and costs displayed until this moment are merely indicative. The real costs and prices are only known by the Quotation system.</w:t>
              </w:r>
            </w:ins>
          </w:p>
          <w:p w14:paraId="0FB14C4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76" w:author="Author"/>
                <w:color w:val="auto"/>
                <w:sz w:val="20"/>
                <w:szCs w:val="20"/>
                <w:lang w:val="en-IE"/>
              </w:rPr>
            </w:pPr>
            <w:ins w:id="3477" w:author="Author">
              <w:r w:rsidRPr="00E73B40">
                <w:rPr>
                  <w:color w:val="auto"/>
                  <w:sz w:val="20"/>
                  <w:szCs w:val="20"/>
                  <w:lang w:val="en-IE"/>
                </w:rPr>
                <w:t>After the quotation response, the user chooses to move on to the next step.</w:t>
              </w:r>
            </w:ins>
          </w:p>
        </w:tc>
      </w:tr>
      <w:tr w:rsidR="00E460E2" w:rsidRPr="00E73B40" w14:paraId="32984DA4" w14:textId="77777777" w:rsidTr="00631F6A">
        <w:trPr>
          <w:trHeight w:val="440"/>
          <w:ins w:id="347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DB9F858" w14:textId="77777777" w:rsidR="00E460E2" w:rsidRPr="00E73B40" w:rsidRDefault="00E460E2" w:rsidP="00631F6A">
            <w:pPr>
              <w:pStyle w:val="TableText"/>
              <w:keepNext/>
              <w:tabs>
                <w:tab w:val="left" w:pos="567"/>
              </w:tabs>
              <w:spacing w:line="240" w:lineRule="exact"/>
              <w:rPr>
                <w:ins w:id="3479" w:author="Author"/>
                <w:color w:val="auto"/>
                <w:sz w:val="20"/>
                <w:szCs w:val="20"/>
                <w:lang w:val="en-IE"/>
              </w:rPr>
            </w:pPr>
            <w:ins w:id="3480" w:author="Author">
              <w:r w:rsidRPr="00E73B40">
                <w:rPr>
                  <w:color w:val="auto"/>
                  <w:sz w:val="20"/>
                  <w:szCs w:val="20"/>
                  <w:lang w:val="en-IE"/>
                </w:rPr>
                <w:t>Automations</w:t>
              </w:r>
            </w:ins>
          </w:p>
          <w:p w14:paraId="62793284" w14:textId="77777777" w:rsidR="00E460E2" w:rsidRPr="00E73B40" w:rsidRDefault="00E460E2" w:rsidP="00631F6A">
            <w:pPr>
              <w:pStyle w:val="TableText"/>
              <w:keepNext/>
              <w:tabs>
                <w:tab w:val="left" w:pos="567"/>
              </w:tabs>
              <w:spacing w:line="240" w:lineRule="exact"/>
              <w:rPr>
                <w:ins w:id="3481" w:author="Author"/>
                <w:color w:val="auto"/>
                <w:sz w:val="20"/>
                <w:szCs w:val="20"/>
                <w:lang w:val="en-IE"/>
              </w:rPr>
            </w:pPr>
          </w:p>
        </w:tc>
        <w:tc>
          <w:tcPr>
            <w:tcW w:w="4042" w:type="dxa"/>
            <w:shd w:val="clear" w:color="auto" w:fill="D8D7D5"/>
          </w:tcPr>
          <w:p w14:paraId="5E93D72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482" w:author="Author"/>
                <w:b/>
                <w:color w:val="auto"/>
                <w:sz w:val="18"/>
                <w:szCs w:val="18"/>
                <w:lang w:val="en-IE" w:eastAsia="en-US"/>
              </w:rPr>
            </w:pPr>
            <w:ins w:id="3483" w:author="Author">
              <w:r w:rsidRPr="00E73B40">
                <w:rPr>
                  <w:b/>
                  <w:color w:val="auto"/>
                  <w:sz w:val="18"/>
                  <w:szCs w:val="18"/>
                  <w:lang w:val="en-IE"/>
                </w:rPr>
                <w:t>Business Validations &amp; other Automations</w:t>
              </w:r>
            </w:ins>
          </w:p>
        </w:tc>
        <w:tc>
          <w:tcPr>
            <w:tcW w:w="4028" w:type="dxa"/>
            <w:shd w:val="clear" w:color="auto" w:fill="D8D7D5"/>
          </w:tcPr>
          <w:p w14:paraId="68B2E8C2"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484" w:author="Author"/>
                <w:b/>
                <w:color w:val="auto"/>
                <w:sz w:val="18"/>
                <w:szCs w:val="18"/>
                <w:lang w:val="en-IE" w:eastAsia="en-US"/>
              </w:rPr>
            </w:pPr>
            <w:ins w:id="3485" w:author="Author">
              <w:r w:rsidRPr="00E73B40">
                <w:rPr>
                  <w:b/>
                  <w:color w:val="auto"/>
                  <w:sz w:val="18"/>
                  <w:szCs w:val="18"/>
                  <w:lang w:val="en-IE"/>
                </w:rPr>
                <w:t>Messages (Error &amp; Warnings)</w:t>
              </w:r>
            </w:ins>
          </w:p>
        </w:tc>
      </w:tr>
      <w:tr w:rsidR="00E460E2" w:rsidRPr="00E73B40" w14:paraId="178AF6F2" w14:textId="77777777" w:rsidTr="00631F6A">
        <w:trPr>
          <w:trHeight w:val="440"/>
          <w:ins w:id="348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7E76D63" w14:textId="77777777" w:rsidR="00E460E2" w:rsidRPr="00E73B40" w:rsidRDefault="00E460E2" w:rsidP="00631F6A">
            <w:pPr>
              <w:pStyle w:val="TableText"/>
              <w:keepNext/>
              <w:tabs>
                <w:tab w:val="left" w:pos="567"/>
              </w:tabs>
              <w:spacing w:line="240" w:lineRule="exact"/>
              <w:jc w:val="left"/>
              <w:rPr>
                <w:ins w:id="3487" w:author="Author"/>
                <w:color w:val="auto"/>
                <w:sz w:val="20"/>
                <w:szCs w:val="20"/>
                <w:lang w:val="en-IE"/>
              </w:rPr>
            </w:pPr>
          </w:p>
        </w:tc>
        <w:tc>
          <w:tcPr>
            <w:tcW w:w="4042" w:type="dxa"/>
          </w:tcPr>
          <w:p w14:paraId="245C3C85" w14:textId="560F9D9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88" w:author="Author"/>
                <w:color w:val="439782"/>
                <w:sz w:val="20"/>
                <w:szCs w:val="18"/>
                <w:lang w:val="en-IE" w:eastAsia="en-US"/>
              </w:rPr>
            </w:pPr>
            <w:ins w:id="3489" w:author="Author">
              <w:r>
                <w:rPr>
                  <w:color w:val="439782"/>
                  <w:sz w:val="20"/>
                  <w:szCs w:val="18"/>
                  <w:lang w:val="en-IE" w:eastAsia="en-US"/>
                </w:rPr>
                <w:t>1</w:t>
              </w:r>
              <w:r w:rsidR="00C53029">
                <w:rPr>
                  <w:color w:val="439782"/>
                  <w:sz w:val="20"/>
                  <w:szCs w:val="18"/>
                  <w:lang w:val="en-IE" w:eastAsia="en-US"/>
                </w:rPr>
                <w:t>8</w:t>
              </w:r>
              <w:r w:rsidR="00E460E2" w:rsidRPr="00E73B40">
                <w:rPr>
                  <w:color w:val="439782"/>
                  <w:sz w:val="20"/>
                  <w:szCs w:val="18"/>
                  <w:lang w:val="en-IE" w:eastAsia="en-US"/>
                </w:rPr>
                <w:t>a. Request quotation</w:t>
              </w:r>
            </w:ins>
          </w:p>
          <w:p w14:paraId="018A6DB9" w14:textId="0C8C491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0" w:author="Author"/>
                <w:color w:val="auto"/>
                <w:sz w:val="20"/>
                <w:szCs w:val="18"/>
                <w:lang w:val="en-IE" w:eastAsia="en-US"/>
              </w:rPr>
            </w:pPr>
            <w:ins w:id="3491" w:author="Author">
              <w:r w:rsidRPr="00E73B40">
                <w:rPr>
                  <w:color w:val="auto"/>
                  <w:sz w:val="20"/>
                  <w:szCs w:val="18"/>
                  <w:lang w:val="en-IE" w:eastAsia="en-US"/>
                </w:rPr>
                <w:t xml:space="preserve">UFE requests quotation for all items on the basket to Quotation system. </w:t>
              </w:r>
              <w:r>
                <w:rPr>
                  <w:color w:val="auto"/>
                  <w:sz w:val="20"/>
                  <w:szCs w:val="18"/>
                  <w:lang w:val="en-IE" w:eastAsia="en-US"/>
                </w:rPr>
                <w:t xml:space="preserve">For orderable items, UFE will call the quotation and for the others, </w:t>
              </w:r>
              <w:r w:rsidR="008267DF">
                <w:rPr>
                  <w:color w:val="auto"/>
                  <w:sz w:val="20"/>
                  <w:szCs w:val="18"/>
                  <w:lang w:val="en-IE" w:eastAsia="en-US"/>
                </w:rPr>
                <w:t>UFE Catalogue will provide the price based on the physical GRT “Device OC Rate”</w:t>
              </w:r>
              <w:del w:id="3492" w:author="Author">
                <w:r w:rsidDel="008267DF">
                  <w:rPr>
                    <w:color w:val="auto"/>
                    <w:sz w:val="20"/>
                    <w:szCs w:val="18"/>
                    <w:lang w:val="en-IE" w:eastAsia="en-US"/>
                  </w:rPr>
                  <w:delText>it will call the physical GRT “Device OC Rate”</w:delText>
                </w:r>
              </w:del>
              <w:r>
                <w:rPr>
                  <w:color w:val="auto"/>
                  <w:sz w:val="20"/>
                  <w:szCs w:val="18"/>
                  <w:lang w:val="en-IE" w:eastAsia="en-US"/>
                </w:rPr>
                <w:t xml:space="preserve">. </w:t>
              </w:r>
              <w:r w:rsidRPr="00E73B40">
                <w:rPr>
                  <w:color w:val="auto"/>
                  <w:sz w:val="20"/>
                  <w:szCs w:val="18"/>
                  <w:lang w:val="en-IE" w:eastAsia="en-US"/>
                </w:rPr>
                <w:t>UFE sends th</w:t>
              </w:r>
              <w:r>
                <w:rPr>
                  <w:color w:val="auto"/>
                  <w:sz w:val="20"/>
                  <w:szCs w:val="18"/>
                  <w:lang w:val="en-IE" w:eastAsia="en-US"/>
                </w:rPr>
                <w:t>e delivery</w:t>
              </w:r>
              <w:r w:rsidRPr="00E73B40">
                <w:rPr>
                  <w:color w:val="auto"/>
                  <w:sz w:val="20"/>
                  <w:szCs w:val="18"/>
                  <w:lang w:val="en-IE" w:eastAsia="en-US"/>
                </w:rPr>
                <w:t xml:space="preserve"> information to OMS, in order for the delivery to be considered in the calculation.</w:t>
              </w:r>
            </w:ins>
          </w:p>
          <w:p w14:paraId="369FF68C"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3" w:author="Author"/>
                <w:color w:val="auto"/>
                <w:sz w:val="20"/>
                <w:szCs w:val="18"/>
                <w:lang w:val="en-IE" w:eastAsia="en-US"/>
              </w:rPr>
            </w:pPr>
            <w:ins w:id="3494" w:author="Author">
              <w:r w:rsidRPr="00E73B40">
                <w:rPr>
                  <w:color w:val="auto"/>
                  <w:sz w:val="20"/>
                  <w:szCs w:val="18"/>
                  <w:lang w:val="en-IE" w:eastAsia="en-US"/>
                </w:rPr>
                <w:t>Since quotation also validates the basket configuration, UFE will validate against it if the current set is valid.</w:t>
              </w:r>
            </w:ins>
          </w:p>
          <w:p w14:paraId="31C2365F"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5" w:author="Author"/>
                <w:color w:val="auto"/>
                <w:sz w:val="20"/>
                <w:szCs w:val="18"/>
                <w:lang w:val="en-IE" w:eastAsia="en-US"/>
              </w:rPr>
            </w:pPr>
            <w:ins w:id="3496" w:author="Author">
              <w:r w:rsidRPr="00E73B40">
                <w:rPr>
                  <w:color w:val="auto"/>
                  <w:sz w:val="20"/>
                  <w:szCs w:val="18"/>
                  <w:lang w:val="en-IE" w:eastAsia="en-US"/>
                </w:rPr>
                <w:t>With the response</w:t>
              </w:r>
              <w:r>
                <w:rPr>
                  <w:color w:val="auto"/>
                  <w:sz w:val="20"/>
                  <w:szCs w:val="18"/>
                  <w:lang w:val="en-IE" w:eastAsia="en-US"/>
                </w:rPr>
                <w:t>s</w:t>
              </w:r>
              <w:r w:rsidRPr="00E73B40">
                <w:rPr>
                  <w:color w:val="auto"/>
                  <w:sz w:val="20"/>
                  <w:szCs w:val="18"/>
                  <w:lang w:val="en-IE" w:eastAsia="en-US"/>
                </w:rPr>
                <w:t>, UFE informs the user about the total amount for one-time charges and recurring charges. The detailed information about prices are</w:t>
              </w:r>
              <w:r>
                <w:rPr>
                  <w:color w:val="auto"/>
                  <w:sz w:val="20"/>
                  <w:szCs w:val="18"/>
                  <w:lang w:val="en-IE" w:eastAsia="en-US"/>
                </w:rPr>
                <w:t xml:space="preserve"> also</w:t>
              </w:r>
              <w:r w:rsidRPr="00E73B40">
                <w:rPr>
                  <w:color w:val="auto"/>
                  <w:sz w:val="20"/>
                  <w:szCs w:val="18"/>
                  <w:lang w:val="en-IE" w:eastAsia="en-US"/>
                </w:rPr>
                <w:t xml:space="preserve"> available on the Confirmation step, later in the process.</w:t>
              </w:r>
            </w:ins>
          </w:p>
          <w:p w14:paraId="02ACB3D5" w14:textId="02FE6D0B" w:rsidR="00E460E2" w:rsidRPr="00E73B40" w:rsidRDefault="009B256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7" w:author="Author"/>
                <w:color w:val="auto"/>
                <w:sz w:val="20"/>
                <w:szCs w:val="18"/>
                <w:lang w:val="en-IE" w:eastAsia="en-US"/>
              </w:rPr>
            </w:pPr>
            <w:ins w:id="3498" w:author="Author">
              <w:r>
                <w:rPr>
                  <w:color w:val="auto"/>
                  <w:sz w:val="20"/>
                  <w:szCs w:val="18"/>
                  <w:lang w:val="en-IE" w:eastAsia="en-US"/>
                </w:rPr>
                <w:t xml:space="preserve">Quotation may return a message stating that a </w:t>
              </w:r>
              <w:r w:rsidRPr="00E73B40">
                <w:rPr>
                  <w:color w:val="auto"/>
                  <w:sz w:val="20"/>
                  <w:szCs w:val="18"/>
                  <w:lang w:val="en-IE" w:eastAsia="en-US"/>
                </w:rPr>
                <w:t>component</w:t>
              </w:r>
              <w:r>
                <w:rPr>
                  <w:color w:val="auto"/>
                  <w:sz w:val="20"/>
                  <w:szCs w:val="18"/>
                  <w:lang w:val="en-IE" w:eastAsia="en-US"/>
                </w:rPr>
                <w:t xml:space="preserve"> may need to be added or removed.</w:t>
              </w:r>
              <w:r w:rsidRPr="00E73B40">
                <w:rPr>
                  <w:color w:val="auto"/>
                  <w:sz w:val="20"/>
                  <w:szCs w:val="18"/>
                  <w:lang w:val="en-IE" w:eastAsia="en-US"/>
                </w:rPr>
                <w:t xml:space="preserve"> </w:t>
              </w:r>
              <w:r w:rsidRPr="009B2569">
                <w:rPr>
                  <w:color w:val="auto"/>
                  <w:sz w:val="20"/>
                  <w:szCs w:val="18"/>
                  <w:lang w:val="en-IE" w:eastAsia="en-US"/>
                </w:rPr>
                <w:t xml:space="preserve">The text of </w:t>
              </w:r>
              <w:r>
                <w:rPr>
                  <w:color w:val="auto"/>
                  <w:sz w:val="20"/>
                  <w:szCs w:val="18"/>
                  <w:lang w:val="en-IE" w:eastAsia="en-US"/>
                </w:rPr>
                <w:t xml:space="preserve">the </w:t>
              </w:r>
              <w:r w:rsidRPr="009B2569">
                <w:rPr>
                  <w:color w:val="auto"/>
                  <w:sz w:val="20"/>
                  <w:szCs w:val="18"/>
                  <w:lang w:val="en-IE" w:eastAsia="en-US"/>
                </w:rPr>
                <w:t>message</w:t>
              </w:r>
              <w:r>
                <w:rPr>
                  <w:color w:val="auto"/>
                  <w:sz w:val="20"/>
                  <w:szCs w:val="18"/>
                  <w:lang w:val="en-IE" w:eastAsia="en-US"/>
                </w:rPr>
                <w:t xml:space="preserve"> returned</w:t>
              </w:r>
              <w:r w:rsidRPr="009B2569">
                <w:rPr>
                  <w:color w:val="auto"/>
                  <w:sz w:val="20"/>
                  <w:szCs w:val="18"/>
                  <w:lang w:val="en-IE" w:eastAsia="en-US"/>
                </w:rPr>
                <w:t xml:space="preserve"> </w:t>
              </w:r>
              <w:r>
                <w:rPr>
                  <w:color w:val="auto"/>
                  <w:sz w:val="20"/>
                  <w:szCs w:val="18"/>
                  <w:lang w:val="en-IE" w:eastAsia="en-US"/>
                </w:rPr>
                <w:t>will be presented by UFE as an error message and will</w:t>
              </w:r>
              <w:r w:rsidRPr="009B2569">
                <w:rPr>
                  <w:color w:val="auto"/>
                  <w:sz w:val="20"/>
                  <w:szCs w:val="18"/>
                  <w:lang w:val="en-IE" w:eastAsia="en-US"/>
                </w:rPr>
                <w:t xml:space="preserve"> instruct the user what to do</w:t>
              </w:r>
              <w:r>
                <w:rPr>
                  <w:color w:val="auto"/>
                  <w:sz w:val="20"/>
                  <w:szCs w:val="18"/>
                  <w:lang w:val="en-IE" w:eastAsia="en-US"/>
                </w:rPr>
                <w:t>. This also means that quotation could return any extra charge or fee not initially expected.</w:t>
              </w:r>
              <w:del w:id="3499" w:author="Author">
                <w:r w:rsidR="00E460E2" w:rsidRPr="00E73B40" w:rsidDel="009B2569">
                  <w:rPr>
                    <w:color w:val="auto"/>
                    <w:sz w:val="20"/>
                    <w:szCs w:val="18"/>
                    <w:lang w:val="en-IE" w:eastAsia="en-US"/>
                  </w:rPr>
                  <w:delText>If any new (meaning, not sent) component is retrieved from Quotation, UFE informs the user about it and add it on the corresponding product/offer.</w:delText>
                </w:r>
              </w:del>
            </w:ins>
          </w:p>
        </w:tc>
        <w:tc>
          <w:tcPr>
            <w:tcW w:w="4028" w:type="dxa"/>
          </w:tcPr>
          <w:p w14:paraId="367B934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00" w:author="Author"/>
                <w:color w:val="auto"/>
                <w:sz w:val="20"/>
                <w:szCs w:val="18"/>
                <w:lang w:val="en-IE" w:eastAsia="en-US"/>
              </w:rPr>
            </w:pPr>
            <w:ins w:id="3501" w:author="Author">
              <w:r w:rsidRPr="00E73B40">
                <w:rPr>
                  <w:color w:val="auto"/>
                  <w:sz w:val="20"/>
                  <w:szCs w:val="18"/>
                  <w:lang w:val="en-IE" w:eastAsia="en-US"/>
                </w:rPr>
                <w:t>If any error occurred on the quotation request, UFE warns the user with the error message EM_SAL_11.</w:t>
              </w:r>
            </w:ins>
          </w:p>
          <w:p w14:paraId="3DCDB44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02" w:author="Author"/>
                <w:color w:val="auto"/>
                <w:sz w:val="20"/>
                <w:szCs w:val="18"/>
                <w:lang w:val="en-IE" w:eastAsia="en-US"/>
              </w:rPr>
            </w:pPr>
            <w:ins w:id="3503" w:author="Author">
              <w:r w:rsidRPr="00E73B40">
                <w:rPr>
                  <w:color w:val="auto"/>
                  <w:sz w:val="20"/>
                  <w:szCs w:val="18"/>
                  <w:lang w:val="en-IE" w:eastAsia="en-US"/>
                </w:rPr>
                <w:t>The process cannot continue until the basket quotation is done.</w:t>
              </w:r>
            </w:ins>
          </w:p>
        </w:tc>
      </w:tr>
      <w:tr w:rsidR="00E460E2" w:rsidRPr="00E73B40" w14:paraId="7082CC45" w14:textId="77777777" w:rsidTr="00631F6A">
        <w:trPr>
          <w:trHeight w:val="440"/>
          <w:ins w:id="350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93056E3" w14:textId="77777777" w:rsidR="00E460E2" w:rsidRPr="00E73B40" w:rsidRDefault="00E460E2" w:rsidP="00631F6A">
            <w:pPr>
              <w:pStyle w:val="TableText"/>
              <w:keepNext/>
              <w:tabs>
                <w:tab w:val="left" w:pos="567"/>
              </w:tabs>
              <w:spacing w:line="240" w:lineRule="exact"/>
              <w:rPr>
                <w:ins w:id="3505" w:author="Author"/>
                <w:color w:val="auto"/>
                <w:sz w:val="20"/>
                <w:szCs w:val="20"/>
                <w:lang w:val="en-IE"/>
              </w:rPr>
            </w:pPr>
          </w:p>
        </w:tc>
        <w:tc>
          <w:tcPr>
            <w:tcW w:w="4042" w:type="dxa"/>
          </w:tcPr>
          <w:p w14:paraId="5E822C69" w14:textId="301DAC15"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06" w:author="Author"/>
                <w:color w:val="439782"/>
                <w:sz w:val="20"/>
                <w:szCs w:val="18"/>
                <w:lang w:val="en-IE" w:eastAsia="en-US"/>
              </w:rPr>
            </w:pPr>
            <w:ins w:id="3507" w:author="Author">
              <w:r>
                <w:rPr>
                  <w:color w:val="439782"/>
                  <w:sz w:val="20"/>
                  <w:szCs w:val="18"/>
                  <w:lang w:val="en-IE" w:eastAsia="en-US"/>
                </w:rPr>
                <w:t>1</w:t>
              </w:r>
              <w:r w:rsidR="00C53029">
                <w:rPr>
                  <w:color w:val="439782"/>
                  <w:sz w:val="20"/>
                  <w:szCs w:val="18"/>
                  <w:lang w:val="en-IE" w:eastAsia="en-US"/>
                </w:rPr>
                <w:t>8</w:t>
              </w:r>
              <w:r w:rsidR="00E460E2" w:rsidRPr="00E73B40">
                <w:rPr>
                  <w:color w:val="439782"/>
                  <w:sz w:val="20"/>
                  <w:szCs w:val="18"/>
                  <w:lang w:val="en-IE" w:eastAsia="en-US"/>
                </w:rPr>
                <w:t>b. Go to the next step</w:t>
              </w:r>
            </w:ins>
          </w:p>
          <w:p w14:paraId="42EEB234"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08" w:author="Author"/>
                <w:color w:val="auto"/>
                <w:sz w:val="20"/>
                <w:szCs w:val="18"/>
                <w:lang w:val="en-IE" w:eastAsia="en-US"/>
              </w:rPr>
            </w:pPr>
            <w:ins w:id="3509" w:author="Author">
              <w:r w:rsidRPr="00E73B40">
                <w:rPr>
                  <w:color w:val="auto"/>
                  <w:sz w:val="20"/>
                  <w:szCs w:val="18"/>
                  <w:lang w:val="en-IE" w:eastAsia="en-US"/>
                </w:rPr>
                <w:t xml:space="preserve">When the basket contains, at least, one single or bundle offer, UFE sends the user to the </w:t>
              </w:r>
              <w:r>
                <w:rPr>
                  <w:color w:val="auto"/>
                  <w:sz w:val="20"/>
                  <w:szCs w:val="18"/>
                  <w:lang w:val="en-IE" w:eastAsia="en-US"/>
                </w:rPr>
                <w:t>Billing profile</w:t>
              </w:r>
              <w:r w:rsidRPr="00E73B40">
                <w:rPr>
                  <w:color w:val="auto"/>
                  <w:sz w:val="20"/>
                  <w:szCs w:val="18"/>
                  <w:lang w:val="en-IE" w:eastAsia="en-US"/>
                </w:rPr>
                <w:t xml:space="preserve"> details step.</w:t>
              </w:r>
            </w:ins>
          </w:p>
          <w:p w14:paraId="5A374A9B" w14:textId="449F477E"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10" w:author="Author"/>
                <w:color w:val="auto"/>
                <w:sz w:val="20"/>
                <w:szCs w:val="18"/>
                <w:lang w:val="en-IE" w:eastAsia="en-US"/>
              </w:rPr>
            </w:pPr>
            <w:ins w:id="3511" w:author="Author">
              <w:r w:rsidRPr="00E73B40">
                <w:rPr>
                  <w:color w:val="auto"/>
                  <w:sz w:val="20"/>
                  <w:szCs w:val="18"/>
                  <w:lang w:val="en-IE" w:eastAsia="en-US"/>
                </w:rPr>
                <w:t>Otherwise, when the basket only contains tangible products (mobile equipment, accessories, top up vouchers), depending on where the process is running:</w:t>
              </w:r>
            </w:ins>
          </w:p>
          <w:p w14:paraId="163614B9" w14:textId="74764854" w:rsidR="00E460E2" w:rsidRPr="00E73B40" w:rsidRDefault="00E460E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512" w:author="Author"/>
                <w:color w:val="auto"/>
                <w:sz w:val="20"/>
                <w:szCs w:val="18"/>
                <w:lang w:val="en-IE" w:eastAsia="en-US"/>
              </w:rPr>
            </w:pPr>
            <w:ins w:id="3513" w:author="Autho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1</w:t>
              </w:r>
              <w:r w:rsidR="00D256EE">
                <w:rPr>
                  <w:color w:val="auto"/>
                  <w:sz w:val="20"/>
                  <w:szCs w:val="18"/>
                  <w:lang w:val="en-IE" w:eastAsia="en-US"/>
                </w:rPr>
                <w:fldChar w:fldCharType="end"/>
              </w:r>
              <w:r w:rsidRPr="00E73B40">
                <w:rPr>
                  <w:color w:val="auto"/>
                  <w:sz w:val="20"/>
                  <w:szCs w:val="18"/>
                  <w:lang w:val="en-IE" w:eastAsia="en-US"/>
                </w:rPr>
                <w:t>).</w:t>
              </w:r>
            </w:ins>
          </w:p>
          <w:p w14:paraId="33C5ACB6" w14:textId="11CBB7B2" w:rsidR="00E460E2" w:rsidRPr="00E73B40" w:rsidRDefault="00E460E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514" w:author="Author"/>
                <w:color w:val="auto"/>
                <w:sz w:val="20"/>
                <w:szCs w:val="18"/>
                <w:lang w:val="en-IE" w:eastAsia="en-US"/>
              </w:rPr>
            </w:pPr>
            <w:ins w:id="3515" w:author="Author">
              <w:r w:rsidRPr="00E73B40">
                <w:rPr>
                  <w:color w:val="auto"/>
                  <w:sz w:val="20"/>
                  <w:szCs w:val="18"/>
                  <w:lang w:val="en-IE" w:eastAsia="en-US"/>
                </w:rPr>
                <w:t>Shop: UFE sends the user to Confirmation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"_Activity_22_\»"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2</w:t>
              </w:r>
              <w:r w:rsidR="00D256EE">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00D256EE" w:rsidRPr="00D256EE">
                <w:rPr>
                  <w:rStyle w:val="Hyperlink"/>
                  <w:sz w:val="20"/>
                  <w:szCs w:val="18"/>
                  <w:lang w:val="en-IE" w:eastAsia="en-US"/>
                </w:rPr>
                <w:t>Activity 21</w:t>
              </w:r>
              <w:r w:rsidR="00D256EE">
                <w:rPr>
                  <w:color w:val="auto"/>
                  <w:sz w:val="20"/>
                  <w:szCs w:val="18"/>
                  <w:lang w:val="en-IE" w:eastAsia="en-US"/>
                </w:rPr>
                <w:fldChar w:fldCharType="end"/>
              </w:r>
              <w:del w:id="3516"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w:delText>
                </w:r>
                <w:r w:rsidR="00051CDB" w:rsidDel="00D256EE">
                  <w:rPr>
                    <w:color w:val="auto"/>
                    <w:sz w:val="20"/>
                    <w:szCs w:val="18"/>
                    <w:lang w:val="en-IE" w:eastAsia="en-US"/>
                  </w:rPr>
                  <w:delText>1</w:delText>
                </w:r>
              </w:del>
              <w:r w:rsidRPr="00E73B40">
                <w:rPr>
                  <w:color w:val="auto"/>
                  <w:sz w:val="20"/>
                  <w:szCs w:val="18"/>
                  <w:lang w:val="en-IE" w:eastAsia="en-US"/>
                </w:rPr>
                <w:t>).</w:t>
              </w:r>
            </w:ins>
          </w:p>
          <w:p w14:paraId="417FA21A"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17" w:author="Author"/>
                <w:color w:val="auto"/>
                <w:sz w:val="20"/>
                <w:szCs w:val="18"/>
                <w:lang w:val="en-IE" w:eastAsia="en-US"/>
              </w:rPr>
            </w:pPr>
            <w:ins w:id="3518" w:author="Author">
              <w:r w:rsidRPr="00E73B40">
                <w:rPr>
                  <w:color w:val="auto"/>
                  <w:sz w:val="20"/>
                  <w:szCs w:val="18"/>
                  <w:lang w:val="en-IE" w:eastAsia="en-US"/>
                </w:rPr>
                <w:t>All offers in the basket must be validated before the user is allowed to proceed.</w:t>
              </w:r>
            </w:ins>
          </w:p>
        </w:tc>
        <w:tc>
          <w:tcPr>
            <w:tcW w:w="4028" w:type="dxa"/>
          </w:tcPr>
          <w:p w14:paraId="587A8D1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19" w:author="Author"/>
                <w:color w:val="auto"/>
                <w:sz w:val="20"/>
                <w:szCs w:val="18"/>
                <w:lang w:val="en-IE" w:eastAsia="en-US"/>
              </w:rPr>
            </w:pPr>
            <w:ins w:id="3520" w:author="Author">
              <w:r w:rsidRPr="00E73B40">
                <w:rPr>
                  <w:color w:val="auto"/>
                  <w:sz w:val="20"/>
                  <w:szCs w:val="18"/>
                  <w:lang w:val="en-IE" w:eastAsia="en-US"/>
                </w:rPr>
                <w:t>-</w:t>
              </w:r>
            </w:ins>
          </w:p>
        </w:tc>
      </w:tr>
    </w:tbl>
    <w:p w14:paraId="64E36003" w14:textId="193F9513" w:rsidR="00E460E2" w:rsidRPr="00E73B40" w:rsidRDefault="00E460E2" w:rsidP="00E460E2">
      <w:pPr>
        <w:pStyle w:val="Heading4"/>
        <w:rPr>
          <w:ins w:id="3521" w:author="Author"/>
          <w:lang w:val="en-IE"/>
        </w:rPr>
      </w:pPr>
      <w:ins w:id="3522" w:author="Author">
        <w:r w:rsidRPr="00E73B40">
          <w:rPr>
            <w:lang w:val="en-IE"/>
          </w:rPr>
          <w:t xml:space="preserve">Phase </w:t>
        </w:r>
        <w:r w:rsidR="00165890">
          <w:rPr>
            <w:lang w:val="en-IE"/>
          </w:rPr>
          <w:t>VI</w:t>
        </w:r>
        <w:r w:rsidRPr="00E73B40">
          <w:rPr>
            <w:lang w:val="en-IE"/>
          </w:rPr>
          <w:t xml:space="preserve"> –</w:t>
        </w:r>
        <w:r>
          <w:rPr>
            <w:lang w:val="en-IE"/>
          </w:rPr>
          <w:t xml:space="preserve"> B</w:t>
        </w:r>
        <w:r w:rsidRPr="00E73B40">
          <w:rPr>
            <w:lang w:val="en-IE"/>
          </w:rPr>
          <w:t>illing</w:t>
        </w:r>
        <w:r>
          <w:rPr>
            <w:lang w:val="en-IE"/>
          </w:rPr>
          <w:t xml:space="preserve"> profile</w:t>
        </w:r>
        <w:r w:rsidRPr="00E73B40">
          <w:rPr>
            <w:lang w:val="en-IE"/>
          </w:rPr>
          <w:t xml:space="preserve"> details</w:t>
        </w:r>
        <w:r>
          <w:rPr>
            <w:lang w:val="en-IE"/>
          </w:rPr>
          <w:t xml:space="preserve"> and Credit Vetting</w:t>
        </w:r>
      </w:ins>
    </w:p>
    <w:p w14:paraId="01E73121" w14:textId="3C4EE4E8" w:rsidR="00E460E2" w:rsidRDefault="00E460E2" w:rsidP="00E460E2">
      <w:pPr>
        <w:pStyle w:val="Heading5"/>
        <w:keepNext/>
        <w:rPr>
          <w:ins w:id="3523" w:author="Author"/>
          <w:lang w:val="en-IE"/>
        </w:rPr>
      </w:pPr>
      <w:ins w:id="3524" w:author="Author">
        <w:r>
          <w:rPr>
            <w:lang w:val="en-IE"/>
          </w:rPr>
          <w:t xml:space="preserve">Alternate </w:t>
        </w:r>
        <w:r w:rsidRPr="00E73B40">
          <w:rPr>
            <w:lang w:val="en-IE"/>
          </w:rPr>
          <w:t xml:space="preserve">Activity </w:t>
        </w:r>
        <w:r w:rsidR="00C53029">
          <w:rPr>
            <w:lang w:val="en-IE"/>
          </w:rPr>
          <w:t>19</w:t>
        </w:r>
        <w:r w:rsidRPr="00E73B40">
          <w:rPr>
            <w:lang w:val="en-IE"/>
          </w:rPr>
          <w:t xml:space="preserve"> » Confirm</w:t>
        </w:r>
        <w:r>
          <w:rPr>
            <w:lang w:val="en-IE"/>
          </w:rPr>
          <w:t>/Choose</w:t>
        </w:r>
        <w:r w:rsidRPr="00E73B40">
          <w:rPr>
            <w:lang w:val="en-IE"/>
          </w:rPr>
          <w:t xml:space="preserve"> billing profile details</w:t>
        </w:r>
        <w:r>
          <w:rPr>
            <w:lang w:val="en-IE"/>
          </w:rPr>
          <w:t xml:space="preserve"> and credit vetting</w:t>
        </w:r>
      </w:ins>
    </w:p>
    <w:p w14:paraId="1D5470E5" w14:textId="77777777" w:rsidR="00E460E2" w:rsidRPr="00D33D65" w:rsidRDefault="00E460E2" w:rsidP="00E460E2">
      <w:pPr>
        <w:rPr>
          <w:ins w:id="3525" w:author="Author"/>
          <w:lang w:val="en-IE"/>
        </w:rPr>
      </w:pPr>
    </w:p>
    <w:tbl>
      <w:tblPr>
        <w:tblStyle w:val="CelFocus1"/>
        <w:tblW w:w="0" w:type="auto"/>
        <w:tblLook w:val="04A0" w:firstRow="1" w:lastRow="0" w:firstColumn="1" w:lastColumn="0" w:noHBand="0" w:noVBand="1"/>
      </w:tblPr>
      <w:tblGrid>
        <w:gridCol w:w="1522"/>
        <w:gridCol w:w="4042"/>
        <w:gridCol w:w="4028"/>
      </w:tblGrid>
      <w:tr w:rsidR="00E460E2" w:rsidRPr="00E73B40" w14:paraId="63A6AE9B" w14:textId="77777777" w:rsidTr="00631F6A">
        <w:trPr>
          <w:cnfStyle w:val="100000000000" w:firstRow="1" w:lastRow="0" w:firstColumn="0" w:lastColumn="0" w:oddVBand="0" w:evenVBand="0" w:oddHBand="0" w:evenHBand="0" w:firstRowFirstColumn="0" w:firstRowLastColumn="0" w:lastRowFirstColumn="0" w:lastRowLastColumn="0"/>
          <w:trHeight w:val="426"/>
          <w:ins w:id="3526"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4B7BB39F" w14:textId="77777777" w:rsidR="00E460E2" w:rsidRPr="00E73B40" w:rsidRDefault="00E460E2" w:rsidP="00631F6A">
            <w:pPr>
              <w:jc w:val="left"/>
              <w:rPr>
                <w:ins w:id="3527" w:author="Author"/>
                <w:b w:val="0"/>
                <w:sz w:val="20"/>
                <w:szCs w:val="20"/>
                <w:lang w:val="en-IE"/>
              </w:rPr>
            </w:pPr>
            <w:ins w:id="3528" w:author="Author">
              <w:r w:rsidRPr="00E73B40">
                <w:rPr>
                  <w:sz w:val="20"/>
                  <w:szCs w:val="20"/>
                  <w:lang w:val="en-IE"/>
                </w:rPr>
                <w:lastRenderedPageBreak/>
                <w:t>Activity Specification</w:t>
              </w:r>
            </w:ins>
          </w:p>
        </w:tc>
      </w:tr>
      <w:tr w:rsidR="00E460E2" w:rsidRPr="00E73B40" w14:paraId="4C1468E8" w14:textId="77777777" w:rsidTr="00631F6A">
        <w:trPr>
          <w:trHeight w:hRule="exact" w:val="756"/>
          <w:ins w:id="352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C8553F7" w14:textId="77777777" w:rsidR="00E460E2" w:rsidRPr="00E73B40" w:rsidRDefault="00E460E2" w:rsidP="00631F6A">
            <w:pPr>
              <w:pStyle w:val="TableText"/>
              <w:keepNext/>
              <w:spacing w:before="0" w:after="0" w:line="240" w:lineRule="exact"/>
              <w:rPr>
                <w:ins w:id="3530" w:author="Author"/>
                <w:color w:val="auto"/>
                <w:sz w:val="20"/>
                <w:szCs w:val="20"/>
                <w:lang w:val="en-IE"/>
              </w:rPr>
            </w:pPr>
            <w:ins w:id="3531" w:author="Author">
              <w:r w:rsidRPr="00E73B40">
                <w:rPr>
                  <w:color w:val="auto"/>
                  <w:sz w:val="20"/>
                  <w:szCs w:val="20"/>
                  <w:lang w:val="en-IE"/>
                </w:rPr>
                <w:t>Actor(s)</w:t>
              </w:r>
            </w:ins>
          </w:p>
        </w:tc>
        <w:tc>
          <w:tcPr>
            <w:tcW w:w="8070" w:type="dxa"/>
            <w:gridSpan w:val="2"/>
            <w:vAlign w:val="center"/>
          </w:tcPr>
          <w:p w14:paraId="71F2F488"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32" w:author="Author"/>
                <w:color w:val="auto"/>
                <w:sz w:val="20"/>
                <w:szCs w:val="20"/>
                <w:lang w:val="en-IE"/>
              </w:rPr>
            </w:pPr>
            <w:ins w:id="3533" w:author="Author">
              <w:r w:rsidRPr="00E73B40">
                <w:rPr>
                  <w:color w:val="auto"/>
                  <w:sz w:val="20"/>
                  <w:szCs w:val="20"/>
                  <w:lang w:val="en-IE"/>
                </w:rPr>
                <w:t>CSR in Call Centre</w:t>
              </w:r>
            </w:ins>
          </w:p>
          <w:p w14:paraId="109C026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34" w:author="Author"/>
                <w:color w:val="auto"/>
                <w:sz w:val="20"/>
                <w:szCs w:val="20"/>
                <w:lang w:val="en-IE"/>
              </w:rPr>
            </w:pPr>
            <w:ins w:id="3535" w:author="Author">
              <w:r w:rsidRPr="00E73B40">
                <w:rPr>
                  <w:color w:val="auto"/>
                  <w:sz w:val="20"/>
                  <w:szCs w:val="20"/>
                  <w:lang w:val="en-IE"/>
                </w:rPr>
                <w:t>Agent in Shop</w:t>
              </w:r>
            </w:ins>
          </w:p>
        </w:tc>
      </w:tr>
      <w:tr w:rsidR="00E460E2" w:rsidRPr="00E73B40" w14:paraId="7A727A30" w14:textId="77777777" w:rsidTr="00631F6A">
        <w:trPr>
          <w:trHeight w:hRule="exact" w:val="397"/>
          <w:ins w:id="353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609570F" w14:textId="77777777" w:rsidR="00E460E2" w:rsidRPr="00E73B40" w:rsidRDefault="00E460E2" w:rsidP="00631F6A">
            <w:pPr>
              <w:pStyle w:val="TableText"/>
              <w:keepNext/>
              <w:spacing w:before="0" w:after="0" w:line="240" w:lineRule="exact"/>
              <w:rPr>
                <w:ins w:id="3537" w:author="Author"/>
                <w:color w:val="auto"/>
                <w:sz w:val="20"/>
                <w:szCs w:val="20"/>
                <w:lang w:val="en-IE"/>
              </w:rPr>
            </w:pPr>
            <w:ins w:id="3538" w:author="Author">
              <w:r w:rsidRPr="00E73B40">
                <w:rPr>
                  <w:color w:val="auto"/>
                  <w:sz w:val="20"/>
                  <w:szCs w:val="20"/>
                  <w:lang w:val="en-IE"/>
                </w:rPr>
                <w:t>System</w:t>
              </w:r>
            </w:ins>
          </w:p>
        </w:tc>
        <w:tc>
          <w:tcPr>
            <w:tcW w:w="8070" w:type="dxa"/>
            <w:gridSpan w:val="2"/>
            <w:vAlign w:val="center"/>
          </w:tcPr>
          <w:p w14:paraId="6F5DBEE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39" w:author="Author"/>
                <w:color w:val="auto"/>
                <w:sz w:val="20"/>
                <w:szCs w:val="20"/>
                <w:lang w:val="en-IE"/>
              </w:rPr>
            </w:pPr>
            <w:ins w:id="3540" w:author="Author">
              <w:r w:rsidRPr="00E73B40">
                <w:rPr>
                  <w:color w:val="auto"/>
                  <w:sz w:val="20"/>
                  <w:szCs w:val="20"/>
                  <w:lang w:val="en-IE"/>
                </w:rPr>
                <w:t>UFE</w:t>
              </w:r>
            </w:ins>
          </w:p>
        </w:tc>
      </w:tr>
      <w:tr w:rsidR="00E460E2" w:rsidRPr="00E73B40" w14:paraId="0AD89B62" w14:textId="77777777" w:rsidTr="00631F6A">
        <w:trPr>
          <w:trHeight w:val="440"/>
          <w:ins w:id="3541" w:author="Author"/>
        </w:trPr>
        <w:tc>
          <w:tcPr>
            <w:cnfStyle w:val="001000000000" w:firstRow="0" w:lastRow="0" w:firstColumn="1" w:lastColumn="0" w:oddVBand="0" w:evenVBand="0" w:oddHBand="0" w:evenHBand="0" w:firstRowFirstColumn="0" w:firstRowLastColumn="0" w:lastRowFirstColumn="0" w:lastRowLastColumn="0"/>
            <w:tcW w:w="1522" w:type="dxa"/>
          </w:tcPr>
          <w:p w14:paraId="14C67974" w14:textId="77777777" w:rsidR="00E460E2" w:rsidRPr="00E73B40" w:rsidRDefault="00E460E2" w:rsidP="00631F6A">
            <w:pPr>
              <w:pStyle w:val="TableText"/>
              <w:keepNext/>
              <w:spacing w:line="240" w:lineRule="exact"/>
              <w:rPr>
                <w:ins w:id="3542" w:author="Author"/>
                <w:color w:val="auto"/>
                <w:sz w:val="20"/>
                <w:szCs w:val="20"/>
                <w:lang w:val="en-IE"/>
              </w:rPr>
            </w:pPr>
            <w:ins w:id="3543" w:author="Author">
              <w:r w:rsidRPr="00E73B40">
                <w:rPr>
                  <w:color w:val="auto"/>
                  <w:sz w:val="20"/>
                  <w:szCs w:val="20"/>
                  <w:lang w:val="en-IE"/>
                </w:rPr>
                <w:t>Screen Name</w:t>
              </w:r>
            </w:ins>
          </w:p>
        </w:tc>
        <w:tc>
          <w:tcPr>
            <w:tcW w:w="8070" w:type="dxa"/>
            <w:gridSpan w:val="2"/>
          </w:tcPr>
          <w:p w14:paraId="1D2E0DEA" w14:textId="1A2A1B93"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44" w:author="Author"/>
                <w:color w:val="auto"/>
                <w:sz w:val="20"/>
                <w:szCs w:val="20"/>
                <w:lang w:val="en-IE"/>
              </w:rPr>
            </w:pPr>
            <w:ins w:id="3545" w:author="Author">
              <w:r>
                <w:rPr>
                  <w:color w:val="auto"/>
                  <w:sz w:val="20"/>
                  <w:szCs w:val="20"/>
                  <w:lang w:val="en-IE"/>
                </w:rPr>
                <w:t xml:space="preserve">Choose </w:t>
              </w:r>
              <w:r w:rsidRPr="00E73B40">
                <w:rPr>
                  <w:color w:val="auto"/>
                  <w:sz w:val="20"/>
                  <w:szCs w:val="20"/>
                  <w:lang w:val="en-IE"/>
                </w:rPr>
                <w:t>Billing profile details step</w:t>
              </w:r>
              <w:r>
                <w:rPr>
                  <w:color w:val="auto"/>
                  <w:sz w:val="20"/>
                  <w:szCs w:val="20"/>
                  <w:lang w:val="en-IE"/>
                </w:rPr>
                <w:t xml:space="preserve"> and Credit Vetting workaround popup and Credit Vetting override popup</w:t>
              </w:r>
              <w:r w:rsidR="00B4153F">
                <w:rPr>
                  <w:color w:val="auto"/>
                  <w:sz w:val="20"/>
                  <w:szCs w:val="20"/>
                  <w:lang w:val="en-IE"/>
                </w:rPr>
                <w:t xml:space="preserve"> and </w:t>
              </w:r>
              <w:r w:rsidR="00B4153F" w:rsidRPr="00B4153F">
                <w:rPr>
                  <w:color w:val="auto"/>
                  <w:sz w:val="20"/>
                  <w:szCs w:val="20"/>
                  <w:lang w:val="en-IE"/>
                </w:rPr>
                <w:t>Credit vetting get referral results button</w:t>
              </w:r>
            </w:ins>
          </w:p>
        </w:tc>
      </w:tr>
      <w:tr w:rsidR="00E460E2" w:rsidRPr="00E73B40" w14:paraId="54D6DC9F" w14:textId="77777777" w:rsidTr="00631F6A">
        <w:trPr>
          <w:trHeight w:val="440"/>
          <w:ins w:id="3546" w:author="Author"/>
        </w:trPr>
        <w:tc>
          <w:tcPr>
            <w:cnfStyle w:val="001000000000" w:firstRow="0" w:lastRow="0" w:firstColumn="1" w:lastColumn="0" w:oddVBand="0" w:evenVBand="0" w:oddHBand="0" w:evenHBand="0" w:firstRowFirstColumn="0" w:firstRowLastColumn="0" w:lastRowFirstColumn="0" w:lastRowLastColumn="0"/>
            <w:tcW w:w="1522" w:type="dxa"/>
          </w:tcPr>
          <w:p w14:paraId="32CDBC1E" w14:textId="77777777" w:rsidR="00E460E2" w:rsidRPr="00E73B40" w:rsidRDefault="00E460E2" w:rsidP="00631F6A">
            <w:pPr>
              <w:pStyle w:val="TableText"/>
              <w:keepNext/>
              <w:spacing w:line="240" w:lineRule="exact"/>
              <w:rPr>
                <w:ins w:id="3547" w:author="Author"/>
                <w:b w:val="0"/>
                <w:color w:val="auto"/>
                <w:sz w:val="20"/>
                <w:szCs w:val="20"/>
                <w:lang w:val="en-IE"/>
              </w:rPr>
            </w:pPr>
            <w:ins w:id="3548" w:author="Author">
              <w:r w:rsidRPr="00E73B40">
                <w:rPr>
                  <w:color w:val="auto"/>
                  <w:sz w:val="20"/>
                  <w:szCs w:val="20"/>
                  <w:lang w:val="en-IE"/>
                </w:rPr>
                <w:t>Description</w:t>
              </w:r>
            </w:ins>
          </w:p>
        </w:tc>
        <w:tc>
          <w:tcPr>
            <w:tcW w:w="8070" w:type="dxa"/>
            <w:gridSpan w:val="2"/>
          </w:tcPr>
          <w:p w14:paraId="19B6A99C" w14:textId="77777777" w:rsidR="00E460E2" w:rsidRPr="00064B44"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49" w:author="Author"/>
                <w:color w:val="auto"/>
                <w:sz w:val="20"/>
                <w:szCs w:val="20"/>
                <w:lang w:val="en-IE"/>
              </w:rPr>
            </w:pPr>
            <w:ins w:id="3550" w:author="Author">
              <w:r w:rsidRPr="00E73B40">
                <w:rPr>
                  <w:color w:val="auto"/>
                  <w:sz w:val="20"/>
                  <w:szCs w:val="20"/>
                  <w:lang w:val="en-IE"/>
                </w:rPr>
                <w:t xml:space="preserve">On this activity, the user is able to define the billing profile (financial account and billing arrangement) </w:t>
              </w:r>
              <w:r>
                <w:rPr>
                  <w:color w:val="auto"/>
                  <w:sz w:val="20"/>
                  <w:szCs w:val="20"/>
                  <w:lang w:val="en-IE"/>
                </w:rPr>
                <w:t xml:space="preserve">for existent customers, </w:t>
              </w:r>
              <w:r w:rsidRPr="00E73B40">
                <w:rPr>
                  <w:color w:val="auto"/>
                  <w:sz w:val="20"/>
                  <w:szCs w:val="20"/>
                  <w:lang w:val="en-IE"/>
                </w:rPr>
                <w:t xml:space="preserve">on which the subscriptions </w:t>
              </w:r>
              <w:r>
                <w:rPr>
                  <w:color w:val="auto"/>
                  <w:sz w:val="20"/>
                  <w:szCs w:val="20"/>
                  <w:lang w:val="en-IE"/>
                </w:rPr>
                <w:t>i</w:t>
              </w:r>
              <w:r w:rsidRPr="00E73B40">
                <w:rPr>
                  <w:color w:val="auto"/>
                  <w:sz w:val="20"/>
                  <w:szCs w:val="20"/>
                  <w:lang w:val="en-IE"/>
                </w:rPr>
                <w:t>n the basket will be charged.</w:t>
              </w:r>
              <w:r>
                <w:rPr>
                  <w:color w:val="auto"/>
                  <w:sz w:val="20"/>
                  <w:szCs w:val="20"/>
                  <w:lang w:val="en-IE"/>
                </w:rPr>
                <w:t xml:space="preserve"> If a new customer was created at the beginning of the process, the BAR selection </w:t>
              </w:r>
              <w:r w:rsidRPr="0096303A">
                <w:rPr>
                  <w:b/>
                  <w:color w:val="auto"/>
                  <w:sz w:val="20"/>
                  <w:szCs w:val="20"/>
                  <w:lang w:val="en-IE"/>
                </w:rPr>
                <w:t>will be locked</w:t>
              </w:r>
              <w:r>
                <w:rPr>
                  <w:color w:val="auto"/>
                  <w:sz w:val="20"/>
                  <w:szCs w:val="20"/>
                  <w:lang w:val="en-IE"/>
                </w:rPr>
                <w:t xml:space="preserve"> to the one provided in that step.</w:t>
              </w:r>
            </w:ins>
          </w:p>
          <w:p w14:paraId="0F958FE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51" w:author="Author"/>
                <w:color w:val="auto"/>
                <w:sz w:val="20"/>
                <w:szCs w:val="20"/>
                <w:lang w:val="en-IE"/>
              </w:rPr>
            </w:pPr>
            <w:ins w:id="3552" w:author="Author">
              <w:r>
                <w:rPr>
                  <w:color w:val="auto"/>
                  <w:sz w:val="20"/>
                  <w:szCs w:val="20"/>
                  <w:lang w:val="en-IE"/>
                </w:rPr>
                <w:t>In this step</w:t>
              </w:r>
              <w:r w:rsidRPr="00E73B40">
                <w:rPr>
                  <w:color w:val="auto"/>
                  <w:sz w:val="20"/>
                  <w:szCs w:val="20"/>
                  <w:lang w:val="en-IE"/>
                </w:rPr>
                <w:t>, the user is able to:</w:t>
              </w:r>
            </w:ins>
          </w:p>
          <w:p w14:paraId="77BF5129" w14:textId="77777777" w:rsidR="00E460E2" w:rsidRPr="00E73B40" w:rsidRDefault="00E460E2" w:rsidP="00631F6A">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3553" w:author="Author"/>
                <w:color w:val="auto"/>
                <w:sz w:val="20"/>
                <w:szCs w:val="20"/>
                <w:lang w:val="en-IE"/>
              </w:rPr>
            </w:pPr>
            <w:ins w:id="3554" w:author="Author">
              <w:r w:rsidRPr="00E73B40">
                <w:rPr>
                  <w:color w:val="auto"/>
                  <w:sz w:val="20"/>
                  <w:szCs w:val="20"/>
                  <w:lang w:val="en-IE"/>
                </w:rPr>
                <w:t>Choose an existing billing profile. In this case, if the customer wants to update the billing profile details, the user needs to go to the Customer Information process (for full details on this process, please see [3]).</w:t>
              </w:r>
            </w:ins>
          </w:p>
          <w:p w14:paraId="0199787A" w14:textId="77777777" w:rsidR="00E460E2" w:rsidRPr="00E73B40" w:rsidRDefault="00E460E2" w:rsidP="00631F6A">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3555" w:author="Author"/>
                <w:color w:val="auto"/>
                <w:sz w:val="20"/>
                <w:szCs w:val="20"/>
                <w:lang w:val="en-IE"/>
              </w:rPr>
            </w:pPr>
            <w:ins w:id="3556" w:author="Author">
              <w:r w:rsidRPr="00E73B40">
                <w:rPr>
                  <w:color w:val="auto"/>
                  <w:sz w:val="20"/>
                  <w:szCs w:val="20"/>
                  <w:lang w:val="en-IE"/>
                </w:rPr>
                <w:t>Create a new billing profile, providing the relevant financial account and billing arrangement details, namely:</w:t>
              </w:r>
            </w:ins>
          </w:p>
          <w:p w14:paraId="77AF870E"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57" w:author="Author"/>
                <w:color w:val="auto"/>
                <w:sz w:val="20"/>
                <w:szCs w:val="20"/>
                <w:lang w:val="en-IE"/>
              </w:rPr>
            </w:pPr>
            <w:ins w:id="3558" w:author="Author">
              <w:r w:rsidRPr="00E73B40">
                <w:rPr>
                  <w:color w:val="auto"/>
                  <w:sz w:val="20"/>
                  <w:szCs w:val="20"/>
                  <w:lang w:val="en-IE"/>
                </w:rPr>
                <w:t>Contact. By default, UFE chooses the billing customer’s primary contact but the user is able to search for another existing contact or create a new one.</w:t>
              </w:r>
            </w:ins>
          </w:p>
          <w:p w14:paraId="23DD20C5"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59" w:author="Author"/>
                <w:color w:val="auto"/>
                <w:sz w:val="20"/>
                <w:szCs w:val="20"/>
                <w:lang w:val="en-IE"/>
              </w:rPr>
            </w:pPr>
            <w:ins w:id="3560" w:author="Author">
              <w:r w:rsidRPr="00E73B40">
                <w:rPr>
                  <w:color w:val="auto"/>
                  <w:sz w:val="20"/>
                  <w:szCs w:val="20"/>
                  <w:lang w:val="en-IE"/>
                </w:rPr>
                <w:t>Address. By default, UFE chooses the billing customer’s address, but the user is able to search for another existing address or create a new one.</w:t>
              </w:r>
            </w:ins>
          </w:p>
          <w:p w14:paraId="753EEE2B"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61" w:author="Author"/>
                <w:color w:val="auto"/>
                <w:sz w:val="20"/>
                <w:szCs w:val="20"/>
                <w:lang w:val="en-IE"/>
              </w:rPr>
            </w:pPr>
            <w:ins w:id="3562" w:author="Author">
              <w:r w:rsidRPr="00E73B40">
                <w:rPr>
                  <w:color w:val="auto"/>
                  <w:sz w:val="20"/>
                  <w:szCs w:val="20"/>
                  <w:lang w:val="en-IE"/>
                </w:rPr>
                <w:t>Pay Means.</w:t>
              </w:r>
            </w:ins>
          </w:p>
          <w:p w14:paraId="0A43E834"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63" w:author="Author"/>
                <w:color w:val="auto"/>
                <w:sz w:val="20"/>
                <w:szCs w:val="20"/>
                <w:lang w:val="en-IE"/>
              </w:rPr>
            </w:pPr>
            <w:ins w:id="3564" w:author="Author">
              <w:r w:rsidRPr="00E73B40">
                <w:rPr>
                  <w:color w:val="auto"/>
                  <w:sz w:val="20"/>
                  <w:szCs w:val="20"/>
                  <w:lang w:val="en-IE"/>
                </w:rPr>
                <w:t>After billing profile details confirmed/provided, the user moves on to the next step.</w:t>
              </w:r>
            </w:ins>
          </w:p>
          <w:p w14:paraId="6A2FBAAD" w14:textId="77777777" w:rsidR="00E460E2" w:rsidRPr="0096303A"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65" w:author="Author"/>
                <w:color w:val="auto"/>
                <w:sz w:val="20"/>
                <w:szCs w:val="20"/>
                <w:lang w:val="en-IE"/>
              </w:rPr>
            </w:pPr>
            <w:ins w:id="3566" w:author="Author">
              <w:r>
                <w:rPr>
                  <w:color w:val="auto"/>
                  <w:sz w:val="20"/>
                  <w:szCs w:val="20"/>
                  <w:lang w:val="en-IE"/>
                </w:rPr>
                <w:t xml:space="preserve">In case of an upgrade of an existing subscription (e.g 3P to 4P), the BAR used will be the same of the upgradable existing subscription, and the BAR selection </w:t>
              </w:r>
              <w:r w:rsidRPr="0096303A">
                <w:rPr>
                  <w:b/>
                  <w:color w:val="auto"/>
                  <w:sz w:val="20"/>
                  <w:szCs w:val="20"/>
                  <w:lang w:val="en-IE"/>
                </w:rPr>
                <w:t>will be locked</w:t>
              </w:r>
              <w:r>
                <w:rPr>
                  <w:color w:val="auto"/>
                  <w:sz w:val="20"/>
                  <w:szCs w:val="20"/>
                  <w:lang w:val="en-IE"/>
                </w:rPr>
                <w:t>.</w:t>
              </w:r>
            </w:ins>
          </w:p>
          <w:p w14:paraId="1E042BBD"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67" w:author="Author"/>
                <w:color w:val="auto"/>
                <w:sz w:val="20"/>
                <w:szCs w:val="18"/>
                <w:lang w:val="en-IE" w:eastAsia="en-US"/>
              </w:rPr>
            </w:pPr>
            <w:ins w:id="3568" w:author="Author">
              <w:r>
                <w:rPr>
                  <w:color w:val="auto"/>
                  <w:sz w:val="20"/>
                  <w:szCs w:val="18"/>
                  <w:lang w:val="en-IE" w:eastAsia="en-US"/>
                </w:rPr>
                <w:t>If the</w:t>
              </w:r>
              <w:r w:rsidRPr="00E73B40">
                <w:rPr>
                  <w:color w:val="auto"/>
                  <w:sz w:val="20"/>
                  <w:szCs w:val="18"/>
                  <w:lang w:val="en-IE" w:eastAsia="en-US"/>
                </w:rPr>
                <w:t xml:space="preserve"> basket </w:t>
              </w:r>
              <w:r>
                <w:rPr>
                  <w:color w:val="auto"/>
                  <w:sz w:val="20"/>
                  <w:szCs w:val="18"/>
                  <w:lang w:val="en-IE" w:eastAsia="en-US"/>
                </w:rPr>
                <w:t>does not contains</w:t>
              </w:r>
              <w:r w:rsidRPr="00E73B40">
                <w:rPr>
                  <w:color w:val="auto"/>
                  <w:sz w:val="20"/>
                  <w:szCs w:val="18"/>
                  <w:lang w:val="en-IE" w:eastAsia="en-US"/>
                </w:rPr>
                <w:t xml:space="preserve">, one single or bundle </w:t>
              </w:r>
              <w:r>
                <w:rPr>
                  <w:color w:val="auto"/>
                  <w:sz w:val="20"/>
                  <w:szCs w:val="18"/>
                  <w:lang w:val="en-IE" w:eastAsia="en-US"/>
                </w:rPr>
                <w:t>pay on bill</w:t>
              </w:r>
              <w:r w:rsidRPr="00E73B40">
                <w:rPr>
                  <w:color w:val="auto"/>
                  <w:sz w:val="20"/>
                  <w:szCs w:val="18"/>
                  <w:lang w:val="en-IE" w:eastAsia="en-US"/>
                </w:rPr>
                <w:t xml:space="preserve"> offer, </w:t>
              </w:r>
              <w:r>
                <w:rPr>
                  <w:color w:val="auto"/>
                  <w:sz w:val="20"/>
                  <w:szCs w:val="20"/>
                  <w:lang w:val="en-IE"/>
                </w:rPr>
                <w:t xml:space="preserve">this activity will </w:t>
              </w:r>
              <w:r w:rsidRPr="003C45F8">
                <w:rPr>
                  <w:b/>
                  <w:color w:val="auto"/>
                  <w:sz w:val="20"/>
                  <w:szCs w:val="20"/>
                  <w:lang w:val="en-IE"/>
                </w:rPr>
                <w:t>not be visible</w:t>
              </w:r>
              <w:r w:rsidRPr="00E73B40">
                <w:rPr>
                  <w:color w:val="auto"/>
                  <w:sz w:val="20"/>
                  <w:szCs w:val="18"/>
                  <w:lang w:val="en-IE" w:eastAsia="en-US"/>
                </w:rPr>
                <w:t>.</w:t>
              </w:r>
            </w:ins>
          </w:p>
          <w:p w14:paraId="210EABCF" w14:textId="77777777" w:rsidR="00E460E2" w:rsidRPr="00B32E29"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69" w:author="Author"/>
                <w:color w:val="auto"/>
                <w:sz w:val="20"/>
                <w:szCs w:val="18"/>
                <w:lang w:val="en-IE" w:eastAsia="en-US"/>
              </w:rPr>
            </w:pPr>
            <w:ins w:id="3570" w:author="Author">
              <w:r>
                <w:rPr>
                  <w:color w:val="auto"/>
                  <w:sz w:val="20"/>
                  <w:szCs w:val="18"/>
                  <w:lang w:val="en-IE" w:eastAsia="en-US"/>
                </w:rPr>
                <w:t>In case the Customer does not have a Billing profile defined, it must be defined in this step by selecting “New Billing Profile”.</w:t>
              </w:r>
            </w:ins>
          </w:p>
          <w:p w14:paraId="4AE1D5E0"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71" w:author="Author"/>
                <w:color w:val="auto"/>
                <w:sz w:val="20"/>
                <w:szCs w:val="20"/>
                <w:lang w:val="en-IE"/>
              </w:rPr>
            </w:pPr>
            <w:ins w:id="3572" w:author="Autho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ins>
          </w:p>
        </w:tc>
      </w:tr>
      <w:tr w:rsidR="00E460E2" w:rsidRPr="00E73B40" w14:paraId="5A0CA46F" w14:textId="77777777" w:rsidTr="00631F6A">
        <w:trPr>
          <w:trHeight w:val="440"/>
          <w:ins w:id="357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1DAAF54" w14:textId="77777777" w:rsidR="00E460E2" w:rsidRPr="00E73B40" w:rsidRDefault="00E460E2" w:rsidP="00631F6A">
            <w:pPr>
              <w:pStyle w:val="TableText"/>
              <w:keepNext/>
              <w:tabs>
                <w:tab w:val="left" w:pos="567"/>
              </w:tabs>
              <w:spacing w:line="240" w:lineRule="exact"/>
              <w:rPr>
                <w:ins w:id="3574" w:author="Author"/>
                <w:color w:val="auto"/>
                <w:sz w:val="20"/>
                <w:szCs w:val="20"/>
                <w:lang w:val="en-IE"/>
              </w:rPr>
            </w:pPr>
            <w:ins w:id="3575" w:author="Author">
              <w:r w:rsidRPr="00E73B40">
                <w:rPr>
                  <w:color w:val="auto"/>
                  <w:sz w:val="20"/>
                  <w:szCs w:val="20"/>
                  <w:lang w:val="en-IE"/>
                </w:rPr>
                <w:t>Automations</w:t>
              </w:r>
            </w:ins>
          </w:p>
          <w:p w14:paraId="4D85151D" w14:textId="77777777" w:rsidR="00E460E2" w:rsidRPr="00E73B40" w:rsidRDefault="00E460E2" w:rsidP="00631F6A">
            <w:pPr>
              <w:pStyle w:val="TableText"/>
              <w:keepNext/>
              <w:tabs>
                <w:tab w:val="left" w:pos="567"/>
              </w:tabs>
              <w:spacing w:line="240" w:lineRule="exact"/>
              <w:rPr>
                <w:ins w:id="3576" w:author="Author"/>
                <w:color w:val="auto"/>
                <w:sz w:val="20"/>
                <w:szCs w:val="20"/>
                <w:lang w:val="en-IE"/>
              </w:rPr>
            </w:pPr>
          </w:p>
        </w:tc>
        <w:tc>
          <w:tcPr>
            <w:tcW w:w="4042" w:type="dxa"/>
            <w:shd w:val="clear" w:color="auto" w:fill="D8D7D5"/>
          </w:tcPr>
          <w:p w14:paraId="0587CD16"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577" w:author="Author"/>
                <w:b/>
                <w:color w:val="auto"/>
                <w:sz w:val="18"/>
                <w:szCs w:val="18"/>
                <w:lang w:val="en-IE" w:eastAsia="en-US"/>
              </w:rPr>
            </w:pPr>
            <w:ins w:id="3578" w:author="Author">
              <w:r w:rsidRPr="00E73B40">
                <w:rPr>
                  <w:b/>
                  <w:color w:val="auto"/>
                  <w:sz w:val="18"/>
                  <w:szCs w:val="18"/>
                  <w:lang w:val="en-IE"/>
                </w:rPr>
                <w:t>Business Validations &amp; other Automations</w:t>
              </w:r>
            </w:ins>
          </w:p>
        </w:tc>
        <w:tc>
          <w:tcPr>
            <w:tcW w:w="4028" w:type="dxa"/>
            <w:shd w:val="clear" w:color="auto" w:fill="D8D7D5"/>
          </w:tcPr>
          <w:p w14:paraId="45D36669"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579" w:author="Author"/>
                <w:b/>
                <w:color w:val="auto"/>
                <w:sz w:val="18"/>
                <w:szCs w:val="18"/>
                <w:lang w:val="en-IE" w:eastAsia="en-US"/>
              </w:rPr>
            </w:pPr>
            <w:ins w:id="3580" w:author="Author">
              <w:r w:rsidRPr="00E73B40">
                <w:rPr>
                  <w:b/>
                  <w:color w:val="auto"/>
                  <w:sz w:val="18"/>
                  <w:szCs w:val="18"/>
                  <w:lang w:val="en-IE"/>
                </w:rPr>
                <w:t>Messages (Error &amp; Warnings)</w:t>
              </w:r>
            </w:ins>
          </w:p>
        </w:tc>
      </w:tr>
      <w:tr w:rsidR="004C2818" w:rsidRPr="00E73B40" w14:paraId="1F04CDC7" w14:textId="77777777" w:rsidTr="00631F6A">
        <w:trPr>
          <w:trHeight w:val="440"/>
          <w:ins w:id="358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8DB542" w14:textId="77777777" w:rsidR="004C2818" w:rsidRPr="00E73B40" w:rsidRDefault="004C2818" w:rsidP="00631F6A">
            <w:pPr>
              <w:pStyle w:val="TableText"/>
              <w:keepNext/>
              <w:tabs>
                <w:tab w:val="left" w:pos="567"/>
              </w:tabs>
              <w:spacing w:line="240" w:lineRule="exact"/>
              <w:rPr>
                <w:ins w:id="3582" w:author="Author"/>
                <w:color w:val="auto"/>
                <w:sz w:val="20"/>
                <w:szCs w:val="20"/>
                <w:lang w:val="en-IE"/>
              </w:rPr>
            </w:pPr>
          </w:p>
        </w:tc>
        <w:tc>
          <w:tcPr>
            <w:tcW w:w="4042" w:type="dxa"/>
          </w:tcPr>
          <w:p w14:paraId="4544A9B3" w14:textId="39B0775E" w:rsidR="004C2818" w:rsidRPr="00064B44" w:rsidRDefault="00C53029"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83" w:author="Author"/>
                <w:color w:val="595959" w:themeColor="text1" w:themeTint="A6"/>
                <w:sz w:val="20"/>
                <w:szCs w:val="18"/>
                <w:lang w:val="en-IE" w:eastAsia="en-US"/>
              </w:rPr>
            </w:pPr>
            <w:ins w:id="3584" w:author="Author">
              <w:r>
                <w:rPr>
                  <w:color w:val="595959" w:themeColor="text1" w:themeTint="A6"/>
                  <w:sz w:val="20"/>
                  <w:szCs w:val="18"/>
                  <w:lang w:val="en-IE" w:eastAsia="en-US"/>
                </w:rPr>
                <w:t>19</w:t>
              </w:r>
              <w:r w:rsidR="004C2818">
                <w:rPr>
                  <w:color w:val="595959" w:themeColor="text1" w:themeTint="A6"/>
                  <w:sz w:val="20"/>
                  <w:szCs w:val="18"/>
                  <w:lang w:val="en-IE" w:eastAsia="en-US"/>
                </w:rPr>
                <w:t>a</w:t>
              </w:r>
              <w:r w:rsidR="004C2818" w:rsidRPr="00064B44">
                <w:rPr>
                  <w:color w:val="595959" w:themeColor="text1" w:themeTint="A6"/>
                  <w:sz w:val="20"/>
                  <w:szCs w:val="18"/>
                  <w:lang w:val="en-IE" w:eastAsia="en-US"/>
                </w:rPr>
                <w:t>. Create billing profile</w:t>
              </w:r>
            </w:ins>
          </w:p>
          <w:p w14:paraId="762F0593" w14:textId="77777777" w:rsidR="004C2818"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85" w:author="Author"/>
                <w:color w:val="auto"/>
                <w:sz w:val="20"/>
                <w:szCs w:val="18"/>
                <w:lang w:val="en-IE" w:eastAsia="en-US"/>
              </w:rPr>
            </w:pPr>
            <w:ins w:id="3586" w:author="Author">
              <w:r w:rsidRPr="00E73B40">
                <w:rPr>
                  <w:color w:val="auto"/>
                  <w:sz w:val="20"/>
                  <w:szCs w:val="18"/>
                  <w:lang w:val="en-IE" w:eastAsia="en-US"/>
                </w:rPr>
                <w:t>If the details of a new billing profile were collected, UFE creates the new billing profile under the billing customer on CRM, associating or creating the corresponding contact.</w:t>
              </w:r>
            </w:ins>
          </w:p>
          <w:p w14:paraId="04F5D889" w14:textId="77777777" w:rsidR="004C2818" w:rsidRPr="00E73B40"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87" w:author="Author"/>
                <w:color w:val="auto"/>
                <w:sz w:val="20"/>
                <w:szCs w:val="18"/>
                <w:lang w:val="en-IE" w:eastAsia="en-US"/>
              </w:rPr>
            </w:pPr>
            <w:ins w:id="3588" w:author="Author">
              <w:r>
                <w:rPr>
                  <w:color w:val="auto"/>
                  <w:sz w:val="20"/>
                  <w:szCs w:val="18"/>
                  <w:lang w:val="en-IE" w:eastAsia="en-US"/>
                </w:rPr>
                <w:t>The billing profile creation will be made before the credit vetting.</w:t>
              </w:r>
            </w:ins>
          </w:p>
          <w:p w14:paraId="5F6F6D22" w14:textId="6680A442"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89" w:author="Author"/>
                <w:color w:val="595959" w:themeColor="text1" w:themeTint="A6"/>
                <w:sz w:val="20"/>
                <w:szCs w:val="18"/>
                <w:lang w:val="en-IE" w:eastAsia="en-US"/>
              </w:rPr>
            </w:pPr>
            <w:ins w:id="3590" w:author="Author">
              <w:r w:rsidRPr="00E73B40">
                <w:rPr>
                  <w:color w:val="auto"/>
                  <w:sz w:val="20"/>
                  <w:szCs w:val="18"/>
                  <w:lang w:val="en-IE" w:eastAsia="en-US"/>
                </w:rPr>
                <w:t>When successful, UFE shows the success message SM_SAL_3.</w:t>
              </w:r>
            </w:ins>
          </w:p>
        </w:tc>
        <w:tc>
          <w:tcPr>
            <w:tcW w:w="4028" w:type="dxa"/>
          </w:tcPr>
          <w:p w14:paraId="50BA881E" w14:textId="702A636C" w:rsidR="004C2818" w:rsidRPr="00E73B40"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91" w:author="Author"/>
                <w:color w:val="auto"/>
                <w:sz w:val="20"/>
                <w:szCs w:val="18"/>
                <w:lang w:val="en-IE" w:eastAsia="en-US"/>
              </w:rPr>
            </w:pPr>
            <w:ins w:id="3592" w:author="Author">
              <w:r w:rsidRPr="00E73B40">
                <w:rPr>
                  <w:color w:val="auto"/>
                  <w:sz w:val="20"/>
                  <w:szCs w:val="18"/>
                  <w:lang w:val="en-IE" w:eastAsia="en-US"/>
                </w:rPr>
                <w:t>If any error occurred on the billing customer creation, UFE warns the user with the error message EM_SAL_16 and the business scenario ends.</w:t>
              </w:r>
            </w:ins>
          </w:p>
        </w:tc>
      </w:tr>
      <w:tr w:rsidR="004C2818" w:rsidRPr="00E73B40" w14:paraId="39D9D4CA" w14:textId="77777777" w:rsidTr="00631F6A">
        <w:trPr>
          <w:trHeight w:val="440"/>
          <w:ins w:id="359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20D0B72" w14:textId="77777777" w:rsidR="004C2818" w:rsidRPr="00E73B40" w:rsidRDefault="004C2818" w:rsidP="00631F6A">
            <w:pPr>
              <w:pStyle w:val="TableText"/>
              <w:keepNext/>
              <w:tabs>
                <w:tab w:val="left" w:pos="567"/>
              </w:tabs>
              <w:spacing w:line="240" w:lineRule="exact"/>
              <w:rPr>
                <w:ins w:id="3594" w:author="Author"/>
                <w:color w:val="auto"/>
                <w:sz w:val="20"/>
                <w:szCs w:val="20"/>
                <w:lang w:val="en-IE"/>
              </w:rPr>
            </w:pPr>
          </w:p>
        </w:tc>
        <w:tc>
          <w:tcPr>
            <w:tcW w:w="4042" w:type="dxa"/>
          </w:tcPr>
          <w:p w14:paraId="397CD514" w14:textId="4D00FE8F"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5" w:author="Author"/>
                <w:color w:val="595959" w:themeColor="text1" w:themeTint="A6"/>
                <w:sz w:val="20"/>
                <w:szCs w:val="18"/>
                <w:lang w:val="en-IE" w:eastAsia="en-US"/>
              </w:rPr>
            </w:pPr>
            <w:ins w:id="3596" w:author="Author">
              <w:r>
                <w:rPr>
                  <w:color w:val="595959" w:themeColor="text1" w:themeTint="A6"/>
                  <w:sz w:val="20"/>
                  <w:szCs w:val="18"/>
                  <w:lang w:val="en-IE" w:eastAsia="en-US"/>
                </w:rPr>
                <w:t>19</w:t>
              </w:r>
              <w:r w:rsidR="004C2818">
                <w:rPr>
                  <w:color w:val="595959" w:themeColor="text1" w:themeTint="A6"/>
                  <w:sz w:val="20"/>
                  <w:szCs w:val="18"/>
                  <w:lang w:val="en-IE" w:eastAsia="en-US"/>
                </w:rPr>
                <w:t>b</w:t>
              </w:r>
              <w:r w:rsidR="004C2818" w:rsidRPr="00064B44">
                <w:rPr>
                  <w:color w:val="595959" w:themeColor="text1" w:themeTint="A6"/>
                  <w:sz w:val="20"/>
                  <w:szCs w:val="18"/>
                  <w:lang w:val="en-IE" w:eastAsia="en-US"/>
                </w:rPr>
                <w:t>. Check credit vetting</w:t>
              </w:r>
            </w:ins>
          </w:p>
          <w:p w14:paraId="050730BE"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7" w:author="Author"/>
                <w:color w:val="auto"/>
                <w:sz w:val="20"/>
                <w:szCs w:val="18"/>
                <w:lang w:val="en-IE" w:eastAsia="en-US"/>
              </w:rPr>
            </w:pPr>
            <w:ins w:id="3598" w:author="Author">
              <w:r w:rsidRPr="00E73B40">
                <w:rPr>
                  <w:color w:val="auto"/>
                  <w:sz w:val="20"/>
                  <w:szCs w:val="18"/>
                  <w:lang w:val="en-IE" w:eastAsia="en-US"/>
                </w:rPr>
                <w:t>UFE checks the credit vetting on ESB system, sending the relevant details:</w:t>
              </w:r>
            </w:ins>
          </w:p>
          <w:p w14:paraId="7FE59FA5" w14:textId="77777777"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599" w:author="Author"/>
                <w:color w:val="auto"/>
                <w:sz w:val="20"/>
                <w:szCs w:val="18"/>
                <w:lang w:val="en-IE" w:eastAsia="en-US"/>
              </w:rPr>
            </w:pPr>
            <w:ins w:id="3600" w:author="Author">
              <w:r w:rsidRPr="00E73B40">
                <w:rPr>
                  <w:color w:val="auto"/>
                  <w:sz w:val="20"/>
                  <w:szCs w:val="18"/>
                  <w:lang w:val="en-IE" w:eastAsia="en-US"/>
                </w:rPr>
                <w:t>Billing customer information</w:t>
              </w:r>
            </w:ins>
          </w:p>
          <w:p w14:paraId="272A66BE" w14:textId="77777777"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601" w:author="Author"/>
                <w:color w:val="auto"/>
                <w:sz w:val="20"/>
                <w:szCs w:val="18"/>
                <w:lang w:val="en-IE" w:eastAsia="en-US"/>
              </w:rPr>
            </w:pPr>
            <w:ins w:id="3602" w:author="Author">
              <w:r w:rsidRPr="00E73B40">
                <w:rPr>
                  <w:color w:val="auto"/>
                  <w:sz w:val="20"/>
                  <w:szCs w:val="18"/>
                  <w:lang w:val="en-IE" w:eastAsia="en-US"/>
                </w:rPr>
                <w:t>Billing profile information</w:t>
              </w:r>
            </w:ins>
          </w:p>
          <w:p w14:paraId="20B44CC9" w14:textId="5D94BB56"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603" w:author="Author"/>
                <w:color w:val="auto"/>
                <w:sz w:val="20"/>
                <w:szCs w:val="18"/>
                <w:lang w:val="en-IE" w:eastAsia="en-US"/>
              </w:rPr>
            </w:pPr>
            <w:ins w:id="3604" w:author="Author">
              <w:r w:rsidRPr="00E73B40">
                <w:rPr>
                  <w:color w:val="auto"/>
                  <w:sz w:val="20"/>
                  <w:szCs w:val="18"/>
                  <w:lang w:val="en-IE" w:eastAsia="en-US"/>
                </w:rPr>
                <w:t>Basket content, with the price and cost values obtained from quotation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"_Activity_18_\»" </w:instrText>
              </w:r>
              <w:r w:rsidR="00D256EE">
                <w:rPr>
                  <w:color w:val="auto"/>
                  <w:sz w:val="20"/>
                  <w:szCs w:val="18"/>
                  <w:lang w:val="en-IE" w:eastAsia="en-US"/>
                </w:rPr>
                <w:fldChar w:fldCharType="separate"/>
              </w:r>
              <w:r w:rsidRPr="00D256EE">
                <w:rPr>
                  <w:rStyle w:val="Hyperlink"/>
                  <w:sz w:val="20"/>
                  <w:szCs w:val="18"/>
                  <w:lang w:val="en-IE" w:eastAsia="en-US"/>
                </w:rPr>
                <w:t>Activity 1</w:t>
              </w:r>
              <w:r w:rsidR="00051CDB" w:rsidRPr="00D256EE">
                <w:rPr>
                  <w:rStyle w:val="Hyperlink"/>
                  <w:sz w:val="20"/>
                  <w:szCs w:val="18"/>
                  <w:lang w:val="en-IE" w:eastAsia="en-US"/>
                </w:rPr>
                <w:t>8</w:t>
              </w:r>
              <w:r w:rsidR="00D256EE">
                <w:rPr>
                  <w:color w:val="auto"/>
                  <w:sz w:val="20"/>
                  <w:szCs w:val="18"/>
                  <w:lang w:val="en-IE" w:eastAsia="en-US"/>
                </w:rPr>
                <w:fldChar w:fldCharType="end"/>
              </w:r>
              <w:r w:rsidRPr="00E73B40">
                <w:rPr>
                  <w:color w:val="auto"/>
                  <w:sz w:val="20"/>
                  <w:szCs w:val="18"/>
                  <w:lang w:val="en-IE" w:eastAsia="en-US"/>
                </w:rPr>
                <w:t>)</w:t>
              </w:r>
            </w:ins>
          </w:p>
          <w:p w14:paraId="3FF2729E"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05" w:author="Author"/>
                <w:color w:val="auto"/>
                <w:sz w:val="20"/>
                <w:szCs w:val="18"/>
                <w:lang w:val="en-IE" w:eastAsia="en-US"/>
              </w:rPr>
            </w:pPr>
            <w:ins w:id="3606" w:author="Author">
              <w:r w:rsidRPr="00E73B40">
                <w:rPr>
                  <w:color w:val="auto"/>
                  <w:sz w:val="20"/>
                  <w:szCs w:val="18"/>
                  <w:lang w:val="en-IE" w:eastAsia="en-US"/>
                </w:rPr>
                <w:t>When the credit vetting check result is Approved, UFE shows the success message SM_SAL_1.</w:t>
              </w:r>
            </w:ins>
          </w:p>
          <w:p w14:paraId="5323E8B2" w14:textId="4F89FDD9"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07" w:author="Author"/>
                <w:color w:val="auto"/>
                <w:sz w:val="20"/>
                <w:szCs w:val="18"/>
                <w:lang w:val="en-IE" w:eastAsia="en-US"/>
              </w:rPr>
            </w:pPr>
            <w:ins w:id="3608" w:author="Author">
              <w:r w:rsidRPr="00E73B40">
                <w:rPr>
                  <w:color w:val="auto"/>
                  <w:sz w:val="20"/>
                  <w:szCs w:val="18"/>
                  <w:lang w:val="en-IE" w:eastAsia="en-US"/>
                </w:rPr>
                <w:t xml:space="preserve">When the credit vetting check result is </w:t>
              </w:r>
              <w:del w:id="3609" w:author="Author">
                <w:r w:rsidRPr="00E73B40" w:rsidDel="003B13E9">
                  <w:rPr>
                    <w:color w:val="auto"/>
                    <w:sz w:val="20"/>
                    <w:szCs w:val="18"/>
                    <w:lang w:val="en-IE" w:eastAsia="en-US"/>
                  </w:rPr>
                  <w:delText>Approved with conditions</w:delText>
                </w:r>
              </w:del>
              <w:r w:rsidR="003B13E9">
                <w:rPr>
                  <w:color w:val="auto"/>
                  <w:sz w:val="20"/>
                  <w:szCs w:val="18"/>
                  <w:lang w:val="en-IE" w:eastAsia="en-US"/>
                </w:rPr>
                <w:t>advanced payment or deposit</w:t>
              </w:r>
              <w:r w:rsidRPr="00E73B40">
                <w:rPr>
                  <w:color w:val="auto"/>
                  <w:sz w:val="20"/>
                  <w:szCs w:val="18"/>
                  <w:lang w:val="en-IE" w:eastAsia="en-US"/>
                </w:rPr>
                <w:t>, UFE shows a warning message depending on the condition:</w:t>
              </w:r>
            </w:ins>
          </w:p>
          <w:p w14:paraId="23A2D194" w14:textId="77777777" w:rsidR="004C2818" w:rsidRPr="00E73B40" w:rsidRDefault="004C2818" w:rsidP="00631F6A">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3610" w:author="Author"/>
                <w:color w:val="auto"/>
                <w:sz w:val="20"/>
                <w:szCs w:val="18"/>
                <w:lang w:val="en-IE" w:eastAsia="en-US"/>
              </w:rPr>
            </w:pPr>
            <w:ins w:id="3611" w:author="Author">
              <w:r w:rsidRPr="00E73B40">
                <w:rPr>
                  <w:color w:val="auto"/>
                  <w:sz w:val="20"/>
                  <w:szCs w:val="18"/>
                  <w:lang w:val="en-IE" w:eastAsia="en-US"/>
                </w:rPr>
                <w:t>Advanced payment: WM_SAL_3</w:t>
              </w:r>
            </w:ins>
          </w:p>
          <w:p w14:paraId="384ED73C" w14:textId="77777777" w:rsidR="004C2818" w:rsidRPr="00E73B40" w:rsidRDefault="004C2818" w:rsidP="00631F6A">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3612" w:author="Author"/>
                <w:color w:val="auto"/>
                <w:sz w:val="20"/>
                <w:szCs w:val="18"/>
                <w:lang w:val="en-IE" w:eastAsia="en-US"/>
              </w:rPr>
            </w:pPr>
            <w:ins w:id="3613" w:author="Author">
              <w:r w:rsidRPr="00E73B40">
                <w:rPr>
                  <w:color w:val="auto"/>
                  <w:sz w:val="20"/>
                  <w:szCs w:val="18"/>
                  <w:lang w:val="en-IE" w:eastAsia="en-US"/>
                </w:rPr>
                <w:t>Deposit: WM_SAL_4</w:t>
              </w:r>
            </w:ins>
          </w:p>
          <w:p w14:paraId="43A3E2AD" w14:textId="2BF86DFA"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14" w:author="Author"/>
                <w:color w:val="auto"/>
                <w:sz w:val="20"/>
                <w:szCs w:val="18"/>
                <w:lang w:val="en-IE" w:eastAsia="en-US"/>
              </w:rPr>
            </w:pPr>
            <w:ins w:id="3615" w:author="Author">
              <w:r w:rsidRPr="00E73B40">
                <w:rPr>
                  <w:color w:val="auto"/>
                  <w:sz w:val="20"/>
                  <w:szCs w:val="18"/>
                  <w:lang w:val="en-IE" w:eastAsia="en-US"/>
                </w:rPr>
                <w:t xml:space="preserve">The process continues only when the credit vetting result is Approved or Approved with </w:t>
              </w:r>
              <w:r w:rsidR="00D74A3B">
                <w:rPr>
                  <w:color w:val="auto"/>
                  <w:sz w:val="20"/>
                  <w:szCs w:val="18"/>
                  <w:lang w:val="en-IE" w:eastAsia="en-US"/>
                </w:rPr>
                <w:t xml:space="preserve">one of </w:t>
              </w:r>
              <w:r w:rsidR="00151788">
                <w:rPr>
                  <w:color w:val="auto"/>
                  <w:sz w:val="20"/>
                  <w:szCs w:val="18"/>
                  <w:lang w:val="en-IE" w:eastAsia="en-US"/>
                </w:rPr>
                <w:t xml:space="preserve">the </w:t>
              </w:r>
              <w:r w:rsidRPr="00E73B40">
                <w:rPr>
                  <w:color w:val="auto"/>
                  <w:sz w:val="20"/>
                  <w:szCs w:val="18"/>
                  <w:lang w:val="en-IE" w:eastAsia="en-US"/>
                </w:rPr>
                <w:t>conditions</w:t>
              </w:r>
              <w:r w:rsidR="00151788">
                <w:rPr>
                  <w:color w:val="auto"/>
                  <w:sz w:val="20"/>
                  <w:szCs w:val="18"/>
                  <w:lang w:val="en-IE" w:eastAsia="en-US"/>
                </w:rPr>
                <w:t xml:space="preserve"> above</w:t>
              </w:r>
              <w:r w:rsidRPr="00E73B40">
                <w:rPr>
                  <w:color w:val="auto"/>
                  <w:sz w:val="20"/>
                  <w:szCs w:val="18"/>
                  <w:lang w:val="en-IE" w:eastAsia="en-US"/>
                </w:rPr>
                <w:t>.</w:t>
              </w:r>
            </w:ins>
          </w:p>
        </w:tc>
        <w:tc>
          <w:tcPr>
            <w:tcW w:w="4028" w:type="dxa"/>
          </w:tcPr>
          <w:p w14:paraId="45285386" w14:textId="7221AA51" w:rsidR="004C2818"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16" w:author="Author"/>
                <w:color w:val="auto"/>
                <w:sz w:val="20"/>
                <w:szCs w:val="18"/>
                <w:lang w:val="en-IE" w:eastAsia="en-US"/>
              </w:rPr>
            </w:pPr>
            <w:ins w:id="3617" w:author="Author">
              <w:r w:rsidRPr="00E73B40">
                <w:rPr>
                  <w:color w:val="auto"/>
                  <w:sz w:val="20"/>
                  <w:szCs w:val="18"/>
                  <w:lang w:val="en-IE" w:eastAsia="en-US"/>
                </w:rPr>
                <w:t xml:space="preserve">If the credit vetting check result is Referral, UFE warns the user with the </w:t>
              </w:r>
              <w:r>
                <w:rPr>
                  <w:color w:val="auto"/>
                  <w:sz w:val="20"/>
                  <w:szCs w:val="18"/>
                  <w:lang w:val="en-IE" w:eastAsia="en-US"/>
                </w:rPr>
                <w:t xml:space="preserve">warning </w:t>
              </w:r>
              <w:r w:rsidRPr="00E73B40">
                <w:rPr>
                  <w:color w:val="auto"/>
                  <w:sz w:val="20"/>
                  <w:szCs w:val="18"/>
                  <w:lang w:val="en-IE" w:eastAsia="en-US"/>
                </w:rPr>
                <w:t>message WM_SAL_5</w:t>
              </w:r>
              <w:r>
                <w:rPr>
                  <w:color w:val="auto"/>
                  <w:sz w:val="20"/>
                  <w:szCs w:val="18"/>
                  <w:lang w:val="en-IE" w:eastAsia="en-US"/>
                </w:rPr>
                <w:t xml:space="preserve"> with the referral ID</w:t>
              </w:r>
              <w:r w:rsidRPr="00E73B40">
                <w:rPr>
                  <w:color w:val="auto"/>
                  <w:sz w:val="20"/>
                  <w:szCs w:val="18"/>
                  <w:lang w:val="en-IE" w:eastAsia="en-US"/>
                </w:rPr>
                <w:t xml:space="preserve">. </w:t>
              </w:r>
              <w:r w:rsidR="00D74A3B" w:rsidRPr="00D74A3B">
                <w:rPr>
                  <w:color w:val="auto"/>
                  <w:sz w:val="20"/>
                  <w:szCs w:val="18"/>
                  <w:lang w:val="en-IE" w:eastAsia="en-US"/>
                </w:rPr>
                <w:t>In this case the user may manually save the process.</w:t>
              </w:r>
            </w:ins>
          </w:p>
          <w:p w14:paraId="4BCB7445" w14:textId="736DCDCA" w:rsidR="004C2818" w:rsidRDefault="004C2818" w:rsidP="00E25F7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18" w:author="Author"/>
                <w:color w:val="auto"/>
                <w:sz w:val="20"/>
                <w:szCs w:val="18"/>
                <w:lang w:val="en-IE" w:eastAsia="en-US"/>
              </w:rPr>
            </w:pPr>
            <w:ins w:id="3619" w:author="Author">
              <w:r w:rsidRPr="00E73B40">
                <w:rPr>
                  <w:color w:val="auto"/>
                  <w:sz w:val="20"/>
                  <w:szCs w:val="18"/>
                  <w:lang w:val="en-IE" w:eastAsia="en-US"/>
                </w:rPr>
                <w:t xml:space="preserve">In this </w:t>
              </w:r>
              <w:r w:rsidR="00D74A3B">
                <w:rPr>
                  <w:color w:val="auto"/>
                  <w:sz w:val="20"/>
                  <w:szCs w:val="18"/>
                  <w:lang w:val="en-IE" w:eastAsia="en-US"/>
                </w:rPr>
                <w:t>scenario</w:t>
              </w:r>
              <w:r w:rsidRPr="00E73B40">
                <w:rPr>
                  <w:color w:val="auto"/>
                  <w:sz w:val="20"/>
                  <w:szCs w:val="18"/>
                  <w:lang w:val="en-IE" w:eastAsia="en-US"/>
                </w:rPr>
                <w:t xml:space="preserve">, </w:t>
              </w:r>
              <w:r>
                <w:rPr>
                  <w:color w:val="auto"/>
                  <w:sz w:val="20"/>
                  <w:szCs w:val="18"/>
                  <w:lang w:val="en-IE" w:eastAsia="en-US"/>
                </w:rPr>
                <w:t xml:space="preserve">the user will need to call PowerCurve manually, by pressing the “Get Referral Results” button that will appear for this scenario. The result will then be shown to the user via warning message WM_SAL_10. If the user press the “Next” button, in case of the result of the referral returns advanced payment or deposit, </w:t>
              </w:r>
              <w:del w:id="3620" w:author="Author">
                <w:r w:rsidDel="00AF2AEC">
                  <w:rPr>
                    <w:color w:val="auto"/>
                    <w:sz w:val="20"/>
                    <w:szCs w:val="18"/>
                    <w:lang w:val="en-IE" w:eastAsia="en-US"/>
                  </w:rPr>
                  <w:delText xml:space="preserve">a MEC ID and </w:delText>
                </w:r>
              </w:del>
              <w:r>
                <w:rPr>
                  <w:color w:val="auto"/>
                  <w:sz w:val="20"/>
                  <w:szCs w:val="18"/>
                  <w:lang w:val="en-IE" w:eastAsia="en-US"/>
                </w:rPr>
                <w:t xml:space="preserve">an amount will also be in the response. UFE will then proceed to adding the respective </w:t>
              </w:r>
              <w:r w:rsidR="0094527C">
                <w:rPr>
                  <w:color w:val="auto"/>
                  <w:sz w:val="20"/>
                  <w:szCs w:val="18"/>
                  <w:lang w:val="en-IE" w:eastAsia="en-US"/>
                </w:rPr>
                <w:t>SP´s</w:t>
              </w:r>
              <w:del w:id="3621" w:author="Author">
                <w:r w:rsidDel="0094527C">
                  <w:rPr>
                    <w:color w:val="auto"/>
                    <w:sz w:val="20"/>
                    <w:szCs w:val="18"/>
                    <w:lang w:val="en-IE" w:eastAsia="en-US"/>
                  </w:rPr>
                  <w:delText xml:space="preserve">product </w:delText>
                </w:r>
              </w:del>
              <w:r w:rsidR="0094527C">
                <w:rPr>
                  <w:color w:val="auto"/>
                  <w:sz w:val="20"/>
                  <w:szCs w:val="18"/>
                  <w:lang w:val="en-IE" w:eastAsia="en-US"/>
                </w:rPr>
                <w:t xml:space="preserve"> </w:t>
              </w:r>
              <w:r>
                <w:rPr>
                  <w:color w:val="auto"/>
                  <w:sz w:val="20"/>
                  <w:szCs w:val="18"/>
                  <w:lang w:val="en-IE" w:eastAsia="en-US"/>
                </w:rPr>
                <w:t>from UFE Catalogue into the basket</w:t>
              </w:r>
              <w:r w:rsidR="008267DF">
                <w:rPr>
                  <w:color w:val="auto"/>
                  <w:sz w:val="20"/>
                  <w:szCs w:val="18"/>
                  <w:lang w:val="en-IE" w:eastAsia="en-US"/>
                </w:rPr>
                <w:t xml:space="preserve"> as a non-orderable item</w:t>
              </w:r>
              <w:r>
                <w:rPr>
                  <w:color w:val="auto"/>
                  <w:sz w:val="20"/>
                  <w:szCs w:val="18"/>
                  <w:lang w:val="en-IE" w:eastAsia="en-US"/>
                </w:rPr>
                <w:t>.</w:t>
              </w:r>
            </w:ins>
          </w:p>
          <w:p w14:paraId="371912F9" w14:textId="573846D1" w:rsidR="004C2818" w:rsidDel="00E25F75"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22" w:author="Author"/>
                <w:del w:id="3623" w:author="Author"/>
                <w:color w:val="auto"/>
                <w:sz w:val="20"/>
                <w:szCs w:val="18"/>
                <w:lang w:val="en-IE" w:eastAsia="en-US"/>
              </w:rPr>
            </w:pPr>
            <w:ins w:id="3624" w:author="Author">
              <w:del w:id="3625" w:author="Author">
                <w:r w:rsidRPr="00E73B40" w:rsidDel="00E25F75">
                  <w:rPr>
                    <w:color w:val="auto"/>
                    <w:sz w:val="20"/>
                    <w:szCs w:val="18"/>
                    <w:lang w:val="en-IE" w:eastAsia="en-US"/>
                  </w:rPr>
                  <w:delText xml:space="preserve">In this case, </w:delText>
                </w:r>
                <w:r w:rsidDel="00E25F75">
                  <w:rPr>
                    <w:color w:val="auto"/>
                    <w:sz w:val="20"/>
                    <w:szCs w:val="18"/>
                    <w:lang w:val="en-IE" w:eastAsia="en-US"/>
                  </w:rPr>
                  <w:delText>the user will need to call PowerCurve manually, by pressing the “Get Referral Results” button that will appear for this scenario. The result will then be shown to the user via warning message WM_SAL_10.</w:delText>
                </w:r>
              </w:del>
            </w:ins>
          </w:p>
          <w:p w14:paraId="57F9B0D9" w14:textId="77777777" w:rsidR="004C2818" w:rsidRPr="005453EC"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26" w:author="Author"/>
                <w:color w:val="auto"/>
                <w:sz w:val="20"/>
                <w:szCs w:val="18"/>
                <w:lang w:val="en-IE" w:eastAsia="en-US"/>
              </w:rPr>
            </w:pPr>
            <w:ins w:id="3627" w:author="Author">
              <w:r w:rsidRPr="005453EC">
                <w:rPr>
                  <w:b/>
                  <w:color w:val="auto"/>
                  <w:sz w:val="20"/>
                  <w:szCs w:val="18"/>
                  <w:lang w:val="en-IE" w:eastAsia="en-US"/>
                </w:rPr>
                <w:t>Note:</w:t>
              </w:r>
              <w:r>
                <w:rPr>
                  <w:b/>
                  <w:color w:val="auto"/>
                  <w:sz w:val="20"/>
                  <w:szCs w:val="18"/>
                  <w:lang w:val="en-IE" w:eastAsia="en-US"/>
                </w:rPr>
                <w:t xml:space="preserve"> </w:t>
              </w:r>
              <w:r w:rsidRPr="005453EC">
                <w:rPr>
                  <w:b/>
                  <w:color w:val="auto"/>
                  <w:sz w:val="20"/>
                  <w:szCs w:val="18"/>
                  <w:lang w:val="en-IE" w:eastAsia="en-US"/>
                </w:rPr>
                <w:t>This feature is pending for commercial agreement.</w:t>
              </w:r>
            </w:ins>
          </w:p>
          <w:p w14:paraId="013BE470" w14:textId="21025F3B" w:rsidR="004C2818" w:rsidDel="000B7C6F"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28" w:author="Author"/>
                <w:del w:id="3629" w:author="Author"/>
                <w:color w:val="auto"/>
                <w:sz w:val="20"/>
                <w:szCs w:val="18"/>
                <w:lang w:val="en-IE" w:eastAsia="en-US"/>
              </w:rPr>
            </w:pPr>
            <w:ins w:id="3630" w:author="Author">
              <w:r w:rsidRPr="00E73B40">
                <w:rPr>
                  <w:color w:val="auto"/>
                  <w:sz w:val="20"/>
                  <w:szCs w:val="18"/>
                  <w:lang w:val="en-IE" w:eastAsia="en-US"/>
                </w:rPr>
                <w:t>If the credit vetting check result is Rejected, UFE warns the user with the error message EM_SAL_13 and the business scenario ends.</w:t>
              </w:r>
              <w:del w:id="3631" w:author="Author">
                <w:r w:rsidRPr="00E73B40" w:rsidDel="000B7C6F">
                  <w:rPr>
                    <w:color w:val="auto"/>
                    <w:sz w:val="20"/>
                    <w:szCs w:val="18"/>
                    <w:lang w:val="en-IE" w:eastAsia="en-US"/>
                  </w:rPr>
                  <w:delText xml:space="preserve">If the credit vetting check result is Referral, UFE warns the user with the </w:delText>
                </w:r>
                <w:r w:rsidDel="000B7C6F">
                  <w:rPr>
                    <w:color w:val="auto"/>
                    <w:sz w:val="20"/>
                    <w:szCs w:val="18"/>
                    <w:lang w:val="en-IE" w:eastAsia="en-US"/>
                  </w:rPr>
                  <w:delText xml:space="preserve">warning </w:delText>
                </w:r>
                <w:r w:rsidRPr="00E73B40" w:rsidDel="000B7C6F">
                  <w:rPr>
                    <w:color w:val="auto"/>
                    <w:sz w:val="20"/>
                    <w:szCs w:val="18"/>
                    <w:lang w:val="en-IE" w:eastAsia="en-US"/>
                  </w:rPr>
                  <w:delText xml:space="preserve">message WM_SAL_5. In this case, </w:delText>
                </w:r>
                <w:r w:rsidRPr="005453EC" w:rsidDel="000B7C6F">
                  <w:rPr>
                    <w:color w:val="auto"/>
                    <w:sz w:val="20"/>
                    <w:szCs w:val="18"/>
                    <w:lang w:val="en-IE" w:eastAsia="en-US"/>
                  </w:rPr>
                  <w:delText xml:space="preserve">UFE will need to call Powercurve </w:delText>
                </w:r>
                <w:r w:rsidDel="000B7C6F">
                  <w:rPr>
                    <w:color w:val="auto"/>
                    <w:sz w:val="20"/>
                    <w:szCs w:val="18"/>
                    <w:lang w:val="en-IE" w:eastAsia="en-US"/>
                  </w:rPr>
                  <w:delText xml:space="preserve">again after a determined time in UFE DB </w:delText>
                </w:r>
                <w:r w:rsidRPr="005453EC" w:rsidDel="000B7C6F">
                  <w:rPr>
                    <w:color w:val="auto"/>
                    <w:sz w:val="20"/>
                    <w:szCs w:val="18"/>
                    <w:lang w:val="en-IE" w:eastAsia="en-US"/>
                  </w:rPr>
                  <w:delText>to pick up the referral result to display to the agent</w:delText>
                </w:r>
                <w:r w:rsidDel="000B7C6F">
                  <w:rPr>
                    <w:color w:val="auto"/>
                    <w:sz w:val="20"/>
                    <w:szCs w:val="18"/>
                    <w:lang w:val="en-IE" w:eastAsia="en-US"/>
                  </w:rPr>
                  <w:delText xml:space="preserve"> via the previous warning message.</w:delText>
                </w:r>
              </w:del>
            </w:ins>
          </w:p>
          <w:p w14:paraId="71B74B24" w14:textId="17A3C959" w:rsidR="004C2818" w:rsidRPr="005453EC" w:rsidDel="000B7C6F"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32" w:author="Author"/>
                <w:del w:id="3633" w:author="Author"/>
                <w:color w:val="auto"/>
                <w:sz w:val="20"/>
                <w:szCs w:val="18"/>
                <w:lang w:val="en-IE" w:eastAsia="en-US"/>
              </w:rPr>
            </w:pPr>
            <w:ins w:id="3634" w:author="Author">
              <w:del w:id="3635" w:author="Author">
                <w:r w:rsidRPr="005453EC" w:rsidDel="000B7C6F">
                  <w:rPr>
                    <w:b/>
                    <w:color w:val="auto"/>
                    <w:sz w:val="20"/>
                    <w:szCs w:val="18"/>
                    <w:lang w:val="en-IE" w:eastAsia="en-US"/>
                  </w:rPr>
                  <w:delText>Note:</w:delText>
                </w:r>
                <w:r w:rsidDel="000B7C6F">
                  <w:rPr>
                    <w:b/>
                    <w:color w:val="auto"/>
                    <w:sz w:val="20"/>
                    <w:szCs w:val="18"/>
                    <w:lang w:val="en-IE" w:eastAsia="en-US"/>
                  </w:rPr>
                  <w:delText xml:space="preserve"> </w:delText>
                </w:r>
                <w:r w:rsidRPr="005453EC" w:rsidDel="000B7C6F">
                  <w:rPr>
                    <w:b/>
                    <w:color w:val="auto"/>
                    <w:sz w:val="20"/>
                    <w:szCs w:val="18"/>
                    <w:lang w:val="en-IE" w:eastAsia="en-US"/>
                  </w:rPr>
                  <w:delText>This feature is pending for commercial agreement.</w:delText>
                </w:r>
              </w:del>
            </w:ins>
          </w:p>
          <w:p w14:paraId="1FCA9599" w14:textId="01701D7F"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36" w:author="Author"/>
                <w:color w:val="auto"/>
                <w:sz w:val="20"/>
                <w:szCs w:val="18"/>
                <w:lang w:val="en-IE" w:eastAsia="en-US"/>
              </w:rPr>
            </w:pPr>
            <w:ins w:id="3637" w:author="Author">
              <w:del w:id="3638" w:author="Author">
                <w:r w:rsidRPr="00E73B40" w:rsidDel="000B7C6F">
                  <w:rPr>
                    <w:color w:val="auto"/>
                    <w:sz w:val="20"/>
                    <w:szCs w:val="18"/>
                    <w:lang w:val="en-IE" w:eastAsia="en-US"/>
                  </w:rPr>
                  <w:delText>If the credit vetting check result is Rejected, UFE warns the user with the error message EM_SAL_13 and the business scenario ends.</w:delText>
                </w:r>
              </w:del>
            </w:ins>
          </w:p>
        </w:tc>
      </w:tr>
      <w:tr w:rsidR="004C2818" w:rsidRPr="00E73B40" w14:paraId="2EB35AB8" w14:textId="77777777" w:rsidTr="00631F6A">
        <w:trPr>
          <w:trHeight w:val="440"/>
          <w:ins w:id="363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4C52AC9" w14:textId="77777777" w:rsidR="004C2818" w:rsidRPr="00E73B40" w:rsidRDefault="004C2818" w:rsidP="00631F6A">
            <w:pPr>
              <w:pStyle w:val="TableText"/>
              <w:keepNext/>
              <w:tabs>
                <w:tab w:val="left" w:pos="567"/>
              </w:tabs>
              <w:spacing w:line="240" w:lineRule="exact"/>
              <w:rPr>
                <w:ins w:id="3640" w:author="Author"/>
                <w:color w:val="auto"/>
                <w:sz w:val="20"/>
                <w:szCs w:val="20"/>
                <w:lang w:val="en-IE"/>
              </w:rPr>
            </w:pPr>
          </w:p>
        </w:tc>
        <w:tc>
          <w:tcPr>
            <w:tcW w:w="4042" w:type="dxa"/>
          </w:tcPr>
          <w:p w14:paraId="4B076651" w14:textId="158CAB28"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41" w:author="Author"/>
                <w:color w:val="595959" w:themeColor="text1" w:themeTint="A6"/>
                <w:sz w:val="20"/>
                <w:szCs w:val="18"/>
                <w:lang w:val="en-IE" w:eastAsia="en-US"/>
              </w:rPr>
            </w:pPr>
            <w:ins w:id="3642" w:author="Author">
              <w:r>
                <w:rPr>
                  <w:color w:val="595959" w:themeColor="text1" w:themeTint="A6"/>
                  <w:sz w:val="20"/>
                  <w:szCs w:val="18"/>
                  <w:lang w:val="en-IE" w:eastAsia="en-US"/>
                </w:rPr>
                <w:t>19</w:t>
              </w:r>
              <w:r w:rsidR="004C2818">
                <w:rPr>
                  <w:color w:val="595959" w:themeColor="text1" w:themeTint="A6"/>
                  <w:sz w:val="20"/>
                  <w:szCs w:val="18"/>
                  <w:lang w:val="en-IE" w:eastAsia="en-US"/>
                </w:rPr>
                <w:t>c</w:t>
              </w:r>
              <w:r w:rsidR="004C2818" w:rsidRPr="00064B44">
                <w:rPr>
                  <w:color w:val="595959" w:themeColor="text1" w:themeTint="A6"/>
                  <w:sz w:val="20"/>
                  <w:szCs w:val="18"/>
                  <w:lang w:val="en-IE" w:eastAsia="en-US"/>
                </w:rPr>
                <w:t xml:space="preserve">. Credit Vetting </w:t>
              </w:r>
              <w:r w:rsidR="004C2818">
                <w:rPr>
                  <w:color w:val="595959" w:themeColor="text1" w:themeTint="A6"/>
                  <w:sz w:val="20"/>
                  <w:szCs w:val="18"/>
                  <w:lang w:val="en-IE" w:eastAsia="en-US"/>
                </w:rPr>
                <w:t>Workaround</w:t>
              </w:r>
            </w:ins>
          </w:p>
          <w:p w14:paraId="75ED10A8" w14:textId="77777777" w:rsidR="004C2818"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43" w:author="Author"/>
                <w:color w:val="auto"/>
                <w:sz w:val="20"/>
                <w:szCs w:val="18"/>
                <w:lang w:val="en-IE" w:eastAsia="en-US"/>
              </w:rPr>
            </w:pPr>
            <w:ins w:id="3644" w:author="Author">
              <w:r>
                <w:rPr>
                  <w:color w:val="auto"/>
                  <w:sz w:val="20"/>
                  <w:szCs w:val="18"/>
                  <w:lang w:val="en-IE" w:eastAsia="en-US"/>
                </w:rPr>
                <w:t>Credit vetting workaround will only be possible for a specific user role. If the credit vetting is down due to, for example, technical failure or time out, a manual request must be made.</w:t>
              </w:r>
            </w:ins>
          </w:p>
          <w:p w14:paraId="22A4F811"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45" w:author="Author"/>
                <w:color w:val="auto"/>
                <w:sz w:val="20"/>
                <w:szCs w:val="18"/>
                <w:lang w:val="en-IE" w:eastAsia="en-US"/>
              </w:rPr>
            </w:pPr>
            <w:ins w:id="3646" w:author="Author">
              <w:r>
                <w:rPr>
                  <w:color w:val="auto"/>
                  <w:sz w:val="20"/>
                  <w:szCs w:val="18"/>
                  <w:lang w:val="en-IE" w:eastAsia="en-US"/>
                </w:rPr>
                <w:t>UFE will show in this case a popup for the user to input the results.</w:t>
              </w:r>
              <w:r w:rsidRPr="00DB1021">
                <w:rPr>
                  <w:color w:val="auto"/>
                  <w:sz w:val="20"/>
                  <w:szCs w:val="18"/>
                  <w:lang w:val="en-IE" w:eastAsia="en-US"/>
                </w:rPr>
                <w:t xml:space="preserve"> </w:t>
              </w:r>
            </w:ins>
          </w:p>
          <w:p w14:paraId="2DCD618B"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47" w:author="Author"/>
                <w:color w:val="auto"/>
                <w:sz w:val="20"/>
                <w:szCs w:val="18"/>
                <w:lang w:val="en-IE" w:eastAsia="en-US"/>
              </w:rPr>
            </w:pPr>
            <w:ins w:id="3648" w:author="Author">
              <w:r>
                <w:rPr>
                  <w:color w:val="auto"/>
                  <w:sz w:val="20"/>
                  <w:szCs w:val="18"/>
                  <w:lang w:val="en-IE" w:eastAsia="en-US"/>
                </w:rPr>
                <w:t>Once the response is obtained via manual process (email), the credit check result must be applied in this popup to resume the order.</w:t>
              </w:r>
            </w:ins>
          </w:p>
          <w:p w14:paraId="3B23E245"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49" w:author="Author"/>
                <w:color w:val="auto"/>
                <w:sz w:val="20"/>
                <w:szCs w:val="18"/>
                <w:lang w:val="en-IE" w:eastAsia="en-US"/>
              </w:rPr>
            </w:pPr>
            <w:ins w:id="3650" w:author="Author">
              <w:r>
                <w:rPr>
                  <w:color w:val="auto"/>
                  <w:sz w:val="20"/>
                  <w:szCs w:val="18"/>
                  <w:lang w:val="en-IE" w:eastAsia="en-US"/>
                </w:rPr>
                <w:t>There are three possible outcomes:</w:t>
              </w:r>
            </w:ins>
          </w:p>
          <w:p w14:paraId="6AAC438F" w14:textId="77777777"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51" w:author="Author"/>
                <w:color w:val="auto"/>
                <w:sz w:val="20"/>
                <w:szCs w:val="18"/>
                <w:lang w:val="en-IE" w:eastAsia="en-US"/>
              </w:rPr>
            </w:pPr>
            <w:ins w:id="3652" w:author="Author">
              <w:r w:rsidRPr="00DB1021">
                <w:rPr>
                  <w:b/>
                  <w:color w:val="auto"/>
                  <w:sz w:val="20"/>
                  <w:szCs w:val="18"/>
                  <w:lang w:val="en-IE" w:eastAsia="en-US"/>
                </w:rPr>
                <w:t>Accept:</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 override the c</w:t>
              </w:r>
              <w:r>
                <w:rPr>
                  <w:color w:val="auto"/>
                  <w:sz w:val="20"/>
                  <w:szCs w:val="18"/>
                  <w:lang w:val="en-IE" w:eastAsia="en-US"/>
                </w:rPr>
                <w:t>redit vetting step, and proceed.</w:t>
              </w:r>
            </w:ins>
          </w:p>
          <w:p w14:paraId="6DA8C4A0" w14:textId="77777777"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53" w:author="Author"/>
                <w:color w:val="auto"/>
                <w:sz w:val="20"/>
                <w:szCs w:val="18"/>
                <w:lang w:val="en-IE" w:eastAsia="en-US"/>
              </w:rPr>
            </w:pPr>
            <w:ins w:id="3654" w:author="Author">
              <w:r w:rsidRPr="00DB1021">
                <w:rPr>
                  <w:b/>
                  <w:color w:val="auto"/>
                  <w:sz w:val="20"/>
                  <w:szCs w:val="18"/>
                  <w:lang w:val="en-IE" w:eastAsia="en-US"/>
                </w:rPr>
                <w:t>Rejected:</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 and </w:t>
              </w:r>
              <w:r>
                <w:rPr>
                  <w:color w:val="auto"/>
                  <w:sz w:val="20"/>
                  <w:szCs w:val="18"/>
                  <w:lang w:val="en-IE" w:eastAsia="en-US"/>
                </w:rPr>
                <w:t>c</w:t>
              </w:r>
              <w:r w:rsidRPr="00DB1021">
                <w:rPr>
                  <w:color w:val="auto"/>
                  <w:sz w:val="20"/>
                  <w:szCs w:val="18"/>
                  <w:lang w:val="en-IE" w:eastAsia="en-US"/>
                </w:rPr>
                <w:t>ancel it.</w:t>
              </w:r>
              <w:r>
                <w:rPr>
                  <w:color w:val="auto"/>
                  <w:sz w:val="20"/>
                  <w:szCs w:val="18"/>
                  <w:lang w:val="en-IE" w:eastAsia="en-US"/>
                </w:rPr>
                <w:t xml:space="preserve"> </w:t>
              </w:r>
            </w:ins>
          </w:p>
          <w:p w14:paraId="7E8C1BBE" w14:textId="3F052ECF" w:rsidR="004C2818" w:rsidRPr="00A70A89" w:rsidDel="00A70A89" w:rsidRDefault="0015178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55" w:author="Author"/>
                <w:del w:id="3656" w:author="Author"/>
                <w:color w:val="auto"/>
                <w:sz w:val="20"/>
                <w:szCs w:val="18"/>
                <w:lang w:val="en-IE" w:eastAsia="en-US"/>
              </w:rPr>
            </w:pPr>
            <w:ins w:id="3657" w:author="Author">
              <w:r>
                <w:rPr>
                  <w:b/>
                  <w:color w:val="auto"/>
                  <w:sz w:val="20"/>
                  <w:szCs w:val="18"/>
                  <w:lang w:val="en-IE" w:eastAsia="en-US"/>
                </w:rPr>
                <w:t>Advanced Payment / Deposit</w:t>
              </w:r>
              <w:del w:id="3658" w:author="Author">
                <w:r w:rsidR="00A70A89" w:rsidRPr="00A70A89" w:rsidDel="00151788">
                  <w:rPr>
                    <w:b/>
                    <w:color w:val="auto"/>
                    <w:sz w:val="20"/>
                    <w:szCs w:val="18"/>
                    <w:lang w:val="en-IE" w:eastAsia="en-US"/>
                  </w:rPr>
                  <w:delText>Accept with conditions</w:delText>
                </w:r>
              </w:del>
              <w:r w:rsidR="00A70A89" w:rsidRPr="00A70A89">
                <w:rPr>
                  <w:b/>
                  <w:color w:val="auto"/>
                  <w:sz w:val="20"/>
                  <w:szCs w:val="18"/>
                  <w:lang w:val="en-IE" w:eastAsia="en-US"/>
                </w:rPr>
                <w:t>:</w:t>
              </w:r>
              <w:r w:rsidR="00A70A89" w:rsidRPr="00A70A89">
                <w:rPr>
                  <w:color w:val="auto"/>
                  <w:sz w:val="20"/>
                  <w:szCs w:val="18"/>
                  <w:lang w:val="en-IE" w:eastAsia="en-US"/>
                </w:rPr>
                <w:t xml:space="preserve"> User will retrieve the order based on an order ID and will manually override the credit vetting step by selecting the relevant charge type (advance payment or deposit with the associated MEC ID defined in UFE_RD_183 in order to get from UFE Catalogue the respective product). The amount is also required in order to proceed.</w:t>
              </w:r>
              <w:del w:id="3659" w:author="Author">
                <w:r w:rsidR="004C2818" w:rsidRPr="00A70A89" w:rsidDel="00A70A89">
                  <w:rPr>
                    <w:b/>
                    <w:color w:val="auto"/>
                    <w:sz w:val="20"/>
                    <w:szCs w:val="18"/>
                    <w:lang w:val="en-IE" w:eastAsia="en-US"/>
                  </w:rPr>
                  <w:delText>Accept with conditions:</w:delText>
                </w:r>
                <w:r w:rsidR="004C2818" w:rsidRPr="00A70A89" w:rsidDel="00A70A89">
                  <w:rPr>
                    <w:color w:val="auto"/>
                    <w:sz w:val="20"/>
                    <w:szCs w:val="18"/>
                    <w:lang w:val="en-IE" w:eastAsia="en-US"/>
                  </w:rPr>
                  <w:delText xml:space="preserve"> User will retrieve the order, override the credit vetting step by manually adding</w:delText>
                </w:r>
                <w:r w:rsidR="00D40BC2" w:rsidRPr="00A70A89" w:rsidDel="00A70A89">
                  <w:rPr>
                    <w:color w:val="auto"/>
                    <w:sz w:val="20"/>
                    <w:szCs w:val="18"/>
                    <w:lang w:val="en-IE" w:eastAsia="en-US"/>
                  </w:rPr>
                  <w:delText>selecting</w:delText>
                </w:r>
                <w:r w:rsidR="004C2818" w:rsidRPr="00A70A89" w:rsidDel="00A70A89">
                  <w:rPr>
                    <w:color w:val="auto"/>
                    <w:sz w:val="20"/>
                    <w:szCs w:val="18"/>
                    <w:lang w:val="en-IE" w:eastAsia="en-US"/>
                  </w:rPr>
                  <w:delText xml:space="preserve"> the relevant MEC ID</w:delText>
                </w:r>
                <w:r w:rsidR="00D40BC2" w:rsidRPr="00A70A89" w:rsidDel="00A70A89">
                  <w:rPr>
                    <w:color w:val="auto"/>
                    <w:sz w:val="20"/>
                    <w:szCs w:val="18"/>
                    <w:lang w:val="en-IE" w:eastAsia="en-US"/>
                  </w:rPr>
                  <w:delText>charge type (advance payment or deposit</w:delText>
                </w:r>
                <w:r w:rsidR="000018D9" w:rsidRPr="00A70A89" w:rsidDel="00A70A89">
                  <w:rPr>
                    <w:color w:val="auto"/>
                    <w:sz w:val="20"/>
                    <w:szCs w:val="18"/>
                    <w:lang w:val="en-IE" w:eastAsia="en-US"/>
                  </w:rPr>
                  <w:delText xml:space="preserve"> with the associated MEC ID is defined in UFE_RD_183 in order to get from UFE Catalogue the respective product</w:delText>
                </w:r>
                <w:r w:rsidR="00D40BC2" w:rsidRPr="00A70A89" w:rsidDel="00A70A89">
                  <w:rPr>
                    <w:color w:val="auto"/>
                    <w:sz w:val="20"/>
                    <w:szCs w:val="18"/>
                    <w:lang w:val="en-IE" w:eastAsia="en-US"/>
                  </w:rPr>
                  <w:delText>)</w:delText>
                </w:r>
                <w:r w:rsidR="004C2818" w:rsidRPr="00A70A89" w:rsidDel="00A70A89">
                  <w:rPr>
                    <w:color w:val="auto"/>
                    <w:sz w:val="20"/>
                    <w:szCs w:val="18"/>
                    <w:lang w:val="en-IE" w:eastAsia="en-US"/>
                  </w:rPr>
                  <w:delText>, amount (captured automatically) and proceed.</w:delText>
                </w:r>
              </w:del>
            </w:ins>
          </w:p>
          <w:p w14:paraId="60113E55"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60" w:author="Author"/>
                <w:color w:val="439782"/>
                <w:sz w:val="20"/>
                <w:szCs w:val="18"/>
                <w:lang w:val="en-IE" w:eastAsia="en-US"/>
              </w:rPr>
            </w:pPr>
          </w:p>
        </w:tc>
        <w:tc>
          <w:tcPr>
            <w:tcW w:w="4028" w:type="dxa"/>
          </w:tcPr>
          <w:p w14:paraId="10913BE4" w14:textId="0D8694B1"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61" w:author="Author"/>
                <w:color w:val="auto"/>
                <w:sz w:val="20"/>
                <w:szCs w:val="18"/>
                <w:lang w:val="en-IE" w:eastAsia="en-US"/>
              </w:rPr>
            </w:pPr>
            <w:ins w:id="3662" w:author="Author">
              <w:r w:rsidRPr="00E73B40">
                <w:rPr>
                  <w:color w:val="auto"/>
                  <w:sz w:val="20"/>
                  <w:szCs w:val="18"/>
                  <w:lang w:val="en-IE" w:eastAsia="en-US"/>
                </w:rPr>
                <w:t>If any error occur trying to check credit vetting</w:t>
              </w:r>
              <w:r>
                <w:rPr>
                  <w:color w:val="auto"/>
                  <w:sz w:val="20"/>
                  <w:szCs w:val="18"/>
                  <w:lang w:val="en-IE" w:eastAsia="en-US"/>
                </w:rPr>
                <w:t xml:space="preserve"> in </w:t>
              </w:r>
              <w:r w:rsidRPr="00D54256">
                <w:rPr>
                  <w:i/>
                  <w:color w:val="auto"/>
                  <w:sz w:val="20"/>
                  <w:szCs w:val="18"/>
                  <w:lang w:val="en-IE" w:eastAsia="en-US"/>
                </w:rPr>
                <w:t>step 1</w:t>
              </w:r>
              <w:r w:rsidR="00051CDB">
                <w:rPr>
                  <w:i/>
                  <w:color w:val="auto"/>
                  <w:sz w:val="20"/>
                  <w:szCs w:val="18"/>
                  <w:lang w:val="en-IE" w:eastAsia="en-US"/>
                </w:rPr>
                <w:t>9</w:t>
              </w:r>
              <w:r w:rsidRPr="00D54256">
                <w:rPr>
                  <w:i/>
                  <w:color w:val="auto"/>
                  <w:sz w:val="20"/>
                  <w:szCs w:val="18"/>
                  <w:lang w:val="en-IE" w:eastAsia="en-US"/>
                </w:rPr>
                <w:t>a</w:t>
              </w:r>
              <w:r w:rsidRPr="00E73B40">
                <w:rPr>
                  <w:color w:val="auto"/>
                  <w:sz w:val="20"/>
                  <w:szCs w:val="18"/>
                  <w:lang w:val="en-IE" w:eastAsia="en-US"/>
                </w:rPr>
                <w:t>, UFE warns the user w</w:t>
              </w:r>
              <w:r>
                <w:rPr>
                  <w:color w:val="auto"/>
                  <w:sz w:val="20"/>
                  <w:szCs w:val="18"/>
                  <w:lang w:val="en-IE" w:eastAsia="en-US"/>
                </w:rPr>
                <w:t>ith the error message EM_SAL_12 and a specific user will be able to input the result manually.</w:t>
              </w:r>
            </w:ins>
          </w:p>
        </w:tc>
      </w:tr>
      <w:tr w:rsidR="004C2818" w:rsidRPr="00E73B40" w14:paraId="239F8B1D" w14:textId="77777777" w:rsidTr="00631F6A">
        <w:trPr>
          <w:trHeight w:val="440"/>
          <w:ins w:id="366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AC03DC" w14:textId="77777777" w:rsidR="004C2818" w:rsidRPr="00E73B40" w:rsidRDefault="004C2818" w:rsidP="00631F6A">
            <w:pPr>
              <w:pStyle w:val="TableText"/>
              <w:keepNext/>
              <w:tabs>
                <w:tab w:val="left" w:pos="567"/>
              </w:tabs>
              <w:spacing w:line="240" w:lineRule="exact"/>
              <w:rPr>
                <w:ins w:id="3664" w:author="Author"/>
                <w:color w:val="auto"/>
                <w:sz w:val="20"/>
                <w:szCs w:val="20"/>
                <w:lang w:val="en-IE"/>
              </w:rPr>
            </w:pPr>
          </w:p>
        </w:tc>
        <w:tc>
          <w:tcPr>
            <w:tcW w:w="4042" w:type="dxa"/>
          </w:tcPr>
          <w:p w14:paraId="2F1CDF8C" w14:textId="156A6392"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65" w:author="Author"/>
                <w:color w:val="595959" w:themeColor="text1" w:themeTint="A6"/>
                <w:sz w:val="20"/>
                <w:szCs w:val="18"/>
                <w:lang w:val="en-IE" w:eastAsia="en-US"/>
              </w:rPr>
            </w:pPr>
            <w:ins w:id="3666" w:author="Author">
              <w:r>
                <w:rPr>
                  <w:color w:val="595959" w:themeColor="text1" w:themeTint="A6"/>
                  <w:sz w:val="20"/>
                  <w:szCs w:val="18"/>
                  <w:lang w:val="en-IE" w:eastAsia="en-US"/>
                </w:rPr>
                <w:t>19</w:t>
              </w:r>
              <w:r w:rsidR="004C2818">
                <w:rPr>
                  <w:color w:val="595959" w:themeColor="text1" w:themeTint="A6"/>
                  <w:sz w:val="20"/>
                  <w:szCs w:val="18"/>
                  <w:lang w:val="en-IE" w:eastAsia="en-US"/>
                </w:rPr>
                <w:t>d</w:t>
              </w:r>
              <w:r w:rsidR="004C2818" w:rsidRPr="00064B44">
                <w:rPr>
                  <w:color w:val="595959" w:themeColor="text1" w:themeTint="A6"/>
                  <w:sz w:val="20"/>
                  <w:szCs w:val="18"/>
                  <w:lang w:val="en-IE" w:eastAsia="en-US"/>
                </w:rPr>
                <w:t xml:space="preserve">. Credit Vetting </w:t>
              </w:r>
              <w:r w:rsidR="004C2818">
                <w:rPr>
                  <w:color w:val="595959" w:themeColor="text1" w:themeTint="A6"/>
                  <w:sz w:val="20"/>
                  <w:szCs w:val="18"/>
                  <w:lang w:val="en-IE" w:eastAsia="en-US"/>
                </w:rPr>
                <w:t>Override</w:t>
              </w:r>
            </w:ins>
          </w:p>
          <w:p w14:paraId="01B8C26C"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67" w:author="Author"/>
                <w:color w:val="auto"/>
                <w:sz w:val="20"/>
                <w:szCs w:val="18"/>
                <w:lang w:val="en-IE" w:eastAsia="en-US"/>
              </w:rPr>
            </w:pPr>
            <w:ins w:id="3668" w:author="Author">
              <w:r>
                <w:rPr>
                  <w:color w:val="auto"/>
                  <w:sz w:val="20"/>
                  <w:szCs w:val="18"/>
                  <w:lang w:val="en-IE" w:eastAsia="en-US"/>
                </w:rPr>
                <w:t>It will be possible to override the credit vetting, for a specific user role.</w:t>
              </w:r>
            </w:ins>
          </w:p>
          <w:p w14:paraId="2807646E"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69" w:author="Author"/>
                <w:color w:val="auto"/>
                <w:sz w:val="20"/>
                <w:szCs w:val="18"/>
                <w:lang w:val="en-IE" w:eastAsia="en-US"/>
              </w:rPr>
            </w:pPr>
            <w:ins w:id="3670" w:author="Author">
              <w:r>
                <w:rPr>
                  <w:color w:val="auto"/>
                  <w:sz w:val="20"/>
                  <w:szCs w:val="18"/>
                  <w:lang w:val="en-IE" w:eastAsia="en-US"/>
                </w:rPr>
                <w:t>This means that UFE will not call make the check credit vetting and will proceed with the flow.</w:t>
              </w:r>
            </w:ins>
          </w:p>
          <w:p w14:paraId="3EA49679"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71" w:author="Author"/>
                <w:color w:val="auto"/>
                <w:sz w:val="20"/>
                <w:szCs w:val="18"/>
                <w:lang w:val="en-IE" w:eastAsia="en-US"/>
              </w:rPr>
            </w:pPr>
            <w:ins w:id="3672" w:author="Author">
              <w:r>
                <w:rPr>
                  <w:color w:val="auto"/>
                  <w:sz w:val="20"/>
                  <w:szCs w:val="18"/>
                  <w:lang w:val="en-IE" w:eastAsia="en-US"/>
                </w:rPr>
                <w:t>The user can enable/disable credit vetting override by toggling the respective button in the upper right corner of the process. By toggling the button, UFE will show the respective warning messages:</w:t>
              </w:r>
            </w:ins>
          </w:p>
          <w:p w14:paraId="4B2D6783" w14:textId="77777777" w:rsidR="004C2818"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3673" w:author="Author"/>
                <w:color w:val="auto"/>
                <w:sz w:val="20"/>
                <w:szCs w:val="18"/>
                <w:lang w:val="en-IE" w:eastAsia="en-US"/>
              </w:rPr>
            </w:pPr>
            <w:ins w:id="3674" w:author="Author">
              <w:r>
                <w:rPr>
                  <w:color w:val="auto"/>
                  <w:sz w:val="20"/>
                  <w:szCs w:val="18"/>
                  <w:lang w:val="en-IE" w:eastAsia="en-US"/>
                </w:rPr>
                <w:t>Enabling: WM_SAL_25</w:t>
              </w:r>
            </w:ins>
          </w:p>
          <w:p w14:paraId="27E8F857" w14:textId="77777777" w:rsidR="004C2818" w:rsidRPr="00B05BB7"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3675" w:author="Author"/>
                <w:color w:val="auto"/>
                <w:sz w:val="20"/>
                <w:szCs w:val="18"/>
                <w:lang w:val="en-IE" w:eastAsia="en-US"/>
              </w:rPr>
            </w:pPr>
            <w:ins w:id="3676" w:author="Author">
              <w:r>
                <w:rPr>
                  <w:color w:val="auto"/>
                  <w:sz w:val="20"/>
                  <w:szCs w:val="18"/>
                  <w:lang w:val="en-IE" w:eastAsia="en-US"/>
                </w:rPr>
                <w:t>Disabling: WM_SAL_26</w:t>
              </w:r>
            </w:ins>
          </w:p>
        </w:tc>
        <w:tc>
          <w:tcPr>
            <w:tcW w:w="4028" w:type="dxa"/>
          </w:tcPr>
          <w:p w14:paraId="2F8BDCBA"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77" w:author="Author"/>
                <w:color w:val="auto"/>
                <w:sz w:val="20"/>
                <w:szCs w:val="18"/>
                <w:lang w:val="en-IE" w:eastAsia="en-US"/>
              </w:rPr>
            </w:pPr>
            <w:ins w:id="3678" w:author="Author">
              <w:r>
                <w:rPr>
                  <w:color w:val="auto"/>
                  <w:sz w:val="20"/>
                  <w:szCs w:val="18"/>
                  <w:lang w:val="en-IE" w:eastAsia="en-US"/>
                </w:rPr>
                <w:t>-</w:t>
              </w:r>
            </w:ins>
          </w:p>
        </w:tc>
      </w:tr>
      <w:tr w:rsidR="004C2818" w:rsidRPr="00E73B40" w14:paraId="641177FE" w14:textId="77777777" w:rsidTr="00631F6A">
        <w:trPr>
          <w:trHeight w:val="440"/>
          <w:ins w:id="367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A88C36" w14:textId="77777777" w:rsidR="004C2818" w:rsidRPr="00E73B40" w:rsidRDefault="004C2818" w:rsidP="00631F6A">
            <w:pPr>
              <w:pStyle w:val="TableText"/>
              <w:keepNext/>
              <w:tabs>
                <w:tab w:val="left" w:pos="567"/>
              </w:tabs>
              <w:spacing w:line="240" w:lineRule="exact"/>
              <w:rPr>
                <w:ins w:id="3680" w:author="Author"/>
                <w:color w:val="auto"/>
                <w:sz w:val="20"/>
                <w:szCs w:val="20"/>
                <w:lang w:val="en-IE"/>
              </w:rPr>
            </w:pPr>
          </w:p>
        </w:tc>
        <w:tc>
          <w:tcPr>
            <w:tcW w:w="4042" w:type="dxa"/>
          </w:tcPr>
          <w:p w14:paraId="6F17C1B1" w14:textId="50B75F17"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81" w:author="Author"/>
                <w:color w:val="595959" w:themeColor="text1" w:themeTint="A6"/>
                <w:sz w:val="20"/>
                <w:szCs w:val="18"/>
                <w:lang w:val="en-IE" w:eastAsia="en-US"/>
              </w:rPr>
            </w:pPr>
            <w:ins w:id="3682" w:author="Author">
              <w:r>
                <w:rPr>
                  <w:color w:val="595959" w:themeColor="text1" w:themeTint="A6"/>
                  <w:sz w:val="20"/>
                  <w:szCs w:val="18"/>
                  <w:lang w:val="en-IE" w:eastAsia="en-US"/>
                </w:rPr>
                <w:t>19</w:t>
              </w:r>
              <w:r w:rsidR="004C2818">
                <w:rPr>
                  <w:color w:val="595959" w:themeColor="text1" w:themeTint="A6"/>
                  <w:sz w:val="20"/>
                  <w:szCs w:val="18"/>
                  <w:lang w:val="en-IE" w:eastAsia="en-US"/>
                </w:rPr>
                <w:t>e</w:t>
              </w:r>
              <w:r w:rsidR="004C2818" w:rsidRPr="00064B44">
                <w:rPr>
                  <w:color w:val="595959" w:themeColor="text1" w:themeTint="A6"/>
                  <w:sz w:val="20"/>
                  <w:szCs w:val="18"/>
                  <w:lang w:val="en-IE" w:eastAsia="en-US"/>
                </w:rPr>
                <w:t>. Go to the next step</w:t>
              </w:r>
            </w:ins>
          </w:p>
          <w:p w14:paraId="7D6E877A" w14:textId="348FA1A6"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83" w:author="Author"/>
                <w:color w:val="auto"/>
                <w:sz w:val="20"/>
                <w:szCs w:val="18"/>
                <w:lang w:val="en-IE" w:eastAsia="en-US"/>
              </w:rPr>
            </w:pPr>
            <w:ins w:id="3684" w:author="Author">
              <w:r w:rsidRPr="00E73B40">
                <w:rPr>
                  <w:color w:val="auto"/>
                  <w:sz w:val="20"/>
                  <w:szCs w:val="18"/>
                  <w:lang w:val="en-IE" w:eastAsia="en-US"/>
                </w:rPr>
                <w:t xml:space="preserve">If the basket contains, at least, one fixed offer that requires a technician visit (this information is an offer’s attribute in MEC), UFE sends the user to the </w:t>
              </w:r>
              <w:r>
                <w:rPr>
                  <w:color w:val="auto"/>
                  <w:sz w:val="20"/>
                  <w:szCs w:val="18"/>
                  <w:lang w:val="en-IE" w:eastAsia="en-US"/>
                </w:rPr>
                <w:t xml:space="preserve">Schedule </w:t>
              </w:r>
              <w:r w:rsidRPr="00E73B40">
                <w:rPr>
                  <w:color w:val="auto"/>
                  <w:sz w:val="20"/>
                  <w:szCs w:val="18"/>
                  <w:lang w:val="en-IE" w:eastAsia="en-US"/>
                </w:rPr>
                <w:t>Installation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"_Alternative_Activity_20"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051CDB" w:rsidRPr="00D256EE">
                <w:rPr>
                  <w:rStyle w:val="Hyperlink"/>
                  <w:sz w:val="20"/>
                  <w:szCs w:val="18"/>
                  <w:lang w:val="en-IE" w:eastAsia="en-US"/>
                </w:rPr>
                <w:t>20</w:t>
              </w:r>
              <w:r w:rsidR="00D256EE">
                <w:rPr>
                  <w:color w:val="auto"/>
                  <w:sz w:val="20"/>
                  <w:szCs w:val="18"/>
                  <w:lang w:val="en-IE" w:eastAsia="en-US"/>
                </w:rPr>
                <w:fldChar w:fldCharType="end"/>
              </w:r>
              <w:r w:rsidRPr="00E73B40">
                <w:rPr>
                  <w:color w:val="auto"/>
                  <w:sz w:val="20"/>
                  <w:szCs w:val="18"/>
                  <w:lang w:val="en-IE" w:eastAsia="en-US"/>
                </w:rPr>
                <w:t>).</w:t>
              </w:r>
            </w:ins>
          </w:p>
          <w:p w14:paraId="14504DFB"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85" w:author="Author"/>
                <w:color w:val="auto"/>
                <w:sz w:val="20"/>
                <w:szCs w:val="18"/>
                <w:lang w:val="en-IE" w:eastAsia="en-US"/>
              </w:rPr>
            </w:pPr>
            <w:ins w:id="3686" w:author="Author">
              <w:r w:rsidRPr="00E73B40">
                <w:rPr>
                  <w:color w:val="auto"/>
                  <w:sz w:val="20"/>
                  <w:szCs w:val="18"/>
                  <w:lang w:val="en-IE" w:eastAsia="en-US"/>
                </w:rPr>
                <w:t>Otherwise, depending on where the process is running:</w:t>
              </w:r>
            </w:ins>
          </w:p>
          <w:p w14:paraId="67CC56FF" w14:textId="69FE18D2"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687" w:author="Author"/>
                <w:color w:val="auto"/>
                <w:sz w:val="20"/>
                <w:szCs w:val="18"/>
                <w:lang w:val="en-IE" w:eastAsia="en-US"/>
              </w:rPr>
            </w:pPr>
            <w:ins w:id="3688" w:author="Autho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1</w:t>
              </w:r>
              <w:r w:rsidR="00D256EE">
                <w:rPr>
                  <w:color w:val="auto"/>
                  <w:sz w:val="20"/>
                  <w:szCs w:val="18"/>
                  <w:lang w:val="en-IE" w:eastAsia="en-US"/>
                </w:rPr>
                <w:fldChar w:fldCharType="end"/>
              </w:r>
              <w:r w:rsidRPr="00E73B40">
                <w:rPr>
                  <w:color w:val="auto"/>
                  <w:sz w:val="20"/>
                  <w:szCs w:val="18"/>
                  <w:lang w:val="en-IE" w:eastAsia="en-US"/>
                </w:rPr>
                <w:t>).</w:t>
              </w:r>
            </w:ins>
          </w:p>
          <w:p w14:paraId="2532530C" w14:textId="416ECC02"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689" w:author="Author"/>
                <w:color w:val="auto"/>
                <w:sz w:val="20"/>
                <w:szCs w:val="18"/>
                <w:lang w:val="en-IE" w:eastAsia="en-US"/>
              </w:rPr>
            </w:pPr>
            <w:ins w:id="3690" w:author="Author">
              <w:r w:rsidRPr="00E73B40">
                <w:rPr>
                  <w:color w:val="auto"/>
                  <w:sz w:val="20"/>
                  <w:szCs w:val="18"/>
                  <w:lang w:val="en-IE" w:eastAsia="en-US"/>
                </w:rPr>
                <w:t>Shop: UFE sends the user to Confirmation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"_Activity_22_\»"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2</w:t>
              </w:r>
              <w:r w:rsidR="00D256EE">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00D256EE" w:rsidRPr="00D256EE">
                <w:rPr>
                  <w:rStyle w:val="Hyperlink"/>
                  <w:sz w:val="20"/>
                  <w:szCs w:val="18"/>
                  <w:lang w:val="en-IE" w:eastAsia="en-US"/>
                </w:rPr>
                <w:t>Activity 21</w:t>
              </w:r>
              <w:r w:rsidR="00D256EE">
                <w:rPr>
                  <w:color w:val="auto"/>
                  <w:sz w:val="20"/>
                  <w:szCs w:val="18"/>
                  <w:lang w:val="en-IE" w:eastAsia="en-US"/>
                </w:rPr>
                <w:fldChar w:fldCharType="end"/>
              </w:r>
              <w:del w:id="3691"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w:delText>
                </w:r>
                <w:r w:rsidR="00051CDB" w:rsidDel="00D256EE">
                  <w:rPr>
                    <w:color w:val="auto"/>
                    <w:sz w:val="20"/>
                    <w:szCs w:val="18"/>
                    <w:lang w:val="en-IE" w:eastAsia="en-US"/>
                  </w:rPr>
                  <w:delText>1</w:delText>
                </w:r>
              </w:del>
              <w:r w:rsidRPr="00E73B40">
                <w:rPr>
                  <w:color w:val="auto"/>
                  <w:sz w:val="20"/>
                  <w:szCs w:val="18"/>
                  <w:lang w:val="en-IE" w:eastAsia="en-US"/>
                </w:rPr>
                <w:t>).</w:t>
              </w:r>
            </w:ins>
          </w:p>
        </w:tc>
        <w:tc>
          <w:tcPr>
            <w:tcW w:w="4028" w:type="dxa"/>
          </w:tcPr>
          <w:p w14:paraId="16A8C81B"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92" w:author="Author"/>
                <w:color w:val="auto"/>
                <w:sz w:val="20"/>
                <w:szCs w:val="18"/>
                <w:lang w:val="en-IE" w:eastAsia="en-US"/>
              </w:rPr>
            </w:pPr>
            <w:ins w:id="3693" w:author="Author">
              <w:r w:rsidRPr="00E73B40">
                <w:rPr>
                  <w:color w:val="auto"/>
                  <w:sz w:val="20"/>
                  <w:szCs w:val="18"/>
                  <w:lang w:val="en-IE" w:eastAsia="en-US"/>
                </w:rPr>
                <w:t>-</w:t>
              </w:r>
            </w:ins>
          </w:p>
        </w:tc>
      </w:tr>
      <w:tr w:rsidR="004C2818" w:rsidRPr="00E73B40" w14:paraId="25374112" w14:textId="77777777" w:rsidTr="00631F6A">
        <w:trPr>
          <w:trHeight w:val="440"/>
          <w:ins w:id="369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2B5E823" w14:textId="77777777" w:rsidR="004C2818" w:rsidRPr="00E73B40" w:rsidRDefault="004C2818" w:rsidP="00631F6A">
            <w:pPr>
              <w:pStyle w:val="TableText"/>
              <w:keepNext/>
              <w:tabs>
                <w:tab w:val="left" w:pos="567"/>
              </w:tabs>
              <w:spacing w:line="240" w:lineRule="exact"/>
              <w:rPr>
                <w:ins w:id="3695" w:author="Author"/>
                <w:color w:val="auto"/>
                <w:sz w:val="20"/>
                <w:szCs w:val="20"/>
                <w:lang w:val="en-IE"/>
              </w:rPr>
            </w:pPr>
          </w:p>
        </w:tc>
        <w:tc>
          <w:tcPr>
            <w:tcW w:w="4042" w:type="dxa"/>
          </w:tcPr>
          <w:p w14:paraId="4797898A" w14:textId="1141FEF9"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96" w:author="Author"/>
                <w:color w:val="595959" w:themeColor="text1" w:themeTint="A6"/>
                <w:sz w:val="20"/>
                <w:szCs w:val="18"/>
                <w:lang w:val="en-IE" w:eastAsia="en-US"/>
              </w:rPr>
            </w:pPr>
            <w:ins w:id="3697" w:author="Author">
              <w:r>
                <w:rPr>
                  <w:color w:val="595959" w:themeColor="text1" w:themeTint="A6"/>
                  <w:sz w:val="20"/>
                  <w:szCs w:val="18"/>
                  <w:lang w:val="en-IE" w:eastAsia="en-US"/>
                </w:rPr>
                <w:t>19</w:t>
              </w:r>
              <w:r w:rsidR="004C2818">
                <w:rPr>
                  <w:color w:val="595959" w:themeColor="text1" w:themeTint="A6"/>
                  <w:sz w:val="20"/>
                  <w:szCs w:val="18"/>
                  <w:lang w:val="en-IE" w:eastAsia="en-US"/>
                </w:rPr>
                <w:t>f</w:t>
              </w:r>
              <w:r w:rsidR="004C2818" w:rsidRPr="00064B44">
                <w:rPr>
                  <w:color w:val="595959" w:themeColor="text1" w:themeTint="A6"/>
                  <w:sz w:val="20"/>
                  <w:szCs w:val="18"/>
                  <w:lang w:val="en-IE" w:eastAsia="en-US"/>
                </w:rPr>
                <w:t>. Direct Debit Mandatory</w:t>
              </w:r>
            </w:ins>
          </w:p>
          <w:p w14:paraId="5F9E96D4"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98" w:author="Author"/>
                <w:color w:val="auto"/>
                <w:sz w:val="20"/>
                <w:szCs w:val="18"/>
                <w:lang w:val="en-IE" w:eastAsia="en-US"/>
              </w:rPr>
            </w:pPr>
            <w:ins w:id="3699" w:author="Author">
              <w:r>
                <w:rPr>
                  <w:color w:val="auto"/>
                  <w:sz w:val="20"/>
                  <w:szCs w:val="18"/>
                  <w:lang w:val="en-IE" w:eastAsia="en-US"/>
                </w:rPr>
                <w:t>The pay by direct debit will be mandatory in the scenarios of an offer (Mobile or Fixed).</w:t>
              </w:r>
            </w:ins>
          </w:p>
          <w:p w14:paraId="1B8452AB" w14:textId="620D289E" w:rsidR="00E17934" w:rsidRDefault="00E17934"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00" w:author="Author"/>
                <w:color w:val="439782"/>
                <w:sz w:val="20"/>
                <w:szCs w:val="18"/>
                <w:lang w:val="en-IE" w:eastAsia="en-US"/>
              </w:rPr>
            </w:pPr>
            <w:ins w:id="3701" w:author="Author">
              <w:r>
                <w:rPr>
                  <w:color w:val="auto"/>
                  <w:sz w:val="20"/>
                  <w:szCs w:val="18"/>
                  <w:lang w:val="en-IE" w:eastAsia="en-US"/>
                </w:rPr>
                <w:t>Direct debit may be by IBAN, with Credit Card or Debit Card.</w:t>
              </w:r>
            </w:ins>
          </w:p>
        </w:tc>
        <w:tc>
          <w:tcPr>
            <w:tcW w:w="4028" w:type="dxa"/>
          </w:tcPr>
          <w:p w14:paraId="3E64344D"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02" w:author="Author"/>
                <w:color w:val="auto"/>
                <w:sz w:val="20"/>
                <w:szCs w:val="18"/>
                <w:lang w:val="en-IE" w:eastAsia="en-US"/>
              </w:rPr>
            </w:pPr>
            <w:ins w:id="3703" w:author="Author">
              <w:r>
                <w:rPr>
                  <w:color w:val="auto"/>
                  <w:sz w:val="20"/>
                  <w:szCs w:val="18"/>
                  <w:lang w:val="en-IE" w:eastAsia="en-US"/>
                </w:rPr>
                <w:t>-</w:t>
              </w:r>
            </w:ins>
          </w:p>
        </w:tc>
      </w:tr>
    </w:tbl>
    <w:p w14:paraId="53C813DF" w14:textId="77777777" w:rsidR="00E460E2" w:rsidRPr="00613576" w:rsidRDefault="00E460E2" w:rsidP="00E460E2">
      <w:pPr>
        <w:rPr>
          <w:ins w:id="3704" w:author="Author"/>
          <w:lang w:val="en-IE"/>
        </w:rPr>
      </w:pPr>
    </w:p>
    <w:p w14:paraId="3DAF4507" w14:textId="1932BDA9" w:rsidR="00E460E2" w:rsidRPr="00E73B40" w:rsidRDefault="00E460E2" w:rsidP="00E460E2">
      <w:pPr>
        <w:pStyle w:val="Heading4"/>
        <w:rPr>
          <w:ins w:id="3705" w:author="Author"/>
          <w:lang w:val="en-IE"/>
        </w:rPr>
      </w:pPr>
      <w:ins w:id="3706" w:author="Author">
        <w:r w:rsidRPr="00E73B40">
          <w:rPr>
            <w:lang w:val="en-IE"/>
          </w:rPr>
          <w:lastRenderedPageBreak/>
          <w:t xml:space="preserve">Phase </w:t>
        </w:r>
        <w:r>
          <w:rPr>
            <w:lang w:val="en-IE"/>
          </w:rPr>
          <w:t>V</w:t>
        </w:r>
        <w:r w:rsidR="00165890">
          <w:rPr>
            <w:lang w:val="en-IE"/>
          </w:rPr>
          <w:t>II</w:t>
        </w:r>
        <w:r w:rsidRPr="00E73B40">
          <w:rPr>
            <w:lang w:val="en-IE"/>
          </w:rPr>
          <w:t xml:space="preserve"> – Installation</w:t>
        </w:r>
      </w:ins>
    </w:p>
    <w:p w14:paraId="07F7F06B" w14:textId="2BDF50C1" w:rsidR="00E460E2" w:rsidRPr="00E73B40" w:rsidRDefault="00E460E2" w:rsidP="00E460E2">
      <w:pPr>
        <w:pStyle w:val="Heading5"/>
        <w:keepNext/>
        <w:rPr>
          <w:ins w:id="3707" w:author="Author"/>
          <w:lang w:val="en-IE"/>
        </w:rPr>
      </w:pPr>
      <w:bookmarkStart w:id="3708" w:name="_Alternative_Activity_20"/>
      <w:bookmarkEnd w:id="3708"/>
      <w:ins w:id="3709" w:author="Author">
        <w:r w:rsidRPr="00E73B40">
          <w:rPr>
            <w:lang w:val="en-IE"/>
          </w:rPr>
          <w:t xml:space="preserve">Alternative Activity </w:t>
        </w:r>
        <w:r w:rsidR="00165890">
          <w:rPr>
            <w:lang w:val="en-IE"/>
          </w:rPr>
          <w:t>2</w:t>
        </w:r>
        <w:r w:rsidR="00C53029">
          <w:rPr>
            <w:lang w:val="en-IE"/>
          </w:rPr>
          <w:t>0</w:t>
        </w:r>
        <w:r w:rsidRPr="00E73B40">
          <w:rPr>
            <w:lang w:val="en-IE"/>
          </w:rPr>
          <w:t xml:space="preserve"> » Schedule installation</w:t>
        </w:r>
      </w:ins>
    </w:p>
    <w:tbl>
      <w:tblPr>
        <w:tblStyle w:val="CelFocus1"/>
        <w:tblW w:w="0" w:type="auto"/>
        <w:tblLook w:val="04A0" w:firstRow="1" w:lastRow="0" w:firstColumn="1" w:lastColumn="0" w:noHBand="0" w:noVBand="1"/>
      </w:tblPr>
      <w:tblGrid>
        <w:gridCol w:w="1522"/>
        <w:gridCol w:w="4042"/>
        <w:gridCol w:w="4028"/>
      </w:tblGrid>
      <w:tr w:rsidR="00E460E2" w:rsidRPr="00E73B40" w14:paraId="15B2AAFE" w14:textId="77777777" w:rsidTr="00631F6A">
        <w:trPr>
          <w:cnfStyle w:val="100000000000" w:firstRow="1" w:lastRow="0" w:firstColumn="0" w:lastColumn="0" w:oddVBand="0" w:evenVBand="0" w:oddHBand="0" w:evenHBand="0" w:firstRowFirstColumn="0" w:firstRowLastColumn="0" w:lastRowFirstColumn="0" w:lastRowLastColumn="0"/>
          <w:trHeight w:val="426"/>
          <w:ins w:id="3710"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4DCEE84D" w14:textId="77777777" w:rsidR="00E460E2" w:rsidRPr="00E73B40" w:rsidRDefault="00E460E2" w:rsidP="00631F6A">
            <w:pPr>
              <w:jc w:val="left"/>
              <w:rPr>
                <w:ins w:id="3711" w:author="Author"/>
                <w:b w:val="0"/>
                <w:sz w:val="20"/>
                <w:szCs w:val="20"/>
                <w:lang w:val="en-IE"/>
              </w:rPr>
            </w:pPr>
            <w:ins w:id="3712" w:author="Author">
              <w:r w:rsidRPr="00E73B40">
                <w:rPr>
                  <w:sz w:val="20"/>
                  <w:szCs w:val="20"/>
                  <w:lang w:val="en-IE"/>
                </w:rPr>
                <w:t>Activity Specification</w:t>
              </w:r>
            </w:ins>
          </w:p>
        </w:tc>
      </w:tr>
      <w:tr w:rsidR="00E460E2" w:rsidRPr="00E73B40" w14:paraId="536A1974" w14:textId="77777777" w:rsidTr="00631F6A">
        <w:trPr>
          <w:trHeight w:hRule="exact" w:val="756"/>
          <w:ins w:id="371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2567DA9" w14:textId="77777777" w:rsidR="00E460E2" w:rsidRPr="00E73B40" w:rsidRDefault="00E460E2" w:rsidP="00631F6A">
            <w:pPr>
              <w:pStyle w:val="TableText"/>
              <w:keepNext/>
              <w:spacing w:before="0" w:after="0" w:line="240" w:lineRule="exact"/>
              <w:rPr>
                <w:ins w:id="3714" w:author="Author"/>
                <w:color w:val="auto"/>
                <w:sz w:val="20"/>
                <w:szCs w:val="20"/>
                <w:lang w:val="en-IE"/>
              </w:rPr>
            </w:pPr>
            <w:ins w:id="3715" w:author="Author">
              <w:r w:rsidRPr="00E73B40">
                <w:rPr>
                  <w:color w:val="auto"/>
                  <w:sz w:val="20"/>
                  <w:szCs w:val="20"/>
                  <w:lang w:val="en-IE"/>
                </w:rPr>
                <w:t>Actor(s)</w:t>
              </w:r>
            </w:ins>
          </w:p>
        </w:tc>
        <w:tc>
          <w:tcPr>
            <w:tcW w:w="8070" w:type="dxa"/>
            <w:gridSpan w:val="2"/>
            <w:vAlign w:val="center"/>
          </w:tcPr>
          <w:p w14:paraId="4B1F766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16" w:author="Author"/>
                <w:color w:val="auto"/>
                <w:sz w:val="20"/>
                <w:szCs w:val="20"/>
                <w:lang w:val="en-IE"/>
              </w:rPr>
            </w:pPr>
            <w:ins w:id="3717" w:author="Author">
              <w:r w:rsidRPr="00E73B40">
                <w:rPr>
                  <w:color w:val="auto"/>
                  <w:sz w:val="20"/>
                  <w:szCs w:val="20"/>
                  <w:lang w:val="en-IE"/>
                </w:rPr>
                <w:t>CSR in Call Centre</w:t>
              </w:r>
            </w:ins>
          </w:p>
          <w:p w14:paraId="110DA47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18" w:author="Author"/>
                <w:color w:val="auto"/>
                <w:sz w:val="20"/>
                <w:szCs w:val="20"/>
                <w:lang w:val="en-IE"/>
              </w:rPr>
            </w:pPr>
            <w:ins w:id="3719" w:author="Author">
              <w:r w:rsidRPr="00E73B40">
                <w:rPr>
                  <w:color w:val="auto"/>
                  <w:sz w:val="20"/>
                  <w:szCs w:val="20"/>
                  <w:lang w:val="en-IE"/>
                </w:rPr>
                <w:t>Agent in Shop</w:t>
              </w:r>
            </w:ins>
          </w:p>
        </w:tc>
      </w:tr>
      <w:tr w:rsidR="00E460E2" w:rsidRPr="00E73B40" w14:paraId="37753590" w14:textId="77777777" w:rsidTr="00631F6A">
        <w:trPr>
          <w:trHeight w:hRule="exact" w:val="397"/>
          <w:ins w:id="372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85F5CE5" w14:textId="77777777" w:rsidR="00E460E2" w:rsidRPr="00E73B40" w:rsidRDefault="00E460E2" w:rsidP="00631F6A">
            <w:pPr>
              <w:pStyle w:val="TableText"/>
              <w:keepNext/>
              <w:spacing w:before="0" w:after="0" w:line="240" w:lineRule="exact"/>
              <w:rPr>
                <w:ins w:id="3721" w:author="Author"/>
                <w:color w:val="auto"/>
                <w:sz w:val="20"/>
                <w:szCs w:val="20"/>
                <w:lang w:val="en-IE"/>
              </w:rPr>
            </w:pPr>
            <w:ins w:id="3722" w:author="Author">
              <w:r w:rsidRPr="00E73B40">
                <w:rPr>
                  <w:color w:val="auto"/>
                  <w:sz w:val="20"/>
                  <w:szCs w:val="20"/>
                  <w:lang w:val="en-IE"/>
                </w:rPr>
                <w:t>System</w:t>
              </w:r>
            </w:ins>
          </w:p>
        </w:tc>
        <w:tc>
          <w:tcPr>
            <w:tcW w:w="8070" w:type="dxa"/>
            <w:gridSpan w:val="2"/>
            <w:vAlign w:val="center"/>
          </w:tcPr>
          <w:p w14:paraId="6D7B8A4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23" w:author="Author"/>
                <w:color w:val="auto"/>
                <w:sz w:val="20"/>
                <w:szCs w:val="20"/>
                <w:lang w:val="en-IE"/>
              </w:rPr>
            </w:pPr>
            <w:ins w:id="3724" w:author="Author">
              <w:r w:rsidRPr="00E73B40">
                <w:rPr>
                  <w:color w:val="auto"/>
                  <w:sz w:val="20"/>
                  <w:szCs w:val="20"/>
                  <w:lang w:val="en-IE"/>
                </w:rPr>
                <w:t>UFE</w:t>
              </w:r>
            </w:ins>
          </w:p>
        </w:tc>
      </w:tr>
      <w:tr w:rsidR="00E460E2" w:rsidRPr="00E73B40" w14:paraId="7A2FCF7F" w14:textId="77777777" w:rsidTr="00631F6A">
        <w:trPr>
          <w:trHeight w:val="440"/>
          <w:ins w:id="3725" w:author="Author"/>
        </w:trPr>
        <w:tc>
          <w:tcPr>
            <w:cnfStyle w:val="001000000000" w:firstRow="0" w:lastRow="0" w:firstColumn="1" w:lastColumn="0" w:oddVBand="0" w:evenVBand="0" w:oddHBand="0" w:evenHBand="0" w:firstRowFirstColumn="0" w:firstRowLastColumn="0" w:lastRowFirstColumn="0" w:lastRowLastColumn="0"/>
            <w:tcW w:w="1522" w:type="dxa"/>
          </w:tcPr>
          <w:p w14:paraId="2694B8BF" w14:textId="77777777" w:rsidR="00E460E2" w:rsidRPr="00E73B40" w:rsidRDefault="00E460E2" w:rsidP="00631F6A">
            <w:pPr>
              <w:pStyle w:val="TableText"/>
              <w:keepNext/>
              <w:spacing w:line="240" w:lineRule="exact"/>
              <w:rPr>
                <w:ins w:id="3726" w:author="Author"/>
                <w:color w:val="auto"/>
                <w:sz w:val="20"/>
                <w:szCs w:val="20"/>
                <w:lang w:val="en-IE"/>
              </w:rPr>
            </w:pPr>
            <w:ins w:id="3727" w:author="Author">
              <w:r w:rsidRPr="00E73B40">
                <w:rPr>
                  <w:color w:val="auto"/>
                  <w:sz w:val="20"/>
                  <w:szCs w:val="20"/>
                  <w:lang w:val="en-IE"/>
                </w:rPr>
                <w:t>Screen Name</w:t>
              </w:r>
            </w:ins>
          </w:p>
        </w:tc>
        <w:tc>
          <w:tcPr>
            <w:tcW w:w="8070" w:type="dxa"/>
            <w:gridSpan w:val="2"/>
          </w:tcPr>
          <w:p w14:paraId="32802C4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28" w:author="Author"/>
                <w:color w:val="auto"/>
                <w:sz w:val="20"/>
                <w:szCs w:val="20"/>
                <w:lang w:val="en-IE"/>
              </w:rPr>
            </w:pPr>
            <w:ins w:id="3729" w:author="Author">
              <w:r w:rsidRPr="00E73B40">
                <w:rPr>
                  <w:color w:val="auto"/>
                  <w:sz w:val="20"/>
                  <w:szCs w:val="20"/>
                  <w:lang w:val="en-IE"/>
                </w:rPr>
                <w:t>Installation details step</w:t>
              </w:r>
            </w:ins>
          </w:p>
        </w:tc>
      </w:tr>
      <w:tr w:rsidR="00E460E2" w:rsidRPr="00E73B40" w14:paraId="40860AD6" w14:textId="77777777" w:rsidTr="00631F6A">
        <w:trPr>
          <w:trHeight w:val="440"/>
          <w:ins w:id="3730" w:author="Author"/>
        </w:trPr>
        <w:tc>
          <w:tcPr>
            <w:cnfStyle w:val="001000000000" w:firstRow="0" w:lastRow="0" w:firstColumn="1" w:lastColumn="0" w:oddVBand="0" w:evenVBand="0" w:oddHBand="0" w:evenHBand="0" w:firstRowFirstColumn="0" w:firstRowLastColumn="0" w:lastRowFirstColumn="0" w:lastRowLastColumn="0"/>
            <w:tcW w:w="1522" w:type="dxa"/>
          </w:tcPr>
          <w:p w14:paraId="17383952" w14:textId="77777777" w:rsidR="00E460E2" w:rsidRPr="00E73B40" w:rsidRDefault="00E460E2" w:rsidP="00631F6A">
            <w:pPr>
              <w:pStyle w:val="TableText"/>
              <w:keepNext/>
              <w:spacing w:line="240" w:lineRule="exact"/>
              <w:rPr>
                <w:ins w:id="3731" w:author="Author"/>
                <w:b w:val="0"/>
                <w:color w:val="auto"/>
                <w:sz w:val="20"/>
                <w:szCs w:val="20"/>
                <w:lang w:val="en-IE"/>
              </w:rPr>
            </w:pPr>
            <w:ins w:id="3732" w:author="Author">
              <w:r w:rsidRPr="00E73B40">
                <w:rPr>
                  <w:color w:val="auto"/>
                  <w:sz w:val="20"/>
                  <w:szCs w:val="20"/>
                  <w:lang w:val="en-IE"/>
                </w:rPr>
                <w:t>Description</w:t>
              </w:r>
            </w:ins>
          </w:p>
        </w:tc>
        <w:tc>
          <w:tcPr>
            <w:tcW w:w="8070" w:type="dxa"/>
            <w:gridSpan w:val="2"/>
          </w:tcPr>
          <w:p w14:paraId="62FBADC4"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33" w:author="Author"/>
                <w:color w:val="auto"/>
                <w:sz w:val="20"/>
                <w:szCs w:val="20"/>
                <w:lang w:val="en-IE"/>
              </w:rPr>
            </w:pPr>
            <w:ins w:id="3734" w:author="Author">
              <w:r w:rsidRPr="00E73B40">
                <w:rPr>
                  <w:color w:val="auto"/>
                  <w:sz w:val="20"/>
                  <w:szCs w:val="20"/>
                  <w:lang w:val="en-IE"/>
                </w:rPr>
                <w:t>The user chooses one of the available slots for the technician visit and goes to the next step.</w:t>
              </w:r>
            </w:ins>
          </w:p>
          <w:p w14:paraId="2E75C3C5" w14:textId="189B4C8B" w:rsidR="005329FE" w:rsidRPr="005329FE" w:rsidRDefault="005329FE" w:rsidP="005329F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35" w:author="Author"/>
                <w:color w:val="auto"/>
                <w:sz w:val="20"/>
                <w:szCs w:val="20"/>
                <w:lang w:val="en-IE"/>
              </w:rPr>
            </w:pPr>
            <w:ins w:id="3736" w:author="Author">
              <w:r w:rsidRPr="005329FE">
                <w:rPr>
                  <w:color w:val="auto"/>
                  <w:sz w:val="20"/>
                  <w:szCs w:val="20"/>
                  <w:lang w:val="en-IE"/>
                </w:rPr>
                <w:t xml:space="preserve">Determining if the technician visit is needed or not is based on screen-selection by </w:t>
              </w:r>
              <w:r>
                <w:rPr>
                  <w:color w:val="auto"/>
                  <w:sz w:val="20"/>
                  <w:szCs w:val="20"/>
                  <w:lang w:val="en-IE"/>
                </w:rPr>
                <w:t>the user during the basket configuration</w:t>
              </w:r>
              <w:r w:rsidRPr="005329FE">
                <w:rPr>
                  <w:color w:val="auto"/>
                  <w:sz w:val="20"/>
                  <w:szCs w:val="20"/>
                  <w:lang w:val="en-IE"/>
                </w:rPr>
                <w:t>. “Installation Method” is a MEC defined attribute on each product in the order.</w:t>
              </w:r>
            </w:ins>
          </w:p>
          <w:p w14:paraId="322D0E7C" w14:textId="5EA17096" w:rsidR="005329FE" w:rsidDel="002147E8" w:rsidRDefault="00F6498C"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3737" w:author="Author"/>
                <w:color w:val="auto"/>
                <w:sz w:val="20"/>
                <w:szCs w:val="20"/>
                <w:lang w:val="en-IE"/>
              </w:rPr>
            </w:pPr>
            <w:ins w:id="3738" w:author="Author">
              <w:r>
                <w:rPr>
                  <w:color w:val="auto"/>
                  <w:sz w:val="20"/>
                  <w:szCs w:val="20"/>
                  <w:lang w:val="en-IE"/>
                </w:rPr>
                <w:t>If the value “Technician” is selected</w:t>
              </w:r>
              <w:r w:rsidR="005329FE" w:rsidRPr="005329FE">
                <w:rPr>
                  <w:color w:val="auto"/>
                  <w:sz w:val="20"/>
                  <w:szCs w:val="20"/>
                  <w:lang w:val="en-IE"/>
                </w:rPr>
                <w:t xml:space="preserve">, </w:t>
              </w:r>
              <w:r>
                <w:rPr>
                  <w:color w:val="auto"/>
                  <w:sz w:val="20"/>
                  <w:szCs w:val="20"/>
                  <w:lang w:val="en-IE"/>
                </w:rPr>
                <w:t xml:space="preserve">this step </w:t>
              </w:r>
              <w:r w:rsidRPr="00F6498C">
                <w:rPr>
                  <w:b/>
                  <w:color w:val="auto"/>
                  <w:sz w:val="20"/>
                  <w:szCs w:val="20"/>
                  <w:lang w:val="en-IE"/>
                </w:rPr>
                <w:t>will be visible</w:t>
              </w:r>
              <w:r>
                <w:rPr>
                  <w:color w:val="auto"/>
                  <w:sz w:val="20"/>
                  <w:szCs w:val="20"/>
                  <w:lang w:val="en-IE"/>
                </w:rPr>
                <w:t xml:space="preserve">. If the value “Self-Install” is selected, this step </w:t>
              </w:r>
              <w:r w:rsidRPr="00F6498C">
                <w:rPr>
                  <w:b/>
                  <w:color w:val="auto"/>
                  <w:sz w:val="20"/>
                  <w:szCs w:val="20"/>
                  <w:lang w:val="en-IE"/>
                </w:rPr>
                <w:t>will not be visible</w:t>
              </w:r>
              <w:r>
                <w:rPr>
                  <w:color w:val="auto"/>
                  <w:sz w:val="20"/>
                  <w:szCs w:val="20"/>
                  <w:lang w:val="en-IE"/>
                </w:rPr>
                <w:t>.</w:t>
              </w:r>
              <w:del w:id="3739" w:author="Author">
                <w:r w:rsidDel="002147E8">
                  <w:rPr>
                    <w:color w:val="auto"/>
                    <w:sz w:val="20"/>
                    <w:szCs w:val="20"/>
                    <w:lang w:val="en-IE"/>
                  </w:rPr>
                  <w:delText xml:space="preserve"> </w:delText>
                </w:r>
              </w:del>
            </w:ins>
          </w:p>
          <w:p w14:paraId="6C463422" w14:textId="30A5AB17" w:rsidR="00E460E2" w:rsidDel="009940CD" w:rsidRDefault="00E460E2"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40" w:author="Author"/>
                <w:del w:id="3741" w:author="Author"/>
                <w:color w:val="auto"/>
                <w:sz w:val="20"/>
                <w:szCs w:val="20"/>
                <w:lang w:val="en-IE"/>
              </w:rPr>
            </w:pPr>
            <w:ins w:id="3742" w:author="Author">
              <w:del w:id="3743" w:author="Author">
                <w:r w:rsidDel="009940CD">
                  <w:rPr>
                    <w:color w:val="auto"/>
                    <w:sz w:val="20"/>
                    <w:szCs w:val="20"/>
                    <w:lang w:val="en-IE"/>
                  </w:rPr>
                  <w:delText xml:space="preserve">If the feasibility response is that a line is not necessary or is already existent, this step </w:delText>
                </w:r>
                <w:r w:rsidRPr="0099325F" w:rsidDel="009940CD">
                  <w:rPr>
                    <w:b/>
                    <w:color w:val="auto"/>
                    <w:sz w:val="20"/>
                    <w:szCs w:val="20"/>
                    <w:lang w:val="en-IE"/>
                  </w:rPr>
                  <w:delText>will not appear</w:delText>
                </w:r>
                <w:r w:rsidDel="009940CD">
                  <w:rPr>
                    <w:color w:val="auto"/>
                    <w:sz w:val="20"/>
                    <w:szCs w:val="20"/>
                    <w:lang w:val="en-IE"/>
                  </w:rPr>
                  <w:delText>.</w:delText>
                </w:r>
              </w:del>
            </w:ins>
          </w:p>
          <w:p w14:paraId="06FB016D" w14:textId="1C053C90" w:rsidR="009A2B5A" w:rsidRPr="0099325F" w:rsidDel="00F6498C" w:rsidRDefault="009A2B5A"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44" w:author="Author"/>
                <w:del w:id="3745" w:author="Author"/>
                <w:color w:val="auto"/>
                <w:sz w:val="20"/>
                <w:szCs w:val="20"/>
                <w:lang w:val="en-IE"/>
              </w:rPr>
            </w:pPr>
            <w:ins w:id="3746" w:author="Author">
              <w:del w:id="3747" w:author="Author">
                <w:r w:rsidDel="00047AC1">
                  <w:rPr>
                    <w:color w:val="auto"/>
                    <w:sz w:val="20"/>
                    <w:szCs w:val="20"/>
                    <w:lang w:val="en-IE"/>
                  </w:rPr>
                  <w:delText xml:space="preserve">If a product in the basket </w:delText>
                </w:r>
                <w:r w:rsidDel="00F6498C">
                  <w:rPr>
                    <w:color w:val="auto"/>
                    <w:sz w:val="20"/>
                    <w:szCs w:val="20"/>
                    <w:lang w:val="en-IE"/>
                  </w:rPr>
                  <w:delText xml:space="preserve">is to be </w:delText>
                </w:r>
                <w:r w:rsidDel="00047AC1">
                  <w:rPr>
                    <w:color w:val="auto"/>
                    <w:sz w:val="20"/>
                    <w:szCs w:val="20"/>
                    <w:lang w:val="en-IE"/>
                  </w:rPr>
                  <w:delText>delivered</w:delText>
                </w:r>
                <w:r w:rsidDel="005329FE">
                  <w:rPr>
                    <w:color w:val="auto"/>
                    <w:sz w:val="20"/>
                    <w:szCs w:val="20"/>
                    <w:lang w:val="en-IE"/>
                  </w:rPr>
                  <w:delText xml:space="preserve"> or</w:delText>
                </w:r>
                <w:r w:rsidDel="00F6498C">
                  <w:rPr>
                    <w:color w:val="auto"/>
                    <w:sz w:val="20"/>
                    <w:szCs w:val="20"/>
                    <w:lang w:val="en-IE"/>
                  </w:rPr>
                  <w:delText xml:space="preserve"> </w:delText>
                </w:r>
                <w:r w:rsidDel="005329FE">
                  <w:rPr>
                    <w:color w:val="auto"/>
                    <w:sz w:val="20"/>
                    <w:szCs w:val="20"/>
                    <w:lang w:val="en-IE"/>
                  </w:rPr>
                  <w:delText xml:space="preserve">installed </w:delText>
                </w:r>
                <w:r w:rsidDel="00F6498C">
                  <w:rPr>
                    <w:color w:val="auto"/>
                    <w:sz w:val="20"/>
                    <w:szCs w:val="20"/>
                    <w:lang w:val="en-IE"/>
                  </w:rPr>
                  <w:delText>by the technician</w:delText>
                </w:r>
                <w:r w:rsidR="00602A55" w:rsidDel="00F6498C">
                  <w:rPr>
                    <w:color w:val="auto"/>
                    <w:sz w:val="20"/>
                    <w:szCs w:val="20"/>
                    <w:lang w:val="en-IE"/>
                  </w:rPr>
                  <w:delText xml:space="preserve"> (from UFE Catalogue)</w:delText>
                </w:r>
                <w:r w:rsidDel="00F6498C">
                  <w:rPr>
                    <w:color w:val="auto"/>
                    <w:sz w:val="20"/>
                    <w:szCs w:val="20"/>
                    <w:lang w:val="en-IE"/>
                  </w:rPr>
                  <w:delText>, this step will be visible</w:delText>
                </w:r>
                <w:r w:rsidDel="009940CD">
                  <w:rPr>
                    <w:color w:val="auto"/>
                    <w:sz w:val="20"/>
                    <w:szCs w:val="20"/>
                    <w:lang w:val="en-IE"/>
                  </w:rPr>
                  <w:delText xml:space="preserve">, even if the statement </w:delText>
                </w:r>
                <w:r w:rsidR="00D74CCA" w:rsidDel="009940CD">
                  <w:rPr>
                    <w:color w:val="auto"/>
                    <w:sz w:val="20"/>
                    <w:szCs w:val="20"/>
                    <w:lang w:val="en-IE"/>
                  </w:rPr>
                  <w:delText xml:space="preserve">of </w:delText>
                </w:r>
                <w:r w:rsidDel="009940CD">
                  <w:rPr>
                    <w:color w:val="auto"/>
                    <w:sz w:val="20"/>
                    <w:szCs w:val="20"/>
                    <w:lang w:val="en-IE"/>
                  </w:rPr>
                  <w:delText xml:space="preserve">a line </w:delText>
                </w:r>
                <w:r w:rsidR="00602A55" w:rsidRPr="00602A55" w:rsidDel="009940CD">
                  <w:rPr>
                    <w:color w:val="auto"/>
                    <w:sz w:val="20"/>
                    <w:szCs w:val="20"/>
                    <w:lang w:val="en-IE"/>
                  </w:rPr>
                  <w:delText>(NLE/LE inquiry</w:delText>
                </w:r>
                <w:r w:rsidR="00602A55" w:rsidDel="009940CD">
                  <w:rPr>
                    <w:color w:val="auto"/>
                    <w:sz w:val="20"/>
                    <w:szCs w:val="20"/>
                    <w:lang w:val="en-IE"/>
                  </w:rPr>
                  <w:delText xml:space="preserve"> from feasibility</w:delText>
                </w:r>
                <w:r w:rsidR="00602A55" w:rsidRPr="00602A55" w:rsidDel="009940CD">
                  <w:rPr>
                    <w:color w:val="auto"/>
                    <w:sz w:val="20"/>
                    <w:szCs w:val="20"/>
                    <w:lang w:val="en-IE"/>
                  </w:rPr>
                  <w:delText>)</w:delText>
                </w:r>
                <w:r w:rsidR="00602A55" w:rsidDel="009940CD">
                  <w:rPr>
                    <w:color w:val="auto"/>
                    <w:sz w:val="20"/>
                    <w:szCs w:val="20"/>
                    <w:lang w:val="en-IE"/>
                  </w:rPr>
                  <w:delText xml:space="preserve"> </w:delText>
                </w:r>
                <w:r w:rsidDel="009940CD">
                  <w:rPr>
                    <w:color w:val="auto"/>
                    <w:sz w:val="20"/>
                    <w:szCs w:val="20"/>
                    <w:lang w:val="en-IE"/>
                  </w:rPr>
                  <w:delText xml:space="preserve">not </w:delText>
                </w:r>
                <w:r w:rsidR="00D74CCA" w:rsidDel="009940CD">
                  <w:rPr>
                    <w:color w:val="auto"/>
                    <w:sz w:val="20"/>
                    <w:szCs w:val="20"/>
                    <w:lang w:val="en-IE"/>
                  </w:rPr>
                  <w:delText xml:space="preserve">being </w:delText>
                </w:r>
                <w:r w:rsidDel="009940CD">
                  <w:rPr>
                    <w:color w:val="auto"/>
                    <w:sz w:val="20"/>
                    <w:szCs w:val="20"/>
                    <w:lang w:val="en-IE"/>
                  </w:rPr>
                  <w:delText>necessary or is already existent</w:delText>
                </w:r>
                <w:r w:rsidDel="00F6498C">
                  <w:rPr>
                    <w:color w:val="auto"/>
                    <w:sz w:val="20"/>
                    <w:szCs w:val="20"/>
                    <w:lang w:val="en-IE"/>
                  </w:rPr>
                  <w:delText>.</w:delText>
                </w:r>
              </w:del>
            </w:ins>
          </w:p>
          <w:p w14:paraId="5C4AE6D3" w14:textId="4E5FAA57" w:rsidR="00E460E2" w:rsidRPr="00E73B40" w:rsidRDefault="00E460E2"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48" w:author="Author"/>
                <w:color w:val="auto"/>
                <w:sz w:val="20"/>
                <w:szCs w:val="20"/>
                <w:lang w:val="en-IE"/>
              </w:rPr>
            </w:pPr>
            <w:ins w:id="3749" w:author="Author">
              <w:del w:id="3750" w:author="Author">
                <w:r w:rsidRPr="00B72B94" w:rsidDel="00202BFD">
                  <w:rPr>
                    <w:b/>
                    <w:color w:val="auto"/>
                    <w:sz w:val="20"/>
                    <w:szCs w:val="20"/>
                    <w:lang w:val="en-IE"/>
                  </w:rPr>
                  <w:delText>Note:</w:delText>
                </w:r>
                <w:r w:rsidRPr="00E73B40" w:rsidDel="00202BFD">
                  <w:rPr>
                    <w:color w:val="auto"/>
                    <w:sz w:val="20"/>
                    <w:szCs w:val="20"/>
                    <w:lang w:val="en-IE"/>
                  </w:rPr>
                  <w:delText xml:space="preserve"> this activity is only performed if the basket contains</w:delText>
                </w:r>
                <w:r w:rsidR="008E1570" w:rsidDel="00202BFD">
                  <w:rPr>
                    <w:color w:val="auto"/>
                    <w:sz w:val="20"/>
                    <w:szCs w:val="20"/>
                    <w:lang w:val="en-IE"/>
                  </w:rPr>
                  <w:delText xml:space="preserve"> equipment’s </w:delText>
                </w:r>
                <w:r w:rsidRPr="00E73B40" w:rsidDel="00202BFD">
                  <w:rPr>
                    <w:color w:val="auto"/>
                    <w:sz w:val="20"/>
                    <w:szCs w:val="20"/>
                    <w:lang w:val="en-IE"/>
                  </w:rPr>
                  <w:delText>, at least, one fixed offer that requires a technician visit. This information is an offer’s attribute in MEC.</w:delText>
                </w:r>
              </w:del>
            </w:ins>
          </w:p>
        </w:tc>
      </w:tr>
      <w:tr w:rsidR="005B472C" w:rsidRPr="00E73B40" w14:paraId="434A121E" w14:textId="77777777" w:rsidTr="00631F6A">
        <w:trPr>
          <w:trHeight w:val="440"/>
          <w:ins w:id="375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15A99F1" w14:textId="77777777" w:rsidR="005B472C" w:rsidRPr="00E73B40" w:rsidRDefault="005B472C" w:rsidP="00631F6A">
            <w:pPr>
              <w:pStyle w:val="TableText"/>
              <w:keepNext/>
              <w:tabs>
                <w:tab w:val="left" w:pos="567"/>
              </w:tabs>
              <w:spacing w:line="240" w:lineRule="exact"/>
              <w:rPr>
                <w:ins w:id="3752" w:author="Author"/>
                <w:color w:val="auto"/>
                <w:sz w:val="20"/>
                <w:szCs w:val="20"/>
                <w:lang w:val="en-IE"/>
              </w:rPr>
            </w:pPr>
            <w:ins w:id="3753" w:author="Author">
              <w:r w:rsidRPr="00E73B40">
                <w:rPr>
                  <w:color w:val="auto"/>
                  <w:sz w:val="20"/>
                  <w:szCs w:val="20"/>
                  <w:lang w:val="en-IE"/>
                </w:rPr>
                <w:t>Automations</w:t>
              </w:r>
            </w:ins>
          </w:p>
          <w:p w14:paraId="3BD0A976" w14:textId="77777777" w:rsidR="005B472C" w:rsidRPr="00E73B40" w:rsidRDefault="005B472C" w:rsidP="00631F6A">
            <w:pPr>
              <w:pStyle w:val="TableText"/>
              <w:keepNext/>
              <w:tabs>
                <w:tab w:val="left" w:pos="567"/>
              </w:tabs>
              <w:spacing w:line="240" w:lineRule="exact"/>
              <w:rPr>
                <w:ins w:id="3754" w:author="Author"/>
                <w:color w:val="auto"/>
                <w:sz w:val="20"/>
                <w:szCs w:val="20"/>
                <w:lang w:val="en-IE"/>
              </w:rPr>
            </w:pPr>
          </w:p>
        </w:tc>
        <w:tc>
          <w:tcPr>
            <w:tcW w:w="4042" w:type="dxa"/>
            <w:shd w:val="clear" w:color="auto" w:fill="D8D7D5"/>
          </w:tcPr>
          <w:p w14:paraId="4F01F7E5" w14:textId="77777777" w:rsidR="005B472C" w:rsidRPr="00E73B40" w:rsidRDefault="005B472C"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755" w:author="Author"/>
                <w:b/>
                <w:color w:val="auto"/>
                <w:sz w:val="18"/>
                <w:szCs w:val="18"/>
                <w:lang w:val="en-IE" w:eastAsia="en-US"/>
              </w:rPr>
            </w:pPr>
            <w:ins w:id="3756" w:author="Author">
              <w:r w:rsidRPr="00E73B40">
                <w:rPr>
                  <w:b/>
                  <w:color w:val="auto"/>
                  <w:sz w:val="18"/>
                  <w:szCs w:val="18"/>
                  <w:lang w:val="en-IE"/>
                </w:rPr>
                <w:t>Business Validations &amp; other Automations</w:t>
              </w:r>
            </w:ins>
          </w:p>
        </w:tc>
        <w:tc>
          <w:tcPr>
            <w:tcW w:w="4028" w:type="dxa"/>
            <w:shd w:val="clear" w:color="auto" w:fill="D8D7D5"/>
          </w:tcPr>
          <w:p w14:paraId="198FF8D7" w14:textId="77777777" w:rsidR="005B472C" w:rsidRPr="00E73B40" w:rsidRDefault="005B472C"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757" w:author="Author"/>
                <w:b/>
                <w:color w:val="auto"/>
                <w:sz w:val="18"/>
                <w:szCs w:val="18"/>
                <w:lang w:val="en-IE" w:eastAsia="en-US"/>
              </w:rPr>
            </w:pPr>
            <w:ins w:id="3758" w:author="Author">
              <w:r w:rsidRPr="00E73B40">
                <w:rPr>
                  <w:b/>
                  <w:color w:val="auto"/>
                  <w:sz w:val="18"/>
                  <w:szCs w:val="18"/>
                  <w:lang w:val="en-IE"/>
                </w:rPr>
                <w:t>Messages (Error &amp; Warnings)</w:t>
              </w:r>
            </w:ins>
          </w:p>
        </w:tc>
      </w:tr>
      <w:tr w:rsidR="005B472C" w:rsidRPr="00E73B40" w14:paraId="46171F1E" w14:textId="77777777" w:rsidTr="00631F6A">
        <w:trPr>
          <w:trHeight w:val="440"/>
          <w:ins w:id="37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A5E3B7" w14:textId="77777777" w:rsidR="005B472C" w:rsidRPr="00E73B40" w:rsidRDefault="005B472C" w:rsidP="00631F6A">
            <w:pPr>
              <w:pStyle w:val="TableText"/>
              <w:keepNext/>
              <w:tabs>
                <w:tab w:val="left" w:pos="567"/>
              </w:tabs>
              <w:spacing w:line="240" w:lineRule="exact"/>
              <w:jc w:val="left"/>
              <w:rPr>
                <w:ins w:id="3760" w:author="Author"/>
                <w:color w:val="auto"/>
                <w:sz w:val="20"/>
                <w:szCs w:val="20"/>
                <w:lang w:val="en-IE"/>
              </w:rPr>
            </w:pPr>
          </w:p>
        </w:tc>
        <w:tc>
          <w:tcPr>
            <w:tcW w:w="4042" w:type="dxa"/>
          </w:tcPr>
          <w:p w14:paraId="761D9CA6" w14:textId="7369E7B8"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61" w:author="Author"/>
                <w:color w:val="595959"/>
                <w:sz w:val="20"/>
                <w:szCs w:val="18"/>
                <w:lang w:val="en-IE" w:eastAsia="en-US"/>
              </w:rPr>
            </w:pPr>
            <w:ins w:id="3762" w:author="Author">
              <w:r>
                <w:rPr>
                  <w:color w:val="595959"/>
                  <w:sz w:val="20"/>
                  <w:szCs w:val="18"/>
                  <w:lang w:val="en-IE" w:eastAsia="en-US"/>
                </w:rPr>
                <w:t>20</w:t>
              </w:r>
              <w:r w:rsidRPr="00E73B40">
                <w:rPr>
                  <w:color w:val="595959"/>
                  <w:sz w:val="20"/>
                  <w:szCs w:val="18"/>
                  <w:lang w:val="en-IE" w:eastAsia="en-US"/>
                </w:rPr>
                <w:t>a. Get available slots</w:t>
              </w:r>
            </w:ins>
          </w:p>
          <w:p w14:paraId="690F7CD8" w14:textId="77F53111"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63" w:author="Author"/>
                <w:color w:val="auto"/>
                <w:sz w:val="20"/>
                <w:szCs w:val="18"/>
                <w:lang w:val="en-IE" w:eastAsia="en-US"/>
              </w:rPr>
            </w:pPr>
            <w:ins w:id="3764" w:author="Author">
              <w:r w:rsidRPr="00E73B40">
                <w:rPr>
                  <w:color w:val="auto"/>
                  <w:sz w:val="20"/>
                  <w:szCs w:val="18"/>
                  <w:lang w:val="en-IE" w:eastAsia="en-US"/>
                </w:rPr>
                <w:t>UFE gets the available slots for the technician visit for SIRO provider (obtained on the Serviceability process). Only SIRO will have a service to know what slots are available.</w:t>
              </w:r>
              <w:r w:rsidR="004F0AB5">
                <w:rPr>
                  <w:color w:val="auto"/>
                  <w:sz w:val="20"/>
                  <w:szCs w:val="18"/>
                  <w:lang w:val="en-IE" w:eastAsia="en-US"/>
                </w:rPr>
                <w:t xml:space="preserve"> UFE will consider the lead time frame and only present the slots after the lead time.</w:t>
              </w:r>
            </w:ins>
          </w:p>
          <w:p w14:paraId="12356415" w14:textId="195955A5" w:rsidR="005B472C" w:rsidRPr="00E73B40" w:rsidRDefault="005B472C" w:rsidP="004F0A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65" w:author="Author"/>
                <w:color w:val="auto"/>
                <w:sz w:val="20"/>
                <w:szCs w:val="18"/>
                <w:lang w:val="en-IE" w:eastAsia="en-US"/>
              </w:rPr>
            </w:pPr>
            <w:ins w:id="3766" w:author="Author">
              <w:r w:rsidRPr="00E73B40">
                <w:rPr>
                  <w:color w:val="auto"/>
                  <w:sz w:val="20"/>
                  <w:szCs w:val="18"/>
                  <w:lang w:val="en-IE" w:eastAsia="en-US"/>
                </w:rPr>
                <w:t xml:space="preserve">For non-SIRO, UFE will </w:t>
              </w:r>
              <w:r w:rsidR="004F0AB5">
                <w:rPr>
                  <w:color w:val="auto"/>
                  <w:sz w:val="20"/>
                  <w:szCs w:val="18"/>
                  <w:lang w:val="en-IE" w:eastAsia="en-US"/>
                </w:rPr>
                <w:t>also consider the lead time frame and only present the slots after the lead time</w:t>
              </w:r>
              <w:del w:id="3767" w:author="Author">
                <w:r w:rsidRPr="00E73B40" w:rsidDel="004F0AB5">
                  <w:rPr>
                    <w:color w:val="auto"/>
                    <w:sz w:val="20"/>
                    <w:szCs w:val="18"/>
                    <w:lang w:val="en-IE" w:eastAsia="en-US"/>
                  </w:rPr>
                  <w:delText>show the slots with +3 days</w:delText>
                </w:r>
              </w:del>
              <w:r w:rsidRPr="00E73B40">
                <w:rPr>
                  <w:color w:val="auto"/>
                  <w:sz w:val="20"/>
                  <w:szCs w:val="18"/>
                  <w:lang w:val="en-IE" w:eastAsia="en-US"/>
                </w:rPr>
                <w:t>, on a pre-defined slots for AM or PM.</w:t>
              </w:r>
            </w:ins>
          </w:p>
        </w:tc>
        <w:tc>
          <w:tcPr>
            <w:tcW w:w="4028" w:type="dxa"/>
          </w:tcPr>
          <w:p w14:paraId="254D258A"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68" w:author="Author"/>
                <w:color w:val="auto"/>
                <w:sz w:val="20"/>
                <w:szCs w:val="18"/>
                <w:lang w:val="en-IE" w:eastAsia="en-US"/>
              </w:rPr>
            </w:pPr>
            <w:ins w:id="3769" w:author="Author">
              <w:r w:rsidRPr="00E73B40">
                <w:rPr>
                  <w:color w:val="auto"/>
                  <w:sz w:val="20"/>
                  <w:szCs w:val="18"/>
                  <w:lang w:val="en-IE" w:eastAsia="en-US"/>
                </w:rPr>
                <w:t>If no available slots are returned, UFE warns the user with the warning message WM_SAL_6 and the business scenario cannot continue.</w:t>
              </w:r>
            </w:ins>
          </w:p>
          <w:p w14:paraId="1BA5E38B"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70" w:author="Author"/>
                <w:color w:val="auto"/>
                <w:sz w:val="20"/>
                <w:szCs w:val="18"/>
                <w:lang w:val="en-IE" w:eastAsia="en-US"/>
              </w:rPr>
            </w:pPr>
            <w:ins w:id="3771" w:author="Author">
              <w:r w:rsidRPr="00E73B40">
                <w:rPr>
                  <w:color w:val="auto"/>
                  <w:sz w:val="20"/>
                  <w:szCs w:val="18"/>
                  <w:lang w:val="en-IE" w:eastAsia="en-US"/>
                </w:rPr>
                <w:t>If any error occurs trying to get the available slots, UFE warns the user with the error message EM_SAL_22.</w:t>
              </w:r>
            </w:ins>
          </w:p>
        </w:tc>
      </w:tr>
      <w:tr w:rsidR="005B472C" w:rsidRPr="00E73B40" w14:paraId="3187BBBF" w14:textId="77777777" w:rsidTr="00631F6A">
        <w:trPr>
          <w:trHeight w:val="440"/>
          <w:ins w:id="377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01190A7" w14:textId="77777777" w:rsidR="005B472C" w:rsidRPr="00E73B40" w:rsidRDefault="005B472C" w:rsidP="00631F6A">
            <w:pPr>
              <w:pStyle w:val="TableText"/>
              <w:keepNext/>
              <w:tabs>
                <w:tab w:val="left" w:pos="567"/>
              </w:tabs>
              <w:spacing w:line="240" w:lineRule="exact"/>
              <w:rPr>
                <w:ins w:id="3773" w:author="Author"/>
                <w:color w:val="auto"/>
                <w:sz w:val="20"/>
                <w:szCs w:val="20"/>
                <w:lang w:val="en-IE"/>
              </w:rPr>
            </w:pPr>
          </w:p>
        </w:tc>
        <w:tc>
          <w:tcPr>
            <w:tcW w:w="4042" w:type="dxa"/>
          </w:tcPr>
          <w:p w14:paraId="3CE70679" w14:textId="40EB6266"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74" w:author="Author"/>
                <w:color w:val="595959"/>
                <w:sz w:val="20"/>
                <w:szCs w:val="18"/>
                <w:lang w:val="en-IE" w:eastAsia="en-US"/>
              </w:rPr>
            </w:pPr>
            <w:ins w:id="3775" w:author="Author">
              <w:r>
                <w:rPr>
                  <w:color w:val="595959"/>
                  <w:sz w:val="20"/>
                  <w:szCs w:val="18"/>
                  <w:lang w:val="en-IE" w:eastAsia="en-US"/>
                </w:rPr>
                <w:t>20</w:t>
              </w:r>
              <w:r w:rsidRPr="00E73B40">
                <w:rPr>
                  <w:color w:val="595959"/>
                  <w:sz w:val="20"/>
                  <w:szCs w:val="18"/>
                  <w:lang w:val="en-IE" w:eastAsia="en-US"/>
                </w:rPr>
                <w:t>b. Reserve slot</w:t>
              </w:r>
            </w:ins>
          </w:p>
          <w:p w14:paraId="05F02575" w14:textId="77777777"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76" w:author="Author"/>
                <w:color w:val="auto"/>
                <w:sz w:val="20"/>
                <w:szCs w:val="18"/>
                <w:lang w:val="en-IE" w:eastAsia="en-US"/>
              </w:rPr>
            </w:pPr>
            <w:ins w:id="3777" w:author="Author">
              <w:r w:rsidRPr="00E73B40">
                <w:rPr>
                  <w:color w:val="auto"/>
                  <w:sz w:val="20"/>
                  <w:szCs w:val="18"/>
                  <w:lang w:val="en-IE" w:eastAsia="en-US"/>
                </w:rPr>
                <w:t>If the chosen provider is SIRO, the user may choose any of the available slots.</w:t>
              </w:r>
            </w:ins>
          </w:p>
          <w:p w14:paraId="68D99DEB" w14:textId="77777777"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78" w:author="Author"/>
                <w:color w:val="auto"/>
                <w:sz w:val="20"/>
                <w:szCs w:val="18"/>
                <w:lang w:val="en-IE" w:eastAsia="en-US"/>
              </w:rPr>
            </w:pPr>
            <w:ins w:id="3779" w:author="Author">
              <w:r w:rsidRPr="00E73B40">
                <w:rPr>
                  <w:color w:val="auto"/>
                  <w:sz w:val="20"/>
                  <w:szCs w:val="18"/>
                  <w:lang w:val="en-IE" w:eastAsia="en-US"/>
                </w:rPr>
                <w:t>When moving to the next step, UFE reserves the chosen available slot through OSB.</w:t>
              </w:r>
            </w:ins>
          </w:p>
          <w:p w14:paraId="7F8C24D9" w14:textId="25763CD3" w:rsidR="005B472C" w:rsidRPr="00E73B40" w:rsidRDefault="004F0AB5"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0" w:author="Author"/>
                <w:color w:val="auto"/>
                <w:sz w:val="20"/>
                <w:szCs w:val="18"/>
                <w:lang w:val="en-IE" w:eastAsia="en-US"/>
              </w:rPr>
            </w:pPr>
            <w:ins w:id="3781" w:author="Author">
              <w:r w:rsidRPr="00E73B40">
                <w:rPr>
                  <w:color w:val="auto"/>
                  <w:sz w:val="20"/>
                  <w:szCs w:val="18"/>
                  <w:lang w:val="en-IE" w:eastAsia="en-US"/>
                </w:rPr>
                <w:t xml:space="preserve">For non-SIRO, UFE will </w:t>
              </w:r>
              <w:r>
                <w:rPr>
                  <w:color w:val="auto"/>
                  <w:sz w:val="20"/>
                  <w:szCs w:val="18"/>
                  <w:lang w:val="en-IE" w:eastAsia="en-US"/>
                </w:rPr>
                <w:t>also consider the lead time frame and only present the slots after the lead time</w:t>
              </w:r>
              <w:r w:rsidRPr="00E73B40">
                <w:rPr>
                  <w:color w:val="auto"/>
                  <w:sz w:val="20"/>
                  <w:szCs w:val="18"/>
                  <w:lang w:val="en-IE" w:eastAsia="en-US"/>
                </w:rPr>
                <w:t>, on a pre-defined slots for AM or PM.</w:t>
              </w:r>
              <w:del w:id="3782" w:author="Author">
                <w:r w:rsidR="005B472C" w:rsidRPr="00E73B40" w:rsidDel="004F0AB5">
                  <w:rPr>
                    <w:color w:val="auto"/>
                    <w:sz w:val="20"/>
                    <w:szCs w:val="18"/>
                    <w:lang w:val="en-IE" w:eastAsia="en-US"/>
                  </w:rPr>
                  <w:delText>For non-SIRO, UFE will show the schedule with +3 days, on a pre-defined slots for AM or PM.</w:delText>
                </w:r>
              </w:del>
            </w:ins>
          </w:p>
        </w:tc>
        <w:tc>
          <w:tcPr>
            <w:tcW w:w="4028" w:type="dxa"/>
          </w:tcPr>
          <w:p w14:paraId="3E6E88ED"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83" w:author="Author"/>
                <w:color w:val="auto"/>
                <w:sz w:val="20"/>
                <w:szCs w:val="18"/>
                <w:lang w:val="en-IE" w:eastAsia="en-US"/>
              </w:rPr>
            </w:pPr>
            <w:ins w:id="3784" w:author="Author">
              <w:r w:rsidRPr="00E73B40">
                <w:rPr>
                  <w:color w:val="auto"/>
                  <w:sz w:val="20"/>
                  <w:szCs w:val="18"/>
                  <w:lang w:val="en-IE" w:eastAsia="en-US"/>
                </w:rPr>
                <w:t>If any error occur trying to reserve the chosen slot, UFE warns the user with the error message EM_SAL_23 and the user needs to try again.</w:t>
              </w:r>
            </w:ins>
          </w:p>
        </w:tc>
      </w:tr>
      <w:tr w:rsidR="005B472C" w:rsidRPr="00E73B40" w14:paraId="3137E343" w14:textId="77777777" w:rsidTr="00631F6A">
        <w:trPr>
          <w:trHeight w:val="440"/>
          <w:ins w:id="378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7D49CA0" w14:textId="77777777" w:rsidR="005B472C" w:rsidRPr="00E73B40" w:rsidRDefault="005B472C" w:rsidP="00631F6A">
            <w:pPr>
              <w:pStyle w:val="TableText"/>
              <w:keepNext/>
              <w:tabs>
                <w:tab w:val="left" w:pos="567"/>
              </w:tabs>
              <w:spacing w:line="240" w:lineRule="exact"/>
              <w:rPr>
                <w:ins w:id="3786" w:author="Author"/>
                <w:color w:val="auto"/>
                <w:sz w:val="20"/>
                <w:szCs w:val="20"/>
                <w:lang w:val="en-IE"/>
              </w:rPr>
            </w:pPr>
          </w:p>
        </w:tc>
        <w:tc>
          <w:tcPr>
            <w:tcW w:w="4042" w:type="dxa"/>
          </w:tcPr>
          <w:p w14:paraId="12898BBB" w14:textId="212AB3E8"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7" w:author="Author"/>
                <w:color w:val="595959"/>
                <w:sz w:val="20"/>
                <w:szCs w:val="18"/>
                <w:lang w:val="en-IE" w:eastAsia="en-US"/>
              </w:rPr>
            </w:pPr>
            <w:ins w:id="3788" w:author="Author">
              <w:r>
                <w:rPr>
                  <w:color w:val="595959"/>
                  <w:sz w:val="20"/>
                  <w:szCs w:val="18"/>
                  <w:lang w:val="en-IE" w:eastAsia="en-US"/>
                </w:rPr>
                <w:t>20c</w:t>
              </w:r>
              <w:r w:rsidRPr="00E73B40">
                <w:rPr>
                  <w:color w:val="595959"/>
                  <w:sz w:val="20"/>
                  <w:szCs w:val="18"/>
                  <w:lang w:val="en-IE" w:eastAsia="en-US"/>
                </w:rPr>
                <w:t>. Go to the next step</w:t>
              </w:r>
            </w:ins>
          </w:p>
          <w:p w14:paraId="41C24419" w14:textId="2CC96950" w:rsidR="005B472C" w:rsidRPr="00E73B40" w:rsidRDefault="005B472C" w:rsidP="001D7E9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9" w:author="Author"/>
                <w:color w:val="auto"/>
                <w:sz w:val="20"/>
                <w:szCs w:val="18"/>
                <w:lang w:val="en-IE" w:eastAsia="en-US"/>
              </w:rPr>
            </w:pPr>
            <w:ins w:id="3790" w:author="Author">
              <w:r w:rsidRPr="00E73B40">
                <w:rPr>
                  <w:color w:val="auto"/>
                  <w:sz w:val="20"/>
                  <w:szCs w:val="18"/>
                  <w:lang w:val="en-IE" w:eastAsia="en-US"/>
                </w:rPr>
                <w:t>UFE sends the user to Confirmation step (</w:t>
              </w:r>
              <w:r>
                <w:rPr>
                  <w:color w:val="auto"/>
                  <w:sz w:val="20"/>
                  <w:szCs w:val="18"/>
                  <w:lang w:val="en-IE" w:eastAsia="en-US"/>
                </w:rPr>
                <w:fldChar w:fldCharType="begin"/>
              </w:r>
              <w:r>
                <w:rPr>
                  <w:color w:val="auto"/>
                  <w:sz w:val="20"/>
                  <w:szCs w:val="18"/>
                  <w:lang w:val="en-IE" w:eastAsia="en-US"/>
                </w:rPr>
                <w:instrText xml:space="preserve"> HYPERLINK  \l "_Activity_22_\»" </w:instrText>
              </w:r>
              <w:r>
                <w:rPr>
                  <w:color w:val="auto"/>
                  <w:sz w:val="20"/>
                  <w:szCs w:val="18"/>
                  <w:lang w:val="en-IE" w:eastAsia="en-US"/>
                </w:rPr>
                <w:fldChar w:fldCharType="separate"/>
              </w:r>
              <w:r w:rsidRPr="00D256EE">
                <w:rPr>
                  <w:rStyle w:val="Hyperlink"/>
                  <w:sz w:val="20"/>
                  <w:szCs w:val="18"/>
                  <w:lang w:val="en-IE" w:eastAsia="en-US"/>
                </w:rPr>
                <w:t>Activity 22</w:t>
              </w:r>
              <w:r>
                <w:rPr>
                  <w:color w:val="auto"/>
                  <w:sz w:val="20"/>
                  <w:szCs w:val="18"/>
                  <w:lang w:val="en-IE" w:eastAsia="en-US"/>
                </w:rPr>
                <w:fldChar w:fldCharType="end"/>
              </w:r>
              <w:del w:id="3791"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22</w:delText>
                </w:r>
              </w:del>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Pr>
                  <w:color w:val="auto"/>
                  <w:sz w:val="20"/>
                  <w:szCs w:val="18"/>
                  <w:lang w:val="en-IE" w:eastAsia="en-US"/>
                </w:rPr>
                <w:fldChar w:fldCharType="begin"/>
              </w:r>
              <w:r>
                <w:rPr>
                  <w:color w:val="auto"/>
                  <w:sz w:val="20"/>
                  <w:szCs w:val="18"/>
                  <w:lang w:val="en-IE" w:eastAsia="en-US"/>
                </w:rPr>
                <w:instrText xml:space="preserve"> HYPERLINK  \l "_Activity_21_\»" </w:instrText>
              </w:r>
              <w:r>
                <w:rPr>
                  <w:color w:val="auto"/>
                  <w:sz w:val="20"/>
                  <w:szCs w:val="18"/>
                  <w:lang w:val="en-IE" w:eastAsia="en-US"/>
                </w:rPr>
                <w:fldChar w:fldCharType="separate"/>
              </w:r>
              <w:r w:rsidRPr="00D256EE">
                <w:rPr>
                  <w:rStyle w:val="Hyperlink"/>
                  <w:sz w:val="20"/>
                  <w:szCs w:val="18"/>
                  <w:lang w:val="en-IE" w:eastAsia="en-US"/>
                </w:rPr>
                <w:t>Activity 21</w:t>
              </w:r>
              <w:r>
                <w:rPr>
                  <w:color w:val="auto"/>
                  <w:sz w:val="20"/>
                  <w:szCs w:val="18"/>
                  <w:lang w:val="en-IE" w:eastAsia="en-US"/>
                </w:rPr>
                <w:fldChar w:fldCharType="end"/>
              </w:r>
              <w:r w:rsidRPr="00E73B40">
                <w:rPr>
                  <w:color w:val="auto"/>
                  <w:sz w:val="20"/>
                  <w:szCs w:val="18"/>
                  <w:lang w:val="en-IE" w:eastAsia="en-US"/>
                </w:rPr>
                <w:t>).</w:t>
              </w:r>
            </w:ins>
          </w:p>
        </w:tc>
        <w:tc>
          <w:tcPr>
            <w:tcW w:w="4028" w:type="dxa"/>
          </w:tcPr>
          <w:p w14:paraId="54BB51A4"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92" w:author="Author"/>
                <w:color w:val="auto"/>
                <w:sz w:val="20"/>
                <w:szCs w:val="18"/>
                <w:lang w:val="en-IE" w:eastAsia="en-US"/>
              </w:rPr>
            </w:pPr>
            <w:ins w:id="3793" w:author="Author">
              <w:r w:rsidRPr="00E73B40">
                <w:rPr>
                  <w:color w:val="auto"/>
                  <w:sz w:val="20"/>
                  <w:szCs w:val="18"/>
                  <w:lang w:val="en-IE" w:eastAsia="en-US"/>
                </w:rPr>
                <w:t>-</w:t>
              </w:r>
            </w:ins>
          </w:p>
        </w:tc>
      </w:tr>
      <w:tr w:rsidR="005B472C" w:rsidRPr="00E73B40" w14:paraId="32944E2B" w14:textId="77777777" w:rsidTr="00631F6A">
        <w:trPr>
          <w:trHeight w:val="440"/>
          <w:ins w:id="379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E468DC4" w14:textId="77777777" w:rsidR="005B472C" w:rsidRPr="00E73B40" w:rsidRDefault="005B472C" w:rsidP="00631F6A">
            <w:pPr>
              <w:pStyle w:val="TableText"/>
              <w:keepNext/>
              <w:tabs>
                <w:tab w:val="left" w:pos="567"/>
              </w:tabs>
              <w:spacing w:line="240" w:lineRule="exact"/>
              <w:rPr>
                <w:ins w:id="3795" w:author="Author"/>
                <w:color w:val="auto"/>
                <w:sz w:val="20"/>
                <w:szCs w:val="20"/>
                <w:lang w:val="en-IE"/>
              </w:rPr>
            </w:pPr>
          </w:p>
        </w:tc>
        <w:tc>
          <w:tcPr>
            <w:tcW w:w="4042" w:type="dxa"/>
          </w:tcPr>
          <w:p w14:paraId="7D10A6E1" w14:textId="408F3BD1" w:rsidR="005B472C" w:rsidRPr="00E73B40"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96" w:author="Author"/>
                <w:color w:val="595959"/>
                <w:sz w:val="20"/>
                <w:szCs w:val="18"/>
                <w:lang w:val="en-IE" w:eastAsia="en-US"/>
              </w:rPr>
            </w:pPr>
            <w:ins w:id="3797" w:author="Author">
              <w:r>
                <w:rPr>
                  <w:color w:val="595959"/>
                  <w:sz w:val="20"/>
                  <w:szCs w:val="18"/>
                  <w:lang w:val="en-IE" w:eastAsia="en-US"/>
                </w:rPr>
                <w:t>20d</w:t>
              </w:r>
              <w:r w:rsidRPr="00E73B40">
                <w:rPr>
                  <w:color w:val="595959"/>
                  <w:sz w:val="20"/>
                  <w:szCs w:val="18"/>
                  <w:lang w:val="en-IE" w:eastAsia="en-US"/>
                </w:rPr>
                <w:t>. Cancel slot reservation</w:t>
              </w:r>
            </w:ins>
          </w:p>
          <w:p w14:paraId="19E555AB" w14:textId="77777777" w:rsidR="005B472C" w:rsidRPr="00E00DDF"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98" w:author="Author"/>
                <w:color w:val="auto"/>
                <w:sz w:val="20"/>
                <w:szCs w:val="18"/>
                <w:lang w:val="en-IE" w:eastAsia="en-US"/>
              </w:rPr>
            </w:pPr>
            <w:ins w:id="3799" w:author="Author">
              <w:r w:rsidRPr="00E00DDF">
                <w:rPr>
                  <w:color w:val="auto"/>
                  <w:sz w:val="20"/>
                  <w:szCs w:val="18"/>
                  <w:lang w:val="en-IE" w:eastAsia="en-US"/>
                </w:rPr>
                <w:t>SIRO will automatically cancel appointment reservations after a certain time interval (around 30 minutes) if the appointment has not been associated with an order by then.</w:t>
              </w:r>
            </w:ins>
          </w:p>
          <w:p w14:paraId="73B99E19" w14:textId="7198ED48" w:rsidR="005B472C"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00" w:author="Author"/>
                <w:color w:val="595959"/>
                <w:sz w:val="20"/>
                <w:szCs w:val="18"/>
                <w:lang w:val="en-IE" w:eastAsia="en-US"/>
              </w:rPr>
            </w:pPr>
            <w:ins w:id="3801" w:author="Author">
              <w:r w:rsidRPr="00E00DDF">
                <w:rPr>
                  <w:color w:val="auto"/>
                  <w:sz w:val="20"/>
                  <w:szCs w:val="18"/>
                  <w:lang w:val="en-IE" w:eastAsia="en-US"/>
                </w:rPr>
                <w:t>UFE will not hold any logic upon cancel of slot reservations.</w:t>
              </w:r>
            </w:ins>
          </w:p>
        </w:tc>
        <w:tc>
          <w:tcPr>
            <w:tcW w:w="4028" w:type="dxa"/>
          </w:tcPr>
          <w:p w14:paraId="32F315B3" w14:textId="38F01BD4"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02" w:author="Author"/>
                <w:color w:val="auto"/>
                <w:sz w:val="20"/>
                <w:szCs w:val="18"/>
                <w:lang w:val="en-IE" w:eastAsia="en-US"/>
              </w:rPr>
            </w:pPr>
            <w:ins w:id="3803" w:author="Author">
              <w:r>
                <w:rPr>
                  <w:color w:val="auto"/>
                  <w:sz w:val="20"/>
                  <w:szCs w:val="18"/>
                  <w:lang w:val="en-IE" w:eastAsia="en-US"/>
                </w:rPr>
                <w:t>-</w:t>
              </w:r>
            </w:ins>
          </w:p>
        </w:tc>
      </w:tr>
      <w:tr w:rsidR="005B472C" w:rsidRPr="00E73B40" w14:paraId="68B59539" w14:textId="77777777" w:rsidTr="00631F6A">
        <w:trPr>
          <w:trHeight w:val="440"/>
          <w:ins w:id="380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49FFDFB" w14:textId="77777777" w:rsidR="005B472C" w:rsidRPr="00E73B40" w:rsidRDefault="005B472C" w:rsidP="00631F6A">
            <w:pPr>
              <w:pStyle w:val="TableText"/>
              <w:keepNext/>
              <w:tabs>
                <w:tab w:val="left" w:pos="567"/>
              </w:tabs>
              <w:spacing w:line="240" w:lineRule="exact"/>
              <w:rPr>
                <w:ins w:id="3805" w:author="Author"/>
                <w:color w:val="auto"/>
                <w:sz w:val="20"/>
                <w:szCs w:val="20"/>
                <w:lang w:val="en-IE"/>
              </w:rPr>
            </w:pPr>
          </w:p>
        </w:tc>
        <w:tc>
          <w:tcPr>
            <w:tcW w:w="4042" w:type="dxa"/>
          </w:tcPr>
          <w:p w14:paraId="7FB3D93E"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06" w:author="Author"/>
                <w:color w:val="595959"/>
                <w:sz w:val="20"/>
                <w:szCs w:val="18"/>
                <w:lang w:val="en-IE" w:eastAsia="en-US"/>
              </w:rPr>
            </w:pPr>
            <w:ins w:id="3807" w:author="Author">
              <w:r w:rsidRPr="005B472C">
                <w:rPr>
                  <w:color w:val="595959"/>
                  <w:sz w:val="20"/>
                  <w:szCs w:val="18"/>
                  <w:lang w:val="en-IE" w:eastAsia="en-US"/>
                </w:rPr>
                <w:t>22e. Lead time frame</w:t>
              </w:r>
            </w:ins>
          </w:p>
          <w:p w14:paraId="31A223EC"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08" w:author="Author"/>
                <w:color w:val="auto"/>
                <w:sz w:val="20"/>
                <w:szCs w:val="18"/>
                <w:lang w:val="en-IE" w:eastAsia="en-US"/>
              </w:rPr>
            </w:pPr>
            <w:ins w:id="3809" w:author="Author">
              <w:r w:rsidRPr="005B472C">
                <w:rPr>
                  <w:color w:val="auto"/>
                  <w:sz w:val="20"/>
                  <w:szCs w:val="18"/>
                  <w:lang w:val="en-IE" w:eastAsia="en-US"/>
                </w:rPr>
                <w:t>UFE will calculate the lead time frame based on:</w:t>
              </w:r>
            </w:ins>
          </w:p>
          <w:p w14:paraId="3448ED13"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0" w:author="Author"/>
                <w:color w:val="auto"/>
                <w:sz w:val="20"/>
                <w:szCs w:val="18"/>
                <w:lang w:val="en-IE" w:eastAsia="en-US"/>
              </w:rPr>
            </w:pPr>
            <w:ins w:id="3811" w:author="Author">
              <w:r w:rsidRPr="005B472C">
                <w:rPr>
                  <w:color w:val="auto"/>
                  <w:sz w:val="20"/>
                  <w:szCs w:val="18"/>
                  <w:lang w:val="en-IE" w:eastAsia="en-US"/>
                </w:rPr>
                <w:t>Lead time frame = current date + highest lead time from the products in the basket</w:t>
              </w:r>
            </w:ins>
          </w:p>
          <w:p w14:paraId="08DF3E02" w14:textId="1B2615CA" w:rsidR="005B472C" w:rsidRDefault="005B472C" w:rsidP="004F0A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12" w:author="Author"/>
                <w:color w:val="595959"/>
                <w:sz w:val="20"/>
                <w:szCs w:val="18"/>
                <w:lang w:val="en-IE" w:eastAsia="en-US"/>
              </w:rPr>
            </w:pPr>
            <w:ins w:id="3813" w:author="Author">
              <w:r w:rsidRPr="005B472C">
                <w:rPr>
                  <w:color w:val="auto"/>
                  <w:sz w:val="20"/>
                  <w:szCs w:val="18"/>
                  <w:lang w:val="en-IE" w:eastAsia="en-US"/>
                </w:rPr>
                <w:t xml:space="preserve">The result of this date will be </w:t>
              </w:r>
              <w:r w:rsidR="004F0AB5">
                <w:rPr>
                  <w:color w:val="auto"/>
                  <w:sz w:val="20"/>
                  <w:szCs w:val="18"/>
                  <w:lang w:val="en-IE" w:eastAsia="en-US"/>
                </w:rPr>
                <w:t>considered when presenting the slot schedule</w:t>
              </w:r>
              <w:r w:rsidRPr="005B472C">
                <w:rPr>
                  <w:color w:val="auto"/>
                  <w:sz w:val="20"/>
                  <w:szCs w:val="18"/>
                  <w:lang w:val="en-IE" w:eastAsia="en-US"/>
                </w:rPr>
                <w:t>.</w:t>
              </w:r>
            </w:ins>
          </w:p>
        </w:tc>
        <w:tc>
          <w:tcPr>
            <w:tcW w:w="4028" w:type="dxa"/>
          </w:tcPr>
          <w:p w14:paraId="775A9290" w14:textId="731C7B9A" w:rsidR="005B472C"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4" w:author="Author"/>
                <w:color w:val="auto"/>
                <w:sz w:val="20"/>
                <w:szCs w:val="18"/>
                <w:lang w:val="en-IE" w:eastAsia="en-US"/>
              </w:rPr>
            </w:pPr>
            <w:ins w:id="3815" w:author="Author">
              <w:r>
                <w:rPr>
                  <w:color w:val="auto"/>
                  <w:sz w:val="20"/>
                  <w:szCs w:val="18"/>
                  <w:lang w:val="en-IE" w:eastAsia="en-US"/>
                </w:rPr>
                <w:t>-</w:t>
              </w:r>
            </w:ins>
          </w:p>
        </w:tc>
      </w:tr>
    </w:tbl>
    <w:p w14:paraId="73DD9A89" w14:textId="07AE9ED5" w:rsidR="00E460E2" w:rsidRPr="00E73B40" w:rsidRDefault="00E460E2" w:rsidP="00E460E2">
      <w:pPr>
        <w:pStyle w:val="Heading4"/>
        <w:rPr>
          <w:ins w:id="3816" w:author="Author"/>
          <w:lang w:val="en-IE"/>
        </w:rPr>
      </w:pPr>
      <w:ins w:id="3817" w:author="Author">
        <w:r w:rsidRPr="00E73B40">
          <w:rPr>
            <w:lang w:val="en-IE"/>
          </w:rPr>
          <w:t>Phase V</w:t>
        </w:r>
        <w:r>
          <w:rPr>
            <w:lang w:val="en-IE"/>
          </w:rPr>
          <w:t>I</w:t>
        </w:r>
        <w:r w:rsidR="00165890">
          <w:rPr>
            <w:lang w:val="en-IE"/>
          </w:rPr>
          <w:t>II</w:t>
        </w:r>
        <w:r w:rsidRPr="00E73B40">
          <w:rPr>
            <w:lang w:val="en-IE"/>
          </w:rPr>
          <w:t xml:space="preserve"> – Delivery</w:t>
        </w:r>
      </w:ins>
    </w:p>
    <w:p w14:paraId="177E7B19" w14:textId="51F6943F" w:rsidR="00E460E2" w:rsidRPr="00E73B40" w:rsidRDefault="00E460E2" w:rsidP="00E460E2">
      <w:pPr>
        <w:pStyle w:val="Heading5"/>
        <w:keepNext/>
        <w:rPr>
          <w:ins w:id="3818" w:author="Author"/>
          <w:lang w:val="en-IE"/>
        </w:rPr>
      </w:pPr>
      <w:bookmarkStart w:id="3819" w:name="_Activity_21_»"/>
      <w:bookmarkEnd w:id="3819"/>
      <w:ins w:id="3820" w:author="Author">
        <w:r w:rsidRPr="00E73B40">
          <w:rPr>
            <w:lang w:val="en-IE"/>
          </w:rPr>
          <w:t xml:space="preserve">Activity </w:t>
        </w:r>
        <w:r w:rsidR="00165890">
          <w:rPr>
            <w:lang w:val="en-IE"/>
          </w:rPr>
          <w:t>2</w:t>
        </w:r>
        <w:r w:rsidR="00C53029">
          <w:rPr>
            <w:lang w:val="en-IE"/>
          </w:rPr>
          <w:t>1</w:t>
        </w:r>
        <w:r w:rsidRPr="00E73B40">
          <w:rPr>
            <w:lang w:val="en-IE"/>
          </w:rPr>
          <w:t xml:space="preserve"> » Provide delivery details</w:t>
        </w:r>
      </w:ins>
    </w:p>
    <w:tbl>
      <w:tblPr>
        <w:tblStyle w:val="CelFocus1"/>
        <w:tblW w:w="0" w:type="auto"/>
        <w:tblLook w:val="04A0" w:firstRow="1" w:lastRow="0" w:firstColumn="1" w:lastColumn="0" w:noHBand="0" w:noVBand="1"/>
      </w:tblPr>
      <w:tblGrid>
        <w:gridCol w:w="1522"/>
        <w:gridCol w:w="4042"/>
        <w:gridCol w:w="4028"/>
      </w:tblGrid>
      <w:tr w:rsidR="00E460E2" w:rsidRPr="00E73B40" w14:paraId="7C1C1A7A" w14:textId="77777777" w:rsidTr="00631F6A">
        <w:trPr>
          <w:cnfStyle w:val="100000000000" w:firstRow="1" w:lastRow="0" w:firstColumn="0" w:lastColumn="0" w:oddVBand="0" w:evenVBand="0" w:oddHBand="0" w:evenHBand="0" w:firstRowFirstColumn="0" w:firstRowLastColumn="0" w:lastRowFirstColumn="0" w:lastRowLastColumn="0"/>
          <w:trHeight w:val="426"/>
          <w:ins w:id="3821"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A453556" w14:textId="77777777" w:rsidR="00E460E2" w:rsidRPr="00E73B40" w:rsidRDefault="00E460E2" w:rsidP="00631F6A">
            <w:pPr>
              <w:jc w:val="left"/>
              <w:rPr>
                <w:ins w:id="3822" w:author="Author"/>
                <w:b w:val="0"/>
                <w:sz w:val="20"/>
                <w:szCs w:val="20"/>
                <w:lang w:val="en-IE"/>
              </w:rPr>
            </w:pPr>
            <w:ins w:id="3823" w:author="Author">
              <w:r w:rsidRPr="00E73B40">
                <w:rPr>
                  <w:sz w:val="20"/>
                  <w:szCs w:val="20"/>
                  <w:lang w:val="en-IE"/>
                </w:rPr>
                <w:t>Activity Specification</w:t>
              </w:r>
            </w:ins>
          </w:p>
        </w:tc>
      </w:tr>
      <w:tr w:rsidR="00E460E2" w:rsidRPr="00E73B40" w14:paraId="39EE7395" w14:textId="77777777" w:rsidTr="00631F6A">
        <w:trPr>
          <w:trHeight w:hRule="exact" w:val="845"/>
          <w:ins w:id="382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D30AC49" w14:textId="77777777" w:rsidR="00E460E2" w:rsidRPr="00E73B40" w:rsidRDefault="00E460E2" w:rsidP="00631F6A">
            <w:pPr>
              <w:pStyle w:val="TableText"/>
              <w:keepNext/>
              <w:spacing w:before="0" w:after="0" w:line="240" w:lineRule="exact"/>
              <w:rPr>
                <w:ins w:id="3825" w:author="Author"/>
                <w:color w:val="auto"/>
                <w:sz w:val="20"/>
                <w:szCs w:val="20"/>
                <w:lang w:val="en-IE"/>
              </w:rPr>
            </w:pPr>
            <w:ins w:id="3826" w:author="Author">
              <w:r w:rsidRPr="00E73B40">
                <w:rPr>
                  <w:color w:val="auto"/>
                  <w:sz w:val="20"/>
                  <w:szCs w:val="20"/>
                  <w:lang w:val="en-IE"/>
                </w:rPr>
                <w:t>Actor(s)</w:t>
              </w:r>
            </w:ins>
          </w:p>
        </w:tc>
        <w:tc>
          <w:tcPr>
            <w:tcW w:w="8070" w:type="dxa"/>
            <w:gridSpan w:val="2"/>
            <w:vAlign w:val="center"/>
          </w:tcPr>
          <w:p w14:paraId="2F4E510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27" w:author="Author"/>
                <w:color w:val="auto"/>
                <w:sz w:val="20"/>
                <w:szCs w:val="20"/>
                <w:lang w:val="en-IE"/>
              </w:rPr>
            </w:pPr>
            <w:ins w:id="3828" w:author="Author">
              <w:r w:rsidRPr="00E73B40">
                <w:rPr>
                  <w:color w:val="auto"/>
                  <w:sz w:val="20"/>
                  <w:szCs w:val="20"/>
                  <w:lang w:val="en-IE"/>
                </w:rPr>
                <w:t>CSR in Call Centre</w:t>
              </w:r>
            </w:ins>
          </w:p>
          <w:p w14:paraId="6A8636B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29" w:author="Author"/>
                <w:color w:val="auto"/>
                <w:sz w:val="20"/>
                <w:szCs w:val="20"/>
                <w:lang w:val="en-IE"/>
              </w:rPr>
            </w:pPr>
            <w:ins w:id="3830" w:author="Author">
              <w:r w:rsidRPr="00E73B40">
                <w:rPr>
                  <w:color w:val="auto"/>
                  <w:sz w:val="20"/>
                  <w:szCs w:val="20"/>
                  <w:lang w:val="en-IE"/>
                </w:rPr>
                <w:t>Agent in Shop</w:t>
              </w:r>
            </w:ins>
          </w:p>
        </w:tc>
      </w:tr>
      <w:tr w:rsidR="00E460E2" w:rsidRPr="00E73B40" w14:paraId="7BBFC4E3" w14:textId="77777777" w:rsidTr="00631F6A">
        <w:trPr>
          <w:trHeight w:hRule="exact" w:val="397"/>
          <w:ins w:id="383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BD4F831" w14:textId="77777777" w:rsidR="00E460E2" w:rsidRPr="00E73B40" w:rsidRDefault="00E460E2" w:rsidP="00631F6A">
            <w:pPr>
              <w:pStyle w:val="TableText"/>
              <w:keepNext/>
              <w:spacing w:before="0" w:after="0" w:line="240" w:lineRule="exact"/>
              <w:rPr>
                <w:ins w:id="3832" w:author="Author"/>
                <w:color w:val="auto"/>
                <w:sz w:val="20"/>
                <w:szCs w:val="20"/>
                <w:lang w:val="en-IE"/>
              </w:rPr>
            </w:pPr>
            <w:ins w:id="3833" w:author="Author">
              <w:r w:rsidRPr="00E73B40">
                <w:rPr>
                  <w:color w:val="auto"/>
                  <w:sz w:val="20"/>
                  <w:szCs w:val="20"/>
                  <w:lang w:val="en-IE"/>
                </w:rPr>
                <w:t>System</w:t>
              </w:r>
            </w:ins>
          </w:p>
        </w:tc>
        <w:tc>
          <w:tcPr>
            <w:tcW w:w="8070" w:type="dxa"/>
            <w:gridSpan w:val="2"/>
            <w:vAlign w:val="center"/>
          </w:tcPr>
          <w:p w14:paraId="04423A35"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34" w:author="Author"/>
                <w:color w:val="auto"/>
                <w:sz w:val="20"/>
                <w:szCs w:val="20"/>
                <w:lang w:val="en-IE"/>
              </w:rPr>
            </w:pPr>
            <w:ins w:id="3835" w:author="Author">
              <w:r w:rsidRPr="00E73B40">
                <w:rPr>
                  <w:color w:val="auto"/>
                  <w:sz w:val="20"/>
                  <w:szCs w:val="20"/>
                  <w:lang w:val="en-IE"/>
                </w:rPr>
                <w:t>UFE</w:t>
              </w:r>
            </w:ins>
          </w:p>
        </w:tc>
      </w:tr>
      <w:tr w:rsidR="00E460E2" w:rsidRPr="00E73B40" w14:paraId="5728FB72" w14:textId="77777777" w:rsidTr="00631F6A">
        <w:trPr>
          <w:trHeight w:val="440"/>
          <w:ins w:id="3836" w:author="Author"/>
        </w:trPr>
        <w:tc>
          <w:tcPr>
            <w:cnfStyle w:val="001000000000" w:firstRow="0" w:lastRow="0" w:firstColumn="1" w:lastColumn="0" w:oddVBand="0" w:evenVBand="0" w:oddHBand="0" w:evenHBand="0" w:firstRowFirstColumn="0" w:firstRowLastColumn="0" w:lastRowFirstColumn="0" w:lastRowLastColumn="0"/>
            <w:tcW w:w="1522" w:type="dxa"/>
          </w:tcPr>
          <w:p w14:paraId="06F13D2B" w14:textId="77777777" w:rsidR="00E460E2" w:rsidRPr="00E73B40" w:rsidRDefault="00E460E2" w:rsidP="00631F6A">
            <w:pPr>
              <w:pStyle w:val="TableText"/>
              <w:keepNext/>
              <w:spacing w:line="240" w:lineRule="exact"/>
              <w:rPr>
                <w:ins w:id="3837" w:author="Author"/>
                <w:color w:val="auto"/>
                <w:sz w:val="20"/>
                <w:szCs w:val="20"/>
                <w:lang w:val="en-IE"/>
              </w:rPr>
            </w:pPr>
            <w:ins w:id="3838" w:author="Author">
              <w:r w:rsidRPr="00E73B40">
                <w:rPr>
                  <w:color w:val="auto"/>
                  <w:sz w:val="20"/>
                  <w:szCs w:val="20"/>
                  <w:lang w:val="en-IE"/>
                </w:rPr>
                <w:t>Screen Name</w:t>
              </w:r>
            </w:ins>
          </w:p>
        </w:tc>
        <w:tc>
          <w:tcPr>
            <w:tcW w:w="8070" w:type="dxa"/>
            <w:gridSpan w:val="2"/>
          </w:tcPr>
          <w:p w14:paraId="6FC4421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39" w:author="Author"/>
                <w:color w:val="auto"/>
                <w:sz w:val="20"/>
                <w:szCs w:val="20"/>
                <w:lang w:val="en-IE"/>
              </w:rPr>
            </w:pPr>
            <w:ins w:id="3840" w:author="Author">
              <w:r w:rsidRPr="00E73B40">
                <w:rPr>
                  <w:color w:val="auto"/>
                  <w:sz w:val="20"/>
                  <w:szCs w:val="20"/>
                  <w:lang w:val="en-IE"/>
                </w:rPr>
                <w:t>Delivery details step</w:t>
              </w:r>
            </w:ins>
          </w:p>
        </w:tc>
      </w:tr>
      <w:tr w:rsidR="00E460E2" w:rsidRPr="00E73B40" w14:paraId="341F6D86" w14:textId="77777777" w:rsidTr="00631F6A">
        <w:trPr>
          <w:trHeight w:val="440"/>
          <w:ins w:id="3841" w:author="Author"/>
        </w:trPr>
        <w:tc>
          <w:tcPr>
            <w:cnfStyle w:val="001000000000" w:firstRow="0" w:lastRow="0" w:firstColumn="1" w:lastColumn="0" w:oddVBand="0" w:evenVBand="0" w:oddHBand="0" w:evenHBand="0" w:firstRowFirstColumn="0" w:firstRowLastColumn="0" w:lastRowFirstColumn="0" w:lastRowLastColumn="0"/>
            <w:tcW w:w="1522" w:type="dxa"/>
          </w:tcPr>
          <w:p w14:paraId="5A432525" w14:textId="77777777" w:rsidR="00E460E2" w:rsidRPr="00E73B40" w:rsidRDefault="00E460E2" w:rsidP="00631F6A">
            <w:pPr>
              <w:pStyle w:val="TableText"/>
              <w:keepNext/>
              <w:spacing w:line="240" w:lineRule="exact"/>
              <w:rPr>
                <w:ins w:id="3842" w:author="Author"/>
                <w:b w:val="0"/>
                <w:color w:val="auto"/>
                <w:sz w:val="20"/>
                <w:szCs w:val="20"/>
                <w:lang w:val="en-IE"/>
              </w:rPr>
            </w:pPr>
            <w:ins w:id="3843" w:author="Author">
              <w:r w:rsidRPr="00E73B40">
                <w:rPr>
                  <w:color w:val="auto"/>
                  <w:sz w:val="20"/>
                  <w:szCs w:val="20"/>
                  <w:lang w:val="en-IE"/>
                </w:rPr>
                <w:t>Description</w:t>
              </w:r>
            </w:ins>
          </w:p>
        </w:tc>
        <w:tc>
          <w:tcPr>
            <w:tcW w:w="8070" w:type="dxa"/>
            <w:gridSpan w:val="2"/>
          </w:tcPr>
          <w:p w14:paraId="5CF4E963" w14:textId="7F02F78E"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44" w:author="Author"/>
                <w:color w:val="auto"/>
                <w:sz w:val="20"/>
                <w:szCs w:val="20"/>
                <w:lang w:val="en-IE"/>
              </w:rPr>
            </w:pPr>
            <w:ins w:id="3845" w:author="Author">
              <w:r w:rsidRPr="00E73B40">
                <w:rPr>
                  <w:color w:val="auto"/>
                  <w:sz w:val="20"/>
                  <w:szCs w:val="20"/>
                  <w:lang w:val="en-IE"/>
                </w:rPr>
                <w:t xml:space="preserve">Since the delivery method type was already chosen </w:t>
              </w:r>
              <w:r w:rsidR="00895A49">
                <w:rPr>
                  <w:color w:val="auto"/>
                  <w:sz w:val="20"/>
                  <w:szCs w:val="20"/>
                  <w:lang w:val="en-IE"/>
                </w:rPr>
                <w:t>during the basket configuration</w:t>
              </w:r>
              <w:r w:rsidRPr="00E73B40">
                <w:rPr>
                  <w:color w:val="auto"/>
                  <w:sz w:val="20"/>
                  <w:szCs w:val="20"/>
                  <w:lang w:val="en-IE"/>
                </w:rPr>
                <w:t xml:space="preserve">, if the flow is home delivery, he must fill the corresponding details, according to the business validations below. </w:t>
              </w:r>
            </w:ins>
          </w:p>
          <w:p w14:paraId="1BA18A99" w14:textId="3D0FF772" w:rsidR="00E460E2" w:rsidRDefault="00787D2C" w:rsidP="00895A4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46" w:author="Author"/>
                <w:color w:val="auto"/>
                <w:sz w:val="20"/>
                <w:szCs w:val="20"/>
                <w:lang w:val="en-IE"/>
              </w:rPr>
            </w:pPr>
            <w:ins w:id="3847" w:author="Author">
              <w:r>
                <w:rPr>
                  <w:color w:val="auto"/>
                  <w:sz w:val="20"/>
                  <w:szCs w:val="20"/>
                  <w:lang w:val="en-IE"/>
                </w:rPr>
                <w:t>For s</w:t>
              </w:r>
              <w:r w:rsidRPr="00E73B40">
                <w:rPr>
                  <w:color w:val="auto"/>
                  <w:sz w:val="20"/>
                  <w:szCs w:val="20"/>
                  <w:lang w:val="en-IE"/>
                </w:rPr>
                <w:t>tore delivery method</w:t>
              </w:r>
              <w:r>
                <w:rPr>
                  <w:color w:val="auto"/>
                  <w:sz w:val="20"/>
                  <w:szCs w:val="20"/>
                  <w:lang w:val="en-IE"/>
                </w:rPr>
                <w:t>,</w:t>
              </w:r>
              <w:r w:rsidRPr="00E73B40">
                <w:rPr>
                  <w:color w:val="auto"/>
                  <w:sz w:val="20"/>
                  <w:szCs w:val="20"/>
                  <w:lang w:val="en-IE"/>
                </w:rPr>
                <w:t xml:space="preserve"> </w:t>
              </w:r>
              <w:r>
                <w:rPr>
                  <w:color w:val="auto"/>
                  <w:sz w:val="20"/>
                  <w:szCs w:val="20"/>
                  <w:lang w:val="en-IE"/>
                </w:rPr>
                <w:t xml:space="preserve">UFE </w:t>
              </w:r>
              <w:r w:rsidRPr="00E73B40">
                <w:rPr>
                  <w:color w:val="auto"/>
                  <w:sz w:val="20"/>
                  <w:szCs w:val="20"/>
                  <w:lang w:val="en-IE"/>
                </w:rPr>
                <w:t xml:space="preserve">will display the information </w:t>
              </w:r>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del w:id="3848" w:author="Author">
                <w:r w:rsidR="00E460E2" w:rsidRPr="00E73B40" w:rsidDel="00787D2C">
                  <w:rPr>
                    <w:color w:val="auto"/>
                    <w:sz w:val="20"/>
                    <w:szCs w:val="20"/>
                    <w:lang w:val="en-IE"/>
                  </w:rPr>
                  <w:delText xml:space="preserve">Store delivery method will only display the information about the selected store </w:delText>
                </w:r>
                <w:r w:rsidR="00895A49" w:rsidDel="00787D2C">
                  <w:rPr>
                    <w:color w:val="auto"/>
                    <w:sz w:val="20"/>
                    <w:szCs w:val="20"/>
                    <w:lang w:val="en-IE"/>
                  </w:rPr>
                  <w:delText>during the basket configuration</w:delText>
                </w:r>
              </w:del>
              <w:r w:rsidR="00E460E2" w:rsidRPr="00E73B40">
                <w:rPr>
                  <w:color w:val="auto"/>
                  <w:sz w:val="20"/>
                  <w:szCs w:val="20"/>
                  <w:lang w:val="en-IE"/>
                </w:rPr>
                <w:t>.</w:t>
              </w:r>
            </w:ins>
          </w:p>
          <w:p w14:paraId="3AAA58DA" w14:textId="144BD8AA" w:rsidR="00A872B7" w:rsidRPr="00E73B40" w:rsidRDefault="00A872B7" w:rsidP="00370CB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49" w:author="Author"/>
                <w:color w:val="auto"/>
                <w:sz w:val="20"/>
                <w:szCs w:val="20"/>
                <w:lang w:val="en-IE"/>
              </w:rPr>
            </w:pPr>
            <w:ins w:id="3850" w:author="Author">
              <w:r>
                <w:rPr>
                  <w:color w:val="auto"/>
                  <w:sz w:val="20"/>
                  <w:szCs w:val="20"/>
                  <w:lang w:val="en-IE"/>
                </w:rPr>
                <w:t xml:space="preserve">This activity is also </w:t>
              </w:r>
              <w:r w:rsidR="00370CBC">
                <w:rPr>
                  <w:color w:val="auto"/>
                  <w:sz w:val="20"/>
                  <w:szCs w:val="20"/>
                  <w:lang w:val="en-IE"/>
                </w:rPr>
                <w:t>visible</w:t>
              </w:r>
              <w:r>
                <w:rPr>
                  <w:color w:val="auto"/>
                  <w:sz w:val="20"/>
                  <w:szCs w:val="20"/>
                  <w:lang w:val="en-IE"/>
                </w:rPr>
                <w:t xml:space="preserve"> when </w:t>
              </w:r>
              <w:r w:rsidR="00F0420B">
                <w:rPr>
                  <w:color w:val="auto"/>
                  <w:sz w:val="20"/>
                  <w:szCs w:val="20"/>
                  <w:lang w:val="en-IE"/>
                </w:rPr>
                <w:t>a</w:t>
              </w:r>
              <w:r>
                <w:rPr>
                  <w:color w:val="auto"/>
                  <w:sz w:val="20"/>
                  <w:szCs w:val="20"/>
                  <w:lang w:val="en-IE"/>
                </w:rPr>
                <w:t xml:space="preserve"> fixed equipment is to be delivered at </w:t>
              </w:r>
              <w:r w:rsidR="00F0420B">
                <w:rPr>
                  <w:color w:val="auto"/>
                  <w:sz w:val="20"/>
                  <w:szCs w:val="20"/>
                  <w:lang w:val="en-IE"/>
                </w:rPr>
                <w:t>the customer premises</w:t>
              </w:r>
              <w:r>
                <w:rPr>
                  <w:color w:val="auto"/>
                  <w:sz w:val="20"/>
                  <w:szCs w:val="20"/>
                  <w:lang w:val="en-IE"/>
                </w:rPr>
                <w:t>.</w:t>
              </w:r>
            </w:ins>
          </w:p>
        </w:tc>
      </w:tr>
      <w:tr w:rsidR="00E460E2" w:rsidRPr="00E73B40" w14:paraId="78C338B3" w14:textId="77777777" w:rsidTr="00631F6A">
        <w:trPr>
          <w:trHeight w:val="440"/>
          <w:ins w:id="385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4B98EB6" w14:textId="77777777" w:rsidR="00E460E2" w:rsidRPr="00E73B40" w:rsidRDefault="00E460E2" w:rsidP="00631F6A">
            <w:pPr>
              <w:pStyle w:val="TableText"/>
              <w:keepNext/>
              <w:tabs>
                <w:tab w:val="left" w:pos="567"/>
              </w:tabs>
              <w:spacing w:line="240" w:lineRule="exact"/>
              <w:rPr>
                <w:ins w:id="3852" w:author="Author"/>
                <w:color w:val="auto"/>
                <w:sz w:val="20"/>
                <w:szCs w:val="20"/>
                <w:lang w:val="en-IE"/>
              </w:rPr>
            </w:pPr>
            <w:ins w:id="3853" w:author="Author">
              <w:r w:rsidRPr="00E73B40">
                <w:rPr>
                  <w:color w:val="auto"/>
                  <w:sz w:val="20"/>
                  <w:szCs w:val="20"/>
                  <w:lang w:val="en-IE"/>
                </w:rPr>
                <w:t>Automations</w:t>
              </w:r>
            </w:ins>
          </w:p>
          <w:p w14:paraId="4DA4BE93" w14:textId="77777777" w:rsidR="00E460E2" w:rsidRPr="00E73B40" w:rsidRDefault="00E460E2" w:rsidP="00631F6A">
            <w:pPr>
              <w:pStyle w:val="TableText"/>
              <w:keepNext/>
              <w:tabs>
                <w:tab w:val="left" w:pos="567"/>
              </w:tabs>
              <w:spacing w:line="240" w:lineRule="exact"/>
              <w:rPr>
                <w:ins w:id="3854" w:author="Author"/>
                <w:color w:val="auto"/>
                <w:sz w:val="20"/>
                <w:szCs w:val="20"/>
                <w:lang w:val="en-IE"/>
              </w:rPr>
            </w:pPr>
          </w:p>
        </w:tc>
        <w:tc>
          <w:tcPr>
            <w:tcW w:w="4042" w:type="dxa"/>
            <w:shd w:val="clear" w:color="auto" w:fill="D8D7D5"/>
          </w:tcPr>
          <w:p w14:paraId="442FDAC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855" w:author="Author"/>
                <w:b/>
                <w:color w:val="auto"/>
                <w:sz w:val="18"/>
                <w:szCs w:val="18"/>
                <w:lang w:val="en-IE" w:eastAsia="en-US"/>
              </w:rPr>
            </w:pPr>
            <w:ins w:id="3856" w:author="Author">
              <w:r w:rsidRPr="00E73B40">
                <w:rPr>
                  <w:b/>
                  <w:color w:val="auto"/>
                  <w:sz w:val="18"/>
                  <w:szCs w:val="18"/>
                  <w:lang w:val="en-IE"/>
                </w:rPr>
                <w:t>Business Validations &amp; other Automations</w:t>
              </w:r>
            </w:ins>
          </w:p>
        </w:tc>
        <w:tc>
          <w:tcPr>
            <w:tcW w:w="4028" w:type="dxa"/>
            <w:shd w:val="clear" w:color="auto" w:fill="D8D7D5"/>
          </w:tcPr>
          <w:p w14:paraId="7AE9DCA9"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857" w:author="Author"/>
                <w:b/>
                <w:color w:val="auto"/>
                <w:sz w:val="18"/>
                <w:szCs w:val="18"/>
                <w:lang w:val="en-IE" w:eastAsia="en-US"/>
              </w:rPr>
            </w:pPr>
            <w:ins w:id="3858" w:author="Author">
              <w:r w:rsidRPr="00E73B40">
                <w:rPr>
                  <w:b/>
                  <w:color w:val="auto"/>
                  <w:sz w:val="18"/>
                  <w:szCs w:val="18"/>
                  <w:lang w:val="en-IE"/>
                </w:rPr>
                <w:t>Messages (Error &amp; Warnings)</w:t>
              </w:r>
            </w:ins>
          </w:p>
        </w:tc>
      </w:tr>
      <w:tr w:rsidR="00E460E2" w:rsidRPr="00E73B40" w14:paraId="1343B7B9" w14:textId="77777777" w:rsidTr="00631F6A">
        <w:trPr>
          <w:trHeight w:val="440"/>
          <w:ins w:id="38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4632E39" w14:textId="77777777" w:rsidR="00E460E2" w:rsidRPr="00E73B40" w:rsidRDefault="00E460E2" w:rsidP="00631F6A">
            <w:pPr>
              <w:pStyle w:val="TableText"/>
              <w:keepNext/>
              <w:tabs>
                <w:tab w:val="left" w:pos="567"/>
              </w:tabs>
              <w:spacing w:line="240" w:lineRule="exact"/>
              <w:jc w:val="left"/>
              <w:rPr>
                <w:ins w:id="3860" w:author="Author"/>
                <w:color w:val="auto"/>
                <w:sz w:val="20"/>
                <w:szCs w:val="20"/>
                <w:lang w:val="en-IE"/>
              </w:rPr>
            </w:pPr>
          </w:p>
        </w:tc>
        <w:tc>
          <w:tcPr>
            <w:tcW w:w="4042" w:type="dxa"/>
          </w:tcPr>
          <w:p w14:paraId="1BF14303" w14:textId="7BA20E1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61" w:author="Author"/>
                <w:color w:val="439782"/>
                <w:sz w:val="20"/>
                <w:szCs w:val="18"/>
                <w:lang w:val="en-IE" w:eastAsia="en-US"/>
              </w:rPr>
            </w:pPr>
            <w:ins w:id="3862"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a. To Go Flow</w:t>
              </w:r>
            </w:ins>
          </w:p>
          <w:p w14:paraId="11A478C6" w14:textId="1304C848" w:rsidR="00E460E2" w:rsidRPr="00E73B40" w:rsidRDefault="00CF27B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63" w:author="Author"/>
                <w:color w:val="auto"/>
                <w:sz w:val="20"/>
                <w:szCs w:val="18"/>
                <w:lang w:val="en-IE" w:eastAsia="en-US"/>
              </w:rPr>
            </w:pPr>
            <w:ins w:id="3864" w:author="Author">
              <w:r>
                <w:rPr>
                  <w:color w:val="auto"/>
                  <w:sz w:val="20"/>
                  <w:szCs w:val="18"/>
                  <w:lang w:val="en-IE" w:eastAsia="en-US"/>
                </w:rPr>
                <w:t>I</w:t>
              </w:r>
              <w:r w:rsidR="00E460E2" w:rsidRPr="00E73B40">
                <w:rPr>
                  <w:color w:val="auto"/>
                  <w:sz w:val="20"/>
                  <w:szCs w:val="18"/>
                  <w:lang w:val="en-IE" w:eastAsia="en-US"/>
                </w:rPr>
                <w:t xml:space="preserve">f the customer wants to take the products with him from </w:t>
              </w:r>
              <w:r w:rsidR="00E460E2">
                <w:rPr>
                  <w:color w:val="auto"/>
                  <w:sz w:val="20"/>
                  <w:szCs w:val="18"/>
                  <w:lang w:val="en-IE" w:eastAsia="en-US"/>
                </w:rPr>
                <w:t>the current store</w:t>
              </w:r>
              <w:r w:rsidR="00E460E2" w:rsidRPr="00E73B40">
                <w:rPr>
                  <w:color w:val="auto"/>
                  <w:sz w:val="20"/>
                  <w:szCs w:val="18"/>
                  <w:lang w:val="en-IE" w:eastAsia="en-US"/>
                </w:rPr>
                <w:t>, this step won´t appear.</w:t>
              </w:r>
            </w:ins>
          </w:p>
        </w:tc>
        <w:tc>
          <w:tcPr>
            <w:tcW w:w="4028" w:type="dxa"/>
          </w:tcPr>
          <w:p w14:paraId="6DB9FD9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65" w:author="Author"/>
                <w:color w:val="auto"/>
                <w:sz w:val="20"/>
                <w:szCs w:val="18"/>
                <w:lang w:val="en-IE" w:eastAsia="en-US"/>
              </w:rPr>
            </w:pPr>
            <w:ins w:id="3866" w:author="Author">
              <w:r w:rsidRPr="00E73B40">
                <w:rPr>
                  <w:color w:val="auto"/>
                  <w:sz w:val="20"/>
                  <w:szCs w:val="18"/>
                  <w:lang w:val="en-IE" w:eastAsia="en-US"/>
                </w:rPr>
                <w:t>-</w:t>
              </w:r>
            </w:ins>
          </w:p>
        </w:tc>
      </w:tr>
      <w:tr w:rsidR="00E460E2" w:rsidRPr="00E73B40" w14:paraId="4F3512EE" w14:textId="77777777" w:rsidTr="00631F6A">
        <w:trPr>
          <w:trHeight w:val="440"/>
          <w:ins w:id="386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7EBEA88" w14:textId="77777777" w:rsidR="00E460E2" w:rsidRPr="00E73B40" w:rsidRDefault="00E460E2" w:rsidP="00631F6A">
            <w:pPr>
              <w:pStyle w:val="TableText"/>
              <w:keepNext/>
              <w:tabs>
                <w:tab w:val="left" w:pos="567"/>
              </w:tabs>
              <w:spacing w:line="240" w:lineRule="exact"/>
              <w:rPr>
                <w:ins w:id="3868" w:author="Author"/>
                <w:color w:val="auto"/>
                <w:sz w:val="20"/>
                <w:szCs w:val="20"/>
                <w:lang w:val="en-IE"/>
              </w:rPr>
            </w:pPr>
          </w:p>
        </w:tc>
        <w:tc>
          <w:tcPr>
            <w:tcW w:w="4042" w:type="dxa"/>
          </w:tcPr>
          <w:p w14:paraId="20913155" w14:textId="39841FF0"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69" w:author="Author"/>
                <w:color w:val="439782"/>
                <w:sz w:val="20"/>
                <w:szCs w:val="18"/>
                <w:lang w:val="en-IE" w:eastAsia="en-US"/>
              </w:rPr>
            </w:pPr>
            <w:ins w:id="3870"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b. Home Delivery Flow</w:t>
              </w:r>
            </w:ins>
          </w:p>
          <w:p w14:paraId="7D1E601E" w14:textId="2B3A51C6"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71" w:author="Author"/>
                <w:color w:val="auto"/>
                <w:sz w:val="20"/>
                <w:szCs w:val="18"/>
                <w:lang w:val="en-IE" w:eastAsia="en-US"/>
              </w:rPr>
            </w:pPr>
            <w:ins w:id="3872" w:author="Author">
              <w:r>
                <w:rPr>
                  <w:color w:val="auto"/>
                  <w:sz w:val="20"/>
                  <w:szCs w:val="18"/>
                  <w:lang w:val="en-IE" w:eastAsia="en-US"/>
                </w:rPr>
                <w:t>When associating a</w:t>
              </w:r>
              <w:r w:rsidR="00F0420B">
                <w:rPr>
                  <w:color w:val="auto"/>
                  <w:sz w:val="20"/>
                  <w:szCs w:val="18"/>
                  <w:lang w:val="en-IE" w:eastAsia="en-US"/>
                </w:rPr>
                <w:t xml:space="preserve"> mobile</w:t>
              </w:r>
              <w:r>
                <w:rPr>
                  <w:color w:val="auto"/>
                  <w:sz w:val="20"/>
                  <w:szCs w:val="18"/>
                  <w:lang w:val="en-IE" w:eastAsia="en-US"/>
                </w:rPr>
                <w:t xml:space="preserve"> equipment</w:t>
              </w:r>
              <w:r w:rsidR="00F0420B">
                <w:rPr>
                  <w:color w:val="auto"/>
                  <w:sz w:val="20"/>
                  <w:szCs w:val="18"/>
                  <w:lang w:val="en-IE" w:eastAsia="en-US"/>
                </w:rPr>
                <w:t xml:space="preserve"> to a convergent offer</w:t>
              </w:r>
              <w:r w:rsidR="00A872B7">
                <w:rPr>
                  <w:color w:val="auto"/>
                  <w:sz w:val="20"/>
                  <w:szCs w:val="18"/>
                  <w:lang w:val="en-IE" w:eastAsia="en-US"/>
                </w:rPr>
                <w:t xml:space="preserve"> (for</w:t>
              </w:r>
              <w:r w:rsidRPr="00E73B40">
                <w:rPr>
                  <w:color w:val="auto"/>
                  <w:sz w:val="20"/>
                  <w:szCs w:val="18"/>
                  <w:lang w:val="en-IE" w:eastAsia="en-US"/>
                </w:rPr>
                <w:t xml:space="preserve"> “Home Delivery” flow</w:t>
              </w:r>
              <w:r w:rsidR="00A872B7">
                <w:rPr>
                  <w:color w:val="auto"/>
                  <w:sz w:val="20"/>
                  <w:szCs w:val="18"/>
                  <w:lang w:val="en-IE" w:eastAsia="en-US"/>
                </w:rPr>
                <w:t>)</w:t>
              </w:r>
              <w:r w:rsidRPr="00E73B40">
                <w:rPr>
                  <w:color w:val="auto"/>
                  <w:sz w:val="20"/>
                  <w:szCs w:val="18"/>
                  <w:lang w:val="en-IE" w:eastAsia="en-US"/>
                </w:rPr>
                <w:t xml:space="preserve"> </w:t>
              </w:r>
              <w:r w:rsidR="00A872B7">
                <w:rPr>
                  <w:color w:val="auto"/>
                  <w:sz w:val="20"/>
                  <w:szCs w:val="18"/>
                  <w:lang w:val="en-IE" w:eastAsia="en-US"/>
                </w:rPr>
                <w:t>or if a fixed equipment is to be sent to the customer address</w:t>
              </w:r>
              <w:r w:rsidRPr="00E73B40">
                <w:rPr>
                  <w:color w:val="auto"/>
                  <w:sz w:val="20"/>
                  <w:szCs w:val="18"/>
                  <w:lang w:val="en-IE" w:eastAsia="en-US"/>
                </w:rPr>
                <w:t>, the user will have to input all fields</w:t>
              </w:r>
              <w:r w:rsidR="00A872B7">
                <w:rPr>
                  <w:color w:val="auto"/>
                  <w:sz w:val="20"/>
                  <w:szCs w:val="18"/>
                  <w:lang w:val="en-IE" w:eastAsia="en-US"/>
                </w:rPr>
                <w:t>,</w:t>
              </w:r>
              <w:r w:rsidRPr="00E73B40">
                <w:rPr>
                  <w:color w:val="auto"/>
                  <w:sz w:val="20"/>
                  <w:szCs w:val="18"/>
                  <w:lang w:val="en-IE" w:eastAsia="en-US"/>
                </w:rPr>
                <w:t xml:space="preserve"> regarding the address of the Customer. </w:t>
              </w:r>
            </w:ins>
          </w:p>
          <w:p w14:paraId="115A61BA"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73" w:author="Author"/>
                <w:color w:val="auto"/>
                <w:sz w:val="20"/>
                <w:szCs w:val="18"/>
                <w:lang w:val="en-IE" w:eastAsia="en-US"/>
              </w:rPr>
            </w:pPr>
            <w:ins w:id="3874" w:author="Author">
              <w:r>
                <w:rPr>
                  <w:color w:val="auto"/>
                  <w:sz w:val="20"/>
                  <w:szCs w:val="18"/>
                  <w:lang w:val="en-IE" w:eastAsia="en-US"/>
                </w:rPr>
                <w:t>All the information collected  in this step will be communicated at line item level as part of the order:</w:t>
              </w:r>
            </w:ins>
          </w:p>
          <w:p w14:paraId="5363D5BD"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75" w:author="Author"/>
                <w:color w:val="auto"/>
                <w:sz w:val="20"/>
                <w:szCs w:val="18"/>
                <w:lang w:val="en-IE" w:eastAsia="en-US"/>
              </w:rPr>
            </w:pPr>
            <w:ins w:id="3876" w:author="Author">
              <w:r w:rsidRPr="001B388D">
                <w:rPr>
                  <w:color w:val="auto"/>
                  <w:sz w:val="20"/>
                  <w:szCs w:val="18"/>
                  <w:lang w:val="en-IE" w:eastAsia="en-US"/>
                </w:rPr>
                <w:t>Street</w:t>
              </w:r>
              <w:r>
                <w:rPr>
                  <w:color w:val="auto"/>
                  <w:sz w:val="20"/>
                  <w:szCs w:val="18"/>
                  <w:lang w:val="en-IE" w:eastAsia="en-US"/>
                </w:rPr>
                <w:t xml:space="preserve"> – 30 chars long restricted by Fonua</w:t>
              </w:r>
            </w:ins>
          </w:p>
          <w:p w14:paraId="380BA43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77" w:author="Author"/>
                <w:color w:val="auto"/>
                <w:sz w:val="20"/>
                <w:szCs w:val="18"/>
                <w:lang w:val="en-IE" w:eastAsia="en-US"/>
              </w:rPr>
            </w:pPr>
            <w:ins w:id="3878" w:author="Author">
              <w:r w:rsidRPr="001B388D">
                <w:rPr>
                  <w:color w:val="auto"/>
                  <w:sz w:val="20"/>
                  <w:szCs w:val="18"/>
                  <w:lang w:val="en-IE" w:eastAsia="en-US"/>
                </w:rPr>
                <w:t>Sub Street</w:t>
              </w:r>
              <w:r>
                <w:rPr>
                  <w:color w:val="auto"/>
                  <w:sz w:val="20"/>
                  <w:szCs w:val="18"/>
                  <w:lang w:val="en-IE" w:eastAsia="en-US"/>
                </w:rPr>
                <w:t xml:space="preserve"> – 30 chars long restricted by Fonua</w:t>
              </w:r>
            </w:ins>
          </w:p>
          <w:p w14:paraId="31A731FD"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79" w:author="Author"/>
                <w:color w:val="auto"/>
                <w:sz w:val="20"/>
                <w:szCs w:val="18"/>
                <w:lang w:val="en-IE" w:eastAsia="en-US"/>
              </w:rPr>
            </w:pPr>
            <w:ins w:id="3880" w:author="Author">
              <w:r w:rsidRPr="001B388D">
                <w:rPr>
                  <w:color w:val="auto"/>
                  <w:sz w:val="20"/>
                  <w:szCs w:val="18"/>
                  <w:lang w:val="en-IE" w:eastAsia="en-US"/>
                </w:rPr>
                <w:t>Sub Locality</w:t>
              </w:r>
            </w:ins>
          </w:p>
          <w:p w14:paraId="76357B3E"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1" w:author="Author"/>
                <w:color w:val="auto"/>
                <w:sz w:val="20"/>
                <w:szCs w:val="18"/>
                <w:lang w:val="en-IE" w:eastAsia="en-US"/>
              </w:rPr>
            </w:pPr>
            <w:ins w:id="3882" w:author="Author">
              <w:r w:rsidRPr="001B388D">
                <w:rPr>
                  <w:color w:val="auto"/>
                  <w:sz w:val="20"/>
                  <w:szCs w:val="18"/>
                  <w:lang w:val="en-IE" w:eastAsia="en-US"/>
                </w:rPr>
                <w:t>City</w:t>
              </w:r>
            </w:ins>
          </w:p>
          <w:p w14:paraId="7CC5EC89"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3" w:author="Author"/>
                <w:color w:val="auto"/>
                <w:sz w:val="20"/>
                <w:szCs w:val="18"/>
                <w:lang w:val="en-IE" w:eastAsia="en-US"/>
              </w:rPr>
            </w:pPr>
            <w:ins w:id="3884" w:author="Author">
              <w:r w:rsidRPr="001B388D">
                <w:rPr>
                  <w:color w:val="auto"/>
                  <w:sz w:val="20"/>
                  <w:szCs w:val="18"/>
                  <w:lang w:val="en-IE" w:eastAsia="en-US"/>
                </w:rPr>
                <w:t>County</w:t>
              </w:r>
            </w:ins>
          </w:p>
          <w:p w14:paraId="50103D1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5" w:author="Author"/>
                <w:color w:val="auto"/>
                <w:sz w:val="20"/>
                <w:szCs w:val="18"/>
                <w:lang w:val="en-IE" w:eastAsia="en-US"/>
              </w:rPr>
            </w:pPr>
            <w:ins w:id="3886" w:author="Author">
              <w:r w:rsidRPr="001B388D">
                <w:rPr>
                  <w:color w:val="auto"/>
                  <w:sz w:val="20"/>
                  <w:szCs w:val="18"/>
                  <w:lang w:val="en-IE" w:eastAsia="en-US"/>
                </w:rPr>
                <w:t>Country</w:t>
              </w:r>
            </w:ins>
          </w:p>
          <w:p w14:paraId="1A04051B" w14:textId="354AB440"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7" w:author="Author"/>
                <w:color w:val="auto"/>
                <w:sz w:val="20"/>
                <w:szCs w:val="18"/>
                <w:lang w:val="en-IE" w:eastAsia="en-US"/>
              </w:rPr>
            </w:pPr>
            <w:ins w:id="3888" w:author="Author">
              <w:del w:id="3889" w:author="Author">
                <w:r w:rsidRPr="001B388D" w:rsidDel="00370CBC">
                  <w:rPr>
                    <w:color w:val="auto"/>
                    <w:sz w:val="20"/>
                    <w:szCs w:val="18"/>
                    <w:lang w:val="en-IE" w:eastAsia="en-US"/>
                  </w:rPr>
                  <w:delText>Postal Code</w:delText>
                </w:r>
              </w:del>
              <w:r w:rsidR="00370CBC">
                <w:rPr>
                  <w:color w:val="auto"/>
                  <w:sz w:val="20"/>
                  <w:szCs w:val="18"/>
                  <w:lang w:val="en-IE" w:eastAsia="en-US"/>
                </w:rPr>
                <w:t>EirCode</w:t>
              </w:r>
            </w:ins>
          </w:p>
          <w:p w14:paraId="2744924F"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0" w:author="Author"/>
                <w:color w:val="auto"/>
                <w:sz w:val="20"/>
                <w:szCs w:val="18"/>
                <w:lang w:val="en-IE" w:eastAsia="en-US"/>
              </w:rPr>
            </w:pPr>
            <w:ins w:id="3891" w:author="Author">
              <w:r w:rsidRPr="001B388D">
                <w:rPr>
                  <w:color w:val="auto"/>
                  <w:sz w:val="20"/>
                  <w:szCs w:val="18"/>
                  <w:lang w:val="en-IE" w:eastAsia="en-US"/>
                </w:rPr>
                <w:t>Address type</w:t>
              </w:r>
              <w:r>
                <w:rPr>
                  <w:color w:val="auto"/>
                  <w:sz w:val="20"/>
                  <w:szCs w:val="18"/>
                  <w:lang w:val="en-IE" w:eastAsia="en-US"/>
                </w:rPr>
                <w:t xml:space="preserve"> – Values are: Residential or Business</w:t>
              </w:r>
            </w:ins>
          </w:p>
          <w:p w14:paraId="0CADAEB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2" w:author="Author"/>
                <w:color w:val="auto"/>
                <w:sz w:val="20"/>
                <w:szCs w:val="18"/>
                <w:lang w:val="en-IE" w:eastAsia="en-US"/>
              </w:rPr>
            </w:pPr>
            <w:ins w:id="3893" w:author="Author">
              <w:r w:rsidRPr="001B388D">
                <w:rPr>
                  <w:color w:val="auto"/>
                  <w:sz w:val="20"/>
                  <w:szCs w:val="18"/>
                  <w:lang w:val="en-IE" w:eastAsia="en-US"/>
                </w:rPr>
                <w:t>Contact Phone 1</w:t>
              </w:r>
            </w:ins>
          </w:p>
          <w:p w14:paraId="7E13E63C"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4" w:author="Author"/>
                <w:color w:val="auto"/>
                <w:sz w:val="20"/>
                <w:szCs w:val="18"/>
                <w:lang w:val="en-IE" w:eastAsia="en-US"/>
              </w:rPr>
            </w:pPr>
            <w:ins w:id="3895" w:author="Author">
              <w:r w:rsidRPr="001B388D">
                <w:rPr>
                  <w:color w:val="auto"/>
                  <w:sz w:val="20"/>
                  <w:szCs w:val="18"/>
                  <w:lang w:val="en-IE" w:eastAsia="en-US"/>
                </w:rPr>
                <w:t>Contact Phone 2</w:t>
              </w:r>
            </w:ins>
          </w:p>
          <w:p w14:paraId="5C748A80" w14:textId="77777777" w:rsidR="00E460E2" w:rsidRPr="00E73B40" w:rsidRDefault="00E460E2" w:rsidP="00FE10FD">
            <w:pPr>
              <w:pStyle w:val="TableText"/>
              <w:keepNext/>
              <w:numPr>
                <w:ilvl w:val="0"/>
                <w:numId w:val="60"/>
              </w:numPr>
              <w:spacing w:line="240" w:lineRule="exact"/>
              <w:jc w:val="both"/>
              <w:cnfStyle w:val="000000000000" w:firstRow="0" w:lastRow="0" w:firstColumn="0" w:lastColumn="0" w:oddVBand="0" w:evenVBand="0" w:oddHBand="0" w:evenHBand="0" w:firstRowFirstColumn="0" w:firstRowLastColumn="0" w:lastRowFirstColumn="0" w:lastRowLastColumn="0"/>
              <w:rPr>
                <w:ins w:id="3896" w:author="Author"/>
                <w:color w:val="auto"/>
                <w:sz w:val="20"/>
                <w:szCs w:val="18"/>
                <w:lang w:val="en-IE" w:eastAsia="en-US"/>
              </w:rPr>
            </w:pPr>
            <w:ins w:id="3897" w:author="Author">
              <w:r w:rsidRPr="001B388D">
                <w:rPr>
                  <w:color w:val="auto"/>
                  <w:sz w:val="20"/>
                  <w:szCs w:val="18"/>
                  <w:lang w:val="en-IE" w:eastAsia="en-US"/>
                </w:rPr>
                <w:t>Shipping Instructions</w:t>
              </w:r>
              <w:r>
                <w:rPr>
                  <w:color w:val="auto"/>
                  <w:sz w:val="20"/>
                  <w:szCs w:val="18"/>
                  <w:lang w:val="en-IE" w:eastAsia="en-US"/>
                </w:rPr>
                <w:t xml:space="preserve"> – 30 chars long</w:t>
              </w:r>
            </w:ins>
          </w:p>
        </w:tc>
        <w:tc>
          <w:tcPr>
            <w:tcW w:w="4028" w:type="dxa"/>
          </w:tcPr>
          <w:p w14:paraId="7DF23054"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98" w:author="Author"/>
                <w:color w:val="auto"/>
                <w:sz w:val="20"/>
                <w:szCs w:val="18"/>
                <w:lang w:val="en-IE" w:eastAsia="en-US"/>
              </w:rPr>
            </w:pPr>
            <w:ins w:id="3899" w:author="Author">
              <w:r w:rsidRPr="00E73B40">
                <w:rPr>
                  <w:color w:val="auto"/>
                  <w:sz w:val="20"/>
                  <w:szCs w:val="18"/>
                  <w:lang w:val="en-IE" w:eastAsia="en-US"/>
                </w:rPr>
                <w:t>-</w:t>
              </w:r>
            </w:ins>
          </w:p>
        </w:tc>
      </w:tr>
      <w:tr w:rsidR="00E460E2" w:rsidRPr="00E73B40" w14:paraId="11D375C9" w14:textId="77777777" w:rsidTr="00631F6A">
        <w:trPr>
          <w:trHeight w:val="440"/>
          <w:ins w:id="390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241D96" w14:textId="77777777" w:rsidR="00E460E2" w:rsidRPr="00E73B40" w:rsidRDefault="00E460E2" w:rsidP="00631F6A">
            <w:pPr>
              <w:pStyle w:val="TableText"/>
              <w:keepNext/>
              <w:tabs>
                <w:tab w:val="left" w:pos="567"/>
              </w:tabs>
              <w:spacing w:line="240" w:lineRule="exact"/>
              <w:rPr>
                <w:ins w:id="3901" w:author="Author"/>
                <w:color w:val="auto"/>
                <w:sz w:val="20"/>
                <w:szCs w:val="20"/>
                <w:lang w:val="en-IE"/>
              </w:rPr>
            </w:pPr>
          </w:p>
        </w:tc>
        <w:tc>
          <w:tcPr>
            <w:tcW w:w="4042" w:type="dxa"/>
          </w:tcPr>
          <w:p w14:paraId="7E8FD742" w14:textId="1CCA135B"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02" w:author="Author"/>
                <w:color w:val="439782"/>
                <w:sz w:val="20"/>
                <w:szCs w:val="18"/>
                <w:lang w:val="en-IE" w:eastAsia="en-US"/>
              </w:rPr>
            </w:pPr>
            <w:ins w:id="3903"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c. Store Delivery Flow</w:t>
              </w:r>
            </w:ins>
          </w:p>
          <w:p w14:paraId="3326D10D" w14:textId="77777777" w:rsidR="00E460E2" w:rsidRDefault="00787D2C" w:rsidP="00895A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04" w:author="Author"/>
                <w:color w:val="auto"/>
                <w:sz w:val="20"/>
                <w:szCs w:val="18"/>
                <w:lang w:val="en-IE" w:eastAsia="en-US"/>
              </w:rPr>
            </w:pPr>
            <w:ins w:id="3905" w:author="Author">
              <w:r w:rsidRPr="00E73B40">
                <w:rPr>
                  <w:color w:val="auto"/>
                  <w:sz w:val="20"/>
                  <w:szCs w:val="18"/>
                  <w:lang w:val="en-IE" w:eastAsia="en-US"/>
                </w:rPr>
                <w:t xml:space="preserve">UFE displays the address </w:t>
              </w:r>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r w:rsidRPr="00E73B40">
                <w:rPr>
                  <w:color w:val="auto"/>
                  <w:sz w:val="20"/>
                  <w:szCs w:val="18"/>
                  <w:lang w:val="en-IE" w:eastAsia="en-US"/>
                </w:rPr>
                <w:t xml:space="preserve"> from CRM</w:t>
              </w:r>
              <w:del w:id="3906" w:author="Author">
                <w:r w:rsidR="00E460E2" w:rsidRPr="00E73B40" w:rsidDel="00787D2C">
                  <w:rPr>
                    <w:color w:val="auto"/>
                    <w:sz w:val="20"/>
                    <w:szCs w:val="18"/>
                    <w:lang w:val="en-IE" w:eastAsia="en-US"/>
                  </w:rPr>
                  <w:delText xml:space="preserve">UFE displays the corresponding information and address about the selected store </w:delText>
                </w:r>
                <w:r w:rsidR="00895A49" w:rsidDel="00787D2C">
                  <w:rPr>
                    <w:color w:val="auto"/>
                    <w:sz w:val="20"/>
                    <w:szCs w:val="18"/>
                    <w:lang w:val="en-IE" w:eastAsia="en-US"/>
                  </w:rPr>
                  <w:delText>during the basket configuration</w:delText>
                </w:r>
                <w:r w:rsidR="00E460E2" w:rsidRPr="00E73B40" w:rsidDel="00787D2C">
                  <w:rPr>
                    <w:color w:val="auto"/>
                    <w:sz w:val="20"/>
                    <w:szCs w:val="18"/>
                    <w:lang w:val="en-IE" w:eastAsia="en-US"/>
                  </w:rPr>
                  <w:delText xml:space="preserve"> from CRM.</w:delText>
                </w:r>
              </w:del>
              <w:r>
                <w:rPr>
                  <w:color w:val="auto"/>
                  <w:sz w:val="20"/>
                  <w:szCs w:val="18"/>
                  <w:lang w:val="en-IE" w:eastAsia="en-US"/>
                </w:rPr>
                <w:t>.</w:t>
              </w:r>
            </w:ins>
          </w:p>
          <w:p w14:paraId="6F420206" w14:textId="6287DEBE" w:rsidR="00787D2C" w:rsidRPr="00E73B40" w:rsidRDefault="00787D2C" w:rsidP="00895A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07" w:author="Author"/>
                <w:color w:val="439782"/>
                <w:sz w:val="20"/>
                <w:szCs w:val="18"/>
                <w:lang w:val="en-IE" w:eastAsia="en-US"/>
              </w:rPr>
            </w:pPr>
            <w:ins w:id="3908" w:author="Author">
              <w:r w:rsidRPr="0000677C">
                <w:rPr>
                  <w:color w:val="auto"/>
                  <w:sz w:val="20"/>
                  <w:szCs w:val="18"/>
                  <w:lang w:val="en-IE" w:eastAsia="en-US"/>
                </w:rPr>
                <w:t>Stores are stored in a reference data in UFE DB</w:t>
              </w:r>
              <w:r>
                <w:rPr>
                  <w:color w:val="auto"/>
                  <w:sz w:val="20"/>
                  <w:szCs w:val="18"/>
                  <w:lang w:val="en-IE" w:eastAsia="en-US"/>
                </w:rPr>
                <w:t xml:space="preserve"> and are selected in the beginning of the sales process, described in BS#1 </w:t>
              </w:r>
              <w:r w:rsidR="00D256EE">
                <w:rPr>
                  <w:color w:val="auto"/>
                  <w:sz w:val="20"/>
                  <w:szCs w:val="18"/>
                  <w:lang w:val="en-IE" w:eastAsia="en-US"/>
                </w:rPr>
                <w:fldChar w:fldCharType="begin"/>
              </w:r>
              <w:r w:rsidR="00D256EE">
                <w:rPr>
                  <w:color w:val="auto"/>
                  <w:sz w:val="20"/>
                  <w:szCs w:val="18"/>
                  <w:lang w:val="en-IE" w:eastAsia="en-US"/>
                </w:rPr>
                <w:instrText xml:space="preserve"> HYPERLINK  \l "_Alternative_Activity_10" </w:instrText>
              </w:r>
              <w:r w:rsidR="00D256EE">
                <w:rPr>
                  <w:color w:val="auto"/>
                  <w:sz w:val="20"/>
                  <w:szCs w:val="18"/>
                  <w:lang w:val="en-IE" w:eastAsia="en-US"/>
                </w:rPr>
                <w:fldChar w:fldCharType="separate"/>
              </w:r>
              <w:r w:rsidRPr="00D256EE">
                <w:rPr>
                  <w:rStyle w:val="Hyperlink"/>
                  <w:sz w:val="20"/>
                  <w:szCs w:val="18"/>
                  <w:lang w:val="en-IE" w:eastAsia="en-US"/>
                </w:rPr>
                <w:t>Activity 10f</w:t>
              </w:r>
              <w:r w:rsidR="00D256EE">
                <w:rPr>
                  <w:color w:val="auto"/>
                  <w:sz w:val="20"/>
                  <w:szCs w:val="18"/>
                  <w:lang w:val="en-IE" w:eastAsia="en-US"/>
                </w:rPr>
                <w:fldChar w:fldCharType="end"/>
              </w:r>
              <w:r>
                <w:rPr>
                  <w:color w:val="auto"/>
                  <w:sz w:val="20"/>
                  <w:szCs w:val="18"/>
                  <w:lang w:val="en-IE" w:eastAsia="en-US"/>
                </w:rPr>
                <w:t>.</w:t>
              </w:r>
            </w:ins>
          </w:p>
        </w:tc>
        <w:tc>
          <w:tcPr>
            <w:tcW w:w="4028" w:type="dxa"/>
          </w:tcPr>
          <w:p w14:paraId="5254948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09" w:author="Author"/>
                <w:color w:val="auto"/>
                <w:sz w:val="20"/>
                <w:szCs w:val="18"/>
                <w:lang w:val="en-IE" w:eastAsia="en-US"/>
              </w:rPr>
            </w:pPr>
            <w:ins w:id="3910" w:author="Author">
              <w:r w:rsidRPr="00E73B40">
                <w:rPr>
                  <w:color w:val="auto"/>
                  <w:sz w:val="20"/>
                  <w:szCs w:val="18"/>
                  <w:lang w:val="en-IE" w:eastAsia="en-US"/>
                </w:rPr>
                <w:t>-</w:t>
              </w:r>
            </w:ins>
          </w:p>
        </w:tc>
      </w:tr>
      <w:tr w:rsidR="00E460E2" w:rsidRPr="00E73B40" w14:paraId="4613EA07" w14:textId="77777777" w:rsidTr="00631F6A">
        <w:trPr>
          <w:trHeight w:val="440"/>
          <w:ins w:id="391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85A58F6" w14:textId="77777777" w:rsidR="00E460E2" w:rsidRPr="00E73B40" w:rsidRDefault="00E460E2" w:rsidP="00631F6A">
            <w:pPr>
              <w:pStyle w:val="TableText"/>
              <w:keepNext/>
              <w:tabs>
                <w:tab w:val="left" w:pos="567"/>
              </w:tabs>
              <w:spacing w:line="240" w:lineRule="exact"/>
              <w:rPr>
                <w:ins w:id="3912" w:author="Author"/>
                <w:color w:val="auto"/>
                <w:sz w:val="20"/>
                <w:szCs w:val="20"/>
                <w:lang w:val="en-IE"/>
              </w:rPr>
            </w:pPr>
          </w:p>
        </w:tc>
        <w:tc>
          <w:tcPr>
            <w:tcW w:w="4042" w:type="dxa"/>
          </w:tcPr>
          <w:p w14:paraId="3D13D75E" w14:textId="0F554362" w:rsidR="00E460E2" w:rsidRPr="00586BE7" w:rsidRDefault="00165890"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13" w:author="Author"/>
                <w:color w:val="439782"/>
                <w:sz w:val="20"/>
                <w:szCs w:val="18"/>
                <w:lang w:val="en-IE" w:eastAsia="en-US"/>
              </w:rPr>
            </w:pPr>
            <w:ins w:id="3914" w:author="Author">
              <w:r>
                <w:rPr>
                  <w:color w:val="439782"/>
                  <w:sz w:val="20"/>
                  <w:szCs w:val="18"/>
                  <w:lang w:val="en-IE" w:eastAsia="en-US"/>
                </w:rPr>
                <w:t>2</w:t>
              </w:r>
              <w:r w:rsidR="00C53029">
                <w:rPr>
                  <w:color w:val="439782"/>
                  <w:sz w:val="20"/>
                  <w:szCs w:val="18"/>
                  <w:lang w:val="en-IE" w:eastAsia="en-US"/>
                </w:rPr>
                <w:t>1</w:t>
              </w:r>
              <w:r w:rsidR="00E460E2" w:rsidRPr="00586BE7">
                <w:rPr>
                  <w:color w:val="439782"/>
                  <w:sz w:val="20"/>
                  <w:szCs w:val="18"/>
                  <w:lang w:val="en-IE" w:eastAsia="en-US"/>
                </w:rPr>
                <w:t>d. Validate address</w:t>
              </w:r>
            </w:ins>
          </w:p>
          <w:p w14:paraId="3D3A10AF" w14:textId="77777777" w:rsidR="00E460E2" w:rsidRPr="00586BE7"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15" w:author="Author"/>
                <w:color w:val="auto"/>
                <w:sz w:val="20"/>
                <w:szCs w:val="18"/>
                <w:lang w:val="en-IE" w:eastAsia="en-US"/>
              </w:rPr>
            </w:pPr>
            <w:ins w:id="3916" w:author="Author">
              <w:r w:rsidRPr="00586BE7">
                <w:rPr>
                  <w:color w:val="auto"/>
                  <w:sz w:val="20"/>
                  <w:szCs w:val="18"/>
                  <w:lang w:val="en-IE" w:eastAsia="en-US"/>
                </w:rPr>
                <w:t xml:space="preserve">When the user </w:t>
              </w:r>
              <w:r>
                <w:rPr>
                  <w:color w:val="auto"/>
                  <w:sz w:val="20"/>
                  <w:szCs w:val="18"/>
                  <w:lang w:val="en-IE" w:eastAsia="en-US"/>
                </w:rPr>
                <w:t>inserts the</w:t>
              </w:r>
              <w:r w:rsidRPr="00586BE7">
                <w:rPr>
                  <w:color w:val="auto"/>
                  <w:sz w:val="20"/>
                  <w:szCs w:val="18"/>
                  <w:lang w:val="en-IE" w:eastAsia="en-US"/>
                </w:rPr>
                <w:t xml:space="preserve"> </w:t>
              </w:r>
              <w:r>
                <w:rPr>
                  <w:color w:val="auto"/>
                  <w:sz w:val="20"/>
                  <w:szCs w:val="18"/>
                  <w:lang w:val="en-IE" w:eastAsia="en-US"/>
                </w:rPr>
                <w:t xml:space="preserve">shipping </w:t>
              </w:r>
              <w:r w:rsidRPr="00586BE7">
                <w:rPr>
                  <w:color w:val="auto"/>
                  <w:sz w:val="20"/>
                  <w:szCs w:val="18"/>
                  <w:lang w:val="en-IE" w:eastAsia="en-US"/>
                </w:rPr>
                <w:t xml:space="preserve">address, UFE validates </w:t>
              </w:r>
              <w:r>
                <w:rPr>
                  <w:color w:val="auto"/>
                  <w:sz w:val="20"/>
                  <w:szCs w:val="18"/>
                  <w:lang w:val="en-IE" w:eastAsia="en-US"/>
                </w:rPr>
                <w:t>the</w:t>
              </w:r>
              <w:r w:rsidRPr="00586BE7">
                <w:rPr>
                  <w:color w:val="auto"/>
                  <w:sz w:val="20"/>
                  <w:szCs w:val="18"/>
                  <w:lang w:val="en-IE" w:eastAsia="en-US"/>
                </w:rPr>
                <w:t xml:space="preserve"> address on CRM system</w:t>
              </w:r>
              <w:r>
                <w:rPr>
                  <w:color w:val="auto"/>
                  <w:sz w:val="20"/>
                  <w:szCs w:val="18"/>
                  <w:lang w:val="en-IE" w:eastAsia="en-US"/>
                </w:rPr>
                <w:t xml:space="preserve">, </w:t>
              </w:r>
              <w:r w:rsidRPr="00EF1C7C">
                <w:rPr>
                  <w:b/>
                  <w:color w:val="auto"/>
                  <w:sz w:val="20"/>
                  <w:szCs w:val="18"/>
                  <w:lang w:val="en-IE" w:eastAsia="en-US"/>
                </w:rPr>
                <w:t>except</w:t>
              </w:r>
              <w:r>
                <w:rPr>
                  <w:color w:val="auto"/>
                  <w:sz w:val="20"/>
                  <w:szCs w:val="18"/>
                  <w:lang w:val="en-IE" w:eastAsia="en-US"/>
                </w:rPr>
                <w:t xml:space="preserve"> for the “Address Type”.</w:t>
              </w:r>
            </w:ins>
          </w:p>
          <w:p w14:paraId="779ED3C0"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17" w:author="Author"/>
                <w:color w:val="439782"/>
                <w:sz w:val="20"/>
                <w:szCs w:val="18"/>
                <w:lang w:val="en-IE" w:eastAsia="en-US"/>
              </w:rPr>
            </w:pPr>
            <w:ins w:id="3918" w:author="Author">
              <w:r w:rsidRPr="00586BE7">
                <w:rPr>
                  <w:color w:val="auto"/>
                  <w:sz w:val="20"/>
                  <w:szCs w:val="18"/>
                  <w:lang w:val="en-IE" w:eastAsia="en-US"/>
                </w:rPr>
                <w:t xml:space="preserve">This validation is used </w:t>
              </w:r>
              <w:r>
                <w:rPr>
                  <w:color w:val="auto"/>
                  <w:sz w:val="20"/>
                  <w:szCs w:val="18"/>
                  <w:lang w:val="en-IE" w:eastAsia="en-US"/>
                </w:rPr>
                <w:t>for</w:t>
              </w:r>
              <w:r w:rsidRPr="00586BE7">
                <w:rPr>
                  <w:color w:val="auto"/>
                  <w:sz w:val="20"/>
                  <w:szCs w:val="18"/>
                  <w:lang w:val="en-IE" w:eastAsia="en-US"/>
                </w:rPr>
                <w:t xml:space="preserve"> Home Delivery.</w:t>
              </w:r>
            </w:ins>
          </w:p>
        </w:tc>
        <w:tc>
          <w:tcPr>
            <w:tcW w:w="4028" w:type="dxa"/>
          </w:tcPr>
          <w:p w14:paraId="232E663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19" w:author="Author"/>
                <w:color w:val="auto"/>
                <w:sz w:val="20"/>
                <w:szCs w:val="18"/>
                <w:lang w:val="en-IE" w:eastAsia="en-US"/>
              </w:rPr>
            </w:pPr>
            <w:ins w:id="3920" w:author="Author">
              <w:r w:rsidRPr="00586BE7">
                <w:rPr>
                  <w:color w:val="auto"/>
                  <w:sz w:val="20"/>
                  <w:szCs w:val="18"/>
                  <w:lang w:val="en-IE" w:eastAsia="en-US"/>
                </w:rPr>
                <w:t xml:space="preserve">If the address is not found on CRM system, UFE </w:t>
              </w:r>
              <w:r>
                <w:rPr>
                  <w:color w:val="auto"/>
                  <w:sz w:val="20"/>
                  <w:szCs w:val="18"/>
                  <w:lang w:val="en-IE" w:eastAsia="en-US"/>
                </w:rPr>
                <w:t>will warn the user with the error message EM_SAL_48.</w:t>
              </w:r>
            </w:ins>
          </w:p>
        </w:tc>
      </w:tr>
    </w:tbl>
    <w:p w14:paraId="0505E22B" w14:textId="77777777" w:rsidR="00E460E2" w:rsidRPr="00E73B40" w:rsidRDefault="00E460E2" w:rsidP="00E460E2">
      <w:pPr>
        <w:rPr>
          <w:ins w:id="3921" w:author="Author"/>
          <w:lang w:val="en-IE"/>
        </w:rPr>
      </w:pPr>
    </w:p>
    <w:p w14:paraId="4DC23402" w14:textId="4FA76F1B" w:rsidR="00E460E2" w:rsidRPr="00E73B40" w:rsidRDefault="00E460E2" w:rsidP="00E460E2">
      <w:pPr>
        <w:pStyle w:val="Heading4"/>
        <w:rPr>
          <w:ins w:id="3922" w:author="Author"/>
          <w:lang w:val="en-IE"/>
        </w:rPr>
      </w:pPr>
      <w:ins w:id="3923" w:author="Author">
        <w:r w:rsidRPr="00E73B40">
          <w:rPr>
            <w:lang w:val="en-IE"/>
          </w:rPr>
          <w:lastRenderedPageBreak/>
          <w:t xml:space="preserve">Phase </w:t>
        </w:r>
        <w:r w:rsidR="00165890">
          <w:rPr>
            <w:lang w:val="en-IE"/>
          </w:rPr>
          <w:t>IX</w:t>
        </w:r>
        <w:r w:rsidRPr="00E73B40">
          <w:rPr>
            <w:lang w:val="en-IE"/>
          </w:rPr>
          <w:t xml:space="preserve"> – Confirmation</w:t>
        </w:r>
      </w:ins>
    </w:p>
    <w:p w14:paraId="2E5206E5" w14:textId="5506B85A" w:rsidR="00E460E2" w:rsidRPr="00E73B40" w:rsidRDefault="00E460E2" w:rsidP="00E460E2">
      <w:pPr>
        <w:pStyle w:val="Heading5"/>
        <w:keepNext/>
        <w:rPr>
          <w:ins w:id="3924" w:author="Author"/>
          <w:lang w:val="en-IE"/>
        </w:rPr>
      </w:pPr>
      <w:bookmarkStart w:id="3925" w:name="_Activity_22_»"/>
      <w:bookmarkEnd w:id="3925"/>
      <w:ins w:id="3926" w:author="Author">
        <w:r w:rsidRPr="00E73B40">
          <w:rPr>
            <w:lang w:val="en-IE"/>
          </w:rPr>
          <w:t xml:space="preserve">Activity </w:t>
        </w:r>
        <w:r>
          <w:rPr>
            <w:lang w:val="en-IE"/>
          </w:rPr>
          <w:t>2</w:t>
        </w:r>
        <w:r w:rsidR="00C53029">
          <w:rPr>
            <w:lang w:val="en-IE"/>
          </w:rPr>
          <w:t>2</w:t>
        </w:r>
        <w:r w:rsidRPr="00E73B40">
          <w:rPr>
            <w:lang w:val="en-IE"/>
          </w:rPr>
          <w:t xml:space="preserve"> » Confirm</w:t>
        </w:r>
      </w:ins>
    </w:p>
    <w:tbl>
      <w:tblPr>
        <w:tblStyle w:val="CelFocus1"/>
        <w:tblW w:w="0" w:type="auto"/>
        <w:tblLook w:val="04A0" w:firstRow="1" w:lastRow="0" w:firstColumn="1" w:lastColumn="0" w:noHBand="0" w:noVBand="1"/>
      </w:tblPr>
      <w:tblGrid>
        <w:gridCol w:w="1522"/>
        <w:gridCol w:w="4042"/>
        <w:gridCol w:w="4028"/>
      </w:tblGrid>
      <w:tr w:rsidR="00E460E2" w:rsidRPr="00E73B40" w14:paraId="61C0A114" w14:textId="77777777" w:rsidTr="00631F6A">
        <w:trPr>
          <w:cnfStyle w:val="100000000000" w:firstRow="1" w:lastRow="0" w:firstColumn="0" w:lastColumn="0" w:oddVBand="0" w:evenVBand="0" w:oddHBand="0" w:evenHBand="0" w:firstRowFirstColumn="0" w:firstRowLastColumn="0" w:lastRowFirstColumn="0" w:lastRowLastColumn="0"/>
          <w:trHeight w:val="426"/>
          <w:ins w:id="3927"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BDF54B0" w14:textId="77777777" w:rsidR="00E460E2" w:rsidRPr="00E73B40" w:rsidRDefault="00E460E2" w:rsidP="00631F6A">
            <w:pPr>
              <w:jc w:val="left"/>
              <w:rPr>
                <w:ins w:id="3928" w:author="Author"/>
                <w:b w:val="0"/>
                <w:sz w:val="20"/>
                <w:szCs w:val="20"/>
                <w:lang w:val="en-IE"/>
              </w:rPr>
            </w:pPr>
            <w:ins w:id="3929" w:author="Author">
              <w:r w:rsidRPr="00E73B40">
                <w:rPr>
                  <w:sz w:val="20"/>
                  <w:szCs w:val="20"/>
                  <w:lang w:val="en-IE"/>
                </w:rPr>
                <w:t>Activity Specification</w:t>
              </w:r>
            </w:ins>
          </w:p>
        </w:tc>
      </w:tr>
      <w:tr w:rsidR="00E460E2" w:rsidRPr="00E73B40" w14:paraId="54C818D6" w14:textId="77777777" w:rsidTr="00631F6A">
        <w:trPr>
          <w:trHeight w:hRule="exact" w:val="756"/>
          <w:ins w:id="393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F05E7F" w14:textId="77777777" w:rsidR="00E460E2" w:rsidRPr="00E73B40" w:rsidRDefault="00E460E2" w:rsidP="00631F6A">
            <w:pPr>
              <w:pStyle w:val="TableText"/>
              <w:keepNext/>
              <w:spacing w:before="0" w:after="0" w:line="240" w:lineRule="exact"/>
              <w:rPr>
                <w:ins w:id="3931" w:author="Author"/>
                <w:color w:val="auto"/>
                <w:sz w:val="20"/>
                <w:szCs w:val="20"/>
                <w:lang w:val="en-IE"/>
              </w:rPr>
            </w:pPr>
            <w:ins w:id="3932" w:author="Author">
              <w:r w:rsidRPr="00E73B40">
                <w:rPr>
                  <w:color w:val="auto"/>
                  <w:sz w:val="20"/>
                  <w:szCs w:val="20"/>
                  <w:lang w:val="en-IE"/>
                </w:rPr>
                <w:t>Actor(s)</w:t>
              </w:r>
            </w:ins>
          </w:p>
        </w:tc>
        <w:tc>
          <w:tcPr>
            <w:tcW w:w="8070" w:type="dxa"/>
            <w:gridSpan w:val="2"/>
            <w:vAlign w:val="center"/>
          </w:tcPr>
          <w:p w14:paraId="61660CFF"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33" w:author="Author"/>
                <w:color w:val="auto"/>
                <w:sz w:val="20"/>
                <w:szCs w:val="20"/>
                <w:lang w:val="en-IE"/>
              </w:rPr>
            </w:pPr>
            <w:ins w:id="3934" w:author="Author">
              <w:r w:rsidRPr="00E73B40">
                <w:rPr>
                  <w:color w:val="auto"/>
                  <w:sz w:val="20"/>
                  <w:szCs w:val="20"/>
                  <w:lang w:val="en-IE"/>
                </w:rPr>
                <w:t>CSR in Call Centre</w:t>
              </w:r>
            </w:ins>
          </w:p>
          <w:p w14:paraId="230D6AD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35" w:author="Author"/>
                <w:color w:val="auto"/>
                <w:sz w:val="20"/>
                <w:szCs w:val="20"/>
                <w:lang w:val="en-IE"/>
              </w:rPr>
            </w:pPr>
            <w:ins w:id="3936" w:author="Author">
              <w:r w:rsidRPr="00E73B40">
                <w:rPr>
                  <w:color w:val="auto"/>
                  <w:sz w:val="20"/>
                  <w:szCs w:val="20"/>
                  <w:lang w:val="en-IE"/>
                </w:rPr>
                <w:t>Agent in Shop</w:t>
              </w:r>
            </w:ins>
          </w:p>
        </w:tc>
      </w:tr>
      <w:tr w:rsidR="00E460E2" w:rsidRPr="00E73B40" w14:paraId="4F5C722E" w14:textId="77777777" w:rsidTr="00631F6A">
        <w:trPr>
          <w:trHeight w:hRule="exact" w:val="397"/>
          <w:ins w:id="393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6DB112" w14:textId="77777777" w:rsidR="00E460E2" w:rsidRPr="00E73B40" w:rsidRDefault="00E460E2" w:rsidP="00631F6A">
            <w:pPr>
              <w:pStyle w:val="TableText"/>
              <w:keepNext/>
              <w:spacing w:before="0" w:after="0" w:line="240" w:lineRule="exact"/>
              <w:rPr>
                <w:ins w:id="3938" w:author="Author"/>
                <w:color w:val="auto"/>
                <w:sz w:val="20"/>
                <w:szCs w:val="20"/>
                <w:lang w:val="en-IE"/>
              </w:rPr>
            </w:pPr>
            <w:ins w:id="3939" w:author="Author">
              <w:r w:rsidRPr="00E73B40">
                <w:rPr>
                  <w:color w:val="auto"/>
                  <w:sz w:val="20"/>
                  <w:szCs w:val="20"/>
                  <w:lang w:val="en-IE"/>
                </w:rPr>
                <w:t>System</w:t>
              </w:r>
            </w:ins>
          </w:p>
        </w:tc>
        <w:tc>
          <w:tcPr>
            <w:tcW w:w="8070" w:type="dxa"/>
            <w:gridSpan w:val="2"/>
            <w:vAlign w:val="center"/>
          </w:tcPr>
          <w:p w14:paraId="5A2EC585"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40" w:author="Author"/>
                <w:color w:val="auto"/>
                <w:sz w:val="20"/>
                <w:szCs w:val="20"/>
                <w:lang w:val="en-IE"/>
              </w:rPr>
            </w:pPr>
            <w:ins w:id="3941" w:author="Author">
              <w:r w:rsidRPr="00E73B40">
                <w:rPr>
                  <w:color w:val="auto"/>
                  <w:sz w:val="20"/>
                  <w:szCs w:val="20"/>
                  <w:lang w:val="en-IE"/>
                </w:rPr>
                <w:t>UFE</w:t>
              </w:r>
            </w:ins>
          </w:p>
        </w:tc>
      </w:tr>
      <w:tr w:rsidR="00E460E2" w:rsidRPr="00E73B40" w14:paraId="322ADD1B" w14:textId="77777777" w:rsidTr="00631F6A">
        <w:trPr>
          <w:trHeight w:val="440"/>
          <w:ins w:id="3942" w:author="Author"/>
        </w:trPr>
        <w:tc>
          <w:tcPr>
            <w:cnfStyle w:val="001000000000" w:firstRow="0" w:lastRow="0" w:firstColumn="1" w:lastColumn="0" w:oddVBand="0" w:evenVBand="0" w:oddHBand="0" w:evenHBand="0" w:firstRowFirstColumn="0" w:firstRowLastColumn="0" w:lastRowFirstColumn="0" w:lastRowLastColumn="0"/>
            <w:tcW w:w="1522" w:type="dxa"/>
          </w:tcPr>
          <w:p w14:paraId="28953A03" w14:textId="77777777" w:rsidR="00E460E2" w:rsidRPr="00E73B40" w:rsidRDefault="00E460E2" w:rsidP="00631F6A">
            <w:pPr>
              <w:pStyle w:val="TableText"/>
              <w:keepNext/>
              <w:spacing w:line="240" w:lineRule="exact"/>
              <w:rPr>
                <w:ins w:id="3943" w:author="Author"/>
                <w:color w:val="auto"/>
                <w:sz w:val="20"/>
                <w:szCs w:val="20"/>
                <w:lang w:val="en-IE"/>
              </w:rPr>
            </w:pPr>
            <w:ins w:id="3944" w:author="Author">
              <w:r w:rsidRPr="00E73B40">
                <w:rPr>
                  <w:color w:val="auto"/>
                  <w:sz w:val="20"/>
                  <w:szCs w:val="20"/>
                  <w:lang w:val="en-IE"/>
                </w:rPr>
                <w:t>Screen Name</w:t>
              </w:r>
            </w:ins>
          </w:p>
        </w:tc>
        <w:tc>
          <w:tcPr>
            <w:tcW w:w="8070" w:type="dxa"/>
            <w:gridSpan w:val="2"/>
          </w:tcPr>
          <w:p w14:paraId="7FDF3CC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45" w:author="Author"/>
                <w:color w:val="auto"/>
                <w:sz w:val="20"/>
                <w:szCs w:val="20"/>
                <w:lang w:val="en-IE"/>
              </w:rPr>
            </w:pPr>
            <w:ins w:id="3946" w:author="Author">
              <w:r w:rsidRPr="00E73B40">
                <w:rPr>
                  <w:color w:val="auto"/>
                  <w:sz w:val="20"/>
                  <w:szCs w:val="20"/>
                  <w:lang w:val="en-IE"/>
                </w:rPr>
                <w:t>Confirmation step</w:t>
              </w:r>
            </w:ins>
          </w:p>
        </w:tc>
      </w:tr>
      <w:tr w:rsidR="00E460E2" w:rsidRPr="00E73B40" w14:paraId="350C74C1" w14:textId="77777777" w:rsidTr="00631F6A">
        <w:trPr>
          <w:trHeight w:val="440"/>
          <w:ins w:id="3947" w:author="Author"/>
        </w:trPr>
        <w:tc>
          <w:tcPr>
            <w:cnfStyle w:val="001000000000" w:firstRow="0" w:lastRow="0" w:firstColumn="1" w:lastColumn="0" w:oddVBand="0" w:evenVBand="0" w:oddHBand="0" w:evenHBand="0" w:firstRowFirstColumn="0" w:firstRowLastColumn="0" w:lastRowFirstColumn="0" w:lastRowLastColumn="0"/>
            <w:tcW w:w="1522" w:type="dxa"/>
          </w:tcPr>
          <w:p w14:paraId="31712DC0" w14:textId="77777777" w:rsidR="00E460E2" w:rsidRPr="00E73B40" w:rsidRDefault="00E460E2" w:rsidP="00631F6A">
            <w:pPr>
              <w:pStyle w:val="TableText"/>
              <w:keepNext/>
              <w:spacing w:line="240" w:lineRule="exact"/>
              <w:rPr>
                <w:ins w:id="3948" w:author="Author"/>
                <w:b w:val="0"/>
                <w:color w:val="auto"/>
                <w:sz w:val="20"/>
                <w:szCs w:val="20"/>
                <w:lang w:val="en-IE"/>
              </w:rPr>
            </w:pPr>
            <w:ins w:id="3949" w:author="Author">
              <w:r w:rsidRPr="00E73B40">
                <w:rPr>
                  <w:color w:val="auto"/>
                  <w:sz w:val="20"/>
                  <w:szCs w:val="20"/>
                  <w:lang w:val="en-IE"/>
                </w:rPr>
                <w:t>Description</w:t>
              </w:r>
            </w:ins>
          </w:p>
        </w:tc>
        <w:tc>
          <w:tcPr>
            <w:tcW w:w="8070" w:type="dxa"/>
            <w:gridSpan w:val="2"/>
          </w:tcPr>
          <w:p w14:paraId="5DF4E987"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50" w:author="Author"/>
                <w:color w:val="auto"/>
                <w:sz w:val="20"/>
                <w:szCs w:val="20"/>
                <w:lang w:val="en-IE"/>
              </w:rPr>
            </w:pPr>
            <w:ins w:id="3951" w:author="Author">
              <w:r w:rsidRPr="00E73B40">
                <w:rPr>
                  <w:color w:val="auto"/>
                  <w:sz w:val="20"/>
                  <w:szCs w:val="20"/>
                  <w:lang w:val="en-IE"/>
                </w:rPr>
                <w:t>UFE shows the main data collected until the moment, namely:</w:t>
              </w:r>
            </w:ins>
          </w:p>
          <w:p w14:paraId="17AFC486"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52" w:author="Author"/>
                <w:color w:val="auto"/>
                <w:sz w:val="20"/>
                <w:szCs w:val="20"/>
                <w:lang w:val="en-IE"/>
              </w:rPr>
            </w:pPr>
            <w:ins w:id="3953" w:author="Author">
              <w:r w:rsidRPr="00E73B40">
                <w:rPr>
                  <w:color w:val="auto"/>
                  <w:sz w:val="20"/>
                  <w:szCs w:val="20"/>
                  <w:lang w:val="en-IE"/>
                </w:rPr>
                <w:t>Basket content, with the prices and costs obtained from quotation</w:t>
              </w:r>
              <w:r>
                <w:rPr>
                  <w:color w:val="auto"/>
                  <w:sz w:val="20"/>
                  <w:szCs w:val="20"/>
                  <w:lang w:val="en-IE"/>
                </w:rPr>
                <w:t xml:space="preserve"> and the corresponding lead time frame</w:t>
              </w:r>
            </w:ins>
          </w:p>
          <w:p w14:paraId="4D131269"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54" w:author="Author"/>
                <w:color w:val="auto"/>
                <w:sz w:val="20"/>
                <w:szCs w:val="20"/>
                <w:lang w:val="en-IE"/>
              </w:rPr>
            </w:pPr>
            <w:ins w:id="3955" w:author="Author">
              <w:r w:rsidRPr="00E73B40">
                <w:rPr>
                  <w:color w:val="auto"/>
                  <w:sz w:val="20"/>
                  <w:szCs w:val="20"/>
                  <w:lang w:val="en-IE"/>
                </w:rPr>
                <w:t>Advanced payment or deposit needed from the customer, for the cases when the credit vetting was accepted with these conditions</w:t>
              </w:r>
            </w:ins>
          </w:p>
          <w:p w14:paraId="6FB615CA"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56" w:author="Author"/>
                <w:color w:val="auto"/>
                <w:sz w:val="20"/>
                <w:szCs w:val="20"/>
                <w:lang w:val="en-IE"/>
              </w:rPr>
            </w:pPr>
            <w:ins w:id="3957" w:author="Author">
              <w:r w:rsidRPr="00E73B40">
                <w:rPr>
                  <w:color w:val="auto"/>
                  <w:sz w:val="20"/>
                  <w:szCs w:val="20"/>
                  <w:lang w:val="en-IE"/>
                </w:rPr>
                <w:t>Installation details, when the basket implies an installation scheduling</w:t>
              </w:r>
            </w:ins>
          </w:p>
          <w:p w14:paraId="376EE9C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58" w:author="Author"/>
                <w:color w:val="auto"/>
                <w:sz w:val="20"/>
                <w:szCs w:val="20"/>
                <w:lang w:val="en-IE"/>
              </w:rPr>
            </w:pPr>
            <w:ins w:id="3959" w:author="Author">
              <w:r w:rsidRPr="00E73B40">
                <w:rPr>
                  <w:color w:val="auto"/>
                  <w:sz w:val="20"/>
                  <w:szCs w:val="20"/>
                  <w:lang w:val="en-IE"/>
                </w:rPr>
                <w:t>The user confirms all the information and goes to the next step.</w:t>
              </w:r>
              <w:r>
                <w:rPr>
                  <w:color w:val="auto"/>
                  <w:sz w:val="20"/>
                  <w:szCs w:val="20"/>
                  <w:lang w:val="en-IE"/>
                </w:rPr>
                <w:t xml:space="preserve"> The request for contract generation will be done after the user confirms.</w:t>
              </w:r>
            </w:ins>
          </w:p>
        </w:tc>
      </w:tr>
      <w:tr w:rsidR="00E460E2" w:rsidRPr="00E73B40" w14:paraId="42383959" w14:textId="77777777" w:rsidTr="00631F6A">
        <w:trPr>
          <w:trHeight w:val="440"/>
          <w:ins w:id="396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9E7DFB0" w14:textId="77777777" w:rsidR="00E460E2" w:rsidRPr="00E73B40" w:rsidRDefault="00E460E2" w:rsidP="00631F6A">
            <w:pPr>
              <w:pStyle w:val="TableText"/>
              <w:keepNext/>
              <w:tabs>
                <w:tab w:val="left" w:pos="567"/>
              </w:tabs>
              <w:spacing w:line="240" w:lineRule="exact"/>
              <w:rPr>
                <w:ins w:id="3961" w:author="Author"/>
                <w:color w:val="auto"/>
                <w:sz w:val="20"/>
                <w:szCs w:val="20"/>
                <w:lang w:val="en-IE"/>
              </w:rPr>
            </w:pPr>
            <w:ins w:id="3962" w:author="Author">
              <w:r w:rsidRPr="00E73B40">
                <w:rPr>
                  <w:color w:val="auto"/>
                  <w:sz w:val="20"/>
                  <w:szCs w:val="20"/>
                  <w:lang w:val="en-IE"/>
                </w:rPr>
                <w:t>Automations</w:t>
              </w:r>
            </w:ins>
          </w:p>
          <w:p w14:paraId="0F7D3909" w14:textId="77777777" w:rsidR="00E460E2" w:rsidRPr="00E73B40" w:rsidRDefault="00E460E2" w:rsidP="00631F6A">
            <w:pPr>
              <w:pStyle w:val="TableText"/>
              <w:keepNext/>
              <w:tabs>
                <w:tab w:val="left" w:pos="567"/>
              </w:tabs>
              <w:spacing w:line="240" w:lineRule="exact"/>
              <w:rPr>
                <w:ins w:id="3963" w:author="Author"/>
                <w:color w:val="auto"/>
                <w:sz w:val="20"/>
                <w:szCs w:val="20"/>
                <w:lang w:val="en-IE"/>
              </w:rPr>
            </w:pPr>
          </w:p>
        </w:tc>
        <w:tc>
          <w:tcPr>
            <w:tcW w:w="4042" w:type="dxa"/>
            <w:shd w:val="clear" w:color="auto" w:fill="D8D7D5"/>
          </w:tcPr>
          <w:p w14:paraId="5201B66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964" w:author="Author"/>
                <w:b/>
                <w:color w:val="auto"/>
                <w:sz w:val="18"/>
                <w:szCs w:val="18"/>
                <w:lang w:val="en-IE" w:eastAsia="en-US"/>
              </w:rPr>
            </w:pPr>
            <w:ins w:id="3965" w:author="Author">
              <w:r w:rsidRPr="00E73B40">
                <w:rPr>
                  <w:b/>
                  <w:color w:val="auto"/>
                  <w:sz w:val="18"/>
                  <w:szCs w:val="18"/>
                  <w:lang w:val="en-IE"/>
                </w:rPr>
                <w:t>Business Validations &amp; other Automations</w:t>
              </w:r>
            </w:ins>
          </w:p>
        </w:tc>
        <w:tc>
          <w:tcPr>
            <w:tcW w:w="4028" w:type="dxa"/>
            <w:shd w:val="clear" w:color="auto" w:fill="D8D7D5"/>
          </w:tcPr>
          <w:p w14:paraId="26C08197"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966" w:author="Author"/>
                <w:b/>
                <w:color w:val="auto"/>
                <w:sz w:val="18"/>
                <w:szCs w:val="18"/>
                <w:lang w:val="en-IE" w:eastAsia="en-US"/>
              </w:rPr>
            </w:pPr>
            <w:ins w:id="3967" w:author="Author">
              <w:r w:rsidRPr="00E73B40">
                <w:rPr>
                  <w:b/>
                  <w:color w:val="auto"/>
                  <w:sz w:val="18"/>
                  <w:szCs w:val="18"/>
                  <w:lang w:val="en-IE"/>
                </w:rPr>
                <w:t>Messages (Error &amp; Warnings)</w:t>
              </w:r>
            </w:ins>
          </w:p>
        </w:tc>
      </w:tr>
      <w:tr w:rsidR="00E460E2" w:rsidRPr="00E73B40" w14:paraId="58AB3681" w14:textId="77777777" w:rsidTr="00631F6A">
        <w:trPr>
          <w:trHeight w:val="440"/>
          <w:ins w:id="396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1FCEDB8" w14:textId="77777777" w:rsidR="00E460E2" w:rsidRPr="00E73B40" w:rsidRDefault="00E460E2" w:rsidP="00631F6A">
            <w:pPr>
              <w:pStyle w:val="TableText"/>
              <w:keepNext/>
              <w:tabs>
                <w:tab w:val="left" w:pos="567"/>
              </w:tabs>
              <w:spacing w:line="240" w:lineRule="exact"/>
              <w:rPr>
                <w:ins w:id="3969" w:author="Author"/>
                <w:color w:val="auto"/>
                <w:sz w:val="20"/>
                <w:szCs w:val="20"/>
                <w:lang w:val="en-IE"/>
              </w:rPr>
            </w:pPr>
          </w:p>
        </w:tc>
        <w:tc>
          <w:tcPr>
            <w:tcW w:w="4042" w:type="dxa"/>
          </w:tcPr>
          <w:p w14:paraId="5F384BE9" w14:textId="34782ED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70" w:author="Author"/>
                <w:color w:val="439782"/>
                <w:sz w:val="20"/>
                <w:szCs w:val="18"/>
                <w:lang w:val="en-IE" w:eastAsia="en-US"/>
              </w:rPr>
            </w:pPr>
            <w:ins w:id="3971"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a. Get top up voucher ID</w:t>
              </w:r>
            </w:ins>
          </w:p>
          <w:p w14:paraId="0DC51FF6"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72" w:author="Author"/>
                <w:color w:val="000000" w:themeColor="text1"/>
                <w:sz w:val="20"/>
                <w:szCs w:val="18"/>
                <w:lang w:val="en-IE" w:eastAsia="en-US"/>
              </w:rPr>
            </w:pPr>
            <w:ins w:id="3973" w:author="Author">
              <w:r w:rsidRPr="00E73B40">
                <w:rPr>
                  <w:color w:val="000000" w:themeColor="text1"/>
                  <w:sz w:val="20"/>
                  <w:szCs w:val="18"/>
                  <w:lang w:val="en-IE" w:eastAsia="en-US"/>
                </w:rPr>
                <w:t>Only applicable if there is, at least, one top up voucher in the basket.</w:t>
              </w:r>
            </w:ins>
          </w:p>
          <w:p w14:paraId="5E67E394"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74" w:author="Author"/>
                <w:color w:val="439782"/>
                <w:sz w:val="20"/>
                <w:szCs w:val="18"/>
                <w:lang w:val="en-IE" w:eastAsia="en-US"/>
              </w:rPr>
            </w:pPr>
            <w:ins w:id="3975" w:author="Author">
              <w:r w:rsidRPr="00E73B40">
                <w:rPr>
                  <w:color w:val="000000" w:themeColor="text1"/>
                  <w:sz w:val="20"/>
                  <w:szCs w:val="18"/>
                  <w:lang w:val="en-IE" w:eastAsia="en-US"/>
                </w:rPr>
                <w:t>For each top up voucher in the basket, UFE requests the generation of the top up voucher ID</w:t>
              </w:r>
              <w:r>
                <w:rPr>
                  <w:color w:val="000000" w:themeColor="text1"/>
                  <w:sz w:val="20"/>
                  <w:szCs w:val="18"/>
                  <w:lang w:val="en-IE" w:eastAsia="en-US"/>
                </w:rPr>
                <w:t>, PIN, expiration date and amount</w:t>
              </w:r>
              <w:r w:rsidRPr="00E73B40">
                <w:rPr>
                  <w:color w:val="000000" w:themeColor="text1"/>
                  <w:sz w:val="20"/>
                  <w:szCs w:val="18"/>
                  <w:lang w:val="en-IE" w:eastAsia="en-US"/>
                </w:rPr>
                <w:t xml:space="preserve"> from Voucher Management system, sending the top up voucher amount.</w:t>
              </w:r>
            </w:ins>
          </w:p>
        </w:tc>
        <w:tc>
          <w:tcPr>
            <w:tcW w:w="4028" w:type="dxa"/>
          </w:tcPr>
          <w:p w14:paraId="52927BF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76" w:author="Author"/>
                <w:color w:val="auto"/>
                <w:sz w:val="20"/>
                <w:szCs w:val="18"/>
                <w:lang w:val="en-IE" w:eastAsia="en-US"/>
              </w:rPr>
            </w:pPr>
            <w:ins w:id="3977" w:author="Author">
              <w:r w:rsidRPr="00E73B40">
                <w:rPr>
                  <w:color w:val="auto"/>
                  <w:sz w:val="20"/>
                  <w:szCs w:val="18"/>
                  <w:lang w:val="en-IE" w:eastAsia="en-US"/>
                </w:rPr>
                <w:t>If any error occurs trying to get the voucher ID, UFE warns the user with the error message EM_SAL_34 and the process cannot proceed.</w:t>
              </w:r>
            </w:ins>
          </w:p>
        </w:tc>
      </w:tr>
      <w:tr w:rsidR="00E460E2" w:rsidRPr="00E73B40" w14:paraId="7BAE39B7" w14:textId="77777777" w:rsidTr="00631F6A">
        <w:trPr>
          <w:trHeight w:val="440"/>
          <w:ins w:id="397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B56E967" w14:textId="77777777" w:rsidR="00E460E2" w:rsidRPr="00E73B40" w:rsidRDefault="00E460E2" w:rsidP="00631F6A">
            <w:pPr>
              <w:pStyle w:val="TableText"/>
              <w:keepNext/>
              <w:tabs>
                <w:tab w:val="left" w:pos="567"/>
              </w:tabs>
              <w:spacing w:line="240" w:lineRule="exact"/>
              <w:jc w:val="left"/>
              <w:rPr>
                <w:ins w:id="3979" w:author="Author"/>
                <w:color w:val="auto"/>
                <w:sz w:val="20"/>
                <w:szCs w:val="20"/>
                <w:lang w:val="en-IE"/>
              </w:rPr>
            </w:pPr>
          </w:p>
        </w:tc>
        <w:tc>
          <w:tcPr>
            <w:tcW w:w="4042" w:type="dxa"/>
          </w:tcPr>
          <w:p w14:paraId="1044D589" w14:textId="01AAFED3"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0" w:author="Author"/>
                <w:color w:val="439782"/>
                <w:sz w:val="20"/>
                <w:szCs w:val="18"/>
                <w:lang w:val="en-IE" w:eastAsia="en-US"/>
              </w:rPr>
            </w:pPr>
            <w:ins w:id="3981"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b. Go to the next step</w:t>
              </w:r>
              <w:r w:rsidR="00E460E2">
                <w:rPr>
                  <w:color w:val="439782"/>
                  <w:sz w:val="20"/>
                  <w:szCs w:val="18"/>
                  <w:lang w:val="en-IE" w:eastAsia="en-US"/>
                </w:rPr>
                <w:t xml:space="preserve"> and Create order</w:t>
              </w:r>
            </w:ins>
          </w:p>
          <w:p w14:paraId="3BC09654"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2" w:author="Author"/>
                <w:color w:val="auto"/>
                <w:sz w:val="20"/>
                <w:szCs w:val="18"/>
                <w:lang w:val="en-IE" w:eastAsia="en-US"/>
              </w:rPr>
            </w:pPr>
            <w:ins w:id="3983" w:author="Author">
              <w:r>
                <w:rPr>
                  <w:color w:val="auto"/>
                  <w:sz w:val="20"/>
                  <w:szCs w:val="18"/>
                  <w:lang w:val="en-IE" w:eastAsia="en-US"/>
                </w:rPr>
                <w:t>If there are contracts, UFE send the user to the Contract download step.</w:t>
              </w:r>
            </w:ins>
          </w:p>
          <w:p w14:paraId="0040DBFA" w14:textId="4C3E4D8E" w:rsidR="008629BA" w:rsidRPr="00E73B40" w:rsidRDefault="008629BA" w:rsidP="008629B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4" w:author="Author"/>
                <w:color w:val="auto"/>
                <w:sz w:val="20"/>
                <w:szCs w:val="18"/>
                <w:lang w:val="en-IE" w:eastAsia="en-US"/>
              </w:rPr>
            </w:pPr>
            <w:ins w:id="3985" w:author="Author">
              <w:r w:rsidRPr="00E73B40">
                <w:rPr>
                  <w:color w:val="auto"/>
                  <w:sz w:val="20"/>
                  <w:szCs w:val="18"/>
                  <w:lang w:val="en-IE" w:eastAsia="en-US"/>
                </w:rPr>
                <w:t xml:space="preserve">UFE </w:t>
              </w:r>
              <w:r>
                <w:rPr>
                  <w:color w:val="auto"/>
                  <w:sz w:val="20"/>
                  <w:szCs w:val="18"/>
                  <w:lang w:val="en-IE" w:eastAsia="en-US"/>
                </w:rPr>
                <w:t xml:space="preserve">create </w:t>
              </w:r>
              <w:r w:rsidRPr="007B1F19">
                <w:rPr>
                  <w:b/>
                  <w:color w:val="auto"/>
                  <w:sz w:val="20"/>
                  <w:szCs w:val="18"/>
                  <w:lang w:val="en-IE" w:eastAsia="en-US"/>
                </w:rPr>
                <w:t>(step 2</w:t>
              </w:r>
              <w:r w:rsidR="00DF6189">
                <w:rPr>
                  <w:b/>
                  <w:color w:val="auto"/>
                  <w:sz w:val="20"/>
                  <w:szCs w:val="18"/>
                  <w:lang w:val="en-IE" w:eastAsia="en-US"/>
                </w:rPr>
                <w:t>2</w:t>
              </w:r>
              <w:r w:rsidRPr="007B1F19">
                <w:rPr>
                  <w:b/>
                  <w:color w:val="auto"/>
                  <w:sz w:val="20"/>
                  <w:szCs w:val="18"/>
                  <w:lang w:val="en-IE" w:eastAsia="en-US"/>
                </w:rPr>
                <w:t>e and 2</w:t>
              </w:r>
              <w:r w:rsidR="00DF6189">
                <w:rPr>
                  <w:b/>
                  <w:color w:val="auto"/>
                  <w:sz w:val="20"/>
                  <w:szCs w:val="18"/>
                  <w:lang w:val="en-IE" w:eastAsia="en-US"/>
                </w:rPr>
                <w:t>2</w:t>
              </w:r>
              <w:r w:rsidRPr="007B1F19">
                <w:rPr>
                  <w:b/>
                  <w:color w:val="auto"/>
                  <w:sz w:val="20"/>
                  <w:szCs w:val="18"/>
                  <w:lang w:val="en-IE" w:eastAsia="en-US"/>
                </w:rPr>
                <w:t>f)</w:t>
              </w:r>
              <w:r>
                <w:rPr>
                  <w:color w:val="auto"/>
                  <w:sz w:val="20"/>
                  <w:szCs w:val="18"/>
                  <w:lang w:val="en-IE" w:eastAsia="en-US"/>
                </w:rPr>
                <w:t xml:space="preserve"> or update the order (if already created, e.g before getting recommended shared equipment’s)</w:t>
              </w:r>
              <w:r w:rsidRPr="00E73B40">
                <w:rPr>
                  <w:color w:val="auto"/>
                  <w:sz w:val="20"/>
                  <w:szCs w:val="18"/>
                  <w:lang w:val="en-IE" w:eastAsia="en-US"/>
                </w:rPr>
                <w:t xml:space="preserve">, checking if a contract is necessary according to the step </w:t>
              </w:r>
              <w:r>
                <w:rPr>
                  <w:color w:val="auto"/>
                  <w:sz w:val="20"/>
                  <w:szCs w:val="18"/>
                  <w:lang w:val="en-IE" w:eastAsia="en-US"/>
                </w:rPr>
                <w:t>20</w:t>
              </w:r>
              <w:r w:rsidRPr="00E73B40">
                <w:rPr>
                  <w:color w:val="auto"/>
                  <w:sz w:val="20"/>
                  <w:szCs w:val="18"/>
                  <w:lang w:val="en-IE" w:eastAsia="en-US"/>
                </w:rPr>
                <w:t>d below</w:t>
              </w:r>
              <w:r>
                <w:rPr>
                  <w:color w:val="auto"/>
                  <w:sz w:val="20"/>
                  <w:szCs w:val="18"/>
                  <w:lang w:val="en-IE" w:eastAsia="en-US"/>
                </w:rPr>
                <w:t xml:space="preserve"> and will save the basket.</w:t>
              </w:r>
            </w:ins>
          </w:p>
          <w:p w14:paraId="6653D8C6" w14:textId="4352A6E2" w:rsidR="00E460E2" w:rsidRPr="00E73B40" w:rsidDel="00DF6189"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6" w:author="Author"/>
                <w:del w:id="3987" w:author="Author"/>
                <w:color w:val="auto"/>
                <w:sz w:val="20"/>
                <w:szCs w:val="18"/>
                <w:lang w:val="en-IE" w:eastAsia="en-US"/>
              </w:rPr>
            </w:pPr>
            <w:ins w:id="3988" w:author="Author">
              <w:del w:id="3989" w:author="Author">
                <w:r w:rsidRPr="00E73B40" w:rsidDel="00DF6189">
                  <w:rPr>
                    <w:color w:val="auto"/>
                    <w:sz w:val="20"/>
                    <w:szCs w:val="18"/>
                    <w:lang w:val="en-IE" w:eastAsia="en-US"/>
                  </w:rPr>
                  <w:delText xml:space="preserve">UFE will save the basket </w:delText>
                </w:r>
                <w:r w:rsidDel="00DF6189">
                  <w:rPr>
                    <w:color w:val="auto"/>
                    <w:sz w:val="20"/>
                    <w:szCs w:val="18"/>
                    <w:lang w:val="en-IE" w:eastAsia="en-US"/>
                  </w:rPr>
                  <w:delText>and create or update the order (if already created, e.g before getting recommended shared equipment’s)</w:delText>
                </w:r>
                <w:r w:rsidRPr="00E73B40" w:rsidDel="00DF6189">
                  <w:rPr>
                    <w:color w:val="auto"/>
                    <w:sz w:val="20"/>
                    <w:szCs w:val="18"/>
                    <w:lang w:val="en-IE" w:eastAsia="en-US"/>
                  </w:rPr>
                  <w:delText xml:space="preserve">, checking if a contract is necessary according to the step </w:delText>
                </w:r>
                <w:r w:rsidR="001D7E96" w:rsidDel="00DF6189">
                  <w:rPr>
                    <w:color w:val="auto"/>
                    <w:sz w:val="20"/>
                    <w:szCs w:val="18"/>
                    <w:lang w:val="en-IE" w:eastAsia="en-US"/>
                  </w:rPr>
                  <w:delText>2</w:delText>
                </w:r>
                <w:r w:rsidR="00C53029" w:rsidDel="00DF6189">
                  <w:rPr>
                    <w:color w:val="auto"/>
                    <w:sz w:val="20"/>
                    <w:szCs w:val="18"/>
                    <w:lang w:val="en-IE" w:eastAsia="en-US"/>
                  </w:rPr>
                  <w:delText>2</w:delText>
                </w:r>
                <w:r w:rsidRPr="00E73B40" w:rsidDel="00DF6189">
                  <w:rPr>
                    <w:color w:val="auto"/>
                    <w:sz w:val="20"/>
                    <w:szCs w:val="18"/>
                    <w:lang w:val="en-IE" w:eastAsia="en-US"/>
                  </w:rPr>
                  <w:delText>d below.</w:delText>
                </w:r>
              </w:del>
            </w:ins>
          </w:p>
          <w:p w14:paraId="39B00FFA" w14:textId="519BAF7E" w:rsidR="00E460E2" w:rsidRPr="00E73B40" w:rsidRDefault="00E460E2"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90" w:author="Author"/>
                <w:color w:val="auto"/>
                <w:sz w:val="20"/>
                <w:szCs w:val="18"/>
                <w:lang w:val="en-IE" w:eastAsia="en-US"/>
              </w:rPr>
            </w:pPr>
            <w:ins w:id="3991" w:author="Author">
              <w:r w:rsidRPr="00E73B40">
                <w:rPr>
                  <w:color w:val="auto"/>
                  <w:sz w:val="20"/>
                  <w:szCs w:val="18"/>
                  <w:lang w:val="en-IE" w:eastAsia="en-US"/>
                </w:rPr>
                <w:t xml:space="preserve">If </w:t>
              </w:r>
              <w:r>
                <w:rPr>
                  <w:color w:val="auto"/>
                  <w:sz w:val="20"/>
                  <w:szCs w:val="18"/>
                  <w:lang w:val="en-IE" w:eastAsia="en-US"/>
                </w:rPr>
                <w:t>there aren´t any contracts, nor payments to be made</w:t>
              </w:r>
              <w:r w:rsidRPr="00E73B40">
                <w:rPr>
                  <w:color w:val="auto"/>
                  <w:sz w:val="20"/>
                  <w:szCs w:val="18"/>
                  <w:lang w:val="en-IE" w:eastAsia="en-US"/>
                </w:rPr>
                <w:t xml:space="preserve">, UFE will proceed to submitting the order after.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1D7E96" w:rsidRPr="00D256EE">
                <w:rPr>
                  <w:rStyle w:val="Hyperlink"/>
                  <w:sz w:val="20"/>
                  <w:szCs w:val="18"/>
                  <w:lang w:val="en-IE" w:eastAsia="en-US"/>
                </w:rPr>
                <w:t>2</w:t>
              </w:r>
              <w:r w:rsidR="00C53029" w:rsidRPr="00D256EE">
                <w:rPr>
                  <w:rStyle w:val="Hyperlink"/>
                  <w:sz w:val="20"/>
                  <w:szCs w:val="18"/>
                  <w:lang w:val="en-IE" w:eastAsia="en-US"/>
                </w:rPr>
                <w:t>6</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3261C0D0" w14:textId="7FE3AC31" w:rsidR="00E460E2" w:rsidDel="00511A84" w:rsidRDefault="00511A84"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92" w:author="Author"/>
                <w:del w:id="3993" w:author="Author"/>
                <w:color w:val="auto"/>
                <w:sz w:val="20"/>
                <w:szCs w:val="18"/>
                <w:lang w:val="en-IE" w:eastAsia="en-US"/>
              </w:rPr>
            </w:pPr>
            <w:ins w:id="3994" w:author="Author">
              <w:r w:rsidRPr="00511A84">
                <w:rPr>
                  <w:color w:val="auto"/>
                  <w:sz w:val="20"/>
                  <w:szCs w:val="18"/>
                  <w:lang w:val="en-IE" w:eastAsia="en-US"/>
                </w:rPr>
                <w:t>After the order is created, when UFE saves automatically the basket, if an error occurs while saving</w:t>
              </w:r>
              <w:r>
                <w:rPr>
                  <w:color w:val="auto"/>
                  <w:sz w:val="20"/>
                  <w:szCs w:val="18"/>
                  <w:lang w:val="en-IE" w:eastAsia="en-US"/>
                </w:rPr>
                <w:t xml:space="preserve"> it</w:t>
              </w:r>
              <w:r w:rsidRPr="00511A84">
                <w:rPr>
                  <w:color w:val="auto"/>
                  <w:sz w:val="20"/>
                  <w:szCs w:val="18"/>
                  <w:lang w:val="en-IE" w:eastAsia="en-US"/>
                </w:rPr>
                <w:t xml:space="preserve">, </w:t>
              </w:r>
              <w:r>
                <w:rPr>
                  <w:color w:val="auto"/>
                  <w:sz w:val="20"/>
                  <w:szCs w:val="18"/>
                  <w:lang w:val="en-IE" w:eastAsia="en-US"/>
                </w:rPr>
                <w:t>the</w:t>
              </w:r>
              <w:r w:rsidRPr="00511A84">
                <w:rPr>
                  <w:color w:val="auto"/>
                  <w:sz w:val="20"/>
                  <w:szCs w:val="18"/>
                  <w:lang w:val="en-IE" w:eastAsia="en-US"/>
                </w:rPr>
                <w:t xml:space="preserve"> error message EM_SAL_40 </w:t>
              </w:r>
              <w:r>
                <w:rPr>
                  <w:color w:val="auto"/>
                  <w:sz w:val="20"/>
                  <w:szCs w:val="18"/>
                  <w:lang w:val="en-IE" w:eastAsia="en-US"/>
                </w:rPr>
                <w:t xml:space="preserve">will be displayed </w:t>
              </w:r>
              <w:r w:rsidRPr="00511A84">
                <w:rPr>
                  <w:color w:val="auto"/>
                  <w:sz w:val="20"/>
                  <w:szCs w:val="18"/>
                  <w:lang w:val="en-IE" w:eastAsia="en-US"/>
                </w:rPr>
                <w:t>and the user may retry saving it again manually.</w:t>
              </w:r>
              <w:del w:id="3995" w:author="Author">
                <w:r w:rsidR="00E460E2" w:rsidRPr="00E73B40" w:rsidDel="00BF37DB">
                  <w:rPr>
                    <w:color w:val="auto"/>
                    <w:sz w:val="20"/>
                    <w:szCs w:val="18"/>
                    <w:lang w:val="en-IE" w:eastAsia="en-US"/>
                  </w:rPr>
                  <w:delText>W</w:delText>
                </w:r>
                <w:r w:rsidR="00E460E2" w:rsidRPr="00E73B40" w:rsidDel="00511A84">
                  <w:rPr>
                    <w:color w:val="auto"/>
                    <w:sz w:val="20"/>
                    <w:szCs w:val="18"/>
                    <w:lang w:val="en-IE" w:eastAsia="en-US"/>
                  </w:rPr>
                  <w:delText xml:space="preserve">hen </w:delText>
                </w:r>
                <w:r w:rsidR="00E460E2" w:rsidRPr="00E73B40" w:rsidDel="00BF37DB">
                  <w:rPr>
                    <w:color w:val="auto"/>
                    <w:sz w:val="20"/>
                    <w:szCs w:val="18"/>
                    <w:lang w:val="en-IE" w:eastAsia="en-US"/>
                  </w:rPr>
                  <w:delText xml:space="preserve">saving </w:delText>
                </w:r>
                <w:r w:rsidR="00E460E2" w:rsidRPr="00E73B40" w:rsidDel="00511A84">
                  <w:rPr>
                    <w:color w:val="auto"/>
                    <w:sz w:val="20"/>
                    <w:szCs w:val="18"/>
                    <w:lang w:val="en-IE" w:eastAsia="en-US"/>
                  </w:rPr>
                  <w:delText>the basket, if an error occurs, UFE warns the user with the error message EM_SAL_40 and the user may retry saving it again</w:delText>
                </w:r>
                <w:r w:rsidR="00DF6189" w:rsidDel="00511A84">
                  <w:rPr>
                    <w:color w:val="auto"/>
                    <w:sz w:val="20"/>
                    <w:szCs w:val="18"/>
                    <w:lang w:val="en-IE" w:eastAsia="en-US"/>
                  </w:rPr>
                  <w:delText xml:space="preserve"> manually</w:delText>
                </w:r>
                <w:r w:rsidR="00E460E2" w:rsidRPr="00E73B40" w:rsidDel="00511A84">
                  <w:rPr>
                    <w:color w:val="auto"/>
                    <w:sz w:val="20"/>
                    <w:szCs w:val="18"/>
                    <w:lang w:val="en-IE" w:eastAsia="en-US"/>
                  </w:rPr>
                  <w:delText>.</w:delText>
                </w:r>
              </w:del>
            </w:ins>
          </w:p>
          <w:p w14:paraId="0AFFFB46" w14:textId="77777777" w:rsidR="00511A84" w:rsidRDefault="00511A84"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96" w:author="Author"/>
                <w:color w:val="auto"/>
                <w:sz w:val="20"/>
                <w:szCs w:val="18"/>
                <w:lang w:val="en-IE" w:eastAsia="en-US"/>
              </w:rPr>
            </w:pPr>
          </w:p>
          <w:p w14:paraId="6B2EC0FA" w14:textId="760EC523"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97" w:author="Author"/>
                <w:color w:val="auto"/>
                <w:sz w:val="20"/>
                <w:szCs w:val="18"/>
                <w:lang w:val="en-IE" w:eastAsia="en-US"/>
              </w:rPr>
            </w:pPr>
            <w:ins w:id="3998"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w:t>
              </w:r>
              <w:r w:rsidR="00BF37DB">
                <w:rPr>
                  <w:color w:val="auto"/>
                  <w:sz w:val="20"/>
                  <w:szCs w:val="18"/>
                  <w:lang w:val="en-IE" w:eastAsia="en-US"/>
                </w:rPr>
                <w:t>, since it failed to save in OMS</w:t>
              </w:r>
              <w:r>
                <w:rPr>
                  <w:color w:val="auto"/>
                  <w:sz w:val="20"/>
                  <w:szCs w:val="18"/>
                  <w:lang w:val="en-IE" w:eastAsia="en-US"/>
                </w:rPr>
                <w:t>.</w:t>
              </w:r>
            </w:ins>
          </w:p>
        </w:tc>
      </w:tr>
      <w:tr w:rsidR="00E460E2" w:rsidRPr="00E73B40" w14:paraId="726FDDC3" w14:textId="77777777" w:rsidTr="00631F6A">
        <w:trPr>
          <w:trHeight w:val="440"/>
          <w:ins w:id="399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E92E45" w14:textId="77777777" w:rsidR="00E460E2" w:rsidRPr="00E73B40" w:rsidRDefault="00E460E2" w:rsidP="00631F6A">
            <w:pPr>
              <w:pStyle w:val="TableText"/>
              <w:keepNext/>
              <w:tabs>
                <w:tab w:val="left" w:pos="567"/>
              </w:tabs>
              <w:spacing w:line="240" w:lineRule="exact"/>
              <w:rPr>
                <w:ins w:id="4000" w:author="Author"/>
                <w:color w:val="auto"/>
                <w:sz w:val="20"/>
                <w:szCs w:val="20"/>
                <w:lang w:val="en-IE"/>
              </w:rPr>
            </w:pPr>
          </w:p>
        </w:tc>
        <w:tc>
          <w:tcPr>
            <w:tcW w:w="4042" w:type="dxa"/>
          </w:tcPr>
          <w:p w14:paraId="3DA0F298" w14:textId="62D7DF87"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01" w:author="Author"/>
                <w:color w:val="439782"/>
                <w:sz w:val="20"/>
                <w:szCs w:val="18"/>
                <w:lang w:val="en-IE" w:eastAsia="en-US"/>
              </w:rPr>
            </w:pPr>
            <w:ins w:id="4002"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c. On Behalf</w:t>
              </w:r>
            </w:ins>
          </w:p>
          <w:p w14:paraId="62878FC7" w14:textId="77777777" w:rsidR="00E460E2" w:rsidRPr="00E73B40" w:rsidDel="007A0183"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03" w:author="Author"/>
                <w:color w:val="439782"/>
                <w:sz w:val="20"/>
                <w:szCs w:val="18"/>
                <w:lang w:val="en-IE" w:eastAsia="en-US"/>
              </w:rPr>
            </w:pPr>
            <w:ins w:id="4004" w:author="Author">
              <w:r w:rsidRPr="00E73B40">
                <w:rPr>
                  <w:color w:val="auto"/>
                  <w:sz w:val="20"/>
                  <w:szCs w:val="18"/>
                  <w:lang w:val="en-IE" w:eastAsia="en-US"/>
                </w:rPr>
                <w:t>By default, UFE will submit/save the Order on behalf of the user in session. In the confirmation step the user can change this behaviour by selecting a different user in the “Submit on behalf of” field.</w:t>
              </w:r>
            </w:ins>
          </w:p>
        </w:tc>
        <w:tc>
          <w:tcPr>
            <w:tcW w:w="4028" w:type="dxa"/>
          </w:tcPr>
          <w:p w14:paraId="05A3A7F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05" w:author="Author"/>
                <w:color w:val="auto"/>
                <w:sz w:val="20"/>
                <w:szCs w:val="18"/>
                <w:lang w:val="en-IE" w:eastAsia="en-US"/>
              </w:rPr>
            </w:pPr>
            <w:ins w:id="4006" w:author="Author">
              <w:r w:rsidRPr="00E73B40">
                <w:rPr>
                  <w:color w:val="auto"/>
                  <w:sz w:val="20"/>
                  <w:szCs w:val="18"/>
                  <w:lang w:val="en-IE" w:eastAsia="en-US"/>
                </w:rPr>
                <w:t>-</w:t>
              </w:r>
            </w:ins>
          </w:p>
        </w:tc>
      </w:tr>
      <w:tr w:rsidR="00E460E2" w:rsidRPr="00E73B40" w14:paraId="2FAFCE27" w14:textId="77777777" w:rsidTr="00631F6A">
        <w:trPr>
          <w:trHeight w:val="440"/>
          <w:ins w:id="400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89B67AB" w14:textId="77777777" w:rsidR="00E460E2" w:rsidRPr="00E73B40" w:rsidRDefault="00E460E2" w:rsidP="00631F6A">
            <w:pPr>
              <w:pStyle w:val="TableText"/>
              <w:keepNext/>
              <w:tabs>
                <w:tab w:val="left" w:pos="567"/>
              </w:tabs>
              <w:spacing w:line="240" w:lineRule="exact"/>
              <w:rPr>
                <w:ins w:id="4008" w:author="Author"/>
                <w:color w:val="auto"/>
                <w:sz w:val="20"/>
                <w:szCs w:val="20"/>
                <w:lang w:val="en-IE"/>
              </w:rPr>
            </w:pPr>
          </w:p>
        </w:tc>
        <w:tc>
          <w:tcPr>
            <w:tcW w:w="4042" w:type="dxa"/>
          </w:tcPr>
          <w:p w14:paraId="0CE4DF45" w14:textId="0EA71F4E"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09" w:author="Author"/>
                <w:color w:val="439782"/>
                <w:sz w:val="20"/>
                <w:szCs w:val="18"/>
                <w:lang w:val="en-IE" w:eastAsia="en-US"/>
              </w:rPr>
            </w:pPr>
            <w:ins w:id="4010"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 xml:space="preserve">d. </w:t>
              </w:r>
              <w:r w:rsidR="00E460E2">
                <w:rPr>
                  <w:color w:val="439782"/>
                  <w:sz w:val="20"/>
                  <w:szCs w:val="18"/>
                  <w:lang w:val="en-IE" w:eastAsia="en-US"/>
                </w:rPr>
                <w:t>Create Customer Agreement (</w:t>
              </w:r>
              <w:r w:rsidR="00E460E2" w:rsidRPr="00E73B40">
                <w:rPr>
                  <w:color w:val="439782"/>
                  <w:sz w:val="20"/>
                  <w:szCs w:val="18"/>
                  <w:lang w:val="en-IE" w:eastAsia="en-US"/>
                </w:rPr>
                <w:t xml:space="preserve">Contract </w:t>
              </w:r>
              <w:r w:rsidR="00E460E2">
                <w:rPr>
                  <w:color w:val="439782"/>
                  <w:sz w:val="20"/>
                  <w:szCs w:val="18"/>
                  <w:lang w:val="en-IE" w:eastAsia="en-US"/>
                </w:rPr>
                <w:t>Generation</w:t>
              </w:r>
              <w:r w:rsidR="00E460E2" w:rsidRPr="00E73B40">
                <w:rPr>
                  <w:color w:val="439782"/>
                  <w:sz w:val="20"/>
                  <w:szCs w:val="18"/>
                  <w:lang w:val="en-IE" w:eastAsia="en-US"/>
                </w:rPr>
                <w:t xml:space="preserve"> Request</w:t>
              </w:r>
              <w:r w:rsidR="00E460E2">
                <w:rPr>
                  <w:color w:val="439782"/>
                  <w:sz w:val="20"/>
                  <w:szCs w:val="18"/>
                  <w:lang w:val="en-IE" w:eastAsia="en-US"/>
                </w:rPr>
                <w:t>)</w:t>
              </w:r>
            </w:ins>
          </w:p>
          <w:p w14:paraId="43560CDE"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11" w:author="Author"/>
                <w:color w:val="auto"/>
                <w:sz w:val="20"/>
                <w:szCs w:val="18"/>
                <w:lang w:val="en-IE" w:eastAsia="en-US"/>
              </w:rPr>
            </w:pPr>
            <w:ins w:id="4012" w:author="Author">
              <w:r>
                <w:rPr>
                  <w:color w:val="auto"/>
                  <w:sz w:val="20"/>
                  <w:szCs w:val="18"/>
                  <w:lang w:val="en-IE" w:eastAsia="en-US"/>
                </w:rPr>
                <w:t>UFE will call a service from OSB in order to request the contract generation</w:t>
              </w:r>
              <w:r w:rsidRPr="00E73B40">
                <w:rPr>
                  <w:color w:val="auto"/>
                  <w:sz w:val="20"/>
                  <w:szCs w:val="18"/>
                  <w:lang w:val="en-IE" w:eastAsia="en-US"/>
                </w:rPr>
                <w:t>:</w:t>
              </w:r>
            </w:ins>
          </w:p>
          <w:p w14:paraId="57388055" w14:textId="77777777" w:rsidR="00E460E2" w:rsidRPr="00E73B40" w:rsidRDefault="00E460E2"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4013" w:author="Author"/>
                <w:color w:val="auto"/>
                <w:sz w:val="20"/>
                <w:szCs w:val="18"/>
                <w:lang w:val="en-IE" w:eastAsia="en-US"/>
              </w:rPr>
            </w:pPr>
            <w:ins w:id="4014" w:author="Author">
              <w:r w:rsidRPr="00E73B40">
                <w:rPr>
                  <w:color w:val="auto"/>
                  <w:sz w:val="20"/>
                  <w:szCs w:val="18"/>
                  <w:lang w:val="en-IE" w:eastAsia="en-US"/>
                </w:rPr>
                <w:t>If no contract</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are</w:t>
              </w:r>
              <w:r w:rsidRPr="00E73B40">
                <w:rPr>
                  <w:color w:val="auto"/>
                  <w:sz w:val="20"/>
                  <w:szCs w:val="18"/>
                  <w:lang w:val="en-IE" w:eastAsia="en-US"/>
                </w:rPr>
                <w:t xml:space="preserve"> needed, the service won´t return an</w:t>
              </w:r>
              <w:r>
                <w:rPr>
                  <w:color w:val="auto"/>
                  <w:sz w:val="20"/>
                  <w:szCs w:val="18"/>
                  <w:lang w:val="en-IE" w:eastAsia="en-US"/>
                </w:rPr>
                <w:t xml:space="preserve">y </w:t>
              </w:r>
              <w:r w:rsidRPr="00E73B40">
                <w:rPr>
                  <w:color w:val="auto"/>
                  <w:sz w:val="20"/>
                  <w:szCs w:val="18"/>
                  <w:lang w:val="en-IE" w:eastAsia="en-US"/>
                </w:rPr>
                <w:t>ID</w:t>
              </w:r>
              <w:r>
                <w:rPr>
                  <w:color w:val="auto"/>
                  <w:sz w:val="20"/>
                  <w:szCs w:val="18"/>
                  <w:lang w:val="en-IE" w:eastAsia="en-US"/>
                </w:rPr>
                <w:t xml:space="preserve"> and the documentation step will be skipped</w:t>
              </w:r>
              <w:r w:rsidRPr="00E73B40">
                <w:rPr>
                  <w:color w:val="auto"/>
                  <w:sz w:val="20"/>
                  <w:szCs w:val="18"/>
                  <w:lang w:val="en-IE" w:eastAsia="en-US"/>
                </w:rPr>
                <w:t>.</w:t>
              </w:r>
            </w:ins>
          </w:p>
          <w:p w14:paraId="2DA014FF" w14:textId="77777777" w:rsidR="00E460E2" w:rsidRDefault="00E460E2"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4015" w:author="Author"/>
                <w:color w:val="auto"/>
                <w:sz w:val="20"/>
                <w:szCs w:val="18"/>
                <w:lang w:val="en-IE" w:eastAsia="en-US"/>
              </w:rPr>
            </w:pPr>
            <w:ins w:id="4016" w:author="Author">
              <w:r w:rsidRPr="00E73B40">
                <w:rPr>
                  <w:color w:val="auto"/>
                  <w:sz w:val="20"/>
                  <w:szCs w:val="18"/>
                  <w:lang w:val="en-IE" w:eastAsia="en-US"/>
                </w:rPr>
                <w:t>If one or more contracts are needed, the service must return the correspondent ID</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 xml:space="preserve">and document name </w:t>
              </w:r>
              <w:r w:rsidRPr="00E73B40">
                <w:rPr>
                  <w:color w:val="auto"/>
                  <w:sz w:val="20"/>
                  <w:szCs w:val="18"/>
                  <w:lang w:val="en-IE" w:eastAsia="en-US"/>
                </w:rPr>
                <w:t>for each contract.</w:t>
              </w:r>
            </w:ins>
          </w:p>
          <w:p w14:paraId="7152457D"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17" w:author="Author"/>
                <w:color w:val="auto"/>
                <w:sz w:val="20"/>
                <w:szCs w:val="20"/>
                <w:lang w:val="en-IE"/>
              </w:rPr>
            </w:pPr>
            <w:ins w:id="4018" w:author="Author">
              <w:r w:rsidRPr="0035585A">
                <w:rPr>
                  <w:color w:val="auto"/>
                  <w:sz w:val="20"/>
                  <w:szCs w:val="20"/>
                  <w:lang w:val="en-IE"/>
                </w:rPr>
                <w:t>UFE will gather all parameters needed for contract g</w:t>
              </w:r>
              <w:r>
                <w:rPr>
                  <w:color w:val="auto"/>
                  <w:sz w:val="20"/>
                  <w:szCs w:val="20"/>
                  <w:lang w:val="en-IE"/>
                </w:rPr>
                <w:t>eneration relevant from any BSS/</w:t>
              </w:r>
              <w:r w:rsidRPr="0035585A">
                <w:rPr>
                  <w:color w:val="auto"/>
                  <w:sz w:val="20"/>
                  <w:szCs w:val="20"/>
                  <w:lang w:val="en-IE"/>
                </w:rPr>
                <w:t>UFE DB and send all consolidated parameters to AMDD for Contract Generation using CSM Service over OSB</w:t>
              </w:r>
              <w:r>
                <w:rPr>
                  <w:color w:val="auto"/>
                  <w:sz w:val="20"/>
                  <w:szCs w:val="20"/>
                  <w:lang w:val="en-IE"/>
                </w:rPr>
                <w:t>.</w:t>
              </w:r>
            </w:ins>
          </w:p>
          <w:p w14:paraId="7C40B7DB" w14:textId="6BB3663D" w:rsidR="00E460E2" w:rsidDel="00BC76E9" w:rsidRDefault="00E460E2"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19" w:author="Author"/>
                <w:del w:id="4020" w:author="Author"/>
                <w:color w:val="auto"/>
                <w:sz w:val="20"/>
                <w:szCs w:val="20"/>
                <w:lang w:val="en-IE"/>
              </w:rPr>
            </w:pPr>
            <w:ins w:id="4021" w:author="Author">
              <w:r w:rsidRPr="00E73B40">
                <w:rPr>
                  <w:color w:val="auto"/>
                  <w:sz w:val="20"/>
                  <w:szCs w:val="20"/>
                  <w:lang w:val="en-IE"/>
                </w:rPr>
                <w:t xml:space="preserve">AMDD will receive all parameters and will decide according to the respective template, which parameters will be used to generate the contract. </w:t>
              </w:r>
              <w:r w:rsidRPr="00E73B40">
                <w:rPr>
                  <w:b/>
                  <w:color w:val="auto"/>
                  <w:sz w:val="20"/>
                  <w:szCs w:val="20"/>
                  <w:lang w:val="en-IE"/>
                </w:rPr>
                <w:t>UFE will not hold any logic over this.</w:t>
              </w:r>
            </w:ins>
          </w:p>
          <w:p w14:paraId="59DA38AE" w14:textId="48010F43" w:rsidR="00E460E2" w:rsidRPr="00CF32C8" w:rsidRDefault="00E460E2"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22" w:author="Author"/>
                <w:color w:val="auto"/>
                <w:sz w:val="20"/>
                <w:szCs w:val="20"/>
                <w:lang w:val="en-IE"/>
              </w:rPr>
            </w:pPr>
            <w:ins w:id="4023" w:author="Author">
              <w:del w:id="4024" w:author="Author">
                <w:r w:rsidDel="00BC76E9">
                  <w:rPr>
                    <w:color w:val="auto"/>
                    <w:sz w:val="20"/>
                    <w:szCs w:val="20"/>
                    <w:lang w:val="en-IE"/>
                  </w:rPr>
                  <w:delText>Document</w:delText>
                </w:r>
                <w:r w:rsidRPr="00CF32C8" w:rsidDel="00BC76E9">
                  <w:rPr>
                    <w:color w:val="auto"/>
                    <w:sz w:val="20"/>
                    <w:szCs w:val="20"/>
                    <w:lang w:val="en-IE"/>
                  </w:rPr>
                  <w:delText xml:space="preserve"> ID will be retrieved from OMS and </w:delText>
                </w:r>
                <w:r w:rsidDel="00BC76E9">
                  <w:rPr>
                    <w:color w:val="auto"/>
                    <w:sz w:val="20"/>
                    <w:szCs w:val="20"/>
                    <w:lang w:val="en-IE"/>
                  </w:rPr>
                  <w:delText xml:space="preserve">later </w:delText>
                </w:r>
                <w:r w:rsidRPr="00CF32C8" w:rsidDel="00BC76E9">
                  <w:rPr>
                    <w:color w:val="auto"/>
                    <w:sz w:val="20"/>
                    <w:szCs w:val="20"/>
                    <w:lang w:val="en-IE"/>
                  </w:rPr>
                  <w:delText>sent to A</w:delText>
                </w:r>
                <w:r w:rsidDel="00BC76E9">
                  <w:rPr>
                    <w:color w:val="auto"/>
                    <w:sz w:val="20"/>
                    <w:szCs w:val="20"/>
                    <w:lang w:val="en-IE"/>
                  </w:rPr>
                  <w:delText>M</w:delText>
                </w:r>
                <w:r w:rsidRPr="00CF32C8" w:rsidDel="00BC76E9">
                  <w:rPr>
                    <w:color w:val="auto"/>
                    <w:sz w:val="20"/>
                    <w:szCs w:val="20"/>
                    <w:lang w:val="en-IE"/>
                  </w:rPr>
                  <w:delText>DD</w:delText>
                </w:r>
              </w:del>
            </w:ins>
          </w:p>
        </w:tc>
        <w:tc>
          <w:tcPr>
            <w:tcW w:w="4028" w:type="dxa"/>
          </w:tcPr>
          <w:p w14:paraId="23BD493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25" w:author="Author"/>
                <w:color w:val="auto"/>
                <w:sz w:val="20"/>
                <w:szCs w:val="18"/>
                <w:lang w:val="en-IE" w:eastAsia="en-US"/>
              </w:rPr>
            </w:pPr>
            <w:ins w:id="4026" w:author="Author">
              <w:r w:rsidRPr="00E73B40">
                <w:rPr>
                  <w:color w:val="auto"/>
                  <w:sz w:val="20"/>
                  <w:szCs w:val="18"/>
                  <w:lang w:val="en-IE" w:eastAsia="en-US"/>
                </w:rPr>
                <w:t xml:space="preserve">If an error occurs trying to </w:t>
              </w:r>
              <w:r>
                <w:rPr>
                  <w:color w:val="auto"/>
                  <w:sz w:val="20"/>
                  <w:szCs w:val="18"/>
                  <w:lang w:val="en-IE" w:eastAsia="en-US"/>
                </w:rPr>
                <w:t>call the contract generation</w:t>
              </w:r>
              <w:r w:rsidRPr="00E73B40">
                <w:rPr>
                  <w:color w:val="auto"/>
                  <w:sz w:val="20"/>
                  <w:szCs w:val="18"/>
                  <w:lang w:val="en-IE" w:eastAsia="en-US"/>
                </w:rPr>
                <w:t>, UFE warns the user with the error message EM_SAL_41 and may retry again.</w:t>
              </w:r>
            </w:ins>
          </w:p>
        </w:tc>
      </w:tr>
      <w:tr w:rsidR="00E460E2" w:rsidRPr="00E73B40" w14:paraId="00EC7EA7" w14:textId="77777777" w:rsidTr="00631F6A">
        <w:trPr>
          <w:trHeight w:val="440"/>
          <w:ins w:id="402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68486F6" w14:textId="77777777" w:rsidR="00E460E2" w:rsidRPr="00E73B40" w:rsidRDefault="00E460E2" w:rsidP="00631F6A">
            <w:pPr>
              <w:pStyle w:val="TableText"/>
              <w:keepNext/>
              <w:tabs>
                <w:tab w:val="left" w:pos="567"/>
              </w:tabs>
              <w:spacing w:line="240" w:lineRule="exact"/>
              <w:rPr>
                <w:ins w:id="4028" w:author="Author"/>
                <w:color w:val="auto"/>
                <w:sz w:val="20"/>
                <w:szCs w:val="20"/>
                <w:lang w:val="en-IE"/>
              </w:rPr>
            </w:pPr>
          </w:p>
        </w:tc>
        <w:tc>
          <w:tcPr>
            <w:tcW w:w="4042" w:type="dxa"/>
          </w:tcPr>
          <w:p w14:paraId="253A4836" w14:textId="3C689DF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29" w:author="Author"/>
                <w:color w:val="439782"/>
                <w:sz w:val="20"/>
                <w:szCs w:val="18"/>
                <w:lang w:val="en-IE" w:eastAsia="en-US"/>
              </w:rPr>
            </w:pPr>
            <w:ins w:id="4030" w:author="Author">
              <w:r>
                <w:rPr>
                  <w:color w:val="439782"/>
                  <w:sz w:val="20"/>
                  <w:szCs w:val="18"/>
                  <w:lang w:val="en-IE" w:eastAsia="en-US"/>
                </w:rPr>
                <w:t>2</w:t>
              </w:r>
              <w:r w:rsidR="00C53029">
                <w:rPr>
                  <w:color w:val="439782"/>
                  <w:sz w:val="20"/>
                  <w:szCs w:val="18"/>
                  <w:lang w:val="en-IE" w:eastAsia="en-US"/>
                </w:rPr>
                <w:t>2</w:t>
              </w:r>
              <w:r w:rsidR="00E460E2">
                <w:rPr>
                  <w:color w:val="439782"/>
                  <w:sz w:val="20"/>
                  <w:szCs w:val="18"/>
                  <w:lang w:val="en-IE" w:eastAsia="en-US"/>
                </w:rPr>
                <w:t>e</w:t>
              </w:r>
              <w:r w:rsidR="00E460E2" w:rsidRPr="00E73B40">
                <w:rPr>
                  <w:color w:val="439782"/>
                  <w:sz w:val="20"/>
                  <w:szCs w:val="18"/>
                  <w:lang w:val="en-IE" w:eastAsia="en-US"/>
                </w:rPr>
                <w:t xml:space="preserve">. </w:t>
              </w:r>
              <w:r w:rsidR="00E460E2">
                <w:rPr>
                  <w:color w:val="439782"/>
                  <w:sz w:val="20"/>
                  <w:szCs w:val="18"/>
                  <w:lang w:val="en-IE" w:eastAsia="en-US"/>
                </w:rPr>
                <w:t>Lead time frame</w:t>
              </w:r>
            </w:ins>
          </w:p>
          <w:p w14:paraId="47F105FA"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1" w:author="Author"/>
                <w:color w:val="000000" w:themeColor="text1"/>
                <w:sz w:val="20"/>
                <w:szCs w:val="18"/>
                <w:lang w:val="en-IE" w:eastAsia="en-US"/>
              </w:rPr>
            </w:pPr>
            <w:ins w:id="4032" w:author="Author">
              <w:r>
                <w:rPr>
                  <w:color w:val="000000" w:themeColor="text1"/>
                  <w:sz w:val="20"/>
                  <w:szCs w:val="18"/>
                  <w:lang w:val="en-IE" w:eastAsia="en-US"/>
                </w:rPr>
                <w:t>UFE will calculate the lead time frame based on:</w:t>
              </w:r>
            </w:ins>
          </w:p>
          <w:p w14:paraId="047F10CE"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3" w:author="Author"/>
                <w:color w:val="000000" w:themeColor="text1"/>
                <w:sz w:val="20"/>
                <w:szCs w:val="18"/>
                <w:lang w:val="en-IE" w:eastAsia="en-US"/>
              </w:rPr>
            </w:pPr>
            <w:ins w:id="4034" w:author="Author">
              <w:r>
                <w:rPr>
                  <w:color w:val="000000" w:themeColor="text1"/>
                  <w:sz w:val="20"/>
                  <w:szCs w:val="18"/>
                  <w:lang w:val="en-IE" w:eastAsia="en-US"/>
                </w:rPr>
                <w:t>Lead time frame = current date + highest lead time from the products in the basket</w:t>
              </w:r>
            </w:ins>
          </w:p>
          <w:p w14:paraId="37B3AE2B" w14:textId="14811A7F" w:rsidR="00E460E2" w:rsidRPr="007B53AF"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5" w:author="Author"/>
                <w:b/>
                <w:color w:val="439782"/>
                <w:sz w:val="20"/>
                <w:szCs w:val="18"/>
                <w:lang w:val="en-IE" w:eastAsia="en-US"/>
              </w:rPr>
            </w:pPr>
            <w:ins w:id="4036" w:author="Author">
              <w:r>
                <w:rPr>
                  <w:color w:val="000000" w:themeColor="text1"/>
                  <w:sz w:val="20"/>
                  <w:szCs w:val="18"/>
                  <w:lang w:val="en-IE" w:eastAsia="en-US"/>
                </w:rPr>
                <w:t>The result of this date will be added to the order to be submitted.</w:t>
              </w:r>
            </w:ins>
          </w:p>
        </w:tc>
        <w:tc>
          <w:tcPr>
            <w:tcW w:w="4028" w:type="dxa"/>
          </w:tcPr>
          <w:p w14:paraId="032D6E48"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37" w:author="Author"/>
                <w:color w:val="auto"/>
                <w:sz w:val="20"/>
                <w:szCs w:val="18"/>
                <w:lang w:val="en-IE" w:eastAsia="en-US"/>
              </w:rPr>
            </w:pPr>
            <w:ins w:id="4038" w:author="Author">
              <w:r>
                <w:rPr>
                  <w:color w:val="auto"/>
                  <w:sz w:val="20"/>
                  <w:szCs w:val="18"/>
                  <w:lang w:val="en-IE" w:eastAsia="en-US"/>
                </w:rPr>
                <w:t>-</w:t>
              </w:r>
            </w:ins>
          </w:p>
        </w:tc>
      </w:tr>
    </w:tbl>
    <w:p w14:paraId="0BC36C85" w14:textId="77777777" w:rsidR="00E460E2" w:rsidRPr="00E73B40" w:rsidRDefault="00E460E2" w:rsidP="00E460E2">
      <w:pPr>
        <w:rPr>
          <w:ins w:id="4039" w:author="Author"/>
          <w:lang w:val="en-IE"/>
        </w:rPr>
      </w:pPr>
    </w:p>
    <w:p w14:paraId="6326D5FE" w14:textId="37E24717" w:rsidR="00E460E2" w:rsidRPr="00E73B40" w:rsidRDefault="00E460E2" w:rsidP="00E460E2">
      <w:pPr>
        <w:pStyle w:val="Heading5"/>
        <w:keepNext/>
        <w:rPr>
          <w:ins w:id="4040" w:author="Author"/>
          <w:lang w:val="en-IE"/>
        </w:rPr>
      </w:pPr>
      <w:ins w:id="4041" w:author="Author">
        <w:r w:rsidRPr="00E73B40">
          <w:rPr>
            <w:lang w:val="en-IE"/>
          </w:rPr>
          <w:lastRenderedPageBreak/>
          <w:t xml:space="preserve">Activity </w:t>
        </w:r>
        <w:r w:rsidR="00165890">
          <w:rPr>
            <w:lang w:val="en-IE"/>
          </w:rPr>
          <w:t>2</w:t>
        </w:r>
        <w:r w:rsidR="00C53029">
          <w:rPr>
            <w:lang w:val="en-IE"/>
          </w:rPr>
          <w:t>3</w:t>
        </w:r>
        <w:r w:rsidRPr="00E73B40">
          <w:rPr>
            <w:lang w:val="en-IE"/>
          </w:rPr>
          <w:t xml:space="preserve"> » Self-Confirm</w:t>
        </w:r>
      </w:ins>
    </w:p>
    <w:tbl>
      <w:tblPr>
        <w:tblStyle w:val="CelFocus1"/>
        <w:tblW w:w="0" w:type="auto"/>
        <w:tblLook w:val="04A0" w:firstRow="1" w:lastRow="0" w:firstColumn="1" w:lastColumn="0" w:noHBand="0" w:noVBand="1"/>
      </w:tblPr>
      <w:tblGrid>
        <w:gridCol w:w="1522"/>
        <w:gridCol w:w="4042"/>
        <w:gridCol w:w="4028"/>
      </w:tblGrid>
      <w:tr w:rsidR="00E460E2" w:rsidRPr="00E73B40" w14:paraId="7D5416DF" w14:textId="77777777" w:rsidTr="00631F6A">
        <w:trPr>
          <w:cnfStyle w:val="100000000000" w:firstRow="1" w:lastRow="0" w:firstColumn="0" w:lastColumn="0" w:oddVBand="0" w:evenVBand="0" w:oddHBand="0" w:evenHBand="0" w:firstRowFirstColumn="0" w:firstRowLastColumn="0" w:lastRowFirstColumn="0" w:lastRowLastColumn="0"/>
          <w:trHeight w:val="426"/>
          <w:ins w:id="4042"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3EC5A61" w14:textId="77777777" w:rsidR="00E460E2" w:rsidRPr="00E73B40" w:rsidRDefault="00E460E2" w:rsidP="00631F6A">
            <w:pPr>
              <w:jc w:val="left"/>
              <w:rPr>
                <w:ins w:id="4043" w:author="Author"/>
                <w:b w:val="0"/>
                <w:sz w:val="20"/>
                <w:szCs w:val="20"/>
                <w:lang w:val="en-IE"/>
              </w:rPr>
            </w:pPr>
            <w:ins w:id="4044" w:author="Author">
              <w:r w:rsidRPr="00E73B40">
                <w:rPr>
                  <w:sz w:val="20"/>
                  <w:szCs w:val="20"/>
                  <w:lang w:val="en-IE"/>
                </w:rPr>
                <w:t>Activity Specification</w:t>
              </w:r>
            </w:ins>
          </w:p>
        </w:tc>
      </w:tr>
      <w:tr w:rsidR="00E460E2" w:rsidRPr="00E73B40" w14:paraId="17F2899A" w14:textId="77777777" w:rsidTr="00631F6A">
        <w:trPr>
          <w:trHeight w:hRule="exact" w:val="703"/>
          <w:ins w:id="404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FE6ED6" w14:textId="77777777" w:rsidR="00E460E2" w:rsidRPr="00E73B40" w:rsidRDefault="00E460E2" w:rsidP="00631F6A">
            <w:pPr>
              <w:pStyle w:val="TableText"/>
              <w:keepNext/>
              <w:spacing w:before="0" w:after="0" w:line="240" w:lineRule="exact"/>
              <w:rPr>
                <w:ins w:id="4046" w:author="Author"/>
                <w:color w:val="auto"/>
                <w:sz w:val="20"/>
                <w:szCs w:val="20"/>
                <w:lang w:val="en-IE"/>
              </w:rPr>
            </w:pPr>
            <w:ins w:id="4047" w:author="Author">
              <w:r w:rsidRPr="00E73B40">
                <w:rPr>
                  <w:color w:val="auto"/>
                  <w:sz w:val="20"/>
                  <w:szCs w:val="20"/>
                  <w:lang w:val="en-IE"/>
                </w:rPr>
                <w:t>Actor(s)</w:t>
              </w:r>
            </w:ins>
          </w:p>
        </w:tc>
        <w:tc>
          <w:tcPr>
            <w:tcW w:w="8070" w:type="dxa"/>
            <w:gridSpan w:val="2"/>
            <w:vAlign w:val="center"/>
          </w:tcPr>
          <w:p w14:paraId="44EECB1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048" w:author="Author"/>
                <w:color w:val="auto"/>
                <w:sz w:val="20"/>
                <w:szCs w:val="20"/>
                <w:lang w:val="en-IE"/>
              </w:rPr>
            </w:pPr>
            <w:ins w:id="4049" w:author="Author">
              <w:r w:rsidRPr="00E73B40">
                <w:rPr>
                  <w:color w:val="auto"/>
                  <w:sz w:val="20"/>
                  <w:szCs w:val="20"/>
                  <w:lang w:val="en-IE"/>
                </w:rPr>
                <w:t>CSR in Call Centre</w:t>
              </w:r>
            </w:ins>
          </w:p>
        </w:tc>
      </w:tr>
      <w:tr w:rsidR="00E460E2" w:rsidRPr="00E73B40" w14:paraId="34C109A5" w14:textId="77777777" w:rsidTr="00631F6A">
        <w:trPr>
          <w:trHeight w:hRule="exact" w:val="397"/>
          <w:ins w:id="405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E9594AA" w14:textId="77777777" w:rsidR="00E460E2" w:rsidRPr="00E73B40" w:rsidRDefault="00E460E2" w:rsidP="00631F6A">
            <w:pPr>
              <w:pStyle w:val="TableText"/>
              <w:keepNext/>
              <w:spacing w:before="0" w:after="0" w:line="240" w:lineRule="exact"/>
              <w:rPr>
                <w:ins w:id="4051" w:author="Author"/>
                <w:color w:val="auto"/>
                <w:sz w:val="20"/>
                <w:szCs w:val="20"/>
                <w:lang w:val="en-IE"/>
              </w:rPr>
            </w:pPr>
            <w:ins w:id="4052" w:author="Author">
              <w:r w:rsidRPr="00E73B40">
                <w:rPr>
                  <w:color w:val="auto"/>
                  <w:sz w:val="20"/>
                  <w:szCs w:val="20"/>
                  <w:lang w:val="en-IE"/>
                </w:rPr>
                <w:t>System</w:t>
              </w:r>
            </w:ins>
          </w:p>
        </w:tc>
        <w:tc>
          <w:tcPr>
            <w:tcW w:w="8070" w:type="dxa"/>
            <w:gridSpan w:val="2"/>
            <w:vAlign w:val="center"/>
          </w:tcPr>
          <w:p w14:paraId="5B750EAE"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053" w:author="Author"/>
                <w:color w:val="auto"/>
                <w:sz w:val="20"/>
                <w:szCs w:val="20"/>
                <w:lang w:val="en-IE"/>
              </w:rPr>
            </w:pPr>
            <w:ins w:id="4054" w:author="Author">
              <w:r w:rsidRPr="00E73B40">
                <w:rPr>
                  <w:color w:val="auto"/>
                  <w:sz w:val="20"/>
                  <w:szCs w:val="20"/>
                  <w:lang w:val="en-IE"/>
                </w:rPr>
                <w:t>UFE</w:t>
              </w:r>
            </w:ins>
          </w:p>
        </w:tc>
      </w:tr>
      <w:tr w:rsidR="00E460E2" w:rsidRPr="00E73B40" w14:paraId="6A4704C5" w14:textId="77777777" w:rsidTr="00631F6A">
        <w:trPr>
          <w:trHeight w:val="440"/>
          <w:ins w:id="4055" w:author="Author"/>
        </w:trPr>
        <w:tc>
          <w:tcPr>
            <w:cnfStyle w:val="001000000000" w:firstRow="0" w:lastRow="0" w:firstColumn="1" w:lastColumn="0" w:oddVBand="0" w:evenVBand="0" w:oddHBand="0" w:evenHBand="0" w:firstRowFirstColumn="0" w:firstRowLastColumn="0" w:lastRowFirstColumn="0" w:lastRowLastColumn="0"/>
            <w:tcW w:w="1522" w:type="dxa"/>
          </w:tcPr>
          <w:p w14:paraId="6C9BD003" w14:textId="77777777" w:rsidR="00E460E2" w:rsidRPr="00E73B40" w:rsidRDefault="00E460E2" w:rsidP="00631F6A">
            <w:pPr>
              <w:pStyle w:val="TableText"/>
              <w:keepNext/>
              <w:spacing w:line="240" w:lineRule="exact"/>
              <w:rPr>
                <w:ins w:id="4056" w:author="Author"/>
                <w:color w:val="auto"/>
                <w:sz w:val="20"/>
                <w:szCs w:val="20"/>
                <w:lang w:val="en-IE"/>
              </w:rPr>
            </w:pPr>
            <w:ins w:id="4057" w:author="Author">
              <w:r w:rsidRPr="00E73B40">
                <w:rPr>
                  <w:color w:val="auto"/>
                  <w:sz w:val="20"/>
                  <w:szCs w:val="20"/>
                  <w:lang w:val="en-IE"/>
                </w:rPr>
                <w:t>Screen Name</w:t>
              </w:r>
            </w:ins>
          </w:p>
        </w:tc>
        <w:tc>
          <w:tcPr>
            <w:tcW w:w="8070" w:type="dxa"/>
            <w:gridSpan w:val="2"/>
          </w:tcPr>
          <w:p w14:paraId="3087F17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58" w:author="Author"/>
                <w:color w:val="auto"/>
                <w:sz w:val="20"/>
                <w:szCs w:val="20"/>
                <w:lang w:val="en-IE"/>
              </w:rPr>
            </w:pPr>
            <w:ins w:id="4059" w:author="Author">
              <w:r w:rsidRPr="00E73B40">
                <w:rPr>
                  <w:color w:val="auto"/>
                  <w:sz w:val="20"/>
                  <w:szCs w:val="20"/>
                  <w:lang w:val="en-IE"/>
                </w:rPr>
                <w:t>Confirm</w:t>
              </w:r>
              <w:r>
                <w:rPr>
                  <w:color w:val="auto"/>
                  <w:sz w:val="20"/>
                  <w:szCs w:val="20"/>
                  <w:lang w:val="en-IE"/>
                </w:rPr>
                <w:t xml:space="preserve">ation step for new customer &amp; </w:t>
              </w:r>
              <w:r w:rsidRPr="00E73B40">
                <w:rPr>
                  <w:color w:val="auto"/>
                  <w:sz w:val="20"/>
                  <w:szCs w:val="20"/>
                  <w:lang w:val="en-IE"/>
                </w:rPr>
                <w:t>Confirm</w:t>
              </w:r>
              <w:r>
                <w:rPr>
                  <w:color w:val="auto"/>
                  <w:sz w:val="20"/>
                  <w:szCs w:val="20"/>
                  <w:lang w:val="en-IE"/>
                </w:rPr>
                <w:t>ation step for existing customer</w:t>
              </w:r>
            </w:ins>
          </w:p>
        </w:tc>
      </w:tr>
      <w:tr w:rsidR="00E460E2" w:rsidRPr="00E73B40" w14:paraId="40DAE8B7" w14:textId="77777777" w:rsidTr="00631F6A">
        <w:trPr>
          <w:trHeight w:val="440"/>
          <w:ins w:id="4060" w:author="Author"/>
        </w:trPr>
        <w:tc>
          <w:tcPr>
            <w:cnfStyle w:val="001000000000" w:firstRow="0" w:lastRow="0" w:firstColumn="1" w:lastColumn="0" w:oddVBand="0" w:evenVBand="0" w:oddHBand="0" w:evenHBand="0" w:firstRowFirstColumn="0" w:firstRowLastColumn="0" w:lastRowFirstColumn="0" w:lastRowLastColumn="0"/>
            <w:tcW w:w="1522" w:type="dxa"/>
          </w:tcPr>
          <w:p w14:paraId="418EEFA7" w14:textId="77777777" w:rsidR="00E460E2" w:rsidRPr="00E73B40" w:rsidRDefault="00E460E2" w:rsidP="00631F6A">
            <w:pPr>
              <w:pStyle w:val="TableText"/>
              <w:keepNext/>
              <w:spacing w:line="240" w:lineRule="exact"/>
              <w:rPr>
                <w:ins w:id="4061" w:author="Author"/>
                <w:b w:val="0"/>
                <w:color w:val="auto"/>
                <w:sz w:val="20"/>
                <w:szCs w:val="20"/>
                <w:lang w:val="en-IE"/>
              </w:rPr>
            </w:pPr>
            <w:ins w:id="4062" w:author="Author">
              <w:r w:rsidRPr="00E73B40">
                <w:rPr>
                  <w:color w:val="auto"/>
                  <w:sz w:val="20"/>
                  <w:szCs w:val="20"/>
                  <w:lang w:val="en-IE"/>
                </w:rPr>
                <w:t>Description</w:t>
              </w:r>
            </w:ins>
          </w:p>
        </w:tc>
        <w:tc>
          <w:tcPr>
            <w:tcW w:w="8070" w:type="dxa"/>
            <w:gridSpan w:val="2"/>
          </w:tcPr>
          <w:p w14:paraId="238CBDB3"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63" w:author="Author"/>
                <w:color w:val="auto"/>
                <w:sz w:val="20"/>
                <w:szCs w:val="20"/>
                <w:lang w:val="en-IE"/>
              </w:rPr>
            </w:pPr>
            <w:ins w:id="4064" w:author="Author">
              <w:r w:rsidRPr="00E73B40">
                <w:rPr>
                  <w:color w:val="auto"/>
                  <w:sz w:val="20"/>
                  <w:szCs w:val="20"/>
                  <w:lang w:val="en-IE"/>
                </w:rPr>
                <w:t>The user reads the Self-Confirm to the customer, accepts them and proceed to the next step.</w:t>
              </w:r>
            </w:ins>
          </w:p>
          <w:p w14:paraId="6956424F"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65" w:author="Author"/>
                <w:color w:val="auto"/>
                <w:sz w:val="20"/>
                <w:szCs w:val="20"/>
                <w:lang w:val="en-IE"/>
              </w:rPr>
            </w:pPr>
            <w:ins w:id="4066" w:author="Author">
              <w:r w:rsidRPr="00E73B40">
                <w:rPr>
                  <w:color w:val="auto"/>
                  <w:sz w:val="20"/>
                  <w:szCs w:val="20"/>
                  <w:lang w:val="en-IE"/>
                </w:rPr>
                <w:t>Note: This activity only occurs when the basket contains, at least, one single or bundle offer.</w:t>
              </w:r>
            </w:ins>
          </w:p>
          <w:p w14:paraId="2D3AB913"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67" w:author="Author"/>
                <w:color w:val="auto"/>
                <w:sz w:val="20"/>
                <w:szCs w:val="20"/>
                <w:lang w:val="en-IE"/>
              </w:rPr>
            </w:pPr>
            <w:ins w:id="4068" w:author="Author">
              <w:r>
                <w:rPr>
                  <w:color w:val="auto"/>
                  <w:sz w:val="20"/>
                  <w:szCs w:val="20"/>
                  <w:lang w:val="en-IE"/>
                </w:rPr>
                <w:t>In Call Centre, the contracts will be sent to the Customer Address.</w:t>
              </w:r>
            </w:ins>
          </w:p>
        </w:tc>
      </w:tr>
      <w:tr w:rsidR="00E460E2" w:rsidRPr="00E73B40" w14:paraId="18896DB1" w14:textId="77777777" w:rsidTr="00631F6A">
        <w:trPr>
          <w:trHeight w:val="440"/>
          <w:ins w:id="406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91E9404" w14:textId="77777777" w:rsidR="00E460E2" w:rsidRPr="00E73B40" w:rsidRDefault="00E460E2" w:rsidP="00631F6A">
            <w:pPr>
              <w:pStyle w:val="TableText"/>
              <w:keepNext/>
              <w:tabs>
                <w:tab w:val="left" w:pos="567"/>
              </w:tabs>
              <w:spacing w:line="240" w:lineRule="exact"/>
              <w:rPr>
                <w:ins w:id="4070" w:author="Author"/>
                <w:color w:val="auto"/>
                <w:sz w:val="20"/>
                <w:szCs w:val="20"/>
                <w:lang w:val="en-IE"/>
              </w:rPr>
            </w:pPr>
            <w:ins w:id="4071" w:author="Author">
              <w:r w:rsidRPr="00E73B40">
                <w:rPr>
                  <w:color w:val="auto"/>
                  <w:sz w:val="20"/>
                  <w:szCs w:val="20"/>
                  <w:lang w:val="en-IE"/>
                </w:rPr>
                <w:t>Automations</w:t>
              </w:r>
            </w:ins>
          </w:p>
          <w:p w14:paraId="152127A3" w14:textId="77777777" w:rsidR="00E460E2" w:rsidRPr="00E73B40" w:rsidRDefault="00E460E2" w:rsidP="00631F6A">
            <w:pPr>
              <w:pStyle w:val="TableText"/>
              <w:keepNext/>
              <w:tabs>
                <w:tab w:val="left" w:pos="567"/>
              </w:tabs>
              <w:spacing w:line="240" w:lineRule="exact"/>
              <w:rPr>
                <w:ins w:id="4072" w:author="Author"/>
                <w:color w:val="auto"/>
                <w:sz w:val="20"/>
                <w:szCs w:val="20"/>
                <w:lang w:val="en-IE"/>
              </w:rPr>
            </w:pPr>
          </w:p>
        </w:tc>
        <w:tc>
          <w:tcPr>
            <w:tcW w:w="4042" w:type="dxa"/>
            <w:shd w:val="clear" w:color="auto" w:fill="D8D7D5"/>
          </w:tcPr>
          <w:p w14:paraId="33FA44F3"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073" w:author="Author"/>
                <w:b/>
                <w:color w:val="auto"/>
                <w:sz w:val="18"/>
                <w:szCs w:val="18"/>
                <w:lang w:val="en-IE" w:eastAsia="en-US"/>
              </w:rPr>
            </w:pPr>
            <w:ins w:id="4074" w:author="Author">
              <w:r w:rsidRPr="00E73B40">
                <w:rPr>
                  <w:b/>
                  <w:color w:val="auto"/>
                  <w:sz w:val="18"/>
                  <w:szCs w:val="18"/>
                  <w:lang w:val="en-IE"/>
                </w:rPr>
                <w:t>Business Validations &amp; other Automations</w:t>
              </w:r>
            </w:ins>
          </w:p>
        </w:tc>
        <w:tc>
          <w:tcPr>
            <w:tcW w:w="4028" w:type="dxa"/>
            <w:shd w:val="clear" w:color="auto" w:fill="D8D7D5"/>
          </w:tcPr>
          <w:p w14:paraId="2333E29D"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075" w:author="Author"/>
                <w:b/>
                <w:color w:val="auto"/>
                <w:sz w:val="18"/>
                <w:szCs w:val="18"/>
                <w:lang w:val="en-IE" w:eastAsia="en-US"/>
              </w:rPr>
            </w:pPr>
            <w:ins w:id="4076" w:author="Author">
              <w:r w:rsidRPr="00E73B40">
                <w:rPr>
                  <w:b/>
                  <w:color w:val="auto"/>
                  <w:sz w:val="18"/>
                  <w:szCs w:val="18"/>
                  <w:lang w:val="en-IE"/>
                </w:rPr>
                <w:t>Messages (Error &amp; Warnings)</w:t>
              </w:r>
            </w:ins>
          </w:p>
        </w:tc>
      </w:tr>
      <w:tr w:rsidR="00E460E2" w:rsidRPr="00E73B40" w14:paraId="007E3D25" w14:textId="77777777" w:rsidTr="00631F6A">
        <w:trPr>
          <w:trHeight w:val="440"/>
          <w:ins w:id="407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B41CBCE" w14:textId="77777777" w:rsidR="00E460E2" w:rsidRPr="00E73B40" w:rsidRDefault="00E460E2" w:rsidP="00631F6A">
            <w:pPr>
              <w:pStyle w:val="TableText"/>
              <w:keepNext/>
              <w:tabs>
                <w:tab w:val="left" w:pos="567"/>
              </w:tabs>
              <w:spacing w:line="240" w:lineRule="exact"/>
              <w:rPr>
                <w:ins w:id="4078" w:author="Author"/>
                <w:color w:val="auto"/>
                <w:sz w:val="20"/>
                <w:szCs w:val="20"/>
                <w:lang w:val="en-IE"/>
              </w:rPr>
            </w:pPr>
          </w:p>
        </w:tc>
        <w:tc>
          <w:tcPr>
            <w:tcW w:w="4042" w:type="dxa"/>
          </w:tcPr>
          <w:p w14:paraId="563499FE" w14:textId="7ECE05BC"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79" w:author="Author"/>
                <w:color w:val="439782"/>
                <w:sz w:val="20"/>
                <w:szCs w:val="18"/>
                <w:lang w:val="en-IE" w:eastAsia="en-US"/>
              </w:rPr>
            </w:pPr>
            <w:ins w:id="4080" w:author="Author">
              <w:r>
                <w:rPr>
                  <w:color w:val="439782"/>
                  <w:sz w:val="20"/>
                  <w:szCs w:val="18"/>
                  <w:lang w:val="en-IE" w:eastAsia="en-US"/>
                </w:rPr>
                <w:t>2</w:t>
              </w:r>
              <w:r w:rsidR="00C53029">
                <w:rPr>
                  <w:color w:val="439782"/>
                  <w:sz w:val="20"/>
                  <w:szCs w:val="18"/>
                  <w:lang w:val="en-IE" w:eastAsia="en-US"/>
                </w:rPr>
                <w:t>3</w:t>
              </w:r>
              <w:r w:rsidR="00E460E2" w:rsidRPr="00E73B40">
                <w:rPr>
                  <w:color w:val="439782"/>
                  <w:sz w:val="20"/>
                  <w:szCs w:val="18"/>
                  <w:lang w:val="en-IE" w:eastAsia="en-US"/>
                </w:rPr>
                <w:t>a. Go to the next step</w:t>
              </w:r>
            </w:ins>
          </w:p>
          <w:p w14:paraId="3B047E5D"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81" w:author="Author"/>
                <w:color w:val="000000" w:themeColor="text1"/>
                <w:sz w:val="20"/>
                <w:szCs w:val="18"/>
                <w:lang w:val="en-IE" w:eastAsia="en-US"/>
              </w:rPr>
            </w:pPr>
            <w:ins w:id="4082" w:author="Author">
              <w:r w:rsidRPr="00E73B40">
                <w:rPr>
                  <w:color w:val="000000" w:themeColor="text1"/>
                  <w:sz w:val="20"/>
                  <w:szCs w:val="18"/>
                  <w:lang w:val="en-IE" w:eastAsia="en-US"/>
                </w:rPr>
                <w:t>If there is one-time charges, UFE sends the user to the Payment step.</w:t>
              </w:r>
            </w:ins>
          </w:p>
          <w:p w14:paraId="36708E80" w14:textId="561E4A8A" w:rsidR="00E460E2" w:rsidRPr="00E73B40" w:rsidRDefault="00E460E2" w:rsidP="00E811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83" w:author="Author"/>
                <w:color w:val="000000" w:themeColor="text1"/>
                <w:sz w:val="20"/>
                <w:szCs w:val="18"/>
                <w:lang w:val="en-IE" w:eastAsia="en-US"/>
              </w:rPr>
            </w:pPr>
            <w:ins w:id="4084" w:author="Author">
              <w:r w:rsidRPr="00E73B40">
                <w:rPr>
                  <w:color w:val="000000" w:themeColor="text1"/>
                  <w:sz w:val="20"/>
                  <w:szCs w:val="18"/>
                  <w:lang w:val="en-IE" w:eastAsia="en-US"/>
                </w:rPr>
                <w:t xml:space="preserve">Otherwise, </w:t>
              </w:r>
              <w:r w:rsidRPr="00E73B40">
                <w:rPr>
                  <w:color w:val="auto"/>
                  <w:sz w:val="20"/>
                  <w:szCs w:val="18"/>
                  <w:lang w:val="en-IE" w:eastAsia="en-US"/>
                </w:rPr>
                <w:t xml:space="preserve">UFE submits the sales order.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E811B4" w:rsidRPr="00D256EE">
                <w:rPr>
                  <w:rStyle w:val="Hyperlink"/>
                  <w:sz w:val="20"/>
                  <w:szCs w:val="18"/>
                  <w:lang w:val="en-IE" w:eastAsia="en-US"/>
                </w:rPr>
                <w:t>2</w:t>
              </w:r>
              <w:r w:rsidR="00D256EE" w:rsidRPr="00D256EE">
                <w:rPr>
                  <w:rStyle w:val="Hyperlink"/>
                  <w:sz w:val="20"/>
                  <w:szCs w:val="18"/>
                  <w:lang w:val="en-IE" w:eastAsia="en-US"/>
                </w:rPr>
                <w:t>6</w:t>
              </w:r>
              <w:r w:rsidR="00D256EE">
                <w:rPr>
                  <w:color w:val="auto"/>
                  <w:sz w:val="20"/>
                  <w:szCs w:val="18"/>
                  <w:lang w:val="en-IE" w:eastAsia="en-US"/>
                </w:rPr>
                <w:fldChar w:fldCharType="end"/>
              </w:r>
              <w:del w:id="4085" w:author="Author">
                <w:r w:rsidR="00E811B4" w:rsidDel="00D256EE">
                  <w:rPr>
                    <w:color w:val="auto"/>
                    <w:sz w:val="20"/>
                    <w:szCs w:val="18"/>
                    <w:lang w:val="en-IE" w:eastAsia="en-US"/>
                  </w:rPr>
                  <w:delText>7</w:delText>
                </w:r>
              </w:del>
              <w:r w:rsidRPr="00E73B40">
                <w:rPr>
                  <w:color w:val="auto"/>
                  <w:sz w:val="20"/>
                  <w:szCs w:val="18"/>
                  <w:lang w:val="en-IE" w:eastAsia="en-US"/>
                </w:rPr>
                <w:t>.</w:t>
              </w:r>
            </w:ins>
          </w:p>
        </w:tc>
        <w:tc>
          <w:tcPr>
            <w:tcW w:w="4028" w:type="dxa"/>
          </w:tcPr>
          <w:p w14:paraId="1717A0BD"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86" w:author="Author"/>
                <w:color w:val="auto"/>
                <w:sz w:val="20"/>
                <w:szCs w:val="18"/>
                <w:lang w:val="en-IE" w:eastAsia="en-US"/>
              </w:rPr>
            </w:pPr>
            <w:ins w:id="4087" w:author="Author">
              <w:r w:rsidRPr="00E73B40">
                <w:rPr>
                  <w:color w:val="auto"/>
                  <w:sz w:val="20"/>
                  <w:szCs w:val="18"/>
                  <w:lang w:val="en-IE" w:eastAsia="en-US"/>
                </w:rPr>
                <w:t>-</w:t>
              </w:r>
            </w:ins>
          </w:p>
        </w:tc>
      </w:tr>
      <w:tr w:rsidR="00E460E2" w:rsidRPr="00E73B40" w14:paraId="2FE8313E" w14:textId="77777777" w:rsidTr="00631F6A">
        <w:trPr>
          <w:trHeight w:val="440"/>
          <w:ins w:id="408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5FC56B0" w14:textId="77777777" w:rsidR="00E460E2" w:rsidRPr="00E73B40" w:rsidRDefault="00E460E2" w:rsidP="00631F6A">
            <w:pPr>
              <w:pStyle w:val="TableText"/>
              <w:keepNext/>
              <w:tabs>
                <w:tab w:val="left" w:pos="567"/>
              </w:tabs>
              <w:spacing w:line="240" w:lineRule="exact"/>
              <w:rPr>
                <w:ins w:id="4089" w:author="Author"/>
                <w:color w:val="auto"/>
                <w:sz w:val="20"/>
                <w:szCs w:val="20"/>
                <w:lang w:val="en-IE"/>
              </w:rPr>
            </w:pPr>
          </w:p>
        </w:tc>
        <w:tc>
          <w:tcPr>
            <w:tcW w:w="4042" w:type="dxa"/>
          </w:tcPr>
          <w:p w14:paraId="3C9651CA" w14:textId="14C9878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90" w:author="Author"/>
                <w:color w:val="439782"/>
                <w:sz w:val="20"/>
                <w:szCs w:val="18"/>
                <w:lang w:val="en-IE" w:eastAsia="en-US"/>
              </w:rPr>
            </w:pPr>
            <w:ins w:id="4091" w:author="Author">
              <w:r>
                <w:rPr>
                  <w:color w:val="439782"/>
                  <w:sz w:val="20"/>
                  <w:szCs w:val="18"/>
                  <w:lang w:val="en-IE" w:eastAsia="en-US"/>
                </w:rPr>
                <w:t>2</w:t>
              </w:r>
              <w:r w:rsidR="00C53029">
                <w:rPr>
                  <w:color w:val="439782"/>
                  <w:sz w:val="20"/>
                  <w:szCs w:val="18"/>
                  <w:lang w:val="en-IE" w:eastAsia="en-US"/>
                </w:rPr>
                <w:t>3</w:t>
              </w:r>
              <w:r w:rsidR="00E460E2">
                <w:rPr>
                  <w:color w:val="439782"/>
                  <w:sz w:val="20"/>
                  <w:szCs w:val="18"/>
                  <w:lang w:val="en-IE" w:eastAsia="en-US"/>
                </w:rPr>
                <w:t>b</w:t>
              </w:r>
              <w:r w:rsidR="00E460E2" w:rsidRPr="00E73B40">
                <w:rPr>
                  <w:color w:val="439782"/>
                  <w:sz w:val="20"/>
                  <w:szCs w:val="18"/>
                  <w:lang w:val="en-IE" w:eastAsia="en-US"/>
                </w:rPr>
                <w:t xml:space="preserve">. </w:t>
              </w:r>
              <w:r w:rsidR="00E460E2">
                <w:rPr>
                  <w:color w:val="439782"/>
                  <w:sz w:val="20"/>
                  <w:szCs w:val="18"/>
                  <w:lang w:val="en-IE" w:eastAsia="en-US"/>
                </w:rPr>
                <w:t>Send Communication (Send contract to Customer)</w:t>
              </w:r>
            </w:ins>
          </w:p>
          <w:p w14:paraId="6DCC8C07" w14:textId="04177B2E"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92" w:author="Author"/>
                <w:color w:val="439782"/>
                <w:sz w:val="20"/>
                <w:szCs w:val="18"/>
                <w:lang w:val="en-IE" w:eastAsia="en-US"/>
              </w:rPr>
            </w:pPr>
            <w:ins w:id="4093" w:author="Author">
              <w:r w:rsidRPr="00660C88">
                <w:rPr>
                  <w:color w:val="auto"/>
                  <w:sz w:val="20"/>
                  <w:szCs w:val="18"/>
                  <w:lang w:val="en-IE" w:eastAsia="en-US"/>
                </w:rPr>
                <w:t>UFE</w:t>
              </w:r>
              <w:r>
                <w:rPr>
                  <w:color w:val="auto"/>
                  <w:sz w:val="20"/>
                  <w:szCs w:val="18"/>
                  <w:lang w:val="en-IE" w:eastAsia="en-US"/>
                </w:rPr>
                <w:t xml:space="preserve"> will call a service from CSM in order to send the contract list to his defined address in the primary contact.</w:t>
              </w:r>
              <w:r w:rsidR="00EC1CBF">
                <w:rPr>
                  <w:color w:val="auto"/>
                  <w:sz w:val="20"/>
                  <w:szCs w:val="18"/>
                  <w:lang w:val="en-IE" w:eastAsia="en-US"/>
                </w:rPr>
                <w:t xml:space="preserve"> After success, UFE will show the corresponding SM_SAL_10 message.</w:t>
              </w:r>
            </w:ins>
          </w:p>
        </w:tc>
        <w:tc>
          <w:tcPr>
            <w:tcW w:w="4028" w:type="dxa"/>
          </w:tcPr>
          <w:p w14:paraId="5B24DAB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94" w:author="Author"/>
                <w:color w:val="auto"/>
                <w:sz w:val="20"/>
                <w:szCs w:val="18"/>
                <w:lang w:val="en-IE" w:eastAsia="en-US"/>
              </w:rPr>
            </w:pPr>
            <w:ins w:id="4095" w:author="Author">
              <w:r w:rsidRPr="00E73B40">
                <w:rPr>
                  <w:color w:val="auto"/>
                  <w:sz w:val="20"/>
                  <w:szCs w:val="18"/>
                  <w:lang w:val="en-IE" w:eastAsia="en-US"/>
                </w:rPr>
                <w:t xml:space="preserve">If any error occurred </w:t>
              </w:r>
              <w:r>
                <w:rPr>
                  <w:color w:val="auto"/>
                  <w:sz w:val="20"/>
                  <w:szCs w:val="18"/>
                  <w:lang w:val="en-IE" w:eastAsia="en-US"/>
                </w:rPr>
                <w:t>while call the service from CSM to send the contracts to the Customer</w:t>
              </w:r>
              <w:r w:rsidRPr="00E73B40">
                <w:rPr>
                  <w:color w:val="auto"/>
                  <w:sz w:val="20"/>
                  <w:szCs w:val="18"/>
                  <w:lang w:val="en-IE" w:eastAsia="en-US"/>
                </w:rPr>
                <w:t>, UFE warns the user with the error message EM_SAL_</w:t>
              </w:r>
              <w:r>
                <w:rPr>
                  <w:color w:val="auto"/>
                  <w:sz w:val="20"/>
                  <w:szCs w:val="18"/>
                  <w:lang w:val="en-IE" w:eastAsia="en-US"/>
                </w:rPr>
                <w:t>49</w:t>
              </w:r>
              <w:r w:rsidRPr="00E73B40">
                <w:rPr>
                  <w:color w:val="auto"/>
                  <w:sz w:val="20"/>
                  <w:szCs w:val="18"/>
                  <w:lang w:val="en-IE" w:eastAsia="en-US"/>
                </w:rPr>
                <w:t xml:space="preserve"> and the business scenario ends.</w:t>
              </w:r>
            </w:ins>
          </w:p>
        </w:tc>
      </w:tr>
    </w:tbl>
    <w:p w14:paraId="79B5F448" w14:textId="77777777" w:rsidR="00E460E2" w:rsidRDefault="00E460E2" w:rsidP="00E460E2">
      <w:pPr>
        <w:rPr>
          <w:ins w:id="4096" w:author="Author"/>
          <w:lang w:val="en-IE"/>
        </w:rPr>
      </w:pPr>
    </w:p>
    <w:p w14:paraId="5469696A" w14:textId="5FD9420B" w:rsidR="00E460E2" w:rsidRPr="00E73B40" w:rsidRDefault="00E460E2" w:rsidP="00E460E2">
      <w:pPr>
        <w:pStyle w:val="Heading4"/>
        <w:rPr>
          <w:ins w:id="4097" w:author="Author"/>
          <w:lang w:val="en-IE"/>
        </w:rPr>
      </w:pPr>
      <w:ins w:id="4098" w:author="Author">
        <w:r w:rsidRPr="00E73B40">
          <w:rPr>
            <w:lang w:val="en-IE"/>
          </w:rPr>
          <w:lastRenderedPageBreak/>
          <w:t xml:space="preserve">Phase </w:t>
        </w:r>
        <w:r w:rsidR="00165890">
          <w:rPr>
            <w:lang w:val="en-IE"/>
          </w:rPr>
          <w:t>X</w:t>
        </w:r>
        <w:r w:rsidRPr="00E73B40">
          <w:rPr>
            <w:lang w:val="en-IE"/>
          </w:rPr>
          <w:t xml:space="preserve"> – Contracts and documentation</w:t>
        </w:r>
      </w:ins>
    </w:p>
    <w:p w14:paraId="6AFDD9B4" w14:textId="76FC4CAE" w:rsidR="00E460E2" w:rsidRPr="00E73B40" w:rsidRDefault="00E460E2" w:rsidP="00E460E2">
      <w:pPr>
        <w:pStyle w:val="Heading5"/>
        <w:keepNext/>
        <w:rPr>
          <w:ins w:id="4099" w:author="Author"/>
          <w:lang w:val="en-IE"/>
        </w:rPr>
      </w:pPr>
      <w:ins w:id="4100" w:author="Author">
        <w:r w:rsidRPr="00E73B40">
          <w:rPr>
            <w:lang w:val="en-IE"/>
          </w:rPr>
          <w:t xml:space="preserve">Activity </w:t>
        </w:r>
        <w:r w:rsidR="00067DC2">
          <w:rPr>
            <w:lang w:val="en-IE"/>
          </w:rPr>
          <w:t>2</w:t>
        </w:r>
        <w:r w:rsidR="00C53029">
          <w:rPr>
            <w:lang w:val="en-IE"/>
          </w:rPr>
          <w:t>4</w:t>
        </w:r>
        <w:r w:rsidRPr="00E73B40">
          <w:rPr>
            <w:lang w:val="en-IE"/>
          </w:rPr>
          <w:t xml:space="preserve"> » Contract </w:t>
        </w:r>
        <w:r>
          <w:rPr>
            <w:lang w:val="en-IE"/>
          </w:rPr>
          <w:t>download</w:t>
        </w:r>
        <w:r w:rsidRPr="00E73B40">
          <w:rPr>
            <w:lang w:val="en-IE"/>
          </w:rPr>
          <w:t xml:space="preserve"> and documentation upload</w:t>
        </w:r>
      </w:ins>
    </w:p>
    <w:tbl>
      <w:tblPr>
        <w:tblStyle w:val="CelFocus1"/>
        <w:tblW w:w="0" w:type="auto"/>
        <w:tblLook w:val="04A0" w:firstRow="1" w:lastRow="0" w:firstColumn="1" w:lastColumn="0" w:noHBand="0" w:noVBand="1"/>
      </w:tblPr>
      <w:tblGrid>
        <w:gridCol w:w="1522"/>
        <w:gridCol w:w="4042"/>
        <w:gridCol w:w="4028"/>
      </w:tblGrid>
      <w:tr w:rsidR="00E460E2" w:rsidRPr="00E73B40" w14:paraId="34E1FFE8" w14:textId="77777777" w:rsidTr="00631F6A">
        <w:trPr>
          <w:cnfStyle w:val="100000000000" w:firstRow="1" w:lastRow="0" w:firstColumn="0" w:lastColumn="0" w:oddVBand="0" w:evenVBand="0" w:oddHBand="0" w:evenHBand="0" w:firstRowFirstColumn="0" w:firstRowLastColumn="0" w:lastRowFirstColumn="0" w:lastRowLastColumn="0"/>
          <w:trHeight w:val="426"/>
          <w:ins w:id="4101"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2795B232" w14:textId="77777777" w:rsidR="00E460E2" w:rsidRPr="00E73B40" w:rsidRDefault="00E460E2" w:rsidP="00631F6A">
            <w:pPr>
              <w:jc w:val="left"/>
              <w:rPr>
                <w:ins w:id="4102" w:author="Author"/>
                <w:b w:val="0"/>
                <w:sz w:val="20"/>
                <w:szCs w:val="20"/>
                <w:lang w:val="en-IE"/>
              </w:rPr>
            </w:pPr>
            <w:ins w:id="4103" w:author="Author">
              <w:r w:rsidRPr="00E73B40">
                <w:rPr>
                  <w:sz w:val="20"/>
                  <w:szCs w:val="20"/>
                  <w:lang w:val="en-IE"/>
                </w:rPr>
                <w:t>Activity Specification</w:t>
              </w:r>
            </w:ins>
          </w:p>
        </w:tc>
      </w:tr>
      <w:tr w:rsidR="00E460E2" w:rsidRPr="00E73B40" w14:paraId="46A247F1" w14:textId="77777777" w:rsidTr="00631F6A">
        <w:trPr>
          <w:trHeight w:hRule="exact" w:val="397"/>
          <w:ins w:id="410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D2335A8" w14:textId="77777777" w:rsidR="00E460E2" w:rsidRPr="00E73B40" w:rsidRDefault="00E460E2" w:rsidP="00631F6A">
            <w:pPr>
              <w:pStyle w:val="TableText"/>
              <w:keepNext/>
              <w:spacing w:before="0" w:after="0" w:line="240" w:lineRule="exact"/>
              <w:rPr>
                <w:ins w:id="4105" w:author="Author"/>
                <w:color w:val="auto"/>
                <w:sz w:val="20"/>
                <w:szCs w:val="20"/>
                <w:lang w:val="en-IE"/>
              </w:rPr>
            </w:pPr>
            <w:ins w:id="4106" w:author="Author">
              <w:r w:rsidRPr="00E73B40">
                <w:rPr>
                  <w:color w:val="auto"/>
                  <w:sz w:val="20"/>
                  <w:szCs w:val="20"/>
                  <w:lang w:val="en-IE"/>
                </w:rPr>
                <w:t>Actor(s)</w:t>
              </w:r>
            </w:ins>
          </w:p>
        </w:tc>
        <w:tc>
          <w:tcPr>
            <w:tcW w:w="8070" w:type="dxa"/>
            <w:gridSpan w:val="2"/>
            <w:vAlign w:val="center"/>
          </w:tcPr>
          <w:p w14:paraId="2ACE47B9"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107" w:author="Author"/>
                <w:color w:val="auto"/>
                <w:sz w:val="20"/>
                <w:szCs w:val="20"/>
                <w:lang w:val="en-IE"/>
              </w:rPr>
            </w:pPr>
            <w:ins w:id="4108" w:author="Author">
              <w:r w:rsidRPr="00E73B40">
                <w:rPr>
                  <w:color w:val="auto"/>
                  <w:sz w:val="20"/>
                  <w:szCs w:val="20"/>
                  <w:lang w:val="en-IE"/>
                </w:rPr>
                <w:t>Agent in Shop</w:t>
              </w:r>
            </w:ins>
          </w:p>
        </w:tc>
      </w:tr>
      <w:tr w:rsidR="00E460E2" w:rsidRPr="00E73B40" w14:paraId="57C60604" w14:textId="77777777" w:rsidTr="00631F6A">
        <w:trPr>
          <w:trHeight w:hRule="exact" w:val="397"/>
          <w:ins w:id="410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AAECA2E" w14:textId="77777777" w:rsidR="00E460E2" w:rsidRPr="00E73B40" w:rsidRDefault="00E460E2" w:rsidP="00631F6A">
            <w:pPr>
              <w:pStyle w:val="TableText"/>
              <w:keepNext/>
              <w:spacing w:before="0" w:after="0" w:line="240" w:lineRule="exact"/>
              <w:rPr>
                <w:ins w:id="4110" w:author="Author"/>
                <w:color w:val="auto"/>
                <w:sz w:val="20"/>
                <w:szCs w:val="20"/>
                <w:lang w:val="en-IE"/>
              </w:rPr>
            </w:pPr>
            <w:ins w:id="4111" w:author="Author">
              <w:r w:rsidRPr="00E73B40">
                <w:rPr>
                  <w:color w:val="auto"/>
                  <w:sz w:val="20"/>
                  <w:szCs w:val="20"/>
                  <w:lang w:val="en-IE"/>
                </w:rPr>
                <w:t>System</w:t>
              </w:r>
            </w:ins>
          </w:p>
        </w:tc>
        <w:tc>
          <w:tcPr>
            <w:tcW w:w="8070" w:type="dxa"/>
            <w:gridSpan w:val="2"/>
            <w:vAlign w:val="center"/>
          </w:tcPr>
          <w:p w14:paraId="7E8F3A8C"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112" w:author="Author"/>
                <w:color w:val="auto"/>
                <w:sz w:val="20"/>
                <w:szCs w:val="20"/>
                <w:lang w:val="en-IE"/>
              </w:rPr>
            </w:pPr>
            <w:ins w:id="4113" w:author="Author">
              <w:r w:rsidRPr="00E73B40">
                <w:rPr>
                  <w:color w:val="auto"/>
                  <w:sz w:val="20"/>
                  <w:szCs w:val="20"/>
                  <w:lang w:val="en-IE"/>
                </w:rPr>
                <w:t>UFE</w:t>
              </w:r>
            </w:ins>
          </w:p>
        </w:tc>
      </w:tr>
      <w:tr w:rsidR="00E460E2" w:rsidRPr="00E73B40" w14:paraId="03B0F3BF" w14:textId="77777777" w:rsidTr="00631F6A">
        <w:trPr>
          <w:trHeight w:val="440"/>
          <w:ins w:id="4114" w:author="Author"/>
        </w:trPr>
        <w:tc>
          <w:tcPr>
            <w:cnfStyle w:val="001000000000" w:firstRow="0" w:lastRow="0" w:firstColumn="1" w:lastColumn="0" w:oddVBand="0" w:evenVBand="0" w:oddHBand="0" w:evenHBand="0" w:firstRowFirstColumn="0" w:firstRowLastColumn="0" w:lastRowFirstColumn="0" w:lastRowLastColumn="0"/>
            <w:tcW w:w="1522" w:type="dxa"/>
          </w:tcPr>
          <w:p w14:paraId="62E1BCB7" w14:textId="77777777" w:rsidR="00E460E2" w:rsidRPr="00E73B40" w:rsidRDefault="00E460E2" w:rsidP="00631F6A">
            <w:pPr>
              <w:pStyle w:val="TableText"/>
              <w:keepNext/>
              <w:spacing w:line="240" w:lineRule="exact"/>
              <w:rPr>
                <w:ins w:id="4115" w:author="Author"/>
                <w:color w:val="auto"/>
                <w:sz w:val="20"/>
                <w:szCs w:val="20"/>
                <w:lang w:val="en-IE"/>
              </w:rPr>
            </w:pPr>
            <w:ins w:id="4116" w:author="Author">
              <w:r w:rsidRPr="00E73B40">
                <w:rPr>
                  <w:color w:val="auto"/>
                  <w:sz w:val="20"/>
                  <w:szCs w:val="20"/>
                  <w:lang w:val="en-IE"/>
                </w:rPr>
                <w:t>Screen Name</w:t>
              </w:r>
            </w:ins>
          </w:p>
        </w:tc>
        <w:tc>
          <w:tcPr>
            <w:tcW w:w="8070" w:type="dxa"/>
            <w:gridSpan w:val="2"/>
          </w:tcPr>
          <w:p w14:paraId="09119C97"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17" w:author="Author"/>
                <w:color w:val="auto"/>
                <w:sz w:val="20"/>
                <w:szCs w:val="20"/>
                <w:lang w:val="en-IE"/>
              </w:rPr>
            </w:pPr>
            <w:ins w:id="4118" w:author="Author">
              <w:r w:rsidRPr="00E73B40">
                <w:rPr>
                  <w:color w:val="auto"/>
                  <w:sz w:val="20"/>
                  <w:szCs w:val="20"/>
                  <w:lang w:val="en-IE"/>
                </w:rPr>
                <w:t>Documentation step</w:t>
              </w:r>
            </w:ins>
          </w:p>
        </w:tc>
      </w:tr>
      <w:tr w:rsidR="00E460E2" w:rsidRPr="00E73B40" w14:paraId="3BE6C650" w14:textId="77777777" w:rsidTr="00631F6A">
        <w:trPr>
          <w:trHeight w:val="440"/>
          <w:ins w:id="4119" w:author="Author"/>
        </w:trPr>
        <w:tc>
          <w:tcPr>
            <w:cnfStyle w:val="001000000000" w:firstRow="0" w:lastRow="0" w:firstColumn="1" w:lastColumn="0" w:oddVBand="0" w:evenVBand="0" w:oddHBand="0" w:evenHBand="0" w:firstRowFirstColumn="0" w:firstRowLastColumn="0" w:lastRowFirstColumn="0" w:lastRowLastColumn="0"/>
            <w:tcW w:w="1522" w:type="dxa"/>
          </w:tcPr>
          <w:p w14:paraId="3683A447" w14:textId="77777777" w:rsidR="00E460E2" w:rsidRPr="00E73B40" w:rsidRDefault="00E460E2" w:rsidP="00631F6A">
            <w:pPr>
              <w:pStyle w:val="TableText"/>
              <w:keepNext/>
              <w:spacing w:line="240" w:lineRule="exact"/>
              <w:rPr>
                <w:ins w:id="4120" w:author="Author"/>
                <w:b w:val="0"/>
                <w:color w:val="auto"/>
                <w:sz w:val="20"/>
                <w:szCs w:val="20"/>
                <w:lang w:val="en-IE"/>
              </w:rPr>
            </w:pPr>
            <w:ins w:id="4121" w:author="Author">
              <w:r w:rsidRPr="00E73B40">
                <w:rPr>
                  <w:color w:val="auto"/>
                  <w:sz w:val="20"/>
                  <w:szCs w:val="20"/>
                  <w:lang w:val="en-IE"/>
                </w:rPr>
                <w:t>Description</w:t>
              </w:r>
            </w:ins>
          </w:p>
        </w:tc>
        <w:tc>
          <w:tcPr>
            <w:tcW w:w="8070" w:type="dxa"/>
            <w:gridSpan w:val="2"/>
          </w:tcPr>
          <w:p w14:paraId="734212F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22" w:author="Author"/>
                <w:color w:val="auto"/>
                <w:sz w:val="20"/>
                <w:szCs w:val="20"/>
                <w:lang w:val="en-IE"/>
              </w:rPr>
            </w:pPr>
            <w:ins w:id="4123" w:author="Author">
              <w:r w:rsidRPr="00E73B40">
                <w:rPr>
                  <w:color w:val="auto"/>
                  <w:sz w:val="20"/>
                  <w:szCs w:val="20"/>
                  <w:lang w:val="en-IE"/>
                </w:rPr>
                <w:t>UFE will request the contract</w:t>
              </w:r>
              <w:r>
                <w:rPr>
                  <w:color w:val="auto"/>
                  <w:sz w:val="20"/>
                  <w:szCs w:val="20"/>
                  <w:lang w:val="en-IE"/>
                </w:rPr>
                <w:t>s</w:t>
              </w:r>
              <w:r w:rsidRPr="00E73B40">
                <w:rPr>
                  <w:color w:val="auto"/>
                  <w:sz w:val="20"/>
                  <w:szCs w:val="20"/>
                  <w:lang w:val="en-IE"/>
                </w:rPr>
                <w:t xml:space="preserve"> </w:t>
              </w:r>
              <w:r>
                <w:rPr>
                  <w:color w:val="auto"/>
                  <w:sz w:val="20"/>
                  <w:szCs w:val="20"/>
                  <w:lang w:val="en-IE"/>
                </w:rPr>
                <w:t>from DMAAS a</w:t>
              </w:r>
              <w:r w:rsidRPr="00E73B40">
                <w:rPr>
                  <w:color w:val="auto"/>
                  <w:sz w:val="20"/>
                  <w:szCs w:val="20"/>
                  <w:lang w:val="en-IE"/>
                </w:rPr>
                <w:t>nd the user uploads the needed documentation for the process</w:t>
              </w:r>
              <w:r>
                <w:rPr>
                  <w:color w:val="auto"/>
                  <w:sz w:val="20"/>
                  <w:szCs w:val="20"/>
                  <w:lang w:val="en-IE"/>
                </w:rPr>
                <w:t xml:space="preserve"> to continue</w:t>
              </w:r>
              <w:r w:rsidRPr="00E73B40">
                <w:rPr>
                  <w:color w:val="auto"/>
                  <w:sz w:val="20"/>
                  <w:szCs w:val="20"/>
                  <w:lang w:val="en-IE"/>
                </w:rPr>
                <w:t>.</w:t>
              </w:r>
            </w:ins>
          </w:p>
          <w:p w14:paraId="48DF033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24" w:author="Author"/>
                <w:color w:val="auto"/>
                <w:sz w:val="20"/>
                <w:szCs w:val="20"/>
                <w:lang w:val="en-IE"/>
              </w:rPr>
            </w:pPr>
            <w:ins w:id="4125" w:author="Author">
              <w:r w:rsidRPr="00E73B40">
                <w:rPr>
                  <w:color w:val="auto"/>
                  <w:sz w:val="20"/>
                  <w:szCs w:val="20"/>
                  <w:lang w:val="en-IE"/>
                </w:rPr>
                <w:t>Depending on the previous steps, the following document types can be uploaded:</w:t>
              </w:r>
            </w:ins>
          </w:p>
          <w:p w14:paraId="2E8A711A" w14:textId="77777777" w:rsidR="00E460E2" w:rsidRPr="00E73B40" w:rsidRDefault="00E460E2"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ins w:id="4126" w:author="Author"/>
                <w:color w:val="auto"/>
                <w:sz w:val="20"/>
                <w:szCs w:val="20"/>
                <w:lang w:val="en-IE"/>
              </w:rPr>
            </w:pPr>
            <w:ins w:id="4127" w:author="Author">
              <w:r w:rsidRPr="00E73B40">
                <w:rPr>
                  <w:color w:val="auto"/>
                  <w:sz w:val="20"/>
                  <w:szCs w:val="20"/>
                  <w:lang w:val="en-IE"/>
                </w:rPr>
                <w:t>Contracts, only available when the basket contains products/offers that imply a contract. This information, as the number of contracts that must be generated (for instance, one bundle with two products can originate one or two contracts, depending on the offer definition), is returned by the API Contract.</w:t>
              </w:r>
            </w:ins>
          </w:p>
          <w:p w14:paraId="1021C76B" w14:textId="77777777" w:rsidR="00E460E2" w:rsidRPr="00E73B40" w:rsidRDefault="00E460E2"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ins w:id="4128" w:author="Author"/>
                <w:color w:val="auto"/>
                <w:sz w:val="20"/>
                <w:szCs w:val="20"/>
                <w:lang w:val="en-IE"/>
              </w:rPr>
            </w:pPr>
            <w:ins w:id="4129" w:author="Author">
              <w:r w:rsidRPr="00E73B40">
                <w:rPr>
                  <w:color w:val="auto"/>
                  <w:sz w:val="20"/>
                  <w:szCs w:val="20"/>
                  <w:lang w:val="en-IE"/>
                </w:rPr>
                <w:t>Any document type, defined through Reference Data UFE_RD132</w:t>
              </w:r>
            </w:ins>
          </w:p>
          <w:p w14:paraId="7AEC0698"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30" w:author="Author"/>
                <w:color w:val="auto"/>
                <w:sz w:val="20"/>
                <w:szCs w:val="20"/>
                <w:lang w:val="en-IE"/>
              </w:rPr>
            </w:pPr>
            <w:ins w:id="4131" w:author="Author">
              <w:r w:rsidRPr="00E73B40">
                <w:rPr>
                  <w:color w:val="auto"/>
                  <w:sz w:val="20"/>
                  <w:szCs w:val="20"/>
                  <w:lang w:val="en-IE"/>
                </w:rPr>
                <w:t>After uploading the documentation, the user goes to the next step.</w:t>
              </w:r>
            </w:ins>
          </w:p>
          <w:p w14:paraId="4BC5F44C" w14:textId="4816A034"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32" w:author="Author"/>
                <w:color w:val="auto"/>
                <w:sz w:val="20"/>
                <w:szCs w:val="20"/>
                <w:lang w:val="en-IE"/>
              </w:rPr>
            </w:pPr>
            <w:ins w:id="4133" w:author="Author">
              <w:r w:rsidRPr="00E73B40">
                <w:rPr>
                  <w:color w:val="auto"/>
                  <w:sz w:val="20"/>
                  <w:szCs w:val="20"/>
                  <w:lang w:val="en-IE"/>
                </w:rPr>
                <w:t xml:space="preserve">Note: </w:t>
              </w:r>
              <w:r w:rsidRPr="00C52831">
                <w:rPr>
                  <w:color w:val="auto"/>
                  <w:sz w:val="20"/>
                  <w:szCs w:val="20"/>
                  <w:lang w:val="en-IE"/>
                </w:rPr>
                <w:t xml:space="preserve">This step is always performed if there are new contracts that are generated as part of the order in step </w:t>
              </w:r>
              <w:r w:rsidR="000347BA">
                <w:rPr>
                  <w:color w:val="auto"/>
                  <w:sz w:val="20"/>
                  <w:szCs w:val="20"/>
                  <w:lang w:val="en-IE"/>
                </w:rPr>
                <w:t>2</w:t>
              </w:r>
              <w:r w:rsidR="00C53029">
                <w:rPr>
                  <w:color w:val="auto"/>
                  <w:sz w:val="20"/>
                  <w:szCs w:val="20"/>
                  <w:lang w:val="en-IE"/>
                </w:rPr>
                <w:t>2</w:t>
              </w:r>
              <w:r w:rsidRPr="00C52831">
                <w:rPr>
                  <w:color w:val="auto"/>
                  <w:sz w:val="20"/>
                  <w:szCs w:val="20"/>
                  <w:lang w:val="en-IE"/>
                </w:rPr>
                <w:t>d</w:t>
              </w:r>
              <w:r w:rsidRPr="00C52831" w:rsidDel="00C52831">
                <w:rPr>
                  <w:color w:val="auto"/>
                  <w:sz w:val="20"/>
                  <w:szCs w:val="20"/>
                  <w:lang w:val="en-IE"/>
                </w:rPr>
                <w:t xml:space="preserve"> </w:t>
              </w:r>
            </w:ins>
          </w:p>
          <w:p w14:paraId="0439E3DA"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34" w:author="Author"/>
                <w:color w:val="auto"/>
                <w:sz w:val="20"/>
                <w:szCs w:val="20"/>
                <w:lang w:val="en-IE"/>
              </w:rPr>
            </w:pPr>
            <w:ins w:id="4135" w:author="Author">
              <w:r>
                <w:rPr>
                  <w:color w:val="auto"/>
                  <w:sz w:val="20"/>
                  <w:szCs w:val="18"/>
                  <w:lang w:val="en-IE" w:eastAsia="en-US"/>
                </w:rPr>
                <w:t>For the Call Centre scenario, the contract will be sent to the billing customer address.</w:t>
              </w:r>
            </w:ins>
          </w:p>
        </w:tc>
      </w:tr>
      <w:tr w:rsidR="00E460E2" w:rsidRPr="00E73B40" w14:paraId="43FE816B" w14:textId="77777777" w:rsidTr="00631F6A">
        <w:trPr>
          <w:trHeight w:val="440"/>
          <w:ins w:id="4136"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F52B3AC" w14:textId="77777777" w:rsidR="00E460E2" w:rsidRPr="00E73B40" w:rsidRDefault="00E460E2" w:rsidP="00631F6A">
            <w:pPr>
              <w:pStyle w:val="TableText"/>
              <w:keepNext/>
              <w:tabs>
                <w:tab w:val="left" w:pos="567"/>
              </w:tabs>
              <w:spacing w:line="240" w:lineRule="exact"/>
              <w:rPr>
                <w:ins w:id="4137" w:author="Author"/>
                <w:color w:val="auto"/>
                <w:sz w:val="20"/>
                <w:szCs w:val="20"/>
                <w:lang w:val="en-IE"/>
              </w:rPr>
            </w:pPr>
            <w:ins w:id="4138" w:author="Author">
              <w:r w:rsidRPr="00E73B40">
                <w:rPr>
                  <w:color w:val="auto"/>
                  <w:sz w:val="20"/>
                  <w:szCs w:val="20"/>
                  <w:lang w:val="en-IE"/>
                </w:rPr>
                <w:t>Automations</w:t>
              </w:r>
            </w:ins>
          </w:p>
          <w:p w14:paraId="42C38156" w14:textId="77777777" w:rsidR="00E460E2" w:rsidRPr="00E73B40" w:rsidRDefault="00E460E2" w:rsidP="00631F6A">
            <w:pPr>
              <w:pStyle w:val="TableText"/>
              <w:keepNext/>
              <w:tabs>
                <w:tab w:val="left" w:pos="567"/>
              </w:tabs>
              <w:spacing w:line="240" w:lineRule="exact"/>
              <w:rPr>
                <w:ins w:id="4139" w:author="Author"/>
                <w:color w:val="auto"/>
                <w:sz w:val="20"/>
                <w:szCs w:val="20"/>
                <w:lang w:val="en-IE"/>
              </w:rPr>
            </w:pPr>
          </w:p>
        </w:tc>
        <w:tc>
          <w:tcPr>
            <w:tcW w:w="4042" w:type="dxa"/>
            <w:shd w:val="clear" w:color="auto" w:fill="D8D7D5"/>
          </w:tcPr>
          <w:p w14:paraId="61458E64"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140" w:author="Author"/>
                <w:b/>
                <w:color w:val="auto"/>
                <w:sz w:val="18"/>
                <w:szCs w:val="18"/>
                <w:lang w:val="en-IE" w:eastAsia="en-US"/>
              </w:rPr>
            </w:pPr>
            <w:ins w:id="4141" w:author="Author">
              <w:r w:rsidRPr="00E73B40">
                <w:rPr>
                  <w:b/>
                  <w:color w:val="auto"/>
                  <w:sz w:val="18"/>
                  <w:szCs w:val="18"/>
                  <w:lang w:val="en-IE"/>
                </w:rPr>
                <w:t>Business Validations &amp; other Automations</w:t>
              </w:r>
            </w:ins>
          </w:p>
        </w:tc>
        <w:tc>
          <w:tcPr>
            <w:tcW w:w="4028" w:type="dxa"/>
            <w:shd w:val="clear" w:color="auto" w:fill="D8D7D5"/>
          </w:tcPr>
          <w:p w14:paraId="44747D7A"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142" w:author="Author"/>
                <w:b/>
                <w:color w:val="auto"/>
                <w:sz w:val="18"/>
                <w:szCs w:val="18"/>
                <w:lang w:val="en-IE" w:eastAsia="en-US"/>
              </w:rPr>
            </w:pPr>
            <w:ins w:id="4143" w:author="Author">
              <w:r w:rsidRPr="00E73B40">
                <w:rPr>
                  <w:b/>
                  <w:color w:val="auto"/>
                  <w:sz w:val="18"/>
                  <w:szCs w:val="18"/>
                  <w:lang w:val="en-IE"/>
                </w:rPr>
                <w:t>Messages (Error &amp; Warnings)</w:t>
              </w:r>
            </w:ins>
          </w:p>
        </w:tc>
      </w:tr>
      <w:tr w:rsidR="00E460E2" w:rsidRPr="00E73B40" w14:paraId="74A62BC7" w14:textId="77777777" w:rsidTr="00631F6A">
        <w:trPr>
          <w:trHeight w:val="440"/>
          <w:ins w:id="414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5B7C662" w14:textId="77777777" w:rsidR="00E460E2" w:rsidRPr="00E73B40" w:rsidRDefault="00E460E2" w:rsidP="00631F6A">
            <w:pPr>
              <w:pStyle w:val="TableText"/>
              <w:keepNext/>
              <w:tabs>
                <w:tab w:val="left" w:pos="567"/>
              </w:tabs>
              <w:spacing w:line="240" w:lineRule="exact"/>
              <w:rPr>
                <w:ins w:id="4145" w:author="Author"/>
                <w:color w:val="auto"/>
                <w:sz w:val="20"/>
                <w:szCs w:val="20"/>
                <w:lang w:val="en-IE"/>
              </w:rPr>
            </w:pPr>
          </w:p>
        </w:tc>
        <w:tc>
          <w:tcPr>
            <w:tcW w:w="4042" w:type="dxa"/>
          </w:tcPr>
          <w:p w14:paraId="46424F47" w14:textId="270CC16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46" w:author="Author"/>
                <w:color w:val="439782"/>
                <w:sz w:val="20"/>
                <w:szCs w:val="18"/>
                <w:lang w:val="en-IE" w:eastAsia="en-US"/>
              </w:rPr>
            </w:pPr>
            <w:ins w:id="4147" w:author="Author">
              <w:r>
                <w:rPr>
                  <w:color w:val="439782"/>
                  <w:sz w:val="20"/>
                  <w:szCs w:val="18"/>
                  <w:lang w:val="en-IE" w:eastAsia="en-US"/>
                </w:rPr>
                <w:t>2</w:t>
              </w:r>
              <w:r w:rsidR="00C53029">
                <w:rPr>
                  <w:color w:val="439782"/>
                  <w:sz w:val="20"/>
                  <w:szCs w:val="18"/>
                  <w:lang w:val="en-IE" w:eastAsia="en-US"/>
                </w:rPr>
                <w:t>4</w:t>
              </w:r>
              <w:r w:rsidR="00E460E2" w:rsidRPr="00E73B40">
                <w:rPr>
                  <w:color w:val="439782"/>
                  <w:sz w:val="20"/>
                  <w:szCs w:val="18"/>
                  <w:lang w:val="en-IE" w:eastAsia="en-US"/>
                </w:rPr>
                <w:t xml:space="preserve">a. </w:t>
              </w:r>
              <w:r w:rsidR="00E460E2">
                <w:rPr>
                  <w:color w:val="439782"/>
                  <w:sz w:val="20"/>
                  <w:szCs w:val="18"/>
                  <w:lang w:val="en-IE" w:eastAsia="en-US"/>
                </w:rPr>
                <w:t>Get Document List (Contract Download)</w:t>
              </w:r>
            </w:ins>
          </w:p>
          <w:p w14:paraId="78E8410A" w14:textId="2F65914C"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48" w:author="Author"/>
                <w:color w:val="auto"/>
                <w:sz w:val="20"/>
                <w:szCs w:val="18"/>
                <w:lang w:val="en-IE" w:eastAsia="en-US"/>
              </w:rPr>
            </w:pPr>
            <w:ins w:id="4149" w:author="Author">
              <w:r>
                <w:rPr>
                  <w:color w:val="auto"/>
                  <w:sz w:val="20"/>
                  <w:szCs w:val="18"/>
                  <w:lang w:val="en-IE" w:eastAsia="en-US"/>
                </w:rPr>
                <w:t xml:space="preserve">For each available contract, if the user press the corresponding download contract button, </w:t>
              </w:r>
              <w:r w:rsidRPr="00E73B40">
                <w:rPr>
                  <w:color w:val="auto"/>
                  <w:sz w:val="20"/>
                  <w:szCs w:val="18"/>
                  <w:lang w:val="en-IE" w:eastAsia="en-US"/>
                </w:rPr>
                <w:t xml:space="preserve">UFE will call a service </w:t>
              </w:r>
              <w:r>
                <w:rPr>
                  <w:color w:val="auto"/>
                  <w:sz w:val="20"/>
                  <w:szCs w:val="18"/>
                  <w:lang w:val="en-IE" w:eastAsia="en-US"/>
                </w:rPr>
                <w:t>from CSM to get the respective contract, by sending the DMAAS document ID received before</w:t>
              </w:r>
              <w:r w:rsidRPr="00E73B40">
                <w:rPr>
                  <w:color w:val="auto"/>
                  <w:sz w:val="20"/>
                  <w:szCs w:val="18"/>
                  <w:lang w:val="en-IE" w:eastAsia="en-US"/>
                </w:rPr>
                <w:t xml:space="preserve"> (i.e.: step </w:t>
              </w:r>
              <w:r w:rsidR="00E811B4">
                <w:rPr>
                  <w:color w:val="auto"/>
                  <w:sz w:val="20"/>
                  <w:szCs w:val="18"/>
                  <w:lang w:val="en-IE" w:eastAsia="en-US"/>
                </w:rPr>
                <w:t>2</w:t>
              </w:r>
              <w:r w:rsidR="006A0E66">
                <w:rPr>
                  <w:color w:val="auto"/>
                  <w:sz w:val="20"/>
                  <w:szCs w:val="18"/>
                  <w:lang w:val="en-IE" w:eastAsia="en-US"/>
                </w:rPr>
                <w:t>2</w:t>
              </w:r>
              <w:r w:rsidRPr="00E73B40">
                <w:rPr>
                  <w:color w:val="auto"/>
                  <w:sz w:val="20"/>
                  <w:szCs w:val="18"/>
                  <w:lang w:val="en-IE" w:eastAsia="en-US"/>
                </w:rPr>
                <w:t>d).</w:t>
              </w:r>
            </w:ins>
          </w:p>
          <w:p w14:paraId="01140C35"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0" w:author="Author"/>
                <w:color w:val="auto"/>
                <w:sz w:val="20"/>
                <w:szCs w:val="18"/>
                <w:lang w:val="en-IE" w:eastAsia="en-US"/>
              </w:rPr>
            </w:pPr>
            <w:ins w:id="4151" w:author="Author">
              <w:r w:rsidRPr="00E73B40">
                <w:rPr>
                  <w:color w:val="auto"/>
                  <w:sz w:val="20"/>
                  <w:szCs w:val="18"/>
                  <w:lang w:val="en-IE" w:eastAsia="en-US"/>
                </w:rPr>
                <w:t>To continue</w:t>
              </w:r>
              <w:r>
                <w:rPr>
                  <w:color w:val="auto"/>
                  <w:sz w:val="20"/>
                  <w:szCs w:val="18"/>
                  <w:lang w:val="en-IE" w:eastAsia="en-US"/>
                </w:rPr>
                <w:t xml:space="preserve"> the process</w:t>
              </w:r>
              <w:r w:rsidRPr="00E73B40">
                <w:rPr>
                  <w:color w:val="auto"/>
                  <w:sz w:val="20"/>
                  <w:szCs w:val="18"/>
                  <w:lang w:val="en-IE" w:eastAsia="en-US"/>
                </w:rPr>
                <w:t xml:space="preserve">, the user needs to upload a signed version of </w:t>
              </w:r>
              <w:r>
                <w:rPr>
                  <w:color w:val="auto"/>
                  <w:sz w:val="20"/>
                  <w:szCs w:val="18"/>
                  <w:lang w:val="en-IE" w:eastAsia="en-US"/>
                </w:rPr>
                <w:t>all</w:t>
              </w:r>
              <w:r w:rsidRPr="00E73B40">
                <w:rPr>
                  <w:color w:val="auto"/>
                  <w:sz w:val="20"/>
                  <w:szCs w:val="18"/>
                  <w:lang w:val="en-IE" w:eastAsia="en-US"/>
                </w:rPr>
                <w:t xml:space="preserve"> contracts </w:t>
              </w:r>
              <w:r>
                <w:rPr>
                  <w:color w:val="auto"/>
                  <w:sz w:val="20"/>
                  <w:szCs w:val="18"/>
                  <w:lang w:val="en-IE" w:eastAsia="en-US"/>
                </w:rPr>
                <w:t>returned</w:t>
              </w:r>
              <w:r w:rsidRPr="00E73B40">
                <w:rPr>
                  <w:color w:val="auto"/>
                  <w:sz w:val="20"/>
                  <w:szCs w:val="18"/>
                  <w:lang w:val="en-IE" w:eastAsia="en-US"/>
                </w:rPr>
                <w:t>.</w:t>
              </w:r>
            </w:ins>
          </w:p>
          <w:p w14:paraId="7924EC32"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2" w:author="Author"/>
                <w:color w:val="auto"/>
                <w:sz w:val="20"/>
                <w:szCs w:val="18"/>
                <w:lang w:val="en-IE" w:eastAsia="en-US"/>
              </w:rPr>
            </w:pPr>
            <w:ins w:id="4153" w:author="Author">
              <w:r w:rsidRPr="00E73B40">
                <w:rPr>
                  <w:color w:val="auto"/>
                  <w:sz w:val="20"/>
                  <w:szCs w:val="18"/>
                  <w:lang w:val="en-IE" w:eastAsia="en-US"/>
                </w:rPr>
                <w:t xml:space="preserve">If </w:t>
              </w:r>
              <w:r>
                <w:rPr>
                  <w:color w:val="auto"/>
                  <w:sz w:val="20"/>
                  <w:szCs w:val="18"/>
                  <w:lang w:val="en-IE" w:eastAsia="en-US"/>
                </w:rPr>
                <w:t xml:space="preserve">an </w:t>
              </w:r>
              <w:r w:rsidRPr="00E73B40">
                <w:rPr>
                  <w:color w:val="auto"/>
                  <w:sz w:val="20"/>
                  <w:szCs w:val="18"/>
                  <w:lang w:val="en-IE" w:eastAsia="en-US"/>
                </w:rPr>
                <w:t xml:space="preserve">error </w:t>
              </w:r>
              <w:r>
                <w:rPr>
                  <w:color w:val="auto"/>
                  <w:sz w:val="20"/>
                  <w:szCs w:val="18"/>
                  <w:lang w:val="en-IE" w:eastAsia="en-US"/>
                </w:rPr>
                <w:t xml:space="preserve">is returned when getting the contract(s), </w:t>
              </w:r>
              <w:r w:rsidRPr="00A73287">
                <w:rPr>
                  <w:b/>
                  <w:color w:val="auto"/>
                  <w:sz w:val="20"/>
                  <w:szCs w:val="18"/>
                  <w:lang w:val="en-IE" w:eastAsia="en-US"/>
                </w:rPr>
                <w:t>the Sales process stops</w:t>
              </w:r>
              <w:r w:rsidRPr="00E73B40">
                <w:rPr>
                  <w:color w:val="auto"/>
                  <w:sz w:val="20"/>
                  <w:szCs w:val="18"/>
                  <w:lang w:val="en-IE" w:eastAsia="en-US"/>
                </w:rPr>
                <w:t xml:space="preserve">. In this case, </w:t>
              </w:r>
              <w:r>
                <w:rPr>
                  <w:color w:val="auto"/>
                  <w:sz w:val="20"/>
                  <w:szCs w:val="18"/>
                  <w:lang w:val="en-IE" w:eastAsia="en-US"/>
                </w:rPr>
                <w:t>the user may</w:t>
              </w:r>
              <w:r w:rsidRPr="00E73B40">
                <w:rPr>
                  <w:color w:val="auto"/>
                  <w:sz w:val="20"/>
                  <w:szCs w:val="18"/>
                  <w:lang w:val="en-IE" w:eastAsia="en-US"/>
                </w:rPr>
                <w:t xml:space="preserve"> </w:t>
              </w:r>
              <w:r>
                <w:rPr>
                  <w:color w:val="auto"/>
                  <w:sz w:val="20"/>
                  <w:szCs w:val="18"/>
                  <w:lang w:val="en-IE" w:eastAsia="en-US"/>
                </w:rPr>
                <w:t>s</w:t>
              </w:r>
              <w:r w:rsidRPr="00E73B40">
                <w:rPr>
                  <w:color w:val="auto"/>
                  <w:sz w:val="20"/>
                  <w:szCs w:val="18"/>
                  <w:lang w:val="en-IE" w:eastAsia="en-US"/>
                </w:rPr>
                <w:t xml:space="preserve">ave the </w:t>
              </w:r>
              <w:r>
                <w:rPr>
                  <w:color w:val="auto"/>
                  <w:sz w:val="20"/>
                  <w:szCs w:val="18"/>
                  <w:lang w:val="en-IE" w:eastAsia="en-US"/>
                </w:rPr>
                <w:t>b</w:t>
              </w:r>
              <w:r w:rsidRPr="00E73B40">
                <w:rPr>
                  <w:color w:val="auto"/>
                  <w:sz w:val="20"/>
                  <w:szCs w:val="18"/>
                  <w:lang w:val="en-IE" w:eastAsia="en-US"/>
                </w:rPr>
                <w:t xml:space="preserve">asket to </w:t>
              </w:r>
              <w:r>
                <w:rPr>
                  <w:color w:val="auto"/>
                  <w:sz w:val="20"/>
                  <w:szCs w:val="18"/>
                  <w:lang w:val="en-IE" w:eastAsia="en-US"/>
                </w:rPr>
                <w:t>c</w:t>
              </w:r>
              <w:r w:rsidRPr="00E73B40">
                <w:rPr>
                  <w:color w:val="auto"/>
                  <w:sz w:val="20"/>
                  <w:szCs w:val="18"/>
                  <w:lang w:val="en-IE" w:eastAsia="en-US"/>
                </w:rPr>
                <w:t xml:space="preserve">ontinue later. </w:t>
              </w:r>
            </w:ins>
          </w:p>
          <w:p w14:paraId="18863B0B"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4" w:author="Author"/>
                <w:color w:val="auto"/>
                <w:sz w:val="20"/>
                <w:szCs w:val="18"/>
                <w:lang w:val="en-IE" w:eastAsia="en-US"/>
              </w:rPr>
            </w:pPr>
            <w:ins w:id="4155" w:author="Author">
              <w:r>
                <w:rPr>
                  <w:color w:val="auto"/>
                  <w:sz w:val="20"/>
                  <w:szCs w:val="18"/>
                  <w:lang w:val="en-IE" w:eastAsia="en-US"/>
                </w:rPr>
                <w:t>This step will only happen in store.</w:t>
              </w:r>
            </w:ins>
          </w:p>
        </w:tc>
        <w:tc>
          <w:tcPr>
            <w:tcW w:w="4028" w:type="dxa"/>
          </w:tcPr>
          <w:p w14:paraId="7093E431"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56" w:author="Author"/>
                <w:color w:val="auto"/>
                <w:sz w:val="20"/>
                <w:szCs w:val="18"/>
                <w:lang w:val="en-IE" w:eastAsia="en-US"/>
              </w:rPr>
            </w:pPr>
            <w:ins w:id="4157" w:author="Author">
              <w:r>
                <w:rPr>
                  <w:color w:val="auto"/>
                  <w:sz w:val="20"/>
                  <w:szCs w:val="18"/>
                  <w:lang w:val="en-IE" w:eastAsia="en-US"/>
                </w:rPr>
                <w:t>In case of an error occurs and a contract cannot be downloaded, UFE will warn the user with the error message EM_SAL_46 and the business scenario ends. The user is allowed to save the basket to proceed in the future.</w:t>
              </w:r>
            </w:ins>
          </w:p>
        </w:tc>
      </w:tr>
      <w:tr w:rsidR="00622F93" w:rsidRPr="00E73B40" w14:paraId="51B5BB40" w14:textId="77777777" w:rsidTr="00631F6A">
        <w:trPr>
          <w:trHeight w:val="440"/>
          <w:ins w:id="415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5EA546D" w14:textId="77777777" w:rsidR="00622F93" w:rsidRPr="00E73B40" w:rsidRDefault="00622F93" w:rsidP="00631F6A">
            <w:pPr>
              <w:pStyle w:val="TableText"/>
              <w:keepNext/>
              <w:tabs>
                <w:tab w:val="left" w:pos="567"/>
              </w:tabs>
              <w:spacing w:line="240" w:lineRule="exact"/>
              <w:rPr>
                <w:ins w:id="4159" w:author="Author"/>
                <w:color w:val="auto"/>
                <w:sz w:val="20"/>
                <w:szCs w:val="20"/>
                <w:lang w:val="en-IE"/>
              </w:rPr>
            </w:pPr>
          </w:p>
        </w:tc>
        <w:tc>
          <w:tcPr>
            <w:tcW w:w="4042" w:type="dxa"/>
          </w:tcPr>
          <w:p w14:paraId="7A6047AB" w14:textId="6683DF82" w:rsidR="00622F93" w:rsidRPr="00E73B40" w:rsidRDefault="00622F93" w:rsidP="00602A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0" w:author="Author"/>
                <w:color w:val="439782"/>
                <w:sz w:val="20"/>
                <w:szCs w:val="18"/>
                <w:lang w:val="en-IE" w:eastAsia="en-US"/>
              </w:rPr>
            </w:pPr>
            <w:ins w:id="4161" w:author="Author">
              <w:r w:rsidRPr="00E73B40">
                <w:rPr>
                  <w:color w:val="439782"/>
                  <w:sz w:val="20"/>
                  <w:szCs w:val="18"/>
                  <w:lang w:val="en-IE" w:eastAsia="en-US"/>
                </w:rPr>
                <w:t>2</w:t>
              </w:r>
              <w:r w:rsidR="00C53029">
                <w:rPr>
                  <w:color w:val="439782"/>
                  <w:sz w:val="20"/>
                  <w:szCs w:val="18"/>
                  <w:lang w:val="en-IE" w:eastAsia="en-US"/>
                </w:rPr>
                <w:t>4</w:t>
              </w:r>
              <w:r w:rsidRPr="00E73B40">
                <w:rPr>
                  <w:color w:val="439782"/>
                  <w:sz w:val="20"/>
                  <w:szCs w:val="18"/>
                  <w:lang w:val="en-IE" w:eastAsia="en-US"/>
                </w:rPr>
                <w:t>b. Save uploaded documents</w:t>
              </w:r>
            </w:ins>
          </w:p>
          <w:p w14:paraId="5AAA549E" w14:textId="77777777" w:rsidR="00622F93" w:rsidRPr="00E73B40" w:rsidRDefault="00622F93" w:rsidP="00602A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2" w:author="Author"/>
                <w:color w:val="auto"/>
                <w:sz w:val="20"/>
                <w:szCs w:val="18"/>
                <w:lang w:val="en-IE" w:eastAsia="en-US"/>
              </w:rPr>
            </w:pPr>
            <w:ins w:id="4163" w:author="Author">
              <w:r w:rsidRPr="00E73B40">
                <w:rPr>
                  <w:color w:val="auto"/>
                  <w:sz w:val="20"/>
                  <w:szCs w:val="18"/>
                  <w:lang w:val="en-IE" w:eastAsia="en-US"/>
                </w:rPr>
                <w:t xml:space="preserve">UFE will </w:t>
              </w:r>
              <w:r>
                <w:rPr>
                  <w:color w:val="auto"/>
                  <w:sz w:val="20"/>
                  <w:szCs w:val="18"/>
                  <w:lang w:val="en-IE" w:eastAsia="en-US"/>
                </w:rPr>
                <w:t>get</w:t>
              </w:r>
              <w:r w:rsidRPr="00E73B40">
                <w:rPr>
                  <w:color w:val="auto"/>
                  <w:sz w:val="20"/>
                  <w:szCs w:val="18"/>
                  <w:lang w:val="en-IE" w:eastAsia="en-US"/>
                </w:rPr>
                <w:t xml:space="preserve"> the contract</w:t>
              </w:r>
              <w:r>
                <w:rPr>
                  <w:color w:val="auto"/>
                  <w:sz w:val="20"/>
                  <w:szCs w:val="18"/>
                  <w:lang w:val="en-IE" w:eastAsia="en-US"/>
                </w:rPr>
                <w:t>s described in the step above</w:t>
              </w:r>
              <w:r w:rsidRPr="00E73B40">
                <w:rPr>
                  <w:color w:val="auto"/>
                  <w:sz w:val="20"/>
                  <w:szCs w:val="18"/>
                  <w:lang w:val="en-IE" w:eastAsia="en-US"/>
                </w:rPr>
                <w:t xml:space="preserve">, give </w:t>
              </w:r>
              <w:r>
                <w:rPr>
                  <w:color w:val="auto"/>
                  <w:sz w:val="20"/>
                  <w:szCs w:val="18"/>
                  <w:lang w:val="en-IE" w:eastAsia="en-US"/>
                </w:rPr>
                <w:t>them to the</w:t>
              </w:r>
              <w:r w:rsidRPr="00E73B40">
                <w:rPr>
                  <w:color w:val="auto"/>
                  <w:sz w:val="20"/>
                  <w:szCs w:val="18"/>
                  <w:lang w:val="en-IE" w:eastAsia="en-US"/>
                </w:rPr>
                <w:t xml:space="preserve"> customer </w:t>
              </w:r>
              <w:r>
                <w:rPr>
                  <w:color w:val="auto"/>
                  <w:sz w:val="20"/>
                  <w:szCs w:val="18"/>
                  <w:lang w:val="en-IE" w:eastAsia="en-US"/>
                </w:rPr>
                <w:t xml:space="preserve">to </w:t>
              </w:r>
              <w:r w:rsidRPr="00E73B40">
                <w:rPr>
                  <w:color w:val="auto"/>
                  <w:sz w:val="20"/>
                  <w:szCs w:val="18"/>
                  <w:lang w:val="en-IE" w:eastAsia="en-US"/>
                </w:rPr>
                <w:t xml:space="preserve">sign and </w:t>
              </w:r>
              <w:r>
                <w:rPr>
                  <w:color w:val="auto"/>
                  <w:sz w:val="20"/>
                  <w:szCs w:val="18"/>
                  <w:lang w:val="en-IE" w:eastAsia="en-US"/>
                </w:rPr>
                <w:t xml:space="preserve">will </w:t>
              </w:r>
              <w:r w:rsidRPr="00E73B40">
                <w:rPr>
                  <w:color w:val="auto"/>
                  <w:sz w:val="20"/>
                  <w:szCs w:val="18"/>
                  <w:lang w:val="en-IE" w:eastAsia="en-US"/>
                </w:rPr>
                <w:t xml:space="preserve">upload </w:t>
              </w:r>
              <w:r>
                <w:rPr>
                  <w:color w:val="auto"/>
                  <w:sz w:val="20"/>
                  <w:szCs w:val="18"/>
                  <w:lang w:val="en-IE" w:eastAsia="en-US"/>
                </w:rPr>
                <w:t xml:space="preserve">them </w:t>
              </w:r>
              <w:r w:rsidRPr="00E73B40">
                <w:rPr>
                  <w:color w:val="auto"/>
                  <w:sz w:val="20"/>
                  <w:szCs w:val="18"/>
                  <w:lang w:val="en-IE" w:eastAsia="en-US"/>
                </w:rPr>
                <w:t>to DMasS.</w:t>
              </w:r>
            </w:ins>
          </w:p>
          <w:p w14:paraId="2AB6864D" w14:textId="414E1DC6" w:rsidR="00622F93" w:rsidRPr="00E73B40" w:rsidRDefault="00622F93"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4" w:author="Author"/>
                <w:color w:val="439782"/>
                <w:sz w:val="20"/>
                <w:szCs w:val="18"/>
                <w:lang w:val="en-IE" w:eastAsia="en-US"/>
              </w:rPr>
            </w:pPr>
            <w:ins w:id="4165" w:author="Author">
              <w:r>
                <w:rPr>
                  <w:color w:val="auto"/>
                  <w:sz w:val="20"/>
                  <w:szCs w:val="18"/>
                  <w:lang w:val="en-IE" w:eastAsia="en-US"/>
                </w:rPr>
                <w:t xml:space="preserve">When all documents are </w:t>
              </w:r>
              <w:r w:rsidRPr="00E73B40">
                <w:rPr>
                  <w:color w:val="auto"/>
                  <w:sz w:val="20"/>
                  <w:szCs w:val="18"/>
                  <w:lang w:val="en-IE" w:eastAsia="en-US"/>
                </w:rPr>
                <w:t>successfully uploaded, UFE shows the success message SM_SAL_4.</w:t>
              </w:r>
            </w:ins>
          </w:p>
        </w:tc>
        <w:tc>
          <w:tcPr>
            <w:tcW w:w="4028" w:type="dxa"/>
          </w:tcPr>
          <w:p w14:paraId="48531431" w14:textId="77777777" w:rsidR="00622F93" w:rsidRDefault="00622F93" w:rsidP="00602A5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66" w:author="Author"/>
                <w:color w:val="auto"/>
                <w:sz w:val="20"/>
                <w:szCs w:val="18"/>
                <w:lang w:val="en-IE" w:eastAsia="en-US"/>
              </w:rPr>
            </w:pPr>
            <w:ins w:id="4167" w:author="Author">
              <w:r>
                <w:rPr>
                  <w:color w:val="auto"/>
                  <w:sz w:val="20"/>
                  <w:szCs w:val="18"/>
                  <w:lang w:val="en-IE" w:eastAsia="en-US"/>
                </w:rPr>
                <w:t>I</w:t>
              </w:r>
              <w:r w:rsidRPr="00622F93">
                <w:rPr>
                  <w:color w:val="auto"/>
                  <w:sz w:val="20"/>
                  <w:szCs w:val="18"/>
                  <w:lang w:val="en-IE" w:eastAsia="en-US"/>
                </w:rPr>
                <w:t>f any path of the contracts is undefined, the</w:t>
              </w:r>
              <w:r>
                <w:rPr>
                  <w:color w:val="auto"/>
                  <w:sz w:val="20"/>
                  <w:szCs w:val="18"/>
                  <w:lang w:val="en-IE" w:eastAsia="en-US"/>
                </w:rPr>
                <w:t xml:space="preserve"> “Next”</w:t>
              </w:r>
              <w:r w:rsidRPr="00622F93">
                <w:rPr>
                  <w:color w:val="auto"/>
                  <w:sz w:val="20"/>
                  <w:szCs w:val="18"/>
                  <w:lang w:val="en-IE" w:eastAsia="en-US"/>
                </w:rPr>
                <w:t xml:space="preserve"> button will be enabled but if th</w:t>
              </w:r>
              <w:r>
                <w:rPr>
                  <w:color w:val="auto"/>
                  <w:sz w:val="20"/>
                  <w:szCs w:val="18"/>
                  <w:lang w:val="en-IE" w:eastAsia="en-US"/>
                </w:rPr>
                <w:t>e user press it, UFE will show the</w:t>
              </w:r>
              <w:r w:rsidRPr="00622F93">
                <w:rPr>
                  <w:color w:val="auto"/>
                  <w:sz w:val="20"/>
                  <w:szCs w:val="18"/>
                  <w:lang w:val="en-IE" w:eastAsia="en-US"/>
                </w:rPr>
                <w:t xml:space="preserve"> warning message </w:t>
              </w:r>
              <w:r>
                <w:rPr>
                  <w:color w:val="auto"/>
                  <w:sz w:val="20"/>
                  <w:szCs w:val="18"/>
                  <w:lang w:val="en-IE" w:eastAsia="en-US"/>
                </w:rPr>
                <w:t xml:space="preserve">WM_SAL_28 </w:t>
              </w:r>
              <w:r w:rsidRPr="00622F93">
                <w:rPr>
                  <w:color w:val="auto"/>
                  <w:sz w:val="20"/>
                  <w:szCs w:val="18"/>
                  <w:lang w:val="en-IE" w:eastAsia="en-US"/>
                </w:rPr>
                <w:t xml:space="preserve">informing that all contracts must be uploaded. Once all path for the documents to be uploaded are filled, the user press next </w:t>
              </w:r>
              <w:r>
                <w:rPr>
                  <w:color w:val="auto"/>
                  <w:sz w:val="20"/>
                  <w:szCs w:val="18"/>
                  <w:lang w:val="en-IE" w:eastAsia="en-US"/>
                </w:rPr>
                <w:t xml:space="preserve">button </w:t>
              </w:r>
              <w:r w:rsidRPr="00622F93">
                <w:rPr>
                  <w:color w:val="auto"/>
                  <w:sz w:val="20"/>
                  <w:szCs w:val="18"/>
                  <w:lang w:val="en-IE" w:eastAsia="en-US"/>
                </w:rPr>
                <w:t>and UFE will show its pre-defined loading screen.</w:t>
              </w:r>
            </w:ins>
          </w:p>
          <w:p w14:paraId="374AF56A" w14:textId="57C5B329" w:rsidR="00622F93" w:rsidRPr="00E73B40" w:rsidRDefault="00622F93"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68" w:author="Author"/>
                <w:color w:val="auto"/>
                <w:sz w:val="20"/>
                <w:szCs w:val="18"/>
                <w:lang w:val="en-IE" w:eastAsia="en-US"/>
              </w:rPr>
            </w:pPr>
            <w:ins w:id="4169" w:author="Author">
              <w:r w:rsidRPr="00E73B40">
                <w:rPr>
                  <w:color w:val="auto"/>
                  <w:sz w:val="20"/>
                  <w:szCs w:val="18"/>
                  <w:lang w:val="en-IE" w:eastAsia="en-US"/>
                </w:rPr>
                <w:t xml:space="preserve">If any error </w:t>
              </w:r>
              <w:r>
                <w:rPr>
                  <w:color w:val="auto"/>
                  <w:sz w:val="20"/>
                  <w:szCs w:val="18"/>
                  <w:lang w:val="en-IE" w:eastAsia="en-US"/>
                </w:rPr>
                <w:t>occurs while uploading a contract</w:t>
              </w:r>
              <w:r w:rsidRPr="00E73B40">
                <w:rPr>
                  <w:color w:val="auto"/>
                  <w:sz w:val="20"/>
                  <w:szCs w:val="18"/>
                  <w:lang w:val="en-IE" w:eastAsia="en-US"/>
                </w:rPr>
                <w:t>, UFE warns the user with the error message EM_SAL_17 and the business scenario ends.</w:t>
              </w:r>
            </w:ins>
          </w:p>
        </w:tc>
      </w:tr>
      <w:tr w:rsidR="00E460E2" w:rsidRPr="00E73B40" w14:paraId="2562D1C4" w14:textId="77777777" w:rsidTr="00631F6A">
        <w:trPr>
          <w:trHeight w:val="440"/>
          <w:ins w:id="417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3DD54A0" w14:textId="77777777" w:rsidR="00E460E2" w:rsidRPr="00E73B40" w:rsidRDefault="00E460E2" w:rsidP="00631F6A">
            <w:pPr>
              <w:pStyle w:val="TableText"/>
              <w:keepNext/>
              <w:tabs>
                <w:tab w:val="left" w:pos="567"/>
              </w:tabs>
              <w:spacing w:line="240" w:lineRule="exact"/>
              <w:rPr>
                <w:ins w:id="4171" w:author="Author"/>
                <w:color w:val="auto"/>
                <w:sz w:val="20"/>
                <w:szCs w:val="20"/>
                <w:lang w:val="en-IE"/>
              </w:rPr>
            </w:pPr>
          </w:p>
        </w:tc>
        <w:tc>
          <w:tcPr>
            <w:tcW w:w="4042" w:type="dxa"/>
          </w:tcPr>
          <w:p w14:paraId="1D0457D1" w14:textId="56771B29"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72" w:author="Author"/>
                <w:color w:val="439782"/>
                <w:sz w:val="20"/>
                <w:szCs w:val="18"/>
                <w:lang w:val="en-IE" w:eastAsia="en-US"/>
              </w:rPr>
            </w:pPr>
            <w:ins w:id="4173" w:author="Author">
              <w:r>
                <w:rPr>
                  <w:color w:val="439782"/>
                  <w:sz w:val="20"/>
                  <w:szCs w:val="18"/>
                  <w:lang w:val="en-IE" w:eastAsia="en-US"/>
                </w:rPr>
                <w:t>2</w:t>
              </w:r>
              <w:r w:rsidR="00C53029">
                <w:rPr>
                  <w:color w:val="439782"/>
                  <w:sz w:val="20"/>
                  <w:szCs w:val="18"/>
                  <w:lang w:val="en-IE" w:eastAsia="en-US"/>
                </w:rPr>
                <w:t>4</w:t>
              </w:r>
              <w:r w:rsidR="00E460E2">
                <w:rPr>
                  <w:color w:val="439782"/>
                  <w:sz w:val="20"/>
                  <w:szCs w:val="18"/>
                  <w:lang w:val="en-IE" w:eastAsia="en-US"/>
                </w:rPr>
                <w:t>c</w:t>
              </w:r>
              <w:r w:rsidR="00E460E2" w:rsidRPr="00E73B40">
                <w:rPr>
                  <w:color w:val="439782"/>
                  <w:sz w:val="20"/>
                  <w:szCs w:val="18"/>
                  <w:lang w:val="en-IE" w:eastAsia="en-US"/>
                </w:rPr>
                <w:t>. Go to the next step</w:t>
              </w:r>
            </w:ins>
          </w:p>
          <w:p w14:paraId="4AA9B0A9"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74" w:author="Author"/>
                <w:color w:val="auto"/>
                <w:sz w:val="20"/>
                <w:szCs w:val="18"/>
                <w:lang w:val="en-IE" w:eastAsia="en-US"/>
              </w:rPr>
            </w:pPr>
            <w:ins w:id="4175" w:author="Author">
              <w:r>
                <w:rPr>
                  <w:color w:val="auto"/>
                  <w:sz w:val="20"/>
                  <w:szCs w:val="18"/>
                  <w:lang w:val="en-IE" w:eastAsia="en-US"/>
                </w:rPr>
                <w:t>I</w:t>
              </w:r>
              <w:r w:rsidRPr="00E73B40">
                <w:rPr>
                  <w:color w:val="auto"/>
                  <w:sz w:val="20"/>
                  <w:szCs w:val="18"/>
                  <w:lang w:val="en-IE" w:eastAsia="en-US"/>
                </w:rPr>
                <w:t>f there is one-time charges, UFE send the user to the Payment step.</w:t>
              </w:r>
            </w:ins>
          </w:p>
          <w:p w14:paraId="6AEB2506" w14:textId="163B5A84" w:rsidR="00E460E2" w:rsidRPr="00E73B40" w:rsidRDefault="00E460E2"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76" w:author="Author"/>
                <w:color w:val="auto"/>
                <w:sz w:val="20"/>
                <w:szCs w:val="18"/>
                <w:lang w:val="en-IE" w:eastAsia="en-US"/>
              </w:rPr>
            </w:pPr>
            <w:ins w:id="4177" w:author="Author">
              <w:r>
                <w:rPr>
                  <w:color w:val="auto"/>
                  <w:sz w:val="20"/>
                  <w:szCs w:val="18"/>
                  <w:lang w:val="en-IE" w:eastAsia="en-US"/>
                </w:rPr>
                <w:t xml:space="preserve">If not, </w:t>
              </w:r>
              <w:r w:rsidRPr="00E73B40">
                <w:rPr>
                  <w:color w:val="auto"/>
                  <w:sz w:val="20"/>
                  <w:szCs w:val="18"/>
                  <w:lang w:val="en-IE" w:eastAsia="en-US"/>
                </w:rPr>
                <w:t xml:space="preserve">UFE will proceed to submitting the order after.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E811B4" w:rsidRPr="00D256EE">
                <w:rPr>
                  <w:rStyle w:val="Hyperlink"/>
                  <w:sz w:val="20"/>
                  <w:szCs w:val="18"/>
                  <w:lang w:val="en-IE" w:eastAsia="en-US"/>
                </w:rPr>
                <w:t>2</w:t>
              </w:r>
              <w:r w:rsidR="00C53029" w:rsidRPr="00D256EE">
                <w:rPr>
                  <w:rStyle w:val="Hyperlink"/>
                  <w:sz w:val="20"/>
                  <w:szCs w:val="18"/>
                  <w:lang w:val="en-IE" w:eastAsia="en-US"/>
                </w:rPr>
                <w:t>6</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59F84B05"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78" w:author="Author"/>
                <w:color w:val="auto"/>
                <w:sz w:val="20"/>
                <w:szCs w:val="18"/>
                <w:lang w:val="en-IE" w:eastAsia="en-US"/>
              </w:rPr>
            </w:pPr>
            <w:ins w:id="4179" w:author="Author">
              <w:r w:rsidRPr="00E73B40">
                <w:rPr>
                  <w:color w:val="auto"/>
                  <w:sz w:val="20"/>
                  <w:szCs w:val="18"/>
                  <w:lang w:val="en-IE" w:eastAsia="en-US"/>
                </w:rPr>
                <w:t>-</w:t>
              </w:r>
            </w:ins>
          </w:p>
        </w:tc>
      </w:tr>
    </w:tbl>
    <w:p w14:paraId="5B16029A" w14:textId="02D0ED85" w:rsidR="00E460E2" w:rsidRPr="00E73B40" w:rsidRDefault="00E460E2" w:rsidP="00E460E2">
      <w:pPr>
        <w:pStyle w:val="Heading4"/>
        <w:rPr>
          <w:ins w:id="4180" w:author="Author"/>
          <w:lang w:val="en-IE"/>
        </w:rPr>
      </w:pPr>
      <w:ins w:id="4181" w:author="Author">
        <w:r w:rsidRPr="00E73B40">
          <w:rPr>
            <w:lang w:val="en-IE"/>
          </w:rPr>
          <w:t xml:space="preserve">Phase </w:t>
        </w:r>
        <w:r w:rsidR="00067DC2">
          <w:rPr>
            <w:lang w:val="en-IE"/>
          </w:rPr>
          <w:t>XI</w:t>
        </w:r>
        <w:r w:rsidRPr="00E73B40">
          <w:rPr>
            <w:lang w:val="en-IE"/>
          </w:rPr>
          <w:t xml:space="preserve"> – Payment</w:t>
        </w:r>
      </w:ins>
    </w:p>
    <w:p w14:paraId="766EA2D6" w14:textId="3E722637" w:rsidR="00E460E2" w:rsidRDefault="00E460E2" w:rsidP="00E460E2">
      <w:pPr>
        <w:pStyle w:val="Heading5"/>
        <w:keepNext/>
        <w:rPr>
          <w:ins w:id="4182" w:author="Author"/>
          <w:lang w:val="en-IE"/>
        </w:rPr>
      </w:pPr>
      <w:ins w:id="4183" w:author="Author">
        <w:r w:rsidRPr="00E73B40">
          <w:rPr>
            <w:lang w:val="en-IE"/>
          </w:rPr>
          <w:t xml:space="preserve">Activity </w:t>
        </w:r>
        <w:r w:rsidR="00067DC2">
          <w:rPr>
            <w:lang w:val="en-IE"/>
          </w:rPr>
          <w:t>2</w:t>
        </w:r>
        <w:r w:rsidR="00C53029">
          <w:rPr>
            <w:lang w:val="en-IE"/>
          </w:rPr>
          <w:t>5</w:t>
        </w:r>
        <w:r>
          <w:rPr>
            <w:lang w:val="en-IE"/>
          </w:rPr>
          <w:t xml:space="preserve"> </w:t>
        </w:r>
        <w:r w:rsidRPr="00E73B40">
          <w:rPr>
            <w:lang w:val="en-IE"/>
          </w:rPr>
          <w:t>» Pay</w:t>
        </w:r>
      </w:ins>
    </w:p>
    <w:p w14:paraId="282FAA0B" w14:textId="626638E3" w:rsidR="00067DC2" w:rsidRPr="00067DC2" w:rsidRDefault="00067DC2" w:rsidP="00067DC2">
      <w:pPr>
        <w:rPr>
          <w:ins w:id="4184" w:author="Author"/>
          <w:lang w:val="en-IE"/>
        </w:rPr>
      </w:pPr>
      <w:ins w:id="4185" w:author="Author">
        <w:r w:rsidRPr="00E73B40">
          <w:rPr>
            <w:lang w:val="en-IE"/>
          </w:rPr>
          <w:t xml:space="preserve">Please refer to </w:t>
        </w:r>
        <w:r w:rsidRPr="00E73B40">
          <w:rPr>
            <w:i/>
            <w:lang w:val="en-IE"/>
          </w:rPr>
          <w:t xml:space="preserve">Activity </w:t>
        </w:r>
        <w:r>
          <w:rPr>
            <w:i/>
            <w:lang w:val="en-IE"/>
          </w:rPr>
          <w:t>23</w:t>
        </w:r>
        <w:r w:rsidRPr="00E73B40">
          <w:rPr>
            <w:i/>
            <w:lang w:val="en-IE"/>
          </w:rPr>
          <w:t xml:space="preserve"> » </w:t>
        </w:r>
        <w:r>
          <w:rPr>
            <w:i/>
            <w:lang w:val="en-IE"/>
          </w:rPr>
          <w:t>Pay</w:t>
        </w:r>
        <w:r w:rsidRPr="00E73B40">
          <w:rPr>
            <w:lang w:val="en-IE"/>
          </w:rPr>
          <w:t xml:space="preserve"> on </w:t>
        </w:r>
        <w:r w:rsidRPr="00E73B40">
          <w:rPr>
            <w:i/>
            <w:lang w:val="en-IE"/>
          </w:rPr>
          <w:t>BS #1: Subscribe a mobile offer</w:t>
        </w:r>
        <w:r w:rsidRPr="00E73B40">
          <w:rPr>
            <w:lang w:val="en-IE"/>
          </w:rPr>
          <w:t>.</w:t>
        </w:r>
      </w:ins>
    </w:p>
    <w:p w14:paraId="02B6B942" w14:textId="2434AAE9" w:rsidR="00E460E2" w:rsidRPr="00E73B40" w:rsidRDefault="00E460E2" w:rsidP="00E460E2">
      <w:pPr>
        <w:pStyle w:val="Heading4"/>
        <w:rPr>
          <w:ins w:id="4186" w:author="Author"/>
          <w:lang w:val="en-IE"/>
        </w:rPr>
      </w:pPr>
      <w:ins w:id="4187" w:author="Author">
        <w:r w:rsidRPr="00E73B40">
          <w:rPr>
            <w:lang w:val="en-IE"/>
          </w:rPr>
          <w:lastRenderedPageBreak/>
          <w:t xml:space="preserve">Phase </w:t>
        </w:r>
        <w:r>
          <w:rPr>
            <w:lang w:val="en-IE"/>
          </w:rPr>
          <w:t>X</w:t>
        </w:r>
        <w:r w:rsidR="00067DC2">
          <w:rPr>
            <w:lang w:val="en-IE"/>
          </w:rPr>
          <w:t>II</w:t>
        </w:r>
        <w:r w:rsidRPr="00E73B40">
          <w:rPr>
            <w:lang w:val="en-IE"/>
          </w:rPr>
          <w:t xml:space="preserve"> – Finalization</w:t>
        </w:r>
      </w:ins>
    </w:p>
    <w:p w14:paraId="36EDBEAB" w14:textId="3C30D244" w:rsidR="00E460E2" w:rsidRPr="00E73B40" w:rsidRDefault="00E460E2" w:rsidP="00E460E2">
      <w:pPr>
        <w:pStyle w:val="Heading5"/>
        <w:keepNext/>
        <w:rPr>
          <w:ins w:id="4188" w:author="Author"/>
          <w:lang w:val="en-IE"/>
        </w:rPr>
      </w:pPr>
      <w:bookmarkStart w:id="4189" w:name="_Activity_26_»"/>
      <w:bookmarkEnd w:id="4189"/>
      <w:ins w:id="4190" w:author="Author">
        <w:r w:rsidRPr="00E73B40">
          <w:rPr>
            <w:lang w:val="en-IE"/>
          </w:rPr>
          <w:t xml:space="preserve">Activity </w:t>
        </w:r>
        <w:r w:rsidR="00067DC2">
          <w:rPr>
            <w:lang w:val="en-IE"/>
          </w:rPr>
          <w:t>2</w:t>
        </w:r>
        <w:r w:rsidR="00C53029">
          <w:rPr>
            <w:lang w:val="en-IE"/>
          </w:rPr>
          <w:t>6</w:t>
        </w:r>
        <w:r w:rsidRPr="00E73B40">
          <w:rPr>
            <w:lang w:val="en-IE"/>
          </w:rPr>
          <w:t xml:space="preserve"> » Submit</w:t>
        </w:r>
      </w:ins>
    </w:p>
    <w:tbl>
      <w:tblPr>
        <w:tblStyle w:val="CelFocus1"/>
        <w:tblW w:w="0" w:type="auto"/>
        <w:tblLook w:val="04A0" w:firstRow="1" w:lastRow="0" w:firstColumn="1" w:lastColumn="0" w:noHBand="0" w:noVBand="1"/>
      </w:tblPr>
      <w:tblGrid>
        <w:gridCol w:w="1522"/>
        <w:gridCol w:w="4042"/>
        <w:gridCol w:w="4028"/>
      </w:tblGrid>
      <w:tr w:rsidR="00E460E2" w:rsidRPr="00E73B40" w14:paraId="126BB313" w14:textId="77777777" w:rsidTr="00631F6A">
        <w:trPr>
          <w:cnfStyle w:val="100000000000" w:firstRow="1" w:lastRow="0" w:firstColumn="0" w:lastColumn="0" w:oddVBand="0" w:evenVBand="0" w:oddHBand="0" w:evenHBand="0" w:firstRowFirstColumn="0" w:firstRowLastColumn="0" w:lastRowFirstColumn="0" w:lastRowLastColumn="0"/>
          <w:trHeight w:val="426"/>
          <w:ins w:id="4191"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9B8679C" w14:textId="77777777" w:rsidR="00E460E2" w:rsidRPr="00E73B40" w:rsidRDefault="00E460E2" w:rsidP="00631F6A">
            <w:pPr>
              <w:jc w:val="left"/>
              <w:rPr>
                <w:ins w:id="4192" w:author="Author"/>
                <w:b w:val="0"/>
                <w:sz w:val="20"/>
                <w:szCs w:val="20"/>
                <w:lang w:val="en-IE"/>
              </w:rPr>
            </w:pPr>
            <w:ins w:id="4193" w:author="Author">
              <w:r w:rsidRPr="00E73B40">
                <w:rPr>
                  <w:sz w:val="20"/>
                  <w:szCs w:val="20"/>
                  <w:lang w:val="en-IE"/>
                </w:rPr>
                <w:t>Activity Specification</w:t>
              </w:r>
            </w:ins>
          </w:p>
        </w:tc>
      </w:tr>
      <w:tr w:rsidR="00E460E2" w:rsidRPr="00E73B40" w14:paraId="6366696F" w14:textId="77777777" w:rsidTr="00631F6A">
        <w:trPr>
          <w:trHeight w:hRule="exact" w:val="756"/>
          <w:ins w:id="419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8C1ACDA" w14:textId="77777777" w:rsidR="00E460E2" w:rsidRPr="00E73B40" w:rsidRDefault="00E460E2" w:rsidP="00631F6A">
            <w:pPr>
              <w:pStyle w:val="TableText"/>
              <w:keepNext/>
              <w:spacing w:before="0" w:after="0" w:line="240" w:lineRule="exact"/>
              <w:rPr>
                <w:ins w:id="4195" w:author="Author"/>
                <w:color w:val="auto"/>
                <w:sz w:val="20"/>
                <w:szCs w:val="20"/>
                <w:lang w:val="en-IE"/>
              </w:rPr>
            </w:pPr>
            <w:ins w:id="4196" w:author="Author">
              <w:r w:rsidRPr="00E73B40">
                <w:rPr>
                  <w:color w:val="auto"/>
                  <w:sz w:val="20"/>
                  <w:szCs w:val="20"/>
                  <w:lang w:val="en-IE"/>
                </w:rPr>
                <w:t>Actor(s)</w:t>
              </w:r>
            </w:ins>
          </w:p>
        </w:tc>
        <w:tc>
          <w:tcPr>
            <w:tcW w:w="8070" w:type="dxa"/>
            <w:gridSpan w:val="2"/>
            <w:vAlign w:val="center"/>
          </w:tcPr>
          <w:p w14:paraId="491115F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197" w:author="Author"/>
                <w:color w:val="auto"/>
                <w:sz w:val="20"/>
                <w:szCs w:val="20"/>
                <w:lang w:val="en-IE"/>
              </w:rPr>
            </w:pPr>
            <w:ins w:id="4198" w:author="Author">
              <w:r w:rsidRPr="00E73B40">
                <w:rPr>
                  <w:color w:val="auto"/>
                  <w:sz w:val="20"/>
                  <w:szCs w:val="20"/>
                  <w:lang w:val="en-IE"/>
                </w:rPr>
                <w:t>CSR in Call Centre</w:t>
              </w:r>
            </w:ins>
          </w:p>
          <w:p w14:paraId="2F8383DC"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199" w:author="Author"/>
                <w:color w:val="auto"/>
                <w:sz w:val="20"/>
                <w:szCs w:val="20"/>
                <w:lang w:val="en-IE"/>
              </w:rPr>
            </w:pPr>
            <w:ins w:id="4200" w:author="Author">
              <w:r w:rsidRPr="00E73B40">
                <w:rPr>
                  <w:color w:val="auto"/>
                  <w:sz w:val="20"/>
                  <w:szCs w:val="20"/>
                  <w:lang w:val="en-IE"/>
                </w:rPr>
                <w:t>Agent in Shop</w:t>
              </w:r>
            </w:ins>
          </w:p>
        </w:tc>
      </w:tr>
      <w:tr w:rsidR="00E460E2" w:rsidRPr="00E73B40" w14:paraId="636D7162" w14:textId="77777777" w:rsidTr="00631F6A">
        <w:trPr>
          <w:trHeight w:hRule="exact" w:val="397"/>
          <w:ins w:id="420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AE7B158" w14:textId="77777777" w:rsidR="00E460E2" w:rsidRPr="00E73B40" w:rsidRDefault="00E460E2" w:rsidP="00631F6A">
            <w:pPr>
              <w:pStyle w:val="TableText"/>
              <w:keepNext/>
              <w:spacing w:before="0" w:after="0" w:line="240" w:lineRule="exact"/>
              <w:rPr>
                <w:ins w:id="4202" w:author="Author"/>
                <w:color w:val="auto"/>
                <w:sz w:val="20"/>
                <w:szCs w:val="20"/>
                <w:lang w:val="en-IE"/>
              </w:rPr>
            </w:pPr>
            <w:ins w:id="4203" w:author="Author">
              <w:r w:rsidRPr="00E73B40">
                <w:rPr>
                  <w:color w:val="auto"/>
                  <w:sz w:val="20"/>
                  <w:szCs w:val="20"/>
                  <w:lang w:val="en-IE"/>
                </w:rPr>
                <w:t>System</w:t>
              </w:r>
            </w:ins>
          </w:p>
        </w:tc>
        <w:tc>
          <w:tcPr>
            <w:tcW w:w="8070" w:type="dxa"/>
            <w:gridSpan w:val="2"/>
            <w:vAlign w:val="center"/>
          </w:tcPr>
          <w:p w14:paraId="558B7DFF"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204" w:author="Author"/>
                <w:color w:val="auto"/>
                <w:sz w:val="20"/>
                <w:szCs w:val="20"/>
                <w:lang w:val="en-IE"/>
              </w:rPr>
            </w:pPr>
            <w:ins w:id="4205" w:author="Author">
              <w:r w:rsidRPr="00E73B40">
                <w:rPr>
                  <w:color w:val="auto"/>
                  <w:sz w:val="20"/>
                  <w:szCs w:val="20"/>
                  <w:lang w:val="en-IE"/>
                </w:rPr>
                <w:t>UFE</w:t>
              </w:r>
            </w:ins>
          </w:p>
        </w:tc>
      </w:tr>
      <w:tr w:rsidR="00E460E2" w:rsidRPr="00E73B40" w14:paraId="3CF932F2" w14:textId="77777777" w:rsidTr="00631F6A">
        <w:trPr>
          <w:trHeight w:val="440"/>
          <w:ins w:id="4206" w:author="Author"/>
        </w:trPr>
        <w:tc>
          <w:tcPr>
            <w:cnfStyle w:val="001000000000" w:firstRow="0" w:lastRow="0" w:firstColumn="1" w:lastColumn="0" w:oddVBand="0" w:evenVBand="0" w:oddHBand="0" w:evenHBand="0" w:firstRowFirstColumn="0" w:firstRowLastColumn="0" w:lastRowFirstColumn="0" w:lastRowLastColumn="0"/>
            <w:tcW w:w="1522" w:type="dxa"/>
          </w:tcPr>
          <w:p w14:paraId="78A39CF5" w14:textId="77777777" w:rsidR="00E460E2" w:rsidRPr="00E73B40" w:rsidRDefault="00E460E2" w:rsidP="00631F6A">
            <w:pPr>
              <w:pStyle w:val="TableText"/>
              <w:keepNext/>
              <w:spacing w:line="240" w:lineRule="exact"/>
              <w:rPr>
                <w:ins w:id="4207" w:author="Author"/>
                <w:color w:val="auto"/>
                <w:sz w:val="20"/>
                <w:szCs w:val="20"/>
                <w:lang w:val="en-IE"/>
              </w:rPr>
            </w:pPr>
            <w:ins w:id="4208" w:author="Author">
              <w:r w:rsidRPr="00E73B40">
                <w:rPr>
                  <w:color w:val="auto"/>
                  <w:sz w:val="20"/>
                  <w:szCs w:val="20"/>
                  <w:lang w:val="en-IE"/>
                </w:rPr>
                <w:t>Screen Name</w:t>
              </w:r>
            </w:ins>
          </w:p>
        </w:tc>
        <w:tc>
          <w:tcPr>
            <w:tcW w:w="8070" w:type="dxa"/>
            <w:gridSpan w:val="2"/>
          </w:tcPr>
          <w:p w14:paraId="37C95379"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09" w:author="Author"/>
                <w:color w:val="auto"/>
                <w:sz w:val="20"/>
                <w:szCs w:val="20"/>
                <w:lang w:val="en-IE"/>
              </w:rPr>
            </w:pPr>
            <w:ins w:id="4210" w:author="Author">
              <w:r w:rsidRPr="00E73B40">
                <w:rPr>
                  <w:color w:val="auto"/>
                  <w:sz w:val="20"/>
                  <w:szCs w:val="20"/>
                  <w:lang w:val="en-IE"/>
                </w:rPr>
                <w:t>Depending on the scenario, the final submit of the Sales process can occur at one of the following screens:</w:t>
              </w:r>
            </w:ins>
          </w:p>
          <w:p w14:paraId="41941529" w14:textId="77777777" w:rsidR="00E460E2" w:rsidRPr="00E73B40" w:rsidRDefault="00E460E2"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ins w:id="4211" w:author="Author"/>
                <w:color w:val="auto"/>
                <w:sz w:val="20"/>
                <w:szCs w:val="20"/>
                <w:lang w:val="en-IE"/>
              </w:rPr>
            </w:pPr>
            <w:ins w:id="4212" w:author="Author">
              <w:r w:rsidRPr="00E73B40">
                <w:rPr>
                  <w:color w:val="auto"/>
                  <w:sz w:val="20"/>
                  <w:szCs w:val="20"/>
                  <w:lang w:val="en-IE"/>
                </w:rPr>
                <w:t>Confirmation step</w:t>
              </w:r>
            </w:ins>
          </w:p>
          <w:p w14:paraId="68FC9551" w14:textId="77777777" w:rsidR="00E460E2" w:rsidRPr="00E73B40" w:rsidRDefault="00E460E2"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ins w:id="4213" w:author="Author"/>
                <w:color w:val="auto"/>
                <w:sz w:val="20"/>
                <w:szCs w:val="20"/>
                <w:lang w:val="en-IE"/>
              </w:rPr>
            </w:pPr>
            <w:ins w:id="4214" w:author="Author">
              <w:r w:rsidRPr="00E73B40">
                <w:rPr>
                  <w:color w:val="auto"/>
                  <w:sz w:val="20"/>
                  <w:szCs w:val="20"/>
                  <w:lang w:val="en-IE"/>
                </w:rPr>
                <w:t>Payment step</w:t>
              </w:r>
            </w:ins>
          </w:p>
        </w:tc>
      </w:tr>
      <w:tr w:rsidR="00E460E2" w:rsidRPr="00E73B40" w14:paraId="12CB920F" w14:textId="77777777" w:rsidTr="00631F6A">
        <w:trPr>
          <w:trHeight w:val="440"/>
          <w:ins w:id="4215" w:author="Author"/>
        </w:trPr>
        <w:tc>
          <w:tcPr>
            <w:cnfStyle w:val="001000000000" w:firstRow="0" w:lastRow="0" w:firstColumn="1" w:lastColumn="0" w:oddVBand="0" w:evenVBand="0" w:oddHBand="0" w:evenHBand="0" w:firstRowFirstColumn="0" w:firstRowLastColumn="0" w:lastRowFirstColumn="0" w:lastRowLastColumn="0"/>
            <w:tcW w:w="1522" w:type="dxa"/>
          </w:tcPr>
          <w:p w14:paraId="3F2444AE" w14:textId="77777777" w:rsidR="00E460E2" w:rsidRPr="00E73B40" w:rsidRDefault="00E460E2" w:rsidP="00631F6A">
            <w:pPr>
              <w:pStyle w:val="TableText"/>
              <w:keepNext/>
              <w:spacing w:line="240" w:lineRule="exact"/>
              <w:rPr>
                <w:ins w:id="4216" w:author="Author"/>
                <w:b w:val="0"/>
                <w:color w:val="auto"/>
                <w:sz w:val="20"/>
                <w:szCs w:val="20"/>
                <w:lang w:val="en-IE"/>
              </w:rPr>
            </w:pPr>
            <w:ins w:id="4217" w:author="Author">
              <w:r w:rsidRPr="00E73B40">
                <w:rPr>
                  <w:color w:val="auto"/>
                  <w:sz w:val="20"/>
                  <w:szCs w:val="20"/>
                  <w:lang w:val="en-IE"/>
                </w:rPr>
                <w:t>Description</w:t>
              </w:r>
            </w:ins>
          </w:p>
        </w:tc>
        <w:tc>
          <w:tcPr>
            <w:tcW w:w="8070" w:type="dxa"/>
            <w:gridSpan w:val="2"/>
          </w:tcPr>
          <w:p w14:paraId="6D6BAE1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18" w:author="Author"/>
                <w:color w:val="auto"/>
                <w:sz w:val="20"/>
                <w:szCs w:val="20"/>
                <w:lang w:val="en-IE"/>
              </w:rPr>
            </w:pPr>
            <w:ins w:id="4219" w:author="Author">
              <w:r w:rsidRPr="00E73B40">
                <w:rPr>
                  <w:color w:val="auto"/>
                  <w:sz w:val="20"/>
                  <w:szCs w:val="20"/>
                  <w:lang w:val="en-IE"/>
                </w:rPr>
                <w:t xml:space="preserve">The user finalizes the basket. </w:t>
              </w:r>
            </w:ins>
          </w:p>
          <w:p w14:paraId="57026AE4"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20" w:author="Author"/>
                <w:color w:val="auto"/>
                <w:sz w:val="20"/>
                <w:szCs w:val="20"/>
                <w:lang w:val="en-IE"/>
              </w:rPr>
            </w:pPr>
            <w:ins w:id="4221" w:author="Author">
              <w:r w:rsidRPr="00E73B40">
                <w:rPr>
                  <w:color w:val="auto"/>
                  <w:sz w:val="20"/>
                  <w:szCs w:val="20"/>
                  <w:lang w:val="en-IE"/>
                </w:rPr>
                <w:t xml:space="preserve">Depending on the scenario (detailed on the following steps), UFE </w:t>
              </w:r>
              <w:r>
                <w:rPr>
                  <w:color w:val="auto"/>
                  <w:sz w:val="20"/>
                  <w:szCs w:val="20"/>
                  <w:lang w:val="en-IE"/>
                </w:rPr>
                <w:t>will submit the order (details in step below).</w:t>
              </w:r>
            </w:ins>
          </w:p>
        </w:tc>
      </w:tr>
      <w:tr w:rsidR="00D154C7" w:rsidRPr="00E73B40" w14:paraId="2A9EEF18" w14:textId="77777777" w:rsidTr="00631F6A">
        <w:trPr>
          <w:trHeight w:val="440"/>
          <w:ins w:id="422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6AF0C23" w14:textId="77777777" w:rsidR="00D154C7" w:rsidRPr="00E73B40" w:rsidRDefault="00D154C7" w:rsidP="00631F6A">
            <w:pPr>
              <w:pStyle w:val="TableText"/>
              <w:keepNext/>
              <w:tabs>
                <w:tab w:val="left" w:pos="567"/>
              </w:tabs>
              <w:spacing w:line="240" w:lineRule="exact"/>
              <w:rPr>
                <w:ins w:id="4223" w:author="Author"/>
                <w:color w:val="auto"/>
                <w:sz w:val="20"/>
                <w:szCs w:val="20"/>
                <w:lang w:val="en-IE"/>
              </w:rPr>
            </w:pPr>
            <w:ins w:id="4224" w:author="Author">
              <w:r w:rsidRPr="00E73B40">
                <w:rPr>
                  <w:color w:val="auto"/>
                  <w:sz w:val="20"/>
                  <w:szCs w:val="20"/>
                  <w:lang w:val="en-IE"/>
                </w:rPr>
                <w:t>Automations</w:t>
              </w:r>
            </w:ins>
          </w:p>
          <w:p w14:paraId="24716785" w14:textId="77777777" w:rsidR="00D154C7" w:rsidRPr="00E73B40" w:rsidRDefault="00D154C7" w:rsidP="00631F6A">
            <w:pPr>
              <w:pStyle w:val="TableText"/>
              <w:keepNext/>
              <w:tabs>
                <w:tab w:val="left" w:pos="567"/>
              </w:tabs>
              <w:spacing w:line="240" w:lineRule="exact"/>
              <w:rPr>
                <w:ins w:id="4225" w:author="Author"/>
                <w:color w:val="auto"/>
                <w:sz w:val="20"/>
                <w:szCs w:val="20"/>
                <w:lang w:val="en-IE"/>
              </w:rPr>
            </w:pPr>
          </w:p>
        </w:tc>
        <w:tc>
          <w:tcPr>
            <w:tcW w:w="4042" w:type="dxa"/>
            <w:shd w:val="clear" w:color="auto" w:fill="D8D7D5"/>
          </w:tcPr>
          <w:p w14:paraId="2D9D13C3" w14:textId="77777777" w:rsidR="00D154C7" w:rsidRPr="00E73B40" w:rsidRDefault="00D154C7"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226" w:author="Author"/>
                <w:b/>
                <w:color w:val="auto"/>
                <w:sz w:val="18"/>
                <w:szCs w:val="18"/>
                <w:lang w:val="en-IE" w:eastAsia="en-US"/>
              </w:rPr>
            </w:pPr>
            <w:ins w:id="4227" w:author="Author">
              <w:r w:rsidRPr="00E73B40">
                <w:rPr>
                  <w:b/>
                  <w:color w:val="auto"/>
                  <w:sz w:val="18"/>
                  <w:szCs w:val="18"/>
                  <w:lang w:val="en-IE"/>
                </w:rPr>
                <w:lastRenderedPageBreak/>
                <w:t>Business Validations &amp; other Automations</w:t>
              </w:r>
            </w:ins>
          </w:p>
        </w:tc>
        <w:tc>
          <w:tcPr>
            <w:tcW w:w="4028" w:type="dxa"/>
            <w:shd w:val="clear" w:color="auto" w:fill="D8D7D5"/>
          </w:tcPr>
          <w:p w14:paraId="7E0BED63" w14:textId="77777777" w:rsidR="00D154C7" w:rsidRPr="00E73B40" w:rsidRDefault="00D154C7"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228" w:author="Author"/>
                <w:b/>
                <w:color w:val="auto"/>
                <w:sz w:val="18"/>
                <w:szCs w:val="18"/>
                <w:lang w:val="en-IE" w:eastAsia="en-US"/>
              </w:rPr>
            </w:pPr>
            <w:ins w:id="4229" w:author="Author">
              <w:r w:rsidRPr="00E73B40">
                <w:rPr>
                  <w:b/>
                  <w:color w:val="auto"/>
                  <w:sz w:val="18"/>
                  <w:szCs w:val="18"/>
                  <w:lang w:val="en-IE"/>
                </w:rPr>
                <w:t>Messages (Error &amp; Warnings)</w:t>
              </w:r>
            </w:ins>
          </w:p>
        </w:tc>
      </w:tr>
      <w:tr w:rsidR="00D154C7" w:rsidRPr="00E73B40" w14:paraId="67F2E8A5" w14:textId="77777777" w:rsidTr="00631F6A">
        <w:trPr>
          <w:trHeight w:val="440"/>
          <w:ins w:id="423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E473693" w14:textId="77777777" w:rsidR="00D154C7" w:rsidRPr="00E73B40" w:rsidRDefault="00D154C7" w:rsidP="00631F6A">
            <w:pPr>
              <w:pStyle w:val="TableText"/>
              <w:keepNext/>
              <w:tabs>
                <w:tab w:val="left" w:pos="567"/>
              </w:tabs>
              <w:spacing w:line="240" w:lineRule="exact"/>
              <w:rPr>
                <w:ins w:id="4231" w:author="Author"/>
                <w:color w:val="auto"/>
                <w:sz w:val="20"/>
                <w:szCs w:val="20"/>
                <w:lang w:val="en-IE"/>
              </w:rPr>
            </w:pPr>
          </w:p>
        </w:tc>
        <w:tc>
          <w:tcPr>
            <w:tcW w:w="4042" w:type="dxa"/>
          </w:tcPr>
          <w:p w14:paraId="7D056A7C" w14:textId="37FF3CB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32" w:author="Author"/>
                <w:color w:val="439782"/>
                <w:sz w:val="20"/>
                <w:szCs w:val="18"/>
                <w:lang w:val="en-IE" w:eastAsia="en-US"/>
              </w:rPr>
            </w:pPr>
            <w:ins w:id="4233"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a</w:t>
              </w:r>
              <w:r w:rsidRPr="00E73B40">
                <w:rPr>
                  <w:color w:val="439782"/>
                  <w:sz w:val="20"/>
                  <w:szCs w:val="18"/>
                  <w:lang w:val="en-IE" w:eastAsia="en-US"/>
                </w:rPr>
                <w:t>. Submit order</w:t>
              </w:r>
            </w:ins>
          </w:p>
          <w:p w14:paraId="53D30305" w14:textId="7AFB4439"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34" w:author="Author"/>
                <w:color w:val="auto"/>
                <w:sz w:val="20"/>
                <w:szCs w:val="18"/>
                <w:lang w:val="en-IE" w:eastAsia="en-US"/>
              </w:rPr>
            </w:pPr>
            <w:ins w:id="4235" w:author="Author">
              <w:r>
                <w:rPr>
                  <w:color w:val="auto"/>
                  <w:sz w:val="20"/>
                  <w:szCs w:val="18"/>
                  <w:lang w:val="en-IE" w:eastAsia="en-US"/>
                </w:rPr>
                <w:t>I</w:t>
              </w:r>
              <w:r w:rsidRPr="00E73B40">
                <w:rPr>
                  <w:color w:val="auto"/>
                  <w:sz w:val="20"/>
                  <w:szCs w:val="18"/>
                  <w:lang w:val="en-IE" w:eastAsia="en-US"/>
                </w:rPr>
                <w:t xml:space="preserve">f the basket contains, at least, one single or bundle offer, UFE submits one order to OMS. </w:t>
              </w:r>
            </w:ins>
          </w:p>
          <w:p w14:paraId="6127A6EA" w14:textId="77777777" w:rsidR="00D154C7" w:rsidRPr="00354707"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36" w:author="Author"/>
                <w:color w:val="auto"/>
                <w:sz w:val="20"/>
                <w:szCs w:val="18"/>
                <w:lang w:val="en-IE" w:eastAsia="en-US"/>
              </w:rPr>
            </w:pPr>
            <w:ins w:id="4237" w:author="Author">
              <w:r w:rsidRPr="00354707">
                <w:rPr>
                  <w:color w:val="auto"/>
                  <w:sz w:val="20"/>
                  <w:szCs w:val="18"/>
                  <w:lang w:val="en-IE" w:eastAsia="en-US"/>
                </w:rPr>
                <w:t xml:space="preserve">At the order-action level </w:t>
              </w:r>
              <w:r>
                <w:rPr>
                  <w:color w:val="auto"/>
                  <w:sz w:val="20"/>
                  <w:szCs w:val="18"/>
                  <w:lang w:val="en-IE" w:eastAsia="en-US"/>
                </w:rPr>
                <w:t>UFE will</w:t>
              </w:r>
              <w:r w:rsidRPr="00354707">
                <w:rPr>
                  <w:color w:val="auto"/>
                  <w:sz w:val="20"/>
                  <w:szCs w:val="18"/>
                  <w:lang w:val="en-IE" w:eastAsia="en-US"/>
                </w:rPr>
                <w:t xml:space="preserve"> send information about </w:t>
              </w:r>
            </w:ins>
          </w:p>
          <w:p w14:paraId="493B3F84" w14:textId="77777777" w:rsidR="00D154C7" w:rsidRPr="00354707" w:rsidRDefault="00D154C7" w:rsidP="00FE10FD">
            <w:pPr>
              <w:pStyle w:val="TableText"/>
              <w:keepNext/>
              <w:numPr>
                <w:ilvl w:val="0"/>
                <w:numId w:val="62"/>
              </w:numPr>
              <w:spacing w:line="240" w:lineRule="exact"/>
              <w:cnfStyle w:val="000000000000" w:firstRow="0" w:lastRow="0" w:firstColumn="0" w:lastColumn="0" w:oddVBand="0" w:evenVBand="0" w:oddHBand="0" w:evenHBand="0" w:firstRowFirstColumn="0" w:firstRowLastColumn="0" w:lastRowFirstColumn="0" w:lastRowLastColumn="0"/>
              <w:rPr>
                <w:ins w:id="4238" w:author="Author"/>
                <w:color w:val="auto"/>
                <w:sz w:val="20"/>
                <w:szCs w:val="18"/>
                <w:lang w:val="en-IE" w:eastAsia="en-US"/>
              </w:rPr>
            </w:pPr>
            <w:ins w:id="4239"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010082FF"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40" w:author="Author"/>
                <w:color w:val="auto"/>
                <w:sz w:val="20"/>
                <w:szCs w:val="18"/>
                <w:lang w:val="en-IE" w:eastAsia="en-US"/>
              </w:rPr>
            </w:pPr>
            <w:ins w:id="4241" w:author="Author">
              <w:r w:rsidRPr="00354707">
                <w:rPr>
                  <w:color w:val="auto"/>
                  <w:sz w:val="20"/>
                  <w:szCs w:val="18"/>
                  <w:lang w:val="en-IE" w:eastAsia="en-US"/>
                </w:rPr>
                <w:t xml:space="preserve">On Behalf Of – </w:t>
              </w:r>
              <w:r>
                <w:rPr>
                  <w:color w:val="auto"/>
                  <w:sz w:val="20"/>
                  <w:szCs w:val="18"/>
                  <w:lang w:val="en-IE" w:eastAsia="en-US"/>
                </w:rPr>
                <w:t>I</w:t>
              </w:r>
              <w:r w:rsidRPr="00354707">
                <w:rPr>
                  <w:color w:val="auto"/>
                  <w:sz w:val="20"/>
                  <w:szCs w:val="18"/>
                  <w:lang w:val="en-IE" w:eastAsia="en-US"/>
                </w:rPr>
                <w:t>nformation on whose behalf current order was captured.</w:t>
              </w:r>
            </w:ins>
          </w:p>
          <w:p w14:paraId="0BAE3486"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42" w:author="Author"/>
                <w:color w:val="auto"/>
                <w:sz w:val="20"/>
                <w:szCs w:val="18"/>
                <w:lang w:val="en-IE" w:eastAsia="en-US"/>
              </w:rPr>
            </w:pPr>
            <w:ins w:id="4243" w:author="Author">
              <w:r>
                <w:rPr>
                  <w:color w:val="auto"/>
                  <w:sz w:val="20"/>
                  <w:szCs w:val="18"/>
                  <w:lang w:val="en-IE" w:eastAsia="en-US"/>
                </w:rPr>
                <w:t xml:space="preserve">Shipping Information – </w:t>
              </w:r>
              <w:r w:rsidRPr="00E73B40">
                <w:rPr>
                  <w:color w:val="auto"/>
                  <w:sz w:val="20"/>
                  <w:szCs w:val="18"/>
                  <w:lang w:val="en-IE" w:eastAsia="en-US"/>
                </w:rPr>
                <w:t>if applicable</w:t>
              </w:r>
            </w:ins>
          </w:p>
          <w:p w14:paraId="3521C1E3" w14:textId="77777777" w:rsidR="00D154C7" w:rsidRPr="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44" w:author="Author"/>
                <w:color w:val="auto"/>
                <w:sz w:val="20"/>
                <w:szCs w:val="18"/>
                <w:lang w:val="en-IE" w:eastAsia="en-US"/>
              </w:rPr>
            </w:pPr>
            <w:ins w:id="4245"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6B17F233" w14:textId="6D77C792"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46" w:author="Author"/>
                <w:color w:val="auto"/>
                <w:sz w:val="20"/>
                <w:szCs w:val="18"/>
                <w:lang w:val="en-IE" w:eastAsia="en-US"/>
              </w:rPr>
            </w:pPr>
            <w:ins w:id="4247"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r w:rsidR="00EE6A8A">
                <w:rPr>
                  <w:color w:val="auto"/>
                  <w:sz w:val="20"/>
                  <w:szCs w:val="18"/>
                  <w:lang w:val="en-IE" w:eastAsia="en-US"/>
                </w:rPr>
                <w:t xml:space="preserve"> in </w:t>
              </w:r>
              <w:r w:rsidR="00EE6A8A" w:rsidRPr="00EE6A8A">
                <w:rPr>
                  <w:color w:val="auto"/>
                  <w:sz w:val="20"/>
                  <w:szCs w:val="18"/>
                  <w:lang w:val="en-IE" w:eastAsia="en-US"/>
                </w:rPr>
                <w:t>one invocation of the CSM servic</w:t>
              </w:r>
              <w:r w:rsidR="00EE6A8A">
                <w:rPr>
                  <w:color w:val="auto"/>
                  <w:sz w:val="20"/>
                  <w:szCs w:val="18"/>
                  <w:lang w:val="en-IE" w:eastAsia="en-US"/>
                </w:rPr>
                <w:t>e</w:t>
              </w:r>
              <w:r w:rsidRPr="00E73B40">
                <w:rPr>
                  <w:color w:val="auto"/>
                  <w:sz w:val="20"/>
                  <w:szCs w:val="18"/>
                  <w:lang w:val="en-IE" w:eastAsia="en-US"/>
                </w:rPr>
                <w:t>:</w:t>
              </w:r>
            </w:ins>
          </w:p>
          <w:p w14:paraId="10B370B9"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48" w:author="Author"/>
                <w:color w:val="auto"/>
                <w:sz w:val="20"/>
                <w:szCs w:val="18"/>
                <w:lang w:val="en-IE" w:eastAsia="en-US"/>
              </w:rPr>
            </w:pPr>
            <w:ins w:id="4249" w:author="Author">
              <w:r w:rsidRPr="00E73B40">
                <w:rPr>
                  <w:color w:val="auto"/>
                  <w:sz w:val="20"/>
                  <w:szCs w:val="18"/>
                  <w:lang w:val="en-IE" w:eastAsia="en-US"/>
                </w:rPr>
                <w:t>Chosen offer</w:t>
              </w:r>
            </w:ins>
          </w:p>
          <w:p w14:paraId="4EF83183"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0" w:author="Author"/>
                <w:color w:val="auto"/>
                <w:sz w:val="20"/>
                <w:szCs w:val="18"/>
                <w:lang w:val="en-IE" w:eastAsia="en-US"/>
              </w:rPr>
            </w:pPr>
            <w:ins w:id="4251" w:author="Author">
              <w:r w:rsidRPr="00E73B40">
                <w:rPr>
                  <w:color w:val="auto"/>
                  <w:sz w:val="20"/>
                  <w:szCs w:val="18"/>
                  <w:lang w:val="en-IE" w:eastAsia="en-US"/>
                </w:rPr>
                <w:t>Chosen components under the offer</w:t>
              </w:r>
            </w:ins>
          </w:p>
          <w:p w14:paraId="2290534C"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2" w:author="Author"/>
                <w:color w:val="auto"/>
                <w:sz w:val="20"/>
                <w:szCs w:val="18"/>
                <w:lang w:val="en-IE" w:eastAsia="en-US"/>
              </w:rPr>
            </w:pPr>
            <w:ins w:id="4253" w:author="Author">
              <w:r w:rsidRPr="00E73B40">
                <w:rPr>
                  <w:color w:val="auto"/>
                  <w:sz w:val="20"/>
                  <w:szCs w:val="18"/>
                  <w:lang w:val="en-IE" w:eastAsia="en-US"/>
                </w:rPr>
                <w:t>Chosen billing offers under the components</w:t>
              </w:r>
            </w:ins>
          </w:p>
          <w:p w14:paraId="15D842E2"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4" w:author="Author"/>
                <w:color w:val="auto"/>
                <w:sz w:val="20"/>
                <w:szCs w:val="18"/>
                <w:lang w:val="en-IE" w:eastAsia="en-US"/>
              </w:rPr>
            </w:pPr>
            <w:ins w:id="4255" w:author="Author">
              <w:r>
                <w:rPr>
                  <w:color w:val="auto"/>
                  <w:sz w:val="20"/>
                  <w:szCs w:val="18"/>
                  <w:lang w:val="en-IE" w:eastAsia="en-US"/>
                </w:rPr>
                <w:t>Basket ID</w:t>
              </w:r>
            </w:ins>
          </w:p>
          <w:p w14:paraId="248A9B64" w14:textId="2E2B3905"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6" w:author="Author"/>
                <w:color w:val="auto"/>
                <w:sz w:val="20"/>
                <w:szCs w:val="18"/>
                <w:lang w:val="en-IE" w:eastAsia="en-US"/>
              </w:rPr>
            </w:pPr>
            <w:ins w:id="4257" w:author="Author">
              <w:del w:id="4258" w:author="Author">
                <w:r w:rsidDel="00F14E20">
                  <w:rPr>
                    <w:color w:val="auto"/>
                    <w:sz w:val="20"/>
                    <w:szCs w:val="18"/>
                    <w:lang w:val="en-IE" w:eastAsia="en-US"/>
                  </w:rPr>
                  <w:delText>Referral</w:delText>
                </w:r>
              </w:del>
              <w:r>
                <w:rPr>
                  <w:color w:val="auto"/>
                  <w:sz w:val="20"/>
                  <w:szCs w:val="18"/>
                  <w:lang w:val="en-IE" w:eastAsia="en-US"/>
                </w:rPr>
                <w:t>Application ID</w:t>
              </w:r>
              <w:r w:rsidR="00E57410">
                <w:rPr>
                  <w:color w:val="auto"/>
                  <w:sz w:val="20"/>
                  <w:szCs w:val="18"/>
                  <w:lang w:val="en-IE" w:eastAsia="en-US"/>
                </w:rPr>
                <w:t xml:space="preserve"> – Not passed if credit vetting was bypassed or worked around.</w:t>
              </w:r>
              <w:del w:id="4259" w:author="Author">
                <w:r w:rsidDel="00F14E20">
                  <w:rPr>
                    <w:color w:val="auto"/>
                    <w:sz w:val="20"/>
                    <w:szCs w:val="18"/>
                    <w:lang w:val="en-IE" w:eastAsia="en-US"/>
                  </w:rPr>
                  <w:delText xml:space="preserve"> – in case a referral ID is returned as part of credit vetting</w:delText>
                </w:r>
              </w:del>
            </w:ins>
          </w:p>
          <w:p w14:paraId="74780326"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0" w:author="Author"/>
                <w:color w:val="auto"/>
                <w:sz w:val="20"/>
                <w:szCs w:val="18"/>
                <w:lang w:val="en-IE" w:eastAsia="en-US"/>
              </w:rPr>
            </w:pPr>
            <w:ins w:id="4261" w:author="Author">
              <w:r>
                <w:rPr>
                  <w:color w:val="auto"/>
                  <w:sz w:val="20"/>
                  <w:szCs w:val="18"/>
                  <w:lang w:val="en-IE" w:eastAsia="en-US"/>
                </w:rPr>
                <w:t>Direct Debit Indicator</w:t>
              </w:r>
            </w:ins>
          </w:p>
          <w:p w14:paraId="3B1DAF02"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2" w:author="Author"/>
                <w:color w:val="auto"/>
                <w:sz w:val="20"/>
                <w:szCs w:val="18"/>
                <w:lang w:val="en-IE" w:eastAsia="en-US"/>
              </w:rPr>
            </w:pPr>
            <w:ins w:id="4263" w:author="Author">
              <w:r w:rsidRPr="00E73B40">
                <w:rPr>
                  <w:color w:val="auto"/>
                  <w:sz w:val="20"/>
                  <w:szCs w:val="18"/>
                  <w:lang w:val="en-IE" w:eastAsia="en-US"/>
                </w:rPr>
                <w:t>Components’ attributes defined by the user</w:t>
              </w:r>
            </w:ins>
          </w:p>
          <w:p w14:paraId="7CCFB045" w14:textId="31FED519" w:rsidR="00D154C7" w:rsidRPr="00E73B40" w:rsidDel="00841E6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4" w:author="Author"/>
                <w:del w:id="4265" w:author="Author"/>
                <w:color w:val="auto"/>
                <w:sz w:val="20"/>
                <w:szCs w:val="18"/>
                <w:lang w:val="en-IE" w:eastAsia="en-US"/>
              </w:rPr>
            </w:pPr>
            <w:ins w:id="4266" w:author="Author">
              <w:r w:rsidRPr="00E73B40">
                <w:rPr>
                  <w:color w:val="auto"/>
                  <w:sz w:val="20"/>
                  <w:szCs w:val="18"/>
                  <w:lang w:val="en-IE" w:eastAsia="en-US"/>
                </w:rPr>
                <w:t xml:space="preserve">Installation scheduling, for the cases when it was provided on </w:t>
              </w:r>
              <w:r w:rsidR="00D256EE">
                <w:rPr>
                  <w:sz w:val="20"/>
                  <w:lang w:val="en-IE"/>
                </w:rPr>
                <w:fldChar w:fldCharType="begin"/>
              </w:r>
              <w:r w:rsidR="00D256EE">
                <w:rPr>
                  <w:color w:val="auto"/>
                  <w:sz w:val="20"/>
                  <w:szCs w:val="18"/>
                  <w:lang w:val="en-IE" w:eastAsia="en-US"/>
                </w:rPr>
                <w:instrText xml:space="preserve"> HYPERLINK  \l "_Alternative_Activity_20" </w:instrText>
              </w:r>
              <w:r w:rsidR="00D256EE">
                <w:rPr>
                  <w:sz w:val="20"/>
                  <w:lang w:val="en-IE"/>
                </w:rPr>
                <w:fldChar w:fldCharType="separate"/>
              </w:r>
              <w:r w:rsidRPr="00D256EE">
                <w:rPr>
                  <w:rStyle w:val="Hyperlink"/>
                  <w:sz w:val="20"/>
                  <w:szCs w:val="18"/>
                  <w:lang w:val="en-IE" w:eastAsia="en-US"/>
                </w:rPr>
                <w:t>Activity 2</w:t>
              </w:r>
              <w:r w:rsidR="00C53029" w:rsidRPr="00D256EE">
                <w:rPr>
                  <w:rStyle w:val="Hyperlink"/>
                  <w:sz w:val="20"/>
                  <w:szCs w:val="18"/>
                  <w:lang w:val="en-IE" w:eastAsia="en-US"/>
                </w:rPr>
                <w:t>0</w:t>
              </w:r>
              <w:r w:rsidR="00D256EE">
                <w:rPr>
                  <w:sz w:val="20"/>
                  <w:lang w:val="en-IE"/>
                </w:rPr>
                <w:fldChar w:fldCharType="end"/>
              </w:r>
            </w:ins>
          </w:p>
          <w:p w14:paraId="46AA5162" w14:textId="4AEF6381" w:rsidR="00D154C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7" w:author="Author"/>
                <w:color w:val="auto"/>
                <w:sz w:val="20"/>
                <w:szCs w:val="18"/>
                <w:lang w:val="en-IE" w:eastAsia="en-US"/>
              </w:rPr>
            </w:pPr>
            <w:ins w:id="4268" w:author="Author">
              <w:del w:id="4269" w:author="Author">
                <w:r w:rsidRPr="00E73B40" w:rsidDel="00841E67">
                  <w:rPr>
                    <w:color w:val="auto"/>
                    <w:sz w:val="20"/>
                    <w:szCs w:val="18"/>
                    <w:lang w:val="en-IE" w:eastAsia="en-US"/>
                  </w:rPr>
                  <w:delText>Accepted NBA campaigns IDs</w:delText>
                </w:r>
              </w:del>
            </w:ins>
          </w:p>
          <w:p w14:paraId="0F01026F"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0" w:author="Author"/>
                <w:color w:val="auto"/>
                <w:sz w:val="20"/>
                <w:szCs w:val="18"/>
                <w:lang w:val="en-IE" w:eastAsia="en-US"/>
              </w:rPr>
            </w:pPr>
            <w:ins w:id="4271" w:author="Author">
              <w:r>
                <w:rPr>
                  <w:color w:val="auto"/>
                  <w:sz w:val="20"/>
                  <w:szCs w:val="18"/>
                  <w:lang w:val="en-IE" w:eastAsia="en-US"/>
                </w:rPr>
                <w:t>Applied coupon ID – if applicable</w:t>
              </w:r>
            </w:ins>
          </w:p>
          <w:p w14:paraId="34C70A08" w14:textId="1DF603C8"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2" w:author="Author"/>
                <w:color w:val="auto"/>
                <w:sz w:val="20"/>
                <w:szCs w:val="18"/>
                <w:lang w:val="en-IE" w:eastAsia="en-US"/>
              </w:rPr>
            </w:pPr>
            <w:ins w:id="4273" w:author="Author">
              <w:r w:rsidRPr="004B2AD2">
                <w:rPr>
                  <w:color w:val="auto"/>
                  <w:sz w:val="20"/>
                  <w:szCs w:val="18"/>
                  <w:lang w:val="en-IE" w:eastAsia="en-US"/>
                </w:rPr>
                <w:t>Order Action (</w:t>
              </w:r>
              <w:r w:rsidRPr="004B2AD2">
                <w:rPr>
                  <w:b/>
                  <w:color w:val="auto"/>
                  <w:sz w:val="20"/>
                  <w:szCs w:val="18"/>
                  <w:lang w:val="en-IE" w:eastAsia="en-US"/>
                </w:rPr>
                <w:t xml:space="preserve">see step </w:t>
              </w:r>
              <w:r>
                <w:rPr>
                  <w:b/>
                  <w:color w:val="auto"/>
                  <w:sz w:val="20"/>
                  <w:szCs w:val="18"/>
                  <w:lang w:val="en-IE" w:eastAsia="en-US"/>
                </w:rPr>
                <w:t>2</w:t>
              </w:r>
              <w:r w:rsidR="00C53029">
                <w:rPr>
                  <w:b/>
                  <w:color w:val="auto"/>
                  <w:sz w:val="20"/>
                  <w:szCs w:val="18"/>
                  <w:lang w:val="en-IE" w:eastAsia="en-US"/>
                </w:rPr>
                <w:t>6</w:t>
              </w:r>
              <w:r w:rsidRPr="004B2AD2">
                <w:rPr>
                  <w:b/>
                  <w:color w:val="auto"/>
                  <w:sz w:val="20"/>
                  <w:szCs w:val="18"/>
                  <w:lang w:val="en-IE" w:eastAsia="en-US"/>
                </w:rPr>
                <w:t>b. Order Action for more details</w:t>
              </w:r>
              <w:r w:rsidRPr="004B2AD2">
                <w:rPr>
                  <w:color w:val="auto"/>
                  <w:sz w:val="20"/>
                  <w:szCs w:val="18"/>
                  <w:lang w:val="en-IE" w:eastAsia="en-US"/>
                </w:rPr>
                <w:t>)</w:t>
              </w:r>
            </w:ins>
          </w:p>
          <w:p w14:paraId="52D8A71A" w14:textId="77777777" w:rsidR="00D154C7" w:rsidRPr="005546CA"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74" w:author="Author"/>
                <w:color w:val="auto"/>
                <w:sz w:val="20"/>
                <w:szCs w:val="18"/>
                <w:lang w:val="en-IE" w:eastAsia="en-US"/>
              </w:rPr>
            </w:pPr>
            <w:ins w:id="4275" w:author="Author">
              <w:r w:rsidRPr="005546CA">
                <w:rPr>
                  <w:color w:val="auto"/>
                  <w:sz w:val="20"/>
                  <w:szCs w:val="18"/>
                  <w:lang w:val="en-IE" w:eastAsia="en-US"/>
                </w:rPr>
                <w:t>Non-Ordering items are not sent to OMS</w:t>
              </w:r>
              <w:r>
                <w:rPr>
                  <w:color w:val="auto"/>
                  <w:sz w:val="20"/>
                  <w:szCs w:val="18"/>
                  <w:lang w:val="en-IE" w:eastAsia="en-US"/>
                </w:rPr>
                <w:t>.</w:t>
              </w:r>
            </w:ins>
          </w:p>
          <w:p w14:paraId="5C8F7440" w14:textId="77777777" w:rsidR="00D154C7" w:rsidRPr="007B53AF"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76" w:author="Author"/>
                <w:b/>
                <w:color w:val="auto"/>
                <w:sz w:val="20"/>
                <w:szCs w:val="18"/>
                <w:lang w:val="en-IE" w:eastAsia="en-US"/>
              </w:rPr>
            </w:pPr>
            <w:ins w:id="4277" w:author="Author">
              <w:r w:rsidRPr="00E73B40">
                <w:rPr>
                  <w:color w:val="auto"/>
                  <w:sz w:val="20"/>
                  <w:szCs w:val="18"/>
                  <w:lang w:val="en-IE" w:eastAsia="en-US"/>
                </w:rPr>
                <w:t>When successful, UFE shows the success message SM_SAL_5.</w:t>
              </w:r>
            </w:ins>
          </w:p>
        </w:tc>
        <w:tc>
          <w:tcPr>
            <w:tcW w:w="4028" w:type="dxa"/>
          </w:tcPr>
          <w:p w14:paraId="066B92FF"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78" w:author="Author"/>
                <w:color w:val="auto"/>
                <w:sz w:val="20"/>
                <w:szCs w:val="18"/>
                <w:lang w:val="en-IE" w:eastAsia="en-US"/>
              </w:rPr>
            </w:pPr>
            <w:ins w:id="4279" w:author="Author">
              <w:r w:rsidRPr="00E73B40">
                <w:rPr>
                  <w:color w:val="auto"/>
                  <w:sz w:val="20"/>
                  <w:szCs w:val="18"/>
                  <w:lang w:val="en-IE" w:eastAsia="en-US"/>
                </w:rPr>
                <w:t xml:space="preserve">If any error occurred on the </w:t>
              </w:r>
              <w:r>
                <w:rPr>
                  <w:color w:val="auto"/>
                  <w:sz w:val="20"/>
                  <w:szCs w:val="18"/>
                  <w:lang w:val="en-IE" w:eastAsia="en-US"/>
                </w:rPr>
                <w:t>order submission</w:t>
              </w:r>
              <w:r w:rsidRPr="00E73B40">
                <w:rPr>
                  <w:color w:val="auto"/>
                  <w:sz w:val="20"/>
                  <w:szCs w:val="18"/>
                  <w:lang w:val="en-IE" w:eastAsia="en-US"/>
                </w:rPr>
                <w:t>, UFE warns the user with the error message EM_SAL_18 and the business scenario ends.</w:t>
              </w:r>
            </w:ins>
          </w:p>
        </w:tc>
      </w:tr>
      <w:tr w:rsidR="00D154C7" w:rsidRPr="00E73B40" w14:paraId="20EDD356" w14:textId="77777777" w:rsidTr="00631F6A">
        <w:trPr>
          <w:trHeight w:val="440"/>
          <w:ins w:id="428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CD401FE" w14:textId="77777777" w:rsidR="00D154C7" w:rsidRPr="00E73B40" w:rsidRDefault="00D154C7" w:rsidP="00631F6A">
            <w:pPr>
              <w:pStyle w:val="TableText"/>
              <w:keepNext/>
              <w:tabs>
                <w:tab w:val="left" w:pos="567"/>
              </w:tabs>
              <w:spacing w:line="240" w:lineRule="exact"/>
              <w:rPr>
                <w:ins w:id="4281" w:author="Author"/>
                <w:color w:val="auto"/>
                <w:sz w:val="20"/>
                <w:szCs w:val="20"/>
                <w:lang w:val="en-IE"/>
              </w:rPr>
            </w:pPr>
          </w:p>
        </w:tc>
        <w:tc>
          <w:tcPr>
            <w:tcW w:w="4042" w:type="dxa"/>
          </w:tcPr>
          <w:p w14:paraId="1C5D5760" w14:textId="01FBD9D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82" w:author="Author"/>
                <w:color w:val="439782"/>
                <w:sz w:val="20"/>
                <w:szCs w:val="18"/>
                <w:lang w:val="en-IE" w:eastAsia="en-US"/>
              </w:rPr>
            </w:pPr>
            <w:ins w:id="4283"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b</w:t>
              </w:r>
              <w:r w:rsidRPr="00E73B40">
                <w:rPr>
                  <w:color w:val="439782"/>
                  <w:sz w:val="20"/>
                  <w:szCs w:val="18"/>
                  <w:lang w:val="en-IE" w:eastAsia="en-US"/>
                </w:rPr>
                <w:t xml:space="preserve">. </w:t>
              </w:r>
              <w:r>
                <w:rPr>
                  <w:color w:val="439782"/>
                  <w:sz w:val="20"/>
                  <w:szCs w:val="18"/>
                  <w:lang w:val="en-IE" w:eastAsia="en-US"/>
                </w:rPr>
                <w:t>Order Action</w:t>
              </w:r>
            </w:ins>
          </w:p>
          <w:p w14:paraId="43EDB925"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84" w:author="Author"/>
                <w:color w:val="auto"/>
                <w:sz w:val="20"/>
                <w:szCs w:val="18"/>
                <w:lang w:val="en-IE" w:eastAsia="en-US"/>
              </w:rPr>
            </w:pPr>
            <w:ins w:id="4285" w:author="Author">
              <w:r>
                <w:rPr>
                  <w:color w:val="auto"/>
                  <w:sz w:val="20"/>
                  <w:szCs w:val="18"/>
                  <w:lang w:val="en-IE" w:eastAsia="en-US"/>
                </w:rPr>
                <w:t>UFE will capture the reason-codes at each line item at basket related to ordering items and at basket level. Order action types considered for UFE are:</w:t>
              </w:r>
            </w:ins>
          </w:p>
          <w:p w14:paraId="11E48DEC" w14:textId="77777777"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4286" w:author="Author"/>
                <w:color w:val="auto"/>
                <w:sz w:val="20"/>
                <w:szCs w:val="18"/>
                <w:lang w:val="en-IE" w:eastAsia="en-US"/>
              </w:rPr>
            </w:pPr>
            <w:ins w:id="4287" w:author="Author">
              <w:r>
                <w:rPr>
                  <w:color w:val="auto"/>
                  <w:sz w:val="20"/>
                  <w:szCs w:val="18"/>
                  <w:lang w:val="en-IE" w:eastAsia="en-US"/>
                </w:rPr>
                <w:t xml:space="preserve">Provide – Activate new service. </w:t>
              </w:r>
            </w:ins>
          </w:p>
          <w:p w14:paraId="0825432C" w14:textId="77777777"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4288" w:author="Author"/>
                <w:color w:val="auto"/>
                <w:sz w:val="20"/>
                <w:szCs w:val="18"/>
                <w:lang w:val="en-IE" w:eastAsia="en-US"/>
              </w:rPr>
            </w:pPr>
            <w:ins w:id="4289" w:author="Author">
              <w:r>
                <w:rPr>
                  <w:color w:val="auto"/>
                  <w:sz w:val="20"/>
                  <w:szCs w:val="18"/>
                  <w:lang w:val="en-IE" w:eastAsia="en-US"/>
                </w:rPr>
                <w:t>Change – Change existing service features</w:t>
              </w:r>
            </w:ins>
          </w:p>
          <w:p w14:paraId="188E9773"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90" w:author="Author"/>
                <w:color w:val="auto"/>
                <w:sz w:val="20"/>
                <w:szCs w:val="18"/>
                <w:lang w:val="en-IE" w:eastAsia="en-US"/>
              </w:rPr>
            </w:pPr>
            <w:ins w:id="4291" w:author="Author">
              <w:r>
                <w:rPr>
                  <w:color w:val="auto"/>
                  <w:sz w:val="20"/>
                  <w:szCs w:val="18"/>
                  <w:lang w:val="en-IE" w:eastAsia="en-US"/>
                </w:rPr>
                <w:t>When a MSISDN is on quarantine (Bill Pay to PAYG – aging), UFE will activate the PAYG by submitting the provide action type.</w:t>
              </w:r>
            </w:ins>
          </w:p>
          <w:p w14:paraId="3154CD8D" w14:textId="77777777" w:rsidR="00D154C7" w:rsidRPr="00021B6F"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92" w:author="Author"/>
                <w:color w:val="auto"/>
                <w:sz w:val="20"/>
                <w:szCs w:val="18"/>
                <w:lang w:val="en-IE" w:eastAsia="en-US"/>
              </w:rPr>
            </w:pPr>
            <w:ins w:id="4293"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1D5E6B9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294" w:author="Author"/>
                <w:color w:val="auto"/>
                <w:sz w:val="20"/>
                <w:szCs w:val="18"/>
                <w:lang w:val="en-IE" w:eastAsia="en-US"/>
              </w:rPr>
            </w:pPr>
            <w:ins w:id="4295" w:author="Author">
              <w:r w:rsidRPr="00021B6F">
                <w:rPr>
                  <w:color w:val="auto"/>
                  <w:sz w:val="20"/>
                  <w:szCs w:val="18"/>
                  <w:lang w:val="en-IE" w:eastAsia="en-US"/>
                </w:rPr>
                <w:t>Service required date</w:t>
              </w:r>
            </w:ins>
          </w:p>
          <w:p w14:paraId="4A528A1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296" w:author="Author"/>
                <w:color w:val="auto"/>
                <w:sz w:val="20"/>
                <w:szCs w:val="18"/>
                <w:lang w:val="en-IE" w:eastAsia="en-US"/>
              </w:rPr>
            </w:pPr>
            <w:ins w:id="4297" w:author="Author">
              <w:r w:rsidRPr="00021B6F">
                <w:rPr>
                  <w:color w:val="auto"/>
                  <w:sz w:val="20"/>
                  <w:szCs w:val="18"/>
                  <w:lang w:val="en-IE" w:eastAsia="en-US"/>
                </w:rPr>
                <w:t>Reason-code</w:t>
              </w:r>
            </w:ins>
          </w:p>
          <w:p w14:paraId="5B88BFCA"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298" w:author="Author"/>
                <w:color w:val="auto"/>
                <w:sz w:val="20"/>
                <w:szCs w:val="18"/>
                <w:lang w:val="en-IE" w:eastAsia="en-US"/>
              </w:rPr>
            </w:pPr>
            <w:ins w:id="4299" w:author="Author">
              <w:r w:rsidRPr="00021B6F">
                <w:rPr>
                  <w:color w:val="auto"/>
                  <w:sz w:val="20"/>
                  <w:szCs w:val="18"/>
                  <w:lang w:val="en-IE" w:eastAsia="en-US"/>
                </w:rPr>
                <w:t>Provider (Eircom, Siro or BT)</w:t>
              </w:r>
            </w:ins>
          </w:p>
          <w:p w14:paraId="28329900"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0" w:author="Author"/>
                <w:color w:val="auto"/>
                <w:sz w:val="20"/>
                <w:szCs w:val="18"/>
                <w:lang w:val="en-IE" w:eastAsia="en-US"/>
              </w:rPr>
            </w:pPr>
            <w:ins w:id="4301" w:author="Author">
              <w:r w:rsidRPr="00021B6F">
                <w:rPr>
                  <w:color w:val="auto"/>
                  <w:sz w:val="20"/>
                  <w:szCs w:val="18"/>
                  <w:lang w:val="en-IE" w:eastAsia="en-US"/>
                </w:rPr>
                <w:t>Shipping instructions</w:t>
              </w:r>
            </w:ins>
          </w:p>
          <w:p w14:paraId="38246F11"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2" w:author="Author"/>
                <w:color w:val="auto"/>
                <w:sz w:val="20"/>
                <w:szCs w:val="18"/>
                <w:lang w:val="en-IE" w:eastAsia="en-US"/>
              </w:rPr>
            </w:pPr>
            <w:ins w:id="4303" w:author="Author">
              <w:r w:rsidRPr="00021B6F">
                <w:rPr>
                  <w:color w:val="auto"/>
                  <w:sz w:val="20"/>
                  <w:szCs w:val="18"/>
                  <w:lang w:val="en-IE" w:eastAsia="en-US"/>
                </w:rPr>
                <w:t>Shipping Address</w:t>
              </w:r>
            </w:ins>
          </w:p>
          <w:p w14:paraId="68C59F63" w14:textId="77777777" w:rsidR="00D154C7" w:rsidRPr="00021B6F" w:rsidRDefault="00D154C7"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4304" w:author="Author"/>
                <w:color w:val="auto"/>
                <w:sz w:val="20"/>
                <w:szCs w:val="18"/>
                <w:lang w:val="en-IE" w:eastAsia="en-US"/>
              </w:rPr>
            </w:pPr>
            <w:ins w:id="4305" w:author="Author">
              <w:r w:rsidRPr="00021B6F">
                <w:rPr>
                  <w:color w:val="auto"/>
                  <w:sz w:val="20"/>
                  <w:szCs w:val="18"/>
                  <w:lang w:val="en-IE" w:eastAsia="en-US"/>
                </w:rPr>
                <w:t>ORSIM fulfilment order-number (that was used for reservation)</w:t>
              </w:r>
            </w:ins>
          </w:p>
          <w:p w14:paraId="00808C5C" w14:textId="77777777" w:rsidR="00D154C7" w:rsidRPr="007E56A4"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06" w:author="Author"/>
                <w:b/>
                <w:color w:val="auto"/>
                <w:sz w:val="20"/>
                <w:szCs w:val="18"/>
                <w:lang w:val="en-IE" w:eastAsia="en-US"/>
              </w:rPr>
            </w:pPr>
            <w:ins w:id="4307"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5E954E68"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08" w:author="Author"/>
                <w:color w:val="auto"/>
                <w:sz w:val="20"/>
                <w:szCs w:val="18"/>
                <w:lang w:val="en-IE" w:eastAsia="en-US"/>
              </w:rPr>
            </w:pPr>
            <w:ins w:id="4309" w:author="Author">
              <w:r w:rsidRPr="00E73B40">
                <w:rPr>
                  <w:color w:val="auto"/>
                  <w:sz w:val="20"/>
                  <w:szCs w:val="18"/>
                  <w:lang w:val="en-IE" w:eastAsia="en-US"/>
                </w:rPr>
                <w:t>-</w:t>
              </w:r>
            </w:ins>
          </w:p>
        </w:tc>
      </w:tr>
      <w:tr w:rsidR="004A12A0" w:rsidRPr="00E73B40" w14:paraId="2E1B2F7D" w14:textId="77777777" w:rsidTr="00631F6A">
        <w:trPr>
          <w:trHeight w:val="440"/>
          <w:ins w:id="431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2EBE24D" w14:textId="77777777" w:rsidR="004A12A0" w:rsidRPr="00E73B40" w:rsidRDefault="004A12A0" w:rsidP="00631F6A">
            <w:pPr>
              <w:pStyle w:val="TableText"/>
              <w:keepNext/>
              <w:tabs>
                <w:tab w:val="left" w:pos="567"/>
              </w:tabs>
              <w:spacing w:line="240" w:lineRule="exact"/>
              <w:rPr>
                <w:ins w:id="4311" w:author="Author"/>
                <w:color w:val="auto"/>
                <w:sz w:val="20"/>
                <w:szCs w:val="20"/>
                <w:lang w:val="en-IE"/>
              </w:rPr>
            </w:pPr>
          </w:p>
        </w:tc>
        <w:tc>
          <w:tcPr>
            <w:tcW w:w="4042" w:type="dxa"/>
          </w:tcPr>
          <w:p w14:paraId="7F8720CD" w14:textId="138B5C2B" w:rsidR="004A12A0" w:rsidRPr="00E73B40" w:rsidRDefault="004A12A0" w:rsidP="006A752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12" w:author="Author"/>
                <w:color w:val="439782"/>
                <w:sz w:val="20"/>
                <w:szCs w:val="18"/>
                <w:lang w:val="en-IE" w:eastAsia="en-US"/>
              </w:rPr>
            </w:pPr>
            <w:ins w:id="4313" w:author="Author">
              <w:r>
                <w:rPr>
                  <w:color w:val="439782"/>
                  <w:sz w:val="20"/>
                  <w:szCs w:val="18"/>
                  <w:lang w:val="en-IE" w:eastAsia="en-US"/>
                </w:rPr>
                <w:t>26c</w:t>
              </w:r>
              <w:r w:rsidRPr="00E73B40">
                <w:rPr>
                  <w:color w:val="439782"/>
                  <w:sz w:val="20"/>
                  <w:szCs w:val="18"/>
                  <w:lang w:val="en-IE" w:eastAsia="en-US"/>
                </w:rPr>
                <w:t xml:space="preserve">. </w:t>
              </w:r>
              <w:r>
                <w:rPr>
                  <w:color w:val="439782"/>
                  <w:sz w:val="20"/>
                  <w:szCs w:val="18"/>
                  <w:lang w:val="en-IE" w:eastAsia="en-US"/>
                </w:rPr>
                <w:t>Order submission rollback</w:t>
              </w:r>
            </w:ins>
          </w:p>
          <w:p w14:paraId="26784A3C" w14:textId="53C838EA" w:rsidR="00E21AF4" w:rsidDel="00700A44" w:rsidRDefault="004A12A0" w:rsidP="00700A4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14" w:author="Author"/>
                <w:del w:id="4315" w:author="Author"/>
                <w:color w:val="auto"/>
                <w:sz w:val="20"/>
                <w:szCs w:val="18"/>
                <w:lang w:val="en-IE" w:eastAsia="en-US"/>
              </w:rPr>
            </w:pPr>
            <w:ins w:id="4316" w:author="Author">
              <w:r>
                <w:rPr>
                  <w:color w:val="auto"/>
                  <w:sz w:val="20"/>
                  <w:szCs w:val="18"/>
                  <w:lang w:val="en-IE" w:eastAsia="en-US"/>
                </w:rPr>
                <w:t>In case of OMS returns an error, UFE will be responsible of calling the respective services to rollback the loyalty points deduction</w:t>
              </w:r>
              <w:r w:rsidR="00E21AF4">
                <w:rPr>
                  <w:color w:val="auto"/>
                  <w:sz w:val="20"/>
                  <w:szCs w:val="18"/>
                  <w:lang w:val="en-IE" w:eastAsia="en-US"/>
                </w:rPr>
                <w:t>. In case of success, UFE will show the message SM_SAL_9.</w:t>
              </w:r>
            </w:ins>
          </w:p>
          <w:p w14:paraId="2E556024" w14:textId="38594566" w:rsidR="004A12A0" w:rsidRDefault="004A12A0" w:rsidP="00700A4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17" w:author="Author"/>
                <w:color w:val="439782"/>
                <w:sz w:val="20"/>
                <w:szCs w:val="18"/>
                <w:lang w:val="en-IE" w:eastAsia="en-US"/>
              </w:rPr>
            </w:pPr>
            <w:ins w:id="4318" w:author="Author">
              <w:del w:id="4319" w:author="Author">
                <w:r w:rsidDel="00700A44">
                  <w:rPr>
                    <w:color w:val="auto"/>
                    <w:sz w:val="20"/>
                    <w:szCs w:val="18"/>
                    <w:lang w:val="en-IE" w:eastAsia="en-US"/>
                  </w:rPr>
                  <w:delText xml:space="preserve">In case of balance deduction, the user must go to the </w:delText>
                </w:r>
                <w:r w:rsidR="006A7520" w:rsidDel="00700A44">
                  <w:rPr>
                    <w:color w:val="auto"/>
                    <w:sz w:val="20"/>
                    <w:szCs w:val="18"/>
                    <w:lang w:val="en-IE" w:eastAsia="en-US"/>
                  </w:rPr>
                  <w:delText>manage top-ups process [14</w:delText>
                </w:r>
                <w:r w:rsidR="00E21AF4" w:rsidDel="00700A44">
                  <w:rPr>
                    <w:color w:val="auto"/>
                    <w:sz w:val="20"/>
                    <w:szCs w:val="18"/>
                    <w:lang w:val="en-IE" w:eastAsia="en-US"/>
                  </w:rPr>
                  <w:delText>] and</w:delText>
                </w:r>
                <w:r w:rsidDel="00700A44">
                  <w:rPr>
                    <w:color w:val="auto"/>
                    <w:sz w:val="20"/>
                    <w:szCs w:val="18"/>
                    <w:lang w:val="en-IE" w:eastAsia="en-US"/>
                  </w:rPr>
                  <w:delText xml:space="preserve"> perform the correction manually.</w:delText>
                </w:r>
              </w:del>
            </w:ins>
          </w:p>
        </w:tc>
        <w:tc>
          <w:tcPr>
            <w:tcW w:w="4028" w:type="dxa"/>
          </w:tcPr>
          <w:p w14:paraId="0865902E" w14:textId="109A7D3A" w:rsidR="00E21AF4" w:rsidDel="00700A44" w:rsidRDefault="004A12A0" w:rsidP="006A752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20" w:author="Author"/>
                <w:del w:id="4321" w:author="Author"/>
                <w:color w:val="auto"/>
                <w:sz w:val="20"/>
                <w:szCs w:val="18"/>
                <w:lang w:val="en-IE" w:eastAsia="en-US"/>
              </w:rPr>
            </w:pPr>
            <w:ins w:id="4322" w:author="Author">
              <w:r w:rsidRPr="00E73B40">
                <w:rPr>
                  <w:color w:val="auto"/>
                  <w:sz w:val="20"/>
                  <w:szCs w:val="18"/>
                  <w:lang w:val="en-IE" w:eastAsia="en-US"/>
                </w:rPr>
                <w:t xml:space="preserve">If any error occurred on the </w:t>
              </w:r>
              <w:r>
                <w:rPr>
                  <w:color w:val="auto"/>
                  <w:sz w:val="20"/>
                  <w:szCs w:val="18"/>
                  <w:lang w:val="en-IE" w:eastAsia="en-US"/>
                </w:rPr>
                <w:t>rollback of the loyalty points</w:t>
              </w:r>
              <w:r w:rsidRPr="00E73B40">
                <w:rPr>
                  <w:color w:val="auto"/>
                  <w:sz w:val="20"/>
                  <w:szCs w:val="18"/>
                  <w:lang w:val="en-IE" w:eastAsia="en-US"/>
                </w:rPr>
                <w:t>, UFE warns the user with the error message EM_SAL_</w:t>
              </w:r>
              <w:r>
                <w:rPr>
                  <w:color w:val="auto"/>
                  <w:sz w:val="20"/>
                  <w:szCs w:val="18"/>
                  <w:lang w:val="en-IE" w:eastAsia="en-US"/>
                </w:rPr>
                <w:t xml:space="preserve">64. </w:t>
              </w:r>
            </w:ins>
          </w:p>
          <w:p w14:paraId="0A08E697" w14:textId="638F6ECC" w:rsidR="004A12A0" w:rsidRDefault="004A12A0" w:rsidP="006A752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23" w:author="Author"/>
                <w:color w:val="auto"/>
                <w:sz w:val="20"/>
                <w:szCs w:val="18"/>
                <w:lang w:val="en-IE" w:eastAsia="en-US"/>
              </w:rPr>
            </w:pPr>
            <w:ins w:id="4324" w:author="Author">
              <w:del w:id="4325" w:author="Author">
                <w:r w:rsidDel="00700A44">
                  <w:rPr>
                    <w:color w:val="auto"/>
                    <w:sz w:val="20"/>
                    <w:szCs w:val="18"/>
                    <w:lang w:val="en-IE" w:eastAsia="en-US"/>
                  </w:rPr>
                  <w:delText xml:space="preserve">In case of balance deduction, UFE warns the user with the </w:delText>
                </w:r>
                <w:r w:rsidR="00E21AF4" w:rsidDel="00700A44">
                  <w:rPr>
                    <w:color w:val="auto"/>
                    <w:sz w:val="20"/>
                    <w:szCs w:val="18"/>
                    <w:lang w:val="en-IE" w:eastAsia="en-US"/>
                  </w:rPr>
                  <w:delText>warning</w:delText>
                </w:r>
                <w:r w:rsidDel="00700A44">
                  <w:rPr>
                    <w:color w:val="auto"/>
                    <w:sz w:val="20"/>
                    <w:szCs w:val="18"/>
                    <w:lang w:val="en-IE" w:eastAsia="en-US"/>
                  </w:rPr>
                  <w:delText xml:space="preserve"> message </w:delText>
                </w:r>
                <w:r w:rsidR="00E21AF4" w:rsidDel="00700A44">
                  <w:rPr>
                    <w:color w:val="auto"/>
                    <w:sz w:val="20"/>
                    <w:szCs w:val="18"/>
                    <w:lang w:val="en-IE" w:eastAsia="en-US"/>
                  </w:rPr>
                  <w:delText>WM</w:delText>
                </w:r>
                <w:r w:rsidRPr="00E73B40" w:rsidDel="00700A44">
                  <w:rPr>
                    <w:color w:val="auto"/>
                    <w:sz w:val="20"/>
                    <w:szCs w:val="18"/>
                    <w:lang w:val="en-IE" w:eastAsia="en-US"/>
                  </w:rPr>
                  <w:delText>_SAL_</w:delText>
                </w:r>
                <w:r w:rsidR="00E21AF4" w:rsidDel="00700A44">
                  <w:rPr>
                    <w:color w:val="auto"/>
                    <w:sz w:val="20"/>
                    <w:szCs w:val="18"/>
                    <w:lang w:val="en-IE" w:eastAsia="en-US"/>
                  </w:rPr>
                  <w:delText>11</w:delText>
                </w:r>
                <w:r w:rsidDel="00700A44">
                  <w:rPr>
                    <w:color w:val="auto"/>
                    <w:sz w:val="20"/>
                    <w:szCs w:val="18"/>
                    <w:lang w:val="en-IE" w:eastAsia="en-US"/>
                  </w:rPr>
                  <w:delText xml:space="preserve"> and the user must perform the correction manually in the </w:delText>
                </w:r>
                <w:r w:rsidR="006A7520" w:rsidDel="00700A44">
                  <w:rPr>
                    <w:color w:val="auto"/>
                    <w:sz w:val="20"/>
                    <w:szCs w:val="18"/>
                    <w:lang w:val="en-IE" w:eastAsia="en-US"/>
                  </w:rPr>
                  <w:delText>manage top-ups process [14]</w:delText>
                </w:r>
                <w:r w:rsidDel="00700A44">
                  <w:rPr>
                    <w:color w:val="auto"/>
                    <w:sz w:val="20"/>
                    <w:szCs w:val="18"/>
                    <w:lang w:val="en-IE" w:eastAsia="en-US"/>
                  </w:rPr>
                  <w:delText xml:space="preserve">. </w:delText>
                </w:r>
              </w:del>
            </w:ins>
          </w:p>
          <w:p w14:paraId="1C561974" w14:textId="221561C4" w:rsidR="004A12A0" w:rsidRPr="00E73B40" w:rsidRDefault="004A12A0" w:rsidP="004167F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26" w:author="Author"/>
                <w:color w:val="auto"/>
                <w:sz w:val="20"/>
                <w:szCs w:val="18"/>
                <w:lang w:val="en-IE" w:eastAsia="en-US"/>
              </w:rPr>
            </w:pPr>
            <w:ins w:id="4327" w:author="Author">
              <w:r>
                <w:rPr>
                  <w:color w:val="auto"/>
                  <w:sz w:val="20"/>
                  <w:szCs w:val="18"/>
                  <w:lang w:val="en-IE" w:eastAsia="en-US"/>
                </w:rPr>
                <w:t>The user may retry by pressing the previous button again that triggered the order creation</w:t>
              </w:r>
              <w:r w:rsidRPr="00E73B40">
                <w:rPr>
                  <w:color w:val="auto"/>
                  <w:sz w:val="20"/>
                  <w:szCs w:val="18"/>
                  <w:lang w:val="en-IE" w:eastAsia="en-US"/>
                </w:rPr>
                <w:t>.</w:t>
              </w:r>
            </w:ins>
          </w:p>
        </w:tc>
      </w:tr>
      <w:tr w:rsidR="00D154C7" w:rsidRPr="00E73B40" w14:paraId="782947B5" w14:textId="77777777" w:rsidTr="00631F6A">
        <w:trPr>
          <w:trHeight w:val="440"/>
          <w:ins w:id="432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42ADDBA" w14:textId="6FC495E4" w:rsidR="00D154C7" w:rsidRPr="00E73B40" w:rsidRDefault="00D154C7" w:rsidP="00631F6A">
            <w:pPr>
              <w:pStyle w:val="TableText"/>
              <w:keepNext/>
              <w:tabs>
                <w:tab w:val="left" w:pos="567"/>
              </w:tabs>
              <w:spacing w:line="240" w:lineRule="exact"/>
              <w:rPr>
                <w:ins w:id="4329" w:author="Author"/>
                <w:color w:val="auto"/>
                <w:sz w:val="20"/>
                <w:szCs w:val="20"/>
                <w:lang w:val="en-IE"/>
              </w:rPr>
            </w:pPr>
          </w:p>
        </w:tc>
        <w:tc>
          <w:tcPr>
            <w:tcW w:w="4042" w:type="dxa"/>
          </w:tcPr>
          <w:p w14:paraId="6B88E902" w14:textId="35E0B9D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30" w:author="Author"/>
                <w:color w:val="439782"/>
                <w:sz w:val="20"/>
                <w:szCs w:val="18"/>
                <w:lang w:val="en-IE" w:eastAsia="en-US"/>
              </w:rPr>
            </w:pPr>
            <w:ins w:id="4331"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d. Campaigns replace offer (full blown campaign)</w:t>
              </w:r>
            </w:ins>
          </w:p>
          <w:p w14:paraId="7E5FD3A8" w14:textId="7777777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32" w:author="Author"/>
                <w:color w:val="auto"/>
                <w:sz w:val="20"/>
                <w:szCs w:val="18"/>
                <w:lang w:val="en-IE" w:eastAsia="en-US"/>
              </w:rPr>
            </w:pPr>
            <w:ins w:id="4333" w:author="Author">
              <w:r w:rsidRPr="00E73B40">
                <w:rPr>
                  <w:color w:val="auto"/>
                  <w:sz w:val="20"/>
                  <w:szCs w:val="18"/>
                  <w:lang w:val="en-IE" w:eastAsia="en-US"/>
                </w:rPr>
                <w:t>For the components under the offer</w:t>
              </w:r>
              <w:r>
                <w:rPr>
                  <w:color w:val="auto"/>
                  <w:sz w:val="20"/>
                  <w:szCs w:val="18"/>
                  <w:lang w:val="en-IE" w:eastAsia="en-US"/>
                </w:rPr>
                <w:t xml:space="preserve"> for campaigns purpose</w:t>
              </w:r>
              <w:r w:rsidRPr="00E73B40">
                <w:rPr>
                  <w:color w:val="auto"/>
                  <w:sz w:val="20"/>
                  <w:szCs w:val="18"/>
                  <w:lang w:val="en-IE" w:eastAsia="en-US"/>
                </w:rPr>
                <w:t>, UFE will submit the changes in the order according to the following:</w:t>
              </w:r>
            </w:ins>
          </w:p>
          <w:p w14:paraId="3D47BD75"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34" w:author="Author"/>
                <w:color w:val="auto"/>
                <w:sz w:val="20"/>
                <w:szCs w:val="18"/>
                <w:lang w:val="en-IE" w:eastAsia="en-US"/>
              </w:rPr>
            </w:pPr>
            <w:ins w:id="4335" w:author="Author">
              <w:r w:rsidRPr="00E73B40">
                <w:rPr>
                  <w:color w:val="auto"/>
                  <w:sz w:val="20"/>
                  <w:szCs w:val="18"/>
                  <w:lang w:val="en-IE" w:eastAsia="en-US"/>
                </w:rPr>
                <w:t>Keep – Used to keep the already existing components to the new offer.</w:t>
              </w:r>
            </w:ins>
          </w:p>
          <w:p w14:paraId="043BFADD" w14:textId="77777777" w:rsidR="00D154C7" w:rsidRPr="00EE7545"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36" w:author="Author"/>
                <w:color w:val="auto"/>
                <w:sz w:val="20"/>
                <w:szCs w:val="18"/>
                <w:lang w:val="en-IE" w:eastAsia="en-US"/>
              </w:rPr>
            </w:pPr>
            <w:ins w:id="4337" w:author="Author">
              <w:r w:rsidRPr="00E73B40">
                <w:rPr>
                  <w:color w:val="auto"/>
                  <w:sz w:val="20"/>
                  <w:szCs w:val="18"/>
                  <w:lang w:val="en-IE" w:eastAsia="en-US"/>
                </w:rPr>
                <w:t xml:space="preserve">Cease – Used to deactivate the existing components that aren´t in </w:t>
              </w:r>
              <w:r w:rsidRPr="00EE7545">
                <w:rPr>
                  <w:color w:val="auto"/>
                  <w:sz w:val="20"/>
                  <w:szCs w:val="18"/>
                  <w:lang w:val="en-IE" w:eastAsia="en-US"/>
                </w:rPr>
                <w:t>the new offer.</w:t>
              </w:r>
            </w:ins>
          </w:p>
          <w:p w14:paraId="0C139D19"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38" w:author="Author"/>
                <w:color w:val="439782"/>
                <w:sz w:val="20"/>
                <w:szCs w:val="18"/>
                <w:lang w:val="en-IE" w:eastAsia="en-US"/>
              </w:rPr>
            </w:pPr>
            <w:ins w:id="4339" w:author="Author">
              <w:r w:rsidRPr="00EE7545">
                <w:rPr>
                  <w:color w:val="auto"/>
                  <w:sz w:val="20"/>
                  <w:szCs w:val="18"/>
                  <w:lang w:val="en-IE" w:eastAsia="en-US"/>
                </w:rPr>
                <w:t>Provide – Used to activate the new components that aren´t in the current offer.</w:t>
              </w:r>
            </w:ins>
          </w:p>
        </w:tc>
        <w:tc>
          <w:tcPr>
            <w:tcW w:w="4028" w:type="dxa"/>
          </w:tcPr>
          <w:p w14:paraId="677E6D05"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40" w:author="Author"/>
                <w:color w:val="auto"/>
                <w:sz w:val="20"/>
                <w:szCs w:val="18"/>
                <w:lang w:val="en-IE" w:eastAsia="en-US"/>
              </w:rPr>
            </w:pPr>
            <w:ins w:id="4341" w:author="Author">
              <w:r>
                <w:rPr>
                  <w:color w:val="auto"/>
                  <w:sz w:val="20"/>
                  <w:szCs w:val="18"/>
                  <w:lang w:val="en-IE" w:eastAsia="en-US"/>
                </w:rPr>
                <w:t>-</w:t>
              </w:r>
            </w:ins>
          </w:p>
        </w:tc>
      </w:tr>
      <w:tr w:rsidR="00D154C7" w:rsidRPr="00E73B40" w14:paraId="32B13D6D" w14:textId="77777777" w:rsidTr="00631F6A">
        <w:trPr>
          <w:trHeight w:val="440"/>
          <w:ins w:id="434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2B0E45C" w14:textId="77777777" w:rsidR="00D154C7" w:rsidRPr="00E73B40" w:rsidRDefault="00D154C7" w:rsidP="00631F6A">
            <w:pPr>
              <w:pStyle w:val="TableText"/>
              <w:keepNext/>
              <w:tabs>
                <w:tab w:val="left" w:pos="567"/>
              </w:tabs>
              <w:spacing w:line="240" w:lineRule="exact"/>
              <w:rPr>
                <w:ins w:id="4343" w:author="Author"/>
                <w:color w:val="auto"/>
                <w:sz w:val="20"/>
                <w:szCs w:val="20"/>
                <w:lang w:val="en-IE"/>
              </w:rPr>
            </w:pPr>
          </w:p>
        </w:tc>
        <w:tc>
          <w:tcPr>
            <w:tcW w:w="4042" w:type="dxa"/>
          </w:tcPr>
          <w:p w14:paraId="37359622" w14:textId="64E39FB4"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44" w:author="Author"/>
                <w:color w:val="439782"/>
                <w:sz w:val="20"/>
                <w:szCs w:val="18"/>
                <w:lang w:val="en-IE" w:eastAsia="en-US"/>
              </w:rPr>
            </w:pPr>
            <w:ins w:id="4345"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e</w:t>
              </w:r>
              <w:r w:rsidRPr="00E73B40">
                <w:rPr>
                  <w:color w:val="439782"/>
                  <w:sz w:val="20"/>
                  <w:szCs w:val="18"/>
                  <w:lang w:val="en-IE" w:eastAsia="en-US"/>
                </w:rPr>
                <w:t xml:space="preserve">. </w:t>
              </w:r>
              <w:r>
                <w:rPr>
                  <w:color w:val="439782"/>
                  <w:sz w:val="20"/>
                  <w:szCs w:val="18"/>
                  <w:lang w:val="en-IE" w:eastAsia="en-US"/>
                </w:rPr>
                <w:t>Portability information</w:t>
              </w:r>
            </w:ins>
          </w:p>
          <w:p w14:paraId="1DCD61BB" w14:textId="39B71C2F"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46" w:author="Author"/>
                <w:color w:val="auto"/>
                <w:sz w:val="20"/>
                <w:szCs w:val="18"/>
                <w:lang w:val="en-IE" w:eastAsia="en-US"/>
              </w:rPr>
            </w:pPr>
            <w:ins w:id="4347" w:author="Author">
              <w:r w:rsidRPr="00E73B40">
                <w:rPr>
                  <w:color w:val="auto"/>
                  <w:sz w:val="20"/>
                  <w:szCs w:val="18"/>
                  <w:lang w:val="en-IE" w:eastAsia="en-US"/>
                </w:rPr>
                <w:t xml:space="preserve">UFE will send in the order what is the </w:t>
              </w:r>
              <w:r>
                <w:rPr>
                  <w:color w:val="auto"/>
                  <w:sz w:val="20"/>
                  <w:szCs w:val="18"/>
                  <w:lang w:val="en-IE" w:eastAsia="en-US"/>
                </w:rPr>
                <w:t>portability information</w:t>
              </w:r>
              <w:del w:id="4348" w:author="Author">
                <w:r w:rsidRPr="00E73B40" w:rsidDel="00B16C7F">
                  <w:rPr>
                    <w:color w:val="auto"/>
                    <w:sz w:val="20"/>
                    <w:szCs w:val="18"/>
                    <w:lang w:val="en-IE" w:eastAsia="en-US"/>
                  </w:rPr>
                  <w:delText>donor operator</w:delText>
                </w:r>
              </w:del>
              <w:r w:rsidRPr="00E73B40">
                <w:rPr>
                  <w:color w:val="auto"/>
                  <w:sz w:val="20"/>
                  <w:szCs w:val="18"/>
                  <w:lang w:val="en-IE" w:eastAsia="en-US"/>
                </w:rPr>
                <w:t xml:space="preserve"> and OMS will manage with the portability system. </w:t>
              </w:r>
            </w:ins>
          </w:p>
          <w:p w14:paraId="6B2B126E"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49" w:author="Author"/>
                <w:color w:val="595959"/>
                <w:sz w:val="20"/>
                <w:szCs w:val="18"/>
                <w:lang w:val="en-IE" w:eastAsia="en-US"/>
              </w:rPr>
            </w:pPr>
          </w:p>
        </w:tc>
        <w:tc>
          <w:tcPr>
            <w:tcW w:w="4028" w:type="dxa"/>
          </w:tcPr>
          <w:p w14:paraId="6E6EFB72"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50" w:author="Author"/>
                <w:color w:val="auto"/>
                <w:sz w:val="20"/>
                <w:szCs w:val="18"/>
                <w:lang w:val="en-IE" w:eastAsia="en-US"/>
              </w:rPr>
            </w:pPr>
            <w:ins w:id="4351" w:author="Author">
              <w:r w:rsidRPr="00E73B40">
                <w:rPr>
                  <w:color w:val="auto"/>
                  <w:sz w:val="20"/>
                  <w:szCs w:val="18"/>
                  <w:lang w:val="en-IE" w:eastAsia="en-US"/>
                </w:rPr>
                <w:t>If there is any wrong information, the M&amp;P system will return an error message and UFE warns the user with the error message EM_SAL_9 and the user must correct the provided data.</w:t>
              </w:r>
            </w:ins>
          </w:p>
        </w:tc>
      </w:tr>
      <w:tr w:rsidR="00776A78" w:rsidRPr="00E73B40" w14:paraId="013E387C" w14:textId="77777777" w:rsidTr="00631F6A">
        <w:trPr>
          <w:trHeight w:val="440"/>
          <w:ins w:id="435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AC6E35E" w14:textId="77777777" w:rsidR="00776A78" w:rsidRPr="00E73B40" w:rsidRDefault="00776A78" w:rsidP="00631F6A">
            <w:pPr>
              <w:pStyle w:val="TableText"/>
              <w:keepNext/>
              <w:tabs>
                <w:tab w:val="left" w:pos="567"/>
              </w:tabs>
              <w:spacing w:line="240" w:lineRule="exact"/>
              <w:rPr>
                <w:ins w:id="4353" w:author="Author"/>
                <w:color w:val="auto"/>
                <w:sz w:val="20"/>
                <w:szCs w:val="20"/>
                <w:lang w:val="en-IE"/>
              </w:rPr>
            </w:pPr>
          </w:p>
        </w:tc>
        <w:tc>
          <w:tcPr>
            <w:tcW w:w="4042" w:type="dxa"/>
          </w:tcPr>
          <w:p w14:paraId="5994D46A" w14:textId="366FE2D1" w:rsidR="00776A78" w:rsidRPr="00776A78" w:rsidRDefault="00776A78"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54" w:author="Author"/>
                <w:color w:val="439782"/>
                <w:sz w:val="20"/>
                <w:szCs w:val="18"/>
                <w:lang w:val="en-IE" w:eastAsia="en-US"/>
              </w:rPr>
            </w:pPr>
            <w:ins w:id="4355" w:author="Author">
              <w:r>
                <w:rPr>
                  <w:color w:val="439782"/>
                  <w:sz w:val="20"/>
                  <w:szCs w:val="18"/>
                  <w:lang w:val="en-IE" w:eastAsia="en-US"/>
                </w:rPr>
                <w:t>26f</w:t>
              </w:r>
              <w:r w:rsidRPr="00E73B40">
                <w:rPr>
                  <w:color w:val="439782"/>
                  <w:sz w:val="20"/>
                  <w:szCs w:val="18"/>
                  <w:lang w:val="en-IE" w:eastAsia="en-US"/>
                </w:rPr>
                <w:t xml:space="preserve">. </w:t>
              </w:r>
              <w:r>
                <w:rPr>
                  <w:color w:val="439782"/>
                  <w:sz w:val="20"/>
                  <w:szCs w:val="18"/>
                  <w:lang w:val="en-IE" w:eastAsia="en-US"/>
                </w:rPr>
                <w:t>Apply Coupon</w:t>
              </w:r>
            </w:ins>
          </w:p>
          <w:p w14:paraId="5B0D3B27" w14:textId="3DA5D0D5" w:rsidR="00776A78" w:rsidRDefault="00776A7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56" w:author="Author"/>
                <w:color w:val="439782"/>
                <w:sz w:val="20"/>
                <w:szCs w:val="18"/>
                <w:lang w:val="en-IE" w:eastAsia="en-US"/>
              </w:rPr>
            </w:pPr>
            <w:ins w:id="4357" w:author="Author">
              <w:r w:rsidRPr="00E73B40">
                <w:rPr>
                  <w:color w:val="auto"/>
                  <w:sz w:val="20"/>
                  <w:szCs w:val="18"/>
                  <w:lang w:val="en-IE" w:eastAsia="en-US"/>
                </w:rPr>
                <w:t xml:space="preserve">Once the </w:t>
              </w:r>
              <w:r>
                <w:rPr>
                  <w:color w:val="auto"/>
                  <w:sz w:val="20"/>
                  <w:szCs w:val="18"/>
                  <w:lang w:val="en-IE" w:eastAsia="en-US"/>
                </w:rPr>
                <w:t>order is submitted</w:t>
              </w:r>
              <w:r w:rsidRPr="00E73B40">
                <w:rPr>
                  <w:color w:val="auto"/>
                  <w:sz w:val="20"/>
                  <w:szCs w:val="18"/>
                  <w:lang w:val="en-IE" w:eastAsia="en-US"/>
                </w:rPr>
                <w:t>, UFE will send and update request to MCCM informing that the coupon was applied.</w:t>
              </w:r>
            </w:ins>
          </w:p>
        </w:tc>
        <w:tc>
          <w:tcPr>
            <w:tcW w:w="4028" w:type="dxa"/>
          </w:tcPr>
          <w:p w14:paraId="25A3353D" w14:textId="0BC03A09" w:rsidR="00776A78" w:rsidRPr="00E73B40" w:rsidRDefault="00776A78" w:rsidP="00776A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58" w:author="Author"/>
                <w:color w:val="auto"/>
                <w:sz w:val="20"/>
                <w:szCs w:val="18"/>
                <w:lang w:val="en-IE" w:eastAsia="en-US"/>
              </w:rPr>
            </w:pPr>
            <w:ins w:id="4359" w:author="Author">
              <w:r w:rsidRPr="00E73B40">
                <w:rPr>
                  <w:color w:val="auto"/>
                  <w:sz w:val="20"/>
                  <w:szCs w:val="18"/>
                  <w:lang w:val="en-IE" w:eastAsia="en-US"/>
                </w:rPr>
                <w:t xml:space="preserve">If any error occurs trying to </w:t>
              </w:r>
              <w:r>
                <w:rPr>
                  <w:color w:val="auto"/>
                  <w:sz w:val="20"/>
                  <w:szCs w:val="18"/>
                  <w:lang w:val="en-IE" w:eastAsia="en-US"/>
                </w:rPr>
                <w:t>send</w:t>
              </w:r>
              <w:r w:rsidRPr="00E73B40">
                <w:rPr>
                  <w:color w:val="auto"/>
                  <w:sz w:val="20"/>
                  <w:szCs w:val="18"/>
                  <w:lang w:val="en-IE" w:eastAsia="en-US"/>
                </w:rPr>
                <w:t xml:space="preserve"> the </w:t>
              </w:r>
              <w:r>
                <w:rPr>
                  <w:color w:val="auto"/>
                  <w:sz w:val="20"/>
                  <w:szCs w:val="18"/>
                  <w:lang w:val="en-IE" w:eastAsia="en-US"/>
                </w:rPr>
                <w:t>confirmation of the coupon</w:t>
              </w:r>
              <w:r w:rsidRPr="00E73B40">
                <w:rPr>
                  <w:color w:val="auto"/>
                  <w:sz w:val="20"/>
                  <w:szCs w:val="18"/>
                  <w:lang w:val="en-IE" w:eastAsia="en-US"/>
                </w:rPr>
                <w:t>, UFE warns the user with the error message EM_SAL_</w:t>
              </w:r>
              <w:r>
                <w:rPr>
                  <w:color w:val="auto"/>
                  <w:sz w:val="20"/>
                  <w:szCs w:val="18"/>
                  <w:lang w:val="en-IE" w:eastAsia="en-US"/>
                </w:rPr>
                <w:t>36</w:t>
              </w:r>
              <w:r w:rsidRPr="00E73B40">
                <w:rPr>
                  <w:color w:val="auto"/>
                  <w:sz w:val="20"/>
                  <w:szCs w:val="18"/>
                  <w:lang w:val="en-IE" w:eastAsia="en-US"/>
                </w:rPr>
                <w:t>.</w:t>
              </w:r>
            </w:ins>
          </w:p>
        </w:tc>
      </w:tr>
      <w:tr w:rsidR="00776A78" w:rsidRPr="00E73B40" w14:paraId="29E4C832" w14:textId="77777777" w:rsidTr="00631F6A">
        <w:trPr>
          <w:trHeight w:val="440"/>
          <w:ins w:id="436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5A4608" w14:textId="77777777" w:rsidR="00776A78" w:rsidRPr="00E73B40" w:rsidRDefault="00776A78" w:rsidP="00631F6A">
            <w:pPr>
              <w:pStyle w:val="TableText"/>
              <w:keepNext/>
              <w:tabs>
                <w:tab w:val="left" w:pos="567"/>
              </w:tabs>
              <w:spacing w:line="240" w:lineRule="exact"/>
              <w:rPr>
                <w:ins w:id="4361" w:author="Author"/>
                <w:color w:val="auto"/>
                <w:sz w:val="20"/>
                <w:szCs w:val="20"/>
                <w:lang w:val="en-IE"/>
              </w:rPr>
            </w:pPr>
          </w:p>
        </w:tc>
        <w:tc>
          <w:tcPr>
            <w:tcW w:w="4042" w:type="dxa"/>
          </w:tcPr>
          <w:p w14:paraId="6CC2DB62" w14:textId="112EF84D" w:rsidR="00776A78" w:rsidRPr="00E73B40" w:rsidRDefault="00776A78" w:rsidP="00684F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62" w:author="Author"/>
                <w:color w:val="439782"/>
                <w:sz w:val="20"/>
                <w:szCs w:val="18"/>
                <w:lang w:val="en-IE" w:eastAsia="en-US"/>
              </w:rPr>
            </w:pPr>
            <w:ins w:id="4363" w:author="Author">
              <w:r>
                <w:rPr>
                  <w:color w:val="439782"/>
                  <w:sz w:val="20"/>
                  <w:szCs w:val="18"/>
                  <w:lang w:val="en-IE" w:eastAsia="en-US"/>
                </w:rPr>
                <w:t>26g</w:t>
              </w:r>
              <w:del w:id="4364" w:author="Author">
                <w:r w:rsidDel="00776A78">
                  <w:rPr>
                    <w:color w:val="439782"/>
                    <w:sz w:val="20"/>
                    <w:szCs w:val="18"/>
                    <w:lang w:val="en-IE" w:eastAsia="en-US"/>
                  </w:rPr>
                  <w:delText>f</w:delText>
                </w:r>
              </w:del>
              <w:r w:rsidRPr="00E73B40">
                <w:rPr>
                  <w:color w:val="439782"/>
                  <w:sz w:val="20"/>
                  <w:szCs w:val="18"/>
                  <w:lang w:val="en-IE" w:eastAsia="en-US"/>
                </w:rPr>
                <w:t>. Go to the next step</w:t>
              </w:r>
            </w:ins>
          </w:p>
          <w:p w14:paraId="6B3D932B" w14:textId="5DD990EE" w:rsidR="00776A78" w:rsidRDefault="00776A78"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65" w:author="Author"/>
                <w:color w:val="439782"/>
                <w:sz w:val="20"/>
                <w:szCs w:val="18"/>
                <w:lang w:val="en-IE" w:eastAsia="en-US"/>
              </w:rPr>
            </w:pPr>
            <w:ins w:id="4366" w:author="Author">
              <w:r w:rsidRPr="00E73B40">
                <w:rPr>
                  <w:color w:val="auto"/>
                  <w:sz w:val="20"/>
                  <w:szCs w:val="18"/>
                  <w:lang w:val="en-IE" w:eastAsia="en-US"/>
                </w:rPr>
                <w:t>UFE sends the user to the Interaction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"_Activity_27_\»" </w:instrText>
              </w:r>
              <w:r w:rsidR="00D256EE">
                <w:rPr>
                  <w:color w:val="auto"/>
                  <w:sz w:val="20"/>
                  <w:szCs w:val="18"/>
                  <w:lang w:val="en-IE" w:eastAsia="en-US"/>
                </w:rPr>
                <w:fldChar w:fldCharType="separate"/>
              </w:r>
              <w:r w:rsidRPr="00D256EE">
                <w:rPr>
                  <w:rStyle w:val="Hyperlink"/>
                  <w:sz w:val="20"/>
                  <w:szCs w:val="18"/>
                  <w:lang w:val="en-IE" w:eastAsia="en-US"/>
                </w:rPr>
                <w:t>Activity 27</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3443D8E6" w14:textId="344908F3" w:rsidR="00776A78" w:rsidRPr="00E73B40" w:rsidRDefault="00776A7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67" w:author="Author"/>
                <w:color w:val="auto"/>
                <w:sz w:val="20"/>
                <w:szCs w:val="18"/>
                <w:lang w:val="en-IE" w:eastAsia="en-US"/>
              </w:rPr>
            </w:pPr>
            <w:ins w:id="4368" w:author="Author">
              <w:r w:rsidRPr="00E73B40">
                <w:rPr>
                  <w:color w:val="auto"/>
                  <w:sz w:val="20"/>
                  <w:szCs w:val="18"/>
                  <w:lang w:val="en-IE" w:eastAsia="en-US"/>
                </w:rPr>
                <w:t>-</w:t>
              </w:r>
            </w:ins>
          </w:p>
        </w:tc>
      </w:tr>
    </w:tbl>
    <w:p w14:paraId="548E3F8F" w14:textId="77777777" w:rsidR="00E460E2" w:rsidRDefault="00E460E2" w:rsidP="00E460E2">
      <w:pPr>
        <w:pStyle w:val="UnnumberedHeading"/>
        <w:rPr>
          <w:ins w:id="4369" w:author="Author"/>
          <w:lang w:val="en-IE"/>
        </w:rPr>
      </w:pPr>
    </w:p>
    <w:p w14:paraId="70293D4B" w14:textId="77777777" w:rsidR="00E460E2" w:rsidRDefault="00E460E2" w:rsidP="00E460E2">
      <w:pPr>
        <w:pStyle w:val="UnnumberedHeading"/>
        <w:rPr>
          <w:ins w:id="4370" w:author="Author"/>
          <w:lang w:val="en-IE"/>
        </w:rPr>
      </w:pPr>
    </w:p>
    <w:p w14:paraId="7921591C" w14:textId="06B2539F" w:rsidR="00E460E2" w:rsidRPr="00E73B40" w:rsidRDefault="00E460E2" w:rsidP="00E460E2">
      <w:pPr>
        <w:pStyle w:val="Heading5"/>
        <w:rPr>
          <w:ins w:id="4371" w:author="Author"/>
          <w:lang w:val="en-IE"/>
        </w:rPr>
      </w:pPr>
      <w:bookmarkStart w:id="4372" w:name="_Activity_27_»"/>
      <w:bookmarkEnd w:id="4372"/>
      <w:ins w:id="4373" w:author="Author">
        <w:r w:rsidRPr="00E73B40">
          <w:rPr>
            <w:lang w:val="en-IE"/>
          </w:rPr>
          <w:t>Activity 2</w:t>
        </w:r>
        <w:r w:rsidR="00C53029">
          <w:rPr>
            <w:lang w:val="en-IE"/>
          </w:rPr>
          <w:t>7</w:t>
        </w:r>
        <w:r w:rsidRPr="00E73B40">
          <w:rPr>
            <w:lang w:val="en-IE"/>
          </w:rPr>
          <w:t xml:space="preserve"> » Add topic to interaction</w:t>
        </w:r>
      </w:ins>
    </w:p>
    <w:p w14:paraId="0F64728C" w14:textId="77777777" w:rsidR="00E460E2" w:rsidRPr="00E73B40" w:rsidRDefault="00E460E2" w:rsidP="00E460E2">
      <w:pPr>
        <w:tabs>
          <w:tab w:val="clear" w:pos="567"/>
        </w:tabs>
        <w:spacing w:before="0" w:after="0"/>
        <w:jc w:val="left"/>
        <w:rPr>
          <w:ins w:id="4374" w:author="Author"/>
          <w:lang w:val="en-IE"/>
        </w:rPr>
      </w:pPr>
      <w:ins w:id="4375" w:author="Author">
        <w:r w:rsidRPr="00E73B40">
          <w:rPr>
            <w:lang w:val="en-IE"/>
          </w:rPr>
          <w:t xml:space="preserve">This activity is performed only if there is a contextualized billing customer or a billing customer has been created in the process. In these cases, please refer to </w:t>
        </w:r>
        <w:r w:rsidRPr="00E73B40">
          <w:rPr>
            <w:i/>
            <w:lang w:val="en-IE"/>
          </w:rPr>
          <w:t>FEAT #1: Create interaction topic in process</w:t>
        </w:r>
        <w:r w:rsidRPr="00E73B40">
          <w:rPr>
            <w:lang w:val="en-IE"/>
          </w:rPr>
          <w:t xml:space="preserve"> on [6], considering:</w:t>
        </w:r>
      </w:ins>
    </w:p>
    <w:p w14:paraId="1B8B2394" w14:textId="77777777" w:rsidR="00E460E2" w:rsidRPr="00E73B40" w:rsidRDefault="00E460E2" w:rsidP="00FE10FD">
      <w:pPr>
        <w:pStyle w:val="ListParagraph"/>
        <w:numPr>
          <w:ilvl w:val="0"/>
          <w:numId w:val="26"/>
        </w:numPr>
        <w:spacing w:after="0"/>
        <w:jc w:val="left"/>
        <w:rPr>
          <w:ins w:id="4376" w:author="Author"/>
          <w:lang w:val="en-IE"/>
        </w:rPr>
      </w:pPr>
      <w:ins w:id="4377" w:author="Author">
        <w:r w:rsidRPr="00E73B40">
          <w:rPr>
            <w:lang w:val="en-IE"/>
          </w:rPr>
          <w:t>Default topic’s reason 1, 2 and 3: Reference Data UFE_RD59</w:t>
        </w:r>
      </w:ins>
    </w:p>
    <w:p w14:paraId="43E09984" w14:textId="77777777" w:rsidR="00E460E2" w:rsidRPr="00E73B40" w:rsidRDefault="00E460E2" w:rsidP="00FE10FD">
      <w:pPr>
        <w:pStyle w:val="ListParagraph"/>
        <w:numPr>
          <w:ilvl w:val="0"/>
          <w:numId w:val="26"/>
        </w:numPr>
        <w:spacing w:after="0"/>
        <w:jc w:val="left"/>
        <w:rPr>
          <w:ins w:id="4378" w:author="Author"/>
          <w:lang w:val="en-IE"/>
        </w:rPr>
      </w:pPr>
      <w:ins w:id="4379" w:author="Author">
        <w:r w:rsidRPr="00E73B40">
          <w:rPr>
            <w:lang w:val="en-IE"/>
          </w:rPr>
          <w:t>Default entity to link interaction with: submitted order at the end of the process, if any. If there was no order submitted, the default entity is empty.</w:t>
        </w:r>
      </w:ins>
    </w:p>
    <w:p w14:paraId="1A6E3200" w14:textId="77777777" w:rsidR="00E460E2" w:rsidRPr="00E73B40" w:rsidRDefault="00E460E2" w:rsidP="00FE10FD">
      <w:pPr>
        <w:pStyle w:val="ListParagraph"/>
        <w:numPr>
          <w:ilvl w:val="0"/>
          <w:numId w:val="26"/>
        </w:numPr>
        <w:spacing w:after="0"/>
        <w:jc w:val="left"/>
        <w:rPr>
          <w:ins w:id="4380" w:author="Author"/>
          <w:lang w:val="en-IE"/>
        </w:rPr>
      </w:pPr>
      <w:ins w:id="4381" w:author="Author">
        <w:r w:rsidRPr="00E73B40">
          <w:rPr>
            <w:lang w:val="en-IE"/>
          </w:rPr>
          <w:t>Comment (configurable through Reference Data UFE_RD133)</w:t>
        </w:r>
      </w:ins>
    </w:p>
    <w:p w14:paraId="1A975520" w14:textId="7B20E213" w:rsidR="00200924" w:rsidRPr="00E73B40" w:rsidRDefault="00200924" w:rsidP="008468E6">
      <w:pPr>
        <w:rPr>
          <w:lang w:val="en-IE"/>
        </w:rPr>
      </w:pPr>
    </w:p>
    <w:p w14:paraId="44A585BA" w14:textId="2BBDF551" w:rsidR="00294769" w:rsidRPr="00E73B40" w:rsidRDefault="00901840" w:rsidP="00294769">
      <w:pPr>
        <w:pStyle w:val="Heading3"/>
        <w:rPr>
          <w:lang w:val="en-IE"/>
        </w:rPr>
      </w:pPr>
      <w:bookmarkStart w:id="4382" w:name="_Toc471232961"/>
      <w:r w:rsidRPr="00E73B40">
        <w:rPr>
          <w:lang w:val="en-IE"/>
        </w:rPr>
        <w:lastRenderedPageBreak/>
        <w:t>BS #3</w:t>
      </w:r>
      <w:r w:rsidR="00294769" w:rsidRPr="00E73B40">
        <w:rPr>
          <w:lang w:val="en-IE"/>
        </w:rPr>
        <w:t xml:space="preserve">: Buy </w:t>
      </w:r>
      <w:r w:rsidR="000844C2" w:rsidRPr="00E73B40">
        <w:rPr>
          <w:lang w:val="en-IE"/>
        </w:rPr>
        <w:t>an</w:t>
      </w:r>
      <w:r w:rsidR="00294769" w:rsidRPr="00E73B40">
        <w:rPr>
          <w:lang w:val="en-IE"/>
        </w:rPr>
        <w:t xml:space="preserve"> equipment</w:t>
      </w:r>
      <w:bookmarkEnd w:id="4382"/>
    </w:p>
    <w:tbl>
      <w:tblPr>
        <w:tblStyle w:val="CelFocus1"/>
        <w:tblW w:w="0" w:type="auto"/>
        <w:tblLook w:val="04A0" w:firstRow="1" w:lastRow="0" w:firstColumn="1" w:lastColumn="0" w:noHBand="0" w:noVBand="1"/>
      </w:tblPr>
      <w:tblGrid>
        <w:gridCol w:w="1789"/>
        <w:gridCol w:w="7803"/>
      </w:tblGrid>
      <w:tr w:rsidR="00472EF0" w:rsidRPr="00E73B40" w14:paraId="57C5CA03"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27392ED1" w14:textId="77777777" w:rsidR="00472EF0" w:rsidRPr="00E73B40" w:rsidRDefault="00472EF0" w:rsidP="00B55782">
            <w:pPr>
              <w:jc w:val="left"/>
              <w:rPr>
                <w:b w:val="0"/>
                <w:sz w:val="20"/>
                <w:szCs w:val="20"/>
                <w:lang w:val="en-IE"/>
              </w:rPr>
            </w:pPr>
            <w:r w:rsidRPr="00E73B40">
              <w:rPr>
                <w:sz w:val="20"/>
                <w:szCs w:val="20"/>
                <w:lang w:val="en-IE"/>
              </w:rPr>
              <w:t>Business Scenario Specification</w:t>
            </w:r>
          </w:p>
        </w:tc>
      </w:tr>
      <w:tr w:rsidR="00472EF0" w:rsidRPr="00E73B40" w14:paraId="2C0CCBB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59E3B6DF"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54787426" w14:textId="1D909F14" w:rsidR="00472EF0" w:rsidRPr="00E73B40" w:rsidRDefault="00472EF0" w:rsidP="00472E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 mobile equipment purchase.</w:t>
            </w:r>
          </w:p>
        </w:tc>
      </w:tr>
      <w:tr w:rsidR="00472EF0" w:rsidRPr="00E73B40" w14:paraId="4E7C370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1F10E1F"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17B7636D" w14:textId="77777777" w:rsidR="00472EF0" w:rsidRPr="00E73B40" w:rsidRDefault="00472EF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2616A9C8" w14:textId="42AE543A" w:rsidR="00472EF0" w:rsidRPr="00E73B40" w:rsidRDefault="00472EF0" w:rsidP="0071661A">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“Product catalogue” process</w:t>
            </w:r>
          </w:p>
        </w:tc>
      </w:tr>
      <w:tr w:rsidR="00472EF0" w:rsidRPr="00E73B40" w14:paraId="07D8A7D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E589596"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776F673E" w14:textId="670ED12F" w:rsidR="00472EF0" w:rsidRPr="00E73B40" w:rsidRDefault="002374E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83" w:author="Author">
              <w:r>
                <w:rPr>
                  <w:color w:val="auto"/>
                  <w:sz w:val="20"/>
                  <w:szCs w:val="20"/>
                  <w:lang w:val="en-IE"/>
                </w:rPr>
                <w:t>Contextualized Customer</w:t>
              </w:r>
            </w:ins>
            <w:del w:id="4384" w:author="Author">
              <w:r w:rsidR="00472EF0" w:rsidRPr="00E73B40" w:rsidDel="002374E7">
                <w:rPr>
                  <w:color w:val="auto"/>
                  <w:sz w:val="20"/>
                  <w:szCs w:val="20"/>
                  <w:lang w:val="en-IE"/>
                </w:rPr>
                <w:delText>-</w:delText>
              </w:r>
            </w:del>
          </w:p>
        </w:tc>
      </w:tr>
      <w:tr w:rsidR="00472EF0" w:rsidRPr="00E73B40" w14:paraId="4616F681"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DACAA52" w14:textId="77777777" w:rsidR="00472EF0" w:rsidRPr="00E73B40" w:rsidRDefault="00472EF0"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040EC7E3" w14:textId="64F600A1" w:rsidR="00472EF0" w:rsidRPr="00E73B40" w:rsidRDefault="00472EF0" w:rsidP="00472E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buys the mobile equipment.</w:t>
            </w:r>
          </w:p>
        </w:tc>
      </w:tr>
    </w:tbl>
    <w:p w14:paraId="736CC199" w14:textId="7EF8BF36" w:rsidR="00294769" w:rsidRPr="00E73B40" w:rsidRDefault="00294769" w:rsidP="00294769">
      <w:pPr>
        <w:pStyle w:val="Heading4"/>
        <w:rPr>
          <w:lang w:val="en-IE"/>
        </w:rPr>
      </w:pPr>
      <w:r w:rsidRPr="00E73B40">
        <w:rPr>
          <w:lang w:val="en-IE"/>
        </w:rPr>
        <w:t xml:space="preserve">Phase I – </w:t>
      </w:r>
      <w:r w:rsidR="00472EF0" w:rsidRPr="00E73B40">
        <w:rPr>
          <w:lang w:val="en-IE"/>
        </w:rPr>
        <w:t>Products</w:t>
      </w:r>
      <w:del w:id="4385" w:author="Author">
        <w:r w:rsidR="00472EF0" w:rsidRPr="00E73B40" w:rsidDel="00F66731">
          <w:rPr>
            <w:lang w:val="en-IE"/>
          </w:rPr>
          <w:delText>/Offer</w:delText>
        </w:r>
      </w:del>
      <w:r w:rsidR="00472EF0" w:rsidRPr="00E73B40">
        <w:rPr>
          <w:lang w:val="en-IE"/>
        </w:rPr>
        <w:t xml:space="preserve"> selection</w:t>
      </w:r>
    </w:p>
    <w:p w14:paraId="2E4BF79B" w14:textId="3178F50D" w:rsidR="00294769" w:rsidRPr="00E73B40" w:rsidRDefault="00294769" w:rsidP="00294769">
      <w:pPr>
        <w:pStyle w:val="Heading5"/>
        <w:keepNext/>
        <w:rPr>
          <w:lang w:val="en-IE"/>
        </w:rPr>
      </w:pPr>
      <w:r w:rsidRPr="00E73B40">
        <w:rPr>
          <w:lang w:val="en-IE"/>
        </w:rPr>
        <w:t>Activity 1 »</w:t>
      </w:r>
      <w:r w:rsidR="00472EF0" w:rsidRPr="00E73B40">
        <w:rPr>
          <w:lang w:val="en-IE"/>
        </w:rPr>
        <w:t xml:space="preserve"> Add equipment to the basket</w:t>
      </w:r>
    </w:p>
    <w:tbl>
      <w:tblPr>
        <w:tblStyle w:val="CelFocus1"/>
        <w:tblW w:w="0" w:type="auto"/>
        <w:tblLook w:val="04A0" w:firstRow="1" w:lastRow="0" w:firstColumn="1" w:lastColumn="0" w:noHBand="0" w:noVBand="1"/>
      </w:tblPr>
      <w:tblGrid>
        <w:gridCol w:w="1522"/>
        <w:gridCol w:w="4042"/>
        <w:gridCol w:w="4028"/>
      </w:tblGrid>
      <w:tr w:rsidR="00294769" w:rsidRPr="00E73B40" w14:paraId="060F658E" w14:textId="77777777" w:rsidTr="00472EF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366B3E0" w14:textId="77777777" w:rsidR="00294769" w:rsidRPr="00E73B40" w:rsidRDefault="00294769" w:rsidP="00F0106B">
            <w:pPr>
              <w:jc w:val="left"/>
              <w:rPr>
                <w:b w:val="0"/>
                <w:sz w:val="20"/>
                <w:szCs w:val="20"/>
                <w:lang w:val="en-IE"/>
              </w:rPr>
            </w:pPr>
            <w:r w:rsidRPr="00E73B40">
              <w:rPr>
                <w:sz w:val="20"/>
                <w:szCs w:val="20"/>
                <w:lang w:val="en-IE"/>
              </w:rPr>
              <w:t>Activity Specification</w:t>
            </w:r>
          </w:p>
        </w:tc>
      </w:tr>
      <w:tr w:rsidR="00472EF0" w:rsidRPr="00E73B40" w14:paraId="034BE7A0"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E5D414" w14:textId="77777777" w:rsidR="00472EF0" w:rsidRPr="00E73B40" w:rsidRDefault="00472EF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F05C0A2" w14:textId="77777777" w:rsidR="00472EF0" w:rsidRPr="00E73B40" w:rsidRDefault="00472EF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ABBD7A0" w14:textId="77777777" w:rsidR="00472EF0" w:rsidRPr="00E73B40" w:rsidRDefault="00472EF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94769" w:rsidRPr="00E73B40" w14:paraId="28486F8E" w14:textId="77777777" w:rsidTr="00472EF0">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4168150" w14:textId="77777777" w:rsidR="00294769" w:rsidRPr="00E73B40" w:rsidRDefault="00294769" w:rsidP="00F0106B">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E6BCA9B" w14:textId="12019814" w:rsidR="00294769" w:rsidRPr="00E73B40" w:rsidRDefault="00472EF0" w:rsidP="00F0106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94769" w:rsidRPr="00E73B40" w14:paraId="42FBA893"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DEC6CDB" w14:textId="77777777" w:rsidR="00294769" w:rsidRPr="00E73B40" w:rsidRDefault="00294769" w:rsidP="00F0106B">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218F854" w14:textId="7C1A59A8" w:rsidR="00294769" w:rsidRPr="00E73B40" w:rsidRDefault="00895A49"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86" w:author="Author">
              <w:r>
                <w:rPr>
                  <w:color w:val="auto"/>
                  <w:sz w:val="20"/>
                  <w:szCs w:val="20"/>
                  <w:lang w:val="en-IE"/>
                </w:rPr>
                <w:t xml:space="preserve">Mobile Equipment’s Component &amp; </w:t>
              </w:r>
              <w:r w:rsidRPr="00895A49">
                <w:rPr>
                  <w:color w:val="auto"/>
                  <w:sz w:val="20"/>
                  <w:szCs w:val="20"/>
                  <w:lang w:val="en-IE"/>
                </w:rPr>
                <w:t>Check Stock and Delivery method</w:t>
              </w:r>
            </w:ins>
            <w:del w:id="4387" w:author="Author">
              <w:r w:rsidR="00D60E2F" w:rsidRPr="00E73B40" w:rsidDel="00895A49">
                <w:rPr>
                  <w:color w:val="auto"/>
                  <w:sz w:val="20"/>
                  <w:szCs w:val="20"/>
                  <w:lang w:val="en-IE"/>
                </w:rPr>
                <w:delText>Select products step</w:delText>
              </w:r>
            </w:del>
          </w:p>
        </w:tc>
      </w:tr>
      <w:tr w:rsidR="00294769" w:rsidRPr="00E73B40" w14:paraId="47141E75"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7EE532" w14:textId="77777777" w:rsidR="00294769" w:rsidRPr="00E73B40" w:rsidRDefault="00294769" w:rsidP="00F0106B">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0A2F33B" w14:textId="0E7383B7" w:rsidR="00612371" w:rsidRPr="00E73B40" w:rsidRDefault="00FF0860" w:rsidP="00FF086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w:t>
            </w:r>
            <w:r w:rsidR="00612371" w:rsidRPr="00E73B40">
              <w:rPr>
                <w:color w:val="auto"/>
                <w:sz w:val="20"/>
                <w:szCs w:val="20"/>
                <w:lang w:val="en-IE"/>
              </w:rPr>
              <w:t xml:space="preserve"> enters on the Sales process and adds </w:t>
            </w:r>
            <w:r w:rsidR="000844C2" w:rsidRPr="00E73B40">
              <w:rPr>
                <w:color w:val="auto"/>
                <w:sz w:val="20"/>
                <w:szCs w:val="20"/>
                <w:lang w:val="en-IE"/>
              </w:rPr>
              <w:t>an</w:t>
            </w:r>
            <w:r w:rsidR="00612371" w:rsidRPr="00E73B40">
              <w:rPr>
                <w:color w:val="auto"/>
                <w:sz w:val="20"/>
                <w:szCs w:val="20"/>
                <w:lang w:val="en-IE"/>
              </w:rPr>
              <w:t xml:space="preserve"> equipment to the basket:</w:t>
            </w:r>
          </w:p>
          <w:p w14:paraId="64835BF5" w14:textId="1583007C" w:rsidR="000844C2" w:rsidRPr="00E73B40" w:rsidDel="00C54634" w:rsidRDefault="00612371"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del w:id="4388" w:author="Author"/>
                <w:color w:val="auto"/>
                <w:sz w:val="20"/>
                <w:szCs w:val="20"/>
                <w:lang w:val="en-IE"/>
              </w:rPr>
            </w:pPr>
            <w:r w:rsidRPr="00E73B40">
              <w:rPr>
                <w:color w:val="auto"/>
                <w:sz w:val="20"/>
                <w:szCs w:val="20"/>
                <w:lang w:val="en-IE"/>
              </w:rPr>
              <w:t>If the process is running at a shop</w:t>
            </w:r>
            <w:ins w:id="4389" w:author="Author">
              <w:r w:rsidR="00C54634">
                <w:rPr>
                  <w:color w:val="auto"/>
                  <w:sz w:val="20"/>
                  <w:szCs w:val="20"/>
                  <w:lang w:val="en-IE"/>
                </w:rPr>
                <w:t>, t</w:t>
              </w:r>
              <w:r w:rsidR="00C54634" w:rsidRPr="00E73B40">
                <w:rPr>
                  <w:color w:val="auto"/>
                  <w:sz w:val="20"/>
                  <w:szCs w:val="20"/>
                  <w:lang w:val="en-IE"/>
                </w:rPr>
                <w:t xml:space="preserve">he user must scan the </w:t>
              </w:r>
              <w:r w:rsidR="00C54634">
                <w:rPr>
                  <w:color w:val="auto"/>
                  <w:sz w:val="20"/>
                  <w:szCs w:val="20"/>
                  <w:lang w:val="en-IE"/>
                </w:rPr>
                <w:t>barcode (reference) of the equipment.</w:t>
              </w:r>
            </w:ins>
            <w:del w:id="4390" w:author="Author">
              <w:r w:rsidR="000844C2" w:rsidRPr="00E73B40" w:rsidDel="00C54634">
                <w:rPr>
                  <w:color w:val="auto"/>
                  <w:sz w:val="20"/>
                  <w:szCs w:val="20"/>
                  <w:lang w:val="en-IE"/>
                </w:rPr>
                <w:delText>:</w:delText>
              </w:r>
            </w:del>
          </w:p>
          <w:p w14:paraId="631A194E" w14:textId="4BC0BF9E" w:rsidR="000844C2" w:rsidRPr="00E73B40" w:rsidDel="00C54634" w:rsidRDefault="000844C2"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391" w:author="Author"/>
                <w:del w:id="4392" w:author="Author"/>
                <w:color w:val="auto"/>
                <w:sz w:val="20"/>
                <w:szCs w:val="20"/>
                <w:lang w:val="en-IE"/>
              </w:rPr>
            </w:pPr>
            <w:del w:id="4393" w:author="Author">
              <w:r w:rsidRPr="00E73B40" w:rsidDel="00C54634">
                <w:rPr>
                  <w:color w:val="auto"/>
                  <w:sz w:val="20"/>
                  <w:szCs w:val="20"/>
                  <w:lang w:val="en-IE"/>
                </w:rPr>
                <w:delText>T</w:delText>
              </w:r>
              <w:r w:rsidR="00612371" w:rsidRPr="00E73B40" w:rsidDel="00C54634">
                <w:rPr>
                  <w:color w:val="auto"/>
                  <w:sz w:val="20"/>
                  <w:szCs w:val="20"/>
                  <w:lang w:val="en-IE"/>
                </w:rPr>
                <w:delText>he user needs to scan the equipment IMEI</w:delText>
              </w:r>
            </w:del>
            <w:ins w:id="4394" w:author="Author">
              <w:del w:id="4395" w:author="Author">
                <w:r w:rsidRPr="00E73B40" w:rsidDel="00C54634">
                  <w:rPr>
                    <w:color w:val="auto"/>
                    <w:sz w:val="20"/>
                    <w:szCs w:val="20"/>
                    <w:lang w:val="en-IE"/>
                  </w:rPr>
                  <w:delText xml:space="preserve"> for mobile equipment</w:delText>
                </w:r>
              </w:del>
            </w:ins>
          </w:p>
          <w:p w14:paraId="326A805A" w14:textId="0ED263AA" w:rsidR="00612371" w:rsidRPr="00E73B40" w:rsidRDefault="000844C2"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96" w:author="Author">
              <w:del w:id="4397" w:author="Author">
                <w:r w:rsidRPr="00E73B40" w:rsidDel="00C54634">
                  <w:rPr>
                    <w:color w:val="auto"/>
                    <w:sz w:val="20"/>
                    <w:szCs w:val="20"/>
                    <w:lang w:val="en-IE"/>
                  </w:rPr>
                  <w:delText>The user must scan the reference</w:delText>
                </w:r>
                <w:r w:rsidR="00D75391" w:rsidDel="00C54634">
                  <w:rPr>
                    <w:color w:val="auto"/>
                    <w:sz w:val="20"/>
                    <w:szCs w:val="20"/>
                    <w:lang w:val="en-IE"/>
                  </w:rPr>
                  <w:delText>barcode (reference)</w:delText>
                </w:r>
                <w:r w:rsidRPr="00E73B40" w:rsidDel="00C54634">
                  <w:rPr>
                    <w:color w:val="auto"/>
                    <w:sz w:val="20"/>
                    <w:szCs w:val="20"/>
                    <w:lang w:val="en-IE"/>
                  </w:rPr>
                  <w:delText xml:space="preserve"> for fixed equipment</w:delText>
                </w:r>
              </w:del>
            </w:ins>
            <w:del w:id="4398" w:author="Author">
              <w:r w:rsidR="00612371" w:rsidRPr="00E73B40" w:rsidDel="00C54634">
                <w:rPr>
                  <w:color w:val="auto"/>
                  <w:sz w:val="20"/>
                  <w:szCs w:val="20"/>
                  <w:lang w:val="en-IE"/>
                </w:rPr>
                <w:delText>.</w:delText>
              </w:r>
            </w:del>
          </w:p>
          <w:p w14:paraId="5389C959" w14:textId="77777777" w:rsidR="00294769" w:rsidRDefault="00612371"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399" w:author="Author"/>
                <w:color w:val="auto"/>
                <w:sz w:val="20"/>
                <w:szCs w:val="20"/>
                <w:lang w:val="en-IE"/>
              </w:rPr>
            </w:pPr>
            <w:r w:rsidRPr="00E73B40">
              <w:rPr>
                <w:color w:val="auto"/>
                <w:sz w:val="20"/>
                <w:szCs w:val="20"/>
                <w:lang w:val="en-IE"/>
              </w:rPr>
              <w:t>If the process is running at a Call Centre, the user searches for the equipment and can only add it to the basket if there is available stock</w:t>
            </w:r>
            <w:r w:rsidR="00FF0860" w:rsidRPr="00E73B40">
              <w:rPr>
                <w:color w:val="auto"/>
                <w:sz w:val="20"/>
                <w:szCs w:val="20"/>
                <w:lang w:val="en-IE"/>
              </w:rPr>
              <w:t>.</w:t>
            </w:r>
          </w:p>
          <w:p w14:paraId="5E2B882D" w14:textId="2F156D45" w:rsidR="0023397A" w:rsidRP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20"/>
                <w:lang w:val="en-IE"/>
              </w:rPr>
            </w:pPr>
            <w:ins w:id="4400" w:author="Author">
              <w:r w:rsidRPr="0023397A">
                <w:rPr>
                  <w:b/>
                  <w:color w:val="auto"/>
                  <w:sz w:val="20"/>
                  <w:szCs w:val="20"/>
                  <w:lang w:val="en-IE"/>
                </w:rPr>
                <w:t>Note:</w:t>
              </w:r>
              <w:r>
                <w:rPr>
                  <w:b/>
                  <w:color w:val="auto"/>
                  <w:sz w:val="20"/>
                  <w:szCs w:val="20"/>
                  <w:lang w:val="en-IE"/>
                </w:rPr>
                <w:t xml:space="preserve"> B</w:t>
              </w:r>
              <w:r w:rsidRPr="0023397A">
                <w:rPr>
                  <w:b/>
                  <w:color w:val="auto"/>
                  <w:sz w:val="20"/>
                  <w:szCs w:val="20"/>
                  <w:lang w:val="en-IE"/>
                </w:rPr>
                <w:t>y “standalone” we are referring to Accessories and to Mobile Standalone Hard Good. Not connected with any billing offer, like in a campaign or Loyalty (Cherry Points).</w:t>
              </w:r>
            </w:ins>
          </w:p>
        </w:tc>
      </w:tr>
      <w:tr w:rsidR="0000779C" w:rsidRPr="00E73B40" w14:paraId="6D04F7B7"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9E14EDC" w14:textId="7B49BFFE" w:rsidR="0000779C" w:rsidRPr="00E73B40" w:rsidRDefault="0000779C" w:rsidP="00F0106B">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39B3E65" w14:textId="77777777" w:rsidR="0000779C" w:rsidRPr="00E73B40" w:rsidRDefault="0000779C" w:rsidP="00F0106B">
            <w:pPr>
              <w:pStyle w:val="TableText"/>
              <w:keepNext/>
              <w:tabs>
                <w:tab w:val="left" w:pos="567"/>
              </w:tabs>
              <w:spacing w:line="240" w:lineRule="exact"/>
              <w:rPr>
                <w:color w:val="auto"/>
                <w:sz w:val="20"/>
                <w:szCs w:val="20"/>
                <w:lang w:val="en-IE"/>
              </w:rPr>
            </w:pPr>
          </w:p>
        </w:tc>
        <w:tc>
          <w:tcPr>
            <w:tcW w:w="4042" w:type="dxa"/>
            <w:shd w:val="clear" w:color="auto" w:fill="D8D7D5"/>
          </w:tcPr>
          <w:p w14:paraId="75B54E74" w14:textId="77777777" w:rsidR="0000779C" w:rsidRPr="00E73B40" w:rsidRDefault="0000779C" w:rsidP="00F0106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478FA6F6" w14:textId="77777777" w:rsidR="0000779C" w:rsidRPr="00E73B40" w:rsidRDefault="0000779C" w:rsidP="00F0106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0779C" w:rsidRPr="00E73B40" w14:paraId="5C0B7D8F"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2A02B34" w14:textId="77777777" w:rsidR="0000779C" w:rsidRPr="00E73B40" w:rsidRDefault="0000779C" w:rsidP="005136F0">
            <w:pPr>
              <w:pStyle w:val="TableText"/>
              <w:keepNext/>
              <w:tabs>
                <w:tab w:val="left" w:pos="567"/>
              </w:tabs>
              <w:spacing w:line="240" w:lineRule="exact"/>
              <w:jc w:val="left"/>
              <w:rPr>
                <w:color w:val="auto"/>
                <w:sz w:val="20"/>
                <w:szCs w:val="20"/>
                <w:lang w:val="en-IE"/>
              </w:rPr>
            </w:pPr>
          </w:p>
        </w:tc>
        <w:tc>
          <w:tcPr>
            <w:tcW w:w="4042" w:type="dxa"/>
          </w:tcPr>
          <w:p w14:paraId="4DE4C67F" w14:textId="17CDDD3C"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Filter products</w:t>
            </w:r>
          </w:p>
          <w:p w14:paraId="5E39AD6F" w14:textId="77777777" w:rsidR="0000779C"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01" w:author="Author"/>
                <w:color w:val="auto"/>
                <w:sz w:val="20"/>
                <w:szCs w:val="18"/>
                <w:lang w:val="en-IE" w:eastAsia="en-US"/>
              </w:rPr>
            </w:pPr>
            <w:ins w:id="4402" w:author="Author">
              <w:r>
                <w:rPr>
                  <w:color w:val="auto"/>
                  <w:sz w:val="20"/>
                  <w:szCs w:val="18"/>
                  <w:lang w:val="en-IE" w:eastAsia="en-US"/>
                </w:rPr>
                <w:t>UFE will show the equipment based on the eligibility from “</w:t>
              </w:r>
              <w:r w:rsidRPr="00FE7880">
                <w:rPr>
                  <w:color w:val="auto"/>
                  <w:sz w:val="20"/>
                  <w:szCs w:val="18"/>
                  <w:lang w:val="en-IE" w:eastAsia="en-US"/>
                </w:rPr>
                <w:t>TBFILTER_OFFER_BY_CRITERIA</w:t>
              </w:r>
              <w:r>
                <w:rPr>
                  <w:color w:val="auto"/>
                  <w:sz w:val="20"/>
                  <w:szCs w:val="18"/>
                  <w:lang w:val="en-IE" w:eastAsia="en-US"/>
                </w:rPr>
                <w:t>”.</w:t>
              </w:r>
            </w:ins>
          </w:p>
          <w:p w14:paraId="65BF668B" w14:textId="77777777" w:rsidR="0000779C"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03" w:author="Author"/>
                <w:color w:val="auto"/>
                <w:sz w:val="20"/>
                <w:szCs w:val="18"/>
                <w:lang w:val="en-IE" w:eastAsia="en-US"/>
              </w:rPr>
            </w:pPr>
            <w:ins w:id="4404" w:author="Author">
              <w:r>
                <w:rPr>
                  <w:color w:val="auto"/>
                  <w:sz w:val="20"/>
                  <w:szCs w:val="18"/>
                  <w:lang w:val="en-IE" w:eastAsia="en-US"/>
                </w:rPr>
                <w:t>The price will be based on the device price rate table (Physical GRT “Device OC Rate”).</w:t>
              </w:r>
            </w:ins>
          </w:p>
          <w:p w14:paraId="2F489239" w14:textId="1A4F56F4" w:rsidR="0000779C" w:rsidRPr="00CC39B1" w:rsidRDefault="0000779C" w:rsidP="00FE0E4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05" w:author="Author"/>
                <w:color w:val="auto"/>
                <w:sz w:val="20"/>
                <w:szCs w:val="18"/>
                <w:lang w:val="en-IE" w:eastAsia="en-US"/>
              </w:rPr>
            </w:pPr>
            <w:ins w:id="4406"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equipment, UFE will get from UFE Catalogue the corresponding product associated to the chosen colour with the corresponding price conditions.</w:t>
              </w:r>
            </w:ins>
          </w:p>
          <w:p w14:paraId="31DD81AF" w14:textId="0E1E5107" w:rsidR="0000779C" w:rsidRPr="00E73B40" w:rsidDel="00FE0E4E"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07" w:author="Author"/>
                <w:del w:id="4408" w:author="Author"/>
                <w:color w:val="auto"/>
                <w:sz w:val="20"/>
                <w:szCs w:val="18"/>
                <w:lang w:val="en-IE" w:eastAsia="en-US"/>
              </w:rPr>
            </w:pPr>
          </w:p>
          <w:p w14:paraId="5C9FD359" w14:textId="7ACDDFEC" w:rsidR="0000779C" w:rsidRPr="00E73B40" w:rsidDel="004E21CD"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09" w:author="Author"/>
                <w:color w:val="auto"/>
                <w:sz w:val="20"/>
                <w:szCs w:val="18"/>
                <w:lang w:val="en-IE" w:eastAsia="en-US"/>
              </w:rPr>
            </w:pPr>
            <w:ins w:id="4410" w:author="Author">
              <w:r w:rsidRPr="00E73B40">
                <w:rPr>
                  <w:color w:val="auto"/>
                  <w:sz w:val="20"/>
                  <w:szCs w:val="18"/>
                  <w:lang w:val="en-IE" w:eastAsia="en-US"/>
                </w:rPr>
                <w:t>Note: Products are previously loaded from MEC to UFE side through the UFE Catalogue component (for full details on this component, please see [2]).</w:t>
              </w:r>
            </w:ins>
            <w:del w:id="4411" w:author="Author">
              <w:r w:rsidRPr="00E73B40" w:rsidDel="004E21CD">
                <w:rPr>
                  <w:color w:val="auto"/>
                  <w:sz w:val="20"/>
                  <w:szCs w:val="18"/>
                  <w:lang w:val="en-IE" w:eastAsia="en-US"/>
                </w:rPr>
                <w:delText>Only applicable when the process is running at the Call Centre.</w:delText>
              </w:r>
            </w:del>
          </w:p>
          <w:p w14:paraId="7A7BD5AB" w14:textId="4A9165A6" w:rsidR="0000779C" w:rsidRPr="00E73B40" w:rsidDel="004E21CD"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12" w:author="Author"/>
                <w:color w:val="auto"/>
                <w:sz w:val="20"/>
                <w:szCs w:val="18"/>
                <w:lang w:val="en-IE" w:eastAsia="en-US"/>
              </w:rPr>
            </w:pPr>
            <w:del w:id="4413" w:author="Author">
              <w:r w:rsidRPr="00E73B40" w:rsidDel="004E21CD">
                <w:rPr>
                  <w:color w:val="auto"/>
                  <w:sz w:val="20"/>
                  <w:szCs w:val="18"/>
                  <w:lang w:val="en-IE" w:eastAsia="en-US"/>
                </w:rPr>
                <w:delText>UFE filters the available products according to:</w:delText>
              </w:r>
            </w:del>
          </w:p>
          <w:p w14:paraId="092D3EA1" w14:textId="46F574A9"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14" w:author="Author"/>
                <w:color w:val="auto"/>
                <w:sz w:val="20"/>
                <w:szCs w:val="18"/>
                <w:lang w:val="en-IE" w:eastAsia="en-US"/>
              </w:rPr>
            </w:pPr>
            <w:del w:id="4415" w:author="Author">
              <w:r w:rsidRPr="00E73B40" w:rsidDel="004E21CD">
                <w:rPr>
                  <w:color w:val="auto"/>
                  <w:sz w:val="20"/>
                  <w:szCs w:val="18"/>
                  <w:lang w:val="en-IE" w:eastAsia="en-US"/>
                </w:rPr>
                <w:delText xml:space="preserve">Sales Channel </w:delText>
              </w:r>
            </w:del>
          </w:p>
          <w:p w14:paraId="27C86880" w14:textId="51894BB0"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16" w:author="Author"/>
                <w:color w:val="auto"/>
                <w:sz w:val="20"/>
                <w:szCs w:val="18"/>
                <w:lang w:val="en-IE" w:eastAsia="en-US"/>
              </w:rPr>
            </w:pPr>
            <w:del w:id="4417" w:author="Author">
              <w:r w:rsidRPr="00E73B40" w:rsidDel="004E21CD">
                <w:rPr>
                  <w:color w:val="auto"/>
                  <w:sz w:val="20"/>
                  <w:szCs w:val="18"/>
                  <w:lang w:val="en-IE" w:eastAsia="en-US"/>
                </w:rPr>
                <w:delText xml:space="preserve">Dealer Code/shop ID </w:delText>
              </w:r>
            </w:del>
          </w:p>
          <w:p w14:paraId="4E5DD150" w14:textId="1B29860B"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18" w:author="Author"/>
                <w:color w:val="auto"/>
                <w:sz w:val="20"/>
                <w:szCs w:val="18"/>
                <w:lang w:val="en-IE" w:eastAsia="en-US"/>
              </w:rPr>
            </w:pPr>
            <w:del w:id="4419" w:author="Author">
              <w:r w:rsidRPr="00E73B40" w:rsidDel="004E21CD">
                <w:rPr>
                  <w:color w:val="auto"/>
                  <w:sz w:val="20"/>
                  <w:szCs w:val="18"/>
                  <w:lang w:val="en-IE" w:eastAsia="en-US"/>
                </w:rPr>
                <w:delText xml:space="preserve">User role </w:delText>
              </w:r>
            </w:del>
          </w:p>
          <w:p w14:paraId="0033C99A" w14:textId="23080514"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0" w:author="Author"/>
                <w:color w:val="auto"/>
                <w:sz w:val="20"/>
                <w:szCs w:val="18"/>
                <w:lang w:val="en-IE" w:eastAsia="en-US"/>
              </w:rPr>
            </w:pPr>
            <w:del w:id="4421" w:author="Author">
              <w:r w:rsidRPr="00E73B40" w:rsidDel="004E21CD">
                <w:rPr>
                  <w:color w:val="auto"/>
                  <w:sz w:val="20"/>
                  <w:szCs w:val="18"/>
                  <w:lang w:val="en-IE" w:eastAsia="en-US"/>
                </w:rPr>
                <w:delText xml:space="preserve">Dealer Type </w:delText>
              </w:r>
            </w:del>
          </w:p>
          <w:p w14:paraId="5DC9BCC2" w14:textId="05B782C5"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2" w:author="Author"/>
                <w:color w:val="auto"/>
                <w:sz w:val="20"/>
                <w:szCs w:val="18"/>
                <w:lang w:val="en-IE" w:eastAsia="en-US"/>
              </w:rPr>
            </w:pPr>
            <w:del w:id="4423" w:author="Author">
              <w:r w:rsidRPr="00E73B40" w:rsidDel="004E21CD">
                <w:rPr>
                  <w:color w:val="auto"/>
                  <w:sz w:val="20"/>
                  <w:szCs w:val="18"/>
                  <w:lang w:val="en-IE" w:eastAsia="en-US"/>
                </w:rPr>
                <w:delText xml:space="preserve">Is Anonymous </w:delText>
              </w:r>
            </w:del>
          </w:p>
          <w:p w14:paraId="1F5B57F0" w14:textId="6C208360"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4" w:author="Author"/>
                <w:color w:val="auto"/>
                <w:sz w:val="20"/>
                <w:szCs w:val="18"/>
                <w:lang w:val="en-IE" w:eastAsia="en-US"/>
              </w:rPr>
            </w:pPr>
            <w:del w:id="4425" w:author="Author">
              <w:r w:rsidRPr="00E73B40" w:rsidDel="004E21CD">
                <w:rPr>
                  <w:color w:val="auto"/>
                  <w:sz w:val="20"/>
                  <w:szCs w:val="18"/>
                  <w:lang w:val="en-IE" w:eastAsia="en-US"/>
                </w:rPr>
                <w:delText>User role</w:delText>
              </w:r>
            </w:del>
          </w:p>
          <w:p w14:paraId="0E4964E9" w14:textId="365CE27A"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6" w:author="Author"/>
                <w:color w:val="auto"/>
                <w:sz w:val="20"/>
                <w:szCs w:val="18"/>
                <w:lang w:val="en-IE" w:eastAsia="en-US"/>
              </w:rPr>
            </w:pPr>
            <w:del w:id="4427" w:author="Author">
              <w:r w:rsidRPr="00E73B40" w:rsidDel="004E21CD">
                <w:rPr>
                  <w:color w:val="auto"/>
                  <w:sz w:val="20"/>
                  <w:szCs w:val="18"/>
                  <w:lang w:val="en-IE" w:eastAsia="en-US"/>
                </w:rPr>
                <w:delText>Customer type</w:delText>
              </w:r>
            </w:del>
          </w:p>
          <w:p w14:paraId="7BC1073D" w14:textId="24692BAD"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28" w:author="Author"/>
                <w:color w:val="auto"/>
                <w:sz w:val="20"/>
                <w:szCs w:val="18"/>
                <w:lang w:val="en-IE" w:eastAsia="en-US"/>
              </w:rPr>
            </w:pPr>
            <w:del w:id="4429" w:author="Author">
              <w:r w:rsidRPr="00E73B40" w:rsidDel="004E21CD">
                <w:rPr>
                  <w:color w:val="auto"/>
                  <w:sz w:val="20"/>
                  <w:szCs w:val="18"/>
                  <w:lang w:val="en-IE" w:eastAsia="en-US"/>
                </w:rPr>
                <w:delText>Customer sub type</w:delText>
              </w:r>
            </w:del>
          </w:p>
          <w:p w14:paraId="373FB4C2" w14:textId="08F30E1F"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30" w:author="Author"/>
                <w:color w:val="auto"/>
                <w:sz w:val="20"/>
                <w:szCs w:val="18"/>
                <w:lang w:val="en-IE" w:eastAsia="en-US"/>
              </w:rPr>
            </w:pPr>
            <w:del w:id="4431" w:author="Author">
              <w:r w:rsidRPr="00E73B40" w:rsidDel="004E21CD">
                <w:rPr>
                  <w:color w:val="auto"/>
                  <w:sz w:val="20"/>
                  <w:szCs w:val="18"/>
                  <w:lang w:val="en-IE" w:eastAsia="en-US"/>
                </w:rPr>
                <w:delText>billing type of the contextualized billing customer (if any)</w:delText>
              </w:r>
            </w:del>
          </w:p>
          <w:p w14:paraId="22064B39" w14:textId="6F7183DD"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32" w:author="Author"/>
                <w:color w:val="auto"/>
                <w:sz w:val="20"/>
                <w:szCs w:val="18"/>
                <w:lang w:val="en-IE" w:eastAsia="en-US"/>
              </w:rPr>
            </w:pPr>
            <w:del w:id="4433" w:author="Author">
              <w:r w:rsidRPr="00E73B40" w:rsidDel="004E21CD">
                <w:rPr>
                  <w:color w:val="auto"/>
                  <w:sz w:val="20"/>
                  <w:szCs w:val="18"/>
                  <w:lang w:val="en-IE" w:eastAsia="en-US"/>
                </w:rPr>
                <w:delText>search parameters provided by the user</w:delText>
              </w:r>
            </w:del>
          </w:p>
          <w:p w14:paraId="586418F4" w14:textId="70DCB5DC"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4434" w:author="Author">
              <w:r w:rsidRPr="00E73B40" w:rsidDel="004E21CD">
                <w:rPr>
                  <w:color w:val="auto"/>
                  <w:sz w:val="20"/>
                  <w:szCs w:val="18"/>
                  <w:lang w:val="en-IE" w:eastAsia="en-US"/>
                </w:rPr>
                <w:delText>Note: Products are previously loaded from MEC to UFE side through the UFE Catalogue component (for full details on this component, please see [2]).</w:delText>
              </w:r>
            </w:del>
          </w:p>
        </w:tc>
        <w:tc>
          <w:tcPr>
            <w:tcW w:w="4028" w:type="dxa"/>
          </w:tcPr>
          <w:p w14:paraId="736666E6" w14:textId="77777777" w:rsidR="0000779C"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35" w:author="Author"/>
                <w:color w:val="auto"/>
                <w:sz w:val="20"/>
                <w:szCs w:val="18"/>
                <w:lang w:val="en-IE" w:eastAsia="en-US"/>
              </w:rPr>
            </w:pPr>
            <w:r w:rsidRPr="00E73B40">
              <w:rPr>
                <w:color w:val="auto"/>
                <w:sz w:val="20"/>
                <w:szCs w:val="18"/>
                <w:lang w:val="en-IE" w:eastAsia="en-US"/>
              </w:rPr>
              <w:t>If there are no products, UFE shows the warning message WM_SAL_8.</w:t>
            </w:r>
          </w:p>
          <w:p w14:paraId="06D2B236" w14:textId="1B08DF5D" w:rsidR="0000779C" w:rsidRPr="00E73B40" w:rsidRDefault="0000779C" w:rsidP="003D26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436" w:author="Author">
              <w:r w:rsidRPr="00E73B40">
                <w:rPr>
                  <w:color w:val="auto"/>
                  <w:sz w:val="20"/>
                  <w:szCs w:val="18"/>
                  <w:lang w:val="en-IE" w:eastAsia="en-US"/>
                </w:rPr>
                <w:t xml:space="preserve">If the </w:t>
              </w:r>
              <w:r>
                <w:rPr>
                  <w:color w:val="auto"/>
                  <w:sz w:val="20"/>
                  <w:szCs w:val="18"/>
                  <w:lang w:val="en-IE" w:eastAsia="en-US"/>
                </w:rPr>
                <w:t>price list service returns an error</w:t>
              </w:r>
              <w:r w:rsidRPr="00E73B40">
                <w:rPr>
                  <w:color w:val="auto"/>
                  <w:sz w:val="20"/>
                  <w:szCs w:val="18"/>
                  <w:lang w:val="en-IE" w:eastAsia="en-US"/>
                </w:rPr>
                <w:t>, UFE warns the user with the error message EM_SAL_</w:t>
              </w:r>
              <w:r>
                <w:rPr>
                  <w:color w:val="auto"/>
                  <w:sz w:val="20"/>
                  <w:szCs w:val="18"/>
                  <w:lang w:val="en-IE" w:eastAsia="en-US"/>
                </w:rPr>
                <w:t>47</w:t>
              </w:r>
              <w:r w:rsidRPr="00E73B40">
                <w:rPr>
                  <w:color w:val="auto"/>
                  <w:sz w:val="20"/>
                  <w:szCs w:val="18"/>
                  <w:lang w:val="en-IE" w:eastAsia="en-US"/>
                </w:rPr>
                <w:t xml:space="preserve"> and the </w:t>
              </w:r>
              <w:r>
                <w:rPr>
                  <w:color w:val="auto"/>
                  <w:sz w:val="20"/>
                  <w:szCs w:val="18"/>
                  <w:lang w:val="en-IE" w:eastAsia="en-US"/>
                </w:rPr>
                <w:t>equipment will not be added.</w:t>
              </w:r>
            </w:ins>
          </w:p>
        </w:tc>
      </w:tr>
      <w:tr w:rsidR="0000779C" w:rsidRPr="00E73B40" w14:paraId="7DE8CCDD"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4BAFC38" w14:textId="19C4D5BE"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0D89C766" w14:textId="39B3E4FB"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1b. Get stock</w:t>
            </w:r>
          </w:p>
          <w:p w14:paraId="79B342BB" w14:textId="257DAA69" w:rsidR="0000779C" w:rsidRPr="00E73B40" w:rsidDel="007478D5"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37" w:author="Author"/>
                <w:color w:val="auto"/>
                <w:sz w:val="20"/>
                <w:szCs w:val="18"/>
                <w:lang w:val="en-IE" w:eastAsia="en-US"/>
              </w:rPr>
            </w:pPr>
            <w:del w:id="4438" w:author="Author">
              <w:r w:rsidRPr="00E73B40" w:rsidDel="007478D5">
                <w:rPr>
                  <w:color w:val="auto"/>
                  <w:sz w:val="20"/>
                  <w:szCs w:val="18"/>
                  <w:lang w:val="en-IE" w:eastAsia="en-US"/>
                </w:rPr>
                <w:delText>Only applicable when the process is running at the Call Centre.</w:delText>
              </w:r>
            </w:del>
          </w:p>
          <w:p w14:paraId="5F3E641D" w14:textId="77777777" w:rsidR="0000779C" w:rsidRDefault="0000779C"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39" w:author="Author"/>
                <w:color w:val="auto"/>
                <w:sz w:val="20"/>
                <w:szCs w:val="18"/>
                <w:lang w:val="en-IE" w:eastAsia="en-US"/>
              </w:rPr>
            </w:pPr>
            <w:ins w:id="4440" w:author="Author">
              <w:r w:rsidRPr="00E73B40">
                <w:rPr>
                  <w:color w:val="auto"/>
                  <w:sz w:val="20"/>
                  <w:szCs w:val="18"/>
                  <w:lang w:val="en-IE" w:eastAsia="en-US"/>
                </w:rPr>
                <w:t>For each returned product on the previous search, UFE gets the corresponding stock from ORSIM</w:t>
              </w:r>
              <w:r>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r>
                <w:rPr>
                  <w:color w:val="auto"/>
                  <w:sz w:val="20"/>
                  <w:szCs w:val="18"/>
                  <w:lang w:val="en-IE" w:eastAsia="en-US"/>
                </w:rPr>
                <w:t xml:space="preserve"> will come from UFE Catalogue</w:t>
              </w:r>
              <w:r w:rsidRPr="00E73B40">
                <w:rPr>
                  <w:color w:val="auto"/>
                  <w:sz w:val="20"/>
                  <w:szCs w:val="18"/>
                  <w:lang w:val="en-IE" w:eastAsia="en-US"/>
                </w:rPr>
                <w:t>.</w:t>
              </w:r>
            </w:ins>
          </w:p>
          <w:p w14:paraId="62C7F168" w14:textId="465C553A" w:rsidR="0000779C" w:rsidDel="00353C3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41" w:author="Author"/>
                <w:del w:id="4442" w:author="Author"/>
                <w:color w:val="auto"/>
                <w:sz w:val="20"/>
                <w:szCs w:val="18"/>
                <w:lang w:val="en-IE" w:eastAsia="en-US"/>
              </w:rPr>
            </w:pPr>
            <w:del w:id="4443" w:author="Author">
              <w:r w:rsidRPr="00E73B40" w:rsidDel="00353C30">
                <w:rPr>
                  <w:color w:val="auto"/>
                  <w:sz w:val="20"/>
                  <w:szCs w:val="18"/>
                  <w:lang w:val="en-IE" w:eastAsia="en-US"/>
                </w:rPr>
                <w:delText>For each returned product on the previous search, UFE gets the corresponding stock from ORSIM, as so the equipment details including all relevant information for Device component configuration.</w:delText>
              </w:r>
            </w:del>
          </w:p>
          <w:p w14:paraId="158097C4" w14:textId="77777777" w:rsidR="0000779C"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44" w:author="Author"/>
                <w:color w:val="auto"/>
                <w:sz w:val="20"/>
                <w:szCs w:val="18"/>
                <w:lang w:val="en-IE" w:eastAsia="en-US"/>
              </w:rPr>
            </w:pPr>
            <w:ins w:id="4445" w:author="Author">
              <w:r w:rsidRPr="00E73B40">
                <w:rPr>
                  <w:color w:val="auto"/>
                  <w:sz w:val="20"/>
                  <w:szCs w:val="18"/>
                  <w:lang w:val="en-IE" w:eastAsia="en-US"/>
                </w:rPr>
                <w:t>When the user selects the store, UFE will display the currently available stock of that store.</w:t>
              </w:r>
            </w:ins>
          </w:p>
          <w:p w14:paraId="146AA3BF" w14:textId="742266C3" w:rsidR="0000779C" w:rsidRPr="00E73B40" w:rsidRDefault="0000779C" w:rsidP="005D5BF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446"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w:t>
              </w:r>
              <w:del w:id="4447" w:author="Author">
                <w:r w:rsidDel="00B24C72">
                  <w:rPr>
                    <w:color w:val="000000" w:themeColor="text1"/>
                    <w:sz w:val="20"/>
                    <w:szCs w:val="18"/>
                    <w:lang w:val="en-IE" w:eastAsia="en-US"/>
                  </w:rPr>
                  <w:delText>UFE will not get the stock from ORSIM</w:delText>
                </w:r>
              </w:del>
              <w:r>
                <w:rPr>
                  <w:color w:val="000000" w:themeColor="text1"/>
                  <w:sz w:val="20"/>
                  <w:szCs w:val="18"/>
                  <w:lang w:val="en-IE" w:eastAsia="en-US"/>
                </w:rPr>
                <w:t>. Instead, the I</w:t>
              </w:r>
              <w:r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58744D7D" w14:textId="77777777" w:rsidR="0000779C" w:rsidRPr="00E73B40" w:rsidRDefault="0000779C" w:rsidP="007478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48" w:author="Author"/>
                <w:color w:val="auto"/>
                <w:sz w:val="20"/>
                <w:szCs w:val="18"/>
                <w:lang w:val="en-IE" w:eastAsia="en-US"/>
              </w:rPr>
            </w:pPr>
            <w:ins w:id="4449" w:author="Author">
              <w:r w:rsidRPr="00E73B40">
                <w:rPr>
                  <w:color w:val="auto"/>
                  <w:sz w:val="20"/>
                  <w:szCs w:val="18"/>
                  <w:lang w:val="en-IE" w:eastAsia="en-US"/>
                </w:rPr>
                <w:t>If some product is not available on the selected store, UFE will not show that product on the available offers.</w:t>
              </w:r>
            </w:ins>
          </w:p>
          <w:p w14:paraId="5A18A117" w14:textId="00CDAC30" w:rsidR="0000779C" w:rsidRPr="00E73B40" w:rsidRDefault="0000779C" w:rsidP="007478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450" w:author="Author">
              <w:r w:rsidRPr="00E73B40">
                <w:rPr>
                  <w:color w:val="auto"/>
                  <w:sz w:val="20"/>
                  <w:szCs w:val="18"/>
                  <w:lang w:val="en-IE" w:eastAsia="en-US"/>
                </w:rPr>
                <w:t>If any error occurs trying to check the available stock, UFE warns the user with the error message EM_SAL_32.</w:t>
              </w:r>
            </w:ins>
          </w:p>
        </w:tc>
      </w:tr>
      <w:tr w:rsidR="0000779C" w:rsidRPr="00E73B40" w14:paraId="7A74EB76"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723C19E" w14:textId="77777777"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3444A5CE" w14:textId="34D568E3"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1c. Get equipment details</w:t>
            </w:r>
          </w:p>
          <w:p w14:paraId="56B94EAE" w14:textId="77777777" w:rsidR="0000779C"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4451" w:author="Author">
              <w:r w:rsidRPr="00E73B40" w:rsidDel="00FC5A62">
                <w:rPr>
                  <w:color w:val="auto"/>
                  <w:sz w:val="20"/>
                  <w:szCs w:val="18"/>
                  <w:lang w:val="en-IE" w:eastAsia="en-US"/>
                </w:rPr>
                <w:delText>UFE gets the equipment details from ORSIM, including all relevant information for Device component configuration.</w:delText>
              </w:r>
            </w:del>
            <w:ins w:id="4452" w:author="Author">
              <w:r w:rsidRPr="00E73B40">
                <w:rPr>
                  <w:color w:val="auto"/>
                  <w:sz w:val="20"/>
                  <w:szCs w:val="18"/>
                  <w:lang w:val="en-IE" w:eastAsia="en-US"/>
                </w:rPr>
                <w:t xml:space="preserve"> UFE gets </w:t>
              </w:r>
              <w:r>
                <w:rPr>
                  <w:color w:val="auto"/>
                  <w:sz w:val="20"/>
                  <w:szCs w:val="18"/>
                  <w:lang w:val="en-IE" w:eastAsia="en-US"/>
                </w:rPr>
                <w:t>the e</w:t>
              </w:r>
              <w:r w:rsidRPr="00E73B40">
                <w:rPr>
                  <w:color w:val="auto"/>
                  <w:sz w:val="20"/>
                  <w:szCs w:val="18"/>
                  <w:lang w:val="en-IE" w:eastAsia="en-US"/>
                </w:rPr>
                <w:t xml:space="preserve">quipment details including all relevant information </w:t>
              </w:r>
              <w:r>
                <w:rPr>
                  <w:color w:val="auto"/>
                  <w:sz w:val="20"/>
                  <w:szCs w:val="18"/>
                  <w:lang w:val="en-IE" w:eastAsia="en-US"/>
                </w:rPr>
                <w:t xml:space="preserve">for </w:t>
              </w:r>
              <w:r w:rsidRPr="00E73B40">
                <w:rPr>
                  <w:color w:val="auto"/>
                  <w:sz w:val="20"/>
                  <w:szCs w:val="18"/>
                  <w:lang w:val="en-IE" w:eastAsia="en-US"/>
                </w:rPr>
                <w:t>configuration</w:t>
              </w:r>
              <w:r>
                <w:rPr>
                  <w:color w:val="auto"/>
                  <w:sz w:val="20"/>
                  <w:szCs w:val="18"/>
                  <w:lang w:val="en-IE" w:eastAsia="en-US"/>
                </w:rPr>
                <w:t xml:space="preserve"> from UFE Catalogue.</w:t>
              </w:r>
            </w:ins>
          </w:p>
          <w:p w14:paraId="64703AF6" w14:textId="77777777" w:rsidR="0000779C"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corresponding product on the catalogue, in order to be sent to the POS on a later stage.</w:t>
            </w:r>
          </w:p>
          <w:p w14:paraId="41C7B386" w14:textId="4092EE12" w:rsidR="0000779C" w:rsidRPr="00A03270"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side through the UFE Catalogue component (for full details on this component, please see [2]).</w:t>
            </w:r>
          </w:p>
        </w:tc>
        <w:tc>
          <w:tcPr>
            <w:tcW w:w="4028" w:type="dxa"/>
          </w:tcPr>
          <w:p w14:paraId="166EA5B6" w14:textId="5D5CCF83" w:rsidR="0000779C"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occurs, UFE warns the user with the error message EM_SAL_10.</w:t>
            </w:r>
          </w:p>
          <w:p w14:paraId="253EEF74" w14:textId="2DD80378"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corresponding equipment is not found in the catalogue, UFE warns the user with the error message EM_SAL_30 and the process cannot continue.</w:t>
            </w:r>
          </w:p>
        </w:tc>
      </w:tr>
      <w:tr w:rsidR="0000779C" w:rsidRPr="00E73B40" w14:paraId="132FF046"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EA486FE" w14:textId="77777777"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1BBD0028" w14:textId="292E145E"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Reminder regarding buyback</w:t>
            </w:r>
          </w:p>
          <w:p w14:paraId="68DB9B1C" w14:textId="59A085BF" w:rsidR="0000779C" w:rsidRPr="00E73B40" w:rsidRDefault="0000779C" w:rsidP="00AD2F7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will remind the user to inform the customer regarding the buyback campaign when purchasing a mobile equipment.</w:t>
            </w:r>
          </w:p>
        </w:tc>
        <w:tc>
          <w:tcPr>
            <w:tcW w:w="4028" w:type="dxa"/>
          </w:tcPr>
          <w:p w14:paraId="4BDA5D09" w14:textId="2676C1C3"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00779C" w:rsidRPr="00E73B40" w14:paraId="41F19458" w14:textId="77777777" w:rsidTr="00472EF0">
        <w:trPr>
          <w:trHeight w:val="440"/>
          <w:ins w:id="445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EA483F6" w14:textId="77777777" w:rsidR="0000779C" w:rsidRPr="00E73B40" w:rsidRDefault="0000779C" w:rsidP="005136F0">
            <w:pPr>
              <w:pStyle w:val="TableText"/>
              <w:keepNext/>
              <w:tabs>
                <w:tab w:val="left" w:pos="567"/>
              </w:tabs>
              <w:spacing w:line="240" w:lineRule="exact"/>
              <w:rPr>
                <w:ins w:id="4454" w:author="Author"/>
                <w:color w:val="auto"/>
                <w:sz w:val="20"/>
                <w:szCs w:val="20"/>
                <w:lang w:val="en-IE"/>
              </w:rPr>
            </w:pPr>
          </w:p>
        </w:tc>
        <w:tc>
          <w:tcPr>
            <w:tcW w:w="4042" w:type="dxa"/>
          </w:tcPr>
          <w:p w14:paraId="6DEEDD6E" w14:textId="67D0169D" w:rsidR="0000779C" w:rsidRPr="00E73B40"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55" w:author="Author"/>
                <w:color w:val="439782"/>
                <w:sz w:val="20"/>
                <w:szCs w:val="18"/>
                <w:lang w:val="en-IE" w:eastAsia="en-US"/>
              </w:rPr>
            </w:pPr>
            <w:ins w:id="4456" w:author="Author">
              <w:r w:rsidRPr="00E73B40">
                <w:rPr>
                  <w:color w:val="439782"/>
                  <w:sz w:val="20"/>
                  <w:szCs w:val="18"/>
                  <w:lang w:val="en-IE" w:eastAsia="en-US"/>
                </w:rPr>
                <w:t>1</w:t>
              </w:r>
              <w:r>
                <w:rPr>
                  <w:color w:val="439782"/>
                  <w:sz w:val="20"/>
                  <w:szCs w:val="18"/>
                  <w:lang w:val="en-IE" w:eastAsia="en-US"/>
                </w:rPr>
                <w:t>e</w:t>
              </w:r>
              <w:r w:rsidRPr="00E73B40">
                <w:rPr>
                  <w:color w:val="439782"/>
                  <w:sz w:val="20"/>
                  <w:szCs w:val="18"/>
                  <w:lang w:val="en-IE" w:eastAsia="en-US"/>
                </w:rPr>
                <w:t>. Loyalty Points</w:t>
              </w:r>
            </w:ins>
          </w:p>
          <w:p w14:paraId="3DBF3CA7" w14:textId="77777777" w:rsidR="0000779C" w:rsidRDefault="0000779C"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57" w:author="Author"/>
                <w:color w:val="auto"/>
                <w:sz w:val="20"/>
                <w:szCs w:val="18"/>
                <w:lang w:val="en-IE" w:eastAsia="en-US"/>
              </w:rPr>
            </w:pPr>
            <w:ins w:id="4458"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4487A0D1" w14:textId="6A940F05" w:rsidR="0000779C" w:rsidRPr="00E73B40" w:rsidRDefault="0000779C"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59" w:author="Author"/>
                <w:color w:val="auto"/>
                <w:sz w:val="20"/>
                <w:szCs w:val="18"/>
                <w:lang w:val="en-IE" w:eastAsia="en-US"/>
              </w:rPr>
            </w:pPr>
            <w:ins w:id="4460"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2E927DAC" w14:textId="77777777" w:rsidR="0000779C"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1" w:author="Author"/>
                <w:color w:val="auto"/>
                <w:sz w:val="20"/>
                <w:szCs w:val="18"/>
                <w:lang w:val="en-IE" w:eastAsia="en-US"/>
              </w:rPr>
            </w:pPr>
            <w:ins w:id="4462"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55803990" w14:textId="54B65405" w:rsidR="0000779C" w:rsidRPr="00E73B40" w:rsidDel="005B6A91" w:rsidRDefault="0000779C"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3" w:author="Author"/>
                <w:del w:id="4464" w:author="Author"/>
                <w:color w:val="auto"/>
                <w:sz w:val="20"/>
                <w:szCs w:val="18"/>
                <w:lang w:val="en-IE" w:eastAsia="en-US"/>
              </w:rPr>
            </w:pPr>
            <w:ins w:id="4465"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466"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equipment with loyalty points to the basket, UFE will validate if there are enough points to add the selected item.</w:delText>
                </w:r>
              </w:del>
            </w:ins>
          </w:p>
          <w:p w14:paraId="2EA68BB6" w14:textId="14F7238F" w:rsidR="0000779C" w:rsidRPr="00E73B40" w:rsidDel="005B6A91"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7" w:author="Author"/>
                <w:del w:id="4468" w:author="Author"/>
                <w:color w:val="auto"/>
                <w:sz w:val="20"/>
                <w:szCs w:val="18"/>
                <w:lang w:val="en-IE" w:eastAsia="en-US"/>
              </w:rPr>
            </w:pPr>
            <w:ins w:id="4469" w:author="Author">
              <w:del w:id="4470" w:author="Author">
                <w:r w:rsidRPr="00E73B40" w:rsidDel="005B6A91">
                  <w:rPr>
                    <w:color w:val="auto"/>
                    <w:sz w:val="20"/>
                    <w:szCs w:val="18"/>
                    <w:lang w:val="en-IE" w:eastAsia="en-US"/>
                  </w:rPr>
                  <w:delText xml:space="preserve">Every time the user adds an equipment to the basket with loyalty points, UFE will validate if the client has enough loyalty points. </w:delText>
                </w:r>
              </w:del>
            </w:ins>
          </w:p>
          <w:p w14:paraId="18674824" w14:textId="102DB50E" w:rsidR="0000779C" w:rsidRPr="00E73B40"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1" w:author="Author"/>
                <w:color w:val="439782"/>
                <w:sz w:val="20"/>
                <w:szCs w:val="18"/>
                <w:lang w:val="en-IE" w:eastAsia="en-US"/>
              </w:rPr>
            </w:pPr>
            <w:ins w:id="4472" w:author="Author">
              <w:del w:id="4473"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4D474367" w14:textId="04CAD10E"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74" w:author="Author"/>
                <w:color w:val="auto"/>
                <w:sz w:val="20"/>
                <w:szCs w:val="18"/>
                <w:lang w:val="en-IE" w:eastAsia="en-US"/>
              </w:rPr>
            </w:pPr>
            <w:ins w:id="4475"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00779C" w:rsidRPr="00E73B40" w14:paraId="6315584C" w14:textId="77777777" w:rsidTr="00472EF0">
        <w:trPr>
          <w:trHeight w:val="440"/>
          <w:ins w:id="447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06BD505" w14:textId="77777777" w:rsidR="0000779C" w:rsidRPr="00E73B40" w:rsidRDefault="0000779C" w:rsidP="005136F0">
            <w:pPr>
              <w:pStyle w:val="TableText"/>
              <w:keepNext/>
              <w:tabs>
                <w:tab w:val="left" w:pos="567"/>
              </w:tabs>
              <w:spacing w:line="240" w:lineRule="exact"/>
              <w:rPr>
                <w:ins w:id="4477" w:author="Author"/>
                <w:color w:val="auto"/>
                <w:sz w:val="20"/>
                <w:szCs w:val="20"/>
                <w:lang w:val="en-IE"/>
              </w:rPr>
            </w:pPr>
          </w:p>
        </w:tc>
        <w:tc>
          <w:tcPr>
            <w:tcW w:w="4042" w:type="dxa"/>
          </w:tcPr>
          <w:p w14:paraId="4D3C5C29" w14:textId="35007547"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8" w:author="Author"/>
                <w:color w:val="439782"/>
                <w:sz w:val="22"/>
                <w:szCs w:val="18"/>
                <w:lang w:val="en-IE" w:eastAsia="en-US"/>
              </w:rPr>
            </w:pPr>
            <w:ins w:id="4479" w:author="Author">
              <w:r w:rsidRPr="00E73B40">
                <w:rPr>
                  <w:color w:val="439782"/>
                  <w:sz w:val="20"/>
                  <w:szCs w:val="18"/>
                  <w:lang w:val="en-IE" w:eastAsia="en-US"/>
                </w:rPr>
                <w:t>1</w:t>
              </w:r>
              <w:r>
                <w:rPr>
                  <w:color w:val="439782"/>
                  <w:sz w:val="20"/>
                  <w:szCs w:val="18"/>
                  <w:lang w:val="en-IE" w:eastAsia="en-US"/>
                </w:rPr>
                <w:t>f</w:t>
              </w:r>
              <w:r w:rsidRPr="00E73B40">
                <w:rPr>
                  <w:color w:val="439782"/>
                  <w:sz w:val="20"/>
                  <w:szCs w:val="18"/>
                  <w:lang w:val="en-IE" w:eastAsia="en-US"/>
                </w:rPr>
                <w:t>. Delivery method</w:t>
              </w:r>
            </w:ins>
          </w:p>
          <w:p w14:paraId="1FA87646" w14:textId="5ADC8267"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80" w:author="Author"/>
                <w:color w:val="auto"/>
                <w:sz w:val="20"/>
                <w:szCs w:val="18"/>
                <w:lang w:val="en-IE" w:eastAsia="en-US"/>
              </w:rPr>
            </w:pPr>
            <w:ins w:id="4481" w:author="Author">
              <w:r w:rsidRPr="00E73B40">
                <w:rPr>
                  <w:color w:val="auto"/>
                  <w:sz w:val="20"/>
                  <w:szCs w:val="18"/>
                  <w:lang w:val="en-IE" w:eastAsia="en-US"/>
                </w:rPr>
                <w:t xml:space="preserve">There will be </w:t>
              </w:r>
              <w:del w:id="4482" w:author="Author">
                <w:r w:rsidDel="00A56D70">
                  <w:rPr>
                    <w:color w:val="auto"/>
                    <w:sz w:val="20"/>
                    <w:szCs w:val="18"/>
                    <w:lang w:val="en-IE" w:eastAsia="en-US"/>
                  </w:rPr>
                  <w:delText>two</w:delText>
                </w:r>
              </w:del>
              <w:r>
                <w:rPr>
                  <w:color w:val="auto"/>
                  <w:sz w:val="20"/>
                  <w:szCs w:val="18"/>
                  <w:lang w:val="en-IE" w:eastAsia="en-US"/>
                </w:rPr>
                <w:t>three</w:t>
              </w:r>
              <w:r w:rsidRPr="00E73B40">
                <w:rPr>
                  <w:color w:val="auto"/>
                  <w:sz w:val="20"/>
                  <w:szCs w:val="18"/>
                  <w:lang w:val="en-IE" w:eastAsia="en-US"/>
                </w:rPr>
                <w:t xml:space="preserve"> possible flows:</w:t>
              </w:r>
            </w:ins>
          </w:p>
          <w:p w14:paraId="1CCE2C0E" w14:textId="77777777"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483" w:author="Author"/>
                <w:color w:val="439782"/>
                <w:sz w:val="20"/>
                <w:szCs w:val="18"/>
                <w:lang w:val="en-IE" w:eastAsia="en-US"/>
              </w:rPr>
            </w:pPr>
            <w:ins w:id="4484" w:author="Author">
              <w:r w:rsidRPr="00E73B40">
                <w:rPr>
                  <w:color w:val="auto"/>
                  <w:sz w:val="20"/>
                  <w:szCs w:val="18"/>
                  <w:lang w:val="en-IE" w:eastAsia="en-US"/>
                </w:rPr>
                <w:t>To Go</w:t>
              </w:r>
            </w:ins>
          </w:p>
          <w:p w14:paraId="0C66AE51" w14:textId="719BE75A"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485" w:author="Author"/>
                <w:color w:val="439782"/>
                <w:sz w:val="20"/>
                <w:szCs w:val="18"/>
                <w:lang w:val="en-IE" w:eastAsia="en-US"/>
              </w:rPr>
            </w:pPr>
            <w:ins w:id="4486" w:author="Author">
              <w:r>
                <w:rPr>
                  <w:color w:val="auto"/>
                  <w:sz w:val="20"/>
                  <w:szCs w:val="18"/>
                  <w:lang w:val="en-IE" w:eastAsia="en-US"/>
                </w:rPr>
                <w:t>Home Delivery</w:t>
              </w:r>
            </w:ins>
          </w:p>
          <w:p w14:paraId="4CB6707F" w14:textId="77777777"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487" w:author="Author"/>
                <w:color w:val="439782"/>
                <w:sz w:val="20"/>
                <w:szCs w:val="18"/>
                <w:lang w:val="en-IE" w:eastAsia="en-US"/>
              </w:rPr>
            </w:pPr>
            <w:ins w:id="4488" w:author="Author">
              <w:r w:rsidRPr="00E73B40">
                <w:rPr>
                  <w:color w:val="auto"/>
                  <w:sz w:val="20"/>
                  <w:szCs w:val="18"/>
                  <w:lang w:val="en-IE" w:eastAsia="en-US"/>
                </w:rPr>
                <w:t>Store Delivery</w:t>
              </w:r>
            </w:ins>
          </w:p>
          <w:p w14:paraId="0E06A503" w14:textId="1A0F55D3" w:rsidR="0000779C"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89" w:author="Author"/>
                <w:color w:val="auto"/>
                <w:sz w:val="20"/>
                <w:szCs w:val="18"/>
                <w:lang w:val="en-IE" w:eastAsia="en-US"/>
              </w:rPr>
            </w:pPr>
            <w:ins w:id="4490" w:author="Author">
              <w:r w:rsidRPr="00E73B40">
                <w:rPr>
                  <w:color w:val="auto"/>
                  <w:sz w:val="20"/>
                  <w:szCs w:val="18"/>
                  <w:lang w:val="en-IE" w:eastAsia="en-US"/>
                </w:rPr>
                <w:t>In the flow “To Go”, the Agent only needs to scan the reference from the products of the store</w:t>
              </w:r>
              <w:r>
                <w:rPr>
                  <w:color w:val="auto"/>
                  <w:sz w:val="20"/>
                  <w:szCs w:val="18"/>
                  <w:lang w:val="en-IE" w:eastAsia="en-US"/>
                </w:rPr>
                <w:t xml:space="preserve"> and UFE will set the delivery method to </w:t>
              </w:r>
              <w:r w:rsidRPr="00613911">
                <w:rPr>
                  <w:b/>
                  <w:color w:val="auto"/>
                  <w:sz w:val="20"/>
                  <w:szCs w:val="18"/>
                  <w:lang w:val="en-IE" w:eastAsia="en-US"/>
                </w:rPr>
                <w:t>Delivered in Hand</w:t>
              </w:r>
              <w:r>
                <w:rPr>
                  <w:b/>
                  <w:color w:val="auto"/>
                  <w:sz w:val="20"/>
                  <w:szCs w:val="18"/>
                  <w:lang w:val="en-IE" w:eastAsia="en-US"/>
                </w:rPr>
                <w:t xml:space="preserve"> </w:t>
              </w:r>
              <w:r>
                <w:rPr>
                  <w:color w:val="auto"/>
                  <w:sz w:val="20"/>
                  <w:szCs w:val="18"/>
                  <w:lang w:val="en-IE" w:eastAsia="en-US"/>
                </w:rPr>
                <w:t>under the device component</w:t>
              </w:r>
              <w:r w:rsidRPr="00E73B40">
                <w:rPr>
                  <w:color w:val="auto"/>
                  <w:sz w:val="20"/>
                  <w:szCs w:val="18"/>
                  <w:lang w:val="en-IE" w:eastAsia="en-US"/>
                </w:rPr>
                <w:t>.</w:t>
              </w:r>
            </w:ins>
          </w:p>
          <w:p w14:paraId="2AC7B967" w14:textId="16FB7957" w:rsidR="0000779C" w:rsidRPr="00EB736B"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91" w:author="Author"/>
                <w:b/>
                <w:color w:val="auto"/>
                <w:sz w:val="20"/>
                <w:szCs w:val="18"/>
                <w:lang w:val="en-IE" w:eastAsia="en-US"/>
              </w:rPr>
            </w:pPr>
            <w:ins w:id="4492"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Pr>
                  <w:color w:val="auto"/>
                  <w:sz w:val="20"/>
                  <w:szCs w:val="18"/>
                  <w:lang w:val="en-IE" w:eastAsia="en-US"/>
                </w:rPr>
                <w:t xml:space="preserve"> The user must then set the delivery method to </w:t>
              </w:r>
              <w:r>
                <w:rPr>
                  <w:b/>
                  <w:color w:val="auto"/>
                  <w:sz w:val="20"/>
                  <w:szCs w:val="18"/>
                  <w:lang w:val="en-IE" w:eastAsia="en-US"/>
                </w:rPr>
                <w:t>Shipping</w:t>
              </w:r>
              <w:r>
                <w:rPr>
                  <w:color w:val="auto"/>
                  <w:sz w:val="20"/>
                  <w:szCs w:val="18"/>
                  <w:lang w:val="en-IE" w:eastAsia="en-US"/>
                </w:rPr>
                <w:t xml:space="preserve"> or </w:t>
              </w:r>
              <w:r>
                <w:rPr>
                  <w:b/>
                  <w:color w:val="auto"/>
                  <w:sz w:val="20"/>
                  <w:szCs w:val="18"/>
                  <w:lang w:val="en-IE" w:eastAsia="en-US"/>
                </w:rPr>
                <w:t>Courier</w:t>
              </w:r>
              <w:r>
                <w:rPr>
                  <w:color w:val="auto"/>
                  <w:sz w:val="20"/>
                  <w:szCs w:val="18"/>
                  <w:lang w:val="en-IE" w:eastAsia="en-US"/>
                </w:rPr>
                <w:t xml:space="preserve">. In this flow, the shipping method will also be captured. </w:t>
              </w:r>
              <w:r w:rsidR="00EB736B">
                <w:rPr>
                  <w:b/>
                  <w:color w:val="auto"/>
                  <w:sz w:val="20"/>
                  <w:szCs w:val="18"/>
                  <w:lang w:val="en-IE" w:eastAsia="en-US"/>
                </w:rPr>
                <w:t>In this flow, UFE will create an order for the equipment to be shipped.</w:t>
              </w:r>
            </w:ins>
          </w:p>
          <w:p w14:paraId="2FF514A5" w14:textId="5A7E007C" w:rsidR="0000779C" w:rsidRPr="0047702E" w:rsidDel="0047702E"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93" w:author="Author"/>
                <w:del w:id="4494" w:author="Author"/>
                <w:color w:val="auto"/>
                <w:sz w:val="20"/>
                <w:szCs w:val="18"/>
                <w:lang w:val="en-IE" w:eastAsia="en-US"/>
              </w:rPr>
            </w:pPr>
            <w:ins w:id="4495" w:author="Author">
              <w:del w:id="4496" w:author="Author">
                <w:r w:rsidRPr="00E73B40" w:rsidDel="0047702E">
                  <w:rPr>
                    <w:color w:val="auto"/>
                    <w:sz w:val="20"/>
                    <w:szCs w:val="18"/>
                    <w:lang w:val="en-IE" w:eastAsia="en-US"/>
                  </w:rPr>
                  <w:delTex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delText>
                </w:r>
              </w:del>
            </w:ins>
          </w:p>
          <w:p w14:paraId="1A41AFA7" w14:textId="2E4F4126" w:rsidR="0000779C" w:rsidRDefault="0000779C"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97" w:author="Author"/>
                <w:color w:val="auto"/>
                <w:sz w:val="20"/>
                <w:szCs w:val="18"/>
                <w:lang w:val="en-IE" w:eastAsia="en-US"/>
              </w:rPr>
            </w:pPr>
            <w:ins w:id="4498"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Pr="00AE75AE">
                <w:rPr>
                  <w:color w:val="auto"/>
                  <w:sz w:val="20"/>
                  <w:szCs w:val="18"/>
                  <w:lang w:val="en-IE" w:eastAsia="en-US"/>
                </w:rPr>
                <w:t>For each “s</w:t>
              </w:r>
              <w:r>
                <w:rPr>
                  <w:color w:val="auto"/>
                  <w:sz w:val="20"/>
                  <w:szCs w:val="18"/>
                  <w:lang w:val="en-IE" w:eastAsia="en-US"/>
                </w:rPr>
                <w:t xml:space="preserve">pace” or “enter”, UFE will show </w:t>
              </w:r>
              <w:r w:rsidRPr="00AE75AE">
                <w:rPr>
                  <w:color w:val="auto"/>
                  <w:sz w:val="20"/>
                  <w:szCs w:val="18"/>
                  <w:lang w:val="en-IE" w:eastAsia="en-US"/>
                </w:rPr>
                <w:t xml:space="preserve">the </w:t>
              </w:r>
              <w:r>
                <w:rPr>
                  <w:color w:val="auto"/>
                  <w:sz w:val="20"/>
                  <w:szCs w:val="18"/>
                  <w:lang w:val="en-IE" w:eastAsia="en-US"/>
                </w:rPr>
                <w:t>stores address</w:t>
              </w:r>
              <w:r w:rsidRPr="00AE75AE">
                <w:rPr>
                  <w:color w:val="auto"/>
                  <w:sz w:val="20"/>
                  <w:szCs w:val="18"/>
                  <w:lang w:val="en-IE" w:eastAsia="en-US"/>
                </w:rPr>
                <w:t xml:space="preserve"> that have similarities with the one provided.</w:t>
              </w:r>
              <w:r w:rsidR="00EB736B">
                <w:rPr>
                  <w:color w:val="auto"/>
                  <w:sz w:val="20"/>
                  <w:szCs w:val="18"/>
                  <w:lang w:val="en-IE" w:eastAsia="en-US"/>
                </w:rPr>
                <w:t xml:space="preserve"> </w:t>
              </w:r>
              <w:r w:rsidR="005846EA">
                <w:rPr>
                  <w:b/>
                  <w:color w:val="auto"/>
                  <w:sz w:val="20"/>
                  <w:szCs w:val="18"/>
                  <w:lang w:val="en-IE" w:eastAsia="en-US"/>
                </w:rPr>
                <w:t>In this flow, UFE will create an order for click and collect.</w:t>
              </w:r>
            </w:ins>
          </w:p>
          <w:p w14:paraId="68A57699" w14:textId="2EC3BB00" w:rsidR="0000779C" w:rsidRDefault="0000779C"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99" w:author="Author"/>
                <w:color w:val="auto"/>
                <w:sz w:val="20"/>
                <w:szCs w:val="18"/>
                <w:lang w:val="en-IE" w:eastAsia="en-US"/>
              </w:rPr>
            </w:pPr>
            <w:ins w:id="4500"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20351910" w14:textId="1FD06F11" w:rsidR="0000779C" w:rsidDel="00A56D7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1" w:author="Author"/>
                <w:del w:id="4502" w:author="Author"/>
                <w:color w:val="auto"/>
                <w:sz w:val="20"/>
                <w:szCs w:val="18"/>
                <w:lang w:val="en-IE" w:eastAsia="en-US"/>
              </w:rPr>
            </w:pPr>
            <w:ins w:id="4503" w:author="Author">
              <w:del w:id="4504" w:author="Author">
                <w:r w:rsidRPr="00E73B40" w:rsidDel="00A56D70">
                  <w:rPr>
                    <w:color w:val="auto"/>
                    <w:sz w:val="20"/>
                    <w:szCs w:val="18"/>
                    <w:lang w:val="en-IE" w:eastAsia="en-US"/>
                  </w:rPr>
                  <w:delText xml:space="preserve">In the </w:delText>
                </w:r>
                <w:r w:rsidDel="00A56D70">
                  <w:rPr>
                    <w:color w:val="auto"/>
                    <w:sz w:val="20"/>
                    <w:szCs w:val="18"/>
                    <w:lang w:val="en-IE" w:eastAsia="en-US"/>
                  </w:rPr>
                  <w:delText>second</w:delText>
                </w:r>
                <w:r w:rsidRPr="00E73B40" w:rsidDel="00A56D70">
                  <w:rPr>
                    <w:color w:val="auto"/>
                    <w:sz w:val="20"/>
                    <w:szCs w:val="18"/>
                    <w:lang w:val="en-IE" w:eastAsia="en-US"/>
                  </w:rPr>
                  <w:delText xml:space="preserve">, the user will need to select the desired catalogue (e.g Equipment’s). Once chosen, a search as you type field will appear and the user may search the product. With the selected product, a search as you type field will appear for the user to select a store to be delivered. </w:delText>
                </w:r>
                <w:r w:rsidRPr="00AE75AE" w:rsidDel="00A56D70">
                  <w:rPr>
                    <w:color w:val="auto"/>
                    <w:sz w:val="20"/>
                    <w:szCs w:val="18"/>
                    <w:lang w:val="en-IE" w:eastAsia="en-US"/>
                  </w:rPr>
                  <w:delText>For each “s</w:delText>
                </w:r>
                <w:r w:rsidDel="00A56D70">
                  <w:rPr>
                    <w:color w:val="auto"/>
                    <w:sz w:val="20"/>
                    <w:szCs w:val="18"/>
                    <w:lang w:val="en-IE" w:eastAsia="en-US"/>
                  </w:rPr>
                  <w:delText xml:space="preserve">pace” or “enter”, UFE will show </w:delText>
                </w:r>
                <w:r w:rsidRPr="00AE75AE" w:rsidDel="00A56D70">
                  <w:rPr>
                    <w:color w:val="auto"/>
                    <w:sz w:val="20"/>
                    <w:szCs w:val="18"/>
                    <w:lang w:val="en-IE" w:eastAsia="en-US"/>
                  </w:rPr>
                  <w:delText xml:space="preserve">the </w:delText>
                </w:r>
                <w:r w:rsidDel="00A56D70">
                  <w:rPr>
                    <w:color w:val="auto"/>
                    <w:sz w:val="20"/>
                    <w:szCs w:val="18"/>
                    <w:lang w:val="en-IE" w:eastAsia="en-US"/>
                  </w:rPr>
                  <w:delText>stores address</w:delText>
                </w:r>
                <w:r w:rsidRPr="00AE75AE" w:rsidDel="00A56D70">
                  <w:rPr>
                    <w:color w:val="auto"/>
                    <w:sz w:val="20"/>
                    <w:szCs w:val="18"/>
                    <w:lang w:val="en-IE" w:eastAsia="en-US"/>
                  </w:rPr>
                  <w:delText xml:space="preserve"> that have similarities with the one provided.</w:delText>
                </w:r>
              </w:del>
            </w:ins>
          </w:p>
          <w:p w14:paraId="6825CC64" w14:textId="77140C8E"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5" w:author="Author"/>
                <w:color w:val="auto"/>
                <w:sz w:val="20"/>
                <w:szCs w:val="18"/>
                <w:lang w:val="en-IE" w:eastAsia="en-US"/>
              </w:rPr>
            </w:pPr>
            <w:ins w:id="4506" w:author="Author">
              <w:r w:rsidRPr="00E73B40">
                <w:rPr>
                  <w:color w:val="auto"/>
                  <w:sz w:val="20"/>
                  <w:szCs w:val="18"/>
                  <w:lang w:val="en-IE" w:eastAsia="en-US"/>
                </w:rPr>
                <w:t>UFE will retrieve the stock of that product for that store and reserves it, adding it to the basket</w:t>
              </w:r>
              <w:r>
                <w:rPr>
                  <w:color w:val="auto"/>
                  <w:sz w:val="20"/>
                  <w:szCs w:val="18"/>
                  <w:lang w:val="en-IE" w:eastAsia="en-US"/>
                </w:rPr>
                <w:t xml:space="preserve"> and also setting the delivery method to </w:t>
              </w:r>
              <w:r w:rsidRPr="00613911">
                <w:rPr>
                  <w:b/>
                  <w:color w:val="auto"/>
                  <w:sz w:val="20"/>
                  <w:szCs w:val="18"/>
                  <w:lang w:val="en-IE" w:eastAsia="en-US"/>
                </w:rPr>
                <w:t>Pick Up in Store</w:t>
              </w:r>
              <w:r w:rsidRPr="00E73B40">
                <w:rPr>
                  <w:color w:val="auto"/>
                  <w:sz w:val="20"/>
                  <w:szCs w:val="18"/>
                  <w:lang w:val="en-IE" w:eastAsia="en-US"/>
                </w:rPr>
                <w:t>.</w:t>
              </w:r>
              <w:r>
                <w:rPr>
                  <w:color w:val="auto"/>
                  <w:sz w:val="20"/>
                  <w:szCs w:val="18"/>
                  <w:lang w:val="en-IE" w:eastAsia="en-US"/>
                </w:rPr>
                <w:t xml:space="preserve"> If the user adds other equipment’s, UFE will lock the store search field and all equipment’s will be delivered in the same store.</w:t>
              </w:r>
            </w:ins>
          </w:p>
          <w:p w14:paraId="331A0505" w14:textId="77D143A2" w:rsidR="0000779C" w:rsidDel="00132DDE" w:rsidRDefault="0000779C" w:rsidP="00192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7" w:author="Author"/>
                <w:del w:id="4508" w:author="Author"/>
                <w:color w:val="auto"/>
                <w:sz w:val="20"/>
                <w:szCs w:val="18"/>
                <w:lang w:val="en-IE" w:eastAsia="en-US"/>
              </w:rPr>
            </w:pPr>
            <w:ins w:id="4509" w:author="Author">
              <w:del w:id="4510" w:author="Author">
                <w:r w:rsidRPr="00E73B40" w:rsidDel="00132DDE">
                  <w:rPr>
                    <w:color w:val="auto"/>
                    <w:sz w:val="20"/>
                    <w:szCs w:val="18"/>
                    <w:lang w:val="en-IE" w:eastAsia="en-US"/>
                  </w:rPr>
                  <w:delText>In call centre, the flow “To Go” won´t be available</w:delText>
                </w:r>
                <w:r w:rsidDel="00132DDE">
                  <w:rPr>
                    <w:color w:val="auto"/>
                    <w:sz w:val="20"/>
                    <w:szCs w:val="18"/>
                    <w:lang w:val="en-IE" w:eastAsia="en-US"/>
                  </w:rPr>
                  <w:delText xml:space="preserve"> and the delivery place</w:delText>
                </w:r>
                <w:r w:rsidRPr="00E73B40" w:rsidDel="00132DDE">
                  <w:rPr>
                    <w:color w:val="auto"/>
                    <w:sz w:val="20"/>
                    <w:szCs w:val="18"/>
                    <w:lang w:val="en-IE" w:eastAsia="en-US"/>
                  </w:rPr>
                  <w:delText>.</w:delText>
                </w:r>
                <w:r w:rsidDel="00132DDE">
                  <w:rPr>
                    <w:color w:val="auto"/>
                    <w:sz w:val="20"/>
                    <w:szCs w:val="18"/>
                    <w:lang w:val="en-IE" w:eastAsia="en-US"/>
                  </w:rPr>
                  <w:delText xml:space="preserve"> will be by default for Home (address of the customer in BSS), but the CSR will be able to change it during the product reservation.</w:delText>
                </w:r>
              </w:del>
            </w:ins>
          </w:p>
          <w:p w14:paraId="23D7FDBB" w14:textId="6D32C105" w:rsidR="0000779C" w:rsidRPr="00A56D70" w:rsidRDefault="0000779C" w:rsidP="00192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11" w:author="Author"/>
                <w:color w:val="439782"/>
                <w:sz w:val="20"/>
                <w:szCs w:val="18"/>
                <w:lang w:val="en-IE" w:eastAsia="en-US"/>
              </w:rPr>
            </w:pPr>
            <w:ins w:id="4512" w:author="Author">
              <w:r>
                <w:rPr>
                  <w:color w:val="000000" w:themeColor="text1"/>
                  <w:sz w:val="20"/>
                  <w:szCs w:val="18"/>
                  <w:lang w:val="en-IE" w:eastAsia="en-US"/>
                </w:rPr>
                <w:t>UFE will maintain internally a reference data list (UFE_RD169) of the stores to be shown.</w:t>
              </w:r>
              <w:r>
                <w:rPr>
                  <w:color w:val="439782"/>
                  <w:sz w:val="20"/>
                  <w:szCs w:val="18"/>
                  <w:lang w:val="en-IE" w:eastAsia="en-US"/>
                </w:rPr>
                <w:t xml:space="preserve"> </w:t>
              </w:r>
            </w:ins>
          </w:p>
        </w:tc>
        <w:tc>
          <w:tcPr>
            <w:tcW w:w="4028" w:type="dxa"/>
          </w:tcPr>
          <w:p w14:paraId="1BC574B7" w14:textId="77777777" w:rsidR="0000779C" w:rsidRDefault="0000779C" w:rsidP="00A56D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13" w:author="Author"/>
                <w:color w:val="auto"/>
                <w:sz w:val="20"/>
                <w:szCs w:val="18"/>
                <w:lang w:val="en-IE" w:eastAsia="en-US"/>
              </w:rPr>
            </w:pPr>
            <w:ins w:id="4514" w:author="Author">
              <w:r w:rsidRPr="00E73B40">
                <w:rPr>
                  <w:color w:val="auto"/>
                  <w:sz w:val="20"/>
                  <w:szCs w:val="18"/>
                  <w:lang w:val="en-IE" w:eastAsia="en-US"/>
                </w:rPr>
                <w:t>If any error occurs trying to get the available stores, UFE warns the user with the error message EM_SAL_31.</w:t>
              </w:r>
            </w:ins>
          </w:p>
          <w:p w14:paraId="011B423D" w14:textId="77777777"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15" w:author="Author"/>
                <w:color w:val="auto"/>
                <w:sz w:val="20"/>
                <w:szCs w:val="18"/>
                <w:lang w:val="en-IE" w:eastAsia="en-US"/>
              </w:rPr>
            </w:pPr>
            <w:ins w:id="4516"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302DAB67" w14:textId="0DC8C2A7"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17" w:author="Author"/>
                <w:color w:val="auto"/>
                <w:sz w:val="20"/>
                <w:szCs w:val="18"/>
                <w:lang w:val="en-IE" w:eastAsia="en-US"/>
              </w:rPr>
            </w:pPr>
            <w:ins w:id="4518"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00779C" w:rsidRPr="00E73B40" w14:paraId="34663CE3" w14:textId="77777777" w:rsidTr="00472EF0">
        <w:trPr>
          <w:trHeight w:val="440"/>
          <w:ins w:id="451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2844709" w14:textId="77777777" w:rsidR="0000779C" w:rsidRPr="00E73B40" w:rsidRDefault="0000779C" w:rsidP="005136F0">
            <w:pPr>
              <w:pStyle w:val="TableText"/>
              <w:keepNext/>
              <w:tabs>
                <w:tab w:val="left" w:pos="567"/>
              </w:tabs>
              <w:spacing w:line="240" w:lineRule="exact"/>
              <w:rPr>
                <w:ins w:id="4520" w:author="Author"/>
                <w:color w:val="auto"/>
                <w:sz w:val="20"/>
                <w:szCs w:val="20"/>
                <w:lang w:val="en-IE"/>
              </w:rPr>
            </w:pPr>
          </w:p>
        </w:tc>
        <w:tc>
          <w:tcPr>
            <w:tcW w:w="4042" w:type="dxa"/>
          </w:tcPr>
          <w:p w14:paraId="6D52EC7F" w14:textId="6DA00260"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21" w:author="Author"/>
                <w:color w:val="439782"/>
                <w:sz w:val="20"/>
                <w:szCs w:val="18"/>
                <w:lang w:val="en-IE" w:eastAsia="en-US"/>
              </w:rPr>
            </w:pPr>
            <w:ins w:id="4522" w:author="Author">
              <w:r w:rsidRPr="00E73B40">
                <w:rPr>
                  <w:color w:val="439782"/>
                  <w:sz w:val="20"/>
                  <w:szCs w:val="18"/>
                  <w:lang w:val="en-IE" w:eastAsia="en-US"/>
                </w:rPr>
                <w:t>1</w:t>
              </w:r>
              <w:r>
                <w:rPr>
                  <w:color w:val="439782"/>
                  <w:sz w:val="20"/>
                  <w:szCs w:val="18"/>
                  <w:lang w:val="en-IE" w:eastAsia="en-US"/>
                </w:rPr>
                <w:t>g</w:t>
              </w:r>
              <w:r w:rsidRPr="00E73B40">
                <w:rPr>
                  <w:color w:val="439782"/>
                  <w:sz w:val="20"/>
                  <w:szCs w:val="18"/>
                  <w:lang w:val="en-IE" w:eastAsia="en-US"/>
                </w:rPr>
                <w:t>. Reference Scanning</w:t>
              </w:r>
            </w:ins>
          </w:p>
          <w:p w14:paraId="73277B4F" w14:textId="77777777" w:rsidR="0000779C"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23" w:author="Author"/>
                <w:color w:val="auto"/>
                <w:sz w:val="20"/>
                <w:szCs w:val="18"/>
                <w:lang w:val="en-IE" w:eastAsia="en-US"/>
              </w:rPr>
            </w:pPr>
            <w:ins w:id="4524" w:author="Author">
              <w:r w:rsidRPr="00E73B40">
                <w:rPr>
                  <w:color w:val="auto"/>
                  <w:sz w:val="20"/>
                  <w:szCs w:val="18"/>
                  <w:lang w:val="en-IE" w:eastAsia="en-US"/>
                </w:rPr>
                <w:t xml:space="preserve">When the Agent scan a reference from a tangible product, UFE will automatically assume that the delivery method will be </w:t>
              </w:r>
              <w:r w:rsidRPr="00613911">
                <w:rPr>
                  <w:b/>
                  <w:color w:val="auto"/>
                  <w:sz w:val="20"/>
                  <w:szCs w:val="18"/>
                  <w:lang w:val="en-IE" w:eastAsia="en-US"/>
                </w:rPr>
                <w:t>Delivered in Hand</w:t>
              </w:r>
              <w:del w:id="4525"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p w14:paraId="17A5F5DF" w14:textId="349FFC87" w:rsidR="0000779C" w:rsidRPr="00E73B40"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26" w:author="Author"/>
                <w:color w:val="439782"/>
                <w:sz w:val="20"/>
                <w:szCs w:val="18"/>
                <w:lang w:val="en-IE" w:eastAsia="en-US"/>
              </w:rPr>
            </w:pPr>
            <w:ins w:id="4527" w:author="Author">
              <w:r>
                <w:rPr>
                  <w:color w:val="auto"/>
                  <w:sz w:val="20"/>
                  <w:szCs w:val="18"/>
                  <w:lang w:val="en-IE" w:eastAsia="en-US"/>
                </w:rPr>
                <w:t>The IMEI must be then captured by the user in the respective IMEI attribute under the device component.</w:t>
              </w:r>
            </w:ins>
          </w:p>
        </w:tc>
        <w:tc>
          <w:tcPr>
            <w:tcW w:w="4028" w:type="dxa"/>
          </w:tcPr>
          <w:p w14:paraId="54D61812" w14:textId="59CE0925"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28" w:author="Author"/>
                <w:color w:val="auto"/>
                <w:sz w:val="20"/>
                <w:szCs w:val="18"/>
                <w:lang w:val="en-IE" w:eastAsia="en-US"/>
              </w:rPr>
            </w:pPr>
            <w:ins w:id="4529" w:author="Author">
              <w:r w:rsidRPr="00E73B40">
                <w:rPr>
                  <w:color w:val="auto"/>
                  <w:sz w:val="20"/>
                  <w:szCs w:val="18"/>
                  <w:lang w:val="en-IE" w:eastAsia="en-US"/>
                </w:rPr>
                <w:t>-</w:t>
              </w:r>
            </w:ins>
          </w:p>
        </w:tc>
      </w:tr>
      <w:tr w:rsidR="0000779C" w:rsidRPr="00E73B40" w14:paraId="0B9242B5" w14:textId="77777777" w:rsidTr="00472EF0">
        <w:trPr>
          <w:trHeight w:val="440"/>
          <w:ins w:id="453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AC9976F" w14:textId="77777777" w:rsidR="0000779C" w:rsidRPr="00E73B40" w:rsidRDefault="0000779C" w:rsidP="005136F0">
            <w:pPr>
              <w:pStyle w:val="TableText"/>
              <w:keepNext/>
              <w:tabs>
                <w:tab w:val="left" w:pos="567"/>
              </w:tabs>
              <w:spacing w:line="240" w:lineRule="exact"/>
              <w:rPr>
                <w:ins w:id="4531" w:author="Author"/>
                <w:color w:val="auto"/>
                <w:sz w:val="20"/>
                <w:szCs w:val="20"/>
                <w:lang w:val="en-IE"/>
              </w:rPr>
            </w:pPr>
          </w:p>
        </w:tc>
        <w:tc>
          <w:tcPr>
            <w:tcW w:w="4042" w:type="dxa"/>
          </w:tcPr>
          <w:p w14:paraId="065A43DE" w14:textId="2E88180F" w:rsidR="0000779C"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2" w:author="Author"/>
                <w:color w:val="439782"/>
                <w:sz w:val="20"/>
                <w:szCs w:val="18"/>
                <w:lang w:val="en-IE" w:eastAsia="en-US"/>
              </w:rPr>
            </w:pPr>
            <w:ins w:id="4533" w:author="Author">
              <w:r>
                <w:rPr>
                  <w:color w:val="439782"/>
                  <w:sz w:val="20"/>
                  <w:szCs w:val="18"/>
                  <w:lang w:val="en-IE" w:eastAsia="en-US"/>
                </w:rPr>
                <w:t>1h. Products Reservation</w:t>
              </w:r>
            </w:ins>
          </w:p>
          <w:p w14:paraId="4FEA3CD7" w14:textId="77777777" w:rsidR="0000779C" w:rsidRPr="003C1E0D"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4" w:author="Author"/>
                <w:color w:val="auto"/>
                <w:sz w:val="20"/>
                <w:szCs w:val="18"/>
                <w:lang w:val="en-IE" w:eastAsia="en-US"/>
              </w:rPr>
            </w:pPr>
            <w:ins w:id="4535"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682CEFDA" w14:textId="77777777" w:rsidR="0000779C"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6" w:author="Author"/>
                <w:b/>
                <w:color w:val="auto"/>
                <w:sz w:val="20"/>
                <w:szCs w:val="18"/>
                <w:lang w:val="en-IE" w:eastAsia="en-US"/>
              </w:rPr>
            </w:pPr>
            <w:ins w:id="4537" w:author="Author">
              <w:r>
                <w:rPr>
                  <w:color w:val="auto"/>
                  <w:sz w:val="20"/>
                  <w:szCs w:val="18"/>
                  <w:lang w:val="en-IE" w:eastAsia="en-US"/>
                </w:rPr>
                <w:t xml:space="preserve">UFE will validate if the desired product is still in stock and will reserve it. </w:t>
              </w:r>
            </w:ins>
          </w:p>
          <w:p w14:paraId="622B4F06" w14:textId="77777777" w:rsidR="0000779C"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8" w:author="Author"/>
                <w:color w:val="auto"/>
                <w:sz w:val="20"/>
                <w:szCs w:val="18"/>
                <w:lang w:val="en-IE" w:eastAsia="en-US"/>
              </w:rPr>
            </w:pPr>
            <w:ins w:id="4539" w:author="Author">
              <w:r>
                <w:rPr>
                  <w:color w:val="auto"/>
                  <w:sz w:val="20"/>
                  <w:szCs w:val="18"/>
                  <w:lang w:val="en-IE" w:eastAsia="en-US"/>
                </w:rPr>
                <w:t>The reservation will be done with the basket ID.</w:t>
              </w:r>
            </w:ins>
          </w:p>
          <w:p w14:paraId="52C37296" w14:textId="6DA72BCD" w:rsidR="0000779C" w:rsidRPr="00E73B40" w:rsidRDefault="0000779C" w:rsidP="00B24C7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0" w:author="Author"/>
                <w:color w:val="439782"/>
                <w:sz w:val="20"/>
                <w:szCs w:val="18"/>
                <w:lang w:val="en-IE" w:eastAsia="en-US"/>
              </w:rPr>
            </w:pPr>
            <w:ins w:id="4541"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 Instead, the I</w:t>
              </w:r>
              <w:r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063555C1" w14:textId="77777777" w:rsidR="0000779C" w:rsidRDefault="0000779C" w:rsidP="006817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42" w:author="Author"/>
                <w:color w:val="auto"/>
                <w:sz w:val="20"/>
                <w:szCs w:val="18"/>
                <w:lang w:val="en-IE" w:eastAsia="en-US"/>
              </w:rPr>
            </w:pPr>
            <w:ins w:id="4543"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2F0FC8AC" w14:textId="472781CA"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44" w:author="Author"/>
                <w:color w:val="auto"/>
                <w:sz w:val="20"/>
                <w:szCs w:val="18"/>
                <w:lang w:val="en-IE" w:eastAsia="en-US"/>
              </w:rPr>
            </w:pPr>
            <w:ins w:id="4545" w:author="Author">
              <w:r>
                <w:rPr>
                  <w:color w:val="auto"/>
                  <w:sz w:val="20"/>
                  <w:szCs w:val="18"/>
                  <w:lang w:val="en-IE" w:eastAsia="en-US"/>
                </w:rPr>
                <w:t>If a product went out of stock during the process, UFE will warn the user with the warning message WM_SAL_19</w:t>
              </w:r>
            </w:ins>
          </w:p>
        </w:tc>
      </w:tr>
      <w:tr w:rsidR="0000779C" w:rsidRPr="00E73B40" w14:paraId="4CD6FB0D" w14:textId="77777777" w:rsidTr="00472EF0">
        <w:trPr>
          <w:trHeight w:val="440"/>
          <w:ins w:id="454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E98A85" w14:textId="77777777" w:rsidR="0000779C" w:rsidRPr="00E73B40" w:rsidRDefault="0000779C" w:rsidP="005136F0">
            <w:pPr>
              <w:pStyle w:val="TableText"/>
              <w:keepNext/>
              <w:tabs>
                <w:tab w:val="left" w:pos="567"/>
              </w:tabs>
              <w:spacing w:line="240" w:lineRule="exact"/>
              <w:rPr>
                <w:ins w:id="4547" w:author="Author"/>
                <w:color w:val="auto"/>
                <w:sz w:val="20"/>
                <w:szCs w:val="20"/>
                <w:lang w:val="en-IE"/>
              </w:rPr>
            </w:pPr>
          </w:p>
        </w:tc>
        <w:tc>
          <w:tcPr>
            <w:tcW w:w="4042" w:type="dxa"/>
          </w:tcPr>
          <w:p w14:paraId="1792934B" w14:textId="22A06A95" w:rsidR="0000779C" w:rsidRPr="00E73B40" w:rsidRDefault="0000779C"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8" w:author="Author"/>
                <w:color w:val="439782"/>
                <w:sz w:val="20"/>
                <w:szCs w:val="18"/>
                <w:lang w:val="en-IE" w:eastAsia="en-US"/>
              </w:rPr>
            </w:pPr>
            <w:ins w:id="4549" w:author="Author">
              <w:r w:rsidRPr="00E73B40">
                <w:rPr>
                  <w:color w:val="439782"/>
                  <w:sz w:val="20"/>
                  <w:szCs w:val="18"/>
                  <w:lang w:val="en-IE" w:eastAsia="en-US"/>
                </w:rPr>
                <w:t>1</w:t>
              </w:r>
              <w:r w:rsidR="005573E9">
                <w:rPr>
                  <w:color w:val="439782"/>
                  <w:sz w:val="20"/>
                  <w:szCs w:val="18"/>
                  <w:lang w:val="en-IE" w:eastAsia="en-US"/>
                </w:rPr>
                <w:t>i</w:t>
              </w:r>
              <w:r w:rsidRPr="00E73B40">
                <w:rPr>
                  <w:color w:val="439782"/>
                  <w:sz w:val="20"/>
                  <w:szCs w:val="18"/>
                  <w:lang w:val="en-IE" w:eastAsia="en-US"/>
                </w:rPr>
                <w:t xml:space="preserve">. </w:t>
              </w:r>
              <w:r w:rsidR="005573E9">
                <w:rPr>
                  <w:color w:val="439782"/>
                  <w:sz w:val="20"/>
                  <w:szCs w:val="18"/>
                  <w:lang w:val="en-IE" w:eastAsia="en-US"/>
                </w:rPr>
                <w:t>Only existing customers are allowed</w:t>
              </w:r>
            </w:ins>
          </w:p>
          <w:p w14:paraId="771B6892" w14:textId="77777777" w:rsidR="000E2598" w:rsidRDefault="005573E9" w:rsidP="00D44ED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50" w:author="Author"/>
                <w:color w:val="auto"/>
                <w:sz w:val="20"/>
                <w:szCs w:val="18"/>
                <w:lang w:val="en-IE" w:eastAsia="en-US"/>
              </w:rPr>
            </w:pPr>
            <w:ins w:id="4551" w:author="Author">
              <w:r>
                <w:rPr>
                  <w:color w:val="auto"/>
                  <w:sz w:val="20"/>
                  <w:szCs w:val="18"/>
                  <w:lang w:val="en-IE" w:eastAsia="en-US"/>
                </w:rPr>
                <w:t>A customer must be contextualized for UFE to be able to sell a standalone.</w:t>
              </w:r>
            </w:ins>
          </w:p>
          <w:p w14:paraId="0573F33A" w14:textId="7D3518AD" w:rsidR="000E2598" w:rsidRPr="005573E9" w:rsidRDefault="000E2598" w:rsidP="00D44ED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52" w:author="Author"/>
                <w:color w:val="auto"/>
                <w:sz w:val="20"/>
                <w:szCs w:val="18"/>
                <w:lang w:val="en-IE" w:eastAsia="en-US"/>
              </w:rPr>
            </w:pPr>
            <w:ins w:id="4553" w:author="Author">
              <w:r>
                <w:rPr>
                  <w:color w:val="auto"/>
                  <w:sz w:val="20"/>
                  <w:szCs w:val="18"/>
                  <w:lang w:val="en-IE" w:eastAsia="en-US"/>
                </w:rPr>
                <w:t>When the user add the equipment to the basket, UFE will verify that a Customer is contextualized and will proceed.</w:t>
              </w:r>
            </w:ins>
          </w:p>
        </w:tc>
        <w:tc>
          <w:tcPr>
            <w:tcW w:w="4028" w:type="dxa"/>
          </w:tcPr>
          <w:p w14:paraId="6A119EEF" w14:textId="4AB10EB3" w:rsidR="0000779C" w:rsidRDefault="005573E9" w:rsidP="005573E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54" w:author="Author"/>
                <w:color w:val="auto"/>
                <w:sz w:val="20"/>
                <w:szCs w:val="18"/>
                <w:lang w:val="en-IE" w:eastAsia="en-US"/>
              </w:rPr>
            </w:pPr>
            <w:ins w:id="4555" w:author="Author">
              <w:r>
                <w:rPr>
                  <w:color w:val="auto"/>
                  <w:sz w:val="20"/>
                  <w:szCs w:val="18"/>
                  <w:lang w:val="en-IE" w:eastAsia="en-US"/>
                </w:rPr>
                <w:t xml:space="preserve">If the user tries to add </w:t>
              </w:r>
              <w:r w:rsidR="00D44EDA">
                <w:rPr>
                  <w:color w:val="auto"/>
                  <w:sz w:val="20"/>
                  <w:szCs w:val="18"/>
                  <w:lang w:val="en-IE" w:eastAsia="en-US"/>
                </w:rPr>
                <w:t>a standalone</w:t>
              </w:r>
              <w:r>
                <w:rPr>
                  <w:color w:val="auto"/>
                  <w:sz w:val="20"/>
                  <w:szCs w:val="18"/>
                  <w:lang w:val="en-IE" w:eastAsia="en-US"/>
                </w:rPr>
                <w:t xml:space="preserve"> with no contextualized customer, UFE will show the error message EM_SAL_</w:t>
              </w:r>
              <w:r w:rsidR="00D44EDA">
                <w:rPr>
                  <w:color w:val="auto"/>
                  <w:sz w:val="20"/>
                  <w:szCs w:val="18"/>
                  <w:lang w:val="en-IE" w:eastAsia="en-US"/>
                </w:rPr>
                <w:t>28 and the business scenario will end</w:t>
              </w:r>
              <w:r>
                <w:rPr>
                  <w:color w:val="auto"/>
                  <w:sz w:val="20"/>
                  <w:szCs w:val="18"/>
                  <w:lang w:val="en-IE" w:eastAsia="en-US"/>
                </w:rPr>
                <w:t>.</w:t>
              </w:r>
            </w:ins>
          </w:p>
          <w:p w14:paraId="4C46A28E" w14:textId="6FF62593" w:rsidR="005573E9" w:rsidRPr="00E73B40" w:rsidRDefault="005573E9" w:rsidP="00D44ED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56" w:author="Author"/>
                <w:color w:val="auto"/>
                <w:sz w:val="20"/>
                <w:szCs w:val="18"/>
                <w:lang w:val="en-IE" w:eastAsia="en-US"/>
              </w:rPr>
            </w:pPr>
            <w:ins w:id="4557" w:author="Author">
              <w:r>
                <w:rPr>
                  <w:color w:val="auto"/>
                  <w:sz w:val="20"/>
                  <w:szCs w:val="18"/>
                  <w:lang w:val="en-IE" w:eastAsia="en-US"/>
                </w:rPr>
                <w:t xml:space="preserve">Sales for </w:t>
              </w:r>
              <w:r w:rsidR="00D44EDA">
                <w:rPr>
                  <w:color w:val="auto"/>
                  <w:sz w:val="20"/>
                  <w:szCs w:val="18"/>
                  <w:lang w:val="en-IE" w:eastAsia="en-US"/>
                </w:rPr>
                <w:t>non</w:t>
              </w:r>
              <w:r>
                <w:rPr>
                  <w:color w:val="auto"/>
                  <w:sz w:val="20"/>
                  <w:szCs w:val="18"/>
                  <w:lang w:val="en-IE" w:eastAsia="en-US"/>
                </w:rPr>
                <w:t>-existing customers are made directly through POS.</w:t>
              </w:r>
            </w:ins>
          </w:p>
        </w:tc>
      </w:tr>
    </w:tbl>
    <w:p w14:paraId="039E70EC" w14:textId="410B3095" w:rsidR="0071718A" w:rsidRDefault="0071718A" w:rsidP="0071718A">
      <w:pPr>
        <w:rPr>
          <w:ins w:id="4558" w:author="Author"/>
          <w:lang w:val="en-IE"/>
        </w:rPr>
      </w:pPr>
    </w:p>
    <w:p w14:paraId="705ED06B" w14:textId="77777777" w:rsidR="0071718A" w:rsidRDefault="0071718A" w:rsidP="0071718A">
      <w:pPr>
        <w:rPr>
          <w:ins w:id="4559" w:author="Author"/>
          <w:lang w:val="en-IE"/>
        </w:rPr>
      </w:pPr>
    </w:p>
    <w:p w14:paraId="7FB26457" w14:textId="77777777" w:rsidR="0019263D" w:rsidRPr="00E73B40" w:rsidRDefault="0019263D" w:rsidP="0019263D">
      <w:pPr>
        <w:pStyle w:val="Heading5"/>
        <w:keepNext/>
        <w:rPr>
          <w:ins w:id="4560" w:author="Author"/>
          <w:lang w:val="en-IE"/>
        </w:rPr>
      </w:pPr>
      <w:ins w:id="4561" w:author="Author">
        <w:r w:rsidRPr="00E73B40">
          <w:rPr>
            <w:lang w:val="en-IE"/>
          </w:rPr>
          <w:lastRenderedPageBreak/>
          <w:t>Alternative Activity 2 » Change quantity</w:t>
        </w:r>
      </w:ins>
    </w:p>
    <w:tbl>
      <w:tblPr>
        <w:tblStyle w:val="CelFocus1"/>
        <w:tblW w:w="0" w:type="auto"/>
        <w:tblLook w:val="04A0" w:firstRow="1" w:lastRow="0" w:firstColumn="1" w:lastColumn="0" w:noHBand="0" w:noVBand="1"/>
      </w:tblPr>
      <w:tblGrid>
        <w:gridCol w:w="1522"/>
        <w:gridCol w:w="4042"/>
        <w:gridCol w:w="4028"/>
      </w:tblGrid>
      <w:tr w:rsidR="0019263D" w:rsidRPr="00E73B40" w14:paraId="65B02AF0" w14:textId="77777777" w:rsidTr="005F37FB">
        <w:trPr>
          <w:cnfStyle w:val="100000000000" w:firstRow="1" w:lastRow="0" w:firstColumn="0" w:lastColumn="0" w:oddVBand="0" w:evenVBand="0" w:oddHBand="0" w:evenHBand="0" w:firstRowFirstColumn="0" w:firstRowLastColumn="0" w:lastRowFirstColumn="0" w:lastRowLastColumn="0"/>
          <w:trHeight w:val="426"/>
          <w:ins w:id="4562"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9C06A05" w14:textId="77777777" w:rsidR="0019263D" w:rsidRPr="00E73B40" w:rsidRDefault="0019263D" w:rsidP="005F37FB">
            <w:pPr>
              <w:jc w:val="left"/>
              <w:rPr>
                <w:ins w:id="4563" w:author="Author"/>
                <w:b w:val="0"/>
                <w:sz w:val="20"/>
                <w:szCs w:val="20"/>
                <w:lang w:val="en-IE"/>
              </w:rPr>
            </w:pPr>
            <w:ins w:id="4564" w:author="Author">
              <w:r w:rsidRPr="00E73B40">
                <w:rPr>
                  <w:sz w:val="20"/>
                  <w:szCs w:val="20"/>
                  <w:lang w:val="en-IE"/>
                </w:rPr>
                <w:t>Activity Specification</w:t>
              </w:r>
            </w:ins>
          </w:p>
        </w:tc>
      </w:tr>
      <w:tr w:rsidR="0019263D" w:rsidRPr="00E73B40" w14:paraId="22C75923" w14:textId="77777777" w:rsidTr="005F37FB">
        <w:trPr>
          <w:trHeight w:hRule="exact" w:val="397"/>
          <w:ins w:id="456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6C3366" w14:textId="77777777" w:rsidR="0019263D" w:rsidRPr="00E73B40" w:rsidRDefault="0019263D" w:rsidP="005F37FB">
            <w:pPr>
              <w:pStyle w:val="TableText"/>
              <w:keepNext/>
              <w:spacing w:before="0" w:after="0" w:line="240" w:lineRule="exact"/>
              <w:rPr>
                <w:ins w:id="4566" w:author="Author"/>
                <w:color w:val="auto"/>
                <w:sz w:val="20"/>
                <w:szCs w:val="20"/>
                <w:lang w:val="en-IE"/>
              </w:rPr>
            </w:pPr>
            <w:ins w:id="4567" w:author="Author">
              <w:r w:rsidRPr="00E73B40">
                <w:rPr>
                  <w:color w:val="auto"/>
                  <w:sz w:val="20"/>
                  <w:szCs w:val="20"/>
                  <w:lang w:val="en-IE"/>
                </w:rPr>
                <w:t>Actor(s)</w:t>
              </w:r>
            </w:ins>
          </w:p>
        </w:tc>
        <w:tc>
          <w:tcPr>
            <w:tcW w:w="8070" w:type="dxa"/>
            <w:gridSpan w:val="2"/>
            <w:vAlign w:val="center"/>
          </w:tcPr>
          <w:p w14:paraId="7BFC8D58" w14:textId="77777777" w:rsidR="0019263D" w:rsidRPr="00E73B40" w:rsidRDefault="0019263D" w:rsidP="005F37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568" w:author="Author"/>
                <w:color w:val="auto"/>
                <w:sz w:val="20"/>
                <w:szCs w:val="20"/>
                <w:lang w:val="en-IE"/>
              </w:rPr>
            </w:pPr>
            <w:ins w:id="4569" w:author="Author">
              <w:r w:rsidRPr="00E73B40">
                <w:rPr>
                  <w:color w:val="auto"/>
                  <w:sz w:val="20"/>
                  <w:szCs w:val="20"/>
                  <w:lang w:val="en-IE"/>
                </w:rPr>
                <w:t>CSR in Call Centre</w:t>
              </w:r>
            </w:ins>
          </w:p>
        </w:tc>
      </w:tr>
      <w:tr w:rsidR="0019263D" w:rsidRPr="00E73B40" w14:paraId="39FC07F5" w14:textId="77777777" w:rsidTr="005F37FB">
        <w:trPr>
          <w:trHeight w:hRule="exact" w:val="397"/>
          <w:ins w:id="457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4B36A68" w14:textId="77777777" w:rsidR="0019263D" w:rsidRPr="00E73B40" w:rsidRDefault="0019263D" w:rsidP="005F37FB">
            <w:pPr>
              <w:pStyle w:val="TableText"/>
              <w:keepNext/>
              <w:spacing w:before="0" w:after="0" w:line="240" w:lineRule="exact"/>
              <w:rPr>
                <w:ins w:id="4571" w:author="Author"/>
                <w:color w:val="auto"/>
                <w:sz w:val="20"/>
                <w:szCs w:val="20"/>
                <w:lang w:val="en-IE"/>
              </w:rPr>
            </w:pPr>
            <w:ins w:id="4572" w:author="Author">
              <w:r w:rsidRPr="00E73B40">
                <w:rPr>
                  <w:color w:val="auto"/>
                  <w:sz w:val="20"/>
                  <w:szCs w:val="20"/>
                  <w:lang w:val="en-IE"/>
                </w:rPr>
                <w:t>System</w:t>
              </w:r>
            </w:ins>
          </w:p>
        </w:tc>
        <w:tc>
          <w:tcPr>
            <w:tcW w:w="8070" w:type="dxa"/>
            <w:gridSpan w:val="2"/>
            <w:vAlign w:val="center"/>
          </w:tcPr>
          <w:p w14:paraId="0205F7B2" w14:textId="77777777" w:rsidR="0019263D" w:rsidRPr="00E73B40" w:rsidRDefault="0019263D" w:rsidP="005F37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573" w:author="Author"/>
                <w:color w:val="auto"/>
                <w:sz w:val="20"/>
                <w:szCs w:val="20"/>
                <w:lang w:val="en-IE"/>
              </w:rPr>
            </w:pPr>
            <w:ins w:id="4574" w:author="Author">
              <w:r w:rsidRPr="00E73B40">
                <w:rPr>
                  <w:color w:val="auto"/>
                  <w:sz w:val="20"/>
                  <w:szCs w:val="20"/>
                  <w:lang w:val="en-IE"/>
                </w:rPr>
                <w:t>UFE</w:t>
              </w:r>
            </w:ins>
          </w:p>
        </w:tc>
      </w:tr>
      <w:tr w:rsidR="0019263D" w:rsidRPr="00E73B40" w14:paraId="331C27B1" w14:textId="77777777" w:rsidTr="005F37FB">
        <w:trPr>
          <w:trHeight w:val="440"/>
          <w:ins w:id="4575" w:author="Author"/>
        </w:trPr>
        <w:tc>
          <w:tcPr>
            <w:cnfStyle w:val="001000000000" w:firstRow="0" w:lastRow="0" w:firstColumn="1" w:lastColumn="0" w:oddVBand="0" w:evenVBand="0" w:oddHBand="0" w:evenHBand="0" w:firstRowFirstColumn="0" w:firstRowLastColumn="0" w:lastRowFirstColumn="0" w:lastRowLastColumn="0"/>
            <w:tcW w:w="1522" w:type="dxa"/>
          </w:tcPr>
          <w:p w14:paraId="14CA26DD" w14:textId="77777777" w:rsidR="0019263D" w:rsidRPr="00E73B40" w:rsidRDefault="0019263D" w:rsidP="005F37FB">
            <w:pPr>
              <w:pStyle w:val="TableText"/>
              <w:keepNext/>
              <w:spacing w:line="240" w:lineRule="exact"/>
              <w:rPr>
                <w:ins w:id="4576" w:author="Author"/>
                <w:color w:val="auto"/>
                <w:sz w:val="20"/>
                <w:szCs w:val="20"/>
                <w:lang w:val="en-IE"/>
              </w:rPr>
            </w:pPr>
            <w:ins w:id="4577" w:author="Author">
              <w:r w:rsidRPr="00E73B40">
                <w:rPr>
                  <w:color w:val="auto"/>
                  <w:sz w:val="20"/>
                  <w:szCs w:val="20"/>
                  <w:lang w:val="en-IE"/>
                </w:rPr>
                <w:t>Screen Name</w:t>
              </w:r>
            </w:ins>
          </w:p>
        </w:tc>
        <w:tc>
          <w:tcPr>
            <w:tcW w:w="8070" w:type="dxa"/>
            <w:gridSpan w:val="2"/>
          </w:tcPr>
          <w:p w14:paraId="2A41A322" w14:textId="77777777" w:rsidR="0019263D" w:rsidRPr="00E73B40" w:rsidRDefault="0019263D" w:rsidP="005F37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78" w:author="Author"/>
                <w:color w:val="auto"/>
                <w:sz w:val="20"/>
                <w:szCs w:val="20"/>
                <w:lang w:val="en-IE"/>
              </w:rPr>
            </w:pPr>
            <w:ins w:id="4579" w:author="Author">
              <w:r w:rsidRPr="00E73B40">
                <w:rPr>
                  <w:color w:val="auto"/>
                  <w:sz w:val="20"/>
                  <w:szCs w:val="20"/>
                  <w:lang w:val="en-IE"/>
                </w:rPr>
                <w:t>Select products step</w:t>
              </w:r>
            </w:ins>
          </w:p>
        </w:tc>
      </w:tr>
      <w:tr w:rsidR="0019263D" w:rsidRPr="00E73B40" w14:paraId="53550D80" w14:textId="77777777" w:rsidTr="005F37FB">
        <w:trPr>
          <w:trHeight w:val="440"/>
          <w:ins w:id="4580" w:author="Author"/>
        </w:trPr>
        <w:tc>
          <w:tcPr>
            <w:cnfStyle w:val="001000000000" w:firstRow="0" w:lastRow="0" w:firstColumn="1" w:lastColumn="0" w:oddVBand="0" w:evenVBand="0" w:oddHBand="0" w:evenHBand="0" w:firstRowFirstColumn="0" w:firstRowLastColumn="0" w:lastRowFirstColumn="0" w:lastRowLastColumn="0"/>
            <w:tcW w:w="1522" w:type="dxa"/>
          </w:tcPr>
          <w:p w14:paraId="5A2B910F" w14:textId="77777777" w:rsidR="0019263D" w:rsidRPr="00E73B40" w:rsidRDefault="0019263D" w:rsidP="005F37FB">
            <w:pPr>
              <w:pStyle w:val="TableText"/>
              <w:keepNext/>
              <w:spacing w:line="240" w:lineRule="exact"/>
              <w:rPr>
                <w:ins w:id="4581" w:author="Author"/>
                <w:b w:val="0"/>
                <w:color w:val="auto"/>
                <w:sz w:val="20"/>
                <w:szCs w:val="20"/>
                <w:lang w:val="en-IE"/>
              </w:rPr>
            </w:pPr>
            <w:ins w:id="4582" w:author="Author">
              <w:r w:rsidRPr="00E73B40">
                <w:rPr>
                  <w:color w:val="auto"/>
                  <w:sz w:val="20"/>
                  <w:szCs w:val="20"/>
                  <w:lang w:val="en-IE"/>
                </w:rPr>
                <w:t>Description</w:t>
              </w:r>
            </w:ins>
          </w:p>
        </w:tc>
        <w:tc>
          <w:tcPr>
            <w:tcW w:w="8070" w:type="dxa"/>
            <w:gridSpan w:val="2"/>
          </w:tcPr>
          <w:p w14:paraId="5468CB88" w14:textId="56232FEF" w:rsidR="0019263D" w:rsidRPr="00E73B40" w:rsidRDefault="0019263D" w:rsidP="0019263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83" w:author="Author"/>
                <w:color w:val="auto"/>
                <w:sz w:val="20"/>
                <w:szCs w:val="20"/>
                <w:lang w:val="en-IE"/>
              </w:rPr>
            </w:pPr>
            <w:ins w:id="4584" w:author="Author">
              <w:r w:rsidRPr="00E73B40">
                <w:rPr>
                  <w:color w:val="auto"/>
                  <w:sz w:val="20"/>
                  <w:szCs w:val="20"/>
                  <w:lang w:val="en-IE"/>
                </w:rPr>
                <w:t xml:space="preserve">The customer wants more than one of the selected </w:t>
              </w:r>
              <w:r>
                <w:rPr>
                  <w:color w:val="auto"/>
                  <w:sz w:val="20"/>
                  <w:szCs w:val="20"/>
                  <w:lang w:val="en-IE"/>
                </w:rPr>
                <w:t>equipment</w:t>
              </w:r>
              <w:r w:rsidRPr="00E73B40">
                <w:rPr>
                  <w:color w:val="auto"/>
                  <w:sz w:val="20"/>
                  <w:szCs w:val="20"/>
                  <w:lang w:val="en-IE"/>
                </w:rPr>
                <w:t>, so the user changes the item quantity.</w:t>
              </w:r>
            </w:ins>
          </w:p>
        </w:tc>
      </w:tr>
      <w:tr w:rsidR="0019263D" w:rsidRPr="00E73B40" w14:paraId="31024C65" w14:textId="77777777" w:rsidTr="005F37FB">
        <w:trPr>
          <w:trHeight w:val="440"/>
          <w:ins w:id="458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0F3D353" w14:textId="77777777" w:rsidR="0019263D" w:rsidRPr="00E73B40" w:rsidRDefault="0019263D" w:rsidP="005F37FB">
            <w:pPr>
              <w:pStyle w:val="TableText"/>
              <w:keepNext/>
              <w:tabs>
                <w:tab w:val="left" w:pos="567"/>
              </w:tabs>
              <w:spacing w:line="240" w:lineRule="exact"/>
              <w:rPr>
                <w:ins w:id="4586" w:author="Author"/>
                <w:color w:val="auto"/>
                <w:sz w:val="20"/>
                <w:szCs w:val="20"/>
                <w:lang w:val="en-IE"/>
              </w:rPr>
            </w:pPr>
            <w:ins w:id="4587" w:author="Author">
              <w:r w:rsidRPr="00E73B40">
                <w:rPr>
                  <w:color w:val="auto"/>
                  <w:sz w:val="20"/>
                  <w:szCs w:val="20"/>
                  <w:lang w:val="en-IE"/>
                </w:rPr>
                <w:t>Automations</w:t>
              </w:r>
            </w:ins>
          </w:p>
          <w:p w14:paraId="24FED93E" w14:textId="77777777" w:rsidR="0019263D" w:rsidRPr="00E73B40" w:rsidRDefault="0019263D" w:rsidP="005F37FB">
            <w:pPr>
              <w:pStyle w:val="TableText"/>
              <w:keepNext/>
              <w:tabs>
                <w:tab w:val="left" w:pos="567"/>
              </w:tabs>
              <w:spacing w:line="240" w:lineRule="exact"/>
              <w:rPr>
                <w:ins w:id="4588" w:author="Author"/>
                <w:color w:val="auto"/>
                <w:sz w:val="20"/>
                <w:szCs w:val="20"/>
                <w:lang w:val="en-IE"/>
              </w:rPr>
            </w:pPr>
          </w:p>
        </w:tc>
        <w:tc>
          <w:tcPr>
            <w:tcW w:w="4042" w:type="dxa"/>
            <w:shd w:val="clear" w:color="auto" w:fill="D8D7D5"/>
          </w:tcPr>
          <w:p w14:paraId="5FE0DAF1" w14:textId="77777777" w:rsidR="0019263D" w:rsidRPr="00E73B40" w:rsidRDefault="0019263D" w:rsidP="005F37F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589" w:author="Author"/>
                <w:b/>
                <w:color w:val="auto"/>
                <w:sz w:val="18"/>
                <w:szCs w:val="18"/>
                <w:lang w:val="en-IE" w:eastAsia="en-US"/>
              </w:rPr>
            </w:pPr>
            <w:ins w:id="4590" w:author="Author">
              <w:r w:rsidRPr="00E73B40">
                <w:rPr>
                  <w:b/>
                  <w:color w:val="auto"/>
                  <w:sz w:val="18"/>
                  <w:szCs w:val="18"/>
                  <w:lang w:val="en-IE"/>
                </w:rPr>
                <w:t>Business Validations &amp; other Automations</w:t>
              </w:r>
            </w:ins>
          </w:p>
        </w:tc>
        <w:tc>
          <w:tcPr>
            <w:tcW w:w="4028" w:type="dxa"/>
            <w:shd w:val="clear" w:color="auto" w:fill="D8D7D5"/>
          </w:tcPr>
          <w:p w14:paraId="503C3677" w14:textId="77777777" w:rsidR="0019263D" w:rsidRPr="00E73B40" w:rsidRDefault="0019263D" w:rsidP="005F37F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591" w:author="Author"/>
                <w:b/>
                <w:color w:val="auto"/>
                <w:sz w:val="18"/>
                <w:szCs w:val="18"/>
                <w:lang w:val="en-IE" w:eastAsia="en-US"/>
              </w:rPr>
            </w:pPr>
            <w:ins w:id="4592" w:author="Author">
              <w:r w:rsidRPr="00E73B40">
                <w:rPr>
                  <w:b/>
                  <w:color w:val="auto"/>
                  <w:sz w:val="18"/>
                  <w:szCs w:val="18"/>
                  <w:lang w:val="en-IE"/>
                </w:rPr>
                <w:t>Messages (Error &amp; Warnings)</w:t>
              </w:r>
            </w:ins>
          </w:p>
        </w:tc>
      </w:tr>
      <w:tr w:rsidR="0019263D" w:rsidRPr="00E73B40" w14:paraId="55BD0C61" w14:textId="77777777" w:rsidTr="005F37FB">
        <w:trPr>
          <w:trHeight w:val="440"/>
          <w:ins w:id="459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0399E60" w14:textId="77777777" w:rsidR="0019263D" w:rsidRPr="00E73B40" w:rsidRDefault="0019263D" w:rsidP="005F37FB">
            <w:pPr>
              <w:pStyle w:val="TableText"/>
              <w:keepNext/>
              <w:tabs>
                <w:tab w:val="left" w:pos="567"/>
              </w:tabs>
              <w:spacing w:line="240" w:lineRule="exact"/>
              <w:jc w:val="left"/>
              <w:rPr>
                <w:ins w:id="4594" w:author="Author"/>
                <w:color w:val="auto"/>
                <w:sz w:val="20"/>
                <w:szCs w:val="20"/>
                <w:lang w:val="en-IE"/>
              </w:rPr>
            </w:pPr>
          </w:p>
        </w:tc>
        <w:tc>
          <w:tcPr>
            <w:tcW w:w="4042" w:type="dxa"/>
          </w:tcPr>
          <w:p w14:paraId="7D7DA0FD" w14:textId="77777777" w:rsidR="0019263D" w:rsidRPr="00E73B40" w:rsidRDefault="0019263D" w:rsidP="005F37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95" w:author="Author"/>
                <w:color w:val="595959"/>
                <w:sz w:val="20"/>
                <w:szCs w:val="18"/>
                <w:lang w:val="en-IE" w:eastAsia="en-US"/>
              </w:rPr>
            </w:pPr>
            <w:ins w:id="4596" w:author="Author">
              <w:r w:rsidRPr="00E73B40">
                <w:rPr>
                  <w:color w:val="595959"/>
                  <w:sz w:val="20"/>
                  <w:szCs w:val="18"/>
                  <w:lang w:val="en-IE" w:eastAsia="en-US"/>
                </w:rPr>
                <w:t>2a. Validate stock</w:t>
              </w:r>
            </w:ins>
          </w:p>
          <w:p w14:paraId="178F0647" w14:textId="77777777" w:rsidR="0019263D" w:rsidRDefault="0019263D" w:rsidP="005F37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97" w:author="Author"/>
                <w:color w:val="auto"/>
                <w:sz w:val="20"/>
                <w:szCs w:val="18"/>
                <w:lang w:val="en-IE" w:eastAsia="en-US"/>
              </w:rPr>
            </w:pPr>
            <w:ins w:id="4598" w:author="Author">
              <w:r w:rsidRPr="00E73B40">
                <w:rPr>
                  <w:color w:val="auto"/>
                  <w:sz w:val="20"/>
                  <w:szCs w:val="18"/>
                  <w:lang w:val="en-IE" w:eastAsia="en-US"/>
                </w:rPr>
                <w:t>UFE validates that the entered amount does not exceed the available product stock, previously obtained on step 1b.</w:t>
              </w:r>
            </w:ins>
          </w:p>
          <w:p w14:paraId="5795FB20" w14:textId="341C5D05" w:rsidR="00EA4E1F" w:rsidRPr="00E73B40" w:rsidRDefault="00EA4E1F" w:rsidP="00EA4E1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99" w:author="Author"/>
                <w:color w:val="auto"/>
                <w:sz w:val="20"/>
                <w:szCs w:val="18"/>
                <w:lang w:val="en-IE" w:eastAsia="en-US"/>
              </w:rPr>
            </w:pPr>
            <w:ins w:id="4600" w:author="Author">
              <w:r>
                <w:rPr>
                  <w:color w:val="auto"/>
                  <w:sz w:val="20"/>
                  <w:szCs w:val="18"/>
                  <w:lang w:val="en-IE" w:eastAsia="en-US"/>
                </w:rPr>
                <w:t xml:space="preserve">For each quantity changed, UFE will check again the stock (same as </w:t>
              </w:r>
              <w:r w:rsidRPr="00C17351">
                <w:rPr>
                  <w:b/>
                  <w:color w:val="auto"/>
                  <w:sz w:val="20"/>
                  <w:szCs w:val="18"/>
                  <w:lang w:val="en-IE" w:eastAsia="en-US"/>
                </w:rPr>
                <w:t>Step 1</w:t>
              </w:r>
              <w:r>
                <w:rPr>
                  <w:b/>
                  <w:color w:val="auto"/>
                  <w:sz w:val="20"/>
                  <w:szCs w:val="18"/>
                  <w:lang w:val="en-IE" w:eastAsia="en-US"/>
                </w:rPr>
                <w:t>h</w:t>
              </w:r>
              <w:r w:rsidRPr="00C17351">
                <w:rPr>
                  <w:b/>
                  <w:color w:val="auto"/>
                  <w:sz w:val="20"/>
                  <w:szCs w:val="18"/>
                  <w:lang w:val="en-IE" w:eastAsia="en-US"/>
                </w:rPr>
                <w:t xml:space="preserve"> – </w:t>
              </w:r>
              <w:r>
                <w:rPr>
                  <w:b/>
                  <w:color w:val="auto"/>
                  <w:sz w:val="20"/>
                  <w:szCs w:val="18"/>
                  <w:lang w:val="en-IE" w:eastAsia="en-US"/>
                </w:rPr>
                <w:t>Products Reservations</w:t>
              </w:r>
              <w:r>
                <w:rPr>
                  <w:color w:val="auto"/>
                  <w:sz w:val="20"/>
                  <w:szCs w:val="18"/>
                  <w:lang w:val="en-IE" w:eastAsia="en-US"/>
                </w:rPr>
                <w:t>)</w:t>
              </w:r>
            </w:ins>
          </w:p>
        </w:tc>
        <w:tc>
          <w:tcPr>
            <w:tcW w:w="4028" w:type="dxa"/>
          </w:tcPr>
          <w:p w14:paraId="2FCFE626" w14:textId="77777777" w:rsidR="0019263D" w:rsidRPr="00E73B40" w:rsidRDefault="0019263D" w:rsidP="005F37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01" w:author="Author"/>
                <w:color w:val="auto"/>
                <w:sz w:val="20"/>
                <w:szCs w:val="18"/>
                <w:lang w:val="en-IE" w:eastAsia="en-US"/>
              </w:rPr>
            </w:pPr>
            <w:ins w:id="4602" w:author="Author">
              <w:r w:rsidRPr="00E73B40">
                <w:rPr>
                  <w:color w:val="auto"/>
                  <w:sz w:val="20"/>
                  <w:szCs w:val="18"/>
                  <w:lang w:val="en-IE" w:eastAsia="en-US"/>
                </w:rPr>
                <w:t>-</w:t>
              </w:r>
            </w:ins>
          </w:p>
        </w:tc>
      </w:tr>
    </w:tbl>
    <w:p w14:paraId="5090D781" w14:textId="77777777" w:rsidR="0019263D" w:rsidRPr="00E73B40" w:rsidRDefault="0019263D" w:rsidP="0019263D">
      <w:pPr>
        <w:spacing w:before="40" w:after="40" w:line="240" w:lineRule="exact"/>
        <w:rPr>
          <w:ins w:id="4603" w:author="Author"/>
          <w:lang w:val="en-IE"/>
        </w:rPr>
      </w:pPr>
    </w:p>
    <w:p w14:paraId="6DA0147C" w14:textId="3CBBBCA6" w:rsidR="00294769" w:rsidRPr="00E73B40" w:rsidRDefault="00294769" w:rsidP="00294769">
      <w:pPr>
        <w:spacing w:before="40" w:after="40" w:line="240" w:lineRule="exact"/>
        <w:rPr>
          <w:lang w:val="en-IE"/>
        </w:rPr>
      </w:pPr>
    </w:p>
    <w:p w14:paraId="0BEDEAA3" w14:textId="7C559F5D" w:rsidR="00044F54" w:rsidRPr="00E73B40" w:rsidRDefault="00044F54" w:rsidP="00044F54">
      <w:pPr>
        <w:pStyle w:val="Heading5"/>
        <w:keepNext/>
        <w:rPr>
          <w:lang w:val="en-IE"/>
        </w:rPr>
      </w:pPr>
      <w:r w:rsidRPr="00E73B40">
        <w:rPr>
          <w:lang w:val="en-IE"/>
        </w:rPr>
        <w:t xml:space="preserve">Activity </w:t>
      </w:r>
      <w:r w:rsidR="0019263D">
        <w:rPr>
          <w:lang w:val="en-IE"/>
        </w:rPr>
        <w:t>3</w:t>
      </w:r>
      <w:r w:rsidR="0019263D" w:rsidRPr="00E73B40">
        <w:rPr>
          <w:lang w:val="en-IE"/>
        </w:rPr>
        <w:t xml:space="preserve"> </w:t>
      </w:r>
      <w:r w:rsidRPr="00E73B40">
        <w:rPr>
          <w:lang w:val="en-IE"/>
        </w:rPr>
        <w:t>» Continue</w:t>
      </w:r>
    </w:p>
    <w:p w14:paraId="20E5FB25" w14:textId="67D20A6E" w:rsidR="00044F54" w:rsidRPr="00E73B40" w:rsidRDefault="00044F54" w:rsidP="00044F54">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1E07B7B" w14:textId="77777777" w:rsidR="00044F54" w:rsidRPr="00E73B40" w:rsidRDefault="00044F54" w:rsidP="00294769">
      <w:pPr>
        <w:spacing w:before="40" w:after="40" w:line="240" w:lineRule="exact"/>
        <w:rPr>
          <w:lang w:val="en-IE"/>
        </w:rPr>
      </w:pPr>
    </w:p>
    <w:p w14:paraId="4747825F" w14:textId="77777777" w:rsidR="00A87FCD" w:rsidRPr="00E73B40" w:rsidRDefault="00A87FCD" w:rsidP="00294769">
      <w:pPr>
        <w:spacing w:before="40" w:after="40" w:line="240" w:lineRule="exact"/>
        <w:rPr>
          <w:lang w:val="en-IE"/>
        </w:rPr>
      </w:pPr>
    </w:p>
    <w:p w14:paraId="1D6147E3" w14:textId="77777777" w:rsidR="00A87FCD" w:rsidRPr="00E73B40" w:rsidRDefault="00A87FCD" w:rsidP="00294769">
      <w:pPr>
        <w:spacing w:before="40" w:after="40" w:line="240" w:lineRule="exact"/>
        <w:rPr>
          <w:lang w:val="en-IE"/>
        </w:rPr>
      </w:pPr>
    </w:p>
    <w:p w14:paraId="47A057E5" w14:textId="6986FB0C" w:rsidR="00A87FCD" w:rsidRPr="00E73B40" w:rsidRDefault="000B71CE" w:rsidP="00A87FCD">
      <w:pPr>
        <w:pStyle w:val="Heading3"/>
        <w:rPr>
          <w:lang w:val="en-IE"/>
        </w:rPr>
      </w:pPr>
      <w:bookmarkStart w:id="4604" w:name="_Toc471232962"/>
      <w:r w:rsidRPr="00E73B40">
        <w:rPr>
          <w:lang w:val="en-IE"/>
        </w:rPr>
        <w:lastRenderedPageBreak/>
        <w:t>BS #4</w:t>
      </w:r>
      <w:r w:rsidR="00A87FCD" w:rsidRPr="00E73B40">
        <w:rPr>
          <w:lang w:val="en-IE"/>
        </w:rPr>
        <w:t>: Buy an accessory</w:t>
      </w:r>
      <w:bookmarkEnd w:id="4604"/>
    </w:p>
    <w:tbl>
      <w:tblPr>
        <w:tblStyle w:val="CelFocus1"/>
        <w:tblW w:w="0" w:type="auto"/>
        <w:tblLook w:val="04A0" w:firstRow="1" w:lastRow="0" w:firstColumn="1" w:lastColumn="0" w:noHBand="0" w:noVBand="1"/>
      </w:tblPr>
      <w:tblGrid>
        <w:gridCol w:w="1789"/>
        <w:gridCol w:w="7803"/>
      </w:tblGrid>
      <w:tr w:rsidR="00A87FCD" w:rsidRPr="00E73B40" w14:paraId="7F5C0D79"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6D58B671" w14:textId="77777777" w:rsidR="00A87FCD" w:rsidRPr="00E73B40" w:rsidRDefault="00A87FCD" w:rsidP="00B55782">
            <w:pPr>
              <w:jc w:val="left"/>
              <w:rPr>
                <w:b w:val="0"/>
                <w:sz w:val="20"/>
                <w:szCs w:val="20"/>
                <w:lang w:val="en-IE"/>
              </w:rPr>
            </w:pPr>
            <w:r w:rsidRPr="00E73B40">
              <w:rPr>
                <w:sz w:val="20"/>
                <w:szCs w:val="20"/>
                <w:lang w:val="en-IE"/>
              </w:rPr>
              <w:t>Business Scenario Specification</w:t>
            </w:r>
          </w:p>
        </w:tc>
      </w:tr>
      <w:tr w:rsidR="00A87FCD" w:rsidRPr="00E73B40" w14:paraId="1C5BEA2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97DE80D"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3E3BEF66" w14:textId="7340866A" w:rsidR="00A87FCD" w:rsidRPr="00E73B40" w:rsidRDefault="00A87FCD" w:rsidP="00A87F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an accessory purchase.</w:t>
            </w:r>
          </w:p>
        </w:tc>
      </w:tr>
      <w:tr w:rsidR="00A87FCD" w:rsidRPr="00E73B40" w14:paraId="0701BDB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D31D82C"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4C3EBDD7" w14:textId="77777777" w:rsidR="00A87FCD" w:rsidRPr="00E73B40" w:rsidRDefault="00A87FCD"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5DD31CB9" w14:textId="5D912744" w:rsidR="00A87FCD" w:rsidRPr="00E73B40" w:rsidRDefault="00A87FCD" w:rsidP="0071661A">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“Product catalogue” process</w:t>
            </w:r>
          </w:p>
        </w:tc>
      </w:tr>
      <w:tr w:rsidR="00A87FCD" w:rsidRPr="00E73B40" w14:paraId="21FDB33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68D7435B"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253FF744" w14:textId="6385AB33" w:rsidR="00A87FCD" w:rsidRPr="00E73B40" w:rsidRDefault="002374E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05" w:author="Author">
              <w:r>
                <w:rPr>
                  <w:color w:val="auto"/>
                  <w:sz w:val="20"/>
                  <w:szCs w:val="20"/>
                  <w:lang w:val="en-IE"/>
                </w:rPr>
                <w:t>Contextualized Customer</w:t>
              </w:r>
            </w:ins>
            <w:del w:id="4606" w:author="Author">
              <w:r w:rsidR="00A87FCD" w:rsidRPr="00E73B40" w:rsidDel="002374E7">
                <w:rPr>
                  <w:color w:val="auto"/>
                  <w:sz w:val="20"/>
                  <w:szCs w:val="20"/>
                  <w:lang w:val="en-IE"/>
                </w:rPr>
                <w:delText>-</w:delText>
              </w:r>
            </w:del>
          </w:p>
        </w:tc>
      </w:tr>
      <w:tr w:rsidR="00A87FCD" w:rsidRPr="00E73B40" w14:paraId="6FFEEDA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CCFF6DB" w14:textId="77777777" w:rsidR="00A87FCD" w:rsidRPr="00E73B40" w:rsidRDefault="00A87FCD"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713DEECC" w14:textId="2B7ECD5A" w:rsidR="00A87FCD" w:rsidRPr="00E73B40" w:rsidRDefault="00A87FCD" w:rsidP="002849B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customer buys the </w:t>
            </w:r>
            <w:r w:rsidR="002849BA" w:rsidRPr="00E73B40">
              <w:rPr>
                <w:color w:val="auto"/>
                <w:sz w:val="20"/>
                <w:szCs w:val="20"/>
                <w:lang w:val="en-IE"/>
              </w:rPr>
              <w:t>accessory</w:t>
            </w:r>
            <w:r w:rsidRPr="00E73B40">
              <w:rPr>
                <w:color w:val="auto"/>
                <w:sz w:val="20"/>
                <w:szCs w:val="20"/>
                <w:lang w:val="en-IE"/>
              </w:rPr>
              <w:t>.</w:t>
            </w:r>
          </w:p>
        </w:tc>
      </w:tr>
    </w:tbl>
    <w:p w14:paraId="77FCC28E" w14:textId="27CC75E0" w:rsidR="00A87FCD" w:rsidRPr="00E73B40" w:rsidRDefault="00A87FCD" w:rsidP="00A87FCD">
      <w:pPr>
        <w:pStyle w:val="Heading4"/>
        <w:rPr>
          <w:lang w:val="en-IE"/>
        </w:rPr>
      </w:pPr>
      <w:r w:rsidRPr="00E73B40">
        <w:rPr>
          <w:lang w:val="en-IE"/>
        </w:rPr>
        <w:t>Phase I – Products</w:t>
      </w:r>
      <w:del w:id="4607" w:author="Author">
        <w:r w:rsidRPr="00E73B40" w:rsidDel="00F66731">
          <w:rPr>
            <w:lang w:val="en-IE"/>
          </w:rPr>
          <w:delText>/Offer</w:delText>
        </w:r>
      </w:del>
      <w:r w:rsidRPr="00E73B40">
        <w:rPr>
          <w:lang w:val="en-IE"/>
        </w:rPr>
        <w:t xml:space="preserve"> selection</w:t>
      </w:r>
    </w:p>
    <w:p w14:paraId="36C0A6BD" w14:textId="4342771B" w:rsidR="00A87FCD" w:rsidRPr="00E73B40" w:rsidRDefault="00A87FCD" w:rsidP="00A87FCD">
      <w:pPr>
        <w:pStyle w:val="Heading5"/>
        <w:keepNext/>
        <w:rPr>
          <w:lang w:val="en-IE"/>
        </w:rPr>
      </w:pPr>
      <w:r w:rsidRPr="00E73B40">
        <w:rPr>
          <w:lang w:val="en-IE"/>
        </w:rPr>
        <w:t xml:space="preserve">Activity 1 » Add </w:t>
      </w:r>
      <w:r w:rsidR="002849BA" w:rsidRPr="00E73B40">
        <w:rPr>
          <w:lang w:val="en-IE"/>
        </w:rPr>
        <w:t>accessory</w:t>
      </w:r>
      <w:r w:rsidRPr="00E73B40">
        <w:rPr>
          <w:lang w:val="en-IE"/>
        </w:rPr>
        <w:t xml:space="preserve"> to the basket</w:t>
      </w:r>
    </w:p>
    <w:tbl>
      <w:tblPr>
        <w:tblStyle w:val="CelFocus1"/>
        <w:tblW w:w="0" w:type="auto"/>
        <w:tblLook w:val="04A0" w:firstRow="1" w:lastRow="0" w:firstColumn="1" w:lastColumn="0" w:noHBand="0" w:noVBand="1"/>
      </w:tblPr>
      <w:tblGrid>
        <w:gridCol w:w="1522"/>
        <w:gridCol w:w="4042"/>
        <w:gridCol w:w="4028"/>
      </w:tblGrid>
      <w:tr w:rsidR="00A87FCD" w:rsidRPr="00E73B40" w14:paraId="28AF43B0"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7C982E5" w14:textId="77777777" w:rsidR="00A87FCD" w:rsidRPr="00E73B40" w:rsidRDefault="00A87FCD" w:rsidP="00B55782">
            <w:pPr>
              <w:jc w:val="left"/>
              <w:rPr>
                <w:b w:val="0"/>
                <w:sz w:val="20"/>
                <w:szCs w:val="20"/>
                <w:lang w:val="en-IE"/>
              </w:rPr>
            </w:pPr>
            <w:r w:rsidRPr="00E73B40">
              <w:rPr>
                <w:sz w:val="20"/>
                <w:szCs w:val="20"/>
                <w:lang w:val="en-IE"/>
              </w:rPr>
              <w:t>Activity Specification</w:t>
            </w:r>
          </w:p>
        </w:tc>
      </w:tr>
      <w:tr w:rsidR="00A87FCD" w:rsidRPr="00E73B40" w14:paraId="4895A307"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6C48F20" w14:textId="77777777" w:rsidR="00A87FCD" w:rsidRPr="00E73B40" w:rsidRDefault="00A87FCD"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1DB3B6D0"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2790A87"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A87FCD" w:rsidRPr="00E73B40" w14:paraId="22415849"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F9C100C" w14:textId="77777777" w:rsidR="00A87FCD" w:rsidRPr="00E73B40" w:rsidRDefault="00A87FCD"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120614C"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A87FCD" w:rsidRPr="00E73B40" w14:paraId="19F89B6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FE49A6C"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004FA06" w14:textId="5A7C430E" w:rsidR="00A87FCD" w:rsidRPr="00895A49" w:rsidRDefault="00895A49"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08" w:author="Author">
              <w:r w:rsidRPr="00895A49">
                <w:rPr>
                  <w:color w:val="auto"/>
                  <w:sz w:val="20"/>
                  <w:szCs w:val="20"/>
                  <w:lang w:val="en-IE"/>
                </w:rPr>
                <w:t>Accessory component &amp; Check Stock and Delivery method</w:t>
              </w:r>
            </w:ins>
            <w:del w:id="4609" w:author="Author">
              <w:r w:rsidR="00D60E2F" w:rsidRPr="00895A49" w:rsidDel="00895A49">
                <w:rPr>
                  <w:color w:val="auto"/>
                  <w:sz w:val="20"/>
                  <w:szCs w:val="20"/>
                  <w:lang w:val="en-IE"/>
                </w:rPr>
                <w:delText>Select products step</w:delText>
              </w:r>
            </w:del>
          </w:p>
        </w:tc>
      </w:tr>
      <w:tr w:rsidR="00A87FCD" w:rsidRPr="00E73B40" w14:paraId="3C7E273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16DEB52" w14:textId="77777777" w:rsidR="00A87FCD" w:rsidRPr="00E73B40" w:rsidRDefault="00A87FCD"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AB4FBCE" w14:textId="7AE11E96" w:rsidR="00A87FCD" w:rsidRPr="00895A49" w:rsidRDefault="00A87FCD" w:rsidP="00994BF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895A49">
              <w:rPr>
                <w:color w:val="auto"/>
                <w:sz w:val="20"/>
                <w:szCs w:val="20"/>
                <w:lang w:val="en-IE"/>
              </w:rPr>
              <w:t xml:space="preserve">The user enters on the Sales process and </w:t>
            </w:r>
            <w:r w:rsidR="001B2626" w:rsidRPr="00895A49">
              <w:rPr>
                <w:color w:val="auto"/>
                <w:sz w:val="20"/>
                <w:szCs w:val="20"/>
                <w:lang w:val="en-IE"/>
              </w:rPr>
              <w:t>adds an accessory to the basket:</w:t>
            </w:r>
          </w:p>
          <w:p w14:paraId="02E71620" w14:textId="5D864606" w:rsidR="001B2626" w:rsidRPr="00895A49" w:rsidRDefault="001B2626"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895A49">
              <w:rPr>
                <w:color w:val="auto"/>
                <w:sz w:val="20"/>
                <w:szCs w:val="20"/>
                <w:lang w:val="en-IE"/>
              </w:rPr>
              <w:t>If the process is running at a shop, the user just needs to scan the reference code.</w:t>
            </w:r>
          </w:p>
          <w:p w14:paraId="5DD5F44A" w14:textId="77777777" w:rsidR="001B2626" w:rsidRDefault="001B2626"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610" w:author="Author"/>
                <w:color w:val="auto"/>
                <w:sz w:val="20"/>
                <w:szCs w:val="20"/>
                <w:lang w:val="en-IE"/>
              </w:rPr>
            </w:pPr>
            <w:r w:rsidRPr="00895A49">
              <w:rPr>
                <w:color w:val="auto"/>
                <w:sz w:val="20"/>
                <w:szCs w:val="20"/>
                <w:lang w:val="en-IE"/>
              </w:rPr>
              <w:t>If the process is running at a Call Centre, the user searches for the accessory and can only add it to the basket if there is available stock.</w:t>
            </w:r>
          </w:p>
          <w:p w14:paraId="20E99822" w14:textId="2CF9D422" w:rsidR="0023397A" w:rsidRPr="00895A49"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11" w:author="Author">
              <w:r w:rsidRPr="0023397A">
                <w:rPr>
                  <w:b/>
                  <w:color w:val="auto"/>
                  <w:sz w:val="20"/>
                  <w:szCs w:val="20"/>
                  <w:lang w:val="en-IE"/>
                </w:rPr>
                <w:t>Note:</w:t>
              </w:r>
              <w:r>
                <w:rPr>
                  <w:b/>
                  <w:color w:val="auto"/>
                  <w:sz w:val="20"/>
                  <w:szCs w:val="20"/>
                  <w:lang w:val="en-IE"/>
                </w:rPr>
                <w:t xml:space="preserve"> By</w:t>
              </w:r>
              <w:r w:rsidRPr="0023397A">
                <w:rPr>
                  <w:b/>
                  <w:color w:val="auto"/>
                  <w:sz w:val="20"/>
                  <w:szCs w:val="20"/>
                  <w:lang w:val="en-IE"/>
                </w:rPr>
                <w:t xml:space="preserve"> “standalone” we are referring to Accessories and to Mobile Standalone Hard Good. Not connected with any billing offer, like in a campaign or Loyalty (Cherry Points).</w:t>
              </w:r>
            </w:ins>
          </w:p>
        </w:tc>
      </w:tr>
      <w:tr w:rsidR="00D44EDA" w:rsidRPr="00E73B40" w14:paraId="53788C1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EB270A5" w14:textId="77777777" w:rsidR="00D44EDA" w:rsidRPr="00E73B40" w:rsidRDefault="00D44EDA"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E984EB9" w14:textId="77777777" w:rsidR="00D44EDA" w:rsidRPr="00E73B40" w:rsidRDefault="00D44EDA"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2410CE73" w14:textId="77777777" w:rsidR="00D44EDA" w:rsidRPr="00E73B40" w:rsidRDefault="00D44EDA"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33CCD0F1" w14:textId="77777777" w:rsidR="00D44EDA" w:rsidRPr="00E73B40" w:rsidRDefault="00D44EDA"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44EDA" w:rsidRPr="00E73B40" w14:paraId="432688C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576D8A" w14:textId="77777777"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54932D5E" w14:textId="77777777"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Filter products</w:t>
            </w:r>
          </w:p>
          <w:p w14:paraId="68CEF114" w14:textId="77777777" w:rsidR="00D44EDA"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12" w:author="Author"/>
                <w:color w:val="auto"/>
                <w:sz w:val="20"/>
                <w:szCs w:val="18"/>
                <w:lang w:val="en-IE" w:eastAsia="en-US"/>
              </w:rPr>
            </w:pPr>
            <w:ins w:id="4613" w:author="Author">
              <w:r>
                <w:rPr>
                  <w:color w:val="auto"/>
                  <w:sz w:val="20"/>
                  <w:szCs w:val="18"/>
                  <w:lang w:val="en-IE" w:eastAsia="en-US"/>
                </w:rPr>
                <w:t>UFE will show the equipment based on the eligibility from “</w:t>
              </w:r>
              <w:r w:rsidRPr="00FE7880">
                <w:rPr>
                  <w:color w:val="auto"/>
                  <w:sz w:val="20"/>
                  <w:szCs w:val="18"/>
                  <w:lang w:val="en-IE" w:eastAsia="en-US"/>
                </w:rPr>
                <w:t>TBFILTER_OFFER_BY_CRITERIA</w:t>
              </w:r>
              <w:r>
                <w:rPr>
                  <w:color w:val="auto"/>
                  <w:sz w:val="20"/>
                  <w:szCs w:val="18"/>
                  <w:lang w:val="en-IE" w:eastAsia="en-US"/>
                </w:rPr>
                <w:t>”.</w:t>
              </w:r>
            </w:ins>
          </w:p>
          <w:p w14:paraId="66038114" w14:textId="77777777" w:rsidR="00D44EDA"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14" w:author="Author"/>
                <w:color w:val="auto"/>
                <w:sz w:val="20"/>
                <w:szCs w:val="18"/>
                <w:lang w:val="en-IE" w:eastAsia="en-US"/>
              </w:rPr>
            </w:pPr>
            <w:ins w:id="4615" w:author="Author">
              <w:r>
                <w:rPr>
                  <w:color w:val="auto"/>
                  <w:sz w:val="20"/>
                  <w:szCs w:val="18"/>
                  <w:lang w:val="en-IE" w:eastAsia="en-US"/>
                </w:rPr>
                <w:t>The price will be based on the device price rate table (Physical GRT “Device OC Rate”).</w:t>
              </w:r>
            </w:ins>
          </w:p>
          <w:p w14:paraId="7D135471" w14:textId="0A8D6DD2" w:rsidR="00D44EDA" w:rsidRPr="00CC39B1" w:rsidRDefault="00D44EDA" w:rsidP="00FE0E4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16" w:author="Author"/>
                <w:color w:val="auto"/>
                <w:sz w:val="20"/>
                <w:szCs w:val="18"/>
                <w:lang w:val="en-IE" w:eastAsia="en-US"/>
              </w:rPr>
            </w:pPr>
            <w:ins w:id="4617"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accessory, UFE will get from UFE Catalogue the corresponding product associated to the chosen colour with the corresponding price conditions.</w:t>
              </w:r>
            </w:ins>
          </w:p>
          <w:p w14:paraId="3C17357C" w14:textId="699B6B9C" w:rsidR="00D44EDA" w:rsidRPr="00E73B40" w:rsidDel="00FE0E4E"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18" w:author="Author"/>
                <w:del w:id="4619" w:author="Author"/>
                <w:color w:val="auto"/>
                <w:sz w:val="20"/>
                <w:szCs w:val="18"/>
                <w:lang w:val="en-IE" w:eastAsia="en-US"/>
              </w:rPr>
            </w:pPr>
          </w:p>
          <w:p w14:paraId="2D4056DA" w14:textId="2F7BBCED" w:rsidR="00D44EDA" w:rsidRPr="00E73B40" w:rsidDel="004E21CD"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20" w:author="Author"/>
                <w:color w:val="auto"/>
                <w:sz w:val="20"/>
                <w:szCs w:val="18"/>
                <w:lang w:val="en-IE" w:eastAsia="en-US"/>
              </w:rPr>
            </w:pPr>
            <w:ins w:id="4621" w:author="Author">
              <w:r w:rsidRPr="00E73B40">
                <w:rPr>
                  <w:color w:val="auto"/>
                  <w:sz w:val="20"/>
                  <w:szCs w:val="18"/>
                  <w:lang w:val="en-IE" w:eastAsia="en-US"/>
                </w:rPr>
                <w:t>Note: Products are previously loaded from MEC to UFE side through the UFE Catalogue component (for full details on this component, please see [2]).</w:t>
              </w:r>
            </w:ins>
            <w:del w:id="4622" w:author="Author">
              <w:r w:rsidRPr="00E73B40" w:rsidDel="004E21CD">
                <w:rPr>
                  <w:color w:val="auto"/>
                  <w:sz w:val="20"/>
                  <w:szCs w:val="18"/>
                  <w:lang w:val="en-IE" w:eastAsia="en-US"/>
                </w:rPr>
                <w:delText>Only applicable when the process is running at the Call Centre.</w:delText>
              </w:r>
            </w:del>
          </w:p>
          <w:p w14:paraId="1850ABA9" w14:textId="58D2C977" w:rsidR="00D44EDA" w:rsidRPr="00E73B40" w:rsidDel="004E21CD"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23" w:author="Author"/>
                <w:color w:val="auto"/>
                <w:sz w:val="20"/>
                <w:szCs w:val="18"/>
                <w:lang w:val="en-IE" w:eastAsia="en-US"/>
              </w:rPr>
            </w:pPr>
            <w:del w:id="4624" w:author="Author">
              <w:r w:rsidRPr="00E73B40" w:rsidDel="004E21CD">
                <w:rPr>
                  <w:color w:val="auto"/>
                  <w:sz w:val="20"/>
                  <w:szCs w:val="18"/>
                  <w:lang w:val="en-IE" w:eastAsia="en-US"/>
                </w:rPr>
                <w:delText>UFE filters the available products according to:</w:delText>
              </w:r>
            </w:del>
          </w:p>
          <w:p w14:paraId="7B51E555" w14:textId="2987B113"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25" w:author="Author"/>
                <w:color w:val="auto"/>
                <w:sz w:val="20"/>
                <w:szCs w:val="18"/>
                <w:lang w:val="en-IE" w:eastAsia="en-US"/>
              </w:rPr>
            </w:pPr>
            <w:del w:id="4626" w:author="Author">
              <w:r w:rsidRPr="00E73B40" w:rsidDel="004E21CD">
                <w:rPr>
                  <w:color w:val="auto"/>
                  <w:sz w:val="20"/>
                  <w:szCs w:val="18"/>
                  <w:lang w:val="en-IE" w:eastAsia="en-US"/>
                </w:rPr>
                <w:delText xml:space="preserve">Sales Channel </w:delText>
              </w:r>
            </w:del>
          </w:p>
          <w:p w14:paraId="0FD7DFB3" w14:textId="55A0ED6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27" w:author="Author"/>
                <w:color w:val="auto"/>
                <w:sz w:val="20"/>
                <w:szCs w:val="18"/>
                <w:lang w:val="en-IE" w:eastAsia="en-US"/>
              </w:rPr>
            </w:pPr>
            <w:del w:id="4628" w:author="Author">
              <w:r w:rsidRPr="00E73B40" w:rsidDel="004E21CD">
                <w:rPr>
                  <w:color w:val="auto"/>
                  <w:sz w:val="20"/>
                  <w:szCs w:val="18"/>
                  <w:lang w:val="en-IE" w:eastAsia="en-US"/>
                </w:rPr>
                <w:delText xml:space="preserve">Dealer Code/shop ID </w:delText>
              </w:r>
            </w:del>
          </w:p>
          <w:p w14:paraId="67AD8634" w14:textId="19BFAD6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29" w:author="Author"/>
                <w:color w:val="auto"/>
                <w:sz w:val="20"/>
                <w:szCs w:val="18"/>
                <w:lang w:val="en-IE" w:eastAsia="en-US"/>
              </w:rPr>
            </w:pPr>
            <w:del w:id="4630" w:author="Author">
              <w:r w:rsidRPr="00E73B40" w:rsidDel="004E21CD">
                <w:rPr>
                  <w:color w:val="auto"/>
                  <w:sz w:val="20"/>
                  <w:szCs w:val="18"/>
                  <w:lang w:val="en-IE" w:eastAsia="en-US"/>
                </w:rPr>
                <w:delText xml:space="preserve">User role </w:delText>
              </w:r>
            </w:del>
          </w:p>
          <w:p w14:paraId="0702713B" w14:textId="696B47D7"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1" w:author="Author"/>
                <w:color w:val="auto"/>
                <w:sz w:val="20"/>
                <w:szCs w:val="18"/>
                <w:lang w:val="en-IE" w:eastAsia="en-US"/>
              </w:rPr>
            </w:pPr>
            <w:del w:id="4632" w:author="Author">
              <w:r w:rsidRPr="00E73B40" w:rsidDel="004E21CD">
                <w:rPr>
                  <w:color w:val="auto"/>
                  <w:sz w:val="20"/>
                  <w:szCs w:val="18"/>
                  <w:lang w:val="en-IE" w:eastAsia="en-US"/>
                </w:rPr>
                <w:delText xml:space="preserve">Dealer Type </w:delText>
              </w:r>
            </w:del>
          </w:p>
          <w:p w14:paraId="03BE8CF9" w14:textId="53AFE8A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3" w:author="Author"/>
                <w:color w:val="auto"/>
                <w:sz w:val="20"/>
                <w:szCs w:val="18"/>
                <w:lang w:val="en-IE" w:eastAsia="en-US"/>
              </w:rPr>
            </w:pPr>
            <w:del w:id="4634" w:author="Author">
              <w:r w:rsidRPr="00E73B40" w:rsidDel="004E21CD">
                <w:rPr>
                  <w:color w:val="auto"/>
                  <w:sz w:val="20"/>
                  <w:szCs w:val="18"/>
                  <w:lang w:val="en-IE" w:eastAsia="en-US"/>
                </w:rPr>
                <w:delText xml:space="preserve">Is Anonymous </w:delText>
              </w:r>
            </w:del>
          </w:p>
          <w:p w14:paraId="4032EA33" w14:textId="1E7C6D6A"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5" w:author="Author"/>
                <w:color w:val="auto"/>
                <w:sz w:val="20"/>
                <w:szCs w:val="18"/>
                <w:lang w:val="en-IE" w:eastAsia="en-US"/>
              </w:rPr>
            </w:pPr>
            <w:del w:id="4636" w:author="Author">
              <w:r w:rsidRPr="00E73B40" w:rsidDel="004E21CD">
                <w:rPr>
                  <w:color w:val="auto"/>
                  <w:sz w:val="20"/>
                  <w:szCs w:val="18"/>
                  <w:lang w:val="en-IE" w:eastAsia="en-US"/>
                </w:rPr>
                <w:delText>User role</w:delText>
              </w:r>
            </w:del>
          </w:p>
          <w:p w14:paraId="7C4F73C6" w14:textId="267E37D4"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7" w:author="Author"/>
                <w:color w:val="auto"/>
                <w:sz w:val="20"/>
                <w:szCs w:val="18"/>
                <w:lang w:val="en-IE" w:eastAsia="en-US"/>
              </w:rPr>
            </w:pPr>
            <w:del w:id="4638" w:author="Author">
              <w:r w:rsidRPr="00E73B40" w:rsidDel="004E21CD">
                <w:rPr>
                  <w:color w:val="auto"/>
                  <w:sz w:val="20"/>
                  <w:szCs w:val="18"/>
                  <w:lang w:val="en-IE" w:eastAsia="en-US"/>
                </w:rPr>
                <w:delText>Customer type</w:delText>
              </w:r>
            </w:del>
          </w:p>
          <w:p w14:paraId="69D62A4A" w14:textId="53307BF5"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39" w:author="Author"/>
                <w:color w:val="auto"/>
                <w:sz w:val="20"/>
                <w:szCs w:val="18"/>
                <w:lang w:val="en-IE" w:eastAsia="en-US"/>
              </w:rPr>
            </w:pPr>
            <w:del w:id="4640" w:author="Author">
              <w:r w:rsidRPr="00E73B40" w:rsidDel="004E21CD">
                <w:rPr>
                  <w:color w:val="auto"/>
                  <w:sz w:val="20"/>
                  <w:szCs w:val="18"/>
                  <w:lang w:val="en-IE" w:eastAsia="en-US"/>
                </w:rPr>
                <w:delText>Customer sub type</w:delText>
              </w:r>
            </w:del>
          </w:p>
          <w:p w14:paraId="5821460D" w14:textId="06104BD6"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41" w:author="Author"/>
                <w:color w:val="auto"/>
                <w:sz w:val="20"/>
                <w:szCs w:val="18"/>
                <w:lang w:val="en-IE" w:eastAsia="en-US"/>
              </w:rPr>
            </w:pPr>
            <w:del w:id="4642" w:author="Author">
              <w:r w:rsidRPr="00E73B40" w:rsidDel="004E21CD">
                <w:rPr>
                  <w:color w:val="auto"/>
                  <w:sz w:val="20"/>
                  <w:szCs w:val="18"/>
                  <w:lang w:val="en-IE" w:eastAsia="en-US"/>
                </w:rPr>
                <w:delText>billing type of the contextualized billing customer (if any)</w:delText>
              </w:r>
            </w:del>
          </w:p>
          <w:p w14:paraId="0F895384" w14:textId="5DE353F9"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43" w:author="Author"/>
                <w:color w:val="auto"/>
                <w:sz w:val="20"/>
                <w:szCs w:val="18"/>
                <w:lang w:val="en-IE" w:eastAsia="en-US"/>
              </w:rPr>
            </w:pPr>
            <w:del w:id="4644" w:author="Author">
              <w:r w:rsidRPr="00E73B40" w:rsidDel="004E21CD">
                <w:rPr>
                  <w:color w:val="auto"/>
                  <w:sz w:val="20"/>
                  <w:szCs w:val="18"/>
                  <w:lang w:val="en-IE" w:eastAsia="en-US"/>
                </w:rPr>
                <w:delText>search parameters provided by the user</w:delText>
              </w:r>
            </w:del>
          </w:p>
          <w:p w14:paraId="6812374C" w14:textId="75195B42"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del w:id="4645" w:author="Author">
              <w:r w:rsidRPr="00E73B40" w:rsidDel="004E21CD">
                <w:rPr>
                  <w:color w:val="auto"/>
                  <w:sz w:val="20"/>
                  <w:szCs w:val="18"/>
                  <w:lang w:val="en-IE" w:eastAsia="en-US"/>
                </w:rPr>
                <w:delText>Note: Products are previously loaded from MEC to UFE side through the UFE Catalogue component (for full details on this component, please see [2]).</w:delText>
              </w:r>
            </w:del>
          </w:p>
        </w:tc>
        <w:tc>
          <w:tcPr>
            <w:tcW w:w="4028" w:type="dxa"/>
          </w:tcPr>
          <w:p w14:paraId="1DE05B98" w14:textId="4BD79587"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products, UFE shows the warning message WM_SAL_8.</w:t>
            </w:r>
          </w:p>
        </w:tc>
      </w:tr>
      <w:tr w:rsidR="00D44EDA" w:rsidRPr="00E73B40" w14:paraId="0521B5D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3E73E97" w14:textId="616BBBDF"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289033F0" w14:textId="77777777"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1b. Get stock</w:t>
            </w:r>
          </w:p>
          <w:p w14:paraId="3F253423" w14:textId="67811347" w:rsidR="00D44EDA" w:rsidRPr="00E73B40" w:rsidDel="00353C3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46" w:author="Author"/>
                <w:color w:val="auto"/>
                <w:sz w:val="20"/>
                <w:szCs w:val="18"/>
                <w:lang w:val="en-IE" w:eastAsia="en-US"/>
              </w:rPr>
            </w:pPr>
            <w:del w:id="4647" w:author="Author">
              <w:r w:rsidRPr="00E73B40" w:rsidDel="00353C30">
                <w:rPr>
                  <w:color w:val="auto"/>
                  <w:sz w:val="20"/>
                  <w:szCs w:val="18"/>
                  <w:lang w:val="en-IE" w:eastAsia="en-US"/>
                </w:rPr>
                <w:delText>Only applicable when the process is running at the Call Centre.</w:delText>
              </w:r>
            </w:del>
          </w:p>
          <w:p w14:paraId="2CB13FFB" w14:textId="77777777" w:rsidR="00D44EDA" w:rsidRDefault="00D44EDA"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48" w:author="Author"/>
                <w:color w:val="auto"/>
                <w:sz w:val="20"/>
                <w:szCs w:val="18"/>
                <w:lang w:val="en-IE" w:eastAsia="en-US"/>
              </w:rPr>
            </w:pPr>
            <w:ins w:id="4649" w:author="Author">
              <w:r w:rsidRPr="00E73B40">
                <w:rPr>
                  <w:color w:val="auto"/>
                  <w:sz w:val="20"/>
                  <w:szCs w:val="18"/>
                  <w:lang w:val="en-IE" w:eastAsia="en-US"/>
                </w:rPr>
                <w:t>For each returned product on the previous search, UFE gets the corresponding stock from ORSIM</w:t>
              </w:r>
              <w:r>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r>
                <w:rPr>
                  <w:color w:val="auto"/>
                  <w:sz w:val="20"/>
                  <w:szCs w:val="18"/>
                  <w:lang w:val="en-IE" w:eastAsia="en-US"/>
                </w:rPr>
                <w:t xml:space="preserve"> will come from UFE Catalogue</w:t>
              </w:r>
              <w:r w:rsidRPr="00E73B40">
                <w:rPr>
                  <w:color w:val="auto"/>
                  <w:sz w:val="20"/>
                  <w:szCs w:val="18"/>
                  <w:lang w:val="en-IE" w:eastAsia="en-US"/>
                </w:rPr>
                <w:t>.</w:t>
              </w:r>
            </w:ins>
          </w:p>
          <w:p w14:paraId="395903FE" w14:textId="6B3F266E" w:rsidR="00D44EDA" w:rsidRPr="00E73B40" w:rsidRDefault="00D44EDA"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650" w:author="Author">
              <w:r w:rsidRPr="00E73B40">
                <w:rPr>
                  <w:color w:val="auto"/>
                  <w:sz w:val="20"/>
                  <w:szCs w:val="18"/>
                  <w:lang w:val="en-IE" w:eastAsia="en-US"/>
                </w:rPr>
                <w:t>When the user selects the store, UFE will display the currently available stock of that store.</w:t>
              </w:r>
            </w:ins>
            <w:del w:id="4651" w:author="Author">
              <w:r w:rsidRPr="00E73B40" w:rsidDel="00353C30">
                <w:rPr>
                  <w:color w:val="auto"/>
                  <w:sz w:val="20"/>
                  <w:szCs w:val="18"/>
                  <w:lang w:val="en-IE" w:eastAsia="en-US"/>
                </w:rPr>
                <w:delText>For each returned product on the previous search, UFE gets the corresponding stock from ORSIM, as so the equipment details including all relevant information for Device component configuration.</w:delText>
              </w:r>
            </w:del>
          </w:p>
        </w:tc>
        <w:tc>
          <w:tcPr>
            <w:tcW w:w="4028" w:type="dxa"/>
          </w:tcPr>
          <w:p w14:paraId="26FAF8A6" w14:textId="58AEB9F1"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UFE warns the user with the error message EM_SAL_24.</w:t>
            </w:r>
          </w:p>
        </w:tc>
      </w:tr>
      <w:tr w:rsidR="00D44EDA" w:rsidRPr="00E73B40" w14:paraId="431B0B8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222A04B" w14:textId="77777777"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769CB3BD" w14:textId="57865AF6"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1c. Get accessory details</w:t>
            </w:r>
          </w:p>
          <w:p w14:paraId="66B83938" w14:textId="77777777" w:rsidR="00D44EDA"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52" w:author="Author"/>
                <w:color w:val="auto"/>
                <w:sz w:val="20"/>
                <w:szCs w:val="18"/>
                <w:lang w:val="en-IE" w:eastAsia="en-US"/>
              </w:rPr>
            </w:pPr>
            <w:ins w:id="4653" w:author="Author">
              <w:r w:rsidRPr="00E73B40">
                <w:rPr>
                  <w:color w:val="auto"/>
                  <w:sz w:val="20"/>
                  <w:szCs w:val="18"/>
                  <w:lang w:val="en-IE" w:eastAsia="en-US"/>
                </w:rPr>
                <w:t xml:space="preserve">UFE gets </w:t>
              </w:r>
              <w:r>
                <w:rPr>
                  <w:color w:val="auto"/>
                  <w:sz w:val="20"/>
                  <w:szCs w:val="18"/>
                  <w:lang w:val="en-IE" w:eastAsia="en-US"/>
                </w:rPr>
                <w:t>the accessory</w:t>
              </w:r>
              <w:r w:rsidRPr="00E73B40">
                <w:rPr>
                  <w:color w:val="auto"/>
                  <w:sz w:val="20"/>
                  <w:szCs w:val="18"/>
                  <w:lang w:val="en-IE" w:eastAsia="en-US"/>
                </w:rPr>
                <w:t xml:space="preserve"> details including all relevant information</w:t>
              </w:r>
              <w:r>
                <w:rPr>
                  <w:color w:val="auto"/>
                  <w:sz w:val="20"/>
                  <w:szCs w:val="18"/>
                  <w:lang w:val="en-IE" w:eastAsia="en-US"/>
                </w:rPr>
                <w:t xml:space="preserve"> for</w:t>
              </w:r>
              <w:r w:rsidRPr="00E73B40">
                <w:rPr>
                  <w:color w:val="auto"/>
                  <w:sz w:val="20"/>
                  <w:szCs w:val="18"/>
                  <w:lang w:val="en-IE" w:eastAsia="en-US"/>
                </w:rPr>
                <w:t xml:space="preserve"> configuration</w:t>
              </w:r>
              <w:r>
                <w:rPr>
                  <w:color w:val="auto"/>
                  <w:sz w:val="20"/>
                  <w:szCs w:val="18"/>
                  <w:lang w:val="en-IE" w:eastAsia="en-US"/>
                </w:rPr>
                <w:t xml:space="preserve"> from UFE Catalogue.</w:t>
              </w:r>
            </w:ins>
          </w:p>
          <w:p w14:paraId="5EEFE0A7" w14:textId="5A49A7DA" w:rsidR="00D44EDA"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54" w:author="Author"/>
                <w:color w:val="auto"/>
                <w:sz w:val="20"/>
                <w:szCs w:val="18"/>
                <w:lang w:val="en-IE" w:eastAsia="en-US"/>
              </w:rPr>
            </w:pPr>
            <w:ins w:id="4655" w:author="Author">
              <w:r w:rsidRPr="00E73B40">
                <w:rPr>
                  <w:color w:val="auto"/>
                  <w:sz w:val="20"/>
                  <w:szCs w:val="18"/>
                  <w:lang w:val="en-IE" w:eastAsia="en-US"/>
                </w:rPr>
                <w:t>UFE gets the corresponding product on the catalogue, in order to be sent to the POS on a later stage.</w:t>
              </w:r>
            </w:ins>
          </w:p>
          <w:p w14:paraId="356C4CAA" w14:textId="4B9622C5" w:rsidR="00D44EDA" w:rsidRPr="00E73B40"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656" w:author="Author">
              <w:r w:rsidRPr="00E73B40">
                <w:rPr>
                  <w:color w:val="auto"/>
                  <w:sz w:val="20"/>
                  <w:szCs w:val="18"/>
                  <w:lang w:val="en-IE" w:eastAsia="en-US"/>
                </w:rPr>
                <w:t>Note: Products are previously loaded from MEC to UFE side through the UFE Catalogue component (for full details on this component, please see [2]).</w:t>
              </w:r>
            </w:ins>
            <w:del w:id="4657" w:author="Author">
              <w:r w:rsidRPr="00E73B40" w:rsidDel="00FC5A62">
                <w:rPr>
                  <w:color w:val="auto"/>
                  <w:sz w:val="20"/>
                  <w:szCs w:val="18"/>
                  <w:lang w:val="en-IE" w:eastAsia="en-US"/>
                </w:rPr>
                <w:delText>UFE gets the equipment details from ORSIM, including all relevant information for Device component configuration.</w:delText>
              </w:r>
            </w:del>
          </w:p>
        </w:tc>
        <w:tc>
          <w:tcPr>
            <w:tcW w:w="4028" w:type="dxa"/>
          </w:tcPr>
          <w:p w14:paraId="4E7688A9" w14:textId="61FB6EEC" w:rsidR="00D44EDA"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58" w:author="Author"/>
                <w:color w:val="auto"/>
                <w:sz w:val="20"/>
                <w:szCs w:val="18"/>
                <w:lang w:val="en-IE" w:eastAsia="en-US"/>
              </w:rPr>
            </w:pPr>
            <w:r w:rsidRPr="00E73B40">
              <w:rPr>
                <w:color w:val="auto"/>
                <w:sz w:val="20"/>
                <w:szCs w:val="18"/>
                <w:lang w:val="en-IE" w:eastAsia="en-US"/>
              </w:rPr>
              <w:t>If any error occurs, UFE warns the user with the error message EM_SAL_10.</w:t>
            </w:r>
          </w:p>
          <w:p w14:paraId="16C5F37F" w14:textId="3465A45F"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659" w:author="Author">
              <w:r w:rsidRPr="00E73B40">
                <w:rPr>
                  <w:color w:val="auto"/>
                  <w:sz w:val="20"/>
                  <w:szCs w:val="18"/>
                  <w:lang w:val="en-IE" w:eastAsia="en-US"/>
                </w:rPr>
                <w:t>If the corresponding equipment is not found in the catalogue, UFE warns the user with the error message EM_SAL_30 and the process cannot continue.</w:t>
              </w:r>
            </w:ins>
          </w:p>
        </w:tc>
      </w:tr>
      <w:tr w:rsidR="00D44EDA" w:rsidRPr="00E73B40" w14:paraId="2DBC1D6A" w14:textId="77777777" w:rsidTr="00B55782">
        <w:trPr>
          <w:trHeight w:val="440"/>
          <w:ins w:id="466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C2BBB82" w14:textId="77777777" w:rsidR="00D44EDA" w:rsidRPr="00E73B40" w:rsidRDefault="00D44EDA" w:rsidP="001B2626">
            <w:pPr>
              <w:pStyle w:val="TableText"/>
              <w:keepNext/>
              <w:tabs>
                <w:tab w:val="left" w:pos="567"/>
              </w:tabs>
              <w:spacing w:line="240" w:lineRule="exact"/>
              <w:rPr>
                <w:ins w:id="4661" w:author="Author"/>
                <w:color w:val="auto"/>
                <w:sz w:val="20"/>
                <w:szCs w:val="20"/>
                <w:lang w:val="en-IE"/>
              </w:rPr>
            </w:pPr>
          </w:p>
        </w:tc>
        <w:tc>
          <w:tcPr>
            <w:tcW w:w="4042" w:type="dxa"/>
          </w:tcPr>
          <w:p w14:paraId="611943F9" w14:textId="360FC29A"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62" w:author="Author"/>
                <w:color w:val="439782"/>
                <w:sz w:val="20"/>
                <w:szCs w:val="18"/>
                <w:lang w:val="en-IE" w:eastAsia="en-US"/>
              </w:rPr>
            </w:pPr>
            <w:ins w:id="4663" w:author="Autho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Loyalty Points</w:t>
              </w:r>
            </w:ins>
          </w:p>
          <w:p w14:paraId="382673C7" w14:textId="77777777" w:rsidR="00D44EDA" w:rsidRDefault="00D44EDA"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64" w:author="Author"/>
                <w:color w:val="auto"/>
                <w:sz w:val="20"/>
                <w:szCs w:val="18"/>
                <w:lang w:val="en-IE" w:eastAsia="en-US"/>
              </w:rPr>
            </w:pPr>
            <w:ins w:id="4665"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080300F6" w14:textId="6F996D52" w:rsidR="00D44EDA" w:rsidRPr="00E73B40" w:rsidRDefault="00D44EDA"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66" w:author="Author"/>
                <w:color w:val="auto"/>
                <w:sz w:val="20"/>
                <w:szCs w:val="18"/>
                <w:lang w:val="en-IE" w:eastAsia="en-US"/>
              </w:rPr>
            </w:pPr>
            <w:ins w:id="4667"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w:t>
              </w:r>
              <w:r w:rsidR="00757B94">
                <w:rPr>
                  <w:color w:val="auto"/>
                  <w:sz w:val="20"/>
                  <w:szCs w:val="18"/>
                  <w:lang w:val="en-IE" w:eastAsia="en-US"/>
                </w:rPr>
                <w:t>accessory</w:t>
              </w:r>
              <w:r>
                <w:rPr>
                  <w:color w:val="auto"/>
                  <w:sz w:val="20"/>
                  <w:szCs w:val="18"/>
                  <w:lang w:val="en-IE" w:eastAsia="en-US"/>
                </w:rPr>
                <w:t xml:space="preserve"> with loyalty points to the basket, UFE will validate if there are enough points to add the selected item. </w:t>
              </w:r>
              <w:r w:rsidRPr="005B6A91">
                <w:rPr>
                  <w:color w:val="auto"/>
                  <w:sz w:val="20"/>
                  <w:szCs w:val="18"/>
                  <w:lang w:val="en-IE" w:eastAsia="en-US"/>
                </w:rPr>
                <w:t xml:space="preserve">The "deduction" will be made internally without calling any interface, in order to not allow the user to add </w:t>
              </w:r>
              <w:r w:rsidR="00757B94">
                <w:rPr>
                  <w:color w:val="auto"/>
                  <w:sz w:val="20"/>
                  <w:szCs w:val="18"/>
                  <w:lang w:val="en-IE" w:eastAsia="en-US"/>
                </w:rPr>
                <w:t>accessories</w:t>
              </w:r>
              <w:r w:rsidRPr="005B6A91">
                <w:rPr>
                  <w:color w:val="auto"/>
                  <w:sz w:val="20"/>
                  <w:szCs w:val="18"/>
                  <w:lang w:val="en-IE" w:eastAsia="en-US"/>
                </w:rPr>
                <w:t xml:space="preserve"> that overcome the current available LPs.</w:t>
              </w:r>
            </w:ins>
          </w:p>
          <w:p w14:paraId="0B09B52F" w14:textId="77777777" w:rsidR="00D44EDA"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68" w:author="Author"/>
                <w:color w:val="auto"/>
                <w:sz w:val="20"/>
                <w:szCs w:val="18"/>
                <w:lang w:val="en-IE" w:eastAsia="en-US"/>
              </w:rPr>
            </w:pPr>
            <w:ins w:id="4669"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63A82F1C" w14:textId="1212E157" w:rsidR="00D44EDA" w:rsidRPr="00E73B40" w:rsidDel="005B6A91" w:rsidRDefault="00D44EDA"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0" w:author="Author"/>
                <w:del w:id="4671" w:author="Author"/>
                <w:color w:val="auto"/>
                <w:sz w:val="20"/>
                <w:szCs w:val="18"/>
                <w:lang w:val="en-IE" w:eastAsia="en-US"/>
              </w:rPr>
            </w:pPr>
            <w:ins w:id="4672"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673"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accessory with loyalty points to the basket, UFE will validate if there are enough points to add the selected item.</w:delText>
                </w:r>
              </w:del>
            </w:ins>
          </w:p>
          <w:p w14:paraId="21518B44" w14:textId="030EFE08" w:rsidR="00D44EDA" w:rsidRPr="00E73B40" w:rsidDel="005B6A91"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4" w:author="Author"/>
                <w:del w:id="4675" w:author="Author"/>
                <w:color w:val="auto"/>
                <w:sz w:val="20"/>
                <w:szCs w:val="18"/>
                <w:lang w:val="en-IE" w:eastAsia="en-US"/>
              </w:rPr>
            </w:pPr>
            <w:ins w:id="4676" w:author="Author">
              <w:del w:id="4677" w:author="Author">
                <w:r w:rsidRPr="00E73B40" w:rsidDel="005B6A91">
                  <w:rPr>
                    <w:color w:val="auto"/>
                    <w:sz w:val="20"/>
                    <w:szCs w:val="18"/>
                    <w:lang w:val="en-IE" w:eastAsia="en-US"/>
                  </w:rPr>
                  <w:delText xml:space="preserve">Every time the user adds an accessory to the basket with loyalty points, UFE will validate if the client has enough loyalty points. </w:delText>
                </w:r>
              </w:del>
            </w:ins>
          </w:p>
          <w:p w14:paraId="34C577D8" w14:textId="7BA870F9"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8" w:author="Author"/>
                <w:color w:val="439782"/>
                <w:sz w:val="20"/>
                <w:szCs w:val="18"/>
                <w:lang w:val="en-IE" w:eastAsia="en-US"/>
              </w:rPr>
            </w:pPr>
            <w:ins w:id="4679" w:author="Author">
              <w:del w:id="4680"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169358A3" w14:textId="11AE8B78"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81" w:author="Author"/>
                <w:color w:val="auto"/>
                <w:sz w:val="20"/>
                <w:szCs w:val="18"/>
                <w:lang w:val="en-IE" w:eastAsia="en-US"/>
              </w:rPr>
            </w:pPr>
            <w:ins w:id="4682"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D44EDA" w:rsidRPr="00E73B40" w14:paraId="23591985" w14:textId="77777777" w:rsidTr="00B55782">
        <w:trPr>
          <w:trHeight w:val="440"/>
          <w:ins w:id="468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FEAAC72" w14:textId="77777777" w:rsidR="00D44EDA" w:rsidRPr="00E73B40" w:rsidRDefault="00D44EDA" w:rsidP="001B2626">
            <w:pPr>
              <w:pStyle w:val="TableText"/>
              <w:keepNext/>
              <w:tabs>
                <w:tab w:val="left" w:pos="567"/>
              </w:tabs>
              <w:spacing w:line="240" w:lineRule="exact"/>
              <w:rPr>
                <w:ins w:id="4684" w:author="Author"/>
                <w:color w:val="auto"/>
                <w:sz w:val="20"/>
                <w:szCs w:val="20"/>
                <w:lang w:val="en-IE"/>
              </w:rPr>
            </w:pPr>
          </w:p>
        </w:tc>
        <w:tc>
          <w:tcPr>
            <w:tcW w:w="4042" w:type="dxa"/>
          </w:tcPr>
          <w:p w14:paraId="384A58BD" w14:textId="15A96EE8" w:rsidR="00D44EDA" w:rsidRPr="00E73B4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85" w:author="Author"/>
                <w:color w:val="439782"/>
                <w:sz w:val="22"/>
                <w:szCs w:val="18"/>
                <w:lang w:val="en-IE" w:eastAsia="en-US"/>
              </w:rPr>
            </w:pPr>
            <w:ins w:id="4686" w:author="Author">
              <w:r w:rsidRPr="00E73B40">
                <w:rPr>
                  <w:color w:val="439782"/>
                  <w:sz w:val="20"/>
                  <w:szCs w:val="18"/>
                  <w:lang w:val="en-IE" w:eastAsia="en-US"/>
                </w:rPr>
                <w:t>1</w:t>
              </w:r>
              <w:r>
                <w:rPr>
                  <w:color w:val="439782"/>
                  <w:sz w:val="20"/>
                  <w:szCs w:val="18"/>
                  <w:lang w:val="en-IE" w:eastAsia="en-US"/>
                </w:rPr>
                <w:t>e</w:t>
              </w:r>
              <w:r w:rsidRPr="00E73B40">
                <w:rPr>
                  <w:color w:val="439782"/>
                  <w:sz w:val="20"/>
                  <w:szCs w:val="18"/>
                  <w:lang w:val="en-IE" w:eastAsia="en-US"/>
                </w:rPr>
                <w:t>. Delivery method</w:t>
              </w:r>
            </w:ins>
          </w:p>
          <w:p w14:paraId="2631BA3C" w14:textId="77777777"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87" w:author="Author"/>
                <w:color w:val="auto"/>
                <w:sz w:val="20"/>
                <w:szCs w:val="18"/>
                <w:lang w:val="en-IE" w:eastAsia="en-US"/>
              </w:rPr>
            </w:pPr>
            <w:ins w:id="4688" w:author="Author">
              <w:r w:rsidRPr="00E73B40">
                <w:rPr>
                  <w:color w:val="auto"/>
                  <w:sz w:val="20"/>
                  <w:szCs w:val="18"/>
                  <w:lang w:val="en-IE" w:eastAsia="en-US"/>
                </w:rPr>
                <w:t xml:space="preserve">There will be </w:t>
              </w:r>
              <w:r>
                <w:rPr>
                  <w:color w:val="auto"/>
                  <w:sz w:val="20"/>
                  <w:szCs w:val="18"/>
                  <w:lang w:val="en-IE" w:eastAsia="en-US"/>
                </w:rPr>
                <w:t>three</w:t>
              </w:r>
              <w:r w:rsidRPr="00E73B40">
                <w:rPr>
                  <w:color w:val="auto"/>
                  <w:sz w:val="20"/>
                  <w:szCs w:val="18"/>
                  <w:lang w:val="en-IE" w:eastAsia="en-US"/>
                </w:rPr>
                <w:t xml:space="preserve"> possible flows:</w:t>
              </w:r>
            </w:ins>
          </w:p>
          <w:p w14:paraId="5CC25050"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689" w:author="Author"/>
                <w:color w:val="439782"/>
                <w:sz w:val="20"/>
                <w:szCs w:val="18"/>
                <w:lang w:val="en-IE" w:eastAsia="en-US"/>
              </w:rPr>
            </w:pPr>
            <w:ins w:id="4690" w:author="Author">
              <w:r w:rsidRPr="00E73B40">
                <w:rPr>
                  <w:color w:val="auto"/>
                  <w:sz w:val="20"/>
                  <w:szCs w:val="18"/>
                  <w:lang w:val="en-IE" w:eastAsia="en-US"/>
                </w:rPr>
                <w:t>To Go</w:t>
              </w:r>
            </w:ins>
          </w:p>
          <w:p w14:paraId="258FE69B"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691" w:author="Author"/>
                <w:color w:val="439782"/>
                <w:sz w:val="20"/>
                <w:szCs w:val="18"/>
                <w:lang w:val="en-IE" w:eastAsia="en-US"/>
              </w:rPr>
            </w:pPr>
            <w:ins w:id="4692" w:author="Author">
              <w:r>
                <w:rPr>
                  <w:color w:val="auto"/>
                  <w:sz w:val="20"/>
                  <w:szCs w:val="18"/>
                  <w:lang w:val="en-IE" w:eastAsia="en-US"/>
                </w:rPr>
                <w:t>Home Delivery</w:t>
              </w:r>
            </w:ins>
          </w:p>
          <w:p w14:paraId="1C8E7E1C"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693" w:author="Author"/>
                <w:color w:val="439782"/>
                <w:sz w:val="20"/>
                <w:szCs w:val="18"/>
                <w:lang w:val="en-IE" w:eastAsia="en-US"/>
              </w:rPr>
            </w:pPr>
            <w:ins w:id="4694" w:author="Author">
              <w:r w:rsidRPr="00E73B40">
                <w:rPr>
                  <w:color w:val="auto"/>
                  <w:sz w:val="20"/>
                  <w:szCs w:val="18"/>
                  <w:lang w:val="en-IE" w:eastAsia="en-US"/>
                </w:rPr>
                <w:t>Store Delivery</w:t>
              </w:r>
            </w:ins>
          </w:p>
          <w:p w14:paraId="2188BBAF" w14:textId="7777777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95" w:author="Author"/>
                <w:color w:val="auto"/>
                <w:sz w:val="20"/>
                <w:szCs w:val="18"/>
                <w:lang w:val="en-IE" w:eastAsia="en-US"/>
              </w:rPr>
            </w:pPr>
            <w:ins w:id="4696" w:author="Author">
              <w:r w:rsidRPr="00E73B40">
                <w:rPr>
                  <w:color w:val="auto"/>
                  <w:sz w:val="20"/>
                  <w:szCs w:val="18"/>
                  <w:lang w:val="en-IE" w:eastAsia="en-US"/>
                </w:rPr>
                <w:t>In the flow “To Go”, the Agent only needs to scan the reference from the products of the store</w:t>
              </w:r>
              <w:r>
                <w:rPr>
                  <w:color w:val="auto"/>
                  <w:sz w:val="20"/>
                  <w:szCs w:val="18"/>
                  <w:lang w:val="en-IE" w:eastAsia="en-US"/>
                </w:rPr>
                <w:t xml:space="preserve"> and UFE will set the delivery method to </w:t>
              </w:r>
              <w:r w:rsidRPr="00613911">
                <w:rPr>
                  <w:b/>
                  <w:color w:val="auto"/>
                  <w:sz w:val="20"/>
                  <w:szCs w:val="18"/>
                  <w:lang w:val="en-IE" w:eastAsia="en-US"/>
                </w:rPr>
                <w:t>Delivered in Hand</w:t>
              </w:r>
              <w:r>
                <w:rPr>
                  <w:b/>
                  <w:color w:val="auto"/>
                  <w:sz w:val="20"/>
                  <w:szCs w:val="18"/>
                  <w:lang w:val="en-IE" w:eastAsia="en-US"/>
                </w:rPr>
                <w:t xml:space="preserve"> </w:t>
              </w:r>
              <w:r>
                <w:rPr>
                  <w:color w:val="auto"/>
                  <w:sz w:val="20"/>
                  <w:szCs w:val="18"/>
                  <w:lang w:val="en-IE" w:eastAsia="en-US"/>
                </w:rPr>
                <w:t>under the device component</w:t>
              </w:r>
              <w:r w:rsidRPr="00E73B40">
                <w:rPr>
                  <w:color w:val="auto"/>
                  <w:sz w:val="20"/>
                  <w:szCs w:val="18"/>
                  <w:lang w:val="en-IE" w:eastAsia="en-US"/>
                </w:rPr>
                <w:t>.</w:t>
              </w:r>
            </w:ins>
          </w:p>
          <w:p w14:paraId="1594F54E" w14:textId="229B247C"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97" w:author="Author"/>
                <w:color w:val="auto"/>
                <w:sz w:val="20"/>
                <w:szCs w:val="18"/>
                <w:lang w:val="en-IE" w:eastAsia="en-US"/>
              </w:rPr>
            </w:pPr>
            <w:ins w:id="4698"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Pr>
                  <w:color w:val="auto"/>
                  <w:sz w:val="20"/>
                  <w:szCs w:val="18"/>
                  <w:lang w:val="en-IE" w:eastAsia="en-US"/>
                </w:rPr>
                <w:t xml:space="preserve"> The user must then set the delivery method to </w:t>
              </w:r>
              <w:r>
                <w:rPr>
                  <w:b/>
                  <w:color w:val="auto"/>
                  <w:sz w:val="20"/>
                  <w:szCs w:val="18"/>
                  <w:lang w:val="en-IE" w:eastAsia="en-US"/>
                </w:rPr>
                <w:t>Shipping</w:t>
              </w:r>
              <w:r>
                <w:rPr>
                  <w:color w:val="auto"/>
                  <w:sz w:val="20"/>
                  <w:szCs w:val="18"/>
                  <w:lang w:val="en-IE" w:eastAsia="en-US"/>
                </w:rPr>
                <w:t xml:space="preserve"> or </w:t>
              </w:r>
              <w:r>
                <w:rPr>
                  <w:b/>
                  <w:color w:val="auto"/>
                  <w:sz w:val="20"/>
                  <w:szCs w:val="18"/>
                  <w:lang w:val="en-IE" w:eastAsia="en-US"/>
                </w:rPr>
                <w:t>Courier</w:t>
              </w:r>
              <w:r>
                <w:rPr>
                  <w:color w:val="auto"/>
                  <w:sz w:val="20"/>
                  <w:szCs w:val="18"/>
                  <w:lang w:val="en-IE" w:eastAsia="en-US"/>
                </w:rPr>
                <w:t xml:space="preserve">. In this flow, the shipping method will also be captured. </w:t>
              </w:r>
              <w:r w:rsidR="00EB736B">
                <w:rPr>
                  <w:b/>
                  <w:color w:val="auto"/>
                  <w:sz w:val="20"/>
                  <w:szCs w:val="18"/>
                  <w:lang w:val="en-IE" w:eastAsia="en-US"/>
                </w:rPr>
                <w:t>In this flow, UFE will create an order for the equipment to be shipped.</w:t>
              </w:r>
            </w:ins>
          </w:p>
          <w:p w14:paraId="0E9364D1" w14:textId="77947FF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99" w:author="Author"/>
                <w:color w:val="auto"/>
                <w:sz w:val="20"/>
                <w:szCs w:val="18"/>
                <w:lang w:val="en-IE" w:eastAsia="en-US"/>
              </w:rPr>
            </w:pPr>
            <w:ins w:id="4700"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Pr="00AE75AE">
                <w:rPr>
                  <w:color w:val="auto"/>
                  <w:sz w:val="20"/>
                  <w:szCs w:val="18"/>
                  <w:lang w:val="en-IE" w:eastAsia="en-US"/>
                </w:rPr>
                <w:t>For each “s</w:t>
              </w:r>
              <w:r>
                <w:rPr>
                  <w:color w:val="auto"/>
                  <w:sz w:val="20"/>
                  <w:szCs w:val="18"/>
                  <w:lang w:val="en-IE" w:eastAsia="en-US"/>
                </w:rPr>
                <w:t xml:space="preserve">pace” or “enter”, UFE will show </w:t>
              </w:r>
              <w:r w:rsidRPr="00AE75AE">
                <w:rPr>
                  <w:color w:val="auto"/>
                  <w:sz w:val="20"/>
                  <w:szCs w:val="18"/>
                  <w:lang w:val="en-IE" w:eastAsia="en-US"/>
                </w:rPr>
                <w:t xml:space="preserve">the </w:t>
              </w:r>
              <w:r>
                <w:rPr>
                  <w:color w:val="auto"/>
                  <w:sz w:val="20"/>
                  <w:szCs w:val="18"/>
                  <w:lang w:val="en-IE" w:eastAsia="en-US"/>
                </w:rPr>
                <w:t>stores address</w:t>
              </w:r>
              <w:r w:rsidRPr="00AE75AE">
                <w:rPr>
                  <w:color w:val="auto"/>
                  <w:sz w:val="20"/>
                  <w:szCs w:val="18"/>
                  <w:lang w:val="en-IE" w:eastAsia="en-US"/>
                </w:rPr>
                <w:t xml:space="preserve"> that have similarities with the one provided.</w:t>
              </w:r>
              <w:r w:rsidR="00EB736B">
                <w:rPr>
                  <w:b/>
                  <w:color w:val="auto"/>
                  <w:sz w:val="20"/>
                  <w:szCs w:val="18"/>
                  <w:lang w:val="en-IE" w:eastAsia="en-US"/>
                </w:rPr>
                <w:t xml:space="preserve"> In this flow, UFE will create an order for click and collect.</w:t>
              </w:r>
            </w:ins>
          </w:p>
          <w:p w14:paraId="478F513C" w14:textId="7777777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1" w:author="Author"/>
                <w:color w:val="auto"/>
                <w:sz w:val="20"/>
                <w:szCs w:val="18"/>
                <w:lang w:val="en-IE" w:eastAsia="en-US"/>
              </w:rPr>
            </w:pPr>
            <w:ins w:id="4702"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602C442F" w14:textId="77777777"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3" w:author="Author"/>
                <w:color w:val="auto"/>
                <w:sz w:val="20"/>
                <w:szCs w:val="18"/>
                <w:lang w:val="en-IE" w:eastAsia="en-US"/>
              </w:rPr>
            </w:pPr>
            <w:ins w:id="4704" w:author="Author">
              <w:r w:rsidRPr="00E73B40">
                <w:rPr>
                  <w:color w:val="auto"/>
                  <w:sz w:val="20"/>
                  <w:szCs w:val="18"/>
                  <w:lang w:val="en-IE" w:eastAsia="en-US"/>
                </w:rPr>
                <w:t>UFE will retrieve the stock of that product for that store and reserves it, adding it to the basket</w:t>
              </w:r>
              <w:r>
                <w:rPr>
                  <w:color w:val="auto"/>
                  <w:sz w:val="20"/>
                  <w:szCs w:val="18"/>
                  <w:lang w:val="en-IE" w:eastAsia="en-US"/>
                </w:rPr>
                <w:t xml:space="preserve"> and also setting the delivery method to </w:t>
              </w:r>
              <w:r w:rsidRPr="00613911">
                <w:rPr>
                  <w:b/>
                  <w:color w:val="auto"/>
                  <w:sz w:val="20"/>
                  <w:szCs w:val="18"/>
                  <w:lang w:val="en-IE" w:eastAsia="en-US"/>
                </w:rPr>
                <w:t>Pick Up in Store</w:t>
              </w:r>
              <w:r w:rsidRPr="00E73B40">
                <w:rPr>
                  <w:color w:val="auto"/>
                  <w:sz w:val="20"/>
                  <w:szCs w:val="18"/>
                  <w:lang w:val="en-IE" w:eastAsia="en-US"/>
                </w:rPr>
                <w:t>.</w:t>
              </w:r>
              <w:r>
                <w:rPr>
                  <w:color w:val="auto"/>
                  <w:sz w:val="20"/>
                  <w:szCs w:val="18"/>
                  <w:lang w:val="en-IE" w:eastAsia="en-US"/>
                </w:rPr>
                <w:t xml:space="preserve"> If the user adds other equipment’s, UFE will lock the store search field and all equipment’s will be delivered in the same store.</w:t>
              </w:r>
            </w:ins>
          </w:p>
          <w:p w14:paraId="173B155E" w14:textId="1D40B3AA" w:rsidR="00D44EDA" w:rsidRPr="00E73B40" w:rsidDel="00A56D7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5" w:author="Author"/>
                <w:del w:id="4706" w:author="Author"/>
                <w:color w:val="auto"/>
                <w:sz w:val="20"/>
                <w:szCs w:val="18"/>
                <w:lang w:val="en-IE" w:eastAsia="en-US"/>
              </w:rPr>
            </w:pPr>
            <w:ins w:id="4707" w:author="Author">
              <w:r>
                <w:rPr>
                  <w:color w:val="000000" w:themeColor="text1"/>
                  <w:sz w:val="20"/>
                  <w:szCs w:val="18"/>
                  <w:lang w:val="en-IE" w:eastAsia="en-US"/>
                </w:rPr>
                <w:t>UFE will maintain internally a reference data list (UFE_RD169) of the stores to be shown.</w:t>
              </w:r>
              <w:del w:id="4708" w:author="Author">
                <w:r w:rsidRPr="00E73B40" w:rsidDel="00A56D70">
                  <w:rPr>
                    <w:color w:val="auto"/>
                    <w:sz w:val="20"/>
                    <w:szCs w:val="18"/>
                    <w:lang w:val="en-IE" w:eastAsia="en-US"/>
                  </w:rPr>
                  <w:delText xml:space="preserve">There will be </w:delText>
                </w:r>
                <w:r w:rsidDel="00A56D70">
                  <w:rPr>
                    <w:color w:val="auto"/>
                    <w:sz w:val="20"/>
                    <w:szCs w:val="18"/>
                    <w:lang w:val="en-IE" w:eastAsia="en-US"/>
                  </w:rPr>
                  <w:delText>two</w:delText>
                </w:r>
                <w:r w:rsidRPr="00E73B40" w:rsidDel="00A56D70">
                  <w:rPr>
                    <w:color w:val="auto"/>
                    <w:sz w:val="20"/>
                    <w:szCs w:val="18"/>
                    <w:lang w:val="en-IE" w:eastAsia="en-US"/>
                  </w:rPr>
                  <w:delText xml:space="preserve"> possible flows:</w:delText>
                </w:r>
              </w:del>
            </w:ins>
          </w:p>
          <w:p w14:paraId="50AF6E4C" w14:textId="1BD125AC"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09" w:author="Author"/>
                <w:del w:id="4710" w:author="Author"/>
                <w:color w:val="439782"/>
                <w:sz w:val="20"/>
                <w:szCs w:val="18"/>
                <w:lang w:val="en-IE" w:eastAsia="en-US"/>
              </w:rPr>
            </w:pPr>
            <w:ins w:id="4711" w:author="Author">
              <w:del w:id="4712" w:author="Author">
                <w:r w:rsidRPr="00E73B40" w:rsidDel="00A56D70">
                  <w:rPr>
                    <w:color w:val="auto"/>
                    <w:sz w:val="20"/>
                    <w:szCs w:val="18"/>
                    <w:lang w:val="en-IE" w:eastAsia="en-US"/>
                  </w:rPr>
                  <w:delText>To Go</w:delText>
                </w:r>
              </w:del>
            </w:ins>
          </w:p>
          <w:p w14:paraId="75272775" w14:textId="0CF87F62"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13" w:author="Author"/>
                <w:del w:id="4714" w:author="Author"/>
                <w:color w:val="439782"/>
                <w:sz w:val="20"/>
                <w:szCs w:val="18"/>
                <w:lang w:val="en-IE" w:eastAsia="en-US"/>
              </w:rPr>
            </w:pPr>
            <w:ins w:id="4715" w:author="Author">
              <w:del w:id="4716" w:author="Author">
                <w:r w:rsidRPr="00E73B40" w:rsidDel="00A56D70">
                  <w:rPr>
                    <w:color w:val="auto"/>
                    <w:sz w:val="20"/>
                    <w:szCs w:val="18"/>
                    <w:lang w:val="en-IE" w:eastAsia="en-US"/>
                  </w:rPr>
                  <w:delText>Home Delivery</w:delText>
                </w:r>
              </w:del>
            </w:ins>
          </w:p>
          <w:p w14:paraId="7A21A923" w14:textId="69125044"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17" w:author="Author"/>
                <w:del w:id="4718" w:author="Author"/>
                <w:color w:val="439782"/>
                <w:sz w:val="20"/>
                <w:szCs w:val="18"/>
                <w:lang w:val="en-IE" w:eastAsia="en-US"/>
              </w:rPr>
            </w:pPr>
            <w:ins w:id="4719" w:author="Author">
              <w:del w:id="4720" w:author="Author">
                <w:r w:rsidRPr="00E73B40" w:rsidDel="00A56D70">
                  <w:rPr>
                    <w:color w:val="auto"/>
                    <w:sz w:val="20"/>
                    <w:szCs w:val="18"/>
                    <w:lang w:val="en-IE" w:eastAsia="en-US"/>
                  </w:rPr>
                  <w:delText>Store Delivery</w:delText>
                </w:r>
              </w:del>
            </w:ins>
          </w:p>
          <w:p w14:paraId="7862AACF" w14:textId="1EFECB08"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21" w:author="Author"/>
                <w:del w:id="4722" w:author="Author"/>
                <w:color w:val="auto"/>
                <w:sz w:val="20"/>
                <w:szCs w:val="18"/>
                <w:lang w:val="en-IE" w:eastAsia="en-US"/>
              </w:rPr>
            </w:pPr>
            <w:ins w:id="4723" w:author="Author">
              <w:del w:id="4724" w:author="Author">
                <w:r w:rsidRPr="00E73B40" w:rsidDel="00A56D70">
                  <w:rPr>
                    <w:color w:val="auto"/>
                    <w:sz w:val="20"/>
                    <w:szCs w:val="18"/>
                    <w:lang w:val="en-IE" w:eastAsia="en-US"/>
                  </w:rPr>
                  <w:delText>In the flow “To Go”, the Agent only needs to scan the reference from the products of the store</w:delText>
                </w:r>
                <w:r w:rsidDel="00A56D70">
                  <w:rPr>
                    <w:color w:val="auto"/>
                    <w:sz w:val="20"/>
                    <w:szCs w:val="18"/>
                    <w:lang w:val="en-IE" w:eastAsia="en-US"/>
                  </w:rPr>
                  <w:delText xml:space="preserve"> and UFE will set the delivery method to </w:delText>
                </w:r>
                <w:r w:rsidRPr="00613911" w:rsidDel="00A56D70">
                  <w:rPr>
                    <w:b/>
                    <w:color w:val="auto"/>
                    <w:sz w:val="20"/>
                    <w:szCs w:val="18"/>
                    <w:lang w:val="en-IE" w:eastAsia="en-US"/>
                  </w:rPr>
                  <w:delText>Delivered in Hand</w:delText>
                </w:r>
                <w:r w:rsidDel="00A56D70">
                  <w:rPr>
                    <w:b/>
                    <w:color w:val="auto"/>
                    <w:sz w:val="20"/>
                    <w:szCs w:val="18"/>
                    <w:lang w:val="en-IE" w:eastAsia="en-US"/>
                  </w:rPr>
                  <w:delText xml:space="preserve"> </w:delText>
                </w:r>
                <w:r w:rsidDel="00A56D70">
                  <w:rPr>
                    <w:color w:val="auto"/>
                    <w:sz w:val="20"/>
                    <w:szCs w:val="18"/>
                    <w:lang w:val="en-IE" w:eastAsia="en-US"/>
                  </w:rPr>
                  <w:delText>under the device component</w:delText>
                </w:r>
                <w:r w:rsidRPr="00E73B40" w:rsidDel="00A56D70">
                  <w:rPr>
                    <w:color w:val="auto"/>
                    <w:sz w:val="20"/>
                    <w:szCs w:val="18"/>
                    <w:lang w:val="en-IE" w:eastAsia="en-US"/>
                  </w:rPr>
                  <w:delText>.</w:delText>
                </w:r>
              </w:del>
            </w:ins>
          </w:p>
          <w:p w14:paraId="7C3FB437" w14:textId="69C7A946"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25" w:author="Author"/>
                <w:del w:id="4726" w:author="Author"/>
                <w:color w:val="auto"/>
                <w:sz w:val="20"/>
                <w:szCs w:val="18"/>
                <w:lang w:val="en-IE" w:eastAsia="en-US"/>
              </w:rPr>
            </w:pPr>
            <w:ins w:id="4727" w:author="Author">
              <w:del w:id="4728" w:author="Author">
                <w:r w:rsidRPr="00E73B40" w:rsidDel="00A56D70">
                  <w:rPr>
                    <w:color w:val="auto"/>
                    <w:sz w:val="20"/>
                    <w:szCs w:val="18"/>
                    <w:lang w:val="en-IE" w:eastAsia="en-US"/>
                  </w:rPr>
                  <w:delTex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delText>
                </w:r>
              </w:del>
            </w:ins>
          </w:p>
          <w:p w14:paraId="77302C32" w14:textId="7C9DB566" w:rsidR="00D44EDA"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29" w:author="Author"/>
                <w:del w:id="4730" w:author="Author"/>
                <w:color w:val="auto"/>
                <w:sz w:val="20"/>
                <w:szCs w:val="18"/>
                <w:lang w:val="en-IE" w:eastAsia="en-US"/>
              </w:rPr>
            </w:pPr>
            <w:ins w:id="4731" w:author="Author">
              <w:del w:id="4732" w:author="Author">
                <w:r w:rsidRPr="00E73B40" w:rsidDel="00A56D70">
                  <w:rPr>
                    <w:color w:val="auto"/>
                    <w:sz w:val="20"/>
                    <w:szCs w:val="18"/>
                    <w:lang w:val="en-IE" w:eastAsia="en-US"/>
                  </w:rPr>
                  <w:delText xml:space="preserve">In the </w:delText>
                </w:r>
                <w:r w:rsidDel="00A56D70">
                  <w:rPr>
                    <w:color w:val="auto"/>
                    <w:sz w:val="20"/>
                    <w:szCs w:val="18"/>
                    <w:lang w:val="en-IE" w:eastAsia="en-US"/>
                  </w:rPr>
                  <w:delText>second</w:delText>
                </w:r>
                <w:r w:rsidRPr="00E73B40" w:rsidDel="00A56D70">
                  <w:rPr>
                    <w:color w:val="auto"/>
                    <w:sz w:val="20"/>
                    <w:szCs w:val="18"/>
                    <w:lang w:val="en-IE" w:eastAsia="en-US"/>
                  </w:rPr>
                  <w:delText xml:space="preserve">, the user will need to select the desired catalogue (e.g Equipment’s). Once chosen, a search as you type field will appear and the user may search the product. With the selected product, a search as you type field will appear for the user to select a store to be delivered. </w:delText>
                </w:r>
                <w:r w:rsidRPr="00AE75AE" w:rsidDel="00A56D70">
                  <w:rPr>
                    <w:color w:val="auto"/>
                    <w:sz w:val="20"/>
                    <w:szCs w:val="18"/>
                    <w:lang w:val="en-IE" w:eastAsia="en-US"/>
                  </w:rPr>
                  <w:delText>For each “s</w:delText>
                </w:r>
                <w:r w:rsidDel="00A56D70">
                  <w:rPr>
                    <w:color w:val="auto"/>
                    <w:sz w:val="20"/>
                    <w:szCs w:val="18"/>
                    <w:lang w:val="en-IE" w:eastAsia="en-US"/>
                  </w:rPr>
                  <w:delText xml:space="preserve">pace” or “enter”, UFE will show </w:delText>
                </w:r>
                <w:r w:rsidRPr="00AE75AE" w:rsidDel="00A56D70">
                  <w:rPr>
                    <w:color w:val="auto"/>
                    <w:sz w:val="20"/>
                    <w:szCs w:val="18"/>
                    <w:lang w:val="en-IE" w:eastAsia="en-US"/>
                  </w:rPr>
                  <w:delText xml:space="preserve">the </w:delText>
                </w:r>
                <w:r w:rsidDel="00A56D70">
                  <w:rPr>
                    <w:color w:val="auto"/>
                    <w:sz w:val="20"/>
                    <w:szCs w:val="18"/>
                    <w:lang w:val="en-IE" w:eastAsia="en-US"/>
                  </w:rPr>
                  <w:delText>stores address</w:delText>
                </w:r>
                <w:r w:rsidRPr="00AE75AE" w:rsidDel="00A56D70">
                  <w:rPr>
                    <w:color w:val="auto"/>
                    <w:sz w:val="20"/>
                    <w:szCs w:val="18"/>
                    <w:lang w:val="en-IE" w:eastAsia="en-US"/>
                  </w:rPr>
                  <w:delText xml:space="preserve"> that have similarities with the one provided.</w:delText>
                </w:r>
              </w:del>
            </w:ins>
          </w:p>
          <w:p w14:paraId="32F1AD46" w14:textId="12A66C7F"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33" w:author="Author"/>
                <w:del w:id="4734" w:author="Author"/>
                <w:color w:val="auto"/>
                <w:sz w:val="20"/>
                <w:szCs w:val="18"/>
                <w:lang w:val="en-IE" w:eastAsia="en-US"/>
              </w:rPr>
            </w:pPr>
            <w:ins w:id="4735" w:author="Author">
              <w:del w:id="4736" w:author="Author">
                <w:r w:rsidRPr="00E73B40" w:rsidDel="00A56D70">
                  <w:rPr>
                    <w:color w:val="auto"/>
                    <w:sz w:val="20"/>
                    <w:szCs w:val="18"/>
                    <w:lang w:val="en-IE" w:eastAsia="en-US"/>
                  </w:rPr>
                  <w:delText>UFE will retrieve the stock of that product for that store and reserves it, adding it to the basket</w:delText>
                </w:r>
                <w:r w:rsidDel="00A56D70">
                  <w:rPr>
                    <w:color w:val="auto"/>
                    <w:sz w:val="20"/>
                    <w:szCs w:val="18"/>
                    <w:lang w:val="en-IE" w:eastAsia="en-US"/>
                  </w:rPr>
                  <w:delText xml:space="preserve"> and also setting the delivery method to </w:delText>
                </w:r>
                <w:r w:rsidRPr="00613911" w:rsidDel="00A56D70">
                  <w:rPr>
                    <w:b/>
                    <w:color w:val="auto"/>
                    <w:sz w:val="20"/>
                    <w:szCs w:val="18"/>
                    <w:lang w:val="en-IE" w:eastAsia="en-US"/>
                  </w:rPr>
                  <w:delText>Pick Up in Store</w:delText>
                </w:r>
                <w:r w:rsidRPr="00E73B40" w:rsidDel="00A56D70">
                  <w:rPr>
                    <w:color w:val="auto"/>
                    <w:sz w:val="20"/>
                    <w:szCs w:val="18"/>
                    <w:lang w:val="en-IE" w:eastAsia="en-US"/>
                  </w:rPr>
                  <w:delText>.</w:delText>
                </w:r>
                <w:r w:rsidDel="00A56D70">
                  <w:rPr>
                    <w:color w:val="auto"/>
                    <w:sz w:val="20"/>
                    <w:szCs w:val="18"/>
                    <w:lang w:val="en-IE" w:eastAsia="en-US"/>
                  </w:rPr>
                  <w:delText xml:space="preserve"> If the user adds other equipment’s, UFE will lock the store search field and all equipment’s will be delivered in the same store.</w:delText>
                </w:r>
              </w:del>
            </w:ins>
          </w:p>
          <w:p w14:paraId="4FAAA157" w14:textId="58BA9423" w:rsidR="00D44EDA" w:rsidDel="00A56D7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37" w:author="Author"/>
                <w:del w:id="4738" w:author="Author"/>
                <w:color w:val="auto"/>
                <w:sz w:val="20"/>
                <w:szCs w:val="18"/>
                <w:lang w:val="en-IE" w:eastAsia="en-US"/>
              </w:rPr>
            </w:pPr>
            <w:ins w:id="4739" w:author="Author">
              <w:del w:id="4740" w:author="Author">
                <w:r w:rsidRPr="00E73B40" w:rsidDel="00A56D70">
                  <w:rPr>
                    <w:color w:val="auto"/>
                    <w:sz w:val="20"/>
                    <w:szCs w:val="18"/>
                    <w:lang w:val="en-IE" w:eastAsia="en-US"/>
                  </w:rPr>
                  <w:delText>In call centre, the flow “To Go” won´t be available</w:delText>
                </w:r>
                <w:r w:rsidDel="00A56D70">
                  <w:rPr>
                    <w:color w:val="auto"/>
                    <w:sz w:val="20"/>
                    <w:szCs w:val="18"/>
                    <w:lang w:val="en-IE" w:eastAsia="en-US"/>
                  </w:rPr>
                  <w:delText xml:space="preserve"> and the delivery place will be by default for Home (address of the customer in BSS), but the CSR will be able to change it during the product reservation.</w:delText>
                </w:r>
              </w:del>
            </w:ins>
          </w:p>
          <w:p w14:paraId="28E668C8" w14:textId="03426BE4"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41" w:author="Author"/>
                <w:color w:val="439782"/>
                <w:sz w:val="20"/>
                <w:szCs w:val="18"/>
                <w:lang w:val="en-IE" w:eastAsia="en-US"/>
              </w:rPr>
            </w:pPr>
            <w:ins w:id="4742" w:author="Author">
              <w:del w:id="4743" w:author="Author">
                <w:r w:rsidDel="00A56D70">
                  <w:rPr>
                    <w:color w:val="000000" w:themeColor="text1"/>
                    <w:sz w:val="20"/>
                    <w:szCs w:val="18"/>
                    <w:lang w:val="en-IE" w:eastAsia="en-US"/>
                  </w:rPr>
                  <w:delText>UFE will maintain internally a reference data list (UFE_RD169) of the stores to be shown.</w:delText>
                </w:r>
                <w:r w:rsidDel="00A56D70">
                  <w:rPr>
                    <w:color w:val="auto"/>
                    <w:sz w:val="20"/>
                    <w:szCs w:val="18"/>
                    <w:lang w:val="en-IE" w:eastAsia="en-US"/>
                  </w:rPr>
                  <w:delText xml:space="preserve"> </w:delText>
                </w:r>
                <w:r w:rsidDel="00A56D70">
                  <w:rPr>
                    <w:color w:val="439782"/>
                    <w:sz w:val="20"/>
                    <w:szCs w:val="18"/>
                    <w:lang w:val="en-IE" w:eastAsia="en-US"/>
                  </w:rPr>
                  <w:delText xml:space="preserve"> </w:delText>
                </w:r>
              </w:del>
            </w:ins>
          </w:p>
        </w:tc>
        <w:tc>
          <w:tcPr>
            <w:tcW w:w="4028" w:type="dxa"/>
          </w:tcPr>
          <w:p w14:paraId="69E045C0" w14:textId="77777777" w:rsidR="00D44EDA"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44" w:author="Author"/>
                <w:color w:val="auto"/>
                <w:sz w:val="20"/>
                <w:szCs w:val="18"/>
                <w:lang w:val="en-IE" w:eastAsia="en-US"/>
              </w:rPr>
            </w:pPr>
            <w:ins w:id="4745" w:author="Author">
              <w:r w:rsidRPr="00E73B40">
                <w:rPr>
                  <w:color w:val="auto"/>
                  <w:sz w:val="20"/>
                  <w:szCs w:val="18"/>
                  <w:lang w:val="en-IE" w:eastAsia="en-US"/>
                </w:rPr>
                <w:t>If any error occurs trying to get the available stores, UFE warns the user with the error message EM_SAL_31.</w:t>
              </w:r>
            </w:ins>
          </w:p>
          <w:p w14:paraId="5BE0CE39" w14:textId="77777777"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46" w:author="Author"/>
                <w:color w:val="auto"/>
                <w:sz w:val="20"/>
                <w:szCs w:val="18"/>
                <w:lang w:val="en-IE" w:eastAsia="en-US"/>
              </w:rPr>
            </w:pPr>
            <w:ins w:id="4747"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2A4E928E" w14:textId="5A543F6A"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48" w:author="Author"/>
                <w:color w:val="auto"/>
                <w:sz w:val="20"/>
                <w:szCs w:val="18"/>
                <w:lang w:val="en-IE" w:eastAsia="en-US"/>
              </w:rPr>
            </w:pPr>
            <w:ins w:id="4749"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D44EDA" w:rsidRPr="00E73B40" w14:paraId="08908C93" w14:textId="77777777" w:rsidTr="00B55782">
        <w:trPr>
          <w:trHeight w:val="440"/>
          <w:ins w:id="475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34C52E" w14:textId="77777777" w:rsidR="00D44EDA" w:rsidRPr="00E73B40" w:rsidRDefault="00D44EDA" w:rsidP="001B2626">
            <w:pPr>
              <w:pStyle w:val="TableText"/>
              <w:keepNext/>
              <w:tabs>
                <w:tab w:val="left" w:pos="567"/>
              </w:tabs>
              <w:spacing w:line="240" w:lineRule="exact"/>
              <w:rPr>
                <w:ins w:id="4751" w:author="Author"/>
                <w:color w:val="auto"/>
                <w:sz w:val="20"/>
                <w:szCs w:val="20"/>
                <w:lang w:val="en-IE"/>
              </w:rPr>
            </w:pPr>
          </w:p>
        </w:tc>
        <w:tc>
          <w:tcPr>
            <w:tcW w:w="4042" w:type="dxa"/>
          </w:tcPr>
          <w:p w14:paraId="52BBE691" w14:textId="20106F68" w:rsidR="00D44EDA" w:rsidRPr="00E73B4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52" w:author="Author"/>
                <w:color w:val="439782"/>
                <w:sz w:val="20"/>
                <w:szCs w:val="18"/>
                <w:lang w:val="en-IE" w:eastAsia="en-US"/>
              </w:rPr>
            </w:pPr>
            <w:ins w:id="4753" w:author="Author">
              <w:r w:rsidRPr="00E73B40">
                <w:rPr>
                  <w:color w:val="439782"/>
                  <w:sz w:val="20"/>
                  <w:szCs w:val="18"/>
                  <w:lang w:val="en-IE" w:eastAsia="en-US"/>
                </w:rPr>
                <w:t>1</w:t>
              </w:r>
              <w:r>
                <w:rPr>
                  <w:color w:val="439782"/>
                  <w:sz w:val="20"/>
                  <w:szCs w:val="18"/>
                  <w:lang w:val="en-IE" w:eastAsia="en-US"/>
                </w:rPr>
                <w:t>f</w:t>
              </w:r>
              <w:r w:rsidRPr="00E73B40">
                <w:rPr>
                  <w:color w:val="439782"/>
                  <w:sz w:val="20"/>
                  <w:szCs w:val="18"/>
                  <w:lang w:val="en-IE" w:eastAsia="en-US"/>
                </w:rPr>
                <w:t>. Reference Scanning</w:t>
              </w:r>
            </w:ins>
          </w:p>
          <w:p w14:paraId="7F7D4295" w14:textId="31A66767" w:rsidR="00D44EDA" w:rsidRPr="00E73B40" w:rsidRDefault="00D44EDA" w:rsidP="00225A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54" w:author="Author"/>
                <w:color w:val="439782"/>
                <w:sz w:val="20"/>
                <w:szCs w:val="18"/>
                <w:lang w:val="en-IE" w:eastAsia="en-US"/>
              </w:rPr>
            </w:pPr>
            <w:ins w:id="4755" w:author="Author">
              <w:r w:rsidRPr="00E73B40">
                <w:rPr>
                  <w:color w:val="auto"/>
                  <w:sz w:val="20"/>
                  <w:szCs w:val="18"/>
                  <w:lang w:val="en-IE" w:eastAsia="en-US"/>
                </w:rPr>
                <w:t xml:space="preserve">When the Agent scan a reference from a tangible product, UFE will automatically assume that the delivery method will be </w:t>
              </w:r>
              <w:r w:rsidRPr="00613911">
                <w:rPr>
                  <w:b/>
                  <w:color w:val="auto"/>
                  <w:sz w:val="20"/>
                  <w:szCs w:val="18"/>
                  <w:lang w:val="en-IE" w:eastAsia="en-US"/>
                </w:rPr>
                <w:t>Delivered in Hand</w:t>
              </w:r>
              <w:del w:id="4756"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tc>
        <w:tc>
          <w:tcPr>
            <w:tcW w:w="4028" w:type="dxa"/>
          </w:tcPr>
          <w:p w14:paraId="03705C46" w14:textId="6367F7D1"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57" w:author="Author"/>
                <w:color w:val="auto"/>
                <w:sz w:val="20"/>
                <w:szCs w:val="18"/>
                <w:lang w:val="en-IE" w:eastAsia="en-US"/>
              </w:rPr>
            </w:pPr>
            <w:ins w:id="4758" w:author="Author">
              <w:r w:rsidRPr="00E73B40">
                <w:rPr>
                  <w:color w:val="auto"/>
                  <w:sz w:val="20"/>
                  <w:szCs w:val="18"/>
                  <w:lang w:val="en-IE" w:eastAsia="en-US"/>
                </w:rPr>
                <w:t>-</w:t>
              </w:r>
            </w:ins>
          </w:p>
        </w:tc>
      </w:tr>
      <w:tr w:rsidR="00D44EDA" w:rsidRPr="00E73B40" w14:paraId="798E59A9" w14:textId="77777777" w:rsidTr="00B55782">
        <w:trPr>
          <w:trHeight w:val="440"/>
          <w:ins w:id="47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6D9E26" w14:textId="77777777" w:rsidR="00D44EDA" w:rsidRPr="00E73B40" w:rsidRDefault="00D44EDA" w:rsidP="001B2626">
            <w:pPr>
              <w:pStyle w:val="TableText"/>
              <w:keepNext/>
              <w:tabs>
                <w:tab w:val="left" w:pos="567"/>
              </w:tabs>
              <w:spacing w:line="240" w:lineRule="exact"/>
              <w:rPr>
                <w:ins w:id="4760" w:author="Author"/>
                <w:color w:val="auto"/>
                <w:sz w:val="20"/>
                <w:szCs w:val="20"/>
                <w:lang w:val="en-IE"/>
              </w:rPr>
            </w:pPr>
          </w:p>
        </w:tc>
        <w:tc>
          <w:tcPr>
            <w:tcW w:w="4042" w:type="dxa"/>
          </w:tcPr>
          <w:p w14:paraId="269B0902" w14:textId="318EBA4E"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61" w:author="Author"/>
                <w:color w:val="439782"/>
                <w:sz w:val="20"/>
                <w:szCs w:val="18"/>
                <w:lang w:val="en-IE" w:eastAsia="en-US"/>
              </w:rPr>
            </w:pPr>
            <w:ins w:id="4762" w:author="Author">
              <w:r>
                <w:rPr>
                  <w:color w:val="439782"/>
                  <w:sz w:val="20"/>
                  <w:szCs w:val="18"/>
                  <w:lang w:val="en-IE" w:eastAsia="en-US"/>
                </w:rPr>
                <w:t>1g. Products Reservation</w:t>
              </w:r>
            </w:ins>
          </w:p>
          <w:p w14:paraId="24B563C6" w14:textId="77777777" w:rsidR="00D44EDA" w:rsidRPr="003C1E0D"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63" w:author="Author"/>
                <w:color w:val="auto"/>
                <w:sz w:val="20"/>
                <w:szCs w:val="18"/>
                <w:lang w:val="en-IE" w:eastAsia="en-US"/>
              </w:rPr>
            </w:pPr>
            <w:ins w:id="4764"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5DC178CC" w14:textId="77777777"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65" w:author="Author"/>
                <w:b/>
                <w:color w:val="auto"/>
                <w:sz w:val="20"/>
                <w:szCs w:val="18"/>
                <w:lang w:val="en-IE" w:eastAsia="en-US"/>
              </w:rPr>
            </w:pPr>
            <w:ins w:id="4766" w:author="Author">
              <w:r>
                <w:rPr>
                  <w:color w:val="auto"/>
                  <w:sz w:val="20"/>
                  <w:szCs w:val="18"/>
                  <w:lang w:val="en-IE" w:eastAsia="en-US"/>
                </w:rPr>
                <w:t xml:space="preserve">UFE will validate if the desired product is still in stock and will reserve it. </w:t>
              </w:r>
            </w:ins>
          </w:p>
          <w:p w14:paraId="62440A17" w14:textId="77777777" w:rsidR="00D44EDA" w:rsidDel="00B063A7"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67" w:author="Author"/>
                <w:del w:id="4768" w:author="Author"/>
                <w:color w:val="auto"/>
                <w:sz w:val="20"/>
                <w:szCs w:val="18"/>
                <w:lang w:val="en-IE" w:eastAsia="en-US"/>
              </w:rPr>
            </w:pPr>
            <w:ins w:id="4769" w:author="Author">
              <w:r>
                <w:rPr>
                  <w:color w:val="auto"/>
                  <w:sz w:val="20"/>
                  <w:szCs w:val="18"/>
                  <w:lang w:val="en-IE" w:eastAsia="en-US"/>
                </w:rPr>
                <w:t>The reservation will be done with the basket ID.</w:t>
              </w:r>
            </w:ins>
          </w:p>
          <w:p w14:paraId="0458DADF" w14:textId="7B78618F"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0" w:author="Author"/>
                <w:color w:val="439782"/>
                <w:sz w:val="20"/>
                <w:szCs w:val="18"/>
                <w:lang w:val="en-IE" w:eastAsia="en-US"/>
              </w:rPr>
            </w:pPr>
            <w:ins w:id="4771" w:author="Author">
              <w:del w:id="4772" w:author="Author">
                <w:r w:rsidDel="00B063A7">
                  <w:rPr>
                    <w:b/>
                    <w:color w:val="000000" w:themeColor="text1"/>
                    <w:sz w:val="20"/>
                    <w:szCs w:val="18"/>
                    <w:lang w:val="en-IE" w:eastAsia="en-US"/>
                  </w:rPr>
                  <w:delText>Note:</w:delText>
                </w:r>
                <w:r w:rsidDel="00B063A7">
                  <w:rPr>
                    <w:color w:val="000000" w:themeColor="text1"/>
                    <w:sz w:val="20"/>
                    <w:szCs w:val="18"/>
                    <w:lang w:val="en-IE" w:eastAsia="en-US"/>
                  </w:rPr>
                  <w:delText xml:space="preserve"> In case of a retail shop, where the inventory is not passed by ORSIM, UFE will not reserve it in ORSIM.</w:delText>
                </w:r>
              </w:del>
            </w:ins>
          </w:p>
        </w:tc>
        <w:tc>
          <w:tcPr>
            <w:tcW w:w="4028" w:type="dxa"/>
          </w:tcPr>
          <w:p w14:paraId="3800F8B4" w14:textId="77777777" w:rsidR="00D44EDA" w:rsidRDefault="00D44ED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73" w:author="Author"/>
                <w:color w:val="auto"/>
                <w:sz w:val="20"/>
                <w:szCs w:val="18"/>
                <w:lang w:val="en-IE" w:eastAsia="en-US"/>
              </w:rPr>
            </w:pPr>
            <w:ins w:id="4774"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5FD13FED" w14:textId="1851D7FA"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75" w:author="Author"/>
                <w:color w:val="auto"/>
                <w:sz w:val="20"/>
                <w:szCs w:val="18"/>
                <w:lang w:val="en-IE" w:eastAsia="en-US"/>
              </w:rPr>
            </w:pPr>
            <w:ins w:id="4776" w:author="Author">
              <w:r>
                <w:rPr>
                  <w:color w:val="auto"/>
                  <w:sz w:val="20"/>
                  <w:szCs w:val="18"/>
                  <w:lang w:val="en-IE" w:eastAsia="en-US"/>
                </w:rPr>
                <w:t>If a product went out of stock during the process, UFE will warn the user with the warning message WM_SAL_19</w:t>
              </w:r>
            </w:ins>
          </w:p>
        </w:tc>
      </w:tr>
      <w:tr w:rsidR="00D44EDA" w:rsidRPr="00E73B40" w14:paraId="31A83784" w14:textId="77777777" w:rsidTr="00B55782">
        <w:trPr>
          <w:trHeight w:val="440"/>
          <w:ins w:id="477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0212E83" w14:textId="77777777" w:rsidR="00D44EDA" w:rsidRPr="00E73B40" w:rsidRDefault="00D44EDA" w:rsidP="001B2626">
            <w:pPr>
              <w:pStyle w:val="TableText"/>
              <w:keepNext/>
              <w:tabs>
                <w:tab w:val="left" w:pos="567"/>
              </w:tabs>
              <w:spacing w:line="240" w:lineRule="exact"/>
              <w:rPr>
                <w:ins w:id="4778" w:author="Author"/>
                <w:color w:val="auto"/>
                <w:sz w:val="20"/>
                <w:szCs w:val="20"/>
                <w:lang w:val="en-IE"/>
              </w:rPr>
            </w:pPr>
          </w:p>
        </w:tc>
        <w:tc>
          <w:tcPr>
            <w:tcW w:w="4042" w:type="dxa"/>
          </w:tcPr>
          <w:p w14:paraId="36F48AB4" w14:textId="2E22BB02" w:rsidR="00D44EDA" w:rsidRPr="00E73B40" w:rsidRDefault="00D44EDA"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9" w:author="Author"/>
                <w:color w:val="439782"/>
                <w:sz w:val="20"/>
                <w:szCs w:val="18"/>
                <w:lang w:val="en-IE" w:eastAsia="en-US"/>
              </w:rPr>
            </w:pPr>
            <w:ins w:id="4780" w:author="Author">
              <w:r w:rsidRPr="00E73B40">
                <w:rPr>
                  <w:color w:val="439782"/>
                  <w:sz w:val="20"/>
                  <w:szCs w:val="18"/>
                  <w:lang w:val="en-IE" w:eastAsia="en-US"/>
                </w:rPr>
                <w:t>1</w:t>
              </w:r>
              <w:r>
                <w:rPr>
                  <w:color w:val="439782"/>
                  <w:sz w:val="20"/>
                  <w:szCs w:val="18"/>
                  <w:lang w:val="en-IE" w:eastAsia="en-US"/>
                </w:rPr>
                <w:t>h</w:t>
              </w:r>
              <w:r w:rsidRPr="00E73B40">
                <w:rPr>
                  <w:color w:val="439782"/>
                  <w:sz w:val="20"/>
                  <w:szCs w:val="18"/>
                  <w:lang w:val="en-IE" w:eastAsia="en-US"/>
                </w:rPr>
                <w:t xml:space="preserve">. </w:t>
              </w:r>
              <w:r>
                <w:rPr>
                  <w:color w:val="439782"/>
                  <w:sz w:val="20"/>
                  <w:szCs w:val="18"/>
                  <w:lang w:val="en-IE" w:eastAsia="en-US"/>
                </w:rPr>
                <w:t>Only existing customers are allowed</w:t>
              </w:r>
            </w:ins>
          </w:p>
          <w:p w14:paraId="459CDA03" w14:textId="77777777"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81" w:author="Author"/>
                <w:color w:val="auto"/>
                <w:sz w:val="20"/>
                <w:szCs w:val="18"/>
                <w:lang w:val="en-IE" w:eastAsia="en-US"/>
              </w:rPr>
            </w:pPr>
            <w:ins w:id="4782" w:author="Author">
              <w:r>
                <w:rPr>
                  <w:color w:val="auto"/>
                  <w:sz w:val="20"/>
                  <w:szCs w:val="18"/>
                  <w:lang w:val="en-IE" w:eastAsia="en-US"/>
                </w:rPr>
                <w:t>A customer must be contextualized for UFE to be able to sell a standalone.</w:t>
              </w:r>
            </w:ins>
          </w:p>
          <w:p w14:paraId="24022598" w14:textId="73DF320E" w:rsidR="00E94536" w:rsidRDefault="00E94536" w:rsidP="00E945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83" w:author="Author"/>
                <w:color w:val="439782"/>
                <w:sz w:val="20"/>
                <w:szCs w:val="18"/>
                <w:lang w:val="en-IE" w:eastAsia="en-US"/>
              </w:rPr>
            </w:pPr>
            <w:ins w:id="4784" w:author="Author">
              <w:r>
                <w:rPr>
                  <w:color w:val="auto"/>
                  <w:sz w:val="20"/>
                  <w:szCs w:val="18"/>
                  <w:lang w:val="en-IE" w:eastAsia="en-US"/>
                </w:rPr>
                <w:t>When the user add the accessory to the basket, UFE will verify that a Customer is contextualized and will proceed.</w:t>
              </w:r>
            </w:ins>
          </w:p>
        </w:tc>
        <w:tc>
          <w:tcPr>
            <w:tcW w:w="4028" w:type="dxa"/>
          </w:tcPr>
          <w:p w14:paraId="086E2259" w14:textId="77777777" w:rsidR="00D44EDA" w:rsidRDefault="00D44EDA"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85" w:author="Author"/>
                <w:color w:val="auto"/>
                <w:sz w:val="20"/>
                <w:szCs w:val="18"/>
                <w:lang w:val="en-IE" w:eastAsia="en-US"/>
              </w:rPr>
            </w:pPr>
            <w:ins w:id="4786" w:author="Author">
              <w:r>
                <w:rPr>
                  <w:color w:val="auto"/>
                  <w:sz w:val="20"/>
                  <w:szCs w:val="18"/>
                  <w:lang w:val="en-IE" w:eastAsia="en-US"/>
                </w:rPr>
                <w:t>If the user tries to add a standalone with no contextualized customer, UFE will show the error message EM_SAL_28 and the business scenario will end.</w:t>
              </w:r>
            </w:ins>
          </w:p>
          <w:p w14:paraId="0168EF12" w14:textId="042878A4" w:rsidR="00D44EDA" w:rsidRPr="00E73B40" w:rsidRDefault="00D44ED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87" w:author="Author"/>
                <w:color w:val="auto"/>
                <w:sz w:val="20"/>
                <w:szCs w:val="18"/>
                <w:lang w:val="en-IE" w:eastAsia="en-US"/>
              </w:rPr>
            </w:pPr>
            <w:ins w:id="4788" w:author="Author">
              <w:r>
                <w:rPr>
                  <w:color w:val="auto"/>
                  <w:sz w:val="20"/>
                  <w:szCs w:val="18"/>
                  <w:lang w:val="en-IE" w:eastAsia="en-US"/>
                </w:rPr>
                <w:t>Sales for non-existing customers are made directly through POS.</w:t>
              </w:r>
            </w:ins>
          </w:p>
        </w:tc>
      </w:tr>
    </w:tbl>
    <w:p w14:paraId="7FEF34A1" w14:textId="77777777" w:rsidR="00A87FCD" w:rsidRPr="00E73B40" w:rsidRDefault="00A87FCD" w:rsidP="00A87FCD">
      <w:pPr>
        <w:spacing w:before="40" w:after="40" w:line="240" w:lineRule="exact"/>
        <w:rPr>
          <w:lang w:val="en-IE"/>
        </w:rPr>
      </w:pPr>
    </w:p>
    <w:p w14:paraId="51716A6C" w14:textId="2112B564" w:rsidR="00520AF9" w:rsidRPr="00E73B40" w:rsidRDefault="00520AF9" w:rsidP="00520AF9">
      <w:pPr>
        <w:pStyle w:val="Heading5"/>
        <w:keepNext/>
        <w:rPr>
          <w:lang w:val="en-IE"/>
        </w:rPr>
      </w:pPr>
      <w:r w:rsidRPr="00E73B40">
        <w:rPr>
          <w:lang w:val="en-IE"/>
        </w:rPr>
        <w:t>Alternative Activity 2 » Change quantity</w:t>
      </w:r>
    </w:p>
    <w:tbl>
      <w:tblPr>
        <w:tblStyle w:val="CelFocus1"/>
        <w:tblW w:w="0" w:type="auto"/>
        <w:tblLook w:val="04A0" w:firstRow="1" w:lastRow="0" w:firstColumn="1" w:lastColumn="0" w:noHBand="0" w:noVBand="1"/>
      </w:tblPr>
      <w:tblGrid>
        <w:gridCol w:w="1522"/>
        <w:gridCol w:w="4042"/>
        <w:gridCol w:w="4028"/>
      </w:tblGrid>
      <w:tr w:rsidR="00520AF9" w:rsidRPr="00E73B40" w14:paraId="0981EF95" w14:textId="77777777" w:rsidTr="00BF66D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70C9A23" w14:textId="77777777" w:rsidR="00520AF9" w:rsidRPr="00E73B40" w:rsidRDefault="00520AF9" w:rsidP="00BF66D2">
            <w:pPr>
              <w:jc w:val="left"/>
              <w:rPr>
                <w:b w:val="0"/>
                <w:sz w:val="20"/>
                <w:szCs w:val="20"/>
                <w:lang w:val="en-IE"/>
              </w:rPr>
            </w:pPr>
            <w:r w:rsidRPr="00E73B40">
              <w:rPr>
                <w:sz w:val="20"/>
                <w:szCs w:val="20"/>
                <w:lang w:val="en-IE"/>
              </w:rPr>
              <w:t>Activity Specification</w:t>
            </w:r>
          </w:p>
        </w:tc>
      </w:tr>
      <w:tr w:rsidR="00520AF9" w:rsidRPr="00E73B40" w14:paraId="2B0C4228" w14:textId="77777777" w:rsidTr="00BF66D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0C42E74" w14:textId="1F386AAA" w:rsidR="00520AF9" w:rsidRPr="00E73B40" w:rsidRDefault="00520AF9" w:rsidP="00BF66D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136B6B7" w14:textId="58C13A9F" w:rsidR="00520AF9" w:rsidRPr="00E73B40" w:rsidRDefault="00520AF9" w:rsidP="00BF66D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tc>
      </w:tr>
      <w:tr w:rsidR="00520AF9" w:rsidRPr="00E73B40" w14:paraId="39D1B0BD" w14:textId="77777777" w:rsidTr="00BF66D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35EC26" w14:textId="77777777" w:rsidR="00520AF9" w:rsidRPr="00E73B40" w:rsidRDefault="00520AF9" w:rsidP="00BF66D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0B13882" w14:textId="77777777" w:rsidR="00520AF9" w:rsidRPr="00E73B40" w:rsidRDefault="00520AF9" w:rsidP="00BF66D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20AF9" w:rsidRPr="00E73B40" w14:paraId="59193EDE"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C761083" w14:textId="77777777" w:rsidR="00520AF9" w:rsidRPr="00E73B40" w:rsidRDefault="00520AF9" w:rsidP="00BF66D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86440DE" w14:textId="4A2D955D" w:rsidR="00520AF9" w:rsidRPr="00E73B40" w:rsidRDefault="00895A49" w:rsidP="00BF66D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789" w:author="Author">
              <w:r w:rsidRPr="00895A49">
                <w:rPr>
                  <w:color w:val="auto"/>
                  <w:sz w:val="20"/>
                  <w:szCs w:val="20"/>
                  <w:lang w:val="en-IE"/>
                </w:rPr>
                <w:t>Accessory component &amp; Check Stock and Delivery method</w:t>
              </w:r>
            </w:ins>
            <w:del w:id="4790" w:author="Author">
              <w:r w:rsidR="00432C0A" w:rsidRPr="00E73B40" w:rsidDel="00895A49">
                <w:rPr>
                  <w:color w:val="auto"/>
                  <w:sz w:val="20"/>
                  <w:szCs w:val="20"/>
                  <w:lang w:val="en-IE"/>
                </w:rPr>
                <w:delText>Select products</w:delText>
              </w:r>
              <w:r w:rsidR="00520AF9" w:rsidRPr="00E73B40" w:rsidDel="00895A49">
                <w:rPr>
                  <w:color w:val="auto"/>
                  <w:sz w:val="20"/>
                  <w:szCs w:val="20"/>
                  <w:lang w:val="en-IE"/>
                </w:rPr>
                <w:delText xml:space="preserve"> step</w:delText>
              </w:r>
            </w:del>
          </w:p>
        </w:tc>
      </w:tr>
      <w:tr w:rsidR="00520AF9" w:rsidRPr="00E73B40" w14:paraId="6C0BB808"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88DA9A9" w14:textId="77777777" w:rsidR="00520AF9" w:rsidRPr="00E73B40" w:rsidRDefault="00520AF9" w:rsidP="00BF66D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2B8867A" w14:textId="6BFE9E24" w:rsidR="00520AF9" w:rsidRPr="00E73B40" w:rsidRDefault="006C51F0" w:rsidP="00894BF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wants more than one of the selected accessory, so the user changes the item quantity.</w:t>
            </w:r>
          </w:p>
        </w:tc>
      </w:tr>
      <w:tr w:rsidR="00520AF9" w:rsidRPr="00E73B40" w14:paraId="65679F16"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89FF036" w14:textId="77777777" w:rsidR="00520AF9" w:rsidRPr="00E73B40" w:rsidRDefault="00520AF9" w:rsidP="00BF66D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ACF1145" w14:textId="77777777" w:rsidR="00520AF9" w:rsidRPr="00E73B40" w:rsidRDefault="00520AF9" w:rsidP="00BF66D2">
            <w:pPr>
              <w:pStyle w:val="TableText"/>
              <w:keepNext/>
              <w:tabs>
                <w:tab w:val="left" w:pos="567"/>
              </w:tabs>
              <w:spacing w:line="240" w:lineRule="exact"/>
              <w:rPr>
                <w:color w:val="auto"/>
                <w:sz w:val="20"/>
                <w:szCs w:val="20"/>
                <w:lang w:val="en-IE"/>
              </w:rPr>
            </w:pPr>
          </w:p>
        </w:tc>
        <w:tc>
          <w:tcPr>
            <w:tcW w:w="4042" w:type="dxa"/>
            <w:shd w:val="clear" w:color="auto" w:fill="D8D7D5"/>
          </w:tcPr>
          <w:p w14:paraId="04D6731D" w14:textId="77777777" w:rsidR="00520AF9" w:rsidRPr="00E73B40" w:rsidRDefault="00520AF9" w:rsidP="00BF66D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20ADA5B" w14:textId="77777777" w:rsidR="00520AF9" w:rsidRPr="00E73B40" w:rsidRDefault="00520AF9" w:rsidP="00BF66D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520AF9" w:rsidRPr="00E73B40" w14:paraId="04719C1F"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34EFA83" w14:textId="77777777" w:rsidR="00520AF9" w:rsidRPr="00E73B40" w:rsidRDefault="00520AF9" w:rsidP="00BF66D2">
            <w:pPr>
              <w:pStyle w:val="TableText"/>
              <w:keepNext/>
              <w:tabs>
                <w:tab w:val="left" w:pos="567"/>
              </w:tabs>
              <w:spacing w:line="240" w:lineRule="exact"/>
              <w:jc w:val="left"/>
              <w:rPr>
                <w:color w:val="auto"/>
                <w:sz w:val="20"/>
                <w:szCs w:val="20"/>
                <w:lang w:val="en-IE"/>
              </w:rPr>
            </w:pPr>
          </w:p>
        </w:tc>
        <w:tc>
          <w:tcPr>
            <w:tcW w:w="4042" w:type="dxa"/>
          </w:tcPr>
          <w:p w14:paraId="17ED6688" w14:textId="2205BC72" w:rsidR="00520AF9" w:rsidRPr="00E73B40" w:rsidRDefault="00520AF9" w:rsidP="00BF66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sidRPr="00E73B40">
              <w:rPr>
                <w:color w:val="595959"/>
                <w:sz w:val="20"/>
                <w:szCs w:val="18"/>
                <w:lang w:val="en-IE" w:eastAsia="en-US"/>
              </w:rPr>
              <w:t xml:space="preserve">2a. </w:t>
            </w:r>
            <w:r w:rsidR="006C51F0" w:rsidRPr="00E73B40">
              <w:rPr>
                <w:color w:val="595959"/>
                <w:sz w:val="20"/>
                <w:szCs w:val="18"/>
                <w:lang w:val="en-IE" w:eastAsia="en-US"/>
              </w:rPr>
              <w:t>Validate stock</w:t>
            </w:r>
          </w:p>
          <w:p w14:paraId="461D0A03" w14:textId="77777777" w:rsidR="00520AF9" w:rsidRDefault="006C51F0" w:rsidP="00894BF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91" w:author="Author"/>
                <w:color w:val="auto"/>
                <w:sz w:val="20"/>
                <w:szCs w:val="18"/>
                <w:lang w:val="en-IE" w:eastAsia="en-US"/>
              </w:rPr>
            </w:pPr>
            <w:r w:rsidRPr="00E73B40">
              <w:rPr>
                <w:color w:val="auto"/>
                <w:sz w:val="20"/>
                <w:szCs w:val="18"/>
                <w:lang w:val="en-IE" w:eastAsia="en-US"/>
              </w:rPr>
              <w:t>UFE validates that the entered amount does not exceed the available product stock, previously obtained on step 1b.</w:t>
            </w:r>
          </w:p>
          <w:p w14:paraId="09833B50" w14:textId="6CE88578" w:rsidR="00C17351" w:rsidRPr="00E73B40" w:rsidRDefault="00C17351" w:rsidP="00EA4E1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792" w:author="Author">
              <w:r>
                <w:rPr>
                  <w:color w:val="auto"/>
                  <w:sz w:val="20"/>
                  <w:szCs w:val="18"/>
                  <w:lang w:val="en-IE" w:eastAsia="en-US"/>
                </w:rPr>
                <w:t xml:space="preserve">For each quantity changed, UFE will check again the stock (same as </w:t>
              </w:r>
              <w:r w:rsidRPr="00C17351">
                <w:rPr>
                  <w:b/>
                  <w:color w:val="auto"/>
                  <w:sz w:val="20"/>
                  <w:szCs w:val="18"/>
                  <w:lang w:val="en-IE" w:eastAsia="en-US"/>
                </w:rPr>
                <w:t xml:space="preserve">Step 1g – </w:t>
              </w:r>
              <w:r w:rsidR="00EA4E1F">
                <w:rPr>
                  <w:b/>
                  <w:color w:val="auto"/>
                  <w:sz w:val="20"/>
                  <w:szCs w:val="18"/>
                  <w:lang w:val="en-IE" w:eastAsia="en-US"/>
                </w:rPr>
                <w:t>Products Reservation</w:t>
              </w:r>
              <w:r>
                <w:rPr>
                  <w:color w:val="auto"/>
                  <w:sz w:val="20"/>
                  <w:szCs w:val="18"/>
                  <w:lang w:val="en-IE" w:eastAsia="en-US"/>
                </w:rPr>
                <w:t>)</w:t>
              </w:r>
            </w:ins>
          </w:p>
        </w:tc>
        <w:tc>
          <w:tcPr>
            <w:tcW w:w="4028" w:type="dxa"/>
          </w:tcPr>
          <w:p w14:paraId="7CD4A2AC" w14:textId="0E291CBD" w:rsidR="00520AF9" w:rsidRPr="00E73B40" w:rsidRDefault="006C51F0" w:rsidP="00BF66D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55CDC0FC" w14:textId="77777777" w:rsidR="00520AF9" w:rsidRPr="00E73B40" w:rsidRDefault="00520AF9" w:rsidP="00A87FCD">
      <w:pPr>
        <w:spacing w:before="40" w:after="40" w:line="240" w:lineRule="exact"/>
        <w:rPr>
          <w:lang w:val="en-IE"/>
        </w:rPr>
      </w:pPr>
    </w:p>
    <w:p w14:paraId="16C302F8" w14:textId="3D4E12B6" w:rsidR="00A87FCD" w:rsidRPr="00E73B40" w:rsidRDefault="00A87FCD" w:rsidP="00A87FCD">
      <w:pPr>
        <w:pStyle w:val="Heading5"/>
        <w:keepNext/>
        <w:rPr>
          <w:lang w:val="en-IE"/>
        </w:rPr>
      </w:pPr>
      <w:r w:rsidRPr="00E73B40">
        <w:rPr>
          <w:lang w:val="en-IE"/>
        </w:rPr>
        <w:t xml:space="preserve">Activity </w:t>
      </w:r>
      <w:r w:rsidR="00520AF9" w:rsidRPr="00E73B40">
        <w:rPr>
          <w:lang w:val="en-IE"/>
        </w:rPr>
        <w:t>3</w:t>
      </w:r>
      <w:r w:rsidRPr="00E73B40">
        <w:rPr>
          <w:lang w:val="en-IE"/>
        </w:rPr>
        <w:t xml:space="preserve"> » Continue</w:t>
      </w:r>
    </w:p>
    <w:p w14:paraId="5255AEF2" w14:textId="5DAE6342" w:rsidR="00A87FCD" w:rsidRPr="00E73B40" w:rsidRDefault="00A87FCD" w:rsidP="00A87FCD">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80F8CFB" w14:textId="77777777" w:rsidR="00A87FCD" w:rsidRPr="00E73B40" w:rsidRDefault="00A87FCD" w:rsidP="00294769">
      <w:pPr>
        <w:spacing w:before="40" w:after="40" w:line="240" w:lineRule="exact"/>
        <w:rPr>
          <w:lang w:val="en-IE"/>
        </w:rPr>
      </w:pPr>
    </w:p>
    <w:p w14:paraId="33608864" w14:textId="77777777" w:rsidR="002849BA" w:rsidRPr="00E73B40" w:rsidRDefault="002849BA" w:rsidP="00294769">
      <w:pPr>
        <w:spacing w:before="40" w:after="40" w:line="240" w:lineRule="exact"/>
        <w:rPr>
          <w:lang w:val="en-IE"/>
        </w:rPr>
      </w:pPr>
    </w:p>
    <w:p w14:paraId="60C2F593" w14:textId="1671EC8C" w:rsidR="00294769" w:rsidRPr="00E73B40" w:rsidDel="00A5282B" w:rsidRDefault="000D4860" w:rsidP="00294769">
      <w:pPr>
        <w:pStyle w:val="Heading3"/>
        <w:rPr>
          <w:del w:id="4793" w:author="Author"/>
          <w:lang w:val="en-IE"/>
        </w:rPr>
      </w:pPr>
      <w:del w:id="4794" w:author="Author">
        <w:r w:rsidRPr="00E73B40" w:rsidDel="00A5282B">
          <w:rPr>
            <w:lang w:val="en-IE"/>
          </w:rPr>
          <w:lastRenderedPageBreak/>
          <w:delText>BS #5</w:delText>
        </w:r>
        <w:r w:rsidR="00294769" w:rsidRPr="00E73B40" w:rsidDel="00A5282B">
          <w:rPr>
            <w:lang w:val="en-IE"/>
          </w:rPr>
          <w:delText>: Buy a gift card</w:delText>
        </w:r>
      </w:del>
    </w:p>
    <w:tbl>
      <w:tblPr>
        <w:tblStyle w:val="CelFocus1"/>
        <w:tblW w:w="0" w:type="auto"/>
        <w:tblLook w:val="04A0" w:firstRow="1" w:lastRow="0" w:firstColumn="1" w:lastColumn="0" w:noHBand="0" w:noVBand="1"/>
      </w:tblPr>
      <w:tblGrid>
        <w:gridCol w:w="1809"/>
        <w:gridCol w:w="8045"/>
      </w:tblGrid>
      <w:tr w:rsidR="00294769" w:rsidRPr="00E73B40" w:rsidDel="00A5282B" w14:paraId="581DEA8E" w14:textId="438C3946" w:rsidTr="00F0106B">
        <w:trPr>
          <w:cnfStyle w:val="100000000000" w:firstRow="1" w:lastRow="0" w:firstColumn="0" w:lastColumn="0" w:oddVBand="0" w:evenVBand="0" w:oddHBand="0" w:evenHBand="0" w:firstRowFirstColumn="0" w:firstRowLastColumn="0" w:lastRowFirstColumn="0" w:lastRowLastColumn="0"/>
          <w:trHeight w:val="426"/>
          <w:del w:id="4795" w:author="Author"/>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3253E8FC" w14:textId="44C137F3" w:rsidR="00294769" w:rsidRPr="00E73B40" w:rsidDel="00A5282B" w:rsidRDefault="00294769" w:rsidP="00F0106B">
            <w:pPr>
              <w:jc w:val="left"/>
              <w:rPr>
                <w:del w:id="4796" w:author="Author"/>
                <w:b w:val="0"/>
                <w:sz w:val="20"/>
                <w:szCs w:val="20"/>
                <w:lang w:val="en-IE"/>
              </w:rPr>
            </w:pPr>
            <w:del w:id="4797" w:author="Author">
              <w:r w:rsidRPr="00E73B40" w:rsidDel="00A5282B">
                <w:rPr>
                  <w:sz w:val="20"/>
                  <w:szCs w:val="20"/>
                  <w:lang w:val="en-IE"/>
                </w:rPr>
                <w:delText>Business Scenario Specification</w:delText>
              </w:r>
            </w:del>
          </w:p>
        </w:tc>
      </w:tr>
      <w:tr w:rsidR="00294769" w:rsidRPr="00E73B40" w:rsidDel="00A5282B" w14:paraId="0222AC87" w14:textId="481152D6" w:rsidTr="00F0106B">
        <w:trPr>
          <w:trHeight w:val="440"/>
          <w:del w:id="4798" w:author="Author"/>
        </w:trPr>
        <w:tc>
          <w:tcPr>
            <w:cnfStyle w:val="001000000000" w:firstRow="0" w:lastRow="0" w:firstColumn="1" w:lastColumn="0" w:oddVBand="0" w:evenVBand="0" w:oddHBand="0" w:evenHBand="0" w:firstRowFirstColumn="0" w:firstRowLastColumn="0" w:lastRowFirstColumn="0" w:lastRowLastColumn="0"/>
            <w:tcW w:w="1809" w:type="dxa"/>
          </w:tcPr>
          <w:p w14:paraId="0EBC2FB7" w14:textId="7D78FDF4" w:rsidR="00294769" w:rsidRPr="00E73B40" w:rsidDel="00A5282B" w:rsidRDefault="00294769" w:rsidP="00F0106B">
            <w:pPr>
              <w:pStyle w:val="TableText"/>
              <w:keepNext/>
              <w:spacing w:line="240" w:lineRule="exact"/>
              <w:rPr>
                <w:del w:id="4799" w:author="Author"/>
                <w:color w:val="auto"/>
                <w:sz w:val="20"/>
                <w:szCs w:val="20"/>
                <w:lang w:val="en-IE"/>
              </w:rPr>
            </w:pPr>
            <w:del w:id="4800" w:author="Author">
              <w:r w:rsidRPr="00E73B40" w:rsidDel="00A5282B">
                <w:rPr>
                  <w:color w:val="auto"/>
                  <w:sz w:val="20"/>
                  <w:szCs w:val="20"/>
                  <w:lang w:val="en-IE"/>
                </w:rPr>
                <w:delText>Description</w:delText>
              </w:r>
            </w:del>
          </w:p>
        </w:tc>
        <w:tc>
          <w:tcPr>
            <w:tcW w:w="8045" w:type="dxa"/>
          </w:tcPr>
          <w:p w14:paraId="647F490F" w14:textId="70FA295A" w:rsidR="00294769" w:rsidRPr="00E73B40" w:rsidDel="00A5282B" w:rsidRDefault="000D4860" w:rsidP="000D486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01" w:author="Author"/>
                <w:color w:val="auto"/>
                <w:sz w:val="20"/>
                <w:szCs w:val="20"/>
                <w:lang w:val="en-IE"/>
              </w:rPr>
            </w:pPr>
            <w:del w:id="4802" w:author="Author">
              <w:r w:rsidRPr="00E73B40" w:rsidDel="00A5282B">
                <w:rPr>
                  <w:color w:val="auto"/>
                  <w:sz w:val="20"/>
                  <w:szCs w:val="20"/>
                  <w:lang w:val="en-IE"/>
                </w:rPr>
                <w:delText xml:space="preserve">Through this business scenario, the user is able to assist the customer on a gift card purchase. </w:delText>
              </w:r>
            </w:del>
          </w:p>
        </w:tc>
      </w:tr>
      <w:tr w:rsidR="00294769" w:rsidRPr="00E73B40" w:rsidDel="00A5282B" w14:paraId="4E25C090" w14:textId="67101E79" w:rsidTr="00F0106B">
        <w:trPr>
          <w:trHeight w:val="440"/>
          <w:del w:id="4803" w:author="Author"/>
        </w:trPr>
        <w:tc>
          <w:tcPr>
            <w:cnfStyle w:val="001000000000" w:firstRow="0" w:lastRow="0" w:firstColumn="1" w:lastColumn="0" w:oddVBand="0" w:evenVBand="0" w:oddHBand="0" w:evenHBand="0" w:firstRowFirstColumn="0" w:firstRowLastColumn="0" w:lastRowFirstColumn="0" w:lastRowLastColumn="0"/>
            <w:tcW w:w="1809" w:type="dxa"/>
          </w:tcPr>
          <w:p w14:paraId="074175FD" w14:textId="3417D42E" w:rsidR="00294769" w:rsidRPr="00E73B40" w:rsidDel="00A5282B" w:rsidRDefault="00294769" w:rsidP="00F0106B">
            <w:pPr>
              <w:pStyle w:val="TableText"/>
              <w:keepNext/>
              <w:spacing w:line="240" w:lineRule="exact"/>
              <w:rPr>
                <w:del w:id="4804" w:author="Author"/>
                <w:color w:val="auto"/>
                <w:sz w:val="20"/>
                <w:szCs w:val="20"/>
                <w:lang w:val="en-IE"/>
              </w:rPr>
            </w:pPr>
            <w:del w:id="4805" w:author="Author">
              <w:r w:rsidRPr="00E73B40" w:rsidDel="00A5282B">
                <w:rPr>
                  <w:color w:val="auto"/>
                  <w:sz w:val="20"/>
                  <w:szCs w:val="20"/>
                  <w:lang w:val="en-IE"/>
                </w:rPr>
                <w:delText>Entry Points</w:delText>
              </w:r>
            </w:del>
          </w:p>
        </w:tc>
        <w:tc>
          <w:tcPr>
            <w:tcW w:w="8045" w:type="dxa"/>
          </w:tcPr>
          <w:p w14:paraId="201CAF6D" w14:textId="1133B01F" w:rsidR="000D4860" w:rsidRPr="00E73B40" w:rsidDel="00A5282B" w:rsidRDefault="000D486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806" w:author="Author"/>
                <w:color w:val="auto"/>
                <w:sz w:val="20"/>
                <w:szCs w:val="20"/>
                <w:lang w:val="en-IE"/>
              </w:rPr>
            </w:pPr>
            <w:del w:id="4807" w:author="Author">
              <w:r w:rsidRPr="00E73B40" w:rsidDel="00A5282B">
                <w:rPr>
                  <w:color w:val="auto"/>
                  <w:sz w:val="20"/>
                  <w:szCs w:val="20"/>
                  <w:lang w:val="en-IE"/>
                </w:rPr>
                <w:delText>“Sales” menu option</w:delText>
              </w:r>
            </w:del>
          </w:p>
          <w:p w14:paraId="75580E33" w14:textId="7EA3A579" w:rsidR="00294769" w:rsidRPr="00E73B40" w:rsidDel="00A5282B" w:rsidRDefault="000D486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808" w:author="Author"/>
                <w:color w:val="auto"/>
                <w:sz w:val="20"/>
                <w:szCs w:val="20"/>
                <w:lang w:val="en-IE"/>
              </w:rPr>
            </w:pPr>
            <w:del w:id="4809" w:author="Author">
              <w:r w:rsidRPr="00E73B40" w:rsidDel="00A5282B">
                <w:rPr>
                  <w:color w:val="auto"/>
                  <w:sz w:val="20"/>
                  <w:szCs w:val="20"/>
                  <w:lang w:val="en-IE"/>
                </w:rPr>
                <w:delText>“Product catalogue” process, when adding a fixed offer to the basket</w:delText>
              </w:r>
            </w:del>
          </w:p>
        </w:tc>
      </w:tr>
      <w:tr w:rsidR="00294769" w:rsidRPr="00E73B40" w:rsidDel="00A5282B" w14:paraId="78AFE139" w14:textId="1CEB749C" w:rsidTr="00F0106B">
        <w:trPr>
          <w:trHeight w:val="440"/>
          <w:del w:id="4810" w:author="Author"/>
        </w:trPr>
        <w:tc>
          <w:tcPr>
            <w:cnfStyle w:val="001000000000" w:firstRow="0" w:lastRow="0" w:firstColumn="1" w:lastColumn="0" w:oddVBand="0" w:evenVBand="0" w:oddHBand="0" w:evenHBand="0" w:firstRowFirstColumn="0" w:firstRowLastColumn="0" w:lastRowFirstColumn="0" w:lastRowLastColumn="0"/>
            <w:tcW w:w="1809" w:type="dxa"/>
          </w:tcPr>
          <w:p w14:paraId="19594395" w14:textId="6DD0C5F3" w:rsidR="00294769" w:rsidRPr="00E73B40" w:rsidDel="00A5282B" w:rsidRDefault="00294769" w:rsidP="00F0106B">
            <w:pPr>
              <w:pStyle w:val="TableText"/>
              <w:keepNext/>
              <w:spacing w:line="240" w:lineRule="exact"/>
              <w:rPr>
                <w:del w:id="4811" w:author="Author"/>
                <w:color w:val="auto"/>
                <w:sz w:val="20"/>
                <w:szCs w:val="20"/>
                <w:lang w:val="en-IE"/>
              </w:rPr>
            </w:pPr>
            <w:del w:id="4812" w:author="Author">
              <w:r w:rsidRPr="00E73B40" w:rsidDel="00A5282B">
                <w:rPr>
                  <w:color w:val="auto"/>
                  <w:sz w:val="20"/>
                  <w:szCs w:val="20"/>
                  <w:lang w:val="en-IE"/>
                </w:rPr>
                <w:delText>Pre-conditions</w:delText>
              </w:r>
            </w:del>
          </w:p>
        </w:tc>
        <w:tc>
          <w:tcPr>
            <w:tcW w:w="8045" w:type="dxa"/>
          </w:tcPr>
          <w:p w14:paraId="10827ADB" w14:textId="224DC781" w:rsidR="00294769" w:rsidRPr="00E73B40" w:rsidDel="00A5282B" w:rsidRDefault="000D4860"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13" w:author="Author"/>
                <w:color w:val="auto"/>
                <w:sz w:val="20"/>
                <w:szCs w:val="20"/>
                <w:lang w:val="en-IE"/>
              </w:rPr>
            </w:pPr>
            <w:del w:id="4814" w:author="Author">
              <w:r w:rsidRPr="00E73B40" w:rsidDel="00A5282B">
                <w:rPr>
                  <w:color w:val="auto"/>
                  <w:sz w:val="20"/>
                  <w:szCs w:val="20"/>
                  <w:lang w:val="en-IE"/>
                </w:rPr>
                <w:delText>-</w:delText>
              </w:r>
            </w:del>
          </w:p>
        </w:tc>
      </w:tr>
      <w:tr w:rsidR="00294769" w:rsidRPr="00E73B40" w:rsidDel="00A5282B" w14:paraId="7A96D217" w14:textId="41EA0B02" w:rsidTr="00F0106B">
        <w:trPr>
          <w:trHeight w:val="440"/>
          <w:del w:id="4815" w:author="Author"/>
        </w:trPr>
        <w:tc>
          <w:tcPr>
            <w:cnfStyle w:val="001000000000" w:firstRow="0" w:lastRow="0" w:firstColumn="1" w:lastColumn="0" w:oddVBand="0" w:evenVBand="0" w:oddHBand="0" w:evenHBand="0" w:firstRowFirstColumn="0" w:firstRowLastColumn="0" w:lastRowFirstColumn="0" w:lastRowLastColumn="0"/>
            <w:tcW w:w="1809" w:type="dxa"/>
          </w:tcPr>
          <w:p w14:paraId="0E60345B" w14:textId="6A28DEA2" w:rsidR="00294769" w:rsidRPr="00E73B40" w:rsidDel="00A5282B" w:rsidRDefault="00294769" w:rsidP="00F0106B">
            <w:pPr>
              <w:pStyle w:val="TableText"/>
              <w:keepNext/>
              <w:spacing w:line="240" w:lineRule="exact"/>
              <w:rPr>
                <w:del w:id="4816" w:author="Author"/>
                <w:b w:val="0"/>
                <w:color w:val="auto"/>
                <w:sz w:val="20"/>
                <w:szCs w:val="20"/>
                <w:lang w:val="en-IE"/>
              </w:rPr>
            </w:pPr>
            <w:del w:id="4817" w:author="Author">
              <w:r w:rsidRPr="00E73B40" w:rsidDel="00A5282B">
                <w:rPr>
                  <w:color w:val="auto"/>
                  <w:sz w:val="20"/>
                  <w:szCs w:val="20"/>
                  <w:lang w:val="en-IE"/>
                </w:rPr>
                <w:delText>Post-conditions</w:delText>
              </w:r>
            </w:del>
          </w:p>
        </w:tc>
        <w:tc>
          <w:tcPr>
            <w:tcW w:w="8045" w:type="dxa"/>
          </w:tcPr>
          <w:p w14:paraId="1BC54939" w14:textId="2850E190" w:rsidR="00294769" w:rsidRPr="00E73B40" w:rsidDel="00A5282B" w:rsidRDefault="000D4860"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18" w:author="Author"/>
                <w:color w:val="auto"/>
                <w:sz w:val="20"/>
                <w:szCs w:val="20"/>
                <w:lang w:val="en-IE"/>
              </w:rPr>
            </w:pPr>
            <w:del w:id="4819" w:author="Author">
              <w:r w:rsidRPr="00E73B40" w:rsidDel="00A5282B">
                <w:rPr>
                  <w:color w:val="auto"/>
                  <w:sz w:val="20"/>
                  <w:szCs w:val="20"/>
                  <w:lang w:val="en-IE"/>
                </w:rPr>
                <w:delText>The customer buy the gift card.</w:delText>
              </w:r>
            </w:del>
          </w:p>
        </w:tc>
      </w:tr>
    </w:tbl>
    <w:p w14:paraId="281AD018" w14:textId="42FA6D66" w:rsidR="00294769" w:rsidRPr="00E73B40" w:rsidDel="00A5282B" w:rsidRDefault="00294769" w:rsidP="00294769">
      <w:pPr>
        <w:pStyle w:val="Heading4"/>
        <w:rPr>
          <w:del w:id="4820" w:author="Author"/>
          <w:lang w:val="en-IE"/>
        </w:rPr>
      </w:pPr>
      <w:del w:id="4821" w:author="Author">
        <w:r w:rsidRPr="00E73B40" w:rsidDel="00A5282B">
          <w:rPr>
            <w:lang w:val="en-IE"/>
          </w:rPr>
          <w:delText xml:space="preserve">Phase I – </w:delText>
        </w:r>
        <w:r w:rsidR="00061F1B" w:rsidRPr="00E73B40" w:rsidDel="00A5282B">
          <w:rPr>
            <w:lang w:val="en-IE"/>
          </w:rPr>
          <w:delText>Products/Offer selection</w:delText>
        </w:r>
      </w:del>
    </w:p>
    <w:p w14:paraId="27ADFBBE" w14:textId="43ED9581" w:rsidR="00294769" w:rsidRPr="00E73B40" w:rsidDel="00A5282B" w:rsidRDefault="00294769" w:rsidP="00294769">
      <w:pPr>
        <w:pStyle w:val="Heading5"/>
        <w:keepNext/>
        <w:rPr>
          <w:del w:id="4822" w:author="Author"/>
          <w:lang w:val="en-IE"/>
        </w:rPr>
      </w:pPr>
      <w:del w:id="4823" w:author="Author">
        <w:r w:rsidRPr="00E73B40" w:rsidDel="00A5282B">
          <w:rPr>
            <w:lang w:val="en-IE"/>
          </w:rPr>
          <w:delText>Activity 1 »</w:delText>
        </w:r>
        <w:r w:rsidR="00061F1B" w:rsidRPr="00E73B40" w:rsidDel="00A5282B">
          <w:rPr>
            <w:lang w:val="en-IE"/>
          </w:rPr>
          <w:delText xml:space="preserve"> Add gift card to the basket</w:delText>
        </w:r>
      </w:del>
    </w:p>
    <w:tbl>
      <w:tblPr>
        <w:tblStyle w:val="CelFocus1"/>
        <w:tblW w:w="0" w:type="auto"/>
        <w:tblLook w:val="04A0" w:firstRow="1" w:lastRow="0" w:firstColumn="1" w:lastColumn="0" w:noHBand="0" w:noVBand="1"/>
      </w:tblPr>
      <w:tblGrid>
        <w:gridCol w:w="1522"/>
        <w:gridCol w:w="4042"/>
        <w:gridCol w:w="4028"/>
      </w:tblGrid>
      <w:tr w:rsidR="00294769" w:rsidRPr="00E73B40" w:rsidDel="00A5282B" w14:paraId="76017E19" w14:textId="166CC8F5" w:rsidTr="00061F1B">
        <w:trPr>
          <w:cnfStyle w:val="100000000000" w:firstRow="1" w:lastRow="0" w:firstColumn="0" w:lastColumn="0" w:oddVBand="0" w:evenVBand="0" w:oddHBand="0" w:evenHBand="0" w:firstRowFirstColumn="0" w:firstRowLastColumn="0" w:lastRowFirstColumn="0" w:lastRowLastColumn="0"/>
          <w:trHeight w:val="426"/>
          <w:del w:id="4824"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89F6563" w14:textId="017591F3" w:rsidR="00294769" w:rsidRPr="00E73B40" w:rsidDel="00A5282B" w:rsidRDefault="00294769" w:rsidP="00F0106B">
            <w:pPr>
              <w:jc w:val="left"/>
              <w:rPr>
                <w:del w:id="4825" w:author="Author"/>
                <w:b w:val="0"/>
                <w:sz w:val="20"/>
                <w:szCs w:val="20"/>
                <w:lang w:val="en-IE"/>
              </w:rPr>
            </w:pPr>
            <w:del w:id="4826" w:author="Author">
              <w:r w:rsidRPr="00E73B40" w:rsidDel="00A5282B">
                <w:rPr>
                  <w:sz w:val="20"/>
                  <w:szCs w:val="20"/>
                  <w:lang w:val="en-IE"/>
                </w:rPr>
                <w:delText>Activity Specification</w:delText>
              </w:r>
            </w:del>
          </w:p>
        </w:tc>
      </w:tr>
      <w:tr w:rsidR="00061F1B" w:rsidRPr="00E73B40" w:rsidDel="00A5282B" w14:paraId="6EE1C984" w14:textId="2058B0B1" w:rsidTr="00234AC9">
        <w:trPr>
          <w:trHeight w:hRule="exact" w:val="420"/>
          <w:del w:id="482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4C179C" w14:textId="666622E3" w:rsidR="00061F1B" w:rsidRPr="00E73B40" w:rsidDel="00A5282B" w:rsidRDefault="00061F1B" w:rsidP="00B55782">
            <w:pPr>
              <w:pStyle w:val="TableText"/>
              <w:keepNext/>
              <w:spacing w:before="0" w:after="0" w:line="240" w:lineRule="exact"/>
              <w:rPr>
                <w:del w:id="4828" w:author="Author"/>
                <w:color w:val="auto"/>
                <w:sz w:val="20"/>
                <w:szCs w:val="20"/>
                <w:lang w:val="en-IE"/>
              </w:rPr>
            </w:pPr>
            <w:del w:id="4829" w:author="Author">
              <w:r w:rsidRPr="00E73B40" w:rsidDel="00A5282B">
                <w:rPr>
                  <w:color w:val="auto"/>
                  <w:sz w:val="20"/>
                  <w:szCs w:val="20"/>
                  <w:lang w:val="en-IE"/>
                </w:rPr>
                <w:delText>Actor(s)</w:delText>
              </w:r>
            </w:del>
          </w:p>
        </w:tc>
        <w:tc>
          <w:tcPr>
            <w:tcW w:w="8070" w:type="dxa"/>
            <w:gridSpan w:val="2"/>
            <w:vAlign w:val="center"/>
          </w:tcPr>
          <w:p w14:paraId="26964BAC" w14:textId="77555988"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30" w:author="Author"/>
                <w:color w:val="auto"/>
                <w:sz w:val="20"/>
                <w:szCs w:val="20"/>
                <w:lang w:val="en-IE"/>
              </w:rPr>
            </w:pPr>
            <w:del w:id="4831" w:author="Author">
              <w:r w:rsidRPr="00E73B40" w:rsidDel="00A5282B">
                <w:rPr>
                  <w:color w:val="auto"/>
                  <w:sz w:val="20"/>
                  <w:szCs w:val="20"/>
                  <w:lang w:val="en-IE"/>
                </w:rPr>
                <w:delText>Agent in Shop</w:delText>
              </w:r>
            </w:del>
          </w:p>
        </w:tc>
      </w:tr>
      <w:tr w:rsidR="00294769" w:rsidRPr="00E73B40" w:rsidDel="00A5282B" w14:paraId="46F53020" w14:textId="5813CDB0" w:rsidTr="00061F1B">
        <w:trPr>
          <w:trHeight w:hRule="exact" w:val="397"/>
          <w:del w:id="483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416940B" w14:textId="7CF66BFE" w:rsidR="00294769" w:rsidRPr="00E73B40" w:rsidDel="00A5282B" w:rsidRDefault="00294769" w:rsidP="00F0106B">
            <w:pPr>
              <w:pStyle w:val="TableText"/>
              <w:keepNext/>
              <w:spacing w:before="0" w:after="0" w:line="240" w:lineRule="exact"/>
              <w:rPr>
                <w:del w:id="4833" w:author="Author"/>
                <w:color w:val="auto"/>
                <w:sz w:val="20"/>
                <w:szCs w:val="20"/>
                <w:lang w:val="en-IE"/>
              </w:rPr>
            </w:pPr>
            <w:del w:id="4834" w:author="Author">
              <w:r w:rsidRPr="00E73B40" w:rsidDel="00A5282B">
                <w:rPr>
                  <w:color w:val="auto"/>
                  <w:sz w:val="20"/>
                  <w:szCs w:val="20"/>
                  <w:lang w:val="en-IE"/>
                </w:rPr>
                <w:delText>System</w:delText>
              </w:r>
            </w:del>
          </w:p>
        </w:tc>
        <w:tc>
          <w:tcPr>
            <w:tcW w:w="8070" w:type="dxa"/>
            <w:gridSpan w:val="2"/>
            <w:vAlign w:val="center"/>
          </w:tcPr>
          <w:p w14:paraId="513A5C56" w14:textId="7017B1FB" w:rsidR="00294769" w:rsidRPr="00E73B40" w:rsidDel="00A5282B" w:rsidRDefault="00061F1B" w:rsidP="00F0106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35" w:author="Author"/>
                <w:color w:val="auto"/>
                <w:sz w:val="20"/>
                <w:szCs w:val="20"/>
                <w:lang w:val="en-IE"/>
              </w:rPr>
            </w:pPr>
            <w:del w:id="4836" w:author="Author">
              <w:r w:rsidRPr="00E73B40" w:rsidDel="00A5282B">
                <w:rPr>
                  <w:color w:val="auto"/>
                  <w:sz w:val="20"/>
                  <w:szCs w:val="20"/>
                  <w:lang w:val="en-IE"/>
                </w:rPr>
                <w:delText>UFE</w:delText>
              </w:r>
            </w:del>
          </w:p>
        </w:tc>
      </w:tr>
      <w:tr w:rsidR="00294769" w:rsidRPr="00E73B40" w:rsidDel="00A5282B" w14:paraId="4F63E412" w14:textId="29388D7F" w:rsidTr="00061F1B">
        <w:trPr>
          <w:trHeight w:val="440"/>
          <w:del w:id="4837" w:author="Author"/>
        </w:trPr>
        <w:tc>
          <w:tcPr>
            <w:cnfStyle w:val="001000000000" w:firstRow="0" w:lastRow="0" w:firstColumn="1" w:lastColumn="0" w:oddVBand="0" w:evenVBand="0" w:oddHBand="0" w:evenHBand="0" w:firstRowFirstColumn="0" w:firstRowLastColumn="0" w:lastRowFirstColumn="0" w:lastRowLastColumn="0"/>
            <w:tcW w:w="1522" w:type="dxa"/>
          </w:tcPr>
          <w:p w14:paraId="47441025" w14:textId="05073F7C" w:rsidR="00294769" w:rsidRPr="00E73B40" w:rsidDel="00A5282B" w:rsidRDefault="00294769" w:rsidP="00F0106B">
            <w:pPr>
              <w:pStyle w:val="TableText"/>
              <w:keepNext/>
              <w:spacing w:line="240" w:lineRule="exact"/>
              <w:rPr>
                <w:del w:id="4838" w:author="Author"/>
                <w:color w:val="auto"/>
                <w:sz w:val="20"/>
                <w:szCs w:val="20"/>
                <w:lang w:val="en-IE"/>
              </w:rPr>
            </w:pPr>
            <w:del w:id="4839" w:author="Author">
              <w:r w:rsidRPr="00E73B40" w:rsidDel="00A5282B">
                <w:rPr>
                  <w:color w:val="auto"/>
                  <w:sz w:val="20"/>
                  <w:szCs w:val="20"/>
                  <w:lang w:val="en-IE"/>
                </w:rPr>
                <w:delText>Screen Name</w:delText>
              </w:r>
            </w:del>
          </w:p>
        </w:tc>
        <w:tc>
          <w:tcPr>
            <w:tcW w:w="8070" w:type="dxa"/>
            <w:gridSpan w:val="2"/>
          </w:tcPr>
          <w:p w14:paraId="192C3116" w14:textId="67224832" w:rsidR="00294769" w:rsidRPr="00E73B40" w:rsidDel="00A5282B" w:rsidRDefault="00D60E2F"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40" w:author="Author"/>
                <w:color w:val="auto"/>
                <w:sz w:val="20"/>
                <w:szCs w:val="20"/>
                <w:lang w:val="en-IE"/>
              </w:rPr>
            </w:pPr>
            <w:del w:id="4841" w:author="Author">
              <w:r w:rsidRPr="00E73B40" w:rsidDel="00A5282B">
                <w:rPr>
                  <w:color w:val="auto"/>
                  <w:sz w:val="20"/>
                  <w:szCs w:val="20"/>
                  <w:lang w:val="en-IE"/>
                </w:rPr>
                <w:delText>Select products step</w:delText>
              </w:r>
            </w:del>
          </w:p>
        </w:tc>
      </w:tr>
      <w:tr w:rsidR="00294769" w:rsidRPr="00E73B40" w:rsidDel="00A5282B" w14:paraId="10ACA9D2" w14:textId="325D1A51" w:rsidTr="00061F1B">
        <w:trPr>
          <w:trHeight w:val="440"/>
          <w:del w:id="4842" w:author="Author"/>
        </w:trPr>
        <w:tc>
          <w:tcPr>
            <w:cnfStyle w:val="001000000000" w:firstRow="0" w:lastRow="0" w:firstColumn="1" w:lastColumn="0" w:oddVBand="0" w:evenVBand="0" w:oddHBand="0" w:evenHBand="0" w:firstRowFirstColumn="0" w:firstRowLastColumn="0" w:lastRowFirstColumn="0" w:lastRowLastColumn="0"/>
            <w:tcW w:w="1522" w:type="dxa"/>
          </w:tcPr>
          <w:p w14:paraId="46316087" w14:textId="7C65B746" w:rsidR="00294769" w:rsidRPr="00E73B40" w:rsidDel="00A5282B" w:rsidRDefault="00294769" w:rsidP="00F0106B">
            <w:pPr>
              <w:pStyle w:val="TableText"/>
              <w:keepNext/>
              <w:spacing w:line="240" w:lineRule="exact"/>
              <w:rPr>
                <w:del w:id="4843" w:author="Author"/>
                <w:b w:val="0"/>
                <w:color w:val="auto"/>
                <w:sz w:val="20"/>
                <w:szCs w:val="20"/>
                <w:lang w:val="en-IE"/>
              </w:rPr>
            </w:pPr>
            <w:del w:id="4844" w:author="Author">
              <w:r w:rsidRPr="00E73B40" w:rsidDel="00A5282B">
                <w:rPr>
                  <w:color w:val="auto"/>
                  <w:sz w:val="20"/>
                  <w:szCs w:val="20"/>
                  <w:lang w:val="en-IE"/>
                </w:rPr>
                <w:delText>Description</w:delText>
              </w:r>
            </w:del>
          </w:p>
        </w:tc>
        <w:tc>
          <w:tcPr>
            <w:tcW w:w="8070" w:type="dxa"/>
            <w:gridSpan w:val="2"/>
          </w:tcPr>
          <w:p w14:paraId="6F50FAA6" w14:textId="2125633F" w:rsidR="00294769" w:rsidRPr="00E73B40" w:rsidDel="00A5282B" w:rsidRDefault="00061F1B" w:rsidP="00061F1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45" w:author="Author"/>
                <w:color w:val="auto"/>
                <w:sz w:val="20"/>
                <w:szCs w:val="20"/>
                <w:lang w:val="en-IE"/>
              </w:rPr>
            </w:pPr>
            <w:del w:id="4846" w:author="Author">
              <w:r w:rsidRPr="00E73B40" w:rsidDel="00A5282B">
                <w:rPr>
                  <w:color w:val="auto"/>
                  <w:sz w:val="20"/>
                  <w:szCs w:val="20"/>
                  <w:lang w:val="en-IE"/>
                </w:rPr>
                <w:delText>The user enters on the Sales process and chooses to add a gift card to the basket.</w:delText>
              </w:r>
            </w:del>
          </w:p>
        </w:tc>
      </w:tr>
      <w:tr w:rsidR="00294769" w:rsidRPr="00E73B40" w:rsidDel="00A5282B" w14:paraId="2EFB3594" w14:textId="1AEFE0BF" w:rsidTr="00061F1B">
        <w:trPr>
          <w:trHeight w:val="440"/>
          <w:del w:id="484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AFB85FA" w14:textId="38C75245" w:rsidR="00294769" w:rsidRPr="00E73B40" w:rsidDel="00A5282B" w:rsidRDefault="00294769" w:rsidP="00F0106B">
            <w:pPr>
              <w:pStyle w:val="TableText"/>
              <w:keepNext/>
              <w:tabs>
                <w:tab w:val="left" w:pos="567"/>
              </w:tabs>
              <w:spacing w:line="240" w:lineRule="exact"/>
              <w:rPr>
                <w:del w:id="4848" w:author="Author"/>
                <w:color w:val="auto"/>
                <w:sz w:val="20"/>
                <w:szCs w:val="20"/>
                <w:lang w:val="en-IE"/>
              </w:rPr>
            </w:pPr>
            <w:del w:id="4849" w:author="Author">
              <w:r w:rsidRPr="00E73B40" w:rsidDel="00A5282B">
                <w:rPr>
                  <w:color w:val="auto"/>
                  <w:sz w:val="20"/>
                  <w:szCs w:val="20"/>
                  <w:lang w:val="en-IE"/>
                </w:rPr>
                <w:delText>Automations</w:delText>
              </w:r>
            </w:del>
          </w:p>
          <w:p w14:paraId="2E4F9380" w14:textId="51ABE76C" w:rsidR="00294769" w:rsidRPr="00E73B40" w:rsidDel="00A5282B" w:rsidRDefault="00294769" w:rsidP="00F0106B">
            <w:pPr>
              <w:pStyle w:val="TableText"/>
              <w:keepNext/>
              <w:tabs>
                <w:tab w:val="left" w:pos="567"/>
              </w:tabs>
              <w:spacing w:line="240" w:lineRule="exact"/>
              <w:rPr>
                <w:del w:id="4850" w:author="Author"/>
                <w:color w:val="auto"/>
                <w:sz w:val="20"/>
                <w:szCs w:val="20"/>
                <w:lang w:val="en-IE"/>
              </w:rPr>
            </w:pPr>
          </w:p>
        </w:tc>
        <w:tc>
          <w:tcPr>
            <w:tcW w:w="4042" w:type="dxa"/>
            <w:shd w:val="clear" w:color="auto" w:fill="D8D7D5"/>
          </w:tcPr>
          <w:p w14:paraId="3DDA5A82" w14:textId="29AE4976" w:rsidR="00294769" w:rsidRPr="00E73B40" w:rsidDel="00A5282B" w:rsidRDefault="00294769" w:rsidP="00F0106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4851" w:author="Author"/>
                <w:b/>
                <w:color w:val="auto"/>
                <w:sz w:val="18"/>
                <w:szCs w:val="18"/>
                <w:lang w:val="en-IE" w:eastAsia="en-US"/>
              </w:rPr>
            </w:pPr>
            <w:del w:id="4852" w:author="Author">
              <w:r w:rsidRPr="00E73B40" w:rsidDel="00A5282B">
                <w:rPr>
                  <w:b/>
                  <w:color w:val="auto"/>
                  <w:sz w:val="18"/>
                  <w:szCs w:val="18"/>
                  <w:lang w:val="en-IE"/>
                </w:rPr>
                <w:delText>Business Validations &amp; other Automations</w:delText>
              </w:r>
            </w:del>
          </w:p>
        </w:tc>
        <w:tc>
          <w:tcPr>
            <w:tcW w:w="4028" w:type="dxa"/>
            <w:shd w:val="clear" w:color="auto" w:fill="D8D7D5"/>
          </w:tcPr>
          <w:p w14:paraId="7CCF123A" w14:textId="2FA9AA1D" w:rsidR="00294769" w:rsidRPr="00E73B40" w:rsidDel="00A5282B" w:rsidRDefault="00294769" w:rsidP="00F0106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4853" w:author="Author"/>
                <w:b/>
                <w:color w:val="auto"/>
                <w:sz w:val="18"/>
                <w:szCs w:val="18"/>
                <w:lang w:val="en-IE" w:eastAsia="en-US"/>
              </w:rPr>
            </w:pPr>
            <w:del w:id="4854" w:author="Author">
              <w:r w:rsidRPr="00E73B40" w:rsidDel="00A5282B">
                <w:rPr>
                  <w:b/>
                  <w:color w:val="auto"/>
                  <w:sz w:val="18"/>
                  <w:szCs w:val="18"/>
                  <w:lang w:val="en-IE"/>
                </w:rPr>
                <w:delText>Messages (Error &amp; Warnings)</w:delText>
              </w:r>
            </w:del>
          </w:p>
        </w:tc>
      </w:tr>
      <w:tr w:rsidR="00294769" w:rsidRPr="00E73B40" w:rsidDel="00A5282B" w14:paraId="3AB889A8" w14:textId="635B4B9C" w:rsidTr="00061F1B">
        <w:trPr>
          <w:trHeight w:val="440"/>
          <w:del w:id="485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434801" w14:textId="7F8DBA6D" w:rsidR="00294769" w:rsidRPr="00E73B40" w:rsidDel="00A5282B" w:rsidRDefault="00294769" w:rsidP="00F0106B">
            <w:pPr>
              <w:pStyle w:val="TableText"/>
              <w:keepNext/>
              <w:tabs>
                <w:tab w:val="left" w:pos="567"/>
              </w:tabs>
              <w:spacing w:line="240" w:lineRule="exact"/>
              <w:jc w:val="left"/>
              <w:rPr>
                <w:del w:id="4856" w:author="Author"/>
                <w:color w:val="auto"/>
                <w:sz w:val="20"/>
                <w:szCs w:val="20"/>
                <w:lang w:val="en-IE"/>
              </w:rPr>
            </w:pPr>
          </w:p>
        </w:tc>
        <w:tc>
          <w:tcPr>
            <w:tcW w:w="4042" w:type="dxa"/>
          </w:tcPr>
          <w:p w14:paraId="0E2E3505" w14:textId="5ECDEC6C" w:rsidR="00294769" w:rsidRPr="00E73B40" w:rsidDel="00A5282B" w:rsidRDefault="00061F1B"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57" w:author="Author"/>
                <w:color w:val="439782"/>
                <w:sz w:val="22"/>
                <w:szCs w:val="18"/>
                <w:lang w:val="en-IE" w:eastAsia="en-US"/>
              </w:rPr>
            </w:pPr>
            <w:del w:id="4858" w:author="Author">
              <w:r w:rsidRPr="00E73B40" w:rsidDel="00A5282B">
                <w:rPr>
                  <w:color w:val="439782"/>
                  <w:sz w:val="20"/>
                  <w:szCs w:val="18"/>
                  <w:lang w:val="en-IE" w:eastAsia="en-US"/>
                </w:rPr>
                <w:delText>1a. Get gift card product</w:delText>
              </w:r>
            </w:del>
          </w:p>
          <w:p w14:paraId="1A074540" w14:textId="53D88227" w:rsidR="00294769" w:rsidRPr="00E73B40" w:rsidDel="00A5282B" w:rsidRDefault="00061F1B"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59" w:author="Author"/>
                <w:color w:val="auto"/>
                <w:sz w:val="20"/>
                <w:szCs w:val="18"/>
                <w:lang w:val="en-IE" w:eastAsia="en-US"/>
              </w:rPr>
            </w:pPr>
            <w:del w:id="4860" w:author="Author">
              <w:r w:rsidRPr="00E73B40" w:rsidDel="00A5282B">
                <w:rPr>
                  <w:color w:val="auto"/>
                  <w:sz w:val="20"/>
                  <w:szCs w:val="18"/>
                  <w:lang w:val="en-IE" w:eastAsia="en-US"/>
                </w:rPr>
                <w:delText>UFE gets the product in MEC that represents the gift card.</w:delText>
              </w:r>
            </w:del>
          </w:p>
          <w:p w14:paraId="1DB4AE9A" w14:textId="4A78600B" w:rsidR="00510DF9" w:rsidRPr="00E73B40" w:rsidDel="00A5282B" w:rsidRDefault="00510DF9"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61" w:author="Author"/>
                <w:color w:val="auto"/>
                <w:sz w:val="20"/>
                <w:szCs w:val="18"/>
                <w:lang w:val="en-IE" w:eastAsia="en-US"/>
              </w:rPr>
            </w:pPr>
            <w:del w:id="4862" w:author="Author">
              <w:r w:rsidRPr="00E73B40" w:rsidDel="00A5282B">
                <w:rPr>
                  <w:color w:val="auto"/>
                  <w:sz w:val="20"/>
                  <w:szCs w:val="18"/>
                  <w:lang w:val="en-IE" w:eastAsia="en-US"/>
                </w:rPr>
                <w:delText>Note: Products are previously loaded from MEC to UFE through the UFE Catalogue component (for full details on this component, please see [2]).</w:delText>
              </w:r>
            </w:del>
          </w:p>
        </w:tc>
        <w:tc>
          <w:tcPr>
            <w:tcW w:w="4028" w:type="dxa"/>
          </w:tcPr>
          <w:p w14:paraId="4FDF0B12" w14:textId="37701ED3" w:rsidR="00294769" w:rsidRPr="00E73B40" w:rsidDel="00A5282B" w:rsidRDefault="00061F1B" w:rsidP="00061F1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63" w:author="Author"/>
                <w:color w:val="auto"/>
                <w:sz w:val="20"/>
                <w:szCs w:val="18"/>
                <w:lang w:val="en-IE" w:eastAsia="en-US"/>
              </w:rPr>
            </w:pPr>
            <w:del w:id="4864" w:author="Author">
              <w:r w:rsidRPr="00E73B40" w:rsidDel="00A5282B">
                <w:rPr>
                  <w:color w:val="auto"/>
                  <w:sz w:val="20"/>
                  <w:szCs w:val="18"/>
                  <w:lang w:val="en-IE" w:eastAsia="en-US"/>
                </w:rPr>
                <w:delText>If any error occur trying to get the product, UFE warns the user with the error message EM_SAL_25 and the process cannot continue.</w:delText>
              </w:r>
            </w:del>
          </w:p>
        </w:tc>
      </w:tr>
    </w:tbl>
    <w:p w14:paraId="6835D07A" w14:textId="40707A09" w:rsidR="00294769" w:rsidRPr="00E73B40" w:rsidDel="00A5282B" w:rsidRDefault="00294769" w:rsidP="00294769">
      <w:pPr>
        <w:spacing w:before="40" w:after="40" w:line="240" w:lineRule="exact"/>
        <w:rPr>
          <w:del w:id="4865" w:author="Author"/>
          <w:lang w:val="en-IE"/>
        </w:rPr>
      </w:pPr>
    </w:p>
    <w:p w14:paraId="57D50347" w14:textId="738E7BA0" w:rsidR="00061F1B" w:rsidRPr="00E73B40" w:rsidDel="00A5282B" w:rsidRDefault="00061F1B" w:rsidP="00061F1B">
      <w:pPr>
        <w:pStyle w:val="Heading5"/>
        <w:keepNext/>
        <w:rPr>
          <w:del w:id="4866" w:author="Author"/>
          <w:lang w:val="en-IE"/>
        </w:rPr>
      </w:pPr>
      <w:del w:id="4867" w:author="Author">
        <w:r w:rsidRPr="00E73B40" w:rsidDel="00A5282B">
          <w:rPr>
            <w:lang w:val="en-IE"/>
          </w:rPr>
          <w:delText>Activity 2 » Choose amount</w:delText>
        </w:r>
      </w:del>
    </w:p>
    <w:tbl>
      <w:tblPr>
        <w:tblStyle w:val="CelFocus1"/>
        <w:tblW w:w="0" w:type="auto"/>
        <w:tblLook w:val="04A0" w:firstRow="1" w:lastRow="0" w:firstColumn="1" w:lastColumn="0" w:noHBand="0" w:noVBand="1"/>
      </w:tblPr>
      <w:tblGrid>
        <w:gridCol w:w="1522"/>
        <w:gridCol w:w="4042"/>
        <w:gridCol w:w="4028"/>
      </w:tblGrid>
      <w:tr w:rsidR="00061F1B" w:rsidRPr="00E73B40" w:rsidDel="00A5282B" w14:paraId="6943F365" w14:textId="6E1308F7" w:rsidTr="00B55782">
        <w:trPr>
          <w:cnfStyle w:val="100000000000" w:firstRow="1" w:lastRow="0" w:firstColumn="0" w:lastColumn="0" w:oddVBand="0" w:evenVBand="0" w:oddHBand="0" w:evenHBand="0" w:firstRowFirstColumn="0" w:firstRowLastColumn="0" w:lastRowFirstColumn="0" w:lastRowLastColumn="0"/>
          <w:trHeight w:val="426"/>
          <w:del w:id="4868"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21EBAC76" w14:textId="21630066" w:rsidR="00061F1B" w:rsidRPr="00E73B40" w:rsidDel="00A5282B" w:rsidRDefault="00061F1B" w:rsidP="00B55782">
            <w:pPr>
              <w:jc w:val="left"/>
              <w:rPr>
                <w:del w:id="4869" w:author="Author"/>
                <w:b w:val="0"/>
                <w:sz w:val="20"/>
                <w:szCs w:val="20"/>
                <w:lang w:val="en-IE"/>
              </w:rPr>
            </w:pPr>
            <w:del w:id="4870" w:author="Author">
              <w:r w:rsidRPr="00E73B40" w:rsidDel="00A5282B">
                <w:rPr>
                  <w:sz w:val="20"/>
                  <w:szCs w:val="20"/>
                  <w:lang w:val="en-IE"/>
                </w:rPr>
                <w:delText>Activity Specification</w:delText>
              </w:r>
            </w:del>
          </w:p>
        </w:tc>
      </w:tr>
      <w:tr w:rsidR="00061F1B" w:rsidRPr="00E73B40" w:rsidDel="00A5282B" w14:paraId="5CC462F8" w14:textId="796A6BFD" w:rsidTr="00234AC9">
        <w:trPr>
          <w:trHeight w:hRule="exact" w:val="422"/>
          <w:del w:id="487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DD634C" w14:textId="6B4BE99C" w:rsidR="00061F1B" w:rsidRPr="00E73B40" w:rsidDel="00A5282B" w:rsidRDefault="00061F1B" w:rsidP="00B55782">
            <w:pPr>
              <w:pStyle w:val="TableText"/>
              <w:keepNext/>
              <w:spacing w:before="0" w:after="0" w:line="240" w:lineRule="exact"/>
              <w:rPr>
                <w:del w:id="4872" w:author="Author"/>
                <w:color w:val="auto"/>
                <w:sz w:val="20"/>
                <w:szCs w:val="20"/>
                <w:lang w:val="en-IE"/>
              </w:rPr>
            </w:pPr>
            <w:del w:id="4873" w:author="Author">
              <w:r w:rsidRPr="00E73B40" w:rsidDel="00A5282B">
                <w:rPr>
                  <w:color w:val="auto"/>
                  <w:sz w:val="20"/>
                  <w:szCs w:val="20"/>
                  <w:lang w:val="en-IE"/>
                </w:rPr>
                <w:delText>Actor(s)</w:delText>
              </w:r>
            </w:del>
          </w:p>
        </w:tc>
        <w:tc>
          <w:tcPr>
            <w:tcW w:w="8070" w:type="dxa"/>
            <w:gridSpan w:val="2"/>
            <w:vAlign w:val="center"/>
          </w:tcPr>
          <w:p w14:paraId="6B815C72" w14:textId="5A4DE581"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74" w:author="Author"/>
                <w:color w:val="auto"/>
                <w:sz w:val="20"/>
                <w:szCs w:val="20"/>
                <w:lang w:val="en-IE"/>
              </w:rPr>
            </w:pPr>
            <w:del w:id="4875" w:author="Author">
              <w:r w:rsidRPr="00E73B40" w:rsidDel="00A5282B">
                <w:rPr>
                  <w:color w:val="auto"/>
                  <w:sz w:val="20"/>
                  <w:szCs w:val="20"/>
                  <w:lang w:val="en-IE"/>
                </w:rPr>
                <w:delText>Agent in Shop</w:delText>
              </w:r>
            </w:del>
          </w:p>
        </w:tc>
      </w:tr>
      <w:tr w:rsidR="00061F1B" w:rsidRPr="00E73B40" w:rsidDel="00A5282B" w14:paraId="0021E4B1" w14:textId="58C4BFF3" w:rsidTr="00B55782">
        <w:trPr>
          <w:trHeight w:hRule="exact" w:val="397"/>
          <w:del w:id="487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515B11D" w14:textId="43696B6C" w:rsidR="00061F1B" w:rsidRPr="00E73B40" w:rsidDel="00A5282B" w:rsidRDefault="00061F1B" w:rsidP="00B55782">
            <w:pPr>
              <w:pStyle w:val="TableText"/>
              <w:keepNext/>
              <w:spacing w:before="0" w:after="0" w:line="240" w:lineRule="exact"/>
              <w:rPr>
                <w:del w:id="4877" w:author="Author"/>
                <w:color w:val="auto"/>
                <w:sz w:val="20"/>
                <w:szCs w:val="20"/>
                <w:lang w:val="en-IE"/>
              </w:rPr>
            </w:pPr>
            <w:del w:id="4878" w:author="Author">
              <w:r w:rsidRPr="00E73B40" w:rsidDel="00A5282B">
                <w:rPr>
                  <w:color w:val="auto"/>
                  <w:sz w:val="20"/>
                  <w:szCs w:val="20"/>
                  <w:lang w:val="en-IE"/>
                </w:rPr>
                <w:delText>System</w:delText>
              </w:r>
            </w:del>
          </w:p>
        </w:tc>
        <w:tc>
          <w:tcPr>
            <w:tcW w:w="8070" w:type="dxa"/>
            <w:gridSpan w:val="2"/>
            <w:vAlign w:val="center"/>
          </w:tcPr>
          <w:p w14:paraId="5C388A63" w14:textId="3E4ADB1D"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79" w:author="Author"/>
                <w:color w:val="auto"/>
                <w:sz w:val="20"/>
                <w:szCs w:val="20"/>
                <w:lang w:val="en-IE"/>
              </w:rPr>
            </w:pPr>
            <w:del w:id="4880" w:author="Author">
              <w:r w:rsidRPr="00E73B40" w:rsidDel="00A5282B">
                <w:rPr>
                  <w:color w:val="auto"/>
                  <w:sz w:val="20"/>
                  <w:szCs w:val="20"/>
                  <w:lang w:val="en-IE"/>
                </w:rPr>
                <w:delText>UFE</w:delText>
              </w:r>
            </w:del>
          </w:p>
        </w:tc>
      </w:tr>
      <w:tr w:rsidR="00061F1B" w:rsidRPr="00E73B40" w:rsidDel="00A5282B" w14:paraId="16A8461C" w14:textId="792E83A7" w:rsidTr="00B55782">
        <w:trPr>
          <w:trHeight w:val="440"/>
          <w:del w:id="4881" w:author="Author"/>
        </w:trPr>
        <w:tc>
          <w:tcPr>
            <w:cnfStyle w:val="001000000000" w:firstRow="0" w:lastRow="0" w:firstColumn="1" w:lastColumn="0" w:oddVBand="0" w:evenVBand="0" w:oddHBand="0" w:evenHBand="0" w:firstRowFirstColumn="0" w:firstRowLastColumn="0" w:lastRowFirstColumn="0" w:lastRowLastColumn="0"/>
            <w:tcW w:w="1522" w:type="dxa"/>
          </w:tcPr>
          <w:p w14:paraId="2F4EFCEB" w14:textId="427A6554" w:rsidR="00061F1B" w:rsidRPr="00E73B40" w:rsidDel="00A5282B" w:rsidRDefault="00061F1B" w:rsidP="00B55782">
            <w:pPr>
              <w:pStyle w:val="TableText"/>
              <w:keepNext/>
              <w:spacing w:line="240" w:lineRule="exact"/>
              <w:rPr>
                <w:del w:id="4882" w:author="Author"/>
                <w:color w:val="auto"/>
                <w:sz w:val="20"/>
                <w:szCs w:val="20"/>
                <w:lang w:val="en-IE"/>
              </w:rPr>
            </w:pPr>
            <w:del w:id="4883" w:author="Author">
              <w:r w:rsidRPr="00E73B40" w:rsidDel="00A5282B">
                <w:rPr>
                  <w:color w:val="auto"/>
                  <w:sz w:val="20"/>
                  <w:szCs w:val="20"/>
                  <w:lang w:val="en-IE"/>
                </w:rPr>
                <w:delText>Screen Name</w:delText>
              </w:r>
            </w:del>
          </w:p>
        </w:tc>
        <w:tc>
          <w:tcPr>
            <w:tcW w:w="8070" w:type="dxa"/>
            <w:gridSpan w:val="2"/>
          </w:tcPr>
          <w:p w14:paraId="04499A12" w14:textId="20D3D210" w:rsidR="00061F1B" w:rsidRPr="00E73B40" w:rsidDel="00A5282B"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84" w:author="Author"/>
                <w:color w:val="auto"/>
                <w:sz w:val="20"/>
                <w:szCs w:val="20"/>
                <w:lang w:val="en-IE"/>
              </w:rPr>
            </w:pPr>
            <w:del w:id="4885" w:author="Author">
              <w:r w:rsidRPr="00E73B40" w:rsidDel="00A5282B">
                <w:rPr>
                  <w:color w:val="auto"/>
                  <w:sz w:val="20"/>
                  <w:szCs w:val="20"/>
                  <w:lang w:val="en-IE"/>
                </w:rPr>
                <w:delText>Select products step</w:delText>
              </w:r>
            </w:del>
          </w:p>
        </w:tc>
      </w:tr>
      <w:tr w:rsidR="00061F1B" w:rsidRPr="00E73B40" w:rsidDel="00A5282B" w14:paraId="73473337" w14:textId="55A4EF15" w:rsidTr="00B55782">
        <w:trPr>
          <w:trHeight w:val="440"/>
          <w:del w:id="4886" w:author="Author"/>
        </w:trPr>
        <w:tc>
          <w:tcPr>
            <w:cnfStyle w:val="001000000000" w:firstRow="0" w:lastRow="0" w:firstColumn="1" w:lastColumn="0" w:oddVBand="0" w:evenVBand="0" w:oddHBand="0" w:evenHBand="0" w:firstRowFirstColumn="0" w:firstRowLastColumn="0" w:lastRowFirstColumn="0" w:lastRowLastColumn="0"/>
            <w:tcW w:w="1522" w:type="dxa"/>
          </w:tcPr>
          <w:p w14:paraId="50966208" w14:textId="5796D4E4" w:rsidR="00061F1B" w:rsidRPr="00E73B40" w:rsidDel="00A5282B" w:rsidRDefault="00061F1B" w:rsidP="00B55782">
            <w:pPr>
              <w:pStyle w:val="TableText"/>
              <w:keepNext/>
              <w:spacing w:line="240" w:lineRule="exact"/>
              <w:rPr>
                <w:del w:id="4887" w:author="Author"/>
                <w:b w:val="0"/>
                <w:color w:val="auto"/>
                <w:sz w:val="20"/>
                <w:szCs w:val="20"/>
                <w:lang w:val="en-IE"/>
              </w:rPr>
            </w:pPr>
            <w:del w:id="4888" w:author="Author">
              <w:r w:rsidRPr="00E73B40" w:rsidDel="00A5282B">
                <w:rPr>
                  <w:color w:val="auto"/>
                  <w:sz w:val="20"/>
                  <w:szCs w:val="20"/>
                  <w:lang w:val="en-IE"/>
                </w:rPr>
                <w:delText>Description</w:delText>
              </w:r>
            </w:del>
          </w:p>
        </w:tc>
        <w:tc>
          <w:tcPr>
            <w:tcW w:w="8070" w:type="dxa"/>
            <w:gridSpan w:val="2"/>
          </w:tcPr>
          <w:p w14:paraId="42EAA571" w14:textId="17ADC081" w:rsidR="00061F1B" w:rsidRPr="00E73B40" w:rsidDel="00A5282B" w:rsidRDefault="00061F1B" w:rsidP="00E9594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89" w:author="Author"/>
                <w:color w:val="auto"/>
                <w:sz w:val="20"/>
                <w:szCs w:val="20"/>
                <w:lang w:val="en-IE"/>
              </w:rPr>
            </w:pPr>
            <w:del w:id="4890" w:author="Author">
              <w:r w:rsidRPr="00E73B40" w:rsidDel="00A5282B">
                <w:rPr>
                  <w:color w:val="auto"/>
                  <w:sz w:val="20"/>
                  <w:szCs w:val="20"/>
                  <w:lang w:val="en-IE"/>
                </w:rPr>
                <w:delText xml:space="preserve">The user </w:delText>
              </w:r>
              <w:r w:rsidR="00E95946" w:rsidRPr="00E73B40" w:rsidDel="00A5282B">
                <w:rPr>
                  <w:color w:val="auto"/>
                  <w:sz w:val="20"/>
                  <w:szCs w:val="20"/>
                  <w:lang w:val="en-IE"/>
                </w:rPr>
                <w:delText>chooses the amount to load in the gift card.</w:delText>
              </w:r>
            </w:del>
          </w:p>
          <w:p w14:paraId="343BC026" w14:textId="55A27D12" w:rsidR="00E95946" w:rsidRPr="00E73B40" w:rsidDel="00A5282B" w:rsidRDefault="00E95946" w:rsidP="00E9594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91" w:author="Author"/>
                <w:color w:val="auto"/>
                <w:sz w:val="20"/>
                <w:szCs w:val="20"/>
                <w:lang w:val="en-IE"/>
              </w:rPr>
            </w:pPr>
            <w:del w:id="4892" w:author="Author">
              <w:r w:rsidRPr="00E73B40" w:rsidDel="00A5282B">
                <w:rPr>
                  <w:color w:val="auto"/>
                  <w:sz w:val="20"/>
                  <w:szCs w:val="20"/>
                  <w:lang w:val="en-IE"/>
                </w:rPr>
                <w:delText>The available amounts correspond to the available value to the corresponding attribute in the MEC product.</w:delText>
              </w:r>
            </w:del>
          </w:p>
        </w:tc>
      </w:tr>
      <w:tr w:rsidR="00061F1B" w:rsidRPr="00E73B40" w:rsidDel="00A5282B" w14:paraId="0ED6F543" w14:textId="0913675C" w:rsidTr="00B55782">
        <w:trPr>
          <w:trHeight w:val="440"/>
          <w:del w:id="489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D84B4C7" w14:textId="3374E6C6" w:rsidR="00061F1B" w:rsidRPr="00E73B40" w:rsidDel="00A5282B" w:rsidRDefault="00061F1B" w:rsidP="00B55782">
            <w:pPr>
              <w:pStyle w:val="TableText"/>
              <w:keepNext/>
              <w:tabs>
                <w:tab w:val="left" w:pos="567"/>
              </w:tabs>
              <w:spacing w:line="240" w:lineRule="exact"/>
              <w:rPr>
                <w:del w:id="4894" w:author="Author"/>
                <w:color w:val="auto"/>
                <w:sz w:val="20"/>
                <w:szCs w:val="20"/>
                <w:lang w:val="en-IE"/>
              </w:rPr>
            </w:pPr>
            <w:del w:id="4895" w:author="Author">
              <w:r w:rsidRPr="00E73B40" w:rsidDel="00A5282B">
                <w:rPr>
                  <w:color w:val="auto"/>
                  <w:sz w:val="20"/>
                  <w:szCs w:val="20"/>
                  <w:lang w:val="en-IE"/>
                </w:rPr>
                <w:delText>Automations</w:delText>
              </w:r>
            </w:del>
          </w:p>
          <w:p w14:paraId="3717EA12" w14:textId="26C61438" w:rsidR="00061F1B" w:rsidRPr="00E73B40" w:rsidDel="00A5282B" w:rsidRDefault="00061F1B" w:rsidP="00B55782">
            <w:pPr>
              <w:pStyle w:val="TableText"/>
              <w:keepNext/>
              <w:tabs>
                <w:tab w:val="left" w:pos="567"/>
              </w:tabs>
              <w:spacing w:line="240" w:lineRule="exact"/>
              <w:rPr>
                <w:del w:id="4896" w:author="Author"/>
                <w:color w:val="auto"/>
                <w:sz w:val="20"/>
                <w:szCs w:val="20"/>
                <w:lang w:val="en-IE"/>
              </w:rPr>
            </w:pPr>
          </w:p>
        </w:tc>
        <w:tc>
          <w:tcPr>
            <w:tcW w:w="4042" w:type="dxa"/>
            <w:shd w:val="clear" w:color="auto" w:fill="D8D7D5"/>
          </w:tcPr>
          <w:p w14:paraId="2B7B7BB9" w14:textId="3293FEE5" w:rsidR="00061F1B" w:rsidRPr="00E73B40" w:rsidDel="00A5282B" w:rsidRDefault="00061F1B"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4897" w:author="Author"/>
                <w:b/>
                <w:color w:val="auto"/>
                <w:sz w:val="18"/>
                <w:szCs w:val="18"/>
                <w:lang w:val="en-IE" w:eastAsia="en-US"/>
              </w:rPr>
            </w:pPr>
            <w:del w:id="4898" w:author="Author">
              <w:r w:rsidRPr="00E73B40" w:rsidDel="00A5282B">
                <w:rPr>
                  <w:b/>
                  <w:color w:val="auto"/>
                  <w:sz w:val="18"/>
                  <w:szCs w:val="18"/>
                  <w:lang w:val="en-IE"/>
                </w:rPr>
                <w:delText>Business Validations &amp; other Automations</w:delText>
              </w:r>
            </w:del>
          </w:p>
        </w:tc>
        <w:tc>
          <w:tcPr>
            <w:tcW w:w="4028" w:type="dxa"/>
            <w:shd w:val="clear" w:color="auto" w:fill="D8D7D5"/>
          </w:tcPr>
          <w:p w14:paraId="3B46311D" w14:textId="608C7FE5" w:rsidR="00061F1B" w:rsidRPr="00E73B40" w:rsidDel="00A5282B" w:rsidRDefault="00061F1B"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4899" w:author="Author"/>
                <w:b/>
                <w:color w:val="auto"/>
                <w:sz w:val="18"/>
                <w:szCs w:val="18"/>
                <w:lang w:val="en-IE" w:eastAsia="en-US"/>
              </w:rPr>
            </w:pPr>
            <w:del w:id="4900" w:author="Author">
              <w:r w:rsidRPr="00E73B40" w:rsidDel="00A5282B">
                <w:rPr>
                  <w:b/>
                  <w:color w:val="auto"/>
                  <w:sz w:val="18"/>
                  <w:szCs w:val="18"/>
                  <w:lang w:val="en-IE"/>
                </w:rPr>
                <w:delText>Messages (Error &amp; Warnings)</w:delText>
              </w:r>
            </w:del>
          </w:p>
        </w:tc>
      </w:tr>
      <w:tr w:rsidR="00061F1B" w:rsidRPr="00E73B40" w:rsidDel="00A5282B" w14:paraId="43467862" w14:textId="29A9DB3C" w:rsidTr="00B55782">
        <w:trPr>
          <w:trHeight w:val="440"/>
          <w:del w:id="490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8BC901" w14:textId="4870EEDE" w:rsidR="00061F1B" w:rsidRPr="00E73B40" w:rsidDel="00A5282B" w:rsidRDefault="00061F1B" w:rsidP="00B55782">
            <w:pPr>
              <w:pStyle w:val="TableText"/>
              <w:keepNext/>
              <w:tabs>
                <w:tab w:val="left" w:pos="567"/>
              </w:tabs>
              <w:spacing w:line="240" w:lineRule="exact"/>
              <w:jc w:val="left"/>
              <w:rPr>
                <w:del w:id="4902" w:author="Author"/>
                <w:color w:val="auto"/>
                <w:sz w:val="20"/>
                <w:szCs w:val="20"/>
                <w:lang w:val="en-IE"/>
              </w:rPr>
            </w:pPr>
          </w:p>
        </w:tc>
        <w:tc>
          <w:tcPr>
            <w:tcW w:w="4042" w:type="dxa"/>
          </w:tcPr>
          <w:p w14:paraId="56C4ED1A" w14:textId="23DDE64B" w:rsidR="00061F1B" w:rsidRPr="00E73B40" w:rsidDel="00A5282B" w:rsidRDefault="00E9594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903" w:author="Author"/>
                <w:color w:val="auto"/>
                <w:sz w:val="20"/>
                <w:szCs w:val="18"/>
                <w:lang w:val="en-IE" w:eastAsia="en-US"/>
              </w:rPr>
            </w:pPr>
            <w:del w:id="4904" w:author="Author">
              <w:r w:rsidRPr="00E73B40" w:rsidDel="00A5282B">
                <w:rPr>
                  <w:color w:val="439782"/>
                  <w:sz w:val="20"/>
                  <w:szCs w:val="18"/>
                  <w:lang w:val="en-IE" w:eastAsia="en-US"/>
                </w:rPr>
                <w:delText>-</w:delText>
              </w:r>
            </w:del>
          </w:p>
        </w:tc>
        <w:tc>
          <w:tcPr>
            <w:tcW w:w="4028" w:type="dxa"/>
          </w:tcPr>
          <w:p w14:paraId="5BC8D955" w14:textId="19FD68CA" w:rsidR="00061F1B" w:rsidRPr="00E73B40" w:rsidDel="00A5282B" w:rsidRDefault="00E9594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05" w:author="Author"/>
                <w:color w:val="auto"/>
                <w:sz w:val="20"/>
                <w:szCs w:val="18"/>
                <w:lang w:val="en-IE" w:eastAsia="en-US"/>
              </w:rPr>
            </w:pPr>
            <w:del w:id="4906" w:author="Author">
              <w:r w:rsidRPr="00E73B40" w:rsidDel="00A5282B">
                <w:rPr>
                  <w:color w:val="auto"/>
                  <w:sz w:val="20"/>
                  <w:szCs w:val="18"/>
                  <w:lang w:val="en-IE" w:eastAsia="en-US"/>
                </w:rPr>
                <w:delText>-</w:delText>
              </w:r>
            </w:del>
          </w:p>
        </w:tc>
      </w:tr>
    </w:tbl>
    <w:p w14:paraId="59BA36CC" w14:textId="744C5C11" w:rsidR="00061F1B" w:rsidRPr="00E73B40" w:rsidDel="00A5282B" w:rsidRDefault="00061F1B" w:rsidP="00294769">
      <w:pPr>
        <w:spacing w:before="40" w:after="40" w:line="240" w:lineRule="exact"/>
        <w:rPr>
          <w:del w:id="4907" w:author="Author"/>
          <w:lang w:val="en-IE"/>
        </w:rPr>
      </w:pPr>
    </w:p>
    <w:p w14:paraId="2857500F" w14:textId="372E4811" w:rsidR="00CF320D" w:rsidRPr="00E73B40" w:rsidDel="00A5282B" w:rsidRDefault="00CF320D" w:rsidP="00CF320D">
      <w:pPr>
        <w:pStyle w:val="Heading5"/>
        <w:keepNext/>
        <w:rPr>
          <w:del w:id="4908" w:author="Author"/>
          <w:lang w:val="en-IE"/>
        </w:rPr>
      </w:pPr>
      <w:del w:id="4909" w:author="Author">
        <w:r w:rsidRPr="00E73B40" w:rsidDel="00A5282B">
          <w:rPr>
            <w:lang w:val="en-IE"/>
          </w:rPr>
          <w:delText>Activity 3 » Continue</w:delText>
        </w:r>
      </w:del>
    </w:p>
    <w:p w14:paraId="38A7076C" w14:textId="60CD5F40" w:rsidR="00CF320D" w:rsidRPr="00E73B40" w:rsidDel="00A5282B" w:rsidRDefault="00CF320D" w:rsidP="00CF320D">
      <w:pPr>
        <w:spacing w:before="40" w:after="40" w:line="240" w:lineRule="exact"/>
        <w:rPr>
          <w:del w:id="4910" w:author="Author"/>
          <w:lang w:val="en-IE"/>
        </w:rPr>
      </w:pPr>
      <w:del w:id="4911" w:author="Author">
        <w:r w:rsidRPr="00E73B40" w:rsidDel="00A5282B">
          <w:rPr>
            <w:lang w:val="en-IE"/>
          </w:rPr>
          <w:delText xml:space="preserve">The business scenario continues on </w:delText>
        </w:r>
        <w:r w:rsidRPr="00E73B40" w:rsidDel="00A5282B">
          <w:rPr>
            <w:i/>
            <w:lang w:val="en-IE"/>
          </w:rPr>
          <w:delText>Activity 12 » Add other products/offer to basket</w:delText>
        </w:r>
        <w:r w:rsidRPr="00E73B40" w:rsidDel="00A5282B">
          <w:rPr>
            <w:lang w:val="en-IE"/>
          </w:rPr>
          <w:delText xml:space="preserve"> of </w:delText>
        </w:r>
        <w:r w:rsidRPr="00E73B40" w:rsidDel="00A5282B">
          <w:rPr>
            <w:i/>
            <w:lang w:val="en-IE"/>
          </w:rPr>
          <w:delText>BS #1: Subscribe a mobile offer</w:delText>
        </w:r>
        <w:r w:rsidRPr="00E73B40" w:rsidDel="00A5282B">
          <w:rPr>
            <w:lang w:val="en-IE"/>
          </w:rPr>
          <w:delText>.</w:delText>
        </w:r>
      </w:del>
    </w:p>
    <w:p w14:paraId="7257AB66" w14:textId="41CC1223" w:rsidR="00CF320D" w:rsidRPr="00E73B40" w:rsidDel="00A5282B" w:rsidRDefault="00CF320D" w:rsidP="00294769">
      <w:pPr>
        <w:spacing w:before="40" w:after="40" w:line="240" w:lineRule="exact"/>
        <w:rPr>
          <w:del w:id="4912" w:author="Author"/>
          <w:lang w:val="en-IE"/>
        </w:rPr>
      </w:pPr>
    </w:p>
    <w:p w14:paraId="595FF232" w14:textId="4CE0942B" w:rsidR="00D20D70" w:rsidRPr="00E73B40" w:rsidDel="00A5282B" w:rsidRDefault="00D20D70" w:rsidP="00294769">
      <w:pPr>
        <w:spacing w:before="40" w:after="40" w:line="240" w:lineRule="exact"/>
        <w:rPr>
          <w:del w:id="4913" w:author="Author"/>
          <w:lang w:val="en-IE"/>
        </w:rPr>
      </w:pPr>
    </w:p>
    <w:p w14:paraId="50DB4B98" w14:textId="5EA10C16" w:rsidR="00D20D70" w:rsidRPr="00E73B40" w:rsidDel="00A5282B" w:rsidRDefault="00D20D70" w:rsidP="00294769">
      <w:pPr>
        <w:spacing w:before="40" w:after="40" w:line="240" w:lineRule="exact"/>
        <w:rPr>
          <w:del w:id="4914" w:author="Author"/>
          <w:lang w:val="en-IE"/>
        </w:rPr>
      </w:pPr>
    </w:p>
    <w:p w14:paraId="18AA0EAB" w14:textId="522F2477" w:rsidR="00D20D70" w:rsidRPr="00E73B40" w:rsidRDefault="00D20D70" w:rsidP="00D20D70">
      <w:pPr>
        <w:pStyle w:val="Heading3"/>
        <w:rPr>
          <w:lang w:val="en-IE"/>
        </w:rPr>
      </w:pPr>
      <w:bookmarkStart w:id="4915" w:name="_Toc471232963"/>
      <w:r w:rsidRPr="00E73B40">
        <w:rPr>
          <w:lang w:val="en-IE"/>
        </w:rPr>
        <w:t>BS #</w:t>
      </w:r>
      <w:r w:rsidR="00A5282B" w:rsidRPr="00E73B40">
        <w:rPr>
          <w:lang w:val="en-IE"/>
        </w:rPr>
        <w:t>5</w:t>
      </w:r>
      <w:r w:rsidRPr="00E73B40">
        <w:rPr>
          <w:lang w:val="en-IE"/>
        </w:rPr>
        <w:t>: Buy a top up voucher</w:t>
      </w:r>
      <w:bookmarkEnd w:id="4915"/>
    </w:p>
    <w:tbl>
      <w:tblPr>
        <w:tblStyle w:val="CelFocus1"/>
        <w:tblW w:w="0" w:type="auto"/>
        <w:tblLook w:val="04A0" w:firstRow="1" w:lastRow="0" w:firstColumn="1" w:lastColumn="0" w:noHBand="0" w:noVBand="1"/>
      </w:tblPr>
      <w:tblGrid>
        <w:gridCol w:w="1809"/>
        <w:gridCol w:w="8045"/>
      </w:tblGrid>
      <w:tr w:rsidR="00D20D70" w:rsidRPr="00E73B40" w14:paraId="03EF47C0"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F016793" w14:textId="77777777" w:rsidR="00D20D70" w:rsidRPr="00E73B40" w:rsidRDefault="00D20D70" w:rsidP="00B55782">
            <w:pPr>
              <w:jc w:val="left"/>
              <w:rPr>
                <w:b w:val="0"/>
                <w:sz w:val="20"/>
                <w:szCs w:val="20"/>
                <w:lang w:val="en-IE"/>
              </w:rPr>
            </w:pPr>
            <w:r w:rsidRPr="00E73B40">
              <w:rPr>
                <w:sz w:val="20"/>
                <w:szCs w:val="20"/>
                <w:lang w:val="en-IE"/>
              </w:rPr>
              <w:t>Business Scenario Specification</w:t>
            </w:r>
          </w:p>
        </w:tc>
      </w:tr>
      <w:tr w:rsidR="00D20D70" w:rsidRPr="00E73B40" w14:paraId="56A15CA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DA03FF5"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57C25E1D" w14:textId="59C179D6" w:rsidR="00D20D70" w:rsidRPr="00E73B40" w:rsidRDefault="00D20D70" w:rsidP="00D20D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Through this business scenario, the user is able to assist the customer on a top up voucher purchase. </w:t>
            </w:r>
          </w:p>
        </w:tc>
      </w:tr>
      <w:tr w:rsidR="00D20D70" w:rsidRPr="00E73B40" w14:paraId="7A6C091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76C052E"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560F6404" w14:textId="778F6545" w:rsidR="00D20D70" w:rsidRPr="00E73B40" w:rsidDel="006C627E" w:rsidRDefault="00D20D70" w:rsidP="006C627E">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916" w:author="Author"/>
                <w:color w:val="auto"/>
                <w:sz w:val="20"/>
                <w:szCs w:val="20"/>
                <w:lang w:val="en-IE"/>
              </w:rPr>
            </w:pPr>
            <w:r w:rsidRPr="00E73B40">
              <w:rPr>
                <w:color w:val="auto"/>
                <w:sz w:val="20"/>
                <w:szCs w:val="20"/>
                <w:lang w:val="en-IE"/>
              </w:rPr>
              <w:t>“Sales” menu option</w:t>
            </w:r>
          </w:p>
          <w:p w14:paraId="277CD109" w14:textId="532CFFCD" w:rsidR="00D20D70" w:rsidRPr="00E73B40" w:rsidRDefault="00D20D70" w:rsidP="006C627E">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4917" w:author="Author">
              <w:r w:rsidRPr="00E73B40" w:rsidDel="006C627E">
                <w:rPr>
                  <w:color w:val="auto"/>
                  <w:sz w:val="20"/>
                  <w:szCs w:val="20"/>
                  <w:lang w:val="en-IE"/>
                </w:rPr>
                <w:delText>“Product catalogue” process</w:delText>
              </w:r>
            </w:del>
          </w:p>
        </w:tc>
      </w:tr>
      <w:tr w:rsidR="00D20D70" w:rsidRPr="00E73B40" w14:paraId="05F26DC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1DA62B8D"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0AE17281" w14:textId="77777777"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D20D70" w:rsidRPr="00E73B40" w14:paraId="65C352E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069ED2B"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3ABC52DA" w14:textId="6E6BF63C" w:rsidR="00D20D70" w:rsidRPr="00E73B40" w:rsidRDefault="00D20D70" w:rsidP="00A5282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buy the top up voucher.</w:t>
            </w:r>
          </w:p>
        </w:tc>
      </w:tr>
    </w:tbl>
    <w:p w14:paraId="788BC240" w14:textId="25E500AC" w:rsidR="00D20D70" w:rsidRPr="00E73B40" w:rsidRDefault="00D20D70" w:rsidP="00D20D70">
      <w:pPr>
        <w:pStyle w:val="Heading4"/>
        <w:rPr>
          <w:lang w:val="en-IE"/>
        </w:rPr>
      </w:pPr>
      <w:r w:rsidRPr="00E73B40">
        <w:rPr>
          <w:lang w:val="en-IE"/>
        </w:rPr>
        <w:t>Phase I – Products selection</w:t>
      </w:r>
    </w:p>
    <w:p w14:paraId="24A81952" w14:textId="3ED2406D" w:rsidR="00D20D70" w:rsidRPr="00E73B40" w:rsidRDefault="00D20D70" w:rsidP="00D20D70">
      <w:pPr>
        <w:pStyle w:val="Heading5"/>
        <w:keepNext/>
        <w:rPr>
          <w:lang w:val="en-IE"/>
        </w:rPr>
      </w:pPr>
      <w:r w:rsidRPr="00E73B40">
        <w:rPr>
          <w:lang w:val="en-IE"/>
        </w:rPr>
        <w:t>Activity 1 » Add top up voucher to the basket</w:t>
      </w:r>
    </w:p>
    <w:tbl>
      <w:tblPr>
        <w:tblStyle w:val="CelFocus1"/>
        <w:tblW w:w="0" w:type="auto"/>
        <w:tblLook w:val="04A0" w:firstRow="1" w:lastRow="0" w:firstColumn="1" w:lastColumn="0" w:noHBand="0" w:noVBand="1"/>
      </w:tblPr>
      <w:tblGrid>
        <w:gridCol w:w="1522"/>
        <w:gridCol w:w="4042"/>
        <w:gridCol w:w="4028"/>
      </w:tblGrid>
      <w:tr w:rsidR="00D20D70" w:rsidRPr="00E73B40" w14:paraId="371A5379"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5FE0333B" w14:textId="77777777" w:rsidR="00D20D70" w:rsidRPr="00E73B40" w:rsidRDefault="00D20D70" w:rsidP="00B55782">
            <w:pPr>
              <w:jc w:val="left"/>
              <w:rPr>
                <w:b w:val="0"/>
                <w:sz w:val="20"/>
                <w:szCs w:val="20"/>
                <w:lang w:val="en-IE"/>
              </w:rPr>
            </w:pPr>
            <w:r w:rsidRPr="00E73B40">
              <w:rPr>
                <w:sz w:val="20"/>
                <w:szCs w:val="20"/>
                <w:lang w:val="en-IE"/>
              </w:rPr>
              <w:t>Activity Specification</w:t>
            </w:r>
          </w:p>
        </w:tc>
      </w:tr>
      <w:tr w:rsidR="00D20D70" w:rsidRPr="00E73B40" w14:paraId="4B31CCCB" w14:textId="77777777" w:rsidTr="00234AC9">
        <w:trPr>
          <w:trHeight w:hRule="exact" w:val="452"/>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8011829"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C8EBE92"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20D70" w:rsidRPr="00E73B40" w14:paraId="3EAE983C"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08A54D9"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5E5DF26"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20D70" w:rsidRPr="00E73B40" w14:paraId="632E06C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13110F"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5824F6E" w14:textId="0F8C86DC" w:rsidR="00D20D70"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D20D70" w:rsidRPr="00E73B40" w14:paraId="40DE1A48"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7C6D5A2"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1FEA3C9" w14:textId="22FE6D57" w:rsidR="00D20D70" w:rsidRPr="00E73B40" w:rsidRDefault="00D20D70"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enters on the Sales process and chooses to add a </w:t>
            </w:r>
            <w:r w:rsidR="008241BB" w:rsidRPr="00E73B40">
              <w:rPr>
                <w:color w:val="auto"/>
                <w:sz w:val="20"/>
                <w:szCs w:val="20"/>
                <w:lang w:val="en-IE"/>
              </w:rPr>
              <w:t>top up voucher</w:t>
            </w:r>
            <w:r w:rsidRPr="00E73B40">
              <w:rPr>
                <w:color w:val="auto"/>
                <w:sz w:val="20"/>
                <w:szCs w:val="20"/>
                <w:lang w:val="en-IE"/>
              </w:rPr>
              <w:t xml:space="preserve"> to the basket.</w:t>
            </w:r>
          </w:p>
        </w:tc>
      </w:tr>
      <w:tr w:rsidR="00282C1A" w:rsidRPr="00E73B40" w14:paraId="06B08EA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3A301D7" w14:textId="77777777" w:rsidR="00282C1A" w:rsidRPr="00E73B40" w:rsidRDefault="00282C1A"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F8A6C19" w14:textId="77777777" w:rsidR="00282C1A" w:rsidRPr="00E73B40" w:rsidRDefault="00282C1A"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3C61D080" w14:textId="77777777" w:rsidR="00282C1A" w:rsidRPr="00E73B40" w:rsidRDefault="00282C1A"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0F889B0A" w14:textId="77777777" w:rsidR="00282C1A" w:rsidRPr="00E73B40" w:rsidRDefault="00282C1A"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82C1A" w:rsidRPr="00E73B40" w14:paraId="74117E2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E5C483F" w14:textId="77777777" w:rsidR="00282C1A" w:rsidRPr="00E73B40" w:rsidRDefault="00282C1A" w:rsidP="00B55782">
            <w:pPr>
              <w:pStyle w:val="TableText"/>
              <w:keepNext/>
              <w:tabs>
                <w:tab w:val="left" w:pos="567"/>
              </w:tabs>
              <w:spacing w:line="240" w:lineRule="exact"/>
              <w:jc w:val="left"/>
              <w:rPr>
                <w:color w:val="auto"/>
                <w:sz w:val="20"/>
                <w:szCs w:val="20"/>
                <w:lang w:val="en-IE"/>
              </w:rPr>
            </w:pPr>
          </w:p>
        </w:tc>
        <w:tc>
          <w:tcPr>
            <w:tcW w:w="4042" w:type="dxa"/>
          </w:tcPr>
          <w:p w14:paraId="754C7499" w14:textId="15B570FC" w:rsidR="00282C1A" w:rsidRPr="00E73B40" w:rsidRDefault="00282C1A"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top up voucher product</w:t>
            </w:r>
          </w:p>
          <w:p w14:paraId="61AE38F7" w14:textId="6CBC26DF" w:rsidR="00282C1A" w:rsidRPr="00E73B40" w:rsidRDefault="00282C1A" w:rsidP="008241B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product in MEC that represents the top up voucher.</w:t>
            </w:r>
          </w:p>
          <w:p w14:paraId="1121F803" w14:textId="08D2F060" w:rsidR="00282C1A" w:rsidRPr="00E73B40" w:rsidRDefault="00282C1A" w:rsidP="008241B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through the UFE Catalogue component (for full details on this component, please see [2]).</w:t>
            </w:r>
          </w:p>
        </w:tc>
        <w:tc>
          <w:tcPr>
            <w:tcW w:w="4028" w:type="dxa"/>
          </w:tcPr>
          <w:p w14:paraId="5F344A41" w14:textId="103F83AB" w:rsidR="00282C1A" w:rsidRPr="00E73B40" w:rsidRDefault="00282C1A"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trying to get the product, UFE warns the user with the error message EM_SAL_26 and the process cannot continue.</w:t>
            </w:r>
          </w:p>
        </w:tc>
      </w:tr>
      <w:tr w:rsidR="00282C1A" w:rsidRPr="00E73B40" w14:paraId="4C2A8701" w14:textId="77777777" w:rsidTr="00B55782">
        <w:trPr>
          <w:trHeight w:val="440"/>
          <w:ins w:id="491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43FE905" w14:textId="77777777" w:rsidR="00282C1A" w:rsidRPr="00E73B40" w:rsidRDefault="00282C1A" w:rsidP="00B55782">
            <w:pPr>
              <w:pStyle w:val="TableText"/>
              <w:keepNext/>
              <w:tabs>
                <w:tab w:val="left" w:pos="567"/>
              </w:tabs>
              <w:spacing w:line="240" w:lineRule="exact"/>
              <w:rPr>
                <w:ins w:id="4919" w:author="Author"/>
                <w:color w:val="auto"/>
                <w:sz w:val="20"/>
                <w:szCs w:val="20"/>
                <w:lang w:val="en-IE"/>
              </w:rPr>
            </w:pPr>
          </w:p>
        </w:tc>
        <w:tc>
          <w:tcPr>
            <w:tcW w:w="4042" w:type="dxa"/>
          </w:tcPr>
          <w:p w14:paraId="0E9CC19F" w14:textId="244CF6B3" w:rsidR="00282C1A" w:rsidRPr="00E73B40" w:rsidRDefault="00282C1A"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0" w:author="Author"/>
                <w:color w:val="439782"/>
                <w:sz w:val="20"/>
                <w:szCs w:val="18"/>
                <w:lang w:val="en-IE" w:eastAsia="en-US"/>
              </w:rPr>
            </w:pPr>
            <w:ins w:id="4921" w:author="Author">
              <w:r w:rsidRPr="00E73B40">
                <w:rPr>
                  <w:color w:val="439782"/>
                  <w:sz w:val="20"/>
                  <w:szCs w:val="18"/>
                  <w:lang w:val="en-IE" w:eastAsia="en-US"/>
                </w:rPr>
                <w:t>1</w:t>
              </w:r>
              <w:r>
                <w:rPr>
                  <w:color w:val="439782"/>
                  <w:sz w:val="20"/>
                  <w:szCs w:val="18"/>
                  <w:lang w:val="en-IE" w:eastAsia="en-US"/>
                </w:rPr>
                <w:t>b</w:t>
              </w:r>
              <w:r w:rsidRPr="00E73B40">
                <w:rPr>
                  <w:color w:val="439782"/>
                  <w:sz w:val="20"/>
                  <w:szCs w:val="18"/>
                  <w:lang w:val="en-IE" w:eastAsia="en-US"/>
                </w:rPr>
                <w:t>. Loyalty Points</w:t>
              </w:r>
            </w:ins>
          </w:p>
          <w:p w14:paraId="7735946C" w14:textId="77777777" w:rsidR="005D3AFA" w:rsidRDefault="005D3AFA"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2" w:author="Author"/>
                <w:color w:val="auto"/>
                <w:sz w:val="20"/>
                <w:szCs w:val="18"/>
                <w:lang w:val="en-IE" w:eastAsia="en-US"/>
              </w:rPr>
            </w:pPr>
            <w:ins w:id="4923" w:author="Author">
              <w:r w:rsidRPr="005D3AFA">
                <w:rPr>
                  <w:b/>
                  <w:color w:val="auto"/>
                  <w:sz w:val="20"/>
                  <w:szCs w:val="18"/>
                  <w:lang w:val="en-IE" w:eastAsia="en-US"/>
                </w:rPr>
                <w:t>Bill Pay</w:t>
              </w:r>
              <w:r>
                <w:rPr>
                  <w:color w:val="auto"/>
                  <w:sz w:val="20"/>
                  <w:szCs w:val="18"/>
                  <w:lang w:val="en-IE" w:eastAsia="en-US"/>
                </w:rPr>
                <w:t xml:space="preserve"> subscriptions are not eligible to purchase top up vouchers with loyalty points.</w:t>
              </w:r>
            </w:ins>
          </w:p>
          <w:p w14:paraId="2F87DED7" w14:textId="5A3B21B6" w:rsidR="00CE733D" w:rsidRDefault="00CE733D"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4" w:author="Author"/>
                <w:color w:val="auto"/>
                <w:sz w:val="20"/>
                <w:szCs w:val="18"/>
                <w:lang w:val="en-IE" w:eastAsia="en-US"/>
              </w:rPr>
            </w:pPr>
            <w:ins w:id="4925" w:author="Author">
              <w:r>
                <w:rPr>
                  <w:color w:val="auto"/>
                  <w:sz w:val="20"/>
                  <w:szCs w:val="18"/>
                  <w:lang w:val="en-IE" w:eastAsia="en-US"/>
                </w:rPr>
                <w:t xml:space="preserve">The user must have a </w:t>
              </w:r>
              <w:r w:rsidR="005D3AFA">
                <w:rPr>
                  <w:color w:val="auto"/>
                  <w:sz w:val="20"/>
                  <w:szCs w:val="18"/>
                  <w:lang w:val="en-IE" w:eastAsia="en-US"/>
                </w:rPr>
                <w:t xml:space="preserve">PAYG </w:t>
              </w:r>
              <w:r>
                <w:rPr>
                  <w:color w:val="auto"/>
                  <w:sz w:val="20"/>
                  <w:szCs w:val="18"/>
                  <w:lang w:val="en-IE" w:eastAsia="en-US"/>
                </w:rPr>
                <w:t>subscription in context in order to UFE to present the pricing options with loyalty points. With other contexts, UFE will not present the LPs pricing options.</w:t>
              </w:r>
            </w:ins>
          </w:p>
          <w:p w14:paraId="3256292C" w14:textId="66ADF1EF" w:rsidR="005B6A91" w:rsidRPr="00E73B40" w:rsidRDefault="005B6A91"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6" w:author="Author"/>
                <w:color w:val="auto"/>
                <w:sz w:val="20"/>
                <w:szCs w:val="18"/>
                <w:lang w:val="en-IE" w:eastAsia="en-US"/>
              </w:rPr>
            </w:pPr>
            <w:ins w:id="4927" w:author="Author">
              <w:r w:rsidRPr="00E73B40">
                <w:rPr>
                  <w:color w:val="auto"/>
                  <w:sz w:val="20"/>
                  <w:szCs w:val="18"/>
                  <w:lang w:val="en-IE" w:eastAsia="en-US"/>
                </w:rPr>
                <w:t xml:space="preserve">UFE will validate if the </w:t>
              </w:r>
              <w:r w:rsidR="00CE733D">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 </w:t>
              </w:r>
              <w:r w:rsidR="00C82DA7">
                <w:rPr>
                  <w:color w:val="auto"/>
                  <w:sz w:val="20"/>
                  <w:szCs w:val="18"/>
                  <w:lang w:val="en-IE" w:eastAsia="en-US"/>
                </w:rPr>
                <w:t xml:space="preserve">top up voucher </w:t>
              </w:r>
              <w:r>
                <w:rPr>
                  <w:color w:val="auto"/>
                  <w:sz w:val="20"/>
                  <w:szCs w:val="18"/>
                  <w:lang w:val="en-IE" w:eastAsia="en-US"/>
                </w:rPr>
                <w:t xml:space="preserve">with loyalty points to the basket, UFE will validate if there are enough points to add the selected item. </w:t>
              </w:r>
              <w:r w:rsidRPr="005B6A91">
                <w:rPr>
                  <w:color w:val="auto"/>
                  <w:sz w:val="20"/>
                  <w:szCs w:val="18"/>
                  <w:lang w:val="en-IE" w:eastAsia="en-US"/>
                </w:rPr>
                <w:t xml:space="preserve">The "deduction" will be made internally without calling any interface, in order to not allow the user to add </w:t>
              </w:r>
              <w:r w:rsidR="00C82DA7">
                <w:rPr>
                  <w:color w:val="auto"/>
                  <w:sz w:val="20"/>
                  <w:szCs w:val="18"/>
                  <w:lang w:val="en-IE" w:eastAsia="en-US"/>
                </w:rPr>
                <w:t>top up vouchers</w:t>
              </w:r>
              <w:r w:rsidRPr="005B6A91">
                <w:rPr>
                  <w:color w:val="auto"/>
                  <w:sz w:val="20"/>
                  <w:szCs w:val="18"/>
                  <w:lang w:val="en-IE" w:eastAsia="en-US"/>
                </w:rPr>
                <w:t xml:space="preserve"> that overcome the current available LPs.</w:t>
              </w:r>
            </w:ins>
          </w:p>
          <w:p w14:paraId="49E0C15A" w14:textId="77777777" w:rsidR="00CE733D" w:rsidRDefault="005B6A9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8" w:author="Author"/>
                <w:color w:val="auto"/>
                <w:sz w:val="20"/>
                <w:szCs w:val="18"/>
                <w:lang w:val="en-IE" w:eastAsia="en-US"/>
              </w:rPr>
            </w:pPr>
            <w:ins w:id="4929"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4BD85EC2" w14:textId="2CF95CCD" w:rsidR="00294838" w:rsidRPr="00E73B40" w:rsidDel="005B6A91" w:rsidRDefault="00CE733D"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0" w:author="Author"/>
                <w:del w:id="4931" w:author="Author"/>
                <w:color w:val="auto"/>
                <w:sz w:val="20"/>
                <w:szCs w:val="18"/>
                <w:lang w:val="en-IE" w:eastAsia="en-US"/>
              </w:rPr>
            </w:pPr>
            <w:ins w:id="4932"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sidR="005D3AFA">
                <w:rPr>
                  <w:color w:val="auto"/>
                  <w:sz w:val="20"/>
                  <w:szCs w:val="18"/>
                  <w:lang w:val="en-IE" w:eastAsia="en-US"/>
                </w:rPr>
                <w:t>,</w:t>
              </w:r>
              <w:r>
                <w:rPr>
                  <w:color w:val="auto"/>
                  <w:sz w:val="20"/>
                  <w:szCs w:val="18"/>
                  <w:lang w:val="en-IE" w:eastAsia="en-US"/>
                </w:rPr>
                <w:t xml:space="preserve"> </w:t>
              </w:r>
              <w:r w:rsidR="005D3AFA">
                <w:rPr>
                  <w:color w:val="auto"/>
                  <w:sz w:val="20"/>
                  <w:szCs w:val="18"/>
                  <w:lang w:val="en-IE" w:eastAsia="en-US"/>
                </w:rPr>
                <w:t xml:space="preserve">top up vouchers, accessories and </w:t>
              </w:r>
              <w:del w:id="4933" w:author="Author">
                <w:r w:rsidDel="005D3AFA">
                  <w:rPr>
                    <w:color w:val="auto"/>
                    <w:sz w:val="20"/>
                    <w:szCs w:val="18"/>
                    <w:lang w:val="en-IE" w:eastAsia="en-US"/>
                  </w:rPr>
                  <w:delText xml:space="preserve">and </w:delText>
                </w:r>
              </w:del>
              <w:r>
                <w:rPr>
                  <w:color w:val="auto"/>
                  <w:sz w:val="20"/>
                  <w:szCs w:val="18"/>
                  <w:lang w:val="en-IE" w:eastAsia="en-US"/>
                </w:rPr>
                <w:t>equipment’s</w:t>
              </w:r>
              <w:r w:rsidRPr="00FA2FC3">
                <w:rPr>
                  <w:color w:val="auto"/>
                  <w:sz w:val="20"/>
                  <w:szCs w:val="18"/>
                  <w:lang w:val="en-IE" w:eastAsia="en-US"/>
                </w:rPr>
                <w:t xml:space="preserve"> or BillPay for</w:t>
              </w:r>
              <w:r w:rsidR="005D3AFA">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934" w:author="Author">
                <w:r w:rsidR="00294838" w:rsidRPr="00E73B40" w:rsidDel="005B6A91">
                  <w:rPr>
                    <w:color w:val="auto"/>
                    <w:sz w:val="20"/>
                    <w:szCs w:val="18"/>
                    <w:lang w:val="en-IE" w:eastAsia="en-US"/>
                  </w:rPr>
                  <w:delText>UFE will validate if the client has loyalty points</w:delText>
                </w:r>
                <w:r w:rsidR="00294838" w:rsidDel="005B6A91">
                  <w:rPr>
                    <w:color w:val="auto"/>
                    <w:sz w:val="20"/>
                    <w:szCs w:val="18"/>
                    <w:lang w:val="en-IE" w:eastAsia="en-US"/>
                  </w:rPr>
                  <w:delText xml:space="preserve"> active</w:delText>
                </w:r>
                <w:r w:rsidR="00294838" w:rsidRPr="00E73B40" w:rsidDel="005B6A91">
                  <w:rPr>
                    <w:color w:val="auto"/>
                    <w:sz w:val="20"/>
                    <w:szCs w:val="18"/>
                    <w:lang w:val="en-IE" w:eastAsia="en-US"/>
                  </w:rPr>
                  <w:delText xml:space="preserve">. </w:delText>
                </w:r>
                <w:r w:rsidR="00294838" w:rsidDel="005B6A91">
                  <w:rPr>
                    <w:color w:val="auto"/>
                    <w:sz w:val="20"/>
                    <w:szCs w:val="18"/>
                    <w:lang w:val="en-IE" w:eastAsia="en-US"/>
                  </w:rPr>
                  <w:delText>In affirmative case, when adding an top up voucher with loyalty points to the basket, UFE will validate if there are enough points to add the selected items.</w:delText>
                </w:r>
              </w:del>
            </w:ins>
          </w:p>
          <w:p w14:paraId="2EBC988D" w14:textId="24F29735" w:rsidR="00282C1A" w:rsidRPr="00E73B40" w:rsidDel="005B6A91" w:rsidRDefault="00282C1A"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5" w:author="Author"/>
                <w:del w:id="4936" w:author="Author"/>
                <w:color w:val="auto"/>
                <w:sz w:val="20"/>
                <w:szCs w:val="18"/>
                <w:lang w:val="en-IE" w:eastAsia="en-US"/>
              </w:rPr>
            </w:pPr>
            <w:ins w:id="4937" w:author="Author">
              <w:del w:id="4938" w:author="Author">
                <w:r w:rsidDel="005B6A91">
                  <w:rPr>
                    <w:color w:val="auto"/>
                    <w:sz w:val="20"/>
                    <w:szCs w:val="18"/>
                    <w:lang w:val="en-IE" w:eastAsia="en-US"/>
                  </w:rPr>
                  <w:delText xml:space="preserve">Every time the user adds a top up voucher </w:delText>
                </w:r>
                <w:r w:rsidRPr="00E73B40" w:rsidDel="005B6A91">
                  <w:rPr>
                    <w:color w:val="auto"/>
                    <w:sz w:val="20"/>
                    <w:szCs w:val="18"/>
                    <w:lang w:val="en-IE" w:eastAsia="en-US"/>
                  </w:rPr>
                  <w:delText xml:space="preserve">to the basket with loyalty points, UFE will validate if the client has enough loyalty points. </w:delText>
                </w:r>
              </w:del>
            </w:ins>
          </w:p>
          <w:p w14:paraId="72DB1152" w14:textId="47D43085" w:rsidR="00282C1A" w:rsidRPr="00E73B40" w:rsidRDefault="00282C1A"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9" w:author="Author"/>
                <w:color w:val="439782"/>
                <w:sz w:val="20"/>
                <w:szCs w:val="18"/>
                <w:lang w:val="en-IE" w:eastAsia="en-US"/>
              </w:rPr>
            </w:pPr>
            <w:ins w:id="4940" w:author="Author">
              <w:del w:id="4941"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593472F2" w14:textId="2F553C50" w:rsidR="00282C1A" w:rsidRPr="00E73B40" w:rsidRDefault="00615BCC"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42" w:author="Author"/>
                <w:color w:val="auto"/>
                <w:sz w:val="20"/>
                <w:szCs w:val="18"/>
                <w:lang w:val="en-IE" w:eastAsia="en-US"/>
              </w:rPr>
            </w:pPr>
            <w:ins w:id="4943"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bl>
    <w:p w14:paraId="5E2240AA" w14:textId="5D8BE0C7" w:rsidR="00D20D70" w:rsidRPr="00E73B40" w:rsidRDefault="00D20D70" w:rsidP="00D20D70">
      <w:pPr>
        <w:spacing w:before="40" w:after="40" w:line="240" w:lineRule="exact"/>
        <w:rPr>
          <w:lang w:val="en-IE"/>
        </w:rPr>
      </w:pPr>
    </w:p>
    <w:p w14:paraId="63179C23" w14:textId="77777777" w:rsidR="00D20D70" w:rsidRPr="00E73B40" w:rsidRDefault="00D20D70" w:rsidP="00D20D70">
      <w:pPr>
        <w:pStyle w:val="Heading5"/>
        <w:keepNext/>
        <w:rPr>
          <w:lang w:val="en-IE"/>
        </w:rPr>
      </w:pPr>
      <w:r w:rsidRPr="00E73B40">
        <w:rPr>
          <w:lang w:val="en-IE"/>
        </w:rPr>
        <w:lastRenderedPageBreak/>
        <w:t>Activity 2 » Choose amount</w:t>
      </w:r>
    </w:p>
    <w:tbl>
      <w:tblPr>
        <w:tblStyle w:val="CelFocus1"/>
        <w:tblW w:w="0" w:type="auto"/>
        <w:tblLook w:val="04A0" w:firstRow="1" w:lastRow="0" w:firstColumn="1" w:lastColumn="0" w:noHBand="0" w:noVBand="1"/>
      </w:tblPr>
      <w:tblGrid>
        <w:gridCol w:w="1522"/>
        <w:gridCol w:w="4042"/>
        <w:gridCol w:w="4028"/>
      </w:tblGrid>
      <w:tr w:rsidR="00D20D70" w:rsidRPr="00E73B40" w14:paraId="42D18C8A"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BCDD783" w14:textId="77777777" w:rsidR="00D20D70" w:rsidRPr="00E73B40" w:rsidRDefault="00D20D70" w:rsidP="00B55782">
            <w:pPr>
              <w:jc w:val="left"/>
              <w:rPr>
                <w:b w:val="0"/>
                <w:sz w:val="20"/>
                <w:szCs w:val="20"/>
                <w:lang w:val="en-IE"/>
              </w:rPr>
            </w:pPr>
            <w:r w:rsidRPr="00E73B40">
              <w:rPr>
                <w:sz w:val="20"/>
                <w:szCs w:val="20"/>
                <w:lang w:val="en-IE"/>
              </w:rPr>
              <w:t>Activity Specification</w:t>
            </w:r>
          </w:p>
        </w:tc>
      </w:tr>
      <w:tr w:rsidR="00D20D70" w:rsidRPr="00E73B40" w14:paraId="6ACA33AA" w14:textId="77777777" w:rsidTr="00234AC9">
        <w:trPr>
          <w:trHeight w:hRule="exact" w:val="485"/>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C095CB3"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31BC10F"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20D70" w:rsidRPr="00E73B40" w14:paraId="2A1C03D2"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A2CEB14"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84354E0"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20D70" w:rsidRPr="00E73B40" w14:paraId="44EB076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FCB5F17"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80BB9FE" w14:textId="32B9D450" w:rsidR="00D20D70"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D20D70" w:rsidRPr="00E73B40" w14:paraId="796387C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7891614"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120AE32" w14:textId="092C231D"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the amount to</w:t>
            </w:r>
            <w:r w:rsidR="008241BB" w:rsidRPr="00E73B40">
              <w:rPr>
                <w:color w:val="auto"/>
                <w:sz w:val="20"/>
                <w:szCs w:val="20"/>
                <w:lang w:val="en-IE"/>
              </w:rPr>
              <w:t xml:space="preserve"> configure the top up voucher</w:t>
            </w:r>
            <w:r w:rsidRPr="00E73B40">
              <w:rPr>
                <w:color w:val="auto"/>
                <w:sz w:val="20"/>
                <w:szCs w:val="20"/>
                <w:lang w:val="en-IE"/>
              </w:rPr>
              <w:t>.</w:t>
            </w:r>
          </w:p>
          <w:p w14:paraId="4DC77F18" w14:textId="77777777"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available amounts correspond to the available value to the corresponding attribute in the MEC product.</w:t>
            </w:r>
          </w:p>
        </w:tc>
      </w:tr>
      <w:tr w:rsidR="00D20D70" w:rsidRPr="00E73B40" w14:paraId="41F361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A5C786A" w14:textId="77777777" w:rsidR="00D20D70" w:rsidRPr="00E73B40" w:rsidRDefault="00D20D70"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884716B" w14:textId="77777777" w:rsidR="00D20D70" w:rsidRPr="00E73B40" w:rsidRDefault="00D20D70"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1BFFF9E7" w14:textId="77777777" w:rsidR="00D20D70" w:rsidRPr="00E73B40" w:rsidRDefault="00D20D70"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622D933" w14:textId="77777777" w:rsidR="00D20D70" w:rsidRPr="00E73B40" w:rsidRDefault="00D20D70"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EA4E1F" w:rsidRPr="00E73B40" w14:paraId="4F29660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0FFB5BB" w14:textId="77777777" w:rsidR="00EA4E1F" w:rsidRPr="00E73B40" w:rsidRDefault="00EA4E1F" w:rsidP="00B55782">
            <w:pPr>
              <w:pStyle w:val="TableText"/>
              <w:keepNext/>
              <w:tabs>
                <w:tab w:val="left" w:pos="567"/>
              </w:tabs>
              <w:spacing w:line="240" w:lineRule="exact"/>
              <w:jc w:val="left"/>
              <w:rPr>
                <w:color w:val="auto"/>
                <w:sz w:val="20"/>
                <w:szCs w:val="20"/>
                <w:lang w:val="en-IE"/>
              </w:rPr>
            </w:pPr>
          </w:p>
        </w:tc>
        <w:tc>
          <w:tcPr>
            <w:tcW w:w="4042" w:type="dxa"/>
          </w:tcPr>
          <w:p w14:paraId="645551C4" w14:textId="7872AA57" w:rsidR="00EA4E1F" w:rsidRPr="00E73B40" w:rsidRDefault="001807FC"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44" w:author="Author"/>
                <w:color w:val="439782"/>
                <w:sz w:val="20"/>
                <w:szCs w:val="18"/>
                <w:lang w:val="en-IE" w:eastAsia="en-US"/>
              </w:rPr>
            </w:pPr>
            <w:ins w:id="4945" w:author="Author">
              <w:r>
                <w:rPr>
                  <w:color w:val="439782"/>
                  <w:sz w:val="20"/>
                  <w:szCs w:val="18"/>
                  <w:lang w:val="en-IE" w:eastAsia="en-US"/>
                </w:rPr>
                <w:t>2a</w:t>
              </w:r>
              <w:r w:rsidR="00EA4E1F" w:rsidRPr="00E73B40">
                <w:rPr>
                  <w:color w:val="439782"/>
                  <w:sz w:val="20"/>
                  <w:szCs w:val="18"/>
                  <w:lang w:val="en-IE" w:eastAsia="en-US"/>
                </w:rPr>
                <w:t>. Loyalty Points</w:t>
              </w:r>
            </w:ins>
          </w:p>
          <w:p w14:paraId="5CEBA677" w14:textId="73F79C4E" w:rsidR="00EA4E1F" w:rsidRPr="00E73B40" w:rsidRDefault="001807FC" w:rsidP="001807F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46" w:author="Author">
              <w:r>
                <w:rPr>
                  <w:color w:val="auto"/>
                  <w:sz w:val="20"/>
                  <w:szCs w:val="18"/>
                  <w:lang w:val="en-IE" w:eastAsia="en-US"/>
                </w:rPr>
                <w:t>Available t</w:t>
              </w:r>
              <w:r w:rsidRPr="001807FC">
                <w:rPr>
                  <w:color w:val="auto"/>
                  <w:sz w:val="20"/>
                  <w:szCs w:val="18"/>
                  <w:lang w:val="en-IE" w:eastAsia="en-US"/>
                </w:rPr>
                <w:t xml:space="preserve">op up voucher amount </w:t>
              </w:r>
              <w:r>
                <w:rPr>
                  <w:color w:val="auto"/>
                  <w:sz w:val="20"/>
                  <w:szCs w:val="18"/>
                  <w:lang w:val="en-IE" w:eastAsia="en-US"/>
                </w:rPr>
                <w:t xml:space="preserve">with loyalty points </w:t>
              </w:r>
              <w:r w:rsidRPr="001807FC">
                <w:rPr>
                  <w:color w:val="auto"/>
                  <w:sz w:val="20"/>
                  <w:szCs w:val="18"/>
                  <w:lang w:val="en-IE" w:eastAsia="en-US"/>
                </w:rPr>
                <w:t>will depend</w:t>
              </w:r>
              <w:r>
                <w:rPr>
                  <w:color w:val="auto"/>
                  <w:sz w:val="20"/>
                  <w:szCs w:val="18"/>
                  <w:lang w:val="en-IE" w:eastAsia="en-US"/>
                </w:rPr>
                <w:t xml:space="preserve"> on the </w:t>
              </w:r>
              <w:r w:rsidRPr="001807FC">
                <w:rPr>
                  <w:color w:val="auto"/>
                  <w:sz w:val="20"/>
                  <w:szCs w:val="18"/>
                  <w:lang w:val="en-IE" w:eastAsia="en-US"/>
                </w:rPr>
                <w:t>points available.</w:t>
              </w:r>
              <w:r>
                <w:rPr>
                  <w:color w:val="auto"/>
                  <w:sz w:val="20"/>
                  <w:szCs w:val="18"/>
                  <w:lang w:val="en-IE" w:eastAsia="en-US"/>
                </w:rPr>
                <w:t xml:space="preserve"> Meaning that, if a top up amount exceeds the points available, it will be disabled.</w:t>
              </w:r>
            </w:ins>
          </w:p>
        </w:tc>
        <w:tc>
          <w:tcPr>
            <w:tcW w:w="4028" w:type="dxa"/>
          </w:tcPr>
          <w:p w14:paraId="575E13C6" w14:textId="7D3454F8" w:rsidR="00EA4E1F" w:rsidRPr="00E73B40" w:rsidRDefault="00EA4E1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023BDEE2" w14:textId="77777777" w:rsidR="00D20D70" w:rsidRPr="00E73B40" w:rsidRDefault="00D20D70" w:rsidP="00D20D70">
      <w:pPr>
        <w:spacing w:before="40" w:after="40" w:line="240" w:lineRule="exact"/>
        <w:rPr>
          <w:lang w:val="en-IE"/>
        </w:rPr>
      </w:pPr>
    </w:p>
    <w:p w14:paraId="4DE22A64" w14:textId="77777777" w:rsidR="00D20D70" w:rsidRPr="00E73B40" w:rsidRDefault="00D20D70" w:rsidP="00D20D70">
      <w:pPr>
        <w:pStyle w:val="Heading5"/>
        <w:keepNext/>
        <w:rPr>
          <w:lang w:val="en-IE"/>
        </w:rPr>
      </w:pPr>
      <w:r w:rsidRPr="00E73B40">
        <w:rPr>
          <w:lang w:val="en-IE"/>
        </w:rPr>
        <w:t>Activity 3 » Continue</w:t>
      </w:r>
    </w:p>
    <w:p w14:paraId="78811133" w14:textId="01594FBC" w:rsidR="00D20D70" w:rsidRPr="00E73B40" w:rsidRDefault="00D20D70" w:rsidP="00D20D70">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07EFE17C" w14:textId="77777777" w:rsidR="00D20D70" w:rsidRPr="00E73B40" w:rsidRDefault="00D20D70" w:rsidP="00294769">
      <w:pPr>
        <w:spacing w:before="40" w:after="40" w:line="240" w:lineRule="exact"/>
        <w:rPr>
          <w:lang w:val="en-IE"/>
        </w:rPr>
      </w:pPr>
    </w:p>
    <w:p w14:paraId="0FD55908" w14:textId="77777777" w:rsidR="00061F1B" w:rsidRPr="00E73B40" w:rsidRDefault="00061F1B" w:rsidP="00294769">
      <w:pPr>
        <w:spacing w:before="40" w:after="40" w:line="240" w:lineRule="exact"/>
        <w:rPr>
          <w:lang w:val="en-IE"/>
        </w:rPr>
      </w:pPr>
    </w:p>
    <w:p w14:paraId="1849434B" w14:textId="3683BBA8" w:rsidR="00044F54" w:rsidRPr="00E73B40" w:rsidRDefault="00044F54" w:rsidP="00044F54">
      <w:pPr>
        <w:pStyle w:val="Heading3"/>
        <w:rPr>
          <w:lang w:val="en-IE"/>
        </w:rPr>
      </w:pPr>
      <w:bookmarkStart w:id="4947" w:name="_Toc471232964"/>
      <w:r w:rsidRPr="00E73B40">
        <w:rPr>
          <w:lang w:val="en-IE"/>
        </w:rPr>
        <w:lastRenderedPageBreak/>
        <w:t>BS #</w:t>
      </w:r>
      <w:r w:rsidR="00A5282B" w:rsidRPr="00E73B40">
        <w:rPr>
          <w:lang w:val="en-IE"/>
        </w:rPr>
        <w:t>6</w:t>
      </w:r>
      <w:r w:rsidRPr="00E73B40">
        <w:rPr>
          <w:lang w:val="en-IE"/>
        </w:rPr>
        <w:t>: Buyback an equipment</w:t>
      </w:r>
      <w:bookmarkEnd w:id="4947"/>
    </w:p>
    <w:tbl>
      <w:tblPr>
        <w:tblStyle w:val="CelFocus1"/>
        <w:tblW w:w="0" w:type="auto"/>
        <w:tblLook w:val="04A0" w:firstRow="1" w:lastRow="0" w:firstColumn="1" w:lastColumn="0" w:noHBand="0" w:noVBand="1"/>
      </w:tblPr>
      <w:tblGrid>
        <w:gridCol w:w="1809"/>
        <w:gridCol w:w="8045"/>
      </w:tblGrid>
      <w:tr w:rsidR="00044F54" w:rsidRPr="00E73B40" w14:paraId="26B94765"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DA7501D" w14:textId="77777777" w:rsidR="00044F54" w:rsidRPr="00E73B40" w:rsidRDefault="00044F54" w:rsidP="00B55782">
            <w:pPr>
              <w:jc w:val="left"/>
              <w:rPr>
                <w:b w:val="0"/>
                <w:sz w:val="20"/>
                <w:szCs w:val="20"/>
                <w:lang w:val="en-IE"/>
              </w:rPr>
            </w:pPr>
            <w:r w:rsidRPr="00E73B40">
              <w:rPr>
                <w:sz w:val="20"/>
                <w:szCs w:val="20"/>
                <w:lang w:val="en-IE"/>
              </w:rPr>
              <w:t>Business Scenario Specification</w:t>
            </w:r>
          </w:p>
        </w:tc>
      </w:tr>
      <w:tr w:rsidR="00044F54" w:rsidRPr="00E73B40" w14:paraId="65BF850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CF4C5E2"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50285CB9" w14:textId="77777777" w:rsidR="00044F54" w:rsidRPr="00E73B40" w:rsidRDefault="00466B13"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when he wants to buy back an equipment, changing it or not by a new one.</w:t>
            </w:r>
          </w:p>
          <w:p w14:paraId="455840EC" w14:textId="377A0AE3" w:rsidR="008C20B5" w:rsidRPr="00E73B40" w:rsidRDefault="008C20B5"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This scenario is only available at shops.</w:t>
            </w:r>
          </w:p>
        </w:tc>
      </w:tr>
      <w:tr w:rsidR="00044F54" w:rsidRPr="00E73B40" w14:paraId="2C26CE0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7F607CCB"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33A06A9D" w14:textId="21B57F64"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tc>
      </w:tr>
      <w:tr w:rsidR="00044F54" w:rsidRPr="00E73B40" w14:paraId="7DEF919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7BB60FF"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1A851126" w14:textId="4AE4F040"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044F54" w:rsidRPr="00E73B40" w14:paraId="49CF650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AB1C6FD" w14:textId="77777777" w:rsidR="00044F54" w:rsidRPr="00E73B40" w:rsidRDefault="00044F54"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412BD677" w14:textId="4BE1A7AF"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bl>
    <w:p w14:paraId="103737B5" w14:textId="031C1F72" w:rsidR="00044F54" w:rsidRPr="00E73B40" w:rsidRDefault="00044F54" w:rsidP="00044F54">
      <w:pPr>
        <w:pStyle w:val="Heading4"/>
        <w:rPr>
          <w:lang w:val="en-IE"/>
        </w:rPr>
      </w:pPr>
      <w:r w:rsidRPr="00E73B40">
        <w:rPr>
          <w:lang w:val="en-IE"/>
        </w:rPr>
        <w:t xml:space="preserve">Phase I – </w:t>
      </w:r>
      <w:r w:rsidR="00466B13" w:rsidRPr="00E73B40">
        <w:rPr>
          <w:lang w:val="en-IE"/>
        </w:rPr>
        <w:t>Products selection</w:t>
      </w:r>
    </w:p>
    <w:p w14:paraId="3160E742" w14:textId="0753FB11" w:rsidR="00044F54" w:rsidRPr="00E73B40" w:rsidRDefault="00044F54" w:rsidP="00044F54">
      <w:pPr>
        <w:pStyle w:val="Heading5"/>
        <w:keepNext/>
        <w:rPr>
          <w:lang w:val="en-IE"/>
        </w:rPr>
      </w:pPr>
      <w:r w:rsidRPr="00E73B40">
        <w:rPr>
          <w:lang w:val="en-IE"/>
        </w:rPr>
        <w:t>Activity 1 »</w:t>
      </w:r>
      <w:r w:rsidR="00466B13" w:rsidRPr="00E73B40">
        <w:rPr>
          <w:lang w:val="en-IE"/>
        </w:rPr>
        <w:t xml:space="preserve"> Add buyback to the basket</w:t>
      </w:r>
    </w:p>
    <w:tbl>
      <w:tblPr>
        <w:tblStyle w:val="CelFocus1"/>
        <w:tblW w:w="0" w:type="auto"/>
        <w:tblLook w:val="04A0" w:firstRow="1" w:lastRow="0" w:firstColumn="1" w:lastColumn="0" w:noHBand="0" w:noVBand="1"/>
      </w:tblPr>
      <w:tblGrid>
        <w:gridCol w:w="1522"/>
        <w:gridCol w:w="4042"/>
        <w:gridCol w:w="4028"/>
      </w:tblGrid>
      <w:tr w:rsidR="00044F54" w:rsidRPr="00E73B40" w14:paraId="77FB2FAD" w14:textId="77777777" w:rsidTr="00466B1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6D9493E8" w14:textId="77777777" w:rsidR="00044F54" w:rsidRPr="00E73B40" w:rsidRDefault="00044F54" w:rsidP="00B55782">
            <w:pPr>
              <w:jc w:val="left"/>
              <w:rPr>
                <w:b w:val="0"/>
                <w:sz w:val="20"/>
                <w:szCs w:val="20"/>
                <w:lang w:val="en-IE"/>
              </w:rPr>
            </w:pPr>
            <w:r w:rsidRPr="00E73B40">
              <w:rPr>
                <w:sz w:val="20"/>
                <w:szCs w:val="20"/>
                <w:lang w:val="en-IE"/>
              </w:rPr>
              <w:t>Activity Specification</w:t>
            </w:r>
          </w:p>
        </w:tc>
      </w:tr>
      <w:tr w:rsidR="008C20B5" w:rsidRPr="00E73B40" w14:paraId="5253873D" w14:textId="77777777" w:rsidTr="0007360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5DF2E54" w14:textId="1F9639BB" w:rsidR="008C20B5" w:rsidRPr="00E73B40" w:rsidRDefault="008C20B5" w:rsidP="0007360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E0148D2" w14:textId="6B89207F" w:rsidR="008C20B5" w:rsidRPr="00E73B40" w:rsidRDefault="008C20B5" w:rsidP="0007360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044F54" w:rsidRPr="00E73B40" w14:paraId="0B3EE460" w14:textId="77777777" w:rsidTr="00466B13">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52669A2" w14:textId="77777777" w:rsidR="00044F54" w:rsidRPr="00E73B40" w:rsidRDefault="00044F54"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DAF5AE5" w14:textId="3E6DE150" w:rsidR="00044F54" w:rsidRPr="00E73B40" w:rsidRDefault="00466B13"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044F54" w:rsidRPr="00E73B40" w14:paraId="7BE480A0"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6CC00E8"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B4B8970" w14:textId="4FE11594" w:rsidR="00044F54"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044F54" w:rsidRPr="00E73B40" w14:paraId="2BA98D09"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8276C65" w14:textId="77777777" w:rsidR="00044F54" w:rsidRPr="00E73B40" w:rsidRDefault="00044F54"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B761251" w14:textId="37D2A8F9"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enters on the Sales process and chooses to add a buyback to the basket.</w:t>
            </w:r>
          </w:p>
        </w:tc>
      </w:tr>
      <w:tr w:rsidR="008649FE" w:rsidRPr="00E73B40" w14:paraId="439E3EC1"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294636B" w14:textId="77777777" w:rsidR="008649FE" w:rsidRPr="00E73B40" w:rsidRDefault="008649FE"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1B6CED9" w14:textId="77777777" w:rsidR="008649FE" w:rsidRPr="00E73B40" w:rsidRDefault="008649FE"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4D2A1F8A" w14:textId="77777777" w:rsidR="008649FE" w:rsidRPr="00E73B40" w:rsidRDefault="008649FE"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6408E0A0" w14:textId="77777777" w:rsidR="008649FE" w:rsidRPr="00E73B40" w:rsidRDefault="008649FE"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649FE" w:rsidRPr="00E73B40" w14:paraId="5F7DE19B"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8DA49C8" w14:textId="77777777" w:rsidR="008649FE" w:rsidRPr="00E73B40" w:rsidRDefault="008649FE" w:rsidP="00466B13">
            <w:pPr>
              <w:pStyle w:val="TableText"/>
              <w:keepNext/>
              <w:tabs>
                <w:tab w:val="left" w:pos="567"/>
              </w:tabs>
              <w:spacing w:line="240" w:lineRule="exact"/>
              <w:jc w:val="left"/>
              <w:rPr>
                <w:color w:val="auto"/>
                <w:sz w:val="20"/>
                <w:szCs w:val="20"/>
                <w:lang w:val="en-IE"/>
              </w:rPr>
            </w:pPr>
          </w:p>
        </w:tc>
        <w:tc>
          <w:tcPr>
            <w:tcW w:w="4042" w:type="dxa"/>
          </w:tcPr>
          <w:p w14:paraId="1DF94035" w14:textId="5790117E"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buyback product</w:t>
            </w:r>
          </w:p>
          <w:p w14:paraId="40784058" w14:textId="77777777"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product in MEC that represents the buyback.</w:t>
            </w:r>
          </w:p>
          <w:p w14:paraId="045F54A0" w14:textId="1DC562BB"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through the UFE Catalogue component (for full details on this component, please see [2]).</w:t>
            </w:r>
          </w:p>
        </w:tc>
        <w:tc>
          <w:tcPr>
            <w:tcW w:w="4028" w:type="dxa"/>
          </w:tcPr>
          <w:p w14:paraId="67631733" w14:textId="535F0720" w:rsidR="008649FE" w:rsidRPr="00E73B40" w:rsidRDefault="008649FE"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trying to get the product, UFE warns the user with the error message EM_SAL_27 and the process cannot continue.</w:t>
            </w:r>
          </w:p>
        </w:tc>
      </w:tr>
      <w:tr w:rsidR="008649FE" w:rsidRPr="00E73B40" w14:paraId="6258369B" w14:textId="77777777" w:rsidTr="00466B13">
        <w:trPr>
          <w:trHeight w:val="440"/>
          <w:ins w:id="494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9ACD755" w14:textId="77777777" w:rsidR="008649FE" w:rsidRPr="00E73B40" w:rsidRDefault="008649FE" w:rsidP="00466B13">
            <w:pPr>
              <w:pStyle w:val="TableText"/>
              <w:keepNext/>
              <w:tabs>
                <w:tab w:val="left" w:pos="567"/>
              </w:tabs>
              <w:spacing w:line="240" w:lineRule="exact"/>
              <w:rPr>
                <w:ins w:id="4949" w:author="Author"/>
                <w:color w:val="auto"/>
                <w:sz w:val="20"/>
                <w:szCs w:val="20"/>
                <w:lang w:val="en-IE"/>
              </w:rPr>
            </w:pPr>
          </w:p>
        </w:tc>
        <w:tc>
          <w:tcPr>
            <w:tcW w:w="4042" w:type="dxa"/>
          </w:tcPr>
          <w:p w14:paraId="7400586C" w14:textId="5BAC9904" w:rsidR="008649FE"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50" w:author="Author"/>
                <w:color w:val="439782"/>
                <w:sz w:val="20"/>
                <w:szCs w:val="18"/>
                <w:lang w:val="en-IE" w:eastAsia="en-US"/>
              </w:rPr>
            </w:pPr>
            <w:ins w:id="4951" w:author="Author">
              <w:r>
                <w:rPr>
                  <w:color w:val="439782"/>
                  <w:sz w:val="20"/>
                  <w:szCs w:val="18"/>
                  <w:lang w:val="en-IE" w:eastAsia="en-US"/>
                </w:rPr>
                <w:t>1</w:t>
              </w:r>
              <w:r w:rsidR="00830D47">
                <w:rPr>
                  <w:color w:val="439782"/>
                  <w:sz w:val="20"/>
                  <w:szCs w:val="18"/>
                  <w:lang w:val="en-IE" w:eastAsia="en-US"/>
                </w:rPr>
                <w:t>b</w:t>
              </w:r>
              <w:r>
                <w:rPr>
                  <w:color w:val="439782"/>
                  <w:sz w:val="20"/>
                  <w:szCs w:val="18"/>
                  <w:lang w:val="en-IE" w:eastAsia="en-US"/>
                </w:rPr>
                <w:t>. Buyback to PAYG</w:t>
              </w:r>
            </w:ins>
          </w:p>
          <w:p w14:paraId="02920AF8" w14:textId="428E4F29" w:rsidR="008649FE"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52" w:author="Author"/>
                <w:color w:val="auto"/>
                <w:sz w:val="20"/>
                <w:szCs w:val="18"/>
                <w:lang w:val="en-IE" w:eastAsia="en-US"/>
              </w:rPr>
            </w:pPr>
            <w:ins w:id="4953" w:author="Author">
              <w:r w:rsidRPr="008649FE">
                <w:rPr>
                  <w:color w:val="auto"/>
                  <w:sz w:val="20"/>
                  <w:szCs w:val="18"/>
                  <w:lang w:val="en-IE" w:eastAsia="en-US"/>
                </w:rPr>
                <w:t>Buyback</w:t>
              </w:r>
              <w:r>
                <w:rPr>
                  <w:color w:val="auto"/>
                  <w:sz w:val="20"/>
                  <w:szCs w:val="18"/>
                  <w:lang w:val="en-IE" w:eastAsia="en-US"/>
                </w:rPr>
                <w:t xml:space="preserve"> for PAYG is not added into the basket. The handset is sent to Fonua and only after their validation, a credit is offered to the Customer.</w:t>
              </w:r>
            </w:ins>
          </w:p>
          <w:p w14:paraId="16CD8DE8" w14:textId="62C514BA" w:rsidR="00BA744C" w:rsidRPr="00E73B40" w:rsidRDefault="00BA744C"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54" w:author="Author"/>
                <w:color w:val="439782"/>
                <w:sz w:val="20"/>
                <w:szCs w:val="18"/>
                <w:lang w:val="en-IE" w:eastAsia="en-US"/>
              </w:rPr>
            </w:pPr>
            <w:ins w:id="4955" w:author="Author">
              <w:r>
                <w:rPr>
                  <w:color w:val="auto"/>
                  <w:sz w:val="20"/>
                  <w:szCs w:val="18"/>
                  <w:lang w:val="en-IE" w:eastAsia="en-US"/>
                </w:rPr>
                <w:t>For PAYG the business scenario ends here</w:t>
              </w:r>
              <w:r w:rsidR="0025512A">
                <w:rPr>
                  <w:color w:val="auto"/>
                  <w:sz w:val="20"/>
                  <w:szCs w:val="18"/>
                  <w:lang w:val="en-IE" w:eastAsia="en-US"/>
                </w:rPr>
                <w:t xml:space="preserve"> and from now on, the scenario only apply to pay on bill</w:t>
              </w:r>
              <w:r>
                <w:rPr>
                  <w:color w:val="auto"/>
                  <w:sz w:val="20"/>
                  <w:szCs w:val="18"/>
                  <w:lang w:val="en-IE" w:eastAsia="en-US"/>
                </w:rPr>
                <w:t>.</w:t>
              </w:r>
            </w:ins>
          </w:p>
        </w:tc>
        <w:tc>
          <w:tcPr>
            <w:tcW w:w="4028" w:type="dxa"/>
          </w:tcPr>
          <w:p w14:paraId="66C9AF55" w14:textId="2119C0A6" w:rsidR="008649FE" w:rsidRPr="00E73B40" w:rsidRDefault="008649FE"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56" w:author="Author"/>
                <w:color w:val="auto"/>
                <w:sz w:val="20"/>
                <w:szCs w:val="18"/>
                <w:lang w:val="en-IE" w:eastAsia="en-US"/>
              </w:rPr>
            </w:pPr>
            <w:ins w:id="4957" w:author="Author">
              <w:r>
                <w:rPr>
                  <w:color w:val="auto"/>
                  <w:sz w:val="20"/>
                  <w:szCs w:val="18"/>
                  <w:lang w:val="en-IE" w:eastAsia="en-US"/>
                </w:rPr>
                <w:t>-</w:t>
              </w:r>
            </w:ins>
          </w:p>
        </w:tc>
      </w:tr>
    </w:tbl>
    <w:p w14:paraId="60B6FBAD" w14:textId="7260DAD0" w:rsidR="00044F54" w:rsidRPr="00E73B40" w:rsidRDefault="00044F54" w:rsidP="00044F54">
      <w:pPr>
        <w:spacing w:before="40" w:after="40" w:line="240" w:lineRule="exact"/>
        <w:rPr>
          <w:lang w:val="en-IE"/>
        </w:rPr>
      </w:pPr>
    </w:p>
    <w:p w14:paraId="2890A1E5" w14:textId="579A2B6A" w:rsidR="00466B13" w:rsidRPr="00E73B40" w:rsidRDefault="00466B13" w:rsidP="00466B13">
      <w:pPr>
        <w:pStyle w:val="Heading5"/>
        <w:keepNext/>
        <w:rPr>
          <w:lang w:val="en-IE"/>
        </w:rPr>
      </w:pPr>
      <w:r w:rsidRPr="00E73B40">
        <w:rPr>
          <w:lang w:val="en-IE"/>
        </w:rPr>
        <w:lastRenderedPageBreak/>
        <w:t>Activity</w:t>
      </w:r>
      <w:r w:rsidR="002E4E0C" w:rsidRPr="00E73B40">
        <w:rPr>
          <w:lang w:val="en-IE"/>
        </w:rPr>
        <w:t xml:space="preserve"> 2</w:t>
      </w:r>
      <w:r w:rsidRPr="00E73B40">
        <w:rPr>
          <w:lang w:val="en-IE"/>
        </w:rPr>
        <w:t xml:space="preserve"> » </w:t>
      </w:r>
      <w:r w:rsidR="002E4E0C" w:rsidRPr="00E73B40">
        <w:rPr>
          <w:lang w:val="en-IE"/>
        </w:rPr>
        <w:t>Configure buyback</w:t>
      </w:r>
    </w:p>
    <w:tbl>
      <w:tblPr>
        <w:tblStyle w:val="CelFocus1"/>
        <w:tblW w:w="0" w:type="auto"/>
        <w:tblLook w:val="04A0" w:firstRow="1" w:lastRow="0" w:firstColumn="1" w:lastColumn="0" w:noHBand="0" w:noVBand="1"/>
      </w:tblPr>
      <w:tblGrid>
        <w:gridCol w:w="1522"/>
        <w:gridCol w:w="4042"/>
        <w:gridCol w:w="4028"/>
      </w:tblGrid>
      <w:tr w:rsidR="00466B13" w:rsidRPr="00E73B40" w14:paraId="3926B8CB"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F9F9BBE" w14:textId="77777777" w:rsidR="00466B13" w:rsidRPr="00E73B40" w:rsidRDefault="00466B13" w:rsidP="001D5D51">
            <w:pPr>
              <w:jc w:val="left"/>
              <w:rPr>
                <w:b w:val="0"/>
                <w:sz w:val="20"/>
                <w:szCs w:val="20"/>
                <w:lang w:val="en-IE"/>
              </w:rPr>
            </w:pPr>
            <w:r w:rsidRPr="00E73B40">
              <w:rPr>
                <w:sz w:val="20"/>
                <w:szCs w:val="20"/>
                <w:lang w:val="en-IE"/>
              </w:rPr>
              <w:t>Activity Specification</w:t>
            </w:r>
          </w:p>
        </w:tc>
      </w:tr>
      <w:tr w:rsidR="008C20B5" w:rsidRPr="00E73B40" w14:paraId="3F5FA4B4" w14:textId="77777777" w:rsidTr="0007360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D850BB7" w14:textId="77777777" w:rsidR="008C20B5" w:rsidRPr="00E73B40" w:rsidRDefault="008C20B5" w:rsidP="0007360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41F49D2" w14:textId="77777777" w:rsidR="008C20B5" w:rsidRPr="00E73B40" w:rsidRDefault="008C20B5" w:rsidP="0007360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466B13" w:rsidRPr="00E73B40" w14:paraId="024B5A02" w14:textId="77777777" w:rsidTr="001D5D5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07013F9" w14:textId="77777777" w:rsidR="00466B13" w:rsidRPr="00E73B40" w:rsidRDefault="00466B13" w:rsidP="001D5D5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6BB1617" w14:textId="77777777" w:rsidR="00466B13" w:rsidRPr="00E73B40" w:rsidRDefault="00466B13"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466B13" w:rsidRPr="00E73B40" w14:paraId="4745C425"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FC8B6B3" w14:textId="77777777" w:rsidR="00466B13" w:rsidRPr="00E73B40" w:rsidRDefault="00466B13" w:rsidP="001D5D5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215BECD" w14:textId="3A1F089A" w:rsidR="00466B13" w:rsidRPr="00E73B40" w:rsidRDefault="00D60E2F"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466B13" w:rsidRPr="00E73B40" w14:paraId="6CDAFBC7"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A829B14" w14:textId="77777777" w:rsidR="00466B13" w:rsidRPr="00E73B40" w:rsidRDefault="00466B13" w:rsidP="001D5D51">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1845AFF" w14:textId="77777777" w:rsidR="002E4E0C" w:rsidRPr="00E73B40" w:rsidRDefault="00466B13"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w:t>
            </w:r>
            <w:r w:rsidR="002E4E0C" w:rsidRPr="00E73B40">
              <w:rPr>
                <w:color w:val="auto"/>
                <w:sz w:val="20"/>
                <w:szCs w:val="20"/>
                <w:lang w:val="en-IE"/>
              </w:rPr>
              <w:t>provides de buyback information, namely:</w:t>
            </w:r>
          </w:p>
          <w:p w14:paraId="3F34E63D" w14:textId="77777777" w:rsidR="002E4E0C" w:rsidRPr="00E73B40" w:rsidRDefault="002E4E0C" w:rsidP="00FE10FD">
            <w:pPr>
              <w:pStyle w:val="TableText"/>
              <w:keepNext/>
              <w:numPr>
                <w:ilvl w:val="0"/>
                <w:numId w:val="2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Equipment IMEI</w:t>
            </w:r>
          </w:p>
          <w:p w14:paraId="7CD2BC27" w14:textId="77777777" w:rsidR="002E4E0C" w:rsidRPr="00E73B40" w:rsidRDefault="002E4E0C" w:rsidP="00FE10FD">
            <w:pPr>
              <w:pStyle w:val="TableText"/>
              <w:keepNext/>
              <w:numPr>
                <w:ilvl w:val="0"/>
                <w:numId w:val="2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Buyback value.</w:t>
            </w:r>
          </w:p>
          <w:p w14:paraId="5F842DB9" w14:textId="33855AD7" w:rsidR="00466B13" w:rsidRPr="00E73B40" w:rsidRDefault="002E4E0C" w:rsidP="0066359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UFE does not integrate with </w:t>
            </w:r>
            <w:r w:rsidR="008C7811" w:rsidRPr="00E73B40">
              <w:rPr>
                <w:color w:val="auto"/>
                <w:sz w:val="20"/>
                <w:szCs w:val="20"/>
                <w:lang w:val="en-IE"/>
              </w:rPr>
              <w:t>F</w:t>
            </w:r>
            <w:r w:rsidR="008C7811">
              <w:rPr>
                <w:color w:val="auto"/>
                <w:sz w:val="20"/>
                <w:szCs w:val="20"/>
                <w:lang w:val="en-IE"/>
              </w:rPr>
              <w:t>o</w:t>
            </w:r>
            <w:r w:rsidR="008C7811" w:rsidRPr="00E73B40">
              <w:rPr>
                <w:color w:val="auto"/>
                <w:sz w:val="20"/>
                <w:szCs w:val="20"/>
                <w:lang w:val="en-IE"/>
              </w:rPr>
              <w:t xml:space="preserve">nua </w:t>
            </w:r>
            <w:r w:rsidRPr="00E73B40">
              <w:rPr>
                <w:color w:val="auto"/>
                <w:sz w:val="20"/>
                <w:szCs w:val="20"/>
                <w:lang w:val="en-IE"/>
              </w:rPr>
              <w:t xml:space="preserve">system to get the buyback value. The user should access </w:t>
            </w:r>
            <w:r w:rsidR="008C7811" w:rsidRPr="00E73B40">
              <w:rPr>
                <w:color w:val="auto"/>
                <w:sz w:val="20"/>
                <w:szCs w:val="20"/>
                <w:lang w:val="en-IE"/>
              </w:rPr>
              <w:t>F</w:t>
            </w:r>
            <w:r w:rsidR="008C7811">
              <w:rPr>
                <w:color w:val="auto"/>
                <w:sz w:val="20"/>
                <w:szCs w:val="20"/>
                <w:lang w:val="en-IE"/>
              </w:rPr>
              <w:t>o</w:t>
            </w:r>
            <w:r w:rsidR="008C7811" w:rsidRPr="00E73B40">
              <w:rPr>
                <w:color w:val="auto"/>
                <w:sz w:val="20"/>
                <w:szCs w:val="20"/>
                <w:lang w:val="en-IE"/>
              </w:rPr>
              <w:t xml:space="preserve">nua </w:t>
            </w:r>
            <w:r w:rsidRPr="00E73B40">
              <w:rPr>
                <w:color w:val="auto"/>
                <w:sz w:val="20"/>
                <w:szCs w:val="20"/>
                <w:lang w:val="en-IE"/>
              </w:rPr>
              <w:t>system, independently on UFE, to get the buyback value and provide that value on the basket.</w:t>
            </w:r>
            <w:ins w:id="4958" w:author="Author">
              <w:r w:rsidR="00663597">
                <w:rPr>
                  <w:color w:val="auto"/>
                  <w:sz w:val="20"/>
                  <w:szCs w:val="20"/>
                  <w:lang w:val="en-IE"/>
                </w:rPr>
                <w:t xml:space="preserve"> </w:t>
              </w:r>
              <w:r w:rsidR="00663597" w:rsidRPr="00663597">
                <w:rPr>
                  <w:color w:val="auto"/>
                  <w:sz w:val="20"/>
                  <w:szCs w:val="20"/>
                  <w:lang w:val="en-IE"/>
                </w:rPr>
                <w:t>Credit is applied ma</w:t>
              </w:r>
              <w:r w:rsidR="00663597">
                <w:rPr>
                  <w:color w:val="auto"/>
                  <w:sz w:val="20"/>
                  <w:szCs w:val="20"/>
                  <w:lang w:val="en-IE"/>
                </w:rPr>
                <w:t>nually by the CSR on the basket.</w:t>
              </w:r>
              <w:r w:rsidR="00903687">
                <w:rPr>
                  <w:color w:val="auto"/>
                  <w:sz w:val="20"/>
                  <w:szCs w:val="20"/>
                  <w:lang w:val="en-IE"/>
                </w:rPr>
                <w:t xml:space="preserve"> </w:t>
              </w:r>
              <w:r w:rsidR="00903687" w:rsidRPr="00903687">
                <w:rPr>
                  <w:color w:val="auto"/>
                  <w:sz w:val="20"/>
                  <w:szCs w:val="20"/>
                  <w:lang w:val="en-IE"/>
                </w:rPr>
                <w:t>UFE</w:t>
              </w:r>
              <w:r w:rsidR="00903687">
                <w:rPr>
                  <w:color w:val="auto"/>
                  <w:sz w:val="20"/>
                  <w:szCs w:val="20"/>
                  <w:lang w:val="en-IE"/>
                </w:rPr>
                <w:t xml:space="preserve"> launch Fonua via relevant link, described in the Agent Dashboard HLD [13] </w:t>
              </w:r>
              <w:r w:rsidR="00903687" w:rsidRPr="00903687">
                <w:rPr>
                  <w:color w:val="auto"/>
                  <w:sz w:val="20"/>
                  <w:szCs w:val="20"/>
                  <w:lang w:val="en-IE"/>
                </w:rPr>
                <w:t>to calculate the buyback credit</w:t>
              </w:r>
              <w:r w:rsidR="00903687">
                <w:rPr>
                  <w:color w:val="auto"/>
                  <w:sz w:val="20"/>
                  <w:szCs w:val="20"/>
                  <w:lang w:val="en-IE"/>
                </w:rPr>
                <w:t>.</w:t>
              </w:r>
            </w:ins>
          </w:p>
        </w:tc>
      </w:tr>
      <w:tr w:rsidR="00466B13" w:rsidRPr="00E73B40" w14:paraId="496C2E77"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7F9FEE0" w14:textId="3B892545" w:rsidR="00466B13" w:rsidRPr="00E73B40" w:rsidRDefault="00466B13" w:rsidP="001D5D5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CB39B56" w14:textId="77777777" w:rsidR="00466B13" w:rsidRPr="00E73B40" w:rsidRDefault="00466B13" w:rsidP="001D5D51">
            <w:pPr>
              <w:pStyle w:val="TableText"/>
              <w:keepNext/>
              <w:tabs>
                <w:tab w:val="left" w:pos="567"/>
              </w:tabs>
              <w:spacing w:line="240" w:lineRule="exact"/>
              <w:rPr>
                <w:color w:val="auto"/>
                <w:sz w:val="20"/>
                <w:szCs w:val="20"/>
                <w:lang w:val="en-IE"/>
              </w:rPr>
            </w:pPr>
          </w:p>
        </w:tc>
        <w:tc>
          <w:tcPr>
            <w:tcW w:w="4042" w:type="dxa"/>
            <w:shd w:val="clear" w:color="auto" w:fill="D8D7D5"/>
          </w:tcPr>
          <w:p w14:paraId="515B026A" w14:textId="77777777" w:rsidR="00466B13" w:rsidRPr="00E73B40" w:rsidRDefault="00466B13"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B7883FC" w14:textId="77777777" w:rsidR="00466B13" w:rsidRPr="00E73B40" w:rsidRDefault="00466B13"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66B13" w:rsidRPr="00E73B40" w14:paraId="33BC830D"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63F75DA" w14:textId="77777777" w:rsidR="00466B13" w:rsidRPr="00E73B40" w:rsidRDefault="00466B13" w:rsidP="001D5D51">
            <w:pPr>
              <w:pStyle w:val="TableText"/>
              <w:keepNext/>
              <w:tabs>
                <w:tab w:val="left" w:pos="567"/>
              </w:tabs>
              <w:spacing w:line="240" w:lineRule="exact"/>
              <w:jc w:val="left"/>
              <w:rPr>
                <w:color w:val="auto"/>
                <w:sz w:val="20"/>
                <w:szCs w:val="20"/>
                <w:lang w:val="en-IE"/>
              </w:rPr>
            </w:pPr>
          </w:p>
        </w:tc>
        <w:tc>
          <w:tcPr>
            <w:tcW w:w="4042" w:type="dxa"/>
          </w:tcPr>
          <w:p w14:paraId="1B43D985" w14:textId="5428DD6D" w:rsidR="00466B13" w:rsidRPr="00E73B40" w:rsidRDefault="00342C33"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439782"/>
                <w:sz w:val="20"/>
                <w:szCs w:val="18"/>
                <w:lang w:val="en-IE" w:eastAsia="en-US"/>
              </w:rPr>
              <w:t>-</w:t>
            </w:r>
          </w:p>
        </w:tc>
        <w:tc>
          <w:tcPr>
            <w:tcW w:w="4028" w:type="dxa"/>
          </w:tcPr>
          <w:p w14:paraId="14FC7260" w14:textId="3EC3719E" w:rsidR="00466B13" w:rsidRPr="00E73B40" w:rsidRDefault="00342C33"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031DC80F" w14:textId="77777777" w:rsidR="00466B13" w:rsidRPr="00E73B40" w:rsidRDefault="00466B13" w:rsidP="00044F54">
      <w:pPr>
        <w:spacing w:before="40" w:after="40" w:line="240" w:lineRule="exact"/>
        <w:rPr>
          <w:lang w:val="en-IE"/>
        </w:rPr>
      </w:pPr>
    </w:p>
    <w:p w14:paraId="5F68AC4B" w14:textId="77777777" w:rsidR="00FB6B57" w:rsidRPr="00E73B40" w:rsidRDefault="00FB6B57" w:rsidP="00FB6B57">
      <w:pPr>
        <w:pStyle w:val="Heading5"/>
        <w:keepNext/>
        <w:rPr>
          <w:lang w:val="en-IE"/>
        </w:rPr>
      </w:pPr>
      <w:r w:rsidRPr="00E73B40">
        <w:rPr>
          <w:lang w:val="en-IE"/>
        </w:rPr>
        <w:t>Activity 3 » Continue</w:t>
      </w:r>
    </w:p>
    <w:p w14:paraId="4DA6922F" w14:textId="77286346" w:rsidR="00FB6B57" w:rsidRPr="00E73B40" w:rsidRDefault="00FB6B57" w:rsidP="00FB6B57">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59A3C81" w14:textId="77777777" w:rsidR="00FB6B57" w:rsidRPr="00E73B40" w:rsidRDefault="00FB6B57" w:rsidP="00044F54">
      <w:pPr>
        <w:spacing w:before="40" w:after="40" w:line="240" w:lineRule="exact"/>
        <w:rPr>
          <w:lang w:val="en-IE"/>
        </w:rPr>
      </w:pPr>
    </w:p>
    <w:p w14:paraId="55F324DB" w14:textId="77777777" w:rsidR="00036383" w:rsidRPr="00E73B40" w:rsidRDefault="00036383" w:rsidP="00044F54">
      <w:pPr>
        <w:spacing w:before="40" w:after="40" w:line="240" w:lineRule="exact"/>
        <w:rPr>
          <w:lang w:val="en-IE"/>
        </w:rPr>
      </w:pPr>
    </w:p>
    <w:p w14:paraId="6BD9BBF3" w14:textId="77777777" w:rsidR="00036383" w:rsidRPr="00E73B40" w:rsidRDefault="00036383" w:rsidP="00044F54">
      <w:pPr>
        <w:spacing w:before="40" w:after="40" w:line="240" w:lineRule="exact"/>
        <w:rPr>
          <w:lang w:val="en-IE"/>
        </w:rPr>
      </w:pPr>
    </w:p>
    <w:p w14:paraId="09705E73" w14:textId="2DC04E63" w:rsidR="00456C8C" w:rsidRPr="00E73B40" w:rsidDel="00391301" w:rsidRDefault="00456C8C" w:rsidP="00456C8C">
      <w:pPr>
        <w:pStyle w:val="Heading3"/>
        <w:rPr>
          <w:del w:id="4959" w:author="Author"/>
          <w:lang w:val="en-IE"/>
        </w:rPr>
      </w:pPr>
      <w:del w:id="4960" w:author="Author">
        <w:r w:rsidRPr="00E73B40" w:rsidDel="00391301">
          <w:rPr>
            <w:lang w:val="en-IE"/>
          </w:rPr>
          <w:delText>BS #</w:delText>
        </w:r>
        <w:r w:rsidR="00A5282B" w:rsidRPr="00E73B40" w:rsidDel="00391301">
          <w:rPr>
            <w:lang w:val="en-IE"/>
          </w:rPr>
          <w:delText>7</w:delText>
        </w:r>
        <w:r w:rsidRPr="00E73B40" w:rsidDel="00391301">
          <w:rPr>
            <w:lang w:val="en-IE"/>
          </w:rPr>
          <w:delText>: Subscribe a New customer campaign</w:delText>
        </w:r>
      </w:del>
    </w:p>
    <w:tbl>
      <w:tblPr>
        <w:tblStyle w:val="CelFocus1"/>
        <w:tblW w:w="0" w:type="auto"/>
        <w:tblLook w:val="04A0" w:firstRow="1" w:lastRow="0" w:firstColumn="1" w:lastColumn="0" w:noHBand="0" w:noVBand="1"/>
      </w:tblPr>
      <w:tblGrid>
        <w:gridCol w:w="1809"/>
        <w:gridCol w:w="8045"/>
      </w:tblGrid>
      <w:tr w:rsidR="00456C8C" w:rsidRPr="00E73B40" w:rsidDel="00391301" w14:paraId="69BC5181" w14:textId="000C40A0" w:rsidTr="001D5D51">
        <w:trPr>
          <w:cnfStyle w:val="100000000000" w:firstRow="1" w:lastRow="0" w:firstColumn="0" w:lastColumn="0" w:oddVBand="0" w:evenVBand="0" w:oddHBand="0" w:evenHBand="0" w:firstRowFirstColumn="0" w:firstRowLastColumn="0" w:lastRowFirstColumn="0" w:lastRowLastColumn="0"/>
          <w:trHeight w:val="426"/>
          <w:del w:id="4961" w:author="Author"/>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36E42716" w14:textId="1F0AE552" w:rsidR="00456C8C" w:rsidRPr="00E73B40" w:rsidDel="00391301" w:rsidRDefault="00456C8C" w:rsidP="001D5D51">
            <w:pPr>
              <w:jc w:val="left"/>
              <w:rPr>
                <w:del w:id="4962" w:author="Author"/>
                <w:b w:val="0"/>
                <w:sz w:val="20"/>
                <w:szCs w:val="20"/>
                <w:lang w:val="en-IE"/>
              </w:rPr>
            </w:pPr>
            <w:del w:id="4963" w:author="Author">
              <w:r w:rsidRPr="00E73B40" w:rsidDel="00391301">
                <w:rPr>
                  <w:sz w:val="20"/>
                  <w:szCs w:val="20"/>
                  <w:lang w:val="en-IE"/>
                </w:rPr>
                <w:delText>Business Scenario Specification</w:delText>
              </w:r>
            </w:del>
          </w:p>
        </w:tc>
      </w:tr>
      <w:tr w:rsidR="00456C8C" w:rsidRPr="00E73B40" w:rsidDel="00391301" w14:paraId="15E05EEB" w14:textId="0BBCF8A6" w:rsidTr="001D5D51">
        <w:trPr>
          <w:trHeight w:val="440"/>
          <w:del w:id="4964" w:author="Author"/>
        </w:trPr>
        <w:tc>
          <w:tcPr>
            <w:cnfStyle w:val="001000000000" w:firstRow="0" w:lastRow="0" w:firstColumn="1" w:lastColumn="0" w:oddVBand="0" w:evenVBand="0" w:oddHBand="0" w:evenHBand="0" w:firstRowFirstColumn="0" w:firstRowLastColumn="0" w:lastRowFirstColumn="0" w:lastRowLastColumn="0"/>
            <w:tcW w:w="1809" w:type="dxa"/>
          </w:tcPr>
          <w:p w14:paraId="788FABE2" w14:textId="7117F8B0" w:rsidR="00456C8C" w:rsidRPr="00E73B40" w:rsidDel="00391301" w:rsidRDefault="00456C8C" w:rsidP="001D5D51">
            <w:pPr>
              <w:pStyle w:val="TableText"/>
              <w:keepNext/>
              <w:spacing w:line="240" w:lineRule="exact"/>
              <w:rPr>
                <w:del w:id="4965" w:author="Author"/>
                <w:color w:val="auto"/>
                <w:sz w:val="20"/>
                <w:szCs w:val="20"/>
                <w:lang w:val="en-IE"/>
              </w:rPr>
            </w:pPr>
            <w:del w:id="4966" w:author="Author">
              <w:r w:rsidRPr="00E73B40" w:rsidDel="00391301">
                <w:rPr>
                  <w:color w:val="auto"/>
                  <w:sz w:val="20"/>
                  <w:szCs w:val="20"/>
                  <w:lang w:val="en-IE"/>
                </w:rPr>
                <w:delText>Description</w:delText>
              </w:r>
            </w:del>
          </w:p>
        </w:tc>
        <w:tc>
          <w:tcPr>
            <w:tcW w:w="8045" w:type="dxa"/>
          </w:tcPr>
          <w:p w14:paraId="6185CC43" w14:textId="3FAC6B7B" w:rsidR="00456C8C" w:rsidRPr="00E73B40" w:rsidDel="00391301" w:rsidRDefault="00456C8C" w:rsidP="00456C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67" w:author="Author"/>
                <w:color w:val="auto"/>
                <w:sz w:val="20"/>
                <w:szCs w:val="20"/>
                <w:lang w:val="en-IE"/>
              </w:rPr>
            </w:pPr>
            <w:del w:id="4968" w:author="Author">
              <w:r w:rsidRPr="00E73B40" w:rsidDel="00391301">
                <w:rPr>
                  <w:color w:val="auto"/>
                  <w:sz w:val="20"/>
                  <w:szCs w:val="20"/>
                  <w:lang w:val="en-IE"/>
                </w:rPr>
                <w:delText xml:space="preserve">Through this business scenario, the user is able to assist the new customer when he accepts a campaign of type New customer. </w:delText>
              </w:r>
            </w:del>
          </w:p>
          <w:p w14:paraId="79FA6422" w14:textId="68C94084" w:rsidR="00CF2DD3" w:rsidRPr="00E73B40" w:rsidDel="00391301" w:rsidRDefault="00CF2DD3" w:rsidP="00E448E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69" w:author="Author"/>
                <w:color w:val="auto"/>
                <w:sz w:val="20"/>
                <w:szCs w:val="20"/>
                <w:lang w:val="en-IE"/>
              </w:rPr>
            </w:pPr>
            <w:del w:id="4970" w:author="Author">
              <w:r w:rsidRPr="00E73B40" w:rsidDel="00391301">
                <w:rPr>
                  <w:color w:val="auto"/>
                  <w:sz w:val="20"/>
                  <w:szCs w:val="20"/>
                  <w:lang w:val="en-IE"/>
                </w:rPr>
                <w:delText xml:space="preserve">When accepting a campaign, </w:delText>
              </w:r>
              <w:r w:rsidR="00E448E4" w:rsidRPr="00E73B40" w:rsidDel="00391301">
                <w:rPr>
                  <w:color w:val="auto"/>
                  <w:sz w:val="20"/>
                  <w:szCs w:val="20"/>
                  <w:lang w:val="en-IE"/>
                </w:rPr>
                <w:delText xml:space="preserve">UFE won´t validate with </w:delText>
              </w:r>
            </w:del>
            <w:ins w:id="4971" w:author="Author">
              <w:del w:id="4972" w:author="Author">
                <w:r w:rsidR="00E164BE" w:rsidRPr="00E73B40" w:rsidDel="00391301">
                  <w:rPr>
                    <w:color w:val="auto"/>
                    <w:sz w:val="20"/>
                    <w:szCs w:val="18"/>
                    <w:lang w:val="en-IE" w:eastAsia="en-US"/>
                  </w:rPr>
                  <w:delText xml:space="preserve">UFE Catalogue </w:delText>
                </w:r>
              </w:del>
            </w:ins>
            <w:del w:id="4973" w:author="Author">
              <w:r w:rsidR="00E448E4" w:rsidRPr="00E73B40" w:rsidDel="00391301">
                <w:rPr>
                  <w:color w:val="auto"/>
                  <w:sz w:val="20"/>
                  <w:szCs w:val="20"/>
                  <w:lang w:val="en-IE"/>
                </w:rPr>
                <w:delText>the configuration</w:delText>
              </w:r>
              <w:r w:rsidRPr="00E73B40" w:rsidDel="00391301">
                <w:rPr>
                  <w:color w:val="auto"/>
                  <w:sz w:val="20"/>
                  <w:szCs w:val="20"/>
                  <w:lang w:val="en-IE"/>
                </w:rPr>
                <w:delText>.</w:delText>
              </w:r>
            </w:del>
          </w:p>
        </w:tc>
      </w:tr>
      <w:tr w:rsidR="00456C8C" w:rsidRPr="00E73B40" w:rsidDel="00391301" w14:paraId="4F6DAF5C" w14:textId="12669C30" w:rsidTr="001D5D51">
        <w:trPr>
          <w:trHeight w:val="440"/>
          <w:del w:id="4974" w:author="Author"/>
        </w:trPr>
        <w:tc>
          <w:tcPr>
            <w:cnfStyle w:val="001000000000" w:firstRow="0" w:lastRow="0" w:firstColumn="1" w:lastColumn="0" w:oddVBand="0" w:evenVBand="0" w:oddHBand="0" w:evenHBand="0" w:firstRowFirstColumn="0" w:firstRowLastColumn="0" w:lastRowFirstColumn="0" w:lastRowLastColumn="0"/>
            <w:tcW w:w="1809" w:type="dxa"/>
          </w:tcPr>
          <w:p w14:paraId="5BA62CDE" w14:textId="6B9BB2F9" w:rsidR="00456C8C" w:rsidRPr="00E73B40" w:rsidDel="00391301" w:rsidRDefault="00456C8C" w:rsidP="001D5D51">
            <w:pPr>
              <w:pStyle w:val="TableText"/>
              <w:keepNext/>
              <w:spacing w:line="240" w:lineRule="exact"/>
              <w:rPr>
                <w:del w:id="4975" w:author="Author"/>
                <w:color w:val="auto"/>
                <w:sz w:val="20"/>
                <w:szCs w:val="20"/>
                <w:lang w:val="en-IE"/>
              </w:rPr>
            </w:pPr>
            <w:del w:id="4976" w:author="Author">
              <w:r w:rsidRPr="00E73B40" w:rsidDel="00391301">
                <w:rPr>
                  <w:color w:val="auto"/>
                  <w:sz w:val="20"/>
                  <w:szCs w:val="20"/>
                  <w:lang w:val="en-IE"/>
                </w:rPr>
                <w:delText>Entry Points</w:delText>
              </w:r>
            </w:del>
          </w:p>
        </w:tc>
        <w:tc>
          <w:tcPr>
            <w:tcW w:w="8045" w:type="dxa"/>
          </w:tcPr>
          <w:p w14:paraId="380FE4B6" w14:textId="4F2DDCEA" w:rsidR="00456C8C" w:rsidRPr="00E73B40" w:rsidDel="00391301" w:rsidRDefault="00456C8C"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del w:id="4977" w:author="Author"/>
                <w:color w:val="auto"/>
                <w:sz w:val="20"/>
                <w:szCs w:val="20"/>
                <w:lang w:val="en-IE"/>
              </w:rPr>
            </w:pPr>
            <w:del w:id="4978" w:author="Author">
              <w:r w:rsidRPr="00E73B40" w:rsidDel="00391301">
                <w:rPr>
                  <w:color w:val="auto"/>
                  <w:sz w:val="20"/>
                  <w:szCs w:val="20"/>
                  <w:lang w:val="en-IE"/>
                </w:rPr>
                <w:delText>“Campaigns” menu option</w:delText>
              </w:r>
            </w:del>
          </w:p>
          <w:p w14:paraId="11143624" w14:textId="40E7A9B7" w:rsidR="00BC0D70" w:rsidRPr="00E73B40" w:rsidDel="00391301" w:rsidRDefault="007F622B"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del w:id="4979" w:author="Author"/>
                <w:color w:val="auto"/>
                <w:sz w:val="20"/>
                <w:szCs w:val="20"/>
                <w:lang w:val="en-IE"/>
              </w:rPr>
            </w:pPr>
            <w:del w:id="4980" w:author="Author">
              <w:r w:rsidRPr="00E73B40" w:rsidDel="00391301">
                <w:rPr>
                  <w:color w:val="auto"/>
                  <w:sz w:val="20"/>
                  <w:szCs w:val="20"/>
                  <w:lang w:val="en-IE"/>
                </w:rPr>
                <w:delText>“Serviceability” process, when coming from the “Campaigns” process and adding a fixed or convergent offer to the basket</w:delText>
              </w:r>
            </w:del>
          </w:p>
        </w:tc>
      </w:tr>
      <w:tr w:rsidR="00456C8C" w:rsidRPr="00E73B40" w:rsidDel="00391301" w14:paraId="7C5CA8E8" w14:textId="5A655B3E" w:rsidTr="001D5D51">
        <w:trPr>
          <w:trHeight w:val="440"/>
          <w:del w:id="4981" w:author="Author"/>
        </w:trPr>
        <w:tc>
          <w:tcPr>
            <w:cnfStyle w:val="001000000000" w:firstRow="0" w:lastRow="0" w:firstColumn="1" w:lastColumn="0" w:oddVBand="0" w:evenVBand="0" w:oddHBand="0" w:evenHBand="0" w:firstRowFirstColumn="0" w:firstRowLastColumn="0" w:lastRowFirstColumn="0" w:lastRowLastColumn="0"/>
            <w:tcW w:w="1809" w:type="dxa"/>
          </w:tcPr>
          <w:p w14:paraId="3DED43AC" w14:textId="05829497" w:rsidR="00456C8C" w:rsidRPr="00E73B40" w:rsidDel="00391301" w:rsidRDefault="00456C8C" w:rsidP="001D5D51">
            <w:pPr>
              <w:pStyle w:val="TableText"/>
              <w:keepNext/>
              <w:spacing w:line="240" w:lineRule="exact"/>
              <w:rPr>
                <w:del w:id="4982" w:author="Author"/>
                <w:color w:val="auto"/>
                <w:sz w:val="20"/>
                <w:szCs w:val="20"/>
                <w:lang w:val="en-IE"/>
              </w:rPr>
            </w:pPr>
            <w:del w:id="4983" w:author="Author">
              <w:r w:rsidRPr="00E73B40" w:rsidDel="00391301">
                <w:rPr>
                  <w:color w:val="auto"/>
                  <w:sz w:val="20"/>
                  <w:szCs w:val="20"/>
                  <w:lang w:val="en-IE"/>
                </w:rPr>
                <w:delText>Pre-conditions</w:delText>
              </w:r>
            </w:del>
          </w:p>
        </w:tc>
        <w:tc>
          <w:tcPr>
            <w:tcW w:w="8045" w:type="dxa"/>
          </w:tcPr>
          <w:p w14:paraId="524A02DD" w14:textId="7D8B0C57" w:rsidR="00456C8C" w:rsidRPr="00E73B40" w:rsidDel="00391301" w:rsidRDefault="00456C8C"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84" w:author="Author"/>
                <w:color w:val="auto"/>
                <w:sz w:val="20"/>
                <w:szCs w:val="20"/>
                <w:lang w:val="en-IE"/>
              </w:rPr>
            </w:pPr>
            <w:del w:id="4985" w:author="Author">
              <w:r w:rsidRPr="00E73B40" w:rsidDel="00391301">
                <w:rPr>
                  <w:color w:val="auto"/>
                  <w:sz w:val="20"/>
                  <w:szCs w:val="20"/>
                  <w:lang w:val="en-IE"/>
                </w:rPr>
                <w:delText>-</w:delText>
              </w:r>
            </w:del>
          </w:p>
        </w:tc>
      </w:tr>
      <w:tr w:rsidR="00456C8C" w:rsidRPr="00E73B40" w:rsidDel="00391301" w14:paraId="69DE0D27" w14:textId="227A76E4" w:rsidTr="001D5D51">
        <w:trPr>
          <w:trHeight w:val="440"/>
          <w:del w:id="4986" w:author="Author"/>
        </w:trPr>
        <w:tc>
          <w:tcPr>
            <w:cnfStyle w:val="001000000000" w:firstRow="0" w:lastRow="0" w:firstColumn="1" w:lastColumn="0" w:oddVBand="0" w:evenVBand="0" w:oddHBand="0" w:evenHBand="0" w:firstRowFirstColumn="0" w:firstRowLastColumn="0" w:lastRowFirstColumn="0" w:lastRowLastColumn="0"/>
            <w:tcW w:w="1809" w:type="dxa"/>
          </w:tcPr>
          <w:p w14:paraId="09C8B735" w14:textId="6F49BC8E" w:rsidR="00456C8C" w:rsidRPr="00E73B40" w:rsidDel="00391301" w:rsidRDefault="00456C8C" w:rsidP="001D5D51">
            <w:pPr>
              <w:pStyle w:val="TableText"/>
              <w:keepNext/>
              <w:spacing w:line="240" w:lineRule="exact"/>
              <w:rPr>
                <w:del w:id="4987" w:author="Author"/>
                <w:b w:val="0"/>
                <w:color w:val="auto"/>
                <w:sz w:val="20"/>
                <w:szCs w:val="20"/>
                <w:lang w:val="en-IE"/>
              </w:rPr>
            </w:pPr>
            <w:del w:id="4988" w:author="Author">
              <w:r w:rsidRPr="00E73B40" w:rsidDel="00391301">
                <w:rPr>
                  <w:color w:val="auto"/>
                  <w:sz w:val="20"/>
                  <w:szCs w:val="20"/>
                  <w:lang w:val="en-IE"/>
                </w:rPr>
                <w:delText>Post-conditions</w:delText>
              </w:r>
            </w:del>
          </w:p>
        </w:tc>
        <w:tc>
          <w:tcPr>
            <w:tcW w:w="8045" w:type="dxa"/>
          </w:tcPr>
          <w:p w14:paraId="74292785" w14:textId="7AD397FB" w:rsidR="00456C8C" w:rsidRPr="00E73B40" w:rsidDel="00391301" w:rsidRDefault="00456C8C"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89" w:author="Author"/>
                <w:color w:val="auto"/>
                <w:sz w:val="20"/>
                <w:szCs w:val="20"/>
                <w:lang w:val="en-IE"/>
              </w:rPr>
            </w:pPr>
            <w:del w:id="4990" w:author="Author">
              <w:r w:rsidRPr="00E73B40" w:rsidDel="00391301">
                <w:rPr>
                  <w:color w:val="auto"/>
                  <w:sz w:val="20"/>
                  <w:szCs w:val="20"/>
                  <w:lang w:val="en-IE"/>
                </w:rPr>
                <w:delText>-</w:delText>
              </w:r>
            </w:del>
          </w:p>
        </w:tc>
      </w:tr>
    </w:tbl>
    <w:p w14:paraId="03727B90" w14:textId="4F2FC24C" w:rsidR="00EC6BD5" w:rsidRPr="00E73B40" w:rsidDel="00391301" w:rsidRDefault="00EC6BD5" w:rsidP="00EC6BD5">
      <w:pPr>
        <w:pStyle w:val="Heading4"/>
        <w:rPr>
          <w:del w:id="4991" w:author="Author"/>
          <w:lang w:val="en-IE"/>
        </w:rPr>
      </w:pPr>
      <w:del w:id="4992" w:author="Author">
        <w:r w:rsidRPr="00E73B40" w:rsidDel="00391301">
          <w:rPr>
            <w:lang w:val="en-IE"/>
          </w:rPr>
          <w:delText>Phase I – Products/Offers selection</w:delText>
        </w:r>
      </w:del>
    </w:p>
    <w:p w14:paraId="59FB0360" w14:textId="3A88135F" w:rsidR="00EC6BD5" w:rsidRPr="00E73B40" w:rsidDel="00391301" w:rsidRDefault="00EC6BD5" w:rsidP="00EC6BD5">
      <w:pPr>
        <w:pStyle w:val="Heading5"/>
        <w:keepNext/>
        <w:rPr>
          <w:del w:id="4993" w:author="Author"/>
          <w:lang w:val="en-IE"/>
        </w:rPr>
      </w:pPr>
      <w:del w:id="4994" w:author="Author">
        <w:r w:rsidRPr="00E73B40" w:rsidDel="00391301">
          <w:rPr>
            <w:lang w:val="en-IE"/>
          </w:rPr>
          <w:delText>Activity 1 » Accept campaign</w:delText>
        </w:r>
      </w:del>
    </w:p>
    <w:tbl>
      <w:tblPr>
        <w:tblStyle w:val="CelFocus1"/>
        <w:tblW w:w="0" w:type="auto"/>
        <w:tblLook w:val="04A0" w:firstRow="1" w:lastRow="0" w:firstColumn="1" w:lastColumn="0" w:noHBand="0" w:noVBand="1"/>
      </w:tblPr>
      <w:tblGrid>
        <w:gridCol w:w="1522"/>
        <w:gridCol w:w="4042"/>
        <w:gridCol w:w="4028"/>
      </w:tblGrid>
      <w:tr w:rsidR="00EC6BD5" w:rsidRPr="00E73B40" w:rsidDel="00391301" w14:paraId="34FEF11C" w14:textId="1415E3A0" w:rsidTr="001D5D51">
        <w:trPr>
          <w:cnfStyle w:val="100000000000" w:firstRow="1" w:lastRow="0" w:firstColumn="0" w:lastColumn="0" w:oddVBand="0" w:evenVBand="0" w:oddHBand="0" w:evenHBand="0" w:firstRowFirstColumn="0" w:firstRowLastColumn="0" w:lastRowFirstColumn="0" w:lastRowLastColumn="0"/>
          <w:trHeight w:val="426"/>
          <w:del w:id="4995"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DBD5F55" w14:textId="0E1699C5" w:rsidR="00EC6BD5" w:rsidRPr="00E73B40" w:rsidDel="00391301" w:rsidRDefault="00EC6BD5" w:rsidP="001D5D51">
            <w:pPr>
              <w:jc w:val="left"/>
              <w:rPr>
                <w:del w:id="4996" w:author="Author"/>
                <w:b w:val="0"/>
                <w:sz w:val="20"/>
                <w:szCs w:val="20"/>
                <w:lang w:val="en-IE"/>
              </w:rPr>
            </w:pPr>
            <w:del w:id="4997" w:author="Author">
              <w:r w:rsidRPr="00E73B40" w:rsidDel="00391301">
                <w:rPr>
                  <w:sz w:val="20"/>
                  <w:szCs w:val="20"/>
                  <w:lang w:val="en-IE"/>
                </w:rPr>
                <w:delText>Activity Specification</w:delText>
              </w:r>
            </w:del>
          </w:p>
        </w:tc>
      </w:tr>
      <w:tr w:rsidR="00EC6BD5" w:rsidRPr="00E73B40" w:rsidDel="00391301" w14:paraId="52695BEC" w14:textId="0FDA3CF4" w:rsidTr="001D5D51">
        <w:trPr>
          <w:trHeight w:hRule="exact" w:val="756"/>
          <w:del w:id="499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3747F9C" w14:textId="26CA286D" w:rsidR="00EC6BD5" w:rsidRPr="00E73B40" w:rsidDel="00391301" w:rsidRDefault="00EC6BD5" w:rsidP="001D5D51">
            <w:pPr>
              <w:pStyle w:val="TableText"/>
              <w:keepNext/>
              <w:spacing w:before="0" w:after="0" w:line="240" w:lineRule="exact"/>
              <w:rPr>
                <w:del w:id="4999" w:author="Author"/>
                <w:color w:val="auto"/>
                <w:sz w:val="20"/>
                <w:szCs w:val="20"/>
                <w:lang w:val="en-IE"/>
              </w:rPr>
            </w:pPr>
            <w:del w:id="5000" w:author="Author">
              <w:r w:rsidRPr="00E73B40" w:rsidDel="00391301">
                <w:rPr>
                  <w:color w:val="auto"/>
                  <w:sz w:val="20"/>
                  <w:szCs w:val="20"/>
                  <w:lang w:val="en-IE"/>
                </w:rPr>
                <w:delText>Actor(s)</w:delText>
              </w:r>
            </w:del>
          </w:p>
        </w:tc>
        <w:tc>
          <w:tcPr>
            <w:tcW w:w="8070" w:type="dxa"/>
            <w:gridSpan w:val="2"/>
            <w:vAlign w:val="center"/>
          </w:tcPr>
          <w:p w14:paraId="1750659B" w14:textId="347D9306"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01" w:author="Author"/>
                <w:color w:val="auto"/>
                <w:sz w:val="20"/>
                <w:szCs w:val="20"/>
                <w:lang w:val="en-IE"/>
              </w:rPr>
            </w:pPr>
            <w:del w:id="5002" w:author="Author">
              <w:r w:rsidRPr="00E73B40" w:rsidDel="00391301">
                <w:rPr>
                  <w:color w:val="auto"/>
                  <w:sz w:val="20"/>
                  <w:szCs w:val="20"/>
                  <w:lang w:val="en-IE"/>
                </w:rPr>
                <w:delText>CSR in Call Centre</w:delText>
              </w:r>
            </w:del>
          </w:p>
          <w:p w14:paraId="0256AE4C" w14:textId="507E1436"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03" w:author="Author"/>
                <w:color w:val="auto"/>
                <w:sz w:val="20"/>
                <w:szCs w:val="20"/>
                <w:lang w:val="en-IE"/>
              </w:rPr>
            </w:pPr>
            <w:del w:id="5004" w:author="Author">
              <w:r w:rsidRPr="00E73B40" w:rsidDel="00391301">
                <w:rPr>
                  <w:color w:val="auto"/>
                  <w:sz w:val="20"/>
                  <w:szCs w:val="20"/>
                  <w:lang w:val="en-IE"/>
                </w:rPr>
                <w:delText>Agent in Shop</w:delText>
              </w:r>
            </w:del>
          </w:p>
        </w:tc>
      </w:tr>
      <w:tr w:rsidR="00EC6BD5" w:rsidRPr="00E73B40" w:rsidDel="00391301" w14:paraId="580F6D79" w14:textId="74720329" w:rsidTr="001D5D51">
        <w:trPr>
          <w:trHeight w:hRule="exact" w:val="397"/>
          <w:del w:id="500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F83D10" w14:textId="42610E3E" w:rsidR="00EC6BD5" w:rsidRPr="00E73B40" w:rsidDel="00391301" w:rsidRDefault="00EC6BD5" w:rsidP="001D5D51">
            <w:pPr>
              <w:pStyle w:val="TableText"/>
              <w:keepNext/>
              <w:spacing w:before="0" w:after="0" w:line="240" w:lineRule="exact"/>
              <w:rPr>
                <w:del w:id="5006" w:author="Author"/>
                <w:color w:val="auto"/>
                <w:sz w:val="20"/>
                <w:szCs w:val="20"/>
                <w:lang w:val="en-IE"/>
              </w:rPr>
            </w:pPr>
            <w:del w:id="5007" w:author="Author">
              <w:r w:rsidRPr="00E73B40" w:rsidDel="00391301">
                <w:rPr>
                  <w:color w:val="auto"/>
                  <w:sz w:val="20"/>
                  <w:szCs w:val="20"/>
                  <w:lang w:val="en-IE"/>
                </w:rPr>
                <w:delText>System</w:delText>
              </w:r>
            </w:del>
          </w:p>
        </w:tc>
        <w:tc>
          <w:tcPr>
            <w:tcW w:w="8070" w:type="dxa"/>
            <w:gridSpan w:val="2"/>
            <w:vAlign w:val="center"/>
          </w:tcPr>
          <w:p w14:paraId="044B4E81" w14:textId="206C43CE"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08" w:author="Author"/>
                <w:color w:val="auto"/>
                <w:sz w:val="20"/>
                <w:szCs w:val="20"/>
                <w:lang w:val="en-IE"/>
              </w:rPr>
            </w:pPr>
            <w:del w:id="5009" w:author="Author">
              <w:r w:rsidRPr="00E73B40" w:rsidDel="00391301">
                <w:rPr>
                  <w:color w:val="auto"/>
                  <w:sz w:val="20"/>
                  <w:szCs w:val="20"/>
                  <w:lang w:val="en-IE"/>
                </w:rPr>
                <w:delText>UFE</w:delText>
              </w:r>
            </w:del>
          </w:p>
        </w:tc>
      </w:tr>
      <w:tr w:rsidR="00EC6BD5" w:rsidRPr="00E73B40" w:rsidDel="00391301" w14:paraId="001A5443" w14:textId="19783FFE" w:rsidTr="001D5D51">
        <w:trPr>
          <w:trHeight w:val="440"/>
          <w:del w:id="5010" w:author="Author"/>
        </w:trPr>
        <w:tc>
          <w:tcPr>
            <w:cnfStyle w:val="001000000000" w:firstRow="0" w:lastRow="0" w:firstColumn="1" w:lastColumn="0" w:oddVBand="0" w:evenVBand="0" w:oddHBand="0" w:evenHBand="0" w:firstRowFirstColumn="0" w:firstRowLastColumn="0" w:lastRowFirstColumn="0" w:lastRowLastColumn="0"/>
            <w:tcW w:w="1522" w:type="dxa"/>
          </w:tcPr>
          <w:p w14:paraId="62E7A727" w14:textId="54F0271E" w:rsidR="00EC6BD5" w:rsidRPr="00E73B40" w:rsidDel="00391301" w:rsidRDefault="00EC6BD5" w:rsidP="001D5D51">
            <w:pPr>
              <w:pStyle w:val="TableText"/>
              <w:keepNext/>
              <w:spacing w:line="240" w:lineRule="exact"/>
              <w:rPr>
                <w:del w:id="5011" w:author="Author"/>
                <w:color w:val="auto"/>
                <w:sz w:val="20"/>
                <w:szCs w:val="20"/>
                <w:lang w:val="en-IE"/>
              </w:rPr>
            </w:pPr>
            <w:del w:id="5012" w:author="Author">
              <w:r w:rsidRPr="00E73B40" w:rsidDel="00391301">
                <w:rPr>
                  <w:color w:val="auto"/>
                  <w:sz w:val="20"/>
                  <w:szCs w:val="20"/>
                  <w:lang w:val="en-IE"/>
                </w:rPr>
                <w:delText>Screen Name</w:delText>
              </w:r>
            </w:del>
          </w:p>
        </w:tc>
        <w:tc>
          <w:tcPr>
            <w:tcW w:w="8070" w:type="dxa"/>
            <w:gridSpan w:val="2"/>
          </w:tcPr>
          <w:p w14:paraId="6C046818" w14:textId="1C19810B" w:rsidR="00EC6BD5" w:rsidRPr="00E73B40" w:rsidDel="00391301" w:rsidRDefault="00EC6BD5"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13" w:author="Author"/>
                <w:color w:val="auto"/>
                <w:sz w:val="20"/>
                <w:szCs w:val="20"/>
                <w:lang w:val="en-IE"/>
              </w:rPr>
            </w:pPr>
            <w:del w:id="5014" w:author="Author">
              <w:r w:rsidRPr="00E73B40" w:rsidDel="00391301">
                <w:rPr>
                  <w:color w:val="auto"/>
                  <w:sz w:val="20"/>
                  <w:szCs w:val="20"/>
                  <w:lang w:val="en-IE"/>
                </w:rPr>
                <w:delText>Campaign detail step</w:delText>
              </w:r>
            </w:del>
          </w:p>
        </w:tc>
      </w:tr>
      <w:tr w:rsidR="00EC6BD5" w:rsidRPr="00E73B40" w:rsidDel="00391301" w14:paraId="1419701A" w14:textId="2D0DCD2B" w:rsidTr="001D5D51">
        <w:trPr>
          <w:trHeight w:val="440"/>
          <w:del w:id="5015" w:author="Author"/>
        </w:trPr>
        <w:tc>
          <w:tcPr>
            <w:cnfStyle w:val="001000000000" w:firstRow="0" w:lastRow="0" w:firstColumn="1" w:lastColumn="0" w:oddVBand="0" w:evenVBand="0" w:oddHBand="0" w:evenHBand="0" w:firstRowFirstColumn="0" w:firstRowLastColumn="0" w:lastRowFirstColumn="0" w:lastRowLastColumn="0"/>
            <w:tcW w:w="1522" w:type="dxa"/>
          </w:tcPr>
          <w:p w14:paraId="0D1F456A" w14:textId="4BA42EFE" w:rsidR="00EC6BD5" w:rsidRPr="00E73B40" w:rsidDel="00391301" w:rsidRDefault="00EC6BD5" w:rsidP="001D5D51">
            <w:pPr>
              <w:pStyle w:val="TableText"/>
              <w:keepNext/>
              <w:spacing w:line="240" w:lineRule="exact"/>
              <w:rPr>
                <w:del w:id="5016" w:author="Author"/>
                <w:b w:val="0"/>
                <w:color w:val="auto"/>
                <w:sz w:val="20"/>
                <w:szCs w:val="20"/>
                <w:lang w:val="en-IE"/>
              </w:rPr>
            </w:pPr>
            <w:del w:id="5017" w:author="Author">
              <w:r w:rsidRPr="00E73B40" w:rsidDel="00391301">
                <w:rPr>
                  <w:color w:val="auto"/>
                  <w:sz w:val="20"/>
                  <w:szCs w:val="20"/>
                  <w:lang w:val="en-IE"/>
                </w:rPr>
                <w:delText>Description</w:delText>
              </w:r>
            </w:del>
          </w:p>
        </w:tc>
        <w:tc>
          <w:tcPr>
            <w:tcW w:w="8070" w:type="dxa"/>
            <w:gridSpan w:val="2"/>
          </w:tcPr>
          <w:p w14:paraId="0243BE68" w14:textId="74AB9DB6" w:rsidR="00EC6BD5" w:rsidRPr="00E73B40" w:rsidDel="00391301" w:rsidRDefault="00EC6BD5"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18" w:author="Author"/>
                <w:color w:val="auto"/>
                <w:sz w:val="20"/>
                <w:szCs w:val="20"/>
                <w:lang w:val="en-IE"/>
              </w:rPr>
            </w:pPr>
            <w:del w:id="5019" w:author="Author">
              <w:r w:rsidRPr="00E73B40" w:rsidDel="00391301">
                <w:rPr>
                  <w:color w:val="auto"/>
                  <w:sz w:val="20"/>
                  <w:szCs w:val="20"/>
                  <w:lang w:val="en-IE"/>
                </w:rPr>
                <w:delText>The user accepts a New customer campaign and UFE adds that campaign to the basket.</w:delText>
              </w:r>
            </w:del>
          </w:p>
          <w:p w14:paraId="3488C964" w14:textId="63A0704A" w:rsidR="00EC6BD5" w:rsidRPr="00E73B40" w:rsidDel="00391301" w:rsidRDefault="00EC6BD5" w:rsidP="00EC6B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20" w:author="Author"/>
                <w:color w:val="auto"/>
                <w:sz w:val="20"/>
                <w:szCs w:val="20"/>
                <w:lang w:val="en-IE"/>
              </w:rPr>
            </w:pPr>
            <w:del w:id="5021" w:author="Author">
              <w:r w:rsidRPr="00E73B40" w:rsidDel="00391301">
                <w:rPr>
                  <w:color w:val="auto"/>
                  <w:sz w:val="20"/>
                  <w:szCs w:val="20"/>
                  <w:lang w:val="en-IE"/>
                </w:rPr>
                <w:delText>This activity occurs on Campaigns process. For full detail on Campaigns process, please refer to [8].</w:delText>
              </w:r>
            </w:del>
          </w:p>
          <w:p w14:paraId="460171D9" w14:textId="1D00BD7F" w:rsidR="00C51837" w:rsidRPr="00E73B40" w:rsidDel="00391301" w:rsidRDefault="00C51837" w:rsidP="00EC6B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22" w:author="Author"/>
                <w:color w:val="auto"/>
                <w:sz w:val="20"/>
                <w:szCs w:val="20"/>
                <w:lang w:val="en-IE"/>
              </w:rPr>
            </w:pPr>
            <w:del w:id="5023" w:author="Author">
              <w:r w:rsidRPr="00E73B40" w:rsidDel="00391301">
                <w:rPr>
                  <w:color w:val="auto"/>
                  <w:sz w:val="20"/>
                  <w:szCs w:val="20"/>
                  <w:lang w:val="en-IE"/>
                </w:rPr>
                <w:delText>When decomposing the campaign into the basket, the following points are considered:</w:delText>
              </w:r>
            </w:del>
          </w:p>
          <w:p w14:paraId="4C7224D6" w14:textId="26A689CA" w:rsidR="00A70A45" w:rsidRPr="00E73B40" w:rsidDel="00391301" w:rsidRDefault="00A70A45"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24" w:author="Author"/>
                <w:color w:val="auto"/>
                <w:sz w:val="20"/>
                <w:szCs w:val="18"/>
                <w:lang w:val="en-IE" w:eastAsia="en-US"/>
              </w:rPr>
            </w:pPr>
            <w:del w:id="5025" w:author="Author">
              <w:r w:rsidRPr="00E73B40" w:rsidDel="00391301">
                <w:rPr>
                  <w:color w:val="auto"/>
                  <w:sz w:val="20"/>
                  <w:szCs w:val="18"/>
                  <w:lang w:val="en-IE" w:eastAsia="en-US"/>
                </w:rPr>
                <w:delText xml:space="preserve">Products: only products defined on the campaign are decomposed and available for configuration in the basket. </w:delText>
              </w:r>
              <w:r w:rsidR="00E448E4" w:rsidRPr="00E73B40" w:rsidDel="00391301">
                <w:rPr>
                  <w:color w:val="auto"/>
                  <w:sz w:val="20"/>
                  <w:szCs w:val="18"/>
                  <w:lang w:val="en-IE" w:eastAsia="en-US"/>
                </w:rPr>
                <w:delText xml:space="preserve">The user may add other products but </w:delText>
              </w:r>
              <w:r w:rsidR="00E448E4" w:rsidRPr="00E73B40" w:rsidDel="00391301">
                <w:rPr>
                  <w:color w:val="auto"/>
                  <w:sz w:val="20"/>
                  <w:szCs w:val="20"/>
                  <w:lang w:val="en-IE"/>
                </w:rPr>
                <w:delText xml:space="preserve">UFE won´t validate with </w:delText>
              </w:r>
            </w:del>
            <w:ins w:id="5026" w:author="Author">
              <w:del w:id="5027" w:author="Author">
                <w:r w:rsidR="00E164BE" w:rsidRPr="00E73B40" w:rsidDel="00391301">
                  <w:rPr>
                    <w:color w:val="auto"/>
                    <w:sz w:val="20"/>
                    <w:szCs w:val="18"/>
                    <w:lang w:val="en-IE" w:eastAsia="en-US"/>
                  </w:rPr>
                  <w:delText xml:space="preserve">UFE Catalogue </w:delText>
                </w:r>
              </w:del>
            </w:ins>
            <w:del w:id="5028" w:author="Author">
              <w:r w:rsidR="00E448E4" w:rsidRPr="00E73B40" w:rsidDel="00391301">
                <w:rPr>
                  <w:color w:val="auto"/>
                  <w:sz w:val="20"/>
                  <w:szCs w:val="20"/>
                  <w:lang w:val="en-IE"/>
                </w:rPr>
                <w:delText>the configuration</w:delText>
              </w:r>
              <w:r w:rsidRPr="00E73B40" w:rsidDel="00391301">
                <w:rPr>
                  <w:color w:val="auto"/>
                  <w:sz w:val="20"/>
                  <w:szCs w:val="18"/>
                  <w:lang w:val="en-IE" w:eastAsia="en-US"/>
                </w:rPr>
                <w:delText>.</w:delText>
              </w:r>
            </w:del>
            <w:ins w:id="5029" w:author="Author">
              <w:del w:id="5030" w:author="Author">
                <w:r w:rsidR="00010B48" w:rsidDel="00391301">
                  <w:rPr>
                    <w:color w:val="auto"/>
                    <w:sz w:val="20"/>
                    <w:szCs w:val="18"/>
                    <w:lang w:val="en-IE" w:eastAsia="en-US"/>
                  </w:rPr>
                  <w:delText xml:space="preserve"> </w:delText>
                </w:r>
                <w:r w:rsidR="00010B48" w:rsidRPr="00010B48" w:rsidDel="00391301">
                  <w:rPr>
                    <w:color w:val="auto"/>
                    <w:sz w:val="20"/>
                    <w:szCs w:val="18"/>
                    <w:lang w:val="en-IE" w:eastAsia="en-US"/>
                  </w:rPr>
                  <w:delText xml:space="preserve">Any product coming from </w:delText>
                </w:r>
                <w:r w:rsidR="00010B48" w:rsidDel="00391301">
                  <w:rPr>
                    <w:color w:val="auto"/>
                    <w:sz w:val="20"/>
                    <w:szCs w:val="18"/>
                    <w:lang w:val="en-IE" w:eastAsia="en-US"/>
                  </w:rPr>
                  <w:delText>UFE Catalogue</w:delText>
                </w:r>
                <w:r w:rsidR="00010B48" w:rsidRPr="00010B48" w:rsidDel="00391301">
                  <w:rPr>
                    <w:color w:val="auto"/>
                    <w:sz w:val="20"/>
                    <w:szCs w:val="18"/>
                    <w:lang w:val="en-IE" w:eastAsia="en-US"/>
                  </w:rPr>
                  <w:delText xml:space="preserve"> must be consistent with </w:delText>
                </w:r>
                <w:r w:rsidR="00010B48" w:rsidDel="00391301">
                  <w:rPr>
                    <w:color w:val="auto"/>
                    <w:sz w:val="20"/>
                    <w:szCs w:val="18"/>
                    <w:lang w:val="en-IE" w:eastAsia="en-US"/>
                  </w:rPr>
                  <w:delText xml:space="preserve">the </w:delText>
                </w:r>
                <w:r w:rsidR="00010B48" w:rsidRPr="00010B48" w:rsidDel="00391301">
                  <w:rPr>
                    <w:color w:val="auto"/>
                    <w:sz w:val="20"/>
                    <w:szCs w:val="18"/>
                    <w:lang w:val="en-IE" w:eastAsia="en-US"/>
                  </w:rPr>
                  <w:delText>definitions as provided in MEC extract</w:delText>
                </w:r>
                <w:r w:rsidR="00010B48" w:rsidDel="00391301">
                  <w:rPr>
                    <w:color w:val="auto"/>
                    <w:sz w:val="20"/>
                    <w:szCs w:val="18"/>
                    <w:lang w:val="en-IE" w:eastAsia="en-US"/>
                  </w:rPr>
                  <w:delText>.</w:delText>
                </w:r>
              </w:del>
            </w:ins>
          </w:p>
          <w:p w14:paraId="51FC0F51" w14:textId="61E73FE5" w:rsidR="00A70A45" w:rsidRPr="00E73B40" w:rsidDel="00391301" w:rsidRDefault="00A70A45"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31" w:author="Author"/>
                <w:color w:val="auto"/>
                <w:sz w:val="20"/>
                <w:szCs w:val="18"/>
                <w:lang w:val="en-IE" w:eastAsia="en-US"/>
              </w:rPr>
            </w:pPr>
            <w:del w:id="5032" w:author="Author">
              <w:r w:rsidRPr="00E73B40" w:rsidDel="00391301">
                <w:rPr>
                  <w:color w:val="auto"/>
                  <w:sz w:val="20"/>
                  <w:szCs w:val="18"/>
                  <w:lang w:val="en-IE" w:eastAsia="en-US"/>
                </w:rPr>
                <w:delText>Components: the components defined on the campaign are decomposed and available for configuration in the basket. The user is able to add other components.</w:delText>
              </w:r>
            </w:del>
          </w:p>
          <w:p w14:paraId="15CCD672" w14:textId="7F8B2FBF" w:rsidR="00C51837"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33" w:author="Author"/>
                <w:color w:val="auto"/>
                <w:sz w:val="20"/>
                <w:szCs w:val="18"/>
                <w:lang w:val="en-IE" w:eastAsia="en-US"/>
              </w:rPr>
            </w:pPr>
            <w:del w:id="5034" w:author="Author">
              <w:r w:rsidRPr="00E73B40" w:rsidDel="00391301">
                <w:rPr>
                  <w:color w:val="auto"/>
                  <w:sz w:val="20"/>
                  <w:szCs w:val="18"/>
                  <w:lang w:val="en-IE" w:eastAsia="en-US"/>
                </w:rPr>
                <w:delText>Billing offers: only the billing offers defined on the campaign are available for selection under the corresponding component.</w:delText>
              </w:r>
            </w:del>
          </w:p>
          <w:p w14:paraId="03B6BA65" w14:textId="2002F8C1" w:rsidR="00C51837"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35" w:author="Author"/>
                <w:color w:val="auto"/>
                <w:sz w:val="20"/>
                <w:szCs w:val="18"/>
                <w:lang w:val="en-IE" w:eastAsia="en-US"/>
              </w:rPr>
            </w:pPr>
            <w:del w:id="5036" w:author="Author">
              <w:r w:rsidRPr="00E73B40" w:rsidDel="00391301">
                <w:rPr>
                  <w:color w:val="auto"/>
                  <w:sz w:val="20"/>
                  <w:szCs w:val="18"/>
                  <w:lang w:val="en-IE" w:eastAsia="en-US"/>
                </w:rPr>
                <w:delText xml:space="preserve">Attributes: </w:delText>
              </w:r>
              <w:r w:rsidR="00E448E4" w:rsidRPr="00E73B40" w:rsidDel="00391301">
                <w:rPr>
                  <w:color w:val="auto"/>
                  <w:sz w:val="20"/>
                  <w:szCs w:val="18"/>
                  <w:lang w:val="en-IE" w:eastAsia="en-US"/>
                </w:rPr>
                <w:delText xml:space="preserve">attributes may be edited but </w:delText>
              </w:r>
              <w:r w:rsidR="00E448E4" w:rsidRPr="00E73B40" w:rsidDel="00391301">
                <w:rPr>
                  <w:color w:val="auto"/>
                  <w:sz w:val="20"/>
                  <w:szCs w:val="20"/>
                  <w:lang w:val="en-IE"/>
                </w:rPr>
                <w:delText xml:space="preserve">UFE won´t validate with </w:delText>
              </w:r>
            </w:del>
            <w:ins w:id="5037" w:author="Author">
              <w:del w:id="5038" w:author="Author">
                <w:r w:rsidR="00E164BE" w:rsidRPr="00E73B40" w:rsidDel="00391301">
                  <w:rPr>
                    <w:color w:val="auto"/>
                    <w:sz w:val="20"/>
                    <w:szCs w:val="18"/>
                    <w:lang w:val="en-IE" w:eastAsia="en-US"/>
                  </w:rPr>
                  <w:delText xml:space="preserve">UFE Catalogue </w:delText>
                </w:r>
              </w:del>
            </w:ins>
            <w:del w:id="5039" w:author="Author">
              <w:r w:rsidR="00E448E4" w:rsidRPr="00E73B40" w:rsidDel="00391301">
                <w:rPr>
                  <w:color w:val="auto"/>
                  <w:sz w:val="20"/>
                  <w:szCs w:val="20"/>
                  <w:lang w:val="en-IE"/>
                </w:rPr>
                <w:delText>the configuration</w:delText>
              </w:r>
              <w:r w:rsidRPr="00E73B40" w:rsidDel="00391301">
                <w:rPr>
                  <w:color w:val="auto"/>
                  <w:sz w:val="20"/>
                  <w:szCs w:val="18"/>
                  <w:lang w:val="en-IE" w:eastAsia="en-US"/>
                </w:rPr>
                <w:delText>.</w:delText>
              </w:r>
            </w:del>
            <w:ins w:id="5040" w:author="Author">
              <w:del w:id="5041" w:author="Author">
                <w:r w:rsidR="00010B48" w:rsidDel="00391301">
                  <w:rPr>
                    <w:color w:val="auto"/>
                    <w:sz w:val="20"/>
                    <w:szCs w:val="18"/>
                    <w:lang w:val="en-IE" w:eastAsia="en-US"/>
                  </w:rPr>
                  <w:delText xml:space="preserve"> </w:delText>
                </w:r>
                <w:r w:rsidR="00010B48" w:rsidRPr="00010B48" w:rsidDel="00391301">
                  <w:rPr>
                    <w:color w:val="auto"/>
                    <w:sz w:val="20"/>
                    <w:szCs w:val="18"/>
                    <w:lang w:val="en-IE" w:eastAsia="en-US"/>
                  </w:rPr>
                  <w:delText>UFE will only handle the values defined in the catalogue and can only be edited with one of those values.</w:delText>
                </w:r>
              </w:del>
            </w:ins>
          </w:p>
        </w:tc>
      </w:tr>
      <w:tr w:rsidR="00A62651" w:rsidRPr="00E73B40" w:rsidDel="00391301" w14:paraId="7B4F6E8E" w14:textId="5B94282A" w:rsidTr="001D5D51">
        <w:trPr>
          <w:trHeight w:val="440"/>
          <w:del w:id="504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EEE619A" w14:textId="0584C849" w:rsidR="00A62651" w:rsidRPr="00E73B40" w:rsidDel="00391301" w:rsidRDefault="00A62651" w:rsidP="001D5D51">
            <w:pPr>
              <w:pStyle w:val="TableText"/>
              <w:keepNext/>
              <w:tabs>
                <w:tab w:val="left" w:pos="567"/>
              </w:tabs>
              <w:spacing w:line="240" w:lineRule="exact"/>
              <w:rPr>
                <w:del w:id="5043" w:author="Author"/>
                <w:color w:val="auto"/>
                <w:sz w:val="20"/>
                <w:szCs w:val="20"/>
                <w:lang w:val="en-IE"/>
              </w:rPr>
            </w:pPr>
            <w:del w:id="5044" w:author="Author">
              <w:r w:rsidRPr="00E73B40" w:rsidDel="00391301">
                <w:rPr>
                  <w:color w:val="auto"/>
                  <w:sz w:val="20"/>
                  <w:szCs w:val="20"/>
                  <w:lang w:val="en-IE"/>
                </w:rPr>
                <w:delText>Automations</w:delText>
              </w:r>
            </w:del>
          </w:p>
          <w:p w14:paraId="0A2320D3" w14:textId="52044DF1" w:rsidR="00A62651" w:rsidRPr="00E73B40" w:rsidDel="00391301" w:rsidRDefault="00A62651" w:rsidP="001D5D51">
            <w:pPr>
              <w:pStyle w:val="TableText"/>
              <w:keepNext/>
              <w:tabs>
                <w:tab w:val="left" w:pos="567"/>
              </w:tabs>
              <w:spacing w:line="240" w:lineRule="exact"/>
              <w:rPr>
                <w:del w:id="5045" w:author="Author"/>
                <w:color w:val="auto"/>
                <w:sz w:val="20"/>
                <w:szCs w:val="20"/>
                <w:lang w:val="en-IE"/>
              </w:rPr>
            </w:pPr>
          </w:p>
        </w:tc>
        <w:tc>
          <w:tcPr>
            <w:tcW w:w="4042" w:type="dxa"/>
            <w:shd w:val="clear" w:color="auto" w:fill="D8D7D5"/>
          </w:tcPr>
          <w:p w14:paraId="00AEE3E5" w14:textId="48B73C3F" w:rsidR="00A62651" w:rsidRPr="00E73B40" w:rsidDel="00391301" w:rsidRDefault="00A62651"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5046" w:author="Author"/>
                <w:b/>
                <w:color w:val="auto"/>
                <w:sz w:val="18"/>
                <w:szCs w:val="18"/>
                <w:lang w:val="en-IE" w:eastAsia="en-US"/>
              </w:rPr>
            </w:pPr>
            <w:del w:id="5047" w:author="Author">
              <w:r w:rsidRPr="00E73B40" w:rsidDel="00391301">
                <w:rPr>
                  <w:b/>
                  <w:color w:val="auto"/>
                  <w:sz w:val="18"/>
                  <w:szCs w:val="18"/>
                  <w:lang w:val="en-IE"/>
                </w:rPr>
                <w:delText>Business Validations &amp; other Automations</w:delText>
              </w:r>
            </w:del>
          </w:p>
        </w:tc>
        <w:tc>
          <w:tcPr>
            <w:tcW w:w="4028" w:type="dxa"/>
            <w:shd w:val="clear" w:color="auto" w:fill="D8D7D5"/>
          </w:tcPr>
          <w:p w14:paraId="5069863B" w14:textId="33DA5FA6" w:rsidR="00A62651" w:rsidRPr="00E73B40" w:rsidDel="00391301" w:rsidRDefault="00A62651"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5048" w:author="Author"/>
                <w:b/>
                <w:color w:val="auto"/>
                <w:sz w:val="18"/>
                <w:szCs w:val="18"/>
                <w:lang w:val="en-IE" w:eastAsia="en-US"/>
              </w:rPr>
            </w:pPr>
            <w:del w:id="5049" w:author="Author">
              <w:r w:rsidRPr="00E73B40" w:rsidDel="00391301">
                <w:rPr>
                  <w:b/>
                  <w:color w:val="auto"/>
                  <w:sz w:val="18"/>
                  <w:szCs w:val="18"/>
                  <w:lang w:val="en-IE"/>
                </w:rPr>
                <w:delText>Messages (Error &amp; Warnings)</w:delText>
              </w:r>
            </w:del>
          </w:p>
        </w:tc>
      </w:tr>
      <w:tr w:rsidR="00A62651" w:rsidRPr="00E73B40" w:rsidDel="00391301" w14:paraId="4E290E99" w14:textId="5770655B" w:rsidTr="001D5D51">
        <w:trPr>
          <w:trHeight w:val="440"/>
          <w:del w:id="505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51432F" w14:textId="5DD5AA53" w:rsidR="00A62651" w:rsidRPr="00E73B40" w:rsidDel="00391301" w:rsidRDefault="00A62651" w:rsidP="001D5D51">
            <w:pPr>
              <w:pStyle w:val="TableText"/>
              <w:keepNext/>
              <w:tabs>
                <w:tab w:val="left" w:pos="567"/>
              </w:tabs>
              <w:spacing w:line="240" w:lineRule="exact"/>
              <w:jc w:val="left"/>
              <w:rPr>
                <w:del w:id="5051" w:author="Author"/>
                <w:color w:val="auto"/>
                <w:sz w:val="20"/>
                <w:szCs w:val="20"/>
                <w:lang w:val="en-IE"/>
              </w:rPr>
            </w:pPr>
          </w:p>
        </w:tc>
        <w:tc>
          <w:tcPr>
            <w:tcW w:w="4042" w:type="dxa"/>
          </w:tcPr>
          <w:p w14:paraId="158B36D2" w14:textId="75DE9C8C"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052" w:author="Author"/>
                <w:color w:val="439782"/>
                <w:sz w:val="22"/>
                <w:szCs w:val="18"/>
                <w:lang w:val="en-IE" w:eastAsia="en-US"/>
              </w:rPr>
            </w:pPr>
            <w:del w:id="5053" w:author="Author">
              <w:r w:rsidRPr="00E73B40" w:rsidDel="00391301">
                <w:rPr>
                  <w:color w:val="439782"/>
                  <w:sz w:val="20"/>
                  <w:szCs w:val="18"/>
                  <w:lang w:val="en-IE" w:eastAsia="en-US"/>
                </w:rPr>
                <w:delText>1a. Add campaign</w:delText>
              </w:r>
            </w:del>
          </w:p>
          <w:p w14:paraId="206C80B0" w14:textId="78288D95"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054" w:author="Author"/>
                <w:color w:val="auto"/>
                <w:sz w:val="20"/>
                <w:szCs w:val="18"/>
                <w:lang w:val="en-IE" w:eastAsia="en-US"/>
              </w:rPr>
            </w:pPr>
            <w:del w:id="5055" w:author="Author">
              <w:r w:rsidRPr="00E73B40" w:rsidDel="00391301">
                <w:rPr>
                  <w:color w:val="auto"/>
                  <w:sz w:val="20"/>
                  <w:szCs w:val="18"/>
                  <w:lang w:val="en-IE" w:eastAsia="en-US"/>
                </w:rPr>
                <w:delText>UFE adds the offer defined on the campaign to the basket, decomposing it and considering:</w:delText>
              </w:r>
            </w:del>
          </w:p>
          <w:p w14:paraId="53B842D8" w14:textId="50FB3FF0" w:rsidR="00A62651"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56" w:author="Author"/>
                <w:color w:val="auto"/>
                <w:sz w:val="20"/>
                <w:szCs w:val="18"/>
                <w:lang w:val="en-IE" w:eastAsia="en-US"/>
              </w:rPr>
            </w:pPr>
            <w:del w:id="5057" w:author="Author">
              <w:r w:rsidRPr="00E73B40" w:rsidDel="00391301">
                <w:rPr>
                  <w:i/>
                  <w:color w:val="auto"/>
                  <w:sz w:val="20"/>
                  <w:szCs w:val="18"/>
                  <w:lang w:val="en-IE" w:eastAsia="en-US"/>
                </w:rPr>
                <w:delText>Please see this activity description</w:delText>
              </w:r>
            </w:del>
            <w:ins w:id="5058" w:author="Author">
              <w:del w:id="5059" w:author="Author">
                <w:r w:rsidR="00AC3EFD" w:rsidDel="00391301">
                  <w:rPr>
                    <w:i/>
                    <w:color w:val="auto"/>
                    <w:sz w:val="20"/>
                    <w:szCs w:val="18"/>
                    <w:lang w:val="en-IE" w:eastAsia="en-US"/>
                  </w:rPr>
                  <w:delText xml:space="preserve"> depending on the type of activity</w:delText>
                </w:r>
              </w:del>
            </w:ins>
            <w:del w:id="5060" w:author="Author">
              <w:r w:rsidRPr="00E73B40" w:rsidDel="00391301">
                <w:rPr>
                  <w:color w:val="auto"/>
                  <w:sz w:val="20"/>
                  <w:szCs w:val="18"/>
                  <w:lang w:val="en-IE" w:eastAsia="en-US"/>
                </w:rPr>
                <w:delText>.</w:delText>
              </w:r>
            </w:del>
            <w:ins w:id="5061" w:author="Author">
              <w:del w:id="5062" w:author="Author">
                <w:r w:rsidR="00AC3EFD" w:rsidDel="00391301">
                  <w:rPr>
                    <w:color w:val="auto"/>
                    <w:sz w:val="20"/>
                    <w:szCs w:val="18"/>
                    <w:lang w:val="en-IE" w:eastAsia="en-US"/>
                  </w:rPr>
                  <w:delText xml:space="preserve"> </w:delText>
                </w:r>
                <w:r w:rsidR="00AC3EFD" w:rsidRPr="00AC3EFD" w:rsidDel="00391301">
                  <w:rPr>
                    <w:i/>
                    <w:color w:val="auto"/>
                    <w:sz w:val="20"/>
                    <w:szCs w:val="18"/>
                    <w:lang w:val="en-IE" w:eastAsia="en-US"/>
                  </w:rPr>
                  <w:delText>For mo</w:delText>
                </w:r>
                <w:r w:rsidR="00AC3EFD" w:rsidDel="00391301">
                  <w:rPr>
                    <w:i/>
                    <w:color w:val="auto"/>
                    <w:sz w:val="20"/>
                    <w:szCs w:val="18"/>
                    <w:lang w:val="en-IE" w:eastAsia="en-US"/>
                  </w:rPr>
                  <w:delText>bile offer, check BS #1, fixed and convergent offers BS</w:delText>
                </w:r>
                <w:r w:rsidR="001A0A47" w:rsidDel="00391301">
                  <w:rPr>
                    <w:i/>
                    <w:color w:val="auto"/>
                    <w:sz w:val="20"/>
                    <w:szCs w:val="18"/>
                    <w:lang w:val="en-IE" w:eastAsia="en-US"/>
                  </w:rPr>
                  <w:delText xml:space="preserve"> </w:delText>
                </w:r>
                <w:r w:rsidR="00AC3EFD" w:rsidDel="00391301">
                  <w:rPr>
                    <w:i/>
                    <w:color w:val="auto"/>
                    <w:sz w:val="20"/>
                    <w:szCs w:val="18"/>
                    <w:lang w:val="en-IE" w:eastAsia="en-US"/>
                  </w:rPr>
                  <w:delText>#2.</w:delText>
                </w:r>
              </w:del>
            </w:ins>
          </w:p>
          <w:p w14:paraId="2CC38282" w14:textId="3C0DA6C7" w:rsidR="001A0A47" w:rsidDel="00391301" w:rsidRDefault="00A62651" w:rsidP="006357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63" w:author="Author"/>
                <w:del w:id="5064" w:author="Author"/>
                <w:color w:val="auto"/>
                <w:sz w:val="20"/>
                <w:szCs w:val="18"/>
                <w:lang w:val="en-IE" w:eastAsia="en-US"/>
              </w:rPr>
            </w:pPr>
            <w:del w:id="5065" w:author="Author">
              <w:r w:rsidRPr="00E73B40" w:rsidDel="00391301">
                <w:rPr>
                  <w:color w:val="auto"/>
                  <w:sz w:val="20"/>
                  <w:szCs w:val="18"/>
                  <w:lang w:val="en-IE" w:eastAsia="en-US"/>
                </w:rPr>
                <w:delText>The presentation of t</w:delText>
              </w:r>
            </w:del>
            <w:ins w:id="5066" w:author="Author">
              <w:del w:id="5067" w:author="Author">
                <w:r w:rsidR="001A0A47" w:rsidDel="00391301">
                  <w:rPr>
                    <w:color w:val="auto"/>
                    <w:sz w:val="20"/>
                    <w:szCs w:val="18"/>
                    <w:lang w:val="en-IE" w:eastAsia="en-US"/>
                  </w:rPr>
                  <w:delText>T</w:delText>
                </w:r>
              </w:del>
            </w:ins>
            <w:del w:id="5068" w:author="Author">
              <w:r w:rsidRPr="00E73B40" w:rsidDel="00391301">
                <w:rPr>
                  <w:color w:val="auto"/>
                  <w:sz w:val="20"/>
                  <w:szCs w:val="18"/>
                  <w:lang w:val="en-IE" w:eastAsia="en-US"/>
                </w:rPr>
                <w:delText xml:space="preserve">he </w:delText>
              </w:r>
              <w:r w:rsidR="00CB69F6" w:rsidRPr="00E73B40" w:rsidDel="00391301">
                <w:rPr>
                  <w:color w:val="auto"/>
                  <w:sz w:val="20"/>
                  <w:szCs w:val="18"/>
                  <w:lang w:val="en-IE" w:eastAsia="en-US"/>
                </w:rPr>
                <w:delText xml:space="preserve">products, </w:delText>
              </w:r>
            </w:del>
            <w:ins w:id="5069" w:author="Author">
              <w:del w:id="5070" w:author="Author">
                <w:r w:rsidR="001A0A47" w:rsidDel="00391301">
                  <w:rPr>
                    <w:color w:val="auto"/>
                    <w:sz w:val="20"/>
                    <w:szCs w:val="18"/>
                    <w:lang w:val="en-IE" w:eastAsia="en-US"/>
                  </w:rPr>
                  <w:delText>configuration (</w:delText>
                </w:r>
              </w:del>
            </w:ins>
            <w:del w:id="5071" w:author="Author">
              <w:r w:rsidRPr="00E73B40" w:rsidDel="00391301">
                <w:rPr>
                  <w:color w:val="auto"/>
                  <w:sz w:val="20"/>
                  <w:szCs w:val="18"/>
                  <w:lang w:val="en-IE" w:eastAsia="en-US"/>
                </w:rPr>
                <w:delText>components, billing offers and attributes</w:delText>
              </w:r>
            </w:del>
            <w:ins w:id="5072" w:author="Author">
              <w:del w:id="5073" w:author="Author">
                <w:r w:rsidR="001A0A47" w:rsidDel="00391301">
                  <w:rPr>
                    <w:color w:val="auto"/>
                    <w:sz w:val="20"/>
                    <w:szCs w:val="18"/>
                    <w:lang w:val="en-IE" w:eastAsia="en-US"/>
                  </w:rPr>
                  <w:delText>)</w:delText>
                </w:r>
              </w:del>
            </w:ins>
            <w:del w:id="5074" w:author="Author">
              <w:r w:rsidRPr="00E73B40" w:rsidDel="00391301">
                <w:rPr>
                  <w:color w:val="auto"/>
                  <w:sz w:val="20"/>
                  <w:szCs w:val="18"/>
                  <w:lang w:val="en-IE" w:eastAsia="en-US"/>
                </w:rPr>
                <w:delText xml:space="preserve"> </w:delText>
              </w:r>
            </w:del>
            <w:ins w:id="5075" w:author="Author">
              <w:del w:id="5076" w:author="Author">
                <w:r w:rsidR="001A0A47" w:rsidDel="00391301">
                  <w:rPr>
                    <w:color w:val="auto"/>
                    <w:sz w:val="20"/>
                    <w:szCs w:val="18"/>
                    <w:lang w:val="en-IE" w:eastAsia="en-US"/>
                  </w:rPr>
                  <w:delText>from a campaign will follow the same structure as the one defined per MEC.</w:delText>
                </w:r>
              </w:del>
            </w:ins>
          </w:p>
          <w:p w14:paraId="6AC89FCB" w14:textId="2F033999" w:rsidR="00A62651" w:rsidDel="00391301" w:rsidRDefault="00A62651" w:rsidP="006357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77" w:author="Author"/>
                <w:del w:id="5078" w:author="Author"/>
                <w:color w:val="auto"/>
                <w:sz w:val="20"/>
                <w:szCs w:val="18"/>
                <w:lang w:val="en-IE" w:eastAsia="en-US"/>
              </w:rPr>
            </w:pPr>
            <w:del w:id="5079" w:author="Author">
              <w:r w:rsidRPr="00E73B40" w:rsidDel="00391301">
                <w:rPr>
                  <w:color w:val="auto"/>
                  <w:sz w:val="20"/>
                  <w:szCs w:val="18"/>
                  <w:lang w:val="en-IE" w:eastAsia="en-US"/>
                </w:rPr>
                <w:delText xml:space="preserve">on the basket follows the specified on </w:delText>
              </w:r>
            </w:del>
            <w:ins w:id="5080" w:author="Author">
              <w:del w:id="5081" w:author="Author">
                <w:r w:rsidR="00A4329D" w:rsidDel="00391301">
                  <w:rPr>
                    <w:color w:val="auto"/>
                    <w:sz w:val="20"/>
                    <w:szCs w:val="18"/>
                    <w:lang w:val="en-IE" w:eastAsia="en-US"/>
                  </w:rPr>
                  <w:delText xml:space="preserve">UFE Catalogue [2] and </w:delText>
                </w:r>
              </w:del>
            </w:ins>
            <w:del w:id="5082" w:author="Author">
              <w:r w:rsidRPr="00E73B40" w:rsidDel="00391301">
                <w:rPr>
                  <w:color w:val="auto"/>
                  <w:sz w:val="20"/>
                  <w:szCs w:val="18"/>
                  <w:lang w:val="en-IE" w:eastAsia="en-US"/>
                </w:rPr>
                <w:delText>the corresponding business scenario in this document.</w:delText>
              </w:r>
            </w:del>
          </w:p>
          <w:p w14:paraId="2EBEED39" w14:textId="1ABB911C" w:rsidR="001459DC" w:rsidRPr="001459DC" w:rsidDel="00391301"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083" w:author="Author"/>
                <w:del w:id="5084" w:author="Author"/>
                <w:color w:val="auto"/>
                <w:sz w:val="20"/>
                <w:szCs w:val="18"/>
                <w:lang w:val="en-IE" w:eastAsia="en-US"/>
              </w:rPr>
            </w:pPr>
            <w:ins w:id="5085" w:author="Author">
              <w:del w:id="5086" w:author="Author">
                <w:r w:rsidRPr="001459DC" w:rsidDel="00391301">
                  <w:rPr>
                    <w:color w:val="auto"/>
                    <w:sz w:val="20"/>
                    <w:szCs w:val="18"/>
                    <w:lang w:val="en-IE" w:eastAsia="en-US"/>
                  </w:rPr>
                  <w:delText>UFE will call a service from OMS</w:delText>
                </w:r>
                <w:r w:rsidDel="00391301">
                  <w:rPr>
                    <w:color w:val="auto"/>
                    <w:sz w:val="20"/>
                    <w:szCs w:val="18"/>
                    <w:lang w:val="en-IE" w:eastAsia="en-US"/>
                  </w:rPr>
                  <w:delText xml:space="preserve"> via CSM</w:delText>
                </w:r>
                <w:r w:rsidRPr="001459DC" w:rsidDel="00391301">
                  <w:rPr>
                    <w:color w:val="auto"/>
                    <w:sz w:val="20"/>
                    <w:szCs w:val="18"/>
                    <w:lang w:val="en-IE" w:eastAsia="en-US"/>
                  </w:rPr>
                  <w:delText xml:space="preserve"> to analyse the selected campaign. The response from this service will allow UFE to know what is needed to be kept, ceased or provided.</w:delText>
                </w:r>
                <w:r w:rsidR="00557052" w:rsidDel="00391301">
                  <w:rPr>
                    <w:color w:val="auto"/>
                    <w:sz w:val="20"/>
                    <w:szCs w:val="18"/>
                    <w:lang w:val="en-IE" w:eastAsia="en-US"/>
                  </w:rPr>
                  <w:delText xml:space="preserve"> This call </w:delText>
                </w:r>
                <w:r w:rsidR="00557052" w:rsidRPr="00557052" w:rsidDel="00391301">
                  <w:rPr>
                    <w:b/>
                    <w:color w:val="auto"/>
                    <w:sz w:val="20"/>
                    <w:szCs w:val="18"/>
                    <w:lang w:val="en-IE" w:eastAsia="en-US"/>
                  </w:rPr>
                  <w:delText>will only be made</w:delText>
                </w:r>
                <w:r w:rsidR="00557052" w:rsidDel="00391301">
                  <w:rPr>
                    <w:color w:val="auto"/>
                    <w:sz w:val="20"/>
                    <w:szCs w:val="18"/>
                    <w:lang w:val="en-IE" w:eastAsia="en-US"/>
                  </w:rPr>
                  <w:delText xml:space="preserve"> for campaigns that trigger a replace offer.</w:delText>
                </w:r>
                <w:r w:rsidR="004B6EDF" w:rsidDel="00391301">
                  <w:rPr>
                    <w:color w:val="auto"/>
                    <w:sz w:val="20"/>
                    <w:szCs w:val="18"/>
                    <w:lang w:val="en-IE" w:eastAsia="en-US"/>
                  </w:rPr>
                  <w:delText xml:space="preserve"> UFE will determine if it is a replace offer by consulting the MEC. This would be no different than if a change would be started in the frontend without being prompted by MCCM.</w:delText>
                </w:r>
              </w:del>
            </w:ins>
          </w:p>
          <w:p w14:paraId="6D9F66FD" w14:textId="28BA8ED4" w:rsidR="001459DC" w:rsidRPr="001459DC" w:rsidDel="00391301"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087" w:author="Author"/>
                <w:del w:id="5088" w:author="Author"/>
                <w:color w:val="auto"/>
                <w:sz w:val="20"/>
                <w:szCs w:val="18"/>
                <w:lang w:val="en-IE" w:eastAsia="en-US"/>
              </w:rPr>
            </w:pPr>
            <w:ins w:id="5089" w:author="Author">
              <w:del w:id="5090" w:author="Author">
                <w:r w:rsidRPr="001459DC" w:rsidDel="00391301">
                  <w:rPr>
                    <w:color w:val="auto"/>
                    <w:sz w:val="20"/>
                    <w:szCs w:val="18"/>
                    <w:lang w:val="en-IE" w:eastAsia="en-US"/>
                  </w:rPr>
                  <w:delText>UFE will submit namely:</w:delText>
                </w:r>
              </w:del>
            </w:ins>
          </w:p>
          <w:p w14:paraId="173EFC76" w14:textId="3E6926C9" w:rsidR="001459DC" w:rsidRPr="001459DC" w:rsidDel="00391301"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091" w:author="Author"/>
                <w:del w:id="5092" w:author="Author"/>
                <w:color w:val="auto"/>
                <w:sz w:val="20"/>
                <w:szCs w:val="18"/>
                <w:lang w:val="en-IE" w:eastAsia="en-US"/>
              </w:rPr>
            </w:pPr>
            <w:ins w:id="5093" w:author="Author">
              <w:del w:id="5094" w:author="Author">
                <w:r w:rsidDel="00391301">
                  <w:rPr>
                    <w:color w:val="auto"/>
                    <w:sz w:val="20"/>
                    <w:szCs w:val="18"/>
                    <w:lang w:val="en-IE" w:eastAsia="en-US"/>
                  </w:rPr>
                  <w:delText>Campaign ID</w:delText>
                </w:r>
              </w:del>
            </w:ins>
          </w:p>
          <w:p w14:paraId="6667FAC7" w14:textId="7C3C4C74" w:rsidR="001459DC" w:rsidRPr="001459DC" w:rsidDel="00391301"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095" w:author="Author"/>
                <w:del w:id="5096" w:author="Author"/>
                <w:color w:val="auto"/>
                <w:sz w:val="20"/>
                <w:szCs w:val="18"/>
                <w:lang w:val="en-IE" w:eastAsia="en-US"/>
              </w:rPr>
            </w:pPr>
            <w:ins w:id="5097" w:author="Author">
              <w:del w:id="5098" w:author="Author">
                <w:r w:rsidDel="00391301">
                  <w:rPr>
                    <w:color w:val="auto"/>
                    <w:sz w:val="20"/>
                    <w:szCs w:val="18"/>
                    <w:lang w:val="en-IE" w:eastAsia="en-US"/>
                  </w:rPr>
                  <w:delText>IDs for the assigned products in question</w:delText>
                </w:r>
              </w:del>
            </w:ins>
          </w:p>
          <w:p w14:paraId="146289A6" w14:textId="395FFC18" w:rsidR="001459DC" w:rsidRPr="00E73B40" w:rsidDel="00391301" w:rsidRDefault="001459DC" w:rsidP="001459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099" w:author="Author"/>
                <w:color w:val="auto"/>
                <w:sz w:val="20"/>
                <w:szCs w:val="18"/>
                <w:lang w:val="en-IE" w:eastAsia="en-US"/>
              </w:rPr>
            </w:pPr>
            <w:ins w:id="5100" w:author="Author">
              <w:del w:id="5101" w:author="Author">
                <w:r w:rsidRPr="001459DC" w:rsidDel="00391301">
                  <w:rPr>
                    <w:color w:val="auto"/>
                    <w:sz w:val="20"/>
                    <w:szCs w:val="18"/>
                    <w:lang w:val="en-IE" w:eastAsia="en-US"/>
                  </w:rPr>
                  <w:delText>With this configuration, UFE must implement the logic to add the missing components and remove the ones incompatibles (keep/cease/provide).</w:delText>
                </w:r>
              </w:del>
            </w:ins>
          </w:p>
          <w:p w14:paraId="5BA229A5" w14:textId="1AE30C68"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02" w:author="Author"/>
                <w:color w:val="auto"/>
                <w:sz w:val="20"/>
                <w:szCs w:val="18"/>
                <w:lang w:val="en-IE" w:eastAsia="en-US"/>
              </w:rPr>
            </w:pPr>
            <w:del w:id="5103" w:author="Author">
              <w:r w:rsidRPr="00E73B40" w:rsidDel="00391301">
                <w:rPr>
                  <w:color w:val="auto"/>
                  <w:sz w:val="20"/>
                  <w:szCs w:val="18"/>
                  <w:lang w:val="en-IE" w:eastAsia="en-US"/>
                </w:rPr>
                <w:delText xml:space="preserve">Note: Offers are previously loaded from MEC to UFE through the </w:delText>
              </w:r>
              <w:r w:rsidR="00A02EBD" w:rsidRPr="00E73B40" w:rsidDel="00391301">
                <w:rPr>
                  <w:color w:val="auto"/>
                  <w:sz w:val="20"/>
                  <w:szCs w:val="18"/>
                  <w:lang w:val="en-IE" w:eastAsia="en-US"/>
                </w:rPr>
                <w:delText>UFE Catalogue component</w:delText>
              </w:r>
              <w:r w:rsidRPr="00E73B40" w:rsidDel="00391301">
                <w:rPr>
                  <w:color w:val="auto"/>
                  <w:sz w:val="20"/>
                  <w:szCs w:val="18"/>
                  <w:lang w:val="en-IE" w:eastAsia="en-US"/>
                </w:rPr>
                <w:delText xml:space="preserve"> (for full details on this component, please see [2]).</w:delText>
              </w:r>
            </w:del>
          </w:p>
        </w:tc>
        <w:tc>
          <w:tcPr>
            <w:tcW w:w="4028" w:type="dxa"/>
          </w:tcPr>
          <w:p w14:paraId="77247F00" w14:textId="135FA602" w:rsidR="00A62651" w:rsidRPr="00E73B40" w:rsidDel="00391301" w:rsidRDefault="00A626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04" w:author="Author"/>
                <w:color w:val="auto"/>
                <w:sz w:val="20"/>
                <w:szCs w:val="18"/>
                <w:lang w:val="en-IE" w:eastAsia="en-US"/>
              </w:rPr>
            </w:pPr>
            <w:del w:id="5105" w:author="Author">
              <w:r w:rsidRPr="00E73B40" w:rsidDel="00391301">
                <w:rPr>
                  <w:color w:val="auto"/>
                  <w:sz w:val="20"/>
                  <w:szCs w:val="18"/>
                  <w:lang w:val="en-IE" w:eastAsia="en-US"/>
                </w:rPr>
                <w:delText>If UFE does not find the offer defined on the campaign, it warns the user with the error message EM_SAL_8.</w:delText>
              </w:r>
            </w:del>
          </w:p>
        </w:tc>
      </w:tr>
      <w:tr w:rsidR="00A62651" w:rsidRPr="00E73B40" w:rsidDel="00391301" w14:paraId="3093A986" w14:textId="3D1EE518" w:rsidTr="001D5D51">
        <w:trPr>
          <w:trHeight w:val="440"/>
          <w:del w:id="510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204E44D" w14:textId="0DED2A9B" w:rsidR="00A62651" w:rsidRPr="00E73B40" w:rsidDel="00391301" w:rsidRDefault="00A62651" w:rsidP="00A62651">
            <w:pPr>
              <w:pStyle w:val="TableText"/>
              <w:keepNext/>
              <w:tabs>
                <w:tab w:val="left" w:pos="567"/>
              </w:tabs>
              <w:spacing w:line="240" w:lineRule="exact"/>
              <w:rPr>
                <w:del w:id="5107" w:author="Author"/>
                <w:color w:val="auto"/>
                <w:sz w:val="20"/>
                <w:szCs w:val="20"/>
                <w:lang w:val="en-IE"/>
              </w:rPr>
            </w:pPr>
          </w:p>
        </w:tc>
        <w:tc>
          <w:tcPr>
            <w:tcW w:w="4042" w:type="dxa"/>
          </w:tcPr>
          <w:p w14:paraId="37237C8F" w14:textId="5E8827EA"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08" w:author="Author"/>
                <w:color w:val="439782"/>
                <w:sz w:val="20"/>
                <w:szCs w:val="18"/>
                <w:lang w:val="en-IE" w:eastAsia="en-US"/>
              </w:rPr>
            </w:pPr>
            <w:del w:id="5109" w:author="Author">
              <w:r w:rsidRPr="00E73B40" w:rsidDel="00391301">
                <w:rPr>
                  <w:color w:val="439782"/>
                  <w:sz w:val="20"/>
                  <w:szCs w:val="18"/>
                  <w:lang w:val="en-IE" w:eastAsia="en-US"/>
                </w:rPr>
                <w:delText>1b. Get available fixed phone number</w:delText>
              </w:r>
            </w:del>
          </w:p>
          <w:p w14:paraId="7CA5CE4C" w14:textId="00239C8D"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10" w:author="Author"/>
                <w:color w:val="000000" w:themeColor="text1"/>
                <w:sz w:val="20"/>
                <w:szCs w:val="18"/>
                <w:lang w:val="en-IE" w:eastAsia="en-US"/>
              </w:rPr>
            </w:pPr>
            <w:del w:id="5111" w:author="Author">
              <w:r w:rsidRPr="00E73B40" w:rsidDel="00391301">
                <w:rPr>
                  <w:color w:val="000000" w:themeColor="text1"/>
                  <w:sz w:val="20"/>
                  <w:szCs w:val="18"/>
                  <w:lang w:val="en-IE" w:eastAsia="en-US"/>
                </w:rPr>
                <w:delText xml:space="preserve">Applicable only if the </w:delText>
              </w:r>
              <w:r w:rsidR="00EC2F44" w:rsidRPr="00E73B40" w:rsidDel="00391301">
                <w:rPr>
                  <w:color w:val="000000" w:themeColor="text1"/>
                  <w:sz w:val="20"/>
                  <w:szCs w:val="18"/>
                  <w:lang w:val="en-IE" w:eastAsia="en-US"/>
                </w:rPr>
                <w:delText xml:space="preserve">campaign </w:delText>
              </w:r>
              <w:r w:rsidRPr="00E73B40" w:rsidDel="00391301">
                <w:rPr>
                  <w:color w:val="000000" w:themeColor="text1"/>
                  <w:sz w:val="20"/>
                  <w:szCs w:val="18"/>
                  <w:lang w:val="en-IE" w:eastAsia="en-US"/>
                </w:rPr>
                <w:delText xml:space="preserve">has fixed </w:delText>
              </w:r>
              <w:r w:rsidR="00EC2F44" w:rsidRPr="00E73B40" w:rsidDel="00391301">
                <w:rPr>
                  <w:color w:val="000000" w:themeColor="text1"/>
                  <w:sz w:val="20"/>
                  <w:szCs w:val="18"/>
                  <w:lang w:val="en-IE" w:eastAsia="en-US"/>
                </w:rPr>
                <w:delText>subscription</w:delText>
              </w:r>
              <w:r w:rsidR="009D1806" w:rsidRPr="00E73B40" w:rsidDel="00391301">
                <w:rPr>
                  <w:color w:val="000000" w:themeColor="text1"/>
                  <w:sz w:val="20"/>
                  <w:szCs w:val="18"/>
                  <w:lang w:val="en-IE" w:eastAsia="en-US"/>
                </w:rPr>
                <w:delText>s</w:delText>
              </w:r>
              <w:r w:rsidRPr="00E73B40" w:rsidDel="00391301">
                <w:rPr>
                  <w:color w:val="000000" w:themeColor="text1"/>
                  <w:sz w:val="20"/>
                  <w:szCs w:val="18"/>
                  <w:lang w:val="en-IE" w:eastAsia="en-US"/>
                </w:rPr>
                <w:delText>.</w:delText>
              </w:r>
            </w:del>
          </w:p>
          <w:p w14:paraId="70B7364F" w14:textId="237C35C0"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12" w:author="Author"/>
                <w:color w:val="439782"/>
                <w:sz w:val="20"/>
                <w:szCs w:val="18"/>
                <w:lang w:val="en-IE" w:eastAsia="en-US"/>
              </w:rPr>
            </w:pPr>
            <w:del w:id="5113"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b </w:delText>
              </w:r>
              <w:r w:rsidRPr="00E73B40" w:rsidDel="00391301">
                <w:rPr>
                  <w:color w:val="000000" w:themeColor="text1"/>
                  <w:sz w:val="20"/>
                  <w:szCs w:val="18"/>
                  <w:lang w:val="en-IE" w:eastAsia="en-US"/>
                </w:rPr>
                <w:delText xml:space="preserve">on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of </w:delText>
              </w:r>
              <w:r w:rsidRPr="00E73B40" w:rsidDel="00391301">
                <w:rPr>
                  <w:i/>
                  <w:color w:val="000000" w:themeColor="text1"/>
                  <w:sz w:val="20"/>
                  <w:szCs w:val="18"/>
                  <w:lang w:val="en-IE" w:eastAsia="en-US"/>
                </w:rPr>
                <w:delText>BS #2: Subscribe a fixed or convergent offer</w:delText>
              </w:r>
              <w:r w:rsidRPr="00E73B40" w:rsidDel="00391301">
                <w:rPr>
                  <w:color w:val="000000" w:themeColor="text1"/>
                  <w:sz w:val="20"/>
                  <w:szCs w:val="18"/>
                  <w:lang w:val="en-IE" w:eastAsia="en-US"/>
                </w:rPr>
                <w:delText>.</w:delText>
              </w:r>
            </w:del>
          </w:p>
        </w:tc>
        <w:tc>
          <w:tcPr>
            <w:tcW w:w="4028" w:type="dxa"/>
          </w:tcPr>
          <w:p w14:paraId="3FAB7AD2" w14:textId="6F26C34A"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14" w:author="Author"/>
                <w:color w:val="auto"/>
                <w:sz w:val="20"/>
                <w:szCs w:val="18"/>
                <w:lang w:val="en-IE" w:eastAsia="en-US"/>
              </w:rPr>
            </w:pPr>
            <w:del w:id="5115" w:author="Author">
              <w:r w:rsidRPr="00E73B40" w:rsidDel="00391301">
                <w:rPr>
                  <w:color w:val="auto"/>
                  <w:sz w:val="20"/>
                  <w:szCs w:val="18"/>
                  <w:lang w:val="en-IE" w:eastAsia="en-US"/>
                </w:rPr>
                <w:delText>-</w:delText>
              </w:r>
            </w:del>
          </w:p>
        </w:tc>
      </w:tr>
      <w:tr w:rsidR="00A62651" w:rsidRPr="00E73B40" w:rsidDel="00391301" w14:paraId="5B9B7593" w14:textId="099E818F" w:rsidTr="001D5D51">
        <w:trPr>
          <w:trHeight w:val="440"/>
          <w:del w:id="511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9C32735" w14:textId="6547A342" w:rsidR="00A62651" w:rsidRPr="00E73B40" w:rsidDel="00391301" w:rsidRDefault="00A62651" w:rsidP="00A62651">
            <w:pPr>
              <w:pStyle w:val="TableText"/>
              <w:keepNext/>
              <w:tabs>
                <w:tab w:val="left" w:pos="567"/>
              </w:tabs>
              <w:spacing w:line="240" w:lineRule="exact"/>
              <w:rPr>
                <w:del w:id="5117" w:author="Author"/>
                <w:color w:val="auto"/>
                <w:sz w:val="20"/>
                <w:szCs w:val="20"/>
                <w:lang w:val="en-IE"/>
              </w:rPr>
            </w:pPr>
          </w:p>
        </w:tc>
        <w:tc>
          <w:tcPr>
            <w:tcW w:w="4042" w:type="dxa"/>
          </w:tcPr>
          <w:p w14:paraId="6C507602" w14:textId="084EF724"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18" w:author="Author"/>
                <w:color w:val="439782"/>
                <w:sz w:val="20"/>
                <w:szCs w:val="18"/>
                <w:lang w:val="en-IE" w:eastAsia="en-US"/>
              </w:rPr>
            </w:pPr>
            <w:del w:id="5119" w:author="Author">
              <w:r w:rsidRPr="00E73B40" w:rsidDel="00391301">
                <w:rPr>
                  <w:color w:val="439782"/>
                  <w:sz w:val="20"/>
                  <w:szCs w:val="18"/>
                  <w:lang w:val="en-IE" w:eastAsia="en-US"/>
                </w:rPr>
                <w:delText>1c. Reserve fixed voice number</w:delText>
              </w:r>
            </w:del>
          </w:p>
          <w:p w14:paraId="06256C02" w14:textId="586BE396"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0" w:author="Author"/>
                <w:color w:val="000000" w:themeColor="text1"/>
                <w:sz w:val="20"/>
                <w:szCs w:val="18"/>
                <w:lang w:val="en-IE" w:eastAsia="en-US"/>
              </w:rPr>
            </w:pPr>
            <w:del w:id="5121" w:author="Author">
              <w:r w:rsidRPr="00E73B40" w:rsidDel="00391301">
                <w:rPr>
                  <w:color w:val="000000" w:themeColor="text1"/>
                  <w:sz w:val="20"/>
                  <w:szCs w:val="18"/>
                  <w:lang w:val="en-IE" w:eastAsia="en-US"/>
                </w:rPr>
                <w:delText>Applicable only if the campaign has fixed subscriptions.</w:delText>
              </w:r>
            </w:del>
          </w:p>
          <w:p w14:paraId="0EC3F4D3" w14:textId="5DE94164"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2" w:author="Author"/>
                <w:color w:val="439782"/>
                <w:sz w:val="20"/>
                <w:szCs w:val="18"/>
                <w:lang w:val="en-IE" w:eastAsia="en-US"/>
              </w:rPr>
            </w:pPr>
            <w:del w:id="5123"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c </w:delText>
              </w:r>
              <w:r w:rsidRPr="00E73B40" w:rsidDel="00391301">
                <w:rPr>
                  <w:color w:val="000000" w:themeColor="text1"/>
                  <w:sz w:val="20"/>
                  <w:szCs w:val="18"/>
                  <w:lang w:val="en-IE" w:eastAsia="en-US"/>
                </w:rPr>
                <w:delText xml:space="preserve">on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of </w:delText>
              </w:r>
              <w:r w:rsidRPr="00E73B40" w:rsidDel="00391301">
                <w:rPr>
                  <w:i/>
                  <w:color w:val="000000" w:themeColor="text1"/>
                  <w:sz w:val="20"/>
                  <w:szCs w:val="18"/>
                  <w:lang w:val="en-IE" w:eastAsia="en-US"/>
                </w:rPr>
                <w:delText>BS #2: Subscribe a fixed or convergent offer</w:delText>
              </w:r>
              <w:r w:rsidRPr="00E73B40" w:rsidDel="00391301">
                <w:rPr>
                  <w:color w:val="000000" w:themeColor="text1"/>
                  <w:sz w:val="20"/>
                  <w:szCs w:val="18"/>
                  <w:lang w:val="en-IE" w:eastAsia="en-US"/>
                </w:rPr>
                <w:delText>.</w:delText>
              </w:r>
            </w:del>
          </w:p>
        </w:tc>
        <w:tc>
          <w:tcPr>
            <w:tcW w:w="4028" w:type="dxa"/>
          </w:tcPr>
          <w:p w14:paraId="0E93EA98" w14:textId="587E8AC5"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24" w:author="Author"/>
                <w:color w:val="auto"/>
                <w:sz w:val="20"/>
                <w:szCs w:val="18"/>
                <w:lang w:val="en-IE" w:eastAsia="en-US"/>
              </w:rPr>
            </w:pPr>
            <w:del w:id="5125" w:author="Author">
              <w:r w:rsidRPr="00E73B40" w:rsidDel="00391301">
                <w:rPr>
                  <w:color w:val="auto"/>
                  <w:sz w:val="20"/>
                  <w:szCs w:val="18"/>
                  <w:lang w:val="en-IE" w:eastAsia="en-US"/>
                </w:rPr>
                <w:delText>-</w:delText>
              </w:r>
            </w:del>
          </w:p>
        </w:tc>
      </w:tr>
      <w:tr w:rsidR="00A62651" w:rsidRPr="00E73B40" w:rsidDel="00391301" w14:paraId="36AACCE2" w14:textId="63E1C2E4" w:rsidTr="001D5D51">
        <w:trPr>
          <w:trHeight w:val="440"/>
          <w:del w:id="512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EAD089" w14:textId="20DD0432" w:rsidR="00A62651" w:rsidRPr="00E73B40" w:rsidDel="00391301" w:rsidRDefault="00A62651" w:rsidP="00A62651">
            <w:pPr>
              <w:pStyle w:val="TableText"/>
              <w:keepNext/>
              <w:tabs>
                <w:tab w:val="left" w:pos="567"/>
              </w:tabs>
              <w:spacing w:line="240" w:lineRule="exact"/>
              <w:rPr>
                <w:del w:id="5127" w:author="Author"/>
                <w:color w:val="auto"/>
                <w:sz w:val="20"/>
                <w:szCs w:val="20"/>
                <w:lang w:val="en-IE"/>
              </w:rPr>
            </w:pPr>
          </w:p>
        </w:tc>
        <w:tc>
          <w:tcPr>
            <w:tcW w:w="4042" w:type="dxa"/>
          </w:tcPr>
          <w:p w14:paraId="0F0A733A" w14:textId="6F0E7B57"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8" w:author="Author"/>
                <w:color w:val="439782"/>
                <w:sz w:val="20"/>
                <w:szCs w:val="18"/>
                <w:lang w:val="en-IE" w:eastAsia="en-US"/>
              </w:rPr>
            </w:pPr>
            <w:del w:id="5129" w:author="Author">
              <w:r w:rsidRPr="00E73B40" w:rsidDel="00391301">
                <w:rPr>
                  <w:color w:val="439782"/>
                  <w:sz w:val="20"/>
                  <w:szCs w:val="18"/>
                  <w:lang w:val="en-IE" w:eastAsia="en-US"/>
                </w:rPr>
                <w:delText>1</w:delText>
              </w:r>
              <w:r w:rsidR="007A2DF3" w:rsidDel="00391301">
                <w:rPr>
                  <w:color w:val="439782"/>
                  <w:sz w:val="20"/>
                  <w:szCs w:val="18"/>
                  <w:lang w:val="en-IE" w:eastAsia="en-US"/>
                </w:rPr>
                <w:delText>d</w:delText>
              </w:r>
              <w:r w:rsidRPr="00E73B40" w:rsidDel="00391301">
                <w:rPr>
                  <w:color w:val="439782"/>
                  <w:sz w:val="20"/>
                  <w:szCs w:val="18"/>
                  <w:lang w:val="en-IE" w:eastAsia="en-US"/>
                </w:rPr>
                <w:delText>. Get available MSISDN</w:delText>
              </w:r>
            </w:del>
          </w:p>
          <w:p w14:paraId="62508690" w14:textId="199EA81A"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0" w:author="Author"/>
                <w:color w:val="000000" w:themeColor="text1"/>
                <w:sz w:val="20"/>
                <w:szCs w:val="18"/>
                <w:lang w:val="en-IE" w:eastAsia="en-US"/>
              </w:rPr>
            </w:pPr>
            <w:del w:id="5131" w:author="Author">
              <w:r w:rsidRPr="00E73B40" w:rsidDel="00391301">
                <w:rPr>
                  <w:color w:val="000000" w:themeColor="text1"/>
                  <w:sz w:val="20"/>
                  <w:szCs w:val="18"/>
                  <w:lang w:val="en-IE" w:eastAsia="en-US"/>
                </w:rPr>
                <w:delText>Applicable only if the campaign has mobile subscriptions.</w:delText>
              </w:r>
            </w:del>
          </w:p>
          <w:p w14:paraId="454F0311" w14:textId="6FF16946"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2" w:author="Author"/>
                <w:color w:val="439782"/>
                <w:sz w:val="20"/>
                <w:szCs w:val="18"/>
                <w:lang w:val="en-IE" w:eastAsia="en-US"/>
              </w:rPr>
            </w:pPr>
            <w:del w:id="5133"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b </w:delText>
              </w:r>
              <w:r w:rsidRPr="00E73B40" w:rsidDel="00391301">
                <w:rPr>
                  <w:color w:val="000000" w:themeColor="text1"/>
                  <w:sz w:val="20"/>
                  <w:szCs w:val="18"/>
                  <w:lang w:val="en-IE" w:eastAsia="en-US"/>
                </w:rPr>
                <w:delText xml:space="preserve">of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on </w:delText>
              </w:r>
              <w:r w:rsidRPr="00E73B40" w:rsidDel="00391301">
                <w:rPr>
                  <w:i/>
                  <w:color w:val="000000" w:themeColor="text1"/>
                  <w:sz w:val="20"/>
                  <w:szCs w:val="18"/>
                  <w:lang w:val="en-IE" w:eastAsia="en-US"/>
                </w:rPr>
                <w:delText>BS #1: Subscribe a mobile offer</w:delText>
              </w:r>
              <w:r w:rsidRPr="00E73B40" w:rsidDel="00391301">
                <w:rPr>
                  <w:color w:val="000000" w:themeColor="text1"/>
                  <w:sz w:val="20"/>
                  <w:szCs w:val="18"/>
                  <w:lang w:val="en-IE" w:eastAsia="en-US"/>
                </w:rPr>
                <w:delText>.</w:delText>
              </w:r>
            </w:del>
          </w:p>
        </w:tc>
        <w:tc>
          <w:tcPr>
            <w:tcW w:w="4028" w:type="dxa"/>
          </w:tcPr>
          <w:p w14:paraId="03358137" w14:textId="1B609932"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34" w:author="Author"/>
                <w:color w:val="auto"/>
                <w:sz w:val="20"/>
                <w:szCs w:val="18"/>
                <w:lang w:val="en-IE" w:eastAsia="en-US"/>
              </w:rPr>
            </w:pPr>
            <w:del w:id="5135" w:author="Author">
              <w:r w:rsidRPr="00E73B40" w:rsidDel="00391301">
                <w:rPr>
                  <w:color w:val="auto"/>
                  <w:sz w:val="20"/>
                  <w:szCs w:val="18"/>
                  <w:lang w:val="en-IE" w:eastAsia="en-US"/>
                </w:rPr>
                <w:delText>-</w:delText>
              </w:r>
            </w:del>
          </w:p>
        </w:tc>
      </w:tr>
      <w:tr w:rsidR="00A62651" w:rsidRPr="00E73B40" w:rsidDel="00391301" w14:paraId="2D8244F9" w14:textId="49C1B858" w:rsidTr="001D5D51">
        <w:trPr>
          <w:trHeight w:val="440"/>
          <w:del w:id="513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F3740E7" w14:textId="66FE99B7" w:rsidR="00A62651" w:rsidRPr="00E73B40" w:rsidDel="00391301" w:rsidRDefault="00A62651" w:rsidP="00A62651">
            <w:pPr>
              <w:pStyle w:val="TableText"/>
              <w:keepNext/>
              <w:tabs>
                <w:tab w:val="left" w:pos="567"/>
              </w:tabs>
              <w:spacing w:line="240" w:lineRule="exact"/>
              <w:rPr>
                <w:del w:id="5137" w:author="Author"/>
                <w:color w:val="auto"/>
                <w:sz w:val="20"/>
                <w:szCs w:val="20"/>
                <w:lang w:val="en-IE"/>
              </w:rPr>
            </w:pPr>
          </w:p>
        </w:tc>
        <w:tc>
          <w:tcPr>
            <w:tcW w:w="4042" w:type="dxa"/>
          </w:tcPr>
          <w:p w14:paraId="4800F243" w14:textId="3DA96624"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8" w:author="Author"/>
                <w:color w:val="439782"/>
                <w:sz w:val="20"/>
                <w:szCs w:val="18"/>
                <w:lang w:val="en-IE" w:eastAsia="en-US"/>
              </w:rPr>
            </w:pPr>
            <w:del w:id="5139" w:author="Author">
              <w:r w:rsidRPr="00E73B40" w:rsidDel="00391301">
                <w:rPr>
                  <w:color w:val="439782"/>
                  <w:sz w:val="20"/>
                  <w:szCs w:val="18"/>
                  <w:lang w:val="en-IE" w:eastAsia="en-US"/>
                </w:rPr>
                <w:delText>1</w:delText>
              </w:r>
              <w:r w:rsidR="007A2DF3" w:rsidDel="00391301">
                <w:rPr>
                  <w:color w:val="439782"/>
                  <w:sz w:val="20"/>
                  <w:szCs w:val="18"/>
                  <w:lang w:val="en-IE" w:eastAsia="en-US"/>
                </w:rPr>
                <w:delText>e</w:delText>
              </w:r>
              <w:r w:rsidRPr="00E73B40" w:rsidDel="00391301">
                <w:rPr>
                  <w:color w:val="439782"/>
                  <w:sz w:val="20"/>
                  <w:szCs w:val="18"/>
                  <w:lang w:val="en-IE" w:eastAsia="en-US"/>
                </w:rPr>
                <w:delText>. Reserve MSISDN</w:delText>
              </w:r>
            </w:del>
          </w:p>
          <w:p w14:paraId="4C9E3EDA" w14:textId="26C03996"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0" w:author="Author"/>
                <w:color w:val="000000" w:themeColor="text1"/>
                <w:sz w:val="20"/>
                <w:szCs w:val="18"/>
                <w:lang w:val="en-IE" w:eastAsia="en-US"/>
              </w:rPr>
            </w:pPr>
            <w:del w:id="5141" w:author="Author">
              <w:r w:rsidRPr="00E73B40" w:rsidDel="00391301">
                <w:rPr>
                  <w:color w:val="000000" w:themeColor="text1"/>
                  <w:sz w:val="20"/>
                  <w:szCs w:val="18"/>
                  <w:lang w:val="en-IE" w:eastAsia="en-US"/>
                </w:rPr>
                <w:delText>Applicable only if the campaign has mobile subscriptions.</w:delText>
              </w:r>
            </w:del>
          </w:p>
          <w:p w14:paraId="75C1B488" w14:textId="5B5AFE9D"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2" w:author="Author"/>
                <w:color w:val="439782"/>
                <w:sz w:val="20"/>
                <w:szCs w:val="18"/>
                <w:lang w:val="en-IE" w:eastAsia="en-US"/>
              </w:rPr>
            </w:pPr>
            <w:del w:id="5143"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c </w:delText>
              </w:r>
              <w:r w:rsidRPr="00E73B40" w:rsidDel="00391301">
                <w:rPr>
                  <w:color w:val="000000" w:themeColor="text1"/>
                  <w:sz w:val="20"/>
                  <w:szCs w:val="18"/>
                  <w:lang w:val="en-IE" w:eastAsia="en-US"/>
                </w:rPr>
                <w:delText xml:space="preserve">of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on </w:delText>
              </w:r>
              <w:r w:rsidRPr="00E73B40" w:rsidDel="00391301">
                <w:rPr>
                  <w:i/>
                  <w:color w:val="000000" w:themeColor="text1"/>
                  <w:sz w:val="20"/>
                  <w:szCs w:val="18"/>
                  <w:lang w:val="en-IE" w:eastAsia="en-US"/>
                </w:rPr>
                <w:delText>BS #1: Subscribe a mobile offer</w:delText>
              </w:r>
              <w:r w:rsidRPr="00E73B40" w:rsidDel="00391301">
                <w:rPr>
                  <w:color w:val="000000" w:themeColor="text1"/>
                  <w:sz w:val="20"/>
                  <w:szCs w:val="18"/>
                  <w:lang w:val="en-IE" w:eastAsia="en-US"/>
                </w:rPr>
                <w:delText>.</w:delText>
              </w:r>
            </w:del>
          </w:p>
        </w:tc>
        <w:tc>
          <w:tcPr>
            <w:tcW w:w="4028" w:type="dxa"/>
          </w:tcPr>
          <w:p w14:paraId="2337C4B6" w14:textId="4CE6B52F"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44" w:author="Author"/>
                <w:color w:val="auto"/>
                <w:sz w:val="20"/>
                <w:szCs w:val="18"/>
                <w:lang w:val="en-IE" w:eastAsia="en-US"/>
              </w:rPr>
            </w:pPr>
            <w:del w:id="5145" w:author="Author">
              <w:r w:rsidRPr="00E73B40" w:rsidDel="00391301">
                <w:rPr>
                  <w:color w:val="auto"/>
                  <w:sz w:val="20"/>
                  <w:szCs w:val="18"/>
                  <w:lang w:val="en-IE" w:eastAsia="en-US"/>
                </w:rPr>
                <w:delText>-</w:delText>
              </w:r>
            </w:del>
          </w:p>
        </w:tc>
      </w:tr>
    </w:tbl>
    <w:p w14:paraId="7CF94FAC" w14:textId="27C9F3DE" w:rsidR="00EC6BD5" w:rsidRPr="00E73B40" w:rsidDel="00391301" w:rsidRDefault="00EC6BD5" w:rsidP="00EC6BD5">
      <w:pPr>
        <w:spacing w:before="40" w:after="40" w:line="240" w:lineRule="exact"/>
        <w:rPr>
          <w:del w:id="5146" w:author="Author"/>
          <w:lang w:val="en-IE"/>
        </w:rPr>
      </w:pPr>
    </w:p>
    <w:p w14:paraId="5B05E4FD" w14:textId="099D54B5" w:rsidR="00BD0F89" w:rsidRPr="00E73B40" w:rsidDel="00391301" w:rsidRDefault="00BD0F89" w:rsidP="00BD0F89">
      <w:pPr>
        <w:pStyle w:val="Heading5"/>
        <w:keepNext/>
        <w:rPr>
          <w:del w:id="5147" w:author="Author"/>
          <w:lang w:val="en-IE"/>
        </w:rPr>
      </w:pPr>
      <w:del w:id="5148" w:author="Author">
        <w:r w:rsidRPr="00E73B40" w:rsidDel="00391301">
          <w:rPr>
            <w:lang w:val="en-IE"/>
          </w:rPr>
          <w:delText>Activity 2 » Configure mobile products</w:delText>
        </w:r>
      </w:del>
    </w:p>
    <w:p w14:paraId="314C6686" w14:textId="482BCBE0" w:rsidR="00BD0F89" w:rsidRPr="00E73B40" w:rsidDel="00391301" w:rsidRDefault="00BD0F89" w:rsidP="00EC6BD5">
      <w:pPr>
        <w:spacing w:before="40" w:after="40" w:line="240" w:lineRule="exact"/>
        <w:rPr>
          <w:del w:id="5149" w:author="Author"/>
          <w:lang w:val="en-IE"/>
        </w:rPr>
      </w:pPr>
      <w:del w:id="5150" w:author="Author">
        <w:r w:rsidRPr="00E73B40" w:rsidDel="00391301">
          <w:rPr>
            <w:lang w:val="en-IE"/>
          </w:rPr>
          <w:delText>Considering only the components defined on the campaign are configurable</w:delText>
        </w:r>
        <w:r w:rsidR="00F26615" w:rsidRPr="00E73B40" w:rsidDel="00391301">
          <w:rPr>
            <w:lang w:val="en-IE"/>
          </w:rPr>
          <w:delText xml:space="preserve"> in this business scenario</w:delText>
        </w:r>
      </w:del>
      <w:ins w:id="5151" w:author="Author">
        <w:del w:id="5152" w:author="Author">
          <w:r w:rsidR="00BF4084" w:rsidDel="00391301">
            <w:rPr>
              <w:lang w:val="en-IE"/>
            </w:rPr>
            <w:delText>, meaning that each campaign for a mobile offer must replicate all MEC components information.</w:delText>
          </w:r>
        </w:del>
      </w:ins>
      <w:del w:id="5153" w:author="Author">
        <w:r w:rsidRPr="00E73B40" w:rsidDel="00391301">
          <w:rPr>
            <w:lang w:val="en-IE"/>
          </w:rPr>
          <w:delText xml:space="preserve"> </w:delText>
        </w:r>
        <w:r w:rsidR="00BF4084" w:rsidDel="00391301">
          <w:rPr>
            <w:lang w:val="en-IE"/>
          </w:rPr>
          <w:delText>F</w:delText>
        </w:r>
        <w:r w:rsidR="00BF4084" w:rsidRPr="00E73B40" w:rsidDel="00391301">
          <w:rPr>
            <w:lang w:val="en-IE"/>
          </w:rPr>
          <w:delText xml:space="preserve">or </w:delText>
        </w:r>
        <w:r w:rsidRPr="00E73B40" w:rsidDel="00391301">
          <w:rPr>
            <w:lang w:val="en-IE"/>
          </w:rPr>
          <w:delText xml:space="preserve">full details on the mobile product configuration, please refer to </w:delText>
        </w:r>
        <w:r w:rsidR="00F26615" w:rsidRPr="00E73B40" w:rsidDel="00391301">
          <w:rPr>
            <w:i/>
            <w:lang w:val="en-IE"/>
          </w:rPr>
          <w:delText>BS #1: Subscribe a mobile offer</w:delText>
        </w:r>
        <w:r w:rsidR="00F26615" w:rsidRPr="00E73B40" w:rsidDel="00391301">
          <w:rPr>
            <w:lang w:val="en-IE"/>
          </w:rPr>
          <w:delText>.</w:delText>
        </w:r>
        <w:r w:rsidR="00297ED0" w:rsidRPr="00E73B40" w:rsidDel="00391301">
          <w:rPr>
            <w:lang w:val="en-IE"/>
          </w:rPr>
          <w:delText xml:space="preserve"> For the Device component under a mobile offer, the available equipment that can be associated to it depend on the </w:delText>
        </w:r>
        <w:r w:rsidR="00297ED0" w:rsidRPr="00E73B40" w:rsidDel="00391301">
          <w:rPr>
            <w:i/>
            <w:lang w:val="en-IE"/>
          </w:rPr>
          <w:delText>Tier</w:delText>
        </w:r>
        <w:r w:rsidR="00297ED0" w:rsidRPr="00E73B40" w:rsidDel="00391301">
          <w:rPr>
            <w:lang w:val="en-IE"/>
          </w:rPr>
          <w:delText xml:space="preserve"> and </w:delText>
        </w:r>
        <w:r w:rsidR="00297ED0" w:rsidRPr="00E73B40" w:rsidDel="00391301">
          <w:rPr>
            <w:i/>
            <w:lang w:val="en-IE"/>
          </w:rPr>
          <w:delText>Upgrade type</w:delText>
        </w:r>
        <w:r w:rsidR="00297ED0" w:rsidRPr="00E73B40" w:rsidDel="00391301">
          <w:rPr>
            <w:lang w:val="en-IE"/>
          </w:rPr>
          <w:delText xml:space="preserve"> attributes defined on the campaign.</w:delText>
        </w:r>
      </w:del>
    </w:p>
    <w:p w14:paraId="37520B06" w14:textId="53391E26" w:rsidR="00BD0F89" w:rsidRPr="00E73B40" w:rsidDel="00391301" w:rsidRDefault="00BD0F89" w:rsidP="00EC6BD5">
      <w:pPr>
        <w:spacing w:before="40" w:after="40" w:line="240" w:lineRule="exact"/>
        <w:rPr>
          <w:del w:id="5154" w:author="Author"/>
          <w:lang w:val="en-IE"/>
        </w:rPr>
      </w:pPr>
    </w:p>
    <w:p w14:paraId="0E5864B9" w14:textId="51468679" w:rsidR="00F26615" w:rsidRPr="00E73B40" w:rsidDel="00391301" w:rsidRDefault="00F26615" w:rsidP="00F26615">
      <w:pPr>
        <w:pStyle w:val="Heading5"/>
        <w:keepNext/>
        <w:rPr>
          <w:del w:id="5155" w:author="Author"/>
          <w:lang w:val="en-IE"/>
        </w:rPr>
      </w:pPr>
      <w:del w:id="5156" w:author="Author">
        <w:r w:rsidRPr="00E73B40" w:rsidDel="00391301">
          <w:rPr>
            <w:lang w:val="en-IE"/>
          </w:rPr>
          <w:delText>Activity 3 » Configure fixed products</w:delText>
        </w:r>
      </w:del>
    </w:p>
    <w:p w14:paraId="701CCFF7" w14:textId="045A5A24" w:rsidR="00F26615" w:rsidRPr="00E73B40" w:rsidDel="00391301" w:rsidRDefault="00F26615" w:rsidP="00F26615">
      <w:pPr>
        <w:spacing w:before="40" w:after="40" w:line="240" w:lineRule="exact"/>
        <w:rPr>
          <w:del w:id="5157" w:author="Author"/>
          <w:lang w:val="en-IE"/>
        </w:rPr>
      </w:pPr>
      <w:del w:id="5158" w:author="Author">
        <w:r w:rsidRPr="00E73B40" w:rsidDel="00391301">
          <w:rPr>
            <w:lang w:val="en-IE"/>
          </w:rPr>
          <w:delText xml:space="preserve">Considering that only the components defined on the campaign are configurable in this business scenario, for full details on the fixed product configuration, please refer to </w:delText>
        </w:r>
        <w:r w:rsidRPr="00E73B40" w:rsidDel="00391301">
          <w:rPr>
            <w:i/>
            <w:lang w:val="en-IE"/>
          </w:rPr>
          <w:delText>BS #2: Subscribe a fixed or convergent offer</w:delText>
        </w:r>
        <w:r w:rsidRPr="00E73B40" w:rsidDel="00391301">
          <w:rPr>
            <w:lang w:val="en-IE"/>
          </w:rPr>
          <w:delText>.</w:delText>
        </w:r>
      </w:del>
    </w:p>
    <w:p w14:paraId="6F0E45DB" w14:textId="1940BE91" w:rsidR="006807AA" w:rsidRPr="00E73B40" w:rsidDel="00391301" w:rsidRDefault="006807AA" w:rsidP="00F26615">
      <w:pPr>
        <w:spacing w:before="40" w:after="40" w:line="240" w:lineRule="exact"/>
        <w:rPr>
          <w:del w:id="5159" w:author="Author"/>
          <w:lang w:val="en-IE"/>
        </w:rPr>
      </w:pPr>
    </w:p>
    <w:p w14:paraId="79CCD4B1" w14:textId="7E07FFED" w:rsidR="006807AA" w:rsidRPr="00E73B40" w:rsidDel="00391301" w:rsidRDefault="006807AA" w:rsidP="006807AA">
      <w:pPr>
        <w:pStyle w:val="Heading5"/>
        <w:keepNext/>
        <w:rPr>
          <w:del w:id="5160" w:author="Author"/>
          <w:lang w:val="en-IE"/>
        </w:rPr>
      </w:pPr>
      <w:del w:id="5161" w:author="Author">
        <w:r w:rsidRPr="00E73B40" w:rsidDel="00391301">
          <w:rPr>
            <w:lang w:val="en-IE"/>
          </w:rPr>
          <w:delText xml:space="preserve">Activity </w:delText>
        </w:r>
        <w:r w:rsidR="00B34F9D" w:rsidRPr="00E73B40" w:rsidDel="00391301">
          <w:rPr>
            <w:lang w:val="en-IE"/>
          </w:rPr>
          <w:delText>4</w:delText>
        </w:r>
        <w:r w:rsidRPr="00E73B40" w:rsidDel="00391301">
          <w:rPr>
            <w:lang w:val="en-IE"/>
          </w:rPr>
          <w:delText xml:space="preserve"> » Continue</w:delText>
        </w:r>
      </w:del>
    </w:p>
    <w:p w14:paraId="42088F86" w14:textId="07BC51E8" w:rsidR="006807AA" w:rsidRPr="00E73B40" w:rsidDel="00391301" w:rsidRDefault="006807AA" w:rsidP="006807AA">
      <w:pPr>
        <w:rPr>
          <w:del w:id="5162" w:author="Author"/>
          <w:lang w:val="en-IE"/>
        </w:rPr>
      </w:pPr>
      <w:del w:id="5163" w:author="Author">
        <w:r w:rsidRPr="00E73B40" w:rsidDel="00391301">
          <w:rPr>
            <w:lang w:val="en-IE"/>
          </w:rPr>
          <w:delText xml:space="preserve">The business scenario continues on </w:delText>
        </w:r>
        <w:r w:rsidRPr="00E73B40" w:rsidDel="00391301">
          <w:rPr>
            <w:i/>
            <w:lang w:val="en-IE"/>
          </w:rPr>
          <w:delText xml:space="preserve">Activity </w:delText>
        </w:r>
        <w:r w:rsidR="006711CF" w:rsidRPr="00E73B40" w:rsidDel="00391301">
          <w:rPr>
            <w:i/>
            <w:lang w:val="en-IE"/>
          </w:rPr>
          <w:delText>1</w:delText>
        </w:r>
        <w:r w:rsidR="00967A31" w:rsidDel="00391301">
          <w:rPr>
            <w:i/>
            <w:lang w:val="en-IE"/>
          </w:rPr>
          <w:delText>8</w:delText>
        </w:r>
        <w:r w:rsidR="006711CF" w:rsidRPr="00E73B40" w:rsidDel="00391301">
          <w:rPr>
            <w:i/>
            <w:lang w:val="en-IE"/>
          </w:rPr>
          <w:delText xml:space="preserve"> </w:delText>
        </w:r>
        <w:r w:rsidRPr="00E73B40" w:rsidDel="00391301">
          <w:rPr>
            <w:i/>
            <w:lang w:val="en-IE"/>
          </w:rPr>
          <w:delText>» Request basket quotation</w:delText>
        </w:r>
        <w:r w:rsidRPr="00E73B40" w:rsidDel="00391301">
          <w:rPr>
            <w:lang w:val="en-IE"/>
          </w:rPr>
          <w:delText xml:space="preserve"> of </w:delText>
        </w:r>
        <w:r w:rsidRPr="00E73B40" w:rsidDel="00391301">
          <w:rPr>
            <w:i/>
            <w:lang w:val="en-IE"/>
          </w:rPr>
          <w:delText>BS #1: Subscribe a mobile offer</w:delText>
        </w:r>
        <w:r w:rsidR="00A34CC1" w:rsidRPr="00E73B40" w:rsidDel="00391301">
          <w:rPr>
            <w:lang w:val="en-IE"/>
          </w:rPr>
          <w:delText>, considering that the campaign ID is sent on the following integrations:</w:delText>
        </w:r>
      </w:del>
    </w:p>
    <w:p w14:paraId="54D05205" w14:textId="5E9ED984" w:rsidR="00A34CC1" w:rsidRPr="00E73B40" w:rsidDel="00391301" w:rsidRDefault="00A34CC1" w:rsidP="00FE10FD">
      <w:pPr>
        <w:pStyle w:val="ListParagraph"/>
        <w:numPr>
          <w:ilvl w:val="0"/>
          <w:numId w:val="32"/>
        </w:numPr>
        <w:rPr>
          <w:del w:id="5164" w:author="Author"/>
          <w:lang w:val="en-IE"/>
        </w:rPr>
      </w:pPr>
      <w:del w:id="5165" w:author="Author">
        <w:r w:rsidRPr="00E73B40" w:rsidDel="00391301">
          <w:rPr>
            <w:lang w:val="en-IE"/>
          </w:rPr>
          <w:delText>Quotation request</w:delText>
        </w:r>
      </w:del>
    </w:p>
    <w:p w14:paraId="31B3923B" w14:textId="0F0B8B8D" w:rsidR="00A34CC1" w:rsidRPr="00E73B40" w:rsidDel="00391301" w:rsidRDefault="00A34CC1" w:rsidP="00FE10FD">
      <w:pPr>
        <w:pStyle w:val="ListParagraph"/>
        <w:numPr>
          <w:ilvl w:val="0"/>
          <w:numId w:val="32"/>
        </w:numPr>
        <w:rPr>
          <w:del w:id="5166" w:author="Author"/>
          <w:lang w:val="en-IE"/>
        </w:rPr>
      </w:pPr>
      <w:del w:id="5167" w:author="Author">
        <w:r w:rsidRPr="00E73B40" w:rsidDel="00391301">
          <w:rPr>
            <w:lang w:val="en-IE"/>
          </w:rPr>
          <w:delText>Order submission to OMS</w:delText>
        </w:r>
      </w:del>
    </w:p>
    <w:p w14:paraId="119AC6E4" w14:textId="48F55798" w:rsidR="006807AA" w:rsidRPr="00E73B40" w:rsidDel="00391301" w:rsidRDefault="006807AA" w:rsidP="00F26615">
      <w:pPr>
        <w:spacing w:before="40" w:after="40" w:line="240" w:lineRule="exact"/>
        <w:rPr>
          <w:del w:id="5168" w:author="Author"/>
          <w:lang w:val="en-IE"/>
        </w:rPr>
      </w:pPr>
    </w:p>
    <w:p w14:paraId="15A26604" w14:textId="77777777" w:rsidR="00781B30" w:rsidRPr="00E73B40" w:rsidRDefault="00781B30" w:rsidP="00F26615">
      <w:pPr>
        <w:spacing w:before="40" w:after="40" w:line="240" w:lineRule="exact"/>
        <w:rPr>
          <w:lang w:val="en-IE"/>
        </w:rPr>
      </w:pPr>
    </w:p>
    <w:p w14:paraId="123073A9" w14:textId="77777777" w:rsidR="00781B30" w:rsidRPr="00E73B40" w:rsidRDefault="00781B30" w:rsidP="00F26615">
      <w:pPr>
        <w:spacing w:before="40" w:after="40" w:line="240" w:lineRule="exact"/>
        <w:rPr>
          <w:lang w:val="en-IE"/>
        </w:rPr>
      </w:pPr>
    </w:p>
    <w:p w14:paraId="754427A8" w14:textId="713AD267" w:rsidR="00781B30" w:rsidRPr="00E73B40" w:rsidRDefault="00781B30" w:rsidP="00781B30">
      <w:pPr>
        <w:pStyle w:val="Heading3"/>
        <w:rPr>
          <w:lang w:val="en-IE"/>
        </w:rPr>
      </w:pPr>
      <w:bookmarkStart w:id="5169" w:name="_Toc471232965"/>
      <w:r w:rsidRPr="00E73B40">
        <w:rPr>
          <w:lang w:val="en-IE"/>
        </w:rPr>
        <w:lastRenderedPageBreak/>
        <w:t>BS #</w:t>
      </w:r>
      <w:r w:rsidR="00391301">
        <w:rPr>
          <w:lang w:val="en-IE"/>
        </w:rPr>
        <w:t>7</w:t>
      </w:r>
      <w:r w:rsidRPr="00E73B40">
        <w:rPr>
          <w:lang w:val="en-IE"/>
        </w:rPr>
        <w:t>: Subscribe a Retention or Upgrade campaign</w:t>
      </w:r>
      <w:bookmarkEnd w:id="5169"/>
    </w:p>
    <w:tbl>
      <w:tblPr>
        <w:tblStyle w:val="CelFocus1"/>
        <w:tblW w:w="0" w:type="auto"/>
        <w:tblLook w:val="04A0" w:firstRow="1" w:lastRow="0" w:firstColumn="1" w:lastColumn="0" w:noHBand="0" w:noVBand="1"/>
      </w:tblPr>
      <w:tblGrid>
        <w:gridCol w:w="1809"/>
        <w:gridCol w:w="8045"/>
      </w:tblGrid>
      <w:tr w:rsidR="00781B30" w:rsidRPr="00E73B40" w14:paraId="1E79ECEC"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52B25529" w14:textId="77777777" w:rsidR="00781B30" w:rsidRPr="00E73B40" w:rsidRDefault="00781B30" w:rsidP="001D5D51">
            <w:pPr>
              <w:jc w:val="left"/>
              <w:rPr>
                <w:b w:val="0"/>
                <w:sz w:val="20"/>
                <w:szCs w:val="20"/>
                <w:lang w:val="en-IE"/>
              </w:rPr>
            </w:pPr>
            <w:r w:rsidRPr="00E73B40">
              <w:rPr>
                <w:sz w:val="20"/>
                <w:szCs w:val="20"/>
                <w:lang w:val="en-IE"/>
              </w:rPr>
              <w:t>Business Scenario Specification</w:t>
            </w:r>
          </w:p>
        </w:tc>
      </w:tr>
      <w:tr w:rsidR="00781B30" w:rsidRPr="00E73B40" w14:paraId="0EECAC21"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682EA35" w14:textId="77777777"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0E5EF558" w14:textId="3E6AE8A3" w:rsidR="00BB7B37" w:rsidRPr="00E73B40" w:rsidRDefault="00BB7B37" w:rsidP="00BB7B3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when he accepts a Retention or Upgrade campaign within the following scenarios:</w:t>
            </w:r>
          </w:p>
          <w:p w14:paraId="6BF6F47A" w14:textId="28EFE0A6" w:rsidR="00BB7B37" w:rsidRPr="00E73B40" w:rsidRDefault="00BB7B37" w:rsidP="00FE10FD">
            <w:pPr>
              <w:pStyle w:val="TableText"/>
              <w:keepNext/>
              <w:numPr>
                <w:ilvl w:val="0"/>
                <w:numId w:val="29"/>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 new equipment is </w:t>
            </w:r>
            <w:r w:rsidR="00A41C8E" w:rsidRPr="00E73B40">
              <w:rPr>
                <w:color w:val="auto"/>
                <w:sz w:val="20"/>
                <w:szCs w:val="20"/>
                <w:lang w:val="en-IE"/>
              </w:rPr>
              <w:t xml:space="preserve">being </w:t>
            </w:r>
            <w:r w:rsidRPr="00E73B40">
              <w:rPr>
                <w:color w:val="auto"/>
                <w:sz w:val="20"/>
                <w:szCs w:val="20"/>
                <w:lang w:val="en-IE"/>
              </w:rPr>
              <w:t>proposed; and/or</w:t>
            </w:r>
          </w:p>
          <w:p w14:paraId="70B94522" w14:textId="24FC5220" w:rsidR="00BB7B37" w:rsidRPr="00E73B40" w:rsidRDefault="00BB7B37" w:rsidP="00FE10FD">
            <w:pPr>
              <w:pStyle w:val="TableText"/>
              <w:keepNext/>
              <w:numPr>
                <w:ilvl w:val="0"/>
                <w:numId w:val="29"/>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 new subscription is </w:t>
            </w:r>
            <w:r w:rsidR="00A41C8E" w:rsidRPr="00E73B40">
              <w:rPr>
                <w:color w:val="auto"/>
                <w:sz w:val="20"/>
                <w:szCs w:val="20"/>
                <w:lang w:val="en-IE"/>
              </w:rPr>
              <w:t xml:space="preserve">being </w:t>
            </w:r>
            <w:r w:rsidRPr="00E73B40">
              <w:rPr>
                <w:color w:val="auto"/>
                <w:sz w:val="20"/>
                <w:szCs w:val="20"/>
                <w:lang w:val="en-IE"/>
              </w:rPr>
              <w:t>proposed.</w:t>
            </w:r>
          </w:p>
          <w:p w14:paraId="164DFBAD" w14:textId="36B8701F" w:rsidR="00BB7B37" w:rsidRPr="00E73B40" w:rsidRDefault="00BB7B37" w:rsidP="00BB7B3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other scenarios of a Retention or Upgrade campaign, please refer to [8] to check in which process the campaign is handled.  </w:t>
            </w:r>
          </w:p>
          <w:p w14:paraId="21C49DF6" w14:textId="12D6B35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When accepting a campaign, </w:t>
            </w:r>
            <w:r w:rsidR="00E448E4"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00E448E4" w:rsidRPr="00E73B40">
              <w:rPr>
                <w:color w:val="auto"/>
                <w:sz w:val="20"/>
                <w:szCs w:val="20"/>
                <w:lang w:val="en-IE"/>
              </w:rPr>
              <w:t>the configuration</w:t>
            </w:r>
            <w:r w:rsidRPr="00E73B40">
              <w:rPr>
                <w:color w:val="auto"/>
                <w:sz w:val="20"/>
                <w:szCs w:val="20"/>
                <w:lang w:val="en-IE"/>
              </w:rPr>
              <w:t>.</w:t>
            </w:r>
          </w:p>
        </w:tc>
      </w:tr>
      <w:tr w:rsidR="00781B30" w:rsidRPr="00E73B40" w14:paraId="39B11614"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8942596" w14:textId="316B47D5"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5672BCCA" w14:textId="77777777" w:rsidR="00781B30" w:rsidRPr="00E73B40" w:rsidRDefault="00781B30"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“Campaigns” menu option</w:t>
            </w:r>
          </w:p>
          <w:p w14:paraId="0AC16E4C" w14:textId="77777777" w:rsidR="00781B30" w:rsidRPr="00E73B40" w:rsidRDefault="00781B30"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“Serviceability” process, when coming from the “Campaigns” process and adding a fixed or convergent offer to the basket</w:t>
            </w:r>
          </w:p>
        </w:tc>
      </w:tr>
      <w:tr w:rsidR="00781B30" w:rsidRPr="00E73B40" w14:paraId="25C3455D"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9A8C725" w14:textId="77777777"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3AECB407" w14:textId="7777777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781B30" w:rsidRPr="00E73B40" w14:paraId="2EE741EE"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F48CBF0" w14:textId="77777777" w:rsidR="00781B30" w:rsidRPr="00E73B40" w:rsidRDefault="00781B30" w:rsidP="001D5D51">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36C49725" w14:textId="7777777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bl>
    <w:p w14:paraId="22C8716F" w14:textId="77777777" w:rsidR="001D5D51" w:rsidRPr="00E73B40" w:rsidRDefault="001D5D51" w:rsidP="001D5D51">
      <w:pPr>
        <w:pStyle w:val="Heading4"/>
        <w:rPr>
          <w:lang w:val="en-IE"/>
        </w:rPr>
      </w:pPr>
      <w:r w:rsidRPr="00E73B40">
        <w:rPr>
          <w:lang w:val="en-IE"/>
        </w:rPr>
        <w:t>Phase I – Products/Offers selection</w:t>
      </w:r>
    </w:p>
    <w:p w14:paraId="7EB47946" w14:textId="77777777" w:rsidR="001D5D51" w:rsidRPr="00E73B40" w:rsidRDefault="001D5D51" w:rsidP="001D5D51">
      <w:pPr>
        <w:pStyle w:val="Heading5"/>
        <w:keepNext/>
        <w:rPr>
          <w:lang w:val="en-IE"/>
        </w:rPr>
      </w:pPr>
      <w:r w:rsidRPr="00E73B40">
        <w:rPr>
          <w:lang w:val="en-IE"/>
        </w:rPr>
        <w:t>Activity 1 » Accept campaign</w:t>
      </w:r>
    </w:p>
    <w:tbl>
      <w:tblPr>
        <w:tblStyle w:val="CelFocus1"/>
        <w:tblW w:w="0" w:type="auto"/>
        <w:tblLook w:val="04A0" w:firstRow="1" w:lastRow="0" w:firstColumn="1" w:lastColumn="0" w:noHBand="0" w:noVBand="1"/>
      </w:tblPr>
      <w:tblGrid>
        <w:gridCol w:w="1522"/>
        <w:gridCol w:w="4042"/>
        <w:gridCol w:w="4028"/>
      </w:tblGrid>
      <w:tr w:rsidR="001D5D51" w:rsidRPr="00E73B40" w14:paraId="70DE902D"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6C9D7D58" w14:textId="77777777" w:rsidR="001D5D51" w:rsidRPr="00E73B40" w:rsidRDefault="001D5D51" w:rsidP="001D5D51">
            <w:pPr>
              <w:jc w:val="left"/>
              <w:rPr>
                <w:b w:val="0"/>
                <w:sz w:val="20"/>
                <w:szCs w:val="20"/>
                <w:lang w:val="en-IE"/>
              </w:rPr>
            </w:pPr>
            <w:r w:rsidRPr="00E73B40">
              <w:rPr>
                <w:sz w:val="20"/>
                <w:szCs w:val="20"/>
                <w:lang w:val="en-IE"/>
              </w:rPr>
              <w:t>Activity Specification</w:t>
            </w:r>
          </w:p>
        </w:tc>
      </w:tr>
      <w:tr w:rsidR="001D5D51" w:rsidRPr="00E73B40" w14:paraId="075DD570" w14:textId="77777777" w:rsidTr="001D5D51">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4E0E41" w14:textId="77777777" w:rsidR="001D5D51" w:rsidRPr="00E73B40" w:rsidRDefault="001D5D51" w:rsidP="001D5D5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E85897D"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3F84AE4"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1D5D51" w:rsidRPr="00E73B40" w14:paraId="0399464F" w14:textId="77777777" w:rsidTr="001D5D5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D1DD8A" w14:textId="77777777" w:rsidR="001D5D51" w:rsidRPr="00E73B40" w:rsidRDefault="001D5D51" w:rsidP="001D5D5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F2CC548"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1D5D51" w:rsidRPr="00E73B40" w14:paraId="359BDB6C"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A2AEE70" w14:textId="77777777" w:rsidR="001D5D51" w:rsidRPr="00E73B40" w:rsidRDefault="001D5D51" w:rsidP="001D5D5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C09F8D5"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Campaign detail step</w:t>
            </w:r>
          </w:p>
        </w:tc>
      </w:tr>
      <w:tr w:rsidR="001D5D51" w:rsidRPr="00E73B40" w14:paraId="7E81408F"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73D821F" w14:textId="77777777" w:rsidR="001D5D51" w:rsidRPr="00E73B40" w:rsidRDefault="001D5D51" w:rsidP="001D5D51">
            <w:pPr>
              <w:pStyle w:val="TableText"/>
              <w:keepNext/>
              <w:spacing w:line="240" w:lineRule="exact"/>
              <w:rPr>
                <w:b w:val="0"/>
                <w:color w:val="auto"/>
                <w:sz w:val="20"/>
                <w:szCs w:val="20"/>
                <w:lang w:val="en-IE"/>
              </w:rPr>
            </w:pPr>
            <w:r w:rsidRPr="00E73B40">
              <w:rPr>
                <w:color w:val="auto"/>
                <w:sz w:val="20"/>
                <w:szCs w:val="20"/>
                <w:lang w:val="en-IE"/>
              </w:rPr>
              <w:lastRenderedPageBreak/>
              <w:t>Description</w:t>
            </w:r>
          </w:p>
        </w:tc>
        <w:tc>
          <w:tcPr>
            <w:tcW w:w="8070" w:type="dxa"/>
            <w:gridSpan w:val="2"/>
          </w:tcPr>
          <w:p w14:paraId="4DB5A877" w14:textId="25191CD6"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accepts a Retention or Upgrade campaign and UFE adds that campaign to the basket.</w:t>
            </w:r>
            <w:r w:rsidR="00C14450">
              <w:rPr>
                <w:color w:val="auto"/>
                <w:sz w:val="20"/>
                <w:szCs w:val="20"/>
                <w:lang w:val="en-IE"/>
              </w:rPr>
              <w:t xml:space="preserve"> </w:t>
            </w:r>
          </w:p>
          <w:p w14:paraId="1A86A557"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This activity occurs on Campaigns process. For full detail on Campaigns process, please refer to [8].</w:t>
            </w:r>
          </w:p>
          <w:p w14:paraId="1D1FA05F" w14:textId="78A6A7DC" w:rsidR="00C51837" w:rsidRPr="00E73B40" w:rsidRDefault="00FA10E7"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170" w:author="Author">
              <w:r>
                <w:rPr>
                  <w:color w:val="auto"/>
                  <w:sz w:val="20"/>
                  <w:szCs w:val="20"/>
                  <w:lang w:val="en-IE"/>
                </w:rPr>
                <w:t xml:space="preserve">Since the campaigns are treated </w:t>
              </w:r>
              <w:r w:rsidRPr="00FA10E7">
                <w:rPr>
                  <w:color w:val="auto"/>
                  <w:sz w:val="20"/>
                  <w:szCs w:val="20"/>
                  <w:lang w:val="en-IE"/>
                </w:rPr>
                <w:t>as</w:t>
              </w:r>
              <w:r w:rsidRPr="00FA10E7">
                <w:rPr>
                  <w:b/>
                  <w:color w:val="auto"/>
                  <w:sz w:val="20"/>
                  <w:szCs w:val="20"/>
                  <w:lang w:val="en-IE"/>
                </w:rPr>
                <w:t xml:space="preserve"> hard bundles</w:t>
              </w:r>
              <w:r>
                <w:rPr>
                  <w:color w:val="auto"/>
                  <w:sz w:val="20"/>
                  <w:szCs w:val="20"/>
                  <w:lang w:val="en-IE"/>
                </w:rPr>
                <w:t>, w</w:t>
              </w:r>
              <w:r w:rsidRPr="00E73B40">
                <w:rPr>
                  <w:color w:val="auto"/>
                  <w:sz w:val="20"/>
                  <w:szCs w:val="20"/>
                  <w:lang w:val="en-IE"/>
                </w:rPr>
                <w:t xml:space="preserve">hen </w:t>
              </w:r>
            </w:ins>
            <w:r w:rsidR="00C51837" w:rsidRPr="00E73B40">
              <w:rPr>
                <w:color w:val="auto"/>
                <w:sz w:val="20"/>
                <w:szCs w:val="20"/>
                <w:lang w:val="en-IE"/>
              </w:rPr>
              <w:t>decomposing the campaign into the basket, the following points are considered:</w:t>
            </w:r>
          </w:p>
          <w:p w14:paraId="4A3A353E" w14:textId="2C82993C"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Products: only products defined on the campaign are decomposed and available for configuration in the basket. The user may add other products but </w:t>
            </w:r>
            <w:r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Pr="00E73B40">
              <w:rPr>
                <w:color w:val="auto"/>
                <w:sz w:val="20"/>
                <w:szCs w:val="20"/>
                <w:lang w:val="en-IE"/>
              </w:rPr>
              <w:t>the configuration</w:t>
            </w:r>
            <w:ins w:id="5171" w:author="Author">
              <w:r w:rsidR="00FA10E7">
                <w:rPr>
                  <w:color w:val="auto"/>
                  <w:sz w:val="20"/>
                  <w:szCs w:val="18"/>
                  <w:lang w:val="en-IE" w:eastAsia="en-US"/>
                </w:rPr>
                <w:t>, since it is MCCM who will give all information regarding the products defined under a campaign.</w:t>
              </w:r>
            </w:ins>
          </w:p>
          <w:p w14:paraId="361956C1" w14:textId="0B392983"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Components: the components defined on the campaign are decomposed and </w:t>
            </w:r>
            <w:ins w:id="5172" w:author="Author">
              <w:r w:rsidR="00FA10E7">
                <w:rPr>
                  <w:color w:val="auto"/>
                  <w:sz w:val="20"/>
                  <w:szCs w:val="18"/>
                  <w:lang w:val="en-IE" w:eastAsia="en-US"/>
                </w:rPr>
                <w:t>shown in</w:t>
              </w:r>
            </w:ins>
            <w:del w:id="5173" w:author="Author">
              <w:r w:rsidRPr="00E73B40" w:rsidDel="00FA10E7">
                <w:rPr>
                  <w:color w:val="auto"/>
                  <w:sz w:val="20"/>
                  <w:szCs w:val="18"/>
                  <w:lang w:val="en-IE" w:eastAsia="en-US"/>
                </w:rPr>
                <w:delText>available for configuration in</w:delText>
              </w:r>
            </w:del>
            <w:r w:rsidRPr="00E73B40">
              <w:rPr>
                <w:color w:val="auto"/>
                <w:sz w:val="20"/>
                <w:szCs w:val="18"/>
                <w:lang w:val="en-IE" w:eastAsia="en-US"/>
              </w:rPr>
              <w:t xml:space="preserve"> the basket. </w:t>
            </w:r>
            <w:del w:id="5174" w:author="Author">
              <w:r w:rsidRPr="00E73B40" w:rsidDel="00391301">
                <w:rPr>
                  <w:color w:val="auto"/>
                  <w:sz w:val="20"/>
                  <w:szCs w:val="18"/>
                  <w:lang w:val="en-IE" w:eastAsia="en-US"/>
                </w:rPr>
                <w:delText>The user is able to add other components.</w:delText>
              </w:r>
            </w:del>
          </w:p>
          <w:p w14:paraId="0521EBAE" w14:textId="77777777"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offers: only the billing offers defined on the campaign are available for selection under the corresponding component.</w:t>
            </w:r>
          </w:p>
          <w:p w14:paraId="24073946" w14:textId="223F0820"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Attributes: attributes may be edited but </w:t>
            </w:r>
            <w:r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Pr="00E73B40">
              <w:rPr>
                <w:color w:val="auto"/>
                <w:sz w:val="20"/>
                <w:szCs w:val="20"/>
                <w:lang w:val="en-IE"/>
              </w:rPr>
              <w:t>the configuration</w:t>
            </w:r>
            <w:r w:rsidRPr="00E73B40">
              <w:rPr>
                <w:color w:val="auto"/>
                <w:sz w:val="20"/>
                <w:szCs w:val="18"/>
                <w:lang w:val="en-IE" w:eastAsia="en-US"/>
              </w:rPr>
              <w:t>.</w:t>
            </w:r>
          </w:p>
          <w:p w14:paraId="4D0CC8D4" w14:textId="3A539028" w:rsidR="00C51837" w:rsidRPr="00E73B40"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Existing services: for services that already belong to the customer, the main attributes – MSISDN for mobile services and fixed phone number for fixed services – are not manageable in this process.</w:t>
            </w:r>
          </w:p>
        </w:tc>
      </w:tr>
      <w:tr w:rsidR="001D5D51" w:rsidRPr="00E73B40" w14:paraId="73F80E03"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F969C18" w14:textId="77777777" w:rsidR="001D5D51" w:rsidRPr="00E73B40" w:rsidRDefault="001D5D51" w:rsidP="001D5D5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FEF1F29" w14:textId="77777777" w:rsidR="001D5D51" w:rsidRPr="00E73B40" w:rsidRDefault="001D5D51" w:rsidP="001D5D51">
            <w:pPr>
              <w:pStyle w:val="TableText"/>
              <w:keepNext/>
              <w:tabs>
                <w:tab w:val="left" w:pos="567"/>
              </w:tabs>
              <w:spacing w:line="240" w:lineRule="exact"/>
              <w:rPr>
                <w:color w:val="auto"/>
                <w:sz w:val="20"/>
                <w:szCs w:val="20"/>
                <w:lang w:val="en-IE"/>
              </w:rPr>
            </w:pPr>
          </w:p>
        </w:tc>
        <w:tc>
          <w:tcPr>
            <w:tcW w:w="4042" w:type="dxa"/>
            <w:shd w:val="clear" w:color="auto" w:fill="D8D7D5"/>
          </w:tcPr>
          <w:p w14:paraId="638B2496" w14:textId="77777777" w:rsidR="001D5D51" w:rsidRPr="00E73B40" w:rsidRDefault="001D5D51"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6C076D46" w14:textId="77777777" w:rsidR="001D5D51" w:rsidRPr="00E73B40" w:rsidRDefault="001D5D51"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D5D51" w:rsidRPr="00E73B40" w14:paraId="28A89394"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E3E8566" w14:textId="77777777" w:rsidR="001D5D51" w:rsidRPr="00E73B40" w:rsidRDefault="001D5D51" w:rsidP="001D5D51">
            <w:pPr>
              <w:pStyle w:val="TableText"/>
              <w:keepNext/>
              <w:tabs>
                <w:tab w:val="left" w:pos="567"/>
              </w:tabs>
              <w:spacing w:line="240" w:lineRule="exact"/>
              <w:jc w:val="left"/>
              <w:rPr>
                <w:color w:val="auto"/>
                <w:sz w:val="20"/>
                <w:szCs w:val="20"/>
                <w:lang w:val="en-IE"/>
              </w:rPr>
            </w:pPr>
          </w:p>
        </w:tc>
        <w:tc>
          <w:tcPr>
            <w:tcW w:w="4042" w:type="dxa"/>
          </w:tcPr>
          <w:p w14:paraId="0F905AB9" w14:textId="77777777"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Add campaign</w:t>
            </w:r>
          </w:p>
          <w:p w14:paraId="2FF51551" w14:textId="77777777"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adds the offer defined on the campaign to the basket, decomposing it and considering:</w:t>
            </w:r>
          </w:p>
          <w:p w14:paraId="32CE273F" w14:textId="293D6572" w:rsidR="00C51837" w:rsidRPr="00E73B40" w:rsidRDefault="00E46066" w:rsidP="00FE10FD">
            <w:pPr>
              <w:pStyle w:val="TableText"/>
              <w:keepNext/>
              <w:numPr>
                <w:ilvl w:val="0"/>
                <w:numId w:val="33"/>
              </w:numPr>
              <w:spacing w:line="240" w:lineRule="exact"/>
              <w:jc w:val="both"/>
              <w:cnfStyle w:val="000000000000" w:firstRow="0" w:lastRow="0" w:firstColumn="0" w:lastColumn="0" w:oddVBand="0" w:evenVBand="0" w:oddHBand="0" w:evenHBand="0" w:firstRowFirstColumn="0" w:firstRowLastColumn="0" w:lastRowFirstColumn="0" w:lastRowLastColumn="0"/>
              <w:rPr>
                <w:i/>
                <w:color w:val="auto"/>
                <w:sz w:val="20"/>
                <w:szCs w:val="18"/>
                <w:lang w:val="en-IE" w:eastAsia="en-US"/>
              </w:rPr>
            </w:pPr>
            <w:ins w:id="5175" w:author="Author">
              <w:r w:rsidRPr="00E73B40">
                <w:rPr>
                  <w:i/>
                  <w:color w:val="auto"/>
                  <w:sz w:val="20"/>
                  <w:szCs w:val="18"/>
                  <w:lang w:val="en-IE" w:eastAsia="en-US"/>
                </w:rPr>
                <w:t>Please see this activity description</w:t>
              </w:r>
              <w:r>
                <w:rPr>
                  <w:i/>
                  <w:color w:val="auto"/>
                  <w:sz w:val="20"/>
                  <w:szCs w:val="18"/>
                  <w:lang w:val="en-IE" w:eastAsia="en-US"/>
                </w:rPr>
                <w:t xml:space="preserve"> depending on the type of activity</w:t>
              </w:r>
              <w:r w:rsidRPr="00E73B40">
                <w:rPr>
                  <w:color w:val="auto"/>
                  <w:sz w:val="20"/>
                  <w:szCs w:val="18"/>
                  <w:lang w:val="en-IE" w:eastAsia="en-US"/>
                </w:rPr>
                <w:t>.</w:t>
              </w:r>
              <w:r>
                <w:rPr>
                  <w:color w:val="auto"/>
                  <w:sz w:val="20"/>
                  <w:szCs w:val="18"/>
                  <w:lang w:val="en-IE" w:eastAsia="en-US"/>
                </w:rPr>
                <w:t xml:space="preserve"> </w:t>
              </w:r>
              <w:r w:rsidRPr="00AC3EFD">
                <w:rPr>
                  <w:i/>
                  <w:color w:val="auto"/>
                  <w:sz w:val="20"/>
                  <w:szCs w:val="18"/>
                  <w:lang w:val="en-IE" w:eastAsia="en-US"/>
                </w:rPr>
                <w:t>For mo</w:t>
              </w:r>
              <w:r>
                <w:rPr>
                  <w:i/>
                  <w:color w:val="auto"/>
                  <w:sz w:val="20"/>
                  <w:szCs w:val="18"/>
                  <w:lang w:val="en-IE" w:eastAsia="en-US"/>
                </w:rPr>
                <w:t>bile offer, check BS #1, fixed and convergent offers BS#2.</w:t>
              </w:r>
            </w:ins>
          </w:p>
          <w:p w14:paraId="3FA19B85" w14:textId="0577E19E" w:rsidR="001D5D51"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76" w:author="Author"/>
                <w:color w:val="auto"/>
                <w:sz w:val="20"/>
                <w:szCs w:val="18"/>
                <w:lang w:val="en-IE" w:eastAsia="en-US"/>
              </w:rPr>
            </w:pPr>
            <w:r w:rsidRPr="00E73B40">
              <w:rPr>
                <w:color w:val="auto"/>
                <w:sz w:val="20"/>
                <w:szCs w:val="18"/>
                <w:lang w:val="en-IE" w:eastAsia="en-US"/>
              </w:rPr>
              <w:t xml:space="preserve">The presentation of the </w:t>
            </w:r>
            <w:r w:rsidR="00CB69F6" w:rsidRPr="00E73B40">
              <w:rPr>
                <w:color w:val="auto"/>
                <w:sz w:val="20"/>
                <w:szCs w:val="18"/>
                <w:lang w:val="en-IE" w:eastAsia="en-US"/>
              </w:rPr>
              <w:t>products,</w:t>
            </w:r>
            <w:r w:rsidRPr="00E73B40">
              <w:rPr>
                <w:color w:val="auto"/>
                <w:sz w:val="20"/>
                <w:szCs w:val="18"/>
                <w:lang w:val="en-IE" w:eastAsia="en-US"/>
              </w:rPr>
              <w:t xml:space="preserve"> components, billing offers and attributes on the basket follows the </w:t>
            </w:r>
            <w:del w:id="5177" w:author="Author">
              <w:r w:rsidRPr="00E73B40" w:rsidDel="000A06D6">
                <w:rPr>
                  <w:color w:val="auto"/>
                  <w:sz w:val="20"/>
                  <w:szCs w:val="18"/>
                  <w:lang w:val="en-IE" w:eastAsia="en-US"/>
                </w:rPr>
                <w:delText xml:space="preserve">specified </w:delText>
              </w:r>
            </w:del>
            <w:ins w:id="5178" w:author="Author">
              <w:r w:rsidR="000A06D6">
                <w:rPr>
                  <w:color w:val="auto"/>
                  <w:sz w:val="20"/>
                  <w:szCs w:val="18"/>
                  <w:lang w:val="en-IE" w:eastAsia="en-US"/>
                </w:rPr>
                <w:t>structure</w:t>
              </w:r>
              <w:r w:rsidR="000A06D6" w:rsidRPr="00E73B40">
                <w:rPr>
                  <w:color w:val="auto"/>
                  <w:sz w:val="20"/>
                  <w:szCs w:val="18"/>
                  <w:lang w:val="en-IE" w:eastAsia="en-US"/>
                </w:rPr>
                <w:t xml:space="preserve"> </w:t>
              </w:r>
            </w:ins>
            <w:del w:id="5179" w:author="Author">
              <w:r w:rsidRPr="00E73B40" w:rsidDel="000A06D6">
                <w:rPr>
                  <w:color w:val="auto"/>
                  <w:sz w:val="20"/>
                  <w:szCs w:val="18"/>
                  <w:lang w:val="en-IE" w:eastAsia="en-US"/>
                </w:rPr>
                <w:delText xml:space="preserve">on </w:delText>
              </w:r>
            </w:del>
            <w:ins w:id="5180" w:author="Author">
              <w:r w:rsidR="000A06D6" w:rsidRPr="00E73B40">
                <w:rPr>
                  <w:color w:val="auto"/>
                  <w:sz w:val="20"/>
                  <w:szCs w:val="18"/>
                  <w:lang w:val="en-IE" w:eastAsia="en-US"/>
                </w:rPr>
                <w:t>o</w:t>
              </w:r>
              <w:r w:rsidR="000A06D6">
                <w:rPr>
                  <w:color w:val="auto"/>
                  <w:sz w:val="20"/>
                  <w:szCs w:val="18"/>
                  <w:lang w:val="en-IE" w:eastAsia="en-US"/>
                </w:rPr>
                <w:t>f</w:t>
              </w:r>
              <w:r w:rsidR="000A06D6" w:rsidRPr="00E73B40">
                <w:rPr>
                  <w:color w:val="auto"/>
                  <w:sz w:val="20"/>
                  <w:szCs w:val="18"/>
                  <w:lang w:val="en-IE" w:eastAsia="en-US"/>
                </w:rPr>
                <w:t xml:space="preserve"> </w:t>
              </w:r>
              <w:r w:rsidR="00A4329D">
                <w:rPr>
                  <w:color w:val="auto"/>
                  <w:sz w:val="20"/>
                  <w:szCs w:val="18"/>
                  <w:lang w:val="en-IE" w:eastAsia="en-US"/>
                </w:rPr>
                <w:t xml:space="preserve">UFE Catalogue [2] and </w:t>
              </w:r>
              <w:r w:rsidR="00A4329D" w:rsidRPr="00E73B40">
                <w:rPr>
                  <w:color w:val="auto"/>
                  <w:sz w:val="20"/>
                  <w:szCs w:val="18"/>
                  <w:lang w:val="en-IE" w:eastAsia="en-US"/>
                </w:rPr>
                <w:t xml:space="preserve">the </w:t>
              </w:r>
            </w:ins>
            <w:r w:rsidRPr="00E73B40">
              <w:rPr>
                <w:color w:val="auto"/>
                <w:sz w:val="20"/>
                <w:szCs w:val="18"/>
                <w:lang w:val="en-IE" w:eastAsia="en-US"/>
              </w:rPr>
              <w:t>corresponding business scenario in this document.</w:t>
            </w:r>
          </w:p>
          <w:p w14:paraId="6D3FB8F6" w14:textId="5996920B" w:rsidR="001459DC" w:rsidRPr="001459DC"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81" w:author="Author"/>
                <w:color w:val="auto"/>
                <w:sz w:val="20"/>
                <w:szCs w:val="18"/>
                <w:lang w:val="en-IE" w:eastAsia="en-US"/>
              </w:rPr>
            </w:pPr>
            <w:ins w:id="5182" w:author="Author">
              <w:r w:rsidRPr="001459DC">
                <w:rPr>
                  <w:color w:val="auto"/>
                  <w:sz w:val="20"/>
                  <w:szCs w:val="18"/>
                  <w:lang w:val="en-IE" w:eastAsia="en-US"/>
                </w:rPr>
                <w:t>UFE will call a service from OMS</w:t>
              </w:r>
              <w:r>
                <w:rPr>
                  <w:color w:val="auto"/>
                  <w:sz w:val="20"/>
                  <w:szCs w:val="18"/>
                  <w:lang w:val="en-IE" w:eastAsia="en-US"/>
                </w:rPr>
                <w:t xml:space="preserve"> via CSM</w:t>
              </w:r>
              <w:r w:rsidRPr="001459DC">
                <w:rPr>
                  <w:color w:val="auto"/>
                  <w:sz w:val="20"/>
                  <w:szCs w:val="18"/>
                  <w:lang w:val="en-IE" w:eastAsia="en-US"/>
                </w:rPr>
                <w:t xml:space="preserve"> to analyse the selected campaign. The response from this service will allow UFE to know what is needed to be kept, ceased or provided.</w:t>
              </w:r>
              <w:r w:rsidR="000157A7">
                <w:rPr>
                  <w:color w:val="auto"/>
                  <w:sz w:val="20"/>
                  <w:szCs w:val="18"/>
                  <w:lang w:val="en-IE" w:eastAsia="en-US"/>
                </w:rPr>
                <w:t xml:space="preserve"> This call </w:t>
              </w:r>
              <w:r w:rsidR="000157A7" w:rsidRPr="00557052">
                <w:rPr>
                  <w:b/>
                  <w:color w:val="auto"/>
                  <w:sz w:val="20"/>
                  <w:szCs w:val="18"/>
                  <w:lang w:val="en-IE" w:eastAsia="en-US"/>
                </w:rPr>
                <w:t>will only be made</w:t>
              </w:r>
              <w:r w:rsidR="000157A7">
                <w:rPr>
                  <w:color w:val="auto"/>
                  <w:sz w:val="20"/>
                  <w:szCs w:val="18"/>
                  <w:lang w:val="en-IE" w:eastAsia="en-US"/>
                </w:rPr>
                <w:t xml:space="preserve"> for campaigns that trigger a replace offer. UFE will determine if it is a replace offer by consulting the MEC. This would be no different than if a change would be started in the frontend without being prompted by MCCM.</w:t>
              </w:r>
            </w:ins>
          </w:p>
          <w:p w14:paraId="40A7AEFA" w14:textId="77777777" w:rsidR="001459DC" w:rsidRPr="001459DC"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83" w:author="Author"/>
                <w:color w:val="auto"/>
                <w:sz w:val="20"/>
                <w:szCs w:val="18"/>
                <w:lang w:val="en-IE" w:eastAsia="en-US"/>
              </w:rPr>
            </w:pPr>
            <w:ins w:id="5184" w:author="Author">
              <w:r w:rsidRPr="001459DC">
                <w:rPr>
                  <w:color w:val="auto"/>
                  <w:sz w:val="20"/>
                  <w:szCs w:val="18"/>
                  <w:lang w:val="en-IE" w:eastAsia="en-US"/>
                </w:rPr>
                <w:t>UFE will submit namely:</w:t>
              </w:r>
            </w:ins>
          </w:p>
          <w:p w14:paraId="7BF07F2A" w14:textId="77777777" w:rsidR="001459DC" w:rsidRPr="001459DC"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85" w:author="Author"/>
                <w:color w:val="auto"/>
                <w:sz w:val="20"/>
                <w:szCs w:val="18"/>
                <w:lang w:val="en-IE" w:eastAsia="en-US"/>
              </w:rPr>
            </w:pPr>
            <w:ins w:id="5186" w:author="Author">
              <w:r>
                <w:rPr>
                  <w:color w:val="auto"/>
                  <w:sz w:val="20"/>
                  <w:szCs w:val="18"/>
                  <w:lang w:val="en-IE" w:eastAsia="en-US"/>
                </w:rPr>
                <w:t>Campaign ID</w:t>
              </w:r>
            </w:ins>
          </w:p>
          <w:p w14:paraId="544B6000" w14:textId="77777777" w:rsidR="001459DC" w:rsidRPr="001459DC"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87" w:author="Author"/>
                <w:color w:val="auto"/>
                <w:sz w:val="20"/>
                <w:szCs w:val="18"/>
                <w:lang w:val="en-IE" w:eastAsia="en-US"/>
              </w:rPr>
            </w:pPr>
            <w:ins w:id="5188" w:author="Author">
              <w:r>
                <w:rPr>
                  <w:color w:val="auto"/>
                  <w:sz w:val="20"/>
                  <w:szCs w:val="18"/>
                  <w:lang w:val="en-IE" w:eastAsia="en-US"/>
                </w:rPr>
                <w:t>IDs for the assigned products in question</w:t>
              </w:r>
            </w:ins>
          </w:p>
          <w:p w14:paraId="72DEED3A" w14:textId="4A95505E" w:rsidR="001459DC" w:rsidRPr="00E73B40" w:rsidDel="001F1CBA" w:rsidRDefault="001459DC"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89" w:author="Author"/>
                <w:color w:val="auto"/>
                <w:sz w:val="20"/>
                <w:szCs w:val="18"/>
                <w:lang w:val="en-IE" w:eastAsia="en-US"/>
              </w:rPr>
            </w:pPr>
            <w:ins w:id="5190" w:author="Author">
              <w:r w:rsidRPr="001459DC">
                <w:rPr>
                  <w:color w:val="auto"/>
                  <w:sz w:val="20"/>
                  <w:szCs w:val="18"/>
                  <w:lang w:val="en-IE" w:eastAsia="en-US"/>
                </w:rPr>
                <w:t>With this configuration, UFE must implement the logic to add the missing components and remove the ones incompatibles (keep/cease/provide).</w:t>
              </w:r>
            </w:ins>
          </w:p>
          <w:p w14:paraId="35D81595" w14:textId="05A7589C"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5191" w:author="Author">
              <w:r w:rsidRPr="00E73B40" w:rsidDel="001F1CBA">
                <w:rPr>
                  <w:color w:val="auto"/>
                  <w:sz w:val="20"/>
                  <w:szCs w:val="18"/>
                  <w:lang w:val="en-IE" w:eastAsia="en-US"/>
                </w:rPr>
                <w:delText xml:space="preserve">Note: Offers are previously loaded from MEC to UFE through the </w:delText>
              </w:r>
              <w:r w:rsidR="00A02EBD" w:rsidRPr="00E73B40" w:rsidDel="001F1CBA">
                <w:rPr>
                  <w:color w:val="auto"/>
                  <w:sz w:val="20"/>
                  <w:szCs w:val="18"/>
                  <w:lang w:val="en-IE" w:eastAsia="en-US"/>
                </w:rPr>
                <w:delText>UFE Catalogue component</w:delText>
              </w:r>
              <w:r w:rsidRPr="00E73B40" w:rsidDel="001F1CBA">
                <w:rPr>
                  <w:color w:val="auto"/>
                  <w:sz w:val="20"/>
                  <w:szCs w:val="18"/>
                  <w:lang w:val="en-IE" w:eastAsia="en-US"/>
                </w:rPr>
                <w:delText xml:space="preserve"> (for full details on this component, please see [2]).</w:delText>
              </w:r>
            </w:del>
          </w:p>
        </w:tc>
        <w:tc>
          <w:tcPr>
            <w:tcW w:w="4028" w:type="dxa"/>
          </w:tcPr>
          <w:p w14:paraId="3DC0CDEB"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UFE does not find the offer defined on the campaign, it warns the user with the error message EM_SAL_8.</w:t>
            </w:r>
          </w:p>
        </w:tc>
      </w:tr>
    </w:tbl>
    <w:p w14:paraId="371E5C51" w14:textId="77777777" w:rsidR="001D5D51" w:rsidRPr="00E73B40" w:rsidRDefault="001D5D51" w:rsidP="00F26615">
      <w:pPr>
        <w:spacing w:before="40" w:after="40" w:line="240" w:lineRule="exact"/>
        <w:rPr>
          <w:lang w:val="en-IE"/>
        </w:rPr>
      </w:pPr>
    </w:p>
    <w:p w14:paraId="1C5384BC" w14:textId="77777777" w:rsidR="00606E57" w:rsidRPr="00E73B40" w:rsidRDefault="00606E57" w:rsidP="00606E57">
      <w:pPr>
        <w:pStyle w:val="Heading5"/>
        <w:keepNext/>
        <w:rPr>
          <w:lang w:val="en-IE"/>
        </w:rPr>
      </w:pPr>
      <w:r w:rsidRPr="00E73B40">
        <w:rPr>
          <w:lang w:val="en-IE"/>
        </w:rPr>
        <w:t>Activity 2 » Configure mobile products</w:t>
      </w:r>
    </w:p>
    <w:p w14:paraId="4B17D5B8" w14:textId="33E127D6" w:rsidR="00606E57" w:rsidRPr="00E73B40" w:rsidRDefault="00606E57" w:rsidP="00606E57">
      <w:pPr>
        <w:spacing w:before="40" w:after="40" w:line="240" w:lineRule="exact"/>
        <w:rPr>
          <w:lang w:val="en-IE"/>
        </w:rPr>
      </w:pPr>
      <w:r w:rsidRPr="00E73B40">
        <w:rPr>
          <w:lang w:val="en-IE"/>
        </w:rPr>
        <w:t>Considering only the components defined on the campaign are configurable in this business scenario</w:t>
      </w:r>
      <w:ins w:id="5192" w:author="Author">
        <w:r w:rsidR="00BF4084">
          <w:rPr>
            <w:lang w:val="en-IE"/>
          </w:rPr>
          <w:t>, meaning that each campaign for a mobile offer must replicate all MEC components information.</w:t>
        </w:r>
      </w:ins>
      <w:r w:rsidRPr="00E73B40">
        <w:rPr>
          <w:lang w:val="en-IE"/>
        </w:rPr>
        <w:t xml:space="preserve"> </w:t>
      </w:r>
      <w:r w:rsidR="00BF4084">
        <w:rPr>
          <w:lang w:val="en-IE"/>
        </w:rPr>
        <w:t>F</w:t>
      </w:r>
      <w:r w:rsidRPr="00E73B40">
        <w:rPr>
          <w:lang w:val="en-IE"/>
        </w:rPr>
        <w:t xml:space="preserve">or full details on the mobile product configuration, please refer to </w:t>
      </w:r>
      <w:r w:rsidRPr="00E73B40">
        <w:rPr>
          <w:i/>
          <w:lang w:val="en-IE"/>
        </w:rPr>
        <w:t>BS #1: Subscribe a mobile offer</w:t>
      </w:r>
      <w:r w:rsidRPr="00E73B40">
        <w:rPr>
          <w:lang w:val="en-IE"/>
        </w:rPr>
        <w:t xml:space="preserve">. For the Device component under a mobile offer, the available equipment that can be associated to it depend on the </w:t>
      </w:r>
      <w:r w:rsidRPr="00E73B40">
        <w:rPr>
          <w:i/>
          <w:lang w:val="en-IE"/>
        </w:rPr>
        <w:t>Tier</w:t>
      </w:r>
      <w:r w:rsidRPr="00E73B40">
        <w:rPr>
          <w:lang w:val="en-IE"/>
        </w:rPr>
        <w:t xml:space="preserve"> and </w:t>
      </w:r>
      <w:r w:rsidRPr="00E73B40">
        <w:rPr>
          <w:i/>
          <w:lang w:val="en-IE"/>
        </w:rPr>
        <w:t>Upgrade type</w:t>
      </w:r>
      <w:r w:rsidRPr="00E73B40">
        <w:rPr>
          <w:lang w:val="en-IE"/>
        </w:rPr>
        <w:t xml:space="preserve"> attributes defined on the campaign.</w:t>
      </w:r>
    </w:p>
    <w:p w14:paraId="6C6EE13D" w14:textId="77777777" w:rsidR="00606E57" w:rsidRPr="00E73B40" w:rsidRDefault="00606E57" w:rsidP="00606E57">
      <w:pPr>
        <w:spacing w:before="40" w:after="40" w:line="240" w:lineRule="exact"/>
        <w:rPr>
          <w:lang w:val="en-IE"/>
        </w:rPr>
      </w:pPr>
    </w:p>
    <w:p w14:paraId="74C3C27D" w14:textId="77777777" w:rsidR="00606E57" w:rsidRPr="00E73B40" w:rsidRDefault="00606E57" w:rsidP="00606E57">
      <w:pPr>
        <w:pStyle w:val="Heading5"/>
        <w:keepNext/>
        <w:rPr>
          <w:lang w:val="en-IE"/>
        </w:rPr>
      </w:pPr>
      <w:r w:rsidRPr="00E73B40">
        <w:rPr>
          <w:lang w:val="en-IE"/>
        </w:rPr>
        <w:t>Activity 3 » Configure fixed products</w:t>
      </w:r>
    </w:p>
    <w:p w14:paraId="150933D1" w14:textId="77777777" w:rsidR="00606E57" w:rsidRPr="00E73B40" w:rsidRDefault="00606E57" w:rsidP="00606E57">
      <w:pPr>
        <w:spacing w:before="40" w:after="40" w:line="240" w:lineRule="exact"/>
        <w:rPr>
          <w:lang w:val="en-IE"/>
        </w:rPr>
      </w:pPr>
      <w:r w:rsidRPr="00E73B40">
        <w:rPr>
          <w:lang w:val="en-IE"/>
        </w:rPr>
        <w:t xml:space="preserve">Considering that only the components defined on the campaign are configurable in this business scenario, for full details on the fixed product configuration, please refer to </w:t>
      </w:r>
      <w:r w:rsidRPr="00E73B40">
        <w:rPr>
          <w:i/>
          <w:lang w:val="en-IE"/>
        </w:rPr>
        <w:t>BS #2: Subscribe a fixed or convergent offer</w:t>
      </w:r>
      <w:r w:rsidRPr="00E73B40">
        <w:rPr>
          <w:lang w:val="en-IE"/>
        </w:rPr>
        <w:t>.</w:t>
      </w:r>
    </w:p>
    <w:p w14:paraId="1D159CE3" w14:textId="77777777" w:rsidR="00606E57" w:rsidRPr="00E73B40" w:rsidRDefault="00606E57" w:rsidP="00606E57">
      <w:pPr>
        <w:spacing w:before="40" w:after="40" w:line="240" w:lineRule="exact"/>
        <w:rPr>
          <w:lang w:val="en-IE"/>
        </w:rPr>
      </w:pPr>
    </w:p>
    <w:p w14:paraId="613080A3" w14:textId="77777777" w:rsidR="00606E57" w:rsidRPr="00E73B40" w:rsidRDefault="00606E57" w:rsidP="00606E57">
      <w:pPr>
        <w:pStyle w:val="Heading5"/>
        <w:keepNext/>
        <w:rPr>
          <w:lang w:val="en-IE"/>
        </w:rPr>
      </w:pPr>
      <w:r w:rsidRPr="00E73B40">
        <w:rPr>
          <w:lang w:val="en-IE"/>
        </w:rPr>
        <w:t>Activity 4 » Continue</w:t>
      </w:r>
    </w:p>
    <w:p w14:paraId="50599049" w14:textId="4413C1DA" w:rsidR="00606E57" w:rsidRPr="00E73B40" w:rsidRDefault="00606E57" w:rsidP="00606E57">
      <w:pPr>
        <w:rPr>
          <w:lang w:val="en-IE"/>
        </w:rPr>
      </w:pPr>
      <w:r w:rsidRPr="00E73B40">
        <w:rPr>
          <w:lang w:val="en-IE"/>
        </w:rPr>
        <w:t xml:space="preserve">The business scenario continues on </w:t>
      </w:r>
      <w:r w:rsidRPr="00E73B40">
        <w:rPr>
          <w:i/>
          <w:lang w:val="en-IE"/>
        </w:rPr>
        <w:t xml:space="preserve">Activity </w:t>
      </w:r>
      <w:r w:rsidR="006711CF" w:rsidRPr="00E73B40">
        <w:rPr>
          <w:i/>
          <w:lang w:val="en-IE"/>
        </w:rPr>
        <w:t>1</w:t>
      </w:r>
      <w:r w:rsidR="00967A31">
        <w:rPr>
          <w:i/>
          <w:lang w:val="en-IE"/>
        </w:rPr>
        <w:t>7</w:t>
      </w:r>
      <w:r w:rsidR="006711CF" w:rsidRPr="00E73B40">
        <w:rPr>
          <w:i/>
          <w:lang w:val="en-IE"/>
        </w:rPr>
        <w:t xml:space="preserve"> </w:t>
      </w:r>
      <w:r w:rsidRPr="00E73B40">
        <w:rPr>
          <w:i/>
          <w:lang w:val="en-IE"/>
        </w:rPr>
        <w:t>» Request basket quotation</w:t>
      </w:r>
      <w:r w:rsidRPr="00E73B40">
        <w:rPr>
          <w:lang w:val="en-IE"/>
        </w:rPr>
        <w:t xml:space="preserve"> of </w:t>
      </w:r>
      <w:r w:rsidRPr="00E73B40">
        <w:rPr>
          <w:i/>
          <w:lang w:val="en-IE"/>
        </w:rPr>
        <w:t>BS #1: Subscribe a mobile offer</w:t>
      </w:r>
      <w:r w:rsidRPr="00E73B40">
        <w:rPr>
          <w:lang w:val="en-IE"/>
        </w:rPr>
        <w:t>, considering:</w:t>
      </w:r>
    </w:p>
    <w:p w14:paraId="1CC3D4B1" w14:textId="3EE9F64A" w:rsidR="00606E57" w:rsidRPr="00E73B40" w:rsidRDefault="00606E57" w:rsidP="00FE10FD">
      <w:pPr>
        <w:pStyle w:val="ListParagraph"/>
        <w:numPr>
          <w:ilvl w:val="0"/>
          <w:numId w:val="33"/>
        </w:numPr>
        <w:rPr>
          <w:lang w:val="en-IE"/>
        </w:rPr>
      </w:pPr>
      <w:r w:rsidRPr="00E73B40">
        <w:rPr>
          <w:lang w:val="en-IE"/>
        </w:rPr>
        <w:t>Campaign ID is sent in the quotation request</w:t>
      </w:r>
    </w:p>
    <w:p w14:paraId="250274F8" w14:textId="0D305BDE" w:rsidR="00606E57" w:rsidRPr="00E73B40" w:rsidRDefault="00606E57" w:rsidP="00FE10FD">
      <w:pPr>
        <w:pStyle w:val="ListParagraph"/>
        <w:numPr>
          <w:ilvl w:val="0"/>
          <w:numId w:val="32"/>
        </w:numPr>
        <w:rPr>
          <w:lang w:val="en-IE"/>
        </w:rPr>
      </w:pPr>
      <w:r w:rsidRPr="00E73B40">
        <w:rPr>
          <w:lang w:val="en-IE"/>
        </w:rPr>
        <w:t>Campaign ID is sent in the final order submission to OMS</w:t>
      </w:r>
    </w:p>
    <w:p w14:paraId="13410ED8" w14:textId="294F67B7" w:rsidR="00606E57" w:rsidRPr="00E73B40" w:rsidRDefault="00076A8C" w:rsidP="00FE10FD">
      <w:pPr>
        <w:pStyle w:val="ListParagraph"/>
        <w:numPr>
          <w:ilvl w:val="0"/>
          <w:numId w:val="32"/>
        </w:numPr>
        <w:rPr>
          <w:lang w:val="en-IE"/>
        </w:rPr>
      </w:pPr>
      <w:r w:rsidRPr="00E73B40">
        <w:rPr>
          <w:lang w:val="en-IE"/>
        </w:rPr>
        <w:lastRenderedPageBreak/>
        <w:t>The order action types on the final order submission depend on the scenario, as follow:</w:t>
      </w:r>
    </w:p>
    <w:p w14:paraId="5A507BE8" w14:textId="16DC9328" w:rsidR="00076A8C" w:rsidRPr="00E73B40" w:rsidRDefault="00076A8C" w:rsidP="00FE10FD">
      <w:pPr>
        <w:pStyle w:val="ListParagraph"/>
        <w:numPr>
          <w:ilvl w:val="1"/>
          <w:numId w:val="32"/>
        </w:numPr>
        <w:rPr>
          <w:lang w:val="en-IE"/>
        </w:rPr>
      </w:pPr>
      <w:r w:rsidRPr="00E73B40">
        <w:rPr>
          <w:lang w:val="en-IE"/>
        </w:rPr>
        <w:t>For subscription where the offer on the campaign is the same as the current offer: change order action</w:t>
      </w:r>
    </w:p>
    <w:p w14:paraId="664AA135" w14:textId="553BB314" w:rsidR="00076A8C" w:rsidRPr="00E73B40" w:rsidRDefault="00076A8C" w:rsidP="00FE10FD">
      <w:pPr>
        <w:pStyle w:val="ListParagraph"/>
        <w:numPr>
          <w:ilvl w:val="1"/>
          <w:numId w:val="32"/>
        </w:numPr>
        <w:rPr>
          <w:lang w:val="en-IE"/>
        </w:rPr>
      </w:pPr>
      <w:r w:rsidRPr="00E73B40">
        <w:rPr>
          <w:lang w:val="en-IE"/>
        </w:rPr>
        <w:t>For subscription where the offer on the campaign is different from the current offer: replace order action</w:t>
      </w:r>
    </w:p>
    <w:p w14:paraId="6C09F653" w14:textId="6E51F9E1" w:rsidR="00076A8C" w:rsidRPr="00E73B40" w:rsidRDefault="00076A8C" w:rsidP="00FE10FD">
      <w:pPr>
        <w:pStyle w:val="ListParagraph"/>
        <w:numPr>
          <w:ilvl w:val="1"/>
          <w:numId w:val="32"/>
        </w:numPr>
        <w:rPr>
          <w:lang w:val="en-IE"/>
        </w:rPr>
      </w:pPr>
      <w:r w:rsidRPr="00E73B40">
        <w:rPr>
          <w:lang w:val="en-IE"/>
        </w:rPr>
        <w:t>For new subscriptions: provide order action</w:t>
      </w:r>
    </w:p>
    <w:p w14:paraId="32C3F0A6" w14:textId="77777777" w:rsidR="00406F11" w:rsidRPr="00E73B40" w:rsidRDefault="00406F11" w:rsidP="00043209">
      <w:pPr>
        <w:rPr>
          <w:lang w:val="en-IE"/>
        </w:rPr>
      </w:pPr>
    </w:p>
    <w:p w14:paraId="077F4619" w14:textId="361D64D2" w:rsidR="00406F11" w:rsidRPr="00E73B40" w:rsidRDefault="00406F11" w:rsidP="00406F11">
      <w:pPr>
        <w:pStyle w:val="Heading3"/>
        <w:rPr>
          <w:lang w:val="en-IE"/>
        </w:rPr>
      </w:pPr>
      <w:bookmarkStart w:id="5193" w:name="_FEAT_#1:_Save"/>
      <w:bookmarkStart w:id="5194" w:name="_Toc471232966"/>
      <w:bookmarkEnd w:id="5193"/>
      <w:r w:rsidRPr="00E73B40">
        <w:rPr>
          <w:lang w:val="en-IE"/>
        </w:rPr>
        <w:t>FEAT #1: Save process</w:t>
      </w:r>
      <w:bookmarkEnd w:id="5194"/>
    </w:p>
    <w:tbl>
      <w:tblPr>
        <w:tblStyle w:val="CelFocus1"/>
        <w:tblW w:w="0" w:type="auto"/>
        <w:tblLook w:val="04A0" w:firstRow="1" w:lastRow="0" w:firstColumn="1" w:lastColumn="0" w:noHBand="0" w:noVBand="1"/>
      </w:tblPr>
      <w:tblGrid>
        <w:gridCol w:w="1809"/>
        <w:gridCol w:w="8045"/>
      </w:tblGrid>
      <w:tr w:rsidR="00406F11" w:rsidRPr="00E73B40" w14:paraId="52E9D655" w14:textId="77777777" w:rsidTr="00734D9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5CFE0A4" w14:textId="1983B43F" w:rsidR="00406F11" w:rsidRPr="00E73B40" w:rsidRDefault="00406F11" w:rsidP="00734D93">
            <w:pPr>
              <w:jc w:val="left"/>
              <w:rPr>
                <w:b w:val="0"/>
                <w:sz w:val="20"/>
                <w:szCs w:val="20"/>
                <w:lang w:val="en-IE"/>
              </w:rPr>
            </w:pPr>
            <w:r w:rsidRPr="00E73B40">
              <w:rPr>
                <w:sz w:val="20"/>
                <w:szCs w:val="20"/>
                <w:lang w:val="en-IE"/>
              </w:rPr>
              <w:t>Feature Specification</w:t>
            </w:r>
          </w:p>
        </w:tc>
      </w:tr>
      <w:tr w:rsidR="00406F11" w:rsidRPr="00E73B40" w14:paraId="66D841D0"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FD06427" w14:textId="77777777"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26CCC121" w14:textId="77777777" w:rsidR="00406F11" w:rsidRPr="00E73B40" w:rsidRDefault="00406F11" w:rsidP="00A376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allows the user to save the Sales process in order to continue later.</w:t>
            </w:r>
          </w:p>
          <w:p w14:paraId="792FFD7F" w14:textId="11A7AB36" w:rsidR="00406F11" w:rsidRPr="00E73B40" w:rsidRDefault="00406F11" w:rsidP="00916A3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can save the process at any step, until the order submission. That means the only steps where is not possible to save the process </w:t>
            </w:r>
            <w:r w:rsidR="003B46FF" w:rsidRPr="00E73B40">
              <w:rPr>
                <w:color w:val="auto"/>
                <w:sz w:val="20"/>
                <w:szCs w:val="20"/>
                <w:lang w:val="en-IE"/>
              </w:rPr>
              <w:t xml:space="preserve">is </w:t>
            </w:r>
            <w:r w:rsidRPr="00E73B40">
              <w:rPr>
                <w:color w:val="auto"/>
                <w:sz w:val="20"/>
                <w:szCs w:val="20"/>
                <w:lang w:val="en-IE"/>
              </w:rPr>
              <w:t>the Interaction step.</w:t>
            </w:r>
          </w:p>
          <w:p w14:paraId="24C30049" w14:textId="34663319" w:rsidR="00C00CF7" w:rsidRPr="00E73B40" w:rsidRDefault="00406F11"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When saving the process, UFE saves all information collected so far </w:t>
            </w:r>
            <w:r w:rsidR="00A20D1C" w:rsidRPr="00E73B40">
              <w:rPr>
                <w:color w:val="auto"/>
                <w:sz w:val="20"/>
                <w:szCs w:val="20"/>
                <w:lang w:val="en-IE"/>
              </w:rPr>
              <w:t>internally on UFE database</w:t>
            </w:r>
            <w:r w:rsidR="00C00CF7" w:rsidRPr="00E73B40">
              <w:rPr>
                <w:color w:val="auto"/>
                <w:sz w:val="20"/>
                <w:szCs w:val="20"/>
                <w:lang w:val="en-IE"/>
              </w:rPr>
              <w:t>, namely:</w:t>
            </w:r>
          </w:p>
          <w:p w14:paraId="2AD008C0" w14:textId="0882AD1C"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Basket content</w:t>
            </w:r>
            <w:ins w:id="5195" w:author="Author">
              <w:r w:rsidR="00B64D4F">
                <w:rPr>
                  <w:color w:val="auto"/>
                  <w:sz w:val="20"/>
                  <w:szCs w:val="20"/>
                  <w:lang w:val="en-IE"/>
                </w:rPr>
                <w:t xml:space="preserve"> (non-orderable items)</w:t>
              </w:r>
            </w:ins>
            <w:r w:rsidR="003768D2" w:rsidRPr="00E73B40">
              <w:rPr>
                <w:color w:val="auto"/>
                <w:sz w:val="20"/>
                <w:szCs w:val="20"/>
                <w:lang w:val="en-IE"/>
              </w:rPr>
              <w:t>, including accepted campaigns</w:t>
            </w:r>
          </w:p>
          <w:p w14:paraId="6B596885" w14:textId="1AE73476"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Information collected in all steps</w:t>
            </w:r>
          </w:p>
          <w:p w14:paraId="2D3EA08D" w14:textId="4000A6E1" w:rsidR="003768D2" w:rsidRPr="00E73B40" w:rsidRDefault="003768D2"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Added coupons</w:t>
            </w:r>
          </w:p>
          <w:p w14:paraId="32D44ED0" w14:textId="77777777"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Payment status</w:t>
            </w:r>
          </w:p>
          <w:p w14:paraId="711FA20E" w14:textId="0BB7F1E4" w:rsidR="00043209"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Installation scheduling status</w:t>
            </w:r>
          </w:p>
          <w:p w14:paraId="08EC6ACF" w14:textId="2D3DE3BB" w:rsidR="00A37610" w:rsidRPr="00E73B40" w:rsidRDefault="00043209"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saved process relates with the following entities:</w:t>
            </w:r>
          </w:p>
          <w:p w14:paraId="1DB00035" w14:textId="142F6901" w:rsidR="00043209" w:rsidRPr="00E73B40" w:rsidRDefault="00043209" w:rsidP="00FE10FD">
            <w:pPr>
              <w:pStyle w:val="TableText"/>
              <w:keepNext/>
              <w:numPr>
                <w:ilvl w:val="0"/>
                <w:numId w:val="5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Billing customer: only if the process is running for an existing customer, meaning that there is a contextualized billing customer. UFE allows the user to save multiple Sales process for the same billing customer. </w:t>
            </w:r>
            <w:ins w:id="5196" w:author="Author">
              <w:r w:rsidR="00C85A75">
                <w:rPr>
                  <w:color w:val="auto"/>
                  <w:sz w:val="20"/>
                  <w:szCs w:val="20"/>
                  <w:lang w:val="en-IE"/>
                </w:rPr>
                <w:t>If there is not a contextualized billing customer, it will not be possible to save the process</w:t>
              </w:r>
            </w:ins>
          </w:p>
          <w:p w14:paraId="0CAC89EA" w14:textId="36D487DC" w:rsidR="00043209" w:rsidRPr="00E73B40" w:rsidDel="00041F49" w:rsidRDefault="00043209" w:rsidP="00FE10FD">
            <w:pPr>
              <w:pStyle w:val="TableText"/>
              <w:keepNext/>
              <w:numPr>
                <w:ilvl w:val="0"/>
                <w:numId w:val="50"/>
              </w:numPr>
              <w:spacing w:line="240" w:lineRule="exact"/>
              <w:cnfStyle w:val="000000000000" w:firstRow="0" w:lastRow="0" w:firstColumn="0" w:lastColumn="0" w:oddVBand="0" w:evenVBand="0" w:oddHBand="0" w:evenHBand="0" w:firstRowFirstColumn="0" w:firstRowLastColumn="0" w:lastRowFirstColumn="0" w:lastRowLastColumn="0"/>
              <w:rPr>
                <w:del w:id="5197" w:author="Author"/>
                <w:color w:val="auto"/>
                <w:sz w:val="20"/>
                <w:szCs w:val="20"/>
                <w:lang w:val="en-IE"/>
              </w:rPr>
            </w:pPr>
            <w:del w:id="5198" w:author="Author">
              <w:r w:rsidRPr="00E73B40" w:rsidDel="00041F49">
                <w:rPr>
                  <w:color w:val="auto"/>
                  <w:sz w:val="20"/>
                  <w:szCs w:val="20"/>
                  <w:lang w:val="en-IE"/>
                </w:rPr>
                <w:delText>Logged in user.</w:delText>
              </w:r>
            </w:del>
          </w:p>
          <w:p w14:paraId="6ED119D0" w14:textId="3862D7A0" w:rsidR="001431CD" w:rsidRPr="00E73B40" w:rsidRDefault="001431CD"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user saves a</w:t>
            </w:r>
            <w:r w:rsidR="00A37150" w:rsidRPr="00E73B40">
              <w:rPr>
                <w:color w:val="auto"/>
                <w:sz w:val="20"/>
                <w:szCs w:val="20"/>
                <w:lang w:val="en-IE"/>
              </w:rPr>
              <w:t xml:space="preserve"> previously saved</w:t>
            </w:r>
            <w:r w:rsidRPr="00E73B40">
              <w:rPr>
                <w:color w:val="auto"/>
                <w:sz w:val="20"/>
                <w:szCs w:val="20"/>
                <w:lang w:val="en-IE"/>
              </w:rPr>
              <w:t xml:space="preserve"> process, UFE updates the </w:t>
            </w:r>
            <w:r w:rsidR="00043209" w:rsidRPr="00E73B40">
              <w:rPr>
                <w:color w:val="auto"/>
                <w:sz w:val="20"/>
                <w:szCs w:val="20"/>
                <w:lang w:val="en-IE"/>
              </w:rPr>
              <w:t xml:space="preserve">saved process internally </w:t>
            </w:r>
            <w:r w:rsidRPr="00E73B40">
              <w:rPr>
                <w:color w:val="auto"/>
                <w:sz w:val="20"/>
                <w:szCs w:val="20"/>
                <w:lang w:val="en-IE"/>
              </w:rPr>
              <w:t>instead of create a new one.</w:t>
            </w:r>
          </w:p>
        </w:tc>
      </w:tr>
      <w:tr w:rsidR="00406F11" w:rsidRPr="00E73B40" w14:paraId="53882228"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1161AF24" w14:textId="15E04108"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78FE6C28" w14:textId="5302BAE5" w:rsidR="00406F11" w:rsidRPr="00E73B40" w:rsidRDefault="001F58F7" w:rsidP="0081647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Any Sales process step, with the exception</w:t>
            </w:r>
            <w:ins w:id="5199" w:author="Author">
              <w:r w:rsidR="00816473">
                <w:rPr>
                  <w:color w:val="auto"/>
                  <w:sz w:val="20"/>
                  <w:szCs w:val="20"/>
                  <w:lang w:val="en-IE"/>
                </w:rPr>
                <w:t xml:space="preserve"> of the</w:t>
              </w:r>
            </w:ins>
            <w:r w:rsidRPr="00E73B40">
              <w:rPr>
                <w:color w:val="auto"/>
                <w:sz w:val="20"/>
                <w:szCs w:val="20"/>
                <w:lang w:val="en-IE"/>
              </w:rPr>
              <w:t xml:space="preserve"> </w:t>
            </w:r>
            <w:r w:rsidR="00816473">
              <w:rPr>
                <w:color w:val="auto"/>
                <w:sz w:val="20"/>
                <w:szCs w:val="20"/>
                <w:lang w:val="en-IE"/>
              </w:rPr>
              <w:t>i</w:t>
            </w:r>
            <w:r w:rsidRPr="00E73B40">
              <w:rPr>
                <w:color w:val="auto"/>
                <w:sz w:val="20"/>
                <w:szCs w:val="20"/>
                <w:lang w:val="en-IE"/>
              </w:rPr>
              <w:t>nteraction step.</w:t>
            </w:r>
          </w:p>
        </w:tc>
      </w:tr>
      <w:tr w:rsidR="00406F11" w:rsidRPr="00E73B40" w14:paraId="532CE8A8"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8933A77" w14:textId="77777777"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3336AA38" w14:textId="7575C155" w:rsidR="00406F11" w:rsidRPr="00E73B40" w:rsidRDefault="00406F11"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basket contains, at least, one item of any type.</w:t>
            </w:r>
          </w:p>
        </w:tc>
      </w:tr>
      <w:tr w:rsidR="00406F11" w:rsidRPr="00E73B40" w14:paraId="6D5594EC"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7CE6455A" w14:textId="77777777" w:rsidR="00406F11" w:rsidRPr="00E73B40" w:rsidRDefault="00406F11" w:rsidP="00734D93">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28FF831C" w14:textId="42F6E1A0" w:rsidR="00406F11" w:rsidRPr="00E73B40" w:rsidRDefault="00043209"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process is saved internally in UFE.</w:t>
            </w:r>
          </w:p>
        </w:tc>
      </w:tr>
    </w:tbl>
    <w:p w14:paraId="5779195C" w14:textId="77777777" w:rsidR="00C55CFF" w:rsidRPr="00E73B40" w:rsidRDefault="00C55CFF" w:rsidP="00C55CFF">
      <w:pPr>
        <w:rPr>
          <w:ins w:id="5200" w:author="Author"/>
          <w:lang w:val="en-IE"/>
        </w:rPr>
      </w:pPr>
    </w:p>
    <w:p w14:paraId="23ED1A9C" w14:textId="77777777" w:rsidR="00C55CFF" w:rsidRPr="00E73B40" w:rsidRDefault="00C55CFF">
      <w:pPr>
        <w:tabs>
          <w:tab w:val="clear" w:pos="567"/>
        </w:tabs>
        <w:spacing w:before="0" w:after="0"/>
        <w:jc w:val="left"/>
        <w:rPr>
          <w:ins w:id="5201" w:author="Author"/>
          <w:b/>
          <w:bCs/>
          <w:sz w:val="22"/>
          <w:szCs w:val="20"/>
          <w:lang w:val="en-IE"/>
        </w:rPr>
      </w:pPr>
      <w:ins w:id="5202" w:author="Author">
        <w:r w:rsidRPr="00E73B40">
          <w:rPr>
            <w:lang w:val="en-IE"/>
          </w:rPr>
          <w:br w:type="page"/>
        </w:r>
      </w:ins>
    </w:p>
    <w:p w14:paraId="1FCA5662" w14:textId="5BCEB470" w:rsidR="00C55CFF" w:rsidRPr="00E73B40" w:rsidRDefault="00C55CFF" w:rsidP="00C55CFF">
      <w:pPr>
        <w:pStyle w:val="Heading4"/>
        <w:rPr>
          <w:ins w:id="5203" w:author="Author"/>
          <w:lang w:val="en-IE"/>
        </w:rPr>
      </w:pPr>
      <w:ins w:id="5204" w:author="Author">
        <w:r w:rsidRPr="00E73B40">
          <w:rPr>
            <w:lang w:val="en-IE"/>
          </w:rPr>
          <w:lastRenderedPageBreak/>
          <w:t>Phase I – Save Process</w:t>
        </w:r>
      </w:ins>
    </w:p>
    <w:p w14:paraId="3060A546" w14:textId="77777777" w:rsidR="00C55CFF" w:rsidRPr="00E73B40" w:rsidRDefault="00C55CFF" w:rsidP="00C55CFF">
      <w:pPr>
        <w:pStyle w:val="Heading5"/>
        <w:keepNext/>
        <w:rPr>
          <w:ins w:id="5205" w:author="Author"/>
          <w:lang w:val="en-IE"/>
        </w:rPr>
      </w:pPr>
      <w:ins w:id="5206" w:author="Author">
        <w:r w:rsidRPr="00E73B40">
          <w:rPr>
            <w:lang w:val="en-IE"/>
          </w:rPr>
          <w:t>Activity 1 » Manually Save Process Execution</w:t>
        </w:r>
      </w:ins>
    </w:p>
    <w:tbl>
      <w:tblPr>
        <w:tblStyle w:val="CelFocus1"/>
        <w:tblW w:w="0" w:type="auto"/>
        <w:tblLook w:val="04A0" w:firstRow="1" w:lastRow="0" w:firstColumn="1" w:lastColumn="0" w:noHBand="0" w:noVBand="1"/>
      </w:tblPr>
      <w:tblGrid>
        <w:gridCol w:w="1522"/>
        <w:gridCol w:w="5532"/>
        <w:gridCol w:w="2538"/>
      </w:tblGrid>
      <w:tr w:rsidR="00C55CFF" w:rsidRPr="00E73B40" w14:paraId="59F1F374" w14:textId="77777777" w:rsidTr="00C55CFF">
        <w:trPr>
          <w:cnfStyle w:val="100000000000" w:firstRow="1" w:lastRow="0" w:firstColumn="0" w:lastColumn="0" w:oddVBand="0" w:evenVBand="0" w:oddHBand="0" w:evenHBand="0" w:firstRowFirstColumn="0" w:firstRowLastColumn="0" w:lastRowFirstColumn="0" w:lastRowLastColumn="0"/>
          <w:trHeight w:val="426"/>
          <w:ins w:id="5207"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6B146B3" w14:textId="77777777" w:rsidR="00C55CFF" w:rsidRPr="00E73B40" w:rsidRDefault="00C55CFF" w:rsidP="00C55CFF">
            <w:pPr>
              <w:jc w:val="left"/>
              <w:rPr>
                <w:ins w:id="5208" w:author="Author"/>
                <w:b w:val="0"/>
                <w:sz w:val="20"/>
                <w:szCs w:val="20"/>
                <w:lang w:val="en-IE"/>
              </w:rPr>
            </w:pPr>
            <w:ins w:id="5209" w:author="Author">
              <w:r w:rsidRPr="00E73B40">
                <w:rPr>
                  <w:sz w:val="20"/>
                  <w:szCs w:val="20"/>
                  <w:lang w:val="en-IE"/>
                </w:rPr>
                <w:t>Activity Specification</w:t>
              </w:r>
            </w:ins>
          </w:p>
        </w:tc>
      </w:tr>
      <w:tr w:rsidR="00C55CFF" w:rsidRPr="00E73B40" w14:paraId="03126749" w14:textId="77777777" w:rsidTr="00C55CFF">
        <w:trPr>
          <w:trHeight w:hRule="exact" w:val="397"/>
          <w:ins w:id="521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158C59" w14:textId="77777777" w:rsidR="00C55CFF" w:rsidRPr="00E73B40" w:rsidRDefault="00C55CFF" w:rsidP="00C55CFF">
            <w:pPr>
              <w:pStyle w:val="TableText"/>
              <w:keepNext/>
              <w:spacing w:before="0" w:after="0" w:line="240" w:lineRule="exact"/>
              <w:rPr>
                <w:ins w:id="5211" w:author="Author"/>
                <w:color w:val="auto"/>
                <w:sz w:val="20"/>
                <w:szCs w:val="20"/>
                <w:lang w:val="en-IE"/>
              </w:rPr>
            </w:pPr>
            <w:ins w:id="5212" w:author="Author">
              <w:r w:rsidRPr="00E73B40">
                <w:rPr>
                  <w:color w:val="auto"/>
                  <w:sz w:val="20"/>
                  <w:szCs w:val="20"/>
                  <w:lang w:val="en-IE"/>
                </w:rPr>
                <w:t>Actor(s)</w:t>
              </w:r>
            </w:ins>
          </w:p>
        </w:tc>
        <w:tc>
          <w:tcPr>
            <w:tcW w:w="8070" w:type="dxa"/>
            <w:gridSpan w:val="2"/>
            <w:vAlign w:val="center"/>
          </w:tcPr>
          <w:p w14:paraId="7FB5F8B0"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13" w:author="Author"/>
                <w:color w:val="auto"/>
                <w:sz w:val="20"/>
                <w:szCs w:val="20"/>
                <w:lang w:val="en-IE"/>
              </w:rPr>
            </w:pPr>
            <w:ins w:id="5214" w:author="Author">
              <w:r w:rsidRPr="00E73B40">
                <w:rPr>
                  <w:color w:val="auto"/>
                  <w:sz w:val="20"/>
                  <w:szCs w:val="20"/>
                  <w:lang w:val="en-IE"/>
                </w:rPr>
                <w:t>CSR in Call Centre, Agent in Shop</w:t>
              </w:r>
            </w:ins>
          </w:p>
        </w:tc>
      </w:tr>
      <w:tr w:rsidR="00C55CFF" w:rsidRPr="00E73B40" w14:paraId="7F8C2189" w14:textId="77777777" w:rsidTr="00C55CFF">
        <w:trPr>
          <w:trHeight w:hRule="exact" w:val="397"/>
          <w:ins w:id="521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4110BFF" w14:textId="77777777" w:rsidR="00C55CFF" w:rsidRPr="00E73B40" w:rsidRDefault="00C55CFF" w:rsidP="00C55CFF">
            <w:pPr>
              <w:pStyle w:val="TableText"/>
              <w:keepNext/>
              <w:spacing w:before="0" w:after="0" w:line="240" w:lineRule="exact"/>
              <w:rPr>
                <w:ins w:id="5216" w:author="Author"/>
                <w:color w:val="auto"/>
                <w:sz w:val="20"/>
                <w:szCs w:val="20"/>
                <w:lang w:val="en-IE"/>
              </w:rPr>
            </w:pPr>
            <w:ins w:id="5217" w:author="Author">
              <w:r w:rsidRPr="00E73B40">
                <w:rPr>
                  <w:color w:val="auto"/>
                  <w:sz w:val="20"/>
                  <w:szCs w:val="20"/>
                  <w:lang w:val="en-IE"/>
                </w:rPr>
                <w:t>System</w:t>
              </w:r>
            </w:ins>
          </w:p>
        </w:tc>
        <w:tc>
          <w:tcPr>
            <w:tcW w:w="8070" w:type="dxa"/>
            <w:gridSpan w:val="2"/>
            <w:vAlign w:val="center"/>
          </w:tcPr>
          <w:p w14:paraId="4D06237C"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18" w:author="Author"/>
                <w:color w:val="auto"/>
                <w:sz w:val="20"/>
                <w:szCs w:val="20"/>
                <w:lang w:val="en-IE"/>
              </w:rPr>
            </w:pPr>
            <w:ins w:id="5219" w:author="Author">
              <w:r w:rsidRPr="00E73B40">
                <w:rPr>
                  <w:color w:val="auto"/>
                  <w:sz w:val="20"/>
                  <w:szCs w:val="20"/>
                  <w:lang w:val="en-IE"/>
                </w:rPr>
                <w:t>UFE</w:t>
              </w:r>
            </w:ins>
          </w:p>
        </w:tc>
      </w:tr>
      <w:tr w:rsidR="00C55CFF" w:rsidRPr="00E73B40" w14:paraId="70522545" w14:textId="77777777" w:rsidTr="00C55CFF">
        <w:trPr>
          <w:trHeight w:val="440"/>
          <w:ins w:id="5220" w:author="Author"/>
        </w:trPr>
        <w:tc>
          <w:tcPr>
            <w:cnfStyle w:val="001000000000" w:firstRow="0" w:lastRow="0" w:firstColumn="1" w:lastColumn="0" w:oddVBand="0" w:evenVBand="0" w:oddHBand="0" w:evenHBand="0" w:firstRowFirstColumn="0" w:firstRowLastColumn="0" w:lastRowFirstColumn="0" w:lastRowLastColumn="0"/>
            <w:tcW w:w="1522" w:type="dxa"/>
          </w:tcPr>
          <w:p w14:paraId="3DEF8EA3" w14:textId="77777777" w:rsidR="00C55CFF" w:rsidRPr="00E73B40" w:rsidRDefault="00C55CFF" w:rsidP="00C55CFF">
            <w:pPr>
              <w:pStyle w:val="TableText"/>
              <w:keepNext/>
              <w:spacing w:line="240" w:lineRule="exact"/>
              <w:rPr>
                <w:ins w:id="5221" w:author="Author"/>
                <w:color w:val="auto"/>
                <w:sz w:val="20"/>
                <w:szCs w:val="20"/>
                <w:lang w:val="en-IE"/>
              </w:rPr>
            </w:pPr>
            <w:ins w:id="5222" w:author="Author">
              <w:r w:rsidRPr="00E73B40">
                <w:rPr>
                  <w:color w:val="auto"/>
                  <w:sz w:val="20"/>
                  <w:szCs w:val="20"/>
                  <w:lang w:val="en-IE"/>
                </w:rPr>
                <w:t>Screen Name</w:t>
              </w:r>
            </w:ins>
          </w:p>
        </w:tc>
        <w:tc>
          <w:tcPr>
            <w:tcW w:w="8070" w:type="dxa"/>
            <w:gridSpan w:val="2"/>
          </w:tcPr>
          <w:p w14:paraId="2A3FE573"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23" w:author="Author"/>
                <w:color w:val="auto"/>
                <w:sz w:val="20"/>
                <w:szCs w:val="20"/>
                <w:lang w:val="en-IE"/>
              </w:rPr>
            </w:pPr>
            <w:ins w:id="5224" w:author="Author">
              <w:r w:rsidRPr="00E73B40">
                <w:rPr>
                  <w:color w:val="auto"/>
                  <w:sz w:val="20"/>
                  <w:szCs w:val="20"/>
                  <w:lang w:val="en-IE"/>
                </w:rPr>
                <w:t>At any step except the interaction step</w:t>
              </w:r>
            </w:ins>
          </w:p>
        </w:tc>
      </w:tr>
      <w:tr w:rsidR="00C55CFF" w:rsidRPr="00E73B40" w14:paraId="0C51601E" w14:textId="77777777" w:rsidTr="00C55CFF">
        <w:trPr>
          <w:trHeight w:val="440"/>
          <w:ins w:id="5225" w:author="Author"/>
        </w:trPr>
        <w:tc>
          <w:tcPr>
            <w:cnfStyle w:val="001000000000" w:firstRow="0" w:lastRow="0" w:firstColumn="1" w:lastColumn="0" w:oddVBand="0" w:evenVBand="0" w:oddHBand="0" w:evenHBand="0" w:firstRowFirstColumn="0" w:firstRowLastColumn="0" w:lastRowFirstColumn="0" w:lastRowLastColumn="0"/>
            <w:tcW w:w="1522" w:type="dxa"/>
          </w:tcPr>
          <w:p w14:paraId="1A6CC69F" w14:textId="77777777" w:rsidR="00C55CFF" w:rsidRPr="00E73B40" w:rsidRDefault="00C55CFF" w:rsidP="00C55CFF">
            <w:pPr>
              <w:pStyle w:val="TableText"/>
              <w:keepNext/>
              <w:spacing w:line="240" w:lineRule="exact"/>
              <w:rPr>
                <w:ins w:id="5226" w:author="Author"/>
                <w:b w:val="0"/>
                <w:color w:val="auto"/>
                <w:sz w:val="20"/>
                <w:szCs w:val="20"/>
                <w:lang w:val="en-IE"/>
              </w:rPr>
            </w:pPr>
            <w:ins w:id="5227" w:author="Author">
              <w:r w:rsidRPr="00E73B40">
                <w:rPr>
                  <w:color w:val="auto"/>
                  <w:sz w:val="20"/>
                  <w:szCs w:val="20"/>
                  <w:lang w:val="en-IE"/>
                </w:rPr>
                <w:t>Description</w:t>
              </w:r>
            </w:ins>
          </w:p>
        </w:tc>
        <w:tc>
          <w:tcPr>
            <w:tcW w:w="8070" w:type="dxa"/>
            <w:gridSpan w:val="2"/>
          </w:tcPr>
          <w:p w14:paraId="5A0C93A8" w14:textId="2B06B1B3"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28" w:author="Author"/>
                <w:color w:val="auto"/>
                <w:sz w:val="20"/>
                <w:szCs w:val="20"/>
                <w:lang w:val="en-IE"/>
              </w:rPr>
            </w:pPr>
            <w:ins w:id="5229" w:author="Author">
              <w:r w:rsidRPr="00E73B40">
                <w:rPr>
                  <w:color w:val="auto"/>
                  <w:sz w:val="20"/>
                  <w:szCs w:val="20"/>
                  <w:lang w:val="en-IE"/>
                </w:rPr>
                <w:t>The user clicks the save button on top of the screen and the process information provided until that point is stored in UFE.</w:t>
              </w:r>
              <w:r w:rsidR="00F46AB0">
                <w:rPr>
                  <w:color w:val="auto"/>
                  <w:sz w:val="20"/>
                  <w:szCs w:val="20"/>
                  <w:lang w:val="en-IE"/>
                </w:rPr>
                <w:t xml:space="preserve"> </w:t>
              </w:r>
            </w:ins>
          </w:p>
          <w:p w14:paraId="2F898254"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30" w:author="Author"/>
                <w:color w:val="auto"/>
                <w:sz w:val="20"/>
                <w:szCs w:val="20"/>
                <w:lang w:val="en-IE"/>
              </w:rPr>
            </w:pPr>
            <w:ins w:id="5231" w:author="Author">
              <w:r w:rsidRPr="00E73B40">
                <w:rPr>
                  <w:color w:val="auto"/>
                  <w:sz w:val="20"/>
                  <w:szCs w:val="20"/>
                  <w:lang w:val="en-IE"/>
                </w:rPr>
                <w:t>The information is saved with the following context:</w:t>
              </w:r>
            </w:ins>
          </w:p>
          <w:p w14:paraId="49599261" w14:textId="77777777" w:rsidR="00C55CFF" w:rsidRPr="00E73B40" w:rsidRDefault="00C55CFF" w:rsidP="00FE10FD">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232" w:author="Author"/>
                <w:color w:val="auto"/>
                <w:sz w:val="20"/>
                <w:szCs w:val="20"/>
                <w:lang w:val="en-IE"/>
              </w:rPr>
            </w:pPr>
            <w:ins w:id="5233" w:author="Author">
              <w:r w:rsidRPr="00E73B40">
                <w:rPr>
                  <w:color w:val="auto"/>
                  <w:sz w:val="20"/>
                  <w:szCs w:val="20"/>
                  <w:lang w:val="en-IE"/>
                </w:rPr>
                <w:t>Subscription</w:t>
              </w:r>
              <w:r w:rsidRPr="00E73B40">
                <w:rPr>
                  <w:lang w:val="en-IE"/>
                </w:rPr>
                <w:t xml:space="preserve"> </w:t>
              </w:r>
              <w:r w:rsidRPr="00E73B40">
                <w:rPr>
                  <w:color w:val="auto"/>
                  <w:sz w:val="20"/>
                  <w:szCs w:val="20"/>
                  <w:lang w:val="en-IE"/>
                </w:rPr>
                <w:t>in context.</w:t>
              </w:r>
            </w:ins>
          </w:p>
        </w:tc>
      </w:tr>
      <w:tr w:rsidR="000F50E3" w:rsidRPr="00E73B40" w14:paraId="037FDD32" w14:textId="77777777" w:rsidTr="00F46AB0">
        <w:trPr>
          <w:trHeight w:val="440"/>
          <w:ins w:id="523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8E12050" w14:textId="77777777" w:rsidR="000F50E3" w:rsidRPr="00E73B40" w:rsidRDefault="000F50E3" w:rsidP="00C55CFF">
            <w:pPr>
              <w:pStyle w:val="TableText"/>
              <w:keepNext/>
              <w:tabs>
                <w:tab w:val="left" w:pos="567"/>
              </w:tabs>
              <w:spacing w:line="240" w:lineRule="exact"/>
              <w:rPr>
                <w:ins w:id="5235" w:author="Author"/>
                <w:color w:val="auto"/>
                <w:sz w:val="20"/>
                <w:szCs w:val="20"/>
                <w:lang w:val="en-IE"/>
              </w:rPr>
            </w:pPr>
            <w:ins w:id="5236" w:author="Author">
              <w:r w:rsidRPr="00E73B40">
                <w:rPr>
                  <w:color w:val="auto"/>
                  <w:sz w:val="20"/>
                  <w:szCs w:val="20"/>
                  <w:lang w:val="en-IE"/>
                </w:rPr>
                <w:t>Automations</w:t>
              </w:r>
            </w:ins>
          </w:p>
        </w:tc>
        <w:tc>
          <w:tcPr>
            <w:tcW w:w="5532" w:type="dxa"/>
            <w:shd w:val="clear" w:color="auto" w:fill="D8D7D5"/>
          </w:tcPr>
          <w:p w14:paraId="5FA1667E" w14:textId="77777777" w:rsidR="000F50E3" w:rsidRPr="00E73B40" w:rsidRDefault="000F50E3"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237" w:author="Author"/>
                <w:b/>
                <w:color w:val="auto"/>
                <w:sz w:val="18"/>
                <w:szCs w:val="18"/>
                <w:lang w:val="en-IE" w:eastAsia="en-US"/>
              </w:rPr>
            </w:pPr>
            <w:ins w:id="5238" w:author="Author">
              <w:r w:rsidRPr="00E73B40">
                <w:rPr>
                  <w:b/>
                  <w:color w:val="auto"/>
                  <w:sz w:val="18"/>
                  <w:szCs w:val="18"/>
                  <w:lang w:val="en-IE"/>
                </w:rPr>
                <w:t>Business Validations &amp; other Automations</w:t>
              </w:r>
            </w:ins>
          </w:p>
        </w:tc>
        <w:tc>
          <w:tcPr>
            <w:tcW w:w="2538" w:type="dxa"/>
            <w:shd w:val="clear" w:color="auto" w:fill="D8D7D5"/>
          </w:tcPr>
          <w:p w14:paraId="4DE5C9E9" w14:textId="77777777" w:rsidR="000F50E3" w:rsidRPr="00E73B40" w:rsidRDefault="000F50E3"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239" w:author="Author"/>
                <w:b/>
                <w:color w:val="auto"/>
                <w:sz w:val="18"/>
                <w:szCs w:val="18"/>
                <w:lang w:val="en-IE" w:eastAsia="en-US"/>
              </w:rPr>
            </w:pPr>
            <w:ins w:id="5240" w:author="Author">
              <w:r w:rsidRPr="00E73B40">
                <w:rPr>
                  <w:b/>
                  <w:color w:val="auto"/>
                  <w:sz w:val="18"/>
                  <w:szCs w:val="18"/>
                  <w:lang w:val="en-IE"/>
                </w:rPr>
                <w:t>Messages (Error &amp; Warnings)</w:t>
              </w:r>
            </w:ins>
          </w:p>
        </w:tc>
      </w:tr>
      <w:tr w:rsidR="000F50E3" w:rsidRPr="00E73B40" w14:paraId="41FA2912" w14:textId="77777777" w:rsidTr="00F46AB0">
        <w:trPr>
          <w:trHeight w:val="1020"/>
          <w:ins w:id="524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B5569B4" w14:textId="77777777" w:rsidR="000F50E3" w:rsidRPr="00E73B40" w:rsidRDefault="000F50E3" w:rsidP="00C55CFF">
            <w:pPr>
              <w:pStyle w:val="TableText"/>
              <w:keepNext/>
              <w:tabs>
                <w:tab w:val="left" w:pos="567"/>
              </w:tabs>
              <w:spacing w:line="240" w:lineRule="exact"/>
              <w:jc w:val="left"/>
              <w:rPr>
                <w:ins w:id="5242" w:author="Author"/>
                <w:color w:val="auto"/>
                <w:sz w:val="20"/>
                <w:szCs w:val="20"/>
                <w:lang w:val="en-IE"/>
              </w:rPr>
            </w:pPr>
          </w:p>
        </w:tc>
        <w:tc>
          <w:tcPr>
            <w:tcW w:w="5532" w:type="dxa"/>
          </w:tcPr>
          <w:p w14:paraId="76C51479"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43" w:author="Author"/>
                <w:color w:val="439782"/>
                <w:sz w:val="22"/>
                <w:szCs w:val="18"/>
                <w:lang w:val="en-IE" w:eastAsia="en-US"/>
              </w:rPr>
            </w:pPr>
            <w:ins w:id="5244" w:author="Author">
              <w:r w:rsidRPr="00E73B40">
                <w:rPr>
                  <w:color w:val="439782"/>
                  <w:sz w:val="20"/>
                  <w:szCs w:val="18"/>
                  <w:lang w:val="en-IE" w:eastAsia="en-US"/>
                </w:rPr>
                <w:t>1a. Save process</w:t>
              </w:r>
            </w:ins>
          </w:p>
          <w:p w14:paraId="01AF705B"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45" w:author="Author"/>
                <w:color w:val="auto"/>
                <w:sz w:val="20"/>
                <w:szCs w:val="18"/>
                <w:lang w:val="en-IE" w:eastAsia="en-US"/>
              </w:rPr>
            </w:pPr>
            <w:ins w:id="5246" w:author="Author">
              <w:r w:rsidRPr="00E73B40">
                <w:rPr>
                  <w:color w:val="auto"/>
                  <w:sz w:val="20"/>
                  <w:szCs w:val="18"/>
                  <w:lang w:val="en-IE" w:eastAsia="en-US"/>
                </w:rPr>
                <w:t>The application gathers all the process information provided by the user and saves it in UFE database.</w:t>
              </w:r>
            </w:ins>
          </w:p>
        </w:tc>
        <w:tc>
          <w:tcPr>
            <w:tcW w:w="2538" w:type="dxa"/>
            <w:vMerge w:val="restart"/>
          </w:tcPr>
          <w:p w14:paraId="4275F30E" w14:textId="77777777" w:rsidR="000F50E3" w:rsidRPr="00E73B40" w:rsidRDefault="000F50E3"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47" w:author="Author"/>
                <w:color w:val="auto"/>
                <w:sz w:val="20"/>
                <w:szCs w:val="18"/>
                <w:lang w:val="en-IE" w:eastAsia="en-US"/>
              </w:rPr>
            </w:pPr>
            <w:ins w:id="5248" w:author="Author">
              <w:r w:rsidRPr="00E73B40">
                <w:rPr>
                  <w:color w:val="auto"/>
                  <w:sz w:val="20"/>
                  <w:szCs w:val="18"/>
                  <w:lang w:val="en-IE" w:eastAsia="en-US"/>
                </w:rPr>
                <w:t>In case of any error saving the process execution, UFE warns the user with the error message EM_MC_19.</w:t>
              </w:r>
            </w:ins>
          </w:p>
        </w:tc>
      </w:tr>
      <w:tr w:rsidR="000F50E3" w:rsidRPr="00E73B40" w14:paraId="11A519C0" w14:textId="77777777" w:rsidTr="00F46AB0">
        <w:trPr>
          <w:trHeight w:val="1020"/>
          <w:ins w:id="524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5065EDF" w14:textId="77777777" w:rsidR="000F50E3" w:rsidRPr="00E73B40" w:rsidRDefault="000F50E3" w:rsidP="00C55CFF">
            <w:pPr>
              <w:pStyle w:val="TableText"/>
              <w:keepNext/>
              <w:tabs>
                <w:tab w:val="left" w:pos="567"/>
              </w:tabs>
              <w:spacing w:line="240" w:lineRule="exact"/>
              <w:rPr>
                <w:ins w:id="5250" w:author="Author"/>
                <w:color w:val="auto"/>
                <w:sz w:val="20"/>
                <w:szCs w:val="20"/>
                <w:lang w:val="en-IE"/>
              </w:rPr>
            </w:pPr>
          </w:p>
        </w:tc>
        <w:tc>
          <w:tcPr>
            <w:tcW w:w="5532" w:type="dxa"/>
          </w:tcPr>
          <w:p w14:paraId="507267DA"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51" w:author="Author"/>
                <w:color w:val="439782"/>
                <w:sz w:val="20"/>
                <w:szCs w:val="18"/>
                <w:lang w:val="en-IE" w:eastAsia="en-US"/>
              </w:rPr>
            </w:pPr>
            <w:ins w:id="5252" w:author="Author">
              <w:r w:rsidRPr="00E73B40">
                <w:rPr>
                  <w:color w:val="439782"/>
                  <w:sz w:val="20"/>
                  <w:szCs w:val="18"/>
                  <w:lang w:val="en-IE" w:eastAsia="en-US"/>
                </w:rPr>
                <w:t>1b. Update OMS order</w:t>
              </w:r>
            </w:ins>
          </w:p>
          <w:p w14:paraId="2DD2E07D" w14:textId="53CB616D" w:rsidR="000F50E3"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53" w:author="Author"/>
                <w:color w:val="000000" w:themeColor="text1"/>
                <w:sz w:val="20"/>
                <w:szCs w:val="18"/>
                <w:lang w:val="en-IE" w:eastAsia="en-US"/>
              </w:rPr>
            </w:pPr>
            <w:ins w:id="5254" w:author="Author">
              <w:r>
                <w:rPr>
                  <w:color w:val="000000" w:themeColor="text1"/>
                  <w:sz w:val="20"/>
                  <w:szCs w:val="18"/>
                  <w:lang w:val="en-IE" w:eastAsia="en-US"/>
                </w:rPr>
                <w:t xml:space="preserve">UFE will maintain internally a reference data list (UFE_RD164) with the channels that don’t allow the order takeover (e.g.: Orders that are being handled in CRM cannot be resumed in UFE. In this CRM will be an entry in that reference data). </w:t>
              </w:r>
              <w:r w:rsidR="00F54F94" w:rsidRPr="00F54F94">
                <w:rPr>
                  <w:color w:val="000000" w:themeColor="text1"/>
                  <w:sz w:val="20"/>
                  <w:szCs w:val="18"/>
                  <w:lang w:val="en-IE" w:eastAsia="en-US"/>
                </w:rPr>
                <w:t>UFE will only make orders available for resumption if they are not excluded based on th</w:t>
              </w:r>
              <w:r w:rsidR="00F54F94">
                <w:rPr>
                  <w:color w:val="000000" w:themeColor="text1"/>
                  <w:sz w:val="20"/>
                  <w:szCs w:val="18"/>
                  <w:lang w:val="en-IE" w:eastAsia="en-US"/>
                </w:rPr>
                <w:t xml:space="preserve">e </w:t>
              </w:r>
              <w:r w:rsidR="00F54F94" w:rsidRPr="00F54F94">
                <w:rPr>
                  <w:color w:val="000000" w:themeColor="text1"/>
                  <w:sz w:val="20"/>
                  <w:szCs w:val="18"/>
                  <w:lang w:val="en-IE" w:eastAsia="en-US"/>
                </w:rPr>
                <w:t>reference</w:t>
              </w:r>
              <w:r w:rsidR="00F54F94">
                <w:rPr>
                  <w:color w:val="000000" w:themeColor="text1"/>
                  <w:sz w:val="20"/>
                  <w:szCs w:val="18"/>
                  <w:lang w:val="en-IE" w:eastAsia="en-US"/>
                </w:rPr>
                <w:t xml:space="preserve"> data</w:t>
              </w:r>
              <w:r w:rsidR="00F54F94" w:rsidRPr="00F54F94">
                <w:rPr>
                  <w:color w:val="000000" w:themeColor="text1"/>
                  <w:sz w:val="20"/>
                  <w:szCs w:val="18"/>
                  <w:lang w:val="en-IE" w:eastAsia="en-US"/>
                </w:rPr>
                <w:t xml:space="preserve"> </w:t>
              </w:r>
              <w:r w:rsidR="00F54F94">
                <w:rPr>
                  <w:color w:val="000000" w:themeColor="text1"/>
                  <w:sz w:val="20"/>
                  <w:szCs w:val="18"/>
                  <w:lang w:val="en-IE" w:eastAsia="en-US"/>
                </w:rPr>
                <w:t>mentioned.</w:t>
              </w:r>
            </w:ins>
          </w:p>
          <w:p w14:paraId="5D1910DE" w14:textId="39EF48EF" w:rsidR="003065DF" w:rsidRDefault="000F50E3" w:rsidP="00666B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55" w:author="Author"/>
                <w:color w:val="auto"/>
                <w:sz w:val="20"/>
                <w:szCs w:val="18"/>
                <w:lang w:val="en-IE" w:eastAsia="en-US"/>
              </w:rPr>
            </w:pPr>
            <w:ins w:id="5256" w:author="Author">
              <w:r>
                <w:rPr>
                  <w:color w:val="000000" w:themeColor="text1"/>
                  <w:sz w:val="20"/>
                  <w:szCs w:val="18"/>
                  <w:lang w:val="en-IE" w:eastAsia="en-US"/>
                </w:rPr>
                <w:t xml:space="preserve">If </w:t>
              </w:r>
              <w:r w:rsidR="009D7CAB">
                <w:rPr>
                  <w:color w:val="000000" w:themeColor="text1"/>
                  <w:sz w:val="20"/>
                  <w:szCs w:val="18"/>
                  <w:lang w:val="en-IE" w:eastAsia="en-US"/>
                </w:rPr>
                <w:t>those channels do not currently own the order</w:t>
              </w:r>
              <w:r w:rsidR="000C710D">
                <w:rPr>
                  <w:color w:val="000000" w:themeColor="text1"/>
                  <w:sz w:val="20"/>
                  <w:szCs w:val="18"/>
                  <w:lang w:val="en-IE" w:eastAsia="en-US"/>
                </w:rPr>
                <w:t xml:space="preserve"> (meaning they did not change the order, thus taking ownership of them)</w:t>
              </w:r>
              <w:r>
                <w:rPr>
                  <w:color w:val="000000" w:themeColor="text1"/>
                  <w:sz w:val="20"/>
                  <w:szCs w:val="18"/>
                  <w:lang w:val="en-IE" w:eastAsia="en-US"/>
                </w:rPr>
                <w:t xml:space="preserve">, </w:t>
              </w:r>
              <w:r w:rsidRPr="00E73B40">
                <w:rPr>
                  <w:color w:val="auto"/>
                  <w:sz w:val="20"/>
                  <w:szCs w:val="18"/>
                  <w:lang w:val="en-IE" w:eastAsia="en-US"/>
                </w:rPr>
                <w:t>UFE will create or update the sales order to include all the OMS supported information provided by the user at the saving point</w:t>
              </w:r>
              <w:del w:id="5257" w:author="Author">
                <w:r w:rsidDel="00C749CF">
                  <w:rPr>
                    <w:color w:val="auto"/>
                    <w:sz w:val="20"/>
                    <w:szCs w:val="18"/>
                    <w:lang w:val="en-IE" w:eastAsia="en-US"/>
                  </w:rPr>
                  <w:delText xml:space="preserve">, </w:delText>
                </w:r>
              </w:del>
              <w:r w:rsidR="00C749CF">
                <w:rPr>
                  <w:color w:val="auto"/>
                  <w:sz w:val="20"/>
                  <w:szCs w:val="18"/>
                  <w:lang w:val="en-IE" w:eastAsia="en-US"/>
                </w:rPr>
                <w:t>.</w:t>
              </w:r>
              <w:del w:id="5258" w:author="Author">
                <w:r w:rsidDel="00C749CF">
                  <w:rPr>
                    <w:color w:val="auto"/>
                    <w:sz w:val="20"/>
                    <w:szCs w:val="18"/>
                    <w:lang w:val="en-IE" w:eastAsia="en-US"/>
                  </w:rPr>
                  <w:delText>set the current channel to UFE and relinquish the order.</w:delText>
                </w:r>
              </w:del>
            </w:ins>
          </w:p>
          <w:p w14:paraId="5007040A" w14:textId="25A8FB9A" w:rsidR="000F50E3" w:rsidRPr="00E73B40" w:rsidDel="00B54380" w:rsidRDefault="00B64D4F" w:rsidP="00666B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59" w:author="Author"/>
                <w:color w:val="439782"/>
                <w:sz w:val="20"/>
                <w:szCs w:val="18"/>
                <w:lang w:val="en-IE" w:eastAsia="en-US"/>
              </w:rPr>
            </w:pPr>
            <w:ins w:id="5260" w:author="Author">
              <w:r>
                <w:rPr>
                  <w:color w:val="auto"/>
                  <w:sz w:val="20"/>
                  <w:szCs w:val="18"/>
                  <w:lang w:val="en-IE" w:eastAsia="en-US"/>
                </w:rPr>
                <w:t>Only orderable items will be sent to OMS and non-orderable items will be saved in UFE internal database.</w:t>
              </w:r>
            </w:ins>
          </w:p>
        </w:tc>
        <w:tc>
          <w:tcPr>
            <w:tcW w:w="2538" w:type="dxa"/>
            <w:vMerge/>
          </w:tcPr>
          <w:p w14:paraId="3832D86A" w14:textId="77777777" w:rsidR="000F50E3" w:rsidRPr="00E73B40" w:rsidRDefault="000F50E3"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61" w:author="Author"/>
                <w:color w:val="auto"/>
                <w:sz w:val="20"/>
                <w:szCs w:val="18"/>
                <w:lang w:val="en-IE" w:eastAsia="en-US"/>
              </w:rPr>
            </w:pPr>
          </w:p>
        </w:tc>
      </w:tr>
    </w:tbl>
    <w:p w14:paraId="29E870F5" w14:textId="44FEB91F" w:rsidR="007D65FB" w:rsidRPr="00E73B40" w:rsidRDefault="007D65FB" w:rsidP="007D65FB">
      <w:pPr>
        <w:pStyle w:val="Heading5"/>
        <w:keepNext/>
        <w:rPr>
          <w:ins w:id="5262" w:author="Author"/>
          <w:lang w:val="en-IE"/>
        </w:rPr>
      </w:pPr>
      <w:ins w:id="5263" w:author="Author">
        <w:r w:rsidRPr="00E73B40">
          <w:rPr>
            <w:lang w:val="en-IE"/>
          </w:rPr>
          <w:t xml:space="preserve">Activity </w:t>
        </w:r>
        <w:r>
          <w:rPr>
            <w:lang w:val="en-IE"/>
          </w:rPr>
          <w:t>2</w:t>
        </w:r>
        <w:r w:rsidRPr="00E73B40">
          <w:rPr>
            <w:lang w:val="en-IE"/>
          </w:rPr>
          <w:t xml:space="preserve"> » </w:t>
        </w:r>
        <w:r>
          <w:rPr>
            <w:lang w:val="en-IE"/>
          </w:rPr>
          <w:t xml:space="preserve">Automatic </w:t>
        </w:r>
        <w:r w:rsidRPr="00E73B40">
          <w:rPr>
            <w:lang w:val="en-IE"/>
          </w:rPr>
          <w:t>Save Process Execution</w:t>
        </w:r>
      </w:ins>
    </w:p>
    <w:tbl>
      <w:tblPr>
        <w:tblStyle w:val="CelFocus1"/>
        <w:tblW w:w="0" w:type="auto"/>
        <w:tblLook w:val="04A0" w:firstRow="1" w:lastRow="0" w:firstColumn="1" w:lastColumn="0" w:noHBand="0" w:noVBand="1"/>
      </w:tblPr>
      <w:tblGrid>
        <w:gridCol w:w="1522"/>
        <w:gridCol w:w="4042"/>
        <w:gridCol w:w="4028"/>
      </w:tblGrid>
      <w:tr w:rsidR="007D65FB" w:rsidRPr="00E73B40" w14:paraId="66D5F1A2" w14:textId="77777777" w:rsidTr="007D65FB">
        <w:trPr>
          <w:cnfStyle w:val="100000000000" w:firstRow="1" w:lastRow="0" w:firstColumn="0" w:lastColumn="0" w:oddVBand="0" w:evenVBand="0" w:oddHBand="0" w:evenHBand="0" w:firstRowFirstColumn="0" w:firstRowLastColumn="0" w:lastRowFirstColumn="0" w:lastRowLastColumn="0"/>
          <w:trHeight w:val="426"/>
          <w:ins w:id="5264"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5422D6F" w14:textId="77777777" w:rsidR="007D65FB" w:rsidRPr="00E73B40" w:rsidRDefault="007D65FB" w:rsidP="007D65FB">
            <w:pPr>
              <w:jc w:val="left"/>
              <w:rPr>
                <w:ins w:id="5265" w:author="Author"/>
                <w:b w:val="0"/>
                <w:sz w:val="20"/>
                <w:szCs w:val="20"/>
                <w:lang w:val="en-IE"/>
              </w:rPr>
            </w:pPr>
            <w:ins w:id="5266" w:author="Author">
              <w:r w:rsidRPr="00E73B40">
                <w:rPr>
                  <w:sz w:val="20"/>
                  <w:szCs w:val="20"/>
                  <w:lang w:val="en-IE"/>
                </w:rPr>
                <w:t>Activity Specification</w:t>
              </w:r>
            </w:ins>
          </w:p>
        </w:tc>
      </w:tr>
      <w:tr w:rsidR="007D65FB" w:rsidRPr="00E73B40" w14:paraId="75C84278" w14:textId="77777777" w:rsidTr="007D65FB">
        <w:trPr>
          <w:trHeight w:hRule="exact" w:val="397"/>
          <w:ins w:id="526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8A3CCC9" w14:textId="77777777" w:rsidR="007D65FB" w:rsidRPr="00E73B40" w:rsidRDefault="007D65FB" w:rsidP="007D65FB">
            <w:pPr>
              <w:pStyle w:val="TableText"/>
              <w:keepNext/>
              <w:spacing w:before="0" w:after="0" w:line="240" w:lineRule="exact"/>
              <w:rPr>
                <w:ins w:id="5268" w:author="Author"/>
                <w:color w:val="auto"/>
                <w:sz w:val="20"/>
                <w:szCs w:val="20"/>
                <w:lang w:val="en-IE"/>
              </w:rPr>
            </w:pPr>
            <w:ins w:id="5269" w:author="Author">
              <w:r w:rsidRPr="00E73B40">
                <w:rPr>
                  <w:color w:val="auto"/>
                  <w:sz w:val="20"/>
                  <w:szCs w:val="20"/>
                  <w:lang w:val="en-IE"/>
                </w:rPr>
                <w:t>Actor(s)</w:t>
              </w:r>
            </w:ins>
          </w:p>
        </w:tc>
        <w:tc>
          <w:tcPr>
            <w:tcW w:w="8070" w:type="dxa"/>
            <w:gridSpan w:val="2"/>
            <w:vAlign w:val="center"/>
          </w:tcPr>
          <w:p w14:paraId="7EF41B4D" w14:textId="77777777" w:rsidR="007D65FB" w:rsidRPr="00E73B40" w:rsidRDefault="007D65FB" w:rsidP="007D65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70" w:author="Author"/>
                <w:color w:val="auto"/>
                <w:sz w:val="20"/>
                <w:szCs w:val="20"/>
                <w:lang w:val="en-IE"/>
              </w:rPr>
            </w:pPr>
            <w:ins w:id="5271" w:author="Author">
              <w:r w:rsidRPr="00E73B40">
                <w:rPr>
                  <w:color w:val="auto"/>
                  <w:sz w:val="20"/>
                  <w:szCs w:val="20"/>
                  <w:lang w:val="en-IE"/>
                </w:rPr>
                <w:t>CSR in Call Centre, Agent in Shop</w:t>
              </w:r>
            </w:ins>
          </w:p>
        </w:tc>
      </w:tr>
      <w:tr w:rsidR="007D65FB" w:rsidRPr="00E73B40" w14:paraId="5D8913E9" w14:textId="77777777" w:rsidTr="007D65FB">
        <w:trPr>
          <w:trHeight w:hRule="exact" w:val="397"/>
          <w:ins w:id="527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EAAEC35" w14:textId="77777777" w:rsidR="007D65FB" w:rsidRPr="00E73B40" w:rsidRDefault="007D65FB" w:rsidP="007D65FB">
            <w:pPr>
              <w:pStyle w:val="TableText"/>
              <w:keepNext/>
              <w:spacing w:before="0" w:after="0" w:line="240" w:lineRule="exact"/>
              <w:rPr>
                <w:ins w:id="5273" w:author="Author"/>
                <w:color w:val="auto"/>
                <w:sz w:val="20"/>
                <w:szCs w:val="20"/>
                <w:lang w:val="en-IE"/>
              </w:rPr>
            </w:pPr>
            <w:ins w:id="5274" w:author="Author">
              <w:r w:rsidRPr="00E73B40">
                <w:rPr>
                  <w:color w:val="auto"/>
                  <w:sz w:val="20"/>
                  <w:szCs w:val="20"/>
                  <w:lang w:val="en-IE"/>
                </w:rPr>
                <w:t>System</w:t>
              </w:r>
            </w:ins>
          </w:p>
        </w:tc>
        <w:tc>
          <w:tcPr>
            <w:tcW w:w="8070" w:type="dxa"/>
            <w:gridSpan w:val="2"/>
            <w:vAlign w:val="center"/>
          </w:tcPr>
          <w:p w14:paraId="1E34756A" w14:textId="77777777" w:rsidR="007D65FB" w:rsidRPr="00E73B40" w:rsidRDefault="007D65FB" w:rsidP="007D65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75" w:author="Author"/>
                <w:color w:val="auto"/>
                <w:sz w:val="20"/>
                <w:szCs w:val="20"/>
                <w:lang w:val="en-IE"/>
              </w:rPr>
            </w:pPr>
            <w:ins w:id="5276" w:author="Author">
              <w:r w:rsidRPr="00E73B40">
                <w:rPr>
                  <w:color w:val="auto"/>
                  <w:sz w:val="20"/>
                  <w:szCs w:val="20"/>
                  <w:lang w:val="en-IE"/>
                </w:rPr>
                <w:t>UFE</w:t>
              </w:r>
            </w:ins>
          </w:p>
        </w:tc>
      </w:tr>
      <w:tr w:rsidR="007D65FB" w:rsidRPr="00E73B40" w14:paraId="7E4AB635" w14:textId="77777777" w:rsidTr="007D65FB">
        <w:trPr>
          <w:trHeight w:val="440"/>
          <w:ins w:id="5277" w:author="Author"/>
        </w:trPr>
        <w:tc>
          <w:tcPr>
            <w:cnfStyle w:val="001000000000" w:firstRow="0" w:lastRow="0" w:firstColumn="1" w:lastColumn="0" w:oddVBand="0" w:evenVBand="0" w:oddHBand="0" w:evenHBand="0" w:firstRowFirstColumn="0" w:firstRowLastColumn="0" w:lastRowFirstColumn="0" w:lastRowLastColumn="0"/>
            <w:tcW w:w="1522" w:type="dxa"/>
          </w:tcPr>
          <w:p w14:paraId="6ECDB885" w14:textId="77777777" w:rsidR="007D65FB" w:rsidRPr="00E73B40" w:rsidRDefault="007D65FB" w:rsidP="007D65FB">
            <w:pPr>
              <w:pStyle w:val="TableText"/>
              <w:keepNext/>
              <w:spacing w:line="240" w:lineRule="exact"/>
              <w:rPr>
                <w:ins w:id="5278" w:author="Author"/>
                <w:color w:val="auto"/>
                <w:sz w:val="20"/>
                <w:szCs w:val="20"/>
                <w:lang w:val="en-IE"/>
              </w:rPr>
            </w:pPr>
            <w:ins w:id="5279" w:author="Author">
              <w:r w:rsidRPr="00E73B40">
                <w:rPr>
                  <w:color w:val="auto"/>
                  <w:sz w:val="20"/>
                  <w:szCs w:val="20"/>
                  <w:lang w:val="en-IE"/>
                </w:rPr>
                <w:t>Screen Name</w:t>
              </w:r>
            </w:ins>
          </w:p>
        </w:tc>
        <w:tc>
          <w:tcPr>
            <w:tcW w:w="8070" w:type="dxa"/>
            <w:gridSpan w:val="2"/>
          </w:tcPr>
          <w:p w14:paraId="652CAF37" w14:textId="77777777" w:rsidR="007D65FB" w:rsidRPr="00E73B40" w:rsidRDefault="007D65FB"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80" w:author="Author"/>
                <w:color w:val="auto"/>
                <w:sz w:val="20"/>
                <w:szCs w:val="20"/>
                <w:lang w:val="en-IE"/>
              </w:rPr>
            </w:pPr>
            <w:ins w:id="5281" w:author="Author">
              <w:r w:rsidRPr="00E73B40">
                <w:rPr>
                  <w:color w:val="auto"/>
                  <w:sz w:val="20"/>
                  <w:szCs w:val="20"/>
                  <w:lang w:val="en-IE"/>
                </w:rPr>
                <w:t>Payment step</w:t>
              </w:r>
            </w:ins>
          </w:p>
        </w:tc>
      </w:tr>
      <w:tr w:rsidR="007D65FB" w:rsidRPr="00E73B40" w14:paraId="3B820044" w14:textId="77777777" w:rsidTr="007D65FB">
        <w:trPr>
          <w:trHeight w:val="440"/>
          <w:ins w:id="5282" w:author="Author"/>
        </w:trPr>
        <w:tc>
          <w:tcPr>
            <w:cnfStyle w:val="001000000000" w:firstRow="0" w:lastRow="0" w:firstColumn="1" w:lastColumn="0" w:oddVBand="0" w:evenVBand="0" w:oddHBand="0" w:evenHBand="0" w:firstRowFirstColumn="0" w:firstRowLastColumn="0" w:lastRowFirstColumn="0" w:lastRowLastColumn="0"/>
            <w:tcW w:w="1522" w:type="dxa"/>
          </w:tcPr>
          <w:p w14:paraId="133CF84E" w14:textId="77777777" w:rsidR="007D65FB" w:rsidRPr="00E73B40" w:rsidRDefault="007D65FB" w:rsidP="007D65FB">
            <w:pPr>
              <w:pStyle w:val="TableText"/>
              <w:keepNext/>
              <w:spacing w:line="240" w:lineRule="exact"/>
              <w:rPr>
                <w:ins w:id="5283" w:author="Author"/>
                <w:b w:val="0"/>
                <w:color w:val="auto"/>
                <w:sz w:val="20"/>
                <w:szCs w:val="20"/>
                <w:lang w:val="en-IE"/>
              </w:rPr>
            </w:pPr>
            <w:ins w:id="5284" w:author="Author">
              <w:r w:rsidRPr="00E73B40">
                <w:rPr>
                  <w:color w:val="auto"/>
                  <w:sz w:val="20"/>
                  <w:szCs w:val="20"/>
                  <w:lang w:val="en-IE"/>
                </w:rPr>
                <w:t>Description</w:t>
              </w:r>
            </w:ins>
          </w:p>
        </w:tc>
        <w:tc>
          <w:tcPr>
            <w:tcW w:w="8070" w:type="dxa"/>
            <w:gridSpan w:val="2"/>
          </w:tcPr>
          <w:p w14:paraId="250E954A" w14:textId="2262BB19" w:rsidR="007D65FB" w:rsidRPr="00E73B40" w:rsidRDefault="007D65FB"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85" w:author="Author"/>
                <w:color w:val="auto"/>
                <w:sz w:val="20"/>
                <w:szCs w:val="20"/>
                <w:lang w:val="en-IE"/>
              </w:rPr>
            </w:pPr>
            <w:ins w:id="5286" w:author="Author">
              <w:r w:rsidRPr="00E73B40">
                <w:rPr>
                  <w:color w:val="auto"/>
                  <w:sz w:val="20"/>
                  <w:szCs w:val="20"/>
                  <w:lang w:val="en-IE"/>
                </w:rPr>
                <w:t xml:space="preserve">The application automatically </w:t>
              </w:r>
              <w:r>
                <w:rPr>
                  <w:color w:val="auto"/>
                  <w:sz w:val="20"/>
                  <w:szCs w:val="20"/>
                  <w:lang w:val="en-IE"/>
                </w:rPr>
                <w:t>saves</w:t>
              </w:r>
              <w:r w:rsidRPr="00E73B40">
                <w:rPr>
                  <w:color w:val="auto"/>
                  <w:sz w:val="20"/>
                  <w:szCs w:val="20"/>
                  <w:lang w:val="en-IE"/>
                </w:rPr>
                <w:t xml:space="preserve"> an existing process execution.</w:t>
              </w:r>
            </w:ins>
          </w:p>
        </w:tc>
      </w:tr>
      <w:tr w:rsidR="007D65FB" w:rsidRPr="00E73B40" w14:paraId="6DE230C1" w14:textId="77777777" w:rsidTr="007D65FB">
        <w:trPr>
          <w:trHeight w:val="440"/>
          <w:ins w:id="528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550F604" w14:textId="77777777" w:rsidR="007D65FB" w:rsidRPr="00E73B40" w:rsidRDefault="007D65FB" w:rsidP="007D65FB">
            <w:pPr>
              <w:pStyle w:val="TableText"/>
              <w:keepNext/>
              <w:tabs>
                <w:tab w:val="left" w:pos="567"/>
              </w:tabs>
              <w:spacing w:line="240" w:lineRule="exact"/>
              <w:rPr>
                <w:ins w:id="5288" w:author="Author"/>
                <w:color w:val="auto"/>
                <w:sz w:val="20"/>
                <w:szCs w:val="20"/>
                <w:lang w:val="en-IE"/>
              </w:rPr>
            </w:pPr>
            <w:ins w:id="5289" w:author="Author">
              <w:r w:rsidRPr="00E73B40">
                <w:rPr>
                  <w:color w:val="auto"/>
                  <w:sz w:val="20"/>
                  <w:szCs w:val="20"/>
                  <w:lang w:val="en-IE"/>
                </w:rPr>
                <w:t>Automations</w:t>
              </w:r>
            </w:ins>
          </w:p>
        </w:tc>
        <w:tc>
          <w:tcPr>
            <w:tcW w:w="4042" w:type="dxa"/>
            <w:shd w:val="clear" w:color="auto" w:fill="D8D7D5"/>
          </w:tcPr>
          <w:p w14:paraId="0DFAAB9B" w14:textId="77777777" w:rsidR="007D65FB" w:rsidRPr="00E73B40" w:rsidRDefault="007D65FB" w:rsidP="007D65F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290" w:author="Author"/>
                <w:b/>
                <w:color w:val="auto"/>
                <w:sz w:val="18"/>
                <w:szCs w:val="18"/>
                <w:lang w:val="en-IE" w:eastAsia="en-US"/>
              </w:rPr>
            </w:pPr>
            <w:ins w:id="5291" w:author="Author">
              <w:r w:rsidRPr="00E73B40">
                <w:rPr>
                  <w:b/>
                  <w:color w:val="auto"/>
                  <w:sz w:val="18"/>
                  <w:szCs w:val="18"/>
                  <w:lang w:val="en-IE"/>
                </w:rPr>
                <w:t>Business Validations &amp; other Automations</w:t>
              </w:r>
            </w:ins>
          </w:p>
        </w:tc>
        <w:tc>
          <w:tcPr>
            <w:tcW w:w="4028" w:type="dxa"/>
            <w:shd w:val="clear" w:color="auto" w:fill="D8D7D5"/>
          </w:tcPr>
          <w:p w14:paraId="64961CF8" w14:textId="77777777" w:rsidR="007D65FB" w:rsidRPr="00E73B40" w:rsidRDefault="007D65FB" w:rsidP="007D65F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292" w:author="Author"/>
                <w:b/>
                <w:color w:val="auto"/>
                <w:sz w:val="18"/>
                <w:szCs w:val="18"/>
                <w:lang w:val="en-IE" w:eastAsia="en-US"/>
              </w:rPr>
            </w:pPr>
            <w:ins w:id="5293" w:author="Author">
              <w:r w:rsidRPr="00E73B40">
                <w:rPr>
                  <w:b/>
                  <w:color w:val="auto"/>
                  <w:sz w:val="18"/>
                  <w:szCs w:val="18"/>
                  <w:lang w:val="en-IE"/>
                </w:rPr>
                <w:t>Messages (Error &amp; Warnings)</w:t>
              </w:r>
            </w:ins>
          </w:p>
        </w:tc>
      </w:tr>
      <w:tr w:rsidR="007D65FB" w:rsidRPr="00E73B40" w14:paraId="598BFFCD" w14:textId="77777777" w:rsidTr="007D65FB">
        <w:trPr>
          <w:trHeight w:val="1215"/>
          <w:ins w:id="529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9755413" w14:textId="77777777" w:rsidR="007D65FB" w:rsidRPr="00E73B40" w:rsidRDefault="007D65FB" w:rsidP="007D65FB">
            <w:pPr>
              <w:pStyle w:val="TableText"/>
              <w:keepNext/>
              <w:tabs>
                <w:tab w:val="left" w:pos="567"/>
              </w:tabs>
              <w:spacing w:line="240" w:lineRule="exact"/>
              <w:jc w:val="left"/>
              <w:rPr>
                <w:ins w:id="5295" w:author="Author"/>
                <w:color w:val="auto"/>
                <w:sz w:val="20"/>
                <w:szCs w:val="20"/>
                <w:lang w:val="en-IE"/>
              </w:rPr>
            </w:pPr>
          </w:p>
        </w:tc>
        <w:tc>
          <w:tcPr>
            <w:tcW w:w="4042" w:type="dxa"/>
          </w:tcPr>
          <w:p w14:paraId="3792C6BB" w14:textId="77777777" w:rsidR="007D65FB" w:rsidRDefault="007D65FB" w:rsidP="007D65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96" w:author="Author"/>
                <w:color w:val="439782"/>
                <w:sz w:val="20"/>
                <w:szCs w:val="18"/>
                <w:lang w:val="en-IE" w:eastAsia="en-US"/>
              </w:rPr>
            </w:pPr>
            <w:ins w:id="5297" w:author="Author">
              <w:r>
                <w:rPr>
                  <w:color w:val="439782"/>
                  <w:sz w:val="20"/>
                  <w:szCs w:val="18"/>
                  <w:lang w:val="en-IE" w:eastAsia="en-US"/>
                </w:rPr>
                <w:t>2a</w:t>
              </w:r>
              <w:r w:rsidRPr="00E73B40">
                <w:rPr>
                  <w:color w:val="439782"/>
                  <w:sz w:val="20"/>
                  <w:szCs w:val="18"/>
                  <w:lang w:val="en-IE" w:eastAsia="en-US"/>
                </w:rPr>
                <w:t xml:space="preserve">. </w:t>
              </w:r>
              <w:r>
                <w:rPr>
                  <w:color w:val="439782"/>
                  <w:sz w:val="20"/>
                  <w:szCs w:val="18"/>
                  <w:lang w:val="en-IE" w:eastAsia="en-US"/>
                </w:rPr>
                <w:t>Save automatic process</w:t>
              </w:r>
            </w:ins>
          </w:p>
          <w:p w14:paraId="2A4C2CCC" w14:textId="55269386" w:rsidR="0018431C" w:rsidRDefault="0018431C" w:rsidP="001843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98" w:author="Author"/>
                <w:color w:val="auto"/>
                <w:sz w:val="20"/>
                <w:szCs w:val="18"/>
                <w:lang w:val="en-US" w:eastAsia="en-US"/>
              </w:rPr>
            </w:pPr>
            <w:ins w:id="5299" w:author="Author">
              <w:r>
                <w:rPr>
                  <w:color w:val="auto"/>
                  <w:sz w:val="20"/>
                  <w:szCs w:val="18"/>
                  <w:lang w:val="en-US" w:eastAsia="en-US"/>
                </w:rPr>
                <w:t>UFE will automatically save the process in the following activities/actions:</w:t>
              </w:r>
            </w:ins>
          </w:p>
          <w:p w14:paraId="4D59C294"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00" w:author="Author"/>
                <w:color w:val="auto"/>
                <w:sz w:val="20"/>
                <w:szCs w:val="18"/>
                <w:lang w:val="en-US" w:eastAsia="en-US"/>
              </w:rPr>
            </w:pPr>
            <w:ins w:id="5301" w:author="Author">
              <w:r w:rsidRPr="0018431C">
                <w:rPr>
                  <w:color w:val="auto"/>
                  <w:sz w:val="20"/>
                  <w:szCs w:val="18"/>
                  <w:lang w:val="en-US" w:eastAsia="en-US"/>
                </w:rPr>
                <w:t>Payments</w:t>
              </w:r>
            </w:ins>
          </w:p>
          <w:p w14:paraId="078A904B"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02" w:author="Author"/>
                <w:color w:val="auto"/>
                <w:sz w:val="20"/>
                <w:szCs w:val="18"/>
                <w:lang w:val="en-US" w:eastAsia="en-US"/>
              </w:rPr>
            </w:pPr>
            <w:ins w:id="5303" w:author="Author">
              <w:r w:rsidRPr="0018431C">
                <w:rPr>
                  <w:color w:val="auto"/>
                  <w:sz w:val="20"/>
                  <w:szCs w:val="18"/>
                  <w:lang w:val="en-US" w:eastAsia="en-US"/>
                </w:rPr>
                <w:t>Credit Vetting</w:t>
              </w:r>
            </w:ins>
          </w:p>
          <w:p w14:paraId="2AD1D125"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04" w:author="Author"/>
                <w:color w:val="auto"/>
                <w:sz w:val="20"/>
                <w:szCs w:val="18"/>
                <w:lang w:val="en-US" w:eastAsia="en-US"/>
              </w:rPr>
            </w:pPr>
            <w:ins w:id="5305" w:author="Author">
              <w:r w:rsidRPr="0018431C">
                <w:rPr>
                  <w:color w:val="auto"/>
                  <w:sz w:val="20"/>
                  <w:szCs w:val="18"/>
                  <w:lang w:val="en-US" w:eastAsia="en-US"/>
                </w:rPr>
                <w:t>Customer Creation</w:t>
              </w:r>
            </w:ins>
          </w:p>
          <w:p w14:paraId="1E925F91"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06" w:author="Author"/>
                <w:color w:val="auto"/>
                <w:sz w:val="20"/>
                <w:szCs w:val="18"/>
                <w:lang w:val="en-US" w:eastAsia="en-US"/>
              </w:rPr>
            </w:pPr>
            <w:ins w:id="5307" w:author="Author">
              <w:r w:rsidRPr="0018431C">
                <w:rPr>
                  <w:color w:val="auto"/>
                  <w:sz w:val="20"/>
                  <w:szCs w:val="18"/>
                  <w:lang w:val="en-US" w:eastAsia="en-US"/>
                </w:rPr>
                <w:t>Reservations</w:t>
              </w:r>
            </w:ins>
          </w:p>
          <w:p w14:paraId="0B52355F" w14:textId="414FCBC2" w:rsidR="007D65FB"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08" w:author="Author"/>
                <w:color w:val="auto"/>
                <w:sz w:val="20"/>
                <w:szCs w:val="18"/>
                <w:lang w:val="en-US" w:eastAsia="en-US"/>
              </w:rPr>
            </w:pPr>
            <w:ins w:id="5309" w:author="Author">
              <w:r>
                <w:rPr>
                  <w:color w:val="auto"/>
                  <w:sz w:val="20"/>
                  <w:szCs w:val="18"/>
                  <w:lang w:val="en-US" w:eastAsia="en-US"/>
                </w:rPr>
                <w:t>Other operations that imply a call to services, which may result in changes in applications or backends.</w:t>
              </w:r>
            </w:ins>
          </w:p>
        </w:tc>
        <w:tc>
          <w:tcPr>
            <w:tcW w:w="4028" w:type="dxa"/>
          </w:tcPr>
          <w:p w14:paraId="16190971" w14:textId="429AF299" w:rsidR="007D65FB" w:rsidRPr="00E73B40" w:rsidRDefault="0018431C"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10" w:author="Author"/>
                <w:color w:val="auto"/>
                <w:sz w:val="20"/>
                <w:szCs w:val="18"/>
                <w:lang w:val="en-IE" w:eastAsia="en-US"/>
              </w:rPr>
            </w:pPr>
            <w:ins w:id="5311" w:author="Author">
              <w:r w:rsidRPr="00E73B40">
                <w:rPr>
                  <w:color w:val="auto"/>
                  <w:sz w:val="20"/>
                  <w:szCs w:val="18"/>
                  <w:lang w:val="en-IE" w:eastAsia="en-US"/>
                </w:rPr>
                <w:t>In case of any error saving the process execution, UFE warns the user with the error message EM_MC_19.</w:t>
              </w:r>
            </w:ins>
          </w:p>
        </w:tc>
      </w:tr>
    </w:tbl>
    <w:p w14:paraId="05D999EB" w14:textId="4ECC0920" w:rsidR="00C55CFF" w:rsidRPr="00F718B7" w:rsidRDefault="00C55CFF" w:rsidP="00C55CFF">
      <w:pPr>
        <w:rPr>
          <w:ins w:id="5312" w:author="Author"/>
          <w:b/>
          <w:bCs/>
          <w:i/>
          <w:iCs/>
          <w:color w:val="C00000"/>
          <w:sz w:val="20"/>
        </w:rPr>
      </w:pPr>
    </w:p>
    <w:p w14:paraId="07F28492" w14:textId="77777777" w:rsidR="00C55CFF" w:rsidRPr="00E73B40" w:rsidRDefault="00C55CFF" w:rsidP="00C55CFF">
      <w:pPr>
        <w:pStyle w:val="Heading4"/>
        <w:rPr>
          <w:ins w:id="5313" w:author="Author"/>
          <w:lang w:val="en-IE"/>
        </w:rPr>
      </w:pPr>
      <w:ins w:id="5314" w:author="Author">
        <w:r w:rsidRPr="00E73B40">
          <w:rPr>
            <w:lang w:val="en-IE"/>
          </w:rPr>
          <w:t>Phase II – Remove Saved Process When Completed</w:t>
        </w:r>
      </w:ins>
    </w:p>
    <w:p w14:paraId="7DD4915A" w14:textId="12B9BDF5" w:rsidR="00C55CFF" w:rsidRPr="00E73B40" w:rsidRDefault="00C55CFF" w:rsidP="00C55CFF">
      <w:pPr>
        <w:pStyle w:val="Heading5"/>
        <w:keepNext/>
        <w:rPr>
          <w:ins w:id="5315" w:author="Author"/>
          <w:lang w:val="en-IE"/>
        </w:rPr>
      </w:pPr>
      <w:ins w:id="5316" w:author="Author">
        <w:r w:rsidRPr="00E73B40">
          <w:rPr>
            <w:lang w:val="en-IE"/>
          </w:rPr>
          <w:t xml:space="preserve">Activity </w:t>
        </w:r>
        <w:del w:id="5317" w:author="Author">
          <w:r w:rsidRPr="00E73B40" w:rsidDel="007D65FB">
            <w:rPr>
              <w:lang w:val="en-IE"/>
            </w:rPr>
            <w:delText>2</w:delText>
          </w:r>
        </w:del>
        <w:r w:rsidR="007D65FB">
          <w:rPr>
            <w:lang w:val="en-IE"/>
          </w:rPr>
          <w:t>3</w:t>
        </w:r>
        <w:r w:rsidRPr="00E73B40">
          <w:rPr>
            <w:lang w:val="en-IE"/>
          </w:rPr>
          <w:t xml:space="preserve"> » Remove Saved Process</w:t>
        </w:r>
      </w:ins>
    </w:p>
    <w:tbl>
      <w:tblPr>
        <w:tblStyle w:val="CelFocus1"/>
        <w:tblW w:w="0" w:type="auto"/>
        <w:tblLook w:val="04A0" w:firstRow="1" w:lastRow="0" w:firstColumn="1" w:lastColumn="0" w:noHBand="0" w:noVBand="1"/>
      </w:tblPr>
      <w:tblGrid>
        <w:gridCol w:w="1522"/>
        <w:gridCol w:w="4042"/>
        <w:gridCol w:w="4028"/>
      </w:tblGrid>
      <w:tr w:rsidR="00C55CFF" w:rsidRPr="00E73B40" w14:paraId="4D6DFF9D" w14:textId="77777777" w:rsidTr="00C55CFF">
        <w:trPr>
          <w:cnfStyle w:val="100000000000" w:firstRow="1" w:lastRow="0" w:firstColumn="0" w:lastColumn="0" w:oddVBand="0" w:evenVBand="0" w:oddHBand="0" w:evenHBand="0" w:firstRowFirstColumn="0" w:firstRowLastColumn="0" w:lastRowFirstColumn="0" w:lastRowLastColumn="0"/>
          <w:trHeight w:val="426"/>
          <w:ins w:id="5318"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ED9325D" w14:textId="77777777" w:rsidR="00C55CFF" w:rsidRPr="00E73B40" w:rsidRDefault="00C55CFF" w:rsidP="00C55CFF">
            <w:pPr>
              <w:jc w:val="left"/>
              <w:rPr>
                <w:ins w:id="5319" w:author="Author"/>
                <w:b w:val="0"/>
                <w:sz w:val="20"/>
                <w:szCs w:val="20"/>
                <w:lang w:val="en-IE"/>
              </w:rPr>
            </w:pPr>
            <w:ins w:id="5320" w:author="Author">
              <w:r w:rsidRPr="00E73B40">
                <w:rPr>
                  <w:sz w:val="20"/>
                  <w:szCs w:val="20"/>
                  <w:lang w:val="en-IE"/>
                </w:rPr>
                <w:t>Activity Specification</w:t>
              </w:r>
            </w:ins>
          </w:p>
        </w:tc>
      </w:tr>
      <w:tr w:rsidR="00C55CFF" w:rsidRPr="00E73B40" w14:paraId="1C3A1E2C" w14:textId="77777777" w:rsidTr="00C55CFF">
        <w:trPr>
          <w:trHeight w:hRule="exact" w:val="397"/>
          <w:ins w:id="532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FF3FE1C" w14:textId="77777777" w:rsidR="00C55CFF" w:rsidRPr="00E73B40" w:rsidRDefault="00C55CFF" w:rsidP="00C55CFF">
            <w:pPr>
              <w:pStyle w:val="TableText"/>
              <w:keepNext/>
              <w:spacing w:before="0" w:after="0" w:line="240" w:lineRule="exact"/>
              <w:rPr>
                <w:ins w:id="5322" w:author="Author"/>
                <w:color w:val="auto"/>
                <w:sz w:val="20"/>
                <w:szCs w:val="20"/>
                <w:lang w:val="en-IE"/>
              </w:rPr>
            </w:pPr>
            <w:ins w:id="5323" w:author="Author">
              <w:r w:rsidRPr="00E73B40">
                <w:rPr>
                  <w:color w:val="auto"/>
                  <w:sz w:val="20"/>
                  <w:szCs w:val="20"/>
                  <w:lang w:val="en-IE"/>
                </w:rPr>
                <w:t>Actor(s)</w:t>
              </w:r>
            </w:ins>
          </w:p>
        </w:tc>
        <w:tc>
          <w:tcPr>
            <w:tcW w:w="8070" w:type="dxa"/>
            <w:gridSpan w:val="2"/>
            <w:vAlign w:val="center"/>
          </w:tcPr>
          <w:p w14:paraId="1E682402"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324" w:author="Author"/>
                <w:color w:val="auto"/>
                <w:sz w:val="20"/>
                <w:szCs w:val="20"/>
                <w:lang w:val="en-IE"/>
              </w:rPr>
            </w:pPr>
            <w:ins w:id="5325" w:author="Author">
              <w:r w:rsidRPr="00E73B40">
                <w:rPr>
                  <w:color w:val="auto"/>
                  <w:sz w:val="20"/>
                  <w:szCs w:val="20"/>
                  <w:lang w:val="en-IE"/>
                </w:rPr>
                <w:t>CSR in Call Centre, Agent in Shop</w:t>
              </w:r>
            </w:ins>
          </w:p>
        </w:tc>
      </w:tr>
      <w:tr w:rsidR="00C55CFF" w:rsidRPr="00E73B40" w14:paraId="1099EBBD" w14:textId="77777777" w:rsidTr="00C55CFF">
        <w:trPr>
          <w:trHeight w:hRule="exact" w:val="397"/>
          <w:ins w:id="532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CA42F5C" w14:textId="77777777" w:rsidR="00C55CFF" w:rsidRPr="00E73B40" w:rsidRDefault="00C55CFF" w:rsidP="00C55CFF">
            <w:pPr>
              <w:pStyle w:val="TableText"/>
              <w:keepNext/>
              <w:spacing w:before="0" w:after="0" w:line="240" w:lineRule="exact"/>
              <w:rPr>
                <w:ins w:id="5327" w:author="Author"/>
                <w:color w:val="auto"/>
                <w:sz w:val="20"/>
                <w:szCs w:val="20"/>
                <w:lang w:val="en-IE"/>
              </w:rPr>
            </w:pPr>
            <w:ins w:id="5328" w:author="Author">
              <w:r w:rsidRPr="00E73B40">
                <w:rPr>
                  <w:color w:val="auto"/>
                  <w:sz w:val="20"/>
                  <w:szCs w:val="20"/>
                  <w:lang w:val="en-IE"/>
                </w:rPr>
                <w:t>System</w:t>
              </w:r>
            </w:ins>
          </w:p>
        </w:tc>
        <w:tc>
          <w:tcPr>
            <w:tcW w:w="8070" w:type="dxa"/>
            <w:gridSpan w:val="2"/>
            <w:vAlign w:val="center"/>
          </w:tcPr>
          <w:p w14:paraId="41B9D129"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329" w:author="Author"/>
                <w:color w:val="auto"/>
                <w:sz w:val="20"/>
                <w:szCs w:val="20"/>
                <w:lang w:val="en-IE"/>
              </w:rPr>
            </w:pPr>
            <w:ins w:id="5330" w:author="Author">
              <w:r w:rsidRPr="00E73B40">
                <w:rPr>
                  <w:color w:val="auto"/>
                  <w:sz w:val="20"/>
                  <w:szCs w:val="20"/>
                  <w:lang w:val="en-IE"/>
                </w:rPr>
                <w:t>UFE</w:t>
              </w:r>
            </w:ins>
          </w:p>
        </w:tc>
      </w:tr>
      <w:tr w:rsidR="00C55CFF" w:rsidRPr="00E73B40" w14:paraId="054DB65A" w14:textId="77777777" w:rsidTr="00C55CFF">
        <w:trPr>
          <w:trHeight w:val="440"/>
          <w:ins w:id="5331" w:author="Author"/>
        </w:trPr>
        <w:tc>
          <w:tcPr>
            <w:cnfStyle w:val="001000000000" w:firstRow="0" w:lastRow="0" w:firstColumn="1" w:lastColumn="0" w:oddVBand="0" w:evenVBand="0" w:oddHBand="0" w:evenHBand="0" w:firstRowFirstColumn="0" w:firstRowLastColumn="0" w:lastRowFirstColumn="0" w:lastRowLastColumn="0"/>
            <w:tcW w:w="1522" w:type="dxa"/>
          </w:tcPr>
          <w:p w14:paraId="7BF55CF7" w14:textId="77777777" w:rsidR="00C55CFF" w:rsidRPr="00E73B40" w:rsidRDefault="00C55CFF" w:rsidP="00C55CFF">
            <w:pPr>
              <w:pStyle w:val="TableText"/>
              <w:keepNext/>
              <w:spacing w:line="240" w:lineRule="exact"/>
              <w:rPr>
                <w:ins w:id="5332" w:author="Author"/>
                <w:color w:val="auto"/>
                <w:sz w:val="20"/>
                <w:szCs w:val="20"/>
                <w:lang w:val="en-IE"/>
              </w:rPr>
            </w:pPr>
            <w:ins w:id="5333" w:author="Author">
              <w:r w:rsidRPr="00E73B40">
                <w:rPr>
                  <w:color w:val="auto"/>
                  <w:sz w:val="20"/>
                  <w:szCs w:val="20"/>
                  <w:lang w:val="en-IE"/>
                </w:rPr>
                <w:t>Screen Name</w:t>
              </w:r>
            </w:ins>
          </w:p>
        </w:tc>
        <w:tc>
          <w:tcPr>
            <w:tcW w:w="8070" w:type="dxa"/>
            <w:gridSpan w:val="2"/>
          </w:tcPr>
          <w:p w14:paraId="0EFC6F7D" w14:textId="4A2DA2E0"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34" w:author="Author"/>
                <w:color w:val="auto"/>
                <w:sz w:val="20"/>
                <w:szCs w:val="20"/>
                <w:lang w:val="en-IE"/>
              </w:rPr>
            </w:pPr>
            <w:ins w:id="5335" w:author="Author">
              <w:del w:id="5336" w:author="Author">
                <w:r w:rsidRPr="00E73B40" w:rsidDel="007D65FB">
                  <w:rPr>
                    <w:color w:val="auto"/>
                    <w:sz w:val="20"/>
                    <w:szCs w:val="20"/>
                    <w:lang w:val="en-IE"/>
                  </w:rPr>
                  <w:delText>Payment step</w:delText>
                </w:r>
              </w:del>
              <w:r w:rsidR="007D65FB">
                <w:rPr>
                  <w:color w:val="auto"/>
                  <w:sz w:val="20"/>
                  <w:szCs w:val="20"/>
                  <w:lang w:val="en-IE"/>
                </w:rPr>
                <w:t>-</w:t>
              </w:r>
            </w:ins>
          </w:p>
        </w:tc>
      </w:tr>
      <w:tr w:rsidR="00C55CFF" w:rsidRPr="00E73B40" w14:paraId="265C1DCF" w14:textId="77777777" w:rsidTr="00C55CFF">
        <w:trPr>
          <w:trHeight w:val="440"/>
          <w:ins w:id="5337" w:author="Author"/>
        </w:trPr>
        <w:tc>
          <w:tcPr>
            <w:cnfStyle w:val="001000000000" w:firstRow="0" w:lastRow="0" w:firstColumn="1" w:lastColumn="0" w:oddVBand="0" w:evenVBand="0" w:oddHBand="0" w:evenHBand="0" w:firstRowFirstColumn="0" w:firstRowLastColumn="0" w:lastRowFirstColumn="0" w:lastRowLastColumn="0"/>
            <w:tcW w:w="1522" w:type="dxa"/>
          </w:tcPr>
          <w:p w14:paraId="1159470E" w14:textId="77777777" w:rsidR="00C55CFF" w:rsidRPr="00E73B40" w:rsidRDefault="00C55CFF" w:rsidP="00C55CFF">
            <w:pPr>
              <w:pStyle w:val="TableText"/>
              <w:keepNext/>
              <w:spacing w:line="240" w:lineRule="exact"/>
              <w:rPr>
                <w:ins w:id="5338" w:author="Author"/>
                <w:b w:val="0"/>
                <w:color w:val="auto"/>
                <w:sz w:val="20"/>
                <w:szCs w:val="20"/>
                <w:lang w:val="en-IE"/>
              </w:rPr>
            </w:pPr>
            <w:ins w:id="5339" w:author="Author">
              <w:r w:rsidRPr="00E73B40">
                <w:rPr>
                  <w:color w:val="auto"/>
                  <w:sz w:val="20"/>
                  <w:szCs w:val="20"/>
                  <w:lang w:val="en-IE"/>
                </w:rPr>
                <w:t>Description</w:t>
              </w:r>
            </w:ins>
          </w:p>
        </w:tc>
        <w:tc>
          <w:tcPr>
            <w:tcW w:w="8070" w:type="dxa"/>
            <w:gridSpan w:val="2"/>
          </w:tcPr>
          <w:p w14:paraId="2907ABF2"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40" w:author="Author"/>
                <w:color w:val="auto"/>
                <w:sz w:val="20"/>
                <w:szCs w:val="20"/>
                <w:lang w:val="en-IE"/>
              </w:rPr>
            </w:pPr>
            <w:ins w:id="5341" w:author="Author">
              <w:r w:rsidRPr="00E73B40">
                <w:rPr>
                  <w:color w:val="auto"/>
                  <w:sz w:val="20"/>
                  <w:szCs w:val="20"/>
                  <w:lang w:val="en-IE"/>
                </w:rPr>
                <w:t>The application automatically removes an existing process execution upon submission.</w:t>
              </w:r>
            </w:ins>
          </w:p>
        </w:tc>
      </w:tr>
      <w:tr w:rsidR="00C55CFF" w:rsidRPr="00E73B40" w14:paraId="6D381BDE" w14:textId="77777777" w:rsidTr="00C55CFF">
        <w:trPr>
          <w:trHeight w:val="440"/>
          <w:ins w:id="534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6F05F33" w14:textId="77777777" w:rsidR="00C55CFF" w:rsidRPr="00E73B40" w:rsidRDefault="00C55CFF" w:rsidP="00C55CFF">
            <w:pPr>
              <w:pStyle w:val="TableText"/>
              <w:keepNext/>
              <w:tabs>
                <w:tab w:val="left" w:pos="567"/>
              </w:tabs>
              <w:spacing w:line="240" w:lineRule="exact"/>
              <w:rPr>
                <w:ins w:id="5343" w:author="Author"/>
                <w:color w:val="auto"/>
                <w:sz w:val="20"/>
                <w:szCs w:val="20"/>
                <w:lang w:val="en-IE"/>
              </w:rPr>
            </w:pPr>
            <w:ins w:id="5344" w:author="Author">
              <w:r w:rsidRPr="00E73B40">
                <w:rPr>
                  <w:color w:val="auto"/>
                  <w:sz w:val="20"/>
                  <w:szCs w:val="20"/>
                  <w:lang w:val="en-IE"/>
                </w:rPr>
                <w:t>Automations</w:t>
              </w:r>
            </w:ins>
          </w:p>
        </w:tc>
        <w:tc>
          <w:tcPr>
            <w:tcW w:w="4042" w:type="dxa"/>
            <w:shd w:val="clear" w:color="auto" w:fill="D8D7D5"/>
          </w:tcPr>
          <w:p w14:paraId="3E80E891" w14:textId="77777777" w:rsidR="00C55CFF" w:rsidRPr="00E73B40" w:rsidRDefault="00C55CFF"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345" w:author="Author"/>
                <w:b/>
                <w:color w:val="auto"/>
                <w:sz w:val="18"/>
                <w:szCs w:val="18"/>
                <w:lang w:val="en-IE" w:eastAsia="en-US"/>
              </w:rPr>
            </w:pPr>
            <w:ins w:id="5346" w:author="Author">
              <w:r w:rsidRPr="00E73B40">
                <w:rPr>
                  <w:b/>
                  <w:color w:val="auto"/>
                  <w:sz w:val="18"/>
                  <w:szCs w:val="18"/>
                  <w:lang w:val="en-IE"/>
                </w:rPr>
                <w:t>Business Validations &amp; other Automations</w:t>
              </w:r>
            </w:ins>
          </w:p>
        </w:tc>
        <w:tc>
          <w:tcPr>
            <w:tcW w:w="4028" w:type="dxa"/>
            <w:shd w:val="clear" w:color="auto" w:fill="D8D7D5"/>
          </w:tcPr>
          <w:p w14:paraId="7266CFA0" w14:textId="77777777" w:rsidR="00C55CFF" w:rsidRPr="00E73B40" w:rsidRDefault="00C55CFF"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347" w:author="Author"/>
                <w:b/>
                <w:color w:val="auto"/>
                <w:sz w:val="18"/>
                <w:szCs w:val="18"/>
                <w:lang w:val="en-IE" w:eastAsia="en-US"/>
              </w:rPr>
            </w:pPr>
            <w:ins w:id="5348" w:author="Author">
              <w:r w:rsidRPr="00E73B40">
                <w:rPr>
                  <w:b/>
                  <w:color w:val="auto"/>
                  <w:sz w:val="18"/>
                  <w:szCs w:val="18"/>
                  <w:lang w:val="en-IE"/>
                </w:rPr>
                <w:t>Messages (Error &amp; Warnings)</w:t>
              </w:r>
            </w:ins>
          </w:p>
        </w:tc>
      </w:tr>
      <w:tr w:rsidR="00C55CFF" w:rsidRPr="00E73B40" w14:paraId="09522EA5" w14:textId="77777777" w:rsidTr="00C55CFF">
        <w:trPr>
          <w:trHeight w:val="1215"/>
          <w:ins w:id="534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C91FF79" w14:textId="77777777" w:rsidR="00C55CFF" w:rsidRPr="00E73B40" w:rsidRDefault="00C55CFF" w:rsidP="00C55CFF">
            <w:pPr>
              <w:pStyle w:val="TableText"/>
              <w:keepNext/>
              <w:tabs>
                <w:tab w:val="left" w:pos="567"/>
              </w:tabs>
              <w:spacing w:line="240" w:lineRule="exact"/>
              <w:jc w:val="left"/>
              <w:rPr>
                <w:ins w:id="5350" w:author="Author"/>
                <w:color w:val="auto"/>
                <w:sz w:val="20"/>
                <w:szCs w:val="20"/>
                <w:lang w:val="en-IE"/>
              </w:rPr>
            </w:pPr>
          </w:p>
        </w:tc>
        <w:tc>
          <w:tcPr>
            <w:tcW w:w="4042" w:type="dxa"/>
          </w:tcPr>
          <w:p w14:paraId="2802871F" w14:textId="7AB9114E" w:rsidR="00C55CFF" w:rsidRPr="00E73B40" w:rsidRDefault="007D65FB"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51" w:author="Author"/>
                <w:color w:val="439782"/>
                <w:sz w:val="22"/>
                <w:szCs w:val="18"/>
                <w:lang w:val="en-IE" w:eastAsia="en-US"/>
              </w:rPr>
            </w:pPr>
            <w:ins w:id="5352" w:author="Author">
              <w:r>
                <w:rPr>
                  <w:color w:val="439782"/>
                  <w:sz w:val="20"/>
                  <w:szCs w:val="18"/>
                  <w:lang w:val="en-IE" w:eastAsia="en-US"/>
                </w:rPr>
                <w:t>3</w:t>
              </w:r>
              <w:del w:id="5353" w:author="Author">
                <w:r w:rsidR="00C55CFF" w:rsidRPr="00E73B40" w:rsidDel="007D65FB">
                  <w:rPr>
                    <w:color w:val="439782"/>
                    <w:sz w:val="20"/>
                    <w:szCs w:val="18"/>
                    <w:lang w:val="en-IE" w:eastAsia="en-US"/>
                  </w:rPr>
                  <w:delText>2</w:delText>
                </w:r>
              </w:del>
              <w:r w:rsidR="00C55CFF" w:rsidRPr="00E73B40">
                <w:rPr>
                  <w:color w:val="439782"/>
                  <w:sz w:val="20"/>
                  <w:szCs w:val="18"/>
                  <w:lang w:val="en-IE" w:eastAsia="en-US"/>
                </w:rPr>
                <w:t>. Remove saved process</w:t>
              </w:r>
            </w:ins>
          </w:p>
          <w:p w14:paraId="040672A7" w14:textId="77777777"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54" w:author="Author"/>
                <w:color w:val="auto"/>
                <w:sz w:val="20"/>
                <w:szCs w:val="18"/>
                <w:lang w:val="en-IE" w:eastAsia="en-US"/>
              </w:rPr>
            </w:pPr>
            <w:ins w:id="5355" w:author="Author">
              <w:r w:rsidRPr="00E73B40">
                <w:rPr>
                  <w:color w:val="auto"/>
                  <w:sz w:val="20"/>
                  <w:szCs w:val="18"/>
                  <w:lang w:val="en-IE" w:eastAsia="en-US"/>
                </w:rPr>
                <w:t>The application removes the process execution from UFE database.</w:t>
              </w:r>
            </w:ins>
          </w:p>
        </w:tc>
        <w:tc>
          <w:tcPr>
            <w:tcW w:w="4028" w:type="dxa"/>
          </w:tcPr>
          <w:p w14:paraId="0669219A"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56" w:author="Author"/>
                <w:color w:val="auto"/>
                <w:sz w:val="20"/>
                <w:szCs w:val="18"/>
                <w:lang w:val="en-IE" w:eastAsia="en-US"/>
              </w:rPr>
            </w:pPr>
            <w:ins w:id="5357" w:author="Author">
              <w:r w:rsidRPr="00E73B40">
                <w:rPr>
                  <w:color w:val="auto"/>
                  <w:sz w:val="20"/>
                  <w:szCs w:val="18"/>
                  <w:lang w:val="en-IE" w:eastAsia="en-US"/>
                </w:rPr>
                <w:t>Not applicable.</w:t>
              </w:r>
            </w:ins>
          </w:p>
          <w:p w14:paraId="0A3AB584"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58" w:author="Author"/>
                <w:color w:val="auto"/>
                <w:sz w:val="20"/>
                <w:szCs w:val="18"/>
                <w:lang w:val="en-IE" w:eastAsia="en-US"/>
              </w:rPr>
            </w:pPr>
          </w:p>
        </w:tc>
      </w:tr>
    </w:tbl>
    <w:p w14:paraId="27FAFD3C" w14:textId="630B25FE" w:rsidR="00400129" w:rsidRPr="00400129" w:rsidRDefault="00400129" w:rsidP="00400129">
      <w:pPr>
        <w:rPr>
          <w:ins w:id="5359" w:author="Author"/>
        </w:rPr>
      </w:pPr>
    </w:p>
    <w:p w14:paraId="0C0C1009" w14:textId="77777777" w:rsidR="00406F11" w:rsidRPr="00E73B40" w:rsidRDefault="00406F11" w:rsidP="00A37610">
      <w:pPr>
        <w:rPr>
          <w:lang w:val="en-IE"/>
        </w:rPr>
      </w:pPr>
    </w:p>
    <w:p w14:paraId="7C28B405" w14:textId="10408D3E" w:rsidR="00884CF3" w:rsidRPr="00E73B40" w:rsidRDefault="00884CF3" w:rsidP="00884CF3">
      <w:pPr>
        <w:pStyle w:val="Heading3"/>
        <w:rPr>
          <w:lang w:val="en-IE"/>
        </w:rPr>
      </w:pPr>
      <w:bookmarkStart w:id="5360" w:name="_Toc471232967"/>
      <w:r w:rsidRPr="00E73B40">
        <w:rPr>
          <w:lang w:val="en-IE"/>
        </w:rPr>
        <w:lastRenderedPageBreak/>
        <w:t>FEAT #2: Recover process</w:t>
      </w:r>
      <w:bookmarkEnd w:id="5360"/>
    </w:p>
    <w:tbl>
      <w:tblPr>
        <w:tblStyle w:val="CelFocus1"/>
        <w:tblW w:w="0" w:type="auto"/>
        <w:tblLook w:val="04A0" w:firstRow="1" w:lastRow="0" w:firstColumn="1" w:lastColumn="0" w:noHBand="0" w:noVBand="1"/>
      </w:tblPr>
      <w:tblGrid>
        <w:gridCol w:w="1809"/>
        <w:gridCol w:w="8045"/>
      </w:tblGrid>
      <w:tr w:rsidR="00884CF3" w:rsidRPr="00E73B40" w14:paraId="4E43271D" w14:textId="77777777" w:rsidTr="00734D9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08F231F" w14:textId="77777777" w:rsidR="00884CF3" w:rsidRPr="00E73B40" w:rsidRDefault="00884CF3" w:rsidP="00734D93">
            <w:pPr>
              <w:jc w:val="left"/>
              <w:rPr>
                <w:b w:val="0"/>
                <w:sz w:val="20"/>
                <w:szCs w:val="20"/>
                <w:lang w:val="en-IE"/>
              </w:rPr>
            </w:pPr>
            <w:r w:rsidRPr="00E73B40">
              <w:rPr>
                <w:sz w:val="20"/>
                <w:szCs w:val="20"/>
                <w:lang w:val="en-IE"/>
              </w:rPr>
              <w:t>Feature Specification</w:t>
            </w:r>
          </w:p>
        </w:tc>
      </w:tr>
      <w:tr w:rsidR="00884CF3" w:rsidRPr="00E73B40" w14:paraId="08B02D44"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1406EFD" w14:textId="77777777"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3BC8885C" w14:textId="77777777" w:rsidR="00535880" w:rsidRPr="00E73B40" w:rsidRDefault="00884CF3" w:rsidP="001F00B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allows the user to recover a previously saved Sales process in order to continue it.</w:t>
            </w:r>
          </w:p>
          <w:p w14:paraId="02E6F19F" w14:textId="7C303290" w:rsidR="00043209" w:rsidRPr="00E73B40" w:rsidDel="00C55CFF" w:rsidRDefault="00043209"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61" w:author="Author"/>
                <w:color w:val="auto"/>
                <w:sz w:val="20"/>
                <w:szCs w:val="20"/>
                <w:lang w:val="en-IE"/>
              </w:rPr>
            </w:pPr>
            <w:r w:rsidRPr="00E73B40">
              <w:rPr>
                <w:color w:val="auto"/>
                <w:sz w:val="20"/>
                <w:szCs w:val="20"/>
                <w:lang w:val="en-IE"/>
              </w:rPr>
              <w:t xml:space="preserve">The saved Sales processes can be accessed </w:t>
            </w:r>
            <w:del w:id="5362" w:author="Author">
              <w:r w:rsidRPr="00E73B40" w:rsidDel="00C55CFF">
                <w:rPr>
                  <w:color w:val="auto"/>
                  <w:sz w:val="20"/>
                  <w:szCs w:val="20"/>
                  <w:lang w:val="en-IE"/>
                </w:rPr>
                <w:delText>through the entities to which the process relates:</w:delText>
              </w:r>
            </w:del>
          </w:p>
          <w:p w14:paraId="0D86CE4C" w14:textId="6010CA94" w:rsidR="00043209" w:rsidRPr="00E73B40" w:rsidDel="008449B9" w:rsidRDefault="00043209"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63" w:author="Author"/>
                <w:color w:val="auto"/>
                <w:sz w:val="20"/>
                <w:szCs w:val="20"/>
                <w:lang w:val="en-IE"/>
              </w:rPr>
            </w:pPr>
            <w:del w:id="5364" w:author="Author">
              <w:r w:rsidRPr="00E73B40" w:rsidDel="00C55CFF">
                <w:rPr>
                  <w:color w:val="auto"/>
                  <w:sz w:val="20"/>
                  <w:szCs w:val="20"/>
                  <w:lang w:val="en-IE"/>
                </w:rPr>
                <w:delText xml:space="preserve">Billing customer: </w:delText>
              </w:r>
            </w:del>
            <w:r w:rsidRPr="00E73B40">
              <w:rPr>
                <w:color w:val="auto"/>
                <w:sz w:val="20"/>
                <w:szCs w:val="20"/>
                <w:lang w:val="en-IE"/>
              </w:rPr>
              <w:t>when there is a contextualized billing customer, the customer dashboard shows all Sales processes related with it.</w:t>
            </w:r>
          </w:p>
          <w:p w14:paraId="41E1A628" w14:textId="32662EEA" w:rsidR="00043209" w:rsidRPr="00E73B40" w:rsidRDefault="006B63F2"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5365" w:author="Author">
              <w:r w:rsidRPr="00E73B40" w:rsidDel="00C55CFF">
                <w:rPr>
                  <w:color w:val="auto"/>
                  <w:sz w:val="20"/>
                  <w:szCs w:val="20"/>
                  <w:lang w:val="en-IE"/>
                </w:rPr>
                <w:delText>Logged in user: the user dashboard shows all Sales processes saved by him.</w:delText>
              </w:r>
            </w:del>
          </w:p>
        </w:tc>
      </w:tr>
      <w:tr w:rsidR="00884CF3" w:rsidRPr="00E73B40" w14:paraId="6352061C"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9C55049" w14:textId="07A4FA93"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2C862E4D" w14:textId="77777777" w:rsidR="001F58F7" w:rsidRPr="00E73B40" w:rsidDel="008449B9" w:rsidRDefault="00B973C1"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66" w:author="Author"/>
                <w:color w:val="auto"/>
                <w:sz w:val="20"/>
                <w:szCs w:val="20"/>
                <w:lang w:val="en-IE"/>
              </w:rPr>
            </w:pPr>
            <w:r w:rsidRPr="00E73B40">
              <w:rPr>
                <w:color w:val="auto"/>
                <w:sz w:val="20"/>
                <w:szCs w:val="20"/>
                <w:lang w:val="en-IE"/>
              </w:rPr>
              <w:t>Customer dashboard</w:t>
            </w:r>
            <w:r w:rsidR="001F58F7" w:rsidRPr="00E73B40">
              <w:rPr>
                <w:color w:val="auto"/>
                <w:sz w:val="20"/>
                <w:szCs w:val="20"/>
                <w:lang w:val="en-IE"/>
              </w:rPr>
              <w:t>.</w:t>
            </w:r>
          </w:p>
          <w:p w14:paraId="51A5DE67" w14:textId="152284FA" w:rsidR="00884CF3" w:rsidRPr="00E73B40" w:rsidRDefault="001F58F7"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5367" w:author="Author">
              <w:r w:rsidRPr="00E73B40" w:rsidDel="00C55CFF">
                <w:rPr>
                  <w:color w:val="auto"/>
                  <w:sz w:val="20"/>
                  <w:szCs w:val="20"/>
                  <w:lang w:val="en-IE"/>
                </w:rPr>
                <w:delText>User dashboard.</w:delText>
              </w:r>
            </w:del>
          </w:p>
        </w:tc>
      </w:tr>
      <w:tr w:rsidR="00884CF3" w:rsidRPr="00E73B40" w14:paraId="030405BD"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CC14134" w14:textId="32AB1757"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7CEF4A58" w14:textId="4DC6B2DB" w:rsidR="00884CF3" w:rsidRPr="00E73B40" w:rsidRDefault="00C55CFF" w:rsidP="00093B5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368" w:author="Author">
              <w:r w:rsidRPr="00E73B40">
                <w:rPr>
                  <w:lang w:val="en-IE"/>
                </w:rPr>
                <w:t xml:space="preserve"> </w:t>
              </w:r>
              <w:r w:rsidRPr="00E73B40">
                <w:rPr>
                  <w:color w:val="auto"/>
                  <w:sz w:val="20"/>
                  <w:szCs w:val="20"/>
                  <w:lang w:val="en-IE"/>
                </w:rPr>
                <w:t xml:space="preserve">A Billing Customer is in context. For additional information refer to </w:t>
              </w:r>
              <w:r w:rsidR="00093B5B">
                <w:rPr>
                  <w:color w:val="auto"/>
                  <w:sz w:val="20"/>
                  <w:szCs w:val="20"/>
                  <w:lang w:val="en-IE"/>
                </w:rPr>
                <w:t xml:space="preserve">the </w:t>
              </w:r>
              <w:r w:rsidRPr="00E73B40">
                <w:rPr>
                  <w:color w:val="auto"/>
                  <w:sz w:val="20"/>
                  <w:szCs w:val="20"/>
                  <w:lang w:val="en-IE"/>
                </w:rPr>
                <w:t>HLD</w:t>
              </w:r>
              <w:r w:rsidR="00093B5B">
                <w:rPr>
                  <w:color w:val="auto"/>
                  <w:sz w:val="20"/>
                  <w:szCs w:val="20"/>
                  <w:lang w:val="en-IE"/>
                </w:rPr>
                <w:t xml:space="preserve"> </w:t>
              </w:r>
              <w:r w:rsidRPr="00E73B40">
                <w:rPr>
                  <w:color w:val="auto"/>
                  <w:sz w:val="20"/>
                  <w:szCs w:val="20"/>
                  <w:lang w:val="en-IE"/>
                </w:rPr>
                <w:t>Customer</w:t>
              </w:r>
              <w:r w:rsidR="00093B5B">
                <w:rPr>
                  <w:color w:val="auto"/>
                  <w:sz w:val="20"/>
                  <w:szCs w:val="20"/>
                  <w:lang w:val="en-IE"/>
                </w:rPr>
                <w:t xml:space="preserve"> </w:t>
              </w:r>
              <w:r w:rsidRPr="00E73B40">
                <w:rPr>
                  <w:color w:val="auto"/>
                  <w:sz w:val="20"/>
                  <w:szCs w:val="20"/>
                  <w:lang w:val="en-IE"/>
                </w:rPr>
                <w:t>360 document</w:t>
              </w:r>
              <w:r w:rsidR="00093B5B">
                <w:rPr>
                  <w:color w:val="auto"/>
                  <w:sz w:val="20"/>
                  <w:szCs w:val="20"/>
                  <w:lang w:val="en-IE"/>
                </w:rPr>
                <w:t xml:space="preserve"> [11]</w:t>
              </w:r>
              <w:r w:rsidRPr="00E73B40">
                <w:rPr>
                  <w:color w:val="auto"/>
                  <w:sz w:val="20"/>
                  <w:szCs w:val="20"/>
                  <w:lang w:val="en-IE"/>
                </w:rPr>
                <w:t>.</w:t>
              </w:r>
            </w:ins>
          </w:p>
        </w:tc>
      </w:tr>
      <w:tr w:rsidR="00884CF3" w:rsidRPr="00E73B40" w14:paraId="688275B1"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C5CC933" w14:textId="77777777" w:rsidR="00884CF3" w:rsidRPr="00E73B40" w:rsidRDefault="00884CF3" w:rsidP="00734D93">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1E9F8372" w14:textId="7F3C0E53" w:rsidR="00884CF3" w:rsidRPr="00E73B40" w:rsidRDefault="001F58F7"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process is recovered and the user can continue it.</w:t>
            </w:r>
          </w:p>
        </w:tc>
      </w:tr>
    </w:tbl>
    <w:p w14:paraId="4A802960" w14:textId="7CE094E6" w:rsidR="002C1F8C" w:rsidRPr="00E73B40" w:rsidRDefault="002C1F8C" w:rsidP="002C1F8C">
      <w:pPr>
        <w:pStyle w:val="Heading4"/>
        <w:rPr>
          <w:lang w:val="en-IE"/>
        </w:rPr>
      </w:pPr>
      <w:r w:rsidRPr="00E73B40">
        <w:rPr>
          <w:lang w:val="en-IE"/>
        </w:rPr>
        <w:t>Phase I – Recover process</w:t>
      </w:r>
    </w:p>
    <w:p w14:paraId="31C01700" w14:textId="53A63CEC" w:rsidR="002C1F8C" w:rsidRPr="00E73B40" w:rsidRDefault="002C1F8C" w:rsidP="002C1F8C">
      <w:pPr>
        <w:pStyle w:val="Heading5"/>
        <w:keepNext/>
        <w:rPr>
          <w:lang w:val="en-IE"/>
        </w:rPr>
      </w:pPr>
      <w:r w:rsidRPr="00E73B40">
        <w:rPr>
          <w:lang w:val="en-IE"/>
        </w:rPr>
        <w:t xml:space="preserve">Activity 1 » </w:t>
      </w:r>
      <w:ins w:id="5369" w:author="Author">
        <w:r w:rsidR="00C55CFF" w:rsidRPr="00E73B40">
          <w:rPr>
            <w:lang w:val="en-IE"/>
          </w:rPr>
          <w:t>Load pending processes</w:t>
        </w:r>
      </w:ins>
    </w:p>
    <w:tbl>
      <w:tblPr>
        <w:tblStyle w:val="CelFocus1"/>
        <w:tblW w:w="0" w:type="auto"/>
        <w:tblInd w:w="145" w:type="dxa"/>
        <w:tblLook w:val="04A0" w:firstRow="1" w:lastRow="0" w:firstColumn="1" w:lastColumn="0" w:noHBand="0" w:noVBand="1"/>
      </w:tblPr>
      <w:tblGrid>
        <w:gridCol w:w="1523"/>
        <w:gridCol w:w="4961"/>
        <w:gridCol w:w="2621"/>
      </w:tblGrid>
      <w:tr w:rsidR="002C1F8C" w:rsidRPr="00E73B40" w14:paraId="5FC6FA31" w14:textId="77777777" w:rsidTr="00C55CFF">
        <w:trPr>
          <w:cnfStyle w:val="100000000000" w:firstRow="1" w:lastRow="0" w:firstColumn="0" w:lastColumn="0" w:oddVBand="0" w:evenVBand="0" w:oddHBand="0"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9105" w:type="dxa"/>
            <w:gridSpan w:val="3"/>
          </w:tcPr>
          <w:p w14:paraId="313F2DA6" w14:textId="77777777" w:rsidR="002C1F8C" w:rsidRPr="00E73B40" w:rsidRDefault="002C1F8C" w:rsidP="00734D93">
            <w:pPr>
              <w:jc w:val="left"/>
              <w:rPr>
                <w:b w:val="0"/>
                <w:sz w:val="20"/>
                <w:szCs w:val="20"/>
                <w:lang w:val="en-IE"/>
              </w:rPr>
            </w:pPr>
            <w:r w:rsidRPr="00E73B40">
              <w:rPr>
                <w:sz w:val="20"/>
                <w:szCs w:val="20"/>
                <w:lang w:val="en-IE"/>
              </w:rPr>
              <w:t>Activity Specification</w:t>
            </w:r>
          </w:p>
        </w:tc>
      </w:tr>
      <w:tr w:rsidR="002C1F8C" w:rsidRPr="00E73B40" w14:paraId="3A76AD08" w14:textId="77777777" w:rsidTr="00C55CFF">
        <w:trPr>
          <w:trHeight w:hRule="exact" w:val="626"/>
        </w:trPr>
        <w:tc>
          <w:tcPr>
            <w:cnfStyle w:val="001000000000" w:firstRow="0" w:lastRow="0" w:firstColumn="1" w:lastColumn="0" w:oddVBand="0" w:evenVBand="0" w:oddHBand="0" w:evenHBand="0" w:firstRowFirstColumn="0" w:firstRowLastColumn="0" w:lastRowFirstColumn="0" w:lastRowLastColumn="0"/>
            <w:tcW w:w="1523" w:type="dxa"/>
            <w:vAlign w:val="center"/>
          </w:tcPr>
          <w:p w14:paraId="6F790F2D" w14:textId="77777777" w:rsidR="002C1F8C" w:rsidRPr="00E73B40" w:rsidRDefault="002C1F8C" w:rsidP="00734D93">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7582" w:type="dxa"/>
            <w:gridSpan w:val="2"/>
            <w:vAlign w:val="center"/>
          </w:tcPr>
          <w:p w14:paraId="12482856"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5402FCC"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C1F8C" w:rsidRPr="00E73B40" w14:paraId="5CD60EFA" w14:textId="77777777" w:rsidTr="00C55CFF">
        <w:trPr>
          <w:trHeight w:hRule="exact" w:val="422"/>
        </w:trPr>
        <w:tc>
          <w:tcPr>
            <w:cnfStyle w:val="001000000000" w:firstRow="0" w:lastRow="0" w:firstColumn="1" w:lastColumn="0" w:oddVBand="0" w:evenVBand="0" w:oddHBand="0" w:evenHBand="0" w:firstRowFirstColumn="0" w:firstRowLastColumn="0" w:lastRowFirstColumn="0" w:lastRowLastColumn="0"/>
            <w:tcW w:w="1523" w:type="dxa"/>
            <w:vAlign w:val="center"/>
          </w:tcPr>
          <w:p w14:paraId="75D8D290" w14:textId="77777777" w:rsidR="002C1F8C" w:rsidRPr="00E73B40" w:rsidRDefault="002C1F8C" w:rsidP="00734D93">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7582" w:type="dxa"/>
            <w:gridSpan w:val="2"/>
            <w:vAlign w:val="center"/>
          </w:tcPr>
          <w:p w14:paraId="1A12C32B"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C1F8C" w:rsidRPr="00E73B40" w14:paraId="0708A330" w14:textId="77777777" w:rsidTr="00C55CFF">
        <w:trPr>
          <w:trHeight w:val="290"/>
        </w:trPr>
        <w:tc>
          <w:tcPr>
            <w:cnfStyle w:val="001000000000" w:firstRow="0" w:lastRow="0" w:firstColumn="1" w:lastColumn="0" w:oddVBand="0" w:evenVBand="0" w:oddHBand="0" w:evenHBand="0" w:firstRowFirstColumn="0" w:firstRowLastColumn="0" w:lastRowFirstColumn="0" w:lastRowLastColumn="0"/>
            <w:tcW w:w="1523" w:type="dxa"/>
          </w:tcPr>
          <w:p w14:paraId="1B097C2B" w14:textId="77777777" w:rsidR="002C1F8C" w:rsidRPr="00E73B40" w:rsidRDefault="002C1F8C" w:rsidP="00734D93">
            <w:pPr>
              <w:pStyle w:val="TableText"/>
              <w:keepNext/>
              <w:spacing w:line="240" w:lineRule="exact"/>
              <w:rPr>
                <w:color w:val="auto"/>
                <w:sz w:val="20"/>
                <w:szCs w:val="20"/>
                <w:lang w:val="en-IE"/>
              </w:rPr>
            </w:pPr>
            <w:r w:rsidRPr="00E73B40">
              <w:rPr>
                <w:color w:val="auto"/>
                <w:sz w:val="20"/>
                <w:szCs w:val="20"/>
                <w:lang w:val="en-IE"/>
              </w:rPr>
              <w:t>Screen Name</w:t>
            </w:r>
          </w:p>
        </w:tc>
        <w:tc>
          <w:tcPr>
            <w:tcW w:w="7582" w:type="dxa"/>
            <w:gridSpan w:val="2"/>
          </w:tcPr>
          <w:p w14:paraId="55ED2DF3" w14:textId="2B7BFFFA" w:rsidR="002C1F8C" w:rsidRPr="00E73B40" w:rsidRDefault="00C55CFF"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370" w:author="Author">
              <w:r w:rsidRPr="00E73B40">
                <w:rPr>
                  <w:color w:val="auto"/>
                  <w:sz w:val="20"/>
                  <w:szCs w:val="20"/>
                  <w:lang w:val="en-IE"/>
                </w:rPr>
                <w:t>Pending processes</w:t>
              </w:r>
            </w:ins>
            <w:r w:rsidR="001F58F7" w:rsidRPr="00E73B40">
              <w:rPr>
                <w:color w:val="auto"/>
                <w:sz w:val="20"/>
                <w:szCs w:val="20"/>
                <w:lang w:val="en-IE"/>
              </w:rPr>
              <w:t>.</w:t>
            </w:r>
          </w:p>
        </w:tc>
      </w:tr>
      <w:tr w:rsidR="002C1F8C" w:rsidRPr="00E73B40" w14:paraId="2DD42861" w14:textId="77777777" w:rsidTr="00C55CFF">
        <w:trPr>
          <w:trHeight w:val="122"/>
        </w:trPr>
        <w:tc>
          <w:tcPr>
            <w:cnfStyle w:val="001000000000" w:firstRow="0" w:lastRow="0" w:firstColumn="1" w:lastColumn="0" w:oddVBand="0" w:evenVBand="0" w:oddHBand="0" w:evenHBand="0" w:firstRowFirstColumn="0" w:firstRowLastColumn="0" w:lastRowFirstColumn="0" w:lastRowLastColumn="0"/>
            <w:tcW w:w="1523" w:type="dxa"/>
          </w:tcPr>
          <w:p w14:paraId="71692F18" w14:textId="77777777" w:rsidR="002C1F8C" w:rsidRPr="00E73B40" w:rsidRDefault="002C1F8C" w:rsidP="00734D93">
            <w:pPr>
              <w:pStyle w:val="TableText"/>
              <w:keepNext/>
              <w:spacing w:line="240" w:lineRule="exact"/>
              <w:rPr>
                <w:b w:val="0"/>
                <w:color w:val="auto"/>
                <w:sz w:val="20"/>
                <w:szCs w:val="20"/>
                <w:lang w:val="en-IE"/>
              </w:rPr>
            </w:pPr>
            <w:r w:rsidRPr="00E73B40">
              <w:rPr>
                <w:color w:val="auto"/>
                <w:sz w:val="20"/>
                <w:szCs w:val="20"/>
                <w:lang w:val="en-IE"/>
              </w:rPr>
              <w:t>Description</w:t>
            </w:r>
          </w:p>
        </w:tc>
        <w:tc>
          <w:tcPr>
            <w:tcW w:w="7582" w:type="dxa"/>
            <w:gridSpan w:val="2"/>
          </w:tcPr>
          <w:p w14:paraId="58E7BE69" w14:textId="5216FD43"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71" w:author="Author"/>
                <w:color w:val="auto"/>
                <w:sz w:val="20"/>
                <w:szCs w:val="18"/>
                <w:lang w:val="en-IE" w:eastAsia="en-US"/>
              </w:rPr>
            </w:pPr>
            <w:ins w:id="5372" w:author="Author">
              <w:r w:rsidRPr="00E73B40">
                <w:rPr>
                  <w:color w:val="auto"/>
                  <w:sz w:val="20"/>
                  <w:szCs w:val="18"/>
                  <w:lang w:val="en-IE" w:eastAsia="en-US"/>
                </w:rPr>
                <w:t xml:space="preserve">When a billing customer is successfully contextualized in UFE the application will load UFE internal “Pending processes” as described in “BS #1: Display dashboard widgets” of “Customer Dashboard” HLD document. </w:t>
              </w:r>
              <w:r w:rsidR="00B64D4F" w:rsidRPr="00B64D4F">
                <w:rPr>
                  <w:color w:val="auto"/>
                  <w:sz w:val="20"/>
                  <w:szCs w:val="18"/>
                  <w:lang w:val="en-IE" w:eastAsia="en-US"/>
                </w:rPr>
                <w:t>Simultaneously</w:t>
              </w:r>
              <w:r w:rsidR="00B64D4F">
                <w:rPr>
                  <w:color w:val="auto"/>
                  <w:sz w:val="20"/>
                  <w:szCs w:val="18"/>
                  <w:lang w:val="en-IE" w:eastAsia="en-US"/>
                </w:rPr>
                <w:t xml:space="preserve">, </w:t>
              </w:r>
              <w:r w:rsidRPr="00E73B40">
                <w:rPr>
                  <w:color w:val="auto"/>
                  <w:sz w:val="20"/>
                  <w:szCs w:val="18"/>
                  <w:lang w:val="en-IE" w:eastAsia="en-US"/>
                </w:rPr>
                <w:t xml:space="preserve">UFE will search in OMS for an unfinished sales order to the customer in context. </w:t>
              </w:r>
            </w:ins>
          </w:p>
          <w:p w14:paraId="1D1AF275" w14:textId="67EE27F9" w:rsidR="002C1F8C" w:rsidRPr="00E73B40" w:rsidRDefault="00C55CFF" w:rsidP="00603DB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373" w:author="Author">
              <w:r w:rsidRPr="00E73B40">
                <w:rPr>
                  <w:color w:val="auto"/>
                  <w:sz w:val="20"/>
                  <w:szCs w:val="18"/>
                  <w:lang w:val="en-IE" w:eastAsia="en-US"/>
                </w:rPr>
                <w:t xml:space="preserve">If </w:t>
              </w:r>
              <w:r w:rsidR="00603DBD">
                <w:rPr>
                  <w:color w:val="auto"/>
                  <w:sz w:val="20"/>
                  <w:szCs w:val="18"/>
                  <w:lang w:val="en-IE" w:eastAsia="en-US"/>
                </w:rPr>
                <w:t>one or multiple</w:t>
              </w:r>
              <w:r w:rsidRPr="00E73B40">
                <w:rPr>
                  <w:color w:val="auto"/>
                  <w:sz w:val="20"/>
                  <w:szCs w:val="18"/>
                  <w:lang w:val="en-IE" w:eastAsia="en-US"/>
                </w:rPr>
                <w:t xml:space="preserve"> unfinished sales order exists in OMS, UFE will create or update an UFE internal “pending process” that allows the agent / CSR to resume the sale in “Select products step" with the basket automatically filled with the items included in OMS order.</w:t>
              </w:r>
            </w:ins>
          </w:p>
        </w:tc>
      </w:tr>
      <w:tr w:rsidR="005C7DAA" w:rsidRPr="00E73B40" w14:paraId="2F09CF75" w14:textId="77777777" w:rsidTr="008449B9">
        <w:trPr>
          <w:trHeight w:val="122"/>
        </w:trPr>
        <w:tc>
          <w:tcPr>
            <w:cnfStyle w:val="001000000000" w:firstRow="0" w:lastRow="0" w:firstColumn="1" w:lastColumn="0" w:oddVBand="0" w:evenVBand="0" w:oddHBand="0" w:evenHBand="0" w:firstRowFirstColumn="0" w:firstRowLastColumn="0" w:lastRowFirstColumn="0" w:lastRowLastColumn="0"/>
            <w:tcW w:w="1523" w:type="dxa"/>
            <w:vMerge w:val="restart"/>
          </w:tcPr>
          <w:p w14:paraId="3F1DDBB8" w14:textId="77777777" w:rsidR="005C7DAA" w:rsidRPr="00E73B40" w:rsidRDefault="005C7DAA" w:rsidP="00734D93">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7782EA72" w14:textId="77777777" w:rsidR="005C7DAA" w:rsidRPr="00E73B40" w:rsidRDefault="005C7DAA" w:rsidP="00734D93">
            <w:pPr>
              <w:pStyle w:val="TableText"/>
              <w:keepNext/>
              <w:tabs>
                <w:tab w:val="left" w:pos="567"/>
              </w:tabs>
              <w:spacing w:line="240" w:lineRule="exact"/>
              <w:rPr>
                <w:color w:val="auto"/>
                <w:sz w:val="20"/>
                <w:szCs w:val="20"/>
                <w:lang w:val="en-IE"/>
              </w:rPr>
            </w:pPr>
          </w:p>
        </w:tc>
        <w:tc>
          <w:tcPr>
            <w:tcW w:w="4961" w:type="dxa"/>
            <w:shd w:val="clear" w:color="auto" w:fill="D8D7D5"/>
          </w:tcPr>
          <w:p w14:paraId="746917FD" w14:textId="77777777" w:rsidR="005C7DAA" w:rsidRPr="00E73B40" w:rsidRDefault="005C7DAA" w:rsidP="00734D93">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2621" w:type="dxa"/>
            <w:shd w:val="clear" w:color="auto" w:fill="D8D7D5"/>
          </w:tcPr>
          <w:p w14:paraId="7ECA396C" w14:textId="77777777" w:rsidR="005C7DAA" w:rsidRPr="00E73B40" w:rsidRDefault="005C7DAA" w:rsidP="00734D93">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C55CFF" w:rsidRPr="00E73B40" w14:paraId="7C664464" w14:textId="77777777" w:rsidTr="008449B9">
        <w:trPr>
          <w:trHeight w:val="1918"/>
        </w:trPr>
        <w:tc>
          <w:tcPr>
            <w:cnfStyle w:val="001000000000" w:firstRow="0" w:lastRow="0" w:firstColumn="1" w:lastColumn="0" w:oddVBand="0" w:evenVBand="0" w:oddHBand="0" w:evenHBand="0" w:firstRowFirstColumn="0" w:firstRowLastColumn="0" w:lastRowFirstColumn="0" w:lastRowLastColumn="0"/>
            <w:tcW w:w="1523" w:type="dxa"/>
            <w:vMerge/>
          </w:tcPr>
          <w:p w14:paraId="266892A6" w14:textId="77777777" w:rsidR="00C55CFF" w:rsidRPr="00E73B40" w:rsidRDefault="00C55CFF" w:rsidP="00734D93">
            <w:pPr>
              <w:pStyle w:val="TableText"/>
              <w:keepNext/>
              <w:tabs>
                <w:tab w:val="left" w:pos="567"/>
              </w:tabs>
              <w:spacing w:line="240" w:lineRule="exact"/>
              <w:jc w:val="left"/>
              <w:rPr>
                <w:color w:val="auto"/>
                <w:sz w:val="20"/>
                <w:szCs w:val="20"/>
                <w:lang w:val="en-IE"/>
              </w:rPr>
            </w:pPr>
          </w:p>
        </w:tc>
        <w:tc>
          <w:tcPr>
            <w:tcW w:w="4961" w:type="dxa"/>
          </w:tcPr>
          <w:p w14:paraId="2066D933" w14:textId="1951CA31"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74" w:author="Author"/>
                <w:color w:val="000000" w:themeColor="text1"/>
                <w:sz w:val="20"/>
                <w:szCs w:val="18"/>
                <w:lang w:val="en-IE" w:eastAsia="en-US"/>
              </w:rPr>
            </w:pPr>
            <w:ins w:id="5375" w:author="Author">
              <w:r w:rsidRPr="00E73B40">
                <w:rPr>
                  <w:color w:val="439782"/>
                  <w:lang w:val="en-IE"/>
                </w:rPr>
                <w:t xml:space="preserve"> </w:t>
              </w:r>
              <w:r w:rsidRPr="00E73B40">
                <w:rPr>
                  <w:color w:val="439782"/>
                  <w:sz w:val="20"/>
                  <w:szCs w:val="18"/>
                  <w:lang w:val="en-IE" w:eastAsia="en-US"/>
                </w:rPr>
                <w:t>1a. Get pending sales orders</w:t>
              </w:r>
              <w:r w:rsidRPr="00E73B40" w:rsidDel="009919C9">
                <w:rPr>
                  <w:color w:val="439782"/>
                  <w:sz w:val="20"/>
                  <w:szCs w:val="18"/>
                  <w:lang w:val="en-IE" w:eastAsia="en-US"/>
                </w:rPr>
                <w:t xml:space="preserve"> </w:t>
              </w:r>
            </w:ins>
          </w:p>
          <w:p w14:paraId="6222029D" w14:textId="47E733FD" w:rsidR="008449B9"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76" w:author="Author"/>
                <w:color w:val="auto"/>
                <w:sz w:val="20"/>
                <w:szCs w:val="18"/>
                <w:lang w:val="en-IE" w:eastAsia="en-US"/>
              </w:rPr>
            </w:pPr>
            <w:ins w:id="5377" w:author="Author">
              <w:r w:rsidRPr="00E73B40">
                <w:rPr>
                  <w:color w:val="000000" w:themeColor="text1"/>
                  <w:sz w:val="20"/>
                  <w:szCs w:val="18"/>
                  <w:lang w:val="en-IE" w:eastAsia="en-US"/>
                </w:rPr>
                <w:t>UFE will search in OMS for unfinished sales order</w:t>
              </w:r>
              <w:r w:rsidR="008449B9">
                <w:rPr>
                  <w:color w:val="000000" w:themeColor="text1"/>
                  <w:sz w:val="20"/>
                  <w:szCs w:val="18"/>
                  <w:lang w:val="en-IE" w:eastAsia="en-US"/>
                </w:rPr>
                <w:t>s</w:t>
              </w:r>
              <w:r w:rsidRPr="00E73B40">
                <w:rPr>
                  <w:color w:val="000000" w:themeColor="text1"/>
                  <w:sz w:val="20"/>
                  <w:szCs w:val="18"/>
                  <w:lang w:val="en-IE" w:eastAsia="en-US"/>
                </w:rPr>
                <w:t xml:space="preserve"> </w:t>
              </w:r>
              <w:r w:rsidR="00C108AC">
                <w:rPr>
                  <w:color w:val="000000" w:themeColor="text1"/>
                  <w:sz w:val="20"/>
                  <w:szCs w:val="18"/>
                  <w:lang w:val="en-IE" w:eastAsia="en-US"/>
                </w:rPr>
                <w:t xml:space="preserve">(UFE will get the list of orders based on status = INITITAL) </w:t>
              </w:r>
              <w:r w:rsidRPr="00E73B40">
                <w:rPr>
                  <w:color w:val="000000" w:themeColor="text1"/>
                  <w:sz w:val="20"/>
                  <w:szCs w:val="18"/>
                  <w:lang w:val="en-IE" w:eastAsia="en-US"/>
                </w:rPr>
                <w:t xml:space="preserve">to the customer in context and, if required, create or update </w:t>
              </w:r>
              <w:r w:rsidR="008449B9">
                <w:rPr>
                  <w:color w:val="000000" w:themeColor="text1"/>
                  <w:sz w:val="20"/>
                  <w:szCs w:val="18"/>
                  <w:lang w:val="en-IE" w:eastAsia="en-US"/>
                </w:rPr>
                <w:t xml:space="preserve">the necessary </w:t>
              </w:r>
              <w:r w:rsidRPr="00E73B40">
                <w:rPr>
                  <w:color w:val="000000" w:themeColor="text1"/>
                  <w:sz w:val="20"/>
                  <w:szCs w:val="18"/>
                  <w:lang w:val="en-IE" w:eastAsia="en-US"/>
                </w:rPr>
                <w:t>UFE internal “pending process” that allows the agent / CSR to resume the sale.</w:t>
              </w:r>
            </w:ins>
          </w:p>
          <w:p w14:paraId="5B6948D7" w14:textId="1A0D56DD" w:rsidR="00444BE7" w:rsidRDefault="008449B9" w:rsidP="00F46A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78" w:author="Author"/>
                <w:color w:val="000000" w:themeColor="text1"/>
                <w:sz w:val="20"/>
                <w:szCs w:val="18"/>
                <w:lang w:val="en-IE" w:eastAsia="en-US"/>
              </w:rPr>
            </w:pPr>
            <w:ins w:id="5379" w:author="Author">
              <w:r>
                <w:rPr>
                  <w:color w:val="000000" w:themeColor="text1"/>
                  <w:sz w:val="20"/>
                  <w:szCs w:val="18"/>
                  <w:lang w:val="en-IE" w:eastAsia="en-US"/>
                </w:rPr>
                <w:t>UFE will maintain internally a reference data list</w:t>
              </w:r>
              <w:r w:rsidR="00F46AB0">
                <w:rPr>
                  <w:color w:val="000000" w:themeColor="text1"/>
                  <w:sz w:val="20"/>
                  <w:szCs w:val="18"/>
                  <w:lang w:val="en-IE" w:eastAsia="en-US"/>
                </w:rPr>
                <w:t xml:space="preserve"> (UFE_RD164)</w:t>
              </w:r>
              <w:r>
                <w:rPr>
                  <w:color w:val="000000" w:themeColor="text1"/>
                  <w:sz w:val="20"/>
                  <w:szCs w:val="18"/>
                  <w:lang w:val="en-IE" w:eastAsia="en-US"/>
                </w:rPr>
                <w:t xml:space="preserve"> with the channels that don’t allow the order takeover (e.g.: Orders that are being handled in CRM cannot be resumed in UFE. In this CRM will be an entry in that reference data).</w:t>
              </w:r>
              <w:r w:rsidR="00F46AB0">
                <w:rPr>
                  <w:color w:val="000000" w:themeColor="text1"/>
                  <w:sz w:val="20"/>
                  <w:szCs w:val="18"/>
                  <w:lang w:val="en-IE" w:eastAsia="en-US"/>
                </w:rPr>
                <w:t xml:space="preserve"> The orders from those channel</w:t>
              </w:r>
              <w:r w:rsidR="00444BE7">
                <w:rPr>
                  <w:color w:val="000000" w:themeColor="text1"/>
                  <w:sz w:val="20"/>
                  <w:szCs w:val="18"/>
                  <w:lang w:val="en-IE" w:eastAsia="en-US"/>
                </w:rPr>
                <w:t>s</w:t>
              </w:r>
              <w:r w:rsidR="00F46AB0">
                <w:rPr>
                  <w:color w:val="000000" w:themeColor="text1"/>
                  <w:sz w:val="20"/>
                  <w:szCs w:val="18"/>
                  <w:lang w:val="en-IE" w:eastAsia="en-US"/>
                </w:rPr>
                <w:t xml:space="preserve"> won’t be created as “pending process”.</w:t>
              </w:r>
            </w:ins>
          </w:p>
          <w:p w14:paraId="65496ED7" w14:textId="64D91436" w:rsidR="00B64D4F" w:rsidRPr="00444BE7" w:rsidRDefault="00B64D4F" w:rsidP="00F46A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380" w:author="Author">
              <w:r>
                <w:rPr>
                  <w:color w:val="000000" w:themeColor="text1"/>
                  <w:sz w:val="20"/>
                  <w:szCs w:val="18"/>
                  <w:lang w:val="en-IE" w:eastAsia="en-US"/>
                </w:rPr>
                <w:t>UFE will merge the orderable items from OMS with the non-orderable items from UFE internal database and will present them to the user.</w:t>
              </w:r>
            </w:ins>
          </w:p>
        </w:tc>
        <w:tc>
          <w:tcPr>
            <w:tcW w:w="2621" w:type="dxa"/>
          </w:tcPr>
          <w:p w14:paraId="4D2E1847" w14:textId="1151258E" w:rsidR="00C55CFF" w:rsidRPr="00E73B40" w:rsidRDefault="00602CCD"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432B4CB2" w14:textId="3369874E" w:rsidR="00603DBD" w:rsidRDefault="00603DBD">
      <w:pPr>
        <w:tabs>
          <w:tab w:val="clear" w:pos="567"/>
        </w:tabs>
        <w:spacing w:before="0" w:after="0"/>
        <w:jc w:val="left"/>
        <w:rPr>
          <w:b/>
          <w:bCs/>
          <w:i/>
          <w:iCs/>
          <w:color w:val="C00000"/>
          <w:sz w:val="20"/>
          <w:lang w:val="en-IE"/>
        </w:rPr>
      </w:pPr>
    </w:p>
    <w:p w14:paraId="5BCD67BC" w14:textId="77777777" w:rsidR="00C55CFF" w:rsidRPr="00E73B40" w:rsidRDefault="00C55CFF" w:rsidP="00C55CFF">
      <w:pPr>
        <w:pStyle w:val="Heading5"/>
        <w:keepNext/>
        <w:rPr>
          <w:lang w:val="en-IE"/>
        </w:rPr>
      </w:pPr>
      <w:r w:rsidRPr="00E73B40">
        <w:rPr>
          <w:lang w:val="en-IE"/>
        </w:rPr>
        <w:lastRenderedPageBreak/>
        <w:t>Activity 2 » Recover process</w:t>
      </w:r>
    </w:p>
    <w:tbl>
      <w:tblPr>
        <w:tblStyle w:val="CelFocus1"/>
        <w:tblW w:w="0" w:type="auto"/>
        <w:tblLook w:val="04A0" w:firstRow="1" w:lastRow="0" w:firstColumn="1" w:lastColumn="0" w:noHBand="0" w:noVBand="1"/>
      </w:tblPr>
      <w:tblGrid>
        <w:gridCol w:w="1522"/>
        <w:gridCol w:w="4042"/>
        <w:gridCol w:w="4028"/>
      </w:tblGrid>
      <w:tr w:rsidR="00C55CFF" w:rsidRPr="00E73B40" w14:paraId="2527DB1E" w14:textId="77777777" w:rsidTr="00C55CF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721184FD" w14:textId="77777777" w:rsidR="00C55CFF" w:rsidRPr="00E73B40" w:rsidRDefault="00C55CFF" w:rsidP="00C55CFF">
            <w:pPr>
              <w:jc w:val="left"/>
              <w:rPr>
                <w:b w:val="0"/>
                <w:sz w:val="20"/>
                <w:szCs w:val="20"/>
                <w:lang w:val="en-IE"/>
              </w:rPr>
            </w:pPr>
            <w:r w:rsidRPr="00E73B40">
              <w:rPr>
                <w:sz w:val="20"/>
                <w:szCs w:val="20"/>
                <w:lang w:val="en-IE"/>
              </w:rPr>
              <w:t>Activity Specification</w:t>
            </w:r>
          </w:p>
        </w:tc>
      </w:tr>
      <w:tr w:rsidR="00C55CFF" w:rsidRPr="00E73B40" w14:paraId="0488F8E5" w14:textId="77777777" w:rsidTr="00C55CFF">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50DD575" w14:textId="77777777" w:rsidR="00C55CFF" w:rsidRPr="00E73B40" w:rsidRDefault="00C55CFF" w:rsidP="00C55CFF">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EC2AEE2"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DBC1BF3"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C55CFF" w:rsidRPr="00E73B40" w14:paraId="2B2E6438" w14:textId="77777777" w:rsidTr="00C55CF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C124D6" w14:textId="77777777" w:rsidR="00C55CFF" w:rsidRPr="00E73B40" w:rsidRDefault="00C55CFF" w:rsidP="00C55CFF">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DAEEFB3"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C55CFF" w:rsidRPr="00E73B40" w14:paraId="0CF5901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DC7890B" w14:textId="77777777" w:rsidR="00C55CFF" w:rsidRPr="00E73B40" w:rsidRDefault="00C55CFF" w:rsidP="00C55CFF">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AE13686"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C55CFF" w:rsidRPr="00E73B40" w14:paraId="18AEEBEF"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3A695C8" w14:textId="77777777" w:rsidR="00C55CFF" w:rsidRPr="00E73B40" w:rsidRDefault="00C55CFF" w:rsidP="00C55CFF">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8CCED0D" w14:textId="77777777"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user chooses one of the Sales process to recover.</w:t>
            </w:r>
          </w:p>
        </w:tc>
      </w:tr>
      <w:tr w:rsidR="00D25B06" w:rsidRPr="00E73B40" w14:paraId="49B0725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99DEBFF" w14:textId="77777777" w:rsidR="00D25B06" w:rsidRPr="00E73B40" w:rsidRDefault="00D25B06" w:rsidP="00C55CFF">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A7343A5"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shd w:val="clear" w:color="auto" w:fill="D8D7D5"/>
          </w:tcPr>
          <w:p w14:paraId="02F6D8A7" w14:textId="77777777" w:rsidR="00D25B06" w:rsidRPr="00E73B40" w:rsidRDefault="00D25B06"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52E22BA0" w14:textId="77777777" w:rsidR="00D25B06" w:rsidRPr="00E73B40" w:rsidRDefault="00D25B06"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25B06" w:rsidRPr="00E73B40" w14:paraId="2EC3F92B"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EF4F6A"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2DC6550C" w14:textId="54E876AE"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2a</w:t>
            </w:r>
            <w:r w:rsidRPr="00E73B40">
              <w:rPr>
                <w:color w:val="439782"/>
                <w:sz w:val="20"/>
                <w:szCs w:val="18"/>
                <w:lang w:val="en-IE" w:eastAsia="en-US"/>
              </w:rPr>
              <w:t>. Campaigns check</w:t>
            </w:r>
          </w:p>
          <w:p w14:paraId="2CB98866" w14:textId="77777777"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When there are campaigns associated with the order, UFE validates on MCCM if the campaigns are still valid for the scenario of the customer (new or existing). </w:t>
            </w:r>
          </w:p>
        </w:tc>
        <w:tc>
          <w:tcPr>
            <w:tcW w:w="4028" w:type="dxa"/>
          </w:tcPr>
          <w:p w14:paraId="64B27F21" w14:textId="3A7224E4" w:rsidR="00D25B06" w:rsidRPr="00E73B40" w:rsidRDefault="00D25B06" w:rsidP="002E3D4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000000" w:themeColor="text1"/>
                <w:sz w:val="20"/>
                <w:szCs w:val="18"/>
                <w:lang w:val="en-IE" w:eastAsia="en-US"/>
              </w:rPr>
              <w:t xml:space="preserve">If a campaign is not valid anymore, UFE warns the user with the </w:t>
            </w:r>
            <w:r>
              <w:rPr>
                <w:color w:val="000000" w:themeColor="text1"/>
                <w:sz w:val="20"/>
                <w:szCs w:val="18"/>
                <w:lang w:val="en-IE" w:eastAsia="en-US"/>
              </w:rPr>
              <w:t>warning</w:t>
            </w:r>
            <w:r w:rsidRPr="00E73B40">
              <w:rPr>
                <w:color w:val="000000" w:themeColor="text1"/>
                <w:sz w:val="20"/>
                <w:szCs w:val="18"/>
                <w:lang w:val="en-IE" w:eastAsia="en-US"/>
              </w:rPr>
              <w:t xml:space="preserve"> message </w:t>
            </w:r>
            <w:r>
              <w:rPr>
                <w:color w:val="000000" w:themeColor="text1"/>
                <w:sz w:val="20"/>
                <w:szCs w:val="18"/>
                <w:lang w:val="en-IE" w:eastAsia="en-US"/>
              </w:rPr>
              <w:t>W</w:t>
            </w:r>
            <w:r w:rsidRPr="00E73B40">
              <w:rPr>
                <w:color w:val="000000" w:themeColor="text1"/>
                <w:sz w:val="20"/>
                <w:szCs w:val="18"/>
                <w:lang w:val="en-IE" w:eastAsia="en-US"/>
              </w:rPr>
              <w:t>M_SAL_</w:t>
            </w:r>
            <w:r>
              <w:rPr>
                <w:color w:val="000000" w:themeColor="text1"/>
                <w:sz w:val="20"/>
                <w:szCs w:val="18"/>
                <w:lang w:val="en-IE" w:eastAsia="en-US"/>
              </w:rPr>
              <w:t xml:space="preserve">22 and only the campaign line item will be dropped. The user may </w:t>
            </w:r>
            <w:r w:rsidRPr="00E149A6">
              <w:rPr>
                <w:color w:val="000000" w:themeColor="text1"/>
                <w:sz w:val="20"/>
                <w:szCs w:val="18"/>
                <w:lang w:val="en-IE" w:eastAsia="en-US"/>
              </w:rPr>
              <w:t>proceed with the other items in the order or replace the expired campaign item.</w:t>
            </w:r>
            <w:r w:rsidRPr="00E73B40">
              <w:rPr>
                <w:color w:val="000000" w:themeColor="text1"/>
                <w:sz w:val="20"/>
                <w:szCs w:val="18"/>
                <w:lang w:val="en-IE" w:eastAsia="en-US"/>
              </w:rPr>
              <w:t xml:space="preserve"> </w:t>
            </w:r>
            <w:del w:id="5381" w:author="Author">
              <w:r w:rsidRPr="00E73B40" w:rsidDel="00E149A6">
                <w:rPr>
                  <w:color w:val="000000" w:themeColor="text1"/>
                  <w:sz w:val="20"/>
                  <w:szCs w:val="18"/>
                  <w:lang w:val="en-IE" w:eastAsia="en-US"/>
                </w:rPr>
                <w:delText>and does not recover the process</w:delText>
              </w:r>
              <w:r w:rsidDel="00E149A6">
                <w:rPr>
                  <w:color w:val="000000" w:themeColor="text1"/>
                  <w:sz w:val="20"/>
                  <w:szCs w:val="18"/>
                  <w:lang w:val="en-IE" w:eastAsia="en-US"/>
                </w:rPr>
                <w:delText>, dropping the order.</w:delText>
              </w:r>
            </w:del>
          </w:p>
        </w:tc>
      </w:tr>
      <w:tr w:rsidR="00D25B06" w:rsidRPr="00E73B40" w14:paraId="7B29682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F3ABAD8"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B1EAA3C" w14:textId="35FA0D99"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2b</w:t>
            </w:r>
            <w:r w:rsidRPr="00E73B40">
              <w:rPr>
                <w:color w:val="439782"/>
                <w:sz w:val="20"/>
                <w:szCs w:val="18"/>
                <w:lang w:val="en-IE" w:eastAsia="en-US"/>
              </w:rPr>
              <w:t>. Offers configuration validation</w:t>
            </w:r>
          </w:p>
          <w:p w14:paraId="6275C1B9" w14:textId="334F7253"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 xml:space="preserve">When there are offers in the basket, UFE validates the offers configuration according to </w:t>
            </w:r>
            <w:ins w:id="5382" w:author="Author">
              <w:r w:rsidR="00E419EB">
                <w:rPr>
                  <w:color w:val="000000" w:themeColor="text1"/>
                  <w:sz w:val="20"/>
                  <w:szCs w:val="18"/>
                  <w:lang w:val="en-IE" w:eastAsia="en-US"/>
                </w:rPr>
                <w:fldChar w:fldCharType="begin"/>
              </w:r>
              <w:r w:rsidR="00E419EB">
                <w:rPr>
                  <w:color w:val="000000" w:themeColor="text1"/>
                  <w:sz w:val="20"/>
                  <w:szCs w:val="18"/>
                  <w:lang w:val="en-IE" w:eastAsia="en-US"/>
                </w:rPr>
                <w:instrText xml:space="preserve"> HYPERLINK  \l "_Activity_13_\»" </w:instrText>
              </w:r>
              <w:r w:rsidR="00E419EB">
                <w:rPr>
                  <w:color w:val="000000" w:themeColor="text1"/>
                  <w:sz w:val="20"/>
                  <w:szCs w:val="18"/>
                  <w:lang w:val="en-IE" w:eastAsia="en-US"/>
                </w:rPr>
                <w:fldChar w:fldCharType="separate"/>
              </w:r>
              <w:r w:rsidRPr="00E419EB">
                <w:rPr>
                  <w:rStyle w:val="Hyperlink"/>
                  <w:sz w:val="20"/>
                  <w:szCs w:val="18"/>
                  <w:lang w:val="en-IE" w:eastAsia="en-US"/>
                </w:rPr>
                <w:t>Activity 1</w:t>
              </w:r>
              <w:r w:rsidR="00724601" w:rsidRPr="00E419EB">
                <w:rPr>
                  <w:rStyle w:val="Hyperlink"/>
                  <w:sz w:val="20"/>
                  <w:szCs w:val="18"/>
                  <w:lang w:val="en-IE" w:eastAsia="en-US"/>
                </w:rPr>
                <w:t>3</w:t>
              </w:r>
              <w:r w:rsidR="00E419EB">
                <w:rPr>
                  <w:color w:val="000000" w:themeColor="text1"/>
                  <w:sz w:val="20"/>
                  <w:szCs w:val="18"/>
                  <w:lang w:val="en-IE" w:eastAsia="en-US"/>
                </w:rPr>
                <w:fldChar w:fldCharType="end"/>
              </w:r>
            </w:ins>
            <w:r w:rsidRPr="00E73B40">
              <w:rPr>
                <w:color w:val="000000" w:themeColor="text1"/>
                <w:sz w:val="20"/>
                <w:szCs w:val="18"/>
                <w:lang w:val="en-IE" w:eastAsia="en-US"/>
              </w:rPr>
              <w:t xml:space="preserve"> of BS #1.</w:t>
            </w:r>
          </w:p>
        </w:tc>
        <w:tc>
          <w:tcPr>
            <w:tcW w:w="4028" w:type="dxa"/>
          </w:tcPr>
          <w:p w14:paraId="5A95AEB2" w14:textId="77777777"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 offers are not available anymore, UFE warns the user with the error message EM_SAL_38.</w:t>
            </w:r>
          </w:p>
          <w:p w14:paraId="3B5BD05C" w14:textId="140357E3"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basket does not contain any other item, UFE does not recover the process</w:t>
            </w:r>
            <w:r>
              <w:rPr>
                <w:color w:val="auto"/>
                <w:sz w:val="20"/>
                <w:szCs w:val="18"/>
                <w:lang w:val="en-IE" w:eastAsia="en-US"/>
              </w:rPr>
              <w:t xml:space="preserve"> and will show the warning message WM_SAL_21 to the user.</w:t>
            </w:r>
          </w:p>
          <w:p w14:paraId="4C553043" w14:textId="77777777"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auto"/>
                <w:sz w:val="20"/>
                <w:szCs w:val="18"/>
                <w:lang w:val="en-IE" w:eastAsia="en-US"/>
              </w:rPr>
              <w:t>Otherwise, if there are other items in the basket, the flow continues.</w:t>
            </w:r>
          </w:p>
        </w:tc>
      </w:tr>
      <w:tr w:rsidR="00D25B06" w:rsidRPr="00E73B40" w14:paraId="46213438"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E8EB7D9"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85FB13E" w14:textId="45AFB9B0" w:rsidR="00D25B06" w:rsidRPr="00E73B40" w:rsidRDefault="00D25B06" w:rsidP="00D25B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83" w:author="Author"/>
                <w:color w:val="439782"/>
                <w:sz w:val="20"/>
                <w:szCs w:val="18"/>
                <w:lang w:val="en-IE" w:eastAsia="en-US"/>
              </w:rPr>
            </w:pPr>
            <w:ins w:id="5384" w:author="Author">
              <w:r>
                <w:rPr>
                  <w:color w:val="439782"/>
                  <w:sz w:val="20"/>
                  <w:szCs w:val="18"/>
                  <w:lang w:val="en-IE" w:eastAsia="en-US"/>
                </w:rPr>
                <w:t>2c</w:t>
              </w:r>
              <w:r w:rsidRPr="00E73B40">
                <w:rPr>
                  <w:color w:val="439782"/>
                  <w:sz w:val="20"/>
                  <w:szCs w:val="18"/>
                  <w:lang w:val="en-IE" w:eastAsia="en-US"/>
                </w:rPr>
                <w:t xml:space="preserve">. </w:t>
              </w:r>
              <w:r>
                <w:rPr>
                  <w:color w:val="439782"/>
                  <w:sz w:val="20"/>
                  <w:szCs w:val="18"/>
                  <w:lang w:val="en-IE" w:eastAsia="en-US"/>
                </w:rPr>
                <w:t>Stock</w:t>
              </w:r>
              <w:r w:rsidRPr="00E73B40">
                <w:rPr>
                  <w:color w:val="439782"/>
                  <w:sz w:val="20"/>
                  <w:szCs w:val="18"/>
                  <w:lang w:val="en-IE" w:eastAsia="en-US"/>
                </w:rPr>
                <w:t xml:space="preserve"> validation</w:t>
              </w:r>
            </w:ins>
          </w:p>
          <w:p w14:paraId="15EF2DB5" w14:textId="2842E2FE" w:rsidR="00D25B06" w:rsidRPr="00E73B40" w:rsidRDefault="00BF7F6B"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385" w:author="Author">
              <w:r>
                <w:rPr>
                  <w:color w:val="000000" w:themeColor="text1"/>
                  <w:sz w:val="20"/>
                  <w:szCs w:val="18"/>
                  <w:lang w:val="en-IE" w:eastAsia="en-US"/>
                </w:rPr>
                <w:t>UFE will validate that the products previously added to the basket are still in stock.</w:t>
              </w:r>
            </w:ins>
          </w:p>
        </w:tc>
        <w:tc>
          <w:tcPr>
            <w:tcW w:w="4028" w:type="dxa"/>
          </w:tcPr>
          <w:p w14:paraId="13B9488E" w14:textId="06E1926C" w:rsidR="00D25B06" w:rsidRPr="00E73B40" w:rsidRDefault="003C1829" w:rsidP="0064693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386" w:author="Author">
              <w:r>
                <w:rPr>
                  <w:color w:val="000000" w:themeColor="text1"/>
                  <w:sz w:val="20"/>
                  <w:szCs w:val="18"/>
                  <w:lang w:val="en-IE" w:eastAsia="en-US"/>
                </w:rPr>
                <w:t>If any product is now out of stock, UFE will warn the user with the warning message WM_SAL_</w:t>
              </w:r>
              <w:r w:rsidR="00DC2430">
                <w:rPr>
                  <w:color w:val="000000" w:themeColor="text1"/>
                  <w:sz w:val="20"/>
                  <w:szCs w:val="18"/>
                  <w:lang w:val="en-IE" w:eastAsia="en-US"/>
                </w:rPr>
                <w:t>11</w:t>
              </w:r>
              <w:r>
                <w:rPr>
                  <w:color w:val="000000" w:themeColor="text1"/>
                  <w:sz w:val="20"/>
                  <w:szCs w:val="18"/>
                  <w:lang w:val="en-IE" w:eastAsia="en-US"/>
                </w:rPr>
                <w:t xml:space="preserve"> </w:t>
              </w:r>
              <w:r w:rsidR="00646932">
                <w:rPr>
                  <w:color w:val="000000" w:themeColor="text1"/>
                  <w:sz w:val="20"/>
                  <w:szCs w:val="18"/>
                  <w:lang w:val="en-IE" w:eastAsia="en-US"/>
                </w:rPr>
                <w:t xml:space="preserve">stating which products are now out of stock and they will </w:t>
              </w:r>
              <w:r>
                <w:rPr>
                  <w:color w:val="000000" w:themeColor="text1"/>
                  <w:sz w:val="20"/>
                  <w:szCs w:val="18"/>
                  <w:lang w:val="en-IE" w:eastAsia="en-US"/>
                </w:rPr>
                <w:t>be removed from the basket.</w:t>
              </w:r>
            </w:ins>
            <w:del w:id="5387" w:author="Author">
              <w:r w:rsidR="00D25B06" w:rsidRPr="00E73B40" w:rsidDel="00D25B06">
                <w:rPr>
                  <w:color w:val="000000" w:themeColor="text1"/>
                  <w:sz w:val="20"/>
                  <w:szCs w:val="18"/>
                  <w:lang w:val="en-IE" w:eastAsia="en-US"/>
                </w:rPr>
                <w:delText>-</w:delText>
              </w:r>
            </w:del>
          </w:p>
        </w:tc>
      </w:tr>
      <w:tr w:rsidR="00D25B06" w:rsidRPr="003C1829" w14:paraId="7FC56A64" w14:textId="77777777" w:rsidTr="00C55CFF">
        <w:trPr>
          <w:trHeight w:val="440"/>
          <w:ins w:id="538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23908BB" w14:textId="77777777" w:rsidR="00D25B06" w:rsidRPr="00E73B40" w:rsidRDefault="00D25B06" w:rsidP="00C55CFF">
            <w:pPr>
              <w:pStyle w:val="TableText"/>
              <w:keepNext/>
              <w:tabs>
                <w:tab w:val="left" w:pos="567"/>
              </w:tabs>
              <w:spacing w:line="240" w:lineRule="exact"/>
              <w:rPr>
                <w:ins w:id="5389" w:author="Author"/>
                <w:color w:val="auto"/>
                <w:sz w:val="20"/>
                <w:szCs w:val="20"/>
                <w:lang w:val="en-IE"/>
              </w:rPr>
            </w:pPr>
          </w:p>
        </w:tc>
        <w:tc>
          <w:tcPr>
            <w:tcW w:w="4042" w:type="dxa"/>
          </w:tcPr>
          <w:p w14:paraId="77CA9ACC" w14:textId="2762F191" w:rsidR="00D25B06" w:rsidRPr="00724601" w:rsidRDefault="00D25B06" w:rsidP="00D25B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90" w:author="Author"/>
                <w:color w:val="439782"/>
                <w:sz w:val="20"/>
                <w:szCs w:val="18"/>
                <w:lang w:val="en-US" w:eastAsia="en-US"/>
              </w:rPr>
            </w:pPr>
            <w:ins w:id="5391" w:author="Author">
              <w:r w:rsidRPr="00724601">
                <w:rPr>
                  <w:color w:val="439782"/>
                  <w:sz w:val="20"/>
                  <w:szCs w:val="18"/>
                  <w:lang w:val="en-US" w:eastAsia="en-US"/>
                </w:rPr>
                <w:t xml:space="preserve">2d. Price </w:t>
              </w:r>
              <w:r w:rsidR="00BF7F6B" w:rsidRPr="00E73B40">
                <w:rPr>
                  <w:color w:val="439782"/>
                  <w:sz w:val="20"/>
                  <w:szCs w:val="18"/>
                  <w:lang w:val="en-IE" w:eastAsia="en-US"/>
                </w:rPr>
                <w:t>validation</w:t>
              </w:r>
            </w:ins>
          </w:p>
          <w:p w14:paraId="3110A4C8" w14:textId="253262DB" w:rsidR="00D25B06" w:rsidRPr="00724601" w:rsidDel="00D25B06" w:rsidRDefault="00BF7F6B" w:rsidP="00BF7F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92" w:author="Author"/>
                <w:color w:val="439782"/>
                <w:sz w:val="20"/>
                <w:szCs w:val="18"/>
                <w:lang w:val="en-US" w:eastAsia="en-US"/>
              </w:rPr>
            </w:pPr>
            <w:ins w:id="5393" w:author="Author">
              <w:r w:rsidRPr="00BF7F6B">
                <w:rPr>
                  <w:color w:val="000000" w:themeColor="text1"/>
                  <w:sz w:val="20"/>
                  <w:szCs w:val="18"/>
                  <w:lang w:val="en-US" w:eastAsia="en-US"/>
                </w:rPr>
                <w:t>UFE will validate that between the date of the “Save Basket” and the</w:t>
              </w:r>
              <w:r>
                <w:rPr>
                  <w:color w:val="000000" w:themeColor="text1"/>
                  <w:sz w:val="20"/>
                  <w:szCs w:val="18"/>
                  <w:lang w:val="en-US" w:eastAsia="en-US"/>
                </w:rPr>
                <w:t xml:space="preserve"> “Retrieve Basket”, there wasn´t any change on the base price.</w:t>
              </w:r>
            </w:ins>
          </w:p>
        </w:tc>
        <w:tc>
          <w:tcPr>
            <w:tcW w:w="4028" w:type="dxa"/>
          </w:tcPr>
          <w:p w14:paraId="668E64FF" w14:textId="0D9A74A3" w:rsidR="00D25B06" w:rsidRPr="003C1829" w:rsidDel="00D25B06" w:rsidRDefault="003C1829" w:rsidP="00DC243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94" w:author="Author"/>
                <w:color w:val="000000" w:themeColor="text1"/>
                <w:sz w:val="20"/>
                <w:szCs w:val="18"/>
                <w:lang w:val="en-US" w:eastAsia="en-US"/>
              </w:rPr>
            </w:pPr>
            <w:ins w:id="5395" w:author="Author">
              <w:r>
                <w:rPr>
                  <w:color w:val="000000" w:themeColor="text1"/>
                  <w:sz w:val="20"/>
                  <w:szCs w:val="18"/>
                  <w:lang w:val="en-IE" w:eastAsia="en-US"/>
                </w:rPr>
                <w:t>If any base price is different (lower or higher), UFE will warn the user with the warning message WM_SAL_</w:t>
              </w:r>
              <w:r w:rsidR="00DC2430">
                <w:rPr>
                  <w:color w:val="000000" w:themeColor="text1"/>
                  <w:sz w:val="20"/>
                  <w:szCs w:val="18"/>
                  <w:lang w:val="en-IE" w:eastAsia="en-US"/>
                </w:rPr>
                <w:t>23</w:t>
              </w:r>
              <w:r>
                <w:rPr>
                  <w:color w:val="000000" w:themeColor="text1"/>
                  <w:sz w:val="20"/>
                  <w:szCs w:val="18"/>
                  <w:lang w:val="en-IE" w:eastAsia="en-US"/>
                </w:rPr>
                <w:t xml:space="preserve"> and will state in this message which products have a different base price.</w:t>
              </w:r>
            </w:ins>
          </w:p>
        </w:tc>
      </w:tr>
      <w:tr w:rsidR="00D25B06" w:rsidRPr="00E73B40" w14:paraId="06657506"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CDBF1A0" w14:textId="77777777" w:rsidR="00D25B06" w:rsidRPr="003C1829" w:rsidRDefault="00D25B06" w:rsidP="00C55CFF">
            <w:pPr>
              <w:pStyle w:val="TableText"/>
              <w:keepNext/>
              <w:tabs>
                <w:tab w:val="left" w:pos="567"/>
              </w:tabs>
              <w:spacing w:line="240" w:lineRule="exact"/>
              <w:rPr>
                <w:color w:val="auto"/>
                <w:sz w:val="20"/>
                <w:szCs w:val="20"/>
                <w:lang w:val="en-US"/>
              </w:rPr>
            </w:pPr>
          </w:p>
        </w:tc>
        <w:tc>
          <w:tcPr>
            <w:tcW w:w="4042" w:type="dxa"/>
          </w:tcPr>
          <w:p w14:paraId="6CC35C76" w14:textId="290AE099" w:rsidR="00D25B06" w:rsidRPr="00E73B40" w:rsidRDefault="00D25B06" w:rsidP="000A54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2e</w:t>
            </w:r>
            <w:r w:rsidRPr="00E73B40">
              <w:rPr>
                <w:color w:val="439782"/>
                <w:sz w:val="20"/>
                <w:szCs w:val="18"/>
                <w:lang w:val="en-IE" w:eastAsia="en-US"/>
              </w:rPr>
              <w:t xml:space="preserve">. </w:t>
            </w:r>
            <w:r>
              <w:rPr>
                <w:color w:val="439782"/>
                <w:sz w:val="20"/>
                <w:szCs w:val="18"/>
                <w:lang w:val="en-IE" w:eastAsia="en-US"/>
              </w:rPr>
              <w:t>Take Over</w:t>
            </w:r>
          </w:p>
          <w:p w14:paraId="3F3CB56F" w14:textId="77777777"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will call a service from OMS to take over a previous order.</w:t>
            </w:r>
          </w:p>
          <w:p w14:paraId="22A6CD35" w14:textId="0179F871"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can take over from:</w:t>
            </w:r>
          </w:p>
          <w:p w14:paraId="741B3C13"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Online eShop</w:t>
            </w:r>
          </w:p>
          <w:p w14:paraId="53DC8C3A" w14:textId="77777777"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Amdocs can take over from:</w:t>
            </w:r>
          </w:p>
          <w:p w14:paraId="4EFC797E"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Online eShop</w:t>
            </w:r>
          </w:p>
          <w:p w14:paraId="46CDAA3E"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based orders</w:t>
            </w:r>
          </w:p>
          <w:p w14:paraId="7CD15EDD" w14:textId="12338B76" w:rsidR="00D25B06" w:rsidRPr="00E73B40" w:rsidRDefault="00D25B06" w:rsidP="007C5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000000" w:themeColor="text1"/>
                <w:sz w:val="20"/>
                <w:szCs w:val="18"/>
                <w:lang w:val="en-IE" w:eastAsia="en-US"/>
              </w:rPr>
              <w:t>This will be defined in the reference data UFE_RD164.</w:t>
            </w:r>
          </w:p>
        </w:tc>
        <w:tc>
          <w:tcPr>
            <w:tcW w:w="4028" w:type="dxa"/>
          </w:tcPr>
          <w:p w14:paraId="07313907" w14:textId="559DD064" w:rsidR="00D25B06" w:rsidRPr="00E73B40" w:rsidRDefault="00D25B06" w:rsidP="00B6448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If </w:t>
            </w:r>
            <w:r>
              <w:rPr>
                <w:color w:val="000000" w:themeColor="text1"/>
                <w:sz w:val="20"/>
                <w:szCs w:val="18"/>
                <w:lang w:val="en-IE" w:eastAsia="en-US"/>
              </w:rPr>
              <w:t>the takeover fails, UFE will warn the user with the error message EM_SAL_51 and the business scenario ends.</w:t>
            </w:r>
          </w:p>
        </w:tc>
      </w:tr>
      <w:tr w:rsidR="00D25B06" w:rsidRPr="00E73B40" w14:paraId="29EEADFC"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43E40B6"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F63EB8D" w14:textId="0CC29684"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2f</w:t>
            </w:r>
            <w:r w:rsidRPr="00E73B40">
              <w:rPr>
                <w:color w:val="439782"/>
                <w:sz w:val="20"/>
                <w:szCs w:val="18"/>
                <w:lang w:val="en-IE" w:eastAsia="en-US"/>
              </w:rPr>
              <w:t>. Go to basket step</w:t>
            </w:r>
          </w:p>
          <w:p w14:paraId="3750726A" w14:textId="77777777" w:rsidR="00D25B06"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A6196E">
              <w:rPr>
                <w:color w:val="000000" w:themeColor="text1"/>
                <w:sz w:val="20"/>
                <w:szCs w:val="18"/>
                <w:lang w:val="en-IE" w:eastAsia="en-US"/>
              </w:rPr>
              <w:t>UFE loads the basket from OMS, in the Select products step, to recover the Orderable Items, which were saved.</w:t>
            </w:r>
          </w:p>
          <w:p w14:paraId="24421F75" w14:textId="77777777"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The user is able to change any basket configuration according to the business scenarios from 1 to </w:t>
            </w:r>
            <w:r>
              <w:rPr>
                <w:color w:val="000000" w:themeColor="text1"/>
                <w:sz w:val="20"/>
                <w:szCs w:val="18"/>
                <w:lang w:val="en-IE" w:eastAsia="en-US"/>
              </w:rPr>
              <w:t>7</w:t>
            </w:r>
            <w:r w:rsidRPr="00E73B40">
              <w:rPr>
                <w:color w:val="000000" w:themeColor="text1"/>
                <w:sz w:val="20"/>
                <w:szCs w:val="18"/>
                <w:lang w:val="en-IE" w:eastAsia="en-US"/>
              </w:rPr>
              <w:t>, previously described.</w:t>
            </w:r>
          </w:p>
          <w:p w14:paraId="234559F7" w14:textId="17BD81E8" w:rsidR="00D25B06" w:rsidRDefault="00D25B06" w:rsidP="000A54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When moving on to the next steps, the saved information in the order is available on each corresponding step.</w:t>
            </w:r>
          </w:p>
        </w:tc>
        <w:tc>
          <w:tcPr>
            <w:tcW w:w="4028" w:type="dxa"/>
          </w:tcPr>
          <w:p w14:paraId="36991606" w14:textId="5C2D4FCF" w:rsidR="00D25B06" w:rsidRPr="00E73B40" w:rsidRDefault="00D25B06" w:rsidP="00B6448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w:t>
            </w:r>
          </w:p>
        </w:tc>
      </w:tr>
    </w:tbl>
    <w:p w14:paraId="4A4DA141" w14:textId="17092783" w:rsidR="00EC6BD5" w:rsidRPr="00E73B40" w:rsidRDefault="00EC6BD5" w:rsidP="00044F54">
      <w:pPr>
        <w:spacing w:before="40" w:after="40" w:line="240" w:lineRule="exact"/>
        <w:rPr>
          <w:lang w:val="en-IE"/>
        </w:rPr>
      </w:pPr>
    </w:p>
    <w:p w14:paraId="5E2ABC64" w14:textId="286ED009" w:rsidR="001D236F" w:rsidRPr="00E73B40" w:rsidRDefault="003C799A" w:rsidP="00C26E56">
      <w:pPr>
        <w:pStyle w:val="Heading2"/>
        <w:pageBreakBefore/>
        <w:rPr>
          <w:lang w:val="en-IE"/>
        </w:rPr>
      </w:pPr>
      <w:bookmarkStart w:id="5396" w:name="_Toc471232968"/>
      <w:r w:rsidRPr="00E73B40">
        <w:rPr>
          <w:lang w:val="en-IE"/>
        </w:rPr>
        <w:lastRenderedPageBreak/>
        <w:t>Scr</w:t>
      </w:r>
      <w:r w:rsidR="00B21A7D" w:rsidRPr="00E73B40">
        <w:rPr>
          <w:lang w:val="en-IE"/>
        </w:rPr>
        <w:t>een</w:t>
      </w:r>
      <w:r w:rsidRPr="00E73B40">
        <w:rPr>
          <w:lang w:val="en-IE"/>
        </w:rPr>
        <w:t xml:space="preserve"> Specification</w:t>
      </w:r>
      <w:bookmarkEnd w:id="5396"/>
    </w:p>
    <w:p w14:paraId="288A3A25" w14:textId="152156B8" w:rsidR="008234C1" w:rsidRPr="00E73B40" w:rsidRDefault="008234C1" w:rsidP="000D76D3">
      <w:pPr>
        <w:pStyle w:val="Heading3"/>
        <w:rPr>
          <w:lang w:val="en-IE"/>
        </w:rPr>
      </w:pPr>
      <w:bookmarkStart w:id="5397" w:name="_Toc471232969"/>
      <w:r w:rsidRPr="00E73B40">
        <w:rPr>
          <w:lang w:val="en-IE"/>
        </w:rPr>
        <w:t xml:space="preserve">BS #1: </w:t>
      </w:r>
      <w:r w:rsidR="00C26E56" w:rsidRPr="00E73B40">
        <w:rPr>
          <w:lang w:val="en-IE"/>
        </w:rPr>
        <w:t>Subscribe a mobile offer</w:t>
      </w:r>
      <w:bookmarkEnd w:id="5397"/>
    </w:p>
    <w:p w14:paraId="59E573E8" w14:textId="763DC04B" w:rsidR="000C4C30" w:rsidRPr="00E73B40" w:rsidRDefault="000C4C30" w:rsidP="000D76D3">
      <w:pPr>
        <w:pStyle w:val="Heading4"/>
        <w:rPr>
          <w:lang w:val="en-IE"/>
        </w:rPr>
      </w:pPr>
      <w:r w:rsidRPr="00E73B40">
        <w:rPr>
          <w:lang w:val="en-IE"/>
        </w:rPr>
        <w:t xml:space="preserve">Phase I – </w:t>
      </w:r>
      <w:r w:rsidR="00AE1F6A">
        <w:rPr>
          <w:lang w:val="en-IE"/>
        </w:rPr>
        <w:t>Type of offer</w:t>
      </w:r>
      <w:r w:rsidR="00AE1F6A" w:rsidRPr="00E73B40">
        <w:rPr>
          <w:lang w:val="en-IE"/>
        </w:rPr>
        <w:t xml:space="preserve"> </w:t>
      </w:r>
      <w:r w:rsidR="00D60E2F" w:rsidRPr="00E73B40">
        <w:rPr>
          <w:lang w:val="en-IE"/>
        </w:rPr>
        <w:t>selection</w:t>
      </w:r>
    </w:p>
    <w:p w14:paraId="529C7CA6" w14:textId="3A06F2F6" w:rsidR="001D236F" w:rsidRPr="00E73B40" w:rsidRDefault="00D60E2F" w:rsidP="000D76D3">
      <w:pPr>
        <w:pStyle w:val="Heading5"/>
        <w:rPr>
          <w:lang w:val="en-IE"/>
        </w:rPr>
      </w:pPr>
      <w:r w:rsidRPr="00E73B40">
        <w:rPr>
          <w:lang w:val="en-IE"/>
        </w:rPr>
        <w:t xml:space="preserve">Select </w:t>
      </w:r>
      <w:r w:rsidR="00EB4B23">
        <w:rPr>
          <w:lang w:val="en-IE"/>
        </w:rPr>
        <w:t>type of offer</w:t>
      </w:r>
      <w:r w:rsidRPr="00E73B40">
        <w:rPr>
          <w:lang w:val="en-IE"/>
        </w:rPr>
        <w:t xml:space="preserve"> step</w:t>
      </w:r>
    </w:p>
    <w:p w14:paraId="7074868D" w14:textId="102A7259" w:rsidR="00F70248" w:rsidRPr="00080F0C" w:rsidRDefault="00686402" w:rsidP="00234AC9">
      <w:pPr>
        <w:rPr>
          <w:lang w:val="en-US"/>
        </w:rPr>
      </w:pPr>
      <w:r w:rsidRPr="00E73B40">
        <w:rPr>
          <w:noProof/>
          <w:lang w:val="en-IE" w:eastAsia="pt-PT"/>
        </w:rPr>
        <w:t xml:space="preserve"> </w:t>
      </w:r>
      <w:r w:rsidR="000F7774" w:rsidRPr="005F37FB">
        <w:rPr>
          <w:noProof/>
          <w:lang w:val="en-US" w:eastAsia="pt-PT"/>
        </w:rPr>
        <w:t xml:space="preserve"> </w:t>
      </w:r>
      <w:r w:rsidR="007F3215">
        <w:rPr>
          <w:noProof/>
          <w:lang w:val="pt-PT" w:eastAsia="pt-PT"/>
        </w:rPr>
        <w:drawing>
          <wp:inline distT="0" distB="0" distL="0" distR="0" wp14:anchorId="5AD400D7" wp14:editId="575EB3F2">
            <wp:extent cx="6124575" cy="44196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4575" cy="4419600"/>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F966C2" w:rsidRPr="00E73B40" w14:paraId="78C6B6E1" w14:textId="77777777" w:rsidTr="0049144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866BF53" w14:textId="77777777" w:rsidR="00F966C2" w:rsidRPr="00E73B40" w:rsidRDefault="003E139D" w:rsidP="00271706">
            <w:pPr>
              <w:rPr>
                <w:lang w:val="en-IE"/>
              </w:rPr>
            </w:pPr>
            <w:r w:rsidRPr="00E73B40">
              <w:rPr>
                <w:lang w:val="en-IE"/>
              </w:rPr>
              <w:t xml:space="preserve">Screen </w:t>
            </w:r>
            <w:r w:rsidR="00F966C2" w:rsidRPr="00E73B40">
              <w:rPr>
                <w:lang w:val="en-IE"/>
              </w:rPr>
              <w:t>Description</w:t>
            </w:r>
          </w:p>
        </w:tc>
      </w:tr>
      <w:tr w:rsidR="0068464B" w:rsidRPr="00E73B40" w14:paraId="19EE2725" w14:textId="77777777" w:rsidTr="005222C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A62CCDF" w14:textId="77777777" w:rsidR="0068464B" w:rsidRPr="00E73B40" w:rsidRDefault="00DA1011" w:rsidP="00A35ED3">
            <w:pPr>
              <w:jc w:val="right"/>
              <w:rPr>
                <w:lang w:val="en-IE"/>
              </w:rPr>
            </w:pPr>
            <w:r w:rsidRPr="00E73B40">
              <w:rPr>
                <w:lang w:val="en-IE"/>
              </w:rPr>
              <w:t>Display Name</w:t>
            </w:r>
          </w:p>
        </w:tc>
        <w:tc>
          <w:tcPr>
            <w:tcW w:w="7619" w:type="dxa"/>
          </w:tcPr>
          <w:p w14:paraId="617E04C8" w14:textId="77777777" w:rsidR="0068464B" w:rsidRPr="00E73B40" w:rsidRDefault="00A00B20" w:rsidP="001E135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3B5A8006" w14:textId="3A8A6032" w:rsidR="00DC133E" w:rsidRPr="00E73B40" w:rsidRDefault="00DC133E" w:rsidP="001E135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Select products</w:t>
            </w:r>
          </w:p>
        </w:tc>
      </w:tr>
    </w:tbl>
    <w:p w14:paraId="60607C6C" w14:textId="77777777" w:rsidR="00090187" w:rsidRPr="00E73B40" w:rsidRDefault="00090187">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26E56" w:rsidRPr="00E73B40" w14:paraId="11636452" w14:textId="77777777" w:rsidTr="00F010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8535EA9" w14:textId="77777777" w:rsidR="00C26E56" w:rsidRPr="00E73B40" w:rsidRDefault="00C26E56" w:rsidP="00F0106B">
            <w:pPr>
              <w:rPr>
                <w:lang w:val="en-IE"/>
              </w:rPr>
            </w:pPr>
            <w:r w:rsidRPr="00E73B40">
              <w:rPr>
                <w:lang w:val="en-IE"/>
              </w:rPr>
              <w:t xml:space="preserve">Field Description </w:t>
            </w:r>
          </w:p>
        </w:tc>
      </w:tr>
      <w:tr w:rsidR="00C26E56" w:rsidRPr="00E73B40" w14:paraId="3ECE0C52" w14:textId="77777777" w:rsidTr="00F0106B">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2D0C58FC" w14:textId="77777777" w:rsidR="00C26E56" w:rsidRPr="00E73B40" w:rsidRDefault="00C26E56" w:rsidP="00F0106B">
            <w:pPr>
              <w:jc w:val="center"/>
              <w:rPr>
                <w:b w:val="0"/>
                <w:lang w:val="en-IE"/>
              </w:rPr>
            </w:pPr>
            <w:r w:rsidRPr="00E73B40">
              <w:rPr>
                <w:lang w:val="en-IE"/>
              </w:rPr>
              <w:t>Label</w:t>
            </w:r>
          </w:p>
        </w:tc>
        <w:tc>
          <w:tcPr>
            <w:tcW w:w="1460" w:type="dxa"/>
            <w:shd w:val="clear" w:color="auto" w:fill="D8D7D5"/>
          </w:tcPr>
          <w:p w14:paraId="4DBE820E"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20902A01"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55A836D0"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314BAA39"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C26E56" w:rsidRPr="00E73B40" w14:paraId="12556711" w14:textId="77777777" w:rsidTr="00F0106B">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1BB87CD" w14:textId="67928F80" w:rsidR="00C26E56" w:rsidRPr="00E73B40" w:rsidRDefault="00A00B20" w:rsidP="00F0106B">
            <w:pPr>
              <w:spacing w:before="40" w:after="40" w:line="240" w:lineRule="exact"/>
              <w:jc w:val="left"/>
              <w:rPr>
                <w:sz w:val="20"/>
                <w:lang w:val="en-IE"/>
              </w:rPr>
            </w:pPr>
            <w:r w:rsidRPr="00E73B40">
              <w:rPr>
                <w:sz w:val="20"/>
                <w:lang w:val="en-IE"/>
              </w:rPr>
              <w:t>Header area</w:t>
            </w:r>
          </w:p>
        </w:tc>
      </w:tr>
      <w:tr w:rsidR="00C26E56" w:rsidRPr="00E73B40" w14:paraId="4B09A567"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15FB55E" w14:textId="37A388A1" w:rsidR="00C26E56" w:rsidRPr="00E73B40" w:rsidRDefault="000F7774" w:rsidP="000F7774">
            <w:pPr>
              <w:spacing w:before="40" w:after="40" w:line="240" w:lineRule="exact"/>
              <w:jc w:val="left"/>
              <w:rPr>
                <w:sz w:val="20"/>
                <w:lang w:val="en-IE"/>
              </w:rPr>
            </w:pPr>
            <w:r>
              <w:rPr>
                <w:sz w:val="20"/>
                <w:lang w:val="en-IE"/>
              </w:rPr>
              <w:lastRenderedPageBreak/>
              <w:t>P</w:t>
            </w:r>
            <w:r w:rsidR="00A3476C" w:rsidRPr="00E73B40">
              <w:rPr>
                <w:sz w:val="20"/>
                <w:lang w:val="en-IE"/>
              </w:rPr>
              <w:t>roducts</w:t>
            </w:r>
          </w:p>
        </w:tc>
        <w:tc>
          <w:tcPr>
            <w:tcW w:w="1460" w:type="dxa"/>
            <w:vAlign w:val="top"/>
          </w:tcPr>
          <w:p w14:paraId="7FBDBED8" w14:textId="70789F1F"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74AA7780" w14:textId="3FE26763"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scan of the product reference code, for mobile equipment and accessories.</w:t>
            </w:r>
          </w:p>
          <w:p w14:paraId="2D4F73A8" w14:textId="73805166" w:rsidR="00A00B20" w:rsidRPr="00DE251C"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DE251C">
              <w:rPr>
                <w:b/>
                <w:sz w:val="20"/>
                <w:lang w:val="en-IE"/>
              </w:rPr>
              <w:t>Only available on shops.</w:t>
            </w:r>
            <w:ins w:id="5398" w:author="Author">
              <w:r w:rsidR="00DE251C">
                <w:rPr>
                  <w:b/>
                  <w:sz w:val="20"/>
                  <w:lang w:val="en-IE"/>
                </w:rPr>
                <w:t xml:space="preserve"> For call centre it will be disabled.</w:t>
              </w:r>
            </w:ins>
          </w:p>
        </w:tc>
        <w:tc>
          <w:tcPr>
            <w:tcW w:w="1258" w:type="dxa"/>
            <w:vAlign w:val="top"/>
          </w:tcPr>
          <w:p w14:paraId="5C14D25D" w14:textId="272AB919"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25D72DED" w14:textId="2D0BC36F"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2E023D8E"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C529F81" w14:textId="27002CE8" w:rsidR="00A00B20" w:rsidRPr="00E73B40" w:rsidRDefault="00A00B20" w:rsidP="00F0106B">
            <w:pPr>
              <w:spacing w:before="40" w:after="40" w:line="240" w:lineRule="exact"/>
              <w:jc w:val="left"/>
              <w:rPr>
                <w:sz w:val="20"/>
                <w:lang w:val="en-IE"/>
              </w:rPr>
            </w:pPr>
            <w:r w:rsidRPr="00E73B40">
              <w:rPr>
                <w:sz w:val="20"/>
                <w:lang w:val="en-IE"/>
              </w:rPr>
              <w:t>Add</w:t>
            </w:r>
          </w:p>
        </w:tc>
        <w:tc>
          <w:tcPr>
            <w:tcW w:w="1460" w:type="dxa"/>
            <w:vAlign w:val="top"/>
          </w:tcPr>
          <w:p w14:paraId="08BE0D5B" w14:textId="37553A83"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798CEE11"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Adds the scanned product on </w:t>
            </w:r>
            <w:r w:rsidRPr="00E73B40">
              <w:rPr>
                <w:b/>
                <w:sz w:val="20"/>
                <w:lang w:val="en-IE"/>
              </w:rPr>
              <w:t>Reference</w:t>
            </w:r>
            <w:r w:rsidRPr="00E73B40">
              <w:rPr>
                <w:sz w:val="20"/>
                <w:lang w:val="en-IE"/>
              </w:rPr>
              <w:t xml:space="preserve"> to the basket.</w:t>
            </w:r>
          </w:p>
          <w:p w14:paraId="7E130856" w14:textId="379DFF72" w:rsidR="00A00B20" w:rsidRPr="00DE251C"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DE251C">
              <w:rPr>
                <w:b/>
                <w:sz w:val="20"/>
                <w:lang w:val="en-IE"/>
              </w:rPr>
              <w:t>Only available on shops.</w:t>
            </w:r>
            <w:ins w:id="5399" w:author="Author">
              <w:r w:rsidR="00DE251C" w:rsidRPr="00DE251C">
                <w:rPr>
                  <w:b/>
                  <w:sz w:val="20"/>
                  <w:lang w:val="en-IE"/>
                </w:rPr>
                <w:t xml:space="preserve"> For call centre it will be disabled.</w:t>
              </w:r>
            </w:ins>
          </w:p>
        </w:tc>
        <w:tc>
          <w:tcPr>
            <w:tcW w:w="1258" w:type="dxa"/>
            <w:vAlign w:val="top"/>
          </w:tcPr>
          <w:p w14:paraId="3B33D8DB" w14:textId="5A5B98B6"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F132F16" w14:textId="06FE51A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00B20" w:rsidRPr="00E73B40" w14:paraId="642D352D"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50042009" w14:textId="355DD91D" w:rsidR="00A00B20" w:rsidRPr="00E73B40" w:rsidRDefault="00A00B20" w:rsidP="00F0106B">
            <w:pPr>
              <w:spacing w:before="40" w:after="40" w:line="240" w:lineRule="exact"/>
              <w:jc w:val="left"/>
              <w:rPr>
                <w:sz w:val="20"/>
                <w:lang w:val="en-IE"/>
              </w:rPr>
            </w:pPr>
            <w:r w:rsidRPr="00E73B40">
              <w:rPr>
                <w:sz w:val="20"/>
                <w:lang w:val="en-IE"/>
              </w:rPr>
              <w:t>Catalogue</w:t>
            </w:r>
          </w:p>
        </w:tc>
        <w:tc>
          <w:tcPr>
            <w:tcW w:w="1460" w:type="dxa"/>
            <w:vAlign w:val="top"/>
          </w:tcPr>
          <w:p w14:paraId="494DC7A5" w14:textId="658FAE8A"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Dropdown</w:t>
            </w:r>
          </w:p>
        </w:tc>
        <w:tc>
          <w:tcPr>
            <w:tcW w:w="3686" w:type="dxa"/>
            <w:vAlign w:val="top"/>
          </w:tcPr>
          <w:p w14:paraId="5427BE6C"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search on the catalogue.</w:t>
            </w:r>
          </w:p>
          <w:p w14:paraId="67815F31"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Available values:</w:t>
            </w:r>
          </w:p>
          <w:p w14:paraId="69FB3BBF" w14:textId="7A132AA4" w:rsidR="00A00B20" w:rsidRDefault="003C45F8"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00" w:author="Author"/>
                <w:sz w:val="20"/>
                <w:lang w:val="en-IE"/>
              </w:rPr>
            </w:pPr>
            <w:ins w:id="5401" w:author="Author">
              <w:r>
                <w:rPr>
                  <w:sz w:val="20"/>
                  <w:lang w:val="en-IE"/>
                </w:rPr>
                <w:t>PAYG m</w:t>
              </w:r>
              <w:r w:rsidRPr="00E73B40">
                <w:rPr>
                  <w:sz w:val="20"/>
                  <w:lang w:val="en-IE"/>
                </w:rPr>
                <w:t xml:space="preserve">obile </w:t>
              </w:r>
            </w:ins>
            <w:r w:rsidR="00A00B20" w:rsidRPr="00E73B40">
              <w:rPr>
                <w:sz w:val="20"/>
                <w:lang w:val="en-IE"/>
              </w:rPr>
              <w:t>offer</w:t>
            </w:r>
          </w:p>
          <w:p w14:paraId="1F901439" w14:textId="047A6DD5" w:rsidR="003C45F8" w:rsidRPr="00E73B40" w:rsidRDefault="003C45F8"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02" w:author="Author">
              <w:r>
                <w:rPr>
                  <w:sz w:val="20"/>
                  <w:lang w:val="en-IE"/>
                </w:rPr>
                <w:t>Pay on Bill mobile offer</w:t>
              </w:r>
            </w:ins>
          </w:p>
          <w:p w14:paraId="59E96857" w14:textId="77777777" w:rsidR="00A00B20" w:rsidRPr="00E73B4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Fixed and convergent offer</w:t>
            </w:r>
          </w:p>
          <w:p w14:paraId="54E17EFF" w14:textId="2A532B87" w:rsidR="00A00B20" w:rsidRPr="00E73B40" w:rsidRDefault="00A3476C"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Equipment’s</w:t>
            </w:r>
          </w:p>
          <w:p w14:paraId="48BE5966" w14:textId="40A44065" w:rsidR="00A00B20" w:rsidRPr="00E73B4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Accessories</w:t>
            </w:r>
            <w:del w:id="5403" w:author="Author">
              <w:r w:rsidRPr="00E73B40" w:rsidDel="00A3476C">
                <w:rPr>
                  <w:sz w:val="20"/>
                  <w:lang w:val="en-IE"/>
                </w:rPr>
                <w:delText xml:space="preserve"> (only at Call Centre)</w:delText>
              </w:r>
            </w:del>
          </w:p>
          <w:p w14:paraId="49788C80" w14:textId="7F086896" w:rsidR="00A00B20" w:rsidRPr="00E73B40" w:rsidDel="00A5282B"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404" w:author="Author"/>
                <w:sz w:val="20"/>
                <w:lang w:val="en-IE"/>
              </w:rPr>
            </w:pPr>
            <w:del w:id="5405" w:author="Author">
              <w:r w:rsidRPr="00E73B40" w:rsidDel="00A5282B">
                <w:rPr>
                  <w:sz w:val="20"/>
                  <w:lang w:val="en-IE"/>
                </w:rPr>
                <w:delText>Gift card</w:delText>
              </w:r>
            </w:del>
          </w:p>
          <w:p w14:paraId="586D809B" w14:textId="3FC41DF6" w:rsidR="00A00B20" w:rsidRPr="00E73B40" w:rsidRDefault="00A3476C"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Top up vouchers</w:t>
            </w:r>
          </w:p>
          <w:p w14:paraId="584FE2A7" w14:textId="77777777" w:rsidR="00A00B2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06" w:author="Author"/>
                <w:sz w:val="20"/>
                <w:lang w:val="en-IE"/>
              </w:rPr>
            </w:pPr>
            <w:r w:rsidRPr="00E73B40">
              <w:rPr>
                <w:sz w:val="20"/>
                <w:lang w:val="en-IE"/>
              </w:rPr>
              <w:t>Buyback</w:t>
            </w:r>
            <w:r w:rsidR="008C20B5" w:rsidRPr="00E73B40">
              <w:rPr>
                <w:sz w:val="20"/>
                <w:lang w:val="en-IE"/>
              </w:rPr>
              <w:t xml:space="preserve"> (only at Shops)</w:t>
            </w:r>
          </w:p>
          <w:p w14:paraId="47512766" w14:textId="0D24529F" w:rsidR="000A36FB" w:rsidRDefault="000A36FB"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07" w:author="Author"/>
                <w:sz w:val="20"/>
                <w:lang w:val="en-IE"/>
              </w:rPr>
            </w:pPr>
            <w:ins w:id="5408" w:author="Author">
              <w:r>
                <w:rPr>
                  <w:sz w:val="20"/>
                  <w:lang w:val="en-IE"/>
                </w:rPr>
                <w:t>Return equipment [10]</w:t>
              </w:r>
            </w:ins>
          </w:p>
          <w:p w14:paraId="47F0DEA1" w14:textId="0F61614E" w:rsidR="000A36FB" w:rsidRPr="00E73B40" w:rsidRDefault="000A36FB"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09" w:author="Author">
              <w:r>
                <w:rPr>
                  <w:sz w:val="20"/>
                  <w:lang w:val="en-IE"/>
                </w:rPr>
                <w:t>Coupon (apply coupon to basket)</w:t>
              </w:r>
            </w:ins>
          </w:p>
        </w:tc>
        <w:tc>
          <w:tcPr>
            <w:tcW w:w="1258" w:type="dxa"/>
            <w:vAlign w:val="top"/>
          </w:tcPr>
          <w:p w14:paraId="7E99B095" w14:textId="3749F7D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69184C1F" w14:textId="2BB543D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0C459627"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3D553D85" w14:textId="7BEBA2D5" w:rsidR="00A00B20" w:rsidRPr="00E73B40" w:rsidRDefault="00A00B20" w:rsidP="00F0106B">
            <w:pPr>
              <w:spacing w:before="40" w:after="40" w:line="240" w:lineRule="exact"/>
              <w:jc w:val="left"/>
              <w:rPr>
                <w:i/>
                <w:sz w:val="20"/>
                <w:lang w:val="en-IE"/>
              </w:rPr>
            </w:pPr>
            <w:r w:rsidRPr="00E73B40">
              <w:rPr>
                <w:i/>
                <w:sz w:val="20"/>
                <w:lang w:val="en-IE"/>
              </w:rPr>
              <w:t>Search box</w:t>
            </w:r>
          </w:p>
        </w:tc>
        <w:tc>
          <w:tcPr>
            <w:tcW w:w="1460" w:type="dxa"/>
            <w:vAlign w:val="top"/>
          </w:tcPr>
          <w:p w14:paraId="0A25F535" w14:textId="63F7DE40"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37162CF8" w14:textId="416320B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search on the catalogue by mobile equipment and accessories name.</w:t>
            </w:r>
          </w:p>
          <w:p w14:paraId="6D3C9638" w14:textId="17BD6A59"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 </w:t>
            </w:r>
            <w:r w:rsidR="00A3476C" w:rsidRPr="00E73B40">
              <w:rPr>
                <w:sz w:val="20"/>
                <w:lang w:val="en-IE"/>
              </w:rPr>
              <w:t>E</w:t>
            </w:r>
            <w:r w:rsidRPr="00E73B40">
              <w:rPr>
                <w:sz w:val="20"/>
                <w:lang w:val="en-IE"/>
              </w:rPr>
              <w:t>quipment or Accessories.</w:t>
            </w:r>
          </w:p>
        </w:tc>
        <w:tc>
          <w:tcPr>
            <w:tcW w:w="1258" w:type="dxa"/>
            <w:vAlign w:val="top"/>
          </w:tcPr>
          <w:p w14:paraId="485BC360" w14:textId="0AA62243"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03631C69" w14:textId="227D1139"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69C91B20"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57A42B8A" w14:textId="63228A7E" w:rsidR="00A00B20" w:rsidRPr="00E73B40" w:rsidRDefault="00A00B20" w:rsidP="00F0106B">
            <w:pPr>
              <w:spacing w:before="40" w:after="40" w:line="240" w:lineRule="exact"/>
              <w:jc w:val="left"/>
              <w:rPr>
                <w:sz w:val="20"/>
                <w:lang w:val="en-IE"/>
              </w:rPr>
            </w:pPr>
            <w:r w:rsidRPr="00E73B40">
              <w:rPr>
                <w:sz w:val="20"/>
                <w:lang w:val="en-IE"/>
              </w:rPr>
              <w:t>Search</w:t>
            </w:r>
          </w:p>
        </w:tc>
        <w:tc>
          <w:tcPr>
            <w:tcW w:w="1460" w:type="dxa"/>
            <w:vAlign w:val="top"/>
          </w:tcPr>
          <w:p w14:paraId="5027397A" w14:textId="3F27E4E2"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65059935"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Performs the search on the catalogue.</w:t>
            </w:r>
          </w:p>
          <w:p w14:paraId="0BD4F030" w14:textId="58A59459"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w:t>
            </w:r>
            <w:r w:rsidR="00A3476C" w:rsidRPr="00E73B40">
              <w:rPr>
                <w:sz w:val="20"/>
                <w:lang w:val="en-IE"/>
              </w:rPr>
              <w:t xml:space="preserve"> E</w:t>
            </w:r>
            <w:r w:rsidRPr="00E73B40">
              <w:rPr>
                <w:sz w:val="20"/>
                <w:lang w:val="en-IE"/>
              </w:rPr>
              <w:t>quipment or Accessories.</w:t>
            </w:r>
          </w:p>
        </w:tc>
        <w:tc>
          <w:tcPr>
            <w:tcW w:w="1258" w:type="dxa"/>
            <w:vAlign w:val="top"/>
          </w:tcPr>
          <w:p w14:paraId="030F2660" w14:textId="0C8F958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73FE88B" w14:textId="7721C168"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00B20" w:rsidRPr="00E73B40" w14:paraId="43ED2B04"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35B692EF" w14:textId="68C7F943" w:rsidR="00A00B20" w:rsidRPr="00E73B40" w:rsidRDefault="00A00B20" w:rsidP="00F0106B">
            <w:pPr>
              <w:spacing w:before="40" w:after="40" w:line="240" w:lineRule="exact"/>
              <w:jc w:val="left"/>
              <w:rPr>
                <w:sz w:val="20"/>
                <w:lang w:val="en-IE"/>
              </w:rPr>
            </w:pPr>
            <w:r w:rsidRPr="00E73B40">
              <w:rPr>
                <w:sz w:val="20"/>
                <w:lang w:val="en-IE"/>
              </w:rPr>
              <w:t>Add</w:t>
            </w:r>
          </w:p>
        </w:tc>
        <w:tc>
          <w:tcPr>
            <w:tcW w:w="1460" w:type="dxa"/>
            <w:vAlign w:val="top"/>
          </w:tcPr>
          <w:p w14:paraId="382FAE12" w14:textId="330A89F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188D3EAA"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Adds the chosen product/offer to the basket.</w:t>
            </w:r>
          </w:p>
          <w:p w14:paraId="1835BAD0" w14:textId="2F81B77D"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 Mobile offer, Fixed and convergent offer, </w:t>
            </w:r>
            <w:ins w:id="5410" w:author="Author">
              <w:r w:rsidR="00A3476C" w:rsidRPr="00E73B40">
                <w:rPr>
                  <w:sz w:val="20"/>
                  <w:lang w:val="en-IE"/>
                </w:rPr>
                <w:t>Top up vouchers</w:t>
              </w:r>
            </w:ins>
            <w:r w:rsidRPr="00E73B40">
              <w:rPr>
                <w:sz w:val="20"/>
                <w:lang w:val="en-IE"/>
              </w:rPr>
              <w:t xml:space="preserve"> or Buyback.</w:t>
            </w:r>
          </w:p>
        </w:tc>
        <w:tc>
          <w:tcPr>
            <w:tcW w:w="1258" w:type="dxa"/>
            <w:vAlign w:val="top"/>
          </w:tcPr>
          <w:p w14:paraId="604C81F8" w14:textId="7B689B7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2230113" w14:textId="2B9DF94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8063B8" w:rsidRPr="00E73B40" w14:paraId="44BE29D0"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D1549D4" w14:textId="3DFF1A26" w:rsidR="008063B8" w:rsidRPr="00E73B40" w:rsidRDefault="008063B8" w:rsidP="002F63A5">
            <w:pPr>
              <w:spacing w:before="40" w:after="40" w:line="240" w:lineRule="exact"/>
              <w:jc w:val="left"/>
              <w:rPr>
                <w:sz w:val="20"/>
                <w:lang w:val="en-IE"/>
              </w:rPr>
            </w:pPr>
            <w:r w:rsidRPr="00E73B40">
              <w:rPr>
                <w:sz w:val="20"/>
                <w:lang w:val="en-IE"/>
              </w:rPr>
              <w:t>Basket area</w:t>
            </w:r>
          </w:p>
        </w:tc>
      </w:tr>
      <w:tr w:rsidR="00A36B77" w:rsidRPr="00E73B40" w14:paraId="6CE940A4" w14:textId="77777777" w:rsidTr="00F0106B">
        <w:trPr>
          <w:ins w:id="541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1FD0761" w14:textId="10A467D4" w:rsidR="00A36B77" w:rsidRPr="00E73B40" w:rsidRDefault="00A36B77" w:rsidP="00F0106B">
            <w:pPr>
              <w:spacing w:before="40" w:after="40" w:line="240" w:lineRule="exact"/>
              <w:jc w:val="left"/>
              <w:rPr>
                <w:ins w:id="5412" w:author="Author"/>
                <w:i/>
                <w:sz w:val="20"/>
                <w:lang w:val="en-IE"/>
              </w:rPr>
            </w:pPr>
            <w:ins w:id="5413" w:author="Author">
              <w:r w:rsidRPr="00E73B40">
                <w:rPr>
                  <w:sz w:val="20"/>
                  <w:lang w:val="en-IE"/>
                </w:rPr>
                <w:t>Validate offer</w:t>
              </w:r>
            </w:ins>
          </w:p>
        </w:tc>
        <w:tc>
          <w:tcPr>
            <w:tcW w:w="1460" w:type="dxa"/>
            <w:vAlign w:val="top"/>
          </w:tcPr>
          <w:p w14:paraId="431103F5" w14:textId="0660AEF7"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14" w:author="Author"/>
                <w:sz w:val="20"/>
                <w:lang w:val="en-IE"/>
              </w:rPr>
            </w:pPr>
            <w:ins w:id="5415" w:author="Author">
              <w:r w:rsidRPr="00E73B40">
                <w:rPr>
                  <w:sz w:val="20"/>
                  <w:lang w:val="en-IE"/>
                </w:rPr>
                <w:t>Link</w:t>
              </w:r>
            </w:ins>
          </w:p>
        </w:tc>
        <w:tc>
          <w:tcPr>
            <w:tcW w:w="3686" w:type="dxa"/>
            <w:vAlign w:val="top"/>
          </w:tcPr>
          <w:p w14:paraId="7ED1A12C" w14:textId="5D7972FB"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16" w:author="Author"/>
                <w:sz w:val="20"/>
                <w:lang w:val="en-IE"/>
              </w:rPr>
            </w:pPr>
            <w:ins w:id="5417" w:author="Author">
              <w:r w:rsidRPr="00E73B40">
                <w:rPr>
                  <w:sz w:val="20"/>
                  <w:lang w:val="en-IE"/>
                </w:rPr>
                <w:t>Allows the offer configuration validation.</w:t>
              </w:r>
            </w:ins>
          </w:p>
        </w:tc>
        <w:tc>
          <w:tcPr>
            <w:tcW w:w="1258" w:type="dxa"/>
            <w:vAlign w:val="top"/>
          </w:tcPr>
          <w:p w14:paraId="4B2106A6" w14:textId="47717AB3"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18" w:author="Author"/>
                <w:sz w:val="20"/>
                <w:lang w:val="en-IE"/>
              </w:rPr>
            </w:pPr>
            <w:ins w:id="5419" w:author="Author">
              <w:r w:rsidRPr="00E73B40">
                <w:rPr>
                  <w:sz w:val="20"/>
                  <w:lang w:val="en-IE"/>
                </w:rPr>
                <w:t>-</w:t>
              </w:r>
            </w:ins>
          </w:p>
        </w:tc>
        <w:tc>
          <w:tcPr>
            <w:tcW w:w="1127" w:type="dxa"/>
            <w:vAlign w:val="top"/>
          </w:tcPr>
          <w:p w14:paraId="4D08FD46" w14:textId="677D11F9"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0" w:author="Author"/>
                <w:sz w:val="20"/>
                <w:lang w:val="en-IE"/>
              </w:rPr>
            </w:pPr>
            <w:ins w:id="5421" w:author="Author">
              <w:r w:rsidRPr="00E73B40">
                <w:rPr>
                  <w:sz w:val="20"/>
                  <w:lang w:val="en-IE"/>
                </w:rPr>
                <w:t>-</w:t>
              </w:r>
            </w:ins>
          </w:p>
        </w:tc>
      </w:tr>
      <w:tr w:rsidR="00A36B77" w:rsidRPr="00E73B40" w14:paraId="3F374547" w14:textId="77777777" w:rsidTr="00F0106B">
        <w:trPr>
          <w:ins w:id="542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6DE05FB" w14:textId="06283886" w:rsidR="00A36B77" w:rsidRDefault="00A36B77" w:rsidP="00F0106B">
            <w:pPr>
              <w:spacing w:before="40" w:after="40" w:line="240" w:lineRule="exact"/>
              <w:jc w:val="left"/>
              <w:rPr>
                <w:ins w:id="5423" w:author="Author"/>
                <w:i/>
                <w:sz w:val="20"/>
                <w:lang w:val="en-IE"/>
              </w:rPr>
            </w:pPr>
            <w:ins w:id="5424" w:author="Author">
              <w:r w:rsidRPr="00E73B40">
                <w:rPr>
                  <w:sz w:val="20"/>
                  <w:lang w:val="en-IE"/>
                </w:rPr>
                <w:t>Semaphore icon</w:t>
              </w:r>
            </w:ins>
          </w:p>
        </w:tc>
        <w:tc>
          <w:tcPr>
            <w:tcW w:w="1460" w:type="dxa"/>
            <w:vAlign w:val="top"/>
          </w:tcPr>
          <w:p w14:paraId="4E98555C" w14:textId="500D2433"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5" w:author="Author"/>
                <w:sz w:val="20"/>
                <w:lang w:val="en-IE"/>
              </w:rPr>
            </w:pPr>
            <w:ins w:id="5426" w:author="Author">
              <w:r w:rsidRPr="00E73B40">
                <w:rPr>
                  <w:sz w:val="20"/>
                  <w:lang w:val="en-IE"/>
                </w:rPr>
                <w:t>Image</w:t>
              </w:r>
            </w:ins>
          </w:p>
        </w:tc>
        <w:tc>
          <w:tcPr>
            <w:tcW w:w="3686" w:type="dxa"/>
            <w:vAlign w:val="top"/>
          </w:tcPr>
          <w:p w14:paraId="2332A939" w14:textId="77777777"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7" w:author="Author"/>
                <w:sz w:val="20"/>
                <w:lang w:val="en-IE"/>
              </w:rPr>
            </w:pPr>
            <w:ins w:id="5428" w:author="Author">
              <w:r w:rsidRPr="00E73B40">
                <w:rPr>
                  <w:sz w:val="20"/>
                  <w:lang w:val="en-IE"/>
                </w:rPr>
                <w:t>Represents the status of the offer validation.</w:t>
              </w:r>
            </w:ins>
          </w:p>
          <w:p w14:paraId="6992AA60" w14:textId="1E08D8D5"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9" w:author="Author"/>
                <w:sz w:val="20"/>
                <w:lang w:val="en-IE"/>
              </w:rPr>
            </w:pPr>
            <w:ins w:id="5430" w:author="Author">
              <w:r>
                <w:rPr>
                  <w:sz w:val="20"/>
                  <w:lang w:val="en-IE"/>
                </w:rPr>
                <w:t xml:space="preserve">When an </w:t>
              </w:r>
              <w:r w:rsidRPr="00E73B40">
                <w:rPr>
                  <w:sz w:val="20"/>
                  <w:lang w:val="en-IE"/>
                </w:rPr>
                <w:t>offer is added to the basket, the icon is yellow informing the user that he needs to request the offer validation.</w:t>
              </w:r>
            </w:ins>
          </w:p>
          <w:p w14:paraId="3A9F0755" w14:textId="77777777"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1" w:author="Author"/>
                <w:sz w:val="20"/>
                <w:lang w:val="en-IE"/>
              </w:rPr>
            </w:pPr>
            <w:ins w:id="5432" w:author="Author">
              <w:r w:rsidRPr="00E73B40">
                <w:rPr>
                  <w:sz w:val="20"/>
                  <w:lang w:val="en-IE"/>
                </w:rPr>
                <w:t>As the offer validation occurs and is successfully, the icon changes to green.</w:t>
              </w:r>
            </w:ins>
          </w:p>
          <w:p w14:paraId="01E91549" w14:textId="5E0723D1" w:rsidR="00A36B77"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3" w:author="Author"/>
                <w:sz w:val="20"/>
                <w:lang w:val="en-IE"/>
              </w:rPr>
            </w:pPr>
            <w:ins w:id="5434" w:author="Author">
              <w:r w:rsidRPr="00E73B40">
                <w:rPr>
                  <w:sz w:val="20"/>
                  <w:lang w:val="en-IE"/>
                </w:rPr>
                <w:t>If any change</w:t>
              </w:r>
              <w:r>
                <w:rPr>
                  <w:sz w:val="20"/>
                  <w:lang w:val="en-IE"/>
                </w:rPr>
                <w:t>s</w:t>
              </w:r>
              <w:r w:rsidRPr="00E73B40">
                <w:rPr>
                  <w:sz w:val="20"/>
                  <w:lang w:val="en-IE"/>
                </w:rPr>
                <w:t xml:space="preserve"> are made in the </w:t>
              </w:r>
              <w:r>
                <w:rPr>
                  <w:sz w:val="20"/>
                  <w:lang w:val="en-IE"/>
                </w:rPr>
                <w:t>basket</w:t>
              </w:r>
              <w:r w:rsidRPr="00E73B40">
                <w:rPr>
                  <w:sz w:val="20"/>
                  <w:lang w:val="en-IE"/>
                </w:rPr>
                <w:t xml:space="preserve"> configuration, after the validation, the icon returns to yellow and the user needs to perform the validation again.</w:t>
              </w:r>
            </w:ins>
          </w:p>
          <w:p w14:paraId="450F88D5" w14:textId="65E236FB" w:rsidR="00A36B77" w:rsidRPr="00E73B40" w:rsidRDefault="00A36B77" w:rsidP="00621FE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5" w:author="Author"/>
                <w:sz w:val="20"/>
                <w:lang w:val="en-IE"/>
              </w:rPr>
            </w:pPr>
            <w:ins w:id="5436" w:author="Author">
              <w:r>
                <w:rPr>
                  <w:sz w:val="20"/>
                  <w:lang w:val="en-IE"/>
                </w:rPr>
                <w:t>If the quotation is called, since it validates all the offers in the basket, the icons will change accordingly.</w:t>
              </w:r>
            </w:ins>
          </w:p>
        </w:tc>
        <w:tc>
          <w:tcPr>
            <w:tcW w:w="1258" w:type="dxa"/>
            <w:vAlign w:val="top"/>
          </w:tcPr>
          <w:p w14:paraId="00012821" w14:textId="3264347F"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7" w:author="Author"/>
                <w:sz w:val="20"/>
                <w:lang w:val="en-IE"/>
              </w:rPr>
            </w:pPr>
            <w:ins w:id="5438" w:author="Author">
              <w:r w:rsidRPr="00E73B40">
                <w:rPr>
                  <w:sz w:val="20"/>
                  <w:lang w:val="en-IE"/>
                </w:rPr>
                <w:t>-</w:t>
              </w:r>
            </w:ins>
          </w:p>
        </w:tc>
        <w:tc>
          <w:tcPr>
            <w:tcW w:w="1127" w:type="dxa"/>
            <w:vAlign w:val="top"/>
          </w:tcPr>
          <w:p w14:paraId="476D17CF" w14:textId="493EB98A"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9" w:author="Author"/>
                <w:sz w:val="20"/>
                <w:lang w:val="en-IE"/>
              </w:rPr>
            </w:pPr>
            <w:ins w:id="5440" w:author="Author">
              <w:r w:rsidRPr="00E73B40">
                <w:rPr>
                  <w:sz w:val="20"/>
                  <w:lang w:val="en-IE"/>
                </w:rPr>
                <w:t>-</w:t>
              </w:r>
            </w:ins>
          </w:p>
        </w:tc>
      </w:tr>
      <w:tr w:rsidR="00A36B77" w:rsidRPr="00E73B40" w14:paraId="4573FFDC" w14:textId="77777777" w:rsidTr="00F0106B">
        <w:trPr>
          <w:ins w:id="544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B51FE8" w14:textId="44719162" w:rsidR="00A36B77" w:rsidRPr="00E73B40" w:rsidRDefault="00A36B77" w:rsidP="00F0106B">
            <w:pPr>
              <w:spacing w:before="40" w:after="40" w:line="240" w:lineRule="exact"/>
              <w:jc w:val="left"/>
              <w:rPr>
                <w:ins w:id="5442" w:author="Author"/>
                <w:i/>
                <w:sz w:val="20"/>
                <w:lang w:val="en-IE"/>
              </w:rPr>
            </w:pPr>
            <w:ins w:id="5443" w:author="Author">
              <w:r>
                <w:rPr>
                  <w:sz w:val="20"/>
                  <w:lang w:val="en-IE"/>
                </w:rPr>
                <w:lastRenderedPageBreak/>
                <w:t>Expand/Collapse offer</w:t>
              </w:r>
            </w:ins>
          </w:p>
        </w:tc>
        <w:tc>
          <w:tcPr>
            <w:tcW w:w="1460" w:type="dxa"/>
            <w:vAlign w:val="top"/>
          </w:tcPr>
          <w:p w14:paraId="3595F833" w14:textId="44275B58" w:rsidR="00A36B77" w:rsidRPr="00E73B40" w:rsidRDefault="00221FA4"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4" w:author="Author"/>
                <w:sz w:val="20"/>
                <w:lang w:val="en-IE"/>
              </w:rPr>
            </w:pPr>
            <w:ins w:id="5445" w:author="Author">
              <w:r>
                <w:rPr>
                  <w:sz w:val="20"/>
                  <w:lang w:val="en-IE"/>
                </w:rPr>
                <w:t>Icon</w:t>
              </w:r>
            </w:ins>
          </w:p>
        </w:tc>
        <w:tc>
          <w:tcPr>
            <w:tcW w:w="3686" w:type="dxa"/>
            <w:vAlign w:val="top"/>
          </w:tcPr>
          <w:p w14:paraId="555F8C2D" w14:textId="30A7B23E"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6" w:author="Author"/>
                <w:sz w:val="20"/>
                <w:lang w:val="en-IE"/>
              </w:rPr>
            </w:pPr>
            <w:ins w:id="5447" w:author="Author">
              <w:r>
                <w:rPr>
                  <w:sz w:val="20"/>
                  <w:lang w:val="en-IE"/>
                </w:rPr>
                <w:t>Will expand or collapse all the offers in the basket.</w:t>
              </w:r>
            </w:ins>
          </w:p>
        </w:tc>
        <w:tc>
          <w:tcPr>
            <w:tcW w:w="1258" w:type="dxa"/>
            <w:vAlign w:val="top"/>
          </w:tcPr>
          <w:p w14:paraId="4D917768" w14:textId="41AEB641"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8" w:author="Author"/>
                <w:sz w:val="20"/>
                <w:lang w:val="en-IE"/>
              </w:rPr>
            </w:pPr>
            <w:ins w:id="5449" w:author="Author">
              <w:r>
                <w:rPr>
                  <w:sz w:val="20"/>
                  <w:lang w:val="en-IE"/>
                </w:rPr>
                <w:t>-</w:t>
              </w:r>
            </w:ins>
          </w:p>
        </w:tc>
        <w:tc>
          <w:tcPr>
            <w:tcW w:w="1127" w:type="dxa"/>
            <w:vAlign w:val="top"/>
          </w:tcPr>
          <w:p w14:paraId="609EC18C" w14:textId="6692BF91"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0" w:author="Author"/>
                <w:sz w:val="20"/>
                <w:lang w:val="en-IE"/>
              </w:rPr>
            </w:pPr>
            <w:ins w:id="5451" w:author="Author">
              <w:r>
                <w:rPr>
                  <w:sz w:val="20"/>
                  <w:lang w:val="en-IE"/>
                </w:rPr>
                <w:t>-</w:t>
              </w:r>
            </w:ins>
          </w:p>
        </w:tc>
      </w:tr>
      <w:tr w:rsidR="00A36B77" w:rsidRPr="00E73B40" w14:paraId="0B2ABD6A"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C748FB0" w14:textId="4A6B7384" w:rsidR="00A36B77" w:rsidRPr="00E73B40" w:rsidRDefault="00A36B77" w:rsidP="00F0106B">
            <w:pPr>
              <w:spacing w:before="40" w:after="40" w:line="240" w:lineRule="exact"/>
              <w:jc w:val="left"/>
              <w:rPr>
                <w:i/>
                <w:sz w:val="20"/>
                <w:lang w:val="en-IE"/>
              </w:rPr>
            </w:pPr>
            <w:r w:rsidRPr="00E73B40">
              <w:rPr>
                <w:i/>
                <w:sz w:val="20"/>
                <w:lang w:val="en-IE"/>
              </w:rPr>
              <w:t>Trash icon</w:t>
            </w:r>
          </w:p>
        </w:tc>
        <w:tc>
          <w:tcPr>
            <w:tcW w:w="1460" w:type="dxa"/>
            <w:vAlign w:val="top"/>
          </w:tcPr>
          <w:p w14:paraId="1EB955C4" w14:textId="34E8094C" w:rsidR="00A36B77" w:rsidRPr="00E73B40" w:rsidRDefault="00221FA4"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52" w:author="Author">
              <w:r>
                <w:rPr>
                  <w:sz w:val="20"/>
                  <w:lang w:val="en-IE"/>
                </w:rPr>
                <w:t>Icon</w:t>
              </w:r>
            </w:ins>
          </w:p>
        </w:tc>
        <w:tc>
          <w:tcPr>
            <w:tcW w:w="3686" w:type="dxa"/>
            <w:vAlign w:val="top"/>
          </w:tcPr>
          <w:p w14:paraId="1AEF7CB9" w14:textId="77777777"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all items from the basket.</w:t>
            </w:r>
          </w:p>
          <w:p w14:paraId="471BF960" w14:textId="44B989A4" w:rsidR="00A36B77" w:rsidRPr="007F3215" w:rsidRDefault="00A36B77" w:rsidP="007F321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7F3215">
              <w:rPr>
                <w:b/>
                <w:sz w:val="20"/>
                <w:lang w:val="en-IE"/>
              </w:rPr>
              <w:t xml:space="preserve">Only </w:t>
            </w:r>
            <w:r w:rsidR="007F3215" w:rsidRPr="007F3215">
              <w:rPr>
                <w:b/>
                <w:sz w:val="20"/>
                <w:lang w:val="en-IE"/>
              </w:rPr>
              <w:t xml:space="preserve">visible </w:t>
            </w:r>
            <w:r w:rsidRPr="007F3215">
              <w:rPr>
                <w:b/>
                <w:sz w:val="20"/>
                <w:lang w:val="en-IE"/>
              </w:rPr>
              <w:t>when the basket is not empty.</w:t>
            </w:r>
          </w:p>
        </w:tc>
        <w:tc>
          <w:tcPr>
            <w:tcW w:w="1258" w:type="dxa"/>
            <w:vAlign w:val="top"/>
          </w:tcPr>
          <w:p w14:paraId="173AA20F" w14:textId="4B914148"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F67C62F" w14:textId="1E8256BA"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36B77" w:rsidRPr="00E73B40" w14:paraId="6B3050E9"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vAlign w:val="top"/>
          </w:tcPr>
          <w:p w14:paraId="4B3F0663" w14:textId="1EEFCDE1" w:rsidR="00A36B77" w:rsidRPr="00E73B40" w:rsidRDefault="00A36B77" w:rsidP="00F0106B">
            <w:pPr>
              <w:spacing w:before="40" w:after="40" w:line="240" w:lineRule="exact"/>
              <w:jc w:val="left"/>
              <w:rPr>
                <w:i/>
                <w:sz w:val="20"/>
                <w:lang w:val="en-IE"/>
              </w:rPr>
            </w:pPr>
            <w:r w:rsidRPr="00E73B40">
              <w:rPr>
                <w:i/>
                <w:sz w:val="20"/>
                <w:lang w:val="en-IE"/>
              </w:rPr>
              <w:t>Basket content</w:t>
            </w:r>
          </w:p>
          <w:p w14:paraId="2E3D7960" w14:textId="5D2B9335" w:rsidR="00A36B77" w:rsidRPr="00E73B40" w:rsidRDefault="00A36B77" w:rsidP="00F0106B">
            <w:pPr>
              <w:spacing w:before="40" w:after="40" w:line="240" w:lineRule="exact"/>
              <w:jc w:val="left"/>
              <w:rPr>
                <w:b w:val="0"/>
                <w:sz w:val="20"/>
                <w:lang w:val="en-IE"/>
              </w:rPr>
            </w:pPr>
            <w:r w:rsidRPr="00E73B40">
              <w:rPr>
                <w:sz w:val="20"/>
                <w:lang w:val="en-IE"/>
              </w:rPr>
              <w:t>Basket content is a list of components, representing the added products and offers</w:t>
            </w:r>
            <w:r w:rsidRPr="00E73B40">
              <w:rPr>
                <w:b w:val="0"/>
                <w:sz w:val="20"/>
                <w:lang w:val="en-IE"/>
              </w:rPr>
              <w:t>. For each product/offer detail, please see the corresponding screen specification:</w:t>
            </w:r>
          </w:p>
          <w:p w14:paraId="37450233" w14:textId="4CDD300C"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Offer</w:t>
            </w:r>
            <w:r w:rsidRPr="00E73B40">
              <w:rPr>
                <w:b w:val="0"/>
                <w:sz w:val="20"/>
                <w:lang w:val="en-IE"/>
              </w:rPr>
              <w:t xml:space="preserve"> component</w:t>
            </w:r>
          </w:p>
          <w:p w14:paraId="6ABAAAF7" w14:textId="70AE4FD7" w:rsidR="00A36B77" w:rsidRDefault="00A36B77" w:rsidP="00FE10FD">
            <w:pPr>
              <w:pStyle w:val="ListParagraph"/>
              <w:numPr>
                <w:ilvl w:val="0"/>
                <w:numId w:val="40"/>
              </w:numPr>
              <w:spacing w:before="40" w:after="40" w:line="240" w:lineRule="exact"/>
              <w:jc w:val="left"/>
              <w:rPr>
                <w:ins w:id="5453" w:author="Author"/>
                <w:b w:val="0"/>
                <w:sz w:val="20"/>
                <w:lang w:val="en-IE"/>
              </w:rPr>
            </w:pPr>
            <w:del w:id="5454" w:author="Author">
              <w:r w:rsidRPr="00E73B40" w:rsidDel="008C058A">
                <w:rPr>
                  <w:sz w:val="20"/>
                  <w:lang w:val="en-IE"/>
                </w:rPr>
                <w:delText xml:space="preserve">Equipment’s </w:delText>
              </w:r>
            </w:del>
            <w:ins w:id="5455" w:author="Author">
              <w:r w:rsidR="008C058A">
                <w:rPr>
                  <w:sz w:val="20"/>
                  <w:lang w:val="en-IE"/>
                </w:rPr>
                <w:t>Manage</w:t>
              </w:r>
              <w:r w:rsidR="008C058A" w:rsidRPr="00E73B40">
                <w:rPr>
                  <w:sz w:val="20"/>
                  <w:lang w:val="en-IE"/>
                </w:rPr>
                <w:t xml:space="preserve"> </w:t>
              </w:r>
            </w:ins>
            <w:r w:rsidRPr="00E73B40">
              <w:rPr>
                <w:b w:val="0"/>
                <w:sz w:val="20"/>
                <w:lang w:val="en-IE"/>
              </w:rPr>
              <w:t>component</w:t>
            </w:r>
          </w:p>
          <w:p w14:paraId="6A39D6B3" w14:textId="47EE8AEF" w:rsidR="008C058A" w:rsidRPr="00E73B40" w:rsidRDefault="008C058A" w:rsidP="00FE10FD">
            <w:pPr>
              <w:pStyle w:val="ListParagraph"/>
              <w:numPr>
                <w:ilvl w:val="0"/>
                <w:numId w:val="40"/>
              </w:numPr>
              <w:spacing w:before="40" w:after="40" w:line="240" w:lineRule="exact"/>
              <w:jc w:val="left"/>
              <w:rPr>
                <w:b w:val="0"/>
                <w:sz w:val="20"/>
                <w:lang w:val="en-IE"/>
              </w:rPr>
            </w:pPr>
            <w:ins w:id="5456" w:author="Author">
              <w:r>
                <w:rPr>
                  <w:sz w:val="20"/>
                  <w:lang w:val="en-IE"/>
                </w:rPr>
                <w:t xml:space="preserve">Mobile equipment </w:t>
              </w:r>
              <w:r w:rsidRPr="008C058A">
                <w:rPr>
                  <w:b w:val="0"/>
                  <w:sz w:val="20"/>
                  <w:lang w:val="en-IE"/>
                </w:rPr>
                <w:t>component</w:t>
              </w:r>
            </w:ins>
          </w:p>
          <w:p w14:paraId="56502800" w14:textId="3C0AB02A"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Accessory</w:t>
            </w:r>
            <w:r w:rsidRPr="00E73B40">
              <w:rPr>
                <w:b w:val="0"/>
                <w:sz w:val="20"/>
                <w:lang w:val="en-IE"/>
              </w:rPr>
              <w:t xml:space="preserve"> component</w:t>
            </w:r>
          </w:p>
          <w:p w14:paraId="372B9B41" w14:textId="2568F387"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Top up vouchers</w:t>
            </w:r>
            <w:r w:rsidRPr="00E73B40">
              <w:rPr>
                <w:b w:val="0"/>
                <w:sz w:val="20"/>
                <w:lang w:val="en-IE"/>
              </w:rPr>
              <w:t xml:space="preserve"> component</w:t>
            </w:r>
          </w:p>
          <w:p w14:paraId="194AF1F0" w14:textId="15F7BA0B" w:rsidR="00A36B77" w:rsidRPr="00E73B40" w:rsidRDefault="00A36B77" w:rsidP="00FE10FD">
            <w:pPr>
              <w:pStyle w:val="ListParagraph"/>
              <w:numPr>
                <w:ilvl w:val="0"/>
                <w:numId w:val="40"/>
              </w:numPr>
              <w:spacing w:before="40" w:after="40" w:line="240" w:lineRule="exact"/>
              <w:jc w:val="left"/>
              <w:rPr>
                <w:sz w:val="20"/>
                <w:lang w:val="en-IE"/>
              </w:rPr>
            </w:pPr>
            <w:r w:rsidRPr="00E73B40">
              <w:rPr>
                <w:sz w:val="20"/>
                <w:lang w:val="en-IE"/>
              </w:rPr>
              <w:t>Buyback</w:t>
            </w:r>
            <w:r w:rsidRPr="00E73B40">
              <w:rPr>
                <w:b w:val="0"/>
                <w:sz w:val="20"/>
                <w:lang w:val="en-IE"/>
              </w:rPr>
              <w:t xml:space="preserve"> component</w:t>
            </w:r>
          </w:p>
        </w:tc>
      </w:tr>
      <w:tr w:rsidR="00A36B77" w:rsidRPr="00E73B40" w14:paraId="30D8D647"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B5BEE7C" w14:textId="527FF2C8" w:rsidR="00A36B77" w:rsidRPr="00E73B40" w:rsidRDefault="00A36B77" w:rsidP="002F63A5">
            <w:pPr>
              <w:spacing w:before="40" w:after="40" w:line="240" w:lineRule="exact"/>
              <w:jc w:val="left"/>
              <w:rPr>
                <w:sz w:val="20"/>
                <w:lang w:val="en-IE"/>
              </w:rPr>
            </w:pPr>
            <w:r w:rsidRPr="00E73B40">
              <w:rPr>
                <w:sz w:val="20"/>
                <w:lang w:val="en-IE"/>
              </w:rPr>
              <w:t>Actions area</w:t>
            </w:r>
          </w:p>
        </w:tc>
      </w:tr>
      <w:tr w:rsidR="00A36B77" w:rsidRPr="00E73B40" w14:paraId="69EC492B"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09A1235C" w14:textId="79C7B78C" w:rsidR="00A36B77" w:rsidRPr="00E73B40" w:rsidRDefault="00A36B77" w:rsidP="002F63A5">
            <w:pPr>
              <w:spacing w:before="40" w:after="40" w:line="240" w:lineRule="exact"/>
              <w:jc w:val="left"/>
              <w:rPr>
                <w:sz w:val="20"/>
                <w:lang w:val="en-IE"/>
              </w:rPr>
            </w:pPr>
            <w:r w:rsidRPr="00E73B40">
              <w:rPr>
                <w:sz w:val="20"/>
                <w:lang w:val="en-IE"/>
              </w:rPr>
              <w:t>Next</w:t>
            </w:r>
          </w:p>
        </w:tc>
        <w:tc>
          <w:tcPr>
            <w:tcW w:w="1460" w:type="dxa"/>
            <w:vAlign w:val="top"/>
          </w:tcPr>
          <w:p w14:paraId="05D6316E"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EDA7412" w14:textId="6F68A208"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the user to the next step</w:t>
            </w:r>
          </w:p>
        </w:tc>
        <w:tc>
          <w:tcPr>
            <w:tcW w:w="1258" w:type="dxa"/>
            <w:vAlign w:val="top"/>
          </w:tcPr>
          <w:p w14:paraId="6DA39866"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81A744C"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36B77" w:rsidRPr="00E73B40" w14:paraId="57248D85"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5DC37FD7" w14:textId="30561397" w:rsidR="00A36B77" w:rsidRPr="00E73B40" w:rsidRDefault="00A36B77" w:rsidP="002F63A5">
            <w:pPr>
              <w:spacing w:before="40" w:after="40" w:line="240" w:lineRule="exact"/>
              <w:jc w:val="left"/>
              <w:rPr>
                <w:sz w:val="20"/>
                <w:lang w:val="en-IE"/>
              </w:rPr>
            </w:pPr>
            <w:r w:rsidRPr="00E73B40">
              <w:rPr>
                <w:sz w:val="20"/>
                <w:lang w:val="en-IE"/>
              </w:rPr>
              <w:t>Check NBA</w:t>
            </w:r>
          </w:p>
        </w:tc>
        <w:tc>
          <w:tcPr>
            <w:tcW w:w="1460" w:type="dxa"/>
            <w:vAlign w:val="top"/>
          </w:tcPr>
          <w:p w14:paraId="300C4162" w14:textId="713A4D63"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6135241E" w14:textId="64B7BE62"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Shows the user the NBAs available</w:t>
            </w:r>
          </w:p>
        </w:tc>
        <w:tc>
          <w:tcPr>
            <w:tcW w:w="1258" w:type="dxa"/>
            <w:vAlign w:val="top"/>
          </w:tcPr>
          <w:p w14:paraId="4EB772BB" w14:textId="780F9355"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EB955FC" w14:textId="08942D00"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74D29" w:rsidRPr="00E73B40" w14:paraId="7F16F1D5"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3CEC12D5" w14:textId="2E487702" w:rsidR="00B74D29" w:rsidRPr="00E73B40" w:rsidRDefault="00B74D29" w:rsidP="002F63A5">
            <w:pPr>
              <w:spacing w:before="40" w:after="40" w:line="240" w:lineRule="exact"/>
              <w:jc w:val="left"/>
              <w:rPr>
                <w:sz w:val="20"/>
                <w:lang w:val="en-IE"/>
              </w:rPr>
            </w:pPr>
            <w:r>
              <w:rPr>
                <w:sz w:val="20"/>
                <w:lang w:val="en-IE"/>
              </w:rPr>
              <w:t>Summary</w:t>
            </w:r>
          </w:p>
        </w:tc>
        <w:tc>
          <w:tcPr>
            <w:tcW w:w="1460" w:type="dxa"/>
            <w:vAlign w:val="top"/>
          </w:tcPr>
          <w:p w14:paraId="479B5CB4" w14:textId="2D0A60AB" w:rsidR="00B74D29" w:rsidRPr="00E73B40" w:rsidRDefault="00B74D29"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Button</w:t>
            </w:r>
          </w:p>
        </w:tc>
        <w:tc>
          <w:tcPr>
            <w:tcW w:w="3686" w:type="dxa"/>
            <w:vAlign w:val="top"/>
          </w:tcPr>
          <w:p w14:paraId="2E4051BD" w14:textId="36E959FD" w:rsidR="00B74D29" w:rsidRPr="00E73B40" w:rsidRDefault="00B74D29"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Shows the user the summary of all items in the basket along with their real prices. These prices are obtained through a call to quotation.</w:t>
            </w:r>
          </w:p>
        </w:tc>
        <w:tc>
          <w:tcPr>
            <w:tcW w:w="1258" w:type="dxa"/>
            <w:vAlign w:val="top"/>
          </w:tcPr>
          <w:p w14:paraId="748C8C29" w14:textId="0AA49DEE" w:rsidR="00B74D29" w:rsidRPr="00E73B40" w:rsidRDefault="00D72B3D"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w:t>
            </w:r>
          </w:p>
        </w:tc>
        <w:tc>
          <w:tcPr>
            <w:tcW w:w="1127" w:type="dxa"/>
            <w:vAlign w:val="top"/>
          </w:tcPr>
          <w:p w14:paraId="4EE9EC31" w14:textId="684B7326" w:rsidR="00B74D29" w:rsidRPr="00E73B40" w:rsidRDefault="00D72B3D"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w:t>
            </w:r>
          </w:p>
        </w:tc>
      </w:tr>
    </w:tbl>
    <w:p w14:paraId="0568D356" w14:textId="2F5EA15D" w:rsidR="00792C75" w:rsidRPr="00E73B40" w:rsidRDefault="00792C75" w:rsidP="00792C75">
      <w:pPr>
        <w:pStyle w:val="Heading5"/>
        <w:rPr>
          <w:lang w:val="en-IE"/>
        </w:rPr>
      </w:pPr>
      <w:r>
        <w:rPr>
          <w:lang w:val="en-IE"/>
        </w:rPr>
        <w:t>Upgrade or new offer component</w:t>
      </w:r>
    </w:p>
    <w:p w14:paraId="2180352E" w14:textId="2DFF95AC" w:rsidR="00792C75" w:rsidRDefault="00792C75" w:rsidP="00792C75">
      <w:pPr>
        <w:rPr>
          <w:noProof/>
          <w:lang w:val="en-IE" w:eastAsia="pt-PT"/>
        </w:rPr>
      </w:pPr>
      <w:r w:rsidRPr="00E73B40">
        <w:rPr>
          <w:noProof/>
          <w:lang w:val="en-IE" w:eastAsia="pt-PT"/>
        </w:rPr>
        <w:t xml:space="preserve"> </w:t>
      </w:r>
      <w:r w:rsidR="00385C4C">
        <w:rPr>
          <w:noProof/>
          <w:lang w:val="pt-PT" w:eastAsia="pt-PT"/>
        </w:rPr>
        <w:drawing>
          <wp:inline distT="0" distB="0" distL="0" distR="0" wp14:anchorId="49F5A9F2" wp14:editId="043DBAF6">
            <wp:extent cx="6120130" cy="4430334"/>
            <wp:effectExtent l="0" t="0" r="0" b="8890"/>
            <wp:docPr id="325" name="Picture 325" descr="C:\Users\NB20223\Google Drive\Sa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B20223\Google Drive\Sales\0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4430334"/>
                    </a:xfrm>
                    <a:prstGeom prst="rect">
                      <a:avLst/>
                    </a:prstGeom>
                    <a:noFill/>
                    <a:ln>
                      <a:noFill/>
                    </a:ln>
                  </pic:spPr>
                </pic:pic>
              </a:graphicData>
            </a:graphic>
          </wp:inline>
        </w:drawing>
      </w:r>
    </w:p>
    <w:p w14:paraId="16028B7E" w14:textId="54E14B1A" w:rsidR="000A36FB" w:rsidRPr="00E73B40" w:rsidRDefault="000A36FB" w:rsidP="00792C75">
      <w:pPr>
        <w:rPr>
          <w:noProof/>
          <w:lang w:val="en-IE" w:eastAsia="pt-PT"/>
        </w:rPr>
      </w:pPr>
    </w:p>
    <w:p w14:paraId="4E84DC42" w14:textId="77777777" w:rsidR="00792C75" w:rsidRPr="00E73B40" w:rsidRDefault="00792C75" w:rsidP="00792C75">
      <w:pPr>
        <w:rPr>
          <w:lang w:val="en-IE"/>
        </w:rPr>
      </w:pPr>
    </w:p>
    <w:tbl>
      <w:tblPr>
        <w:tblStyle w:val="CelFocus"/>
        <w:tblW w:w="0" w:type="auto"/>
        <w:tblLook w:val="04A0" w:firstRow="1" w:lastRow="0" w:firstColumn="1" w:lastColumn="0" w:noHBand="0" w:noVBand="1"/>
      </w:tblPr>
      <w:tblGrid>
        <w:gridCol w:w="2235"/>
        <w:gridCol w:w="7619"/>
      </w:tblGrid>
      <w:tr w:rsidR="00792C75" w:rsidRPr="00E73B40" w14:paraId="34927914" w14:textId="77777777" w:rsidTr="00F818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A02B2CE" w14:textId="77777777" w:rsidR="00792C75" w:rsidRPr="00E73B40" w:rsidRDefault="00792C75" w:rsidP="00F818B4">
            <w:pPr>
              <w:rPr>
                <w:lang w:val="en-IE"/>
              </w:rPr>
            </w:pPr>
            <w:r w:rsidRPr="00E73B40">
              <w:rPr>
                <w:lang w:val="en-IE"/>
              </w:rPr>
              <w:t>Screen Description</w:t>
            </w:r>
          </w:p>
        </w:tc>
      </w:tr>
      <w:tr w:rsidR="00792C75" w:rsidRPr="00E73B40" w14:paraId="13860458" w14:textId="77777777" w:rsidTr="00F818B4">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23BD1D9" w14:textId="77777777" w:rsidR="00792C75" w:rsidRPr="00E73B40" w:rsidRDefault="00792C75" w:rsidP="00F818B4">
            <w:pPr>
              <w:jc w:val="right"/>
              <w:rPr>
                <w:lang w:val="en-IE"/>
              </w:rPr>
            </w:pPr>
            <w:r w:rsidRPr="00E73B40">
              <w:rPr>
                <w:lang w:val="en-IE"/>
              </w:rPr>
              <w:t>Display Name</w:t>
            </w:r>
          </w:p>
        </w:tc>
        <w:tc>
          <w:tcPr>
            <w:tcW w:w="7619" w:type="dxa"/>
          </w:tcPr>
          <w:p w14:paraId="7BEE6D03" w14:textId="77777777" w:rsidR="00792C75" w:rsidRPr="00E73B40" w:rsidRDefault="00792C75" w:rsidP="00F818B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04D8FD9C" w14:textId="77777777" w:rsidR="00792C75" w:rsidRPr="00E73B40" w:rsidRDefault="00792C75" w:rsidP="00F818B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Select products</w:t>
            </w:r>
          </w:p>
        </w:tc>
      </w:tr>
    </w:tbl>
    <w:p w14:paraId="17616010" w14:textId="77777777" w:rsidR="00792C75" w:rsidRPr="00E73B40" w:rsidRDefault="00792C75" w:rsidP="00792C75">
      <w:pPr>
        <w:rPr>
          <w:lang w:val="en-IE"/>
        </w:rPr>
      </w:pPr>
    </w:p>
    <w:tbl>
      <w:tblPr>
        <w:tblStyle w:val="CelFocus"/>
        <w:tblW w:w="0" w:type="auto"/>
        <w:tblLook w:val="04A0" w:firstRow="1" w:lastRow="0" w:firstColumn="1" w:lastColumn="0" w:noHBand="0" w:noVBand="1"/>
      </w:tblPr>
      <w:tblGrid>
        <w:gridCol w:w="2195"/>
        <w:gridCol w:w="1460"/>
        <w:gridCol w:w="3686"/>
        <w:gridCol w:w="1258"/>
        <w:gridCol w:w="1127"/>
      </w:tblGrid>
      <w:tr w:rsidR="00792C75" w:rsidRPr="00E73B40" w14:paraId="1080F0D0" w14:textId="77777777" w:rsidTr="00F818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26" w:type="dxa"/>
            <w:gridSpan w:val="5"/>
            <w:tcBorders>
              <w:bottom w:val="single" w:sz="18" w:space="0" w:color="FFFFFF" w:themeColor="background1"/>
            </w:tcBorders>
            <w:shd w:val="clear" w:color="auto" w:fill="94B63B"/>
          </w:tcPr>
          <w:p w14:paraId="0DAF1338" w14:textId="77777777" w:rsidR="00792C75" w:rsidRPr="00E73B40" w:rsidRDefault="00792C75" w:rsidP="00F818B4">
            <w:pPr>
              <w:rPr>
                <w:lang w:val="en-IE"/>
              </w:rPr>
            </w:pPr>
            <w:r w:rsidRPr="00E73B40">
              <w:rPr>
                <w:lang w:val="en-IE"/>
              </w:rPr>
              <w:t xml:space="preserve">Field Description </w:t>
            </w:r>
          </w:p>
        </w:tc>
      </w:tr>
      <w:tr w:rsidR="00792C75" w:rsidRPr="00E73B40" w14:paraId="6A682DDE" w14:textId="77777777" w:rsidTr="00F818B4">
        <w:tc>
          <w:tcPr>
            <w:cnfStyle w:val="001000000000" w:firstRow="0" w:lastRow="0" w:firstColumn="1" w:lastColumn="0" w:oddVBand="0" w:evenVBand="0" w:oddHBand="0" w:evenHBand="0" w:firstRowFirstColumn="0" w:firstRowLastColumn="0" w:lastRowFirstColumn="0" w:lastRowLastColumn="0"/>
            <w:tcW w:w="2195" w:type="dxa"/>
            <w:shd w:val="clear" w:color="auto" w:fill="D8D7D5"/>
          </w:tcPr>
          <w:p w14:paraId="3DA30825" w14:textId="77777777" w:rsidR="00792C75" w:rsidRPr="00E73B40" w:rsidRDefault="00792C75" w:rsidP="00F818B4">
            <w:pPr>
              <w:jc w:val="center"/>
              <w:rPr>
                <w:b w:val="0"/>
                <w:lang w:val="en-IE"/>
              </w:rPr>
            </w:pPr>
            <w:r w:rsidRPr="00E73B40">
              <w:rPr>
                <w:lang w:val="en-IE"/>
              </w:rPr>
              <w:t>Label</w:t>
            </w:r>
          </w:p>
        </w:tc>
        <w:tc>
          <w:tcPr>
            <w:tcW w:w="1460" w:type="dxa"/>
            <w:shd w:val="clear" w:color="auto" w:fill="D8D7D5"/>
          </w:tcPr>
          <w:p w14:paraId="327C5034"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661DAFC8"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1BED8425"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01F335EB"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792C75" w:rsidRPr="00E73B40" w14:paraId="72F96C0E"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78D18C9B" w14:textId="53978211" w:rsidR="00792C75" w:rsidRPr="00E73B40" w:rsidRDefault="003D5ADE" w:rsidP="00F818B4">
            <w:pPr>
              <w:spacing w:before="40" w:after="40" w:line="240" w:lineRule="exact"/>
              <w:jc w:val="left"/>
              <w:rPr>
                <w:sz w:val="20"/>
                <w:lang w:val="en-IE"/>
              </w:rPr>
            </w:pPr>
            <w:r>
              <w:rPr>
                <w:sz w:val="20"/>
                <w:lang w:val="en-IE"/>
              </w:rPr>
              <w:t>Comfort text</w:t>
            </w:r>
          </w:p>
        </w:tc>
        <w:tc>
          <w:tcPr>
            <w:tcW w:w="1460" w:type="dxa"/>
            <w:vAlign w:val="top"/>
          </w:tcPr>
          <w:p w14:paraId="1A0C1D42" w14:textId="18331894"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Label</w:t>
            </w:r>
          </w:p>
        </w:tc>
        <w:tc>
          <w:tcPr>
            <w:tcW w:w="3686" w:type="dxa"/>
            <w:vAlign w:val="top"/>
          </w:tcPr>
          <w:p w14:paraId="5DCB25B2" w14:textId="5992E5C6" w:rsidR="00792C75" w:rsidRPr="00E73B40" w:rsidRDefault="003D5ADE"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Comfort text</w:t>
            </w:r>
            <w:r w:rsidR="00792C75">
              <w:rPr>
                <w:sz w:val="20"/>
                <w:lang w:val="en-IE"/>
              </w:rPr>
              <w:t>. This component will only be visible if a billing customer is contextualized.</w:t>
            </w:r>
          </w:p>
        </w:tc>
        <w:tc>
          <w:tcPr>
            <w:tcW w:w="1258" w:type="dxa"/>
            <w:vAlign w:val="top"/>
          </w:tcPr>
          <w:p w14:paraId="55720AC2"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313A04D"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92C75" w:rsidRPr="00E73B40" w14:paraId="7A48CE1C"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65B35D3B" w14:textId="7019E330" w:rsidR="00792C75" w:rsidRPr="00E73B40" w:rsidRDefault="00792C75" w:rsidP="003D5ADE">
            <w:pPr>
              <w:spacing w:before="40" w:after="40" w:line="240" w:lineRule="exact"/>
              <w:jc w:val="left"/>
              <w:rPr>
                <w:sz w:val="20"/>
                <w:lang w:val="en-IE"/>
              </w:rPr>
            </w:pPr>
            <w:r>
              <w:rPr>
                <w:sz w:val="20"/>
                <w:lang w:val="en-IE"/>
              </w:rPr>
              <w:t xml:space="preserve">Existing </w:t>
            </w:r>
            <w:r w:rsidR="003D5ADE">
              <w:rPr>
                <w:sz w:val="20"/>
                <w:lang w:val="en-IE"/>
              </w:rPr>
              <w:t>Offer</w:t>
            </w:r>
            <w:r>
              <w:rPr>
                <w:sz w:val="20"/>
                <w:lang w:val="en-IE"/>
              </w:rPr>
              <w:t xml:space="preserve"> / New</w:t>
            </w:r>
            <w:r w:rsidR="003D5ADE">
              <w:rPr>
                <w:sz w:val="20"/>
                <w:lang w:val="en-IE"/>
              </w:rPr>
              <w:t xml:space="preserve"> Offer</w:t>
            </w:r>
          </w:p>
        </w:tc>
        <w:tc>
          <w:tcPr>
            <w:tcW w:w="1460" w:type="dxa"/>
            <w:vAlign w:val="top"/>
          </w:tcPr>
          <w:p w14:paraId="2D0C7BEC" w14:textId="52494B1F"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Dropdown</w:t>
            </w:r>
          </w:p>
        </w:tc>
        <w:tc>
          <w:tcPr>
            <w:tcW w:w="3686" w:type="dxa"/>
            <w:vAlign w:val="top"/>
          </w:tcPr>
          <w:p w14:paraId="7DB8E69D" w14:textId="64C05523" w:rsidR="00792C75"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 xml:space="preserve">List of upgradable </w:t>
            </w:r>
            <w:r w:rsidR="003D5ADE">
              <w:rPr>
                <w:sz w:val="20"/>
                <w:lang w:val="en-IE"/>
              </w:rPr>
              <w:t>offers</w:t>
            </w:r>
            <w:r>
              <w:rPr>
                <w:sz w:val="20"/>
                <w:lang w:val="en-IE"/>
              </w:rPr>
              <w:t xml:space="preserve">. If intended, the option </w:t>
            </w:r>
            <w:r w:rsidR="003D5ADE">
              <w:rPr>
                <w:sz w:val="20"/>
                <w:lang w:val="en-IE"/>
              </w:rPr>
              <w:t>“</w:t>
            </w:r>
            <w:r>
              <w:rPr>
                <w:sz w:val="20"/>
                <w:lang w:val="en-IE"/>
              </w:rPr>
              <w:t>new</w:t>
            </w:r>
            <w:r w:rsidR="003D5ADE">
              <w:rPr>
                <w:sz w:val="20"/>
                <w:lang w:val="en-IE"/>
              </w:rPr>
              <w:t xml:space="preserve"> offer”</w:t>
            </w:r>
            <w:r>
              <w:rPr>
                <w:sz w:val="20"/>
                <w:lang w:val="en-IE"/>
              </w:rPr>
              <w:t xml:space="preserve"> may be selected. </w:t>
            </w:r>
          </w:p>
          <w:p w14:paraId="3E2DF36F" w14:textId="77777777" w:rsidR="00792C75"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7" w:author="Author"/>
                <w:sz w:val="20"/>
                <w:lang w:val="en-IE"/>
              </w:rPr>
            </w:pPr>
            <w:r>
              <w:rPr>
                <w:sz w:val="20"/>
                <w:lang w:val="en-IE"/>
              </w:rPr>
              <w:t>This component will only be visible if a billing customer is contextualized.</w:t>
            </w:r>
          </w:p>
          <w:p w14:paraId="52FADE41" w14:textId="330FB603" w:rsidR="00CC246B" w:rsidRPr="00E73B40" w:rsidRDefault="00CC246B" w:rsidP="00CC24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58" w:author="Author">
              <w:r>
                <w:rPr>
                  <w:sz w:val="20"/>
                  <w:lang w:val="en-IE"/>
                </w:rPr>
                <w:t>If an upgrade was already added to the basket, only the option “new offer” will be available.</w:t>
              </w:r>
            </w:ins>
          </w:p>
        </w:tc>
        <w:tc>
          <w:tcPr>
            <w:tcW w:w="1258" w:type="dxa"/>
            <w:vAlign w:val="top"/>
          </w:tcPr>
          <w:p w14:paraId="7D2D556D" w14:textId="1CE818DA"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No</w:t>
            </w:r>
          </w:p>
        </w:tc>
        <w:tc>
          <w:tcPr>
            <w:tcW w:w="1127" w:type="dxa"/>
            <w:vAlign w:val="top"/>
          </w:tcPr>
          <w:p w14:paraId="4F33336D" w14:textId="2CCA5C2A"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Yes</w:t>
            </w:r>
          </w:p>
        </w:tc>
      </w:tr>
      <w:tr w:rsidR="00792C75" w:rsidRPr="00E73B40" w14:paraId="10C38C84"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56180F7E" w14:textId="6CB9AB2B" w:rsidR="00792C75" w:rsidRPr="00E73B40" w:rsidRDefault="003D5ADE" w:rsidP="00F818B4">
            <w:pPr>
              <w:spacing w:before="40" w:after="40" w:line="240" w:lineRule="exact"/>
              <w:jc w:val="left"/>
              <w:rPr>
                <w:sz w:val="20"/>
                <w:lang w:val="en-IE"/>
              </w:rPr>
            </w:pPr>
            <w:r>
              <w:rPr>
                <w:sz w:val="20"/>
                <w:lang w:val="en-IE"/>
              </w:rPr>
              <w:t>Add</w:t>
            </w:r>
          </w:p>
        </w:tc>
        <w:tc>
          <w:tcPr>
            <w:tcW w:w="1460" w:type="dxa"/>
            <w:vAlign w:val="top"/>
          </w:tcPr>
          <w:p w14:paraId="74173068" w14:textId="3975377C"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Button</w:t>
            </w:r>
          </w:p>
        </w:tc>
        <w:tc>
          <w:tcPr>
            <w:tcW w:w="3686" w:type="dxa"/>
            <w:vAlign w:val="top"/>
          </w:tcPr>
          <w:p w14:paraId="38A90B9B" w14:textId="79D905B6"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Selects the option in the previous dropdown.</w:t>
            </w:r>
          </w:p>
        </w:tc>
        <w:tc>
          <w:tcPr>
            <w:tcW w:w="1258" w:type="dxa"/>
            <w:vAlign w:val="top"/>
          </w:tcPr>
          <w:p w14:paraId="482EFCAB"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DA01146"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1A71307" w14:textId="77777777" w:rsidR="00792C75" w:rsidRPr="00E73B40" w:rsidRDefault="00792C75" w:rsidP="00792C75">
      <w:pPr>
        <w:rPr>
          <w:lang w:val="en-IE"/>
        </w:rPr>
      </w:pPr>
    </w:p>
    <w:p w14:paraId="51C408F6" w14:textId="29BE5ABF" w:rsidR="00AE1F6A" w:rsidRPr="00E73B40" w:rsidRDefault="00AE1F6A" w:rsidP="00AE1F6A">
      <w:pPr>
        <w:pStyle w:val="Heading4"/>
        <w:rPr>
          <w:lang w:val="en-IE"/>
        </w:rPr>
      </w:pPr>
      <w:r w:rsidRPr="00E73B40">
        <w:rPr>
          <w:lang w:val="en-IE"/>
        </w:rPr>
        <w:t>Phase I</w:t>
      </w:r>
      <w:r>
        <w:rPr>
          <w:lang w:val="en-IE"/>
        </w:rPr>
        <w:t>I</w:t>
      </w:r>
      <w:r w:rsidRPr="00E73B40">
        <w:rPr>
          <w:lang w:val="en-IE"/>
        </w:rPr>
        <w:t xml:space="preserve"> – </w:t>
      </w:r>
      <w:r>
        <w:rPr>
          <w:lang w:val="en-IE"/>
        </w:rPr>
        <w:t>Create Customer</w:t>
      </w:r>
      <w:r w:rsidR="001E7682">
        <w:rPr>
          <w:lang w:val="en-IE"/>
        </w:rPr>
        <w:t xml:space="preserve"> and billing profile</w:t>
      </w:r>
    </w:p>
    <w:p w14:paraId="05CD3A16" w14:textId="77777777" w:rsidR="00816C1B" w:rsidRPr="00E73B40" w:rsidRDefault="00816C1B" w:rsidP="00816C1B">
      <w:pPr>
        <w:pStyle w:val="Heading5"/>
        <w:rPr>
          <w:lang w:val="en-IE"/>
        </w:rPr>
      </w:pPr>
      <w:r w:rsidRPr="00E73B40">
        <w:rPr>
          <w:lang w:val="en-IE"/>
        </w:rPr>
        <w:t>New Customer details step</w:t>
      </w:r>
    </w:p>
    <w:p w14:paraId="2D3A0D0C" w14:textId="411DB350" w:rsidR="00816C1B" w:rsidRDefault="00385C4C" w:rsidP="00816C1B">
      <w:pPr>
        <w:rPr>
          <w:lang w:val="en-IE"/>
        </w:rPr>
      </w:pPr>
      <w:r>
        <w:rPr>
          <w:noProof/>
          <w:lang w:val="pt-PT" w:eastAsia="pt-PT"/>
        </w:rPr>
        <w:lastRenderedPageBreak/>
        <w:drawing>
          <wp:inline distT="0" distB="0" distL="0" distR="0" wp14:anchorId="2CC546C1" wp14:editId="06229C8F">
            <wp:extent cx="6120130" cy="5221062"/>
            <wp:effectExtent l="0" t="0" r="0" b="0"/>
            <wp:docPr id="333" name="Picture 333" descr="C:\Users\NB20223\Google Drive\Sa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B20223\Google Drive\Sales\0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5221062"/>
                    </a:xfrm>
                    <a:prstGeom prst="rect">
                      <a:avLst/>
                    </a:prstGeom>
                    <a:noFill/>
                    <a:ln>
                      <a:noFill/>
                    </a:ln>
                  </pic:spPr>
                </pic:pic>
              </a:graphicData>
            </a:graphic>
          </wp:inline>
        </w:drawing>
      </w:r>
    </w:p>
    <w:p w14:paraId="4946A192" w14:textId="3C69447D" w:rsidR="001E7682" w:rsidRPr="00E73B40" w:rsidRDefault="00C8728C" w:rsidP="00816C1B">
      <w:pPr>
        <w:rPr>
          <w:lang w:val="en-IE"/>
        </w:rPr>
      </w:pPr>
      <w:r>
        <w:rPr>
          <w:noProof/>
          <w:lang w:val="pt-PT" w:eastAsia="pt-PT"/>
        </w:rPr>
        <w:lastRenderedPageBreak/>
        <w:drawing>
          <wp:inline distT="0" distB="0" distL="0" distR="0" wp14:anchorId="5A945329" wp14:editId="47E9A0DA">
            <wp:extent cx="6120130" cy="7799276"/>
            <wp:effectExtent l="0" t="0" r="0" b="0"/>
            <wp:docPr id="381" name="Picture 381" descr="D:\NB20223\Documents\My Received Files\L_C17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B20223\Documents\My Received Files\L_C176.tm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7799276"/>
                    </a:xfrm>
                    <a:prstGeom prst="rect">
                      <a:avLst/>
                    </a:prstGeom>
                    <a:noFill/>
                    <a:ln>
                      <a:noFill/>
                    </a:ln>
                  </pic:spPr>
                </pic:pic>
              </a:graphicData>
            </a:graphic>
          </wp:inline>
        </w:drawing>
      </w:r>
    </w:p>
    <w:p w14:paraId="32290D90" w14:textId="60C4FC77" w:rsidR="00365B14" w:rsidRDefault="00365B14" w:rsidP="00816C1B">
      <w:pPr>
        <w:rPr>
          <w:lang w:val="en-IE"/>
        </w:rPr>
      </w:pPr>
    </w:p>
    <w:p w14:paraId="6A72FE6C" w14:textId="00165599" w:rsidR="00C8728C" w:rsidRDefault="00C8728C" w:rsidP="00816C1B">
      <w:pPr>
        <w:rPr>
          <w:lang w:val="en-IE"/>
        </w:rPr>
      </w:pPr>
      <w:r>
        <w:rPr>
          <w:noProof/>
          <w:lang w:val="pt-PT" w:eastAsia="pt-PT"/>
        </w:rPr>
        <w:lastRenderedPageBreak/>
        <w:drawing>
          <wp:inline distT="0" distB="0" distL="0" distR="0" wp14:anchorId="5269DE07" wp14:editId="52BAFC6F">
            <wp:extent cx="6120130" cy="7072150"/>
            <wp:effectExtent l="0" t="0" r="0" b="0"/>
            <wp:docPr id="382" name="Picture 382" descr="D:\NB20223\Documents\My Received Files\L_B0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B20223\Documents\My Received Files\L_B04.tm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7072150"/>
                    </a:xfrm>
                    <a:prstGeom prst="rect">
                      <a:avLst/>
                    </a:prstGeom>
                    <a:noFill/>
                    <a:ln>
                      <a:noFill/>
                    </a:ln>
                  </pic:spPr>
                </pic:pic>
              </a:graphicData>
            </a:graphic>
          </wp:inline>
        </w:drawing>
      </w:r>
    </w:p>
    <w:p w14:paraId="5946D6FB" w14:textId="51CDA18E" w:rsidR="00816C1B" w:rsidRPr="00E73B40" w:rsidRDefault="00816C1B" w:rsidP="00816C1B">
      <w:pPr>
        <w:rPr>
          <w:lang w:val="en-IE"/>
        </w:rPr>
      </w:pPr>
    </w:p>
    <w:tbl>
      <w:tblPr>
        <w:tblStyle w:val="CelFocus"/>
        <w:tblW w:w="0" w:type="auto"/>
        <w:tblLook w:val="04A0" w:firstRow="1" w:lastRow="0" w:firstColumn="1" w:lastColumn="0" w:noHBand="0" w:noVBand="1"/>
      </w:tblPr>
      <w:tblGrid>
        <w:gridCol w:w="2235"/>
        <w:gridCol w:w="7619"/>
      </w:tblGrid>
      <w:tr w:rsidR="00816C1B" w:rsidRPr="00E73B40" w14:paraId="08F0D59F" w14:textId="77777777" w:rsidTr="00910E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DB236E6" w14:textId="77777777" w:rsidR="00816C1B" w:rsidRPr="00E73B40" w:rsidRDefault="00816C1B" w:rsidP="00910E24">
            <w:pPr>
              <w:rPr>
                <w:lang w:val="en-IE"/>
              </w:rPr>
            </w:pPr>
            <w:r w:rsidRPr="00E73B40">
              <w:rPr>
                <w:lang w:val="en-IE"/>
              </w:rPr>
              <w:t>Screen Description</w:t>
            </w:r>
          </w:p>
        </w:tc>
      </w:tr>
      <w:tr w:rsidR="00816C1B" w:rsidRPr="00E73B40" w14:paraId="0C57FC39" w14:textId="77777777" w:rsidTr="00910E24">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1A3FF3DB" w14:textId="77777777" w:rsidR="00816C1B" w:rsidRPr="00E73B40" w:rsidRDefault="00816C1B" w:rsidP="00910E24">
            <w:pPr>
              <w:jc w:val="right"/>
              <w:rPr>
                <w:lang w:val="en-IE"/>
              </w:rPr>
            </w:pPr>
            <w:r w:rsidRPr="00E73B40">
              <w:rPr>
                <w:lang w:val="en-IE"/>
              </w:rPr>
              <w:t>Display Name</w:t>
            </w:r>
          </w:p>
        </w:tc>
        <w:tc>
          <w:tcPr>
            <w:tcW w:w="7619" w:type="dxa"/>
          </w:tcPr>
          <w:p w14:paraId="227AC9CA" w14:textId="77777777" w:rsidR="00816C1B" w:rsidRPr="00E73B40" w:rsidRDefault="00816C1B" w:rsidP="00910E2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5B9C0AD2" w14:textId="77777777" w:rsidR="00816C1B" w:rsidRPr="00E73B40" w:rsidRDefault="00816C1B" w:rsidP="00910E2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Customer details</w:t>
            </w:r>
          </w:p>
        </w:tc>
      </w:tr>
    </w:tbl>
    <w:p w14:paraId="2673D9B2" w14:textId="77777777" w:rsidR="00816C1B" w:rsidRPr="00E73B40" w:rsidRDefault="00816C1B" w:rsidP="00816C1B">
      <w:pPr>
        <w:rPr>
          <w:lang w:val="en-IE"/>
        </w:rPr>
      </w:pPr>
    </w:p>
    <w:tbl>
      <w:tblPr>
        <w:tblStyle w:val="CelFocus"/>
        <w:tblW w:w="0" w:type="auto"/>
        <w:tblLook w:val="04A0" w:firstRow="1" w:lastRow="0" w:firstColumn="1" w:lastColumn="0" w:noHBand="0" w:noVBand="1"/>
      </w:tblPr>
      <w:tblGrid>
        <w:gridCol w:w="9592"/>
      </w:tblGrid>
      <w:tr w:rsidR="00816C1B" w:rsidRPr="00E73B40" w14:paraId="72039E24" w14:textId="77777777" w:rsidTr="00910E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57343FA" w14:textId="77777777" w:rsidR="00816C1B" w:rsidRPr="00E73B40" w:rsidRDefault="00816C1B" w:rsidP="00910E24">
            <w:pPr>
              <w:rPr>
                <w:lang w:val="en-IE"/>
              </w:rPr>
            </w:pPr>
            <w:r w:rsidRPr="00E73B40">
              <w:rPr>
                <w:lang w:val="en-IE"/>
              </w:rPr>
              <w:lastRenderedPageBreak/>
              <w:t xml:space="preserve">Field Description </w:t>
            </w:r>
          </w:p>
        </w:tc>
      </w:tr>
      <w:tr w:rsidR="00816C1B" w:rsidRPr="00E73B40" w14:paraId="3CA36D87" w14:textId="77777777" w:rsidTr="00910E24">
        <w:tc>
          <w:tcPr>
            <w:cnfStyle w:val="001000000000" w:firstRow="0" w:lastRow="0" w:firstColumn="1" w:lastColumn="0" w:oddVBand="0" w:evenVBand="0" w:oddHBand="0" w:evenHBand="0" w:firstRowFirstColumn="0" w:firstRowLastColumn="0" w:lastRowFirstColumn="0" w:lastRowLastColumn="0"/>
            <w:tcW w:w="9592" w:type="dxa"/>
            <w:vAlign w:val="top"/>
          </w:tcPr>
          <w:p w14:paraId="0FD6C07E" w14:textId="77777777" w:rsidR="00816C1B" w:rsidRPr="00E73B40" w:rsidRDefault="00816C1B" w:rsidP="00910E24">
            <w:pPr>
              <w:rPr>
                <w:b w:val="0"/>
                <w:lang w:val="en-IE"/>
              </w:rPr>
            </w:pPr>
            <w:r w:rsidRPr="00E73B40">
              <w:rPr>
                <w:b w:val="0"/>
                <w:lang w:val="en-IE"/>
              </w:rPr>
              <w:t xml:space="preserve">Please refer to </w:t>
            </w:r>
            <w:r w:rsidRPr="00E73B40">
              <w:rPr>
                <w:b w:val="0"/>
                <w:i/>
                <w:lang w:val="en-IE"/>
              </w:rPr>
              <w:t xml:space="preserve">Customer details </w:t>
            </w:r>
            <w:r w:rsidRPr="00E73B40">
              <w:rPr>
                <w:b w:val="0"/>
                <w:lang w:val="en-IE"/>
              </w:rPr>
              <w:t>screen of FEAT</w:t>
            </w:r>
            <w:r w:rsidRPr="00E73B40">
              <w:rPr>
                <w:b w:val="0"/>
                <w:i/>
                <w:lang w:val="en-IE"/>
              </w:rPr>
              <w:t xml:space="preserve"> #1: Customer Details</w:t>
            </w:r>
            <w:r w:rsidRPr="00E73B40">
              <w:rPr>
                <w:b w:val="0"/>
                <w:lang w:val="en-IE"/>
              </w:rPr>
              <w:t xml:space="preserve"> on [3].</w:t>
            </w:r>
          </w:p>
        </w:tc>
      </w:tr>
    </w:tbl>
    <w:p w14:paraId="6F44A63A" w14:textId="7B0732F7" w:rsidR="00D65231" w:rsidRPr="00E73B40" w:rsidRDefault="00D65231" w:rsidP="00D65231">
      <w:pPr>
        <w:pStyle w:val="Heading5"/>
        <w:rPr>
          <w:lang w:val="en-IE"/>
        </w:rPr>
      </w:pPr>
      <w:r w:rsidRPr="00D65231">
        <w:rPr>
          <w:lang w:val="en-IE"/>
        </w:rPr>
        <w:t>New Billing profile details for new Customer step</w:t>
      </w:r>
      <w:r w:rsidRPr="00E73B40">
        <w:rPr>
          <w:lang w:val="en-IE"/>
        </w:rPr>
        <w:t xml:space="preserve"> </w:t>
      </w:r>
    </w:p>
    <w:p w14:paraId="37A9FC6D" w14:textId="549678DD" w:rsidR="00D65231" w:rsidRPr="00E73B40" w:rsidRDefault="00C8728C" w:rsidP="00D65231">
      <w:pPr>
        <w:pStyle w:val="UnnumberedHeading"/>
        <w:rPr>
          <w:lang w:val="en-IE"/>
        </w:rPr>
      </w:pPr>
      <w:r>
        <w:rPr>
          <w:noProof/>
          <w:lang w:val="pt-PT" w:eastAsia="pt-PT"/>
        </w:rPr>
        <w:lastRenderedPageBreak/>
        <w:drawing>
          <wp:inline distT="0" distB="0" distL="0" distR="0" wp14:anchorId="2D6E4F44" wp14:editId="2BC21691">
            <wp:extent cx="5751906" cy="8867775"/>
            <wp:effectExtent l="0" t="0" r="1270" b="0"/>
            <wp:docPr id="383" name="Picture 383" descr="D:\NB20223\Documents\My Received Files\L_562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B20223\Documents\My Received Files\L_5628.tm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9587" cy="8864200"/>
                    </a:xfrm>
                    <a:prstGeom prst="rect">
                      <a:avLst/>
                    </a:prstGeom>
                    <a:noFill/>
                    <a:ln>
                      <a:noFill/>
                    </a:ln>
                  </pic:spPr>
                </pic:pic>
              </a:graphicData>
            </a:graphic>
          </wp:inline>
        </w:drawing>
      </w:r>
    </w:p>
    <w:p w14:paraId="0F45B718" w14:textId="2BA78722" w:rsidR="00D65231" w:rsidRDefault="00C8728C" w:rsidP="00D65231">
      <w:pPr>
        <w:rPr>
          <w:lang w:val="en-IE"/>
        </w:rPr>
      </w:pPr>
      <w:r>
        <w:rPr>
          <w:noProof/>
          <w:lang w:val="pt-PT" w:eastAsia="pt-PT"/>
        </w:rPr>
        <w:lastRenderedPageBreak/>
        <w:drawing>
          <wp:inline distT="0" distB="0" distL="0" distR="0" wp14:anchorId="020CF0CF" wp14:editId="533BA1B4">
            <wp:extent cx="5476875" cy="9052782"/>
            <wp:effectExtent l="0" t="0" r="0" b="0"/>
            <wp:docPr id="384" name="Picture 384" descr="D:\NB20223\Documents\My Received Files\L_212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NB20223\Documents\My Received Files\L_2125.tm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7132" cy="9053206"/>
                    </a:xfrm>
                    <a:prstGeom prst="rect">
                      <a:avLst/>
                    </a:prstGeom>
                    <a:noFill/>
                    <a:ln>
                      <a:noFill/>
                    </a:ln>
                  </pic:spPr>
                </pic:pic>
              </a:graphicData>
            </a:graphic>
          </wp:inline>
        </w:drawing>
      </w:r>
    </w:p>
    <w:p w14:paraId="008DD0DD" w14:textId="7B2485DA" w:rsidR="00D65231" w:rsidRPr="00E73B40" w:rsidRDefault="00C8728C" w:rsidP="00D65231">
      <w:pPr>
        <w:rPr>
          <w:lang w:val="en-IE"/>
        </w:rPr>
      </w:pPr>
      <w:r>
        <w:rPr>
          <w:noProof/>
          <w:lang w:val="pt-PT" w:eastAsia="pt-PT"/>
        </w:rPr>
        <w:lastRenderedPageBreak/>
        <w:drawing>
          <wp:inline distT="0" distB="0" distL="0" distR="0" wp14:anchorId="6BC653CF" wp14:editId="4A7E0D24">
            <wp:extent cx="5791305" cy="8963025"/>
            <wp:effectExtent l="0" t="0" r="0" b="0"/>
            <wp:docPr id="385" name="Picture 385" descr="D:\NB20223\Documents\My Received Files\L_64B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NB20223\Documents\My Received Files\L_64BB.tm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3806" cy="8966895"/>
                    </a:xfrm>
                    <a:prstGeom prst="rect">
                      <a:avLst/>
                    </a:prstGeom>
                    <a:noFill/>
                    <a:ln>
                      <a:noFill/>
                    </a:ln>
                  </pic:spPr>
                </pic:pic>
              </a:graphicData>
            </a:graphic>
          </wp:inline>
        </w:drawing>
      </w:r>
    </w:p>
    <w:p w14:paraId="5B926A27" w14:textId="68665F6D" w:rsidR="00D65231" w:rsidRDefault="00D65231" w:rsidP="00D65231">
      <w:pPr>
        <w:rPr>
          <w:lang w:val="en-IE"/>
        </w:rPr>
      </w:pPr>
    </w:p>
    <w:tbl>
      <w:tblPr>
        <w:tblStyle w:val="CelFocus"/>
        <w:tblW w:w="0" w:type="auto"/>
        <w:tblLook w:val="04A0" w:firstRow="1" w:lastRow="0" w:firstColumn="1" w:lastColumn="0" w:noHBand="0" w:noVBand="1"/>
      </w:tblPr>
      <w:tblGrid>
        <w:gridCol w:w="2189"/>
        <w:gridCol w:w="7403"/>
      </w:tblGrid>
      <w:tr w:rsidR="00D65231" w:rsidRPr="00E73B40" w14:paraId="787F167E" w14:textId="77777777" w:rsidTr="00D652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273D5F55" w14:textId="2E2E9F33" w:rsidR="00D65231" w:rsidRPr="00E73B40" w:rsidRDefault="00D65231" w:rsidP="00D65231">
            <w:pPr>
              <w:rPr>
                <w:lang w:val="en-IE"/>
              </w:rPr>
            </w:pPr>
            <w:r w:rsidRPr="00026DEA">
              <w:rPr>
                <w:noProof/>
                <w:lang w:val="pt-PT" w:eastAsia="pt-PT"/>
              </w:rPr>
              <w:t xml:space="preserve"> </w:t>
            </w:r>
            <w:r w:rsidRPr="00E73B40">
              <w:rPr>
                <w:lang w:val="en-IE"/>
              </w:rPr>
              <w:t>Screen Description</w:t>
            </w:r>
          </w:p>
        </w:tc>
      </w:tr>
      <w:tr w:rsidR="00D65231" w:rsidRPr="00E73B40" w14:paraId="47B392F1" w14:textId="77777777" w:rsidTr="00D65231">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3E8EDF14" w14:textId="77777777" w:rsidR="00D65231" w:rsidRPr="00E73B40" w:rsidRDefault="00D65231" w:rsidP="00D65231">
            <w:pPr>
              <w:jc w:val="right"/>
              <w:rPr>
                <w:lang w:val="en-IE"/>
              </w:rPr>
            </w:pPr>
            <w:r w:rsidRPr="00E73B40">
              <w:rPr>
                <w:lang w:val="en-IE"/>
              </w:rPr>
              <w:t>Display Name</w:t>
            </w:r>
          </w:p>
        </w:tc>
        <w:tc>
          <w:tcPr>
            <w:tcW w:w="7403" w:type="dxa"/>
          </w:tcPr>
          <w:p w14:paraId="0A10CD1F" w14:textId="77777777" w:rsidR="00D65231" w:rsidRPr="00E73B40" w:rsidRDefault="00D65231" w:rsidP="00D6523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4199E359" w14:textId="7EF9FB65" w:rsidR="00D65231" w:rsidRPr="00E73B40" w:rsidRDefault="00D65231" w:rsidP="00D6523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Step name: </w:t>
            </w:r>
            <w:r w:rsidR="00DD4533">
              <w:rPr>
                <w:sz w:val="20"/>
                <w:lang w:val="en-IE"/>
              </w:rPr>
              <w:t xml:space="preserve">New </w:t>
            </w:r>
            <w:r w:rsidRPr="00E73B40">
              <w:rPr>
                <w:sz w:val="20"/>
                <w:lang w:val="en-IE"/>
              </w:rPr>
              <w:t>Billing profile details</w:t>
            </w:r>
          </w:p>
        </w:tc>
      </w:tr>
    </w:tbl>
    <w:p w14:paraId="4F18F793" w14:textId="77777777" w:rsidR="00D65231" w:rsidRPr="00E73B40" w:rsidRDefault="00D65231" w:rsidP="00D65231">
      <w:pPr>
        <w:rPr>
          <w:lang w:val="en-IE"/>
        </w:rPr>
      </w:pPr>
    </w:p>
    <w:tbl>
      <w:tblPr>
        <w:tblStyle w:val="CelFocus"/>
        <w:tblW w:w="0" w:type="auto"/>
        <w:tblLook w:val="04A0" w:firstRow="1" w:lastRow="0" w:firstColumn="1" w:lastColumn="0" w:noHBand="0" w:noVBand="1"/>
      </w:tblPr>
      <w:tblGrid>
        <w:gridCol w:w="9592"/>
      </w:tblGrid>
      <w:tr w:rsidR="00D65231" w:rsidRPr="00E73B40" w14:paraId="761148B6" w14:textId="77777777" w:rsidTr="00D652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0BDE9BF2" w14:textId="77777777" w:rsidR="00D65231" w:rsidRPr="00E73B40" w:rsidRDefault="00D65231" w:rsidP="00D65231">
            <w:pPr>
              <w:rPr>
                <w:lang w:val="en-IE"/>
              </w:rPr>
            </w:pPr>
            <w:r w:rsidRPr="00E73B40">
              <w:rPr>
                <w:lang w:val="en-IE"/>
              </w:rPr>
              <w:t xml:space="preserve">Field Description </w:t>
            </w:r>
          </w:p>
        </w:tc>
      </w:tr>
      <w:tr w:rsidR="00D65231" w:rsidRPr="00E73B40" w14:paraId="1D7F7814" w14:textId="77777777" w:rsidTr="00D65231">
        <w:tc>
          <w:tcPr>
            <w:cnfStyle w:val="001000000000" w:firstRow="0" w:lastRow="0" w:firstColumn="1" w:lastColumn="0" w:oddVBand="0" w:evenVBand="0" w:oddHBand="0" w:evenHBand="0" w:firstRowFirstColumn="0" w:firstRowLastColumn="0" w:lastRowFirstColumn="0" w:lastRowLastColumn="0"/>
            <w:tcW w:w="9592" w:type="dxa"/>
            <w:vAlign w:val="top"/>
          </w:tcPr>
          <w:p w14:paraId="101F57FE" w14:textId="77777777" w:rsidR="00D65231" w:rsidRPr="00E73B40" w:rsidRDefault="00D65231" w:rsidP="00D65231">
            <w:pPr>
              <w:rPr>
                <w:b w:val="0"/>
                <w:lang w:val="en-IE"/>
              </w:rPr>
            </w:pPr>
            <w:r w:rsidRPr="00E73B40">
              <w:rPr>
                <w:b w:val="0"/>
                <w:lang w:val="en-IE"/>
              </w:rPr>
              <w:t xml:space="preserve">Please refer to </w:t>
            </w:r>
            <w:r w:rsidRPr="00E73B40">
              <w:rPr>
                <w:b w:val="0"/>
                <w:i/>
                <w:lang w:val="en-IE"/>
              </w:rPr>
              <w:t>Select existing billing arrangement</w:t>
            </w:r>
            <w:r w:rsidRPr="00E73B40">
              <w:rPr>
                <w:b w:val="0"/>
                <w:lang w:val="en-IE"/>
              </w:rPr>
              <w:t xml:space="preserve"> and </w:t>
            </w:r>
            <w:r w:rsidRPr="00E73B40">
              <w:rPr>
                <w:b w:val="0"/>
                <w:i/>
                <w:lang w:val="en-IE"/>
              </w:rPr>
              <w:t>Select new billing arrangement</w:t>
            </w:r>
            <w:r w:rsidRPr="00E73B40">
              <w:rPr>
                <w:b w:val="0"/>
                <w:lang w:val="en-IE"/>
              </w:rPr>
              <w:t xml:space="preserve"> screen of FEAT</w:t>
            </w:r>
            <w:r w:rsidRPr="00E73B40">
              <w:rPr>
                <w:b w:val="0"/>
                <w:i/>
                <w:lang w:val="en-IE"/>
              </w:rPr>
              <w:t xml:space="preserve"> #2: Billing Details</w:t>
            </w:r>
            <w:r w:rsidRPr="00E73B40">
              <w:rPr>
                <w:b w:val="0"/>
                <w:lang w:val="en-IE"/>
              </w:rPr>
              <w:t xml:space="preserve"> on [3].</w:t>
            </w:r>
          </w:p>
        </w:tc>
      </w:tr>
    </w:tbl>
    <w:p w14:paraId="0D510FDE" w14:textId="39BD2EEF" w:rsidR="001E7682" w:rsidRPr="00E73B40" w:rsidRDefault="001E7682" w:rsidP="001E7682">
      <w:pPr>
        <w:pStyle w:val="Heading5"/>
        <w:rPr>
          <w:ins w:id="5459" w:author="Author"/>
          <w:lang w:val="en-IE"/>
        </w:rPr>
      </w:pPr>
      <w:ins w:id="5460" w:author="Author">
        <w:r>
          <w:rPr>
            <w:lang w:val="en-IE"/>
          </w:rPr>
          <w:t>Create Customer and billing profile confirmation</w:t>
        </w:r>
        <w:r w:rsidRPr="00E73B40">
          <w:rPr>
            <w:lang w:val="en-IE"/>
          </w:rPr>
          <w:t xml:space="preserve"> step</w:t>
        </w:r>
      </w:ins>
    </w:p>
    <w:p w14:paraId="79DA7888" w14:textId="5A158CB4" w:rsidR="001E7682" w:rsidRDefault="006F14C8" w:rsidP="006F14C8">
      <w:pPr>
        <w:jc w:val="center"/>
        <w:rPr>
          <w:ins w:id="5461" w:author="Author"/>
          <w:lang w:val="en-IE"/>
        </w:rPr>
      </w:pPr>
      <w:ins w:id="5462" w:author="Author">
        <w:r>
          <w:rPr>
            <w:noProof/>
            <w:lang w:val="pt-PT" w:eastAsia="pt-PT"/>
          </w:rPr>
          <w:lastRenderedPageBreak/>
          <w:drawing>
            <wp:inline distT="0" distB="0" distL="0" distR="0" wp14:anchorId="74F3C55E" wp14:editId="43C46B78">
              <wp:extent cx="3682978" cy="9020175"/>
              <wp:effectExtent l="0" t="0" r="0" b="0"/>
              <wp:docPr id="386" name="Picture 386" descr="D:\NB20223\Documents\My Received Files\L_985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NB20223\Documents\My Received Files\L_9859.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2978" cy="9020175"/>
                      </a:xfrm>
                      <a:prstGeom prst="rect">
                        <a:avLst/>
                      </a:prstGeom>
                      <a:noFill/>
                      <a:ln>
                        <a:noFill/>
                      </a:ln>
                    </pic:spPr>
                  </pic:pic>
                </a:graphicData>
              </a:graphic>
            </wp:inline>
          </w:drawing>
        </w:r>
      </w:ins>
    </w:p>
    <w:p w14:paraId="4D4F0526" w14:textId="472B13C4" w:rsidR="001E7682" w:rsidRPr="00E73B40" w:rsidRDefault="001E7682" w:rsidP="006F14C8">
      <w:pPr>
        <w:rPr>
          <w:ins w:id="5463" w:author="Author"/>
          <w:lang w:val="en-IE"/>
        </w:rPr>
      </w:pPr>
    </w:p>
    <w:tbl>
      <w:tblPr>
        <w:tblStyle w:val="CelFocus"/>
        <w:tblW w:w="0" w:type="auto"/>
        <w:tblLook w:val="04A0" w:firstRow="1" w:lastRow="0" w:firstColumn="1" w:lastColumn="0" w:noHBand="0" w:noVBand="1"/>
      </w:tblPr>
      <w:tblGrid>
        <w:gridCol w:w="2235"/>
        <w:gridCol w:w="7619"/>
      </w:tblGrid>
      <w:tr w:rsidR="001E7682" w:rsidRPr="00E73B40" w14:paraId="25C9BA2A" w14:textId="77777777" w:rsidTr="00D25112">
        <w:trPr>
          <w:cnfStyle w:val="100000000000" w:firstRow="1" w:lastRow="0" w:firstColumn="0" w:lastColumn="0" w:oddVBand="0" w:evenVBand="0" w:oddHBand="0" w:evenHBand="0" w:firstRowFirstColumn="0" w:firstRowLastColumn="0" w:lastRowFirstColumn="0" w:lastRowLastColumn="0"/>
          <w:ins w:id="5464"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17CA4C5" w14:textId="77777777" w:rsidR="001E7682" w:rsidRPr="00E73B40" w:rsidRDefault="001E7682" w:rsidP="00D25112">
            <w:pPr>
              <w:rPr>
                <w:ins w:id="5465" w:author="Author"/>
                <w:lang w:val="en-IE"/>
              </w:rPr>
            </w:pPr>
            <w:ins w:id="5466" w:author="Author">
              <w:r w:rsidRPr="00E73B40">
                <w:rPr>
                  <w:lang w:val="en-IE"/>
                </w:rPr>
                <w:t>Screen Description</w:t>
              </w:r>
            </w:ins>
          </w:p>
        </w:tc>
      </w:tr>
      <w:tr w:rsidR="001E7682" w:rsidRPr="00E73B40" w14:paraId="735A0ED7" w14:textId="77777777" w:rsidTr="00D25112">
        <w:trPr>
          <w:ins w:id="5467"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6F79142" w14:textId="77777777" w:rsidR="001E7682" w:rsidRPr="00E73B40" w:rsidRDefault="001E7682" w:rsidP="00D25112">
            <w:pPr>
              <w:jc w:val="right"/>
              <w:rPr>
                <w:ins w:id="5468" w:author="Author"/>
                <w:lang w:val="en-IE"/>
              </w:rPr>
            </w:pPr>
            <w:ins w:id="5469" w:author="Author">
              <w:r w:rsidRPr="00E73B40">
                <w:rPr>
                  <w:lang w:val="en-IE"/>
                </w:rPr>
                <w:t>Display Name</w:t>
              </w:r>
            </w:ins>
          </w:p>
        </w:tc>
        <w:tc>
          <w:tcPr>
            <w:tcW w:w="7619" w:type="dxa"/>
          </w:tcPr>
          <w:p w14:paraId="228C7891" w14:textId="77777777" w:rsidR="001E7682" w:rsidRPr="00E73B40" w:rsidRDefault="001E7682" w:rsidP="00D25112">
            <w:pPr>
              <w:jc w:val="left"/>
              <w:cnfStyle w:val="000000000000" w:firstRow="0" w:lastRow="0" w:firstColumn="0" w:lastColumn="0" w:oddVBand="0" w:evenVBand="0" w:oddHBand="0" w:evenHBand="0" w:firstRowFirstColumn="0" w:firstRowLastColumn="0" w:lastRowFirstColumn="0" w:lastRowLastColumn="0"/>
              <w:rPr>
                <w:ins w:id="5470" w:author="Author"/>
                <w:sz w:val="20"/>
                <w:lang w:val="en-IE"/>
              </w:rPr>
            </w:pPr>
            <w:ins w:id="5471" w:author="Author">
              <w:r w:rsidRPr="00E73B40">
                <w:rPr>
                  <w:sz w:val="20"/>
                  <w:lang w:val="en-IE"/>
                </w:rPr>
                <w:t>Process name: Sales</w:t>
              </w:r>
            </w:ins>
          </w:p>
          <w:p w14:paraId="01FA1DE8" w14:textId="77777777" w:rsidR="001E7682" w:rsidRPr="00E73B40" w:rsidRDefault="001E7682" w:rsidP="00D25112">
            <w:pPr>
              <w:jc w:val="left"/>
              <w:cnfStyle w:val="000000000000" w:firstRow="0" w:lastRow="0" w:firstColumn="0" w:lastColumn="0" w:oddVBand="0" w:evenVBand="0" w:oddHBand="0" w:evenHBand="0" w:firstRowFirstColumn="0" w:firstRowLastColumn="0" w:lastRowFirstColumn="0" w:lastRowLastColumn="0"/>
              <w:rPr>
                <w:ins w:id="5472" w:author="Author"/>
                <w:sz w:val="20"/>
                <w:lang w:val="en-IE"/>
              </w:rPr>
            </w:pPr>
            <w:ins w:id="5473" w:author="Author">
              <w:r w:rsidRPr="00E73B40">
                <w:rPr>
                  <w:sz w:val="20"/>
                  <w:lang w:val="en-IE"/>
                </w:rPr>
                <w:t>Step name: Customer details</w:t>
              </w:r>
            </w:ins>
          </w:p>
        </w:tc>
      </w:tr>
    </w:tbl>
    <w:p w14:paraId="60F84BD6" w14:textId="77777777" w:rsidR="001E7682" w:rsidRPr="00E73B40" w:rsidRDefault="001E7682" w:rsidP="001E7682">
      <w:pPr>
        <w:rPr>
          <w:ins w:id="5474" w:author="Author"/>
          <w:lang w:val="en-IE"/>
        </w:rPr>
      </w:pPr>
    </w:p>
    <w:tbl>
      <w:tblPr>
        <w:tblStyle w:val="CelFocus"/>
        <w:tblW w:w="0" w:type="auto"/>
        <w:tblLook w:val="04A0" w:firstRow="1" w:lastRow="0" w:firstColumn="1" w:lastColumn="0" w:noHBand="0" w:noVBand="1"/>
      </w:tblPr>
      <w:tblGrid>
        <w:gridCol w:w="9592"/>
      </w:tblGrid>
      <w:tr w:rsidR="001E7682" w:rsidRPr="00E73B40" w14:paraId="0EED0DAE" w14:textId="77777777" w:rsidTr="00D25112">
        <w:trPr>
          <w:cnfStyle w:val="100000000000" w:firstRow="1" w:lastRow="0" w:firstColumn="0" w:lastColumn="0" w:oddVBand="0" w:evenVBand="0" w:oddHBand="0" w:evenHBand="0" w:firstRowFirstColumn="0" w:firstRowLastColumn="0" w:lastRowFirstColumn="0" w:lastRowLastColumn="0"/>
          <w:ins w:id="5475"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308239B8" w14:textId="77777777" w:rsidR="001E7682" w:rsidRPr="00E73B40" w:rsidRDefault="001E7682" w:rsidP="00D25112">
            <w:pPr>
              <w:rPr>
                <w:ins w:id="5476" w:author="Author"/>
                <w:lang w:val="en-IE"/>
              </w:rPr>
            </w:pPr>
            <w:ins w:id="5477" w:author="Author">
              <w:r w:rsidRPr="00E73B40">
                <w:rPr>
                  <w:lang w:val="en-IE"/>
                </w:rPr>
                <w:t xml:space="preserve">Field Description </w:t>
              </w:r>
            </w:ins>
          </w:p>
        </w:tc>
      </w:tr>
      <w:tr w:rsidR="001E7682" w:rsidRPr="00E73B40" w14:paraId="2902C179" w14:textId="77777777" w:rsidTr="00D25112">
        <w:trPr>
          <w:ins w:id="5478"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37328AC7" w14:textId="77777777" w:rsidR="001E7682" w:rsidRPr="00E73B40" w:rsidRDefault="001E7682" w:rsidP="00D25112">
            <w:pPr>
              <w:rPr>
                <w:ins w:id="5479" w:author="Author"/>
                <w:b w:val="0"/>
                <w:lang w:val="en-IE"/>
              </w:rPr>
            </w:pPr>
            <w:ins w:id="5480" w:author="Author">
              <w:r w:rsidRPr="00E73B40">
                <w:rPr>
                  <w:b w:val="0"/>
                  <w:lang w:val="en-IE"/>
                </w:rPr>
                <w:t xml:space="preserve">Please refer to </w:t>
              </w:r>
              <w:r w:rsidRPr="00E73B40">
                <w:rPr>
                  <w:b w:val="0"/>
                  <w:i/>
                  <w:lang w:val="en-IE"/>
                </w:rPr>
                <w:t xml:space="preserve">Customer details </w:t>
              </w:r>
              <w:r w:rsidRPr="00E73B40">
                <w:rPr>
                  <w:b w:val="0"/>
                  <w:lang w:val="en-IE"/>
                </w:rPr>
                <w:t>screen of FEAT</w:t>
              </w:r>
              <w:r w:rsidRPr="00E73B40">
                <w:rPr>
                  <w:b w:val="0"/>
                  <w:i/>
                  <w:lang w:val="en-IE"/>
                </w:rPr>
                <w:t xml:space="preserve"> #1: Customer Details</w:t>
              </w:r>
              <w:r w:rsidRPr="00E73B40">
                <w:rPr>
                  <w:b w:val="0"/>
                  <w:lang w:val="en-IE"/>
                </w:rPr>
                <w:t xml:space="preserve"> on [3].</w:t>
              </w:r>
            </w:ins>
          </w:p>
        </w:tc>
      </w:tr>
    </w:tbl>
    <w:p w14:paraId="7234D10C" w14:textId="77777777" w:rsidR="00D65231" w:rsidRPr="00D65231" w:rsidRDefault="00D65231" w:rsidP="00D65231">
      <w:pPr>
        <w:pStyle w:val="UnnumberedHeading"/>
      </w:pPr>
    </w:p>
    <w:p w14:paraId="4C6B8FCD" w14:textId="729DE66B" w:rsidR="00AE1F6A" w:rsidRPr="00E73B40" w:rsidRDefault="00AE1F6A" w:rsidP="00AE1F6A">
      <w:pPr>
        <w:pStyle w:val="Heading4"/>
        <w:rPr>
          <w:ins w:id="5481" w:author="Author"/>
          <w:lang w:val="en-IE"/>
        </w:rPr>
      </w:pPr>
      <w:ins w:id="5482" w:author="Author">
        <w:r w:rsidRPr="00E73B40">
          <w:rPr>
            <w:lang w:val="en-IE"/>
          </w:rPr>
          <w:t>Phase I</w:t>
        </w:r>
        <w:r>
          <w:rPr>
            <w:lang w:val="en-IE"/>
          </w:rPr>
          <w:t>II</w:t>
        </w:r>
        <w:r w:rsidRPr="00E73B40">
          <w:rPr>
            <w:lang w:val="en-IE"/>
          </w:rPr>
          <w:t xml:space="preserve"> – </w:t>
        </w:r>
        <w:r w:rsidR="005329FE">
          <w:rPr>
            <w:lang w:val="en-IE"/>
          </w:rPr>
          <w:t>Basket Configuration</w:t>
        </w:r>
        <w:del w:id="5483" w:author="Author">
          <w:r w:rsidRPr="00E73B40" w:rsidDel="005329FE">
            <w:rPr>
              <w:lang w:val="en-IE"/>
            </w:rPr>
            <w:delText>Products/Offers selection</w:delText>
          </w:r>
        </w:del>
      </w:ins>
    </w:p>
    <w:p w14:paraId="64ADA005" w14:textId="77777777" w:rsidR="00816C1B" w:rsidRPr="00E73B40" w:rsidRDefault="00816C1B" w:rsidP="00816C1B">
      <w:pPr>
        <w:rPr>
          <w:ins w:id="5484" w:author="Author"/>
          <w:lang w:val="en-IE"/>
        </w:rPr>
      </w:pPr>
    </w:p>
    <w:p w14:paraId="1C718594" w14:textId="7650198F" w:rsidR="00B13417" w:rsidRPr="00E73B40" w:rsidRDefault="00B13417" w:rsidP="00B13417">
      <w:pPr>
        <w:pStyle w:val="Heading5"/>
        <w:rPr>
          <w:ins w:id="5485" w:author="Author"/>
          <w:lang w:val="en-IE"/>
        </w:rPr>
      </w:pPr>
      <w:bookmarkStart w:id="5486" w:name="_Check_Stock_and"/>
      <w:bookmarkEnd w:id="5486"/>
      <w:ins w:id="5487" w:author="Author">
        <w:r w:rsidRPr="00E73B40">
          <w:rPr>
            <w:lang w:val="en-IE"/>
          </w:rPr>
          <w:t>Check Stock and Delivery method</w:t>
        </w:r>
      </w:ins>
    </w:p>
    <w:p w14:paraId="03ADF418" w14:textId="6D6C4CA1" w:rsidR="00A94775" w:rsidRDefault="00B13417" w:rsidP="00B13417">
      <w:pPr>
        <w:rPr>
          <w:ins w:id="5488" w:author="Author"/>
          <w:noProof/>
          <w:lang w:val="en-IE" w:eastAsia="pt-PT"/>
        </w:rPr>
      </w:pPr>
      <w:ins w:id="5489" w:author="Author">
        <w:r w:rsidRPr="00E73B40">
          <w:rPr>
            <w:noProof/>
            <w:lang w:val="en-IE" w:eastAsia="pt-PT"/>
          </w:rPr>
          <w:t xml:space="preserve"> </w:t>
        </w:r>
        <w:r w:rsidR="00A94775">
          <w:rPr>
            <w:noProof/>
            <w:lang w:val="pt-PT" w:eastAsia="pt-PT"/>
          </w:rPr>
          <w:drawing>
            <wp:inline distT="0" distB="0" distL="0" distR="0" wp14:anchorId="6EC4C109" wp14:editId="0D2E5C8D">
              <wp:extent cx="5943600" cy="5058410"/>
              <wp:effectExtent l="0" t="0" r="0" b="889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058410"/>
                      </a:xfrm>
                      <a:prstGeom prst="rect">
                        <a:avLst/>
                      </a:prstGeom>
                    </pic:spPr>
                  </pic:pic>
                </a:graphicData>
              </a:graphic>
            </wp:inline>
          </w:drawing>
        </w:r>
      </w:ins>
    </w:p>
    <w:p w14:paraId="51F1AEC3" w14:textId="6B0AFF87" w:rsidR="00492B6B" w:rsidRDefault="00492B6B" w:rsidP="00B13417">
      <w:pPr>
        <w:rPr>
          <w:ins w:id="5490" w:author="Author"/>
          <w:noProof/>
          <w:lang w:val="en-IE" w:eastAsia="pt-PT"/>
        </w:rPr>
      </w:pPr>
      <w:ins w:id="5491" w:author="Author">
        <w:r>
          <w:rPr>
            <w:noProof/>
            <w:lang w:val="pt-PT" w:eastAsia="pt-PT"/>
          </w:rPr>
          <w:lastRenderedPageBreak/>
          <w:drawing>
            <wp:inline distT="0" distB="0" distL="0" distR="0" wp14:anchorId="1FF9C72B" wp14:editId="4C5A9077">
              <wp:extent cx="5943600" cy="5082540"/>
              <wp:effectExtent l="0" t="0" r="0" b="381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082540"/>
                      </a:xfrm>
                      <a:prstGeom prst="rect">
                        <a:avLst/>
                      </a:prstGeom>
                    </pic:spPr>
                  </pic:pic>
                </a:graphicData>
              </a:graphic>
            </wp:inline>
          </w:drawing>
        </w:r>
      </w:ins>
    </w:p>
    <w:p w14:paraId="02AB5FEF" w14:textId="05CB81A4" w:rsidR="00FE5436" w:rsidRDefault="00FE5436" w:rsidP="00B13417">
      <w:pPr>
        <w:rPr>
          <w:ins w:id="5492" w:author="Author"/>
          <w:noProof/>
          <w:lang w:val="pt-PT" w:eastAsia="pt-PT"/>
        </w:rPr>
      </w:pPr>
      <w:ins w:id="5493" w:author="Author">
        <w:r>
          <w:rPr>
            <w:noProof/>
            <w:lang w:val="pt-PT" w:eastAsia="pt-PT"/>
          </w:rPr>
          <w:lastRenderedPageBreak/>
          <w:drawing>
            <wp:inline distT="0" distB="0" distL="0" distR="0" wp14:anchorId="6841EBB9" wp14:editId="6B44A655">
              <wp:extent cx="6120130" cy="5227341"/>
              <wp:effectExtent l="0" t="0" r="0" b="0"/>
              <wp:docPr id="10" name="Picture 10" descr="D:\NB20223\Downloads\screenshot-2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wnloads\screenshot-2 (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5227341"/>
                      </a:xfrm>
                      <a:prstGeom prst="rect">
                        <a:avLst/>
                      </a:prstGeom>
                      <a:noFill/>
                      <a:ln>
                        <a:noFill/>
                      </a:ln>
                    </pic:spPr>
                  </pic:pic>
                </a:graphicData>
              </a:graphic>
            </wp:inline>
          </w:drawing>
        </w:r>
      </w:ins>
    </w:p>
    <w:p w14:paraId="4A1E4400" w14:textId="061EEE0B" w:rsidR="00B13417" w:rsidRPr="00E73B40" w:rsidRDefault="00492B6B" w:rsidP="00B13417">
      <w:pPr>
        <w:rPr>
          <w:ins w:id="5494" w:author="Author"/>
          <w:noProof/>
          <w:lang w:val="en-IE" w:eastAsia="pt-PT"/>
        </w:rPr>
      </w:pPr>
      <w:ins w:id="5495" w:author="Author">
        <w:r w:rsidRPr="00492B6B">
          <w:rPr>
            <w:noProof/>
            <w:lang w:val="pt-PT" w:eastAsia="pt-PT"/>
          </w:rPr>
          <w:lastRenderedPageBreak/>
          <w:t xml:space="preserve"> </w:t>
        </w:r>
        <w:del w:id="5496" w:author="Author">
          <w:r w:rsidR="00FE5436" w:rsidDel="00012AAC">
            <w:rPr>
              <w:noProof/>
              <w:lang w:val="pt-PT" w:eastAsia="pt-PT"/>
            </w:rPr>
            <w:drawing>
              <wp:inline distT="0" distB="0" distL="0" distR="0" wp14:anchorId="7D644567" wp14:editId="4933BF12">
                <wp:extent cx="6120130" cy="5225450"/>
                <wp:effectExtent l="0" t="0" r="0" b="0"/>
                <wp:docPr id="7" name="Picture 7" descr="D:\NB20223\Downloads\screenshot-1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B20223\Downloads\screenshot-1 (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5225450"/>
                        </a:xfrm>
                        <a:prstGeom prst="rect">
                          <a:avLst/>
                        </a:prstGeom>
                        <a:noFill/>
                        <a:ln>
                          <a:noFill/>
                        </a:ln>
                      </pic:spPr>
                    </pic:pic>
                  </a:graphicData>
                </a:graphic>
              </wp:inline>
            </w:drawing>
          </w:r>
        </w:del>
        <w:r w:rsidR="00012AAC">
          <w:rPr>
            <w:noProof/>
            <w:lang w:val="pt-PT" w:eastAsia="pt-PT"/>
          </w:rPr>
          <w:drawing>
            <wp:inline distT="0" distB="0" distL="0" distR="0" wp14:anchorId="6B9EC9A0" wp14:editId="45A9F0B7">
              <wp:extent cx="5943600" cy="56489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5648960"/>
                      </a:xfrm>
                      <a:prstGeom prst="rect">
                        <a:avLst/>
                      </a:prstGeom>
                    </pic:spPr>
                  </pic:pic>
                </a:graphicData>
              </a:graphic>
            </wp:inline>
          </w:drawing>
        </w:r>
      </w:ins>
    </w:p>
    <w:p w14:paraId="1B972C69" w14:textId="781CC480" w:rsidR="00051500" w:rsidDel="00FE5436" w:rsidRDefault="00051500" w:rsidP="00B13417">
      <w:pPr>
        <w:rPr>
          <w:ins w:id="5497" w:author="Author"/>
          <w:del w:id="5498" w:author="Author"/>
          <w:lang w:val="en-IE"/>
        </w:rPr>
      </w:pPr>
    </w:p>
    <w:p w14:paraId="036A7845" w14:textId="77777777" w:rsidR="00DD4533" w:rsidRPr="00E73B40" w:rsidRDefault="00DD4533" w:rsidP="00B13417">
      <w:pPr>
        <w:rPr>
          <w:ins w:id="5499" w:author="Author"/>
          <w:lang w:val="en-IE"/>
        </w:rPr>
      </w:pPr>
    </w:p>
    <w:tbl>
      <w:tblPr>
        <w:tblStyle w:val="CelFocus"/>
        <w:tblW w:w="0" w:type="auto"/>
        <w:tblLook w:val="04A0" w:firstRow="1" w:lastRow="0" w:firstColumn="1" w:lastColumn="0" w:noHBand="0" w:noVBand="1"/>
      </w:tblPr>
      <w:tblGrid>
        <w:gridCol w:w="2235"/>
        <w:gridCol w:w="7619"/>
      </w:tblGrid>
      <w:tr w:rsidR="00B13417" w:rsidRPr="00E73B40" w14:paraId="1C13CDA5" w14:textId="77777777" w:rsidTr="00051500">
        <w:trPr>
          <w:cnfStyle w:val="100000000000" w:firstRow="1" w:lastRow="0" w:firstColumn="0" w:lastColumn="0" w:oddVBand="0" w:evenVBand="0" w:oddHBand="0" w:evenHBand="0" w:firstRowFirstColumn="0" w:firstRowLastColumn="0" w:lastRowFirstColumn="0" w:lastRowLastColumn="0"/>
          <w:ins w:id="5500"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623878D" w14:textId="77777777" w:rsidR="00B13417" w:rsidRPr="00E73B40" w:rsidRDefault="00B13417" w:rsidP="00051500">
            <w:pPr>
              <w:rPr>
                <w:ins w:id="5501" w:author="Author"/>
                <w:lang w:val="en-IE"/>
              </w:rPr>
            </w:pPr>
            <w:ins w:id="5502" w:author="Author">
              <w:r w:rsidRPr="00E73B40">
                <w:rPr>
                  <w:lang w:val="en-IE"/>
                </w:rPr>
                <w:t>Screen Description</w:t>
              </w:r>
            </w:ins>
          </w:p>
        </w:tc>
      </w:tr>
      <w:tr w:rsidR="00B13417" w:rsidRPr="00E73B40" w14:paraId="660434E8" w14:textId="77777777" w:rsidTr="00051500">
        <w:trPr>
          <w:ins w:id="5503"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EC4E6DE" w14:textId="77777777" w:rsidR="00B13417" w:rsidRPr="00E73B40" w:rsidRDefault="00B13417" w:rsidP="00051500">
            <w:pPr>
              <w:jc w:val="right"/>
              <w:rPr>
                <w:ins w:id="5504" w:author="Author"/>
                <w:lang w:val="en-IE"/>
              </w:rPr>
            </w:pPr>
            <w:ins w:id="5505" w:author="Author">
              <w:r w:rsidRPr="00E73B40">
                <w:rPr>
                  <w:lang w:val="en-IE"/>
                </w:rPr>
                <w:t>Display Name</w:t>
              </w:r>
            </w:ins>
          </w:p>
        </w:tc>
        <w:tc>
          <w:tcPr>
            <w:tcW w:w="7619" w:type="dxa"/>
          </w:tcPr>
          <w:p w14:paraId="22D9A7C5" w14:textId="77777777" w:rsidR="00B13417" w:rsidRPr="00E73B40" w:rsidRDefault="00B13417" w:rsidP="00051500">
            <w:pPr>
              <w:jc w:val="left"/>
              <w:cnfStyle w:val="000000000000" w:firstRow="0" w:lastRow="0" w:firstColumn="0" w:lastColumn="0" w:oddVBand="0" w:evenVBand="0" w:oddHBand="0" w:evenHBand="0" w:firstRowFirstColumn="0" w:firstRowLastColumn="0" w:lastRowFirstColumn="0" w:lastRowLastColumn="0"/>
              <w:rPr>
                <w:ins w:id="5506" w:author="Author"/>
                <w:sz w:val="20"/>
                <w:lang w:val="en-IE"/>
              </w:rPr>
            </w:pPr>
            <w:ins w:id="5507" w:author="Author">
              <w:r w:rsidRPr="00E73B40">
                <w:rPr>
                  <w:sz w:val="20"/>
                  <w:lang w:val="en-IE"/>
                </w:rPr>
                <w:t>Process name: Sales</w:t>
              </w:r>
            </w:ins>
          </w:p>
          <w:p w14:paraId="1305F13C" w14:textId="77777777" w:rsidR="00B13417" w:rsidRPr="00E73B40" w:rsidRDefault="00B13417" w:rsidP="00051500">
            <w:pPr>
              <w:jc w:val="left"/>
              <w:cnfStyle w:val="000000000000" w:firstRow="0" w:lastRow="0" w:firstColumn="0" w:lastColumn="0" w:oddVBand="0" w:evenVBand="0" w:oddHBand="0" w:evenHBand="0" w:firstRowFirstColumn="0" w:firstRowLastColumn="0" w:lastRowFirstColumn="0" w:lastRowLastColumn="0"/>
              <w:rPr>
                <w:ins w:id="5508" w:author="Author"/>
                <w:sz w:val="20"/>
                <w:lang w:val="en-IE"/>
              </w:rPr>
            </w:pPr>
            <w:ins w:id="5509" w:author="Author">
              <w:r w:rsidRPr="00E73B40">
                <w:rPr>
                  <w:sz w:val="20"/>
                  <w:lang w:val="en-IE"/>
                </w:rPr>
                <w:t>Step name: Select products</w:t>
              </w:r>
            </w:ins>
          </w:p>
        </w:tc>
      </w:tr>
    </w:tbl>
    <w:p w14:paraId="4A6E8544" w14:textId="77777777" w:rsidR="00B13417" w:rsidRPr="00E73B40" w:rsidRDefault="00B13417" w:rsidP="00B13417">
      <w:pPr>
        <w:rPr>
          <w:ins w:id="5510" w:author="Author"/>
          <w:lang w:val="en-IE"/>
        </w:rPr>
      </w:pPr>
    </w:p>
    <w:tbl>
      <w:tblPr>
        <w:tblStyle w:val="CelFocus"/>
        <w:tblW w:w="0" w:type="auto"/>
        <w:tblLook w:val="04A0" w:firstRow="1" w:lastRow="0" w:firstColumn="1" w:lastColumn="0" w:noHBand="0" w:noVBand="1"/>
      </w:tblPr>
      <w:tblGrid>
        <w:gridCol w:w="2195"/>
        <w:gridCol w:w="1460"/>
        <w:gridCol w:w="3686"/>
        <w:gridCol w:w="1258"/>
        <w:gridCol w:w="1127"/>
      </w:tblGrid>
      <w:tr w:rsidR="00B13417" w:rsidRPr="00E73B40" w14:paraId="2457F9A0" w14:textId="77777777" w:rsidTr="00811623">
        <w:trPr>
          <w:cnfStyle w:val="100000000000" w:firstRow="1" w:lastRow="0" w:firstColumn="0" w:lastColumn="0" w:oddVBand="0" w:evenVBand="0" w:oddHBand="0" w:evenHBand="0" w:firstRowFirstColumn="0" w:firstRowLastColumn="0" w:lastRowFirstColumn="0" w:lastRowLastColumn="0"/>
          <w:ins w:id="5511" w:author="Author"/>
        </w:trPr>
        <w:tc>
          <w:tcPr>
            <w:cnfStyle w:val="001000000100" w:firstRow="0" w:lastRow="0" w:firstColumn="1" w:lastColumn="0" w:oddVBand="0" w:evenVBand="0" w:oddHBand="0" w:evenHBand="0" w:firstRowFirstColumn="1" w:firstRowLastColumn="0" w:lastRowFirstColumn="0" w:lastRowLastColumn="0"/>
            <w:tcW w:w="9726" w:type="dxa"/>
            <w:gridSpan w:val="5"/>
            <w:tcBorders>
              <w:bottom w:val="single" w:sz="18" w:space="0" w:color="FFFFFF" w:themeColor="background1"/>
            </w:tcBorders>
            <w:shd w:val="clear" w:color="auto" w:fill="94B63B"/>
          </w:tcPr>
          <w:p w14:paraId="0CFB6B81" w14:textId="77777777" w:rsidR="00B13417" w:rsidRPr="00E73B40" w:rsidRDefault="00B13417" w:rsidP="00051500">
            <w:pPr>
              <w:rPr>
                <w:ins w:id="5512" w:author="Author"/>
                <w:lang w:val="en-IE"/>
              </w:rPr>
            </w:pPr>
            <w:ins w:id="5513" w:author="Author">
              <w:r w:rsidRPr="00E73B40">
                <w:rPr>
                  <w:lang w:val="en-IE"/>
                </w:rPr>
                <w:t xml:space="preserve">Field Description </w:t>
              </w:r>
            </w:ins>
          </w:p>
        </w:tc>
      </w:tr>
      <w:tr w:rsidR="00B13417" w:rsidRPr="00E73B40" w14:paraId="7859756D" w14:textId="77777777" w:rsidTr="00811623">
        <w:trPr>
          <w:ins w:id="5514" w:author="Author"/>
        </w:trPr>
        <w:tc>
          <w:tcPr>
            <w:cnfStyle w:val="001000000000" w:firstRow="0" w:lastRow="0" w:firstColumn="1" w:lastColumn="0" w:oddVBand="0" w:evenVBand="0" w:oddHBand="0" w:evenHBand="0" w:firstRowFirstColumn="0" w:firstRowLastColumn="0" w:lastRowFirstColumn="0" w:lastRowLastColumn="0"/>
            <w:tcW w:w="2195" w:type="dxa"/>
            <w:shd w:val="clear" w:color="auto" w:fill="D8D7D5"/>
          </w:tcPr>
          <w:p w14:paraId="5E1026B8" w14:textId="77777777" w:rsidR="00B13417" w:rsidRPr="00E73B40" w:rsidRDefault="00B13417" w:rsidP="00051500">
            <w:pPr>
              <w:jc w:val="center"/>
              <w:rPr>
                <w:ins w:id="5515" w:author="Author"/>
                <w:b w:val="0"/>
                <w:lang w:val="en-IE"/>
              </w:rPr>
            </w:pPr>
            <w:ins w:id="5516" w:author="Author">
              <w:r w:rsidRPr="00E73B40">
                <w:rPr>
                  <w:lang w:val="en-IE"/>
                </w:rPr>
                <w:t>Label</w:t>
              </w:r>
            </w:ins>
          </w:p>
        </w:tc>
        <w:tc>
          <w:tcPr>
            <w:tcW w:w="1460" w:type="dxa"/>
            <w:shd w:val="clear" w:color="auto" w:fill="D8D7D5"/>
          </w:tcPr>
          <w:p w14:paraId="2CAA5881"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17" w:author="Author"/>
                <w:b/>
                <w:lang w:val="en-IE"/>
              </w:rPr>
            </w:pPr>
            <w:ins w:id="5518" w:author="Author">
              <w:r w:rsidRPr="00E73B40">
                <w:rPr>
                  <w:b/>
                  <w:lang w:val="en-IE"/>
                </w:rPr>
                <w:t>Type</w:t>
              </w:r>
            </w:ins>
          </w:p>
        </w:tc>
        <w:tc>
          <w:tcPr>
            <w:tcW w:w="3686" w:type="dxa"/>
            <w:shd w:val="clear" w:color="auto" w:fill="D8D7D5"/>
          </w:tcPr>
          <w:p w14:paraId="1E1229C7"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19" w:author="Author"/>
                <w:b/>
                <w:lang w:val="en-IE"/>
              </w:rPr>
            </w:pPr>
            <w:ins w:id="5520" w:author="Author">
              <w:r w:rsidRPr="00E73B40">
                <w:rPr>
                  <w:b/>
                  <w:lang w:val="en-IE"/>
                </w:rPr>
                <w:t>Description</w:t>
              </w:r>
              <w:r w:rsidRPr="00E73B40">
                <w:rPr>
                  <w:b/>
                  <w:lang w:val="en-IE"/>
                </w:rPr>
                <w:br/>
              </w:r>
            </w:ins>
          </w:p>
        </w:tc>
        <w:tc>
          <w:tcPr>
            <w:tcW w:w="1258" w:type="dxa"/>
            <w:shd w:val="clear" w:color="auto" w:fill="D8D7D5"/>
          </w:tcPr>
          <w:p w14:paraId="39D973C3"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21" w:author="Author"/>
                <w:b/>
                <w:lang w:val="en-IE"/>
              </w:rPr>
            </w:pPr>
            <w:ins w:id="5522" w:author="Author">
              <w:r w:rsidRPr="00E73B40">
                <w:rPr>
                  <w:b/>
                  <w:lang w:val="en-IE"/>
                </w:rPr>
                <w:t>Read Only</w:t>
              </w:r>
            </w:ins>
          </w:p>
        </w:tc>
        <w:tc>
          <w:tcPr>
            <w:tcW w:w="1127" w:type="dxa"/>
            <w:shd w:val="clear" w:color="auto" w:fill="D8D7D5"/>
          </w:tcPr>
          <w:p w14:paraId="663AC9B8"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23" w:author="Author"/>
                <w:b/>
                <w:lang w:val="en-IE"/>
              </w:rPr>
            </w:pPr>
            <w:ins w:id="5524" w:author="Author">
              <w:r w:rsidRPr="00E73B40">
                <w:rPr>
                  <w:b/>
                  <w:lang w:val="en-IE"/>
                </w:rPr>
                <w:t>Mandatory</w:t>
              </w:r>
            </w:ins>
          </w:p>
        </w:tc>
      </w:tr>
      <w:tr w:rsidR="00B13417" w:rsidRPr="00E73B40" w14:paraId="234EB0D0" w14:textId="77777777" w:rsidTr="00811623">
        <w:trPr>
          <w:ins w:id="5525" w:author="Author"/>
        </w:trPr>
        <w:tc>
          <w:tcPr>
            <w:cnfStyle w:val="001000000000" w:firstRow="0" w:lastRow="0" w:firstColumn="1" w:lastColumn="0" w:oddVBand="0" w:evenVBand="0" w:oddHBand="0" w:evenHBand="0" w:firstRowFirstColumn="0" w:firstRowLastColumn="0" w:lastRowFirstColumn="0" w:lastRowLastColumn="0"/>
            <w:tcW w:w="9726" w:type="dxa"/>
            <w:gridSpan w:val="5"/>
            <w:shd w:val="clear" w:color="auto" w:fill="D8D7D5"/>
            <w:vAlign w:val="top"/>
          </w:tcPr>
          <w:p w14:paraId="1AFAD1C8" w14:textId="454E245A" w:rsidR="00B13417" w:rsidRPr="00E73B40" w:rsidRDefault="00B13417" w:rsidP="00051500">
            <w:pPr>
              <w:spacing w:before="40" w:after="40" w:line="240" w:lineRule="exact"/>
              <w:jc w:val="left"/>
              <w:rPr>
                <w:ins w:id="5526" w:author="Author"/>
                <w:sz w:val="20"/>
                <w:lang w:val="en-IE"/>
              </w:rPr>
            </w:pPr>
            <w:ins w:id="5527" w:author="Author">
              <w:r w:rsidRPr="00E73B40">
                <w:rPr>
                  <w:sz w:val="20"/>
                  <w:lang w:val="en-IE"/>
                </w:rPr>
                <w:t>Search Result area</w:t>
              </w:r>
            </w:ins>
          </w:p>
        </w:tc>
      </w:tr>
      <w:tr w:rsidR="00B13417" w:rsidRPr="00E73B40" w14:paraId="2AFDAEE6" w14:textId="77777777" w:rsidTr="00811623">
        <w:trPr>
          <w:ins w:id="5528"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1CE1D629" w14:textId="4E0FB1A1" w:rsidR="00B13417" w:rsidRPr="00E73B40" w:rsidRDefault="00B13417" w:rsidP="00051500">
            <w:pPr>
              <w:spacing w:before="40" w:after="40" w:line="240" w:lineRule="exact"/>
              <w:jc w:val="left"/>
              <w:rPr>
                <w:ins w:id="5529" w:author="Author"/>
                <w:sz w:val="20"/>
                <w:lang w:val="en-IE"/>
              </w:rPr>
            </w:pPr>
            <w:ins w:id="5530" w:author="Author">
              <w:r w:rsidRPr="00E73B40">
                <w:rPr>
                  <w:sz w:val="20"/>
                  <w:lang w:val="en-IE"/>
                </w:rPr>
                <w:lastRenderedPageBreak/>
                <w:t>View more at product catalogue</w:t>
              </w:r>
            </w:ins>
          </w:p>
        </w:tc>
        <w:tc>
          <w:tcPr>
            <w:tcW w:w="1460" w:type="dxa"/>
            <w:vAlign w:val="top"/>
          </w:tcPr>
          <w:p w14:paraId="1EE19805" w14:textId="349622E5"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31" w:author="Author"/>
                <w:sz w:val="20"/>
                <w:lang w:val="en-IE"/>
              </w:rPr>
            </w:pPr>
            <w:ins w:id="5532" w:author="Author">
              <w:r w:rsidRPr="00E73B40">
                <w:rPr>
                  <w:sz w:val="20"/>
                  <w:lang w:val="en-IE"/>
                </w:rPr>
                <w:t>Link</w:t>
              </w:r>
            </w:ins>
          </w:p>
        </w:tc>
        <w:tc>
          <w:tcPr>
            <w:tcW w:w="3686" w:type="dxa"/>
            <w:vAlign w:val="top"/>
          </w:tcPr>
          <w:p w14:paraId="26E5DA0F" w14:textId="22A7FF52"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33" w:author="Author"/>
                <w:sz w:val="20"/>
                <w:lang w:val="en-IE"/>
              </w:rPr>
            </w:pPr>
            <w:ins w:id="5534" w:author="Author">
              <w:r w:rsidRPr="00E73B40">
                <w:rPr>
                  <w:sz w:val="20"/>
                  <w:lang w:val="en-IE"/>
                </w:rPr>
                <w:t>Will redirect the user to the product catalogue process where a more detailed description about the selected product is displayed.</w:t>
              </w:r>
            </w:ins>
          </w:p>
        </w:tc>
        <w:tc>
          <w:tcPr>
            <w:tcW w:w="1258" w:type="dxa"/>
            <w:vAlign w:val="top"/>
          </w:tcPr>
          <w:p w14:paraId="5AEB47EA" w14:textId="0103C86B"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35" w:author="Author"/>
                <w:sz w:val="20"/>
                <w:lang w:val="en-IE"/>
              </w:rPr>
            </w:pPr>
            <w:ins w:id="5536" w:author="Author">
              <w:r w:rsidRPr="00E73B40">
                <w:rPr>
                  <w:sz w:val="20"/>
                  <w:lang w:val="en-IE"/>
                </w:rPr>
                <w:t>-</w:t>
              </w:r>
            </w:ins>
          </w:p>
        </w:tc>
        <w:tc>
          <w:tcPr>
            <w:tcW w:w="1127" w:type="dxa"/>
            <w:vAlign w:val="top"/>
          </w:tcPr>
          <w:p w14:paraId="0F32CD61" w14:textId="780F1960"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37" w:author="Author"/>
                <w:sz w:val="20"/>
                <w:lang w:val="en-IE"/>
              </w:rPr>
            </w:pPr>
            <w:ins w:id="5538" w:author="Author">
              <w:r w:rsidRPr="00E73B40">
                <w:rPr>
                  <w:sz w:val="20"/>
                  <w:lang w:val="en-IE"/>
                </w:rPr>
                <w:t>-</w:t>
              </w:r>
            </w:ins>
          </w:p>
        </w:tc>
      </w:tr>
      <w:tr w:rsidR="00B13417" w:rsidRPr="00E73B40" w14:paraId="27C1166B" w14:textId="77777777" w:rsidTr="00811623">
        <w:trPr>
          <w:ins w:id="5539"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612B6AEB" w14:textId="6F831B7E" w:rsidR="00B13417" w:rsidRPr="00E73B40" w:rsidRDefault="00B13417" w:rsidP="00051500">
            <w:pPr>
              <w:spacing w:before="40" w:after="40" w:line="240" w:lineRule="exact"/>
              <w:jc w:val="left"/>
              <w:rPr>
                <w:ins w:id="5540" w:author="Author"/>
                <w:sz w:val="20"/>
                <w:lang w:val="en-IE"/>
              </w:rPr>
            </w:pPr>
            <w:ins w:id="5541" w:author="Author">
              <w:r w:rsidRPr="00E73B40">
                <w:rPr>
                  <w:sz w:val="20"/>
                  <w:lang w:val="en-IE"/>
                </w:rPr>
                <w:t>N</w:t>
              </w:r>
              <w:r w:rsidR="00ED283C">
                <w:rPr>
                  <w:sz w:val="20"/>
                  <w:lang w:val="en-IE"/>
                </w:rPr>
                <w:t>o.</w:t>
              </w:r>
              <w:r w:rsidRPr="00E73B40">
                <w:rPr>
                  <w:sz w:val="20"/>
                  <w:lang w:val="en-IE"/>
                </w:rPr>
                <w:t xml:space="preserve"> product</w:t>
              </w:r>
              <w:r w:rsidR="00811623" w:rsidRPr="00E73B40">
                <w:rPr>
                  <w:sz w:val="20"/>
                  <w:lang w:val="en-IE"/>
                </w:rPr>
                <w:t>(</w:t>
              </w:r>
              <w:r w:rsidRPr="00E73B40">
                <w:rPr>
                  <w:sz w:val="20"/>
                  <w:lang w:val="en-IE"/>
                </w:rPr>
                <w:t>s</w:t>
              </w:r>
              <w:r w:rsidR="00811623" w:rsidRPr="00E73B40">
                <w:rPr>
                  <w:sz w:val="20"/>
                  <w:lang w:val="en-IE"/>
                </w:rPr>
                <w:t>)/service(s) found</w:t>
              </w:r>
            </w:ins>
          </w:p>
        </w:tc>
        <w:tc>
          <w:tcPr>
            <w:tcW w:w="1460" w:type="dxa"/>
            <w:vAlign w:val="top"/>
          </w:tcPr>
          <w:p w14:paraId="59B1B081" w14:textId="3D848E6F"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2" w:author="Author"/>
                <w:sz w:val="20"/>
                <w:lang w:val="en-IE"/>
              </w:rPr>
            </w:pPr>
            <w:ins w:id="5543" w:author="Author">
              <w:r w:rsidRPr="00E73B40">
                <w:rPr>
                  <w:sz w:val="20"/>
                  <w:lang w:val="en-IE"/>
                </w:rPr>
                <w:t>Label</w:t>
              </w:r>
            </w:ins>
          </w:p>
        </w:tc>
        <w:tc>
          <w:tcPr>
            <w:tcW w:w="3686" w:type="dxa"/>
            <w:vAlign w:val="top"/>
          </w:tcPr>
          <w:p w14:paraId="2CC5BB86" w14:textId="0EC0F705"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4" w:author="Author"/>
                <w:sz w:val="20"/>
                <w:lang w:val="en-IE"/>
              </w:rPr>
            </w:pPr>
            <w:ins w:id="5545" w:author="Author">
              <w:r w:rsidRPr="00E73B40">
                <w:rPr>
                  <w:sz w:val="20"/>
                  <w:lang w:val="en-IE"/>
                </w:rPr>
                <w:t>Number of products returned by the search.</w:t>
              </w:r>
            </w:ins>
          </w:p>
        </w:tc>
        <w:tc>
          <w:tcPr>
            <w:tcW w:w="1258" w:type="dxa"/>
            <w:vAlign w:val="top"/>
          </w:tcPr>
          <w:p w14:paraId="38B7CAF0" w14:textId="77777777"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6" w:author="Author"/>
                <w:sz w:val="20"/>
                <w:lang w:val="en-IE"/>
              </w:rPr>
            </w:pPr>
            <w:ins w:id="5547" w:author="Author">
              <w:r w:rsidRPr="00E73B40">
                <w:rPr>
                  <w:sz w:val="20"/>
                  <w:lang w:val="en-IE"/>
                </w:rPr>
                <w:t>-</w:t>
              </w:r>
            </w:ins>
          </w:p>
        </w:tc>
        <w:tc>
          <w:tcPr>
            <w:tcW w:w="1127" w:type="dxa"/>
            <w:vAlign w:val="top"/>
          </w:tcPr>
          <w:p w14:paraId="7DF1290F" w14:textId="77777777"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8" w:author="Author"/>
                <w:sz w:val="20"/>
                <w:lang w:val="en-IE"/>
              </w:rPr>
            </w:pPr>
            <w:ins w:id="5549" w:author="Author">
              <w:r w:rsidRPr="00E73B40">
                <w:rPr>
                  <w:sz w:val="20"/>
                  <w:lang w:val="en-IE"/>
                </w:rPr>
                <w:t>-</w:t>
              </w:r>
            </w:ins>
          </w:p>
        </w:tc>
      </w:tr>
      <w:tr w:rsidR="00811623" w:rsidRPr="00E73B40" w14:paraId="5871F9AA" w14:textId="77777777" w:rsidTr="00811623">
        <w:trPr>
          <w:ins w:id="5550"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3585C4FD" w14:textId="6B788DF5" w:rsidR="00811623" w:rsidRPr="00E73B40" w:rsidRDefault="00811623" w:rsidP="00051500">
            <w:pPr>
              <w:spacing w:before="40" w:after="40" w:line="240" w:lineRule="exact"/>
              <w:jc w:val="left"/>
              <w:rPr>
                <w:ins w:id="5551" w:author="Author"/>
                <w:sz w:val="20"/>
                <w:lang w:val="en-IE"/>
              </w:rPr>
            </w:pPr>
            <w:ins w:id="5552" w:author="Author">
              <w:r w:rsidRPr="00E73B40">
                <w:rPr>
                  <w:sz w:val="20"/>
                  <w:lang w:val="en-IE"/>
                </w:rPr>
                <w:t>Store Stock</w:t>
              </w:r>
            </w:ins>
          </w:p>
        </w:tc>
        <w:tc>
          <w:tcPr>
            <w:tcW w:w="1460" w:type="dxa"/>
            <w:vAlign w:val="top"/>
          </w:tcPr>
          <w:p w14:paraId="67E2E7A3" w14:textId="5B9E3D39"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3" w:author="Author"/>
                <w:sz w:val="20"/>
                <w:lang w:val="en-IE"/>
              </w:rPr>
            </w:pPr>
            <w:ins w:id="5554" w:author="Author">
              <w:r w:rsidRPr="00E73B40">
                <w:rPr>
                  <w:sz w:val="20"/>
                  <w:lang w:val="en-IE"/>
                </w:rPr>
                <w:t>Label</w:t>
              </w:r>
            </w:ins>
          </w:p>
        </w:tc>
        <w:tc>
          <w:tcPr>
            <w:tcW w:w="3686" w:type="dxa"/>
            <w:vAlign w:val="top"/>
          </w:tcPr>
          <w:p w14:paraId="372E6D03" w14:textId="101B3E5B" w:rsidR="00811623" w:rsidRPr="00E73B40" w:rsidRDefault="00811623" w:rsidP="008116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5" w:author="Author"/>
                <w:sz w:val="20"/>
                <w:lang w:val="en-IE"/>
              </w:rPr>
            </w:pPr>
            <w:ins w:id="5556" w:author="Author">
              <w:r w:rsidRPr="00E73B40">
                <w:rPr>
                  <w:sz w:val="20"/>
                  <w:lang w:val="en-IE"/>
                </w:rPr>
                <w:t>Shows the current stock for the logged in store.</w:t>
              </w:r>
            </w:ins>
          </w:p>
        </w:tc>
        <w:tc>
          <w:tcPr>
            <w:tcW w:w="1258" w:type="dxa"/>
            <w:vAlign w:val="top"/>
          </w:tcPr>
          <w:p w14:paraId="0B18E19F" w14:textId="41927500"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7" w:author="Author"/>
                <w:sz w:val="20"/>
                <w:lang w:val="en-IE"/>
              </w:rPr>
            </w:pPr>
            <w:ins w:id="5558" w:author="Author">
              <w:r w:rsidRPr="00E73B40">
                <w:rPr>
                  <w:sz w:val="20"/>
                  <w:lang w:val="en-IE"/>
                </w:rPr>
                <w:t>-</w:t>
              </w:r>
            </w:ins>
          </w:p>
        </w:tc>
        <w:tc>
          <w:tcPr>
            <w:tcW w:w="1127" w:type="dxa"/>
            <w:vAlign w:val="top"/>
          </w:tcPr>
          <w:p w14:paraId="54944D9A" w14:textId="3D6447AD"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9" w:author="Author"/>
                <w:sz w:val="20"/>
                <w:lang w:val="en-IE"/>
              </w:rPr>
            </w:pPr>
            <w:ins w:id="5560" w:author="Author">
              <w:r w:rsidRPr="00E73B40">
                <w:rPr>
                  <w:sz w:val="20"/>
                  <w:lang w:val="en-IE"/>
                </w:rPr>
                <w:t>-</w:t>
              </w:r>
            </w:ins>
          </w:p>
        </w:tc>
      </w:tr>
      <w:tr w:rsidR="00811623" w:rsidRPr="00E73B40" w14:paraId="28B4C569" w14:textId="77777777" w:rsidTr="00811623">
        <w:trPr>
          <w:ins w:id="5561"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2783DE1A" w14:textId="287A187A" w:rsidR="00811623" w:rsidRPr="00E73B40" w:rsidRDefault="00811623" w:rsidP="00051500">
            <w:pPr>
              <w:spacing w:before="40" w:after="40" w:line="240" w:lineRule="exact"/>
              <w:jc w:val="left"/>
              <w:rPr>
                <w:ins w:id="5562" w:author="Author"/>
                <w:sz w:val="20"/>
                <w:lang w:val="en-IE"/>
              </w:rPr>
            </w:pPr>
            <w:ins w:id="5563" w:author="Author">
              <w:r w:rsidRPr="00E73B40">
                <w:rPr>
                  <w:sz w:val="20"/>
                  <w:lang w:val="en-IE"/>
                </w:rPr>
                <w:t>Product / service</w:t>
              </w:r>
            </w:ins>
          </w:p>
        </w:tc>
        <w:tc>
          <w:tcPr>
            <w:tcW w:w="1460" w:type="dxa"/>
            <w:vAlign w:val="top"/>
          </w:tcPr>
          <w:p w14:paraId="08EC6224" w14:textId="00679D0A"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4" w:author="Author"/>
                <w:sz w:val="20"/>
                <w:lang w:val="en-IE"/>
              </w:rPr>
            </w:pPr>
            <w:ins w:id="5565" w:author="Author">
              <w:r w:rsidRPr="00E73B40">
                <w:rPr>
                  <w:sz w:val="20"/>
                  <w:lang w:val="en-IE"/>
                </w:rPr>
                <w:t>Label</w:t>
              </w:r>
            </w:ins>
          </w:p>
        </w:tc>
        <w:tc>
          <w:tcPr>
            <w:tcW w:w="3686" w:type="dxa"/>
            <w:vAlign w:val="top"/>
          </w:tcPr>
          <w:p w14:paraId="452098C8" w14:textId="5296203D"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6" w:author="Author"/>
                <w:sz w:val="20"/>
                <w:lang w:val="en-IE"/>
              </w:rPr>
            </w:pPr>
            <w:ins w:id="5567" w:author="Author">
              <w:r w:rsidRPr="00E73B40">
                <w:rPr>
                  <w:sz w:val="20"/>
                  <w:lang w:val="en-IE"/>
                </w:rPr>
                <w:t>Name of the product/service searched.</w:t>
              </w:r>
            </w:ins>
          </w:p>
        </w:tc>
        <w:tc>
          <w:tcPr>
            <w:tcW w:w="1258" w:type="dxa"/>
            <w:vAlign w:val="top"/>
          </w:tcPr>
          <w:p w14:paraId="0E921597" w14:textId="3D61FDB6"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8" w:author="Author"/>
                <w:sz w:val="20"/>
                <w:lang w:val="en-IE"/>
              </w:rPr>
            </w:pPr>
            <w:ins w:id="5569" w:author="Author">
              <w:r w:rsidRPr="00E73B40">
                <w:rPr>
                  <w:sz w:val="20"/>
                  <w:lang w:val="en-IE"/>
                </w:rPr>
                <w:t>-</w:t>
              </w:r>
            </w:ins>
          </w:p>
        </w:tc>
        <w:tc>
          <w:tcPr>
            <w:tcW w:w="1127" w:type="dxa"/>
            <w:vAlign w:val="top"/>
          </w:tcPr>
          <w:p w14:paraId="1552E8AC" w14:textId="36C776D4"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0" w:author="Author"/>
                <w:sz w:val="20"/>
                <w:lang w:val="en-IE"/>
              </w:rPr>
            </w:pPr>
            <w:ins w:id="5571" w:author="Author">
              <w:r w:rsidRPr="00E73B40">
                <w:rPr>
                  <w:sz w:val="20"/>
                  <w:lang w:val="en-IE"/>
                </w:rPr>
                <w:t>-</w:t>
              </w:r>
            </w:ins>
          </w:p>
        </w:tc>
      </w:tr>
      <w:tr w:rsidR="00811623" w:rsidRPr="00E73B40" w14:paraId="5670130C" w14:textId="77777777" w:rsidTr="00811623">
        <w:trPr>
          <w:ins w:id="5572"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3A060617" w14:textId="23AAAB19" w:rsidR="00811623" w:rsidRPr="00E73B40" w:rsidRDefault="00811623" w:rsidP="00051500">
            <w:pPr>
              <w:spacing w:before="40" w:after="40" w:line="240" w:lineRule="exact"/>
              <w:jc w:val="left"/>
              <w:rPr>
                <w:ins w:id="5573" w:author="Author"/>
                <w:sz w:val="20"/>
                <w:lang w:val="en-IE"/>
              </w:rPr>
            </w:pPr>
            <w:ins w:id="5574" w:author="Author">
              <w:r w:rsidRPr="00E73B40">
                <w:rPr>
                  <w:sz w:val="20"/>
                  <w:lang w:val="en-IE"/>
                </w:rPr>
                <w:t>Price</w:t>
              </w:r>
            </w:ins>
          </w:p>
        </w:tc>
        <w:tc>
          <w:tcPr>
            <w:tcW w:w="1460" w:type="dxa"/>
            <w:vAlign w:val="top"/>
          </w:tcPr>
          <w:p w14:paraId="14247BFF" w14:textId="77777777"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5" w:author="Author"/>
                <w:sz w:val="20"/>
                <w:lang w:val="en-IE"/>
              </w:rPr>
            </w:pPr>
            <w:ins w:id="5576" w:author="Author">
              <w:r w:rsidRPr="00E73B40">
                <w:rPr>
                  <w:sz w:val="20"/>
                  <w:lang w:val="en-IE"/>
                </w:rPr>
                <w:t>Button</w:t>
              </w:r>
            </w:ins>
          </w:p>
        </w:tc>
        <w:tc>
          <w:tcPr>
            <w:tcW w:w="3686" w:type="dxa"/>
            <w:vAlign w:val="top"/>
          </w:tcPr>
          <w:p w14:paraId="10975583" w14:textId="32D97131" w:rsidR="00811623" w:rsidRPr="00E73B40" w:rsidRDefault="00C511E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7" w:author="Author"/>
                <w:sz w:val="20"/>
                <w:lang w:val="en-IE"/>
              </w:rPr>
            </w:pPr>
            <w:ins w:id="5578" w:author="Author">
              <w:r>
                <w:rPr>
                  <w:sz w:val="20"/>
                  <w:lang w:val="en-IE"/>
                </w:rPr>
                <w:t xml:space="preserve">Price </w:t>
              </w:r>
              <w:r w:rsidR="004D5CA7">
                <w:rPr>
                  <w:sz w:val="20"/>
                  <w:lang w:val="en-IE"/>
                </w:rPr>
                <w:t xml:space="preserve">with VAT </w:t>
              </w:r>
              <w:r>
                <w:rPr>
                  <w:sz w:val="20"/>
                  <w:lang w:val="en-IE"/>
                </w:rPr>
                <w:t>of the selected product.</w:t>
              </w:r>
            </w:ins>
          </w:p>
        </w:tc>
        <w:tc>
          <w:tcPr>
            <w:tcW w:w="1258" w:type="dxa"/>
            <w:vAlign w:val="top"/>
          </w:tcPr>
          <w:p w14:paraId="18B83372" w14:textId="66B94470"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9" w:author="Author"/>
                <w:sz w:val="20"/>
                <w:lang w:val="en-IE"/>
              </w:rPr>
            </w:pPr>
            <w:ins w:id="5580" w:author="Author">
              <w:r w:rsidRPr="00E73B40">
                <w:rPr>
                  <w:sz w:val="20"/>
                  <w:lang w:val="en-IE"/>
                </w:rPr>
                <w:t>-</w:t>
              </w:r>
            </w:ins>
          </w:p>
        </w:tc>
        <w:tc>
          <w:tcPr>
            <w:tcW w:w="1127" w:type="dxa"/>
            <w:vAlign w:val="top"/>
          </w:tcPr>
          <w:p w14:paraId="6D9A605F" w14:textId="091662A1"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1" w:author="Author"/>
                <w:sz w:val="20"/>
                <w:lang w:val="en-IE"/>
              </w:rPr>
            </w:pPr>
            <w:ins w:id="5582" w:author="Author">
              <w:r w:rsidRPr="00E73B40">
                <w:rPr>
                  <w:sz w:val="20"/>
                  <w:lang w:val="en-IE"/>
                </w:rPr>
                <w:t>-</w:t>
              </w:r>
            </w:ins>
          </w:p>
        </w:tc>
      </w:tr>
      <w:tr w:rsidR="00B13417" w:rsidRPr="00E73B40" w14:paraId="1700A42C" w14:textId="77777777" w:rsidTr="00811623">
        <w:trPr>
          <w:ins w:id="5583" w:author="Author"/>
        </w:trPr>
        <w:tc>
          <w:tcPr>
            <w:cnfStyle w:val="001000000000" w:firstRow="0" w:lastRow="0" w:firstColumn="1" w:lastColumn="0" w:oddVBand="0" w:evenVBand="0" w:oddHBand="0" w:evenHBand="0" w:firstRowFirstColumn="0" w:firstRowLastColumn="0" w:lastRowFirstColumn="0" w:lastRowLastColumn="0"/>
            <w:tcW w:w="9726" w:type="dxa"/>
            <w:gridSpan w:val="5"/>
            <w:shd w:val="clear" w:color="auto" w:fill="D8D7D5"/>
            <w:vAlign w:val="top"/>
          </w:tcPr>
          <w:p w14:paraId="56B5C984" w14:textId="71657C18" w:rsidR="00B13417" w:rsidRPr="00E73B40" w:rsidRDefault="00811623" w:rsidP="00051500">
            <w:pPr>
              <w:spacing w:before="40" w:after="40" w:line="240" w:lineRule="exact"/>
              <w:jc w:val="left"/>
              <w:rPr>
                <w:ins w:id="5584" w:author="Author"/>
                <w:sz w:val="20"/>
                <w:lang w:val="en-IE"/>
              </w:rPr>
            </w:pPr>
            <w:ins w:id="5585" w:author="Author">
              <w:r w:rsidRPr="00E73B40">
                <w:rPr>
                  <w:sz w:val="20"/>
                  <w:lang w:val="en-IE"/>
                </w:rPr>
                <w:t>Check Stock Area</w:t>
              </w:r>
            </w:ins>
          </w:p>
        </w:tc>
      </w:tr>
      <w:tr w:rsidR="00B13417" w:rsidRPr="00E73B40" w14:paraId="15D1DCC1" w14:textId="77777777" w:rsidTr="00811623">
        <w:trPr>
          <w:ins w:id="5586"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0EA6EFF3" w14:textId="0C4A79BB" w:rsidR="00B13417" w:rsidRPr="00E73B40" w:rsidRDefault="00811623" w:rsidP="00051500">
            <w:pPr>
              <w:spacing w:before="40" w:after="40" w:line="240" w:lineRule="exact"/>
              <w:jc w:val="left"/>
              <w:rPr>
                <w:ins w:id="5587" w:author="Author"/>
                <w:sz w:val="20"/>
                <w:lang w:val="en-IE"/>
              </w:rPr>
            </w:pPr>
            <w:ins w:id="5588" w:author="Author">
              <w:r w:rsidRPr="00E73B40">
                <w:rPr>
                  <w:sz w:val="20"/>
                  <w:lang w:val="en-IE"/>
                </w:rPr>
                <w:t>Check Stock in</w:t>
              </w:r>
            </w:ins>
          </w:p>
        </w:tc>
        <w:tc>
          <w:tcPr>
            <w:tcW w:w="1460" w:type="dxa"/>
            <w:vAlign w:val="top"/>
          </w:tcPr>
          <w:p w14:paraId="354FE717" w14:textId="1A1FBAE7" w:rsidR="00B13417" w:rsidRPr="00E73B40" w:rsidRDefault="00A8220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9" w:author="Author"/>
                <w:sz w:val="20"/>
                <w:lang w:val="en-IE"/>
              </w:rPr>
            </w:pPr>
            <w:ins w:id="5590" w:author="Author">
              <w:r w:rsidRPr="00E73B40">
                <w:rPr>
                  <w:sz w:val="20"/>
                  <w:lang w:val="en-IE"/>
                </w:rPr>
                <w:t>Textbox</w:t>
              </w:r>
            </w:ins>
          </w:p>
        </w:tc>
        <w:tc>
          <w:tcPr>
            <w:tcW w:w="3686" w:type="dxa"/>
            <w:vAlign w:val="top"/>
          </w:tcPr>
          <w:p w14:paraId="09DAB584" w14:textId="2E3196AF" w:rsidR="00B13417" w:rsidRPr="00E73B40" w:rsidRDefault="00D90785" w:rsidP="009F7CB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1" w:author="Author"/>
                <w:sz w:val="20"/>
                <w:lang w:val="en-IE"/>
              </w:rPr>
            </w:pPr>
            <w:ins w:id="5592" w:author="Author">
              <w:r w:rsidRPr="00E73B40">
                <w:rPr>
                  <w:sz w:val="20"/>
                  <w:lang w:val="en-IE"/>
                </w:rPr>
                <w:t>Search as you type field. Will show the stores available.</w:t>
              </w:r>
              <w:r w:rsidR="009F7CB6">
                <w:rPr>
                  <w:sz w:val="20"/>
                  <w:lang w:val="en-IE"/>
                </w:rPr>
                <w:t xml:space="preserve"> If an equipment is already in the basket, reserved to a store, UFE will only display that previous selected store.</w:t>
              </w:r>
            </w:ins>
          </w:p>
        </w:tc>
        <w:tc>
          <w:tcPr>
            <w:tcW w:w="1258" w:type="dxa"/>
            <w:vAlign w:val="top"/>
          </w:tcPr>
          <w:p w14:paraId="26724D37" w14:textId="7C1DC261"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3" w:author="Author"/>
                <w:sz w:val="20"/>
                <w:lang w:val="en-IE"/>
              </w:rPr>
            </w:pPr>
            <w:ins w:id="5594" w:author="Author">
              <w:r w:rsidRPr="00E73B40">
                <w:rPr>
                  <w:sz w:val="20"/>
                  <w:lang w:val="en-IE"/>
                </w:rPr>
                <w:t>No</w:t>
              </w:r>
            </w:ins>
          </w:p>
        </w:tc>
        <w:tc>
          <w:tcPr>
            <w:tcW w:w="1127" w:type="dxa"/>
            <w:vAlign w:val="top"/>
          </w:tcPr>
          <w:p w14:paraId="0A08FCAB" w14:textId="25FEA28C"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5" w:author="Author"/>
                <w:sz w:val="20"/>
                <w:lang w:val="en-IE"/>
              </w:rPr>
            </w:pPr>
            <w:ins w:id="5596" w:author="Author">
              <w:r w:rsidRPr="00E73B40">
                <w:rPr>
                  <w:sz w:val="20"/>
                  <w:lang w:val="en-IE"/>
                </w:rPr>
                <w:t>No</w:t>
              </w:r>
            </w:ins>
          </w:p>
        </w:tc>
      </w:tr>
      <w:tr w:rsidR="00BD0DF2" w:rsidRPr="00E73B40" w14:paraId="2C325B34" w14:textId="77777777" w:rsidTr="00811623">
        <w:trPr>
          <w:ins w:id="5597"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0686FAF6" w14:textId="5C57C2CA" w:rsidR="00BD0DF2" w:rsidRPr="00E73B40" w:rsidRDefault="00BD0DF2" w:rsidP="00051500">
            <w:pPr>
              <w:spacing w:before="40" w:after="40" w:line="240" w:lineRule="exact"/>
              <w:jc w:val="left"/>
              <w:rPr>
                <w:ins w:id="5598" w:author="Author"/>
                <w:sz w:val="20"/>
                <w:lang w:val="en-IE"/>
              </w:rPr>
            </w:pPr>
            <w:ins w:id="5599" w:author="Author">
              <w:r>
                <w:rPr>
                  <w:sz w:val="20"/>
                  <w:lang w:val="en-IE"/>
                </w:rPr>
                <w:t>Delivery method</w:t>
              </w:r>
            </w:ins>
          </w:p>
        </w:tc>
        <w:tc>
          <w:tcPr>
            <w:tcW w:w="1460" w:type="dxa"/>
            <w:vAlign w:val="top"/>
          </w:tcPr>
          <w:p w14:paraId="03566A31" w14:textId="2DD89926"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0" w:author="Author"/>
                <w:sz w:val="20"/>
                <w:lang w:val="en-IE"/>
              </w:rPr>
            </w:pPr>
            <w:ins w:id="5601" w:author="Author">
              <w:r>
                <w:rPr>
                  <w:sz w:val="20"/>
                  <w:lang w:val="en-IE"/>
                </w:rPr>
                <w:t>Dropdown</w:t>
              </w:r>
            </w:ins>
          </w:p>
        </w:tc>
        <w:tc>
          <w:tcPr>
            <w:tcW w:w="3686" w:type="dxa"/>
            <w:vAlign w:val="top"/>
          </w:tcPr>
          <w:p w14:paraId="25347D78" w14:textId="1DE7ED39" w:rsidR="00BD0DF2" w:rsidRPr="00BD0DF2" w:rsidRDefault="00BD0DF2" w:rsidP="00BD0DF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2" w:author="Author"/>
                <w:sz w:val="20"/>
                <w:lang w:val="en-IE"/>
              </w:rPr>
            </w:pPr>
            <w:ins w:id="5603" w:author="Author">
              <w:r>
                <w:rPr>
                  <w:sz w:val="20"/>
                  <w:lang w:val="en-IE"/>
                </w:rPr>
                <w:t xml:space="preserve">Visible when the selected stock is </w:t>
              </w:r>
              <w:r w:rsidRPr="00BD0DF2">
                <w:rPr>
                  <w:b/>
                  <w:sz w:val="20"/>
                  <w:lang w:val="en-IE"/>
                </w:rPr>
                <w:t>Home Delivery</w:t>
              </w:r>
              <w:r>
                <w:rPr>
                  <w:sz w:val="20"/>
                  <w:lang w:val="en-IE"/>
                </w:rPr>
                <w:t xml:space="preserve">. Will allow the user to select </w:t>
              </w:r>
              <w:r>
                <w:rPr>
                  <w:b/>
                  <w:sz w:val="20"/>
                  <w:lang w:val="en-IE"/>
                </w:rPr>
                <w:t xml:space="preserve">Shipping </w:t>
              </w:r>
              <w:r>
                <w:rPr>
                  <w:sz w:val="20"/>
                  <w:lang w:val="en-IE"/>
                </w:rPr>
                <w:t xml:space="preserve">or </w:t>
              </w:r>
              <w:r>
                <w:rPr>
                  <w:b/>
                  <w:sz w:val="20"/>
                  <w:lang w:val="en-IE"/>
                </w:rPr>
                <w:t xml:space="preserve">Courier </w:t>
              </w:r>
              <w:r>
                <w:rPr>
                  <w:sz w:val="20"/>
                  <w:lang w:val="en-IE"/>
                </w:rPr>
                <w:t>as a delivery method. These values will come from UFE Catalogue.</w:t>
              </w:r>
            </w:ins>
          </w:p>
        </w:tc>
        <w:tc>
          <w:tcPr>
            <w:tcW w:w="1258" w:type="dxa"/>
            <w:vAlign w:val="top"/>
          </w:tcPr>
          <w:p w14:paraId="69BE29C0" w14:textId="22E1B3CF"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4" w:author="Author"/>
                <w:sz w:val="20"/>
                <w:lang w:val="en-IE"/>
              </w:rPr>
            </w:pPr>
            <w:ins w:id="5605" w:author="Author">
              <w:r>
                <w:rPr>
                  <w:sz w:val="20"/>
                  <w:lang w:val="en-IE"/>
                </w:rPr>
                <w:t>No</w:t>
              </w:r>
            </w:ins>
          </w:p>
        </w:tc>
        <w:tc>
          <w:tcPr>
            <w:tcW w:w="1127" w:type="dxa"/>
            <w:vAlign w:val="top"/>
          </w:tcPr>
          <w:p w14:paraId="3F549DB1" w14:textId="47BBBE7A"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6" w:author="Author"/>
                <w:sz w:val="20"/>
                <w:lang w:val="en-IE"/>
              </w:rPr>
            </w:pPr>
            <w:ins w:id="5607" w:author="Author">
              <w:r>
                <w:rPr>
                  <w:sz w:val="20"/>
                  <w:lang w:val="en-IE"/>
                </w:rPr>
                <w:t>Yes, if visible</w:t>
              </w:r>
            </w:ins>
          </w:p>
        </w:tc>
      </w:tr>
      <w:tr w:rsidR="00BD0DF2" w:rsidRPr="00E73B40" w14:paraId="774D795A" w14:textId="77777777" w:rsidTr="00811623">
        <w:trPr>
          <w:ins w:id="5608"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787A4DAA" w14:textId="48CE7DDD" w:rsidR="00BD0DF2" w:rsidRPr="00E73B40" w:rsidRDefault="00BD0DF2" w:rsidP="00051500">
            <w:pPr>
              <w:spacing w:before="40" w:after="40" w:line="240" w:lineRule="exact"/>
              <w:jc w:val="left"/>
              <w:rPr>
                <w:ins w:id="5609" w:author="Author"/>
                <w:sz w:val="20"/>
                <w:lang w:val="en-IE"/>
              </w:rPr>
            </w:pPr>
            <w:ins w:id="5610" w:author="Author">
              <w:r>
                <w:rPr>
                  <w:sz w:val="20"/>
                  <w:lang w:val="en-IE"/>
                </w:rPr>
                <w:t>Shipping method</w:t>
              </w:r>
            </w:ins>
          </w:p>
        </w:tc>
        <w:tc>
          <w:tcPr>
            <w:tcW w:w="1460" w:type="dxa"/>
            <w:vAlign w:val="top"/>
          </w:tcPr>
          <w:p w14:paraId="07027AD5" w14:textId="65CB7182"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1" w:author="Author"/>
                <w:sz w:val="20"/>
                <w:lang w:val="en-IE"/>
              </w:rPr>
            </w:pPr>
            <w:ins w:id="5612" w:author="Author">
              <w:r>
                <w:rPr>
                  <w:sz w:val="20"/>
                  <w:lang w:val="en-IE"/>
                </w:rPr>
                <w:t>Dropdown</w:t>
              </w:r>
            </w:ins>
          </w:p>
        </w:tc>
        <w:tc>
          <w:tcPr>
            <w:tcW w:w="3686" w:type="dxa"/>
            <w:vAlign w:val="top"/>
          </w:tcPr>
          <w:p w14:paraId="052EEB77" w14:textId="21BDEF7B" w:rsidR="00BD0DF2" w:rsidRPr="00E73B40" w:rsidRDefault="00BD0DF2" w:rsidP="00BD0DF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3" w:author="Author"/>
                <w:sz w:val="20"/>
                <w:lang w:val="en-IE"/>
              </w:rPr>
            </w:pPr>
            <w:ins w:id="5614" w:author="Author">
              <w:r>
                <w:rPr>
                  <w:sz w:val="20"/>
                  <w:lang w:val="en-IE"/>
                </w:rPr>
                <w:t xml:space="preserve">Visible when the selected stock is </w:t>
              </w:r>
              <w:r w:rsidRPr="00BD0DF2">
                <w:rPr>
                  <w:b/>
                  <w:sz w:val="20"/>
                  <w:lang w:val="en-IE"/>
                </w:rPr>
                <w:t>Home Delivery</w:t>
              </w:r>
              <w:r>
                <w:rPr>
                  <w:sz w:val="20"/>
                  <w:lang w:val="en-IE"/>
                </w:rPr>
                <w:t>. Values will come from UFE Catalogue.</w:t>
              </w:r>
            </w:ins>
          </w:p>
        </w:tc>
        <w:tc>
          <w:tcPr>
            <w:tcW w:w="1258" w:type="dxa"/>
            <w:vAlign w:val="top"/>
          </w:tcPr>
          <w:p w14:paraId="740BDC8A" w14:textId="72355BCB"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5" w:author="Author"/>
                <w:sz w:val="20"/>
                <w:lang w:val="en-IE"/>
              </w:rPr>
            </w:pPr>
            <w:ins w:id="5616" w:author="Author">
              <w:r>
                <w:rPr>
                  <w:sz w:val="20"/>
                  <w:lang w:val="en-IE"/>
                </w:rPr>
                <w:t>No</w:t>
              </w:r>
            </w:ins>
          </w:p>
        </w:tc>
        <w:tc>
          <w:tcPr>
            <w:tcW w:w="1127" w:type="dxa"/>
            <w:vAlign w:val="top"/>
          </w:tcPr>
          <w:p w14:paraId="06188FB3" w14:textId="040F5C62"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7" w:author="Author"/>
                <w:sz w:val="20"/>
                <w:lang w:val="en-IE"/>
              </w:rPr>
            </w:pPr>
            <w:ins w:id="5618" w:author="Author">
              <w:r>
                <w:rPr>
                  <w:sz w:val="20"/>
                  <w:lang w:val="en-IE"/>
                </w:rPr>
                <w:t>Yes, if visible</w:t>
              </w:r>
            </w:ins>
          </w:p>
        </w:tc>
      </w:tr>
      <w:tr w:rsidR="00811623" w:rsidRPr="00E73B40" w14:paraId="4C019A52" w14:textId="77777777" w:rsidTr="00811623">
        <w:trPr>
          <w:ins w:id="5619"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456910A1" w14:textId="444174D0" w:rsidR="00811623" w:rsidRPr="00E73B40" w:rsidRDefault="00811623" w:rsidP="00051500">
            <w:pPr>
              <w:spacing w:before="40" w:after="40" w:line="240" w:lineRule="exact"/>
              <w:jc w:val="left"/>
              <w:rPr>
                <w:ins w:id="5620" w:author="Author"/>
                <w:sz w:val="20"/>
                <w:lang w:val="en-IE"/>
              </w:rPr>
            </w:pPr>
            <w:ins w:id="5621" w:author="Author">
              <w:r w:rsidRPr="00E73B40">
                <w:rPr>
                  <w:sz w:val="20"/>
                  <w:lang w:val="en-IE"/>
                </w:rPr>
                <w:t xml:space="preserve">Available </w:t>
              </w:r>
              <w:r w:rsidR="00A82203" w:rsidRPr="00E73B40">
                <w:rPr>
                  <w:sz w:val="20"/>
                  <w:lang w:val="en-IE"/>
                </w:rPr>
                <w:t>stock</w:t>
              </w:r>
            </w:ins>
          </w:p>
        </w:tc>
        <w:tc>
          <w:tcPr>
            <w:tcW w:w="1460" w:type="dxa"/>
            <w:vAlign w:val="top"/>
          </w:tcPr>
          <w:p w14:paraId="6AAFBEC9" w14:textId="71DAB6BB" w:rsidR="00811623" w:rsidRPr="00E73B40" w:rsidRDefault="00A8220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2" w:author="Author"/>
                <w:sz w:val="20"/>
                <w:lang w:val="en-IE"/>
              </w:rPr>
            </w:pPr>
            <w:ins w:id="5623" w:author="Author">
              <w:r w:rsidRPr="00E73B40">
                <w:rPr>
                  <w:sz w:val="20"/>
                  <w:lang w:val="en-IE"/>
                </w:rPr>
                <w:t>Textbox</w:t>
              </w:r>
            </w:ins>
          </w:p>
        </w:tc>
        <w:tc>
          <w:tcPr>
            <w:tcW w:w="3686" w:type="dxa"/>
            <w:vAlign w:val="top"/>
          </w:tcPr>
          <w:p w14:paraId="73371E1A" w14:textId="14D29529" w:rsidR="00811623" w:rsidRPr="00E73B40" w:rsidRDefault="00A77D46" w:rsidP="00BA711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4" w:author="Author"/>
                <w:sz w:val="20"/>
                <w:lang w:val="en-IE"/>
              </w:rPr>
            </w:pPr>
            <w:ins w:id="5625" w:author="Author">
              <w:r w:rsidRPr="00E73B40">
                <w:rPr>
                  <w:sz w:val="20"/>
                  <w:lang w:val="en-IE"/>
                </w:rPr>
                <w:t>When a store is selected, the available stock</w:t>
              </w:r>
              <w:r w:rsidR="00BA711D" w:rsidRPr="00E73B40">
                <w:rPr>
                  <w:sz w:val="20"/>
                  <w:lang w:val="en-IE"/>
                </w:rPr>
                <w:t xml:space="preserve"> of the searched item</w:t>
              </w:r>
              <w:r w:rsidRPr="00E73B40">
                <w:rPr>
                  <w:sz w:val="20"/>
                  <w:lang w:val="en-IE"/>
                </w:rPr>
                <w:t xml:space="preserve"> will </w:t>
              </w:r>
              <w:r w:rsidR="00BA711D" w:rsidRPr="00E73B40">
                <w:rPr>
                  <w:sz w:val="20"/>
                  <w:lang w:val="en-IE"/>
                </w:rPr>
                <w:t>be visible.</w:t>
              </w:r>
            </w:ins>
          </w:p>
        </w:tc>
        <w:tc>
          <w:tcPr>
            <w:tcW w:w="1258" w:type="dxa"/>
            <w:vAlign w:val="top"/>
          </w:tcPr>
          <w:p w14:paraId="248AB9AB" w14:textId="3F471741" w:rsidR="00811623"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6" w:author="Author"/>
                <w:sz w:val="20"/>
                <w:lang w:val="en-IE"/>
              </w:rPr>
            </w:pPr>
            <w:ins w:id="5627" w:author="Author">
              <w:r>
                <w:rPr>
                  <w:sz w:val="20"/>
                  <w:lang w:val="en-IE"/>
                </w:rPr>
                <w:t>Yes</w:t>
              </w:r>
            </w:ins>
          </w:p>
        </w:tc>
        <w:tc>
          <w:tcPr>
            <w:tcW w:w="1127" w:type="dxa"/>
            <w:vAlign w:val="top"/>
          </w:tcPr>
          <w:p w14:paraId="79019016" w14:textId="17794A9E"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8" w:author="Author"/>
                <w:sz w:val="20"/>
                <w:lang w:val="en-IE"/>
              </w:rPr>
            </w:pPr>
            <w:ins w:id="5629" w:author="Author">
              <w:r w:rsidRPr="00E73B40">
                <w:rPr>
                  <w:sz w:val="20"/>
                  <w:lang w:val="en-IE"/>
                </w:rPr>
                <w:t>-</w:t>
              </w:r>
            </w:ins>
          </w:p>
        </w:tc>
      </w:tr>
      <w:tr w:rsidR="00897846" w:rsidRPr="00E73B40" w14:paraId="7C3E8D6C" w14:textId="77777777" w:rsidTr="00811623">
        <w:trPr>
          <w:ins w:id="5630"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62DE42C2" w14:textId="06C451E3" w:rsidR="00897846" w:rsidRPr="00E73B40" w:rsidRDefault="00897846" w:rsidP="00051500">
            <w:pPr>
              <w:spacing w:before="40" w:after="40" w:line="240" w:lineRule="exact"/>
              <w:jc w:val="left"/>
              <w:rPr>
                <w:ins w:id="5631" w:author="Author"/>
                <w:sz w:val="20"/>
                <w:lang w:val="en-IE"/>
              </w:rPr>
            </w:pPr>
            <w:ins w:id="5632" w:author="Author">
              <w:r>
                <w:rPr>
                  <w:sz w:val="20"/>
                  <w:lang w:val="en-IE"/>
                </w:rPr>
                <w:t>Quantity</w:t>
              </w:r>
            </w:ins>
          </w:p>
        </w:tc>
        <w:tc>
          <w:tcPr>
            <w:tcW w:w="1460" w:type="dxa"/>
            <w:vAlign w:val="top"/>
          </w:tcPr>
          <w:p w14:paraId="03B3FA53" w14:textId="4572D281" w:rsidR="00897846" w:rsidRPr="00E73B40" w:rsidRDefault="00897846" w:rsidP="0089784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3" w:author="Author"/>
                <w:sz w:val="20"/>
                <w:lang w:val="en-IE"/>
              </w:rPr>
            </w:pPr>
            <w:ins w:id="5634" w:author="Author">
              <w:r>
                <w:rPr>
                  <w:sz w:val="20"/>
                  <w:lang w:val="en-IE"/>
                </w:rPr>
                <w:t>Textbox</w:t>
              </w:r>
            </w:ins>
          </w:p>
        </w:tc>
        <w:tc>
          <w:tcPr>
            <w:tcW w:w="3686" w:type="dxa"/>
            <w:vAlign w:val="top"/>
          </w:tcPr>
          <w:p w14:paraId="2A970092" w14:textId="3C8B18E7" w:rsidR="00897846" w:rsidRPr="00E73B40" w:rsidRDefault="00897846" w:rsidP="00897846">
            <w:pPr>
              <w:tabs>
                <w:tab w:val="clear" w:pos="567"/>
                <w:tab w:val="left" w:pos="1035"/>
              </w:tabs>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5" w:author="Author"/>
                <w:sz w:val="20"/>
                <w:lang w:val="en-IE"/>
              </w:rPr>
            </w:pPr>
            <w:ins w:id="5636" w:author="Author">
              <w:r>
                <w:rPr>
                  <w:sz w:val="20"/>
                  <w:lang w:val="en-IE"/>
                </w:rPr>
                <w:t xml:space="preserve">Insert how much of the respective product will be reserved. </w:t>
              </w:r>
              <w:r w:rsidR="00501FCA">
                <w:rPr>
                  <w:sz w:val="20"/>
                  <w:lang w:val="en-IE"/>
                </w:rPr>
                <w:t>Max number is the same as the available stock.</w:t>
              </w:r>
            </w:ins>
          </w:p>
        </w:tc>
        <w:tc>
          <w:tcPr>
            <w:tcW w:w="1258" w:type="dxa"/>
            <w:vAlign w:val="top"/>
          </w:tcPr>
          <w:p w14:paraId="7DFDA046" w14:textId="19F07B77" w:rsidR="00897846"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7" w:author="Author"/>
                <w:sz w:val="20"/>
                <w:lang w:val="en-IE"/>
              </w:rPr>
            </w:pPr>
            <w:ins w:id="5638" w:author="Author">
              <w:r>
                <w:rPr>
                  <w:sz w:val="20"/>
                  <w:lang w:val="en-IE"/>
                </w:rPr>
                <w:t>No</w:t>
              </w:r>
            </w:ins>
          </w:p>
        </w:tc>
        <w:tc>
          <w:tcPr>
            <w:tcW w:w="1127" w:type="dxa"/>
            <w:vAlign w:val="top"/>
          </w:tcPr>
          <w:p w14:paraId="05FAA953" w14:textId="39BD4C89" w:rsidR="00897846"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9" w:author="Author"/>
                <w:sz w:val="20"/>
                <w:lang w:val="en-IE"/>
              </w:rPr>
            </w:pPr>
            <w:ins w:id="5640" w:author="Author">
              <w:r>
                <w:rPr>
                  <w:sz w:val="20"/>
                  <w:lang w:val="en-IE"/>
                </w:rPr>
                <w:t>Yes</w:t>
              </w:r>
            </w:ins>
          </w:p>
        </w:tc>
      </w:tr>
      <w:tr w:rsidR="00811623" w:rsidRPr="00E73B40" w14:paraId="15123A1F" w14:textId="77777777" w:rsidTr="00811623">
        <w:trPr>
          <w:ins w:id="5641"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5443C8D0" w14:textId="61F17F0B" w:rsidR="00811623" w:rsidRPr="00E73B40" w:rsidRDefault="00811623" w:rsidP="00051500">
            <w:pPr>
              <w:spacing w:before="40" w:after="40" w:line="240" w:lineRule="exact"/>
              <w:jc w:val="left"/>
              <w:rPr>
                <w:ins w:id="5642" w:author="Author"/>
                <w:sz w:val="20"/>
                <w:lang w:val="en-IE"/>
              </w:rPr>
            </w:pPr>
            <w:ins w:id="5643" w:author="Author">
              <w:r w:rsidRPr="00E73B40">
                <w:rPr>
                  <w:sz w:val="20"/>
                  <w:lang w:val="en-IE"/>
                </w:rPr>
                <w:t>Reserve</w:t>
              </w:r>
            </w:ins>
          </w:p>
        </w:tc>
        <w:tc>
          <w:tcPr>
            <w:tcW w:w="1460" w:type="dxa"/>
            <w:vAlign w:val="top"/>
          </w:tcPr>
          <w:p w14:paraId="477BC6E1" w14:textId="556A9448"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4" w:author="Author"/>
                <w:sz w:val="20"/>
                <w:lang w:val="en-IE"/>
              </w:rPr>
            </w:pPr>
            <w:ins w:id="5645" w:author="Author">
              <w:r w:rsidRPr="00E73B40">
                <w:rPr>
                  <w:sz w:val="20"/>
                  <w:lang w:val="en-IE"/>
                </w:rPr>
                <w:t>Button</w:t>
              </w:r>
            </w:ins>
          </w:p>
        </w:tc>
        <w:tc>
          <w:tcPr>
            <w:tcW w:w="3686" w:type="dxa"/>
            <w:vAlign w:val="top"/>
          </w:tcPr>
          <w:p w14:paraId="72896E1E" w14:textId="4C12DC6D" w:rsidR="00811623" w:rsidRPr="00E73B40" w:rsidRDefault="00D90785"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6" w:author="Author"/>
                <w:sz w:val="20"/>
                <w:lang w:val="en-IE"/>
              </w:rPr>
            </w:pPr>
            <w:ins w:id="5647" w:author="Author">
              <w:r w:rsidRPr="00E73B40">
                <w:rPr>
                  <w:sz w:val="20"/>
                  <w:lang w:val="en-IE"/>
                </w:rPr>
                <w:t>Will reserve the product in the selected store.</w:t>
              </w:r>
            </w:ins>
          </w:p>
        </w:tc>
        <w:tc>
          <w:tcPr>
            <w:tcW w:w="1258" w:type="dxa"/>
            <w:vAlign w:val="top"/>
          </w:tcPr>
          <w:p w14:paraId="1D526093" w14:textId="0E136914"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8" w:author="Author"/>
                <w:sz w:val="20"/>
                <w:lang w:val="en-IE"/>
              </w:rPr>
            </w:pPr>
            <w:ins w:id="5649" w:author="Author">
              <w:r w:rsidRPr="00E73B40">
                <w:rPr>
                  <w:sz w:val="20"/>
                  <w:lang w:val="en-IE"/>
                </w:rPr>
                <w:t>-</w:t>
              </w:r>
            </w:ins>
          </w:p>
        </w:tc>
        <w:tc>
          <w:tcPr>
            <w:tcW w:w="1127" w:type="dxa"/>
            <w:vAlign w:val="top"/>
          </w:tcPr>
          <w:p w14:paraId="7C4F9BA0" w14:textId="19B2DE0A"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0" w:author="Author"/>
                <w:sz w:val="20"/>
                <w:lang w:val="en-IE"/>
              </w:rPr>
            </w:pPr>
            <w:ins w:id="5651" w:author="Author">
              <w:r w:rsidRPr="00E73B40">
                <w:rPr>
                  <w:sz w:val="20"/>
                  <w:lang w:val="en-IE"/>
                </w:rPr>
                <w:t>-</w:t>
              </w:r>
            </w:ins>
          </w:p>
        </w:tc>
      </w:tr>
    </w:tbl>
    <w:p w14:paraId="6CC92B2D" w14:textId="77777777" w:rsidR="00686402" w:rsidRPr="00E73B40" w:rsidRDefault="00686402" w:rsidP="00686402">
      <w:pPr>
        <w:rPr>
          <w:lang w:val="en-IE"/>
        </w:rPr>
      </w:pPr>
    </w:p>
    <w:p w14:paraId="7C8A5CCC" w14:textId="25886FEB" w:rsidR="00686402" w:rsidRPr="00E73B40" w:rsidDel="00824F4F" w:rsidRDefault="00686402" w:rsidP="00686402">
      <w:pPr>
        <w:pStyle w:val="Heading5"/>
        <w:rPr>
          <w:del w:id="5652" w:author="Author"/>
          <w:lang w:val="en-IE"/>
        </w:rPr>
      </w:pPr>
      <w:del w:id="5653" w:author="Author">
        <w:r w:rsidRPr="00E73B40" w:rsidDel="00824F4F">
          <w:rPr>
            <w:lang w:val="en-IE"/>
          </w:rPr>
          <w:delText>Check NBA</w:delText>
        </w:r>
      </w:del>
    </w:p>
    <w:p w14:paraId="6316FD43" w14:textId="1DCD83B4" w:rsidR="00686402" w:rsidDel="00824F4F" w:rsidRDefault="00385C4C" w:rsidP="00686402">
      <w:pPr>
        <w:rPr>
          <w:ins w:id="5654" w:author="Author"/>
          <w:del w:id="5655" w:author="Author"/>
          <w:lang w:val="en-IE"/>
        </w:rPr>
      </w:pPr>
      <w:ins w:id="5656" w:author="Author">
        <w:del w:id="5657" w:author="Author">
          <w:r w:rsidDel="00824F4F">
            <w:rPr>
              <w:noProof/>
              <w:lang w:val="pt-PT" w:eastAsia="pt-PT"/>
            </w:rPr>
            <w:drawing>
              <wp:inline distT="0" distB="0" distL="0" distR="0" wp14:anchorId="6A0681F9" wp14:editId="39AAF20F">
                <wp:extent cx="6120130" cy="5224249"/>
                <wp:effectExtent l="0" t="0" r="0" b="0"/>
                <wp:docPr id="378" name="Picture 378" descr="C:\Users\NB20223\Google Drive\Sal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B20223\Google Drive\Sales\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5224249"/>
                        </a:xfrm>
                        <a:prstGeom prst="rect">
                          <a:avLst/>
                        </a:prstGeom>
                        <a:noFill/>
                        <a:ln>
                          <a:noFill/>
                        </a:ln>
                      </pic:spPr>
                    </pic:pic>
                  </a:graphicData>
                </a:graphic>
              </wp:inline>
            </w:drawing>
          </w:r>
        </w:del>
      </w:ins>
    </w:p>
    <w:tbl>
      <w:tblPr>
        <w:tblStyle w:val="CelFocus"/>
        <w:tblW w:w="0" w:type="auto"/>
        <w:tblLook w:val="04A0" w:firstRow="1" w:lastRow="0" w:firstColumn="1" w:lastColumn="0" w:noHBand="0" w:noVBand="1"/>
      </w:tblPr>
      <w:tblGrid>
        <w:gridCol w:w="2235"/>
        <w:gridCol w:w="7619"/>
      </w:tblGrid>
      <w:tr w:rsidR="00DD4533" w:rsidRPr="00E73B40" w:rsidDel="00824F4F" w14:paraId="0A711BCE" w14:textId="3897344E" w:rsidTr="005530AD">
        <w:trPr>
          <w:cnfStyle w:val="100000000000" w:firstRow="1" w:lastRow="0" w:firstColumn="0" w:lastColumn="0" w:oddVBand="0" w:evenVBand="0" w:oddHBand="0" w:evenHBand="0" w:firstRowFirstColumn="0" w:firstRowLastColumn="0" w:lastRowFirstColumn="0" w:lastRowLastColumn="0"/>
          <w:ins w:id="5658" w:author="Author"/>
          <w:del w:id="565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6154E7E" w14:textId="70423FD1" w:rsidR="00DD4533" w:rsidRPr="00E73B40" w:rsidDel="00824F4F" w:rsidRDefault="00DD4533" w:rsidP="005530AD">
            <w:pPr>
              <w:rPr>
                <w:ins w:id="5660" w:author="Author"/>
                <w:del w:id="5661" w:author="Author"/>
                <w:lang w:val="en-IE"/>
              </w:rPr>
            </w:pPr>
            <w:ins w:id="5662" w:author="Author">
              <w:del w:id="5663" w:author="Author">
                <w:r w:rsidRPr="00E73B40" w:rsidDel="00824F4F">
                  <w:rPr>
                    <w:lang w:val="en-IE"/>
                  </w:rPr>
                  <w:delText>Screen Description</w:delText>
                </w:r>
              </w:del>
            </w:ins>
          </w:p>
        </w:tc>
      </w:tr>
      <w:tr w:rsidR="00DD4533" w:rsidRPr="00E73B40" w:rsidDel="00824F4F" w14:paraId="644C450E" w14:textId="2D686075" w:rsidTr="005530AD">
        <w:trPr>
          <w:ins w:id="5664" w:author="Author"/>
          <w:del w:id="5665"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044741F" w14:textId="1BBE6616" w:rsidR="00DD4533" w:rsidRPr="00E73B40" w:rsidDel="00824F4F" w:rsidRDefault="00DD4533" w:rsidP="005530AD">
            <w:pPr>
              <w:jc w:val="right"/>
              <w:rPr>
                <w:ins w:id="5666" w:author="Author"/>
                <w:del w:id="5667" w:author="Author"/>
                <w:lang w:val="en-IE"/>
              </w:rPr>
            </w:pPr>
            <w:ins w:id="5668" w:author="Author">
              <w:del w:id="5669" w:author="Author">
                <w:r w:rsidRPr="00E73B40" w:rsidDel="00824F4F">
                  <w:rPr>
                    <w:lang w:val="en-IE"/>
                  </w:rPr>
                  <w:delText>Display Name</w:delText>
                </w:r>
              </w:del>
            </w:ins>
          </w:p>
        </w:tc>
        <w:tc>
          <w:tcPr>
            <w:tcW w:w="7619" w:type="dxa"/>
          </w:tcPr>
          <w:p w14:paraId="4D278B46" w14:textId="725F13FC" w:rsidR="00DD4533" w:rsidRPr="00E73B40" w:rsidDel="00824F4F" w:rsidRDefault="00DD4533" w:rsidP="005530AD">
            <w:pPr>
              <w:jc w:val="left"/>
              <w:cnfStyle w:val="000000000000" w:firstRow="0" w:lastRow="0" w:firstColumn="0" w:lastColumn="0" w:oddVBand="0" w:evenVBand="0" w:oddHBand="0" w:evenHBand="0" w:firstRowFirstColumn="0" w:firstRowLastColumn="0" w:lastRowFirstColumn="0" w:lastRowLastColumn="0"/>
              <w:rPr>
                <w:ins w:id="5670" w:author="Author"/>
                <w:del w:id="5671" w:author="Author"/>
                <w:sz w:val="20"/>
                <w:lang w:val="en-IE"/>
              </w:rPr>
            </w:pPr>
            <w:ins w:id="5672" w:author="Author">
              <w:del w:id="5673" w:author="Author">
                <w:r w:rsidRPr="00E73B40" w:rsidDel="00824F4F">
                  <w:rPr>
                    <w:sz w:val="20"/>
                    <w:lang w:val="en-IE"/>
                  </w:rPr>
                  <w:delText>Process name: Sales</w:delText>
                </w:r>
              </w:del>
            </w:ins>
          </w:p>
          <w:p w14:paraId="0116D73F" w14:textId="2DDDB4A8" w:rsidR="00DD4533" w:rsidRPr="00E73B40" w:rsidDel="00824F4F" w:rsidRDefault="00DD4533" w:rsidP="005530AD">
            <w:pPr>
              <w:jc w:val="left"/>
              <w:cnfStyle w:val="000000000000" w:firstRow="0" w:lastRow="0" w:firstColumn="0" w:lastColumn="0" w:oddVBand="0" w:evenVBand="0" w:oddHBand="0" w:evenHBand="0" w:firstRowFirstColumn="0" w:firstRowLastColumn="0" w:lastRowFirstColumn="0" w:lastRowLastColumn="0"/>
              <w:rPr>
                <w:ins w:id="5674" w:author="Author"/>
                <w:del w:id="5675" w:author="Author"/>
                <w:sz w:val="20"/>
                <w:lang w:val="en-IE"/>
              </w:rPr>
            </w:pPr>
            <w:ins w:id="5676" w:author="Author">
              <w:del w:id="5677" w:author="Author">
                <w:r w:rsidDel="00824F4F">
                  <w:rPr>
                    <w:sz w:val="20"/>
                    <w:lang w:val="en-IE"/>
                  </w:rPr>
                  <w:delText>Check NBA</w:delText>
                </w:r>
              </w:del>
            </w:ins>
          </w:p>
        </w:tc>
      </w:tr>
    </w:tbl>
    <w:p w14:paraId="7B8C7299" w14:textId="184930AA" w:rsidR="00DD4533" w:rsidRPr="00E73B40" w:rsidDel="00824F4F" w:rsidRDefault="00DD4533" w:rsidP="00686402">
      <w:pPr>
        <w:rPr>
          <w:del w:id="5678"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686402" w:rsidRPr="00E73B40" w:rsidDel="00824F4F" w14:paraId="627C5F16" w14:textId="0C12FDC6" w:rsidTr="00686402">
        <w:trPr>
          <w:cnfStyle w:val="100000000000" w:firstRow="1" w:lastRow="0" w:firstColumn="0" w:lastColumn="0" w:oddVBand="0" w:evenVBand="0" w:oddHBand="0" w:evenHBand="0" w:firstRowFirstColumn="0" w:firstRowLastColumn="0" w:lastRowFirstColumn="0" w:lastRowLastColumn="0"/>
          <w:del w:id="5679"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03FED6A0" w14:textId="4ADC9A29" w:rsidR="00686402" w:rsidRPr="00E73B40" w:rsidDel="00824F4F" w:rsidRDefault="00686402" w:rsidP="00686402">
            <w:pPr>
              <w:rPr>
                <w:del w:id="5680" w:author="Author"/>
                <w:lang w:val="en-IE"/>
              </w:rPr>
            </w:pPr>
            <w:del w:id="5681" w:author="Author">
              <w:r w:rsidRPr="00E73B40" w:rsidDel="00824F4F">
                <w:rPr>
                  <w:lang w:val="en-IE"/>
                </w:rPr>
                <w:delText xml:space="preserve">Field Description </w:delText>
              </w:r>
            </w:del>
          </w:p>
        </w:tc>
      </w:tr>
      <w:tr w:rsidR="00686402" w:rsidRPr="00E73B40" w:rsidDel="00824F4F" w14:paraId="35DF5091" w14:textId="2E6F7973" w:rsidTr="00686402">
        <w:trPr>
          <w:del w:id="5682"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5858BA37" w14:textId="088E5576" w:rsidR="00686402" w:rsidRPr="00E73B40" w:rsidDel="00824F4F" w:rsidRDefault="00686402" w:rsidP="00686402">
            <w:pPr>
              <w:jc w:val="center"/>
              <w:rPr>
                <w:del w:id="5683" w:author="Author"/>
                <w:b w:val="0"/>
                <w:lang w:val="en-IE"/>
              </w:rPr>
            </w:pPr>
            <w:del w:id="5684" w:author="Author">
              <w:r w:rsidRPr="00E73B40" w:rsidDel="00824F4F">
                <w:rPr>
                  <w:lang w:val="en-IE"/>
                </w:rPr>
                <w:delText>Label</w:delText>
              </w:r>
            </w:del>
          </w:p>
        </w:tc>
        <w:tc>
          <w:tcPr>
            <w:tcW w:w="1460" w:type="dxa"/>
            <w:shd w:val="clear" w:color="auto" w:fill="D8D7D5"/>
          </w:tcPr>
          <w:p w14:paraId="5EECA70C" w14:textId="5771528D"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85" w:author="Author"/>
                <w:b/>
                <w:lang w:val="en-IE"/>
              </w:rPr>
            </w:pPr>
            <w:del w:id="5686" w:author="Author">
              <w:r w:rsidRPr="00E73B40" w:rsidDel="00824F4F">
                <w:rPr>
                  <w:b/>
                  <w:lang w:val="en-IE"/>
                </w:rPr>
                <w:delText>Type</w:delText>
              </w:r>
            </w:del>
          </w:p>
        </w:tc>
        <w:tc>
          <w:tcPr>
            <w:tcW w:w="3686" w:type="dxa"/>
            <w:shd w:val="clear" w:color="auto" w:fill="D8D7D5"/>
          </w:tcPr>
          <w:p w14:paraId="37D153BF" w14:textId="3178DE63"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87" w:author="Author"/>
                <w:b/>
                <w:lang w:val="en-IE"/>
              </w:rPr>
            </w:pPr>
            <w:del w:id="5688" w:author="Author">
              <w:r w:rsidRPr="00E73B40" w:rsidDel="00824F4F">
                <w:rPr>
                  <w:b/>
                  <w:lang w:val="en-IE"/>
                </w:rPr>
                <w:delText>Description</w:delText>
              </w:r>
              <w:r w:rsidRPr="00E73B40" w:rsidDel="00824F4F">
                <w:rPr>
                  <w:b/>
                  <w:lang w:val="en-IE"/>
                </w:rPr>
                <w:br/>
              </w:r>
            </w:del>
          </w:p>
        </w:tc>
        <w:tc>
          <w:tcPr>
            <w:tcW w:w="1258" w:type="dxa"/>
            <w:shd w:val="clear" w:color="auto" w:fill="D8D7D5"/>
          </w:tcPr>
          <w:p w14:paraId="74869ECD" w14:textId="04F85CC7"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89" w:author="Author"/>
                <w:b/>
                <w:lang w:val="en-IE"/>
              </w:rPr>
            </w:pPr>
            <w:del w:id="5690" w:author="Author">
              <w:r w:rsidRPr="00E73B40" w:rsidDel="00824F4F">
                <w:rPr>
                  <w:b/>
                  <w:lang w:val="en-IE"/>
                </w:rPr>
                <w:delText>Read Only</w:delText>
              </w:r>
            </w:del>
          </w:p>
        </w:tc>
        <w:tc>
          <w:tcPr>
            <w:tcW w:w="1127" w:type="dxa"/>
            <w:shd w:val="clear" w:color="auto" w:fill="D8D7D5"/>
          </w:tcPr>
          <w:p w14:paraId="6B870532" w14:textId="470BE57B"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91" w:author="Author"/>
                <w:b/>
                <w:lang w:val="en-IE"/>
              </w:rPr>
            </w:pPr>
            <w:del w:id="5692" w:author="Author">
              <w:r w:rsidRPr="00E73B40" w:rsidDel="00824F4F">
                <w:rPr>
                  <w:b/>
                  <w:lang w:val="en-IE"/>
                </w:rPr>
                <w:delText>Mandatory</w:delText>
              </w:r>
            </w:del>
          </w:p>
        </w:tc>
      </w:tr>
      <w:tr w:rsidR="00686402" w:rsidRPr="00E73B40" w:rsidDel="00824F4F" w14:paraId="6AECD7B1" w14:textId="25427012" w:rsidTr="00686402">
        <w:trPr>
          <w:del w:id="569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32298D3" w14:textId="0592FB7C" w:rsidR="00686402" w:rsidRPr="00E73B40" w:rsidDel="00824F4F" w:rsidRDefault="00686402" w:rsidP="00686402">
            <w:pPr>
              <w:spacing w:before="40" w:after="40" w:line="240" w:lineRule="exact"/>
              <w:jc w:val="left"/>
              <w:rPr>
                <w:del w:id="5694" w:author="Author"/>
                <w:sz w:val="20"/>
                <w:lang w:val="en-IE"/>
              </w:rPr>
            </w:pPr>
            <w:del w:id="5695" w:author="Author">
              <w:r w:rsidRPr="00E73B40" w:rsidDel="00824F4F">
                <w:rPr>
                  <w:sz w:val="20"/>
                  <w:lang w:val="en-IE"/>
                </w:rPr>
                <w:delText>Campaign name</w:delText>
              </w:r>
            </w:del>
          </w:p>
        </w:tc>
        <w:tc>
          <w:tcPr>
            <w:tcW w:w="1460" w:type="dxa"/>
            <w:vAlign w:val="top"/>
          </w:tcPr>
          <w:p w14:paraId="714DC1CC" w14:textId="72C67B31"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696" w:author="Author"/>
                <w:sz w:val="20"/>
                <w:lang w:val="en-IE"/>
              </w:rPr>
            </w:pPr>
            <w:del w:id="5697" w:author="Author">
              <w:r w:rsidRPr="00E73B40" w:rsidDel="00824F4F">
                <w:rPr>
                  <w:sz w:val="20"/>
                  <w:lang w:val="en-IE"/>
                </w:rPr>
                <w:delText>Label</w:delText>
              </w:r>
            </w:del>
          </w:p>
        </w:tc>
        <w:tc>
          <w:tcPr>
            <w:tcW w:w="3686" w:type="dxa"/>
            <w:vAlign w:val="top"/>
          </w:tcPr>
          <w:p w14:paraId="4F10A592" w14:textId="4370FB04"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698" w:author="Author"/>
                <w:sz w:val="20"/>
                <w:lang w:val="en-IE"/>
              </w:rPr>
            </w:pPr>
            <w:del w:id="5699" w:author="Author">
              <w:r w:rsidRPr="00E73B40" w:rsidDel="00824F4F">
                <w:rPr>
                  <w:sz w:val="20"/>
                  <w:lang w:val="en-IE"/>
                </w:rPr>
                <w:delText>Name of the campaign.</w:delText>
              </w:r>
            </w:del>
          </w:p>
        </w:tc>
        <w:tc>
          <w:tcPr>
            <w:tcW w:w="1258" w:type="dxa"/>
            <w:vAlign w:val="top"/>
          </w:tcPr>
          <w:p w14:paraId="4CACB29F" w14:textId="605A97CD"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00" w:author="Author"/>
                <w:sz w:val="20"/>
                <w:lang w:val="en-IE"/>
              </w:rPr>
            </w:pPr>
            <w:del w:id="5701" w:author="Author">
              <w:r w:rsidRPr="00E73B40" w:rsidDel="00824F4F">
                <w:rPr>
                  <w:sz w:val="20"/>
                  <w:lang w:val="en-IE"/>
                </w:rPr>
                <w:delText>Yes</w:delText>
              </w:r>
            </w:del>
          </w:p>
        </w:tc>
        <w:tc>
          <w:tcPr>
            <w:tcW w:w="1127" w:type="dxa"/>
            <w:vAlign w:val="top"/>
          </w:tcPr>
          <w:p w14:paraId="184D5CC6" w14:textId="0E7E7B0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02" w:author="Author"/>
                <w:sz w:val="20"/>
                <w:lang w:val="en-IE"/>
              </w:rPr>
            </w:pPr>
            <w:del w:id="5703" w:author="Author">
              <w:r w:rsidRPr="00E73B40" w:rsidDel="00824F4F">
                <w:rPr>
                  <w:sz w:val="20"/>
                  <w:lang w:val="en-IE"/>
                </w:rPr>
                <w:delText>-</w:delText>
              </w:r>
            </w:del>
          </w:p>
        </w:tc>
      </w:tr>
      <w:tr w:rsidR="00686402" w:rsidRPr="00E73B40" w:rsidDel="00824F4F" w14:paraId="75CC2D78" w14:textId="446694CF" w:rsidTr="00686402">
        <w:trPr>
          <w:del w:id="570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1B913F" w14:textId="00D222AF" w:rsidR="00686402" w:rsidRPr="00E73B40" w:rsidDel="00824F4F" w:rsidRDefault="00686402" w:rsidP="00686402">
            <w:pPr>
              <w:spacing w:before="40" w:after="40" w:line="240" w:lineRule="exact"/>
              <w:jc w:val="left"/>
              <w:rPr>
                <w:del w:id="5705" w:author="Author"/>
                <w:sz w:val="20"/>
                <w:lang w:val="en-IE"/>
              </w:rPr>
            </w:pPr>
            <w:del w:id="5706" w:author="Author">
              <w:r w:rsidRPr="00E73B40" w:rsidDel="00824F4F">
                <w:rPr>
                  <w:sz w:val="20"/>
                  <w:lang w:val="en-IE"/>
                </w:rPr>
                <w:delText>Valid until</w:delText>
              </w:r>
            </w:del>
          </w:p>
        </w:tc>
        <w:tc>
          <w:tcPr>
            <w:tcW w:w="1460" w:type="dxa"/>
            <w:vAlign w:val="top"/>
          </w:tcPr>
          <w:p w14:paraId="0B9FDFC1" w14:textId="1889334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07" w:author="Author"/>
                <w:sz w:val="20"/>
                <w:lang w:val="en-IE"/>
              </w:rPr>
            </w:pPr>
            <w:del w:id="5708" w:author="Author">
              <w:r w:rsidRPr="00E73B40" w:rsidDel="00824F4F">
                <w:rPr>
                  <w:sz w:val="20"/>
                  <w:lang w:val="en-IE"/>
                </w:rPr>
                <w:delText>Label</w:delText>
              </w:r>
            </w:del>
          </w:p>
        </w:tc>
        <w:tc>
          <w:tcPr>
            <w:tcW w:w="3686" w:type="dxa"/>
            <w:vAlign w:val="top"/>
          </w:tcPr>
          <w:p w14:paraId="0F5795A1" w14:textId="7E27C772" w:rsidR="00686402" w:rsidRPr="00E73B40" w:rsidDel="00824F4F" w:rsidRDefault="00DE2B08"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09" w:author="Author"/>
                <w:sz w:val="20"/>
                <w:lang w:val="en-IE"/>
              </w:rPr>
            </w:pPr>
            <w:del w:id="5710" w:author="Author">
              <w:r w:rsidRPr="00E73B40" w:rsidDel="00824F4F">
                <w:rPr>
                  <w:sz w:val="20"/>
                  <w:lang w:val="en-IE"/>
                </w:rPr>
                <w:delText>Campaign can be subscribed until the date displayed.</w:delText>
              </w:r>
            </w:del>
          </w:p>
        </w:tc>
        <w:tc>
          <w:tcPr>
            <w:tcW w:w="1258" w:type="dxa"/>
            <w:vAlign w:val="top"/>
          </w:tcPr>
          <w:p w14:paraId="2E1402E7" w14:textId="571B4D82"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1" w:author="Author"/>
                <w:sz w:val="20"/>
                <w:lang w:val="en-IE"/>
              </w:rPr>
            </w:pPr>
            <w:del w:id="5712" w:author="Author">
              <w:r w:rsidRPr="00E73B40" w:rsidDel="00824F4F">
                <w:rPr>
                  <w:sz w:val="20"/>
                  <w:lang w:val="en-IE"/>
                </w:rPr>
                <w:delText>Yes</w:delText>
              </w:r>
            </w:del>
          </w:p>
        </w:tc>
        <w:tc>
          <w:tcPr>
            <w:tcW w:w="1127" w:type="dxa"/>
            <w:vAlign w:val="top"/>
          </w:tcPr>
          <w:p w14:paraId="50C02159" w14:textId="4D79600C"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3" w:author="Author"/>
                <w:sz w:val="20"/>
                <w:lang w:val="en-IE"/>
              </w:rPr>
            </w:pPr>
            <w:del w:id="5714" w:author="Author">
              <w:r w:rsidRPr="00E73B40" w:rsidDel="00824F4F">
                <w:rPr>
                  <w:sz w:val="20"/>
                  <w:lang w:val="en-IE"/>
                </w:rPr>
                <w:delText>-</w:delText>
              </w:r>
            </w:del>
          </w:p>
        </w:tc>
      </w:tr>
      <w:tr w:rsidR="00686402" w:rsidRPr="00E73B40" w:rsidDel="00824F4F" w14:paraId="37B5E647" w14:textId="0D06347D" w:rsidTr="00686402">
        <w:trPr>
          <w:del w:id="571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4F94224" w14:textId="2E67AAFB" w:rsidR="00686402" w:rsidRPr="00E73B40" w:rsidDel="00824F4F" w:rsidRDefault="00686402" w:rsidP="00E02CDD">
            <w:pPr>
              <w:spacing w:before="40" w:after="40" w:line="240" w:lineRule="exact"/>
              <w:jc w:val="left"/>
              <w:rPr>
                <w:del w:id="5716" w:author="Author"/>
                <w:sz w:val="20"/>
                <w:lang w:val="en-IE"/>
              </w:rPr>
            </w:pPr>
            <w:del w:id="5717" w:author="Author">
              <w:r w:rsidRPr="00E73B40" w:rsidDel="00824F4F">
                <w:rPr>
                  <w:sz w:val="20"/>
                  <w:lang w:val="en-IE"/>
                </w:rPr>
                <w:delText>Campaign target subscription</w:delText>
              </w:r>
            </w:del>
          </w:p>
        </w:tc>
        <w:tc>
          <w:tcPr>
            <w:tcW w:w="1460" w:type="dxa"/>
            <w:vAlign w:val="top"/>
          </w:tcPr>
          <w:p w14:paraId="596B2822" w14:textId="5A173A9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8" w:author="Author"/>
                <w:sz w:val="20"/>
                <w:lang w:val="en-IE"/>
              </w:rPr>
            </w:pPr>
            <w:del w:id="5719" w:author="Author">
              <w:r w:rsidRPr="00E73B40" w:rsidDel="00824F4F">
                <w:rPr>
                  <w:sz w:val="20"/>
                  <w:lang w:val="en-IE"/>
                </w:rPr>
                <w:delText>Image</w:delText>
              </w:r>
            </w:del>
          </w:p>
        </w:tc>
        <w:tc>
          <w:tcPr>
            <w:tcW w:w="3686" w:type="dxa"/>
            <w:vAlign w:val="top"/>
          </w:tcPr>
          <w:p w14:paraId="12EAC0C6" w14:textId="442CF16C" w:rsidR="00686402" w:rsidRPr="00E73B40" w:rsidDel="00824F4F" w:rsidRDefault="00686402" w:rsidP="001A54CA">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0" w:author="Author"/>
                <w:sz w:val="20"/>
                <w:lang w:val="en-IE"/>
              </w:rPr>
            </w:pPr>
            <w:del w:id="5721" w:author="Author">
              <w:r w:rsidRPr="00E73B40" w:rsidDel="00824F4F">
                <w:rPr>
                  <w:sz w:val="20"/>
                  <w:lang w:val="en-IE"/>
                </w:rPr>
                <w:delText>Represents the target of the offer. For example; Mobile Phone, TV, Fixed Voice</w:delText>
              </w:r>
            </w:del>
            <w:ins w:id="5722" w:author="Author">
              <w:del w:id="5723" w:author="Author">
                <w:r w:rsidR="001A54CA" w:rsidDel="00824F4F">
                  <w:rPr>
                    <w:sz w:val="20"/>
                    <w:lang w:val="en-IE"/>
                  </w:rPr>
                  <w:delText>Landline</w:delText>
                </w:r>
              </w:del>
            </w:ins>
            <w:del w:id="5724" w:author="Author">
              <w:r w:rsidRPr="00E73B40" w:rsidDel="00824F4F">
                <w:rPr>
                  <w:sz w:val="20"/>
                  <w:lang w:val="en-IE"/>
                </w:rPr>
                <w:delText>.</w:delText>
              </w:r>
            </w:del>
          </w:p>
        </w:tc>
        <w:tc>
          <w:tcPr>
            <w:tcW w:w="1258" w:type="dxa"/>
            <w:vAlign w:val="top"/>
          </w:tcPr>
          <w:p w14:paraId="52F21969" w14:textId="0B36847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5" w:author="Author"/>
                <w:sz w:val="20"/>
                <w:lang w:val="en-IE"/>
              </w:rPr>
            </w:pPr>
            <w:del w:id="5726" w:author="Author">
              <w:r w:rsidRPr="00E73B40" w:rsidDel="00824F4F">
                <w:rPr>
                  <w:sz w:val="20"/>
                  <w:lang w:val="en-IE"/>
                </w:rPr>
                <w:delText>Yes</w:delText>
              </w:r>
            </w:del>
          </w:p>
        </w:tc>
        <w:tc>
          <w:tcPr>
            <w:tcW w:w="1127" w:type="dxa"/>
            <w:vAlign w:val="top"/>
          </w:tcPr>
          <w:p w14:paraId="2CC5B4CD" w14:textId="4584A6F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7" w:author="Author"/>
                <w:sz w:val="20"/>
                <w:lang w:val="en-IE"/>
              </w:rPr>
            </w:pPr>
            <w:del w:id="5728" w:author="Author">
              <w:r w:rsidRPr="00E73B40" w:rsidDel="00824F4F">
                <w:rPr>
                  <w:sz w:val="20"/>
                  <w:lang w:val="en-IE"/>
                </w:rPr>
                <w:delText>-</w:delText>
              </w:r>
            </w:del>
          </w:p>
        </w:tc>
      </w:tr>
      <w:tr w:rsidR="00686402" w:rsidRPr="00E73B40" w:rsidDel="00824F4F" w14:paraId="1C8EB892" w14:textId="622D303B" w:rsidTr="00686402">
        <w:trPr>
          <w:del w:id="572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A4F87D6" w14:textId="42186252" w:rsidR="00686402" w:rsidRPr="00E73B40" w:rsidDel="00824F4F" w:rsidRDefault="00686402" w:rsidP="002A5612">
            <w:pPr>
              <w:spacing w:before="40" w:after="40" w:line="240" w:lineRule="exact"/>
              <w:jc w:val="left"/>
              <w:rPr>
                <w:del w:id="5730" w:author="Author"/>
                <w:sz w:val="20"/>
                <w:lang w:val="en-IE"/>
              </w:rPr>
            </w:pPr>
            <w:del w:id="5731" w:author="Author">
              <w:r w:rsidRPr="00E73B40" w:rsidDel="00824F4F">
                <w:rPr>
                  <w:sz w:val="20"/>
                  <w:lang w:val="en-IE"/>
                </w:rPr>
                <w:delText>Campaign short description</w:delText>
              </w:r>
            </w:del>
          </w:p>
        </w:tc>
        <w:tc>
          <w:tcPr>
            <w:tcW w:w="1460" w:type="dxa"/>
            <w:vAlign w:val="top"/>
          </w:tcPr>
          <w:p w14:paraId="481ADA2F" w14:textId="3C80C57F" w:rsidR="00686402" w:rsidRPr="00E73B40" w:rsidDel="00824F4F" w:rsidRDefault="00686402"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2" w:author="Author"/>
                <w:sz w:val="20"/>
                <w:lang w:val="en-IE"/>
              </w:rPr>
            </w:pPr>
            <w:del w:id="5733" w:author="Author">
              <w:r w:rsidRPr="00E73B40" w:rsidDel="00824F4F">
                <w:rPr>
                  <w:sz w:val="20"/>
                  <w:lang w:val="en-IE"/>
                </w:rPr>
                <w:delText>Text area</w:delText>
              </w:r>
            </w:del>
          </w:p>
        </w:tc>
        <w:tc>
          <w:tcPr>
            <w:tcW w:w="3686" w:type="dxa"/>
            <w:vAlign w:val="top"/>
          </w:tcPr>
          <w:p w14:paraId="493114D1" w14:textId="3DE9BBCE" w:rsidR="00686402" w:rsidRPr="00E73B40" w:rsidDel="00824F4F" w:rsidRDefault="00DE2B08" w:rsidP="002A561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4" w:author="Author"/>
                <w:sz w:val="20"/>
                <w:lang w:val="en-IE"/>
              </w:rPr>
            </w:pPr>
            <w:del w:id="5735" w:author="Author">
              <w:r w:rsidRPr="00E73B40" w:rsidDel="00824F4F">
                <w:rPr>
                  <w:sz w:val="20"/>
                  <w:lang w:val="en-IE"/>
                </w:rPr>
                <w:delText>Campaign short description</w:delText>
              </w:r>
            </w:del>
          </w:p>
        </w:tc>
        <w:tc>
          <w:tcPr>
            <w:tcW w:w="1258" w:type="dxa"/>
            <w:vAlign w:val="top"/>
          </w:tcPr>
          <w:p w14:paraId="7AF8644C" w14:textId="4AD69D09"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6" w:author="Author"/>
                <w:sz w:val="20"/>
                <w:lang w:val="en-IE"/>
              </w:rPr>
            </w:pPr>
            <w:del w:id="5737" w:author="Author">
              <w:r w:rsidRPr="00E73B40" w:rsidDel="00824F4F">
                <w:rPr>
                  <w:sz w:val="20"/>
                  <w:lang w:val="en-IE"/>
                </w:rPr>
                <w:delText>Yes</w:delText>
              </w:r>
            </w:del>
          </w:p>
        </w:tc>
        <w:tc>
          <w:tcPr>
            <w:tcW w:w="1127" w:type="dxa"/>
            <w:vAlign w:val="top"/>
          </w:tcPr>
          <w:p w14:paraId="262CB7AA" w14:textId="26533BE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8" w:author="Author"/>
                <w:sz w:val="20"/>
                <w:lang w:val="en-IE"/>
              </w:rPr>
            </w:pPr>
            <w:del w:id="5739" w:author="Author">
              <w:r w:rsidRPr="00E73B40" w:rsidDel="00824F4F">
                <w:rPr>
                  <w:sz w:val="20"/>
                  <w:lang w:val="en-IE"/>
                </w:rPr>
                <w:delText>-</w:delText>
              </w:r>
            </w:del>
          </w:p>
        </w:tc>
      </w:tr>
      <w:tr w:rsidR="00686402" w:rsidRPr="00E73B40" w:rsidDel="00824F4F" w14:paraId="48F07501" w14:textId="1A1B0333" w:rsidTr="00686402">
        <w:trPr>
          <w:del w:id="574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8500869" w14:textId="7AA02D2F" w:rsidR="00686402" w:rsidRPr="00E73B40" w:rsidDel="00824F4F" w:rsidRDefault="00686402" w:rsidP="00686402">
            <w:pPr>
              <w:spacing w:before="40" w:after="40" w:line="240" w:lineRule="exact"/>
              <w:jc w:val="left"/>
              <w:rPr>
                <w:del w:id="5741" w:author="Author"/>
                <w:sz w:val="20"/>
                <w:lang w:val="en-IE"/>
              </w:rPr>
            </w:pPr>
            <w:del w:id="5742" w:author="Author">
              <w:r w:rsidRPr="00E73B40" w:rsidDel="00824F4F">
                <w:rPr>
                  <w:sz w:val="20"/>
                  <w:lang w:val="en-IE"/>
                </w:rPr>
                <w:delText>View details</w:delText>
              </w:r>
            </w:del>
          </w:p>
        </w:tc>
        <w:tc>
          <w:tcPr>
            <w:tcW w:w="1460" w:type="dxa"/>
            <w:vAlign w:val="top"/>
          </w:tcPr>
          <w:p w14:paraId="115F7D16" w14:textId="6DF25789"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3" w:author="Author"/>
                <w:sz w:val="20"/>
                <w:lang w:val="en-IE"/>
              </w:rPr>
            </w:pPr>
            <w:del w:id="5744" w:author="Author">
              <w:r w:rsidRPr="00E73B40" w:rsidDel="00824F4F">
                <w:rPr>
                  <w:sz w:val="20"/>
                  <w:lang w:val="en-IE"/>
                </w:rPr>
                <w:delText>Button</w:delText>
              </w:r>
            </w:del>
          </w:p>
        </w:tc>
        <w:tc>
          <w:tcPr>
            <w:tcW w:w="3686" w:type="dxa"/>
            <w:vAlign w:val="top"/>
          </w:tcPr>
          <w:p w14:paraId="174E7FC6" w14:textId="1261B048" w:rsidR="00686402" w:rsidRPr="00E73B40" w:rsidDel="00824F4F" w:rsidRDefault="00DE2B08"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5" w:author="Author"/>
                <w:sz w:val="20"/>
                <w:lang w:val="en-IE"/>
              </w:rPr>
            </w:pPr>
            <w:del w:id="5746" w:author="Author">
              <w:r w:rsidRPr="00E73B40" w:rsidDel="00824F4F">
                <w:rPr>
                  <w:sz w:val="20"/>
                  <w:lang w:val="en-IE"/>
                </w:rPr>
                <w:delText>UFE will redirect the user to the campaigns process and will load the selected campaign in order to display the campaigns details.</w:delText>
              </w:r>
            </w:del>
          </w:p>
        </w:tc>
        <w:tc>
          <w:tcPr>
            <w:tcW w:w="1258" w:type="dxa"/>
            <w:vAlign w:val="top"/>
          </w:tcPr>
          <w:p w14:paraId="39888D0C" w14:textId="48B4730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7" w:author="Author"/>
                <w:sz w:val="20"/>
                <w:lang w:val="en-IE"/>
              </w:rPr>
            </w:pPr>
            <w:del w:id="5748" w:author="Author">
              <w:r w:rsidRPr="00E73B40" w:rsidDel="00824F4F">
                <w:rPr>
                  <w:sz w:val="20"/>
                  <w:lang w:val="en-IE"/>
                </w:rPr>
                <w:delText>-</w:delText>
              </w:r>
            </w:del>
          </w:p>
        </w:tc>
        <w:tc>
          <w:tcPr>
            <w:tcW w:w="1127" w:type="dxa"/>
            <w:vAlign w:val="top"/>
          </w:tcPr>
          <w:p w14:paraId="4697CF17" w14:textId="4DADA83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9" w:author="Author"/>
                <w:sz w:val="20"/>
                <w:lang w:val="en-IE"/>
              </w:rPr>
            </w:pPr>
            <w:del w:id="5750" w:author="Author">
              <w:r w:rsidRPr="00E73B40" w:rsidDel="00824F4F">
                <w:rPr>
                  <w:sz w:val="20"/>
                  <w:lang w:val="en-IE"/>
                </w:rPr>
                <w:delText>-</w:delText>
              </w:r>
            </w:del>
          </w:p>
        </w:tc>
      </w:tr>
      <w:tr w:rsidR="00686402" w:rsidRPr="00E73B40" w:rsidDel="00824F4F" w14:paraId="47972CF7" w14:textId="66978F01" w:rsidTr="00686402">
        <w:trPr>
          <w:del w:id="575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BC5846C" w14:textId="19567E5E" w:rsidR="00686402" w:rsidRPr="00E73B40" w:rsidDel="00824F4F" w:rsidRDefault="00686402" w:rsidP="00686402">
            <w:pPr>
              <w:spacing w:before="40" w:after="40" w:line="240" w:lineRule="exact"/>
              <w:jc w:val="left"/>
              <w:rPr>
                <w:del w:id="5752" w:author="Author"/>
                <w:sz w:val="20"/>
                <w:lang w:val="en-IE"/>
              </w:rPr>
            </w:pPr>
            <w:del w:id="5753" w:author="Author">
              <w:r w:rsidRPr="00E73B40" w:rsidDel="00824F4F">
                <w:rPr>
                  <w:sz w:val="20"/>
                  <w:lang w:val="en-IE"/>
                </w:rPr>
                <w:delText>Reject</w:delText>
              </w:r>
            </w:del>
          </w:p>
        </w:tc>
        <w:tc>
          <w:tcPr>
            <w:tcW w:w="1460" w:type="dxa"/>
            <w:vAlign w:val="top"/>
          </w:tcPr>
          <w:p w14:paraId="73761400" w14:textId="263A908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4" w:author="Author"/>
                <w:sz w:val="20"/>
                <w:lang w:val="en-IE"/>
              </w:rPr>
            </w:pPr>
            <w:del w:id="5755" w:author="Author">
              <w:r w:rsidRPr="00E73B40" w:rsidDel="00824F4F">
                <w:rPr>
                  <w:sz w:val="20"/>
                  <w:lang w:val="en-IE"/>
                </w:rPr>
                <w:delText>Button</w:delText>
              </w:r>
            </w:del>
          </w:p>
        </w:tc>
        <w:tc>
          <w:tcPr>
            <w:tcW w:w="3686" w:type="dxa"/>
            <w:vAlign w:val="top"/>
          </w:tcPr>
          <w:p w14:paraId="19A6DA56" w14:textId="09856831" w:rsidR="00686402" w:rsidRPr="00E73B40" w:rsidDel="00824F4F" w:rsidRDefault="00DE2B08"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6" w:author="Author"/>
                <w:sz w:val="20"/>
                <w:lang w:val="en-IE"/>
              </w:rPr>
            </w:pPr>
            <w:del w:id="5757" w:author="Author">
              <w:r w:rsidRPr="00E73B40" w:rsidDel="00824F4F">
                <w:rPr>
                  <w:sz w:val="20"/>
                  <w:lang w:val="en-IE"/>
                </w:rPr>
                <w:delText>UFE will open below a rejection reason for the user to select the respective.</w:delText>
              </w:r>
            </w:del>
          </w:p>
        </w:tc>
        <w:tc>
          <w:tcPr>
            <w:tcW w:w="1258" w:type="dxa"/>
            <w:vAlign w:val="top"/>
          </w:tcPr>
          <w:p w14:paraId="3112E305" w14:textId="5DFACC2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8" w:author="Author"/>
                <w:sz w:val="20"/>
                <w:lang w:val="en-IE"/>
              </w:rPr>
            </w:pPr>
            <w:del w:id="5759" w:author="Author">
              <w:r w:rsidRPr="00E73B40" w:rsidDel="00824F4F">
                <w:rPr>
                  <w:sz w:val="20"/>
                  <w:lang w:val="en-IE"/>
                </w:rPr>
                <w:delText>-</w:delText>
              </w:r>
            </w:del>
          </w:p>
        </w:tc>
        <w:tc>
          <w:tcPr>
            <w:tcW w:w="1127" w:type="dxa"/>
            <w:vAlign w:val="top"/>
          </w:tcPr>
          <w:p w14:paraId="3C9BFF1F" w14:textId="797708BF"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0" w:author="Author"/>
                <w:sz w:val="20"/>
                <w:lang w:val="en-IE"/>
              </w:rPr>
            </w:pPr>
            <w:del w:id="5761" w:author="Author">
              <w:r w:rsidRPr="00E73B40" w:rsidDel="00824F4F">
                <w:rPr>
                  <w:sz w:val="20"/>
                  <w:lang w:val="en-IE"/>
                </w:rPr>
                <w:delText>-</w:delText>
              </w:r>
            </w:del>
          </w:p>
        </w:tc>
      </w:tr>
      <w:tr w:rsidR="00EE535E" w:rsidRPr="00E73B40" w:rsidDel="00824F4F" w14:paraId="6A289538" w14:textId="7EEF457C" w:rsidTr="00012766">
        <w:trPr>
          <w:del w:id="576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DA4DE5E" w14:textId="5F5610DF" w:rsidR="00EE535E" w:rsidRPr="00E73B40" w:rsidDel="00824F4F" w:rsidRDefault="00EE535E" w:rsidP="00686402">
            <w:pPr>
              <w:spacing w:before="40" w:after="40" w:line="240" w:lineRule="exact"/>
              <w:jc w:val="left"/>
              <w:rPr>
                <w:del w:id="5763" w:author="Author"/>
                <w:sz w:val="20"/>
                <w:lang w:val="en-IE"/>
              </w:rPr>
            </w:pPr>
            <w:del w:id="5764" w:author="Author">
              <w:r w:rsidRPr="00E73B40" w:rsidDel="00824F4F">
                <w:rPr>
                  <w:sz w:val="20"/>
                  <w:lang w:val="en-IE"/>
                </w:rPr>
                <w:delText>Later</w:delText>
              </w:r>
            </w:del>
          </w:p>
        </w:tc>
        <w:tc>
          <w:tcPr>
            <w:tcW w:w="1460" w:type="dxa"/>
            <w:vAlign w:val="top"/>
          </w:tcPr>
          <w:p w14:paraId="08F37F70" w14:textId="03D2305A"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5" w:author="Author"/>
                <w:sz w:val="20"/>
                <w:lang w:val="en-IE"/>
              </w:rPr>
            </w:pPr>
            <w:del w:id="5766" w:author="Author">
              <w:r w:rsidRPr="00E73B40" w:rsidDel="00824F4F">
                <w:rPr>
                  <w:sz w:val="20"/>
                  <w:lang w:val="en-IE"/>
                </w:rPr>
                <w:delText>Button</w:delText>
              </w:r>
            </w:del>
          </w:p>
        </w:tc>
        <w:tc>
          <w:tcPr>
            <w:tcW w:w="3686" w:type="dxa"/>
          </w:tcPr>
          <w:p w14:paraId="1B8D5EA6" w14:textId="56C3ABE9" w:rsidR="00EE535E" w:rsidRPr="00E73B40" w:rsidDel="00824F4F" w:rsidRDefault="00EE535E" w:rsidP="0001276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7" w:author="Author"/>
                <w:sz w:val="20"/>
                <w:lang w:val="en-IE"/>
              </w:rPr>
            </w:pPr>
            <w:del w:id="5768" w:author="Author">
              <w:r w:rsidRPr="00E73B40" w:rsidDel="00824F4F">
                <w:rPr>
                  <w:sz w:val="20"/>
                  <w:lang w:val="en-IE"/>
                </w:rPr>
                <w:delText>Allows the user to register the choice of the customer in postponing the campaign.</w:delText>
              </w:r>
            </w:del>
          </w:p>
        </w:tc>
        <w:tc>
          <w:tcPr>
            <w:tcW w:w="1258" w:type="dxa"/>
            <w:vAlign w:val="top"/>
          </w:tcPr>
          <w:p w14:paraId="1974BDAE" w14:textId="2BA6EE46"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9" w:author="Author"/>
                <w:sz w:val="20"/>
                <w:lang w:val="en-IE"/>
              </w:rPr>
            </w:pPr>
            <w:del w:id="5770" w:author="Author">
              <w:r w:rsidRPr="00E73B40" w:rsidDel="00824F4F">
                <w:rPr>
                  <w:sz w:val="20"/>
                  <w:lang w:val="en-IE"/>
                </w:rPr>
                <w:delText>-</w:delText>
              </w:r>
            </w:del>
          </w:p>
        </w:tc>
        <w:tc>
          <w:tcPr>
            <w:tcW w:w="1127" w:type="dxa"/>
            <w:vAlign w:val="top"/>
          </w:tcPr>
          <w:p w14:paraId="2E9D789B" w14:textId="3E0FCB19"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1" w:author="Author"/>
                <w:sz w:val="20"/>
                <w:lang w:val="en-IE"/>
              </w:rPr>
            </w:pPr>
            <w:del w:id="5772" w:author="Author">
              <w:r w:rsidRPr="00E73B40" w:rsidDel="00824F4F">
                <w:rPr>
                  <w:sz w:val="20"/>
                  <w:lang w:val="en-IE"/>
                </w:rPr>
                <w:delText>-</w:delText>
              </w:r>
            </w:del>
          </w:p>
        </w:tc>
      </w:tr>
      <w:tr w:rsidR="00686402" w:rsidRPr="00E73B40" w:rsidDel="00824F4F" w14:paraId="2E9B08B2" w14:textId="473CAD16" w:rsidTr="00686402">
        <w:trPr>
          <w:del w:id="577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1F1670D" w14:textId="3C49AA39" w:rsidR="00686402" w:rsidRPr="00E73B40" w:rsidDel="00824F4F" w:rsidRDefault="00686402" w:rsidP="00686402">
            <w:pPr>
              <w:spacing w:before="40" w:after="40" w:line="240" w:lineRule="exact"/>
              <w:jc w:val="left"/>
              <w:rPr>
                <w:del w:id="5774" w:author="Author"/>
                <w:sz w:val="20"/>
                <w:lang w:val="en-IE"/>
              </w:rPr>
            </w:pPr>
            <w:del w:id="5775" w:author="Author">
              <w:r w:rsidRPr="00E73B40" w:rsidDel="00824F4F">
                <w:rPr>
                  <w:sz w:val="20"/>
                  <w:lang w:val="en-IE"/>
                </w:rPr>
                <w:delText>Accept</w:delText>
              </w:r>
            </w:del>
          </w:p>
        </w:tc>
        <w:tc>
          <w:tcPr>
            <w:tcW w:w="1460" w:type="dxa"/>
            <w:vAlign w:val="top"/>
          </w:tcPr>
          <w:p w14:paraId="150B322B" w14:textId="71141011"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6" w:author="Author"/>
                <w:sz w:val="20"/>
                <w:lang w:val="en-IE"/>
              </w:rPr>
            </w:pPr>
            <w:del w:id="5777" w:author="Author">
              <w:r w:rsidRPr="00E73B40" w:rsidDel="00824F4F">
                <w:rPr>
                  <w:sz w:val="20"/>
                  <w:lang w:val="en-IE"/>
                </w:rPr>
                <w:delText>Button</w:delText>
              </w:r>
            </w:del>
          </w:p>
        </w:tc>
        <w:tc>
          <w:tcPr>
            <w:tcW w:w="3686" w:type="dxa"/>
            <w:vAlign w:val="top"/>
          </w:tcPr>
          <w:p w14:paraId="69906A4B" w14:textId="430C15BF" w:rsidR="00686402" w:rsidRPr="00E73B40" w:rsidDel="00824F4F" w:rsidRDefault="00DE2B08"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8" w:author="Author"/>
                <w:sz w:val="20"/>
                <w:lang w:val="en-IE"/>
              </w:rPr>
            </w:pPr>
            <w:del w:id="5779" w:author="Author">
              <w:r w:rsidRPr="00E73B40" w:rsidDel="00824F4F">
                <w:rPr>
                  <w:sz w:val="20"/>
                  <w:lang w:val="en-IE"/>
                </w:rPr>
                <w:delText>Will accept the selected campaign.</w:delText>
              </w:r>
            </w:del>
          </w:p>
        </w:tc>
        <w:tc>
          <w:tcPr>
            <w:tcW w:w="1258" w:type="dxa"/>
            <w:vAlign w:val="top"/>
          </w:tcPr>
          <w:p w14:paraId="644AB4CF" w14:textId="41AB1F3F"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0" w:author="Author"/>
                <w:sz w:val="20"/>
                <w:lang w:val="en-IE"/>
              </w:rPr>
            </w:pPr>
            <w:del w:id="5781" w:author="Author">
              <w:r w:rsidRPr="00E73B40" w:rsidDel="00824F4F">
                <w:rPr>
                  <w:sz w:val="20"/>
                  <w:lang w:val="en-IE"/>
                </w:rPr>
                <w:delText>-</w:delText>
              </w:r>
            </w:del>
          </w:p>
        </w:tc>
        <w:tc>
          <w:tcPr>
            <w:tcW w:w="1127" w:type="dxa"/>
            <w:vAlign w:val="top"/>
          </w:tcPr>
          <w:p w14:paraId="210742D1" w14:textId="5CDA8C1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2" w:author="Author"/>
                <w:sz w:val="20"/>
                <w:lang w:val="en-IE"/>
              </w:rPr>
            </w:pPr>
            <w:del w:id="5783" w:author="Author">
              <w:r w:rsidRPr="00E73B40" w:rsidDel="00824F4F">
                <w:rPr>
                  <w:sz w:val="20"/>
                  <w:lang w:val="en-IE"/>
                </w:rPr>
                <w:delText>-</w:delText>
              </w:r>
            </w:del>
          </w:p>
        </w:tc>
      </w:tr>
      <w:tr w:rsidR="00686402" w:rsidRPr="00E73B40" w:rsidDel="00824F4F" w14:paraId="5DABEDD8" w14:textId="1AFED474" w:rsidTr="00686402">
        <w:trPr>
          <w:del w:id="578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CA9540F" w14:textId="7DC90C51" w:rsidR="00686402" w:rsidRPr="00E73B40" w:rsidDel="00824F4F" w:rsidRDefault="00686402" w:rsidP="00686402">
            <w:pPr>
              <w:spacing w:before="40" w:after="40" w:line="240" w:lineRule="exact"/>
              <w:jc w:val="left"/>
              <w:rPr>
                <w:del w:id="5785" w:author="Author"/>
                <w:sz w:val="20"/>
                <w:lang w:val="en-IE"/>
              </w:rPr>
            </w:pPr>
            <w:del w:id="5786" w:author="Author">
              <w:r w:rsidRPr="00E73B40" w:rsidDel="00824F4F">
                <w:rPr>
                  <w:sz w:val="20"/>
                  <w:lang w:val="en-IE"/>
                </w:rPr>
                <w:delText>Rejection reason</w:delText>
              </w:r>
            </w:del>
          </w:p>
        </w:tc>
        <w:tc>
          <w:tcPr>
            <w:tcW w:w="1460" w:type="dxa"/>
            <w:vAlign w:val="top"/>
          </w:tcPr>
          <w:p w14:paraId="570A6A30" w14:textId="24EA6BC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7" w:author="Author"/>
                <w:sz w:val="20"/>
                <w:lang w:val="en-IE"/>
              </w:rPr>
            </w:pPr>
            <w:del w:id="5788" w:author="Author">
              <w:r w:rsidRPr="00E73B40" w:rsidDel="00824F4F">
                <w:rPr>
                  <w:sz w:val="20"/>
                  <w:lang w:val="en-IE"/>
                </w:rPr>
                <w:delText>Dropdown</w:delText>
              </w:r>
            </w:del>
          </w:p>
        </w:tc>
        <w:tc>
          <w:tcPr>
            <w:tcW w:w="3686" w:type="dxa"/>
            <w:vAlign w:val="top"/>
          </w:tcPr>
          <w:p w14:paraId="0F8FAC53" w14:textId="296DC200" w:rsidR="00686402" w:rsidRPr="00E73B40" w:rsidDel="00824F4F" w:rsidRDefault="00DE2B08" w:rsidP="0001276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9" w:author="Author"/>
                <w:sz w:val="20"/>
                <w:lang w:val="en-IE"/>
              </w:rPr>
            </w:pPr>
            <w:del w:id="5790" w:author="Author">
              <w:r w:rsidRPr="00E73B40" w:rsidDel="00824F4F">
                <w:rPr>
                  <w:sz w:val="20"/>
                  <w:lang w:val="en-IE"/>
                </w:rPr>
                <w:delText>List of rejection reasons.</w:delText>
              </w:r>
            </w:del>
          </w:p>
        </w:tc>
        <w:tc>
          <w:tcPr>
            <w:tcW w:w="1258" w:type="dxa"/>
            <w:vAlign w:val="top"/>
          </w:tcPr>
          <w:p w14:paraId="15D29B23" w14:textId="72B84FCA"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1" w:author="Author"/>
                <w:sz w:val="20"/>
                <w:lang w:val="en-IE"/>
              </w:rPr>
            </w:pPr>
            <w:del w:id="5792" w:author="Author">
              <w:r w:rsidRPr="00E73B40" w:rsidDel="00824F4F">
                <w:rPr>
                  <w:sz w:val="20"/>
                  <w:lang w:val="en-IE"/>
                </w:rPr>
                <w:delText>No</w:delText>
              </w:r>
            </w:del>
          </w:p>
        </w:tc>
        <w:tc>
          <w:tcPr>
            <w:tcW w:w="1127" w:type="dxa"/>
            <w:vAlign w:val="top"/>
          </w:tcPr>
          <w:p w14:paraId="4B963CEB" w14:textId="1162EBDA"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3" w:author="Author"/>
                <w:sz w:val="20"/>
                <w:lang w:val="en-IE"/>
              </w:rPr>
            </w:pPr>
            <w:del w:id="5794" w:author="Author">
              <w:r w:rsidRPr="00E73B40" w:rsidDel="00824F4F">
                <w:rPr>
                  <w:sz w:val="20"/>
                  <w:lang w:val="en-IE"/>
                </w:rPr>
                <w:delText xml:space="preserve">Yes, if </w:delText>
              </w:r>
              <w:r w:rsidR="00DE2B08" w:rsidRPr="00E73B40" w:rsidDel="00824F4F">
                <w:rPr>
                  <w:sz w:val="20"/>
                  <w:lang w:val="en-IE"/>
                </w:rPr>
                <w:delText>applicable</w:delText>
              </w:r>
            </w:del>
          </w:p>
        </w:tc>
      </w:tr>
      <w:tr w:rsidR="00686402" w:rsidRPr="00E73B40" w:rsidDel="00824F4F" w14:paraId="4D5C47C0" w14:textId="53CC4C13" w:rsidTr="00686402">
        <w:trPr>
          <w:del w:id="579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B191492" w14:textId="3D2919D7" w:rsidR="00686402" w:rsidRPr="00E73B40" w:rsidDel="00824F4F" w:rsidRDefault="00686402" w:rsidP="00686402">
            <w:pPr>
              <w:spacing w:before="40" w:after="40" w:line="240" w:lineRule="exact"/>
              <w:jc w:val="left"/>
              <w:rPr>
                <w:del w:id="5796" w:author="Author"/>
                <w:sz w:val="20"/>
                <w:lang w:val="en-IE"/>
              </w:rPr>
            </w:pPr>
            <w:del w:id="5797" w:author="Author">
              <w:r w:rsidRPr="00E73B40" w:rsidDel="00824F4F">
                <w:rPr>
                  <w:sz w:val="20"/>
                  <w:lang w:val="en-IE"/>
                </w:rPr>
                <w:delText>Cancel</w:delText>
              </w:r>
            </w:del>
          </w:p>
        </w:tc>
        <w:tc>
          <w:tcPr>
            <w:tcW w:w="1460" w:type="dxa"/>
            <w:vAlign w:val="top"/>
          </w:tcPr>
          <w:p w14:paraId="0C370DDD" w14:textId="6CD133AE"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8" w:author="Author"/>
                <w:sz w:val="20"/>
                <w:lang w:val="en-IE"/>
              </w:rPr>
            </w:pPr>
            <w:del w:id="5799" w:author="Author">
              <w:r w:rsidRPr="00E73B40" w:rsidDel="00824F4F">
                <w:rPr>
                  <w:sz w:val="20"/>
                  <w:lang w:val="en-IE"/>
                </w:rPr>
                <w:delText>Button</w:delText>
              </w:r>
            </w:del>
          </w:p>
        </w:tc>
        <w:tc>
          <w:tcPr>
            <w:tcW w:w="3686" w:type="dxa"/>
            <w:vAlign w:val="top"/>
          </w:tcPr>
          <w:p w14:paraId="371B7E53" w14:textId="0BCF7D00" w:rsidR="00686402" w:rsidRPr="00E73B40" w:rsidDel="00824F4F" w:rsidRDefault="00DE2B0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0" w:author="Author"/>
                <w:sz w:val="20"/>
                <w:lang w:val="en-IE"/>
              </w:rPr>
            </w:pPr>
            <w:del w:id="5801" w:author="Author">
              <w:r w:rsidRPr="00E73B40" w:rsidDel="00824F4F">
                <w:rPr>
                  <w:sz w:val="20"/>
                  <w:lang w:val="en-IE"/>
                </w:rPr>
                <w:delText xml:space="preserve">Will cancel the opened rejection reason </w:delText>
              </w:r>
              <w:r w:rsidR="00EE535E" w:rsidRPr="00E73B40" w:rsidDel="00824F4F">
                <w:rPr>
                  <w:sz w:val="20"/>
                  <w:lang w:val="en-IE"/>
                </w:rPr>
                <w:delText>area</w:delText>
              </w:r>
              <w:r w:rsidRPr="00E73B40" w:rsidDel="00824F4F">
                <w:rPr>
                  <w:sz w:val="20"/>
                  <w:lang w:val="en-IE"/>
                </w:rPr>
                <w:delText>.</w:delText>
              </w:r>
            </w:del>
          </w:p>
        </w:tc>
        <w:tc>
          <w:tcPr>
            <w:tcW w:w="1258" w:type="dxa"/>
            <w:vAlign w:val="top"/>
          </w:tcPr>
          <w:p w14:paraId="34CA01FB" w14:textId="31FB293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2" w:author="Author"/>
                <w:sz w:val="20"/>
                <w:lang w:val="en-IE"/>
              </w:rPr>
            </w:pPr>
            <w:del w:id="5803" w:author="Author">
              <w:r w:rsidRPr="00E73B40" w:rsidDel="00824F4F">
                <w:rPr>
                  <w:sz w:val="20"/>
                  <w:lang w:val="en-IE"/>
                </w:rPr>
                <w:delText>-</w:delText>
              </w:r>
            </w:del>
          </w:p>
        </w:tc>
        <w:tc>
          <w:tcPr>
            <w:tcW w:w="1127" w:type="dxa"/>
            <w:vAlign w:val="top"/>
          </w:tcPr>
          <w:p w14:paraId="44BACD21" w14:textId="0B68F00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4" w:author="Author"/>
                <w:sz w:val="20"/>
                <w:lang w:val="en-IE"/>
              </w:rPr>
            </w:pPr>
            <w:del w:id="5805" w:author="Author">
              <w:r w:rsidRPr="00E73B40" w:rsidDel="00824F4F">
                <w:rPr>
                  <w:sz w:val="20"/>
                  <w:lang w:val="en-IE"/>
                </w:rPr>
                <w:delText>-</w:delText>
              </w:r>
            </w:del>
          </w:p>
        </w:tc>
      </w:tr>
      <w:tr w:rsidR="00EE535E" w:rsidRPr="00E73B40" w:rsidDel="00824F4F" w14:paraId="1255B0DE" w14:textId="2B9DDEF5" w:rsidTr="00012766">
        <w:trPr>
          <w:del w:id="580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83965A4" w14:textId="5F8F5C74" w:rsidR="00EE535E" w:rsidRPr="00E73B40" w:rsidDel="00824F4F" w:rsidRDefault="00EE535E" w:rsidP="00686402">
            <w:pPr>
              <w:spacing w:before="40" w:after="40" w:line="240" w:lineRule="exact"/>
              <w:jc w:val="left"/>
              <w:rPr>
                <w:del w:id="5807" w:author="Author"/>
                <w:sz w:val="20"/>
                <w:lang w:val="en-IE"/>
              </w:rPr>
            </w:pPr>
            <w:del w:id="5808" w:author="Author">
              <w:r w:rsidRPr="00E73B40" w:rsidDel="00824F4F">
                <w:rPr>
                  <w:sz w:val="20"/>
                  <w:lang w:val="en-IE"/>
                </w:rPr>
                <w:delText>Reject</w:delText>
              </w:r>
            </w:del>
          </w:p>
        </w:tc>
        <w:tc>
          <w:tcPr>
            <w:tcW w:w="1460" w:type="dxa"/>
            <w:vAlign w:val="top"/>
          </w:tcPr>
          <w:p w14:paraId="7CFD3D0F" w14:textId="7493580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9" w:author="Author"/>
                <w:sz w:val="20"/>
                <w:lang w:val="en-IE"/>
              </w:rPr>
            </w:pPr>
            <w:del w:id="5810" w:author="Author">
              <w:r w:rsidRPr="00E73B40" w:rsidDel="00824F4F">
                <w:rPr>
                  <w:sz w:val="20"/>
                  <w:lang w:val="en-IE"/>
                </w:rPr>
                <w:delText>Button</w:delText>
              </w:r>
            </w:del>
          </w:p>
        </w:tc>
        <w:tc>
          <w:tcPr>
            <w:tcW w:w="3686" w:type="dxa"/>
          </w:tcPr>
          <w:p w14:paraId="1A1C6BA7" w14:textId="53A58A6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1" w:author="Author"/>
                <w:sz w:val="20"/>
                <w:lang w:val="en-IE"/>
              </w:rPr>
            </w:pPr>
            <w:del w:id="5812" w:author="Author">
              <w:r w:rsidRPr="00E73B40" w:rsidDel="00824F4F">
                <w:rPr>
                  <w:sz w:val="20"/>
                  <w:lang w:val="en-IE"/>
                </w:rPr>
                <w:delText>Allows the user to register the choice of the customer in rejecting the campaign.</w:delText>
              </w:r>
            </w:del>
          </w:p>
        </w:tc>
        <w:tc>
          <w:tcPr>
            <w:tcW w:w="1258" w:type="dxa"/>
            <w:vAlign w:val="top"/>
          </w:tcPr>
          <w:p w14:paraId="4F5A9B3E" w14:textId="10BBFE6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3" w:author="Author"/>
                <w:sz w:val="20"/>
                <w:lang w:val="en-IE"/>
              </w:rPr>
            </w:pPr>
            <w:del w:id="5814" w:author="Author">
              <w:r w:rsidRPr="00E73B40" w:rsidDel="00824F4F">
                <w:rPr>
                  <w:sz w:val="20"/>
                  <w:lang w:val="en-IE"/>
                </w:rPr>
                <w:delText>-</w:delText>
              </w:r>
            </w:del>
          </w:p>
        </w:tc>
        <w:tc>
          <w:tcPr>
            <w:tcW w:w="1127" w:type="dxa"/>
            <w:vAlign w:val="top"/>
          </w:tcPr>
          <w:p w14:paraId="62026E7E" w14:textId="171C16A8"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5" w:author="Author"/>
                <w:sz w:val="20"/>
                <w:lang w:val="en-IE"/>
              </w:rPr>
            </w:pPr>
            <w:del w:id="5816" w:author="Author">
              <w:r w:rsidRPr="00E73B40" w:rsidDel="00824F4F">
                <w:rPr>
                  <w:sz w:val="20"/>
                  <w:lang w:val="en-IE"/>
                </w:rPr>
                <w:delText>-</w:delText>
              </w:r>
            </w:del>
          </w:p>
        </w:tc>
      </w:tr>
    </w:tbl>
    <w:p w14:paraId="717D922B" w14:textId="627F321F" w:rsidR="00686402" w:rsidRPr="00E73B40" w:rsidDel="00824F4F" w:rsidRDefault="00686402" w:rsidP="00686402">
      <w:pPr>
        <w:rPr>
          <w:del w:id="5817" w:author="Author"/>
          <w:lang w:val="en-IE"/>
        </w:rPr>
      </w:pPr>
    </w:p>
    <w:p w14:paraId="21B117E6" w14:textId="44B2B64A" w:rsidR="00C26E56" w:rsidRPr="00E73B40" w:rsidDel="00824F4F" w:rsidRDefault="00C26E56">
      <w:pPr>
        <w:rPr>
          <w:del w:id="5818" w:author="Author"/>
          <w:lang w:val="en-IE"/>
        </w:rPr>
      </w:pPr>
    </w:p>
    <w:p w14:paraId="1B567666" w14:textId="7F21E06F" w:rsidR="00CD7975" w:rsidRPr="00E73B40" w:rsidRDefault="00CD7975" w:rsidP="00CD7975">
      <w:pPr>
        <w:pStyle w:val="Heading5"/>
        <w:rPr>
          <w:lang w:val="en-IE"/>
        </w:rPr>
      </w:pPr>
      <w:r w:rsidRPr="00E73B40">
        <w:rPr>
          <w:lang w:val="en-IE"/>
        </w:rPr>
        <w:t>Offer component</w:t>
      </w:r>
    </w:p>
    <w:p w14:paraId="79C8D59F" w14:textId="5BE038E6" w:rsidR="00CD7975" w:rsidRDefault="000A1DE8" w:rsidP="00234AC9">
      <w:pPr>
        <w:rPr>
          <w:lang w:val="en-IE"/>
        </w:rPr>
      </w:pPr>
      <w:r>
        <w:rPr>
          <w:noProof/>
          <w:lang w:val="pt-PT" w:eastAsia="pt-PT"/>
        </w:rPr>
        <w:drawing>
          <wp:inline distT="0" distB="0" distL="0" distR="0" wp14:anchorId="1DD1F154" wp14:editId="2723AAEC">
            <wp:extent cx="6120130" cy="1405951"/>
            <wp:effectExtent l="0" t="0" r="0" b="3810"/>
            <wp:docPr id="388" name="Picture 388" descr="C:\Users\NB20223\Google Drive\Sal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B20223\Google Drive\Sales\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1405951"/>
                    </a:xfrm>
                    <a:prstGeom prst="rect">
                      <a:avLst/>
                    </a:prstGeom>
                    <a:noFill/>
                    <a:ln>
                      <a:noFill/>
                    </a:ln>
                  </pic:spPr>
                </pic:pic>
              </a:graphicData>
            </a:graphic>
          </wp:inline>
        </w:drawing>
      </w:r>
    </w:p>
    <w:p w14:paraId="771FDCB1" w14:textId="43F3C1D2" w:rsidR="000A36FB" w:rsidRDefault="000A1DE8" w:rsidP="00234AC9">
      <w:pPr>
        <w:rPr>
          <w:lang w:val="en-IE"/>
        </w:rPr>
      </w:pPr>
      <w:r>
        <w:rPr>
          <w:noProof/>
          <w:lang w:val="pt-PT" w:eastAsia="pt-PT"/>
        </w:rPr>
        <w:lastRenderedPageBreak/>
        <w:drawing>
          <wp:inline distT="0" distB="0" distL="0" distR="0" wp14:anchorId="31156C50" wp14:editId="27ADBF3B">
            <wp:extent cx="6120130" cy="1399763"/>
            <wp:effectExtent l="0" t="0" r="0" b="0"/>
            <wp:docPr id="389" name="Picture 389" descr="C:\Users\NB20223\Google Drive\Sal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B20223\Google Drive\Sales\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1399763"/>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DD4533" w:rsidRPr="00E73B40" w14:paraId="725B8B85"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BA8B604" w14:textId="77777777" w:rsidR="00DD4533" w:rsidRPr="00E73B40" w:rsidRDefault="00DD4533" w:rsidP="005530AD">
            <w:pPr>
              <w:rPr>
                <w:lang w:val="en-IE"/>
              </w:rPr>
            </w:pPr>
            <w:r w:rsidRPr="00E73B40">
              <w:rPr>
                <w:lang w:val="en-IE"/>
              </w:rPr>
              <w:t>Screen Description</w:t>
            </w:r>
          </w:p>
        </w:tc>
      </w:tr>
      <w:tr w:rsidR="00DD4533" w:rsidRPr="00E73B40" w14:paraId="1B50BC69"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D0465E0" w14:textId="77777777" w:rsidR="00DD4533" w:rsidRPr="00E73B40" w:rsidRDefault="00DD4533" w:rsidP="005530AD">
            <w:pPr>
              <w:jc w:val="right"/>
              <w:rPr>
                <w:lang w:val="en-IE"/>
              </w:rPr>
            </w:pPr>
            <w:r w:rsidRPr="00E73B40">
              <w:rPr>
                <w:lang w:val="en-IE"/>
              </w:rPr>
              <w:t>Display Name</w:t>
            </w:r>
          </w:p>
        </w:tc>
        <w:tc>
          <w:tcPr>
            <w:tcW w:w="7619" w:type="dxa"/>
          </w:tcPr>
          <w:p w14:paraId="6CC52641"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2596A52" w14:textId="7E2B340B"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Offer component</w:t>
            </w:r>
          </w:p>
        </w:tc>
      </w:tr>
    </w:tbl>
    <w:p w14:paraId="6F31BC0A" w14:textId="77777777" w:rsidR="00DD4533" w:rsidRPr="00DD4533" w:rsidRDefault="00DD4533" w:rsidP="00234AC9"/>
    <w:p w14:paraId="6207ADF0" w14:textId="77777777" w:rsidR="00DD4533" w:rsidRPr="00E73B40" w:rsidRDefault="00DD4533"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D7975" w:rsidRPr="00E73B40" w14:paraId="19325F09"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023D1BF" w14:textId="77777777" w:rsidR="00CD7975" w:rsidRPr="00E73B40" w:rsidRDefault="00CD7975" w:rsidP="00073602">
            <w:pPr>
              <w:rPr>
                <w:lang w:val="en-IE"/>
              </w:rPr>
            </w:pPr>
            <w:r w:rsidRPr="00E73B40">
              <w:rPr>
                <w:lang w:val="en-IE"/>
              </w:rPr>
              <w:t xml:space="preserve">Field Description </w:t>
            </w:r>
          </w:p>
        </w:tc>
      </w:tr>
      <w:tr w:rsidR="00CD7975" w:rsidRPr="00E73B40" w14:paraId="412AF4F4"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3C749D28" w14:textId="77777777" w:rsidR="00CD7975" w:rsidRPr="00E73B40" w:rsidRDefault="00CD7975" w:rsidP="00073602">
            <w:pPr>
              <w:jc w:val="center"/>
              <w:rPr>
                <w:b w:val="0"/>
                <w:lang w:val="en-IE"/>
              </w:rPr>
            </w:pPr>
            <w:r w:rsidRPr="00E73B40">
              <w:rPr>
                <w:lang w:val="en-IE"/>
              </w:rPr>
              <w:t>Label</w:t>
            </w:r>
          </w:p>
        </w:tc>
        <w:tc>
          <w:tcPr>
            <w:tcW w:w="1460" w:type="dxa"/>
            <w:shd w:val="clear" w:color="auto" w:fill="D8D7D5"/>
          </w:tcPr>
          <w:p w14:paraId="60BDECE8"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71367744"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518A56A0"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432A19C2"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CD7975" w:rsidRPr="00E73B40" w14:paraId="4A147421"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69ED8B9" w14:textId="5D8568B4" w:rsidR="00CD7975" w:rsidRPr="00E73B40" w:rsidRDefault="00CD7975" w:rsidP="00073602">
            <w:pPr>
              <w:spacing w:before="40" w:after="40" w:line="240" w:lineRule="exact"/>
              <w:jc w:val="left"/>
              <w:rPr>
                <w:sz w:val="20"/>
                <w:lang w:val="en-IE"/>
              </w:rPr>
            </w:pPr>
            <w:r w:rsidRPr="00E73B40">
              <w:rPr>
                <w:sz w:val="20"/>
                <w:lang w:val="en-IE"/>
              </w:rPr>
              <w:t>Type Offer</w:t>
            </w:r>
          </w:p>
        </w:tc>
        <w:tc>
          <w:tcPr>
            <w:tcW w:w="1460" w:type="dxa"/>
            <w:vAlign w:val="top"/>
          </w:tcPr>
          <w:p w14:paraId="46ED28F1" w14:textId="69DDF6AF"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3488995" w14:textId="38D2E1F1"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Can be “Mobile offer” or “Fixed and Convergent offer”, depending on the item that was added to the basket.</w:t>
            </w:r>
          </w:p>
        </w:tc>
        <w:tc>
          <w:tcPr>
            <w:tcW w:w="1258" w:type="dxa"/>
            <w:vAlign w:val="top"/>
          </w:tcPr>
          <w:p w14:paraId="60D2DF69" w14:textId="4B797973"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4D1A786" w14:textId="12AFE807"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11E52" w:rsidRPr="00E73B40" w:rsidDel="00A36B77" w14:paraId="1EF71622" w14:textId="5630F0B9" w:rsidTr="00073602">
        <w:trPr>
          <w:del w:id="581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DEE0BAD" w14:textId="62A6B98A" w:rsidR="00C11E52" w:rsidRPr="00E73B40" w:rsidDel="00A36B77" w:rsidRDefault="00C11E52" w:rsidP="00C11E52">
            <w:pPr>
              <w:spacing w:before="40" w:after="40" w:line="240" w:lineRule="exact"/>
              <w:jc w:val="left"/>
              <w:rPr>
                <w:del w:id="5820" w:author="Author"/>
                <w:sz w:val="20"/>
                <w:lang w:val="en-IE"/>
              </w:rPr>
            </w:pPr>
            <w:del w:id="5821" w:author="Author">
              <w:r w:rsidRPr="00E73B40" w:rsidDel="00A36B77">
                <w:rPr>
                  <w:sz w:val="20"/>
                  <w:lang w:val="en-IE"/>
                </w:rPr>
                <w:delText>Validate offer</w:delText>
              </w:r>
            </w:del>
          </w:p>
        </w:tc>
        <w:tc>
          <w:tcPr>
            <w:tcW w:w="1460" w:type="dxa"/>
            <w:vAlign w:val="top"/>
          </w:tcPr>
          <w:p w14:paraId="3042F5DE" w14:textId="3128DAB9"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2" w:author="Author"/>
                <w:sz w:val="20"/>
                <w:lang w:val="en-IE"/>
              </w:rPr>
            </w:pPr>
            <w:del w:id="5823" w:author="Author">
              <w:r w:rsidRPr="00E73B40" w:rsidDel="00A36B77">
                <w:rPr>
                  <w:sz w:val="20"/>
                  <w:lang w:val="en-IE"/>
                </w:rPr>
                <w:delText>Link</w:delText>
              </w:r>
            </w:del>
          </w:p>
        </w:tc>
        <w:tc>
          <w:tcPr>
            <w:tcW w:w="3686" w:type="dxa"/>
            <w:vAlign w:val="top"/>
          </w:tcPr>
          <w:p w14:paraId="13DF0F9B" w14:textId="075BB1CB"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4" w:author="Author"/>
                <w:sz w:val="20"/>
                <w:lang w:val="en-IE"/>
              </w:rPr>
            </w:pPr>
            <w:del w:id="5825" w:author="Author">
              <w:r w:rsidRPr="00E73B40" w:rsidDel="00A36B77">
                <w:rPr>
                  <w:sz w:val="20"/>
                  <w:lang w:val="en-IE"/>
                </w:rPr>
                <w:delText>Allows the offer configuration validation.</w:delText>
              </w:r>
            </w:del>
          </w:p>
        </w:tc>
        <w:tc>
          <w:tcPr>
            <w:tcW w:w="1258" w:type="dxa"/>
            <w:vAlign w:val="top"/>
          </w:tcPr>
          <w:p w14:paraId="6F666B7F" w14:textId="63C07044"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6" w:author="Author"/>
                <w:sz w:val="20"/>
                <w:lang w:val="en-IE"/>
              </w:rPr>
            </w:pPr>
            <w:del w:id="5827" w:author="Author">
              <w:r w:rsidRPr="00E73B40" w:rsidDel="00A36B77">
                <w:rPr>
                  <w:sz w:val="20"/>
                  <w:lang w:val="en-IE"/>
                </w:rPr>
                <w:delText>-</w:delText>
              </w:r>
            </w:del>
          </w:p>
        </w:tc>
        <w:tc>
          <w:tcPr>
            <w:tcW w:w="1127" w:type="dxa"/>
            <w:vAlign w:val="top"/>
          </w:tcPr>
          <w:p w14:paraId="4736DE33" w14:textId="689FD165"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8" w:author="Author"/>
                <w:sz w:val="20"/>
                <w:lang w:val="en-IE"/>
              </w:rPr>
            </w:pPr>
            <w:del w:id="5829" w:author="Author">
              <w:r w:rsidRPr="00E73B40" w:rsidDel="00A36B77">
                <w:rPr>
                  <w:sz w:val="20"/>
                  <w:lang w:val="en-IE"/>
                </w:rPr>
                <w:delText>-</w:delText>
              </w:r>
            </w:del>
          </w:p>
        </w:tc>
      </w:tr>
      <w:tr w:rsidR="00C11E52" w:rsidRPr="00E73B40" w:rsidDel="00A36B77" w14:paraId="6B50A66D" w14:textId="2FC8655B" w:rsidTr="00073602">
        <w:trPr>
          <w:del w:id="583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19F58BC" w14:textId="2E8FCBAA" w:rsidR="00C11E52" w:rsidRPr="00E73B40" w:rsidDel="00A36B77" w:rsidRDefault="00C11E52" w:rsidP="00C11E52">
            <w:pPr>
              <w:spacing w:before="40" w:after="40" w:line="240" w:lineRule="exact"/>
              <w:jc w:val="left"/>
              <w:rPr>
                <w:del w:id="5831" w:author="Author"/>
                <w:sz w:val="20"/>
                <w:lang w:val="en-IE"/>
              </w:rPr>
            </w:pPr>
            <w:del w:id="5832" w:author="Author">
              <w:r w:rsidRPr="00E73B40" w:rsidDel="00A36B77">
                <w:rPr>
                  <w:sz w:val="20"/>
                  <w:lang w:val="en-IE"/>
                </w:rPr>
                <w:delText>Semaphore icon</w:delText>
              </w:r>
            </w:del>
          </w:p>
        </w:tc>
        <w:tc>
          <w:tcPr>
            <w:tcW w:w="1460" w:type="dxa"/>
            <w:vAlign w:val="top"/>
          </w:tcPr>
          <w:p w14:paraId="091C251A" w14:textId="5D850628"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3" w:author="Author"/>
                <w:sz w:val="20"/>
                <w:lang w:val="en-IE"/>
              </w:rPr>
            </w:pPr>
            <w:del w:id="5834" w:author="Author">
              <w:r w:rsidRPr="00E73B40" w:rsidDel="00A36B77">
                <w:rPr>
                  <w:sz w:val="20"/>
                  <w:lang w:val="en-IE"/>
                </w:rPr>
                <w:delText>Image</w:delText>
              </w:r>
            </w:del>
          </w:p>
        </w:tc>
        <w:tc>
          <w:tcPr>
            <w:tcW w:w="3686" w:type="dxa"/>
            <w:vAlign w:val="top"/>
          </w:tcPr>
          <w:p w14:paraId="28242982" w14:textId="6F50B176"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5" w:author="Author"/>
                <w:sz w:val="20"/>
                <w:lang w:val="en-IE"/>
              </w:rPr>
            </w:pPr>
            <w:del w:id="5836" w:author="Author">
              <w:r w:rsidRPr="00E73B40" w:rsidDel="00A36B77">
                <w:rPr>
                  <w:sz w:val="20"/>
                  <w:lang w:val="en-IE"/>
                </w:rPr>
                <w:delText>Represents the status of the offer validation.</w:delText>
              </w:r>
            </w:del>
          </w:p>
          <w:p w14:paraId="0E5934F9" w14:textId="0B063290"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7" w:author="Author"/>
                <w:sz w:val="20"/>
                <w:lang w:val="en-IE"/>
              </w:rPr>
            </w:pPr>
            <w:del w:id="5838" w:author="Author">
              <w:r w:rsidRPr="00E73B40" w:rsidDel="00A36B77">
                <w:rPr>
                  <w:sz w:val="20"/>
                  <w:lang w:val="en-IE"/>
                </w:rPr>
                <w:delText>When a mobile offer is added to the basket, the icon is yellow informing the user that he needs to request the offer validation.</w:delText>
              </w:r>
            </w:del>
          </w:p>
          <w:p w14:paraId="0F51F8A5" w14:textId="07CE789C"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9" w:author="Author"/>
                <w:sz w:val="20"/>
                <w:lang w:val="en-IE"/>
              </w:rPr>
            </w:pPr>
            <w:del w:id="5840" w:author="Author">
              <w:r w:rsidRPr="00E73B40" w:rsidDel="00A36B77">
                <w:rPr>
                  <w:sz w:val="20"/>
                  <w:lang w:val="en-IE"/>
                </w:rPr>
                <w:delText>As the offer validation occurs and is successfully, the icon changes to green.</w:delText>
              </w:r>
            </w:del>
          </w:p>
          <w:p w14:paraId="0143FAED" w14:textId="10B44D5F" w:rsidR="00C11E52"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41" w:author="Author"/>
                <w:del w:id="5842" w:author="Author"/>
                <w:sz w:val="20"/>
                <w:lang w:val="en-IE"/>
              </w:rPr>
            </w:pPr>
            <w:del w:id="5843" w:author="Author">
              <w:r w:rsidRPr="00E73B40" w:rsidDel="00A36B77">
                <w:rPr>
                  <w:sz w:val="20"/>
                  <w:lang w:val="en-IE"/>
                </w:rPr>
                <w:delText>If any change</w:delText>
              </w:r>
            </w:del>
            <w:ins w:id="5844" w:author="Author">
              <w:del w:id="5845" w:author="Author">
                <w:r w:rsidR="00621FE8" w:rsidDel="00A36B77">
                  <w:rPr>
                    <w:sz w:val="20"/>
                    <w:lang w:val="en-IE"/>
                  </w:rPr>
                  <w:delText>s</w:delText>
                </w:r>
              </w:del>
            </w:ins>
            <w:del w:id="5846" w:author="Author">
              <w:r w:rsidRPr="00E73B40" w:rsidDel="00A36B77">
                <w:rPr>
                  <w:sz w:val="20"/>
                  <w:lang w:val="en-IE"/>
                </w:rPr>
                <w:delText xml:space="preserve"> are made in the offer configuration, after the validation, the icon returns to yellow and the user needs to perform the validation again.</w:delText>
              </w:r>
            </w:del>
          </w:p>
          <w:p w14:paraId="17C81337" w14:textId="534A1EB9" w:rsidR="00621FE8" w:rsidRPr="00E73B40" w:rsidDel="00A36B77" w:rsidRDefault="00621FE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7" w:author="Author"/>
                <w:sz w:val="20"/>
                <w:lang w:val="en-IE"/>
              </w:rPr>
            </w:pPr>
            <w:ins w:id="5848" w:author="Author">
              <w:del w:id="5849" w:author="Author">
                <w:r w:rsidDel="00A36B77">
                  <w:rPr>
                    <w:sz w:val="20"/>
                    <w:lang w:val="en-IE"/>
                  </w:rPr>
                  <w:delText>If the quotation is called, since it validates all the offers in the basket, the icons will change accordingly.</w:delText>
                </w:r>
              </w:del>
            </w:ins>
          </w:p>
        </w:tc>
        <w:tc>
          <w:tcPr>
            <w:tcW w:w="1258" w:type="dxa"/>
            <w:vAlign w:val="top"/>
          </w:tcPr>
          <w:p w14:paraId="7195E45E" w14:textId="5D897227"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50" w:author="Author"/>
                <w:sz w:val="20"/>
                <w:lang w:val="en-IE"/>
              </w:rPr>
            </w:pPr>
            <w:del w:id="5851" w:author="Author">
              <w:r w:rsidRPr="00E73B40" w:rsidDel="00A36B77">
                <w:rPr>
                  <w:sz w:val="20"/>
                  <w:lang w:val="en-IE"/>
                </w:rPr>
                <w:delText>-</w:delText>
              </w:r>
            </w:del>
          </w:p>
        </w:tc>
        <w:tc>
          <w:tcPr>
            <w:tcW w:w="1127" w:type="dxa"/>
            <w:vAlign w:val="top"/>
          </w:tcPr>
          <w:p w14:paraId="1E66DD9E" w14:textId="7CED1EED"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52" w:author="Author"/>
                <w:sz w:val="20"/>
                <w:lang w:val="en-IE"/>
              </w:rPr>
            </w:pPr>
            <w:del w:id="5853" w:author="Author">
              <w:r w:rsidRPr="00E73B40" w:rsidDel="00A36B77">
                <w:rPr>
                  <w:sz w:val="20"/>
                  <w:lang w:val="en-IE"/>
                </w:rPr>
                <w:delText>-</w:delText>
              </w:r>
            </w:del>
          </w:p>
        </w:tc>
      </w:tr>
      <w:tr w:rsidR="00A36B77" w:rsidRPr="00E73B40" w14:paraId="0E4EF98D" w14:textId="77777777" w:rsidTr="00073602">
        <w:trPr>
          <w:ins w:id="585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FD1B27A" w14:textId="55F7D3C5" w:rsidR="00A36B77" w:rsidRPr="00E73B40" w:rsidRDefault="00A36B77" w:rsidP="00C11E52">
            <w:pPr>
              <w:spacing w:before="40" w:after="40" w:line="240" w:lineRule="exact"/>
              <w:jc w:val="left"/>
              <w:rPr>
                <w:ins w:id="5855" w:author="Author"/>
                <w:sz w:val="20"/>
                <w:lang w:val="en-IE"/>
              </w:rPr>
            </w:pPr>
            <w:ins w:id="5856" w:author="Author">
              <w:r>
                <w:rPr>
                  <w:sz w:val="20"/>
                  <w:lang w:val="en-IE"/>
                </w:rPr>
                <w:t>Expand/Collapse offer</w:t>
              </w:r>
            </w:ins>
          </w:p>
        </w:tc>
        <w:tc>
          <w:tcPr>
            <w:tcW w:w="1460" w:type="dxa"/>
            <w:vAlign w:val="top"/>
          </w:tcPr>
          <w:p w14:paraId="3AB8D3F4" w14:textId="795F6F33" w:rsidR="00A36B77" w:rsidRPr="00E73B40" w:rsidRDefault="00221FA4"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57" w:author="Author"/>
                <w:sz w:val="20"/>
                <w:lang w:val="en-IE"/>
              </w:rPr>
            </w:pPr>
            <w:ins w:id="5858" w:author="Author">
              <w:r>
                <w:rPr>
                  <w:sz w:val="20"/>
                  <w:lang w:val="en-IE"/>
                </w:rPr>
                <w:t>Icon</w:t>
              </w:r>
            </w:ins>
          </w:p>
        </w:tc>
        <w:tc>
          <w:tcPr>
            <w:tcW w:w="3686" w:type="dxa"/>
            <w:vAlign w:val="top"/>
          </w:tcPr>
          <w:p w14:paraId="5FA8051D" w14:textId="2A606E24"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59" w:author="Author"/>
                <w:sz w:val="20"/>
                <w:lang w:val="en-IE"/>
              </w:rPr>
            </w:pPr>
            <w:ins w:id="5860" w:author="Author">
              <w:r>
                <w:rPr>
                  <w:sz w:val="20"/>
                  <w:lang w:val="en-IE"/>
                </w:rPr>
                <w:t>Will expand or collapse the offer</w:t>
              </w:r>
            </w:ins>
          </w:p>
        </w:tc>
        <w:tc>
          <w:tcPr>
            <w:tcW w:w="1258" w:type="dxa"/>
            <w:vAlign w:val="top"/>
          </w:tcPr>
          <w:p w14:paraId="4BD922B2" w14:textId="506E1B4A"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61" w:author="Author"/>
                <w:sz w:val="20"/>
                <w:lang w:val="en-IE"/>
              </w:rPr>
            </w:pPr>
            <w:ins w:id="5862" w:author="Author">
              <w:r>
                <w:rPr>
                  <w:sz w:val="20"/>
                  <w:lang w:val="en-IE"/>
                </w:rPr>
                <w:t>-</w:t>
              </w:r>
            </w:ins>
          </w:p>
        </w:tc>
        <w:tc>
          <w:tcPr>
            <w:tcW w:w="1127" w:type="dxa"/>
            <w:vAlign w:val="top"/>
          </w:tcPr>
          <w:p w14:paraId="6414D57D" w14:textId="2B19D946"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63" w:author="Author"/>
                <w:sz w:val="20"/>
                <w:lang w:val="en-IE"/>
              </w:rPr>
            </w:pPr>
            <w:ins w:id="5864" w:author="Author">
              <w:r>
                <w:rPr>
                  <w:sz w:val="20"/>
                  <w:lang w:val="en-IE"/>
                </w:rPr>
                <w:t>-</w:t>
              </w:r>
            </w:ins>
          </w:p>
        </w:tc>
      </w:tr>
      <w:tr w:rsidR="00C11E52" w:rsidRPr="00E73B40" w14:paraId="6620230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13DC96C4" w14:textId="39FF6D1B" w:rsidR="00C11E52" w:rsidRPr="00E73B40" w:rsidRDefault="00C11E52" w:rsidP="00C11E52">
            <w:pPr>
              <w:spacing w:before="40" w:after="40" w:line="240" w:lineRule="exact"/>
              <w:jc w:val="left"/>
              <w:rPr>
                <w:sz w:val="20"/>
                <w:lang w:val="en-IE"/>
              </w:rPr>
            </w:pPr>
            <w:r w:rsidRPr="00E73B40">
              <w:rPr>
                <w:sz w:val="20"/>
                <w:lang w:val="en-IE"/>
              </w:rPr>
              <w:t>Trash icon</w:t>
            </w:r>
          </w:p>
        </w:tc>
        <w:tc>
          <w:tcPr>
            <w:tcW w:w="1460" w:type="dxa"/>
            <w:vAlign w:val="top"/>
          </w:tcPr>
          <w:p w14:paraId="1090ABBB" w14:textId="5D39F688" w:rsidR="00C11E52" w:rsidRPr="00E73B40" w:rsidRDefault="00221FA4"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865" w:author="Author">
              <w:r>
                <w:rPr>
                  <w:sz w:val="20"/>
                  <w:lang w:val="en-IE"/>
                </w:rPr>
                <w:t>Icon</w:t>
              </w:r>
            </w:ins>
          </w:p>
        </w:tc>
        <w:tc>
          <w:tcPr>
            <w:tcW w:w="3686" w:type="dxa"/>
            <w:vAlign w:val="top"/>
          </w:tcPr>
          <w:p w14:paraId="1918E633" w14:textId="6183410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8" w:type="dxa"/>
            <w:vAlign w:val="top"/>
          </w:tcPr>
          <w:p w14:paraId="6B43EE05" w14:textId="036296DE"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80F1833" w14:textId="784276A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838B8" w:rsidRPr="00E73B40" w:rsidDel="00713EF7" w14:paraId="65D284BC" w14:textId="791AE56D" w:rsidTr="00073602">
        <w:trPr>
          <w:del w:id="586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A12287E" w14:textId="79768A07" w:rsidR="005838B8" w:rsidRPr="00E73B40" w:rsidDel="00713EF7" w:rsidRDefault="005838B8" w:rsidP="00C11E52">
            <w:pPr>
              <w:spacing w:before="40" w:after="40" w:line="240" w:lineRule="exact"/>
              <w:jc w:val="left"/>
              <w:rPr>
                <w:del w:id="5867" w:author="Author"/>
                <w:sz w:val="20"/>
                <w:lang w:val="en-IE"/>
              </w:rPr>
            </w:pPr>
            <w:del w:id="5868" w:author="Author">
              <w:r w:rsidRPr="00E73B40" w:rsidDel="00713EF7">
                <w:rPr>
                  <w:sz w:val="20"/>
                  <w:lang w:val="en-IE"/>
                </w:rPr>
                <w:delText>Installation address</w:delText>
              </w:r>
            </w:del>
          </w:p>
        </w:tc>
        <w:tc>
          <w:tcPr>
            <w:tcW w:w="1460" w:type="dxa"/>
            <w:vAlign w:val="top"/>
          </w:tcPr>
          <w:p w14:paraId="35A84D21" w14:textId="539A32F1"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69" w:author="Author"/>
                <w:sz w:val="20"/>
                <w:lang w:val="en-IE"/>
              </w:rPr>
            </w:pPr>
            <w:del w:id="5870" w:author="Author">
              <w:r w:rsidRPr="00E73B40" w:rsidDel="00713EF7">
                <w:rPr>
                  <w:sz w:val="20"/>
                  <w:lang w:val="en-IE"/>
                </w:rPr>
                <w:delText>Label</w:delText>
              </w:r>
            </w:del>
          </w:p>
        </w:tc>
        <w:tc>
          <w:tcPr>
            <w:tcW w:w="3686" w:type="dxa"/>
            <w:vAlign w:val="top"/>
          </w:tcPr>
          <w:p w14:paraId="687197E1" w14:textId="0659BFFC"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71" w:author="Author"/>
                <w:sz w:val="20"/>
                <w:lang w:val="en-IE"/>
              </w:rPr>
            </w:pPr>
            <w:del w:id="5872" w:author="Author">
              <w:r w:rsidRPr="00E73B40" w:rsidDel="00713EF7">
                <w:rPr>
                  <w:sz w:val="20"/>
                  <w:lang w:val="en-IE"/>
                </w:rPr>
                <w:delText>Only available for fixed and convergent offers,</w:delText>
              </w:r>
            </w:del>
          </w:p>
          <w:p w14:paraId="14A3BF49" w14:textId="5DA12E47"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73" w:author="Author"/>
                <w:sz w:val="20"/>
                <w:lang w:val="en-IE"/>
              </w:rPr>
            </w:pPr>
            <w:del w:id="5874" w:author="Author">
              <w:r w:rsidRPr="00E73B40" w:rsidDel="00713EF7">
                <w:rPr>
                  <w:sz w:val="20"/>
                  <w:lang w:val="en-IE"/>
                </w:rPr>
                <w:delText>Corresponds to the address provided on the Serviceability process.</w:delText>
              </w:r>
            </w:del>
          </w:p>
        </w:tc>
        <w:tc>
          <w:tcPr>
            <w:tcW w:w="1258" w:type="dxa"/>
            <w:vAlign w:val="top"/>
          </w:tcPr>
          <w:p w14:paraId="68EE1441" w14:textId="0B7934C2"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75" w:author="Author"/>
                <w:sz w:val="20"/>
                <w:lang w:val="en-IE"/>
              </w:rPr>
            </w:pPr>
            <w:del w:id="5876" w:author="Author">
              <w:r w:rsidRPr="00E73B40" w:rsidDel="00713EF7">
                <w:rPr>
                  <w:sz w:val="20"/>
                  <w:lang w:val="en-IE"/>
                </w:rPr>
                <w:delText>-</w:delText>
              </w:r>
            </w:del>
          </w:p>
        </w:tc>
        <w:tc>
          <w:tcPr>
            <w:tcW w:w="1127" w:type="dxa"/>
            <w:vAlign w:val="top"/>
          </w:tcPr>
          <w:p w14:paraId="108BFF6C" w14:textId="43E9BD95"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77" w:author="Author"/>
                <w:sz w:val="20"/>
                <w:lang w:val="en-IE"/>
              </w:rPr>
            </w:pPr>
            <w:del w:id="5878" w:author="Author">
              <w:r w:rsidRPr="00E73B40" w:rsidDel="00713EF7">
                <w:rPr>
                  <w:sz w:val="20"/>
                  <w:lang w:val="en-IE"/>
                </w:rPr>
                <w:delText>-</w:delText>
              </w:r>
            </w:del>
          </w:p>
        </w:tc>
      </w:tr>
      <w:tr w:rsidR="00C11E52" w:rsidRPr="00E73B40" w14:paraId="34A8FF63"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4FAE507C" w14:textId="68DC8F44" w:rsidR="00C11E52" w:rsidRPr="00E73B40" w:rsidRDefault="00C11E52" w:rsidP="00C11E52">
            <w:pPr>
              <w:spacing w:before="40" w:after="40" w:line="240" w:lineRule="exact"/>
              <w:jc w:val="left"/>
              <w:rPr>
                <w:sz w:val="20"/>
                <w:lang w:val="en-IE"/>
              </w:rPr>
            </w:pPr>
            <w:r w:rsidRPr="00E73B40">
              <w:rPr>
                <w:sz w:val="20"/>
                <w:lang w:val="en-IE"/>
              </w:rPr>
              <w:t>Sub type</w:t>
            </w:r>
          </w:p>
        </w:tc>
        <w:tc>
          <w:tcPr>
            <w:tcW w:w="1460" w:type="dxa"/>
            <w:vAlign w:val="top"/>
          </w:tcPr>
          <w:p w14:paraId="6D52937D" w14:textId="7493503A"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Checkbox list</w:t>
            </w:r>
          </w:p>
        </w:tc>
        <w:tc>
          <w:tcPr>
            <w:tcW w:w="3686" w:type="dxa"/>
            <w:vAlign w:val="top"/>
          </w:tcPr>
          <w:p w14:paraId="5279B62F"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Filters the offers on the </w:t>
            </w:r>
            <w:r w:rsidRPr="00E73B40">
              <w:rPr>
                <w:b/>
                <w:sz w:val="20"/>
                <w:lang w:val="en-IE"/>
              </w:rPr>
              <w:t>Offer</w:t>
            </w:r>
            <w:r w:rsidRPr="00E73B40">
              <w:rPr>
                <w:sz w:val="20"/>
                <w:lang w:val="en-IE"/>
              </w:rPr>
              <w:t xml:space="preserve"> carrousel by its type.</w:t>
            </w:r>
          </w:p>
          <w:p w14:paraId="224EFF52"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Possible values, all pre-selected by default:</w:t>
            </w:r>
          </w:p>
          <w:p w14:paraId="2BB64768" w14:textId="77777777" w:rsidR="00C11E52" w:rsidRPr="00E73B40" w:rsidRDefault="00C11E52"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Single</w:t>
            </w:r>
          </w:p>
          <w:p w14:paraId="13F11893" w14:textId="0ADE2665" w:rsidR="00C11E52" w:rsidRPr="00E73B40" w:rsidRDefault="00C11E52"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Bundle</w:t>
            </w:r>
          </w:p>
        </w:tc>
        <w:tc>
          <w:tcPr>
            <w:tcW w:w="1258" w:type="dxa"/>
            <w:vAlign w:val="top"/>
          </w:tcPr>
          <w:p w14:paraId="2348841D" w14:textId="7C8E106F"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00115AB" w14:textId="71197406"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C11E52" w:rsidRPr="00E73B40" w14:paraId="10C938A1"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26379ED4" w14:textId="7884F433" w:rsidR="00C11E52" w:rsidRPr="00E73B40" w:rsidRDefault="00C11E52" w:rsidP="00C11E52">
            <w:pPr>
              <w:spacing w:before="40" w:after="40" w:line="240" w:lineRule="exact"/>
              <w:jc w:val="left"/>
              <w:rPr>
                <w:sz w:val="20"/>
                <w:lang w:val="en-IE"/>
              </w:rPr>
            </w:pPr>
            <w:r w:rsidRPr="00E73B40">
              <w:rPr>
                <w:sz w:val="20"/>
                <w:lang w:val="en-IE"/>
              </w:rPr>
              <w:t>Search box</w:t>
            </w:r>
          </w:p>
        </w:tc>
        <w:tc>
          <w:tcPr>
            <w:tcW w:w="1460" w:type="dxa"/>
            <w:vAlign w:val="top"/>
          </w:tcPr>
          <w:p w14:paraId="3ED4ED54" w14:textId="1F9949A2"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09A17FD8" w14:textId="7C8E0471"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Filters the offers on the </w:t>
            </w:r>
            <w:r w:rsidRPr="00E73B40">
              <w:rPr>
                <w:b/>
                <w:sz w:val="20"/>
                <w:lang w:val="en-IE"/>
              </w:rPr>
              <w:t>Offer</w:t>
            </w:r>
            <w:r w:rsidRPr="00E73B40">
              <w:rPr>
                <w:sz w:val="20"/>
                <w:lang w:val="en-IE"/>
              </w:rPr>
              <w:t xml:space="preserve"> carrousel by its name.</w:t>
            </w:r>
            <w:ins w:id="5879" w:author="Author">
              <w:r w:rsidR="00713EF7">
                <w:rPr>
                  <w:sz w:val="20"/>
                  <w:lang w:val="en-IE"/>
                </w:rPr>
                <w:t xml:space="preserve"> If there is no offer correspo</w:t>
              </w:r>
              <w:r w:rsidR="00491294">
                <w:rPr>
                  <w:sz w:val="20"/>
                  <w:lang w:val="en-IE"/>
                </w:rPr>
                <w:t>nding the search criteria, UFE will display the label in the carrousel area “No offers found with search criteria”.</w:t>
              </w:r>
            </w:ins>
          </w:p>
        </w:tc>
        <w:tc>
          <w:tcPr>
            <w:tcW w:w="1258" w:type="dxa"/>
            <w:vAlign w:val="top"/>
          </w:tcPr>
          <w:p w14:paraId="13B22A28" w14:textId="65B58D41"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5080C36" w14:textId="00F8EB9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C11E52" w:rsidRPr="00E73B40" w14:paraId="32C9D86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3B1EDBE5" w14:textId="14228D0A" w:rsidR="00C11E52" w:rsidRPr="00E73B40" w:rsidRDefault="00C11E52" w:rsidP="00C11E52">
            <w:pPr>
              <w:spacing w:before="40" w:after="40" w:line="240" w:lineRule="exact"/>
              <w:jc w:val="left"/>
              <w:rPr>
                <w:i/>
                <w:sz w:val="20"/>
                <w:lang w:val="en-IE"/>
              </w:rPr>
            </w:pPr>
            <w:r w:rsidRPr="00E73B40">
              <w:rPr>
                <w:sz w:val="20"/>
                <w:lang w:val="en-IE"/>
              </w:rPr>
              <w:lastRenderedPageBreak/>
              <w:t>Offer</w:t>
            </w:r>
          </w:p>
        </w:tc>
        <w:tc>
          <w:tcPr>
            <w:tcW w:w="1460" w:type="dxa"/>
            <w:vAlign w:val="top"/>
          </w:tcPr>
          <w:p w14:paraId="29E6AE7E" w14:textId="0C897FE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Carrousel</w:t>
            </w:r>
          </w:p>
        </w:tc>
        <w:tc>
          <w:tcPr>
            <w:tcW w:w="3686" w:type="dxa"/>
            <w:vAlign w:val="top"/>
          </w:tcPr>
          <w:p w14:paraId="21173B4C"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available offers, including single and bundle offers.</w:t>
            </w:r>
          </w:p>
          <w:p w14:paraId="18449852"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each carrousel item, the following information is displayed:</w:t>
            </w:r>
          </w:p>
          <w:p w14:paraId="5EB31497" w14:textId="77777777" w:rsidR="00C11E52" w:rsidRPr="00E73B40" w:rsidRDefault="00C11E52"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Offer name</w:t>
            </w:r>
          </w:p>
          <w:p w14:paraId="1729C704" w14:textId="6AEA384B" w:rsidR="00515998" w:rsidRPr="00E73B40" w:rsidRDefault="00515998"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Single or Bundle offer</w:t>
            </w:r>
            <w:r w:rsidR="00836F09" w:rsidRPr="00E73B40">
              <w:rPr>
                <w:sz w:val="20"/>
                <w:lang w:val="en-IE"/>
              </w:rPr>
              <w:t xml:space="preserve"> indication</w:t>
            </w:r>
            <w:r w:rsidRPr="00E73B40">
              <w:rPr>
                <w:sz w:val="20"/>
                <w:lang w:val="en-IE"/>
              </w:rPr>
              <w:t>, only for mobile offers</w:t>
            </w:r>
          </w:p>
          <w:p w14:paraId="11C0EA7F" w14:textId="34F5A2F6" w:rsidR="00515998" w:rsidRPr="00E73B40" w:rsidRDefault="00515998"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Service types (TV, Broadband and/or </w:t>
            </w:r>
            <w:del w:id="5880" w:author="Author">
              <w:r w:rsidRPr="00E73B40" w:rsidDel="001A54CA">
                <w:rPr>
                  <w:sz w:val="20"/>
                  <w:lang w:val="en-IE"/>
                </w:rPr>
                <w:delText>Fixed voice</w:delText>
              </w:r>
            </w:del>
            <w:ins w:id="5881" w:author="Author">
              <w:r w:rsidR="001A54CA">
                <w:rPr>
                  <w:sz w:val="20"/>
                  <w:lang w:val="en-IE"/>
                </w:rPr>
                <w:t>Landline</w:t>
              </w:r>
            </w:ins>
            <w:r w:rsidRPr="00E73B40">
              <w:rPr>
                <w:sz w:val="20"/>
                <w:lang w:val="en-IE"/>
              </w:rPr>
              <w:t>) under the offer, only for fixed and convergent offers.</w:t>
            </w:r>
          </w:p>
        </w:tc>
        <w:tc>
          <w:tcPr>
            <w:tcW w:w="1258" w:type="dxa"/>
            <w:vAlign w:val="top"/>
          </w:tcPr>
          <w:p w14:paraId="30F0D1FF" w14:textId="100C4DFF"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21B4DE88" w14:textId="4318EDAD"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0E41A8" w:rsidRPr="00E73B40" w14:paraId="5836E677"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vAlign w:val="top"/>
          </w:tcPr>
          <w:p w14:paraId="24F9C420" w14:textId="38C495FB" w:rsidR="000E41A8" w:rsidRPr="00E73B40" w:rsidRDefault="000E41A8" w:rsidP="000E41A8">
            <w:pPr>
              <w:spacing w:before="40" w:after="40" w:line="240" w:lineRule="exact"/>
              <w:jc w:val="left"/>
              <w:rPr>
                <w:b w:val="0"/>
                <w:sz w:val="20"/>
                <w:lang w:val="en-IE"/>
              </w:rPr>
            </w:pPr>
            <w:r w:rsidRPr="00E73B40">
              <w:rPr>
                <w:sz w:val="20"/>
                <w:lang w:val="en-IE"/>
              </w:rPr>
              <w:t>Offer components and products – Depending on the content of the offer, the corresponding components and products are displayed in the offer element in the basket.</w:t>
            </w:r>
            <w:r w:rsidRPr="00E73B40">
              <w:rPr>
                <w:b w:val="0"/>
                <w:sz w:val="20"/>
                <w:lang w:val="en-IE"/>
              </w:rPr>
              <w:t xml:space="preserve"> For each product/offer detail, please see the corresponding screen specification:</w:t>
            </w:r>
          </w:p>
          <w:p w14:paraId="61714692" w14:textId="77777777" w:rsidR="00A3476C" w:rsidRPr="00E73B40" w:rsidRDefault="00A3476C" w:rsidP="00FE10FD">
            <w:pPr>
              <w:pStyle w:val="ListParagraph"/>
              <w:numPr>
                <w:ilvl w:val="0"/>
                <w:numId w:val="40"/>
              </w:numPr>
              <w:spacing w:before="40" w:after="40" w:line="240" w:lineRule="exact"/>
              <w:jc w:val="left"/>
              <w:rPr>
                <w:b w:val="0"/>
                <w:sz w:val="20"/>
                <w:lang w:val="en-IE"/>
              </w:rPr>
            </w:pPr>
            <w:r w:rsidRPr="00E73B40">
              <w:rPr>
                <w:b w:val="0"/>
                <w:sz w:val="20"/>
                <w:lang w:val="en-IE"/>
              </w:rPr>
              <w:t>Equipment’s component</w:t>
            </w:r>
          </w:p>
          <w:p w14:paraId="68DE8074" w14:textId="297987C8" w:rsidR="000E41A8" w:rsidRPr="00E73B40" w:rsidRDefault="000E41A8" w:rsidP="00FE10FD">
            <w:pPr>
              <w:pStyle w:val="ListParagraph"/>
              <w:numPr>
                <w:ilvl w:val="0"/>
                <w:numId w:val="40"/>
              </w:numPr>
              <w:spacing w:before="40" w:after="40" w:line="240" w:lineRule="exact"/>
              <w:jc w:val="left"/>
              <w:rPr>
                <w:b w:val="0"/>
                <w:sz w:val="20"/>
                <w:lang w:val="en-IE"/>
              </w:rPr>
            </w:pPr>
            <w:r w:rsidRPr="00E73B40">
              <w:rPr>
                <w:b w:val="0"/>
                <w:sz w:val="20"/>
                <w:lang w:val="en-IE"/>
              </w:rPr>
              <w:t xml:space="preserve">Fixed (TV, Broadband or </w:t>
            </w:r>
            <w:del w:id="5882" w:author="Author">
              <w:r w:rsidRPr="00E73B40" w:rsidDel="001A54CA">
                <w:rPr>
                  <w:b w:val="0"/>
                  <w:sz w:val="20"/>
                  <w:lang w:val="en-IE"/>
                </w:rPr>
                <w:delText>Fixed voice</w:delText>
              </w:r>
            </w:del>
            <w:ins w:id="5883" w:author="Author">
              <w:r w:rsidR="001A54CA">
                <w:rPr>
                  <w:b w:val="0"/>
                  <w:sz w:val="20"/>
                  <w:lang w:val="en-IE"/>
                </w:rPr>
                <w:t>Landline</w:t>
              </w:r>
            </w:ins>
            <w:r w:rsidRPr="00E73B40">
              <w:rPr>
                <w:b w:val="0"/>
                <w:sz w:val="20"/>
                <w:lang w:val="en-IE"/>
              </w:rPr>
              <w:t>) component</w:t>
            </w:r>
          </w:p>
          <w:p w14:paraId="3E401C74" w14:textId="45BE2257" w:rsidR="00110D44" w:rsidRPr="00E73B40" w:rsidDel="00336F13" w:rsidRDefault="000E41A8" w:rsidP="00FE10FD">
            <w:pPr>
              <w:pStyle w:val="ListParagraph"/>
              <w:numPr>
                <w:ilvl w:val="0"/>
                <w:numId w:val="40"/>
              </w:numPr>
              <w:spacing w:before="40" w:after="40" w:line="240" w:lineRule="exact"/>
              <w:jc w:val="left"/>
              <w:rPr>
                <w:del w:id="5884" w:author="Author"/>
                <w:b w:val="0"/>
                <w:sz w:val="20"/>
                <w:lang w:val="en-IE"/>
              </w:rPr>
            </w:pPr>
            <w:r w:rsidRPr="00E73B40">
              <w:rPr>
                <w:b w:val="0"/>
                <w:sz w:val="20"/>
                <w:lang w:val="en-IE"/>
              </w:rPr>
              <w:t>Mobile equipment component</w:t>
            </w:r>
          </w:p>
          <w:p w14:paraId="2F93E7F8" w14:textId="597A7E38" w:rsidR="004A0220" w:rsidRPr="00E73B40" w:rsidRDefault="004A0220" w:rsidP="00FE10FD">
            <w:pPr>
              <w:pStyle w:val="ListParagraph"/>
              <w:numPr>
                <w:ilvl w:val="0"/>
                <w:numId w:val="40"/>
              </w:numPr>
              <w:spacing w:before="40" w:after="40" w:line="240" w:lineRule="exact"/>
              <w:jc w:val="left"/>
              <w:rPr>
                <w:b w:val="0"/>
                <w:sz w:val="20"/>
                <w:lang w:val="en-IE"/>
              </w:rPr>
            </w:pPr>
            <w:del w:id="5885" w:author="Author">
              <w:r w:rsidRPr="00E73B40" w:rsidDel="00336F13">
                <w:rPr>
                  <w:b w:val="0"/>
                  <w:sz w:val="20"/>
                  <w:lang w:val="en-IE"/>
                </w:rPr>
                <w:delText>Fixed equipment component</w:delText>
              </w:r>
            </w:del>
          </w:p>
        </w:tc>
      </w:tr>
    </w:tbl>
    <w:p w14:paraId="1A756EFD" w14:textId="77777777" w:rsidR="00CD7975" w:rsidRPr="00E73B40" w:rsidRDefault="00CD7975" w:rsidP="00234AC9">
      <w:pPr>
        <w:rPr>
          <w:lang w:val="en-IE"/>
        </w:rPr>
      </w:pPr>
    </w:p>
    <w:p w14:paraId="43C93F9E" w14:textId="49ABBC87" w:rsidR="000E41A8" w:rsidRPr="00E73B40" w:rsidRDefault="008B3A4E" w:rsidP="000E41A8">
      <w:pPr>
        <w:pStyle w:val="Heading5"/>
        <w:rPr>
          <w:lang w:val="en-IE"/>
        </w:rPr>
      </w:pPr>
      <w:ins w:id="5886" w:author="Author">
        <w:del w:id="5887" w:author="Author">
          <w:r w:rsidRPr="00E73B40" w:rsidDel="00492B6B">
            <w:rPr>
              <w:lang w:val="en-IE"/>
            </w:rPr>
            <w:delText>Equipment’s</w:delText>
          </w:r>
        </w:del>
        <w:r w:rsidR="00492B6B">
          <w:rPr>
            <w:lang w:val="en-IE"/>
          </w:rPr>
          <w:t>Manage</w:t>
        </w:r>
      </w:ins>
      <w:r w:rsidR="00A3476C" w:rsidRPr="00E73B40">
        <w:rPr>
          <w:lang w:val="en-IE"/>
        </w:rPr>
        <w:t xml:space="preserve"> </w:t>
      </w:r>
      <w:r w:rsidR="000E41A8" w:rsidRPr="00E73B40">
        <w:rPr>
          <w:lang w:val="en-IE"/>
        </w:rPr>
        <w:t>component</w:t>
      </w:r>
      <w:r w:rsidR="00492B6B">
        <w:rPr>
          <w:lang w:val="en-IE"/>
        </w:rPr>
        <w:t>´s</w:t>
      </w:r>
    </w:p>
    <w:p w14:paraId="41F47915" w14:textId="1E7B90E7" w:rsidR="00940904" w:rsidRDefault="005F5DC3" w:rsidP="00234AC9">
      <w:pPr>
        <w:rPr>
          <w:noProof/>
          <w:lang w:val="pt-PT" w:eastAsia="pt-PT"/>
        </w:rPr>
      </w:pPr>
      <w:r>
        <w:rPr>
          <w:noProof/>
          <w:lang w:val="pt-PT" w:eastAsia="pt-PT"/>
        </w:rPr>
        <w:lastRenderedPageBreak/>
        <w:drawing>
          <wp:inline distT="0" distB="0" distL="0" distR="0" wp14:anchorId="28A71C03" wp14:editId="417C4C1F">
            <wp:extent cx="6120130" cy="7873100"/>
            <wp:effectExtent l="0" t="0" r="0" b="0"/>
            <wp:docPr id="343" name="Picture 343" descr="C:\Users\NB20223\Google Drive\Sales v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B20223\Google Drive\Sales v2\0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7873100"/>
                    </a:xfrm>
                    <a:prstGeom prst="rect">
                      <a:avLst/>
                    </a:prstGeom>
                    <a:noFill/>
                    <a:ln>
                      <a:noFill/>
                    </a:ln>
                  </pic:spPr>
                </pic:pic>
              </a:graphicData>
            </a:graphic>
          </wp:inline>
        </w:drawing>
      </w:r>
    </w:p>
    <w:p w14:paraId="00314D92" w14:textId="77777777" w:rsidR="00940904" w:rsidRDefault="00940904" w:rsidP="00234AC9">
      <w:pPr>
        <w:rPr>
          <w:noProof/>
          <w:lang w:val="pt-PT" w:eastAsia="pt-PT"/>
        </w:rPr>
      </w:pPr>
    </w:p>
    <w:p w14:paraId="18E79B7C" w14:textId="57A86261" w:rsidR="00920BBB" w:rsidRDefault="00920BBB" w:rsidP="00234AC9">
      <w:pPr>
        <w:rPr>
          <w:noProof/>
          <w:lang w:val="pt-PT" w:eastAsia="pt-PT"/>
        </w:rPr>
      </w:pPr>
      <w:r>
        <w:rPr>
          <w:noProof/>
          <w:lang w:val="pt-PT" w:eastAsia="pt-PT"/>
        </w:rPr>
        <w:lastRenderedPageBreak/>
        <w:drawing>
          <wp:inline distT="0" distB="0" distL="0" distR="0" wp14:anchorId="6DEC62E9" wp14:editId="1C76BD6D">
            <wp:extent cx="5645083" cy="9010650"/>
            <wp:effectExtent l="0" t="0" r="0" b="0"/>
            <wp:docPr id="393" name="Picture 393" descr="D:\NB20223\Downloads\screenshot-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wnloads\screenshot-1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2927" cy="9007209"/>
                    </a:xfrm>
                    <a:prstGeom prst="rect">
                      <a:avLst/>
                    </a:prstGeom>
                    <a:noFill/>
                    <a:ln>
                      <a:noFill/>
                    </a:ln>
                  </pic:spPr>
                </pic:pic>
              </a:graphicData>
            </a:graphic>
          </wp:inline>
        </w:drawing>
      </w:r>
    </w:p>
    <w:p w14:paraId="6CB3F6C4" w14:textId="5114A1CE" w:rsidR="000E41A8" w:rsidRDefault="00C9669C" w:rsidP="00234AC9">
      <w:pPr>
        <w:rPr>
          <w:lang w:val="en-IE"/>
        </w:rPr>
      </w:pPr>
      <w:r>
        <w:rPr>
          <w:noProof/>
          <w:lang w:val="pt-PT" w:eastAsia="pt-PT"/>
        </w:rPr>
        <w:lastRenderedPageBreak/>
        <w:drawing>
          <wp:inline distT="0" distB="0" distL="0" distR="0" wp14:anchorId="1F902AF6" wp14:editId="78CCF203">
            <wp:extent cx="5943600" cy="50476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5047615"/>
                    </a:xfrm>
                    <a:prstGeom prst="rect">
                      <a:avLst/>
                    </a:prstGeom>
                  </pic:spPr>
                </pic:pic>
              </a:graphicData>
            </a:graphic>
          </wp:inline>
        </w:drawing>
      </w:r>
    </w:p>
    <w:p w14:paraId="6AA78248" w14:textId="77777777" w:rsidR="00DD4533" w:rsidRDefault="00DD4533" w:rsidP="00234AC9">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7C2AC498"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DFE3457" w14:textId="77777777" w:rsidR="00DD4533" w:rsidRPr="00E73B40" w:rsidRDefault="00DD4533" w:rsidP="005530AD">
            <w:pPr>
              <w:rPr>
                <w:lang w:val="en-IE"/>
              </w:rPr>
            </w:pPr>
            <w:r w:rsidRPr="00E73B40">
              <w:rPr>
                <w:lang w:val="en-IE"/>
              </w:rPr>
              <w:t>Screen Description</w:t>
            </w:r>
          </w:p>
        </w:tc>
      </w:tr>
      <w:tr w:rsidR="00DD4533" w:rsidRPr="00E73B40" w14:paraId="10E008C0"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FC4F701" w14:textId="77777777" w:rsidR="00DD4533" w:rsidRPr="00E73B40" w:rsidRDefault="00DD4533" w:rsidP="005530AD">
            <w:pPr>
              <w:jc w:val="right"/>
              <w:rPr>
                <w:lang w:val="en-IE"/>
              </w:rPr>
            </w:pPr>
            <w:r w:rsidRPr="00E73B40">
              <w:rPr>
                <w:lang w:val="en-IE"/>
              </w:rPr>
              <w:t>Display Name</w:t>
            </w:r>
          </w:p>
        </w:tc>
        <w:tc>
          <w:tcPr>
            <w:tcW w:w="7619" w:type="dxa"/>
          </w:tcPr>
          <w:p w14:paraId="1244978A"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C76491F" w14:textId="0564FBCF" w:rsidR="00DD4533" w:rsidRPr="00E73B40" w:rsidRDefault="008B3A4E"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del w:id="5888" w:author="Author">
              <w:r w:rsidDel="00492B6B">
                <w:rPr>
                  <w:sz w:val="20"/>
                  <w:lang w:val="en-IE"/>
                </w:rPr>
                <w:delText>Equipment’s</w:delText>
              </w:r>
            </w:del>
            <w:r w:rsidR="00492B6B">
              <w:rPr>
                <w:sz w:val="20"/>
                <w:lang w:val="en-IE"/>
              </w:rPr>
              <w:t>Manage</w:t>
            </w:r>
            <w:r w:rsidR="00DD4533">
              <w:rPr>
                <w:sz w:val="20"/>
                <w:lang w:val="en-IE"/>
              </w:rPr>
              <w:t xml:space="preserve"> component</w:t>
            </w:r>
            <w:r w:rsidR="00492B6B">
              <w:rPr>
                <w:sz w:val="20"/>
                <w:lang w:val="en-IE"/>
              </w:rPr>
              <w:t>´s</w:t>
            </w:r>
          </w:p>
        </w:tc>
      </w:tr>
    </w:tbl>
    <w:p w14:paraId="5A787D62" w14:textId="77777777" w:rsidR="00DD4533" w:rsidRPr="00E73B40" w:rsidRDefault="00DD4533" w:rsidP="00234AC9">
      <w:pPr>
        <w:rPr>
          <w:lang w:val="en-IE"/>
        </w:rPr>
      </w:pPr>
    </w:p>
    <w:tbl>
      <w:tblPr>
        <w:tblStyle w:val="CelFocus"/>
        <w:tblW w:w="9592" w:type="dxa"/>
        <w:tblLayout w:type="fixed"/>
        <w:tblLook w:val="04A0" w:firstRow="1" w:lastRow="0" w:firstColumn="1" w:lastColumn="0" w:noHBand="0" w:noVBand="1"/>
      </w:tblPr>
      <w:tblGrid>
        <w:gridCol w:w="186"/>
        <w:gridCol w:w="202"/>
        <w:gridCol w:w="287"/>
        <w:gridCol w:w="11"/>
        <w:gridCol w:w="1832"/>
        <w:gridCol w:w="11"/>
        <w:gridCol w:w="1123"/>
        <w:gridCol w:w="11"/>
        <w:gridCol w:w="3562"/>
        <w:gridCol w:w="11"/>
        <w:gridCol w:w="1218"/>
        <w:gridCol w:w="11"/>
        <w:gridCol w:w="1116"/>
        <w:gridCol w:w="11"/>
      </w:tblGrid>
      <w:tr w:rsidR="000E41A8" w:rsidRPr="00E73B40" w14:paraId="4BFC63EE" w14:textId="77777777" w:rsidTr="00C96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14"/>
            <w:tcBorders>
              <w:bottom w:val="single" w:sz="18" w:space="0" w:color="FFFFFF" w:themeColor="background1"/>
            </w:tcBorders>
            <w:shd w:val="clear" w:color="auto" w:fill="94B63B"/>
          </w:tcPr>
          <w:p w14:paraId="75334C20" w14:textId="77777777" w:rsidR="000E41A8" w:rsidRPr="00E73B40" w:rsidRDefault="000E41A8" w:rsidP="00073602">
            <w:pPr>
              <w:rPr>
                <w:lang w:val="en-IE"/>
              </w:rPr>
            </w:pPr>
            <w:r w:rsidRPr="00E73B40">
              <w:rPr>
                <w:lang w:val="en-IE"/>
              </w:rPr>
              <w:t xml:space="preserve">Field Description </w:t>
            </w:r>
          </w:p>
        </w:tc>
      </w:tr>
      <w:tr w:rsidR="000E41A8" w:rsidRPr="00E73B40" w14:paraId="5528A6D3" w14:textId="77777777" w:rsidTr="00C9669C">
        <w:tc>
          <w:tcPr>
            <w:cnfStyle w:val="001000000000" w:firstRow="0" w:lastRow="0" w:firstColumn="1" w:lastColumn="0" w:oddVBand="0" w:evenVBand="0" w:oddHBand="0" w:evenHBand="0" w:firstRowFirstColumn="0" w:firstRowLastColumn="0" w:lastRowFirstColumn="0" w:lastRowLastColumn="0"/>
            <w:tcW w:w="2529" w:type="dxa"/>
            <w:gridSpan w:val="6"/>
            <w:shd w:val="clear" w:color="auto" w:fill="D8D7D5"/>
          </w:tcPr>
          <w:p w14:paraId="2C92887D" w14:textId="77777777" w:rsidR="000E41A8" w:rsidRPr="00E73B40" w:rsidRDefault="000E41A8" w:rsidP="00073602">
            <w:pPr>
              <w:jc w:val="center"/>
              <w:rPr>
                <w:b w:val="0"/>
                <w:lang w:val="en-IE"/>
              </w:rPr>
            </w:pPr>
            <w:r w:rsidRPr="00E73B40">
              <w:rPr>
                <w:lang w:val="en-IE"/>
              </w:rPr>
              <w:t>Label</w:t>
            </w:r>
          </w:p>
        </w:tc>
        <w:tc>
          <w:tcPr>
            <w:tcW w:w="1134" w:type="dxa"/>
            <w:gridSpan w:val="2"/>
            <w:shd w:val="clear" w:color="auto" w:fill="D8D7D5"/>
          </w:tcPr>
          <w:p w14:paraId="0C8AF3E3"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573" w:type="dxa"/>
            <w:gridSpan w:val="2"/>
            <w:shd w:val="clear" w:color="auto" w:fill="D8D7D5"/>
          </w:tcPr>
          <w:p w14:paraId="49BB0216"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29" w:type="dxa"/>
            <w:gridSpan w:val="2"/>
            <w:shd w:val="clear" w:color="auto" w:fill="D8D7D5"/>
          </w:tcPr>
          <w:p w14:paraId="264BEFCB"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gridSpan w:val="2"/>
            <w:shd w:val="clear" w:color="auto" w:fill="D8D7D5"/>
          </w:tcPr>
          <w:p w14:paraId="4A3B0481"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1A54CA" w:rsidRPr="00E73B40" w14:paraId="2F3B4B7E" w14:textId="77777777" w:rsidTr="00C9669C">
        <w:trPr>
          <w:ins w:id="5889" w:author="Author"/>
        </w:trPr>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19143A3E" w14:textId="58A94936" w:rsidR="001A54CA" w:rsidRPr="00E73B40" w:rsidRDefault="001A54CA" w:rsidP="00073602">
            <w:pPr>
              <w:spacing w:before="40" w:after="40" w:line="240" w:lineRule="exact"/>
              <w:jc w:val="left"/>
              <w:rPr>
                <w:ins w:id="5890" w:author="Author"/>
                <w:sz w:val="20"/>
                <w:lang w:val="en-IE"/>
              </w:rPr>
            </w:pPr>
            <w:ins w:id="5891" w:author="Author">
              <w:r>
                <w:rPr>
                  <w:sz w:val="20"/>
                  <w:lang w:val="en-IE"/>
                </w:rPr>
                <w:lastRenderedPageBreak/>
                <w:t>Available single product offer</w:t>
              </w:r>
              <w:r w:rsidR="00F25A82">
                <w:rPr>
                  <w:sz w:val="20"/>
                  <w:lang w:val="en-IE"/>
                </w:rPr>
                <w:t xml:space="preserve"> + Add</w:t>
              </w:r>
            </w:ins>
          </w:p>
        </w:tc>
        <w:tc>
          <w:tcPr>
            <w:tcW w:w="1134" w:type="dxa"/>
            <w:gridSpan w:val="2"/>
            <w:vAlign w:val="top"/>
          </w:tcPr>
          <w:p w14:paraId="380B2548" w14:textId="4C30F324"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92" w:author="Author"/>
                <w:sz w:val="20"/>
                <w:lang w:val="en-IE"/>
              </w:rPr>
            </w:pPr>
            <w:ins w:id="5893" w:author="Author">
              <w:r>
                <w:rPr>
                  <w:sz w:val="20"/>
                  <w:lang w:val="en-IE"/>
                </w:rPr>
                <w:t>Dropdown + Button</w:t>
              </w:r>
            </w:ins>
          </w:p>
        </w:tc>
        <w:tc>
          <w:tcPr>
            <w:tcW w:w="3573" w:type="dxa"/>
            <w:gridSpan w:val="2"/>
            <w:vAlign w:val="top"/>
          </w:tcPr>
          <w:p w14:paraId="21B69365" w14:textId="5B5DDB45" w:rsidR="001A54CA" w:rsidRDefault="00F25A82" w:rsidP="00F25A8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94" w:author="Author"/>
                <w:sz w:val="20"/>
                <w:lang w:val="en-IE"/>
              </w:rPr>
            </w:pPr>
            <w:ins w:id="5895" w:author="Author">
              <w:r>
                <w:rPr>
                  <w:sz w:val="20"/>
                  <w:lang w:val="en-IE"/>
                </w:rPr>
                <w:t>When an offer has a single product offer with cardinality bigger than one, UFE will display this area.</w:t>
              </w:r>
            </w:ins>
          </w:p>
          <w:p w14:paraId="2325CFE9" w14:textId="77777777" w:rsidR="00F25A82" w:rsidRDefault="009A14D2" w:rsidP="009A14D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96" w:author="Author"/>
                <w:sz w:val="20"/>
                <w:lang w:val="en-IE"/>
              </w:rPr>
            </w:pPr>
            <w:ins w:id="5897" w:author="Author">
              <w:r>
                <w:rPr>
                  <w:sz w:val="20"/>
                  <w:lang w:val="en-IE"/>
                </w:rPr>
                <w:t>In the dropdown, the single product offers will be displayed and the user may add it to the basket by pressing the Add button.</w:t>
              </w:r>
            </w:ins>
          </w:p>
          <w:p w14:paraId="6599E9D0" w14:textId="77777777" w:rsidR="009A14D2" w:rsidRDefault="009A14D2" w:rsidP="009A14D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98" w:author="Author"/>
                <w:sz w:val="20"/>
                <w:lang w:val="en-IE"/>
              </w:rPr>
            </w:pPr>
            <w:ins w:id="5899" w:author="Author">
              <w:r>
                <w:rPr>
                  <w:sz w:val="20"/>
                  <w:lang w:val="en-IE"/>
                </w:rPr>
                <w:t>Once a single product offer reach his maximum cardinality, it will disappear from the dropdown. Once all have been added, the area will disappear.</w:t>
              </w:r>
            </w:ins>
          </w:p>
          <w:p w14:paraId="1EA1FCF2" w14:textId="0B31CA0D" w:rsidR="006C64E4" w:rsidRPr="006C64E4" w:rsidRDefault="006C64E4"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0" w:author="Author"/>
                <w:sz w:val="20"/>
                <w:lang w:val="en-IE"/>
              </w:rPr>
            </w:pPr>
            <w:ins w:id="5901" w:author="Author">
              <w:r>
                <w:rPr>
                  <w:sz w:val="20"/>
                  <w:lang w:val="en-IE"/>
                </w:rPr>
                <w:t xml:space="preserve">In the event of adding a single product offer being incompatible with one </w:t>
              </w:r>
              <w:r w:rsidRPr="006C64E4">
                <w:rPr>
                  <w:sz w:val="20"/>
                  <w:lang w:val="en-IE"/>
                </w:rPr>
                <w:t>or more offers already in the basket</w:t>
              </w:r>
              <w:r>
                <w:rPr>
                  <w:sz w:val="20"/>
                  <w:lang w:val="en-IE"/>
                </w:rPr>
                <w:t xml:space="preserve">, UFE will show the </w:t>
              </w:r>
              <w:r>
                <w:rPr>
                  <w:b/>
                  <w:sz w:val="20"/>
                  <w:lang w:val="en-IE"/>
                </w:rPr>
                <w:t>component</w:t>
              </w:r>
              <w:r w:rsidRPr="006C64E4">
                <w:rPr>
                  <w:b/>
                  <w:sz w:val="20"/>
                  <w:lang w:val="en-IE"/>
                </w:rPr>
                <w:t xml:space="preserve"> management confirmation</w:t>
              </w:r>
              <w:r>
                <w:rPr>
                  <w:b/>
                  <w:sz w:val="20"/>
                  <w:lang w:val="en-IE"/>
                </w:rPr>
                <w:t xml:space="preserve"> </w:t>
              </w:r>
              <w:r>
                <w:rPr>
                  <w:sz w:val="20"/>
                  <w:lang w:val="en-IE"/>
                </w:rPr>
                <w:t xml:space="preserve">screen (described in the respective below section). If the user press yes, UFE will remove from the basket the single product offer and will add the new selected one. If the user press no, UFE will </w:t>
              </w:r>
              <w:r>
                <w:rPr>
                  <w:b/>
                  <w:sz w:val="20"/>
                  <w:lang w:val="en-IE"/>
                </w:rPr>
                <w:t>not</w:t>
              </w:r>
              <w:r>
                <w:rPr>
                  <w:sz w:val="20"/>
                  <w:lang w:val="en-IE"/>
                </w:rPr>
                <w:t xml:space="preserve"> remove the single product offer from the basket and will </w:t>
              </w:r>
              <w:r>
                <w:rPr>
                  <w:b/>
                  <w:sz w:val="20"/>
                  <w:lang w:val="en-IE"/>
                </w:rPr>
                <w:t>not</w:t>
              </w:r>
              <w:r>
                <w:rPr>
                  <w:sz w:val="20"/>
                  <w:lang w:val="en-IE"/>
                </w:rPr>
                <w:t xml:space="preserve"> add the new selected one.</w:t>
              </w:r>
            </w:ins>
          </w:p>
        </w:tc>
        <w:tc>
          <w:tcPr>
            <w:tcW w:w="1229" w:type="dxa"/>
            <w:gridSpan w:val="2"/>
            <w:vAlign w:val="top"/>
          </w:tcPr>
          <w:p w14:paraId="477195D2" w14:textId="20378B2C"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2" w:author="Author"/>
                <w:sz w:val="20"/>
                <w:lang w:val="en-IE"/>
              </w:rPr>
            </w:pPr>
            <w:ins w:id="5903" w:author="Author">
              <w:r>
                <w:rPr>
                  <w:sz w:val="20"/>
                  <w:lang w:val="en-IE"/>
                </w:rPr>
                <w:t>No</w:t>
              </w:r>
            </w:ins>
          </w:p>
        </w:tc>
        <w:tc>
          <w:tcPr>
            <w:tcW w:w="1127" w:type="dxa"/>
            <w:gridSpan w:val="2"/>
            <w:vAlign w:val="top"/>
          </w:tcPr>
          <w:p w14:paraId="6B8D852F" w14:textId="0DE2E1D7"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4" w:author="Author"/>
                <w:sz w:val="20"/>
                <w:lang w:val="en-IE"/>
              </w:rPr>
            </w:pPr>
            <w:ins w:id="5905" w:author="Author">
              <w:r>
                <w:rPr>
                  <w:sz w:val="20"/>
                  <w:lang w:val="en-IE"/>
                </w:rPr>
                <w:t>No</w:t>
              </w:r>
            </w:ins>
          </w:p>
        </w:tc>
      </w:tr>
      <w:tr w:rsidR="00221FA4" w:rsidRPr="00E73B40" w14:paraId="1ACAB1E6" w14:textId="77777777" w:rsidTr="00C9669C">
        <w:trPr>
          <w:ins w:id="5906" w:author="Author"/>
        </w:trPr>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7408D785" w14:textId="4AC9E42F" w:rsidR="00221FA4" w:rsidRPr="00E73B40" w:rsidRDefault="00221FA4" w:rsidP="00073602">
            <w:pPr>
              <w:spacing w:before="40" w:after="40" w:line="240" w:lineRule="exact"/>
              <w:jc w:val="left"/>
              <w:rPr>
                <w:ins w:id="5907" w:author="Author"/>
                <w:sz w:val="20"/>
                <w:lang w:val="en-IE"/>
              </w:rPr>
            </w:pPr>
            <w:ins w:id="5908" w:author="Author">
              <w:r>
                <w:rPr>
                  <w:sz w:val="20"/>
                  <w:lang w:val="en-IE"/>
                </w:rPr>
                <w:t>Single product offer</w:t>
              </w:r>
            </w:ins>
          </w:p>
        </w:tc>
        <w:tc>
          <w:tcPr>
            <w:tcW w:w="1134" w:type="dxa"/>
            <w:gridSpan w:val="2"/>
            <w:vAlign w:val="top"/>
          </w:tcPr>
          <w:p w14:paraId="1240FAFC" w14:textId="3E43CAAC"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9" w:author="Author"/>
                <w:sz w:val="20"/>
                <w:lang w:val="en-IE"/>
              </w:rPr>
            </w:pPr>
            <w:ins w:id="5910" w:author="Author">
              <w:r>
                <w:rPr>
                  <w:sz w:val="20"/>
                  <w:lang w:val="en-IE"/>
                </w:rPr>
                <w:t>Area</w:t>
              </w:r>
            </w:ins>
          </w:p>
        </w:tc>
        <w:tc>
          <w:tcPr>
            <w:tcW w:w="3573" w:type="dxa"/>
            <w:gridSpan w:val="2"/>
            <w:vAlign w:val="top"/>
          </w:tcPr>
          <w:p w14:paraId="61E95E27" w14:textId="49C2FC0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1" w:author="Author"/>
                <w:sz w:val="20"/>
                <w:lang w:val="en-IE"/>
              </w:rPr>
            </w:pPr>
            <w:ins w:id="5912" w:author="Author">
              <w:r>
                <w:rPr>
                  <w:sz w:val="20"/>
                  <w:lang w:val="en-IE"/>
                </w:rPr>
                <w:t>Name of the single product offer area</w:t>
              </w:r>
            </w:ins>
          </w:p>
        </w:tc>
        <w:tc>
          <w:tcPr>
            <w:tcW w:w="1229" w:type="dxa"/>
            <w:gridSpan w:val="2"/>
            <w:vAlign w:val="top"/>
          </w:tcPr>
          <w:p w14:paraId="50CDD862" w14:textId="584B86B0"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3" w:author="Author"/>
                <w:sz w:val="20"/>
                <w:lang w:val="en-IE"/>
              </w:rPr>
            </w:pPr>
            <w:ins w:id="5914" w:author="Author">
              <w:r>
                <w:rPr>
                  <w:sz w:val="20"/>
                  <w:lang w:val="en-IE"/>
                </w:rPr>
                <w:t>-</w:t>
              </w:r>
            </w:ins>
          </w:p>
        </w:tc>
        <w:tc>
          <w:tcPr>
            <w:tcW w:w="1127" w:type="dxa"/>
            <w:gridSpan w:val="2"/>
            <w:vAlign w:val="top"/>
          </w:tcPr>
          <w:p w14:paraId="03F2F5C1" w14:textId="647AE839"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5" w:author="Author"/>
                <w:sz w:val="20"/>
                <w:lang w:val="en-IE"/>
              </w:rPr>
            </w:pPr>
            <w:ins w:id="5916" w:author="Author">
              <w:r>
                <w:rPr>
                  <w:sz w:val="20"/>
                  <w:lang w:val="en-IE"/>
                </w:rPr>
                <w:t>-</w:t>
              </w:r>
            </w:ins>
          </w:p>
        </w:tc>
      </w:tr>
      <w:tr w:rsidR="00221FA4" w:rsidRPr="00E73B40" w14:paraId="18986A04" w14:textId="77777777" w:rsidTr="00C9669C">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23DADB3B" w14:textId="74415571" w:rsidR="00221FA4" w:rsidRPr="00E73B40" w:rsidRDefault="00221FA4" w:rsidP="00073602">
            <w:pPr>
              <w:spacing w:before="40" w:after="40" w:line="240" w:lineRule="exact"/>
              <w:jc w:val="left"/>
              <w:rPr>
                <w:sz w:val="20"/>
                <w:lang w:val="en-IE"/>
              </w:rPr>
            </w:pPr>
            <w:r w:rsidRPr="00E73B40">
              <w:rPr>
                <w:sz w:val="20"/>
                <w:lang w:val="en-IE"/>
              </w:rPr>
              <w:t>Plan</w:t>
            </w:r>
          </w:p>
        </w:tc>
        <w:tc>
          <w:tcPr>
            <w:tcW w:w="1134" w:type="dxa"/>
            <w:gridSpan w:val="2"/>
            <w:vAlign w:val="top"/>
          </w:tcPr>
          <w:p w14:paraId="1E191F0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Carrousel</w:t>
            </w:r>
          </w:p>
        </w:tc>
        <w:tc>
          <w:tcPr>
            <w:tcW w:w="3573" w:type="dxa"/>
            <w:gridSpan w:val="2"/>
            <w:vAlign w:val="top"/>
          </w:tcPr>
          <w:p w14:paraId="651355C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billing offers available on the Plan component under the Mobile offer. Each carrousel item displays the following information:</w:t>
            </w:r>
          </w:p>
          <w:p w14:paraId="4C9CEF3A" w14:textId="77777777" w:rsidR="00221FA4" w:rsidRPr="00E73B40" w:rsidRDefault="00221FA4"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name</w:t>
            </w:r>
          </w:p>
          <w:p w14:paraId="7305DFE6" w14:textId="22D6DD75" w:rsidR="00221FA4" w:rsidRPr="00E73B40" w:rsidRDefault="00221FA4"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price.</w:t>
            </w:r>
          </w:p>
          <w:p w14:paraId="44C74886" w14:textId="32AA750D" w:rsidR="00221FA4" w:rsidRPr="00E73B40" w:rsidRDefault="00221FA4" w:rsidP="000E41A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price displayed is the base price</w:t>
            </w:r>
            <w:ins w:id="5917" w:author="Author">
              <w:r>
                <w:rPr>
                  <w:sz w:val="20"/>
                  <w:lang w:val="en-IE"/>
                </w:rPr>
                <w:t xml:space="preserve"> with VAT</w:t>
              </w:r>
            </w:ins>
            <w:r w:rsidRPr="00E73B40">
              <w:rPr>
                <w:sz w:val="20"/>
                <w:lang w:val="en-IE"/>
              </w:rPr>
              <w:t xml:space="preserve"> presented in MEC, and previously loaded to UFE through UFE Catalogue component (for further details on this component, please see [2]).</w:t>
            </w:r>
          </w:p>
        </w:tc>
        <w:tc>
          <w:tcPr>
            <w:tcW w:w="1229" w:type="dxa"/>
            <w:gridSpan w:val="2"/>
            <w:vAlign w:val="top"/>
          </w:tcPr>
          <w:p w14:paraId="2C360A6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303912F1" w14:textId="555F57F0" w:rsidR="00221FA4" w:rsidRPr="00E73B40" w:rsidRDefault="00315D5E"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18" w:author="Author">
              <w:r w:rsidRPr="00E73B40">
                <w:rPr>
                  <w:sz w:val="20"/>
                  <w:lang w:val="en-IE"/>
                </w:rPr>
                <w:t>Depends on the attribute definition.</w:t>
              </w:r>
            </w:ins>
          </w:p>
        </w:tc>
      </w:tr>
      <w:tr w:rsidR="00221FA4" w:rsidRPr="00E73B40" w14:paraId="4D00A436"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61DBEC2F" w14:textId="77777777" w:rsidR="00221FA4" w:rsidRPr="00E73B40" w:rsidRDefault="00221FA4" w:rsidP="00073602">
            <w:pPr>
              <w:spacing w:before="40" w:after="40" w:line="240" w:lineRule="exact"/>
              <w:jc w:val="left"/>
              <w:rPr>
                <w:sz w:val="20"/>
                <w:lang w:val="en-IE"/>
              </w:rPr>
            </w:pPr>
            <w:r w:rsidRPr="00E73B40">
              <w:rPr>
                <w:sz w:val="20"/>
                <w:lang w:val="en-IE"/>
              </w:rPr>
              <w:t>Components</w:t>
            </w:r>
            <w:r w:rsidRPr="00E73B40">
              <w:rPr>
                <w:b w:val="0"/>
                <w:i/>
                <w:sz w:val="20"/>
                <w:lang w:val="en-IE"/>
              </w:rPr>
              <w:t xml:space="preserve"> - Allows the configuration of all components under the offer.</w:t>
            </w:r>
          </w:p>
        </w:tc>
      </w:tr>
      <w:tr w:rsidR="00221FA4" w:rsidRPr="00E73B40" w14:paraId="5DD336F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2CA87CFE" w14:textId="77777777" w:rsidR="00221FA4" w:rsidRPr="00E73B40" w:rsidRDefault="00221FA4" w:rsidP="00073602">
            <w:pPr>
              <w:spacing w:before="40" w:after="40" w:line="240" w:lineRule="exact"/>
              <w:jc w:val="left"/>
              <w:rPr>
                <w:sz w:val="20"/>
                <w:lang w:val="en-IE"/>
              </w:rPr>
            </w:pPr>
            <w:r w:rsidRPr="00E73B40">
              <w:rPr>
                <w:sz w:val="20"/>
                <w:lang w:val="en-IE"/>
              </w:rPr>
              <w:t>Main</w:t>
            </w:r>
          </w:p>
        </w:tc>
        <w:tc>
          <w:tcPr>
            <w:tcW w:w="1134" w:type="dxa"/>
            <w:gridSpan w:val="2"/>
            <w:vAlign w:val="top"/>
          </w:tcPr>
          <w:p w14:paraId="56CFD9CA"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573" w:type="dxa"/>
            <w:gridSpan w:val="2"/>
            <w:vAlign w:val="top"/>
          </w:tcPr>
          <w:p w14:paraId="7EE2F91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configuration of the following components under the offer:</w:t>
            </w:r>
          </w:p>
          <w:p w14:paraId="647AD7F9" w14:textId="77777777" w:rsidR="00221FA4" w:rsidRPr="00E73B40" w:rsidRDefault="00221FA4"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Main</w:t>
            </w:r>
          </w:p>
          <w:p w14:paraId="7A9EB97D" w14:textId="77777777" w:rsidR="00221FA4" w:rsidRDefault="00221FA4"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9" w:author="Author"/>
                <w:sz w:val="20"/>
                <w:lang w:val="en-IE"/>
              </w:rPr>
            </w:pPr>
            <w:r w:rsidRPr="00E73B40">
              <w:rPr>
                <w:sz w:val="20"/>
                <w:lang w:val="en-IE"/>
              </w:rPr>
              <w:t>SIM</w:t>
            </w:r>
          </w:p>
          <w:p w14:paraId="57BC4598" w14:textId="4ED3654E" w:rsidR="00221FA4" w:rsidRPr="00DA40D4" w:rsidRDefault="00221FA4" w:rsidP="00581D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20" w:author="Author">
              <w:r>
                <w:rPr>
                  <w:sz w:val="20"/>
                  <w:lang w:val="en-IE"/>
                </w:rPr>
                <w:t>This component is treated as a hybrid component, meaning that it will merge what comes from UFE Catalogue (Main and SIM) and will follow the below description for each field.</w:t>
              </w:r>
            </w:ins>
          </w:p>
        </w:tc>
        <w:tc>
          <w:tcPr>
            <w:tcW w:w="1229" w:type="dxa"/>
            <w:gridSpan w:val="2"/>
            <w:vAlign w:val="top"/>
          </w:tcPr>
          <w:p w14:paraId="6CC6C5C3"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209DB91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21FA4" w:rsidRPr="00E73B40" w14:paraId="652EC645"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AF0B318" w14:textId="77777777" w:rsidR="00221FA4" w:rsidRPr="00E73B40" w:rsidRDefault="00221FA4" w:rsidP="00073602">
            <w:pPr>
              <w:spacing w:before="40" w:after="40" w:line="240" w:lineRule="exact"/>
              <w:jc w:val="left"/>
              <w:rPr>
                <w:sz w:val="20"/>
                <w:lang w:val="en-IE"/>
              </w:rPr>
            </w:pPr>
            <w:r w:rsidRPr="00E73B40">
              <w:rPr>
                <w:sz w:val="20"/>
                <w:lang w:val="en-IE"/>
              </w:rPr>
              <w:lastRenderedPageBreak/>
              <w:t>Phone number</w:t>
            </w:r>
          </w:p>
        </w:tc>
        <w:tc>
          <w:tcPr>
            <w:tcW w:w="1134" w:type="dxa"/>
            <w:gridSpan w:val="2"/>
            <w:vAlign w:val="top"/>
          </w:tcPr>
          <w:p w14:paraId="4F1361E1" w14:textId="1A4D29DD" w:rsidR="00221FA4" w:rsidRPr="00E73B40" w:rsidRDefault="00221FA4" w:rsidP="008C7A5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Label + </w:t>
            </w:r>
            <w:r>
              <w:rPr>
                <w:sz w:val="20"/>
                <w:lang w:val="en-IE"/>
              </w:rPr>
              <w:t>Refresh icon</w:t>
            </w:r>
          </w:p>
        </w:tc>
        <w:tc>
          <w:tcPr>
            <w:tcW w:w="3573" w:type="dxa"/>
            <w:gridSpan w:val="2"/>
            <w:vAlign w:val="top"/>
          </w:tcPr>
          <w:p w14:paraId="359EDD7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MSISDN of the mobile subscription.</w:t>
            </w:r>
          </w:p>
          <w:p w14:paraId="2AA3DBB4" w14:textId="1D5CC374"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new subscription</w:t>
            </w:r>
            <w:ins w:id="5921" w:author="Author">
              <w:r w:rsidR="005A5BD6">
                <w:rPr>
                  <w:sz w:val="20"/>
                  <w:lang w:val="en-IE"/>
                </w:rPr>
                <w:t xml:space="preserve"> (new number option)</w:t>
              </w:r>
            </w:ins>
            <w:r w:rsidRPr="00E73B40">
              <w:rPr>
                <w:sz w:val="20"/>
                <w:lang w:val="en-IE"/>
              </w:rPr>
              <w:t xml:space="preserve">, the </w:t>
            </w:r>
            <w:r w:rsidR="008C7A56">
              <w:rPr>
                <w:sz w:val="20"/>
                <w:lang w:val="en-IE"/>
              </w:rPr>
              <w:t>Refresh</w:t>
            </w:r>
            <w:r w:rsidR="008C7A56" w:rsidRPr="00E73B40">
              <w:rPr>
                <w:sz w:val="20"/>
                <w:lang w:val="en-IE"/>
              </w:rPr>
              <w:t xml:space="preserve"> </w:t>
            </w:r>
            <w:r w:rsidRPr="00E73B40">
              <w:rPr>
                <w:sz w:val="20"/>
                <w:lang w:val="en-IE"/>
              </w:rPr>
              <w:t>icon is available to allow the user to change the pre-selected MSISDN.</w:t>
            </w:r>
          </w:p>
          <w:p w14:paraId="22720315" w14:textId="5754B0A3" w:rsidR="00221FA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2" w:author="Author"/>
                <w:sz w:val="20"/>
                <w:lang w:val="en-IE"/>
              </w:rPr>
            </w:pPr>
            <w:r w:rsidRPr="00E73B40">
              <w:rPr>
                <w:sz w:val="20"/>
                <w:lang w:val="en-IE"/>
              </w:rPr>
              <w:t>On an existing subscription</w:t>
            </w:r>
            <w:ins w:id="5923" w:author="Author">
              <w:r w:rsidR="005A5BD6">
                <w:rPr>
                  <w:sz w:val="20"/>
                  <w:lang w:val="en-IE"/>
                </w:rPr>
                <w:t xml:space="preserve"> (existing number option)</w:t>
              </w:r>
            </w:ins>
            <w:r w:rsidRPr="00E73B40">
              <w:rPr>
                <w:sz w:val="20"/>
                <w:lang w:val="en-IE"/>
              </w:rPr>
              <w:t>, applicable when accepting a campaign</w:t>
            </w:r>
            <w:ins w:id="5924" w:author="Author">
              <w:r w:rsidR="008C7A56">
                <w:rPr>
                  <w:sz w:val="20"/>
                  <w:lang w:val="en-IE"/>
                </w:rPr>
                <w:t xml:space="preserve"> or in a Pre2Pos scenario, the refresh icon is not visible</w:t>
              </w:r>
            </w:ins>
            <w:r w:rsidRPr="00E73B40">
              <w:rPr>
                <w:sz w:val="20"/>
                <w:lang w:val="en-IE"/>
              </w:rPr>
              <w:t>.</w:t>
            </w:r>
            <w:r>
              <w:rPr>
                <w:sz w:val="20"/>
                <w:lang w:val="en-IE"/>
              </w:rPr>
              <w:t xml:space="preserve"> When </w:t>
            </w:r>
            <w:r w:rsidRPr="005A5BD6">
              <w:rPr>
                <w:b/>
                <w:sz w:val="20"/>
                <w:lang w:val="en-IE"/>
              </w:rPr>
              <w:t>porting in</w:t>
            </w:r>
            <w:r>
              <w:rPr>
                <w:sz w:val="20"/>
                <w:lang w:val="en-IE"/>
              </w:rPr>
              <w:t xml:space="preserve">, </w:t>
            </w:r>
            <w:r w:rsidR="008C7A56">
              <w:rPr>
                <w:sz w:val="20"/>
                <w:lang w:val="en-IE"/>
              </w:rPr>
              <w:t xml:space="preserve">the </w:t>
            </w:r>
            <w:r>
              <w:rPr>
                <w:sz w:val="20"/>
                <w:lang w:val="en-IE"/>
              </w:rPr>
              <w:t xml:space="preserve">field </w:t>
            </w:r>
            <w:r w:rsidR="008C7A56">
              <w:rPr>
                <w:sz w:val="20"/>
                <w:lang w:val="en-IE"/>
              </w:rPr>
              <w:t xml:space="preserve">Phone number </w:t>
            </w:r>
            <w:r>
              <w:rPr>
                <w:sz w:val="20"/>
                <w:lang w:val="en-IE"/>
              </w:rPr>
              <w:t>will be disabled.</w:t>
            </w:r>
            <w:ins w:id="5925" w:author="Author">
              <w:r w:rsidR="005A5BD6">
                <w:rPr>
                  <w:sz w:val="20"/>
                  <w:lang w:val="en-IE"/>
                </w:rPr>
                <w:t xml:space="preserve"> When </w:t>
              </w:r>
              <w:r w:rsidR="005A5BD6" w:rsidRPr="005A5BD6">
                <w:rPr>
                  <w:b/>
                  <w:sz w:val="20"/>
                  <w:lang w:val="en-IE"/>
                </w:rPr>
                <w:t>upgrading</w:t>
              </w:r>
              <w:r w:rsidR="005A5BD6">
                <w:rPr>
                  <w:sz w:val="20"/>
                  <w:lang w:val="en-IE"/>
                </w:rPr>
                <w:t xml:space="preserve"> the field will be read only and pre-populated with the MSISDN of the mobile number.</w:t>
              </w:r>
            </w:ins>
          </w:p>
          <w:p w14:paraId="6B305351" w14:textId="2E40D942" w:rsidR="001239DB"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26" w:author="Author">
              <w:r>
                <w:rPr>
                  <w:sz w:val="20"/>
                  <w:lang w:val="en-IE"/>
                </w:rPr>
                <w:t>Refresh icon may be used to refresh the list of available MSISDN</w:t>
              </w:r>
              <w:r w:rsidR="008C7A56">
                <w:rPr>
                  <w:sz w:val="20"/>
                  <w:lang w:val="en-IE"/>
                </w:rPr>
                <w:t xml:space="preserve"> (for new subscriptions)</w:t>
              </w:r>
              <w:r>
                <w:rPr>
                  <w:sz w:val="20"/>
                  <w:lang w:val="en-IE"/>
                </w:rPr>
                <w:t>. Only 10 MSISDNs will be loaded each time.</w:t>
              </w:r>
            </w:ins>
          </w:p>
        </w:tc>
        <w:tc>
          <w:tcPr>
            <w:tcW w:w="1229" w:type="dxa"/>
            <w:gridSpan w:val="2"/>
            <w:vAlign w:val="top"/>
          </w:tcPr>
          <w:p w14:paraId="37F93CD8" w14:textId="5DD22519" w:rsidR="00221FA4" w:rsidRPr="00E73B40" w:rsidRDefault="005A5BD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27" w:author="Author">
              <w:r>
                <w:rPr>
                  <w:sz w:val="20"/>
                  <w:lang w:val="en-IE"/>
                </w:rPr>
                <w:t xml:space="preserve">Yes / </w:t>
              </w:r>
            </w:ins>
            <w:del w:id="5928" w:author="Author">
              <w:r w:rsidR="00221FA4" w:rsidRPr="00E73B40" w:rsidDel="005A5BD6">
                <w:rPr>
                  <w:sz w:val="20"/>
                  <w:lang w:val="en-IE"/>
                </w:rPr>
                <w:delText>Yes</w:delText>
              </w:r>
            </w:del>
            <w:ins w:id="5929" w:author="Author">
              <w:r>
                <w:rPr>
                  <w:sz w:val="20"/>
                  <w:lang w:val="en-IE"/>
                </w:rPr>
                <w:t>No, depending on the scenario</w:t>
              </w:r>
            </w:ins>
          </w:p>
        </w:tc>
        <w:tc>
          <w:tcPr>
            <w:tcW w:w="1127" w:type="dxa"/>
            <w:gridSpan w:val="2"/>
            <w:vAlign w:val="top"/>
          </w:tcPr>
          <w:p w14:paraId="6F9FEC0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565DCBEB"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E793D7A" w14:textId="77777777" w:rsidR="00221FA4" w:rsidRPr="00E73B40" w:rsidRDefault="00221FA4" w:rsidP="00073602">
            <w:pPr>
              <w:spacing w:before="40" w:after="40" w:line="240" w:lineRule="exact"/>
              <w:jc w:val="left"/>
              <w:rPr>
                <w:sz w:val="20"/>
                <w:lang w:val="en-IE"/>
              </w:rPr>
            </w:pPr>
            <w:r w:rsidRPr="00E73B40">
              <w:rPr>
                <w:sz w:val="20"/>
                <w:lang w:val="en-IE"/>
              </w:rPr>
              <w:t>SIM card number</w:t>
            </w:r>
          </w:p>
        </w:tc>
        <w:tc>
          <w:tcPr>
            <w:tcW w:w="1134" w:type="dxa"/>
            <w:gridSpan w:val="2"/>
            <w:vAlign w:val="top"/>
          </w:tcPr>
          <w:p w14:paraId="1C384731"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573" w:type="dxa"/>
            <w:gridSpan w:val="2"/>
            <w:vAlign w:val="top"/>
          </w:tcPr>
          <w:p w14:paraId="360FDC6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scan of the SIM card number and corresponds to the SKU attribute of the SIM component under the mobile offer.</w:t>
            </w:r>
          </w:p>
          <w:p w14:paraId="1987E8D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at shops.</w:t>
            </w:r>
          </w:p>
        </w:tc>
        <w:tc>
          <w:tcPr>
            <w:tcW w:w="1229" w:type="dxa"/>
            <w:gridSpan w:val="2"/>
            <w:vAlign w:val="top"/>
          </w:tcPr>
          <w:p w14:paraId="0DFD20A8"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42DA939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2022F162"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764E710" w14:textId="77777777" w:rsidR="00221FA4" w:rsidRPr="00E73B40" w:rsidRDefault="00221FA4" w:rsidP="00073602">
            <w:pPr>
              <w:spacing w:before="40" w:after="40" w:line="240" w:lineRule="exact"/>
              <w:jc w:val="left"/>
              <w:rPr>
                <w:sz w:val="20"/>
                <w:lang w:val="en-IE"/>
              </w:rPr>
            </w:pPr>
            <w:r w:rsidRPr="00E73B40">
              <w:rPr>
                <w:sz w:val="20"/>
                <w:lang w:val="en-IE"/>
              </w:rPr>
              <w:t>SIM card type</w:t>
            </w:r>
          </w:p>
        </w:tc>
        <w:tc>
          <w:tcPr>
            <w:tcW w:w="1134" w:type="dxa"/>
            <w:gridSpan w:val="2"/>
            <w:vAlign w:val="top"/>
          </w:tcPr>
          <w:p w14:paraId="250131D9"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 / Dropdown</w:t>
            </w:r>
          </w:p>
        </w:tc>
        <w:tc>
          <w:tcPr>
            <w:tcW w:w="3573" w:type="dxa"/>
            <w:gridSpan w:val="2"/>
            <w:vAlign w:val="top"/>
          </w:tcPr>
          <w:p w14:paraId="39E20DE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Indicates the type of the SIM card and corresponds to the SIM Type attribute of the SIM component under the mobile offer.</w:t>
            </w:r>
          </w:p>
          <w:p w14:paraId="303D0A80"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the process is running at the shop, this is a Label and is only visible after the SIM card number being provided.</w:t>
            </w:r>
          </w:p>
          <w:p w14:paraId="30C89C54" w14:textId="55D2B415"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the process is running at the call centre, this is a dropdown always visible and the available values are configurable through Reference Data UFE_RD</w:t>
            </w:r>
            <w:r>
              <w:rPr>
                <w:sz w:val="20"/>
                <w:lang w:val="en-IE"/>
              </w:rPr>
              <w:t>_</w:t>
            </w:r>
            <w:r w:rsidRPr="00E73B40">
              <w:rPr>
                <w:sz w:val="20"/>
                <w:lang w:val="en-IE"/>
              </w:rPr>
              <w:t>17.</w:t>
            </w:r>
          </w:p>
        </w:tc>
        <w:tc>
          <w:tcPr>
            <w:tcW w:w="1229" w:type="dxa"/>
            <w:gridSpan w:val="2"/>
            <w:vAlign w:val="top"/>
          </w:tcPr>
          <w:p w14:paraId="1B22157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 / No</w:t>
            </w:r>
          </w:p>
        </w:tc>
        <w:tc>
          <w:tcPr>
            <w:tcW w:w="1127" w:type="dxa"/>
            <w:gridSpan w:val="2"/>
            <w:vAlign w:val="top"/>
          </w:tcPr>
          <w:p w14:paraId="059E2CA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68F81C75"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77930EB8" w14:textId="6F80DADC" w:rsidR="00221FA4" w:rsidRPr="00E73B40" w:rsidRDefault="00221FA4" w:rsidP="00073602">
            <w:pPr>
              <w:spacing w:before="40" w:after="40" w:line="240" w:lineRule="exact"/>
              <w:jc w:val="left"/>
              <w:rPr>
                <w:i/>
                <w:sz w:val="20"/>
                <w:lang w:val="en-IE"/>
              </w:rPr>
            </w:pPr>
            <w:r w:rsidRPr="00E73B40">
              <w:rPr>
                <w:i/>
                <w:sz w:val="20"/>
                <w:lang w:val="en-IE"/>
              </w:rPr>
              <w:t xml:space="preserve">Other </w:t>
            </w:r>
            <w:r>
              <w:rPr>
                <w:i/>
                <w:sz w:val="20"/>
                <w:lang w:val="en-IE"/>
              </w:rPr>
              <w:t xml:space="preserve">Main or </w:t>
            </w:r>
            <w:r w:rsidRPr="00E73B40">
              <w:rPr>
                <w:i/>
                <w:sz w:val="20"/>
                <w:lang w:val="en-IE"/>
              </w:rPr>
              <w:t>SIM attributes</w:t>
            </w:r>
          </w:p>
        </w:tc>
        <w:tc>
          <w:tcPr>
            <w:tcW w:w="1134" w:type="dxa"/>
            <w:gridSpan w:val="2"/>
            <w:vAlign w:val="top"/>
          </w:tcPr>
          <w:p w14:paraId="5FA8AC0B"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 / Dropdown</w:t>
            </w:r>
          </w:p>
        </w:tc>
        <w:tc>
          <w:tcPr>
            <w:tcW w:w="3573" w:type="dxa"/>
            <w:gridSpan w:val="2"/>
            <w:vAlign w:val="top"/>
          </w:tcPr>
          <w:p w14:paraId="64DCFDEE" w14:textId="1FB4EAC1"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Any other visible and editable attributes of the </w:t>
            </w:r>
            <w:r>
              <w:rPr>
                <w:sz w:val="20"/>
                <w:lang w:val="en-IE"/>
              </w:rPr>
              <w:t xml:space="preserve">Main or </w:t>
            </w:r>
            <w:r w:rsidRPr="00E73B40">
              <w:rPr>
                <w:sz w:val="20"/>
                <w:lang w:val="en-IE"/>
              </w:rPr>
              <w:t>SIM component</w:t>
            </w:r>
            <w:r>
              <w:rPr>
                <w:sz w:val="20"/>
                <w:lang w:val="en-IE"/>
              </w:rPr>
              <w:t>s</w:t>
            </w:r>
            <w:r w:rsidRPr="00E73B40">
              <w:rPr>
                <w:sz w:val="20"/>
                <w:lang w:val="en-IE"/>
              </w:rPr>
              <w:t xml:space="preserve"> under the mobile offer are displayed here. If the attribute has an available list of values, UFE represents it as a dropdown. Otherwise, UFE represents it as a Textbox.</w:t>
            </w:r>
          </w:p>
        </w:tc>
        <w:tc>
          <w:tcPr>
            <w:tcW w:w="1229" w:type="dxa"/>
            <w:gridSpan w:val="2"/>
            <w:vAlign w:val="top"/>
          </w:tcPr>
          <w:p w14:paraId="0D068EC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4FA0DAD6"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attribute definition.</w:t>
            </w:r>
          </w:p>
        </w:tc>
      </w:tr>
      <w:tr w:rsidR="00221FA4" w:rsidRPr="00E73B40" w14:paraId="4C4CC40F"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116890BE" w14:textId="77777777" w:rsidR="00221FA4" w:rsidRPr="00E73B40" w:rsidRDefault="00221FA4" w:rsidP="00073602">
            <w:pPr>
              <w:spacing w:before="40" w:after="40" w:line="240" w:lineRule="exact"/>
              <w:jc w:val="left"/>
              <w:rPr>
                <w:sz w:val="20"/>
                <w:lang w:val="en-IE"/>
              </w:rPr>
            </w:pPr>
            <w:r w:rsidRPr="00E73B40">
              <w:rPr>
                <w:sz w:val="20"/>
                <w:lang w:val="en-IE"/>
              </w:rPr>
              <w:lastRenderedPageBreak/>
              <w:t>Portability</w:t>
            </w:r>
          </w:p>
        </w:tc>
        <w:tc>
          <w:tcPr>
            <w:tcW w:w="1134" w:type="dxa"/>
            <w:gridSpan w:val="2"/>
            <w:vAlign w:val="top"/>
          </w:tcPr>
          <w:p w14:paraId="73859380"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573" w:type="dxa"/>
            <w:gridSpan w:val="2"/>
            <w:vAlign w:val="top"/>
          </w:tcPr>
          <w:p w14:paraId="6678847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configure the port in request.</w:t>
            </w:r>
          </w:p>
          <w:p w14:paraId="4DDECFBA" w14:textId="77777777" w:rsidR="00221FA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30" w:author="Author"/>
                <w:sz w:val="20"/>
                <w:lang w:val="en-IE"/>
              </w:rPr>
            </w:pPr>
            <w:r w:rsidRPr="00E73B40">
              <w:rPr>
                <w:sz w:val="20"/>
                <w:lang w:val="en-IE"/>
              </w:rPr>
              <w:t>This component is loaded only if the mobile offer has the Number Portability under it.</w:t>
            </w:r>
          </w:p>
          <w:p w14:paraId="387EC9E2" w14:textId="77D40402"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31" w:author="Author">
              <w:r>
                <w:rPr>
                  <w:sz w:val="20"/>
                  <w:lang w:val="en-IE"/>
                </w:rPr>
                <w:t xml:space="preserve">All </w:t>
              </w:r>
              <w:r w:rsidRPr="00E73B40">
                <w:rPr>
                  <w:sz w:val="20"/>
                  <w:lang w:val="en-IE"/>
                </w:rPr>
                <w:t>visible and editable attributes of the Number Portability component under the mobile offer are displayed here. If the attribute has an available list of values, UFE represents it as a dropdown. Otherwise, UFE represents it as a Textbox.</w:t>
              </w:r>
            </w:ins>
          </w:p>
        </w:tc>
        <w:tc>
          <w:tcPr>
            <w:tcW w:w="1229" w:type="dxa"/>
            <w:gridSpan w:val="2"/>
            <w:vAlign w:val="top"/>
          </w:tcPr>
          <w:p w14:paraId="7313B838"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568F235E"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21FA4" w:rsidRPr="00E73B40" w:rsidDel="00581D37" w14:paraId="4FE122E2" w14:textId="0EC0550F" w:rsidTr="00C9669C">
        <w:trPr>
          <w:gridBefore w:val="2"/>
          <w:wBefore w:w="388" w:type="dxa"/>
          <w:del w:id="5932"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380A5768" w14:textId="427C9417" w:rsidR="00221FA4" w:rsidRPr="00E73B40" w:rsidDel="00581D37" w:rsidRDefault="00221FA4" w:rsidP="00073602">
            <w:pPr>
              <w:spacing w:before="40" w:after="40" w:line="240" w:lineRule="exact"/>
              <w:jc w:val="left"/>
              <w:rPr>
                <w:del w:id="5933" w:author="Author"/>
                <w:i/>
                <w:sz w:val="20"/>
                <w:lang w:val="en-IE"/>
              </w:rPr>
            </w:pPr>
            <w:del w:id="5934" w:author="Author">
              <w:r w:rsidRPr="00E73B40" w:rsidDel="00581D37">
                <w:rPr>
                  <w:i/>
                  <w:sz w:val="20"/>
                  <w:lang w:val="en-IE"/>
                </w:rPr>
                <w:delText>Activate / Deactivate</w:delText>
              </w:r>
            </w:del>
          </w:p>
        </w:tc>
        <w:tc>
          <w:tcPr>
            <w:tcW w:w="1134" w:type="dxa"/>
            <w:gridSpan w:val="2"/>
            <w:vAlign w:val="top"/>
          </w:tcPr>
          <w:p w14:paraId="7FC7F018" w14:textId="404A112B"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35" w:author="Author"/>
                <w:sz w:val="20"/>
                <w:lang w:val="en-IE"/>
              </w:rPr>
            </w:pPr>
            <w:del w:id="5936" w:author="Author">
              <w:r w:rsidRPr="00E73B40" w:rsidDel="00581D37">
                <w:rPr>
                  <w:sz w:val="20"/>
                  <w:lang w:val="en-IE"/>
                </w:rPr>
                <w:delText>Toggle</w:delText>
              </w:r>
            </w:del>
          </w:p>
        </w:tc>
        <w:tc>
          <w:tcPr>
            <w:tcW w:w="3573" w:type="dxa"/>
            <w:gridSpan w:val="2"/>
            <w:vAlign w:val="top"/>
          </w:tcPr>
          <w:p w14:paraId="3452B537" w14:textId="74817E27"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37" w:author="Author"/>
                <w:sz w:val="20"/>
                <w:lang w:val="en-IE"/>
              </w:rPr>
            </w:pPr>
            <w:del w:id="5938" w:author="Author">
              <w:r w:rsidRPr="00E73B40" w:rsidDel="00581D37">
                <w:rPr>
                  <w:sz w:val="20"/>
                  <w:lang w:val="en-IE"/>
                </w:rPr>
                <w:delText>Defines if a portability request is required by the customer or not.</w:delText>
              </w:r>
            </w:del>
          </w:p>
        </w:tc>
        <w:tc>
          <w:tcPr>
            <w:tcW w:w="1229" w:type="dxa"/>
            <w:gridSpan w:val="2"/>
            <w:vAlign w:val="top"/>
          </w:tcPr>
          <w:p w14:paraId="63FED96B" w14:textId="26D18EB6"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39" w:author="Author"/>
                <w:sz w:val="20"/>
                <w:lang w:val="en-IE"/>
              </w:rPr>
            </w:pPr>
            <w:del w:id="5940" w:author="Author">
              <w:r w:rsidRPr="00E73B40" w:rsidDel="00581D37">
                <w:rPr>
                  <w:sz w:val="20"/>
                  <w:lang w:val="en-IE"/>
                </w:rPr>
                <w:delText>No</w:delText>
              </w:r>
            </w:del>
          </w:p>
        </w:tc>
        <w:tc>
          <w:tcPr>
            <w:tcW w:w="1127" w:type="dxa"/>
            <w:gridSpan w:val="2"/>
            <w:vAlign w:val="top"/>
          </w:tcPr>
          <w:p w14:paraId="42E7C0ED" w14:textId="505CAF5D"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1" w:author="Author"/>
                <w:sz w:val="20"/>
                <w:lang w:val="en-IE"/>
              </w:rPr>
            </w:pPr>
            <w:del w:id="5942" w:author="Author">
              <w:r w:rsidRPr="00E73B40" w:rsidDel="00581D37">
                <w:rPr>
                  <w:sz w:val="20"/>
                  <w:lang w:val="en-IE"/>
                </w:rPr>
                <w:delText>Yes</w:delText>
              </w:r>
            </w:del>
          </w:p>
        </w:tc>
      </w:tr>
      <w:tr w:rsidR="00221FA4" w:rsidRPr="00E73B40" w:rsidDel="00DA40D4" w14:paraId="39EB70DF" w14:textId="5E2CCB45" w:rsidTr="00C9669C">
        <w:trPr>
          <w:gridBefore w:val="2"/>
          <w:wBefore w:w="388" w:type="dxa"/>
          <w:del w:id="5943"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387F52A" w14:textId="1C211475" w:rsidR="00221FA4" w:rsidRPr="00E73B40" w:rsidDel="00DA40D4" w:rsidRDefault="00221FA4" w:rsidP="00073602">
            <w:pPr>
              <w:spacing w:before="40" w:after="40" w:line="240" w:lineRule="exact"/>
              <w:jc w:val="left"/>
              <w:rPr>
                <w:del w:id="5944" w:author="Author"/>
                <w:sz w:val="20"/>
                <w:lang w:val="en-IE"/>
              </w:rPr>
            </w:pPr>
            <w:del w:id="5945" w:author="Author">
              <w:r w:rsidRPr="00E73B40" w:rsidDel="00DA40D4">
                <w:rPr>
                  <w:sz w:val="20"/>
                  <w:lang w:val="en-IE"/>
                </w:rPr>
                <w:delText>Port in code</w:delText>
              </w:r>
            </w:del>
          </w:p>
        </w:tc>
        <w:tc>
          <w:tcPr>
            <w:tcW w:w="1134" w:type="dxa"/>
            <w:gridSpan w:val="2"/>
            <w:vAlign w:val="top"/>
          </w:tcPr>
          <w:p w14:paraId="51D5371B" w14:textId="61C8F9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6" w:author="Author"/>
                <w:sz w:val="20"/>
                <w:lang w:val="en-IE"/>
              </w:rPr>
            </w:pPr>
            <w:del w:id="5947" w:author="Author">
              <w:r w:rsidRPr="00E73B40" w:rsidDel="00DA40D4">
                <w:rPr>
                  <w:sz w:val="20"/>
                  <w:lang w:val="en-IE"/>
                </w:rPr>
                <w:delText>Textbox</w:delText>
              </w:r>
            </w:del>
          </w:p>
        </w:tc>
        <w:tc>
          <w:tcPr>
            <w:tcW w:w="3573" w:type="dxa"/>
            <w:gridSpan w:val="2"/>
            <w:vAlign w:val="top"/>
          </w:tcPr>
          <w:p w14:paraId="7BAFE165" w14:textId="6299B99F" w:rsidR="00221FA4" w:rsidRPr="00E73B40" w:rsidDel="00DA40D4" w:rsidRDefault="00221FA4" w:rsidP="006E72F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8" w:author="Author"/>
                <w:sz w:val="20"/>
                <w:lang w:val="en-IE"/>
              </w:rPr>
            </w:pPr>
            <w:del w:id="5949" w:author="Author">
              <w:r w:rsidRPr="00E73B40" w:rsidDel="00DA40D4">
                <w:rPr>
                  <w:sz w:val="20"/>
                  <w:lang w:val="en-IE"/>
                </w:rPr>
                <w:delText>Input code sent to the Customer mobile phone.</w:delText>
              </w:r>
            </w:del>
          </w:p>
        </w:tc>
        <w:tc>
          <w:tcPr>
            <w:tcW w:w="1229" w:type="dxa"/>
            <w:gridSpan w:val="2"/>
            <w:vAlign w:val="top"/>
          </w:tcPr>
          <w:p w14:paraId="2566D0AF" w14:textId="5A93E6C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0" w:author="Author"/>
                <w:sz w:val="20"/>
                <w:lang w:val="en-IE"/>
              </w:rPr>
            </w:pPr>
            <w:del w:id="5951" w:author="Author">
              <w:r w:rsidRPr="00E73B40" w:rsidDel="00DA40D4">
                <w:rPr>
                  <w:sz w:val="20"/>
                  <w:lang w:val="en-IE"/>
                </w:rPr>
                <w:delText>No</w:delText>
              </w:r>
            </w:del>
          </w:p>
        </w:tc>
        <w:tc>
          <w:tcPr>
            <w:tcW w:w="1127" w:type="dxa"/>
            <w:gridSpan w:val="2"/>
            <w:vAlign w:val="top"/>
          </w:tcPr>
          <w:p w14:paraId="7460A01D" w14:textId="459E1F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2" w:author="Author"/>
                <w:sz w:val="20"/>
                <w:lang w:val="en-IE"/>
              </w:rPr>
            </w:pPr>
            <w:del w:id="5953" w:author="Author">
              <w:r w:rsidRPr="00E73B40" w:rsidDel="00DA40D4">
                <w:rPr>
                  <w:sz w:val="20"/>
                  <w:lang w:val="en-IE"/>
                </w:rPr>
                <w:delText>Yes</w:delText>
              </w:r>
            </w:del>
          </w:p>
        </w:tc>
      </w:tr>
      <w:tr w:rsidR="00221FA4" w:rsidRPr="00E73B40" w:rsidDel="00DA40D4" w14:paraId="1166184D" w14:textId="054A3F69" w:rsidTr="00C9669C">
        <w:trPr>
          <w:gridBefore w:val="2"/>
          <w:wBefore w:w="388" w:type="dxa"/>
          <w:del w:id="5954"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1855EA10" w14:textId="5EBA66F0" w:rsidR="00221FA4" w:rsidRPr="00E73B40" w:rsidDel="00DA40D4" w:rsidRDefault="00221FA4" w:rsidP="00073602">
            <w:pPr>
              <w:spacing w:before="40" w:after="40" w:line="240" w:lineRule="exact"/>
              <w:jc w:val="left"/>
              <w:rPr>
                <w:del w:id="5955" w:author="Author"/>
                <w:sz w:val="20"/>
                <w:lang w:val="en-IE"/>
              </w:rPr>
            </w:pPr>
            <w:del w:id="5956" w:author="Author">
              <w:r w:rsidRPr="00E73B40" w:rsidDel="00DA40D4">
                <w:rPr>
                  <w:sz w:val="20"/>
                  <w:lang w:val="en-IE"/>
                </w:rPr>
                <w:delText>Send SMS</w:delText>
              </w:r>
            </w:del>
          </w:p>
        </w:tc>
        <w:tc>
          <w:tcPr>
            <w:tcW w:w="1134" w:type="dxa"/>
            <w:gridSpan w:val="2"/>
            <w:vAlign w:val="top"/>
          </w:tcPr>
          <w:p w14:paraId="3301337E" w14:textId="56B6705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7" w:author="Author"/>
                <w:sz w:val="20"/>
                <w:lang w:val="en-IE"/>
              </w:rPr>
            </w:pPr>
            <w:del w:id="5958" w:author="Author">
              <w:r w:rsidRPr="00E73B40" w:rsidDel="00DA40D4">
                <w:rPr>
                  <w:sz w:val="20"/>
                  <w:lang w:val="en-IE"/>
                </w:rPr>
                <w:delText>Button</w:delText>
              </w:r>
            </w:del>
          </w:p>
        </w:tc>
        <w:tc>
          <w:tcPr>
            <w:tcW w:w="3573" w:type="dxa"/>
            <w:gridSpan w:val="2"/>
            <w:vAlign w:val="top"/>
          </w:tcPr>
          <w:p w14:paraId="50212DC8" w14:textId="12197B63"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9" w:author="Author"/>
                <w:sz w:val="20"/>
                <w:lang w:val="en-IE"/>
              </w:rPr>
            </w:pPr>
            <w:del w:id="5960" w:author="Author">
              <w:r w:rsidRPr="00E73B40" w:rsidDel="00DA40D4">
                <w:rPr>
                  <w:sz w:val="20"/>
                  <w:lang w:val="en-IE"/>
                </w:rPr>
                <w:delText>Will send an SMS to the Customer mobile phone in order to verify the port-in.</w:delText>
              </w:r>
            </w:del>
          </w:p>
        </w:tc>
        <w:tc>
          <w:tcPr>
            <w:tcW w:w="1229" w:type="dxa"/>
            <w:gridSpan w:val="2"/>
            <w:vAlign w:val="top"/>
          </w:tcPr>
          <w:p w14:paraId="23E636A9" w14:textId="54E35D1E"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1" w:author="Author"/>
                <w:sz w:val="20"/>
                <w:lang w:val="en-IE"/>
              </w:rPr>
            </w:pPr>
            <w:del w:id="5962" w:author="Author">
              <w:r w:rsidRPr="00E73B40" w:rsidDel="00DA40D4">
                <w:rPr>
                  <w:sz w:val="20"/>
                  <w:lang w:val="en-IE"/>
                </w:rPr>
                <w:delText>-</w:delText>
              </w:r>
            </w:del>
          </w:p>
        </w:tc>
        <w:tc>
          <w:tcPr>
            <w:tcW w:w="1127" w:type="dxa"/>
            <w:gridSpan w:val="2"/>
            <w:vAlign w:val="top"/>
          </w:tcPr>
          <w:p w14:paraId="51CBC58A" w14:textId="6C61F6E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3" w:author="Author"/>
                <w:sz w:val="20"/>
                <w:lang w:val="en-IE"/>
              </w:rPr>
            </w:pPr>
            <w:del w:id="5964" w:author="Author">
              <w:r w:rsidRPr="00E73B40" w:rsidDel="00DA40D4">
                <w:rPr>
                  <w:sz w:val="20"/>
                  <w:lang w:val="en-IE"/>
                </w:rPr>
                <w:delText>-</w:delText>
              </w:r>
            </w:del>
          </w:p>
        </w:tc>
      </w:tr>
      <w:tr w:rsidR="00221FA4" w:rsidRPr="00E73B40" w:rsidDel="00DA40D4" w14:paraId="21AF4705" w14:textId="5A8C90F3" w:rsidTr="00C9669C">
        <w:trPr>
          <w:gridBefore w:val="2"/>
          <w:wBefore w:w="388" w:type="dxa"/>
          <w:del w:id="5965"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B040954" w14:textId="2531B5E7" w:rsidR="00221FA4" w:rsidRPr="00E73B40" w:rsidDel="00DA40D4" w:rsidRDefault="00221FA4" w:rsidP="00073602">
            <w:pPr>
              <w:spacing w:before="40" w:after="40" w:line="240" w:lineRule="exact"/>
              <w:jc w:val="left"/>
              <w:rPr>
                <w:del w:id="5966" w:author="Author"/>
                <w:sz w:val="20"/>
                <w:lang w:val="en-IE"/>
              </w:rPr>
            </w:pPr>
            <w:del w:id="5967" w:author="Author">
              <w:r w:rsidRPr="00E73B40" w:rsidDel="00DA40D4">
                <w:rPr>
                  <w:sz w:val="20"/>
                  <w:lang w:val="en-IE"/>
                </w:rPr>
                <w:delText>Port in number</w:delText>
              </w:r>
            </w:del>
          </w:p>
        </w:tc>
        <w:tc>
          <w:tcPr>
            <w:tcW w:w="1134" w:type="dxa"/>
            <w:gridSpan w:val="2"/>
            <w:vAlign w:val="top"/>
          </w:tcPr>
          <w:p w14:paraId="34E68B19" w14:textId="750B6690"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8" w:author="Author"/>
                <w:sz w:val="20"/>
                <w:lang w:val="en-IE"/>
              </w:rPr>
            </w:pPr>
            <w:del w:id="5969" w:author="Author">
              <w:r w:rsidRPr="00E73B40" w:rsidDel="00DA40D4">
                <w:rPr>
                  <w:sz w:val="20"/>
                  <w:lang w:val="en-IE"/>
                </w:rPr>
                <w:delText>Textbox</w:delText>
              </w:r>
            </w:del>
          </w:p>
        </w:tc>
        <w:tc>
          <w:tcPr>
            <w:tcW w:w="3573" w:type="dxa"/>
            <w:gridSpan w:val="2"/>
            <w:vAlign w:val="top"/>
          </w:tcPr>
          <w:p w14:paraId="0B72FEAC" w14:textId="0436E4B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0" w:author="Author"/>
                <w:sz w:val="20"/>
                <w:lang w:val="en-IE"/>
              </w:rPr>
            </w:pPr>
            <w:del w:id="5971" w:author="Author">
              <w:r w:rsidRPr="00E73B40" w:rsidDel="00DA40D4">
                <w:rPr>
                  <w:sz w:val="20"/>
                  <w:lang w:val="en-IE"/>
                </w:rPr>
                <w:delText>MSISDN to port in.</w:delText>
              </w:r>
            </w:del>
          </w:p>
          <w:p w14:paraId="55A0D5FD" w14:textId="4BE04997"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2" w:author="Author"/>
                <w:sz w:val="20"/>
                <w:lang w:val="en-IE"/>
              </w:rPr>
            </w:pPr>
            <w:del w:id="5973" w:author="Author">
              <w:r w:rsidRPr="00E73B40" w:rsidDel="00DA40D4">
                <w:rPr>
                  <w:sz w:val="20"/>
                  <w:lang w:val="en-IE"/>
                </w:rPr>
                <w:delText>Corresponds to the Port In Number attribute of the Number Portability component under the mobile offer.</w:delText>
              </w:r>
            </w:del>
          </w:p>
        </w:tc>
        <w:tc>
          <w:tcPr>
            <w:tcW w:w="1229" w:type="dxa"/>
            <w:gridSpan w:val="2"/>
            <w:vAlign w:val="top"/>
          </w:tcPr>
          <w:p w14:paraId="163E2C05" w14:textId="5B1C81B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4" w:author="Author"/>
                <w:sz w:val="20"/>
                <w:lang w:val="en-IE"/>
              </w:rPr>
            </w:pPr>
            <w:del w:id="5975" w:author="Author">
              <w:r w:rsidRPr="00E73B40" w:rsidDel="00DA40D4">
                <w:rPr>
                  <w:sz w:val="20"/>
                  <w:lang w:val="en-IE"/>
                </w:rPr>
                <w:delText>No</w:delText>
              </w:r>
            </w:del>
          </w:p>
        </w:tc>
        <w:tc>
          <w:tcPr>
            <w:tcW w:w="1127" w:type="dxa"/>
            <w:gridSpan w:val="2"/>
            <w:vAlign w:val="top"/>
          </w:tcPr>
          <w:p w14:paraId="6A2B7EE0" w14:textId="54083957"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6" w:author="Author"/>
                <w:sz w:val="20"/>
                <w:lang w:val="en-IE"/>
              </w:rPr>
            </w:pPr>
            <w:del w:id="5977" w:author="Author">
              <w:r w:rsidRPr="00E73B40" w:rsidDel="00DA40D4">
                <w:rPr>
                  <w:sz w:val="20"/>
                  <w:lang w:val="en-IE"/>
                </w:rPr>
                <w:delText>Yes</w:delText>
              </w:r>
            </w:del>
          </w:p>
        </w:tc>
      </w:tr>
      <w:tr w:rsidR="00221FA4" w:rsidRPr="00E73B40" w:rsidDel="00DA40D4" w14:paraId="32F8F138" w14:textId="7119F3E9" w:rsidTr="00C9669C">
        <w:trPr>
          <w:gridBefore w:val="2"/>
          <w:wBefore w:w="388" w:type="dxa"/>
          <w:del w:id="5978"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3C9375A2" w14:textId="1E510B51" w:rsidR="00221FA4" w:rsidRPr="00E73B40" w:rsidDel="00DA40D4" w:rsidRDefault="00221FA4" w:rsidP="00073602">
            <w:pPr>
              <w:spacing w:before="40" w:after="40" w:line="240" w:lineRule="exact"/>
              <w:jc w:val="left"/>
              <w:rPr>
                <w:del w:id="5979" w:author="Author"/>
                <w:sz w:val="20"/>
                <w:lang w:val="en-IE"/>
              </w:rPr>
            </w:pPr>
            <w:del w:id="5980" w:author="Author">
              <w:r w:rsidRPr="00E73B40" w:rsidDel="00DA40D4">
                <w:rPr>
                  <w:sz w:val="20"/>
                  <w:lang w:val="en-IE"/>
                </w:rPr>
                <w:delText>Port in date</w:delText>
              </w:r>
            </w:del>
          </w:p>
        </w:tc>
        <w:tc>
          <w:tcPr>
            <w:tcW w:w="1134" w:type="dxa"/>
            <w:gridSpan w:val="2"/>
            <w:vAlign w:val="top"/>
          </w:tcPr>
          <w:p w14:paraId="0014ABF6" w14:textId="7EDE80D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1" w:author="Author"/>
                <w:sz w:val="20"/>
                <w:lang w:val="en-IE"/>
              </w:rPr>
            </w:pPr>
            <w:del w:id="5982" w:author="Author">
              <w:r w:rsidRPr="00E73B40" w:rsidDel="00DA40D4">
                <w:rPr>
                  <w:sz w:val="20"/>
                  <w:lang w:val="en-IE"/>
                </w:rPr>
                <w:delText>Date Picker</w:delText>
              </w:r>
            </w:del>
          </w:p>
        </w:tc>
        <w:tc>
          <w:tcPr>
            <w:tcW w:w="3573" w:type="dxa"/>
            <w:gridSpan w:val="2"/>
            <w:vAlign w:val="top"/>
          </w:tcPr>
          <w:p w14:paraId="3415A342" w14:textId="36897C15"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3" w:author="Author"/>
                <w:sz w:val="20"/>
                <w:lang w:val="en-IE"/>
              </w:rPr>
            </w:pPr>
            <w:del w:id="5984" w:author="Author">
              <w:r w:rsidRPr="00E73B40" w:rsidDel="00DA40D4">
                <w:rPr>
                  <w:sz w:val="20"/>
                  <w:lang w:val="en-IE"/>
                </w:rPr>
                <w:delText>User will pick a date for the port-in</w:delText>
              </w:r>
            </w:del>
          </w:p>
        </w:tc>
        <w:tc>
          <w:tcPr>
            <w:tcW w:w="1229" w:type="dxa"/>
            <w:gridSpan w:val="2"/>
            <w:vAlign w:val="top"/>
          </w:tcPr>
          <w:p w14:paraId="3D24D8DF" w14:textId="26FBE41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5" w:author="Author"/>
                <w:sz w:val="20"/>
                <w:lang w:val="en-IE"/>
              </w:rPr>
            </w:pPr>
            <w:del w:id="5986" w:author="Author">
              <w:r w:rsidRPr="00E73B40" w:rsidDel="00DA40D4">
                <w:rPr>
                  <w:sz w:val="20"/>
                  <w:lang w:val="en-IE"/>
                </w:rPr>
                <w:delText>No</w:delText>
              </w:r>
            </w:del>
          </w:p>
        </w:tc>
        <w:tc>
          <w:tcPr>
            <w:tcW w:w="1127" w:type="dxa"/>
            <w:gridSpan w:val="2"/>
            <w:vAlign w:val="top"/>
          </w:tcPr>
          <w:p w14:paraId="49A0A579" w14:textId="33E4F1B8"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7" w:author="Author"/>
                <w:sz w:val="20"/>
                <w:lang w:val="en-IE"/>
              </w:rPr>
            </w:pPr>
            <w:del w:id="5988" w:author="Author">
              <w:r w:rsidRPr="00E73B40" w:rsidDel="00DA40D4">
                <w:rPr>
                  <w:sz w:val="20"/>
                  <w:lang w:val="en-IE"/>
                </w:rPr>
                <w:delText>Yes</w:delText>
              </w:r>
            </w:del>
          </w:p>
        </w:tc>
      </w:tr>
      <w:tr w:rsidR="00221FA4" w:rsidRPr="00E73B40" w:rsidDel="00DA40D4" w14:paraId="6AD0C08A" w14:textId="644A6DE4" w:rsidTr="00C9669C">
        <w:trPr>
          <w:gridBefore w:val="2"/>
          <w:wBefore w:w="388" w:type="dxa"/>
          <w:del w:id="5989"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5C445704" w14:textId="59F2F0C5" w:rsidR="00221FA4" w:rsidRPr="00E73B40" w:rsidDel="00DA40D4" w:rsidRDefault="00221FA4" w:rsidP="00073602">
            <w:pPr>
              <w:spacing w:before="40" w:after="40" w:line="240" w:lineRule="exact"/>
              <w:jc w:val="left"/>
              <w:rPr>
                <w:del w:id="5990" w:author="Author"/>
                <w:sz w:val="20"/>
                <w:lang w:val="en-IE"/>
              </w:rPr>
            </w:pPr>
            <w:del w:id="5991" w:author="Author">
              <w:r w:rsidRPr="00E73B40" w:rsidDel="00DA40D4">
                <w:rPr>
                  <w:sz w:val="20"/>
                  <w:lang w:val="en-IE"/>
                </w:rPr>
                <w:delText>Donor Operator</w:delText>
              </w:r>
            </w:del>
          </w:p>
        </w:tc>
        <w:tc>
          <w:tcPr>
            <w:tcW w:w="1134" w:type="dxa"/>
            <w:gridSpan w:val="2"/>
            <w:vAlign w:val="top"/>
          </w:tcPr>
          <w:p w14:paraId="44CB2A3E" w14:textId="4F44320C"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2" w:author="Author"/>
                <w:sz w:val="20"/>
                <w:lang w:val="en-IE"/>
              </w:rPr>
            </w:pPr>
            <w:del w:id="5993" w:author="Author">
              <w:r w:rsidRPr="00E73B40" w:rsidDel="00DA40D4">
                <w:rPr>
                  <w:sz w:val="20"/>
                  <w:lang w:val="en-IE"/>
                </w:rPr>
                <w:delText>Dropdown</w:delText>
              </w:r>
            </w:del>
          </w:p>
        </w:tc>
        <w:tc>
          <w:tcPr>
            <w:tcW w:w="3573" w:type="dxa"/>
            <w:gridSpan w:val="2"/>
            <w:vAlign w:val="top"/>
          </w:tcPr>
          <w:p w14:paraId="412054AE" w14:textId="7F88A5C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4" w:author="Author"/>
                <w:sz w:val="20"/>
                <w:lang w:val="en-IE"/>
              </w:rPr>
            </w:pPr>
            <w:del w:id="5995" w:author="Author">
              <w:r w:rsidRPr="00E73B40" w:rsidDel="00DA40D4">
                <w:rPr>
                  <w:sz w:val="20"/>
                  <w:lang w:val="en-IE"/>
                </w:rPr>
                <w:delText>Originator operator.</w:delText>
              </w:r>
            </w:del>
          </w:p>
          <w:p w14:paraId="105D6DFB" w14:textId="20071535"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6" w:author="Author"/>
                <w:sz w:val="20"/>
                <w:lang w:val="en-IE"/>
              </w:rPr>
            </w:pPr>
            <w:del w:id="5997" w:author="Author">
              <w:r w:rsidRPr="00E73B40" w:rsidDel="00DA40D4">
                <w:rPr>
                  <w:sz w:val="20"/>
                  <w:lang w:val="en-IE"/>
                </w:rPr>
                <w:delText>Corresponds to the Donor Operator attribute of the Number Portability component under the mobile offer.</w:delText>
              </w:r>
            </w:del>
          </w:p>
        </w:tc>
        <w:tc>
          <w:tcPr>
            <w:tcW w:w="1229" w:type="dxa"/>
            <w:gridSpan w:val="2"/>
            <w:vAlign w:val="top"/>
          </w:tcPr>
          <w:p w14:paraId="6B50F6B2" w14:textId="0F1EF0F1"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8" w:author="Author"/>
                <w:sz w:val="20"/>
                <w:lang w:val="en-IE"/>
              </w:rPr>
            </w:pPr>
            <w:del w:id="5999" w:author="Author">
              <w:r w:rsidRPr="00E73B40" w:rsidDel="00DA40D4">
                <w:rPr>
                  <w:sz w:val="20"/>
                  <w:lang w:val="en-IE"/>
                </w:rPr>
                <w:delText>No</w:delText>
              </w:r>
            </w:del>
          </w:p>
        </w:tc>
        <w:tc>
          <w:tcPr>
            <w:tcW w:w="1127" w:type="dxa"/>
            <w:gridSpan w:val="2"/>
            <w:vAlign w:val="top"/>
          </w:tcPr>
          <w:p w14:paraId="1C14F391" w14:textId="0330055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0" w:author="Author"/>
                <w:sz w:val="20"/>
                <w:lang w:val="en-IE"/>
              </w:rPr>
            </w:pPr>
            <w:del w:id="6001" w:author="Author">
              <w:r w:rsidRPr="00E73B40" w:rsidDel="00DA40D4">
                <w:rPr>
                  <w:sz w:val="20"/>
                  <w:lang w:val="en-IE"/>
                </w:rPr>
                <w:delText>Yes</w:delText>
              </w:r>
            </w:del>
          </w:p>
        </w:tc>
      </w:tr>
      <w:tr w:rsidR="00221FA4" w:rsidRPr="00E73B40" w:rsidDel="00DA40D4" w14:paraId="68E96691" w14:textId="5963C96B" w:rsidTr="00C9669C">
        <w:trPr>
          <w:gridBefore w:val="2"/>
          <w:wBefore w:w="388" w:type="dxa"/>
          <w:del w:id="6002"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0272FDA" w14:textId="7BBB3AC6" w:rsidR="00221FA4" w:rsidRPr="00E73B40" w:rsidDel="00DA40D4" w:rsidRDefault="00221FA4" w:rsidP="00073602">
            <w:pPr>
              <w:spacing w:before="40" w:after="40" w:line="240" w:lineRule="exact"/>
              <w:jc w:val="left"/>
              <w:rPr>
                <w:del w:id="6003" w:author="Author"/>
                <w:sz w:val="20"/>
                <w:lang w:val="en-IE"/>
              </w:rPr>
            </w:pPr>
            <w:del w:id="6004" w:author="Author">
              <w:r w:rsidRPr="00E73B40" w:rsidDel="00DA40D4">
                <w:rPr>
                  <w:sz w:val="20"/>
                  <w:lang w:val="en-IE"/>
                </w:rPr>
                <w:delText>Donor Account ID</w:delText>
              </w:r>
            </w:del>
          </w:p>
        </w:tc>
        <w:tc>
          <w:tcPr>
            <w:tcW w:w="1134" w:type="dxa"/>
            <w:gridSpan w:val="2"/>
            <w:vAlign w:val="top"/>
          </w:tcPr>
          <w:p w14:paraId="7A637BEF" w14:textId="72CDA89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5" w:author="Author"/>
                <w:sz w:val="20"/>
                <w:lang w:val="en-IE"/>
              </w:rPr>
            </w:pPr>
            <w:del w:id="6006" w:author="Author">
              <w:r w:rsidRPr="00E73B40" w:rsidDel="00DA40D4">
                <w:rPr>
                  <w:sz w:val="20"/>
                  <w:lang w:val="en-IE"/>
                </w:rPr>
                <w:delText>Textbox</w:delText>
              </w:r>
            </w:del>
          </w:p>
        </w:tc>
        <w:tc>
          <w:tcPr>
            <w:tcW w:w="3573" w:type="dxa"/>
            <w:gridSpan w:val="2"/>
            <w:vAlign w:val="top"/>
          </w:tcPr>
          <w:p w14:paraId="55967370" w14:textId="481A0FA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7" w:author="Author"/>
                <w:sz w:val="20"/>
                <w:lang w:val="en-IE"/>
              </w:rPr>
            </w:pPr>
            <w:del w:id="6008" w:author="Author">
              <w:r w:rsidRPr="00E73B40" w:rsidDel="00DA40D4">
                <w:rPr>
                  <w:sz w:val="20"/>
                  <w:lang w:val="en-IE"/>
                </w:rPr>
                <w:delText>Donor account ID, also referred as UAN.</w:delText>
              </w:r>
            </w:del>
          </w:p>
        </w:tc>
        <w:tc>
          <w:tcPr>
            <w:tcW w:w="1229" w:type="dxa"/>
            <w:gridSpan w:val="2"/>
            <w:vAlign w:val="top"/>
          </w:tcPr>
          <w:p w14:paraId="07D78268" w14:textId="4F16C8C6"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9" w:author="Author"/>
                <w:sz w:val="20"/>
                <w:lang w:val="en-IE"/>
              </w:rPr>
            </w:pPr>
            <w:del w:id="6010" w:author="Author">
              <w:r w:rsidRPr="00E73B40" w:rsidDel="00DA40D4">
                <w:rPr>
                  <w:sz w:val="20"/>
                  <w:lang w:val="en-IE"/>
                </w:rPr>
                <w:delText>No</w:delText>
              </w:r>
            </w:del>
          </w:p>
        </w:tc>
        <w:tc>
          <w:tcPr>
            <w:tcW w:w="1127" w:type="dxa"/>
            <w:gridSpan w:val="2"/>
            <w:vAlign w:val="top"/>
          </w:tcPr>
          <w:p w14:paraId="71B286C7" w14:textId="6E94B15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1" w:author="Author"/>
                <w:sz w:val="20"/>
                <w:lang w:val="en-IE"/>
              </w:rPr>
            </w:pPr>
            <w:del w:id="6012" w:author="Author">
              <w:r w:rsidRPr="00E73B40" w:rsidDel="00DA40D4">
                <w:rPr>
                  <w:sz w:val="20"/>
                  <w:lang w:val="en-IE"/>
                </w:rPr>
                <w:delText>Yes</w:delText>
              </w:r>
            </w:del>
          </w:p>
        </w:tc>
      </w:tr>
      <w:tr w:rsidR="00221FA4" w:rsidRPr="00E73B40" w:rsidDel="00DA40D4" w14:paraId="415568EF" w14:textId="7D2C4161" w:rsidTr="00C9669C">
        <w:trPr>
          <w:gridBefore w:val="2"/>
          <w:wBefore w:w="388" w:type="dxa"/>
          <w:ins w:id="6013" w:author="Author"/>
          <w:del w:id="6014"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12DB05D5" w14:textId="47F8F566" w:rsidR="00221FA4" w:rsidRPr="00E73B40" w:rsidDel="00DA40D4" w:rsidRDefault="00221FA4" w:rsidP="00EB4B23">
            <w:pPr>
              <w:spacing w:before="40" w:after="40" w:line="240" w:lineRule="exact"/>
              <w:jc w:val="left"/>
              <w:rPr>
                <w:ins w:id="6015" w:author="Author"/>
                <w:del w:id="6016" w:author="Author"/>
                <w:sz w:val="20"/>
                <w:lang w:val="en-IE"/>
              </w:rPr>
            </w:pPr>
            <w:ins w:id="6017" w:author="Author">
              <w:del w:id="6018" w:author="Author">
                <w:r w:rsidDel="00DA40D4">
                  <w:rPr>
                    <w:sz w:val="20"/>
                    <w:lang w:val="en-IE"/>
                  </w:rPr>
                  <w:delText>Donor Payment Type</w:delText>
                </w:r>
              </w:del>
            </w:ins>
          </w:p>
        </w:tc>
        <w:tc>
          <w:tcPr>
            <w:tcW w:w="1134" w:type="dxa"/>
            <w:gridSpan w:val="2"/>
            <w:vAlign w:val="top"/>
          </w:tcPr>
          <w:p w14:paraId="777B7A1E" w14:textId="3CBE4F00"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19" w:author="Author"/>
                <w:del w:id="6020" w:author="Author"/>
                <w:sz w:val="20"/>
                <w:lang w:val="en-IE"/>
              </w:rPr>
            </w:pPr>
            <w:ins w:id="6021" w:author="Author">
              <w:del w:id="6022" w:author="Author">
                <w:r w:rsidDel="00DA40D4">
                  <w:rPr>
                    <w:sz w:val="20"/>
                    <w:lang w:val="en-IE"/>
                  </w:rPr>
                  <w:delText>Radio Buttons</w:delText>
                </w:r>
              </w:del>
            </w:ins>
          </w:p>
        </w:tc>
        <w:tc>
          <w:tcPr>
            <w:tcW w:w="3573" w:type="dxa"/>
            <w:gridSpan w:val="2"/>
            <w:vAlign w:val="top"/>
          </w:tcPr>
          <w:p w14:paraId="5708C483" w14:textId="539A46AA" w:rsidR="00221FA4" w:rsidRPr="00E73B40" w:rsidDel="00DA40D4" w:rsidRDefault="00221FA4" w:rsidP="00EB4B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23" w:author="Author"/>
                <w:del w:id="6024" w:author="Author"/>
                <w:sz w:val="20"/>
                <w:lang w:val="en-IE"/>
              </w:rPr>
            </w:pPr>
            <w:ins w:id="6025" w:author="Author">
              <w:del w:id="6026" w:author="Author">
                <w:r w:rsidRPr="00E73B40" w:rsidDel="00DA40D4">
                  <w:rPr>
                    <w:sz w:val="20"/>
                    <w:lang w:val="en-IE"/>
                  </w:rPr>
                  <w:delText xml:space="preserve">Donor </w:delText>
                </w:r>
                <w:r w:rsidDel="00DA40D4">
                  <w:rPr>
                    <w:sz w:val="20"/>
                    <w:lang w:val="en-IE"/>
                  </w:rPr>
                  <w:delText>payment</w:delText>
                </w:r>
                <w:r w:rsidRPr="00E73B40" w:rsidDel="00DA40D4">
                  <w:rPr>
                    <w:sz w:val="20"/>
                    <w:lang w:val="en-IE"/>
                  </w:rPr>
                  <w:delText xml:space="preserve"> </w:delText>
                </w:r>
                <w:r w:rsidDel="00DA40D4">
                  <w:rPr>
                    <w:sz w:val="20"/>
                    <w:lang w:val="en-IE"/>
                  </w:rPr>
                  <w:delText>type. PAYG or Bill Pay.</w:delText>
                </w:r>
              </w:del>
            </w:ins>
          </w:p>
        </w:tc>
        <w:tc>
          <w:tcPr>
            <w:tcW w:w="1229" w:type="dxa"/>
            <w:gridSpan w:val="2"/>
            <w:vAlign w:val="top"/>
          </w:tcPr>
          <w:p w14:paraId="0667B9EC" w14:textId="6C5EDA2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27" w:author="Author"/>
                <w:del w:id="6028" w:author="Author"/>
                <w:sz w:val="20"/>
                <w:lang w:val="en-IE"/>
              </w:rPr>
            </w:pPr>
            <w:ins w:id="6029" w:author="Author">
              <w:del w:id="6030" w:author="Author">
                <w:r w:rsidRPr="00E73B40" w:rsidDel="00DA40D4">
                  <w:rPr>
                    <w:sz w:val="20"/>
                    <w:lang w:val="en-IE"/>
                  </w:rPr>
                  <w:delText>No</w:delText>
                </w:r>
              </w:del>
            </w:ins>
          </w:p>
        </w:tc>
        <w:tc>
          <w:tcPr>
            <w:tcW w:w="1127" w:type="dxa"/>
            <w:gridSpan w:val="2"/>
            <w:vAlign w:val="top"/>
          </w:tcPr>
          <w:p w14:paraId="54544E87" w14:textId="2A398EE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31" w:author="Author"/>
                <w:del w:id="6032" w:author="Author"/>
                <w:sz w:val="20"/>
                <w:lang w:val="en-IE"/>
              </w:rPr>
            </w:pPr>
            <w:ins w:id="6033" w:author="Author">
              <w:del w:id="6034" w:author="Author">
                <w:r w:rsidRPr="00E73B40" w:rsidDel="00DA40D4">
                  <w:rPr>
                    <w:sz w:val="20"/>
                    <w:lang w:val="en-IE"/>
                  </w:rPr>
                  <w:delText>Yes</w:delText>
                </w:r>
              </w:del>
            </w:ins>
          </w:p>
        </w:tc>
      </w:tr>
      <w:tr w:rsidR="00221FA4" w:rsidRPr="00E73B40" w:rsidDel="00DA40D4" w14:paraId="47685DFC" w14:textId="520E3B9A" w:rsidTr="00C9669C">
        <w:trPr>
          <w:gridBefore w:val="2"/>
          <w:wBefore w:w="388" w:type="dxa"/>
          <w:ins w:id="6035" w:author="Author"/>
          <w:del w:id="6036"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E5FD0D3" w14:textId="7CD492EF" w:rsidR="00221FA4" w:rsidDel="00DA40D4" w:rsidRDefault="00221FA4" w:rsidP="00073602">
            <w:pPr>
              <w:spacing w:before="40" w:after="40" w:line="240" w:lineRule="exact"/>
              <w:jc w:val="left"/>
              <w:rPr>
                <w:ins w:id="6037" w:author="Author"/>
                <w:del w:id="6038" w:author="Author"/>
                <w:sz w:val="20"/>
                <w:lang w:val="en-IE"/>
              </w:rPr>
            </w:pPr>
            <w:ins w:id="6039" w:author="Author">
              <w:del w:id="6040" w:author="Author">
                <w:r w:rsidDel="00DA40D4">
                  <w:rPr>
                    <w:sz w:val="20"/>
                    <w:lang w:val="en-IE"/>
                  </w:rPr>
                  <w:delText>Donor Account Type</w:delText>
                </w:r>
              </w:del>
            </w:ins>
          </w:p>
        </w:tc>
        <w:tc>
          <w:tcPr>
            <w:tcW w:w="1134" w:type="dxa"/>
            <w:gridSpan w:val="2"/>
            <w:vAlign w:val="top"/>
          </w:tcPr>
          <w:p w14:paraId="4CDB15FA" w14:textId="193EA75D" w:rsidR="00221FA4"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41" w:author="Author"/>
                <w:del w:id="6042" w:author="Author"/>
                <w:sz w:val="20"/>
                <w:lang w:val="en-IE"/>
              </w:rPr>
            </w:pPr>
            <w:ins w:id="6043" w:author="Author">
              <w:del w:id="6044" w:author="Author">
                <w:r w:rsidDel="00DA40D4">
                  <w:rPr>
                    <w:sz w:val="20"/>
                    <w:lang w:val="en-IE"/>
                  </w:rPr>
                  <w:delText>Radio Buttons</w:delText>
                </w:r>
              </w:del>
            </w:ins>
          </w:p>
        </w:tc>
        <w:tc>
          <w:tcPr>
            <w:tcW w:w="3573" w:type="dxa"/>
            <w:gridSpan w:val="2"/>
            <w:vAlign w:val="top"/>
          </w:tcPr>
          <w:p w14:paraId="0BE7042C" w14:textId="016DEFF3" w:rsidR="00221FA4" w:rsidRPr="00E73B40" w:rsidDel="00DA40D4" w:rsidRDefault="00221FA4" w:rsidP="00EB4B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45" w:author="Author"/>
                <w:del w:id="6046" w:author="Author"/>
                <w:sz w:val="20"/>
                <w:lang w:val="en-IE"/>
              </w:rPr>
            </w:pPr>
            <w:ins w:id="6047" w:author="Author">
              <w:del w:id="6048" w:author="Author">
                <w:r w:rsidRPr="00E73B40" w:rsidDel="00DA40D4">
                  <w:rPr>
                    <w:sz w:val="20"/>
                    <w:lang w:val="en-IE"/>
                  </w:rPr>
                  <w:delText xml:space="preserve">Donor account </w:delText>
                </w:r>
                <w:r w:rsidDel="00DA40D4">
                  <w:rPr>
                    <w:sz w:val="20"/>
                    <w:lang w:val="en-IE"/>
                  </w:rPr>
                  <w:delText>type. Single or Multi.</w:delText>
                </w:r>
              </w:del>
            </w:ins>
          </w:p>
        </w:tc>
        <w:tc>
          <w:tcPr>
            <w:tcW w:w="1229" w:type="dxa"/>
            <w:gridSpan w:val="2"/>
            <w:vAlign w:val="top"/>
          </w:tcPr>
          <w:p w14:paraId="3897B220" w14:textId="6293F0F2"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49" w:author="Author"/>
                <w:del w:id="6050" w:author="Author"/>
                <w:sz w:val="20"/>
                <w:lang w:val="en-IE"/>
              </w:rPr>
            </w:pPr>
            <w:ins w:id="6051" w:author="Author">
              <w:del w:id="6052" w:author="Author">
                <w:r w:rsidRPr="00E73B40" w:rsidDel="00DA40D4">
                  <w:rPr>
                    <w:sz w:val="20"/>
                    <w:lang w:val="en-IE"/>
                  </w:rPr>
                  <w:delText>No</w:delText>
                </w:r>
              </w:del>
            </w:ins>
          </w:p>
        </w:tc>
        <w:tc>
          <w:tcPr>
            <w:tcW w:w="1127" w:type="dxa"/>
            <w:gridSpan w:val="2"/>
            <w:vAlign w:val="top"/>
          </w:tcPr>
          <w:p w14:paraId="2E993A8F" w14:textId="769520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53" w:author="Author"/>
                <w:del w:id="6054" w:author="Author"/>
                <w:sz w:val="20"/>
                <w:lang w:val="en-IE"/>
              </w:rPr>
            </w:pPr>
            <w:ins w:id="6055" w:author="Author">
              <w:del w:id="6056" w:author="Author">
                <w:r w:rsidRPr="00E73B40" w:rsidDel="00DA40D4">
                  <w:rPr>
                    <w:sz w:val="20"/>
                    <w:lang w:val="en-IE"/>
                  </w:rPr>
                  <w:delText>Yes</w:delText>
                </w:r>
              </w:del>
            </w:ins>
          </w:p>
        </w:tc>
      </w:tr>
      <w:tr w:rsidR="00221FA4" w:rsidRPr="00E73B40" w:rsidDel="00581D37" w14:paraId="003B2F46" w14:textId="79CE6F1B" w:rsidTr="00C9669C">
        <w:trPr>
          <w:gridBefore w:val="2"/>
          <w:wBefore w:w="388" w:type="dxa"/>
          <w:del w:id="6057"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577572E" w14:textId="00BDFBF4" w:rsidR="00221FA4" w:rsidRPr="00E73B40" w:rsidDel="00581D37" w:rsidRDefault="00221FA4" w:rsidP="00073602">
            <w:pPr>
              <w:spacing w:before="40" w:after="40" w:line="240" w:lineRule="exact"/>
              <w:jc w:val="left"/>
              <w:rPr>
                <w:del w:id="6058" w:author="Author"/>
                <w:sz w:val="20"/>
                <w:lang w:val="en-IE"/>
              </w:rPr>
            </w:pPr>
            <w:del w:id="6059" w:author="Author">
              <w:r w:rsidRPr="00E73B40" w:rsidDel="00DA40D4">
                <w:rPr>
                  <w:i/>
                  <w:sz w:val="20"/>
                  <w:lang w:val="en-IE"/>
                </w:rPr>
                <w:delText xml:space="preserve">Other </w:delText>
              </w:r>
              <w:r w:rsidRPr="00E73B40" w:rsidDel="00581D37">
                <w:rPr>
                  <w:i/>
                  <w:sz w:val="20"/>
                  <w:lang w:val="en-IE"/>
                </w:rPr>
                <w:delText>Number Portability attributes</w:delText>
              </w:r>
            </w:del>
          </w:p>
        </w:tc>
        <w:tc>
          <w:tcPr>
            <w:tcW w:w="1134" w:type="dxa"/>
            <w:gridSpan w:val="2"/>
            <w:vAlign w:val="top"/>
          </w:tcPr>
          <w:p w14:paraId="2E587307" w14:textId="6845FA8B"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60" w:author="Author"/>
                <w:sz w:val="20"/>
                <w:lang w:val="en-IE"/>
              </w:rPr>
            </w:pPr>
            <w:del w:id="6061" w:author="Author">
              <w:r w:rsidRPr="00E73B40" w:rsidDel="00581D37">
                <w:rPr>
                  <w:sz w:val="20"/>
                  <w:lang w:val="en-IE"/>
                </w:rPr>
                <w:delText>Textbox / Dropdown</w:delText>
              </w:r>
            </w:del>
          </w:p>
        </w:tc>
        <w:tc>
          <w:tcPr>
            <w:tcW w:w="3573" w:type="dxa"/>
            <w:gridSpan w:val="2"/>
            <w:vAlign w:val="top"/>
          </w:tcPr>
          <w:p w14:paraId="12419BED" w14:textId="5FA99D71"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62" w:author="Author"/>
                <w:sz w:val="20"/>
                <w:lang w:val="en-IE"/>
              </w:rPr>
            </w:pPr>
            <w:del w:id="6063" w:author="Author">
              <w:r w:rsidRPr="00E73B40" w:rsidDel="00DA40D4">
                <w:rPr>
                  <w:sz w:val="20"/>
                  <w:lang w:val="en-IE"/>
                </w:rPr>
                <w:delText xml:space="preserve">Any other </w:delText>
              </w:r>
              <w:r w:rsidRPr="00E73B40" w:rsidDel="00581D37">
                <w:rPr>
                  <w:sz w:val="20"/>
                  <w:lang w:val="en-IE"/>
                </w:rPr>
                <w:delText>visible and editable attributes of the Number Portability component under the mobile offer are displayed here. If the attribute has an available list of values, UFE represents it as a dropdown. Otherwise, UFE represents it as a Textbox.</w:delText>
              </w:r>
            </w:del>
          </w:p>
        </w:tc>
        <w:tc>
          <w:tcPr>
            <w:tcW w:w="1229" w:type="dxa"/>
            <w:gridSpan w:val="2"/>
            <w:vAlign w:val="top"/>
          </w:tcPr>
          <w:p w14:paraId="7A079867" w14:textId="0909F2A3"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64" w:author="Author"/>
                <w:sz w:val="20"/>
                <w:lang w:val="en-IE"/>
              </w:rPr>
            </w:pPr>
            <w:del w:id="6065" w:author="Author">
              <w:r w:rsidRPr="00E73B40" w:rsidDel="00581D37">
                <w:rPr>
                  <w:sz w:val="20"/>
                  <w:lang w:val="en-IE"/>
                </w:rPr>
                <w:delText>No</w:delText>
              </w:r>
            </w:del>
          </w:p>
        </w:tc>
        <w:tc>
          <w:tcPr>
            <w:tcW w:w="1127" w:type="dxa"/>
            <w:gridSpan w:val="2"/>
            <w:vAlign w:val="top"/>
          </w:tcPr>
          <w:p w14:paraId="106EA84C" w14:textId="5DAE10FC"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66" w:author="Author"/>
                <w:sz w:val="20"/>
                <w:lang w:val="en-IE"/>
              </w:rPr>
            </w:pPr>
            <w:del w:id="6067" w:author="Author">
              <w:r w:rsidRPr="00E73B40" w:rsidDel="00581D37">
                <w:rPr>
                  <w:sz w:val="20"/>
                  <w:lang w:val="en-IE"/>
                </w:rPr>
                <w:delText>Depends on the attribute definition.</w:delText>
              </w:r>
            </w:del>
          </w:p>
        </w:tc>
      </w:tr>
      <w:tr w:rsidR="00221FA4" w:rsidRPr="00E73B40" w14:paraId="55068B8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9406" w:type="dxa"/>
            <w:gridSpan w:val="13"/>
            <w:vAlign w:val="top"/>
          </w:tcPr>
          <w:p w14:paraId="799144BA" w14:textId="48A0CDB8" w:rsidR="00221FA4" w:rsidRPr="00E73B40" w:rsidRDefault="00221FA4" w:rsidP="00372609">
            <w:pPr>
              <w:spacing w:before="40" w:after="40" w:line="240" w:lineRule="exact"/>
              <w:jc w:val="left"/>
              <w:rPr>
                <w:sz w:val="20"/>
                <w:lang w:val="en-IE"/>
              </w:rPr>
            </w:pPr>
            <w:r w:rsidRPr="00E73B40">
              <w:rPr>
                <w:sz w:val="20"/>
                <w:lang w:val="en-IE"/>
              </w:rPr>
              <w:t>Insurance</w:t>
            </w:r>
            <w:r w:rsidRPr="00E73B40">
              <w:rPr>
                <w:i/>
                <w:sz w:val="20"/>
                <w:lang w:val="en-IE"/>
              </w:rPr>
              <w:t xml:space="preserve"> – This component is only </w:t>
            </w:r>
            <w:r w:rsidRPr="00E73B40">
              <w:rPr>
                <w:b w:val="0"/>
                <w:i/>
                <w:sz w:val="20"/>
                <w:lang w:val="en-IE"/>
              </w:rPr>
              <w:t>visible and configurable</w:t>
            </w:r>
            <w:r w:rsidRPr="00E73B40">
              <w:rPr>
                <w:i/>
                <w:sz w:val="20"/>
                <w:lang w:val="en-IE"/>
              </w:rPr>
              <w:t xml:space="preserve"> if an Equipment was added to the offer and the offer has the Insurance component under it.</w:t>
            </w:r>
          </w:p>
        </w:tc>
      </w:tr>
      <w:tr w:rsidR="00221FA4" w:rsidRPr="00E73B40" w14:paraId="60D95971"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9406" w:type="dxa"/>
            <w:gridSpan w:val="13"/>
            <w:vAlign w:val="top"/>
          </w:tcPr>
          <w:p w14:paraId="2B651B69" w14:textId="7608C569" w:rsidR="00221FA4" w:rsidRPr="00E73B40" w:rsidRDefault="00221FA4" w:rsidP="00073602">
            <w:pPr>
              <w:spacing w:before="40" w:after="40" w:line="240" w:lineRule="exact"/>
              <w:jc w:val="left"/>
              <w:rPr>
                <w:i/>
                <w:sz w:val="20"/>
                <w:lang w:val="en-IE"/>
              </w:rPr>
            </w:pPr>
            <w:r w:rsidRPr="00E73B40">
              <w:rPr>
                <w:i/>
                <w:sz w:val="20"/>
                <w:lang w:val="en-IE"/>
              </w:rPr>
              <w:t>Other components</w:t>
            </w:r>
            <w:r w:rsidRPr="00E73B40">
              <w:rPr>
                <w:b w:val="0"/>
                <w:sz w:val="20"/>
                <w:lang w:val="en-IE"/>
              </w:rPr>
              <w:t xml:space="preserve"> – All remaining components under the mobile offer are treated on screen the same way, as described on the next lines.</w:t>
            </w:r>
          </w:p>
        </w:tc>
      </w:tr>
      <w:tr w:rsidR="00221FA4" w:rsidRPr="00E73B40" w14:paraId="73321BC0"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7723C149" w14:textId="77777777" w:rsidR="00221FA4" w:rsidRPr="00E73B40" w:rsidRDefault="00221FA4" w:rsidP="00073602">
            <w:pPr>
              <w:spacing w:before="40" w:after="40" w:line="240" w:lineRule="exact"/>
              <w:jc w:val="left"/>
              <w:rPr>
                <w:sz w:val="20"/>
                <w:lang w:val="en-IE"/>
              </w:rPr>
            </w:pPr>
            <w:r w:rsidRPr="00E73B40">
              <w:rPr>
                <w:i/>
                <w:sz w:val="20"/>
                <w:lang w:val="en-IE"/>
              </w:rPr>
              <w:t>Activate / Deactivate</w:t>
            </w:r>
          </w:p>
        </w:tc>
        <w:tc>
          <w:tcPr>
            <w:tcW w:w="1134" w:type="dxa"/>
            <w:gridSpan w:val="2"/>
            <w:vAlign w:val="top"/>
          </w:tcPr>
          <w:p w14:paraId="31BB086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Toggle</w:t>
            </w:r>
          </w:p>
        </w:tc>
        <w:tc>
          <w:tcPr>
            <w:tcW w:w="3573" w:type="dxa"/>
            <w:gridSpan w:val="2"/>
            <w:vAlign w:val="top"/>
          </w:tcPr>
          <w:p w14:paraId="6F3E2D0F"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Defines if the component must be activated or not.</w:t>
            </w:r>
          </w:p>
          <w:p w14:paraId="3F5389E4"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the component is mandatory under the mobile offer, the toggle is activated and disabled.</w:t>
            </w:r>
          </w:p>
          <w:p w14:paraId="02DDC9F9" w14:textId="7AFFB4FD" w:rsidR="00221FA4" w:rsidRPr="00E73B40" w:rsidRDefault="00221FA4" w:rsidP="002A454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the component is optional but should be activated by default, the toggle is activated and enabled, allowing the user to deactivate the component.</w:t>
            </w:r>
          </w:p>
        </w:tc>
        <w:tc>
          <w:tcPr>
            <w:tcW w:w="1229" w:type="dxa"/>
            <w:gridSpan w:val="2"/>
            <w:vAlign w:val="top"/>
          </w:tcPr>
          <w:p w14:paraId="1199F64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component definition.</w:t>
            </w:r>
          </w:p>
        </w:tc>
        <w:tc>
          <w:tcPr>
            <w:tcW w:w="1127" w:type="dxa"/>
            <w:gridSpan w:val="2"/>
            <w:vAlign w:val="top"/>
          </w:tcPr>
          <w:p w14:paraId="5A89CAB3"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920BBB" w:rsidRPr="00E73B40" w14:paraId="669B23F7" w14:textId="77777777" w:rsidTr="00C9669C">
        <w:trPr>
          <w:gridBefore w:val="2"/>
          <w:wBefore w:w="388" w:type="dxa"/>
          <w:ins w:id="6068"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457046B" w14:textId="5E5539FD" w:rsidR="00920BBB" w:rsidRPr="00E73B40" w:rsidRDefault="00920BBB" w:rsidP="00920BBB">
            <w:pPr>
              <w:spacing w:before="40" w:after="40" w:line="240" w:lineRule="exact"/>
              <w:jc w:val="left"/>
              <w:rPr>
                <w:ins w:id="6069" w:author="Author"/>
                <w:i/>
                <w:sz w:val="20"/>
                <w:lang w:val="en-IE"/>
              </w:rPr>
            </w:pPr>
            <w:ins w:id="6070" w:author="Author">
              <w:r>
                <w:rPr>
                  <w:i/>
                  <w:sz w:val="20"/>
                  <w:lang w:val="en-IE"/>
                </w:rPr>
                <w:t>Price</w:t>
              </w:r>
              <w:r w:rsidRPr="00E73B40">
                <w:rPr>
                  <w:i/>
                  <w:sz w:val="20"/>
                  <w:lang w:val="en-IE"/>
                </w:rPr>
                <w:t xml:space="preserve"> / </w:t>
              </w:r>
              <w:r>
                <w:rPr>
                  <w:i/>
                  <w:sz w:val="20"/>
                  <w:lang w:val="en-IE"/>
                </w:rPr>
                <w:t>Cherry points options</w:t>
              </w:r>
            </w:ins>
          </w:p>
        </w:tc>
        <w:tc>
          <w:tcPr>
            <w:tcW w:w="1134" w:type="dxa"/>
            <w:gridSpan w:val="2"/>
            <w:vAlign w:val="top"/>
          </w:tcPr>
          <w:p w14:paraId="7951664B" w14:textId="20C8AC9D"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71" w:author="Author"/>
                <w:sz w:val="20"/>
                <w:lang w:val="en-IE"/>
              </w:rPr>
            </w:pPr>
            <w:ins w:id="6072" w:author="Author">
              <w:r w:rsidRPr="00E73B40">
                <w:rPr>
                  <w:sz w:val="20"/>
                  <w:lang w:val="en-IE"/>
                </w:rPr>
                <w:t>Toggle</w:t>
              </w:r>
            </w:ins>
          </w:p>
        </w:tc>
        <w:tc>
          <w:tcPr>
            <w:tcW w:w="3573" w:type="dxa"/>
            <w:gridSpan w:val="2"/>
            <w:vAlign w:val="top"/>
          </w:tcPr>
          <w:p w14:paraId="42CE3AE4" w14:textId="590DD6FE" w:rsidR="00920BBB" w:rsidRPr="00E73B40" w:rsidRDefault="00EE6A8A" w:rsidP="00EE6A8A">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73" w:author="Author"/>
                <w:sz w:val="20"/>
                <w:lang w:val="en-IE"/>
              </w:rPr>
            </w:pPr>
            <w:ins w:id="6074" w:author="Author">
              <w:r>
                <w:rPr>
                  <w:sz w:val="20"/>
                  <w:lang w:val="en-IE"/>
                </w:rPr>
                <w:t>If an add-on has more than one billing offer (price and cherry point), UFE will merge them and show this toggle button in order for the user to select the desired option.</w:t>
              </w:r>
            </w:ins>
          </w:p>
        </w:tc>
        <w:tc>
          <w:tcPr>
            <w:tcW w:w="1229" w:type="dxa"/>
            <w:gridSpan w:val="2"/>
            <w:vAlign w:val="top"/>
          </w:tcPr>
          <w:p w14:paraId="7CB6092D" w14:textId="3B35D5AC"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75" w:author="Author"/>
                <w:sz w:val="20"/>
                <w:lang w:val="en-IE"/>
              </w:rPr>
            </w:pPr>
            <w:ins w:id="6076" w:author="Author">
              <w:r>
                <w:rPr>
                  <w:sz w:val="20"/>
                  <w:lang w:val="en-IE"/>
                </w:rPr>
                <w:t>-</w:t>
              </w:r>
            </w:ins>
          </w:p>
        </w:tc>
        <w:tc>
          <w:tcPr>
            <w:tcW w:w="1127" w:type="dxa"/>
            <w:gridSpan w:val="2"/>
            <w:vAlign w:val="top"/>
          </w:tcPr>
          <w:p w14:paraId="6E8B0712" w14:textId="26181219"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77" w:author="Author"/>
                <w:sz w:val="20"/>
                <w:lang w:val="en-IE"/>
              </w:rPr>
            </w:pPr>
            <w:ins w:id="6078" w:author="Author">
              <w:r w:rsidRPr="00E73B40">
                <w:rPr>
                  <w:sz w:val="20"/>
                  <w:lang w:val="en-IE"/>
                </w:rPr>
                <w:t>Yes</w:t>
              </w:r>
            </w:ins>
          </w:p>
        </w:tc>
      </w:tr>
      <w:tr w:rsidR="00920BBB" w:rsidRPr="00E73B40" w14:paraId="7853A53A"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45F9613" w14:textId="77777777" w:rsidR="00920BBB" w:rsidRPr="00E73B40" w:rsidRDefault="00920BBB" w:rsidP="00073602">
            <w:pPr>
              <w:spacing w:before="40" w:after="40" w:line="240" w:lineRule="exact"/>
              <w:jc w:val="left"/>
              <w:rPr>
                <w:i/>
                <w:sz w:val="20"/>
                <w:lang w:val="en-IE"/>
              </w:rPr>
            </w:pPr>
            <w:r w:rsidRPr="00E73B40">
              <w:rPr>
                <w:i/>
                <w:sz w:val="20"/>
                <w:lang w:val="en-IE"/>
              </w:rPr>
              <w:t>Component attributes</w:t>
            </w:r>
          </w:p>
        </w:tc>
        <w:tc>
          <w:tcPr>
            <w:tcW w:w="1134" w:type="dxa"/>
            <w:gridSpan w:val="2"/>
            <w:vAlign w:val="top"/>
          </w:tcPr>
          <w:p w14:paraId="420D448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 / Dropdown</w:t>
            </w:r>
          </w:p>
        </w:tc>
        <w:tc>
          <w:tcPr>
            <w:tcW w:w="3573" w:type="dxa"/>
            <w:gridSpan w:val="2"/>
            <w:vAlign w:val="top"/>
          </w:tcPr>
          <w:p w14:paraId="120A988E" w14:textId="6AD46F3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Any visible and editable attributes of the component are displayed here. If the attribute has an available list of values, UFE represents it as a dropdown. Otherwise, UFE represents it as a Textbox.</w:t>
            </w:r>
            <w:ins w:id="6079" w:author="Author">
              <w:r>
                <w:rPr>
                  <w:sz w:val="20"/>
                  <w:lang w:val="en-IE"/>
                </w:rPr>
                <w:t xml:space="preserve"> In case of a cardinality of an attribute being more than 1, UFE will display a button for the user to be able to add more than one instance of this attribute.</w:t>
              </w:r>
            </w:ins>
          </w:p>
        </w:tc>
        <w:tc>
          <w:tcPr>
            <w:tcW w:w="1229" w:type="dxa"/>
            <w:gridSpan w:val="2"/>
            <w:vAlign w:val="top"/>
          </w:tcPr>
          <w:p w14:paraId="3B8B4B3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69D054D7"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attribute definition.</w:t>
            </w:r>
          </w:p>
        </w:tc>
      </w:tr>
      <w:tr w:rsidR="00920BBB" w:rsidRPr="00E73B40" w14:paraId="210F7F0C" w14:textId="77777777" w:rsidTr="00C9669C">
        <w:trPr>
          <w:gridBefore w:val="2"/>
          <w:wBefore w:w="388" w:type="dxa"/>
          <w:ins w:id="6080"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57EFB83F" w14:textId="023B0726" w:rsidR="00920BBB" w:rsidRPr="00E73B40" w:rsidRDefault="00920BBB" w:rsidP="002A4542">
            <w:pPr>
              <w:spacing w:before="40" w:after="40" w:line="240" w:lineRule="exact"/>
              <w:jc w:val="left"/>
              <w:rPr>
                <w:ins w:id="6081" w:author="Author"/>
                <w:i/>
                <w:sz w:val="20"/>
                <w:lang w:val="en-IE"/>
              </w:rPr>
            </w:pPr>
            <w:ins w:id="6082" w:author="Author">
              <w:r>
                <w:rPr>
                  <w:i/>
                  <w:sz w:val="20"/>
                  <w:lang w:val="en-IE"/>
                </w:rPr>
                <w:t>Add more component</w:t>
              </w:r>
            </w:ins>
          </w:p>
        </w:tc>
        <w:tc>
          <w:tcPr>
            <w:tcW w:w="1134" w:type="dxa"/>
            <w:gridSpan w:val="2"/>
            <w:vAlign w:val="top"/>
          </w:tcPr>
          <w:p w14:paraId="227C2C2B" w14:textId="3D04FFBE"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3" w:author="Author"/>
                <w:sz w:val="20"/>
                <w:lang w:val="en-IE"/>
              </w:rPr>
            </w:pPr>
            <w:ins w:id="6084" w:author="Author">
              <w:r>
                <w:rPr>
                  <w:sz w:val="20"/>
                  <w:lang w:val="en-IE"/>
                </w:rPr>
                <w:t>Button</w:t>
              </w:r>
            </w:ins>
          </w:p>
        </w:tc>
        <w:tc>
          <w:tcPr>
            <w:tcW w:w="3573" w:type="dxa"/>
            <w:gridSpan w:val="2"/>
            <w:vAlign w:val="top"/>
          </w:tcPr>
          <w:p w14:paraId="10B73AF3" w14:textId="243A9932" w:rsidR="00920BBB" w:rsidRPr="00E73B40" w:rsidRDefault="00920BBB" w:rsidP="002A454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5" w:author="Author"/>
                <w:sz w:val="20"/>
                <w:lang w:val="en-IE"/>
              </w:rPr>
            </w:pPr>
            <w:ins w:id="6086" w:author="Author">
              <w:r w:rsidRPr="0056359B">
                <w:rPr>
                  <w:sz w:val="20"/>
                  <w:lang w:val="en-IE"/>
                </w:rPr>
                <w:t>In case a component can be added multiple times (e.g STB comp</w:t>
              </w:r>
              <w:r>
                <w:rPr>
                  <w:sz w:val="20"/>
                  <w:lang w:val="en-IE"/>
                </w:rPr>
                <w:t xml:space="preserve">onent) and uniquely configured, UFE will show this button for the user to be able to add more than one instance of this component. If the cardinality is only 1, this button will </w:t>
              </w:r>
              <w:r w:rsidRPr="002A4542">
                <w:rPr>
                  <w:b/>
                  <w:sz w:val="20"/>
                  <w:lang w:val="en-IE"/>
                </w:rPr>
                <w:t>not be visible.</w:t>
              </w:r>
            </w:ins>
          </w:p>
        </w:tc>
        <w:tc>
          <w:tcPr>
            <w:tcW w:w="1229" w:type="dxa"/>
            <w:gridSpan w:val="2"/>
            <w:vAlign w:val="top"/>
          </w:tcPr>
          <w:p w14:paraId="605D4123" w14:textId="03D3F2DF"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7" w:author="Author"/>
                <w:sz w:val="20"/>
                <w:lang w:val="en-IE"/>
              </w:rPr>
            </w:pPr>
            <w:ins w:id="6088" w:author="Author">
              <w:r>
                <w:rPr>
                  <w:sz w:val="20"/>
                  <w:lang w:val="en-IE"/>
                </w:rPr>
                <w:t>No</w:t>
              </w:r>
            </w:ins>
          </w:p>
        </w:tc>
        <w:tc>
          <w:tcPr>
            <w:tcW w:w="1127" w:type="dxa"/>
            <w:gridSpan w:val="2"/>
            <w:vAlign w:val="top"/>
          </w:tcPr>
          <w:p w14:paraId="7498B2C7" w14:textId="7518F621"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9" w:author="Author"/>
                <w:sz w:val="20"/>
                <w:lang w:val="en-IE"/>
              </w:rPr>
            </w:pPr>
            <w:ins w:id="6090" w:author="Author">
              <w:r>
                <w:rPr>
                  <w:sz w:val="20"/>
                  <w:lang w:val="en-IE"/>
                </w:rPr>
                <w:t>No</w:t>
              </w:r>
            </w:ins>
          </w:p>
        </w:tc>
      </w:tr>
      <w:tr w:rsidR="00920BBB" w:rsidRPr="00E73B40" w14:paraId="7ED353B9"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9204" w:type="dxa"/>
            <w:gridSpan w:val="12"/>
            <w:vAlign w:val="top"/>
          </w:tcPr>
          <w:p w14:paraId="3BF69C34" w14:textId="77777777" w:rsidR="00920BBB" w:rsidRPr="00E73B40" w:rsidRDefault="00920BBB" w:rsidP="00073602">
            <w:pPr>
              <w:spacing w:before="40" w:after="40" w:line="240" w:lineRule="exact"/>
              <w:jc w:val="left"/>
              <w:rPr>
                <w:sz w:val="20"/>
                <w:lang w:val="en-IE"/>
              </w:rPr>
            </w:pPr>
            <w:r w:rsidRPr="00E73B40">
              <w:rPr>
                <w:i/>
                <w:sz w:val="20"/>
                <w:lang w:val="en-IE"/>
              </w:rPr>
              <w:t>Component billing offers</w:t>
            </w:r>
            <w:r w:rsidRPr="00E73B40">
              <w:rPr>
                <w:b w:val="0"/>
                <w:sz w:val="20"/>
                <w:lang w:val="en-IE"/>
              </w:rPr>
              <w:t xml:space="preserve"> – List of billing offers under the component, if any.</w:t>
            </w:r>
          </w:p>
        </w:tc>
      </w:tr>
      <w:tr w:rsidR="00920BBB" w:rsidRPr="00E73B40" w14:paraId="7DB48F6C"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0C3FE270" w14:textId="77777777" w:rsidR="00920BBB" w:rsidRPr="00E73B40" w:rsidRDefault="00920BBB" w:rsidP="00073602">
            <w:pPr>
              <w:spacing w:before="40" w:after="40" w:line="240" w:lineRule="exact"/>
              <w:jc w:val="left"/>
              <w:rPr>
                <w:i/>
                <w:sz w:val="20"/>
                <w:lang w:val="en-IE"/>
              </w:rPr>
            </w:pPr>
            <w:r w:rsidRPr="00E73B40">
              <w:rPr>
                <w:i/>
                <w:sz w:val="20"/>
                <w:lang w:val="en-IE"/>
              </w:rPr>
              <w:t>Billing offer name</w:t>
            </w:r>
          </w:p>
        </w:tc>
        <w:tc>
          <w:tcPr>
            <w:tcW w:w="1134" w:type="dxa"/>
            <w:gridSpan w:val="2"/>
            <w:vAlign w:val="top"/>
          </w:tcPr>
          <w:p w14:paraId="09DE8A7A"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39732F1B"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name</w:t>
            </w:r>
          </w:p>
        </w:tc>
        <w:tc>
          <w:tcPr>
            <w:tcW w:w="1229" w:type="dxa"/>
            <w:gridSpan w:val="2"/>
            <w:vAlign w:val="top"/>
          </w:tcPr>
          <w:p w14:paraId="12E2EEE9"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26F41ACA"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1C44080A"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2EF0C7C" w14:textId="77777777" w:rsidR="00920BBB" w:rsidRPr="00E73B40" w:rsidRDefault="00920BBB" w:rsidP="00073602">
            <w:pPr>
              <w:spacing w:before="40" w:after="40" w:line="240" w:lineRule="exact"/>
              <w:jc w:val="left"/>
              <w:rPr>
                <w:i/>
                <w:sz w:val="20"/>
                <w:lang w:val="en-IE"/>
              </w:rPr>
            </w:pPr>
            <w:r w:rsidRPr="00E73B40">
              <w:rPr>
                <w:i/>
                <w:sz w:val="20"/>
                <w:lang w:val="en-IE"/>
              </w:rPr>
              <w:lastRenderedPageBreak/>
              <w:t>Billing offer price</w:t>
            </w:r>
          </w:p>
        </w:tc>
        <w:tc>
          <w:tcPr>
            <w:tcW w:w="1134" w:type="dxa"/>
            <w:gridSpan w:val="2"/>
            <w:vAlign w:val="top"/>
          </w:tcPr>
          <w:p w14:paraId="77BEBA6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6B01D49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base price.</w:t>
            </w:r>
          </w:p>
          <w:p w14:paraId="4045704F" w14:textId="0C8B844A"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This is the base price </w:t>
            </w:r>
            <w:ins w:id="6091" w:author="Author">
              <w:r>
                <w:rPr>
                  <w:sz w:val="20"/>
                  <w:lang w:val="en-IE"/>
                </w:rPr>
                <w:t>with VAT</w:t>
              </w:r>
              <w:r w:rsidRPr="00E73B40">
                <w:rPr>
                  <w:sz w:val="20"/>
                  <w:lang w:val="en-IE"/>
                </w:rPr>
                <w:t xml:space="preserve"> </w:t>
              </w:r>
            </w:ins>
            <w:r w:rsidRPr="00E73B40">
              <w:rPr>
                <w:sz w:val="20"/>
                <w:lang w:val="en-IE"/>
              </w:rPr>
              <w:t>presented on MEC, and previously loaded to UFE through UFE Catalogue component (for full details on this UFE component, please see [2]).</w:t>
            </w:r>
          </w:p>
        </w:tc>
        <w:tc>
          <w:tcPr>
            <w:tcW w:w="1229" w:type="dxa"/>
            <w:gridSpan w:val="2"/>
            <w:vAlign w:val="top"/>
          </w:tcPr>
          <w:p w14:paraId="42F25D3E"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66EFE57E"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11832635"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78F5255F" w14:textId="77777777" w:rsidR="00920BBB" w:rsidRPr="00E73B40" w:rsidRDefault="00920BBB" w:rsidP="00073602">
            <w:pPr>
              <w:spacing w:before="40" w:after="40" w:line="240" w:lineRule="exact"/>
              <w:jc w:val="left"/>
              <w:rPr>
                <w:i/>
                <w:sz w:val="20"/>
                <w:lang w:val="en-IE"/>
              </w:rPr>
            </w:pPr>
            <w:r w:rsidRPr="00E73B40">
              <w:rPr>
                <w:i/>
                <w:sz w:val="20"/>
                <w:lang w:val="en-IE"/>
              </w:rPr>
              <w:t>Activate / Deactivate</w:t>
            </w:r>
          </w:p>
        </w:tc>
        <w:tc>
          <w:tcPr>
            <w:tcW w:w="1134" w:type="dxa"/>
            <w:gridSpan w:val="2"/>
            <w:vAlign w:val="top"/>
          </w:tcPr>
          <w:p w14:paraId="6FA7A12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Toggle</w:t>
            </w:r>
          </w:p>
        </w:tc>
        <w:tc>
          <w:tcPr>
            <w:tcW w:w="3573" w:type="dxa"/>
            <w:gridSpan w:val="2"/>
            <w:vAlign w:val="top"/>
          </w:tcPr>
          <w:p w14:paraId="0CDD2CF5"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choice of the billing offer.</w:t>
            </w:r>
          </w:p>
        </w:tc>
        <w:tc>
          <w:tcPr>
            <w:tcW w:w="1229" w:type="dxa"/>
            <w:gridSpan w:val="2"/>
            <w:vAlign w:val="top"/>
          </w:tcPr>
          <w:p w14:paraId="1C126EE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0A343FE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920BBB" w:rsidRPr="00E73B40" w14:paraId="6DD3AF71"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9204" w:type="dxa"/>
            <w:gridSpan w:val="12"/>
            <w:vAlign w:val="top"/>
          </w:tcPr>
          <w:p w14:paraId="6F5D6AB6" w14:textId="77777777" w:rsidR="00920BBB" w:rsidRPr="00E73B40" w:rsidRDefault="00920BBB" w:rsidP="00073602">
            <w:pPr>
              <w:spacing w:before="40" w:after="40" w:line="240" w:lineRule="exact"/>
              <w:jc w:val="left"/>
              <w:rPr>
                <w:sz w:val="20"/>
                <w:lang w:val="en-IE"/>
              </w:rPr>
            </w:pPr>
            <w:r w:rsidRPr="00E73B40">
              <w:rPr>
                <w:sz w:val="20"/>
                <w:lang w:val="en-IE"/>
              </w:rPr>
              <w:t>Sub components</w:t>
            </w:r>
            <w:r w:rsidRPr="00E73B40">
              <w:rPr>
                <w:b w:val="0"/>
                <w:i/>
                <w:sz w:val="20"/>
                <w:lang w:val="en-IE"/>
              </w:rPr>
              <w:t xml:space="preserve"> – List of the sub components under the component, if any (e.g. Outgoing Calls component under the Voice and Messaging component). Attributes and billing offers under the sub components have the same specification as the corresponding element in the component itself.</w:t>
            </w:r>
          </w:p>
        </w:tc>
      </w:tr>
      <w:tr w:rsidR="00920BBB" w:rsidRPr="00E73B40" w14:paraId="048ED959"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1EDC4D51" w14:textId="5C00E8D4" w:rsidR="00920BBB" w:rsidRPr="00E73B40" w:rsidRDefault="00920BBB" w:rsidP="00151CCE">
            <w:pPr>
              <w:spacing w:before="40" w:after="40" w:line="240" w:lineRule="exact"/>
              <w:jc w:val="left"/>
              <w:rPr>
                <w:sz w:val="20"/>
                <w:lang w:val="en-IE"/>
              </w:rPr>
            </w:pPr>
            <w:r w:rsidRPr="00E73B40">
              <w:rPr>
                <w:sz w:val="20"/>
                <w:lang w:val="en-IE"/>
              </w:rPr>
              <w:t xml:space="preserve">Summary </w:t>
            </w:r>
            <w:r w:rsidRPr="00E73B40">
              <w:rPr>
                <w:i/>
                <w:sz w:val="20"/>
                <w:lang w:val="en-IE"/>
              </w:rPr>
              <w:t>– Summary of the configuration made on the components</w:t>
            </w:r>
            <w:r w:rsidRPr="00E73B40">
              <w:rPr>
                <w:b w:val="0"/>
                <w:i/>
                <w:sz w:val="20"/>
                <w:lang w:val="en-IE"/>
              </w:rPr>
              <w:t>.</w:t>
            </w:r>
          </w:p>
        </w:tc>
      </w:tr>
      <w:tr w:rsidR="00920BBB" w:rsidRPr="00E73B40" w14:paraId="1E158600" w14:textId="77777777" w:rsidTr="00C9669C">
        <w:trPr>
          <w:gridBefore w:val="1"/>
          <w:wBefore w:w="186" w:type="dxa"/>
          <w:ins w:id="6092"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1836827F" w14:textId="696D4457" w:rsidR="00920BBB" w:rsidRPr="00E73B40" w:rsidRDefault="00920BBB" w:rsidP="00073602">
            <w:pPr>
              <w:spacing w:before="40" w:after="40" w:line="240" w:lineRule="exact"/>
              <w:jc w:val="left"/>
              <w:rPr>
                <w:ins w:id="6093" w:author="Author"/>
                <w:sz w:val="20"/>
                <w:lang w:val="en-IE"/>
              </w:rPr>
            </w:pPr>
            <w:ins w:id="6094" w:author="Author">
              <w:r>
                <w:rPr>
                  <w:sz w:val="20"/>
                  <w:lang w:val="en-IE"/>
                </w:rPr>
                <w:t>Summary</w:t>
              </w:r>
            </w:ins>
          </w:p>
        </w:tc>
        <w:tc>
          <w:tcPr>
            <w:tcW w:w="1134" w:type="dxa"/>
            <w:gridSpan w:val="2"/>
            <w:vAlign w:val="top"/>
          </w:tcPr>
          <w:p w14:paraId="7E39020C" w14:textId="1FE3A32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5" w:author="Author"/>
                <w:sz w:val="20"/>
                <w:lang w:val="en-IE"/>
              </w:rPr>
            </w:pPr>
            <w:ins w:id="6096" w:author="Author">
              <w:r>
                <w:rPr>
                  <w:sz w:val="20"/>
                  <w:lang w:val="en-IE"/>
                </w:rPr>
                <w:t>Button</w:t>
              </w:r>
            </w:ins>
          </w:p>
        </w:tc>
        <w:tc>
          <w:tcPr>
            <w:tcW w:w="3573" w:type="dxa"/>
            <w:gridSpan w:val="2"/>
            <w:vAlign w:val="top"/>
          </w:tcPr>
          <w:p w14:paraId="6C10843D" w14:textId="1C57EE34" w:rsidR="00920BBB" w:rsidRPr="00E73B40"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7" w:author="Author"/>
                <w:sz w:val="20"/>
                <w:lang w:val="en-IE"/>
              </w:rPr>
            </w:pPr>
            <w:ins w:id="6098" w:author="Author">
              <w:r>
                <w:rPr>
                  <w:sz w:val="20"/>
                  <w:lang w:val="en-IE"/>
                </w:rPr>
                <w:t>Show the summary of the subscribed, removed and updated</w:t>
              </w:r>
            </w:ins>
          </w:p>
        </w:tc>
        <w:tc>
          <w:tcPr>
            <w:tcW w:w="1229" w:type="dxa"/>
            <w:gridSpan w:val="2"/>
            <w:vAlign w:val="top"/>
          </w:tcPr>
          <w:p w14:paraId="50ADF7FE" w14:textId="514C265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9" w:author="Author"/>
                <w:sz w:val="20"/>
                <w:lang w:val="en-IE"/>
              </w:rPr>
            </w:pPr>
            <w:ins w:id="6100" w:author="Author">
              <w:r>
                <w:rPr>
                  <w:sz w:val="20"/>
                  <w:lang w:val="en-IE"/>
                </w:rPr>
                <w:t>-</w:t>
              </w:r>
            </w:ins>
          </w:p>
        </w:tc>
        <w:tc>
          <w:tcPr>
            <w:tcW w:w="1127" w:type="dxa"/>
            <w:gridSpan w:val="2"/>
            <w:vAlign w:val="top"/>
          </w:tcPr>
          <w:p w14:paraId="3D0FB167" w14:textId="71672088"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1" w:author="Author"/>
                <w:sz w:val="20"/>
                <w:lang w:val="en-IE"/>
              </w:rPr>
            </w:pPr>
            <w:ins w:id="6102" w:author="Author">
              <w:r>
                <w:rPr>
                  <w:sz w:val="20"/>
                  <w:lang w:val="en-IE"/>
                </w:rPr>
                <w:t>-</w:t>
              </w:r>
            </w:ins>
          </w:p>
        </w:tc>
      </w:tr>
      <w:tr w:rsidR="00920BBB" w:rsidRPr="00E73B40" w14:paraId="196929A2" w14:textId="77777777" w:rsidTr="00C9669C">
        <w:trPr>
          <w:gridBefore w:val="3"/>
          <w:gridAfter w:val="1"/>
          <w:wBefore w:w="675" w:type="dxa"/>
          <w:wAfter w:w="11" w:type="dxa"/>
          <w:ins w:id="6103"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865E8A0" w14:textId="726EE65E" w:rsidR="00920BBB" w:rsidRDefault="00920BBB" w:rsidP="00073602">
            <w:pPr>
              <w:spacing w:before="40" w:after="40" w:line="240" w:lineRule="exact"/>
              <w:jc w:val="left"/>
              <w:rPr>
                <w:ins w:id="6104" w:author="Author"/>
                <w:sz w:val="20"/>
                <w:lang w:val="en-IE"/>
              </w:rPr>
            </w:pPr>
            <w:ins w:id="6105" w:author="Author">
              <w:r>
                <w:rPr>
                  <w:sz w:val="20"/>
                  <w:lang w:val="en-IE"/>
                </w:rPr>
                <w:t>Components and billing offers</w:t>
              </w:r>
            </w:ins>
          </w:p>
        </w:tc>
        <w:tc>
          <w:tcPr>
            <w:tcW w:w="1134" w:type="dxa"/>
            <w:gridSpan w:val="2"/>
            <w:vAlign w:val="top"/>
          </w:tcPr>
          <w:p w14:paraId="189A02A4" w14:textId="23889F08"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6" w:author="Author"/>
                <w:sz w:val="20"/>
                <w:lang w:val="en-IE"/>
              </w:rPr>
            </w:pPr>
            <w:ins w:id="6107" w:author="Author">
              <w:r>
                <w:rPr>
                  <w:sz w:val="20"/>
                  <w:lang w:val="en-IE"/>
                </w:rPr>
                <w:t>Column</w:t>
              </w:r>
            </w:ins>
          </w:p>
        </w:tc>
        <w:tc>
          <w:tcPr>
            <w:tcW w:w="3573" w:type="dxa"/>
            <w:gridSpan w:val="2"/>
            <w:vAlign w:val="top"/>
          </w:tcPr>
          <w:p w14:paraId="6764101D" w14:textId="2251B09B"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8" w:author="Author"/>
                <w:sz w:val="20"/>
                <w:lang w:val="en-IE"/>
              </w:rPr>
            </w:pPr>
            <w:ins w:id="6109" w:author="Author">
              <w:r>
                <w:rPr>
                  <w:sz w:val="20"/>
                  <w:lang w:val="en-IE"/>
                </w:rPr>
                <w:t>Name of the components, sub components or billing offers.</w:t>
              </w:r>
            </w:ins>
          </w:p>
        </w:tc>
        <w:tc>
          <w:tcPr>
            <w:tcW w:w="1229" w:type="dxa"/>
            <w:gridSpan w:val="2"/>
            <w:vAlign w:val="top"/>
          </w:tcPr>
          <w:p w14:paraId="04CB0DC4" w14:textId="3E111A09"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0" w:author="Author"/>
                <w:sz w:val="20"/>
                <w:lang w:val="en-IE"/>
              </w:rPr>
            </w:pPr>
            <w:ins w:id="6111" w:author="Author">
              <w:r>
                <w:rPr>
                  <w:sz w:val="20"/>
                  <w:lang w:val="en-IE"/>
                </w:rPr>
                <w:t>-</w:t>
              </w:r>
            </w:ins>
          </w:p>
        </w:tc>
        <w:tc>
          <w:tcPr>
            <w:tcW w:w="1127" w:type="dxa"/>
            <w:gridSpan w:val="2"/>
            <w:vAlign w:val="top"/>
          </w:tcPr>
          <w:p w14:paraId="7CDBDAE3" w14:textId="3120AA94"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2" w:author="Author"/>
                <w:sz w:val="20"/>
                <w:lang w:val="en-IE"/>
              </w:rPr>
            </w:pPr>
            <w:ins w:id="6113" w:author="Author">
              <w:r>
                <w:rPr>
                  <w:sz w:val="20"/>
                  <w:lang w:val="en-IE"/>
                </w:rPr>
                <w:t>-</w:t>
              </w:r>
            </w:ins>
          </w:p>
        </w:tc>
      </w:tr>
      <w:tr w:rsidR="00920BBB" w:rsidRPr="00E73B40" w14:paraId="65AE97BD" w14:textId="77777777" w:rsidTr="00C9669C">
        <w:trPr>
          <w:gridBefore w:val="3"/>
          <w:gridAfter w:val="1"/>
          <w:wBefore w:w="675" w:type="dxa"/>
          <w:wAfter w:w="11" w:type="dxa"/>
          <w:ins w:id="6114"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21B4EA25" w14:textId="28747545" w:rsidR="00920BBB" w:rsidRDefault="00920BBB" w:rsidP="00073602">
            <w:pPr>
              <w:spacing w:before="40" w:after="40" w:line="240" w:lineRule="exact"/>
              <w:jc w:val="left"/>
              <w:rPr>
                <w:ins w:id="6115" w:author="Author"/>
                <w:sz w:val="20"/>
                <w:lang w:val="en-IE"/>
              </w:rPr>
            </w:pPr>
            <w:ins w:id="6116" w:author="Author">
              <w:r>
                <w:rPr>
                  <w:sz w:val="20"/>
                  <w:lang w:val="en-IE"/>
                </w:rPr>
                <w:t>Operation</w:t>
              </w:r>
            </w:ins>
          </w:p>
        </w:tc>
        <w:tc>
          <w:tcPr>
            <w:tcW w:w="1134" w:type="dxa"/>
            <w:gridSpan w:val="2"/>
            <w:vAlign w:val="top"/>
          </w:tcPr>
          <w:p w14:paraId="3487591F" w14:textId="78B23503"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7" w:author="Author"/>
                <w:sz w:val="20"/>
                <w:lang w:val="en-IE"/>
              </w:rPr>
            </w:pPr>
            <w:ins w:id="6118" w:author="Author">
              <w:r>
                <w:rPr>
                  <w:sz w:val="20"/>
                  <w:lang w:val="en-IE"/>
                </w:rPr>
                <w:t>Column</w:t>
              </w:r>
            </w:ins>
          </w:p>
        </w:tc>
        <w:tc>
          <w:tcPr>
            <w:tcW w:w="3573" w:type="dxa"/>
            <w:gridSpan w:val="2"/>
            <w:vAlign w:val="top"/>
          </w:tcPr>
          <w:p w14:paraId="4772BF45" w14:textId="62634912"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9" w:author="Author"/>
                <w:sz w:val="20"/>
                <w:lang w:val="en-IE"/>
              </w:rPr>
            </w:pPr>
            <w:ins w:id="6120" w:author="Author">
              <w:r>
                <w:rPr>
                  <w:sz w:val="20"/>
                  <w:lang w:val="en-IE"/>
                </w:rPr>
                <w:t>If was added, removed or updated.</w:t>
              </w:r>
            </w:ins>
          </w:p>
        </w:tc>
        <w:tc>
          <w:tcPr>
            <w:tcW w:w="1229" w:type="dxa"/>
            <w:gridSpan w:val="2"/>
            <w:vAlign w:val="top"/>
          </w:tcPr>
          <w:p w14:paraId="18209F13" w14:textId="4D3CCB67"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1" w:author="Author"/>
                <w:sz w:val="20"/>
                <w:lang w:val="en-IE"/>
              </w:rPr>
            </w:pPr>
            <w:ins w:id="6122" w:author="Author">
              <w:r>
                <w:rPr>
                  <w:sz w:val="20"/>
                  <w:lang w:val="en-IE"/>
                </w:rPr>
                <w:t>-</w:t>
              </w:r>
            </w:ins>
          </w:p>
        </w:tc>
        <w:tc>
          <w:tcPr>
            <w:tcW w:w="1127" w:type="dxa"/>
            <w:gridSpan w:val="2"/>
            <w:vAlign w:val="top"/>
          </w:tcPr>
          <w:p w14:paraId="368349AF" w14:textId="30540DE1"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3" w:author="Author"/>
                <w:sz w:val="20"/>
                <w:lang w:val="en-IE"/>
              </w:rPr>
            </w:pPr>
            <w:ins w:id="6124" w:author="Author">
              <w:r>
                <w:rPr>
                  <w:sz w:val="20"/>
                  <w:lang w:val="en-IE"/>
                </w:rPr>
                <w:t>-</w:t>
              </w:r>
            </w:ins>
          </w:p>
        </w:tc>
      </w:tr>
      <w:tr w:rsidR="00920BBB" w:rsidRPr="00E73B40" w14:paraId="7A79A9CF" w14:textId="77777777" w:rsidTr="00C9669C">
        <w:trPr>
          <w:gridBefore w:val="3"/>
          <w:gridAfter w:val="1"/>
          <w:wBefore w:w="675" w:type="dxa"/>
          <w:wAfter w:w="11" w:type="dxa"/>
          <w:ins w:id="6125"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3753B319" w14:textId="4A33FFCB" w:rsidR="00920BBB" w:rsidRDefault="00920BBB" w:rsidP="00073602">
            <w:pPr>
              <w:spacing w:before="40" w:after="40" w:line="240" w:lineRule="exact"/>
              <w:jc w:val="left"/>
              <w:rPr>
                <w:ins w:id="6126" w:author="Author"/>
                <w:sz w:val="20"/>
                <w:lang w:val="en-IE"/>
              </w:rPr>
            </w:pPr>
            <w:ins w:id="6127" w:author="Author">
              <w:r>
                <w:rPr>
                  <w:sz w:val="20"/>
                  <w:lang w:val="en-IE"/>
                </w:rPr>
                <w:t>Reason</w:t>
              </w:r>
            </w:ins>
          </w:p>
        </w:tc>
        <w:tc>
          <w:tcPr>
            <w:tcW w:w="1134" w:type="dxa"/>
            <w:gridSpan w:val="2"/>
            <w:vAlign w:val="top"/>
          </w:tcPr>
          <w:p w14:paraId="210AA000" w14:textId="67A89A4A"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8" w:author="Author"/>
                <w:sz w:val="20"/>
                <w:lang w:val="en-IE"/>
              </w:rPr>
            </w:pPr>
            <w:ins w:id="6129" w:author="Author">
              <w:r>
                <w:rPr>
                  <w:sz w:val="20"/>
                  <w:lang w:val="en-IE"/>
                </w:rPr>
                <w:t>Column</w:t>
              </w:r>
            </w:ins>
          </w:p>
        </w:tc>
        <w:tc>
          <w:tcPr>
            <w:tcW w:w="3573" w:type="dxa"/>
            <w:gridSpan w:val="2"/>
            <w:vAlign w:val="top"/>
          </w:tcPr>
          <w:p w14:paraId="2FA8D247" w14:textId="3A04F8C5" w:rsidR="00920BBB"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0" w:author="Author"/>
                <w:sz w:val="20"/>
                <w:lang w:val="en-IE"/>
              </w:rPr>
            </w:pPr>
            <w:ins w:id="6131" w:author="Author">
              <w:r>
                <w:rPr>
                  <w:sz w:val="20"/>
                  <w:lang w:val="en-IE"/>
                </w:rPr>
                <w:t>Reason of the operation.</w:t>
              </w:r>
            </w:ins>
          </w:p>
        </w:tc>
        <w:tc>
          <w:tcPr>
            <w:tcW w:w="1229" w:type="dxa"/>
            <w:gridSpan w:val="2"/>
            <w:vAlign w:val="top"/>
          </w:tcPr>
          <w:p w14:paraId="7A97C30F" w14:textId="23A533F3"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2" w:author="Author"/>
                <w:sz w:val="20"/>
                <w:lang w:val="en-IE"/>
              </w:rPr>
            </w:pPr>
            <w:ins w:id="6133" w:author="Author">
              <w:r>
                <w:rPr>
                  <w:sz w:val="20"/>
                  <w:lang w:val="en-IE"/>
                </w:rPr>
                <w:t>-</w:t>
              </w:r>
            </w:ins>
          </w:p>
        </w:tc>
        <w:tc>
          <w:tcPr>
            <w:tcW w:w="1127" w:type="dxa"/>
            <w:gridSpan w:val="2"/>
            <w:vAlign w:val="top"/>
          </w:tcPr>
          <w:p w14:paraId="2B230B6A" w14:textId="13C6C87F"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4" w:author="Author"/>
                <w:sz w:val="20"/>
                <w:lang w:val="en-IE"/>
              </w:rPr>
            </w:pPr>
            <w:ins w:id="6135" w:author="Author">
              <w:r>
                <w:rPr>
                  <w:sz w:val="20"/>
                  <w:lang w:val="en-IE"/>
                </w:rPr>
                <w:t>-</w:t>
              </w:r>
            </w:ins>
          </w:p>
        </w:tc>
      </w:tr>
      <w:tr w:rsidR="00920BBB" w:rsidRPr="00E73B40" w14:paraId="75B5D9B4" w14:textId="77777777" w:rsidTr="00C9669C">
        <w:trPr>
          <w:gridBefore w:val="3"/>
          <w:gridAfter w:val="1"/>
          <w:wBefore w:w="675" w:type="dxa"/>
          <w:wAfter w:w="11" w:type="dxa"/>
          <w:ins w:id="6136"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4AAB83E" w14:textId="5C6DD782" w:rsidR="00920BBB" w:rsidRDefault="00920BBB" w:rsidP="00073602">
            <w:pPr>
              <w:spacing w:before="40" w:after="40" w:line="240" w:lineRule="exact"/>
              <w:jc w:val="left"/>
              <w:rPr>
                <w:ins w:id="6137" w:author="Author"/>
                <w:sz w:val="20"/>
                <w:lang w:val="en-IE"/>
              </w:rPr>
            </w:pPr>
            <w:ins w:id="6138" w:author="Author">
              <w:r>
                <w:rPr>
                  <w:sz w:val="20"/>
                  <w:lang w:val="en-IE"/>
                </w:rPr>
                <w:t>Type</w:t>
              </w:r>
            </w:ins>
          </w:p>
        </w:tc>
        <w:tc>
          <w:tcPr>
            <w:tcW w:w="1134" w:type="dxa"/>
            <w:gridSpan w:val="2"/>
            <w:vAlign w:val="top"/>
          </w:tcPr>
          <w:p w14:paraId="346AF3D2" w14:textId="3A0720A1"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9" w:author="Author"/>
                <w:sz w:val="20"/>
                <w:lang w:val="en-IE"/>
              </w:rPr>
            </w:pPr>
            <w:ins w:id="6140" w:author="Author">
              <w:r>
                <w:rPr>
                  <w:sz w:val="20"/>
                  <w:lang w:val="en-IE"/>
                </w:rPr>
                <w:t>Column</w:t>
              </w:r>
            </w:ins>
          </w:p>
        </w:tc>
        <w:tc>
          <w:tcPr>
            <w:tcW w:w="3573" w:type="dxa"/>
            <w:gridSpan w:val="2"/>
            <w:vAlign w:val="top"/>
          </w:tcPr>
          <w:p w14:paraId="06189C34" w14:textId="75793E39"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1" w:author="Author"/>
                <w:sz w:val="20"/>
                <w:lang w:val="en-IE"/>
              </w:rPr>
            </w:pPr>
            <w:ins w:id="6142" w:author="Author">
              <w:r>
                <w:rPr>
                  <w:sz w:val="20"/>
                  <w:lang w:val="en-IE"/>
                </w:rPr>
                <w:t>Type of the components, sub components or billing offers.</w:t>
              </w:r>
            </w:ins>
          </w:p>
        </w:tc>
        <w:tc>
          <w:tcPr>
            <w:tcW w:w="1229" w:type="dxa"/>
            <w:gridSpan w:val="2"/>
            <w:vAlign w:val="top"/>
          </w:tcPr>
          <w:p w14:paraId="792D335B" w14:textId="4C067419"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3" w:author="Author"/>
                <w:sz w:val="20"/>
                <w:lang w:val="en-IE"/>
              </w:rPr>
            </w:pPr>
            <w:ins w:id="6144" w:author="Author">
              <w:r>
                <w:rPr>
                  <w:sz w:val="20"/>
                  <w:lang w:val="en-IE"/>
                </w:rPr>
                <w:t>-</w:t>
              </w:r>
            </w:ins>
          </w:p>
        </w:tc>
        <w:tc>
          <w:tcPr>
            <w:tcW w:w="1127" w:type="dxa"/>
            <w:gridSpan w:val="2"/>
            <w:vAlign w:val="top"/>
          </w:tcPr>
          <w:p w14:paraId="56181A4D" w14:textId="2EA0B342"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5" w:author="Author"/>
                <w:sz w:val="20"/>
                <w:lang w:val="en-IE"/>
              </w:rPr>
            </w:pPr>
            <w:ins w:id="6146" w:author="Author">
              <w:r>
                <w:rPr>
                  <w:sz w:val="20"/>
                  <w:lang w:val="en-IE"/>
                </w:rPr>
                <w:t>-</w:t>
              </w:r>
            </w:ins>
          </w:p>
        </w:tc>
      </w:tr>
      <w:tr w:rsidR="00920BBB" w:rsidRPr="00E73B40" w14:paraId="5536E97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7734D24B" w14:textId="52273CBE" w:rsidR="00920BBB" w:rsidRPr="00E73B40" w:rsidRDefault="00920BBB" w:rsidP="00073602">
            <w:pPr>
              <w:spacing w:before="40" w:after="40" w:line="240" w:lineRule="exact"/>
              <w:jc w:val="left"/>
              <w:rPr>
                <w:sz w:val="20"/>
                <w:lang w:val="en-IE"/>
              </w:rPr>
            </w:pPr>
            <w:r w:rsidRPr="00E73B40">
              <w:rPr>
                <w:sz w:val="20"/>
                <w:lang w:val="en-IE"/>
              </w:rPr>
              <w:t>Subscribed components and billing offers</w:t>
            </w:r>
          </w:p>
        </w:tc>
        <w:tc>
          <w:tcPr>
            <w:tcW w:w="1134" w:type="dxa"/>
            <w:gridSpan w:val="2"/>
            <w:vAlign w:val="top"/>
          </w:tcPr>
          <w:p w14:paraId="40747278" w14:textId="3372BFE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4E583CBC" w14:textId="20E5F38E" w:rsidR="00920BBB" w:rsidRPr="00E73B40"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number of added components, sub components and billing offers. This includes mandatory and optional elements.</w:t>
            </w:r>
            <w:ins w:id="6147" w:author="Author">
              <w:r>
                <w:rPr>
                  <w:sz w:val="20"/>
                  <w:lang w:val="en-IE"/>
                </w:rPr>
                <w:t xml:space="preserve"> Changes at attribute level aren´t counted.</w:t>
              </w:r>
            </w:ins>
          </w:p>
        </w:tc>
        <w:tc>
          <w:tcPr>
            <w:tcW w:w="1229" w:type="dxa"/>
            <w:gridSpan w:val="2"/>
            <w:vAlign w:val="top"/>
          </w:tcPr>
          <w:p w14:paraId="2A1EDBA7" w14:textId="7C88D6C0"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7CDD69F5" w14:textId="28A38FB8"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2295BAA9"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7A7760EA" w14:textId="6526B7E3" w:rsidR="00920BBB" w:rsidRPr="00E73B40" w:rsidRDefault="00920BBB" w:rsidP="00073602">
            <w:pPr>
              <w:spacing w:before="40" w:after="40" w:line="240" w:lineRule="exact"/>
              <w:jc w:val="left"/>
              <w:rPr>
                <w:sz w:val="20"/>
                <w:lang w:val="en-IE"/>
              </w:rPr>
            </w:pPr>
            <w:r w:rsidRPr="00E73B40">
              <w:rPr>
                <w:sz w:val="20"/>
                <w:lang w:val="en-IE"/>
              </w:rPr>
              <w:t>Removed components and billing offers</w:t>
            </w:r>
          </w:p>
        </w:tc>
        <w:tc>
          <w:tcPr>
            <w:tcW w:w="1134" w:type="dxa"/>
            <w:gridSpan w:val="2"/>
            <w:vAlign w:val="top"/>
          </w:tcPr>
          <w:p w14:paraId="50CDEDD6" w14:textId="19697F25"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072A1C43" w14:textId="30BD637B" w:rsidR="00920BBB" w:rsidRPr="00E73B40"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this corresponds to the number of removed components, sub components and billing offers.</w:t>
            </w:r>
            <w:ins w:id="6148" w:author="Author">
              <w:r>
                <w:rPr>
                  <w:sz w:val="20"/>
                  <w:lang w:val="en-IE"/>
                </w:rPr>
                <w:t xml:space="preserve"> Changes at attribute level aren´t counted.</w:t>
              </w:r>
            </w:ins>
          </w:p>
        </w:tc>
        <w:tc>
          <w:tcPr>
            <w:tcW w:w="1229" w:type="dxa"/>
            <w:gridSpan w:val="2"/>
            <w:vAlign w:val="top"/>
          </w:tcPr>
          <w:p w14:paraId="758AF0EE" w14:textId="536C79B9"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6E49DC4F" w14:textId="0386933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rsidDel="00D73854" w14:paraId="7F8F869B" w14:textId="19048B17" w:rsidTr="00C9669C">
        <w:trPr>
          <w:gridBefore w:val="1"/>
          <w:wBefore w:w="186" w:type="dxa"/>
          <w:del w:id="6149"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34EA3747" w14:textId="011BC5B5" w:rsidR="00920BBB" w:rsidRPr="00E73B40" w:rsidDel="00D73854" w:rsidRDefault="00920BBB" w:rsidP="00073602">
            <w:pPr>
              <w:spacing w:before="40" w:after="40" w:line="240" w:lineRule="exact"/>
              <w:jc w:val="left"/>
              <w:rPr>
                <w:del w:id="6150" w:author="Author"/>
                <w:sz w:val="20"/>
                <w:lang w:val="en-IE"/>
              </w:rPr>
            </w:pPr>
            <w:del w:id="6151" w:author="Author">
              <w:r w:rsidRPr="00E73B40" w:rsidDel="00D73854">
                <w:rPr>
                  <w:sz w:val="20"/>
                  <w:lang w:val="en-IE"/>
                </w:rPr>
                <w:delText>Pay now</w:delText>
              </w:r>
            </w:del>
          </w:p>
        </w:tc>
        <w:tc>
          <w:tcPr>
            <w:tcW w:w="1134" w:type="dxa"/>
            <w:gridSpan w:val="2"/>
            <w:vAlign w:val="top"/>
          </w:tcPr>
          <w:p w14:paraId="18575F3C" w14:textId="217C632F"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52" w:author="Author"/>
                <w:sz w:val="20"/>
                <w:lang w:val="en-IE"/>
              </w:rPr>
            </w:pPr>
            <w:del w:id="6153" w:author="Author">
              <w:r w:rsidRPr="00E73B40" w:rsidDel="00D73854">
                <w:rPr>
                  <w:sz w:val="20"/>
                  <w:lang w:val="en-IE"/>
                </w:rPr>
                <w:delText>Label</w:delText>
              </w:r>
            </w:del>
          </w:p>
        </w:tc>
        <w:tc>
          <w:tcPr>
            <w:tcW w:w="3573" w:type="dxa"/>
            <w:gridSpan w:val="2"/>
            <w:vAlign w:val="top"/>
          </w:tcPr>
          <w:p w14:paraId="3AA98E57" w14:textId="3BF5BEEB" w:rsidR="00920BBB" w:rsidRPr="00E73B40" w:rsidDel="00D73854" w:rsidRDefault="00920BBB" w:rsidP="00151C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54" w:author="Author"/>
                <w:sz w:val="20"/>
                <w:lang w:val="en-IE"/>
              </w:rPr>
            </w:pPr>
            <w:del w:id="6155" w:author="Author">
              <w:r w:rsidRPr="00E73B40" w:rsidDel="00D73854">
                <w:rPr>
                  <w:sz w:val="20"/>
                  <w:lang w:val="en-IE"/>
                </w:rPr>
                <w:delText>Total amount to pay now.</w:delText>
              </w:r>
            </w:del>
          </w:p>
          <w:p w14:paraId="6AED3C5D" w14:textId="60172219" w:rsidR="00920BBB" w:rsidRPr="00E73B40" w:rsidDel="00D73854" w:rsidRDefault="00920BBB" w:rsidP="00151C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56" w:author="Author"/>
                <w:sz w:val="20"/>
                <w:lang w:val="en-IE"/>
              </w:rPr>
            </w:pPr>
            <w:del w:id="6157" w:author="Author">
              <w:r w:rsidRPr="00E73B40" w:rsidDel="00D73854">
                <w:rPr>
                  <w:sz w:val="20"/>
                  <w:lang w:val="en-IE"/>
                </w:rPr>
                <w:delText>This value corresponds to the values presented on MEC (and previously loaded to UFE through the UFE Catalogue component) and not to the values returned by Quotation, as the basket quote was not preformed yet in this screen.</w:delText>
              </w:r>
            </w:del>
          </w:p>
        </w:tc>
        <w:tc>
          <w:tcPr>
            <w:tcW w:w="1229" w:type="dxa"/>
            <w:gridSpan w:val="2"/>
            <w:vAlign w:val="top"/>
          </w:tcPr>
          <w:p w14:paraId="2A31A523" w14:textId="728406D9"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58" w:author="Author"/>
                <w:sz w:val="20"/>
                <w:lang w:val="en-IE"/>
              </w:rPr>
            </w:pPr>
            <w:del w:id="6159" w:author="Author">
              <w:r w:rsidRPr="00E73B40" w:rsidDel="00D73854">
                <w:rPr>
                  <w:sz w:val="20"/>
                  <w:lang w:val="en-IE"/>
                </w:rPr>
                <w:delText>-</w:delText>
              </w:r>
            </w:del>
          </w:p>
        </w:tc>
        <w:tc>
          <w:tcPr>
            <w:tcW w:w="1127" w:type="dxa"/>
            <w:gridSpan w:val="2"/>
            <w:vAlign w:val="top"/>
          </w:tcPr>
          <w:p w14:paraId="4D98F22D" w14:textId="4E07B701"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0" w:author="Author"/>
                <w:sz w:val="20"/>
                <w:lang w:val="en-IE"/>
              </w:rPr>
            </w:pPr>
            <w:del w:id="6161" w:author="Author">
              <w:r w:rsidRPr="00E73B40" w:rsidDel="00D73854">
                <w:rPr>
                  <w:sz w:val="20"/>
                  <w:lang w:val="en-IE"/>
                </w:rPr>
                <w:delText>-</w:delText>
              </w:r>
            </w:del>
          </w:p>
        </w:tc>
      </w:tr>
      <w:tr w:rsidR="00920BBB" w:rsidRPr="00E73B40" w:rsidDel="00D73854" w14:paraId="32A046EB" w14:textId="3FD26D44" w:rsidTr="00C9669C">
        <w:trPr>
          <w:gridBefore w:val="1"/>
          <w:wBefore w:w="186" w:type="dxa"/>
          <w:del w:id="6162"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2BE0640E" w14:textId="5E58B025" w:rsidR="00920BBB" w:rsidRPr="00E73B40" w:rsidDel="00D73854" w:rsidRDefault="00920BBB" w:rsidP="00073602">
            <w:pPr>
              <w:spacing w:before="40" w:after="40" w:line="240" w:lineRule="exact"/>
              <w:jc w:val="left"/>
              <w:rPr>
                <w:del w:id="6163" w:author="Author"/>
                <w:sz w:val="20"/>
                <w:lang w:val="en-IE"/>
              </w:rPr>
            </w:pPr>
            <w:del w:id="6164" w:author="Author">
              <w:r w:rsidRPr="00E73B40" w:rsidDel="00D73854">
                <w:rPr>
                  <w:sz w:val="20"/>
                  <w:lang w:val="en-IE"/>
                </w:rPr>
                <w:delText>Pay monthly</w:delText>
              </w:r>
            </w:del>
          </w:p>
        </w:tc>
        <w:tc>
          <w:tcPr>
            <w:tcW w:w="1134" w:type="dxa"/>
            <w:gridSpan w:val="2"/>
            <w:vAlign w:val="top"/>
          </w:tcPr>
          <w:p w14:paraId="5A6B3158" w14:textId="0B6A5D87"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5" w:author="Author"/>
                <w:sz w:val="20"/>
                <w:lang w:val="en-IE"/>
              </w:rPr>
            </w:pPr>
            <w:del w:id="6166" w:author="Author">
              <w:r w:rsidRPr="00E73B40" w:rsidDel="00D73854">
                <w:rPr>
                  <w:sz w:val="20"/>
                  <w:lang w:val="en-IE"/>
                </w:rPr>
                <w:delText>Label</w:delText>
              </w:r>
            </w:del>
          </w:p>
        </w:tc>
        <w:tc>
          <w:tcPr>
            <w:tcW w:w="3573" w:type="dxa"/>
            <w:gridSpan w:val="2"/>
            <w:vAlign w:val="top"/>
          </w:tcPr>
          <w:p w14:paraId="3A02289E" w14:textId="0A92AE9B" w:rsidR="00920BBB" w:rsidRPr="00E73B40" w:rsidDel="00D73854"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7" w:author="Author"/>
                <w:sz w:val="20"/>
                <w:lang w:val="en-IE"/>
              </w:rPr>
            </w:pPr>
            <w:del w:id="6168" w:author="Author">
              <w:r w:rsidRPr="00E73B40" w:rsidDel="00D73854">
                <w:rPr>
                  <w:sz w:val="20"/>
                  <w:lang w:val="en-IE"/>
                </w:rPr>
                <w:delText>Total amount to pay as recurring charges.</w:delText>
              </w:r>
            </w:del>
          </w:p>
          <w:p w14:paraId="5D50E904" w14:textId="37039C50" w:rsidR="00920BBB" w:rsidRPr="00E73B40" w:rsidDel="00D73854"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9" w:author="Author"/>
                <w:sz w:val="20"/>
                <w:lang w:val="en-IE"/>
              </w:rPr>
            </w:pPr>
            <w:del w:id="6170" w:author="Author">
              <w:r w:rsidRPr="00E73B40" w:rsidDel="00D73854">
                <w:rPr>
                  <w:sz w:val="20"/>
                  <w:lang w:val="en-IE"/>
                </w:rPr>
                <w:delText>This value corresponds to the values presented on MEC (and previously loaded to UFE through the UFE Catalogue component) and not to the values returned by Quotation, as the basket quote was not preformed yet in this screen.</w:delText>
              </w:r>
            </w:del>
          </w:p>
        </w:tc>
        <w:tc>
          <w:tcPr>
            <w:tcW w:w="1229" w:type="dxa"/>
            <w:gridSpan w:val="2"/>
            <w:vAlign w:val="top"/>
          </w:tcPr>
          <w:p w14:paraId="04081573" w14:textId="20907112"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1" w:author="Author"/>
                <w:sz w:val="20"/>
                <w:lang w:val="en-IE"/>
              </w:rPr>
            </w:pPr>
            <w:del w:id="6172" w:author="Author">
              <w:r w:rsidRPr="00E73B40" w:rsidDel="00D73854">
                <w:rPr>
                  <w:sz w:val="20"/>
                  <w:lang w:val="en-IE"/>
                </w:rPr>
                <w:delText>-</w:delText>
              </w:r>
            </w:del>
          </w:p>
        </w:tc>
        <w:tc>
          <w:tcPr>
            <w:tcW w:w="1127" w:type="dxa"/>
            <w:gridSpan w:val="2"/>
            <w:vAlign w:val="top"/>
          </w:tcPr>
          <w:p w14:paraId="452B8BD5" w14:textId="604E885E"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3" w:author="Author"/>
                <w:sz w:val="20"/>
                <w:lang w:val="en-IE"/>
              </w:rPr>
            </w:pPr>
            <w:del w:id="6174" w:author="Author">
              <w:r w:rsidRPr="00E73B40" w:rsidDel="00D73854">
                <w:rPr>
                  <w:sz w:val="20"/>
                  <w:lang w:val="en-IE"/>
                </w:rPr>
                <w:delText>-</w:delText>
              </w:r>
            </w:del>
          </w:p>
        </w:tc>
      </w:tr>
      <w:tr w:rsidR="00920BBB" w:rsidRPr="00E73B40" w:rsidDel="00BA576E" w14:paraId="4DFB74D6" w14:textId="592847C2" w:rsidTr="00C9669C">
        <w:trPr>
          <w:gridBefore w:val="1"/>
          <w:wBefore w:w="186" w:type="dxa"/>
          <w:del w:id="6175"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36A77809" w14:textId="6742A6EC" w:rsidR="00920BBB" w:rsidRPr="00E73B40" w:rsidDel="00BA576E" w:rsidRDefault="00920BBB" w:rsidP="00073602">
            <w:pPr>
              <w:spacing w:before="40" w:after="40" w:line="240" w:lineRule="exact"/>
              <w:jc w:val="left"/>
              <w:rPr>
                <w:del w:id="6176" w:author="Author"/>
                <w:sz w:val="20"/>
                <w:lang w:val="en-IE"/>
              </w:rPr>
            </w:pPr>
            <w:del w:id="6177" w:author="Author">
              <w:r w:rsidRPr="00E73B40" w:rsidDel="00BA576E">
                <w:rPr>
                  <w:sz w:val="20"/>
                  <w:lang w:val="en-IE"/>
                </w:rPr>
                <w:delText>Check NBA</w:delText>
              </w:r>
            </w:del>
          </w:p>
        </w:tc>
        <w:tc>
          <w:tcPr>
            <w:tcW w:w="1134" w:type="dxa"/>
            <w:gridSpan w:val="2"/>
            <w:vAlign w:val="top"/>
          </w:tcPr>
          <w:p w14:paraId="51B4CA22" w14:textId="030AA32D"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8" w:author="Author"/>
                <w:sz w:val="20"/>
                <w:lang w:val="en-IE"/>
              </w:rPr>
            </w:pPr>
            <w:del w:id="6179" w:author="Author">
              <w:r w:rsidRPr="00E73B40" w:rsidDel="00BA576E">
                <w:rPr>
                  <w:sz w:val="20"/>
                  <w:lang w:val="en-IE"/>
                </w:rPr>
                <w:delText>Button</w:delText>
              </w:r>
            </w:del>
          </w:p>
        </w:tc>
        <w:tc>
          <w:tcPr>
            <w:tcW w:w="3573" w:type="dxa"/>
            <w:gridSpan w:val="2"/>
            <w:vAlign w:val="top"/>
          </w:tcPr>
          <w:p w14:paraId="1FBB6487" w14:textId="4A2296FD"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0" w:author="Author"/>
                <w:sz w:val="20"/>
                <w:lang w:val="en-IE"/>
              </w:rPr>
            </w:pPr>
            <w:del w:id="6181" w:author="Author">
              <w:r w:rsidRPr="00E73B40" w:rsidDel="00BA576E">
                <w:rPr>
                  <w:sz w:val="20"/>
                  <w:lang w:val="en-IE"/>
                </w:rPr>
                <w:delText>Allows the user to check if there are NBA campaigns suitable to the customer.</w:delText>
              </w:r>
            </w:del>
          </w:p>
        </w:tc>
        <w:tc>
          <w:tcPr>
            <w:tcW w:w="1229" w:type="dxa"/>
            <w:gridSpan w:val="2"/>
            <w:vAlign w:val="top"/>
          </w:tcPr>
          <w:p w14:paraId="730C5147" w14:textId="2C07571C"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2" w:author="Author"/>
                <w:sz w:val="20"/>
                <w:lang w:val="en-IE"/>
              </w:rPr>
            </w:pPr>
            <w:del w:id="6183" w:author="Author">
              <w:r w:rsidRPr="00E73B40" w:rsidDel="00BA576E">
                <w:rPr>
                  <w:sz w:val="20"/>
                  <w:lang w:val="en-IE"/>
                </w:rPr>
                <w:delText>-</w:delText>
              </w:r>
            </w:del>
          </w:p>
        </w:tc>
        <w:tc>
          <w:tcPr>
            <w:tcW w:w="1127" w:type="dxa"/>
            <w:gridSpan w:val="2"/>
            <w:vAlign w:val="top"/>
          </w:tcPr>
          <w:p w14:paraId="3A970083" w14:textId="30A58691"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4" w:author="Author"/>
                <w:sz w:val="20"/>
                <w:lang w:val="en-IE"/>
              </w:rPr>
            </w:pPr>
            <w:del w:id="6185" w:author="Author">
              <w:r w:rsidRPr="00E73B40" w:rsidDel="00BA576E">
                <w:rPr>
                  <w:sz w:val="20"/>
                  <w:lang w:val="en-IE"/>
                </w:rPr>
                <w:delText>-</w:delText>
              </w:r>
            </w:del>
          </w:p>
        </w:tc>
      </w:tr>
      <w:tr w:rsidR="00920BBB" w:rsidRPr="00E73B40" w14:paraId="15F302E8"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42BE0803" w14:textId="29F0F6D1" w:rsidR="00920BBB" w:rsidRPr="00E73B40" w:rsidRDefault="00920BBB" w:rsidP="00073602">
            <w:pPr>
              <w:spacing w:before="40" w:after="40" w:line="240" w:lineRule="exact"/>
              <w:jc w:val="left"/>
              <w:rPr>
                <w:b w:val="0"/>
                <w:i/>
                <w:sz w:val="20"/>
                <w:lang w:val="en-IE"/>
              </w:rPr>
            </w:pPr>
            <w:r w:rsidRPr="00E73B40">
              <w:rPr>
                <w:i/>
                <w:sz w:val="20"/>
                <w:lang w:val="en-IE"/>
              </w:rPr>
              <w:t>Drag equipment here</w:t>
            </w:r>
            <w:r w:rsidRPr="00E73B40">
              <w:rPr>
                <w:b w:val="0"/>
                <w:sz w:val="20"/>
                <w:lang w:val="en-IE"/>
              </w:rPr>
              <w:t xml:space="preserve"> </w:t>
            </w:r>
            <w:r w:rsidRPr="00E73B40">
              <w:rPr>
                <w:b w:val="0"/>
                <w:i/>
                <w:sz w:val="20"/>
                <w:lang w:val="en-IE"/>
              </w:rPr>
              <w:t>– Allows the user to choose an equipment to associate to the mobile product. Only available if the mobile offer/product has the Device component under it.</w:t>
            </w:r>
          </w:p>
          <w:p w14:paraId="0F4645DE" w14:textId="2C47593A" w:rsidR="00920BBB" w:rsidRPr="00E73B40" w:rsidRDefault="00920BBB" w:rsidP="00073602">
            <w:pPr>
              <w:spacing w:before="40" w:after="40" w:line="240" w:lineRule="exact"/>
              <w:jc w:val="left"/>
              <w:rPr>
                <w:sz w:val="20"/>
                <w:lang w:val="en-IE"/>
              </w:rPr>
            </w:pPr>
            <w:r w:rsidRPr="00E73B40">
              <w:rPr>
                <w:b w:val="0"/>
                <w:i/>
                <w:sz w:val="20"/>
                <w:lang w:val="en-IE"/>
              </w:rPr>
              <w:t>For the chosen equipment details</w:t>
            </w:r>
            <w:ins w:id="6186" w:author="Author">
              <w:r w:rsidR="008D2904">
                <w:rPr>
                  <w:b w:val="0"/>
                  <w:i/>
                  <w:sz w:val="20"/>
                  <w:lang w:val="en-IE"/>
                </w:rPr>
                <w:t xml:space="preserve"> (Device Component)</w:t>
              </w:r>
            </w:ins>
            <w:r w:rsidRPr="00E73B40">
              <w:rPr>
                <w:b w:val="0"/>
                <w:i/>
                <w:sz w:val="20"/>
                <w:lang w:val="en-IE"/>
              </w:rPr>
              <w:t>, please see below Mobile equipment component description.</w:t>
            </w:r>
          </w:p>
        </w:tc>
      </w:tr>
      <w:tr w:rsidR="00920BBB" w:rsidRPr="00E73B40" w:rsidDel="008040C1" w14:paraId="5BAD45FD" w14:textId="3D46F6FC" w:rsidTr="00C9669C">
        <w:trPr>
          <w:ins w:id="6187" w:author="Author"/>
          <w:del w:id="6188" w:author="Author"/>
        </w:trPr>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7122B601" w14:textId="04DD6A62" w:rsidR="00920BBB" w:rsidRPr="00530223" w:rsidDel="008040C1" w:rsidRDefault="00920BBB" w:rsidP="009D09FF">
            <w:pPr>
              <w:spacing w:before="40" w:after="40" w:line="240" w:lineRule="exact"/>
              <w:jc w:val="left"/>
              <w:rPr>
                <w:ins w:id="6189" w:author="Author"/>
                <w:del w:id="6190" w:author="Author"/>
                <w:sz w:val="20"/>
                <w:lang w:val="en-IE"/>
              </w:rPr>
            </w:pPr>
            <w:ins w:id="6191" w:author="Author">
              <w:del w:id="6192" w:author="Author">
                <w:r w:rsidDel="008040C1">
                  <w:rPr>
                    <w:i/>
                    <w:sz w:val="20"/>
                    <w:lang w:val="en-IE"/>
                  </w:rPr>
                  <w:delText xml:space="preserve">Add Mobile offer </w:delText>
                </w:r>
                <w:r w:rsidRPr="00530223" w:rsidDel="008040C1">
                  <w:rPr>
                    <w:b w:val="0"/>
                    <w:i/>
                    <w:sz w:val="20"/>
                    <w:lang w:val="en-IE"/>
                  </w:rPr>
                  <w:delText xml:space="preserve">– </w:delText>
                </w:r>
                <w:r w:rsidDel="008040C1">
                  <w:rPr>
                    <w:b w:val="0"/>
                    <w:sz w:val="20"/>
                    <w:lang w:val="en-IE"/>
                  </w:rPr>
                  <w:delText>This button will be displayed when a mobile offer have a cardinality different from 0 or is not at his maximum. When pressed, will add another instance of the mobile offer to the basket and is fully configurable by the user.</w:delText>
                </w:r>
              </w:del>
            </w:ins>
          </w:p>
        </w:tc>
      </w:tr>
    </w:tbl>
    <w:p w14:paraId="2D529B0F" w14:textId="77777777" w:rsidR="00CD7975" w:rsidRPr="00E73B40" w:rsidRDefault="00CD7975" w:rsidP="00234AC9">
      <w:pPr>
        <w:rPr>
          <w:lang w:val="en-IE"/>
        </w:rPr>
      </w:pPr>
    </w:p>
    <w:p w14:paraId="088C1A2B" w14:textId="0E1CE4AE" w:rsidR="00C15862" w:rsidRPr="00E73B40" w:rsidRDefault="00962FC0" w:rsidP="00C15862">
      <w:pPr>
        <w:pStyle w:val="Heading5"/>
        <w:rPr>
          <w:lang w:val="en-IE"/>
        </w:rPr>
      </w:pPr>
      <w:r w:rsidRPr="00E73B40">
        <w:rPr>
          <w:lang w:val="en-IE"/>
        </w:rPr>
        <w:t>M</w:t>
      </w:r>
      <w:r w:rsidR="00C15862" w:rsidRPr="00E73B40">
        <w:rPr>
          <w:lang w:val="en-IE"/>
        </w:rPr>
        <w:t>obile equipment component</w:t>
      </w:r>
    </w:p>
    <w:p w14:paraId="0930605D" w14:textId="37060652" w:rsidR="0066366B" w:rsidRDefault="005F7565" w:rsidP="00234AC9">
      <w:pPr>
        <w:rPr>
          <w:rFonts w:ascii="Times New Roman" w:hAnsi="Times New Roman"/>
          <w:snapToGrid w:val="0"/>
          <w:color w:val="000000"/>
          <w:w w:val="0"/>
          <w:sz w:val="0"/>
          <w:szCs w:val="0"/>
          <w:u w:color="000000"/>
          <w:bdr w:val="none" w:sz="0" w:space="0" w:color="000000"/>
          <w:shd w:val="clear" w:color="000000" w:fill="000000"/>
          <w:lang w:val="pt-PT" w:eastAsia="x-none" w:bidi="x-none"/>
        </w:rPr>
      </w:pPr>
      <w:r w:rsidRPr="005F7565">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14:paraId="67F574A3" w14:textId="5EDC41B9" w:rsidR="000A1DE8" w:rsidRDefault="000A1DE8" w:rsidP="00234AC9">
      <w:pPr>
        <w:rPr>
          <w:lang w:val="pt-PT"/>
        </w:rPr>
      </w:pPr>
      <w:r>
        <w:rPr>
          <w:noProof/>
          <w:lang w:val="pt-PT" w:eastAsia="pt-PT"/>
        </w:rPr>
        <w:lastRenderedPageBreak/>
        <w:drawing>
          <wp:inline distT="0" distB="0" distL="0" distR="0" wp14:anchorId="0A072C51" wp14:editId="4414EEBF">
            <wp:extent cx="6120130" cy="2392111"/>
            <wp:effectExtent l="0" t="0" r="0" b="8255"/>
            <wp:docPr id="394" name="Picture 394" descr="C:\Users\NB20223\Google Drive\Sal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B20223\Google Drive\Sales\1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2392111"/>
                    </a:xfrm>
                    <a:prstGeom prst="rect">
                      <a:avLst/>
                    </a:prstGeom>
                    <a:noFill/>
                    <a:ln>
                      <a:noFill/>
                    </a:ln>
                  </pic:spPr>
                </pic:pic>
              </a:graphicData>
            </a:graphic>
          </wp:inline>
        </w:drawing>
      </w:r>
    </w:p>
    <w:p w14:paraId="1D357F3E" w14:textId="5C437A58" w:rsidR="000A1DE8" w:rsidRDefault="000A1DE8" w:rsidP="00234AC9">
      <w:pPr>
        <w:rPr>
          <w:lang w:val="pt-PT"/>
        </w:rPr>
      </w:pPr>
      <w:r>
        <w:rPr>
          <w:noProof/>
          <w:lang w:val="pt-PT" w:eastAsia="pt-PT"/>
        </w:rPr>
        <w:drawing>
          <wp:inline distT="0" distB="0" distL="0" distR="0" wp14:anchorId="1A207F6C" wp14:editId="2AF17DD5">
            <wp:extent cx="6120130" cy="2374858"/>
            <wp:effectExtent l="0" t="0" r="0" b="6985"/>
            <wp:docPr id="395" name="Picture 395" descr="C:\Users\NB20223\Google Drive\Sal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B20223\Google Drive\Sales\1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2374858"/>
                    </a:xfrm>
                    <a:prstGeom prst="rect">
                      <a:avLst/>
                    </a:prstGeom>
                    <a:noFill/>
                    <a:ln>
                      <a:noFill/>
                    </a:ln>
                  </pic:spPr>
                </pic:pic>
              </a:graphicData>
            </a:graphic>
          </wp:inline>
        </w:drawing>
      </w:r>
    </w:p>
    <w:p w14:paraId="6FD2826D" w14:textId="77777777" w:rsidR="00D0714F" w:rsidRPr="000A1DE8" w:rsidRDefault="00D0714F" w:rsidP="00234AC9">
      <w:pPr>
        <w:rPr>
          <w:lang w:val="pt-PT"/>
        </w:rPr>
      </w:pPr>
    </w:p>
    <w:p w14:paraId="41393BEB" w14:textId="4D093186" w:rsidR="00D0714F" w:rsidRPr="00D0714F" w:rsidRDefault="00D0714F" w:rsidP="00D0714F">
      <w:pPr>
        <w:rPr>
          <w:b/>
          <w:bCs/>
          <w:sz w:val="20"/>
        </w:rPr>
      </w:pPr>
      <w:r>
        <w:rPr>
          <w:b/>
          <w:bCs/>
          <w:sz w:val="20"/>
        </w:rPr>
        <w:t>St</w:t>
      </w:r>
      <w:r w:rsidRPr="00D0714F">
        <w:rPr>
          <w:b/>
          <w:bCs/>
          <w:sz w:val="20"/>
        </w:rPr>
        <w:t>ep 1: add a mobile offer to the basket</w:t>
      </w:r>
    </w:p>
    <w:p w14:paraId="4BBC7B31" w14:textId="77777777" w:rsidR="00D0714F" w:rsidRDefault="00D0714F" w:rsidP="00D0714F"/>
    <w:p w14:paraId="18CED1F5" w14:textId="10DBA891" w:rsidR="00D0714F" w:rsidRDefault="000A06D6" w:rsidP="00D0714F">
      <w:r>
        <w:rPr>
          <w:noProof/>
          <w:lang w:val="pt-PT" w:eastAsia="pt-PT"/>
        </w:rPr>
        <w:lastRenderedPageBreak/>
        <w:drawing>
          <wp:inline distT="0" distB="0" distL="0" distR="0" wp14:anchorId="3696D15F" wp14:editId="229D7704">
            <wp:extent cx="5657850" cy="4848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7850" cy="4848225"/>
                    </a:xfrm>
                    <a:prstGeom prst="rect">
                      <a:avLst/>
                    </a:prstGeom>
                    <a:noFill/>
                    <a:ln>
                      <a:noFill/>
                    </a:ln>
                  </pic:spPr>
                </pic:pic>
              </a:graphicData>
            </a:graphic>
          </wp:inline>
        </w:drawing>
      </w:r>
    </w:p>
    <w:p w14:paraId="51595E99" w14:textId="77777777" w:rsidR="00D0714F" w:rsidRDefault="00D0714F" w:rsidP="00D0714F"/>
    <w:p w14:paraId="6C8EEF11" w14:textId="55DE8297" w:rsidR="00D0714F" w:rsidRDefault="000A06D6" w:rsidP="00D0714F">
      <w:r>
        <w:rPr>
          <w:noProof/>
          <w:lang w:val="pt-PT" w:eastAsia="pt-PT"/>
        </w:rPr>
        <w:lastRenderedPageBreak/>
        <w:drawing>
          <wp:inline distT="0" distB="0" distL="0" distR="0" wp14:anchorId="71B61ED1" wp14:editId="79ABCDAC">
            <wp:extent cx="5695950" cy="4867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42765710" w14:textId="77777777" w:rsidR="00D0714F" w:rsidRDefault="00D0714F" w:rsidP="00D0714F"/>
    <w:p w14:paraId="50F6CC44" w14:textId="5444B25F" w:rsidR="00D0714F" w:rsidRDefault="000A06D6" w:rsidP="00D0714F">
      <w:r>
        <w:rPr>
          <w:noProof/>
          <w:lang w:val="pt-PT" w:eastAsia="pt-PT"/>
        </w:rPr>
        <w:lastRenderedPageBreak/>
        <w:drawing>
          <wp:inline distT="0" distB="0" distL="0" distR="0" wp14:anchorId="172F8EA5" wp14:editId="40253EA0">
            <wp:extent cx="5695950" cy="4867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2707232C" w14:textId="77777777" w:rsidR="00D0714F" w:rsidRDefault="00D0714F" w:rsidP="00D0714F"/>
    <w:p w14:paraId="57DD19FD" w14:textId="6A7BC658" w:rsidR="00D0714F" w:rsidRDefault="000A06D6" w:rsidP="00D0714F">
      <w:r>
        <w:rPr>
          <w:noProof/>
          <w:lang w:val="pt-PT" w:eastAsia="pt-PT"/>
        </w:rPr>
        <w:lastRenderedPageBreak/>
        <w:drawing>
          <wp:inline distT="0" distB="0" distL="0" distR="0" wp14:anchorId="134A9971" wp14:editId="1C1506E1">
            <wp:extent cx="5695950" cy="4867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583AD1EE" w14:textId="77777777" w:rsidR="00D0714F" w:rsidRDefault="00D0714F" w:rsidP="00D0714F">
      <w:pPr>
        <w:rPr>
          <w:b/>
          <w:bCs/>
        </w:rPr>
      </w:pPr>
    </w:p>
    <w:p w14:paraId="63947B30" w14:textId="2D43656F" w:rsidR="00D0714F" w:rsidRPr="00D0714F" w:rsidRDefault="00D0714F" w:rsidP="00D0714F">
      <w:pPr>
        <w:rPr>
          <w:b/>
          <w:bCs/>
          <w:sz w:val="20"/>
        </w:rPr>
      </w:pPr>
      <w:r w:rsidRPr="00D0714F">
        <w:rPr>
          <w:b/>
          <w:bCs/>
          <w:sz w:val="20"/>
        </w:rPr>
        <w:t>Step 2: Add equipment to the basket</w:t>
      </w:r>
    </w:p>
    <w:p w14:paraId="5246D793" w14:textId="77777777" w:rsidR="00D0714F" w:rsidRDefault="00D0714F" w:rsidP="00D0714F"/>
    <w:p w14:paraId="02C8F4E7" w14:textId="29750406" w:rsidR="00D0714F" w:rsidRDefault="00D0714F" w:rsidP="00D0714F">
      <w:r>
        <w:rPr>
          <w:noProof/>
          <w:lang w:val="pt-PT" w:eastAsia="pt-PT"/>
        </w:rPr>
        <w:lastRenderedPageBreak/>
        <w:drawing>
          <wp:anchor distT="0" distB="0" distL="114300" distR="114300" simplePos="0" relativeHeight="251673606" behindDoc="0" locked="0" layoutInCell="1" allowOverlap="1" wp14:anchorId="6CBA37C3" wp14:editId="64B7710C">
            <wp:simplePos x="0" y="0"/>
            <wp:positionH relativeFrom="column">
              <wp:posOffset>203200</wp:posOffset>
            </wp:positionH>
            <wp:positionV relativeFrom="paragraph">
              <wp:posOffset>617855</wp:posOffset>
            </wp:positionV>
            <wp:extent cx="1647825" cy="543560"/>
            <wp:effectExtent l="0" t="0" r="9525" b="8890"/>
            <wp:wrapNone/>
            <wp:docPr id="424" name="Picture 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ctangle 7"/>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47825" cy="543560"/>
                    </a:xfrm>
                    <a:prstGeom prst="rect">
                      <a:avLst/>
                    </a:prstGeom>
                    <a:noFill/>
                  </pic:spPr>
                </pic:pic>
              </a:graphicData>
            </a:graphic>
            <wp14:sizeRelH relativeFrom="page">
              <wp14:pctWidth>0</wp14:pctWidth>
            </wp14:sizeRelH>
            <wp14:sizeRelV relativeFrom="page">
              <wp14:pctHeight>0</wp14:pctHeight>
            </wp14:sizeRelV>
          </wp:anchor>
        </w:drawing>
      </w:r>
      <w:r w:rsidR="000A06D6">
        <w:rPr>
          <w:noProof/>
          <w:lang w:val="pt-PT" w:eastAsia="pt-PT"/>
        </w:rPr>
        <w:drawing>
          <wp:inline distT="0" distB="0" distL="0" distR="0" wp14:anchorId="1C6C608E" wp14:editId="5712388E">
            <wp:extent cx="5591175" cy="4781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91175" cy="4781550"/>
                    </a:xfrm>
                    <a:prstGeom prst="rect">
                      <a:avLst/>
                    </a:prstGeom>
                    <a:noFill/>
                    <a:ln>
                      <a:noFill/>
                    </a:ln>
                  </pic:spPr>
                </pic:pic>
              </a:graphicData>
            </a:graphic>
          </wp:inline>
        </w:drawing>
      </w:r>
    </w:p>
    <w:p w14:paraId="7267F4DE" w14:textId="77777777" w:rsidR="00D0714F" w:rsidRDefault="00D0714F" w:rsidP="00D0714F"/>
    <w:p w14:paraId="1929D646" w14:textId="77777777" w:rsidR="00D0714F" w:rsidRDefault="00D0714F" w:rsidP="00D0714F"/>
    <w:p w14:paraId="750DFBF1" w14:textId="39085CC4" w:rsidR="00D0714F" w:rsidRDefault="000A06D6" w:rsidP="00D0714F">
      <w:r>
        <w:rPr>
          <w:noProof/>
          <w:lang w:val="pt-PT" w:eastAsia="pt-PT"/>
        </w:rPr>
        <w:lastRenderedPageBreak/>
        <w:drawing>
          <wp:inline distT="0" distB="0" distL="0" distR="0" wp14:anchorId="4DB9D991" wp14:editId="2A0AE7F9">
            <wp:extent cx="5695950" cy="4867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34873574" w14:textId="77777777" w:rsidR="00D0714F" w:rsidRDefault="00D0714F" w:rsidP="00D0714F"/>
    <w:p w14:paraId="421A6201" w14:textId="77777777" w:rsidR="00D0714F" w:rsidRDefault="00D0714F" w:rsidP="00D0714F">
      <w:pPr>
        <w:rPr>
          <w:b/>
          <w:bCs/>
        </w:rPr>
      </w:pPr>
    </w:p>
    <w:p w14:paraId="092EA96B" w14:textId="77777777" w:rsidR="00D0714F" w:rsidRPr="00D0714F" w:rsidRDefault="00D0714F" w:rsidP="00D0714F">
      <w:pPr>
        <w:rPr>
          <w:b/>
          <w:bCs/>
          <w:sz w:val="20"/>
        </w:rPr>
      </w:pPr>
      <w:r w:rsidRPr="00D0714F">
        <w:rPr>
          <w:b/>
          <w:bCs/>
          <w:sz w:val="20"/>
        </w:rPr>
        <w:t>Step 3: Drag the equipment to the mobile offer “Drag equipment here” area</w:t>
      </w:r>
    </w:p>
    <w:p w14:paraId="5E26144F" w14:textId="77777777" w:rsidR="00D0714F" w:rsidRDefault="00D0714F" w:rsidP="00D0714F">
      <w:pPr>
        <w:rPr>
          <w:b/>
          <w:bCs/>
        </w:rPr>
      </w:pPr>
    </w:p>
    <w:p w14:paraId="75E5FB81" w14:textId="2896B772" w:rsidR="00D0714F" w:rsidRDefault="00A42D50" w:rsidP="00D0714F">
      <w:pPr>
        <w:rPr>
          <w:b/>
          <w:bCs/>
        </w:rPr>
      </w:pPr>
      <w:r>
        <w:rPr>
          <w:b/>
          <w:bCs/>
          <w:noProof/>
          <w:lang w:val="pt-PT" w:eastAsia="pt-PT"/>
        </w:rPr>
        <w:lastRenderedPageBreak/>
        <w:drawing>
          <wp:inline distT="0" distB="0" distL="0" distR="0" wp14:anchorId="619FD249" wp14:editId="032FEE41">
            <wp:extent cx="5695950" cy="4867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31A7114D" w14:textId="6DBB91D0" w:rsidR="00493994" w:rsidRDefault="00493994" w:rsidP="00234AC9">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4B5E462D"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8CFEA5A" w14:textId="77777777" w:rsidR="00DD4533" w:rsidRPr="00E73B40" w:rsidRDefault="00DD4533" w:rsidP="005530AD">
            <w:pPr>
              <w:rPr>
                <w:lang w:val="en-IE"/>
              </w:rPr>
            </w:pPr>
            <w:r w:rsidRPr="00E73B40">
              <w:rPr>
                <w:lang w:val="en-IE"/>
              </w:rPr>
              <w:t>Screen Description</w:t>
            </w:r>
          </w:p>
        </w:tc>
      </w:tr>
      <w:tr w:rsidR="00DD4533" w:rsidRPr="00E73B40" w14:paraId="73AB9824"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AB7111F" w14:textId="77777777" w:rsidR="00DD4533" w:rsidRPr="00E73B40" w:rsidRDefault="00DD4533" w:rsidP="005530AD">
            <w:pPr>
              <w:jc w:val="right"/>
              <w:rPr>
                <w:lang w:val="en-IE"/>
              </w:rPr>
            </w:pPr>
            <w:r w:rsidRPr="00E73B40">
              <w:rPr>
                <w:lang w:val="en-IE"/>
              </w:rPr>
              <w:t>Display Name</w:t>
            </w:r>
          </w:p>
        </w:tc>
        <w:tc>
          <w:tcPr>
            <w:tcW w:w="7619" w:type="dxa"/>
          </w:tcPr>
          <w:p w14:paraId="5C18DE3A"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41123C99" w14:textId="3D6761DE"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Mobile equipment component</w:t>
            </w:r>
          </w:p>
        </w:tc>
      </w:tr>
    </w:tbl>
    <w:p w14:paraId="5ECAE56A" w14:textId="77777777" w:rsidR="00DD4533" w:rsidRPr="00E73B40" w:rsidRDefault="00DD4533"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14:paraId="53B56BC1"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01D4971A" w14:textId="77777777" w:rsidR="00C15862" w:rsidRPr="00E73B40" w:rsidRDefault="00C15862" w:rsidP="00073602">
            <w:pPr>
              <w:rPr>
                <w:lang w:val="en-IE"/>
              </w:rPr>
            </w:pPr>
            <w:r w:rsidRPr="00E73B40">
              <w:rPr>
                <w:lang w:val="en-IE"/>
              </w:rPr>
              <w:t xml:space="preserve">Field Description </w:t>
            </w:r>
          </w:p>
        </w:tc>
      </w:tr>
      <w:tr w:rsidR="00C15862" w:rsidRPr="00E73B40" w14:paraId="1EB59FC2"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71F3A481" w14:textId="77777777" w:rsidR="00C15862" w:rsidRPr="00E73B40" w:rsidRDefault="00C15862" w:rsidP="00073602">
            <w:pPr>
              <w:jc w:val="center"/>
              <w:rPr>
                <w:b w:val="0"/>
                <w:lang w:val="en-IE"/>
              </w:rPr>
            </w:pPr>
            <w:r w:rsidRPr="00E73B40">
              <w:rPr>
                <w:lang w:val="en-IE"/>
              </w:rPr>
              <w:t>Label</w:t>
            </w:r>
          </w:p>
        </w:tc>
        <w:tc>
          <w:tcPr>
            <w:tcW w:w="1460" w:type="dxa"/>
            <w:shd w:val="clear" w:color="auto" w:fill="D8D7D5"/>
          </w:tcPr>
          <w:p w14:paraId="2AFACE18"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72C1317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78940F73"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6321B1F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931289" w:rsidRPr="00E73B40" w14:paraId="212EC449" w14:textId="77777777" w:rsidTr="00D17579">
        <w:trPr>
          <w:ins w:id="619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05E62C7" w14:textId="1A2CE569" w:rsidR="00931289" w:rsidRPr="009A4DD5" w:rsidRDefault="00931289" w:rsidP="00D17579">
            <w:pPr>
              <w:spacing w:before="40" w:after="40" w:line="240" w:lineRule="exact"/>
              <w:jc w:val="left"/>
              <w:rPr>
                <w:ins w:id="6194" w:author="Author"/>
                <w:sz w:val="20"/>
                <w:lang w:val="en-IE"/>
              </w:rPr>
            </w:pPr>
            <w:ins w:id="6195" w:author="Author">
              <w:r w:rsidRPr="009A4DD5">
                <w:rPr>
                  <w:sz w:val="20"/>
                  <w:lang w:val="en-IE"/>
                </w:rPr>
                <w:t>Quantity</w:t>
              </w:r>
            </w:ins>
          </w:p>
        </w:tc>
        <w:tc>
          <w:tcPr>
            <w:tcW w:w="1460" w:type="dxa"/>
            <w:vAlign w:val="top"/>
          </w:tcPr>
          <w:p w14:paraId="00003461" w14:textId="4769AC29"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96" w:author="Author"/>
                <w:sz w:val="20"/>
                <w:lang w:val="en-IE"/>
              </w:rPr>
            </w:pPr>
            <w:ins w:id="6197" w:author="Author">
              <w:r>
                <w:rPr>
                  <w:sz w:val="20"/>
                  <w:lang w:val="en-IE"/>
                </w:rPr>
                <w:t>Textbox</w:t>
              </w:r>
            </w:ins>
          </w:p>
        </w:tc>
        <w:tc>
          <w:tcPr>
            <w:tcW w:w="3686" w:type="dxa"/>
            <w:vAlign w:val="top"/>
          </w:tcPr>
          <w:p w14:paraId="22E616AD" w14:textId="79CF1CD0"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98" w:author="Author"/>
                <w:sz w:val="20"/>
                <w:lang w:val="en-IE"/>
              </w:rPr>
            </w:pPr>
            <w:ins w:id="6199" w:author="Author">
              <w:r>
                <w:rPr>
                  <w:sz w:val="20"/>
                  <w:lang w:val="en-IE"/>
                </w:rPr>
                <w:t>Quantity of the respective mobile equipment</w:t>
              </w:r>
            </w:ins>
          </w:p>
        </w:tc>
        <w:tc>
          <w:tcPr>
            <w:tcW w:w="1258" w:type="dxa"/>
            <w:vAlign w:val="top"/>
          </w:tcPr>
          <w:p w14:paraId="7000AF7B" w14:textId="74BDC4CF" w:rsidR="00931289" w:rsidRPr="00E73B40" w:rsidRDefault="00931289" w:rsidP="00AB24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00" w:author="Author"/>
                <w:sz w:val="20"/>
                <w:lang w:val="en-IE"/>
              </w:rPr>
            </w:pPr>
            <w:ins w:id="6201" w:author="Author">
              <w:r>
                <w:rPr>
                  <w:sz w:val="20"/>
                  <w:lang w:val="en-IE"/>
                </w:rPr>
                <w:t>Yes</w:t>
              </w:r>
              <w:r w:rsidR="003F4BD5">
                <w:rPr>
                  <w:sz w:val="20"/>
                  <w:lang w:val="en-IE"/>
                </w:rPr>
                <w:t xml:space="preserve">, </w:t>
              </w:r>
              <w:r w:rsidR="00AB24BF">
                <w:rPr>
                  <w:sz w:val="20"/>
                  <w:lang w:val="en-IE"/>
                </w:rPr>
                <w:t>if equipment was picked in store</w:t>
              </w:r>
            </w:ins>
          </w:p>
        </w:tc>
        <w:tc>
          <w:tcPr>
            <w:tcW w:w="1127" w:type="dxa"/>
            <w:vAlign w:val="top"/>
          </w:tcPr>
          <w:p w14:paraId="6558F7FE" w14:textId="2B55BFE1"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02" w:author="Author"/>
                <w:sz w:val="20"/>
                <w:lang w:val="en-IE"/>
              </w:rPr>
            </w:pPr>
            <w:ins w:id="6203" w:author="Author">
              <w:r>
                <w:rPr>
                  <w:sz w:val="20"/>
                  <w:lang w:val="en-IE"/>
                </w:rPr>
                <w:t>-</w:t>
              </w:r>
            </w:ins>
          </w:p>
        </w:tc>
      </w:tr>
      <w:tr w:rsidR="00BD3666" w:rsidRPr="00E73B40" w14:paraId="4D8879E7" w14:textId="77777777" w:rsidTr="00D17579">
        <w:tc>
          <w:tcPr>
            <w:cnfStyle w:val="001000000000" w:firstRow="0" w:lastRow="0" w:firstColumn="1" w:lastColumn="0" w:oddVBand="0" w:evenVBand="0" w:oddHBand="0" w:evenHBand="0" w:firstRowFirstColumn="0" w:firstRowLastColumn="0" w:lastRowFirstColumn="0" w:lastRowLastColumn="0"/>
            <w:tcW w:w="2061" w:type="dxa"/>
            <w:vAlign w:val="top"/>
          </w:tcPr>
          <w:p w14:paraId="05658FB6" w14:textId="07B9724E" w:rsidR="00BD3666" w:rsidRPr="009A4DD5" w:rsidRDefault="00BD3666" w:rsidP="00D17579">
            <w:pPr>
              <w:spacing w:before="40" w:after="40" w:line="240" w:lineRule="exact"/>
              <w:jc w:val="left"/>
              <w:rPr>
                <w:sz w:val="20"/>
                <w:lang w:val="en-IE"/>
              </w:rPr>
            </w:pPr>
            <w:r w:rsidRPr="009A4DD5">
              <w:rPr>
                <w:sz w:val="20"/>
                <w:lang w:val="en-IE"/>
              </w:rPr>
              <w:t>Move icon</w:t>
            </w:r>
          </w:p>
        </w:tc>
        <w:tc>
          <w:tcPr>
            <w:tcW w:w="1460" w:type="dxa"/>
            <w:vAlign w:val="top"/>
          </w:tcPr>
          <w:p w14:paraId="2446E687" w14:textId="7062D693"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Icon</w:t>
            </w:r>
          </w:p>
        </w:tc>
        <w:tc>
          <w:tcPr>
            <w:tcW w:w="3686" w:type="dxa"/>
            <w:vAlign w:val="top"/>
          </w:tcPr>
          <w:p w14:paraId="4F067F5E" w14:textId="79989816"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drag and drop the mobile equipment to associate it to a mobile offer.</w:t>
            </w:r>
          </w:p>
        </w:tc>
        <w:tc>
          <w:tcPr>
            <w:tcW w:w="1258" w:type="dxa"/>
            <w:vAlign w:val="top"/>
          </w:tcPr>
          <w:p w14:paraId="47510713" w14:textId="09B91A79"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A893A26" w14:textId="1D394842"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31289" w:rsidRPr="00E73B40" w14:paraId="0D8F9DDA" w14:textId="77777777" w:rsidTr="00D17579">
        <w:trPr>
          <w:ins w:id="620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5E2B87" w14:textId="171032DD" w:rsidR="00931289" w:rsidRPr="009A4DD5" w:rsidRDefault="00931289" w:rsidP="00D17579">
            <w:pPr>
              <w:spacing w:before="40" w:after="40" w:line="240" w:lineRule="exact"/>
              <w:jc w:val="left"/>
              <w:rPr>
                <w:ins w:id="6205" w:author="Author"/>
                <w:sz w:val="20"/>
                <w:lang w:val="en-IE"/>
              </w:rPr>
            </w:pPr>
            <w:ins w:id="6206" w:author="Author">
              <w:r w:rsidRPr="009A4DD5">
                <w:rPr>
                  <w:sz w:val="20"/>
                  <w:lang w:val="en-IE"/>
                </w:rPr>
                <w:t>Minimize/Expand</w:t>
              </w:r>
            </w:ins>
          </w:p>
        </w:tc>
        <w:tc>
          <w:tcPr>
            <w:tcW w:w="1460" w:type="dxa"/>
            <w:vAlign w:val="top"/>
          </w:tcPr>
          <w:p w14:paraId="06B8A400" w14:textId="59A776F5"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07" w:author="Author"/>
                <w:sz w:val="20"/>
                <w:lang w:val="en-IE"/>
              </w:rPr>
            </w:pPr>
            <w:ins w:id="6208" w:author="Author">
              <w:r>
                <w:rPr>
                  <w:sz w:val="20"/>
                  <w:lang w:val="en-IE"/>
                </w:rPr>
                <w:t>Icon</w:t>
              </w:r>
            </w:ins>
          </w:p>
        </w:tc>
        <w:tc>
          <w:tcPr>
            <w:tcW w:w="3686" w:type="dxa"/>
            <w:vAlign w:val="top"/>
          </w:tcPr>
          <w:p w14:paraId="74785230" w14:textId="661960CB" w:rsidR="00931289" w:rsidRPr="00E73B40" w:rsidRDefault="00931289"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09" w:author="Author"/>
                <w:sz w:val="20"/>
                <w:lang w:val="en-IE"/>
              </w:rPr>
            </w:pPr>
            <w:ins w:id="6210" w:author="Author">
              <w:r>
                <w:rPr>
                  <w:sz w:val="20"/>
                  <w:lang w:val="en-IE"/>
                </w:rPr>
                <w:t>Minimize or expand component</w:t>
              </w:r>
            </w:ins>
          </w:p>
        </w:tc>
        <w:tc>
          <w:tcPr>
            <w:tcW w:w="1258" w:type="dxa"/>
            <w:vAlign w:val="top"/>
          </w:tcPr>
          <w:p w14:paraId="46F5F280" w14:textId="673F509D"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1" w:author="Author"/>
                <w:sz w:val="20"/>
                <w:lang w:val="en-IE"/>
              </w:rPr>
            </w:pPr>
            <w:ins w:id="6212" w:author="Author">
              <w:r>
                <w:rPr>
                  <w:sz w:val="20"/>
                  <w:lang w:val="en-IE"/>
                </w:rPr>
                <w:t>-</w:t>
              </w:r>
            </w:ins>
          </w:p>
        </w:tc>
        <w:tc>
          <w:tcPr>
            <w:tcW w:w="1127" w:type="dxa"/>
            <w:vAlign w:val="top"/>
          </w:tcPr>
          <w:p w14:paraId="6464E41A" w14:textId="03048B54"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3" w:author="Author"/>
                <w:sz w:val="20"/>
                <w:lang w:val="en-IE"/>
              </w:rPr>
            </w:pPr>
            <w:ins w:id="6214" w:author="Author">
              <w:r>
                <w:rPr>
                  <w:sz w:val="20"/>
                  <w:lang w:val="en-IE"/>
                </w:rPr>
                <w:t>-</w:t>
              </w:r>
            </w:ins>
          </w:p>
        </w:tc>
      </w:tr>
      <w:tr w:rsidR="004B120C" w:rsidRPr="00E73B40" w14:paraId="1C576DDA" w14:textId="77777777" w:rsidTr="00D17579">
        <w:tc>
          <w:tcPr>
            <w:cnfStyle w:val="001000000000" w:firstRow="0" w:lastRow="0" w:firstColumn="1" w:lastColumn="0" w:oddVBand="0" w:evenVBand="0" w:oddHBand="0" w:evenHBand="0" w:firstRowFirstColumn="0" w:firstRowLastColumn="0" w:lastRowFirstColumn="0" w:lastRowLastColumn="0"/>
            <w:tcW w:w="2061" w:type="dxa"/>
            <w:vAlign w:val="top"/>
          </w:tcPr>
          <w:p w14:paraId="6F77C30C" w14:textId="56969B72" w:rsidR="004B120C" w:rsidRPr="009A4DD5" w:rsidRDefault="004B120C" w:rsidP="00D17579">
            <w:pPr>
              <w:spacing w:before="40" w:after="40" w:line="240" w:lineRule="exact"/>
              <w:jc w:val="left"/>
              <w:rPr>
                <w:sz w:val="20"/>
                <w:lang w:val="en-IE"/>
              </w:rPr>
            </w:pPr>
            <w:r w:rsidRPr="009A4DD5">
              <w:rPr>
                <w:sz w:val="20"/>
                <w:lang w:val="en-IE"/>
              </w:rPr>
              <w:lastRenderedPageBreak/>
              <w:t>Trash icon</w:t>
            </w:r>
          </w:p>
        </w:tc>
        <w:tc>
          <w:tcPr>
            <w:tcW w:w="1460" w:type="dxa"/>
            <w:vAlign w:val="top"/>
          </w:tcPr>
          <w:p w14:paraId="6082A1D6" w14:textId="59EAC591"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Icon</w:t>
            </w:r>
          </w:p>
        </w:tc>
        <w:tc>
          <w:tcPr>
            <w:tcW w:w="3686" w:type="dxa"/>
            <w:vAlign w:val="top"/>
          </w:tcPr>
          <w:p w14:paraId="0E877FF6" w14:textId="4FD5C1F8"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offer/basket.</w:t>
            </w:r>
          </w:p>
        </w:tc>
        <w:tc>
          <w:tcPr>
            <w:tcW w:w="1258" w:type="dxa"/>
            <w:vAlign w:val="top"/>
          </w:tcPr>
          <w:p w14:paraId="7F44C573" w14:textId="77777777"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C57B8C1" w14:textId="77777777"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15862" w:rsidRPr="00E73B40" w14:paraId="6C33A60C"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0D891D95" w14:textId="5D737E4F" w:rsidR="00C15862" w:rsidRPr="009A4DD5" w:rsidRDefault="00073602" w:rsidP="00073602">
            <w:pPr>
              <w:spacing w:before="40" w:after="40" w:line="240" w:lineRule="exact"/>
              <w:jc w:val="left"/>
              <w:rPr>
                <w:sz w:val="20"/>
                <w:lang w:val="en-IE"/>
              </w:rPr>
            </w:pPr>
            <w:r w:rsidRPr="009A4DD5">
              <w:rPr>
                <w:sz w:val="20"/>
                <w:lang w:val="en-IE"/>
              </w:rPr>
              <w:t>Image</w:t>
            </w:r>
          </w:p>
        </w:tc>
        <w:tc>
          <w:tcPr>
            <w:tcW w:w="1460" w:type="dxa"/>
            <w:vAlign w:val="top"/>
          </w:tcPr>
          <w:p w14:paraId="60409300" w14:textId="72ABD890"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Image</w:t>
            </w:r>
          </w:p>
        </w:tc>
        <w:tc>
          <w:tcPr>
            <w:tcW w:w="3686" w:type="dxa"/>
            <w:vAlign w:val="top"/>
          </w:tcPr>
          <w:p w14:paraId="285457D8" w14:textId="61BD019A"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Mobile equipment image.</w:t>
            </w:r>
          </w:p>
        </w:tc>
        <w:tc>
          <w:tcPr>
            <w:tcW w:w="1258" w:type="dxa"/>
            <w:vAlign w:val="top"/>
          </w:tcPr>
          <w:p w14:paraId="46BAC213" w14:textId="5600A836"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5B42D1F" w14:textId="1B14C492"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31289" w:rsidRPr="00E73B40" w14:paraId="59A4CE6D" w14:textId="77777777" w:rsidTr="00073602">
        <w:trPr>
          <w:ins w:id="621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501DF7B" w14:textId="5D90B470" w:rsidR="00931289" w:rsidRPr="00E73B40" w:rsidRDefault="00931289" w:rsidP="00073602">
            <w:pPr>
              <w:spacing w:before="40" w:after="40" w:line="240" w:lineRule="exact"/>
              <w:jc w:val="left"/>
              <w:rPr>
                <w:ins w:id="6216" w:author="Author"/>
                <w:sz w:val="20"/>
                <w:lang w:val="en-IE"/>
              </w:rPr>
            </w:pPr>
            <w:ins w:id="6217" w:author="Author">
              <w:r>
                <w:rPr>
                  <w:sz w:val="20"/>
                  <w:lang w:val="en-IE"/>
                </w:rPr>
                <w:t>Equipment name</w:t>
              </w:r>
            </w:ins>
          </w:p>
        </w:tc>
        <w:tc>
          <w:tcPr>
            <w:tcW w:w="1460" w:type="dxa"/>
            <w:vAlign w:val="top"/>
          </w:tcPr>
          <w:p w14:paraId="33E71D4B" w14:textId="0A612909"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8" w:author="Author"/>
                <w:sz w:val="20"/>
                <w:lang w:val="en-IE"/>
              </w:rPr>
            </w:pPr>
            <w:ins w:id="6219" w:author="Author">
              <w:r>
                <w:rPr>
                  <w:sz w:val="20"/>
                  <w:lang w:val="en-IE"/>
                </w:rPr>
                <w:t>Label</w:t>
              </w:r>
            </w:ins>
          </w:p>
        </w:tc>
        <w:tc>
          <w:tcPr>
            <w:tcW w:w="3686" w:type="dxa"/>
            <w:vAlign w:val="top"/>
          </w:tcPr>
          <w:p w14:paraId="445B9525" w14:textId="5243D5CB" w:rsidR="00931289" w:rsidRPr="00E73B40" w:rsidRDefault="00931289"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0" w:author="Author"/>
                <w:sz w:val="20"/>
                <w:lang w:val="en-IE"/>
              </w:rPr>
            </w:pPr>
            <w:ins w:id="6221" w:author="Author">
              <w:r>
                <w:rPr>
                  <w:sz w:val="20"/>
                  <w:lang w:val="en-IE"/>
                </w:rPr>
                <w:t>Mobile equipment name.</w:t>
              </w:r>
            </w:ins>
          </w:p>
        </w:tc>
        <w:tc>
          <w:tcPr>
            <w:tcW w:w="1258" w:type="dxa"/>
            <w:vAlign w:val="top"/>
          </w:tcPr>
          <w:p w14:paraId="0875908D" w14:textId="7DEA7A6F"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2" w:author="Author"/>
                <w:sz w:val="20"/>
                <w:lang w:val="en-IE"/>
              </w:rPr>
            </w:pPr>
            <w:ins w:id="6223" w:author="Author">
              <w:r>
                <w:rPr>
                  <w:sz w:val="20"/>
                  <w:lang w:val="en-IE"/>
                </w:rPr>
                <w:t>-</w:t>
              </w:r>
            </w:ins>
          </w:p>
        </w:tc>
        <w:tc>
          <w:tcPr>
            <w:tcW w:w="1127" w:type="dxa"/>
            <w:vAlign w:val="top"/>
          </w:tcPr>
          <w:p w14:paraId="2137181D" w14:textId="2767F3C7"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4" w:author="Author"/>
                <w:sz w:val="20"/>
                <w:lang w:val="en-IE"/>
              </w:rPr>
            </w:pPr>
            <w:ins w:id="6225" w:author="Author">
              <w:r>
                <w:rPr>
                  <w:sz w:val="20"/>
                  <w:lang w:val="en-IE"/>
                </w:rPr>
                <w:t>-</w:t>
              </w:r>
            </w:ins>
          </w:p>
        </w:tc>
      </w:tr>
      <w:tr w:rsidR="00931289" w:rsidRPr="00E73B40" w14:paraId="6144EE8D" w14:textId="77777777" w:rsidTr="00073602">
        <w:trPr>
          <w:ins w:id="622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664ACAB" w14:textId="32EA51E9" w:rsidR="00931289" w:rsidRPr="00E73B40" w:rsidRDefault="00931289" w:rsidP="00073602">
            <w:pPr>
              <w:spacing w:before="40" w:after="40" w:line="240" w:lineRule="exact"/>
              <w:jc w:val="left"/>
              <w:rPr>
                <w:ins w:id="6227" w:author="Author"/>
                <w:sz w:val="20"/>
                <w:lang w:val="en-IE"/>
              </w:rPr>
            </w:pPr>
            <w:ins w:id="6228" w:author="Author">
              <w:r>
                <w:rPr>
                  <w:sz w:val="20"/>
                  <w:lang w:val="en-IE"/>
                </w:rPr>
                <w:t>Price</w:t>
              </w:r>
              <w:r w:rsidR="008903D9">
                <w:rPr>
                  <w:sz w:val="20"/>
                  <w:lang w:val="en-IE"/>
                </w:rPr>
                <w:t xml:space="preserve"> Conditions</w:t>
              </w:r>
            </w:ins>
          </w:p>
        </w:tc>
        <w:tc>
          <w:tcPr>
            <w:tcW w:w="1460" w:type="dxa"/>
            <w:vAlign w:val="top"/>
          </w:tcPr>
          <w:p w14:paraId="6F40F941" w14:textId="3A7B4E41" w:rsidR="00931289" w:rsidRPr="00E73B40" w:rsidRDefault="00D00F9F"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9" w:author="Author"/>
                <w:sz w:val="20"/>
                <w:lang w:val="en-IE"/>
              </w:rPr>
            </w:pPr>
            <w:ins w:id="6230" w:author="Author">
              <w:r>
                <w:rPr>
                  <w:sz w:val="20"/>
                  <w:lang w:val="en-IE"/>
                </w:rPr>
                <w:t>Carrousel</w:t>
              </w:r>
            </w:ins>
          </w:p>
        </w:tc>
        <w:tc>
          <w:tcPr>
            <w:tcW w:w="3686" w:type="dxa"/>
            <w:vAlign w:val="top"/>
          </w:tcPr>
          <w:p w14:paraId="520212E0" w14:textId="77777777" w:rsidR="00931289"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1" w:author="Author"/>
                <w:sz w:val="20"/>
                <w:lang w:val="en-IE"/>
              </w:rPr>
            </w:pPr>
            <w:ins w:id="6232" w:author="Author">
              <w:r>
                <w:rPr>
                  <w:sz w:val="20"/>
                  <w:lang w:val="en-IE"/>
                </w:rPr>
                <w:t>Mobile equipment baseline price</w:t>
              </w:r>
              <w:r w:rsidR="008903D9">
                <w:rPr>
                  <w:sz w:val="20"/>
                  <w:lang w:val="en-IE"/>
                </w:rPr>
                <w:t xml:space="preserve"> </w:t>
              </w:r>
              <w:r w:rsidR="004D5CA7">
                <w:rPr>
                  <w:sz w:val="20"/>
                  <w:lang w:val="en-IE"/>
                </w:rPr>
                <w:t xml:space="preserve">with VAT </w:t>
              </w:r>
              <w:r w:rsidR="008903D9">
                <w:rPr>
                  <w:sz w:val="20"/>
                  <w:lang w:val="en-IE"/>
                </w:rPr>
                <w:t>and respective loyalty points conditions</w:t>
              </w:r>
              <w:r w:rsidR="00A872B7">
                <w:rPr>
                  <w:sz w:val="20"/>
                  <w:lang w:val="en-IE"/>
                </w:rPr>
                <w:t>.</w:t>
              </w:r>
            </w:ins>
          </w:p>
          <w:p w14:paraId="2AA72A5A" w14:textId="3A647222" w:rsidR="00D00F9F" w:rsidRPr="00E73B40" w:rsidRDefault="00D00F9F"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3" w:author="Author"/>
                <w:sz w:val="20"/>
                <w:lang w:val="en-IE"/>
              </w:rPr>
            </w:pPr>
            <w:ins w:id="6234" w:author="Author">
              <w:r>
                <w:rPr>
                  <w:sz w:val="20"/>
                  <w:lang w:val="en-IE"/>
                </w:rPr>
                <w:t>This carrousel will be hidden when drag and dropping into an offer and if any price was selected, it will be discarded.</w:t>
              </w:r>
            </w:ins>
          </w:p>
        </w:tc>
        <w:tc>
          <w:tcPr>
            <w:tcW w:w="1258" w:type="dxa"/>
            <w:vAlign w:val="top"/>
          </w:tcPr>
          <w:p w14:paraId="6A107C5C" w14:textId="0B292BDF"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5" w:author="Author"/>
                <w:sz w:val="20"/>
                <w:lang w:val="en-IE"/>
              </w:rPr>
            </w:pPr>
            <w:ins w:id="6236" w:author="Author">
              <w:r>
                <w:rPr>
                  <w:sz w:val="20"/>
                  <w:lang w:val="en-IE"/>
                </w:rPr>
                <w:t>-</w:t>
              </w:r>
            </w:ins>
          </w:p>
        </w:tc>
        <w:tc>
          <w:tcPr>
            <w:tcW w:w="1127" w:type="dxa"/>
            <w:vAlign w:val="top"/>
          </w:tcPr>
          <w:p w14:paraId="157FC212" w14:textId="4584CA9A"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7" w:author="Author"/>
                <w:sz w:val="20"/>
                <w:lang w:val="en-IE"/>
              </w:rPr>
            </w:pPr>
            <w:ins w:id="6238" w:author="Author">
              <w:r>
                <w:rPr>
                  <w:sz w:val="20"/>
                  <w:lang w:val="en-IE"/>
                </w:rPr>
                <w:t>-</w:t>
              </w:r>
            </w:ins>
          </w:p>
        </w:tc>
      </w:tr>
      <w:tr w:rsidR="00931289" w:rsidRPr="00E73B40" w14:paraId="0BE05521" w14:textId="77777777" w:rsidTr="00073602">
        <w:trPr>
          <w:ins w:id="623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0DF7490" w14:textId="382E9992" w:rsidR="00931289" w:rsidRPr="00E73B40" w:rsidRDefault="00931289" w:rsidP="00073602">
            <w:pPr>
              <w:spacing w:before="40" w:after="40" w:line="240" w:lineRule="exact"/>
              <w:jc w:val="left"/>
              <w:rPr>
                <w:ins w:id="6240" w:author="Author"/>
                <w:sz w:val="20"/>
                <w:lang w:val="en-IE"/>
              </w:rPr>
            </w:pPr>
            <w:ins w:id="6241" w:author="Author">
              <w:r>
                <w:rPr>
                  <w:sz w:val="20"/>
                  <w:lang w:val="en-IE"/>
                </w:rPr>
                <w:t>Reservation for</w:t>
              </w:r>
            </w:ins>
          </w:p>
        </w:tc>
        <w:tc>
          <w:tcPr>
            <w:tcW w:w="1460" w:type="dxa"/>
            <w:vAlign w:val="top"/>
          </w:tcPr>
          <w:p w14:paraId="17876114" w14:textId="6EC653EC"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2" w:author="Author"/>
                <w:sz w:val="20"/>
                <w:lang w:val="en-IE"/>
              </w:rPr>
            </w:pPr>
            <w:ins w:id="6243" w:author="Author">
              <w:r>
                <w:rPr>
                  <w:sz w:val="20"/>
                  <w:lang w:val="en-IE"/>
                </w:rPr>
                <w:t>Label</w:t>
              </w:r>
            </w:ins>
          </w:p>
        </w:tc>
        <w:tc>
          <w:tcPr>
            <w:tcW w:w="3686" w:type="dxa"/>
            <w:vAlign w:val="top"/>
          </w:tcPr>
          <w:p w14:paraId="584A29D9" w14:textId="30754B6F" w:rsidR="000941EE" w:rsidRDefault="00931289"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4" w:author="Author"/>
                <w:b/>
                <w:sz w:val="20"/>
                <w:lang w:val="en-IE"/>
              </w:rPr>
            </w:pPr>
            <w:ins w:id="6245" w:author="Author">
              <w:r>
                <w:rPr>
                  <w:sz w:val="20"/>
                  <w:lang w:val="en-IE"/>
                </w:rPr>
                <w:t xml:space="preserve">Mobile equipment </w:t>
              </w:r>
              <w:r w:rsidR="000941EE">
                <w:rPr>
                  <w:sz w:val="20"/>
                  <w:lang w:val="en-IE"/>
                </w:rPr>
                <w:t>reservation destination</w:t>
              </w:r>
              <w:r>
                <w:rPr>
                  <w:sz w:val="20"/>
                  <w:lang w:val="en-IE"/>
                </w:rPr>
                <w:t xml:space="preserve">. Will only appear if the equipment is </w:t>
              </w:r>
              <w:r w:rsidRPr="00DF005B">
                <w:rPr>
                  <w:b/>
                  <w:sz w:val="20"/>
                  <w:lang w:val="en-IE"/>
                </w:rPr>
                <w:t>not</w:t>
              </w:r>
              <w:r>
                <w:rPr>
                  <w:sz w:val="20"/>
                  <w:lang w:val="en-IE"/>
                </w:rPr>
                <w:t xml:space="preserve"> being handled in </w:t>
              </w:r>
              <w:r w:rsidR="00AA51B4">
                <w:rPr>
                  <w:sz w:val="20"/>
                  <w:lang w:val="en-IE"/>
                </w:rPr>
                <w:t xml:space="preserve">current </w:t>
              </w:r>
              <w:r w:rsidRPr="00931289">
                <w:rPr>
                  <w:b/>
                  <w:sz w:val="20"/>
                  <w:lang w:val="en-IE"/>
                </w:rPr>
                <w:t>Store</w:t>
              </w:r>
              <w:r w:rsidR="00DE251C">
                <w:rPr>
                  <w:b/>
                  <w:sz w:val="20"/>
                  <w:lang w:val="en-IE"/>
                </w:rPr>
                <w:t xml:space="preserve"> </w:t>
              </w:r>
              <w:r w:rsidR="00DE251C">
                <w:rPr>
                  <w:sz w:val="20"/>
                  <w:lang w:val="en-IE"/>
                </w:rPr>
                <w:t>or is being handled in call centre</w:t>
              </w:r>
              <w:r w:rsidR="008D2904">
                <w:rPr>
                  <w:b/>
                  <w:sz w:val="20"/>
                  <w:lang w:val="en-IE"/>
                </w:rPr>
                <w:t>.</w:t>
              </w:r>
              <w:r w:rsidR="000941EE">
                <w:rPr>
                  <w:b/>
                  <w:sz w:val="20"/>
                  <w:lang w:val="en-IE"/>
                </w:rPr>
                <w:t xml:space="preserve"> </w:t>
              </w:r>
            </w:ins>
          </w:p>
          <w:p w14:paraId="75DB3D54" w14:textId="77777777" w:rsidR="00931289" w:rsidRDefault="000941EE"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6" w:author="Author"/>
                <w:sz w:val="20"/>
                <w:lang w:val="en-IE"/>
              </w:rPr>
            </w:pPr>
            <w:ins w:id="6247" w:author="Author">
              <w:r>
                <w:rPr>
                  <w:sz w:val="20"/>
                  <w:lang w:val="en-IE"/>
                </w:rPr>
                <w:t>If it is home delivery, the value set will be “Home Delivery”.</w:t>
              </w:r>
            </w:ins>
          </w:p>
          <w:p w14:paraId="3FA3E88D" w14:textId="3F28420D" w:rsidR="000941EE" w:rsidRPr="000941EE" w:rsidRDefault="000941EE"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8" w:author="Author"/>
                <w:sz w:val="20"/>
                <w:lang w:val="en-IE"/>
              </w:rPr>
            </w:pPr>
            <w:ins w:id="6249" w:author="Author">
              <w:r>
                <w:rPr>
                  <w:sz w:val="20"/>
                  <w:lang w:val="en-IE"/>
                </w:rPr>
                <w:t xml:space="preserve">If it is store delivery, the value set will be the name of the selected store in the screen </w:t>
              </w:r>
              <w:r>
                <w:rPr>
                  <w:i/>
                  <w:sz w:val="20"/>
                  <w:lang w:val="en-IE"/>
                </w:rPr>
                <w:fldChar w:fldCharType="begin"/>
              </w:r>
              <w:r>
                <w:rPr>
                  <w:i/>
                  <w:sz w:val="20"/>
                  <w:lang w:val="en-IE"/>
                </w:rPr>
                <w:instrText xml:space="preserve"> HYPERLINK  \l "_Check_Stock_and" </w:instrText>
              </w:r>
              <w:r>
                <w:rPr>
                  <w:i/>
                  <w:sz w:val="20"/>
                  <w:lang w:val="en-IE"/>
                </w:rPr>
                <w:fldChar w:fldCharType="separate"/>
              </w:r>
              <w:r w:rsidRPr="000941EE">
                <w:rPr>
                  <w:rStyle w:val="Hyperlink"/>
                  <w:i/>
                  <w:sz w:val="20"/>
                  <w:lang w:val="en-IE"/>
                </w:rPr>
                <w:t>“Check Stock and Delivery method”.</w:t>
              </w:r>
              <w:r>
                <w:rPr>
                  <w:i/>
                  <w:sz w:val="20"/>
                  <w:lang w:val="en-IE"/>
                </w:rPr>
                <w:fldChar w:fldCharType="end"/>
              </w:r>
            </w:ins>
          </w:p>
        </w:tc>
        <w:tc>
          <w:tcPr>
            <w:tcW w:w="1258" w:type="dxa"/>
            <w:vAlign w:val="top"/>
          </w:tcPr>
          <w:p w14:paraId="0E1D359E" w14:textId="2C5B8DDD" w:rsidR="00931289" w:rsidRPr="00E73B40" w:rsidRDefault="005C1BB8"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0" w:author="Author"/>
                <w:sz w:val="20"/>
                <w:lang w:val="en-IE"/>
              </w:rPr>
            </w:pPr>
            <w:ins w:id="6251" w:author="Author">
              <w:r>
                <w:rPr>
                  <w:sz w:val="20"/>
                  <w:lang w:val="en-IE"/>
                </w:rPr>
                <w:t>-</w:t>
              </w:r>
            </w:ins>
          </w:p>
        </w:tc>
        <w:tc>
          <w:tcPr>
            <w:tcW w:w="1127" w:type="dxa"/>
            <w:vAlign w:val="top"/>
          </w:tcPr>
          <w:p w14:paraId="119E95AA" w14:textId="4F5E128E" w:rsidR="00931289" w:rsidRPr="00E73B40" w:rsidRDefault="005C1BB8"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2" w:author="Author"/>
                <w:sz w:val="20"/>
                <w:lang w:val="en-IE"/>
              </w:rPr>
            </w:pPr>
            <w:ins w:id="6253" w:author="Author">
              <w:r>
                <w:rPr>
                  <w:sz w:val="20"/>
                  <w:lang w:val="en-IE"/>
                </w:rPr>
                <w:t>-</w:t>
              </w:r>
            </w:ins>
          </w:p>
        </w:tc>
      </w:tr>
      <w:tr w:rsidR="0066366B" w:rsidRPr="00E73B40" w14:paraId="107DA339" w14:textId="77777777" w:rsidTr="00073602">
        <w:trPr>
          <w:ins w:id="625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EC2AB48" w14:textId="76CCA4AA" w:rsidR="0066366B" w:rsidRDefault="0066366B" w:rsidP="00073602">
            <w:pPr>
              <w:spacing w:before="40" w:after="40" w:line="240" w:lineRule="exact"/>
              <w:jc w:val="left"/>
              <w:rPr>
                <w:ins w:id="6255" w:author="Author"/>
                <w:sz w:val="20"/>
                <w:lang w:val="en-IE"/>
              </w:rPr>
            </w:pPr>
            <w:ins w:id="6256" w:author="Author">
              <w:r w:rsidRPr="00E73B40">
                <w:rPr>
                  <w:sz w:val="20"/>
                  <w:lang w:val="en-IE"/>
                </w:rPr>
                <w:t>IMEI</w:t>
              </w:r>
            </w:ins>
          </w:p>
        </w:tc>
        <w:tc>
          <w:tcPr>
            <w:tcW w:w="1460" w:type="dxa"/>
            <w:vAlign w:val="top"/>
          </w:tcPr>
          <w:p w14:paraId="7D31A77E" w14:textId="6F009ADE" w:rsidR="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7" w:author="Author"/>
                <w:sz w:val="20"/>
                <w:lang w:val="en-IE"/>
              </w:rPr>
            </w:pPr>
            <w:ins w:id="6258" w:author="Author">
              <w:del w:id="6259" w:author="Author">
                <w:r w:rsidRPr="00E73B40" w:rsidDel="005157B6">
                  <w:rPr>
                    <w:sz w:val="20"/>
                    <w:lang w:val="en-IE"/>
                  </w:rPr>
                  <w:delText>Label</w:delText>
                </w:r>
              </w:del>
              <w:r w:rsidR="005157B6">
                <w:rPr>
                  <w:sz w:val="20"/>
                  <w:lang w:val="en-IE"/>
                </w:rPr>
                <w:t>Textbox</w:t>
              </w:r>
            </w:ins>
          </w:p>
        </w:tc>
        <w:tc>
          <w:tcPr>
            <w:tcW w:w="3686" w:type="dxa"/>
            <w:vAlign w:val="top"/>
          </w:tcPr>
          <w:p w14:paraId="74F391C5" w14:textId="0646585E" w:rsidR="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0" w:author="Author"/>
                <w:sz w:val="20"/>
                <w:lang w:val="en-IE"/>
              </w:rPr>
            </w:pPr>
            <w:ins w:id="6261" w:author="Author">
              <w:r w:rsidRPr="00E73B40">
                <w:rPr>
                  <w:sz w:val="20"/>
                  <w:lang w:val="en-IE"/>
                </w:rPr>
                <w:t>Mobile equipment IMEI.</w:t>
              </w:r>
              <w:r>
                <w:rPr>
                  <w:sz w:val="20"/>
                  <w:lang w:val="en-IE"/>
                </w:rPr>
                <w:t xml:space="preserve"> Will only appear if the equipment is being handled in</w:t>
              </w:r>
              <w:r w:rsidR="00AA51B4">
                <w:rPr>
                  <w:sz w:val="20"/>
                  <w:lang w:val="en-IE"/>
                </w:rPr>
                <w:t xml:space="preserve"> </w:t>
              </w:r>
              <w:r w:rsidR="00AA51B4" w:rsidRPr="00DF005B">
                <w:rPr>
                  <w:b/>
                  <w:sz w:val="20"/>
                  <w:lang w:val="en-IE"/>
                </w:rPr>
                <w:t>current</w:t>
              </w:r>
              <w:r>
                <w:rPr>
                  <w:sz w:val="20"/>
                  <w:lang w:val="en-IE"/>
                </w:rPr>
                <w:t xml:space="preserve"> </w:t>
              </w:r>
              <w:r w:rsidRPr="00931289">
                <w:rPr>
                  <w:b/>
                  <w:sz w:val="20"/>
                  <w:lang w:val="en-IE"/>
                </w:rPr>
                <w:t>Store</w:t>
              </w:r>
              <w:r>
                <w:rPr>
                  <w:sz w:val="20"/>
                  <w:lang w:val="en-IE"/>
                </w:rPr>
                <w:t>.</w:t>
              </w:r>
              <w:r w:rsidR="005157B6">
                <w:rPr>
                  <w:sz w:val="20"/>
                  <w:lang w:val="en-IE"/>
                </w:rPr>
                <w:t xml:space="preserve"> </w:t>
              </w:r>
              <w:r w:rsidR="005157B6" w:rsidRPr="00E73B40">
                <w:rPr>
                  <w:sz w:val="20"/>
                  <w:lang w:val="en-IE"/>
                </w:rPr>
                <w:t>Allows the user to insert the IMEI</w:t>
              </w:r>
              <w:r w:rsidR="005157B6">
                <w:rPr>
                  <w:sz w:val="20"/>
                  <w:lang w:val="en-IE"/>
                </w:rPr>
                <w:t xml:space="preserve"> manually.</w:t>
              </w:r>
            </w:ins>
          </w:p>
        </w:tc>
        <w:tc>
          <w:tcPr>
            <w:tcW w:w="1258" w:type="dxa"/>
            <w:vAlign w:val="top"/>
          </w:tcPr>
          <w:p w14:paraId="3F2C1C4A" w14:textId="77F6EBCD"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2" w:author="Author"/>
                <w:sz w:val="20"/>
                <w:lang w:val="en-IE"/>
              </w:rPr>
            </w:pPr>
            <w:ins w:id="6263" w:author="Author">
              <w:del w:id="6264" w:author="Author">
                <w:r w:rsidRPr="00E73B40" w:rsidDel="00C54634">
                  <w:rPr>
                    <w:sz w:val="20"/>
                    <w:lang w:val="en-IE"/>
                  </w:rPr>
                  <w:delText>-</w:delText>
                </w:r>
              </w:del>
              <w:r w:rsidR="00C54634">
                <w:rPr>
                  <w:sz w:val="20"/>
                  <w:lang w:val="en-IE"/>
                </w:rPr>
                <w:t>No</w:t>
              </w:r>
            </w:ins>
          </w:p>
        </w:tc>
        <w:tc>
          <w:tcPr>
            <w:tcW w:w="1127" w:type="dxa"/>
            <w:vAlign w:val="top"/>
          </w:tcPr>
          <w:p w14:paraId="1A46281D" w14:textId="44DC25E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5" w:author="Author"/>
                <w:sz w:val="20"/>
                <w:lang w:val="en-IE"/>
              </w:rPr>
            </w:pPr>
            <w:ins w:id="6266" w:author="Author">
              <w:del w:id="6267" w:author="Author">
                <w:r w:rsidRPr="00E73B40" w:rsidDel="00C54634">
                  <w:rPr>
                    <w:sz w:val="20"/>
                    <w:lang w:val="en-IE"/>
                  </w:rPr>
                  <w:delText>-</w:delText>
                </w:r>
              </w:del>
              <w:r w:rsidR="00C54634">
                <w:rPr>
                  <w:sz w:val="20"/>
                  <w:lang w:val="en-IE"/>
                </w:rPr>
                <w:t>Yes</w:t>
              </w:r>
            </w:ins>
          </w:p>
        </w:tc>
      </w:tr>
      <w:tr w:rsidR="0066366B" w:rsidRPr="00E73B40" w14:paraId="5FBDB89A"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E03FB22" w14:textId="1B2D033A" w:rsidR="0066366B" w:rsidRPr="00E73B40" w:rsidRDefault="0066366B" w:rsidP="00073602">
            <w:pPr>
              <w:spacing w:before="40" w:after="40" w:line="240" w:lineRule="exact"/>
              <w:jc w:val="left"/>
              <w:rPr>
                <w:sz w:val="20"/>
                <w:lang w:val="en-IE"/>
              </w:rPr>
            </w:pPr>
            <w:ins w:id="6268" w:author="Author">
              <w:r>
                <w:rPr>
                  <w:sz w:val="20"/>
                  <w:lang w:val="en-IE"/>
                </w:rPr>
                <w:t>Colour</w:t>
              </w:r>
            </w:ins>
          </w:p>
        </w:tc>
        <w:tc>
          <w:tcPr>
            <w:tcW w:w="1460" w:type="dxa"/>
            <w:vAlign w:val="top"/>
          </w:tcPr>
          <w:p w14:paraId="79C6350B" w14:textId="7415DD1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43EDEFBE" w14:textId="36B2E468" w:rsidR="003D26A1" w:rsidRPr="00E73B40" w:rsidRDefault="0066366B"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Mobile equipment </w:t>
            </w:r>
            <w:r>
              <w:rPr>
                <w:sz w:val="20"/>
                <w:lang w:val="en-IE"/>
              </w:rPr>
              <w:t>colour</w:t>
            </w:r>
            <w:r w:rsidRPr="00E73B40">
              <w:rPr>
                <w:sz w:val="20"/>
                <w:lang w:val="en-IE"/>
              </w:rPr>
              <w:t>.</w:t>
            </w:r>
            <w:ins w:id="6269" w:author="Author">
              <w:r w:rsidR="003D26A1">
                <w:rPr>
                  <w:sz w:val="20"/>
                  <w:lang w:val="en-IE"/>
                </w:rPr>
                <w:t xml:space="preserve"> When choosing another colour, UFE will refresh the price conditions.</w:t>
              </w:r>
            </w:ins>
          </w:p>
        </w:tc>
        <w:tc>
          <w:tcPr>
            <w:tcW w:w="1258" w:type="dxa"/>
            <w:vAlign w:val="top"/>
          </w:tcPr>
          <w:p w14:paraId="1A131289" w14:textId="3CC32CD8"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8BAC252" w14:textId="269C3FD9"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6366B" w:rsidRPr="00E73B40" w14:paraId="19FA5ABB"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071DCB9F" w14:textId="3CEDF506" w:rsidR="0066366B" w:rsidRPr="00E73B40" w:rsidRDefault="0066366B" w:rsidP="00073602">
            <w:pPr>
              <w:spacing w:before="40" w:after="40" w:line="240" w:lineRule="exact"/>
              <w:jc w:val="left"/>
              <w:rPr>
                <w:sz w:val="20"/>
                <w:lang w:val="en-IE"/>
              </w:rPr>
            </w:pPr>
            <w:r w:rsidRPr="00E73B40">
              <w:rPr>
                <w:sz w:val="20"/>
                <w:lang w:val="en-IE"/>
              </w:rPr>
              <w:t>Storage</w:t>
            </w:r>
          </w:p>
        </w:tc>
        <w:tc>
          <w:tcPr>
            <w:tcW w:w="1460" w:type="dxa"/>
            <w:vAlign w:val="top"/>
          </w:tcPr>
          <w:p w14:paraId="1D1948F0" w14:textId="28B4E5EE"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6E0FDF2C" w14:textId="1C07811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Mobile equipment storage.</w:t>
            </w:r>
          </w:p>
        </w:tc>
        <w:tc>
          <w:tcPr>
            <w:tcW w:w="1258" w:type="dxa"/>
            <w:vAlign w:val="top"/>
          </w:tcPr>
          <w:p w14:paraId="71F19FD4" w14:textId="57567382"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5D8D8A2A" w14:textId="1F63D56A"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6366B" w:rsidRPr="00E73B40" w:rsidDel="0066366B" w14:paraId="0425C60B" w14:textId="0745C897" w:rsidTr="00073602">
        <w:trPr>
          <w:del w:id="627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A02ADFC" w14:textId="6B3B0D69" w:rsidR="0066366B" w:rsidRPr="00E73B40" w:rsidDel="0066366B" w:rsidRDefault="0066366B" w:rsidP="00073602">
            <w:pPr>
              <w:spacing w:before="40" w:after="40" w:line="240" w:lineRule="exact"/>
              <w:jc w:val="left"/>
              <w:rPr>
                <w:del w:id="6271" w:author="Author"/>
                <w:sz w:val="20"/>
                <w:lang w:val="en-IE"/>
              </w:rPr>
            </w:pPr>
            <w:del w:id="6272" w:author="Author">
              <w:r w:rsidRPr="00E73B40" w:rsidDel="0066366B">
                <w:rPr>
                  <w:sz w:val="20"/>
                  <w:lang w:val="en-IE"/>
                </w:rPr>
                <w:delText>IMEI</w:delText>
              </w:r>
            </w:del>
          </w:p>
        </w:tc>
        <w:tc>
          <w:tcPr>
            <w:tcW w:w="1460" w:type="dxa"/>
            <w:vAlign w:val="top"/>
          </w:tcPr>
          <w:p w14:paraId="43D96E5E" w14:textId="537E72E0"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73" w:author="Author"/>
                <w:sz w:val="20"/>
                <w:lang w:val="en-IE"/>
              </w:rPr>
            </w:pPr>
            <w:del w:id="6274" w:author="Author">
              <w:r w:rsidRPr="00E73B40" w:rsidDel="0066366B">
                <w:rPr>
                  <w:sz w:val="20"/>
                  <w:lang w:val="en-IE"/>
                </w:rPr>
                <w:delText>Label</w:delText>
              </w:r>
            </w:del>
          </w:p>
        </w:tc>
        <w:tc>
          <w:tcPr>
            <w:tcW w:w="3686" w:type="dxa"/>
            <w:vAlign w:val="top"/>
          </w:tcPr>
          <w:p w14:paraId="076BF37A" w14:textId="3509CD6C"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75" w:author="Author"/>
                <w:sz w:val="20"/>
                <w:lang w:val="en-IE"/>
              </w:rPr>
            </w:pPr>
            <w:del w:id="6276" w:author="Author">
              <w:r w:rsidRPr="00E73B40" w:rsidDel="0066366B">
                <w:rPr>
                  <w:sz w:val="20"/>
                  <w:lang w:val="en-IE"/>
                </w:rPr>
                <w:delText>Mobile equipment IMEI.</w:delText>
              </w:r>
            </w:del>
            <w:ins w:id="6277" w:author="Author">
              <w:del w:id="6278" w:author="Author">
                <w:r w:rsidDel="0066366B">
                  <w:rPr>
                    <w:sz w:val="20"/>
                    <w:lang w:val="en-IE"/>
                  </w:rPr>
                  <w:delText xml:space="preserve"> Will only appear if the equipment is being handled in </w:delText>
                </w:r>
                <w:r w:rsidRPr="00931289" w:rsidDel="0066366B">
                  <w:rPr>
                    <w:b/>
                    <w:sz w:val="20"/>
                    <w:lang w:val="en-IE"/>
                  </w:rPr>
                  <w:delText>Store</w:delText>
                </w:r>
                <w:r w:rsidDel="0066366B">
                  <w:rPr>
                    <w:sz w:val="20"/>
                    <w:lang w:val="en-IE"/>
                  </w:rPr>
                  <w:delText>.</w:delText>
                </w:r>
              </w:del>
            </w:ins>
          </w:p>
        </w:tc>
        <w:tc>
          <w:tcPr>
            <w:tcW w:w="1258" w:type="dxa"/>
            <w:vAlign w:val="top"/>
          </w:tcPr>
          <w:p w14:paraId="5368554D" w14:textId="541A7E1A"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79" w:author="Author"/>
                <w:sz w:val="20"/>
                <w:lang w:val="en-IE"/>
              </w:rPr>
            </w:pPr>
            <w:del w:id="6280" w:author="Author">
              <w:r w:rsidRPr="00E73B40" w:rsidDel="0066366B">
                <w:rPr>
                  <w:sz w:val="20"/>
                  <w:lang w:val="en-IE"/>
                </w:rPr>
                <w:delText>-</w:delText>
              </w:r>
            </w:del>
          </w:p>
        </w:tc>
        <w:tc>
          <w:tcPr>
            <w:tcW w:w="1127" w:type="dxa"/>
            <w:vAlign w:val="top"/>
          </w:tcPr>
          <w:p w14:paraId="649D5DD6" w14:textId="17648B6E"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81" w:author="Author"/>
                <w:sz w:val="20"/>
                <w:lang w:val="en-IE"/>
              </w:rPr>
            </w:pPr>
            <w:del w:id="6282" w:author="Author">
              <w:r w:rsidRPr="00E73B40" w:rsidDel="0066366B">
                <w:rPr>
                  <w:sz w:val="20"/>
                  <w:lang w:val="en-IE"/>
                </w:rPr>
                <w:delText>-</w:delText>
              </w:r>
            </w:del>
          </w:p>
        </w:tc>
      </w:tr>
      <w:tr w:rsidR="0066366B" w:rsidRPr="00E73B40" w:rsidDel="00931289" w14:paraId="55B94AE0" w14:textId="05435049" w:rsidTr="00073602">
        <w:trPr>
          <w:ins w:id="6283" w:author="Author"/>
          <w:del w:id="628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D3EC75" w14:textId="2AF8DDE1" w:rsidR="0066366B" w:rsidRPr="00E73B40" w:rsidDel="00931289" w:rsidRDefault="0066366B" w:rsidP="00073602">
            <w:pPr>
              <w:spacing w:before="40" w:after="40" w:line="240" w:lineRule="exact"/>
              <w:jc w:val="left"/>
              <w:rPr>
                <w:ins w:id="6285" w:author="Author"/>
                <w:del w:id="6286" w:author="Author"/>
                <w:sz w:val="20"/>
                <w:lang w:val="en-IE"/>
              </w:rPr>
            </w:pPr>
            <w:ins w:id="6287" w:author="Author">
              <w:del w:id="6288" w:author="Author">
                <w:r w:rsidDel="00931289">
                  <w:rPr>
                    <w:sz w:val="20"/>
                    <w:lang w:val="en-IE"/>
                  </w:rPr>
                  <w:delText>Price</w:delText>
                </w:r>
              </w:del>
            </w:ins>
          </w:p>
        </w:tc>
        <w:tc>
          <w:tcPr>
            <w:tcW w:w="1460" w:type="dxa"/>
            <w:vAlign w:val="top"/>
          </w:tcPr>
          <w:p w14:paraId="17230385" w14:textId="2864C18E"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89" w:author="Author"/>
                <w:del w:id="6290" w:author="Author"/>
                <w:sz w:val="20"/>
                <w:lang w:val="en-IE"/>
              </w:rPr>
            </w:pPr>
            <w:ins w:id="6291" w:author="Author">
              <w:del w:id="6292" w:author="Author">
                <w:r w:rsidDel="00931289">
                  <w:rPr>
                    <w:sz w:val="20"/>
                    <w:lang w:val="en-IE"/>
                  </w:rPr>
                  <w:delText>Label</w:delText>
                </w:r>
              </w:del>
            </w:ins>
          </w:p>
        </w:tc>
        <w:tc>
          <w:tcPr>
            <w:tcW w:w="3686" w:type="dxa"/>
            <w:vAlign w:val="top"/>
          </w:tcPr>
          <w:p w14:paraId="354AD5F1" w14:textId="3C621CA2"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93" w:author="Author"/>
                <w:del w:id="6294" w:author="Author"/>
                <w:sz w:val="20"/>
                <w:lang w:val="en-IE"/>
              </w:rPr>
            </w:pPr>
            <w:ins w:id="6295" w:author="Author">
              <w:del w:id="6296" w:author="Author">
                <w:r w:rsidDel="00931289">
                  <w:rPr>
                    <w:sz w:val="20"/>
                    <w:lang w:val="en-IE"/>
                  </w:rPr>
                  <w:delText>Mobile equipment baseline price</w:delText>
                </w:r>
              </w:del>
            </w:ins>
          </w:p>
        </w:tc>
        <w:tc>
          <w:tcPr>
            <w:tcW w:w="1258" w:type="dxa"/>
            <w:vAlign w:val="top"/>
          </w:tcPr>
          <w:p w14:paraId="12FE5A1E" w14:textId="1AF14799"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97" w:author="Author"/>
                <w:del w:id="6298" w:author="Author"/>
                <w:sz w:val="20"/>
                <w:lang w:val="en-IE"/>
              </w:rPr>
            </w:pPr>
            <w:ins w:id="6299" w:author="Author">
              <w:del w:id="6300" w:author="Author">
                <w:r w:rsidDel="00931289">
                  <w:rPr>
                    <w:sz w:val="20"/>
                    <w:lang w:val="en-IE"/>
                  </w:rPr>
                  <w:delText>-</w:delText>
                </w:r>
              </w:del>
            </w:ins>
          </w:p>
        </w:tc>
        <w:tc>
          <w:tcPr>
            <w:tcW w:w="1127" w:type="dxa"/>
            <w:vAlign w:val="top"/>
          </w:tcPr>
          <w:p w14:paraId="42D3E307" w14:textId="35547CC5"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01" w:author="Author"/>
                <w:del w:id="6302" w:author="Author"/>
                <w:sz w:val="20"/>
                <w:lang w:val="en-IE"/>
              </w:rPr>
            </w:pPr>
            <w:ins w:id="6303" w:author="Author">
              <w:del w:id="6304" w:author="Author">
                <w:r w:rsidDel="00931289">
                  <w:rPr>
                    <w:sz w:val="20"/>
                    <w:lang w:val="en-IE"/>
                  </w:rPr>
                  <w:delText>-</w:delText>
                </w:r>
              </w:del>
            </w:ins>
          </w:p>
        </w:tc>
      </w:tr>
    </w:tbl>
    <w:p w14:paraId="234B36E2" w14:textId="77777777" w:rsidR="00DA149F" w:rsidRPr="00E73B40" w:rsidRDefault="00DA149F" w:rsidP="00012766">
      <w:pPr>
        <w:pStyle w:val="UnnumberedHeading"/>
        <w:rPr>
          <w:lang w:val="en-IE"/>
        </w:rPr>
      </w:pPr>
    </w:p>
    <w:p w14:paraId="3422E8B9" w14:textId="08D320E2" w:rsidR="000F7774" w:rsidRPr="00E73B40" w:rsidRDefault="005E41B3" w:rsidP="000F7774">
      <w:pPr>
        <w:pStyle w:val="Heading5"/>
        <w:rPr>
          <w:ins w:id="6305" w:author="Author"/>
          <w:lang w:val="en-IE"/>
        </w:rPr>
      </w:pPr>
      <w:ins w:id="6306" w:author="Author">
        <w:r w:rsidRPr="00E73B40">
          <w:rPr>
            <w:lang w:val="en-IE"/>
          </w:rPr>
          <w:t>Accessory component</w:t>
        </w:r>
      </w:ins>
    </w:p>
    <w:p w14:paraId="3A46C0AC" w14:textId="5EFFA287" w:rsidR="000F7774" w:rsidRDefault="009A4DD5" w:rsidP="000F7774">
      <w:pPr>
        <w:rPr>
          <w:ins w:id="6307" w:author="Author"/>
          <w:lang w:val="en-IE"/>
        </w:rPr>
      </w:pPr>
      <w:del w:id="6308" w:author="Author">
        <w:r w:rsidDel="009947AD">
          <w:rPr>
            <w:noProof/>
            <w:lang w:val="pt-PT" w:eastAsia="pt-PT"/>
          </w:rPr>
          <w:drawing>
            <wp:inline distT="0" distB="0" distL="0" distR="0" wp14:anchorId="7455B7E8" wp14:editId="100B0DFB">
              <wp:extent cx="6124575" cy="2066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4575" cy="2066925"/>
                      </a:xfrm>
                      <a:prstGeom prst="rect">
                        <a:avLst/>
                      </a:prstGeom>
                      <a:noFill/>
                      <a:ln>
                        <a:noFill/>
                      </a:ln>
                    </pic:spPr>
                  </pic:pic>
                </a:graphicData>
              </a:graphic>
            </wp:inline>
          </w:drawing>
        </w:r>
      </w:del>
    </w:p>
    <w:p w14:paraId="1D4B7A80" w14:textId="0B23299A" w:rsidR="009947AD" w:rsidRDefault="009947AD" w:rsidP="000F7774">
      <w:pPr>
        <w:rPr>
          <w:lang w:val="en-IE"/>
        </w:rPr>
      </w:pPr>
      <w:ins w:id="6309" w:author="Author">
        <w:r>
          <w:rPr>
            <w:noProof/>
            <w:lang w:val="pt-PT" w:eastAsia="pt-PT"/>
          </w:rPr>
          <w:drawing>
            <wp:inline distT="0" distB="0" distL="0" distR="0" wp14:anchorId="1FB08693" wp14:editId="5EF22931">
              <wp:extent cx="6048375" cy="26289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48375" cy="2628900"/>
                      </a:xfrm>
                      <a:prstGeom prst="rect">
                        <a:avLst/>
                      </a:prstGeom>
                      <a:noFill/>
                      <a:ln>
                        <a:noFill/>
                      </a:ln>
                    </pic:spPr>
                  </pic:pic>
                </a:graphicData>
              </a:graphic>
            </wp:inline>
          </w:drawing>
        </w:r>
      </w:ins>
    </w:p>
    <w:p w14:paraId="475A5A8E" w14:textId="181B3354" w:rsidR="000F7774" w:rsidRDefault="000F7774" w:rsidP="000F7774">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1FCDF7C1" w14:textId="77777777" w:rsidTr="005530AD">
        <w:trPr>
          <w:cnfStyle w:val="100000000000" w:firstRow="1" w:lastRow="0" w:firstColumn="0" w:lastColumn="0" w:oddVBand="0" w:evenVBand="0" w:oddHBand="0" w:evenHBand="0" w:firstRowFirstColumn="0" w:firstRowLastColumn="0" w:lastRowFirstColumn="0" w:lastRowLastColumn="0"/>
          <w:ins w:id="6310"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0BD78BF" w14:textId="77777777" w:rsidR="00DD4533" w:rsidRPr="00E73B40" w:rsidRDefault="00DD4533" w:rsidP="005530AD">
            <w:pPr>
              <w:rPr>
                <w:ins w:id="6311" w:author="Author"/>
                <w:lang w:val="en-IE"/>
              </w:rPr>
            </w:pPr>
            <w:ins w:id="6312" w:author="Author">
              <w:r w:rsidRPr="00E73B40">
                <w:rPr>
                  <w:lang w:val="en-IE"/>
                </w:rPr>
                <w:t>Screen Description</w:t>
              </w:r>
            </w:ins>
          </w:p>
        </w:tc>
      </w:tr>
      <w:tr w:rsidR="00DD4533" w:rsidRPr="00E73B40" w14:paraId="6720AB97" w14:textId="77777777" w:rsidTr="005530AD">
        <w:trPr>
          <w:ins w:id="6313"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BA65BB7" w14:textId="77777777" w:rsidR="00DD4533" w:rsidRPr="00E73B40" w:rsidRDefault="00DD4533" w:rsidP="005530AD">
            <w:pPr>
              <w:jc w:val="right"/>
              <w:rPr>
                <w:ins w:id="6314" w:author="Author"/>
                <w:lang w:val="en-IE"/>
              </w:rPr>
            </w:pPr>
            <w:ins w:id="6315" w:author="Author">
              <w:r w:rsidRPr="00E73B40">
                <w:rPr>
                  <w:lang w:val="en-IE"/>
                </w:rPr>
                <w:t>Display Name</w:t>
              </w:r>
            </w:ins>
          </w:p>
        </w:tc>
        <w:tc>
          <w:tcPr>
            <w:tcW w:w="7619" w:type="dxa"/>
          </w:tcPr>
          <w:p w14:paraId="78194296"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316" w:author="Author"/>
                <w:sz w:val="20"/>
                <w:lang w:val="en-IE"/>
              </w:rPr>
            </w:pPr>
            <w:ins w:id="6317" w:author="Author">
              <w:r w:rsidRPr="00E73B40">
                <w:rPr>
                  <w:sz w:val="20"/>
                  <w:lang w:val="en-IE"/>
                </w:rPr>
                <w:t>Process name: Sales</w:t>
              </w:r>
            </w:ins>
          </w:p>
          <w:p w14:paraId="7C1C5CCA" w14:textId="78476695"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318" w:author="Author"/>
                <w:sz w:val="20"/>
                <w:lang w:val="en-IE"/>
              </w:rPr>
            </w:pPr>
            <w:ins w:id="6319" w:author="Author">
              <w:r>
                <w:rPr>
                  <w:sz w:val="20"/>
                  <w:lang w:val="en-IE"/>
                </w:rPr>
                <w:t>Accessory component</w:t>
              </w:r>
            </w:ins>
          </w:p>
        </w:tc>
      </w:tr>
    </w:tbl>
    <w:p w14:paraId="2F6946AA" w14:textId="77777777" w:rsidR="00DD4533" w:rsidRPr="00DD4533" w:rsidRDefault="00DD4533" w:rsidP="000F7774">
      <w:pPr>
        <w:rPr>
          <w:ins w:id="6320" w:author="Author"/>
        </w:rPr>
      </w:pPr>
    </w:p>
    <w:tbl>
      <w:tblPr>
        <w:tblStyle w:val="CelFocus"/>
        <w:tblW w:w="0" w:type="auto"/>
        <w:tblLook w:val="04A0" w:firstRow="1" w:lastRow="0" w:firstColumn="1" w:lastColumn="0" w:noHBand="0" w:noVBand="1"/>
      </w:tblPr>
      <w:tblGrid>
        <w:gridCol w:w="2061"/>
        <w:gridCol w:w="1573"/>
        <w:gridCol w:w="3686"/>
        <w:gridCol w:w="1258"/>
        <w:gridCol w:w="1127"/>
      </w:tblGrid>
      <w:tr w:rsidR="000F7774" w:rsidRPr="00E73B40" w14:paraId="20A6D59C" w14:textId="77777777" w:rsidTr="005F37FB">
        <w:trPr>
          <w:cnfStyle w:val="100000000000" w:firstRow="1" w:lastRow="0" w:firstColumn="0" w:lastColumn="0" w:oddVBand="0" w:evenVBand="0" w:oddHBand="0" w:evenHBand="0" w:firstRowFirstColumn="0" w:firstRowLastColumn="0" w:lastRowFirstColumn="0" w:lastRowLastColumn="0"/>
          <w:ins w:id="6321"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66A69B75" w14:textId="77777777" w:rsidR="000F7774" w:rsidRPr="00E73B40" w:rsidRDefault="000F7774" w:rsidP="005F37FB">
            <w:pPr>
              <w:rPr>
                <w:ins w:id="6322" w:author="Author"/>
                <w:lang w:val="en-IE"/>
              </w:rPr>
            </w:pPr>
            <w:ins w:id="6323" w:author="Author">
              <w:r w:rsidRPr="00E73B40">
                <w:rPr>
                  <w:lang w:val="en-IE"/>
                </w:rPr>
                <w:t xml:space="preserve">Field Description </w:t>
              </w:r>
            </w:ins>
          </w:p>
        </w:tc>
      </w:tr>
      <w:tr w:rsidR="000F7774" w:rsidRPr="00E73B40" w14:paraId="422524BF" w14:textId="77777777" w:rsidTr="005F37FB">
        <w:trPr>
          <w:ins w:id="6324"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3B5D900C" w14:textId="77777777" w:rsidR="000F7774" w:rsidRPr="00E73B40" w:rsidRDefault="000F7774" w:rsidP="005F37FB">
            <w:pPr>
              <w:jc w:val="center"/>
              <w:rPr>
                <w:ins w:id="6325" w:author="Author"/>
                <w:b w:val="0"/>
                <w:lang w:val="en-IE"/>
              </w:rPr>
            </w:pPr>
            <w:ins w:id="6326" w:author="Author">
              <w:r w:rsidRPr="00E73B40">
                <w:rPr>
                  <w:lang w:val="en-IE"/>
                </w:rPr>
                <w:t>Label</w:t>
              </w:r>
            </w:ins>
          </w:p>
        </w:tc>
        <w:tc>
          <w:tcPr>
            <w:tcW w:w="1460" w:type="dxa"/>
            <w:shd w:val="clear" w:color="auto" w:fill="D8D7D5"/>
          </w:tcPr>
          <w:p w14:paraId="0F6BF60D"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27" w:author="Author"/>
                <w:b/>
                <w:lang w:val="en-IE"/>
              </w:rPr>
            </w:pPr>
            <w:ins w:id="6328" w:author="Author">
              <w:r w:rsidRPr="00E73B40">
                <w:rPr>
                  <w:b/>
                  <w:lang w:val="en-IE"/>
                </w:rPr>
                <w:t>Type</w:t>
              </w:r>
            </w:ins>
          </w:p>
        </w:tc>
        <w:tc>
          <w:tcPr>
            <w:tcW w:w="3686" w:type="dxa"/>
            <w:shd w:val="clear" w:color="auto" w:fill="D8D7D5"/>
          </w:tcPr>
          <w:p w14:paraId="3BCB1475"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29" w:author="Author"/>
                <w:b/>
                <w:lang w:val="en-IE"/>
              </w:rPr>
            </w:pPr>
            <w:ins w:id="6330" w:author="Author">
              <w:r w:rsidRPr="00E73B40">
                <w:rPr>
                  <w:b/>
                  <w:lang w:val="en-IE"/>
                </w:rPr>
                <w:t>Description</w:t>
              </w:r>
              <w:r w:rsidRPr="00E73B40">
                <w:rPr>
                  <w:b/>
                  <w:lang w:val="en-IE"/>
                </w:rPr>
                <w:br/>
              </w:r>
            </w:ins>
          </w:p>
        </w:tc>
        <w:tc>
          <w:tcPr>
            <w:tcW w:w="1258" w:type="dxa"/>
            <w:shd w:val="clear" w:color="auto" w:fill="D8D7D5"/>
          </w:tcPr>
          <w:p w14:paraId="78DCAE22"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31" w:author="Author"/>
                <w:b/>
                <w:lang w:val="en-IE"/>
              </w:rPr>
            </w:pPr>
            <w:ins w:id="6332" w:author="Author">
              <w:r w:rsidRPr="00E73B40">
                <w:rPr>
                  <w:b/>
                  <w:lang w:val="en-IE"/>
                </w:rPr>
                <w:t>Read Only</w:t>
              </w:r>
            </w:ins>
          </w:p>
        </w:tc>
        <w:tc>
          <w:tcPr>
            <w:tcW w:w="1127" w:type="dxa"/>
            <w:shd w:val="clear" w:color="auto" w:fill="D8D7D5"/>
          </w:tcPr>
          <w:p w14:paraId="45114231"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33" w:author="Author"/>
                <w:b/>
                <w:lang w:val="en-IE"/>
              </w:rPr>
            </w:pPr>
            <w:ins w:id="6334" w:author="Author">
              <w:r w:rsidRPr="00E73B40">
                <w:rPr>
                  <w:b/>
                  <w:lang w:val="en-IE"/>
                </w:rPr>
                <w:t>Mandatory</w:t>
              </w:r>
            </w:ins>
          </w:p>
        </w:tc>
      </w:tr>
      <w:tr w:rsidR="000F7774" w:rsidRPr="00E73B40" w14:paraId="75A87D0C" w14:textId="77777777" w:rsidTr="005F37FB">
        <w:trPr>
          <w:ins w:id="633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FF9026" w14:textId="77777777" w:rsidR="000F7774" w:rsidRPr="009A4DD5" w:rsidRDefault="000F7774" w:rsidP="005F37FB">
            <w:pPr>
              <w:spacing w:before="40" w:after="40" w:line="240" w:lineRule="exact"/>
              <w:jc w:val="left"/>
              <w:rPr>
                <w:ins w:id="6336" w:author="Author"/>
                <w:sz w:val="20"/>
                <w:lang w:val="en-IE"/>
              </w:rPr>
            </w:pPr>
            <w:ins w:id="6337" w:author="Author">
              <w:r w:rsidRPr="009A4DD5">
                <w:rPr>
                  <w:sz w:val="20"/>
                  <w:lang w:val="en-IE"/>
                </w:rPr>
                <w:t>Quantity</w:t>
              </w:r>
            </w:ins>
          </w:p>
        </w:tc>
        <w:tc>
          <w:tcPr>
            <w:tcW w:w="1460" w:type="dxa"/>
            <w:vAlign w:val="top"/>
          </w:tcPr>
          <w:p w14:paraId="5849D6B3"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38" w:author="Author"/>
                <w:sz w:val="20"/>
                <w:lang w:val="en-IE"/>
              </w:rPr>
            </w:pPr>
            <w:ins w:id="6339" w:author="Author">
              <w:r>
                <w:rPr>
                  <w:sz w:val="20"/>
                  <w:lang w:val="en-IE"/>
                </w:rPr>
                <w:t>Textbox</w:t>
              </w:r>
            </w:ins>
          </w:p>
        </w:tc>
        <w:tc>
          <w:tcPr>
            <w:tcW w:w="3686" w:type="dxa"/>
            <w:vAlign w:val="top"/>
          </w:tcPr>
          <w:p w14:paraId="23BE6327" w14:textId="117A7944" w:rsidR="000F7774" w:rsidRPr="00E73B40" w:rsidRDefault="000F7774" w:rsidP="003E7BE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40" w:author="Author"/>
                <w:sz w:val="20"/>
                <w:lang w:val="en-IE"/>
              </w:rPr>
            </w:pPr>
            <w:ins w:id="6341" w:author="Author">
              <w:r>
                <w:rPr>
                  <w:sz w:val="20"/>
                  <w:lang w:val="en-IE"/>
                </w:rPr>
                <w:t xml:space="preserve">Quantity of the respective </w:t>
              </w:r>
              <w:del w:id="6342" w:author="Author">
                <w:r w:rsidDel="003E7BED">
                  <w:rPr>
                    <w:sz w:val="20"/>
                    <w:lang w:val="en-IE"/>
                  </w:rPr>
                  <w:delText>mobile equipment</w:delText>
                </w:r>
              </w:del>
              <w:r w:rsidR="003E7BED">
                <w:rPr>
                  <w:sz w:val="20"/>
                  <w:lang w:val="en-IE"/>
                </w:rPr>
                <w:t>accessory</w:t>
              </w:r>
              <w:r w:rsidR="001239DB">
                <w:rPr>
                  <w:sz w:val="20"/>
                  <w:lang w:val="en-IE"/>
                </w:rPr>
                <w:t>. Only numerical may be inputted.</w:t>
              </w:r>
            </w:ins>
          </w:p>
        </w:tc>
        <w:tc>
          <w:tcPr>
            <w:tcW w:w="1258" w:type="dxa"/>
            <w:vAlign w:val="top"/>
          </w:tcPr>
          <w:p w14:paraId="59EE85A4"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43" w:author="Author"/>
                <w:sz w:val="20"/>
                <w:lang w:val="en-IE"/>
              </w:rPr>
            </w:pPr>
            <w:ins w:id="6344" w:author="Author">
              <w:r>
                <w:rPr>
                  <w:sz w:val="20"/>
                  <w:lang w:val="en-IE"/>
                </w:rPr>
                <w:t>Yes, if equipment was picked in store</w:t>
              </w:r>
            </w:ins>
          </w:p>
        </w:tc>
        <w:tc>
          <w:tcPr>
            <w:tcW w:w="1127" w:type="dxa"/>
            <w:vAlign w:val="top"/>
          </w:tcPr>
          <w:p w14:paraId="2E89C07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45" w:author="Author"/>
                <w:sz w:val="20"/>
                <w:lang w:val="en-IE"/>
              </w:rPr>
            </w:pPr>
            <w:ins w:id="6346" w:author="Author">
              <w:r>
                <w:rPr>
                  <w:sz w:val="20"/>
                  <w:lang w:val="en-IE"/>
                </w:rPr>
                <w:t>-</w:t>
              </w:r>
            </w:ins>
          </w:p>
        </w:tc>
      </w:tr>
      <w:tr w:rsidR="000F7774" w:rsidRPr="00E73B40" w14:paraId="39D17B2E" w14:textId="77777777" w:rsidTr="005F37FB">
        <w:trPr>
          <w:ins w:id="634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550A43" w14:textId="77777777" w:rsidR="000F7774" w:rsidRPr="009A4DD5" w:rsidRDefault="000F7774" w:rsidP="005F37FB">
            <w:pPr>
              <w:spacing w:before="40" w:after="40" w:line="240" w:lineRule="exact"/>
              <w:jc w:val="left"/>
              <w:rPr>
                <w:ins w:id="6348" w:author="Author"/>
                <w:sz w:val="20"/>
                <w:lang w:val="en-IE"/>
              </w:rPr>
            </w:pPr>
            <w:ins w:id="6349" w:author="Author">
              <w:r w:rsidRPr="009A4DD5">
                <w:rPr>
                  <w:sz w:val="20"/>
                  <w:lang w:val="en-IE"/>
                </w:rPr>
                <w:t>Minimize/Expand</w:t>
              </w:r>
            </w:ins>
          </w:p>
        </w:tc>
        <w:tc>
          <w:tcPr>
            <w:tcW w:w="1460" w:type="dxa"/>
            <w:vAlign w:val="top"/>
          </w:tcPr>
          <w:p w14:paraId="4A7767E8"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0" w:author="Author"/>
                <w:sz w:val="20"/>
                <w:lang w:val="en-IE"/>
              </w:rPr>
            </w:pPr>
            <w:ins w:id="6351" w:author="Author">
              <w:r>
                <w:rPr>
                  <w:sz w:val="20"/>
                  <w:lang w:val="en-IE"/>
                </w:rPr>
                <w:t>Icon</w:t>
              </w:r>
            </w:ins>
          </w:p>
        </w:tc>
        <w:tc>
          <w:tcPr>
            <w:tcW w:w="3686" w:type="dxa"/>
            <w:vAlign w:val="top"/>
          </w:tcPr>
          <w:p w14:paraId="61DA18A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2" w:author="Author"/>
                <w:sz w:val="20"/>
                <w:lang w:val="en-IE"/>
              </w:rPr>
            </w:pPr>
            <w:ins w:id="6353" w:author="Author">
              <w:r>
                <w:rPr>
                  <w:sz w:val="20"/>
                  <w:lang w:val="en-IE"/>
                </w:rPr>
                <w:t>Minimize or expand component</w:t>
              </w:r>
            </w:ins>
          </w:p>
        </w:tc>
        <w:tc>
          <w:tcPr>
            <w:tcW w:w="1258" w:type="dxa"/>
            <w:vAlign w:val="top"/>
          </w:tcPr>
          <w:p w14:paraId="06EFC12B"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4" w:author="Author"/>
                <w:sz w:val="20"/>
                <w:lang w:val="en-IE"/>
              </w:rPr>
            </w:pPr>
            <w:ins w:id="6355" w:author="Author">
              <w:r>
                <w:rPr>
                  <w:sz w:val="20"/>
                  <w:lang w:val="en-IE"/>
                </w:rPr>
                <w:t>-</w:t>
              </w:r>
            </w:ins>
          </w:p>
        </w:tc>
        <w:tc>
          <w:tcPr>
            <w:tcW w:w="1127" w:type="dxa"/>
            <w:vAlign w:val="top"/>
          </w:tcPr>
          <w:p w14:paraId="36D23895"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6" w:author="Author"/>
                <w:sz w:val="20"/>
                <w:lang w:val="en-IE"/>
              </w:rPr>
            </w:pPr>
            <w:ins w:id="6357" w:author="Author">
              <w:r>
                <w:rPr>
                  <w:sz w:val="20"/>
                  <w:lang w:val="en-IE"/>
                </w:rPr>
                <w:t>-</w:t>
              </w:r>
            </w:ins>
          </w:p>
        </w:tc>
      </w:tr>
      <w:tr w:rsidR="000F7774" w:rsidRPr="00E73B40" w14:paraId="0C4E873A" w14:textId="77777777" w:rsidTr="005F37FB">
        <w:trPr>
          <w:ins w:id="635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46F5F64" w14:textId="77777777" w:rsidR="000F7774" w:rsidRPr="009A4DD5" w:rsidRDefault="000F7774" w:rsidP="005F37FB">
            <w:pPr>
              <w:spacing w:before="40" w:after="40" w:line="240" w:lineRule="exact"/>
              <w:jc w:val="left"/>
              <w:rPr>
                <w:ins w:id="6359" w:author="Author"/>
                <w:sz w:val="20"/>
                <w:lang w:val="en-IE"/>
              </w:rPr>
            </w:pPr>
            <w:ins w:id="6360" w:author="Author">
              <w:r w:rsidRPr="009A4DD5">
                <w:rPr>
                  <w:sz w:val="20"/>
                  <w:lang w:val="en-IE"/>
                </w:rPr>
                <w:t>Trash icon</w:t>
              </w:r>
            </w:ins>
          </w:p>
        </w:tc>
        <w:tc>
          <w:tcPr>
            <w:tcW w:w="1460" w:type="dxa"/>
            <w:vAlign w:val="top"/>
          </w:tcPr>
          <w:p w14:paraId="2FAB4457"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1" w:author="Author"/>
                <w:sz w:val="20"/>
                <w:lang w:val="en-IE"/>
              </w:rPr>
            </w:pPr>
            <w:ins w:id="6362" w:author="Author">
              <w:r w:rsidRPr="00E73B40">
                <w:rPr>
                  <w:sz w:val="20"/>
                  <w:lang w:val="en-IE"/>
                </w:rPr>
                <w:t>Icon</w:t>
              </w:r>
            </w:ins>
          </w:p>
        </w:tc>
        <w:tc>
          <w:tcPr>
            <w:tcW w:w="3686" w:type="dxa"/>
            <w:vAlign w:val="top"/>
          </w:tcPr>
          <w:p w14:paraId="58697C3F"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3" w:author="Author"/>
                <w:sz w:val="20"/>
                <w:lang w:val="en-IE"/>
              </w:rPr>
            </w:pPr>
            <w:ins w:id="6364" w:author="Author">
              <w:r w:rsidRPr="00E73B40">
                <w:rPr>
                  <w:sz w:val="20"/>
                  <w:lang w:val="en-IE"/>
                </w:rPr>
                <w:t>Removes the item from the offer/basket.</w:t>
              </w:r>
            </w:ins>
          </w:p>
        </w:tc>
        <w:tc>
          <w:tcPr>
            <w:tcW w:w="1258" w:type="dxa"/>
            <w:vAlign w:val="top"/>
          </w:tcPr>
          <w:p w14:paraId="61D05108"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5" w:author="Author"/>
                <w:sz w:val="20"/>
                <w:lang w:val="en-IE"/>
              </w:rPr>
            </w:pPr>
            <w:ins w:id="6366" w:author="Author">
              <w:r w:rsidRPr="00E73B40">
                <w:rPr>
                  <w:sz w:val="20"/>
                  <w:lang w:val="en-IE"/>
                </w:rPr>
                <w:t>-</w:t>
              </w:r>
            </w:ins>
          </w:p>
        </w:tc>
        <w:tc>
          <w:tcPr>
            <w:tcW w:w="1127" w:type="dxa"/>
            <w:vAlign w:val="top"/>
          </w:tcPr>
          <w:p w14:paraId="0FC17913"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7" w:author="Author"/>
                <w:sz w:val="20"/>
                <w:lang w:val="en-IE"/>
              </w:rPr>
            </w:pPr>
            <w:ins w:id="6368" w:author="Author">
              <w:r w:rsidRPr="00E73B40">
                <w:rPr>
                  <w:sz w:val="20"/>
                  <w:lang w:val="en-IE"/>
                </w:rPr>
                <w:t>-</w:t>
              </w:r>
            </w:ins>
          </w:p>
        </w:tc>
      </w:tr>
      <w:tr w:rsidR="000F7774" w:rsidRPr="00E73B40" w14:paraId="08E0DA8D" w14:textId="77777777" w:rsidTr="005F37FB">
        <w:trPr>
          <w:ins w:id="636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BA66DD3" w14:textId="77777777" w:rsidR="000F7774" w:rsidRPr="009A4DD5" w:rsidRDefault="000F7774" w:rsidP="005F37FB">
            <w:pPr>
              <w:spacing w:before="40" w:after="40" w:line="240" w:lineRule="exact"/>
              <w:jc w:val="left"/>
              <w:rPr>
                <w:ins w:id="6370" w:author="Author"/>
                <w:sz w:val="20"/>
                <w:lang w:val="en-IE"/>
              </w:rPr>
            </w:pPr>
            <w:ins w:id="6371" w:author="Author">
              <w:r w:rsidRPr="009A4DD5">
                <w:rPr>
                  <w:sz w:val="20"/>
                  <w:lang w:val="en-IE"/>
                </w:rPr>
                <w:t>Image</w:t>
              </w:r>
            </w:ins>
          </w:p>
        </w:tc>
        <w:tc>
          <w:tcPr>
            <w:tcW w:w="1460" w:type="dxa"/>
            <w:vAlign w:val="top"/>
          </w:tcPr>
          <w:p w14:paraId="7AD0028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2" w:author="Author"/>
                <w:sz w:val="20"/>
                <w:lang w:val="en-IE"/>
              </w:rPr>
            </w:pPr>
            <w:ins w:id="6373" w:author="Author">
              <w:r w:rsidRPr="00E73B40">
                <w:rPr>
                  <w:sz w:val="20"/>
                  <w:lang w:val="en-IE"/>
                </w:rPr>
                <w:t>Image</w:t>
              </w:r>
            </w:ins>
          </w:p>
        </w:tc>
        <w:tc>
          <w:tcPr>
            <w:tcW w:w="3686" w:type="dxa"/>
            <w:vAlign w:val="top"/>
          </w:tcPr>
          <w:p w14:paraId="18FCFA50" w14:textId="37D876A1"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4" w:author="Author"/>
                <w:sz w:val="20"/>
                <w:lang w:val="en-IE"/>
              </w:rPr>
            </w:pPr>
            <w:ins w:id="6375" w:author="Author">
              <w:r>
                <w:rPr>
                  <w:sz w:val="20"/>
                  <w:lang w:val="en-IE"/>
                </w:rPr>
                <w:t>Accessory</w:t>
              </w:r>
              <w:r w:rsidRPr="00E73B40">
                <w:rPr>
                  <w:sz w:val="20"/>
                  <w:lang w:val="en-IE"/>
                </w:rPr>
                <w:t xml:space="preserve"> image.</w:t>
              </w:r>
            </w:ins>
          </w:p>
        </w:tc>
        <w:tc>
          <w:tcPr>
            <w:tcW w:w="1258" w:type="dxa"/>
            <w:vAlign w:val="top"/>
          </w:tcPr>
          <w:p w14:paraId="3C1B94D2"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6" w:author="Author"/>
                <w:sz w:val="20"/>
                <w:lang w:val="en-IE"/>
              </w:rPr>
            </w:pPr>
            <w:ins w:id="6377" w:author="Author">
              <w:r w:rsidRPr="00E73B40">
                <w:rPr>
                  <w:sz w:val="20"/>
                  <w:lang w:val="en-IE"/>
                </w:rPr>
                <w:t>-</w:t>
              </w:r>
            </w:ins>
          </w:p>
        </w:tc>
        <w:tc>
          <w:tcPr>
            <w:tcW w:w="1127" w:type="dxa"/>
            <w:vAlign w:val="top"/>
          </w:tcPr>
          <w:p w14:paraId="09291A4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8" w:author="Author"/>
                <w:sz w:val="20"/>
                <w:lang w:val="en-IE"/>
              </w:rPr>
            </w:pPr>
            <w:ins w:id="6379" w:author="Author">
              <w:r w:rsidRPr="00E73B40">
                <w:rPr>
                  <w:sz w:val="20"/>
                  <w:lang w:val="en-IE"/>
                </w:rPr>
                <w:t>-</w:t>
              </w:r>
            </w:ins>
          </w:p>
        </w:tc>
      </w:tr>
      <w:tr w:rsidR="00E618FF" w:rsidRPr="00E73B40" w14:paraId="5627974E" w14:textId="77777777" w:rsidTr="005F37FB">
        <w:trPr>
          <w:ins w:id="638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6452FD2" w14:textId="487F5B07" w:rsidR="00E618FF" w:rsidRPr="00E73B40" w:rsidRDefault="00E618FF" w:rsidP="005F37FB">
            <w:pPr>
              <w:spacing w:before="40" w:after="40" w:line="240" w:lineRule="exact"/>
              <w:jc w:val="left"/>
              <w:rPr>
                <w:ins w:id="6381" w:author="Author"/>
                <w:sz w:val="20"/>
                <w:lang w:val="en-IE"/>
              </w:rPr>
            </w:pPr>
            <w:ins w:id="6382" w:author="Author">
              <w:r>
                <w:rPr>
                  <w:sz w:val="20"/>
                  <w:lang w:val="en-IE"/>
                </w:rPr>
                <w:t>Price Conditions</w:t>
              </w:r>
              <w:del w:id="6383" w:author="Author">
                <w:r w:rsidDel="002F33E7">
                  <w:rPr>
                    <w:sz w:val="20"/>
                    <w:lang w:val="en-IE"/>
                  </w:rPr>
                  <w:delText>Price</w:delText>
                </w:r>
              </w:del>
            </w:ins>
          </w:p>
        </w:tc>
        <w:tc>
          <w:tcPr>
            <w:tcW w:w="1460" w:type="dxa"/>
            <w:vAlign w:val="top"/>
          </w:tcPr>
          <w:p w14:paraId="17486308" w14:textId="562EC5A3"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4" w:author="Author"/>
                <w:sz w:val="20"/>
                <w:lang w:val="en-IE"/>
              </w:rPr>
            </w:pPr>
            <w:ins w:id="6385" w:author="Author">
              <w:r>
                <w:rPr>
                  <w:sz w:val="20"/>
                  <w:lang w:val="en-IE"/>
                </w:rPr>
                <w:t>Carrousel</w:t>
              </w:r>
              <w:del w:id="6386" w:author="Author">
                <w:r w:rsidDel="002F33E7">
                  <w:rPr>
                    <w:sz w:val="20"/>
                    <w:lang w:val="en-IE"/>
                  </w:rPr>
                  <w:delText>Label</w:delText>
                </w:r>
              </w:del>
            </w:ins>
          </w:p>
        </w:tc>
        <w:tc>
          <w:tcPr>
            <w:tcW w:w="3686" w:type="dxa"/>
            <w:vAlign w:val="top"/>
          </w:tcPr>
          <w:p w14:paraId="4F0BF848" w14:textId="386277FC" w:rsidR="00E618FF" w:rsidRPr="00E73B40" w:rsidRDefault="006E7D7B"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7" w:author="Author"/>
                <w:sz w:val="20"/>
                <w:lang w:val="en-IE"/>
              </w:rPr>
            </w:pPr>
            <w:ins w:id="6388" w:author="Author">
              <w:r>
                <w:rPr>
                  <w:sz w:val="20"/>
                  <w:lang w:val="en-IE"/>
                </w:rPr>
                <w:t>Accessories</w:t>
              </w:r>
              <w:r w:rsidR="00E618FF">
                <w:rPr>
                  <w:sz w:val="20"/>
                  <w:lang w:val="en-IE"/>
                </w:rPr>
                <w:t xml:space="preserve"> with VAT and respective loyalty points conditions.</w:t>
              </w:r>
              <w:del w:id="6389" w:author="Author">
                <w:r w:rsidR="00E618FF" w:rsidDel="002F33E7">
                  <w:rPr>
                    <w:sz w:val="20"/>
                    <w:lang w:val="en-IE"/>
                  </w:rPr>
                  <w:delText>Accessory</w:delText>
                </w:r>
                <w:r w:rsidR="00E618FF" w:rsidRPr="00E73B40" w:rsidDel="002F33E7">
                  <w:rPr>
                    <w:sz w:val="20"/>
                    <w:lang w:val="en-IE"/>
                  </w:rPr>
                  <w:delText xml:space="preserve"> </w:delText>
                </w:r>
                <w:r w:rsidR="00E618FF" w:rsidDel="002F33E7">
                  <w:rPr>
                    <w:sz w:val="20"/>
                    <w:lang w:val="en-IE"/>
                  </w:rPr>
                  <w:delText>baseline price with VAT</w:delText>
                </w:r>
              </w:del>
            </w:ins>
          </w:p>
        </w:tc>
        <w:tc>
          <w:tcPr>
            <w:tcW w:w="1258" w:type="dxa"/>
            <w:vAlign w:val="top"/>
          </w:tcPr>
          <w:p w14:paraId="1940BBD9" w14:textId="29B2912B"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0" w:author="Author"/>
                <w:sz w:val="20"/>
                <w:lang w:val="en-IE"/>
              </w:rPr>
            </w:pPr>
            <w:ins w:id="6391" w:author="Author">
              <w:r>
                <w:rPr>
                  <w:sz w:val="20"/>
                  <w:lang w:val="en-IE"/>
                </w:rPr>
                <w:t>-</w:t>
              </w:r>
              <w:del w:id="6392" w:author="Author">
                <w:r w:rsidDel="002F33E7">
                  <w:rPr>
                    <w:sz w:val="20"/>
                    <w:lang w:val="en-IE"/>
                  </w:rPr>
                  <w:delText>-</w:delText>
                </w:r>
              </w:del>
            </w:ins>
          </w:p>
        </w:tc>
        <w:tc>
          <w:tcPr>
            <w:tcW w:w="1127" w:type="dxa"/>
            <w:vAlign w:val="top"/>
          </w:tcPr>
          <w:p w14:paraId="63733791" w14:textId="0DA0AE45"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3" w:author="Author"/>
                <w:sz w:val="20"/>
                <w:lang w:val="en-IE"/>
              </w:rPr>
            </w:pPr>
            <w:ins w:id="6394" w:author="Author">
              <w:r>
                <w:rPr>
                  <w:sz w:val="20"/>
                  <w:lang w:val="en-IE"/>
                </w:rPr>
                <w:t>-</w:t>
              </w:r>
              <w:del w:id="6395" w:author="Author">
                <w:r w:rsidDel="002F33E7">
                  <w:rPr>
                    <w:sz w:val="20"/>
                    <w:lang w:val="en-IE"/>
                  </w:rPr>
                  <w:delText>-</w:delText>
                </w:r>
              </w:del>
            </w:ins>
          </w:p>
        </w:tc>
      </w:tr>
      <w:tr w:rsidR="000F7774" w:rsidRPr="00E73B40" w14:paraId="6CCF777A" w14:textId="77777777" w:rsidTr="005F37FB">
        <w:trPr>
          <w:ins w:id="639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9759D7F" w14:textId="6E276F70" w:rsidR="000F7774" w:rsidRDefault="000F7774" w:rsidP="005F37FB">
            <w:pPr>
              <w:spacing w:before="40" w:after="40" w:line="240" w:lineRule="exact"/>
              <w:jc w:val="left"/>
              <w:rPr>
                <w:ins w:id="6397" w:author="Author"/>
                <w:sz w:val="20"/>
                <w:lang w:val="en-IE"/>
              </w:rPr>
            </w:pPr>
            <w:ins w:id="6398" w:author="Author">
              <w:r>
                <w:rPr>
                  <w:sz w:val="20"/>
                  <w:lang w:val="en-IE"/>
                </w:rPr>
                <w:t>Reference</w:t>
              </w:r>
            </w:ins>
          </w:p>
        </w:tc>
        <w:tc>
          <w:tcPr>
            <w:tcW w:w="1460" w:type="dxa"/>
            <w:vAlign w:val="top"/>
          </w:tcPr>
          <w:p w14:paraId="30280C9F" w14:textId="79EB2015"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9" w:author="Author"/>
                <w:sz w:val="20"/>
                <w:lang w:val="en-IE"/>
              </w:rPr>
            </w:pPr>
            <w:ins w:id="6400" w:author="Author">
              <w:r>
                <w:rPr>
                  <w:sz w:val="20"/>
                  <w:lang w:val="en-IE"/>
                </w:rPr>
                <w:t>Label</w:t>
              </w:r>
            </w:ins>
          </w:p>
        </w:tc>
        <w:tc>
          <w:tcPr>
            <w:tcW w:w="3686" w:type="dxa"/>
            <w:vAlign w:val="top"/>
          </w:tcPr>
          <w:p w14:paraId="0B78F06E" w14:textId="7379E327"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1" w:author="Author"/>
                <w:sz w:val="20"/>
                <w:lang w:val="en-IE"/>
              </w:rPr>
            </w:pPr>
            <w:ins w:id="6402" w:author="Author">
              <w:r>
                <w:rPr>
                  <w:sz w:val="20"/>
                  <w:lang w:val="en-IE"/>
                </w:rPr>
                <w:t>Accessory reference</w:t>
              </w:r>
            </w:ins>
          </w:p>
        </w:tc>
        <w:tc>
          <w:tcPr>
            <w:tcW w:w="1258" w:type="dxa"/>
            <w:vAlign w:val="top"/>
          </w:tcPr>
          <w:p w14:paraId="39AC5612" w14:textId="260C4B53"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3" w:author="Author"/>
                <w:sz w:val="20"/>
                <w:lang w:val="en-IE"/>
              </w:rPr>
            </w:pPr>
            <w:ins w:id="6404" w:author="Author">
              <w:r>
                <w:rPr>
                  <w:sz w:val="20"/>
                  <w:lang w:val="en-IE"/>
                </w:rPr>
                <w:t>-</w:t>
              </w:r>
            </w:ins>
          </w:p>
        </w:tc>
        <w:tc>
          <w:tcPr>
            <w:tcW w:w="1127" w:type="dxa"/>
            <w:vAlign w:val="top"/>
          </w:tcPr>
          <w:p w14:paraId="236ECD87" w14:textId="40B2883E"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5" w:author="Author"/>
                <w:sz w:val="20"/>
                <w:lang w:val="en-IE"/>
              </w:rPr>
            </w:pPr>
            <w:ins w:id="6406" w:author="Author">
              <w:r>
                <w:rPr>
                  <w:sz w:val="20"/>
                  <w:lang w:val="en-IE"/>
                </w:rPr>
                <w:t>-</w:t>
              </w:r>
            </w:ins>
          </w:p>
        </w:tc>
      </w:tr>
      <w:tr w:rsidR="000F7774" w:rsidRPr="00E73B40" w14:paraId="7A4D5C32" w14:textId="77777777" w:rsidTr="005F37FB">
        <w:trPr>
          <w:ins w:id="640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7E47F2D" w14:textId="4DE77F65" w:rsidR="000F7774" w:rsidRPr="00E73B40" w:rsidRDefault="000F7774" w:rsidP="005F37FB">
            <w:pPr>
              <w:spacing w:before="40" w:after="40" w:line="240" w:lineRule="exact"/>
              <w:jc w:val="left"/>
              <w:rPr>
                <w:ins w:id="6408" w:author="Author"/>
                <w:sz w:val="20"/>
                <w:lang w:val="en-IE"/>
              </w:rPr>
            </w:pPr>
            <w:ins w:id="6409" w:author="Author">
              <w:r>
                <w:rPr>
                  <w:sz w:val="20"/>
                  <w:lang w:val="en-IE"/>
                </w:rPr>
                <w:t>Colour</w:t>
              </w:r>
            </w:ins>
          </w:p>
        </w:tc>
        <w:tc>
          <w:tcPr>
            <w:tcW w:w="1460" w:type="dxa"/>
            <w:vAlign w:val="top"/>
          </w:tcPr>
          <w:p w14:paraId="23EFB425"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0" w:author="Author"/>
                <w:sz w:val="20"/>
                <w:lang w:val="en-IE"/>
              </w:rPr>
            </w:pPr>
            <w:ins w:id="6411" w:author="Author">
              <w:r>
                <w:rPr>
                  <w:sz w:val="20"/>
                  <w:lang w:val="en-IE"/>
                </w:rPr>
                <w:t>Label</w:t>
              </w:r>
            </w:ins>
          </w:p>
        </w:tc>
        <w:tc>
          <w:tcPr>
            <w:tcW w:w="3686" w:type="dxa"/>
            <w:vAlign w:val="top"/>
          </w:tcPr>
          <w:p w14:paraId="3DDEBE44" w14:textId="00A8E576"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2" w:author="Author"/>
                <w:sz w:val="20"/>
                <w:lang w:val="en-IE"/>
              </w:rPr>
            </w:pPr>
            <w:ins w:id="6413" w:author="Author">
              <w:r>
                <w:rPr>
                  <w:sz w:val="20"/>
                  <w:lang w:val="en-IE"/>
                </w:rPr>
                <w:t>Accessory colour</w:t>
              </w:r>
              <w:r w:rsidR="003D26A1">
                <w:rPr>
                  <w:sz w:val="20"/>
                  <w:lang w:val="en-IE"/>
                </w:rPr>
                <w:t>. When choosing another colour, UFE will refresh the price conditions.</w:t>
              </w:r>
            </w:ins>
          </w:p>
        </w:tc>
        <w:tc>
          <w:tcPr>
            <w:tcW w:w="1258" w:type="dxa"/>
            <w:vAlign w:val="top"/>
          </w:tcPr>
          <w:p w14:paraId="253613D7"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4" w:author="Author"/>
                <w:sz w:val="20"/>
                <w:lang w:val="en-IE"/>
              </w:rPr>
            </w:pPr>
            <w:ins w:id="6415" w:author="Author">
              <w:r>
                <w:rPr>
                  <w:sz w:val="20"/>
                  <w:lang w:val="en-IE"/>
                </w:rPr>
                <w:t>-</w:t>
              </w:r>
            </w:ins>
          </w:p>
        </w:tc>
        <w:tc>
          <w:tcPr>
            <w:tcW w:w="1127" w:type="dxa"/>
            <w:vAlign w:val="top"/>
          </w:tcPr>
          <w:p w14:paraId="26A3F07B"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6" w:author="Author"/>
                <w:sz w:val="20"/>
                <w:lang w:val="en-IE"/>
              </w:rPr>
            </w:pPr>
            <w:ins w:id="6417" w:author="Author">
              <w:r>
                <w:rPr>
                  <w:sz w:val="20"/>
                  <w:lang w:val="en-IE"/>
                </w:rPr>
                <w:t>-</w:t>
              </w:r>
            </w:ins>
          </w:p>
        </w:tc>
      </w:tr>
      <w:tr w:rsidR="00F818B4" w:rsidRPr="00E73B40" w14:paraId="2946AD45" w14:textId="77777777" w:rsidTr="005F37FB">
        <w:trPr>
          <w:ins w:id="641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86391B0" w14:textId="1771F54E" w:rsidR="00F818B4" w:rsidRDefault="00F818B4" w:rsidP="005F37FB">
            <w:pPr>
              <w:spacing w:before="40" w:after="40" w:line="240" w:lineRule="exact"/>
              <w:jc w:val="left"/>
              <w:rPr>
                <w:ins w:id="6419" w:author="Author"/>
                <w:sz w:val="20"/>
                <w:lang w:val="en-IE"/>
              </w:rPr>
            </w:pPr>
            <w:ins w:id="6420" w:author="Author">
              <w:r>
                <w:rPr>
                  <w:sz w:val="20"/>
                  <w:lang w:val="en-IE"/>
                </w:rPr>
                <w:t>Reservation</w:t>
              </w:r>
            </w:ins>
          </w:p>
        </w:tc>
        <w:tc>
          <w:tcPr>
            <w:tcW w:w="1460" w:type="dxa"/>
            <w:vAlign w:val="top"/>
          </w:tcPr>
          <w:p w14:paraId="6ED8B6AC" w14:textId="09DC5E85"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1" w:author="Author"/>
                <w:sz w:val="20"/>
                <w:lang w:val="en-IE"/>
              </w:rPr>
            </w:pPr>
            <w:ins w:id="6422" w:author="Author">
              <w:r>
                <w:rPr>
                  <w:sz w:val="20"/>
                  <w:lang w:val="en-IE"/>
                </w:rPr>
                <w:t>Label</w:t>
              </w:r>
            </w:ins>
          </w:p>
        </w:tc>
        <w:tc>
          <w:tcPr>
            <w:tcW w:w="3686" w:type="dxa"/>
            <w:vAlign w:val="top"/>
          </w:tcPr>
          <w:p w14:paraId="0AE4C4FF" w14:textId="5CBB2904" w:rsidR="00F818B4" w:rsidRDefault="00F818B4" w:rsidP="004E04A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3" w:author="Author"/>
                <w:sz w:val="20"/>
                <w:lang w:val="en-IE"/>
              </w:rPr>
            </w:pPr>
            <w:ins w:id="6424" w:author="Author">
              <w:r>
                <w:rPr>
                  <w:sz w:val="20"/>
                  <w:lang w:val="en-IE"/>
                </w:rPr>
                <w:t xml:space="preserve">Reservation address. </w:t>
              </w:r>
              <w:r w:rsidR="004E04A8">
                <w:rPr>
                  <w:sz w:val="20"/>
                  <w:lang w:val="en-IE"/>
                </w:rPr>
                <w:t>This label i</w:t>
              </w:r>
              <w:r>
                <w:rPr>
                  <w:sz w:val="20"/>
                  <w:lang w:val="en-IE"/>
                </w:rPr>
                <w:t xml:space="preserve">s </w:t>
              </w:r>
              <w:r w:rsidRPr="00C23BF1">
                <w:rPr>
                  <w:b/>
                  <w:sz w:val="20"/>
                  <w:lang w:val="en-IE"/>
                </w:rPr>
                <w:t>visible</w:t>
              </w:r>
              <w:r>
                <w:rPr>
                  <w:sz w:val="20"/>
                  <w:lang w:val="en-IE"/>
                </w:rPr>
                <w:t xml:space="preserve"> when item is to </w:t>
              </w:r>
              <w:r w:rsidR="0046496C">
                <w:rPr>
                  <w:sz w:val="20"/>
                  <w:lang w:val="en-IE"/>
                </w:rPr>
                <w:t xml:space="preserve">be </w:t>
              </w:r>
              <w:r>
                <w:rPr>
                  <w:sz w:val="20"/>
                  <w:lang w:val="en-IE"/>
                </w:rPr>
                <w:t xml:space="preserve">delivered at </w:t>
              </w:r>
              <w:r w:rsidR="0046496C">
                <w:rPr>
                  <w:sz w:val="20"/>
                  <w:lang w:val="en-IE"/>
                </w:rPr>
                <w:t xml:space="preserve">another store or for </w:t>
              </w:r>
              <w:r w:rsidR="004E04A8">
                <w:rPr>
                  <w:sz w:val="20"/>
                  <w:lang w:val="en-IE"/>
                </w:rPr>
                <w:t>h</w:t>
              </w:r>
              <w:r w:rsidR="0046496C">
                <w:rPr>
                  <w:sz w:val="20"/>
                  <w:lang w:val="en-IE"/>
                </w:rPr>
                <w:t xml:space="preserve">ome </w:t>
              </w:r>
              <w:r w:rsidR="004E04A8">
                <w:rPr>
                  <w:sz w:val="20"/>
                  <w:lang w:val="en-IE"/>
                </w:rPr>
                <w:t>d</w:t>
              </w:r>
              <w:r w:rsidR="0046496C">
                <w:rPr>
                  <w:sz w:val="20"/>
                  <w:lang w:val="en-IE"/>
                </w:rPr>
                <w:t>elivery</w:t>
              </w:r>
              <w:r>
                <w:rPr>
                  <w:sz w:val="20"/>
                  <w:lang w:val="en-IE"/>
                </w:rPr>
                <w:t>.</w:t>
              </w:r>
            </w:ins>
          </w:p>
        </w:tc>
        <w:tc>
          <w:tcPr>
            <w:tcW w:w="1258" w:type="dxa"/>
            <w:vAlign w:val="top"/>
          </w:tcPr>
          <w:p w14:paraId="05661C51" w14:textId="6262855E"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5" w:author="Author"/>
                <w:sz w:val="20"/>
                <w:lang w:val="en-IE"/>
              </w:rPr>
            </w:pPr>
            <w:ins w:id="6426" w:author="Author">
              <w:r>
                <w:rPr>
                  <w:sz w:val="20"/>
                  <w:lang w:val="en-IE"/>
                </w:rPr>
                <w:t>-</w:t>
              </w:r>
            </w:ins>
          </w:p>
        </w:tc>
        <w:tc>
          <w:tcPr>
            <w:tcW w:w="1127" w:type="dxa"/>
            <w:vAlign w:val="top"/>
          </w:tcPr>
          <w:p w14:paraId="39591350" w14:textId="78A362A1"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7" w:author="Author"/>
                <w:sz w:val="20"/>
                <w:lang w:val="en-IE"/>
              </w:rPr>
            </w:pPr>
            <w:ins w:id="6428" w:author="Author">
              <w:r>
                <w:rPr>
                  <w:sz w:val="20"/>
                  <w:lang w:val="en-IE"/>
                </w:rPr>
                <w:t>-</w:t>
              </w:r>
            </w:ins>
          </w:p>
        </w:tc>
      </w:tr>
      <w:tr w:rsidR="000F7774" w:rsidRPr="00E73B40" w14:paraId="384DD2D1" w14:textId="77777777" w:rsidTr="005F37FB">
        <w:trPr>
          <w:ins w:id="642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4D6EF3E" w14:textId="05BB1AD6" w:rsidR="000F7774" w:rsidRDefault="00801BD4" w:rsidP="005F37FB">
            <w:pPr>
              <w:spacing w:before="40" w:after="40" w:line="240" w:lineRule="exact"/>
              <w:jc w:val="left"/>
              <w:rPr>
                <w:ins w:id="6430" w:author="Author"/>
                <w:sz w:val="20"/>
                <w:lang w:val="en-IE"/>
              </w:rPr>
            </w:pPr>
            <w:ins w:id="6431" w:author="Author">
              <w:r>
                <w:rPr>
                  <w:sz w:val="20"/>
                  <w:lang w:val="en-IE"/>
                </w:rPr>
                <w:t>Description</w:t>
              </w:r>
            </w:ins>
          </w:p>
        </w:tc>
        <w:tc>
          <w:tcPr>
            <w:tcW w:w="1460" w:type="dxa"/>
            <w:vAlign w:val="top"/>
          </w:tcPr>
          <w:p w14:paraId="44A4C16A" w14:textId="77777777"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2" w:author="Author"/>
                <w:sz w:val="20"/>
                <w:lang w:val="en-IE"/>
              </w:rPr>
            </w:pPr>
            <w:ins w:id="6433" w:author="Author">
              <w:r w:rsidRPr="00E73B40">
                <w:rPr>
                  <w:sz w:val="20"/>
                  <w:lang w:val="en-IE"/>
                </w:rPr>
                <w:t>Label</w:t>
              </w:r>
            </w:ins>
          </w:p>
        </w:tc>
        <w:tc>
          <w:tcPr>
            <w:tcW w:w="3686" w:type="dxa"/>
            <w:vAlign w:val="top"/>
          </w:tcPr>
          <w:p w14:paraId="7F9CD991" w14:textId="76CBBC23" w:rsidR="000F7774" w:rsidRDefault="00801BD4" w:rsidP="00801BD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4" w:author="Author"/>
                <w:sz w:val="20"/>
                <w:lang w:val="en-IE"/>
              </w:rPr>
            </w:pPr>
            <w:ins w:id="6435" w:author="Author">
              <w:r>
                <w:rPr>
                  <w:sz w:val="20"/>
                  <w:lang w:val="en-IE"/>
                </w:rPr>
                <w:t>Accessory description</w:t>
              </w:r>
            </w:ins>
          </w:p>
        </w:tc>
        <w:tc>
          <w:tcPr>
            <w:tcW w:w="1258" w:type="dxa"/>
            <w:vAlign w:val="top"/>
          </w:tcPr>
          <w:p w14:paraId="3F539C9E"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6" w:author="Author"/>
                <w:sz w:val="20"/>
                <w:lang w:val="en-IE"/>
              </w:rPr>
            </w:pPr>
            <w:ins w:id="6437" w:author="Author">
              <w:r w:rsidRPr="00E73B40">
                <w:rPr>
                  <w:sz w:val="20"/>
                  <w:lang w:val="en-IE"/>
                </w:rPr>
                <w:t>-</w:t>
              </w:r>
            </w:ins>
          </w:p>
        </w:tc>
        <w:tc>
          <w:tcPr>
            <w:tcW w:w="1127" w:type="dxa"/>
            <w:vAlign w:val="top"/>
          </w:tcPr>
          <w:p w14:paraId="05AC268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8" w:author="Author"/>
                <w:sz w:val="20"/>
                <w:lang w:val="en-IE"/>
              </w:rPr>
            </w:pPr>
            <w:ins w:id="6439" w:author="Author">
              <w:r w:rsidRPr="00E73B40">
                <w:rPr>
                  <w:sz w:val="20"/>
                  <w:lang w:val="en-IE"/>
                </w:rPr>
                <w:t>-</w:t>
              </w:r>
            </w:ins>
          </w:p>
        </w:tc>
      </w:tr>
    </w:tbl>
    <w:p w14:paraId="14760583" w14:textId="17E2B218" w:rsidR="00C15862" w:rsidRPr="00E73B40" w:rsidRDefault="00C15862" w:rsidP="00234AC9">
      <w:pPr>
        <w:rPr>
          <w:lang w:val="en-IE"/>
        </w:rPr>
      </w:pPr>
    </w:p>
    <w:p w14:paraId="7FE75386" w14:textId="731BF8B2" w:rsidR="00C15862" w:rsidRPr="00E73B40" w:rsidDel="00A5282B" w:rsidRDefault="00C15862" w:rsidP="00C15862">
      <w:pPr>
        <w:pStyle w:val="Heading5"/>
        <w:rPr>
          <w:del w:id="6440" w:author="Author"/>
          <w:lang w:val="en-IE"/>
        </w:rPr>
      </w:pPr>
      <w:del w:id="6441" w:author="Author">
        <w:r w:rsidRPr="00E73B40" w:rsidDel="00A5282B">
          <w:rPr>
            <w:lang w:val="en-IE"/>
          </w:rPr>
          <w:delText>Gift card component</w:delText>
        </w:r>
      </w:del>
    </w:p>
    <w:p w14:paraId="00A133C1" w14:textId="29589F42" w:rsidR="0007512A" w:rsidRPr="00E73B40" w:rsidDel="00A5282B" w:rsidRDefault="008D1D39" w:rsidP="00234AC9">
      <w:pPr>
        <w:rPr>
          <w:del w:id="6442" w:author="Author"/>
          <w:lang w:val="en-IE"/>
        </w:rPr>
      </w:pPr>
      <w:del w:id="6443" w:author="Author">
        <w:r w:rsidRPr="00E73B40" w:rsidDel="00A5282B">
          <w:rPr>
            <w:noProof/>
            <w:lang w:val="pt-PT" w:eastAsia="pt-PT"/>
          </w:rPr>
          <w:drawing>
            <wp:inline distT="0" distB="0" distL="0" distR="0" wp14:anchorId="3C3861B4" wp14:editId="6FBA0A91">
              <wp:extent cx="6115050" cy="895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895350"/>
                      </a:xfrm>
                      <a:prstGeom prst="rect">
                        <a:avLst/>
                      </a:prstGeom>
                      <a:noFill/>
                      <a:ln>
                        <a:noFill/>
                      </a:ln>
                    </pic:spPr>
                  </pic:pic>
                </a:graphicData>
              </a:graphic>
            </wp:inline>
          </w:drawing>
        </w:r>
      </w:del>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rsidDel="00A5282B" w14:paraId="019EF871" w14:textId="212D50D4" w:rsidTr="00073602">
        <w:trPr>
          <w:cnfStyle w:val="100000000000" w:firstRow="1" w:lastRow="0" w:firstColumn="0" w:lastColumn="0" w:oddVBand="0" w:evenVBand="0" w:oddHBand="0" w:evenHBand="0" w:firstRowFirstColumn="0" w:firstRowLastColumn="0" w:lastRowFirstColumn="0" w:lastRowLastColumn="0"/>
          <w:del w:id="6444"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687C3F8D" w14:textId="12DC1C10" w:rsidR="00C15862" w:rsidRPr="00E73B40" w:rsidDel="00A5282B" w:rsidRDefault="00C15862" w:rsidP="00073602">
            <w:pPr>
              <w:rPr>
                <w:del w:id="6445" w:author="Author"/>
                <w:lang w:val="en-IE"/>
              </w:rPr>
            </w:pPr>
            <w:del w:id="6446" w:author="Author">
              <w:r w:rsidRPr="00E73B40" w:rsidDel="00A5282B">
                <w:rPr>
                  <w:lang w:val="en-IE"/>
                </w:rPr>
                <w:delText xml:space="preserve">Field Description </w:delText>
              </w:r>
            </w:del>
          </w:p>
        </w:tc>
      </w:tr>
      <w:tr w:rsidR="00C15862" w:rsidRPr="00E73B40" w:rsidDel="00A5282B" w14:paraId="3C37DD33" w14:textId="3176B8A3" w:rsidTr="00073602">
        <w:trPr>
          <w:del w:id="6447"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AADAFF6" w14:textId="49194923" w:rsidR="00C15862" w:rsidRPr="00E73B40" w:rsidDel="00A5282B" w:rsidRDefault="00C15862" w:rsidP="00073602">
            <w:pPr>
              <w:jc w:val="center"/>
              <w:rPr>
                <w:del w:id="6448" w:author="Author"/>
                <w:b w:val="0"/>
                <w:lang w:val="en-IE"/>
              </w:rPr>
            </w:pPr>
            <w:del w:id="6449" w:author="Author">
              <w:r w:rsidRPr="00E73B40" w:rsidDel="00A5282B">
                <w:rPr>
                  <w:lang w:val="en-IE"/>
                </w:rPr>
                <w:delText>Label</w:delText>
              </w:r>
            </w:del>
          </w:p>
        </w:tc>
        <w:tc>
          <w:tcPr>
            <w:tcW w:w="1460" w:type="dxa"/>
            <w:shd w:val="clear" w:color="auto" w:fill="D8D7D5"/>
          </w:tcPr>
          <w:p w14:paraId="044450F4" w14:textId="6A17A545"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50" w:author="Author"/>
                <w:b/>
                <w:lang w:val="en-IE"/>
              </w:rPr>
            </w:pPr>
            <w:del w:id="6451" w:author="Author">
              <w:r w:rsidRPr="00E73B40" w:rsidDel="00A5282B">
                <w:rPr>
                  <w:b/>
                  <w:lang w:val="en-IE"/>
                </w:rPr>
                <w:delText>Type</w:delText>
              </w:r>
            </w:del>
          </w:p>
        </w:tc>
        <w:tc>
          <w:tcPr>
            <w:tcW w:w="3686" w:type="dxa"/>
            <w:shd w:val="clear" w:color="auto" w:fill="D8D7D5"/>
          </w:tcPr>
          <w:p w14:paraId="4BE264C0" w14:textId="282C34F0"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52" w:author="Author"/>
                <w:b/>
                <w:lang w:val="en-IE"/>
              </w:rPr>
            </w:pPr>
            <w:del w:id="6453" w:author="Author">
              <w:r w:rsidRPr="00E73B40" w:rsidDel="00A5282B">
                <w:rPr>
                  <w:b/>
                  <w:lang w:val="en-IE"/>
                </w:rPr>
                <w:delText>Description</w:delText>
              </w:r>
              <w:r w:rsidRPr="00E73B40" w:rsidDel="00A5282B">
                <w:rPr>
                  <w:b/>
                  <w:lang w:val="en-IE"/>
                </w:rPr>
                <w:br/>
              </w:r>
            </w:del>
          </w:p>
        </w:tc>
        <w:tc>
          <w:tcPr>
            <w:tcW w:w="1258" w:type="dxa"/>
            <w:shd w:val="clear" w:color="auto" w:fill="D8D7D5"/>
          </w:tcPr>
          <w:p w14:paraId="473FF7DC" w14:textId="42F7B21B"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54" w:author="Author"/>
                <w:b/>
                <w:lang w:val="en-IE"/>
              </w:rPr>
            </w:pPr>
            <w:del w:id="6455" w:author="Author">
              <w:r w:rsidRPr="00E73B40" w:rsidDel="00A5282B">
                <w:rPr>
                  <w:b/>
                  <w:lang w:val="en-IE"/>
                </w:rPr>
                <w:delText>Read Only</w:delText>
              </w:r>
            </w:del>
          </w:p>
        </w:tc>
        <w:tc>
          <w:tcPr>
            <w:tcW w:w="1127" w:type="dxa"/>
            <w:shd w:val="clear" w:color="auto" w:fill="D8D7D5"/>
          </w:tcPr>
          <w:p w14:paraId="7C149227" w14:textId="33788442"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56" w:author="Author"/>
                <w:b/>
                <w:lang w:val="en-IE"/>
              </w:rPr>
            </w:pPr>
            <w:del w:id="6457" w:author="Author">
              <w:r w:rsidRPr="00E73B40" w:rsidDel="00A5282B">
                <w:rPr>
                  <w:b/>
                  <w:lang w:val="en-IE"/>
                </w:rPr>
                <w:delText>Mandatory</w:delText>
              </w:r>
            </w:del>
          </w:p>
        </w:tc>
      </w:tr>
      <w:tr w:rsidR="0007512A" w:rsidRPr="00E73B40" w:rsidDel="00A5282B" w14:paraId="780D679B" w14:textId="75CF814C" w:rsidTr="009914B0">
        <w:trPr>
          <w:del w:id="645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E8AC8E2" w14:textId="40441B06" w:rsidR="0007512A" w:rsidRPr="00E73B40" w:rsidDel="00A5282B" w:rsidRDefault="0007512A" w:rsidP="009914B0">
            <w:pPr>
              <w:spacing w:before="40" w:after="40" w:line="240" w:lineRule="exact"/>
              <w:jc w:val="left"/>
              <w:rPr>
                <w:del w:id="6459" w:author="Author"/>
                <w:sz w:val="20"/>
                <w:lang w:val="en-IE"/>
              </w:rPr>
            </w:pPr>
            <w:del w:id="6460" w:author="Author">
              <w:r w:rsidRPr="00E73B40" w:rsidDel="00A5282B">
                <w:rPr>
                  <w:i/>
                  <w:sz w:val="20"/>
                  <w:lang w:val="en-IE"/>
                </w:rPr>
                <w:delText>Semaphore icon</w:delText>
              </w:r>
            </w:del>
          </w:p>
        </w:tc>
        <w:tc>
          <w:tcPr>
            <w:tcW w:w="1460" w:type="dxa"/>
            <w:vAlign w:val="top"/>
          </w:tcPr>
          <w:p w14:paraId="1D494B43" w14:textId="59931FE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61" w:author="Author"/>
                <w:sz w:val="20"/>
                <w:lang w:val="en-IE"/>
              </w:rPr>
            </w:pPr>
            <w:del w:id="6462" w:author="Author">
              <w:r w:rsidRPr="00E73B40" w:rsidDel="00A5282B">
                <w:rPr>
                  <w:sz w:val="20"/>
                  <w:lang w:val="en-IE"/>
                </w:rPr>
                <w:delText>Image</w:delText>
              </w:r>
            </w:del>
          </w:p>
        </w:tc>
        <w:tc>
          <w:tcPr>
            <w:tcW w:w="3686" w:type="dxa"/>
            <w:vAlign w:val="top"/>
          </w:tcPr>
          <w:p w14:paraId="1FD915EB" w14:textId="1ED983B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63" w:author="Author"/>
                <w:sz w:val="20"/>
                <w:lang w:val="en-IE"/>
              </w:rPr>
            </w:pPr>
            <w:del w:id="6464" w:author="Author">
              <w:r w:rsidRPr="00E73B40" w:rsidDel="00A5282B">
                <w:rPr>
                  <w:sz w:val="20"/>
                  <w:lang w:val="en-IE"/>
                </w:rPr>
                <w:delText>Represents the status of the element validation.</w:delText>
              </w:r>
            </w:del>
          </w:p>
        </w:tc>
        <w:tc>
          <w:tcPr>
            <w:tcW w:w="1258" w:type="dxa"/>
            <w:vAlign w:val="top"/>
          </w:tcPr>
          <w:p w14:paraId="662AA445" w14:textId="7967A07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65" w:author="Author"/>
                <w:sz w:val="20"/>
                <w:lang w:val="en-IE"/>
              </w:rPr>
            </w:pPr>
            <w:del w:id="6466" w:author="Author">
              <w:r w:rsidRPr="00E73B40" w:rsidDel="00A5282B">
                <w:rPr>
                  <w:sz w:val="20"/>
                  <w:lang w:val="en-IE"/>
                </w:rPr>
                <w:delText>-</w:delText>
              </w:r>
            </w:del>
          </w:p>
        </w:tc>
        <w:tc>
          <w:tcPr>
            <w:tcW w:w="1127" w:type="dxa"/>
            <w:vAlign w:val="top"/>
          </w:tcPr>
          <w:p w14:paraId="0CECEB59" w14:textId="3B744032"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67" w:author="Author"/>
                <w:sz w:val="20"/>
                <w:lang w:val="en-IE"/>
              </w:rPr>
            </w:pPr>
            <w:del w:id="6468" w:author="Author">
              <w:r w:rsidRPr="00E73B40" w:rsidDel="00A5282B">
                <w:rPr>
                  <w:sz w:val="20"/>
                  <w:lang w:val="en-IE"/>
                </w:rPr>
                <w:delText>-</w:delText>
              </w:r>
            </w:del>
          </w:p>
        </w:tc>
      </w:tr>
      <w:tr w:rsidR="0007512A" w:rsidRPr="00E73B40" w:rsidDel="00A5282B" w14:paraId="0DCB20BB" w14:textId="42EFE790" w:rsidTr="009914B0">
        <w:trPr>
          <w:del w:id="646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54CA0F1" w14:textId="01734DDE" w:rsidR="0007512A" w:rsidRPr="00E73B40" w:rsidDel="00A5282B" w:rsidRDefault="0007512A" w:rsidP="009914B0">
            <w:pPr>
              <w:spacing w:before="40" w:after="40" w:line="240" w:lineRule="exact"/>
              <w:jc w:val="left"/>
              <w:rPr>
                <w:del w:id="6470" w:author="Author"/>
                <w:i/>
                <w:sz w:val="20"/>
                <w:lang w:val="en-IE"/>
              </w:rPr>
            </w:pPr>
            <w:del w:id="6471" w:author="Author">
              <w:r w:rsidRPr="00E73B40" w:rsidDel="00A5282B">
                <w:rPr>
                  <w:i/>
                  <w:sz w:val="20"/>
                  <w:lang w:val="en-IE"/>
                </w:rPr>
                <w:delText>Trash icon</w:delText>
              </w:r>
            </w:del>
          </w:p>
        </w:tc>
        <w:tc>
          <w:tcPr>
            <w:tcW w:w="1460" w:type="dxa"/>
            <w:vAlign w:val="top"/>
          </w:tcPr>
          <w:p w14:paraId="57C70C4D" w14:textId="3F7EEE0D"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2" w:author="Author"/>
                <w:sz w:val="20"/>
                <w:lang w:val="en-IE"/>
              </w:rPr>
            </w:pPr>
            <w:del w:id="6473" w:author="Author">
              <w:r w:rsidRPr="00E73B40" w:rsidDel="00A5282B">
                <w:rPr>
                  <w:sz w:val="20"/>
                  <w:lang w:val="en-IE"/>
                </w:rPr>
                <w:delText>Button</w:delText>
              </w:r>
            </w:del>
          </w:p>
        </w:tc>
        <w:tc>
          <w:tcPr>
            <w:tcW w:w="3686" w:type="dxa"/>
            <w:vAlign w:val="top"/>
          </w:tcPr>
          <w:p w14:paraId="0A2FBC25" w14:textId="461D94F2"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4" w:author="Author"/>
                <w:sz w:val="20"/>
                <w:lang w:val="en-IE"/>
              </w:rPr>
            </w:pPr>
            <w:del w:id="6475" w:author="Author">
              <w:r w:rsidRPr="00E73B40" w:rsidDel="00A5282B">
                <w:rPr>
                  <w:sz w:val="20"/>
                  <w:lang w:val="en-IE"/>
                </w:rPr>
                <w:delText>Removes the item from the basket</w:delText>
              </w:r>
            </w:del>
          </w:p>
        </w:tc>
        <w:tc>
          <w:tcPr>
            <w:tcW w:w="1258" w:type="dxa"/>
            <w:vAlign w:val="top"/>
          </w:tcPr>
          <w:p w14:paraId="64518692" w14:textId="77E7E51F"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6" w:author="Author"/>
                <w:sz w:val="20"/>
                <w:lang w:val="en-IE"/>
              </w:rPr>
            </w:pPr>
            <w:del w:id="6477" w:author="Author">
              <w:r w:rsidRPr="00E73B40" w:rsidDel="00A5282B">
                <w:rPr>
                  <w:sz w:val="20"/>
                  <w:lang w:val="en-IE"/>
                </w:rPr>
                <w:delText>-</w:delText>
              </w:r>
            </w:del>
          </w:p>
        </w:tc>
        <w:tc>
          <w:tcPr>
            <w:tcW w:w="1127" w:type="dxa"/>
            <w:vAlign w:val="top"/>
          </w:tcPr>
          <w:p w14:paraId="26A4728C" w14:textId="164DD4F8"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8" w:author="Author"/>
                <w:sz w:val="20"/>
                <w:lang w:val="en-IE"/>
              </w:rPr>
            </w:pPr>
            <w:del w:id="6479" w:author="Author">
              <w:r w:rsidRPr="00E73B40" w:rsidDel="00A5282B">
                <w:rPr>
                  <w:sz w:val="20"/>
                  <w:lang w:val="en-IE"/>
                </w:rPr>
                <w:delText>-</w:delText>
              </w:r>
            </w:del>
          </w:p>
        </w:tc>
      </w:tr>
      <w:tr w:rsidR="008D1D39" w:rsidRPr="00E73B40" w:rsidDel="00A5282B" w14:paraId="79D4DD82" w14:textId="1BDCBBDD" w:rsidTr="00073602">
        <w:trPr>
          <w:del w:id="648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C28A0E6" w14:textId="0893655E" w:rsidR="008D1D39" w:rsidRPr="00E73B40" w:rsidDel="00A5282B" w:rsidRDefault="008D1D39" w:rsidP="00073602">
            <w:pPr>
              <w:spacing w:before="40" w:after="40" w:line="240" w:lineRule="exact"/>
              <w:jc w:val="left"/>
              <w:rPr>
                <w:del w:id="6481" w:author="Author"/>
                <w:sz w:val="20"/>
                <w:lang w:val="en-IE"/>
              </w:rPr>
            </w:pPr>
            <w:del w:id="6482" w:author="Author">
              <w:r w:rsidRPr="00E73B40" w:rsidDel="00A5282B">
                <w:rPr>
                  <w:sz w:val="20"/>
                  <w:lang w:val="en-IE"/>
                </w:rPr>
                <w:delText>Gift card number</w:delText>
              </w:r>
            </w:del>
          </w:p>
        </w:tc>
        <w:tc>
          <w:tcPr>
            <w:tcW w:w="1460" w:type="dxa"/>
            <w:vAlign w:val="top"/>
          </w:tcPr>
          <w:p w14:paraId="3DB1864D" w14:textId="19A489C3"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3" w:author="Author"/>
                <w:sz w:val="20"/>
                <w:lang w:val="en-IE"/>
              </w:rPr>
            </w:pPr>
            <w:del w:id="6484" w:author="Author">
              <w:r w:rsidRPr="00E73B40" w:rsidDel="00A5282B">
                <w:rPr>
                  <w:sz w:val="20"/>
                  <w:lang w:val="en-IE"/>
                </w:rPr>
                <w:delText>Textbox</w:delText>
              </w:r>
            </w:del>
          </w:p>
        </w:tc>
        <w:tc>
          <w:tcPr>
            <w:tcW w:w="3686" w:type="dxa"/>
            <w:vAlign w:val="top"/>
          </w:tcPr>
          <w:p w14:paraId="5E79FD6E" w14:textId="5845C3AC"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5" w:author="Author"/>
                <w:sz w:val="20"/>
                <w:lang w:val="en-IE"/>
              </w:rPr>
            </w:pPr>
            <w:del w:id="6486" w:author="Author">
              <w:r w:rsidRPr="00E73B40" w:rsidDel="00A5282B">
                <w:rPr>
                  <w:sz w:val="20"/>
                  <w:lang w:val="en-IE"/>
                </w:rPr>
                <w:delText>Gift card number.</w:delText>
              </w:r>
            </w:del>
          </w:p>
        </w:tc>
        <w:tc>
          <w:tcPr>
            <w:tcW w:w="1258" w:type="dxa"/>
            <w:vAlign w:val="top"/>
          </w:tcPr>
          <w:p w14:paraId="08FC4D6A" w14:textId="0770826B"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7" w:author="Author"/>
                <w:sz w:val="20"/>
                <w:lang w:val="en-IE"/>
              </w:rPr>
            </w:pPr>
            <w:del w:id="6488" w:author="Author">
              <w:r w:rsidRPr="00E73B40" w:rsidDel="00A5282B">
                <w:rPr>
                  <w:sz w:val="20"/>
                  <w:lang w:val="en-IE"/>
                </w:rPr>
                <w:delText>No</w:delText>
              </w:r>
            </w:del>
          </w:p>
        </w:tc>
        <w:tc>
          <w:tcPr>
            <w:tcW w:w="1127" w:type="dxa"/>
            <w:vAlign w:val="top"/>
          </w:tcPr>
          <w:p w14:paraId="523296ED" w14:textId="0247E9B0"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9" w:author="Author"/>
                <w:sz w:val="20"/>
                <w:lang w:val="en-IE"/>
              </w:rPr>
            </w:pPr>
            <w:del w:id="6490" w:author="Author">
              <w:r w:rsidRPr="00E73B40" w:rsidDel="00A5282B">
                <w:rPr>
                  <w:sz w:val="20"/>
                  <w:lang w:val="en-IE"/>
                </w:rPr>
                <w:delText>Yes</w:delText>
              </w:r>
            </w:del>
          </w:p>
        </w:tc>
      </w:tr>
      <w:tr w:rsidR="00C15862" w:rsidRPr="00E73B40" w:rsidDel="00A5282B" w14:paraId="2D4CB3F8" w14:textId="45942071" w:rsidTr="00073602">
        <w:trPr>
          <w:del w:id="649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67153F" w14:textId="2404B813" w:rsidR="00C15862" w:rsidRPr="00E73B40" w:rsidDel="00A5282B" w:rsidRDefault="0007512A" w:rsidP="00073602">
            <w:pPr>
              <w:spacing w:before="40" w:after="40" w:line="240" w:lineRule="exact"/>
              <w:jc w:val="left"/>
              <w:rPr>
                <w:del w:id="6492" w:author="Author"/>
                <w:sz w:val="20"/>
                <w:lang w:val="en-IE"/>
              </w:rPr>
            </w:pPr>
            <w:del w:id="6493" w:author="Author">
              <w:r w:rsidRPr="00E73B40" w:rsidDel="00A5282B">
                <w:rPr>
                  <w:sz w:val="20"/>
                  <w:lang w:val="en-IE"/>
                </w:rPr>
                <w:delText>Gift card value</w:delText>
              </w:r>
            </w:del>
          </w:p>
        </w:tc>
        <w:tc>
          <w:tcPr>
            <w:tcW w:w="1460" w:type="dxa"/>
            <w:vAlign w:val="top"/>
          </w:tcPr>
          <w:p w14:paraId="66A6EB33" w14:textId="4F56F263"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4" w:author="Author"/>
                <w:sz w:val="20"/>
                <w:lang w:val="en-IE"/>
              </w:rPr>
            </w:pPr>
            <w:del w:id="6495" w:author="Author">
              <w:r w:rsidRPr="00E73B40" w:rsidDel="00A5282B">
                <w:rPr>
                  <w:sz w:val="20"/>
                  <w:lang w:val="en-IE"/>
                </w:rPr>
                <w:delText>Textbox</w:delText>
              </w:r>
            </w:del>
          </w:p>
        </w:tc>
        <w:tc>
          <w:tcPr>
            <w:tcW w:w="3686" w:type="dxa"/>
            <w:vAlign w:val="top"/>
          </w:tcPr>
          <w:p w14:paraId="06E019C6" w14:textId="187E9864"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6" w:author="Author"/>
                <w:sz w:val="20"/>
                <w:lang w:val="en-IE"/>
              </w:rPr>
            </w:pPr>
            <w:del w:id="6497" w:author="Author">
              <w:r w:rsidRPr="00E73B40" w:rsidDel="00A5282B">
                <w:rPr>
                  <w:sz w:val="20"/>
                  <w:lang w:val="en-IE"/>
                </w:rPr>
                <w:delText>Gift card amount.</w:delText>
              </w:r>
            </w:del>
          </w:p>
          <w:p w14:paraId="2C99F126" w14:textId="2DAE6F05" w:rsidR="0007512A"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8" w:author="Author"/>
                <w:sz w:val="20"/>
                <w:lang w:val="en-IE"/>
              </w:rPr>
            </w:pPr>
            <w:del w:id="6499" w:author="Author">
              <w:r w:rsidRPr="00E73B40" w:rsidDel="00A5282B">
                <w:rPr>
                  <w:sz w:val="20"/>
                  <w:lang w:val="en-IE"/>
                </w:rPr>
                <w:delText>Must be a monetary value.</w:delText>
              </w:r>
            </w:del>
          </w:p>
        </w:tc>
        <w:tc>
          <w:tcPr>
            <w:tcW w:w="1258" w:type="dxa"/>
            <w:vAlign w:val="top"/>
          </w:tcPr>
          <w:p w14:paraId="28C50EAE" w14:textId="6AE8785F"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0" w:author="Author"/>
                <w:sz w:val="20"/>
                <w:lang w:val="en-IE"/>
              </w:rPr>
            </w:pPr>
            <w:del w:id="6501" w:author="Author">
              <w:r w:rsidRPr="00E73B40" w:rsidDel="00A5282B">
                <w:rPr>
                  <w:sz w:val="20"/>
                  <w:lang w:val="en-IE"/>
                </w:rPr>
                <w:delText>No</w:delText>
              </w:r>
            </w:del>
          </w:p>
        </w:tc>
        <w:tc>
          <w:tcPr>
            <w:tcW w:w="1127" w:type="dxa"/>
            <w:vAlign w:val="top"/>
          </w:tcPr>
          <w:p w14:paraId="2AD0F4D1" w14:textId="1863BE9C"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2" w:author="Author"/>
                <w:sz w:val="20"/>
                <w:lang w:val="en-IE"/>
              </w:rPr>
            </w:pPr>
            <w:del w:id="6503" w:author="Author">
              <w:r w:rsidRPr="00E73B40" w:rsidDel="00A5282B">
                <w:rPr>
                  <w:sz w:val="20"/>
                  <w:lang w:val="en-IE"/>
                </w:rPr>
                <w:delText>Yes</w:delText>
              </w:r>
            </w:del>
          </w:p>
        </w:tc>
      </w:tr>
    </w:tbl>
    <w:p w14:paraId="57B618EE" w14:textId="5EAD6A9D" w:rsidR="00C15862" w:rsidRPr="00E73B40" w:rsidDel="00A5282B" w:rsidRDefault="00C15862" w:rsidP="00234AC9">
      <w:pPr>
        <w:rPr>
          <w:del w:id="6504" w:author="Author"/>
          <w:lang w:val="en-IE"/>
        </w:rPr>
      </w:pPr>
    </w:p>
    <w:p w14:paraId="49F845B3" w14:textId="1A17CB64" w:rsidR="00C15862" w:rsidRPr="00E73B40" w:rsidRDefault="00A3476C" w:rsidP="00C15862">
      <w:pPr>
        <w:pStyle w:val="Heading5"/>
        <w:rPr>
          <w:lang w:val="en-IE"/>
        </w:rPr>
      </w:pPr>
      <w:r w:rsidRPr="00E73B40">
        <w:rPr>
          <w:lang w:val="en-IE"/>
        </w:rPr>
        <w:t>Top up vouchers</w:t>
      </w:r>
      <w:r w:rsidR="00C15862" w:rsidRPr="00E73B40">
        <w:rPr>
          <w:lang w:val="en-IE"/>
        </w:rPr>
        <w:t xml:space="preserve"> component</w:t>
      </w:r>
    </w:p>
    <w:p w14:paraId="77DED44B" w14:textId="196A4C7B" w:rsidR="00A777FD" w:rsidRDefault="008B3A4E" w:rsidP="00404A3D">
      <w:pPr>
        <w:jc w:val="center"/>
        <w:rPr>
          <w:ins w:id="6505" w:author="Author"/>
          <w:lang w:val="en-IE"/>
        </w:rPr>
      </w:pPr>
      <w:ins w:id="6506" w:author="Author">
        <w:del w:id="6507" w:author="Author">
          <w:r w:rsidDel="00404A3D">
            <w:rPr>
              <w:noProof/>
              <w:lang w:val="pt-PT" w:eastAsia="pt-PT"/>
            </w:rPr>
            <w:drawing>
              <wp:inline distT="0" distB="0" distL="0" distR="0" wp14:anchorId="3D62BDE1" wp14:editId="57346570">
                <wp:extent cx="6120130" cy="725082"/>
                <wp:effectExtent l="0" t="0" r="0" b="0"/>
                <wp:docPr id="399" name="Picture 399" descr="C:\Users\NB20223\Google Drive\Sal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B20223\Google Drive\Sales\2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725082"/>
                        </a:xfrm>
                        <a:prstGeom prst="rect">
                          <a:avLst/>
                        </a:prstGeom>
                        <a:noFill/>
                        <a:ln>
                          <a:noFill/>
                        </a:ln>
                      </pic:spPr>
                    </pic:pic>
                  </a:graphicData>
                </a:graphic>
              </wp:inline>
            </w:drawing>
          </w:r>
        </w:del>
        <w:r w:rsidR="00404A3D">
          <w:rPr>
            <w:noProof/>
            <w:lang w:val="pt-PT" w:eastAsia="pt-PT"/>
          </w:rPr>
          <w:drawing>
            <wp:inline distT="0" distB="0" distL="0" distR="0" wp14:anchorId="26204F46" wp14:editId="3AA072CB">
              <wp:extent cx="5581650" cy="9389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938969"/>
                      </a:xfrm>
                      <a:prstGeom prst="rect">
                        <a:avLst/>
                      </a:prstGeom>
                      <a:noFill/>
                      <a:ln>
                        <a:noFill/>
                      </a:ln>
                    </pic:spPr>
                  </pic:pic>
                </a:graphicData>
              </a:graphic>
            </wp:inline>
          </w:drawing>
        </w:r>
      </w:ins>
    </w:p>
    <w:p w14:paraId="1FE9BD94" w14:textId="520DA16D" w:rsidR="00404A3D" w:rsidRDefault="00404A3D" w:rsidP="00404A3D">
      <w:pPr>
        <w:jc w:val="center"/>
        <w:rPr>
          <w:ins w:id="6508" w:author="Author"/>
          <w:lang w:val="en-IE"/>
        </w:rPr>
      </w:pPr>
      <w:ins w:id="6509" w:author="Author">
        <w:r>
          <w:rPr>
            <w:noProof/>
            <w:lang w:val="pt-PT" w:eastAsia="pt-PT"/>
          </w:rPr>
          <w:drawing>
            <wp:inline distT="0" distB="0" distL="0" distR="0" wp14:anchorId="6B040773" wp14:editId="19559C40">
              <wp:extent cx="5786284" cy="8382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06730" cy="841162"/>
                      </a:xfrm>
                      <a:prstGeom prst="rect">
                        <a:avLst/>
                      </a:prstGeom>
                      <a:noFill/>
                      <a:ln>
                        <a:noFill/>
                      </a:ln>
                    </pic:spPr>
                  </pic:pic>
                </a:graphicData>
              </a:graphic>
            </wp:inline>
          </w:drawing>
        </w:r>
      </w:ins>
    </w:p>
    <w:p w14:paraId="371828CE" w14:textId="77777777" w:rsidR="007C3180" w:rsidRDefault="007C3180" w:rsidP="00234AC9">
      <w:pPr>
        <w:rPr>
          <w:ins w:id="6510"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204BF8C5" w14:textId="77777777" w:rsidTr="005530AD">
        <w:trPr>
          <w:cnfStyle w:val="100000000000" w:firstRow="1" w:lastRow="0" w:firstColumn="0" w:lastColumn="0" w:oddVBand="0" w:evenVBand="0" w:oddHBand="0" w:evenHBand="0" w:firstRowFirstColumn="0" w:firstRowLastColumn="0" w:lastRowFirstColumn="0" w:lastRowLastColumn="0"/>
          <w:ins w:id="6511"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8506BFF" w14:textId="77777777" w:rsidR="007C3180" w:rsidRPr="00E73B40" w:rsidRDefault="007C3180" w:rsidP="005530AD">
            <w:pPr>
              <w:rPr>
                <w:ins w:id="6512" w:author="Author"/>
                <w:lang w:val="en-IE"/>
              </w:rPr>
            </w:pPr>
            <w:ins w:id="6513" w:author="Author">
              <w:r w:rsidRPr="00E73B40">
                <w:rPr>
                  <w:lang w:val="en-IE"/>
                </w:rPr>
                <w:t>Screen Description</w:t>
              </w:r>
            </w:ins>
          </w:p>
        </w:tc>
      </w:tr>
      <w:tr w:rsidR="007C3180" w:rsidRPr="00E73B40" w14:paraId="5DD5390E" w14:textId="77777777" w:rsidTr="005530AD">
        <w:trPr>
          <w:ins w:id="6514"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1D935CF5" w14:textId="77777777" w:rsidR="007C3180" w:rsidRPr="00E73B40" w:rsidRDefault="007C3180" w:rsidP="005530AD">
            <w:pPr>
              <w:jc w:val="right"/>
              <w:rPr>
                <w:ins w:id="6515" w:author="Author"/>
                <w:lang w:val="en-IE"/>
              </w:rPr>
            </w:pPr>
            <w:ins w:id="6516" w:author="Author">
              <w:r w:rsidRPr="00E73B40">
                <w:rPr>
                  <w:lang w:val="en-IE"/>
                </w:rPr>
                <w:t>Display Name</w:t>
              </w:r>
            </w:ins>
          </w:p>
        </w:tc>
        <w:tc>
          <w:tcPr>
            <w:tcW w:w="7619" w:type="dxa"/>
          </w:tcPr>
          <w:p w14:paraId="3961F01B"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17" w:author="Author"/>
                <w:sz w:val="20"/>
                <w:lang w:val="en-IE"/>
              </w:rPr>
            </w:pPr>
            <w:ins w:id="6518" w:author="Author">
              <w:r w:rsidRPr="00E73B40">
                <w:rPr>
                  <w:sz w:val="20"/>
                  <w:lang w:val="en-IE"/>
                </w:rPr>
                <w:t>Process name: Sales</w:t>
              </w:r>
            </w:ins>
          </w:p>
          <w:p w14:paraId="7D45121F" w14:textId="2790EF49"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19" w:author="Author"/>
                <w:sz w:val="20"/>
                <w:lang w:val="en-IE"/>
              </w:rPr>
            </w:pPr>
            <w:ins w:id="6520" w:author="Author">
              <w:r>
                <w:rPr>
                  <w:sz w:val="20"/>
                  <w:lang w:val="en-IE"/>
                </w:rPr>
                <w:t>Top up vouchers component</w:t>
              </w:r>
            </w:ins>
          </w:p>
        </w:tc>
      </w:tr>
    </w:tbl>
    <w:p w14:paraId="34E23583" w14:textId="77777777" w:rsidR="007C3180" w:rsidRPr="00E73B40" w:rsidRDefault="007C3180"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14:paraId="35C821C7"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496BC71" w14:textId="77777777" w:rsidR="00C15862" w:rsidRPr="00E73B40" w:rsidRDefault="00C15862" w:rsidP="00073602">
            <w:pPr>
              <w:rPr>
                <w:lang w:val="en-IE"/>
              </w:rPr>
            </w:pPr>
            <w:r w:rsidRPr="00E73B40">
              <w:rPr>
                <w:lang w:val="en-IE"/>
              </w:rPr>
              <w:t xml:space="preserve">Field Description </w:t>
            </w:r>
          </w:p>
        </w:tc>
      </w:tr>
      <w:tr w:rsidR="00C15862" w:rsidRPr="00E73B40" w14:paraId="39BB6D3A"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59C4AA41" w14:textId="77777777" w:rsidR="00C15862" w:rsidRPr="00E73B40" w:rsidRDefault="00C15862" w:rsidP="00073602">
            <w:pPr>
              <w:jc w:val="center"/>
              <w:rPr>
                <w:b w:val="0"/>
                <w:lang w:val="en-IE"/>
              </w:rPr>
            </w:pPr>
            <w:r w:rsidRPr="00E73B40">
              <w:rPr>
                <w:lang w:val="en-IE"/>
              </w:rPr>
              <w:t>Label</w:t>
            </w:r>
          </w:p>
        </w:tc>
        <w:tc>
          <w:tcPr>
            <w:tcW w:w="1460" w:type="dxa"/>
            <w:shd w:val="clear" w:color="auto" w:fill="D8D7D5"/>
          </w:tcPr>
          <w:p w14:paraId="68C46D15"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5299A6EE"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6BA5CC4E"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529BAFFD"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36B77" w:rsidRPr="00E73B40" w14:paraId="047D0182"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184C9419" w14:textId="1426261A" w:rsidR="00A36B77" w:rsidRPr="00E73B40" w:rsidRDefault="00A36B77" w:rsidP="009914B0">
            <w:pPr>
              <w:spacing w:before="40" w:after="40" w:line="240" w:lineRule="exact"/>
              <w:jc w:val="left"/>
              <w:rPr>
                <w:sz w:val="20"/>
                <w:lang w:val="en-IE"/>
              </w:rPr>
            </w:pPr>
            <w:ins w:id="6521" w:author="Author">
              <w:r>
                <w:rPr>
                  <w:sz w:val="20"/>
                  <w:lang w:val="en-IE"/>
                </w:rPr>
                <w:t>Expand/Collapse offer</w:t>
              </w:r>
            </w:ins>
          </w:p>
        </w:tc>
        <w:tc>
          <w:tcPr>
            <w:tcW w:w="1460" w:type="dxa"/>
            <w:vAlign w:val="top"/>
          </w:tcPr>
          <w:p w14:paraId="4CDA3A74" w14:textId="184503AF" w:rsidR="00A36B77" w:rsidRPr="00E73B40" w:rsidRDefault="00221FA4"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22" w:author="Author">
              <w:r>
                <w:rPr>
                  <w:sz w:val="20"/>
                  <w:lang w:val="en-IE"/>
                </w:rPr>
                <w:t>Icon</w:t>
              </w:r>
            </w:ins>
          </w:p>
        </w:tc>
        <w:tc>
          <w:tcPr>
            <w:tcW w:w="3686" w:type="dxa"/>
            <w:vAlign w:val="top"/>
          </w:tcPr>
          <w:p w14:paraId="6B0156E5" w14:textId="16905CE2"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23" w:author="Author">
              <w:r>
                <w:rPr>
                  <w:sz w:val="20"/>
                  <w:lang w:val="en-IE"/>
                </w:rPr>
                <w:t>Will expand or collapse the offer</w:t>
              </w:r>
            </w:ins>
          </w:p>
        </w:tc>
        <w:tc>
          <w:tcPr>
            <w:tcW w:w="1258" w:type="dxa"/>
            <w:vAlign w:val="top"/>
          </w:tcPr>
          <w:p w14:paraId="2D6F7878" w14:textId="2AAAFDE9"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24" w:author="Author">
              <w:r>
                <w:rPr>
                  <w:sz w:val="20"/>
                  <w:lang w:val="en-IE"/>
                </w:rPr>
                <w:t>-</w:t>
              </w:r>
            </w:ins>
          </w:p>
        </w:tc>
        <w:tc>
          <w:tcPr>
            <w:tcW w:w="1127" w:type="dxa"/>
            <w:vAlign w:val="top"/>
          </w:tcPr>
          <w:p w14:paraId="286D4F03" w14:textId="7CDB9A00"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25" w:author="Author">
              <w:r>
                <w:rPr>
                  <w:sz w:val="20"/>
                  <w:lang w:val="en-IE"/>
                </w:rPr>
                <w:t>-</w:t>
              </w:r>
            </w:ins>
          </w:p>
        </w:tc>
      </w:tr>
      <w:tr w:rsidR="00A777FD" w:rsidRPr="00E73B40" w14:paraId="635329BB"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4AAF7C6B" w14:textId="77777777" w:rsidR="00A777FD" w:rsidRPr="00E73B40" w:rsidRDefault="00A777FD" w:rsidP="009914B0">
            <w:pPr>
              <w:spacing w:before="40" w:after="40" w:line="240" w:lineRule="exact"/>
              <w:jc w:val="left"/>
              <w:rPr>
                <w:i/>
                <w:sz w:val="20"/>
                <w:lang w:val="en-IE"/>
              </w:rPr>
            </w:pPr>
            <w:r w:rsidRPr="00E73B40">
              <w:rPr>
                <w:i/>
                <w:sz w:val="20"/>
                <w:lang w:val="en-IE"/>
              </w:rPr>
              <w:t>Trash icon</w:t>
            </w:r>
          </w:p>
        </w:tc>
        <w:tc>
          <w:tcPr>
            <w:tcW w:w="1460" w:type="dxa"/>
            <w:vAlign w:val="top"/>
          </w:tcPr>
          <w:p w14:paraId="4944E472" w14:textId="0FAFE159" w:rsidR="00A777FD" w:rsidRPr="00E73B40" w:rsidRDefault="00221FA4"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Icon</w:t>
            </w:r>
          </w:p>
        </w:tc>
        <w:tc>
          <w:tcPr>
            <w:tcW w:w="3686" w:type="dxa"/>
            <w:vAlign w:val="top"/>
          </w:tcPr>
          <w:p w14:paraId="72FCBF8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8" w:type="dxa"/>
            <w:vAlign w:val="top"/>
          </w:tcPr>
          <w:p w14:paraId="654BACC0"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32F296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404A3D" w:rsidRPr="00E73B40" w14:paraId="060A3D12" w14:textId="77777777" w:rsidTr="009914B0">
        <w:trPr>
          <w:ins w:id="652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85F3E3" w14:textId="25B44594" w:rsidR="00404A3D" w:rsidRPr="00E73B40" w:rsidRDefault="00404A3D" w:rsidP="009914B0">
            <w:pPr>
              <w:spacing w:before="40" w:after="40" w:line="240" w:lineRule="exact"/>
              <w:jc w:val="left"/>
              <w:rPr>
                <w:ins w:id="6527" w:author="Author"/>
                <w:sz w:val="20"/>
                <w:lang w:val="en-IE"/>
              </w:rPr>
            </w:pPr>
            <w:ins w:id="6528" w:author="Author">
              <w:r>
                <w:rPr>
                  <w:sz w:val="20"/>
                  <w:lang w:val="en-IE"/>
                </w:rPr>
                <w:t>Charge</w:t>
              </w:r>
            </w:ins>
          </w:p>
        </w:tc>
        <w:tc>
          <w:tcPr>
            <w:tcW w:w="1460" w:type="dxa"/>
            <w:vAlign w:val="top"/>
          </w:tcPr>
          <w:p w14:paraId="06EA180C" w14:textId="125A1A6B"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29" w:author="Author"/>
                <w:sz w:val="20"/>
                <w:lang w:val="en-IE"/>
              </w:rPr>
            </w:pPr>
            <w:ins w:id="6530" w:author="Author">
              <w:r>
                <w:rPr>
                  <w:sz w:val="20"/>
                  <w:lang w:val="en-IE"/>
                </w:rPr>
                <w:t>Radio buttons</w:t>
              </w:r>
            </w:ins>
          </w:p>
        </w:tc>
        <w:tc>
          <w:tcPr>
            <w:tcW w:w="3686" w:type="dxa"/>
            <w:vAlign w:val="top"/>
          </w:tcPr>
          <w:p w14:paraId="5DA929E6" w14:textId="34ABCA32"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31" w:author="Author"/>
                <w:sz w:val="20"/>
                <w:lang w:val="en-IE"/>
              </w:rPr>
            </w:pPr>
            <w:ins w:id="6532" w:author="Author">
              <w:r>
                <w:rPr>
                  <w:sz w:val="20"/>
                  <w:lang w:val="en-IE"/>
                </w:rPr>
                <w:t>Will allow to switch between buying the voucher with Cash/Card or Loyalty points.</w:t>
              </w:r>
            </w:ins>
          </w:p>
        </w:tc>
        <w:tc>
          <w:tcPr>
            <w:tcW w:w="1258" w:type="dxa"/>
            <w:vAlign w:val="top"/>
          </w:tcPr>
          <w:p w14:paraId="3DB93678" w14:textId="5691A4FB"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33" w:author="Author"/>
                <w:sz w:val="20"/>
                <w:lang w:val="en-IE"/>
              </w:rPr>
            </w:pPr>
            <w:ins w:id="6534" w:author="Author">
              <w:r>
                <w:rPr>
                  <w:sz w:val="20"/>
                  <w:lang w:val="en-IE"/>
                </w:rPr>
                <w:t>No</w:t>
              </w:r>
            </w:ins>
          </w:p>
        </w:tc>
        <w:tc>
          <w:tcPr>
            <w:tcW w:w="1127" w:type="dxa"/>
            <w:vAlign w:val="top"/>
          </w:tcPr>
          <w:p w14:paraId="056B723D" w14:textId="0F309A07"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35" w:author="Author"/>
                <w:sz w:val="20"/>
                <w:lang w:val="en-IE"/>
              </w:rPr>
            </w:pPr>
            <w:ins w:id="6536" w:author="Author">
              <w:r>
                <w:rPr>
                  <w:sz w:val="20"/>
                  <w:lang w:val="en-IE"/>
                </w:rPr>
                <w:t>Yes</w:t>
              </w:r>
            </w:ins>
          </w:p>
        </w:tc>
      </w:tr>
      <w:tr w:rsidR="00A777FD" w:rsidRPr="00E73B40" w14:paraId="0DC384FA"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0874CD51" w14:textId="113C1F02" w:rsidR="00A777FD" w:rsidRPr="00E73B40" w:rsidRDefault="00A777FD" w:rsidP="00404A3D">
            <w:pPr>
              <w:spacing w:before="40" w:after="40" w:line="240" w:lineRule="exact"/>
              <w:jc w:val="left"/>
              <w:rPr>
                <w:sz w:val="20"/>
                <w:lang w:val="en-IE"/>
              </w:rPr>
            </w:pPr>
            <w:r w:rsidRPr="00E73B40">
              <w:rPr>
                <w:sz w:val="20"/>
                <w:lang w:val="en-IE"/>
              </w:rPr>
              <w:t xml:space="preserve">Voucher </w:t>
            </w:r>
            <w:del w:id="6537" w:author="Author">
              <w:r w:rsidRPr="00E73B40" w:rsidDel="00404A3D">
                <w:rPr>
                  <w:sz w:val="20"/>
                  <w:lang w:val="en-IE"/>
                </w:rPr>
                <w:delText>value</w:delText>
              </w:r>
            </w:del>
            <w:ins w:id="6538" w:author="Author">
              <w:r w:rsidR="00404A3D">
                <w:rPr>
                  <w:sz w:val="20"/>
                  <w:lang w:val="en-IE"/>
                </w:rPr>
                <w:t>amount</w:t>
              </w:r>
            </w:ins>
          </w:p>
        </w:tc>
        <w:tc>
          <w:tcPr>
            <w:tcW w:w="1460" w:type="dxa"/>
            <w:vAlign w:val="top"/>
          </w:tcPr>
          <w:p w14:paraId="03F562DD" w14:textId="068F8DB1"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selectable items</w:t>
            </w:r>
          </w:p>
        </w:tc>
        <w:tc>
          <w:tcPr>
            <w:tcW w:w="3686" w:type="dxa"/>
            <w:vAlign w:val="top"/>
          </w:tcPr>
          <w:p w14:paraId="295D7A96" w14:textId="3D78C0BF" w:rsidR="00A777FD" w:rsidRPr="00E73B40" w:rsidRDefault="00A777FD" w:rsidP="00404A3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Voucher amount.</w:t>
            </w:r>
            <w:ins w:id="6539" w:author="Author">
              <w:r w:rsidR="00404A3D">
                <w:rPr>
                  <w:sz w:val="20"/>
                  <w:lang w:val="en-IE"/>
                </w:rPr>
                <w:t xml:space="preserve"> Will vary with the selected Charge. </w:t>
              </w:r>
            </w:ins>
          </w:p>
        </w:tc>
        <w:tc>
          <w:tcPr>
            <w:tcW w:w="1258" w:type="dxa"/>
            <w:vAlign w:val="top"/>
          </w:tcPr>
          <w:p w14:paraId="0234869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41B1363"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bl>
    <w:p w14:paraId="2085D991" w14:textId="77777777" w:rsidR="00C15862" w:rsidRPr="00E73B40" w:rsidRDefault="00C15862" w:rsidP="00234AC9">
      <w:pPr>
        <w:rPr>
          <w:lang w:val="en-IE"/>
        </w:rPr>
      </w:pPr>
    </w:p>
    <w:p w14:paraId="557178E3" w14:textId="31E3DC05" w:rsidR="00C15862" w:rsidRPr="00E73B40" w:rsidRDefault="00C15862" w:rsidP="00C15862">
      <w:pPr>
        <w:pStyle w:val="Heading5"/>
        <w:rPr>
          <w:lang w:val="en-IE"/>
        </w:rPr>
      </w:pPr>
      <w:r w:rsidRPr="00E73B40">
        <w:rPr>
          <w:lang w:val="en-IE"/>
        </w:rPr>
        <w:t>Buyback component</w:t>
      </w:r>
    </w:p>
    <w:p w14:paraId="21AC4F2D" w14:textId="59B8CA0B" w:rsidR="00027BBF" w:rsidRDefault="003F4BD5" w:rsidP="00234AC9">
      <w:pPr>
        <w:rPr>
          <w:ins w:id="6540" w:author="Author"/>
          <w:lang w:eastAsia="pt-PT"/>
        </w:rPr>
      </w:pPr>
      <w:ins w:id="6541" w:author="Author">
        <w:r w:rsidRPr="003F4BD5">
          <w:rPr>
            <w:lang w:eastAsia="pt-PT"/>
          </w:rPr>
          <w:t xml:space="preserve"> </w:t>
        </w:r>
        <w:r w:rsidR="009A423F">
          <w:rPr>
            <w:noProof/>
            <w:lang w:val="pt-PT" w:eastAsia="pt-PT"/>
          </w:rPr>
          <w:drawing>
            <wp:inline distT="0" distB="0" distL="0" distR="0" wp14:anchorId="48E73A62" wp14:editId="6BC39DC9">
              <wp:extent cx="6124575" cy="81915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4575" cy="819150"/>
                      </a:xfrm>
                      <a:prstGeom prst="rect">
                        <a:avLst/>
                      </a:prstGeom>
                      <a:noFill/>
                      <a:ln>
                        <a:noFill/>
                      </a:ln>
                    </pic:spPr>
                  </pic:pic>
                </a:graphicData>
              </a:graphic>
            </wp:inline>
          </w:drawing>
        </w:r>
      </w:ins>
    </w:p>
    <w:p w14:paraId="7E389590" w14:textId="77777777" w:rsidR="007C3180" w:rsidRDefault="007C3180" w:rsidP="00234AC9">
      <w:pPr>
        <w:rPr>
          <w:ins w:id="6542" w:author="Author"/>
          <w:lang w:eastAsia="pt-PT"/>
        </w:rPr>
      </w:pPr>
    </w:p>
    <w:tbl>
      <w:tblPr>
        <w:tblStyle w:val="CelFocus"/>
        <w:tblW w:w="0" w:type="auto"/>
        <w:tblLook w:val="04A0" w:firstRow="1" w:lastRow="0" w:firstColumn="1" w:lastColumn="0" w:noHBand="0" w:noVBand="1"/>
      </w:tblPr>
      <w:tblGrid>
        <w:gridCol w:w="2235"/>
        <w:gridCol w:w="7619"/>
      </w:tblGrid>
      <w:tr w:rsidR="007C3180" w:rsidRPr="00E73B40" w14:paraId="18922037" w14:textId="77777777" w:rsidTr="005530AD">
        <w:trPr>
          <w:cnfStyle w:val="100000000000" w:firstRow="1" w:lastRow="0" w:firstColumn="0" w:lastColumn="0" w:oddVBand="0" w:evenVBand="0" w:oddHBand="0" w:evenHBand="0" w:firstRowFirstColumn="0" w:firstRowLastColumn="0" w:lastRowFirstColumn="0" w:lastRowLastColumn="0"/>
          <w:ins w:id="6543"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411590D" w14:textId="77777777" w:rsidR="007C3180" w:rsidRPr="00E73B40" w:rsidRDefault="007C3180" w:rsidP="005530AD">
            <w:pPr>
              <w:rPr>
                <w:ins w:id="6544" w:author="Author"/>
                <w:lang w:val="en-IE"/>
              </w:rPr>
            </w:pPr>
            <w:ins w:id="6545" w:author="Author">
              <w:r w:rsidRPr="00E73B40">
                <w:rPr>
                  <w:lang w:val="en-IE"/>
                </w:rPr>
                <w:t>Screen Description</w:t>
              </w:r>
            </w:ins>
          </w:p>
        </w:tc>
      </w:tr>
      <w:tr w:rsidR="007C3180" w:rsidRPr="00E73B40" w14:paraId="7DD3809D" w14:textId="77777777" w:rsidTr="005530AD">
        <w:trPr>
          <w:ins w:id="6546"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8EAA550" w14:textId="77777777" w:rsidR="007C3180" w:rsidRPr="00E73B40" w:rsidRDefault="007C3180" w:rsidP="005530AD">
            <w:pPr>
              <w:jc w:val="right"/>
              <w:rPr>
                <w:ins w:id="6547" w:author="Author"/>
                <w:lang w:val="en-IE"/>
              </w:rPr>
            </w:pPr>
            <w:ins w:id="6548" w:author="Author">
              <w:r w:rsidRPr="00E73B40">
                <w:rPr>
                  <w:lang w:val="en-IE"/>
                </w:rPr>
                <w:t>Display Name</w:t>
              </w:r>
            </w:ins>
          </w:p>
        </w:tc>
        <w:tc>
          <w:tcPr>
            <w:tcW w:w="7619" w:type="dxa"/>
          </w:tcPr>
          <w:p w14:paraId="1CD4C4E8"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49" w:author="Author"/>
                <w:sz w:val="20"/>
                <w:lang w:val="en-IE"/>
              </w:rPr>
            </w:pPr>
            <w:ins w:id="6550" w:author="Author">
              <w:r w:rsidRPr="00E73B40">
                <w:rPr>
                  <w:sz w:val="20"/>
                  <w:lang w:val="en-IE"/>
                </w:rPr>
                <w:t>Process name: Sales</w:t>
              </w:r>
            </w:ins>
          </w:p>
          <w:p w14:paraId="2992BFC4" w14:textId="12CB37A1"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51" w:author="Author"/>
                <w:sz w:val="20"/>
                <w:lang w:val="en-IE"/>
              </w:rPr>
            </w:pPr>
            <w:ins w:id="6552" w:author="Author">
              <w:r>
                <w:rPr>
                  <w:sz w:val="20"/>
                  <w:lang w:val="en-IE"/>
                </w:rPr>
                <w:t>Buyback component</w:t>
              </w:r>
            </w:ins>
          </w:p>
        </w:tc>
      </w:tr>
    </w:tbl>
    <w:p w14:paraId="5BCEB18B" w14:textId="77777777" w:rsidR="007C3180" w:rsidRPr="00E73B40" w:rsidRDefault="007C3180" w:rsidP="00234AC9">
      <w:pPr>
        <w:rPr>
          <w:lang w:val="en-IE"/>
        </w:rPr>
      </w:pPr>
    </w:p>
    <w:tbl>
      <w:tblPr>
        <w:tblStyle w:val="CelFocus"/>
        <w:tblW w:w="0" w:type="auto"/>
        <w:tblLook w:val="04A0" w:firstRow="1" w:lastRow="0" w:firstColumn="1" w:lastColumn="0" w:noHBand="0" w:noVBand="1"/>
      </w:tblPr>
      <w:tblGrid>
        <w:gridCol w:w="2060"/>
        <w:gridCol w:w="1729"/>
        <w:gridCol w:w="3681"/>
        <w:gridCol w:w="1257"/>
        <w:gridCol w:w="1127"/>
      </w:tblGrid>
      <w:tr w:rsidR="00C15862" w:rsidRPr="00E73B40" w14:paraId="5360A467" w14:textId="77777777" w:rsidTr="009A42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7D3773C1" w14:textId="77777777" w:rsidR="00C15862" w:rsidRPr="00E73B40" w:rsidRDefault="00C15862" w:rsidP="00073602">
            <w:pPr>
              <w:rPr>
                <w:lang w:val="en-IE"/>
              </w:rPr>
            </w:pPr>
            <w:r w:rsidRPr="00E73B40">
              <w:rPr>
                <w:lang w:val="en-IE"/>
              </w:rPr>
              <w:t xml:space="preserve">Field Description </w:t>
            </w:r>
          </w:p>
        </w:tc>
      </w:tr>
      <w:tr w:rsidR="00C15862" w:rsidRPr="00E73B40" w14:paraId="69E9FC6B" w14:textId="77777777" w:rsidTr="009A423F">
        <w:tc>
          <w:tcPr>
            <w:cnfStyle w:val="001000000000" w:firstRow="0" w:lastRow="0" w:firstColumn="1" w:lastColumn="0" w:oddVBand="0" w:evenVBand="0" w:oddHBand="0" w:evenHBand="0" w:firstRowFirstColumn="0" w:firstRowLastColumn="0" w:lastRowFirstColumn="0" w:lastRowLastColumn="0"/>
            <w:tcW w:w="2060" w:type="dxa"/>
            <w:shd w:val="clear" w:color="auto" w:fill="D8D7D5"/>
          </w:tcPr>
          <w:p w14:paraId="3D8FF5D5" w14:textId="77777777" w:rsidR="00C15862" w:rsidRPr="00E73B40" w:rsidRDefault="00C15862" w:rsidP="00073602">
            <w:pPr>
              <w:jc w:val="center"/>
              <w:rPr>
                <w:b w:val="0"/>
                <w:lang w:val="en-IE"/>
              </w:rPr>
            </w:pPr>
            <w:r w:rsidRPr="00E73B40">
              <w:rPr>
                <w:lang w:val="en-IE"/>
              </w:rPr>
              <w:t>Label</w:t>
            </w:r>
          </w:p>
        </w:tc>
        <w:tc>
          <w:tcPr>
            <w:tcW w:w="1729" w:type="dxa"/>
            <w:shd w:val="clear" w:color="auto" w:fill="D8D7D5"/>
          </w:tcPr>
          <w:p w14:paraId="56D6D43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1" w:type="dxa"/>
            <w:shd w:val="clear" w:color="auto" w:fill="D8D7D5"/>
          </w:tcPr>
          <w:p w14:paraId="0A98ABD6"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7" w:type="dxa"/>
            <w:shd w:val="clear" w:color="auto" w:fill="D8D7D5"/>
          </w:tcPr>
          <w:p w14:paraId="1E04E066"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3C21709D"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36B77" w:rsidRPr="00E73B40" w14:paraId="0B4B527F"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292D089F" w14:textId="4D2C7CD8" w:rsidR="00A36B77" w:rsidRPr="00E73B40" w:rsidRDefault="00A36B77" w:rsidP="00027BBF">
            <w:pPr>
              <w:spacing w:before="40" w:after="40" w:line="240" w:lineRule="exact"/>
              <w:jc w:val="left"/>
              <w:rPr>
                <w:sz w:val="20"/>
                <w:lang w:val="en-IE"/>
              </w:rPr>
            </w:pPr>
            <w:ins w:id="6553" w:author="Author">
              <w:r>
                <w:rPr>
                  <w:sz w:val="20"/>
                  <w:lang w:val="en-IE"/>
                </w:rPr>
                <w:lastRenderedPageBreak/>
                <w:t>Expand/Collapse offer</w:t>
              </w:r>
            </w:ins>
          </w:p>
        </w:tc>
        <w:tc>
          <w:tcPr>
            <w:tcW w:w="1729" w:type="dxa"/>
            <w:vAlign w:val="top"/>
          </w:tcPr>
          <w:p w14:paraId="3FB089D6" w14:textId="2D274D89" w:rsidR="00A36B77" w:rsidRPr="00E73B40" w:rsidRDefault="00221FA4"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54" w:author="Author">
              <w:r>
                <w:rPr>
                  <w:sz w:val="20"/>
                  <w:lang w:val="en-IE"/>
                </w:rPr>
                <w:t>Icon</w:t>
              </w:r>
            </w:ins>
          </w:p>
        </w:tc>
        <w:tc>
          <w:tcPr>
            <w:tcW w:w="3681" w:type="dxa"/>
            <w:vAlign w:val="top"/>
          </w:tcPr>
          <w:p w14:paraId="72A4BAEB" w14:textId="22837111"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55" w:author="Author">
              <w:r>
                <w:rPr>
                  <w:sz w:val="20"/>
                  <w:lang w:val="en-IE"/>
                </w:rPr>
                <w:t>Will expand or collapse the offer</w:t>
              </w:r>
            </w:ins>
          </w:p>
        </w:tc>
        <w:tc>
          <w:tcPr>
            <w:tcW w:w="1257" w:type="dxa"/>
            <w:vAlign w:val="top"/>
          </w:tcPr>
          <w:p w14:paraId="34A3C3F4" w14:textId="57D63FEF"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56" w:author="Author">
              <w:r>
                <w:rPr>
                  <w:sz w:val="20"/>
                  <w:lang w:val="en-IE"/>
                </w:rPr>
                <w:t>-</w:t>
              </w:r>
            </w:ins>
          </w:p>
        </w:tc>
        <w:tc>
          <w:tcPr>
            <w:tcW w:w="1127" w:type="dxa"/>
            <w:vAlign w:val="top"/>
          </w:tcPr>
          <w:p w14:paraId="09A147C7" w14:textId="515F9262"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57" w:author="Author">
              <w:r>
                <w:rPr>
                  <w:sz w:val="20"/>
                  <w:lang w:val="en-IE"/>
                </w:rPr>
                <w:t>-</w:t>
              </w:r>
            </w:ins>
          </w:p>
        </w:tc>
      </w:tr>
      <w:tr w:rsidR="00027BBF" w:rsidRPr="00E73B40" w14:paraId="6FDC5838"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484AAE49" w14:textId="2E58712E" w:rsidR="00027BBF" w:rsidRPr="00E73B40" w:rsidRDefault="00027BBF" w:rsidP="00027BBF">
            <w:pPr>
              <w:spacing w:before="40" w:after="40" w:line="240" w:lineRule="exact"/>
              <w:jc w:val="left"/>
              <w:rPr>
                <w:i/>
                <w:sz w:val="20"/>
                <w:lang w:val="en-IE"/>
              </w:rPr>
            </w:pPr>
            <w:r w:rsidRPr="00E73B40">
              <w:rPr>
                <w:i/>
                <w:sz w:val="20"/>
                <w:lang w:val="en-IE"/>
              </w:rPr>
              <w:t>Trash icon</w:t>
            </w:r>
          </w:p>
        </w:tc>
        <w:tc>
          <w:tcPr>
            <w:tcW w:w="1729" w:type="dxa"/>
            <w:vAlign w:val="top"/>
          </w:tcPr>
          <w:p w14:paraId="740CF20B" w14:textId="5A7F9C48" w:rsidR="00027BBF" w:rsidRPr="00E73B40" w:rsidRDefault="00221FA4"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58" w:author="Author">
              <w:r>
                <w:rPr>
                  <w:sz w:val="20"/>
                  <w:lang w:val="en-IE"/>
                </w:rPr>
                <w:t>Icon</w:t>
              </w:r>
            </w:ins>
          </w:p>
        </w:tc>
        <w:tc>
          <w:tcPr>
            <w:tcW w:w="3681" w:type="dxa"/>
            <w:vAlign w:val="top"/>
          </w:tcPr>
          <w:p w14:paraId="2FAE93CC" w14:textId="5874AA8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7" w:type="dxa"/>
            <w:vAlign w:val="top"/>
          </w:tcPr>
          <w:p w14:paraId="5768C011" w14:textId="0EBF4B79"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89D268A" w14:textId="5BBF248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582FCF9F"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231F5CDF" w14:textId="69B24D5A" w:rsidR="00027BBF" w:rsidRPr="00E73B40" w:rsidRDefault="00027BBF" w:rsidP="00027BBF">
            <w:pPr>
              <w:spacing w:before="40" w:after="40" w:line="240" w:lineRule="exact"/>
              <w:jc w:val="left"/>
              <w:rPr>
                <w:sz w:val="20"/>
                <w:lang w:val="en-IE"/>
              </w:rPr>
            </w:pPr>
            <w:r w:rsidRPr="00E73B40">
              <w:rPr>
                <w:sz w:val="20"/>
                <w:lang w:val="en-IE"/>
              </w:rPr>
              <w:t>IMEI</w:t>
            </w:r>
          </w:p>
        </w:tc>
        <w:tc>
          <w:tcPr>
            <w:tcW w:w="1729" w:type="dxa"/>
            <w:vAlign w:val="top"/>
          </w:tcPr>
          <w:p w14:paraId="053AA371" w14:textId="3600F598"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1" w:type="dxa"/>
            <w:vAlign w:val="top"/>
          </w:tcPr>
          <w:p w14:paraId="359CE404" w14:textId="1E9D8CB2" w:rsidR="00027BBF" w:rsidRPr="00E73B40" w:rsidRDefault="00027BBF"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insert the IMEI</w:t>
            </w:r>
            <w:r w:rsidR="0082785D">
              <w:rPr>
                <w:sz w:val="20"/>
                <w:lang w:val="en-IE"/>
              </w:rPr>
              <w:t xml:space="preserve"> manually</w:t>
            </w:r>
            <w:ins w:id="6559" w:author="Author">
              <w:r w:rsidR="0082785D">
                <w:rPr>
                  <w:sz w:val="20"/>
                  <w:lang w:val="en-IE"/>
                </w:rPr>
                <w:t xml:space="preserve"> </w:t>
              </w:r>
            </w:ins>
            <w:r w:rsidRPr="00E73B40">
              <w:rPr>
                <w:sz w:val="20"/>
                <w:lang w:val="en-IE"/>
              </w:rPr>
              <w:t>of the buyback equipment.</w:t>
            </w:r>
          </w:p>
        </w:tc>
        <w:tc>
          <w:tcPr>
            <w:tcW w:w="1257" w:type="dxa"/>
            <w:vAlign w:val="top"/>
          </w:tcPr>
          <w:p w14:paraId="5EE44F9C" w14:textId="40C8BF07"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77CEEB8F" w14:textId="5FE9CF7D"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3F4BD5" w:rsidRPr="00E73B40" w:rsidDel="009A423F" w14:paraId="745E6537" w14:textId="1C462BBF" w:rsidTr="009A423F">
        <w:trPr>
          <w:del w:id="6560" w:author="Author"/>
        </w:trPr>
        <w:tc>
          <w:tcPr>
            <w:cnfStyle w:val="001000000000" w:firstRow="0" w:lastRow="0" w:firstColumn="1" w:lastColumn="0" w:oddVBand="0" w:evenVBand="0" w:oddHBand="0" w:evenHBand="0" w:firstRowFirstColumn="0" w:firstRowLastColumn="0" w:lastRowFirstColumn="0" w:lastRowLastColumn="0"/>
            <w:tcW w:w="2060" w:type="dxa"/>
            <w:vAlign w:val="top"/>
          </w:tcPr>
          <w:p w14:paraId="69DD9368" w14:textId="447EF56C" w:rsidR="003F4BD5" w:rsidRPr="00E73B40" w:rsidDel="009A423F" w:rsidRDefault="003F4BD5" w:rsidP="00027BBF">
            <w:pPr>
              <w:spacing w:before="40" w:after="40" w:line="240" w:lineRule="exact"/>
              <w:jc w:val="left"/>
              <w:rPr>
                <w:del w:id="6561" w:author="Author"/>
                <w:sz w:val="20"/>
                <w:lang w:val="en-IE"/>
              </w:rPr>
            </w:pPr>
            <w:del w:id="6562" w:author="Author">
              <w:r w:rsidDel="009A423F">
                <w:rPr>
                  <w:sz w:val="20"/>
                  <w:lang w:val="en-IE"/>
                </w:rPr>
                <w:delText>Equipment</w:delText>
              </w:r>
            </w:del>
          </w:p>
        </w:tc>
        <w:tc>
          <w:tcPr>
            <w:tcW w:w="1729" w:type="dxa"/>
            <w:vAlign w:val="top"/>
          </w:tcPr>
          <w:p w14:paraId="746CF6B0" w14:textId="11E0284F"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63" w:author="Author"/>
                <w:sz w:val="20"/>
                <w:lang w:val="en-IE"/>
              </w:rPr>
            </w:pPr>
            <w:del w:id="6564" w:author="Author">
              <w:r w:rsidDel="009A423F">
                <w:rPr>
                  <w:sz w:val="20"/>
                  <w:lang w:val="en-IE"/>
                </w:rPr>
                <w:delText>Textbox</w:delText>
              </w:r>
            </w:del>
          </w:p>
        </w:tc>
        <w:tc>
          <w:tcPr>
            <w:tcW w:w="3681" w:type="dxa"/>
            <w:vAlign w:val="top"/>
          </w:tcPr>
          <w:p w14:paraId="1340AC16" w14:textId="788D9CA9"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65" w:author="Author"/>
                <w:sz w:val="20"/>
                <w:lang w:val="en-IE"/>
              </w:rPr>
            </w:pPr>
            <w:del w:id="6566" w:author="Author">
              <w:r w:rsidDel="009A423F">
                <w:rPr>
                  <w:sz w:val="20"/>
                  <w:lang w:val="en-IE"/>
                </w:rPr>
                <w:delText>Name associated to the IMEI</w:delText>
              </w:r>
            </w:del>
          </w:p>
        </w:tc>
        <w:tc>
          <w:tcPr>
            <w:tcW w:w="1257" w:type="dxa"/>
            <w:vAlign w:val="top"/>
          </w:tcPr>
          <w:p w14:paraId="33167C12" w14:textId="3D75DC82"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67" w:author="Author"/>
                <w:sz w:val="20"/>
                <w:lang w:val="en-IE"/>
              </w:rPr>
            </w:pPr>
            <w:del w:id="6568" w:author="Author">
              <w:r w:rsidDel="009A423F">
                <w:rPr>
                  <w:sz w:val="20"/>
                  <w:lang w:val="en-IE"/>
                </w:rPr>
                <w:delText>Yes</w:delText>
              </w:r>
            </w:del>
          </w:p>
        </w:tc>
        <w:tc>
          <w:tcPr>
            <w:tcW w:w="1127" w:type="dxa"/>
            <w:vAlign w:val="top"/>
          </w:tcPr>
          <w:p w14:paraId="00A27B3C" w14:textId="2A37084D"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69" w:author="Author"/>
                <w:sz w:val="20"/>
                <w:lang w:val="en-IE"/>
              </w:rPr>
            </w:pPr>
            <w:del w:id="6570" w:author="Author">
              <w:r w:rsidDel="009A423F">
                <w:rPr>
                  <w:sz w:val="20"/>
                  <w:lang w:val="en-IE"/>
                </w:rPr>
                <w:delText>-</w:delText>
              </w:r>
            </w:del>
          </w:p>
        </w:tc>
      </w:tr>
      <w:tr w:rsidR="00027BBF" w:rsidRPr="00E73B40" w:rsidDel="009A423F" w14:paraId="4E9AB337" w14:textId="68A82D73" w:rsidTr="009A423F">
        <w:trPr>
          <w:del w:id="6571" w:author="Author"/>
        </w:trPr>
        <w:tc>
          <w:tcPr>
            <w:cnfStyle w:val="001000000000" w:firstRow="0" w:lastRow="0" w:firstColumn="1" w:lastColumn="0" w:oddVBand="0" w:evenVBand="0" w:oddHBand="0" w:evenHBand="0" w:firstRowFirstColumn="0" w:firstRowLastColumn="0" w:lastRowFirstColumn="0" w:lastRowLastColumn="0"/>
            <w:tcW w:w="2060" w:type="dxa"/>
            <w:vAlign w:val="top"/>
          </w:tcPr>
          <w:p w14:paraId="6E6A59A9" w14:textId="4B08F396" w:rsidR="00027BBF" w:rsidRPr="00E73B40" w:rsidDel="009A423F" w:rsidRDefault="00027BBF" w:rsidP="00027BBF">
            <w:pPr>
              <w:spacing w:before="40" w:after="40" w:line="240" w:lineRule="exact"/>
              <w:jc w:val="left"/>
              <w:rPr>
                <w:del w:id="6572" w:author="Author"/>
                <w:sz w:val="20"/>
                <w:lang w:val="en-IE"/>
              </w:rPr>
            </w:pPr>
            <w:del w:id="6573" w:author="Author">
              <w:r w:rsidRPr="00E73B40" w:rsidDel="009A423F">
                <w:rPr>
                  <w:sz w:val="20"/>
                  <w:lang w:val="en-IE"/>
                </w:rPr>
                <w:delText>Barcode</w:delText>
              </w:r>
            </w:del>
          </w:p>
        </w:tc>
        <w:tc>
          <w:tcPr>
            <w:tcW w:w="1729" w:type="dxa"/>
            <w:vAlign w:val="top"/>
          </w:tcPr>
          <w:p w14:paraId="00FEA634" w14:textId="317599FC"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4" w:author="Author"/>
                <w:sz w:val="20"/>
                <w:lang w:val="en-IE"/>
              </w:rPr>
            </w:pPr>
            <w:del w:id="6575" w:author="Author">
              <w:r w:rsidRPr="00E73B40" w:rsidDel="009A423F">
                <w:rPr>
                  <w:sz w:val="20"/>
                  <w:lang w:val="en-IE"/>
                </w:rPr>
                <w:delText>Textbox</w:delText>
              </w:r>
            </w:del>
          </w:p>
        </w:tc>
        <w:tc>
          <w:tcPr>
            <w:tcW w:w="3681" w:type="dxa"/>
            <w:vAlign w:val="top"/>
          </w:tcPr>
          <w:p w14:paraId="443ACB78" w14:textId="07A11FE2"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6" w:author="Author"/>
                <w:sz w:val="20"/>
                <w:lang w:val="en-IE"/>
              </w:rPr>
            </w:pPr>
            <w:del w:id="6577" w:author="Author">
              <w:r w:rsidRPr="00E73B40" w:rsidDel="009A423F">
                <w:rPr>
                  <w:sz w:val="20"/>
                  <w:lang w:val="en-IE"/>
                </w:rPr>
                <w:delText>Barcode of the buyback equipment.</w:delText>
              </w:r>
            </w:del>
          </w:p>
        </w:tc>
        <w:tc>
          <w:tcPr>
            <w:tcW w:w="1257" w:type="dxa"/>
            <w:vAlign w:val="top"/>
          </w:tcPr>
          <w:p w14:paraId="1E9C8560" w14:textId="4B50D194"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8" w:author="Author"/>
                <w:sz w:val="20"/>
                <w:lang w:val="en-IE"/>
              </w:rPr>
            </w:pPr>
            <w:del w:id="6579" w:author="Author">
              <w:r w:rsidRPr="00E73B40" w:rsidDel="009A423F">
                <w:rPr>
                  <w:sz w:val="20"/>
                  <w:lang w:val="en-IE"/>
                </w:rPr>
                <w:delText>No</w:delText>
              </w:r>
            </w:del>
          </w:p>
        </w:tc>
        <w:tc>
          <w:tcPr>
            <w:tcW w:w="1127" w:type="dxa"/>
            <w:vAlign w:val="top"/>
          </w:tcPr>
          <w:p w14:paraId="75B57D74" w14:textId="7685089C"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0" w:author="Author"/>
                <w:sz w:val="20"/>
                <w:lang w:val="en-IE"/>
              </w:rPr>
            </w:pPr>
            <w:del w:id="6581" w:author="Author">
              <w:r w:rsidRPr="00E73B40" w:rsidDel="009A423F">
                <w:rPr>
                  <w:sz w:val="20"/>
                  <w:lang w:val="en-IE"/>
                </w:rPr>
                <w:delText>No</w:delText>
              </w:r>
            </w:del>
          </w:p>
        </w:tc>
      </w:tr>
      <w:tr w:rsidR="00027BBF" w:rsidRPr="00E73B40" w14:paraId="10069A6E"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4C54C3B7" w14:textId="05E97CA1" w:rsidR="00027BBF" w:rsidRPr="00E73B40" w:rsidRDefault="00027BBF" w:rsidP="00027BBF">
            <w:pPr>
              <w:spacing w:before="40" w:after="40" w:line="240" w:lineRule="exact"/>
              <w:jc w:val="left"/>
              <w:rPr>
                <w:sz w:val="20"/>
                <w:lang w:val="en-IE"/>
              </w:rPr>
            </w:pPr>
            <w:r w:rsidRPr="00E73B40">
              <w:rPr>
                <w:sz w:val="20"/>
                <w:lang w:val="en-IE"/>
              </w:rPr>
              <w:t>Buyback value</w:t>
            </w:r>
          </w:p>
        </w:tc>
        <w:tc>
          <w:tcPr>
            <w:tcW w:w="1729" w:type="dxa"/>
            <w:vAlign w:val="top"/>
          </w:tcPr>
          <w:p w14:paraId="6AE51633" w14:textId="45C97EE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1" w:type="dxa"/>
            <w:vAlign w:val="top"/>
          </w:tcPr>
          <w:p w14:paraId="775DDCA4" w14:textId="06CA69E3"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Valu</w:t>
            </w:r>
            <w:r w:rsidR="00A777FD" w:rsidRPr="00E73B40">
              <w:rPr>
                <w:sz w:val="20"/>
                <w:lang w:val="en-IE"/>
              </w:rPr>
              <w:t>e</w:t>
            </w:r>
            <w:r w:rsidRPr="00E73B40">
              <w:rPr>
                <w:sz w:val="20"/>
                <w:lang w:val="en-IE"/>
              </w:rPr>
              <w:t xml:space="preserve"> of the buyback equipment, obtaining manually by the user on Fónua system.</w:t>
            </w:r>
          </w:p>
          <w:p w14:paraId="719190BF" w14:textId="16E081D2"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Must be a monetary value.</w:t>
            </w:r>
          </w:p>
        </w:tc>
        <w:tc>
          <w:tcPr>
            <w:tcW w:w="1257" w:type="dxa"/>
            <w:vAlign w:val="top"/>
          </w:tcPr>
          <w:p w14:paraId="786AD0B7" w14:textId="03B8859F"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4D5FAE3" w14:textId="6AB3E008"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bl>
    <w:p w14:paraId="4485CD0C" w14:textId="551A2D5E" w:rsidR="00F94BB1" w:rsidRPr="00E73B40" w:rsidRDefault="00F94BB1" w:rsidP="00F94BB1">
      <w:pPr>
        <w:pStyle w:val="Heading5"/>
        <w:rPr>
          <w:ins w:id="6582" w:author="Author"/>
          <w:lang w:val="en-IE"/>
        </w:rPr>
      </w:pPr>
      <w:ins w:id="6583" w:author="Author">
        <w:r>
          <w:rPr>
            <w:lang w:val="en-IE"/>
          </w:rPr>
          <w:t>Apply coupon</w:t>
        </w:r>
        <w:r w:rsidRPr="00E73B40">
          <w:rPr>
            <w:lang w:val="en-IE"/>
          </w:rPr>
          <w:t xml:space="preserve"> component</w:t>
        </w:r>
      </w:ins>
    </w:p>
    <w:p w14:paraId="5C180CFD" w14:textId="0AF5B179" w:rsidR="00F94BB1" w:rsidRDefault="008B3A4E" w:rsidP="00F94BB1">
      <w:pPr>
        <w:rPr>
          <w:ins w:id="6584" w:author="Author"/>
          <w:lang w:val="en-IE"/>
        </w:rPr>
      </w:pPr>
      <w:ins w:id="6585" w:author="Author">
        <w:r>
          <w:rPr>
            <w:noProof/>
            <w:lang w:val="pt-PT" w:eastAsia="pt-PT"/>
          </w:rPr>
          <w:drawing>
            <wp:inline distT="0" distB="0" distL="0" distR="0" wp14:anchorId="63176852" wp14:editId="17FDB7AF">
              <wp:extent cx="6120130" cy="541517"/>
              <wp:effectExtent l="0" t="0" r="0" b="0"/>
              <wp:docPr id="401" name="Picture 401" descr="C:\Users\NB20223\Google Drive\Sal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B20223\Google Drive\Sales\2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541517"/>
                      </a:xfrm>
                      <a:prstGeom prst="rect">
                        <a:avLst/>
                      </a:prstGeom>
                      <a:noFill/>
                      <a:ln>
                        <a:noFill/>
                      </a:ln>
                    </pic:spPr>
                  </pic:pic>
                </a:graphicData>
              </a:graphic>
            </wp:inline>
          </w:drawing>
        </w:r>
      </w:ins>
    </w:p>
    <w:p w14:paraId="1921D76F" w14:textId="77777777" w:rsidR="007C3180" w:rsidRDefault="007C3180" w:rsidP="00F94BB1">
      <w:pPr>
        <w:rPr>
          <w:ins w:id="6586"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2E92B81F" w14:textId="77777777" w:rsidTr="005530AD">
        <w:trPr>
          <w:cnfStyle w:val="100000000000" w:firstRow="1" w:lastRow="0" w:firstColumn="0" w:lastColumn="0" w:oddVBand="0" w:evenVBand="0" w:oddHBand="0" w:evenHBand="0" w:firstRowFirstColumn="0" w:firstRowLastColumn="0" w:lastRowFirstColumn="0" w:lastRowLastColumn="0"/>
          <w:ins w:id="6587"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BCBA556" w14:textId="77777777" w:rsidR="007C3180" w:rsidRPr="00E73B40" w:rsidRDefault="007C3180" w:rsidP="005530AD">
            <w:pPr>
              <w:rPr>
                <w:ins w:id="6588" w:author="Author"/>
                <w:lang w:val="en-IE"/>
              </w:rPr>
            </w:pPr>
            <w:ins w:id="6589" w:author="Author">
              <w:r w:rsidRPr="00E73B40">
                <w:rPr>
                  <w:lang w:val="en-IE"/>
                </w:rPr>
                <w:t>Screen Description</w:t>
              </w:r>
            </w:ins>
          </w:p>
        </w:tc>
      </w:tr>
      <w:tr w:rsidR="007C3180" w:rsidRPr="00E73B40" w14:paraId="676F9C49" w14:textId="77777777" w:rsidTr="005530AD">
        <w:trPr>
          <w:ins w:id="6590"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DAE5BF8" w14:textId="77777777" w:rsidR="007C3180" w:rsidRPr="00E73B40" w:rsidRDefault="007C3180" w:rsidP="005530AD">
            <w:pPr>
              <w:jc w:val="right"/>
              <w:rPr>
                <w:ins w:id="6591" w:author="Author"/>
                <w:lang w:val="en-IE"/>
              </w:rPr>
            </w:pPr>
            <w:ins w:id="6592" w:author="Author">
              <w:r w:rsidRPr="00E73B40">
                <w:rPr>
                  <w:lang w:val="en-IE"/>
                </w:rPr>
                <w:t>Display Name</w:t>
              </w:r>
            </w:ins>
          </w:p>
        </w:tc>
        <w:tc>
          <w:tcPr>
            <w:tcW w:w="7619" w:type="dxa"/>
          </w:tcPr>
          <w:p w14:paraId="350B29B6"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93" w:author="Author"/>
                <w:sz w:val="20"/>
                <w:lang w:val="en-IE"/>
              </w:rPr>
            </w:pPr>
            <w:ins w:id="6594" w:author="Author">
              <w:r w:rsidRPr="00E73B40">
                <w:rPr>
                  <w:sz w:val="20"/>
                  <w:lang w:val="en-IE"/>
                </w:rPr>
                <w:t>Process name: Sales</w:t>
              </w:r>
            </w:ins>
          </w:p>
          <w:p w14:paraId="084C052F" w14:textId="4C1940B1"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95" w:author="Author"/>
                <w:sz w:val="20"/>
                <w:lang w:val="en-IE"/>
              </w:rPr>
            </w:pPr>
            <w:ins w:id="6596" w:author="Author">
              <w:r>
                <w:rPr>
                  <w:sz w:val="20"/>
                  <w:lang w:val="en-IE"/>
                </w:rPr>
                <w:t>Apply coupon component</w:t>
              </w:r>
            </w:ins>
          </w:p>
        </w:tc>
      </w:tr>
    </w:tbl>
    <w:p w14:paraId="42527CCA" w14:textId="77777777" w:rsidR="007C3180" w:rsidRPr="00E73B40" w:rsidRDefault="007C3180" w:rsidP="00F94BB1">
      <w:pPr>
        <w:rPr>
          <w:ins w:id="6597"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F94BB1" w:rsidRPr="00E73B40" w14:paraId="0D042F7D" w14:textId="77777777" w:rsidTr="005F37FB">
        <w:trPr>
          <w:cnfStyle w:val="100000000000" w:firstRow="1" w:lastRow="0" w:firstColumn="0" w:lastColumn="0" w:oddVBand="0" w:evenVBand="0" w:oddHBand="0" w:evenHBand="0" w:firstRowFirstColumn="0" w:firstRowLastColumn="0" w:lastRowFirstColumn="0" w:lastRowLastColumn="0"/>
          <w:ins w:id="6598"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1B738A1" w14:textId="77777777" w:rsidR="00F94BB1" w:rsidRPr="00E73B40" w:rsidRDefault="00F94BB1" w:rsidP="005F37FB">
            <w:pPr>
              <w:rPr>
                <w:ins w:id="6599" w:author="Author"/>
                <w:lang w:val="en-IE"/>
              </w:rPr>
            </w:pPr>
            <w:ins w:id="6600" w:author="Author">
              <w:r w:rsidRPr="00E73B40">
                <w:rPr>
                  <w:lang w:val="en-IE"/>
                </w:rPr>
                <w:t xml:space="preserve">Field Description </w:t>
              </w:r>
            </w:ins>
          </w:p>
        </w:tc>
      </w:tr>
      <w:tr w:rsidR="00F94BB1" w:rsidRPr="00E73B40" w14:paraId="1C88C2ED" w14:textId="77777777" w:rsidTr="005F37FB">
        <w:trPr>
          <w:ins w:id="6601"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749E8E52" w14:textId="77777777" w:rsidR="00F94BB1" w:rsidRPr="00E73B40" w:rsidRDefault="00F94BB1" w:rsidP="005F37FB">
            <w:pPr>
              <w:jc w:val="center"/>
              <w:rPr>
                <w:ins w:id="6602" w:author="Author"/>
                <w:b w:val="0"/>
                <w:lang w:val="en-IE"/>
              </w:rPr>
            </w:pPr>
            <w:ins w:id="6603" w:author="Author">
              <w:r w:rsidRPr="00E73B40">
                <w:rPr>
                  <w:lang w:val="en-IE"/>
                </w:rPr>
                <w:t>Label</w:t>
              </w:r>
            </w:ins>
          </w:p>
        </w:tc>
        <w:tc>
          <w:tcPr>
            <w:tcW w:w="1460" w:type="dxa"/>
            <w:shd w:val="clear" w:color="auto" w:fill="D8D7D5"/>
          </w:tcPr>
          <w:p w14:paraId="01C6DDAC"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04" w:author="Author"/>
                <w:b/>
                <w:lang w:val="en-IE"/>
              </w:rPr>
            </w:pPr>
            <w:ins w:id="6605" w:author="Author">
              <w:r w:rsidRPr="00E73B40">
                <w:rPr>
                  <w:b/>
                  <w:lang w:val="en-IE"/>
                </w:rPr>
                <w:t>Type</w:t>
              </w:r>
            </w:ins>
          </w:p>
        </w:tc>
        <w:tc>
          <w:tcPr>
            <w:tcW w:w="3686" w:type="dxa"/>
            <w:shd w:val="clear" w:color="auto" w:fill="D8D7D5"/>
          </w:tcPr>
          <w:p w14:paraId="4532C8F4"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06" w:author="Author"/>
                <w:b/>
                <w:lang w:val="en-IE"/>
              </w:rPr>
            </w:pPr>
            <w:ins w:id="6607" w:author="Author">
              <w:r w:rsidRPr="00E73B40">
                <w:rPr>
                  <w:b/>
                  <w:lang w:val="en-IE"/>
                </w:rPr>
                <w:t>Description</w:t>
              </w:r>
              <w:r w:rsidRPr="00E73B40">
                <w:rPr>
                  <w:b/>
                  <w:lang w:val="en-IE"/>
                </w:rPr>
                <w:br/>
              </w:r>
            </w:ins>
          </w:p>
        </w:tc>
        <w:tc>
          <w:tcPr>
            <w:tcW w:w="1258" w:type="dxa"/>
            <w:shd w:val="clear" w:color="auto" w:fill="D8D7D5"/>
          </w:tcPr>
          <w:p w14:paraId="48541EB2"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08" w:author="Author"/>
                <w:b/>
                <w:lang w:val="en-IE"/>
              </w:rPr>
            </w:pPr>
            <w:ins w:id="6609" w:author="Author">
              <w:r w:rsidRPr="00E73B40">
                <w:rPr>
                  <w:b/>
                  <w:lang w:val="en-IE"/>
                </w:rPr>
                <w:t>Read Only</w:t>
              </w:r>
            </w:ins>
          </w:p>
        </w:tc>
        <w:tc>
          <w:tcPr>
            <w:tcW w:w="1127" w:type="dxa"/>
            <w:shd w:val="clear" w:color="auto" w:fill="D8D7D5"/>
          </w:tcPr>
          <w:p w14:paraId="5E2A6C47"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10" w:author="Author"/>
                <w:b/>
                <w:lang w:val="en-IE"/>
              </w:rPr>
            </w:pPr>
            <w:ins w:id="6611" w:author="Author">
              <w:r w:rsidRPr="00E73B40">
                <w:rPr>
                  <w:b/>
                  <w:lang w:val="en-IE"/>
                </w:rPr>
                <w:t>Mandatory</w:t>
              </w:r>
            </w:ins>
          </w:p>
        </w:tc>
      </w:tr>
      <w:tr w:rsidR="00F94BB1" w:rsidRPr="00E73B40" w14:paraId="3337DC38" w14:textId="77777777" w:rsidTr="005F37FB">
        <w:trPr>
          <w:ins w:id="661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5AABD7D" w14:textId="0B4825E4" w:rsidR="00F94BB1" w:rsidRPr="00F91B2B" w:rsidRDefault="000F7774" w:rsidP="005F37FB">
            <w:pPr>
              <w:spacing w:before="40" w:after="40" w:line="240" w:lineRule="exact"/>
              <w:jc w:val="left"/>
              <w:rPr>
                <w:ins w:id="6613" w:author="Author"/>
                <w:sz w:val="20"/>
                <w:lang w:val="en-IE"/>
              </w:rPr>
            </w:pPr>
            <w:ins w:id="6614" w:author="Author">
              <w:r>
                <w:rPr>
                  <w:sz w:val="20"/>
                  <w:lang w:val="en-IE"/>
                </w:rPr>
                <w:t>Coupon ID</w:t>
              </w:r>
            </w:ins>
          </w:p>
        </w:tc>
        <w:tc>
          <w:tcPr>
            <w:tcW w:w="1460" w:type="dxa"/>
            <w:vAlign w:val="top"/>
          </w:tcPr>
          <w:p w14:paraId="42343183" w14:textId="2C1CFD16"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15" w:author="Author"/>
                <w:sz w:val="20"/>
                <w:lang w:val="en-IE"/>
              </w:rPr>
            </w:pPr>
            <w:ins w:id="6616" w:author="Author">
              <w:r>
                <w:rPr>
                  <w:sz w:val="20"/>
                  <w:lang w:val="en-IE"/>
                </w:rPr>
                <w:t>Textbox</w:t>
              </w:r>
            </w:ins>
          </w:p>
        </w:tc>
        <w:tc>
          <w:tcPr>
            <w:tcW w:w="3686" w:type="dxa"/>
            <w:vAlign w:val="top"/>
          </w:tcPr>
          <w:p w14:paraId="675C44E8" w14:textId="32648C0D"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17" w:author="Author"/>
                <w:sz w:val="20"/>
                <w:lang w:val="en-IE"/>
              </w:rPr>
            </w:pPr>
            <w:ins w:id="6618" w:author="Author">
              <w:r>
                <w:rPr>
                  <w:sz w:val="20"/>
                  <w:lang w:val="en-IE"/>
                </w:rPr>
                <w:t>Coupon ID</w:t>
              </w:r>
              <w:r w:rsidR="00D0714F">
                <w:rPr>
                  <w:sz w:val="20"/>
                  <w:lang w:val="en-IE"/>
                </w:rPr>
                <w:t xml:space="preserve"> scanned or manually inserted</w:t>
              </w:r>
              <w:r>
                <w:rPr>
                  <w:sz w:val="20"/>
                  <w:lang w:val="en-IE"/>
                </w:rPr>
                <w:t xml:space="preserve"> to be applied to the basket.</w:t>
              </w:r>
            </w:ins>
          </w:p>
        </w:tc>
        <w:tc>
          <w:tcPr>
            <w:tcW w:w="1258" w:type="dxa"/>
            <w:vAlign w:val="top"/>
          </w:tcPr>
          <w:p w14:paraId="59CC5BB6" w14:textId="0F74BFFE"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19" w:author="Author"/>
                <w:sz w:val="20"/>
                <w:lang w:val="en-IE"/>
              </w:rPr>
            </w:pPr>
            <w:ins w:id="6620" w:author="Author">
              <w:r>
                <w:rPr>
                  <w:sz w:val="20"/>
                  <w:lang w:val="en-IE"/>
                </w:rPr>
                <w:t>No</w:t>
              </w:r>
            </w:ins>
          </w:p>
        </w:tc>
        <w:tc>
          <w:tcPr>
            <w:tcW w:w="1127" w:type="dxa"/>
            <w:vAlign w:val="top"/>
          </w:tcPr>
          <w:p w14:paraId="0FE73062" w14:textId="7D5740FA"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1" w:author="Author"/>
                <w:sz w:val="20"/>
                <w:lang w:val="en-IE"/>
              </w:rPr>
            </w:pPr>
            <w:ins w:id="6622" w:author="Author">
              <w:r>
                <w:rPr>
                  <w:sz w:val="20"/>
                  <w:lang w:val="en-IE"/>
                </w:rPr>
                <w:t>-</w:t>
              </w:r>
            </w:ins>
          </w:p>
        </w:tc>
      </w:tr>
      <w:tr w:rsidR="000F7774" w:rsidRPr="00E73B40" w14:paraId="5F4BF537" w14:textId="77777777" w:rsidTr="005F37FB">
        <w:trPr>
          <w:ins w:id="662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69A07C8" w14:textId="000B1EE5" w:rsidR="000F7774" w:rsidRDefault="000F7774" w:rsidP="005F37FB">
            <w:pPr>
              <w:spacing w:before="40" w:after="40" w:line="240" w:lineRule="exact"/>
              <w:jc w:val="left"/>
              <w:rPr>
                <w:ins w:id="6624" w:author="Author"/>
                <w:sz w:val="20"/>
                <w:lang w:val="en-IE"/>
              </w:rPr>
            </w:pPr>
            <w:ins w:id="6625" w:author="Author">
              <w:r>
                <w:rPr>
                  <w:sz w:val="20"/>
                  <w:lang w:val="en-IE"/>
                </w:rPr>
                <w:t>Apply</w:t>
              </w:r>
            </w:ins>
          </w:p>
        </w:tc>
        <w:tc>
          <w:tcPr>
            <w:tcW w:w="1460" w:type="dxa"/>
            <w:vAlign w:val="top"/>
          </w:tcPr>
          <w:p w14:paraId="1E295C73" w14:textId="45ACD77C"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6" w:author="Author"/>
                <w:sz w:val="20"/>
                <w:lang w:val="en-IE"/>
              </w:rPr>
            </w:pPr>
            <w:ins w:id="6627" w:author="Author">
              <w:r>
                <w:rPr>
                  <w:sz w:val="20"/>
                  <w:lang w:val="en-IE"/>
                </w:rPr>
                <w:t>Button</w:t>
              </w:r>
            </w:ins>
          </w:p>
        </w:tc>
        <w:tc>
          <w:tcPr>
            <w:tcW w:w="3686" w:type="dxa"/>
            <w:vAlign w:val="top"/>
          </w:tcPr>
          <w:p w14:paraId="33CC649F" w14:textId="12D394E8"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8" w:author="Author"/>
                <w:sz w:val="20"/>
                <w:lang w:val="en-IE"/>
              </w:rPr>
            </w:pPr>
            <w:ins w:id="6629" w:author="Author">
              <w:r>
                <w:rPr>
                  <w:sz w:val="20"/>
                  <w:lang w:val="en-IE"/>
                </w:rPr>
                <w:t>Will apply the coupon to the basket</w:t>
              </w:r>
            </w:ins>
          </w:p>
        </w:tc>
        <w:tc>
          <w:tcPr>
            <w:tcW w:w="1258" w:type="dxa"/>
            <w:vAlign w:val="top"/>
          </w:tcPr>
          <w:p w14:paraId="433CEE1F" w14:textId="5A0435C3"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0" w:author="Author"/>
                <w:sz w:val="20"/>
                <w:lang w:val="en-IE"/>
              </w:rPr>
            </w:pPr>
            <w:ins w:id="6631" w:author="Author">
              <w:r>
                <w:rPr>
                  <w:sz w:val="20"/>
                  <w:lang w:val="en-IE"/>
                </w:rPr>
                <w:t>-</w:t>
              </w:r>
            </w:ins>
          </w:p>
        </w:tc>
        <w:tc>
          <w:tcPr>
            <w:tcW w:w="1127" w:type="dxa"/>
            <w:vAlign w:val="top"/>
          </w:tcPr>
          <w:p w14:paraId="1387E43F" w14:textId="6E8F5D7E"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2" w:author="Author"/>
                <w:sz w:val="20"/>
                <w:lang w:val="en-IE"/>
              </w:rPr>
            </w:pPr>
            <w:ins w:id="6633" w:author="Author">
              <w:r>
                <w:rPr>
                  <w:sz w:val="20"/>
                  <w:lang w:val="en-IE"/>
                </w:rPr>
                <w:t>-</w:t>
              </w:r>
            </w:ins>
          </w:p>
        </w:tc>
      </w:tr>
    </w:tbl>
    <w:p w14:paraId="408F28D5" w14:textId="7B8E8AEA" w:rsidR="00711226" w:rsidRPr="00E73B40" w:rsidRDefault="00711226" w:rsidP="00711226">
      <w:pPr>
        <w:pStyle w:val="Heading5"/>
        <w:rPr>
          <w:ins w:id="6634" w:author="Author"/>
          <w:lang w:val="en-IE"/>
        </w:rPr>
      </w:pPr>
      <w:bookmarkStart w:id="6635" w:name="_Request_Quotation_component"/>
      <w:bookmarkEnd w:id="6635"/>
      <w:ins w:id="6636" w:author="Author">
        <w:r>
          <w:rPr>
            <w:lang w:val="en-IE"/>
          </w:rPr>
          <w:t>Request Quotation</w:t>
        </w:r>
        <w:r w:rsidRPr="00E73B40">
          <w:rPr>
            <w:lang w:val="en-IE"/>
          </w:rPr>
          <w:t xml:space="preserve"> component</w:t>
        </w:r>
      </w:ins>
    </w:p>
    <w:p w14:paraId="1DDC1C7A" w14:textId="77777777" w:rsidR="003C45F8" w:rsidRDefault="003C45F8" w:rsidP="00711226">
      <w:pPr>
        <w:rPr>
          <w:ins w:id="6637" w:author="Author"/>
          <w:noProof/>
          <w:lang w:val="pt-PT" w:eastAsia="pt-PT"/>
        </w:rPr>
      </w:pPr>
    </w:p>
    <w:p w14:paraId="584FE56D" w14:textId="0EA620B6" w:rsidR="00711226" w:rsidRDefault="00940904" w:rsidP="00711226">
      <w:pPr>
        <w:rPr>
          <w:ins w:id="6638" w:author="Author"/>
          <w:lang w:val="en-IE"/>
        </w:rPr>
      </w:pPr>
      <w:ins w:id="6639" w:author="Author">
        <w:r>
          <w:rPr>
            <w:noProof/>
            <w:lang w:val="pt-PT" w:eastAsia="pt-PT"/>
          </w:rPr>
          <w:lastRenderedPageBreak/>
          <w:drawing>
            <wp:inline distT="0" distB="0" distL="0" distR="0" wp14:anchorId="7401CC2C" wp14:editId="738844CC">
              <wp:extent cx="6120130" cy="5231585"/>
              <wp:effectExtent l="0" t="0" r="0" b="7620"/>
              <wp:docPr id="402" name="Picture 402" descr="C:\Users\NB20223\Google Drive\Sal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B20223\Google Drive\Sales\2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5231585"/>
                      </a:xfrm>
                      <a:prstGeom prst="rect">
                        <a:avLst/>
                      </a:prstGeom>
                      <a:noFill/>
                      <a:ln>
                        <a:noFill/>
                      </a:ln>
                    </pic:spPr>
                  </pic:pic>
                </a:graphicData>
              </a:graphic>
            </wp:inline>
          </w:drawing>
        </w:r>
      </w:ins>
    </w:p>
    <w:p w14:paraId="7FD3945F" w14:textId="77777777" w:rsidR="007C3180" w:rsidRDefault="007C3180" w:rsidP="00711226">
      <w:pPr>
        <w:rPr>
          <w:ins w:id="6640"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55892299" w14:textId="77777777" w:rsidTr="005530AD">
        <w:trPr>
          <w:cnfStyle w:val="100000000000" w:firstRow="1" w:lastRow="0" w:firstColumn="0" w:lastColumn="0" w:oddVBand="0" w:evenVBand="0" w:oddHBand="0" w:evenHBand="0" w:firstRowFirstColumn="0" w:firstRowLastColumn="0" w:lastRowFirstColumn="0" w:lastRowLastColumn="0"/>
          <w:ins w:id="6641"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EF84558" w14:textId="77777777" w:rsidR="007C3180" w:rsidRPr="00E73B40" w:rsidRDefault="007C3180" w:rsidP="005530AD">
            <w:pPr>
              <w:rPr>
                <w:ins w:id="6642" w:author="Author"/>
                <w:lang w:val="en-IE"/>
              </w:rPr>
            </w:pPr>
            <w:ins w:id="6643" w:author="Author">
              <w:r w:rsidRPr="00E73B40">
                <w:rPr>
                  <w:lang w:val="en-IE"/>
                </w:rPr>
                <w:t>Screen Description</w:t>
              </w:r>
            </w:ins>
          </w:p>
        </w:tc>
      </w:tr>
      <w:tr w:rsidR="007C3180" w:rsidRPr="00E73B40" w14:paraId="79C3F911" w14:textId="77777777" w:rsidTr="005530AD">
        <w:trPr>
          <w:ins w:id="6644"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9013B6D" w14:textId="77777777" w:rsidR="007C3180" w:rsidRPr="00E73B40" w:rsidRDefault="007C3180" w:rsidP="005530AD">
            <w:pPr>
              <w:jc w:val="right"/>
              <w:rPr>
                <w:ins w:id="6645" w:author="Author"/>
                <w:lang w:val="en-IE"/>
              </w:rPr>
            </w:pPr>
            <w:ins w:id="6646" w:author="Author">
              <w:r w:rsidRPr="00E73B40">
                <w:rPr>
                  <w:lang w:val="en-IE"/>
                </w:rPr>
                <w:t>Display Name</w:t>
              </w:r>
            </w:ins>
          </w:p>
        </w:tc>
        <w:tc>
          <w:tcPr>
            <w:tcW w:w="7619" w:type="dxa"/>
          </w:tcPr>
          <w:p w14:paraId="0F517109"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47" w:author="Author"/>
                <w:sz w:val="20"/>
                <w:lang w:val="en-IE"/>
              </w:rPr>
            </w:pPr>
            <w:ins w:id="6648" w:author="Author">
              <w:r w:rsidRPr="00E73B40">
                <w:rPr>
                  <w:sz w:val="20"/>
                  <w:lang w:val="en-IE"/>
                </w:rPr>
                <w:t>Process name: Sales</w:t>
              </w:r>
            </w:ins>
          </w:p>
          <w:p w14:paraId="426A0EBB" w14:textId="0D27573D"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49" w:author="Author"/>
                <w:sz w:val="20"/>
                <w:lang w:val="en-IE"/>
              </w:rPr>
            </w:pPr>
            <w:ins w:id="6650" w:author="Author">
              <w:r>
                <w:rPr>
                  <w:sz w:val="20"/>
                  <w:lang w:val="en-IE"/>
                </w:rPr>
                <w:t>Request quotation component</w:t>
              </w:r>
            </w:ins>
          </w:p>
        </w:tc>
      </w:tr>
    </w:tbl>
    <w:p w14:paraId="50D8EF57" w14:textId="77777777" w:rsidR="007C3180" w:rsidRPr="00E73B40" w:rsidRDefault="007C3180" w:rsidP="00711226">
      <w:pPr>
        <w:rPr>
          <w:ins w:id="6651"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711226" w:rsidRPr="00E73B40" w14:paraId="2DE2B33C" w14:textId="77777777" w:rsidTr="001D5372">
        <w:trPr>
          <w:cnfStyle w:val="100000000000" w:firstRow="1" w:lastRow="0" w:firstColumn="0" w:lastColumn="0" w:oddVBand="0" w:evenVBand="0" w:oddHBand="0" w:evenHBand="0" w:firstRowFirstColumn="0" w:firstRowLastColumn="0" w:lastRowFirstColumn="0" w:lastRowLastColumn="0"/>
          <w:ins w:id="6652"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82C1306" w14:textId="77777777" w:rsidR="00711226" w:rsidRPr="00E73B40" w:rsidRDefault="00711226" w:rsidP="001D5372">
            <w:pPr>
              <w:rPr>
                <w:ins w:id="6653" w:author="Author"/>
                <w:lang w:val="en-IE"/>
              </w:rPr>
            </w:pPr>
            <w:ins w:id="6654" w:author="Author">
              <w:r w:rsidRPr="00E73B40">
                <w:rPr>
                  <w:lang w:val="en-IE"/>
                </w:rPr>
                <w:t xml:space="preserve">Field Description </w:t>
              </w:r>
            </w:ins>
          </w:p>
        </w:tc>
      </w:tr>
      <w:tr w:rsidR="00711226" w:rsidRPr="00E73B40" w14:paraId="6E78C0E8" w14:textId="77777777" w:rsidTr="001D5372">
        <w:trPr>
          <w:ins w:id="6655"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6D02C768" w14:textId="77777777" w:rsidR="00711226" w:rsidRPr="00E73B40" w:rsidRDefault="00711226" w:rsidP="001D5372">
            <w:pPr>
              <w:jc w:val="center"/>
              <w:rPr>
                <w:ins w:id="6656" w:author="Author"/>
                <w:b w:val="0"/>
                <w:lang w:val="en-IE"/>
              </w:rPr>
            </w:pPr>
            <w:ins w:id="6657" w:author="Author">
              <w:r w:rsidRPr="00E73B40">
                <w:rPr>
                  <w:lang w:val="en-IE"/>
                </w:rPr>
                <w:t>Label</w:t>
              </w:r>
            </w:ins>
          </w:p>
        </w:tc>
        <w:tc>
          <w:tcPr>
            <w:tcW w:w="1460" w:type="dxa"/>
            <w:shd w:val="clear" w:color="auto" w:fill="D8D7D5"/>
          </w:tcPr>
          <w:p w14:paraId="1EA8CCFB"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58" w:author="Author"/>
                <w:b/>
                <w:lang w:val="en-IE"/>
              </w:rPr>
            </w:pPr>
            <w:ins w:id="6659" w:author="Author">
              <w:r w:rsidRPr="00E73B40">
                <w:rPr>
                  <w:b/>
                  <w:lang w:val="en-IE"/>
                </w:rPr>
                <w:t>Type</w:t>
              </w:r>
            </w:ins>
          </w:p>
        </w:tc>
        <w:tc>
          <w:tcPr>
            <w:tcW w:w="3686" w:type="dxa"/>
            <w:shd w:val="clear" w:color="auto" w:fill="D8D7D5"/>
          </w:tcPr>
          <w:p w14:paraId="4CCC77C0"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60" w:author="Author"/>
                <w:b/>
                <w:lang w:val="en-IE"/>
              </w:rPr>
            </w:pPr>
            <w:ins w:id="6661" w:author="Author">
              <w:r w:rsidRPr="00E73B40">
                <w:rPr>
                  <w:b/>
                  <w:lang w:val="en-IE"/>
                </w:rPr>
                <w:t>Description</w:t>
              </w:r>
              <w:r w:rsidRPr="00E73B40">
                <w:rPr>
                  <w:b/>
                  <w:lang w:val="en-IE"/>
                </w:rPr>
                <w:br/>
              </w:r>
            </w:ins>
          </w:p>
        </w:tc>
        <w:tc>
          <w:tcPr>
            <w:tcW w:w="1258" w:type="dxa"/>
            <w:shd w:val="clear" w:color="auto" w:fill="D8D7D5"/>
          </w:tcPr>
          <w:p w14:paraId="5B1ACDED"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62" w:author="Author"/>
                <w:b/>
                <w:lang w:val="en-IE"/>
              </w:rPr>
            </w:pPr>
            <w:ins w:id="6663" w:author="Author">
              <w:r w:rsidRPr="00E73B40">
                <w:rPr>
                  <w:b/>
                  <w:lang w:val="en-IE"/>
                </w:rPr>
                <w:t>Read Only</w:t>
              </w:r>
            </w:ins>
          </w:p>
        </w:tc>
        <w:tc>
          <w:tcPr>
            <w:tcW w:w="1127" w:type="dxa"/>
            <w:shd w:val="clear" w:color="auto" w:fill="D8D7D5"/>
          </w:tcPr>
          <w:p w14:paraId="2E5ADA63"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64" w:author="Author"/>
                <w:b/>
                <w:lang w:val="en-IE"/>
              </w:rPr>
            </w:pPr>
            <w:ins w:id="6665" w:author="Author">
              <w:r w:rsidRPr="00E73B40">
                <w:rPr>
                  <w:b/>
                  <w:lang w:val="en-IE"/>
                </w:rPr>
                <w:t>Mandatory</w:t>
              </w:r>
            </w:ins>
          </w:p>
        </w:tc>
      </w:tr>
      <w:tr w:rsidR="00045133" w:rsidRPr="00E73B40" w14:paraId="3E42A39C" w14:textId="77777777" w:rsidTr="001D5372">
        <w:trPr>
          <w:ins w:id="666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564AB8" w14:textId="08F6D04E" w:rsidR="00045133" w:rsidRPr="00711226" w:rsidRDefault="00045133" w:rsidP="001D5372">
            <w:pPr>
              <w:spacing w:before="40" w:after="40" w:line="240" w:lineRule="exact"/>
              <w:jc w:val="left"/>
              <w:rPr>
                <w:ins w:id="6667" w:author="Author"/>
                <w:sz w:val="20"/>
                <w:lang w:val="en-IE"/>
              </w:rPr>
            </w:pPr>
            <w:ins w:id="6668" w:author="Author">
              <w:r w:rsidRPr="00711226">
                <w:rPr>
                  <w:sz w:val="20"/>
                  <w:lang w:val="en-IE"/>
                </w:rPr>
                <w:t>Quantity</w:t>
              </w:r>
            </w:ins>
          </w:p>
        </w:tc>
        <w:tc>
          <w:tcPr>
            <w:tcW w:w="1460" w:type="dxa"/>
            <w:vAlign w:val="top"/>
          </w:tcPr>
          <w:p w14:paraId="7F7D78DD" w14:textId="7FA1EAD1" w:rsidR="00045133"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69" w:author="Author"/>
                <w:sz w:val="20"/>
                <w:lang w:val="en-IE"/>
              </w:rPr>
            </w:pPr>
            <w:ins w:id="6670" w:author="Author">
              <w:r w:rsidRPr="00B84DE8">
                <w:rPr>
                  <w:sz w:val="20"/>
                  <w:lang w:val="en-IE"/>
                </w:rPr>
                <w:t>Label</w:t>
              </w:r>
            </w:ins>
          </w:p>
        </w:tc>
        <w:tc>
          <w:tcPr>
            <w:tcW w:w="3686" w:type="dxa"/>
            <w:vAlign w:val="top"/>
          </w:tcPr>
          <w:p w14:paraId="0B92B897" w14:textId="01BA53C2" w:rsidR="00045133"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71" w:author="Author"/>
                <w:sz w:val="20"/>
                <w:lang w:val="en-IE"/>
              </w:rPr>
            </w:pPr>
            <w:ins w:id="6672" w:author="Author">
              <w:r>
                <w:rPr>
                  <w:sz w:val="20"/>
                  <w:lang w:val="en-IE"/>
                </w:rPr>
                <w:t>Column that displays the quantity of the products in the basket.</w:t>
              </w:r>
            </w:ins>
          </w:p>
        </w:tc>
        <w:tc>
          <w:tcPr>
            <w:tcW w:w="1258" w:type="dxa"/>
            <w:vAlign w:val="top"/>
          </w:tcPr>
          <w:p w14:paraId="16C0278A" w14:textId="642BE87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73" w:author="Author"/>
                <w:sz w:val="20"/>
                <w:lang w:val="en-IE"/>
              </w:rPr>
            </w:pPr>
            <w:ins w:id="6674" w:author="Author">
              <w:r w:rsidRPr="00E73B40">
                <w:rPr>
                  <w:sz w:val="20"/>
                  <w:lang w:val="en-IE"/>
                </w:rPr>
                <w:t>-</w:t>
              </w:r>
            </w:ins>
          </w:p>
        </w:tc>
        <w:tc>
          <w:tcPr>
            <w:tcW w:w="1127" w:type="dxa"/>
            <w:vAlign w:val="top"/>
          </w:tcPr>
          <w:p w14:paraId="64B992D3" w14:textId="0381A61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75" w:author="Author"/>
                <w:sz w:val="20"/>
                <w:lang w:val="en-IE"/>
              </w:rPr>
            </w:pPr>
            <w:ins w:id="6676" w:author="Author">
              <w:r w:rsidRPr="00E73B40">
                <w:rPr>
                  <w:sz w:val="20"/>
                  <w:lang w:val="en-IE"/>
                </w:rPr>
                <w:t>-</w:t>
              </w:r>
            </w:ins>
          </w:p>
        </w:tc>
      </w:tr>
      <w:tr w:rsidR="00045133" w:rsidRPr="00E73B40" w14:paraId="0BAD65E6" w14:textId="77777777" w:rsidTr="001D5372">
        <w:trPr>
          <w:ins w:id="667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0DFEF8" w14:textId="1F676C2B" w:rsidR="00045133" w:rsidRPr="00711226" w:rsidRDefault="00045133" w:rsidP="001D5372">
            <w:pPr>
              <w:spacing w:before="40" w:after="40" w:line="240" w:lineRule="exact"/>
              <w:jc w:val="left"/>
              <w:rPr>
                <w:ins w:id="6678" w:author="Author"/>
                <w:sz w:val="20"/>
                <w:lang w:val="en-IE"/>
              </w:rPr>
            </w:pPr>
            <w:ins w:id="6679" w:author="Author">
              <w:r w:rsidRPr="00711226">
                <w:rPr>
                  <w:sz w:val="20"/>
                  <w:lang w:val="en-IE"/>
                </w:rPr>
                <w:t>Products</w:t>
              </w:r>
            </w:ins>
          </w:p>
        </w:tc>
        <w:tc>
          <w:tcPr>
            <w:tcW w:w="1460" w:type="dxa"/>
            <w:vAlign w:val="top"/>
          </w:tcPr>
          <w:p w14:paraId="0CFB45E4" w14:textId="790ADEF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0" w:author="Author"/>
                <w:sz w:val="20"/>
                <w:lang w:val="en-IE"/>
              </w:rPr>
            </w:pPr>
            <w:ins w:id="6681" w:author="Author">
              <w:r>
                <w:rPr>
                  <w:sz w:val="20"/>
                  <w:lang w:val="en-IE"/>
                </w:rPr>
                <w:t>Label</w:t>
              </w:r>
            </w:ins>
          </w:p>
        </w:tc>
        <w:tc>
          <w:tcPr>
            <w:tcW w:w="3686" w:type="dxa"/>
            <w:vAlign w:val="top"/>
          </w:tcPr>
          <w:p w14:paraId="1EB4EE7B" w14:textId="764A146D" w:rsidR="00045133" w:rsidRPr="00E73B40"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2" w:author="Author"/>
                <w:sz w:val="20"/>
                <w:lang w:val="en-IE"/>
              </w:rPr>
            </w:pPr>
            <w:ins w:id="6683" w:author="Author">
              <w:r>
                <w:rPr>
                  <w:sz w:val="20"/>
                  <w:lang w:val="en-IE"/>
                </w:rPr>
                <w:t>Column that displays the products in the basket.</w:t>
              </w:r>
            </w:ins>
          </w:p>
        </w:tc>
        <w:tc>
          <w:tcPr>
            <w:tcW w:w="1258" w:type="dxa"/>
            <w:vAlign w:val="top"/>
          </w:tcPr>
          <w:p w14:paraId="1E2DB66F" w14:textId="7777777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4" w:author="Author"/>
                <w:sz w:val="20"/>
                <w:lang w:val="en-IE"/>
              </w:rPr>
            </w:pPr>
            <w:ins w:id="6685" w:author="Author">
              <w:r w:rsidRPr="00E73B40">
                <w:rPr>
                  <w:sz w:val="20"/>
                  <w:lang w:val="en-IE"/>
                </w:rPr>
                <w:t>-</w:t>
              </w:r>
            </w:ins>
          </w:p>
        </w:tc>
        <w:tc>
          <w:tcPr>
            <w:tcW w:w="1127" w:type="dxa"/>
            <w:vAlign w:val="top"/>
          </w:tcPr>
          <w:p w14:paraId="5ABC7A51" w14:textId="7777777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6" w:author="Author"/>
                <w:sz w:val="20"/>
                <w:lang w:val="en-IE"/>
              </w:rPr>
            </w:pPr>
            <w:ins w:id="6687" w:author="Author">
              <w:r w:rsidRPr="00E73B40">
                <w:rPr>
                  <w:sz w:val="20"/>
                  <w:lang w:val="en-IE"/>
                </w:rPr>
                <w:t>-</w:t>
              </w:r>
            </w:ins>
          </w:p>
        </w:tc>
      </w:tr>
      <w:tr w:rsidR="00045133" w:rsidRPr="00E73B40" w14:paraId="7928D8B3" w14:textId="77777777" w:rsidTr="001D5372">
        <w:trPr>
          <w:ins w:id="668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E02CB96" w14:textId="15AA5B54" w:rsidR="00045133" w:rsidRPr="00711226" w:rsidRDefault="00045133" w:rsidP="001D5372">
            <w:pPr>
              <w:spacing w:before="40" w:after="40" w:line="240" w:lineRule="exact"/>
              <w:jc w:val="left"/>
              <w:rPr>
                <w:ins w:id="6689" w:author="Author"/>
                <w:sz w:val="20"/>
                <w:lang w:val="en-IE"/>
              </w:rPr>
            </w:pPr>
            <w:ins w:id="6690" w:author="Author">
              <w:r>
                <w:rPr>
                  <w:sz w:val="20"/>
                  <w:lang w:val="en-IE"/>
                </w:rPr>
                <w:lastRenderedPageBreak/>
                <w:t>Reference</w:t>
              </w:r>
            </w:ins>
          </w:p>
        </w:tc>
        <w:tc>
          <w:tcPr>
            <w:tcW w:w="1460" w:type="dxa"/>
            <w:vAlign w:val="top"/>
          </w:tcPr>
          <w:p w14:paraId="5C49137B" w14:textId="005D19D5" w:rsidR="00045133"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1" w:author="Author"/>
                <w:sz w:val="20"/>
                <w:lang w:val="en-IE"/>
              </w:rPr>
            </w:pPr>
            <w:ins w:id="6692" w:author="Author">
              <w:r>
                <w:rPr>
                  <w:sz w:val="20"/>
                  <w:lang w:val="en-IE"/>
                </w:rPr>
                <w:t>Label</w:t>
              </w:r>
            </w:ins>
          </w:p>
        </w:tc>
        <w:tc>
          <w:tcPr>
            <w:tcW w:w="3686" w:type="dxa"/>
            <w:vAlign w:val="top"/>
          </w:tcPr>
          <w:p w14:paraId="7A7D354A" w14:textId="437E75D7" w:rsidR="00045133"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3" w:author="Author"/>
                <w:sz w:val="20"/>
                <w:lang w:val="en-IE"/>
              </w:rPr>
            </w:pPr>
            <w:ins w:id="6694" w:author="Author">
              <w:r>
                <w:rPr>
                  <w:sz w:val="20"/>
                  <w:lang w:val="en-IE"/>
                </w:rPr>
                <w:t>Column that displays the reference of the products in the basket.</w:t>
              </w:r>
            </w:ins>
          </w:p>
        </w:tc>
        <w:tc>
          <w:tcPr>
            <w:tcW w:w="1258" w:type="dxa"/>
            <w:vAlign w:val="top"/>
          </w:tcPr>
          <w:p w14:paraId="30724F65" w14:textId="42AA29A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5" w:author="Author"/>
                <w:sz w:val="20"/>
                <w:lang w:val="en-IE"/>
              </w:rPr>
            </w:pPr>
            <w:ins w:id="6696" w:author="Author">
              <w:r w:rsidRPr="00E73B40">
                <w:rPr>
                  <w:sz w:val="20"/>
                  <w:lang w:val="en-IE"/>
                </w:rPr>
                <w:t>-</w:t>
              </w:r>
            </w:ins>
          </w:p>
        </w:tc>
        <w:tc>
          <w:tcPr>
            <w:tcW w:w="1127" w:type="dxa"/>
            <w:vAlign w:val="top"/>
          </w:tcPr>
          <w:p w14:paraId="2C5CA4BE" w14:textId="150CFDC3"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7" w:author="Author"/>
                <w:sz w:val="20"/>
                <w:lang w:val="en-IE"/>
              </w:rPr>
            </w:pPr>
            <w:ins w:id="6698" w:author="Author">
              <w:r w:rsidRPr="00E73B40">
                <w:rPr>
                  <w:sz w:val="20"/>
                  <w:lang w:val="en-IE"/>
                </w:rPr>
                <w:t>-</w:t>
              </w:r>
            </w:ins>
          </w:p>
        </w:tc>
      </w:tr>
      <w:tr w:rsidR="00045133" w:rsidRPr="00E73B40" w14:paraId="024D268C" w14:textId="77777777" w:rsidTr="001D5372">
        <w:trPr>
          <w:ins w:id="669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8CA559" w14:textId="230ED5AE" w:rsidR="00045133" w:rsidRPr="00711226" w:rsidRDefault="00045133" w:rsidP="001D5372">
            <w:pPr>
              <w:spacing w:before="40" w:after="40" w:line="240" w:lineRule="exact"/>
              <w:jc w:val="left"/>
              <w:rPr>
                <w:ins w:id="6700" w:author="Author"/>
                <w:sz w:val="20"/>
                <w:lang w:val="en-IE"/>
              </w:rPr>
            </w:pPr>
            <w:ins w:id="6701" w:author="Author">
              <w:r w:rsidRPr="00711226">
                <w:rPr>
                  <w:sz w:val="20"/>
                  <w:lang w:val="en-IE"/>
                </w:rPr>
                <w:t>Monthly Cost</w:t>
              </w:r>
            </w:ins>
          </w:p>
        </w:tc>
        <w:tc>
          <w:tcPr>
            <w:tcW w:w="1460" w:type="dxa"/>
            <w:vAlign w:val="top"/>
          </w:tcPr>
          <w:p w14:paraId="7DB0031F" w14:textId="5F1BEB6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2" w:author="Author"/>
                <w:sz w:val="20"/>
                <w:lang w:val="en-IE"/>
              </w:rPr>
            </w:pPr>
            <w:ins w:id="6703" w:author="Author">
              <w:r w:rsidRPr="00B84DE8">
                <w:rPr>
                  <w:sz w:val="20"/>
                  <w:lang w:val="en-IE"/>
                </w:rPr>
                <w:t>Label</w:t>
              </w:r>
            </w:ins>
          </w:p>
        </w:tc>
        <w:tc>
          <w:tcPr>
            <w:tcW w:w="3686" w:type="dxa"/>
            <w:vAlign w:val="top"/>
          </w:tcPr>
          <w:p w14:paraId="6474BA84" w14:textId="22200EC1"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4" w:author="Author"/>
                <w:sz w:val="20"/>
                <w:lang w:val="en-IE"/>
              </w:rPr>
            </w:pPr>
            <w:ins w:id="6705" w:author="Author">
              <w:r>
                <w:rPr>
                  <w:sz w:val="20"/>
                  <w:lang w:val="en-IE"/>
                </w:rPr>
                <w:t>Column that displays the monthly cost of the product. If not applicable, the default value will be 0.</w:t>
              </w:r>
            </w:ins>
          </w:p>
        </w:tc>
        <w:tc>
          <w:tcPr>
            <w:tcW w:w="1258" w:type="dxa"/>
            <w:vAlign w:val="top"/>
          </w:tcPr>
          <w:p w14:paraId="6D243656" w14:textId="1BE88D4F"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6" w:author="Author"/>
                <w:sz w:val="20"/>
                <w:lang w:val="en-IE"/>
              </w:rPr>
            </w:pPr>
            <w:ins w:id="6707" w:author="Author">
              <w:r w:rsidRPr="00E73B40">
                <w:rPr>
                  <w:sz w:val="20"/>
                  <w:lang w:val="en-IE"/>
                </w:rPr>
                <w:t>-</w:t>
              </w:r>
            </w:ins>
          </w:p>
        </w:tc>
        <w:tc>
          <w:tcPr>
            <w:tcW w:w="1127" w:type="dxa"/>
            <w:vAlign w:val="top"/>
          </w:tcPr>
          <w:p w14:paraId="21458006" w14:textId="634EF0D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8" w:author="Author"/>
                <w:sz w:val="20"/>
                <w:lang w:val="en-IE"/>
              </w:rPr>
            </w:pPr>
            <w:ins w:id="6709" w:author="Author">
              <w:r w:rsidRPr="00E73B40">
                <w:rPr>
                  <w:sz w:val="20"/>
                  <w:lang w:val="en-IE"/>
                </w:rPr>
                <w:t>-</w:t>
              </w:r>
            </w:ins>
          </w:p>
        </w:tc>
      </w:tr>
      <w:tr w:rsidR="00045133" w:rsidRPr="00E73B40" w14:paraId="7298953D" w14:textId="77777777" w:rsidTr="001D5372">
        <w:trPr>
          <w:ins w:id="671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4CC7D75" w14:textId="227E0EF6" w:rsidR="00045133" w:rsidRPr="00711226" w:rsidRDefault="00045133" w:rsidP="001D5372">
            <w:pPr>
              <w:spacing w:before="40" w:after="40" w:line="240" w:lineRule="exact"/>
              <w:jc w:val="left"/>
              <w:rPr>
                <w:ins w:id="6711" w:author="Author"/>
                <w:sz w:val="20"/>
                <w:lang w:val="en-IE"/>
              </w:rPr>
            </w:pPr>
            <w:ins w:id="6712" w:author="Author">
              <w:r w:rsidRPr="00711226">
                <w:rPr>
                  <w:sz w:val="20"/>
                  <w:lang w:val="en-IE"/>
                </w:rPr>
                <w:t>One-off cost</w:t>
              </w:r>
            </w:ins>
          </w:p>
        </w:tc>
        <w:tc>
          <w:tcPr>
            <w:tcW w:w="1460" w:type="dxa"/>
            <w:vAlign w:val="top"/>
          </w:tcPr>
          <w:p w14:paraId="13F5DEFB" w14:textId="48891C06"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3" w:author="Author"/>
                <w:sz w:val="20"/>
                <w:lang w:val="en-IE"/>
              </w:rPr>
            </w:pPr>
            <w:ins w:id="6714" w:author="Author">
              <w:r w:rsidRPr="00B84DE8">
                <w:rPr>
                  <w:sz w:val="20"/>
                  <w:lang w:val="en-IE"/>
                </w:rPr>
                <w:t>Label</w:t>
              </w:r>
            </w:ins>
          </w:p>
        </w:tc>
        <w:tc>
          <w:tcPr>
            <w:tcW w:w="3686" w:type="dxa"/>
            <w:vAlign w:val="top"/>
          </w:tcPr>
          <w:p w14:paraId="471C049E" w14:textId="130EBD7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5" w:author="Author"/>
                <w:sz w:val="20"/>
                <w:lang w:val="en-IE"/>
              </w:rPr>
            </w:pPr>
            <w:ins w:id="6716" w:author="Author">
              <w:r>
                <w:rPr>
                  <w:sz w:val="20"/>
                  <w:lang w:val="en-IE"/>
                </w:rPr>
                <w:t>Column that displays the one-off cost of the product. If not applicable, the default value will be 0.</w:t>
              </w:r>
            </w:ins>
          </w:p>
        </w:tc>
        <w:tc>
          <w:tcPr>
            <w:tcW w:w="1258" w:type="dxa"/>
            <w:vAlign w:val="top"/>
          </w:tcPr>
          <w:p w14:paraId="18EA05E1" w14:textId="07A06413"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7" w:author="Author"/>
                <w:sz w:val="20"/>
                <w:lang w:val="en-IE"/>
              </w:rPr>
            </w:pPr>
            <w:ins w:id="6718" w:author="Author">
              <w:r w:rsidRPr="00E73B40">
                <w:rPr>
                  <w:sz w:val="20"/>
                  <w:lang w:val="en-IE"/>
                </w:rPr>
                <w:t>-</w:t>
              </w:r>
            </w:ins>
          </w:p>
        </w:tc>
        <w:tc>
          <w:tcPr>
            <w:tcW w:w="1127" w:type="dxa"/>
            <w:vAlign w:val="top"/>
          </w:tcPr>
          <w:p w14:paraId="64F05277" w14:textId="3F0CD4C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9" w:author="Author"/>
                <w:sz w:val="20"/>
                <w:lang w:val="en-IE"/>
              </w:rPr>
            </w:pPr>
            <w:ins w:id="6720" w:author="Author">
              <w:r w:rsidRPr="00E73B40">
                <w:rPr>
                  <w:sz w:val="20"/>
                  <w:lang w:val="en-IE"/>
                </w:rPr>
                <w:t>-</w:t>
              </w:r>
            </w:ins>
          </w:p>
        </w:tc>
      </w:tr>
    </w:tbl>
    <w:p w14:paraId="035BE39A" w14:textId="1641B0F9" w:rsidR="005B6B01" w:rsidRPr="00E73B40" w:rsidRDefault="005B6B01" w:rsidP="005B6B01">
      <w:pPr>
        <w:pStyle w:val="Heading5"/>
        <w:rPr>
          <w:ins w:id="6721" w:author="Author"/>
          <w:lang w:val="en-IE"/>
        </w:rPr>
      </w:pPr>
      <w:ins w:id="6722" w:author="Author">
        <w:r>
          <w:rPr>
            <w:lang w:val="en-IE"/>
          </w:rPr>
          <w:t>Component management confirmation</w:t>
        </w:r>
      </w:ins>
    </w:p>
    <w:p w14:paraId="1F67089D" w14:textId="6E0BB39D" w:rsidR="005B6B01" w:rsidRDefault="005B6B01" w:rsidP="005B6B01">
      <w:pPr>
        <w:jc w:val="center"/>
        <w:rPr>
          <w:ins w:id="6723" w:author="Author"/>
          <w:lang w:val="en-IE"/>
        </w:rPr>
      </w:pPr>
      <w:ins w:id="6724" w:author="Author">
        <w:r>
          <w:rPr>
            <w:noProof/>
            <w:lang w:val="pt-PT" w:eastAsia="pt-PT"/>
          </w:rPr>
          <w:drawing>
            <wp:inline distT="0" distB="0" distL="0" distR="0" wp14:anchorId="51F680C0" wp14:editId="78B6232F">
              <wp:extent cx="3819525" cy="923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19525" cy="923925"/>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7C3180" w:rsidRPr="00E73B40" w14:paraId="3404A858" w14:textId="77777777" w:rsidTr="005530AD">
        <w:trPr>
          <w:cnfStyle w:val="100000000000" w:firstRow="1" w:lastRow="0" w:firstColumn="0" w:lastColumn="0" w:oddVBand="0" w:evenVBand="0" w:oddHBand="0" w:evenHBand="0" w:firstRowFirstColumn="0" w:firstRowLastColumn="0" w:lastRowFirstColumn="0" w:lastRowLastColumn="0"/>
          <w:ins w:id="6725"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6FA8672" w14:textId="77777777" w:rsidR="007C3180" w:rsidRPr="00E73B40" w:rsidRDefault="007C3180" w:rsidP="005530AD">
            <w:pPr>
              <w:rPr>
                <w:ins w:id="6726" w:author="Author"/>
                <w:lang w:val="en-IE"/>
              </w:rPr>
            </w:pPr>
            <w:ins w:id="6727" w:author="Author">
              <w:r w:rsidRPr="00E73B40">
                <w:rPr>
                  <w:lang w:val="en-IE"/>
                </w:rPr>
                <w:t>Screen Description</w:t>
              </w:r>
            </w:ins>
          </w:p>
        </w:tc>
      </w:tr>
      <w:tr w:rsidR="007C3180" w:rsidRPr="00E73B40" w14:paraId="28FA5A61" w14:textId="77777777" w:rsidTr="005530AD">
        <w:trPr>
          <w:ins w:id="6728"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1BB0525" w14:textId="77777777" w:rsidR="007C3180" w:rsidRPr="00E73B40" w:rsidRDefault="007C3180" w:rsidP="005530AD">
            <w:pPr>
              <w:jc w:val="right"/>
              <w:rPr>
                <w:ins w:id="6729" w:author="Author"/>
                <w:lang w:val="en-IE"/>
              </w:rPr>
            </w:pPr>
            <w:ins w:id="6730" w:author="Author">
              <w:r w:rsidRPr="00E73B40">
                <w:rPr>
                  <w:lang w:val="en-IE"/>
                </w:rPr>
                <w:t>Display Name</w:t>
              </w:r>
            </w:ins>
          </w:p>
        </w:tc>
        <w:tc>
          <w:tcPr>
            <w:tcW w:w="7619" w:type="dxa"/>
          </w:tcPr>
          <w:p w14:paraId="6EC139B9"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731" w:author="Author"/>
                <w:sz w:val="20"/>
                <w:lang w:val="en-IE"/>
              </w:rPr>
            </w:pPr>
            <w:ins w:id="6732" w:author="Author">
              <w:r w:rsidRPr="00E73B40">
                <w:rPr>
                  <w:sz w:val="20"/>
                  <w:lang w:val="en-IE"/>
                </w:rPr>
                <w:t>Process name: Sales</w:t>
              </w:r>
            </w:ins>
          </w:p>
          <w:p w14:paraId="05D073E2" w14:textId="712F058A" w:rsidR="007C3180" w:rsidRPr="00E73B40" w:rsidRDefault="007C3180" w:rsidP="006C64E4">
            <w:pPr>
              <w:jc w:val="left"/>
              <w:cnfStyle w:val="000000000000" w:firstRow="0" w:lastRow="0" w:firstColumn="0" w:lastColumn="0" w:oddVBand="0" w:evenVBand="0" w:oddHBand="0" w:evenHBand="0" w:firstRowFirstColumn="0" w:firstRowLastColumn="0" w:lastRowFirstColumn="0" w:lastRowLastColumn="0"/>
              <w:rPr>
                <w:ins w:id="6733" w:author="Author"/>
                <w:sz w:val="20"/>
                <w:lang w:val="en-IE"/>
              </w:rPr>
            </w:pPr>
            <w:ins w:id="6734" w:author="Author">
              <w:r>
                <w:rPr>
                  <w:sz w:val="20"/>
                  <w:lang w:val="en-IE"/>
                </w:rPr>
                <w:t>Component management confirmation</w:t>
              </w:r>
            </w:ins>
          </w:p>
        </w:tc>
      </w:tr>
    </w:tbl>
    <w:p w14:paraId="77A3EE51" w14:textId="77777777" w:rsidR="007C3180" w:rsidRPr="00E73B40" w:rsidRDefault="007C3180" w:rsidP="005B6B01">
      <w:pPr>
        <w:jc w:val="center"/>
        <w:rPr>
          <w:ins w:id="6735"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5B6B01" w:rsidRPr="00E73B40" w14:paraId="0CEB9CA3" w14:textId="77777777" w:rsidTr="00C16D87">
        <w:trPr>
          <w:cnfStyle w:val="100000000000" w:firstRow="1" w:lastRow="0" w:firstColumn="0" w:lastColumn="0" w:oddVBand="0" w:evenVBand="0" w:oddHBand="0" w:evenHBand="0" w:firstRowFirstColumn="0" w:firstRowLastColumn="0" w:lastRowFirstColumn="0" w:lastRowLastColumn="0"/>
          <w:ins w:id="6736"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4EC23EAF" w14:textId="77777777" w:rsidR="005B6B01" w:rsidRPr="00E73B40" w:rsidRDefault="005B6B01" w:rsidP="00C16D87">
            <w:pPr>
              <w:rPr>
                <w:ins w:id="6737" w:author="Author"/>
                <w:lang w:val="en-IE"/>
              </w:rPr>
            </w:pPr>
            <w:ins w:id="6738" w:author="Author">
              <w:r w:rsidRPr="00E73B40">
                <w:rPr>
                  <w:lang w:val="en-IE"/>
                </w:rPr>
                <w:t xml:space="preserve">Field Description </w:t>
              </w:r>
            </w:ins>
          </w:p>
        </w:tc>
      </w:tr>
      <w:tr w:rsidR="005B6B01" w:rsidRPr="00E73B40" w14:paraId="224FD422" w14:textId="77777777" w:rsidTr="00C16D87">
        <w:trPr>
          <w:ins w:id="6739"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5E4E39E" w14:textId="77777777" w:rsidR="005B6B01" w:rsidRPr="00E73B40" w:rsidRDefault="005B6B01" w:rsidP="00C16D87">
            <w:pPr>
              <w:jc w:val="center"/>
              <w:rPr>
                <w:ins w:id="6740" w:author="Author"/>
                <w:b w:val="0"/>
                <w:lang w:val="en-IE"/>
              </w:rPr>
            </w:pPr>
            <w:ins w:id="6741" w:author="Author">
              <w:r w:rsidRPr="00E73B40">
                <w:rPr>
                  <w:lang w:val="en-IE"/>
                </w:rPr>
                <w:t>Label</w:t>
              </w:r>
            </w:ins>
          </w:p>
        </w:tc>
        <w:tc>
          <w:tcPr>
            <w:tcW w:w="1460" w:type="dxa"/>
            <w:shd w:val="clear" w:color="auto" w:fill="D8D7D5"/>
          </w:tcPr>
          <w:p w14:paraId="78FD0C65"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42" w:author="Author"/>
                <w:b/>
                <w:lang w:val="en-IE"/>
              </w:rPr>
            </w:pPr>
            <w:ins w:id="6743" w:author="Author">
              <w:r w:rsidRPr="00E73B40">
                <w:rPr>
                  <w:b/>
                  <w:lang w:val="en-IE"/>
                </w:rPr>
                <w:t>Type</w:t>
              </w:r>
            </w:ins>
          </w:p>
        </w:tc>
        <w:tc>
          <w:tcPr>
            <w:tcW w:w="3686" w:type="dxa"/>
            <w:shd w:val="clear" w:color="auto" w:fill="D8D7D5"/>
          </w:tcPr>
          <w:p w14:paraId="1ED18364"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44" w:author="Author"/>
                <w:b/>
                <w:lang w:val="en-IE"/>
              </w:rPr>
            </w:pPr>
            <w:ins w:id="6745" w:author="Author">
              <w:r w:rsidRPr="00E73B40">
                <w:rPr>
                  <w:b/>
                  <w:lang w:val="en-IE"/>
                </w:rPr>
                <w:t>Description</w:t>
              </w:r>
              <w:r w:rsidRPr="00E73B40">
                <w:rPr>
                  <w:b/>
                  <w:lang w:val="en-IE"/>
                </w:rPr>
                <w:br/>
              </w:r>
            </w:ins>
          </w:p>
        </w:tc>
        <w:tc>
          <w:tcPr>
            <w:tcW w:w="1258" w:type="dxa"/>
            <w:shd w:val="clear" w:color="auto" w:fill="D8D7D5"/>
          </w:tcPr>
          <w:p w14:paraId="66AA612D"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46" w:author="Author"/>
                <w:b/>
                <w:lang w:val="en-IE"/>
              </w:rPr>
            </w:pPr>
            <w:ins w:id="6747" w:author="Author">
              <w:r w:rsidRPr="00E73B40">
                <w:rPr>
                  <w:b/>
                  <w:lang w:val="en-IE"/>
                </w:rPr>
                <w:t>Read Only</w:t>
              </w:r>
            </w:ins>
          </w:p>
        </w:tc>
        <w:tc>
          <w:tcPr>
            <w:tcW w:w="1127" w:type="dxa"/>
            <w:shd w:val="clear" w:color="auto" w:fill="D8D7D5"/>
          </w:tcPr>
          <w:p w14:paraId="315EF0FC"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48" w:author="Author"/>
                <w:b/>
                <w:lang w:val="en-IE"/>
              </w:rPr>
            </w:pPr>
            <w:ins w:id="6749" w:author="Author">
              <w:r w:rsidRPr="00E73B40">
                <w:rPr>
                  <w:b/>
                  <w:lang w:val="en-IE"/>
                </w:rPr>
                <w:t>Mandatory</w:t>
              </w:r>
            </w:ins>
          </w:p>
        </w:tc>
      </w:tr>
      <w:tr w:rsidR="005B6B01" w:rsidRPr="00E73B40" w14:paraId="3D8B24C2" w14:textId="77777777" w:rsidTr="00C16D87">
        <w:trPr>
          <w:ins w:id="675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B89D4FF" w14:textId="518AA93A" w:rsidR="005B6B01" w:rsidRPr="00711226" w:rsidRDefault="005B6B01" w:rsidP="00C16D87">
            <w:pPr>
              <w:spacing w:before="40" w:after="40" w:line="240" w:lineRule="exact"/>
              <w:jc w:val="left"/>
              <w:rPr>
                <w:ins w:id="6751" w:author="Author"/>
                <w:sz w:val="20"/>
                <w:lang w:val="en-IE"/>
              </w:rPr>
            </w:pPr>
            <w:ins w:id="6752" w:author="Author">
              <w:r>
                <w:rPr>
                  <w:sz w:val="20"/>
                  <w:lang w:val="en-IE"/>
                </w:rPr>
                <w:t>Information</w:t>
              </w:r>
            </w:ins>
          </w:p>
        </w:tc>
        <w:tc>
          <w:tcPr>
            <w:tcW w:w="1460" w:type="dxa"/>
            <w:vAlign w:val="top"/>
          </w:tcPr>
          <w:p w14:paraId="21BD20C4" w14:textId="77777777" w:rsidR="005B6B01"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53" w:author="Author"/>
                <w:sz w:val="20"/>
                <w:lang w:val="en-IE"/>
              </w:rPr>
            </w:pPr>
            <w:ins w:id="6754" w:author="Author">
              <w:r w:rsidRPr="00B84DE8">
                <w:rPr>
                  <w:sz w:val="20"/>
                  <w:lang w:val="en-IE"/>
                </w:rPr>
                <w:t>Label</w:t>
              </w:r>
            </w:ins>
          </w:p>
        </w:tc>
        <w:tc>
          <w:tcPr>
            <w:tcW w:w="3686" w:type="dxa"/>
            <w:vAlign w:val="top"/>
          </w:tcPr>
          <w:p w14:paraId="6F9EC8DB" w14:textId="222022F0" w:rsidR="005B6B01" w:rsidRDefault="005B6B01" w:rsidP="005B6B0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55" w:author="Author"/>
                <w:sz w:val="20"/>
                <w:lang w:val="en-IE"/>
              </w:rPr>
            </w:pPr>
            <w:ins w:id="6756" w:author="Author">
              <w:r>
                <w:rPr>
                  <w:sz w:val="20"/>
                  <w:lang w:val="en-IE"/>
                </w:rPr>
                <w:t>Information to the user about the activation or deactivation</w:t>
              </w:r>
            </w:ins>
          </w:p>
        </w:tc>
        <w:tc>
          <w:tcPr>
            <w:tcW w:w="1258" w:type="dxa"/>
            <w:vAlign w:val="top"/>
          </w:tcPr>
          <w:p w14:paraId="398C689A"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57" w:author="Author"/>
                <w:sz w:val="20"/>
                <w:lang w:val="en-IE"/>
              </w:rPr>
            </w:pPr>
            <w:ins w:id="6758" w:author="Author">
              <w:r w:rsidRPr="00E73B40">
                <w:rPr>
                  <w:sz w:val="20"/>
                  <w:lang w:val="en-IE"/>
                </w:rPr>
                <w:t>-</w:t>
              </w:r>
            </w:ins>
          </w:p>
        </w:tc>
        <w:tc>
          <w:tcPr>
            <w:tcW w:w="1127" w:type="dxa"/>
            <w:vAlign w:val="top"/>
          </w:tcPr>
          <w:p w14:paraId="5A95BD47"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59" w:author="Author"/>
                <w:sz w:val="20"/>
                <w:lang w:val="en-IE"/>
              </w:rPr>
            </w:pPr>
            <w:ins w:id="6760" w:author="Author">
              <w:r w:rsidRPr="00E73B40">
                <w:rPr>
                  <w:sz w:val="20"/>
                  <w:lang w:val="en-IE"/>
                </w:rPr>
                <w:t>-</w:t>
              </w:r>
            </w:ins>
          </w:p>
        </w:tc>
      </w:tr>
      <w:tr w:rsidR="005B6B01" w:rsidRPr="00E73B40" w14:paraId="62F0AA34" w14:textId="77777777" w:rsidTr="00C16D87">
        <w:trPr>
          <w:ins w:id="676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E0E09C2" w14:textId="4A6084B2" w:rsidR="005B6B01" w:rsidRPr="00711226" w:rsidRDefault="005B6B01" w:rsidP="00C16D87">
            <w:pPr>
              <w:spacing w:before="40" w:after="40" w:line="240" w:lineRule="exact"/>
              <w:jc w:val="left"/>
              <w:rPr>
                <w:ins w:id="6762" w:author="Author"/>
                <w:sz w:val="20"/>
                <w:lang w:val="en-IE"/>
              </w:rPr>
            </w:pPr>
            <w:ins w:id="6763" w:author="Author">
              <w:r>
                <w:rPr>
                  <w:sz w:val="20"/>
                  <w:lang w:val="en-IE"/>
                </w:rPr>
                <w:t>Affected Add-ons</w:t>
              </w:r>
              <w:r w:rsidR="006C64E4">
                <w:rPr>
                  <w:sz w:val="20"/>
                  <w:lang w:val="en-IE"/>
                </w:rPr>
                <w:t>/ Components/ Single Product Offers</w:t>
              </w:r>
            </w:ins>
          </w:p>
        </w:tc>
        <w:tc>
          <w:tcPr>
            <w:tcW w:w="1460" w:type="dxa"/>
            <w:vAlign w:val="top"/>
          </w:tcPr>
          <w:p w14:paraId="1B9924CE"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4" w:author="Author"/>
                <w:sz w:val="20"/>
                <w:lang w:val="en-IE"/>
              </w:rPr>
            </w:pPr>
            <w:ins w:id="6765" w:author="Author">
              <w:r>
                <w:rPr>
                  <w:sz w:val="20"/>
                  <w:lang w:val="en-IE"/>
                </w:rPr>
                <w:t>Label</w:t>
              </w:r>
            </w:ins>
          </w:p>
        </w:tc>
        <w:tc>
          <w:tcPr>
            <w:tcW w:w="3686" w:type="dxa"/>
            <w:vAlign w:val="top"/>
          </w:tcPr>
          <w:p w14:paraId="5D25B7B2" w14:textId="012AC3CB" w:rsidR="005B6B01" w:rsidRPr="00E73B40"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6" w:author="Author"/>
                <w:sz w:val="20"/>
                <w:lang w:val="en-IE"/>
              </w:rPr>
            </w:pPr>
            <w:ins w:id="6767" w:author="Author">
              <w:r>
                <w:rPr>
                  <w:sz w:val="20"/>
                  <w:lang w:val="en-IE"/>
                </w:rPr>
                <w:t>Affected add-ons</w:t>
              </w:r>
              <w:r w:rsidR="006C64E4">
                <w:rPr>
                  <w:sz w:val="20"/>
                  <w:lang w:val="en-IE"/>
                </w:rPr>
                <w:t xml:space="preserve"> or components or single product offers</w:t>
              </w:r>
              <w:r>
                <w:rPr>
                  <w:sz w:val="20"/>
                  <w:lang w:val="en-IE"/>
                </w:rPr>
                <w:t xml:space="preserve"> that will be added or removed if action is accepted</w:t>
              </w:r>
            </w:ins>
          </w:p>
        </w:tc>
        <w:tc>
          <w:tcPr>
            <w:tcW w:w="1258" w:type="dxa"/>
            <w:vAlign w:val="top"/>
          </w:tcPr>
          <w:p w14:paraId="0B04FEBC"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8" w:author="Author"/>
                <w:sz w:val="20"/>
                <w:lang w:val="en-IE"/>
              </w:rPr>
            </w:pPr>
            <w:ins w:id="6769" w:author="Author">
              <w:r w:rsidRPr="00E73B40">
                <w:rPr>
                  <w:sz w:val="20"/>
                  <w:lang w:val="en-IE"/>
                </w:rPr>
                <w:t>-</w:t>
              </w:r>
            </w:ins>
          </w:p>
        </w:tc>
        <w:tc>
          <w:tcPr>
            <w:tcW w:w="1127" w:type="dxa"/>
            <w:vAlign w:val="top"/>
          </w:tcPr>
          <w:p w14:paraId="59AD2852"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0" w:author="Author"/>
                <w:sz w:val="20"/>
                <w:lang w:val="en-IE"/>
              </w:rPr>
            </w:pPr>
            <w:ins w:id="6771" w:author="Author">
              <w:r w:rsidRPr="00E73B40">
                <w:rPr>
                  <w:sz w:val="20"/>
                  <w:lang w:val="en-IE"/>
                </w:rPr>
                <w:t>-</w:t>
              </w:r>
            </w:ins>
          </w:p>
        </w:tc>
      </w:tr>
      <w:tr w:rsidR="005B6B01" w:rsidRPr="00E73B40" w14:paraId="34E15809" w14:textId="77777777" w:rsidTr="00C16D87">
        <w:trPr>
          <w:ins w:id="677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5BE739E" w14:textId="3B412A6E" w:rsidR="005B6B01" w:rsidRPr="00711226" w:rsidRDefault="005B6B01" w:rsidP="00C16D87">
            <w:pPr>
              <w:spacing w:before="40" w:after="40" w:line="240" w:lineRule="exact"/>
              <w:jc w:val="left"/>
              <w:rPr>
                <w:ins w:id="6773" w:author="Author"/>
                <w:sz w:val="20"/>
                <w:lang w:val="en-IE"/>
              </w:rPr>
            </w:pPr>
            <w:ins w:id="6774" w:author="Author">
              <w:r>
                <w:rPr>
                  <w:sz w:val="20"/>
                  <w:lang w:val="en-IE"/>
                </w:rPr>
                <w:t>No</w:t>
              </w:r>
            </w:ins>
          </w:p>
        </w:tc>
        <w:tc>
          <w:tcPr>
            <w:tcW w:w="1460" w:type="dxa"/>
            <w:vAlign w:val="top"/>
          </w:tcPr>
          <w:p w14:paraId="36664F5D" w14:textId="47302A0F" w:rsidR="005B6B01"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5" w:author="Author"/>
                <w:sz w:val="20"/>
                <w:lang w:val="en-IE"/>
              </w:rPr>
            </w:pPr>
            <w:ins w:id="6776" w:author="Author">
              <w:r>
                <w:rPr>
                  <w:sz w:val="20"/>
                  <w:lang w:val="en-IE"/>
                </w:rPr>
                <w:t>Button</w:t>
              </w:r>
            </w:ins>
          </w:p>
        </w:tc>
        <w:tc>
          <w:tcPr>
            <w:tcW w:w="3686" w:type="dxa"/>
            <w:vAlign w:val="top"/>
          </w:tcPr>
          <w:p w14:paraId="0DFF69E5" w14:textId="33F46B1B" w:rsidR="005B6B01"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7" w:author="Author"/>
                <w:sz w:val="20"/>
                <w:lang w:val="en-IE"/>
              </w:rPr>
            </w:pPr>
            <w:ins w:id="6778" w:author="Author">
              <w:r>
                <w:rPr>
                  <w:sz w:val="20"/>
                  <w:lang w:val="en-IE"/>
                </w:rPr>
                <w:t>Will cancel the confirmation of the activation or deactivation</w:t>
              </w:r>
            </w:ins>
          </w:p>
        </w:tc>
        <w:tc>
          <w:tcPr>
            <w:tcW w:w="1258" w:type="dxa"/>
            <w:vAlign w:val="top"/>
          </w:tcPr>
          <w:p w14:paraId="1A8E3822"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9" w:author="Author"/>
                <w:sz w:val="20"/>
                <w:lang w:val="en-IE"/>
              </w:rPr>
            </w:pPr>
            <w:ins w:id="6780" w:author="Author">
              <w:r w:rsidRPr="00E73B40">
                <w:rPr>
                  <w:sz w:val="20"/>
                  <w:lang w:val="en-IE"/>
                </w:rPr>
                <w:t>-</w:t>
              </w:r>
            </w:ins>
          </w:p>
        </w:tc>
        <w:tc>
          <w:tcPr>
            <w:tcW w:w="1127" w:type="dxa"/>
            <w:vAlign w:val="top"/>
          </w:tcPr>
          <w:p w14:paraId="5D0C1DD5"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1" w:author="Author"/>
                <w:sz w:val="20"/>
                <w:lang w:val="en-IE"/>
              </w:rPr>
            </w:pPr>
            <w:ins w:id="6782" w:author="Author">
              <w:r w:rsidRPr="00E73B40">
                <w:rPr>
                  <w:sz w:val="20"/>
                  <w:lang w:val="en-IE"/>
                </w:rPr>
                <w:t>-</w:t>
              </w:r>
            </w:ins>
          </w:p>
        </w:tc>
      </w:tr>
      <w:tr w:rsidR="005B6B01" w:rsidRPr="00E73B40" w14:paraId="24178006" w14:textId="77777777" w:rsidTr="00C16D87">
        <w:trPr>
          <w:ins w:id="678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3FB1B13" w14:textId="2F2C1B6C" w:rsidR="005B6B01" w:rsidRPr="00711226" w:rsidRDefault="005B6B01" w:rsidP="00C16D87">
            <w:pPr>
              <w:spacing w:before="40" w:after="40" w:line="240" w:lineRule="exact"/>
              <w:jc w:val="left"/>
              <w:rPr>
                <w:ins w:id="6784" w:author="Author"/>
                <w:sz w:val="20"/>
                <w:lang w:val="en-IE"/>
              </w:rPr>
            </w:pPr>
            <w:ins w:id="6785" w:author="Author">
              <w:r>
                <w:rPr>
                  <w:sz w:val="20"/>
                  <w:lang w:val="en-IE"/>
                </w:rPr>
                <w:t>Yes</w:t>
              </w:r>
            </w:ins>
          </w:p>
        </w:tc>
        <w:tc>
          <w:tcPr>
            <w:tcW w:w="1460" w:type="dxa"/>
            <w:vAlign w:val="top"/>
          </w:tcPr>
          <w:p w14:paraId="134A7E86" w14:textId="7FB0A308"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6" w:author="Author"/>
                <w:sz w:val="20"/>
                <w:lang w:val="en-IE"/>
              </w:rPr>
            </w:pPr>
            <w:ins w:id="6787" w:author="Author">
              <w:r>
                <w:rPr>
                  <w:sz w:val="20"/>
                  <w:lang w:val="en-IE"/>
                </w:rPr>
                <w:t>Button</w:t>
              </w:r>
            </w:ins>
          </w:p>
        </w:tc>
        <w:tc>
          <w:tcPr>
            <w:tcW w:w="3686" w:type="dxa"/>
            <w:vAlign w:val="top"/>
          </w:tcPr>
          <w:p w14:paraId="2BE48D42" w14:textId="42BDBAE8" w:rsidR="005B6B01" w:rsidRPr="00E73B40"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8" w:author="Author"/>
                <w:sz w:val="20"/>
                <w:lang w:val="en-IE"/>
              </w:rPr>
            </w:pPr>
            <w:ins w:id="6789" w:author="Author">
              <w:r>
                <w:rPr>
                  <w:sz w:val="20"/>
                  <w:lang w:val="en-IE"/>
                </w:rPr>
                <w:t>Will accept the confirmation of the activation or deactivation</w:t>
              </w:r>
            </w:ins>
          </w:p>
        </w:tc>
        <w:tc>
          <w:tcPr>
            <w:tcW w:w="1258" w:type="dxa"/>
            <w:vAlign w:val="top"/>
          </w:tcPr>
          <w:p w14:paraId="7A0BE7C0"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0" w:author="Author"/>
                <w:sz w:val="20"/>
                <w:lang w:val="en-IE"/>
              </w:rPr>
            </w:pPr>
            <w:ins w:id="6791" w:author="Author">
              <w:r w:rsidRPr="00E73B40">
                <w:rPr>
                  <w:sz w:val="20"/>
                  <w:lang w:val="en-IE"/>
                </w:rPr>
                <w:t>-</w:t>
              </w:r>
            </w:ins>
          </w:p>
        </w:tc>
        <w:tc>
          <w:tcPr>
            <w:tcW w:w="1127" w:type="dxa"/>
            <w:vAlign w:val="top"/>
          </w:tcPr>
          <w:p w14:paraId="35C6BB98"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2" w:author="Author"/>
                <w:sz w:val="20"/>
                <w:lang w:val="en-IE"/>
              </w:rPr>
            </w:pPr>
            <w:ins w:id="6793" w:author="Author">
              <w:r w:rsidRPr="00E73B40">
                <w:rPr>
                  <w:sz w:val="20"/>
                  <w:lang w:val="en-IE"/>
                </w:rPr>
                <w:t>-</w:t>
              </w:r>
            </w:ins>
          </w:p>
        </w:tc>
      </w:tr>
    </w:tbl>
    <w:p w14:paraId="0E9FC6DA" w14:textId="5D183B9A" w:rsidR="00EC6270" w:rsidRPr="00E73B40" w:rsidRDefault="00EC6270" w:rsidP="00EC6270">
      <w:pPr>
        <w:pStyle w:val="Heading5"/>
        <w:rPr>
          <w:ins w:id="6794" w:author="Author"/>
          <w:lang w:val="en-IE"/>
        </w:rPr>
      </w:pPr>
      <w:ins w:id="6795" w:author="Author">
        <w:r>
          <w:rPr>
            <w:lang w:val="en-IE"/>
          </w:rPr>
          <w:t>Collapsed Basket View</w:t>
        </w:r>
      </w:ins>
    </w:p>
    <w:p w14:paraId="229C5F8E" w14:textId="09E4FF36" w:rsidR="00EC6270" w:rsidRDefault="00EC6270" w:rsidP="00EC6270">
      <w:pPr>
        <w:jc w:val="center"/>
        <w:rPr>
          <w:ins w:id="6796" w:author="Author"/>
          <w:lang w:val="en-IE"/>
        </w:rPr>
      </w:pPr>
      <w:ins w:id="6797" w:author="Author">
        <w:r>
          <w:rPr>
            <w:noProof/>
            <w:lang w:val="pt-PT" w:eastAsia="pt-PT"/>
          </w:rPr>
          <w:lastRenderedPageBreak/>
          <w:drawing>
            <wp:inline distT="0" distB="0" distL="0" distR="0" wp14:anchorId="73603C3B" wp14:editId="3EA2C1B8">
              <wp:extent cx="6120130" cy="3772505"/>
              <wp:effectExtent l="0" t="0" r="0" b="0"/>
              <wp:docPr id="405" name="Picture 405" descr="C:\Users\NB20223\Google Drive\Sal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B20223\Google Drive\Sales\2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130" cy="3772505"/>
                      </a:xfrm>
                      <a:prstGeom prst="rect">
                        <a:avLst/>
                      </a:prstGeom>
                      <a:noFill/>
                      <a:ln>
                        <a:noFill/>
                      </a:ln>
                    </pic:spPr>
                  </pic:pic>
                </a:graphicData>
              </a:graphic>
            </wp:inline>
          </w:drawing>
        </w:r>
      </w:ins>
    </w:p>
    <w:p w14:paraId="04EE8C16" w14:textId="77777777" w:rsidR="00EC6270" w:rsidRDefault="00EC6270" w:rsidP="00EC6270">
      <w:pPr>
        <w:jc w:val="center"/>
        <w:rPr>
          <w:ins w:id="6798" w:author="Author"/>
          <w:lang w:val="en-IE"/>
        </w:rPr>
      </w:pPr>
    </w:p>
    <w:tbl>
      <w:tblPr>
        <w:tblStyle w:val="CelFocus"/>
        <w:tblW w:w="0" w:type="auto"/>
        <w:tblLook w:val="04A0" w:firstRow="1" w:lastRow="0" w:firstColumn="1" w:lastColumn="0" w:noHBand="0" w:noVBand="1"/>
      </w:tblPr>
      <w:tblGrid>
        <w:gridCol w:w="2235"/>
        <w:gridCol w:w="7619"/>
      </w:tblGrid>
      <w:tr w:rsidR="00EC6270" w:rsidRPr="00E73B40" w14:paraId="04CBF85F" w14:textId="77777777" w:rsidTr="006B3472">
        <w:trPr>
          <w:cnfStyle w:val="100000000000" w:firstRow="1" w:lastRow="0" w:firstColumn="0" w:lastColumn="0" w:oddVBand="0" w:evenVBand="0" w:oddHBand="0" w:evenHBand="0" w:firstRowFirstColumn="0" w:firstRowLastColumn="0" w:lastRowFirstColumn="0" w:lastRowLastColumn="0"/>
          <w:ins w:id="679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40A9390" w14:textId="77777777" w:rsidR="00EC6270" w:rsidRPr="00E73B40" w:rsidRDefault="00EC6270" w:rsidP="006B3472">
            <w:pPr>
              <w:rPr>
                <w:ins w:id="6800" w:author="Author"/>
                <w:lang w:val="en-IE"/>
              </w:rPr>
            </w:pPr>
            <w:ins w:id="6801" w:author="Author">
              <w:r w:rsidRPr="00E73B40">
                <w:rPr>
                  <w:lang w:val="en-IE"/>
                </w:rPr>
                <w:t>Screen Description</w:t>
              </w:r>
            </w:ins>
          </w:p>
        </w:tc>
      </w:tr>
      <w:tr w:rsidR="00EC6270" w:rsidRPr="00E73B40" w14:paraId="192B6BF8" w14:textId="77777777" w:rsidTr="006B3472">
        <w:trPr>
          <w:ins w:id="6802"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0040E0F" w14:textId="77777777" w:rsidR="00EC6270" w:rsidRPr="00E73B40" w:rsidRDefault="00EC6270" w:rsidP="006B3472">
            <w:pPr>
              <w:jc w:val="right"/>
              <w:rPr>
                <w:ins w:id="6803" w:author="Author"/>
                <w:lang w:val="en-IE"/>
              </w:rPr>
            </w:pPr>
            <w:ins w:id="6804" w:author="Author">
              <w:r w:rsidRPr="00E73B40">
                <w:rPr>
                  <w:lang w:val="en-IE"/>
                </w:rPr>
                <w:t>Display Name</w:t>
              </w:r>
            </w:ins>
          </w:p>
        </w:tc>
        <w:tc>
          <w:tcPr>
            <w:tcW w:w="7619" w:type="dxa"/>
          </w:tcPr>
          <w:p w14:paraId="569C1C1B" w14:textId="77777777" w:rsidR="00EC6270" w:rsidRPr="00E73B40" w:rsidRDefault="00EC6270" w:rsidP="006B3472">
            <w:pPr>
              <w:jc w:val="left"/>
              <w:cnfStyle w:val="000000000000" w:firstRow="0" w:lastRow="0" w:firstColumn="0" w:lastColumn="0" w:oddVBand="0" w:evenVBand="0" w:oddHBand="0" w:evenHBand="0" w:firstRowFirstColumn="0" w:firstRowLastColumn="0" w:lastRowFirstColumn="0" w:lastRowLastColumn="0"/>
              <w:rPr>
                <w:ins w:id="6805" w:author="Author"/>
                <w:sz w:val="20"/>
                <w:lang w:val="en-IE"/>
              </w:rPr>
            </w:pPr>
            <w:ins w:id="6806" w:author="Author">
              <w:r w:rsidRPr="00E73B40">
                <w:rPr>
                  <w:sz w:val="20"/>
                  <w:lang w:val="en-IE"/>
                </w:rPr>
                <w:t>Process name: Sales</w:t>
              </w:r>
            </w:ins>
          </w:p>
          <w:p w14:paraId="3DEF1CAA" w14:textId="4E50449B" w:rsidR="00EC6270" w:rsidRPr="00E73B40" w:rsidRDefault="00EC6270" w:rsidP="00EC6270">
            <w:pPr>
              <w:jc w:val="left"/>
              <w:cnfStyle w:val="000000000000" w:firstRow="0" w:lastRow="0" w:firstColumn="0" w:lastColumn="0" w:oddVBand="0" w:evenVBand="0" w:oddHBand="0" w:evenHBand="0" w:firstRowFirstColumn="0" w:firstRowLastColumn="0" w:lastRowFirstColumn="0" w:lastRowLastColumn="0"/>
              <w:rPr>
                <w:ins w:id="6807" w:author="Author"/>
                <w:sz w:val="20"/>
                <w:lang w:val="en-IE"/>
              </w:rPr>
            </w:pPr>
            <w:ins w:id="6808" w:author="Author">
              <w:r>
                <w:rPr>
                  <w:sz w:val="20"/>
                  <w:lang w:val="en-IE"/>
                </w:rPr>
                <w:t xml:space="preserve">Collapsed Basket </w:t>
              </w:r>
            </w:ins>
          </w:p>
        </w:tc>
      </w:tr>
    </w:tbl>
    <w:p w14:paraId="31D9C423" w14:textId="77777777" w:rsidR="00EC6270" w:rsidRPr="00E73B40" w:rsidRDefault="00EC6270" w:rsidP="00EC6270">
      <w:pPr>
        <w:jc w:val="center"/>
        <w:rPr>
          <w:ins w:id="6809" w:author="Author"/>
          <w:lang w:val="en-IE"/>
        </w:rPr>
      </w:pPr>
    </w:p>
    <w:tbl>
      <w:tblPr>
        <w:tblStyle w:val="CelFocus"/>
        <w:tblW w:w="0" w:type="auto"/>
        <w:tblLook w:val="04A0" w:firstRow="1" w:lastRow="0" w:firstColumn="1" w:lastColumn="0" w:noHBand="0" w:noVBand="1"/>
      </w:tblPr>
      <w:tblGrid>
        <w:gridCol w:w="9592"/>
      </w:tblGrid>
      <w:tr w:rsidR="00EC6270" w:rsidRPr="00E73B40" w14:paraId="1762BE38" w14:textId="77777777" w:rsidTr="006B3472">
        <w:trPr>
          <w:cnfStyle w:val="100000000000" w:firstRow="1" w:lastRow="0" w:firstColumn="0" w:lastColumn="0" w:oddVBand="0" w:evenVBand="0" w:oddHBand="0" w:evenHBand="0" w:firstRowFirstColumn="0" w:firstRowLastColumn="0" w:lastRowFirstColumn="0" w:lastRowLastColumn="0"/>
          <w:ins w:id="6810"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7B481536" w14:textId="77777777" w:rsidR="00EC6270" w:rsidRPr="00E73B40" w:rsidRDefault="00EC6270" w:rsidP="006B3472">
            <w:pPr>
              <w:rPr>
                <w:ins w:id="6811" w:author="Author"/>
                <w:lang w:val="en-IE"/>
              </w:rPr>
            </w:pPr>
            <w:ins w:id="6812" w:author="Author">
              <w:r w:rsidRPr="00E73B40">
                <w:rPr>
                  <w:lang w:val="en-IE"/>
                </w:rPr>
                <w:t xml:space="preserve">Field Description </w:t>
              </w:r>
            </w:ins>
          </w:p>
        </w:tc>
      </w:tr>
      <w:tr w:rsidR="00EC6270" w:rsidRPr="00E73B40" w14:paraId="17495BC2" w14:textId="77777777" w:rsidTr="006B3472">
        <w:trPr>
          <w:ins w:id="6813"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422818B9" w14:textId="1CD3ADC8" w:rsidR="00EC6270" w:rsidRPr="00E73B40" w:rsidRDefault="00EC6270" w:rsidP="006B3472">
            <w:pPr>
              <w:rPr>
                <w:ins w:id="6814" w:author="Author"/>
                <w:b w:val="0"/>
                <w:lang w:val="en-IE"/>
              </w:rPr>
            </w:pPr>
            <w:ins w:id="6815" w:author="Author">
              <w:r>
                <w:rPr>
                  <w:b w:val="0"/>
                  <w:lang w:val="en-IE"/>
                </w:rPr>
                <w:t>Collapsed view of the basket</w:t>
              </w:r>
            </w:ins>
          </w:p>
        </w:tc>
      </w:tr>
    </w:tbl>
    <w:p w14:paraId="4F2B6DD4" w14:textId="77777777" w:rsidR="001637F0" w:rsidRDefault="001637F0" w:rsidP="001637F0">
      <w:pPr>
        <w:pStyle w:val="UnnumberedHeading"/>
        <w:rPr>
          <w:ins w:id="6816" w:author="Author"/>
          <w:lang w:val="en-IE"/>
        </w:rPr>
      </w:pPr>
    </w:p>
    <w:p w14:paraId="6823BF10" w14:textId="3DCC1C69" w:rsidR="001637F0" w:rsidRPr="00E73B40" w:rsidRDefault="001637F0" w:rsidP="001637F0">
      <w:pPr>
        <w:pStyle w:val="Heading5"/>
        <w:rPr>
          <w:ins w:id="6817" w:author="Author"/>
          <w:lang w:val="en-IE"/>
        </w:rPr>
      </w:pPr>
      <w:ins w:id="6818" w:author="Author">
        <w:r>
          <w:rPr>
            <w:lang w:val="en-IE"/>
          </w:rPr>
          <w:t>Process c</w:t>
        </w:r>
        <w:r w:rsidRPr="001637F0">
          <w:rPr>
            <w:lang w:val="en-IE"/>
          </w:rPr>
          <w:t>losure popup</w:t>
        </w:r>
      </w:ins>
    </w:p>
    <w:p w14:paraId="16882ABB" w14:textId="753DACC5" w:rsidR="001637F0" w:rsidRPr="00D0714F" w:rsidRDefault="001637F0" w:rsidP="001637F0">
      <w:pPr>
        <w:rPr>
          <w:ins w:id="6819" w:author="Author"/>
          <w:b/>
          <w:bCs/>
          <w:sz w:val="20"/>
        </w:rPr>
      </w:pPr>
      <w:ins w:id="6820" w:author="Author">
        <w:r>
          <w:rPr>
            <w:b/>
            <w:bCs/>
            <w:sz w:val="20"/>
          </w:rPr>
          <w:t>Generic popup when closing a process</w:t>
        </w:r>
      </w:ins>
    </w:p>
    <w:p w14:paraId="07129E72" w14:textId="626273F2" w:rsidR="001637F0" w:rsidRDefault="001637F0" w:rsidP="001637F0">
      <w:pPr>
        <w:jc w:val="center"/>
        <w:rPr>
          <w:ins w:id="6821" w:author="Author"/>
          <w:lang w:val="en-IE"/>
        </w:rPr>
      </w:pPr>
      <w:ins w:id="6822" w:author="Author">
        <w:r>
          <w:rPr>
            <w:noProof/>
            <w:lang w:val="pt-PT" w:eastAsia="pt-PT"/>
          </w:rPr>
          <w:drawing>
            <wp:inline distT="0" distB="0" distL="0" distR="0" wp14:anchorId="1F9A710F" wp14:editId="2011735C">
              <wp:extent cx="2847975" cy="106894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7975" cy="1068945"/>
                      </a:xfrm>
                      <a:prstGeom prst="rect">
                        <a:avLst/>
                      </a:prstGeom>
                      <a:noFill/>
                      <a:ln>
                        <a:noFill/>
                      </a:ln>
                    </pic:spPr>
                  </pic:pic>
                </a:graphicData>
              </a:graphic>
            </wp:inline>
          </w:drawing>
        </w:r>
      </w:ins>
    </w:p>
    <w:p w14:paraId="4D4E6E60" w14:textId="77777777" w:rsidR="001637F0" w:rsidRDefault="001637F0" w:rsidP="001637F0">
      <w:pPr>
        <w:rPr>
          <w:ins w:id="6823" w:author="Author"/>
          <w:b/>
          <w:bCs/>
          <w:sz w:val="20"/>
        </w:rPr>
      </w:pPr>
    </w:p>
    <w:p w14:paraId="6F4DA4A8" w14:textId="77777777" w:rsidR="007E16D7" w:rsidRDefault="007E16D7" w:rsidP="001637F0">
      <w:pPr>
        <w:rPr>
          <w:ins w:id="6824" w:author="Author"/>
          <w:b/>
          <w:bCs/>
          <w:sz w:val="20"/>
        </w:rPr>
      </w:pPr>
    </w:p>
    <w:p w14:paraId="5A19FA59" w14:textId="250AD20D" w:rsidR="001637F0" w:rsidRPr="001637F0" w:rsidRDefault="001637F0" w:rsidP="001637F0">
      <w:pPr>
        <w:rPr>
          <w:ins w:id="6825" w:author="Author"/>
        </w:rPr>
      </w:pPr>
      <w:ins w:id="6826" w:author="Author">
        <w:r>
          <w:rPr>
            <w:b/>
            <w:bCs/>
            <w:sz w:val="20"/>
          </w:rPr>
          <w:lastRenderedPageBreak/>
          <w:t>Popup when closing a process and an order was created</w:t>
        </w:r>
      </w:ins>
    </w:p>
    <w:p w14:paraId="3E65C977" w14:textId="1A3C61BD" w:rsidR="001637F0" w:rsidRDefault="001637F0" w:rsidP="001637F0">
      <w:pPr>
        <w:jc w:val="center"/>
        <w:rPr>
          <w:ins w:id="6827" w:author="Author"/>
          <w:lang w:val="en-IE"/>
        </w:rPr>
      </w:pPr>
      <w:ins w:id="6828" w:author="Author">
        <w:r>
          <w:rPr>
            <w:noProof/>
            <w:lang w:val="pt-PT" w:eastAsia="pt-PT"/>
          </w:rPr>
          <w:drawing>
            <wp:inline distT="0" distB="0" distL="0" distR="0" wp14:anchorId="2870BDCA" wp14:editId="7A5D97EE">
              <wp:extent cx="2743200" cy="1043291"/>
              <wp:effectExtent l="0" t="0" r="0" b="508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043291"/>
                      </a:xfrm>
                      <a:prstGeom prst="rect">
                        <a:avLst/>
                      </a:prstGeom>
                      <a:noFill/>
                      <a:ln>
                        <a:noFill/>
                      </a:ln>
                    </pic:spPr>
                  </pic:pic>
                </a:graphicData>
              </a:graphic>
            </wp:inline>
          </w:drawing>
        </w:r>
      </w:ins>
    </w:p>
    <w:p w14:paraId="2B28F705" w14:textId="77777777" w:rsidR="001637F0" w:rsidRDefault="001637F0" w:rsidP="001637F0">
      <w:pPr>
        <w:jc w:val="center"/>
        <w:rPr>
          <w:ins w:id="6829" w:author="Author"/>
          <w:lang w:val="en-IE"/>
        </w:rPr>
      </w:pPr>
    </w:p>
    <w:tbl>
      <w:tblPr>
        <w:tblStyle w:val="CelFocus"/>
        <w:tblW w:w="0" w:type="auto"/>
        <w:tblLook w:val="04A0" w:firstRow="1" w:lastRow="0" w:firstColumn="1" w:lastColumn="0" w:noHBand="0" w:noVBand="1"/>
      </w:tblPr>
      <w:tblGrid>
        <w:gridCol w:w="2235"/>
        <w:gridCol w:w="7619"/>
      </w:tblGrid>
      <w:tr w:rsidR="001637F0" w:rsidRPr="00E73B40" w14:paraId="1CC9D05C" w14:textId="77777777" w:rsidTr="006A7520">
        <w:trPr>
          <w:cnfStyle w:val="100000000000" w:firstRow="1" w:lastRow="0" w:firstColumn="0" w:lastColumn="0" w:oddVBand="0" w:evenVBand="0" w:oddHBand="0" w:evenHBand="0" w:firstRowFirstColumn="0" w:firstRowLastColumn="0" w:lastRowFirstColumn="0" w:lastRowLastColumn="0"/>
          <w:ins w:id="6830"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1EEAF59" w14:textId="77777777" w:rsidR="001637F0" w:rsidRPr="00E73B40" w:rsidRDefault="001637F0" w:rsidP="006A7520">
            <w:pPr>
              <w:rPr>
                <w:ins w:id="6831" w:author="Author"/>
                <w:lang w:val="en-IE"/>
              </w:rPr>
            </w:pPr>
            <w:ins w:id="6832" w:author="Author">
              <w:r w:rsidRPr="00E73B40">
                <w:rPr>
                  <w:lang w:val="en-IE"/>
                </w:rPr>
                <w:t>Screen Description</w:t>
              </w:r>
            </w:ins>
          </w:p>
        </w:tc>
      </w:tr>
      <w:tr w:rsidR="001637F0" w:rsidRPr="00E73B40" w14:paraId="78A76A8F" w14:textId="77777777" w:rsidTr="006A7520">
        <w:trPr>
          <w:ins w:id="6833"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54B29E6" w14:textId="77777777" w:rsidR="001637F0" w:rsidRPr="00E73B40" w:rsidRDefault="001637F0" w:rsidP="006A7520">
            <w:pPr>
              <w:jc w:val="right"/>
              <w:rPr>
                <w:ins w:id="6834" w:author="Author"/>
                <w:lang w:val="en-IE"/>
              </w:rPr>
            </w:pPr>
            <w:ins w:id="6835" w:author="Author">
              <w:r w:rsidRPr="00E73B40">
                <w:rPr>
                  <w:lang w:val="en-IE"/>
                </w:rPr>
                <w:t>Display Name</w:t>
              </w:r>
            </w:ins>
          </w:p>
        </w:tc>
        <w:tc>
          <w:tcPr>
            <w:tcW w:w="7619" w:type="dxa"/>
          </w:tcPr>
          <w:p w14:paraId="2F93132E" w14:textId="77777777" w:rsidR="001637F0" w:rsidRPr="00E73B40" w:rsidRDefault="001637F0" w:rsidP="006A7520">
            <w:pPr>
              <w:jc w:val="left"/>
              <w:cnfStyle w:val="000000000000" w:firstRow="0" w:lastRow="0" w:firstColumn="0" w:lastColumn="0" w:oddVBand="0" w:evenVBand="0" w:oddHBand="0" w:evenHBand="0" w:firstRowFirstColumn="0" w:firstRowLastColumn="0" w:lastRowFirstColumn="0" w:lastRowLastColumn="0"/>
              <w:rPr>
                <w:ins w:id="6836" w:author="Author"/>
                <w:sz w:val="20"/>
                <w:lang w:val="en-IE"/>
              </w:rPr>
            </w:pPr>
            <w:ins w:id="6837" w:author="Author">
              <w:r w:rsidRPr="00E73B40">
                <w:rPr>
                  <w:sz w:val="20"/>
                  <w:lang w:val="en-IE"/>
                </w:rPr>
                <w:t>Process name: Sales</w:t>
              </w:r>
            </w:ins>
          </w:p>
          <w:p w14:paraId="38538F26" w14:textId="10B2BFE3" w:rsidR="001637F0" w:rsidRPr="00E73B40" w:rsidRDefault="001637F0" w:rsidP="006A7520">
            <w:pPr>
              <w:jc w:val="left"/>
              <w:cnfStyle w:val="000000000000" w:firstRow="0" w:lastRow="0" w:firstColumn="0" w:lastColumn="0" w:oddVBand="0" w:evenVBand="0" w:oddHBand="0" w:evenHBand="0" w:firstRowFirstColumn="0" w:firstRowLastColumn="0" w:lastRowFirstColumn="0" w:lastRowLastColumn="0"/>
              <w:rPr>
                <w:ins w:id="6838" w:author="Author"/>
                <w:sz w:val="20"/>
                <w:lang w:val="en-IE"/>
              </w:rPr>
            </w:pPr>
            <w:ins w:id="6839" w:author="Author">
              <w:r>
                <w:rPr>
                  <w:sz w:val="20"/>
                  <w:lang w:val="en-IE"/>
                </w:rPr>
                <w:t>Process closure popup</w:t>
              </w:r>
            </w:ins>
          </w:p>
        </w:tc>
      </w:tr>
    </w:tbl>
    <w:p w14:paraId="49AFF446" w14:textId="77777777" w:rsidR="001637F0" w:rsidRPr="00E73B40" w:rsidRDefault="001637F0" w:rsidP="001637F0">
      <w:pPr>
        <w:jc w:val="center"/>
        <w:rPr>
          <w:ins w:id="6840"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1637F0" w:rsidRPr="00E73B40" w14:paraId="36846639" w14:textId="77777777" w:rsidTr="006A7520">
        <w:trPr>
          <w:cnfStyle w:val="100000000000" w:firstRow="1" w:lastRow="0" w:firstColumn="0" w:lastColumn="0" w:oddVBand="0" w:evenVBand="0" w:oddHBand="0" w:evenHBand="0" w:firstRowFirstColumn="0" w:firstRowLastColumn="0" w:lastRowFirstColumn="0" w:lastRowLastColumn="0"/>
          <w:ins w:id="6841"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E3AF2E0" w14:textId="77777777" w:rsidR="001637F0" w:rsidRPr="00E73B40" w:rsidRDefault="001637F0" w:rsidP="006A7520">
            <w:pPr>
              <w:rPr>
                <w:ins w:id="6842" w:author="Author"/>
                <w:lang w:val="en-IE"/>
              </w:rPr>
            </w:pPr>
            <w:ins w:id="6843" w:author="Author">
              <w:r w:rsidRPr="00E73B40">
                <w:rPr>
                  <w:lang w:val="en-IE"/>
                </w:rPr>
                <w:t xml:space="preserve">Field Description </w:t>
              </w:r>
            </w:ins>
          </w:p>
        </w:tc>
      </w:tr>
      <w:tr w:rsidR="001637F0" w:rsidRPr="00E73B40" w14:paraId="51C1F37E" w14:textId="77777777" w:rsidTr="006A7520">
        <w:trPr>
          <w:ins w:id="6844"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10527373" w14:textId="77777777" w:rsidR="001637F0" w:rsidRPr="00E73B40" w:rsidRDefault="001637F0" w:rsidP="006A7520">
            <w:pPr>
              <w:jc w:val="center"/>
              <w:rPr>
                <w:ins w:id="6845" w:author="Author"/>
                <w:b w:val="0"/>
                <w:lang w:val="en-IE"/>
              </w:rPr>
            </w:pPr>
            <w:ins w:id="6846" w:author="Author">
              <w:r w:rsidRPr="00E73B40">
                <w:rPr>
                  <w:lang w:val="en-IE"/>
                </w:rPr>
                <w:t>Label</w:t>
              </w:r>
            </w:ins>
          </w:p>
        </w:tc>
        <w:tc>
          <w:tcPr>
            <w:tcW w:w="1460" w:type="dxa"/>
            <w:shd w:val="clear" w:color="auto" w:fill="D8D7D5"/>
          </w:tcPr>
          <w:p w14:paraId="4623B4FB"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47" w:author="Author"/>
                <w:b/>
                <w:lang w:val="en-IE"/>
              </w:rPr>
            </w:pPr>
            <w:ins w:id="6848" w:author="Author">
              <w:r w:rsidRPr="00E73B40">
                <w:rPr>
                  <w:b/>
                  <w:lang w:val="en-IE"/>
                </w:rPr>
                <w:t>Type</w:t>
              </w:r>
            </w:ins>
          </w:p>
        </w:tc>
        <w:tc>
          <w:tcPr>
            <w:tcW w:w="3686" w:type="dxa"/>
            <w:shd w:val="clear" w:color="auto" w:fill="D8D7D5"/>
          </w:tcPr>
          <w:p w14:paraId="62E2CF7B"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49" w:author="Author"/>
                <w:b/>
                <w:lang w:val="en-IE"/>
              </w:rPr>
            </w:pPr>
            <w:ins w:id="6850" w:author="Author">
              <w:r w:rsidRPr="00E73B40">
                <w:rPr>
                  <w:b/>
                  <w:lang w:val="en-IE"/>
                </w:rPr>
                <w:t>Description</w:t>
              </w:r>
              <w:r w:rsidRPr="00E73B40">
                <w:rPr>
                  <w:b/>
                  <w:lang w:val="en-IE"/>
                </w:rPr>
                <w:br/>
              </w:r>
            </w:ins>
          </w:p>
        </w:tc>
        <w:tc>
          <w:tcPr>
            <w:tcW w:w="1258" w:type="dxa"/>
            <w:shd w:val="clear" w:color="auto" w:fill="D8D7D5"/>
          </w:tcPr>
          <w:p w14:paraId="323E9AC5"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51" w:author="Author"/>
                <w:b/>
                <w:lang w:val="en-IE"/>
              </w:rPr>
            </w:pPr>
            <w:ins w:id="6852" w:author="Author">
              <w:r w:rsidRPr="00E73B40">
                <w:rPr>
                  <w:b/>
                  <w:lang w:val="en-IE"/>
                </w:rPr>
                <w:t>Read Only</w:t>
              </w:r>
            </w:ins>
          </w:p>
        </w:tc>
        <w:tc>
          <w:tcPr>
            <w:tcW w:w="1127" w:type="dxa"/>
            <w:shd w:val="clear" w:color="auto" w:fill="D8D7D5"/>
          </w:tcPr>
          <w:p w14:paraId="26C43F6D"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53" w:author="Author"/>
                <w:b/>
                <w:lang w:val="en-IE"/>
              </w:rPr>
            </w:pPr>
            <w:ins w:id="6854" w:author="Author">
              <w:r w:rsidRPr="00E73B40">
                <w:rPr>
                  <w:b/>
                  <w:lang w:val="en-IE"/>
                </w:rPr>
                <w:t>Mandatory</w:t>
              </w:r>
            </w:ins>
          </w:p>
        </w:tc>
      </w:tr>
      <w:tr w:rsidR="001637F0" w:rsidRPr="00E73B40" w14:paraId="1A77D565" w14:textId="77777777" w:rsidTr="006A7520">
        <w:trPr>
          <w:ins w:id="685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8A6F9C6" w14:textId="54AB90B4" w:rsidR="001637F0" w:rsidRPr="00711226" w:rsidRDefault="001637F0" w:rsidP="006A7520">
            <w:pPr>
              <w:spacing w:before="40" w:after="40" w:line="240" w:lineRule="exact"/>
              <w:jc w:val="left"/>
              <w:rPr>
                <w:ins w:id="6856" w:author="Author"/>
                <w:sz w:val="20"/>
                <w:lang w:val="en-IE"/>
              </w:rPr>
            </w:pPr>
            <w:ins w:id="6857" w:author="Author">
              <w:r>
                <w:rPr>
                  <w:sz w:val="20"/>
                  <w:lang w:val="en-IE"/>
                </w:rPr>
                <w:t>Keep editing</w:t>
              </w:r>
            </w:ins>
          </w:p>
        </w:tc>
        <w:tc>
          <w:tcPr>
            <w:tcW w:w="1460" w:type="dxa"/>
            <w:vAlign w:val="top"/>
          </w:tcPr>
          <w:p w14:paraId="58C8E1F7" w14:textId="797E1697"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58" w:author="Author"/>
                <w:sz w:val="20"/>
                <w:lang w:val="en-IE"/>
              </w:rPr>
            </w:pPr>
            <w:ins w:id="6859" w:author="Author">
              <w:r>
                <w:rPr>
                  <w:sz w:val="20"/>
                  <w:lang w:val="en-IE"/>
                </w:rPr>
                <w:t>Button</w:t>
              </w:r>
            </w:ins>
          </w:p>
        </w:tc>
        <w:tc>
          <w:tcPr>
            <w:tcW w:w="3686" w:type="dxa"/>
            <w:vAlign w:val="top"/>
          </w:tcPr>
          <w:p w14:paraId="2D91B40C" w14:textId="4E38E1D9"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60" w:author="Author"/>
                <w:sz w:val="20"/>
                <w:lang w:val="en-IE"/>
              </w:rPr>
            </w:pPr>
            <w:ins w:id="6861" w:author="Author">
              <w:r>
                <w:rPr>
                  <w:sz w:val="20"/>
                  <w:lang w:val="en-IE"/>
                </w:rPr>
                <w:t>Will keep the user in the process, no changes are made in this scenario.</w:t>
              </w:r>
            </w:ins>
          </w:p>
        </w:tc>
        <w:tc>
          <w:tcPr>
            <w:tcW w:w="1258" w:type="dxa"/>
            <w:vAlign w:val="top"/>
          </w:tcPr>
          <w:p w14:paraId="49B4F8BD"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62" w:author="Author"/>
                <w:sz w:val="20"/>
                <w:lang w:val="en-IE"/>
              </w:rPr>
            </w:pPr>
            <w:ins w:id="6863" w:author="Author">
              <w:r w:rsidRPr="00E73B40">
                <w:rPr>
                  <w:sz w:val="20"/>
                  <w:lang w:val="en-IE"/>
                </w:rPr>
                <w:t>-</w:t>
              </w:r>
            </w:ins>
          </w:p>
        </w:tc>
        <w:tc>
          <w:tcPr>
            <w:tcW w:w="1127" w:type="dxa"/>
            <w:vAlign w:val="top"/>
          </w:tcPr>
          <w:p w14:paraId="3EB75655"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64" w:author="Author"/>
                <w:sz w:val="20"/>
                <w:lang w:val="en-IE"/>
              </w:rPr>
            </w:pPr>
            <w:ins w:id="6865" w:author="Author">
              <w:r w:rsidRPr="00E73B40">
                <w:rPr>
                  <w:sz w:val="20"/>
                  <w:lang w:val="en-IE"/>
                </w:rPr>
                <w:t>-</w:t>
              </w:r>
            </w:ins>
          </w:p>
        </w:tc>
      </w:tr>
      <w:tr w:rsidR="001637F0" w:rsidRPr="00E73B40" w14:paraId="54200C09" w14:textId="77777777" w:rsidTr="006A7520">
        <w:trPr>
          <w:ins w:id="686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42475B" w14:textId="1691EA78" w:rsidR="001637F0" w:rsidRPr="00711226" w:rsidRDefault="001637F0" w:rsidP="006A7520">
            <w:pPr>
              <w:spacing w:before="40" w:after="40" w:line="240" w:lineRule="exact"/>
              <w:jc w:val="left"/>
              <w:rPr>
                <w:ins w:id="6867" w:author="Author"/>
                <w:sz w:val="20"/>
                <w:lang w:val="en-IE"/>
              </w:rPr>
            </w:pPr>
            <w:ins w:id="6868" w:author="Author">
              <w:r>
                <w:rPr>
                  <w:sz w:val="20"/>
                  <w:lang w:val="en-IE"/>
                </w:rPr>
                <w:t>Close</w:t>
              </w:r>
            </w:ins>
          </w:p>
        </w:tc>
        <w:tc>
          <w:tcPr>
            <w:tcW w:w="1460" w:type="dxa"/>
            <w:vAlign w:val="top"/>
          </w:tcPr>
          <w:p w14:paraId="43B8225C" w14:textId="6003F8BD"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69" w:author="Author"/>
                <w:sz w:val="20"/>
                <w:lang w:val="en-IE"/>
              </w:rPr>
            </w:pPr>
            <w:ins w:id="6870" w:author="Author">
              <w:r>
                <w:rPr>
                  <w:sz w:val="20"/>
                  <w:lang w:val="en-IE"/>
                </w:rPr>
                <w:t>Button</w:t>
              </w:r>
            </w:ins>
          </w:p>
        </w:tc>
        <w:tc>
          <w:tcPr>
            <w:tcW w:w="3686" w:type="dxa"/>
            <w:vAlign w:val="top"/>
          </w:tcPr>
          <w:p w14:paraId="0A0AF506" w14:textId="1556C3A3" w:rsidR="001637F0" w:rsidRPr="00E73B40" w:rsidRDefault="001637F0" w:rsidP="001637F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1" w:author="Author"/>
                <w:sz w:val="20"/>
                <w:lang w:val="en-IE"/>
              </w:rPr>
            </w:pPr>
            <w:ins w:id="6872" w:author="Author">
              <w:r>
                <w:rPr>
                  <w:sz w:val="20"/>
                  <w:lang w:val="en-IE"/>
                </w:rPr>
                <w:t>Will close the process and all changes will be lost.</w:t>
              </w:r>
            </w:ins>
          </w:p>
        </w:tc>
        <w:tc>
          <w:tcPr>
            <w:tcW w:w="1258" w:type="dxa"/>
            <w:vAlign w:val="top"/>
          </w:tcPr>
          <w:p w14:paraId="6166AA3D"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3" w:author="Author"/>
                <w:sz w:val="20"/>
                <w:lang w:val="en-IE"/>
              </w:rPr>
            </w:pPr>
            <w:ins w:id="6874" w:author="Author">
              <w:r w:rsidRPr="00E73B40">
                <w:rPr>
                  <w:sz w:val="20"/>
                  <w:lang w:val="en-IE"/>
                </w:rPr>
                <w:t>-</w:t>
              </w:r>
            </w:ins>
          </w:p>
        </w:tc>
        <w:tc>
          <w:tcPr>
            <w:tcW w:w="1127" w:type="dxa"/>
            <w:vAlign w:val="top"/>
          </w:tcPr>
          <w:p w14:paraId="3A9DD5CE"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5" w:author="Author"/>
                <w:sz w:val="20"/>
                <w:lang w:val="en-IE"/>
              </w:rPr>
            </w:pPr>
            <w:ins w:id="6876" w:author="Author">
              <w:r w:rsidRPr="00E73B40">
                <w:rPr>
                  <w:sz w:val="20"/>
                  <w:lang w:val="en-IE"/>
                </w:rPr>
                <w:t>-</w:t>
              </w:r>
            </w:ins>
          </w:p>
        </w:tc>
      </w:tr>
      <w:tr w:rsidR="001637F0" w:rsidRPr="00E73B40" w14:paraId="2D448DF9" w14:textId="77777777" w:rsidTr="006A7520">
        <w:trPr>
          <w:ins w:id="687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C7AAB0E" w14:textId="0E2272F4" w:rsidR="001637F0" w:rsidRPr="00711226" w:rsidRDefault="001637F0" w:rsidP="006A7520">
            <w:pPr>
              <w:spacing w:before="40" w:after="40" w:line="240" w:lineRule="exact"/>
              <w:jc w:val="left"/>
              <w:rPr>
                <w:ins w:id="6878" w:author="Author"/>
                <w:sz w:val="20"/>
                <w:lang w:val="en-IE"/>
              </w:rPr>
            </w:pPr>
            <w:ins w:id="6879" w:author="Author">
              <w:r>
                <w:rPr>
                  <w:sz w:val="20"/>
                  <w:lang w:val="en-IE"/>
                </w:rPr>
                <w:t>Cancel order</w:t>
              </w:r>
            </w:ins>
          </w:p>
        </w:tc>
        <w:tc>
          <w:tcPr>
            <w:tcW w:w="1460" w:type="dxa"/>
            <w:vAlign w:val="top"/>
          </w:tcPr>
          <w:p w14:paraId="3901269B" w14:textId="77777777"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0" w:author="Author"/>
                <w:sz w:val="20"/>
                <w:lang w:val="en-IE"/>
              </w:rPr>
            </w:pPr>
            <w:ins w:id="6881" w:author="Author">
              <w:r>
                <w:rPr>
                  <w:sz w:val="20"/>
                  <w:lang w:val="en-IE"/>
                </w:rPr>
                <w:t>Button</w:t>
              </w:r>
            </w:ins>
          </w:p>
        </w:tc>
        <w:tc>
          <w:tcPr>
            <w:tcW w:w="3686" w:type="dxa"/>
            <w:vAlign w:val="top"/>
          </w:tcPr>
          <w:p w14:paraId="7C32DF26" w14:textId="202196D9" w:rsidR="001637F0" w:rsidRDefault="001637F0" w:rsidP="001637F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2" w:author="Author"/>
                <w:sz w:val="20"/>
                <w:lang w:val="en-IE"/>
              </w:rPr>
            </w:pPr>
            <w:ins w:id="6883" w:author="Author">
              <w:r>
                <w:rPr>
                  <w:sz w:val="20"/>
                  <w:lang w:val="en-IE"/>
                </w:rPr>
                <w:t>Will cancel the order and all changes will be lost.</w:t>
              </w:r>
            </w:ins>
          </w:p>
        </w:tc>
        <w:tc>
          <w:tcPr>
            <w:tcW w:w="1258" w:type="dxa"/>
            <w:vAlign w:val="top"/>
          </w:tcPr>
          <w:p w14:paraId="46A7A2A6"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4" w:author="Author"/>
                <w:sz w:val="20"/>
                <w:lang w:val="en-IE"/>
              </w:rPr>
            </w:pPr>
            <w:ins w:id="6885" w:author="Author">
              <w:r w:rsidRPr="00E73B40">
                <w:rPr>
                  <w:sz w:val="20"/>
                  <w:lang w:val="en-IE"/>
                </w:rPr>
                <w:t>-</w:t>
              </w:r>
            </w:ins>
          </w:p>
        </w:tc>
        <w:tc>
          <w:tcPr>
            <w:tcW w:w="1127" w:type="dxa"/>
            <w:vAlign w:val="top"/>
          </w:tcPr>
          <w:p w14:paraId="28179F3C"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6" w:author="Author"/>
                <w:sz w:val="20"/>
                <w:lang w:val="en-IE"/>
              </w:rPr>
            </w:pPr>
            <w:ins w:id="6887" w:author="Author">
              <w:r w:rsidRPr="00E73B40">
                <w:rPr>
                  <w:sz w:val="20"/>
                  <w:lang w:val="en-IE"/>
                </w:rPr>
                <w:t>-</w:t>
              </w:r>
            </w:ins>
          </w:p>
        </w:tc>
      </w:tr>
    </w:tbl>
    <w:p w14:paraId="7D1E4DE8" w14:textId="77777777" w:rsidR="00EC6270" w:rsidRPr="00EC6270" w:rsidRDefault="00EC6270" w:rsidP="00EC6270">
      <w:pPr>
        <w:pStyle w:val="UnnumberedHeading"/>
        <w:rPr>
          <w:ins w:id="6888" w:author="Author"/>
        </w:rPr>
      </w:pPr>
    </w:p>
    <w:p w14:paraId="74C3119F" w14:textId="31B3E107" w:rsidR="00D60E2F" w:rsidRPr="00E73B40" w:rsidRDefault="00D60E2F" w:rsidP="00D60E2F">
      <w:pPr>
        <w:pStyle w:val="Heading4"/>
        <w:rPr>
          <w:lang w:val="en-IE"/>
        </w:rPr>
      </w:pPr>
      <w:r w:rsidRPr="00E73B40">
        <w:rPr>
          <w:lang w:val="en-IE"/>
        </w:rPr>
        <w:t xml:space="preserve">Phase </w:t>
      </w:r>
      <w:r w:rsidR="0082785D">
        <w:rPr>
          <w:lang w:val="en-IE"/>
        </w:rPr>
        <w:t>I</w:t>
      </w:r>
      <w:r w:rsidR="00AE1F6A">
        <w:rPr>
          <w:lang w:val="en-IE"/>
        </w:rPr>
        <w:t>V</w:t>
      </w:r>
      <w:r w:rsidRPr="00E73B40">
        <w:rPr>
          <w:lang w:val="en-IE"/>
        </w:rPr>
        <w:t xml:space="preserve"> –</w:t>
      </w:r>
      <w:r w:rsidR="00547FB0">
        <w:rPr>
          <w:lang w:val="en-IE"/>
        </w:rPr>
        <w:t xml:space="preserve"> B</w:t>
      </w:r>
      <w:r w:rsidRPr="00E73B40">
        <w:rPr>
          <w:lang w:val="en-IE"/>
        </w:rPr>
        <w:t xml:space="preserve">illing </w:t>
      </w:r>
      <w:r w:rsidR="00AE1F6A">
        <w:rPr>
          <w:lang w:val="en-IE"/>
        </w:rPr>
        <w:t xml:space="preserve">profile </w:t>
      </w:r>
      <w:r w:rsidRPr="00E73B40">
        <w:rPr>
          <w:lang w:val="en-IE"/>
        </w:rPr>
        <w:t>details</w:t>
      </w:r>
    </w:p>
    <w:p w14:paraId="57C4B32F" w14:textId="40EE24DF" w:rsidR="00C06ED2" w:rsidRPr="00E73B40" w:rsidRDefault="00D65231" w:rsidP="00D60E2F">
      <w:pPr>
        <w:pStyle w:val="Heading5"/>
        <w:rPr>
          <w:lang w:val="en-IE"/>
        </w:rPr>
      </w:pPr>
      <w:r>
        <w:rPr>
          <w:lang w:val="en-IE"/>
        </w:rPr>
        <w:t xml:space="preserve">New/Choose </w:t>
      </w:r>
      <w:r w:rsidR="00D60E2F" w:rsidRPr="00E73B40">
        <w:rPr>
          <w:lang w:val="en-IE"/>
        </w:rPr>
        <w:t xml:space="preserve">Billing profile </w:t>
      </w:r>
      <w:r w:rsidR="00C06ED2" w:rsidRPr="00E73B40">
        <w:rPr>
          <w:lang w:val="en-IE"/>
        </w:rPr>
        <w:t>details step</w:t>
      </w:r>
    </w:p>
    <w:p w14:paraId="2F41853C" w14:textId="7033925A" w:rsidR="007575C4" w:rsidRPr="007575C4" w:rsidRDefault="00C06ED2" w:rsidP="00731C76">
      <w:pPr>
        <w:pStyle w:val="UnnumberedHeading"/>
        <w:rPr>
          <w:lang w:val="en-IE"/>
        </w:rPr>
      </w:pPr>
      <w:r w:rsidRPr="00E73B40" w:rsidDel="00C06ED2">
        <w:rPr>
          <w:lang w:val="en-IE"/>
        </w:rPr>
        <w:lastRenderedPageBreak/>
        <w:t xml:space="preserve"> </w:t>
      </w:r>
      <w:r w:rsidR="00EB7B81" w:rsidRPr="00EB7B8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EB7B81">
        <w:rPr>
          <w:noProof/>
          <w:lang w:val="pt-PT" w:eastAsia="pt-PT"/>
        </w:rPr>
        <w:drawing>
          <wp:inline distT="0" distB="0" distL="0" distR="0" wp14:anchorId="102C2A85" wp14:editId="3BEB3707">
            <wp:extent cx="5386713" cy="8486775"/>
            <wp:effectExtent l="0" t="0" r="4445" b="0"/>
            <wp:docPr id="346" name="Picture 346" descr="D:\NB20223\Documents\My Received Files\L_542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B20223\Documents\My Received Files\L_542E.tm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9943" cy="8491864"/>
                    </a:xfrm>
                    <a:prstGeom prst="rect">
                      <a:avLst/>
                    </a:prstGeom>
                    <a:noFill/>
                    <a:ln>
                      <a:noFill/>
                    </a:ln>
                  </pic:spPr>
                </pic:pic>
              </a:graphicData>
            </a:graphic>
          </wp:inline>
        </w:drawing>
      </w:r>
    </w:p>
    <w:p w14:paraId="55C3B410" w14:textId="51F91D3C" w:rsidR="00DD4533" w:rsidRDefault="00DD4533" w:rsidP="00572FCA">
      <w:pPr>
        <w:rPr>
          <w:noProof/>
          <w:lang w:val="pt-PT" w:eastAsia="pt-PT"/>
        </w:rPr>
      </w:pPr>
    </w:p>
    <w:p w14:paraId="3D1797FD" w14:textId="4E148EC9" w:rsidR="00066B64" w:rsidRDefault="00EB7B81" w:rsidP="007575C4">
      <w:pPr>
        <w:rPr>
          <w:noProof/>
          <w:lang w:val="pt-PT" w:eastAsia="pt-PT"/>
        </w:rPr>
      </w:pPr>
      <w:r>
        <w:rPr>
          <w:noProof/>
          <w:lang w:val="pt-PT" w:eastAsia="pt-PT"/>
        </w:rPr>
        <w:lastRenderedPageBreak/>
        <w:drawing>
          <wp:inline distT="0" distB="0" distL="0" distR="0" wp14:anchorId="12F9F44E" wp14:editId="16177756">
            <wp:extent cx="5534025" cy="9024266"/>
            <wp:effectExtent l="0" t="0" r="0" b="5715"/>
            <wp:docPr id="348" name="Picture 348" descr="D:\NB20223\Documents\My Received Files\L_6D2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cuments\My Received Files\L_6D2B.tm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2818" cy="9022297"/>
                    </a:xfrm>
                    <a:prstGeom prst="rect">
                      <a:avLst/>
                    </a:prstGeom>
                    <a:noFill/>
                    <a:ln>
                      <a:noFill/>
                    </a:ln>
                  </pic:spPr>
                </pic:pic>
              </a:graphicData>
            </a:graphic>
          </wp:inline>
        </w:drawing>
      </w:r>
    </w:p>
    <w:p w14:paraId="2195E6C9" w14:textId="77777777" w:rsidR="00EB7B81" w:rsidRDefault="00EB7B81" w:rsidP="00572FCA">
      <w:pPr>
        <w:rPr>
          <w:noProof/>
          <w:lang w:val="pt-PT" w:eastAsia="pt-PT"/>
        </w:rPr>
      </w:pPr>
      <w:r>
        <w:rPr>
          <w:noProof/>
          <w:lang w:val="pt-PT" w:eastAsia="pt-PT"/>
        </w:rPr>
        <w:lastRenderedPageBreak/>
        <w:drawing>
          <wp:inline distT="0" distB="0" distL="0" distR="0" wp14:anchorId="6E0A95A0" wp14:editId="1DBAC7F6">
            <wp:extent cx="5241049" cy="9101122"/>
            <wp:effectExtent l="0" t="0" r="0" b="5080"/>
            <wp:docPr id="360" name="Picture 360" descr="D:\NB20223\Documents\My Received Files\L_249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B20223\Documents\My Received Files\L_2498.tm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2664" cy="9103927"/>
                    </a:xfrm>
                    <a:prstGeom prst="rect">
                      <a:avLst/>
                    </a:prstGeom>
                    <a:noFill/>
                    <a:ln>
                      <a:noFill/>
                    </a:ln>
                  </pic:spPr>
                </pic:pic>
              </a:graphicData>
            </a:graphic>
          </wp:inline>
        </w:drawing>
      </w:r>
    </w:p>
    <w:p w14:paraId="3E697DD9" w14:textId="05B690A9" w:rsidR="00731C76" w:rsidRDefault="00EB7B81" w:rsidP="00572FCA">
      <w:pPr>
        <w:rPr>
          <w:noProof/>
          <w:lang w:val="pt-PT" w:eastAsia="pt-PT"/>
        </w:rPr>
      </w:pPr>
      <w:r>
        <w:rPr>
          <w:noProof/>
          <w:lang w:val="pt-PT" w:eastAsia="pt-PT"/>
        </w:rPr>
        <w:lastRenderedPageBreak/>
        <w:drawing>
          <wp:inline distT="0" distB="0" distL="0" distR="0" wp14:anchorId="11B3040F" wp14:editId="23A05FE8">
            <wp:extent cx="5543550" cy="9030245"/>
            <wp:effectExtent l="0" t="0" r="0" b="0"/>
            <wp:docPr id="379" name="Picture 379" descr="D:\NB20223\Documents\My Received Files\L_164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B20223\Documents\My Received Files\L_1647.tm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2894" cy="9029177"/>
                    </a:xfrm>
                    <a:prstGeom prst="rect">
                      <a:avLst/>
                    </a:prstGeom>
                    <a:noFill/>
                    <a:ln>
                      <a:noFill/>
                    </a:ln>
                  </pic:spPr>
                </pic:pic>
              </a:graphicData>
            </a:graphic>
          </wp:inline>
        </w:drawing>
      </w:r>
    </w:p>
    <w:p w14:paraId="624FF462" w14:textId="77777777" w:rsidR="007575C4" w:rsidRPr="007575C4" w:rsidRDefault="007575C4" w:rsidP="007575C4">
      <w:pPr>
        <w:rPr>
          <w:lang w:val="en-IE"/>
        </w:rPr>
      </w:pPr>
    </w:p>
    <w:tbl>
      <w:tblPr>
        <w:tblStyle w:val="CelFocus"/>
        <w:tblW w:w="0" w:type="auto"/>
        <w:tblLook w:val="04A0" w:firstRow="1" w:lastRow="0" w:firstColumn="1" w:lastColumn="0" w:noHBand="0" w:noVBand="1"/>
      </w:tblPr>
      <w:tblGrid>
        <w:gridCol w:w="2189"/>
        <w:gridCol w:w="7403"/>
      </w:tblGrid>
      <w:tr w:rsidR="00300D00" w:rsidRPr="00E73B40" w14:paraId="6AEBEA29" w14:textId="77777777" w:rsidTr="00300D0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019FCF9A" w14:textId="153C7D44" w:rsidR="00300D00" w:rsidRPr="00E73B40" w:rsidRDefault="00300D00" w:rsidP="00073602">
            <w:pPr>
              <w:rPr>
                <w:lang w:val="en-IE"/>
              </w:rPr>
            </w:pPr>
            <w:r w:rsidRPr="00E73B40">
              <w:rPr>
                <w:lang w:val="en-IE"/>
              </w:rPr>
              <w:t>Screen Description</w:t>
            </w:r>
          </w:p>
        </w:tc>
      </w:tr>
      <w:tr w:rsidR="00300D00" w:rsidRPr="00E73B40" w14:paraId="268BA2CC" w14:textId="77777777" w:rsidTr="00300D00">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77830EF8" w14:textId="77777777" w:rsidR="00300D00" w:rsidRPr="00E73B40" w:rsidRDefault="00300D00" w:rsidP="00073602">
            <w:pPr>
              <w:jc w:val="right"/>
              <w:rPr>
                <w:lang w:val="en-IE"/>
              </w:rPr>
            </w:pPr>
            <w:r w:rsidRPr="00E73B40">
              <w:rPr>
                <w:lang w:val="en-IE"/>
              </w:rPr>
              <w:t>Display Name</w:t>
            </w:r>
          </w:p>
        </w:tc>
        <w:tc>
          <w:tcPr>
            <w:tcW w:w="7403" w:type="dxa"/>
          </w:tcPr>
          <w:p w14:paraId="79E23102" w14:textId="77777777" w:rsidR="00300D00" w:rsidRPr="00E73B40" w:rsidRDefault="00300D00"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57F0FBC" w14:textId="68FAFFB1" w:rsidR="00300D00" w:rsidRPr="00E73B40" w:rsidRDefault="00300D00" w:rsidP="00A37DD6">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Billing profile details</w:t>
            </w:r>
          </w:p>
        </w:tc>
      </w:tr>
    </w:tbl>
    <w:p w14:paraId="55F13D8E" w14:textId="77777777" w:rsidR="00300D00" w:rsidRPr="00E73B40" w:rsidRDefault="00300D00" w:rsidP="00300D00">
      <w:pPr>
        <w:rPr>
          <w:lang w:val="en-IE"/>
        </w:rPr>
      </w:pPr>
    </w:p>
    <w:tbl>
      <w:tblPr>
        <w:tblStyle w:val="CelFocus"/>
        <w:tblW w:w="0" w:type="auto"/>
        <w:tblLook w:val="04A0" w:firstRow="1" w:lastRow="0" w:firstColumn="1" w:lastColumn="0" w:noHBand="0" w:noVBand="1"/>
      </w:tblPr>
      <w:tblGrid>
        <w:gridCol w:w="9592"/>
      </w:tblGrid>
      <w:tr w:rsidR="00300D00" w:rsidRPr="00E73B40" w14:paraId="21678BEA"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22D35B70" w14:textId="77777777" w:rsidR="00300D00" w:rsidRPr="00E73B40" w:rsidRDefault="00300D00" w:rsidP="00073602">
            <w:pPr>
              <w:rPr>
                <w:lang w:val="en-IE"/>
              </w:rPr>
            </w:pPr>
            <w:r w:rsidRPr="00E73B40">
              <w:rPr>
                <w:lang w:val="en-IE"/>
              </w:rPr>
              <w:t xml:space="preserve">Field Description </w:t>
            </w:r>
          </w:p>
        </w:tc>
      </w:tr>
      <w:tr w:rsidR="00300D00" w:rsidRPr="00E73B40" w14:paraId="76F4F5C1"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1C6F5AA4" w14:textId="7F48FE84" w:rsidR="00300D00" w:rsidRPr="00E73B40" w:rsidRDefault="00300D00" w:rsidP="00A37DD6">
            <w:pPr>
              <w:rPr>
                <w:b w:val="0"/>
                <w:lang w:val="en-IE"/>
              </w:rPr>
            </w:pPr>
            <w:r w:rsidRPr="00E73B40">
              <w:rPr>
                <w:b w:val="0"/>
                <w:lang w:val="en-IE"/>
              </w:rPr>
              <w:t xml:space="preserve">Please refer to </w:t>
            </w:r>
            <w:r w:rsidRPr="00E73B40">
              <w:rPr>
                <w:b w:val="0"/>
                <w:i/>
                <w:lang w:val="en-IE"/>
              </w:rPr>
              <w:t>Select existing billing arrangement</w:t>
            </w:r>
            <w:r w:rsidRPr="00E73B40">
              <w:rPr>
                <w:b w:val="0"/>
                <w:lang w:val="en-IE"/>
              </w:rPr>
              <w:t xml:space="preserve"> and </w:t>
            </w:r>
            <w:r w:rsidRPr="00E73B40">
              <w:rPr>
                <w:b w:val="0"/>
                <w:i/>
                <w:lang w:val="en-IE"/>
              </w:rPr>
              <w:t>Select new billing arrangement</w:t>
            </w:r>
            <w:r w:rsidRPr="00E73B40">
              <w:rPr>
                <w:b w:val="0"/>
                <w:lang w:val="en-IE"/>
              </w:rPr>
              <w:t xml:space="preserve"> screen of FEAT</w:t>
            </w:r>
            <w:r w:rsidRPr="00E73B40">
              <w:rPr>
                <w:b w:val="0"/>
                <w:i/>
                <w:lang w:val="en-IE"/>
              </w:rPr>
              <w:t xml:space="preserve"> #2: Billing Details</w:t>
            </w:r>
            <w:r w:rsidRPr="00E73B40">
              <w:rPr>
                <w:b w:val="0"/>
                <w:lang w:val="en-IE"/>
              </w:rPr>
              <w:t xml:space="preserve"> on [3].</w:t>
            </w:r>
          </w:p>
        </w:tc>
      </w:tr>
    </w:tbl>
    <w:p w14:paraId="2F2930B0" w14:textId="77777777" w:rsidR="008D2BAA" w:rsidRPr="00E73B40" w:rsidRDefault="008D2BAA" w:rsidP="008D2BAA">
      <w:pPr>
        <w:pStyle w:val="Heading5"/>
        <w:rPr>
          <w:ins w:id="6889" w:author="Author"/>
          <w:lang w:val="en-IE"/>
        </w:rPr>
      </w:pPr>
      <w:ins w:id="6890" w:author="Author">
        <w:r>
          <w:rPr>
            <w:lang w:val="en-IE"/>
          </w:rPr>
          <w:t>Credit vetting override button</w:t>
        </w:r>
      </w:ins>
    </w:p>
    <w:p w14:paraId="106AF647" w14:textId="47D85C7D" w:rsidR="00EB7B81" w:rsidRDefault="00EB7B81" w:rsidP="008D2BAA">
      <w:pPr>
        <w:jc w:val="center"/>
        <w:rPr>
          <w:ins w:id="6891" w:author="Author"/>
          <w:noProof/>
          <w:lang w:val="pt-PT" w:eastAsia="pt-PT"/>
        </w:rPr>
      </w:pPr>
    </w:p>
    <w:p w14:paraId="760B14C6" w14:textId="70D56AC3" w:rsidR="008D2BAA" w:rsidRDefault="00B24218" w:rsidP="008D2BAA">
      <w:pPr>
        <w:jc w:val="center"/>
        <w:rPr>
          <w:ins w:id="6892" w:author="Author"/>
          <w:noProof/>
          <w:lang w:val="en-US" w:eastAsia="pt-PT"/>
        </w:rPr>
      </w:pPr>
      <w:ins w:id="6893" w:author="Author">
        <w:r>
          <w:rPr>
            <w:noProof/>
            <w:lang w:val="pt-PT" w:eastAsia="pt-PT"/>
          </w:rPr>
          <w:drawing>
            <wp:inline distT="0" distB="0" distL="0" distR="0" wp14:anchorId="5217309A" wp14:editId="763134E2">
              <wp:extent cx="6115050" cy="1666875"/>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5050" cy="1666875"/>
                      </a:xfrm>
                      <a:prstGeom prst="rect">
                        <a:avLst/>
                      </a:prstGeom>
                      <a:noFill/>
                      <a:ln>
                        <a:noFill/>
                      </a:ln>
                    </pic:spPr>
                  </pic:pic>
                </a:graphicData>
              </a:graphic>
            </wp:inline>
          </w:drawing>
        </w:r>
      </w:ins>
    </w:p>
    <w:p w14:paraId="77621700" w14:textId="77777777" w:rsidR="00B24218" w:rsidRDefault="00B24218" w:rsidP="008D2BAA">
      <w:pPr>
        <w:jc w:val="center"/>
        <w:rPr>
          <w:ins w:id="6894" w:author="Author"/>
          <w:noProof/>
          <w:lang w:val="en-US" w:eastAsia="pt-PT"/>
        </w:rPr>
      </w:pPr>
    </w:p>
    <w:p w14:paraId="09195A9B" w14:textId="74E80D08" w:rsidR="00B24218" w:rsidRDefault="00B24218" w:rsidP="008D2BAA">
      <w:pPr>
        <w:jc w:val="center"/>
        <w:rPr>
          <w:ins w:id="6895" w:author="Author"/>
          <w:noProof/>
          <w:lang w:val="en-US" w:eastAsia="pt-PT"/>
        </w:rPr>
      </w:pPr>
      <w:ins w:id="6896" w:author="Author">
        <w:r>
          <w:rPr>
            <w:noProof/>
            <w:lang w:val="pt-PT" w:eastAsia="pt-PT"/>
          </w:rPr>
          <w:drawing>
            <wp:inline distT="0" distB="0" distL="0" distR="0" wp14:anchorId="10B34F15" wp14:editId="312F0BE5">
              <wp:extent cx="6116320" cy="17164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6320" cy="1716405"/>
                      </a:xfrm>
                      <a:prstGeom prst="rect">
                        <a:avLst/>
                      </a:prstGeom>
                      <a:noFill/>
                      <a:ln>
                        <a:noFill/>
                      </a:ln>
                    </pic:spPr>
                  </pic:pic>
                </a:graphicData>
              </a:graphic>
            </wp:inline>
          </w:drawing>
        </w:r>
      </w:ins>
    </w:p>
    <w:p w14:paraId="42AA1304" w14:textId="77777777" w:rsidR="00DD4533" w:rsidRPr="00D25112" w:rsidRDefault="00DD4533" w:rsidP="00B77E7E">
      <w:pPr>
        <w:jc w:val="left"/>
        <w:rPr>
          <w:ins w:id="6897" w:author="Author"/>
          <w:noProof/>
          <w:lang w:val="en-US" w:eastAsia="pt-PT"/>
        </w:rPr>
      </w:pPr>
    </w:p>
    <w:tbl>
      <w:tblPr>
        <w:tblStyle w:val="CelFocus"/>
        <w:tblW w:w="0" w:type="auto"/>
        <w:tblLook w:val="04A0" w:firstRow="1" w:lastRow="0" w:firstColumn="1" w:lastColumn="0" w:noHBand="0" w:noVBand="1"/>
      </w:tblPr>
      <w:tblGrid>
        <w:gridCol w:w="2189"/>
        <w:gridCol w:w="7403"/>
      </w:tblGrid>
      <w:tr w:rsidR="008D2BAA" w:rsidRPr="00E73B40" w14:paraId="57968DBF" w14:textId="77777777" w:rsidTr="005530AD">
        <w:trPr>
          <w:cnfStyle w:val="100000000000" w:firstRow="1" w:lastRow="0" w:firstColumn="0" w:lastColumn="0" w:oddVBand="0" w:evenVBand="0" w:oddHBand="0" w:evenHBand="0" w:firstRowFirstColumn="0" w:firstRowLastColumn="0" w:lastRowFirstColumn="0" w:lastRowLastColumn="0"/>
          <w:ins w:id="6898" w:author="Author"/>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75BC65B3" w14:textId="77777777" w:rsidR="008D2BAA" w:rsidRPr="00E73B40" w:rsidRDefault="008D2BAA" w:rsidP="005530AD">
            <w:pPr>
              <w:rPr>
                <w:ins w:id="6899" w:author="Author"/>
                <w:lang w:val="en-IE"/>
              </w:rPr>
            </w:pPr>
            <w:ins w:id="6900" w:author="Author">
              <w:r w:rsidRPr="00E73B40">
                <w:rPr>
                  <w:lang w:val="en-IE"/>
                </w:rPr>
                <w:t>Screen Description</w:t>
              </w:r>
            </w:ins>
          </w:p>
        </w:tc>
      </w:tr>
      <w:tr w:rsidR="008D2BAA" w:rsidRPr="00E73B40" w14:paraId="2EAD7823" w14:textId="77777777" w:rsidTr="005530AD">
        <w:trPr>
          <w:ins w:id="6901" w:author="Author"/>
        </w:trPr>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45C8ACD5" w14:textId="77777777" w:rsidR="008D2BAA" w:rsidRPr="00E73B40" w:rsidRDefault="008D2BAA" w:rsidP="005530AD">
            <w:pPr>
              <w:jc w:val="right"/>
              <w:rPr>
                <w:ins w:id="6902" w:author="Author"/>
                <w:lang w:val="en-IE"/>
              </w:rPr>
            </w:pPr>
            <w:ins w:id="6903" w:author="Author">
              <w:r w:rsidRPr="00E73B40">
                <w:rPr>
                  <w:lang w:val="en-IE"/>
                </w:rPr>
                <w:t>Display Name</w:t>
              </w:r>
            </w:ins>
          </w:p>
        </w:tc>
        <w:tc>
          <w:tcPr>
            <w:tcW w:w="7403" w:type="dxa"/>
          </w:tcPr>
          <w:p w14:paraId="50CFAC5B" w14:textId="77777777" w:rsidR="007C3180" w:rsidRPr="00E73B40" w:rsidRDefault="007C3180" w:rsidP="007C3180">
            <w:pPr>
              <w:jc w:val="left"/>
              <w:cnfStyle w:val="000000000000" w:firstRow="0" w:lastRow="0" w:firstColumn="0" w:lastColumn="0" w:oddVBand="0" w:evenVBand="0" w:oddHBand="0" w:evenHBand="0" w:firstRowFirstColumn="0" w:firstRowLastColumn="0" w:lastRowFirstColumn="0" w:lastRowLastColumn="0"/>
              <w:rPr>
                <w:ins w:id="6904" w:author="Author"/>
                <w:sz w:val="20"/>
                <w:lang w:val="en-IE"/>
              </w:rPr>
            </w:pPr>
            <w:ins w:id="6905" w:author="Author">
              <w:r w:rsidRPr="00E73B40">
                <w:rPr>
                  <w:sz w:val="20"/>
                  <w:lang w:val="en-IE"/>
                </w:rPr>
                <w:t>Process name: Sales</w:t>
              </w:r>
            </w:ins>
          </w:p>
          <w:p w14:paraId="63758649" w14:textId="41AA3E1A" w:rsidR="008D2BAA"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906" w:author="Author"/>
                <w:sz w:val="20"/>
                <w:lang w:val="en-IE"/>
              </w:rPr>
            </w:pPr>
            <w:ins w:id="6907" w:author="Author">
              <w:r>
                <w:rPr>
                  <w:sz w:val="20"/>
                  <w:lang w:val="en-IE"/>
                </w:rPr>
                <w:t>Credit vetting override button</w:t>
              </w:r>
            </w:ins>
          </w:p>
        </w:tc>
      </w:tr>
    </w:tbl>
    <w:p w14:paraId="38ED1C56" w14:textId="02E8193B" w:rsidR="008D2BAA" w:rsidRPr="00E73B40" w:rsidRDefault="008D2BAA" w:rsidP="008D2BAA">
      <w:pPr>
        <w:rPr>
          <w:ins w:id="6908" w:author="Author"/>
          <w:lang w:val="en-IE"/>
        </w:rPr>
      </w:pPr>
    </w:p>
    <w:tbl>
      <w:tblPr>
        <w:tblStyle w:val="CelFocus"/>
        <w:tblW w:w="0" w:type="auto"/>
        <w:tblLook w:val="04A0" w:firstRow="1" w:lastRow="0" w:firstColumn="1" w:lastColumn="0" w:noHBand="0" w:noVBand="1"/>
      </w:tblPr>
      <w:tblGrid>
        <w:gridCol w:w="9592"/>
      </w:tblGrid>
      <w:tr w:rsidR="008D2BAA" w:rsidRPr="00E73B40" w14:paraId="6598B750" w14:textId="77777777" w:rsidTr="005530AD">
        <w:trPr>
          <w:cnfStyle w:val="100000000000" w:firstRow="1" w:lastRow="0" w:firstColumn="0" w:lastColumn="0" w:oddVBand="0" w:evenVBand="0" w:oddHBand="0" w:evenHBand="0" w:firstRowFirstColumn="0" w:firstRowLastColumn="0" w:lastRowFirstColumn="0" w:lastRowLastColumn="0"/>
          <w:ins w:id="6909"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F720E3A" w14:textId="77777777" w:rsidR="008D2BAA" w:rsidRPr="00E73B40" w:rsidRDefault="008D2BAA" w:rsidP="005530AD">
            <w:pPr>
              <w:rPr>
                <w:ins w:id="6910" w:author="Author"/>
                <w:lang w:val="en-IE"/>
              </w:rPr>
            </w:pPr>
            <w:ins w:id="6911" w:author="Author">
              <w:r w:rsidRPr="00E73B40">
                <w:rPr>
                  <w:lang w:val="en-IE"/>
                </w:rPr>
                <w:lastRenderedPageBreak/>
                <w:t xml:space="preserve">Field Description </w:t>
              </w:r>
            </w:ins>
          </w:p>
        </w:tc>
      </w:tr>
      <w:tr w:rsidR="008D2BAA" w:rsidRPr="00E73B40" w14:paraId="308B9620" w14:textId="77777777" w:rsidTr="005530AD">
        <w:trPr>
          <w:ins w:id="6912"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2EBD55A6" w14:textId="7F29D548" w:rsidR="008D2BAA" w:rsidRPr="00E73B40" w:rsidRDefault="00B77E7E" w:rsidP="00B77E7E">
            <w:pPr>
              <w:rPr>
                <w:ins w:id="6913" w:author="Author"/>
                <w:b w:val="0"/>
                <w:lang w:val="en-IE"/>
              </w:rPr>
            </w:pPr>
            <w:ins w:id="6914" w:author="Author">
              <w:r>
                <w:rPr>
                  <w:b w:val="0"/>
                  <w:lang w:val="en-IE"/>
                </w:rPr>
                <w:t xml:space="preserve">Special </w:t>
              </w:r>
              <w:r w:rsidRPr="00B77E7E">
                <w:rPr>
                  <w:b w:val="0"/>
                  <w:lang w:val="en-IE"/>
                </w:rPr>
                <w:t xml:space="preserve">user </w:t>
              </w:r>
              <w:r>
                <w:rPr>
                  <w:b w:val="0"/>
                  <w:lang w:val="en-IE"/>
                </w:rPr>
                <w:t xml:space="preserve">roles </w:t>
              </w:r>
              <w:r w:rsidRPr="00B77E7E">
                <w:rPr>
                  <w:b w:val="0"/>
                  <w:lang w:val="en-IE"/>
                </w:rPr>
                <w:t>can enable/disable credit vetting override by toggling the respective button in the upper right corner of the process.</w:t>
              </w:r>
              <w:del w:id="6915" w:author="Author">
                <w:r w:rsidR="008D2BAA" w:rsidRPr="00E73B40" w:rsidDel="00B77E7E">
                  <w:rPr>
                    <w:b w:val="0"/>
                    <w:lang w:val="en-IE"/>
                  </w:rPr>
                  <w:delText xml:space="preserve">Please refer to </w:delText>
                </w:r>
                <w:r w:rsidR="008D2BAA" w:rsidRPr="00E73B40" w:rsidDel="00B77E7E">
                  <w:rPr>
                    <w:b w:val="0"/>
                    <w:i/>
                    <w:lang w:val="en-IE"/>
                  </w:rPr>
                  <w:delText>Select existing billing arrangement</w:delText>
                </w:r>
                <w:r w:rsidR="008D2BAA" w:rsidRPr="00E73B40" w:rsidDel="00B77E7E">
                  <w:rPr>
                    <w:b w:val="0"/>
                    <w:lang w:val="en-IE"/>
                  </w:rPr>
                  <w:delText xml:space="preserve"> and </w:delText>
                </w:r>
                <w:r w:rsidR="008D2BAA" w:rsidRPr="00E73B40" w:rsidDel="00B77E7E">
                  <w:rPr>
                    <w:b w:val="0"/>
                    <w:i/>
                    <w:lang w:val="en-IE"/>
                  </w:rPr>
                  <w:delText>Select new billing arrangement</w:delText>
                </w:r>
                <w:r w:rsidR="008D2BAA" w:rsidRPr="00E73B40" w:rsidDel="00B77E7E">
                  <w:rPr>
                    <w:b w:val="0"/>
                    <w:lang w:val="en-IE"/>
                  </w:rPr>
                  <w:delText xml:space="preserve"> screen of FEAT</w:delText>
                </w:r>
                <w:r w:rsidR="008D2BAA" w:rsidRPr="00E73B40" w:rsidDel="00B77E7E">
                  <w:rPr>
                    <w:b w:val="0"/>
                    <w:i/>
                    <w:lang w:val="en-IE"/>
                  </w:rPr>
                  <w:delText xml:space="preserve"> #2: Billing Details</w:delText>
                </w:r>
                <w:r w:rsidR="008D2BAA" w:rsidRPr="00E73B40" w:rsidDel="00B77E7E">
                  <w:rPr>
                    <w:b w:val="0"/>
                    <w:lang w:val="en-IE"/>
                  </w:rPr>
                  <w:delText xml:space="preserve"> on [3].</w:delText>
                </w:r>
              </w:del>
            </w:ins>
          </w:p>
        </w:tc>
      </w:tr>
    </w:tbl>
    <w:p w14:paraId="030E2CE2" w14:textId="5CD90219" w:rsidR="00B4153F" w:rsidRPr="00E73B40" w:rsidRDefault="00B4153F" w:rsidP="00B4153F">
      <w:pPr>
        <w:pStyle w:val="Heading5"/>
        <w:rPr>
          <w:ins w:id="6916" w:author="Author"/>
          <w:lang w:val="en-IE"/>
        </w:rPr>
      </w:pPr>
      <w:ins w:id="6917" w:author="Author">
        <w:r>
          <w:rPr>
            <w:lang w:val="en-IE"/>
          </w:rPr>
          <w:t>Credit vetting get referral results button</w:t>
        </w:r>
      </w:ins>
    </w:p>
    <w:p w14:paraId="51DC8EDA" w14:textId="466DA52A" w:rsidR="00B4153F" w:rsidRDefault="00EB7B81" w:rsidP="00B4153F">
      <w:pPr>
        <w:jc w:val="center"/>
        <w:rPr>
          <w:ins w:id="6918"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6919" w:author="Author">
        <w:r w:rsidRPr="00EB7B8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lang w:val="pt-PT" w:eastAsia="pt-PT"/>
          </w:rPr>
          <w:drawing>
            <wp:inline distT="0" distB="0" distL="0" distR="0" wp14:anchorId="20E49572" wp14:editId="156BAF91">
              <wp:extent cx="6120130" cy="5213444"/>
              <wp:effectExtent l="0" t="0" r="0" b="6350"/>
              <wp:docPr id="380" name="Picture 380" descr="D:\NB20223\Documents\My Received Files\L_B32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B20223\Documents\My Received Files\L_B323.tm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130" cy="5213444"/>
                      </a:xfrm>
                      <a:prstGeom prst="rect">
                        <a:avLst/>
                      </a:prstGeom>
                      <a:noFill/>
                      <a:ln>
                        <a:noFill/>
                      </a:ln>
                    </pic:spPr>
                  </pic:pic>
                </a:graphicData>
              </a:graphic>
            </wp:inline>
          </w:drawing>
        </w:r>
      </w:ins>
    </w:p>
    <w:p w14:paraId="05AB2EB5" w14:textId="77777777" w:rsidR="00B24218" w:rsidRDefault="00B24218" w:rsidP="00B4153F">
      <w:pPr>
        <w:jc w:val="center"/>
        <w:rPr>
          <w:ins w:id="6920" w:author="Author"/>
          <w:noProof/>
          <w:lang w:val="pt-PT" w:eastAsia="pt-PT"/>
        </w:rPr>
      </w:pPr>
    </w:p>
    <w:p w14:paraId="23F47887" w14:textId="77777777" w:rsidR="00B24218" w:rsidRDefault="00B24218" w:rsidP="00B4153F">
      <w:pPr>
        <w:jc w:val="center"/>
        <w:rPr>
          <w:ins w:id="6921" w:author="Author"/>
          <w:noProof/>
          <w:lang w:val="pt-PT" w:eastAsia="pt-PT"/>
        </w:rPr>
      </w:pPr>
    </w:p>
    <w:p w14:paraId="389FF0DB" w14:textId="3E3CE381" w:rsidR="00B24218" w:rsidRPr="00B24218" w:rsidRDefault="00B24218" w:rsidP="00B4153F">
      <w:pPr>
        <w:jc w:val="center"/>
        <w:rPr>
          <w:ins w:id="6922" w:author="Author"/>
          <w:noProof/>
          <w:lang w:val="pt-PT" w:eastAsia="pt-PT"/>
        </w:rPr>
      </w:pPr>
      <w:ins w:id="6923" w:author="Author">
        <w:r>
          <w:rPr>
            <w:noProof/>
            <w:lang w:val="pt-PT" w:eastAsia="pt-PT"/>
          </w:rPr>
          <w:lastRenderedPageBreak/>
          <w:drawing>
            <wp:inline distT="0" distB="0" distL="0" distR="0" wp14:anchorId="321445CF" wp14:editId="75B10AB3">
              <wp:extent cx="5976022" cy="5115464"/>
              <wp:effectExtent l="0" t="0" r="5715" b="9525"/>
              <wp:docPr id="427" name="Picture 427" descr="D:\NB20223\Documents\My Received Files\L_BE5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NB20223\Documents\My Received Files\L_BE5A.tmp.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10693" r="24683"/>
                      <a:stretch/>
                    </pic:blipFill>
                    <pic:spPr bwMode="auto">
                      <a:xfrm>
                        <a:off x="0" y="0"/>
                        <a:ext cx="5991755" cy="5128932"/>
                      </a:xfrm>
                      <a:prstGeom prst="rect">
                        <a:avLst/>
                      </a:prstGeom>
                      <a:noFill/>
                      <a:ln>
                        <a:noFill/>
                      </a:ln>
                      <a:extLst>
                        <a:ext uri="{53640926-AAD7-44D8-BBD7-CCE9431645EC}">
                          <a14:shadowObscured xmlns:a14="http://schemas.microsoft.com/office/drawing/2010/main"/>
                        </a:ext>
                      </a:extLst>
                    </pic:spPr>
                  </pic:pic>
                </a:graphicData>
              </a:graphic>
            </wp:inline>
          </w:drawing>
        </w:r>
      </w:ins>
    </w:p>
    <w:p w14:paraId="1A976B3D" w14:textId="77777777" w:rsidR="00B4153F" w:rsidRPr="00D25112" w:rsidRDefault="00B4153F" w:rsidP="00B4153F">
      <w:pPr>
        <w:jc w:val="left"/>
        <w:rPr>
          <w:ins w:id="6924" w:author="Author"/>
          <w:noProof/>
          <w:lang w:val="en-US" w:eastAsia="pt-PT"/>
        </w:rPr>
      </w:pPr>
    </w:p>
    <w:tbl>
      <w:tblPr>
        <w:tblStyle w:val="CelFocus"/>
        <w:tblW w:w="0" w:type="auto"/>
        <w:tblLook w:val="04A0" w:firstRow="1" w:lastRow="0" w:firstColumn="1" w:lastColumn="0" w:noHBand="0" w:noVBand="1"/>
      </w:tblPr>
      <w:tblGrid>
        <w:gridCol w:w="2189"/>
        <w:gridCol w:w="7403"/>
      </w:tblGrid>
      <w:tr w:rsidR="00B4153F" w:rsidRPr="00E73B40" w14:paraId="306A56AE" w14:textId="77777777" w:rsidTr="0052319A">
        <w:trPr>
          <w:cnfStyle w:val="100000000000" w:firstRow="1" w:lastRow="0" w:firstColumn="0" w:lastColumn="0" w:oddVBand="0" w:evenVBand="0" w:oddHBand="0" w:evenHBand="0" w:firstRowFirstColumn="0" w:firstRowLastColumn="0" w:lastRowFirstColumn="0" w:lastRowLastColumn="0"/>
          <w:ins w:id="6925" w:author="Author"/>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3DF9BA3C" w14:textId="77777777" w:rsidR="00B4153F" w:rsidRPr="00E73B40" w:rsidRDefault="00B4153F" w:rsidP="0052319A">
            <w:pPr>
              <w:rPr>
                <w:ins w:id="6926" w:author="Author"/>
                <w:lang w:val="en-IE"/>
              </w:rPr>
            </w:pPr>
            <w:ins w:id="6927" w:author="Author">
              <w:r w:rsidRPr="00E73B40">
                <w:rPr>
                  <w:lang w:val="en-IE"/>
                </w:rPr>
                <w:t>Screen Description</w:t>
              </w:r>
            </w:ins>
          </w:p>
        </w:tc>
      </w:tr>
      <w:tr w:rsidR="00B4153F" w:rsidRPr="00E73B40" w14:paraId="38A0497E" w14:textId="77777777" w:rsidTr="0052319A">
        <w:trPr>
          <w:ins w:id="6928" w:author="Author"/>
        </w:trPr>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7A8C249A" w14:textId="77777777" w:rsidR="00B4153F" w:rsidRPr="00E73B40" w:rsidRDefault="00B4153F" w:rsidP="0052319A">
            <w:pPr>
              <w:jc w:val="right"/>
              <w:rPr>
                <w:ins w:id="6929" w:author="Author"/>
                <w:lang w:val="en-IE"/>
              </w:rPr>
            </w:pPr>
            <w:ins w:id="6930" w:author="Author">
              <w:r w:rsidRPr="00E73B40">
                <w:rPr>
                  <w:lang w:val="en-IE"/>
                </w:rPr>
                <w:t>Display Name</w:t>
              </w:r>
            </w:ins>
          </w:p>
        </w:tc>
        <w:tc>
          <w:tcPr>
            <w:tcW w:w="7403" w:type="dxa"/>
          </w:tcPr>
          <w:p w14:paraId="6D652E84" w14:textId="77777777" w:rsidR="00B4153F" w:rsidRPr="00E73B40" w:rsidRDefault="00B4153F" w:rsidP="0052319A">
            <w:pPr>
              <w:jc w:val="left"/>
              <w:cnfStyle w:val="000000000000" w:firstRow="0" w:lastRow="0" w:firstColumn="0" w:lastColumn="0" w:oddVBand="0" w:evenVBand="0" w:oddHBand="0" w:evenHBand="0" w:firstRowFirstColumn="0" w:firstRowLastColumn="0" w:lastRowFirstColumn="0" w:lastRowLastColumn="0"/>
              <w:rPr>
                <w:ins w:id="6931" w:author="Author"/>
                <w:sz w:val="20"/>
                <w:lang w:val="en-IE"/>
              </w:rPr>
            </w:pPr>
            <w:ins w:id="6932" w:author="Author">
              <w:r w:rsidRPr="00E73B40">
                <w:rPr>
                  <w:sz w:val="20"/>
                  <w:lang w:val="en-IE"/>
                </w:rPr>
                <w:t>Process name: Sales</w:t>
              </w:r>
            </w:ins>
          </w:p>
          <w:p w14:paraId="5DB6607B" w14:textId="0627856C" w:rsidR="00B4153F" w:rsidRPr="00E73B40" w:rsidRDefault="00B4153F" w:rsidP="00B4153F">
            <w:pPr>
              <w:jc w:val="left"/>
              <w:cnfStyle w:val="000000000000" w:firstRow="0" w:lastRow="0" w:firstColumn="0" w:lastColumn="0" w:oddVBand="0" w:evenVBand="0" w:oddHBand="0" w:evenHBand="0" w:firstRowFirstColumn="0" w:firstRowLastColumn="0" w:lastRowFirstColumn="0" w:lastRowLastColumn="0"/>
              <w:rPr>
                <w:ins w:id="6933" w:author="Author"/>
                <w:sz w:val="20"/>
                <w:lang w:val="en-IE"/>
              </w:rPr>
            </w:pPr>
            <w:ins w:id="6934" w:author="Author">
              <w:r>
                <w:rPr>
                  <w:sz w:val="20"/>
                  <w:lang w:val="en-IE"/>
                </w:rPr>
                <w:t>Credit vetting get referral results button</w:t>
              </w:r>
            </w:ins>
          </w:p>
        </w:tc>
      </w:tr>
    </w:tbl>
    <w:p w14:paraId="78303572" w14:textId="77777777" w:rsidR="00B4153F" w:rsidRPr="00E73B40" w:rsidRDefault="00B4153F" w:rsidP="00B4153F">
      <w:pPr>
        <w:rPr>
          <w:ins w:id="6935" w:author="Author"/>
          <w:lang w:val="en-IE"/>
        </w:rPr>
      </w:pPr>
    </w:p>
    <w:tbl>
      <w:tblPr>
        <w:tblStyle w:val="CelFocus"/>
        <w:tblW w:w="0" w:type="auto"/>
        <w:tblLook w:val="04A0" w:firstRow="1" w:lastRow="0" w:firstColumn="1" w:lastColumn="0" w:noHBand="0" w:noVBand="1"/>
      </w:tblPr>
      <w:tblGrid>
        <w:gridCol w:w="9592"/>
      </w:tblGrid>
      <w:tr w:rsidR="00B4153F" w:rsidRPr="00E73B40" w14:paraId="6A928F82" w14:textId="77777777" w:rsidTr="0052319A">
        <w:trPr>
          <w:cnfStyle w:val="100000000000" w:firstRow="1" w:lastRow="0" w:firstColumn="0" w:lastColumn="0" w:oddVBand="0" w:evenVBand="0" w:oddHBand="0" w:evenHBand="0" w:firstRowFirstColumn="0" w:firstRowLastColumn="0" w:lastRowFirstColumn="0" w:lastRowLastColumn="0"/>
          <w:ins w:id="6936"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6C7F4BF9" w14:textId="77777777" w:rsidR="00B4153F" w:rsidRPr="00E73B40" w:rsidRDefault="00B4153F" w:rsidP="0052319A">
            <w:pPr>
              <w:rPr>
                <w:ins w:id="6937" w:author="Author"/>
                <w:lang w:val="en-IE"/>
              </w:rPr>
            </w:pPr>
            <w:ins w:id="6938" w:author="Author">
              <w:r w:rsidRPr="00E73B40">
                <w:rPr>
                  <w:lang w:val="en-IE"/>
                </w:rPr>
                <w:t xml:space="preserve">Field Description </w:t>
              </w:r>
            </w:ins>
          </w:p>
        </w:tc>
      </w:tr>
      <w:tr w:rsidR="00B4153F" w:rsidRPr="00E73B40" w14:paraId="568429A7" w14:textId="77777777" w:rsidTr="0052319A">
        <w:trPr>
          <w:ins w:id="6939"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13985867" w14:textId="75323E46" w:rsidR="00B4153F" w:rsidRPr="00E73B40" w:rsidRDefault="00B4153F" w:rsidP="00B4153F">
            <w:pPr>
              <w:rPr>
                <w:ins w:id="6940" w:author="Author"/>
                <w:b w:val="0"/>
                <w:lang w:val="en-IE"/>
              </w:rPr>
            </w:pPr>
            <w:ins w:id="6941" w:author="Author">
              <w:r w:rsidRPr="00B4153F">
                <w:rPr>
                  <w:b w:val="0"/>
                  <w:lang w:val="en-IE"/>
                </w:rPr>
                <w:t xml:space="preserve">If the credit vetting check result is Referral, UFE </w:t>
              </w:r>
              <w:r>
                <w:rPr>
                  <w:b w:val="0"/>
                  <w:lang w:val="en-IE"/>
                </w:rPr>
                <w:t>will show the “Get Referral Results” button. This button will fetch the result of the referral.</w:t>
              </w:r>
            </w:ins>
          </w:p>
        </w:tc>
      </w:tr>
    </w:tbl>
    <w:p w14:paraId="64279B43" w14:textId="77777777" w:rsidR="00613576" w:rsidRPr="00B4153F" w:rsidRDefault="00613576" w:rsidP="00613576">
      <w:pPr>
        <w:pStyle w:val="UnnumberedHeading"/>
        <w:rPr>
          <w:ins w:id="6942" w:author="Author"/>
        </w:rPr>
      </w:pPr>
    </w:p>
    <w:p w14:paraId="18DF146D" w14:textId="77777777" w:rsidR="00613576" w:rsidRPr="00E73B40" w:rsidRDefault="00613576" w:rsidP="00613576">
      <w:pPr>
        <w:pStyle w:val="Heading5"/>
        <w:rPr>
          <w:ins w:id="6943" w:author="Author"/>
          <w:lang w:val="en-IE"/>
        </w:rPr>
      </w:pPr>
      <w:ins w:id="6944" w:author="Author">
        <w:r>
          <w:rPr>
            <w:lang w:val="en-IE"/>
          </w:rPr>
          <w:t>Credit vetting workaround popup</w:t>
        </w:r>
      </w:ins>
    </w:p>
    <w:p w14:paraId="411F6294" w14:textId="77777777" w:rsidR="00613576" w:rsidRDefault="00613576" w:rsidP="00613576">
      <w:pPr>
        <w:jc w:val="center"/>
        <w:rPr>
          <w:ins w:id="6945" w:author="Author"/>
          <w:noProof/>
          <w:lang w:val="en-US" w:eastAsia="pt-PT"/>
        </w:rPr>
      </w:pPr>
      <w:ins w:id="6946" w:author="Author">
        <w:r>
          <w:rPr>
            <w:noProof/>
            <w:lang w:val="pt-PT" w:eastAsia="pt-PT"/>
          </w:rPr>
          <w:lastRenderedPageBreak/>
          <w:drawing>
            <wp:inline distT="0" distB="0" distL="0" distR="0" wp14:anchorId="071C627A" wp14:editId="446487AC">
              <wp:extent cx="4495800" cy="1601678"/>
              <wp:effectExtent l="19050" t="19050" r="19050" b="177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95800" cy="1601678"/>
                      </a:xfrm>
                      <a:prstGeom prst="rect">
                        <a:avLst/>
                      </a:prstGeom>
                      <a:noFill/>
                      <a:ln>
                        <a:solidFill>
                          <a:schemeClr val="tx1"/>
                        </a:solidFill>
                      </a:ln>
                    </pic:spPr>
                  </pic:pic>
                </a:graphicData>
              </a:graphic>
            </wp:inline>
          </w:drawing>
        </w:r>
      </w:ins>
    </w:p>
    <w:p w14:paraId="1D91973F" w14:textId="57795E71" w:rsidR="00052731" w:rsidRDefault="00052731" w:rsidP="00613576">
      <w:pPr>
        <w:jc w:val="center"/>
        <w:rPr>
          <w:ins w:id="6947" w:author="Author"/>
          <w:noProof/>
          <w:lang w:val="en-US" w:eastAsia="pt-PT"/>
        </w:rPr>
      </w:pPr>
      <w:ins w:id="6948" w:author="Author">
        <w:r>
          <w:rPr>
            <w:noProof/>
            <w:lang w:val="pt-PT" w:eastAsia="pt-PT"/>
          </w:rPr>
          <w:drawing>
            <wp:inline distT="0" distB="0" distL="0" distR="0" wp14:anchorId="0290EF94" wp14:editId="0C36964E">
              <wp:extent cx="4429125" cy="1762879"/>
              <wp:effectExtent l="19050" t="19050" r="9525" b="2794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35033" cy="1765230"/>
                      </a:xfrm>
                      <a:prstGeom prst="rect">
                        <a:avLst/>
                      </a:prstGeom>
                      <a:noFill/>
                      <a:ln>
                        <a:solidFill>
                          <a:schemeClr val="tx1"/>
                        </a:solidFill>
                      </a:ln>
                    </pic:spPr>
                  </pic:pic>
                </a:graphicData>
              </a:graphic>
            </wp:inline>
          </w:drawing>
        </w:r>
      </w:ins>
    </w:p>
    <w:p w14:paraId="62945A7E" w14:textId="2730FE1E" w:rsidR="00052731" w:rsidRDefault="00052731" w:rsidP="00613576">
      <w:pPr>
        <w:jc w:val="center"/>
        <w:rPr>
          <w:ins w:id="6949" w:author="Author"/>
          <w:noProof/>
          <w:lang w:val="en-US" w:eastAsia="pt-PT"/>
        </w:rPr>
      </w:pPr>
    </w:p>
    <w:p w14:paraId="146CCE6A" w14:textId="77777777" w:rsidR="00613576" w:rsidRDefault="00613576" w:rsidP="00613576">
      <w:pPr>
        <w:jc w:val="center"/>
        <w:rPr>
          <w:ins w:id="6950" w:author="Author"/>
          <w:noProof/>
          <w:lang w:val="en-US" w:eastAsia="pt-PT"/>
        </w:rPr>
      </w:pPr>
      <w:ins w:id="6951" w:author="Author">
        <w:r>
          <w:rPr>
            <w:noProof/>
            <w:lang w:val="pt-PT" w:eastAsia="pt-PT"/>
          </w:rPr>
          <w:drawing>
            <wp:inline distT="0" distB="0" distL="0" distR="0" wp14:anchorId="38AD29A0" wp14:editId="3E1A3AAE">
              <wp:extent cx="4540868" cy="1609725"/>
              <wp:effectExtent l="19050" t="19050" r="1270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43003" cy="1610482"/>
                      </a:xfrm>
                      <a:prstGeom prst="rect">
                        <a:avLst/>
                      </a:prstGeom>
                      <a:noFill/>
                      <a:ln>
                        <a:solidFill>
                          <a:schemeClr val="tx1"/>
                        </a:solidFill>
                      </a:ln>
                    </pic:spPr>
                  </pic:pic>
                </a:graphicData>
              </a:graphic>
            </wp:inline>
          </w:drawing>
        </w:r>
      </w:ins>
    </w:p>
    <w:p w14:paraId="2D377F2B" w14:textId="77777777" w:rsidR="00613576" w:rsidRDefault="00613576" w:rsidP="00613576">
      <w:pPr>
        <w:jc w:val="center"/>
        <w:rPr>
          <w:ins w:id="6952" w:author="Author"/>
          <w:noProof/>
          <w:lang w:val="en-US" w:eastAsia="pt-PT"/>
        </w:rPr>
      </w:pPr>
      <w:ins w:id="6953" w:author="Author">
        <w:r>
          <w:rPr>
            <w:noProof/>
            <w:lang w:val="pt-PT" w:eastAsia="pt-PT"/>
          </w:rPr>
          <w:drawing>
            <wp:inline distT="0" distB="0" distL="0" distR="0" wp14:anchorId="59D7532A" wp14:editId="4B06F94F">
              <wp:extent cx="4552901" cy="1590675"/>
              <wp:effectExtent l="19050" t="19050" r="1968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52901" cy="1590675"/>
                      </a:xfrm>
                      <a:prstGeom prst="rect">
                        <a:avLst/>
                      </a:prstGeom>
                      <a:noFill/>
                      <a:ln>
                        <a:solidFill>
                          <a:schemeClr val="tx1"/>
                        </a:solidFill>
                      </a:ln>
                    </pic:spPr>
                  </pic:pic>
                </a:graphicData>
              </a:graphic>
            </wp:inline>
          </w:drawing>
        </w:r>
      </w:ins>
    </w:p>
    <w:p w14:paraId="16CF3E26" w14:textId="77777777" w:rsidR="00052731" w:rsidRDefault="00052731" w:rsidP="00613576">
      <w:pPr>
        <w:jc w:val="center"/>
        <w:rPr>
          <w:ins w:id="6954" w:author="Author"/>
          <w:noProof/>
          <w:lang w:val="en-US" w:eastAsia="pt-PT"/>
        </w:rPr>
      </w:pPr>
      <w:ins w:id="6955" w:author="Author">
        <w:r>
          <w:rPr>
            <w:noProof/>
            <w:lang w:val="pt-PT" w:eastAsia="pt-PT"/>
          </w:rPr>
          <w:lastRenderedPageBreak/>
          <w:drawing>
            <wp:inline distT="0" distB="0" distL="0" distR="0" wp14:anchorId="2892D373" wp14:editId="04FA1FA6">
              <wp:extent cx="4621227" cy="1619250"/>
              <wp:effectExtent l="19050" t="19050" r="27305" b="1905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24597" cy="1620431"/>
                      </a:xfrm>
                      <a:prstGeom prst="rect">
                        <a:avLst/>
                      </a:prstGeom>
                      <a:ln>
                        <a:solidFill>
                          <a:schemeClr val="tx1"/>
                        </a:solidFill>
                      </a:ln>
                    </pic:spPr>
                  </pic:pic>
                </a:graphicData>
              </a:graphic>
            </wp:inline>
          </w:drawing>
        </w:r>
      </w:ins>
    </w:p>
    <w:p w14:paraId="27BA0A00" w14:textId="59564CD8" w:rsidR="00052731" w:rsidRDefault="00052731" w:rsidP="00613576">
      <w:pPr>
        <w:jc w:val="center"/>
        <w:rPr>
          <w:ins w:id="6956" w:author="Author"/>
          <w:noProof/>
          <w:lang w:val="en-US" w:eastAsia="pt-PT"/>
        </w:rPr>
      </w:pPr>
      <w:ins w:id="6957" w:author="Author">
        <w:r>
          <w:rPr>
            <w:noProof/>
            <w:lang w:val="pt-PT" w:eastAsia="pt-PT"/>
          </w:rPr>
          <w:drawing>
            <wp:inline distT="0" distB="0" distL="0" distR="0" wp14:anchorId="5ECED2BC" wp14:editId="4316D547">
              <wp:extent cx="4654496" cy="1666875"/>
              <wp:effectExtent l="19050" t="19050" r="1333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67250" cy="1671443"/>
                      </a:xfrm>
                      <a:prstGeom prst="rect">
                        <a:avLst/>
                      </a:prstGeom>
                      <a:ln>
                        <a:solidFill>
                          <a:schemeClr val="tx1"/>
                        </a:solidFill>
                      </a:ln>
                    </pic:spPr>
                  </pic:pic>
                </a:graphicData>
              </a:graphic>
            </wp:inline>
          </w:drawing>
        </w:r>
      </w:ins>
    </w:p>
    <w:p w14:paraId="047F45BF" w14:textId="20FA9F4F" w:rsidR="00613576" w:rsidRDefault="00613576" w:rsidP="00613576">
      <w:pPr>
        <w:jc w:val="center"/>
        <w:rPr>
          <w:ins w:id="6958" w:author="Author"/>
          <w:noProof/>
          <w:lang w:val="en-US" w:eastAsia="pt-PT"/>
        </w:rPr>
      </w:pPr>
    </w:p>
    <w:tbl>
      <w:tblPr>
        <w:tblStyle w:val="CelFocus"/>
        <w:tblW w:w="0" w:type="auto"/>
        <w:tblLook w:val="04A0" w:firstRow="1" w:lastRow="0" w:firstColumn="1" w:lastColumn="0" w:noHBand="0" w:noVBand="1"/>
      </w:tblPr>
      <w:tblGrid>
        <w:gridCol w:w="2235"/>
        <w:gridCol w:w="7619"/>
      </w:tblGrid>
      <w:tr w:rsidR="00613576" w:rsidRPr="00E73B40" w14:paraId="155D39E6" w14:textId="77777777" w:rsidTr="005530AD">
        <w:trPr>
          <w:cnfStyle w:val="100000000000" w:firstRow="1" w:lastRow="0" w:firstColumn="0" w:lastColumn="0" w:oddVBand="0" w:evenVBand="0" w:oddHBand="0" w:evenHBand="0" w:firstRowFirstColumn="0" w:firstRowLastColumn="0" w:lastRowFirstColumn="0" w:lastRowLastColumn="0"/>
          <w:ins w:id="695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1A36B6F" w14:textId="77777777" w:rsidR="00613576" w:rsidRPr="00E73B40" w:rsidRDefault="00613576" w:rsidP="005530AD">
            <w:pPr>
              <w:rPr>
                <w:ins w:id="6960" w:author="Author"/>
                <w:lang w:val="en-IE"/>
              </w:rPr>
            </w:pPr>
            <w:ins w:id="6961" w:author="Author">
              <w:r w:rsidRPr="00E73B40">
                <w:rPr>
                  <w:lang w:val="en-IE"/>
                </w:rPr>
                <w:t>Screen Description</w:t>
              </w:r>
            </w:ins>
          </w:p>
        </w:tc>
      </w:tr>
      <w:tr w:rsidR="00613576" w:rsidRPr="00E73B40" w14:paraId="0C841A28" w14:textId="77777777" w:rsidTr="005530AD">
        <w:trPr>
          <w:ins w:id="6962"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482E55A" w14:textId="77777777" w:rsidR="00613576" w:rsidRPr="00E73B40" w:rsidRDefault="00613576" w:rsidP="005530AD">
            <w:pPr>
              <w:jc w:val="right"/>
              <w:rPr>
                <w:ins w:id="6963" w:author="Author"/>
                <w:lang w:val="en-IE"/>
              </w:rPr>
            </w:pPr>
            <w:ins w:id="6964" w:author="Author">
              <w:r w:rsidRPr="00E73B40">
                <w:rPr>
                  <w:lang w:val="en-IE"/>
                </w:rPr>
                <w:t>Display Name</w:t>
              </w:r>
            </w:ins>
          </w:p>
        </w:tc>
        <w:tc>
          <w:tcPr>
            <w:tcW w:w="7619" w:type="dxa"/>
          </w:tcPr>
          <w:p w14:paraId="1CA57B66" w14:textId="77777777" w:rsidR="00613576" w:rsidRPr="00E73B40" w:rsidRDefault="00613576" w:rsidP="005530AD">
            <w:pPr>
              <w:jc w:val="left"/>
              <w:cnfStyle w:val="000000000000" w:firstRow="0" w:lastRow="0" w:firstColumn="0" w:lastColumn="0" w:oddVBand="0" w:evenVBand="0" w:oddHBand="0" w:evenHBand="0" w:firstRowFirstColumn="0" w:firstRowLastColumn="0" w:lastRowFirstColumn="0" w:lastRowLastColumn="0"/>
              <w:rPr>
                <w:ins w:id="6965" w:author="Author"/>
                <w:sz w:val="20"/>
                <w:lang w:val="en-IE"/>
              </w:rPr>
            </w:pPr>
            <w:ins w:id="6966" w:author="Author">
              <w:r w:rsidRPr="00E73B40">
                <w:rPr>
                  <w:sz w:val="20"/>
                  <w:lang w:val="en-IE"/>
                </w:rPr>
                <w:t>Process name: Sales</w:t>
              </w:r>
            </w:ins>
          </w:p>
          <w:p w14:paraId="137BB965" w14:textId="77777777" w:rsidR="00613576" w:rsidRPr="00E73B40" w:rsidRDefault="00613576" w:rsidP="005530AD">
            <w:pPr>
              <w:jc w:val="left"/>
              <w:cnfStyle w:val="000000000000" w:firstRow="0" w:lastRow="0" w:firstColumn="0" w:lastColumn="0" w:oddVBand="0" w:evenVBand="0" w:oddHBand="0" w:evenHBand="0" w:firstRowFirstColumn="0" w:firstRowLastColumn="0" w:lastRowFirstColumn="0" w:lastRowLastColumn="0"/>
              <w:rPr>
                <w:ins w:id="6967" w:author="Author"/>
                <w:sz w:val="20"/>
                <w:lang w:val="en-IE"/>
              </w:rPr>
            </w:pPr>
            <w:ins w:id="6968" w:author="Author">
              <w:r>
                <w:rPr>
                  <w:sz w:val="20"/>
                  <w:lang w:val="en-IE"/>
                </w:rPr>
                <w:t>Credit vetting workaround popup</w:t>
              </w:r>
            </w:ins>
          </w:p>
        </w:tc>
      </w:tr>
    </w:tbl>
    <w:p w14:paraId="42EC286E" w14:textId="77777777" w:rsidR="00613576" w:rsidRPr="00E73B40" w:rsidRDefault="00613576" w:rsidP="00613576">
      <w:pPr>
        <w:rPr>
          <w:ins w:id="6969" w:author="Author"/>
          <w:lang w:val="en-IE"/>
        </w:rPr>
      </w:pPr>
    </w:p>
    <w:tbl>
      <w:tblPr>
        <w:tblStyle w:val="CelFocus"/>
        <w:tblW w:w="0" w:type="auto"/>
        <w:tblLayout w:type="fixed"/>
        <w:tblLook w:val="04A0" w:firstRow="1" w:lastRow="0" w:firstColumn="1" w:lastColumn="0" w:noHBand="0" w:noVBand="1"/>
      </w:tblPr>
      <w:tblGrid>
        <w:gridCol w:w="1999"/>
        <w:gridCol w:w="1511"/>
        <w:gridCol w:w="3998"/>
        <w:gridCol w:w="1219"/>
        <w:gridCol w:w="1127"/>
      </w:tblGrid>
      <w:tr w:rsidR="00613576" w:rsidRPr="00E73B40" w14:paraId="098AB3FF" w14:textId="77777777" w:rsidTr="00D40BC2">
        <w:trPr>
          <w:cnfStyle w:val="100000000000" w:firstRow="1" w:lastRow="0" w:firstColumn="0" w:lastColumn="0" w:oddVBand="0" w:evenVBand="0" w:oddHBand="0" w:evenHBand="0" w:firstRowFirstColumn="0" w:firstRowLastColumn="0" w:lastRowFirstColumn="0" w:lastRowLastColumn="0"/>
          <w:ins w:id="6970" w:author="Author"/>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78D7CAC4" w14:textId="77777777" w:rsidR="00613576" w:rsidRPr="00E73B40" w:rsidRDefault="00613576" w:rsidP="005530AD">
            <w:pPr>
              <w:rPr>
                <w:ins w:id="6971" w:author="Author"/>
                <w:lang w:val="en-IE"/>
              </w:rPr>
            </w:pPr>
            <w:ins w:id="6972" w:author="Author">
              <w:r w:rsidRPr="00E73B40">
                <w:rPr>
                  <w:lang w:val="en-IE"/>
                </w:rPr>
                <w:t xml:space="preserve">Field Description </w:t>
              </w:r>
            </w:ins>
          </w:p>
        </w:tc>
      </w:tr>
      <w:tr w:rsidR="00613576" w:rsidRPr="00E73B40" w14:paraId="115079A6" w14:textId="77777777" w:rsidTr="00D40BC2">
        <w:trPr>
          <w:ins w:id="6973" w:author="Author"/>
        </w:trPr>
        <w:tc>
          <w:tcPr>
            <w:cnfStyle w:val="001000000000" w:firstRow="0" w:lastRow="0" w:firstColumn="1" w:lastColumn="0" w:oddVBand="0" w:evenVBand="0" w:oddHBand="0" w:evenHBand="0" w:firstRowFirstColumn="0" w:firstRowLastColumn="0" w:lastRowFirstColumn="0" w:lastRowLastColumn="0"/>
            <w:tcW w:w="1999" w:type="dxa"/>
            <w:shd w:val="clear" w:color="auto" w:fill="D8D7D5"/>
          </w:tcPr>
          <w:p w14:paraId="2927FB9B" w14:textId="77777777" w:rsidR="00613576" w:rsidRPr="00E73B40" w:rsidRDefault="00613576" w:rsidP="005530AD">
            <w:pPr>
              <w:jc w:val="center"/>
              <w:rPr>
                <w:ins w:id="6974" w:author="Author"/>
                <w:b w:val="0"/>
                <w:lang w:val="en-IE"/>
              </w:rPr>
            </w:pPr>
            <w:ins w:id="6975" w:author="Author">
              <w:r w:rsidRPr="00E73B40">
                <w:rPr>
                  <w:lang w:val="en-IE"/>
                </w:rPr>
                <w:t>Label</w:t>
              </w:r>
            </w:ins>
          </w:p>
        </w:tc>
        <w:tc>
          <w:tcPr>
            <w:tcW w:w="1511" w:type="dxa"/>
            <w:shd w:val="clear" w:color="auto" w:fill="D8D7D5"/>
          </w:tcPr>
          <w:p w14:paraId="7DEC2519"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76" w:author="Author"/>
                <w:b/>
                <w:lang w:val="en-IE"/>
              </w:rPr>
            </w:pPr>
            <w:ins w:id="6977" w:author="Author">
              <w:r w:rsidRPr="00E73B40">
                <w:rPr>
                  <w:b/>
                  <w:lang w:val="en-IE"/>
                </w:rPr>
                <w:t>Type</w:t>
              </w:r>
            </w:ins>
          </w:p>
        </w:tc>
        <w:tc>
          <w:tcPr>
            <w:tcW w:w="3998" w:type="dxa"/>
            <w:shd w:val="clear" w:color="auto" w:fill="D8D7D5"/>
          </w:tcPr>
          <w:p w14:paraId="67582E56"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78" w:author="Author"/>
                <w:b/>
                <w:lang w:val="en-IE"/>
              </w:rPr>
            </w:pPr>
            <w:ins w:id="6979" w:author="Author">
              <w:r w:rsidRPr="00E73B40">
                <w:rPr>
                  <w:b/>
                  <w:lang w:val="en-IE"/>
                </w:rPr>
                <w:t>Description</w:t>
              </w:r>
              <w:r w:rsidRPr="00E73B40">
                <w:rPr>
                  <w:b/>
                  <w:lang w:val="en-IE"/>
                </w:rPr>
                <w:br/>
              </w:r>
            </w:ins>
          </w:p>
        </w:tc>
        <w:tc>
          <w:tcPr>
            <w:tcW w:w="1219" w:type="dxa"/>
            <w:shd w:val="clear" w:color="auto" w:fill="D8D7D5"/>
          </w:tcPr>
          <w:p w14:paraId="3CF675A1"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80" w:author="Author"/>
                <w:b/>
                <w:lang w:val="en-IE"/>
              </w:rPr>
            </w:pPr>
            <w:ins w:id="6981" w:author="Author">
              <w:r w:rsidRPr="00E73B40">
                <w:rPr>
                  <w:b/>
                  <w:lang w:val="en-IE"/>
                </w:rPr>
                <w:t>Read Only</w:t>
              </w:r>
            </w:ins>
          </w:p>
        </w:tc>
        <w:tc>
          <w:tcPr>
            <w:tcW w:w="1127" w:type="dxa"/>
            <w:shd w:val="clear" w:color="auto" w:fill="D8D7D5"/>
          </w:tcPr>
          <w:p w14:paraId="560B79E7"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82" w:author="Author"/>
                <w:b/>
                <w:lang w:val="en-IE"/>
              </w:rPr>
            </w:pPr>
            <w:ins w:id="6983" w:author="Author">
              <w:r w:rsidRPr="00E73B40">
                <w:rPr>
                  <w:b/>
                  <w:lang w:val="en-IE"/>
                </w:rPr>
                <w:t>Mandatory</w:t>
              </w:r>
            </w:ins>
          </w:p>
        </w:tc>
      </w:tr>
      <w:tr w:rsidR="00D40BC2" w:rsidRPr="00E73B40" w14:paraId="3F838464" w14:textId="77777777" w:rsidTr="00D40BC2">
        <w:trPr>
          <w:ins w:id="6984"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575789E7" w14:textId="49BE69A6" w:rsidR="00D40BC2" w:rsidRDefault="00D40BC2" w:rsidP="00D40BC2">
            <w:pPr>
              <w:spacing w:before="40" w:after="40" w:line="240" w:lineRule="exact"/>
              <w:jc w:val="left"/>
              <w:rPr>
                <w:ins w:id="6985" w:author="Author"/>
                <w:sz w:val="20"/>
                <w:lang w:val="en-IE"/>
              </w:rPr>
            </w:pPr>
            <w:ins w:id="6986" w:author="Author">
              <w:r>
                <w:rPr>
                  <w:sz w:val="20"/>
                  <w:lang w:val="en-IE"/>
                </w:rPr>
                <w:t>Credit vetting decision</w:t>
              </w:r>
            </w:ins>
          </w:p>
        </w:tc>
        <w:tc>
          <w:tcPr>
            <w:tcW w:w="1511" w:type="dxa"/>
            <w:vAlign w:val="top"/>
          </w:tcPr>
          <w:p w14:paraId="54525063" w14:textId="28E7D7E1"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87" w:author="Author"/>
                <w:sz w:val="20"/>
                <w:lang w:val="en-IE"/>
              </w:rPr>
            </w:pPr>
            <w:ins w:id="6988" w:author="Author">
              <w:r>
                <w:rPr>
                  <w:sz w:val="20"/>
                  <w:lang w:val="en-IE"/>
                </w:rPr>
                <w:t>Dropdown list</w:t>
              </w:r>
            </w:ins>
          </w:p>
        </w:tc>
        <w:tc>
          <w:tcPr>
            <w:tcW w:w="3998" w:type="dxa"/>
            <w:vAlign w:val="top"/>
          </w:tcPr>
          <w:p w14:paraId="74E2CE43" w14:textId="77777777"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89" w:author="Author"/>
                <w:sz w:val="20"/>
                <w:lang w:val="en-IE"/>
              </w:rPr>
            </w:pPr>
            <w:ins w:id="6990" w:author="Author">
              <w:r>
                <w:rPr>
                  <w:sz w:val="20"/>
                  <w:lang w:val="en-IE"/>
                </w:rPr>
                <w:t>Values in this combobox will be as follow:</w:t>
              </w:r>
            </w:ins>
          </w:p>
          <w:p w14:paraId="3C0FDA8C" w14:textId="77777777"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91" w:author="Author"/>
                <w:sz w:val="20"/>
                <w:lang w:val="en-IE"/>
              </w:rPr>
            </w:pPr>
            <w:ins w:id="6992" w:author="Author">
              <w:r>
                <w:rPr>
                  <w:sz w:val="20"/>
                  <w:lang w:val="en-IE"/>
                </w:rPr>
                <w:t>Accept – Order will be retrieved and accepted</w:t>
              </w:r>
            </w:ins>
          </w:p>
          <w:p w14:paraId="47401097" w14:textId="77777777"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93" w:author="Author"/>
                <w:sz w:val="20"/>
                <w:lang w:val="en-IE"/>
              </w:rPr>
            </w:pPr>
            <w:ins w:id="6994" w:author="Author">
              <w:r>
                <w:rPr>
                  <w:sz w:val="20"/>
                  <w:lang w:val="en-IE"/>
                </w:rPr>
                <w:t>Reject – Order will be retrieved and cancelled.</w:t>
              </w:r>
            </w:ins>
          </w:p>
          <w:p w14:paraId="7FC941A0" w14:textId="61518CA8"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95" w:author="Author"/>
                <w:sz w:val="20"/>
                <w:lang w:val="en-IE"/>
              </w:rPr>
            </w:pPr>
            <w:ins w:id="6996" w:author="Author">
              <w:del w:id="6997" w:author="Author">
                <w:r w:rsidDel="00D74A3B">
                  <w:rPr>
                    <w:sz w:val="20"/>
                    <w:lang w:val="en-IE"/>
                  </w:rPr>
                  <w:delText>Accept</w:delText>
                </w:r>
              </w:del>
              <w:r w:rsidR="00D74A3B">
                <w:rPr>
                  <w:sz w:val="20"/>
                  <w:lang w:val="en-IE"/>
                </w:rPr>
                <w:t>Advanced Payment / Deposit</w:t>
              </w:r>
              <w:del w:id="6998" w:author="Author">
                <w:r w:rsidDel="00D74A3B">
                  <w:rPr>
                    <w:sz w:val="20"/>
                    <w:lang w:val="en-IE"/>
                  </w:rPr>
                  <w:delText xml:space="preserve"> with conditions</w:delText>
                </w:r>
              </w:del>
              <w:r>
                <w:rPr>
                  <w:sz w:val="20"/>
                  <w:lang w:val="en-IE"/>
                </w:rPr>
                <w:t xml:space="preserve"> – Order will be retrieved and the following field must be filled:</w:t>
              </w:r>
            </w:ins>
          </w:p>
          <w:p w14:paraId="66E78FFB" w14:textId="4989EA7F" w:rsidR="00D40BC2" w:rsidDel="00D74A3B" w:rsidRDefault="00D40BC2" w:rsidP="00FE10FD">
            <w:pPr>
              <w:pStyle w:val="ListParagraph"/>
              <w:numPr>
                <w:ilvl w:val="1"/>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99" w:author="Author"/>
                <w:del w:id="7000" w:author="Author"/>
                <w:sz w:val="20"/>
                <w:lang w:val="en-IE"/>
              </w:rPr>
            </w:pPr>
            <w:ins w:id="7001" w:author="Author">
              <w:del w:id="7002" w:author="Author">
                <w:r w:rsidDel="00D74A3B">
                  <w:rPr>
                    <w:sz w:val="20"/>
                    <w:lang w:val="en-IE"/>
                  </w:rPr>
                  <w:delText>MEC IDCharge</w:delText>
                </w:r>
              </w:del>
            </w:ins>
          </w:p>
          <w:p w14:paraId="5C8B8FEF" w14:textId="77777777" w:rsidR="00D40BC2" w:rsidRPr="0010227D" w:rsidRDefault="00D40BC2" w:rsidP="00FE10FD">
            <w:pPr>
              <w:pStyle w:val="ListParagraph"/>
              <w:numPr>
                <w:ilvl w:val="1"/>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3" w:author="Author"/>
                <w:sz w:val="20"/>
                <w:lang w:val="en-IE"/>
              </w:rPr>
            </w:pPr>
            <w:ins w:id="7004" w:author="Author">
              <w:r>
                <w:rPr>
                  <w:sz w:val="20"/>
                  <w:lang w:val="en-IE"/>
                </w:rPr>
                <w:t>Amount</w:t>
              </w:r>
            </w:ins>
          </w:p>
        </w:tc>
        <w:tc>
          <w:tcPr>
            <w:tcW w:w="1219" w:type="dxa"/>
            <w:vAlign w:val="top"/>
          </w:tcPr>
          <w:p w14:paraId="711DB869"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5" w:author="Author"/>
                <w:sz w:val="20"/>
                <w:lang w:val="en-IE"/>
              </w:rPr>
            </w:pPr>
            <w:ins w:id="7006" w:author="Author">
              <w:r>
                <w:rPr>
                  <w:sz w:val="20"/>
                  <w:lang w:val="en-IE"/>
                </w:rPr>
                <w:t>No</w:t>
              </w:r>
            </w:ins>
          </w:p>
        </w:tc>
        <w:tc>
          <w:tcPr>
            <w:tcW w:w="1127" w:type="dxa"/>
            <w:vAlign w:val="top"/>
          </w:tcPr>
          <w:p w14:paraId="1C388643"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7" w:author="Author"/>
                <w:sz w:val="20"/>
                <w:lang w:val="en-IE"/>
              </w:rPr>
            </w:pPr>
            <w:ins w:id="7008" w:author="Author">
              <w:r>
                <w:rPr>
                  <w:sz w:val="20"/>
                  <w:lang w:val="en-IE"/>
                </w:rPr>
                <w:t>Yes</w:t>
              </w:r>
            </w:ins>
          </w:p>
        </w:tc>
      </w:tr>
      <w:tr w:rsidR="00D40BC2" w:rsidRPr="00E73B40" w:rsidDel="00D74A3B" w14:paraId="696D9251" w14:textId="6CF92F8B" w:rsidTr="00D40BC2">
        <w:trPr>
          <w:ins w:id="7009" w:author="Author"/>
          <w:del w:id="7010"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337AD82E" w14:textId="10A44945" w:rsidR="00D40BC2" w:rsidDel="00D74A3B" w:rsidRDefault="00D40BC2" w:rsidP="005530AD">
            <w:pPr>
              <w:spacing w:before="40" w:after="40" w:line="240" w:lineRule="exact"/>
              <w:jc w:val="left"/>
              <w:rPr>
                <w:ins w:id="7011" w:author="Author"/>
                <w:del w:id="7012" w:author="Author"/>
                <w:sz w:val="20"/>
                <w:lang w:val="en-IE"/>
              </w:rPr>
            </w:pPr>
            <w:ins w:id="7013" w:author="Author">
              <w:del w:id="7014" w:author="Author">
                <w:r w:rsidDel="00D74A3B">
                  <w:rPr>
                    <w:sz w:val="20"/>
                    <w:lang w:val="en-IE"/>
                  </w:rPr>
                  <w:delText>MEC IDCharge</w:delText>
                </w:r>
              </w:del>
            </w:ins>
          </w:p>
        </w:tc>
        <w:tc>
          <w:tcPr>
            <w:tcW w:w="1511" w:type="dxa"/>
            <w:vAlign w:val="top"/>
          </w:tcPr>
          <w:p w14:paraId="0AC42D1D" w14:textId="2F3F2A82" w:rsidR="00D40BC2"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15" w:author="Author"/>
                <w:del w:id="7016" w:author="Author"/>
                <w:sz w:val="20"/>
                <w:lang w:val="en-IE"/>
              </w:rPr>
            </w:pPr>
            <w:ins w:id="7017" w:author="Author">
              <w:del w:id="7018" w:author="Author">
                <w:r w:rsidDel="00D74A3B">
                  <w:rPr>
                    <w:sz w:val="20"/>
                    <w:lang w:val="en-IE"/>
                  </w:rPr>
                  <w:delText>TextboxDropdown list</w:delText>
                </w:r>
              </w:del>
            </w:ins>
          </w:p>
        </w:tc>
        <w:tc>
          <w:tcPr>
            <w:tcW w:w="3998" w:type="dxa"/>
            <w:vAlign w:val="top"/>
          </w:tcPr>
          <w:p w14:paraId="4F371D6B" w14:textId="3013EDFE" w:rsidR="00D40BC2"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19" w:author="Author"/>
                <w:del w:id="7020" w:author="Author"/>
                <w:sz w:val="20"/>
                <w:lang w:val="en-IE"/>
              </w:rPr>
            </w:pPr>
            <w:ins w:id="7021" w:author="Author">
              <w:del w:id="7022" w:author="Author">
                <w:r w:rsidDel="00D74A3B">
                  <w:rPr>
                    <w:sz w:val="20"/>
                    <w:lang w:val="en-IE"/>
                  </w:rPr>
                  <w:delText>MEC IDCharge obtained by manual process. Only visible if selected decision is “Accept with conditions”. User must select one of the possible values:</w:delText>
                </w:r>
              </w:del>
            </w:ins>
          </w:p>
          <w:p w14:paraId="50C624F2" w14:textId="537A2640" w:rsidR="00D40BC2" w:rsidDel="00D74A3B" w:rsidRDefault="00D40BC2" w:rsidP="00FE10FD">
            <w:pPr>
              <w:pStyle w:val="ListParagraph"/>
              <w:numPr>
                <w:ilvl w:val="0"/>
                <w:numId w:val="73"/>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23" w:author="Author"/>
                <w:del w:id="7024" w:author="Author"/>
                <w:sz w:val="20"/>
                <w:lang w:val="en-IE"/>
              </w:rPr>
            </w:pPr>
            <w:ins w:id="7025" w:author="Author">
              <w:del w:id="7026" w:author="Author">
                <w:r w:rsidDel="00D74A3B">
                  <w:rPr>
                    <w:sz w:val="20"/>
                    <w:lang w:val="en-IE"/>
                  </w:rPr>
                  <w:delText>Advance Payment</w:delText>
                </w:r>
              </w:del>
            </w:ins>
          </w:p>
          <w:p w14:paraId="23036131" w14:textId="5AF8BB42" w:rsidR="00D40BC2" w:rsidRPr="00D40BC2" w:rsidDel="00D74A3B" w:rsidRDefault="00D40BC2" w:rsidP="00FE10FD">
            <w:pPr>
              <w:pStyle w:val="ListParagraph"/>
              <w:numPr>
                <w:ilvl w:val="0"/>
                <w:numId w:val="73"/>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27" w:author="Author"/>
                <w:del w:id="7028" w:author="Author"/>
                <w:sz w:val="20"/>
                <w:lang w:val="en-IE"/>
              </w:rPr>
            </w:pPr>
            <w:ins w:id="7029" w:author="Author">
              <w:del w:id="7030" w:author="Author">
                <w:r w:rsidDel="00D74A3B">
                  <w:rPr>
                    <w:sz w:val="20"/>
                    <w:lang w:val="en-IE"/>
                  </w:rPr>
                  <w:delText>Deposit</w:delText>
                </w:r>
              </w:del>
            </w:ins>
          </w:p>
        </w:tc>
        <w:tc>
          <w:tcPr>
            <w:tcW w:w="1219" w:type="dxa"/>
            <w:vAlign w:val="top"/>
          </w:tcPr>
          <w:p w14:paraId="53B45C5B" w14:textId="680FF180" w:rsidR="00D40BC2" w:rsidRPr="00E73B40"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31" w:author="Author"/>
                <w:del w:id="7032" w:author="Author"/>
                <w:sz w:val="20"/>
                <w:lang w:val="en-IE"/>
              </w:rPr>
            </w:pPr>
            <w:ins w:id="7033" w:author="Author">
              <w:del w:id="7034" w:author="Author">
                <w:r w:rsidDel="00D74A3B">
                  <w:rPr>
                    <w:sz w:val="20"/>
                    <w:lang w:val="en-IE"/>
                  </w:rPr>
                  <w:delText>No</w:delText>
                </w:r>
              </w:del>
            </w:ins>
          </w:p>
        </w:tc>
        <w:tc>
          <w:tcPr>
            <w:tcW w:w="1127" w:type="dxa"/>
            <w:vAlign w:val="top"/>
          </w:tcPr>
          <w:p w14:paraId="4947FACE" w14:textId="00F909CA" w:rsidR="00D40BC2" w:rsidRPr="00E73B40"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35" w:author="Author"/>
                <w:del w:id="7036" w:author="Author"/>
                <w:sz w:val="20"/>
                <w:lang w:val="en-IE"/>
              </w:rPr>
            </w:pPr>
            <w:ins w:id="7037" w:author="Author">
              <w:del w:id="7038" w:author="Author">
                <w:r w:rsidDel="00D74A3B">
                  <w:rPr>
                    <w:sz w:val="20"/>
                    <w:lang w:val="en-IE"/>
                  </w:rPr>
                  <w:delText>Yes</w:delText>
                </w:r>
              </w:del>
            </w:ins>
          </w:p>
        </w:tc>
      </w:tr>
      <w:tr w:rsidR="00D40BC2" w:rsidRPr="00E73B40" w14:paraId="6A57B2E4" w14:textId="77777777" w:rsidTr="00D40BC2">
        <w:trPr>
          <w:ins w:id="7039"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2B931354" w14:textId="5C843559" w:rsidR="00D40BC2" w:rsidRDefault="00D40BC2" w:rsidP="005530AD">
            <w:pPr>
              <w:spacing w:before="40" w:after="40" w:line="240" w:lineRule="exact"/>
              <w:jc w:val="left"/>
              <w:rPr>
                <w:ins w:id="7040" w:author="Author"/>
                <w:sz w:val="20"/>
                <w:lang w:val="en-IE"/>
              </w:rPr>
            </w:pPr>
            <w:ins w:id="7041" w:author="Author">
              <w:r>
                <w:rPr>
                  <w:sz w:val="20"/>
                  <w:lang w:val="en-IE"/>
                </w:rPr>
                <w:t>Amount</w:t>
              </w:r>
            </w:ins>
          </w:p>
        </w:tc>
        <w:tc>
          <w:tcPr>
            <w:tcW w:w="1511" w:type="dxa"/>
            <w:vAlign w:val="top"/>
          </w:tcPr>
          <w:p w14:paraId="4459588E" w14:textId="77777777"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42" w:author="Author"/>
                <w:sz w:val="20"/>
                <w:lang w:val="en-IE"/>
              </w:rPr>
            </w:pPr>
            <w:ins w:id="7043" w:author="Author">
              <w:r>
                <w:rPr>
                  <w:sz w:val="20"/>
                  <w:lang w:val="en-IE"/>
                </w:rPr>
                <w:t>Textbox</w:t>
              </w:r>
            </w:ins>
          </w:p>
        </w:tc>
        <w:tc>
          <w:tcPr>
            <w:tcW w:w="3998" w:type="dxa"/>
            <w:vAlign w:val="top"/>
          </w:tcPr>
          <w:p w14:paraId="32A70DAA" w14:textId="08DB7EF7" w:rsidR="00D40BC2" w:rsidRDefault="00D40BC2" w:rsidP="001239D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44" w:author="Author"/>
                <w:sz w:val="20"/>
                <w:lang w:val="en-IE"/>
              </w:rPr>
            </w:pPr>
            <w:ins w:id="7045" w:author="Author">
              <w:r>
                <w:rPr>
                  <w:sz w:val="20"/>
                  <w:lang w:val="en-IE"/>
                </w:rPr>
                <w:t xml:space="preserve">Amount obtained by manual process. Only visible if selected decision is </w:t>
              </w:r>
              <w:r w:rsidR="00E77710">
                <w:rPr>
                  <w:sz w:val="20"/>
                  <w:lang w:val="en-IE"/>
                </w:rPr>
                <w:t>“Advanced Payment” or  “Deposit”</w:t>
              </w:r>
              <w:r>
                <w:rPr>
                  <w:sz w:val="20"/>
                  <w:lang w:val="en-IE"/>
                </w:rPr>
                <w:t>.</w:t>
              </w:r>
              <w:r w:rsidR="001239DB">
                <w:rPr>
                  <w:sz w:val="20"/>
                  <w:lang w:val="en-IE"/>
                </w:rPr>
                <w:t xml:space="preserve"> Only numerical may be inputted.</w:t>
              </w:r>
            </w:ins>
          </w:p>
        </w:tc>
        <w:tc>
          <w:tcPr>
            <w:tcW w:w="1219" w:type="dxa"/>
            <w:vAlign w:val="top"/>
          </w:tcPr>
          <w:p w14:paraId="4DC3F093"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46" w:author="Author"/>
                <w:sz w:val="20"/>
                <w:lang w:val="en-IE"/>
              </w:rPr>
            </w:pPr>
            <w:ins w:id="7047" w:author="Author">
              <w:r>
                <w:rPr>
                  <w:sz w:val="20"/>
                  <w:lang w:val="en-IE"/>
                </w:rPr>
                <w:t>No</w:t>
              </w:r>
            </w:ins>
          </w:p>
        </w:tc>
        <w:tc>
          <w:tcPr>
            <w:tcW w:w="1127" w:type="dxa"/>
            <w:vAlign w:val="top"/>
          </w:tcPr>
          <w:p w14:paraId="70F10B9E"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48" w:author="Author"/>
                <w:sz w:val="20"/>
                <w:lang w:val="en-IE"/>
              </w:rPr>
            </w:pPr>
            <w:ins w:id="7049" w:author="Author">
              <w:r>
                <w:rPr>
                  <w:sz w:val="20"/>
                  <w:lang w:val="en-IE"/>
                </w:rPr>
                <w:t>Yes</w:t>
              </w:r>
            </w:ins>
          </w:p>
        </w:tc>
      </w:tr>
    </w:tbl>
    <w:p w14:paraId="4176D6D4" w14:textId="77777777" w:rsidR="00613576" w:rsidRDefault="00613576" w:rsidP="00613576">
      <w:pPr>
        <w:pStyle w:val="UnnumberedHeading"/>
        <w:rPr>
          <w:ins w:id="7050" w:author="Author"/>
          <w:lang w:val="en-IE"/>
        </w:rPr>
      </w:pPr>
    </w:p>
    <w:p w14:paraId="6FAC9A55" w14:textId="00986C20" w:rsidR="00D60E2F" w:rsidRPr="00E73B40" w:rsidRDefault="00D60E2F" w:rsidP="00D60E2F">
      <w:pPr>
        <w:pStyle w:val="Heading4"/>
        <w:rPr>
          <w:lang w:val="en-IE"/>
        </w:rPr>
      </w:pPr>
      <w:r w:rsidRPr="00E73B40">
        <w:rPr>
          <w:lang w:val="en-IE"/>
        </w:rPr>
        <w:t xml:space="preserve">Phase V – </w:t>
      </w:r>
      <w:r w:rsidR="00E62BEF" w:rsidRPr="00E73B40">
        <w:rPr>
          <w:lang w:val="en-IE"/>
        </w:rPr>
        <w:t>Delivery</w:t>
      </w:r>
    </w:p>
    <w:p w14:paraId="4BA9B1B4" w14:textId="6CF938CC" w:rsidR="00D60E2F" w:rsidRPr="00E73B40" w:rsidRDefault="00E62BEF" w:rsidP="00D60E2F">
      <w:pPr>
        <w:pStyle w:val="Heading5"/>
        <w:rPr>
          <w:lang w:val="en-IE"/>
        </w:rPr>
      </w:pPr>
      <w:r w:rsidRPr="00E73B40">
        <w:rPr>
          <w:lang w:val="en-IE"/>
        </w:rPr>
        <w:t xml:space="preserve">Home Delivery </w:t>
      </w:r>
      <w:r w:rsidR="00D60E2F" w:rsidRPr="00E73B40">
        <w:rPr>
          <w:lang w:val="en-IE"/>
        </w:rPr>
        <w:t>details step</w:t>
      </w:r>
    </w:p>
    <w:p w14:paraId="79E2CB08" w14:textId="068C206F" w:rsidR="00B2678B" w:rsidRDefault="00E62BEF" w:rsidP="00234AC9">
      <w:pPr>
        <w:rPr>
          <w:noProof/>
          <w:lang w:val="en-IE" w:eastAsia="pt-PT"/>
        </w:rPr>
      </w:pPr>
      <w:r w:rsidRPr="00E73B40">
        <w:rPr>
          <w:noProof/>
          <w:lang w:val="en-IE" w:eastAsia="pt-PT"/>
        </w:rPr>
        <w:t xml:space="preserve"> </w:t>
      </w:r>
      <w:r w:rsidR="00886C6F">
        <w:rPr>
          <w:noProof/>
          <w:lang w:val="pt-PT" w:eastAsia="pt-PT"/>
        </w:rPr>
        <w:drawing>
          <wp:inline distT="0" distB="0" distL="0" distR="0" wp14:anchorId="33D4EB78" wp14:editId="4BF08459">
            <wp:extent cx="6124575" cy="5229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4575" cy="5229225"/>
                    </a:xfrm>
                    <a:prstGeom prst="rect">
                      <a:avLst/>
                    </a:prstGeom>
                    <a:noFill/>
                    <a:ln>
                      <a:noFill/>
                    </a:ln>
                  </pic:spPr>
                </pic:pic>
              </a:graphicData>
            </a:graphic>
          </wp:inline>
        </w:drawing>
      </w:r>
    </w:p>
    <w:p w14:paraId="5BEC4EE8" w14:textId="77777777" w:rsidR="00C83D4C" w:rsidRPr="00E73B40" w:rsidRDefault="00C83D4C" w:rsidP="00234AC9">
      <w:pPr>
        <w:rPr>
          <w:lang w:val="en-IE"/>
        </w:rPr>
      </w:pPr>
    </w:p>
    <w:tbl>
      <w:tblPr>
        <w:tblStyle w:val="CelFocus"/>
        <w:tblW w:w="0" w:type="auto"/>
        <w:tblLook w:val="04A0" w:firstRow="1" w:lastRow="0" w:firstColumn="1" w:lastColumn="0" w:noHBand="0" w:noVBand="1"/>
      </w:tblPr>
      <w:tblGrid>
        <w:gridCol w:w="2235"/>
        <w:gridCol w:w="7619"/>
      </w:tblGrid>
      <w:tr w:rsidR="00D60E2F" w:rsidRPr="00E73B40" w14:paraId="21A2BF4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81325ED" w14:textId="77777777" w:rsidR="00D60E2F" w:rsidRPr="00E73B40" w:rsidRDefault="00D60E2F" w:rsidP="001D5D51">
            <w:pPr>
              <w:rPr>
                <w:lang w:val="en-IE"/>
              </w:rPr>
            </w:pPr>
            <w:r w:rsidRPr="00E73B40">
              <w:rPr>
                <w:lang w:val="en-IE"/>
              </w:rPr>
              <w:t>Screen Description</w:t>
            </w:r>
          </w:p>
        </w:tc>
      </w:tr>
      <w:tr w:rsidR="00D60E2F" w:rsidRPr="00E73B40" w14:paraId="4E894BE9"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B90D9E3" w14:textId="77777777" w:rsidR="00D60E2F" w:rsidRPr="00E73B40" w:rsidRDefault="00D60E2F" w:rsidP="001D5D51">
            <w:pPr>
              <w:jc w:val="right"/>
              <w:rPr>
                <w:lang w:val="en-IE"/>
              </w:rPr>
            </w:pPr>
            <w:r w:rsidRPr="00E73B40">
              <w:rPr>
                <w:lang w:val="en-IE"/>
              </w:rPr>
              <w:t>Display Name</w:t>
            </w:r>
          </w:p>
        </w:tc>
        <w:tc>
          <w:tcPr>
            <w:tcW w:w="7619" w:type="dxa"/>
          </w:tcPr>
          <w:p w14:paraId="4664C7A1" w14:textId="77777777" w:rsidR="00D60E2F" w:rsidRPr="00E73B40" w:rsidRDefault="00446169"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F03C429" w14:textId="3E33EE1D" w:rsidR="00446169" w:rsidRPr="00E73B40" w:rsidRDefault="00446169" w:rsidP="001D0E98">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Step name: </w:t>
            </w:r>
            <w:r w:rsidR="001D0E98">
              <w:rPr>
                <w:sz w:val="20"/>
                <w:lang w:val="en-IE"/>
              </w:rPr>
              <w:t>Delivery</w:t>
            </w:r>
            <w:r w:rsidR="001D0E98" w:rsidRPr="00E73B40">
              <w:rPr>
                <w:sz w:val="20"/>
                <w:lang w:val="en-IE"/>
              </w:rPr>
              <w:t xml:space="preserve"> </w:t>
            </w:r>
            <w:r w:rsidRPr="00E73B40">
              <w:rPr>
                <w:sz w:val="20"/>
                <w:lang w:val="en-IE"/>
              </w:rPr>
              <w:t>details</w:t>
            </w:r>
          </w:p>
        </w:tc>
      </w:tr>
    </w:tbl>
    <w:p w14:paraId="0431FC98" w14:textId="234B3A2A" w:rsidR="00D60E2F" w:rsidRPr="00E73B40" w:rsidRDefault="00D60E2F" w:rsidP="00D60E2F">
      <w:pPr>
        <w:rPr>
          <w:lang w:val="en-IE"/>
        </w:rPr>
      </w:pPr>
    </w:p>
    <w:tbl>
      <w:tblPr>
        <w:tblStyle w:val="CelFocus"/>
        <w:tblW w:w="0" w:type="auto"/>
        <w:tblLayout w:type="fixed"/>
        <w:tblLook w:val="04A0" w:firstRow="1" w:lastRow="0" w:firstColumn="1" w:lastColumn="0" w:noHBand="0" w:noVBand="1"/>
      </w:tblPr>
      <w:tblGrid>
        <w:gridCol w:w="2038"/>
        <w:gridCol w:w="1331"/>
        <w:gridCol w:w="509"/>
        <w:gridCol w:w="3617"/>
        <w:gridCol w:w="1232"/>
        <w:gridCol w:w="1127"/>
      </w:tblGrid>
      <w:tr w:rsidR="00D60E2F" w:rsidRPr="00E73B40" w14:paraId="71E1C74A" w14:textId="77777777" w:rsidTr="00C542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6"/>
            <w:tcBorders>
              <w:bottom w:val="single" w:sz="18" w:space="0" w:color="FFFFFF" w:themeColor="background1"/>
            </w:tcBorders>
            <w:shd w:val="clear" w:color="auto" w:fill="94B63B"/>
          </w:tcPr>
          <w:p w14:paraId="0CB4099F" w14:textId="77777777" w:rsidR="00D60E2F" w:rsidRPr="00E73B40" w:rsidRDefault="00D60E2F" w:rsidP="001D5D51">
            <w:pPr>
              <w:rPr>
                <w:lang w:val="en-IE"/>
              </w:rPr>
            </w:pPr>
            <w:r w:rsidRPr="00E73B40">
              <w:rPr>
                <w:lang w:val="en-IE"/>
              </w:rPr>
              <w:lastRenderedPageBreak/>
              <w:t xml:space="preserve">Field Description </w:t>
            </w:r>
          </w:p>
        </w:tc>
      </w:tr>
      <w:tr w:rsidR="00D60E2F" w:rsidRPr="00E73B40" w14:paraId="40755036" w14:textId="77777777" w:rsidTr="00C542E0">
        <w:tc>
          <w:tcPr>
            <w:cnfStyle w:val="001000000000" w:firstRow="0" w:lastRow="0" w:firstColumn="1" w:lastColumn="0" w:oddVBand="0" w:evenVBand="0" w:oddHBand="0" w:evenHBand="0" w:firstRowFirstColumn="0" w:firstRowLastColumn="0" w:lastRowFirstColumn="0" w:lastRowLastColumn="0"/>
            <w:tcW w:w="2038" w:type="dxa"/>
            <w:shd w:val="clear" w:color="auto" w:fill="D8D7D5"/>
          </w:tcPr>
          <w:p w14:paraId="7DA75A5D" w14:textId="77777777" w:rsidR="00D60E2F" w:rsidRPr="00E73B40" w:rsidRDefault="00D60E2F" w:rsidP="001D5D51">
            <w:pPr>
              <w:jc w:val="center"/>
              <w:rPr>
                <w:b w:val="0"/>
                <w:lang w:val="en-IE"/>
              </w:rPr>
            </w:pPr>
            <w:r w:rsidRPr="00E73B40">
              <w:rPr>
                <w:lang w:val="en-IE"/>
              </w:rPr>
              <w:t>Label</w:t>
            </w:r>
          </w:p>
        </w:tc>
        <w:tc>
          <w:tcPr>
            <w:tcW w:w="1840" w:type="dxa"/>
            <w:gridSpan w:val="2"/>
            <w:shd w:val="clear" w:color="auto" w:fill="D8D7D5"/>
          </w:tcPr>
          <w:p w14:paraId="1842A4FD"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17" w:type="dxa"/>
            <w:shd w:val="clear" w:color="auto" w:fill="D8D7D5"/>
          </w:tcPr>
          <w:p w14:paraId="4FC0337C"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32" w:type="dxa"/>
            <w:shd w:val="clear" w:color="auto" w:fill="D8D7D5"/>
          </w:tcPr>
          <w:p w14:paraId="1B83F105"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2FC1FF8B"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D60E2F" w:rsidRPr="00E73B40" w14:paraId="7607B309" w14:textId="77777777" w:rsidTr="00C542E0">
        <w:tc>
          <w:tcPr>
            <w:cnfStyle w:val="001000000000" w:firstRow="0" w:lastRow="0" w:firstColumn="1" w:lastColumn="0" w:oddVBand="0" w:evenVBand="0" w:oddHBand="0" w:evenHBand="0" w:firstRowFirstColumn="0" w:firstRowLastColumn="0" w:lastRowFirstColumn="0" w:lastRowLastColumn="0"/>
            <w:tcW w:w="9854" w:type="dxa"/>
            <w:gridSpan w:val="6"/>
            <w:shd w:val="clear" w:color="auto" w:fill="D8D7D5"/>
            <w:vAlign w:val="top"/>
          </w:tcPr>
          <w:p w14:paraId="6F9303DA" w14:textId="4CCD5E1E" w:rsidR="00D60E2F" w:rsidRPr="00E73B40" w:rsidRDefault="00446169" w:rsidP="001D5D51">
            <w:pPr>
              <w:spacing w:before="40" w:after="40" w:line="240" w:lineRule="exact"/>
              <w:jc w:val="left"/>
              <w:rPr>
                <w:sz w:val="20"/>
                <w:lang w:val="en-IE"/>
              </w:rPr>
            </w:pPr>
            <w:r w:rsidRPr="00E73B40">
              <w:rPr>
                <w:sz w:val="20"/>
                <w:lang w:val="en-IE"/>
              </w:rPr>
              <w:t>Input area</w:t>
            </w:r>
          </w:p>
        </w:tc>
      </w:tr>
      <w:tr w:rsidR="00E62BEF" w:rsidRPr="00E73B40" w14:paraId="06FC0FF7"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34F5DAF5" w14:textId="0B783F19" w:rsidR="00E62BEF" w:rsidRPr="00E73B40" w:rsidRDefault="00C9251A" w:rsidP="001D5D51">
            <w:pPr>
              <w:spacing w:before="40" w:after="40" w:line="240" w:lineRule="exact"/>
              <w:jc w:val="left"/>
              <w:rPr>
                <w:sz w:val="20"/>
                <w:lang w:val="en-IE"/>
              </w:rPr>
            </w:pPr>
            <w:ins w:id="7051" w:author="Author">
              <w:r>
                <w:rPr>
                  <w:sz w:val="20"/>
                  <w:lang w:val="en-IE"/>
                </w:rPr>
                <w:t>Street</w:t>
              </w:r>
            </w:ins>
          </w:p>
        </w:tc>
        <w:tc>
          <w:tcPr>
            <w:tcW w:w="1331" w:type="dxa"/>
            <w:vAlign w:val="top"/>
          </w:tcPr>
          <w:p w14:paraId="56DDBF2C" w14:textId="2109C7C6"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4126" w:type="dxa"/>
            <w:gridSpan w:val="2"/>
            <w:vAlign w:val="top"/>
          </w:tcPr>
          <w:p w14:paraId="50C65763" w14:textId="77777777" w:rsidR="003A1C37" w:rsidRDefault="00C9251A"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2" w:author="Author"/>
                <w:sz w:val="20"/>
                <w:lang w:val="en-IE"/>
              </w:rPr>
            </w:pPr>
            <w:ins w:id="7053" w:author="Author">
              <w:r>
                <w:rPr>
                  <w:sz w:val="20"/>
                  <w:lang w:val="en-IE"/>
                </w:rPr>
                <w:t>Street shipping address.</w:t>
              </w:r>
              <w:r w:rsidR="003A1C37">
                <w:rPr>
                  <w:sz w:val="20"/>
                  <w:lang w:val="en-IE"/>
                </w:rPr>
                <w:t xml:space="preserve"> </w:t>
              </w:r>
            </w:ins>
          </w:p>
          <w:p w14:paraId="13FBD07B" w14:textId="41DAC461" w:rsidR="00E62BEF" w:rsidRPr="00E73B40" w:rsidRDefault="003A1C37" w:rsidP="000073E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054" w:author="Author">
              <w:r w:rsidRPr="003A1C37">
                <w:rPr>
                  <w:b/>
                  <w:sz w:val="20"/>
                  <w:lang w:val="en-IE"/>
                </w:rPr>
                <w:t>This field is restricted to 30 chars long.</w:t>
              </w:r>
            </w:ins>
            <w:r w:rsidR="00E62BEF" w:rsidRPr="00E73B40">
              <w:rPr>
                <w:sz w:val="20"/>
                <w:lang w:val="en-IE"/>
              </w:rPr>
              <w:t xml:space="preserve"> </w:t>
            </w:r>
          </w:p>
        </w:tc>
        <w:tc>
          <w:tcPr>
            <w:tcW w:w="1232" w:type="dxa"/>
            <w:vAlign w:val="top"/>
          </w:tcPr>
          <w:p w14:paraId="3E79BBD3" w14:textId="6738922C"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5F276FE2" w14:textId="004C94DB"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1A947C9B" w14:textId="77777777" w:rsidTr="00C542E0">
        <w:trPr>
          <w:ins w:id="7055"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532E8C1" w14:textId="6BE48603" w:rsidR="00C9251A" w:rsidRPr="00E73B40" w:rsidDel="00C9251A" w:rsidRDefault="00C9251A" w:rsidP="001D5D51">
            <w:pPr>
              <w:spacing w:before="40" w:after="40" w:line="240" w:lineRule="exact"/>
              <w:jc w:val="left"/>
              <w:rPr>
                <w:ins w:id="7056" w:author="Author"/>
                <w:sz w:val="20"/>
                <w:lang w:val="en-IE"/>
              </w:rPr>
            </w:pPr>
            <w:ins w:id="7057" w:author="Author">
              <w:r>
                <w:rPr>
                  <w:sz w:val="20"/>
                  <w:lang w:val="en-IE"/>
                </w:rPr>
                <w:t>Sub Street</w:t>
              </w:r>
            </w:ins>
          </w:p>
        </w:tc>
        <w:tc>
          <w:tcPr>
            <w:tcW w:w="1331" w:type="dxa"/>
            <w:vAlign w:val="top"/>
          </w:tcPr>
          <w:p w14:paraId="7D17F5F9" w14:textId="38F6226B"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8" w:author="Author"/>
                <w:sz w:val="20"/>
                <w:lang w:val="en-IE"/>
              </w:rPr>
            </w:pPr>
            <w:ins w:id="7059" w:author="Author">
              <w:r>
                <w:rPr>
                  <w:sz w:val="20"/>
                  <w:lang w:val="en-IE"/>
                </w:rPr>
                <w:t>Textbox</w:t>
              </w:r>
            </w:ins>
          </w:p>
        </w:tc>
        <w:tc>
          <w:tcPr>
            <w:tcW w:w="4126" w:type="dxa"/>
            <w:gridSpan w:val="2"/>
            <w:vAlign w:val="top"/>
          </w:tcPr>
          <w:p w14:paraId="545C640E" w14:textId="77777777" w:rsidR="003A1C37" w:rsidRDefault="00C9251A"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0" w:author="Author"/>
                <w:sz w:val="20"/>
                <w:lang w:val="en-IE"/>
              </w:rPr>
            </w:pPr>
            <w:ins w:id="7061" w:author="Author">
              <w:r>
                <w:rPr>
                  <w:sz w:val="20"/>
                  <w:lang w:val="en-IE"/>
                </w:rPr>
                <w:t>Sub Street</w:t>
              </w:r>
              <w:r w:rsidRPr="00825832">
                <w:rPr>
                  <w:sz w:val="20"/>
                  <w:lang w:val="en-IE"/>
                </w:rPr>
                <w:t xml:space="preserve"> shipping address.</w:t>
              </w:r>
              <w:r w:rsidR="003A1C37">
                <w:rPr>
                  <w:sz w:val="20"/>
                  <w:lang w:val="en-IE"/>
                </w:rPr>
                <w:t xml:space="preserve"> </w:t>
              </w:r>
            </w:ins>
          </w:p>
          <w:p w14:paraId="1B4444B3" w14:textId="77775B4D" w:rsidR="00C9251A" w:rsidRPr="00E73B40" w:rsidRDefault="003A1C37"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2" w:author="Author"/>
                <w:sz w:val="20"/>
                <w:lang w:val="en-IE"/>
              </w:rPr>
            </w:pPr>
            <w:ins w:id="7063" w:author="Author">
              <w:r w:rsidRPr="003A1C37">
                <w:rPr>
                  <w:b/>
                  <w:sz w:val="20"/>
                  <w:lang w:val="en-IE"/>
                </w:rPr>
                <w:t>This field is restricted to 30 chars long.</w:t>
              </w:r>
            </w:ins>
          </w:p>
        </w:tc>
        <w:tc>
          <w:tcPr>
            <w:tcW w:w="1232" w:type="dxa"/>
            <w:vAlign w:val="top"/>
          </w:tcPr>
          <w:p w14:paraId="250C4897" w14:textId="1433F77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4" w:author="Author"/>
                <w:sz w:val="20"/>
                <w:lang w:val="en-IE"/>
              </w:rPr>
            </w:pPr>
            <w:ins w:id="7065" w:author="Author">
              <w:r w:rsidRPr="00E73B40">
                <w:rPr>
                  <w:sz w:val="20"/>
                  <w:lang w:val="en-IE"/>
                </w:rPr>
                <w:t>No</w:t>
              </w:r>
            </w:ins>
          </w:p>
        </w:tc>
        <w:tc>
          <w:tcPr>
            <w:tcW w:w="1127" w:type="dxa"/>
            <w:vAlign w:val="top"/>
          </w:tcPr>
          <w:p w14:paraId="6349A038" w14:textId="28AA6289"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6" w:author="Author"/>
                <w:sz w:val="20"/>
                <w:lang w:val="en-IE"/>
              </w:rPr>
            </w:pPr>
            <w:ins w:id="7067" w:author="Author">
              <w:r w:rsidRPr="00E73B40">
                <w:rPr>
                  <w:sz w:val="20"/>
                  <w:lang w:val="en-IE"/>
                </w:rPr>
                <w:t>Yes</w:t>
              </w:r>
            </w:ins>
          </w:p>
        </w:tc>
      </w:tr>
      <w:tr w:rsidR="00C9251A" w:rsidRPr="00E73B40" w14:paraId="005FDDD9" w14:textId="77777777" w:rsidTr="00C542E0">
        <w:trPr>
          <w:ins w:id="7068"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662A298B" w14:textId="00ACA205" w:rsidR="00C9251A" w:rsidRPr="00E73B40" w:rsidDel="00C9251A" w:rsidRDefault="00C9251A" w:rsidP="001D5D51">
            <w:pPr>
              <w:spacing w:before="40" w:after="40" w:line="240" w:lineRule="exact"/>
              <w:jc w:val="left"/>
              <w:rPr>
                <w:ins w:id="7069" w:author="Author"/>
                <w:sz w:val="20"/>
                <w:lang w:val="en-IE"/>
              </w:rPr>
            </w:pPr>
            <w:ins w:id="7070" w:author="Author">
              <w:r>
                <w:rPr>
                  <w:sz w:val="20"/>
                  <w:lang w:val="en-IE"/>
                </w:rPr>
                <w:t>Locality</w:t>
              </w:r>
            </w:ins>
          </w:p>
        </w:tc>
        <w:tc>
          <w:tcPr>
            <w:tcW w:w="1331" w:type="dxa"/>
            <w:vAlign w:val="top"/>
          </w:tcPr>
          <w:p w14:paraId="7A88A70A" w14:textId="3F855A20"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1" w:author="Author"/>
                <w:sz w:val="20"/>
                <w:lang w:val="en-IE"/>
              </w:rPr>
            </w:pPr>
            <w:ins w:id="7072" w:author="Author">
              <w:r w:rsidRPr="00E73B40">
                <w:rPr>
                  <w:sz w:val="20"/>
                  <w:lang w:val="en-IE"/>
                </w:rPr>
                <w:t>Textbox</w:t>
              </w:r>
            </w:ins>
          </w:p>
        </w:tc>
        <w:tc>
          <w:tcPr>
            <w:tcW w:w="4126" w:type="dxa"/>
            <w:gridSpan w:val="2"/>
            <w:vAlign w:val="top"/>
          </w:tcPr>
          <w:p w14:paraId="677D19E6" w14:textId="79D0590D" w:rsidR="00C9251A" w:rsidRPr="00E73B40" w:rsidRDefault="001D0E98" w:rsidP="001D0E9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3" w:author="Author"/>
                <w:sz w:val="20"/>
                <w:lang w:val="en-IE"/>
              </w:rPr>
            </w:pPr>
            <w:ins w:id="7074" w:author="Author">
              <w:r>
                <w:rPr>
                  <w:sz w:val="20"/>
                  <w:lang w:val="en-IE"/>
                </w:rPr>
                <w:t>L</w:t>
              </w:r>
              <w:r w:rsidR="00C9251A">
                <w:rPr>
                  <w:sz w:val="20"/>
                  <w:lang w:val="en-IE"/>
                </w:rPr>
                <w:t>ocality</w:t>
              </w:r>
              <w:r w:rsidR="00C9251A" w:rsidRPr="00825832">
                <w:rPr>
                  <w:sz w:val="20"/>
                  <w:lang w:val="en-IE"/>
                </w:rPr>
                <w:t xml:space="preserve"> shipping address.</w:t>
              </w:r>
            </w:ins>
          </w:p>
        </w:tc>
        <w:tc>
          <w:tcPr>
            <w:tcW w:w="1232" w:type="dxa"/>
            <w:vAlign w:val="top"/>
          </w:tcPr>
          <w:p w14:paraId="455782B7" w14:textId="2B92D95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5" w:author="Author"/>
                <w:sz w:val="20"/>
                <w:lang w:val="en-IE"/>
              </w:rPr>
            </w:pPr>
            <w:ins w:id="7076" w:author="Author">
              <w:r w:rsidRPr="00E73B40">
                <w:rPr>
                  <w:sz w:val="20"/>
                  <w:lang w:val="en-IE"/>
                </w:rPr>
                <w:t>No</w:t>
              </w:r>
            </w:ins>
          </w:p>
        </w:tc>
        <w:tc>
          <w:tcPr>
            <w:tcW w:w="1127" w:type="dxa"/>
            <w:vAlign w:val="top"/>
          </w:tcPr>
          <w:p w14:paraId="493E917A" w14:textId="3BA9BC7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7" w:author="Author"/>
                <w:sz w:val="20"/>
                <w:lang w:val="en-IE"/>
              </w:rPr>
            </w:pPr>
            <w:ins w:id="7078" w:author="Author">
              <w:r w:rsidRPr="00E73B40">
                <w:rPr>
                  <w:sz w:val="20"/>
                  <w:lang w:val="en-IE"/>
                </w:rPr>
                <w:t>Yes</w:t>
              </w:r>
            </w:ins>
          </w:p>
        </w:tc>
      </w:tr>
      <w:tr w:rsidR="00C9251A" w:rsidRPr="00E73B40" w14:paraId="123828A9" w14:textId="77777777" w:rsidTr="00C542E0">
        <w:trPr>
          <w:ins w:id="7079"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8CE9037" w14:textId="1FEF728C" w:rsidR="00C9251A" w:rsidRPr="00E73B40" w:rsidDel="00C9251A" w:rsidRDefault="00C9251A" w:rsidP="001D5D51">
            <w:pPr>
              <w:spacing w:before="40" w:after="40" w:line="240" w:lineRule="exact"/>
              <w:jc w:val="left"/>
              <w:rPr>
                <w:ins w:id="7080" w:author="Author"/>
                <w:sz w:val="20"/>
                <w:lang w:val="en-IE"/>
              </w:rPr>
            </w:pPr>
            <w:ins w:id="7081" w:author="Author">
              <w:r>
                <w:rPr>
                  <w:sz w:val="20"/>
                  <w:lang w:val="en-IE"/>
                </w:rPr>
                <w:t>City</w:t>
              </w:r>
            </w:ins>
          </w:p>
        </w:tc>
        <w:tc>
          <w:tcPr>
            <w:tcW w:w="1331" w:type="dxa"/>
            <w:vAlign w:val="top"/>
          </w:tcPr>
          <w:p w14:paraId="277F8BA3" w14:textId="359DCCC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2" w:author="Author"/>
                <w:sz w:val="20"/>
                <w:lang w:val="en-IE"/>
              </w:rPr>
            </w:pPr>
            <w:ins w:id="7083" w:author="Author">
              <w:r w:rsidRPr="00E73B40">
                <w:rPr>
                  <w:sz w:val="20"/>
                  <w:lang w:val="en-IE"/>
                </w:rPr>
                <w:t>Textbox</w:t>
              </w:r>
            </w:ins>
          </w:p>
        </w:tc>
        <w:tc>
          <w:tcPr>
            <w:tcW w:w="4126" w:type="dxa"/>
            <w:gridSpan w:val="2"/>
            <w:vAlign w:val="top"/>
          </w:tcPr>
          <w:p w14:paraId="631CC59A" w14:textId="3F118E1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4" w:author="Author"/>
                <w:sz w:val="20"/>
                <w:lang w:val="en-IE"/>
              </w:rPr>
            </w:pPr>
            <w:ins w:id="7085" w:author="Author">
              <w:r>
                <w:rPr>
                  <w:sz w:val="20"/>
                  <w:lang w:val="en-IE"/>
                </w:rPr>
                <w:t>City</w:t>
              </w:r>
              <w:r w:rsidRPr="00825832">
                <w:rPr>
                  <w:sz w:val="20"/>
                  <w:lang w:val="en-IE"/>
                </w:rPr>
                <w:t xml:space="preserve"> shipping address.</w:t>
              </w:r>
            </w:ins>
          </w:p>
        </w:tc>
        <w:tc>
          <w:tcPr>
            <w:tcW w:w="1232" w:type="dxa"/>
            <w:vAlign w:val="top"/>
          </w:tcPr>
          <w:p w14:paraId="61D59988" w14:textId="79AF3E5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6" w:author="Author"/>
                <w:sz w:val="20"/>
                <w:lang w:val="en-IE"/>
              </w:rPr>
            </w:pPr>
            <w:ins w:id="7087" w:author="Author">
              <w:r w:rsidRPr="00E73B40">
                <w:rPr>
                  <w:sz w:val="20"/>
                  <w:lang w:val="en-IE"/>
                </w:rPr>
                <w:t>No</w:t>
              </w:r>
            </w:ins>
          </w:p>
        </w:tc>
        <w:tc>
          <w:tcPr>
            <w:tcW w:w="1127" w:type="dxa"/>
            <w:vAlign w:val="top"/>
          </w:tcPr>
          <w:p w14:paraId="5A6FE885" w14:textId="52F6D8FB"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8" w:author="Author"/>
                <w:sz w:val="20"/>
                <w:lang w:val="en-IE"/>
              </w:rPr>
            </w:pPr>
            <w:ins w:id="7089" w:author="Author">
              <w:r w:rsidRPr="00E73B40">
                <w:rPr>
                  <w:sz w:val="20"/>
                  <w:lang w:val="en-IE"/>
                </w:rPr>
                <w:t>Yes</w:t>
              </w:r>
            </w:ins>
          </w:p>
        </w:tc>
      </w:tr>
      <w:tr w:rsidR="00C9251A" w:rsidRPr="00E73B40" w14:paraId="1B590862" w14:textId="77777777" w:rsidTr="00C542E0">
        <w:trPr>
          <w:ins w:id="7090"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CB68EA8" w14:textId="400A393B" w:rsidR="00C9251A" w:rsidRPr="00E73B40" w:rsidDel="00C9251A" w:rsidRDefault="00C9251A" w:rsidP="001D5D51">
            <w:pPr>
              <w:spacing w:before="40" w:after="40" w:line="240" w:lineRule="exact"/>
              <w:jc w:val="left"/>
              <w:rPr>
                <w:ins w:id="7091" w:author="Author"/>
                <w:sz w:val="20"/>
                <w:lang w:val="en-IE"/>
              </w:rPr>
            </w:pPr>
            <w:ins w:id="7092" w:author="Author">
              <w:r>
                <w:rPr>
                  <w:sz w:val="20"/>
                  <w:lang w:val="en-IE"/>
                </w:rPr>
                <w:t>County</w:t>
              </w:r>
            </w:ins>
          </w:p>
        </w:tc>
        <w:tc>
          <w:tcPr>
            <w:tcW w:w="1331" w:type="dxa"/>
            <w:vAlign w:val="top"/>
          </w:tcPr>
          <w:p w14:paraId="028BBA8C" w14:textId="58777988" w:rsidR="00C9251A" w:rsidRPr="00E73B40" w:rsidRDefault="00C542E0"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3" w:author="Author"/>
                <w:sz w:val="20"/>
                <w:lang w:val="en-IE"/>
              </w:rPr>
            </w:pPr>
            <w:ins w:id="7094" w:author="Author">
              <w:r>
                <w:rPr>
                  <w:sz w:val="20"/>
                  <w:lang w:val="en-IE"/>
                </w:rPr>
                <w:t>Dropdown</w:t>
              </w:r>
            </w:ins>
          </w:p>
        </w:tc>
        <w:tc>
          <w:tcPr>
            <w:tcW w:w="4126" w:type="dxa"/>
            <w:gridSpan w:val="2"/>
            <w:vAlign w:val="top"/>
          </w:tcPr>
          <w:p w14:paraId="4580358C" w14:textId="10615524"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5" w:author="Author"/>
                <w:sz w:val="20"/>
                <w:lang w:val="en-IE"/>
              </w:rPr>
            </w:pPr>
            <w:ins w:id="7096" w:author="Author">
              <w:r>
                <w:rPr>
                  <w:sz w:val="20"/>
                  <w:lang w:val="en-IE"/>
                </w:rPr>
                <w:t>County</w:t>
              </w:r>
              <w:r w:rsidRPr="00825832">
                <w:rPr>
                  <w:sz w:val="20"/>
                  <w:lang w:val="en-IE"/>
                </w:rPr>
                <w:t xml:space="preserve"> shipping address.</w:t>
              </w:r>
            </w:ins>
          </w:p>
        </w:tc>
        <w:tc>
          <w:tcPr>
            <w:tcW w:w="1232" w:type="dxa"/>
            <w:vAlign w:val="top"/>
          </w:tcPr>
          <w:p w14:paraId="6293078A" w14:textId="62EF0580"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7" w:author="Author"/>
                <w:sz w:val="20"/>
                <w:lang w:val="en-IE"/>
              </w:rPr>
            </w:pPr>
            <w:ins w:id="7098" w:author="Author">
              <w:r w:rsidRPr="00E73B40">
                <w:rPr>
                  <w:sz w:val="20"/>
                  <w:lang w:val="en-IE"/>
                </w:rPr>
                <w:t>No</w:t>
              </w:r>
            </w:ins>
          </w:p>
        </w:tc>
        <w:tc>
          <w:tcPr>
            <w:tcW w:w="1127" w:type="dxa"/>
            <w:vAlign w:val="top"/>
          </w:tcPr>
          <w:p w14:paraId="3D951525" w14:textId="06B2E40F"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9" w:author="Author"/>
                <w:sz w:val="20"/>
                <w:lang w:val="en-IE"/>
              </w:rPr>
            </w:pPr>
            <w:ins w:id="7100" w:author="Author">
              <w:r w:rsidRPr="00E73B40">
                <w:rPr>
                  <w:sz w:val="20"/>
                  <w:lang w:val="en-IE"/>
                </w:rPr>
                <w:t>Yes</w:t>
              </w:r>
            </w:ins>
          </w:p>
        </w:tc>
      </w:tr>
      <w:tr w:rsidR="00C9251A" w:rsidRPr="00E73B40" w14:paraId="464C299A" w14:textId="77777777" w:rsidTr="00C542E0">
        <w:trPr>
          <w:ins w:id="7101"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41A34635" w14:textId="63425423" w:rsidR="00C9251A" w:rsidRPr="00E73B40" w:rsidDel="00C9251A" w:rsidRDefault="00C9251A" w:rsidP="001D5D51">
            <w:pPr>
              <w:spacing w:before="40" w:after="40" w:line="240" w:lineRule="exact"/>
              <w:jc w:val="left"/>
              <w:rPr>
                <w:ins w:id="7102" w:author="Author"/>
                <w:sz w:val="20"/>
                <w:lang w:val="en-IE"/>
              </w:rPr>
            </w:pPr>
            <w:ins w:id="7103" w:author="Author">
              <w:r>
                <w:rPr>
                  <w:sz w:val="20"/>
                  <w:lang w:val="en-IE"/>
                </w:rPr>
                <w:t>Country</w:t>
              </w:r>
            </w:ins>
          </w:p>
        </w:tc>
        <w:tc>
          <w:tcPr>
            <w:tcW w:w="1331" w:type="dxa"/>
            <w:vAlign w:val="top"/>
          </w:tcPr>
          <w:p w14:paraId="2FC93858" w14:textId="7742D4A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4" w:author="Author"/>
                <w:sz w:val="20"/>
                <w:lang w:val="en-IE"/>
              </w:rPr>
            </w:pPr>
            <w:ins w:id="7105" w:author="Author">
              <w:r w:rsidRPr="00E73B40">
                <w:rPr>
                  <w:sz w:val="20"/>
                  <w:lang w:val="en-IE"/>
                </w:rPr>
                <w:t>Textbox</w:t>
              </w:r>
            </w:ins>
          </w:p>
        </w:tc>
        <w:tc>
          <w:tcPr>
            <w:tcW w:w="4126" w:type="dxa"/>
            <w:gridSpan w:val="2"/>
            <w:vAlign w:val="top"/>
          </w:tcPr>
          <w:p w14:paraId="558360AF" w14:textId="29116C0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6" w:author="Author"/>
                <w:sz w:val="20"/>
                <w:lang w:val="en-IE"/>
              </w:rPr>
            </w:pPr>
            <w:ins w:id="7107" w:author="Author">
              <w:r>
                <w:rPr>
                  <w:sz w:val="20"/>
                  <w:lang w:val="en-IE"/>
                </w:rPr>
                <w:t>Country</w:t>
              </w:r>
              <w:r w:rsidRPr="00825832">
                <w:rPr>
                  <w:sz w:val="20"/>
                  <w:lang w:val="en-IE"/>
                </w:rPr>
                <w:t xml:space="preserve"> shipping address.</w:t>
              </w:r>
              <w:r w:rsidR="000E1CAE">
                <w:rPr>
                  <w:sz w:val="20"/>
                  <w:lang w:val="en-IE"/>
                </w:rPr>
                <w:t xml:space="preserve"> Locked to value Ireland.</w:t>
              </w:r>
            </w:ins>
          </w:p>
        </w:tc>
        <w:tc>
          <w:tcPr>
            <w:tcW w:w="1232" w:type="dxa"/>
            <w:vAlign w:val="top"/>
          </w:tcPr>
          <w:p w14:paraId="2C20F5D0" w14:textId="5D1C1D9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8" w:author="Author"/>
                <w:sz w:val="20"/>
                <w:lang w:val="en-IE"/>
              </w:rPr>
            </w:pPr>
            <w:ins w:id="7109" w:author="Author">
              <w:del w:id="7110" w:author="Author">
                <w:r w:rsidRPr="00E73B40" w:rsidDel="000E1CAE">
                  <w:rPr>
                    <w:sz w:val="20"/>
                    <w:lang w:val="en-IE"/>
                  </w:rPr>
                  <w:delText>No</w:delText>
                </w:r>
              </w:del>
              <w:r w:rsidR="000E1CAE">
                <w:rPr>
                  <w:sz w:val="20"/>
                  <w:lang w:val="en-IE"/>
                </w:rPr>
                <w:t>Yes</w:t>
              </w:r>
            </w:ins>
          </w:p>
        </w:tc>
        <w:tc>
          <w:tcPr>
            <w:tcW w:w="1127" w:type="dxa"/>
            <w:vAlign w:val="top"/>
          </w:tcPr>
          <w:p w14:paraId="0782F70C" w14:textId="16F4938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1" w:author="Author"/>
                <w:sz w:val="20"/>
                <w:lang w:val="en-IE"/>
              </w:rPr>
            </w:pPr>
            <w:ins w:id="7112" w:author="Author">
              <w:r w:rsidRPr="00E73B40">
                <w:rPr>
                  <w:sz w:val="20"/>
                  <w:lang w:val="en-IE"/>
                </w:rPr>
                <w:t>Yes</w:t>
              </w:r>
            </w:ins>
          </w:p>
        </w:tc>
      </w:tr>
      <w:tr w:rsidR="00C9251A" w:rsidRPr="00E73B40" w14:paraId="00E853D3" w14:textId="77777777" w:rsidTr="00C542E0">
        <w:trPr>
          <w:ins w:id="7113"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2E4D328" w14:textId="55E5745E" w:rsidR="00C9251A" w:rsidRPr="00E73B40" w:rsidDel="00C9251A" w:rsidRDefault="007E29DF" w:rsidP="007E29DF">
            <w:pPr>
              <w:spacing w:before="40" w:after="40" w:line="240" w:lineRule="exact"/>
              <w:jc w:val="left"/>
              <w:rPr>
                <w:ins w:id="7114" w:author="Author"/>
                <w:sz w:val="20"/>
                <w:lang w:val="en-IE"/>
              </w:rPr>
            </w:pPr>
            <w:ins w:id="7115" w:author="Author">
              <w:r>
                <w:rPr>
                  <w:sz w:val="20"/>
                  <w:lang w:val="en-IE"/>
                </w:rPr>
                <w:t>Eircode</w:t>
              </w:r>
            </w:ins>
          </w:p>
        </w:tc>
        <w:tc>
          <w:tcPr>
            <w:tcW w:w="1331" w:type="dxa"/>
            <w:vAlign w:val="top"/>
          </w:tcPr>
          <w:p w14:paraId="4F859A0B" w14:textId="3B78AAF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6" w:author="Author"/>
                <w:sz w:val="20"/>
                <w:lang w:val="en-IE"/>
              </w:rPr>
            </w:pPr>
            <w:ins w:id="7117" w:author="Author">
              <w:r w:rsidRPr="00E73B40">
                <w:rPr>
                  <w:sz w:val="20"/>
                  <w:lang w:val="en-IE"/>
                </w:rPr>
                <w:t>Textbox</w:t>
              </w:r>
            </w:ins>
          </w:p>
        </w:tc>
        <w:tc>
          <w:tcPr>
            <w:tcW w:w="4126" w:type="dxa"/>
            <w:gridSpan w:val="2"/>
            <w:vAlign w:val="top"/>
          </w:tcPr>
          <w:p w14:paraId="53738338" w14:textId="5EAE26DE" w:rsidR="00C9251A" w:rsidRPr="00E73B40" w:rsidRDefault="007E29D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8" w:author="Author"/>
                <w:sz w:val="20"/>
                <w:lang w:val="en-IE"/>
              </w:rPr>
            </w:pPr>
            <w:ins w:id="7119" w:author="Author">
              <w:r>
                <w:rPr>
                  <w:sz w:val="20"/>
                  <w:lang w:val="en-IE"/>
                </w:rPr>
                <w:t>Eircode</w:t>
              </w:r>
              <w:r w:rsidR="00C9251A" w:rsidRPr="00825832">
                <w:rPr>
                  <w:sz w:val="20"/>
                  <w:lang w:val="en-IE"/>
                </w:rPr>
                <w:t xml:space="preserve"> shipping address.</w:t>
              </w:r>
            </w:ins>
          </w:p>
        </w:tc>
        <w:tc>
          <w:tcPr>
            <w:tcW w:w="1232" w:type="dxa"/>
            <w:vAlign w:val="top"/>
          </w:tcPr>
          <w:p w14:paraId="117DD26A" w14:textId="3FCD3F4C"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0" w:author="Author"/>
                <w:sz w:val="20"/>
                <w:lang w:val="en-IE"/>
              </w:rPr>
            </w:pPr>
            <w:ins w:id="7121" w:author="Author">
              <w:r w:rsidRPr="00E73B40">
                <w:rPr>
                  <w:sz w:val="20"/>
                  <w:lang w:val="en-IE"/>
                </w:rPr>
                <w:t>No</w:t>
              </w:r>
            </w:ins>
          </w:p>
        </w:tc>
        <w:tc>
          <w:tcPr>
            <w:tcW w:w="1127" w:type="dxa"/>
            <w:vAlign w:val="top"/>
          </w:tcPr>
          <w:p w14:paraId="22FDE289" w14:textId="40020D7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2" w:author="Author"/>
                <w:sz w:val="20"/>
                <w:lang w:val="en-IE"/>
              </w:rPr>
            </w:pPr>
            <w:ins w:id="7123" w:author="Author">
              <w:r w:rsidRPr="00E73B40">
                <w:rPr>
                  <w:sz w:val="20"/>
                  <w:lang w:val="en-IE"/>
                </w:rPr>
                <w:t>Yes</w:t>
              </w:r>
            </w:ins>
          </w:p>
        </w:tc>
      </w:tr>
      <w:tr w:rsidR="00C9251A" w:rsidRPr="00E73B40" w14:paraId="7068DFBE"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1BE4ADE3" w14:textId="025C7FFA" w:rsidR="00C9251A" w:rsidRPr="00E73B40" w:rsidRDefault="00C9251A" w:rsidP="001D5D51">
            <w:pPr>
              <w:spacing w:before="40" w:after="40" w:line="240" w:lineRule="exact"/>
              <w:jc w:val="left"/>
              <w:rPr>
                <w:sz w:val="20"/>
                <w:lang w:val="en-IE"/>
              </w:rPr>
            </w:pPr>
            <w:r w:rsidRPr="00E73B40">
              <w:rPr>
                <w:sz w:val="20"/>
                <w:lang w:val="en-IE"/>
              </w:rPr>
              <w:t>Address type</w:t>
            </w:r>
          </w:p>
        </w:tc>
        <w:tc>
          <w:tcPr>
            <w:tcW w:w="1331" w:type="dxa"/>
            <w:vAlign w:val="top"/>
          </w:tcPr>
          <w:p w14:paraId="2EEF9510" w14:textId="31A6485A"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Dropdown</w:t>
            </w:r>
          </w:p>
        </w:tc>
        <w:tc>
          <w:tcPr>
            <w:tcW w:w="4126" w:type="dxa"/>
            <w:gridSpan w:val="2"/>
            <w:vAlign w:val="top"/>
          </w:tcPr>
          <w:p w14:paraId="13E310C2" w14:textId="72D21EA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Indicates if the delivery address is the </w:t>
            </w:r>
            <w:r w:rsidR="007E29DF">
              <w:rPr>
                <w:sz w:val="20"/>
                <w:lang w:val="en-IE"/>
              </w:rPr>
              <w:t>residential</w:t>
            </w:r>
            <w:r w:rsidRPr="00E73B40">
              <w:rPr>
                <w:sz w:val="20"/>
                <w:lang w:val="en-IE"/>
              </w:rPr>
              <w:t xml:space="preserve"> or </w:t>
            </w:r>
            <w:r w:rsidR="007E29DF">
              <w:rPr>
                <w:sz w:val="20"/>
                <w:lang w:val="en-IE"/>
              </w:rPr>
              <w:t>business</w:t>
            </w:r>
            <w:r w:rsidRPr="00E73B40">
              <w:rPr>
                <w:sz w:val="20"/>
                <w:lang w:val="en-IE"/>
              </w:rPr>
              <w:t>.</w:t>
            </w:r>
          </w:p>
          <w:p w14:paraId="5E34B1FB" w14:textId="77777777"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Available values:</w:t>
            </w:r>
          </w:p>
          <w:p w14:paraId="3ED770D5" w14:textId="58638E15" w:rsidR="00C9251A" w:rsidRPr="00E73B40" w:rsidRDefault="00C9251A" w:rsidP="00FE10FD">
            <w:pPr>
              <w:pStyle w:val="ListParagraph"/>
              <w:numPr>
                <w:ilvl w:val="0"/>
                <w:numId w:val="4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del w:id="7124" w:author="Author">
              <w:r w:rsidRPr="00E73B40" w:rsidDel="007E29DF">
                <w:rPr>
                  <w:sz w:val="20"/>
                  <w:lang w:val="en-IE"/>
                </w:rPr>
                <w:delText xml:space="preserve">Home </w:delText>
              </w:r>
            </w:del>
            <w:ins w:id="7125" w:author="Author">
              <w:r w:rsidR="007E29DF">
                <w:rPr>
                  <w:sz w:val="20"/>
                  <w:lang w:val="en-IE"/>
                </w:rPr>
                <w:t>Residential</w:t>
              </w:r>
              <w:r w:rsidR="007E29DF" w:rsidRPr="00E73B40">
                <w:rPr>
                  <w:sz w:val="20"/>
                  <w:lang w:val="en-IE"/>
                </w:rPr>
                <w:t xml:space="preserve"> </w:t>
              </w:r>
            </w:ins>
            <w:del w:id="7126" w:author="Author">
              <w:r w:rsidRPr="00E73B40" w:rsidDel="007E29DF">
                <w:rPr>
                  <w:sz w:val="20"/>
                  <w:lang w:val="en-IE"/>
                </w:rPr>
                <w:delText>address</w:delText>
              </w:r>
            </w:del>
          </w:p>
          <w:p w14:paraId="3836581C" w14:textId="7EB2F3CC" w:rsidR="00C9251A" w:rsidRPr="00E73B40" w:rsidRDefault="00C9251A" w:rsidP="00FE10FD">
            <w:pPr>
              <w:pStyle w:val="ListParagraph"/>
              <w:numPr>
                <w:ilvl w:val="0"/>
                <w:numId w:val="4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del w:id="7127" w:author="Author">
              <w:r w:rsidRPr="00E73B40" w:rsidDel="007E29DF">
                <w:rPr>
                  <w:sz w:val="20"/>
                  <w:lang w:val="en-IE"/>
                </w:rPr>
                <w:delText xml:space="preserve">Office </w:delText>
              </w:r>
            </w:del>
            <w:ins w:id="7128" w:author="Author">
              <w:r w:rsidR="007E29DF">
                <w:rPr>
                  <w:sz w:val="20"/>
                  <w:lang w:val="en-IE"/>
                </w:rPr>
                <w:t>Business</w:t>
              </w:r>
            </w:ins>
            <w:del w:id="7129" w:author="Author">
              <w:r w:rsidRPr="00E73B40" w:rsidDel="007E29DF">
                <w:rPr>
                  <w:sz w:val="20"/>
                  <w:lang w:val="en-IE"/>
                </w:rPr>
                <w:delText>address</w:delText>
              </w:r>
            </w:del>
          </w:p>
        </w:tc>
        <w:tc>
          <w:tcPr>
            <w:tcW w:w="1232" w:type="dxa"/>
            <w:vAlign w:val="top"/>
          </w:tcPr>
          <w:p w14:paraId="17DF0716" w14:textId="407E7603"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621F9375" w14:textId="4E8222D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306ABDB1"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5B0A9052" w14:textId="493335A4" w:rsidR="00C9251A" w:rsidRPr="00E73B40" w:rsidRDefault="00C9251A" w:rsidP="00C83D4C">
            <w:pPr>
              <w:spacing w:before="40" w:after="40" w:line="240" w:lineRule="exact"/>
              <w:jc w:val="left"/>
              <w:rPr>
                <w:sz w:val="20"/>
                <w:lang w:val="en-IE"/>
              </w:rPr>
            </w:pPr>
            <w:ins w:id="7130" w:author="Author">
              <w:r>
                <w:rPr>
                  <w:sz w:val="20"/>
                  <w:lang w:val="en-IE"/>
                </w:rPr>
                <w:t xml:space="preserve">Phone </w:t>
              </w:r>
              <w:r w:rsidR="00C83D4C">
                <w:rPr>
                  <w:sz w:val="20"/>
                  <w:lang w:val="en-IE"/>
                </w:rPr>
                <w:t xml:space="preserve"> Number</w:t>
              </w:r>
            </w:ins>
          </w:p>
        </w:tc>
        <w:tc>
          <w:tcPr>
            <w:tcW w:w="1331" w:type="dxa"/>
            <w:vAlign w:val="top"/>
          </w:tcPr>
          <w:p w14:paraId="3F4F7DE5" w14:textId="65EF1ABF" w:rsidR="00C9251A" w:rsidRPr="00E73B40" w:rsidRDefault="004D2D54"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131" w:author="Author">
              <w:r w:rsidRPr="00E73B40">
                <w:rPr>
                  <w:sz w:val="20"/>
                  <w:lang w:val="en-IE"/>
                </w:rPr>
                <w:t>Textbox</w:t>
              </w:r>
            </w:ins>
          </w:p>
        </w:tc>
        <w:tc>
          <w:tcPr>
            <w:tcW w:w="4126" w:type="dxa"/>
            <w:gridSpan w:val="2"/>
            <w:vAlign w:val="top"/>
          </w:tcPr>
          <w:p w14:paraId="679D8771" w14:textId="5DAA82F2" w:rsidR="00C9251A" w:rsidRPr="00E73B40" w:rsidRDefault="00C9251A"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132" w:author="Author">
              <w:r>
                <w:rPr>
                  <w:sz w:val="20"/>
                  <w:lang w:val="en-IE"/>
                </w:rPr>
                <w:t>Mandatory p</w:t>
              </w:r>
              <w:r w:rsidRPr="00E73B40">
                <w:rPr>
                  <w:sz w:val="20"/>
                  <w:lang w:val="en-IE"/>
                </w:rPr>
                <w:t xml:space="preserve">hone </w:t>
              </w:r>
            </w:ins>
            <w:r w:rsidRPr="00E73B40">
              <w:rPr>
                <w:sz w:val="20"/>
                <w:lang w:val="en-IE"/>
              </w:rPr>
              <w:t>number of the person who will receive the delivery.</w:t>
            </w:r>
            <w:ins w:id="7133" w:author="Author">
              <w:r w:rsidR="006D280B">
                <w:rPr>
                  <w:sz w:val="20"/>
                  <w:lang w:val="en-IE"/>
                </w:rPr>
                <w:t xml:space="preserve"> </w:t>
              </w:r>
            </w:ins>
          </w:p>
        </w:tc>
        <w:tc>
          <w:tcPr>
            <w:tcW w:w="1232" w:type="dxa"/>
            <w:vAlign w:val="top"/>
          </w:tcPr>
          <w:p w14:paraId="2161DE4F" w14:textId="7AE478A9"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429A3186" w14:textId="3240CC25"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0EFC526F" w14:textId="77777777" w:rsidTr="00C542E0">
        <w:trPr>
          <w:ins w:id="7134"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43654169" w14:textId="5B0703E0" w:rsidR="00C9251A" w:rsidRPr="00E73B40" w:rsidRDefault="00C83D4C" w:rsidP="001D5D51">
            <w:pPr>
              <w:spacing w:before="40" w:after="40" w:line="240" w:lineRule="exact"/>
              <w:jc w:val="left"/>
              <w:rPr>
                <w:ins w:id="7135" w:author="Author"/>
                <w:sz w:val="20"/>
                <w:lang w:val="en-IE"/>
              </w:rPr>
            </w:pPr>
            <w:ins w:id="7136" w:author="Author">
              <w:r>
                <w:rPr>
                  <w:sz w:val="20"/>
                  <w:lang w:val="en-IE"/>
                </w:rPr>
                <w:t>Alternative Phone Number</w:t>
              </w:r>
            </w:ins>
          </w:p>
        </w:tc>
        <w:tc>
          <w:tcPr>
            <w:tcW w:w="1331" w:type="dxa"/>
            <w:vAlign w:val="top"/>
          </w:tcPr>
          <w:p w14:paraId="1E8B32FC" w14:textId="403254E1" w:rsidR="00C9251A" w:rsidRPr="00E73B40" w:rsidRDefault="004D2D54"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37" w:author="Author"/>
                <w:sz w:val="20"/>
                <w:lang w:val="en-IE"/>
              </w:rPr>
            </w:pPr>
            <w:ins w:id="7138" w:author="Author">
              <w:r w:rsidRPr="00E73B40">
                <w:rPr>
                  <w:sz w:val="20"/>
                  <w:lang w:val="en-IE"/>
                </w:rPr>
                <w:t>Textbox</w:t>
              </w:r>
            </w:ins>
          </w:p>
        </w:tc>
        <w:tc>
          <w:tcPr>
            <w:tcW w:w="4126" w:type="dxa"/>
            <w:gridSpan w:val="2"/>
            <w:vAlign w:val="top"/>
          </w:tcPr>
          <w:p w14:paraId="5D2FBF38" w14:textId="5AAE0577" w:rsidR="00C9251A" w:rsidRPr="00E73B40" w:rsidRDefault="00C9251A"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39" w:author="Author"/>
                <w:sz w:val="20"/>
                <w:lang w:val="en-IE"/>
              </w:rPr>
            </w:pPr>
            <w:ins w:id="7140" w:author="Author">
              <w:r>
                <w:rPr>
                  <w:sz w:val="20"/>
                  <w:lang w:val="en-IE"/>
                </w:rPr>
                <w:t>Optional p</w:t>
              </w:r>
              <w:r w:rsidRPr="00E73B40">
                <w:rPr>
                  <w:sz w:val="20"/>
                  <w:lang w:val="en-IE"/>
                </w:rPr>
                <w:t>hone number of the person who will receive the delivery.</w:t>
              </w:r>
              <w:r w:rsidR="006D280B">
                <w:rPr>
                  <w:sz w:val="20"/>
                  <w:lang w:val="en-IE"/>
                </w:rPr>
                <w:t xml:space="preserve"> </w:t>
              </w:r>
            </w:ins>
          </w:p>
        </w:tc>
        <w:tc>
          <w:tcPr>
            <w:tcW w:w="1232" w:type="dxa"/>
            <w:vAlign w:val="top"/>
          </w:tcPr>
          <w:p w14:paraId="0BC7A0BD" w14:textId="6F2ED5FC"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41" w:author="Author"/>
                <w:sz w:val="20"/>
                <w:lang w:val="en-IE"/>
              </w:rPr>
            </w:pPr>
            <w:ins w:id="7142" w:author="Author">
              <w:r w:rsidRPr="00E73B40">
                <w:rPr>
                  <w:sz w:val="20"/>
                  <w:lang w:val="en-IE"/>
                </w:rPr>
                <w:t>No</w:t>
              </w:r>
            </w:ins>
          </w:p>
        </w:tc>
        <w:tc>
          <w:tcPr>
            <w:tcW w:w="1127" w:type="dxa"/>
            <w:vAlign w:val="top"/>
          </w:tcPr>
          <w:p w14:paraId="046E1A87" w14:textId="2A69871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43" w:author="Author"/>
                <w:sz w:val="20"/>
                <w:lang w:val="en-IE"/>
              </w:rPr>
            </w:pPr>
            <w:ins w:id="7144" w:author="Author">
              <w:r>
                <w:rPr>
                  <w:sz w:val="20"/>
                  <w:lang w:val="en-IE"/>
                </w:rPr>
                <w:t>No</w:t>
              </w:r>
            </w:ins>
          </w:p>
        </w:tc>
      </w:tr>
      <w:tr w:rsidR="00C9251A" w:rsidRPr="00E73B40" w14:paraId="42C19F01" w14:textId="77777777" w:rsidTr="00C542E0">
        <w:trPr>
          <w:ins w:id="7145"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0BDE4CC" w14:textId="48F5539D" w:rsidR="00C9251A" w:rsidRDefault="001D0E98" w:rsidP="001D5D51">
            <w:pPr>
              <w:spacing w:before="40" w:after="40" w:line="240" w:lineRule="exact"/>
              <w:jc w:val="left"/>
              <w:rPr>
                <w:ins w:id="7146" w:author="Author"/>
                <w:sz w:val="20"/>
                <w:lang w:val="en-IE"/>
              </w:rPr>
            </w:pPr>
            <w:ins w:id="7147" w:author="Author">
              <w:r>
                <w:rPr>
                  <w:sz w:val="20"/>
                  <w:lang w:val="en-IE"/>
                </w:rPr>
                <w:t>Delivery</w:t>
              </w:r>
              <w:r w:rsidR="00C9251A">
                <w:rPr>
                  <w:sz w:val="20"/>
                  <w:lang w:val="en-IE"/>
                </w:rPr>
                <w:t xml:space="preserve"> Instructions</w:t>
              </w:r>
            </w:ins>
          </w:p>
        </w:tc>
        <w:tc>
          <w:tcPr>
            <w:tcW w:w="1331" w:type="dxa"/>
            <w:vAlign w:val="top"/>
          </w:tcPr>
          <w:p w14:paraId="3FFF5F92" w14:textId="562A87F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48" w:author="Author"/>
                <w:sz w:val="20"/>
                <w:lang w:val="en-IE"/>
              </w:rPr>
            </w:pPr>
            <w:ins w:id="7149" w:author="Author">
              <w:r w:rsidRPr="00E73B40">
                <w:rPr>
                  <w:sz w:val="20"/>
                  <w:lang w:val="en-IE"/>
                </w:rPr>
                <w:t>Input text</w:t>
              </w:r>
            </w:ins>
          </w:p>
        </w:tc>
        <w:tc>
          <w:tcPr>
            <w:tcW w:w="4126" w:type="dxa"/>
            <w:gridSpan w:val="2"/>
            <w:vAlign w:val="top"/>
          </w:tcPr>
          <w:p w14:paraId="43022873" w14:textId="16594FDB" w:rsidR="00C9251A" w:rsidRDefault="00C9251A" w:rsidP="000073E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0" w:author="Author"/>
                <w:sz w:val="20"/>
                <w:lang w:val="en-IE"/>
              </w:rPr>
            </w:pPr>
            <w:ins w:id="7151" w:author="Author">
              <w:r>
                <w:rPr>
                  <w:sz w:val="20"/>
                  <w:lang w:val="en-IE"/>
                </w:rPr>
                <w:t>Free text, the user may input any shipping instructions.</w:t>
              </w:r>
              <w:r w:rsidR="004D2D54">
                <w:rPr>
                  <w:sz w:val="20"/>
                  <w:lang w:val="en-IE"/>
                </w:rPr>
                <w:t xml:space="preserve"> </w:t>
              </w:r>
              <w:r w:rsidR="004D2D54" w:rsidRPr="003A1C37">
                <w:rPr>
                  <w:b/>
                  <w:sz w:val="20"/>
                  <w:lang w:val="en-IE"/>
                </w:rPr>
                <w:t>This field is restricted to 30 chars long.</w:t>
              </w:r>
            </w:ins>
          </w:p>
        </w:tc>
        <w:tc>
          <w:tcPr>
            <w:tcW w:w="1232" w:type="dxa"/>
            <w:vAlign w:val="top"/>
          </w:tcPr>
          <w:p w14:paraId="44D69766" w14:textId="4CD79F3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2" w:author="Author"/>
                <w:sz w:val="20"/>
                <w:lang w:val="en-IE"/>
              </w:rPr>
            </w:pPr>
            <w:ins w:id="7153" w:author="Author">
              <w:r w:rsidRPr="00E73B40">
                <w:rPr>
                  <w:sz w:val="20"/>
                  <w:lang w:val="en-IE"/>
                </w:rPr>
                <w:t>No</w:t>
              </w:r>
            </w:ins>
          </w:p>
        </w:tc>
        <w:tc>
          <w:tcPr>
            <w:tcW w:w="1127" w:type="dxa"/>
            <w:vAlign w:val="top"/>
          </w:tcPr>
          <w:p w14:paraId="777AF2CD" w14:textId="0703219A" w:rsidR="00C9251A"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4" w:author="Author"/>
                <w:sz w:val="20"/>
                <w:lang w:val="en-IE"/>
              </w:rPr>
            </w:pPr>
            <w:ins w:id="7155" w:author="Author">
              <w:r>
                <w:rPr>
                  <w:sz w:val="20"/>
                  <w:lang w:val="en-IE"/>
                </w:rPr>
                <w:t>No</w:t>
              </w:r>
            </w:ins>
          </w:p>
        </w:tc>
      </w:tr>
      <w:tr w:rsidR="00C9251A" w:rsidRPr="00E73B40" w:rsidDel="00E62BEF" w14:paraId="0FB3E51A" w14:textId="1A05B6B9" w:rsidTr="00C542E0">
        <w:trPr>
          <w:del w:id="7156"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3B4B9A4" w14:textId="44F66915" w:rsidR="00C9251A" w:rsidRPr="00E73B40" w:rsidDel="00E62BEF" w:rsidRDefault="00C9251A" w:rsidP="001D5D51">
            <w:pPr>
              <w:spacing w:before="40" w:after="40" w:line="240" w:lineRule="exact"/>
              <w:jc w:val="left"/>
              <w:rPr>
                <w:del w:id="7157" w:author="Author"/>
                <w:sz w:val="20"/>
                <w:lang w:val="en-IE"/>
              </w:rPr>
            </w:pPr>
            <w:del w:id="7158" w:author="Author">
              <w:r w:rsidRPr="00E73B40" w:rsidDel="00E62BEF">
                <w:rPr>
                  <w:sz w:val="20"/>
                  <w:lang w:val="en-IE"/>
                </w:rPr>
                <w:delText>Store</w:delText>
              </w:r>
            </w:del>
          </w:p>
        </w:tc>
        <w:tc>
          <w:tcPr>
            <w:tcW w:w="1331" w:type="dxa"/>
            <w:vAlign w:val="top"/>
          </w:tcPr>
          <w:p w14:paraId="3742A81D" w14:textId="3C2A2FA2"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59" w:author="Author"/>
                <w:sz w:val="20"/>
                <w:lang w:val="en-IE"/>
              </w:rPr>
            </w:pPr>
            <w:del w:id="7160" w:author="Author">
              <w:r w:rsidRPr="00E73B40" w:rsidDel="00E62BEF">
                <w:rPr>
                  <w:sz w:val="20"/>
                  <w:lang w:val="en-IE"/>
                </w:rPr>
                <w:delText>Dropdown</w:delText>
              </w:r>
            </w:del>
          </w:p>
        </w:tc>
        <w:tc>
          <w:tcPr>
            <w:tcW w:w="4126" w:type="dxa"/>
            <w:gridSpan w:val="2"/>
            <w:vAlign w:val="top"/>
          </w:tcPr>
          <w:p w14:paraId="13ADDB58" w14:textId="766F4DB8"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61" w:author="Author"/>
                <w:sz w:val="20"/>
                <w:lang w:val="en-IE"/>
              </w:rPr>
            </w:pPr>
            <w:del w:id="7162" w:author="Author">
              <w:r w:rsidRPr="00E73B40" w:rsidDel="00E62BEF">
                <w:rPr>
                  <w:sz w:val="20"/>
                  <w:lang w:val="en-IE"/>
                </w:rPr>
                <w:delText>Store to pick up the order.</w:delText>
              </w:r>
            </w:del>
          </w:p>
          <w:p w14:paraId="4F919AC8" w14:textId="270581C8"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63" w:author="Author"/>
                <w:sz w:val="20"/>
                <w:lang w:val="en-IE"/>
              </w:rPr>
            </w:pPr>
            <w:del w:id="7164" w:author="Author">
              <w:r w:rsidRPr="00E73B40" w:rsidDel="00E62BEF">
                <w:rPr>
                  <w:sz w:val="20"/>
                  <w:lang w:val="en-IE"/>
                </w:rPr>
                <w:delText>Available values are obtained from CRM system.</w:delText>
              </w:r>
            </w:del>
          </w:p>
          <w:p w14:paraId="13382AB8" w14:textId="39722DFF" w:rsidR="00C9251A" w:rsidRPr="00E73B40" w:rsidDel="00E62BEF" w:rsidRDefault="00C9251A" w:rsidP="0047128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65" w:author="Author"/>
                <w:sz w:val="20"/>
                <w:lang w:val="en-IE"/>
              </w:rPr>
            </w:pPr>
            <w:del w:id="7166" w:author="Author">
              <w:r w:rsidRPr="00E73B40" w:rsidDel="00E62BEF">
                <w:rPr>
                  <w:sz w:val="20"/>
                  <w:lang w:val="en-IE"/>
                </w:rPr>
                <w:delText xml:space="preserve">Only visible if </w:delText>
              </w:r>
              <w:r w:rsidRPr="00E73B40" w:rsidDel="00E62BEF">
                <w:rPr>
                  <w:b/>
                  <w:sz w:val="20"/>
                  <w:lang w:val="en-IE"/>
                </w:rPr>
                <w:delText>Type of shipment</w:delText>
              </w:r>
              <w:r w:rsidRPr="00E73B40" w:rsidDel="00E62BEF">
                <w:rPr>
                  <w:sz w:val="20"/>
                  <w:lang w:val="en-IE"/>
                </w:rPr>
                <w:delText xml:space="preserve"> </w:delText>
              </w:r>
            </w:del>
            <w:ins w:id="7167" w:author="Author">
              <w:del w:id="7168" w:author="Author">
                <w:r w:rsidRPr="00E73B40" w:rsidDel="00E62BEF">
                  <w:rPr>
                    <w:b/>
                    <w:sz w:val="20"/>
                    <w:lang w:val="en-IE"/>
                  </w:rPr>
                  <w:delText>delivery</w:delText>
                </w:r>
                <w:r w:rsidRPr="00E73B40" w:rsidDel="00E62BEF">
                  <w:rPr>
                    <w:sz w:val="20"/>
                    <w:lang w:val="en-IE"/>
                  </w:rPr>
                  <w:delText xml:space="preserve"> </w:delText>
                </w:r>
              </w:del>
            </w:ins>
            <w:del w:id="7169" w:author="Author">
              <w:r w:rsidRPr="00E73B40" w:rsidDel="00E62BEF">
                <w:rPr>
                  <w:sz w:val="20"/>
                  <w:lang w:val="en-IE"/>
                </w:rPr>
                <w:delText>is Store.</w:delText>
              </w:r>
            </w:del>
          </w:p>
        </w:tc>
        <w:tc>
          <w:tcPr>
            <w:tcW w:w="1232" w:type="dxa"/>
            <w:vAlign w:val="top"/>
          </w:tcPr>
          <w:p w14:paraId="6CCB8193" w14:textId="6C5B68CD"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0" w:author="Author"/>
                <w:sz w:val="20"/>
                <w:lang w:val="en-IE"/>
              </w:rPr>
            </w:pPr>
            <w:del w:id="7171" w:author="Author">
              <w:r w:rsidRPr="00E73B40" w:rsidDel="00E62BEF">
                <w:rPr>
                  <w:sz w:val="20"/>
                  <w:lang w:val="en-IE"/>
                </w:rPr>
                <w:delText>No</w:delText>
              </w:r>
            </w:del>
          </w:p>
        </w:tc>
        <w:tc>
          <w:tcPr>
            <w:tcW w:w="1127" w:type="dxa"/>
            <w:vAlign w:val="top"/>
          </w:tcPr>
          <w:p w14:paraId="5636CF19" w14:textId="09D06029"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2" w:author="Author"/>
                <w:sz w:val="20"/>
                <w:lang w:val="en-IE"/>
              </w:rPr>
            </w:pPr>
            <w:del w:id="7173" w:author="Author">
              <w:r w:rsidRPr="00E73B40" w:rsidDel="00E62BEF">
                <w:rPr>
                  <w:sz w:val="20"/>
                  <w:lang w:val="en-IE"/>
                </w:rPr>
                <w:delText>Yes</w:delText>
              </w:r>
            </w:del>
          </w:p>
        </w:tc>
      </w:tr>
      <w:tr w:rsidR="00C9251A" w:rsidRPr="00E73B40" w:rsidDel="00E62BEF" w14:paraId="603632EC" w14:textId="225169C7" w:rsidTr="00C542E0">
        <w:trPr>
          <w:del w:id="7174"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D7FAE46" w14:textId="683FA907" w:rsidR="00C9251A" w:rsidRPr="00E73B40" w:rsidDel="00E62BEF" w:rsidRDefault="00C9251A" w:rsidP="001D5D51">
            <w:pPr>
              <w:spacing w:before="40" w:after="40" w:line="240" w:lineRule="exact"/>
              <w:jc w:val="left"/>
              <w:rPr>
                <w:del w:id="7175" w:author="Author"/>
                <w:sz w:val="20"/>
                <w:lang w:val="en-IE"/>
              </w:rPr>
            </w:pPr>
            <w:del w:id="7176" w:author="Author">
              <w:r w:rsidRPr="00E73B40" w:rsidDel="00E62BEF">
                <w:rPr>
                  <w:sz w:val="20"/>
                  <w:lang w:val="en-IE"/>
                </w:rPr>
                <w:delText>Store address</w:delText>
              </w:r>
            </w:del>
          </w:p>
        </w:tc>
        <w:tc>
          <w:tcPr>
            <w:tcW w:w="1331" w:type="dxa"/>
            <w:vAlign w:val="top"/>
          </w:tcPr>
          <w:p w14:paraId="664D9B0E" w14:textId="6D4458DE"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7" w:author="Author"/>
                <w:sz w:val="20"/>
                <w:lang w:val="en-IE"/>
              </w:rPr>
            </w:pPr>
            <w:del w:id="7178" w:author="Author">
              <w:r w:rsidRPr="00E73B40" w:rsidDel="00E62BEF">
                <w:rPr>
                  <w:sz w:val="20"/>
                  <w:lang w:val="en-IE"/>
                </w:rPr>
                <w:delText>Label</w:delText>
              </w:r>
            </w:del>
          </w:p>
        </w:tc>
        <w:tc>
          <w:tcPr>
            <w:tcW w:w="4126" w:type="dxa"/>
            <w:gridSpan w:val="2"/>
            <w:vAlign w:val="top"/>
          </w:tcPr>
          <w:p w14:paraId="5E4E7BAF" w14:textId="3EF6126F"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9" w:author="Author"/>
                <w:sz w:val="20"/>
                <w:lang w:val="en-IE"/>
              </w:rPr>
            </w:pPr>
            <w:del w:id="7180" w:author="Author">
              <w:r w:rsidRPr="00E73B40" w:rsidDel="00E62BEF">
                <w:rPr>
                  <w:sz w:val="20"/>
                  <w:lang w:val="en-IE"/>
                </w:rPr>
                <w:delText>Address of the chosen store.</w:delText>
              </w:r>
            </w:del>
          </w:p>
          <w:p w14:paraId="4A4249F1" w14:textId="721228FE"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1" w:author="Author"/>
                <w:sz w:val="20"/>
                <w:lang w:val="en-IE"/>
              </w:rPr>
            </w:pPr>
            <w:del w:id="7182" w:author="Author">
              <w:r w:rsidRPr="00E73B40" w:rsidDel="00E62BEF">
                <w:rPr>
                  <w:sz w:val="20"/>
                  <w:lang w:val="en-IE"/>
                </w:rPr>
                <w:delText xml:space="preserve">Only visible after a </w:delText>
              </w:r>
              <w:r w:rsidRPr="00E73B40" w:rsidDel="00E62BEF">
                <w:rPr>
                  <w:b/>
                  <w:sz w:val="20"/>
                  <w:lang w:val="en-IE"/>
                </w:rPr>
                <w:delText>Store</w:delText>
              </w:r>
              <w:r w:rsidRPr="00E73B40" w:rsidDel="00E62BEF">
                <w:rPr>
                  <w:sz w:val="20"/>
                  <w:lang w:val="en-IE"/>
                </w:rPr>
                <w:delText xml:space="preserve"> be chosen.</w:delText>
              </w:r>
            </w:del>
          </w:p>
        </w:tc>
        <w:tc>
          <w:tcPr>
            <w:tcW w:w="1232" w:type="dxa"/>
            <w:vAlign w:val="top"/>
          </w:tcPr>
          <w:p w14:paraId="6C1B84EE" w14:textId="3DBB8B4A"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3" w:author="Author"/>
                <w:sz w:val="20"/>
                <w:lang w:val="en-IE"/>
              </w:rPr>
            </w:pPr>
            <w:del w:id="7184" w:author="Author">
              <w:r w:rsidRPr="00E73B40" w:rsidDel="00E62BEF">
                <w:rPr>
                  <w:sz w:val="20"/>
                  <w:lang w:val="en-IE"/>
                </w:rPr>
                <w:delText>-</w:delText>
              </w:r>
            </w:del>
          </w:p>
        </w:tc>
        <w:tc>
          <w:tcPr>
            <w:tcW w:w="1127" w:type="dxa"/>
            <w:vAlign w:val="top"/>
          </w:tcPr>
          <w:p w14:paraId="76C78B41" w14:textId="5EDB68D4"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5" w:author="Author"/>
                <w:sz w:val="20"/>
                <w:lang w:val="en-IE"/>
              </w:rPr>
            </w:pPr>
            <w:del w:id="7186" w:author="Author">
              <w:r w:rsidRPr="00E73B40" w:rsidDel="00E62BEF">
                <w:rPr>
                  <w:sz w:val="20"/>
                  <w:lang w:val="en-IE"/>
                </w:rPr>
                <w:delText>-</w:delText>
              </w:r>
            </w:del>
          </w:p>
        </w:tc>
      </w:tr>
      <w:tr w:rsidR="00C9251A" w:rsidRPr="00E73B40" w:rsidDel="00E62BEF" w14:paraId="6FDEE9DA" w14:textId="5D4849A8" w:rsidTr="00C542E0">
        <w:trPr>
          <w:del w:id="7187"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06817DA8" w14:textId="2853CC30" w:rsidR="00C9251A" w:rsidRPr="00E73B40" w:rsidDel="00E62BEF" w:rsidRDefault="00C9251A" w:rsidP="00CB7F24">
            <w:pPr>
              <w:spacing w:before="40" w:after="40" w:line="240" w:lineRule="exact"/>
              <w:jc w:val="left"/>
              <w:rPr>
                <w:del w:id="7188" w:author="Author"/>
                <w:i/>
                <w:sz w:val="20"/>
                <w:lang w:val="en-IE"/>
              </w:rPr>
            </w:pPr>
            <w:del w:id="7189" w:author="Author">
              <w:r w:rsidRPr="00E73B40" w:rsidDel="00E62BEF">
                <w:rPr>
                  <w:i/>
                  <w:sz w:val="20"/>
                  <w:lang w:val="en-IE"/>
                </w:rPr>
                <w:delText>Map</w:delText>
              </w:r>
            </w:del>
          </w:p>
        </w:tc>
        <w:tc>
          <w:tcPr>
            <w:tcW w:w="1331" w:type="dxa"/>
            <w:vAlign w:val="top"/>
          </w:tcPr>
          <w:p w14:paraId="30BE5A5E" w14:textId="31CD1F8F"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0" w:author="Author"/>
                <w:i/>
                <w:sz w:val="20"/>
                <w:lang w:val="en-IE"/>
              </w:rPr>
            </w:pPr>
            <w:del w:id="7191" w:author="Author">
              <w:r w:rsidRPr="00E73B40" w:rsidDel="00E62BEF">
                <w:rPr>
                  <w:sz w:val="20"/>
                  <w:lang w:val="en-IE"/>
                </w:rPr>
                <w:delText>Map</w:delText>
              </w:r>
            </w:del>
          </w:p>
        </w:tc>
        <w:tc>
          <w:tcPr>
            <w:tcW w:w="4126" w:type="dxa"/>
            <w:gridSpan w:val="2"/>
            <w:vAlign w:val="top"/>
          </w:tcPr>
          <w:p w14:paraId="08643CC1" w14:textId="413ECB5A"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2" w:author="Author"/>
                <w:sz w:val="20"/>
                <w:lang w:val="en-IE"/>
              </w:rPr>
            </w:pPr>
            <w:del w:id="7193" w:author="Author">
              <w:r w:rsidRPr="00E73B40" w:rsidDel="00E62BEF">
                <w:rPr>
                  <w:sz w:val="20"/>
                  <w:lang w:val="en-IE"/>
                </w:rPr>
                <w:delText xml:space="preserve">Map with the store address. </w:delText>
              </w:r>
            </w:del>
          </w:p>
          <w:p w14:paraId="119D94CE" w14:textId="25408DCA"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4" w:author="Author"/>
                <w:sz w:val="20"/>
                <w:lang w:val="en-IE"/>
              </w:rPr>
            </w:pPr>
            <w:del w:id="7195" w:author="Author">
              <w:r w:rsidRPr="00E73B40" w:rsidDel="00E62BEF">
                <w:rPr>
                  <w:sz w:val="20"/>
                  <w:lang w:val="en-IE"/>
                </w:rPr>
                <w:delText xml:space="preserve">Only visible after a </w:delText>
              </w:r>
              <w:r w:rsidRPr="00E73B40" w:rsidDel="00E62BEF">
                <w:rPr>
                  <w:b/>
                  <w:sz w:val="20"/>
                  <w:lang w:val="en-IE"/>
                </w:rPr>
                <w:delText>Store</w:delText>
              </w:r>
              <w:r w:rsidRPr="00E73B40" w:rsidDel="00E62BEF">
                <w:rPr>
                  <w:sz w:val="20"/>
                  <w:lang w:val="en-IE"/>
                </w:rPr>
                <w:delText xml:space="preserve"> be chosen and if the CRM system returns the address coordinates for the store.</w:delText>
              </w:r>
            </w:del>
          </w:p>
        </w:tc>
        <w:tc>
          <w:tcPr>
            <w:tcW w:w="1232" w:type="dxa"/>
            <w:vAlign w:val="top"/>
          </w:tcPr>
          <w:p w14:paraId="65624F57" w14:textId="388C33E2"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6" w:author="Author"/>
                <w:sz w:val="20"/>
                <w:lang w:val="en-IE"/>
              </w:rPr>
            </w:pPr>
            <w:del w:id="7197" w:author="Author">
              <w:r w:rsidRPr="00E73B40" w:rsidDel="00E62BEF">
                <w:rPr>
                  <w:sz w:val="20"/>
                  <w:lang w:val="en-IE"/>
                </w:rPr>
                <w:delText>Yes</w:delText>
              </w:r>
            </w:del>
          </w:p>
        </w:tc>
        <w:tc>
          <w:tcPr>
            <w:tcW w:w="1127" w:type="dxa"/>
            <w:vAlign w:val="top"/>
          </w:tcPr>
          <w:p w14:paraId="078AB8C4" w14:textId="75AF3319"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8" w:author="Author"/>
                <w:sz w:val="20"/>
                <w:lang w:val="en-IE"/>
              </w:rPr>
            </w:pPr>
            <w:del w:id="7199" w:author="Author">
              <w:r w:rsidRPr="00E73B40" w:rsidDel="00E62BEF">
                <w:rPr>
                  <w:sz w:val="20"/>
                  <w:lang w:val="en-IE"/>
                </w:rPr>
                <w:delText>-</w:delText>
              </w:r>
            </w:del>
          </w:p>
        </w:tc>
      </w:tr>
      <w:tr w:rsidR="00C9251A" w:rsidRPr="00E73B40" w14:paraId="74A19336" w14:textId="77777777" w:rsidTr="00C542E0">
        <w:tc>
          <w:tcPr>
            <w:cnfStyle w:val="001000000000" w:firstRow="0" w:lastRow="0" w:firstColumn="1" w:lastColumn="0" w:oddVBand="0" w:evenVBand="0" w:oddHBand="0" w:evenHBand="0" w:firstRowFirstColumn="0" w:firstRowLastColumn="0" w:lastRowFirstColumn="0" w:lastRowLastColumn="0"/>
            <w:tcW w:w="9854" w:type="dxa"/>
            <w:gridSpan w:val="6"/>
            <w:shd w:val="clear" w:color="auto" w:fill="D8D7D5"/>
            <w:vAlign w:val="top"/>
          </w:tcPr>
          <w:p w14:paraId="19372C0C" w14:textId="77777777" w:rsidR="00C9251A" w:rsidRPr="00E73B40" w:rsidRDefault="00C9251A" w:rsidP="00073602">
            <w:pPr>
              <w:spacing w:before="40" w:after="40" w:line="240" w:lineRule="exact"/>
              <w:jc w:val="left"/>
              <w:rPr>
                <w:sz w:val="20"/>
                <w:lang w:val="en-IE"/>
              </w:rPr>
            </w:pPr>
            <w:r w:rsidRPr="00E73B40">
              <w:rPr>
                <w:sz w:val="20"/>
                <w:lang w:val="en-IE"/>
              </w:rPr>
              <w:t>Actions area</w:t>
            </w:r>
          </w:p>
        </w:tc>
      </w:tr>
      <w:tr w:rsidR="00C9251A" w:rsidRPr="00E73B40" w14:paraId="343C2F47"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75996A10" w14:textId="77777777" w:rsidR="00C9251A" w:rsidRPr="00E73B40" w:rsidRDefault="00C9251A" w:rsidP="00073602">
            <w:pPr>
              <w:spacing w:before="40" w:after="40" w:line="240" w:lineRule="exact"/>
              <w:jc w:val="left"/>
              <w:rPr>
                <w:sz w:val="20"/>
                <w:lang w:val="en-IE"/>
              </w:rPr>
            </w:pPr>
            <w:r w:rsidRPr="00E73B40">
              <w:rPr>
                <w:sz w:val="20"/>
                <w:lang w:val="en-IE"/>
              </w:rPr>
              <w:t>Previous</w:t>
            </w:r>
          </w:p>
        </w:tc>
        <w:tc>
          <w:tcPr>
            <w:tcW w:w="1840" w:type="dxa"/>
            <w:gridSpan w:val="2"/>
            <w:vAlign w:val="top"/>
          </w:tcPr>
          <w:p w14:paraId="1986D3F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17" w:type="dxa"/>
            <w:vAlign w:val="top"/>
          </w:tcPr>
          <w:p w14:paraId="647D55DB"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32" w:type="dxa"/>
            <w:vAlign w:val="top"/>
          </w:tcPr>
          <w:p w14:paraId="3753B13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0C1573B"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9251A" w:rsidRPr="00E73B40" w14:paraId="09F54933"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03EE7D28" w14:textId="77777777" w:rsidR="00C9251A" w:rsidRPr="00E73B40" w:rsidRDefault="00C9251A" w:rsidP="00073602">
            <w:pPr>
              <w:spacing w:before="40" w:after="40" w:line="240" w:lineRule="exact"/>
              <w:jc w:val="left"/>
              <w:rPr>
                <w:sz w:val="20"/>
                <w:lang w:val="en-IE"/>
              </w:rPr>
            </w:pPr>
            <w:r w:rsidRPr="00E73B40">
              <w:rPr>
                <w:sz w:val="20"/>
                <w:lang w:val="en-IE"/>
              </w:rPr>
              <w:t>Next</w:t>
            </w:r>
          </w:p>
        </w:tc>
        <w:tc>
          <w:tcPr>
            <w:tcW w:w="1840" w:type="dxa"/>
            <w:gridSpan w:val="2"/>
            <w:vAlign w:val="top"/>
          </w:tcPr>
          <w:p w14:paraId="6F440A25"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17" w:type="dxa"/>
            <w:vAlign w:val="top"/>
          </w:tcPr>
          <w:p w14:paraId="20462A8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32" w:type="dxa"/>
            <w:vAlign w:val="top"/>
          </w:tcPr>
          <w:p w14:paraId="3ED92A1F"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C31B4E4"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0E271D3" w14:textId="77777777" w:rsidR="00E62BEF" w:rsidRPr="00E73B40" w:rsidRDefault="00E62BEF" w:rsidP="00E62BEF">
      <w:pPr>
        <w:pStyle w:val="UnnumberedHeading"/>
        <w:rPr>
          <w:ins w:id="7200" w:author="Author"/>
          <w:lang w:val="en-IE"/>
        </w:rPr>
      </w:pPr>
    </w:p>
    <w:p w14:paraId="59335E33" w14:textId="11DFCF3D" w:rsidR="00E62BEF" w:rsidRPr="00E73B40" w:rsidRDefault="00E62BEF" w:rsidP="00E62BEF">
      <w:pPr>
        <w:pStyle w:val="Heading5"/>
        <w:rPr>
          <w:ins w:id="7201" w:author="Author"/>
          <w:lang w:val="en-IE"/>
        </w:rPr>
      </w:pPr>
      <w:ins w:id="7202" w:author="Author">
        <w:r w:rsidRPr="00E73B40">
          <w:rPr>
            <w:lang w:val="en-IE"/>
          </w:rPr>
          <w:t>Store Delivery details step</w:t>
        </w:r>
      </w:ins>
    </w:p>
    <w:p w14:paraId="0A4762F9" w14:textId="01EEB2E1" w:rsidR="00D60E2F" w:rsidRPr="00E73B40" w:rsidRDefault="00F56809">
      <w:pPr>
        <w:rPr>
          <w:ins w:id="7203" w:author="Author"/>
          <w:lang w:val="en-IE"/>
        </w:rPr>
      </w:pPr>
      <w:ins w:id="7204" w:author="Author">
        <w:r>
          <w:rPr>
            <w:noProof/>
            <w:lang w:val="pt-PT" w:eastAsia="pt-PT"/>
          </w:rPr>
          <w:lastRenderedPageBreak/>
          <w:drawing>
            <wp:inline distT="0" distB="0" distL="0" distR="0" wp14:anchorId="4B902EB1" wp14:editId="400145FD">
              <wp:extent cx="5937885" cy="5059045"/>
              <wp:effectExtent l="0" t="0" r="571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885" cy="5059045"/>
                      </a:xfrm>
                      <a:prstGeom prst="rect">
                        <a:avLst/>
                      </a:prstGeom>
                      <a:noFill/>
                      <a:ln>
                        <a:noFill/>
                      </a:ln>
                    </pic:spPr>
                  </pic:pic>
                </a:graphicData>
              </a:graphic>
            </wp:inline>
          </w:drawing>
        </w:r>
      </w:ins>
    </w:p>
    <w:p w14:paraId="6D10167D" w14:textId="77777777" w:rsidR="00E62BEF" w:rsidRPr="00E73B40" w:rsidRDefault="00E62BEF">
      <w:pPr>
        <w:rPr>
          <w:ins w:id="7205" w:author="Author"/>
          <w:lang w:val="en-IE"/>
        </w:rPr>
      </w:pPr>
    </w:p>
    <w:tbl>
      <w:tblPr>
        <w:tblStyle w:val="CelFocus"/>
        <w:tblW w:w="0" w:type="auto"/>
        <w:tblLook w:val="04A0" w:firstRow="1" w:lastRow="0" w:firstColumn="1" w:lastColumn="0" w:noHBand="0" w:noVBand="1"/>
      </w:tblPr>
      <w:tblGrid>
        <w:gridCol w:w="2235"/>
        <w:gridCol w:w="7619"/>
      </w:tblGrid>
      <w:tr w:rsidR="00E62BEF" w:rsidRPr="00E73B40" w14:paraId="4E8509D5" w14:textId="77777777" w:rsidTr="00051500">
        <w:trPr>
          <w:cnfStyle w:val="100000000000" w:firstRow="1" w:lastRow="0" w:firstColumn="0" w:lastColumn="0" w:oddVBand="0" w:evenVBand="0" w:oddHBand="0" w:evenHBand="0" w:firstRowFirstColumn="0" w:firstRowLastColumn="0" w:lastRowFirstColumn="0" w:lastRowLastColumn="0"/>
          <w:ins w:id="7206"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F94E795" w14:textId="77777777" w:rsidR="00E62BEF" w:rsidRPr="00E73B40" w:rsidRDefault="00E62BEF" w:rsidP="00051500">
            <w:pPr>
              <w:rPr>
                <w:ins w:id="7207" w:author="Author"/>
                <w:lang w:val="en-IE"/>
              </w:rPr>
            </w:pPr>
            <w:ins w:id="7208" w:author="Author">
              <w:r w:rsidRPr="00E73B40">
                <w:rPr>
                  <w:lang w:val="en-IE"/>
                </w:rPr>
                <w:t>Screen Description</w:t>
              </w:r>
            </w:ins>
          </w:p>
        </w:tc>
      </w:tr>
      <w:tr w:rsidR="00E62BEF" w:rsidRPr="00E73B40" w14:paraId="681F88A1" w14:textId="77777777" w:rsidTr="00051500">
        <w:trPr>
          <w:ins w:id="7209"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0D70DE3" w14:textId="77777777" w:rsidR="00E62BEF" w:rsidRPr="00E73B40" w:rsidRDefault="00E62BEF" w:rsidP="00051500">
            <w:pPr>
              <w:jc w:val="right"/>
              <w:rPr>
                <w:ins w:id="7210" w:author="Author"/>
                <w:lang w:val="en-IE"/>
              </w:rPr>
            </w:pPr>
            <w:ins w:id="7211" w:author="Author">
              <w:r w:rsidRPr="00E73B40">
                <w:rPr>
                  <w:lang w:val="en-IE"/>
                </w:rPr>
                <w:t>Display Name</w:t>
              </w:r>
            </w:ins>
          </w:p>
        </w:tc>
        <w:tc>
          <w:tcPr>
            <w:tcW w:w="7619" w:type="dxa"/>
          </w:tcPr>
          <w:p w14:paraId="353CB1AE" w14:textId="77777777" w:rsidR="00E62BEF" w:rsidRPr="00E73B40" w:rsidRDefault="00E62BEF" w:rsidP="00051500">
            <w:pPr>
              <w:jc w:val="left"/>
              <w:cnfStyle w:val="000000000000" w:firstRow="0" w:lastRow="0" w:firstColumn="0" w:lastColumn="0" w:oddVBand="0" w:evenVBand="0" w:oddHBand="0" w:evenHBand="0" w:firstRowFirstColumn="0" w:firstRowLastColumn="0" w:lastRowFirstColumn="0" w:lastRowLastColumn="0"/>
              <w:rPr>
                <w:ins w:id="7212" w:author="Author"/>
                <w:sz w:val="20"/>
                <w:lang w:val="en-IE"/>
              </w:rPr>
            </w:pPr>
            <w:ins w:id="7213" w:author="Author">
              <w:r w:rsidRPr="00E73B40">
                <w:rPr>
                  <w:sz w:val="20"/>
                  <w:lang w:val="en-IE"/>
                </w:rPr>
                <w:t>Process name: Sales</w:t>
              </w:r>
            </w:ins>
          </w:p>
          <w:p w14:paraId="74792F7B" w14:textId="06959836" w:rsidR="00E62BEF" w:rsidRPr="00E73B40" w:rsidRDefault="00E62BEF" w:rsidP="001D0E98">
            <w:pPr>
              <w:jc w:val="left"/>
              <w:cnfStyle w:val="000000000000" w:firstRow="0" w:lastRow="0" w:firstColumn="0" w:lastColumn="0" w:oddVBand="0" w:evenVBand="0" w:oddHBand="0" w:evenHBand="0" w:firstRowFirstColumn="0" w:firstRowLastColumn="0" w:lastRowFirstColumn="0" w:lastRowLastColumn="0"/>
              <w:rPr>
                <w:ins w:id="7214" w:author="Author"/>
                <w:sz w:val="20"/>
                <w:lang w:val="en-IE"/>
              </w:rPr>
            </w:pPr>
            <w:ins w:id="7215" w:author="Author">
              <w:r w:rsidRPr="00E73B40">
                <w:rPr>
                  <w:sz w:val="20"/>
                  <w:lang w:val="en-IE"/>
                </w:rPr>
                <w:t xml:space="preserve">Step name: </w:t>
              </w:r>
              <w:r w:rsidR="001D0E98">
                <w:rPr>
                  <w:sz w:val="20"/>
                  <w:lang w:val="en-IE"/>
                </w:rPr>
                <w:t>Delivery</w:t>
              </w:r>
              <w:r w:rsidRPr="00E73B40">
                <w:rPr>
                  <w:sz w:val="20"/>
                  <w:lang w:val="en-IE"/>
                </w:rPr>
                <w:t xml:space="preserve"> details</w:t>
              </w:r>
            </w:ins>
          </w:p>
        </w:tc>
      </w:tr>
    </w:tbl>
    <w:p w14:paraId="1CC96793" w14:textId="77777777" w:rsidR="00E62BEF" w:rsidRPr="00E73B40" w:rsidRDefault="00E62BEF" w:rsidP="00E62BEF">
      <w:pPr>
        <w:rPr>
          <w:ins w:id="7216"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E62BEF" w:rsidRPr="00E73B40" w14:paraId="4577B92C" w14:textId="77777777" w:rsidTr="00051500">
        <w:trPr>
          <w:cnfStyle w:val="100000000000" w:firstRow="1" w:lastRow="0" w:firstColumn="0" w:lastColumn="0" w:oddVBand="0" w:evenVBand="0" w:oddHBand="0" w:evenHBand="0" w:firstRowFirstColumn="0" w:firstRowLastColumn="0" w:lastRowFirstColumn="0" w:lastRowLastColumn="0"/>
          <w:ins w:id="7217"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5973922" w14:textId="77777777" w:rsidR="00E62BEF" w:rsidRPr="00E73B40" w:rsidRDefault="00E62BEF" w:rsidP="00051500">
            <w:pPr>
              <w:rPr>
                <w:ins w:id="7218" w:author="Author"/>
                <w:lang w:val="en-IE"/>
              </w:rPr>
            </w:pPr>
            <w:ins w:id="7219" w:author="Author">
              <w:r w:rsidRPr="00E73B40">
                <w:rPr>
                  <w:lang w:val="en-IE"/>
                </w:rPr>
                <w:t xml:space="preserve">Field Description </w:t>
              </w:r>
            </w:ins>
          </w:p>
        </w:tc>
      </w:tr>
      <w:tr w:rsidR="00E62BEF" w:rsidRPr="00E73B40" w14:paraId="40A99402" w14:textId="77777777" w:rsidTr="00051500">
        <w:trPr>
          <w:ins w:id="7220"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1D07B583" w14:textId="77777777" w:rsidR="00E62BEF" w:rsidRPr="00E73B40" w:rsidRDefault="00E62BEF" w:rsidP="00051500">
            <w:pPr>
              <w:jc w:val="center"/>
              <w:rPr>
                <w:ins w:id="7221" w:author="Author"/>
                <w:b w:val="0"/>
                <w:lang w:val="en-IE"/>
              </w:rPr>
            </w:pPr>
            <w:ins w:id="7222" w:author="Author">
              <w:r w:rsidRPr="00E73B40">
                <w:rPr>
                  <w:lang w:val="en-IE"/>
                </w:rPr>
                <w:t>Label</w:t>
              </w:r>
            </w:ins>
          </w:p>
        </w:tc>
        <w:tc>
          <w:tcPr>
            <w:tcW w:w="1460" w:type="dxa"/>
            <w:shd w:val="clear" w:color="auto" w:fill="D8D7D5"/>
          </w:tcPr>
          <w:p w14:paraId="4BCB24FA"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23" w:author="Author"/>
                <w:b/>
                <w:lang w:val="en-IE"/>
              </w:rPr>
            </w:pPr>
            <w:ins w:id="7224" w:author="Author">
              <w:r w:rsidRPr="00E73B40">
                <w:rPr>
                  <w:b/>
                  <w:lang w:val="en-IE"/>
                </w:rPr>
                <w:t>Type</w:t>
              </w:r>
            </w:ins>
          </w:p>
        </w:tc>
        <w:tc>
          <w:tcPr>
            <w:tcW w:w="3686" w:type="dxa"/>
            <w:shd w:val="clear" w:color="auto" w:fill="D8D7D5"/>
          </w:tcPr>
          <w:p w14:paraId="4B56621D"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25" w:author="Author"/>
                <w:b/>
                <w:lang w:val="en-IE"/>
              </w:rPr>
            </w:pPr>
            <w:ins w:id="7226" w:author="Author">
              <w:r w:rsidRPr="00E73B40">
                <w:rPr>
                  <w:b/>
                  <w:lang w:val="en-IE"/>
                </w:rPr>
                <w:t>Description</w:t>
              </w:r>
              <w:r w:rsidRPr="00E73B40">
                <w:rPr>
                  <w:b/>
                  <w:lang w:val="en-IE"/>
                </w:rPr>
                <w:br/>
              </w:r>
            </w:ins>
          </w:p>
        </w:tc>
        <w:tc>
          <w:tcPr>
            <w:tcW w:w="1258" w:type="dxa"/>
            <w:shd w:val="clear" w:color="auto" w:fill="D8D7D5"/>
          </w:tcPr>
          <w:p w14:paraId="4BFEBD77"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27" w:author="Author"/>
                <w:b/>
                <w:lang w:val="en-IE"/>
              </w:rPr>
            </w:pPr>
            <w:ins w:id="7228" w:author="Author">
              <w:r w:rsidRPr="00E73B40">
                <w:rPr>
                  <w:b/>
                  <w:lang w:val="en-IE"/>
                </w:rPr>
                <w:t>Read Only</w:t>
              </w:r>
            </w:ins>
          </w:p>
        </w:tc>
        <w:tc>
          <w:tcPr>
            <w:tcW w:w="1127" w:type="dxa"/>
            <w:shd w:val="clear" w:color="auto" w:fill="D8D7D5"/>
          </w:tcPr>
          <w:p w14:paraId="06B74A49"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29" w:author="Author"/>
                <w:b/>
                <w:lang w:val="en-IE"/>
              </w:rPr>
            </w:pPr>
            <w:ins w:id="7230" w:author="Author">
              <w:r w:rsidRPr="00E73B40">
                <w:rPr>
                  <w:b/>
                  <w:lang w:val="en-IE"/>
                </w:rPr>
                <w:t>Mandatory</w:t>
              </w:r>
            </w:ins>
          </w:p>
        </w:tc>
      </w:tr>
      <w:tr w:rsidR="00E62BEF" w:rsidRPr="00E73B40" w14:paraId="448C5EA5" w14:textId="77777777" w:rsidTr="00051500">
        <w:trPr>
          <w:ins w:id="7231"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49FE120" w14:textId="77777777" w:rsidR="00E62BEF" w:rsidRPr="00E73B40" w:rsidRDefault="00E62BEF" w:rsidP="00051500">
            <w:pPr>
              <w:spacing w:before="40" w:after="40" w:line="240" w:lineRule="exact"/>
              <w:jc w:val="left"/>
              <w:rPr>
                <w:ins w:id="7232" w:author="Author"/>
                <w:sz w:val="20"/>
                <w:lang w:val="en-IE"/>
              </w:rPr>
            </w:pPr>
            <w:ins w:id="7233" w:author="Author">
              <w:r w:rsidRPr="00E73B40">
                <w:rPr>
                  <w:sz w:val="20"/>
                  <w:lang w:val="en-IE"/>
                </w:rPr>
                <w:t>Input area</w:t>
              </w:r>
            </w:ins>
          </w:p>
        </w:tc>
      </w:tr>
      <w:tr w:rsidR="00E62BEF" w:rsidRPr="00E73B40" w14:paraId="7BB3BAB8" w14:textId="77777777" w:rsidTr="00051500">
        <w:trPr>
          <w:ins w:id="723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965C5F" w14:textId="29B2D62B" w:rsidR="00E62BEF" w:rsidRPr="00E73B40" w:rsidRDefault="00E62BEF" w:rsidP="00051500">
            <w:pPr>
              <w:spacing w:before="40" w:after="40" w:line="240" w:lineRule="exact"/>
              <w:jc w:val="left"/>
              <w:rPr>
                <w:ins w:id="7235" w:author="Author"/>
                <w:sz w:val="20"/>
                <w:lang w:val="en-IE"/>
              </w:rPr>
            </w:pPr>
            <w:ins w:id="7236" w:author="Author">
              <w:r w:rsidRPr="00E73B40">
                <w:rPr>
                  <w:sz w:val="20"/>
                  <w:lang w:val="en-IE"/>
                </w:rPr>
                <w:t>Store</w:t>
              </w:r>
            </w:ins>
          </w:p>
        </w:tc>
        <w:tc>
          <w:tcPr>
            <w:tcW w:w="1460" w:type="dxa"/>
            <w:vAlign w:val="top"/>
          </w:tcPr>
          <w:p w14:paraId="5D626BDF"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37" w:author="Author"/>
                <w:sz w:val="20"/>
                <w:lang w:val="en-IE"/>
              </w:rPr>
            </w:pPr>
            <w:ins w:id="7238" w:author="Author">
              <w:r w:rsidRPr="00E73B40">
                <w:rPr>
                  <w:sz w:val="20"/>
                  <w:lang w:val="en-IE"/>
                </w:rPr>
                <w:t>Textbox</w:t>
              </w:r>
            </w:ins>
          </w:p>
        </w:tc>
        <w:tc>
          <w:tcPr>
            <w:tcW w:w="3686" w:type="dxa"/>
            <w:vAlign w:val="top"/>
          </w:tcPr>
          <w:p w14:paraId="6D2292D3" w14:textId="5238C40C" w:rsidR="00E62BEF" w:rsidRPr="003A1C37" w:rsidRDefault="00E62BEF"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39" w:author="Author"/>
                <w:b/>
                <w:sz w:val="20"/>
                <w:lang w:val="en-IE"/>
              </w:rPr>
            </w:pPr>
            <w:ins w:id="7240" w:author="Author">
              <w:r w:rsidRPr="00E73B40">
                <w:rPr>
                  <w:sz w:val="20"/>
                  <w:lang w:val="en-IE"/>
                </w:rPr>
                <w:t>Address and name of the store that the products will be picked up at.</w:t>
              </w:r>
              <w:r w:rsidR="003A1C37">
                <w:rPr>
                  <w:sz w:val="20"/>
                  <w:lang w:val="en-IE"/>
                </w:rPr>
                <w:t xml:space="preserve"> </w:t>
              </w:r>
            </w:ins>
          </w:p>
        </w:tc>
        <w:tc>
          <w:tcPr>
            <w:tcW w:w="1258" w:type="dxa"/>
            <w:vAlign w:val="top"/>
          </w:tcPr>
          <w:p w14:paraId="626789E8" w14:textId="57947A82"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41" w:author="Author"/>
                <w:sz w:val="20"/>
                <w:lang w:val="en-IE"/>
              </w:rPr>
            </w:pPr>
            <w:ins w:id="7242" w:author="Author">
              <w:r w:rsidRPr="00E73B40">
                <w:rPr>
                  <w:sz w:val="20"/>
                  <w:lang w:val="en-IE"/>
                </w:rPr>
                <w:t>Yes</w:t>
              </w:r>
            </w:ins>
          </w:p>
        </w:tc>
        <w:tc>
          <w:tcPr>
            <w:tcW w:w="1127" w:type="dxa"/>
            <w:vAlign w:val="top"/>
          </w:tcPr>
          <w:p w14:paraId="392280CB"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43" w:author="Author"/>
                <w:sz w:val="20"/>
                <w:lang w:val="en-IE"/>
              </w:rPr>
            </w:pPr>
            <w:ins w:id="7244" w:author="Author">
              <w:r w:rsidRPr="00E73B40">
                <w:rPr>
                  <w:sz w:val="20"/>
                  <w:lang w:val="en-IE"/>
                </w:rPr>
                <w:t>Yes</w:t>
              </w:r>
            </w:ins>
          </w:p>
        </w:tc>
      </w:tr>
      <w:tr w:rsidR="00E62BEF" w:rsidRPr="00E73B40" w:rsidDel="00AD2FC6" w14:paraId="61B9BAE8" w14:textId="1AB557D5" w:rsidTr="00051500">
        <w:trPr>
          <w:ins w:id="7245" w:author="Author"/>
          <w:del w:id="724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90F0FEB" w14:textId="4BFCEF37" w:rsidR="00E62BEF" w:rsidRPr="00E73B40" w:rsidDel="00AD2FC6" w:rsidRDefault="00E62BEF" w:rsidP="00051500">
            <w:pPr>
              <w:spacing w:before="40" w:after="40" w:line="240" w:lineRule="exact"/>
              <w:jc w:val="left"/>
              <w:rPr>
                <w:ins w:id="7247" w:author="Author"/>
                <w:del w:id="7248" w:author="Author"/>
                <w:sz w:val="20"/>
                <w:lang w:val="en-IE"/>
              </w:rPr>
            </w:pPr>
            <w:ins w:id="7249" w:author="Author">
              <w:del w:id="7250" w:author="Author">
                <w:r w:rsidRPr="00E73B40" w:rsidDel="00AD2FC6">
                  <w:rPr>
                    <w:sz w:val="20"/>
                    <w:lang w:val="en-IE"/>
                  </w:rPr>
                  <w:delText>Estimated delivery date</w:delText>
                </w:r>
              </w:del>
            </w:ins>
          </w:p>
        </w:tc>
        <w:tc>
          <w:tcPr>
            <w:tcW w:w="1460" w:type="dxa"/>
            <w:vAlign w:val="top"/>
          </w:tcPr>
          <w:p w14:paraId="11E27394" w14:textId="4171DC22"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51" w:author="Author"/>
                <w:del w:id="7252" w:author="Author"/>
                <w:sz w:val="20"/>
                <w:lang w:val="en-IE"/>
              </w:rPr>
            </w:pPr>
            <w:ins w:id="7253" w:author="Author">
              <w:del w:id="7254" w:author="Author">
                <w:r w:rsidRPr="00E73B40" w:rsidDel="00AD2FC6">
                  <w:rPr>
                    <w:sz w:val="20"/>
                    <w:lang w:val="en-IE"/>
                  </w:rPr>
                  <w:delText>Textbox</w:delText>
                </w:r>
              </w:del>
            </w:ins>
          </w:p>
        </w:tc>
        <w:tc>
          <w:tcPr>
            <w:tcW w:w="3686" w:type="dxa"/>
            <w:vAlign w:val="top"/>
          </w:tcPr>
          <w:p w14:paraId="4FB934DE" w14:textId="3167E330" w:rsidR="00E62BEF" w:rsidRPr="00E73B40" w:rsidDel="00AD2FC6" w:rsidRDefault="00E62BEF" w:rsidP="00E62BE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55" w:author="Author"/>
                <w:del w:id="7256" w:author="Author"/>
                <w:sz w:val="20"/>
                <w:lang w:val="en-IE"/>
              </w:rPr>
            </w:pPr>
            <w:ins w:id="7257" w:author="Author">
              <w:del w:id="7258" w:author="Author">
                <w:r w:rsidRPr="00E73B40" w:rsidDel="00AD2FC6">
                  <w:rPr>
                    <w:sz w:val="20"/>
                    <w:lang w:val="en-IE"/>
                  </w:rPr>
                  <w:delText>Estimated delivery date to the selected store.</w:delText>
                </w:r>
              </w:del>
            </w:ins>
          </w:p>
        </w:tc>
        <w:tc>
          <w:tcPr>
            <w:tcW w:w="1258" w:type="dxa"/>
            <w:vAlign w:val="top"/>
          </w:tcPr>
          <w:p w14:paraId="0F2DFDC5" w14:textId="798379F5"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59" w:author="Author"/>
                <w:del w:id="7260" w:author="Author"/>
                <w:sz w:val="20"/>
                <w:lang w:val="en-IE"/>
              </w:rPr>
            </w:pPr>
            <w:ins w:id="7261" w:author="Author">
              <w:del w:id="7262" w:author="Author">
                <w:r w:rsidRPr="00E73B40" w:rsidDel="00AD2FC6">
                  <w:rPr>
                    <w:sz w:val="20"/>
                    <w:lang w:val="en-IE"/>
                  </w:rPr>
                  <w:delText>Yes</w:delText>
                </w:r>
              </w:del>
            </w:ins>
          </w:p>
        </w:tc>
        <w:tc>
          <w:tcPr>
            <w:tcW w:w="1127" w:type="dxa"/>
            <w:vAlign w:val="top"/>
          </w:tcPr>
          <w:p w14:paraId="726D2F3A" w14:textId="43EA9DD2"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63" w:author="Author"/>
                <w:del w:id="7264" w:author="Author"/>
                <w:sz w:val="20"/>
                <w:lang w:val="en-IE"/>
              </w:rPr>
            </w:pPr>
            <w:ins w:id="7265" w:author="Author">
              <w:del w:id="7266" w:author="Author">
                <w:r w:rsidRPr="00E73B40" w:rsidDel="00AD2FC6">
                  <w:rPr>
                    <w:sz w:val="20"/>
                    <w:lang w:val="en-IE"/>
                  </w:rPr>
                  <w:delText>Yes</w:delText>
                </w:r>
              </w:del>
            </w:ins>
          </w:p>
        </w:tc>
      </w:tr>
      <w:tr w:rsidR="00E62BEF" w:rsidRPr="00E73B40" w:rsidDel="00F56809" w14:paraId="461016C2" w14:textId="776D6A88" w:rsidTr="00051500">
        <w:trPr>
          <w:ins w:id="7267" w:author="Author"/>
          <w:del w:id="726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2C3298E" w14:textId="743F1008" w:rsidR="00E62BEF" w:rsidRPr="00E73B40" w:rsidDel="00F56809" w:rsidRDefault="00E62BEF" w:rsidP="00051500">
            <w:pPr>
              <w:spacing w:before="40" w:after="40" w:line="240" w:lineRule="exact"/>
              <w:jc w:val="left"/>
              <w:rPr>
                <w:ins w:id="7269" w:author="Author"/>
                <w:del w:id="7270" w:author="Author"/>
                <w:sz w:val="20"/>
                <w:lang w:val="en-IE"/>
              </w:rPr>
            </w:pPr>
            <w:ins w:id="7271" w:author="Author">
              <w:del w:id="7272" w:author="Author">
                <w:r w:rsidRPr="00E73B40" w:rsidDel="00F56809">
                  <w:rPr>
                    <w:sz w:val="20"/>
                    <w:lang w:val="en-IE"/>
                  </w:rPr>
                  <w:delText>Associated cost</w:delText>
                </w:r>
              </w:del>
            </w:ins>
          </w:p>
        </w:tc>
        <w:tc>
          <w:tcPr>
            <w:tcW w:w="1460" w:type="dxa"/>
            <w:vAlign w:val="top"/>
          </w:tcPr>
          <w:p w14:paraId="541DF86A" w14:textId="4E336586"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73" w:author="Author"/>
                <w:del w:id="7274" w:author="Author"/>
                <w:sz w:val="20"/>
                <w:lang w:val="en-IE"/>
              </w:rPr>
            </w:pPr>
            <w:ins w:id="7275" w:author="Author">
              <w:del w:id="7276" w:author="Author">
                <w:r w:rsidRPr="00E73B40" w:rsidDel="00F56809">
                  <w:rPr>
                    <w:sz w:val="20"/>
                    <w:lang w:val="en-IE"/>
                  </w:rPr>
                  <w:delText>Textbox</w:delText>
                </w:r>
              </w:del>
            </w:ins>
          </w:p>
        </w:tc>
        <w:tc>
          <w:tcPr>
            <w:tcW w:w="3686" w:type="dxa"/>
            <w:vAlign w:val="top"/>
          </w:tcPr>
          <w:p w14:paraId="1CCFCD75" w14:textId="0C36E46A"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77" w:author="Author"/>
                <w:del w:id="7278" w:author="Author"/>
                <w:sz w:val="20"/>
                <w:lang w:val="en-IE"/>
              </w:rPr>
            </w:pPr>
            <w:ins w:id="7279" w:author="Author">
              <w:del w:id="7280" w:author="Author">
                <w:r w:rsidRPr="00E73B40" w:rsidDel="00F56809">
                  <w:rPr>
                    <w:sz w:val="20"/>
                    <w:lang w:val="en-IE"/>
                  </w:rPr>
                  <w:delText>Associated cost to the selected store.</w:delText>
                </w:r>
              </w:del>
            </w:ins>
          </w:p>
        </w:tc>
        <w:tc>
          <w:tcPr>
            <w:tcW w:w="1258" w:type="dxa"/>
            <w:vAlign w:val="top"/>
          </w:tcPr>
          <w:p w14:paraId="6B09B7E6" w14:textId="6D19CEF7"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81" w:author="Author"/>
                <w:del w:id="7282" w:author="Author"/>
                <w:sz w:val="20"/>
                <w:lang w:val="en-IE"/>
              </w:rPr>
            </w:pPr>
            <w:ins w:id="7283" w:author="Author">
              <w:del w:id="7284" w:author="Author">
                <w:r w:rsidRPr="00E73B40" w:rsidDel="00F56809">
                  <w:rPr>
                    <w:sz w:val="20"/>
                    <w:lang w:val="en-IE"/>
                  </w:rPr>
                  <w:delText>Yes</w:delText>
                </w:r>
              </w:del>
            </w:ins>
          </w:p>
        </w:tc>
        <w:tc>
          <w:tcPr>
            <w:tcW w:w="1127" w:type="dxa"/>
            <w:vAlign w:val="top"/>
          </w:tcPr>
          <w:p w14:paraId="6EE0EDCF" w14:textId="4F186F29"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85" w:author="Author"/>
                <w:del w:id="7286" w:author="Author"/>
                <w:sz w:val="20"/>
                <w:lang w:val="en-IE"/>
              </w:rPr>
            </w:pPr>
            <w:ins w:id="7287" w:author="Author">
              <w:del w:id="7288" w:author="Author">
                <w:r w:rsidRPr="00E73B40" w:rsidDel="00F56809">
                  <w:rPr>
                    <w:sz w:val="20"/>
                    <w:lang w:val="en-IE"/>
                  </w:rPr>
                  <w:delText>Yes</w:delText>
                </w:r>
              </w:del>
            </w:ins>
          </w:p>
        </w:tc>
      </w:tr>
      <w:tr w:rsidR="00E62BEF" w:rsidRPr="00E73B40" w:rsidDel="00F56809" w14:paraId="5E78C596" w14:textId="7D5147C0" w:rsidTr="00051500">
        <w:trPr>
          <w:ins w:id="7289" w:author="Author"/>
          <w:del w:id="729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44336B" w14:textId="0C506F5F" w:rsidR="00E62BEF" w:rsidRPr="00E73B40" w:rsidDel="00F56809" w:rsidRDefault="00E62BEF" w:rsidP="00051500">
            <w:pPr>
              <w:spacing w:before="40" w:after="40" w:line="240" w:lineRule="exact"/>
              <w:jc w:val="left"/>
              <w:rPr>
                <w:ins w:id="7291" w:author="Author"/>
                <w:del w:id="7292" w:author="Author"/>
                <w:sz w:val="20"/>
                <w:lang w:val="en-IE"/>
              </w:rPr>
            </w:pPr>
            <w:ins w:id="7293" w:author="Author">
              <w:del w:id="7294" w:author="Author">
                <w:r w:rsidRPr="00E73B40" w:rsidDel="00F56809">
                  <w:rPr>
                    <w:sz w:val="20"/>
                    <w:lang w:val="en-IE"/>
                  </w:rPr>
                  <w:delText>Name</w:delText>
                </w:r>
              </w:del>
            </w:ins>
          </w:p>
        </w:tc>
        <w:tc>
          <w:tcPr>
            <w:tcW w:w="1460" w:type="dxa"/>
            <w:vAlign w:val="top"/>
          </w:tcPr>
          <w:p w14:paraId="2C75613F" w14:textId="52338E36"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95" w:author="Author"/>
                <w:del w:id="7296" w:author="Author"/>
                <w:sz w:val="20"/>
                <w:lang w:val="en-IE"/>
              </w:rPr>
            </w:pPr>
            <w:ins w:id="7297" w:author="Author">
              <w:del w:id="7298" w:author="Author">
                <w:r w:rsidRPr="00E73B40" w:rsidDel="00F56809">
                  <w:rPr>
                    <w:sz w:val="20"/>
                    <w:lang w:val="en-IE"/>
                  </w:rPr>
                  <w:delText>Input text</w:delText>
                </w:r>
              </w:del>
            </w:ins>
          </w:p>
        </w:tc>
        <w:tc>
          <w:tcPr>
            <w:tcW w:w="3686" w:type="dxa"/>
            <w:vAlign w:val="top"/>
          </w:tcPr>
          <w:p w14:paraId="2E206B67" w14:textId="190A0E1A"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99" w:author="Author"/>
                <w:del w:id="7300" w:author="Author"/>
                <w:sz w:val="20"/>
                <w:lang w:val="en-IE"/>
              </w:rPr>
            </w:pPr>
            <w:ins w:id="7301" w:author="Author">
              <w:del w:id="7302" w:author="Author">
                <w:r w:rsidRPr="00E73B40" w:rsidDel="00F56809">
                  <w:rPr>
                    <w:sz w:val="20"/>
                    <w:lang w:val="en-IE"/>
                  </w:rPr>
                  <w:delText>Name of the person who will receive the delivery.</w:delText>
                </w:r>
              </w:del>
            </w:ins>
          </w:p>
        </w:tc>
        <w:tc>
          <w:tcPr>
            <w:tcW w:w="1258" w:type="dxa"/>
            <w:vAlign w:val="top"/>
          </w:tcPr>
          <w:p w14:paraId="2CC52D21" w14:textId="704FAAE4"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03" w:author="Author"/>
                <w:del w:id="7304" w:author="Author"/>
                <w:sz w:val="20"/>
                <w:lang w:val="en-IE"/>
              </w:rPr>
            </w:pPr>
            <w:ins w:id="7305" w:author="Author">
              <w:del w:id="7306" w:author="Author">
                <w:r w:rsidRPr="00E73B40" w:rsidDel="00F56809">
                  <w:rPr>
                    <w:sz w:val="20"/>
                    <w:lang w:val="en-IE"/>
                  </w:rPr>
                  <w:delText>No</w:delText>
                </w:r>
              </w:del>
            </w:ins>
          </w:p>
        </w:tc>
        <w:tc>
          <w:tcPr>
            <w:tcW w:w="1127" w:type="dxa"/>
            <w:vAlign w:val="top"/>
          </w:tcPr>
          <w:p w14:paraId="2361153F" w14:textId="50703FED"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07" w:author="Author"/>
                <w:del w:id="7308" w:author="Author"/>
                <w:sz w:val="20"/>
                <w:lang w:val="en-IE"/>
              </w:rPr>
            </w:pPr>
            <w:ins w:id="7309" w:author="Author">
              <w:del w:id="7310" w:author="Author">
                <w:r w:rsidRPr="00E73B40" w:rsidDel="00F56809">
                  <w:rPr>
                    <w:sz w:val="20"/>
                    <w:lang w:val="en-IE"/>
                  </w:rPr>
                  <w:delText>Yes</w:delText>
                </w:r>
              </w:del>
            </w:ins>
          </w:p>
        </w:tc>
      </w:tr>
      <w:tr w:rsidR="00E62BEF" w:rsidRPr="00E73B40" w14:paraId="1C891EDE" w14:textId="77777777" w:rsidTr="00051500">
        <w:trPr>
          <w:ins w:id="731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A40F211" w14:textId="77777777" w:rsidR="00E62BEF" w:rsidRPr="00E73B40" w:rsidRDefault="00E62BEF" w:rsidP="00051500">
            <w:pPr>
              <w:spacing w:before="40" w:after="40" w:line="240" w:lineRule="exact"/>
              <w:jc w:val="left"/>
              <w:rPr>
                <w:ins w:id="7312" w:author="Author"/>
                <w:sz w:val="20"/>
                <w:lang w:val="en-IE"/>
              </w:rPr>
            </w:pPr>
            <w:ins w:id="7313" w:author="Author">
              <w:r w:rsidRPr="00E73B40">
                <w:rPr>
                  <w:sz w:val="20"/>
                  <w:lang w:val="en-IE"/>
                </w:rPr>
                <w:t>Phone number</w:t>
              </w:r>
            </w:ins>
          </w:p>
        </w:tc>
        <w:tc>
          <w:tcPr>
            <w:tcW w:w="1460" w:type="dxa"/>
            <w:vAlign w:val="top"/>
          </w:tcPr>
          <w:p w14:paraId="08936992"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14" w:author="Author"/>
                <w:sz w:val="20"/>
                <w:lang w:val="en-IE"/>
              </w:rPr>
            </w:pPr>
            <w:ins w:id="7315" w:author="Author">
              <w:r w:rsidRPr="00E73B40">
                <w:rPr>
                  <w:sz w:val="20"/>
                  <w:lang w:val="en-IE"/>
                </w:rPr>
                <w:t>Input text</w:t>
              </w:r>
            </w:ins>
          </w:p>
        </w:tc>
        <w:tc>
          <w:tcPr>
            <w:tcW w:w="3686" w:type="dxa"/>
            <w:vAlign w:val="top"/>
          </w:tcPr>
          <w:p w14:paraId="1A45AF07" w14:textId="6C1A31D8" w:rsidR="00E62BEF" w:rsidRPr="00E73B40" w:rsidRDefault="007E29DF"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16" w:author="Author"/>
                <w:sz w:val="20"/>
                <w:lang w:val="en-IE"/>
              </w:rPr>
            </w:pPr>
            <w:ins w:id="7317" w:author="Author">
              <w:r>
                <w:rPr>
                  <w:sz w:val="20"/>
                  <w:lang w:val="en-IE"/>
                </w:rPr>
                <w:t>Contact number of the Customer</w:t>
              </w:r>
              <w:r w:rsidR="00E62BEF" w:rsidRPr="00E73B40">
                <w:rPr>
                  <w:sz w:val="20"/>
                  <w:lang w:val="en-IE"/>
                </w:rPr>
                <w:t>.</w:t>
              </w:r>
              <w:del w:id="7318" w:author="Author">
                <w:r w:rsidR="006D280B" w:rsidDel="00B4157E">
                  <w:rPr>
                    <w:sz w:val="20"/>
                    <w:lang w:val="en-IE"/>
                  </w:rPr>
                  <w:delText xml:space="preserve"> </w:delText>
                </w:r>
              </w:del>
            </w:ins>
          </w:p>
        </w:tc>
        <w:tc>
          <w:tcPr>
            <w:tcW w:w="1258" w:type="dxa"/>
            <w:vAlign w:val="top"/>
          </w:tcPr>
          <w:p w14:paraId="7E5860BA"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19" w:author="Author"/>
                <w:sz w:val="20"/>
                <w:lang w:val="en-IE"/>
              </w:rPr>
            </w:pPr>
            <w:ins w:id="7320" w:author="Author">
              <w:r w:rsidRPr="00E73B40">
                <w:rPr>
                  <w:sz w:val="20"/>
                  <w:lang w:val="en-IE"/>
                </w:rPr>
                <w:t>No</w:t>
              </w:r>
            </w:ins>
          </w:p>
        </w:tc>
        <w:tc>
          <w:tcPr>
            <w:tcW w:w="1127" w:type="dxa"/>
            <w:vAlign w:val="top"/>
          </w:tcPr>
          <w:p w14:paraId="1F83C0D3"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21" w:author="Author"/>
                <w:sz w:val="20"/>
                <w:lang w:val="en-IE"/>
              </w:rPr>
            </w:pPr>
            <w:ins w:id="7322" w:author="Author">
              <w:r w:rsidRPr="00E73B40">
                <w:rPr>
                  <w:sz w:val="20"/>
                  <w:lang w:val="en-IE"/>
                </w:rPr>
                <w:t>Yes</w:t>
              </w:r>
            </w:ins>
          </w:p>
        </w:tc>
      </w:tr>
      <w:tr w:rsidR="00E62BEF" w:rsidRPr="00E73B40" w14:paraId="5521D821" w14:textId="77777777" w:rsidTr="00051500">
        <w:trPr>
          <w:ins w:id="7323"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07B4C10" w14:textId="77777777" w:rsidR="00E62BEF" w:rsidRPr="00E73B40" w:rsidRDefault="00E62BEF" w:rsidP="00051500">
            <w:pPr>
              <w:spacing w:before="40" w:after="40" w:line="240" w:lineRule="exact"/>
              <w:jc w:val="left"/>
              <w:rPr>
                <w:ins w:id="7324" w:author="Author"/>
                <w:sz w:val="20"/>
                <w:lang w:val="en-IE"/>
              </w:rPr>
            </w:pPr>
            <w:ins w:id="7325" w:author="Author">
              <w:r w:rsidRPr="00E73B40">
                <w:rPr>
                  <w:sz w:val="20"/>
                  <w:lang w:val="en-IE"/>
                </w:rPr>
                <w:t>Actions area</w:t>
              </w:r>
            </w:ins>
          </w:p>
        </w:tc>
      </w:tr>
      <w:tr w:rsidR="00E62BEF" w:rsidRPr="00E73B40" w14:paraId="178CE45F" w14:textId="77777777" w:rsidTr="00051500">
        <w:trPr>
          <w:ins w:id="732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E6D4D6C" w14:textId="77777777" w:rsidR="00E62BEF" w:rsidRPr="00E73B40" w:rsidRDefault="00E62BEF" w:rsidP="00051500">
            <w:pPr>
              <w:spacing w:before="40" w:after="40" w:line="240" w:lineRule="exact"/>
              <w:jc w:val="left"/>
              <w:rPr>
                <w:ins w:id="7327" w:author="Author"/>
                <w:sz w:val="20"/>
                <w:lang w:val="en-IE"/>
              </w:rPr>
            </w:pPr>
            <w:ins w:id="7328" w:author="Author">
              <w:r w:rsidRPr="00E73B40">
                <w:rPr>
                  <w:sz w:val="20"/>
                  <w:lang w:val="en-IE"/>
                </w:rPr>
                <w:lastRenderedPageBreak/>
                <w:t>Previous</w:t>
              </w:r>
            </w:ins>
          </w:p>
        </w:tc>
        <w:tc>
          <w:tcPr>
            <w:tcW w:w="1460" w:type="dxa"/>
            <w:vAlign w:val="top"/>
          </w:tcPr>
          <w:p w14:paraId="123FDD23"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29" w:author="Author"/>
                <w:sz w:val="20"/>
                <w:lang w:val="en-IE"/>
              </w:rPr>
            </w:pPr>
            <w:ins w:id="7330" w:author="Author">
              <w:r w:rsidRPr="00E73B40">
                <w:rPr>
                  <w:sz w:val="20"/>
                  <w:lang w:val="en-IE"/>
                </w:rPr>
                <w:t>Button</w:t>
              </w:r>
            </w:ins>
          </w:p>
        </w:tc>
        <w:tc>
          <w:tcPr>
            <w:tcW w:w="3686" w:type="dxa"/>
            <w:vAlign w:val="top"/>
          </w:tcPr>
          <w:p w14:paraId="37134455"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1" w:author="Author"/>
                <w:sz w:val="20"/>
                <w:lang w:val="en-IE"/>
              </w:rPr>
            </w:pPr>
            <w:ins w:id="7332" w:author="Author">
              <w:r w:rsidRPr="00E73B40">
                <w:rPr>
                  <w:sz w:val="20"/>
                  <w:lang w:val="en-IE"/>
                </w:rPr>
                <w:t>Go back to the previous step.</w:t>
              </w:r>
            </w:ins>
          </w:p>
        </w:tc>
        <w:tc>
          <w:tcPr>
            <w:tcW w:w="1258" w:type="dxa"/>
            <w:vAlign w:val="top"/>
          </w:tcPr>
          <w:p w14:paraId="793148B1"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3" w:author="Author"/>
                <w:sz w:val="20"/>
                <w:lang w:val="en-IE"/>
              </w:rPr>
            </w:pPr>
            <w:ins w:id="7334" w:author="Author">
              <w:r w:rsidRPr="00E73B40">
                <w:rPr>
                  <w:sz w:val="20"/>
                  <w:lang w:val="en-IE"/>
                </w:rPr>
                <w:t>-</w:t>
              </w:r>
            </w:ins>
          </w:p>
        </w:tc>
        <w:tc>
          <w:tcPr>
            <w:tcW w:w="1127" w:type="dxa"/>
            <w:vAlign w:val="top"/>
          </w:tcPr>
          <w:p w14:paraId="72BEAA01"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5" w:author="Author"/>
                <w:sz w:val="20"/>
                <w:lang w:val="en-IE"/>
              </w:rPr>
            </w:pPr>
            <w:ins w:id="7336" w:author="Author">
              <w:r w:rsidRPr="00E73B40">
                <w:rPr>
                  <w:sz w:val="20"/>
                  <w:lang w:val="en-IE"/>
                </w:rPr>
                <w:t>-</w:t>
              </w:r>
            </w:ins>
          </w:p>
        </w:tc>
      </w:tr>
      <w:tr w:rsidR="00E62BEF" w:rsidRPr="00E73B40" w14:paraId="30BCC8AA" w14:textId="77777777" w:rsidTr="00051500">
        <w:trPr>
          <w:ins w:id="733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321DBAB" w14:textId="77777777" w:rsidR="00E62BEF" w:rsidRPr="00E73B40" w:rsidRDefault="00E62BEF" w:rsidP="00051500">
            <w:pPr>
              <w:spacing w:before="40" w:after="40" w:line="240" w:lineRule="exact"/>
              <w:jc w:val="left"/>
              <w:rPr>
                <w:ins w:id="7338" w:author="Author"/>
                <w:sz w:val="20"/>
                <w:lang w:val="en-IE"/>
              </w:rPr>
            </w:pPr>
            <w:ins w:id="7339" w:author="Author">
              <w:r w:rsidRPr="00E73B40">
                <w:rPr>
                  <w:sz w:val="20"/>
                  <w:lang w:val="en-IE"/>
                </w:rPr>
                <w:t>Next</w:t>
              </w:r>
            </w:ins>
          </w:p>
        </w:tc>
        <w:tc>
          <w:tcPr>
            <w:tcW w:w="1460" w:type="dxa"/>
            <w:vAlign w:val="top"/>
          </w:tcPr>
          <w:p w14:paraId="14F4E9B8"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0" w:author="Author"/>
                <w:sz w:val="20"/>
                <w:lang w:val="en-IE"/>
              </w:rPr>
            </w:pPr>
            <w:ins w:id="7341" w:author="Author">
              <w:r w:rsidRPr="00E73B40">
                <w:rPr>
                  <w:sz w:val="20"/>
                  <w:lang w:val="en-IE"/>
                </w:rPr>
                <w:t>Button</w:t>
              </w:r>
            </w:ins>
          </w:p>
        </w:tc>
        <w:tc>
          <w:tcPr>
            <w:tcW w:w="3686" w:type="dxa"/>
            <w:vAlign w:val="top"/>
          </w:tcPr>
          <w:p w14:paraId="12B6ECF9"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2" w:author="Author"/>
                <w:sz w:val="20"/>
                <w:lang w:val="en-IE"/>
              </w:rPr>
            </w:pPr>
            <w:ins w:id="7343" w:author="Author">
              <w:r w:rsidRPr="00E73B40">
                <w:rPr>
                  <w:sz w:val="20"/>
                  <w:lang w:val="en-IE"/>
                </w:rPr>
                <w:t>Sends user to the next step.</w:t>
              </w:r>
            </w:ins>
          </w:p>
        </w:tc>
        <w:tc>
          <w:tcPr>
            <w:tcW w:w="1258" w:type="dxa"/>
            <w:vAlign w:val="top"/>
          </w:tcPr>
          <w:p w14:paraId="0EADB79E"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4" w:author="Author"/>
                <w:sz w:val="20"/>
                <w:lang w:val="en-IE"/>
              </w:rPr>
            </w:pPr>
            <w:ins w:id="7345" w:author="Author">
              <w:r w:rsidRPr="00E73B40">
                <w:rPr>
                  <w:sz w:val="20"/>
                  <w:lang w:val="en-IE"/>
                </w:rPr>
                <w:t>-</w:t>
              </w:r>
            </w:ins>
          </w:p>
        </w:tc>
        <w:tc>
          <w:tcPr>
            <w:tcW w:w="1127" w:type="dxa"/>
            <w:vAlign w:val="top"/>
          </w:tcPr>
          <w:p w14:paraId="3969F3DA"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6" w:author="Author"/>
                <w:sz w:val="20"/>
                <w:lang w:val="en-IE"/>
              </w:rPr>
            </w:pPr>
            <w:ins w:id="7347" w:author="Author">
              <w:r w:rsidRPr="00E73B40">
                <w:rPr>
                  <w:sz w:val="20"/>
                  <w:lang w:val="en-IE"/>
                </w:rPr>
                <w:t>-</w:t>
              </w:r>
            </w:ins>
          </w:p>
        </w:tc>
      </w:tr>
    </w:tbl>
    <w:p w14:paraId="556AECC3" w14:textId="77777777" w:rsidR="00E62BEF" w:rsidRPr="00E73B40" w:rsidRDefault="00E62BEF" w:rsidP="00E62BEF">
      <w:pPr>
        <w:pStyle w:val="UnnumberedHeading"/>
        <w:rPr>
          <w:ins w:id="7348" w:author="Author"/>
          <w:lang w:val="en-IE"/>
        </w:rPr>
      </w:pPr>
    </w:p>
    <w:p w14:paraId="76CDE6EB" w14:textId="2E3F17E9" w:rsidR="000C174F" w:rsidRPr="00E73B40" w:rsidRDefault="000C174F" w:rsidP="000C174F">
      <w:pPr>
        <w:pStyle w:val="Heading4"/>
        <w:rPr>
          <w:lang w:val="en-IE"/>
        </w:rPr>
      </w:pPr>
      <w:r w:rsidRPr="00E73B40">
        <w:rPr>
          <w:lang w:val="en-IE"/>
        </w:rPr>
        <w:t>Phase V</w:t>
      </w:r>
      <w:r w:rsidR="0009543F">
        <w:rPr>
          <w:lang w:val="en-IE"/>
        </w:rPr>
        <w:t>I</w:t>
      </w:r>
      <w:r w:rsidRPr="00E73B40">
        <w:rPr>
          <w:lang w:val="en-IE"/>
        </w:rPr>
        <w:t xml:space="preserve"> – Confirmation</w:t>
      </w:r>
    </w:p>
    <w:p w14:paraId="5420AC66" w14:textId="197B7C82" w:rsidR="000C174F" w:rsidRPr="00E73B40" w:rsidRDefault="000C174F" w:rsidP="000C174F">
      <w:pPr>
        <w:pStyle w:val="Heading5"/>
        <w:rPr>
          <w:lang w:val="en-IE"/>
        </w:rPr>
      </w:pPr>
      <w:r w:rsidRPr="00E73B40">
        <w:rPr>
          <w:lang w:val="en-IE"/>
        </w:rPr>
        <w:t>Confirmation step</w:t>
      </w:r>
      <w:r w:rsidR="00A179A7" w:rsidRPr="00E73B40">
        <w:rPr>
          <w:lang w:val="en-IE"/>
        </w:rPr>
        <w:t xml:space="preserve"> for new customer</w:t>
      </w:r>
    </w:p>
    <w:p w14:paraId="78BD1F7D" w14:textId="45850ACE" w:rsidR="001913FC" w:rsidRPr="00E73B40" w:rsidRDefault="001913FC" w:rsidP="00234AC9">
      <w:pPr>
        <w:rPr>
          <w:noProof/>
          <w:lang w:val="en-IE" w:eastAsia="pt-PT"/>
        </w:rPr>
      </w:pPr>
    </w:p>
    <w:p w14:paraId="3566A366" w14:textId="77777777" w:rsidR="001913FC" w:rsidRPr="00E73B40" w:rsidRDefault="001913FC" w:rsidP="00234AC9">
      <w:pPr>
        <w:rPr>
          <w:noProof/>
          <w:lang w:val="en-IE" w:eastAsia="pt-PT"/>
        </w:rPr>
      </w:pPr>
    </w:p>
    <w:p w14:paraId="44E980F4" w14:textId="4E2624DD" w:rsidR="004C0846" w:rsidRPr="00E73B40" w:rsidRDefault="001913FC" w:rsidP="00234AC9">
      <w:pPr>
        <w:rPr>
          <w:lang w:val="en-IE"/>
        </w:rPr>
      </w:pPr>
      <w:r w:rsidRPr="00E73B40">
        <w:rPr>
          <w:noProof/>
          <w:lang w:val="pt-PT" w:eastAsia="pt-PT"/>
        </w:rPr>
        <w:drawing>
          <wp:inline distT="0" distB="0" distL="0" distR="0" wp14:anchorId="37DB2751" wp14:editId="286101C9">
            <wp:extent cx="5619750" cy="4647318"/>
            <wp:effectExtent l="0" t="0" r="0" b="1270"/>
            <wp:docPr id="4" name="Picture 4" descr="C:\Users\NB20223\AppData\Local\Microsoft\Windows\Temporary Internet Files\Content.Outlook\M9575QSO\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B20223\AppData\Local\Microsoft\Windows\Temporary Internet Files\Content.Outlook\M9575QSO\Sale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12367" r="22680"/>
                    <a:stretch/>
                  </pic:blipFill>
                  <pic:spPr bwMode="auto">
                    <a:xfrm>
                      <a:off x="0" y="0"/>
                      <a:ext cx="5617602" cy="4645542"/>
                    </a:xfrm>
                    <a:prstGeom prst="rect">
                      <a:avLst/>
                    </a:prstGeom>
                    <a:noFill/>
                    <a:ln>
                      <a:noFill/>
                    </a:ln>
                    <a:extLst>
                      <a:ext uri="{53640926-AAD7-44D8-BBD7-CCE9431645EC}">
                        <a14:shadowObscured xmlns:a14="http://schemas.microsoft.com/office/drawing/2010/main"/>
                      </a:ext>
                    </a:extLst>
                  </pic:spPr>
                </pic:pic>
              </a:graphicData>
            </a:graphic>
          </wp:inline>
        </w:drawing>
      </w:r>
    </w:p>
    <w:p w14:paraId="6703CFC2" w14:textId="1639FC9E" w:rsidR="00E0464C" w:rsidRPr="00E73B40" w:rsidRDefault="00E0464C" w:rsidP="00234AC9">
      <w:pPr>
        <w:rPr>
          <w:lang w:val="en-IE"/>
        </w:rPr>
      </w:pPr>
      <w:del w:id="7349" w:author="Author">
        <w:r w:rsidRPr="00E73B40" w:rsidDel="00824F4F">
          <w:rPr>
            <w:noProof/>
            <w:lang w:val="pt-PT" w:eastAsia="pt-PT"/>
          </w:rPr>
          <w:lastRenderedPageBreak/>
          <w:drawing>
            <wp:inline distT="0" distB="0" distL="0" distR="0" wp14:anchorId="4FBB3D85" wp14:editId="4885D2D0">
              <wp:extent cx="5943600" cy="50838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5083810"/>
                      </a:xfrm>
                      <a:prstGeom prst="rect">
                        <a:avLst/>
                      </a:prstGeom>
                    </pic:spPr>
                  </pic:pic>
                </a:graphicData>
              </a:graphic>
            </wp:inline>
          </w:drawing>
        </w:r>
      </w:del>
      <w:ins w:id="7350" w:author="Author">
        <w:r w:rsidR="00824F4F">
          <w:rPr>
            <w:noProof/>
            <w:lang w:val="pt-PT" w:eastAsia="pt-PT"/>
          </w:rPr>
          <w:drawing>
            <wp:inline distT="0" distB="0" distL="0" distR="0" wp14:anchorId="46D560E2" wp14:editId="2643E878">
              <wp:extent cx="611505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5050" cy="4457700"/>
                      </a:xfrm>
                      <a:prstGeom prst="rect">
                        <a:avLst/>
                      </a:prstGeom>
                      <a:noFill/>
                      <a:ln>
                        <a:noFill/>
                      </a:ln>
                    </pic:spPr>
                  </pic:pic>
                </a:graphicData>
              </a:graphic>
            </wp:inline>
          </w:drawing>
        </w:r>
      </w:ins>
    </w:p>
    <w:tbl>
      <w:tblPr>
        <w:tblStyle w:val="CelFocus"/>
        <w:tblW w:w="0" w:type="auto"/>
        <w:tblLook w:val="04A0" w:firstRow="1" w:lastRow="0" w:firstColumn="1" w:lastColumn="0" w:noHBand="0" w:noVBand="1"/>
      </w:tblPr>
      <w:tblGrid>
        <w:gridCol w:w="2235"/>
        <w:gridCol w:w="7619"/>
      </w:tblGrid>
      <w:tr w:rsidR="000C174F" w:rsidRPr="00E73B40" w14:paraId="20B218E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482959B" w14:textId="77777777" w:rsidR="000C174F" w:rsidRPr="00E73B40" w:rsidRDefault="000C174F" w:rsidP="001D5D51">
            <w:pPr>
              <w:rPr>
                <w:lang w:val="en-IE"/>
              </w:rPr>
            </w:pPr>
            <w:r w:rsidRPr="00E73B40">
              <w:rPr>
                <w:lang w:val="en-IE"/>
              </w:rPr>
              <w:t>Screen Description</w:t>
            </w:r>
          </w:p>
        </w:tc>
      </w:tr>
      <w:tr w:rsidR="000C174F" w:rsidRPr="00E73B40" w14:paraId="6E1DD8E6"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B72153B" w14:textId="77777777" w:rsidR="000C174F" w:rsidRPr="00E73B40" w:rsidRDefault="000C174F" w:rsidP="001D5D51">
            <w:pPr>
              <w:jc w:val="right"/>
              <w:rPr>
                <w:lang w:val="en-IE"/>
              </w:rPr>
            </w:pPr>
            <w:r w:rsidRPr="00E73B40">
              <w:rPr>
                <w:lang w:val="en-IE"/>
              </w:rPr>
              <w:t>Display Name</w:t>
            </w:r>
          </w:p>
        </w:tc>
        <w:tc>
          <w:tcPr>
            <w:tcW w:w="7619" w:type="dxa"/>
          </w:tcPr>
          <w:p w14:paraId="06A23019" w14:textId="77777777" w:rsidR="000C174F" w:rsidRPr="00E73B40" w:rsidRDefault="004C0846"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12A564EF" w14:textId="255EE7A6" w:rsidR="004C0846" w:rsidRPr="00E73B40" w:rsidRDefault="004C0846"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Confirmation</w:t>
            </w:r>
          </w:p>
        </w:tc>
      </w:tr>
    </w:tbl>
    <w:p w14:paraId="0A16D29D" w14:textId="171BECFA" w:rsidR="000C174F" w:rsidRPr="00E73B40" w:rsidRDefault="000C174F" w:rsidP="000C174F">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Change w:id="7351">
          <w:tblGrid>
            <w:gridCol w:w="2061"/>
            <w:gridCol w:w="1460"/>
            <w:gridCol w:w="3686"/>
            <w:gridCol w:w="1258"/>
            <w:gridCol w:w="1127"/>
          </w:tblGrid>
        </w:tblGridChange>
      </w:tblGrid>
      <w:tr w:rsidR="000C174F" w:rsidRPr="00E73B40" w14:paraId="4B9DDE78"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89A899C" w14:textId="77777777" w:rsidR="000C174F" w:rsidRPr="00E73B40" w:rsidRDefault="000C174F" w:rsidP="001D5D51">
            <w:pPr>
              <w:rPr>
                <w:lang w:val="en-IE"/>
              </w:rPr>
            </w:pPr>
            <w:r w:rsidRPr="00E73B40">
              <w:rPr>
                <w:lang w:val="en-IE"/>
              </w:rPr>
              <w:t xml:space="preserve">Field Description </w:t>
            </w:r>
          </w:p>
        </w:tc>
      </w:tr>
      <w:tr w:rsidR="000C174F" w:rsidRPr="00E73B40" w14:paraId="489C645B" w14:textId="77777777" w:rsidTr="001D5D51">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026C6F4C" w14:textId="77777777" w:rsidR="000C174F" w:rsidRPr="00E73B40" w:rsidRDefault="000C174F" w:rsidP="001D5D51">
            <w:pPr>
              <w:jc w:val="center"/>
              <w:rPr>
                <w:b w:val="0"/>
                <w:lang w:val="en-IE"/>
              </w:rPr>
            </w:pPr>
            <w:r w:rsidRPr="00E73B40">
              <w:rPr>
                <w:lang w:val="en-IE"/>
              </w:rPr>
              <w:t>Label</w:t>
            </w:r>
          </w:p>
        </w:tc>
        <w:tc>
          <w:tcPr>
            <w:tcW w:w="1460" w:type="dxa"/>
            <w:shd w:val="clear" w:color="auto" w:fill="D8D7D5"/>
          </w:tcPr>
          <w:p w14:paraId="14F677F3"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4E6467BE"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7CECB2EB"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1F98EBD7"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0C174F" w:rsidRPr="00E73B40" w14:paraId="7864673F" w14:textId="77777777" w:rsidTr="001D5D51">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2C2DB50" w14:textId="1D4BAD1A" w:rsidR="000C174F" w:rsidRPr="00E73B40" w:rsidRDefault="009B4C94" w:rsidP="001D5D51">
            <w:pPr>
              <w:spacing w:before="40" w:after="40" w:line="240" w:lineRule="exact"/>
              <w:jc w:val="left"/>
              <w:rPr>
                <w:sz w:val="20"/>
                <w:lang w:val="en-IE"/>
              </w:rPr>
            </w:pPr>
            <w:r w:rsidRPr="00E73B40">
              <w:rPr>
                <w:sz w:val="20"/>
                <w:lang w:val="en-IE"/>
              </w:rPr>
              <w:t>Basket area</w:t>
            </w:r>
          </w:p>
        </w:tc>
      </w:tr>
      <w:tr w:rsidR="00FB237E" w:rsidRPr="00E73B40" w14:paraId="5F6DEEDC" w14:textId="77777777" w:rsidTr="001D5D51">
        <w:trPr>
          <w:ins w:id="735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CC0682A" w14:textId="17715A0C" w:rsidR="00FB237E" w:rsidRPr="00E73B40" w:rsidRDefault="00FB237E" w:rsidP="001D5D51">
            <w:pPr>
              <w:spacing w:before="40" w:after="40" w:line="240" w:lineRule="exact"/>
              <w:jc w:val="left"/>
              <w:rPr>
                <w:ins w:id="7353" w:author="Author"/>
                <w:sz w:val="20"/>
                <w:lang w:val="en-IE"/>
              </w:rPr>
            </w:pPr>
            <w:ins w:id="7354" w:author="Author">
              <w:r w:rsidRPr="00E73B40">
                <w:rPr>
                  <w:sz w:val="20"/>
                  <w:lang w:val="en-IE"/>
                </w:rPr>
                <w:t>On behalf</w:t>
              </w:r>
            </w:ins>
          </w:p>
        </w:tc>
        <w:tc>
          <w:tcPr>
            <w:tcW w:w="1460" w:type="dxa"/>
            <w:vAlign w:val="top"/>
          </w:tcPr>
          <w:p w14:paraId="0C68E861" w14:textId="729835F4"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55" w:author="Author"/>
                <w:sz w:val="20"/>
                <w:lang w:val="en-IE"/>
              </w:rPr>
            </w:pPr>
            <w:ins w:id="7356" w:author="Author">
              <w:r w:rsidRPr="00E73B40">
                <w:rPr>
                  <w:sz w:val="20"/>
                  <w:lang w:val="en-IE"/>
                </w:rPr>
                <w:t>Picklist</w:t>
              </w:r>
            </w:ins>
          </w:p>
        </w:tc>
        <w:tc>
          <w:tcPr>
            <w:tcW w:w="3686" w:type="dxa"/>
            <w:vAlign w:val="top"/>
          </w:tcPr>
          <w:p w14:paraId="2FA791E7" w14:textId="31DD20E6"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57" w:author="Author"/>
                <w:sz w:val="20"/>
                <w:lang w:val="en-IE"/>
              </w:rPr>
            </w:pPr>
            <w:ins w:id="7358" w:author="Author">
              <w:r w:rsidRPr="00E73B40">
                <w:rPr>
                  <w:sz w:val="20"/>
                  <w:lang w:val="en-IE"/>
                </w:rPr>
                <w:t>By default, UFE will submit/save the Order on behalf of the user in session</w:t>
              </w:r>
              <w:r w:rsidR="00BD3D43">
                <w:rPr>
                  <w:sz w:val="20"/>
                  <w:lang w:val="en-IE"/>
                </w:rPr>
                <w:t>. User must input the username here.</w:t>
              </w:r>
            </w:ins>
          </w:p>
        </w:tc>
        <w:tc>
          <w:tcPr>
            <w:tcW w:w="1258" w:type="dxa"/>
            <w:vAlign w:val="top"/>
          </w:tcPr>
          <w:p w14:paraId="4A951B64" w14:textId="545AC94D"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59" w:author="Author"/>
                <w:sz w:val="20"/>
                <w:lang w:val="en-IE"/>
              </w:rPr>
            </w:pPr>
            <w:ins w:id="7360" w:author="Author">
              <w:r w:rsidRPr="00E73B40">
                <w:rPr>
                  <w:sz w:val="20"/>
                  <w:lang w:val="en-IE"/>
                </w:rPr>
                <w:t>No</w:t>
              </w:r>
            </w:ins>
          </w:p>
        </w:tc>
        <w:tc>
          <w:tcPr>
            <w:tcW w:w="1127" w:type="dxa"/>
            <w:vAlign w:val="top"/>
          </w:tcPr>
          <w:p w14:paraId="5548A850" w14:textId="39E96BF6"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1" w:author="Author"/>
                <w:sz w:val="20"/>
                <w:lang w:val="en-IE"/>
              </w:rPr>
            </w:pPr>
            <w:ins w:id="7362" w:author="Author">
              <w:r w:rsidRPr="00E73B40">
                <w:rPr>
                  <w:sz w:val="20"/>
                  <w:lang w:val="en-IE"/>
                </w:rPr>
                <w:t>Yes</w:t>
              </w:r>
            </w:ins>
          </w:p>
        </w:tc>
      </w:tr>
      <w:tr w:rsidR="00FB237E" w:rsidRPr="00E73B40" w14:paraId="393EDD9E" w14:textId="77777777" w:rsidTr="001D5D51">
        <w:trPr>
          <w:ins w:id="736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8F8B22B" w14:textId="3BC8CD77" w:rsidR="00FB237E" w:rsidRPr="00E73B40" w:rsidRDefault="00FB237E" w:rsidP="001D5D51">
            <w:pPr>
              <w:spacing w:before="40" w:after="40" w:line="240" w:lineRule="exact"/>
              <w:jc w:val="left"/>
              <w:rPr>
                <w:ins w:id="7364" w:author="Author"/>
                <w:sz w:val="20"/>
                <w:lang w:val="en-IE"/>
              </w:rPr>
            </w:pPr>
            <w:ins w:id="7365" w:author="Author">
              <w:r w:rsidRPr="00E73B40">
                <w:rPr>
                  <w:sz w:val="20"/>
                  <w:lang w:val="en-IE"/>
                </w:rPr>
                <w:t>Name</w:t>
              </w:r>
            </w:ins>
          </w:p>
        </w:tc>
        <w:tc>
          <w:tcPr>
            <w:tcW w:w="1460" w:type="dxa"/>
            <w:vAlign w:val="top"/>
          </w:tcPr>
          <w:p w14:paraId="37D7FD1B" w14:textId="217F2A9F"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6" w:author="Author"/>
                <w:sz w:val="20"/>
                <w:lang w:val="en-IE"/>
              </w:rPr>
            </w:pPr>
            <w:ins w:id="7367" w:author="Author">
              <w:r w:rsidRPr="00E73B40">
                <w:rPr>
                  <w:sz w:val="20"/>
                  <w:lang w:val="en-IE"/>
                </w:rPr>
                <w:t>Label</w:t>
              </w:r>
            </w:ins>
          </w:p>
        </w:tc>
        <w:tc>
          <w:tcPr>
            <w:tcW w:w="3686" w:type="dxa"/>
            <w:vAlign w:val="top"/>
          </w:tcPr>
          <w:p w14:paraId="7415B458" w14:textId="2A01C8B2" w:rsidR="00FB237E" w:rsidRPr="00E73B40" w:rsidRDefault="00FB237E" w:rsidP="00BD3D4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8" w:author="Author"/>
                <w:sz w:val="20"/>
                <w:lang w:val="en-IE"/>
              </w:rPr>
            </w:pPr>
            <w:ins w:id="7369" w:author="Author">
              <w:r w:rsidRPr="00E73B40">
                <w:rPr>
                  <w:sz w:val="20"/>
                  <w:lang w:val="en-IE"/>
                </w:rPr>
                <w:t>Name of the user that will be on behalf</w:t>
              </w:r>
              <w:r w:rsidR="00BD3D43">
                <w:rPr>
                  <w:sz w:val="20"/>
                  <w:lang w:val="en-IE"/>
                </w:rPr>
                <w:t>. Only appears after the username has been entered in the field before.</w:t>
              </w:r>
            </w:ins>
          </w:p>
        </w:tc>
        <w:tc>
          <w:tcPr>
            <w:tcW w:w="1258" w:type="dxa"/>
            <w:vAlign w:val="top"/>
          </w:tcPr>
          <w:p w14:paraId="7FB4955E" w14:textId="2692C7D1"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0" w:author="Author"/>
                <w:sz w:val="20"/>
                <w:lang w:val="en-IE"/>
              </w:rPr>
            </w:pPr>
            <w:ins w:id="7371" w:author="Author">
              <w:r w:rsidRPr="00E73B40">
                <w:rPr>
                  <w:sz w:val="20"/>
                  <w:lang w:val="en-IE"/>
                </w:rPr>
                <w:t>Yes</w:t>
              </w:r>
            </w:ins>
          </w:p>
        </w:tc>
        <w:tc>
          <w:tcPr>
            <w:tcW w:w="1127" w:type="dxa"/>
            <w:vAlign w:val="top"/>
          </w:tcPr>
          <w:p w14:paraId="4DD32BA9" w14:textId="68085D49"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2" w:author="Author"/>
                <w:sz w:val="20"/>
                <w:lang w:val="en-IE"/>
              </w:rPr>
            </w:pPr>
            <w:ins w:id="7373" w:author="Author">
              <w:r w:rsidRPr="00E73B40">
                <w:rPr>
                  <w:sz w:val="20"/>
                  <w:lang w:val="en-IE"/>
                </w:rPr>
                <w:t>-</w:t>
              </w:r>
            </w:ins>
          </w:p>
        </w:tc>
      </w:tr>
      <w:tr w:rsidR="000C174F" w:rsidRPr="00E73B40" w14:paraId="2CE52E96"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3ED9DE43" w14:textId="565506C1" w:rsidR="000C174F" w:rsidRPr="00E73B40" w:rsidRDefault="00B66C73" w:rsidP="001D5D51">
            <w:pPr>
              <w:spacing w:before="40" w:after="40" w:line="240" w:lineRule="exact"/>
              <w:jc w:val="left"/>
              <w:rPr>
                <w:sz w:val="20"/>
                <w:lang w:val="en-IE"/>
              </w:rPr>
            </w:pPr>
            <w:r w:rsidRPr="00E73B40">
              <w:rPr>
                <w:sz w:val="20"/>
                <w:lang w:val="en-IE"/>
              </w:rPr>
              <w:lastRenderedPageBreak/>
              <w:t>Products</w:t>
            </w:r>
          </w:p>
        </w:tc>
        <w:tc>
          <w:tcPr>
            <w:tcW w:w="1460" w:type="dxa"/>
            <w:vAlign w:val="top"/>
          </w:tcPr>
          <w:p w14:paraId="47308C47" w14:textId="57767B92"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2B6FC8E1" w14:textId="77777777"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Represents each product, component and billing offer under the basket.</w:t>
            </w:r>
          </w:p>
          <w:p w14:paraId="2C8254C3" w14:textId="04812194" w:rsidR="00E143E0" w:rsidRPr="00E73B40" w:rsidRDefault="00E143E0"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where some component or billing offer must be removed, UFE shows that indication for the corresponding line.</w:t>
            </w:r>
          </w:p>
        </w:tc>
        <w:tc>
          <w:tcPr>
            <w:tcW w:w="1258" w:type="dxa"/>
            <w:vAlign w:val="top"/>
          </w:tcPr>
          <w:p w14:paraId="1EFA95EF" w14:textId="139FD0FB"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E56A42E" w14:textId="7520F616"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4B79E198"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1CA766C3" w14:textId="1DD06D32" w:rsidR="00B66C73" w:rsidRPr="00E73B40" w:rsidRDefault="00B66C73" w:rsidP="001D5D51">
            <w:pPr>
              <w:spacing w:before="40" w:after="40" w:line="240" w:lineRule="exact"/>
              <w:jc w:val="left"/>
              <w:rPr>
                <w:sz w:val="20"/>
                <w:lang w:val="en-IE"/>
              </w:rPr>
            </w:pPr>
            <w:r w:rsidRPr="00E73B40">
              <w:rPr>
                <w:sz w:val="20"/>
                <w:lang w:val="en-IE"/>
              </w:rPr>
              <w:t>Quantity</w:t>
            </w:r>
          </w:p>
        </w:tc>
        <w:tc>
          <w:tcPr>
            <w:tcW w:w="1460" w:type="dxa"/>
            <w:vAlign w:val="top"/>
          </w:tcPr>
          <w:p w14:paraId="5D1E130A" w14:textId="776F721E"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65CD5C6B" w14:textId="5BF9F25A"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Quantity of the product.</w:t>
            </w:r>
          </w:p>
        </w:tc>
        <w:tc>
          <w:tcPr>
            <w:tcW w:w="1258" w:type="dxa"/>
            <w:vAlign w:val="top"/>
          </w:tcPr>
          <w:p w14:paraId="125F6365" w14:textId="0C8DA01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074CA18" w14:textId="3043034C"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66F5429B"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51C306E9" w14:textId="6A091BC8" w:rsidR="00B66C73" w:rsidRPr="00E73B40" w:rsidRDefault="00B66C73" w:rsidP="001D5D51">
            <w:pPr>
              <w:spacing w:before="40" w:after="40" w:line="240" w:lineRule="exact"/>
              <w:jc w:val="left"/>
              <w:rPr>
                <w:sz w:val="20"/>
                <w:lang w:val="en-IE"/>
              </w:rPr>
            </w:pPr>
            <w:r w:rsidRPr="00E73B40">
              <w:rPr>
                <w:sz w:val="20"/>
                <w:lang w:val="en-IE"/>
              </w:rPr>
              <w:t>Monthly cost</w:t>
            </w:r>
          </w:p>
        </w:tc>
        <w:tc>
          <w:tcPr>
            <w:tcW w:w="1460" w:type="dxa"/>
            <w:vAlign w:val="top"/>
          </w:tcPr>
          <w:p w14:paraId="41ECF81A" w14:textId="0979E030"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ED340C3" w14:textId="77777777"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recurring charges returned by the Quotation system.</w:t>
            </w:r>
          </w:p>
          <w:p w14:paraId="3AF6E705" w14:textId="1E619B1D"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with recurring charges.</w:t>
            </w:r>
          </w:p>
        </w:tc>
        <w:tc>
          <w:tcPr>
            <w:tcW w:w="1258" w:type="dxa"/>
            <w:vAlign w:val="top"/>
          </w:tcPr>
          <w:p w14:paraId="2D098209" w14:textId="15E240E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0CE573A" w14:textId="23E0533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68B75986"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7645A04F" w14:textId="2968390E" w:rsidR="00B66C73" w:rsidRPr="00E73B40" w:rsidRDefault="00B66C73" w:rsidP="001D5D51">
            <w:pPr>
              <w:spacing w:before="40" w:after="40" w:line="240" w:lineRule="exact"/>
              <w:jc w:val="left"/>
              <w:rPr>
                <w:sz w:val="20"/>
                <w:lang w:val="en-IE"/>
              </w:rPr>
            </w:pPr>
            <w:r w:rsidRPr="00E73B40">
              <w:rPr>
                <w:sz w:val="20"/>
                <w:lang w:val="en-IE"/>
              </w:rPr>
              <w:t>One-off cost</w:t>
            </w:r>
          </w:p>
        </w:tc>
        <w:tc>
          <w:tcPr>
            <w:tcW w:w="1460" w:type="dxa"/>
            <w:vAlign w:val="top"/>
          </w:tcPr>
          <w:p w14:paraId="6823E7D7" w14:textId="239A4B82"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218876E3" w14:textId="77777777"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one-time charges returned by the Quotation system.</w:t>
            </w:r>
          </w:p>
          <w:p w14:paraId="448207BC" w14:textId="09A4188F"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and products with one-off cost.</w:t>
            </w:r>
          </w:p>
        </w:tc>
        <w:tc>
          <w:tcPr>
            <w:tcW w:w="1258" w:type="dxa"/>
            <w:vAlign w:val="top"/>
          </w:tcPr>
          <w:p w14:paraId="4B6F8EF6" w14:textId="6FE4CCB3"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1CC6124" w14:textId="378DF4ED"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F6329" w:rsidRPr="00E73B40" w14:paraId="2C2A7CFF"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B2817EB" w14:textId="1BFC4D6A" w:rsidR="009F6329" w:rsidRPr="00E73B40" w:rsidRDefault="001D0E98" w:rsidP="00967A31">
            <w:pPr>
              <w:spacing w:before="40" w:after="40" w:line="240" w:lineRule="exact"/>
              <w:jc w:val="left"/>
              <w:rPr>
                <w:sz w:val="20"/>
                <w:lang w:val="en-IE"/>
              </w:rPr>
            </w:pPr>
            <w:r>
              <w:rPr>
                <w:sz w:val="20"/>
                <w:lang w:val="en-IE"/>
              </w:rPr>
              <w:t>Delivery</w:t>
            </w:r>
            <w:r w:rsidRPr="00E73B40">
              <w:rPr>
                <w:sz w:val="20"/>
                <w:lang w:val="en-IE"/>
              </w:rPr>
              <w:t xml:space="preserve"> </w:t>
            </w:r>
            <w:r w:rsidR="009F6329" w:rsidRPr="00E73B40">
              <w:rPr>
                <w:sz w:val="20"/>
                <w:lang w:val="en-IE"/>
              </w:rPr>
              <w:t>area</w:t>
            </w:r>
            <w:r w:rsidR="0077366C" w:rsidRPr="00E73B40">
              <w:rPr>
                <w:i/>
                <w:sz w:val="20"/>
                <w:lang w:val="en-IE"/>
              </w:rPr>
              <w:t xml:space="preserve"> – </w:t>
            </w:r>
            <w:r w:rsidR="0077366C" w:rsidRPr="00572FCA">
              <w:rPr>
                <w:b w:val="0"/>
                <w:i/>
                <w:sz w:val="20"/>
                <w:lang w:val="en-IE"/>
              </w:rPr>
              <w:t xml:space="preserve">Only visible if the Activity </w:t>
            </w:r>
            <w:r w:rsidR="006A0E66">
              <w:rPr>
                <w:b w:val="0"/>
                <w:i/>
                <w:sz w:val="20"/>
                <w:lang w:val="en-IE"/>
              </w:rPr>
              <w:t>19</w:t>
            </w:r>
            <w:r w:rsidRPr="00572FCA">
              <w:rPr>
                <w:b w:val="0"/>
                <w:i/>
                <w:sz w:val="20"/>
                <w:lang w:val="en-IE"/>
              </w:rPr>
              <w:t xml:space="preserve"> </w:t>
            </w:r>
            <w:r w:rsidR="006A0E66">
              <w:rPr>
                <w:b w:val="0"/>
                <w:i/>
                <w:sz w:val="20"/>
                <w:lang w:val="en-IE"/>
              </w:rPr>
              <w:t xml:space="preserve">from BS#1 and Activty 21 from BS#2 </w:t>
            </w:r>
            <w:r w:rsidR="0077366C" w:rsidRPr="00572FCA">
              <w:rPr>
                <w:b w:val="0"/>
                <w:i/>
                <w:sz w:val="20"/>
                <w:lang w:val="en-IE"/>
              </w:rPr>
              <w:t>was performed.</w:t>
            </w:r>
          </w:p>
        </w:tc>
      </w:tr>
      <w:tr w:rsidR="0077366C" w:rsidRPr="00E73B40" w14:paraId="0E708536"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27096A31" w14:textId="77777777" w:rsidR="0077366C" w:rsidRPr="00E73B40" w:rsidRDefault="0077366C" w:rsidP="00073602">
            <w:pPr>
              <w:spacing w:before="40" w:after="40" w:line="240" w:lineRule="exact"/>
              <w:jc w:val="left"/>
              <w:rPr>
                <w:sz w:val="20"/>
                <w:lang w:val="en-IE"/>
              </w:rPr>
            </w:pPr>
            <w:r w:rsidRPr="00E73B40">
              <w:rPr>
                <w:sz w:val="20"/>
                <w:lang w:val="en-IE"/>
              </w:rPr>
              <w:t>Address</w:t>
            </w:r>
          </w:p>
        </w:tc>
        <w:tc>
          <w:tcPr>
            <w:tcW w:w="1460" w:type="dxa"/>
          </w:tcPr>
          <w:p w14:paraId="2F3BACD3" w14:textId="5D267CA6"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40B82DD7" w14:textId="77777777" w:rsidR="0077366C" w:rsidRPr="00E73B40" w:rsidRDefault="0077366C"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delivery address.</w:t>
            </w:r>
          </w:p>
          <w:p w14:paraId="7ABB5B59" w14:textId="3B0AC304" w:rsidR="0077366C" w:rsidRPr="00E73B40" w:rsidRDefault="0077366C"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Delivery address.</w:t>
            </w:r>
          </w:p>
        </w:tc>
        <w:tc>
          <w:tcPr>
            <w:tcW w:w="1258" w:type="dxa"/>
          </w:tcPr>
          <w:p w14:paraId="00AC6504" w14:textId="71B26411"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70ABEB58" w14:textId="5190907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15189225"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0DB31966" w14:textId="74C35FB4" w:rsidR="0077366C" w:rsidRPr="00E73B40" w:rsidRDefault="0077366C" w:rsidP="00073602">
            <w:pPr>
              <w:spacing w:before="40" w:after="40" w:line="240" w:lineRule="exact"/>
              <w:jc w:val="left"/>
              <w:rPr>
                <w:sz w:val="20"/>
                <w:lang w:val="en-IE"/>
              </w:rPr>
            </w:pPr>
            <w:r w:rsidRPr="00E73B40">
              <w:rPr>
                <w:sz w:val="20"/>
                <w:lang w:val="en-IE"/>
              </w:rPr>
              <w:t>Store</w:t>
            </w:r>
          </w:p>
        </w:tc>
        <w:tc>
          <w:tcPr>
            <w:tcW w:w="1460" w:type="dxa"/>
          </w:tcPr>
          <w:p w14:paraId="2AE21B0C" w14:textId="2F607B1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F346FA7" w14:textId="7BC94ECA"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store where the customer will pick up the order.</w:t>
            </w:r>
          </w:p>
          <w:p w14:paraId="403D9D02" w14:textId="26E838FC"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16BD2E98" w14:textId="567A9583"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72B14107" w14:textId="5D4BAD0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4B8E444C"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6AAB5ECB" w14:textId="77777777" w:rsidR="0077366C" w:rsidRPr="00E73B40" w:rsidRDefault="0077366C" w:rsidP="00073602">
            <w:pPr>
              <w:spacing w:before="40" w:after="40" w:line="240" w:lineRule="exact"/>
              <w:jc w:val="left"/>
              <w:rPr>
                <w:sz w:val="20"/>
                <w:lang w:val="en-IE"/>
              </w:rPr>
            </w:pPr>
            <w:r w:rsidRPr="00E73B40">
              <w:rPr>
                <w:sz w:val="20"/>
                <w:lang w:val="en-IE"/>
              </w:rPr>
              <w:t>Store address</w:t>
            </w:r>
          </w:p>
        </w:tc>
        <w:tc>
          <w:tcPr>
            <w:tcW w:w="1460" w:type="dxa"/>
          </w:tcPr>
          <w:p w14:paraId="4B608B48"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51CC1475"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Address of the chosen store.</w:t>
            </w:r>
          </w:p>
          <w:p w14:paraId="1D39BB66" w14:textId="35DEEECB"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4AD70B4D"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36D95B3F"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65BC258D"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E6D64AE" w14:textId="19C5B518" w:rsidR="0077366C" w:rsidRPr="00E73B40" w:rsidRDefault="0077366C" w:rsidP="006A0E66">
            <w:pPr>
              <w:spacing w:before="40" w:after="40" w:line="240" w:lineRule="exact"/>
              <w:jc w:val="left"/>
              <w:rPr>
                <w:sz w:val="20"/>
                <w:lang w:val="en-IE"/>
              </w:rPr>
            </w:pPr>
            <w:r w:rsidRPr="00E73B40">
              <w:rPr>
                <w:sz w:val="20"/>
                <w:lang w:val="en-IE"/>
              </w:rPr>
              <w:t>Installation area</w:t>
            </w:r>
            <w:r w:rsidRPr="00E73B40">
              <w:rPr>
                <w:b w:val="0"/>
                <w:i/>
                <w:sz w:val="20"/>
                <w:lang w:val="en-IE"/>
              </w:rPr>
              <w:t xml:space="preserve"> – Only visible if the Activity </w:t>
            </w:r>
            <w:r w:rsidR="006A0E66">
              <w:rPr>
                <w:b w:val="0"/>
                <w:i/>
                <w:sz w:val="20"/>
                <w:lang w:val="en-IE"/>
              </w:rPr>
              <w:t xml:space="preserve">20 from BS#2 </w:t>
            </w:r>
            <w:r w:rsidRPr="00E73B40">
              <w:rPr>
                <w:b w:val="0"/>
                <w:i/>
                <w:sz w:val="20"/>
                <w:lang w:val="en-IE"/>
              </w:rPr>
              <w:t>was performed.</w:t>
            </w:r>
          </w:p>
        </w:tc>
      </w:tr>
      <w:tr w:rsidR="00FC53F1" w:rsidRPr="00E73B40" w14:paraId="4F1CC1A0"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4846DB0A" w14:textId="77777777" w:rsidR="00FC53F1" w:rsidRPr="00E73B40" w:rsidRDefault="00FC53F1" w:rsidP="00073602">
            <w:pPr>
              <w:spacing w:before="40" w:after="40" w:line="240" w:lineRule="exact"/>
              <w:jc w:val="left"/>
              <w:rPr>
                <w:sz w:val="20"/>
                <w:lang w:val="en-IE"/>
              </w:rPr>
            </w:pPr>
            <w:r w:rsidRPr="00E73B40">
              <w:rPr>
                <w:sz w:val="20"/>
                <w:lang w:val="en-IE"/>
              </w:rPr>
              <w:t>Installation appointment</w:t>
            </w:r>
          </w:p>
        </w:tc>
        <w:tc>
          <w:tcPr>
            <w:tcW w:w="1460" w:type="dxa"/>
          </w:tcPr>
          <w:p w14:paraId="614DE13D" w14:textId="4978EF4A"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03C6D826" w14:textId="547CFDCE"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Chosen slot for the technician visit</w:t>
            </w:r>
          </w:p>
        </w:tc>
        <w:tc>
          <w:tcPr>
            <w:tcW w:w="1258" w:type="dxa"/>
          </w:tcPr>
          <w:p w14:paraId="7E5EEE5C" w14:textId="5721BD12"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AEB4758" w14:textId="1527C98C"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4156D8EB"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1D3CFBFB" w14:textId="77777777" w:rsidR="00FC53F1" w:rsidRPr="00E73B40" w:rsidRDefault="00FC53F1" w:rsidP="00073602">
            <w:pPr>
              <w:spacing w:before="40" w:after="40" w:line="240" w:lineRule="exact"/>
              <w:jc w:val="left"/>
              <w:rPr>
                <w:sz w:val="20"/>
                <w:lang w:val="en-IE"/>
              </w:rPr>
            </w:pPr>
            <w:r w:rsidRPr="00E73B40">
              <w:rPr>
                <w:sz w:val="20"/>
                <w:lang w:val="en-IE"/>
              </w:rPr>
              <w:t>Address</w:t>
            </w:r>
          </w:p>
        </w:tc>
        <w:tc>
          <w:tcPr>
            <w:tcW w:w="1460" w:type="dxa"/>
          </w:tcPr>
          <w:p w14:paraId="479B9264"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64BE7BC"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Installation address, captured on the Serviceability process.</w:t>
            </w:r>
          </w:p>
        </w:tc>
        <w:tc>
          <w:tcPr>
            <w:tcW w:w="1258" w:type="dxa"/>
          </w:tcPr>
          <w:p w14:paraId="1905F63C"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4C41498"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3914FDB0"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3BCC9713" w14:textId="77777777" w:rsidR="00FC53F1" w:rsidRPr="00E73B40" w:rsidRDefault="00FC53F1" w:rsidP="00073602">
            <w:pPr>
              <w:spacing w:before="40" w:after="40" w:line="240" w:lineRule="exact"/>
              <w:jc w:val="left"/>
              <w:rPr>
                <w:sz w:val="20"/>
                <w:lang w:val="en-IE"/>
              </w:rPr>
            </w:pPr>
            <w:r w:rsidRPr="00E73B40">
              <w:rPr>
                <w:sz w:val="20"/>
                <w:lang w:val="en-IE"/>
              </w:rPr>
              <w:t>Name</w:t>
            </w:r>
          </w:p>
        </w:tc>
        <w:tc>
          <w:tcPr>
            <w:tcW w:w="1460" w:type="dxa"/>
          </w:tcPr>
          <w:p w14:paraId="32CC765D" w14:textId="62606049"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68E5AC0B"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name for the installation of the fixed service.</w:t>
            </w:r>
          </w:p>
        </w:tc>
        <w:tc>
          <w:tcPr>
            <w:tcW w:w="1258" w:type="dxa"/>
          </w:tcPr>
          <w:p w14:paraId="4E060F2B" w14:textId="0168848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980B10C" w14:textId="1781F5ED"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149C9E0E"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75552B17" w14:textId="77777777" w:rsidR="00FC53F1" w:rsidRPr="00E73B40" w:rsidRDefault="00FC53F1" w:rsidP="00073602">
            <w:pPr>
              <w:spacing w:before="40" w:after="40" w:line="240" w:lineRule="exact"/>
              <w:jc w:val="left"/>
              <w:rPr>
                <w:sz w:val="20"/>
                <w:lang w:val="en-IE"/>
              </w:rPr>
            </w:pPr>
            <w:r w:rsidRPr="00E73B40">
              <w:rPr>
                <w:sz w:val="20"/>
                <w:lang w:val="en-IE"/>
              </w:rPr>
              <w:t>Phone number</w:t>
            </w:r>
          </w:p>
        </w:tc>
        <w:tc>
          <w:tcPr>
            <w:tcW w:w="1460" w:type="dxa"/>
          </w:tcPr>
          <w:p w14:paraId="5F630F9C" w14:textId="5F8386D4"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765AB00E"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phone number for the installation of the fixed service.</w:t>
            </w:r>
          </w:p>
        </w:tc>
        <w:tc>
          <w:tcPr>
            <w:tcW w:w="1258" w:type="dxa"/>
          </w:tcPr>
          <w:p w14:paraId="102107DE" w14:textId="30506DF5"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E379003" w14:textId="0917B215" w:rsidR="00FC53F1" w:rsidRPr="00E73B40" w:rsidRDefault="00FC53F1"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72FCA" w:rsidRPr="00E73B40" w14:paraId="71CAF64A" w14:textId="77777777" w:rsidTr="003F4BD5">
        <w:trPr>
          <w:ins w:id="7374"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9D9D9" w:themeFill="background1" w:themeFillShade="D9"/>
            <w:vAlign w:val="top"/>
          </w:tcPr>
          <w:p w14:paraId="1D1CB7FC" w14:textId="7F144A48" w:rsidR="00572FCA" w:rsidRPr="00572FCA" w:rsidRDefault="00572FCA" w:rsidP="00A37DD6">
            <w:pPr>
              <w:spacing w:before="40" w:after="40" w:line="240" w:lineRule="exact"/>
              <w:jc w:val="left"/>
              <w:rPr>
                <w:ins w:id="7375" w:author="Author"/>
                <w:b w:val="0"/>
                <w:i/>
                <w:sz w:val="20"/>
                <w:lang w:val="en-IE"/>
              </w:rPr>
            </w:pPr>
            <w:ins w:id="7376" w:author="Author">
              <w:r>
                <w:rPr>
                  <w:sz w:val="20"/>
                  <w:lang w:val="en-IE"/>
                </w:rPr>
                <w:t>Next Steps</w:t>
              </w:r>
              <w:r w:rsidRPr="003556A6">
                <w:rPr>
                  <w:sz w:val="20"/>
                  <w:lang w:val="en-IE"/>
                </w:rPr>
                <w:t xml:space="preserve"> area</w:t>
              </w:r>
              <w:r>
                <w:rPr>
                  <w:sz w:val="20"/>
                  <w:lang w:val="en-IE"/>
                </w:rPr>
                <w:t xml:space="preserve"> – </w:t>
              </w:r>
              <w:r>
                <w:rPr>
                  <w:b w:val="0"/>
                  <w:i/>
                  <w:sz w:val="20"/>
                  <w:lang w:val="en-IE"/>
                </w:rPr>
                <w:t>Will inform the user of the next steps to be made</w:t>
              </w:r>
            </w:ins>
          </w:p>
        </w:tc>
      </w:tr>
      <w:tr w:rsidR="003556A6" w:rsidRPr="00E73B40" w14:paraId="4FCEE3EB" w14:textId="77777777" w:rsidTr="003F4BD5">
        <w:tblPrEx>
          <w:tblW w:w="0" w:type="auto"/>
          <w:tblPrExChange w:id="7377" w:author="Author">
            <w:tblPrEx>
              <w:tblW w:w="0" w:type="auto"/>
            </w:tblPrEx>
          </w:tblPrExChange>
        </w:tblPrEx>
        <w:trPr>
          <w:ins w:id="7378" w:author="Author"/>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D9D9D9" w:themeFill="background1" w:themeFillShade="D9"/>
            <w:vAlign w:val="top"/>
            <w:tcPrChange w:id="7379" w:author="Author">
              <w:tcPr>
                <w:tcW w:w="9592" w:type="dxa"/>
                <w:gridSpan w:val="5"/>
              </w:tcPr>
            </w:tcPrChange>
          </w:tcPr>
          <w:p w14:paraId="4F4CC92F" w14:textId="07B18B2D" w:rsidR="003556A6" w:rsidRPr="003556A6" w:rsidRDefault="003556A6" w:rsidP="00A37DD6">
            <w:pPr>
              <w:spacing w:before="40" w:after="40" w:line="240" w:lineRule="exact"/>
              <w:jc w:val="left"/>
              <w:rPr>
                <w:ins w:id="7380" w:author="Author"/>
                <w:sz w:val="20"/>
                <w:lang w:val="en-IE"/>
              </w:rPr>
            </w:pPr>
            <w:ins w:id="7381" w:author="Author">
              <w:r w:rsidRPr="003556A6">
                <w:rPr>
                  <w:sz w:val="20"/>
                  <w:lang w:val="en-IE"/>
                </w:rPr>
                <w:t>Self-Confirm area</w:t>
              </w:r>
            </w:ins>
          </w:p>
        </w:tc>
      </w:tr>
      <w:tr w:rsidR="003556A6" w:rsidRPr="00E73B40" w14:paraId="5737CE28" w14:textId="77777777" w:rsidTr="003F4BD5">
        <w:tblPrEx>
          <w:tblW w:w="0" w:type="auto"/>
          <w:tblPrExChange w:id="7382" w:author="Author">
            <w:tblPrEx>
              <w:tblW w:w="0" w:type="auto"/>
            </w:tblPrEx>
          </w:tblPrExChange>
        </w:tblPrEx>
        <w:trPr>
          <w:ins w:id="7383"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384" w:author="Author">
              <w:tcPr>
                <w:tcW w:w="2061" w:type="dxa"/>
              </w:tcPr>
            </w:tcPrChange>
          </w:tcPr>
          <w:p w14:paraId="1D2BF3BE" w14:textId="629BA40E" w:rsidR="003556A6" w:rsidRPr="003556A6" w:rsidRDefault="003556A6" w:rsidP="00073602">
            <w:pPr>
              <w:spacing w:before="40" w:after="40" w:line="240" w:lineRule="exact"/>
              <w:jc w:val="left"/>
              <w:rPr>
                <w:ins w:id="7385" w:author="Author"/>
                <w:sz w:val="20"/>
                <w:lang w:val="en-IE"/>
              </w:rPr>
            </w:pPr>
            <w:ins w:id="7386" w:author="Author">
              <w:r w:rsidRPr="003556A6">
                <w:rPr>
                  <w:sz w:val="20"/>
                  <w:lang w:val="en-IE"/>
                </w:rPr>
                <w:t>Self-Confirm text</w:t>
              </w:r>
            </w:ins>
          </w:p>
        </w:tc>
        <w:tc>
          <w:tcPr>
            <w:tcW w:w="0" w:type="dxa"/>
            <w:vAlign w:val="top"/>
            <w:tcPrChange w:id="7387" w:author="Author">
              <w:tcPr>
                <w:tcW w:w="1460" w:type="dxa"/>
              </w:tcPr>
            </w:tcPrChange>
          </w:tcPr>
          <w:p w14:paraId="3A3289D4" w14:textId="07F18CA0"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88" w:author="Author"/>
                <w:sz w:val="20"/>
                <w:lang w:val="en-IE"/>
              </w:rPr>
            </w:pPr>
            <w:ins w:id="7389" w:author="Author">
              <w:r w:rsidRPr="00E73B40">
                <w:rPr>
                  <w:sz w:val="20"/>
                  <w:lang w:val="en-IE"/>
                </w:rPr>
                <w:t>Label</w:t>
              </w:r>
            </w:ins>
          </w:p>
        </w:tc>
        <w:tc>
          <w:tcPr>
            <w:tcW w:w="0" w:type="dxa"/>
            <w:vAlign w:val="top"/>
            <w:tcPrChange w:id="7390" w:author="Author">
              <w:tcPr>
                <w:tcW w:w="3686" w:type="dxa"/>
              </w:tcPr>
            </w:tcPrChange>
          </w:tcPr>
          <w:p w14:paraId="58AC79F1" w14:textId="77777777" w:rsidR="003556A6" w:rsidRPr="00E73B40" w:rsidRDefault="003556A6" w:rsidP="00AB24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91" w:author="Author"/>
                <w:sz w:val="20"/>
                <w:lang w:val="en-IE"/>
              </w:rPr>
            </w:pPr>
            <w:ins w:id="7392" w:author="Author">
              <w:r w:rsidRPr="00E73B40">
                <w:rPr>
                  <w:sz w:val="20"/>
                  <w:lang w:val="en-IE"/>
                </w:rPr>
                <w:t>Self-Confirm for customer acceptance.</w:t>
              </w:r>
            </w:ins>
          </w:p>
          <w:p w14:paraId="3FDE60A2" w14:textId="6BCEE5A5"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93" w:author="Author"/>
                <w:sz w:val="20"/>
                <w:lang w:val="en-IE"/>
              </w:rPr>
            </w:pPr>
            <w:ins w:id="7394" w:author="Author">
              <w:r w:rsidRPr="00E73B40">
                <w:rPr>
                  <w:sz w:val="20"/>
                  <w:lang w:val="en-IE"/>
                </w:rPr>
                <w:t>This text is configurable on Reference Data UFE_RD149.</w:t>
              </w:r>
            </w:ins>
          </w:p>
        </w:tc>
        <w:tc>
          <w:tcPr>
            <w:tcW w:w="0" w:type="dxa"/>
            <w:vAlign w:val="top"/>
            <w:tcPrChange w:id="7395" w:author="Author">
              <w:tcPr>
                <w:tcW w:w="1258" w:type="dxa"/>
              </w:tcPr>
            </w:tcPrChange>
          </w:tcPr>
          <w:p w14:paraId="512DFFCA" w14:textId="7B4CD5A3"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96" w:author="Author"/>
                <w:sz w:val="20"/>
                <w:lang w:val="en-IE"/>
              </w:rPr>
            </w:pPr>
            <w:ins w:id="7397" w:author="Author">
              <w:r w:rsidRPr="00E73B40">
                <w:rPr>
                  <w:sz w:val="20"/>
                  <w:lang w:val="en-IE"/>
                </w:rPr>
                <w:t>-</w:t>
              </w:r>
            </w:ins>
          </w:p>
        </w:tc>
        <w:tc>
          <w:tcPr>
            <w:tcW w:w="0" w:type="dxa"/>
            <w:vAlign w:val="top"/>
            <w:tcPrChange w:id="7398" w:author="Author">
              <w:tcPr>
                <w:tcW w:w="1127" w:type="dxa"/>
              </w:tcPr>
            </w:tcPrChange>
          </w:tcPr>
          <w:p w14:paraId="6CBAD986" w14:textId="4DACC13B" w:rsidR="003556A6" w:rsidRPr="00E73B40" w:rsidRDefault="003556A6"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99" w:author="Author"/>
                <w:sz w:val="20"/>
                <w:lang w:val="en-IE"/>
              </w:rPr>
            </w:pPr>
            <w:ins w:id="7400" w:author="Author">
              <w:r w:rsidRPr="00E73B40">
                <w:rPr>
                  <w:sz w:val="20"/>
                  <w:lang w:val="en-IE"/>
                </w:rPr>
                <w:t>-</w:t>
              </w:r>
            </w:ins>
          </w:p>
        </w:tc>
      </w:tr>
      <w:tr w:rsidR="003556A6" w:rsidRPr="00E73B40" w14:paraId="5D71F8EE" w14:textId="77777777" w:rsidTr="003F4BD5">
        <w:tblPrEx>
          <w:tblW w:w="0" w:type="auto"/>
          <w:tblPrExChange w:id="7401" w:author="Author">
            <w:tblPrEx>
              <w:tblW w:w="0" w:type="auto"/>
            </w:tblPrEx>
          </w:tblPrExChange>
        </w:tblPrEx>
        <w:trPr>
          <w:ins w:id="7402"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03" w:author="Author">
              <w:tcPr>
                <w:tcW w:w="2061" w:type="dxa"/>
              </w:tcPr>
            </w:tcPrChange>
          </w:tcPr>
          <w:p w14:paraId="33B44CA1" w14:textId="777DC760" w:rsidR="003556A6" w:rsidRPr="00E73B40" w:rsidRDefault="003556A6" w:rsidP="00073602">
            <w:pPr>
              <w:spacing w:before="40" w:after="40" w:line="240" w:lineRule="exact"/>
              <w:jc w:val="left"/>
              <w:rPr>
                <w:ins w:id="7404" w:author="Author"/>
                <w:sz w:val="20"/>
                <w:lang w:val="en-IE"/>
              </w:rPr>
            </w:pPr>
            <w:ins w:id="7405" w:author="Author">
              <w:r w:rsidRPr="00E73B40">
                <w:rPr>
                  <w:sz w:val="20"/>
                  <w:lang w:val="en-IE"/>
                </w:rPr>
                <w:t>The customer read and accepts the Self-Confirm</w:t>
              </w:r>
            </w:ins>
          </w:p>
        </w:tc>
        <w:tc>
          <w:tcPr>
            <w:tcW w:w="0" w:type="dxa"/>
            <w:tcPrChange w:id="7406" w:author="Author">
              <w:tcPr>
                <w:tcW w:w="1460" w:type="dxa"/>
              </w:tcPr>
            </w:tcPrChange>
          </w:tcPr>
          <w:p w14:paraId="26EC84CC" w14:textId="2F56B100"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07" w:author="Author"/>
                <w:sz w:val="20"/>
                <w:lang w:val="en-IE"/>
              </w:rPr>
            </w:pPr>
            <w:ins w:id="7408" w:author="Author">
              <w:r w:rsidRPr="00E73B40">
                <w:rPr>
                  <w:sz w:val="20"/>
                  <w:lang w:val="en-IE"/>
                </w:rPr>
                <w:t>Checkbox</w:t>
              </w:r>
            </w:ins>
          </w:p>
        </w:tc>
        <w:tc>
          <w:tcPr>
            <w:tcW w:w="0" w:type="dxa"/>
            <w:tcPrChange w:id="7409" w:author="Author">
              <w:tcPr>
                <w:tcW w:w="3686" w:type="dxa"/>
              </w:tcPr>
            </w:tcPrChange>
          </w:tcPr>
          <w:p w14:paraId="5AAF4473" w14:textId="2BD1220C"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10" w:author="Author"/>
                <w:sz w:val="20"/>
                <w:lang w:val="en-IE"/>
              </w:rPr>
            </w:pPr>
            <w:ins w:id="7411" w:author="Author">
              <w:r w:rsidRPr="00E73B40">
                <w:rPr>
                  <w:sz w:val="20"/>
                  <w:lang w:val="en-IE"/>
                </w:rPr>
                <w:t>Indicates if the customer accepts the Self-Confirm for the offers that are being subscribed.</w:t>
              </w:r>
            </w:ins>
          </w:p>
        </w:tc>
        <w:tc>
          <w:tcPr>
            <w:tcW w:w="0" w:type="dxa"/>
            <w:tcPrChange w:id="7412" w:author="Author">
              <w:tcPr>
                <w:tcW w:w="1258" w:type="dxa"/>
              </w:tcPr>
            </w:tcPrChange>
          </w:tcPr>
          <w:p w14:paraId="10E1CE6A" w14:textId="1113E00F"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13" w:author="Author"/>
                <w:sz w:val="20"/>
                <w:lang w:val="en-IE"/>
              </w:rPr>
            </w:pPr>
            <w:ins w:id="7414" w:author="Author">
              <w:r w:rsidRPr="00E73B40">
                <w:rPr>
                  <w:sz w:val="20"/>
                  <w:lang w:val="en-IE"/>
                </w:rPr>
                <w:t>No</w:t>
              </w:r>
            </w:ins>
          </w:p>
        </w:tc>
        <w:tc>
          <w:tcPr>
            <w:tcW w:w="0" w:type="dxa"/>
            <w:tcPrChange w:id="7415" w:author="Author">
              <w:tcPr>
                <w:tcW w:w="1127" w:type="dxa"/>
              </w:tcPr>
            </w:tcPrChange>
          </w:tcPr>
          <w:p w14:paraId="41B87BCB" w14:textId="42874DAE" w:rsidR="003556A6" w:rsidRPr="00E73B40" w:rsidRDefault="003556A6"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16" w:author="Author"/>
                <w:sz w:val="20"/>
                <w:lang w:val="en-IE"/>
              </w:rPr>
            </w:pPr>
            <w:ins w:id="7417" w:author="Author">
              <w:r w:rsidRPr="00E73B40">
                <w:rPr>
                  <w:sz w:val="20"/>
                  <w:lang w:val="en-IE"/>
                </w:rPr>
                <w:t>Yes</w:t>
              </w:r>
            </w:ins>
          </w:p>
        </w:tc>
      </w:tr>
      <w:tr w:rsidR="003556A6" w:rsidRPr="00E73B40" w14:paraId="05F88206"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75E4136" w14:textId="77777777" w:rsidR="003556A6" w:rsidRPr="00E73B40" w:rsidRDefault="003556A6" w:rsidP="00073602">
            <w:pPr>
              <w:spacing w:before="40" w:after="40" w:line="240" w:lineRule="exact"/>
              <w:jc w:val="left"/>
              <w:rPr>
                <w:sz w:val="20"/>
                <w:lang w:val="en-IE"/>
              </w:rPr>
            </w:pPr>
            <w:r w:rsidRPr="00E73B40">
              <w:rPr>
                <w:sz w:val="20"/>
                <w:lang w:val="en-IE"/>
              </w:rPr>
              <w:t>Actions area</w:t>
            </w:r>
          </w:p>
        </w:tc>
      </w:tr>
      <w:tr w:rsidR="003556A6" w:rsidRPr="00E73B40" w14:paraId="76CEA44E"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29A0DCA6" w14:textId="77777777" w:rsidR="003556A6" w:rsidRPr="00E73B40" w:rsidRDefault="003556A6" w:rsidP="00073602">
            <w:pPr>
              <w:spacing w:before="40" w:after="40" w:line="240" w:lineRule="exact"/>
              <w:jc w:val="left"/>
              <w:rPr>
                <w:sz w:val="20"/>
                <w:lang w:val="en-IE"/>
              </w:rPr>
            </w:pPr>
            <w:r w:rsidRPr="00E73B40">
              <w:rPr>
                <w:sz w:val="20"/>
                <w:lang w:val="en-IE"/>
              </w:rPr>
              <w:t>Previous</w:t>
            </w:r>
          </w:p>
        </w:tc>
        <w:tc>
          <w:tcPr>
            <w:tcW w:w="1460" w:type="dxa"/>
            <w:vAlign w:val="top"/>
          </w:tcPr>
          <w:p w14:paraId="1B3D9630"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24B766A9"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58" w:type="dxa"/>
            <w:vAlign w:val="top"/>
          </w:tcPr>
          <w:p w14:paraId="2AEA3637"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62EA721"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3556A6" w:rsidRPr="00E73B40" w14:paraId="239A2E1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0824655" w14:textId="77777777" w:rsidR="003556A6" w:rsidRPr="00E73B40" w:rsidRDefault="003556A6" w:rsidP="00073602">
            <w:pPr>
              <w:spacing w:before="40" w:after="40" w:line="240" w:lineRule="exact"/>
              <w:jc w:val="left"/>
              <w:rPr>
                <w:sz w:val="20"/>
                <w:lang w:val="en-IE"/>
              </w:rPr>
            </w:pPr>
            <w:r w:rsidRPr="00E73B40">
              <w:rPr>
                <w:sz w:val="20"/>
                <w:lang w:val="en-IE"/>
              </w:rPr>
              <w:t>Next</w:t>
            </w:r>
          </w:p>
        </w:tc>
        <w:tc>
          <w:tcPr>
            <w:tcW w:w="1460" w:type="dxa"/>
            <w:vAlign w:val="top"/>
          </w:tcPr>
          <w:p w14:paraId="50D130C6"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4490C8D"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58" w:type="dxa"/>
            <w:vAlign w:val="top"/>
          </w:tcPr>
          <w:p w14:paraId="017330ED"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B28B450"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341A995" w14:textId="12918C05" w:rsidR="00A179A7" w:rsidRPr="00E73B40" w:rsidRDefault="00A179A7" w:rsidP="00A179A7">
      <w:pPr>
        <w:pStyle w:val="Heading5"/>
        <w:rPr>
          <w:lang w:val="en-IE"/>
        </w:rPr>
      </w:pPr>
      <w:r w:rsidRPr="00E73B40">
        <w:rPr>
          <w:lang w:val="en-IE"/>
        </w:rPr>
        <w:t>Confirmation step for existing customer</w:t>
      </w:r>
    </w:p>
    <w:p w14:paraId="3A4CFFCA" w14:textId="50C108A0" w:rsidR="001913FC" w:rsidRPr="00E73B40" w:rsidRDefault="001913FC" w:rsidP="00A179A7">
      <w:pPr>
        <w:rPr>
          <w:noProof/>
          <w:lang w:val="en-IE" w:eastAsia="pt-PT"/>
        </w:rPr>
      </w:pPr>
    </w:p>
    <w:p w14:paraId="09A24346" w14:textId="77777777" w:rsidR="001913FC" w:rsidRPr="00E73B40" w:rsidRDefault="001913FC" w:rsidP="00A179A7">
      <w:pPr>
        <w:rPr>
          <w:noProof/>
          <w:lang w:val="en-IE" w:eastAsia="pt-PT"/>
        </w:rPr>
      </w:pPr>
    </w:p>
    <w:p w14:paraId="1913A208" w14:textId="36FDAA78" w:rsidR="00A179A7" w:rsidRPr="00E73B40" w:rsidRDefault="001913FC" w:rsidP="00A179A7">
      <w:pPr>
        <w:rPr>
          <w:lang w:val="en-IE"/>
        </w:rPr>
      </w:pPr>
      <w:r w:rsidRPr="00E73B40">
        <w:rPr>
          <w:noProof/>
          <w:lang w:val="pt-PT" w:eastAsia="pt-PT"/>
        </w:rPr>
        <w:drawing>
          <wp:inline distT="0" distB="0" distL="0" distR="0" wp14:anchorId="44CA7E42" wp14:editId="2A83586D">
            <wp:extent cx="6048375" cy="5166830"/>
            <wp:effectExtent l="0" t="0" r="0" b="0"/>
            <wp:docPr id="6" name="Picture 6" descr="C:\Users\NB20223\AppData\Local\Microsoft\Windows\Temporary Internet Files\Content.Outlook\M9575QSO\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B20223\AppData\Local\Microsoft\Windows\Temporary Internet Files\Content.Outlook\M9575QSO\Sale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10021" r="23146"/>
                    <a:stretch/>
                  </pic:blipFill>
                  <pic:spPr bwMode="auto">
                    <a:xfrm>
                      <a:off x="0" y="0"/>
                      <a:ext cx="6046064" cy="5164856"/>
                    </a:xfrm>
                    <a:prstGeom prst="rect">
                      <a:avLst/>
                    </a:prstGeom>
                    <a:noFill/>
                    <a:ln>
                      <a:noFill/>
                    </a:ln>
                    <a:extLst>
                      <a:ext uri="{53640926-AAD7-44D8-BBD7-CCE9431645EC}">
                        <a14:shadowObscured xmlns:a14="http://schemas.microsoft.com/office/drawing/2010/main"/>
                      </a:ext>
                    </a:extLst>
                  </pic:spPr>
                </pic:pic>
              </a:graphicData>
            </a:graphic>
          </wp:inline>
        </w:drawing>
      </w:r>
    </w:p>
    <w:p w14:paraId="213BCBC6" w14:textId="50411149" w:rsidR="00A179A7" w:rsidRPr="00E73B40" w:rsidRDefault="00A179A7" w:rsidP="00A179A7">
      <w:pPr>
        <w:rPr>
          <w:lang w:val="en-IE"/>
        </w:rPr>
      </w:pPr>
      <w:r w:rsidRPr="00E73B40">
        <w:rPr>
          <w:noProof/>
          <w:lang w:val="pt-PT" w:eastAsia="pt-PT"/>
        </w:rPr>
        <w:lastRenderedPageBreak/>
        <w:drawing>
          <wp:inline distT="0" distB="0" distL="0" distR="0" wp14:anchorId="6B40FBB4" wp14:editId="37050E98">
            <wp:extent cx="5943600" cy="507111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071110"/>
                    </a:xfrm>
                    <a:prstGeom prst="rect">
                      <a:avLst/>
                    </a:prstGeom>
                  </pic:spPr>
                </pic:pic>
              </a:graphicData>
            </a:graphic>
          </wp:inline>
        </w:drawing>
      </w:r>
    </w:p>
    <w:p w14:paraId="27C5C6C5" w14:textId="4B69929A" w:rsidR="00A179A7" w:rsidRPr="00E73B40" w:rsidRDefault="00A179A7" w:rsidP="00A179A7">
      <w:pPr>
        <w:rPr>
          <w:lang w:val="en-IE"/>
        </w:rPr>
      </w:pPr>
      <w:r w:rsidRPr="00E73B40">
        <w:rPr>
          <w:noProof/>
          <w:lang w:val="pt-PT" w:eastAsia="pt-PT"/>
        </w:rPr>
        <w:lastRenderedPageBreak/>
        <w:drawing>
          <wp:inline distT="0" distB="0" distL="0" distR="0" wp14:anchorId="2C29EDBF" wp14:editId="5F92887C">
            <wp:extent cx="5943600" cy="50546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5054600"/>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A179A7" w:rsidRPr="00E73B40" w14:paraId="77B3D332" w14:textId="77777777" w:rsidTr="009051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E052D9F" w14:textId="77777777" w:rsidR="00A179A7" w:rsidRPr="00E73B40" w:rsidRDefault="00A179A7" w:rsidP="009051A9">
            <w:pPr>
              <w:rPr>
                <w:lang w:val="en-IE"/>
              </w:rPr>
            </w:pPr>
            <w:r w:rsidRPr="00E73B40">
              <w:rPr>
                <w:lang w:val="en-IE"/>
              </w:rPr>
              <w:t>Screen Description</w:t>
            </w:r>
          </w:p>
        </w:tc>
      </w:tr>
      <w:tr w:rsidR="00A179A7" w:rsidRPr="00E73B40" w14:paraId="1634894C" w14:textId="77777777" w:rsidTr="009051A9">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8BA2C56" w14:textId="77777777" w:rsidR="00A179A7" w:rsidRPr="00E73B40" w:rsidRDefault="00A179A7" w:rsidP="009051A9">
            <w:pPr>
              <w:jc w:val="right"/>
              <w:rPr>
                <w:lang w:val="en-IE"/>
              </w:rPr>
            </w:pPr>
            <w:r w:rsidRPr="00E73B40">
              <w:rPr>
                <w:lang w:val="en-IE"/>
              </w:rPr>
              <w:t>Display Name</w:t>
            </w:r>
          </w:p>
        </w:tc>
        <w:tc>
          <w:tcPr>
            <w:tcW w:w="7619" w:type="dxa"/>
          </w:tcPr>
          <w:p w14:paraId="2943ACCB" w14:textId="77777777" w:rsidR="00A179A7" w:rsidRPr="00E73B40" w:rsidRDefault="00A179A7" w:rsidP="009051A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2448C183" w14:textId="77777777" w:rsidR="00A179A7" w:rsidRPr="00E73B40" w:rsidRDefault="00A179A7" w:rsidP="009051A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Confirmation</w:t>
            </w:r>
          </w:p>
        </w:tc>
      </w:tr>
    </w:tbl>
    <w:p w14:paraId="7883DFC1" w14:textId="77777777" w:rsidR="00A179A7" w:rsidRPr="00E73B40" w:rsidRDefault="00A179A7" w:rsidP="00A179A7">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Change w:id="7418">
          <w:tblGrid>
            <w:gridCol w:w="2061"/>
            <w:gridCol w:w="1460"/>
            <w:gridCol w:w="3686"/>
            <w:gridCol w:w="1258"/>
            <w:gridCol w:w="1127"/>
          </w:tblGrid>
        </w:tblGridChange>
      </w:tblGrid>
      <w:tr w:rsidR="00A179A7" w:rsidRPr="00E73B40" w14:paraId="0CBCDCDE" w14:textId="77777777" w:rsidTr="009051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62BE353" w14:textId="77777777" w:rsidR="00A179A7" w:rsidRPr="00E73B40" w:rsidRDefault="00A179A7" w:rsidP="009051A9">
            <w:pPr>
              <w:rPr>
                <w:lang w:val="en-IE"/>
              </w:rPr>
            </w:pPr>
            <w:r w:rsidRPr="00E73B40">
              <w:rPr>
                <w:lang w:val="en-IE"/>
              </w:rPr>
              <w:t xml:space="preserve">Field Description </w:t>
            </w:r>
          </w:p>
        </w:tc>
      </w:tr>
      <w:tr w:rsidR="00A179A7" w:rsidRPr="00E73B40" w14:paraId="1593BD6B" w14:textId="77777777" w:rsidTr="009051A9">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471F1E9" w14:textId="77777777" w:rsidR="00A179A7" w:rsidRPr="00E73B40" w:rsidRDefault="00A179A7" w:rsidP="009051A9">
            <w:pPr>
              <w:jc w:val="center"/>
              <w:rPr>
                <w:b w:val="0"/>
                <w:lang w:val="en-IE"/>
              </w:rPr>
            </w:pPr>
            <w:r w:rsidRPr="00E73B40">
              <w:rPr>
                <w:lang w:val="en-IE"/>
              </w:rPr>
              <w:t>Label</w:t>
            </w:r>
          </w:p>
        </w:tc>
        <w:tc>
          <w:tcPr>
            <w:tcW w:w="1460" w:type="dxa"/>
            <w:shd w:val="clear" w:color="auto" w:fill="D8D7D5"/>
          </w:tcPr>
          <w:p w14:paraId="625A5980"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3F2865E2"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0BD9558A"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2BB338B8"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179A7" w:rsidRPr="00E73B40" w14:paraId="3FF20DE2"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FD66BCA" w14:textId="77777777" w:rsidR="00A179A7" w:rsidRPr="00E73B40" w:rsidRDefault="00A179A7" w:rsidP="009051A9">
            <w:pPr>
              <w:spacing w:before="40" w:after="40" w:line="240" w:lineRule="exact"/>
              <w:jc w:val="left"/>
              <w:rPr>
                <w:sz w:val="20"/>
                <w:lang w:val="en-IE"/>
              </w:rPr>
            </w:pPr>
            <w:r w:rsidRPr="00E73B40">
              <w:rPr>
                <w:sz w:val="20"/>
                <w:lang w:val="en-IE"/>
              </w:rPr>
              <w:t>Basket area</w:t>
            </w:r>
          </w:p>
        </w:tc>
      </w:tr>
      <w:tr w:rsidR="00FB237E" w:rsidRPr="00E73B40" w14:paraId="5A66B06B" w14:textId="77777777" w:rsidTr="009051A9">
        <w:trPr>
          <w:ins w:id="741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A6391E" w14:textId="3C097A58" w:rsidR="00FB237E" w:rsidRPr="00E73B40" w:rsidRDefault="00FB237E" w:rsidP="009051A9">
            <w:pPr>
              <w:spacing w:before="40" w:after="40" w:line="240" w:lineRule="exact"/>
              <w:jc w:val="left"/>
              <w:rPr>
                <w:ins w:id="7420" w:author="Author"/>
                <w:sz w:val="20"/>
                <w:lang w:val="en-IE"/>
              </w:rPr>
            </w:pPr>
            <w:ins w:id="7421" w:author="Author">
              <w:r w:rsidRPr="00E73B40">
                <w:rPr>
                  <w:sz w:val="20"/>
                  <w:lang w:val="en-IE"/>
                </w:rPr>
                <w:t>On behalf</w:t>
              </w:r>
            </w:ins>
          </w:p>
        </w:tc>
        <w:tc>
          <w:tcPr>
            <w:tcW w:w="1460" w:type="dxa"/>
            <w:vAlign w:val="top"/>
          </w:tcPr>
          <w:p w14:paraId="74E9F8E8" w14:textId="52A75B5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22" w:author="Author"/>
                <w:sz w:val="20"/>
                <w:lang w:val="en-IE"/>
              </w:rPr>
            </w:pPr>
            <w:ins w:id="7423" w:author="Author">
              <w:r w:rsidRPr="00E73B40">
                <w:rPr>
                  <w:sz w:val="20"/>
                  <w:lang w:val="en-IE"/>
                </w:rPr>
                <w:t>Picklist</w:t>
              </w:r>
            </w:ins>
          </w:p>
        </w:tc>
        <w:tc>
          <w:tcPr>
            <w:tcW w:w="3686" w:type="dxa"/>
            <w:vAlign w:val="top"/>
          </w:tcPr>
          <w:p w14:paraId="4EFEC149" w14:textId="7968A6A5"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24" w:author="Author"/>
                <w:sz w:val="20"/>
                <w:lang w:val="en-IE"/>
              </w:rPr>
            </w:pPr>
            <w:ins w:id="7425" w:author="Author">
              <w:r w:rsidRPr="00E73B40">
                <w:rPr>
                  <w:sz w:val="20"/>
                  <w:lang w:val="en-IE"/>
                </w:rPr>
                <w:t>By default, UFE will submit/save the Order on behalf of the user in session</w:t>
              </w:r>
            </w:ins>
          </w:p>
        </w:tc>
        <w:tc>
          <w:tcPr>
            <w:tcW w:w="1258" w:type="dxa"/>
            <w:vAlign w:val="top"/>
          </w:tcPr>
          <w:p w14:paraId="1E49E1AB" w14:textId="3ECDFA0F"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26" w:author="Author"/>
                <w:sz w:val="20"/>
                <w:lang w:val="en-IE"/>
              </w:rPr>
            </w:pPr>
            <w:ins w:id="7427" w:author="Author">
              <w:r w:rsidRPr="00E73B40">
                <w:rPr>
                  <w:sz w:val="20"/>
                  <w:lang w:val="en-IE"/>
                </w:rPr>
                <w:t>No</w:t>
              </w:r>
            </w:ins>
          </w:p>
        </w:tc>
        <w:tc>
          <w:tcPr>
            <w:tcW w:w="1127" w:type="dxa"/>
            <w:vAlign w:val="top"/>
          </w:tcPr>
          <w:p w14:paraId="13630FED" w14:textId="7EFEDD7F"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28" w:author="Author"/>
                <w:sz w:val="20"/>
                <w:lang w:val="en-IE"/>
              </w:rPr>
            </w:pPr>
            <w:ins w:id="7429" w:author="Author">
              <w:r w:rsidRPr="00E73B40">
                <w:rPr>
                  <w:sz w:val="20"/>
                  <w:lang w:val="en-IE"/>
                </w:rPr>
                <w:t>Yes</w:t>
              </w:r>
            </w:ins>
          </w:p>
        </w:tc>
      </w:tr>
      <w:tr w:rsidR="00FB237E" w:rsidRPr="00E73B40" w14:paraId="2D22ACA6" w14:textId="77777777" w:rsidTr="009051A9">
        <w:trPr>
          <w:ins w:id="743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08AD0FD" w14:textId="12845F5B" w:rsidR="00FB237E" w:rsidRPr="00E73B40" w:rsidRDefault="00FB237E" w:rsidP="009051A9">
            <w:pPr>
              <w:spacing w:before="40" w:after="40" w:line="240" w:lineRule="exact"/>
              <w:jc w:val="left"/>
              <w:rPr>
                <w:ins w:id="7431" w:author="Author"/>
                <w:sz w:val="20"/>
                <w:lang w:val="en-IE"/>
              </w:rPr>
            </w:pPr>
            <w:ins w:id="7432" w:author="Author">
              <w:r w:rsidRPr="00E73B40">
                <w:rPr>
                  <w:sz w:val="20"/>
                  <w:lang w:val="en-IE"/>
                </w:rPr>
                <w:t>Name</w:t>
              </w:r>
            </w:ins>
          </w:p>
        </w:tc>
        <w:tc>
          <w:tcPr>
            <w:tcW w:w="1460" w:type="dxa"/>
            <w:vAlign w:val="top"/>
          </w:tcPr>
          <w:p w14:paraId="588044C3" w14:textId="7B4AD03D"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3" w:author="Author"/>
                <w:sz w:val="20"/>
                <w:lang w:val="en-IE"/>
              </w:rPr>
            </w:pPr>
            <w:ins w:id="7434" w:author="Author">
              <w:r w:rsidRPr="00E73B40">
                <w:rPr>
                  <w:sz w:val="20"/>
                  <w:lang w:val="en-IE"/>
                </w:rPr>
                <w:t>Label</w:t>
              </w:r>
            </w:ins>
          </w:p>
        </w:tc>
        <w:tc>
          <w:tcPr>
            <w:tcW w:w="3686" w:type="dxa"/>
            <w:vAlign w:val="top"/>
          </w:tcPr>
          <w:p w14:paraId="4BDAD849" w14:textId="0023BE7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5" w:author="Author"/>
                <w:sz w:val="20"/>
                <w:lang w:val="en-IE"/>
              </w:rPr>
            </w:pPr>
            <w:ins w:id="7436" w:author="Author">
              <w:r w:rsidRPr="00E73B40">
                <w:rPr>
                  <w:sz w:val="20"/>
                  <w:lang w:val="en-IE"/>
                </w:rPr>
                <w:t>Name of the user that will be on behalf</w:t>
              </w:r>
            </w:ins>
          </w:p>
        </w:tc>
        <w:tc>
          <w:tcPr>
            <w:tcW w:w="1258" w:type="dxa"/>
            <w:vAlign w:val="top"/>
          </w:tcPr>
          <w:p w14:paraId="25A8547E" w14:textId="764F3425"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7" w:author="Author"/>
                <w:sz w:val="20"/>
                <w:lang w:val="en-IE"/>
              </w:rPr>
            </w:pPr>
            <w:ins w:id="7438" w:author="Author">
              <w:r w:rsidRPr="00E73B40">
                <w:rPr>
                  <w:sz w:val="20"/>
                  <w:lang w:val="en-IE"/>
                </w:rPr>
                <w:t>Yes</w:t>
              </w:r>
            </w:ins>
          </w:p>
        </w:tc>
        <w:tc>
          <w:tcPr>
            <w:tcW w:w="1127" w:type="dxa"/>
            <w:vAlign w:val="top"/>
          </w:tcPr>
          <w:p w14:paraId="45BE35CC" w14:textId="579069E0"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9" w:author="Author"/>
                <w:sz w:val="20"/>
                <w:lang w:val="en-IE"/>
              </w:rPr>
            </w:pPr>
            <w:ins w:id="7440" w:author="Author">
              <w:r w:rsidRPr="00E73B40">
                <w:rPr>
                  <w:sz w:val="20"/>
                  <w:lang w:val="en-IE"/>
                </w:rPr>
                <w:t>-</w:t>
              </w:r>
            </w:ins>
          </w:p>
        </w:tc>
      </w:tr>
      <w:tr w:rsidR="00FB237E" w:rsidRPr="00E73B40" w14:paraId="4B89CC03"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440B675A" w14:textId="77777777" w:rsidR="00FB237E" w:rsidRPr="00E73B40" w:rsidRDefault="00FB237E" w:rsidP="009051A9">
            <w:pPr>
              <w:spacing w:before="40" w:after="40" w:line="240" w:lineRule="exact"/>
              <w:jc w:val="left"/>
              <w:rPr>
                <w:sz w:val="20"/>
                <w:lang w:val="en-IE"/>
              </w:rPr>
            </w:pPr>
            <w:r w:rsidRPr="00E73B40">
              <w:rPr>
                <w:sz w:val="20"/>
                <w:lang w:val="en-IE"/>
              </w:rPr>
              <w:lastRenderedPageBreak/>
              <w:t>Products</w:t>
            </w:r>
          </w:p>
        </w:tc>
        <w:tc>
          <w:tcPr>
            <w:tcW w:w="1460" w:type="dxa"/>
            <w:vAlign w:val="top"/>
          </w:tcPr>
          <w:p w14:paraId="0488AFC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0ACC351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Represents each product, component and billing offer under the basket.</w:t>
            </w:r>
          </w:p>
          <w:p w14:paraId="571D9E5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where some component or billing offer must be removed, UFE shows that indication for the corresponding line.</w:t>
            </w:r>
          </w:p>
        </w:tc>
        <w:tc>
          <w:tcPr>
            <w:tcW w:w="1258" w:type="dxa"/>
            <w:vAlign w:val="top"/>
          </w:tcPr>
          <w:p w14:paraId="2650CB3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4910C1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247829D7"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00645A06" w14:textId="77777777" w:rsidR="00FB237E" w:rsidRPr="00E73B40" w:rsidRDefault="00FB237E" w:rsidP="009051A9">
            <w:pPr>
              <w:spacing w:before="40" w:after="40" w:line="240" w:lineRule="exact"/>
              <w:jc w:val="left"/>
              <w:rPr>
                <w:sz w:val="20"/>
                <w:lang w:val="en-IE"/>
              </w:rPr>
            </w:pPr>
            <w:r w:rsidRPr="00E73B40">
              <w:rPr>
                <w:sz w:val="20"/>
                <w:lang w:val="en-IE"/>
              </w:rPr>
              <w:t>Quantity</w:t>
            </w:r>
          </w:p>
        </w:tc>
        <w:tc>
          <w:tcPr>
            <w:tcW w:w="1460" w:type="dxa"/>
            <w:vAlign w:val="top"/>
          </w:tcPr>
          <w:p w14:paraId="24DE3DD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7CF8557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Quantity of the product.</w:t>
            </w:r>
          </w:p>
        </w:tc>
        <w:tc>
          <w:tcPr>
            <w:tcW w:w="1258" w:type="dxa"/>
            <w:vAlign w:val="top"/>
          </w:tcPr>
          <w:p w14:paraId="5DF4EE4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86637D2"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7448955"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30E9D993" w14:textId="77777777" w:rsidR="00FB237E" w:rsidRPr="00E73B40" w:rsidRDefault="00FB237E" w:rsidP="009051A9">
            <w:pPr>
              <w:spacing w:before="40" w:after="40" w:line="240" w:lineRule="exact"/>
              <w:jc w:val="left"/>
              <w:rPr>
                <w:sz w:val="20"/>
                <w:lang w:val="en-IE"/>
              </w:rPr>
            </w:pPr>
            <w:r w:rsidRPr="00E73B40">
              <w:rPr>
                <w:sz w:val="20"/>
                <w:lang w:val="en-IE"/>
              </w:rPr>
              <w:t>Monthly cost</w:t>
            </w:r>
          </w:p>
        </w:tc>
        <w:tc>
          <w:tcPr>
            <w:tcW w:w="1460" w:type="dxa"/>
            <w:vAlign w:val="top"/>
          </w:tcPr>
          <w:p w14:paraId="164CA64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593F5B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recurring charges returned by the Quotation system.</w:t>
            </w:r>
          </w:p>
          <w:p w14:paraId="68474E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with recurring charges.</w:t>
            </w:r>
          </w:p>
        </w:tc>
        <w:tc>
          <w:tcPr>
            <w:tcW w:w="1258" w:type="dxa"/>
            <w:vAlign w:val="top"/>
          </w:tcPr>
          <w:p w14:paraId="12A87FA0"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534D7B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60DFCC79"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5B555366" w14:textId="77777777" w:rsidR="00FB237E" w:rsidRPr="00E73B40" w:rsidRDefault="00FB237E" w:rsidP="009051A9">
            <w:pPr>
              <w:spacing w:before="40" w:after="40" w:line="240" w:lineRule="exact"/>
              <w:jc w:val="left"/>
              <w:rPr>
                <w:sz w:val="20"/>
                <w:lang w:val="en-IE"/>
              </w:rPr>
            </w:pPr>
            <w:r w:rsidRPr="00E73B40">
              <w:rPr>
                <w:sz w:val="20"/>
                <w:lang w:val="en-IE"/>
              </w:rPr>
              <w:t>One-off cost</w:t>
            </w:r>
          </w:p>
        </w:tc>
        <w:tc>
          <w:tcPr>
            <w:tcW w:w="1460" w:type="dxa"/>
            <w:vAlign w:val="top"/>
          </w:tcPr>
          <w:p w14:paraId="736D61D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46507E7B"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one-time charges returned by the Quotation system.</w:t>
            </w:r>
          </w:p>
          <w:p w14:paraId="1910FF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and products with one-off cost.</w:t>
            </w:r>
          </w:p>
        </w:tc>
        <w:tc>
          <w:tcPr>
            <w:tcW w:w="1258" w:type="dxa"/>
            <w:vAlign w:val="top"/>
          </w:tcPr>
          <w:p w14:paraId="3C3395B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202CF84"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0F999566"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4B42FC7" w14:textId="5B3392A3" w:rsidR="00FB237E" w:rsidRPr="00E73B40" w:rsidRDefault="001D0E98" w:rsidP="00967A31">
            <w:pPr>
              <w:spacing w:before="40" w:after="40" w:line="240" w:lineRule="exact"/>
              <w:jc w:val="left"/>
              <w:rPr>
                <w:sz w:val="20"/>
                <w:lang w:val="en-IE"/>
              </w:rPr>
            </w:pPr>
            <w:r>
              <w:rPr>
                <w:sz w:val="20"/>
                <w:lang w:val="en-IE"/>
              </w:rPr>
              <w:t>Delivery</w:t>
            </w:r>
            <w:r w:rsidRPr="00E73B40">
              <w:rPr>
                <w:sz w:val="20"/>
                <w:lang w:val="en-IE"/>
              </w:rPr>
              <w:t xml:space="preserve"> </w:t>
            </w:r>
            <w:r w:rsidR="00FB237E" w:rsidRPr="00E73B40">
              <w:rPr>
                <w:sz w:val="20"/>
                <w:lang w:val="en-IE"/>
              </w:rPr>
              <w:t>area</w:t>
            </w:r>
            <w:r w:rsidR="00FB237E" w:rsidRPr="00E73B40">
              <w:rPr>
                <w:i/>
                <w:sz w:val="20"/>
                <w:lang w:val="en-IE"/>
              </w:rPr>
              <w:t xml:space="preserve"> – </w:t>
            </w:r>
            <w:r w:rsidR="00FB237E" w:rsidRPr="006711CF">
              <w:rPr>
                <w:b w:val="0"/>
                <w:i/>
                <w:sz w:val="20"/>
                <w:lang w:val="en-IE"/>
              </w:rPr>
              <w:t xml:space="preserve">Only visible if the Activity </w:t>
            </w:r>
            <w:r w:rsidR="00967A31">
              <w:rPr>
                <w:b w:val="0"/>
                <w:i/>
                <w:sz w:val="20"/>
                <w:lang w:val="en-IE"/>
              </w:rPr>
              <w:t>20</w:t>
            </w:r>
            <w:r w:rsidRPr="006711CF">
              <w:rPr>
                <w:b w:val="0"/>
                <w:i/>
                <w:sz w:val="20"/>
                <w:lang w:val="en-IE"/>
              </w:rPr>
              <w:t xml:space="preserve"> </w:t>
            </w:r>
            <w:r w:rsidR="00FB237E" w:rsidRPr="006711CF">
              <w:rPr>
                <w:b w:val="0"/>
                <w:i/>
                <w:sz w:val="20"/>
                <w:lang w:val="en-IE"/>
              </w:rPr>
              <w:t>was performed.</w:t>
            </w:r>
          </w:p>
        </w:tc>
      </w:tr>
      <w:tr w:rsidR="00FB237E" w:rsidRPr="00E73B40" w14:paraId="48BF2AF8"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12053510" w14:textId="77777777" w:rsidR="00FB237E" w:rsidRPr="00E73B40" w:rsidRDefault="00FB237E" w:rsidP="009051A9">
            <w:pPr>
              <w:spacing w:before="40" w:after="40" w:line="240" w:lineRule="exact"/>
              <w:jc w:val="left"/>
              <w:rPr>
                <w:sz w:val="20"/>
                <w:lang w:val="en-IE"/>
              </w:rPr>
            </w:pPr>
            <w:r w:rsidRPr="00E73B40">
              <w:rPr>
                <w:sz w:val="20"/>
                <w:lang w:val="en-IE"/>
              </w:rPr>
              <w:t>Address</w:t>
            </w:r>
          </w:p>
        </w:tc>
        <w:tc>
          <w:tcPr>
            <w:tcW w:w="1460" w:type="dxa"/>
          </w:tcPr>
          <w:p w14:paraId="6CD1537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57C065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delivery address.</w:t>
            </w:r>
          </w:p>
          <w:p w14:paraId="720B6EFF" w14:textId="52106A4C" w:rsidR="00FB237E" w:rsidRPr="00E73B40" w:rsidRDefault="00FB237E" w:rsidP="0047128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Delivery address.</w:t>
            </w:r>
          </w:p>
        </w:tc>
        <w:tc>
          <w:tcPr>
            <w:tcW w:w="1258" w:type="dxa"/>
          </w:tcPr>
          <w:p w14:paraId="3BAE2C7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23ECA69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0FCAF826"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68E05691" w14:textId="77777777" w:rsidR="00FB237E" w:rsidRPr="00E73B40" w:rsidRDefault="00FB237E" w:rsidP="009051A9">
            <w:pPr>
              <w:spacing w:before="40" w:after="40" w:line="240" w:lineRule="exact"/>
              <w:jc w:val="left"/>
              <w:rPr>
                <w:sz w:val="20"/>
                <w:lang w:val="en-IE"/>
              </w:rPr>
            </w:pPr>
            <w:r w:rsidRPr="00E73B40">
              <w:rPr>
                <w:sz w:val="20"/>
                <w:lang w:val="en-IE"/>
              </w:rPr>
              <w:t>Store</w:t>
            </w:r>
          </w:p>
        </w:tc>
        <w:tc>
          <w:tcPr>
            <w:tcW w:w="1460" w:type="dxa"/>
          </w:tcPr>
          <w:p w14:paraId="0165D6C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AEDBC4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store where the customer will pick up the order.</w:t>
            </w:r>
          </w:p>
          <w:p w14:paraId="4D5BDE48" w14:textId="5ACAB87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586B5F3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2A3008B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72EE7AC"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789E8EF6" w14:textId="77777777" w:rsidR="00FB237E" w:rsidRPr="00E73B40" w:rsidRDefault="00FB237E" w:rsidP="009051A9">
            <w:pPr>
              <w:spacing w:before="40" w:after="40" w:line="240" w:lineRule="exact"/>
              <w:jc w:val="left"/>
              <w:rPr>
                <w:sz w:val="20"/>
                <w:lang w:val="en-IE"/>
              </w:rPr>
            </w:pPr>
            <w:r w:rsidRPr="00E73B40">
              <w:rPr>
                <w:sz w:val="20"/>
                <w:lang w:val="en-IE"/>
              </w:rPr>
              <w:t>Store address</w:t>
            </w:r>
          </w:p>
        </w:tc>
        <w:tc>
          <w:tcPr>
            <w:tcW w:w="1460" w:type="dxa"/>
          </w:tcPr>
          <w:p w14:paraId="75DF664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664B0C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Address of the chosen store.</w:t>
            </w:r>
          </w:p>
          <w:p w14:paraId="2FDD9DAD" w14:textId="2E141C7A"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63F6CD3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0E2B88E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7DA7EA34"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D7A7359" w14:textId="1F4E1686" w:rsidR="00FB237E" w:rsidRPr="00E73B40" w:rsidRDefault="00FB237E" w:rsidP="00967A31">
            <w:pPr>
              <w:spacing w:before="40" w:after="40" w:line="240" w:lineRule="exact"/>
              <w:jc w:val="left"/>
              <w:rPr>
                <w:sz w:val="20"/>
                <w:lang w:val="en-IE"/>
              </w:rPr>
            </w:pPr>
            <w:r w:rsidRPr="00E73B40">
              <w:rPr>
                <w:sz w:val="20"/>
                <w:lang w:val="en-IE"/>
              </w:rPr>
              <w:t>Installation area</w:t>
            </w:r>
            <w:r w:rsidRPr="00E73B40">
              <w:rPr>
                <w:b w:val="0"/>
                <w:i/>
                <w:sz w:val="20"/>
                <w:lang w:val="en-IE"/>
              </w:rPr>
              <w:t xml:space="preserve"> – Only visible if the Activity </w:t>
            </w:r>
            <w:r w:rsidR="00967A31">
              <w:rPr>
                <w:b w:val="0"/>
                <w:i/>
                <w:sz w:val="20"/>
                <w:lang w:val="en-IE"/>
              </w:rPr>
              <w:t>19</w:t>
            </w:r>
            <w:r w:rsidR="001D0E98" w:rsidRPr="00E73B40">
              <w:rPr>
                <w:b w:val="0"/>
                <w:i/>
                <w:sz w:val="20"/>
                <w:lang w:val="en-IE"/>
              </w:rPr>
              <w:t xml:space="preserve"> </w:t>
            </w:r>
            <w:r w:rsidRPr="00E73B40">
              <w:rPr>
                <w:b w:val="0"/>
                <w:i/>
                <w:sz w:val="20"/>
                <w:lang w:val="en-IE"/>
              </w:rPr>
              <w:t>was performed.</w:t>
            </w:r>
          </w:p>
        </w:tc>
      </w:tr>
      <w:tr w:rsidR="00FB237E" w:rsidRPr="00E73B40" w14:paraId="3D84E831"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2DD0DB08" w14:textId="77777777" w:rsidR="00FB237E" w:rsidRPr="00E73B40" w:rsidRDefault="00FB237E" w:rsidP="009051A9">
            <w:pPr>
              <w:spacing w:before="40" w:after="40" w:line="240" w:lineRule="exact"/>
              <w:jc w:val="left"/>
              <w:rPr>
                <w:sz w:val="20"/>
                <w:lang w:val="en-IE"/>
              </w:rPr>
            </w:pPr>
            <w:r w:rsidRPr="00E73B40">
              <w:rPr>
                <w:sz w:val="20"/>
                <w:lang w:val="en-IE"/>
              </w:rPr>
              <w:t>Installation appointment</w:t>
            </w:r>
          </w:p>
        </w:tc>
        <w:tc>
          <w:tcPr>
            <w:tcW w:w="1460" w:type="dxa"/>
          </w:tcPr>
          <w:p w14:paraId="406F8B6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2441C4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Chosen slot for the technician visit</w:t>
            </w:r>
          </w:p>
        </w:tc>
        <w:tc>
          <w:tcPr>
            <w:tcW w:w="1258" w:type="dxa"/>
          </w:tcPr>
          <w:p w14:paraId="59FCACAC"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4D79322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87B819F"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2ECC6F3A" w14:textId="77777777" w:rsidR="00FB237E" w:rsidRPr="00E73B40" w:rsidRDefault="00FB237E" w:rsidP="009051A9">
            <w:pPr>
              <w:spacing w:before="40" w:after="40" w:line="240" w:lineRule="exact"/>
              <w:jc w:val="left"/>
              <w:rPr>
                <w:sz w:val="20"/>
                <w:lang w:val="en-IE"/>
              </w:rPr>
            </w:pPr>
            <w:r w:rsidRPr="00E73B40">
              <w:rPr>
                <w:sz w:val="20"/>
                <w:lang w:val="en-IE"/>
              </w:rPr>
              <w:t>Address</w:t>
            </w:r>
          </w:p>
        </w:tc>
        <w:tc>
          <w:tcPr>
            <w:tcW w:w="1460" w:type="dxa"/>
          </w:tcPr>
          <w:p w14:paraId="73D3CC3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F4EA3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Installation address, captured on the Serviceability process.</w:t>
            </w:r>
          </w:p>
        </w:tc>
        <w:tc>
          <w:tcPr>
            <w:tcW w:w="1258" w:type="dxa"/>
          </w:tcPr>
          <w:p w14:paraId="26F02FC5"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6765690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5C3588C0"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75287432" w14:textId="77777777" w:rsidR="00FB237E" w:rsidRPr="00E73B40" w:rsidRDefault="00FB237E" w:rsidP="009051A9">
            <w:pPr>
              <w:spacing w:before="40" w:after="40" w:line="240" w:lineRule="exact"/>
              <w:jc w:val="left"/>
              <w:rPr>
                <w:sz w:val="20"/>
                <w:lang w:val="en-IE"/>
              </w:rPr>
            </w:pPr>
            <w:r w:rsidRPr="00E73B40">
              <w:rPr>
                <w:sz w:val="20"/>
                <w:lang w:val="en-IE"/>
              </w:rPr>
              <w:t>Name</w:t>
            </w:r>
          </w:p>
        </w:tc>
        <w:tc>
          <w:tcPr>
            <w:tcW w:w="1460" w:type="dxa"/>
          </w:tcPr>
          <w:p w14:paraId="2BFE8E4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5FA5648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name for the installation of the fixed service.</w:t>
            </w:r>
          </w:p>
        </w:tc>
        <w:tc>
          <w:tcPr>
            <w:tcW w:w="1258" w:type="dxa"/>
          </w:tcPr>
          <w:p w14:paraId="670F73D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6DC4AFC"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501DBC38"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0CCC1A79" w14:textId="77777777" w:rsidR="00FB237E" w:rsidRPr="00E73B40" w:rsidRDefault="00FB237E" w:rsidP="009051A9">
            <w:pPr>
              <w:spacing w:before="40" w:after="40" w:line="240" w:lineRule="exact"/>
              <w:jc w:val="left"/>
              <w:rPr>
                <w:sz w:val="20"/>
                <w:lang w:val="en-IE"/>
              </w:rPr>
            </w:pPr>
            <w:r w:rsidRPr="00E73B40">
              <w:rPr>
                <w:sz w:val="20"/>
                <w:lang w:val="en-IE"/>
              </w:rPr>
              <w:t>Phone number</w:t>
            </w:r>
          </w:p>
        </w:tc>
        <w:tc>
          <w:tcPr>
            <w:tcW w:w="1460" w:type="dxa"/>
          </w:tcPr>
          <w:p w14:paraId="0D205CF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2D9A39E2"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phone number for the installation of the fixed service.</w:t>
            </w:r>
          </w:p>
        </w:tc>
        <w:tc>
          <w:tcPr>
            <w:tcW w:w="1258" w:type="dxa"/>
          </w:tcPr>
          <w:p w14:paraId="10AB4CA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6A842F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72FCA" w:rsidRPr="00E73B40" w14:paraId="0F956C30" w14:textId="77777777" w:rsidTr="00941C52">
        <w:trPr>
          <w:ins w:id="7441"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9D9D9" w:themeFill="background1" w:themeFillShade="D9"/>
            <w:vAlign w:val="top"/>
          </w:tcPr>
          <w:p w14:paraId="3E6A5040" w14:textId="7264251B" w:rsidR="00572FCA" w:rsidRPr="003556A6" w:rsidRDefault="00572FCA" w:rsidP="009051A9">
            <w:pPr>
              <w:spacing w:before="40" w:after="40" w:line="240" w:lineRule="exact"/>
              <w:jc w:val="left"/>
              <w:rPr>
                <w:ins w:id="7442" w:author="Author"/>
                <w:sz w:val="20"/>
                <w:lang w:val="en-IE"/>
              </w:rPr>
            </w:pPr>
            <w:ins w:id="7443" w:author="Author">
              <w:r>
                <w:rPr>
                  <w:sz w:val="20"/>
                  <w:lang w:val="en-IE"/>
                </w:rPr>
                <w:t>Next Steps</w:t>
              </w:r>
              <w:r w:rsidRPr="003556A6">
                <w:rPr>
                  <w:sz w:val="20"/>
                  <w:lang w:val="en-IE"/>
                </w:rPr>
                <w:t xml:space="preserve"> area</w:t>
              </w:r>
              <w:r>
                <w:rPr>
                  <w:sz w:val="20"/>
                  <w:lang w:val="en-IE"/>
                </w:rPr>
                <w:t xml:space="preserve"> – </w:t>
              </w:r>
              <w:r>
                <w:rPr>
                  <w:b w:val="0"/>
                  <w:i/>
                  <w:sz w:val="20"/>
                  <w:lang w:val="en-IE"/>
                </w:rPr>
                <w:t>Will inform the user of the next steps to be made</w:t>
              </w:r>
            </w:ins>
          </w:p>
        </w:tc>
      </w:tr>
      <w:tr w:rsidR="001D0E98" w:rsidRPr="00E73B40" w14:paraId="1AF48A31" w14:textId="77777777" w:rsidTr="00941C52">
        <w:tblPrEx>
          <w:tblW w:w="0" w:type="auto"/>
          <w:tblPrExChange w:id="7444" w:author="Author">
            <w:tblPrEx>
              <w:tblW w:w="0" w:type="auto"/>
            </w:tblPrEx>
          </w:tblPrExChange>
        </w:tblPrEx>
        <w:trPr>
          <w:ins w:id="7445" w:author="Author"/>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D9D9D9" w:themeFill="background1" w:themeFillShade="D9"/>
            <w:vAlign w:val="top"/>
            <w:tcPrChange w:id="7446" w:author="Author">
              <w:tcPr>
                <w:tcW w:w="9592" w:type="dxa"/>
                <w:gridSpan w:val="5"/>
              </w:tcPr>
            </w:tcPrChange>
          </w:tcPr>
          <w:p w14:paraId="44BCD2EC" w14:textId="7D7B64BD" w:rsidR="001D0E98" w:rsidRPr="00E73B40" w:rsidRDefault="001D0E98" w:rsidP="009051A9">
            <w:pPr>
              <w:spacing w:before="40" w:after="40" w:line="240" w:lineRule="exact"/>
              <w:jc w:val="left"/>
              <w:rPr>
                <w:ins w:id="7447" w:author="Author"/>
                <w:sz w:val="20"/>
                <w:lang w:val="en-IE"/>
              </w:rPr>
            </w:pPr>
            <w:ins w:id="7448" w:author="Author">
              <w:r w:rsidRPr="003556A6">
                <w:rPr>
                  <w:sz w:val="20"/>
                  <w:lang w:val="en-IE"/>
                </w:rPr>
                <w:t>Self-Confirm area</w:t>
              </w:r>
            </w:ins>
          </w:p>
        </w:tc>
      </w:tr>
      <w:tr w:rsidR="001D0E98" w:rsidRPr="00E73B40" w14:paraId="36AC715D" w14:textId="77777777" w:rsidTr="00941C52">
        <w:tblPrEx>
          <w:tblW w:w="0" w:type="auto"/>
          <w:tblPrExChange w:id="7449" w:author="Author">
            <w:tblPrEx>
              <w:tblW w:w="0" w:type="auto"/>
            </w:tblPrEx>
          </w:tblPrExChange>
        </w:tblPrEx>
        <w:trPr>
          <w:ins w:id="7450"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51" w:author="Author">
              <w:tcPr>
                <w:tcW w:w="2061" w:type="dxa"/>
              </w:tcPr>
            </w:tcPrChange>
          </w:tcPr>
          <w:p w14:paraId="32664734" w14:textId="01D4A990" w:rsidR="001D0E98" w:rsidRPr="00E73B40" w:rsidRDefault="001D0E98" w:rsidP="009051A9">
            <w:pPr>
              <w:spacing w:before="40" w:after="40" w:line="240" w:lineRule="exact"/>
              <w:jc w:val="left"/>
              <w:rPr>
                <w:ins w:id="7452" w:author="Author"/>
                <w:sz w:val="20"/>
                <w:lang w:val="en-IE"/>
              </w:rPr>
            </w:pPr>
            <w:ins w:id="7453" w:author="Author">
              <w:r w:rsidRPr="003556A6">
                <w:rPr>
                  <w:sz w:val="20"/>
                  <w:lang w:val="en-IE"/>
                </w:rPr>
                <w:t>Self-Confirm text</w:t>
              </w:r>
            </w:ins>
          </w:p>
        </w:tc>
        <w:tc>
          <w:tcPr>
            <w:tcW w:w="0" w:type="dxa"/>
            <w:vAlign w:val="top"/>
            <w:tcPrChange w:id="7454" w:author="Author">
              <w:tcPr>
                <w:tcW w:w="1460" w:type="dxa"/>
              </w:tcPr>
            </w:tcPrChange>
          </w:tcPr>
          <w:p w14:paraId="18C661B9" w14:textId="5679B960"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55" w:author="Author"/>
                <w:sz w:val="20"/>
                <w:lang w:val="en-IE"/>
              </w:rPr>
            </w:pPr>
            <w:ins w:id="7456" w:author="Author">
              <w:r w:rsidRPr="00E73B40">
                <w:rPr>
                  <w:sz w:val="20"/>
                  <w:lang w:val="en-IE"/>
                </w:rPr>
                <w:t>Label</w:t>
              </w:r>
            </w:ins>
          </w:p>
        </w:tc>
        <w:tc>
          <w:tcPr>
            <w:tcW w:w="0" w:type="dxa"/>
            <w:vAlign w:val="top"/>
            <w:tcPrChange w:id="7457" w:author="Author">
              <w:tcPr>
                <w:tcW w:w="3686" w:type="dxa"/>
              </w:tcPr>
            </w:tcPrChange>
          </w:tcPr>
          <w:p w14:paraId="16C97D55" w14:textId="77777777" w:rsidR="001D0E98" w:rsidRPr="00E73B40" w:rsidRDefault="001D0E98"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58" w:author="Author"/>
                <w:sz w:val="20"/>
                <w:lang w:val="en-IE"/>
              </w:rPr>
            </w:pPr>
            <w:ins w:id="7459" w:author="Author">
              <w:r w:rsidRPr="00E73B40">
                <w:rPr>
                  <w:sz w:val="20"/>
                  <w:lang w:val="en-IE"/>
                </w:rPr>
                <w:t>Self-Confirm for customer acceptance.</w:t>
              </w:r>
            </w:ins>
          </w:p>
          <w:p w14:paraId="0D9FA2CB" w14:textId="4AD9EE1C"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60" w:author="Author"/>
                <w:sz w:val="20"/>
                <w:lang w:val="en-IE"/>
              </w:rPr>
            </w:pPr>
            <w:ins w:id="7461" w:author="Author">
              <w:r w:rsidRPr="00E73B40">
                <w:rPr>
                  <w:sz w:val="20"/>
                  <w:lang w:val="en-IE"/>
                </w:rPr>
                <w:t>This text is configurable on Reference Data UFE_RD149.</w:t>
              </w:r>
            </w:ins>
          </w:p>
        </w:tc>
        <w:tc>
          <w:tcPr>
            <w:tcW w:w="0" w:type="dxa"/>
            <w:vAlign w:val="top"/>
            <w:tcPrChange w:id="7462" w:author="Author">
              <w:tcPr>
                <w:tcW w:w="1258" w:type="dxa"/>
              </w:tcPr>
            </w:tcPrChange>
          </w:tcPr>
          <w:p w14:paraId="4034FC25" w14:textId="259085E9"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63" w:author="Author"/>
                <w:sz w:val="20"/>
                <w:lang w:val="en-IE"/>
              </w:rPr>
            </w:pPr>
            <w:ins w:id="7464" w:author="Author">
              <w:r w:rsidRPr="00E73B40">
                <w:rPr>
                  <w:sz w:val="20"/>
                  <w:lang w:val="en-IE"/>
                </w:rPr>
                <w:t>-</w:t>
              </w:r>
            </w:ins>
          </w:p>
        </w:tc>
        <w:tc>
          <w:tcPr>
            <w:tcW w:w="0" w:type="dxa"/>
            <w:vAlign w:val="top"/>
            <w:tcPrChange w:id="7465" w:author="Author">
              <w:tcPr>
                <w:tcW w:w="1127" w:type="dxa"/>
              </w:tcPr>
            </w:tcPrChange>
          </w:tcPr>
          <w:p w14:paraId="4BB9EC56" w14:textId="346DF80A"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66" w:author="Author"/>
                <w:sz w:val="20"/>
                <w:lang w:val="en-IE"/>
              </w:rPr>
            </w:pPr>
            <w:ins w:id="7467" w:author="Author">
              <w:r w:rsidRPr="00E73B40">
                <w:rPr>
                  <w:sz w:val="20"/>
                  <w:lang w:val="en-IE"/>
                </w:rPr>
                <w:t>-</w:t>
              </w:r>
            </w:ins>
          </w:p>
        </w:tc>
      </w:tr>
      <w:tr w:rsidR="001D0E98" w:rsidRPr="00E73B40" w14:paraId="31E20547" w14:textId="77777777" w:rsidTr="00941C52">
        <w:tblPrEx>
          <w:tblW w:w="0" w:type="auto"/>
          <w:tblPrExChange w:id="7468" w:author="Author">
            <w:tblPrEx>
              <w:tblW w:w="0" w:type="auto"/>
            </w:tblPrEx>
          </w:tblPrExChange>
        </w:tblPrEx>
        <w:trPr>
          <w:ins w:id="7469"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70" w:author="Author">
              <w:tcPr>
                <w:tcW w:w="2061" w:type="dxa"/>
              </w:tcPr>
            </w:tcPrChange>
          </w:tcPr>
          <w:p w14:paraId="1085D9A0" w14:textId="0C6AEF6D" w:rsidR="001D0E98" w:rsidRPr="00E73B40" w:rsidRDefault="001D0E98" w:rsidP="009051A9">
            <w:pPr>
              <w:spacing w:before="40" w:after="40" w:line="240" w:lineRule="exact"/>
              <w:jc w:val="left"/>
              <w:rPr>
                <w:ins w:id="7471" w:author="Author"/>
                <w:sz w:val="20"/>
                <w:lang w:val="en-IE"/>
              </w:rPr>
            </w:pPr>
            <w:ins w:id="7472" w:author="Author">
              <w:r w:rsidRPr="00E73B40">
                <w:rPr>
                  <w:sz w:val="20"/>
                  <w:lang w:val="en-IE"/>
                </w:rPr>
                <w:t>The customer read and accepts the Self-Confirm</w:t>
              </w:r>
            </w:ins>
          </w:p>
        </w:tc>
        <w:tc>
          <w:tcPr>
            <w:tcW w:w="0" w:type="dxa"/>
            <w:tcPrChange w:id="7473" w:author="Author">
              <w:tcPr>
                <w:tcW w:w="1460" w:type="dxa"/>
              </w:tcPr>
            </w:tcPrChange>
          </w:tcPr>
          <w:p w14:paraId="79FA849F" w14:textId="6F8B6833"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74" w:author="Author"/>
                <w:sz w:val="20"/>
                <w:lang w:val="en-IE"/>
              </w:rPr>
            </w:pPr>
            <w:ins w:id="7475" w:author="Author">
              <w:r w:rsidRPr="00E73B40">
                <w:rPr>
                  <w:sz w:val="20"/>
                  <w:lang w:val="en-IE"/>
                </w:rPr>
                <w:t>Checkbox</w:t>
              </w:r>
            </w:ins>
          </w:p>
        </w:tc>
        <w:tc>
          <w:tcPr>
            <w:tcW w:w="0" w:type="dxa"/>
            <w:tcPrChange w:id="7476" w:author="Author">
              <w:tcPr>
                <w:tcW w:w="3686" w:type="dxa"/>
              </w:tcPr>
            </w:tcPrChange>
          </w:tcPr>
          <w:p w14:paraId="1ABEBC21" w14:textId="52296756"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77" w:author="Author"/>
                <w:sz w:val="20"/>
                <w:lang w:val="en-IE"/>
              </w:rPr>
            </w:pPr>
            <w:ins w:id="7478" w:author="Author">
              <w:r w:rsidRPr="00E73B40">
                <w:rPr>
                  <w:sz w:val="20"/>
                  <w:lang w:val="en-IE"/>
                </w:rPr>
                <w:t>Indicates if the customer accepts the Self-Confirm for the offers that are being subscribed.</w:t>
              </w:r>
            </w:ins>
          </w:p>
        </w:tc>
        <w:tc>
          <w:tcPr>
            <w:tcW w:w="0" w:type="dxa"/>
            <w:tcPrChange w:id="7479" w:author="Author">
              <w:tcPr>
                <w:tcW w:w="1258" w:type="dxa"/>
              </w:tcPr>
            </w:tcPrChange>
          </w:tcPr>
          <w:p w14:paraId="2243F4EA" w14:textId="196E1CFF"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80" w:author="Author"/>
                <w:sz w:val="20"/>
                <w:lang w:val="en-IE"/>
              </w:rPr>
            </w:pPr>
            <w:ins w:id="7481" w:author="Author">
              <w:r w:rsidRPr="00E73B40">
                <w:rPr>
                  <w:sz w:val="20"/>
                  <w:lang w:val="en-IE"/>
                </w:rPr>
                <w:t>No</w:t>
              </w:r>
            </w:ins>
          </w:p>
        </w:tc>
        <w:tc>
          <w:tcPr>
            <w:tcW w:w="0" w:type="dxa"/>
            <w:tcPrChange w:id="7482" w:author="Author">
              <w:tcPr>
                <w:tcW w:w="1127" w:type="dxa"/>
              </w:tcPr>
            </w:tcPrChange>
          </w:tcPr>
          <w:p w14:paraId="24176DF5" w14:textId="305B1271"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83" w:author="Author"/>
                <w:sz w:val="20"/>
                <w:lang w:val="en-IE"/>
              </w:rPr>
            </w:pPr>
            <w:ins w:id="7484" w:author="Author">
              <w:r w:rsidRPr="00E73B40">
                <w:rPr>
                  <w:sz w:val="20"/>
                  <w:lang w:val="en-IE"/>
                </w:rPr>
                <w:t>Yes</w:t>
              </w:r>
            </w:ins>
          </w:p>
        </w:tc>
      </w:tr>
      <w:tr w:rsidR="001D0E98" w:rsidRPr="00E73B40" w14:paraId="3AF29E6A"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FCA9CEB" w14:textId="77777777" w:rsidR="001D0E98" w:rsidRPr="00E73B40" w:rsidRDefault="001D0E98" w:rsidP="009051A9">
            <w:pPr>
              <w:spacing w:before="40" w:after="40" w:line="240" w:lineRule="exact"/>
              <w:jc w:val="left"/>
              <w:rPr>
                <w:sz w:val="20"/>
                <w:lang w:val="en-IE"/>
              </w:rPr>
            </w:pPr>
            <w:r w:rsidRPr="00E73B40">
              <w:rPr>
                <w:sz w:val="20"/>
                <w:lang w:val="en-IE"/>
              </w:rPr>
              <w:t>Actions area</w:t>
            </w:r>
          </w:p>
        </w:tc>
      </w:tr>
      <w:tr w:rsidR="001D0E98" w:rsidRPr="00E73B40" w14:paraId="65735B55"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08B42772" w14:textId="77777777" w:rsidR="001D0E98" w:rsidRPr="00E73B40" w:rsidRDefault="001D0E98" w:rsidP="009051A9">
            <w:pPr>
              <w:spacing w:before="40" w:after="40" w:line="240" w:lineRule="exact"/>
              <w:jc w:val="left"/>
              <w:rPr>
                <w:sz w:val="20"/>
                <w:lang w:val="en-IE"/>
              </w:rPr>
            </w:pPr>
            <w:r w:rsidRPr="00E73B40">
              <w:rPr>
                <w:sz w:val="20"/>
                <w:lang w:val="en-IE"/>
              </w:rPr>
              <w:t>Previous</w:t>
            </w:r>
          </w:p>
        </w:tc>
        <w:tc>
          <w:tcPr>
            <w:tcW w:w="1460" w:type="dxa"/>
            <w:vAlign w:val="top"/>
          </w:tcPr>
          <w:p w14:paraId="0259F937"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50BA5A51"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58" w:type="dxa"/>
            <w:vAlign w:val="top"/>
          </w:tcPr>
          <w:p w14:paraId="1827BD22"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78F7474"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1D0E98" w:rsidRPr="00E73B40" w14:paraId="4100A1F6"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1583B9E0" w14:textId="77777777" w:rsidR="001D0E98" w:rsidRPr="00E73B40" w:rsidRDefault="001D0E98" w:rsidP="009051A9">
            <w:pPr>
              <w:spacing w:before="40" w:after="40" w:line="240" w:lineRule="exact"/>
              <w:jc w:val="left"/>
              <w:rPr>
                <w:sz w:val="20"/>
                <w:lang w:val="en-IE"/>
              </w:rPr>
            </w:pPr>
            <w:r w:rsidRPr="00E73B40">
              <w:rPr>
                <w:sz w:val="20"/>
                <w:lang w:val="en-IE"/>
              </w:rPr>
              <w:t>Next</w:t>
            </w:r>
          </w:p>
        </w:tc>
        <w:tc>
          <w:tcPr>
            <w:tcW w:w="1460" w:type="dxa"/>
            <w:vAlign w:val="top"/>
          </w:tcPr>
          <w:p w14:paraId="797E92B9"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7CFC6EF"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58" w:type="dxa"/>
            <w:vAlign w:val="top"/>
          </w:tcPr>
          <w:p w14:paraId="490F7EE3"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283AFEA"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052413E" w14:textId="77777777" w:rsidR="00A179A7" w:rsidRPr="00E73B40" w:rsidRDefault="00A179A7" w:rsidP="00A179A7">
      <w:pPr>
        <w:rPr>
          <w:lang w:val="en-IE"/>
        </w:rPr>
      </w:pPr>
    </w:p>
    <w:p w14:paraId="75271141" w14:textId="0B45A3A8" w:rsidR="000C174F" w:rsidRPr="00E73B40" w:rsidRDefault="000C174F">
      <w:pPr>
        <w:rPr>
          <w:lang w:val="en-IE"/>
        </w:rPr>
      </w:pPr>
    </w:p>
    <w:p w14:paraId="6CC167B8" w14:textId="794DE69E" w:rsidR="00A0379A" w:rsidRPr="00E73B40" w:rsidDel="003556A6" w:rsidRDefault="00A0379A" w:rsidP="00A0379A">
      <w:pPr>
        <w:pStyle w:val="Heading4"/>
        <w:rPr>
          <w:del w:id="7485" w:author="Author"/>
          <w:lang w:val="en-IE"/>
        </w:rPr>
      </w:pPr>
      <w:del w:id="7486" w:author="Author">
        <w:r w:rsidRPr="00E73B40" w:rsidDel="003556A6">
          <w:rPr>
            <w:lang w:val="en-IE"/>
          </w:rPr>
          <w:delText>Phase VI – Terms and conditions</w:delText>
        </w:r>
      </w:del>
      <w:ins w:id="7487" w:author="Author">
        <w:del w:id="7488" w:author="Author">
          <w:r w:rsidR="00F601B3" w:rsidRPr="00E73B40" w:rsidDel="003556A6">
            <w:rPr>
              <w:lang w:val="en-IE"/>
            </w:rPr>
            <w:delText>Self-Confirm</w:delText>
          </w:r>
        </w:del>
      </w:ins>
    </w:p>
    <w:p w14:paraId="52B4E445" w14:textId="6F349B1A" w:rsidR="00A0379A" w:rsidRPr="00E73B40" w:rsidDel="003556A6" w:rsidRDefault="007E13E1" w:rsidP="00A0379A">
      <w:pPr>
        <w:pStyle w:val="Heading5"/>
        <w:rPr>
          <w:del w:id="7489" w:author="Author"/>
          <w:lang w:val="en-IE"/>
        </w:rPr>
      </w:pPr>
      <w:del w:id="7490" w:author="Author">
        <w:r w:rsidRPr="00E73B40" w:rsidDel="003556A6">
          <w:rPr>
            <w:lang w:val="en-IE"/>
          </w:rPr>
          <w:delText>Terms and con</w:delText>
        </w:r>
        <w:r w:rsidR="00DE26EE" w:rsidRPr="00E73B40" w:rsidDel="003556A6">
          <w:rPr>
            <w:lang w:val="en-IE"/>
          </w:rPr>
          <w:delText>d</w:delText>
        </w:r>
        <w:r w:rsidRPr="00E73B40" w:rsidDel="003556A6">
          <w:rPr>
            <w:lang w:val="en-IE"/>
          </w:rPr>
          <w:delText>itions</w:delText>
        </w:r>
      </w:del>
      <w:ins w:id="7491" w:author="Author">
        <w:del w:id="7492" w:author="Author">
          <w:r w:rsidR="00F601B3" w:rsidRPr="00E73B40" w:rsidDel="003556A6">
            <w:rPr>
              <w:lang w:val="en-IE"/>
            </w:rPr>
            <w:delText>Self-Confirm</w:delText>
          </w:r>
        </w:del>
      </w:ins>
      <w:del w:id="7493" w:author="Author">
        <w:r w:rsidR="00A0379A" w:rsidRPr="00E73B40" w:rsidDel="003556A6">
          <w:rPr>
            <w:lang w:val="en-IE"/>
          </w:rPr>
          <w:delText xml:space="preserve"> step</w:delText>
        </w:r>
      </w:del>
    </w:p>
    <w:p w14:paraId="343BC5AA" w14:textId="3A8E3DE2" w:rsidR="00986ECE" w:rsidRPr="00E73B40" w:rsidDel="003556A6" w:rsidRDefault="00986ECE" w:rsidP="00986ECE">
      <w:pPr>
        <w:rPr>
          <w:del w:id="7494" w:author="Author"/>
          <w:lang w:val="en-IE"/>
        </w:rPr>
      </w:pPr>
      <w:del w:id="7495" w:author="Author">
        <w:r w:rsidRPr="00E73B40" w:rsidDel="003556A6">
          <w:rPr>
            <w:noProof/>
            <w:lang w:val="pt-PT" w:eastAsia="pt-PT"/>
          </w:rPr>
          <w:drawing>
            <wp:inline distT="0" distB="0" distL="0" distR="0" wp14:anchorId="5EBDF713" wp14:editId="5EEED4E9">
              <wp:extent cx="6115050" cy="5219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5050" cy="5219700"/>
                      </a:xfrm>
                      <a:prstGeom prst="rect">
                        <a:avLst/>
                      </a:prstGeom>
                      <a:noFill/>
                      <a:ln>
                        <a:noFill/>
                      </a:ln>
                    </pic:spPr>
                  </pic:pic>
                </a:graphicData>
              </a:graphic>
            </wp:inline>
          </w:drawing>
        </w:r>
      </w:del>
    </w:p>
    <w:tbl>
      <w:tblPr>
        <w:tblStyle w:val="CelFocus"/>
        <w:tblW w:w="0" w:type="auto"/>
        <w:tblLook w:val="04A0" w:firstRow="1" w:lastRow="0" w:firstColumn="1" w:lastColumn="0" w:noHBand="0" w:noVBand="1"/>
      </w:tblPr>
      <w:tblGrid>
        <w:gridCol w:w="2235"/>
        <w:gridCol w:w="7619"/>
      </w:tblGrid>
      <w:tr w:rsidR="00986ECE" w:rsidRPr="00E73B40" w:rsidDel="003556A6" w14:paraId="6740F82D" w14:textId="6B82DE47" w:rsidTr="00734D93">
        <w:trPr>
          <w:cnfStyle w:val="100000000000" w:firstRow="1" w:lastRow="0" w:firstColumn="0" w:lastColumn="0" w:oddVBand="0" w:evenVBand="0" w:oddHBand="0" w:evenHBand="0" w:firstRowFirstColumn="0" w:firstRowLastColumn="0" w:lastRowFirstColumn="0" w:lastRowLastColumn="0"/>
          <w:del w:id="7496"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20C2700" w14:textId="7DE8EAC1" w:rsidR="00986ECE" w:rsidRPr="00E73B40" w:rsidDel="003556A6" w:rsidRDefault="00986ECE" w:rsidP="00734D93">
            <w:pPr>
              <w:rPr>
                <w:del w:id="7497" w:author="Author"/>
                <w:lang w:val="en-IE"/>
              </w:rPr>
            </w:pPr>
            <w:del w:id="7498" w:author="Author">
              <w:r w:rsidRPr="00E73B40" w:rsidDel="003556A6">
                <w:rPr>
                  <w:lang w:val="en-IE"/>
                </w:rPr>
                <w:delText>Screen Description</w:delText>
              </w:r>
            </w:del>
          </w:p>
        </w:tc>
      </w:tr>
      <w:tr w:rsidR="00986ECE" w:rsidRPr="00E73B40" w:rsidDel="003556A6" w14:paraId="638D95F0" w14:textId="39192E91" w:rsidTr="00734D93">
        <w:trPr>
          <w:del w:id="7499"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27DB3A2" w14:textId="169646DA" w:rsidR="00986ECE" w:rsidRPr="00E73B40" w:rsidDel="003556A6" w:rsidRDefault="00986ECE" w:rsidP="00734D93">
            <w:pPr>
              <w:jc w:val="right"/>
              <w:rPr>
                <w:del w:id="7500" w:author="Author"/>
                <w:lang w:val="en-IE"/>
              </w:rPr>
            </w:pPr>
            <w:del w:id="7501" w:author="Author">
              <w:r w:rsidRPr="00E73B40" w:rsidDel="003556A6">
                <w:rPr>
                  <w:lang w:val="en-IE"/>
                </w:rPr>
                <w:delText>Display Name</w:delText>
              </w:r>
            </w:del>
          </w:p>
        </w:tc>
        <w:tc>
          <w:tcPr>
            <w:tcW w:w="7619" w:type="dxa"/>
          </w:tcPr>
          <w:p w14:paraId="6B612D28" w14:textId="1E28D2D1" w:rsidR="00986ECE" w:rsidRPr="00E73B40" w:rsidDel="003556A6" w:rsidRDefault="00986ECE" w:rsidP="00734D93">
            <w:pPr>
              <w:jc w:val="left"/>
              <w:cnfStyle w:val="000000000000" w:firstRow="0" w:lastRow="0" w:firstColumn="0" w:lastColumn="0" w:oddVBand="0" w:evenVBand="0" w:oddHBand="0" w:evenHBand="0" w:firstRowFirstColumn="0" w:firstRowLastColumn="0" w:lastRowFirstColumn="0" w:lastRowLastColumn="0"/>
              <w:rPr>
                <w:del w:id="7502" w:author="Author"/>
                <w:sz w:val="20"/>
                <w:lang w:val="en-IE"/>
              </w:rPr>
            </w:pPr>
            <w:del w:id="7503" w:author="Author">
              <w:r w:rsidRPr="00E73B40" w:rsidDel="003556A6">
                <w:rPr>
                  <w:sz w:val="20"/>
                  <w:lang w:val="en-IE"/>
                </w:rPr>
                <w:delText>Process name: Sales</w:delText>
              </w:r>
            </w:del>
          </w:p>
          <w:p w14:paraId="0A0E5989" w14:textId="55019760" w:rsidR="00986ECE" w:rsidRPr="00E73B40" w:rsidDel="003556A6" w:rsidRDefault="00986ECE" w:rsidP="00986ECE">
            <w:pPr>
              <w:jc w:val="left"/>
              <w:cnfStyle w:val="000000000000" w:firstRow="0" w:lastRow="0" w:firstColumn="0" w:lastColumn="0" w:oddVBand="0" w:evenVBand="0" w:oddHBand="0" w:evenHBand="0" w:firstRowFirstColumn="0" w:firstRowLastColumn="0" w:lastRowFirstColumn="0" w:lastRowLastColumn="0"/>
              <w:rPr>
                <w:del w:id="7504" w:author="Author"/>
                <w:sz w:val="20"/>
                <w:lang w:val="en-IE"/>
              </w:rPr>
            </w:pPr>
            <w:del w:id="7505" w:author="Author">
              <w:r w:rsidRPr="00E73B40" w:rsidDel="003556A6">
                <w:rPr>
                  <w:sz w:val="20"/>
                  <w:lang w:val="en-IE"/>
                </w:rPr>
                <w:delText>Step name: Terms and conditions</w:delText>
              </w:r>
            </w:del>
            <w:ins w:id="7506" w:author="Author">
              <w:del w:id="7507" w:author="Author">
                <w:r w:rsidR="00F601B3" w:rsidRPr="00E73B40" w:rsidDel="003556A6">
                  <w:rPr>
                    <w:sz w:val="20"/>
                    <w:lang w:val="en-IE"/>
                  </w:rPr>
                  <w:delText>Self-Confirm</w:delText>
                </w:r>
              </w:del>
            </w:ins>
          </w:p>
        </w:tc>
      </w:tr>
    </w:tbl>
    <w:p w14:paraId="49BE08BB" w14:textId="161C51B6" w:rsidR="00986ECE" w:rsidRPr="00E73B40" w:rsidDel="003556A6" w:rsidRDefault="00986ECE" w:rsidP="00986ECE">
      <w:pPr>
        <w:rPr>
          <w:del w:id="7508"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986ECE" w:rsidRPr="00E73B40" w:rsidDel="003556A6" w14:paraId="3337143E" w14:textId="365BE3A5" w:rsidTr="00734D93">
        <w:trPr>
          <w:cnfStyle w:val="100000000000" w:firstRow="1" w:lastRow="0" w:firstColumn="0" w:lastColumn="0" w:oddVBand="0" w:evenVBand="0" w:oddHBand="0" w:evenHBand="0" w:firstRowFirstColumn="0" w:firstRowLastColumn="0" w:lastRowFirstColumn="0" w:lastRowLastColumn="0"/>
          <w:del w:id="7509"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1A61C108" w14:textId="1BF23805" w:rsidR="00986ECE" w:rsidRPr="00E73B40" w:rsidDel="003556A6" w:rsidRDefault="00986ECE" w:rsidP="00734D93">
            <w:pPr>
              <w:rPr>
                <w:del w:id="7510" w:author="Author"/>
                <w:lang w:val="en-IE"/>
              </w:rPr>
            </w:pPr>
            <w:del w:id="7511" w:author="Author">
              <w:r w:rsidRPr="00E73B40" w:rsidDel="003556A6">
                <w:rPr>
                  <w:lang w:val="en-IE"/>
                </w:rPr>
                <w:delText xml:space="preserve">Field Description </w:delText>
              </w:r>
            </w:del>
          </w:p>
        </w:tc>
      </w:tr>
      <w:tr w:rsidR="00986ECE" w:rsidRPr="00E73B40" w:rsidDel="003556A6" w14:paraId="6618DF91" w14:textId="272E4640" w:rsidTr="00734D93">
        <w:trPr>
          <w:del w:id="7512"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63105B2C" w14:textId="6C56F839" w:rsidR="00986ECE" w:rsidRPr="00E73B40" w:rsidDel="003556A6" w:rsidRDefault="00986ECE" w:rsidP="00734D93">
            <w:pPr>
              <w:jc w:val="center"/>
              <w:rPr>
                <w:del w:id="7513" w:author="Author"/>
                <w:b w:val="0"/>
                <w:lang w:val="en-IE"/>
              </w:rPr>
            </w:pPr>
            <w:del w:id="7514" w:author="Author">
              <w:r w:rsidRPr="00E73B40" w:rsidDel="003556A6">
                <w:rPr>
                  <w:lang w:val="en-IE"/>
                </w:rPr>
                <w:delText>Label</w:delText>
              </w:r>
            </w:del>
          </w:p>
        </w:tc>
        <w:tc>
          <w:tcPr>
            <w:tcW w:w="1460" w:type="dxa"/>
            <w:shd w:val="clear" w:color="auto" w:fill="D8D7D5"/>
          </w:tcPr>
          <w:p w14:paraId="0586A039" w14:textId="5F7D9E1D"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15" w:author="Author"/>
                <w:b/>
                <w:lang w:val="en-IE"/>
              </w:rPr>
            </w:pPr>
            <w:del w:id="7516" w:author="Author">
              <w:r w:rsidRPr="00E73B40" w:rsidDel="003556A6">
                <w:rPr>
                  <w:b/>
                  <w:lang w:val="en-IE"/>
                </w:rPr>
                <w:delText>Type</w:delText>
              </w:r>
            </w:del>
          </w:p>
        </w:tc>
        <w:tc>
          <w:tcPr>
            <w:tcW w:w="3686" w:type="dxa"/>
            <w:shd w:val="clear" w:color="auto" w:fill="D8D7D5"/>
          </w:tcPr>
          <w:p w14:paraId="18BD5A24" w14:textId="71279EAA"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17" w:author="Author"/>
                <w:b/>
                <w:lang w:val="en-IE"/>
              </w:rPr>
            </w:pPr>
            <w:del w:id="7518" w:author="Author">
              <w:r w:rsidRPr="00E73B40" w:rsidDel="003556A6">
                <w:rPr>
                  <w:b/>
                  <w:lang w:val="en-IE"/>
                </w:rPr>
                <w:delText>Description</w:delText>
              </w:r>
              <w:r w:rsidRPr="00E73B40" w:rsidDel="003556A6">
                <w:rPr>
                  <w:b/>
                  <w:lang w:val="en-IE"/>
                </w:rPr>
                <w:br/>
              </w:r>
            </w:del>
          </w:p>
        </w:tc>
        <w:tc>
          <w:tcPr>
            <w:tcW w:w="1258" w:type="dxa"/>
            <w:shd w:val="clear" w:color="auto" w:fill="D8D7D5"/>
          </w:tcPr>
          <w:p w14:paraId="3337C9BB" w14:textId="17FEE1B0"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19" w:author="Author"/>
                <w:b/>
                <w:lang w:val="en-IE"/>
              </w:rPr>
            </w:pPr>
            <w:del w:id="7520" w:author="Author">
              <w:r w:rsidRPr="00E73B40" w:rsidDel="003556A6">
                <w:rPr>
                  <w:b/>
                  <w:lang w:val="en-IE"/>
                </w:rPr>
                <w:delText>Read Only</w:delText>
              </w:r>
            </w:del>
          </w:p>
        </w:tc>
        <w:tc>
          <w:tcPr>
            <w:tcW w:w="1127" w:type="dxa"/>
            <w:shd w:val="clear" w:color="auto" w:fill="D8D7D5"/>
          </w:tcPr>
          <w:p w14:paraId="7E42DCAD" w14:textId="2824CF37"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21" w:author="Author"/>
                <w:b/>
                <w:lang w:val="en-IE"/>
              </w:rPr>
            </w:pPr>
            <w:del w:id="7522" w:author="Author">
              <w:r w:rsidRPr="00E73B40" w:rsidDel="003556A6">
                <w:rPr>
                  <w:b/>
                  <w:lang w:val="en-IE"/>
                </w:rPr>
                <w:delText>Mandatory</w:delText>
              </w:r>
            </w:del>
          </w:p>
        </w:tc>
      </w:tr>
      <w:tr w:rsidR="00986ECE" w:rsidRPr="00E73B40" w:rsidDel="003556A6" w14:paraId="033C4D50" w14:textId="6C511A6C" w:rsidTr="00734D93">
        <w:trPr>
          <w:del w:id="7523"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6345AE4B" w14:textId="3549D3DA" w:rsidR="00986ECE" w:rsidRPr="00E73B40" w:rsidDel="003556A6" w:rsidRDefault="00986ECE" w:rsidP="00734D93">
            <w:pPr>
              <w:spacing w:before="40" w:after="40" w:line="240" w:lineRule="exact"/>
              <w:jc w:val="left"/>
              <w:rPr>
                <w:del w:id="7524" w:author="Author"/>
                <w:sz w:val="20"/>
                <w:lang w:val="en-IE"/>
              </w:rPr>
            </w:pPr>
            <w:del w:id="7525" w:author="Author">
              <w:r w:rsidRPr="00E73B40" w:rsidDel="003556A6">
                <w:rPr>
                  <w:sz w:val="20"/>
                  <w:lang w:val="en-IE"/>
                </w:rPr>
                <w:delText>Input area</w:delText>
              </w:r>
            </w:del>
          </w:p>
        </w:tc>
      </w:tr>
      <w:tr w:rsidR="00986ECE" w:rsidRPr="00E73B40" w:rsidDel="003556A6" w14:paraId="1EBD9744" w14:textId="1AD7B2CB" w:rsidTr="00734D93">
        <w:trPr>
          <w:del w:id="752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B6EB647" w14:textId="0E8A6013" w:rsidR="00986ECE" w:rsidRPr="00E73B40" w:rsidDel="003556A6" w:rsidRDefault="00986ECE" w:rsidP="00734D93">
            <w:pPr>
              <w:spacing w:before="40" w:after="40" w:line="240" w:lineRule="exact"/>
              <w:jc w:val="left"/>
              <w:rPr>
                <w:del w:id="7527" w:author="Author"/>
                <w:i/>
                <w:sz w:val="20"/>
                <w:lang w:val="en-IE"/>
              </w:rPr>
            </w:pPr>
            <w:del w:id="7528" w:author="Author">
              <w:r w:rsidRPr="00E73B40" w:rsidDel="003556A6">
                <w:rPr>
                  <w:i/>
                  <w:sz w:val="20"/>
                  <w:lang w:val="en-IE"/>
                </w:rPr>
                <w:delText>Terms and conditions</w:delText>
              </w:r>
            </w:del>
            <w:ins w:id="7529" w:author="Author">
              <w:del w:id="7530" w:author="Author">
                <w:r w:rsidR="00F601B3" w:rsidRPr="00E73B40" w:rsidDel="003556A6">
                  <w:rPr>
                    <w:i/>
                    <w:sz w:val="20"/>
                    <w:lang w:val="en-IE"/>
                  </w:rPr>
                  <w:delText>Self-Confirm</w:delText>
                </w:r>
              </w:del>
            </w:ins>
            <w:del w:id="7531" w:author="Author">
              <w:r w:rsidRPr="00E73B40" w:rsidDel="003556A6">
                <w:rPr>
                  <w:i/>
                  <w:sz w:val="20"/>
                  <w:lang w:val="en-IE"/>
                </w:rPr>
                <w:delText xml:space="preserve"> text</w:delText>
              </w:r>
            </w:del>
          </w:p>
        </w:tc>
        <w:tc>
          <w:tcPr>
            <w:tcW w:w="1460" w:type="dxa"/>
            <w:vAlign w:val="top"/>
          </w:tcPr>
          <w:p w14:paraId="21538ED3" w14:textId="6D94771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32" w:author="Author"/>
                <w:sz w:val="20"/>
                <w:lang w:val="en-IE"/>
              </w:rPr>
            </w:pPr>
            <w:del w:id="7533" w:author="Author">
              <w:r w:rsidRPr="00E73B40" w:rsidDel="003556A6">
                <w:rPr>
                  <w:sz w:val="20"/>
                  <w:lang w:val="en-IE"/>
                </w:rPr>
                <w:delText>Label</w:delText>
              </w:r>
            </w:del>
          </w:p>
        </w:tc>
        <w:tc>
          <w:tcPr>
            <w:tcW w:w="3686" w:type="dxa"/>
            <w:vAlign w:val="top"/>
          </w:tcPr>
          <w:p w14:paraId="3AC96CEE" w14:textId="2655CE70"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34" w:author="Author"/>
                <w:sz w:val="20"/>
                <w:lang w:val="en-IE"/>
              </w:rPr>
            </w:pPr>
            <w:del w:id="7535" w:author="Author">
              <w:r w:rsidRPr="00E73B40" w:rsidDel="003556A6">
                <w:rPr>
                  <w:sz w:val="20"/>
                  <w:lang w:val="en-IE"/>
                </w:rPr>
                <w:delText>Terms and conditions</w:delText>
              </w:r>
            </w:del>
            <w:ins w:id="7536" w:author="Author">
              <w:del w:id="7537" w:author="Author">
                <w:r w:rsidR="00F601B3" w:rsidRPr="00E73B40" w:rsidDel="003556A6">
                  <w:rPr>
                    <w:sz w:val="20"/>
                    <w:lang w:val="en-IE"/>
                  </w:rPr>
                  <w:delText>Self-Confirm</w:delText>
                </w:r>
              </w:del>
            </w:ins>
            <w:del w:id="7538" w:author="Author">
              <w:r w:rsidRPr="00E73B40" w:rsidDel="003556A6">
                <w:rPr>
                  <w:sz w:val="20"/>
                  <w:lang w:val="en-IE"/>
                </w:rPr>
                <w:delText xml:space="preserve"> for customer acceptance.</w:delText>
              </w:r>
            </w:del>
          </w:p>
          <w:p w14:paraId="5CA81610" w14:textId="44DD686B"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39" w:author="Author"/>
                <w:sz w:val="20"/>
                <w:lang w:val="en-IE"/>
              </w:rPr>
            </w:pPr>
            <w:del w:id="7540" w:author="Author">
              <w:r w:rsidRPr="00E73B40" w:rsidDel="003556A6">
                <w:rPr>
                  <w:sz w:val="20"/>
                  <w:lang w:val="en-IE"/>
                </w:rPr>
                <w:delText>This text is configurable on Reference Data UFE_RD149.</w:delText>
              </w:r>
            </w:del>
          </w:p>
        </w:tc>
        <w:tc>
          <w:tcPr>
            <w:tcW w:w="1258" w:type="dxa"/>
            <w:vAlign w:val="top"/>
          </w:tcPr>
          <w:p w14:paraId="37633F87" w14:textId="7CFBA084"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41" w:author="Author"/>
                <w:sz w:val="20"/>
                <w:lang w:val="en-IE"/>
              </w:rPr>
            </w:pPr>
            <w:del w:id="7542" w:author="Author">
              <w:r w:rsidRPr="00E73B40" w:rsidDel="003556A6">
                <w:rPr>
                  <w:sz w:val="20"/>
                  <w:lang w:val="en-IE"/>
                </w:rPr>
                <w:delText>-</w:delText>
              </w:r>
            </w:del>
          </w:p>
        </w:tc>
        <w:tc>
          <w:tcPr>
            <w:tcW w:w="1127" w:type="dxa"/>
            <w:vAlign w:val="top"/>
          </w:tcPr>
          <w:p w14:paraId="7588DE1B" w14:textId="5C49EB60"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43" w:author="Author"/>
                <w:sz w:val="20"/>
                <w:lang w:val="en-IE"/>
              </w:rPr>
            </w:pPr>
            <w:del w:id="7544" w:author="Author">
              <w:r w:rsidRPr="00E73B40" w:rsidDel="003556A6">
                <w:rPr>
                  <w:sz w:val="20"/>
                  <w:lang w:val="en-IE"/>
                </w:rPr>
                <w:delText>-</w:delText>
              </w:r>
            </w:del>
          </w:p>
        </w:tc>
      </w:tr>
      <w:tr w:rsidR="00986ECE" w:rsidRPr="00E73B40" w:rsidDel="003556A6" w14:paraId="23982EA7" w14:textId="726C2FC7" w:rsidTr="00986ECE">
        <w:trPr>
          <w:del w:id="754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21B9E68" w14:textId="75BC009A" w:rsidR="00986ECE" w:rsidRPr="00E73B40" w:rsidDel="003556A6" w:rsidRDefault="00986ECE" w:rsidP="00986ECE">
            <w:pPr>
              <w:spacing w:before="40" w:after="40" w:line="240" w:lineRule="exact"/>
              <w:jc w:val="left"/>
              <w:rPr>
                <w:del w:id="7546" w:author="Author"/>
                <w:sz w:val="20"/>
                <w:lang w:val="en-IE"/>
              </w:rPr>
            </w:pPr>
            <w:del w:id="7547" w:author="Author">
              <w:r w:rsidRPr="00E73B40" w:rsidDel="003556A6">
                <w:rPr>
                  <w:sz w:val="20"/>
                  <w:lang w:val="en-IE"/>
                </w:rPr>
                <w:delText>The customer read and accepts the terms and conditions</w:delText>
              </w:r>
            </w:del>
            <w:ins w:id="7548" w:author="Author">
              <w:del w:id="7549" w:author="Author">
                <w:r w:rsidR="00F601B3" w:rsidRPr="00E73B40" w:rsidDel="003556A6">
                  <w:rPr>
                    <w:sz w:val="20"/>
                    <w:lang w:val="en-IE"/>
                  </w:rPr>
                  <w:delText>Self-Confirm</w:delText>
                </w:r>
              </w:del>
            </w:ins>
          </w:p>
        </w:tc>
        <w:tc>
          <w:tcPr>
            <w:tcW w:w="1460" w:type="dxa"/>
          </w:tcPr>
          <w:p w14:paraId="1898B182" w14:textId="48701CB0"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50" w:author="Author"/>
                <w:sz w:val="20"/>
                <w:lang w:val="en-IE"/>
              </w:rPr>
            </w:pPr>
            <w:del w:id="7551" w:author="Author">
              <w:r w:rsidRPr="00E73B40" w:rsidDel="003556A6">
                <w:rPr>
                  <w:sz w:val="20"/>
                  <w:lang w:val="en-IE"/>
                </w:rPr>
                <w:delText>Checkbox</w:delText>
              </w:r>
            </w:del>
          </w:p>
        </w:tc>
        <w:tc>
          <w:tcPr>
            <w:tcW w:w="3686" w:type="dxa"/>
          </w:tcPr>
          <w:p w14:paraId="34DE84C5" w14:textId="7A9C43FC"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52" w:author="Author"/>
                <w:sz w:val="20"/>
                <w:lang w:val="en-IE"/>
              </w:rPr>
            </w:pPr>
            <w:del w:id="7553" w:author="Author">
              <w:r w:rsidRPr="00E73B40" w:rsidDel="003556A6">
                <w:rPr>
                  <w:sz w:val="20"/>
                  <w:lang w:val="en-IE"/>
                </w:rPr>
                <w:delText>Indicates if the customer accepts the terms and conditions</w:delText>
              </w:r>
            </w:del>
            <w:ins w:id="7554" w:author="Author">
              <w:del w:id="7555" w:author="Author">
                <w:r w:rsidR="00F601B3" w:rsidRPr="00E73B40" w:rsidDel="003556A6">
                  <w:rPr>
                    <w:sz w:val="20"/>
                    <w:lang w:val="en-IE"/>
                  </w:rPr>
                  <w:delText>Self-Confirm</w:delText>
                </w:r>
              </w:del>
            </w:ins>
            <w:del w:id="7556" w:author="Author">
              <w:r w:rsidRPr="00E73B40" w:rsidDel="003556A6">
                <w:rPr>
                  <w:sz w:val="20"/>
                  <w:lang w:val="en-IE"/>
                </w:rPr>
                <w:delText xml:space="preserve"> for the offers that are being subscribed.</w:delText>
              </w:r>
            </w:del>
          </w:p>
        </w:tc>
        <w:tc>
          <w:tcPr>
            <w:tcW w:w="1258" w:type="dxa"/>
          </w:tcPr>
          <w:p w14:paraId="57984A6A" w14:textId="57E926E3"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57" w:author="Author"/>
                <w:sz w:val="20"/>
                <w:lang w:val="en-IE"/>
              </w:rPr>
            </w:pPr>
            <w:del w:id="7558" w:author="Author">
              <w:r w:rsidRPr="00E73B40" w:rsidDel="003556A6">
                <w:rPr>
                  <w:sz w:val="20"/>
                  <w:lang w:val="en-IE"/>
                </w:rPr>
                <w:delText>No</w:delText>
              </w:r>
            </w:del>
          </w:p>
        </w:tc>
        <w:tc>
          <w:tcPr>
            <w:tcW w:w="1127" w:type="dxa"/>
          </w:tcPr>
          <w:p w14:paraId="086B9DFA" w14:textId="2685B48C"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59" w:author="Author"/>
                <w:sz w:val="20"/>
                <w:lang w:val="en-IE"/>
              </w:rPr>
            </w:pPr>
            <w:del w:id="7560" w:author="Author">
              <w:r w:rsidRPr="00E73B40" w:rsidDel="003556A6">
                <w:rPr>
                  <w:sz w:val="20"/>
                  <w:lang w:val="en-IE"/>
                </w:rPr>
                <w:delText>Yes</w:delText>
              </w:r>
            </w:del>
          </w:p>
        </w:tc>
      </w:tr>
      <w:tr w:rsidR="00986ECE" w:rsidRPr="00E73B40" w:rsidDel="003556A6" w14:paraId="2D389335" w14:textId="1C7AFF81" w:rsidTr="00734D93">
        <w:trPr>
          <w:del w:id="7561"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3B260CE" w14:textId="3B71EC17" w:rsidR="00986ECE" w:rsidRPr="00E73B40" w:rsidDel="003556A6" w:rsidRDefault="00986ECE" w:rsidP="00734D93">
            <w:pPr>
              <w:spacing w:before="40" w:after="40" w:line="240" w:lineRule="exact"/>
              <w:jc w:val="left"/>
              <w:rPr>
                <w:del w:id="7562" w:author="Author"/>
                <w:sz w:val="20"/>
                <w:lang w:val="en-IE"/>
              </w:rPr>
            </w:pPr>
            <w:del w:id="7563" w:author="Author">
              <w:r w:rsidRPr="00E73B40" w:rsidDel="003556A6">
                <w:rPr>
                  <w:sz w:val="20"/>
                  <w:lang w:val="en-IE"/>
                </w:rPr>
                <w:delText>Actions area</w:delText>
              </w:r>
            </w:del>
          </w:p>
        </w:tc>
      </w:tr>
      <w:tr w:rsidR="00986ECE" w:rsidRPr="00E73B40" w:rsidDel="003556A6" w14:paraId="15A5FFA1" w14:textId="3F126336" w:rsidTr="00734D93">
        <w:trPr>
          <w:del w:id="756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741FF5" w14:textId="35A8C6D7" w:rsidR="00986ECE" w:rsidRPr="00E73B40" w:rsidDel="003556A6" w:rsidRDefault="00986ECE" w:rsidP="00734D93">
            <w:pPr>
              <w:spacing w:before="40" w:after="40" w:line="240" w:lineRule="exact"/>
              <w:jc w:val="left"/>
              <w:rPr>
                <w:del w:id="7565" w:author="Author"/>
                <w:sz w:val="20"/>
                <w:lang w:val="en-IE"/>
              </w:rPr>
            </w:pPr>
            <w:del w:id="7566" w:author="Author">
              <w:r w:rsidRPr="00E73B40" w:rsidDel="003556A6">
                <w:rPr>
                  <w:sz w:val="20"/>
                  <w:lang w:val="en-IE"/>
                </w:rPr>
                <w:delText>Previous</w:delText>
              </w:r>
            </w:del>
          </w:p>
        </w:tc>
        <w:tc>
          <w:tcPr>
            <w:tcW w:w="1460" w:type="dxa"/>
            <w:vAlign w:val="top"/>
          </w:tcPr>
          <w:p w14:paraId="77FAF3AF" w14:textId="26E0EAD1"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67" w:author="Author"/>
                <w:sz w:val="20"/>
                <w:lang w:val="en-IE"/>
              </w:rPr>
            </w:pPr>
            <w:del w:id="7568" w:author="Author">
              <w:r w:rsidRPr="00E73B40" w:rsidDel="003556A6">
                <w:rPr>
                  <w:sz w:val="20"/>
                  <w:lang w:val="en-IE"/>
                </w:rPr>
                <w:delText>Button</w:delText>
              </w:r>
            </w:del>
          </w:p>
        </w:tc>
        <w:tc>
          <w:tcPr>
            <w:tcW w:w="3686" w:type="dxa"/>
            <w:vAlign w:val="top"/>
          </w:tcPr>
          <w:p w14:paraId="7163802D" w14:textId="1D9D1D0F"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69" w:author="Author"/>
                <w:sz w:val="20"/>
                <w:lang w:val="en-IE"/>
              </w:rPr>
            </w:pPr>
            <w:del w:id="7570" w:author="Author">
              <w:r w:rsidRPr="00E73B40" w:rsidDel="003556A6">
                <w:rPr>
                  <w:sz w:val="20"/>
                  <w:lang w:val="en-IE"/>
                </w:rPr>
                <w:delText>Go back to the previous step.</w:delText>
              </w:r>
            </w:del>
          </w:p>
        </w:tc>
        <w:tc>
          <w:tcPr>
            <w:tcW w:w="1258" w:type="dxa"/>
            <w:vAlign w:val="top"/>
          </w:tcPr>
          <w:p w14:paraId="11392514" w14:textId="2F7086B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1" w:author="Author"/>
                <w:sz w:val="20"/>
                <w:lang w:val="en-IE"/>
              </w:rPr>
            </w:pPr>
            <w:del w:id="7572" w:author="Author">
              <w:r w:rsidRPr="00E73B40" w:rsidDel="003556A6">
                <w:rPr>
                  <w:sz w:val="20"/>
                  <w:lang w:val="en-IE"/>
                </w:rPr>
                <w:delText>-</w:delText>
              </w:r>
            </w:del>
          </w:p>
        </w:tc>
        <w:tc>
          <w:tcPr>
            <w:tcW w:w="1127" w:type="dxa"/>
            <w:vAlign w:val="top"/>
          </w:tcPr>
          <w:p w14:paraId="585024F0" w14:textId="0AECF226"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3" w:author="Author"/>
                <w:sz w:val="20"/>
                <w:lang w:val="en-IE"/>
              </w:rPr>
            </w:pPr>
            <w:del w:id="7574" w:author="Author">
              <w:r w:rsidRPr="00E73B40" w:rsidDel="003556A6">
                <w:rPr>
                  <w:sz w:val="20"/>
                  <w:lang w:val="en-IE"/>
                </w:rPr>
                <w:delText>-</w:delText>
              </w:r>
            </w:del>
          </w:p>
        </w:tc>
      </w:tr>
      <w:tr w:rsidR="00986ECE" w:rsidRPr="00E73B40" w:rsidDel="003556A6" w14:paraId="51858CC3" w14:textId="573193DB" w:rsidTr="00734D93">
        <w:trPr>
          <w:del w:id="757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C4C814E" w14:textId="3F74EC6E" w:rsidR="00986ECE" w:rsidRPr="00E73B40" w:rsidDel="003556A6" w:rsidRDefault="00986ECE" w:rsidP="00734D93">
            <w:pPr>
              <w:spacing w:before="40" w:after="40" w:line="240" w:lineRule="exact"/>
              <w:jc w:val="left"/>
              <w:rPr>
                <w:del w:id="7576" w:author="Author"/>
                <w:sz w:val="20"/>
                <w:lang w:val="en-IE"/>
              </w:rPr>
            </w:pPr>
            <w:del w:id="7577" w:author="Author">
              <w:r w:rsidRPr="00E73B40" w:rsidDel="003556A6">
                <w:rPr>
                  <w:sz w:val="20"/>
                  <w:lang w:val="en-IE"/>
                </w:rPr>
                <w:delText>Next</w:delText>
              </w:r>
            </w:del>
          </w:p>
        </w:tc>
        <w:tc>
          <w:tcPr>
            <w:tcW w:w="1460" w:type="dxa"/>
            <w:vAlign w:val="top"/>
          </w:tcPr>
          <w:p w14:paraId="3E09618E" w14:textId="039EFB53"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8" w:author="Author"/>
                <w:sz w:val="20"/>
                <w:lang w:val="en-IE"/>
              </w:rPr>
            </w:pPr>
            <w:del w:id="7579" w:author="Author">
              <w:r w:rsidRPr="00E73B40" w:rsidDel="003556A6">
                <w:rPr>
                  <w:sz w:val="20"/>
                  <w:lang w:val="en-IE"/>
                </w:rPr>
                <w:delText>Button</w:delText>
              </w:r>
            </w:del>
          </w:p>
        </w:tc>
        <w:tc>
          <w:tcPr>
            <w:tcW w:w="3686" w:type="dxa"/>
            <w:vAlign w:val="top"/>
          </w:tcPr>
          <w:p w14:paraId="08F064B9" w14:textId="2C4CC8A2"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0" w:author="Author"/>
                <w:sz w:val="20"/>
                <w:lang w:val="en-IE"/>
              </w:rPr>
            </w:pPr>
            <w:del w:id="7581" w:author="Author">
              <w:r w:rsidRPr="00E73B40" w:rsidDel="003556A6">
                <w:rPr>
                  <w:sz w:val="20"/>
                  <w:lang w:val="en-IE"/>
                </w:rPr>
                <w:delText>Sends user to the next step.</w:delText>
              </w:r>
            </w:del>
          </w:p>
        </w:tc>
        <w:tc>
          <w:tcPr>
            <w:tcW w:w="1258" w:type="dxa"/>
            <w:vAlign w:val="top"/>
          </w:tcPr>
          <w:p w14:paraId="0954C269" w14:textId="18B9BFC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2" w:author="Author"/>
                <w:sz w:val="20"/>
                <w:lang w:val="en-IE"/>
              </w:rPr>
            </w:pPr>
            <w:del w:id="7583" w:author="Author">
              <w:r w:rsidRPr="00E73B40" w:rsidDel="003556A6">
                <w:rPr>
                  <w:sz w:val="20"/>
                  <w:lang w:val="en-IE"/>
                </w:rPr>
                <w:delText>-</w:delText>
              </w:r>
            </w:del>
          </w:p>
        </w:tc>
        <w:tc>
          <w:tcPr>
            <w:tcW w:w="1127" w:type="dxa"/>
            <w:vAlign w:val="top"/>
          </w:tcPr>
          <w:p w14:paraId="13B2E846" w14:textId="28FEEF5D"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4" w:author="Author"/>
                <w:sz w:val="20"/>
                <w:lang w:val="en-IE"/>
              </w:rPr>
            </w:pPr>
            <w:del w:id="7585" w:author="Author">
              <w:r w:rsidRPr="00E73B40" w:rsidDel="003556A6">
                <w:rPr>
                  <w:sz w:val="20"/>
                  <w:lang w:val="en-IE"/>
                </w:rPr>
                <w:delText>-</w:delText>
              </w:r>
            </w:del>
          </w:p>
        </w:tc>
      </w:tr>
    </w:tbl>
    <w:p w14:paraId="4269B7EA" w14:textId="240226EE" w:rsidR="00A0379A" w:rsidRPr="00E73B40" w:rsidDel="003556A6" w:rsidRDefault="00A0379A">
      <w:pPr>
        <w:rPr>
          <w:del w:id="7586" w:author="Author"/>
          <w:lang w:val="en-IE"/>
        </w:rPr>
      </w:pPr>
    </w:p>
    <w:p w14:paraId="0FD614E5" w14:textId="4FAC97CD" w:rsidR="000A7A97" w:rsidRPr="00E73B40" w:rsidRDefault="000A7A97" w:rsidP="003E33DD">
      <w:pPr>
        <w:pStyle w:val="Heading4"/>
        <w:rPr>
          <w:ins w:id="7587" w:author="Author"/>
          <w:lang w:val="en-IE"/>
        </w:rPr>
      </w:pPr>
      <w:ins w:id="7588" w:author="Author">
        <w:r w:rsidRPr="00E73B40">
          <w:rPr>
            <w:lang w:val="en-IE"/>
          </w:rPr>
          <w:t xml:space="preserve">Phase </w:t>
        </w:r>
        <w:r w:rsidR="0082785D">
          <w:rPr>
            <w:lang w:val="en-IE"/>
          </w:rPr>
          <w:t>VII</w:t>
        </w:r>
        <w:r w:rsidRPr="00E73B40">
          <w:rPr>
            <w:lang w:val="en-IE"/>
          </w:rPr>
          <w:t xml:space="preserve"> – Contracts and documentation</w:t>
        </w:r>
      </w:ins>
    </w:p>
    <w:p w14:paraId="297B0B32" w14:textId="77777777" w:rsidR="000A7A97" w:rsidRPr="00E73B40" w:rsidRDefault="000A7A97" w:rsidP="000A7A97">
      <w:pPr>
        <w:pStyle w:val="Heading5"/>
        <w:rPr>
          <w:ins w:id="7589" w:author="Author"/>
          <w:lang w:val="en-IE"/>
        </w:rPr>
      </w:pPr>
      <w:ins w:id="7590" w:author="Author">
        <w:r w:rsidRPr="00E73B40">
          <w:rPr>
            <w:lang w:val="en-IE"/>
          </w:rPr>
          <w:t>Documentation step</w:t>
        </w:r>
      </w:ins>
    </w:p>
    <w:p w14:paraId="70695248" w14:textId="2B487136" w:rsidR="000A7A97" w:rsidRPr="00E73B40" w:rsidRDefault="000A7A97" w:rsidP="000A7A97">
      <w:pPr>
        <w:rPr>
          <w:ins w:id="7591" w:author="Author"/>
          <w:lang w:val="en-IE"/>
        </w:rPr>
      </w:pPr>
      <w:ins w:id="7592" w:author="Author">
        <w:r w:rsidRPr="00E73B40">
          <w:rPr>
            <w:noProof/>
            <w:lang w:val="en-IE" w:eastAsia="pt-PT"/>
          </w:rPr>
          <w:t xml:space="preserve"> </w:t>
        </w:r>
        <w:r w:rsidR="00965F0E" w:rsidRPr="00E73B40">
          <w:rPr>
            <w:noProof/>
            <w:lang w:val="en-IE" w:eastAsia="pt-PT"/>
          </w:rPr>
          <w:t xml:space="preserve"> </w:t>
        </w:r>
        <w:r w:rsidR="00965F0E" w:rsidRPr="00E73B40">
          <w:rPr>
            <w:noProof/>
            <w:lang w:val="pt-PT" w:eastAsia="pt-PT"/>
          </w:rPr>
          <w:drawing>
            <wp:inline distT="0" distB="0" distL="0" distR="0" wp14:anchorId="55898B58" wp14:editId="18B387FC">
              <wp:extent cx="5943600" cy="5046980"/>
              <wp:effectExtent l="0" t="0" r="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5046980"/>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0A7A97" w:rsidRPr="00E73B40" w14:paraId="29308AA0" w14:textId="77777777" w:rsidTr="000A7A97">
        <w:trPr>
          <w:cnfStyle w:val="100000000000" w:firstRow="1" w:lastRow="0" w:firstColumn="0" w:lastColumn="0" w:oddVBand="0" w:evenVBand="0" w:oddHBand="0" w:evenHBand="0" w:firstRowFirstColumn="0" w:firstRowLastColumn="0" w:lastRowFirstColumn="0" w:lastRowLastColumn="0"/>
          <w:ins w:id="7593"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3867B30" w14:textId="77777777" w:rsidR="000A7A97" w:rsidRPr="00E73B40" w:rsidRDefault="000A7A97" w:rsidP="000A7A97">
            <w:pPr>
              <w:rPr>
                <w:ins w:id="7594" w:author="Author"/>
                <w:lang w:val="en-IE"/>
              </w:rPr>
            </w:pPr>
            <w:ins w:id="7595" w:author="Author">
              <w:r w:rsidRPr="00E73B40">
                <w:rPr>
                  <w:lang w:val="en-IE"/>
                </w:rPr>
                <w:t>Screen Description</w:t>
              </w:r>
            </w:ins>
          </w:p>
        </w:tc>
      </w:tr>
      <w:tr w:rsidR="000A7A97" w:rsidRPr="00E73B40" w14:paraId="78D7E4FA" w14:textId="77777777" w:rsidTr="000A7A97">
        <w:trPr>
          <w:ins w:id="7596"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642D9B7" w14:textId="77777777" w:rsidR="000A7A97" w:rsidRPr="00E73B40" w:rsidRDefault="000A7A97" w:rsidP="000A7A97">
            <w:pPr>
              <w:jc w:val="right"/>
              <w:rPr>
                <w:ins w:id="7597" w:author="Author"/>
                <w:lang w:val="en-IE"/>
              </w:rPr>
            </w:pPr>
            <w:ins w:id="7598" w:author="Author">
              <w:r w:rsidRPr="00E73B40">
                <w:rPr>
                  <w:lang w:val="en-IE"/>
                </w:rPr>
                <w:t>Display Name</w:t>
              </w:r>
            </w:ins>
          </w:p>
        </w:tc>
        <w:tc>
          <w:tcPr>
            <w:tcW w:w="7619" w:type="dxa"/>
          </w:tcPr>
          <w:p w14:paraId="0DA72729" w14:textId="77777777" w:rsidR="000A7A97" w:rsidRPr="00E73B40" w:rsidRDefault="000A7A97" w:rsidP="000A7A97">
            <w:pPr>
              <w:jc w:val="left"/>
              <w:cnfStyle w:val="000000000000" w:firstRow="0" w:lastRow="0" w:firstColumn="0" w:lastColumn="0" w:oddVBand="0" w:evenVBand="0" w:oddHBand="0" w:evenHBand="0" w:firstRowFirstColumn="0" w:firstRowLastColumn="0" w:lastRowFirstColumn="0" w:lastRowLastColumn="0"/>
              <w:rPr>
                <w:ins w:id="7599" w:author="Author"/>
                <w:sz w:val="20"/>
                <w:lang w:val="en-IE"/>
              </w:rPr>
            </w:pPr>
            <w:ins w:id="7600" w:author="Author">
              <w:r w:rsidRPr="00E73B40">
                <w:rPr>
                  <w:sz w:val="20"/>
                  <w:lang w:val="en-IE"/>
                </w:rPr>
                <w:t>Process name: Sales</w:t>
              </w:r>
            </w:ins>
          </w:p>
          <w:p w14:paraId="60961607" w14:textId="77777777" w:rsidR="000A7A97" w:rsidRPr="00E73B40" w:rsidRDefault="000A7A97" w:rsidP="000A7A97">
            <w:pPr>
              <w:jc w:val="left"/>
              <w:cnfStyle w:val="000000000000" w:firstRow="0" w:lastRow="0" w:firstColumn="0" w:lastColumn="0" w:oddVBand="0" w:evenVBand="0" w:oddHBand="0" w:evenHBand="0" w:firstRowFirstColumn="0" w:firstRowLastColumn="0" w:lastRowFirstColumn="0" w:lastRowLastColumn="0"/>
              <w:rPr>
                <w:ins w:id="7601" w:author="Author"/>
                <w:sz w:val="20"/>
                <w:lang w:val="en-IE"/>
              </w:rPr>
            </w:pPr>
            <w:ins w:id="7602" w:author="Author">
              <w:r w:rsidRPr="00E73B40">
                <w:rPr>
                  <w:sz w:val="20"/>
                  <w:lang w:val="en-IE"/>
                </w:rPr>
                <w:t>Step name: Documentation</w:t>
              </w:r>
            </w:ins>
          </w:p>
        </w:tc>
      </w:tr>
    </w:tbl>
    <w:p w14:paraId="0D78543E" w14:textId="77777777" w:rsidR="000A7A97" w:rsidRPr="00E73B40" w:rsidRDefault="000A7A97" w:rsidP="000A7A97">
      <w:pPr>
        <w:rPr>
          <w:ins w:id="7603"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0A7A97" w:rsidRPr="00E73B40" w14:paraId="4BFF82E1" w14:textId="77777777" w:rsidTr="000A7A97">
        <w:trPr>
          <w:cnfStyle w:val="100000000000" w:firstRow="1" w:lastRow="0" w:firstColumn="0" w:lastColumn="0" w:oddVBand="0" w:evenVBand="0" w:oddHBand="0" w:evenHBand="0" w:firstRowFirstColumn="0" w:firstRowLastColumn="0" w:lastRowFirstColumn="0" w:lastRowLastColumn="0"/>
          <w:ins w:id="7604"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C448718" w14:textId="77777777" w:rsidR="000A7A97" w:rsidRPr="00E73B40" w:rsidRDefault="000A7A97" w:rsidP="000A7A97">
            <w:pPr>
              <w:rPr>
                <w:ins w:id="7605" w:author="Author"/>
                <w:lang w:val="en-IE"/>
              </w:rPr>
            </w:pPr>
            <w:ins w:id="7606" w:author="Author">
              <w:r w:rsidRPr="00E73B40">
                <w:rPr>
                  <w:lang w:val="en-IE"/>
                </w:rPr>
                <w:lastRenderedPageBreak/>
                <w:t xml:space="preserve">Field Description </w:t>
              </w:r>
            </w:ins>
          </w:p>
        </w:tc>
      </w:tr>
      <w:tr w:rsidR="000A7A97" w:rsidRPr="00E73B40" w14:paraId="7FD6C62C" w14:textId="77777777" w:rsidTr="000A7A97">
        <w:trPr>
          <w:ins w:id="7607"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244CBF71" w14:textId="77777777" w:rsidR="000A7A97" w:rsidRPr="00E73B40" w:rsidRDefault="000A7A97" w:rsidP="000A7A97">
            <w:pPr>
              <w:jc w:val="center"/>
              <w:rPr>
                <w:ins w:id="7608" w:author="Author"/>
                <w:b w:val="0"/>
                <w:lang w:val="en-IE"/>
              </w:rPr>
            </w:pPr>
            <w:ins w:id="7609" w:author="Author">
              <w:r w:rsidRPr="00E73B40">
                <w:rPr>
                  <w:lang w:val="en-IE"/>
                </w:rPr>
                <w:t>Label</w:t>
              </w:r>
            </w:ins>
          </w:p>
        </w:tc>
        <w:tc>
          <w:tcPr>
            <w:tcW w:w="1460" w:type="dxa"/>
            <w:shd w:val="clear" w:color="auto" w:fill="D8D7D5"/>
          </w:tcPr>
          <w:p w14:paraId="2F591364"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10" w:author="Author"/>
                <w:b/>
                <w:lang w:val="en-IE"/>
              </w:rPr>
            </w:pPr>
            <w:ins w:id="7611" w:author="Author">
              <w:r w:rsidRPr="00E73B40">
                <w:rPr>
                  <w:b/>
                  <w:lang w:val="en-IE"/>
                </w:rPr>
                <w:t>Type</w:t>
              </w:r>
            </w:ins>
          </w:p>
        </w:tc>
        <w:tc>
          <w:tcPr>
            <w:tcW w:w="3686" w:type="dxa"/>
            <w:shd w:val="clear" w:color="auto" w:fill="D8D7D5"/>
          </w:tcPr>
          <w:p w14:paraId="0749A5CB"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12" w:author="Author"/>
                <w:b/>
                <w:lang w:val="en-IE"/>
              </w:rPr>
            </w:pPr>
            <w:ins w:id="7613" w:author="Author">
              <w:r w:rsidRPr="00E73B40">
                <w:rPr>
                  <w:b/>
                  <w:lang w:val="en-IE"/>
                </w:rPr>
                <w:t>Description</w:t>
              </w:r>
              <w:r w:rsidRPr="00E73B40">
                <w:rPr>
                  <w:b/>
                  <w:lang w:val="en-IE"/>
                </w:rPr>
                <w:br/>
              </w:r>
            </w:ins>
          </w:p>
        </w:tc>
        <w:tc>
          <w:tcPr>
            <w:tcW w:w="1258" w:type="dxa"/>
            <w:shd w:val="clear" w:color="auto" w:fill="D8D7D5"/>
          </w:tcPr>
          <w:p w14:paraId="2F6A14A5"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14" w:author="Author"/>
                <w:b/>
                <w:lang w:val="en-IE"/>
              </w:rPr>
            </w:pPr>
            <w:ins w:id="7615" w:author="Author">
              <w:r w:rsidRPr="00E73B40">
                <w:rPr>
                  <w:b/>
                  <w:lang w:val="en-IE"/>
                </w:rPr>
                <w:t>Read Only</w:t>
              </w:r>
            </w:ins>
          </w:p>
        </w:tc>
        <w:tc>
          <w:tcPr>
            <w:tcW w:w="1127" w:type="dxa"/>
            <w:shd w:val="clear" w:color="auto" w:fill="D8D7D5"/>
          </w:tcPr>
          <w:p w14:paraId="13A6C4C0"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16" w:author="Author"/>
                <w:b/>
                <w:lang w:val="en-IE"/>
              </w:rPr>
            </w:pPr>
            <w:ins w:id="7617" w:author="Author">
              <w:r w:rsidRPr="00E73B40">
                <w:rPr>
                  <w:b/>
                  <w:lang w:val="en-IE"/>
                </w:rPr>
                <w:t>Mandatory</w:t>
              </w:r>
            </w:ins>
          </w:p>
        </w:tc>
      </w:tr>
      <w:tr w:rsidR="000A7A97" w:rsidRPr="00E73B40" w14:paraId="05241F15" w14:textId="77777777" w:rsidTr="000A7A97">
        <w:trPr>
          <w:ins w:id="7618"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6D7D90AD" w14:textId="77777777" w:rsidR="000A7A97" w:rsidRPr="00E73B40" w:rsidRDefault="000A7A97" w:rsidP="000A7A97">
            <w:pPr>
              <w:spacing w:before="40" w:after="40" w:line="240" w:lineRule="exact"/>
              <w:jc w:val="left"/>
              <w:rPr>
                <w:ins w:id="7619" w:author="Author"/>
                <w:sz w:val="20"/>
                <w:lang w:val="en-IE"/>
              </w:rPr>
            </w:pPr>
            <w:ins w:id="7620" w:author="Author">
              <w:r w:rsidRPr="00E73B40">
                <w:rPr>
                  <w:sz w:val="20"/>
                  <w:lang w:val="en-IE"/>
                </w:rPr>
                <w:t>Contracts area</w:t>
              </w:r>
              <w:r w:rsidRPr="00E73B40">
                <w:rPr>
                  <w:b w:val="0"/>
                  <w:i/>
                  <w:sz w:val="20"/>
                  <w:lang w:val="en-IE"/>
                </w:rPr>
                <w:t xml:space="preserve"> – only available if there is, at least, on contract.</w:t>
              </w:r>
            </w:ins>
          </w:p>
        </w:tc>
      </w:tr>
      <w:tr w:rsidR="000A7A97" w:rsidRPr="00E73B40" w14:paraId="29B293B7" w14:textId="77777777" w:rsidTr="000A7A97">
        <w:trPr>
          <w:ins w:id="762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5C92133" w14:textId="77777777" w:rsidR="000A7A97" w:rsidRPr="00E73B40" w:rsidRDefault="000A7A97" w:rsidP="000A7A97">
            <w:pPr>
              <w:spacing w:before="40" w:after="40" w:line="240" w:lineRule="exact"/>
              <w:jc w:val="left"/>
              <w:rPr>
                <w:ins w:id="7622" w:author="Author"/>
                <w:sz w:val="20"/>
                <w:lang w:val="en-IE"/>
              </w:rPr>
            </w:pPr>
            <w:ins w:id="7623" w:author="Author">
              <w:r w:rsidRPr="00E73B40">
                <w:rPr>
                  <w:sz w:val="20"/>
                  <w:lang w:val="en-IE"/>
                </w:rPr>
                <w:t>Contracts</w:t>
              </w:r>
            </w:ins>
          </w:p>
        </w:tc>
        <w:tc>
          <w:tcPr>
            <w:tcW w:w="1460" w:type="dxa"/>
            <w:vAlign w:val="top"/>
          </w:tcPr>
          <w:p w14:paraId="200B80B0"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24" w:author="Author"/>
                <w:sz w:val="20"/>
                <w:lang w:val="en-IE"/>
              </w:rPr>
            </w:pPr>
            <w:ins w:id="7625" w:author="Author">
              <w:r w:rsidRPr="00E73B40">
                <w:rPr>
                  <w:sz w:val="20"/>
                  <w:lang w:val="en-IE"/>
                </w:rPr>
                <w:t>Download file</w:t>
              </w:r>
            </w:ins>
          </w:p>
        </w:tc>
        <w:tc>
          <w:tcPr>
            <w:tcW w:w="3686" w:type="dxa"/>
            <w:vAlign w:val="top"/>
          </w:tcPr>
          <w:p w14:paraId="7454ADA3"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26" w:author="Author"/>
                <w:sz w:val="20"/>
                <w:lang w:val="en-IE"/>
              </w:rPr>
            </w:pPr>
            <w:ins w:id="7627" w:author="Author">
              <w:r w:rsidRPr="00E73B40">
                <w:rPr>
                  <w:sz w:val="20"/>
                  <w:lang w:val="en-IE"/>
                </w:rPr>
                <w:t>Generated contract.</w:t>
              </w:r>
            </w:ins>
          </w:p>
        </w:tc>
        <w:tc>
          <w:tcPr>
            <w:tcW w:w="1258" w:type="dxa"/>
            <w:vAlign w:val="top"/>
          </w:tcPr>
          <w:p w14:paraId="6F962DEA"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28" w:author="Author"/>
                <w:sz w:val="20"/>
                <w:lang w:val="en-IE"/>
              </w:rPr>
            </w:pPr>
            <w:ins w:id="7629" w:author="Author">
              <w:r w:rsidRPr="00E73B40">
                <w:rPr>
                  <w:sz w:val="20"/>
                  <w:lang w:val="en-IE"/>
                </w:rPr>
                <w:t>-</w:t>
              </w:r>
            </w:ins>
          </w:p>
        </w:tc>
        <w:tc>
          <w:tcPr>
            <w:tcW w:w="1127" w:type="dxa"/>
            <w:vAlign w:val="top"/>
          </w:tcPr>
          <w:p w14:paraId="6F6C52D4"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0" w:author="Author"/>
                <w:sz w:val="20"/>
                <w:lang w:val="en-IE"/>
              </w:rPr>
            </w:pPr>
            <w:ins w:id="7631" w:author="Author">
              <w:r w:rsidRPr="00E73B40">
                <w:rPr>
                  <w:sz w:val="20"/>
                  <w:lang w:val="en-IE"/>
                </w:rPr>
                <w:t>-</w:t>
              </w:r>
            </w:ins>
          </w:p>
        </w:tc>
      </w:tr>
      <w:tr w:rsidR="000A7A97" w:rsidRPr="00E73B40" w14:paraId="7BFBD0E3" w14:textId="77777777" w:rsidTr="000A7A97">
        <w:trPr>
          <w:ins w:id="763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2D9A155" w14:textId="77777777" w:rsidR="000A7A97" w:rsidRPr="00E73B40" w:rsidRDefault="000A7A97" w:rsidP="000A7A97">
            <w:pPr>
              <w:spacing w:before="40" w:after="40" w:line="240" w:lineRule="exact"/>
              <w:jc w:val="left"/>
              <w:rPr>
                <w:ins w:id="7633" w:author="Author"/>
                <w:sz w:val="20"/>
                <w:lang w:val="en-IE"/>
              </w:rPr>
            </w:pPr>
            <w:ins w:id="7634" w:author="Author">
              <w:r w:rsidRPr="00E73B40">
                <w:rPr>
                  <w:sz w:val="20"/>
                  <w:lang w:val="en-IE"/>
                </w:rPr>
                <w:t>Signed contract upload</w:t>
              </w:r>
            </w:ins>
          </w:p>
        </w:tc>
        <w:tc>
          <w:tcPr>
            <w:tcW w:w="1460" w:type="dxa"/>
            <w:vAlign w:val="top"/>
          </w:tcPr>
          <w:p w14:paraId="320F0927"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5" w:author="Author"/>
                <w:sz w:val="20"/>
                <w:lang w:val="en-IE"/>
              </w:rPr>
            </w:pPr>
            <w:ins w:id="7636" w:author="Author">
              <w:r w:rsidRPr="00E73B40">
                <w:rPr>
                  <w:sz w:val="20"/>
                  <w:lang w:val="en-IE"/>
                </w:rPr>
                <w:t>Upload file</w:t>
              </w:r>
            </w:ins>
          </w:p>
        </w:tc>
        <w:tc>
          <w:tcPr>
            <w:tcW w:w="3686" w:type="dxa"/>
            <w:vAlign w:val="top"/>
          </w:tcPr>
          <w:p w14:paraId="05DEFDC1"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7" w:author="Author"/>
                <w:sz w:val="20"/>
                <w:lang w:val="en-IE"/>
              </w:rPr>
            </w:pPr>
            <w:ins w:id="7638" w:author="Author">
              <w:r w:rsidRPr="00E73B40">
                <w:rPr>
                  <w:sz w:val="20"/>
                  <w:lang w:val="en-IE"/>
                </w:rPr>
                <w:t>Contract file signed by the customer.</w:t>
              </w:r>
            </w:ins>
          </w:p>
        </w:tc>
        <w:tc>
          <w:tcPr>
            <w:tcW w:w="1258" w:type="dxa"/>
            <w:vAlign w:val="top"/>
          </w:tcPr>
          <w:p w14:paraId="56B98DC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9" w:author="Author"/>
                <w:sz w:val="20"/>
                <w:lang w:val="en-IE"/>
              </w:rPr>
            </w:pPr>
            <w:ins w:id="7640" w:author="Author">
              <w:r w:rsidRPr="00E73B40">
                <w:rPr>
                  <w:sz w:val="20"/>
                  <w:lang w:val="en-IE"/>
                </w:rPr>
                <w:t>No</w:t>
              </w:r>
            </w:ins>
          </w:p>
        </w:tc>
        <w:tc>
          <w:tcPr>
            <w:tcW w:w="1127" w:type="dxa"/>
            <w:vAlign w:val="top"/>
          </w:tcPr>
          <w:p w14:paraId="2780319B"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1" w:author="Author"/>
                <w:sz w:val="20"/>
                <w:lang w:val="en-IE"/>
              </w:rPr>
            </w:pPr>
            <w:ins w:id="7642" w:author="Author">
              <w:r w:rsidRPr="00E73B40">
                <w:rPr>
                  <w:sz w:val="20"/>
                  <w:lang w:val="en-IE"/>
                </w:rPr>
                <w:t>Yes</w:t>
              </w:r>
            </w:ins>
          </w:p>
        </w:tc>
      </w:tr>
      <w:tr w:rsidR="000A7A97" w:rsidRPr="00E73B40" w14:paraId="637B9F82" w14:textId="77777777" w:rsidTr="000A7A97">
        <w:trPr>
          <w:ins w:id="7643"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6897C8B" w14:textId="77777777" w:rsidR="000A7A97" w:rsidRPr="00E73B40" w:rsidRDefault="000A7A97" w:rsidP="000A7A97">
            <w:pPr>
              <w:spacing w:before="40" w:after="40" w:line="240" w:lineRule="exact"/>
              <w:jc w:val="left"/>
              <w:rPr>
                <w:ins w:id="7644" w:author="Author"/>
                <w:sz w:val="20"/>
                <w:lang w:val="en-IE"/>
              </w:rPr>
            </w:pPr>
            <w:ins w:id="7645" w:author="Author">
              <w:r w:rsidRPr="00E73B40">
                <w:rPr>
                  <w:sz w:val="20"/>
                  <w:lang w:val="en-IE"/>
                </w:rPr>
                <w:t>Customer documentation area</w:t>
              </w:r>
              <w:r w:rsidRPr="00E73B40">
                <w:rPr>
                  <w:b w:val="0"/>
                  <w:i/>
                  <w:sz w:val="20"/>
                  <w:lang w:val="en-IE"/>
                </w:rPr>
                <w:t xml:space="preserve"> – only available if a billing customer and/or a billing profile is being created in the process.</w:t>
              </w:r>
            </w:ins>
          </w:p>
        </w:tc>
      </w:tr>
      <w:tr w:rsidR="000A7A97" w:rsidRPr="00E73B40" w14:paraId="18F197E2" w14:textId="77777777" w:rsidTr="000A7A97">
        <w:trPr>
          <w:ins w:id="764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8A33537" w14:textId="77777777" w:rsidR="000A7A97" w:rsidRPr="00E73B40" w:rsidRDefault="000A7A97" w:rsidP="000A7A97">
            <w:pPr>
              <w:spacing w:before="40" w:after="40" w:line="240" w:lineRule="exact"/>
              <w:jc w:val="left"/>
              <w:rPr>
                <w:ins w:id="7647" w:author="Author"/>
                <w:sz w:val="20"/>
                <w:lang w:val="en-IE"/>
              </w:rPr>
            </w:pPr>
            <w:ins w:id="7648" w:author="Author">
              <w:r w:rsidRPr="00E73B40">
                <w:rPr>
                  <w:sz w:val="20"/>
                  <w:lang w:val="en-IE"/>
                </w:rPr>
                <w:t>Type of file</w:t>
              </w:r>
            </w:ins>
          </w:p>
        </w:tc>
        <w:tc>
          <w:tcPr>
            <w:tcW w:w="1460" w:type="dxa"/>
            <w:vAlign w:val="top"/>
          </w:tcPr>
          <w:p w14:paraId="483D438A"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9" w:author="Author"/>
                <w:sz w:val="20"/>
                <w:lang w:val="en-IE"/>
              </w:rPr>
            </w:pPr>
            <w:ins w:id="7650" w:author="Author">
              <w:r w:rsidRPr="00E73B40">
                <w:rPr>
                  <w:sz w:val="20"/>
                  <w:lang w:val="en-IE"/>
                </w:rPr>
                <w:t>Dropdown</w:t>
              </w:r>
            </w:ins>
          </w:p>
        </w:tc>
        <w:tc>
          <w:tcPr>
            <w:tcW w:w="3686" w:type="dxa"/>
            <w:vAlign w:val="top"/>
          </w:tcPr>
          <w:p w14:paraId="7154E6B0"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1" w:author="Author"/>
                <w:sz w:val="20"/>
                <w:lang w:val="en-IE"/>
              </w:rPr>
            </w:pPr>
            <w:ins w:id="7652" w:author="Author">
              <w:r w:rsidRPr="00E73B40">
                <w:rPr>
                  <w:sz w:val="20"/>
                  <w:lang w:val="en-IE"/>
                </w:rPr>
                <w:t>Type of the uploaded file.</w:t>
              </w:r>
            </w:ins>
          </w:p>
          <w:p w14:paraId="6122DACE"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3" w:author="Author"/>
                <w:sz w:val="20"/>
                <w:lang w:val="en-IE"/>
              </w:rPr>
            </w:pPr>
            <w:ins w:id="7654" w:author="Author">
              <w:r w:rsidRPr="00E73B40">
                <w:rPr>
                  <w:sz w:val="20"/>
                  <w:lang w:val="en-IE"/>
                </w:rPr>
                <w:t>Available values are configurable through Reference Data UFE_RD132.</w:t>
              </w:r>
            </w:ins>
          </w:p>
        </w:tc>
        <w:tc>
          <w:tcPr>
            <w:tcW w:w="1258" w:type="dxa"/>
            <w:vAlign w:val="top"/>
          </w:tcPr>
          <w:p w14:paraId="11310E3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5" w:author="Author"/>
                <w:sz w:val="20"/>
                <w:lang w:val="en-IE"/>
              </w:rPr>
            </w:pPr>
            <w:ins w:id="7656" w:author="Author">
              <w:r w:rsidRPr="00E73B40">
                <w:rPr>
                  <w:sz w:val="20"/>
                  <w:lang w:val="en-IE"/>
                </w:rPr>
                <w:t>No</w:t>
              </w:r>
            </w:ins>
          </w:p>
        </w:tc>
        <w:tc>
          <w:tcPr>
            <w:tcW w:w="1127" w:type="dxa"/>
            <w:vAlign w:val="top"/>
          </w:tcPr>
          <w:p w14:paraId="21FA4339"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7" w:author="Author"/>
                <w:sz w:val="20"/>
                <w:lang w:val="en-IE"/>
              </w:rPr>
            </w:pPr>
            <w:ins w:id="7658" w:author="Author">
              <w:r w:rsidRPr="00E73B40">
                <w:rPr>
                  <w:sz w:val="20"/>
                  <w:lang w:val="en-IE"/>
                </w:rPr>
                <w:t>Yes</w:t>
              </w:r>
            </w:ins>
          </w:p>
        </w:tc>
      </w:tr>
      <w:tr w:rsidR="000A7A97" w:rsidRPr="00E73B40" w14:paraId="2AB00B82" w14:textId="77777777" w:rsidTr="000A7A97">
        <w:trPr>
          <w:ins w:id="765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75C7918" w14:textId="77777777" w:rsidR="000A7A97" w:rsidRPr="00E73B40" w:rsidRDefault="000A7A97" w:rsidP="000A7A97">
            <w:pPr>
              <w:spacing w:before="40" w:after="40" w:line="240" w:lineRule="exact"/>
              <w:jc w:val="left"/>
              <w:rPr>
                <w:ins w:id="7660" w:author="Author"/>
                <w:sz w:val="20"/>
                <w:lang w:val="en-IE"/>
              </w:rPr>
            </w:pPr>
            <w:ins w:id="7661" w:author="Author">
              <w:r w:rsidRPr="00E73B40">
                <w:rPr>
                  <w:sz w:val="20"/>
                  <w:lang w:val="en-IE"/>
                </w:rPr>
                <w:t>File</w:t>
              </w:r>
            </w:ins>
          </w:p>
        </w:tc>
        <w:tc>
          <w:tcPr>
            <w:tcW w:w="1460" w:type="dxa"/>
            <w:vAlign w:val="top"/>
          </w:tcPr>
          <w:p w14:paraId="019E45D8"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2" w:author="Author"/>
                <w:sz w:val="20"/>
                <w:lang w:val="en-IE"/>
              </w:rPr>
            </w:pPr>
            <w:ins w:id="7663" w:author="Author">
              <w:r w:rsidRPr="00E73B40">
                <w:rPr>
                  <w:sz w:val="20"/>
                  <w:lang w:val="en-IE"/>
                </w:rPr>
                <w:t>Upload file</w:t>
              </w:r>
            </w:ins>
          </w:p>
        </w:tc>
        <w:tc>
          <w:tcPr>
            <w:tcW w:w="3686" w:type="dxa"/>
            <w:vAlign w:val="top"/>
          </w:tcPr>
          <w:p w14:paraId="2FEA24D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4" w:author="Author"/>
                <w:sz w:val="20"/>
                <w:lang w:val="en-IE"/>
              </w:rPr>
            </w:pPr>
            <w:ins w:id="7665" w:author="Author">
              <w:r w:rsidRPr="00E73B40">
                <w:rPr>
                  <w:sz w:val="20"/>
                  <w:lang w:val="en-IE"/>
                </w:rPr>
                <w:t>Customer document file.</w:t>
              </w:r>
            </w:ins>
          </w:p>
        </w:tc>
        <w:tc>
          <w:tcPr>
            <w:tcW w:w="1258" w:type="dxa"/>
            <w:vAlign w:val="top"/>
          </w:tcPr>
          <w:p w14:paraId="44934C5B"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6" w:author="Author"/>
                <w:sz w:val="20"/>
                <w:lang w:val="en-IE"/>
              </w:rPr>
            </w:pPr>
            <w:ins w:id="7667" w:author="Author">
              <w:r w:rsidRPr="00E73B40">
                <w:rPr>
                  <w:sz w:val="20"/>
                  <w:lang w:val="en-IE"/>
                </w:rPr>
                <w:t>No</w:t>
              </w:r>
            </w:ins>
          </w:p>
        </w:tc>
        <w:tc>
          <w:tcPr>
            <w:tcW w:w="1127" w:type="dxa"/>
            <w:vAlign w:val="top"/>
          </w:tcPr>
          <w:p w14:paraId="61E509A6"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8" w:author="Author"/>
                <w:sz w:val="20"/>
                <w:lang w:val="en-IE"/>
              </w:rPr>
            </w:pPr>
            <w:ins w:id="7669" w:author="Author">
              <w:r w:rsidRPr="00E73B40">
                <w:rPr>
                  <w:sz w:val="20"/>
                  <w:lang w:val="en-IE"/>
                </w:rPr>
                <w:t>Yes</w:t>
              </w:r>
            </w:ins>
          </w:p>
        </w:tc>
      </w:tr>
      <w:tr w:rsidR="000A7A97" w:rsidRPr="00E73B40" w14:paraId="725F71E2" w14:textId="77777777" w:rsidTr="000A7A97">
        <w:trPr>
          <w:ins w:id="7670"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EB64AC6" w14:textId="77777777" w:rsidR="000A7A97" w:rsidRPr="00E73B40" w:rsidRDefault="000A7A97" w:rsidP="000A7A97">
            <w:pPr>
              <w:spacing w:before="40" w:after="40" w:line="240" w:lineRule="exact"/>
              <w:jc w:val="left"/>
              <w:rPr>
                <w:ins w:id="7671" w:author="Author"/>
                <w:sz w:val="20"/>
                <w:lang w:val="en-IE"/>
              </w:rPr>
            </w:pPr>
            <w:ins w:id="7672" w:author="Author">
              <w:r w:rsidRPr="00E73B40">
                <w:rPr>
                  <w:sz w:val="20"/>
                  <w:lang w:val="en-IE"/>
                </w:rPr>
                <w:t>Actions area</w:t>
              </w:r>
            </w:ins>
          </w:p>
        </w:tc>
      </w:tr>
      <w:tr w:rsidR="000A7A97" w:rsidRPr="00E73B40" w14:paraId="2F5F66B5" w14:textId="77777777" w:rsidTr="000A7A97">
        <w:trPr>
          <w:ins w:id="767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2A0D0C7" w14:textId="77777777" w:rsidR="000A7A97" w:rsidRPr="00E73B40" w:rsidRDefault="000A7A97" w:rsidP="000A7A97">
            <w:pPr>
              <w:spacing w:before="40" w:after="40" w:line="240" w:lineRule="exact"/>
              <w:jc w:val="left"/>
              <w:rPr>
                <w:ins w:id="7674" w:author="Author"/>
                <w:sz w:val="20"/>
                <w:lang w:val="en-IE"/>
              </w:rPr>
            </w:pPr>
            <w:ins w:id="7675" w:author="Author">
              <w:r w:rsidRPr="00E73B40">
                <w:rPr>
                  <w:sz w:val="20"/>
                  <w:lang w:val="en-IE"/>
                </w:rPr>
                <w:t>Next</w:t>
              </w:r>
            </w:ins>
          </w:p>
        </w:tc>
        <w:tc>
          <w:tcPr>
            <w:tcW w:w="1460" w:type="dxa"/>
            <w:vAlign w:val="top"/>
          </w:tcPr>
          <w:p w14:paraId="7E764EDC"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6" w:author="Author"/>
                <w:sz w:val="20"/>
                <w:lang w:val="en-IE"/>
              </w:rPr>
            </w:pPr>
            <w:ins w:id="7677" w:author="Author">
              <w:r w:rsidRPr="00E73B40">
                <w:rPr>
                  <w:sz w:val="20"/>
                  <w:lang w:val="en-IE"/>
                </w:rPr>
                <w:t>Button</w:t>
              </w:r>
            </w:ins>
          </w:p>
        </w:tc>
        <w:tc>
          <w:tcPr>
            <w:tcW w:w="3686" w:type="dxa"/>
            <w:vAlign w:val="top"/>
          </w:tcPr>
          <w:p w14:paraId="1BBC55B2" w14:textId="287E061F"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8" w:author="Author"/>
                <w:sz w:val="20"/>
                <w:lang w:val="en-IE"/>
              </w:rPr>
            </w:pPr>
            <w:ins w:id="7679" w:author="Author">
              <w:r w:rsidRPr="00E73B40">
                <w:rPr>
                  <w:sz w:val="20"/>
                  <w:lang w:val="en-IE"/>
                </w:rPr>
                <w:t>Sends user to the next step.</w:t>
              </w:r>
            </w:ins>
          </w:p>
        </w:tc>
        <w:tc>
          <w:tcPr>
            <w:tcW w:w="1258" w:type="dxa"/>
            <w:vAlign w:val="top"/>
          </w:tcPr>
          <w:p w14:paraId="2330463D"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0" w:author="Author"/>
                <w:sz w:val="20"/>
                <w:lang w:val="en-IE"/>
              </w:rPr>
            </w:pPr>
            <w:ins w:id="7681" w:author="Author">
              <w:r w:rsidRPr="00E73B40">
                <w:rPr>
                  <w:sz w:val="20"/>
                  <w:lang w:val="en-IE"/>
                </w:rPr>
                <w:t>-</w:t>
              </w:r>
            </w:ins>
          </w:p>
        </w:tc>
        <w:tc>
          <w:tcPr>
            <w:tcW w:w="1127" w:type="dxa"/>
            <w:vAlign w:val="top"/>
          </w:tcPr>
          <w:p w14:paraId="0E034AF6"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2" w:author="Author"/>
                <w:sz w:val="20"/>
                <w:lang w:val="en-IE"/>
              </w:rPr>
            </w:pPr>
            <w:ins w:id="7683" w:author="Author">
              <w:r w:rsidRPr="00E73B40">
                <w:rPr>
                  <w:sz w:val="20"/>
                  <w:lang w:val="en-IE"/>
                </w:rPr>
                <w:t>-</w:t>
              </w:r>
            </w:ins>
          </w:p>
        </w:tc>
      </w:tr>
    </w:tbl>
    <w:p w14:paraId="79F3EF17" w14:textId="77777777" w:rsidR="000A7A97" w:rsidRPr="00E73B40" w:rsidRDefault="000A7A97" w:rsidP="000A7A97">
      <w:pPr>
        <w:rPr>
          <w:ins w:id="7684" w:author="Author"/>
          <w:lang w:val="en-IE"/>
        </w:rPr>
      </w:pPr>
    </w:p>
    <w:p w14:paraId="23951609" w14:textId="77777777" w:rsidR="000A7A97" w:rsidRPr="00E73B40" w:rsidRDefault="000A7A97" w:rsidP="000A7A97">
      <w:pPr>
        <w:rPr>
          <w:ins w:id="7685" w:author="Author"/>
          <w:lang w:val="en-IE"/>
        </w:rPr>
      </w:pPr>
    </w:p>
    <w:p w14:paraId="54097047" w14:textId="152BE103" w:rsidR="003E33DD" w:rsidRPr="00E73B40" w:rsidRDefault="003E33DD" w:rsidP="003E33DD">
      <w:pPr>
        <w:pStyle w:val="Heading4"/>
        <w:rPr>
          <w:lang w:val="en-IE"/>
        </w:rPr>
      </w:pPr>
      <w:r w:rsidRPr="00E73B40">
        <w:rPr>
          <w:lang w:val="en-IE"/>
        </w:rPr>
        <w:t xml:space="preserve">Phase </w:t>
      </w:r>
      <w:r w:rsidR="0082785D">
        <w:rPr>
          <w:lang w:val="en-IE"/>
        </w:rPr>
        <w:t>VIII</w:t>
      </w:r>
      <w:r w:rsidRPr="00E73B40">
        <w:rPr>
          <w:lang w:val="en-IE"/>
        </w:rPr>
        <w:t xml:space="preserve"> – </w:t>
      </w:r>
      <w:r w:rsidR="0028489F" w:rsidRPr="00E73B40">
        <w:rPr>
          <w:lang w:val="en-IE"/>
        </w:rPr>
        <w:t>P</w:t>
      </w:r>
      <w:r w:rsidRPr="00E73B40">
        <w:rPr>
          <w:lang w:val="en-IE"/>
        </w:rPr>
        <w:t>ayment</w:t>
      </w:r>
    </w:p>
    <w:p w14:paraId="1818F5C4" w14:textId="07B71C34" w:rsidR="003E33DD" w:rsidRPr="00E73B40" w:rsidRDefault="003E33DD" w:rsidP="003E33DD">
      <w:pPr>
        <w:pStyle w:val="Heading5"/>
        <w:rPr>
          <w:lang w:val="en-IE"/>
        </w:rPr>
      </w:pPr>
      <w:r w:rsidRPr="00E73B40">
        <w:rPr>
          <w:lang w:val="en-IE"/>
        </w:rPr>
        <w:t>Payment step</w:t>
      </w:r>
      <w:r w:rsidR="00A179A7" w:rsidRPr="00E73B40">
        <w:rPr>
          <w:lang w:val="en-IE"/>
        </w:rPr>
        <w:t xml:space="preserve"> in Store</w:t>
      </w:r>
    </w:p>
    <w:p w14:paraId="4C7A37AF" w14:textId="4F63F300" w:rsidR="00A179A7" w:rsidRPr="00E73B40" w:rsidRDefault="003F188D" w:rsidP="00012766">
      <w:pPr>
        <w:rPr>
          <w:lang w:val="en-IE"/>
        </w:rPr>
      </w:pPr>
      <w:r>
        <w:rPr>
          <w:noProof/>
          <w:lang w:val="pt-PT" w:eastAsia="pt-PT"/>
        </w:rPr>
        <w:lastRenderedPageBreak/>
        <w:drawing>
          <wp:inline distT="0" distB="0" distL="0" distR="0" wp14:anchorId="1167C95D" wp14:editId="55A4ABDB">
            <wp:extent cx="5943600" cy="511238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5112385"/>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3E33DD" w:rsidRPr="00E73B40" w14:paraId="5BD9C8C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099157B" w14:textId="77777777" w:rsidR="003E33DD" w:rsidRPr="00E73B40" w:rsidRDefault="003E33DD" w:rsidP="001D5D51">
            <w:pPr>
              <w:rPr>
                <w:lang w:val="en-IE"/>
              </w:rPr>
            </w:pPr>
            <w:r w:rsidRPr="00E73B40">
              <w:rPr>
                <w:lang w:val="en-IE"/>
              </w:rPr>
              <w:t>Screen Description</w:t>
            </w:r>
          </w:p>
        </w:tc>
      </w:tr>
      <w:tr w:rsidR="003E33DD" w:rsidRPr="00E73B40" w14:paraId="000C929D"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CF863DE" w14:textId="77777777" w:rsidR="003E33DD" w:rsidRPr="00E73B40" w:rsidRDefault="003E33DD" w:rsidP="001D5D51">
            <w:pPr>
              <w:jc w:val="right"/>
              <w:rPr>
                <w:lang w:val="en-IE"/>
              </w:rPr>
            </w:pPr>
            <w:r w:rsidRPr="00E73B40">
              <w:rPr>
                <w:lang w:val="en-IE"/>
              </w:rPr>
              <w:t>Display Name</w:t>
            </w:r>
          </w:p>
        </w:tc>
        <w:tc>
          <w:tcPr>
            <w:tcW w:w="7619" w:type="dxa"/>
          </w:tcPr>
          <w:p w14:paraId="39DC8C33" w14:textId="77777777" w:rsidR="003E33DD" w:rsidRPr="00E73B40" w:rsidRDefault="00DC6635"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01C12DD" w14:textId="3ED9AFAC" w:rsidR="00DC6635" w:rsidRPr="00E73B40" w:rsidRDefault="00DC6635"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Payment</w:t>
            </w:r>
          </w:p>
        </w:tc>
      </w:tr>
    </w:tbl>
    <w:p w14:paraId="7D613AEB" w14:textId="5CFB53D9" w:rsidR="003E33DD" w:rsidRPr="00E73B40" w:rsidRDefault="003E33DD" w:rsidP="003E33DD">
      <w:pPr>
        <w:rPr>
          <w:lang w:val="en-IE"/>
        </w:rPr>
      </w:pPr>
    </w:p>
    <w:tbl>
      <w:tblPr>
        <w:tblStyle w:val="CelFocus"/>
        <w:tblW w:w="0" w:type="auto"/>
        <w:tblLook w:val="04A0" w:firstRow="1" w:lastRow="0" w:firstColumn="1" w:lastColumn="0" w:noHBand="0" w:noVBand="1"/>
      </w:tblPr>
      <w:tblGrid>
        <w:gridCol w:w="9592"/>
      </w:tblGrid>
      <w:tr w:rsidR="00DC6635" w:rsidRPr="00E73B40" w14:paraId="046A1B22"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AFDC48C" w14:textId="77777777" w:rsidR="00DC6635" w:rsidRPr="00E73B40" w:rsidRDefault="00DC6635" w:rsidP="00073602">
            <w:pPr>
              <w:rPr>
                <w:lang w:val="en-IE"/>
              </w:rPr>
            </w:pPr>
            <w:r w:rsidRPr="00E73B40">
              <w:rPr>
                <w:lang w:val="en-IE"/>
              </w:rPr>
              <w:t xml:space="preserve">Field Description </w:t>
            </w:r>
          </w:p>
        </w:tc>
      </w:tr>
      <w:tr w:rsidR="00DC6635" w:rsidRPr="00E73B40" w14:paraId="7AD7427A"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7DE9510C" w14:textId="5D9494D3" w:rsidR="00DC6635" w:rsidRPr="00E73B40" w:rsidRDefault="00DC6635" w:rsidP="00234AC9">
            <w:pPr>
              <w:rPr>
                <w:b w:val="0"/>
                <w:lang w:val="en-IE"/>
              </w:rPr>
            </w:pP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p>
        </w:tc>
      </w:tr>
    </w:tbl>
    <w:p w14:paraId="4ABA78AC" w14:textId="57E2C293" w:rsidR="00F01BD1" w:rsidRPr="00E73B40" w:rsidRDefault="00F01BD1" w:rsidP="00F01BD1">
      <w:pPr>
        <w:pStyle w:val="Heading5"/>
        <w:rPr>
          <w:ins w:id="7686" w:author="Author"/>
          <w:lang w:val="en-IE"/>
        </w:rPr>
      </w:pPr>
      <w:ins w:id="7687" w:author="Author">
        <w:r w:rsidRPr="00E73B40">
          <w:rPr>
            <w:lang w:val="en-IE"/>
          </w:rPr>
          <w:t>Payment step in Store</w:t>
        </w:r>
        <w:r>
          <w:rPr>
            <w:lang w:val="en-IE"/>
          </w:rPr>
          <w:t xml:space="preserve"> with Loyalty Points</w:t>
        </w:r>
      </w:ins>
    </w:p>
    <w:p w14:paraId="6EB4310E" w14:textId="5B5C3C9D" w:rsidR="00F01BD1" w:rsidRPr="00E73B40" w:rsidRDefault="003F188D" w:rsidP="00F01BD1">
      <w:pPr>
        <w:rPr>
          <w:ins w:id="7688" w:author="Author"/>
          <w:lang w:val="en-IE"/>
        </w:rPr>
      </w:pPr>
      <w:r>
        <w:rPr>
          <w:noProof/>
          <w:lang w:val="pt-PT" w:eastAsia="pt-PT"/>
        </w:rPr>
        <w:lastRenderedPageBreak/>
        <w:drawing>
          <wp:inline distT="0" distB="0" distL="0" distR="0" wp14:anchorId="7C8E4659" wp14:editId="792DB313">
            <wp:extent cx="5943600" cy="5118735"/>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118735"/>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F01BD1" w:rsidRPr="00E73B40" w14:paraId="2B28EDB9" w14:textId="77777777" w:rsidTr="005F37FB">
        <w:trPr>
          <w:cnfStyle w:val="100000000000" w:firstRow="1" w:lastRow="0" w:firstColumn="0" w:lastColumn="0" w:oddVBand="0" w:evenVBand="0" w:oddHBand="0" w:evenHBand="0" w:firstRowFirstColumn="0" w:firstRowLastColumn="0" w:lastRowFirstColumn="0" w:lastRowLastColumn="0"/>
          <w:ins w:id="768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1CAC65F" w14:textId="77777777" w:rsidR="00F01BD1" w:rsidRPr="00E73B40" w:rsidRDefault="00F01BD1" w:rsidP="005F37FB">
            <w:pPr>
              <w:rPr>
                <w:ins w:id="7690" w:author="Author"/>
                <w:lang w:val="en-IE"/>
              </w:rPr>
            </w:pPr>
            <w:ins w:id="7691" w:author="Author">
              <w:r w:rsidRPr="00E73B40">
                <w:rPr>
                  <w:lang w:val="en-IE"/>
                </w:rPr>
                <w:t>Screen Description</w:t>
              </w:r>
            </w:ins>
          </w:p>
        </w:tc>
      </w:tr>
      <w:tr w:rsidR="00F01BD1" w:rsidRPr="00E73B40" w14:paraId="341300E3" w14:textId="77777777" w:rsidTr="005F37FB">
        <w:trPr>
          <w:ins w:id="7692"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5C34A96C" w14:textId="77777777" w:rsidR="00F01BD1" w:rsidRPr="00E73B40" w:rsidRDefault="00F01BD1" w:rsidP="005F37FB">
            <w:pPr>
              <w:jc w:val="right"/>
              <w:rPr>
                <w:ins w:id="7693" w:author="Author"/>
                <w:lang w:val="en-IE"/>
              </w:rPr>
            </w:pPr>
            <w:ins w:id="7694" w:author="Author">
              <w:r w:rsidRPr="00E73B40">
                <w:rPr>
                  <w:lang w:val="en-IE"/>
                </w:rPr>
                <w:t>Display Name</w:t>
              </w:r>
            </w:ins>
          </w:p>
        </w:tc>
        <w:tc>
          <w:tcPr>
            <w:tcW w:w="7619" w:type="dxa"/>
          </w:tcPr>
          <w:p w14:paraId="6B547E8E"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695" w:author="Author"/>
                <w:sz w:val="20"/>
                <w:lang w:val="en-IE"/>
              </w:rPr>
            </w:pPr>
            <w:ins w:id="7696" w:author="Author">
              <w:r w:rsidRPr="00E73B40">
                <w:rPr>
                  <w:sz w:val="20"/>
                  <w:lang w:val="en-IE"/>
                </w:rPr>
                <w:t>Process name: Sales</w:t>
              </w:r>
            </w:ins>
          </w:p>
          <w:p w14:paraId="23880420"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697" w:author="Author"/>
                <w:sz w:val="20"/>
                <w:lang w:val="en-IE"/>
              </w:rPr>
            </w:pPr>
            <w:ins w:id="7698" w:author="Author">
              <w:r w:rsidRPr="00E73B40">
                <w:rPr>
                  <w:sz w:val="20"/>
                  <w:lang w:val="en-IE"/>
                </w:rPr>
                <w:t>Step name: Payment</w:t>
              </w:r>
            </w:ins>
          </w:p>
        </w:tc>
      </w:tr>
    </w:tbl>
    <w:p w14:paraId="5815E652" w14:textId="77777777" w:rsidR="00F01BD1" w:rsidRPr="00E73B40" w:rsidRDefault="00F01BD1" w:rsidP="00F01BD1">
      <w:pPr>
        <w:rPr>
          <w:ins w:id="7699" w:author="Author"/>
          <w:lang w:val="en-IE"/>
        </w:rPr>
      </w:pPr>
    </w:p>
    <w:tbl>
      <w:tblPr>
        <w:tblStyle w:val="CelFocus"/>
        <w:tblW w:w="0" w:type="auto"/>
        <w:tblLook w:val="04A0" w:firstRow="1" w:lastRow="0" w:firstColumn="1" w:lastColumn="0" w:noHBand="0" w:noVBand="1"/>
      </w:tblPr>
      <w:tblGrid>
        <w:gridCol w:w="9592"/>
      </w:tblGrid>
      <w:tr w:rsidR="00F01BD1" w:rsidRPr="00E73B40" w14:paraId="1DBFF06B" w14:textId="77777777" w:rsidTr="005F37FB">
        <w:trPr>
          <w:cnfStyle w:val="100000000000" w:firstRow="1" w:lastRow="0" w:firstColumn="0" w:lastColumn="0" w:oddVBand="0" w:evenVBand="0" w:oddHBand="0" w:evenHBand="0" w:firstRowFirstColumn="0" w:firstRowLastColumn="0" w:lastRowFirstColumn="0" w:lastRowLastColumn="0"/>
          <w:ins w:id="7700"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5B31BA2B" w14:textId="77777777" w:rsidR="00F01BD1" w:rsidRPr="00E73B40" w:rsidRDefault="00F01BD1" w:rsidP="005F37FB">
            <w:pPr>
              <w:rPr>
                <w:ins w:id="7701" w:author="Author"/>
                <w:lang w:val="en-IE"/>
              </w:rPr>
            </w:pPr>
            <w:ins w:id="7702" w:author="Author">
              <w:r w:rsidRPr="00E73B40">
                <w:rPr>
                  <w:lang w:val="en-IE"/>
                </w:rPr>
                <w:t xml:space="preserve">Field Description </w:t>
              </w:r>
            </w:ins>
          </w:p>
        </w:tc>
      </w:tr>
      <w:tr w:rsidR="00F01BD1" w:rsidRPr="00E73B40" w14:paraId="5C9A32DC" w14:textId="77777777" w:rsidTr="005F37FB">
        <w:trPr>
          <w:ins w:id="7703"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677708D1" w14:textId="77777777" w:rsidR="00F01BD1" w:rsidRPr="00E73B40" w:rsidRDefault="00F01BD1" w:rsidP="005F37FB">
            <w:pPr>
              <w:rPr>
                <w:ins w:id="7704" w:author="Author"/>
                <w:b w:val="0"/>
                <w:lang w:val="en-IE"/>
              </w:rPr>
            </w:pPr>
            <w:ins w:id="7705"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ins>
          </w:p>
        </w:tc>
      </w:tr>
    </w:tbl>
    <w:p w14:paraId="60DEB9F3" w14:textId="4615D304" w:rsidR="0042457C" w:rsidRPr="00E73B40" w:rsidRDefault="0042457C" w:rsidP="0042457C">
      <w:pPr>
        <w:pStyle w:val="Heading5"/>
        <w:rPr>
          <w:ins w:id="7706" w:author="Author"/>
          <w:lang w:val="en-IE"/>
        </w:rPr>
      </w:pPr>
      <w:ins w:id="7707" w:author="Author">
        <w:r w:rsidRPr="00E73B40">
          <w:rPr>
            <w:lang w:val="en-IE"/>
          </w:rPr>
          <w:t>Payment step in Store</w:t>
        </w:r>
        <w:r>
          <w:rPr>
            <w:lang w:val="en-IE"/>
          </w:rPr>
          <w:t xml:space="preserve"> - PAYG</w:t>
        </w:r>
      </w:ins>
    </w:p>
    <w:p w14:paraId="5B9085B4" w14:textId="112B2307" w:rsidR="0042457C" w:rsidRPr="00E73B40" w:rsidRDefault="0042457C" w:rsidP="0042457C">
      <w:pPr>
        <w:rPr>
          <w:ins w:id="7708" w:author="Author"/>
          <w:lang w:val="en-IE"/>
        </w:rPr>
      </w:pPr>
      <w:ins w:id="7709" w:author="Author">
        <w:r>
          <w:rPr>
            <w:noProof/>
            <w:lang w:val="pt-PT" w:eastAsia="pt-PT"/>
          </w:rPr>
          <w:lastRenderedPageBreak/>
          <w:drawing>
            <wp:inline distT="0" distB="0" distL="0" distR="0" wp14:anchorId="3EEB8AA6" wp14:editId="6D32EA9A">
              <wp:extent cx="5943600" cy="5065395"/>
              <wp:effectExtent l="0" t="0" r="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5065395"/>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42457C" w:rsidRPr="00E73B40" w14:paraId="35464910" w14:textId="77777777" w:rsidTr="0042457C">
        <w:trPr>
          <w:cnfStyle w:val="100000000000" w:firstRow="1" w:lastRow="0" w:firstColumn="0" w:lastColumn="0" w:oddVBand="0" w:evenVBand="0" w:oddHBand="0" w:evenHBand="0" w:firstRowFirstColumn="0" w:firstRowLastColumn="0" w:lastRowFirstColumn="0" w:lastRowLastColumn="0"/>
          <w:ins w:id="7710"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2662FD8" w14:textId="77777777" w:rsidR="0042457C" w:rsidRPr="00E73B40" w:rsidRDefault="0042457C" w:rsidP="0042457C">
            <w:pPr>
              <w:rPr>
                <w:ins w:id="7711" w:author="Author"/>
                <w:lang w:val="en-IE"/>
              </w:rPr>
            </w:pPr>
            <w:ins w:id="7712" w:author="Author">
              <w:r w:rsidRPr="00E73B40">
                <w:rPr>
                  <w:lang w:val="en-IE"/>
                </w:rPr>
                <w:t>Screen Description</w:t>
              </w:r>
            </w:ins>
          </w:p>
        </w:tc>
      </w:tr>
      <w:tr w:rsidR="0042457C" w:rsidRPr="00E73B40" w14:paraId="198B5620" w14:textId="77777777" w:rsidTr="0042457C">
        <w:trPr>
          <w:ins w:id="7713"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46DAB40" w14:textId="77777777" w:rsidR="0042457C" w:rsidRPr="00E73B40" w:rsidRDefault="0042457C" w:rsidP="0042457C">
            <w:pPr>
              <w:jc w:val="right"/>
              <w:rPr>
                <w:ins w:id="7714" w:author="Author"/>
                <w:lang w:val="en-IE"/>
              </w:rPr>
            </w:pPr>
            <w:ins w:id="7715" w:author="Author">
              <w:r w:rsidRPr="00E73B40">
                <w:rPr>
                  <w:lang w:val="en-IE"/>
                </w:rPr>
                <w:t>Display Name</w:t>
              </w:r>
            </w:ins>
          </w:p>
        </w:tc>
        <w:tc>
          <w:tcPr>
            <w:tcW w:w="7619" w:type="dxa"/>
          </w:tcPr>
          <w:p w14:paraId="5E4F982E"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16" w:author="Author"/>
                <w:sz w:val="20"/>
                <w:lang w:val="en-IE"/>
              </w:rPr>
            </w:pPr>
            <w:ins w:id="7717" w:author="Author">
              <w:r w:rsidRPr="00E73B40">
                <w:rPr>
                  <w:sz w:val="20"/>
                  <w:lang w:val="en-IE"/>
                </w:rPr>
                <w:t>Process name: Sales</w:t>
              </w:r>
            </w:ins>
          </w:p>
          <w:p w14:paraId="2E8E0610"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18" w:author="Author"/>
                <w:sz w:val="20"/>
                <w:lang w:val="en-IE"/>
              </w:rPr>
            </w:pPr>
            <w:ins w:id="7719" w:author="Author">
              <w:r w:rsidRPr="00E73B40">
                <w:rPr>
                  <w:sz w:val="20"/>
                  <w:lang w:val="en-IE"/>
                </w:rPr>
                <w:t>Step name: Payment</w:t>
              </w:r>
            </w:ins>
          </w:p>
        </w:tc>
      </w:tr>
    </w:tbl>
    <w:p w14:paraId="1173D9F4" w14:textId="77777777" w:rsidR="0042457C" w:rsidRPr="00E73B40" w:rsidRDefault="0042457C" w:rsidP="0042457C">
      <w:pPr>
        <w:rPr>
          <w:ins w:id="7720" w:author="Author"/>
          <w:lang w:val="en-IE"/>
        </w:rPr>
      </w:pPr>
    </w:p>
    <w:tbl>
      <w:tblPr>
        <w:tblStyle w:val="CelFocus"/>
        <w:tblW w:w="0" w:type="auto"/>
        <w:tblLook w:val="04A0" w:firstRow="1" w:lastRow="0" w:firstColumn="1" w:lastColumn="0" w:noHBand="0" w:noVBand="1"/>
      </w:tblPr>
      <w:tblGrid>
        <w:gridCol w:w="9592"/>
      </w:tblGrid>
      <w:tr w:rsidR="0042457C" w:rsidRPr="00E73B40" w14:paraId="6C9B7831" w14:textId="77777777" w:rsidTr="0042457C">
        <w:trPr>
          <w:cnfStyle w:val="100000000000" w:firstRow="1" w:lastRow="0" w:firstColumn="0" w:lastColumn="0" w:oddVBand="0" w:evenVBand="0" w:oddHBand="0" w:evenHBand="0" w:firstRowFirstColumn="0" w:firstRowLastColumn="0" w:lastRowFirstColumn="0" w:lastRowLastColumn="0"/>
          <w:ins w:id="7721"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247D0E54" w14:textId="77777777" w:rsidR="0042457C" w:rsidRPr="00E73B40" w:rsidRDefault="0042457C" w:rsidP="0042457C">
            <w:pPr>
              <w:rPr>
                <w:ins w:id="7722" w:author="Author"/>
                <w:lang w:val="en-IE"/>
              </w:rPr>
            </w:pPr>
            <w:ins w:id="7723" w:author="Author">
              <w:r w:rsidRPr="00E73B40">
                <w:rPr>
                  <w:lang w:val="en-IE"/>
                </w:rPr>
                <w:t xml:space="preserve">Field Description </w:t>
              </w:r>
            </w:ins>
          </w:p>
        </w:tc>
      </w:tr>
      <w:tr w:rsidR="0042457C" w:rsidRPr="00E73B40" w14:paraId="090B0C11" w14:textId="77777777" w:rsidTr="0042457C">
        <w:trPr>
          <w:ins w:id="7724"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235EDB2D" w14:textId="77777777" w:rsidR="0042457C" w:rsidRPr="00E73B40" w:rsidRDefault="0042457C" w:rsidP="0042457C">
            <w:pPr>
              <w:rPr>
                <w:ins w:id="7725" w:author="Author"/>
                <w:b w:val="0"/>
                <w:lang w:val="en-IE"/>
              </w:rPr>
            </w:pPr>
            <w:ins w:id="7726"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ins>
          </w:p>
        </w:tc>
      </w:tr>
    </w:tbl>
    <w:p w14:paraId="76276871" w14:textId="77777777" w:rsidR="0042457C" w:rsidRPr="0042457C" w:rsidRDefault="0042457C" w:rsidP="0042457C">
      <w:pPr>
        <w:pStyle w:val="UnnumberedHeading"/>
        <w:rPr>
          <w:ins w:id="7727" w:author="Author"/>
        </w:rPr>
      </w:pPr>
    </w:p>
    <w:p w14:paraId="5AB5A461" w14:textId="5E7EFAF8" w:rsidR="00F01BD1" w:rsidRPr="00E73B40" w:rsidRDefault="00F01BD1" w:rsidP="00F01BD1">
      <w:pPr>
        <w:pStyle w:val="Heading5"/>
        <w:rPr>
          <w:lang w:val="en-IE"/>
        </w:rPr>
      </w:pPr>
      <w:r w:rsidRPr="00E73B40">
        <w:rPr>
          <w:lang w:val="en-IE"/>
        </w:rPr>
        <w:t>Payment step in Contact Centre</w:t>
      </w:r>
    </w:p>
    <w:p w14:paraId="056FFAE7" w14:textId="451C7C33" w:rsidR="00F01BD1" w:rsidRPr="00AD79DD" w:rsidRDefault="00F01BD1" w:rsidP="00F01BD1">
      <w:pPr>
        <w:rPr>
          <w:noProof/>
          <w:lang w:val="en-US" w:eastAsia="pt-PT"/>
        </w:rPr>
      </w:pPr>
      <w:r w:rsidRPr="00E73B40">
        <w:rPr>
          <w:noProof/>
          <w:lang w:val="en-IE" w:eastAsia="pt-PT"/>
        </w:rPr>
        <w:lastRenderedPageBreak/>
        <w:t xml:space="preserve"> </w:t>
      </w:r>
      <w:r w:rsidRPr="00F01BD1">
        <w:rPr>
          <w:noProof/>
          <w:lang w:val="en-US" w:eastAsia="pt-PT"/>
        </w:rPr>
        <w:t xml:space="preserve"> </w:t>
      </w:r>
      <w:r w:rsidR="003F188D">
        <w:rPr>
          <w:noProof/>
          <w:lang w:val="pt-PT" w:eastAsia="pt-PT"/>
        </w:rPr>
        <w:drawing>
          <wp:inline distT="0" distB="0" distL="0" distR="0" wp14:anchorId="54A76E58" wp14:editId="364111B7">
            <wp:extent cx="5943600" cy="5100320"/>
            <wp:effectExtent l="0" t="0" r="0"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5100320"/>
                    </a:xfrm>
                    <a:prstGeom prst="rect">
                      <a:avLst/>
                    </a:prstGeom>
                  </pic:spPr>
                </pic:pic>
              </a:graphicData>
            </a:graphic>
          </wp:inline>
        </w:drawing>
      </w:r>
    </w:p>
    <w:p w14:paraId="33F92558" w14:textId="77777777" w:rsidR="00F01BD1" w:rsidRPr="00E73B40" w:rsidRDefault="00F01BD1" w:rsidP="00F01BD1">
      <w:pPr>
        <w:rPr>
          <w:lang w:val="en-IE"/>
        </w:rPr>
      </w:pPr>
    </w:p>
    <w:tbl>
      <w:tblPr>
        <w:tblStyle w:val="CelFocus"/>
        <w:tblW w:w="0" w:type="auto"/>
        <w:tblLook w:val="04A0" w:firstRow="1" w:lastRow="0" w:firstColumn="1" w:lastColumn="0" w:noHBand="0" w:noVBand="1"/>
      </w:tblPr>
      <w:tblGrid>
        <w:gridCol w:w="2235"/>
        <w:gridCol w:w="7619"/>
      </w:tblGrid>
      <w:tr w:rsidR="00F01BD1" w:rsidRPr="00E73B40" w14:paraId="2814A955" w14:textId="77777777" w:rsidTr="005F37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81A67FF" w14:textId="77777777" w:rsidR="00F01BD1" w:rsidRPr="00E73B40" w:rsidRDefault="00F01BD1" w:rsidP="005F37FB">
            <w:pPr>
              <w:rPr>
                <w:lang w:val="en-IE"/>
              </w:rPr>
            </w:pPr>
            <w:r w:rsidRPr="00E73B40">
              <w:rPr>
                <w:lang w:val="en-IE"/>
              </w:rPr>
              <w:t>Screen Description</w:t>
            </w:r>
          </w:p>
        </w:tc>
      </w:tr>
      <w:tr w:rsidR="00F01BD1" w:rsidRPr="00E73B40" w14:paraId="0ECA6155" w14:textId="77777777" w:rsidTr="005F37FB">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BB0F9EC" w14:textId="77777777" w:rsidR="00F01BD1" w:rsidRPr="00E73B40" w:rsidRDefault="00F01BD1" w:rsidP="005F37FB">
            <w:pPr>
              <w:jc w:val="right"/>
              <w:rPr>
                <w:lang w:val="en-IE"/>
              </w:rPr>
            </w:pPr>
            <w:r w:rsidRPr="00E73B40">
              <w:rPr>
                <w:lang w:val="en-IE"/>
              </w:rPr>
              <w:t>Display Name</w:t>
            </w:r>
          </w:p>
        </w:tc>
        <w:tc>
          <w:tcPr>
            <w:tcW w:w="7619" w:type="dxa"/>
          </w:tcPr>
          <w:p w14:paraId="0F70969F"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D4F1AF7"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Payment</w:t>
            </w:r>
          </w:p>
        </w:tc>
      </w:tr>
    </w:tbl>
    <w:p w14:paraId="0504A711" w14:textId="77777777" w:rsidR="00F01BD1" w:rsidRPr="00E73B40" w:rsidRDefault="00F01BD1" w:rsidP="00F01BD1">
      <w:pPr>
        <w:rPr>
          <w:lang w:val="en-IE"/>
        </w:rPr>
      </w:pPr>
    </w:p>
    <w:tbl>
      <w:tblPr>
        <w:tblStyle w:val="CelFocus"/>
        <w:tblW w:w="0" w:type="auto"/>
        <w:tblLook w:val="04A0" w:firstRow="1" w:lastRow="0" w:firstColumn="1" w:lastColumn="0" w:noHBand="0" w:noVBand="1"/>
      </w:tblPr>
      <w:tblGrid>
        <w:gridCol w:w="9592"/>
      </w:tblGrid>
      <w:tr w:rsidR="00F01BD1" w:rsidRPr="00E73B40" w14:paraId="29471982" w14:textId="77777777" w:rsidTr="005F37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1E89D899" w14:textId="77777777" w:rsidR="00F01BD1" w:rsidRPr="00E73B40" w:rsidRDefault="00F01BD1" w:rsidP="005F37FB">
            <w:pPr>
              <w:rPr>
                <w:lang w:val="en-IE"/>
              </w:rPr>
            </w:pPr>
            <w:r w:rsidRPr="00E73B40">
              <w:rPr>
                <w:lang w:val="en-IE"/>
              </w:rPr>
              <w:t xml:space="preserve">Field Description </w:t>
            </w:r>
          </w:p>
        </w:tc>
      </w:tr>
      <w:tr w:rsidR="00F01BD1" w:rsidRPr="00E73B40" w14:paraId="4EFEC7FF" w14:textId="77777777" w:rsidTr="005F37FB">
        <w:tc>
          <w:tcPr>
            <w:cnfStyle w:val="001000000000" w:firstRow="0" w:lastRow="0" w:firstColumn="1" w:lastColumn="0" w:oddVBand="0" w:evenVBand="0" w:oddHBand="0" w:evenHBand="0" w:firstRowFirstColumn="0" w:firstRowLastColumn="0" w:lastRowFirstColumn="0" w:lastRowLastColumn="0"/>
            <w:tcW w:w="9592" w:type="dxa"/>
            <w:vAlign w:val="top"/>
          </w:tcPr>
          <w:p w14:paraId="27AA6559" w14:textId="77777777" w:rsidR="00F01BD1" w:rsidRPr="00E73B40" w:rsidRDefault="00F01BD1" w:rsidP="005F37FB">
            <w:pPr>
              <w:rPr>
                <w:b w:val="0"/>
                <w:lang w:val="en-IE"/>
              </w:rPr>
            </w:pP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p>
        </w:tc>
      </w:tr>
    </w:tbl>
    <w:p w14:paraId="1ABE062B" w14:textId="7B9B7A7B" w:rsidR="00F01BD1" w:rsidRPr="00E73B40" w:rsidRDefault="00F01BD1" w:rsidP="00F01BD1">
      <w:pPr>
        <w:pStyle w:val="Heading5"/>
        <w:rPr>
          <w:ins w:id="7728" w:author="Author"/>
          <w:lang w:val="en-IE"/>
        </w:rPr>
      </w:pPr>
      <w:ins w:id="7729" w:author="Author">
        <w:r w:rsidRPr="00E73B40">
          <w:rPr>
            <w:lang w:val="en-IE"/>
          </w:rPr>
          <w:t>Payment step in Contact Centre</w:t>
        </w:r>
        <w:r>
          <w:rPr>
            <w:lang w:val="en-IE"/>
          </w:rPr>
          <w:t xml:space="preserve"> with Loyalty Points</w:t>
        </w:r>
      </w:ins>
    </w:p>
    <w:p w14:paraId="06FF5A85" w14:textId="70D57F33" w:rsidR="00F01BD1" w:rsidRPr="00E73B40" w:rsidRDefault="00F01BD1" w:rsidP="00F01BD1">
      <w:pPr>
        <w:rPr>
          <w:ins w:id="7730" w:author="Author"/>
          <w:noProof/>
          <w:lang w:val="en-IE" w:eastAsia="pt-PT"/>
        </w:rPr>
      </w:pPr>
      <w:ins w:id="7731" w:author="Author">
        <w:r w:rsidRPr="00E73B40">
          <w:rPr>
            <w:noProof/>
            <w:lang w:val="en-IE" w:eastAsia="pt-PT"/>
          </w:rPr>
          <w:lastRenderedPageBreak/>
          <w:t xml:space="preserve"> </w:t>
        </w:r>
        <w:r w:rsidRPr="00F01BD1">
          <w:rPr>
            <w:noProof/>
            <w:lang w:val="en-US" w:eastAsia="pt-PT"/>
          </w:rPr>
          <w:t xml:space="preserve"> </w:t>
        </w:r>
      </w:ins>
      <w:r w:rsidR="003F188D">
        <w:rPr>
          <w:noProof/>
          <w:lang w:val="pt-PT" w:eastAsia="pt-PT"/>
        </w:rPr>
        <w:drawing>
          <wp:inline distT="0" distB="0" distL="0" distR="0" wp14:anchorId="44FB8BF3" wp14:editId="0134B7E2">
            <wp:extent cx="5943600" cy="5085080"/>
            <wp:effectExtent l="0" t="0" r="0" b="12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5085080"/>
                    </a:xfrm>
                    <a:prstGeom prst="rect">
                      <a:avLst/>
                    </a:prstGeom>
                  </pic:spPr>
                </pic:pic>
              </a:graphicData>
            </a:graphic>
          </wp:inline>
        </w:drawing>
      </w:r>
    </w:p>
    <w:p w14:paraId="0D404AF4" w14:textId="77777777" w:rsidR="00F01BD1" w:rsidRPr="00E73B40" w:rsidRDefault="00F01BD1" w:rsidP="00F01BD1">
      <w:pPr>
        <w:rPr>
          <w:ins w:id="7732" w:author="Author"/>
          <w:lang w:val="en-IE"/>
        </w:rPr>
      </w:pPr>
    </w:p>
    <w:tbl>
      <w:tblPr>
        <w:tblStyle w:val="CelFocus"/>
        <w:tblW w:w="0" w:type="auto"/>
        <w:tblLook w:val="04A0" w:firstRow="1" w:lastRow="0" w:firstColumn="1" w:lastColumn="0" w:noHBand="0" w:noVBand="1"/>
      </w:tblPr>
      <w:tblGrid>
        <w:gridCol w:w="2235"/>
        <w:gridCol w:w="7619"/>
      </w:tblGrid>
      <w:tr w:rsidR="00F01BD1" w:rsidRPr="00E73B40" w14:paraId="62336729" w14:textId="77777777" w:rsidTr="005F37FB">
        <w:trPr>
          <w:cnfStyle w:val="100000000000" w:firstRow="1" w:lastRow="0" w:firstColumn="0" w:lastColumn="0" w:oddVBand="0" w:evenVBand="0" w:oddHBand="0" w:evenHBand="0" w:firstRowFirstColumn="0" w:firstRowLastColumn="0" w:lastRowFirstColumn="0" w:lastRowLastColumn="0"/>
          <w:ins w:id="7733"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68833AD" w14:textId="77777777" w:rsidR="00F01BD1" w:rsidRPr="00E73B40" w:rsidRDefault="00F01BD1" w:rsidP="005F37FB">
            <w:pPr>
              <w:rPr>
                <w:ins w:id="7734" w:author="Author"/>
                <w:lang w:val="en-IE"/>
              </w:rPr>
            </w:pPr>
            <w:ins w:id="7735" w:author="Author">
              <w:r w:rsidRPr="00E73B40">
                <w:rPr>
                  <w:lang w:val="en-IE"/>
                </w:rPr>
                <w:t>Screen Description</w:t>
              </w:r>
            </w:ins>
          </w:p>
        </w:tc>
      </w:tr>
      <w:tr w:rsidR="00F01BD1" w:rsidRPr="00E73B40" w14:paraId="4F62E50C" w14:textId="77777777" w:rsidTr="005F37FB">
        <w:trPr>
          <w:ins w:id="7736"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9097EB6" w14:textId="77777777" w:rsidR="00F01BD1" w:rsidRPr="00E73B40" w:rsidRDefault="00F01BD1" w:rsidP="005F37FB">
            <w:pPr>
              <w:jc w:val="right"/>
              <w:rPr>
                <w:ins w:id="7737" w:author="Author"/>
                <w:lang w:val="en-IE"/>
              </w:rPr>
            </w:pPr>
            <w:ins w:id="7738" w:author="Author">
              <w:r w:rsidRPr="00E73B40">
                <w:rPr>
                  <w:lang w:val="en-IE"/>
                </w:rPr>
                <w:t>Display Name</w:t>
              </w:r>
            </w:ins>
          </w:p>
        </w:tc>
        <w:tc>
          <w:tcPr>
            <w:tcW w:w="7619" w:type="dxa"/>
          </w:tcPr>
          <w:p w14:paraId="2C4EFEC2"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39" w:author="Author"/>
                <w:sz w:val="20"/>
                <w:lang w:val="en-IE"/>
              </w:rPr>
            </w:pPr>
            <w:ins w:id="7740" w:author="Author">
              <w:r w:rsidRPr="00E73B40">
                <w:rPr>
                  <w:sz w:val="20"/>
                  <w:lang w:val="en-IE"/>
                </w:rPr>
                <w:t>Process name: Sales</w:t>
              </w:r>
            </w:ins>
          </w:p>
          <w:p w14:paraId="6D902EDE"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41" w:author="Author"/>
                <w:sz w:val="20"/>
                <w:lang w:val="en-IE"/>
              </w:rPr>
            </w:pPr>
            <w:ins w:id="7742" w:author="Author">
              <w:r w:rsidRPr="00E73B40">
                <w:rPr>
                  <w:sz w:val="20"/>
                  <w:lang w:val="en-IE"/>
                </w:rPr>
                <w:t>Step name: Payment</w:t>
              </w:r>
            </w:ins>
          </w:p>
        </w:tc>
      </w:tr>
    </w:tbl>
    <w:p w14:paraId="1FF9D481" w14:textId="77777777" w:rsidR="00F01BD1" w:rsidRPr="00E73B40" w:rsidRDefault="00F01BD1" w:rsidP="00F01BD1">
      <w:pPr>
        <w:rPr>
          <w:ins w:id="7743" w:author="Author"/>
          <w:lang w:val="en-IE"/>
        </w:rPr>
      </w:pPr>
    </w:p>
    <w:tbl>
      <w:tblPr>
        <w:tblStyle w:val="CelFocus"/>
        <w:tblW w:w="0" w:type="auto"/>
        <w:tblLook w:val="04A0" w:firstRow="1" w:lastRow="0" w:firstColumn="1" w:lastColumn="0" w:noHBand="0" w:noVBand="1"/>
      </w:tblPr>
      <w:tblGrid>
        <w:gridCol w:w="9592"/>
      </w:tblGrid>
      <w:tr w:rsidR="00F01BD1" w:rsidRPr="00E73B40" w14:paraId="710546DA" w14:textId="77777777" w:rsidTr="005F37FB">
        <w:trPr>
          <w:cnfStyle w:val="100000000000" w:firstRow="1" w:lastRow="0" w:firstColumn="0" w:lastColumn="0" w:oddVBand="0" w:evenVBand="0" w:oddHBand="0" w:evenHBand="0" w:firstRowFirstColumn="0" w:firstRowLastColumn="0" w:lastRowFirstColumn="0" w:lastRowLastColumn="0"/>
          <w:ins w:id="7744"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E5A15DB" w14:textId="77777777" w:rsidR="00F01BD1" w:rsidRPr="00E73B40" w:rsidRDefault="00F01BD1" w:rsidP="005F37FB">
            <w:pPr>
              <w:rPr>
                <w:ins w:id="7745" w:author="Author"/>
                <w:lang w:val="en-IE"/>
              </w:rPr>
            </w:pPr>
            <w:ins w:id="7746" w:author="Author">
              <w:r w:rsidRPr="00E73B40">
                <w:rPr>
                  <w:lang w:val="en-IE"/>
                </w:rPr>
                <w:t xml:space="preserve">Field Description </w:t>
              </w:r>
            </w:ins>
          </w:p>
        </w:tc>
      </w:tr>
      <w:tr w:rsidR="00F01BD1" w:rsidRPr="00E73B40" w14:paraId="1A243B0E" w14:textId="77777777" w:rsidTr="005F37FB">
        <w:trPr>
          <w:ins w:id="7747"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727C004B" w14:textId="77777777" w:rsidR="00F01BD1" w:rsidRPr="00E73B40" w:rsidRDefault="00F01BD1" w:rsidP="005F37FB">
            <w:pPr>
              <w:rPr>
                <w:ins w:id="7748" w:author="Author"/>
                <w:b w:val="0"/>
                <w:lang w:val="en-IE"/>
              </w:rPr>
            </w:pPr>
            <w:ins w:id="7749"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ins>
          </w:p>
        </w:tc>
      </w:tr>
    </w:tbl>
    <w:p w14:paraId="74C55BAC" w14:textId="058A1555" w:rsidR="0042457C" w:rsidRPr="00E73B40" w:rsidRDefault="0042457C" w:rsidP="0042457C">
      <w:pPr>
        <w:pStyle w:val="Heading5"/>
        <w:rPr>
          <w:ins w:id="7750" w:author="Author"/>
          <w:lang w:val="en-IE"/>
        </w:rPr>
      </w:pPr>
      <w:ins w:id="7751" w:author="Author">
        <w:r w:rsidRPr="00E73B40">
          <w:rPr>
            <w:lang w:val="en-IE"/>
          </w:rPr>
          <w:t>Payment step in Contact Centre</w:t>
        </w:r>
        <w:r>
          <w:rPr>
            <w:lang w:val="en-IE"/>
          </w:rPr>
          <w:t xml:space="preserve"> - PAYG</w:t>
        </w:r>
      </w:ins>
    </w:p>
    <w:p w14:paraId="525AC859" w14:textId="77CBF50B" w:rsidR="0042457C" w:rsidRPr="0042457C" w:rsidRDefault="0042457C" w:rsidP="0042457C">
      <w:pPr>
        <w:rPr>
          <w:ins w:id="7752" w:author="Author"/>
          <w:noProof/>
          <w:lang w:val="en-US" w:eastAsia="pt-PT"/>
        </w:rPr>
      </w:pPr>
      <w:ins w:id="7753" w:author="Author">
        <w:r w:rsidRPr="00E73B40">
          <w:rPr>
            <w:noProof/>
            <w:lang w:val="en-IE" w:eastAsia="pt-PT"/>
          </w:rPr>
          <w:lastRenderedPageBreak/>
          <w:t xml:space="preserve"> </w:t>
        </w:r>
        <w:r w:rsidRPr="00F01BD1">
          <w:rPr>
            <w:noProof/>
            <w:lang w:val="en-US" w:eastAsia="pt-PT"/>
          </w:rPr>
          <w:t xml:space="preserve"> </w:t>
        </w:r>
        <w:r w:rsidRPr="0042457C">
          <w:rPr>
            <w:noProof/>
            <w:lang w:val="en-US" w:eastAsia="pt-PT"/>
          </w:rPr>
          <w:t xml:space="preserve"> </w:t>
        </w:r>
        <w:r>
          <w:rPr>
            <w:noProof/>
            <w:lang w:val="pt-PT" w:eastAsia="pt-PT"/>
          </w:rPr>
          <w:drawing>
            <wp:inline distT="0" distB="0" distL="0" distR="0" wp14:anchorId="4564B3CB" wp14:editId="43525B32">
              <wp:extent cx="5943600" cy="51142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5114290"/>
                      </a:xfrm>
                      <a:prstGeom prst="rect">
                        <a:avLst/>
                      </a:prstGeom>
                    </pic:spPr>
                  </pic:pic>
                </a:graphicData>
              </a:graphic>
            </wp:inline>
          </w:drawing>
        </w:r>
      </w:ins>
    </w:p>
    <w:p w14:paraId="7FC4E9B3" w14:textId="77777777" w:rsidR="0042457C" w:rsidRPr="00E73B40" w:rsidRDefault="0042457C" w:rsidP="0042457C">
      <w:pPr>
        <w:rPr>
          <w:ins w:id="7754" w:author="Author"/>
          <w:lang w:val="en-IE"/>
        </w:rPr>
      </w:pPr>
    </w:p>
    <w:tbl>
      <w:tblPr>
        <w:tblStyle w:val="CelFocus"/>
        <w:tblW w:w="0" w:type="auto"/>
        <w:tblLook w:val="04A0" w:firstRow="1" w:lastRow="0" w:firstColumn="1" w:lastColumn="0" w:noHBand="0" w:noVBand="1"/>
      </w:tblPr>
      <w:tblGrid>
        <w:gridCol w:w="2235"/>
        <w:gridCol w:w="7619"/>
      </w:tblGrid>
      <w:tr w:rsidR="0042457C" w:rsidRPr="00E73B40" w14:paraId="6C2B8DD5" w14:textId="77777777" w:rsidTr="0042457C">
        <w:trPr>
          <w:cnfStyle w:val="100000000000" w:firstRow="1" w:lastRow="0" w:firstColumn="0" w:lastColumn="0" w:oddVBand="0" w:evenVBand="0" w:oddHBand="0" w:evenHBand="0" w:firstRowFirstColumn="0" w:firstRowLastColumn="0" w:lastRowFirstColumn="0" w:lastRowLastColumn="0"/>
          <w:ins w:id="7755"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0468365" w14:textId="77777777" w:rsidR="0042457C" w:rsidRPr="00E73B40" w:rsidRDefault="0042457C" w:rsidP="0042457C">
            <w:pPr>
              <w:rPr>
                <w:ins w:id="7756" w:author="Author"/>
                <w:lang w:val="en-IE"/>
              </w:rPr>
            </w:pPr>
            <w:ins w:id="7757" w:author="Author">
              <w:r w:rsidRPr="00E73B40">
                <w:rPr>
                  <w:lang w:val="en-IE"/>
                </w:rPr>
                <w:t>Screen Description</w:t>
              </w:r>
            </w:ins>
          </w:p>
        </w:tc>
      </w:tr>
      <w:tr w:rsidR="0042457C" w:rsidRPr="00E73B40" w14:paraId="52105C9E" w14:textId="77777777" w:rsidTr="0042457C">
        <w:trPr>
          <w:ins w:id="7758"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5DED23E8" w14:textId="77777777" w:rsidR="0042457C" w:rsidRPr="00E73B40" w:rsidRDefault="0042457C" w:rsidP="0042457C">
            <w:pPr>
              <w:jc w:val="right"/>
              <w:rPr>
                <w:ins w:id="7759" w:author="Author"/>
                <w:lang w:val="en-IE"/>
              </w:rPr>
            </w:pPr>
            <w:ins w:id="7760" w:author="Author">
              <w:r w:rsidRPr="00E73B40">
                <w:rPr>
                  <w:lang w:val="en-IE"/>
                </w:rPr>
                <w:t>Display Name</w:t>
              </w:r>
            </w:ins>
          </w:p>
        </w:tc>
        <w:tc>
          <w:tcPr>
            <w:tcW w:w="7619" w:type="dxa"/>
          </w:tcPr>
          <w:p w14:paraId="6D875B1D"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61" w:author="Author"/>
                <w:sz w:val="20"/>
                <w:lang w:val="en-IE"/>
              </w:rPr>
            </w:pPr>
            <w:ins w:id="7762" w:author="Author">
              <w:r w:rsidRPr="00E73B40">
                <w:rPr>
                  <w:sz w:val="20"/>
                  <w:lang w:val="en-IE"/>
                </w:rPr>
                <w:t>Process name: Sales</w:t>
              </w:r>
            </w:ins>
          </w:p>
          <w:p w14:paraId="7CBF4D96"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63" w:author="Author"/>
                <w:sz w:val="20"/>
                <w:lang w:val="en-IE"/>
              </w:rPr>
            </w:pPr>
            <w:ins w:id="7764" w:author="Author">
              <w:r w:rsidRPr="00E73B40">
                <w:rPr>
                  <w:sz w:val="20"/>
                  <w:lang w:val="en-IE"/>
                </w:rPr>
                <w:t>Step name: Payment</w:t>
              </w:r>
            </w:ins>
          </w:p>
        </w:tc>
      </w:tr>
    </w:tbl>
    <w:p w14:paraId="58BDED3E" w14:textId="77777777" w:rsidR="0042457C" w:rsidRPr="00E73B40" w:rsidRDefault="0042457C" w:rsidP="0042457C">
      <w:pPr>
        <w:rPr>
          <w:ins w:id="7765" w:author="Author"/>
          <w:lang w:val="en-IE"/>
        </w:rPr>
      </w:pPr>
    </w:p>
    <w:tbl>
      <w:tblPr>
        <w:tblStyle w:val="CelFocus"/>
        <w:tblW w:w="0" w:type="auto"/>
        <w:tblLook w:val="04A0" w:firstRow="1" w:lastRow="0" w:firstColumn="1" w:lastColumn="0" w:noHBand="0" w:noVBand="1"/>
      </w:tblPr>
      <w:tblGrid>
        <w:gridCol w:w="9592"/>
      </w:tblGrid>
      <w:tr w:rsidR="0042457C" w:rsidRPr="00E73B40" w14:paraId="750E7983" w14:textId="77777777" w:rsidTr="0042457C">
        <w:trPr>
          <w:cnfStyle w:val="100000000000" w:firstRow="1" w:lastRow="0" w:firstColumn="0" w:lastColumn="0" w:oddVBand="0" w:evenVBand="0" w:oddHBand="0" w:evenHBand="0" w:firstRowFirstColumn="0" w:firstRowLastColumn="0" w:lastRowFirstColumn="0" w:lastRowLastColumn="0"/>
          <w:ins w:id="7766"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0943472F" w14:textId="77777777" w:rsidR="0042457C" w:rsidRPr="00E73B40" w:rsidRDefault="0042457C" w:rsidP="0042457C">
            <w:pPr>
              <w:rPr>
                <w:ins w:id="7767" w:author="Author"/>
                <w:lang w:val="en-IE"/>
              </w:rPr>
            </w:pPr>
            <w:ins w:id="7768" w:author="Author">
              <w:r w:rsidRPr="00E73B40">
                <w:rPr>
                  <w:lang w:val="en-IE"/>
                </w:rPr>
                <w:t xml:space="preserve">Field Description </w:t>
              </w:r>
            </w:ins>
          </w:p>
        </w:tc>
      </w:tr>
      <w:tr w:rsidR="0042457C" w:rsidRPr="00E73B40" w14:paraId="2C2220FB" w14:textId="77777777" w:rsidTr="0042457C">
        <w:trPr>
          <w:ins w:id="7769"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47589392" w14:textId="77777777" w:rsidR="0042457C" w:rsidRPr="00E73B40" w:rsidRDefault="0042457C" w:rsidP="0042457C">
            <w:pPr>
              <w:rPr>
                <w:ins w:id="7770" w:author="Author"/>
                <w:b w:val="0"/>
                <w:lang w:val="en-IE"/>
              </w:rPr>
            </w:pPr>
            <w:ins w:id="7771"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ins>
          </w:p>
        </w:tc>
      </w:tr>
    </w:tbl>
    <w:p w14:paraId="548835C5" w14:textId="77777777" w:rsidR="00A179A7" w:rsidRPr="00F01BD1" w:rsidRDefault="00A179A7" w:rsidP="00A179A7"/>
    <w:p w14:paraId="7102157D" w14:textId="66849118" w:rsidR="003E33DD" w:rsidRPr="00E73B40" w:rsidRDefault="00DC6635" w:rsidP="003E33DD">
      <w:pPr>
        <w:pStyle w:val="Heading4"/>
        <w:rPr>
          <w:lang w:val="en-IE"/>
        </w:rPr>
      </w:pPr>
      <w:r w:rsidRPr="00E73B40">
        <w:rPr>
          <w:lang w:val="en-IE"/>
        </w:rPr>
        <w:t>P</w:t>
      </w:r>
      <w:r w:rsidR="003E33DD" w:rsidRPr="00E73B40">
        <w:rPr>
          <w:lang w:val="en-IE"/>
        </w:rPr>
        <w:t xml:space="preserve">hase </w:t>
      </w:r>
      <w:r w:rsidR="0082785D">
        <w:rPr>
          <w:lang w:val="en-IE"/>
        </w:rPr>
        <w:t>I</w:t>
      </w:r>
      <w:r w:rsidR="00AE1F6A">
        <w:rPr>
          <w:lang w:val="en-IE"/>
        </w:rPr>
        <w:t>X</w:t>
      </w:r>
      <w:r w:rsidR="000A7A97" w:rsidRPr="00E73B40">
        <w:rPr>
          <w:lang w:val="en-IE"/>
        </w:rPr>
        <w:t xml:space="preserve"> </w:t>
      </w:r>
      <w:r w:rsidR="003E33DD" w:rsidRPr="00E73B40">
        <w:rPr>
          <w:lang w:val="en-IE"/>
        </w:rPr>
        <w:t>– Finalization</w:t>
      </w:r>
    </w:p>
    <w:p w14:paraId="45538607" w14:textId="23943CE6" w:rsidR="006C2143" w:rsidRPr="00E73B40" w:rsidDel="000A7A97" w:rsidRDefault="006C2143" w:rsidP="006C2143">
      <w:pPr>
        <w:pStyle w:val="Heading5"/>
        <w:rPr>
          <w:del w:id="7772" w:author="Author"/>
          <w:lang w:val="en-IE"/>
        </w:rPr>
      </w:pPr>
      <w:del w:id="7773" w:author="Author">
        <w:r w:rsidRPr="00E73B40" w:rsidDel="000A7A97">
          <w:rPr>
            <w:lang w:val="en-IE"/>
          </w:rPr>
          <w:delText>Documentation step</w:delText>
        </w:r>
      </w:del>
    </w:p>
    <w:p w14:paraId="3049821A" w14:textId="40624D3F" w:rsidR="006C2143" w:rsidRPr="00E73B40" w:rsidDel="000A7A97" w:rsidRDefault="00DD689D" w:rsidP="006C2143">
      <w:pPr>
        <w:rPr>
          <w:del w:id="7774" w:author="Author"/>
          <w:lang w:val="en-IE"/>
        </w:rPr>
      </w:pPr>
      <w:del w:id="7775" w:author="Author">
        <w:r w:rsidRPr="00E73B40" w:rsidDel="000A7A97">
          <w:rPr>
            <w:noProof/>
            <w:lang w:val="en-IE" w:eastAsia="pt-PT"/>
          </w:rPr>
          <w:delText xml:space="preserve"> </w:delText>
        </w:r>
        <w:r w:rsidRPr="00E73B40" w:rsidDel="000A7A97">
          <w:rPr>
            <w:noProof/>
            <w:lang w:val="pt-PT" w:eastAsia="pt-PT"/>
          </w:rPr>
          <w:drawing>
            <wp:inline distT="0" distB="0" distL="0" distR="0" wp14:anchorId="5DD979F4" wp14:editId="6348E7E0">
              <wp:extent cx="5943600" cy="506920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5069205"/>
                      </a:xfrm>
                      <a:prstGeom prst="rect">
                        <a:avLst/>
                      </a:prstGeom>
                    </pic:spPr>
                  </pic:pic>
                </a:graphicData>
              </a:graphic>
            </wp:inline>
          </w:drawing>
        </w:r>
      </w:del>
      <w:ins w:id="7776" w:author="Author">
        <w:del w:id="7777" w:author="Author">
          <w:r w:rsidR="00C96690" w:rsidRPr="00E73B40" w:rsidDel="000A7A97">
            <w:rPr>
              <w:noProof/>
              <w:lang w:val="pt-PT" w:eastAsia="pt-PT"/>
            </w:rPr>
            <w:drawing>
              <wp:inline distT="0" distB="0" distL="0" distR="0" wp14:anchorId="560C4101" wp14:editId="5824F42E">
                <wp:extent cx="5943600" cy="5067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del>
      </w:ins>
    </w:p>
    <w:tbl>
      <w:tblPr>
        <w:tblStyle w:val="CelFocus"/>
        <w:tblW w:w="0" w:type="auto"/>
        <w:tblLook w:val="04A0" w:firstRow="1" w:lastRow="0" w:firstColumn="1" w:lastColumn="0" w:noHBand="0" w:noVBand="1"/>
      </w:tblPr>
      <w:tblGrid>
        <w:gridCol w:w="2235"/>
        <w:gridCol w:w="7619"/>
      </w:tblGrid>
      <w:tr w:rsidR="006C2143" w:rsidRPr="00E73B40" w:rsidDel="000A7A97" w14:paraId="16277A80" w14:textId="738C43C8" w:rsidTr="009914B0">
        <w:trPr>
          <w:cnfStyle w:val="100000000000" w:firstRow="1" w:lastRow="0" w:firstColumn="0" w:lastColumn="0" w:oddVBand="0" w:evenVBand="0" w:oddHBand="0" w:evenHBand="0" w:firstRowFirstColumn="0" w:firstRowLastColumn="0" w:lastRowFirstColumn="0" w:lastRowLastColumn="0"/>
          <w:del w:id="7778"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F10E4D5" w14:textId="5376118E" w:rsidR="006C2143" w:rsidRPr="00E73B40" w:rsidDel="000A7A97" w:rsidRDefault="006C2143" w:rsidP="009914B0">
            <w:pPr>
              <w:rPr>
                <w:del w:id="7779" w:author="Author"/>
                <w:lang w:val="en-IE"/>
              </w:rPr>
            </w:pPr>
            <w:del w:id="7780" w:author="Author">
              <w:r w:rsidRPr="00E73B40" w:rsidDel="000A7A97">
                <w:rPr>
                  <w:lang w:val="en-IE"/>
                </w:rPr>
                <w:delText>Screen Description</w:delText>
              </w:r>
            </w:del>
          </w:p>
        </w:tc>
      </w:tr>
      <w:tr w:rsidR="006C2143" w:rsidRPr="00E73B40" w:rsidDel="000A7A97" w14:paraId="0AB50022" w14:textId="495DAAF5" w:rsidTr="009914B0">
        <w:trPr>
          <w:del w:id="7781"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393400B" w14:textId="1E28DCFC" w:rsidR="006C2143" w:rsidRPr="00E73B40" w:rsidDel="000A7A97" w:rsidRDefault="006C2143" w:rsidP="009914B0">
            <w:pPr>
              <w:jc w:val="right"/>
              <w:rPr>
                <w:del w:id="7782" w:author="Author"/>
                <w:lang w:val="en-IE"/>
              </w:rPr>
            </w:pPr>
            <w:del w:id="7783" w:author="Author">
              <w:r w:rsidRPr="00E73B40" w:rsidDel="000A7A97">
                <w:rPr>
                  <w:lang w:val="en-IE"/>
                </w:rPr>
                <w:delText>Display Name</w:delText>
              </w:r>
            </w:del>
          </w:p>
        </w:tc>
        <w:tc>
          <w:tcPr>
            <w:tcW w:w="7619" w:type="dxa"/>
          </w:tcPr>
          <w:p w14:paraId="430C9AAC" w14:textId="20B26EF0" w:rsidR="006C2143" w:rsidRPr="00E73B40" w:rsidDel="000A7A97" w:rsidRDefault="006C2143" w:rsidP="009914B0">
            <w:pPr>
              <w:jc w:val="left"/>
              <w:cnfStyle w:val="000000000000" w:firstRow="0" w:lastRow="0" w:firstColumn="0" w:lastColumn="0" w:oddVBand="0" w:evenVBand="0" w:oddHBand="0" w:evenHBand="0" w:firstRowFirstColumn="0" w:firstRowLastColumn="0" w:lastRowFirstColumn="0" w:lastRowLastColumn="0"/>
              <w:rPr>
                <w:del w:id="7784" w:author="Author"/>
                <w:sz w:val="20"/>
                <w:lang w:val="en-IE"/>
              </w:rPr>
            </w:pPr>
            <w:del w:id="7785" w:author="Author">
              <w:r w:rsidRPr="00E73B40" w:rsidDel="000A7A97">
                <w:rPr>
                  <w:sz w:val="20"/>
                  <w:lang w:val="en-IE"/>
                </w:rPr>
                <w:delText>Process name: Sales</w:delText>
              </w:r>
            </w:del>
          </w:p>
          <w:p w14:paraId="5596868F" w14:textId="32357F34" w:rsidR="006C2143" w:rsidRPr="00E73B40" w:rsidDel="000A7A97" w:rsidRDefault="006C2143" w:rsidP="009914B0">
            <w:pPr>
              <w:jc w:val="left"/>
              <w:cnfStyle w:val="000000000000" w:firstRow="0" w:lastRow="0" w:firstColumn="0" w:lastColumn="0" w:oddVBand="0" w:evenVBand="0" w:oddHBand="0" w:evenHBand="0" w:firstRowFirstColumn="0" w:firstRowLastColumn="0" w:lastRowFirstColumn="0" w:lastRowLastColumn="0"/>
              <w:rPr>
                <w:del w:id="7786" w:author="Author"/>
                <w:sz w:val="20"/>
                <w:lang w:val="en-IE"/>
              </w:rPr>
            </w:pPr>
            <w:del w:id="7787" w:author="Author">
              <w:r w:rsidRPr="00E73B40" w:rsidDel="000A7A97">
                <w:rPr>
                  <w:sz w:val="20"/>
                  <w:lang w:val="en-IE"/>
                </w:rPr>
                <w:delText>Step name: Documentation</w:delText>
              </w:r>
            </w:del>
          </w:p>
        </w:tc>
      </w:tr>
    </w:tbl>
    <w:p w14:paraId="5CD2C635" w14:textId="29745445" w:rsidR="006C2143" w:rsidRPr="00E73B40" w:rsidDel="000A7A97" w:rsidRDefault="006C2143" w:rsidP="006C2143">
      <w:pPr>
        <w:rPr>
          <w:del w:id="7788"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6C2143" w:rsidRPr="00E73B40" w:rsidDel="000A7A97" w14:paraId="405D1487" w14:textId="314D1E11" w:rsidTr="009914B0">
        <w:trPr>
          <w:cnfStyle w:val="100000000000" w:firstRow="1" w:lastRow="0" w:firstColumn="0" w:lastColumn="0" w:oddVBand="0" w:evenVBand="0" w:oddHBand="0" w:evenHBand="0" w:firstRowFirstColumn="0" w:firstRowLastColumn="0" w:lastRowFirstColumn="0" w:lastRowLastColumn="0"/>
          <w:del w:id="7789"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1D0ABF64" w14:textId="4A90D521" w:rsidR="006C2143" w:rsidRPr="00E73B40" w:rsidDel="000A7A97" w:rsidRDefault="006C2143" w:rsidP="009914B0">
            <w:pPr>
              <w:rPr>
                <w:del w:id="7790" w:author="Author"/>
                <w:lang w:val="en-IE"/>
              </w:rPr>
            </w:pPr>
            <w:del w:id="7791" w:author="Author">
              <w:r w:rsidRPr="00E73B40" w:rsidDel="000A7A97">
                <w:rPr>
                  <w:lang w:val="en-IE"/>
                </w:rPr>
                <w:delText xml:space="preserve">Field Description </w:delText>
              </w:r>
            </w:del>
          </w:p>
        </w:tc>
      </w:tr>
      <w:tr w:rsidR="006C2143" w:rsidRPr="00E73B40" w:rsidDel="000A7A97" w14:paraId="101481EB" w14:textId="16369FFD" w:rsidTr="009914B0">
        <w:trPr>
          <w:del w:id="7792"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DE95788" w14:textId="3F81C6DE" w:rsidR="006C2143" w:rsidRPr="00E73B40" w:rsidDel="000A7A97" w:rsidRDefault="006C2143" w:rsidP="009914B0">
            <w:pPr>
              <w:jc w:val="center"/>
              <w:rPr>
                <w:del w:id="7793" w:author="Author"/>
                <w:b w:val="0"/>
                <w:lang w:val="en-IE"/>
              </w:rPr>
            </w:pPr>
            <w:del w:id="7794" w:author="Author">
              <w:r w:rsidRPr="00E73B40" w:rsidDel="000A7A97">
                <w:rPr>
                  <w:lang w:val="en-IE"/>
                </w:rPr>
                <w:delText>Label</w:delText>
              </w:r>
            </w:del>
          </w:p>
        </w:tc>
        <w:tc>
          <w:tcPr>
            <w:tcW w:w="1460" w:type="dxa"/>
            <w:shd w:val="clear" w:color="auto" w:fill="D8D7D5"/>
          </w:tcPr>
          <w:p w14:paraId="0BCFEA1B" w14:textId="70B703CB"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795" w:author="Author"/>
                <w:b/>
                <w:lang w:val="en-IE"/>
              </w:rPr>
            </w:pPr>
            <w:del w:id="7796" w:author="Author">
              <w:r w:rsidRPr="00E73B40" w:rsidDel="000A7A97">
                <w:rPr>
                  <w:b/>
                  <w:lang w:val="en-IE"/>
                </w:rPr>
                <w:delText>Type</w:delText>
              </w:r>
            </w:del>
          </w:p>
        </w:tc>
        <w:tc>
          <w:tcPr>
            <w:tcW w:w="3686" w:type="dxa"/>
            <w:shd w:val="clear" w:color="auto" w:fill="D8D7D5"/>
          </w:tcPr>
          <w:p w14:paraId="4254BE4A" w14:textId="38197816"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797" w:author="Author"/>
                <w:b/>
                <w:lang w:val="en-IE"/>
              </w:rPr>
            </w:pPr>
            <w:del w:id="7798" w:author="Author">
              <w:r w:rsidRPr="00E73B40" w:rsidDel="000A7A97">
                <w:rPr>
                  <w:b/>
                  <w:lang w:val="en-IE"/>
                </w:rPr>
                <w:delText>Description</w:delText>
              </w:r>
              <w:r w:rsidRPr="00E73B40" w:rsidDel="000A7A97">
                <w:rPr>
                  <w:b/>
                  <w:lang w:val="en-IE"/>
                </w:rPr>
                <w:br/>
              </w:r>
            </w:del>
          </w:p>
        </w:tc>
        <w:tc>
          <w:tcPr>
            <w:tcW w:w="1258" w:type="dxa"/>
            <w:shd w:val="clear" w:color="auto" w:fill="D8D7D5"/>
          </w:tcPr>
          <w:p w14:paraId="4814E45D" w14:textId="4420A8DA"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799" w:author="Author"/>
                <w:b/>
                <w:lang w:val="en-IE"/>
              </w:rPr>
            </w:pPr>
            <w:del w:id="7800" w:author="Author">
              <w:r w:rsidRPr="00E73B40" w:rsidDel="000A7A97">
                <w:rPr>
                  <w:b/>
                  <w:lang w:val="en-IE"/>
                </w:rPr>
                <w:delText>Read Only</w:delText>
              </w:r>
            </w:del>
          </w:p>
        </w:tc>
        <w:tc>
          <w:tcPr>
            <w:tcW w:w="1127" w:type="dxa"/>
            <w:shd w:val="clear" w:color="auto" w:fill="D8D7D5"/>
          </w:tcPr>
          <w:p w14:paraId="6489A890" w14:textId="2D9708BA"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01" w:author="Author"/>
                <w:b/>
                <w:lang w:val="en-IE"/>
              </w:rPr>
            </w:pPr>
            <w:del w:id="7802" w:author="Author">
              <w:r w:rsidRPr="00E73B40" w:rsidDel="000A7A97">
                <w:rPr>
                  <w:b/>
                  <w:lang w:val="en-IE"/>
                </w:rPr>
                <w:delText>Mandatory</w:delText>
              </w:r>
            </w:del>
          </w:p>
        </w:tc>
      </w:tr>
      <w:tr w:rsidR="006C2143" w:rsidRPr="00E73B40" w:rsidDel="000A7A97" w14:paraId="1C680D55" w14:textId="798F5868" w:rsidTr="009914B0">
        <w:trPr>
          <w:del w:id="7803"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7DC8D388" w14:textId="2A3976CD" w:rsidR="006C2143" w:rsidRPr="00E73B40" w:rsidDel="000A7A97" w:rsidRDefault="006C2143" w:rsidP="009914B0">
            <w:pPr>
              <w:spacing w:before="40" w:after="40" w:line="240" w:lineRule="exact"/>
              <w:jc w:val="left"/>
              <w:rPr>
                <w:del w:id="7804" w:author="Author"/>
                <w:sz w:val="20"/>
                <w:lang w:val="en-IE"/>
              </w:rPr>
            </w:pPr>
            <w:del w:id="7805" w:author="Author">
              <w:r w:rsidRPr="00E73B40" w:rsidDel="000A7A97">
                <w:rPr>
                  <w:sz w:val="20"/>
                  <w:lang w:val="en-IE"/>
                </w:rPr>
                <w:delText>Contracts area</w:delText>
              </w:r>
              <w:r w:rsidRPr="00E73B40" w:rsidDel="000A7A97">
                <w:rPr>
                  <w:b w:val="0"/>
                  <w:i/>
                  <w:sz w:val="20"/>
                  <w:lang w:val="en-IE"/>
                </w:rPr>
                <w:delText xml:space="preserve"> – only available if there is, at least, on contract.</w:delText>
              </w:r>
            </w:del>
          </w:p>
        </w:tc>
      </w:tr>
      <w:tr w:rsidR="006C2143" w:rsidRPr="00E73B40" w:rsidDel="000A7A97" w14:paraId="1CEE6F07" w14:textId="6665BA3D" w:rsidTr="009914B0">
        <w:trPr>
          <w:del w:id="780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ED43258" w14:textId="1F50D8A4" w:rsidR="006C2143" w:rsidRPr="00E73B40" w:rsidDel="000A7A97" w:rsidRDefault="006C2143" w:rsidP="009914B0">
            <w:pPr>
              <w:spacing w:before="40" w:after="40" w:line="240" w:lineRule="exact"/>
              <w:jc w:val="left"/>
              <w:rPr>
                <w:del w:id="7807" w:author="Author"/>
                <w:sz w:val="20"/>
                <w:lang w:val="en-IE"/>
              </w:rPr>
            </w:pPr>
            <w:del w:id="7808" w:author="Author">
              <w:r w:rsidRPr="00E73B40" w:rsidDel="000A7A97">
                <w:rPr>
                  <w:sz w:val="20"/>
                  <w:lang w:val="en-IE"/>
                </w:rPr>
                <w:delText>Contracts</w:delText>
              </w:r>
            </w:del>
          </w:p>
        </w:tc>
        <w:tc>
          <w:tcPr>
            <w:tcW w:w="1460" w:type="dxa"/>
            <w:vAlign w:val="top"/>
          </w:tcPr>
          <w:p w14:paraId="0D9C4A37" w14:textId="72793B30"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09" w:author="Author"/>
                <w:sz w:val="20"/>
                <w:lang w:val="en-IE"/>
              </w:rPr>
            </w:pPr>
            <w:del w:id="7810" w:author="Author">
              <w:r w:rsidRPr="00E73B40" w:rsidDel="000A7A97">
                <w:rPr>
                  <w:sz w:val="20"/>
                  <w:lang w:val="en-IE"/>
                </w:rPr>
                <w:delText>Download file</w:delText>
              </w:r>
            </w:del>
          </w:p>
        </w:tc>
        <w:tc>
          <w:tcPr>
            <w:tcW w:w="3686" w:type="dxa"/>
            <w:vAlign w:val="top"/>
          </w:tcPr>
          <w:p w14:paraId="3FD7D734" w14:textId="576E461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11" w:author="Author"/>
                <w:sz w:val="20"/>
                <w:lang w:val="en-IE"/>
              </w:rPr>
            </w:pPr>
            <w:del w:id="7812" w:author="Author">
              <w:r w:rsidRPr="00E73B40" w:rsidDel="000A7A97">
                <w:rPr>
                  <w:sz w:val="20"/>
                  <w:lang w:val="en-IE"/>
                </w:rPr>
                <w:delText>Generated contract.</w:delText>
              </w:r>
            </w:del>
          </w:p>
        </w:tc>
        <w:tc>
          <w:tcPr>
            <w:tcW w:w="1258" w:type="dxa"/>
            <w:vAlign w:val="top"/>
          </w:tcPr>
          <w:p w14:paraId="5667BAB5" w14:textId="34B9077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13" w:author="Author"/>
                <w:sz w:val="20"/>
                <w:lang w:val="en-IE"/>
              </w:rPr>
            </w:pPr>
            <w:del w:id="7814" w:author="Author">
              <w:r w:rsidRPr="00E73B40" w:rsidDel="000A7A97">
                <w:rPr>
                  <w:sz w:val="20"/>
                  <w:lang w:val="en-IE"/>
                </w:rPr>
                <w:delText>-</w:delText>
              </w:r>
            </w:del>
          </w:p>
        </w:tc>
        <w:tc>
          <w:tcPr>
            <w:tcW w:w="1127" w:type="dxa"/>
            <w:vAlign w:val="top"/>
          </w:tcPr>
          <w:p w14:paraId="6472A345" w14:textId="4DFC62C3"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15" w:author="Author"/>
                <w:sz w:val="20"/>
                <w:lang w:val="en-IE"/>
              </w:rPr>
            </w:pPr>
            <w:del w:id="7816" w:author="Author">
              <w:r w:rsidRPr="00E73B40" w:rsidDel="000A7A97">
                <w:rPr>
                  <w:sz w:val="20"/>
                  <w:lang w:val="en-IE"/>
                </w:rPr>
                <w:delText>-</w:delText>
              </w:r>
            </w:del>
          </w:p>
        </w:tc>
      </w:tr>
      <w:tr w:rsidR="006C2143" w:rsidRPr="00E73B40" w:rsidDel="000A7A97" w14:paraId="6C6A17D2" w14:textId="7AF5D66A" w:rsidTr="009914B0">
        <w:trPr>
          <w:del w:id="781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2614AC" w14:textId="67A6A979" w:rsidR="006C2143" w:rsidRPr="00E73B40" w:rsidDel="000A7A97" w:rsidRDefault="006C2143" w:rsidP="009914B0">
            <w:pPr>
              <w:spacing w:before="40" w:after="40" w:line="240" w:lineRule="exact"/>
              <w:jc w:val="left"/>
              <w:rPr>
                <w:del w:id="7818" w:author="Author"/>
                <w:sz w:val="20"/>
                <w:lang w:val="en-IE"/>
              </w:rPr>
            </w:pPr>
            <w:del w:id="7819" w:author="Author">
              <w:r w:rsidRPr="00E73B40" w:rsidDel="000A7A97">
                <w:rPr>
                  <w:sz w:val="20"/>
                  <w:lang w:val="en-IE"/>
                </w:rPr>
                <w:delText>Signed contract upload</w:delText>
              </w:r>
            </w:del>
          </w:p>
        </w:tc>
        <w:tc>
          <w:tcPr>
            <w:tcW w:w="1460" w:type="dxa"/>
            <w:vAlign w:val="top"/>
          </w:tcPr>
          <w:p w14:paraId="09F3B5A6" w14:textId="15703FB4"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0" w:author="Author"/>
                <w:sz w:val="20"/>
                <w:lang w:val="en-IE"/>
              </w:rPr>
            </w:pPr>
            <w:del w:id="7821" w:author="Author">
              <w:r w:rsidRPr="00E73B40" w:rsidDel="000A7A97">
                <w:rPr>
                  <w:sz w:val="20"/>
                  <w:lang w:val="en-IE"/>
                </w:rPr>
                <w:delText>Upload file</w:delText>
              </w:r>
            </w:del>
          </w:p>
        </w:tc>
        <w:tc>
          <w:tcPr>
            <w:tcW w:w="3686" w:type="dxa"/>
            <w:vAlign w:val="top"/>
          </w:tcPr>
          <w:p w14:paraId="658C4665" w14:textId="10E0C808"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2" w:author="Author"/>
                <w:sz w:val="20"/>
                <w:lang w:val="en-IE"/>
              </w:rPr>
            </w:pPr>
            <w:del w:id="7823" w:author="Author">
              <w:r w:rsidRPr="00E73B40" w:rsidDel="000A7A97">
                <w:rPr>
                  <w:sz w:val="20"/>
                  <w:lang w:val="en-IE"/>
                </w:rPr>
                <w:delText>Contract file signed by the customer.</w:delText>
              </w:r>
            </w:del>
          </w:p>
        </w:tc>
        <w:tc>
          <w:tcPr>
            <w:tcW w:w="1258" w:type="dxa"/>
            <w:vAlign w:val="top"/>
          </w:tcPr>
          <w:p w14:paraId="51757E27" w14:textId="6AF29CF6"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4" w:author="Author"/>
                <w:sz w:val="20"/>
                <w:lang w:val="en-IE"/>
              </w:rPr>
            </w:pPr>
            <w:del w:id="7825" w:author="Author">
              <w:r w:rsidRPr="00E73B40" w:rsidDel="000A7A97">
                <w:rPr>
                  <w:sz w:val="20"/>
                  <w:lang w:val="en-IE"/>
                </w:rPr>
                <w:delText>No</w:delText>
              </w:r>
            </w:del>
          </w:p>
        </w:tc>
        <w:tc>
          <w:tcPr>
            <w:tcW w:w="1127" w:type="dxa"/>
            <w:vAlign w:val="top"/>
          </w:tcPr>
          <w:p w14:paraId="2375772F" w14:textId="5B12CAAB"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6" w:author="Author"/>
                <w:sz w:val="20"/>
                <w:lang w:val="en-IE"/>
              </w:rPr>
            </w:pPr>
            <w:del w:id="7827" w:author="Author">
              <w:r w:rsidRPr="00E73B40" w:rsidDel="000A7A97">
                <w:rPr>
                  <w:sz w:val="20"/>
                  <w:lang w:val="en-IE"/>
                </w:rPr>
                <w:delText>Yes</w:delText>
              </w:r>
            </w:del>
          </w:p>
        </w:tc>
      </w:tr>
      <w:tr w:rsidR="006C2143" w:rsidRPr="00E73B40" w:rsidDel="000A7A97" w14:paraId="2A98B18F" w14:textId="040CC6AF" w:rsidTr="009914B0">
        <w:trPr>
          <w:del w:id="7828"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D20B3A6" w14:textId="07E8ABA0" w:rsidR="006C2143" w:rsidRPr="00E73B40" w:rsidDel="000A7A97" w:rsidRDefault="006C2143" w:rsidP="009914B0">
            <w:pPr>
              <w:spacing w:before="40" w:after="40" w:line="240" w:lineRule="exact"/>
              <w:jc w:val="left"/>
              <w:rPr>
                <w:del w:id="7829" w:author="Author"/>
                <w:sz w:val="20"/>
                <w:lang w:val="en-IE"/>
              </w:rPr>
            </w:pPr>
            <w:del w:id="7830" w:author="Author">
              <w:r w:rsidRPr="00E73B40" w:rsidDel="000A7A97">
                <w:rPr>
                  <w:sz w:val="20"/>
                  <w:lang w:val="en-IE"/>
                </w:rPr>
                <w:delText>Customer documentation area</w:delText>
              </w:r>
              <w:r w:rsidRPr="00E73B40" w:rsidDel="000A7A97">
                <w:rPr>
                  <w:b w:val="0"/>
                  <w:i/>
                  <w:sz w:val="20"/>
                  <w:lang w:val="en-IE"/>
                </w:rPr>
                <w:delText xml:space="preserve"> – only available if a billing customer and/or a billing profile is </w:delText>
              </w:r>
              <w:r w:rsidR="00DD689D" w:rsidRPr="00E73B40" w:rsidDel="000A7A97">
                <w:rPr>
                  <w:b w:val="0"/>
                  <w:i/>
                  <w:sz w:val="20"/>
                  <w:lang w:val="en-IE"/>
                </w:rPr>
                <w:delText>being</w:delText>
              </w:r>
              <w:r w:rsidRPr="00E73B40" w:rsidDel="000A7A97">
                <w:rPr>
                  <w:b w:val="0"/>
                  <w:i/>
                  <w:sz w:val="20"/>
                  <w:lang w:val="en-IE"/>
                </w:rPr>
                <w:delText xml:space="preserve"> created in the process.</w:delText>
              </w:r>
            </w:del>
          </w:p>
        </w:tc>
      </w:tr>
      <w:tr w:rsidR="006C2143" w:rsidRPr="00E73B40" w:rsidDel="000A7A97" w14:paraId="7ED5F06F" w14:textId="4A7B8374" w:rsidTr="009914B0">
        <w:trPr>
          <w:del w:id="783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EE09503" w14:textId="181A366E" w:rsidR="006C2143" w:rsidRPr="00E73B40" w:rsidDel="000A7A97" w:rsidRDefault="006C2143" w:rsidP="009914B0">
            <w:pPr>
              <w:spacing w:before="40" w:after="40" w:line="240" w:lineRule="exact"/>
              <w:jc w:val="left"/>
              <w:rPr>
                <w:del w:id="7832" w:author="Author"/>
                <w:sz w:val="20"/>
                <w:lang w:val="en-IE"/>
              </w:rPr>
            </w:pPr>
            <w:del w:id="7833" w:author="Author">
              <w:r w:rsidRPr="00E73B40" w:rsidDel="000A7A97">
                <w:rPr>
                  <w:sz w:val="20"/>
                  <w:lang w:val="en-IE"/>
                </w:rPr>
                <w:delText>Type of file</w:delText>
              </w:r>
            </w:del>
          </w:p>
        </w:tc>
        <w:tc>
          <w:tcPr>
            <w:tcW w:w="1460" w:type="dxa"/>
            <w:vAlign w:val="top"/>
          </w:tcPr>
          <w:p w14:paraId="48C17AAB" w14:textId="59BC9804"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4" w:author="Author"/>
                <w:sz w:val="20"/>
                <w:lang w:val="en-IE"/>
              </w:rPr>
            </w:pPr>
            <w:del w:id="7835" w:author="Author">
              <w:r w:rsidRPr="00E73B40" w:rsidDel="000A7A97">
                <w:rPr>
                  <w:sz w:val="20"/>
                  <w:lang w:val="en-IE"/>
                </w:rPr>
                <w:delText>Dropdown</w:delText>
              </w:r>
            </w:del>
          </w:p>
        </w:tc>
        <w:tc>
          <w:tcPr>
            <w:tcW w:w="3686" w:type="dxa"/>
            <w:vAlign w:val="top"/>
          </w:tcPr>
          <w:p w14:paraId="418BBF26" w14:textId="3320A5C0"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6" w:author="Author"/>
                <w:sz w:val="20"/>
                <w:lang w:val="en-IE"/>
              </w:rPr>
            </w:pPr>
            <w:del w:id="7837" w:author="Author">
              <w:r w:rsidRPr="00E73B40" w:rsidDel="000A7A97">
                <w:rPr>
                  <w:sz w:val="20"/>
                  <w:lang w:val="en-IE"/>
                </w:rPr>
                <w:delText>Type of the uploaded file.</w:delText>
              </w:r>
            </w:del>
          </w:p>
          <w:p w14:paraId="2930E428" w14:textId="3AD6061B" w:rsidR="006C2143" w:rsidRPr="00E73B40" w:rsidDel="000A7A97" w:rsidRDefault="006C2143" w:rsidP="00367E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8" w:author="Author"/>
                <w:sz w:val="20"/>
                <w:lang w:val="en-IE"/>
              </w:rPr>
            </w:pPr>
            <w:del w:id="7839" w:author="Author">
              <w:r w:rsidRPr="00E73B40" w:rsidDel="000A7A97">
                <w:rPr>
                  <w:sz w:val="20"/>
                  <w:lang w:val="en-IE"/>
                </w:rPr>
                <w:delText>Available values are configurable through Reference Data UFE_RD1</w:delText>
              </w:r>
              <w:r w:rsidR="00367E5D" w:rsidRPr="00E73B40" w:rsidDel="000A7A97">
                <w:rPr>
                  <w:sz w:val="20"/>
                  <w:lang w:val="en-IE"/>
                </w:rPr>
                <w:delText>32</w:delText>
              </w:r>
              <w:r w:rsidRPr="00E73B40" w:rsidDel="000A7A97">
                <w:rPr>
                  <w:sz w:val="20"/>
                  <w:lang w:val="en-IE"/>
                </w:rPr>
                <w:delText>.</w:delText>
              </w:r>
            </w:del>
          </w:p>
        </w:tc>
        <w:tc>
          <w:tcPr>
            <w:tcW w:w="1258" w:type="dxa"/>
            <w:vAlign w:val="top"/>
          </w:tcPr>
          <w:p w14:paraId="53AD93B8" w14:textId="1D0B03A8"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0" w:author="Author"/>
                <w:sz w:val="20"/>
                <w:lang w:val="en-IE"/>
              </w:rPr>
            </w:pPr>
            <w:del w:id="7841" w:author="Author">
              <w:r w:rsidRPr="00E73B40" w:rsidDel="000A7A97">
                <w:rPr>
                  <w:sz w:val="20"/>
                  <w:lang w:val="en-IE"/>
                </w:rPr>
                <w:delText>No</w:delText>
              </w:r>
            </w:del>
          </w:p>
        </w:tc>
        <w:tc>
          <w:tcPr>
            <w:tcW w:w="1127" w:type="dxa"/>
            <w:vAlign w:val="top"/>
          </w:tcPr>
          <w:p w14:paraId="4508D4BB" w14:textId="4582EAEE"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2" w:author="Author"/>
                <w:sz w:val="20"/>
                <w:lang w:val="en-IE"/>
              </w:rPr>
            </w:pPr>
            <w:del w:id="7843" w:author="Author">
              <w:r w:rsidRPr="00E73B40" w:rsidDel="000A7A97">
                <w:rPr>
                  <w:sz w:val="20"/>
                  <w:lang w:val="en-IE"/>
                </w:rPr>
                <w:delText>Yes</w:delText>
              </w:r>
            </w:del>
          </w:p>
        </w:tc>
      </w:tr>
      <w:tr w:rsidR="006C2143" w:rsidRPr="00E73B40" w:rsidDel="000A7A97" w14:paraId="2E8B924C" w14:textId="2F3A801A" w:rsidTr="009914B0">
        <w:trPr>
          <w:del w:id="784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075BEBE" w14:textId="7F6ECE8E" w:rsidR="006C2143" w:rsidRPr="00E73B40" w:rsidDel="000A7A97" w:rsidRDefault="006C2143" w:rsidP="009914B0">
            <w:pPr>
              <w:spacing w:before="40" w:after="40" w:line="240" w:lineRule="exact"/>
              <w:jc w:val="left"/>
              <w:rPr>
                <w:del w:id="7845" w:author="Author"/>
                <w:sz w:val="20"/>
                <w:lang w:val="en-IE"/>
              </w:rPr>
            </w:pPr>
            <w:del w:id="7846" w:author="Author">
              <w:r w:rsidRPr="00E73B40" w:rsidDel="000A7A97">
                <w:rPr>
                  <w:sz w:val="20"/>
                  <w:lang w:val="en-IE"/>
                </w:rPr>
                <w:delText>File</w:delText>
              </w:r>
            </w:del>
          </w:p>
        </w:tc>
        <w:tc>
          <w:tcPr>
            <w:tcW w:w="1460" w:type="dxa"/>
            <w:vAlign w:val="top"/>
          </w:tcPr>
          <w:p w14:paraId="702378EE" w14:textId="58F7207C"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7" w:author="Author"/>
                <w:sz w:val="20"/>
                <w:lang w:val="en-IE"/>
              </w:rPr>
            </w:pPr>
            <w:del w:id="7848" w:author="Author">
              <w:r w:rsidRPr="00E73B40" w:rsidDel="000A7A97">
                <w:rPr>
                  <w:sz w:val="20"/>
                  <w:lang w:val="en-IE"/>
                </w:rPr>
                <w:delText>Upload file</w:delText>
              </w:r>
            </w:del>
          </w:p>
        </w:tc>
        <w:tc>
          <w:tcPr>
            <w:tcW w:w="3686" w:type="dxa"/>
            <w:vAlign w:val="top"/>
          </w:tcPr>
          <w:p w14:paraId="1BE330AF" w14:textId="1BA61B7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9" w:author="Author"/>
                <w:sz w:val="20"/>
                <w:lang w:val="en-IE"/>
              </w:rPr>
            </w:pPr>
            <w:del w:id="7850" w:author="Author">
              <w:r w:rsidRPr="00E73B40" w:rsidDel="000A7A97">
                <w:rPr>
                  <w:sz w:val="20"/>
                  <w:lang w:val="en-IE"/>
                </w:rPr>
                <w:delText>Customer document file.</w:delText>
              </w:r>
            </w:del>
          </w:p>
        </w:tc>
        <w:tc>
          <w:tcPr>
            <w:tcW w:w="1258" w:type="dxa"/>
            <w:vAlign w:val="top"/>
          </w:tcPr>
          <w:p w14:paraId="75CF648A" w14:textId="4E78D66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1" w:author="Author"/>
                <w:sz w:val="20"/>
                <w:lang w:val="en-IE"/>
              </w:rPr>
            </w:pPr>
            <w:del w:id="7852" w:author="Author">
              <w:r w:rsidRPr="00E73B40" w:rsidDel="000A7A97">
                <w:rPr>
                  <w:sz w:val="20"/>
                  <w:lang w:val="en-IE"/>
                </w:rPr>
                <w:delText>No</w:delText>
              </w:r>
            </w:del>
          </w:p>
        </w:tc>
        <w:tc>
          <w:tcPr>
            <w:tcW w:w="1127" w:type="dxa"/>
            <w:vAlign w:val="top"/>
          </w:tcPr>
          <w:p w14:paraId="30510077" w14:textId="0CC651BD"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3" w:author="Author"/>
                <w:sz w:val="20"/>
                <w:lang w:val="en-IE"/>
              </w:rPr>
            </w:pPr>
            <w:del w:id="7854" w:author="Author">
              <w:r w:rsidRPr="00E73B40" w:rsidDel="000A7A97">
                <w:rPr>
                  <w:sz w:val="20"/>
                  <w:lang w:val="en-IE"/>
                </w:rPr>
                <w:delText>Yes</w:delText>
              </w:r>
            </w:del>
          </w:p>
        </w:tc>
      </w:tr>
      <w:tr w:rsidR="006C2143" w:rsidRPr="00E73B40" w:rsidDel="000A7A97" w14:paraId="109075FF" w14:textId="6BF6ADD9" w:rsidTr="009914B0">
        <w:trPr>
          <w:del w:id="7855"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B7848DF" w14:textId="30B00683" w:rsidR="006C2143" w:rsidRPr="00E73B40" w:rsidDel="000A7A97" w:rsidRDefault="006C2143" w:rsidP="009914B0">
            <w:pPr>
              <w:spacing w:before="40" w:after="40" w:line="240" w:lineRule="exact"/>
              <w:jc w:val="left"/>
              <w:rPr>
                <w:del w:id="7856" w:author="Author"/>
                <w:sz w:val="20"/>
                <w:lang w:val="en-IE"/>
              </w:rPr>
            </w:pPr>
            <w:del w:id="7857" w:author="Author">
              <w:r w:rsidRPr="00E73B40" w:rsidDel="000A7A97">
                <w:rPr>
                  <w:sz w:val="20"/>
                  <w:lang w:val="en-IE"/>
                </w:rPr>
                <w:delText>Actions area</w:delText>
              </w:r>
            </w:del>
          </w:p>
        </w:tc>
      </w:tr>
      <w:tr w:rsidR="006C2143" w:rsidRPr="00E73B40" w:rsidDel="000A7A97" w14:paraId="6C113DCB" w14:textId="43E2CA3E" w:rsidTr="009914B0">
        <w:trPr>
          <w:del w:id="785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10B6918" w14:textId="2EE231DE" w:rsidR="006C2143" w:rsidRPr="00E73B40" w:rsidDel="000A7A97" w:rsidRDefault="006C2143" w:rsidP="009914B0">
            <w:pPr>
              <w:spacing w:before="40" w:after="40" w:line="240" w:lineRule="exact"/>
              <w:jc w:val="left"/>
              <w:rPr>
                <w:del w:id="7859" w:author="Author"/>
                <w:sz w:val="20"/>
                <w:lang w:val="en-IE"/>
              </w:rPr>
            </w:pPr>
            <w:del w:id="7860" w:author="Author">
              <w:r w:rsidRPr="00E73B40" w:rsidDel="000A7A97">
                <w:rPr>
                  <w:sz w:val="20"/>
                  <w:lang w:val="en-IE"/>
                </w:rPr>
                <w:delText>Previous</w:delText>
              </w:r>
            </w:del>
          </w:p>
        </w:tc>
        <w:tc>
          <w:tcPr>
            <w:tcW w:w="1460" w:type="dxa"/>
            <w:vAlign w:val="top"/>
          </w:tcPr>
          <w:p w14:paraId="7DCB6CB2" w14:textId="2CFAD00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61" w:author="Author"/>
                <w:sz w:val="20"/>
                <w:lang w:val="en-IE"/>
              </w:rPr>
            </w:pPr>
            <w:del w:id="7862" w:author="Author">
              <w:r w:rsidRPr="00E73B40" w:rsidDel="000A7A97">
                <w:rPr>
                  <w:sz w:val="20"/>
                  <w:lang w:val="en-IE"/>
                </w:rPr>
                <w:delText>Button</w:delText>
              </w:r>
            </w:del>
          </w:p>
        </w:tc>
        <w:tc>
          <w:tcPr>
            <w:tcW w:w="3686" w:type="dxa"/>
            <w:vAlign w:val="top"/>
          </w:tcPr>
          <w:p w14:paraId="0015E49A" w14:textId="366E64AC"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63" w:author="Author"/>
                <w:sz w:val="20"/>
                <w:lang w:val="en-IE"/>
              </w:rPr>
            </w:pPr>
            <w:del w:id="7864" w:author="Author">
              <w:r w:rsidRPr="00E73B40" w:rsidDel="000A7A97">
                <w:rPr>
                  <w:sz w:val="20"/>
                  <w:lang w:val="en-IE"/>
                </w:rPr>
                <w:delText>Go back to the previous step.</w:delText>
              </w:r>
            </w:del>
          </w:p>
        </w:tc>
        <w:tc>
          <w:tcPr>
            <w:tcW w:w="1258" w:type="dxa"/>
            <w:vAlign w:val="top"/>
          </w:tcPr>
          <w:p w14:paraId="62EF85D7" w14:textId="0D421BBD"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65" w:author="Author"/>
                <w:sz w:val="20"/>
                <w:lang w:val="en-IE"/>
              </w:rPr>
            </w:pPr>
            <w:del w:id="7866" w:author="Author">
              <w:r w:rsidRPr="00E73B40" w:rsidDel="000A7A97">
                <w:rPr>
                  <w:sz w:val="20"/>
                  <w:lang w:val="en-IE"/>
                </w:rPr>
                <w:delText>-</w:delText>
              </w:r>
            </w:del>
          </w:p>
        </w:tc>
        <w:tc>
          <w:tcPr>
            <w:tcW w:w="1127" w:type="dxa"/>
            <w:vAlign w:val="top"/>
          </w:tcPr>
          <w:p w14:paraId="19EE7528" w14:textId="6F34490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67" w:author="Author"/>
                <w:sz w:val="20"/>
                <w:lang w:val="en-IE"/>
              </w:rPr>
            </w:pPr>
            <w:del w:id="7868" w:author="Author">
              <w:r w:rsidRPr="00E73B40" w:rsidDel="000A7A97">
                <w:rPr>
                  <w:sz w:val="20"/>
                  <w:lang w:val="en-IE"/>
                </w:rPr>
                <w:delText>-</w:delText>
              </w:r>
            </w:del>
          </w:p>
        </w:tc>
      </w:tr>
      <w:tr w:rsidR="006C2143" w:rsidRPr="00E73B40" w:rsidDel="000A7A97" w14:paraId="1AA930EC" w14:textId="1B1DAB44" w:rsidTr="009914B0">
        <w:trPr>
          <w:del w:id="786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C7C92C6" w14:textId="6E757C9F" w:rsidR="006C2143" w:rsidRPr="00E73B40" w:rsidDel="000A7A97" w:rsidRDefault="006C2143" w:rsidP="009914B0">
            <w:pPr>
              <w:spacing w:before="40" w:after="40" w:line="240" w:lineRule="exact"/>
              <w:jc w:val="left"/>
              <w:rPr>
                <w:del w:id="7870" w:author="Author"/>
                <w:sz w:val="20"/>
                <w:lang w:val="en-IE"/>
              </w:rPr>
            </w:pPr>
            <w:del w:id="7871" w:author="Author">
              <w:r w:rsidRPr="00E73B40" w:rsidDel="000A7A97">
                <w:rPr>
                  <w:sz w:val="20"/>
                  <w:lang w:val="en-IE"/>
                </w:rPr>
                <w:delText>Next</w:delText>
              </w:r>
            </w:del>
          </w:p>
        </w:tc>
        <w:tc>
          <w:tcPr>
            <w:tcW w:w="1460" w:type="dxa"/>
            <w:vAlign w:val="top"/>
          </w:tcPr>
          <w:p w14:paraId="0217A3DB" w14:textId="2C3AC045"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2" w:author="Author"/>
                <w:sz w:val="20"/>
                <w:lang w:val="en-IE"/>
              </w:rPr>
            </w:pPr>
            <w:del w:id="7873" w:author="Author">
              <w:r w:rsidRPr="00E73B40" w:rsidDel="000A7A97">
                <w:rPr>
                  <w:sz w:val="20"/>
                  <w:lang w:val="en-IE"/>
                </w:rPr>
                <w:delText>Button</w:delText>
              </w:r>
            </w:del>
          </w:p>
        </w:tc>
        <w:tc>
          <w:tcPr>
            <w:tcW w:w="3686" w:type="dxa"/>
            <w:vAlign w:val="top"/>
          </w:tcPr>
          <w:p w14:paraId="5FF5A7A7" w14:textId="64EEEF1B"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4" w:author="Author"/>
                <w:sz w:val="20"/>
                <w:lang w:val="en-IE"/>
              </w:rPr>
            </w:pPr>
            <w:del w:id="7875" w:author="Author">
              <w:r w:rsidRPr="00E73B40" w:rsidDel="000A7A97">
                <w:rPr>
                  <w:sz w:val="20"/>
                  <w:lang w:val="en-IE"/>
                </w:rPr>
                <w:delText>Sends user to the next step.</w:delText>
              </w:r>
            </w:del>
          </w:p>
        </w:tc>
        <w:tc>
          <w:tcPr>
            <w:tcW w:w="1258" w:type="dxa"/>
            <w:vAlign w:val="top"/>
          </w:tcPr>
          <w:p w14:paraId="6E2D9A1E" w14:textId="3D57C90F"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6" w:author="Author"/>
                <w:sz w:val="20"/>
                <w:lang w:val="en-IE"/>
              </w:rPr>
            </w:pPr>
            <w:del w:id="7877" w:author="Author">
              <w:r w:rsidRPr="00E73B40" w:rsidDel="000A7A97">
                <w:rPr>
                  <w:sz w:val="20"/>
                  <w:lang w:val="en-IE"/>
                </w:rPr>
                <w:delText>-</w:delText>
              </w:r>
            </w:del>
          </w:p>
        </w:tc>
        <w:tc>
          <w:tcPr>
            <w:tcW w:w="1127" w:type="dxa"/>
            <w:vAlign w:val="top"/>
          </w:tcPr>
          <w:p w14:paraId="667E69AE" w14:textId="6BC90DA7"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8" w:author="Author"/>
                <w:sz w:val="20"/>
                <w:lang w:val="en-IE"/>
              </w:rPr>
            </w:pPr>
            <w:del w:id="7879" w:author="Author">
              <w:r w:rsidRPr="00E73B40" w:rsidDel="000A7A97">
                <w:rPr>
                  <w:sz w:val="20"/>
                  <w:lang w:val="en-IE"/>
                </w:rPr>
                <w:delText>-</w:delText>
              </w:r>
            </w:del>
          </w:p>
        </w:tc>
      </w:tr>
    </w:tbl>
    <w:p w14:paraId="67C6991C" w14:textId="5C40233F" w:rsidR="006C2143" w:rsidRPr="00E73B40" w:rsidDel="000A7A97" w:rsidRDefault="006C2143" w:rsidP="006C2143">
      <w:pPr>
        <w:rPr>
          <w:del w:id="7880" w:author="Author"/>
          <w:lang w:val="en-IE"/>
        </w:rPr>
      </w:pPr>
    </w:p>
    <w:p w14:paraId="77FF4E13" w14:textId="3596AFD9" w:rsidR="003E33DD" w:rsidRPr="00E73B40" w:rsidRDefault="003E33DD" w:rsidP="003E33DD">
      <w:pPr>
        <w:pStyle w:val="Heading5"/>
        <w:rPr>
          <w:lang w:val="en-IE"/>
        </w:rPr>
      </w:pPr>
      <w:r w:rsidRPr="00E73B40">
        <w:rPr>
          <w:lang w:val="en-IE"/>
        </w:rPr>
        <w:t>Interaction step</w:t>
      </w:r>
    </w:p>
    <w:p w14:paraId="29E67A9E" w14:textId="6E55752B" w:rsidR="00DD689D" w:rsidRPr="00E73B40" w:rsidRDefault="002C4273" w:rsidP="00012766">
      <w:pPr>
        <w:rPr>
          <w:lang w:val="en-IE"/>
        </w:rPr>
      </w:pPr>
      <w:r w:rsidRPr="00E73B40">
        <w:rPr>
          <w:noProof/>
          <w:lang w:val="en-IE" w:eastAsia="pt-PT"/>
        </w:rPr>
        <w:lastRenderedPageBreak/>
        <w:t xml:space="preserve"> </w:t>
      </w:r>
      <w:r w:rsidR="00DE484F">
        <w:rPr>
          <w:noProof/>
          <w:lang w:val="pt-PT" w:eastAsia="pt-PT"/>
        </w:rPr>
        <w:drawing>
          <wp:inline distT="0" distB="0" distL="0" distR="0" wp14:anchorId="1418D8DC" wp14:editId="18443B74">
            <wp:extent cx="5943600" cy="5135880"/>
            <wp:effectExtent l="0" t="0" r="0" b="762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5135880"/>
                    </a:xfrm>
                    <a:prstGeom prst="rect">
                      <a:avLst/>
                    </a:prstGeom>
                  </pic:spPr>
                </pic:pic>
              </a:graphicData>
            </a:graphic>
          </wp:inline>
        </w:drawing>
      </w:r>
    </w:p>
    <w:tbl>
      <w:tblPr>
        <w:tblStyle w:val="CelFocus"/>
        <w:tblW w:w="0" w:type="auto"/>
        <w:tblLook w:val="04A0" w:firstRow="1" w:lastRow="0" w:firstColumn="1" w:lastColumn="0" w:noHBand="0" w:noVBand="1"/>
      </w:tblPr>
      <w:tblGrid>
        <w:gridCol w:w="2197"/>
        <w:gridCol w:w="7395"/>
      </w:tblGrid>
      <w:tr w:rsidR="00A80C14" w:rsidRPr="00E73B40" w14:paraId="769D4100"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6003388C" w14:textId="77777777" w:rsidR="00A80C14" w:rsidRPr="00E73B40" w:rsidRDefault="00A80C14" w:rsidP="00073602">
            <w:pPr>
              <w:rPr>
                <w:lang w:val="en-IE"/>
              </w:rPr>
            </w:pPr>
            <w:r w:rsidRPr="00E73B40">
              <w:rPr>
                <w:lang w:val="en-IE"/>
              </w:rPr>
              <w:t>Screen Description</w:t>
            </w:r>
          </w:p>
        </w:tc>
      </w:tr>
      <w:tr w:rsidR="00A80C14" w:rsidRPr="00E73B40" w14:paraId="15E8EE92" w14:textId="77777777" w:rsidTr="00073602">
        <w:tc>
          <w:tcPr>
            <w:cnfStyle w:val="001000000000" w:firstRow="0" w:lastRow="0" w:firstColumn="1" w:lastColumn="0" w:oddVBand="0" w:evenVBand="0" w:oddHBand="0" w:evenHBand="0" w:firstRowFirstColumn="0" w:firstRowLastColumn="0" w:lastRowFirstColumn="0" w:lastRowLastColumn="0"/>
            <w:tcW w:w="2197" w:type="dxa"/>
            <w:shd w:val="clear" w:color="auto" w:fill="D8D7D5"/>
            <w:vAlign w:val="top"/>
          </w:tcPr>
          <w:p w14:paraId="09D39DA8" w14:textId="77777777" w:rsidR="00A80C14" w:rsidRPr="00E73B40" w:rsidRDefault="00A80C14" w:rsidP="00073602">
            <w:pPr>
              <w:jc w:val="right"/>
              <w:rPr>
                <w:lang w:val="en-IE"/>
              </w:rPr>
            </w:pPr>
            <w:r w:rsidRPr="00E73B40">
              <w:rPr>
                <w:lang w:val="en-IE"/>
              </w:rPr>
              <w:t>Display Name</w:t>
            </w:r>
          </w:p>
        </w:tc>
        <w:tc>
          <w:tcPr>
            <w:tcW w:w="7395" w:type="dxa"/>
          </w:tcPr>
          <w:p w14:paraId="1653E4DD" w14:textId="4E59515C" w:rsidR="00A80C14" w:rsidRPr="00E73B40" w:rsidRDefault="00A80C14"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5E0C38B9" w14:textId="77777777" w:rsidR="00A80C14" w:rsidRPr="00E73B40" w:rsidRDefault="00A80C14"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Conclusion</w:t>
            </w:r>
          </w:p>
        </w:tc>
      </w:tr>
    </w:tbl>
    <w:p w14:paraId="241516F4" w14:textId="77777777" w:rsidR="00A80C14" w:rsidRPr="00E73B40" w:rsidRDefault="00A80C14" w:rsidP="00A80C14">
      <w:pPr>
        <w:rPr>
          <w:lang w:val="en-IE"/>
        </w:rPr>
      </w:pPr>
    </w:p>
    <w:tbl>
      <w:tblPr>
        <w:tblStyle w:val="CelFocus"/>
        <w:tblW w:w="0" w:type="auto"/>
        <w:tblLook w:val="04A0" w:firstRow="1" w:lastRow="0" w:firstColumn="1" w:lastColumn="0" w:noHBand="0" w:noVBand="1"/>
      </w:tblPr>
      <w:tblGrid>
        <w:gridCol w:w="9592"/>
      </w:tblGrid>
      <w:tr w:rsidR="00A80C14" w:rsidRPr="00E73B40" w14:paraId="2141EC5E"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581E6628" w14:textId="77777777" w:rsidR="00A80C14" w:rsidRPr="00E73B40" w:rsidRDefault="00A80C14" w:rsidP="00073602">
            <w:pPr>
              <w:rPr>
                <w:lang w:val="en-IE"/>
              </w:rPr>
            </w:pPr>
            <w:r w:rsidRPr="00E73B40">
              <w:rPr>
                <w:lang w:val="en-IE"/>
              </w:rPr>
              <w:t xml:space="preserve">Field Description </w:t>
            </w:r>
          </w:p>
        </w:tc>
      </w:tr>
      <w:tr w:rsidR="00A80C14" w:rsidRPr="00E73B40" w14:paraId="4B88A7B7"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791591D6" w14:textId="61860CEC" w:rsidR="00A80C14" w:rsidRPr="00E73B40" w:rsidRDefault="00A80C14" w:rsidP="00A37DD6">
            <w:pPr>
              <w:rPr>
                <w:b w:val="0"/>
                <w:lang w:val="en-IE"/>
              </w:rPr>
            </w:pPr>
            <w:r w:rsidRPr="00E73B40">
              <w:rPr>
                <w:b w:val="0"/>
                <w:lang w:val="en-IE"/>
              </w:rPr>
              <w:t xml:space="preserve">Please refer to </w:t>
            </w:r>
            <w:r w:rsidRPr="00E73B40">
              <w:rPr>
                <w:b w:val="0"/>
                <w:i/>
                <w:lang w:val="en-IE"/>
              </w:rPr>
              <w:t>Process interaction</w:t>
            </w:r>
            <w:r w:rsidRPr="00E73B40">
              <w:rPr>
                <w:b w:val="0"/>
                <w:lang w:val="en-IE"/>
              </w:rPr>
              <w:t xml:space="preserve"> screen description of </w:t>
            </w:r>
            <w:r w:rsidRPr="00E73B40">
              <w:rPr>
                <w:b w:val="0"/>
                <w:i/>
                <w:lang w:val="en-IE"/>
              </w:rPr>
              <w:t>FEAT #1: Create interaction topic in process</w:t>
            </w:r>
            <w:r w:rsidRPr="00E73B40">
              <w:rPr>
                <w:b w:val="0"/>
                <w:lang w:val="en-IE"/>
              </w:rPr>
              <w:t xml:space="preserve"> on [</w:t>
            </w:r>
            <w:r w:rsidR="001D68ED" w:rsidRPr="00E73B40">
              <w:rPr>
                <w:b w:val="0"/>
                <w:lang w:val="en-IE"/>
              </w:rPr>
              <w:t>4</w:t>
            </w:r>
            <w:r w:rsidRPr="00E73B40">
              <w:rPr>
                <w:b w:val="0"/>
                <w:lang w:val="en-IE"/>
              </w:rPr>
              <w:t>].</w:t>
            </w:r>
          </w:p>
        </w:tc>
      </w:tr>
    </w:tbl>
    <w:p w14:paraId="6C492A1D" w14:textId="77777777" w:rsidR="00A80C14" w:rsidRPr="00E73B40" w:rsidRDefault="00A80C14" w:rsidP="00234AC9">
      <w:pPr>
        <w:rPr>
          <w:lang w:val="en-IE"/>
        </w:rPr>
      </w:pPr>
    </w:p>
    <w:p w14:paraId="0A103976" w14:textId="77777777" w:rsidR="00D60E2F" w:rsidRPr="00E73B40" w:rsidRDefault="00D60E2F">
      <w:pPr>
        <w:rPr>
          <w:lang w:val="en-IE"/>
        </w:rPr>
      </w:pPr>
    </w:p>
    <w:p w14:paraId="73425737" w14:textId="42338614" w:rsidR="00C26E56" w:rsidRPr="00E73B40" w:rsidRDefault="00C26E56" w:rsidP="00C26E56">
      <w:pPr>
        <w:pStyle w:val="Heading3"/>
        <w:rPr>
          <w:lang w:val="en-IE"/>
        </w:rPr>
      </w:pPr>
      <w:bookmarkStart w:id="7881" w:name="_Toc471232970"/>
      <w:r w:rsidRPr="00E73B40">
        <w:rPr>
          <w:lang w:val="en-IE"/>
        </w:rPr>
        <w:lastRenderedPageBreak/>
        <w:t xml:space="preserve">BS #2: Subscribe a </w:t>
      </w:r>
      <w:r w:rsidR="00D60E2F" w:rsidRPr="00E73B40">
        <w:rPr>
          <w:lang w:val="en-IE"/>
        </w:rPr>
        <w:t>fixed or convergent offer</w:t>
      </w:r>
      <w:bookmarkEnd w:id="7881"/>
    </w:p>
    <w:p w14:paraId="3D91C398" w14:textId="221B74B9" w:rsidR="00602A55" w:rsidRDefault="00602A55" w:rsidP="00602A55">
      <w:pPr>
        <w:pStyle w:val="Heading4"/>
        <w:rPr>
          <w:ins w:id="7882" w:author="Author"/>
          <w:lang w:val="en-IE"/>
        </w:rPr>
      </w:pPr>
      <w:ins w:id="7883" w:author="Author">
        <w:r w:rsidRPr="00E73B40">
          <w:rPr>
            <w:lang w:val="en-IE"/>
          </w:rPr>
          <w:t xml:space="preserve">Phase </w:t>
        </w:r>
        <w:r>
          <w:rPr>
            <w:lang w:val="en-IE"/>
          </w:rPr>
          <w:t>I</w:t>
        </w:r>
        <w:r w:rsidRPr="00E73B40">
          <w:rPr>
            <w:lang w:val="en-IE"/>
          </w:rPr>
          <w:t xml:space="preserve"> – </w:t>
        </w:r>
        <w:r w:rsidR="00F3280A">
          <w:rPr>
            <w:lang w:val="en-IE"/>
          </w:rPr>
          <w:t>Type of offer selection</w:t>
        </w:r>
      </w:ins>
    </w:p>
    <w:p w14:paraId="2FF4BA9D" w14:textId="280163B3" w:rsidR="00602A55" w:rsidRDefault="003B6C09" w:rsidP="00602A55">
      <w:pPr>
        <w:rPr>
          <w:ins w:id="7884" w:author="Author"/>
          <w:lang w:val="en-IE"/>
        </w:rPr>
      </w:pPr>
      <w:ins w:id="7885" w:author="Author">
        <w:r w:rsidRPr="00E73B40">
          <w:rPr>
            <w:lang w:val="en-IE"/>
          </w:rPr>
          <w:t xml:space="preserve">Please refer to </w:t>
        </w:r>
        <w:r>
          <w:rPr>
            <w:i/>
            <w:lang w:val="en-IE"/>
          </w:rPr>
          <w:t xml:space="preserve">Type of offer selection </w:t>
        </w:r>
        <w:r w:rsidRPr="003B6C09">
          <w:rPr>
            <w:lang w:val="en-IE"/>
          </w:rPr>
          <w:t>screen</w:t>
        </w:r>
        <w:r w:rsidRPr="00E73B40">
          <w:rPr>
            <w:lang w:val="en-IE"/>
          </w:rPr>
          <w:t xml:space="preserve"> specification on </w:t>
        </w:r>
        <w:r w:rsidRPr="00E73B40">
          <w:rPr>
            <w:i/>
            <w:lang w:val="en-IE"/>
          </w:rPr>
          <w:t>BS #1: Subscribe a mobile offer</w:t>
        </w:r>
        <w:r w:rsidRPr="00E73B40">
          <w:rPr>
            <w:lang w:val="en-IE"/>
          </w:rPr>
          <w:t>.</w:t>
        </w:r>
      </w:ins>
    </w:p>
    <w:p w14:paraId="0FD87A0A" w14:textId="5408D601" w:rsidR="000E1390" w:rsidRDefault="000E1390" w:rsidP="000E1390">
      <w:pPr>
        <w:pStyle w:val="Heading4"/>
        <w:rPr>
          <w:ins w:id="7886" w:author="Author"/>
          <w:lang w:val="en-IE"/>
        </w:rPr>
      </w:pPr>
      <w:ins w:id="7887" w:author="Author">
        <w:r w:rsidRPr="00E73B40">
          <w:rPr>
            <w:lang w:val="en-IE"/>
          </w:rPr>
          <w:t xml:space="preserve">Phase </w:t>
        </w:r>
        <w:r>
          <w:rPr>
            <w:lang w:val="en-IE"/>
          </w:rPr>
          <w:t>II</w:t>
        </w:r>
        <w:r w:rsidRPr="00E73B40">
          <w:rPr>
            <w:lang w:val="en-IE"/>
          </w:rPr>
          <w:t xml:space="preserve"> – </w:t>
        </w:r>
        <w:r>
          <w:rPr>
            <w:lang w:val="en-IE"/>
          </w:rPr>
          <w:t>Serviceability</w:t>
        </w:r>
      </w:ins>
    </w:p>
    <w:p w14:paraId="7ECE973D" w14:textId="2956AB2B" w:rsidR="000E1390" w:rsidRDefault="000E1390" w:rsidP="000E1390">
      <w:pPr>
        <w:rPr>
          <w:ins w:id="7888" w:author="Author"/>
          <w:lang w:val="en-IE"/>
        </w:rPr>
      </w:pPr>
      <w:ins w:id="7889" w:author="Author">
        <w:r w:rsidRPr="00E73B40">
          <w:rPr>
            <w:lang w:val="en-IE"/>
          </w:rPr>
          <w:t xml:space="preserve">Please refer to </w:t>
        </w:r>
        <w:r w:rsidRPr="000E1390">
          <w:rPr>
            <w:i/>
            <w:lang w:val="en-IE"/>
          </w:rPr>
          <w:t xml:space="preserve">036_VFIE_UFE_HLD_Serviceability </w:t>
        </w:r>
        <w:r>
          <w:rPr>
            <w:i/>
            <w:lang w:val="en-IE"/>
          </w:rPr>
          <w:t xml:space="preserve">HLD </w:t>
        </w:r>
        <w:r w:rsidRPr="000E1390">
          <w:rPr>
            <w:lang w:val="en-IE"/>
          </w:rPr>
          <w:t>[7]</w:t>
        </w:r>
        <w:r>
          <w:rPr>
            <w:i/>
            <w:lang w:val="en-IE"/>
          </w:rPr>
          <w:t xml:space="preserve"> </w:t>
        </w:r>
        <w:r w:rsidRPr="000E1390">
          <w:rPr>
            <w:lang w:val="en-IE"/>
          </w:rPr>
          <w:t xml:space="preserve">for </w:t>
        </w:r>
        <w:r>
          <w:rPr>
            <w:lang w:val="en-IE"/>
          </w:rPr>
          <w:t>all details concerning the serviceability process and</w:t>
        </w:r>
        <w:r w:rsidR="00FF50B4">
          <w:rPr>
            <w:lang w:val="en-IE"/>
          </w:rPr>
          <w:t xml:space="preserve"> respective</w:t>
        </w:r>
        <w:r>
          <w:rPr>
            <w:lang w:val="en-IE"/>
          </w:rPr>
          <w:t xml:space="preserve"> screens</w:t>
        </w:r>
        <w:r w:rsidRPr="00E73B40">
          <w:rPr>
            <w:lang w:val="en-IE"/>
          </w:rPr>
          <w:t>.</w:t>
        </w:r>
      </w:ins>
    </w:p>
    <w:p w14:paraId="3F0FF6F6" w14:textId="0BCFB155" w:rsidR="00602A55" w:rsidRDefault="00602A55" w:rsidP="00602A55">
      <w:pPr>
        <w:pStyle w:val="Heading4"/>
        <w:rPr>
          <w:ins w:id="7890" w:author="Author"/>
          <w:lang w:val="en-IE"/>
        </w:rPr>
      </w:pPr>
      <w:ins w:id="7891" w:author="Author">
        <w:r w:rsidRPr="00E73B40">
          <w:rPr>
            <w:lang w:val="en-IE"/>
          </w:rPr>
          <w:t xml:space="preserve">Phase </w:t>
        </w:r>
        <w:r w:rsidR="00F3280A">
          <w:rPr>
            <w:lang w:val="en-IE"/>
          </w:rPr>
          <w:t>I</w:t>
        </w:r>
        <w:r>
          <w:rPr>
            <w:lang w:val="en-IE"/>
          </w:rPr>
          <w:t>I</w:t>
        </w:r>
        <w:r w:rsidR="000E1390">
          <w:rPr>
            <w:lang w:val="en-IE"/>
          </w:rPr>
          <w:t>I</w:t>
        </w:r>
        <w:r w:rsidRPr="00E73B40">
          <w:rPr>
            <w:lang w:val="en-IE"/>
          </w:rPr>
          <w:t xml:space="preserve"> – </w:t>
        </w:r>
        <w:r w:rsidR="00F3280A" w:rsidRPr="00F3280A">
          <w:rPr>
            <w:lang w:val="en-IE"/>
          </w:rPr>
          <w:t>Create Customer and billing profile</w:t>
        </w:r>
      </w:ins>
    </w:p>
    <w:p w14:paraId="3497CFE9" w14:textId="2595AC9E" w:rsidR="00602A55" w:rsidRDefault="003B6C09" w:rsidP="00602A55">
      <w:pPr>
        <w:rPr>
          <w:ins w:id="7892" w:author="Author"/>
          <w:lang w:val="en-IE"/>
        </w:rPr>
      </w:pPr>
      <w:ins w:id="7893" w:author="Author">
        <w:r w:rsidRPr="00E73B40">
          <w:rPr>
            <w:lang w:val="en-IE"/>
          </w:rPr>
          <w:t xml:space="preserve">Please refer to </w:t>
        </w:r>
        <w:r>
          <w:rPr>
            <w:i/>
            <w:lang w:val="en-IE"/>
          </w:rPr>
          <w:t>Create Customer and billing profile</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14028671" w14:textId="19392D72" w:rsidR="0082785D" w:rsidRDefault="0082785D" w:rsidP="0082785D">
      <w:pPr>
        <w:pStyle w:val="Heading4"/>
        <w:rPr>
          <w:ins w:id="7894" w:author="Author"/>
        </w:rPr>
      </w:pPr>
      <w:ins w:id="7895" w:author="Author">
        <w:r w:rsidRPr="00E73B40">
          <w:t xml:space="preserve">Phase </w:t>
        </w:r>
        <w:r w:rsidR="000E1390">
          <w:t>IV</w:t>
        </w:r>
        <w:r w:rsidRPr="00E73B40">
          <w:t xml:space="preserve"> – </w:t>
        </w:r>
        <w:r w:rsidR="005329FE">
          <w:rPr>
            <w:lang w:val="en-IE"/>
          </w:rPr>
          <w:t>Basket Configuration</w:t>
        </w:r>
        <w:del w:id="7896" w:author="Author">
          <w:r w:rsidR="00F3280A" w:rsidDel="005329FE">
            <w:delText>Products/</w:delText>
          </w:r>
          <w:r w:rsidDel="005329FE">
            <w:delText>Offer Selection</w:delText>
          </w:r>
          <w:r w:rsidRPr="00E73B40" w:rsidDel="005329FE">
            <w:delText xml:space="preserve"> </w:delText>
          </w:r>
        </w:del>
      </w:ins>
    </w:p>
    <w:p w14:paraId="0A938A13" w14:textId="77777777" w:rsidR="0082785D" w:rsidRPr="00B43B5E" w:rsidRDefault="0082785D" w:rsidP="0082785D">
      <w:pPr>
        <w:pStyle w:val="Heading5"/>
        <w:rPr>
          <w:ins w:id="7897" w:author="Author"/>
          <w:noProof/>
          <w:lang w:val="en-US" w:eastAsia="pt-PT"/>
        </w:rPr>
      </w:pPr>
      <w:ins w:id="7898" w:author="Author">
        <w:r w:rsidRPr="00E73B40">
          <w:rPr>
            <w:lang w:val="en-IE"/>
          </w:rPr>
          <w:t xml:space="preserve">Fixed (TV, Broadband or </w:t>
        </w:r>
        <w:r>
          <w:rPr>
            <w:lang w:val="en-IE"/>
          </w:rPr>
          <w:t>Landline</w:t>
        </w:r>
        <w:r w:rsidRPr="00E73B40">
          <w:rPr>
            <w:lang w:val="en-IE"/>
          </w:rPr>
          <w:t>) component</w:t>
        </w:r>
      </w:ins>
    </w:p>
    <w:p w14:paraId="5924A084" w14:textId="77777777" w:rsidR="0082785D" w:rsidRPr="00BA576E" w:rsidRDefault="0082785D" w:rsidP="0082785D">
      <w:pPr>
        <w:rPr>
          <w:ins w:id="7899" w:author="Author"/>
          <w:lang w:val="en-IE"/>
        </w:rPr>
      </w:pPr>
    </w:p>
    <w:p w14:paraId="6D2EC8D5" w14:textId="77777777" w:rsidR="0082785D" w:rsidRDefault="0082785D" w:rsidP="0082785D">
      <w:pPr>
        <w:jc w:val="center"/>
        <w:rPr>
          <w:ins w:id="7900" w:author="Author"/>
          <w:lang w:val="en-IE"/>
        </w:rPr>
      </w:pPr>
      <w:ins w:id="7901" w:author="Author">
        <w:r>
          <w:rPr>
            <w:noProof/>
            <w:lang w:val="pt-PT" w:eastAsia="pt-PT"/>
          </w:rPr>
          <w:lastRenderedPageBreak/>
          <w:drawing>
            <wp:inline distT="0" distB="0" distL="0" distR="0" wp14:anchorId="7D753E57" wp14:editId="15E59C40">
              <wp:extent cx="5401310" cy="8825230"/>
              <wp:effectExtent l="0" t="0" r="889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1310" cy="8825230"/>
                      </a:xfrm>
                      <a:prstGeom prst="rect">
                        <a:avLst/>
                      </a:prstGeom>
                      <a:noFill/>
                      <a:ln>
                        <a:noFill/>
                      </a:ln>
                    </pic:spPr>
                  </pic:pic>
                </a:graphicData>
              </a:graphic>
            </wp:inline>
          </w:drawing>
        </w:r>
      </w:ins>
    </w:p>
    <w:p w14:paraId="36DB8E43" w14:textId="77777777" w:rsidR="0082785D" w:rsidRDefault="0082785D" w:rsidP="0082785D">
      <w:pPr>
        <w:jc w:val="center"/>
        <w:rPr>
          <w:ins w:id="7902" w:author="Author"/>
          <w:lang w:val="en-IE"/>
        </w:rPr>
      </w:pPr>
    </w:p>
    <w:tbl>
      <w:tblPr>
        <w:tblStyle w:val="CelFocus"/>
        <w:tblW w:w="0" w:type="auto"/>
        <w:tblLook w:val="04A0" w:firstRow="1" w:lastRow="0" w:firstColumn="1" w:lastColumn="0" w:noHBand="0" w:noVBand="1"/>
      </w:tblPr>
      <w:tblGrid>
        <w:gridCol w:w="2235"/>
        <w:gridCol w:w="7619"/>
      </w:tblGrid>
      <w:tr w:rsidR="0082785D" w:rsidRPr="00E73B40" w14:paraId="73D40F9F" w14:textId="77777777" w:rsidTr="00602A55">
        <w:trPr>
          <w:cnfStyle w:val="100000000000" w:firstRow="1" w:lastRow="0" w:firstColumn="0" w:lastColumn="0" w:oddVBand="0" w:evenVBand="0" w:oddHBand="0" w:evenHBand="0" w:firstRowFirstColumn="0" w:firstRowLastColumn="0" w:lastRowFirstColumn="0" w:lastRowLastColumn="0"/>
          <w:ins w:id="7903"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FED75FC" w14:textId="77777777" w:rsidR="0082785D" w:rsidRPr="00E73B40" w:rsidRDefault="0082785D" w:rsidP="00602A55">
            <w:pPr>
              <w:rPr>
                <w:ins w:id="7904" w:author="Author"/>
                <w:lang w:val="en-IE"/>
              </w:rPr>
            </w:pPr>
            <w:ins w:id="7905" w:author="Author">
              <w:r w:rsidRPr="00E73B40">
                <w:rPr>
                  <w:lang w:val="en-IE"/>
                </w:rPr>
                <w:lastRenderedPageBreak/>
                <w:t>Screen Description</w:t>
              </w:r>
            </w:ins>
          </w:p>
        </w:tc>
      </w:tr>
      <w:tr w:rsidR="0082785D" w:rsidRPr="00E73B40" w14:paraId="231BA0B9" w14:textId="77777777" w:rsidTr="00602A55">
        <w:trPr>
          <w:ins w:id="7906"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968471E" w14:textId="77777777" w:rsidR="0082785D" w:rsidRPr="00E73B40" w:rsidRDefault="0082785D" w:rsidP="00602A55">
            <w:pPr>
              <w:jc w:val="right"/>
              <w:rPr>
                <w:ins w:id="7907" w:author="Author"/>
                <w:lang w:val="en-IE"/>
              </w:rPr>
            </w:pPr>
            <w:ins w:id="7908" w:author="Author">
              <w:r w:rsidRPr="00E73B40">
                <w:rPr>
                  <w:lang w:val="en-IE"/>
                </w:rPr>
                <w:t>Display Name</w:t>
              </w:r>
            </w:ins>
          </w:p>
        </w:tc>
        <w:tc>
          <w:tcPr>
            <w:tcW w:w="7619" w:type="dxa"/>
          </w:tcPr>
          <w:p w14:paraId="207D0339"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7909" w:author="Author"/>
                <w:sz w:val="20"/>
                <w:lang w:val="en-IE"/>
              </w:rPr>
            </w:pPr>
            <w:ins w:id="7910" w:author="Author">
              <w:r w:rsidRPr="00E73B40">
                <w:rPr>
                  <w:sz w:val="20"/>
                  <w:lang w:val="en-IE"/>
                </w:rPr>
                <w:t>Process name: Sales</w:t>
              </w:r>
            </w:ins>
          </w:p>
          <w:p w14:paraId="76F15375"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7911" w:author="Author"/>
                <w:sz w:val="20"/>
                <w:lang w:val="en-IE"/>
              </w:rPr>
            </w:pPr>
            <w:ins w:id="7912" w:author="Author">
              <w:r>
                <w:rPr>
                  <w:sz w:val="20"/>
                  <w:lang w:val="en-IE"/>
                </w:rPr>
                <w:t>Fixed (TV, Broadband or Landline) component</w:t>
              </w:r>
            </w:ins>
          </w:p>
        </w:tc>
      </w:tr>
    </w:tbl>
    <w:p w14:paraId="75F19E5D" w14:textId="77777777" w:rsidR="0082785D" w:rsidRPr="00E73B40" w:rsidRDefault="0082785D" w:rsidP="0082785D">
      <w:pPr>
        <w:jc w:val="center"/>
        <w:rPr>
          <w:ins w:id="7913" w:author="Author"/>
          <w:lang w:val="en-IE"/>
        </w:rPr>
      </w:pPr>
    </w:p>
    <w:tbl>
      <w:tblPr>
        <w:tblStyle w:val="CelFocus"/>
        <w:tblW w:w="9608" w:type="dxa"/>
        <w:tblLayout w:type="fixed"/>
        <w:tblLook w:val="04A0" w:firstRow="1" w:lastRow="0" w:firstColumn="1" w:lastColumn="0" w:noHBand="0" w:noVBand="1"/>
      </w:tblPr>
      <w:tblGrid>
        <w:gridCol w:w="185"/>
        <w:gridCol w:w="201"/>
        <w:gridCol w:w="289"/>
        <w:gridCol w:w="7"/>
        <w:gridCol w:w="1836"/>
        <w:gridCol w:w="1129"/>
        <w:gridCol w:w="3554"/>
        <w:gridCol w:w="1223"/>
        <w:gridCol w:w="1184"/>
      </w:tblGrid>
      <w:tr w:rsidR="0082785D" w:rsidRPr="00E73B40" w14:paraId="4FD3D39F" w14:textId="77777777" w:rsidTr="0082785D">
        <w:trPr>
          <w:cnfStyle w:val="100000000000" w:firstRow="1" w:lastRow="0" w:firstColumn="0" w:lastColumn="0" w:oddVBand="0" w:evenVBand="0" w:oddHBand="0" w:evenHBand="0" w:firstRowFirstColumn="0" w:firstRowLastColumn="0" w:lastRowFirstColumn="0" w:lastRowLastColumn="0"/>
          <w:ins w:id="7914" w:author="Author"/>
        </w:trPr>
        <w:tc>
          <w:tcPr>
            <w:cnfStyle w:val="001000000100" w:firstRow="0" w:lastRow="0" w:firstColumn="1" w:lastColumn="0" w:oddVBand="0" w:evenVBand="0" w:oddHBand="0" w:evenHBand="0" w:firstRowFirstColumn="1" w:firstRowLastColumn="0" w:lastRowFirstColumn="0" w:lastRowLastColumn="0"/>
            <w:tcW w:w="9608" w:type="dxa"/>
            <w:gridSpan w:val="9"/>
            <w:tcBorders>
              <w:bottom w:val="single" w:sz="18" w:space="0" w:color="FFFFFF" w:themeColor="background1"/>
            </w:tcBorders>
            <w:shd w:val="clear" w:color="auto" w:fill="94B63B"/>
          </w:tcPr>
          <w:p w14:paraId="515548B9" w14:textId="77777777" w:rsidR="0082785D" w:rsidRPr="00E73B40" w:rsidRDefault="0082785D" w:rsidP="00602A55">
            <w:pPr>
              <w:rPr>
                <w:ins w:id="7915" w:author="Author"/>
                <w:lang w:val="en-IE"/>
              </w:rPr>
            </w:pPr>
            <w:ins w:id="7916" w:author="Author">
              <w:r w:rsidRPr="00E73B40">
                <w:rPr>
                  <w:lang w:val="en-IE"/>
                </w:rPr>
                <w:t xml:space="preserve">Field Description </w:t>
              </w:r>
            </w:ins>
          </w:p>
        </w:tc>
      </w:tr>
      <w:tr w:rsidR="0082785D" w:rsidRPr="00E73B40" w14:paraId="6F4C3F14" w14:textId="77777777" w:rsidTr="0082785D">
        <w:trPr>
          <w:ins w:id="7917" w:author="Author"/>
        </w:trPr>
        <w:tc>
          <w:tcPr>
            <w:cnfStyle w:val="001000000000" w:firstRow="0" w:lastRow="0" w:firstColumn="1" w:lastColumn="0" w:oddVBand="0" w:evenVBand="0" w:oddHBand="0" w:evenHBand="0" w:firstRowFirstColumn="0" w:firstRowLastColumn="0" w:lastRowFirstColumn="0" w:lastRowLastColumn="0"/>
            <w:tcW w:w="2518" w:type="dxa"/>
            <w:gridSpan w:val="5"/>
            <w:shd w:val="clear" w:color="auto" w:fill="D8D7D5"/>
          </w:tcPr>
          <w:p w14:paraId="0C6A629E" w14:textId="77777777" w:rsidR="0082785D" w:rsidRPr="00E73B40" w:rsidRDefault="0082785D" w:rsidP="00602A55">
            <w:pPr>
              <w:jc w:val="center"/>
              <w:rPr>
                <w:ins w:id="7918" w:author="Author"/>
                <w:b w:val="0"/>
                <w:lang w:val="en-IE"/>
              </w:rPr>
            </w:pPr>
            <w:ins w:id="7919" w:author="Author">
              <w:r w:rsidRPr="00E73B40">
                <w:rPr>
                  <w:lang w:val="en-IE"/>
                </w:rPr>
                <w:t>Label</w:t>
              </w:r>
            </w:ins>
          </w:p>
        </w:tc>
        <w:tc>
          <w:tcPr>
            <w:tcW w:w="1129" w:type="dxa"/>
            <w:shd w:val="clear" w:color="auto" w:fill="D8D7D5"/>
          </w:tcPr>
          <w:p w14:paraId="6855F16E"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20" w:author="Author"/>
                <w:b/>
                <w:lang w:val="en-IE"/>
              </w:rPr>
            </w:pPr>
            <w:ins w:id="7921" w:author="Author">
              <w:r w:rsidRPr="00E73B40">
                <w:rPr>
                  <w:b/>
                  <w:lang w:val="en-IE"/>
                </w:rPr>
                <w:t>Type</w:t>
              </w:r>
            </w:ins>
          </w:p>
        </w:tc>
        <w:tc>
          <w:tcPr>
            <w:tcW w:w="3554" w:type="dxa"/>
            <w:shd w:val="clear" w:color="auto" w:fill="D8D7D5"/>
          </w:tcPr>
          <w:p w14:paraId="441C0558"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22" w:author="Author"/>
                <w:b/>
                <w:lang w:val="en-IE"/>
              </w:rPr>
            </w:pPr>
            <w:ins w:id="7923" w:author="Author">
              <w:r w:rsidRPr="00E73B40">
                <w:rPr>
                  <w:b/>
                  <w:lang w:val="en-IE"/>
                </w:rPr>
                <w:t>Description</w:t>
              </w:r>
              <w:r w:rsidRPr="00E73B40">
                <w:rPr>
                  <w:b/>
                  <w:lang w:val="en-IE"/>
                </w:rPr>
                <w:br/>
              </w:r>
            </w:ins>
          </w:p>
        </w:tc>
        <w:tc>
          <w:tcPr>
            <w:tcW w:w="1223" w:type="dxa"/>
            <w:shd w:val="clear" w:color="auto" w:fill="D8D7D5"/>
          </w:tcPr>
          <w:p w14:paraId="0205C888"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24" w:author="Author"/>
                <w:b/>
                <w:lang w:val="en-IE"/>
              </w:rPr>
            </w:pPr>
            <w:ins w:id="7925" w:author="Author">
              <w:r w:rsidRPr="00E73B40">
                <w:rPr>
                  <w:b/>
                  <w:lang w:val="en-IE"/>
                </w:rPr>
                <w:t>Read Only</w:t>
              </w:r>
            </w:ins>
          </w:p>
        </w:tc>
        <w:tc>
          <w:tcPr>
            <w:tcW w:w="1184" w:type="dxa"/>
            <w:shd w:val="clear" w:color="auto" w:fill="D8D7D5"/>
          </w:tcPr>
          <w:p w14:paraId="32EAA86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26" w:author="Author"/>
                <w:b/>
                <w:lang w:val="en-IE"/>
              </w:rPr>
            </w:pPr>
            <w:ins w:id="7927" w:author="Author">
              <w:r w:rsidRPr="00E73B40">
                <w:rPr>
                  <w:b/>
                  <w:lang w:val="en-IE"/>
                </w:rPr>
                <w:t>Mandatory</w:t>
              </w:r>
            </w:ins>
          </w:p>
        </w:tc>
      </w:tr>
      <w:tr w:rsidR="0082785D" w:rsidRPr="00E73B40" w14:paraId="796C827A" w14:textId="77777777" w:rsidTr="0082785D">
        <w:trPr>
          <w:ins w:id="7928"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B1CDF2B" w14:textId="77777777" w:rsidR="0082785D" w:rsidRPr="00E73B40" w:rsidRDefault="0082785D" w:rsidP="00602A55">
            <w:pPr>
              <w:spacing w:before="40" w:after="40" w:line="240" w:lineRule="exact"/>
              <w:jc w:val="left"/>
              <w:rPr>
                <w:ins w:id="7929" w:author="Author"/>
                <w:sz w:val="20"/>
                <w:lang w:val="en-IE"/>
              </w:rPr>
            </w:pPr>
            <w:ins w:id="7930" w:author="Author">
              <w:r>
                <w:rPr>
                  <w:sz w:val="20"/>
                  <w:lang w:val="en-IE"/>
                </w:rPr>
                <w:t>Installation address</w:t>
              </w:r>
            </w:ins>
          </w:p>
        </w:tc>
        <w:tc>
          <w:tcPr>
            <w:tcW w:w="1129" w:type="dxa"/>
            <w:vAlign w:val="top"/>
          </w:tcPr>
          <w:p w14:paraId="7DAA6D0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31" w:author="Author"/>
                <w:sz w:val="20"/>
                <w:lang w:val="en-IE"/>
              </w:rPr>
            </w:pPr>
            <w:ins w:id="7932" w:author="Author">
              <w:r>
                <w:rPr>
                  <w:sz w:val="20"/>
                  <w:lang w:val="en-IE"/>
                </w:rPr>
                <w:t>Label</w:t>
              </w:r>
            </w:ins>
          </w:p>
        </w:tc>
        <w:tc>
          <w:tcPr>
            <w:tcW w:w="3554" w:type="dxa"/>
            <w:vAlign w:val="top"/>
          </w:tcPr>
          <w:p w14:paraId="0E25A1C7"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33" w:author="Author"/>
                <w:sz w:val="20"/>
                <w:lang w:val="en-IE"/>
              </w:rPr>
            </w:pPr>
            <w:ins w:id="7934" w:author="Author">
              <w:r>
                <w:rPr>
                  <w:sz w:val="20"/>
                  <w:lang w:val="en-IE"/>
                </w:rPr>
                <w:t>Installation address which the basket will be directed to.</w:t>
              </w:r>
            </w:ins>
          </w:p>
          <w:p w14:paraId="54BC091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35" w:author="Author"/>
                <w:sz w:val="20"/>
                <w:lang w:val="en-IE"/>
              </w:rPr>
            </w:pPr>
            <w:ins w:id="7936" w:author="Author">
              <w:r w:rsidRPr="00E73B40">
                <w:rPr>
                  <w:sz w:val="20"/>
                  <w:lang w:val="en-IE"/>
                </w:rPr>
                <w:t>Corresponds to the address provided on the Serviceability process.</w:t>
              </w:r>
            </w:ins>
          </w:p>
        </w:tc>
        <w:tc>
          <w:tcPr>
            <w:tcW w:w="1223" w:type="dxa"/>
            <w:vAlign w:val="top"/>
          </w:tcPr>
          <w:p w14:paraId="4CB486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37" w:author="Author"/>
                <w:sz w:val="20"/>
                <w:lang w:val="en-IE"/>
              </w:rPr>
            </w:pPr>
            <w:ins w:id="7938" w:author="Author">
              <w:r>
                <w:rPr>
                  <w:sz w:val="20"/>
                  <w:lang w:val="en-IE"/>
                </w:rPr>
                <w:t>Yes</w:t>
              </w:r>
            </w:ins>
          </w:p>
        </w:tc>
        <w:tc>
          <w:tcPr>
            <w:tcW w:w="1184" w:type="dxa"/>
            <w:vAlign w:val="top"/>
          </w:tcPr>
          <w:p w14:paraId="4493E95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39" w:author="Author"/>
                <w:sz w:val="20"/>
                <w:lang w:val="en-IE"/>
              </w:rPr>
            </w:pPr>
            <w:ins w:id="7940" w:author="Author">
              <w:r>
                <w:rPr>
                  <w:sz w:val="20"/>
                  <w:lang w:val="en-IE"/>
                </w:rPr>
                <w:t>-</w:t>
              </w:r>
            </w:ins>
          </w:p>
        </w:tc>
      </w:tr>
      <w:tr w:rsidR="0082785D" w:rsidRPr="00E73B40" w14:paraId="0987962D" w14:textId="77777777" w:rsidTr="0082785D">
        <w:trPr>
          <w:ins w:id="7941"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2D67F86" w14:textId="77777777" w:rsidR="0082785D" w:rsidRPr="00E73B40" w:rsidRDefault="0082785D" w:rsidP="00602A55">
            <w:pPr>
              <w:spacing w:before="40" w:after="40" w:line="240" w:lineRule="exact"/>
              <w:jc w:val="left"/>
              <w:rPr>
                <w:ins w:id="7942" w:author="Author"/>
                <w:sz w:val="20"/>
                <w:lang w:val="en-IE"/>
              </w:rPr>
            </w:pPr>
            <w:ins w:id="7943" w:author="Author">
              <w:r>
                <w:rPr>
                  <w:sz w:val="20"/>
                  <w:lang w:val="en-IE"/>
                </w:rPr>
                <w:t>Offer</w:t>
              </w:r>
            </w:ins>
          </w:p>
        </w:tc>
        <w:tc>
          <w:tcPr>
            <w:tcW w:w="1129" w:type="dxa"/>
            <w:vAlign w:val="top"/>
          </w:tcPr>
          <w:p w14:paraId="09E7259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4" w:author="Author"/>
                <w:sz w:val="20"/>
                <w:lang w:val="en-IE"/>
              </w:rPr>
            </w:pPr>
            <w:ins w:id="7945" w:author="Author">
              <w:r>
                <w:rPr>
                  <w:sz w:val="20"/>
                  <w:lang w:val="en-IE"/>
                </w:rPr>
                <w:t>Carrousel</w:t>
              </w:r>
            </w:ins>
          </w:p>
        </w:tc>
        <w:tc>
          <w:tcPr>
            <w:tcW w:w="3554" w:type="dxa"/>
            <w:vAlign w:val="top"/>
          </w:tcPr>
          <w:p w14:paraId="039A4A5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6" w:author="Author"/>
                <w:sz w:val="20"/>
                <w:lang w:val="en-IE"/>
              </w:rPr>
            </w:pPr>
            <w:ins w:id="7947" w:author="Author">
              <w:r>
                <w:rPr>
                  <w:sz w:val="20"/>
                  <w:lang w:val="en-IE"/>
                </w:rPr>
                <w:t xml:space="preserve">List of offers available </w:t>
              </w:r>
              <w:r w:rsidRPr="00E73B40">
                <w:rPr>
                  <w:sz w:val="20"/>
                  <w:lang w:val="en-IE"/>
                </w:rPr>
                <w:t xml:space="preserve">on the TV Plan / Broadband Plan / </w:t>
              </w:r>
              <w:r>
                <w:rPr>
                  <w:sz w:val="20"/>
                  <w:lang w:val="en-IE"/>
                </w:rPr>
                <w:t>Landline</w:t>
              </w:r>
              <w:r w:rsidRPr="00E73B40">
                <w:rPr>
                  <w:sz w:val="20"/>
                  <w:lang w:val="en-IE"/>
                </w:rPr>
                <w:t xml:space="preserve"> Plan component</w:t>
              </w:r>
              <w:r>
                <w:rPr>
                  <w:sz w:val="20"/>
                  <w:lang w:val="en-IE"/>
                </w:rPr>
                <w:t>.</w:t>
              </w:r>
            </w:ins>
          </w:p>
        </w:tc>
        <w:tc>
          <w:tcPr>
            <w:tcW w:w="1223" w:type="dxa"/>
            <w:vAlign w:val="top"/>
          </w:tcPr>
          <w:p w14:paraId="512259F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8" w:author="Author"/>
                <w:sz w:val="20"/>
                <w:lang w:val="en-IE"/>
              </w:rPr>
            </w:pPr>
            <w:ins w:id="7949" w:author="Author">
              <w:r>
                <w:rPr>
                  <w:sz w:val="20"/>
                  <w:lang w:val="en-IE"/>
                </w:rPr>
                <w:t>No</w:t>
              </w:r>
            </w:ins>
          </w:p>
        </w:tc>
        <w:tc>
          <w:tcPr>
            <w:tcW w:w="1184" w:type="dxa"/>
            <w:vAlign w:val="top"/>
          </w:tcPr>
          <w:p w14:paraId="2DE3718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0" w:author="Author"/>
                <w:sz w:val="20"/>
                <w:lang w:val="en-IE"/>
              </w:rPr>
            </w:pPr>
            <w:ins w:id="7951" w:author="Author">
              <w:r>
                <w:rPr>
                  <w:sz w:val="20"/>
                  <w:lang w:val="en-IE"/>
                </w:rPr>
                <w:t>Yes</w:t>
              </w:r>
            </w:ins>
          </w:p>
        </w:tc>
      </w:tr>
      <w:tr w:rsidR="0082785D" w:rsidRPr="00E73B40" w14:paraId="0FCD5B6B" w14:textId="77777777" w:rsidTr="0082785D">
        <w:trPr>
          <w:ins w:id="7952"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3198E410" w14:textId="77777777" w:rsidR="0082785D" w:rsidRDefault="0082785D" w:rsidP="00602A55">
            <w:pPr>
              <w:spacing w:before="40" w:after="40" w:line="240" w:lineRule="exact"/>
              <w:jc w:val="left"/>
              <w:rPr>
                <w:ins w:id="7953" w:author="Author"/>
                <w:sz w:val="20"/>
                <w:lang w:val="en-IE"/>
              </w:rPr>
            </w:pPr>
            <w:ins w:id="7954" w:author="Author">
              <w:r w:rsidRPr="00E73B40">
                <w:rPr>
                  <w:sz w:val="20"/>
                  <w:lang w:val="en-IE"/>
                </w:rPr>
                <w:t>Sub type</w:t>
              </w:r>
            </w:ins>
          </w:p>
        </w:tc>
        <w:tc>
          <w:tcPr>
            <w:tcW w:w="1129" w:type="dxa"/>
            <w:vAlign w:val="top"/>
          </w:tcPr>
          <w:p w14:paraId="5171F7A1"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5" w:author="Author"/>
                <w:sz w:val="20"/>
                <w:lang w:val="en-IE"/>
              </w:rPr>
            </w:pPr>
            <w:ins w:id="7956" w:author="Author">
              <w:r w:rsidRPr="00E73B40">
                <w:rPr>
                  <w:sz w:val="20"/>
                  <w:lang w:val="en-IE"/>
                </w:rPr>
                <w:t>Checkbox list</w:t>
              </w:r>
            </w:ins>
          </w:p>
        </w:tc>
        <w:tc>
          <w:tcPr>
            <w:tcW w:w="3554" w:type="dxa"/>
            <w:vAlign w:val="top"/>
          </w:tcPr>
          <w:p w14:paraId="1C35AFB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7" w:author="Author"/>
                <w:sz w:val="20"/>
                <w:lang w:val="en-IE"/>
              </w:rPr>
            </w:pPr>
            <w:ins w:id="7958" w:author="Author">
              <w:r w:rsidRPr="00E73B40">
                <w:rPr>
                  <w:sz w:val="20"/>
                  <w:lang w:val="en-IE"/>
                </w:rPr>
                <w:t xml:space="preserve">Filters the offers on the </w:t>
              </w:r>
              <w:r w:rsidRPr="00E73B40">
                <w:rPr>
                  <w:b/>
                  <w:sz w:val="20"/>
                  <w:lang w:val="en-IE"/>
                </w:rPr>
                <w:t>Offer</w:t>
              </w:r>
              <w:r w:rsidRPr="00E73B40">
                <w:rPr>
                  <w:sz w:val="20"/>
                  <w:lang w:val="en-IE"/>
                </w:rPr>
                <w:t xml:space="preserve"> carrousel by its type.</w:t>
              </w:r>
            </w:ins>
          </w:p>
          <w:p w14:paraId="52A292E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9" w:author="Author"/>
                <w:sz w:val="20"/>
                <w:lang w:val="en-IE"/>
              </w:rPr>
            </w:pPr>
            <w:ins w:id="7960" w:author="Author">
              <w:r w:rsidRPr="00E73B40">
                <w:rPr>
                  <w:sz w:val="20"/>
                  <w:lang w:val="en-IE"/>
                </w:rPr>
                <w:t>Possible values, all pre-selected by default:</w:t>
              </w:r>
            </w:ins>
          </w:p>
          <w:p w14:paraId="41E9EA07"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1" w:author="Author"/>
                <w:sz w:val="20"/>
                <w:lang w:val="en-IE"/>
              </w:rPr>
            </w:pPr>
            <w:ins w:id="7962" w:author="Author">
              <w:r>
                <w:rPr>
                  <w:sz w:val="20"/>
                  <w:lang w:val="en-IE"/>
                </w:rPr>
                <w:t>TV</w:t>
              </w:r>
            </w:ins>
          </w:p>
          <w:p w14:paraId="45C3E709"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3" w:author="Author"/>
                <w:sz w:val="20"/>
                <w:lang w:val="en-IE"/>
              </w:rPr>
            </w:pPr>
            <w:ins w:id="7964" w:author="Author">
              <w:r>
                <w:rPr>
                  <w:sz w:val="20"/>
                  <w:lang w:val="en-IE"/>
                </w:rPr>
                <w:t>Broadband</w:t>
              </w:r>
            </w:ins>
          </w:p>
          <w:p w14:paraId="07830B9B"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5" w:author="Author"/>
                <w:sz w:val="20"/>
                <w:lang w:val="en-IE"/>
              </w:rPr>
            </w:pPr>
            <w:ins w:id="7966" w:author="Author">
              <w:r>
                <w:rPr>
                  <w:sz w:val="20"/>
                  <w:lang w:val="en-IE"/>
                </w:rPr>
                <w:t>Landline</w:t>
              </w:r>
            </w:ins>
          </w:p>
          <w:p w14:paraId="4960E9C9" w14:textId="77777777" w:rsidR="0082785D" w:rsidRPr="001A54CA"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7" w:author="Author"/>
                <w:sz w:val="20"/>
                <w:lang w:val="en-IE"/>
              </w:rPr>
            </w:pPr>
            <w:ins w:id="7968" w:author="Author">
              <w:r>
                <w:rPr>
                  <w:sz w:val="20"/>
                  <w:lang w:val="en-IE"/>
                </w:rPr>
                <w:t>By disabling one of these values, any offer that contains the selected value will not appear, even if paired with another option.</w:t>
              </w:r>
            </w:ins>
          </w:p>
        </w:tc>
        <w:tc>
          <w:tcPr>
            <w:tcW w:w="1223" w:type="dxa"/>
            <w:vAlign w:val="top"/>
          </w:tcPr>
          <w:p w14:paraId="25F5B1DE"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9" w:author="Author"/>
                <w:sz w:val="20"/>
                <w:lang w:val="en-IE"/>
              </w:rPr>
            </w:pPr>
            <w:ins w:id="7970" w:author="Author">
              <w:r w:rsidRPr="00E73B40">
                <w:rPr>
                  <w:sz w:val="20"/>
                  <w:lang w:val="en-IE"/>
                </w:rPr>
                <w:t>No</w:t>
              </w:r>
            </w:ins>
          </w:p>
        </w:tc>
        <w:tc>
          <w:tcPr>
            <w:tcW w:w="1184" w:type="dxa"/>
            <w:vAlign w:val="top"/>
          </w:tcPr>
          <w:p w14:paraId="5DB5501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1" w:author="Author"/>
                <w:sz w:val="20"/>
                <w:lang w:val="en-IE"/>
              </w:rPr>
            </w:pPr>
            <w:ins w:id="7972" w:author="Author">
              <w:r w:rsidRPr="00E73B40">
                <w:rPr>
                  <w:sz w:val="20"/>
                  <w:lang w:val="en-IE"/>
                </w:rPr>
                <w:t>No</w:t>
              </w:r>
            </w:ins>
          </w:p>
        </w:tc>
      </w:tr>
      <w:tr w:rsidR="0082785D" w:rsidRPr="00E73B40" w14:paraId="791457CD" w14:textId="77777777" w:rsidTr="0082785D">
        <w:trPr>
          <w:ins w:id="7973"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438D709" w14:textId="77777777" w:rsidR="0082785D" w:rsidRPr="00E73B40" w:rsidRDefault="0082785D" w:rsidP="00602A55">
            <w:pPr>
              <w:spacing w:before="40" w:after="40" w:line="240" w:lineRule="exact"/>
              <w:jc w:val="left"/>
              <w:rPr>
                <w:ins w:id="7974" w:author="Author"/>
                <w:sz w:val="20"/>
                <w:lang w:val="en-IE"/>
              </w:rPr>
            </w:pPr>
            <w:ins w:id="7975" w:author="Author">
              <w:r w:rsidRPr="00E73B40">
                <w:rPr>
                  <w:sz w:val="20"/>
                  <w:lang w:val="en-IE"/>
                </w:rPr>
                <w:t>Search box</w:t>
              </w:r>
            </w:ins>
          </w:p>
        </w:tc>
        <w:tc>
          <w:tcPr>
            <w:tcW w:w="1129" w:type="dxa"/>
            <w:vAlign w:val="top"/>
          </w:tcPr>
          <w:p w14:paraId="239E52D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6" w:author="Author"/>
                <w:sz w:val="20"/>
                <w:lang w:val="en-IE"/>
              </w:rPr>
            </w:pPr>
            <w:ins w:id="7977" w:author="Author">
              <w:r w:rsidRPr="00E73B40">
                <w:rPr>
                  <w:sz w:val="20"/>
                  <w:lang w:val="en-IE"/>
                </w:rPr>
                <w:t>Textbox</w:t>
              </w:r>
            </w:ins>
          </w:p>
        </w:tc>
        <w:tc>
          <w:tcPr>
            <w:tcW w:w="3554" w:type="dxa"/>
            <w:vAlign w:val="top"/>
          </w:tcPr>
          <w:p w14:paraId="0BDC71B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8" w:author="Author"/>
                <w:sz w:val="20"/>
                <w:lang w:val="en-IE"/>
              </w:rPr>
            </w:pPr>
            <w:ins w:id="7979" w:author="Author">
              <w:r w:rsidRPr="00E73B40">
                <w:rPr>
                  <w:sz w:val="20"/>
                  <w:lang w:val="en-IE"/>
                </w:rPr>
                <w:t xml:space="preserve">Filters the offers on the </w:t>
              </w:r>
              <w:r w:rsidRPr="00E73B40">
                <w:rPr>
                  <w:b/>
                  <w:sz w:val="20"/>
                  <w:lang w:val="en-IE"/>
                </w:rPr>
                <w:t>Offer</w:t>
              </w:r>
              <w:r w:rsidRPr="00E73B40">
                <w:rPr>
                  <w:sz w:val="20"/>
                  <w:lang w:val="en-IE"/>
                </w:rPr>
                <w:t xml:space="preserve"> carrousel by its name.</w:t>
              </w:r>
              <w:r>
                <w:rPr>
                  <w:sz w:val="20"/>
                  <w:lang w:val="en-IE"/>
                </w:rPr>
                <w:t xml:space="preserve"> If there is no offer corresponding the search criteria, UFE will display the label in the carrousel area “No offers found with search criteria”.</w:t>
              </w:r>
            </w:ins>
          </w:p>
        </w:tc>
        <w:tc>
          <w:tcPr>
            <w:tcW w:w="1223" w:type="dxa"/>
            <w:vAlign w:val="top"/>
          </w:tcPr>
          <w:p w14:paraId="23029BF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0" w:author="Author"/>
                <w:sz w:val="20"/>
                <w:lang w:val="en-IE"/>
              </w:rPr>
            </w:pPr>
            <w:ins w:id="7981" w:author="Author">
              <w:r w:rsidRPr="00E73B40">
                <w:rPr>
                  <w:sz w:val="20"/>
                  <w:lang w:val="en-IE"/>
                </w:rPr>
                <w:t>No</w:t>
              </w:r>
            </w:ins>
          </w:p>
        </w:tc>
        <w:tc>
          <w:tcPr>
            <w:tcW w:w="1184" w:type="dxa"/>
            <w:vAlign w:val="top"/>
          </w:tcPr>
          <w:p w14:paraId="36265EE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2" w:author="Author"/>
                <w:sz w:val="20"/>
                <w:lang w:val="en-IE"/>
              </w:rPr>
            </w:pPr>
            <w:ins w:id="7983" w:author="Author">
              <w:r w:rsidRPr="00E73B40">
                <w:rPr>
                  <w:sz w:val="20"/>
                  <w:lang w:val="en-IE"/>
                </w:rPr>
                <w:t>No</w:t>
              </w:r>
            </w:ins>
          </w:p>
        </w:tc>
      </w:tr>
      <w:tr w:rsidR="0082785D" w:rsidRPr="00E73B40" w14:paraId="3F0C4798" w14:textId="77777777" w:rsidTr="0082785D">
        <w:trPr>
          <w:ins w:id="7984"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1C794C09" w14:textId="77777777" w:rsidR="0082785D" w:rsidRPr="00E73B40" w:rsidRDefault="0082785D" w:rsidP="00602A55">
            <w:pPr>
              <w:spacing w:before="40" w:after="40" w:line="240" w:lineRule="exact"/>
              <w:jc w:val="left"/>
              <w:rPr>
                <w:ins w:id="7985" w:author="Author"/>
                <w:sz w:val="20"/>
                <w:lang w:val="en-IE"/>
              </w:rPr>
            </w:pPr>
            <w:ins w:id="7986" w:author="Author">
              <w:r>
                <w:rPr>
                  <w:sz w:val="20"/>
                  <w:lang w:val="en-IE"/>
                </w:rPr>
                <w:lastRenderedPageBreak/>
                <w:t>Available single product offer + Add</w:t>
              </w:r>
            </w:ins>
          </w:p>
        </w:tc>
        <w:tc>
          <w:tcPr>
            <w:tcW w:w="1129" w:type="dxa"/>
            <w:vAlign w:val="top"/>
          </w:tcPr>
          <w:p w14:paraId="7466B2C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7" w:author="Author"/>
                <w:sz w:val="20"/>
                <w:lang w:val="en-IE"/>
              </w:rPr>
            </w:pPr>
            <w:ins w:id="7988" w:author="Author">
              <w:r>
                <w:rPr>
                  <w:sz w:val="20"/>
                  <w:lang w:val="en-IE"/>
                </w:rPr>
                <w:t>Dropdown + Button</w:t>
              </w:r>
            </w:ins>
          </w:p>
        </w:tc>
        <w:tc>
          <w:tcPr>
            <w:tcW w:w="3554" w:type="dxa"/>
            <w:vAlign w:val="top"/>
          </w:tcPr>
          <w:p w14:paraId="22E5A7BB"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9" w:author="Author"/>
                <w:sz w:val="20"/>
                <w:lang w:val="en-IE"/>
              </w:rPr>
            </w:pPr>
            <w:ins w:id="7990" w:author="Author">
              <w:r>
                <w:rPr>
                  <w:sz w:val="20"/>
                  <w:lang w:val="en-IE"/>
                </w:rPr>
                <w:t>When an offer has a single product offer with cardinality bigger than one, UFE will display this area.</w:t>
              </w:r>
            </w:ins>
          </w:p>
          <w:p w14:paraId="5F607B3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1" w:author="Author"/>
                <w:sz w:val="20"/>
                <w:lang w:val="en-IE"/>
              </w:rPr>
            </w:pPr>
            <w:ins w:id="7992" w:author="Author">
              <w:r>
                <w:rPr>
                  <w:sz w:val="20"/>
                  <w:lang w:val="en-IE"/>
                </w:rPr>
                <w:t>In the dropdown, the single product offers will be displayed and the user may add it to the basket by pressing the Add button.</w:t>
              </w:r>
            </w:ins>
          </w:p>
          <w:p w14:paraId="0DBBDAE9"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3" w:author="Author"/>
                <w:sz w:val="20"/>
                <w:lang w:val="en-IE"/>
              </w:rPr>
            </w:pPr>
            <w:ins w:id="7994" w:author="Author">
              <w:r>
                <w:rPr>
                  <w:sz w:val="20"/>
                  <w:lang w:val="en-IE"/>
                </w:rPr>
                <w:t>Once a single product offer reach his maximum cardinality, it will disappear from the dropdown. Once all have been added, the area will disappear.</w:t>
              </w:r>
            </w:ins>
          </w:p>
          <w:p w14:paraId="1362BA81" w14:textId="10210B59" w:rsidR="006C64E4" w:rsidRPr="00E73B40" w:rsidRDefault="006C64E4"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5" w:author="Author"/>
                <w:sz w:val="20"/>
                <w:lang w:val="en-IE"/>
              </w:rPr>
            </w:pPr>
            <w:ins w:id="7996" w:author="Author">
              <w:r>
                <w:rPr>
                  <w:sz w:val="20"/>
                  <w:lang w:val="en-IE"/>
                </w:rPr>
                <w:t xml:space="preserve">In the event of adding a single product offer being incompatible with one </w:t>
              </w:r>
              <w:r w:rsidRPr="006C64E4">
                <w:rPr>
                  <w:sz w:val="20"/>
                  <w:lang w:val="en-IE"/>
                </w:rPr>
                <w:t>or more offers already in the basket</w:t>
              </w:r>
              <w:r>
                <w:rPr>
                  <w:sz w:val="20"/>
                  <w:lang w:val="en-IE"/>
                </w:rPr>
                <w:t xml:space="preserve">, UFE will show the </w:t>
              </w:r>
              <w:r>
                <w:rPr>
                  <w:b/>
                  <w:sz w:val="20"/>
                  <w:lang w:val="en-IE"/>
                </w:rPr>
                <w:t>component</w:t>
              </w:r>
              <w:r w:rsidRPr="006C64E4">
                <w:rPr>
                  <w:b/>
                  <w:sz w:val="20"/>
                  <w:lang w:val="en-IE"/>
                </w:rPr>
                <w:t xml:space="preserve"> management confirmation</w:t>
              </w:r>
              <w:r>
                <w:rPr>
                  <w:b/>
                  <w:sz w:val="20"/>
                  <w:lang w:val="en-IE"/>
                </w:rPr>
                <w:t xml:space="preserve"> </w:t>
              </w:r>
              <w:r>
                <w:rPr>
                  <w:sz w:val="20"/>
                  <w:lang w:val="en-IE"/>
                </w:rPr>
                <w:t xml:space="preserve">screen (described in the respective below section). If the user press yes, UFE will remove from the basket the single product offer and will add the new selected one. If the user press no, UFE will </w:t>
              </w:r>
              <w:r>
                <w:rPr>
                  <w:b/>
                  <w:sz w:val="20"/>
                  <w:lang w:val="en-IE"/>
                </w:rPr>
                <w:t>not</w:t>
              </w:r>
              <w:r>
                <w:rPr>
                  <w:sz w:val="20"/>
                  <w:lang w:val="en-IE"/>
                </w:rPr>
                <w:t xml:space="preserve"> remove the single product offer from the basket and will </w:t>
              </w:r>
              <w:r>
                <w:rPr>
                  <w:b/>
                  <w:sz w:val="20"/>
                  <w:lang w:val="en-IE"/>
                </w:rPr>
                <w:t>not</w:t>
              </w:r>
              <w:r>
                <w:rPr>
                  <w:sz w:val="20"/>
                  <w:lang w:val="en-IE"/>
                </w:rPr>
                <w:t xml:space="preserve"> add the new selected one.</w:t>
              </w:r>
            </w:ins>
          </w:p>
        </w:tc>
        <w:tc>
          <w:tcPr>
            <w:tcW w:w="1223" w:type="dxa"/>
            <w:vAlign w:val="top"/>
          </w:tcPr>
          <w:p w14:paraId="4D99A71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7" w:author="Author"/>
                <w:sz w:val="20"/>
                <w:lang w:val="en-IE"/>
              </w:rPr>
            </w:pPr>
            <w:ins w:id="7998" w:author="Author">
              <w:r>
                <w:rPr>
                  <w:sz w:val="20"/>
                  <w:lang w:val="en-IE"/>
                </w:rPr>
                <w:t>No</w:t>
              </w:r>
            </w:ins>
          </w:p>
        </w:tc>
        <w:tc>
          <w:tcPr>
            <w:tcW w:w="1184" w:type="dxa"/>
            <w:vAlign w:val="top"/>
          </w:tcPr>
          <w:p w14:paraId="1AAB774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9" w:author="Author"/>
                <w:sz w:val="20"/>
                <w:lang w:val="en-IE"/>
              </w:rPr>
            </w:pPr>
            <w:ins w:id="8000" w:author="Author">
              <w:r>
                <w:rPr>
                  <w:sz w:val="20"/>
                  <w:lang w:val="en-IE"/>
                </w:rPr>
                <w:t>No</w:t>
              </w:r>
            </w:ins>
          </w:p>
        </w:tc>
      </w:tr>
      <w:tr w:rsidR="0082785D" w:rsidRPr="00E73B40" w14:paraId="34CDD6C5" w14:textId="77777777" w:rsidTr="0082785D">
        <w:trPr>
          <w:ins w:id="8001"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52379C5" w14:textId="77777777" w:rsidR="0082785D" w:rsidRPr="00E73B40" w:rsidRDefault="0082785D" w:rsidP="00602A55">
            <w:pPr>
              <w:spacing w:before="40" w:after="40" w:line="240" w:lineRule="exact"/>
              <w:jc w:val="left"/>
              <w:rPr>
                <w:ins w:id="8002" w:author="Author"/>
                <w:sz w:val="20"/>
                <w:lang w:val="en-IE"/>
              </w:rPr>
            </w:pPr>
            <w:ins w:id="8003" w:author="Author">
              <w:r>
                <w:rPr>
                  <w:sz w:val="20"/>
                  <w:lang w:val="en-IE"/>
                </w:rPr>
                <w:t>Single product offer</w:t>
              </w:r>
            </w:ins>
          </w:p>
        </w:tc>
        <w:tc>
          <w:tcPr>
            <w:tcW w:w="1129" w:type="dxa"/>
            <w:vAlign w:val="top"/>
          </w:tcPr>
          <w:p w14:paraId="4D03557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4" w:author="Author"/>
                <w:sz w:val="20"/>
                <w:lang w:val="en-IE"/>
              </w:rPr>
            </w:pPr>
            <w:ins w:id="8005" w:author="Author">
              <w:r>
                <w:rPr>
                  <w:sz w:val="20"/>
                  <w:lang w:val="en-IE"/>
                </w:rPr>
                <w:t>Area</w:t>
              </w:r>
            </w:ins>
          </w:p>
        </w:tc>
        <w:tc>
          <w:tcPr>
            <w:tcW w:w="3554" w:type="dxa"/>
            <w:vAlign w:val="top"/>
          </w:tcPr>
          <w:p w14:paraId="13F229A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6" w:author="Author"/>
                <w:sz w:val="20"/>
                <w:lang w:val="en-IE"/>
              </w:rPr>
            </w:pPr>
            <w:ins w:id="8007" w:author="Author">
              <w:r>
                <w:rPr>
                  <w:sz w:val="20"/>
                  <w:lang w:val="en-IE"/>
                </w:rPr>
                <w:t>Name of the single product offer area</w:t>
              </w:r>
            </w:ins>
          </w:p>
        </w:tc>
        <w:tc>
          <w:tcPr>
            <w:tcW w:w="1223" w:type="dxa"/>
            <w:vAlign w:val="top"/>
          </w:tcPr>
          <w:p w14:paraId="4C34650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8" w:author="Author"/>
                <w:sz w:val="20"/>
                <w:lang w:val="en-IE"/>
              </w:rPr>
            </w:pPr>
            <w:ins w:id="8009" w:author="Author">
              <w:r>
                <w:rPr>
                  <w:sz w:val="20"/>
                  <w:lang w:val="en-IE"/>
                </w:rPr>
                <w:t>-</w:t>
              </w:r>
            </w:ins>
          </w:p>
        </w:tc>
        <w:tc>
          <w:tcPr>
            <w:tcW w:w="1184" w:type="dxa"/>
            <w:vAlign w:val="top"/>
          </w:tcPr>
          <w:p w14:paraId="1113847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0" w:author="Author"/>
                <w:sz w:val="20"/>
                <w:lang w:val="en-IE"/>
              </w:rPr>
            </w:pPr>
            <w:ins w:id="8011" w:author="Author">
              <w:r>
                <w:rPr>
                  <w:sz w:val="20"/>
                  <w:lang w:val="en-IE"/>
                </w:rPr>
                <w:t>-</w:t>
              </w:r>
            </w:ins>
          </w:p>
        </w:tc>
      </w:tr>
      <w:tr w:rsidR="0082785D" w:rsidRPr="00E73B40" w14:paraId="36AE7F94" w14:textId="77777777" w:rsidTr="0082785D">
        <w:trPr>
          <w:ins w:id="8012"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7B521FA" w14:textId="77777777" w:rsidR="0082785D" w:rsidRDefault="0082785D" w:rsidP="00602A55">
            <w:pPr>
              <w:spacing w:before="40" w:after="40" w:line="240" w:lineRule="exact"/>
              <w:jc w:val="left"/>
              <w:rPr>
                <w:ins w:id="8013" w:author="Author"/>
                <w:sz w:val="20"/>
                <w:lang w:val="en-IE"/>
              </w:rPr>
            </w:pPr>
            <w:ins w:id="8014" w:author="Author">
              <w:r>
                <w:rPr>
                  <w:sz w:val="20"/>
                  <w:lang w:val="en-IE"/>
                </w:rPr>
                <w:t>Trash icon</w:t>
              </w:r>
            </w:ins>
          </w:p>
        </w:tc>
        <w:tc>
          <w:tcPr>
            <w:tcW w:w="1129" w:type="dxa"/>
            <w:vAlign w:val="top"/>
          </w:tcPr>
          <w:p w14:paraId="5AE5489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5" w:author="Author"/>
                <w:sz w:val="20"/>
                <w:lang w:val="en-IE"/>
              </w:rPr>
            </w:pPr>
            <w:ins w:id="8016" w:author="Author">
              <w:r>
                <w:rPr>
                  <w:sz w:val="20"/>
                  <w:lang w:val="en-IE"/>
                </w:rPr>
                <w:t>Icon</w:t>
              </w:r>
            </w:ins>
          </w:p>
        </w:tc>
        <w:tc>
          <w:tcPr>
            <w:tcW w:w="3554" w:type="dxa"/>
            <w:vAlign w:val="top"/>
          </w:tcPr>
          <w:p w14:paraId="291DA6D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7" w:author="Author"/>
                <w:sz w:val="20"/>
                <w:lang w:val="en-IE"/>
              </w:rPr>
            </w:pPr>
            <w:ins w:id="8018" w:author="Author">
              <w:r>
                <w:rPr>
                  <w:sz w:val="20"/>
                  <w:lang w:val="en-IE"/>
                </w:rPr>
                <w:t>If the minimum cardinality of the single product offer is bigger than 0, this icon will not appear. When available, it will remove this single product offer from the basket.</w:t>
              </w:r>
            </w:ins>
          </w:p>
        </w:tc>
        <w:tc>
          <w:tcPr>
            <w:tcW w:w="1223" w:type="dxa"/>
            <w:vAlign w:val="top"/>
          </w:tcPr>
          <w:p w14:paraId="71972AFF"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9" w:author="Author"/>
                <w:sz w:val="20"/>
                <w:lang w:val="en-IE"/>
              </w:rPr>
            </w:pPr>
            <w:ins w:id="8020" w:author="Author">
              <w:r>
                <w:rPr>
                  <w:sz w:val="20"/>
                  <w:lang w:val="en-IE"/>
                </w:rPr>
                <w:t>-</w:t>
              </w:r>
            </w:ins>
          </w:p>
        </w:tc>
        <w:tc>
          <w:tcPr>
            <w:tcW w:w="1184" w:type="dxa"/>
            <w:vAlign w:val="top"/>
          </w:tcPr>
          <w:p w14:paraId="4F597A1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1" w:author="Author"/>
                <w:sz w:val="20"/>
                <w:lang w:val="en-IE"/>
              </w:rPr>
            </w:pPr>
            <w:ins w:id="8022" w:author="Author">
              <w:r>
                <w:rPr>
                  <w:sz w:val="20"/>
                  <w:lang w:val="en-IE"/>
                </w:rPr>
                <w:t>-</w:t>
              </w:r>
            </w:ins>
          </w:p>
        </w:tc>
      </w:tr>
      <w:tr w:rsidR="0082785D" w:rsidRPr="00E73B40" w14:paraId="2E9AE33F" w14:textId="77777777" w:rsidTr="0082785D">
        <w:trPr>
          <w:ins w:id="8023" w:author="Author"/>
        </w:trPr>
        <w:tc>
          <w:tcPr>
            <w:cnfStyle w:val="001000000000" w:firstRow="0" w:lastRow="0" w:firstColumn="1" w:lastColumn="0" w:oddVBand="0" w:evenVBand="0" w:oddHBand="0" w:evenHBand="0" w:firstRowFirstColumn="0" w:firstRowLastColumn="0" w:lastRowFirstColumn="0" w:lastRowLastColumn="0"/>
            <w:tcW w:w="9608" w:type="dxa"/>
            <w:gridSpan w:val="9"/>
            <w:vAlign w:val="top"/>
          </w:tcPr>
          <w:p w14:paraId="5F6130D2" w14:textId="77777777" w:rsidR="0082785D" w:rsidRPr="00E73B40" w:rsidRDefault="0082785D" w:rsidP="00602A55">
            <w:pPr>
              <w:spacing w:before="40" w:after="40" w:line="240" w:lineRule="exact"/>
              <w:jc w:val="left"/>
              <w:rPr>
                <w:ins w:id="8024" w:author="Author"/>
                <w:sz w:val="20"/>
                <w:lang w:val="en-IE"/>
              </w:rPr>
            </w:pPr>
            <w:ins w:id="8025" w:author="Author">
              <w:r w:rsidRPr="00E73B40">
                <w:rPr>
                  <w:sz w:val="20"/>
                  <w:lang w:val="en-IE"/>
                </w:rPr>
                <w:t>Components</w:t>
              </w:r>
              <w:r w:rsidRPr="00E73B40">
                <w:rPr>
                  <w:b w:val="0"/>
                  <w:i/>
                  <w:sz w:val="20"/>
                  <w:lang w:val="en-IE"/>
                </w:rPr>
                <w:t xml:space="preserve"> - Allows the configuration of all components under the offer.</w:t>
              </w:r>
            </w:ins>
          </w:p>
        </w:tc>
      </w:tr>
      <w:tr w:rsidR="0082785D" w:rsidRPr="00E73B40" w14:paraId="73E32ACF" w14:textId="77777777" w:rsidTr="0082785D">
        <w:trPr>
          <w:gridBefore w:val="1"/>
          <w:wBefore w:w="185" w:type="dxa"/>
          <w:ins w:id="8026"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70CC480" w14:textId="77777777" w:rsidR="0082785D" w:rsidRPr="00E73B40" w:rsidRDefault="0082785D" w:rsidP="00602A55">
            <w:pPr>
              <w:spacing w:before="40" w:after="40" w:line="240" w:lineRule="exact"/>
              <w:jc w:val="left"/>
              <w:rPr>
                <w:ins w:id="8027" w:author="Author"/>
                <w:sz w:val="20"/>
                <w:lang w:val="en-IE"/>
              </w:rPr>
            </w:pPr>
            <w:ins w:id="8028" w:author="Author">
              <w:r w:rsidRPr="00E73B40">
                <w:rPr>
                  <w:sz w:val="20"/>
                  <w:lang w:val="en-IE"/>
                </w:rPr>
                <w:t>Plan</w:t>
              </w:r>
            </w:ins>
          </w:p>
        </w:tc>
        <w:tc>
          <w:tcPr>
            <w:tcW w:w="1129" w:type="dxa"/>
            <w:vAlign w:val="top"/>
          </w:tcPr>
          <w:p w14:paraId="0FDB297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9" w:author="Author"/>
                <w:sz w:val="20"/>
                <w:lang w:val="en-IE"/>
              </w:rPr>
            </w:pPr>
            <w:ins w:id="8030" w:author="Author">
              <w:r w:rsidRPr="00E73B40">
                <w:rPr>
                  <w:sz w:val="20"/>
                  <w:lang w:val="en-IE"/>
                </w:rPr>
                <w:t>Carrousel</w:t>
              </w:r>
            </w:ins>
          </w:p>
        </w:tc>
        <w:tc>
          <w:tcPr>
            <w:tcW w:w="3554" w:type="dxa"/>
            <w:vAlign w:val="top"/>
          </w:tcPr>
          <w:p w14:paraId="65D247D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1" w:author="Author"/>
                <w:sz w:val="20"/>
                <w:lang w:val="en-IE"/>
              </w:rPr>
            </w:pPr>
            <w:ins w:id="8032" w:author="Author">
              <w:r w:rsidRPr="00E73B40">
                <w:rPr>
                  <w:sz w:val="20"/>
                  <w:lang w:val="en-IE"/>
                </w:rPr>
                <w:t xml:space="preserve">List of billing offers available on the TV Plan / Broadband Plan / </w:t>
              </w:r>
              <w:r>
                <w:rPr>
                  <w:sz w:val="20"/>
                  <w:lang w:val="en-IE"/>
                </w:rPr>
                <w:t>Landline</w:t>
              </w:r>
              <w:r w:rsidRPr="00E73B40">
                <w:rPr>
                  <w:sz w:val="20"/>
                  <w:lang w:val="en-IE"/>
                </w:rPr>
                <w:t xml:space="preserve"> Plan component under the fixed offer. Each carrousel item displays the following information:</w:t>
              </w:r>
            </w:ins>
          </w:p>
          <w:p w14:paraId="4F1BEBBC" w14:textId="77777777" w:rsidR="0082785D" w:rsidRPr="00E73B40" w:rsidRDefault="0082785D"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3" w:author="Author"/>
                <w:sz w:val="20"/>
                <w:lang w:val="en-IE"/>
              </w:rPr>
            </w:pPr>
            <w:ins w:id="8034" w:author="Author">
              <w:r w:rsidRPr="00E73B40">
                <w:rPr>
                  <w:sz w:val="20"/>
                  <w:lang w:val="en-IE"/>
                </w:rPr>
                <w:t>Billing offer name</w:t>
              </w:r>
            </w:ins>
          </w:p>
          <w:p w14:paraId="7D2F6E33" w14:textId="77777777" w:rsidR="0082785D" w:rsidRPr="00E73B40" w:rsidRDefault="0082785D"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5" w:author="Author"/>
                <w:sz w:val="20"/>
                <w:lang w:val="en-IE"/>
              </w:rPr>
            </w:pPr>
            <w:ins w:id="8036" w:author="Author">
              <w:r w:rsidRPr="00E73B40">
                <w:rPr>
                  <w:sz w:val="20"/>
                  <w:lang w:val="en-IE"/>
                </w:rPr>
                <w:t>Billing offer price.</w:t>
              </w:r>
            </w:ins>
          </w:p>
          <w:p w14:paraId="1FA391B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7" w:author="Author"/>
                <w:sz w:val="20"/>
                <w:lang w:val="en-IE"/>
              </w:rPr>
            </w:pPr>
            <w:ins w:id="8038" w:author="Author">
              <w:r w:rsidRPr="00E73B40">
                <w:rPr>
                  <w:sz w:val="20"/>
                  <w:lang w:val="en-IE"/>
                </w:rPr>
                <w:t>The price displayed is the base price</w:t>
              </w:r>
              <w:r>
                <w:rPr>
                  <w:sz w:val="20"/>
                  <w:lang w:val="en-IE"/>
                </w:rPr>
                <w:t xml:space="preserve"> with VAT</w:t>
              </w:r>
              <w:r w:rsidRPr="00E73B40">
                <w:rPr>
                  <w:sz w:val="20"/>
                  <w:lang w:val="en-IE"/>
                </w:rPr>
                <w:t xml:space="preserve"> presented in MEC, and previously loaded to UFE through UFE Catalogue component (for further details on this component, please see [2]).</w:t>
              </w:r>
            </w:ins>
          </w:p>
        </w:tc>
        <w:tc>
          <w:tcPr>
            <w:tcW w:w="1223" w:type="dxa"/>
            <w:vAlign w:val="top"/>
          </w:tcPr>
          <w:p w14:paraId="611AD93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9" w:author="Author"/>
                <w:sz w:val="20"/>
                <w:lang w:val="en-IE"/>
              </w:rPr>
            </w:pPr>
            <w:ins w:id="8040" w:author="Author">
              <w:r w:rsidRPr="00E73B40">
                <w:rPr>
                  <w:sz w:val="20"/>
                  <w:lang w:val="en-IE"/>
                </w:rPr>
                <w:t>No</w:t>
              </w:r>
            </w:ins>
          </w:p>
        </w:tc>
        <w:tc>
          <w:tcPr>
            <w:tcW w:w="1184" w:type="dxa"/>
            <w:vAlign w:val="top"/>
          </w:tcPr>
          <w:p w14:paraId="5E0B55B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1" w:author="Author"/>
                <w:sz w:val="20"/>
                <w:lang w:val="en-IE"/>
              </w:rPr>
            </w:pPr>
            <w:ins w:id="8042" w:author="Author">
              <w:r w:rsidRPr="00E73B40">
                <w:rPr>
                  <w:sz w:val="20"/>
                  <w:lang w:val="en-IE"/>
                </w:rPr>
                <w:t>Depends on the attribute definition.</w:t>
              </w:r>
            </w:ins>
          </w:p>
        </w:tc>
      </w:tr>
      <w:tr w:rsidR="0082785D" w:rsidRPr="00E73B40" w14:paraId="7CB3DF37" w14:textId="77777777" w:rsidTr="0082785D">
        <w:trPr>
          <w:gridBefore w:val="1"/>
          <w:wBefore w:w="185" w:type="dxa"/>
          <w:ins w:id="8043"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6CEE3A49" w14:textId="77777777" w:rsidR="0082785D" w:rsidRPr="00E73B40" w:rsidRDefault="0082785D" w:rsidP="00602A55">
            <w:pPr>
              <w:spacing w:before="40" w:after="40" w:line="240" w:lineRule="exact"/>
              <w:jc w:val="left"/>
              <w:rPr>
                <w:ins w:id="8044" w:author="Author"/>
                <w:sz w:val="20"/>
                <w:lang w:val="en-IE"/>
              </w:rPr>
            </w:pPr>
            <w:ins w:id="8045" w:author="Author">
              <w:r w:rsidRPr="00E73B40">
                <w:rPr>
                  <w:sz w:val="20"/>
                  <w:lang w:val="en-IE"/>
                </w:rPr>
                <w:t>Main</w:t>
              </w:r>
            </w:ins>
          </w:p>
        </w:tc>
        <w:tc>
          <w:tcPr>
            <w:tcW w:w="1129" w:type="dxa"/>
            <w:vAlign w:val="top"/>
          </w:tcPr>
          <w:p w14:paraId="0A3F02B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6" w:author="Author"/>
                <w:sz w:val="20"/>
                <w:lang w:val="en-IE"/>
              </w:rPr>
            </w:pPr>
            <w:ins w:id="8047" w:author="Author">
              <w:r w:rsidRPr="00E73B40">
                <w:rPr>
                  <w:sz w:val="20"/>
                  <w:lang w:val="en-IE"/>
                </w:rPr>
                <w:t>-</w:t>
              </w:r>
            </w:ins>
          </w:p>
        </w:tc>
        <w:tc>
          <w:tcPr>
            <w:tcW w:w="3554" w:type="dxa"/>
            <w:vAlign w:val="top"/>
          </w:tcPr>
          <w:p w14:paraId="2E5844F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8" w:author="Author"/>
                <w:sz w:val="20"/>
                <w:lang w:val="en-IE"/>
              </w:rPr>
            </w:pPr>
            <w:ins w:id="8049" w:author="Author">
              <w:r w:rsidRPr="00E73B40">
                <w:rPr>
                  <w:sz w:val="20"/>
                  <w:lang w:val="en-IE"/>
                </w:rPr>
                <w:t>Allows the configuration of the following components under the offer:</w:t>
              </w:r>
            </w:ins>
          </w:p>
          <w:p w14:paraId="0B5A2500" w14:textId="77777777" w:rsidR="0082785D" w:rsidRPr="00E73B40" w:rsidRDefault="0082785D"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0" w:author="Author"/>
                <w:sz w:val="20"/>
                <w:lang w:val="en-IE"/>
              </w:rPr>
            </w:pPr>
            <w:ins w:id="8051" w:author="Author">
              <w:r w:rsidRPr="00E73B40">
                <w:rPr>
                  <w:sz w:val="20"/>
                  <w:lang w:val="en-IE"/>
                </w:rPr>
                <w:t>Main</w:t>
              </w:r>
            </w:ins>
          </w:p>
          <w:p w14:paraId="1C4A3B1B" w14:textId="77777777" w:rsidR="0082785D" w:rsidRPr="00581D37"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2" w:author="Author"/>
                <w:sz w:val="20"/>
                <w:lang w:val="en-IE"/>
              </w:rPr>
            </w:pPr>
            <w:ins w:id="8053" w:author="Author">
              <w:r>
                <w:rPr>
                  <w:sz w:val="20"/>
                  <w:lang w:val="en-IE"/>
                </w:rPr>
                <w:t>This component</w:t>
              </w:r>
              <w:r w:rsidRPr="00581D37">
                <w:rPr>
                  <w:sz w:val="20"/>
                  <w:lang w:val="en-IE"/>
                </w:rPr>
                <w:t xml:space="preserve"> will follow the below description for each field.</w:t>
              </w:r>
            </w:ins>
          </w:p>
        </w:tc>
        <w:tc>
          <w:tcPr>
            <w:tcW w:w="1223" w:type="dxa"/>
            <w:vAlign w:val="top"/>
          </w:tcPr>
          <w:p w14:paraId="66CA46E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4" w:author="Author"/>
                <w:sz w:val="20"/>
                <w:lang w:val="en-IE"/>
              </w:rPr>
            </w:pPr>
            <w:ins w:id="8055" w:author="Author">
              <w:r w:rsidRPr="00E73B40">
                <w:rPr>
                  <w:sz w:val="20"/>
                  <w:lang w:val="en-IE"/>
                </w:rPr>
                <w:t>-</w:t>
              </w:r>
            </w:ins>
          </w:p>
        </w:tc>
        <w:tc>
          <w:tcPr>
            <w:tcW w:w="1184" w:type="dxa"/>
            <w:vAlign w:val="top"/>
          </w:tcPr>
          <w:p w14:paraId="79102DA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6" w:author="Author"/>
                <w:sz w:val="20"/>
                <w:lang w:val="en-IE"/>
              </w:rPr>
            </w:pPr>
            <w:ins w:id="8057" w:author="Author">
              <w:r w:rsidRPr="00E73B40">
                <w:rPr>
                  <w:sz w:val="20"/>
                  <w:lang w:val="en-IE"/>
                </w:rPr>
                <w:t>-</w:t>
              </w:r>
            </w:ins>
          </w:p>
        </w:tc>
      </w:tr>
      <w:tr w:rsidR="0082785D" w:rsidRPr="00E73B40" w14:paraId="0C090EF4" w14:textId="77777777" w:rsidTr="0082785D">
        <w:trPr>
          <w:gridBefore w:val="2"/>
          <w:wBefore w:w="386" w:type="dxa"/>
          <w:ins w:id="8058"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1B873DE3" w14:textId="77777777" w:rsidR="0082785D" w:rsidRPr="00E73B40" w:rsidRDefault="0082785D" w:rsidP="00602A55">
            <w:pPr>
              <w:spacing w:before="40" w:after="40" w:line="240" w:lineRule="exact"/>
              <w:jc w:val="left"/>
              <w:rPr>
                <w:ins w:id="8059" w:author="Author"/>
                <w:sz w:val="20"/>
                <w:lang w:val="en-IE"/>
              </w:rPr>
            </w:pPr>
            <w:ins w:id="8060" w:author="Author">
              <w:r w:rsidRPr="00E73B40">
                <w:rPr>
                  <w:sz w:val="20"/>
                  <w:lang w:val="en-IE"/>
                </w:rPr>
                <w:lastRenderedPageBreak/>
                <w:t>Phone number / Temporary phone number</w:t>
              </w:r>
            </w:ins>
          </w:p>
        </w:tc>
        <w:tc>
          <w:tcPr>
            <w:tcW w:w="1129" w:type="dxa"/>
            <w:vAlign w:val="top"/>
          </w:tcPr>
          <w:p w14:paraId="2E5DFF8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1" w:author="Author"/>
                <w:sz w:val="20"/>
                <w:lang w:val="en-IE"/>
              </w:rPr>
            </w:pPr>
            <w:ins w:id="8062" w:author="Author">
              <w:r w:rsidRPr="00E73B40">
                <w:rPr>
                  <w:sz w:val="20"/>
                  <w:lang w:val="en-IE"/>
                </w:rPr>
                <w:t>Label + Edit icon</w:t>
              </w:r>
              <w:r>
                <w:rPr>
                  <w:sz w:val="20"/>
                  <w:lang w:val="en-IE"/>
                </w:rPr>
                <w:t>+ Refresh icon</w:t>
              </w:r>
            </w:ins>
          </w:p>
        </w:tc>
        <w:tc>
          <w:tcPr>
            <w:tcW w:w="3554" w:type="dxa"/>
            <w:vAlign w:val="top"/>
          </w:tcPr>
          <w:p w14:paraId="67201A75"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3" w:author="Author"/>
                <w:sz w:val="20"/>
                <w:lang w:val="en-IE"/>
              </w:rPr>
            </w:pPr>
            <w:ins w:id="8064" w:author="Author">
              <w:r w:rsidRPr="00E73B40">
                <w:rPr>
                  <w:sz w:val="20"/>
                  <w:lang w:val="en-IE"/>
                </w:rPr>
                <w:t>If the portability component is activated, the label is “Temporary phone number”. Otherwise, the labe</w:t>
              </w:r>
              <w:r>
                <w:rPr>
                  <w:sz w:val="20"/>
                  <w:lang w:val="en-IE"/>
                </w:rPr>
                <w:t>l</w:t>
              </w:r>
              <w:r w:rsidRPr="00E73B40">
                <w:rPr>
                  <w:sz w:val="20"/>
                  <w:lang w:val="en-IE"/>
                </w:rPr>
                <w:t xml:space="preserve"> is “Phone number”.</w:t>
              </w:r>
            </w:ins>
          </w:p>
          <w:p w14:paraId="55A3DA7C" w14:textId="78808156"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5" w:author="Author"/>
                <w:sz w:val="20"/>
                <w:lang w:val="en-IE"/>
              </w:rPr>
            </w:pPr>
            <w:ins w:id="8066" w:author="Author">
              <w:r>
                <w:rPr>
                  <w:sz w:val="20"/>
                  <w:lang w:val="en-IE"/>
                </w:rPr>
                <w:t>In case of VOIP, the user may select from a pool of numbers, the desired one. In any other case (Non-VOIP) this field will be disabled.</w:t>
              </w:r>
            </w:ins>
          </w:p>
          <w:p w14:paraId="0A01BB0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7" w:author="Author"/>
                <w:sz w:val="20"/>
                <w:lang w:val="en-IE"/>
              </w:rPr>
            </w:pPr>
            <w:ins w:id="8068" w:author="Author">
              <w:r>
                <w:rPr>
                  <w:sz w:val="20"/>
                  <w:lang w:val="en-IE"/>
                </w:rPr>
                <w:t>Refresh icon may be used to refresh the list of available phone numbers.</w:t>
              </w:r>
            </w:ins>
          </w:p>
        </w:tc>
        <w:tc>
          <w:tcPr>
            <w:tcW w:w="1223" w:type="dxa"/>
            <w:vAlign w:val="top"/>
          </w:tcPr>
          <w:p w14:paraId="7F71290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9" w:author="Author"/>
                <w:sz w:val="20"/>
                <w:lang w:val="en-IE"/>
              </w:rPr>
            </w:pPr>
            <w:ins w:id="8070" w:author="Author">
              <w:r w:rsidRPr="00E73B40">
                <w:rPr>
                  <w:sz w:val="20"/>
                  <w:lang w:val="en-IE"/>
                </w:rPr>
                <w:t>Yes</w:t>
              </w:r>
            </w:ins>
          </w:p>
        </w:tc>
        <w:tc>
          <w:tcPr>
            <w:tcW w:w="1184" w:type="dxa"/>
            <w:vAlign w:val="top"/>
          </w:tcPr>
          <w:p w14:paraId="333ED1F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1" w:author="Author"/>
                <w:sz w:val="20"/>
                <w:lang w:val="en-IE"/>
              </w:rPr>
            </w:pPr>
            <w:ins w:id="8072" w:author="Author">
              <w:r w:rsidRPr="00E73B40">
                <w:rPr>
                  <w:sz w:val="20"/>
                  <w:lang w:val="en-IE"/>
                </w:rPr>
                <w:t>Yes</w:t>
              </w:r>
            </w:ins>
          </w:p>
        </w:tc>
      </w:tr>
      <w:tr w:rsidR="0082785D" w:rsidRPr="00E73B40" w14:paraId="0040EDBF" w14:textId="77777777" w:rsidTr="0082785D">
        <w:trPr>
          <w:gridBefore w:val="2"/>
          <w:wBefore w:w="386" w:type="dxa"/>
          <w:ins w:id="8073"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528F588B" w14:textId="77777777" w:rsidR="0082785D" w:rsidRPr="00E73B40" w:rsidRDefault="0082785D" w:rsidP="00602A55">
            <w:pPr>
              <w:spacing w:before="40" w:after="40" w:line="240" w:lineRule="exact"/>
              <w:jc w:val="left"/>
              <w:rPr>
                <w:ins w:id="8074" w:author="Author"/>
                <w:sz w:val="20"/>
                <w:lang w:val="en-IE"/>
              </w:rPr>
            </w:pPr>
            <w:ins w:id="8075" w:author="Author">
              <w:r w:rsidRPr="00E73B40">
                <w:rPr>
                  <w:i/>
                  <w:sz w:val="20"/>
                  <w:lang w:val="en-IE"/>
                </w:rPr>
                <w:t xml:space="preserve">Other </w:t>
              </w:r>
              <w:r>
                <w:rPr>
                  <w:i/>
                  <w:sz w:val="20"/>
                  <w:lang w:val="en-IE"/>
                </w:rPr>
                <w:t xml:space="preserve">Main </w:t>
              </w:r>
              <w:r w:rsidRPr="00E73B40">
                <w:rPr>
                  <w:i/>
                  <w:sz w:val="20"/>
                  <w:lang w:val="en-IE"/>
                </w:rPr>
                <w:t>attributes</w:t>
              </w:r>
            </w:ins>
          </w:p>
        </w:tc>
        <w:tc>
          <w:tcPr>
            <w:tcW w:w="1129" w:type="dxa"/>
            <w:vAlign w:val="top"/>
          </w:tcPr>
          <w:p w14:paraId="6044A54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6" w:author="Author"/>
                <w:sz w:val="20"/>
                <w:lang w:val="en-IE"/>
              </w:rPr>
            </w:pPr>
            <w:ins w:id="8077" w:author="Author">
              <w:r w:rsidRPr="00E73B40">
                <w:rPr>
                  <w:sz w:val="20"/>
                  <w:lang w:val="en-IE"/>
                </w:rPr>
                <w:t>Textbox / Dropdown</w:t>
              </w:r>
            </w:ins>
          </w:p>
        </w:tc>
        <w:tc>
          <w:tcPr>
            <w:tcW w:w="3554" w:type="dxa"/>
            <w:vAlign w:val="top"/>
          </w:tcPr>
          <w:p w14:paraId="4485C4BA" w14:textId="069EA410" w:rsidR="0082785D" w:rsidRPr="00E73B40" w:rsidDel="0098576A" w:rsidRDefault="0082785D"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8" w:author="Author"/>
                <w:sz w:val="20"/>
                <w:lang w:val="en-IE"/>
              </w:rPr>
            </w:pPr>
            <w:ins w:id="8079" w:author="Author">
              <w:r w:rsidRPr="00E73B40">
                <w:rPr>
                  <w:sz w:val="20"/>
                  <w:lang w:val="en-IE"/>
                </w:rPr>
                <w:t xml:space="preserve">Any other visible and editable attributes of the </w:t>
              </w:r>
              <w:r>
                <w:rPr>
                  <w:sz w:val="20"/>
                  <w:lang w:val="en-IE"/>
                </w:rPr>
                <w:t xml:space="preserve">Main </w:t>
              </w:r>
              <w:r w:rsidRPr="00E73B40">
                <w:rPr>
                  <w:sz w:val="20"/>
                  <w:lang w:val="en-IE"/>
                </w:rPr>
                <w:t xml:space="preserve">component under the </w:t>
              </w:r>
              <w:r>
                <w:rPr>
                  <w:sz w:val="20"/>
                  <w:lang w:val="en-IE"/>
                </w:rPr>
                <w:t>fixed</w:t>
              </w:r>
              <w:r w:rsidRPr="00E73B40">
                <w:rPr>
                  <w:sz w:val="20"/>
                  <w:lang w:val="en-IE"/>
                </w:rPr>
                <w:t xml:space="preserve"> offer are displayed here. If the attribute has an available list of values, UFE represents it as a dropdown. Otherwise, UFE represents it as a Textbox.</w:t>
              </w:r>
            </w:ins>
          </w:p>
        </w:tc>
        <w:tc>
          <w:tcPr>
            <w:tcW w:w="1223" w:type="dxa"/>
            <w:vAlign w:val="top"/>
          </w:tcPr>
          <w:p w14:paraId="5AD8D9E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0" w:author="Author"/>
                <w:sz w:val="20"/>
                <w:lang w:val="en-IE"/>
              </w:rPr>
            </w:pPr>
            <w:ins w:id="8081" w:author="Author">
              <w:r w:rsidRPr="00E73B40">
                <w:rPr>
                  <w:sz w:val="20"/>
                  <w:lang w:val="en-IE"/>
                </w:rPr>
                <w:t>No</w:t>
              </w:r>
            </w:ins>
          </w:p>
        </w:tc>
        <w:tc>
          <w:tcPr>
            <w:tcW w:w="1184" w:type="dxa"/>
            <w:vAlign w:val="top"/>
          </w:tcPr>
          <w:p w14:paraId="4C2D487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2" w:author="Author"/>
                <w:sz w:val="20"/>
                <w:lang w:val="en-IE"/>
              </w:rPr>
            </w:pPr>
            <w:ins w:id="8083" w:author="Author">
              <w:r w:rsidRPr="00E73B40">
                <w:rPr>
                  <w:sz w:val="20"/>
                  <w:lang w:val="en-IE"/>
                </w:rPr>
                <w:t>Depends on the attribute definition.</w:t>
              </w:r>
            </w:ins>
          </w:p>
        </w:tc>
      </w:tr>
      <w:tr w:rsidR="0082785D" w:rsidRPr="00E73B40" w14:paraId="0ADB1E59" w14:textId="77777777" w:rsidTr="0082785D">
        <w:trPr>
          <w:gridBefore w:val="1"/>
          <w:wBefore w:w="185" w:type="dxa"/>
          <w:ins w:id="8084"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55ED71EE" w14:textId="77777777" w:rsidR="0082785D" w:rsidRPr="00E73B40" w:rsidRDefault="0082785D" w:rsidP="00602A55">
            <w:pPr>
              <w:spacing w:before="40" w:after="40" w:line="240" w:lineRule="exact"/>
              <w:jc w:val="left"/>
              <w:rPr>
                <w:ins w:id="8085" w:author="Author"/>
                <w:sz w:val="20"/>
                <w:lang w:val="en-IE"/>
              </w:rPr>
            </w:pPr>
            <w:ins w:id="8086" w:author="Author">
              <w:r w:rsidRPr="00E73B40">
                <w:rPr>
                  <w:sz w:val="20"/>
                  <w:lang w:val="en-IE"/>
                </w:rPr>
                <w:t>Portability</w:t>
              </w:r>
            </w:ins>
          </w:p>
        </w:tc>
        <w:tc>
          <w:tcPr>
            <w:tcW w:w="1129" w:type="dxa"/>
            <w:vAlign w:val="top"/>
          </w:tcPr>
          <w:p w14:paraId="1138A47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7" w:author="Author"/>
                <w:sz w:val="20"/>
                <w:lang w:val="en-IE"/>
              </w:rPr>
            </w:pPr>
            <w:ins w:id="8088" w:author="Author">
              <w:r w:rsidRPr="00E73B40">
                <w:rPr>
                  <w:sz w:val="20"/>
                  <w:lang w:val="en-IE"/>
                </w:rPr>
                <w:t>-</w:t>
              </w:r>
            </w:ins>
          </w:p>
        </w:tc>
        <w:tc>
          <w:tcPr>
            <w:tcW w:w="3554" w:type="dxa"/>
            <w:vAlign w:val="top"/>
          </w:tcPr>
          <w:p w14:paraId="450AF5E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9" w:author="Author"/>
                <w:sz w:val="20"/>
                <w:lang w:val="en-IE"/>
              </w:rPr>
            </w:pPr>
            <w:ins w:id="8090" w:author="Author">
              <w:r w:rsidRPr="00E73B40">
                <w:rPr>
                  <w:sz w:val="20"/>
                  <w:lang w:val="en-IE"/>
                </w:rPr>
                <w:t>Allows the user to configure the port in request.</w:t>
              </w:r>
            </w:ins>
          </w:p>
          <w:p w14:paraId="50894682" w14:textId="5896DC74"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1" w:author="Author"/>
                <w:sz w:val="20"/>
                <w:lang w:val="en-IE"/>
              </w:rPr>
            </w:pPr>
            <w:ins w:id="8092" w:author="Author">
              <w:r w:rsidRPr="00E73B40">
                <w:rPr>
                  <w:sz w:val="20"/>
                  <w:lang w:val="en-IE"/>
                </w:rPr>
                <w:t xml:space="preserve">This component is loaded only if the </w:t>
              </w:r>
              <w:r>
                <w:rPr>
                  <w:sz w:val="20"/>
                  <w:lang w:val="en-IE"/>
                </w:rPr>
                <w:t>fixed</w:t>
              </w:r>
              <w:r w:rsidRPr="00E73B40">
                <w:rPr>
                  <w:sz w:val="20"/>
                  <w:lang w:val="en-IE"/>
                </w:rPr>
                <w:t xml:space="preserve"> offer has the Fixed Number Portability under it.</w:t>
              </w:r>
            </w:ins>
          </w:p>
          <w:p w14:paraId="3D62D905" w14:textId="06B743E0" w:rsidR="0082785D" w:rsidRPr="00E73B40" w:rsidRDefault="0082785D"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3" w:author="Author"/>
                <w:sz w:val="20"/>
                <w:lang w:val="en-IE"/>
              </w:rPr>
            </w:pPr>
            <w:ins w:id="8094" w:author="Author">
              <w:r w:rsidRPr="00105E9B">
                <w:rPr>
                  <w:sz w:val="20"/>
                  <w:lang w:val="en-IE"/>
                </w:rPr>
                <w:t xml:space="preserve">All visible and editable attributes of the </w:t>
              </w:r>
              <w:r>
                <w:rPr>
                  <w:sz w:val="20"/>
                  <w:lang w:val="en-IE"/>
                </w:rPr>
                <w:t xml:space="preserve">Fixed </w:t>
              </w:r>
              <w:r w:rsidRPr="00105E9B">
                <w:rPr>
                  <w:sz w:val="20"/>
                  <w:lang w:val="en-IE"/>
                </w:rPr>
                <w:t xml:space="preserve">Number Portability component under the </w:t>
              </w:r>
              <w:r>
                <w:rPr>
                  <w:sz w:val="20"/>
                  <w:lang w:val="en-IE"/>
                </w:rPr>
                <w:t>fixed</w:t>
              </w:r>
              <w:r w:rsidRPr="00105E9B">
                <w:rPr>
                  <w:sz w:val="20"/>
                  <w:lang w:val="en-IE"/>
                </w:rPr>
                <w:t xml:space="preserve"> offer are displayed here. If the attribute has an available list of values, UFE represents it as a dropdown. Otherwise, UFE represents it as a Textbox.</w:t>
              </w:r>
            </w:ins>
          </w:p>
        </w:tc>
        <w:tc>
          <w:tcPr>
            <w:tcW w:w="1223" w:type="dxa"/>
            <w:vAlign w:val="top"/>
          </w:tcPr>
          <w:p w14:paraId="142C6EF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5" w:author="Author"/>
                <w:sz w:val="20"/>
                <w:lang w:val="en-IE"/>
              </w:rPr>
            </w:pPr>
            <w:ins w:id="8096" w:author="Author">
              <w:r w:rsidRPr="00E73B40">
                <w:rPr>
                  <w:sz w:val="20"/>
                  <w:lang w:val="en-IE"/>
                </w:rPr>
                <w:t>-</w:t>
              </w:r>
            </w:ins>
          </w:p>
        </w:tc>
        <w:tc>
          <w:tcPr>
            <w:tcW w:w="1184" w:type="dxa"/>
            <w:vAlign w:val="top"/>
          </w:tcPr>
          <w:p w14:paraId="07A9743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7" w:author="Author"/>
                <w:sz w:val="20"/>
                <w:lang w:val="en-IE"/>
              </w:rPr>
            </w:pPr>
            <w:ins w:id="8098" w:author="Author">
              <w:r w:rsidRPr="00E73B40">
                <w:rPr>
                  <w:sz w:val="20"/>
                  <w:lang w:val="en-IE"/>
                </w:rPr>
                <w:t>-</w:t>
              </w:r>
            </w:ins>
          </w:p>
        </w:tc>
      </w:tr>
      <w:tr w:rsidR="0082785D" w:rsidRPr="00E73B40" w14:paraId="45B53881" w14:textId="77777777" w:rsidTr="0082785D">
        <w:trPr>
          <w:gridBefore w:val="1"/>
          <w:wBefore w:w="185" w:type="dxa"/>
          <w:ins w:id="8099"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1327E5B2" w14:textId="77777777" w:rsidR="0082785D" w:rsidRPr="00E73B40" w:rsidRDefault="0082785D" w:rsidP="00602A55">
            <w:pPr>
              <w:spacing w:before="40" w:after="40" w:line="240" w:lineRule="exact"/>
              <w:jc w:val="left"/>
              <w:rPr>
                <w:ins w:id="8100" w:author="Author"/>
                <w:sz w:val="20"/>
                <w:lang w:val="en-IE"/>
              </w:rPr>
            </w:pPr>
            <w:ins w:id="8101" w:author="Author">
              <w:r>
                <w:rPr>
                  <w:sz w:val="20"/>
                  <w:lang w:val="en-IE"/>
                </w:rPr>
                <w:t>STB</w:t>
              </w:r>
            </w:ins>
          </w:p>
        </w:tc>
        <w:tc>
          <w:tcPr>
            <w:tcW w:w="1129" w:type="dxa"/>
            <w:vAlign w:val="top"/>
          </w:tcPr>
          <w:p w14:paraId="7CA39B5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2" w:author="Author"/>
                <w:sz w:val="20"/>
                <w:lang w:val="en-IE"/>
              </w:rPr>
            </w:pPr>
            <w:ins w:id="8103" w:author="Author">
              <w:r>
                <w:rPr>
                  <w:sz w:val="20"/>
                  <w:lang w:val="en-IE"/>
                </w:rPr>
                <w:t>-</w:t>
              </w:r>
            </w:ins>
          </w:p>
        </w:tc>
        <w:tc>
          <w:tcPr>
            <w:tcW w:w="3554" w:type="dxa"/>
            <w:vAlign w:val="top"/>
          </w:tcPr>
          <w:p w14:paraId="2B8AD22A" w14:textId="06705DA6" w:rsidR="0082785D" w:rsidRPr="0056359B"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4" w:author="Author"/>
                <w:sz w:val="20"/>
                <w:lang w:val="en-IE"/>
              </w:rPr>
            </w:pPr>
            <w:ins w:id="8105" w:author="Author">
              <w:r w:rsidRPr="0056359B">
                <w:rPr>
                  <w:sz w:val="20"/>
                  <w:lang w:val="en-IE"/>
                </w:rPr>
                <w:t>UFE will get from UFE Catal</w:t>
              </w:r>
              <w:r>
                <w:rPr>
                  <w:sz w:val="20"/>
                  <w:lang w:val="en-IE"/>
                </w:rPr>
                <w:t>ogue the structure of the STB component</w:t>
              </w:r>
              <w:r w:rsidR="0009389C">
                <w:rPr>
                  <w:sz w:val="20"/>
                  <w:lang w:val="en-IE"/>
                </w:rPr>
                <w:t>.</w:t>
              </w:r>
            </w:ins>
          </w:p>
          <w:p w14:paraId="07AD576C" w14:textId="77777777" w:rsidR="0082785D" w:rsidRPr="0056359B"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6" w:author="Author"/>
                <w:sz w:val="20"/>
                <w:lang w:val="en-IE"/>
              </w:rPr>
            </w:pPr>
            <w:ins w:id="8107" w:author="Author">
              <w:r w:rsidRPr="0056359B">
                <w:rPr>
                  <w:sz w:val="20"/>
                  <w:lang w:val="en-IE"/>
                </w:rPr>
                <w:t>As “Main STB” is mandatory, UFE will add automatically this component to basket (If customer wants to give a name to this STB, the user will fill “STB Name” attribute with the name provided by customer).</w:t>
              </w:r>
            </w:ins>
          </w:p>
          <w:p w14:paraId="1FFF8CA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8" w:author="Author"/>
                <w:sz w:val="20"/>
                <w:lang w:val="en-IE"/>
              </w:rPr>
            </w:pPr>
            <w:ins w:id="8109" w:author="Author">
              <w:r w:rsidRPr="0056359B">
                <w:rPr>
                  <w:sz w:val="20"/>
                  <w:lang w:val="en-IE"/>
                </w:rPr>
                <w:t>If the customer wants another or more STBs, UFE will add a new component (Zapper or OTT) for each STB, until reaching the maximum allowed for each STB type (4 for Zapper and 5 for OTT)</w:t>
              </w:r>
            </w:ins>
          </w:p>
        </w:tc>
        <w:tc>
          <w:tcPr>
            <w:tcW w:w="1223" w:type="dxa"/>
            <w:vAlign w:val="top"/>
          </w:tcPr>
          <w:p w14:paraId="29C2870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0" w:author="Author"/>
                <w:sz w:val="20"/>
                <w:lang w:val="en-IE"/>
              </w:rPr>
            </w:pPr>
            <w:ins w:id="8111" w:author="Author">
              <w:r>
                <w:rPr>
                  <w:sz w:val="20"/>
                  <w:lang w:val="en-IE"/>
                </w:rPr>
                <w:t>-</w:t>
              </w:r>
            </w:ins>
          </w:p>
        </w:tc>
        <w:tc>
          <w:tcPr>
            <w:tcW w:w="1184" w:type="dxa"/>
            <w:vAlign w:val="top"/>
          </w:tcPr>
          <w:p w14:paraId="26C3EF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2" w:author="Author"/>
                <w:sz w:val="20"/>
                <w:lang w:val="en-IE"/>
              </w:rPr>
            </w:pPr>
            <w:ins w:id="8113" w:author="Author">
              <w:r>
                <w:rPr>
                  <w:sz w:val="20"/>
                  <w:lang w:val="en-IE"/>
                </w:rPr>
                <w:t>-</w:t>
              </w:r>
            </w:ins>
          </w:p>
        </w:tc>
      </w:tr>
      <w:tr w:rsidR="0082785D" w:rsidRPr="00E73B40" w14:paraId="0C6700E2" w14:textId="77777777" w:rsidTr="0082785D">
        <w:trPr>
          <w:gridBefore w:val="1"/>
          <w:wBefore w:w="185" w:type="dxa"/>
          <w:ins w:id="8114" w:author="Author"/>
        </w:trPr>
        <w:tc>
          <w:tcPr>
            <w:cnfStyle w:val="001000000000" w:firstRow="0" w:lastRow="0" w:firstColumn="1" w:lastColumn="0" w:oddVBand="0" w:evenVBand="0" w:oddHBand="0" w:evenHBand="0" w:firstRowFirstColumn="0" w:firstRowLastColumn="0" w:lastRowFirstColumn="0" w:lastRowLastColumn="0"/>
            <w:tcW w:w="9423" w:type="dxa"/>
            <w:gridSpan w:val="8"/>
            <w:vAlign w:val="top"/>
          </w:tcPr>
          <w:p w14:paraId="544594B7" w14:textId="77777777" w:rsidR="0082785D" w:rsidRPr="0056359B" w:rsidRDefault="0082785D" w:rsidP="00602A55">
            <w:pPr>
              <w:spacing w:before="40" w:after="40" w:line="240" w:lineRule="exact"/>
              <w:jc w:val="left"/>
              <w:rPr>
                <w:ins w:id="8115" w:author="Author"/>
                <w:b w:val="0"/>
                <w:sz w:val="20"/>
                <w:lang w:val="en-IE"/>
              </w:rPr>
            </w:pPr>
            <w:ins w:id="8116" w:author="Author">
              <w:r w:rsidRPr="00E73B40">
                <w:rPr>
                  <w:i/>
                  <w:sz w:val="20"/>
                  <w:lang w:val="en-IE"/>
                </w:rPr>
                <w:t>Other components</w:t>
              </w:r>
              <w:r w:rsidRPr="00E73B40">
                <w:rPr>
                  <w:b w:val="0"/>
                  <w:sz w:val="20"/>
                  <w:lang w:val="en-IE"/>
                </w:rPr>
                <w:t xml:space="preserve"> – All remaining components under the fixed offer are treated on screen the same way, as described on the next lines.</w:t>
              </w:r>
            </w:ins>
          </w:p>
        </w:tc>
      </w:tr>
      <w:tr w:rsidR="0082785D" w:rsidRPr="00E73B40" w14:paraId="32565778" w14:textId="77777777" w:rsidTr="0082785D">
        <w:trPr>
          <w:gridBefore w:val="2"/>
          <w:wBefore w:w="386" w:type="dxa"/>
          <w:ins w:id="8117"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66998DC1" w14:textId="77777777" w:rsidR="0082785D" w:rsidRPr="00E73B40" w:rsidRDefault="0082785D" w:rsidP="00602A55">
            <w:pPr>
              <w:spacing w:before="40" w:after="40" w:line="240" w:lineRule="exact"/>
              <w:jc w:val="left"/>
              <w:rPr>
                <w:ins w:id="8118" w:author="Author"/>
                <w:sz w:val="20"/>
                <w:lang w:val="en-IE"/>
              </w:rPr>
            </w:pPr>
            <w:ins w:id="8119" w:author="Author">
              <w:r w:rsidRPr="00E73B40">
                <w:rPr>
                  <w:i/>
                  <w:sz w:val="20"/>
                  <w:lang w:val="en-IE"/>
                </w:rPr>
                <w:lastRenderedPageBreak/>
                <w:t>Activate / Deactivate</w:t>
              </w:r>
            </w:ins>
          </w:p>
        </w:tc>
        <w:tc>
          <w:tcPr>
            <w:tcW w:w="1129" w:type="dxa"/>
            <w:vAlign w:val="top"/>
          </w:tcPr>
          <w:p w14:paraId="2BE0130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0" w:author="Author"/>
                <w:sz w:val="20"/>
                <w:lang w:val="en-IE"/>
              </w:rPr>
            </w:pPr>
            <w:ins w:id="8121" w:author="Author">
              <w:r w:rsidRPr="00E73B40">
                <w:rPr>
                  <w:sz w:val="20"/>
                  <w:lang w:val="en-IE"/>
                </w:rPr>
                <w:t>Toggle</w:t>
              </w:r>
            </w:ins>
          </w:p>
        </w:tc>
        <w:tc>
          <w:tcPr>
            <w:tcW w:w="3554" w:type="dxa"/>
            <w:vAlign w:val="top"/>
          </w:tcPr>
          <w:p w14:paraId="4E4705A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2" w:author="Author"/>
                <w:sz w:val="20"/>
                <w:lang w:val="en-IE"/>
              </w:rPr>
            </w:pPr>
            <w:ins w:id="8123" w:author="Author">
              <w:r w:rsidRPr="00E73B40">
                <w:rPr>
                  <w:sz w:val="20"/>
                  <w:lang w:val="en-IE"/>
                </w:rPr>
                <w:t>Defines if the component must be activated or not.</w:t>
              </w:r>
            </w:ins>
          </w:p>
          <w:p w14:paraId="15B0B92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4" w:author="Author"/>
                <w:sz w:val="20"/>
                <w:lang w:val="en-IE"/>
              </w:rPr>
            </w:pPr>
            <w:ins w:id="8125" w:author="Author">
              <w:r w:rsidRPr="00E73B40">
                <w:rPr>
                  <w:sz w:val="20"/>
                  <w:lang w:val="en-IE"/>
                </w:rPr>
                <w:t>If the component is mandatory under the fixed offer, the toggle is activated and disabled.</w:t>
              </w:r>
            </w:ins>
          </w:p>
          <w:p w14:paraId="37BBCCB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6" w:author="Author"/>
                <w:sz w:val="20"/>
                <w:lang w:val="en-IE"/>
              </w:rPr>
            </w:pPr>
            <w:ins w:id="8127" w:author="Author">
              <w:r w:rsidRPr="00E73B40">
                <w:rPr>
                  <w:sz w:val="20"/>
                  <w:lang w:val="en-IE"/>
                </w:rPr>
                <w:t>If the component is optional but should be activated by default, the toggle is activated and enabled, allowing the user to deactivate the component</w:t>
              </w:r>
              <w:r w:rsidRPr="0056359B">
                <w:rPr>
                  <w:sz w:val="20"/>
                  <w:lang w:val="en-IE"/>
                </w:rPr>
                <w:t>.</w:t>
              </w:r>
            </w:ins>
          </w:p>
        </w:tc>
        <w:tc>
          <w:tcPr>
            <w:tcW w:w="1223" w:type="dxa"/>
            <w:vAlign w:val="top"/>
          </w:tcPr>
          <w:p w14:paraId="3AA916C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8" w:author="Author"/>
                <w:sz w:val="20"/>
                <w:lang w:val="en-IE"/>
              </w:rPr>
            </w:pPr>
            <w:ins w:id="8129" w:author="Author">
              <w:r w:rsidRPr="00E73B40">
                <w:rPr>
                  <w:sz w:val="20"/>
                  <w:lang w:val="en-IE"/>
                </w:rPr>
                <w:t>Depends on the component definition.</w:t>
              </w:r>
            </w:ins>
          </w:p>
        </w:tc>
        <w:tc>
          <w:tcPr>
            <w:tcW w:w="1184" w:type="dxa"/>
            <w:vAlign w:val="top"/>
          </w:tcPr>
          <w:p w14:paraId="03DC37D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0" w:author="Author"/>
                <w:sz w:val="20"/>
                <w:lang w:val="en-IE"/>
              </w:rPr>
            </w:pPr>
            <w:ins w:id="8131" w:author="Author">
              <w:r w:rsidRPr="00E73B40">
                <w:rPr>
                  <w:sz w:val="20"/>
                  <w:lang w:val="en-IE"/>
                </w:rPr>
                <w:t>Yes</w:t>
              </w:r>
            </w:ins>
          </w:p>
        </w:tc>
      </w:tr>
      <w:tr w:rsidR="0082785D" w:rsidRPr="00E73B40" w14:paraId="6C3FF5C8" w14:textId="77777777" w:rsidTr="0082785D">
        <w:trPr>
          <w:gridBefore w:val="2"/>
          <w:wBefore w:w="386" w:type="dxa"/>
          <w:ins w:id="8132"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35666AD0" w14:textId="77777777" w:rsidR="0082785D" w:rsidRPr="00E73B40" w:rsidRDefault="0082785D" w:rsidP="00602A55">
            <w:pPr>
              <w:spacing w:before="40" w:after="40" w:line="240" w:lineRule="exact"/>
              <w:jc w:val="left"/>
              <w:rPr>
                <w:ins w:id="8133" w:author="Author"/>
                <w:i/>
                <w:sz w:val="20"/>
                <w:lang w:val="en-IE"/>
              </w:rPr>
            </w:pPr>
            <w:ins w:id="8134" w:author="Author">
              <w:r w:rsidRPr="00E73B40">
                <w:rPr>
                  <w:i/>
                  <w:sz w:val="20"/>
                  <w:lang w:val="en-IE"/>
                </w:rPr>
                <w:t>Component attributes</w:t>
              </w:r>
            </w:ins>
          </w:p>
        </w:tc>
        <w:tc>
          <w:tcPr>
            <w:tcW w:w="1129" w:type="dxa"/>
            <w:vAlign w:val="top"/>
          </w:tcPr>
          <w:p w14:paraId="351C8DB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5" w:author="Author"/>
                <w:sz w:val="20"/>
                <w:lang w:val="en-IE"/>
              </w:rPr>
            </w:pPr>
            <w:ins w:id="8136" w:author="Author">
              <w:r w:rsidRPr="00E73B40">
                <w:rPr>
                  <w:sz w:val="20"/>
                  <w:lang w:val="en-IE"/>
                </w:rPr>
                <w:t>Textbox / Dropdown / Checkbox</w:t>
              </w:r>
            </w:ins>
          </w:p>
        </w:tc>
        <w:tc>
          <w:tcPr>
            <w:tcW w:w="3554" w:type="dxa"/>
            <w:vAlign w:val="top"/>
          </w:tcPr>
          <w:p w14:paraId="2374C13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7" w:author="Author"/>
                <w:sz w:val="20"/>
                <w:lang w:val="en-IE"/>
              </w:rPr>
            </w:pPr>
            <w:ins w:id="8138" w:author="Author">
              <w:r w:rsidRPr="00E73B40">
                <w:rPr>
                  <w:sz w:val="20"/>
                  <w:lang w:val="en-IE"/>
                </w:rPr>
                <w:t>Any visible and editable attributes of the component are displayed here. If the attribute has an available list of values, UFE represents it as a dropdown. If the attribute is a Yes/No attribute, UFE represents it as a checkbox. Otherwise, UFE represents it as a Textbox.</w:t>
              </w:r>
              <w:r>
                <w:rPr>
                  <w:sz w:val="20"/>
                  <w:lang w:val="en-IE"/>
                </w:rPr>
                <w:t xml:space="preserve"> In case of a cardinality of an attribute being more than 1, UFE will display a button for the user to be able to add more than one instance of this attribute.</w:t>
              </w:r>
            </w:ins>
          </w:p>
        </w:tc>
        <w:tc>
          <w:tcPr>
            <w:tcW w:w="1223" w:type="dxa"/>
            <w:vAlign w:val="top"/>
          </w:tcPr>
          <w:p w14:paraId="5125A68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9" w:author="Author"/>
                <w:sz w:val="20"/>
                <w:lang w:val="en-IE"/>
              </w:rPr>
            </w:pPr>
            <w:ins w:id="8140" w:author="Author">
              <w:r w:rsidRPr="00E73B40">
                <w:rPr>
                  <w:sz w:val="20"/>
                  <w:lang w:val="en-IE"/>
                </w:rPr>
                <w:t>No</w:t>
              </w:r>
            </w:ins>
          </w:p>
        </w:tc>
        <w:tc>
          <w:tcPr>
            <w:tcW w:w="1184" w:type="dxa"/>
            <w:vAlign w:val="top"/>
          </w:tcPr>
          <w:p w14:paraId="2C73A9A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1" w:author="Author"/>
                <w:sz w:val="20"/>
                <w:lang w:val="en-IE"/>
              </w:rPr>
            </w:pPr>
            <w:ins w:id="8142" w:author="Author">
              <w:r w:rsidRPr="00E73B40">
                <w:rPr>
                  <w:sz w:val="20"/>
                  <w:lang w:val="en-IE"/>
                </w:rPr>
                <w:t>Depends on the attribute definition.</w:t>
              </w:r>
            </w:ins>
          </w:p>
        </w:tc>
      </w:tr>
      <w:tr w:rsidR="0082785D" w:rsidRPr="00E73B40" w14:paraId="2D6CCC8A" w14:textId="77777777" w:rsidTr="0082785D">
        <w:trPr>
          <w:gridBefore w:val="2"/>
          <w:wBefore w:w="386" w:type="dxa"/>
          <w:ins w:id="8143"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6CC4E780" w14:textId="77777777" w:rsidR="0082785D" w:rsidRPr="00E73B40" w:rsidRDefault="0082785D" w:rsidP="00602A55">
            <w:pPr>
              <w:spacing w:before="40" w:after="40" w:line="240" w:lineRule="exact"/>
              <w:jc w:val="left"/>
              <w:rPr>
                <w:ins w:id="8144" w:author="Author"/>
                <w:i/>
                <w:sz w:val="20"/>
                <w:lang w:val="en-IE"/>
              </w:rPr>
            </w:pPr>
            <w:ins w:id="8145" w:author="Author">
              <w:r>
                <w:rPr>
                  <w:i/>
                  <w:sz w:val="20"/>
                  <w:lang w:val="en-IE"/>
                </w:rPr>
                <w:t>Add more component</w:t>
              </w:r>
            </w:ins>
          </w:p>
        </w:tc>
        <w:tc>
          <w:tcPr>
            <w:tcW w:w="1129" w:type="dxa"/>
            <w:vAlign w:val="top"/>
          </w:tcPr>
          <w:p w14:paraId="58F1FE6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6" w:author="Author"/>
                <w:sz w:val="20"/>
                <w:lang w:val="en-IE"/>
              </w:rPr>
            </w:pPr>
            <w:ins w:id="8147" w:author="Author">
              <w:r>
                <w:rPr>
                  <w:sz w:val="20"/>
                  <w:lang w:val="en-IE"/>
                </w:rPr>
                <w:t>Button</w:t>
              </w:r>
            </w:ins>
          </w:p>
        </w:tc>
        <w:tc>
          <w:tcPr>
            <w:tcW w:w="3554" w:type="dxa"/>
            <w:vAlign w:val="top"/>
          </w:tcPr>
          <w:p w14:paraId="56BA8F3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8" w:author="Author"/>
                <w:sz w:val="20"/>
                <w:lang w:val="en-IE"/>
              </w:rPr>
            </w:pPr>
            <w:ins w:id="8149" w:author="Author">
              <w:r w:rsidRPr="0056359B">
                <w:rPr>
                  <w:sz w:val="20"/>
                  <w:lang w:val="en-IE"/>
                </w:rPr>
                <w:t>In case a component can be added multiple times (e.g STB comp</w:t>
              </w:r>
              <w:r>
                <w:rPr>
                  <w:sz w:val="20"/>
                  <w:lang w:val="en-IE"/>
                </w:rPr>
                <w:t xml:space="preserve">onent) and uniquely configured, UFE will show this button for the user to be able to add more than one instance of this component. If the cardinality is only 1, this button will </w:t>
              </w:r>
              <w:r w:rsidRPr="002A4542">
                <w:rPr>
                  <w:b/>
                  <w:sz w:val="20"/>
                  <w:lang w:val="en-IE"/>
                </w:rPr>
                <w:t>not be visible.</w:t>
              </w:r>
            </w:ins>
          </w:p>
        </w:tc>
        <w:tc>
          <w:tcPr>
            <w:tcW w:w="1223" w:type="dxa"/>
            <w:vAlign w:val="top"/>
          </w:tcPr>
          <w:p w14:paraId="4E14EED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0" w:author="Author"/>
                <w:sz w:val="20"/>
                <w:lang w:val="en-IE"/>
              </w:rPr>
            </w:pPr>
            <w:ins w:id="8151" w:author="Author">
              <w:r>
                <w:rPr>
                  <w:sz w:val="20"/>
                  <w:lang w:val="en-IE"/>
                </w:rPr>
                <w:t>No</w:t>
              </w:r>
            </w:ins>
          </w:p>
        </w:tc>
        <w:tc>
          <w:tcPr>
            <w:tcW w:w="1184" w:type="dxa"/>
            <w:vAlign w:val="top"/>
          </w:tcPr>
          <w:p w14:paraId="141CBC3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2" w:author="Author"/>
                <w:sz w:val="20"/>
                <w:lang w:val="en-IE"/>
              </w:rPr>
            </w:pPr>
            <w:ins w:id="8153" w:author="Author">
              <w:r>
                <w:rPr>
                  <w:sz w:val="20"/>
                  <w:lang w:val="en-IE"/>
                </w:rPr>
                <w:t>No</w:t>
              </w:r>
            </w:ins>
          </w:p>
        </w:tc>
      </w:tr>
      <w:tr w:rsidR="0082785D" w:rsidRPr="00E73B40" w14:paraId="21C2D583" w14:textId="77777777" w:rsidTr="0082785D">
        <w:trPr>
          <w:gridBefore w:val="2"/>
          <w:wBefore w:w="386" w:type="dxa"/>
          <w:ins w:id="8154" w:author="Author"/>
        </w:trPr>
        <w:tc>
          <w:tcPr>
            <w:cnfStyle w:val="001000000000" w:firstRow="0" w:lastRow="0" w:firstColumn="1" w:lastColumn="0" w:oddVBand="0" w:evenVBand="0" w:oddHBand="0" w:evenHBand="0" w:firstRowFirstColumn="0" w:firstRowLastColumn="0" w:lastRowFirstColumn="0" w:lastRowLastColumn="0"/>
            <w:tcW w:w="9222" w:type="dxa"/>
            <w:gridSpan w:val="7"/>
            <w:vAlign w:val="top"/>
          </w:tcPr>
          <w:p w14:paraId="41EFA612" w14:textId="77777777" w:rsidR="0082785D" w:rsidRPr="00E73B40" w:rsidRDefault="0082785D" w:rsidP="00602A55">
            <w:pPr>
              <w:spacing w:before="40" w:after="40" w:line="240" w:lineRule="exact"/>
              <w:jc w:val="left"/>
              <w:rPr>
                <w:ins w:id="8155" w:author="Author"/>
                <w:sz w:val="20"/>
                <w:lang w:val="en-IE"/>
              </w:rPr>
            </w:pPr>
            <w:ins w:id="8156" w:author="Author">
              <w:r w:rsidRPr="00E73B40">
                <w:rPr>
                  <w:i/>
                  <w:sz w:val="20"/>
                  <w:lang w:val="en-IE"/>
                </w:rPr>
                <w:t>Component billing offers</w:t>
              </w:r>
              <w:r w:rsidRPr="00E73B40">
                <w:rPr>
                  <w:b w:val="0"/>
                  <w:sz w:val="20"/>
                  <w:lang w:val="en-IE"/>
                </w:rPr>
                <w:t xml:space="preserve"> – List of billing offers under the component, if any.</w:t>
              </w:r>
            </w:ins>
          </w:p>
        </w:tc>
      </w:tr>
      <w:tr w:rsidR="0082785D" w:rsidRPr="00E73B40" w14:paraId="496F217F" w14:textId="77777777" w:rsidTr="0082785D">
        <w:trPr>
          <w:gridBefore w:val="4"/>
          <w:wBefore w:w="682" w:type="dxa"/>
          <w:ins w:id="8157"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4A85B551" w14:textId="77777777" w:rsidR="0082785D" w:rsidRPr="00E73B40" w:rsidRDefault="0082785D" w:rsidP="00602A55">
            <w:pPr>
              <w:spacing w:before="40" w:after="40" w:line="240" w:lineRule="exact"/>
              <w:jc w:val="left"/>
              <w:rPr>
                <w:ins w:id="8158" w:author="Author"/>
                <w:i/>
                <w:sz w:val="20"/>
                <w:lang w:val="en-IE"/>
              </w:rPr>
            </w:pPr>
            <w:ins w:id="8159" w:author="Author">
              <w:r w:rsidRPr="00E73B40">
                <w:rPr>
                  <w:i/>
                  <w:sz w:val="20"/>
                  <w:lang w:val="en-IE"/>
                </w:rPr>
                <w:t>Billing offer name</w:t>
              </w:r>
            </w:ins>
          </w:p>
        </w:tc>
        <w:tc>
          <w:tcPr>
            <w:tcW w:w="1129" w:type="dxa"/>
            <w:vAlign w:val="top"/>
          </w:tcPr>
          <w:p w14:paraId="0689BD2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60" w:author="Author"/>
                <w:sz w:val="20"/>
                <w:lang w:val="en-IE"/>
              </w:rPr>
            </w:pPr>
            <w:ins w:id="8161" w:author="Author">
              <w:r w:rsidRPr="00E73B40">
                <w:rPr>
                  <w:sz w:val="20"/>
                  <w:lang w:val="en-IE"/>
                </w:rPr>
                <w:t>Label</w:t>
              </w:r>
            </w:ins>
          </w:p>
        </w:tc>
        <w:tc>
          <w:tcPr>
            <w:tcW w:w="3554" w:type="dxa"/>
            <w:vAlign w:val="top"/>
          </w:tcPr>
          <w:p w14:paraId="6D29EA5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62" w:author="Author"/>
                <w:sz w:val="20"/>
                <w:lang w:val="en-IE"/>
              </w:rPr>
            </w:pPr>
            <w:ins w:id="8163" w:author="Author">
              <w:r w:rsidRPr="00E73B40">
                <w:rPr>
                  <w:sz w:val="20"/>
                  <w:lang w:val="en-IE"/>
                </w:rPr>
                <w:t>Billing offer name</w:t>
              </w:r>
            </w:ins>
          </w:p>
        </w:tc>
        <w:tc>
          <w:tcPr>
            <w:tcW w:w="1223" w:type="dxa"/>
            <w:vAlign w:val="top"/>
          </w:tcPr>
          <w:p w14:paraId="7C0EEFE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64" w:author="Author"/>
                <w:sz w:val="20"/>
                <w:lang w:val="en-IE"/>
              </w:rPr>
            </w:pPr>
            <w:ins w:id="8165" w:author="Author">
              <w:r w:rsidRPr="00E73B40">
                <w:rPr>
                  <w:sz w:val="20"/>
                  <w:lang w:val="en-IE"/>
                </w:rPr>
                <w:t>-</w:t>
              </w:r>
            </w:ins>
          </w:p>
        </w:tc>
        <w:tc>
          <w:tcPr>
            <w:tcW w:w="1184" w:type="dxa"/>
            <w:vAlign w:val="top"/>
          </w:tcPr>
          <w:p w14:paraId="6416600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66" w:author="Author"/>
                <w:sz w:val="20"/>
                <w:lang w:val="en-IE"/>
              </w:rPr>
            </w:pPr>
            <w:ins w:id="8167" w:author="Author">
              <w:r w:rsidRPr="00E73B40">
                <w:rPr>
                  <w:sz w:val="20"/>
                  <w:lang w:val="en-IE"/>
                </w:rPr>
                <w:t>-</w:t>
              </w:r>
            </w:ins>
          </w:p>
        </w:tc>
      </w:tr>
      <w:tr w:rsidR="0082785D" w:rsidRPr="00E73B40" w14:paraId="3B25105F" w14:textId="77777777" w:rsidTr="0082785D">
        <w:trPr>
          <w:gridBefore w:val="4"/>
          <w:wBefore w:w="682" w:type="dxa"/>
          <w:ins w:id="8168"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4764D203" w14:textId="77777777" w:rsidR="0082785D" w:rsidRPr="00E73B40" w:rsidRDefault="0082785D" w:rsidP="00602A55">
            <w:pPr>
              <w:spacing w:before="40" w:after="40" w:line="240" w:lineRule="exact"/>
              <w:jc w:val="left"/>
              <w:rPr>
                <w:ins w:id="8169" w:author="Author"/>
                <w:i/>
                <w:sz w:val="20"/>
                <w:lang w:val="en-IE"/>
              </w:rPr>
            </w:pPr>
            <w:ins w:id="8170" w:author="Author">
              <w:r w:rsidRPr="00E73B40">
                <w:rPr>
                  <w:i/>
                  <w:sz w:val="20"/>
                  <w:lang w:val="en-IE"/>
                </w:rPr>
                <w:t>Billing offer price</w:t>
              </w:r>
            </w:ins>
          </w:p>
        </w:tc>
        <w:tc>
          <w:tcPr>
            <w:tcW w:w="1129" w:type="dxa"/>
            <w:vAlign w:val="top"/>
          </w:tcPr>
          <w:p w14:paraId="01D9A4D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1" w:author="Author"/>
                <w:sz w:val="20"/>
                <w:lang w:val="en-IE"/>
              </w:rPr>
            </w:pPr>
            <w:ins w:id="8172" w:author="Author">
              <w:r w:rsidRPr="00E73B40">
                <w:rPr>
                  <w:sz w:val="20"/>
                  <w:lang w:val="en-IE"/>
                </w:rPr>
                <w:t>Label</w:t>
              </w:r>
            </w:ins>
          </w:p>
        </w:tc>
        <w:tc>
          <w:tcPr>
            <w:tcW w:w="3554" w:type="dxa"/>
            <w:vAlign w:val="top"/>
          </w:tcPr>
          <w:p w14:paraId="1596A21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3" w:author="Author"/>
                <w:sz w:val="20"/>
                <w:lang w:val="en-IE"/>
              </w:rPr>
            </w:pPr>
            <w:ins w:id="8174" w:author="Author">
              <w:r w:rsidRPr="00E73B40">
                <w:rPr>
                  <w:sz w:val="20"/>
                  <w:lang w:val="en-IE"/>
                </w:rPr>
                <w:t>Billing offer base price.</w:t>
              </w:r>
            </w:ins>
          </w:p>
          <w:p w14:paraId="4ED4B36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5" w:author="Author"/>
                <w:sz w:val="20"/>
                <w:lang w:val="en-IE"/>
              </w:rPr>
            </w:pPr>
            <w:ins w:id="8176" w:author="Author">
              <w:r w:rsidRPr="00E73B40">
                <w:rPr>
                  <w:sz w:val="20"/>
                  <w:lang w:val="en-IE"/>
                </w:rPr>
                <w:t xml:space="preserve">This is the base price </w:t>
              </w:r>
              <w:r>
                <w:rPr>
                  <w:sz w:val="20"/>
                  <w:lang w:val="en-IE"/>
                </w:rPr>
                <w:t>with VAT</w:t>
              </w:r>
              <w:r w:rsidRPr="00E73B40">
                <w:rPr>
                  <w:sz w:val="20"/>
                  <w:lang w:val="en-IE"/>
                </w:rPr>
                <w:t xml:space="preserve"> presented on MEC, and previously loaded to UFE through UFE Catalogue component (for full details on this UFE component, please see [2]).</w:t>
              </w:r>
            </w:ins>
          </w:p>
        </w:tc>
        <w:tc>
          <w:tcPr>
            <w:tcW w:w="1223" w:type="dxa"/>
            <w:vAlign w:val="top"/>
          </w:tcPr>
          <w:p w14:paraId="50F37AF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7" w:author="Author"/>
                <w:sz w:val="20"/>
                <w:lang w:val="en-IE"/>
              </w:rPr>
            </w:pPr>
            <w:ins w:id="8178" w:author="Author">
              <w:r w:rsidRPr="00E73B40">
                <w:rPr>
                  <w:sz w:val="20"/>
                  <w:lang w:val="en-IE"/>
                </w:rPr>
                <w:t>-</w:t>
              </w:r>
            </w:ins>
          </w:p>
        </w:tc>
        <w:tc>
          <w:tcPr>
            <w:tcW w:w="1184" w:type="dxa"/>
            <w:vAlign w:val="top"/>
          </w:tcPr>
          <w:p w14:paraId="27C13BE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9" w:author="Author"/>
                <w:sz w:val="20"/>
                <w:lang w:val="en-IE"/>
              </w:rPr>
            </w:pPr>
            <w:ins w:id="8180" w:author="Author">
              <w:r w:rsidRPr="00E73B40">
                <w:rPr>
                  <w:sz w:val="20"/>
                  <w:lang w:val="en-IE"/>
                </w:rPr>
                <w:t>-</w:t>
              </w:r>
            </w:ins>
          </w:p>
        </w:tc>
      </w:tr>
      <w:tr w:rsidR="0082785D" w:rsidRPr="00E73B40" w14:paraId="4691A515" w14:textId="77777777" w:rsidTr="0082785D">
        <w:trPr>
          <w:gridBefore w:val="4"/>
          <w:wBefore w:w="682" w:type="dxa"/>
          <w:ins w:id="8181"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17F1F078" w14:textId="77777777" w:rsidR="0082785D" w:rsidRPr="00E73B40" w:rsidRDefault="0082785D" w:rsidP="00602A55">
            <w:pPr>
              <w:spacing w:before="40" w:after="40" w:line="240" w:lineRule="exact"/>
              <w:jc w:val="left"/>
              <w:rPr>
                <w:ins w:id="8182" w:author="Author"/>
                <w:i/>
                <w:sz w:val="20"/>
                <w:lang w:val="en-IE"/>
              </w:rPr>
            </w:pPr>
            <w:ins w:id="8183" w:author="Author">
              <w:r w:rsidRPr="00E73B40">
                <w:rPr>
                  <w:i/>
                  <w:sz w:val="20"/>
                  <w:lang w:val="en-IE"/>
                </w:rPr>
                <w:t>Activate / Deactivate</w:t>
              </w:r>
            </w:ins>
          </w:p>
        </w:tc>
        <w:tc>
          <w:tcPr>
            <w:tcW w:w="1129" w:type="dxa"/>
            <w:vAlign w:val="top"/>
          </w:tcPr>
          <w:p w14:paraId="37A2EAE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4" w:author="Author"/>
                <w:sz w:val="20"/>
                <w:lang w:val="en-IE"/>
              </w:rPr>
            </w:pPr>
            <w:ins w:id="8185" w:author="Author">
              <w:r w:rsidRPr="00E73B40">
                <w:rPr>
                  <w:sz w:val="20"/>
                  <w:lang w:val="en-IE"/>
                </w:rPr>
                <w:t>Toggle</w:t>
              </w:r>
            </w:ins>
          </w:p>
        </w:tc>
        <w:tc>
          <w:tcPr>
            <w:tcW w:w="3554" w:type="dxa"/>
            <w:vAlign w:val="top"/>
          </w:tcPr>
          <w:p w14:paraId="001AB2C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6" w:author="Author"/>
                <w:sz w:val="20"/>
                <w:lang w:val="en-IE"/>
              </w:rPr>
            </w:pPr>
            <w:ins w:id="8187" w:author="Author">
              <w:r w:rsidRPr="00E73B40">
                <w:rPr>
                  <w:sz w:val="20"/>
                  <w:lang w:val="en-IE"/>
                </w:rPr>
                <w:t>Allows the choice of the billing offer.</w:t>
              </w:r>
            </w:ins>
          </w:p>
        </w:tc>
        <w:tc>
          <w:tcPr>
            <w:tcW w:w="1223" w:type="dxa"/>
            <w:vAlign w:val="top"/>
          </w:tcPr>
          <w:p w14:paraId="1B4956B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8" w:author="Author"/>
                <w:sz w:val="20"/>
                <w:lang w:val="en-IE"/>
              </w:rPr>
            </w:pPr>
            <w:ins w:id="8189" w:author="Author">
              <w:r w:rsidRPr="00E73B40">
                <w:rPr>
                  <w:sz w:val="20"/>
                  <w:lang w:val="en-IE"/>
                </w:rPr>
                <w:t>No</w:t>
              </w:r>
            </w:ins>
          </w:p>
        </w:tc>
        <w:tc>
          <w:tcPr>
            <w:tcW w:w="1184" w:type="dxa"/>
            <w:vAlign w:val="top"/>
          </w:tcPr>
          <w:p w14:paraId="679126F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0" w:author="Author"/>
                <w:sz w:val="20"/>
                <w:lang w:val="en-IE"/>
              </w:rPr>
            </w:pPr>
            <w:ins w:id="8191" w:author="Author">
              <w:r w:rsidRPr="00E73B40">
                <w:rPr>
                  <w:sz w:val="20"/>
                  <w:lang w:val="en-IE"/>
                </w:rPr>
                <w:t>No</w:t>
              </w:r>
            </w:ins>
          </w:p>
        </w:tc>
      </w:tr>
      <w:tr w:rsidR="0082785D" w:rsidRPr="00E73B40" w14:paraId="57F1746A" w14:textId="77777777" w:rsidTr="0082785D">
        <w:trPr>
          <w:gridBefore w:val="2"/>
          <w:wBefore w:w="386" w:type="dxa"/>
          <w:ins w:id="8192" w:author="Author"/>
        </w:trPr>
        <w:tc>
          <w:tcPr>
            <w:cnfStyle w:val="001000000000" w:firstRow="0" w:lastRow="0" w:firstColumn="1" w:lastColumn="0" w:oddVBand="0" w:evenVBand="0" w:oddHBand="0" w:evenHBand="0" w:firstRowFirstColumn="0" w:firstRowLastColumn="0" w:lastRowFirstColumn="0" w:lastRowLastColumn="0"/>
            <w:tcW w:w="9222" w:type="dxa"/>
            <w:gridSpan w:val="7"/>
            <w:vAlign w:val="top"/>
          </w:tcPr>
          <w:p w14:paraId="5C76E30E" w14:textId="77777777" w:rsidR="0082785D" w:rsidRPr="00E73B40" w:rsidRDefault="0082785D" w:rsidP="00602A55">
            <w:pPr>
              <w:spacing w:before="40" w:after="40" w:line="240" w:lineRule="exact"/>
              <w:jc w:val="left"/>
              <w:rPr>
                <w:ins w:id="8193" w:author="Author"/>
                <w:sz w:val="20"/>
                <w:lang w:val="en-IE"/>
              </w:rPr>
            </w:pPr>
            <w:ins w:id="8194" w:author="Author">
              <w:r w:rsidRPr="00E73B40">
                <w:rPr>
                  <w:sz w:val="20"/>
                  <w:lang w:val="en-IE"/>
                </w:rPr>
                <w:t>Sub components</w:t>
              </w:r>
              <w:r w:rsidRPr="00E73B40">
                <w:rPr>
                  <w:b w:val="0"/>
                  <w:i/>
                  <w:sz w:val="20"/>
                  <w:lang w:val="en-IE"/>
                </w:rPr>
                <w:t xml:space="preserve"> – List of the sub components under the component, if any (e.g. Outgoing Calls component under the Voice and Messaging component). Attributes and billing offers under the sub components have the same specification as the corresponding element in the component itself.</w:t>
              </w:r>
            </w:ins>
          </w:p>
        </w:tc>
      </w:tr>
      <w:tr w:rsidR="0082785D" w:rsidRPr="00E73B40" w14:paraId="14E999A7" w14:textId="77777777" w:rsidTr="0082785D">
        <w:trPr>
          <w:ins w:id="8195" w:author="Author"/>
        </w:trPr>
        <w:tc>
          <w:tcPr>
            <w:cnfStyle w:val="001000000000" w:firstRow="0" w:lastRow="0" w:firstColumn="1" w:lastColumn="0" w:oddVBand="0" w:evenVBand="0" w:oddHBand="0" w:evenHBand="0" w:firstRowFirstColumn="0" w:firstRowLastColumn="0" w:lastRowFirstColumn="0" w:lastRowLastColumn="0"/>
            <w:tcW w:w="9608" w:type="dxa"/>
            <w:gridSpan w:val="9"/>
            <w:vAlign w:val="top"/>
          </w:tcPr>
          <w:p w14:paraId="650BE8A9" w14:textId="77777777" w:rsidR="0082785D" w:rsidRPr="00E73B40" w:rsidRDefault="0082785D" w:rsidP="00602A55">
            <w:pPr>
              <w:spacing w:before="40" w:after="40" w:line="240" w:lineRule="exact"/>
              <w:jc w:val="left"/>
              <w:rPr>
                <w:ins w:id="8196" w:author="Author"/>
                <w:sz w:val="20"/>
                <w:lang w:val="en-IE"/>
              </w:rPr>
            </w:pPr>
            <w:ins w:id="8197" w:author="Author">
              <w:r w:rsidRPr="00E73B40">
                <w:rPr>
                  <w:sz w:val="20"/>
                  <w:lang w:val="en-IE"/>
                </w:rPr>
                <w:t xml:space="preserve">Summary </w:t>
              </w:r>
              <w:r w:rsidRPr="00E73B40">
                <w:rPr>
                  <w:b w:val="0"/>
                  <w:i/>
                  <w:sz w:val="20"/>
                  <w:lang w:val="en-IE"/>
                </w:rPr>
                <w:t>– Summary of the configuration made on the components.</w:t>
              </w:r>
            </w:ins>
          </w:p>
        </w:tc>
      </w:tr>
      <w:tr w:rsidR="0082785D" w:rsidRPr="00E73B40" w14:paraId="4771062C" w14:textId="77777777" w:rsidTr="0082785D">
        <w:trPr>
          <w:gridBefore w:val="1"/>
          <w:wBefore w:w="185" w:type="dxa"/>
          <w:ins w:id="8198"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60B8519D" w14:textId="77777777" w:rsidR="0082785D" w:rsidRPr="00E73B40" w:rsidRDefault="0082785D" w:rsidP="00602A55">
            <w:pPr>
              <w:spacing w:before="40" w:after="40" w:line="240" w:lineRule="exact"/>
              <w:jc w:val="left"/>
              <w:rPr>
                <w:ins w:id="8199" w:author="Author"/>
                <w:sz w:val="20"/>
                <w:lang w:val="en-IE"/>
              </w:rPr>
            </w:pPr>
            <w:ins w:id="8200" w:author="Author">
              <w:r>
                <w:rPr>
                  <w:sz w:val="20"/>
                  <w:lang w:val="en-IE"/>
                </w:rPr>
                <w:t>Summary</w:t>
              </w:r>
            </w:ins>
          </w:p>
        </w:tc>
        <w:tc>
          <w:tcPr>
            <w:tcW w:w="1129" w:type="dxa"/>
            <w:vAlign w:val="top"/>
          </w:tcPr>
          <w:p w14:paraId="1A1FEBD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01" w:author="Author"/>
                <w:sz w:val="20"/>
                <w:lang w:val="en-IE"/>
              </w:rPr>
            </w:pPr>
            <w:ins w:id="8202" w:author="Author">
              <w:r>
                <w:rPr>
                  <w:sz w:val="20"/>
                  <w:lang w:val="en-IE"/>
                </w:rPr>
                <w:t>Button</w:t>
              </w:r>
            </w:ins>
          </w:p>
        </w:tc>
        <w:tc>
          <w:tcPr>
            <w:tcW w:w="3554" w:type="dxa"/>
            <w:vAlign w:val="top"/>
          </w:tcPr>
          <w:p w14:paraId="55A7A85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03" w:author="Author"/>
                <w:sz w:val="20"/>
                <w:lang w:val="en-IE"/>
              </w:rPr>
            </w:pPr>
            <w:ins w:id="8204" w:author="Author">
              <w:r>
                <w:rPr>
                  <w:sz w:val="20"/>
                  <w:lang w:val="en-IE"/>
                </w:rPr>
                <w:t>Show the summary of the subscribed, removed and updated</w:t>
              </w:r>
            </w:ins>
          </w:p>
        </w:tc>
        <w:tc>
          <w:tcPr>
            <w:tcW w:w="1223" w:type="dxa"/>
            <w:vAlign w:val="top"/>
          </w:tcPr>
          <w:p w14:paraId="1BF106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05" w:author="Author"/>
                <w:sz w:val="20"/>
                <w:lang w:val="en-IE"/>
              </w:rPr>
            </w:pPr>
            <w:ins w:id="8206" w:author="Author">
              <w:r>
                <w:rPr>
                  <w:sz w:val="20"/>
                  <w:lang w:val="en-IE"/>
                </w:rPr>
                <w:t>-</w:t>
              </w:r>
            </w:ins>
          </w:p>
        </w:tc>
        <w:tc>
          <w:tcPr>
            <w:tcW w:w="1184" w:type="dxa"/>
            <w:vAlign w:val="top"/>
          </w:tcPr>
          <w:p w14:paraId="0880921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07" w:author="Author"/>
                <w:sz w:val="20"/>
                <w:lang w:val="en-IE"/>
              </w:rPr>
            </w:pPr>
            <w:ins w:id="8208" w:author="Author">
              <w:r>
                <w:rPr>
                  <w:sz w:val="20"/>
                  <w:lang w:val="en-IE"/>
                </w:rPr>
                <w:t>-</w:t>
              </w:r>
            </w:ins>
          </w:p>
        </w:tc>
      </w:tr>
      <w:tr w:rsidR="0082785D" w:rsidRPr="00E73B40" w14:paraId="61556E51" w14:textId="77777777" w:rsidTr="00602A55">
        <w:trPr>
          <w:gridBefore w:val="3"/>
          <w:wBefore w:w="675" w:type="dxa"/>
          <w:ins w:id="8209"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60697F4" w14:textId="77777777" w:rsidR="0082785D" w:rsidRPr="00E73B40" w:rsidRDefault="0082785D" w:rsidP="00602A55">
            <w:pPr>
              <w:spacing w:before="40" w:after="40" w:line="240" w:lineRule="exact"/>
              <w:jc w:val="left"/>
              <w:rPr>
                <w:ins w:id="8210" w:author="Author"/>
                <w:sz w:val="20"/>
                <w:lang w:val="en-IE"/>
              </w:rPr>
            </w:pPr>
            <w:ins w:id="8211" w:author="Author">
              <w:r>
                <w:rPr>
                  <w:sz w:val="20"/>
                  <w:lang w:val="en-IE"/>
                </w:rPr>
                <w:t>Components and billing offers</w:t>
              </w:r>
            </w:ins>
          </w:p>
        </w:tc>
        <w:tc>
          <w:tcPr>
            <w:tcW w:w="1129" w:type="dxa"/>
            <w:vAlign w:val="top"/>
          </w:tcPr>
          <w:p w14:paraId="560060E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2" w:author="Author"/>
                <w:sz w:val="20"/>
                <w:lang w:val="en-IE"/>
              </w:rPr>
            </w:pPr>
            <w:ins w:id="8213" w:author="Author">
              <w:r>
                <w:rPr>
                  <w:sz w:val="20"/>
                  <w:lang w:val="en-IE"/>
                </w:rPr>
                <w:t>Column</w:t>
              </w:r>
            </w:ins>
          </w:p>
        </w:tc>
        <w:tc>
          <w:tcPr>
            <w:tcW w:w="3554" w:type="dxa"/>
            <w:vAlign w:val="top"/>
          </w:tcPr>
          <w:p w14:paraId="6792620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4" w:author="Author"/>
                <w:sz w:val="20"/>
                <w:lang w:val="en-IE"/>
              </w:rPr>
            </w:pPr>
            <w:ins w:id="8215" w:author="Author">
              <w:r>
                <w:rPr>
                  <w:sz w:val="20"/>
                  <w:lang w:val="en-IE"/>
                </w:rPr>
                <w:t>Name of the components and billing offers.</w:t>
              </w:r>
            </w:ins>
          </w:p>
        </w:tc>
        <w:tc>
          <w:tcPr>
            <w:tcW w:w="1223" w:type="dxa"/>
            <w:vAlign w:val="top"/>
          </w:tcPr>
          <w:p w14:paraId="75C74D6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6" w:author="Author"/>
                <w:sz w:val="20"/>
                <w:lang w:val="en-IE"/>
              </w:rPr>
            </w:pPr>
            <w:ins w:id="8217" w:author="Author">
              <w:r>
                <w:rPr>
                  <w:sz w:val="20"/>
                  <w:lang w:val="en-IE"/>
                </w:rPr>
                <w:t>-</w:t>
              </w:r>
            </w:ins>
          </w:p>
        </w:tc>
        <w:tc>
          <w:tcPr>
            <w:tcW w:w="1184" w:type="dxa"/>
            <w:vAlign w:val="top"/>
          </w:tcPr>
          <w:p w14:paraId="79F2593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8" w:author="Author"/>
                <w:sz w:val="20"/>
                <w:lang w:val="en-IE"/>
              </w:rPr>
            </w:pPr>
            <w:ins w:id="8219" w:author="Author">
              <w:r>
                <w:rPr>
                  <w:sz w:val="20"/>
                  <w:lang w:val="en-IE"/>
                </w:rPr>
                <w:t>-</w:t>
              </w:r>
            </w:ins>
          </w:p>
        </w:tc>
      </w:tr>
      <w:tr w:rsidR="0082785D" w:rsidRPr="00E73B40" w14:paraId="5CB48EBF" w14:textId="77777777" w:rsidTr="00602A55">
        <w:trPr>
          <w:gridBefore w:val="3"/>
          <w:wBefore w:w="675" w:type="dxa"/>
          <w:ins w:id="8220"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25760374" w14:textId="77777777" w:rsidR="0082785D" w:rsidRPr="00E73B40" w:rsidRDefault="0082785D" w:rsidP="00602A55">
            <w:pPr>
              <w:spacing w:before="40" w:after="40" w:line="240" w:lineRule="exact"/>
              <w:jc w:val="left"/>
              <w:rPr>
                <w:ins w:id="8221" w:author="Author"/>
                <w:sz w:val="20"/>
                <w:lang w:val="en-IE"/>
              </w:rPr>
            </w:pPr>
            <w:ins w:id="8222" w:author="Author">
              <w:r>
                <w:rPr>
                  <w:sz w:val="20"/>
                  <w:lang w:val="en-IE"/>
                </w:rPr>
                <w:t>Operation</w:t>
              </w:r>
            </w:ins>
          </w:p>
        </w:tc>
        <w:tc>
          <w:tcPr>
            <w:tcW w:w="1129" w:type="dxa"/>
            <w:vAlign w:val="top"/>
          </w:tcPr>
          <w:p w14:paraId="3B6F2D7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3" w:author="Author"/>
                <w:sz w:val="20"/>
                <w:lang w:val="en-IE"/>
              </w:rPr>
            </w:pPr>
            <w:ins w:id="8224" w:author="Author">
              <w:r>
                <w:rPr>
                  <w:sz w:val="20"/>
                  <w:lang w:val="en-IE"/>
                </w:rPr>
                <w:t>Column</w:t>
              </w:r>
            </w:ins>
          </w:p>
        </w:tc>
        <w:tc>
          <w:tcPr>
            <w:tcW w:w="3554" w:type="dxa"/>
            <w:vAlign w:val="top"/>
          </w:tcPr>
          <w:p w14:paraId="332F19A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5" w:author="Author"/>
                <w:sz w:val="20"/>
                <w:lang w:val="en-IE"/>
              </w:rPr>
            </w:pPr>
            <w:ins w:id="8226" w:author="Author">
              <w:r>
                <w:rPr>
                  <w:sz w:val="20"/>
                  <w:lang w:val="en-IE"/>
                </w:rPr>
                <w:t>If was added, removed or updated.</w:t>
              </w:r>
            </w:ins>
          </w:p>
        </w:tc>
        <w:tc>
          <w:tcPr>
            <w:tcW w:w="1223" w:type="dxa"/>
            <w:vAlign w:val="top"/>
          </w:tcPr>
          <w:p w14:paraId="30F7C7B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7" w:author="Author"/>
                <w:sz w:val="20"/>
                <w:lang w:val="en-IE"/>
              </w:rPr>
            </w:pPr>
            <w:ins w:id="8228" w:author="Author">
              <w:r>
                <w:rPr>
                  <w:sz w:val="20"/>
                  <w:lang w:val="en-IE"/>
                </w:rPr>
                <w:t>-</w:t>
              </w:r>
            </w:ins>
          </w:p>
        </w:tc>
        <w:tc>
          <w:tcPr>
            <w:tcW w:w="1184" w:type="dxa"/>
            <w:vAlign w:val="top"/>
          </w:tcPr>
          <w:p w14:paraId="2CB5FCE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9" w:author="Author"/>
                <w:sz w:val="20"/>
                <w:lang w:val="en-IE"/>
              </w:rPr>
            </w:pPr>
            <w:ins w:id="8230" w:author="Author">
              <w:r>
                <w:rPr>
                  <w:sz w:val="20"/>
                  <w:lang w:val="en-IE"/>
                </w:rPr>
                <w:t>-</w:t>
              </w:r>
            </w:ins>
          </w:p>
        </w:tc>
      </w:tr>
      <w:tr w:rsidR="0082785D" w:rsidRPr="00E73B40" w14:paraId="639B64B5" w14:textId="77777777" w:rsidTr="00602A55">
        <w:trPr>
          <w:gridBefore w:val="3"/>
          <w:wBefore w:w="675" w:type="dxa"/>
          <w:ins w:id="8231"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5D52B40" w14:textId="77777777" w:rsidR="0082785D" w:rsidRPr="00E73B40" w:rsidRDefault="0082785D" w:rsidP="00602A55">
            <w:pPr>
              <w:spacing w:before="40" w:after="40" w:line="240" w:lineRule="exact"/>
              <w:jc w:val="left"/>
              <w:rPr>
                <w:ins w:id="8232" w:author="Author"/>
                <w:sz w:val="20"/>
                <w:lang w:val="en-IE"/>
              </w:rPr>
            </w:pPr>
            <w:ins w:id="8233" w:author="Author">
              <w:r>
                <w:rPr>
                  <w:sz w:val="20"/>
                  <w:lang w:val="en-IE"/>
                </w:rPr>
                <w:t>Reason</w:t>
              </w:r>
            </w:ins>
          </w:p>
        </w:tc>
        <w:tc>
          <w:tcPr>
            <w:tcW w:w="1129" w:type="dxa"/>
            <w:vAlign w:val="top"/>
          </w:tcPr>
          <w:p w14:paraId="2DE905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4" w:author="Author"/>
                <w:sz w:val="20"/>
                <w:lang w:val="en-IE"/>
              </w:rPr>
            </w:pPr>
            <w:ins w:id="8235" w:author="Author">
              <w:r>
                <w:rPr>
                  <w:sz w:val="20"/>
                  <w:lang w:val="en-IE"/>
                </w:rPr>
                <w:t>Column</w:t>
              </w:r>
            </w:ins>
          </w:p>
        </w:tc>
        <w:tc>
          <w:tcPr>
            <w:tcW w:w="3554" w:type="dxa"/>
            <w:vAlign w:val="top"/>
          </w:tcPr>
          <w:p w14:paraId="5F80068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6" w:author="Author"/>
                <w:sz w:val="20"/>
                <w:lang w:val="en-IE"/>
              </w:rPr>
            </w:pPr>
            <w:ins w:id="8237" w:author="Author">
              <w:r>
                <w:rPr>
                  <w:sz w:val="20"/>
                  <w:lang w:val="en-IE"/>
                </w:rPr>
                <w:t>Reason of the operation.</w:t>
              </w:r>
            </w:ins>
          </w:p>
        </w:tc>
        <w:tc>
          <w:tcPr>
            <w:tcW w:w="1223" w:type="dxa"/>
            <w:vAlign w:val="top"/>
          </w:tcPr>
          <w:p w14:paraId="4D87039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8" w:author="Author"/>
                <w:sz w:val="20"/>
                <w:lang w:val="en-IE"/>
              </w:rPr>
            </w:pPr>
            <w:ins w:id="8239" w:author="Author">
              <w:r>
                <w:rPr>
                  <w:sz w:val="20"/>
                  <w:lang w:val="en-IE"/>
                </w:rPr>
                <w:t>-</w:t>
              </w:r>
            </w:ins>
          </w:p>
        </w:tc>
        <w:tc>
          <w:tcPr>
            <w:tcW w:w="1184" w:type="dxa"/>
            <w:vAlign w:val="top"/>
          </w:tcPr>
          <w:p w14:paraId="4FA0B70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0" w:author="Author"/>
                <w:sz w:val="20"/>
                <w:lang w:val="en-IE"/>
              </w:rPr>
            </w:pPr>
            <w:ins w:id="8241" w:author="Author">
              <w:r>
                <w:rPr>
                  <w:sz w:val="20"/>
                  <w:lang w:val="en-IE"/>
                </w:rPr>
                <w:t>-</w:t>
              </w:r>
            </w:ins>
          </w:p>
        </w:tc>
      </w:tr>
      <w:tr w:rsidR="0082785D" w:rsidRPr="00E73B40" w14:paraId="72C06B48" w14:textId="77777777" w:rsidTr="00602A55">
        <w:trPr>
          <w:gridBefore w:val="3"/>
          <w:wBefore w:w="675" w:type="dxa"/>
          <w:ins w:id="8242"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B735EAD" w14:textId="77777777" w:rsidR="0082785D" w:rsidRPr="00E73B40" w:rsidRDefault="0082785D" w:rsidP="00602A55">
            <w:pPr>
              <w:spacing w:before="40" w:after="40" w:line="240" w:lineRule="exact"/>
              <w:jc w:val="left"/>
              <w:rPr>
                <w:ins w:id="8243" w:author="Author"/>
                <w:sz w:val="20"/>
                <w:lang w:val="en-IE"/>
              </w:rPr>
            </w:pPr>
            <w:ins w:id="8244" w:author="Author">
              <w:r>
                <w:rPr>
                  <w:sz w:val="20"/>
                  <w:lang w:val="en-IE"/>
                </w:rPr>
                <w:lastRenderedPageBreak/>
                <w:t>Type</w:t>
              </w:r>
            </w:ins>
          </w:p>
        </w:tc>
        <w:tc>
          <w:tcPr>
            <w:tcW w:w="1129" w:type="dxa"/>
            <w:vAlign w:val="top"/>
          </w:tcPr>
          <w:p w14:paraId="7403F46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5" w:author="Author"/>
                <w:sz w:val="20"/>
                <w:lang w:val="en-IE"/>
              </w:rPr>
            </w:pPr>
            <w:ins w:id="8246" w:author="Author">
              <w:r>
                <w:rPr>
                  <w:sz w:val="20"/>
                  <w:lang w:val="en-IE"/>
                </w:rPr>
                <w:t>Column</w:t>
              </w:r>
            </w:ins>
          </w:p>
        </w:tc>
        <w:tc>
          <w:tcPr>
            <w:tcW w:w="3554" w:type="dxa"/>
            <w:vAlign w:val="top"/>
          </w:tcPr>
          <w:p w14:paraId="56C4004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7" w:author="Author"/>
                <w:sz w:val="20"/>
                <w:lang w:val="en-IE"/>
              </w:rPr>
            </w:pPr>
            <w:ins w:id="8248" w:author="Author">
              <w:r>
                <w:rPr>
                  <w:sz w:val="20"/>
                  <w:lang w:val="en-IE"/>
                </w:rPr>
                <w:t>Type of the add-on</w:t>
              </w:r>
            </w:ins>
          </w:p>
        </w:tc>
        <w:tc>
          <w:tcPr>
            <w:tcW w:w="1223" w:type="dxa"/>
            <w:vAlign w:val="top"/>
          </w:tcPr>
          <w:p w14:paraId="384BEDE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9" w:author="Author"/>
                <w:sz w:val="20"/>
                <w:lang w:val="en-IE"/>
              </w:rPr>
            </w:pPr>
            <w:ins w:id="8250" w:author="Author">
              <w:r>
                <w:rPr>
                  <w:sz w:val="20"/>
                  <w:lang w:val="en-IE"/>
                </w:rPr>
                <w:t>-</w:t>
              </w:r>
            </w:ins>
          </w:p>
        </w:tc>
        <w:tc>
          <w:tcPr>
            <w:tcW w:w="1184" w:type="dxa"/>
            <w:vAlign w:val="top"/>
          </w:tcPr>
          <w:p w14:paraId="53F17FC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1" w:author="Author"/>
                <w:sz w:val="20"/>
                <w:lang w:val="en-IE"/>
              </w:rPr>
            </w:pPr>
            <w:ins w:id="8252" w:author="Author">
              <w:r>
                <w:rPr>
                  <w:sz w:val="20"/>
                  <w:lang w:val="en-IE"/>
                </w:rPr>
                <w:t>-</w:t>
              </w:r>
            </w:ins>
          </w:p>
        </w:tc>
      </w:tr>
      <w:tr w:rsidR="0082785D" w:rsidRPr="00E73B40" w14:paraId="4C3EA720" w14:textId="77777777" w:rsidTr="0082785D">
        <w:trPr>
          <w:gridBefore w:val="1"/>
          <w:wBefore w:w="185" w:type="dxa"/>
          <w:ins w:id="8253"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5AE08F82" w14:textId="77777777" w:rsidR="0082785D" w:rsidRPr="00E73B40" w:rsidRDefault="0082785D" w:rsidP="00602A55">
            <w:pPr>
              <w:spacing w:before="40" w:after="40" w:line="240" w:lineRule="exact"/>
              <w:jc w:val="left"/>
              <w:rPr>
                <w:ins w:id="8254" w:author="Author"/>
                <w:sz w:val="20"/>
                <w:lang w:val="en-IE"/>
              </w:rPr>
            </w:pPr>
            <w:ins w:id="8255" w:author="Author">
              <w:r w:rsidRPr="00E73B40">
                <w:rPr>
                  <w:sz w:val="20"/>
                  <w:lang w:val="en-IE"/>
                </w:rPr>
                <w:t>Subscribed components and billing offers</w:t>
              </w:r>
            </w:ins>
          </w:p>
        </w:tc>
        <w:tc>
          <w:tcPr>
            <w:tcW w:w="1129" w:type="dxa"/>
            <w:vAlign w:val="top"/>
          </w:tcPr>
          <w:p w14:paraId="73EE4CD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6" w:author="Author"/>
                <w:sz w:val="20"/>
                <w:lang w:val="en-IE"/>
              </w:rPr>
            </w:pPr>
            <w:ins w:id="8257" w:author="Author">
              <w:r w:rsidRPr="00E73B40">
                <w:rPr>
                  <w:sz w:val="20"/>
                  <w:lang w:val="en-IE"/>
                </w:rPr>
                <w:t>Label</w:t>
              </w:r>
            </w:ins>
          </w:p>
        </w:tc>
        <w:tc>
          <w:tcPr>
            <w:tcW w:w="3554" w:type="dxa"/>
            <w:vAlign w:val="top"/>
          </w:tcPr>
          <w:p w14:paraId="18077D9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8" w:author="Author"/>
                <w:sz w:val="20"/>
                <w:lang w:val="en-IE"/>
              </w:rPr>
            </w:pPr>
            <w:ins w:id="8259" w:author="Author">
              <w:r w:rsidRPr="00E73B40">
                <w:rPr>
                  <w:sz w:val="20"/>
                  <w:lang w:val="en-IE"/>
                </w:rPr>
                <w:t>Corresponds to the number of added components, sub components and billing offers. This includes mandatory and optional elements.</w:t>
              </w:r>
              <w:r>
                <w:rPr>
                  <w:sz w:val="20"/>
                  <w:lang w:val="en-IE"/>
                </w:rPr>
                <w:t xml:space="preserve"> Changes at attribute level aren´t counted.</w:t>
              </w:r>
            </w:ins>
          </w:p>
        </w:tc>
        <w:tc>
          <w:tcPr>
            <w:tcW w:w="1223" w:type="dxa"/>
            <w:vAlign w:val="top"/>
          </w:tcPr>
          <w:p w14:paraId="7269285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0" w:author="Author"/>
                <w:sz w:val="20"/>
                <w:lang w:val="en-IE"/>
              </w:rPr>
            </w:pPr>
            <w:ins w:id="8261" w:author="Author">
              <w:r w:rsidRPr="00E73B40">
                <w:rPr>
                  <w:sz w:val="20"/>
                  <w:lang w:val="en-IE"/>
                </w:rPr>
                <w:t>-</w:t>
              </w:r>
            </w:ins>
          </w:p>
        </w:tc>
        <w:tc>
          <w:tcPr>
            <w:tcW w:w="1184" w:type="dxa"/>
            <w:vAlign w:val="top"/>
          </w:tcPr>
          <w:p w14:paraId="473EB8A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2" w:author="Author"/>
                <w:sz w:val="20"/>
                <w:lang w:val="en-IE"/>
              </w:rPr>
            </w:pPr>
            <w:ins w:id="8263" w:author="Author">
              <w:r w:rsidRPr="00E73B40">
                <w:rPr>
                  <w:sz w:val="20"/>
                  <w:lang w:val="en-IE"/>
                </w:rPr>
                <w:t>-</w:t>
              </w:r>
            </w:ins>
          </w:p>
        </w:tc>
      </w:tr>
      <w:tr w:rsidR="0082785D" w:rsidRPr="00E73B40" w14:paraId="7C98949B" w14:textId="77777777" w:rsidTr="0082785D">
        <w:trPr>
          <w:gridBefore w:val="1"/>
          <w:wBefore w:w="185" w:type="dxa"/>
          <w:ins w:id="8264"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1A9E42E8" w14:textId="77777777" w:rsidR="0082785D" w:rsidRPr="00E73B40" w:rsidRDefault="0082785D" w:rsidP="00602A55">
            <w:pPr>
              <w:spacing w:before="40" w:after="40" w:line="240" w:lineRule="exact"/>
              <w:jc w:val="left"/>
              <w:rPr>
                <w:ins w:id="8265" w:author="Author"/>
                <w:sz w:val="20"/>
                <w:lang w:val="en-IE"/>
              </w:rPr>
            </w:pPr>
            <w:ins w:id="8266" w:author="Author">
              <w:r w:rsidRPr="00E73B40">
                <w:rPr>
                  <w:sz w:val="20"/>
                  <w:lang w:val="en-IE"/>
                </w:rPr>
                <w:t>Removed components and billing offers</w:t>
              </w:r>
            </w:ins>
          </w:p>
        </w:tc>
        <w:tc>
          <w:tcPr>
            <w:tcW w:w="1129" w:type="dxa"/>
            <w:vAlign w:val="top"/>
          </w:tcPr>
          <w:p w14:paraId="44796E4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7" w:author="Author"/>
                <w:sz w:val="20"/>
                <w:lang w:val="en-IE"/>
              </w:rPr>
            </w:pPr>
            <w:ins w:id="8268" w:author="Author">
              <w:r w:rsidRPr="00E73B40">
                <w:rPr>
                  <w:sz w:val="20"/>
                  <w:lang w:val="en-IE"/>
                </w:rPr>
                <w:t>Label</w:t>
              </w:r>
            </w:ins>
          </w:p>
        </w:tc>
        <w:tc>
          <w:tcPr>
            <w:tcW w:w="3554" w:type="dxa"/>
            <w:vAlign w:val="top"/>
          </w:tcPr>
          <w:p w14:paraId="0189B71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9" w:author="Author"/>
                <w:sz w:val="20"/>
                <w:lang w:val="en-IE"/>
              </w:rPr>
            </w:pPr>
            <w:ins w:id="8270" w:author="Author">
              <w:r w:rsidRPr="00E73B40">
                <w:rPr>
                  <w:sz w:val="20"/>
                  <w:lang w:val="en-IE"/>
                </w:rPr>
                <w:t>On a campaign scenario, this corresponds to the number of removed components, sub components and billing offers.</w:t>
              </w:r>
              <w:r>
                <w:rPr>
                  <w:sz w:val="20"/>
                  <w:lang w:val="en-IE"/>
                </w:rPr>
                <w:t xml:space="preserve"> Changes at attribute level aren´t counted.</w:t>
              </w:r>
            </w:ins>
          </w:p>
        </w:tc>
        <w:tc>
          <w:tcPr>
            <w:tcW w:w="1223" w:type="dxa"/>
            <w:vAlign w:val="top"/>
          </w:tcPr>
          <w:p w14:paraId="1B42113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1" w:author="Author"/>
                <w:sz w:val="20"/>
                <w:lang w:val="en-IE"/>
              </w:rPr>
            </w:pPr>
            <w:ins w:id="8272" w:author="Author">
              <w:r w:rsidRPr="00E73B40">
                <w:rPr>
                  <w:sz w:val="20"/>
                  <w:lang w:val="en-IE"/>
                </w:rPr>
                <w:t>-</w:t>
              </w:r>
            </w:ins>
          </w:p>
        </w:tc>
        <w:tc>
          <w:tcPr>
            <w:tcW w:w="1184" w:type="dxa"/>
            <w:vAlign w:val="top"/>
          </w:tcPr>
          <w:p w14:paraId="509B9B1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3" w:author="Author"/>
                <w:sz w:val="20"/>
                <w:lang w:val="en-IE"/>
              </w:rPr>
            </w:pPr>
            <w:ins w:id="8274" w:author="Author">
              <w:r w:rsidRPr="00E73B40">
                <w:rPr>
                  <w:sz w:val="20"/>
                  <w:lang w:val="en-IE"/>
                </w:rPr>
                <w:t>-</w:t>
              </w:r>
            </w:ins>
          </w:p>
        </w:tc>
      </w:tr>
      <w:tr w:rsidR="0082785D" w:rsidRPr="00E73B40" w14:paraId="58887449" w14:textId="77777777" w:rsidTr="0082785D">
        <w:trPr>
          <w:gridBefore w:val="1"/>
          <w:wBefore w:w="185" w:type="dxa"/>
          <w:ins w:id="8275"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489F41A" w14:textId="77777777" w:rsidR="0082785D" w:rsidRPr="00E73B40" w:rsidRDefault="0082785D" w:rsidP="00602A55">
            <w:pPr>
              <w:spacing w:before="40" w:after="40" w:line="240" w:lineRule="exact"/>
              <w:jc w:val="left"/>
              <w:rPr>
                <w:ins w:id="8276" w:author="Author"/>
                <w:sz w:val="20"/>
                <w:lang w:val="en-IE"/>
              </w:rPr>
            </w:pPr>
            <w:ins w:id="8277" w:author="Author">
              <w:r w:rsidRPr="00E73B40">
                <w:rPr>
                  <w:sz w:val="20"/>
                  <w:lang w:val="en-IE"/>
                </w:rPr>
                <w:t>Check NBA</w:t>
              </w:r>
            </w:ins>
          </w:p>
        </w:tc>
        <w:tc>
          <w:tcPr>
            <w:tcW w:w="1129" w:type="dxa"/>
            <w:vAlign w:val="top"/>
          </w:tcPr>
          <w:p w14:paraId="3B662B3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8" w:author="Author"/>
                <w:sz w:val="20"/>
                <w:lang w:val="en-IE"/>
              </w:rPr>
            </w:pPr>
            <w:ins w:id="8279" w:author="Author">
              <w:r w:rsidRPr="00E73B40">
                <w:rPr>
                  <w:sz w:val="20"/>
                  <w:lang w:val="en-IE"/>
                </w:rPr>
                <w:t>Button</w:t>
              </w:r>
            </w:ins>
          </w:p>
        </w:tc>
        <w:tc>
          <w:tcPr>
            <w:tcW w:w="3554" w:type="dxa"/>
            <w:vAlign w:val="top"/>
          </w:tcPr>
          <w:p w14:paraId="599599E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0" w:author="Author"/>
                <w:sz w:val="20"/>
                <w:lang w:val="en-IE"/>
              </w:rPr>
            </w:pPr>
            <w:ins w:id="8281" w:author="Author">
              <w:r w:rsidRPr="00E73B40">
                <w:rPr>
                  <w:sz w:val="20"/>
                  <w:lang w:val="en-IE"/>
                </w:rPr>
                <w:t>Allows the user to check if there are NBA campaigns suitable to the customer.</w:t>
              </w:r>
            </w:ins>
          </w:p>
        </w:tc>
        <w:tc>
          <w:tcPr>
            <w:tcW w:w="1223" w:type="dxa"/>
            <w:vAlign w:val="top"/>
          </w:tcPr>
          <w:p w14:paraId="5B3EFFF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2" w:author="Author"/>
                <w:sz w:val="20"/>
                <w:lang w:val="en-IE"/>
              </w:rPr>
            </w:pPr>
            <w:ins w:id="8283" w:author="Author">
              <w:r w:rsidRPr="00E73B40">
                <w:rPr>
                  <w:sz w:val="20"/>
                  <w:lang w:val="en-IE"/>
                </w:rPr>
                <w:t>-</w:t>
              </w:r>
            </w:ins>
          </w:p>
        </w:tc>
        <w:tc>
          <w:tcPr>
            <w:tcW w:w="1184" w:type="dxa"/>
            <w:vAlign w:val="top"/>
          </w:tcPr>
          <w:p w14:paraId="1AEEDC5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4" w:author="Author"/>
                <w:sz w:val="20"/>
                <w:lang w:val="en-IE"/>
              </w:rPr>
            </w:pPr>
            <w:ins w:id="8285" w:author="Author">
              <w:r w:rsidRPr="00E73B40">
                <w:rPr>
                  <w:sz w:val="20"/>
                  <w:lang w:val="en-IE"/>
                </w:rPr>
                <w:t>-</w:t>
              </w:r>
            </w:ins>
          </w:p>
        </w:tc>
      </w:tr>
      <w:tr w:rsidR="0082785D" w:rsidRPr="00E73B40" w14:paraId="02303E30" w14:textId="77777777" w:rsidTr="0082785D">
        <w:trPr>
          <w:gridBefore w:val="1"/>
          <w:wBefore w:w="185" w:type="dxa"/>
          <w:ins w:id="8286"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5E1FD93" w14:textId="77777777" w:rsidR="0082785D" w:rsidRPr="00E73B40" w:rsidRDefault="0082785D" w:rsidP="00602A55">
            <w:pPr>
              <w:spacing w:before="40" w:after="40" w:line="240" w:lineRule="exact"/>
              <w:jc w:val="left"/>
              <w:rPr>
                <w:ins w:id="8287" w:author="Author"/>
                <w:sz w:val="20"/>
                <w:lang w:val="en-IE"/>
              </w:rPr>
            </w:pPr>
            <w:ins w:id="8288" w:author="Author">
              <w:r>
                <w:rPr>
                  <w:sz w:val="20"/>
                  <w:lang w:val="en-IE"/>
                </w:rPr>
                <w:t>Summary</w:t>
              </w:r>
            </w:ins>
          </w:p>
        </w:tc>
        <w:tc>
          <w:tcPr>
            <w:tcW w:w="1129" w:type="dxa"/>
            <w:vAlign w:val="top"/>
          </w:tcPr>
          <w:p w14:paraId="49C996D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9" w:author="Author"/>
                <w:sz w:val="20"/>
                <w:lang w:val="en-IE"/>
              </w:rPr>
            </w:pPr>
            <w:ins w:id="8290" w:author="Author">
              <w:r>
                <w:rPr>
                  <w:sz w:val="20"/>
                  <w:lang w:val="en-IE"/>
                </w:rPr>
                <w:t>Button</w:t>
              </w:r>
            </w:ins>
          </w:p>
        </w:tc>
        <w:tc>
          <w:tcPr>
            <w:tcW w:w="3554" w:type="dxa"/>
            <w:vAlign w:val="top"/>
          </w:tcPr>
          <w:p w14:paraId="55AC96E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1" w:author="Author"/>
                <w:sz w:val="20"/>
                <w:lang w:val="en-IE"/>
              </w:rPr>
            </w:pPr>
            <w:ins w:id="8292" w:author="Author">
              <w:r>
                <w:rPr>
                  <w:sz w:val="20"/>
                  <w:lang w:val="en-IE"/>
                </w:rPr>
                <w:t>Shows the user the summary of all items in the basket along with their real prices. These prices are obtained through a call to quotation.</w:t>
              </w:r>
            </w:ins>
          </w:p>
        </w:tc>
        <w:tc>
          <w:tcPr>
            <w:tcW w:w="1223" w:type="dxa"/>
            <w:vAlign w:val="top"/>
          </w:tcPr>
          <w:p w14:paraId="59265C8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3" w:author="Author"/>
                <w:sz w:val="20"/>
                <w:lang w:val="en-IE"/>
              </w:rPr>
            </w:pPr>
            <w:ins w:id="8294" w:author="Author">
              <w:r>
                <w:rPr>
                  <w:sz w:val="20"/>
                  <w:lang w:val="en-IE"/>
                </w:rPr>
                <w:t>-</w:t>
              </w:r>
            </w:ins>
          </w:p>
        </w:tc>
        <w:tc>
          <w:tcPr>
            <w:tcW w:w="1184" w:type="dxa"/>
            <w:vAlign w:val="top"/>
          </w:tcPr>
          <w:p w14:paraId="2FB9B3B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5" w:author="Author"/>
                <w:sz w:val="20"/>
                <w:lang w:val="en-IE"/>
              </w:rPr>
            </w:pPr>
            <w:ins w:id="8296" w:author="Author">
              <w:r>
                <w:rPr>
                  <w:sz w:val="20"/>
                  <w:lang w:val="en-IE"/>
                </w:rPr>
                <w:t>-</w:t>
              </w:r>
            </w:ins>
          </w:p>
        </w:tc>
      </w:tr>
    </w:tbl>
    <w:p w14:paraId="3D43DBC0" w14:textId="41912D21" w:rsidR="0082785D" w:rsidRPr="00E73B40" w:rsidRDefault="0082785D" w:rsidP="0082785D">
      <w:pPr>
        <w:pStyle w:val="Heading4"/>
        <w:rPr>
          <w:ins w:id="8297" w:author="Author"/>
          <w:lang w:val="en-IE"/>
        </w:rPr>
      </w:pPr>
      <w:ins w:id="8298" w:author="Author">
        <w:r w:rsidRPr="00E73B40">
          <w:rPr>
            <w:lang w:val="en-IE"/>
          </w:rPr>
          <w:t xml:space="preserve">Phase </w:t>
        </w:r>
        <w:r>
          <w:rPr>
            <w:lang w:val="en-IE"/>
          </w:rPr>
          <w:t>V</w:t>
        </w:r>
        <w:r w:rsidRPr="00E73B40">
          <w:rPr>
            <w:lang w:val="en-IE"/>
          </w:rPr>
          <w:t xml:space="preserve"> –</w:t>
        </w:r>
        <w:r>
          <w:rPr>
            <w:lang w:val="en-IE"/>
          </w:rPr>
          <w:t xml:space="preserve"> Shared Equipment</w:t>
        </w:r>
      </w:ins>
    </w:p>
    <w:p w14:paraId="6F522E5D" w14:textId="77777777" w:rsidR="0082785D" w:rsidRDefault="0082785D" w:rsidP="0082785D">
      <w:pPr>
        <w:pStyle w:val="Heading5"/>
        <w:rPr>
          <w:ins w:id="8299" w:author="Author"/>
          <w:lang w:val="en-IE"/>
        </w:rPr>
      </w:pPr>
      <w:ins w:id="8300" w:author="Author">
        <w:r>
          <w:rPr>
            <w:lang w:val="en-IE"/>
          </w:rPr>
          <w:t>Shared equipment</w:t>
        </w:r>
        <w:r w:rsidRPr="00E73B40">
          <w:rPr>
            <w:lang w:val="en-IE"/>
          </w:rPr>
          <w:t xml:space="preserve"> component</w:t>
        </w:r>
      </w:ins>
    </w:p>
    <w:p w14:paraId="3EC988EA" w14:textId="77777777" w:rsidR="0082785D" w:rsidRPr="00BF438F" w:rsidRDefault="0082785D" w:rsidP="0082785D">
      <w:pPr>
        <w:rPr>
          <w:ins w:id="8301" w:author="Author"/>
          <w:rFonts w:ascii="Times New Roman" w:hAnsi="Times New Roman"/>
          <w:snapToGrid w:val="0"/>
          <w:color w:val="000000"/>
          <w:w w:val="0"/>
          <w:sz w:val="0"/>
          <w:szCs w:val="0"/>
          <w:u w:color="000000"/>
          <w:bdr w:val="none" w:sz="0" w:space="0" w:color="000000"/>
          <w:shd w:val="clear" w:color="000000" w:fill="000000"/>
          <w:lang w:val="en-US" w:eastAsia="x-none" w:bidi="x-none"/>
        </w:rPr>
      </w:pPr>
    </w:p>
    <w:p w14:paraId="54965ED6" w14:textId="77777777" w:rsidR="0082785D" w:rsidRDefault="0082785D" w:rsidP="0082785D">
      <w:pPr>
        <w:rPr>
          <w:ins w:id="8302"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8303" w:author="Author">
        <w:r w:rsidRPr="00AD79DD">
          <w:rPr>
            <w:rFonts w:ascii="Times New Roman" w:hAnsi="Times New Roman"/>
            <w:noProof/>
            <w:color w:val="000000"/>
            <w:w w:val="0"/>
            <w:sz w:val="0"/>
            <w:szCs w:val="0"/>
            <w:u w:color="000000"/>
            <w:bdr w:val="none" w:sz="0" w:space="0" w:color="000000"/>
            <w:shd w:val="clear" w:color="000000" w:fill="000000"/>
            <w:lang w:val="pt-PT" w:eastAsia="pt-PT"/>
            <w:rPrChange w:id="8304">
              <w:rPr>
                <w:noProof/>
                <w:lang w:val="pt-PT" w:eastAsia="pt-PT"/>
              </w:rPr>
            </w:rPrChange>
          </w:rPr>
          <w:drawing>
            <wp:inline distT="0" distB="0" distL="0" distR="0" wp14:anchorId="058D822E" wp14:editId="20C7C454">
              <wp:extent cx="6120130" cy="4465981"/>
              <wp:effectExtent l="0" t="0" r="0" b="0"/>
              <wp:docPr id="414" name="Picture 414" descr="D:\NB20223\Downloads\screenshot-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B20223\Downloads\screenshot-2 (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0130" cy="4465981"/>
                      </a:xfrm>
                      <a:prstGeom prst="rect">
                        <a:avLst/>
                      </a:prstGeom>
                      <a:noFill/>
                      <a:ln>
                        <a:noFill/>
                      </a:ln>
                    </pic:spPr>
                  </pic:pic>
                </a:graphicData>
              </a:graphic>
            </wp:inline>
          </w:drawing>
        </w:r>
        <w:r w:rsidRPr="007A1F3F">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ins>
    </w:p>
    <w:p w14:paraId="27C10BD0" w14:textId="77777777" w:rsidR="0082785D" w:rsidRPr="00D32564" w:rsidRDefault="0082785D" w:rsidP="0082785D">
      <w:pPr>
        <w:rPr>
          <w:ins w:id="8305"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8306" w:author="Author">
        <w:r w:rsidRPr="00AD79DD">
          <w:rPr>
            <w:rFonts w:ascii="Times New Roman" w:hAnsi="Times New Roman"/>
            <w:noProof/>
            <w:color w:val="000000"/>
            <w:w w:val="0"/>
            <w:sz w:val="0"/>
            <w:szCs w:val="0"/>
            <w:u w:color="000000"/>
            <w:bdr w:val="none" w:sz="0" w:space="0" w:color="000000"/>
            <w:shd w:val="clear" w:color="000000" w:fill="000000"/>
            <w:lang w:val="pt-PT" w:eastAsia="pt-PT"/>
            <w:rPrChange w:id="8307">
              <w:rPr>
                <w:noProof/>
                <w:lang w:val="pt-PT" w:eastAsia="pt-PT"/>
              </w:rPr>
            </w:rPrChange>
          </w:rPr>
          <w:lastRenderedPageBreak/>
          <w:drawing>
            <wp:inline distT="0" distB="0" distL="0" distR="0" wp14:anchorId="2AC38509" wp14:editId="29D37ECA">
              <wp:extent cx="6120130" cy="5217994"/>
              <wp:effectExtent l="0" t="0" r="0" b="1905"/>
              <wp:docPr id="415" name="Picture 415" descr="D:\NB20223\Downloads\screenshot-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B20223\Downloads\screenshot-1 (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5217994"/>
                      </a:xfrm>
                      <a:prstGeom prst="rect">
                        <a:avLst/>
                      </a:prstGeom>
                      <a:noFill/>
                      <a:ln>
                        <a:noFill/>
                      </a:ln>
                    </pic:spPr>
                  </pic:pic>
                </a:graphicData>
              </a:graphic>
            </wp:inline>
          </w:drawing>
        </w:r>
      </w:ins>
    </w:p>
    <w:p w14:paraId="33EEFCC3" w14:textId="77777777" w:rsidR="0082785D" w:rsidRDefault="0082785D" w:rsidP="0082785D">
      <w:pPr>
        <w:rPr>
          <w:ins w:id="8308"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p>
    <w:tbl>
      <w:tblPr>
        <w:tblStyle w:val="CelFocus"/>
        <w:tblW w:w="0" w:type="auto"/>
        <w:tblLook w:val="04A0" w:firstRow="1" w:lastRow="0" w:firstColumn="1" w:lastColumn="0" w:noHBand="0" w:noVBand="1"/>
      </w:tblPr>
      <w:tblGrid>
        <w:gridCol w:w="2235"/>
        <w:gridCol w:w="7619"/>
      </w:tblGrid>
      <w:tr w:rsidR="0082785D" w:rsidRPr="00E73B40" w14:paraId="6E89DBE5" w14:textId="77777777" w:rsidTr="00602A55">
        <w:trPr>
          <w:cnfStyle w:val="100000000000" w:firstRow="1" w:lastRow="0" w:firstColumn="0" w:lastColumn="0" w:oddVBand="0" w:evenVBand="0" w:oddHBand="0" w:evenHBand="0" w:firstRowFirstColumn="0" w:firstRowLastColumn="0" w:lastRowFirstColumn="0" w:lastRowLastColumn="0"/>
          <w:ins w:id="830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2638247" w14:textId="77777777" w:rsidR="0082785D" w:rsidRPr="00E73B40" w:rsidRDefault="0082785D" w:rsidP="00602A55">
            <w:pPr>
              <w:rPr>
                <w:ins w:id="8310" w:author="Author"/>
                <w:lang w:val="en-IE"/>
              </w:rPr>
            </w:pPr>
            <w:ins w:id="8311" w:author="Author">
              <w:r w:rsidRPr="00E73B40">
                <w:rPr>
                  <w:lang w:val="en-IE"/>
                </w:rPr>
                <w:t>Screen Description</w:t>
              </w:r>
            </w:ins>
          </w:p>
        </w:tc>
      </w:tr>
      <w:tr w:rsidR="0082785D" w:rsidRPr="00E73B40" w14:paraId="368F50CB" w14:textId="77777777" w:rsidTr="00602A55">
        <w:trPr>
          <w:ins w:id="8312"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9C5D501" w14:textId="77777777" w:rsidR="0082785D" w:rsidRPr="00E73B40" w:rsidRDefault="0082785D" w:rsidP="00602A55">
            <w:pPr>
              <w:jc w:val="right"/>
              <w:rPr>
                <w:ins w:id="8313" w:author="Author"/>
                <w:lang w:val="en-IE"/>
              </w:rPr>
            </w:pPr>
            <w:ins w:id="8314" w:author="Author">
              <w:r w:rsidRPr="00E73B40">
                <w:rPr>
                  <w:lang w:val="en-IE"/>
                </w:rPr>
                <w:t>Display Name</w:t>
              </w:r>
            </w:ins>
          </w:p>
        </w:tc>
        <w:tc>
          <w:tcPr>
            <w:tcW w:w="7619" w:type="dxa"/>
          </w:tcPr>
          <w:p w14:paraId="75896818"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8315" w:author="Author"/>
                <w:sz w:val="20"/>
                <w:lang w:val="en-IE"/>
              </w:rPr>
            </w:pPr>
            <w:ins w:id="8316" w:author="Author">
              <w:r w:rsidRPr="00E73B40">
                <w:rPr>
                  <w:sz w:val="20"/>
                  <w:lang w:val="en-IE"/>
                </w:rPr>
                <w:t>Process name: Sales</w:t>
              </w:r>
            </w:ins>
          </w:p>
          <w:p w14:paraId="336B4DAA"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8317" w:author="Author"/>
                <w:sz w:val="20"/>
                <w:lang w:val="en-IE"/>
              </w:rPr>
            </w:pPr>
            <w:ins w:id="8318" w:author="Author">
              <w:r>
                <w:rPr>
                  <w:sz w:val="20"/>
                  <w:lang w:val="en-IE"/>
                </w:rPr>
                <w:t>Shared equipment component</w:t>
              </w:r>
            </w:ins>
          </w:p>
        </w:tc>
      </w:tr>
    </w:tbl>
    <w:p w14:paraId="331B5403" w14:textId="77777777" w:rsidR="0082785D" w:rsidRPr="007C3180" w:rsidRDefault="0082785D" w:rsidP="0082785D">
      <w:pPr>
        <w:rPr>
          <w:ins w:id="8319" w:author="Author"/>
          <w:lang w:val="en-US"/>
        </w:rPr>
      </w:pPr>
    </w:p>
    <w:tbl>
      <w:tblPr>
        <w:tblStyle w:val="CelFocus"/>
        <w:tblW w:w="0" w:type="auto"/>
        <w:tblLayout w:type="fixed"/>
        <w:tblLook w:val="04A0" w:firstRow="1" w:lastRow="0" w:firstColumn="1" w:lastColumn="0" w:noHBand="0" w:noVBand="1"/>
      </w:tblPr>
      <w:tblGrid>
        <w:gridCol w:w="2009"/>
        <w:gridCol w:w="1785"/>
        <w:gridCol w:w="3724"/>
        <w:gridCol w:w="1209"/>
        <w:gridCol w:w="1127"/>
      </w:tblGrid>
      <w:tr w:rsidR="0082785D" w:rsidRPr="00E73B40" w14:paraId="619DCDF1" w14:textId="77777777" w:rsidTr="00602A55">
        <w:trPr>
          <w:cnfStyle w:val="100000000000" w:firstRow="1" w:lastRow="0" w:firstColumn="0" w:lastColumn="0" w:oddVBand="0" w:evenVBand="0" w:oddHBand="0" w:evenHBand="0" w:firstRowFirstColumn="0" w:firstRowLastColumn="0" w:lastRowFirstColumn="0" w:lastRowLastColumn="0"/>
          <w:ins w:id="8320" w:author="Author"/>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3A72CFE1" w14:textId="77777777" w:rsidR="0082785D" w:rsidRPr="00E73B40" w:rsidRDefault="0082785D" w:rsidP="00602A55">
            <w:pPr>
              <w:rPr>
                <w:ins w:id="8321" w:author="Author"/>
                <w:lang w:val="en-IE"/>
              </w:rPr>
            </w:pPr>
            <w:ins w:id="8322" w:author="Author">
              <w:r w:rsidRPr="00E73B40">
                <w:rPr>
                  <w:lang w:val="en-IE"/>
                </w:rPr>
                <w:t xml:space="preserve">Field Description </w:t>
              </w:r>
            </w:ins>
          </w:p>
        </w:tc>
      </w:tr>
      <w:tr w:rsidR="0082785D" w:rsidRPr="00E73B40" w14:paraId="1491EE6A" w14:textId="77777777" w:rsidTr="00602A55">
        <w:trPr>
          <w:ins w:id="8323" w:author="Author"/>
        </w:trPr>
        <w:tc>
          <w:tcPr>
            <w:cnfStyle w:val="001000000000" w:firstRow="0" w:lastRow="0" w:firstColumn="1" w:lastColumn="0" w:oddVBand="0" w:evenVBand="0" w:oddHBand="0" w:evenHBand="0" w:firstRowFirstColumn="0" w:firstRowLastColumn="0" w:lastRowFirstColumn="0" w:lastRowLastColumn="0"/>
            <w:tcW w:w="2009" w:type="dxa"/>
            <w:shd w:val="clear" w:color="auto" w:fill="D8D7D5"/>
          </w:tcPr>
          <w:p w14:paraId="7DF28345" w14:textId="77777777" w:rsidR="0082785D" w:rsidRPr="00E73B40" w:rsidRDefault="0082785D" w:rsidP="00602A55">
            <w:pPr>
              <w:jc w:val="center"/>
              <w:rPr>
                <w:ins w:id="8324" w:author="Author"/>
                <w:b w:val="0"/>
                <w:lang w:val="en-IE"/>
              </w:rPr>
            </w:pPr>
            <w:ins w:id="8325" w:author="Author">
              <w:r w:rsidRPr="00E73B40">
                <w:rPr>
                  <w:lang w:val="en-IE"/>
                </w:rPr>
                <w:t>Label</w:t>
              </w:r>
            </w:ins>
          </w:p>
        </w:tc>
        <w:tc>
          <w:tcPr>
            <w:tcW w:w="1785" w:type="dxa"/>
            <w:shd w:val="clear" w:color="auto" w:fill="D8D7D5"/>
          </w:tcPr>
          <w:p w14:paraId="5BA2DD6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26" w:author="Author"/>
                <w:b/>
                <w:lang w:val="en-IE"/>
              </w:rPr>
            </w:pPr>
            <w:ins w:id="8327" w:author="Author">
              <w:r w:rsidRPr="00E73B40">
                <w:rPr>
                  <w:b/>
                  <w:lang w:val="en-IE"/>
                </w:rPr>
                <w:t>Type</w:t>
              </w:r>
            </w:ins>
          </w:p>
        </w:tc>
        <w:tc>
          <w:tcPr>
            <w:tcW w:w="3724" w:type="dxa"/>
            <w:shd w:val="clear" w:color="auto" w:fill="D8D7D5"/>
          </w:tcPr>
          <w:p w14:paraId="1214DBF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28" w:author="Author"/>
                <w:b/>
                <w:lang w:val="en-IE"/>
              </w:rPr>
            </w:pPr>
            <w:ins w:id="8329" w:author="Author">
              <w:r w:rsidRPr="00E73B40">
                <w:rPr>
                  <w:b/>
                  <w:lang w:val="en-IE"/>
                </w:rPr>
                <w:t>Description</w:t>
              </w:r>
              <w:r w:rsidRPr="00E73B40">
                <w:rPr>
                  <w:b/>
                  <w:lang w:val="en-IE"/>
                </w:rPr>
                <w:br/>
              </w:r>
            </w:ins>
          </w:p>
        </w:tc>
        <w:tc>
          <w:tcPr>
            <w:tcW w:w="1209" w:type="dxa"/>
            <w:shd w:val="clear" w:color="auto" w:fill="D8D7D5"/>
          </w:tcPr>
          <w:p w14:paraId="45484064"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30" w:author="Author"/>
                <w:b/>
                <w:lang w:val="en-IE"/>
              </w:rPr>
            </w:pPr>
            <w:ins w:id="8331" w:author="Author">
              <w:r w:rsidRPr="00E73B40">
                <w:rPr>
                  <w:b/>
                  <w:lang w:val="en-IE"/>
                </w:rPr>
                <w:t>Read Only</w:t>
              </w:r>
            </w:ins>
          </w:p>
        </w:tc>
        <w:tc>
          <w:tcPr>
            <w:tcW w:w="1127" w:type="dxa"/>
            <w:shd w:val="clear" w:color="auto" w:fill="D8D7D5"/>
          </w:tcPr>
          <w:p w14:paraId="7FDB211A"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32" w:author="Author"/>
                <w:b/>
                <w:lang w:val="en-IE"/>
              </w:rPr>
            </w:pPr>
            <w:ins w:id="8333" w:author="Author">
              <w:r w:rsidRPr="00E73B40">
                <w:rPr>
                  <w:b/>
                  <w:lang w:val="en-IE"/>
                </w:rPr>
                <w:t>Mandatory</w:t>
              </w:r>
            </w:ins>
          </w:p>
        </w:tc>
      </w:tr>
      <w:tr w:rsidR="0082785D" w:rsidRPr="00E73B40" w14:paraId="3A30E2B5" w14:textId="77777777" w:rsidTr="00602A55">
        <w:trPr>
          <w:ins w:id="8334" w:author="Author"/>
        </w:trPr>
        <w:tc>
          <w:tcPr>
            <w:cnfStyle w:val="001000000000" w:firstRow="0" w:lastRow="0" w:firstColumn="1" w:lastColumn="0" w:oddVBand="0" w:evenVBand="0" w:oddHBand="0" w:evenHBand="0" w:firstRowFirstColumn="0" w:firstRowLastColumn="0" w:lastRowFirstColumn="0" w:lastRowLastColumn="0"/>
            <w:tcW w:w="2009" w:type="dxa"/>
            <w:vAlign w:val="top"/>
          </w:tcPr>
          <w:p w14:paraId="3D7417AC" w14:textId="77777777" w:rsidR="0082785D" w:rsidRDefault="0082785D" w:rsidP="00602A55">
            <w:pPr>
              <w:spacing w:before="40" w:after="40" w:line="240" w:lineRule="exact"/>
              <w:jc w:val="left"/>
              <w:rPr>
                <w:ins w:id="8335" w:author="Author"/>
                <w:sz w:val="20"/>
                <w:lang w:val="en-IE"/>
              </w:rPr>
            </w:pPr>
            <w:ins w:id="8336" w:author="Author">
              <w:r>
                <w:rPr>
                  <w:sz w:val="20"/>
                  <w:lang w:val="en-IE"/>
                </w:rPr>
                <w:t>Previous equipment’s to return</w:t>
              </w:r>
            </w:ins>
          </w:p>
        </w:tc>
        <w:tc>
          <w:tcPr>
            <w:tcW w:w="1785" w:type="dxa"/>
            <w:vAlign w:val="top"/>
          </w:tcPr>
          <w:p w14:paraId="29BD000C" w14:textId="77777777" w:rsidR="0082785D" w:rsidDel="007A1F3F"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37" w:author="Author"/>
                <w:sz w:val="20"/>
                <w:lang w:val="en-IE"/>
              </w:rPr>
            </w:pPr>
            <w:ins w:id="8338" w:author="Author">
              <w:r>
                <w:rPr>
                  <w:sz w:val="20"/>
                  <w:lang w:val="en-IE"/>
                </w:rPr>
                <w:t>Label</w:t>
              </w:r>
            </w:ins>
          </w:p>
        </w:tc>
        <w:tc>
          <w:tcPr>
            <w:tcW w:w="3724" w:type="dxa"/>
            <w:vAlign w:val="top"/>
          </w:tcPr>
          <w:p w14:paraId="52B788A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39" w:author="Author"/>
                <w:sz w:val="20"/>
                <w:lang w:val="en-IE"/>
              </w:rPr>
            </w:pPr>
            <w:ins w:id="8340" w:author="Author">
              <w:r>
                <w:rPr>
                  <w:sz w:val="20"/>
                  <w:lang w:val="en-IE"/>
                </w:rPr>
                <w:t xml:space="preserve">In the scenarios of upgrade, where a Customer may have to return his shared equipment’s, this area will be </w:t>
              </w:r>
              <w:r w:rsidRPr="00C812B2">
                <w:rPr>
                  <w:b/>
                  <w:sz w:val="20"/>
                  <w:lang w:val="en-IE"/>
                </w:rPr>
                <w:t>visible</w:t>
              </w:r>
              <w:r>
                <w:rPr>
                  <w:sz w:val="20"/>
                  <w:lang w:val="en-IE"/>
                </w:rPr>
                <w:t xml:space="preserve"> and will indicate the information about the equipment to be returned.</w:t>
              </w:r>
            </w:ins>
          </w:p>
        </w:tc>
        <w:tc>
          <w:tcPr>
            <w:tcW w:w="1209" w:type="dxa"/>
            <w:vAlign w:val="top"/>
          </w:tcPr>
          <w:p w14:paraId="66033727"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41" w:author="Author"/>
                <w:sz w:val="20"/>
                <w:lang w:val="en-IE"/>
              </w:rPr>
            </w:pPr>
            <w:ins w:id="8342" w:author="Author">
              <w:r>
                <w:rPr>
                  <w:sz w:val="20"/>
                  <w:lang w:val="en-IE"/>
                </w:rPr>
                <w:t>Yes</w:t>
              </w:r>
              <w:r>
                <w:rPr>
                  <w:sz w:val="20"/>
                  <w:lang w:val="en-IE"/>
                </w:rPr>
                <w:tab/>
              </w:r>
            </w:ins>
          </w:p>
        </w:tc>
        <w:tc>
          <w:tcPr>
            <w:tcW w:w="1127" w:type="dxa"/>
            <w:vAlign w:val="top"/>
          </w:tcPr>
          <w:p w14:paraId="2467B8FF"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43" w:author="Author"/>
                <w:sz w:val="20"/>
                <w:lang w:val="en-IE"/>
              </w:rPr>
            </w:pPr>
            <w:ins w:id="8344" w:author="Author">
              <w:r>
                <w:rPr>
                  <w:sz w:val="20"/>
                  <w:lang w:val="en-IE"/>
                </w:rPr>
                <w:t>-</w:t>
              </w:r>
            </w:ins>
          </w:p>
        </w:tc>
      </w:tr>
      <w:tr w:rsidR="0082785D" w:rsidRPr="00E73B40" w14:paraId="79B65989" w14:textId="77777777" w:rsidTr="00602A55">
        <w:trPr>
          <w:ins w:id="8345" w:author="Author"/>
        </w:trPr>
        <w:tc>
          <w:tcPr>
            <w:cnfStyle w:val="001000000000" w:firstRow="0" w:lastRow="0" w:firstColumn="1" w:lastColumn="0" w:oddVBand="0" w:evenVBand="0" w:oddHBand="0" w:evenHBand="0" w:firstRowFirstColumn="0" w:firstRowLastColumn="0" w:lastRowFirstColumn="0" w:lastRowLastColumn="0"/>
            <w:tcW w:w="2009" w:type="dxa"/>
            <w:vAlign w:val="top"/>
          </w:tcPr>
          <w:p w14:paraId="00760BF4" w14:textId="77777777" w:rsidR="0082785D" w:rsidRPr="00F91B2B" w:rsidRDefault="0082785D" w:rsidP="00602A55">
            <w:pPr>
              <w:spacing w:before="40" w:after="40" w:line="240" w:lineRule="exact"/>
              <w:jc w:val="left"/>
              <w:rPr>
                <w:ins w:id="8346" w:author="Author"/>
                <w:sz w:val="20"/>
                <w:lang w:val="en-IE"/>
              </w:rPr>
            </w:pPr>
            <w:ins w:id="8347" w:author="Author">
              <w:r>
                <w:rPr>
                  <w:sz w:val="20"/>
                  <w:lang w:val="en-IE"/>
                </w:rPr>
                <w:lastRenderedPageBreak/>
                <w:t>Available Equipment’s / Model</w:t>
              </w:r>
            </w:ins>
          </w:p>
        </w:tc>
        <w:tc>
          <w:tcPr>
            <w:tcW w:w="1785" w:type="dxa"/>
            <w:vAlign w:val="top"/>
          </w:tcPr>
          <w:p w14:paraId="4BB54D1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48" w:author="Author"/>
                <w:sz w:val="20"/>
                <w:lang w:val="en-IE"/>
              </w:rPr>
            </w:pPr>
            <w:ins w:id="8349" w:author="Author">
              <w:r>
                <w:rPr>
                  <w:sz w:val="20"/>
                  <w:lang w:val="en-IE"/>
                </w:rPr>
                <w:t>Carrousel</w:t>
              </w:r>
            </w:ins>
          </w:p>
        </w:tc>
        <w:tc>
          <w:tcPr>
            <w:tcW w:w="3724" w:type="dxa"/>
            <w:vAlign w:val="top"/>
          </w:tcPr>
          <w:p w14:paraId="055AF6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0" w:author="Author"/>
                <w:sz w:val="20"/>
                <w:lang w:val="en-IE"/>
              </w:rPr>
            </w:pPr>
            <w:ins w:id="8351" w:author="Author">
              <w:r>
                <w:rPr>
                  <w:sz w:val="20"/>
                  <w:lang w:val="en-IE"/>
                </w:rPr>
                <w:t>Recommended shared equipment´s are shown here. The user may choose any from the recommended list.</w:t>
              </w:r>
            </w:ins>
          </w:p>
        </w:tc>
        <w:tc>
          <w:tcPr>
            <w:tcW w:w="1209" w:type="dxa"/>
            <w:vAlign w:val="top"/>
          </w:tcPr>
          <w:p w14:paraId="0DAA745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2" w:author="Author"/>
                <w:sz w:val="20"/>
                <w:lang w:val="en-IE"/>
              </w:rPr>
            </w:pPr>
            <w:ins w:id="8353" w:author="Author">
              <w:r>
                <w:rPr>
                  <w:sz w:val="20"/>
                  <w:lang w:val="en-IE"/>
                </w:rPr>
                <w:t>No</w:t>
              </w:r>
            </w:ins>
          </w:p>
        </w:tc>
        <w:tc>
          <w:tcPr>
            <w:tcW w:w="1127" w:type="dxa"/>
            <w:vAlign w:val="top"/>
          </w:tcPr>
          <w:p w14:paraId="5F3E725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4" w:author="Author"/>
                <w:sz w:val="20"/>
                <w:lang w:val="en-IE"/>
              </w:rPr>
            </w:pPr>
            <w:ins w:id="8355" w:author="Author">
              <w:r>
                <w:rPr>
                  <w:sz w:val="20"/>
                  <w:lang w:val="en-IE"/>
                </w:rPr>
                <w:t>Yes</w:t>
              </w:r>
            </w:ins>
          </w:p>
        </w:tc>
      </w:tr>
    </w:tbl>
    <w:p w14:paraId="18A265D5" w14:textId="6504BA3D" w:rsidR="00F3280A" w:rsidRDefault="00F3280A" w:rsidP="00F3280A">
      <w:pPr>
        <w:pStyle w:val="Heading4"/>
        <w:rPr>
          <w:ins w:id="8356" w:author="Author"/>
          <w:lang w:val="en-IE"/>
        </w:rPr>
      </w:pPr>
      <w:ins w:id="8357" w:author="Author">
        <w:r w:rsidRPr="00E73B40">
          <w:rPr>
            <w:lang w:val="en-IE"/>
          </w:rPr>
          <w:t xml:space="preserve">Phase </w:t>
        </w:r>
        <w:r>
          <w:rPr>
            <w:lang w:val="en-IE"/>
          </w:rPr>
          <w:t>V</w:t>
        </w:r>
        <w:r w:rsidR="000E1390">
          <w:rPr>
            <w:lang w:val="en-IE"/>
          </w:rPr>
          <w:t>I</w:t>
        </w:r>
        <w:r w:rsidRPr="00E73B40">
          <w:rPr>
            <w:lang w:val="en-IE"/>
          </w:rPr>
          <w:t xml:space="preserve"> – </w:t>
        </w:r>
        <w:r>
          <w:rPr>
            <w:lang w:val="en-IE"/>
          </w:rPr>
          <w:t>Billing profile details</w:t>
        </w:r>
      </w:ins>
    </w:p>
    <w:p w14:paraId="6395D15B" w14:textId="50FA8967" w:rsidR="0082785D" w:rsidRPr="00E73B40" w:rsidRDefault="003B6C09" w:rsidP="0082785D">
      <w:pPr>
        <w:rPr>
          <w:ins w:id="8358" w:author="Author"/>
          <w:lang w:val="en-IE"/>
        </w:rPr>
      </w:pPr>
      <w:ins w:id="8359" w:author="Author">
        <w:r w:rsidRPr="00E73B40">
          <w:rPr>
            <w:lang w:val="en-IE"/>
          </w:rPr>
          <w:t xml:space="preserve">Please refer to </w:t>
        </w:r>
        <w:r>
          <w:rPr>
            <w:lang w:val="en-IE"/>
          </w:rPr>
          <w:t>B</w:t>
        </w:r>
        <w:r>
          <w:rPr>
            <w:i/>
            <w:lang w:val="en-IE"/>
          </w:rPr>
          <w:t>illing profile</w:t>
        </w:r>
        <w:r w:rsidRPr="00E73B40">
          <w:rPr>
            <w:i/>
            <w:lang w:val="en-IE"/>
          </w:rPr>
          <w:t xml:space="preserve"> </w:t>
        </w:r>
        <w:r>
          <w:rPr>
            <w:i/>
            <w:lang w:val="en-IE"/>
          </w:rPr>
          <w:t xml:space="preserve">details </w:t>
        </w:r>
        <w:r w:rsidRPr="00E73B40">
          <w:rPr>
            <w:i/>
            <w:lang w:val="en-IE"/>
          </w:rPr>
          <w:t>step</w:t>
        </w:r>
        <w:r w:rsidRPr="00E73B40">
          <w:rPr>
            <w:lang w:val="en-IE"/>
          </w:rPr>
          <w:t xml:space="preserve"> screen specification on </w:t>
        </w:r>
        <w:r w:rsidRPr="00E73B40">
          <w:rPr>
            <w:i/>
            <w:lang w:val="en-IE"/>
          </w:rPr>
          <w:t>BS #1: Subscribe a mobile offer</w:t>
        </w:r>
        <w:r w:rsidRPr="00E73B40">
          <w:rPr>
            <w:lang w:val="en-IE"/>
          </w:rPr>
          <w:t>.</w:t>
        </w:r>
      </w:ins>
    </w:p>
    <w:p w14:paraId="0EA334BF" w14:textId="01699360" w:rsidR="0082785D" w:rsidRPr="00E73B40" w:rsidRDefault="0082785D" w:rsidP="0082785D">
      <w:pPr>
        <w:pStyle w:val="Heading4"/>
        <w:rPr>
          <w:lang w:val="en-IE"/>
        </w:rPr>
      </w:pPr>
      <w:ins w:id="8360" w:author="Author">
        <w:r w:rsidRPr="00E73B40">
          <w:rPr>
            <w:lang w:val="en-IE"/>
          </w:rPr>
          <w:t xml:space="preserve">Phase </w:t>
        </w:r>
        <w:r>
          <w:rPr>
            <w:lang w:val="en-IE"/>
          </w:rPr>
          <w:t>VI</w:t>
        </w:r>
        <w:r w:rsidR="000E1390">
          <w:rPr>
            <w:lang w:val="en-IE"/>
          </w:rPr>
          <w:t>I</w:t>
        </w:r>
        <w:r w:rsidRPr="00E73B40">
          <w:rPr>
            <w:lang w:val="en-IE"/>
          </w:rPr>
          <w:t xml:space="preserve"> – Installation</w:t>
        </w:r>
      </w:ins>
    </w:p>
    <w:p w14:paraId="262B3691" w14:textId="77777777" w:rsidR="0082785D" w:rsidRPr="00E73B40" w:rsidRDefault="0082785D" w:rsidP="0082785D">
      <w:pPr>
        <w:pStyle w:val="Heading5"/>
        <w:rPr>
          <w:lang w:val="en-IE"/>
        </w:rPr>
      </w:pPr>
      <w:ins w:id="8361" w:author="Author">
        <w:r w:rsidRPr="00E73B40">
          <w:rPr>
            <w:lang w:val="en-IE"/>
          </w:rPr>
          <w:t>Installation details step</w:t>
        </w:r>
      </w:ins>
    </w:p>
    <w:p w14:paraId="62D90E79" w14:textId="5F7CEBC7" w:rsidR="0082785D" w:rsidRDefault="0082785D" w:rsidP="0082785D">
      <w:pPr>
        <w:rPr>
          <w:noProof/>
          <w:lang w:val="en-IE" w:eastAsia="pt-PT"/>
        </w:rPr>
      </w:pPr>
      <w:r w:rsidRPr="00E73B40">
        <w:rPr>
          <w:noProof/>
          <w:lang w:val="en-IE" w:eastAsia="pt-PT"/>
        </w:rPr>
        <w:t xml:space="preserve"> </w:t>
      </w:r>
      <w:r w:rsidR="00E94EC1">
        <w:rPr>
          <w:noProof/>
          <w:lang w:val="pt-PT" w:eastAsia="pt-PT"/>
        </w:rPr>
        <w:drawing>
          <wp:inline distT="0" distB="0" distL="0" distR="0" wp14:anchorId="75689C35" wp14:editId="10EF871D">
            <wp:extent cx="6115050" cy="521017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5050" cy="5210175"/>
                    </a:xfrm>
                    <a:prstGeom prst="rect">
                      <a:avLst/>
                    </a:prstGeom>
                    <a:noFill/>
                    <a:ln>
                      <a:noFill/>
                    </a:ln>
                  </pic:spPr>
                </pic:pic>
              </a:graphicData>
            </a:graphic>
          </wp:inline>
        </w:drawing>
      </w:r>
    </w:p>
    <w:p w14:paraId="3C0D21D5" w14:textId="77777777" w:rsidR="0082785D" w:rsidRPr="00E73B40" w:rsidRDefault="0082785D" w:rsidP="0082785D">
      <w:pPr>
        <w:rPr>
          <w:noProof/>
          <w:lang w:val="en-IE" w:eastAsia="pt-PT"/>
        </w:rPr>
      </w:pPr>
    </w:p>
    <w:tbl>
      <w:tblPr>
        <w:tblStyle w:val="CelFocus"/>
        <w:tblW w:w="0" w:type="auto"/>
        <w:tblLook w:val="04A0" w:firstRow="1" w:lastRow="0" w:firstColumn="1" w:lastColumn="0" w:noHBand="0" w:noVBand="1"/>
      </w:tblPr>
      <w:tblGrid>
        <w:gridCol w:w="2235"/>
        <w:gridCol w:w="7619"/>
      </w:tblGrid>
      <w:tr w:rsidR="0082785D" w:rsidRPr="00E73B40" w14:paraId="144BA6A7"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ED7B51B" w14:textId="77777777" w:rsidR="0082785D" w:rsidRPr="00E73B40" w:rsidRDefault="0082785D" w:rsidP="00602A55">
            <w:pPr>
              <w:rPr>
                <w:lang w:val="en-IE"/>
              </w:rPr>
            </w:pPr>
            <w:ins w:id="8362" w:author="Author">
              <w:r w:rsidRPr="00E73B40">
                <w:rPr>
                  <w:lang w:val="en-IE"/>
                </w:rPr>
                <w:t>Screen Description</w:t>
              </w:r>
            </w:ins>
          </w:p>
        </w:tc>
      </w:tr>
      <w:tr w:rsidR="0082785D" w:rsidRPr="00E73B40" w14:paraId="59E42638" w14:textId="77777777" w:rsidTr="00602A5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544FFFA" w14:textId="77777777" w:rsidR="0082785D" w:rsidRPr="00E73B40" w:rsidRDefault="0082785D" w:rsidP="00602A55">
            <w:pPr>
              <w:jc w:val="right"/>
              <w:rPr>
                <w:lang w:val="en-IE"/>
              </w:rPr>
            </w:pPr>
            <w:ins w:id="8363" w:author="Author">
              <w:r w:rsidRPr="00E73B40">
                <w:rPr>
                  <w:lang w:val="en-IE"/>
                </w:rPr>
                <w:t>Display Name</w:t>
              </w:r>
            </w:ins>
          </w:p>
        </w:tc>
        <w:tc>
          <w:tcPr>
            <w:tcW w:w="7619" w:type="dxa"/>
          </w:tcPr>
          <w:p w14:paraId="331CF336"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64" w:author="Author">
              <w:r w:rsidRPr="00E73B40">
                <w:rPr>
                  <w:sz w:val="20"/>
                  <w:lang w:val="en-IE"/>
                </w:rPr>
                <w:t>Process name: Sales</w:t>
              </w:r>
            </w:ins>
          </w:p>
          <w:p w14:paraId="78AB2CD7"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65" w:author="Author">
              <w:r w:rsidRPr="00E73B40">
                <w:rPr>
                  <w:sz w:val="20"/>
                  <w:lang w:val="en-IE"/>
                </w:rPr>
                <w:t>Step name: SIRO Installation details step</w:t>
              </w:r>
            </w:ins>
          </w:p>
        </w:tc>
      </w:tr>
    </w:tbl>
    <w:p w14:paraId="209B24C3" w14:textId="77777777" w:rsidR="0082785D" w:rsidRPr="00E73B40" w:rsidRDefault="0082785D" w:rsidP="0082785D">
      <w:pPr>
        <w:rPr>
          <w:noProof/>
          <w:lang w:val="en-IE" w:eastAsia="pt-PT"/>
        </w:rPr>
      </w:pPr>
    </w:p>
    <w:p w14:paraId="7ADE0E53" w14:textId="104B0B40" w:rsidR="0082785D" w:rsidRPr="00E73B40" w:rsidRDefault="00707AF6" w:rsidP="0082785D">
      <w:pPr>
        <w:rPr>
          <w:lang w:val="en-IE"/>
        </w:rPr>
      </w:pPr>
      <w:r>
        <w:rPr>
          <w:noProof/>
          <w:lang w:val="pt-PT" w:eastAsia="pt-PT"/>
        </w:rPr>
        <w:drawing>
          <wp:inline distT="0" distB="0" distL="0" distR="0" wp14:anchorId="68723D6F" wp14:editId="5118C017">
            <wp:extent cx="6115050" cy="5229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5050" cy="5229225"/>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82785D" w:rsidRPr="00E73B40" w14:paraId="133CF31A"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3D87CEA" w14:textId="77777777" w:rsidR="0082785D" w:rsidRPr="00E73B40" w:rsidRDefault="0082785D" w:rsidP="00602A55">
            <w:pPr>
              <w:rPr>
                <w:lang w:val="en-IE"/>
              </w:rPr>
            </w:pPr>
            <w:ins w:id="8366" w:author="Author">
              <w:r w:rsidRPr="00E73B40">
                <w:rPr>
                  <w:lang w:val="en-IE"/>
                </w:rPr>
                <w:t>Screen Description</w:t>
              </w:r>
            </w:ins>
          </w:p>
        </w:tc>
      </w:tr>
      <w:tr w:rsidR="0082785D" w:rsidRPr="00E73B40" w14:paraId="30A11469" w14:textId="77777777" w:rsidTr="00602A5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446FAF9" w14:textId="77777777" w:rsidR="0082785D" w:rsidRPr="00E73B40" w:rsidRDefault="0082785D" w:rsidP="00602A55">
            <w:pPr>
              <w:jc w:val="right"/>
              <w:rPr>
                <w:lang w:val="en-IE"/>
              </w:rPr>
            </w:pPr>
            <w:ins w:id="8367" w:author="Author">
              <w:r w:rsidRPr="00E73B40">
                <w:rPr>
                  <w:lang w:val="en-IE"/>
                </w:rPr>
                <w:t>Display Name</w:t>
              </w:r>
            </w:ins>
          </w:p>
        </w:tc>
        <w:tc>
          <w:tcPr>
            <w:tcW w:w="7619" w:type="dxa"/>
          </w:tcPr>
          <w:p w14:paraId="5216E3B8"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68" w:author="Author">
              <w:r w:rsidRPr="00E73B40">
                <w:rPr>
                  <w:sz w:val="20"/>
                  <w:lang w:val="en-IE"/>
                </w:rPr>
                <w:t>Process name: Sales</w:t>
              </w:r>
            </w:ins>
          </w:p>
          <w:p w14:paraId="532AEBB3"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69" w:author="Author">
              <w:r w:rsidRPr="00E73B40">
                <w:rPr>
                  <w:sz w:val="20"/>
                  <w:lang w:val="en-IE"/>
                </w:rPr>
                <w:t>Step name: BT &amp; Eircom Installation details step</w:t>
              </w:r>
            </w:ins>
          </w:p>
        </w:tc>
      </w:tr>
    </w:tbl>
    <w:p w14:paraId="2E98C694" w14:textId="77777777" w:rsidR="0082785D" w:rsidRPr="00E73B40" w:rsidRDefault="0082785D" w:rsidP="0082785D">
      <w:pPr>
        <w:tabs>
          <w:tab w:val="clear" w:pos="567"/>
          <w:tab w:val="left" w:pos="6240"/>
        </w:tabs>
        <w:rPr>
          <w:lang w:val="en-IE"/>
        </w:rPr>
      </w:pPr>
      <w:r w:rsidRPr="00E73B40">
        <w:rPr>
          <w:lang w:val="en-IE"/>
        </w:rPr>
        <w:tab/>
      </w:r>
    </w:p>
    <w:tbl>
      <w:tblPr>
        <w:tblStyle w:val="CelFocus"/>
        <w:tblW w:w="0" w:type="auto"/>
        <w:tblLook w:val="04A0" w:firstRow="1" w:lastRow="0" w:firstColumn="1" w:lastColumn="0" w:noHBand="0" w:noVBand="1"/>
      </w:tblPr>
      <w:tblGrid>
        <w:gridCol w:w="2061"/>
        <w:gridCol w:w="1460"/>
        <w:gridCol w:w="3686"/>
        <w:gridCol w:w="1258"/>
        <w:gridCol w:w="1127"/>
      </w:tblGrid>
      <w:tr w:rsidR="0082785D" w:rsidRPr="00E73B40" w14:paraId="428D9E0D"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3606EBB7" w14:textId="77777777" w:rsidR="0082785D" w:rsidRPr="00E73B40" w:rsidRDefault="0082785D" w:rsidP="00602A55">
            <w:pPr>
              <w:rPr>
                <w:lang w:val="en-IE"/>
              </w:rPr>
            </w:pPr>
            <w:ins w:id="8370" w:author="Author">
              <w:r w:rsidRPr="00E73B40">
                <w:rPr>
                  <w:lang w:val="en-IE"/>
                </w:rPr>
                <w:t xml:space="preserve">Field Description </w:t>
              </w:r>
            </w:ins>
          </w:p>
        </w:tc>
      </w:tr>
      <w:tr w:rsidR="0082785D" w:rsidRPr="00E73B40" w14:paraId="5AB7FE58" w14:textId="77777777" w:rsidTr="00602A55">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DF53901" w14:textId="77777777" w:rsidR="0082785D" w:rsidRPr="00E73B40" w:rsidRDefault="0082785D" w:rsidP="00602A55">
            <w:pPr>
              <w:jc w:val="center"/>
              <w:rPr>
                <w:b w:val="0"/>
                <w:lang w:val="en-IE"/>
              </w:rPr>
            </w:pPr>
            <w:ins w:id="8371" w:author="Author">
              <w:r w:rsidRPr="00E73B40">
                <w:rPr>
                  <w:lang w:val="en-IE"/>
                </w:rPr>
                <w:t>Label</w:t>
              </w:r>
            </w:ins>
          </w:p>
        </w:tc>
        <w:tc>
          <w:tcPr>
            <w:tcW w:w="1460" w:type="dxa"/>
            <w:shd w:val="clear" w:color="auto" w:fill="D8D7D5"/>
          </w:tcPr>
          <w:p w14:paraId="5398C4D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72" w:author="Author">
              <w:r w:rsidRPr="00E73B40">
                <w:rPr>
                  <w:b/>
                  <w:lang w:val="en-IE"/>
                </w:rPr>
                <w:t>Type</w:t>
              </w:r>
            </w:ins>
          </w:p>
        </w:tc>
        <w:tc>
          <w:tcPr>
            <w:tcW w:w="3686" w:type="dxa"/>
            <w:shd w:val="clear" w:color="auto" w:fill="D8D7D5"/>
          </w:tcPr>
          <w:p w14:paraId="26C5228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73" w:author="Author">
              <w:r w:rsidRPr="00E73B40">
                <w:rPr>
                  <w:b/>
                  <w:lang w:val="en-IE"/>
                </w:rPr>
                <w:t>Description</w:t>
              </w:r>
              <w:r w:rsidRPr="00E73B40">
                <w:rPr>
                  <w:b/>
                  <w:lang w:val="en-IE"/>
                </w:rPr>
                <w:br/>
              </w:r>
            </w:ins>
          </w:p>
        </w:tc>
        <w:tc>
          <w:tcPr>
            <w:tcW w:w="1258" w:type="dxa"/>
            <w:shd w:val="clear" w:color="auto" w:fill="D8D7D5"/>
          </w:tcPr>
          <w:p w14:paraId="73CAA9D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74" w:author="Author">
              <w:r w:rsidRPr="00E73B40">
                <w:rPr>
                  <w:b/>
                  <w:lang w:val="en-IE"/>
                </w:rPr>
                <w:t>Read Only</w:t>
              </w:r>
            </w:ins>
          </w:p>
        </w:tc>
        <w:tc>
          <w:tcPr>
            <w:tcW w:w="1127" w:type="dxa"/>
            <w:shd w:val="clear" w:color="auto" w:fill="D8D7D5"/>
          </w:tcPr>
          <w:p w14:paraId="40E2DFFF"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75" w:author="Author">
              <w:r w:rsidRPr="00E73B40">
                <w:rPr>
                  <w:b/>
                  <w:lang w:val="en-IE"/>
                </w:rPr>
                <w:t>Mandatory</w:t>
              </w:r>
            </w:ins>
          </w:p>
        </w:tc>
      </w:tr>
      <w:tr w:rsidR="0082785D" w:rsidRPr="00E73B40" w14:paraId="6732447E" w14:textId="77777777" w:rsidTr="00602A5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FA56576" w14:textId="77777777" w:rsidR="0082785D" w:rsidRPr="00E73B40" w:rsidRDefault="0082785D" w:rsidP="00602A55">
            <w:pPr>
              <w:spacing w:before="40" w:after="40" w:line="240" w:lineRule="exact"/>
              <w:jc w:val="left"/>
              <w:rPr>
                <w:sz w:val="20"/>
                <w:lang w:val="en-IE"/>
              </w:rPr>
            </w:pPr>
            <w:ins w:id="8376" w:author="Author">
              <w:r w:rsidRPr="00E73B40">
                <w:rPr>
                  <w:sz w:val="20"/>
                  <w:lang w:val="en-IE"/>
                </w:rPr>
                <w:t>Input area</w:t>
              </w:r>
            </w:ins>
          </w:p>
        </w:tc>
      </w:tr>
      <w:tr w:rsidR="0082785D" w:rsidRPr="00E73B40" w14:paraId="0155B10A"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0E7A93CE" w14:textId="77777777" w:rsidR="0082785D" w:rsidRPr="00E73B40" w:rsidRDefault="0082785D" w:rsidP="00602A55">
            <w:pPr>
              <w:spacing w:before="40" w:after="40" w:line="240" w:lineRule="exact"/>
              <w:jc w:val="left"/>
              <w:rPr>
                <w:sz w:val="20"/>
                <w:lang w:val="en-IE"/>
              </w:rPr>
            </w:pPr>
            <w:ins w:id="8377" w:author="Author">
              <w:r w:rsidRPr="00E73B40">
                <w:rPr>
                  <w:sz w:val="20"/>
                  <w:lang w:val="en-IE"/>
                </w:rPr>
                <w:t>Address</w:t>
              </w:r>
            </w:ins>
          </w:p>
        </w:tc>
        <w:tc>
          <w:tcPr>
            <w:tcW w:w="1460" w:type="dxa"/>
            <w:vAlign w:val="top"/>
          </w:tcPr>
          <w:p w14:paraId="0F850D3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78" w:author="Author">
              <w:r w:rsidRPr="00E73B40">
                <w:rPr>
                  <w:sz w:val="20"/>
                  <w:lang w:val="en-IE"/>
                </w:rPr>
                <w:t>Label</w:t>
              </w:r>
            </w:ins>
          </w:p>
        </w:tc>
        <w:tc>
          <w:tcPr>
            <w:tcW w:w="3686" w:type="dxa"/>
            <w:vAlign w:val="top"/>
          </w:tcPr>
          <w:p w14:paraId="7E59E15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79" w:author="Author">
              <w:r w:rsidRPr="00E73B40">
                <w:rPr>
                  <w:sz w:val="20"/>
                  <w:lang w:val="en-IE"/>
                </w:rPr>
                <w:t>Installation address, captured on the Serviceability process.</w:t>
              </w:r>
            </w:ins>
          </w:p>
        </w:tc>
        <w:tc>
          <w:tcPr>
            <w:tcW w:w="1258" w:type="dxa"/>
            <w:vAlign w:val="top"/>
          </w:tcPr>
          <w:p w14:paraId="5926639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0" w:author="Author">
              <w:r w:rsidRPr="00E73B40">
                <w:rPr>
                  <w:sz w:val="20"/>
                  <w:lang w:val="en-IE"/>
                </w:rPr>
                <w:t>-</w:t>
              </w:r>
            </w:ins>
          </w:p>
        </w:tc>
        <w:tc>
          <w:tcPr>
            <w:tcW w:w="1127" w:type="dxa"/>
            <w:vAlign w:val="top"/>
          </w:tcPr>
          <w:p w14:paraId="30C7F02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1" w:author="Author">
              <w:r w:rsidRPr="00E73B40">
                <w:rPr>
                  <w:sz w:val="20"/>
                  <w:lang w:val="en-IE"/>
                </w:rPr>
                <w:t>-</w:t>
              </w:r>
            </w:ins>
          </w:p>
        </w:tc>
      </w:tr>
      <w:tr w:rsidR="0082785D" w:rsidRPr="00E73B40" w14:paraId="295A943B"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4F757312" w14:textId="77777777" w:rsidR="0082785D" w:rsidRPr="00E73B40" w:rsidRDefault="0082785D" w:rsidP="00602A55">
            <w:pPr>
              <w:spacing w:before="40" w:after="40" w:line="240" w:lineRule="exact"/>
              <w:jc w:val="left"/>
              <w:rPr>
                <w:sz w:val="20"/>
                <w:lang w:val="en-IE"/>
              </w:rPr>
            </w:pPr>
            <w:ins w:id="8382" w:author="Author">
              <w:r w:rsidRPr="00E73B40">
                <w:rPr>
                  <w:sz w:val="20"/>
                  <w:lang w:val="en-IE"/>
                </w:rPr>
                <w:t>Name</w:t>
              </w:r>
            </w:ins>
          </w:p>
        </w:tc>
        <w:tc>
          <w:tcPr>
            <w:tcW w:w="1460" w:type="dxa"/>
            <w:vAlign w:val="top"/>
          </w:tcPr>
          <w:p w14:paraId="67CC5A5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3" w:author="Author">
              <w:r w:rsidRPr="00E73B40">
                <w:rPr>
                  <w:sz w:val="20"/>
                  <w:lang w:val="en-IE"/>
                </w:rPr>
                <w:t>Textbox</w:t>
              </w:r>
            </w:ins>
          </w:p>
        </w:tc>
        <w:tc>
          <w:tcPr>
            <w:tcW w:w="3686" w:type="dxa"/>
            <w:vAlign w:val="top"/>
          </w:tcPr>
          <w:p w14:paraId="25B2E15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4" w:author="Author">
              <w:r w:rsidRPr="00E73B40">
                <w:rPr>
                  <w:sz w:val="20"/>
                  <w:lang w:val="en-IE"/>
                </w:rPr>
                <w:t>Contact name for the installation of the fixed service.</w:t>
              </w:r>
            </w:ins>
          </w:p>
        </w:tc>
        <w:tc>
          <w:tcPr>
            <w:tcW w:w="1258" w:type="dxa"/>
            <w:vAlign w:val="top"/>
          </w:tcPr>
          <w:p w14:paraId="5A7BE51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5" w:author="Author">
              <w:r w:rsidRPr="00E73B40">
                <w:rPr>
                  <w:sz w:val="20"/>
                  <w:lang w:val="en-IE"/>
                </w:rPr>
                <w:t>No</w:t>
              </w:r>
            </w:ins>
          </w:p>
        </w:tc>
        <w:tc>
          <w:tcPr>
            <w:tcW w:w="1127" w:type="dxa"/>
            <w:vAlign w:val="top"/>
          </w:tcPr>
          <w:p w14:paraId="5E10109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6" w:author="Author">
              <w:r w:rsidRPr="00E73B40">
                <w:rPr>
                  <w:sz w:val="20"/>
                  <w:lang w:val="en-IE"/>
                </w:rPr>
                <w:t>No</w:t>
              </w:r>
            </w:ins>
          </w:p>
        </w:tc>
      </w:tr>
      <w:tr w:rsidR="0082785D" w:rsidRPr="00E73B40" w14:paraId="43C2CE95"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12F56790" w14:textId="77777777" w:rsidR="0082785D" w:rsidRPr="00E73B40" w:rsidRDefault="0082785D" w:rsidP="00602A55">
            <w:pPr>
              <w:spacing w:before="40" w:after="40" w:line="240" w:lineRule="exact"/>
              <w:jc w:val="left"/>
              <w:rPr>
                <w:sz w:val="20"/>
                <w:lang w:val="en-IE"/>
              </w:rPr>
            </w:pPr>
            <w:ins w:id="8387" w:author="Author">
              <w:r w:rsidRPr="00E73B40">
                <w:rPr>
                  <w:sz w:val="20"/>
                  <w:lang w:val="en-IE"/>
                </w:rPr>
                <w:lastRenderedPageBreak/>
                <w:t>Phone number</w:t>
              </w:r>
            </w:ins>
          </w:p>
        </w:tc>
        <w:tc>
          <w:tcPr>
            <w:tcW w:w="1460" w:type="dxa"/>
            <w:vAlign w:val="top"/>
          </w:tcPr>
          <w:p w14:paraId="6B92C7C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8" w:author="Author">
              <w:r w:rsidRPr="00E73B40">
                <w:rPr>
                  <w:sz w:val="20"/>
                  <w:lang w:val="en-IE"/>
                </w:rPr>
                <w:t>Textbox</w:t>
              </w:r>
            </w:ins>
          </w:p>
        </w:tc>
        <w:tc>
          <w:tcPr>
            <w:tcW w:w="3686" w:type="dxa"/>
            <w:vAlign w:val="top"/>
          </w:tcPr>
          <w:p w14:paraId="79069CD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9" w:author="Author">
              <w:r w:rsidRPr="00E73B40">
                <w:rPr>
                  <w:sz w:val="20"/>
                  <w:lang w:val="en-IE"/>
                </w:rPr>
                <w:t>Contact phone number for the installation of the fixed service.</w:t>
              </w:r>
            </w:ins>
          </w:p>
        </w:tc>
        <w:tc>
          <w:tcPr>
            <w:tcW w:w="1258" w:type="dxa"/>
            <w:vAlign w:val="top"/>
          </w:tcPr>
          <w:p w14:paraId="0DBBE1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0" w:author="Author">
              <w:r w:rsidRPr="00E73B40">
                <w:rPr>
                  <w:sz w:val="20"/>
                  <w:lang w:val="en-IE"/>
                </w:rPr>
                <w:t>No</w:t>
              </w:r>
            </w:ins>
          </w:p>
        </w:tc>
        <w:tc>
          <w:tcPr>
            <w:tcW w:w="1127" w:type="dxa"/>
            <w:vAlign w:val="top"/>
          </w:tcPr>
          <w:p w14:paraId="7BB4022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1" w:author="Author">
              <w:r w:rsidRPr="00E73B40">
                <w:rPr>
                  <w:sz w:val="20"/>
                  <w:lang w:val="en-IE"/>
                </w:rPr>
                <w:t>No</w:t>
              </w:r>
            </w:ins>
          </w:p>
        </w:tc>
      </w:tr>
      <w:tr w:rsidR="0082785D" w:rsidRPr="00E73B40" w14:paraId="78CFF870"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237C0A44" w14:textId="77777777" w:rsidR="0082785D" w:rsidRPr="00E73B40" w:rsidRDefault="0082785D" w:rsidP="00602A55">
            <w:pPr>
              <w:spacing w:before="40" w:after="40" w:line="240" w:lineRule="exact"/>
              <w:jc w:val="left"/>
              <w:rPr>
                <w:sz w:val="20"/>
                <w:lang w:val="en-IE"/>
              </w:rPr>
            </w:pPr>
            <w:ins w:id="8392" w:author="Author">
              <w:r w:rsidRPr="00E73B40">
                <w:rPr>
                  <w:sz w:val="20"/>
                  <w:lang w:val="en-IE"/>
                </w:rPr>
                <w:t>Installation appointment</w:t>
              </w:r>
            </w:ins>
          </w:p>
        </w:tc>
        <w:tc>
          <w:tcPr>
            <w:tcW w:w="1460" w:type="dxa"/>
            <w:vAlign w:val="top"/>
          </w:tcPr>
          <w:p w14:paraId="68A287E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3" w:author="Author">
              <w:r w:rsidRPr="00E73B40">
                <w:rPr>
                  <w:sz w:val="20"/>
                  <w:lang w:val="en-IE"/>
                </w:rPr>
                <w:t>Calendar</w:t>
              </w:r>
            </w:ins>
          </w:p>
        </w:tc>
        <w:tc>
          <w:tcPr>
            <w:tcW w:w="3686" w:type="dxa"/>
            <w:vAlign w:val="top"/>
          </w:tcPr>
          <w:p w14:paraId="3E44816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4" w:author="Author">
              <w:r w:rsidRPr="00E73B40">
                <w:rPr>
                  <w:sz w:val="20"/>
                  <w:lang w:val="en-IE"/>
                </w:rPr>
                <w:t>List of available slots for the technician visit, only applicable if the chosen provider is SIRO.</w:t>
              </w:r>
            </w:ins>
          </w:p>
          <w:p w14:paraId="6525607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5" w:author="Author">
              <w:r w:rsidRPr="00E73B40">
                <w:rPr>
                  <w:sz w:val="20"/>
                  <w:lang w:val="en-IE"/>
                </w:rPr>
                <w:t>For non-SIRO, UFE will schedule with +3 days, on a pre-defined slots for AM or PM.</w:t>
              </w:r>
            </w:ins>
          </w:p>
        </w:tc>
        <w:tc>
          <w:tcPr>
            <w:tcW w:w="1258" w:type="dxa"/>
            <w:vAlign w:val="top"/>
          </w:tcPr>
          <w:p w14:paraId="65F2FF2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6" w:author="Author">
              <w:r w:rsidRPr="00E73B40">
                <w:rPr>
                  <w:sz w:val="20"/>
                  <w:lang w:val="en-IE"/>
                </w:rPr>
                <w:t>No</w:t>
              </w:r>
            </w:ins>
          </w:p>
        </w:tc>
        <w:tc>
          <w:tcPr>
            <w:tcW w:w="1127" w:type="dxa"/>
            <w:vAlign w:val="top"/>
          </w:tcPr>
          <w:p w14:paraId="3633B5B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7" w:author="Author">
              <w:r w:rsidRPr="00E73B40">
                <w:rPr>
                  <w:sz w:val="20"/>
                  <w:lang w:val="en-IE"/>
                </w:rPr>
                <w:t>Yes</w:t>
              </w:r>
            </w:ins>
          </w:p>
        </w:tc>
      </w:tr>
      <w:tr w:rsidR="0082785D" w:rsidRPr="00E73B40" w14:paraId="7C39C7AD"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5D7AC64A" w14:textId="77777777" w:rsidR="0082785D" w:rsidRPr="00E73B40" w:rsidRDefault="0082785D" w:rsidP="00602A55">
            <w:pPr>
              <w:spacing w:before="40" w:after="40" w:line="240" w:lineRule="exact"/>
              <w:jc w:val="left"/>
              <w:rPr>
                <w:sz w:val="20"/>
                <w:lang w:val="en-IE"/>
              </w:rPr>
            </w:pPr>
            <w:ins w:id="8398" w:author="Author">
              <w:r w:rsidRPr="00E73B40">
                <w:rPr>
                  <w:sz w:val="20"/>
                  <w:lang w:val="en-IE"/>
                </w:rPr>
                <w:t>Observations</w:t>
              </w:r>
            </w:ins>
          </w:p>
        </w:tc>
        <w:tc>
          <w:tcPr>
            <w:tcW w:w="1460" w:type="dxa"/>
            <w:vAlign w:val="top"/>
          </w:tcPr>
          <w:p w14:paraId="4A15EA6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9" w:author="Author">
              <w:r w:rsidRPr="00E73B40">
                <w:rPr>
                  <w:sz w:val="20"/>
                  <w:lang w:val="en-IE"/>
                </w:rPr>
                <w:t>Text</w:t>
              </w:r>
              <w:r>
                <w:rPr>
                  <w:sz w:val="20"/>
                  <w:lang w:val="en-IE"/>
                </w:rPr>
                <w:t xml:space="preserve"> </w:t>
              </w:r>
              <w:r w:rsidRPr="00E73B40">
                <w:rPr>
                  <w:sz w:val="20"/>
                  <w:lang w:val="en-IE"/>
                </w:rPr>
                <w:t>area</w:t>
              </w:r>
            </w:ins>
          </w:p>
        </w:tc>
        <w:tc>
          <w:tcPr>
            <w:tcW w:w="3686" w:type="dxa"/>
            <w:vAlign w:val="top"/>
          </w:tcPr>
          <w:p w14:paraId="45CE9CB4" w14:textId="29FB4695" w:rsidR="0082785D" w:rsidRPr="00E73B40" w:rsidDel="00707AF6" w:rsidRDefault="0082785D" w:rsidP="00707AF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8400" w:author="Author"/>
                <w:sz w:val="20"/>
                <w:lang w:val="en-IE"/>
              </w:rPr>
            </w:pPr>
            <w:ins w:id="8401" w:author="Author">
              <w:r w:rsidRPr="00E73B40">
                <w:rPr>
                  <w:sz w:val="20"/>
                  <w:lang w:val="en-IE"/>
                </w:rPr>
                <w:t>Notes to be sent to the provider.</w:t>
              </w:r>
            </w:ins>
          </w:p>
          <w:p w14:paraId="225E8813" w14:textId="27CF7BAD" w:rsidR="0082785D" w:rsidRPr="00E73B40" w:rsidRDefault="0082785D" w:rsidP="00707AF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2" w:author="Author">
              <w:del w:id="8403" w:author="Author">
                <w:r w:rsidRPr="00E73B40" w:rsidDel="00707AF6">
                  <w:rPr>
                    <w:sz w:val="20"/>
                    <w:lang w:val="en-IE"/>
                  </w:rPr>
                  <w:delText>Only available if the provider is SIRO.</w:delText>
                </w:r>
              </w:del>
            </w:ins>
          </w:p>
        </w:tc>
        <w:tc>
          <w:tcPr>
            <w:tcW w:w="1258" w:type="dxa"/>
            <w:vAlign w:val="top"/>
          </w:tcPr>
          <w:p w14:paraId="1F96FCD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4" w:author="Author">
              <w:r w:rsidRPr="00E73B40">
                <w:rPr>
                  <w:sz w:val="20"/>
                  <w:lang w:val="en-IE"/>
                </w:rPr>
                <w:t>No</w:t>
              </w:r>
            </w:ins>
          </w:p>
        </w:tc>
        <w:tc>
          <w:tcPr>
            <w:tcW w:w="1127" w:type="dxa"/>
            <w:vAlign w:val="top"/>
          </w:tcPr>
          <w:p w14:paraId="7E6ED04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5" w:author="Author">
              <w:r w:rsidRPr="00E73B40">
                <w:rPr>
                  <w:sz w:val="20"/>
                  <w:lang w:val="en-IE"/>
                </w:rPr>
                <w:t>No</w:t>
              </w:r>
            </w:ins>
          </w:p>
        </w:tc>
      </w:tr>
      <w:tr w:rsidR="0082785D" w:rsidRPr="00E73B40" w14:paraId="6889A966" w14:textId="77777777" w:rsidTr="00602A5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FAE308E" w14:textId="77777777" w:rsidR="0082785D" w:rsidRPr="00E73B40" w:rsidRDefault="0082785D" w:rsidP="00602A55">
            <w:pPr>
              <w:spacing w:before="40" w:after="40" w:line="240" w:lineRule="exact"/>
              <w:jc w:val="left"/>
              <w:rPr>
                <w:sz w:val="20"/>
                <w:lang w:val="en-IE"/>
              </w:rPr>
            </w:pPr>
            <w:ins w:id="8406" w:author="Author">
              <w:r w:rsidRPr="00E73B40">
                <w:rPr>
                  <w:sz w:val="20"/>
                  <w:lang w:val="en-IE"/>
                </w:rPr>
                <w:t>Actions area</w:t>
              </w:r>
            </w:ins>
          </w:p>
        </w:tc>
      </w:tr>
      <w:tr w:rsidR="0082785D" w:rsidRPr="00E73B40" w14:paraId="6AFEDD2F"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0434AAE4" w14:textId="77777777" w:rsidR="0082785D" w:rsidRPr="00E73B40" w:rsidRDefault="0082785D" w:rsidP="00602A55">
            <w:pPr>
              <w:spacing w:before="40" w:after="40" w:line="240" w:lineRule="exact"/>
              <w:jc w:val="left"/>
              <w:rPr>
                <w:sz w:val="20"/>
                <w:lang w:val="en-IE"/>
              </w:rPr>
            </w:pPr>
            <w:ins w:id="8407" w:author="Author">
              <w:r w:rsidRPr="00E73B40">
                <w:rPr>
                  <w:sz w:val="20"/>
                  <w:lang w:val="en-IE"/>
                </w:rPr>
                <w:t>Previous</w:t>
              </w:r>
            </w:ins>
          </w:p>
        </w:tc>
        <w:tc>
          <w:tcPr>
            <w:tcW w:w="1460" w:type="dxa"/>
            <w:vAlign w:val="top"/>
          </w:tcPr>
          <w:p w14:paraId="738C917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8" w:author="Author">
              <w:r w:rsidRPr="00E73B40">
                <w:rPr>
                  <w:sz w:val="20"/>
                  <w:lang w:val="en-IE"/>
                </w:rPr>
                <w:t>Button</w:t>
              </w:r>
            </w:ins>
          </w:p>
        </w:tc>
        <w:tc>
          <w:tcPr>
            <w:tcW w:w="3686" w:type="dxa"/>
            <w:vAlign w:val="top"/>
          </w:tcPr>
          <w:p w14:paraId="72B57B9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9" w:author="Author">
              <w:r w:rsidRPr="00E73B40">
                <w:rPr>
                  <w:sz w:val="20"/>
                  <w:lang w:val="en-IE"/>
                </w:rPr>
                <w:t>Go back to the previous step.</w:t>
              </w:r>
            </w:ins>
          </w:p>
        </w:tc>
        <w:tc>
          <w:tcPr>
            <w:tcW w:w="1258" w:type="dxa"/>
            <w:vAlign w:val="top"/>
          </w:tcPr>
          <w:p w14:paraId="375419C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0" w:author="Author">
              <w:r w:rsidRPr="00E73B40">
                <w:rPr>
                  <w:sz w:val="20"/>
                  <w:lang w:val="en-IE"/>
                </w:rPr>
                <w:t>-</w:t>
              </w:r>
            </w:ins>
          </w:p>
        </w:tc>
        <w:tc>
          <w:tcPr>
            <w:tcW w:w="1127" w:type="dxa"/>
            <w:vAlign w:val="top"/>
          </w:tcPr>
          <w:p w14:paraId="306D450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1" w:author="Author">
              <w:r w:rsidRPr="00E73B40">
                <w:rPr>
                  <w:sz w:val="20"/>
                  <w:lang w:val="en-IE"/>
                </w:rPr>
                <w:t>-</w:t>
              </w:r>
            </w:ins>
          </w:p>
        </w:tc>
      </w:tr>
      <w:tr w:rsidR="0082785D" w:rsidRPr="00E73B40" w14:paraId="2DC4C1E8"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4E784FA1" w14:textId="77777777" w:rsidR="0082785D" w:rsidRPr="00E73B40" w:rsidRDefault="0082785D" w:rsidP="00602A55">
            <w:pPr>
              <w:spacing w:before="40" w:after="40" w:line="240" w:lineRule="exact"/>
              <w:jc w:val="left"/>
              <w:rPr>
                <w:sz w:val="20"/>
                <w:lang w:val="en-IE"/>
              </w:rPr>
            </w:pPr>
            <w:ins w:id="8412" w:author="Author">
              <w:r w:rsidRPr="00E73B40">
                <w:rPr>
                  <w:sz w:val="20"/>
                  <w:lang w:val="en-IE"/>
                </w:rPr>
                <w:t>Next</w:t>
              </w:r>
            </w:ins>
          </w:p>
        </w:tc>
        <w:tc>
          <w:tcPr>
            <w:tcW w:w="1460" w:type="dxa"/>
            <w:vAlign w:val="top"/>
          </w:tcPr>
          <w:p w14:paraId="7893C18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3" w:author="Author">
              <w:r w:rsidRPr="00E73B40">
                <w:rPr>
                  <w:sz w:val="20"/>
                  <w:lang w:val="en-IE"/>
                </w:rPr>
                <w:t>Button</w:t>
              </w:r>
            </w:ins>
          </w:p>
        </w:tc>
        <w:tc>
          <w:tcPr>
            <w:tcW w:w="3686" w:type="dxa"/>
            <w:vAlign w:val="top"/>
          </w:tcPr>
          <w:p w14:paraId="57755E4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4" w:author="Author">
              <w:r w:rsidRPr="00E73B40">
                <w:rPr>
                  <w:sz w:val="20"/>
                  <w:lang w:val="en-IE"/>
                </w:rPr>
                <w:t>Sends user to the next step.</w:t>
              </w:r>
            </w:ins>
          </w:p>
        </w:tc>
        <w:tc>
          <w:tcPr>
            <w:tcW w:w="1258" w:type="dxa"/>
            <w:vAlign w:val="top"/>
          </w:tcPr>
          <w:p w14:paraId="4CAE564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5" w:author="Author">
              <w:r w:rsidRPr="00E73B40">
                <w:rPr>
                  <w:sz w:val="20"/>
                  <w:lang w:val="en-IE"/>
                </w:rPr>
                <w:t>-</w:t>
              </w:r>
            </w:ins>
          </w:p>
        </w:tc>
        <w:tc>
          <w:tcPr>
            <w:tcW w:w="1127" w:type="dxa"/>
            <w:vAlign w:val="top"/>
          </w:tcPr>
          <w:p w14:paraId="5731D4F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6" w:author="Author">
              <w:r w:rsidRPr="00E73B40">
                <w:rPr>
                  <w:sz w:val="20"/>
                  <w:lang w:val="en-IE"/>
                </w:rPr>
                <w:t>-</w:t>
              </w:r>
            </w:ins>
          </w:p>
        </w:tc>
      </w:tr>
    </w:tbl>
    <w:p w14:paraId="704FAC82" w14:textId="4A477BDA" w:rsidR="0082785D" w:rsidRPr="00E73B40" w:rsidRDefault="00F3280A" w:rsidP="00F3280A">
      <w:pPr>
        <w:pStyle w:val="Heading4"/>
        <w:rPr>
          <w:lang w:val="en-IE"/>
        </w:rPr>
      </w:pPr>
      <w:ins w:id="8417" w:author="Author">
        <w:r w:rsidRPr="00E73B40">
          <w:rPr>
            <w:lang w:val="en-IE"/>
          </w:rPr>
          <w:t xml:space="preserve">Phase </w:t>
        </w:r>
        <w:r>
          <w:rPr>
            <w:lang w:val="en-IE"/>
          </w:rPr>
          <w:t>VII</w:t>
        </w:r>
        <w:r w:rsidR="000E1390">
          <w:rPr>
            <w:lang w:val="en-IE"/>
          </w:rPr>
          <w:t>I</w:t>
        </w:r>
        <w:r w:rsidRPr="00E73B40">
          <w:rPr>
            <w:lang w:val="en-IE"/>
          </w:rPr>
          <w:t xml:space="preserve"> – </w:t>
        </w:r>
        <w:r>
          <w:rPr>
            <w:lang w:val="en-IE"/>
          </w:rPr>
          <w:t>Delivery</w:t>
        </w:r>
      </w:ins>
    </w:p>
    <w:p w14:paraId="36761095" w14:textId="08D14B4F" w:rsidR="003B6C09" w:rsidRDefault="003B6C09" w:rsidP="003B6C09">
      <w:pPr>
        <w:rPr>
          <w:ins w:id="8418" w:author="Author"/>
          <w:lang w:val="en-IE"/>
        </w:rPr>
      </w:pPr>
      <w:ins w:id="8419" w:author="Author">
        <w:r w:rsidRPr="00E73B40">
          <w:rPr>
            <w:lang w:val="en-IE"/>
          </w:rPr>
          <w:t xml:space="preserve">Please refer to </w:t>
        </w:r>
        <w:r>
          <w:rPr>
            <w:i/>
            <w:lang w:val="en-IE"/>
          </w:rPr>
          <w:t>Delivery</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4A2B2BB4" w14:textId="5352B7B5" w:rsidR="00F3280A" w:rsidRDefault="00F3280A" w:rsidP="00F3280A">
      <w:pPr>
        <w:pStyle w:val="Heading4"/>
        <w:rPr>
          <w:ins w:id="8420" w:author="Author"/>
          <w:lang w:val="en-IE"/>
        </w:rPr>
      </w:pPr>
      <w:ins w:id="8421" w:author="Author">
        <w:r w:rsidRPr="00E73B40">
          <w:rPr>
            <w:lang w:val="en-IE"/>
          </w:rPr>
          <w:t xml:space="preserve">Phase </w:t>
        </w:r>
        <w:r w:rsidR="000E1390">
          <w:rPr>
            <w:lang w:val="en-IE"/>
          </w:rPr>
          <w:t>IX</w:t>
        </w:r>
        <w:r w:rsidRPr="00E73B40">
          <w:rPr>
            <w:lang w:val="en-IE"/>
          </w:rPr>
          <w:t xml:space="preserve"> – Confirmation</w:t>
        </w:r>
      </w:ins>
    </w:p>
    <w:p w14:paraId="7D2C9504" w14:textId="5CF107CD" w:rsidR="003B6C09" w:rsidRDefault="003B6C09" w:rsidP="003B6C09">
      <w:pPr>
        <w:rPr>
          <w:ins w:id="8422" w:author="Author"/>
          <w:lang w:val="en-IE"/>
        </w:rPr>
      </w:pPr>
      <w:ins w:id="8423" w:author="Author">
        <w:r w:rsidRPr="00E73B40">
          <w:rPr>
            <w:lang w:val="en-IE"/>
          </w:rPr>
          <w:t xml:space="preserve">Please refer to </w:t>
        </w:r>
        <w:r>
          <w:rPr>
            <w:i/>
            <w:lang w:val="en-IE"/>
          </w:rPr>
          <w:t>Confirmation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4BD5497D" w14:textId="275E8BF9" w:rsidR="00F3280A" w:rsidRDefault="00F3280A" w:rsidP="00F3280A">
      <w:pPr>
        <w:pStyle w:val="Heading4"/>
        <w:rPr>
          <w:ins w:id="8424" w:author="Author"/>
          <w:lang w:val="en-IE"/>
        </w:rPr>
      </w:pPr>
      <w:ins w:id="8425" w:author="Author">
        <w:r w:rsidRPr="00E73B40">
          <w:rPr>
            <w:lang w:val="en-IE"/>
          </w:rPr>
          <w:t xml:space="preserve">Phase </w:t>
        </w:r>
        <w:r>
          <w:rPr>
            <w:lang w:val="en-IE"/>
          </w:rPr>
          <w:t>X</w:t>
        </w:r>
        <w:r w:rsidRPr="00E73B40">
          <w:rPr>
            <w:lang w:val="en-IE"/>
          </w:rPr>
          <w:t xml:space="preserve"> – Contracts and documentation</w:t>
        </w:r>
      </w:ins>
    </w:p>
    <w:p w14:paraId="50BD518E" w14:textId="19273387" w:rsidR="003B6C09" w:rsidRDefault="003B6C09" w:rsidP="003B6C09">
      <w:pPr>
        <w:rPr>
          <w:ins w:id="8426" w:author="Author"/>
          <w:lang w:val="en-IE"/>
        </w:rPr>
      </w:pPr>
      <w:ins w:id="8427" w:author="Author">
        <w:r w:rsidRPr="00E73B40">
          <w:rPr>
            <w:lang w:val="en-IE"/>
          </w:rPr>
          <w:t xml:space="preserve">Please refer to </w:t>
        </w:r>
        <w:r>
          <w:rPr>
            <w:i/>
            <w:lang w:val="en-IE"/>
          </w:rPr>
          <w:t>Contracts and documentation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5AD56CA3" w14:textId="33E55111" w:rsidR="00F3280A" w:rsidRDefault="00F3280A" w:rsidP="00F3280A">
      <w:pPr>
        <w:pStyle w:val="Heading4"/>
        <w:rPr>
          <w:ins w:id="8428" w:author="Author"/>
          <w:lang w:val="en-IE"/>
        </w:rPr>
      </w:pPr>
      <w:ins w:id="8429" w:author="Author">
        <w:r w:rsidRPr="00E73B40">
          <w:rPr>
            <w:lang w:val="en-IE"/>
          </w:rPr>
          <w:t xml:space="preserve">Phase </w:t>
        </w:r>
        <w:r w:rsidR="007E16D7">
          <w:rPr>
            <w:lang w:val="en-IE"/>
          </w:rPr>
          <w:t>X</w:t>
        </w:r>
        <w:r w:rsidR="000E1390">
          <w:rPr>
            <w:lang w:val="en-IE"/>
          </w:rPr>
          <w:t>I</w:t>
        </w:r>
        <w:r w:rsidRPr="00E73B40">
          <w:rPr>
            <w:lang w:val="en-IE"/>
          </w:rPr>
          <w:t xml:space="preserve"> – </w:t>
        </w:r>
        <w:r>
          <w:rPr>
            <w:lang w:val="en-IE"/>
          </w:rPr>
          <w:t>Payment</w:t>
        </w:r>
      </w:ins>
    </w:p>
    <w:p w14:paraId="1EC9A98F" w14:textId="165506F1" w:rsidR="003B6C09" w:rsidRDefault="003B6C09" w:rsidP="003B6C09">
      <w:pPr>
        <w:rPr>
          <w:ins w:id="8430" w:author="Author"/>
          <w:lang w:val="en-IE"/>
        </w:rPr>
      </w:pPr>
      <w:ins w:id="8431" w:author="Author">
        <w:r w:rsidRPr="00E73B40">
          <w:rPr>
            <w:lang w:val="en-IE"/>
          </w:rPr>
          <w:t xml:space="preserve">Please refer to </w:t>
        </w:r>
        <w:r>
          <w:rPr>
            <w:i/>
            <w:lang w:val="en-IE"/>
          </w:rPr>
          <w:t>Payment</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75914BD8" w14:textId="7F63CE37" w:rsidR="00F3280A" w:rsidRDefault="00F3280A" w:rsidP="00F3280A">
      <w:pPr>
        <w:pStyle w:val="Heading4"/>
        <w:rPr>
          <w:ins w:id="8432" w:author="Author"/>
          <w:lang w:val="en-IE"/>
        </w:rPr>
      </w:pPr>
      <w:ins w:id="8433" w:author="Author">
        <w:r w:rsidRPr="00E73B40">
          <w:rPr>
            <w:lang w:val="en-IE"/>
          </w:rPr>
          <w:t xml:space="preserve">Phase </w:t>
        </w:r>
        <w:r w:rsidR="007E16D7">
          <w:rPr>
            <w:lang w:val="en-IE"/>
          </w:rPr>
          <w:t>X</w:t>
        </w:r>
        <w:r w:rsidR="000E1390">
          <w:rPr>
            <w:lang w:val="en-IE"/>
          </w:rPr>
          <w:t>I</w:t>
        </w:r>
        <w:r w:rsidR="007E16D7">
          <w:rPr>
            <w:lang w:val="en-IE"/>
          </w:rPr>
          <w:t>I</w:t>
        </w:r>
        <w:r>
          <w:rPr>
            <w:lang w:val="en-IE"/>
          </w:rPr>
          <w:t xml:space="preserve"> – Conclusion</w:t>
        </w:r>
      </w:ins>
    </w:p>
    <w:p w14:paraId="2DA06878" w14:textId="029805E0" w:rsidR="003B6C09" w:rsidRDefault="003B6C09" w:rsidP="003B6C09">
      <w:pPr>
        <w:rPr>
          <w:ins w:id="8434" w:author="Author"/>
          <w:lang w:val="en-IE"/>
        </w:rPr>
      </w:pPr>
      <w:ins w:id="8435" w:author="Author">
        <w:r w:rsidRPr="00E73B40">
          <w:rPr>
            <w:lang w:val="en-IE"/>
          </w:rPr>
          <w:t xml:space="preserve">Please refer to </w:t>
        </w:r>
        <w:r>
          <w:rPr>
            <w:i/>
            <w:lang w:val="en-IE"/>
          </w:rPr>
          <w:t>Conclusion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61584B82" w14:textId="77777777" w:rsidR="003E33DD" w:rsidRPr="00E73B40" w:rsidRDefault="003E33DD" w:rsidP="003E33DD">
      <w:pPr>
        <w:rPr>
          <w:lang w:val="en-IE"/>
        </w:rPr>
      </w:pPr>
    </w:p>
    <w:p w14:paraId="29A66DA5" w14:textId="26646893" w:rsidR="00C26E56" w:rsidRPr="00E73B40" w:rsidRDefault="00C26E56" w:rsidP="00C26E56">
      <w:pPr>
        <w:pStyle w:val="Heading3"/>
        <w:rPr>
          <w:lang w:val="en-IE"/>
        </w:rPr>
      </w:pPr>
      <w:bookmarkStart w:id="8436" w:name="_Toc471232971"/>
      <w:r w:rsidRPr="00E73B40">
        <w:rPr>
          <w:lang w:val="en-IE"/>
        </w:rPr>
        <w:t>BS #</w:t>
      </w:r>
      <w:r w:rsidR="003E33DD" w:rsidRPr="00E73B40">
        <w:rPr>
          <w:lang w:val="en-IE"/>
        </w:rPr>
        <w:t>3</w:t>
      </w:r>
      <w:r w:rsidRPr="00E73B40">
        <w:rPr>
          <w:lang w:val="en-IE"/>
        </w:rPr>
        <w:t xml:space="preserve">: </w:t>
      </w:r>
      <w:r w:rsidR="003E33DD" w:rsidRPr="00E73B40">
        <w:rPr>
          <w:lang w:val="en-IE"/>
        </w:rPr>
        <w:t>Buy a</w:t>
      </w:r>
      <w:r w:rsidR="000844C2" w:rsidRPr="00E73B40">
        <w:rPr>
          <w:lang w:val="en-IE"/>
        </w:rPr>
        <w:t>n</w:t>
      </w:r>
      <w:r w:rsidR="003E33DD" w:rsidRPr="00E73B40">
        <w:rPr>
          <w:lang w:val="en-IE"/>
        </w:rPr>
        <w:t xml:space="preserve"> equipment</w:t>
      </w:r>
      <w:bookmarkEnd w:id="8436"/>
    </w:p>
    <w:p w14:paraId="4A278DF3" w14:textId="280ACFE7" w:rsidR="003E33DD" w:rsidRPr="00E73B40" w:rsidRDefault="003E33DD" w:rsidP="003E33DD">
      <w:pPr>
        <w:pStyle w:val="Heading4"/>
        <w:rPr>
          <w:lang w:val="en-IE"/>
        </w:rPr>
      </w:pPr>
      <w:r w:rsidRPr="00E73B40">
        <w:rPr>
          <w:lang w:val="en-IE"/>
        </w:rPr>
        <w:t>Phase I – Products selection</w:t>
      </w:r>
    </w:p>
    <w:p w14:paraId="2D531B25" w14:textId="77777777" w:rsidR="00BE24D6" w:rsidRDefault="00BE24D6" w:rsidP="001D68ED">
      <w:pPr>
        <w:rPr>
          <w:b/>
          <w:bCs/>
          <w:i/>
          <w:iCs/>
          <w:color w:val="C00000"/>
          <w:sz w:val="20"/>
          <w:lang w:val="en-IE"/>
        </w:rPr>
      </w:pPr>
      <w:r w:rsidRPr="00BE24D6">
        <w:rPr>
          <w:b/>
          <w:bCs/>
          <w:i/>
          <w:iCs/>
          <w:color w:val="C00000"/>
          <w:sz w:val="20"/>
          <w:lang w:val="en-IE"/>
        </w:rPr>
        <w:t>Select type of offer step</w:t>
      </w:r>
    </w:p>
    <w:p w14:paraId="5767895B" w14:textId="4C77E73E" w:rsidR="001D68ED" w:rsidRPr="00E73B40" w:rsidRDefault="001D68ED" w:rsidP="001D68ED">
      <w:pPr>
        <w:rPr>
          <w:lang w:val="en-IE"/>
        </w:rPr>
      </w:pPr>
      <w:r w:rsidRPr="00E73B40">
        <w:rPr>
          <w:lang w:val="en-IE"/>
        </w:rPr>
        <w:t xml:space="preserve">Please refer to </w:t>
      </w:r>
      <w:r w:rsidR="00BE24D6" w:rsidRPr="00BE24D6">
        <w:rPr>
          <w:i/>
          <w:lang w:val="en-IE"/>
        </w:rPr>
        <w:t>Select type of offer step</w:t>
      </w:r>
      <w:r w:rsidR="00BE24D6">
        <w:rPr>
          <w:i/>
          <w:lang w:val="en-IE"/>
        </w:rPr>
        <w:t xml:space="preserve"> </w:t>
      </w:r>
      <w:r w:rsidRPr="00E73B40">
        <w:rPr>
          <w:lang w:val="en-IE"/>
        </w:rPr>
        <w:t xml:space="preserve">screen specification on </w:t>
      </w:r>
      <w:r w:rsidRPr="00E73B40">
        <w:rPr>
          <w:i/>
          <w:lang w:val="en-IE"/>
        </w:rPr>
        <w:t>BS #1: Subscribe a mobile offer</w:t>
      </w:r>
      <w:r w:rsidRPr="00E73B40">
        <w:rPr>
          <w:lang w:val="en-IE"/>
        </w:rPr>
        <w:t>.</w:t>
      </w:r>
    </w:p>
    <w:p w14:paraId="59B2B6AE" w14:textId="77777777" w:rsidR="003E33DD" w:rsidRPr="00E73B40" w:rsidRDefault="003E33DD" w:rsidP="003E33DD">
      <w:pPr>
        <w:rPr>
          <w:lang w:val="en-IE"/>
        </w:rPr>
      </w:pPr>
    </w:p>
    <w:p w14:paraId="6F67CC24" w14:textId="12C9CF8D" w:rsidR="00C26E56" w:rsidRPr="00E73B40" w:rsidRDefault="003E33DD" w:rsidP="00C26E56">
      <w:pPr>
        <w:pStyle w:val="Heading3"/>
        <w:rPr>
          <w:lang w:val="en-IE"/>
        </w:rPr>
      </w:pPr>
      <w:bookmarkStart w:id="8437" w:name="_Toc471232972"/>
      <w:r w:rsidRPr="00E73B40">
        <w:rPr>
          <w:lang w:val="en-IE"/>
        </w:rPr>
        <w:t>BS #4</w:t>
      </w:r>
      <w:r w:rsidR="00C26E56" w:rsidRPr="00E73B40">
        <w:rPr>
          <w:lang w:val="en-IE"/>
        </w:rPr>
        <w:t>: Buy a</w:t>
      </w:r>
      <w:r w:rsidRPr="00E73B40">
        <w:rPr>
          <w:lang w:val="en-IE"/>
        </w:rPr>
        <w:t>n</w:t>
      </w:r>
      <w:r w:rsidR="00C26E56" w:rsidRPr="00E73B40">
        <w:rPr>
          <w:lang w:val="en-IE"/>
        </w:rPr>
        <w:t xml:space="preserve"> </w:t>
      </w:r>
      <w:r w:rsidRPr="00E73B40">
        <w:rPr>
          <w:lang w:val="en-IE"/>
        </w:rPr>
        <w:t>accessory</w:t>
      </w:r>
      <w:bookmarkEnd w:id="8437"/>
    </w:p>
    <w:p w14:paraId="36F0E628" w14:textId="04BBBC60" w:rsidR="003E33DD" w:rsidRPr="00E73B40" w:rsidRDefault="003E33DD" w:rsidP="003E33DD">
      <w:pPr>
        <w:pStyle w:val="Heading4"/>
        <w:rPr>
          <w:lang w:val="en-IE"/>
        </w:rPr>
      </w:pPr>
      <w:r w:rsidRPr="00E73B40">
        <w:rPr>
          <w:lang w:val="en-IE"/>
        </w:rPr>
        <w:t>Phase I – Products selection</w:t>
      </w:r>
    </w:p>
    <w:p w14:paraId="52BA4E51" w14:textId="1CD6A43F" w:rsidR="003E33DD" w:rsidRPr="00E73B40" w:rsidRDefault="00BE24D6" w:rsidP="003E33DD">
      <w:pPr>
        <w:pStyle w:val="Heading5"/>
        <w:rPr>
          <w:lang w:val="en-IE"/>
        </w:rPr>
      </w:pPr>
      <w:r w:rsidRPr="00BE24D6">
        <w:rPr>
          <w:lang w:val="en-IE"/>
        </w:rPr>
        <w:t>Select type of offer step</w:t>
      </w:r>
    </w:p>
    <w:p w14:paraId="0757309F" w14:textId="3412AE35" w:rsidR="003E33DD" w:rsidRPr="00E73B40" w:rsidRDefault="001D68ED" w:rsidP="003E33DD">
      <w:pPr>
        <w:rPr>
          <w:lang w:val="en-IE"/>
        </w:rPr>
      </w:pPr>
      <w:r w:rsidRPr="00E73B40">
        <w:rPr>
          <w:lang w:val="en-IE"/>
        </w:rPr>
        <w:lastRenderedPageBreak/>
        <w:t xml:space="preserve">Please refer to </w:t>
      </w:r>
      <w:r w:rsidR="00BE24D6" w:rsidRPr="00BE24D6">
        <w:rPr>
          <w:i/>
          <w:lang w:val="en-IE"/>
        </w:rPr>
        <w:t>Select type of offer step</w:t>
      </w:r>
      <w:r w:rsidR="00BE24D6">
        <w:rPr>
          <w:i/>
          <w:lang w:val="en-IE"/>
        </w:rPr>
        <w:t xml:space="preserve"> </w:t>
      </w:r>
      <w:r w:rsidRPr="00E73B40">
        <w:rPr>
          <w:lang w:val="en-IE"/>
        </w:rPr>
        <w:t xml:space="preserve">screen specification on </w:t>
      </w:r>
      <w:r w:rsidRPr="00E73B40">
        <w:rPr>
          <w:i/>
          <w:lang w:val="en-IE"/>
        </w:rPr>
        <w:t>BS #1: Subscribe a mobile offer</w:t>
      </w:r>
      <w:r w:rsidRPr="00E73B40">
        <w:rPr>
          <w:lang w:val="en-IE"/>
        </w:rPr>
        <w:t>.</w:t>
      </w:r>
    </w:p>
    <w:p w14:paraId="301D29AF" w14:textId="77777777" w:rsidR="003E33DD" w:rsidRPr="00E73B40" w:rsidRDefault="003E33DD" w:rsidP="003E33DD">
      <w:pPr>
        <w:rPr>
          <w:lang w:val="en-IE"/>
        </w:rPr>
      </w:pPr>
    </w:p>
    <w:p w14:paraId="28B1151C" w14:textId="48ED7693" w:rsidR="00C26E56" w:rsidRPr="00E73B40" w:rsidDel="00A5282B" w:rsidRDefault="003E33DD" w:rsidP="00C26E56">
      <w:pPr>
        <w:pStyle w:val="Heading3"/>
        <w:rPr>
          <w:del w:id="8438" w:author="Author"/>
          <w:lang w:val="en-IE"/>
        </w:rPr>
      </w:pPr>
      <w:del w:id="8439" w:author="Author">
        <w:r w:rsidRPr="00E73B40" w:rsidDel="00A5282B">
          <w:rPr>
            <w:lang w:val="en-IE"/>
          </w:rPr>
          <w:delText>BS #5</w:delText>
        </w:r>
        <w:r w:rsidR="00C26E56" w:rsidRPr="00E73B40" w:rsidDel="00A5282B">
          <w:rPr>
            <w:lang w:val="en-IE"/>
          </w:rPr>
          <w:delText>: Buy a</w:delText>
        </w:r>
        <w:r w:rsidRPr="00E73B40" w:rsidDel="00A5282B">
          <w:rPr>
            <w:lang w:val="en-IE"/>
          </w:rPr>
          <w:delText xml:space="preserve"> gift card</w:delText>
        </w:r>
      </w:del>
    </w:p>
    <w:p w14:paraId="57806C73" w14:textId="693908E7" w:rsidR="003E33DD" w:rsidRPr="00E73B40" w:rsidDel="00A5282B" w:rsidRDefault="003E33DD" w:rsidP="003E33DD">
      <w:pPr>
        <w:pStyle w:val="Heading4"/>
        <w:rPr>
          <w:del w:id="8440" w:author="Author"/>
          <w:lang w:val="en-IE"/>
        </w:rPr>
      </w:pPr>
      <w:del w:id="8441" w:author="Author">
        <w:r w:rsidRPr="00E73B40" w:rsidDel="00A5282B">
          <w:rPr>
            <w:lang w:val="en-IE"/>
          </w:rPr>
          <w:delText>Phase I – Products/Offers selection</w:delText>
        </w:r>
      </w:del>
    </w:p>
    <w:p w14:paraId="74CD5F2D" w14:textId="38C13BA4" w:rsidR="003E33DD" w:rsidRPr="00E73B40" w:rsidDel="00A5282B" w:rsidRDefault="003E33DD" w:rsidP="003E33DD">
      <w:pPr>
        <w:pStyle w:val="Heading5"/>
        <w:rPr>
          <w:del w:id="8442" w:author="Author"/>
          <w:lang w:val="en-IE"/>
        </w:rPr>
      </w:pPr>
      <w:del w:id="8443" w:author="Author">
        <w:r w:rsidRPr="00E73B40" w:rsidDel="00A5282B">
          <w:rPr>
            <w:lang w:val="en-IE"/>
          </w:rPr>
          <w:delText>Select products step</w:delText>
        </w:r>
      </w:del>
    </w:p>
    <w:p w14:paraId="64CAEA03" w14:textId="3090DB34" w:rsidR="003E33DD" w:rsidRPr="00E73B40" w:rsidDel="00A5282B" w:rsidRDefault="001D68ED" w:rsidP="003E33DD">
      <w:pPr>
        <w:rPr>
          <w:del w:id="8444" w:author="Author"/>
          <w:lang w:val="en-IE"/>
        </w:rPr>
      </w:pPr>
      <w:del w:id="8445" w:author="Author">
        <w:r w:rsidRPr="00E73B40" w:rsidDel="00A5282B">
          <w:rPr>
            <w:lang w:val="en-IE"/>
          </w:rPr>
          <w:delText xml:space="preserve">Please refer to </w:delText>
        </w:r>
        <w:r w:rsidRPr="00E73B40" w:rsidDel="00A5282B">
          <w:rPr>
            <w:i/>
            <w:lang w:val="en-IE"/>
          </w:rPr>
          <w:delText>Select products step</w:delText>
        </w:r>
        <w:r w:rsidRPr="00E73B40" w:rsidDel="00A5282B">
          <w:rPr>
            <w:lang w:val="en-IE"/>
          </w:rPr>
          <w:delText xml:space="preserve"> screen specification on </w:delText>
        </w:r>
        <w:r w:rsidRPr="00E73B40" w:rsidDel="00A5282B">
          <w:rPr>
            <w:i/>
            <w:lang w:val="en-IE"/>
          </w:rPr>
          <w:delText>BS #1: Subscribe a mobile offer</w:delText>
        </w:r>
        <w:r w:rsidRPr="00E73B40" w:rsidDel="00A5282B">
          <w:rPr>
            <w:lang w:val="en-IE"/>
          </w:rPr>
          <w:delText>.</w:delText>
        </w:r>
      </w:del>
    </w:p>
    <w:p w14:paraId="5082101D" w14:textId="403616CF" w:rsidR="00C26E56" w:rsidRPr="00E73B40" w:rsidDel="00A5282B" w:rsidRDefault="00C26E56">
      <w:pPr>
        <w:rPr>
          <w:del w:id="8446" w:author="Author"/>
          <w:lang w:val="en-IE"/>
        </w:rPr>
      </w:pPr>
    </w:p>
    <w:p w14:paraId="1B6D744D" w14:textId="750C9396" w:rsidR="00036FCF" w:rsidRPr="00E73B40" w:rsidRDefault="00036FCF" w:rsidP="00036FCF">
      <w:pPr>
        <w:pStyle w:val="Heading3"/>
        <w:rPr>
          <w:lang w:val="en-IE"/>
        </w:rPr>
      </w:pPr>
      <w:bookmarkStart w:id="8447" w:name="_Toc471232973"/>
      <w:r w:rsidRPr="00E73B40">
        <w:rPr>
          <w:lang w:val="en-IE"/>
        </w:rPr>
        <w:t>BS #</w:t>
      </w:r>
      <w:r w:rsidR="00A5282B" w:rsidRPr="00E73B40">
        <w:rPr>
          <w:lang w:val="en-IE"/>
        </w:rPr>
        <w:t>5</w:t>
      </w:r>
      <w:r w:rsidRPr="00E73B40">
        <w:rPr>
          <w:lang w:val="en-IE"/>
        </w:rPr>
        <w:t xml:space="preserve">: Buy a </w:t>
      </w:r>
      <w:r w:rsidR="003E33DD" w:rsidRPr="00E73B40">
        <w:rPr>
          <w:lang w:val="en-IE"/>
        </w:rPr>
        <w:t>top up voucher</w:t>
      </w:r>
      <w:bookmarkEnd w:id="8447"/>
    </w:p>
    <w:p w14:paraId="0F0EBE99" w14:textId="31365550" w:rsidR="003E33DD" w:rsidRPr="00E73B40" w:rsidRDefault="003E33DD" w:rsidP="003E33DD">
      <w:pPr>
        <w:pStyle w:val="Heading4"/>
        <w:rPr>
          <w:lang w:val="en-IE"/>
        </w:rPr>
      </w:pPr>
      <w:r w:rsidRPr="00E73B40">
        <w:rPr>
          <w:lang w:val="en-IE"/>
        </w:rPr>
        <w:t>Phase I – Products selection</w:t>
      </w:r>
    </w:p>
    <w:p w14:paraId="43B2A14A" w14:textId="7D2F6D32" w:rsidR="003E33DD" w:rsidRPr="00E73B40" w:rsidRDefault="00BE24D6" w:rsidP="003E33DD">
      <w:pPr>
        <w:pStyle w:val="Heading5"/>
        <w:rPr>
          <w:lang w:val="en-IE"/>
        </w:rPr>
      </w:pPr>
      <w:r w:rsidRPr="00BE24D6">
        <w:rPr>
          <w:lang w:val="en-IE"/>
        </w:rPr>
        <w:t>Select type of offer step</w:t>
      </w:r>
    </w:p>
    <w:p w14:paraId="683A0AE0" w14:textId="1F7D168B" w:rsidR="00E15A51" w:rsidRPr="00E73B40" w:rsidRDefault="00E15A51" w:rsidP="00234AC9">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355C39FE" w14:textId="77777777" w:rsidR="003E33DD" w:rsidRPr="00E73B40" w:rsidRDefault="003E33DD" w:rsidP="003E33DD">
      <w:pPr>
        <w:rPr>
          <w:lang w:val="en-IE"/>
        </w:rPr>
      </w:pPr>
    </w:p>
    <w:p w14:paraId="72860B53" w14:textId="77777777" w:rsidR="00036FCF" w:rsidRPr="00E73B40" w:rsidRDefault="00036FCF">
      <w:pPr>
        <w:rPr>
          <w:lang w:val="en-IE"/>
        </w:rPr>
      </w:pPr>
    </w:p>
    <w:p w14:paraId="25DDB351" w14:textId="7E86C691" w:rsidR="00036FCF" w:rsidRPr="00E73B40" w:rsidRDefault="003E33DD" w:rsidP="00036FCF">
      <w:pPr>
        <w:pStyle w:val="Heading3"/>
        <w:rPr>
          <w:lang w:val="en-IE"/>
        </w:rPr>
      </w:pPr>
      <w:bookmarkStart w:id="8448" w:name="_Toc471232974"/>
      <w:r w:rsidRPr="00E73B40">
        <w:rPr>
          <w:lang w:val="en-IE"/>
        </w:rPr>
        <w:t>BS #</w:t>
      </w:r>
      <w:r w:rsidR="00A5282B" w:rsidRPr="00E73B40">
        <w:rPr>
          <w:lang w:val="en-IE"/>
        </w:rPr>
        <w:t>6</w:t>
      </w:r>
      <w:r w:rsidR="00036FCF" w:rsidRPr="00E73B40">
        <w:rPr>
          <w:lang w:val="en-IE"/>
        </w:rPr>
        <w:t>: Buy</w:t>
      </w:r>
      <w:r w:rsidRPr="00E73B40">
        <w:rPr>
          <w:lang w:val="en-IE"/>
        </w:rPr>
        <w:t xml:space="preserve"> back an equipment</w:t>
      </w:r>
      <w:bookmarkEnd w:id="8448"/>
    </w:p>
    <w:p w14:paraId="1A647577" w14:textId="4C605E34" w:rsidR="003E33DD" w:rsidRPr="00E73B40" w:rsidRDefault="003E33DD" w:rsidP="003E33DD">
      <w:pPr>
        <w:pStyle w:val="Heading4"/>
        <w:rPr>
          <w:lang w:val="en-IE"/>
        </w:rPr>
      </w:pPr>
      <w:r w:rsidRPr="00E73B40">
        <w:rPr>
          <w:lang w:val="en-IE"/>
        </w:rPr>
        <w:t>Phase I – Products selection</w:t>
      </w:r>
    </w:p>
    <w:p w14:paraId="1AFB0DE8" w14:textId="662E1DBC" w:rsidR="003E33DD" w:rsidRPr="00E73B40" w:rsidRDefault="00BE24D6" w:rsidP="003E33DD">
      <w:pPr>
        <w:pStyle w:val="Heading5"/>
        <w:rPr>
          <w:lang w:val="en-IE"/>
        </w:rPr>
      </w:pPr>
      <w:r w:rsidRPr="00BE24D6">
        <w:rPr>
          <w:lang w:val="en-IE"/>
        </w:rPr>
        <w:t>Select type of offer step</w:t>
      </w:r>
    </w:p>
    <w:p w14:paraId="75D7B166" w14:textId="1237AE89" w:rsidR="00E15A51" w:rsidRPr="00E73B40" w:rsidRDefault="00E15A51" w:rsidP="00234AC9">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21EE9192" w14:textId="77777777" w:rsidR="00C26E56" w:rsidRPr="00E73B40" w:rsidRDefault="00C26E56">
      <w:pPr>
        <w:rPr>
          <w:lang w:val="en-IE"/>
        </w:rPr>
      </w:pPr>
    </w:p>
    <w:p w14:paraId="08EA408D" w14:textId="1D617CEF" w:rsidR="00351FF1" w:rsidRPr="00E73B40" w:rsidDel="00391301" w:rsidRDefault="00351FF1" w:rsidP="00351FF1">
      <w:pPr>
        <w:pStyle w:val="Heading3"/>
        <w:rPr>
          <w:del w:id="8449" w:author="Author"/>
          <w:lang w:val="en-IE"/>
        </w:rPr>
      </w:pPr>
      <w:del w:id="8450" w:author="Author">
        <w:r w:rsidRPr="00E73B40" w:rsidDel="00391301">
          <w:rPr>
            <w:lang w:val="en-IE"/>
          </w:rPr>
          <w:delText>BS #</w:delText>
        </w:r>
        <w:r w:rsidR="00A5282B" w:rsidRPr="00E73B40" w:rsidDel="00391301">
          <w:rPr>
            <w:lang w:val="en-IE"/>
          </w:rPr>
          <w:delText>7</w:delText>
        </w:r>
        <w:r w:rsidRPr="00E73B40" w:rsidDel="00391301">
          <w:rPr>
            <w:lang w:val="en-IE"/>
          </w:rPr>
          <w:delText>: Subscribe a New customer campaign</w:delText>
        </w:r>
      </w:del>
    </w:p>
    <w:p w14:paraId="1DBB22A3" w14:textId="0DD1DF7C" w:rsidR="00351FF1" w:rsidRPr="00E73B40" w:rsidDel="00391301" w:rsidRDefault="00351FF1" w:rsidP="00351FF1">
      <w:pPr>
        <w:pStyle w:val="Heading4"/>
        <w:rPr>
          <w:del w:id="8451" w:author="Author"/>
          <w:lang w:val="en-IE"/>
        </w:rPr>
      </w:pPr>
      <w:del w:id="8452" w:author="Author">
        <w:r w:rsidRPr="00E73B40" w:rsidDel="00391301">
          <w:rPr>
            <w:lang w:val="en-IE"/>
          </w:rPr>
          <w:delText>Phase I – Products/Offers selection</w:delText>
        </w:r>
      </w:del>
    </w:p>
    <w:p w14:paraId="2F2C90A5" w14:textId="4659F3B3" w:rsidR="00351FF1" w:rsidRPr="00E73B40" w:rsidDel="00391301" w:rsidRDefault="00351FF1" w:rsidP="00351FF1">
      <w:pPr>
        <w:pStyle w:val="Heading5"/>
        <w:rPr>
          <w:del w:id="8453" w:author="Author"/>
          <w:lang w:val="en-IE"/>
        </w:rPr>
      </w:pPr>
      <w:del w:id="8454" w:author="Author">
        <w:r w:rsidRPr="00E73B40" w:rsidDel="00391301">
          <w:rPr>
            <w:lang w:val="en-IE"/>
          </w:rPr>
          <w:delText>Select products step</w:delText>
        </w:r>
      </w:del>
    </w:p>
    <w:p w14:paraId="3FF72F9C" w14:textId="756CF37E" w:rsidR="00351FF1" w:rsidRPr="00E73B40" w:rsidDel="00391301" w:rsidRDefault="00E15A51">
      <w:pPr>
        <w:rPr>
          <w:del w:id="8455" w:author="Author"/>
          <w:lang w:val="en-IE"/>
        </w:rPr>
      </w:pPr>
      <w:del w:id="8456" w:author="Author">
        <w:r w:rsidRPr="00E73B40" w:rsidDel="00391301">
          <w:rPr>
            <w:lang w:val="en-IE"/>
          </w:rPr>
          <w:delText xml:space="preserve">Please refer to </w:delText>
        </w:r>
        <w:r w:rsidRPr="00E73B40" w:rsidDel="00391301">
          <w:rPr>
            <w:i/>
            <w:lang w:val="en-IE"/>
          </w:rPr>
          <w:delText>Select products step</w:delText>
        </w:r>
        <w:r w:rsidRPr="00E73B40" w:rsidDel="00391301">
          <w:rPr>
            <w:lang w:val="en-IE"/>
          </w:rPr>
          <w:delText xml:space="preserve"> screen specification on </w:delText>
        </w:r>
        <w:r w:rsidRPr="00E73B40" w:rsidDel="00391301">
          <w:rPr>
            <w:i/>
            <w:lang w:val="en-IE"/>
          </w:rPr>
          <w:delText>BS #1: Subscribe a mobile offer</w:delText>
        </w:r>
        <w:r w:rsidRPr="00E73B40" w:rsidDel="00391301">
          <w:rPr>
            <w:lang w:val="en-IE"/>
          </w:rPr>
          <w:delText>.</w:delText>
        </w:r>
      </w:del>
    </w:p>
    <w:p w14:paraId="101E1CD7" w14:textId="6FC62381" w:rsidR="00E15A51" w:rsidRPr="00E73B40" w:rsidDel="00391301" w:rsidRDefault="00E15A51">
      <w:pPr>
        <w:rPr>
          <w:del w:id="8457" w:author="Author"/>
          <w:lang w:val="en-IE"/>
        </w:rPr>
      </w:pPr>
    </w:p>
    <w:p w14:paraId="039A74E5" w14:textId="5AC9F9B0" w:rsidR="00B51B43" w:rsidRPr="00E73B40" w:rsidRDefault="00B51B43" w:rsidP="00B51B43">
      <w:pPr>
        <w:pStyle w:val="Heading3"/>
        <w:rPr>
          <w:lang w:val="en-IE"/>
        </w:rPr>
      </w:pPr>
      <w:bookmarkStart w:id="8458" w:name="_Toc471232975"/>
      <w:r w:rsidRPr="00E73B40">
        <w:rPr>
          <w:lang w:val="en-IE"/>
        </w:rPr>
        <w:t>BS #</w:t>
      </w:r>
      <w:r w:rsidR="00391301">
        <w:rPr>
          <w:lang w:val="en-IE"/>
        </w:rPr>
        <w:t>7</w:t>
      </w:r>
      <w:r w:rsidRPr="00E73B40">
        <w:rPr>
          <w:lang w:val="en-IE"/>
        </w:rPr>
        <w:t>: Subscribe a Retention or Upgrade campaign</w:t>
      </w:r>
      <w:bookmarkEnd w:id="8458"/>
    </w:p>
    <w:p w14:paraId="57831988" w14:textId="77777777" w:rsidR="00B51B43" w:rsidRPr="00E73B40" w:rsidRDefault="00B51B43" w:rsidP="00B51B43">
      <w:pPr>
        <w:pStyle w:val="Heading4"/>
        <w:rPr>
          <w:lang w:val="en-IE"/>
        </w:rPr>
      </w:pPr>
      <w:r w:rsidRPr="00E73B40">
        <w:rPr>
          <w:lang w:val="en-IE"/>
        </w:rPr>
        <w:t>Phase I – Products/Offers selection</w:t>
      </w:r>
    </w:p>
    <w:p w14:paraId="5B7753EA" w14:textId="1038980E" w:rsidR="00B51B43" w:rsidRPr="00E73B40" w:rsidRDefault="00BE24D6" w:rsidP="00B51B43">
      <w:pPr>
        <w:pStyle w:val="Heading5"/>
        <w:rPr>
          <w:lang w:val="en-IE"/>
        </w:rPr>
      </w:pPr>
      <w:r w:rsidRPr="00BE24D6">
        <w:rPr>
          <w:lang w:val="en-IE"/>
        </w:rPr>
        <w:t>Select type of offer step</w:t>
      </w:r>
    </w:p>
    <w:p w14:paraId="059015A1" w14:textId="6F1B9539" w:rsidR="00B51B43" w:rsidRPr="00E73B40" w:rsidRDefault="00E15A51">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2EEBB2D2" w14:textId="77777777" w:rsidR="00A17AD2" w:rsidRPr="00E73B40" w:rsidRDefault="00A17AD2" w:rsidP="00771610">
      <w:pPr>
        <w:tabs>
          <w:tab w:val="clear" w:pos="567"/>
        </w:tabs>
        <w:spacing w:before="0" w:after="0"/>
        <w:jc w:val="left"/>
        <w:rPr>
          <w:lang w:val="en-IE"/>
        </w:rPr>
      </w:pPr>
    </w:p>
    <w:p w14:paraId="400DBEE9" w14:textId="77777777" w:rsidR="00C55CFF" w:rsidRPr="00E73B40" w:rsidRDefault="00C55CFF" w:rsidP="00C55CFF">
      <w:pPr>
        <w:tabs>
          <w:tab w:val="clear" w:pos="567"/>
        </w:tabs>
        <w:spacing w:before="0" w:after="0"/>
        <w:jc w:val="left"/>
        <w:rPr>
          <w:ins w:id="8459" w:author="Author"/>
          <w:lang w:val="en-IE"/>
        </w:rPr>
      </w:pPr>
    </w:p>
    <w:p w14:paraId="6A61B62D" w14:textId="77777777" w:rsidR="00C55CFF" w:rsidRPr="00E73B40" w:rsidRDefault="00C55CFF" w:rsidP="00C55CFF">
      <w:pPr>
        <w:pStyle w:val="Heading3"/>
        <w:rPr>
          <w:ins w:id="8460" w:author="Author"/>
          <w:lang w:val="en-IE"/>
        </w:rPr>
      </w:pPr>
      <w:bookmarkStart w:id="8461" w:name="_Toc442702597"/>
      <w:bookmarkStart w:id="8462" w:name="_Toc471232976"/>
      <w:ins w:id="8463" w:author="Author">
        <w:r w:rsidRPr="00E73B40">
          <w:rPr>
            <w:lang w:val="en-IE"/>
          </w:rPr>
          <w:t>FEAT #1: Save process</w:t>
        </w:r>
        <w:bookmarkEnd w:id="8461"/>
        <w:bookmarkEnd w:id="8462"/>
      </w:ins>
    </w:p>
    <w:p w14:paraId="4196CBC4" w14:textId="77777777" w:rsidR="00C55CFF" w:rsidRPr="00E73B40" w:rsidRDefault="00C55CFF" w:rsidP="00C55CFF">
      <w:pPr>
        <w:tabs>
          <w:tab w:val="clear" w:pos="567"/>
        </w:tabs>
        <w:spacing w:before="0" w:after="0"/>
        <w:rPr>
          <w:ins w:id="8464" w:author="Author"/>
          <w:lang w:val="en-IE"/>
        </w:rPr>
      </w:pPr>
    </w:p>
    <w:p w14:paraId="5113FBDD" w14:textId="77777777" w:rsidR="00C55CFF" w:rsidRPr="00E73B40" w:rsidRDefault="00C55CFF" w:rsidP="00C55CFF">
      <w:pPr>
        <w:tabs>
          <w:tab w:val="clear" w:pos="567"/>
        </w:tabs>
        <w:spacing w:before="0" w:after="0"/>
        <w:rPr>
          <w:ins w:id="8465" w:author="Author"/>
          <w:lang w:val="en-IE"/>
        </w:rPr>
      </w:pPr>
      <w:ins w:id="8466" w:author="Author">
        <w:r w:rsidRPr="00E73B40">
          <w:rPr>
            <w:lang w:val="en-IE"/>
          </w:rPr>
          <w:t>Refer to the previous business scenarios for screen specifications.</w:t>
        </w:r>
      </w:ins>
    </w:p>
    <w:p w14:paraId="06B22913" w14:textId="77777777" w:rsidR="00C55CFF" w:rsidRPr="00E73B40" w:rsidRDefault="00C55CFF" w:rsidP="00C55CFF">
      <w:pPr>
        <w:rPr>
          <w:ins w:id="8467" w:author="Author"/>
          <w:lang w:val="en-IE"/>
        </w:rPr>
      </w:pPr>
    </w:p>
    <w:p w14:paraId="7BDE84EE" w14:textId="31825935" w:rsidR="00C55CFF" w:rsidRPr="00E73B40" w:rsidRDefault="00C55CFF" w:rsidP="00C55CFF">
      <w:pPr>
        <w:pStyle w:val="Heading3"/>
        <w:rPr>
          <w:ins w:id="8468" w:author="Author"/>
          <w:lang w:val="en-IE"/>
        </w:rPr>
      </w:pPr>
      <w:bookmarkStart w:id="8469" w:name="_Toc471232977"/>
      <w:ins w:id="8470" w:author="Author">
        <w:r w:rsidRPr="00E73B40">
          <w:rPr>
            <w:lang w:val="en-IE"/>
          </w:rPr>
          <w:t>FEAT #2: Recover process</w:t>
        </w:r>
        <w:bookmarkEnd w:id="8469"/>
      </w:ins>
    </w:p>
    <w:p w14:paraId="229EA628" w14:textId="77777777" w:rsidR="00C55CFF" w:rsidRPr="00E73B40" w:rsidRDefault="00C55CFF" w:rsidP="00C55CFF">
      <w:pPr>
        <w:tabs>
          <w:tab w:val="clear" w:pos="567"/>
        </w:tabs>
        <w:spacing w:before="0" w:after="0"/>
        <w:rPr>
          <w:ins w:id="8471" w:author="Author"/>
          <w:lang w:val="en-IE"/>
        </w:rPr>
      </w:pPr>
    </w:p>
    <w:p w14:paraId="3B592493" w14:textId="77777777" w:rsidR="00C55CFF" w:rsidRPr="00E73B40" w:rsidRDefault="00C55CFF" w:rsidP="00C55CFF">
      <w:pPr>
        <w:tabs>
          <w:tab w:val="clear" w:pos="567"/>
        </w:tabs>
        <w:spacing w:before="0" w:after="0"/>
        <w:rPr>
          <w:ins w:id="8472" w:author="Author"/>
          <w:lang w:val="en-IE"/>
        </w:rPr>
      </w:pPr>
      <w:ins w:id="8473" w:author="Author">
        <w:r w:rsidRPr="00E73B40">
          <w:rPr>
            <w:lang w:val="en-IE"/>
          </w:rPr>
          <w:t>Refer to the previous business scenarios for screen specifications.</w:t>
        </w:r>
      </w:ins>
    </w:p>
    <w:p w14:paraId="65DCDF49" w14:textId="77777777" w:rsidR="00C55CFF" w:rsidRPr="00E73B40" w:rsidRDefault="00C55CFF" w:rsidP="00C55CFF">
      <w:pPr>
        <w:tabs>
          <w:tab w:val="clear" w:pos="567"/>
        </w:tabs>
        <w:spacing w:before="0" w:after="0"/>
        <w:jc w:val="left"/>
        <w:rPr>
          <w:ins w:id="8474" w:author="Author"/>
          <w:lang w:val="en-IE"/>
        </w:rPr>
      </w:pPr>
    </w:p>
    <w:p w14:paraId="656EE316" w14:textId="77777777" w:rsidR="00C55CFF" w:rsidRPr="00E73B40" w:rsidRDefault="00C55CFF" w:rsidP="00C55CFF">
      <w:pPr>
        <w:tabs>
          <w:tab w:val="clear" w:pos="567"/>
        </w:tabs>
        <w:spacing w:before="0" w:after="0"/>
        <w:jc w:val="left"/>
        <w:rPr>
          <w:ins w:id="8475" w:author="Author"/>
          <w:lang w:val="en-IE"/>
        </w:rPr>
      </w:pPr>
    </w:p>
    <w:p w14:paraId="2337E50D" w14:textId="77777777" w:rsidR="008066A3" w:rsidRPr="00E73B40" w:rsidRDefault="008066A3" w:rsidP="00771610">
      <w:pPr>
        <w:tabs>
          <w:tab w:val="clear" w:pos="567"/>
        </w:tabs>
        <w:spacing w:before="0" w:after="0"/>
        <w:jc w:val="left"/>
        <w:rPr>
          <w:lang w:val="en-IE"/>
        </w:rPr>
      </w:pPr>
    </w:p>
    <w:p w14:paraId="325AF77E" w14:textId="77777777" w:rsidR="00D90A4A" w:rsidRPr="00E73B40" w:rsidRDefault="00D90A4A" w:rsidP="00771610">
      <w:pPr>
        <w:tabs>
          <w:tab w:val="clear" w:pos="567"/>
        </w:tabs>
        <w:spacing w:before="0" w:after="0"/>
        <w:jc w:val="left"/>
        <w:rPr>
          <w:lang w:val="en-IE"/>
        </w:rPr>
      </w:pPr>
    </w:p>
    <w:p w14:paraId="66D57975" w14:textId="77777777" w:rsidR="00896F36" w:rsidRPr="00E73B40" w:rsidRDefault="00896F36" w:rsidP="00771610">
      <w:pPr>
        <w:tabs>
          <w:tab w:val="clear" w:pos="567"/>
        </w:tabs>
        <w:spacing w:before="0" w:after="0"/>
        <w:jc w:val="left"/>
        <w:rPr>
          <w:lang w:val="en-IE"/>
        </w:rPr>
      </w:pPr>
    </w:p>
    <w:p w14:paraId="26A171CB" w14:textId="77777777" w:rsidR="00CE789F" w:rsidRPr="00E73B40" w:rsidRDefault="00CE789F" w:rsidP="00771610">
      <w:pPr>
        <w:tabs>
          <w:tab w:val="clear" w:pos="567"/>
        </w:tabs>
        <w:spacing w:before="0" w:after="0"/>
        <w:jc w:val="left"/>
        <w:rPr>
          <w:lang w:val="en-IE"/>
        </w:rPr>
      </w:pPr>
    </w:p>
    <w:p w14:paraId="57A7C293" w14:textId="64908023" w:rsidR="00200BFB" w:rsidRPr="00E73B40" w:rsidRDefault="00855BA0" w:rsidP="00357B2D">
      <w:pPr>
        <w:pStyle w:val="Heading2"/>
        <w:pageBreakBefore/>
        <w:rPr>
          <w:lang w:val="en-IE"/>
        </w:rPr>
      </w:pPr>
      <w:bookmarkStart w:id="8476" w:name="_Toc471232978"/>
      <w:r w:rsidRPr="00E73B40">
        <w:rPr>
          <w:lang w:val="en-IE"/>
        </w:rPr>
        <w:lastRenderedPageBreak/>
        <w:t>Integration</w:t>
      </w:r>
      <w:r w:rsidR="003A3ED7" w:rsidRPr="00E73B40">
        <w:rPr>
          <w:lang w:val="en-IE"/>
        </w:rPr>
        <w:t xml:space="preserve"> Specification</w:t>
      </w:r>
      <w:bookmarkEnd w:id="8476"/>
    </w:p>
    <w:p w14:paraId="59E0613C" w14:textId="77777777" w:rsidR="007F3217" w:rsidRPr="00E73B40" w:rsidRDefault="007F3217" w:rsidP="007F3217">
      <w:pPr>
        <w:rPr>
          <w:i/>
          <w:lang w:val="en-IE"/>
        </w:rPr>
      </w:pPr>
    </w:p>
    <w:p w14:paraId="0FFF20DA" w14:textId="77777777" w:rsidR="00462C52" w:rsidRPr="00E73B40" w:rsidRDefault="00462C52" w:rsidP="00462C52">
      <w:pPr>
        <w:tabs>
          <w:tab w:val="clear" w:pos="567"/>
        </w:tabs>
        <w:spacing w:before="0" w:after="0"/>
        <w:rPr>
          <w:lang w:val="en-IE"/>
        </w:rPr>
      </w:pPr>
      <w:r w:rsidRPr="00E73B40">
        <w:rPr>
          <w:b/>
          <w:lang w:val="en-IE"/>
        </w:rPr>
        <w:t xml:space="preserve">Note: </w:t>
      </w:r>
      <w:r w:rsidRPr="00E73B40">
        <w:rPr>
          <w:lang w:val="en-IE"/>
        </w:rPr>
        <w:t>Operations Inputs and Outputs can only be described after target systems provide this information.</w:t>
      </w:r>
    </w:p>
    <w:p w14:paraId="499C0DCE" w14:textId="77777777" w:rsidR="00462C52" w:rsidRPr="00E73B40" w:rsidRDefault="00462C52" w:rsidP="00462C52">
      <w:pPr>
        <w:tabs>
          <w:tab w:val="clear" w:pos="567"/>
        </w:tabs>
        <w:spacing w:before="0" w:after="0"/>
        <w:rPr>
          <w:lang w:val="en-IE"/>
        </w:rPr>
      </w:pPr>
      <w:r w:rsidRPr="00E73B40">
        <w:rPr>
          <w:b/>
          <w:lang w:val="en-IE"/>
        </w:rPr>
        <w:t xml:space="preserve">Note: </w:t>
      </w:r>
      <w:r w:rsidRPr="00E73B40">
        <w:rPr>
          <w:lang w:val="en-IE"/>
        </w:rPr>
        <w:t>Only</w:t>
      </w:r>
      <w:r w:rsidRPr="00E73B40">
        <w:rPr>
          <w:b/>
          <w:lang w:val="en-IE"/>
        </w:rPr>
        <w:t xml:space="preserve"> </w:t>
      </w:r>
      <w:r w:rsidRPr="00E73B40">
        <w:rPr>
          <w:lang w:val="en-IE"/>
        </w:rPr>
        <w:t>operations Inputs and Outputs with relevance in the current business scenario will be detailed in this section.</w:t>
      </w:r>
    </w:p>
    <w:p w14:paraId="268F795C" w14:textId="77777777" w:rsidR="00953123" w:rsidRPr="00E73B40" w:rsidRDefault="00953123" w:rsidP="00953123">
      <w:pPr>
        <w:pStyle w:val="Heading3"/>
        <w:rPr>
          <w:ins w:id="8477" w:author="Author"/>
          <w:lang w:val="en-IE"/>
        </w:rPr>
      </w:pPr>
      <w:bookmarkStart w:id="8478" w:name="_Toc471232979"/>
      <w:ins w:id="8479" w:author="Author">
        <w:r w:rsidRPr="00E73B40">
          <w:rPr>
            <w:lang w:val="en-IE"/>
          </w:rPr>
          <w:t>BS #1: Subscribe a mobile offer</w:t>
        </w:r>
        <w:bookmarkEnd w:id="8478"/>
      </w:ins>
    </w:p>
    <w:tbl>
      <w:tblPr>
        <w:tblStyle w:val="CelFocus"/>
        <w:tblW w:w="0" w:type="auto"/>
        <w:tblLook w:val="04A0" w:firstRow="1" w:lastRow="0" w:firstColumn="1" w:lastColumn="0" w:noHBand="0" w:noVBand="1"/>
      </w:tblPr>
      <w:tblGrid>
        <w:gridCol w:w="973"/>
        <w:gridCol w:w="1690"/>
        <w:gridCol w:w="1739"/>
        <w:gridCol w:w="2419"/>
        <w:gridCol w:w="874"/>
        <w:gridCol w:w="2159"/>
      </w:tblGrid>
      <w:tr w:rsidR="004C2E43" w:rsidRPr="00E73B40" w14:paraId="788294D0" w14:textId="77777777" w:rsidTr="004C2E43">
        <w:trPr>
          <w:cnfStyle w:val="100000000000" w:firstRow="1" w:lastRow="0" w:firstColumn="0" w:lastColumn="0" w:oddVBand="0" w:evenVBand="0" w:oddHBand="0" w:evenHBand="0" w:firstRowFirstColumn="0" w:firstRowLastColumn="0" w:lastRowFirstColumn="0" w:lastRowLastColumn="0"/>
          <w:ins w:id="8480" w:author="Author"/>
        </w:trPr>
        <w:tc>
          <w:tcPr>
            <w:cnfStyle w:val="001000000100" w:firstRow="0" w:lastRow="0" w:firstColumn="1" w:lastColumn="0" w:oddVBand="0" w:evenVBand="0" w:oddHBand="0" w:evenHBand="0" w:firstRowFirstColumn="1" w:firstRowLastColumn="0" w:lastRowFirstColumn="0" w:lastRowLastColumn="0"/>
            <w:tcW w:w="973" w:type="dxa"/>
            <w:shd w:val="clear" w:color="auto" w:fill="694F69"/>
          </w:tcPr>
          <w:p w14:paraId="692F7B1D" w14:textId="77777777" w:rsidR="00953123" w:rsidRPr="00E73B40" w:rsidRDefault="00953123" w:rsidP="00A21198">
            <w:pPr>
              <w:spacing w:beforeLines="50" w:before="120" w:afterLines="50"/>
              <w:jc w:val="center"/>
              <w:rPr>
                <w:ins w:id="8481" w:author="Author"/>
                <w:rFonts w:cs="Arial"/>
                <w:color w:val="FFFFFF"/>
                <w:lang w:val="en-IE"/>
              </w:rPr>
            </w:pPr>
            <w:ins w:id="8482" w:author="Author">
              <w:r w:rsidRPr="00E73B40">
                <w:rPr>
                  <w:rFonts w:cs="Arial"/>
                  <w:color w:val="FFFFFF"/>
                  <w:lang w:val="en-IE"/>
                </w:rPr>
                <w:t>Step #</w:t>
              </w:r>
            </w:ins>
          </w:p>
        </w:tc>
        <w:tc>
          <w:tcPr>
            <w:tcW w:w="1690" w:type="dxa"/>
            <w:shd w:val="clear" w:color="auto" w:fill="694F69"/>
          </w:tcPr>
          <w:p w14:paraId="5D92E651"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83" w:author="Author"/>
                <w:rFonts w:cs="Arial"/>
                <w:color w:val="FFFFFF"/>
                <w:lang w:val="en-IE"/>
              </w:rPr>
            </w:pPr>
            <w:ins w:id="8484" w:author="Author">
              <w:r w:rsidRPr="00E73B40">
                <w:rPr>
                  <w:rFonts w:cs="Arial"/>
                  <w:color w:val="FFFFFF"/>
                  <w:lang w:val="en-IE"/>
                </w:rPr>
                <w:t>Integration</w:t>
              </w:r>
            </w:ins>
          </w:p>
        </w:tc>
        <w:tc>
          <w:tcPr>
            <w:tcW w:w="1739" w:type="dxa"/>
            <w:shd w:val="clear" w:color="auto" w:fill="694F69"/>
          </w:tcPr>
          <w:p w14:paraId="679AA902"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85" w:author="Author"/>
                <w:rFonts w:cs="Arial"/>
                <w:color w:val="FFFFFF"/>
                <w:lang w:val="en-IE"/>
              </w:rPr>
            </w:pPr>
            <w:ins w:id="8486" w:author="Author">
              <w:r w:rsidRPr="00E73B40">
                <w:rPr>
                  <w:rFonts w:cs="Arial"/>
                  <w:color w:val="FFFFFF"/>
                  <w:lang w:val="en-IE"/>
                </w:rPr>
                <w:t>System</w:t>
              </w:r>
            </w:ins>
          </w:p>
        </w:tc>
        <w:tc>
          <w:tcPr>
            <w:tcW w:w="2419" w:type="dxa"/>
            <w:shd w:val="clear" w:color="auto" w:fill="694F69"/>
          </w:tcPr>
          <w:p w14:paraId="3352AE09"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87" w:author="Author"/>
                <w:rFonts w:cs="Arial"/>
                <w:color w:val="FFFFFF"/>
                <w:lang w:val="en-IE"/>
              </w:rPr>
            </w:pPr>
            <w:ins w:id="8488" w:author="Author">
              <w:r w:rsidRPr="00E73B40">
                <w:rPr>
                  <w:rFonts w:cs="Arial"/>
                  <w:color w:val="FFFFFF"/>
                  <w:lang w:val="en-IE"/>
                </w:rPr>
                <w:t>Description</w:t>
              </w:r>
            </w:ins>
          </w:p>
        </w:tc>
        <w:tc>
          <w:tcPr>
            <w:tcW w:w="874" w:type="dxa"/>
            <w:shd w:val="clear" w:color="auto" w:fill="694F69"/>
          </w:tcPr>
          <w:p w14:paraId="05EB4FDD"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89" w:author="Author"/>
                <w:rFonts w:cs="Arial"/>
                <w:color w:val="FFFFFF"/>
                <w:lang w:val="en-IE"/>
              </w:rPr>
            </w:pPr>
            <w:ins w:id="8490" w:author="Author">
              <w:r w:rsidRPr="00E73B40">
                <w:rPr>
                  <w:rFonts w:cs="Arial"/>
                  <w:color w:val="FFFFFF"/>
                  <w:lang w:val="en-IE"/>
                </w:rPr>
                <w:t>Sync/</w:t>
              </w:r>
            </w:ins>
          </w:p>
          <w:p w14:paraId="2F63746E"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1" w:author="Author"/>
                <w:rFonts w:cs="Arial"/>
                <w:color w:val="FFFFFF"/>
                <w:lang w:val="en-IE"/>
              </w:rPr>
            </w:pPr>
            <w:ins w:id="8492" w:author="Author">
              <w:r w:rsidRPr="00E73B40">
                <w:rPr>
                  <w:rFonts w:cs="Arial"/>
                  <w:color w:val="FFFFFF"/>
                  <w:lang w:val="en-IE"/>
                </w:rPr>
                <w:t>Async</w:t>
              </w:r>
            </w:ins>
          </w:p>
        </w:tc>
        <w:tc>
          <w:tcPr>
            <w:tcW w:w="2159" w:type="dxa"/>
            <w:shd w:val="clear" w:color="auto" w:fill="694F69"/>
          </w:tcPr>
          <w:p w14:paraId="15765AB5"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3" w:author="Author"/>
                <w:rFonts w:cs="Arial"/>
                <w:color w:val="FFFFFF"/>
                <w:lang w:val="en-IE"/>
              </w:rPr>
            </w:pPr>
            <w:ins w:id="8494" w:author="Author">
              <w:r w:rsidRPr="00E73B40">
                <w:rPr>
                  <w:rFonts w:cs="Arial"/>
                  <w:color w:val="FFFFFF"/>
                  <w:lang w:val="en-IE"/>
                </w:rPr>
                <w:t>Depends On</w:t>
              </w:r>
            </w:ins>
          </w:p>
        </w:tc>
      </w:tr>
      <w:tr w:rsidR="004C2E43" w:rsidRPr="00E73B40" w14:paraId="2560CE76" w14:textId="77777777" w:rsidTr="004C2E43">
        <w:trPr>
          <w:ins w:id="8495" w:author="Author"/>
        </w:trPr>
        <w:tc>
          <w:tcPr>
            <w:cnfStyle w:val="001000000000" w:firstRow="0" w:lastRow="0" w:firstColumn="1" w:lastColumn="0" w:oddVBand="0" w:evenVBand="0" w:oddHBand="0" w:evenHBand="0" w:firstRowFirstColumn="0" w:firstRowLastColumn="0" w:lastRowFirstColumn="0" w:lastRowLastColumn="0"/>
            <w:tcW w:w="973" w:type="dxa"/>
          </w:tcPr>
          <w:p w14:paraId="25ABA72D" w14:textId="503732C6" w:rsidR="00E90EB7" w:rsidRPr="00E90EB7" w:rsidRDefault="00E90EB7" w:rsidP="00A21198">
            <w:pPr>
              <w:spacing w:beforeLines="50" w:before="120" w:afterLines="50"/>
              <w:jc w:val="left"/>
              <w:rPr>
                <w:ins w:id="8496" w:author="Author"/>
                <w:b w:val="0"/>
                <w:sz w:val="20"/>
                <w:lang w:val="en-IE"/>
              </w:rPr>
            </w:pPr>
            <w:ins w:id="8497" w:author="Author">
              <w:r w:rsidRPr="00E90EB7">
                <w:rPr>
                  <w:b w:val="0"/>
                  <w:sz w:val="20"/>
                  <w:lang w:val="en-IE"/>
                </w:rPr>
                <w:t>1a</w:t>
              </w:r>
            </w:ins>
          </w:p>
        </w:tc>
        <w:tc>
          <w:tcPr>
            <w:tcW w:w="1690" w:type="dxa"/>
          </w:tcPr>
          <w:p w14:paraId="45393D91" w14:textId="7DC6D71B"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498" w:author="Author"/>
                <w:rFonts w:cs="Arial"/>
                <w:sz w:val="20"/>
                <w:lang w:val="en-IE"/>
              </w:rPr>
            </w:pPr>
            <w:ins w:id="8499" w:author="Author">
              <w:r w:rsidRPr="00E90EB7">
                <w:rPr>
                  <w:rFonts w:cs="Arial"/>
                  <w:sz w:val="20"/>
                  <w:lang w:val="en-IE"/>
                </w:rPr>
                <w:t>Get Eligible Products List</w:t>
              </w:r>
            </w:ins>
          </w:p>
        </w:tc>
        <w:tc>
          <w:tcPr>
            <w:tcW w:w="1739" w:type="dxa"/>
          </w:tcPr>
          <w:p w14:paraId="3FFBC3CF" w14:textId="70A3BB74"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00" w:author="Author"/>
                <w:rFonts w:cs="Arial"/>
                <w:sz w:val="20"/>
                <w:lang w:val="en-IE"/>
              </w:rPr>
            </w:pPr>
            <w:ins w:id="8501" w:author="Author">
              <w:r>
                <w:rPr>
                  <w:rFonts w:cs="Arial"/>
                  <w:sz w:val="20"/>
                  <w:lang w:val="en-IE"/>
                </w:rPr>
                <w:t>OMS</w:t>
              </w:r>
            </w:ins>
          </w:p>
        </w:tc>
        <w:tc>
          <w:tcPr>
            <w:tcW w:w="2419" w:type="dxa"/>
          </w:tcPr>
          <w:p w14:paraId="3893B7C3" w14:textId="7BC9C031"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02" w:author="Author"/>
                <w:rFonts w:cs="Arial"/>
                <w:sz w:val="20"/>
                <w:lang w:val="en-IE"/>
              </w:rPr>
            </w:pPr>
            <w:ins w:id="8503" w:author="Author">
              <w:r w:rsidRPr="00E90EB7">
                <w:rPr>
                  <w:rFonts w:cs="Arial"/>
                  <w:sz w:val="20"/>
                  <w:lang w:val="en-IE"/>
                </w:rPr>
                <w:t>Will retrieve eligible target offer</w:t>
              </w:r>
            </w:ins>
          </w:p>
        </w:tc>
        <w:tc>
          <w:tcPr>
            <w:tcW w:w="874" w:type="dxa"/>
          </w:tcPr>
          <w:p w14:paraId="15FD8C55" w14:textId="545B5610"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04" w:author="Author"/>
                <w:rFonts w:cs="Arial"/>
                <w:sz w:val="20"/>
                <w:lang w:val="en-IE"/>
              </w:rPr>
            </w:pPr>
            <w:ins w:id="8505" w:author="Author">
              <w:r>
                <w:rPr>
                  <w:rFonts w:cs="Arial"/>
                  <w:sz w:val="20"/>
                  <w:lang w:val="en-IE"/>
                </w:rPr>
                <w:t>Sync</w:t>
              </w:r>
            </w:ins>
          </w:p>
        </w:tc>
        <w:tc>
          <w:tcPr>
            <w:tcW w:w="2159" w:type="dxa"/>
          </w:tcPr>
          <w:p w14:paraId="3AFD6036" w14:textId="4F0186A4"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06" w:author="Author"/>
                <w:rFonts w:cs="Arial"/>
                <w:sz w:val="20"/>
                <w:lang w:val="en-IE"/>
              </w:rPr>
            </w:pPr>
            <w:ins w:id="8507" w:author="Author">
              <w:r>
                <w:rPr>
                  <w:rFonts w:cs="Arial"/>
                  <w:sz w:val="20"/>
                  <w:lang w:val="en-IE"/>
                </w:rPr>
                <w:t>-</w:t>
              </w:r>
            </w:ins>
          </w:p>
        </w:tc>
      </w:tr>
      <w:tr w:rsidR="003F5EB5" w:rsidRPr="00E73B40" w14:paraId="5B2EECA6" w14:textId="77777777" w:rsidTr="004C2E43">
        <w:trPr>
          <w:ins w:id="8508" w:author="Author"/>
        </w:trPr>
        <w:tc>
          <w:tcPr>
            <w:cnfStyle w:val="001000000000" w:firstRow="0" w:lastRow="0" w:firstColumn="1" w:lastColumn="0" w:oddVBand="0" w:evenVBand="0" w:oddHBand="0" w:evenHBand="0" w:firstRowFirstColumn="0" w:firstRowLastColumn="0" w:lastRowFirstColumn="0" w:lastRowLastColumn="0"/>
            <w:tcW w:w="973" w:type="dxa"/>
          </w:tcPr>
          <w:p w14:paraId="1A34039E" w14:textId="323972C6" w:rsidR="003F5EB5" w:rsidRPr="00A63FFC" w:rsidRDefault="003F5EB5" w:rsidP="00A21198">
            <w:pPr>
              <w:spacing w:beforeLines="50" w:before="120" w:afterLines="50"/>
              <w:jc w:val="left"/>
              <w:rPr>
                <w:ins w:id="8509" w:author="Author"/>
                <w:b w:val="0"/>
                <w:sz w:val="20"/>
                <w:lang w:val="en-IE"/>
              </w:rPr>
            </w:pPr>
            <w:ins w:id="8510" w:author="Author">
              <w:r>
                <w:rPr>
                  <w:b w:val="0"/>
                  <w:sz w:val="20"/>
                  <w:lang w:val="en-IE"/>
                </w:rPr>
                <w:t>1c</w:t>
              </w:r>
            </w:ins>
          </w:p>
        </w:tc>
        <w:tc>
          <w:tcPr>
            <w:tcW w:w="1690" w:type="dxa"/>
          </w:tcPr>
          <w:p w14:paraId="587B72DA" w14:textId="60F4E0EE"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1" w:author="Author"/>
                <w:rFonts w:cs="Arial"/>
                <w:sz w:val="20"/>
                <w:lang w:val="en-IE"/>
              </w:rPr>
            </w:pPr>
            <w:ins w:id="8512" w:author="Author">
              <w:r>
                <w:rPr>
                  <w:rFonts w:cs="Arial"/>
                  <w:sz w:val="20"/>
                  <w:lang w:val="en-IE"/>
                </w:rPr>
                <w:t>Get Loyalty Points</w:t>
              </w:r>
            </w:ins>
          </w:p>
        </w:tc>
        <w:tc>
          <w:tcPr>
            <w:tcW w:w="1739" w:type="dxa"/>
          </w:tcPr>
          <w:p w14:paraId="12F206B7" w14:textId="63BE2B1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3" w:author="Author"/>
                <w:rFonts w:cs="Arial"/>
                <w:sz w:val="20"/>
                <w:lang w:val="en-IE"/>
              </w:rPr>
            </w:pPr>
            <w:ins w:id="8514" w:author="Author">
              <w:r w:rsidRPr="00E73B40">
                <w:rPr>
                  <w:rFonts w:cs="Arial"/>
                  <w:sz w:val="20"/>
                  <w:lang w:val="en-IE"/>
                </w:rPr>
                <w:t>CherryPoints</w:t>
              </w:r>
            </w:ins>
          </w:p>
        </w:tc>
        <w:tc>
          <w:tcPr>
            <w:tcW w:w="2419" w:type="dxa"/>
          </w:tcPr>
          <w:p w14:paraId="69F85512" w14:textId="01FE0298" w:rsidR="003F5EB5" w:rsidRDefault="003F5EB5" w:rsidP="001A305A">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5" w:author="Author"/>
                <w:rFonts w:cs="Arial"/>
                <w:sz w:val="20"/>
                <w:lang w:val="en-IE"/>
              </w:rPr>
            </w:pPr>
            <w:ins w:id="8516" w:author="Author">
              <w:r>
                <w:rPr>
                  <w:rFonts w:cs="Arial"/>
                  <w:sz w:val="20"/>
                  <w:lang w:val="en-IE"/>
                </w:rPr>
                <w:t>Get Loyalty</w:t>
              </w:r>
              <w:r w:rsidRPr="00E73B40">
                <w:rPr>
                  <w:rFonts w:cs="Arial"/>
                  <w:sz w:val="20"/>
                  <w:lang w:val="en-IE"/>
                </w:rPr>
                <w:t xml:space="preserve"> points</w:t>
              </w:r>
              <w:r>
                <w:rPr>
                  <w:rFonts w:cs="Arial"/>
                  <w:sz w:val="20"/>
                  <w:lang w:val="en-IE"/>
                </w:rPr>
                <w:t xml:space="preserve"> of a given </w:t>
              </w:r>
              <w:r w:rsidR="001A305A">
                <w:rPr>
                  <w:rFonts w:cs="Arial"/>
                  <w:sz w:val="20"/>
                  <w:lang w:val="en-IE"/>
                </w:rPr>
                <w:t>subscription</w:t>
              </w:r>
              <w:r>
                <w:rPr>
                  <w:rFonts w:cs="Arial"/>
                  <w:sz w:val="20"/>
                  <w:lang w:val="en-IE"/>
                </w:rPr>
                <w:t>.</w:t>
              </w:r>
            </w:ins>
          </w:p>
        </w:tc>
        <w:tc>
          <w:tcPr>
            <w:tcW w:w="874" w:type="dxa"/>
          </w:tcPr>
          <w:p w14:paraId="76E49563" w14:textId="1E078E8A"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7" w:author="Author"/>
                <w:rFonts w:cs="Arial"/>
                <w:sz w:val="20"/>
                <w:lang w:val="en-IE"/>
              </w:rPr>
            </w:pPr>
            <w:ins w:id="8518" w:author="Author">
              <w:r w:rsidRPr="00E73B40">
                <w:rPr>
                  <w:rFonts w:cs="Arial"/>
                  <w:sz w:val="20"/>
                  <w:lang w:val="en-IE"/>
                </w:rPr>
                <w:t>Sync</w:t>
              </w:r>
            </w:ins>
          </w:p>
        </w:tc>
        <w:tc>
          <w:tcPr>
            <w:tcW w:w="2159" w:type="dxa"/>
          </w:tcPr>
          <w:p w14:paraId="3A43EEDA" w14:textId="22F40A0B"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9" w:author="Author"/>
                <w:rFonts w:cs="Arial"/>
                <w:sz w:val="20"/>
                <w:lang w:val="en-IE"/>
              </w:rPr>
            </w:pPr>
            <w:ins w:id="8520" w:author="Author">
              <w:r w:rsidRPr="00E73B40">
                <w:rPr>
                  <w:rFonts w:cs="Arial"/>
                  <w:sz w:val="20"/>
                  <w:lang w:val="en-IE"/>
                </w:rPr>
                <w:t>-</w:t>
              </w:r>
            </w:ins>
          </w:p>
        </w:tc>
      </w:tr>
      <w:tr w:rsidR="003F5EB5" w:rsidRPr="00E73B40" w14:paraId="1978EC33" w14:textId="77777777" w:rsidTr="004C2E43">
        <w:trPr>
          <w:ins w:id="8521" w:author="Author"/>
        </w:trPr>
        <w:tc>
          <w:tcPr>
            <w:cnfStyle w:val="001000000000" w:firstRow="0" w:lastRow="0" w:firstColumn="1" w:lastColumn="0" w:oddVBand="0" w:evenVBand="0" w:oddHBand="0" w:evenHBand="0" w:firstRowFirstColumn="0" w:firstRowLastColumn="0" w:lastRowFirstColumn="0" w:lastRowLastColumn="0"/>
            <w:tcW w:w="973" w:type="dxa"/>
          </w:tcPr>
          <w:p w14:paraId="5B76E6C1" w14:textId="5D9D48D6" w:rsidR="003F5EB5" w:rsidRPr="00A63FFC" w:rsidRDefault="003F5EB5" w:rsidP="00A21198">
            <w:pPr>
              <w:spacing w:beforeLines="50" w:before="120" w:afterLines="50"/>
              <w:jc w:val="left"/>
              <w:rPr>
                <w:ins w:id="8522" w:author="Author"/>
                <w:b w:val="0"/>
                <w:sz w:val="20"/>
                <w:lang w:val="en-IE"/>
              </w:rPr>
            </w:pPr>
            <w:ins w:id="8523" w:author="Author">
              <w:r w:rsidRPr="00A63FFC">
                <w:rPr>
                  <w:b w:val="0"/>
                  <w:sz w:val="20"/>
                  <w:lang w:val="en-IE"/>
                </w:rPr>
                <w:t>1e</w:t>
              </w:r>
            </w:ins>
          </w:p>
        </w:tc>
        <w:tc>
          <w:tcPr>
            <w:tcW w:w="1690" w:type="dxa"/>
          </w:tcPr>
          <w:p w14:paraId="7B7F5F0A" w14:textId="34C9D3F4" w:rsidR="003F5EB5" w:rsidRPr="00E90EB7"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4" w:author="Author"/>
                <w:rFonts w:cs="Arial"/>
                <w:sz w:val="20"/>
                <w:lang w:val="en-IE"/>
              </w:rPr>
            </w:pPr>
            <w:ins w:id="8525" w:author="Author">
              <w:r>
                <w:rPr>
                  <w:rFonts w:cs="Arial"/>
                  <w:sz w:val="20"/>
                  <w:lang w:val="en-IE"/>
                </w:rPr>
                <w:t>Validate pending orders</w:t>
              </w:r>
            </w:ins>
          </w:p>
        </w:tc>
        <w:tc>
          <w:tcPr>
            <w:tcW w:w="1739" w:type="dxa"/>
          </w:tcPr>
          <w:p w14:paraId="606DF62C" w14:textId="5C8C63A6"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6" w:author="Author"/>
                <w:rFonts w:cs="Arial"/>
                <w:sz w:val="20"/>
                <w:lang w:val="en-IE"/>
              </w:rPr>
            </w:pPr>
            <w:ins w:id="8527" w:author="Author">
              <w:r>
                <w:rPr>
                  <w:rFonts w:cs="Arial"/>
                  <w:sz w:val="20"/>
                  <w:lang w:val="en-IE"/>
                </w:rPr>
                <w:t>OMS</w:t>
              </w:r>
            </w:ins>
          </w:p>
        </w:tc>
        <w:tc>
          <w:tcPr>
            <w:tcW w:w="2419" w:type="dxa"/>
          </w:tcPr>
          <w:p w14:paraId="7589D36B" w14:textId="75A251FC" w:rsidR="003F5EB5" w:rsidRPr="00E90EB7" w:rsidRDefault="003F5EB5" w:rsidP="00A63FFC">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8" w:author="Author"/>
                <w:rFonts w:cs="Arial"/>
                <w:sz w:val="20"/>
                <w:lang w:val="en-IE"/>
              </w:rPr>
            </w:pPr>
            <w:ins w:id="8529" w:author="Author">
              <w:r>
                <w:rPr>
                  <w:rFonts w:cs="Arial"/>
                  <w:sz w:val="20"/>
                  <w:lang w:val="en-IE"/>
                </w:rPr>
                <w:t>Get orders for respective customer. Used to validate existence of pending orders.</w:t>
              </w:r>
            </w:ins>
          </w:p>
        </w:tc>
        <w:tc>
          <w:tcPr>
            <w:tcW w:w="874" w:type="dxa"/>
          </w:tcPr>
          <w:p w14:paraId="43809D1E" w14:textId="6F301AB8"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0" w:author="Author"/>
                <w:rFonts w:cs="Arial"/>
                <w:sz w:val="20"/>
                <w:lang w:val="en-IE"/>
              </w:rPr>
            </w:pPr>
            <w:ins w:id="8531" w:author="Author">
              <w:r>
                <w:rPr>
                  <w:rFonts w:cs="Arial"/>
                  <w:sz w:val="20"/>
                  <w:lang w:val="en-IE"/>
                </w:rPr>
                <w:t>Sync</w:t>
              </w:r>
            </w:ins>
          </w:p>
        </w:tc>
        <w:tc>
          <w:tcPr>
            <w:tcW w:w="2159" w:type="dxa"/>
          </w:tcPr>
          <w:p w14:paraId="38185B72" w14:textId="237DED8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2" w:author="Author"/>
                <w:rFonts w:cs="Arial"/>
                <w:sz w:val="20"/>
                <w:lang w:val="en-IE"/>
              </w:rPr>
            </w:pPr>
            <w:ins w:id="8533" w:author="Author">
              <w:r>
                <w:rPr>
                  <w:rFonts w:cs="Arial"/>
                  <w:sz w:val="20"/>
                  <w:lang w:val="en-IE"/>
                </w:rPr>
                <w:t>-</w:t>
              </w:r>
            </w:ins>
          </w:p>
        </w:tc>
      </w:tr>
      <w:tr w:rsidR="003F5EB5" w:rsidRPr="00E73B40" w14:paraId="34D260C0" w14:textId="77777777" w:rsidTr="004C2E43">
        <w:trPr>
          <w:ins w:id="8534" w:author="Author"/>
        </w:trPr>
        <w:tc>
          <w:tcPr>
            <w:cnfStyle w:val="001000000000" w:firstRow="0" w:lastRow="0" w:firstColumn="1" w:lastColumn="0" w:oddVBand="0" w:evenVBand="0" w:oddHBand="0" w:evenHBand="0" w:firstRowFirstColumn="0" w:firstRowLastColumn="0" w:lastRowFirstColumn="0" w:lastRowLastColumn="0"/>
            <w:tcW w:w="973" w:type="dxa"/>
          </w:tcPr>
          <w:p w14:paraId="1BCD730B" w14:textId="2DA8C7D2" w:rsidR="003F5EB5" w:rsidRPr="00E73B40" w:rsidDel="00D93040" w:rsidRDefault="003F5EB5" w:rsidP="00A21198">
            <w:pPr>
              <w:spacing w:beforeLines="50" w:before="120" w:afterLines="50"/>
              <w:jc w:val="left"/>
              <w:rPr>
                <w:ins w:id="8535" w:author="Author"/>
                <w:b w:val="0"/>
                <w:sz w:val="20"/>
                <w:lang w:val="en-IE"/>
              </w:rPr>
            </w:pPr>
            <w:ins w:id="8536" w:author="Author">
              <w:r>
                <w:rPr>
                  <w:b w:val="0"/>
                  <w:sz w:val="20"/>
                  <w:lang w:val="en-IE"/>
                </w:rPr>
                <w:t>3b</w:t>
              </w:r>
            </w:ins>
          </w:p>
        </w:tc>
        <w:tc>
          <w:tcPr>
            <w:tcW w:w="1690" w:type="dxa"/>
          </w:tcPr>
          <w:p w14:paraId="33C32A5D" w14:textId="323A6B4A" w:rsidR="003F5EB5" w:rsidRPr="00E73B40" w:rsidRDefault="003F5EB5" w:rsidP="003A4B5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7" w:author="Author"/>
                <w:rFonts w:cs="Arial"/>
                <w:sz w:val="20"/>
                <w:lang w:val="en-IE"/>
              </w:rPr>
            </w:pPr>
            <w:ins w:id="8538" w:author="Author">
              <w:r w:rsidRPr="00E73B40">
                <w:rPr>
                  <w:rFonts w:cs="Arial"/>
                  <w:sz w:val="20"/>
                  <w:lang w:val="en-IE"/>
                </w:rPr>
                <w:t xml:space="preserve">Create </w:t>
              </w:r>
              <w:r>
                <w:rPr>
                  <w:rFonts w:cs="Arial"/>
                  <w:sz w:val="20"/>
                  <w:lang w:val="en-IE"/>
                </w:rPr>
                <w:t>Billing Customer and B</w:t>
              </w:r>
              <w:r w:rsidRPr="00E73B40">
                <w:rPr>
                  <w:rFonts w:cs="Arial"/>
                  <w:sz w:val="20"/>
                  <w:lang w:val="en-IE"/>
                </w:rPr>
                <w:t xml:space="preserve">illing </w:t>
              </w:r>
              <w:r>
                <w:rPr>
                  <w:rFonts w:cs="Arial"/>
                  <w:sz w:val="20"/>
                  <w:lang w:val="en-IE"/>
                </w:rPr>
                <w:t>profile</w:t>
              </w:r>
            </w:ins>
          </w:p>
        </w:tc>
        <w:tc>
          <w:tcPr>
            <w:tcW w:w="1739" w:type="dxa"/>
          </w:tcPr>
          <w:p w14:paraId="613D028E" w14:textId="7B1B1F29"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9" w:author="Author"/>
                <w:rFonts w:cs="Arial"/>
                <w:sz w:val="20"/>
                <w:lang w:val="en-IE"/>
              </w:rPr>
            </w:pPr>
            <w:ins w:id="8540" w:author="Author">
              <w:r w:rsidRPr="00E73B40">
                <w:rPr>
                  <w:rFonts w:cs="Arial"/>
                  <w:sz w:val="20"/>
                  <w:lang w:val="en-IE"/>
                </w:rPr>
                <w:t>CRM</w:t>
              </w:r>
            </w:ins>
          </w:p>
        </w:tc>
        <w:tc>
          <w:tcPr>
            <w:tcW w:w="2419" w:type="dxa"/>
          </w:tcPr>
          <w:p w14:paraId="7C97FA71" w14:textId="7D00FCAF"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1" w:author="Author"/>
                <w:rFonts w:cs="Arial"/>
                <w:sz w:val="20"/>
                <w:lang w:val="en-IE"/>
              </w:rPr>
            </w:pPr>
            <w:ins w:id="8542" w:author="Author">
              <w:r w:rsidRPr="00E73B40">
                <w:rPr>
                  <w:rFonts w:cs="Arial"/>
                  <w:sz w:val="20"/>
                  <w:lang w:val="en-IE"/>
                </w:rPr>
                <w:t>Create a new billing customer</w:t>
              </w:r>
              <w:r>
                <w:rPr>
                  <w:rFonts w:cs="Arial"/>
                  <w:sz w:val="20"/>
                  <w:lang w:val="en-IE"/>
                </w:rPr>
                <w:t xml:space="preserve"> and a new billing profile associated to this customer</w:t>
              </w:r>
            </w:ins>
          </w:p>
        </w:tc>
        <w:tc>
          <w:tcPr>
            <w:tcW w:w="874" w:type="dxa"/>
          </w:tcPr>
          <w:p w14:paraId="6D6FC0BA" w14:textId="17413DCD"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3" w:author="Author"/>
                <w:rFonts w:cs="Arial"/>
                <w:sz w:val="20"/>
                <w:lang w:val="en-IE"/>
              </w:rPr>
            </w:pPr>
            <w:ins w:id="8544" w:author="Author">
              <w:r w:rsidRPr="00E73B40">
                <w:rPr>
                  <w:rFonts w:cs="Arial"/>
                  <w:sz w:val="20"/>
                  <w:lang w:val="en-IE"/>
                </w:rPr>
                <w:t>Sync</w:t>
              </w:r>
            </w:ins>
          </w:p>
        </w:tc>
        <w:tc>
          <w:tcPr>
            <w:tcW w:w="2159" w:type="dxa"/>
          </w:tcPr>
          <w:p w14:paraId="73418D30" w14:textId="3CEC9BC4"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5" w:author="Author"/>
                <w:rFonts w:cs="Arial"/>
                <w:sz w:val="20"/>
                <w:lang w:val="en-IE"/>
              </w:rPr>
            </w:pPr>
            <w:ins w:id="8546" w:author="Author">
              <w:r w:rsidRPr="00E73B40">
                <w:rPr>
                  <w:rFonts w:cs="Arial"/>
                  <w:sz w:val="20"/>
                  <w:lang w:val="en-IE"/>
                </w:rPr>
                <w:t>-</w:t>
              </w:r>
            </w:ins>
          </w:p>
        </w:tc>
      </w:tr>
      <w:tr w:rsidR="003F5EB5" w:rsidRPr="00E73B40" w14:paraId="6911E8EC" w14:textId="77777777" w:rsidTr="004C2E43">
        <w:trPr>
          <w:ins w:id="8547" w:author="Author"/>
        </w:trPr>
        <w:tc>
          <w:tcPr>
            <w:cnfStyle w:val="001000000000" w:firstRow="0" w:lastRow="0" w:firstColumn="1" w:lastColumn="0" w:oddVBand="0" w:evenVBand="0" w:oddHBand="0" w:evenHBand="0" w:firstRowFirstColumn="0" w:firstRowLastColumn="0" w:lastRowFirstColumn="0" w:lastRowLastColumn="0"/>
            <w:tcW w:w="973" w:type="dxa"/>
          </w:tcPr>
          <w:p w14:paraId="13F22965" w14:textId="77777777" w:rsidR="003F5EB5" w:rsidRDefault="003F5EB5" w:rsidP="00A21198">
            <w:pPr>
              <w:spacing w:beforeLines="50" w:before="120" w:afterLines="50"/>
              <w:jc w:val="left"/>
              <w:rPr>
                <w:ins w:id="8548" w:author="Author"/>
                <w:b w:val="0"/>
                <w:sz w:val="20"/>
                <w:lang w:val="en-IE"/>
              </w:rPr>
            </w:pPr>
            <w:ins w:id="8549" w:author="Author">
              <w:r>
                <w:rPr>
                  <w:b w:val="0"/>
                  <w:sz w:val="20"/>
                  <w:lang w:val="en-IE"/>
                </w:rPr>
                <w:t>4</w:t>
              </w:r>
              <w:r w:rsidRPr="00E73B40">
                <w:rPr>
                  <w:b w:val="0"/>
                  <w:sz w:val="20"/>
                  <w:lang w:val="en-IE"/>
                </w:rPr>
                <w:t>c</w:t>
              </w:r>
            </w:ins>
          </w:p>
          <w:p w14:paraId="72AD2A19" w14:textId="4C2AB4F3" w:rsidR="00EE1099" w:rsidDel="003A4B53" w:rsidRDefault="00EE1099" w:rsidP="00A21198">
            <w:pPr>
              <w:spacing w:beforeLines="50" w:before="120" w:afterLines="50"/>
              <w:jc w:val="left"/>
              <w:rPr>
                <w:ins w:id="8550" w:author="Author"/>
                <w:b w:val="0"/>
                <w:sz w:val="20"/>
                <w:lang w:val="en-IE"/>
              </w:rPr>
            </w:pPr>
            <w:ins w:id="8551" w:author="Author">
              <w:r>
                <w:rPr>
                  <w:b w:val="0"/>
                  <w:sz w:val="20"/>
                  <w:lang w:val="en-IE"/>
                </w:rPr>
                <w:t>6b</w:t>
              </w:r>
            </w:ins>
          </w:p>
        </w:tc>
        <w:tc>
          <w:tcPr>
            <w:tcW w:w="1690" w:type="dxa"/>
          </w:tcPr>
          <w:p w14:paraId="783507E0" w14:textId="2502019A" w:rsidR="003F5EB5" w:rsidRPr="00E73B40" w:rsidRDefault="003F5EB5" w:rsidP="003A4B5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2" w:author="Author"/>
                <w:rFonts w:cs="Arial"/>
                <w:sz w:val="20"/>
                <w:lang w:val="en-IE"/>
              </w:rPr>
            </w:pPr>
            <w:ins w:id="8553" w:author="Author">
              <w:r w:rsidRPr="00E73B40">
                <w:rPr>
                  <w:rFonts w:cs="Arial"/>
                  <w:sz w:val="20"/>
                  <w:lang w:val="en-IE"/>
                </w:rPr>
                <w:t>Reserve phone number</w:t>
              </w:r>
            </w:ins>
          </w:p>
        </w:tc>
        <w:tc>
          <w:tcPr>
            <w:tcW w:w="1739" w:type="dxa"/>
          </w:tcPr>
          <w:p w14:paraId="257C13E3" w14:textId="59042FF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4" w:author="Author"/>
                <w:rFonts w:cs="Arial"/>
                <w:sz w:val="20"/>
                <w:lang w:val="en-IE"/>
              </w:rPr>
            </w:pPr>
            <w:ins w:id="8555" w:author="Author">
              <w:r>
                <w:rPr>
                  <w:rFonts w:cs="Arial"/>
                  <w:sz w:val="20"/>
                  <w:lang w:val="en-IE"/>
                </w:rPr>
                <w:t>A</w:t>
              </w:r>
              <w:r w:rsidRPr="00E73B40">
                <w:rPr>
                  <w:rFonts w:cs="Arial"/>
                  <w:sz w:val="20"/>
                  <w:lang w:val="en-IE"/>
                </w:rPr>
                <w:t>SRM</w:t>
              </w:r>
            </w:ins>
          </w:p>
        </w:tc>
        <w:tc>
          <w:tcPr>
            <w:tcW w:w="2419" w:type="dxa"/>
          </w:tcPr>
          <w:p w14:paraId="2413BA84" w14:textId="10B0C0FE"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6" w:author="Author"/>
                <w:rFonts w:cs="Arial"/>
                <w:sz w:val="20"/>
                <w:lang w:val="en-IE"/>
              </w:rPr>
            </w:pPr>
            <w:ins w:id="8557" w:author="Author">
              <w:r w:rsidRPr="00E73B40">
                <w:rPr>
                  <w:rFonts w:cs="Arial"/>
                  <w:sz w:val="20"/>
                  <w:lang w:val="en-IE"/>
                </w:rPr>
                <w:t>Reserve phone number to a given customer (ex: when buying a new phone and SIM)</w:t>
              </w:r>
            </w:ins>
          </w:p>
        </w:tc>
        <w:tc>
          <w:tcPr>
            <w:tcW w:w="874" w:type="dxa"/>
          </w:tcPr>
          <w:p w14:paraId="23E725A2" w14:textId="67E894D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8" w:author="Author"/>
                <w:rFonts w:cs="Arial"/>
                <w:sz w:val="20"/>
                <w:lang w:val="en-IE"/>
              </w:rPr>
            </w:pPr>
            <w:ins w:id="8559" w:author="Author">
              <w:r w:rsidRPr="00E73B40">
                <w:rPr>
                  <w:rFonts w:cs="Arial"/>
                  <w:sz w:val="20"/>
                  <w:lang w:val="en-IE"/>
                </w:rPr>
                <w:t>Sync</w:t>
              </w:r>
            </w:ins>
          </w:p>
        </w:tc>
        <w:tc>
          <w:tcPr>
            <w:tcW w:w="2159" w:type="dxa"/>
          </w:tcPr>
          <w:p w14:paraId="759B7CDC" w14:textId="60A290EF"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0" w:author="Author"/>
                <w:rFonts w:cs="Arial"/>
                <w:sz w:val="20"/>
                <w:lang w:val="en-IE"/>
              </w:rPr>
            </w:pPr>
            <w:ins w:id="8561" w:author="Author">
              <w:r w:rsidRPr="00E73B40">
                <w:rPr>
                  <w:rFonts w:cs="Arial"/>
                  <w:sz w:val="20"/>
                  <w:lang w:val="en-IE"/>
                </w:rPr>
                <w:t>-</w:t>
              </w:r>
            </w:ins>
          </w:p>
        </w:tc>
      </w:tr>
      <w:tr w:rsidR="003F5EB5" w:rsidRPr="00E73B40" w14:paraId="112BB767" w14:textId="77777777" w:rsidTr="004C2E43">
        <w:trPr>
          <w:ins w:id="8562" w:author="Author"/>
        </w:trPr>
        <w:tc>
          <w:tcPr>
            <w:cnfStyle w:val="001000000000" w:firstRow="0" w:lastRow="0" w:firstColumn="1" w:lastColumn="0" w:oddVBand="0" w:evenVBand="0" w:oddHBand="0" w:evenHBand="0" w:firstRowFirstColumn="0" w:firstRowLastColumn="0" w:lastRowFirstColumn="0" w:lastRowLastColumn="0"/>
            <w:tcW w:w="973" w:type="dxa"/>
          </w:tcPr>
          <w:p w14:paraId="1DF33B87" w14:textId="3F0690B1" w:rsidR="003F5EB5" w:rsidRPr="00E73B40" w:rsidRDefault="003F5EB5" w:rsidP="00A21198">
            <w:pPr>
              <w:spacing w:beforeLines="50" w:before="120" w:afterLines="50"/>
              <w:jc w:val="left"/>
              <w:rPr>
                <w:ins w:id="8563" w:author="Author"/>
                <w:b w:val="0"/>
                <w:sz w:val="20"/>
                <w:lang w:val="en-IE"/>
              </w:rPr>
            </w:pPr>
            <w:ins w:id="8564" w:author="Author">
              <w:r>
                <w:rPr>
                  <w:b w:val="0"/>
                  <w:sz w:val="20"/>
                  <w:lang w:val="en-IE"/>
                </w:rPr>
                <w:t>4</w:t>
              </w:r>
              <w:r w:rsidRPr="00E73B40">
                <w:rPr>
                  <w:b w:val="0"/>
                  <w:sz w:val="20"/>
                  <w:lang w:val="en-IE"/>
                </w:rPr>
                <w:t>b</w:t>
              </w:r>
            </w:ins>
          </w:p>
          <w:p w14:paraId="173F6D08" w14:textId="43EEF63F" w:rsidR="003F5EB5" w:rsidRPr="00E73B40" w:rsidRDefault="003F5EB5" w:rsidP="00A21198">
            <w:pPr>
              <w:spacing w:beforeLines="50" w:before="120" w:afterLines="50"/>
              <w:jc w:val="left"/>
              <w:rPr>
                <w:ins w:id="8565" w:author="Author"/>
                <w:b w:val="0"/>
                <w:sz w:val="20"/>
                <w:lang w:val="en-IE"/>
              </w:rPr>
            </w:pPr>
            <w:ins w:id="8566" w:author="Author">
              <w:r>
                <w:rPr>
                  <w:b w:val="0"/>
                  <w:sz w:val="20"/>
                  <w:lang w:val="en-IE"/>
                </w:rPr>
                <w:t>6</w:t>
              </w:r>
              <w:r w:rsidRPr="00E73B40">
                <w:rPr>
                  <w:b w:val="0"/>
                  <w:sz w:val="20"/>
                  <w:lang w:val="en-IE"/>
                </w:rPr>
                <w:t>a</w:t>
              </w:r>
            </w:ins>
          </w:p>
          <w:p w14:paraId="77468E37" w14:textId="551FE708" w:rsidR="003F5EB5" w:rsidRPr="00E73B40" w:rsidRDefault="003F5EB5" w:rsidP="00A21198">
            <w:pPr>
              <w:spacing w:beforeLines="50" w:before="120" w:afterLines="50"/>
              <w:jc w:val="left"/>
              <w:rPr>
                <w:ins w:id="8567" w:author="Author"/>
                <w:b w:val="0"/>
                <w:sz w:val="20"/>
                <w:lang w:val="en-IE"/>
              </w:rPr>
            </w:pPr>
            <w:ins w:id="8568" w:author="Author">
              <w:r>
                <w:rPr>
                  <w:b w:val="0"/>
                  <w:sz w:val="20"/>
                  <w:lang w:val="en-IE"/>
                </w:rPr>
                <w:t>6</w:t>
              </w:r>
              <w:r w:rsidRPr="00E73B40">
                <w:rPr>
                  <w:b w:val="0"/>
                  <w:sz w:val="20"/>
                  <w:lang w:val="en-IE"/>
                </w:rPr>
                <w:t>b</w:t>
              </w:r>
            </w:ins>
          </w:p>
        </w:tc>
        <w:tc>
          <w:tcPr>
            <w:tcW w:w="1690" w:type="dxa"/>
          </w:tcPr>
          <w:p w14:paraId="68CACAAA"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9" w:author="Author"/>
                <w:rFonts w:cs="Arial"/>
                <w:sz w:val="20"/>
                <w:lang w:val="en-IE"/>
              </w:rPr>
            </w:pPr>
            <w:ins w:id="8570" w:author="Author">
              <w:r w:rsidRPr="00E73B40">
                <w:rPr>
                  <w:rFonts w:cs="Arial"/>
                  <w:sz w:val="20"/>
                  <w:lang w:val="en-IE"/>
                </w:rPr>
                <w:t>Search available phone numbers</w:t>
              </w:r>
            </w:ins>
          </w:p>
        </w:tc>
        <w:tc>
          <w:tcPr>
            <w:tcW w:w="1739" w:type="dxa"/>
          </w:tcPr>
          <w:p w14:paraId="46CDD12C" w14:textId="086F67B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1" w:author="Author"/>
                <w:rFonts w:cs="Arial"/>
                <w:sz w:val="20"/>
                <w:lang w:val="en-IE"/>
              </w:rPr>
            </w:pPr>
            <w:ins w:id="8572" w:author="Author">
              <w:r>
                <w:rPr>
                  <w:rFonts w:cs="Arial"/>
                  <w:sz w:val="20"/>
                  <w:lang w:val="en-IE"/>
                </w:rPr>
                <w:t>A</w:t>
              </w:r>
              <w:r w:rsidRPr="00E73B40">
                <w:rPr>
                  <w:rFonts w:cs="Arial"/>
                  <w:sz w:val="20"/>
                  <w:lang w:val="en-IE"/>
                </w:rPr>
                <w:t>SRM</w:t>
              </w:r>
            </w:ins>
          </w:p>
        </w:tc>
        <w:tc>
          <w:tcPr>
            <w:tcW w:w="2419" w:type="dxa"/>
          </w:tcPr>
          <w:p w14:paraId="60DE50A9"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3" w:author="Author"/>
                <w:rFonts w:cs="Arial"/>
                <w:sz w:val="20"/>
                <w:lang w:val="en-IE"/>
              </w:rPr>
            </w:pPr>
            <w:ins w:id="8574" w:author="Author">
              <w:r w:rsidRPr="00E73B40">
                <w:rPr>
                  <w:rFonts w:cs="Arial"/>
                  <w:sz w:val="20"/>
                  <w:lang w:val="en-IE"/>
                </w:rPr>
                <w:t>Get available mobile phone numbers</w:t>
              </w:r>
            </w:ins>
          </w:p>
        </w:tc>
        <w:tc>
          <w:tcPr>
            <w:tcW w:w="874" w:type="dxa"/>
          </w:tcPr>
          <w:p w14:paraId="4BC94EC4"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5" w:author="Author"/>
                <w:rFonts w:cs="Arial"/>
                <w:sz w:val="20"/>
                <w:lang w:val="en-IE"/>
              </w:rPr>
            </w:pPr>
            <w:ins w:id="8576" w:author="Author">
              <w:r w:rsidRPr="00E73B40">
                <w:rPr>
                  <w:rFonts w:cs="Arial"/>
                  <w:sz w:val="20"/>
                  <w:lang w:val="en-IE"/>
                </w:rPr>
                <w:t>Sync</w:t>
              </w:r>
            </w:ins>
          </w:p>
        </w:tc>
        <w:tc>
          <w:tcPr>
            <w:tcW w:w="2159" w:type="dxa"/>
          </w:tcPr>
          <w:p w14:paraId="04DF9A36"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7" w:author="Author"/>
                <w:rFonts w:cs="Arial"/>
                <w:sz w:val="20"/>
                <w:lang w:val="en-IE"/>
              </w:rPr>
            </w:pPr>
            <w:ins w:id="8578" w:author="Author">
              <w:r w:rsidRPr="00E73B40">
                <w:rPr>
                  <w:rFonts w:cs="Arial"/>
                  <w:sz w:val="20"/>
                  <w:lang w:val="en-IE"/>
                </w:rPr>
                <w:t>-</w:t>
              </w:r>
            </w:ins>
          </w:p>
        </w:tc>
      </w:tr>
      <w:tr w:rsidR="003F5EB5" w:rsidRPr="00E73B40" w14:paraId="6CBC6524" w14:textId="77777777" w:rsidTr="004C2E43">
        <w:trPr>
          <w:ins w:id="8579" w:author="Author"/>
        </w:trPr>
        <w:tc>
          <w:tcPr>
            <w:cnfStyle w:val="001000000000" w:firstRow="0" w:lastRow="0" w:firstColumn="1" w:lastColumn="0" w:oddVBand="0" w:evenVBand="0" w:oddHBand="0" w:evenHBand="0" w:firstRowFirstColumn="0" w:firstRowLastColumn="0" w:lastRowFirstColumn="0" w:lastRowLastColumn="0"/>
            <w:tcW w:w="973" w:type="dxa"/>
          </w:tcPr>
          <w:p w14:paraId="7B2DEBAE" w14:textId="4169AEA5" w:rsidR="003F5EB5" w:rsidRPr="007D4CC5" w:rsidRDefault="003F5EB5" w:rsidP="00A21198">
            <w:pPr>
              <w:spacing w:beforeLines="50" w:before="120" w:afterLines="50"/>
              <w:jc w:val="left"/>
              <w:rPr>
                <w:ins w:id="8580" w:author="Author"/>
                <w:b w:val="0"/>
                <w:sz w:val="20"/>
                <w:lang w:val="en-IE"/>
              </w:rPr>
            </w:pPr>
            <w:ins w:id="8581" w:author="Author">
              <w:r>
                <w:rPr>
                  <w:b w:val="0"/>
                  <w:sz w:val="20"/>
                  <w:lang w:val="en-IE"/>
                </w:rPr>
                <w:t>6</w:t>
              </w:r>
              <w:r w:rsidRPr="007D4CC5">
                <w:rPr>
                  <w:b w:val="0"/>
                  <w:sz w:val="20"/>
                  <w:lang w:val="en-IE"/>
                </w:rPr>
                <w:t>b</w:t>
              </w:r>
            </w:ins>
          </w:p>
        </w:tc>
        <w:tc>
          <w:tcPr>
            <w:tcW w:w="1690" w:type="dxa"/>
          </w:tcPr>
          <w:p w14:paraId="2BB76800" w14:textId="79CB41BB"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2" w:author="Author"/>
                <w:rFonts w:cs="Arial"/>
                <w:sz w:val="20"/>
                <w:lang w:val="en-IE"/>
              </w:rPr>
            </w:pPr>
            <w:ins w:id="8583" w:author="Author">
              <w:r>
                <w:rPr>
                  <w:rFonts w:cs="Arial"/>
                  <w:sz w:val="20"/>
                  <w:lang w:val="en-IE"/>
                </w:rPr>
                <w:t>Release reserved phone number</w:t>
              </w:r>
            </w:ins>
          </w:p>
        </w:tc>
        <w:tc>
          <w:tcPr>
            <w:tcW w:w="1739" w:type="dxa"/>
          </w:tcPr>
          <w:p w14:paraId="361D9028" w14:textId="05A5ACF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4" w:author="Author"/>
                <w:rFonts w:cs="Arial"/>
                <w:sz w:val="20"/>
                <w:lang w:val="en-IE"/>
              </w:rPr>
            </w:pPr>
            <w:ins w:id="8585" w:author="Author">
              <w:r>
                <w:rPr>
                  <w:rFonts w:cs="Arial"/>
                  <w:sz w:val="20"/>
                  <w:lang w:val="en-IE"/>
                </w:rPr>
                <w:t>ASRM</w:t>
              </w:r>
            </w:ins>
          </w:p>
        </w:tc>
        <w:tc>
          <w:tcPr>
            <w:tcW w:w="2419" w:type="dxa"/>
          </w:tcPr>
          <w:p w14:paraId="2730254D" w14:textId="3FE8D698"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6" w:author="Author"/>
                <w:rFonts w:cs="Arial"/>
                <w:sz w:val="20"/>
                <w:lang w:val="en-IE"/>
              </w:rPr>
            </w:pPr>
            <w:ins w:id="8587" w:author="Author">
              <w:r>
                <w:rPr>
                  <w:rFonts w:cs="Arial"/>
                  <w:sz w:val="20"/>
                  <w:lang w:val="en-IE"/>
                </w:rPr>
                <w:t>Will release a previously reserved phone number</w:t>
              </w:r>
            </w:ins>
          </w:p>
        </w:tc>
        <w:tc>
          <w:tcPr>
            <w:tcW w:w="874" w:type="dxa"/>
          </w:tcPr>
          <w:p w14:paraId="7D13BB7C" w14:textId="627D69C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8" w:author="Author"/>
                <w:rFonts w:cs="Arial"/>
                <w:sz w:val="20"/>
                <w:lang w:val="en-IE"/>
              </w:rPr>
            </w:pPr>
            <w:ins w:id="8589" w:author="Author">
              <w:r>
                <w:rPr>
                  <w:rFonts w:cs="Arial"/>
                  <w:sz w:val="20"/>
                  <w:lang w:val="en-IE"/>
                </w:rPr>
                <w:t>Sync</w:t>
              </w:r>
            </w:ins>
          </w:p>
        </w:tc>
        <w:tc>
          <w:tcPr>
            <w:tcW w:w="2159" w:type="dxa"/>
          </w:tcPr>
          <w:p w14:paraId="790C6CF1" w14:textId="004FA1A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0" w:author="Author"/>
                <w:rFonts w:cs="Arial"/>
                <w:sz w:val="20"/>
                <w:lang w:val="en-IE"/>
              </w:rPr>
            </w:pPr>
            <w:ins w:id="8591" w:author="Author">
              <w:r>
                <w:rPr>
                  <w:rFonts w:cs="Arial"/>
                  <w:sz w:val="20"/>
                  <w:lang w:val="en-IE"/>
                </w:rPr>
                <w:t>-</w:t>
              </w:r>
            </w:ins>
          </w:p>
        </w:tc>
      </w:tr>
      <w:tr w:rsidR="003F5EB5" w:rsidRPr="00E73B40" w:rsidDel="003A4B53" w14:paraId="5D39C238" w14:textId="36EC4A15" w:rsidTr="004C2E43">
        <w:trPr>
          <w:ins w:id="8592" w:author="Author"/>
          <w:del w:id="8593" w:author="Author"/>
        </w:trPr>
        <w:tc>
          <w:tcPr>
            <w:cnfStyle w:val="001000000000" w:firstRow="0" w:lastRow="0" w:firstColumn="1" w:lastColumn="0" w:oddVBand="0" w:evenVBand="0" w:oddHBand="0" w:evenHBand="0" w:firstRowFirstColumn="0" w:firstRowLastColumn="0" w:lastRowFirstColumn="0" w:lastRowLastColumn="0"/>
            <w:tcW w:w="973" w:type="dxa"/>
          </w:tcPr>
          <w:p w14:paraId="55279D38" w14:textId="579F0DB2" w:rsidR="003F5EB5" w:rsidRPr="00E73B40" w:rsidDel="003A4B53" w:rsidRDefault="003F5EB5" w:rsidP="00A21198">
            <w:pPr>
              <w:spacing w:beforeLines="50" w:before="120" w:afterLines="50"/>
              <w:jc w:val="left"/>
              <w:rPr>
                <w:ins w:id="8594" w:author="Author"/>
                <w:del w:id="8595" w:author="Author"/>
                <w:b w:val="0"/>
                <w:sz w:val="20"/>
                <w:lang w:val="en-IE"/>
              </w:rPr>
            </w:pPr>
            <w:ins w:id="8596" w:author="Author">
              <w:del w:id="8597" w:author="Author">
                <w:r w:rsidDel="003A4B53">
                  <w:rPr>
                    <w:b w:val="0"/>
                    <w:sz w:val="20"/>
                    <w:lang w:val="en-IE"/>
                  </w:rPr>
                  <w:delText>3</w:delText>
                </w:r>
                <w:r w:rsidRPr="00E73B40" w:rsidDel="003A4B53">
                  <w:rPr>
                    <w:b w:val="0"/>
                    <w:sz w:val="20"/>
                    <w:lang w:val="en-IE"/>
                  </w:rPr>
                  <w:delText>c</w:delText>
                </w:r>
              </w:del>
            </w:ins>
          </w:p>
        </w:tc>
        <w:tc>
          <w:tcPr>
            <w:tcW w:w="1690" w:type="dxa"/>
          </w:tcPr>
          <w:p w14:paraId="6BC74D06" w14:textId="0BDD3C96"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8" w:author="Author"/>
                <w:del w:id="8599" w:author="Author"/>
                <w:rFonts w:cs="Arial"/>
                <w:sz w:val="20"/>
                <w:lang w:val="en-IE"/>
              </w:rPr>
            </w:pPr>
            <w:ins w:id="8600" w:author="Author">
              <w:del w:id="8601" w:author="Author">
                <w:r w:rsidRPr="00E73B40" w:rsidDel="003A4B53">
                  <w:rPr>
                    <w:rFonts w:cs="Arial"/>
                    <w:sz w:val="20"/>
                    <w:lang w:val="en-IE"/>
                  </w:rPr>
                  <w:delText>Reserve phone number</w:delText>
                </w:r>
              </w:del>
            </w:ins>
          </w:p>
        </w:tc>
        <w:tc>
          <w:tcPr>
            <w:tcW w:w="1739" w:type="dxa"/>
          </w:tcPr>
          <w:p w14:paraId="57E2DDA8" w14:textId="4169EE94"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02" w:author="Author"/>
                <w:del w:id="8603" w:author="Author"/>
                <w:rFonts w:cs="Arial"/>
                <w:sz w:val="20"/>
                <w:lang w:val="en-IE"/>
              </w:rPr>
            </w:pPr>
            <w:ins w:id="8604" w:author="Author">
              <w:del w:id="8605" w:author="Author">
                <w:r w:rsidDel="003A4B53">
                  <w:rPr>
                    <w:rFonts w:cs="Arial"/>
                    <w:sz w:val="20"/>
                    <w:lang w:val="en-IE"/>
                  </w:rPr>
                  <w:delText>A</w:delText>
                </w:r>
                <w:r w:rsidRPr="00E73B40" w:rsidDel="003A4B53">
                  <w:rPr>
                    <w:rFonts w:cs="Arial"/>
                    <w:sz w:val="20"/>
                    <w:lang w:val="en-IE"/>
                  </w:rPr>
                  <w:delText>SRM</w:delText>
                </w:r>
              </w:del>
            </w:ins>
          </w:p>
        </w:tc>
        <w:tc>
          <w:tcPr>
            <w:tcW w:w="2419" w:type="dxa"/>
          </w:tcPr>
          <w:p w14:paraId="355E6740" w14:textId="17F2846D"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06" w:author="Author"/>
                <w:del w:id="8607" w:author="Author"/>
                <w:rFonts w:cs="Arial"/>
                <w:sz w:val="20"/>
                <w:lang w:val="en-IE"/>
              </w:rPr>
            </w:pPr>
            <w:ins w:id="8608" w:author="Author">
              <w:del w:id="8609" w:author="Author">
                <w:r w:rsidRPr="00E73B40" w:rsidDel="003A4B53">
                  <w:rPr>
                    <w:rFonts w:cs="Arial"/>
                    <w:sz w:val="20"/>
                    <w:lang w:val="en-IE"/>
                  </w:rPr>
                  <w:delText>Reserve phone number to a given customer (ex: when buying a new phone and SIM)</w:delText>
                </w:r>
              </w:del>
            </w:ins>
          </w:p>
        </w:tc>
        <w:tc>
          <w:tcPr>
            <w:tcW w:w="874" w:type="dxa"/>
          </w:tcPr>
          <w:p w14:paraId="01ABC757" w14:textId="4DCF0936"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10" w:author="Author"/>
                <w:del w:id="8611" w:author="Author"/>
                <w:rFonts w:cs="Arial"/>
                <w:sz w:val="20"/>
                <w:lang w:val="en-IE"/>
              </w:rPr>
            </w:pPr>
            <w:ins w:id="8612" w:author="Author">
              <w:del w:id="8613" w:author="Author">
                <w:r w:rsidRPr="00E73B40" w:rsidDel="003A4B53">
                  <w:rPr>
                    <w:rFonts w:cs="Arial"/>
                    <w:sz w:val="20"/>
                    <w:lang w:val="en-IE"/>
                  </w:rPr>
                  <w:delText>Sync</w:delText>
                </w:r>
              </w:del>
            </w:ins>
          </w:p>
        </w:tc>
        <w:tc>
          <w:tcPr>
            <w:tcW w:w="2159" w:type="dxa"/>
          </w:tcPr>
          <w:p w14:paraId="360AF3DA" w14:textId="1AA13EA0"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14" w:author="Author"/>
                <w:del w:id="8615" w:author="Author"/>
                <w:rFonts w:cs="Arial"/>
                <w:sz w:val="20"/>
                <w:lang w:val="en-IE"/>
              </w:rPr>
            </w:pPr>
            <w:ins w:id="8616" w:author="Author">
              <w:del w:id="8617" w:author="Author">
                <w:r w:rsidRPr="00E73B40" w:rsidDel="003A4B53">
                  <w:rPr>
                    <w:rFonts w:cs="Arial"/>
                    <w:sz w:val="20"/>
                    <w:lang w:val="en-IE"/>
                  </w:rPr>
                  <w:delText>-</w:delText>
                </w:r>
              </w:del>
            </w:ins>
          </w:p>
        </w:tc>
      </w:tr>
      <w:tr w:rsidR="003F5EB5" w:rsidRPr="00E73B40" w14:paraId="6A4AED78" w14:textId="77777777" w:rsidTr="004C2E43">
        <w:trPr>
          <w:ins w:id="8618" w:author="Author"/>
        </w:trPr>
        <w:tc>
          <w:tcPr>
            <w:cnfStyle w:val="001000000000" w:firstRow="0" w:lastRow="0" w:firstColumn="1" w:lastColumn="0" w:oddVBand="0" w:evenVBand="0" w:oddHBand="0" w:evenHBand="0" w:firstRowFirstColumn="0" w:firstRowLastColumn="0" w:lastRowFirstColumn="0" w:lastRowLastColumn="0"/>
            <w:tcW w:w="973" w:type="dxa"/>
          </w:tcPr>
          <w:p w14:paraId="0BDCCEE4" w14:textId="0E5DCF07" w:rsidR="003F5EB5" w:rsidRPr="00E73B40" w:rsidRDefault="003F5EB5" w:rsidP="00A21198">
            <w:pPr>
              <w:spacing w:beforeLines="50" w:before="120" w:afterLines="50"/>
              <w:jc w:val="left"/>
              <w:rPr>
                <w:ins w:id="8619" w:author="Author"/>
                <w:b w:val="0"/>
                <w:sz w:val="20"/>
                <w:lang w:val="en-IE"/>
              </w:rPr>
            </w:pPr>
            <w:ins w:id="8620" w:author="Author">
              <w:r>
                <w:rPr>
                  <w:b w:val="0"/>
                  <w:sz w:val="20"/>
                  <w:lang w:val="en-IE"/>
                </w:rPr>
                <w:t>7</w:t>
              </w:r>
              <w:r w:rsidRPr="00E73B40">
                <w:rPr>
                  <w:b w:val="0"/>
                  <w:sz w:val="20"/>
                  <w:lang w:val="en-IE"/>
                </w:rPr>
                <w:t>a</w:t>
              </w:r>
            </w:ins>
          </w:p>
        </w:tc>
        <w:tc>
          <w:tcPr>
            <w:tcW w:w="1690" w:type="dxa"/>
          </w:tcPr>
          <w:p w14:paraId="30F9AD9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21" w:author="Author"/>
                <w:rFonts w:cs="Arial"/>
                <w:sz w:val="20"/>
                <w:lang w:val="en-IE"/>
              </w:rPr>
            </w:pPr>
            <w:ins w:id="8622" w:author="Author">
              <w:r w:rsidRPr="00E73B40">
                <w:rPr>
                  <w:rFonts w:cs="Arial"/>
                  <w:sz w:val="20"/>
                  <w:lang w:val="en-IE"/>
                </w:rPr>
                <w:t>Get asset details</w:t>
              </w:r>
            </w:ins>
          </w:p>
        </w:tc>
        <w:tc>
          <w:tcPr>
            <w:tcW w:w="1739" w:type="dxa"/>
          </w:tcPr>
          <w:p w14:paraId="758431A5" w14:textId="1333838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23" w:author="Author"/>
                <w:rFonts w:cs="Arial"/>
                <w:sz w:val="20"/>
                <w:lang w:val="en-IE"/>
              </w:rPr>
            </w:pPr>
            <w:ins w:id="8624" w:author="Author">
              <w:r>
                <w:rPr>
                  <w:rFonts w:cs="Arial"/>
                  <w:sz w:val="20"/>
                  <w:lang w:val="en-IE"/>
                </w:rPr>
                <w:t>ORSIM</w:t>
              </w:r>
            </w:ins>
          </w:p>
        </w:tc>
        <w:tc>
          <w:tcPr>
            <w:tcW w:w="2419" w:type="dxa"/>
          </w:tcPr>
          <w:p w14:paraId="6B7179F4"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25" w:author="Author"/>
                <w:rFonts w:cs="Arial"/>
                <w:sz w:val="20"/>
                <w:lang w:val="en-IE"/>
              </w:rPr>
            </w:pPr>
            <w:ins w:id="8626" w:author="Author">
              <w:r w:rsidRPr="00E73B40">
                <w:rPr>
                  <w:rFonts w:cs="Arial"/>
                  <w:sz w:val="20"/>
                  <w:lang w:val="en-IE"/>
                </w:rPr>
                <w:t>Get inventory information for a given (SIM card serial number→ product)</w:t>
              </w:r>
            </w:ins>
          </w:p>
        </w:tc>
        <w:tc>
          <w:tcPr>
            <w:tcW w:w="874" w:type="dxa"/>
          </w:tcPr>
          <w:p w14:paraId="7B607EF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27" w:author="Author"/>
                <w:rFonts w:cs="Arial"/>
                <w:sz w:val="20"/>
                <w:lang w:val="en-IE"/>
              </w:rPr>
            </w:pPr>
            <w:ins w:id="8628" w:author="Author">
              <w:r w:rsidRPr="00E73B40">
                <w:rPr>
                  <w:rFonts w:cs="Arial"/>
                  <w:sz w:val="20"/>
                  <w:lang w:val="en-IE"/>
                </w:rPr>
                <w:t>Sync</w:t>
              </w:r>
            </w:ins>
          </w:p>
        </w:tc>
        <w:tc>
          <w:tcPr>
            <w:tcW w:w="2159" w:type="dxa"/>
          </w:tcPr>
          <w:p w14:paraId="3FF30D1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29" w:author="Author"/>
                <w:rFonts w:cs="Arial"/>
                <w:sz w:val="20"/>
                <w:lang w:val="en-IE"/>
              </w:rPr>
            </w:pPr>
            <w:ins w:id="8630" w:author="Author">
              <w:r w:rsidRPr="00E73B40">
                <w:rPr>
                  <w:rFonts w:cs="Arial"/>
                  <w:sz w:val="20"/>
                  <w:lang w:val="en-IE"/>
                </w:rPr>
                <w:t>-</w:t>
              </w:r>
            </w:ins>
          </w:p>
        </w:tc>
      </w:tr>
      <w:tr w:rsidR="003F5EB5" w:rsidRPr="00E73B40" w14:paraId="766F0620" w14:textId="77777777" w:rsidTr="004C2E43">
        <w:trPr>
          <w:ins w:id="8631" w:author="Author"/>
        </w:trPr>
        <w:tc>
          <w:tcPr>
            <w:cnfStyle w:val="001000000000" w:firstRow="0" w:lastRow="0" w:firstColumn="1" w:lastColumn="0" w:oddVBand="0" w:evenVBand="0" w:oddHBand="0" w:evenHBand="0" w:firstRowFirstColumn="0" w:firstRowLastColumn="0" w:lastRowFirstColumn="0" w:lastRowLastColumn="0"/>
            <w:tcW w:w="973" w:type="dxa"/>
          </w:tcPr>
          <w:p w14:paraId="5916946D" w14:textId="77777777" w:rsidR="003F5EB5" w:rsidRDefault="003F5EB5" w:rsidP="00A21198">
            <w:pPr>
              <w:spacing w:beforeLines="50" w:before="120" w:afterLines="50"/>
              <w:jc w:val="left"/>
              <w:rPr>
                <w:ins w:id="8632" w:author="Author"/>
                <w:b w:val="0"/>
                <w:sz w:val="20"/>
                <w:lang w:val="en-IE"/>
              </w:rPr>
            </w:pPr>
            <w:ins w:id="8633" w:author="Author">
              <w:r>
                <w:rPr>
                  <w:b w:val="0"/>
                  <w:sz w:val="20"/>
                  <w:lang w:val="en-IE"/>
                </w:rPr>
                <w:t>7</w:t>
              </w:r>
              <w:r w:rsidRPr="00E73B40">
                <w:rPr>
                  <w:b w:val="0"/>
                  <w:sz w:val="20"/>
                  <w:lang w:val="en-IE"/>
                </w:rPr>
                <w:t>b</w:t>
              </w:r>
            </w:ins>
          </w:p>
          <w:p w14:paraId="57850FED" w14:textId="52490C3D" w:rsidR="003F5EB5" w:rsidRPr="00E73B40" w:rsidRDefault="003F5EB5" w:rsidP="00A21198">
            <w:pPr>
              <w:spacing w:beforeLines="50" w:before="120" w:afterLines="50"/>
              <w:jc w:val="left"/>
              <w:rPr>
                <w:ins w:id="8634" w:author="Author"/>
                <w:b w:val="0"/>
                <w:sz w:val="20"/>
                <w:lang w:val="en-IE"/>
              </w:rPr>
            </w:pPr>
            <w:ins w:id="8635" w:author="Author">
              <w:r>
                <w:rPr>
                  <w:b w:val="0"/>
                  <w:sz w:val="20"/>
                  <w:lang w:val="en-IE"/>
                </w:rPr>
                <w:t>10h</w:t>
              </w:r>
            </w:ins>
          </w:p>
        </w:tc>
        <w:tc>
          <w:tcPr>
            <w:tcW w:w="1690" w:type="dxa"/>
          </w:tcPr>
          <w:p w14:paraId="26C0D03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6" w:author="Author"/>
                <w:rFonts w:cs="Arial"/>
                <w:sz w:val="20"/>
                <w:lang w:val="en-IE"/>
              </w:rPr>
            </w:pPr>
            <w:ins w:id="8637" w:author="Author">
              <w:r w:rsidRPr="00E73B40">
                <w:rPr>
                  <w:rFonts w:cs="Arial"/>
                  <w:sz w:val="20"/>
                  <w:lang w:val="en-IE"/>
                </w:rPr>
                <w:t>Reserve asset</w:t>
              </w:r>
            </w:ins>
          </w:p>
        </w:tc>
        <w:tc>
          <w:tcPr>
            <w:tcW w:w="1739" w:type="dxa"/>
          </w:tcPr>
          <w:p w14:paraId="4DFF9A27" w14:textId="2750C73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8" w:author="Author"/>
                <w:rFonts w:cs="Arial"/>
                <w:sz w:val="20"/>
                <w:lang w:val="en-IE"/>
              </w:rPr>
            </w:pPr>
            <w:ins w:id="8639" w:author="Author">
              <w:r>
                <w:rPr>
                  <w:rFonts w:cs="Arial"/>
                  <w:sz w:val="20"/>
                  <w:lang w:val="en-IE"/>
                </w:rPr>
                <w:t>ORSIM</w:t>
              </w:r>
            </w:ins>
          </w:p>
        </w:tc>
        <w:tc>
          <w:tcPr>
            <w:tcW w:w="2419" w:type="dxa"/>
          </w:tcPr>
          <w:p w14:paraId="61C9A667"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0" w:author="Author"/>
                <w:rFonts w:cs="Arial"/>
                <w:sz w:val="20"/>
                <w:lang w:val="en-IE"/>
              </w:rPr>
            </w:pPr>
            <w:ins w:id="8641" w:author="Author">
              <w:r w:rsidRPr="00E73B40">
                <w:rPr>
                  <w:rFonts w:cs="Arial"/>
                  <w:sz w:val="20"/>
                  <w:lang w:val="en-IE"/>
                </w:rPr>
                <w:t>Reserve asset on inventory</w:t>
              </w:r>
            </w:ins>
          </w:p>
        </w:tc>
        <w:tc>
          <w:tcPr>
            <w:tcW w:w="874" w:type="dxa"/>
          </w:tcPr>
          <w:p w14:paraId="1001AE43"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2" w:author="Author"/>
                <w:rFonts w:cs="Arial"/>
                <w:sz w:val="20"/>
                <w:lang w:val="en-IE"/>
              </w:rPr>
            </w:pPr>
            <w:ins w:id="8643" w:author="Author">
              <w:r w:rsidRPr="00E73B40">
                <w:rPr>
                  <w:rFonts w:cs="Arial"/>
                  <w:sz w:val="20"/>
                  <w:lang w:val="en-IE"/>
                </w:rPr>
                <w:t>Sync</w:t>
              </w:r>
            </w:ins>
          </w:p>
        </w:tc>
        <w:tc>
          <w:tcPr>
            <w:tcW w:w="2159" w:type="dxa"/>
          </w:tcPr>
          <w:p w14:paraId="2B8708F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4" w:author="Author"/>
                <w:rFonts w:cs="Arial"/>
                <w:sz w:val="20"/>
                <w:lang w:val="en-IE"/>
              </w:rPr>
            </w:pPr>
            <w:ins w:id="8645" w:author="Author">
              <w:r w:rsidRPr="00E73B40">
                <w:rPr>
                  <w:rFonts w:cs="Arial"/>
                  <w:sz w:val="20"/>
                  <w:lang w:val="en-IE"/>
                </w:rPr>
                <w:t>-</w:t>
              </w:r>
            </w:ins>
          </w:p>
        </w:tc>
      </w:tr>
      <w:tr w:rsidR="003F5EB5" w:rsidRPr="00E73B40" w14:paraId="451C2208" w14:textId="77777777" w:rsidTr="004C2E43">
        <w:trPr>
          <w:ins w:id="8646" w:author="Author"/>
        </w:trPr>
        <w:tc>
          <w:tcPr>
            <w:cnfStyle w:val="001000000000" w:firstRow="0" w:lastRow="0" w:firstColumn="1" w:lastColumn="0" w:oddVBand="0" w:evenVBand="0" w:oddHBand="0" w:evenHBand="0" w:firstRowFirstColumn="0" w:firstRowLastColumn="0" w:lastRowFirstColumn="0" w:lastRowLastColumn="0"/>
            <w:tcW w:w="973" w:type="dxa"/>
          </w:tcPr>
          <w:p w14:paraId="1C4AEE24" w14:textId="76E99740" w:rsidR="003F5EB5" w:rsidRPr="00E73B40" w:rsidRDefault="003F5EB5" w:rsidP="00A21198">
            <w:pPr>
              <w:spacing w:beforeLines="50" w:before="120" w:afterLines="50"/>
              <w:jc w:val="left"/>
              <w:rPr>
                <w:ins w:id="8647" w:author="Author"/>
                <w:b w:val="0"/>
                <w:sz w:val="20"/>
                <w:lang w:val="en-IE"/>
              </w:rPr>
            </w:pPr>
            <w:ins w:id="8648" w:author="Author">
              <w:r>
                <w:rPr>
                  <w:b w:val="0"/>
                  <w:sz w:val="20"/>
                  <w:lang w:val="en-IE"/>
                </w:rPr>
                <w:t>7</w:t>
              </w:r>
              <w:r w:rsidRPr="00E73B40">
                <w:rPr>
                  <w:b w:val="0"/>
                  <w:sz w:val="20"/>
                  <w:lang w:val="en-IE"/>
                </w:rPr>
                <w:t>c</w:t>
              </w:r>
            </w:ins>
          </w:p>
        </w:tc>
        <w:tc>
          <w:tcPr>
            <w:tcW w:w="1690" w:type="dxa"/>
          </w:tcPr>
          <w:p w14:paraId="019E9FF1"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9" w:author="Author"/>
                <w:rFonts w:cs="Arial"/>
                <w:sz w:val="20"/>
                <w:lang w:val="en-IE"/>
              </w:rPr>
            </w:pPr>
            <w:ins w:id="8650" w:author="Author">
              <w:r w:rsidRPr="00E73B40">
                <w:rPr>
                  <w:rFonts w:cs="Arial"/>
                  <w:sz w:val="20"/>
                  <w:lang w:val="en-IE"/>
                </w:rPr>
                <w:t>Cancel asset reservation</w:t>
              </w:r>
            </w:ins>
          </w:p>
        </w:tc>
        <w:tc>
          <w:tcPr>
            <w:tcW w:w="1739" w:type="dxa"/>
          </w:tcPr>
          <w:p w14:paraId="3D6A9141" w14:textId="6C1565DE"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1" w:author="Author"/>
                <w:rFonts w:cs="Arial"/>
                <w:sz w:val="20"/>
                <w:lang w:val="en-IE"/>
              </w:rPr>
            </w:pPr>
            <w:ins w:id="8652" w:author="Author">
              <w:r>
                <w:rPr>
                  <w:rFonts w:cs="Arial"/>
                  <w:sz w:val="20"/>
                  <w:lang w:val="en-IE"/>
                </w:rPr>
                <w:t>ORSIM</w:t>
              </w:r>
            </w:ins>
          </w:p>
        </w:tc>
        <w:tc>
          <w:tcPr>
            <w:tcW w:w="2419" w:type="dxa"/>
          </w:tcPr>
          <w:p w14:paraId="3C53470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3" w:author="Author"/>
                <w:rFonts w:cs="Arial"/>
                <w:sz w:val="20"/>
                <w:lang w:val="en-IE"/>
              </w:rPr>
            </w:pPr>
            <w:ins w:id="8654" w:author="Author">
              <w:r w:rsidRPr="00E73B40">
                <w:rPr>
                  <w:rFonts w:cs="Arial"/>
                  <w:sz w:val="20"/>
                  <w:lang w:val="en-IE"/>
                </w:rPr>
                <w:t>Cancel a previous asset reservation on the inventory</w:t>
              </w:r>
            </w:ins>
          </w:p>
        </w:tc>
        <w:tc>
          <w:tcPr>
            <w:tcW w:w="874" w:type="dxa"/>
          </w:tcPr>
          <w:p w14:paraId="61D7AEE1"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5" w:author="Author"/>
                <w:rFonts w:cs="Arial"/>
                <w:sz w:val="20"/>
                <w:lang w:val="en-IE"/>
              </w:rPr>
            </w:pPr>
            <w:ins w:id="8656" w:author="Author">
              <w:r w:rsidRPr="00E73B40">
                <w:rPr>
                  <w:rFonts w:cs="Arial"/>
                  <w:sz w:val="20"/>
                  <w:lang w:val="en-IE"/>
                </w:rPr>
                <w:t>Sync</w:t>
              </w:r>
            </w:ins>
          </w:p>
        </w:tc>
        <w:tc>
          <w:tcPr>
            <w:tcW w:w="2159" w:type="dxa"/>
          </w:tcPr>
          <w:p w14:paraId="2A5CCC73"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7" w:author="Author"/>
                <w:rFonts w:cs="Arial"/>
                <w:sz w:val="20"/>
                <w:lang w:val="en-IE"/>
              </w:rPr>
            </w:pPr>
            <w:ins w:id="8658" w:author="Author">
              <w:r w:rsidRPr="00E73B40">
                <w:rPr>
                  <w:rFonts w:cs="Arial"/>
                  <w:sz w:val="20"/>
                  <w:lang w:val="en-IE"/>
                </w:rPr>
                <w:t>-</w:t>
              </w:r>
            </w:ins>
          </w:p>
        </w:tc>
      </w:tr>
      <w:tr w:rsidR="003F5EB5" w:rsidRPr="00E73B40" w14:paraId="58D3815C" w14:textId="77777777" w:rsidTr="004C2E43">
        <w:trPr>
          <w:ins w:id="8659" w:author="Author"/>
        </w:trPr>
        <w:tc>
          <w:tcPr>
            <w:cnfStyle w:val="001000000000" w:firstRow="0" w:lastRow="0" w:firstColumn="1" w:lastColumn="0" w:oddVBand="0" w:evenVBand="0" w:oddHBand="0" w:evenHBand="0" w:firstRowFirstColumn="0" w:firstRowLastColumn="0" w:lastRowFirstColumn="0" w:lastRowLastColumn="0"/>
            <w:tcW w:w="973" w:type="dxa"/>
          </w:tcPr>
          <w:p w14:paraId="635266F8" w14:textId="7A5C5AB2" w:rsidR="003F5EB5" w:rsidRPr="00E73B40" w:rsidRDefault="003F5EB5" w:rsidP="00A21198">
            <w:pPr>
              <w:spacing w:beforeLines="50" w:before="120" w:afterLines="50"/>
              <w:jc w:val="left"/>
              <w:rPr>
                <w:ins w:id="8660" w:author="Author"/>
                <w:b w:val="0"/>
                <w:sz w:val="20"/>
                <w:lang w:val="en-IE"/>
              </w:rPr>
            </w:pPr>
            <w:ins w:id="8661" w:author="Author">
              <w:r>
                <w:rPr>
                  <w:b w:val="0"/>
                  <w:sz w:val="20"/>
                  <w:lang w:val="en-IE"/>
                </w:rPr>
                <w:t>8</w:t>
              </w:r>
              <w:r w:rsidRPr="00E73B40">
                <w:rPr>
                  <w:b w:val="0"/>
                  <w:sz w:val="20"/>
                  <w:lang w:val="en-IE"/>
                </w:rPr>
                <w:t>a</w:t>
              </w:r>
            </w:ins>
          </w:p>
        </w:tc>
        <w:tc>
          <w:tcPr>
            <w:tcW w:w="1690" w:type="dxa"/>
          </w:tcPr>
          <w:p w14:paraId="6B451EAB" w14:textId="277DA61A" w:rsidR="003F5EB5" w:rsidRPr="00E73B40" w:rsidRDefault="003F5EB5"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2" w:author="Author"/>
                <w:rFonts w:cs="Arial"/>
                <w:sz w:val="20"/>
                <w:lang w:val="en-IE"/>
              </w:rPr>
            </w:pPr>
            <w:ins w:id="8663" w:author="Author">
              <w:del w:id="8664" w:author="Author">
                <w:r w:rsidRPr="00E73B40" w:rsidDel="00C7328F">
                  <w:rPr>
                    <w:rFonts w:cs="Arial"/>
                    <w:sz w:val="20"/>
                    <w:lang w:val="en-IE"/>
                  </w:rPr>
                  <w:delText>Validate port in number</w:delText>
                </w:r>
              </w:del>
              <w:r>
                <w:rPr>
                  <w:rFonts w:cs="Arial"/>
                  <w:sz w:val="20"/>
                  <w:lang w:val="en-IE"/>
                </w:rPr>
                <w:t>Check Port Contact</w:t>
              </w:r>
            </w:ins>
          </w:p>
        </w:tc>
        <w:tc>
          <w:tcPr>
            <w:tcW w:w="1739" w:type="dxa"/>
          </w:tcPr>
          <w:p w14:paraId="55B67982" w14:textId="05AB2103"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5" w:author="Author"/>
                <w:rFonts w:cs="Arial"/>
                <w:sz w:val="20"/>
                <w:lang w:val="en-IE"/>
              </w:rPr>
            </w:pPr>
            <w:ins w:id="8666" w:author="Author">
              <w:del w:id="8667" w:author="Author">
                <w:r w:rsidRPr="009024EB" w:rsidDel="00C7328F">
                  <w:rPr>
                    <w:rFonts w:cs="Arial"/>
                    <w:sz w:val="20"/>
                    <w:lang w:val="en-IE"/>
                  </w:rPr>
                  <w:delText>Porting snap shot</w:delText>
                </w:r>
              </w:del>
              <w:r>
                <w:rPr>
                  <w:rFonts w:cs="Arial"/>
                  <w:sz w:val="20"/>
                  <w:lang w:val="en-IE"/>
                </w:rPr>
                <w:t>ADM</w:t>
              </w:r>
            </w:ins>
          </w:p>
        </w:tc>
        <w:tc>
          <w:tcPr>
            <w:tcW w:w="2419" w:type="dxa"/>
          </w:tcPr>
          <w:p w14:paraId="546065F0" w14:textId="4407A3AA" w:rsidR="003F5EB5" w:rsidRPr="00E73B40" w:rsidRDefault="003F5EB5" w:rsidP="00C7328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8" w:author="Author"/>
                <w:rFonts w:cs="Arial"/>
                <w:sz w:val="20"/>
                <w:lang w:val="en-IE"/>
              </w:rPr>
            </w:pPr>
            <w:ins w:id="8669" w:author="Author">
              <w:r>
                <w:rPr>
                  <w:rFonts w:cs="Arial"/>
                  <w:sz w:val="20"/>
                  <w:lang w:val="en-IE"/>
                </w:rPr>
                <w:t>Returns which operator  the number belongs</w:t>
              </w:r>
              <w:del w:id="8670" w:author="Author">
                <w:r w:rsidRPr="00E73B40" w:rsidDel="00C7328F">
                  <w:rPr>
                    <w:rFonts w:cs="Arial"/>
                    <w:sz w:val="20"/>
                    <w:lang w:val="en-IE"/>
                  </w:rPr>
                  <w:delText>Validates if the given number is not already on inventory</w:delText>
                </w:r>
              </w:del>
            </w:ins>
          </w:p>
        </w:tc>
        <w:tc>
          <w:tcPr>
            <w:tcW w:w="874" w:type="dxa"/>
          </w:tcPr>
          <w:p w14:paraId="11338FBE"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1" w:author="Author"/>
                <w:rFonts w:cs="Arial"/>
                <w:sz w:val="20"/>
                <w:lang w:val="en-IE"/>
              </w:rPr>
            </w:pPr>
            <w:ins w:id="8672" w:author="Author">
              <w:r w:rsidRPr="00E73B40">
                <w:rPr>
                  <w:rFonts w:cs="Arial"/>
                  <w:sz w:val="20"/>
                  <w:lang w:val="en-IE"/>
                </w:rPr>
                <w:t>Sync</w:t>
              </w:r>
            </w:ins>
          </w:p>
        </w:tc>
        <w:tc>
          <w:tcPr>
            <w:tcW w:w="2159" w:type="dxa"/>
          </w:tcPr>
          <w:p w14:paraId="021E208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3" w:author="Author"/>
                <w:rFonts w:cs="Arial"/>
                <w:sz w:val="20"/>
                <w:lang w:val="en-IE"/>
              </w:rPr>
            </w:pPr>
            <w:ins w:id="8674" w:author="Author">
              <w:r w:rsidRPr="00E73B40">
                <w:rPr>
                  <w:rFonts w:cs="Arial"/>
                  <w:sz w:val="20"/>
                  <w:lang w:val="en-IE"/>
                </w:rPr>
                <w:t>-</w:t>
              </w:r>
            </w:ins>
          </w:p>
        </w:tc>
      </w:tr>
      <w:tr w:rsidR="003F5EB5" w:rsidRPr="00E73B40" w14:paraId="5851CFFA" w14:textId="77777777" w:rsidTr="004C2E43">
        <w:trPr>
          <w:ins w:id="8675" w:author="Author"/>
        </w:trPr>
        <w:tc>
          <w:tcPr>
            <w:cnfStyle w:val="001000000000" w:firstRow="0" w:lastRow="0" w:firstColumn="1" w:lastColumn="0" w:oddVBand="0" w:evenVBand="0" w:oddHBand="0" w:evenHBand="0" w:firstRowFirstColumn="0" w:firstRowLastColumn="0" w:lastRowFirstColumn="0" w:lastRowLastColumn="0"/>
            <w:tcW w:w="973" w:type="dxa"/>
          </w:tcPr>
          <w:p w14:paraId="60C4CAFC" w14:textId="55A4A214" w:rsidR="003F5EB5" w:rsidRDefault="003F5EB5" w:rsidP="00A21198">
            <w:pPr>
              <w:spacing w:beforeLines="50" w:before="120" w:afterLines="50"/>
              <w:jc w:val="left"/>
              <w:rPr>
                <w:ins w:id="8676" w:author="Author"/>
                <w:b w:val="0"/>
                <w:sz w:val="20"/>
                <w:lang w:val="en-IE"/>
              </w:rPr>
            </w:pPr>
            <w:ins w:id="8677" w:author="Author">
              <w:r>
                <w:rPr>
                  <w:b w:val="0"/>
                  <w:sz w:val="20"/>
                  <w:lang w:val="en-IE"/>
                </w:rPr>
                <w:lastRenderedPageBreak/>
                <w:t>8b</w:t>
              </w:r>
            </w:ins>
          </w:p>
        </w:tc>
        <w:tc>
          <w:tcPr>
            <w:tcW w:w="1690" w:type="dxa"/>
          </w:tcPr>
          <w:p w14:paraId="78ABFEEF" w14:textId="27EAC790"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8" w:author="Author"/>
                <w:rFonts w:cs="Arial"/>
                <w:sz w:val="20"/>
                <w:lang w:val="en-IE"/>
              </w:rPr>
            </w:pPr>
            <w:ins w:id="8679" w:author="Author">
              <w:r>
                <w:rPr>
                  <w:rFonts w:cs="Arial"/>
                  <w:sz w:val="20"/>
                  <w:lang w:val="en-IE"/>
                </w:rPr>
                <w:t>Send SMS</w:t>
              </w:r>
            </w:ins>
          </w:p>
        </w:tc>
        <w:tc>
          <w:tcPr>
            <w:tcW w:w="1739" w:type="dxa"/>
          </w:tcPr>
          <w:p w14:paraId="79600B69" w14:textId="2C189678" w:rsidR="003F5EB5" w:rsidRPr="009024EB"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0" w:author="Author"/>
                <w:rFonts w:cs="Arial"/>
                <w:sz w:val="20"/>
                <w:lang w:val="en-IE"/>
              </w:rPr>
            </w:pPr>
            <w:ins w:id="8681" w:author="Author">
              <w:r>
                <w:rPr>
                  <w:rFonts w:cs="Arial"/>
                  <w:sz w:val="20"/>
                  <w:lang w:val="en-IE"/>
                </w:rPr>
                <w:t>ANM</w:t>
              </w:r>
            </w:ins>
          </w:p>
        </w:tc>
        <w:tc>
          <w:tcPr>
            <w:tcW w:w="2419" w:type="dxa"/>
          </w:tcPr>
          <w:p w14:paraId="74A2AD42" w14:textId="281638F1" w:rsidR="003F5EB5" w:rsidRPr="00E73B40" w:rsidRDefault="003F5EB5" w:rsidP="00A507D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2" w:author="Author"/>
                <w:rFonts w:cs="Arial"/>
                <w:sz w:val="20"/>
                <w:lang w:val="en-IE"/>
              </w:rPr>
            </w:pPr>
            <w:ins w:id="8683" w:author="Author">
              <w:r>
                <w:rPr>
                  <w:rFonts w:cs="Arial"/>
                  <w:sz w:val="20"/>
                  <w:lang w:val="en-IE"/>
                </w:rPr>
                <w:t>Sends an SMS with a provided content to a target number.</w:t>
              </w:r>
            </w:ins>
          </w:p>
        </w:tc>
        <w:tc>
          <w:tcPr>
            <w:tcW w:w="874" w:type="dxa"/>
          </w:tcPr>
          <w:p w14:paraId="1FDDAF65" w14:textId="3492083A"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4" w:author="Author"/>
                <w:rFonts w:cs="Arial"/>
                <w:sz w:val="20"/>
                <w:lang w:val="en-IE"/>
              </w:rPr>
            </w:pPr>
            <w:ins w:id="8685" w:author="Author">
              <w:r>
                <w:rPr>
                  <w:rFonts w:cs="Arial"/>
                  <w:sz w:val="20"/>
                  <w:lang w:val="en-IE"/>
                </w:rPr>
                <w:t>Sync</w:t>
              </w:r>
            </w:ins>
          </w:p>
        </w:tc>
        <w:tc>
          <w:tcPr>
            <w:tcW w:w="2159" w:type="dxa"/>
          </w:tcPr>
          <w:p w14:paraId="169E7742" w14:textId="61525AA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6" w:author="Author"/>
                <w:rFonts w:cs="Arial"/>
                <w:sz w:val="20"/>
                <w:lang w:val="en-IE"/>
              </w:rPr>
            </w:pPr>
            <w:ins w:id="8687" w:author="Author">
              <w:r>
                <w:rPr>
                  <w:rFonts w:cs="Arial"/>
                  <w:sz w:val="20"/>
                  <w:lang w:val="en-IE"/>
                </w:rPr>
                <w:t>-</w:t>
              </w:r>
            </w:ins>
          </w:p>
        </w:tc>
      </w:tr>
      <w:tr w:rsidR="003F5EB5" w:rsidRPr="00E73B40" w14:paraId="2F7FF3D1" w14:textId="77777777" w:rsidTr="004C2E43">
        <w:trPr>
          <w:ins w:id="8688" w:author="Author"/>
        </w:trPr>
        <w:tc>
          <w:tcPr>
            <w:cnfStyle w:val="001000000000" w:firstRow="0" w:lastRow="0" w:firstColumn="1" w:lastColumn="0" w:oddVBand="0" w:evenVBand="0" w:oddHBand="0" w:evenHBand="0" w:firstRowFirstColumn="0" w:firstRowLastColumn="0" w:lastRowFirstColumn="0" w:lastRowLastColumn="0"/>
            <w:tcW w:w="973" w:type="dxa"/>
          </w:tcPr>
          <w:p w14:paraId="2F15A65F" w14:textId="77934F03" w:rsidR="005055C8" w:rsidRDefault="003F5EB5" w:rsidP="007D15EE">
            <w:pPr>
              <w:spacing w:beforeLines="50" w:before="120" w:afterLines="50"/>
              <w:jc w:val="left"/>
              <w:rPr>
                <w:ins w:id="8689" w:author="Author"/>
                <w:b w:val="0"/>
                <w:sz w:val="20"/>
                <w:lang w:val="en-IE"/>
              </w:rPr>
            </w:pPr>
            <w:ins w:id="8690" w:author="Author">
              <w:r>
                <w:rPr>
                  <w:b w:val="0"/>
                  <w:sz w:val="20"/>
                  <w:lang w:val="en-IE"/>
                </w:rPr>
                <w:t>10</w:t>
              </w:r>
              <w:r w:rsidRPr="00E73B40">
                <w:rPr>
                  <w:b w:val="0"/>
                  <w:sz w:val="20"/>
                  <w:lang w:val="en-IE"/>
                </w:rPr>
                <w:t>b</w:t>
              </w:r>
            </w:ins>
          </w:p>
          <w:p w14:paraId="09D6C5AA" w14:textId="4C1CB51B" w:rsidR="003F5EB5" w:rsidRPr="00E73B40" w:rsidRDefault="007D15EE" w:rsidP="007D15EE">
            <w:pPr>
              <w:spacing w:beforeLines="50" w:before="120" w:afterLines="50"/>
              <w:jc w:val="left"/>
              <w:rPr>
                <w:ins w:id="8691" w:author="Author"/>
                <w:b w:val="0"/>
                <w:sz w:val="20"/>
                <w:lang w:val="en-IE"/>
              </w:rPr>
            </w:pPr>
            <w:ins w:id="8692" w:author="Author">
              <w:r>
                <w:rPr>
                  <w:b w:val="0"/>
                  <w:sz w:val="20"/>
                  <w:lang w:val="en-IE"/>
                </w:rPr>
                <w:t>10f</w:t>
              </w:r>
            </w:ins>
          </w:p>
        </w:tc>
        <w:tc>
          <w:tcPr>
            <w:tcW w:w="1690" w:type="dxa"/>
          </w:tcPr>
          <w:p w14:paraId="0F69C3A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3" w:author="Author"/>
                <w:rFonts w:cs="Arial"/>
                <w:sz w:val="20"/>
                <w:lang w:val="en-IE"/>
              </w:rPr>
            </w:pPr>
            <w:ins w:id="8694" w:author="Author">
              <w:r w:rsidRPr="00E73B40">
                <w:rPr>
                  <w:rFonts w:cs="Arial"/>
                  <w:sz w:val="20"/>
                  <w:lang w:val="en-IE"/>
                </w:rPr>
                <w:t>Get stock availability</w:t>
              </w:r>
            </w:ins>
          </w:p>
        </w:tc>
        <w:tc>
          <w:tcPr>
            <w:tcW w:w="1739" w:type="dxa"/>
          </w:tcPr>
          <w:p w14:paraId="6782CC28"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5" w:author="Author"/>
                <w:rFonts w:cs="Arial"/>
                <w:sz w:val="20"/>
                <w:lang w:val="en-IE"/>
              </w:rPr>
            </w:pPr>
            <w:ins w:id="8696" w:author="Author">
              <w:r w:rsidRPr="00E73B40">
                <w:rPr>
                  <w:rFonts w:cs="Arial"/>
                  <w:sz w:val="20"/>
                  <w:lang w:val="en-IE"/>
                </w:rPr>
                <w:t>ORSIM</w:t>
              </w:r>
            </w:ins>
          </w:p>
        </w:tc>
        <w:tc>
          <w:tcPr>
            <w:tcW w:w="2419" w:type="dxa"/>
          </w:tcPr>
          <w:p w14:paraId="1FDEFE1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7" w:author="Author"/>
                <w:rFonts w:cs="Arial"/>
                <w:sz w:val="20"/>
                <w:lang w:val="en-IE"/>
              </w:rPr>
            </w:pPr>
            <w:ins w:id="8698" w:author="Author">
              <w:r w:rsidRPr="00E73B40">
                <w:rPr>
                  <w:rFonts w:cs="Arial"/>
                  <w:sz w:val="20"/>
                  <w:lang w:val="en-IE"/>
                </w:rPr>
                <w:t>Get the stock of a given product</w:t>
              </w:r>
            </w:ins>
          </w:p>
        </w:tc>
        <w:tc>
          <w:tcPr>
            <w:tcW w:w="874" w:type="dxa"/>
          </w:tcPr>
          <w:p w14:paraId="48C7615F"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9" w:author="Author"/>
                <w:rFonts w:cs="Arial"/>
                <w:sz w:val="20"/>
                <w:lang w:val="en-IE"/>
              </w:rPr>
            </w:pPr>
            <w:ins w:id="8700" w:author="Author">
              <w:r w:rsidRPr="00E73B40">
                <w:rPr>
                  <w:rFonts w:cs="Arial"/>
                  <w:sz w:val="20"/>
                  <w:lang w:val="en-IE"/>
                </w:rPr>
                <w:t>Sync</w:t>
              </w:r>
            </w:ins>
          </w:p>
        </w:tc>
        <w:tc>
          <w:tcPr>
            <w:tcW w:w="2159" w:type="dxa"/>
          </w:tcPr>
          <w:p w14:paraId="23EF544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1" w:author="Author"/>
                <w:rFonts w:cs="Arial"/>
                <w:sz w:val="20"/>
                <w:lang w:val="en-IE"/>
              </w:rPr>
            </w:pPr>
            <w:ins w:id="8702" w:author="Author">
              <w:r w:rsidRPr="00E73B40">
                <w:rPr>
                  <w:rFonts w:cs="Arial"/>
                  <w:sz w:val="20"/>
                  <w:lang w:val="en-IE"/>
                </w:rPr>
                <w:t>-</w:t>
              </w:r>
            </w:ins>
          </w:p>
        </w:tc>
      </w:tr>
      <w:tr w:rsidR="003F5EB5" w:rsidRPr="00E73B40" w:rsidDel="009E4DBA" w14:paraId="5637C00B" w14:textId="2C807EA0" w:rsidTr="004C2E43">
        <w:trPr>
          <w:ins w:id="8703" w:author="Author"/>
          <w:del w:id="8704" w:author="Author"/>
        </w:trPr>
        <w:tc>
          <w:tcPr>
            <w:cnfStyle w:val="001000000000" w:firstRow="0" w:lastRow="0" w:firstColumn="1" w:lastColumn="0" w:oddVBand="0" w:evenVBand="0" w:oddHBand="0" w:evenHBand="0" w:firstRowFirstColumn="0" w:firstRowLastColumn="0" w:lastRowFirstColumn="0" w:lastRowLastColumn="0"/>
            <w:tcW w:w="973" w:type="dxa"/>
          </w:tcPr>
          <w:p w14:paraId="5FF6F806" w14:textId="15FAB490" w:rsidR="003F5EB5" w:rsidRPr="00E73B40" w:rsidDel="009E4DBA" w:rsidRDefault="003F5EB5" w:rsidP="00A21198">
            <w:pPr>
              <w:spacing w:beforeLines="50" w:before="120" w:afterLines="50"/>
              <w:jc w:val="left"/>
              <w:rPr>
                <w:ins w:id="8705" w:author="Author"/>
                <w:del w:id="8706" w:author="Author"/>
                <w:b w:val="0"/>
                <w:sz w:val="20"/>
                <w:lang w:val="en-IE"/>
              </w:rPr>
            </w:pPr>
            <w:ins w:id="8707" w:author="Author">
              <w:del w:id="8708" w:author="Author">
                <w:r w:rsidDel="009E4DBA">
                  <w:rPr>
                    <w:b w:val="0"/>
                    <w:sz w:val="20"/>
                    <w:lang w:val="en-IE"/>
                  </w:rPr>
                  <w:delText>10e</w:delText>
                </w:r>
              </w:del>
            </w:ins>
          </w:p>
        </w:tc>
        <w:tc>
          <w:tcPr>
            <w:tcW w:w="1690" w:type="dxa"/>
          </w:tcPr>
          <w:p w14:paraId="2095E61C" w14:textId="3290AE4C" w:rsidR="003F5EB5" w:rsidRPr="00E73B40" w:rsidDel="009E4DBA" w:rsidRDefault="003F5EB5"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9" w:author="Author"/>
                <w:del w:id="8710" w:author="Author"/>
                <w:rFonts w:cs="Arial"/>
                <w:sz w:val="20"/>
                <w:lang w:val="en-IE"/>
              </w:rPr>
            </w:pPr>
            <w:ins w:id="8711" w:author="Author">
              <w:del w:id="8712" w:author="Author">
                <w:r w:rsidDel="009E4DBA">
                  <w:rPr>
                    <w:rFonts w:cs="Arial"/>
                    <w:sz w:val="20"/>
                    <w:lang w:val="en-IE"/>
                  </w:rPr>
                  <w:delText>Get equipment price</w:delText>
                </w:r>
              </w:del>
            </w:ins>
          </w:p>
        </w:tc>
        <w:tc>
          <w:tcPr>
            <w:tcW w:w="1739" w:type="dxa"/>
          </w:tcPr>
          <w:p w14:paraId="31A9712D" w14:textId="5F6832B6"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13" w:author="Author"/>
                <w:del w:id="8714" w:author="Author"/>
                <w:rFonts w:cs="Arial"/>
                <w:sz w:val="20"/>
                <w:lang w:val="en-IE"/>
              </w:rPr>
            </w:pPr>
            <w:ins w:id="8715" w:author="Author">
              <w:del w:id="8716" w:author="Author">
                <w:r w:rsidDel="009E4DBA">
                  <w:rPr>
                    <w:rFonts w:cs="Arial"/>
                    <w:sz w:val="20"/>
                    <w:lang w:val="en-IE"/>
                  </w:rPr>
                  <w:delText>Price list</w:delText>
                </w:r>
              </w:del>
            </w:ins>
          </w:p>
        </w:tc>
        <w:tc>
          <w:tcPr>
            <w:tcW w:w="2419" w:type="dxa"/>
          </w:tcPr>
          <w:p w14:paraId="4C679D3E" w14:textId="746BF83D"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17" w:author="Author"/>
                <w:del w:id="8718" w:author="Author"/>
                <w:rFonts w:cs="Arial"/>
                <w:sz w:val="20"/>
                <w:lang w:val="en-IE"/>
              </w:rPr>
            </w:pPr>
            <w:ins w:id="8719" w:author="Author">
              <w:del w:id="8720" w:author="Author">
                <w:r w:rsidDel="009E4DBA">
                  <w:rPr>
                    <w:rFonts w:cs="Arial"/>
                    <w:sz w:val="20"/>
                    <w:lang w:val="en-IE"/>
                  </w:rPr>
                  <w:delText>Get the real price of an equipment</w:delText>
                </w:r>
                <w:r w:rsidR="001F1484" w:rsidDel="009E4DBA">
                  <w:rPr>
                    <w:rFonts w:cs="Arial"/>
                    <w:sz w:val="20"/>
                    <w:lang w:val="en-IE"/>
                  </w:rPr>
                  <w:delText xml:space="preserve"> from an internal call to UFE Catalogue (MEC)</w:delText>
                </w:r>
              </w:del>
            </w:ins>
          </w:p>
        </w:tc>
        <w:tc>
          <w:tcPr>
            <w:tcW w:w="874" w:type="dxa"/>
          </w:tcPr>
          <w:p w14:paraId="3E0841D1" w14:textId="5E761A55"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21" w:author="Author"/>
                <w:del w:id="8722" w:author="Author"/>
                <w:rFonts w:cs="Arial"/>
                <w:sz w:val="20"/>
                <w:lang w:val="en-IE"/>
              </w:rPr>
            </w:pPr>
            <w:ins w:id="8723" w:author="Author">
              <w:del w:id="8724" w:author="Author">
                <w:r w:rsidDel="009E4DBA">
                  <w:rPr>
                    <w:rFonts w:cs="Arial"/>
                    <w:sz w:val="20"/>
                    <w:lang w:val="en-IE"/>
                  </w:rPr>
                  <w:delText>Sync</w:delText>
                </w:r>
              </w:del>
            </w:ins>
          </w:p>
        </w:tc>
        <w:tc>
          <w:tcPr>
            <w:tcW w:w="2159" w:type="dxa"/>
          </w:tcPr>
          <w:p w14:paraId="5DD1D726" w14:textId="032B3AEE"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25" w:author="Author"/>
                <w:del w:id="8726" w:author="Author"/>
                <w:rFonts w:cs="Arial"/>
                <w:sz w:val="20"/>
                <w:lang w:val="en-IE"/>
              </w:rPr>
            </w:pPr>
            <w:ins w:id="8727" w:author="Author">
              <w:del w:id="8728" w:author="Author">
                <w:r w:rsidDel="009E4DBA">
                  <w:rPr>
                    <w:rFonts w:cs="Arial"/>
                    <w:sz w:val="20"/>
                    <w:lang w:val="en-IE"/>
                  </w:rPr>
                  <w:delText>-</w:delText>
                </w:r>
              </w:del>
            </w:ins>
          </w:p>
        </w:tc>
      </w:tr>
      <w:tr w:rsidR="007D15EE" w:rsidRPr="00E73B40" w14:paraId="5DB58006" w14:textId="77777777" w:rsidTr="004C2E43">
        <w:trPr>
          <w:ins w:id="8729" w:author="Author"/>
        </w:trPr>
        <w:tc>
          <w:tcPr>
            <w:cnfStyle w:val="001000000000" w:firstRow="0" w:lastRow="0" w:firstColumn="1" w:lastColumn="0" w:oddVBand="0" w:evenVBand="0" w:oddHBand="0" w:evenHBand="0" w:firstRowFirstColumn="0" w:firstRowLastColumn="0" w:lastRowFirstColumn="0" w:lastRowLastColumn="0"/>
            <w:tcW w:w="973" w:type="dxa"/>
          </w:tcPr>
          <w:p w14:paraId="40704F42" w14:textId="3C3441A8" w:rsidR="007D15EE" w:rsidRDefault="007D15EE" w:rsidP="007D15EE">
            <w:pPr>
              <w:spacing w:beforeLines="50" w:before="120" w:afterLines="50"/>
              <w:jc w:val="left"/>
              <w:rPr>
                <w:ins w:id="8730" w:author="Author"/>
                <w:b w:val="0"/>
                <w:sz w:val="20"/>
                <w:lang w:val="en-IE"/>
              </w:rPr>
            </w:pPr>
            <w:ins w:id="8731" w:author="Author">
              <w:r w:rsidRPr="003F4BD5">
                <w:rPr>
                  <w:b w:val="0"/>
                  <w:sz w:val="20"/>
                  <w:lang w:val="en-IE"/>
                </w:rPr>
                <w:t>1</w:t>
              </w:r>
              <w:r>
                <w:rPr>
                  <w:b w:val="0"/>
                  <w:sz w:val="20"/>
                  <w:lang w:val="en-IE"/>
                </w:rPr>
                <w:t>0f</w:t>
              </w:r>
            </w:ins>
          </w:p>
        </w:tc>
        <w:tc>
          <w:tcPr>
            <w:tcW w:w="1690" w:type="dxa"/>
          </w:tcPr>
          <w:p w14:paraId="2F9D6461" w14:textId="393459E4" w:rsidR="007D15EE" w:rsidRDefault="007D15EE"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32" w:author="Author"/>
                <w:rFonts w:cs="Arial"/>
                <w:sz w:val="20"/>
                <w:lang w:val="en-IE"/>
              </w:rPr>
            </w:pPr>
            <w:ins w:id="8733" w:author="Author">
              <w:r w:rsidRPr="003F4BD5">
                <w:rPr>
                  <w:rFonts w:cs="Arial"/>
                  <w:sz w:val="20"/>
                  <w:lang w:val="en-IE"/>
                </w:rPr>
                <w:t>Product Reservation</w:t>
              </w:r>
            </w:ins>
          </w:p>
        </w:tc>
        <w:tc>
          <w:tcPr>
            <w:tcW w:w="1739" w:type="dxa"/>
          </w:tcPr>
          <w:p w14:paraId="4420A911" w14:textId="28695EEA"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34" w:author="Author"/>
                <w:rFonts w:cs="Arial"/>
                <w:sz w:val="20"/>
                <w:lang w:val="en-IE"/>
              </w:rPr>
            </w:pPr>
            <w:ins w:id="8735" w:author="Author">
              <w:r w:rsidRPr="003F4BD5">
                <w:rPr>
                  <w:rFonts w:cs="Arial"/>
                  <w:sz w:val="20"/>
                  <w:lang w:val="en-IE"/>
                </w:rPr>
                <w:t>ORSIM</w:t>
              </w:r>
            </w:ins>
          </w:p>
        </w:tc>
        <w:tc>
          <w:tcPr>
            <w:tcW w:w="2419" w:type="dxa"/>
          </w:tcPr>
          <w:p w14:paraId="3402C41F" w14:textId="6D6AFDBD"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36" w:author="Author"/>
                <w:rFonts w:cs="Arial"/>
                <w:sz w:val="20"/>
                <w:lang w:val="en-IE"/>
              </w:rPr>
            </w:pPr>
            <w:ins w:id="8737" w:author="Author">
              <w:r w:rsidRPr="003F4BD5">
                <w:rPr>
                  <w:sz w:val="20"/>
                  <w:lang w:val="en-IE"/>
                </w:rPr>
                <w:t>Will reserve the correspondent product</w:t>
              </w:r>
            </w:ins>
          </w:p>
        </w:tc>
        <w:tc>
          <w:tcPr>
            <w:tcW w:w="874" w:type="dxa"/>
          </w:tcPr>
          <w:p w14:paraId="692AB605" w14:textId="3C95277C"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38" w:author="Author"/>
                <w:rFonts w:cs="Arial"/>
                <w:sz w:val="20"/>
                <w:lang w:val="en-IE"/>
              </w:rPr>
            </w:pPr>
            <w:ins w:id="8739" w:author="Author">
              <w:r w:rsidRPr="003F4BD5">
                <w:rPr>
                  <w:rFonts w:cs="Arial"/>
                  <w:sz w:val="20"/>
                  <w:lang w:val="en-IE"/>
                </w:rPr>
                <w:t>Sync</w:t>
              </w:r>
            </w:ins>
          </w:p>
        </w:tc>
        <w:tc>
          <w:tcPr>
            <w:tcW w:w="2159" w:type="dxa"/>
          </w:tcPr>
          <w:p w14:paraId="2695D913" w14:textId="41188235"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0" w:author="Author"/>
                <w:rFonts w:cs="Arial"/>
                <w:sz w:val="20"/>
                <w:lang w:val="en-IE"/>
              </w:rPr>
            </w:pPr>
            <w:ins w:id="8741" w:author="Author">
              <w:r w:rsidRPr="003F4BD5">
                <w:rPr>
                  <w:rFonts w:cs="Arial"/>
                  <w:sz w:val="20"/>
                  <w:lang w:val="en-IE"/>
                </w:rPr>
                <w:t>-</w:t>
              </w:r>
            </w:ins>
          </w:p>
        </w:tc>
      </w:tr>
      <w:tr w:rsidR="007D15EE" w:rsidRPr="00E73B40" w:rsidDel="00B62EBF" w14:paraId="0D88B32D" w14:textId="6D5F7CF1" w:rsidTr="004C2E43">
        <w:trPr>
          <w:ins w:id="8742" w:author="Author"/>
          <w:del w:id="8743" w:author="Author"/>
        </w:trPr>
        <w:tc>
          <w:tcPr>
            <w:cnfStyle w:val="001000000000" w:firstRow="0" w:lastRow="0" w:firstColumn="1" w:lastColumn="0" w:oddVBand="0" w:evenVBand="0" w:oddHBand="0" w:evenHBand="0" w:firstRowFirstColumn="0" w:firstRowLastColumn="0" w:lastRowFirstColumn="0" w:lastRowLastColumn="0"/>
            <w:tcW w:w="973" w:type="dxa"/>
          </w:tcPr>
          <w:p w14:paraId="5C7D308C" w14:textId="3270499F" w:rsidR="007D15EE" w:rsidRPr="00702956" w:rsidDel="00B62EBF" w:rsidRDefault="007D15EE" w:rsidP="00D3335C">
            <w:pPr>
              <w:spacing w:beforeLines="50" w:before="120" w:afterLines="50"/>
              <w:jc w:val="left"/>
              <w:rPr>
                <w:ins w:id="8744" w:author="Author"/>
                <w:del w:id="8745" w:author="Author"/>
                <w:b w:val="0"/>
                <w:sz w:val="20"/>
                <w:lang w:val="en-IE"/>
              </w:rPr>
            </w:pPr>
            <w:ins w:id="8746" w:author="Author">
              <w:del w:id="8747" w:author="Author">
                <w:r w:rsidDel="00B62EBF">
                  <w:rPr>
                    <w:b w:val="0"/>
                    <w:sz w:val="20"/>
                    <w:lang w:val="en-IE"/>
                  </w:rPr>
                  <w:delText>10h</w:delText>
                </w:r>
              </w:del>
            </w:ins>
          </w:p>
        </w:tc>
        <w:tc>
          <w:tcPr>
            <w:tcW w:w="1690" w:type="dxa"/>
          </w:tcPr>
          <w:p w14:paraId="49BC654B" w14:textId="18C52FE8" w:rsidR="007D15EE" w:rsidRPr="00702956" w:rsidDel="00B62EBF" w:rsidRDefault="007D15EE"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8" w:author="Author"/>
                <w:del w:id="8749" w:author="Author"/>
                <w:rFonts w:cs="Arial"/>
                <w:sz w:val="20"/>
                <w:lang w:val="en-IE"/>
              </w:rPr>
            </w:pPr>
            <w:ins w:id="8750" w:author="Author">
              <w:del w:id="8751" w:author="Author">
                <w:r w:rsidRPr="00702956" w:rsidDel="00B62EBF">
                  <w:rPr>
                    <w:rFonts w:cs="Arial"/>
                    <w:sz w:val="20"/>
                    <w:lang w:val="en-IE"/>
                  </w:rPr>
                  <w:delText>Reserve asset</w:delText>
                </w:r>
              </w:del>
            </w:ins>
          </w:p>
        </w:tc>
        <w:tc>
          <w:tcPr>
            <w:tcW w:w="1739" w:type="dxa"/>
          </w:tcPr>
          <w:p w14:paraId="5B86C071" w14:textId="5FCB9445"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52" w:author="Author"/>
                <w:del w:id="8753" w:author="Author"/>
                <w:rFonts w:cs="Arial"/>
                <w:sz w:val="20"/>
                <w:lang w:val="en-IE"/>
              </w:rPr>
            </w:pPr>
            <w:ins w:id="8754" w:author="Author">
              <w:del w:id="8755" w:author="Author">
                <w:r w:rsidRPr="00702956" w:rsidDel="00B62EBF">
                  <w:rPr>
                    <w:rFonts w:cs="Arial"/>
                    <w:sz w:val="20"/>
                    <w:lang w:val="en-IE"/>
                  </w:rPr>
                  <w:delText>ORSIM</w:delText>
                </w:r>
              </w:del>
            </w:ins>
          </w:p>
        </w:tc>
        <w:tc>
          <w:tcPr>
            <w:tcW w:w="2419" w:type="dxa"/>
          </w:tcPr>
          <w:p w14:paraId="5B9192DB" w14:textId="200415BA"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56" w:author="Author"/>
                <w:del w:id="8757" w:author="Author"/>
                <w:rFonts w:cs="Arial"/>
                <w:sz w:val="20"/>
                <w:lang w:val="en-IE"/>
              </w:rPr>
            </w:pPr>
            <w:ins w:id="8758" w:author="Author">
              <w:del w:id="8759" w:author="Author">
                <w:r w:rsidRPr="00702956" w:rsidDel="00B62EBF">
                  <w:rPr>
                    <w:rFonts w:cs="Arial"/>
                    <w:sz w:val="20"/>
                    <w:lang w:val="en-IE"/>
                  </w:rPr>
                  <w:delText>Reserve asset on inventory</w:delText>
                </w:r>
              </w:del>
            </w:ins>
          </w:p>
        </w:tc>
        <w:tc>
          <w:tcPr>
            <w:tcW w:w="874" w:type="dxa"/>
          </w:tcPr>
          <w:p w14:paraId="7ABBB34C" w14:textId="57C2414F"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60" w:author="Author"/>
                <w:del w:id="8761" w:author="Author"/>
                <w:rFonts w:cs="Arial"/>
                <w:sz w:val="20"/>
                <w:lang w:val="en-IE"/>
              </w:rPr>
            </w:pPr>
            <w:ins w:id="8762" w:author="Author">
              <w:del w:id="8763" w:author="Author">
                <w:r w:rsidRPr="00702956" w:rsidDel="00B62EBF">
                  <w:rPr>
                    <w:rFonts w:cs="Arial"/>
                    <w:sz w:val="20"/>
                    <w:lang w:val="en-IE"/>
                  </w:rPr>
                  <w:delText>Sync</w:delText>
                </w:r>
              </w:del>
            </w:ins>
          </w:p>
        </w:tc>
        <w:tc>
          <w:tcPr>
            <w:tcW w:w="2159" w:type="dxa"/>
          </w:tcPr>
          <w:p w14:paraId="0DDA5F5A" w14:textId="52504B24"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64" w:author="Author"/>
                <w:del w:id="8765" w:author="Author"/>
                <w:rFonts w:cs="Arial"/>
                <w:sz w:val="20"/>
                <w:lang w:val="en-IE"/>
              </w:rPr>
            </w:pPr>
            <w:ins w:id="8766" w:author="Author">
              <w:del w:id="8767" w:author="Author">
                <w:r w:rsidRPr="00702956" w:rsidDel="00B62EBF">
                  <w:rPr>
                    <w:rFonts w:cs="Arial"/>
                    <w:sz w:val="20"/>
                    <w:lang w:val="en-IE"/>
                  </w:rPr>
                  <w:delText>-</w:delText>
                </w:r>
              </w:del>
            </w:ins>
          </w:p>
        </w:tc>
      </w:tr>
      <w:tr w:rsidR="007D15EE" w:rsidRPr="00E73B40" w14:paraId="78339C1A" w14:textId="77777777" w:rsidTr="004C2E43">
        <w:trPr>
          <w:ins w:id="8768" w:author="Author"/>
        </w:trPr>
        <w:tc>
          <w:tcPr>
            <w:cnfStyle w:val="001000000000" w:firstRow="0" w:lastRow="0" w:firstColumn="1" w:lastColumn="0" w:oddVBand="0" w:evenVBand="0" w:oddHBand="0" w:evenHBand="0" w:firstRowFirstColumn="0" w:firstRowLastColumn="0" w:lastRowFirstColumn="0" w:lastRowLastColumn="0"/>
            <w:tcW w:w="973" w:type="dxa"/>
          </w:tcPr>
          <w:p w14:paraId="24230D54" w14:textId="7D6FD800" w:rsidR="007D15EE" w:rsidRPr="00E73B40" w:rsidRDefault="007D15EE" w:rsidP="003A4B53">
            <w:pPr>
              <w:spacing w:beforeLines="50" w:before="120" w:afterLines="50"/>
              <w:jc w:val="left"/>
              <w:rPr>
                <w:ins w:id="8769" w:author="Author"/>
                <w:b w:val="0"/>
                <w:sz w:val="20"/>
                <w:lang w:val="en-IE"/>
              </w:rPr>
            </w:pPr>
            <w:ins w:id="8770" w:author="Author">
              <w:r w:rsidRPr="00E73B40">
                <w:rPr>
                  <w:b w:val="0"/>
                  <w:sz w:val="20"/>
                  <w:lang w:val="en-IE"/>
                </w:rPr>
                <w:t>1</w:t>
              </w:r>
              <w:r>
                <w:rPr>
                  <w:b w:val="0"/>
                  <w:sz w:val="20"/>
                  <w:lang w:val="en-IE"/>
                </w:rPr>
                <w:t>2</w:t>
              </w:r>
              <w:r w:rsidRPr="00E73B40">
                <w:rPr>
                  <w:b w:val="0"/>
                  <w:sz w:val="20"/>
                  <w:lang w:val="en-IE"/>
                </w:rPr>
                <w:t>a</w:t>
              </w:r>
            </w:ins>
          </w:p>
        </w:tc>
        <w:tc>
          <w:tcPr>
            <w:tcW w:w="1690" w:type="dxa"/>
          </w:tcPr>
          <w:p w14:paraId="6FC314F9"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71" w:author="Author"/>
                <w:rFonts w:cs="Arial"/>
                <w:sz w:val="20"/>
                <w:lang w:val="en-IE"/>
              </w:rPr>
            </w:pPr>
            <w:ins w:id="8772" w:author="Author">
              <w:r w:rsidRPr="00E73B40">
                <w:rPr>
                  <w:rFonts w:cs="Arial"/>
                  <w:sz w:val="20"/>
                  <w:lang w:val="en-IE"/>
                </w:rPr>
                <w:t>Get available campaigns</w:t>
              </w:r>
            </w:ins>
          </w:p>
        </w:tc>
        <w:tc>
          <w:tcPr>
            <w:tcW w:w="1739" w:type="dxa"/>
          </w:tcPr>
          <w:p w14:paraId="2A087CE9"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73" w:author="Author"/>
                <w:rFonts w:cs="Arial"/>
                <w:sz w:val="20"/>
                <w:lang w:val="en-IE"/>
              </w:rPr>
            </w:pPr>
            <w:ins w:id="8774" w:author="Author">
              <w:r w:rsidRPr="00E73B40">
                <w:rPr>
                  <w:rFonts w:cs="Arial"/>
                  <w:sz w:val="20"/>
                  <w:lang w:val="en-IE"/>
                </w:rPr>
                <w:t>MCCM</w:t>
              </w:r>
            </w:ins>
          </w:p>
        </w:tc>
        <w:tc>
          <w:tcPr>
            <w:tcW w:w="2419" w:type="dxa"/>
          </w:tcPr>
          <w:p w14:paraId="22ACB237"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75" w:author="Author"/>
                <w:rFonts w:cs="Arial"/>
                <w:sz w:val="20"/>
                <w:lang w:val="en-IE"/>
              </w:rPr>
            </w:pPr>
            <w:ins w:id="8776" w:author="Author">
              <w:r w:rsidRPr="00E73B40">
                <w:rPr>
                  <w:rFonts w:cs="Arial"/>
                  <w:sz w:val="20"/>
                  <w:lang w:val="en-IE"/>
                </w:rPr>
                <w:t>Get list of available campaigns</w:t>
              </w:r>
            </w:ins>
          </w:p>
        </w:tc>
        <w:tc>
          <w:tcPr>
            <w:tcW w:w="874" w:type="dxa"/>
          </w:tcPr>
          <w:p w14:paraId="563DAAF7"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77" w:author="Author"/>
                <w:rFonts w:cs="Arial"/>
                <w:sz w:val="20"/>
                <w:lang w:val="en-IE"/>
              </w:rPr>
            </w:pPr>
            <w:ins w:id="8778" w:author="Author">
              <w:r w:rsidRPr="00E73B40">
                <w:rPr>
                  <w:rFonts w:cs="Arial"/>
                  <w:sz w:val="20"/>
                  <w:lang w:val="en-IE"/>
                </w:rPr>
                <w:t>Sync</w:t>
              </w:r>
            </w:ins>
          </w:p>
        </w:tc>
        <w:tc>
          <w:tcPr>
            <w:tcW w:w="2159" w:type="dxa"/>
          </w:tcPr>
          <w:p w14:paraId="16D4AE68"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79" w:author="Author"/>
                <w:rFonts w:cs="Arial"/>
                <w:sz w:val="20"/>
                <w:lang w:val="en-IE"/>
              </w:rPr>
            </w:pPr>
            <w:ins w:id="8780" w:author="Author">
              <w:r w:rsidRPr="00E73B40">
                <w:rPr>
                  <w:rFonts w:cs="Arial"/>
                  <w:sz w:val="20"/>
                  <w:lang w:val="en-IE"/>
                </w:rPr>
                <w:t>-</w:t>
              </w:r>
            </w:ins>
          </w:p>
        </w:tc>
      </w:tr>
      <w:tr w:rsidR="007D15EE" w:rsidRPr="00E73B40" w:rsidDel="00624CA7" w14:paraId="7F09257D" w14:textId="3788723E" w:rsidTr="004C2E43">
        <w:trPr>
          <w:ins w:id="8781" w:author="Author"/>
          <w:del w:id="8782" w:author="Author"/>
        </w:trPr>
        <w:tc>
          <w:tcPr>
            <w:cnfStyle w:val="001000000000" w:firstRow="0" w:lastRow="0" w:firstColumn="1" w:lastColumn="0" w:oddVBand="0" w:evenVBand="0" w:oddHBand="0" w:evenHBand="0" w:firstRowFirstColumn="0" w:firstRowLastColumn="0" w:lastRowFirstColumn="0" w:lastRowLastColumn="0"/>
            <w:tcW w:w="973" w:type="dxa"/>
          </w:tcPr>
          <w:p w14:paraId="6EF886DB" w14:textId="248200F8" w:rsidR="007D15EE" w:rsidRPr="00E73B40" w:rsidDel="00624CA7" w:rsidRDefault="007D15EE" w:rsidP="00A21198">
            <w:pPr>
              <w:spacing w:beforeLines="50" w:before="120" w:afterLines="50"/>
              <w:jc w:val="left"/>
              <w:rPr>
                <w:ins w:id="8783" w:author="Author"/>
                <w:del w:id="8784" w:author="Author"/>
                <w:b w:val="0"/>
                <w:sz w:val="20"/>
                <w:lang w:val="en-IE"/>
              </w:rPr>
            </w:pPr>
            <w:ins w:id="8785" w:author="Author">
              <w:del w:id="8786" w:author="Author">
                <w:r w:rsidDel="00624CA7">
                  <w:rPr>
                    <w:b w:val="0"/>
                    <w:sz w:val="20"/>
                    <w:lang w:val="en-IE"/>
                  </w:rPr>
                  <w:delText>10b</w:delText>
                </w:r>
              </w:del>
            </w:ins>
          </w:p>
        </w:tc>
        <w:tc>
          <w:tcPr>
            <w:tcW w:w="1690" w:type="dxa"/>
          </w:tcPr>
          <w:p w14:paraId="4F5A71AC" w14:textId="19757847"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7" w:author="Author"/>
                <w:del w:id="8788" w:author="Author"/>
                <w:rFonts w:cs="Arial"/>
                <w:sz w:val="20"/>
                <w:lang w:val="en-IE"/>
              </w:rPr>
            </w:pPr>
            <w:ins w:id="8789" w:author="Author">
              <w:del w:id="8790" w:author="Author">
                <w:r w:rsidRPr="00E73B40" w:rsidDel="00624CA7">
                  <w:rPr>
                    <w:rFonts w:cs="Arial"/>
                    <w:sz w:val="20"/>
                    <w:lang w:val="en-IE"/>
                  </w:rPr>
                  <w:delText>Analy</w:delText>
                </w:r>
                <w:r w:rsidDel="00624CA7">
                  <w:rPr>
                    <w:rFonts w:cs="Arial"/>
                    <w:sz w:val="20"/>
                    <w:lang w:val="en-IE"/>
                  </w:rPr>
                  <w:delText>s</w:delText>
                </w:r>
                <w:r w:rsidRPr="00E73B40" w:rsidDel="00624CA7">
                  <w:rPr>
                    <w:rFonts w:cs="Arial"/>
                    <w:sz w:val="20"/>
                    <w:lang w:val="en-IE"/>
                  </w:rPr>
                  <w:delText>e and produce summary</w:delText>
                </w:r>
              </w:del>
            </w:ins>
          </w:p>
        </w:tc>
        <w:tc>
          <w:tcPr>
            <w:tcW w:w="1739" w:type="dxa"/>
          </w:tcPr>
          <w:p w14:paraId="5BC7C5E6" w14:textId="4A940406"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91" w:author="Author"/>
                <w:del w:id="8792" w:author="Author"/>
                <w:rFonts w:cs="Arial"/>
                <w:sz w:val="20"/>
                <w:lang w:val="en-IE"/>
              </w:rPr>
            </w:pPr>
            <w:ins w:id="8793" w:author="Author">
              <w:del w:id="8794" w:author="Author">
                <w:r w:rsidRPr="00E73B40" w:rsidDel="00624CA7">
                  <w:rPr>
                    <w:rFonts w:cs="Arial"/>
                    <w:sz w:val="20"/>
                    <w:lang w:val="en-IE"/>
                  </w:rPr>
                  <w:delText>OMS</w:delText>
                </w:r>
              </w:del>
            </w:ins>
          </w:p>
        </w:tc>
        <w:tc>
          <w:tcPr>
            <w:tcW w:w="2419" w:type="dxa"/>
          </w:tcPr>
          <w:p w14:paraId="19FFF068" w14:textId="2B6B37EB"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95" w:author="Author"/>
                <w:del w:id="8796" w:author="Author"/>
                <w:rFonts w:cs="Arial"/>
                <w:sz w:val="20"/>
                <w:lang w:val="en-IE"/>
              </w:rPr>
            </w:pPr>
            <w:ins w:id="8797" w:author="Author">
              <w:del w:id="8798" w:author="Author">
                <w:r w:rsidRPr="00E73B40" w:rsidDel="00624CA7">
                  <w:rPr>
                    <w:rFonts w:cs="Arial"/>
                    <w:sz w:val="20"/>
                    <w:lang w:val="en-IE"/>
                  </w:rPr>
                  <w:delText>Get the necessary actions to be submitted in the final orders.</w:delText>
                </w:r>
              </w:del>
            </w:ins>
          </w:p>
        </w:tc>
        <w:tc>
          <w:tcPr>
            <w:tcW w:w="874" w:type="dxa"/>
          </w:tcPr>
          <w:p w14:paraId="0AB6962F" w14:textId="4B4CEEC3"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99" w:author="Author"/>
                <w:del w:id="8800" w:author="Author"/>
                <w:rFonts w:cs="Arial"/>
                <w:sz w:val="20"/>
                <w:lang w:val="en-IE"/>
              </w:rPr>
            </w:pPr>
            <w:ins w:id="8801" w:author="Author">
              <w:del w:id="8802" w:author="Author">
                <w:r w:rsidRPr="00E73B40" w:rsidDel="00624CA7">
                  <w:rPr>
                    <w:rFonts w:cs="Arial"/>
                    <w:sz w:val="20"/>
                    <w:lang w:val="en-IE"/>
                  </w:rPr>
                  <w:delText>Sync</w:delText>
                </w:r>
              </w:del>
            </w:ins>
          </w:p>
        </w:tc>
        <w:tc>
          <w:tcPr>
            <w:tcW w:w="2159" w:type="dxa"/>
          </w:tcPr>
          <w:p w14:paraId="19AC38BB" w14:textId="6170981D"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03" w:author="Author"/>
                <w:del w:id="8804" w:author="Author"/>
                <w:rFonts w:cs="Arial"/>
                <w:sz w:val="20"/>
                <w:lang w:val="en-IE"/>
              </w:rPr>
            </w:pPr>
            <w:ins w:id="8805" w:author="Author">
              <w:del w:id="8806" w:author="Author">
                <w:r w:rsidRPr="00E73B40" w:rsidDel="00624CA7">
                  <w:rPr>
                    <w:rFonts w:cs="Arial"/>
                    <w:sz w:val="20"/>
                    <w:lang w:val="en-IE"/>
                  </w:rPr>
                  <w:delText>-</w:delText>
                </w:r>
              </w:del>
            </w:ins>
          </w:p>
        </w:tc>
      </w:tr>
      <w:tr w:rsidR="007D15EE" w:rsidRPr="00E73B40" w14:paraId="212A17B8" w14:textId="77777777" w:rsidTr="004C2E43">
        <w:trPr>
          <w:ins w:id="8807" w:author="Author"/>
        </w:trPr>
        <w:tc>
          <w:tcPr>
            <w:cnfStyle w:val="001000000000" w:firstRow="0" w:lastRow="0" w:firstColumn="1" w:lastColumn="0" w:oddVBand="0" w:evenVBand="0" w:oddHBand="0" w:evenHBand="0" w:firstRowFirstColumn="0" w:firstRowLastColumn="0" w:lastRowFirstColumn="0" w:lastRowLastColumn="0"/>
            <w:tcW w:w="973" w:type="dxa"/>
          </w:tcPr>
          <w:p w14:paraId="2154DAEC" w14:textId="46BE66D2" w:rsidR="007D15EE" w:rsidRDefault="007D15EE" w:rsidP="00A21198">
            <w:pPr>
              <w:spacing w:beforeLines="50" w:before="120" w:afterLines="50"/>
              <w:jc w:val="left"/>
              <w:rPr>
                <w:ins w:id="8808" w:author="Author"/>
                <w:b w:val="0"/>
                <w:sz w:val="20"/>
                <w:lang w:val="en-IE"/>
              </w:rPr>
            </w:pPr>
            <w:ins w:id="8809" w:author="Author">
              <w:r>
                <w:rPr>
                  <w:b w:val="0"/>
                  <w:sz w:val="20"/>
                  <w:lang w:val="en-IE"/>
                </w:rPr>
                <w:t>12c</w:t>
              </w:r>
            </w:ins>
          </w:p>
          <w:p w14:paraId="61D28356" w14:textId="117B52A5" w:rsidR="007D15EE" w:rsidRDefault="007D15EE" w:rsidP="003A4B53">
            <w:pPr>
              <w:spacing w:beforeLines="50" w:before="120" w:afterLines="50"/>
              <w:jc w:val="left"/>
              <w:rPr>
                <w:ins w:id="8810" w:author="Author"/>
                <w:b w:val="0"/>
                <w:sz w:val="20"/>
                <w:lang w:val="en-IE"/>
              </w:rPr>
            </w:pPr>
            <w:ins w:id="8811" w:author="Author">
              <w:r>
                <w:rPr>
                  <w:b w:val="0"/>
                  <w:sz w:val="20"/>
                  <w:lang w:val="en-IE"/>
                </w:rPr>
                <w:t>12d</w:t>
              </w:r>
            </w:ins>
          </w:p>
        </w:tc>
        <w:tc>
          <w:tcPr>
            <w:tcW w:w="1690" w:type="dxa"/>
          </w:tcPr>
          <w:p w14:paraId="640568AF" w14:textId="6D7AE798"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12" w:author="Author"/>
                <w:rFonts w:cs="Arial"/>
                <w:sz w:val="20"/>
                <w:lang w:val="en-IE"/>
              </w:rPr>
            </w:pPr>
            <w:ins w:id="8813" w:author="Author">
              <w:r w:rsidRPr="00624CA7">
                <w:rPr>
                  <w:rFonts w:cs="Arial"/>
                  <w:sz w:val="20"/>
                  <w:lang w:val="en-IE"/>
                </w:rPr>
                <w:t>Accept-reject-postpone campaign</w:t>
              </w:r>
            </w:ins>
          </w:p>
        </w:tc>
        <w:tc>
          <w:tcPr>
            <w:tcW w:w="1739" w:type="dxa"/>
          </w:tcPr>
          <w:p w14:paraId="3E8DF7BD" w14:textId="4238586E"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14" w:author="Author"/>
                <w:rFonts w:cs="Arial"/>
                <w:sz w:val="20"/>
                <w:lang w:val="en-IE"/>
              </w:rPr>
            </w:pPr>
            <w:ins w:id="8815" w:author="Author">
              <w:r>
                <w:rPr>
                  <w:rFonts w:cs="Arial"/>
                  <w:sz w:val="20"/>
                  <w:lang w:val="en-IE"/>
                </w:rPr>
                <w:t>MCCM</w:t>
              </w:r>
            </w:ins>
          </w:p>
        </w:tc>
        <w:tc>
          <w:tcPr>
            <w:tcW w:w="2419" w:type="dxa"/>
          </w:tcPr>
          <w:p w14:paraId="6765D24B" w14:textId="65B733A6"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16" w:author="Author"/>
                <w:rFonts w:cs="Arial"/>
                <w:sz w:val="20"/>
                <w:lang w:val="en-IE"/>
              </w:rPr>
            </w:pPr>
            <w:ins w:id="8817" w:author="Author">
              <w:r w:rsidRPr="00624CA7">
                <w:rPr>
                  <w:rFonts w:cs="Arial"/>
                  <w:sz w:val="20"/>
                  <w:lang w:val="en-IE"/>
                </w:rPr>
                <w:t>Accept, reject or postpone a given campaign</w:t>
              </w:r>
            </w:ins>
          </w:p>
        </w:tc>
        <w:tc>
          <w:tcPr>
            <w:tcW w:w="874" w:type="dxa"/>
          </w:tcPr>
          <w:p w14:paraId="48416FC5" w14:textId="4045469D"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18" w:author="Author"/>
                <w:rFonts w:cs="Arial"/>
                <w:sz w:val="20"/>
                <w:lang w:val="en-IE"/>
              </w:rPr>
            </w:pPr>
            <w:ins w:id="8819" w:author="Author">
              <w:r>
                <w:rPr>
                  <w:rFonts w:cs="Arial"/>
                  <w:sz w:val="20"/>
                  <w:lang w:val="en-IE"/>
                </w:rPr>
                <w:t>Sync</w:t>
              </w:r>
            </w:ins>
          </w:p>
        </w:tc>
        <w:tc>
          <w:tcPr>
            <w:tcW w:w="2159" w:type="dxa"/>
          </w:tcPr>
          <w:p w14:paraId="1169C152" w14:textId="3CB2D0AC"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0" w:author="Author"/>
                <w:rFonts w:cs="Arial"/>
                <w:sz w:val="20"/>
                <w:lang w:val="en-IE"/>
              </w:rPr>
            </w:pPr>
            <w:ins w:id="8821" w:author="Author">
              <w:r>
                <w:rPr>
                  <w:rFonts w:cs="Arial"/>
                  <w:sz w:val="20"/>
                  <w:lang w:val="en-IE"/>
                </w:rPr>
                <w:t>-</w:t>
              </w:r>
            </w:ins>
          </w:p>
        </w:tc>
      </w:tr>
      <w:tr w:rsidR="007D15EE" w:rsidRPr="00E73B40" w14:paraId="3076AEB6" w14:textId="77777777" w:rsidTr="004C2E43">
        <w:trPr>
          <w:ins w:id="8822" w:author="Author"/>
        </w:trPr>
        <w:tc>
          <w:tcPr>
            <w:cnfStyle w:val="001000000000" w:firstRow="0" w:lastRow="0" w:firstColumn="1" w:lastColumn="0" w:oddVBand="0" w:evenVBand="0" w:oddHBand="0" w:evenHBand="0" w:firstRowFirstColumn="0" w:firstRowLastColumn="0" w:lastRowFirstColumn="0" w:lastRowLastColumn="0"/>
            <w:tcW w:w="973" w:type="dxa"/>
          </w:tcPr>
          <w:p w14:paraId="5C7E6189" w14:textId="431E3AF0" w:rsidR="007D15EE" w:rsidRDefault="007D15EE" w:rsidP="003A4B53">
            <w:pPr>
              <w:spacing w:beforeLines="50" w:before="120" w:afterLines="50"/>
              <w:jc w:val="left"/>
              <w:rPr>
                <w:ins w:id="8823" w:author="Author"/>
                <w:b w:val="0"/>
                <w:sz w:val="20"/>
                <w:lang w:val="en-IE"/>
              </w:rPr>
            </w:pPr>
            <w:ins w:id="8824" w:author="Author">
              <w:r w:rsidRPr="00FA378F">
                <w:rPr>
                  <w:b w:val="0"/>
                  <w:sz w:val="20"/>
                  <w:lang w:val="en-IE"/>
                </w:rPr>
                <w:t>1</w:t>
              </w:r>
              <w:r>
                <w:rPr>
                  <w:b w:val="0"/>
                  <w:sz w:val="20"/>
                  <w:lang w:val="en-IE"/>
                </w:rPr>
                <w:t>5</w:t>
              </w:r>
              <w:r w:rsidRPr="00FA378F">
                <w:rPr>
                  <w:b w:val="0"/>
                  <w:sz w:val="20"/>
                  <w:lang w:val="en-IE"/>
                </w:rPr>
                <w:t>b</w:t>
              </w:r>
            </w:ins>
          </w:p>
        </w:tc>
        <w:tc>
          <w:tcPr>
            <w:tcW w:w="1690" w:type="dxa"/>
          </w:tcPr>
          <w:p w14:paraId="777099BC" w14:textId="257C0091"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5" w:author="Author"/>
                <w:rFonts w:cs="Arial"/>
                <w:sz w:val="20"/>
                <w:lang w:val="en-IE"/>
              </w:rPr>
            </w:pPr>
            <w:ins w:id="8826" w:author="Author">
              <w:r w:rsidRPr="00FA378F">
                <w:rPr>
                  <w:sz w:val="20"/>
                  <w:lang w:val="en-IE"/>
                </w:rPr>
                <w:t>Validate coupon</w:t>
              </w:r>
            </w:ins>
          </w:p>
        </w:tc>
        <w:tc>
          <w:tcPr>
            <w:tcW w:w="1739" w:type="dxa"/>
          </w:tcPr>
          <w:p w14:paraId="35C6C0C0" w14:textId="212E76FF"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7" w:author="Author"/>
                <w:rFonts w:cs="Arial"/>
                <w:sz w:val="20"/>
                <w:lang w:val="en-IE"/>
              </w:rPr>
            </w:pPr>
            <w:ins w:id="8828" w:author="Author">
              <w:r w:rsidRPr="00FA378F">
                <w:rPr>
                  <w:sz w:val="20"/>
                  <w:lang w:val="en-IE"/>
                </w:rPr>
                <w:t>MCCM</w:t>
              </w:r>
            </w:ins>
          </w:p>
        </w:tc>
        <w:tc>
          <w:tcPr>
            <w:tcW w:w="2419" w:type="dxa"/>
          </w:tcPr>
          <w:p w14:paraId="24DD5E8B" w14:textId="0E97D095"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9" w:author="Author"/>
                <w:rFonts w:cs="Arial"/>
                <w:sz w:val="20"/>
                <w:lang w:val="en-IE"/>
              </w:rPr>
            </w:pPr>
            <w:ins w:id="8830" w:author="Author">
              <w:r w:rsidRPr="00FA378F">
                <w:rPr>
                  <w:sz w:val="20"/>
                  <w:lang w:val="en-IE"/>
                </w:rPr>
                <w:t>Validate coupon and get coupon details</w:t>
              </w:r>
            </w:ins>
          </w:p>
        </w:tc>
        <w:tc>
          <w:tcPr>
            <w:tcW w:w="874" w:type="dxa"/>
          </w:tcPr>
          <w:p w14:paraId="5B80B756" w14:textId="7129A39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1" w:author="Author"/>
                <w:rFonts w:cs="Arial"/>
                <w:sz w:val="20"/>
                <w:lang w:val="en-IE"/>
              </w:rPr>
            </w:pPr>
            <w:ins w:id="8832" w:author="Author">
              <w:r w:rsidRPr="00FA378F">
                <w:rPr>
                  <w:sz w:val="20"/>
                  <w:lang w:val="en-IE"/>
                </w:rPr>
                <w:t>Sync</w:t>
              </w:r>
            </w:ins>
          </w:p>
        </w:tc>
        <w:tc>
          <w:tcPr>
            <w:tcW w:w="2159" w:type="dxa"/>
          </w:tcPr>
          <w:p w14:paraId="74064AF6" w14:textId="6575D249"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3" w:author="Author"/>
                <w:rFonts w:cs="Arial"/>
                <w:sz w:val="20"/>
                <w:lang w:val="en-IE"/>
              </w:rPr>
            </w:pPr>
            <w:ins w:id="8834" w:author="Author">
              <w:r w:rsidRPr="00FA378F">
                <w:rPr>
                  <w:sz w:val="20"/>
                  <w:lang w:val="en-IE"/>
                </w:rPr>
                <w:t>-</w:t>
              </w:r>
            </w:ins>
          </w:p>
        </w:tc>
      </w:tr>
      <w:tr w:rsidR="001B1662" w:rsidRPr="00E73B40" w14:paraId="6B04213F" w14:textId="77777777" w:rsidTr="004C2E43">
        <w:trPr>
          <w:ins w:id="8835" w:author="Author"/>
        </w:trPr>
        <w:tc>
          <w:tcPr>
            <w:cnfStyle w:val="001000000000" w:firstRow="0" w:lastRow="0" w:firstColumn="1" w:lastColumn="0" w:oddVBand="0" w:evenVBand="0" w:oddHBand="0" w:evenHBand="0" w:firstRowFirstColumn="0" w:firstRowLastColumn="0" w:lastRowFirstColumn="0" w:lastRowLastColumn="0"/>
            <w:tcW w:w="973" w:type="dxa"/>
          </w:tcPr>
          <w:p w14:paraId="01F706A1" w14:textId="06EB271F" w:rsidR="001B1662" w:rsidRPr="00FA378F" w:rsidRDefault="001B1662" w:rsidP="003A4B53">
            <w:pPr>
              <w:spacing w:beforeLines="50" w:before="120" w:afterLines="50"/>
              <w:jc w:val="left"/>
              <w:rPr>
                <w:ins w:id="8836" w:author="Author"/>
                <w:b w:val="0"/>
                <w:sz w:val="20"/>
                <w:lang w:val="en-IE"/>
              </w:rPr>
            </w:pPr>
            <w:ins w:id="8837" w:author="Author">
              <w:r w:rsidRPr="00FA378F">
                <w:rPr>
                  <w:b w:val="0"/>
                  <w:sz w:val="20"/>
                  <w:lang w:val="en-IE"/>
                </w:rPr>
                <w:t>1</w:t>
              </w:r>
              <w:r>
                <w:rPr>
                  <w:b w:val="0"/>
                  <w:sz w:val="20"/>
                  <w:lang w:val="en-IE"/>
                </w:rPr>
                <w:t>5</w:t>
              </w:r>
              <w:r w:rsidRPr="00FA378F">
                <w:rPr>
                  <w:b w:val="0"/>
                  <w:sz w:val="20"/>
                  <w:lang w:val="en-IE"/>
                </w:rPr>
                <w:t>b</w:t>
              </w:r>
            </w:ins>
          </w:p>
        </w:tc>
        <w:tc>
          <w:tcPr>
            <w:tcW w:w="1690" w:type="dxa"/>
          </w:tcPr>
          <w:p w14:paraId="7CC60F5F" w14:textId="28F5D790" w:rsidR="001B1662" w:rsidRPr="00FA378F" w:rsidRDefault="009D2397" w:rsidP="009D239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8" w:author="Author"/>
                <w:sz w:val="20"/>
                <w:lang w:val="en-IE"/>
              </w:rPr>
            </w:pPr>
            <w:ins w:id="8839" w:author="Author">
              <w:r>
                <w:rPr>
                  <w:sz w:val="20"/>
                  <w:lang w:val="en-IE"/>
                </w:rPr>
                <w:t>Apply coupon information</w:t>
              </w:r>
              <w:del w:id="8840" w:author="Author">
                <w:r w:rsidR="001B1662" w:rsidDel="009D2397">
                  <w:rPr>
                    <w:sz w:val="20"/>
                    <w:lang w:val="en-IE"/>
                  </w:rPr>
                  <w:delText>Get Payment voucher details</w:delText>
                </w:r>
              </w:del>
            </w:ins>
          </w:p>
        </w:tc>
        <w:tc>
          <w:tcPr>
            <w:tcW w:w="1739" w:type="dxa"/>
          </w:tcPr>
          <w:p w14:paraId="5548BB41" w14:textId="285A0B2B"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1" w:author="Author"/>
                <w:sz w:val="20"/>
                <w:lang w:val="en-IE"/>
              </w:rPr>
            </w:pPr>
            <w:ins w:id="8842" w:author="Author">
              <w:r w:rsidRPr="00FA378F">
                <w:rPr>
                  <w:sz w:val="20"/>
                  <w:lang w:val="en-IE"/>
                </w:rPr>
                <w:t>MCCM</w:t>
              </w:r>
            </w:ins>
          </w:p>
        </w:tc>
        <w:tc>
          <w:tcPr>
            <w:tcW w:w="2419" w:type="dxa"/>
          </w:tcPr>
          <w:p w14:paraId="6244943D" w14:textId="696C2A5E" w:rsidR="001B1662" w:rsidRPr="00FA378F" w:rsidRDefault="001B1662" w:rsidP="001B166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3" w:author="Author"/>
                <w:sz w:val="20"/>
                <w:lang w:val="en-IE"/>
              </w:rPr>
            </w:pPr>
            <w:ins w:id="8844" w:author="Author">
              <w:r>
                <w:rPr>
                  <w:sz w:val="20"/>
                  <w:lang w:val="en-IE"/>
                </w:rPr>
                <w:t>Send information about coupon was applied</w:t>
              </w:r>
            </w:ins>
          </w:p>
        </w:tc>
        <w:tc>
          <w:tcPr>
            <w:tcW w:w="874" w:type="dxa"/>
          </w:tcPr>
          <w:p w14:paraId="7BF7CA03" w14:textId="298D9FA4"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5" w:author="Author"/>
                <w:sz w:val="20"/>
                <w:lang w:val="en-IE"/>
              </w:rPr>
            </w:pPr>
            <w:ins w:id="8846" w:author="Author">
              <w:r w:rsidRPr="00FA378F">
                <w:rPr>
                  <w:sz w:val="20"/>
                  <w:lang w:val="en-IE"/>
                </w:rPr>
                <w:t>Sync</w:t>
              </w:r>
            </w:ins>
          </w:p>
        </w:tc>
        <w:tc>
          <w:tcPr>
            <w:tcW w:w="2159" w:type="dxa"/>
          </w:tcPr>
          <w:p w14:paraId="6C0DDDD5" w14:textId="39321020"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7" w:author="Author"/>
                <w:sz w:val="20"/>
                <w:lang w:val="en-IE"/>
              </w:rPr>
            </w:pPr>
            <w:ins w:id="8848" w:author="Author">
              <w:r w:rsidRPr="00FA378F">
                <w:rPr>
                  <w:sz w:val="20"/>
                  <w:lang w:val="en-IE"/>
                </w:rPr>
                <w:t>-</w:t>
              </w:r>
            </w:ins>
          </w:p>
        </w:tc>
      </w:tr>
      <w:tr w:rsidR="001B1662" w:rsidRPr="00E73B40" w14:paraId="4F5499D0" w14:textId="77777777" w:rsidTr="004C2E43">
        <w:trPr>
          <w:ins w:id="8849" w:author="Author"/>
        </w:trPr>
        <w:tc>
          <w:tcPr>
            <w:cnfStyle w:val="001000000000" w:firstRow="0" w:lastRow="0" w:firstColumn="1" w:lastColumn="0" w:oddVBand="0" w:evenVBand="0" w:oddHBand="0" w:evenHBand="0" w:firstRowFirstColumn="0" w:firstRowLastColumn="0" w:lastRowFirstColumn="0" w:lastRowLastColumn="0"/>
            <w:tcW w:w="973" w:type="dxa"/>
          </w:tcPr>
          <w:p w14:paraId="37FD3B5E" w14:textId="08DB4537" w:rsidR="00636B64" w:rsidRDefault="00636B64" w:rsidP="003A4B53">
            <w:pPr>
              <w:spacing w:beforeLines="50" w:before="120" w:afterLines="50"/>
              <w:jc w:val="left"/>
              <w:rPr>
                <w:ins w:id="8850" w:author="Author"/>
                <w:b w:val="0"/>
                <w:sz w:val="20"/>
                <w:lang w:val="en-IE"/>
              </w:rPr>
            </w:pPr>
            <w:ins w:id="8851" w:author="Author">
              <w:r>
                <w:rPr>
                  <w:b w:val="0"/>
                  <w:sz w:val="20"/>
                  <w:lang w:val="en-IE"/>
                </w:rPr>
                <w:t>4e</w:t>
              </w:r>
            </w:ins>
          </w:p>
          <w:p w14:paraId="627403C2" w14:textId="77777777" w:rsidR="001B1662" w:rsidRDefault="001B1662" w:rsidP="003A4B53">
            <w:pPr>
              <w:spacing w:beforeLines="50" w:before="120" w:afterLines="50"/>
              <w:jc w:val="left"/>
              <w:rPr>
                <w:ins w:id="8852" w:author="Author"/>
                <w:b w:val="0"/>
                <w:sz w:val="20"/>
                <w:lang w:val="en-IE"/>
              </w:rPr>
            </w:pPr>
            <w:ins w:id="8853" w:author="Author">
              <w:r w:rsidRPr="00E73B40">
                <w:rPr>
                  <w:b w:val="0"/>
                  <w:sz w:val="20"/>
                  <w:lang w:val="en-IE"/>
                </w:rPr>
                <w:t>1</w:t>
              </w:r>
              <w:r>
                <w:rPr>
                  <w:b w:val="0"/>
                  <w:sz w:val="20"/>
                  <w:lang w:val="en-IE"/>
                </w:rPr>
                <w:t>6</w:t>
              </w:r>
              <w:r w:rsidRPr="00E73B40">
                <w:rPr>
                  <w:b w:val="0"/>
                  <w:sz w:val="20"/>
                  <w:lang w:val="en-IE"/>
                </w:rPr>
                <w:t>a</w:t>
              </w:r>
            </w:ins>
          </w:p>
          <w:p w14:paraId="237A8EC3" w14:textId="77777777" w:rsidR="001B1662" w:rsidRDefault="001B1662" w:rsidP="003A4B53">
            <w:pPr>
              <w:spacing w:beforeLines="50" w:before="120" w:afterLines="50"/>
              <w:jc w:val="left"/>
              <w:rPr>
                <w:ins w:id="8854" w:author="Author"/>
                <w:b w:val="0"/>
                <w:sz w:val="20"/>
                <w:lang w:val="en-IE"/>
              </w:rPr>
            </w:pPr>
            <w:ins w:id="8855" w:author="Author">
              <w:r>
                <w:rPr>
                  <w:b w:val="0"/>
                  <w:sz w:val="20"/>
                  <w:lang w:val="en-IE"/>
                </w:rPr>
                <w:t>16b</w:t>
              </w:r>
            </w:ins>
          </w:p>
          <w:p w14:paraId="0C9AFE18" w14:textId="4BBACE61" w:rsidR="005050E0" w:rsidRPr="00E73B40" w:rsidRDefault="005050E0" w:rsidP="003A4B53">
            <w:pPr>
              <w:spacing w:beforeLines="50" w:before="120" w:afterLines="50"/>
              <w:jc w:val="left"/>
              <w:rPr>
                <w:ins w:id="8856" w:author="Author"/>
                <w:b w:val="0"/>
                <w:sz w:val="20"/>
                <w:lang w:val="en-IE"/>
              </w:rPr>
            </w:pPr>
            <w:ins w:id="8857" w:author="Author">
              <w:r>
                <w:rPr>
                  <w:b w:val="0"/>
                  <w:sz w:val="20"/>
                  <w:lang w:val="en-IE"/>
                </w:rPr>
                <w:t>16c</w:t>
              </w:r>
            </w:ins>
          </w:p>
        </w:tc>
        <w:tc>
          <w:tcPr>
            <w:tcW w:w="1690" w:type="dxa"/>
          </w:tcPr>
          <w:p w14:paraId="31128DC6" w14:textId="687BB39A" w:rsidR="001B1662" w:rsidRPr="00E73B40" w:rsidRDefault="001B1662" w:rsidP="00B870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58" w:author="Author"/>
                <w:rFonts w:cs="Arial"/>
                <w:sz w:val="20"/>
                <w:lang w:val="en-IE"/>
              </w:rPr>
            </w:pPr>
            <w:ins w:id="8859" w:author="Author">
              <w:r>
                <w:rPr>
                  <w:rFonts w:cs="Arial"/>
                  <w:sz w:val="20"/>
                  <w:lang w:val="en-IE"/>
                </w:rPr>
                <w:t>Cancel Product Reservation</w:t>
              </w:r>
            </w:ins>
          </w:p>
        </w:tc>
        <w:tc>
          <w:tcPr>
            <w:tcW w:w="1739" w:type="dxa"/>
          </w:tcPr>
          <w:p w14:paraId="2FD5C178" w14:textId="399D874C"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0" w:author="Author"/>
                <w:rFonts w:cs="Arial"/>
                <w:sz w:val="20"/>
                <w:lang w:val="en-IE"/>
              </w:rPr>
            </w:pPr>
            <w:ins w:id="8861" w:author="Author">
              <w:r>
                <w:rPr>
                  <w:rFonts w:cs="Arial"/>
                  <w:sz w:val="20"/>
                  <w:lang w:val="en-IE"/>
                </w:rPr>
                <w:t>ORSIM</w:t>
              </w:r>
            </w:ins>
          </w:p>
        </w:tc>
        <w:tc>
          <w:tcPr>
            <w:tcW w:w="2419" w:type="dxa"/>
          </w:tcPr>
          <w:p w14:paraId="366BD895" w14:textId="4FF7E291"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2" w:author="Author"/>
                <w:rFonts w:cs="Arial"/>
                <w:sz w:val="20"/>
                <w:lang w:val="en-IE"/>
              </w:rPr>
            </w:pPr>
            <w:ins w:id="8863" w:author="Author">
              <w:r>
                <w:rPr>
                  <w:rFonts w:cs="Arial"/>
                  <w:sz w:val="20"/>
                  <w:lang w:val="en-IE"/>
                </w:rPr>
                <w:t>Cancels the product reservation</w:t>
              </w:r>
            </w:ins>
          </w:p>
        </w:tc>
        <w:tc>
          <w:tcPr>
            <w:tcW w:w="874" w:type="dxa"/>
          </w:tcPr>
          <w:p w14:paraId="6260AA9D" w14:textId="2DCA6161"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4" w:author="Author"/>
                <w:rFonts w:cs="Arial"/>
                <w:sz w:val="20"/>
                <w:lang w:val="en-IE"/>
              </w:rPr>
            </w:pPr>
            <w:ins w:id="8865" w:author="Author">
              <w:r w:rsidRPr="00E73B40">
                <w:rPr>
                  <w:rFonts w:cs="Arial"/>
                  <w:sz w:val="20"/>
                  <w:lang w:val="en-IE"/>
                </w:rPr>
                <w:t>Sync</w:t>
              </w:r>
            </w:ins>
          </w:p>
        </w:tc>
        <w:tc>
          <w:tcPr>
            <w:tcW w:w="2159" w:type="dxa"/>
          </w:tcPr>
          <w:p w14:paraId="317E24C0" w14:textId="480699C8"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6" w:author="Author"/>
                <w:rFonts w:cs="Arial"/>
                <w:sz w:val="20"/>
                <w:lang w:val="en-IE"/>
              </w:rPr>
            </w:pPr>
            <w:ins w:id="8867" w:author="Author">
              <w:r w:rsidRPr="00E73B40">
                <w:rPr>
                  <w:rFonts w:cs="Arial"/>
                  <w:sz w:val="20"/>
                  <w:lang w:val="en-IE"/>
                </w:rPr>
                <w:t>-</w:t>
              </w:r>
            </w:ins>
          </w:p>
        </w:tc>
      </w:tr>
      <w:tr w:rsidR="00B302FC" w:rsidRPr="00E73B40" w14:paraId="6B42C78A" w14:textId="77777777" w:rsidTr="004C2E43">
        <w:trPr>
          <w:ins w:id="8868" w:author="Author"/>
        </w:trPr>
        <w:tc>
          <w:tcPr>
            <w:cnfStyle w:val="001000000000" w:firstRow="0" w:lastRow="0" w:firstColumn="1" w:lastColumn="0" w:oddVBand="0" w:evenVBand="0" w:oddHBand="0" w:evenHBand="0" w:firstRowFirstColumn="0" w:firstRowLastColumn="0" w:lastRowFirstColumn="0" w:lastRowLastColumn="0"/>
            <w:tcW w:w="973" w:type="dxa"/>
          </w:tcPr>
          <w:p w14:paraId="34C2FF3D" w14:textId="3D32E9EF" w:rsidR="00B302FC" w:rsidRPr="00E73B40" w:rsidRDefault="00B302FC" w:rsidP="00B302FC">
            <w:pPr>
              <w:spacing w:beforeLines="50" w:before="120" w:afterLines="50"/>
              <w:jc w:val="left"/>
              <w:rPr>
                <w:ins w:id="8869" w:author="Author"/>
                <w:b w:val="0"/>
                <w:sz w:val="20"/>
                <w:lang w:val="en-IE"/>
              </w:rPr>
            </w:pPr>
            <w:ins w:id="8870" w:author="Author">
              <w:r>
                <w:rPr>
                  <w:b w:val="0"/>
                  <w:sz w:val="20"/>
                  <w:lang w:val="en-IE"/>
                </w:rPr>
                <w:t>16c</w:t>
              </w:r>
            </w:ins>
          </w:p>
        </w:tc>
        <w:tc>
          <w:tcPr>
            <w:tcW w:w="1690" w:type="dxa"/>
          </w:tcPr>
          <w:p w14:paraId="37C6A545" w14:textId="2C5C1D78" w:rsidR="00B302FC" w:rsidRDefault="00B302FC" w:rsidP="00B870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1" w:author="Author"/>
                <w:rFonts w:cs="Arial"/>
                <w:sz w:val="20"/>
                <w:lang w:val="en-IE"/>
              </w:rPr>
            </w:pPr>
            <w:ins w:id="8872" w:author="Author">
              <w:r>
                <w:rPr>
                  <w:rFonts w:cs="Arial"/>
                  <w:sz w:val="20"/>
                  <w:lang w:val="en-IE"/>
                </w:rPr>
                <w:t>Cancel</w:t>
              </w:r>
              <w:r w:rsidRPr="00E73B40">
                <w:rPr>
                  <w:rFonts w:cs="Arial"/>
                  <w:sz w:val="20"/>
                  <w:lang w:val="en-IE"/>
                </w:rPr>
                <w:t xml:space="preserve"> sales order</w:t>
              </w:r>
            </w:ins>
          </w:p>
        </w:tc>
        <w:tc>
          <w:tcPr>
            <w:tcW w:w="1739" w:type="dxa"/>
          </w:tcPr>
          <w:p w14:paraId="5ABF274D" w14:textId="2A029A5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3" w:author="Author"/>
                <w:rFonts w:cs="Arial"/>
                <w:sz w:val="20"/>
                <w:lang w:val="en-IE"/>
              </w:rPr>
            </w:pPr>
            <w:ins w:id="8874" w:author="Author">
              <w:r w:rsidRPr="00E73B40">
                <w:rPr>
                  <w:rFonts w:cs="Arial"/>
                  <w:sz w:val="20"/>
                  <w:lang w:val="en-IE"/>
                </w:rPr>
                <w:t>OMS</w:t>
              </w:r>
            </w:ins>
          </w:p>
        </w:tc>
        <w:tc>
          <w:tcPr>
            <w:tcW w:w="2419" w:type="dxa"/>
          </w:tcPr>
          <w:p w14:paraId="725389A4" w14:textId="0057694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5" w:author="Author"/>
                <w:rFonts w:cs="Arial"/>
                <w:sz w:val="20"/>
                <w:lang w:val="en-IE"/>
              </w:rPr>
            </w:pPr>
            <w:ins w:id="8876" w:author="Author">
              <w:r>
                <w:rPr>
                  <w:rFonts w:cs="Arial"/>
                  <w:sz w:val="20"/>
                  <w:lang w:val="en-IE"/>
                </w:rPr>
                <w:t>Cancel</w:t>
              </w:r>
              <w:r w:rsidRPr="00E73B40">
                <w:rPr>
                  <w:rFonts w:cs="Arial"/>
                  <w:sz w:val="20"/>
                  <w:lang w:val="en-IE"/>
                </w:rPr>
                <w:t xml:space="preserve"> Order for a customer sale</w:t>
              </w:r>
            </w:ins>
          </w:p>
        </w:tc>
        <w:tc>
          <w:tcPr>
            <w:tcW w:w="874" w:type="dxa"/>
          </w:tcPr>
          <w:p w14:paraId="09D43C29" w14:textId="7EE1B461"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7" w:author="Author"/>
                <w:rFonts w:cs="Arial"/>
                <w:sz w:val="20"/>
                <w:lang w:val="en-IE"/>
              </w:rPr>
            </w:pPr>
            <w:ins w:id="8878" w:author="Author">
              <w:r w:rsidRPr="00E73B40">
                <w:rPr>
                  <w:rFonts w:cs="Arial"/>
                  <w:sz w:val="20"/>
                  <w:lang w:val="en-IE"/>
                </w:rPr>
                <w:t>Sync</w:t>
              </w:r>
            </w:ins>
          </w:p>
        </w:tc>
        <w:tc>
          <w:tcPr>
            <w:tcW w:w="2159" w:type="dxa"/>
          </w:tcPr>
          <w:p w14:paraId="2E14B3CF" w14:textId="33D1D743"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9" w:author="Author"/>
                <w:rFonts w:cs="Arial"/>
                <w:sz w:val="20"/>
                <w:lang w:val="en-IE"/>
              </w:rPr>
            </w:pPr>
            <w:ins w:id="8880" w:author="Author">
              <w:r w:rsidRPr="00E73B40">
                <w:rPr>
                  <w:rFonts w:cs="Arial"/>
                  <w:sz w:val="20"/>
                  <w:lang w:val="en-IE"/>
                </w:rPr>
                <w:t>-</w:t>
              </w:r>
            </w:ins>
          </w:p>
        </w:tc>
      </w:tr>
      <w:tr w:rsidR="00B302FC" w:rsidRPr="00E73B40" w14:paraId="3CC3A63A" w14:textId="77777777" w:rsidTr="004C2E43">
        <w:trPr>
          <w:ins w:id="8881" w:author="Author"/>
        </w:trPr>
        <w:tc>
          <w:tcPr>
            <w:cnfStyle w:val="001000000000" w:firstRow="0" w:lastRow="0" w:firstColumn="1" w:lastColumn="0" w:oddVBand="0" w:evenVBand="0" w:oddHBand="0" w:evenHBand="0" w:firstRowFirstColumn="0" w:firstRowLastColumn="0" w:lastRowFirstColumn="0" w:lastRowLastColumn="0"/>
            <w:tcW w:w="973" w:type="dxa"/>
          </w:tcPr>
          <w:p w14:paraId="1CF01829" w14:textId="76B32465" w:rsidR="00B302FC" w:rsidRPr="00E73B40" w:rsidRDefault="00B302FC" w:rsidP="003A4B53">
            <w:pPr>
              <w:spacing w:beforeLines="50" w:before="120" w:afterLines="50"/>
              <w:jc w:val="left"/>
              <w:rPr>
                <w:ins w:id="8882" w:author="Author"/>
                <w:b w:val="0"/>
                <w:sz w:val="20"/>
                <w:lang w:val="en-IE"/>
              </w:rPr>
            </w:pPr>
            <w:ins w:id="8883" w:author="Author">
              <w:r w:rsidRPr="00E73B40">
                <w:rPr>
                  <w:b w:val="0"/>
                  <w:sz w:val="20"/>
                  <w:lang w:val="en-IE"/>
                </w:rPr>
                <w:t>1</w:t>
              </w:r>
              <w:r>
                <w:rPr>
                  <w:b w:val="0"/>
                  <w:sz w:val="20"/>
                  <w:lang w:val="en-IE"/>
                </w:rPr>
                <w:t>7</w:t>
              </w:r>
              <w:r w:rsidRPr="00E73B40">
                <w:rPr>
                  <w:b w:val="0"/>
                  <w:sz w:val="20"/>
                  <w:lang w:val="en-IE"/>
                </w:rPr>
                <w:t>a</w:t>
              </w:r>
            </w:ins>
          </w:p>
        </w:tc>
        <w:tc>
          <w:tcPr>
            <w:tcW w:w="1690" w:type="dxa"/>
          </w:tcPr>
          <w:p w14:paraId="41DB982A" w14:textId="7C90450B" w:rsidR="00B302FC" w:rsidRPr="00E73B40" w:rsidRDefault="00B302FC" w:rsidP="006958B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4" w:author="Author"/>
                <w:rFonts w:cs="Arial"/>
                <w:sz w:val="20"/>
                <w:lang w:val="en-IE"/>
              </w:rPr>
            </w:pPr>
            <w:ins w:id="8885" w:author="Author">
              <w:r w:rsidRPr="00E73B40">
                <w:rPr>
                  <w:rFonts w:cs="Arial"/>
                  <w:sz w:val="20"/>
                  <w:lang w:val="en-IE"/>
                </w:rPr>
                <w:t>Quote</w:t>
              </w:r>
              <w:r>
                <w:rPr>
                  <w:rFonts w:cs="Arial"/>
                  <w:sz w:val="20"/>
                  <w:lang w:val="en-IE"/>
                </w:rPr>
                <w:t xml:space="preserve"> Orderable items</w:t>
              </w:r>
            </w:ins>
          </w:p>
        </w:tc>
        <w:tc>
          <w:tcPr>
            <w:tcW w:w="1739" w:type="dxa"/>
          </w:tcPr>
          <w:p w14:paraId="206950BC" w14:textId="79DA0C2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6" w:author="Author"/>
                <w:rFonts w:cs="Arial"/>
                <w:sz w:val="20"/>
                <w:lang w:val="en-IE"/>
              </w:rPr>
            </w:pPr>
            <w:ins w:id="8887" w:author="Author">
              <w:r w:rsidRPr="00E73B40">
                <w:rPr>
                  <w:rFonts w:cs="Arial"/>
                  <w:sz w:val="20"/>
                  <w:lang w:val="en-IE"/>
                </w:rPr>
                <w:t>Quotation</w:t>
              </w:r>
              <w:r>
                <w:rPr>
                  <w:rFonts w:cs="Arial"/>
                  <w:sz w:val="20"/>
                  <w:lang w:val="en-IE"/>
                </w:rPr>
                <w:t xml:space="preserve"> (internal call)</w:t>
              </w:r>
            </w:ins>
          </w:p>
        </w:tc>
        <w:tc>
          <w:tcPr>
            <w:tcW w:w="2419" w:type="dxa"/>
          </w:tcPr>
          <w:p w14:paraId="034B0F19" w14:textId="66718AB0" w:rsidR="00B302FC" w:rsidRPr="00E73B40" w:rsidRDefault="00B302FC" w:rsidP="006958B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8" w:author="Author"/>
                <w:rFonts w:cs="Arial"/>
                <w:sz w:val="20"/>
                <w:lang w:val="en-IE"/>
              </w:rPr>
            </w:pPr>
            <w:ins w:id="8889" w:author="Author">
              <w:r w:rsidRPr="00E73B40">
                <w:rPr>
                  <w:rFonts w:cs="Arial"/>
                  <w:sz w:val="20"/>
                  <w:lang w:val="en-IE"/>
                </w:rPr>
                <w:t xml:space="preserve">Request </w:t>
              </w:r>
              <w:r>
                <w:rPr>
                  <w:rFonts w:cs="Arial"/>
                  <w:sz w:val="20"/>
                  <w:lang w:val="en-IE"/>
                </w:rPr>
                <w:t>orderable items</w:t>
              </w:r>
              <w:r w:rsidRPr="00E73B40">
                <w:rPr>
                  <w:rFonts w:cs="Arial"/>
                  <w:sz w:val="20"/>
                  <w:lang w:val="en-IE"/>
                </w:rPr>
                <w:t xml:space="preserve"> quotation</w:t>
              </w:r>
            </w:ins>
          </w:p>
        </w:tc>
        <w:tc>
          <w:tcPr>
            <w:tcW w:w="874" w:type="dxa"/>
          </w:tcPr>
          <w:p w14:paraId="718EDA8A"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0" w:author="Author"/>
                <w:rFonts w:cs="Arial"/>
                <w:sz w:val="20"/>
                <w:lang w:val="en-IE"/>
              </w:rPr>
            </w:pPr>
            <w:ins w:id="8891" w:author="Author">
              <w:r w:rsidRPr="00E73B40">
                <w:rPr>
                  <w:rFonts w:cs="Arial"/>
                  <w:sz w:val="20"/>
                  <w:lang w:val="en-IE"/>
                </w:rPr>
                <w:t>Sync</w:t>
              </w:r>
            </w:ins>
          </w:p>
        </w:tc>
        <w:tc>
          <w:tcPr>
            <w:tcW w:w="2159" w:type="dxa"/>
          </w:tcPr>
          <w:p w14:paraId="1062E3A3"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2" w:author="Author"/>
                <w:rFonts w:cs="Arial"/>
                <w:sz w:val="20"/>
                <w:lang w:val="en-IE"/>
              </w:rPr>
            </w:pPr>
            <w:ins w:id="8893" w:author="Author">
              <w:r w:rsidRPr="00E73B40">
                <w:rPr>
                  <w:rFonts w:cs="Arial"/>
                  <w:sz w:val="20"/>
                  <w:lang w:val="en-IE"/>
                </w:rPr>
                <w:t>-</w:t>
              </w:r>
            </w:ins>
          </w:p>
        </w:tc>
      </w:tr>
      <w:tr w:rsidR="00B302FC" w:rsidRPr="00E73B40" w14:paraId="60C8F623" w14:textId="77777777" w:rsidTr="004C2E43">
        <w:trPr>
          <w:ins w:id="8894" w:author="Author"/>
        </w:trPr>
        <w:tc>
          <w:tcPr>
            <w:cnfStyle w:val="001000000000" w:firstRow="0" w:lastRow="0" w:firstColumn="1" w:lastColumn="0" w:oddVBand="0" w:evenVBand="0" w:oddHBand="0" w:evenHBand="0" w:firstRowFirstColumn="0" w:firstRowLastColumn="0" w:lastRowFirstColumn="0" w:lastRowLastColumn="0"/>
            <w:tcW w:w="973" w:type="dxa"/>
          </w:tcPr>
          <w:p w14:paraId="09D0A771" w14:textId="1ED0F159" w:rsidR="00B302FC" w:rsidRPr="00E73B40" w:rsidRDefault="00B302FC" w:rsidP="004C2818">
            <w:pPr>
              <w:spacing w:beforeLines="50" w:before="120" w:afterLines="50"/>
              <w:jc w:val="left"/>
              <w:rPr>
                <w:ins w:id="8895" w:author="Author"/>
                <w:b w:val="0"/>
                <w:sz w:val="20"/>
                <w:lang w:val="en-IE"/>
              </w:rPr>
            </w:pPr>
            <w:ins w:id="8896" w:author="Author">
              <w:r>
                <w:rPr>
                  <w:b w:val="0"/>
                  <w:sz w:val="20"/>
                  <w:lang w:val="en-IE"/>
                </w:rPr>
                <w:t>18a</w:t>
              </w:r>
            </w:ins>
          </w:p>
        </w:tc>
        <w:tc>
          <w:tcPr>
            <w:tcW w:w="1690" w:type="dxa"/>
          </w:tcPr>
          <w:p w14:paraId="24B44D4E" w14:textId="50C795D5"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7" w:author="Author"/>
                <w:rFonts w:cs="Arial"/>
                <w:sz w:val="20"/>
                <w:lang w:val="en-IE"/>
              </w:rPr>
            </w:pPr>
            <w:ins w:id="8898" w:author="Author">
              <w:r w:rsidRPr="00E73B40">
                <w:rPr>
                  <w:rFonts w:cs="Arial"/>
                  <w:sz w:val="20"/>
                  <w:lang w:val="en-IE"/>
                </w:rPr>
                <w:t>Create billing profile</w:t>
              </w:r>
            </w:ins>
          </w:p>
        </w:tc>
        <w:tc>
          <w:tcPr>
            <w:tcW w:w="1739" w:type="dxa"/>
          </w:tcPr>
          <w:p w14:paraId="3406661B" w14:textId="13CBF68E"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9" w:author="Author"/>
                <w:rFonts w:cs="Arial"/>
                <w:sz w:val="20"/>
                <w:lang w:val="en-IE"/>
              </w:rPr>
            </w:pPr>
            <w:ins w:id="8900" w:author="Author">
              <w:r w:rsidRPr="00E73B40">
                <w:rPr>
                  <w:rFonts w:cs="Arial"/>
                  <w:sz w:val="20"/>
                  <w:lang w:val="en-IE"/>
                </w:rPr>
                <w:t>CRM</w:t>
              </w:r>
            </w:ins>
          </w:p>
        </w:tc>
        <w:tc>
          <w:tcPr>
            <w:tcW w:w="2419" w:type="dxa"/>
          </w:tcPr>
          <w:p w14:paraId="7487D932" w14:textId="12BE67D3"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1" w:author="Author"/>
                <w:rFonts w:cs="Arial"/>
                <w:sz w:val="20"/>
                <w:lang w:val="en-IE"/>
              </w:rPr>
            </w:pPr>
            <w:ins w:id="8902" w:author="Author">
              <w:r w:rsidRPr="00E73B40">
                <w:rPr>
                  <w:rFonts w:cs="Arial"/>
                  <w:sz w:val="20"/>
                  <w:lang w:val="en-IE"/>
                </w:rPr>
                <w:t>Creates a billing profile (financial account, billing arrangement and pay mean) under a given billing customer</w:t>
              </w:r>
            </w:ins>
          </w:p>
        </w:tc>
        <w:tc>
          <w:tcPr>
            <w:tcW w:w="874" w:type="dxa"/>
          </w:tcPr>
          <w:p w14:paraId="1AA446A2" w14:textId="2DA1D302"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3" w:author="Author"/>
                <w:rFonts w:cs="Arial"/>
                <w:sz w:val="20"/>
                <w:lang w:val="en-IE"/>
              </w:rPr>
            </w:pPr>
            <w:ins w:id="8904" w:author="Author">
              <w:r w:rsidRPr="00E73B40">
                <w:rPr>
                  <w:rFonts w:cs="Arial"/>
                  <w:sz w:val="20"/>
                  <w:lang w:val="en-IE"/>
                </w:rPr>
                <w:t>Sync</w:t>
              </w:r>
            </w:ins>
          </w:p>
        </w:tc>
        <w:tc>
          <w:tcPr>
            <w:tcW w:w="2159" w:type="dxa"/>
          </w:tcPr>
          <w:p w14:paraId="2B3664E2" w14:textId="3428C6E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5" w:author="Author"/>
                <w:rFonts w:cs="Arial"/>
                <w:sz w:val="20"/>
                <w:lang w:val="en-IE"/>
              </w:rPr>
            </w:pPr>
            <w:ins w:id="8906" w:author="Author">
              <w:r w:rsidRPr="00E73B40">
                <w:rPr>
                  <w:rFonts w:cs="Arial"/>
                  <w:sz w:val="20"/>
                  <w:lang w:val="en-IE"/>
                </w:rPr>
                <w:t>-</w:t>
              </w:r>
            </w:ins>
          </w:p>
        </w:tc>
      </w:tr>
      <w:tr w:rsidR="00B302FC" w:rsidRPr="00E73B40" w14:paraId="1AE5C6DD" w14:textId="77777777" w:rsidTr="004C2E43">
        <w:tc>
          <w:tcPr>
            <w:cnfStyle w:val="001000000000" w:firstRow="0" w:lastRow="0" w:firstColumn="1" w:lastColumn="0" w:oddVBand="0" w:evenVBand="0" w:oddHBand="0" w:evenHBand="0" w:firstRowFirstColumn="0" w:firstRowLastColumn="0" w:lastRowFirstColumn="0" w:lastRowLastColumn="0"/>
            <w:tcW w:w="973" w:type="dxa"/>
            <w:vMerge w:val="restart"/>
          </w:tcPr>
          <w:p w14:paraId="67061423" w14:textId="0FAE6780" w:rsidR="00B302FC" w:rsidRPr="00E73B40" w:rsidRDefault="00B302FC" w:rsidP="004C2818">
            <w:pPr>
              <w:spacing w:beforeLines="50" w:before="120" w:afterLines="50"/>
              <w:jc w:val="left"/>
              <w:rPr>
                <w:b w:val="0"/>
                <w:sz w:val="20"/>
                <w:lang w:val="en-IE"/>
              </w:rPr>
            </w:pPr>
            <w:ins w:id="8907" w:author="Author">
              <w:r w:rsidRPr="00E73B40">
                <w:rPr>
                  <w:b w:val="0"/>
                  <w:sz w:val="20"/>
                  <w:lang w:val="en-IE"/>
                </w:rPr>
                <w:t>1</w:t>
              </w:r>
              <w:r>
                <w:rPr>
                  <w:b w:val="0"/>
                  <w:sz w:val="20"/>
                  <w:lang w:val="en-IE"/>
                </w:rPr>
                <w:t>8b</w:t>
              </w:r>
            </w:ins>
          </w:p>
        </w:tc>
        <w:tc>
          <w:tcPr>
            <w:tcW w:w="1690" w:type="dxa"/>
          </w:tcPr>
          <w:p w14:paraId="6F3F82EA" w14:textId="39D3911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08" w:author="Author">
              <w:r w:rsidRPr="00E73B40">
                <w:rPr>
                  <w:rFonts w:cs="Arial"/>
                  <w:sz w:val="20"/>
                  <w:lang w:val="en-IE"/>
                </w:rPr>
                <w:t>Check credit vetting</w:t>
              </w:r>
            </w:ins>
          </w:p>
        </w:tc>
        <w:tc>
          <w:tcPr>
            <w:tcW w:w="1739" w:type="dxa"/>
          </w:tcPr>
          <w:p w14:paraId="728E430A" w14:textId="04720BA1"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09" w:author="Author">
              <w:r>
                <w:rPr>
                  <w:rFonts w:cs="Arial"/>
                  <w:sz w:val="20"/>
                  <w:lang w:val="en-IE"/>
                </w:rPr>
                <w:t>PowerCurve</w:t>
              </w:r>
            </w:ins>
          </w:p>
        </w:tc>
        <w:tc>
          <w:tcPr>
            <w:tcW w:w="2419" w:type="dxa"/>
          </w:tcPr>
          <w:p w14:paraId="56AED689" w14:textId="2634E50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0" w:author="Author">
              <w:r w:rsidRPr="00E73B40">
                <w:rPr>
                  <w:rFonts w:cs="Arial"/>
                  <w:sz w:val="20"/>
                  <w:lang w:val="en-IE"/>
                </w:rPr>
                <w:t>Checks credit vetting for a given customer and a given basket content</w:t>
              </w:r>
            </w:ins>
          </w:p>
        </w:tc>
        <w:tc>
          <w:tcPr>
            <w:tcW w:w="874" w:type="dxa"/>
          </w:tcPr>
          <w:p w14:paraId="0C692202" w14:textId="5642E03C"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1" w:author="Author">
              <w:r w:rsidRPr="00E73B40">
                <w:rPr>
                  <w:rFonts w:cs="Arial"/>
                  <w:sz w:val="20"/>
                  <w:lang w:val="en-IE"/>
                </w:rPr>
                <w:t>Sync</w:t>
              </w:r>
            </w:ins>
          </w:p>
        </w:tc>
        <w:tc>
          <w:tcPr>
            <w:tcW w:w="2159" w:type="dxa"/>
          </w:tcPr>
          <w:p w14:paraId="384A7135" w14:textId="5EA13B75"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2" w:author="Author">
              <w:r w:rsidRPr="00E73B40">
                <w:rPr>
                  <w:rFonts w:cs="Arial"/>
                  <w:sz w:val="20"/>
                  <w:lang w:val="en-IE"/>
                </w:rPr>
                <w:t>-</w:t>
              </w:r>
            </w:ins>
          </w:p>
        </w:tc>
      </w:tr>
      <w:tr w:rsidR="00B302FC" w:rsidRPr="00E73B40" w14:paraId="71CD441F" w14:textId="77777777" w:rsidTr="004C2E43">
        <w:tc>
          <w:tcPr>
            <w:cnfStyle w:val="001000000000" w:firstRow="0" w:lastRow="0" w:firstColumn="1" w:lastColumn="0" w:oddVBand="0" w:evenVBand="0" w:oddHBand="0" w:evenHBand="0" w:firstRowFirstColumn="0" w:firstRowLastColumn="0" w:lastRowFirstColumn="0" w:lastRowLastColumn="0"/>
            <w:tcW w:w="973" w:type="dxa"/>
            <w:vMerge/>
          </w:tcPr>
          <w:p w14:paraId="7705CA6D" w14:textId="77777777" w:rsidR="00B302FC" w:rsidRPr="00E73B40" w:rsidRDefault="00B302FC" w:rsidP="003A4B53">
            <w:pPr>
              <w:spacing w:beforeLines="50" w:before="120" w:afterLines="50"/>
              <w:jc w:val="left"/>
              <w:rPr>
                <w:b w:val="0"/>
                <w:sz w:val="20"/>
                <w:lang w:val="en-IE"/>
              </w:rPr>
            </w:pPr>
          </w:p>
        </w:tc>
        <w:tc>
          <w:tcPr>
            <w:tcW w:w="1690" w:type="dxa"/>
          </w:tcPr>
          <w:p w14:paraId="3433B8ED" w14:textId="6A72D34A"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3" w:author="Author">
              <w:r>
                <w:rPr>
                  <w:rFonts w:cs="Arial"/>
                  <w:sz w:val="20"/>
                  <w:lang w:val="en-IE"/>
                </w:rPr>
                <w:t>Get</w:t>
              </w:r>
              <w:r w:rsidRPr="00E73B40">
                <w:rPr>
                  <w:rFonts w:cs="Arial"/>
                  <w:sz w:val="20"/>
                  <w:lang w:val="en-IE"/>
                </w:rPr>
                <w:t xml:space="preserve"> credit vetting</w:t>
              </w:r>
              <w:r>
                <w:rPr>
                  <w:rFonts w:cs="Arial"/>
                  <w:sz w:val="20"/>
                  <w:lang w:val="en-IE"/>
                </w:rPr>
                <w:t xml:space="preserve"> referral</w:t>
              </w:r>
            </w:ins>
          </w:p>
        </w:tc>
        <w:tc>
          <w:tcPr>
            <w:tcW w:w="1739" w:type="dxa"/>
          </w:tcPr>
          <w:p w14:paraId="3F4A235B" w14:textId="5220AB47"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4" w:author="Author">
              <w:r>
                <w:rPr>
                  <w:rFonts w:cs="Arial"/>
                  <w:sz w:val="20"/>
                  <w:lang w:val="en-IE"/>
                </w:rPr>
                <w:t>PowerCurve</w:t>
              </w:r>
            </w:ins>
          </w:p>
        </w:tc>
        <w:tc>
          <w:tcPr>
            <w:tcW w:w="2419" w:type="dxa"/>
          </w:tcPr>
          <w:p w14:paraId="1A3B29EF" w14:textId="4A57A420" w:rsidR="00B302FC" w:rsidRPr="00E73B40"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5" w:author="Author">
              <w:r>
                <w:rPr>
                  <w:rFonts w:cs="Arial"/>
                  <w:sz w:val="20"/>
                  <w:lang w:val="en-IE"/>
                </w:rPr>
                <w:t xml:space="preserve">Get </w:t>
              </w:r>
              <w:r w:rsidRPr="005453EC">
                <w:rPr>
                  <w:rFonts w:cs="Arial"/>
                  <w:sz w:val="20"/>
                  <w:lang w:val="en-IE"/>
                </w:rPr>
                <w:t>the referral</w:t>
              </w:r>
              <w:r>
                <w:rPr>
                  <w:rFonts w:cs="Arial"/>
                  <w:sz w:val="20"/>
                  <w:lang w:val="en-IE"/>
                </w:rPr>
                <w:t xml:space="preserve"> result to display to the agent</w:t>
              </w:r>
            </w:ins>
          </w:p>
        </w:tc>
        <w:tc>
          <w:tcPr>
            <w:tcW w:w="874" w:type="dxa"/>
          </w:tcPr>
          <w:p w14:paraId="6AC4816D" w14:textId="1F403798"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6" w:author="Author">
              <w:r w:rsidRPr="00E73B40">
                <w:rPr>
                  <w:rFonts w:cs="Arial"/>
                  <w:sz w:val="20"/>
                  <w:lang w:val="en-IE"/>
                </w:rPr>
                <w:t>Sync</w:t>
              </w:r>
            </w:ins>
          </w:p>
        </w:tc>
        <w:tc>
          <w:tcPr>
            <w:tcW w:w="2159" w:type="dxa"/>
          </w:tcPr>
          <w:p w14:paraId="0FA61701" w14:textId="7DA17F22"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7" w:author="Author">
              <w:r w:rsidRPr="00E73B40">
                <w:rPr>
                  <w:rFonts w:cs="Arial"/>
                  <w:sz w:val="20"/>
                  <w:lang w:val="en-IE"/>
                </w:rPr>
                <w:t>-</w:t>
              </w:r>
            </w:ins>
          </w:p>
        </w:tc>
      </w:tr>
      <w:tr w:rsidR="00B302FC" w:rsidRPr="00E73B40" w:rsidDel="00B870C9" w14:paraId="307CF810" w14:textId="1C3F4878" w:rsidTr="004C2E43">
        <w:trPr>
          <w:ins w:id="8918" w:author="Author"/>
          <w:del w:id="8919" w:author="Author"/>
        </w:trPr>
        <w:tc>
          <w:tcPr>
            <w:cnfStyle w:val="001000000000" w:firstRow="0" w:lastRow="0" w:firstColumn="1" w:lastColumn="0" w:oddVBand="0" w:evenVBand="0" w:oddHBand="0" w:evenHBand="0" w:firstRowFirstColumn="0" w:firstRowLastColumn="0" w:lastRowFirstColumn="0" w:lastRowLastColumn="0"/>
            <w:tcW w:w="973" w:type="dxa"/>
          </w:tcPr>
          <w:p w14:paraId="5019FE92" w14:textId="501EFC26" w:rsidR="00B302FC" w:rsidRPr="00FA378F" w:rsidDel="00B870C9" w:rsidRDefault="00B302FC" w:rsidP="00B05CE9">
            <w:pPr>
              <w:spacing w:beforeLines="50" w:before="120" w:afterLines="50"/>
              <w:jc w:val="left"/>
              <w:rPr>
                <w:ins w:id="8920" w:author="Author"/>
                <w:del w:id="8921" w:author="Author"/>
                <w:b w:val="0"/>
                <w:sz w:val="20"/>
                <w:lang w:val="en-IE"/>
              </w:rPr>
            </w:pPr>
            <w:ins w:id="8922" w:author="Author">
              <w:del w:id="8923" w:author="Author">
                <w:r w:rsidRPr="00FA378F" w:rsidDel="00B870C9">
                  <w:rPr>
                    <w:b w:val="0"/>
                    <w:sz w:val="20"/>
                    <w:lang w:val="en-IE"/>
                  </w:rPr>
                  <w:delText>13b</w:delText>
                </w:r>
              </w:del>
            </w:ins>
          </w:p>
        </w:tc>
        <w:tc>
          <w:tcPr>
            <w:tcW w:w="1690" w:type="dxa"/>
          </w:tcPr>
          <w:p w14:paraId="10480F7E" w14:textId="4FBC273A"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24" w:author="Author"/>
                <w:del w:id="8925" w:author="Author"/>
                <w:sz w:val="20"/>
                <w:lang w:val="en-IE"/>
              </w:rPr>
            </w:pPr>
            <w:ins w:id="8926" w:author="Author">
              <w:del w:id="8927" w:author="Author">
                <w:r w:rsidRPr="00FA378F" w:rsidDel="00B870C9">
                  <w:rPr>
                    <w:sz w:val="20"/>
                    <w:lang w:val="en-IE"/>
                  </w:rPr>
                  <w:delText>Validate coupon</w:delText>
                </w:r>
              </w:del>
            </w:ins>
          </w:p>
        </w:tc>
        <w:tc>
          <w:tcPr>
            <w:tcW w:w="1739" w:type="dxa"/>
          </w:tcPr>
          <w:p w14:paraId="37871031" w14:textId="0039CBB8"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28" w:author="Author"/>
                <w:del w:id="8929" w:author="Author"/>
                <w:sz w:val="20"/>
                <w:lang w:val="en-IE"/>
              </w:rPr>
            </w:pPr>
            <w:ins w:id="8930" w:author="Author">
              <w:del w:id="8931" w:author="Author">
                <w:r w:rsidRPr="00FA378F" w:rsidDel="00B870C9">
                  <w:rPr>
                    <w:sz w:val="20"/>
                    <w:lang w:val="en-IE"/>
                  </w:rPr>
                  <w:delText>MCCM</w:delText>
                </w:r>
              </w:del>
            </w:ins>
          </w:p>
        </w:tc>
        <w:tc>
          <w:tcPr>
            <w:tcW w:w="2419" w:type="dxa"/>
          </w:tcPr>
          <w:p w14:paraId="53850336" w14:textId="4448F7AF"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32" w:author="Author"/>
                <w:del w:id="8933" w:author="Author"/>
                <w:sz w:val="20"/>
                <w:lang w:val="en-IE"/>
              </w:rPr>
            </w:pPr>
            <w:ins w:id="8934" w:author="Author">
              <w:del w:id="8935" w:author="Author">
                <w:r w:rsidRPr="00FA378F" w:rsidDel="00B870C9">
                  <w:rPr>
                    <w:sz w:val="20"/>
                    <w:lang w:val="en-IE"/>
                  </w:rPr>
                  <w:delText>Validate coupon and get coupon details</w:delText>
                </w:r>
              </w:del>
            </w:ins>
          </w:p>
        </w:tc>
        <w:tc>
          <w:tcPr>
            <w:tcW w:w="874" w:type="dxa"/>
          </w:tcPr>
          <w:p w14:paraId="30D91F89" w14:textId="3E52C400"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36" w:author="Author"/>
                <w:del w:id="8937" w:author="Author"/>
                <w:sz w:val="20"/>
                <w:lang w:val="en-IE"/>
              </w:rPr>
            </w:pPr>
            <w:ins w:id="8938" w:author="Author">
              <w:del w:id="8939" w:author="Author">
                <w:r w:rsidRPr="00FA378F" w:rsidDel="00B870C9">
                  <w:rPr>
                    <w:sz w:val="20"/>
                    <w:lang w:val="en-IE"/>
                  </w:rPr>
                  <w:delText>Sync</w:delText>
                </w:r>
              </w:del>
            </w:ins>
          </w:p>
        </w:tc>
        <w:tc>
          <w:tcPr>
            <w:tcW w:w="2159" w:type="dxa"/>
          </w:tcPr>
          <w:p w14:paraId="149B9A59" w14:textId="08360A8C"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40" w:author="Author"/>
                <w:del w:id="8941" w:author="Author"/>
                <w:sz w:val="20"/>
                <w:lang w:val="en-IE"/>
              </w:rPr>
            </w:pPr>
            <w:ins w:id="8942" w:author="Author">
              <w:del w:id="8943" w:author="Author">
                <w:r w:rsidRPr="00FA378F" w:rsidDel="00B870C9">
                  <w:rPr>
                    <w:sz w:val="20"/>
                    <w:lang w:val="en-IE"/>
                  </w:rPr>
                  <w:delText>-</w:delText>
                </w:r>
              </w:del>
            </w:ins>
          </w:p>
        </w:tc>
      </w:tr>
      <w:tr w:rsidR="00B302FC" w:rsidRPr="00E73B40" w:rsidDel="00BA3AF1" w14:paraId="452C4902" w14:textId="7F9D6ECD" w:rsidTr="004C2E43">
        <w:trPr>
          <w:ins w:id="8944" w:author="Author"/>
          <w:del w:id="8945" w:author="Author"/>
        </w:trPr>
        <w:tc>
          <w:tcPr>
            <w:cnfStyle w:val="001000000000" w:firstRow="0" w:lastRow="0" w:firstColumn="1" w:lastColumn="0" w:oddVBand="0" w:evenVBand="0" w:oddHBand="0" w:evenHBand="0" w:firstRowFirstColumn="0" w:firstRowLastColumn="0" w:lastRowFirstColumn="0" w:lastRowLastColumn="0"/>
            <w:tcW w:w="973" w:type="dxa"/>
          </w:tcPr>
          <w:p w14:paraId="38CCD9E2" w14:textId="48743CAA" w:rsidR="00B302FC" w:rsidRPr="00E73B40" w:rsidDel="00BA3AF1" w:rsidRDefault="00B302FC" w:rsidP="00B870C9">
            <w:pPr>
              <w:spacing w:beforeLines="50" w:before="120" w:afterLines="50"/>
              <w:jc w:val="left"/>
              <w:rPr>
                <w:ins w:id="8946" w:author="Author"/>
                <w:del w:id="8947" w:author="Author"/>
                <w:sz w:val="20"/>
                <w:lang w:val="en-IE"/>
              </w:rPr>
            </w:pPr>
            <w:ins w:id="8948" w:author="Author">
              <w:del w:id="8949" w:author="Author">
                <w:r w:rsidDel="00BA3AF1">
                  <w:rPr>
                    <w:b w:val="0"/>
                    <w:sz w:val="20"/>
                    <w:lang w:val="en-IE"/>
                  </w:rPr>
                  <w:delText>156c</w:delText>
                </w:r>
              </w:del>
            </w:ins>
          </w:p>
        </w:tc>
        <w:tc>
          <w:tcPr>
            <w:tcW w:w="1690" w:type="dxa"/>
          </w:tcPr>
          <w:p w14:paraId="25CF92A3" w14:textId="2E481675"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50" w:author="Author"/>
                <w:del w:id="8951" w:author="Author"/>
                <w:rFonts w:cs="Arial"/>
                <w:sz w:val="20"/>
                <w:lang w:val="en-IE"/>
              </w:rPr>
            </w:pPr>
            <w:ins w:id="8952" w:author="Author">
              <w:del w:id="8953" w:author="Author">
                <w:r w:rsidRPr="00E73B40" w:rsidDel="00BA3AF1">
                  <w:rPr>
                    <w:rFonts w:cs="Arial"/>
                    <w:sz w:val="20"/>
                    <w:lang w:val="en-IE"/>
                  </w:rPr>
                  <w:delText>Create billing customer</w:delText>
                </w:r>
              </w:del>
            </w:ins>
          </w:p>
        </w:tc>
        <w:tc>
          <w:tcPr>
            <w:tcW w:w="1739" w:type="dxa"/>
          </w:tcPr>
          <w:p w14:paraId="27394165" w14:textId="1E925209"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54" w:author="Author"/>
                <w:del w:id="8955" w:author="Author"/>
                <w:rFonts w:cs="Arial"/>
                <w:sz w:val="20"/>
                <w:lang w:val="en-IE"/>
              </w:rPr>
            </w:pPr>
            <w:ins w:id="8956" w:author="Author">
              <w:del w:id="8957" w:author="Author">
                <w:r w:rsidRPr="00E73B40" w:rsidDel="00BA3AF1">
                  <w:rPr>
                    <w:rFonts w:cs="Arial"/>
                    <w:sz w:val="20"/>
                    <w:lang w:val="en-IE"/>
                  </w:rPr>
                  <w:delText>CRM</w:delText>
                </w:r>
              </w:del>
            </w:ins>
          </w:p>
        </w:tc>
        <w:tc>
          <w:tcPr>
            <w:tcW w:w="2419" w:type="dxa"/>
          </w:tcPr>
          <w:p w14:paraId="5A8E92C9" w14:textId="6E61DA57"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58" w:author="Author"/>
                <w:del w:id="8959" w:author="Author"/>
                <w:rFonts w:cs="Arial"/>
                <w:sz w:val="20"/>
                <w:lang w:val="en-IE"/>
              </w:rPr>
            </w:pPr>
            <w:ins w:id="8960" w:author="Author">
              <w:del w:id="8961" w:author="Author">
                <w:r w:rsidRPr="00E73B40" w:rsidDel="00BA3AF1">
                  <w:rPr>
                    <w:rFonts w:cs="Arial"/>
                    <w:sz w:val="20"/>
                    <w:lang w:val="en-IE"/>
                  </w:rPr>
                  <w:delText>Create a new billing customer</w:delText>
                </w:r>
              </w:del>
            </w:ins>
          </w:p>
        </w:tc>
        <w:tc>
          <w:tcPr>
            <w:tcW w:w="874" w:type="dxa"/>
          </w:tcPr>
          <w:p w14:paraId="2AA213B8" w14:textId="3B0228DA"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62" w:author="Author"/>
                <w:del w:id="8963" w:author="Author"/>
                <w:rFonts w:cs="Arial"/>
                <w:sz w:val="20"/>
                <w:lang w:val="en-IE"/>
              </w:rPr>
            </w:pPr>
            <w:ins w:id="8964" w:author="Author">
              <w:del w:id="8965" w:author="Author">
                <w:r w:rsidRPr="00E73B40" w:rsidDel="00BA3AF1">
                  <w:rPr>
                    <w:rFonts w:cs="Arial"/>
                    <w:sz w:val="20"/>
                    <w:lang w:val="en-IE"/>
                  </w:rPr>
                  <w:delText>Sync</w:delText>
                </w:r>
              </w:del>
            </w:ins>
          </w:p>
        </w:tc>
        <w:tc>
          <w:tcPr>
            <w:tcW w:w="2159" w:type="dxa"/>
          </w:tcPr>
          <w:p w14:paraId="26DB467F" w14:textId="5CE606BD"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66" w:author="Author"/>
                <w:del w:id="8967" w:author="Author"/>
                <w:rFonts w:cs="Arial"/>
                <w:sz w:val="20"/>
                <w:lang w:val="en-IE"/>
              </w:rPr>
            </w:pPr>
            <w:ins w:id="8968" w:author="Author">
              <w:del w:id="8969" w:author="Author">
                <w:r w:rsidRPr="00E73B40" w:rsidDel="00BA3AF1">
                  <w:rPr>
                    <w:rFonts w:cs="Arial"/>
                    <w:sz w:val="20"/>
                    <w:lang w:val="en-IE"/>
                  </w:rPr>
                  <w:delText>-</w:delText>
                </w:r>
              </w:del>
            </w:ins>
          </w:p>
        </w:tc>
      </w:tr>
      <w:tr w:rsidR="00B302FC" w:rsidRPr="00E73B40" w:rsidDel="004C2818" w14:paraId="762334D4" w14:textId="21C5AB25" w:rsidTr="004C2E43">
        <w:trPr>
          <w:ins w:id="8970" w:author="Author"/>
          <w:del w:id="8971" w:author="Author"/>
        </w:trPr>
        <w:tc>
          <w:tcPr>
            <w:cnfStyle w:val="001000000000" w:firstRow="0" w:lastRow="0" w:firstColumn="1" w:lastColumn="0" w:oddVBand="0" w:evenVBand="0" w:oddHBand="0" w:evenHBand="0" w:firstRowFirstColumn="0" w:firstRowLastColumn="0" w:lastRowFirstColumn="0" w:lastRowLastColumn="0"/>
            <w:tcW w:w="973" w:type="dxa"/>
          </w:tcPr>
          <w:p w14:paraId="7AD7CF49" w14:textId="1B6330DC" w:rsidR="00B302FC" w:rsidRPr="00E73B40" w:rsidDel="004C2818" w:rsidRDefault="00B302FC" w:rsidP="004C2818">
            <w:pPr>
              <w:spacing w:beforeLines="50" w:before="120" w:afterLines="50"/>
              <w:jc w:val="left"/>
              <w:rPr>
                <w:ins w:id="8972" w:author="Author"/>
                <w:del w:id="8973" w:author="Author"/>
                <w:sz w:val="20"/>
                <w:lang w:val="en-IE"/>
              </w:rPr>
            </w:pPr>
            <w:ins w:id="8974" w:author="Author">
              <w:del w:id="8975" w:author="Author">
                <w:r w:rsidDel="004C2818">
                  <w:rPr>
                    <w:b w:val="0"/>
                    <w:sz w:val="20"/>
                    <w:lang w:val="en-IE"/>
                  </w:rPr>
                  <w:delText>18e</w:delText>
                </w:r>
              </w:del>
            </w:ins>
          </w:p>
        </w:tc>
        <w:tc>
          <w:tcPr>
            <w:tcW w:w="1690" w:type="dxa"/>
          </w:tcPr>
          <w:p w14:paraId="44382392" w14:textId="47563074"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76" w:author="Author"/>
                <w:del w:id="8977" w:author="Author"/>
                <w:rFonts w:cs="Arial"/>
                <w:sz w:val="20"/>
                <w:lang w:val="en-IE"/>
              </w:rPr>
            </w:pPr>
            <w:ins w:id="8978" w:author="Author">
              <w:del w:id="8979" w:author="Author">
                <w:r w:rsidRPr="00E73B40" w:rsidDel="004C2818">
                  <w:rPr>
                    <w:rFonts w:cs="Arial"/>
                    <w:sz w:val="20"/>
                    <w:lang w:val="en-IE"/>
                  </w:rPr>
                  <w:delText>Create billing profile</w:delText>
                </w:r>
              </w:del>
            </w:ins>
          </w:p>
        </w:tc>
        <w:tc>
          <w:tcPr>
            <w:tcW w:w="1739" w:type="dxa"/>
          </w:tcPr>
          <w:p w14:paraId="38B98237" w14:textId="508DA563"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80" w:author="Author"/>
                <w:del w:id="8981" w:author="Author"/>
                <w:rFonts w:cs="Arial"/>
                <w:sz w:val="20"/>
                <w:lang w:val="en-IE"/>
              </w:rPr>
            </w:pPr>
            <w:ins w:id="8982" w:author="Author">
              <w:del w:id="8983" w:author="Author">
                <w:r w:rsidRPr="00E73B40" w:rsidDel="004C2818">
                  <w:rPr>
                    <w:rFonts w:cs="Arial"/>
                    <w:sz w:val="20"/>
                    <w:lang w:val="en-IE"/>
                  </w:rPr>
                  <w:delText>CRM</w:delText>
                </w:r>
              </w:del>
            </w:ins>
          </w:p>
        </w:tc>
        <w:tc>
          <w:tcPr>
            <w:tcW w:w="2419" w:type="dxa"/>
          </w:tcPr>
          <w:p w14:paraId="3FC53A38" w14:textId="650E993C"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84" w:author="Author"/>
                <w:del w:id="8985" w:author="Author"/>
                <w:rFonts w:cs="Arial"/>
                <w:sz w:val="20"/>
                <w:lang w:val="en-IE"/>
              </w:rPr>
            </w:pPr>
            <w:ins w:id="8986" w:author="Author">
              <w:del w:id="8987" w:author="Author">
                <w:r w:rsidRPr="00E73B40" w:rsidDel="004C2818">
                  <w:rPr>
                    <w:rFonts w:cs="Arial"/>
                    <w:sz w:val="20"/>
                    <w:lang w:val="en-IE"/>
                  </w:rPr>
                  <w:delText>Creates a billing profile (financial account, billing arrangement and pay mean) under a given billing customer</w:delText>
                </w:r>
              </w:del>
            </w:ins>
          </w:p>
        </w:tc>
        <w:tc>
          <w:tcPr>
            <w:tcW w:w="874" w:type="dxa"/>
          </w:tcPr>
          <w:p w14:paraId="0C573FB4" w14:textId="7C197D91"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88" w:author="Author"/>
                <w:del w:id="8989" w:author="Author"/>
                <w:rFonts w:cs="Arial"/>
                <w:sz w:val="20"/>
                <w:lang w:val="en-IE"/>
              </w:rPr>
            </w:pPr>
            <w:ins w:id="8990" w:author="Author">
              <w:del w:id="8991" w:author="Author">
                <w:r w:rsidRPr="00E73B40" w:rsidDel="004C2818">
                  <w:rPr>
                    <w:rFonts w:cs="Arial"/>
                    <w:sz w:val="20"/>
                    <w:lang w:val="en-IE"/>
                  </w:rPr>
                  <w:delText>Sync</w:delText>
                </w:r>
              </w:del>
            </w:ins>
          </w:p>
        </w:tc>
        <w:tc>
          <w:tcPr>
            <w:tcW w:w="2159" w:type="dxa"/>
          </w:tcPr>
          <w:p w14:paraId="0A338934" w14:textId="78F31DA8"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92" w:author="Author"/>
                <w:del w:id="8993" w:author="Author"/>
                <w:rFonts w:cs="Arial"/>
                <w:sz w:val="20"/>
                <w:lang w:val="en-IE"/>
              </w:rPr>
            </w:pPr>
            <w:ins w:id="8994" w:author="Author">
              <w:del w:id="8995" w:author="Author">
                <w:r w:rsidRPr="00E73B40" w:rsidDel="004C2818">
                  <w:rPr>
                    <w:rFonts w:cs="Arial"/>
                    <w:sz w:val="20"/>
                    <w:lang w:val="en-IE"/>
                  </w:rPr>
                  <w:delText>-</w:delText>
                </w:r>
              </w:del>
            </w:ins>
          </w:p>
        </w:tc>
      </w:tr>
      <w:tr w:rsidR="00B302FC" w:rsidRPr="00E73B40" w:rsidDel="004C2E43" w14:paraId="47BDAB1C" w14:textId="3DF1D7C0" w:rsidTr="004C2E43">
        <w:trPr>
          <w:ins w:id="8996" w:author="Author"/>
          <w:del w:id="8997" w:author="Author"/>
        </w:trPr>
        <w:tc>
          <w:tcPr>
            <w:cnfStyle w:val="001000000000" w:firstRow="0" w:lastRow="0" w:firstColumn="1" w:lastColumn="0" w:oddVBand="0" w:evenVBand="0" w:oddHBand="0" w:evenHBand="0" w:firstRowFirstColumn="0" w:firstRowLastColumn="0" w:lastRowFirstColumn="0" w:lastRowLastColumn="0"/>
            <w:tcW w:w="973" w:type="dxa"/>
          </w:tcPr>
          <w:p w14:paraId="3FAE97E9" w14:textId="63879FD6" w:rsidR="00B302FC" w:rsidRPr="00E73B40" w:rsidDel="004C2E43" w:rsidRDefault="00B302FC" w:rsidP="003A4B53">
            <w:pPr>
              <w:spacing w:beforeLines="50" w:before="120" w:afterLines="50"/>
              <w:jc w:val="left"/>
              <w:rPr>
                <w:ins w:id="8998" w:author="Author"/>
                <w:del w:id="8999" w:author="Author"/>
                <w:b w:val="0"/>
                <w:sz w:val="20"/>
                <w:lang w:val="en-IE"/>
              </w:rPr>
            </w:pPr>
            <w:ins w:id="9000" w:author="Author">
              <w:del w:id="9001" w:author="Author">
                <w:r w:rsidDel="004C2E43">
                  <w:rPr>
                    <w:b w:val="0"/>
                    <w:sz w:val="20"/>
                    <w:lang w:val="en-IE"/>
                  </w:rPr>
                  <w:delText>19</w:delText>
                </w:r>
                <w:r w:rsidRPr="00E73B40" w:rsidDel="004C2E43">
                  <w:rPr>
                    <w:b w:val="0"/>
                    <w:sz w:val="20"/>
                    <w:lang w:val="en-IE"/>
                  </w:rPr>
                  <w:delText>a</w:delText>
                </w:r>
              </w:del>
            </w:ins>
          </w:p>
        </w:tc>
        <w:tc>
          <w:tcPr>
            <w:tcW w:w="1690" w:type="dxa"/>
          </w:tcPr>
          <w:p w14:paraId="280698E4" w14:textId="650BBE04"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02" w:author="Author"/>
                <w:del w:id="9003" w:author="Author"/>
                <w:rFonts w:cs="Arial"/>
                <w:sz w:val="20"/>
                <w:lang w:val="en-IE"/>
              </w:rPr>
            </w:pPr>
            <w:ins w:id="9004" w:author="Author">
              <w:del w:id="9005" w:author="Author">
                <w:r w:rsidRPr="00E73B40" w:rsidDel="004C2E43">
                  <w:rPr>
                    <w:rFonts w:cs="Arial"/>
                    <w:sz w:val="20"/>
                    <w:lang w:val="en-IE"/>
                  </w:rPr>
                  <w:delText>Get available SIRO schedule slots</w:delText>
                </w:r>
              </w:del>
            </w:ins>
          </w:p>
        </w:tc>
        <w:tc>
          <w:tcPr>
            <w:tcW w:w="1739" w:type="dxa"/>
          </w:tcPr>
          <w:p w14:paraId="2024351A" w14:textId="0E85812A"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06" w:author="Author"/>
                <w:del w:id="9007" w:author="Author"/>
                <w:rFonts w:cs="Arial"/>
                <w:sz w:val="20"/>
                <w:lang w:val="en-IE"/>
              </w:rPr>
            </w:pPr>
            <w:ins w:id="9008" w:author="Author">
              <w:del w:id="9009" w:author="Author">
                <w:r w:rsidDel="004C2E43">
                  <w:rPr>
                    <w:rFonts w:cs="Arial"/>
                    <w:sz w:val="20"/>
                    <w:lang w:val="en-IE"/>
                  </w:rPr>
                  <w:delText>SIRO</w:delText>
                </w:r>
              </w:del>
            </w:ins>
          </w:p>
        </w:tc>
        <w:tc>
          <w:tcPr>
            <w:tcW w:w="2419" w:type="dxa"/>
          </w:tcPr>
          <w:p w14:paraId="2815EADB" w14:textId="32B8D65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10" w:author="Author"/>
                <w:del w:id="9011" w:author="Author"/>
                <w:rFonts w:cs="Arial"/>
                <w:sz w:val="20"/>
                <w:lang w:val="en-IE"/>
              </w:rPr>
            </w:pPr>
            <w:ins w:id="9012" w:author="Author">
              <w:del w:id="9013" w:author="Author">
                <w:r w:rsidRPr="00E73B40" w:rsidDel="004C2E43">
                  <w:rPr>
                    <w:rFonts w:cs="Arial"/>
                    <w:sz w:val="20"/>
                    <w:lang w:val="en-IE"/>
                  </w:rPr>
                  <w:delText>Get available schedule slots for SIRO to perform a fixed installation</w:delText>
                </w:r>
              </w:del>
            </w:ins>
          </w:p>
        </w:tc>
        <w:tc>
          <w:tcPr>
            <w:tcW w:w="874" w:type="dxa"/>
          </w:tcPr>
          <w:p w14:paraId="6BDFA72D" w14:textId="7803964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14" w:author="Author"/>
                <w:del w:id="9015" w:author="Author"/>
                <w:rFonts w:cs="Arial"/>
                <w:sz w:val="20"/>
                <w:lang w:val="en-IE"/>
              </w:rPr>
            </w:pPr>
            <w:ins w:id="9016" w:author="Author">
              <w:del w:id="9017" w:author="Author">
                <w:r w:rsidRPr="00E73B40" w:rsidDel="004C2E43">
                  <w:rPr>
                    <w:rFonts w:cs="Arial"/>
                    <w:sz w:val="20"/>
                    <w:lang w:val="en-IE"/>
                  </w:rPr>
                  <w:delText>Sync</w:delText>
                </w:r>
              </w:del>
            </w:ins>
          </w:p>
        </w:tc>
        <w:tc>
          <w:tcPr>
            <w:tcW w:w="2159" w:type="dxa"/>
          </w:tcPr>
          <w:p w14:paraId="7E1D5E75" w14:textId="3CA9175B"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18" w:author="Author"/>
                <w:del w:id="9019" w:author="Author"/>
                <w:rFonts w:cs="Arial"/>
                <w:sz w:val="20"/>
                <w:lang w:val="en-IE"/>
              </w:rPr>
            </w:pPr>
            <w:ins w:id="9020" w:author="Author">
              <w:del w:id="9021" w:author="Author">
                <w:r w:rsidRPr="00E73B40" w:rsidDel="004C2E43">
                  <w:rPr>
                    <w:rFonts w:cs="Arial"/>
                    <w:sz w:val="20"/>
                    <w:lang w:val="en-IE"/>
                  </w:rPr>
                  <w:delText>-</w:delText>
                </w:r>
              </w:del>
            </w:ins>
          </w:p>
        </w:tc>
      </w:tr>
      <w:tr w:rsidR="00B302FC" w:rsidRPr="00E73B40" w:rsidDel="004C2E43" w14:paraId="051090F9" w14:textId="37CE918C" w:rsidTr="004C2E43">
        <w:trPr>
          <w:ins w:id="9022" w:author="Author"/>
          <w:del w:id="9023" w:author="Author"/>
        </w:trPr>
        <w:tc>
          <w:tcPr>
            <w:cnfStyle w:val="001000000000" w:firstRow="0" w:lastRow="0" w:firstColumn="1" w:lastColumn="0" w:oddVBand="0" w:evenVBand="0" w:oddHBand="0" w:evenHBand="0" w:firstRowFirstColumn="0" w:firstRowLastColumn="0" w:lastRowFirstColumn="0" w:lastRowLastColumn="0"/>
            <w:tcW w:w="973" w:type="dxa"/>
          </w:tcPr>
          <w:p w14:paraId="525A2DB5" w14:textId="01EEA47D" w:rsidR="00B302FC" w:rsidRPr="00E73B40" w:rsidDel="004C2E43" w:rsidRDefault="00B302FC" w:rsidP="003A4B53">
            <w:pPr>
              <w:spacing w:beforeLines="50" w:before="120" w:afterLines="50"/>
              <w:jc w:val="left"/>
              <w:rPr>
                <w:ins w:id="9024" w:author="Author"/>
                <w:del w:id="9025" w:author="Author"/>
                <w:b w:val="0"/>
                <w:sz w:val="20"/>
                <w:lang w:val="en-IE"/>
              </w:rPr>
            </w:pPr>
            <w:ins w:id="9026" w:author="Author">
              <w:del w:id="9027" w:author="Author">
                <w:r w:rsidDel="004C2E43">
                  <w:rPr>
                    <w:b w:val="0"/>
                    <w:sz w:val="20"/>
                    <w:lang w:val="en-IE"/>
                  </w:rPr>
                  <w:delText>19</w:delText>
                </w:r>
                <w:r w:rsidRPr="00E73B40" w:rsidDel="004C2E43">
                  <w:rPr>
                    <w:b w:val="0"/>
                    <w:sz w:val="20"/>
                    <w:lang w:val="en-IE"/>
                  </w:rPr>
                  <w:delText>b</w:delText>
                </w:r>
              </w:del>
            </w:ins>
          </w:p>
        </w:tc>
        <w:tc>
          <w:tcPr>
            <w:tcW w:w="1690" w:type="dxa"/>
          </w:tcPr>
          <w:p w14:paraId="68985F1B" w14:textId="3B290AAE"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28" w:author="Author"/>
                <w:del w:id="9029" w:author="Author"/>
                <w:rFonts w:cs="Arial"/>
                <w:sz w:val="20"/>
                <w:lang w:val="en-IE"/>
              </w:rPr>
            </w:pPr>
            <w:ins w:id="9030" w:author="Author">
              <w:del w:id="9031" w:author="Author">
                <w:r w:rsidRPr="00E73B40" w:rsidDel="004C2E43">
                  <w:rPr>
                    <w:rFonts w:cs="Arial"/>
                    <w:sz w:val="20"/>
                    <w:lang w:val="en-IE"/>
                  </w:rPr>
                  <w:delText>Reserve schedule slot</w:delText>
                </w:r>
              </w:del>
            </w:ins>
          </w:p>
        </w:tc>
        <w:tc>
          <w:tcPr>
            <w:tcW w:w="1739" w:type="dxa"/>
          </w:tcPr>
          <w:p w14:paraId="38856D4B" w14:textId="308B82B1"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32" w:author="Author"/>
                <w:del w:id="9033" w:author="Author"/>
                <w:rFonts w:cs="Arial"/>
                <w:sz w:val="20"/>
                <w:lang w:val="en-IE"/>
              </w:rPr>
            </w:pPr>
            <w:ins w:id="9034" w:author="Author">
              <w:del w:id="9035" w:author="Author">
                <w:r w:rsidDel="004C2E43">
                  <w:rPr>
                    <w:rFonts w:cs="Arial"/>
                    <w:sz w:val="20"/>
                    <w:lang w:val="en-IE"/>
                  </w:rPr>
                  <w:delText>SIRO</w:delText>
                </w:r>
              </w:del>
            </w:ins>
          </w:p>
        </w:tc>
        <w:tc>
          <w:tcPr>
            <w:tcW w:w="2419" w:type="dxa"/>
          </w:tcPr>
          <w:p w14:paraId="71BEB1F5" w14:textId="732183BC"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36" w:author="Author"/>
                <w:del w:id="9037" w:author="Author"/>
                <w:rFonts w:cs="Arial"/>
                <w:sz w:val="20"/>
                <w:lang w:val="en-IE"/>
              </w:rPr>
            </w:pPr>
            <w:ins w:id="9038" w:author="Author">
              <w:del w:id="9039" w:author="Author">
                <w:r w:rsidRPr="00E73B40" w:rsidDel="004C2E43">
                  <w:rPr>
                    <w:rFonts w:cs="Arial"/>
                    <w:sz w:val="20"/>
                    <w:lang w:val="en-IE"/>
                  </w:rPr>
                  <w:delText>Reserve selected schedule slot to perform a fixed installation</w:delText>
                </w:r>
              </w:del>
            </w:ins>
          </w:p>
        </w:tc>
        <w:tc>
          <w:tcPr>
            <w:tcW w:w="874" w:type="dxa"/>
          </w:tcPr>
          <w:p w14:paraId="3BBDEA6E" w14:textId="67C7AF6B"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40" w:author="Author"/>
                <w:del w:id="9041" w:author="Author"/>
                <w:rFonts w:cs="Arial"/>
                <w:sz w:val="20"/>
                <w:lang w:val="en-IE"/>
              </w:rPr>
            </w:pPr>
            <w:ins w:id="9042" w:author="Author">
              <w:del w:id="9043" w:author="Author">
                <w:r w:rsidRPr="00E73B40" w:rsidDel="004C2E43">
                  <w:rPr>
                    <w:rFonts w:cs="Arial"/>
                    <w:sz w:val="20"/>
                    <w:lang w:val="en-IE"/>
                  </w:rPr>
                  <w:delText>Sync</w:delText>
                </w:r>
              </w:del>
            </w:ins>
          </w:p>
        </w:tc>
        <w:tc>
          <w:tcPr>
            <w:tcW w:w="2159" w:type="dxa"/>
          </w:tcPr>
          <w:p w14:paraId="7FD7637C" w14:textId="72A179E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44" w:author="Author"/>
                <w:del w:id="9045" w:author="Author"/>
                <w:rFonts w:cs="Arial"/>
                <w:sz w:val="20"/>
                <w:lang w:val="en-IE"/>
              </w:rPr>
            </w:pPr>
            <w:ins w:id="9046" w:author="Author">
              <w:del w:id="9047" w:author="Author">
                <w:r w:rsidRPr="00E73B40" w:rsidDel="004C2E43">
                  <w:rPr>
                    <w:rFonts w:cs="Arial"/>
                    <w:sz w:val="20"/>
                    <w:lang w:val="en-IE"/>
                  </w:rPr>
                  <w:delText>-</w:delText>
                </w:r>
              </w:del>
            </w:ins>
          </w:p>
        </w:tc>
      </w:tr>
      <w:tr w:rsidR="00B302FC" w:rsidRPr="00E73B40" w:rsidDel="004C2E43" w14:paraId="2E987D1F" w14:textId="04F57114" w:rsidTr="004C2E43">
        <w:trPr>
          <w:ins w:id="9048" w:author="Author"/>
          <w:del w:id="9049" w:author="Author"/>
        </w:trPr>
        <w:tc>
          <w:tcPr>
            <w:cnfStyle w:val="001000000000" w:firstRow="0" w:lastRow="0" w:firstColumn="1" w:lastColumn="0" w:oddVBand="0" w:evenVBand="0" w:oddHBand="0" w:evenHBand="0" w:firstRowFirstColumn="0" w:firstRowLastColumn="0" w:lastRowFirstColumn="0" w:lastRowLastColumn="0"/>
            <w:tcW w:w="973" w:type="dxa"/>
          </w:tcPr>
          <w:p w14:paraId="67965CEC" w14:textId="0AB280CE" w:rsidR="00B302FC" w:rsidRPr="00E73B40" w:rsidDel="004C2E43" w:rsidRDefault="00B302FC" w:rsidP="003A4B53">
            <w:pPr>
              <w:spacing w:beforeLines="50" w:before="120" w:afterLines="50"/>
              <w:jc w:val="left"/>
              <w:rPr>
                <w:ins w:id="9050" w:author="Author"/>
                <w:del w:id="9051" w:author="Author"/>
                <w:b w:val="0"/>
                <w:sz w:val="20"/>
                <w:lang w:val="en-IE"/>
              </w:rPr>
            </w:pPr>
            <w:ins w:id="9052" w:author="Author">
              <w:del w:id="9053" w:author="Author">
                <w:r w:rsidDel="004C2E43">
                  <w:rPr>
                    <w:b w:val="0"/>
                    <w:sz w:val="20"/>
                    <w:lang w:val="en-IE"/>
                  </w:rPr>
                  <w:delText>19</w:delText>
                </w:r>
                <w:r w:rsidRPr="00E73B40" w:rsidDel="004C2E43">
                  <w:rPr>
                    <w:b w:val="0"/>
                    <w:sz w:val="20"/>
                    <w:lang w:val="en-IE"/>
                  </w:rPr>
                  <w:delText>c</w:delText>
                </w:r>
              </w:del>
            </w:ins>
          </w:p>
        </w:tc>
        <w:tc>
          <w:tcPr>
            <w:tcW w:w="1690" w:type="dxa"/>
          </w:tcPr>
          <w:p w14:paraId="0E77B9FB" w14:textId="7D04033F"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54" w:author="Author"/>
                <w:del w:id="9055" w:author="Author"/>
                <w:rFonts w:cs="Arial"/>
                <w:sz w:val="20"/>
                <w:lang w:val="en-IE"/>
              </w:rPr>
            </w:pPr>
            <w:ins w:id="9056" w:author="Author">
              <w:del w:id="9057" w:author="Author">
                <w:r w:rsidRPr="00E73B40" w:rsidDel="004C2E43">
                  <w:rPr>
                    <w:rFonts w:cs="Arial"/>
                    <w:sz w:val="20"/>
                    <w:lang w:val="en-IE"/>
                  </w:rPr>
                  <w:delText>Cancel schedule slot</w:delText>
                </w:r>
              </w:del>
            </w:ins>
          </w:p>
        </w:tc>
        <w:tc>
          <w:tcPr>
            <w:tcW w:w="1739" w:type="dxa"/>
          </w:tcPr>
          <w:p w14:paraId="22268968" w14:textId="1DFD92BB" w:rsidR="00B302FC" w:rsidRPr="00E73B40" w:rsidDel="004C2E43" w:rsidRDefault="00B302FC" w:rsidP="002E5E4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58" w:author="Author"/>
                <w:del w:id="9059" w:author="Author"/>
                <w:rFonts w:cs="Arial"/>
                <w:sz w:val="20"/>
                <w:lang w:val="en-IE"/>
              </w:rPr>
            </w:pPr>
            <w:ins w:id="9060" w:author="Author">
              <w:del w:id="9061" w:author="Author">
                <w:r w:rsidDel="004C2E43">
                  <w:rPr>
                    <w:rFonts w:cs="Arial"/>
                    <w:sz w:val="20"/>
                    <w:lang w:val="en-IE"/>
                  </w:rPr>
                  <w:delText>SIRO</w:delText>
                </w:r>
              </w:del>
            </w:ins>
          </w:p>
        </w:tc>
        <w:tc>
          <w:tcPr>
            <w:tcW w:w="2419" w:type="dxa"/>
          </w:tcPr>
          <w:p w14:paraId="3B722F9A" w14:textId="23F2D9BD"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62" w:author="Author"/>
                <w:del w:id="9063" w:author="Author"/>
                <w:rFonts w:cs="Arial"/>
                <w:sz w:val="20"/>
                <w:lang w:val="en-IE"/>
              </w:rPr>
            </w:pPr>
            <w:ins w:id="9064" w:author="Author">
              <w:del w:id="9065" w:author="Author">
                <w:r w:rsidRPr="00E73B40" w:rsidDel="004C2E43">
                  <w:rPr>
                    <w:rFonts w:cs="Arial"/>
                    <w:sz w:val="20"/>
                    <w:lang w:val="en-IE"/>
                  </w:rPr>
                  <w:delText>Cancel selected schedule slot to perform a fixed installation</w:delText>
                </w:r>
              </w:del>
            </w:ins>
          </w:p>
        </w:tc>
        <w:tc>
          <w:tcPr>
            <w:tcW w:w="874" w:type="dxa"/>
          </w:tcPr>
          <w:p w14:paraId="2698F21A" w14:textId="3697FE4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66" w:author="Author"/>
                <w:del w:id="9067" w:author="Author"/>
                <w:rFonts w:cs="Arial"/>
                <w:sz w:val="20"/>
                <w:lang w:val="en-IE"/>
              </w:rPr>
            </w:pPr>
            <w:ins w:id="9068" w:author="Author">
              <w:del w:id="9069" w:author="Author">
                <w:r w:rsidRPr="00E73B40" w:rsidDel="004C2E43">
                  <w:rPr>
                    <w:rFonts w:cs="Arial"/>
                    <w:sz w:val="20"/>
                    <w:lang w:val="en-IE"/>
                  </w:rPr>
                  <w:delText>Sync</w:delText>
                </w:r>
              </w:del>
            </w:ins>
          </w:p>
        </w:tc>
        <w:tc>
          <w:tcPr>
            <w:tcW w:w="2159" w:type="dxa"/>
          </w:tcPr>
          <w:p w14:paraId="548C8A0A" w14:textId="0002C2BD"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70" w:author="Author"/>
                <w:del w:id="9071" w:author="Author"/>
                <w:rFonts w:cs="Arial"/>
                <w:sz w:val="20"/>
                <w:lang w:val="en-IE"/>
              </w:rPr>
            </w:pPr>
            <w:ins w:id="9072" w:author="Author">
              <w:del w:id="9073" w:author="Author">
                <w:r w:rsidRPr="00E73B40" w:rsidDel="004C2E43">
                  <w:rPr>
                    <w:rFonts w:cs="Arial"/>
                    <w:sz w:val="20"/>
                    <w:lang w:val="en-IE"/>
                  </w:rPr>
                  <w:delText>-</w:delText>
                </w:r>
              </w:del>
            </w:ins>
          </w:p>
        </w:tc>
      </w:tr>
      <w:tr w:rsidR="00B302FC" w:rsidRPr="00E73B40" w14:paraId="4D650527" w14:textId="77777777" w:rsidTr="004C2E43">
        <w:trPr>
          <w:ins w:id="9074" w:author="Author"/>
        </w:trPr>
        <w:tc>
          <w:tcPr>
            <w:cnfStyle w:val="001000000000" w:firstRow="0" w:lastRow="0" w:firstColumn="1" w:lastColumn="0" w:oddVBand="0" w:evenVBand="0" w:oddHBand="0" w:evenHBand="0" w:firstRowFirstColumn="0" w:firstRowLastColumn="0" w:lastRowFirstColumn="0" w:lastRowLastColumn="0"/>
            <w:tcW w:w="973" w:type="dxa"/>
          </w:tcPr>
          <w:p w14:paraId="2117147A" w14:textId="387DAFD4" w:rsidR="00B302FC" w:rsidRPr="00E73B40" w:rsidRDefault="00B302FC" w:rsidP="007C3180">
            <w:pPr>
              <w:spacing w:beforeLines="50" w:before="120" w:afterLines="50"/>
              <w:jc w:val="left"/>
              <w:rPr>
                <w:ins w:id="9075" w:author="Author"/>
                <w:b w:val="0"/>
                <w:sz w:val="20"/>
                <w:lang w:val="en-IE"/>
              </w:rPr>
            </w:pPr>
            <w:r>
              <w:rPr>
                <w:b w:val="0"/>
                <w:sz w:val="20"/>
                <w:lang w:val="en-IE"/>
              </w:rPr>
              <w:t>19</w:t>
            </w:r>
            <w:ins w:id="9076" w:author="Author">
              <w:r>
                <w:rPr>
                  <w:b w:val="0"/>
                  <w:sz w:val="20"/>
                  <w:lang w:val="en-IE"/>
                </w:rPr>
                <w:t>d</w:t>
              </w:r>
            </w:ins>
          </w:p>
        </w:tc>
        <w:tc>
          <w:tcPr>
            <w:tcW w:w="1690" w:type="dxa"/>
          </w:tcPr>
          <w:p w14:paraId="0D794618" w14:textId="0632B3B4" w:rsidR="00B302FC" w:rsidRPr="00E73B40"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77" w:author="Author"/>
                <w:rFonts w:cs="Arial"/>
                <w:sz w:val="20"/>
                <w:lang w:val="en-IE"/>
              </w:rPr>
            </w:pPr>
            <w:ins w:id="9078" w:author="Author">
              <w:r>
                <w:rPr>
                  <w:rFonts w:cs="Arial"/>
                  <w:sz w:val="20"/>
                  <w:lang w:val="en-IE"/>
                </w:rPr>
                <w:t>Validate address</w:t>
              </w:r>
            </w:ins>
          </w:p>
        </w:tc>
        <w:tc>
          <w:tcPr>
            <w:tcW w:w="1739" w:type="dxa"/>
          </w:tcPr>
          <w:p w14:paraId="0082BBEC" w14:textId="38767194"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79" w:author="Author"/>
                <w:rFonts w:cs="Arial"/>
                <w:sz w:val="20"/>
                <w:lang w:val="en-IE"/>
              </w:rPr>
            </w:pPr>
            <w:ins w:id="9080" w:author="Author">
              <w:r>
                <w:rPr>
                  <w:rFonts w:cs="Arial"/>
                  <w:sz w:val="20"/>
                  <w:lang w:val="en-IE"/>
                </w:rPr>
                <w:t>CRM</w:t>
              </w:r>
            </w:ins>
          </w:p>
        </w:tc>
        <w:tc>
          <w:tcPr>
            <w:tcW w:w="2419" w:type="dxa"/>
          </w:tcPr>
          <w:p w14:paraId="326FFEDD" w14:textId="5242A8A1" w:rsidR="00B302FC" w:rsidRPr="00E73B40"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1" w:author="Author"/>
                <w:rFonts w:cs="Arial"/>
                <w:sz w:val="20"/>
                <w:lang w:val="en-IE"/>
              </w:rPr>
            </w:pPr>
            <w:ins w:id="9082" w:author="Author">
              <w:r>
                <w:rPr>
                  <w:rFonts w:cs="Arial"/>
                  <w:sz w:val="20"/>
                  <w:lang w:val="en-IE"/>
                </w:rPr>
                <w:t>Validate address with given parameters</w:t>
              </w:r>
            </w:ins>
          </w:p>
        </w:tc>
        <w:tc>
          <w:tcPr>
            <w:tcW w:w="874" w:type="dxa"/>
          </w:tcPr>
          <w:p w14:paraId="0D912B9F" w14:textId="52FD6E84"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3" w:author="Author"/>
                <w:rFonts w:cs="Arial"/>
                <w:sz w:val="20"/>
                <w:lang w:val="en-IE"/>
              </w:rPr>
            </w:pPr>
            <w:ins w:id="9084" w:author="Author">
              <w:r>
                <w:rPr>
                  <w:rFonts w:cs="Arial"/>
                  <w:sz w:val="20"/>
                  <w:lang w:val="en-IE"/>
                </w:rPr>
                <w:t>Sync</w:t>
              </w:r>
            </w:ins>
          </w:p>
        </w:tc>
        <w:tc>
          <w:tcPr>
            <w:tcW w:w="2159" w:type="dxa"/>
          </w:tcPr>
          <w:p w14:paraId="15432EBF" w14:textId="5F858F8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5" w:author="Author"/>
                <w:rFonts w:cs="Arial"/>
                <w:sz w:val="20"/>
                <w:lang w:val="en-IE"/>
              </w:rPr>
            </w:pPr>
            <w:ins w:id="9086" w:author="Author">
              <w:r>
                <w:rPr>
                  <w:rFonts w:cs="Arial"/>
                  <w:sz w:val="20"/>
                  <w:lang w:val="en-IE"/>
                </w:rPr>
                <w:t>-</w:t>
              </w:r>
            </w:ins>
          </w:p>
        </w:tc>
      </w:tr>
      <w:tr w:rsidR="00B302FC" w:rsidRPr="00E73B40" w14:paraId="1488D3D8" w14:textId="77777777" w:rsidTr="004C2E43">
        <w:trPr>
          <w:ins w:id="9087" w:author="Author"/>
        </w:trPr>
        <w:tc>
          <w:tcPr>
            <w:cnfStyle w:val="001000000000" w:firstRow="0" w:lastRow="0" w:firstColumn="1" w:lastColumn="0" w:oddVBand="0" w:evenVBand="0" w:oddHBand="0" w:evenHBand="0" w:firstRowFirstColumn="0" w:firstRowLastColumn="0" w:lastRowFirstColumn="0" w:lastRowLastColumn="0"/>
            <w:tcW w:w="973" w:type="dxa"/>
          </w:tcPr>
          <w:p w14:paraId="72117862" w14:textId="50174BF6" w:rsidR="00B302FC" w:rsidRDefault="00B302FC" w:rsidP="004C2E43">
            <w:pPr>
              <w:spacing w:beforeLines="50" w:before="120" w:afterLines="50"/>
              <w:jc w:val="left"/>
              <w:rPr>
                <w:ins w:id="9088" w:author="Author"/>
                <w:b w:val="0"/>
                <w:sz w:val="20"/>
                <w:lang w:val="en-IE"/>
              </w:rPr>
            </w:pPr>
            <w:r>
              <w:rPr>
                <w:b w:val="0"/>
                <w:sz w:val="20"/>
                <w:lang w:val="en-IE"/>
              </w:rPr>
              <w:t>20</w:t>
            </w:r>
            <w:ins w:id="9089" w:author="Author">
              <w:r>
                <w:rPr>
                  <w:b w:val="0"/>
                  <w:sz w:val="20"/>
                  <w:lang w:val="en-IE"/>
                </w:rPr>
                <w:t>a</w:t>
              </w:r>
            </w:ins>
          </w:p>
        </w:tc>
        <w:tc>
          <w:tcPr>
            <w:tcW w:w="1690" w:type="dxa"/>
          </w:tcPr>
          <w:p w14:paraId="2344499B" w14:textId="426596BF" w:rsidR="00B302FC"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0" w:author="Author"/>
                <w:rFonts w:cs="Arial"/>
                <w:sz w:val="20"/>
                <w:lang w:val="en-IE"/>
              </w:rPr>
            </w:pPr>
            <w:ins w:id="9091" w:author="Author">
              <w:r>
                <w:rPr>
                  <w:rFonts w:cs="Arial"/>
                  <w:sz w:val="20"/>
                  <w:lang w:val="en-IE"/>
                </w:rPr>
                <w:t>Create voucher</w:t>
              </w:r>
            </w:ins>
          </w:p>
        </w:tc>
        <w:tc>
          <w:tcPr>
            <w:tcW w:w="1739" w:type="dxa"/>
          </w:tcPr>
          <w:p w14:paraId="0DC8787B" w14:textId="4E54E98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2" w:author="Author"/>
                <w:rFonts w:cs="Arial"/>
                <w:sz w:val="20"/>
                <w:lang w:val="en-IE"/>
              </w:rPr>
            </w:pPr>
            <w:ins w:id="9093" w:author="Author">
              <w:r>
                <w:rPr>
                  <w:rFonts w:cs="Arial"/>
                  <w:sz w:val="20"/>
                  <w:lang w:val="en-IE"/>
                </w:rPr>
                <w:t>VM</w:t>
              </w:r>
            </w:ins>
          </w:p>
        </w:tc>
        <w:tc>
          <w:tcPr>
            <w:tcW w:w="2419" w:type="dxa"/>
          </w:tcPr>
          <w:p w14:paraId="5EC2D0DC" w14:textId="2A8F3569" w:rsidR="00B302FC"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4" w:author="Author"/>
                <w:rFonts w:cs="Arial"/>
                <w:sz w:val="20"/>
                <w:lang w:val="en-IE"/>
              </w:rPr>
            </w:pPr>
            <w:ins w:id="9095" w:author="Author">
              <w:r>
                <w:rPr>
                  <w:rFonts w:cs="Arial"/>
                  <w:sz w:val="20"/>
                  <w:lang w:val="en-IE"/>
                </w:rPr>
                <w:t>Create a new top up voucher</w:t>
              </w:r>
            </w:ins>
          </w:p>
        </w:tc>
        <w:tc>
          <w:tcPr>
            <w:tcW w:w="874" w:type="dxa"/>
          </w:tcPr>
          <w:p w14:paraId="72D38161" w14:textId="5300C96C"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6" w:author="Author"/>
                <w:rFonts w:cs="Arial"/>
                <w:sz w:val="20"/>
                <w:lang w:val="en-IE"/>
              </w:rPr>
            </w:pPr>
            <w:ins w:id="9097" w:author="Author">
              <w:r w:rsidRPr="00E73B40">
                <w:rPr>
                  <w:rFonts w:cs="Arial"/>
                  <w:sz w:val="20"/>
                  <w:lang w:val="en-IE"/>
                </w:rPr>
                <w:t>-</w:t>
              </w:r>
            </w:ins>
          </w:p>
        </w:tc>
        <w:tc>
          <w:tcPr>
            <w:tcW w:w="2159" w:type="dxa"/>
          </w:tcPr>
          <w:p w14:paraId="371750F0" w14:textId="603C0AA0"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8" w:author="Author"/>
                <w:rFonts w:cs="Arial"/>
                <w:sz w:val="20"/>
                <w:lang w:val="en-IE"/>
              </w:rPr>
            </w:pPr>
            <w:ins w:id="9099" w:author="Author">
              <w:r w:rsidRPr="00E73B40">
                <w:rPr>
                  <w:rFonts w:cs="Arial"/>
                  <w:sz w:val="20"/>
                  <w:lang w:val="en-IE"/>
                </w:rPr>
                <w:t>-</w:t>
              </w:r>
            </w:ins>
          </w:p>
        </w:tc>
      </w:tr>
      <w:tr w:rsidR="00B302FC" w:rsidRPr="00E73B40" w:rsidDel="007B1F19" w14:paraId="51FE220B" w14:textId="6AF9D9D2" w:rsidTr="004C2E43">
        <w:trPr>
          <w:ins w:id="9100" w:author="Author"/>
          <w:del w:id="9101" w:author="Author"/>
        </w:trPr>
        <w:tc>
          <w:tcPr>
            <w:cnfStyle w:val="001000000000" w:firstRow="0" w:lastRow="0" w:firstColumn="1" w:lastColumn="0" w:oddVBand="0" w:evenVBand="0" w:oddHBand="0" w:evenHBand="0" w:firstRowFirstColumn="0" w:firstRowLastColumn="0" w:lastRowFirstColumn="0" w:lastRowLastColumn="0"/>
            <w:tcW w:w="973" w:type="dxa"/>
          </w:tcPr>
          <w:p w14:paraId="2B04DFC9" w14:textId="1A24A21B" w:rsidR="00B302FC" w:rsidRPr="00E73B40" w:rsidDel="007B1F19" w:rsidRDefault="00B302FC" w:rsidP="004C2E43">
            <w:pPr>
              <w:spacing w:beforeLines="50" w:before="120" w:afterLines="50"/>
              <w:jc w:val="left"/>
              <w:rPr>
                <w:ins w:id="9102" w:author="Author"/>
                <w:del w:id="9103" w:author="Author"/>
                <w:sz w:val="20"/>
                <w:lang w:val="en-IE"/>
              </w:rPr>
            </w:pPr>
            <w:del w:id="9104" w:author="Author">
              <w:r w:rsidDel="007B1F19">
                <w:rPr>
                  <w:b w:val="0"/>
                  <w:sz w:val="20"/>
                  <w:lang w:val="en-IE"/>
                </w:rPr>
                <w:delText>20</w:delText>
              </w:r>
            </w:del>
            <w:ins w:id="9105" w:author="Author">
              <w:del w:id="9106" w:author="Author">
                <w:r w:rsidDel="007B1F19">
                  <w:rPr>
                    <w:b w:val="0"/>
                    <w:sz w:val="20"/>
                    <w:lang w:val="en-IE"/>
                  </w:rPr>
                  <w:delText>b</w:delText>
                </w:r>
              </w:del>
            </w:ins>
          </w:p>
        </w:tc>
        <w:tc>
          <w:tcPr>
            <w:tcW w:w="1690" w:type="dxa"/>
          </w:tcPr>
          <w:p w14:paraId="7509ED78" w14:textId="0A6B96D1"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7" w:author="Author"/>
                <w:del w:id="9108" w:author="Author"/>
                <w:rFonts w:cs="Arial"/>
                <w:sz w:val="20"/>
                <w:lang w:val="en-IE"/>
              </w:rPr>
            </w:pPr>
            <w:ins w:id="9109" w:author="Author">
              <w:del w:id="9110" w:author="Author">
                <w:r w:rsidDel="007B1F19">
                  <w:rPr>
                    <w:rFonts w:cs="Arial"/>
                    <w:sz w:val="20"/>
                    <w:lang w:val="en-IE"/>
                  </w:rPr>
                  <w:delText>Create Sales Order</w:delText>
                </w:r>
              </w:del>
            </w:ins>
          </w:p>
        </w:tc>
        <w:tc>
          <w:tcPr>
            <w:tcW w:w="1739" w:type="dxa"/>
          </w:tcPr>
          <w:p w14:paraId="18E8116D" w14:textId="5C857B75"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11" w:author="Author"/>
                <w:del w:id="9112" w:author="Author"/>
                <w:rFonts w:cs="Arial"/>
                <w:sz w:val="20"/>
                <w:lang w:val="en-IE"/>
              </w:rPr>
            </w:pPr>
            <w:ins w:id="9113" w:author="Author">
              <w:del w:id="9114" w:author="Author">
                <w:r w:rsidDel="007B1F19">
                  <w:rPr>
                    <w:rFonts w:cs="Arial"/>
                    <w:sz w:val="20"/>
                    <w:lang w:val="en-IE"/>
                  </w:rPr>
                  <w:delText>OMS</w:delText>
                </w:r>
              </w:del>
            </w:ins>
          </w:p>
        </w:tc>
        <w:tc>
          <w:tcPr>
            <w:tcW w:w="2419" w:type="dxa"/>
          </w:tcPr>
          <w:p w14:paraId="19F14DC1" w14:textId="07DE25CD"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15" w:author="Author"/>
                <w:del w:id="9116" w:author="Author"/>
                <w:rFonts w:cs="Arial"/>
                <w:sz w:val="20"/>
                <w:lang w:val="en-IE"/>
              </w:rPr>
            </w:pPr>
            <w:ins w:id="9117" w:author="Author">
              <w:del w:id="9118" w:author="Author">
                <w:r w:rsidDel="007B1F19">
                  <w:rPr>
                    <w:rFonts w:cs="Arial"/>
                    <w:sz w:val="20"/>
                    <w:lang w:val="en-IE"/>
                  </w:rPr>
                  <w:delText>Create</w:delText>
                </w:r>
                <w:r w:rsidRPr="00E73B40" w:rsidDel="007B1F19">
                  <w:rPr>
                    <w:rFonts w:cs="Arial"/>
                    <w:sz w:val="20"/>
                    <w:lang w:val="en-IE"/>
                  </w:rPr>
                  <w:delText xml:space="preserve"> Order for a customer sale</w:delText>
                </w:r>
              </w:del>
            </w:ins>
          </w:p>
        </w:tc>
        <w:tc>
          <w:tcPr>
            <w:tcW w:w="874" w:type="dxa"/>
          </w:tcPr>
          <w:p w14:paraId="59409FB5" w14:textId="705CEB55"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19" w:author="Author"/>
                <w:del w:id="9120" w:author="Author"/>
                <w:rFonts w:cs="Arial"/>
                <w:sz w:val="20"/>
                <w:lang w:val="en-IE"/>
              </w:rPr>
            </w:pPr>
            <w:ins w:id="9121" w:author="Author">
              <w:del w:id="9122" w:author="Author">
                <w:r w:rsidDel="007B1F19">
                  <w:rPr>
                    <w:rFonts w:cs="Arial"/>
                    <w:sz w:val="20"/>
                    <w:lang w:val="en-IE"/>
                  </w:rPr>
                  <w:delText>Sync</w:delText>
                </w:r>
              </w:del>
            </w:ins>
          </w:p>
        </w:tc>
        <w:tc>
          <w:tcPr>
            <w:tcW w:w="2159" w:type="dxa"/>
          </w:tcPr>
          <w:p w14:paraId="1F3BBE3E" w14:textId="37BD0F1F"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23" w:author="Author"/>
                <w:del w:id="9124" w:author="Author"/>
                <w:rFonts w:cs="Arial"/>
                <w:sz w:val="20"/>
                <w:lang w:val="en-IE"/>
              </w:rPr>
            </w:pPr>
            <w:ins w:id="9125" w:author="Author">
              <w:del w:id="9126" w:author="Author">
                <w:r w:rsidDel="007B1F19">
                  <w:rPr>
                    <w:rFonts w:cs="Arial"/>
                    <w:sz w:val="20"/>
                    <w:lang w:val="en-IE"/>
                  </w:rPr>
                  <w:delText>-</w:delText>
                </w:r>
              </w:del>
            </w:ins>
          </w:p>
        </w:tc>
      </w:tr>
      <w:tr w:rsidR="00B302FC" w:rsidRPr="00E73B40" w14:paraId="50CB7B29" w14:textId="77777777" w:rsidTr="004C2E43">
        <w:trPr>
          <w:ins w:id="9127" w:author="Author"/>
        </w:trPr>
        <w:tc>
          <w:tcPr>
            <w:cnfStyle w:val="001000000000" w:firstRow="0" w:lastRow="0" w:firstColumn="1" w:lastColumn="0" w:oddVBand="0" w:evenVBand="0" w:oddHBand="0" w:evenHBand="0" w:firstRowFirstColumn="0" w:firstRowLastColumn="0" w:lastRowFirstColumn="0" w:lastRowLastColumn="0"/>
            <w:tcW w:w="973" w:type="dxa"/>
          </w:tcPr>
          <w:p w14:paraId="0D020E20" w14:textId="40D290AA" w:rsidR="00B302FC" w:rsidRDefault="00B302FC" w:rsidP="004C2E43">
            <w:pPr>
              <w:spacing w:beforeLines="50" w:before="120" w:afterLines="50"/>
              <w:jc w:val="left"/>
              <w:rPr>
                <w:ins w:id="9128" w:author="Author"/>
                <w:b w:val="0"/>
                <w:sz w:val="20"/>
                <w:lang w:val="en-IE"/>
              </w:rPr>
            </w:pPr>
            <w:r>
              <w:rPr>
                <w:b w:val="0"/>
                <w:sz w:val="20"/>
                <w:lang w:val="en-IE"/>
              </w:rPr>
              <w:t>20</w:t>
            </w:r>
            <w:ins w:id="9129" w:author="Author">
              <w:r>
                <w:rPr>
                  <w:b w:val="0"/>
                  <w:sz w:val="20"/>
                  <w:lang w:val="en-IE"/>
                </w:rPr>
                <w:t>d</w:t>
              </w:r>
            </w:ins>
          </w:p>
        </w:tc>
        <w:tc>
          <w:tcPr>
            <w:tcW w:w="1690" w:type="dxa"/>
          </w:tcPr>
          <w:p w14:paraId="22E4A9DC" w14:textId="3C15EAFE"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30" w:author="Author"/>
                <w:rFonts w:cs="Arial"/>
                <w:sz w:val="20"/>
                <w:lang w:val="en-IE"/>
              </w:rPr>
            </w:pPr>
            <w:ins w:id="9131" w:author="Author">
              <w:r>
                <w:rPr>
                  <w:rFonts w:cs="Arial"/>
                  <w:sz w:val="20"/>
                  <w:lang w:val="en-IE"/>
                </w:rPr>
                <w:t>Generate contract</w:t>
              </w:r>
            </w:ins>
          </w:p>
        </w:tc>
        <w:tc>
          <w:tcPr>
            <w:tcW w:w="1739" w:type="dxa"/>
          </w:tcPr>
          <w:p w14:paraId="3955144B" w14:textId="1C21EDDB"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32" w:author="Author"/>
                <w:rFonts w:cs="Arial"/>
                <w:sz w:val="20"/>
                <w:lang w:val="en-IE"/>
              </w:rPr>
            </w:pPr>
            <w:ins w:id="9133" w:author="Author">
              <w:del w:id="9134" w:author="Author">
                <w:r w:rsidRPr="00E73B40" w:rsidDel="00687785">
                  <w:rPr>
                    <w:rFonts w:cs="Arial"/>
                    <w:sz w:val="20"/>
                    <w:lang w:val="en-IE"/>
                  </w:rPr>
                  <w:delText>AMDD</w:delText>
                </w:r>
                <w:r w:rsidDel="00687785">
                  <w:rPr>
                    <w:rFonts w:cs="Arial"/>
                    <w:sz w:val="20"/>
                    <w:lang w:val="en-IE"/>
                  </w:rPr>
                  <w:delText>/OMS</w:delText>
                </w:r>
              </w:del>
              <w:r>
                <w:rPr>
                  <w:rFonts w:cs="Arial"/>
                  <w:sz w:val="20"/>
                  <w:lang w:val="en-IE"/>
                </w:rPr>
                <w:t>OSB</w:t>
              </w:r>
            </w:ins>
          </w:p>
        </w:tc>
        <w:tc>
          <w:tcPr>
            <w:tcW w:w="2419" w:type="dxa"/>
          </w:tcPr>
          <w:p w14:paraId="0FF86401" w14:textId="3B4DA0CD"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35" w:author="Author"/>
                <w:rFonts w:cs="Arial"/>
                <w:sz w:val="20"/>
                <w:lang w:val="en-IE"/>
              </w:rPr>
            </w:pPr>
            <w:ins w:id="9136" w:author="Author">
              <w:r>
                <w:rPr>
                  <w:rFonts w:cs="Arial"/>
                  <w:sz w:val="20"/>
                  <w:lang w:val="en-IE"/>
                </w:rPr>
                <w:t>Contract Generation</w:t>
              </w:r>
            </w:ins>
          </w:p>
        </w:tc>
        <w:tc>
          <w:tcPr>
            <w:tcW w:w="874" w:type="dxa"/>
          </w:tcPr>
          <w:p w14:paraId="47213D46" w14:textId="6E98E7C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37" w:author="Author"/>
                <w:rFonts w:cs="Arial"/>
                <w:sz w:val="20"/>
                <w:lang w:val="en-IE"/>
              </w:rPr>
            </w:pPr>
            <w:ins w:id="9138" w:author="Author">
              <w:r>
                <w:rPr>
                  <w:rFonts w:cs="Arial"/>
                  <w:sz w:val="20"/>
                  <w:lang w:val="en-IE"/>
                </w:rPr>
                <w:t>A</w:t>
              </w:r>
              <w:r w:rsidRPr="00E73B40">
                <w:rPr>
                  <w:rFonts w:cs="Arial"/>
                  <w:sz w:val="20"/>
                  <w:lang w:val="en-IE"/>
                </w:rPr>
                <w:t>Sync</w:t>
              </w:r>
            </w:ins>
          </w:p>
        </w:tc>
        <w:tc>
          <w:tcPr>
            <w:tcW w:w="2159" w:type="dxa"/>
          </w:tcPr>
          <w:p w14:paraId="61388822" w14:textId="7B00C6C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39" w:author="Author"/>
                <w:rFonts w:cs="Arial"/>
                <w:sz w:val="20"/>
                <w:lang w:val="en-IE"/>
              </w:rPr>
            </w:pPr>
            <w:ins w:id="9140" w:author="Author">
              <w:r w:rsidRPr="00E73B40">
                <w:rPr>
                  <w:rFonts w:cs="Arial"/>
                  <w:sz w:val="20"/>
                  <w:lang w:val="en-IE"/>
                </w:rPr>
                <w:t>-</w:t>
              </w:r>
            </w:ins>
          </w:p>
        </w:tc>
      </w:tr>
      <w:tr w:rsidR="00B302FC" w:rsidRPr="00E73B40" w14:paraId="0CB7F895" w14:textId="77777777" w:rsidTr="004C2E43">
        <w:trPr>
          <w:ins w:id="9141" w:author="Author"/>
        </w:trPr>
        <w:tc>
          <w:tcPr>
            <w:cnfStyle w:val="001000000000" w:firstRow="0" w:lastRow="0" w:firstColumn="1" w:lastColumn="0" w:oddVBand="0" w:evenVBand="0" w:oddHBand="0" w:evenHBand="0" w:firstRowFirstColumn="0" w:firstRowLastColumn="0" w:lastRowFirstColumn="0" w:lastRowLastColumn="0"/>
            <w:tcW w:w="973" w:type="dxa"/>
          </w:tcPr>
          <w:p w14:paraId="146F7B70" w14:textId="5355DE7A" w:rsidR="00B302FC" w:rsidRDefault="00B302FC" w:rsidP="004C2E43">
            <w:pPr>
              <w:spacing w:beforeLines="50" w:before="120" w:afterLines="50"/>
              <w:jc w:val="left"/>
              <w:rPr>
                <w:ins w:id="9142" w:author="Author"/>
                <w:b w:val="0"/>
                <w:sz w:val="20"/>
                <w:lang w:val="en-IE"/>
              </w:rPr>
            </w:pPr>
            <w:ins w:id="9143" w:author="Author">
              <w:r>
                <w:rPr>
                  <w:b w:val="0"/>
                  <w:sz w:val="20"/>
                  <w:lang w:val="en-IE"/>
                </w:rPr>
                <w:lastRenderedPageBreak/>
                <w:t>20e</w:t>
              </w:r>
            </w:ins>
          </w:p>
        </w:tc>
        <w:tc>
          <w:tcPr>
            <w:tcW w:w="1690" w:type="dxa"/>
          </w:tcPr>
          <w:p w14:paraId="13DF2685" w14:textId="2044C1A5"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4" w:author="Author"/>
                <w:rFonts w:cs="Arial"/>
                <w:sz w:val="20"/>
                <w:lang w:val="en-IE"/>
              </w:rPr>
            </w:pPr>
            <w:ins w:id="9145" w:author="Author">
              <w:r>
                <w:rPr>
                  <w:rFonts w:cs="Arial"/>
                  <w:sz w:val="20"/>
                  <w:lang w:val="en-IE"/>
                </w:rPr>
                <w:t>Create Sales Order</w:t>
              </w:r>
            </w:ins>
          </w:p>
        </w:tc>
        <w:tc>
          <w:tcPr>
            <w:tcW w:w="1739" w:type="dxa"/>
          </w:tcPr>
          <w:p w14:paraId="72D583F2" w14:textId="08C589D2" w:rsidR="00B302FC" w:rsidRPr="00E73B40" w:rsidDel="00687785"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6" w:author="Author"/>
                <w:rFonts w:cs="Arial"/>
                <w:sz w:val="20"/>
                <w:lang w:val="en-IE"/>
              </w:rPr>
            </w:pPr>
            <w:ins w:id="9147" w:author="Author">
              <w:r>
                <w:rPr>
                  <w:rFonts w:cs="Arial"/>
                  <w:sz w:val="20"/>
                  <w:lang w:val="en-IE"/>
                </w:rPr>
                <w:t>OMS</w:t>
              </w:r>
            </w:ins>
          </w:p>
        </w:tc>
        <w:tc>
          <w:tcPr>
            <w:tcW w:w="2419" w:type="dxa"/>
          </w:tcPr>
          <w:p w14:paraId="0433CDA2" w14:textId="1D44FD94"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8" w:author="Author"/>
                <w:rFonts w:cs="Arial"/>
                <w:sz w:val="20"/>
                <w:lang w:val="en-IE"/>
              </w:rPr>
            </w:pPr>
            <w:ins w:id="9149" w:author="Author">
              <w:r>
                <w:rPr>
                  <w:rFonts w:cs="Arial"/>
                  <w:sz w:val="20"/>
                  <w:lang w:val="en-IE"/>
                </w:rPr>
                <w:t>Create</w:t>
              </w:r>
              <w:r w:rsidRPr="00E73B40">
                <w:rPr>
                  <w:rFonts w:cs="Arial"/>
                  <w:sz w:val="20"/>
                  <w:lang w:val="en-IE"/>
                </w:rPr>
                <w:t xml:space="preserve"> Order for a customer sale</w:t>
              </w:r>
            </w:ins>
          </w:p>
        </w:tc>
        <w:tc>
          <w:tcPr>
            <w:tcW w:w="874" w:type="dxa"/>
          </w:tcPr>
          <w:p w14:paraId="526476EC" w14:textId="7AC0EAC2"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0" w:author="Author"/>
                <w:rFonts w:cs="Arial"/>
                <w:sz w:val="20"/>
                <w:lang w:val="en-IE"/>
              </w:rPr>
            </w:pPr>
            <w:ins w:id="9151" w:author="Author">
              <w:r>
                <w:rPr>
                  <w:rFonts w:cs="Arial"/>
                  <w:sz w:val="20"/>
                  <w:lang w:val="en-IE"/>
                </w:rPr>
                <w:t>Sync</w:t>
              </w:r>
            </w:ins>
          </w:p>
        </w:tc>
        <w:tc>
          <w:tcPr>
            <w:tcW w:w="2159" w:type="dxa"/>
          </w:tcPr>
          <w:p w14:paraId="733328FA" w14:textId="55FB0611"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2" w:author="Author"/>
                <w:rFonts w:cs="Arial"/>
                <w:sz w:val="20"/>
                <w:lang w:val="en-IE"/>
              </w:rPr>
            </w:pPr>
            <w:ins w:id="9153" w:author="Author">
              <w:r>
                <w:rPr>
                  <w:rFonts w:cs="Arial"/>
                  <w:sz w:val="20"/>
                  <w:lang w:val="en-IE"/>
                </w:rPr>
                <w:t>-</w:t>
              </w:r>
            </w:ins>
          </w:p>
        </w:tc>
      </w:tr>
      <w:tr w:rsidR="00B302FC" w:rsidRPr="00E73B40" w14:paraId="70FBADD4" w14:textId="77777777" w:rsidTr="004C2E43">
        <w:trPr>
          <w:ins w:id="9154" w:author="Author"/>
        </w:trPr>
        <w:tc>
          <w:tcPr>
            <w:cnfStyle w:val="001000000000" w:firstRow="0" w:lastRow="0" w:firstColumn="1" w:lastColumn="0" w:oddVBand="0" w:evenVBand="0" w:oddHBand="0" w:evenHBand="0" w:firstRowFirstColumn="0" w:firstRowLastColumn="0" w:lastRowFirstColumn="0" w:lastRowLastColumn="0"/>
            <w:tcW w:w="973" w:type="dxa"/>
          </w:tcPr>
          <w:p w14:paraId="3CABADC7" w14:textId="70DA03B3" w:rsidR="00B302FC" w:rsidRPr="00E73B40" w:rsidRDefault="00B302FC" w:rsidP="004C2E43">
            <w:pPr>
              <w:spacing w:beforeLines="50" w:before="120" w:afterLines="50"/>
              <w:jc w:val="left"/>
              <w:rPr>
                <w:ins w:id="9155" w:author="Author"/>
                <w:b w:val="0"/>
                <w:sz w:val="20"/>
                <w:lang w:val="en-IE"/>
              </w:rPr>
            </w:pPr>
            <w:r>
              <w:rPr>
                <w:b w:val="0"/>
                <w:sz w:val="20"/>
                <w:lang w:val="en-IE"/>
              </w:rPr>
              <w:t>21</w:t>
            </w:r>
            <w:ins w:id="9156" w:author="Author">
              <w:r>
                <w:rPr>
                  <w:b w:val="0"/>
                  <w:sz w:val="20"/>
                  <w:lang w:val="en-IE"/>
                </w:rPr>
                <w:t>b</w:t>
              </w:r>
            </w:ins>
          </w:p>
        </w:tc>
        <w:tc>
          <w:tcPr>
            <w:tcW w:w="1690" w:type="dxa"/>
          </w:tcPr>
          <w:p w14:paraId="21367B3E" w14:textId="35696D6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7" w:author="Author"/>
                <w:rFonts w:cs="Arial"/>
                <w:sz w:val="20"/>
                <w:lang w:val="en-IE"/>
              </w:rPr>
            </w:pPr>
            <w:ins w:id="9158" w:author="Author">
              <w:r>
                <w:rPr>
                  <w:rFonts w:cs="Arial"/>
                  <w:sz w:val="20"/>
                  <w:lang w:val="en-IE"/>
                </w:rPr>
                <w:t>Communicate Contract Sending</w:t>
              </w:r>
            </w:ins>
          </w:p>
        </w:tc>
        <w:tc>
          <w:tcPr>
            <w:tcW w:w="1739" w:type="dxa"/>
          </w:tcPr>
          <w:p w14:paraId="4222CC18" w14:textId="378ADCA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9" w:author="Author"/>
                <w:rFonts w:cs="Arial"/>
                <w:sz w:val="20"/>
                <w:lang w:val="en-IE"/>
              </w:rPr>
            </w:pPr>
            <w:ins w:id="9160" w:author="Author">
              <w:r>
                <w:rPr>
                  <w:rFonts w:cs="Arial"/>
                  <w:sz w:val="20"/>
                  <w:lang w:val="en-IE"/>
                </w:rPr>
                <w:t>ANM</w:t>
              </w:r>
            </w:ins>
          </w:p>
        </w:tc>
        <w:tc>
          <w:tcPr>
            <w:tcW w:w="2419" w:type="dxa"/>
          </w:tcPr>
          <w:p w14:paraId="4BFC9500" w14:textId="59B0986A"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1" w:author="Author"/>
                <w:rFonts w:cs="Arial"/>
                <w:sz w:val="20"/>
                <w:lang w:val="en-IE"/>
              </w:rPr>
            </w:pPr>
            <w:ins w:id="9162" w:author="Author">
              <w:r>
                <w:rPr>
                  <w:rFonts w:cs="Arial"/>
                  <w:sz w:val="20"/>
                  <w:lang w:val="en-IE"/>
                </w:rPr>
                <w:t>Triggers the contract sending to a customer address</w:t>
              </w:r>
            </w:ins>
          </w:p>
        </w:tc>
        <w:tc>
          <w:tcPr>
            <w:tcW w:w="874" w:type="dxa"/>
          </w:tcPr>
          <w:p w14:paraId="33ED0A80" w14:textId="66D40F78"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3" w:author="Author"/>
                <w:rFonts w:cs="Arial"/>
                <w:sz w:val="20"/>
                <w:lang w:val="en-IE"/>
              </w:rPr>
            </w:pPr>
            <w:ins w:id="9164" w:author="Author">
              <w:r>
                <w:rPr>
                  <w:rFonts w:cs="Arial"/>
                  <w:sz w:val="20"/>
                  <w:lang w:val="en-IE"/>
                </w:rPr>
                <w:t>Sync</w:t>
              </w:r>
            </w:ins>
          </w:p>
        </w:tc>
        <w:tc>
          <w:tcPr>
            <w:tcW w:w="2159" w:type="dxa"/>
          </w:tcPr>
          <w:p w14:paraId="27B8A0C0" w14:textId="70625D2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5" w:author="Author"/>
                <w:rFonts w:cs="Arial"/>
                <w:sz w:val="20"/>
                <w:lang w:val="en-IE"/>
              </w:rPr>
            </w:pPr>
            <w:ins w:id="9166" w:author="Author">
              <w:r>
                <w:rPr>
                  <w:rFonts w:cs="Arial"/>
                  <w:sz w:val="20"/>
                  <w:lang w:val="en-IE"/>
                </w:rPr>
                <w:t>-</w:t>
              </w:r>
            </w:ins>
          </w:p>
        </w:tc>
      </w:tr>
      <w:tr w:rsidR="00B302FC" w:rsidRPr="00E73B40" w14:paraId="43B61D5E" w14:textId="77777777" w:rsidTr="004C2E43">
        <w:trPr>
          <w:ins w:id="9167" w:author="Author"/>
        </w:trPr>
        <w:tc>
          <w:tcPr>
            <w:cnfStyle w:val="001000000000" w:firstRow="0" w:lastRow="0" w:firstColumn="1" w:lastColumn="0" w:oddVBand="0" w:evenVBand="0" w:oddHBand="0" w:evenHBand="0" w:firstRowFirstColumn="0" w:firstRowLastColumn="0" w:lastRowFirstColumn="0" w:lastRowLastColumn="0"/>
            <w:tcW w:w="973" w:type="dxa"/>
          </w:tcPr>
          <w:p w14:paraId="621CBEFE" w14:textId="2F2E6094" w:rsidR="00B302FC" w:rsidRPr="00E73B40" w:rsidDel="00863D9A" w:rsidRDefault="00B302FC" w:rsidP="004C2E43">
            <w:pPr>
              <w:spacing w:beforeLines="50" w:before="120" w:afterLines="50"/>
              <w:jc w:val="left"/>
              <w:rPr>
                <w:ins w:id="9168" w:author="Author"/>
                <w:b w:val="0"/>
                <w:sz w:val="20"/>
                <w:lang w:val="en-IE"/>
              </w:rPr>
            </w:pPr>
            <w:r>
              <w:rPr>
                <w:b w:val="0"/>
                <w:sz w:val="20"/>
                <w:lang w:val="en-IE"/>
              </w:rPr>
              <w:t>22</w:t>
            </w:r>
            <w:ins w:id="9169" w:author="Author">
              <w:r w:rsidRPr="00E73B40">
                <w:rPr>
                  <w:b w:val="0"/>
                  <w:sz w:val="20"/>
                  <w:lang w:val="en-IE"/>
                </w:rPr>
                <w:t>a</w:t>
              </w:r>
            </w:ins>
          </w:p>
        </w:tc>
        <w:tc>
          <w:tcPr>
            <w:tcW w:w="1690" w:type="dxa"/>
          </w:tcPr>
          <w:p w14:paraId="03D7F091" w14:textId="081DA7F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0" w:author="Author"/>
                <w:rFonts w:cs="Arial"/>
                <w:sz w:val="20"/>
                <w:lang w:val="en-IE"/>
              </w:rPr>
            </w:pPr>
            <w:ins w:id="9171" w:author="Author">
              <w:r>
                <w:rPr>
                  <w:rFonts w:cs="Arial"/>
                  <w:sz w:val="20"/>
                  <w:lang w:val="en-IE"/>
                </w:rPr>
                <w:t>Query generated contract</w:t>
              </w:r>
            </w:ins>
          </w:p>
        </w:tc>
        <w:tc>
          <w:tcPr>
            <w:tcW w:w="1739" w:type="dxa"/>
          </w:tcPr>
          <w:p w14:paraId="0E34996F" w14:textId="74C29350"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2" w:author="Author"/>
                <w:rFonts w:cs="Arial"/>
                <w:sz w:val="20"/>
                <w:lang w:val="en-IE"/>
              </w:rPr>
            </w:pPr>
            <w:ins w:id="9173" w:author="Author">
              <w:r>
                <w:rPr>
                  <w:rFonts w:cs="Arial"/>
                  <w:sz w:val="20"/>
                  <w:lang w:val="en-IE"/>
                </w:rPr>
                <w:t>DMaaS</w:t>
              </w:r>
            </w:ins>
          </w:p>
        </w:tc>
        <w:tc>
          <w:tcPr>
            <w:tcW w:w="2419" w:type="dxa"/>
          </w:tcPr>
          <w:p w14:paraId="12EEF7FE" w14:textId="679A4E4F" w:rsidR="00B302FC" w:rsidRPr="00E73B40" w:rsidRDefault="00B302FC" w:rsidP="000B416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4" w:author="Author"/>
                <w:rFonts w:cs="Arial"/>
                <w:sz w:val="20"/>
                <w:lang w:val="en-IE"/>
              </w:rPr>
            </w:pPr>
            <w:ins w:id="9175" w:author="Author">
              <w:r>
                <w:rPr>
                  <w:rFonts w:cs="Arial"/>
                  <w:sz w:val="20"/>
                  <w:lang w:val="en-IE"/>
                </w:rPr>
                <w:t>Obtain the generated document for the provided ID</w:t>
              </w:r>
            </w:ins>
          </w:p>
        </w:tc>
        <w:tc>
          <w:tcPr>
            <w:tcW w:w="874" w:type="dxa"/>
          </w:tcPr>
          <w:p w14:paraId="74AC7561"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6" w:author="Author"/>
                <w:rFonts w:cs="Arial"/>
                <w:sz w:val="20"/>
                <w:lang w:val="en-IE"/>
              </w:rPr>
            </w:pPr>
            <w:ins w:id="9177" w:author="Author">
              <w:r w:rsidRPr="00E73B40">
                <w:rPr>
                  <w:rFonts w:cs="Arial"/>
                  <w:sz w:val="20"/>
                  <w:lang w:val="en-IE"/>
                </w:rPr>
                <w:t>Sync</w:t>
              </w:r>
            </w:ins>
          </w:p>
        </w:tc>
        <w:tc>
          <w:tcPr>
            <w:tcW w:w="2159" w:type="dxa"/>
          </w:tcPr>
          <w:p w14:paraId="17200D97"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8" w:author="Author"/>
                <w:rFonts w:cs="Arial"/>
                <w:sz w:val="20"/>
                <w:lang w:val="en-IE"/>
              </w:rPr>
            </w:pPr>
            <w:ins w:id="9179" w:author="Author">
              <w:r w:rsidRPr="00E73B40">
                <w:rPr>
                  <w:rFonts w:cs="Arial"/>
                  <w:sz w:val="20"/>
                  <w:lang w:val="en-IE"/>
                </w:rPr>
                <w:t>-</w:t>
              </w:r>
            </w:ins>
          </w:p>
        </w:tc>
      </w:tr>
      <w:tr w:rsidR="00B302FC" w:rsidRPr="00E73B40" w14:paraId="1C970DED" w14:textId="77777777" w:rsidTr="004C2E43">
        <w:trPr>
          <w:ins w:id="9180" w:author="Author"/>
        </w:trPr>
        <w:tc>
          <w:tcPr>
            <w:cnfStyle w:val="001000000000" w:firstRow="0" w:lastRow="0" w:firstColumn="1" w:lastColumn="0" w:oddVBand="0" w:evenVBand="0" w:oddHBand="0" w:evenHBand="0" w:firstRowFirstColumn="0" w:firstRowLastColumn="0" w:lastRowFirstColumn="0" w:lastRowLastColumn="0"/>
            <w:tcW w:w="973" w:type="dxa"/>
          </w:tcPr>
          <w:p w14:paraId="3C916BE0" w14:textId="0E87E125" w:rsidR="00B302FC" w:rsidRPr="00E73B40" w:rsidDel="00863D9A" w:rsidRDefault="00B302FC" w:rsidP="004C2E43">
            <w:pPr>
              <w:spacing w:beforeLines="50" w:before="120" w:afterLines="50"/>
              <w:jc w:val="left"/>
              <w:rPr>
                <w:ins w:id="9181" w:author="Author"/>
                <w:b w:val="0"/>
                <w:sz w:val="20"/>
                <w:lang w:val="en-IE"/>
              </w:rPr>
            </w:pPr>
            <w:r>
              <w:rPr>
                <w:b w:val="0"/>
                <w:sz w:val="20"/>
                <w:lang w:val="en-IE"/>
              </w:rPr>
              <w:t>22</w:t>
            </w:r>
            <w:ins w:id="9182" w:author="Author">
              <w:r w:rsidRPr="00E73B40">
                <w:rPr>
                  <w:b w:val="0"/>
                  <w:sz w:val="20"/>
                  <w:lang w:val="en-IE"/>
                </w:rPr>
                <w:t>b</w:t>
              </w:r>
            </w:ins>
          </w:p>
        </w:tc>
        <w:tc>
          <w:tcPr>
            <w:tcW w:w="1690" w:type="dxa"/>
          </w:tcPr>
          <w:p w14:paraId="31E44A37"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3" w:author="Author"/>
                <w:rFonts w:cs="Arial"/>
                <w:sz w:val="20"/>
                <w:lang w:val="en-IE"/>
              </w:rPr>
            </w:pPr>
            <w:ins w:id="9184" w:author="Author">
              <w:r w:rsidRPr="00E73B40">
                <w:rPr>
                  <w:rFonts w:cs="Arial"/>
                  <w:sz w:val="20"/>
                  <w:lang w:val="en-IE"/>
                </w:rPr>
                <w:t>Upload document</w:t>
              </w:r>
            </w:ins>
          </w:p>
        </w:tc>
        <w:tc>
          <w:tcPr>
            <w:tcW w:w="1739" w:type="dxa"/>
          </w:tcPr>
          <w:p w14:paraId="1DFFF1A8"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5" w:author="Author"/>
                <w:rFonts w:cs="Arial"/>
                <w:sz w:val="20"/>
                <w:lang w:val="en-IE"/>
              </w:rPr>
            </w:pPr>
            <w:ins w:id="9186" w:author="Author">
              <w:r w:rsidRPr="00E73B40">
                <w:rPr>
                  <w:rFonts w:cs="Arial"/>
                  <w:sz w:val="20"/>
                  <w:lang w:val="en-IE"/>
                </w:rPr>
                <w:t>DMaaS</w:t>
              </w:r>
            </w:ins>
          </w:p>
        </w:tc>
        <w:tc>
          <w:tcPr>
            <w:tcW w:w="2419" w:type="dxa"/>
          </w:tcPr>
          <w:p w14:paraId="7EE66D0E"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7" w:author="Author"/>
                <w:rFonts w:cs="Arial"/>
                <w:sz w:val="20"/>
                <w:lang w:val="en-IE"/>
              </w:rPr>
            </w:pPr>
            <w:ins w:id="9188" w:author="Author">
              <w:r w:rsidRPr="00E73B40">
                <w:rPr>
                  <w:rFonts w:cs="Arial"/>
                  <w:sz w:val="20"/>
                  <w:lang w:val="en-IE"/>
                </w:rPr>
                <w:t>Upload relevant documents to the existent document management system, e.g. contracts, customer identification, invoice, receipt</w:t>
              </w:r>
            </w:ins>
          </w:p>
        </w:tc>
        <w:tc>
          <w:tcPr>
            <w:tcW w:w="874" w:type="dxa"/>
          </w:tcPr>
          <w:p w14:paraId="68F2A6AC"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9" w:author="Author"/>
                <w:rFonts w:cs="Arial"/>
                <w:sz w:val="20"/>
                <w:lang w:val="en-IE"/>
              </w:rPr>
            </w:pPr>
            <w:ins w:id="9190" w:author="Author">
              <w:r w:rsidRPr="00E73B40">
                <w:rPr>
                  <w:rFonts w:cs="Arial"/>
                  <w:sz w:val="20"/>
                  <w:lang w:val="en-IE"/>
                </w:rPr>
                <w:t>Sync</w:t>
              </w:r>
            </w:ins>
          </w:p>
        </w:tc>
        <w:tc>
          <w:tcPr>
            <w:tcW w:w="2159" w:type="dxa"/>
          </w:tcPr>
          <w:p w14:paraId="3FF1069A"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1" w:author="Author"/>
                <w:rFonts w:cs="Arial"/>
                <w:sz w:val="20"/>
                <w:lang w:val="en-IE"/>
              </w:rPr>
            </w:pPr>
            <w:ins w:id="9192" w:author="Author">
              <w:r w:rsidRPr="00E73B40">
                <w:rPr>
                  <w:rFonts w:cs="Arial"/>
                  <w:sz w:val="20"/>
                  <w:lang w:val="en-IE"/>
                </w:rPr>
                <w:t>-</w:t>
              </w:r>
            </w:ins>
          </w:p>
        </w:tc>
      </w:tr>
      <w:tr w:rsidR="00B302FC" w:rsidRPr="00E73B40" w14:paraId="446208F6" w14:textId="77777777" w:rsidTr="004C2E43">
        <w:trPr>
          <w:ins w:id="9193" w:author="Author"/>
        </w:trPr>
        <w:tc>
          <w:tcPr>
            <w:cnfStyle w:val="001000000000" w:firstRow="0" w:lastRow="0" w:firstColumn="1" w:lastColumn="0" w:oddVBand="0" w:evenVBand="0" w:oddHBand="0" w:evenHBand="0" w:firstRowFirstColumn="0" w:firstRowLastColumn="0" w:lastRowFirstColumn="0" w:lastRowLastColumn="0"/>
            <w:tcW w:w="973" w:type="dxa"/>
          </w:tcPr>
          <w:p w14:paraId="34CC61E8" w14:textId="3EDCB787" w:rsidR="00B302FC" w:rsidRPr="00E73B40" w:rsidRDefault="00B302FC" w:rsidP="004C2E43">
            <w:pPr>
              <w:spacing w:beforeLines="50" w:before="120" w:afterLines="50"/>
              <w:jc w:val="left"/>
              <w:rPr>
                <w:ins w:id="9194" w:author="Author"/>
                <w:b w:val="0"/>
                <w:sz w:val="20"/>
                <w:lang w:val="en-IE"/>
              </w:rPr>
            </w:pPr>
            <w:r>
              <w:rPr>
                <w:b w:val="0"/>
                <w:sz w:val="20"/>
                <w:lang w:val="en-IE"/>
              </w:rPr>
              <w:t>23</w:t>
            </w:r>
          </w:p>
        </w:tc>
        <w:tc>
          <w:tcPr>
            <w:tcW w:w="1690" w:type="dxa"/>
          </w:tcPr>
          <w:p w14:paraId="1FD4DE1F" w14:textId="4FFC9085"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5" w:author="Author"/>
                <w:rFonts w:cs="Arial"/>
                <w:sz w:val="20"/>
                <w:lang w:val="en-IE"/>
              </w:rPr>
            </w:pPr>
            <w:ins w:id="9196" w:author="Author">
              <w:r w:rsidRPr="00E73B40">
                <w:rPr>
                  <w:rFonts w:cs="Arial"/>
                  <w:sz w:val="20"/>
                  <w:lang w:val="en-IE"/>
                </w:rPr>
                <w:t>Redeem loyalty points</w:t>
              </w:r>
            </w:ins>
          </w:p>
        </w:tc>
        <w:tc>
          <w:tcPr>
            <w:tcW w:w="1739" w:type="dxa"/>
          </w:tcPr>
          <w:p w14:paraId="445A00C3" w14:textId="27412F3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7" w:author="Author"/>
                <w:rFonts w:cs="Arial"/>
                <w:sz w:val="20"/>
                <w:lang w:val="en-IE"/>
              </w:rPr>
            </w:pPr>
            <w:ins w:id="9198" w:author="Author">
              <w:r w:rsidRPr="00E73B40">
                <w:rPr>
                  <w:rFonts w:cs="Arial"/>
                  <w:sz w:val="20"/>
                  <w:lang w:val="en-IE"/>
                </w:rPr>
                <w:t>CherryPoints</w:t>
              </w:r>
            </w:ins>
          </w:p>
        </w:tc>
        <w:tc>
          <w:tcPr>
            <w:tcW w:w="2419" w:type="dxa"/>
          </w:tcPr>
          <w:p w14:paraId="4BDC06D7" w14:textId="0ABDE060"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9" w:author="Author"/>
                <w:rFonts w:cs="Arial"/>
                <w:sz w:val="20"/>
                <w:lang w:val="en-IE"/>
              </w:rPr>
            </w:pPr>
            <w:ins w:id="9200" w:author="Author">
              <w:r w:rsidRPr="00E73B40">
                <w:rPr>
                  <w:rFonts w:cs="Arial"/>
                  <w:sz w:val="20"/>
                  <w:lang w:val="en-IE"/>
                </w:rPr>
                <w:t>Redeem points</w:t>
              </w:r>
            </w:ins>
          </w:p>
        </w:tc>
        <w:tc>
          <w:tcPr>
            <w:tcW w:w="874" w:type="dxa"/>
          </w:tcPr>
          <w:p w14:paraId="52FF4351" w14:textId="3155729B"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1" w:author="Author"/>
                <w:rFonts w:cs="Arial"/>
                <w:sz w:val="20"/>
                <w:lang w:val="en-IE"/>
              </w:rPr>
            </w:pPr>
            <w:ins w:id="9202" w:author="Author">
              <w:r w:rsidRPr="00E73B40">
                <w:rPr>
                  <w:rFonts w:cs="Arial"/>
                  <w:sz w:val="20"/>
                  <w:lang w:val="en-IE"/>
                </w:rPr>
                <w:t>Sync</w:t>
              </w:r>
            </w:ins>
          </w:p>
        </w:tc>
        <w:tc>
          <w:tcPr>
            <w:tcW w:w="2159" w:type="dxa"/>
          </w:tcPr>
          <w:p w14:paraId="25C652C5" w14:textId="361A72D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3" w:author="Author"/>
                <w:rFonts w:cs="Arial"/>
                <w:sz w:val="20"/>
                <w:lang w:val="en-IE"/>
              </w:rPr>
            </w:pPr>
            <w:ins w:id="9204" w:author="Author">
              <w:r w:rsidRPr="00E73B40">
                <w:rPr>
                  <w:rFonts w:cs="Arial"/>
                  <w:sz w:val="20"/>
                  <w:lang w:val="en-IE"/>
                </w:rPr>
                <w:t>-</w:t>
              </w:r>
            </w:ins>
          </w:p>
        </w:tc>
      </w:tr>
      <w:tr w:rsidR="00B302FC" w:rsidRPr="00E73B40" w14:paraId="2B14851F" w14:textId="77777777" w:rsidTr="004C2E43">
        <w:trPr>
          <w:ins w:id="9205" w:author="Author"/>
        </w:trPr>
        <w:tc>
          <w:tcPr>
            <w:cnfStyle w:val="001000000000" w:firstRow="0" w:lastRow="0" w:firstColumn="1" w:lastColumn="0" w:oddVBand="0" w:evenVBand="0" w:oddHBand="0" w:evenHBand="0" w:firstRowFirstColumn="0" w:firstRowLastColumn="0" w:lastRowFirstColumn="0" w:lastRowLastColumn="0"/>
            <w:tcW w:w="973" w:type="dxa"/>
          </w:tcPr>
          <w:p w14:paraId="69FDF79D" w14:textId="34080001" w:rsidR="00B302FC" w:rsidRPr="00E73B40" w:rsidDel="00035FB4" w:rsidRDefault="00B302FC" w:rsidP="004C2E43">
            <w:pPr>
              <w:spacing w:beforeLines="50" w:before="120" w:afterLines="50"/>
              <w:jc w:val="left"/>
              <w:rPr>
                <w:ins w:id="9206" w:author="Author"/>
                <w:b w:val="0"/>
                <w:sz w:val="20"/>
                <w:lang w:val="en-IE"/>
              </w:rPr>
            </w:pPr>
            <w:r>
              <w:rPr>
                <w:b w:val="0"/>
                <w:sz w:val="20"/>
                <w:lang w:val="en-IE"/>
              </w:rPr>
              <w:t>24</w:t>
            </w:r>
            <w:ins w:id="9207" w:author="Author">
              <w:r>
                <w:rPr>
                  <w:b w:val="0"/>
                  <w:sz w:val="20"/>
                  <w:lang w:val="en-IE"/>
                </w:rPr>
                <w:t>a</w:t>
              </w:r>
            </w:ins>
          </w:p>
        </w:tc>
        <w:tc>
          <w:tcPr>
            <w:tcW w:w="1690" w:type="dxa"/>
          </w:tcPr>
          <w:p w14:paraId="4F113CEB"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8" w:author="Author"/>
                <w:rFonts w:cs="Arial"/>
                <w:sz w:val="20"/>
                <w:lang w:val="en-IE"/>
              </w:rPr>
            </w:pPr>
            <w:ins w:id="9209" w:author="Author">
              <w:r w:rsidRPr="00E73B40">
                <w:rPr>
                  <w:rFonts w:cs="Arial"/>
                  <w:sz w:val="20"/>
                  <w:lang w:val="en-IE"/>
                </w:rPr>
                <w:t>Submit sales order</w:t>
              </w:r>
            </w:ins>
          </w:p>
        </w:tc>
        <w:tc>
          <w:tcPr>
            <w:tcW w:w="1739" w:type="dxa"/>
          </w:tcPr>
          <w:p w14:paraId="635AD903"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0" w:author="Author"/>
                <w:rFonts w:cs="Arial"/>
                <w:sz w:val="20"/>
                <w:lang w:val="en-IE"/>
              </w:rPr>
            </w:pPr>
            <w:ins w:id="9211" w:author="Author">
              <w:r w:rsidRPr="00E73B40">
                <w:rPr>
                  <w:rFonts w:cs="Arial"/>
                  <w:sz w:val="20"/>
                  <w:lang w:val="en-IE"/>
                </w:rPr>
                <w:t>OMS</w:t>
              </w:r>
            </w:ins>
          </w:p>
        </w:tc>
        <w:tc>
          <w:tcPr>
            <w:tcW w:w="2419" w:type="dxa"/>
          </w:tcPr>
          <w:p w14:paraId="2F443988"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2" w:author="Author"/>
                <w:rFonts w:cs="Arial"/>
                <w:sz w:val="20"/>
                <w:lang w:val="en-IE"/>
              </w:rPr>
            </w:pPr>
            <w:ins w:id="9213" w:author="Author">
              <w:r w:rsidRPr="00E73B40">
                <w:rPr>
                  <w:rFonts w:cs="Arial"/>
                  <w:sz w:val="20"/>
                  <w:lang w:val="en-IE"/>
                </w:rPr>
                <w:t>Submit Order for a customer sale</w:t>
              </w:r>
            </w:ins>
          </w:p>
        </w:tc>
        <w:tc>
          <w:tcPr>
            <w:tcW w:w="874" w:type="dxa"/>
          </w:tcPr>
          <w:p w14:paraId="675FF065"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4" w:author="Author"/>
                <w:rFonts w:cs="Arial"/>
                <w:sz w:val="20"/>
                <w:lang w:val="en-IE"/>
              </w:rPr>
            </w:pPr>
            <w:ins w:id="9215" w:author="Author">
              <w:r w:rsidRPr="00E73B40">
                <w:rPr>
                  <w:rFonts w:cs="Arial"/>
                  <w:sz w:val="20"/>
                  <w:lang w:val="en-IE"/>
                </w:rPr>
                <w:t>Sync</w:t>
              </w:r>
            </w:ins>
          </w:p>
        </w:tc>
        <w:tc>
          <w:tcPr>
            <w:tcW w:w="2159" w:type="dxa"/>
          </w:tcPr>
          <w:p w14:paraId="6696324C"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6" w:author="Author"/>
                <w:rFonts w:cs="Arial"/>
                <w:sz w:val="20"/>
                <w:lang w:val="en-IE"/>
              </w:rPr>
            </w:pPr>
            <w:ins w:id="9217" w:author="Author">
              <w:r w:rsidRPr="00E73B40">
                <w:rPr>
                  <w:rFonts w:cs="Arial"/>
                  <w:sz w:val="20"/>
                  <w:lang w:val="en-IE"/>
                </w:rPr>
                <w:t>-</w:t>
              </w:r>
            </w:ins>
          </w:p>
        </w:tc>
      </w:tr>
      <w:tr w:rsidR="00B302FC" w:rsidRPr="00E73B40" w14:paraId="56BEACBD" w14:textId="77777777" w:rsidTr="004C2E43">
        <w:trPr>
          <w:ins w:id="9218" w:author="Author"/>
        </w:trPr>
        <w:tc>
          <w:tcPr>
            <w:cnfStyle w:val="001000000000" w:firstRow="0" w:lastRow="0" w:firstColumn="1" w:lastColumn="0" w:oddVBand="0" w:evenVBand="0" w:oddHBand="0" w:evenHBand="0" w:firstRowFirstColumn="0" w:firstRowLastColumn="0" w:lastRowFirstColumn="0" w:lastRowLastColumn="0"/>
            <w:tcW w:w="973" w:type="dxa"/>
          </w:tcPr>
          <w:p w14:paraId="0E5EC517" w14:textId="6BF5BDB4" w:rsidR="00B302FC" w:rsidRDefault="00B302FC" w:rsidP="004C2E43">
            <w:pPr>
              <w:spacing w:beforeLines="50" w:before="120" w:afterLines="50"/>
              <w:jc w:val="left"/>
              <w:rPr>
                <w:ins w:id="9219" w:author="Author"/>
                <w:b w:val="0"/>
                <w:sz w:val="20"/>
                <w:lang w:val="en-IE"/>
              </w:rPr>
            </w:pPr>
            <w:ins w:id="9220" w:author="Author">
              <w:r>
                <w:rPr>
                  <w:b w:val="0"/>
                  <w:sz w:val="20"/>
                  <w:lang w:val="en-IE"/>
                </w:rPr>
                <w:t>24c</w:t>
              </w:r>
            </w:ins>
          </w:p>
        </w:tc>
        <w:tc>
          <w:tcPr>
            <w:tcW w:w="1690" w:type="dxa"/>
          </w:tcPr>
          <w:p w14:paraId="64BBBC00" w14:textId="4D7B8392"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1" w:author="Author"/>
                <w:rFonts w:cs="Arial"/>
                <w:sz w:val="20"/>
                <w:lang w:val="en-IE"/>
              </w:rPr>
            </w:pPr>
            <w:ins w:id="9222" w:author="Author">
              <w:r>
                <w:rPr>
                  <w:rFonts w:cs="Arial"/>
                  <w:sz w:val="20"/>
                  <w:lang w:val="en-IE"/>
                </w:rPr>
                <w:t>Rollback loyalty points deduction</w:t>
              </w:r>
            </w:ins>
          </w:p>
        </w:tc>
        <w:tc>
          <w:tcPr>
            <w:tcW w:w="1739" w:type="dxa"/>
          </w:tcPr>
          <w:p w14:paraId="11283221" w14:textId="6616FA1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3" w:author="Author"/>
                <w:rFonts w:cs="Arial"/>
                <w:sz w:val="20"/>
                <w:lang w:val="en-IE"/>
              </w:rPr>
            </w:pPr>
            <w:ins w:id="9224" w:author="Author">
              <w:r>
                <w:rPr>
                  <w:rFonts w:cs="Arial"/>
                  <w:sz w:val="20"/>
                  <w:lang w:val="en-IE"/>
                </w:rPr>
                <w:t>CherryPoints</w:t>
              </w:r>
            </w:ins>
          </w:p>
        </w:tc>
        <w:tc>
          <w:tcPr>
            <w:tcW w:w="2419" w:type="dxa"/>
          </w:tcPr>
          <w:p w14:paraId="4E17E591" w14:textId="2889E1A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5" w:author="Author"/>
                <w:rFonts w:cs="Arial"/>
                <w:sz w:val="20"/>
                <w:lang w:val="en-IE"/>
              </w:rPr>
            </w:pPr>
            <w:ins w:id="9226" w:author="Author">
              <w:r>
                <w:rPr>
                  <w:rFonts w:cs="Arial"/>
                  <w:sz w:val="20"/>
                  <w:lang w:val="en-IE"/>
                </w:rPr>
                <w:t>Rollback the loyalty points deduction.</w:t>
              </w:r>
            </w:ins>
          </w:p>
        </w:tc>
        <w:tc>
          <w:tcPr>
            <w:tcW w:w="874" w:type="dxa"/>
          </w:tcPr>
          <w:p w14:paraId="05CED3C1" w14:textId="0AB0990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7" w:author="Author"/>
                <w:rFonts w:cs="Arial"/>
                <w:sz w:val="20"/>
                <w:lang w:val="en-IE"/>
              </w:rPr>
            </w:pPr>
            <w:ins w:id="9228" w:author="Author">
              <w:r w:rsidRPr="00E73B40">
                <w:rPr>
                  <w:rFonts w:cs="Arial"/>
                  <w:sz w:val="20"/>
                  <w:lang w:val="en-IE"/>
                </w:rPr>
                <w:t>Sync</w:t>
              </w:r>
            </w:ins>
          </w:p>
        </w:tc>
        <w:tc>
          <w:tcPr>
            <w:tcW w:w="2159" w:type="dxa"/>
          </w:tcPr>
          <w:p w14:paraId="6A9E520D" w14:textId="33EB65C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9" w:author="Author"/>
                <w:rFonts w:cs="Arial"/>
                <w:sz w:val="20"/>
                <w:lang w:val="en-IE"/>
              </w:rPr>
            </w:pPr>
            <w:ins w:id="9230" w:author="Author">
              <w:r w:rsidRPr="00E73B40">
                <w:rPr>
                  <w:rFonts w:cs="Arial"/>
                  <w:sz w:val="20"/>
                  <w:lang w:val="en-IE"/>
                </w:rPr>
                <w:t>-</w:t>
              </w:r>
            </w:ins>
          </w:p>
        </w:tc>
      </w:tr>
      <w:tr w:rsidR="00B302FC" w:rsidRPr="00E73B40" w:rsidDel="004A12A0" w14:paraId="1659389F" w14:textId="68635363" w:rsidTr="004C2E43">
        <w:trPr>
          <w:ins w:id="9231" w:author="Author"/>
          <w:del w:id="9232" w:author="Author"/>
        </w:trPr>
        <w:tc>
          <w:tcPr>
            <w:cnfStyle w:val="001000000000" w:firstRow="0" w:lastRow="0" w:firstColumn="1" w:lastColumn="0" w:oddVBand="0" w:evenVBand="0" w:oddHBand="0" w:evenHBand="0" w:firstRowFirstColumn="0" w:firstRowLastColumn="0" w:lastRowFirstColumn="0" w:lastRowLastColumn="0"/>
            <w:tcW w:w="973" w:type="dxa"/>
          </w:tcPr>
          <w:p w14:paraId="17FC85DE" w14:textId="5E004340" w:rsidR="00B302FC" w:rsidDel="004A12A0" w:rsidRDefault="00B302FC" w:rsidP="004C2E43">
            <w:pPr>
              <w:spacing w:beforeLines="50" w:before="120" w:afterLines="50"/>
              <w:jc w:val="left"/>
              <w:rPr>
                <w:ins w:id="9233" w:author="Author"/>
                <w:del w:id="9234" w:author="Author"/>
                <w:b w:val="0"/>
                <w:sz w:val="20"/>
                <w:lang w:val="en-IE"/>
              </w:rPr>
            </w:pPr>
            <w:ins w:id="9235" w:author="Author">
              <w:del w:id="9236" w:author="Author">
                <w:r w:rsidDel="004A12A0">
                  <w:rPr>
                    <w:b w:val="0"/>
                    <w:sz w:val="20"/>
                    <w:lang w:val="en-IE"/>
                  </w:rPr>
                  <w:delText>24c</w:delText>
                </w:r>
              </w:del>
            </w:ins>
          </w:p>
        </w:tc>
        <w:tc>
          <w:tcPr>
            <w:tcW w:w="1690" w:type="dxa"/>
          </w:tcPr>
          <w:p w14:paraId="4DA852A4" w14:textId="4B20CD13" w:rsidR="00B302FC"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7" w:author="Author"/>
                <w:del w:id="9238" w:author="Author"/>
                <w:rFonts w:cs="Arial"/>
                <w:sz w:val="20"/>
                <w:lang w:val="en-IE"/>
              </w:rPr>
            </w:pPr>
            <w:ins w:id="9239" w:author="Author">
              <w:del w:id="9240" w:author="Author">
                <w:r w:rsidDel="004A12A0">
                  <w:rPr>
                    <w:rFonts w:cs="Arial"/>
                    <w:sz w:val="20"/>
                    <w:lang w:val="en-IE"/>
                  </w:rPr>
                  <w:delText>Rollback balance deductions</w:delText>
                </w:r>
              </w:del>
            </w:ins>
          </w:p>
        </w:tc>
        <w:tc>
          <w:tcPr>
            <w:tcW w:w="1739" w:type="dxa"/>
          </w:tcPr>
          <w:p w14:paraId="4D7731DF" w14:textId="69775FCF"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41" w:author="Author"/>
                <w:del w:id="9242" w:author="Author"/>
                <w:rFonts w:cs="Arial"/>
                <w:sz w:val="20"/>
                <w:lang w:val="en-IE"/>
              </w:rPr>
            </w:pPr>
            <w:ins w:id="9243" w:author="Author">
              <w:del w:id="9244" w:author="Author">
                <w:r w:rsidDel="004A12A0">
                  <w:rPr>
                    <w:rFonts w:cs="Arial"/>
                    <w:sz w:val="20"/>
                    <w:lang w:val="en-IE"/>
                  </w:rPr>
                  <w:delText>RPL</w:delText>
                </w:r>
              </w:del>
            </w:ins>
          </w:p>
        </w:tc>
        <w:tc>
          <w:tcPr>
            <w:tcW w:w="2419" w:type="dxa"/>
          </w:tcPr>
          <w:p w14:paraId="70C11F1C" w14:textId="5002F3A3" w:rsidR="00B302FC" w:rsidRPr="00E73B40" w:rsidDel="004A12A0" w:rsidRDefault="00B302FC" w:rsidP="00D154C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45" w:author="Author"/>
                <w:del w:id="9246" w:author="Author"/>
                <w:rFonts w:cs="Arial"/>
                <w:sz w:val="20"/>
                <w:lang w:val="en-IE"/>
              </w:rPr>
            </w:pPr>
            <w:ins w:id="9247" w:author="Author">
              <w:del w:id="9248" w:author="Author">
                <w:r w:rsidDel="004A12A0">
                  <w:rPr>
                    <w:rFonts w:cs="Arial"/>
                    <w:sz w:val="20"/>
                    <w:lang w:val="en-IE"/>
                  </w:rPr>
                  <w:delText>Rollback the balance deduction.</w:delText>
                </w:r>
              </w:del>
            </w:ins>
          </w:p>
        </w:tc>
        <w:tc>
          <w:tcPr>
            <w:tcW w:w="874" w:type="dxa"/>
          </w:tcPr>
          <w:p w14:paraId="3BD372FA" w14:textId="1C499AB8"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49" w:author="Author"/>
                <w:del w:id="9250" w:author="Author"/>
                <w:rFonts w:cs="Arial"/>
                <w:sz w:val="20"/>
                <w:lang w:val="en-IE"/>
              </w:rPr>
            </w:pPr>
            <w:ins w:id="9251" w:author="Author">
              <w:del w:id="9252" w:author="Author">
                <w:r w:rsidRPr="00E73B40" w:rsidDel="004A12A0">
                  <w:rPr>
                    <w:rFonts w:cs="Arial"/>
                    <w:sz w:val="20"/>
                    <w:lang w:val="en-IE"/>
                  </w:rPr>
                  <w:delText>Sync</w:delText>
                </w:r>
              </w:del>
            </w:ins>
          </w:p>
        </w:tc>
        <w:tc>
          <w:tcPr>
            <w:tcW w:w="2159" w:type="dxa"/>
          </w:tcPr>
          <w:p w14:paraId="39EEB9C3" w14:textId="4EC14AE7"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53" w:author="Author"/>
                <w:del w:id="9254" w:author="Author"/>
                <w:rFonts w:cs="Arial"/>
                <w:sz w:val="20"/>
                <w:lang w:val="en-IE"/>
              </w:rPr>
            </w:pPr>
            <w:ins w:id="9255" w:author="Author">
              <w:del w:id="9256" w:author="Author">
                <w:r w:rsidRPr="00E73B40" w:rsidDel="004A12A0">
                  <w:rPr>
                    <w:rFonts w:cs="Arial"/>
                    <w:sz w:val="20"/>
                    <w:lang w:val="en-IE"/>
                  </w:rPr>
                  <w:delText>-</w:delText>
                </w:r>
              </w:del>
            </w:ins>
          </w:p>
        </w:tc>
      </w:tr>
    </w:tbl>
    <w:p w14:paraId="4D43C53C" w14:textId="77777777" w:rsidR="00953123" w:rsidRPr="00E73B40" w:rsidRDefault="00953123" w:rsidP="00953123">
      <w:pPr>
        <w:tabs>
          <w:tab w:val="clear" w:pos="567"/>
        </w:tabs>
        <w:spacing w:before="0" w:after="0"/>
        <w:jc w:val="left"/>
        <w:rPr>
          <w:ins w:id="9257" w:author="Author"/>
          <w:lang w:val="en-IE"/>
        </w:rPr>
      </w:pPr>
    </w:p>
    <w:p w14:paraId="3BF279DF" w14:textId="77777777" w:rsidR="00953123" w:rsidRPr="00E73B40" w:rsidRDefault="00953123" w:rsidP="00953123">
      <w:pPr>
        <w:tabs>
          <w:tab w:val="clear" w:pos="567"/>
        </w:tabs>
        <w:spacing w:before="0" w:after="0"/>
        <w:jc w:val="left"/>
        <w:rPr>
          <w:ins w:id="9258" w:author="Author"/>
          <w:b/>
          <w:lang w:val="en-IE"/>
        </w:rPr>
      </w:pPr>
    </w:p>
    <w:p w14:paraId="079875E7" w14:textId="4AD2F9C8" w:rsidR="00036FCF" w:rsidRPr="00E73B40" w:rsidRDefault="00036FCF" w:rsidP="00036FCF">
      <w:pPr>
        <w:pStyle w:val="Heading3"/>
        <w:rPr>
          <w:lang w:val="en-IE"/>
        </w:rPr>
      </w:pPr>
      <w:bookmarkStart w:id="9259" w:name="_Toc471232980"/>
      <w:r w:rsidRPr="00E73B40">
        <w:rPr>
          <w:lang w:val="en-IE"/>
        </w:rPr>
        <w:t xml:space="preserve">BS #2: Subscribe a </w:t>
      </w:r>
      <w:r w:rsidR="003E33DD" w:rsidRPr="00E73B40">
        <w:rPr>
          <w:lang w:val="en-IE"/>
        </w:rPr>
        <w:t>fixed or convergent</w:t>
      </w:r>
      <w:r w:rsidRPr="00E73B40">
        <w:rPr>
          <w:lang w:val="en-IE"/>
        </w:rPr>
        <w:t xml:space="preserve"> offer</w:t>
      </w:r>
      <w:bookmarkEnd w:id="9259"/>
    </w:p>
    <w:tbl>
      <w:tblPr>
        <w:tblStyle w:val="CelFocus"/>
        <w:tblW w:w="9991" w:type="dxa"/>
        <w:tblLayout w:type="fixed"/>
        <w:tblLook w:val="04A0" w:firstRow="1" w:lastRow="0" w:firstColumn="1" w:lastColumn="0" w:noHBand="0" w:noVBand="1"/>
      </w:tblPr>
      <w:tblGrid>
        <w:gridCol w:w="830"/>
        <w:gridCol w:w="1573"/>
        <w:gridCol w:w="1533"/>
        <w:gridCol w:w="2835"/>
        <w:gridCol w:w="992"/>
        <w:gridCol w:w="2228"/>
      </w:tblGrid>
      <w:tr w:rsidR="00036FCF" w:rsidRPr="00E73B40" w14:paraId="3154CAC2" w14:textId="77777777" w:rsidTr="004610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0" w:type="dxa"/>
            <w:shd w:val="clear" w:color="auto" w:fill="694F69"/>
          </w:tcPr>
          <w:p w14:paraId="7EEFD862"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573" w:type="dxa"/>
            <w:shd w:val="clear" w:color="auto" w:fill="694F69"/>
          </w:tcPr>
          <w:p w14:paraId="524D3404"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533" w:type="dxa"/>
            <w:shd w:val="clear" w:color="auto" w:fill="694F69"/>
          </w:tcPr>
          <w:p w14:paraId="76D1669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835" w:type="dxa"/>
            <w:shd w:val="clear" w:color="auto" w:fill="694F69"/>
          </w:tcPr>
          <w:p w14:paraId="5A590F8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92" w:type="dxa"/>
            <w:shd w:val="clear" w:color="auto" w:fill="694F69"/>
          </w:tcPr>
          <w:p w14:paraId="25B5D79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4C1D312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228" w:type="dxa"/>
            <w:shd w:val="clear" w:color="auto" w:fill="694F69"/>
          </w:tcPr>
          <w:p w14:paraId="16F432FD"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3F5EB5" w:rsidRPr="00E73B40" w14:paraId="307DB77A" w14:textId="77777777" w:rsidTr="00461042">
        <w:trPr>
          <w:ins w:id="9260" w:author="Author"/>
        </w:trPr>
        <w:tc>
          <w:tcPr>
            <w:cnfStyle w:val="001000000000" w:firstRow="0" w:lastRow="0" w:firstColumn="1" w:lastColumn="0" w:oddVBand="0" w:evenVBand="0" w:oddHBand="0" w:evenHBand="0" w:firstRowFirstColumn="0" w:firstRowLastColumn="0" w:lastRowFirstColumn="0" w:lastRowLastColumn="0"/>
            <w:tcW w:w="830" w:type="dxa"/>
          </w:tcPr>
          <w:p w14:paraId="656D2A27" w14:textId="5797C570" w:rsidR="003F5EB5" w:rsidRPr="00A63FFC" w:rsidRDefault="003F5EB5" w:rsidP="007A1D87">
            <w:pPr>
              <w:spacing w:beforeLines="50" w:before="120" w:afterLines="50"/>
              <w:jc w:val="left"/>
              <w:rPr>
                <w:ins w:id="9261" w:author="Author"/>
                <w:b w:val="0"/>
                <w:sz w:val="20"/>
                <w:lang w:val="en-IE"/>
              </w:rPr>
            </w:pPr>
            <w:ins w:id="9262" w:author="Author">
              <w:r>
                <w:rPr>
                  <w:b w:val="0"/>
                  <w:sz w:val="20"/>
                  <w:lang w:val="en-IE"/>
                </w:rPr>
                <w:t>1c</w:t>
              </w:r>
            </w:ins>
          </w:p>
        </w:tc>
        <w:tc>
          <w:tcPr>
            <w:tcW w:w="1573" w:type="dxa"/>
          </w:tcPr>
          <w:p w14:paraId="27F715F4" w14:textId="747E425C"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63" w:author="Author"/>
                <w:rFonts w:cs="Arial"/>
                <w:sz w:val="20"/>
                <w:lang w:val="en-IE"/>
              </w:rPr>
            </w:pPr>
            <w:ins w:id="9264" w:author="Author">
              <w:r>
                <w:rPr>
                  <w:rFonts w:cs="Arial"/>
                  <w:sz w:val="20"/>
                  <w:lang w:val="en-IE"/>
                </w:rPr>
                <w:t>Get Loyalty Points</w:t>
              </w:r>
            </w:ins>
          </w:p>
        </w:tc>
        <w:tc>
          <w:tcPr>
            <w:tcW w:w="1533" w:type="dxa"/>
          </w:tcPr>
          <w:p w14:paraId="4D11E7D0" w14:textId="2AC4BA1C"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65" w:author="Author"/>
                <w:rFonts w:cs="Arial"/>
                <w:sz w:val="20"/>
                <w:lang w:val="en-IE"/>
              </w:rPr>
            </w:pPr>
            <w:ins w:id="9266" w:author="Author">
              <w:r w:rsidRPr="00E73B40">
                <w:rPr>
                  <w:rFonts w:cs="Arial"/>
                  <w:sz w:val="20"/>
                  <w:lang w:val="en-IE"/>
                </w:rPr>
                <w:t>CherryPoints</w:t>
              </w:r>
            </w:ins>
          </w:p>
        </w:tc>
        <w:tc>
          <w:tcPr>
            <w:tcW w:w="2835" w:type="dxa"/>
          </w:tcPr>
          <w:p w14:paraId="42F6FCEA" w14:textId="7A62A750"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67" w:author="Author"/>
                <w:rFonts w:cs="Arial"/>
                <w:sz w:val="20"/>
                <w:lang w:val="en-IE"/>
              </w:rPr>
            </w:pPr>
            <w:ins w:id="9268" w:author="Author">
              <w:r>
                <w:rPr>
                  <w:rFonts w:cs="Arial"/>
                  <w:sz w:val="20"/>
                  <w:lang w:val="en-IE"/>
                </w:rPr>
                <w:t>Get Loyalty</w:t>
              </w:r>
              <w:r w:rsidRPr="00E73B40">
                <w:rPr>
                  <w:rFonts w:cs="Arial"/>
                  <w:sz w:val="20"/>
                  <w:lang w:val="en-IE"/>
                </w:rPr>
                <w:t xml:space="preserve"> points</w:t>
              </w:r>
              <w:r>
                <w:rPr>
                  <w:rFonts w:cs="Arial"/>
                  <w:sz w:val="20"/>
                  <w:lang w:val="en-IE"/>
                </w:rPr>
                <w:t xml:space="preserve"> of a given </w:t>
              </w:r>
              <w:r w:rsidR="001A305A">
                <w:rPr>
                  <w:rFonts w:cs="Arial"/>
                  <w:sz w:val="20"/>
                  <w:lang w:val="en-IE"/>
                </w:rPr>
                <w:t>subscription</w:t>
              </w:r>
              <w:r>
                <w:rPr>
                  <w:rFonts w:cs="Arial"/>
                  <w:sz w:val="20"/>
                  <w:lang w:val="en-IE"/>
                </w:rPr>
                <w:t>.</w:t>
              </w:r>
            </w:ins>
          </w:p>
        </w:tc>
        <w:tc>
          <w:tcPr>
            <w:tcW w:w="992" w:type="dxa"/>
          </w:tcPr>
          <w:p w14:paraId="18517B7F" w14:textId="0E30BD63"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69" w:author="Author"/>
                <w:rFonts w:cs="Arial"/>
                <w:sz w:val="20"/>
                <w:lang w:val="en-IE"/>
              </w:rPr>
            </w:pPr>
            <w:ins w:id="9270" w:author="Author">
              <w:r w:rsidRPr="00E73B40">
                <w:rPr>
                  <w:rFonts w:cs="Arial"/>
                  <w:sz w:val="20"/>
                  <w:lang w:val="en-IE"/>
                </w:rPr>
                <w:t>Sync</w:t>
              </w:r>
            </w:ins>
          </w:p>
        </w:tc>
        <w:tc>
          <w:tcPr>
            <w:tcW w:w="2228" w:type="dxa"/>
          </w:tcPr>
          <w:p w14:paraId="08FB6C7D" w14:textId="7EDE43F8"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1" w:author="Author"/>
                <w:rFonts w:cs="Arial"/>
                <w:sz w:val="20"/>
                <w:lang w:val="en-IE"/>
              </w:rPr>
            </w:pPr>
            <w:ins w:id="9272" w:author="Author">
              <w:r w:rsidRPr="00E73B40">
                <w:rPr>
                  <w:rFonts w:cs="Arial"/>
                  <w:sz w:val="20"/>
                  <w:lang w:val="en-IE"/>
                </w:rPr>
                <w:t>-</w:t>
              </w:r>
            </w:ins>
          </w:p>
        </w:tc>
      </w:tr>
      <w:tr w:rsidR="003F5EB5" w:rsidRPr="00E73B40" w14:paraId="777F1DCF" w14:textId="77777777" w:rsidTr="00461042">
        <w:trPr>
          <w:ins w:id="9273" w:author="Author"/>
        </w:trPr>
        <w:tc>
          <w:tcPr>
            <w:cnfStyle w:val="001000000000" w:firstRow="0" w:lastRow="0" w:firstColumn="1" w:lastColumn="0" w:oddVBand="0" w:evenVBand="0" w:oddHBand="0" w:evenHBand="0" w:firstRowFirstColumn="0" w:firstRowLastColumn="0" w:lastRowFirstColumn="0" w:lastRowLastColumn="0"/>
            <w:tcW w:w="830" w:type="dxa"/>
          </w:tcPr>
          <w:p w14:paraId="7D396D6B" w14:textId="13C9C59B" w:rsidR="003F5EB5" w:rsidRDefault="003F5EB5" w:rsidP="007A1D87">
            <w:pPr>
              <w:spacing w:beforeLines="50" w:before="120" w:afterLines="50"/>
              <w:jc w:val="left"/>
              <w:rPr>
                <w:ins w:id="9274" w:author="Author"/>
                <w:sz w:val="20"/>
                <w:lang w:val="en-IE"/>
              </w:rPr>
            </w:pPr>
            <w:ins w:id="9275" w:author="Author">
              <w:r w:rsidRPr="00A63FFC">
                <w:rPr>
                  <w:b w:val="0"/>
                  <w:sz w:val="20"/>
                  <w:lang w:val="en-IE"/>
                </w:rPr>
                <w:t>1e</w:t>
              </w:r>
            </w:ins>
          </w:p>
        </w:tc>
        <w:tc>
          <w:tcPr>
            <w:tcW w:w="1573" w:type="dxa"/>
          </w:tcPr>
          <w:p w14:paraId="1F2796FD" w14:textId="423D2E0D"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6" w:author="Author"/>
                <w:rFonts w:cs="Arial"/>
                <w:sz w:val="20"/>
                <w:lang w:val="en-IE"/>
              </w:rPr>
            </w:pPr>
            <w:ins w:id="9277" w:author="Author">
              <w:r>
                <w:rPr>
                  <w:rFonts w:cs="Arial"/>
                  <w:sz w:val="20"/>
                  <w:lang w:val="en-IE"/>
                </w:rPr>
                <w:t>Validate pending orders</w:t>
              </w:r>
            </w:ins>
          </w:p>
        </w:tc>
        <w:tc>
          <w:tcPr>
            <w:tcW w:w="1533" w:type="dxa"/>
          </w:tcPr>
          <w:p w14:paraId="4CD817CA" w14:textId="4720383E"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8" w:author="Author"/>
                <w:rFonts w:cs="Arial"/>
                <w:sz w:val="20"/>
                <w:lang w:val="en-IE"/>
              </w:rPr>
            </w:pPr>
            <w:ins w:id="9279" w:author="Author">
              <w:r>
                <w:rPr>
                  <w:rFonts w:cs="Arial"/>
                  <w:sz w:val="20"/>
                  <w:lang w:val="en-IE"/>
                </w:rPr>
                <w:t>OMS</w:t>
              </w:r>
            </w:ins>
          </w:p>
        </w:tc>
        <w:tc>
          <w:tcPr>
            <w:tcW w:w="2835" w:type="dxa"/>
          </w:tcPr>
          <w:p w14:paraId="19157CD9" w14:textId="3A1A8701"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0" w:author="Author"/>
                <w:rFonts w:cs="Arial"/>
                <w:sz w:val="20"/>
                <w:lang w:val="en-IE"/>
              </w:rPr>
            </w:pPr>
            <w:ins w:id="9281" w:author="Author">
              <w:r>
                <w:rPr>
                  <w:rFonts w:cs="Arial"/>
                  <w:sz w:val="20"/>
                  <w:lang w:val="en-IE"/>
                </w:rPr>
                <w:t>Get orders for respective customer. Used to validate existence of pending orders.</w:t>
              </w:r>
            </w:ins>
          </w:p>
        </w:tc>
        <w:tc>
          <w:tcPr>
            <w:tcW w:w="992" w:type="dxa"/>
          </w:tcPr>
          <w:p w14:paraId="686349DA" w14:textId="26B9FB18"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2" w:author="Author"/>
                <w:rFonts w:cs="Arial"/>
                <w:sz w:val="20"/>
                <w:lang w:val="en-IE"/>
              </w:rPr>
            </w:pPr>
            <w:ins w:id="9283" w:author="Author">
              <w:r>
                <w:rPr>
                  <w:rFonts w:cs="Arial"/>
                  <w:sz w:val="20"/>
                  <w:lang w:val="en-IE"/>
                </w:rPr>
                <w:t>Sync</w:t>
              </w:r>
            </w:ins>
          </w:p>
        </w:tc>
        <w:tc>
          <w:tcPr>
            <w:tcW w:w="2228" w:type="dxa"/>
          </w:tcPr>
          <w:p w14:paraId="441512CD" w14:textId="47E2975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4" w:author="Author"/>
                <w:rFonts w:cs="Arial"/>
                <w:sz w:val="20"/>
                <w:lang w:val="en-IE"/>
              </w:rPr>
            </w:pPr>
            <w:ins w:id="9285" w:author="Author">
              <w:r>
                <w:rPr>
                  <w:rFonts w:cs="Arial"/>
                  <w:sz w:val="20"/>
                  <w:lang w:val="en-IE"/>
                </w:rPr>
                <w:t>-</w:t>
              </w:r>
            </w:ins>
          </w:p>
        </w:tc>
      </w:tr>
      <w:tr w:rsidR="003F5EB5" w:rsidRPr="00E73B40" w14:paraId="3DF55010" w14:textId="77777777" w:rsidTr="00461042">
        <w:trPr>
          <w:ins w:id="9286" w:author="Author"/>
        </w:trPr>
        <w:tc>
          <w:tcPr>
            <w:cnfStyle w:val="001000000000" w:firstRow="0" w:lastRow="0" w:firstColumn="1" w:lastColumn="0" w:oddVBand="0" w:evenVBand="0" w:oddHBand="0" w:evenHBand="0" w:firstRowFirstColumn="0" w:firstRowLastColumn="0" w:lastRowFirstColumn="0" w:lastRowLastColumn="0"/>
            <w:tcW w:w="830" w:type="dxa"/>
          </w:tcPr>
          <w:p w14:paraId="6817ADBA" w14:textId="33AB6F1D" w:rsidR="003F5EB5" w:rsidRDefault="003F5EB5" w:rsidP="007A1D87">
            <w:pPr>
              <w:spacing w:beforeLines="50" w:before="120" w:afterLines="50"/>
              <w:jc w:val="left"/>
              <w:rPr>
                <w:ins w:id="9287" w:author="Author"/>
                <w:sz w:val="20"/>
                <w:lang w:val="en-IE"/>
              </w:rPr>
            </w:pPr>
            <w:ins w:id="9288" w:author="Author">
              <w:r>
                <w:rPr>
                  <w:b w:val="0"/>
                  <w:sz w:val="20"/>
                  <w:lang w:val="en-IE"/>
                </w:rPr>
                <w:t>3b</w:t>
              </w:r>
            </w:ins>
          </w:p>
        </w:tc>
        <w:tc>
          <w:tcPr>
            <w:tcW w:w="1573" w:type="dxa"/>
          </w:tcPr>
          <w:p w14:paraId="6F70A0F1" w14:textId="0CE0FA2B"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9" w:author="Author"/>
                <w:rFonts w:cs="Arial"/>
                <w:sz w:val="20"/>
                <w:lang w:val="en-IE"/>
              </w:rPr>
            </w:pPr>
            <w:ins w:id="9290" w:author="Author">
              <w:r w:rsidRPr="00E73B40">
                <w:rPr>
                  <w:rFonts w:cs="Arial"/>
                  <w:sz w:val="20"/>
                  <w:lang w:val="en-IE"/>
                </w:rPr>
                <w:t xml:space="preserve">Create </w:t>
              </w:r>
              <w:r>
                <w:rPr>
                  <w:rFonts w:cs="Arial"/>
                  <w:sz w:val="20"/>
                  <w:lang w:val="en-IE"/>
                </w:rPr>
                <w:t>Billing Customer and B</w:t>
              </w:r>
              <w:r w:rsidRPr="00E73B40">
                <w:rPr>
                  <w:rFonts w:cs="Arial"/>
                  <w:sz w:val="20"/>
                  <w:lang w:val="en-IE"/>
                </w:rPr>
                <w:t xml:space="preserve">illing </w:t>
              </w:r>
              <w:r>
                <w:rPr>
                  <w:rFonts w:cs="Arial"/>
                  <w:sz w:val="20"/>
                  <w:lang w:val="en-IE"/>
                </w:rPr>
                <w:t>profile</w:t>
              </w:r>
            </w:ins>
          </w:p>
        </w:tc>
        <w:tc>
          <w:tcPr>
            <w:tcW w:w="1533" w:type="dxa"/>
          </w:tcPr>
          <w:p w14:paraId="4EDB3EBA" w14:textId="52D27AE2"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1" w:author="Author"/>
                <w:rFonts w:cs="Arial"/>
                <w:sz w:val="20"/>
                <w:lang w:val="en-IE"/>
              </w:rPr>
            </w:pPr>
            <w:ins w:id="9292" w:author="Author">
              <w:r w:rsidRPr="00E73B40">
                <w:rPr>
                  <w:rFonts w:cs="Arial"/>
                  <w:sz w:val="20"/>
                  <w:lang w:val="en-IE"/>
                </w:rPr>
                <w:t>CRM</w:t>
              </w:r>
            </w:ins>
          </w:p>
        </w:tc>
        <w:tc>
          <w:tcPr>
            <w:tcW w:w="2835" w:type="dxa"/>
          </w:tcPr>
          <w:p w14:paraId="4C02451A" w14:textId="6FC117A6"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3" w:author="Author"/>
                <w:rFonts w:cs="Arial"/>
                <w:sz w:val="20"/>
                <w:lang w:val="en-IE"/>
              </w:rPr>
            </w:pPr>
            <w:ins w:id="9294" w:author="Author">
              <w:r w:rsidRPr="00E73B40">
                <w:rPr>
                  <w:rFonts w:cs="Arial"/>
                  <w:sz w:val="20"/>
                  <w:lang w:val="en-IE"/>
                </w:rPr>
                <w:t>Create a new billing customer</w:t>
              </w:r>
              <w:r>
                <w:rPr>
                  <w:rFonts w:cs="Arial"/>
                  <w:sz w:val="20"/>
                  <w:lang w:val="en-IE"/>
                </w:rPr>
                <w:t xml:space="preserve"> and a new billing profile associated to this customer</w:t>
              </w:r>
            </w:ins>
          </w:p>
        </w:tc>
        <w:tc>
          <w:tcPr>
            <w:tcW w:w="992" w:type="dxa"/>
          </w:tcPr>
          <w:p w14:paraId="0E21E6FE" w14:textId="5DB53C8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5" w:author="Author"/>
                <w:rFonts w:cs="Arial"/>
                <w:sz w:val="20"/>
                <w:lang w:val="en-IE"/>
              </w:rPr>
            </w:pPr>
            <w:ins w:id="9296" w:author="Author">
              <w:r w:rsidRPr="00E73B40">
                <w:rPr>
                  <w:rFonts w:cs="Arial"/>
                  <w:sz w:val="20"/>
                  <w:lang w:val="en-IE"/>
                </w:rPr>
                <w:t>Sync</w:t>
              </w:r>
            </w:ins>
          </w:p>
        </w:tc>
        <w:tc>
          <w:tcPr>
            <w:tcW w:w="2228" w:type="dxa"/>
          </w:tcPr>
          <w:p w14:paraId="45A74B01" w14:textId="30C541F6" w:rsidR="003F5EB5" w:rsidRPr="00E73B40" w:rsidRDefault="003F5EB5"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7" w:author="Author"/>
                <w:rFonts w:cs="Arial"/>
                <w:sz w:val="20"/>
                <w:lang w:val="en-IE"/>
              </w:rPr>
            </w:pPr>
            <w:ins w:id="9298" w:author="Author">
              <w:r w:rsidRPr="00E73B40">
                <w:rPr>
                  <w:rFonts w:cs="Arial"/>
                  <w:sz w:val="20"/>
                  <w:lang w:val="en-IE"/>
                </w:rPr>
                <w:t>-</w:t>
              </w:r>
            </w:ins>
          </w:p>
        </w:tc>
      </w:tr>
      <w:tr w:rsidR="003F5EB5" w:rsidRPr="00E73B40" w14:paraId="4DAD7B11"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17C0CB7E" w14:textId="0A69105F" w:rsidR="003F5EB5" w:rsidRDefault="003F5EB5" w:rsidP="007A1D87">
            <w:pPr>
              <w:spacing w:beforeLines="50" w:before="120" w:afterLines="50"/>
              <w:jc w:val="left"/>
              <w:rPr>
                <w:ins w:id="9299" w:author="Author"/>
                <w:b w:val="0"/>
                <w:sz w:val="20"/>
                <w:lang w:val="en-IE"/>
              </w:rPr>
            </w:pPr>
            <w:r>
              <w:rPr>
                <w:b w:val="0"/>
                <w:sz w:val="20"/>
                <w:lang w:val="en-IE"/>
              </w:rPr>
              <w:t>4</w:t>
            </w:r>
            <w:r w:rsidRPr="00E73B40">
              <w:rPr>
                <w:b w:val="0"/>
                <w:sz w:val="20"/>
                <w:lang w:val="en-IE"/>
              </w:rPr>
              <w:t>b</w:t>
            </w:r>
          </w:p>
          <w:p w14:paraId="67FC80CE" w14:textId="77777777" w:rsidR="00E311D6" w:rsidRDefault="00E311D6" w:rsidP="007A1D87">
            <w:pPr>
              <w:spacing w:beforeLines="50" w:before="120" w:afterLines="50"/>
              <w:jc w:val="left"/>
              <w:rPr>
                <w:b w:val="0"/>
                <w:sz w:val="20"/>
                <w:lang w:val="en-IE"/>
              </w:rPr>
            </w:pPr>
            <w:r>
              <w:rPr>
                <w:b w:val="0"/>
                <w:sz w:val="20"/>
                <w:lang w:val="en-IE"/>
              </w:rPr>
              <w:t>4e</w:t>
            </w:r>
          </w:p>
          <w:p w14:paraId="5CE64EC7" w14:textId="7BA5CB73" w:rsidR="00E311D6" w:rsidRDefault="00E311D6" w:rsidP="007A1D87">
            <w:pPr>
              <w:spacing w:beforeLines="50" w:before="120" w:afterLines="50"/>
              <w:jc w:val="left"/>
              <w:rPr>
                <w:b w:val="0"/>
                <w:sz w:val="20"/>
                <w:lang w:val="en-IE"/>
              </w:rPr>
            </w:pPr>
            <w:r>
              <w:rPr>
                <w:b w:val="0"/>
                <w:sz w:val="20"/>
                <w:lang w:val="en-IE"/>
              </w:rPr>
              <w:t>4f</w:t>
            </w:r>
          </w:p>
          <w:p w14:paraId="453D2154" w14:textId="608E5CDD" w:rsidR="00BA13E7" w:rsidRPr="00E73B40" w:rsidDel="00E311D6" w:rsidRDefault="00BA13E7" w:rsidP="007A1D87">
            <w:pPr>
              <w:spacing w:beforeLines="50" w:before="120" w:afterLines="50"/>
              <w:jc w:val="left"/>
              <w:rPr>
                <w:del w:id="9300" w:author="Author"/>
                <w:b w:val="0"/>
                <w:sz w:val="20"/>
                <w:lang w:val="en-IE"/>
              </w:rPr>
            </w:pPr>
            <w:ins w:id="9301" w:author="Author">
              <w:del w:id="9302" w:author="Author">
                <w:r w:rsidDel="00E311D6">
                  <w:rPr>
                    <w:b w:val="0"/>
                    <w:sz w:val="20"/>
                    <w:lang w:val="en-IE"/>
                  </w:rPr>
                  <w:delText>4</w:delText>
                </w:r>
                <w:r w:rsidDel="00FE0E4E">
                  <w:rPr>
                    <w:b w:val="0"/>
                    <w:sz w:val="20"/>
                    <w:lang w:val="en-IE"/>
                  </w:rPr>
                  <w:delText>d</w:delText>
                </w:r>
              </w:del>
            </w:ins>
          </w:p>
          <w:p w14:paraId="1CF34CD2" w14:textId="508D726F" w:rsidR="003F5EB5" w:rsidRPr="00E73B40" w:rsidRDefault="003F5EB5" w:rsidP="00E311D6">
            <w:pPr>
              <w:spacing w:beforeLines="50" w:before="120" w:afterLines="50"/>
              <w:jc w:val="left"/>
              <w:rPr>
                <w:b w:val="0"/>
                <w:sz w:val="20"/>
                <w:lang w:val="en-IE"/>
              </w:rPr>
            </w:pPr>
            <w:del w:id="9303" w:author="Author">
              <w:r w:rsidDel="00E311D6">
                <w:rPr>
                  <w:b w:val="0"/>
                  <w:sz w:val="20"/>
                  <w:lang w:val="en-IE"/>
                </w:rPr>
                <w:delText>4</w:delText>
              </w:r>
              <w:r w:rsidRPr="00E73B40" w:rsidDel="00FE0E4E">
                <w:rPr>
                  <w:b w:val="0"/>
                  <w:sz w:val="20"/>
                  <w:lang w:val="en-IE"/>
                </w:rPr>
                <w:delText>e</w:delText>
              </w:r>
            </w:del>
          </w:p>
        </w:tc>
        <w:tc>
          <w:tcPr>
            <w:tcW w:w="1573" w:type="dxa"/>
          </w:tcPr>
          <w:p w14:paraId="3CD6CDAF" w14:textId="0B5B356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Search available phone numbers</w:t>
            </w:r>
          </w:p>
        </w:tc>
        <w:tc>
          <w:tcPr>
            <w:tcW w:w="1533" w:type="dxa"/>
          </w:tcPr>
          <w:p w14:paraId="179D91A9" w14:textId="48B7A431" w:rsidR="003F5EB5" w:rsidRPr="00E73B40"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A</w:t>
            </w:r>
            <w:r w:rsidRPr="00E73B40">
              <w:rPr>
                <w:rFonts w:cs="Arial"/>
                <w:sz w:val="20"/>
                <w:lang w:val="en-IE"/>
              </w:rPr>
              <w:t>SRM</w:t>
            </w:r>
          </w:p>
        </w:tc>
        <w:tc>
          <w:tcPr>
            <w:tcW w:w="2835" w:type="dxa"/>
          </w:tcPr>
          <w:p w14:paraId="12E9C721" w14:textId="534E6F4F" w:rsidR="003F5EB5" w:rsidRPr="00E73B40" w:rsidRDefault="003F5EB5" w:rsidP="00E311D6">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available phone numbers</w:t>
            </w:r>
          </w:p>
        </w:tc>
        <w:tc>
          <w:tcPr>
            <w:tcW w:w="992" w:type="dxa"/>
          </w:tcPr>
          <w:p w14:paraId="2D890273" w14:textId="0D35EB3F"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228" w:type="dxa"/>
          </w:tcPr>
          <w:p w14:paraId="7C2FB7DC" w14:textId="688E9305"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3F5EB5" w:rsidRPr="00E73B40" w14:paraId="7F43D908"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72134A0D" w14:textId="4D934933" w:rsidR="003F5EB5" w:rsidRPr="00E73B40" w:rsidDel="00554686" w:rsidRDefault="003F5EB5" w:rsidP="007A1D87">
            <w:pPr>
              <w:spacing w:beforeLines="50" w:before="120" w:afterLines="50"/>
              <w:jc w:val="left"/>
              <w:rPr>
                <w:del w:id="9304" w:author="Author"/>
                <w:b w:val="0"/>
                <w:sz w:val="20"/>
                <w:lang w:val="en-IE"/>
              </w:rPr>
            </w:pPr>
            <w:r>
              <w:rPr>
                <w:b w:val="0"/>
                <w:sz w:val="20"/>
                <w:lang w:val="en-IE"/>
              </w:rPr>
              <w:lastRenderedPageBreak/>
              <w:t>4</w:t>
            </w:r>
            <w:r w:rsidRPr="00E73B40">
              <w:rPr>
                <w:b w:val="0"/>
                <w:sz w:val="20"/>
                <w:lang w:val="en-IE"/>
              </w:rPr>
              <w:t>c</w:t>
            </w:r>
          </w:p>
          <w:p w14:paraId="135716AB" w14:textId="266C046B" w:rsidR="003F5EB5" w:rsidRPr="00E73B40" w:rsidRDefault="003F5EB5" w:rsidP="007A1D87">
            <w:pPr>
              <w:spacing w:beforeLines="50" w:before="120" w:afterLines="50"/>
              <w:jc w:val="left"/>
              <w:rPr>
                <w:b w:val="0"/>
                <w:sz w:val="20"/>
                <w:lang w:val="en-IE"/>
              </w:rPr>
            </w:pPr>
            <w:del w:id="9305" w:author="Author">
              <w:r w:rsidDel="00554686">
                <w:rPr>
                  <w:b w:val="0"/>
                  <w:sz w:val="20"/>
                  <w:lang w:val="en-IE"/>
                </w:rPr>
                <w:delText>4</w:delText>
              </w:r>
              <w:r w:rsidRPr="00E73B40" w:rsidDel="00554686">
                <w:rPr>
                  <w:b w:val="0"/>
                  <w:sz w:val="20"/>
                  <w:lang w:val="en-IE"/>
                </w:rPr>
                <w:delText>f</w:delText>
              </w:r>
            </w:del>
          </w:p>
        </w:tc>
        <w:tc>
          <w:tcPr>
            <w:tcW w:w="1573" w:type="dxa"/>
          </w:tcPr>
          <w:p w14:paraId="0F0D4948" w14:textId="7F94CD0A"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Reserve phone number</w:t>
            </w:r>
          </w:p>
        </w:tc>
        <w:tc>
          <w:tcPr>
            <w:tcW w:w="1533" w:type="dxa"/>
          </w:tcPr>
          <w:p w14:paraId="0BC11A9D" w14:textId="4822B887" w:rsidR="003F5EB5" w:rsidRPr="00E73B40"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A</w:t>
            </w:r>
            <w:r w:rsidRPr="00E73B40">
              <w:rPr>
                <w:rFonts w:cs="Arial"/>
                <w:sz w:val="20"/>
                <w:lang w:val="en-IE"/>
              </w:rPr>
              <w:t>SRM</w:t>
            </w:r>
          </w:p>
        </w:tc>
        <w:tc>
          <w:tcPr>
            <w:tcW w:w="2835" w:type="dxa"/>
          </w:tcPr>
          <w:p w14:paraId="0A26A925" w14:textId="0EF7CCD2"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Reserve phone number to a given customer (ex: when buying a new phone and SIM)</w:t>
            </w:r>
          </w:p>
        </w:tc>
        <w:tc>
          <w:tcPr>
            <w:tcW w:w="992" w:type="dxa"/>
          </w:tcPr>
          <w:p w14:paraId="08339516" w14:textId="53795D6B"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228" w:type="dxa"/>
          </w:tcPr>
          <w:p w14:paraId="3DEB19A6" w14:textId="7201B67F"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FE0E4E" w:rsidRPr="00E73B40" w14:paraId="62B11E79" w14:textId="77777777" w:rsidTr="00461042">
        <w:trPr>
          <w:ins w:id="9306" w:author="Author"/>
        </w:trPr>
        <w:tc>
          <w:tcPr>
            <w:cnfStyle w:val="001000000000" w:firstRow="0" w:lastRow="0" w:firstColumn="1" w:lastColumn="0" w:oddVBand="0" w:evenVBand="0" w:oddHBand="0" w:evenHBand="0" w:firstRowFirstColumn="0" w:firstRowLastColumn="0" w:lastRowFirstColumn="0" w:lastRowLastColumn="0"/>
            <w:tcW w:w="830" w:type="dxa"/>
          </w:tcPr>
          <w:p w14:paraId="15FE62D4" w14:textId="465A0FDE" w:rsidR="00FE0E4E" w:rsidRDefault="00FE0E4E" w:rsidP="007A1D87">
            <w:pPr>
              <w:spacing w:beforeLines="50" w:before="120" w:afterLines="50"/>
              <w:jc w:val="left"/>
              <w:rPr>
                <w:ins w:id="9307" w:author="Author"/>
                <w:b w:val="0"/>
                <w:sz w:val="20"/>
                <w:lang w:val="en-IE"/>
              </w:rPr>
            </w:pPr>
            <w:ins w:id="9308" w:author="Author">
              <w:r>
                <w:rPr>
                  <w:b w:val="0"/>
                  <w:sz w:val="20"/>
                  <w:lang w:val="en-IE"/>
                </w:rPr>
                <w:t>4d</w:t>
              </w:r>
            </w:ins>
          </w:p>
          <w:p w14:paraId="5B221A5C" w14:textId="77777777" w:rsidR="00E311D6" w:rsidRDefault="00E311D6" w:rsidP="007A1D87">
            <w:pPr>
              <w:spacing w:beforeLines="50" w:before="120" w:afterLines="50"/>
              <w:jc w:val="left"/>
              <w:rPr>
                <w:ins w:id="9309" w:author="Author"/>
                <w:b w:val="0"/>
                <w:sz w:val="20"/>
                <w:lang w:val="en-IE"/>
              </w:rPr>
            </w:pPr>
            <w:ins w:id="9310" w:author="Author">
              <w:r>
                <w:rPr>
                  <w:b w:val="0"/>
                  <w:sz w:val="20"/>
                  <w:lang w:val="en-IE"/>
                </w:rPr>
                <w:t>4e</w:t>
              </w:r>
            </w:ins>
          </w:p>
          <w:p w14:paraId="28A21ED0" w14:textId="081F8654" w:rsidR="00E311D6" w:rsidRDefault="00E311D6" w:rsidP="007A1D87">
            <w:pPr>
              <w:spacing w:beforeLines="50" w:before="120" w:afterLines="50"/>
              <w:jc w:val="left"/>
              <w:rPr>
                <w:ins w:id="9311" w:author="Author"/>
                <w:b w:val="0"/>
                <w:sz w:val="20"/>
                <w:lang w:val="en-IE"/>
              </w:rPr>
            </w:pPr>
            <w:ins w:id="9312" w:author="Author">
              <w:r>
                <w:rPr>
                  <w:b w:val="0"/>
                  <w:sz w:val="20"/>
                  <w:lang w:val="en-IE"/>
                </w:rPr>
                <w:t>4f</w:t>
              </w:r>
            </w:ins>
          </w:p>
        </w:tc>
        <w:tc>
          <w:tcPr>
            <w:tcW w:w="1573" w:type="dxa"/>
          </w:tcPr>
          <w:p w14:paraId="6E84E9AD" w14:textId="7F3DE4F2"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13" w:author="Author"/>
                <w:rFonts w:cs="Arial"/>
                <w:sz w:val="20"/>
                <w:lang w:val="en-IE"/>
              </w:rPr>
            </w:pPr>
            <w:ins w:id="9314" w:author="Author">
              <w:r>
                <w:rPr>
                  <w:rFonts w:cs="Arial"/>
                  <w:sz w:val="20"/>
                  <w:lang w:val="en-IE"/>
                </w:rPr>
                <w:t>Release reserved phone number</w:t>
              </w:r>
            </w:ins>
          </w:p>
        </w:tc>
        <w:tc>
          <w:tcPr>
            <w:tcW w:w="1533" w:type="dxa"/>
          </w:tcPr>
          <w:p w14:paraId="7C058310" w14:textId="04851A5E" w:rsidR="00FE0E4E" w:rsidRDefault="00FE0E4E"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15" w:author="Author"/>
                <w:rFonts w:cs="Arial"/>
                <w:sz w:val="20"/>
                <w:lang w:val="en-IE"/>
              </w:rPr>
            </w:pPr>
            <w:ins w:id="9316" w:author="Author">
              <w:r>
                <w:rPr>
                  <w:rFonts w:cs="Arial"/>
                  <w:sz w:val="20"/>
                  <w:lang w:val="en-IE"/>
                </w:rPr>
                <w:t>ASRM</w:t>
              </w:r>
            </w:ins>
          </w:p>
        </w:tc>
        <w:tc>
          <w:tcPr>
            <w:tcW w:w="2835" w:type="dxa"/>
          </w:tcPr>
          <w:p w14:paraId="7A81E855" w14:textId="015144C5"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17" w:author="Author"/>
                <w:rFonts w:cs="Arial"/>
                <w:sz w:val="20"/>
                <w:lang w:val="en-IE"/>
              </w:rPr>
            </w:pPr>
            <w:ins w:id="9318" w:author="Author">
              <w:r>
                <w:rPr>
                  <w:rFonts w:cs="Arial"/>
                  <w:sz w:val="20"/>
                  <w:lang w:val="en-IE"/>
                </w:rPr>
                <w:t>Will release a previously reserved phone number</w:t>
              </w:r>
            </w:ins>
          </w:p>
        </w:tc>
        <w:tc>
          <w:tcPr>
            <w:tcW w:w="992" w:type="dxa"/>
          </w:tcPr>
          <w:p w14:paraId="64BAF7E4" w14:textId="25C7EB05"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19" w:author="Author"/>
                <w:rFonts w:cs="Arial"/>
                <w:sz w:val="20"/>
                <w:lang w:val="en-IE"/>
              </w:rPr>
            </w:pPr>
            <w:ins w:id="9320" w:author="Author">
              <w:r>
                <w:rPr>
                  <w:rFonts w:cs="Arial"/>
                  <w:sz w:val="20"/>
                  <w:lang w:val="en-IE"/>
                </w:rPr>
                <w:t>Sync</w:t>
              </w:r>
            </w:ins>
          </w:p>
        </w:tc>
        <w:tc>
          <w:tcPr>
            <w:tcW w:w="2228" w:type="dxa"/>
          </w:tcPr>
          <w:p w14:paraId="73C4DF22" w14:textId="018FF42A"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1" w:author="Author"/>
                <w:rFonts w:cs="Arial"/>
                <w:sz w:val="20"/>
                <w:lang w:val="en-IE"/>
              </w:rPr>
            </w:pPr>
            <w:ins w:id="9322" w:author="Author">
              <w:r>
                <w:rPr>
                  <w:rFonts w:cs="Arial"/>
                  <w:sz w:val="20"/>
                  <w:lang w:val="en-IE"/>
                </w:rPr>
                <w:t>-</w:t>
              </w:r>
            </w:ins>
          </w:p>
        </w:tc>
      </w:tr>
      <w:tr w:rsidR="00FE0E4E" w:rsidRPr="00E73B40" w14:paraId="2362A380"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2ECE9327" w14:textId="18F25404" w:rsidR="00FE0E4E" w:rsidRPr="00E73B40" w:rsidRDefault="00FE0E4E" w:rsidP="007A1D87">
            <w:pPr>
              <w:spacing w:beforeLines="50" w:before="120" w:afterLines="50"/>
              <w:jc w:val="left"/>
              <w:rPr>
                <w:b w:val="0"/>
                <w:sz w:val="20"/>
                <w:lang w:val="en-IE"/>
              </w:rPr>
            </w:pPr>
            <w:r>
              <w:rPr>
                <w:b w:val="0"/>
                <w:sz w:val="20"/>
                <w:lang w:val="en-IE"/>
              </w:rPr>
              <w:t>6</w:t>
            </w:r>
            <w:r w:rsidRPr="00E73B40">
              <w:rPr>
                <w:b w:val="0"/>
                <w:sz w:val="20"/>
                <w:lang w:val="en-IE"/>
              </w:rPr>
              <w:t>a</w:t>
            </w:r>
          </w:p>
        </w:tc>
        <w:tc>
          <w:tcPr>
            <w:tcW w:w="1573" w:type="dxa"/>
          </w:tcPr>
          <w:p w14:paraId="45EFFA10" w14:textId="62E24505" w:rsidR="00FE0E4E" w:rsidRPr="00E73B40"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23" w:author="Author">
              <w:r>
                <w:rPr>
                  <w:rFonts w:cs="Arial"/>
                  <w:sz w:val="20"/>
                  <w:lang w:val="en-IE"/>
                </w:rPr>
                <w:t>Check Port Contact</w:t>
              </w:r>
            </w:ins>
            <w:del w:id="9324" w:author="Author">
              <w:r w:rsidRPr="00E73B40" w:rsidDel="00530EF4">
                <w:rPr>
                  <w:rFonts w:cs="Arial"/>
                  <w:sz w:val="20"/>
                  <w:lang w:val="en-IE"/>
                </w:rPr>
                <w:delText>Validate port in number</w:delText>
              </w:r>
            </w:del>
          </w:p>
        </w:tc>
        <w:tc>
          <w:tcPr>
            <w:tcW w:w="1533" w:type="dxa"/>
          </w:tcPr>
          <w:p w14:paraId="225908D0" w14:textId="25E07CF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25" w:author="Author">
              <w:r>
                <w:rPr>
                  <w:rFonts w:cs="Arial"/>
                  <w:sz w:val="20"/>
                  <w:lang w:val="en-IE"/>
                </w:rPr>
                <w:t>ADM</w:t>
              </w:r>
            </w:ins>
            <w:del w:id="9326" w:author="Author">
              <w:r w:rsidRPr="009024EB" w:rsidDel="00530EF4">
                <w:rPr>
                  <w:rFonts w:cs="Arial"/>
                  <w:sz w:val="20"/>
                  <w:lang w:val="en-IE"/>
                </w:rPr>
                <w:delText>Porting snap shot</w:delText>
              </w:r>
            </w:del>
          </w:p>
        </w:tc>
        <w:tc>
          <w:tcPr>
            <w:tcW w:w="2835" w:type="dxa"/>
          </w:tcPr>
          <w:p w14:paraId="4CB3D49A" w14:textId="00E41B3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27" w:author="Author">
              <w:r>
                <w:rPr>
                  <w:rFonts w:cs="Arial"/>
                  <w:sz w:val="20"/>
                  <w:lang w:val="en-IE"/>
                </w:rPr>
                <w:t>Returns which operator  the number belongs</w:t>
              </w:r>
            </w:ins>
            <w:del w:id="9328" w:author="Author">
              <w:r w:rsidRPr="00E73B40" w:rsidDel="00530EF4">
                <w:rPr>
                  <w:rFonts w:cs="Arial"/>
                  <w:sz w:val="20"/>
                  <w:lang w:val="en-IE"/>
                </w:rPr>
                <w:delText>Validates if the given number is not already on inventory</w:delText>
              </w:r>
            </w:del>
          </w:p>
        </w:tc>
        <w:tc>
          <w:tcPr>
            <w:tcW w:w="992" w:type="dxa"/>
          </w:tcPr>
          <w:p w14:paraId="29EFE4E6" w14:textId="0C99656B"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r w:rsidRPr="00E73B40">
              <w:rPr>
                <w:rFonts w:cs="Arial"/>
                <w:sz w:val="20"/>
                <w:lang w:val="en-IE"/>
              </w:rPr>
              <w:t>Sync</w:t>
            </w:r>
          </w:p>
        </w:tc>
        <w:tc>
          <w:tcPr>
            <w:tcW w:w="2228" w:type="dxa"/>
          </w:tcPr>
          <w:p w14:paraId="732D13EF" w14:textId="73D47523"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r w:rsidRPr="00E73B40">
              <w:rPr>
                <w:rFonts w:cs="Arial"/>
                <w:sz w:val="20"/>
                <w:lang w:val="en-IE"/>
              </w:rPr>
              <w:t>-</w:t>
            </w:r>
          </w:p>
        </w:tc>
      </w:tr>
      <w:tr w:rsidR="00FE0E4E" w:rsidRPr="00E73B40" w14:paraId="6C21EF2E" w14:textId="77777777" w:rsidTr="00461042">
        <w:trPr>
          <w:ins w:id="9329" w:author="Author"/>
        </w:trPr>
        <w:tc>
          <w:tcPr>
            <w:cnfStyle w:val="001000000000" w:firstRow="0" w:lastRow="0" w:firstColumn="1" w:lastColumn="0" w:oddVBand="0" w:evenVBand="0" w:oddHBand="0" w:evenHBand="0" w:firstRowFirstColumn="0" w:firstRowLastColumn="0" w:lastRowFirstColumn="0" w:lastRowLastColumn="0"/>
            <w:tcW w:w="830" w:type="dxa"/>
          </w:tcPr>
          <w:p w14:paraId="56AEBBCD" w14:textId="55EE4D99" w:rsidR="00FE0E4E" w:rsidRDefault="00FE0E4E" w:rsidP="007A1D87">
            <w:pPr>
              <w:spacing w:beforeLines="50" w:before="120" w:afterLines="50"/>
              <w:jc w:val="left"/>
              <w:rPr>
                <w:ins w:id="9330" w:author="Author"/>
                <w:b w:val="0"/>
                <w:sz w:val="20"/>
                <w:lang w:val="en-IE"/>
              </w:rPr>
            </w:pPr>
            <w:ins w:id="9331" w:author="Author">
              <w:r>
                <w:rPr>
                  <w:b w:val="0"/>
                  <w:sz w:val="20"/>
                  <w:lang w:val="en-IE"/>
                </w:rPr>
                <w:t>6</w:t>
              </w:r>
              <w:r w:rsidRPr="00E73B40">
                <w:rPr>
                  <w:b w:val="0"/>
                  <w:sz w:val="20"/>
                  <w:lang w:val="en-IE"/>
                </w:rPr>
                <w:t>a</w:t>
              </w:r>
            </w:ins>
          </w:p>
        </w:tc>
        <w:tc>
          <w:tcPr>
            <w:tcW w:w="1573" w:type="dxa"/>
          </w:tcPr>
          <w:p w14:paraId="08677FBE" w14:textId="3223C8F7" w:rsidR="00FE0E4E"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32" w:author="Author"/>
                <w:rFonts w:cs="Arial"/>
                <w:sz w:val="20"/>
                <w:lang w:val="en-IE"/>
              </w:rPr>
            </w:pPr>
            <w:ins w:id="9333" w:author="Author">
              <w:r>
                <w:rPr>
                  <w:rFonts w:cs="Arial"/>
                  <w:sz w:val="20"/>
                  <w:lang w:val="en-IE"/>
                </w:rPr>
                <w:t>Check Port Contact</w:t>
              </w:r>
            </w:ins>
          </w:p>
        </w:tc>
        <w:tc>
          <w:tcPr>
            <w:tcW w:w="1533" w:type="dxa"/>
          </w:tcPr>
          <w:p w14:paraId="059C4E74" w14:textId="21E1722A"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34" w:author="Author"/>
                <w:rFonts w:cs="Arial"/>
                <w:sz w:val="20"/>
                <w:lang w:val="en-IE"/>
              </w:rPr>
            </w:pPr>
            <w:ins w:id="9335" w:author="Author">
              <w:r>
                <w:rPr>
                  <w:rFonts w:cs="Arial"/>
                  <w:sz w:val="20"/>
                  <w:lang w:val="en-IE"/>
                </w:rPr>
                <w:t>ADM</w:t>
              </w:r>
            </w:ins>
          </w:p>
        </w:tc>
        <w:tc>
          <w:tcPr>
            <w:tcW w:w="2835" w:type="dxa"/>
          </w:tcPr>
          <w:p w14:paraId="587A74FB" w14:textId="60E58534"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36" w:author="Author"/>
                <w:rFonts w:cs="Arial"/>
                <w:sz w:val="20"/>
                <w:lang w:val="en-IE"/>
              </w:rPr>
            </w:pPr>
            <w:ins w:id="9337" w:author="Author">
              <w:r>
                <w:rPr>
                  <w:rFonts w:cs="Arial"/>
                  <w:sz w:val="20"/>
                  <w:lang w:val="en-IE"/>
                </w:rPr>
                <w:t>Returns which operator  the number belongs</w:t>
              </w:r>
            </w:ins>
          </w:p>
        </w:tc>
        <w:tc>
          <w:tcPr>
            <w:tcW w:w="992" w:type="dxa"/>
          </w:tcPr>
          <w:p w14:paraId="6CE6ADE7" w14:textId="603414D3"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38" w:author="Author"/>
                <w:rFonts w:cs="Arial"/>
                <w:sz w:val="20"/>
                <w:lang w:val="en-IE"/>
              </w:rPr>
            </w:pPr>
            <w:ins w:id="9339" w:author="Author">
              <w:r w:rsidRPr="00E73B40">
                <w:rPr>
                  <w:rFonts w:cs="Arial"/>
                  <w:sz w:val="20"/>
                  <w:lang w:val="en-IE"/>
                </w:rPr>
                <w:t>Sync</w:t>
              </w:r>
            </w:ins>
          </w:p>
        </w:tc>
        <w:tc>
          <w:tcPr>
            <w:tcW w:w="2228" w:type="dxa"/>
          </w:tcPr>
          <w:p w14:paraId="68AA6642" w14:textId="490FC2EF"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0" w:author="Author"/>
                <w:rFonts w:cs="Arial"/>
                <w:sz w:val="20"/>
                <w:lang w:val="en-IE"/>
              </w:rPr>
            </w:pPr>
            <w:ins w:id="9341" w:author="Author">
              <w:r w:rsidRPr="00E73B40">
                <w:rPr>
                  <w:rFonts w:cs="Arial"/>
                  <w:sz w:val="20"/>
                  <w:lang w:val="en-IE"/>
                </w:rPr>
                <w:t>-</w:t>
              </w:r>
            </w:ins>
          </w:p>
        </w:tc>
      </w:tr>
      <w:tr w:rsidR="00FE0E4E" w:rsidRPr="00E73B40" w:rsidDel="00881474" w14:paraId="0AC768BA" w14:textId="7E0D8E2F" w:rsidTr="00461042">
        <w:trPr>
          <w:ins w:id="9342" w:author="Author"/>
          <w:del w:id="9343" w:author="Author"/>
        </w:trPr>
        <w:tc>
          <w:tcPr>
            <w:cnfStyle w:val="001000000000" w:firstRow="0" w:lastRow="0" w:firstColumn="1" w:lastColumn="0" w:oddVBand="0" w:evenVBand="0" w:oddHBand="0" w:evenHBand="0" w:firstRowFirstColumn="0" w:firstRowLastColumn="0" w:lastRowFirstColumn="0" w:lastRowLastColumn="0"/>
            <w:tcW w:w="830" w:type="dxa"/>
          </w:tcPr>
          <w:p w14:paraId="7E1731DB" w14:textId="2536B172" w:rsidR="00FE0E4E" w:rsidDel="00881474" w:rsidRDefault="00FE0E4E" w:rsidP="003E14B8">
            <w:pPr>
              <w:spacing w:beforeLines="50" w:before="120" w:afterLines="50"/>
              <w:jc w:val="left"/>
              <w:rPr>
                <w:ins w:id="9344" w:author="Author"/>
                <w:del w:id="9345" w:author="Author"/>
                <w:b w:val="0"/>
                <w:sz w:val="20"/>
                <w:lang w:val="en-IE"/>
              </w:rPr>
            </w:pPr>
            <w:ins w:id="9346" w:author="Author">
              <w:del w:id="9347" w:author="Author">
                <w:r w:rsidDel="00881474">
                  <w:rPr>
                    <w:b w:val="0"/>
                    <w:sz w:val="20"/>
                    <w:lang w:val="en-IE"/>
                  </w:rPr>
                  <w:delText>7b</w:delText>
                </w:r>
              </w:del>
            </w:ins>
          </w:p>
        </w:tc>
        <w:tc>
          <w:tcPr>
            <w:tcW w:w="1573" w:type="dxa"/>
          </w:tcPr>
          <w:p w14:paraId="5AE0A009" w14:textId="089F19E2" w:rsidR="00FE0E4E" w:rsidDel="00881474"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8" w:author="Author"/>
                <w:del w:id="9349" w:author="Author"/>
                <w:rFonts w:cs="Arial"/>
                <w:sz w:val="20"/>
                <w:lang w:val="en-IE"/>
              </w:rPr>
            </w:pPr>
            <w:ins w:id="9350" w:author="Author">
              <w:del w:id="9351" w:author="Author">
                <w:r w:rsidDel="00881474">
                  <w:rPr>
                    <w:rFonts w:cs="Arial"/>
                    <w:sz w:val="20"/>
                    <w:lang w:val="en-IE"/>
                  </w:rPr>
                  <w:delText>Create Sales Order</w:delText>
                </w:r>
              </w:del>
            </w:ins>
          </w:p>
        </w:tc>
        <w:tc>
          <w:tcPr>
            <w:tcW w:w="1533" w:type="dxa"/>
          </w:tcPr>
          <w:p w14:paraId="76684E4F" w14:textId="45D68EBB" w:rsidR="00FE0E4E"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52" w:author="Author"/>
                <w:del w:id="9353" w:author="Author"/>
                <w:rFonts w:cs="Arial"/>
                <w:sz w:val="20"/>
                <w:lang w:val="en-IE"/>
              </w:rPr>
            </w:pPr>
            <w:ins w:id="9354" w:author="Author">
              <w:del w:id="9355" w:author="Author">
                <w:r w:rsidDel="00881474">
                  <w:rPr>
                    <w:rFonts w:cs="Arial"/>
                    <w:sz w:val="20"/>
                    <w:lang w:val="en-IE"/>
                  </w:rPr>
                  <w:delText>OMS</w:delText>
                </w:r>
              </w:del>
            </w:ins>
          </w:p>
        </w:tc>
        <w:tc>
          <w:tcPr>
            <w:tcW w:w="2835" w:type="dxa"/>
          </w:tcPr>
          <w:p w14:paraId="1A913320" w14:textId="77C96FD5" w:rsidR="00FE0E4E"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56" w:author="Author"/>
                <w:del w:id="9357" w:author="Author"/>
                <w:rFonts w:cs="Arial"/>
                <w:sz w:val="20"/>
                <w:lang w:val="en-IE"/>
              </w:rPr>
            </w:pPr>
            <w:ins w:id="9358" w:author="Author">
              <w:del w:id="9359" w:author="Author">
                <w:r w:rsidDel="00881474">
                  <w:rPr>
                    <w:rFonts w:cs="Arial"/>
                    <w:sz w:val="20"/>
                    <w:lang w:val="en-IE"/>
                  </w:rPr>
                  <w:delText>Create</w:delText>
                </w:r>
                <w:r w:rsidRPr="00E73B40" w:rsidDel="00881474">
                  <w:rPr>
                    <w:rFonts w:cs="Arial"/>
                    <w:sz w:val="20"/>
                    <w:lang w:val="en-IE"/>
                  </w:rPr>
                  <w:delText xml:space="preserve"> Order for a customer sale</w:delText>
                </w:r>
              </w:del>
            </w:ins>
          </w:p>
        </w:tc>
        <w:tc>
          <w:tcPr>
            <w:tcW w:w="992" w:type="dxa"/>
          </w:tcPr>
          <w:p w14:paraId="4F630101" w14:textId="3A800B28" w:rsidR="00FE0E4E" w:rsidRPr="00E73B40"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60" w:author="Author"/>
                <w:del w:id="9361" w:author="Author"/>
                <w:rFonts w:cs="Arial"/>
                <w:sz w:val="20"/>
                <w:lang w:val="en-IE"/>
              </w:rPr>
            </w:pPr>
            <w:ins w:id="9362" w:author="Author">
              <w:del w:id="9363" w:author="Author">
                <w:r w:rsidDel="00881474">
                  <w:rPr>
                    <w:rFonts w:cs="Arial"/>
                    <w:sz w:val="20"/>
                    <w:lang w:val="en-IE"/>
                  </w:rPr>
                  <w:delText>Sync</w:delText>
                </w:r>
              </w:del>
            </w:ins>
          </w:p>
        </w:tc>
        <w:tc>
          <w:tcPr>
            <w:tcW w:w="2228" w:type="dxa"/>
          </w:tcPr>
          <w:p w14:paraId="242A6DEA" w14:textId="65836D86" w:rsidR="00FE0E4E" w:rsidRPr="00E73B40"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64" w:author="Author"/>
                <w:del w:id="9365" w:author="Author"/>
                <w:rFonts w:cs="Arial"/>
                <w:sz w:val="20"/>
                <w:lang w:val="en-IE"/>
              </w:rPr>
            </w:pPr>
            <w:ins w:id="9366" w:author="Author">
              <w:del w:id="9367" w:author="Author">
                <w:r w:rsidDel="00881474">
                  <w:rPr>
                    <w:rFonts w:cs="Arial"/>
                    <w:sz w:val="20"/>
                    <w:lang w:val="en-IE"/>
                  </w:rPr>
                  <w:delText>-</w:delText>
                </w:r>
              </w:del>
            </w:ins>
          </w:p>
        </w:tc>
      </w:tr>
      <w:tr w:rsidR="00FE0E4E" w:rsidRPr="00E73B40" w14:paraId="1E224676" w14:textId="77777777" w:rsidTr="00461042">
        <w:trPr>
          <w:ins w:id="9368" w:author="Author"/>
        </w:trPr>
        <w:tc>
          <w:tcPr>
            <w:cnfStyle w:val="001000000000" w:firstRow="0" w:lastRow="0" w:firstColumn="1" w:lastColumn="0" w:oddVBand="0" w:evenVBand="0" w:oddHBand="0" w:evenHBand="0" w:firstRowFirstColumn="0" w:firstRowLastColumn="0" w:lastRowFirstColumn="0" w:lastRowLastColumn="0"/>
            <w:tcW w:w="830" w:type="dxa"/>
          </w:tcPr>
          <w:p w14:paraId="46664183" w14:textId="77777777" w:rsidR="00FE0E4E" w:rsidRDefault="00FE0E4E" w:rsidP="007A1D87">
            <w:pPr>
              <w:spacing w:beforeLines="50" w:before="120" w:afterLines="50"/>
              <w:jc w:val="left"/>
              <w:rPr>
                <w:ins w:id="9369" w:author="Author"/>
                <w:b w:val="0"/>
                <w:sz w:val="20"/>
                <w:lang w:val="en-IE"/>
              </w:rPr>
            </w:pPr>
            <w:ins w:id="9370" w:author="Author">
              <w:r>
                <w:rPr>
                  <w:b w:val="0"/>
                  <w:sz w:val="20"/>
                  <w:lang w:val="en-IE"/>
                </w:rPr>
                <w:t>7c</w:t>
              </w:r>
            </w:ins>
          </w:p>
          <w:p w14:paraId="59911274" w14:textId="1A805781" w:rsidR="00FE0E4E" w:rsidRDefault="00FE0E4E" w:rsidP="00B66C29">
            <w:pPr>
              <w:spacing w:beforeLines="50" w:before="120" w:afterLines="50"/>
              <w:jc w:val="left"/>
              <w:rPr>
                <w:ins w:id="9371" w:author="Author"/>
                <w:b w:val="0"/>
                <w:sz w:val="20"/>
                <w:lang w:val="en-IE"/>
              </w:rPr>
            </w:pPr>
            <w:ins w:id="9372" w:author="Author">
              <w:r>
                <w:rPr>
                  <w:b w:val="0"/>
                  <w:sz w:val="20"/>
                  <w:lang w:val="en-IE"/>
                </w:rPr>
                <w:t>15a</w:t>
              </w:r>
            </w:ins>
          </w:p>
        </w:tc>
        <w:tc>
          <w:tcPr>
            <w:tcW w:w="1573" w:type="dxa"/>
          </w:tcPr>
          <w:p w14:paraId="2D7DCDEC" w14:textId="0D7402F1"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73" w:author="Author"/>
                <w:rFonts w:cs="Arial"/>
                <w:sz w:val="20"/>
                <w:lang w:val="en-IE"/>
              </w:rPr>
            </w:pPr>
            <w:ins w:id="9374" w:author="Author">
              <w:r w:rsidRPr="00D63CFB">
                <w:rPr>
                  <w:rFonts w:cs="Arial"/>
                  <w:sz w:val="20"/>
                  <w:lang w:val="en-IE"/>
                </w:rPr>
                <w:t>Feasibility Check</w:t>
              </w:r>
            </w:ins>
          </w:p>
        </w:tc>
        <w:tc>
          <w:tcPr>
            <w:tcW w:w="1533" w:type="dxa"/>
          </w:tcPr>
          <w:p w14:paraId="4E51B225" w14:textId="36A1887B" w:rsidR="00FE0E4E" w:rsidRPr="009024E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75" w:author="Author"/>
                <w:rFonts w:cs="Arial"/>
                <w:sz w:val="20"/>
                <w:lang w:val="en-IE"/>
              </w:rPr>
            </w:pPr>
            <w:ins w:id="9376" w:author="Author">
              <w:r>
                <w:rPr>
                  <w:rFonts w:cs="Arial"/>
                  <w:sz w:val="20"/>
                  <w:lang w:val="en-IE"/>
                </w:rPr>
                <w:t>OSB</w:t>
              </w:r>
            </w:ins>
          </w:p>
        </w:tc>
        <w:tc>
          <w:tcPr>
            <w:tcW w:w="2835" w:type="dxa"/>
          </w:tcPr>
          <w:p w14:paraId="3D6FDCB0" w14:textId="71CB01EE" w:rsidR="00FE0E4E" w:rsidDel="00CA2E32" w:rsidRDefault="00FE0E4E" w:rsidP="008E1F3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77" w:author="Author"/>
                <w:del w:id="9378" w:author="Author"/>
                <w:rFonts w:cs="Arial"/>
                <w:sz w:val="20"/>
                <w:lang w:val="en-IE"/>
              </w:rPr>
            </w:pPr>
            <w:ins w:id="9379" w:author="Author">
              <w:del w:id="9380" w:author="Author">
                <w:r w:rsidRPr="00D63CFB" w:rsidDel="00CA2E32">
                  <w:rPr>
                    <w:rFonts w:cs="Arial"/>
                    <w:sz w:val="20"/>
                    <w:lang w:val="en-IE"/>
                  </w:rPr>
                  <w:delText xml:space="preserve">Will return the </w:delText>
                </w:r>
                <w:r w:rsidDel="00CA2E32">
                  <w:rPr>
                    <w:rFonts w:cs="Arial"/>
                    <w:sz w:val="20"/>
                    <w:lang w:val="en-IE"/>
                  </w:rPr>
                  <w:delText>QA response with the WLR PSTN Features settings</w:delText>
                </w:r>
                <w:r w:rsidRPr="00D63CFB" w:rsidDel="00CA2E32">
                  <w:rPr>
                    <w:rFonts w:cs="Arial"/>
                    <w:sz w:val="20"/>
                    <w:lang w:val="en-IE"/>
                  </w:rPr>
                  <w:delText>.</w:delText>
                </w:r>
              </w:del>
            </w:ins>
          </w:p>
          <w:p w14:paraId="2F2C265C" w14:textId="476628BC" w:rsidR="00FE0E4E" w:rsidRPr="00E73B40" w:rsidRDefault="00FE0E4E" w:rsidP="008E1F3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1" w:author="Author"/>
                <w:rFonts w:cs="Arial"/>
                <w:sz w:val="20"/>
                <w:lang w:val="en-IE"/>
              </w:rPr>
            </w:pPr>
            <w:ins w:id="9382" w:author="Author">
              <w:r w:rsidRPr="00D63CFB">
                <w:rPr>
                  <w:rFonts w:cs="Arial"/>
                  <w:sz w:val="20"/>
                  <w:lang w:val="en-IE"/>
                </w:rPr>
                <w:t>Will return the feasibility status for a given address with a given offer and provider.</w:t>
              </w:r>
              <w:r>
                <w:rPr>
                  <w:rFonts w:cs="Arial"/>
                  <w:sz w:val="20"/>
                  <w:lang w:val="en-IE"/>
                </w:rPr>
                <w:t xml:space="preserve"> Will reuse the QA QA response with the WLR PSTN Features settings</w:t>
              </w:r>
            </w:ins>
          </w:p>
        </w:tc>
        <w:tc>
          <w:tcPr>
            <w:tcW w:w="992" w:type="dxa"/>
          </w:tcPr>
          <w:p w14:paraId="4BC866FF" w14:textId="362DD017"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3" w:author="Author"/>
                <w:rFonts w:cs="Arial"/>
                <w:sz w:val="20"/>
                <w:lang w:val="en-IE"/>
              </w:rPr>
            </w:pPr>
            <w:ins w:id="9384" w:author="Author">
              <w:r>
                <w:rPr>
                  <w:rFonts w:cs="Arial"/>
                  <w:sz w:val="20"/>
                  <w:lang w:val="en-IE"/>
                </w:rPr>
                <w:t>Sync</w:t>
              </w:r>
            </w:ins>
          </w:p>
        </w:tc>
        <w:tc>
          <w:tcPr>
            <w:tcW w:w="2228" w:type="dxa"/>
          </w:tcPr>
          <w:p w14:paraId="62241ABA" w14:textId="1694C3EC"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5" w:author="Author"/>
                <w:rFonts w:cs="Arial"/>
                <w:sz w:val="20"/>
                <w:lang w:val="en-IE"/>
              </w:rPr>
            </w:pPr>
            <w:ins w:id="9386" w:author="Author">
              <w:r>
                <w:rPr>
                  <w:rFonts w:cs="Arial"/>
                  <w:sz w:val="20"/>
                  <w:lang w:val="en-IE"/>
                </w:rPr>
                <w:t>-</w:t>
              </w:r>
            </w:ins>
          </w:p>
        </w:tc>
      </w:tr>
      <w:tr w:rsidR="00FE0E4E" w:rsidRPr="00E73B40" w14:paraId="1900FD2E" w14:textId="77777777" w:rsidTr="00461042">
        <w:trPr>
          <w:ins w:id="9387" w:author="Author"/>
        </w:trPr>
        <w:tc>
          <w:tcPr>
            <w:cnfStyle w:val="001000000000" w:firstRow="0" w:lastRow="0" w:firstColumn="1" w:lastColumn="0" w:oddVBand="0" w:evenVBand="0" w:oddHBand="0" w:evenHBand="0" w:firstRowFirstColumn="0" w:firstRowLastColumn="0" w:lastRowFirstColumn="0" w:lastRowLastColumn="0"/>
            <w:tcW w:w="830" w:type="dxa"/>
          </w:tcPr>
          <w:p w14:paraId="04D12148" w14:textId="48A9C13C" w:rsidR="00FE0E4E" w:rsidRDefault="00FE0E4E" w:rsidP="00675B3F">
            <w:pPr>
              <w:spacing w:beforeLines="50" w:before="120" w:afterLines="50"/>
              <w:jc w:val="left"/>
              <w:rPr>
                <w:ins w:id="9388" w:author="Author"/>
                <w:b w:val="0"/>
                <w:sz w:val="20"/>
                <w:lang w:val="en-IE"/>
              </w:rPr>
            </w:pPr>
            <w:ins w:id="9389" w:author="Author">
              <w:r w:rsidRPr="00FA378F">
                <w:rPr>
                  <w:b w:val="0"/>
                  <w:sz w:val="20"/>
                  <w:lang w:val="en-IE"/>
                </w:rPr>
                <w:t>1</w:t>
              </w:r>
              <w:r>
                <w:rPr>
                  <w:b w:val="0"/>
                  <w:sz w:val="20"/>
                  <w:lang w:val="en-IE"/>
                </w:rPr>
                <w:t>3</w:t>
              </w:r>
              <w:r w:rsidRPr="00FA378F">
                <w:rPr>
                  <w:b w:val="0"/>
                  <w:sz w:val="20"/>
                  <w:lang w:val="en-IE"/>
                </w:rPr>
                <w:t>b</w:t>
              </w:r>
            </w:ins>
          </w:p>
        </w:tc>
        <w:tc>
          <w:tcPr>
            <w:tcW w:w="1573" w:type="dxa"/>
          </w:tcPr>
          <w:p w14:paraId="65F689B1" w14:textId="672DE348"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0" w:author="Author"/>
                <w:rFonts w:cs="Arial"/>
                <w:sz w:val="20"/>
                <w:lang w:val="en-IE"/>
              </w:rPr>
            </w:pPr>
            <w:ins w:id="9391" w:author="Author">
              <w:r w:rsidRPr="00FA378F">
                <w:rPr>
                  <w:sz w:val="20"/>
                  <w:lang w:val="en-IE"/>
                </w:rPr>
                <w:t>Validate coupon</w:t>
              </w:r>
            </w:ins>
          </w:p>
        </w:tc>
        <w:tc>
          <w:tcPr>
            <w:tcW w:w="1533" w:type="dxa"/>
          </w:tcPr>
          <w:p w14:paraId="3E0D3088" w14:textId="66753897"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2" w:author="Author"/>
                <w:rFonts w:cs="Arial"/>
                <w:sz w:val="20"/>
                <w:lang w:val="en-IE"/>
              </w:rPr>
            </w:pPr>
            <w:ins w:id="9393" w:author="Author">
              <w:r w:rsidRPr="00FA378F">
                <w:rPr>
                  <w:sz w:val="20"/>
                  <w:lang w:val="en-IE"/>
                </w:rPr>
                <w:t>MCCM</w:t>
              </w:r>
            </w:ins>
          </w:p>
        </w:tc>
        <w:tc>
          <w:tcPr>
            <w:tcW w:w="2835" w:type="dxa"/>
          </w:tcPr>
          <w:p w14:paraId="1B0B9418" w14:textId="3A08E73A"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4" w:author="Author"/>
                <w:rFonts w:cs="Arial"/>
                <w:sz w:val="20"/>
                <w:lang w:val="en-IE"/>
              </w:rPr>
            </w:pPr>
            <w:ins w:id="9395" w:author="Author">
              <w:r w:rsidRPr="00FA378F">
                <w:rPr>
                  <w:sz w:val="20"/>
                  <w:lang w:val="en-IE"/>
                </w:rPr>
                <w:t>Validate coupon and get coupon details</w:t>
              </w:r>
            </w:ins>
          </w:p>
        </w:tc>
        <w:tc>
          <w:tcPr>
            <w:tcW w:w="992" w:type="dxa"/>
          </w:tcPr>
          <w:p w14:paraId="263D2986" w14:textId="029B64E8"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6" w:author="Author"/>
                <w:rFonts w:cs="Arial"/>
                <w:sz w:val="20"/>
                <w:lang w:val="en-IE"/>
              </w:rPr>
            </w:pPr>
            <w:ins w:id="9397" w:author="Author">
              <w:r w:rsidRPr="00FA378F">
                <w:rPr>
                  <w:sz w:val="20"/>
                  <w:lang w:val="en-IE"/>
                </w:rPr>
                <w:t>Sync</w:t>
              </w:r>
            </w:ins>
          </w:p>
        </w:tc>
        <w:tc>
          <w:tcPr>
            <w:tcW w:w="2228" w:type="dxa"/>
          </w:tcPr>
          <w:p w14:paraId="136EB420" w14:textId="1E7ABAAD"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8" w:author="Author"/>
                <w:rFonts w:cs="Arial"/>
                <w:sz w:val="20"/>
                <w:lang w:val="en-IE"/>
              </w:rPr>
            </w:pPr>
            <w:ins w:id="9399" w:author="Author">
              <w:r w:rsidRPr="00FA378F">
                <w:rPr>
                  <w:sz w:val="20"/>
                  <w:lang w:val="en-IE"/>
                </w:rPr>
                <w:t>-</w:t>
              </w:r>
            </w:ins>
          </w:p>
        </w:tc>
      </w:tr>
      <w:tr w:rsidR="00FE0E4E" w:rsidRPr="00E73B40" w14:paraId="77036E11" w14:textId="77777777" w:rsidTr="00461042">
        <w:trPr>
          <w:ins w:id="9400" w:author="Author"/>
        </w:trPr>
        <w:tc>
          <w:tcPr>
            <w:cnfStyle w:val="001000000000" w:firstRow="0" w:lastRow="0" w:firstColumn="1" w:lastColumn="0" w:oddVBand="0" w:evenVBand="0" w:oddHBand="0" w:evenHBand="0" w:firstRowFirstColumn="0" w:firstRowLastColumn="0" w:lastRowFirstColumn="0" w:lastRowLastColumn="0"/>
            <w:tcW w:w="830" w:type="dxa"/>
          </w:tcPr>
          <w:p w14:paraId="5230AD28" w14:textId="3366FEAD" w:rsidR="00FE0E4E" w:rsidRPr="00FA378F" w:rsidRDefault="00FE0E4E" w:rsidP="00B66C29">
            <w:pPr>
              <w:spacing w:beforeLines="50" w:before="120" w:afterLines="50"/>
              <w:jc w:val="left"/>
              <w:rPr>
                <w:ins w:id="9401" w:author="Author"/>
                <w:b w:val="0"/>
                <w:sz w:val="20"/>
                <w:lang w:val="en-IE"/>
              </w:rPr>
            </w:pPr>
            <w:ins w:id="9402" w:author="Author">
              <w:r w:rsidRPr="00FA378F">
                <w:rPr>
                  <w:b w:val="0"/>
                  <w:sz w:val="20"/>
                  <w:lang w:val="en-IE"/>
                </w:rPr>
                <w:t>1</w:t>
              </w:r>
              <w:r>
                <w:rPr>
                  <w:b w:val="0"/>
                  <w:sz w:val="20"/>
                  <w:lang w:val="en-IE"/>
                </w:rPr>
                <w:t>3</w:t>
              </w:r>
              <w:r w:rsidRPr="00FA378F">
                <w:rPr>
                  <w:b w:val="0"/>
                  <w:sz w:val="20"/>
                  <w:lang w:val="en-IE"/>
                </w:rPr>
                <w:t>b</w:t>
              </w:r>
            </w:ins>
          </w:p>
        </w:tc>
        <w:tc>
          <w:tcPr>
            <w:tcW w:w="1573" w:type="dxa"/>
          </w:tcPr>
          <w:p w14:paraId="306FAE13" w14:textId="0D4D707E"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3" w:author="Author"/>
                <w:sz w:val="20"/>
                <w:lang w:val="en-IE"/>
              </w:rPr>
            </w:pPr>
            <w:ins w:id="9404" w:author="Author">
              <w:r>
                <w:rPr>
                  <w:sz w:val="20"/>
                  <w:lang w:val="en-IE"/>
                </w:rPr>
                <w:t>Get Payment voucher details</w:t>
              </w:r>
            </w:ins>
          </w:p>
        </w:tc>
        <w:tc>
          <w:tcPr>
            <w:tcW w:w="1533" w:type="dxa"/>
          </w:tcPr>
          <w:p w14:paraId="4775E0E0" w14:textId="6EE15967"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5" w:author="Author"/>
                <w:sz w:val="20"/>
                <w:lang w:val="en-IE"/>
              </w:rPr>
            </w:pPr>
            <w:ins w:id="9406" w:author="Author">
              <w:r w:rsidRPr="00FA378F">
                <w:rPr>
                  <w:sz w:val="20"/>
                  <w:lang w:val="en-IE"/>
                </w:rPr>
                <w:t>MCCM</w:t>
              </w:r>
            </w:ins>
          </w:p>
        </w:tc>
        <w:tc>
          <w:tcPr>
            <w:tcW w:w="2835" w:type="dxa"/>
          </w:tcPr>
          <w:p w14:paraId="1040C047" w14:textId="562FB722"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7" w:author="Author"/>
                <w:sz w:val="20"/>
                <w:lang w:val="en-IE"/>
              </w:rPr>
            </w:pPr>
            <w:ins w:id="9408" w:author="Author">
              <w:r>
                <w:rPr>
                  <w:sz w:val="20"/>
                  <w:lang w:val="en-IE"/>
                </w:rPr>
                <w:t>Send information about coupon was applied</w:t>
              </w:r>
            </w:ins>
          </w:p>
        </w:tc>
        <w:tc>
          <w:tcPr>
            <w:tcW w:w="992" w:type="dxa"/>
          </w:tcPr>
          <w:p w14:paraId="1F1D2189" w14:textId="7F9170C9"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9" w:author="Author"/>
                <w:sz w:val="20"/>
                <w:lang w:val="en-IE"/>
              </w:rPr>
            </w:pPr>
            <w:ins w:id="9410" w:author="Author">
              <w:r w:rsidRPr="00FA378F">
                <w:rPr>
                  <w:sz w:val="20"/>
                  <w:lang w:val="en-IE"/>
                </w:rPr>
                <w:t>Sync</w:t>
              </w:r>
            </w:ins>
          </w:p>
        </w:tc>
        <w:tc>
          <w:tcPr>
            <w:tcW w:w="2228" w:type="dxa"/>
          </w:tcPr>
          <w:p w14:paraId="3B9C5205" w14:textId="09A0BC45"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1" w:author="Author"/>
                <w:sz w:val="20"/>
                <w:lang w:val="en-IE"/>
              </w:rPr>
            </w:pPr>
            <w:ins w:id="9412" w:author="Author">
              <w:r w:rsidRPr="00FA378F">
                <w:rPr>
                  <w:sz w:val="20"/>
                  <w:lang w:val="en-IE"/>
                </w:rPr>
                <w:t>-</w:t>
              </w:r>
            </w:ins>
          </w:p>
        </w:tc>
      </w:tr>
      <w:tr w:rsidR="00FE0E4E" w:rsidRPr="00E73B40" w14:paraId="25A25982" w14:textId="77777777" w:rsidTr="00461042">
        <w:trPr>
          <w:ins w:id="9413" w:author="Author"/>
        </w:trPr>
        <w:tc>
          <w:tcPr>
            <w:cnfStyle w:val="001000000000" w:firstRow="0" w:lastRow="0" w:firstColumn="1" w:lastColumn="0" w:oddVBand="0" w:evenVBand="0" w:oddHBand="0" w:evenHBand="0" w:firstRowFirstColumn="0" w:firstRowLastColumn="0" w:lastRowFirstColumn="0" w:lastRowLastColumn="0"/>
            <w:tcW w:w="830" w:type="dxa"/>
          </w:tcPr>
          <w:p w14:paraId="5EFB0E12" w14:textId="6057A021" w:rsidR="00636B64" w:rsidRDefault="00636B64" w:rsidP="00675B3F">
            <w:pPr>
              <w:spacing w:beforeLines="50" w:before="120" w:afterLines="50"/>
              <w:jc w:val="left"/>
              <w:rPr>
                <w:ins w:id="9414" w:author="Author"/>
                <w:b w:val="0"/>
                <w:sz w:val="20"/>
                <w:lang w:val="en-IE"/>
              </w:rPr>
            </w:pPr>
            <w:ins w:id="9415" w:author="Author">
              <w:r>
                <w:rPr>
                  <w:b w:val="0"/>
                  <w:sz w:val="20"/>
                  <w:lang w:val="en-IE"/>
                </w:rPr>
                <w:t>4g</w:t>
              </w:r>
            </w:ins>
          </w:p>
          <w:p w14:paraId="64BCD42C" w14:textId="1145118F" w:rsidR="00FE0E4E" w:rsidRDefault="00FE0E4E" w:rsidP="00675B3F">
            <w:pPr>
              <w:spacing w:beforeLines="50" w:before="120" w:afterLines="50"/>
              <w:jc w:val="left"/>
              <w:rPr>
                <w:ins w:id="9416" w:author="Author"/>
                <w:b w:val="0"/>
                <w:sz w:val="20"/>
                <w:lang w:val="en-IE"/>
              </w:rPr>
            </w:pPr>
            <w:ins w:id="9417" w:author="Author">
              <w:r w:rsidRPr="00E73B40">
                <w:rPr>
                  <w:b w:val="0"/>
                  <w:sz w:val="20"/>
                  <w:lang w:val="en-IE"/>
                </w:rPr>
                <w:t>1</w:t>
              </w:r>
              <w:r>
                <w:rPr>
                  <w:b w:val="0"/>
                  <w:sz w:val="20"/>
                  <w:lang w:val="en-IE"/>
                </w:rPr>
                <w:t>4</w:t>
              </w:r>
              <w:r w:rsidRPr="00E73B40">
                <w:rPr>
                  <w:b w:val="0"/>
                  <w:sz w:val="20"/>
                  <w:lang w:val="en-IE"/>
                </w:rPr>
                <w:t>a</w:t>
              </w:r>
            </w:ins>
          </w:p>
          <w:p w14:paraId="24CFD1A6" w14:textId="21BF6535" w:rsidR="00FE0E4E" w:rsidRDefault="00FE0E4E" w:rsidP="00675B3F">
            <w:pPr>
              <w:spacing w:beforeLines="50" w:before="120" w:afterLines="50"/>
              <w:jc w:val="left"/>
              <w:rPr>
                <w:ins w:id="9418" w:author="Author"/>
                <w:b w:val="0"/>
                <w:sz w:val="20"/>
                <w:lang w:val="en-IE"/>
              </w:rPr>
            </w:pPr>
            <w:ins w:id="9419" w:author="Author">
              <w:r>
                <w:rPr>
                  <w:b w:val="0"/>
                  <w:sz w:val="20"/>
                  <w:lang w:val="en-IE"/>
                </w:rPr>
                <w:t>14b</w:t>
              </w:r>
            </w:ins>
          </w:p>
          <w:p w14:paraId="6D66E5C7" w14:textId="469A55F4" w:rsidR="00FE0E4E" w:rsidRDefault="00FE0E4E" w:rsidP="00B66C29">
            <w:pPr>
              <w:spacing w:beforeLines="50" w:before="120" w:afterLines="50"/>
              <w:jc w:val="left"/>
              <w:rPr>
                <w:ins w:id="9420" w:author="Author"/>
                <w:b w:val="0"/>
                <w:sz w:val="20"/>
                <w:lang w:val="en-IE"/>
              </w:rPr>
            </w:pPr>
            <w:ins w:id="9421" w:author="Author">
              <w:r>
                <w:rPr>
                  <w:b w:val="0"/>
                  <w:sz w:val="20"/>
                  <w:lang w:val="en-IE"/>
                </w:rPr>
                <w:t>14c</w:t>
              </w:r>
            </w:ins>
          </w:p>
        </w:tc>
        <w:tc>
          <w:tcPr>
            <w:tcW w:w="1573" w:type="dxa"/>
          </w:tcPr>
          <w:p w14:paraId="1F89E96C" w14:textId="05B48A21"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22" w:author="Author"/>
                <w:rFonts w:cs="Arial"/>
                <w:sz w:val="20"/>
                <w:lang w:val="en-IE"/>
              </w:rPr>
            </w:pPr>
            <w:ins w:id="9423" w:author="Author">
              <w:r>
                <w:rPr>
                  <w:rFonts w:cs="Arial"/>
                  <w:sz w:val="20"/>
                  <w:lang w:val="en-IE"/>
                </w:rPr>
                <w:t>Cancel Product Reservation</w:t>
              </w:r>
            </w:ins>
          </w:p>
        </w:tc>
        <w:tc>
          <w:tcPr>
            <w:tcW w:w="1533" w:type="dxa"/>
          </w:tcPr>
          <w:p w14:paraId="08CC9DE5" w14:textId="7A23D074"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24" w:author="Author"/>
                <w:rFonts w:cs="Arial"/>
                <w:sz w:val="20"/>
                <w:lang w:val="en-IE"/>
              </w:rPr>
            </w:pPr>
            <w:ins w:id="9425" w:author="Author">
              <w:r>
                <w:rPr>
                  <w:rFonts w:cs="Arial"/>
                  <w:sz w:val="20"/>
                  <w:lang w:val="en-IE"/>
                </w:rPr>
                <w:t>ORSIM</w:t>
              </w:r>
            </w:ins>
          </w:p>
        </w:tc>
        <w:tc>
          <w:tcPr>
            <w:tcW w:w="2835" w:type="dxa"/>
          </w:tcPr>
          <w:p w14:paraId="2CD1FC83" w14:textId="4B00E262"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26" w:author="Author"/>
                <w:rFonts w:cs="Arial"/>
                <w:sz w:val="20"/>
                <w:lang w:val="en-IE"/>
              </w:rPr>
            </w:pPr>
            <w:ins w:id="9427" w:author="Author">
              <w:r>
                <w:rPr>
                  <w:rFonts w:cs="Arial"/>
                  <w:sz w:val="20"/>
                  <w:lang w:val="en-IE"/>
                </w:rPr>
                <w:t>Cancels the product reservation</w:t>
              </w:r>
            </w:ins>
          </w:p>
        </w:tc>
        <w:tc>
          <w:tcPr>
            <w:tcW w:w="992" w:type="dxa"/>
          </w:tcPr>
          <w:p w14:paraId="0ED0E869" w14:textId="7BF9A755"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28" w:author="Author"/>
                <w:rFonts w:cs="Arial"/>
                <w:sz w:val="20"/>
                <w:lang w:val="en-IE"/>
              </w:rPr>
            </w:pPr>
            <w:ins w:id="9429" w:author="Author">
              <w:r w:rsidRPr="00E73B40">
                <w:rPr>
                  <w:rFonts w:cs="Arial"/>
                  <w:sz w:val="20"/>
                  <w:lang w:val="en-IE"/>
                </w:rPr>
                <w:t>Sync</w:t>
              </w:r>
            </w:ins>
          </w:p>
        </w:tc>
        <w:tc>
          <w:tcPr>
            <w:tcW w:w="2228" w:type="dxa"/>
          </w:tcPr>
          <w:p w14:paraId="7F70CE2C" w14:textId="33957100"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0" w:author="Author"/>
                <w:rFonts w:cs="Arial"/>
                <w:sz w:val="20"/>
                <w:lang w:val="en-IE"/>
              </w:rPr>
            </w:pPr>
            <w:ins w:id="9431" w:author="Author">
              <w:r w:rsidRPr="00E73B40">
                <w:rPr>
                  <w:rFonts w:cs="Arial"/>
                  <w:sz w:val="20"/>
                  <w:lang w:val="en-IE"/>
                </w:rPr>
                <w:t>-</w:t>
              </w:r>
            </w:ins>
          </w:p>
        </w:tc>
      </w:tr>
      <w:tr w:rsidR="00FE0E4E" w:rsidRPr="00E73B40" w14:paraId="1B120857" w14:textId="77777777" w:rsidTr="00461042">
        <w:trPr>
          <w:ins w:id="9432" w:author="Author"/>
        </w:trPr>
        <w:tc>
          <w:tcPr>
            <w:cnfStyle w:val="001000000000" w:firstRow="0" w:lastRow="0" w:firstColumn="1" w:lastColumn="0" w:oddVBand="0" w:evenVBand="0" w:oddHBand="0" w:evenHBand="0" w:firstRowFirstColumn="0" w:firstRowLastColumn="0" w:lastRowFirstColumn="0" w:lastRowLastColumn="0"/>
            <w:tcW w:w="830" w:type="dxa"/>
          </w:tcPr>
          <w:p w14:paraId="16C7D392" w14:textId="0B37B7E8" w:rsidR="00FE0E4E" w:rsidRPr="00E73B40" w:rsidRDefault="00FE0E4E" w:rsidP="00675B3F">
            <w:pPr>
              <w:spacing w:beforeLines="50" w:before="120" w:afterLines="50"/>
              <w:jc w:val="left"/>
              <w:rPr>
                <w:ins w:id="9433" w:author="Author"/>
                <w:b w:val="0"/>
                <w:sz w:val="20"/>
                <w:lang w:val="en-IE"/>
              </w:rPr>
            </w:pPr>
            <w:ins w:id="9434" w:author="Author">
              <w:r>
                <w:rPr>
                  <w:b w:val="0"/>
                  <w:sz w:val="20"/>
                  <w:lang w:val="en-IE"/>
                </w:rPr>
                <w:t>14c</w:t>
              </w:r>
            </w:ins>
          </w:p>
        </w:tc>
        <w:tc>
          <w:tcPr>
            <w:tcW w:w="1573" w:type="dxa"/>
          </w:tcPr>
          <w:p w14:paraId="0B0C55AB" w14:textId="0182E0C1"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5" w:author="Author"/>
                <w:rFonts w:cs="Arial"/>
                <w:sz w:val="20"/>
                <w:lang w:val="en-IE"/>
              </w:rPr>
            </w:pPr>
            <w:ins w:id="9436" w:author="Author">
              <w:r>
                <w:rPr>
                  <w:rFonts w:cs="Arial"/>
                  <w:sz w:val="20"/>
                  <w:lang w:val="en-IE"/>
                </w:rPr>
                <w:t>Cancel</w:t>
              </w:r>
              <w:r w:rsidRPr="00E73B40">
                <w:rPr>
                  <w:rFonts w:cs="Arial"/>
                  <w:sz w:val="20"/>
                  <w:lang w:val="en-IE"/>
                </w:rPr>
                <w:t xml:space="preserve"> sales order</w:t>
              </w:r>
            </w:ins>
          </w:p>
        </w:tc>
        <w:tc>
          <w:tcPr>
            <w:tcW w:w="1533" w:type="dxa"/>
          </w:tcPr>
          <w:p w14:paraId="733F3B7D" w14:textId="14F50A9B"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7" w:author="Author"/>
                <w:rFonts w:cs="Arial"/>
                <w:sz w:val="20"/>
                <w:lang w:val="en-IE"/>
              </w:rPr>
            </w:pPr>
            <w:ins w:id="9438" w:author="Author">
              <w:r w:rsidRPr="00E73B40">
                <w:rPr>
                  <w:rFonts w:cs="Arial"/>
                  <w:sz w:val="20"/>
                  <w:lang w:val="en-IE"/>
                </w:rPr>
                <w:t>OMS</w:t>
              </w:r>
            </w:ins>
          </w:p>
        </w:tc>
        <w:tc>
          <w:tcPr>
            <w:tcW w:w="2835" w:type="dxa"/>
          </w:tcPr>
          <w:p w14:paraId="5BDA175B" w14:textId="17A4A285"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9" w:author="Author"/>
                <w:rFonts w:cs="Arial"/>
                <w:sz w:val="20"/>
                <w:lang w:val="en-IE"/>
              </w:rPr>
            </w:pPr>
            <w:ins w:id="9440" w:author="Author">
              <w:r>
                <w:rPr>
                  <w:rFonts w:cs="Arial"/>
                  <w:sz w:val="20"/>
                  <w:lang w:val="en-IE"/>
                </w:rPr>
                <w:t>Cancel</w:t>
              </w:r>
              <w:r w:rsidRPr="00E73B40">
                <w:rPr>
                  <w:rFonts w:cs="Arial"/>
                  <w:sz w:val="20"/>
                  <w:lang w:val="en-IE"/>
                </w:rPr>
                <w:t xml:space="preserve"> Order for a customer sale</w:t>
              </w:r>
            </w:ins>
          </w:p>
        </w:tc>
        <w:tc>
          <w:tcPr>
            <w:tcW w:w="992" w:type="dxa"/>
          </w:tcPr>
          <w:p w14:paraId="58BEDC18" w14:textId="21FB8ED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1" w:author="Author"/>
                <w:rFonts w:cs="Arial"/>
                <w:sz w:val="20"/>
                <w:lang w:val="en-IE"/>
              </w:rPr>
            </w:pPr>
            <w:ins w:id="9442" w:author="Author">
              <w:r w:rsidRPr="00E73B40">
                <w:rPr>
                  <w:rFonts w:cs="Arial"/>
                  <w:sz w:val="20"/>
                  <w:lang w:val="en-IE"/>
                </w:rPr>
                <w:t>Sync</w:t>
              </w:r>
            </w:ins>
          </w:p>
        </w:tc>
        <w:tc>
          <w:tcPr>
            <w:tcW w:w="2228" w:type="dxa"/>
          </w:tcPr>
          <w:p w14:paraId="2D0E5CFC" w14:textId="4AA47B81"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3" w:author="Author"/>
                <w:rFonts w:cs="Arial"/>
                <w:sz w:val="20"/>
                <w:lang w:val="en-IE"/>
              </w:rPr>
            </w:pPr>
            <w:ins w:id="9444" w:author="Author">
              <w:r w:rsidRPr="00E73B40">
                <w:rPr>
                  <w:rFonts w:cs="Arial"/>
                  <w:sz w:val="20"/>
                  <w:lang w:val="en-IE"/>
                </w:rPr>
                <w:t>-</w:t>
              </w:r>
            </w:ins>
          </w:p>
        </w:tc>
      </w:tr>
      <w:tr w:rsidR="00FE0E4E" w:rsidRPr="00E73B40" w14:paraId="3C122163" w14:textId="77777777" w:rsidTr="00461042">
        <w:trPr>
          <w:ins w:id="9445" w:author="Author"/>
        </w:trPr>
        <w:tc>
          <w:tcPr>
            <w:cnfStyle w:val="001000000000" w:firstRow="0" w:lastRow="0" w:firstColumn="1" w:lastColumn="0" w:oddVBand="0" w:evenVBand="0" w:oddHBand="0" w:evenHBand="0" w:firstRowFirstColumn="0" w:firstRowLastColumn="0" w:lastRowFirstColumn="0" w:lastRowLastColumn="0"/>
            <w:tcW w:w="830" w:type="dxa"/>
          </w:tcPr>
          <w:p w14:paraId="790BE8F2" w14:textId="29E05838" w:rsidR="00FE0E4E" w:rsidRDefault="00FE0E4E" w:rsidP="00B66C29">
            <w:pPr>
              <w:spacing w:beforeLines="50" w:before="120" w:afterLines="50"/>
              <w:jc w:val="left"/>
              <w:rPr>
                <w:ins w:id="9446" w:author="Author"/>
                <w:sz w:val="20"/>
                <w:lang w:val="en-IE"/>
              </w:rPr>
            </w:pPr>
            <w:ins w:id="9447" w:author="Author">
              <w:r>
                <w:rPr>
                  <w:b w:val="0"/>
                  <w:sz w:val="20"/>
                  <w:lang w:val="en-IE"/>
                </w:rPr>
                <w:t>15b</w:t>
              </w:r>
            </w:ins>
          </w:p>
        </w:tc>
        <w:tc>
          <w:tcPr>
            <w:tcW w:w="1573" w:type="dxa"/>
          </w:tcPr>
          <w:p w14:paraId="58F47A22" w14:textId="4D9C23EB"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8" w:author="Author"/>
                <w:rFonts w:cs="Arial"/>
                <w:sz w:val="20"/>
                <w:lang w:val="en-IE"/>
              </w:rPr>
            </w:pPr>
            <w:ins w:id="9449" w:author="Author">
              <w:r>
                <w:rPr>
                  <w:rFonts w:cs="Arial"/>
                  <w:sz w:val="20"/>
                  <w:lang w:val="en-IE"/>
                </w:rPr>
                <w:t xml:space="preserve">Fetch </w:t>
              </w:r>
              <w:r w:rsidRPr="00D63CFB">
                <w:rPr>
                  <w:rFonts w:cs="Arial"/>
                  <w:sz w:val="20"/>
                  <w:lang w:val="en-IE"/>
                </w:rPr>
                <w:t xml:space="preserve">Feasibility </w:t>
              </w:r>
              <w:r>
                <w:rPr>
                  <w:rFonts w:cs="Arial"/>
                  <w:sz w:val="20"/>
                  <w:lang w:val="en-IE"/>
                </w:rPr>
                <w:t>Status</w:t>
              </w:r>
            </w:ins>
          </w:p>
        </w:tc>
        <w:tc>
          <w:tcPr>
            <w:tcW w:w="1533" w:type="dxa"/>
          </w:tcPr>
          <w:p w14:paraId="35FE629D" w14:textId="2D6B8047"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0" w:author="Author"/>
                <w:rFonts w:cs="Arial"/>
                <w:sz w:val="20"/>
                <w:lang w:val="en-IE"/>
              </w:rPr>
            </w:pPr>
            <w:ins w:id="9451" w:author="Author">
              <w:r>
                <w:rPr>
                  <w:rFonts w:cs="Arial"/>
                  <w:sz w:val="20"/>
                  <w:lang w:val="en-IE"/>
                </w:rPr>
                <w:t>OSB</w:t>
              </w:r>
            </w:ins>
          </w:p>
        </w:tc>
        <w:tc>
          <w:tcPr>
            <w:tcW w:w="2835" w:type="dxa"/>
          </w:tcPr>
          <w:p w14:paraId="7B19E8F7" w14:textId="01737037"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2" w:author="Author"/>
                <w:rFonts w:cs="Arial"/>
                <w:sz w:val="20"/>
                <w:lang w:val="en-IE"/>
              </w:rPr>
            </w:pPr>
            <w:ins w:id="9453" w:author="Author">
              <w:r w:rsidRPr="00D63CFB">
                <w:rPr>
                  <w:rFonts w:cs="Arial"/>
                  <w:sz w:val="20"/>
                  <w:lang w:val="en-IE"/>
                </w:rPr>
                <w:t xml:space="preserve">Will return the feasibility status for a given address </w:t>
              </w:r>
              <w:r>
                <w:rPr>
                  <w:rFonts w:cs="Arial"/>
                  <w:sz w:val="20"/>
                  <w:lang w:val="en-IE"/>
                </w:rPr>
                <w:t>(NLE/LE scenario)</w:t>
              </w:r>
            </w:ins>
          </w:p>
        </w:tc>
        <w:tc>
          <w:tcPr>
            <w:tcW w:w="992" w:type="dxa"/>
          </w:tcPr>
          <w:p w14:paraId="2C0B33F5" w14:textId="759907BA"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4" w:author="Author"/>
                <w:rFonts w:cs="Arial"/>
                <w:sz w:val="20"/>
                <w:lang w:val="en-IE"/>
              </w:rPr>
            </w:pPr>
            <w:ins w:id="9455" w:author="Author">
              <w:r>
                <w:rPr>
                  <w:rFonts w:cs="Arial"/>
                  <w:sz w:val="20"/>
                  <w:lang w:val="en-IE"/>
                </w:rPr>
                <w:t>Sync</w:t>
              </w:r>
            </w:ins>
          </w:p>
        </w:tc>
        <w:tc>
          <w:tcPr>
            <w:tcW w:w="2228" w:type="dxa"/>
          </w:tcPr>
          <w:p w14:paraId="44D50AF5" w14:textId="0ACA7052"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6" w:author="Author"/>
                <w:rFonts w:cs="Arial"/>
                <w:sz w:val="20"/>
                <w:lang w:val="en-IE"/>
              </w:rPr>
            </w:pPr>
            <w:ins w:id="9457" w:author="Author">
              <w:r>
                <w:rPr>
                  <w:rFonts w:cs="Arial"/>
                  <w:sz w:val="20"/>
                  <w:lang w:val="en-IE"/>
                </w:rPr>
                <w:t>-</w:t>
              </w:r>
            </w:ins>
          </w:p>
        </w:tc>
      </w:tr>
      <w:tr w:rsidR="00FE0E4E" w:rsidRPr="00E73B40" w14:paraId="20A3E7B7" w14:textId="77777777" w:rsidTr="00461042">
        <w:trPr>
          <w:ins w:id="9458" w:author="Author"/>
        </w:trPr>
        <w:tc>
          <w:tcPr>
            <w:cnfStyle w:val="001000000000" w:firstRow="0" w:lastRow="0" w:firstColumn="1" w:lastColumn="0" w:oddVBand="0" w:evenVBand="0" w:oddHBand="0" w:evenHBand="0" w:firstRowFirstColumn="0" w:firstRowLastColumn="0" w:lastRowFirstColumn="0" w:lastRowLastColumn="0"/>
            <w:tcW w:w="830" w:type="dxa"/>
          </w:tcPr>
          <w:p w14:paraId="66078EDC" w14:textId="1EA5295F" w:rsidR="00FE0E4E" w:rsidRPr="00D25112" w:rsidRDefault="00FE0E4E" w:rsidP="00B66C29">
            <w:pPr>
              <w:spacing w:beforeLines="50" w:before="120" w:afterLines="50"/>
              <w:jc w:val="left"/>
              <w:rPr>
                <w:ins w:id="9459" w:author="Author"/>
                <w:b w:val="0"/>
                <w:sz w:val="20"/>
                <w:lang w:val="en-IE"/>
              </w:rPr>
            </w:pPr>
            <w:ins w:id="9460" w:author="Author">
              <w:r w:rsidRPr="00D25112">
                <w:rPr>
                  <w:b w:val="0"/>
                  <w:sz w:val="20"/>
                  <w:lang w:val="en-IE"/>
                </w:rPr>
                <w:t>1</w:t>
              </w:r>
              <w:r>
                <w:rPr>
                  <w:b w:val="0"/>
                  <w:sz w:val="20"/>
                  <w:lang w:val="en-IE"/>
                </w:rPr>
                <w:t>6</w:t>
              </w:r>
              <w:r w:rsidRPr="00D25112">
                <w:rPr>
                  <w:b w:val="0"/>
                  <w:sz w:val="20"/>
                  <w:lang w:val="en-IE"/>
                </w:rPr>
                <w:t>a</w:t>
              </w:r>
            </w:ins>
          </w:p>
        </w:tc>
        <w:tc>
          <w:tcPr>
            <w:tcW w:w="1573" w:type="dxa"/>
          </w:tcPr>
          <w:p w14:paraId="4B0076BF" w14:textId="4B550082" w:rsidR="00FE0E4E"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1" w:author="Author"/>
                <w:rFonts w:cs="Arial"/>
                <w:sz w:val="20"/>
                <w:lang w:val="en-IE"/>
              </w:rPr>
            </w:pPr>
            <w:ins w:id="9462" w:author="Author">
              <w:r>
                <w:rPr>
                  <w:rFonts w:cs="Arial"/>
                  <w:sz w:val="20"/>
                  <w:lang w:val="en-IE"/>
                </w:rPr>
                <w:t>Create Sales Order</w:t>
              </w:r>
            </w:ins>
          </w:p>
        </w:tc>
        <w:tc>
          <w:tcPr>
            <w:tcW w:w="1533" w:type="dxa"/>
          </w:tcPr>
          <w:p w14:paraId="6BD85BA5" w14:textId="27CA8EA1"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3" w:author="Author"/>
                <w:rFonts w:cs="Arial"/>
                <w:sz w:val="20"/>
                <w:lang w:val="en-IE"/>
              </w:rPr>
            </w:pPr>
            <w:ins w:id="9464" w:author="Author">
              <w:r>
                <w:rPr>
                  <w:rFonts w:cs="Arial"/>
                  <w:sz w:val="20"/>
                  <w:lang w:val="en-IE"/>
                </w:rPr>
                <w:t>OMS</w:t>
              </w:r>
            </w:ins>
          </w:p>
        </w:tc>
        <w:tc>
          <w:tcPr>
            <w:tcW w:w="2835" w:type="dxa"/>
          </w:tcPr>
          <w:p w14:paraId="6640B61C" w14:textId="2A4DF432"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5" w:author="Author"/>
                <w:rFonts w:cs="Arial"/>
                <w:sz w:val="20"/>
                <w:lang w:val="en-IE"/>
              </w:rPr>
            </w:pPr>
            <w:ins w:id="9466" w:author="Author">
              <w:r>
                <w:rPr>
                  <w:rFonts w:cs="Arial"/>
                  <w:sz w:val="20"/>
                  <w:lang w:val="en-IE"/>
                </w:rPr>
                <w:t>Create</w:t>
              </w:r>
              <w:r w:rsidRPr="00E73B40">
                <w:rPr>
                  <w:rFonts w:cs="Arial"/>
                  <w:sz w:val="20"/>
                  <w:lang w:val="en-IE"/>
                </w:rPr>
                <w:t xml:space="preserve"> Order for a customer sale</w:t>
              </w:r>
            </w:ins>
          </w:p>
        </w:tc>
        <w:tc>
          <w:tcPr>
            <w:tcW w:w="992" w:type="dxa"/>
          </w:tcPr>
          <w:p w14:paraId="5B974309" w14:textId="45E24F28"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7" w:author="Author"/>
                <w:rFonts w:cs="Arial"/>
                <w:sz w:val="20"/>
                <w:lang w:val="en-IE"/>
              </w:rPr>
            </w:pPr>
            <w:ins w:id="9468" w:author="Author">
              <w:r>
                <w:rPr>
                  <w:rFonts w:cs="Arial"/>
                  <w:sz w:val="20"/>
                  <w:lang w:val="en-IE"/>
                </w:rPr>
                <w:t>Sync</w:t>
              </w:r>
            </w:ins>
          </w:p>
        </w:tc>
        <w:tc>
          <w:tcPr>
            <w:tcW w:w="2228" w:type="dxa"/>
          </w:tcPr>
          <w:p w14:paraId="54F39B91" w14:textId="2253FE2F"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9" w:author="Author"/>
                <w:rFonts w:cs="Arial"/>
                <w:sz w:val="20"/>
                <w:lang w:val="en-IE"/>
              </w:rPr>
            </w:pPr>
            <w:ins w:id="9470" w:author="Author">
              <w:r>
                <w:rPr>
                  <w:rFonts w:cs="Arial"/>
                  <w:sz w:val="20"/>
                  <w:lang w:val="en-IE"/>
                </w:rPr>
                <w:t>-</w:t>
              </w:r>
            </w:ins>
          </w:p>
        </w:tc>
      </w:tr>
      <w:tr w:rsidR="00FE0E4E" w:rsidRPr="00E73B40" w14:paraId="07B3A8A1" w14:textId="77777777" w:rsidTr="00461042">
        <w:trPr>
          <w:ins w:id="9471" w:author="Author"/>
        </w:trPr>
        <w:tc>
          <w:tcPr>
            <w:cnfStyle w:val="001000000000" w:firstRow="0" w:lastRow="0" w:firstColumn="1" w:lastColumn="0" w:oddVBand="0" w:evenVBand="0" w:oddHBand="0" w:evenHBand="0" w:firstRowFirstColumn="0" w:firstRowLastColumn="0" w:lastRowFirstColumn="0" w:lastRowLastColumn="0"/>
            <w:tcW w:w="830" w:type="dxa"/>
          </w:tcPr>
          <w:p w14:paraId="35BD0D94" w14:textId="4130F0DC" w:rsidR="00FE0E4E" w:rsidRDefault="00FE0E4E" w:rsidP="00D25112">
            <w:pPr>
              <w:spacing w:beforeLines="50" w:before="120" w:afterLines="50"/>
              <w:jc w:val="left"/>
              <w:rPr>
                <w:ins w:id="9472" w:author="Author"/>
                <w:b w:val="0"/>
                <w:sz w:val="20"/>
                <w:lang w:val="en-IE"/>
              </w:rPr>
            </w:pPr>
            <w:ins w:id="9473" w:author="Author">
              <w:r>
                <w:rPr>
                  <w:b w:val="0"/>
                  <w:sz w:val="20"/>
                  <w:lang w:val="en-IE"/>
                </w:rPr>
                <w:t>17a</w:t>
              </w:r>
            </w:ins>
          </w:p>
          <w:p w14:paraId="21A3B338" w14:textId="0D950F7A" w:rsidR="00FE0E4E" w:rsidRPr="00E73B40" w:rsidRDefault="00FE0E4E" w:rsidP="00B66C29">
            <w:pPr>
              <w:spacing w:beforeLines="50" w:before="120" w:afterLines="50"/>
              <w:jc w:val="left"/>
              <w:rPr>
                <w:ins w:id="9474" w:author="Author"/>
                <w:b w:val="0"/>
                <w:sz w:val="20"/>
                <w:lang w:val="en-IE"/>
              </w:rPr>
            </w:pPr>
            <w:ins w:id="9475" w:author="Author">
              <w:r>
                <w:rPr>
                  <w:b w:val="0"/>
                  <w:sz w:val="20"/>
                  <w:lang w:val="en-IE"/>
                </w:rPr>
                <w:t>17c</w:t>
              </w:r>
            </w:ins>
          </w:p>
        </w:tc>
        <w:tc>
          <w:tcPr>
            <w:tcW w:w="1573" w:type="dxa"/>
          </w:tcPr>
          <w:p w14:paraId="201F3F7E" w14:textId="32FCA5EC"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6" w:author="Author"/>
                <w:rFonts w:cs="Arial"/>
                <w:sz w:val="20"/>
                <w:lang w:val="en-IE"/>
              </w:rPr>
            </w:pPr>
            <w:ins w:id="9477" w:author="Author">
              <w:r w:rsidRPr="00D63CFB">
                <w:rPr>
                  <w:rFonts w:cs="Arial"/>
                  <w:sz w:val="20"/>
                  <w:lang w:val="en-IE"/>
                </w:rPr>
                <w:t>Get Recommended shared equipment’s</w:t>
              </w:r>
            </w:ins>
          </w:p>
        </w:tc>
        <w:tc>
          <w:tcPr>
            <w:tcW w:w="1533" w:type="dxa"/>
          </w:tcPr>
          <w:p w14:paraId="69D37793" w14:textId="217628F3"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8" w:author="Author"/>
                <w:rFonts w:cs="Arial"/>
                <w:sz w:val="20"/>
                <w:lang w:val="en-IE"/>
              </w:rPr>
            </w:pPr>
            <w:ins w:id="9479" w:author="Author">
              <w:r w:rsidRPr="00D63CFB">
                <w:rPr>
                  <w:rFonts w:cs="Arial"/>
                  <w:sz w:val="20"/>
                  <w:lang w:val="en-IE"/>
                </w:rPr>
                <w:t>OMS</w:t>
              </w:r>
            </w:ins>
          </w:p>
        </w:tc>
        <w:tc>
          <w:tcPr>
            <w:tcW w:w="2835" w:type="dxa"/>
          </w:tcPr>
          <w:p w14:paraId="709F2215" w14:textId="4D0DC06D"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0" w:author="Author"/>
                <w:rFonts w:cs="Arial"/>
                <w:sz w:val="20"/>
                <w:lang w:val="en-IE"/>
              </w:rPr>
            </w:pPr>
            <w:ins w:id="9481" w:author="Author">
              <w:r w:rsidRPr="00D63CFB">
                <w:rPr>
                  <w:rFonts w:cs="Arial"/>
                  <w:sz w:val="20"/>
                  <w:lang w:val="en-IE"/>
                </w:rPr>
                <w:t>Get the recommended shared equipment´s for a given offer</w:t>
              </w:r>
            </w:ins>
          </w:p>
        </w:tc>
        <w:tc>
          <w:tcPr>
            <w:tcW w:w="992" w:type="dxa"/>
          </w:tcPr>
          <w:p w14:paraId="23EB7E1C" w14:textId="239C00BF"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2" w:author="Author"/>
                <w:rFonts w:cs="Arial"/>
                <w:sz w:val="20"/>
                <w:lang w:val="en-IE"/>
              </w:rPr>
            </w:pPr>
            <w:ins w:id="9483" w:author="Author">
              <w:r w:rsidRPr="00D63CFB">
                <w:rPr>
                  <w:rFonts w:cs="Arial"/>
                  <w:sz w:val="20"/>
                  <w:lang w:val="en-IE"/>
                </w:rPr>
                <w:t>Sync</w:t>
              </w:r>
            </w:ins>
          </w:p>
        </w:tc>
        <w:tc>
          <w:tcPr>
            <w:tcW w:w="2228" w:type="dxa"/>
          </w:tcPr>
          <w:p w14:paraId="1C51C307" w14:textId="32D56F7C"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4" w:author="Author"/>
                <w:rFonts w:cs="Arial"/>
                <w:sz w:val="20"/>
                <w:lang w:val="en-IE"/>
              </w:rPr>
            </w:pPr>
            <w:ins w:id="9485" w:author="Author">
              <w:r w:rsidRPr="00D63CFB">
                <w:rPr>
                  <w:rFonts w:cs="Arial"/>
                  <w:sz w:val="20"/>
                  <w:lang w:val="en-IE"/>
                </w:rPr>
                <w:t>-</w:t>
              </w:r>
            </w:ins>
          </w:p>
        </w:tc>
      </w:tr>
      <w:tr w:rsidR="00FE0E4E" w:rsidRPr="00E73B40" w14:paraId="6919603A" w14:textId="77777777" w:rsidTr="00461042">
        <w:trPr>
          <w:ins w:id="9486" w:author="Author"/>
        </w:trPr>
        <w:tc>
          <w:tcPr>
            <w:cnfStyle w:val="001000000000" w:firstRow="0" w:lastRow="0" w:firstColumn="1" w:lastColumn="0" w:oddVBand="0" w:evenVBand="0" w:oddHBand="0" w:evenHBand="0" w:firstRowFirstColumn="0" w:firstRowLastColumn="0" w:lastRowFirstColumn="0" w:lastRowLastColumn="0"/>
            <w:tcW w:w="830" w:type="dxa"/>
          </w:tcPr>
          <w:p w14:paraId="0FE98781" w14:textId="2A7F6FD9" w:rsidR="00FE0E4E" w:rsidRPr="00E73B40" w:rsidRDefault="00FE0E4E" w:rsidP="00B66C29">
            <w:pPr>
              <w:spacing w:beforeLines="50" w:before="120" w:afterLines="50"/>
              <w:jc w:val="left"/>
              <w:rPr>
                <w:ins w:id="9487" w:author="Author"/>
                <w:b w:val="0"/>
                <w:sz w:val="20"/>
                <w:lang w:val="en-IE"/>
              </w:rPr>
            </w:pPr>
            <w:ins w:id="9488" w:author="Author">
              <w:r>
                <w:rPr>
                  <w:b w:val="0"/>
                  <w:sz w:val="20"/>
                  <w:lang w:val="en-IE"/>
                </w:rPr>
                <w:t>18</w:t>
              </w:r>
              <w:r w:rsidRPr="00E73B40">
                <w:rPr>
                  <w:b w:val="0"/>
                  <w:sz w:val="20"/>
                  <w:lang w:val="en-IE"/>
                </w:rPr>
                <w:t>a</w:t>
              </w:r>
            </w:ins>
          </w:p>
        </w:tc>
        <w:tc>
          <w:tcPr>
            <w:tcW w:w="1573" w:type="dxa"/>
          </w:tcPr>
          <w:p w14:paraId="0D001C6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9" w:author="Author"/>
                <w:rFonts w:cs="Arial"/>
                <w:sz w:val="20"/>
                <w:lang w:val="en-IE"/>
              </w:rPr>
            </w:pPr>
            <w:ins w:id="9490" w:author="Author">
              <w:r w:rsidRPr="00E73B40">
                <w:rPr>
                  <w:rFonts w:cs="Arial"/>
                  <w:sz w:val="20"/>
                  <w:lang w:val="en-IE"/>
                </w:rPr>
                <w:t>Quote</w:t>
              </w:r>
              <w:r>
                <w:rPr>
                  <w:rFonts w:cs="Arial"/>
                  <w:sz w:val="20"/>
                  <w:lang w:val="en-IE"/>
                </w:rPr>
                <w:t xml:space="preserve"> Orderable items</w:t>
              </w:r>
            </w:ins>
          </w:p>
        </w:tc>
        <w:tc>
          <w:tcPr>
            <w:tcW w:w="1533" w:type="dxa"/>
          </w:tcPr>
          <w:p w14:paraId="584E92A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1" w:author="Author"/>
                <w:rFonts w:cs="Arial"/>
                <w:sz w:val="20"/>
                <w:lang w:val="en-IE"/>
              </w:rPr>
            </w:pPr>
            <w:ins w:id="9492" w:author="Author">
              <w:r w:rsidRPr="00E73B40">
                <w:rPr>
                  <w:rFonts w:cs="Arial"/>
                  <w:sz w:val="20"/>
                  <w:lang w:val="en-IE"/>
                </w:rPr>
                <w:t>Quotation</w:t>
              </w:r>
            </w:ins>
          </w:p>
        </w:tc>
        <w:tc>
          <w:tcPr>
            <w:tcW w:w="2835" w:type="dxa"/>
          </w:tcPr>
          <w:p w14:paraId="595C03F4"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3" w:author="Author"/>
                <w:rFonts w:cs="Arial"/>
                <w:sz w:val="20"/>
                <w:lang w:val="en-IE"/>
              </w:rPr>
            </w:pPr>
            <w:ins w:id="9494" w:author="Author">
              <w:r w:rsidRPr="00E73B40">
                <w:rPr>
                  <w:rFonts w:cs="Arial"/>
                  <w:sz w:val="20"/>
                  <w:lang w:val="en-IE"/>
                </w:rPr>
                <w:t xml:space="preserve">Request </w:t>
              </w:r>
              <w:r>
                <w:rPr>
                  <w:rFonts w:cs="Arial"/>
                  <w:sz w:val="20"/>
                  <w:lang w:val="en-IE"/>
                </w:rPr>
                <w:t>orderable items</w:t>
              </w:r>
              <w:r w:rsidRPr="00E73B40">
                <w:rPr>
                  <w:rFonts w:cs="Arial"/>
                  <w:sz w:val="20"/>
                  <w:lang w:val="en-IE"/>
                </w:rPr>
                <w:t xml:space="preserve"> quotation</w:t>
              </w:r>
            </w:ins>
          </w:p>
        </w:tc>
        <w:tc>
          <w:tcPr>
            <w:tcW w:w="992" w:type="dxa"/>
          </w:tcPr>
          <w:p w14:paraId="3A107CD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5" w:author="Author"/>
                <w:rFonts w:cs="Arial"/>
                <w:sz w:val="20"/>
                <w:lang w:val="en-IE"/>
              </w:rPr>
            </w:pPr>
            <w:ins w:id="9496" w:author="Author">
              <w:r w:rsidRPr="00E73B40">
                <w:rPr>
                  <w:rFonts w:cs="Arial"/>
                  <w:sz w:val="20"/>
                  <w:lang w:val="en-IE"/>
                </w:rPr>
                <w:t>Sync</w:t>
              </w:r>
            </w:ins>
          </w:p>
        </w:tc>
        <w:tc>
          <w:tcPr>
            <w:tcW w:w="2228" w:type="dxa"/>
          </w:tcPr>
          <w:p w14:paraId="2591E560"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7" w:author="Author"/>
                <w:rFonts w:cs="Arial"/>
                <w:sz w:val="20"/>
                <w:lang w:val="en-IE"/>
              </w:rPr>
            </w:pPr>
            <w:ins w:id="9498" w:author="Author">
              <w:r w:rsidRPr="00E73B40">
                <w:rPr>
                  <w:rFonts w:cs="Arial"/>
                  <w:sz w:val="20"/>
                  <w:lang w:val="en-IE"/>
                </w:rPr>
                <w:t>-</w:t>
              </w:r>
            </w:ins>
          </w:p>
        </w:tc>
      </w:tr>
      <w:tr w:rsidR="00FE0E4E" w14:paraId="0903530E" w14:textId="77777777" w:rsidTr="00461042">
        <w:trPr>
          <w:ins w:id="9499" w:author="Author"/>
        </w:trPr>
        <w:tc>
          <w:tcPr>
            <w:cnfStyle w:val="001000000000" w:firstRow="0" w:lastRow="0" w:firstColumn="1" w:lastColumn="0" w:oddVBand="0" w:evenVBand="0" w:oddHBand="0" w:evenHBand="0" w:firstRowFirstColumn="0" w:firstRowLastColumn="0" w:lastRowFirstColumn="0" w:lastRowLastColumn="0"/>
            <w:tcW w:w="830" w:type="dxa"/>
          </w:tcPr>
          <w:p w14:paraId="65247109" w14:textId="75F297F8" w:rsidR="00FE0E4E" w:rsidRDefault="00FE0E4E" w:rsidP="004C2818">
            <w:pPr>
              <w:spacing w:beforeLines="50" w:before="120" w:afterLines="50"/>
              <w:jc w:val="left"/>
              <w:rPr>
                <w:ins w:id="9500" w:author="Author"/>
                <w:b w:val="0"/>
                <w:sz w:val="20"/>
                <w:lang w:val="en-IE"/>
              </w:rPr>
            </w:pPr>
            <w:ins w:id="9501" w:author="Author">
              <w:r>
                <w:rPr>
                  <w:b w:val="0"/>
                  <w:sz w:val="20"/>
                  <w:lang w:val="en-IE"/>
                </w:rPr>
                <w:lastRenderedPageBreak/>
                <w:t>19a</w:t>
              </w:r>
            </w:ins>
          </w:p>
        </w:tc>
        <w:tc>
          <w:tcPr>
            <w:tcW w:w="1573" w:type="dxa"/>
          </w:tcPr>
          <w:p w14:paraId="421163ED" w14:textId="4769824E"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2" w:author="Author"/>
                <w:rFonts w:cs="Arial"/>
                <w:sz w:val="20"/>
                <w:lang w:val="en-IE"/>
              </w:rPr>
            </w:pPr>
            <w:ins w:id="9503" w:author="Author">
              <w:r w:rsidRPr="00E73B40">
                <w:rPr>
                  <w:rFonts w:cs="Arial"/>
                  <w:sz w:val="20"/>
                  <w:lang w:val="en-IE"/>
                </w:rPr>
                <w:t>Create billing profile</w:t>
              </w:r>
            </w:ins>
          </w:p>
        </w:tc>
        <w:tc>
          <w:tcPr>
            <w:tcW w:w="1533" w:type="dxa"/>
          </w:tcPr>
          <w:p w14:paraId="3033546A" w14:textId="35B8D0B1"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4" w:author="Author"/>
                <w:rFonts w:cs="Arial"/>
                <w:sz w:val="20"/>
                <w:lang w:val="en-IE"/>
              </w:rPr>
            </w:pPr>
            <w:ins w:id="9505" w:author="Author">
              <w:r w:rsidRPr="00E73B40">
                <w:rPr>
                  <w:rFonts w:cs="Arial"/>
                  <w:sz w:val="20"/>
                  <w:lang w:val="en-IE"/>
                </w:rPr>
                <w:t>CRM</w:t>
              </w:r>
            </w:ins>
          </w:p>
        </w:tc>
        <w:tc>
          <w:tcPr>
            <w:tcW w:w="2835" w:type="dxa"/>
          </w:tcPr>
          <w:p w14:paraId="3C3A2DC4" w14:textId="0E2AD9E4"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6" w:author="Author"/>
                <w:rFonts w:cs="Arial"/>
                <w:sz w:val="20"/>
                <w:lang w:val="en-IE"/>
              </w:rPr>
            </w:pPr>
            <w:ins w:id="9507" w:author="Author">
              <w:r w:rsidRPr="00E73B40">
                <w:rPr>
                  <w:rFonts w:cs="Arial"/>
                  <w:sz w:val="20"/>
                  <w:lang w:val="en-IE"/>
                </w:rPr>
                <w:t>Creates a billing profile (financial account, billing arrangement and pay mean) under a given billing customer</w:t>
              </w:r>
            </w:ins>
          </w:p>
        </w:tc>
        <w:tc>
          <w:tcPr>
            <w:tcW w:w="992" w:type="dxa"/>
          </w:tcPr>
          <w:p w14:paraId="1EFA8814" w14:textId="1CF5AD2A"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8" w:author="Author"/>
                <w:rFonts w:cs="Arial"/>
                <w:sz w:val="20"/>
                <w:lang w:val="en-IE"/>
              </w:rPr>
            </w:pPr>
            <w:ins w:id="9509" w:author="Author">
              <w:r w:rsidRPr="00E73B40">
                <w:rPr>
                  <w:rFonts w:cs="Arial"/>
                  <w:sz w:val="20"/>
                  <w:lang w:val="en-IE"/>
                </w:rPr>
                <w:t>Sync</w:t>
              </w:r>
            </w:ins>
          </w:p>
        </w:tc>
        <w:tc>
          <w:tcPr>
            <w:tcW w:w="2228" w:type="dxa"/>
          </w:tcPr>
          <w:p w14:paraId="0C4332DF" w14:textId="1800D39E"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0" w:author="Author"/>
                <w:rFonts w:cs="Arial"/>
                <w:sz w:val="20"/>
                <w:lang w:val="en-IE"/>
              </w:rPr>
            </w:pPr>
            <w:ins w:id="9511" w:author="Author">
              <w:r w:rsidRPr="00E73B40">
                <w:rPr>
                  <w:rFonts w:cs="Arial"/>
                  <w:sz w:val="20"/>
                  <w:lang w:val="en-IE"/>
                </w:rPr>
                <w:t>-</w:t>
              </w:r>
            </w:ins>
          </w:p>
        </w:tc>
      </w:tr>
      <w:tr w:rsidR="00FE0E4E" w14:paraId="2057AE95" w14:textId="77777777" w:rsidTr="00461042">
        <w:trPr>
          <w:ins w:id="9512" w:author="Author"/>
        </w:trPr>
        <w:tc>
          <w:tcPr>
            <w:cnfStyle w:val="001000000000" w:firstRow="0" w:lastRow="0" w:firstColumn="1" w:lastColumn="0" w:oddVBand="0" w:evenVBand="0" w:oddHBand="0" w:evenHBand="0" w:firstRowFirstColumn="0" w:firstRowLastColumn="0" w:lastRowFirstColumn="0" w:lastRowLastColumn="0"/>
            <w:tcW w:w="830" w:type="dxa"/>
            <w:vMerge w:val="restart"/>
          </w:tcPr>
          <w:p w14:paraId="2B3AA8DA" w14:textId="498A287F" w:rsidR="00FE0E4E" w:rsidRPr="00E73B40" w:rsidRDefault="00FE0E4E" w:rsidP="004C2818">
            <w:pPr>
              <w:spacing w:beforeLines="50" w:before="120" w:afterLines="50"/>
              <w:jc w:val="left"/>
              <w:rPr>
                <w:ins w:id="9513" w:author="Author"/>
                <w:b w:val="0"/>
                <w:sz w:val="20"/>
                <w:lang w:val="en-IE"/>
              </w:rPr>
            </w:pPr>
            <w:ins w:id="9514" w:author="Author">
              <w:r>
                <w:rPr>
                  <w:b w:val="0"/>
                  <w:sz w:val="20"/>
                  <w:lang w:val="en-IE"/>
                </w:rPr>
                <w:t>19b</w:t>
              </w:r>
            </w:ins>
          </w:p>
        </w:tc>
        <w:tc>
          <w:tcPr>
            <w:tcW w:w="1573" w:type="dxa"/>
          </w:tcPr>
          <w:p w14:paraId="046C749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5" w:author="Author"/>
                <w:rFonts w:cs="Arial"/>
                <w:sz w:val="20"/>
                <w:lang w:val="en-IE"/>
              </w:rPr>
            </w:pPr>
            <w:ins w:id="9516" w:author="Author">
              <w:r w:rsidRPr="00E73B40">
                <w:rPr>
                  <w:rFonts w:cs="Arial"/>
                  <w:sz w:val="20"/>
                  <w:lang w:val="en-IE"/>
                </w:rPr>
                <w:t>Check credit vetting</w:t>
              </w:r>
            </w:ins>
          </w:p>
        </w:tc>
        <w:tc>
          <w:tcPr>
            <w:tcW w:w="1533" w:type="dxa"/>
          </w:tcPr>
          <w:p w14:paraId="4FC24E1A"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7" w:author="Author"/>
                <w:rFonts w:cs="Arial"/>
                <w:sz w:val="20"/>
                <w:lang w:val="en-IE"/>
              </w:rPr>
            </w:pPr>
            <w:ins w:id="9518" w:author="Author">
              <w:r>
                <w:rPr>
                  <w:rFonts w:cs="Arial"/>
                  <w:sz w:val="20"/>
                  <w:lang w:val="en-IE"/>
                </w:rPr>
                <w:t>PowerCurve</w:t>
              </w:r>
            </w:ins>
          </w:p>
        </w:tc>
        <w:tc>
          <w:tcPr>
            <w:tcW w:w="2835" w:type="dxa"/>
          </w:tcPr>
          <w:p w14:paraId="6C3B1595"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9" w:author="Author"/>
                <w:rFonts w:cs="Arial"/>
                <w:sz w:val="20"/>
                <w:lang w:val="en-IE"/>
              </w:rPr>
            </w:pPr>
            <w:ins w:id="9520" w:author="Author">
              <w:r w:rsidRPr="00E73B40">
                <w:rPr>
                  <w:rFonts w:cs="Arial"/>
                  <w:sz w:val="20"/>
                  <w:lang w:val="en-IE"/>
                </w:rPr>
                <w:t>Checks credit vetting for a given customer and a given basket content</w:t>
              </w:r>
            </w:ins>
          </w:p>
        </w:tc>
        <w:tc>
          <w:tcPr>
            <w:tcW w:w="992" w:type="dxa"/>
          </w:tcPr>
          <w:p w14:paraId="31B7E2A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1" w:author="Author"/>
                <w:rFonts w:cs="Arial"/>
                <w:sz w:val="20"/>
                <w:lang w:val="en-IE"/>
              </w:rPr>
            </w:pPr>
            <w:ins w:id="9522" w:author="Author">
              <w:r w:rsidRPr="00E73B40">
                <w:rPr>
                  <w:rFonts w:cs="Arial"/>
                  <w:sz w:val="20"/>
                  <w:lang w:val="en-IE"/>
                </w:rPr>
                <w:t>Sync</w:t>
              </w:r>
            </w:ins>
          </w:p>
        </w:tc>
        <w:tc>
          <w:tcPr>
            <w:tcW w:w="2228" w:type="dxa"/>
          </w:tcPr>
          <w:p w14:paraId="767FCFE6"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3" w:author="Author"/>
                <w:rFonts w:cs="Arial"/>
                <w:sz w:val="20"/>
                <w:lang w:val="en-IE"/>
              </w:rPr>
            </w:pPr>
            <w:ins w:id="9524" w:author="Author">
              <w:r w:rsidRPr="00E73B40">
                <w:rPr>
                  <w:rFonts w:cs="Arial"/>
                  <w:sz w:val="20"/>
                  <w:lang w:val="en-IE"/>
                </w:rPr>
                <w:t>-</w:t>
              </w:r>
            </w:ins>
          </w:p>
        </w:tc>
      </w:tr>
      <w:tr w:rsidR="00FE0E4E" w14:paraId="6C1C00DB" w14:textId="77777777" w:rsidTr="00461042">
        <w:trPr>
          <w:ins w:id="9525" w:author="Author"/>
        </w:trPr>
        <w:tc>
          <w:tcPr>
            <w:cnfStyle w:val="001000000000" w:firstRow="0" w:lastRow="0" w:firstColumn="1" w:lastColumn="0" w:oddVBand="0" w:evenVBand="0" w:oddHBand="0" w:evenHBand="0" w:firstRowFirstColumn="0" w:firstRowLastColumn="0" w:lastRowFirstColumn="0" w:lastRowLastColumn="0"/>
            <w:tcW w:w="830" w:type="dxa"/>
            <w:vMerge/>
          </w:tcPr>
          <w:p w14:paraId="5ED13FB3" w14:textId="77777777" w:rsidR="00FE0E4E" w:rsidRPr="00E73B40" w:rsidRDefault="00FE0E4E" w:rsidP="000B7C6F">
            <w:pPr>
              <w:spacing w:beforeLines="50" w:before="120" w:afterLines="50"/>
              <w:jc w:val="left"/>
              <w:rPr>
                <w:ins w:id="9526" w:author="Author"/>
                <w:b w:val="0"/>
                <w:sz w:val="20"/>
                <w:lang w:val="en-IE"/>
              </w:rPr>
            </w:pPr>
          </w:p>
        </w:tc>
        <w:tc>
          <w:tcPr>
            <w:tcW w:w="1573" w:type="dxa"/>
          </w:tcPr>
          <w:p w14:paraId="1C85B15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7" w:author="Author"/>
                <w:rFonts w:cs="Arial"/>
                <w:sz w:val="20"/>
                <w:lang w:val="en-IE"/>
              </w:rPr>
            </w:pPr>
            <w:ins w:id="9528" w:author="Author">
              <w:r>
                <w:rPr>
                  <w:rFonts w:cs="Arial"/>
                  <w:sz w:val="20"/>
                  <w:lang w:val="en-IE"/>
                </w:rPr>
                <w:t>Get</w:t>
              </w:r>
              <w:r w:rsidRPr="00E73B40">
                <w:rPr>
                  <w:rFonts w:cs="Arial"/>
                  <w:sz w:val="20"/>
                  <w:lang w:val="en-IE"/>
                </w:rPr>
                <w:t xml:space="preserve"> credit vetting</w:t>
              </w:r>
              <w:r>
                <w:rPr>
                  <w:rFonts w:cs="Arial"/>
                  <w:sz w:val="20"/>
                  <w:lang w:val="en-IE"/>
                </w:rPr>
                <w:t xml:space="preserve"> referral</w:t>
              </w:r>
            </w:ins>
          </w:p>
        </w:tc>
        <w:tc>
          <w:tcPr>
            <w:tcW w:w="1533" w:type="dxa"/>
          </w:tcPr>
          <w:p w14:paraId="4FF1EF83"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9" w:author="Author"/>
                <w:rFonts w:cs="Arial"/>
                <w:sz w:val="20"/>
                <w:lang w:val="en-IE"/>
              </w:rPr>
            </w:pPr>
            <w:ins w:id="9530" w:author="Author">
              <w:r>
                <w:rPr>
                  <w:rFonts w:cs="Arial"/>
                  <w:sz w:val="20"/>
                  <w:lang w:val="en-IE"/>
                </w:rPr>
                <w:t>PowerCurve</w:t>
              </w:r>
            </w:ins>
          </w:p>
        </w:tc>
        <w:tc>
          <w:tcPr>
            <w:tcW w:w="2835" w:type="dxa"/>
          </w:tcPr>
          <w:p w14:paraId="0F7E4D4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1" w:author="Author"/>
                <w:rFonts w:cs="Arial"/>
                <w:sz w:val="20"/>
                <w:lang w:val="en-IE"/>
              </w:rPr>
            </w:pPr>
            <w:ins w:id="9532" w:author="Author">
              <w:r>
                <w:rPr>
                  <w:rFonts w:cs="Arial"/>
                  <w:sz w:val="20"/>
                  <w:lang w:val="en-IE"/>
                </w:rPr>
                <w:t xml:space="preserve">Get </w:t>
              </w:r>
              <w:r w:rsidRPr="005453EC">
                <w:rPr>
                  <w:rFonts w:cs="Arial"/>
                  <w:sz w:val="20"/>
                  <w:lang w:val="en-IE"/>
                </w:rPr>
                <w:t>the referral</w:t>
              </w:r>
              <w:r>
                <w:rPr>
                  <w:rFonts w:cs="Arial"/>
                  <w:sz w:val="20"/>
                  <w:lang w:val="en-IE"/>
                </w:rPr>
                <w:t xml:space="preserve"> result to display to the agent</w:t>
              </w:r>
            </w:ins>
          </w:p>
        </w:tc>
        <w:tc>
          <w:tcPr>
            <w:tcW w:w="992" w:type="dxa"/>
          </w:tcPr>
          <w:p w14:paraId="7B688592"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3" w:author="Author"/>
                <w:rFonts w:cs="Arial"/>
                <w:sz w:val="20"/>
                <w:lang w:val="en-IE"/>
              </w:rPr>
            </w:pPr>
            <w:ins w:id="9534" w:author="Author">
              <w:r w:rsidRPr="00E73B40">
                <w:rPr>
                  <w:rFonts w:cs="Arial"/>
                  <w:sz w:val="20"/>
                  <w:lang w:val="en-IE"/>
                </w:rPr>
                <w:t>Sync</w:t>
              </w:r>
            </w:ins>
          </w:p>
        </w:tc>
        <w:tc>
          <w:tcPr>
            <w:tcW w:w="2228" w:type="dxa"/>
          </w:tcPr>
          <w:p w14:paraId="73D922E1"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5" w:author="Author"/>
                <w:rFonts w:cs="Arial"/>
                <w:sz w:val="20"/>
                <w:lang w:val="en-IE"/>
              </w:rPr>
            </w:pPr>
            <w:ins w:id="9536" w:author="Author">
              <w:r w:rsidRPr="00E73B40">
                <w:rPr>
                  <w:rFonts w:cs="Arial"/>
                  <w:sz w:val="20"/>
                  <w:lang w:val="en-IE"/>
                </w:rPr>
                <w:t>-</w:t>
              </w:r>
            </w:ins>
          </w:p>
        </w:tc>
      </w:tr>
      <w:tr w:rsidR="00FE0E4E" w:rsidRPr="00E73B40" w:rsidDel="004C2818" w14:paraId="4B126FA9" w14:textId="7B786BCB" w:rsidTr="00461042">
        <w:trPr>
          <w:ins w:id="9537" w:author="Author"/>
          <w:del w:id="9538" w:author="Author"/>
        </w:trPr>
        <w:tc>
          <w:tcPr>
            <w:cnfStyle w:val="001000000000" w:firstRow="0" w:lastRow="0" w:firstColumn="1" w:lastColumn="0" w:oddVBand="0" w:evenVBand="0" w:oddHBand="0" w:evenHBand="0" w:firstRowFirstColumn="0" w:firstRowLastColumn="0" w:lastRowFirstColumn="0" w:lastRowLastColumn="0"/>
            <w:tcW w:w="830" w:type="dxa"/>
          </w:tcPr>
          <w:p w14:paraId="0959B9CA" w14:textId="72C30014" w:rsidR="00FE0E4E" w:rsidRPr="00E73B40" w:rsidDel="004C2818" w:rsidRDefault="00FE0E4E" w:rsidP="004C2818">
            <w:pPr>
              <w:spacing w:beforeLines="50" w:before="120" w:afterLines="50"/>
              <w:jc w:val="left"/>
              <w:rPr>
                <w:ins w:id="9539" w:author="Author"/>
                <w:del w:id="9540" w:author="Author"/>
                <w:sz w:val="20"/>
                <w:lang w:val="en-IE"/>
              </w:rPr>
            </w:pPr>
            <w:ins w:id="9541" w:author="Author">
              <w:del w:id="9542" w:author="Author">
                <w:r w:rsidDel="004C2818">
                  <w:rPr>
                    <w:b w:val="0"/>
                    <w:sz w:val="20"/>
                    <w:lang w:val="en-IE"/>
                  </w:rPr>
                  <w:delText>20e</w:delText>
                </w:r>
              </w:del>
            </w:ins>
          </w:p>
        </w:tc>
        <w:tc>
          <w:tcPr>
            <w:tcW w:w="1573" w:type="dxa"/>
          </w:tcPr>
          <w:p w14:paraId="523920F8" w14:textId="3DE6FB7F"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43" w:author="Author"/>
                <w:del w:id="9544" w:author="Author"/>
                <w:rFonts w:cs="Arial"/>
                <w:sz w:val="20"/>
                <w:lang w:val="en-IE"/>
              </w:rPr>
            </w:pPr>
            <w:ins w:id="9545" w:author="Author">
              <w:del w:id="9546" w:author="Author">
                <w:r w:rsidRPr="00E73B40" w:rsidDel="004C2818">
                  <w:rPr>
                    <w:rFonts w:cs="Arial"/>
                    <w:sz w:val="20"/>
                    <w:lang w:val="en-IE"/>
                  </w:rPr>
                  <w:delText>Create billing profile</w:delText>
                </w:r>
              </w:del>
            </w:ins>
          </w:p>
        </w:tc>
        <w:tc>
          <w:tcPr>
            <w:tcW w:w="1533" w:type="dxa"/>
          </w:tcPr>
          <w:p w14:paraId="74B2B8D6" w14:textId="614B1745"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47" w:author="Author"/>
                <w:del w:id="9548" w:author="Author"/>
                <w:rFonts w:cs="Arial"/>
                <w:sz w:val="20"/>
                <w:lang w:val="en-IE"/>
              </w:rPr>
            </w:pPr>
            <w:ins w:id="9549" w:author="Author">
              <w:del w:id="9550" w:author="Author">
                <w:r w:rsidRPr="00E73B40" w:rsidDel="004C2818">
                  <w:rPr>
                    <w:rFonts w:cs="Arial"/>
                    <w:sz w:val="20"/>
                    <w:lang w:val="en-IE"/>
                  </w:rPr>
                  <w:delText>CRM</w:delText>
                </w:r>
              </w:del>
            </w:ins>
          </w:p>
        </w:tc>
        <w:tc>
          <w:tcPr>
            <w:tcW w:w="2835" w:type="dxa"/>
          </w:tcPr>
          <w:p w14:paraId="0769D56B" w14:textId="18C88DA2"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51" w:author="Author"/>
                <w:del w:id="9552" w:author="Author"/>
                <w:rFonts w:cs="Arial"/>
                <w:sz w:val="20"/>
                <w:lang w:val="en-IE"/>
              </w:rPr>
            </w:pPr>
            <w:ins w:id="9553" w:author="Author">
              <w:del w:id="9554" w:author="Author">
                <w:r w:rsidRPr="00E73B40" w:rsidDel="004C2818">
                  <w:rPr>
                    <w:rFonts w:cs="Arial"/>
                    <w:sz w:val="20"/>
                    <w:lang w:val="en-IE"/>
                  </w:rPr>
                  <w:delText>Creates a billing profile (financial account, billing arrangement and pay mean) under a given billing customer</w:delText>
                </w:r>
              </w:del>
            </w:ins>
          </w:p>
        </w:tc>
        <w:tc>
          <w:tcPr>
            <w:tcW w:w="992" w:type="dxa"/>
          </w:tcPr>
          <w:p w14:paraId="022D1E1A" w14:textId="60EE31FA"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55" w:author="Author"/>
                <w:del w:id="9556" w:author="Author"/>
                <w:rFonts w:cs="Arial"/>
                <w:sz w:val="20"/>
                <w:lang w:val="en-IE"/>
              </w:rPr>
            </w:pPr>
            <w:ins w:id="9557" w:author="Author">
              <w:del w:id="9558" w:author="Author">
                <w:r w:rsidRPr="00E73B40" w:rsidDel="004C2818">
                  <w:rPr>
                    <w:rFonts w:cs="Arial"/>
                    <w:sz w:val="20"/>
                    <w:lang w:val="en-IE"/>
                  </w:rPr>
                  <w:delText>Sync</w:delText>
                </w:r>
              </w:del>
            </w:ins>
          </w:p>
        </w:tc>
        <w:tc>
          <w:tcPr>
            <w:tcW w:w="2228" w:type="dxa"/>
          </w:tcPr>
          <w:p w14:paraId="17E86FB7" w14:textId="2D003184"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59" w:author="Author"/>
                <w:del w:id="9560" w:author="Author"/>
                <w:rFonts w:cs="Arial"/>
                <w:sz w:val="20"/>
                <w:lang w:val="en-IE"/>
              </w:rPr>
            </w:pPr>
            <w:ins w:id="9561" w:author="Author">
              <w:del w:id="9562" w:author="Author">
                <w:r w:rsidRPr="00E73B40" w:rsidDel="004C2818">
                  <w:rPr>
                    <w:rFonts w:cs="Arial"/>
                    <w:sz w:val="20"/>
                    <w:lang w:val="en-IE"/>
                  </w:rPr>
                  <w:delText>-</w:delText>
                </w:r>
              </w:del>
            </w:ins>
          </w:p>
        </w:tc>
      </w:tr>
      <w:tr w:rsidR="00FE0E4E" w:rsidRPr="00E73B40" w14:paraId="0B1580D8" w14:textId="77777777" w:rsidTr="00461042">
        <w:trPr>
          <w:ins w:id="9563" w:author="Author"/>
        </w:trPr>
        <w:tc>
          <w:tcPr>
            <w:cnfStyle w:val="001000000000" w:firstRow="0" w:lastRow="0" w:firstColumn="1" w:lastColumn="0" w:oddVBand="0" w:evenVBand="0" w:oddHBand="0" w:evenHBand="0" w:firstRowFirstColumn="0" w:firstRowLastColumn="0" w:lastRowFirstColumn="0" w:lastRowLastColumn="0"/>
            <w:tcW w:w="830" w:type="dxa"/>
          </w:tcPr>
          <w:p w14:paraId="14F1251D" w14:textId="54407E5B" w:rsidR="00FE0E4E" w:rsidRDefault="00FE0E4E" w:rsidP="00B66C29">
            <w:pPr>
              <w:spacing w:beforeLines="50" w:before="120" w:afterLines="50"/>
              <w:jc w:val="left"/>
              <w:rPr>
                <w:ins w:id="9564" w:author="Author"/>
                <w:b w:val="0"/>
                <w:sz w:val="20"/>
                <w:lang w:val="en-IE"/>
              </w:rPr>
            </w:pPr>
            <w:ins w:id="9565" w:author="Author">
              <w:r>
                <w:rPr>
                  <w:b w:val="0"/>
                  <w:sz w:val="20"/>
                  <w:lang w:val="en-IE"/>
                </w:rPr>
                <w:t>20</w:t>
              </w:r>
              <w:r w:rsidRPr="00E73B40">
                <w:rPr>
                  <w:b w:val="0"/>
                  <w:sz w:val="20"/>
                  <w:lang w:val="en-IE"/>
                </w:rPr>
                <w:t>a</w:t>
              </w:r>
            </w:ins>
          </w:p>
        </w:tc>
        <w:tc>
          <w:tcPr>
            <w:tcW w:w="1573" w:type="dxa"/>
          </w:tcPr>
          <w:p w14:paraId="02297B1B" w14:textId="7C8EA419"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66" w:author="Author"/>
                <w:rFonts w:cs="Arial"/>
                <w:sz w:val="20"/>
                <w:lang w:val="en-IE"/>
              </w:rPr>
            </w:pPr>
            <w:ins w:id="9567" w:author="Author">
              <w:r w:rsidRPr="00E73B40">
                <w:rPr>
                  <w:rFonts w:cs="Arial"/>
                  <w:sz w:val="20"/>
                  <w:lang w:val="en-IE"/>
                </w:rPr>
                <w:t>Get available SIRO schedule slots</w:t>
              </w:r>
            </w:ins>
          </w:p>
        </w:tc>
        <w:tc>
          <w:tcPr>
            <w:tcW w:w="1533" w:type="dxa"/>
          </w:tcPr>
          <w:p w14:paraId="0C646110" w14:textId="073A3CA9"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68" w:author="Author"/>
                <w:rFonts w:cs="Arial"/>
                <w:sz w:val="20"/>
                <w:lang w:val="en-IE"/>
              </w:rPr>
            </w:pPr>
            <w:ins w:id="9569" w:author="Author">
              <w:r>
                <w:rPr>
                  <w:rFonts w:cs="Arial"/>
                  <w:sz w:val="20"/>
                  <w:lang w:val="en-IE"/>
                </w:rPr>
                <w:t>SIRO</w:t>
              </w:r>
            </w:ins>
          </w:p>
        </w:tc>
        <w:tc>
          <w:tcPr>
            <w:tcW w:w="2835" w:type="dxa"/>
          </w:tcPr>
          <w:p w14:paraId="01EC5F06" w14:textId="6035D052"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0" w:author="Author"/>
                <w:rFonts w:cs="Arial"/>
                <w:sz w:val="20"/>
                <w:lang w:val="en-IE"/>
              </w:rPr>
            </w:pPr>
            <w:ins w:id="9571" w:author="Author">
              <w:r w:rsidRPr="00E73B40">
                <w:rPr>
                  <w:rFonts w:cs="Arial"/>
                  <w:sz w:val="20"/>
                  <w:lang w:val="en-IE"/>
                </w:rPr>
                <w:t>Get available schedule slots for SIRO to perform a fixed installation</w:t>
              </w:r>
            </w:ins>
          </w:p>
        </w:tc>
        <w:tc>
          <w:tcPr>
            <w:tcW w:w="992" w:type="dxa"/>
          </w:tcPr>
          <w:p w14:paraId="64061E7B" w14:textId="0B85CB1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2" w:author="Author"/>
                <w:rFonts w:cs="Arial"/>
                <w:sz w:val="20"/>
                <w:lang w:val="en-IE"/>
              </w:rPr>
            </w:pPr>
            <w:ins w:id="9573" w:author="Author">
              <w:r w:rsidRPr="00E73B40">
                <w:rPr>
                  <w:rFonts w:cs="Arial"/>
                  <w:sz w:val="20"/>
                  <w:lang w:val="en-IE"/>
                </w:rPr>
                <w:t>Sync</w:t>
              </w:r>
            </w:ins>
          </w:p>
        </w:tc>
        <w:tc>
          <w:tcPr>
            <w:tcW w:w="2228" w:type="dxa"/>
          </w:tcPr>
          <w:p w14:paraId="59CC3B8D" w14:textId="26CCB0AF"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4" w:author="Author"/>
                <w:rFonts w:cs="Arial"/>
                <w:sz w:val="20"/>
                <w:lang w:val="en-IE"/>
              </w:rPr>
            </w:pPr>
            <w:ins w:id="9575" w:author="Author">
              <w:r w:rsidRPr="00E73B40">
                <w:rPr>
                  <w:rFonts w:cs="Arial"/>
                  <w:sz w:val="20"/>
                  <w:lang w:val="en-IE"/>
                </w:rPr>
                <w:t>-</w:t>
              </w:r>
            </w:ins>
          </w:p>
        </w:tc>
      </w:tr>
      <w:tr w:rsidR="00FE0E4E" w:rsidRPr="00E73B40" w14:paraId="0D254C10" w14:textId="77777777" w:rsidTr="00461042">
        <w:trPr>
          <w:ins w:id="9576" w:author="Author"/>
        </w:trPr>
        <w:tc>
          <w:tcPr>
            <w:cnfStyle w:val="001000000000" w:firstRow="0" w:lastRow="0" w:firstColumn="1" w:lastColumn="0" w:oddVBand="0" w:evenVBand="0" w:oddHBand="0" w:evenHBand="0" w:firstRowFirstColumn="0" w:firstRowLastColumn="0" w:lastRowFirstColumn="0" w:lastRowLastColumn="0"/>
            <w:tcW w:w="830" w:type="dxa"/>
          </w:tcPr>
          <w:p w14:paraId="0331D6A4" w14:textId="493C4A51" w:rsidR="00FE0E4E" w:rsidRDefault="00FE0E4E" w:rsidP="00B66C29">
            <w:pPr>
              <w:spacing w:beforeLines="50" w:before="120" w:afterLines="50"/>
              <w:jc w:val="left"/>
              <w:rPr>
                <w:ins w:id="9577" w:author="Author"/>
                <w:b w:val="0"/>
                <w:sz w:val="20"/>
                <w:lang w:val="en-IE"/>
              </w:rPr>
            </w:pPr>
            <w:ins w:id="9578" w:author="Author">
              <w:r>
                <w:rPr>
                  <w:b w:val="0"/>
                  <w:sz w:val="20"/>
                  <w:lang w:val="en-IE"/>
                </w:rPr>
                <w:t>20</w:t>
              </w:r>
              <w:r w:rsidRPr="00E73B40">
                <w:rPr>
                  <w:b w:val="0"/>
                  <w:sz w:val="20"/>
                  <w:lang w:val="en-IE"/>
                </w:rPr>
                <w:t>b</w:t>
              </w:r>
            </w:ins>
          </w:p>
        </w:tc>
        <w:tc>
          <w:tcPr>
            <w:tcW w:w="1573" w:type="dxa"/>
          </w:tcPr>
          <w:p w14:paraId="2A03FEB0" w14:textId="2620953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9" w:author="Author"/>
                <w:rFonts w:cs="Arial"/>
                <w:sz w:val="20"/>
                <w:lang w:val="en-IE"/>
              </w:rPr>
            </w:pPr>
            <w:ins w:id="9580" w:author="Author">
              <w:r w:rsidRPr="00E73B40">
                <w:rPr>
                  <w:rFonts w:cs="Arial"/>
                  <w:sz w:val="20"/>
                  <w:lang w:val="en-IE"/>
                </w:rPr>
                <w:t>Reserve schedule slot</w:t>
              </w:r>
            </w:ins>
          </w:p>
        </w:tc>
        <w:tc>
          <w:tcPr>
            <w:tcW w:w="1533" w:type="dxa"/>
          </w:tcPr>
          <w:p w14:paraId="764E66C0" w14:textId="4B090EA2"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1" w:author="Author"/>
                <w:rFonts w:cs="Arial"/>
                <w:sz w:val="20"/>
                <w:lang w:val="en-IE"/>
              </w:rPr>
            </w:pPr>
            <w:ins w:id="9582" w:author="Author">
              <w:r>
                <w:rPr>
                  <w:rFonts w:cs="Arial"/>
                  <w:sz w:val="20"/>
                  <w:lang w:val="en-IE"/>
                </w:rPr>
                <w:t>SIRO</w:t>
              </w:r>
            </w:ins>
          </w:p>
        </w:tc>
        <w:tc>
          <w:tcPr>
            <w:tcW w:w="2835" w:type="dxa"/>
          </w:tcPr>
          <w:p w14:paraId="38C8C92A" w14:textId="35834AC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3" w:author="Author"/>
                <w:rFonts w:cs="Arial"/>
                <w:sz w:val="20"/>
                <w:lang w:val="en-IE"/>
              </w:rPr>
            </w:pPr>
            <w:ins w:id="9584" w:author="Author">
              <w:r w:rsidRPr="00E73B40">
                <w:rPr>
                  <w:rFonts w:cs="Arial"/>
                  <w:sz w:val="20"/>
                  <w:lang w:val="en-IE"/>
                </w:rPr>
                <w:t>Reserve selected schedule slot to perform a fixed installation</w:t>
              </w:r>
            </w:ins>
          </w:p>
        </w:tc>
        <w:tc>
          <w:tcPr>
            <w:tcW w:w="992" w:type="dxa"/>
          </w:tcPr>
          <w:p w14:paraId="09DA1C04" w14:textId="08D85351"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5" w:author="Author"/>
                <w:rFonts w:cs="Arial"/>
                <w:sz w:val="20"/>
                <w:lang w:val="en-IE"/>
              </w:rPr>
            </w:pPr>
            <w:ins w:id="9586" w:author="Author">
              <w:r w:rsidRPr="00E73B40">
                <w:rPr>
                  <w:rFonts w:cs="Arial"/>
                  <w:sz w:val="20"/>
                  <w:lang w:val="en-IE"/>
                </w:rPr>
                <w:t>Sync</w:t>
              </w:r>
            </w:ins>
          </w:p>
        </w:tc>
        <w:tc>
          <w:tcPr>
            <w:tcW w:w="2228" w:type="dxa"/>
          </w:tcPr>
          <w:p w14:paraId="0F716B12" w14:textId="6E01058B"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7" w:author="Author"/>
                <w:rFonts w:cs="Arial"/>
                <w:sz w:val="20"/>
                <w:lang w:val="en-IE"/>
              </w:rPr>
            </w:pPr>
            <w:ins w:id="9588" w:author="Author">
              <w:r w:rsidRPr="00E73B40">
                <w:rPr>
                  <w:rFonts w:cs="Arial"/>
                  <w:sz w:val="20"/>
                  <w:lang w:val="en-IE"/>
                </w:rPr>
                <w:t>-</w:t>
              </w:r>
            </w:ins>
          </w:p>
        </w:tc>
      </w:tr>
      <w:tr w:rsidR="00FE0E4E" w:rsidRPr="00E73B40" w:rsidDel="00126A4D" w14:paraId="190FE929" w14:textId="363EFC26" w:rsidTr="00461042">
        <w:trPr>
          <w:ins w:id="9589" w:author="Author"/>
          <w:del w:id="9590" w:author="Author"/>
        </w:trPr>
        <w:tc>
          <w:tcPr>
            <w:cnfStyle w:val="001000000000" w:firstRow="0" w:lastRow="0" w:firstColumn="1" w:lastColumn="0" w:oddVBand="0" w:evenVBand="0" w:oddHBand="0" w:evenHBand="0" w:firstRowFirstColumn="0" w:firstRowLastColumn="0" w:lastRowFirstColumn="0" w:lastRowLastColumn="0"/>
            <w:tcW w:w="830" w:type="dxa"/>
          </w:tcPr>
          <w:p w14:paraId="52FC922B" w14:textId="1D636CA5" w:rsidR="00FE0E4E" w:rsidDel="00126A4D" w:rsidRDefault="00FE0E4E" w:rsidP="000B7C6F">
            <w:pPr>
              <w:spacing w:beforeLines="50" w:before="120" w:afterLines="50"/>
              <w:jc w:val="left"/>
              <w:rPr>
                <w:ins w:id="9591" w:author="Author"/>
                <w:del w:id="9592" w:author="Author"/>
                <w:b w:val="0"/>
                <w:sz w:val="20"/>
                <w:lang w:val="en-IE"/>
              </w:rPr>
            </w:pPr>
            <w:ins w:id="9593" w:author="Author">
              <w:del w:id="9594" w:author="Author">
                <w:r w:rsidDel="00126A4D">
                  <w:rPr>
                    <w:b w:val="0"/>
                    <w:sz w:val="20"/>
                    <w:lang w:val="en-IE"/>
                  </w:rPr>
                  <w:delText>21</w:delText>
                </w:r>
                <w:r w:rsidRPr="00E73B40" w:rsidDel="00126A4D">
                  <w:rPr>
                    <w:b w:val="0"/>
                    <w:sz w:val="20"/>
                    <w:lang w:val="en-IE"/>
                  </w:rPr>
                  <w:delText>c</w:delText>
                </w:r>
              </w:del>
            </w:ins>
          </w:p>
        </w:tc>
        <w:tc>
          <w:tcPr>
            <w:tcW w:w="1573" w:type="dxa"/>
          </w:tcPr>
          <w:p w14:paraId="3E806233" w14:textId="18274C13"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5" w:author="Author"/>
                <w:del w:id="9596" w:author="Author"/>
                <w:rFonts w:cs="Arial"/>
                <w:sz w:val="20"/>
                <w:lang w:val="en-IE"/>
              </w:rPr>
            </w:pPr>
            <w:ins w:id="9597" w:author="Author">
              <w:del w:id="9598" w:author="Author">
                <w:r w:rsidRPr="00E73B40" w:rsidDel="00126A4D">
                  <w:rPr>
                    <w:rFonts w:cs="Arial"/>
                    <w:sz w:val="20"/>
                    <w:lang w:val="en-IE"/>
                  </w:rPr>
                  <w:delText>Cancel schedule slot</w:delText>
                </w:r>
              </w:del>
            </w:ins>
          </w:p>
        </w:tc>
        <w:tc>
          <w:tcPr>
            <w:tcW w:w="1533" w:type="dxa"/>
          </w:tcPr>
          <w:p w14:paraId="5E440B8D" w14:textId="6DD8D363"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9" w:author="Author"/>
                <w:del w:id="9600" w:author="Author"/>
                <w:rFonts w:cs="Arial"/>
                <w:sz w:val="20"/>
                <w:lang w:val="en-IE"/>
              </w:rPr>
            </w:pPr>
            <w:ins w:id="9601" w:author="Author">
              <w:del w:id="9602" w:author="Author">
                <w:r w:rsidDel="00126A4D">
                  <w:rPr>
                    <w:rFonts w:cs="Arial"/>
                    <w:sz w:val="20"/>
                    <w:lang w:val="en-IE"/>
                  </w:rPr>
                  <w:delText>SIRO</w:delText>
                </w:r>
              </w:del>
            </w:ins>
          </w:p>
        </w:tc>
        <w:tc>
          <w:tcPr>
            <w:tcW w:w="2835" w:type="dxa"/>
          </w:tcPr>
          <w:p w14:paraId="737C15EF" w14:textId="568865E7"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03" w:author="Author"/>
                <w:del w:id="9604" w:author="Author"/>
                <w:rFonts w:cs="Arial"/>
                <w:sz w:val="20"/>
                <w:lang w:val="en-IE"/>
              </w:rPr>
            </w:pPr>
            <w:ins w:id="9605" w:author="Author">
              <w:del w:id="9606" w:author="Author">
                <w:r w:rsidRPr="00E73B40" w:rsidDel="00126A4D">
                  <w:rPr>
                    <w:rFonts w:cs="Arial"/>
                    <w:sz w:val="20"/>
                    <w:lang w:val="en-IE"/>
                  </w:rPr>
                  <w:delText>Cancel selected schedule slot to perform a fixed installation</w:delText>
                </w:r>
              </w:del>
            </w:ins>
          </w:p>
        </w:tc>
        <w:tc>
          <w:tcPr>
            <w:tcW w:w="992" w:type="dxa"/>
          </w:tcPr>
          <w:p w14:paraId="7A62595F" w14:textId="04925979"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07" w:author="Author"/>
                <w:del w:id="9608" w:author="Author"/>
                <w:rFonts w:cs="Arial"/>
                <w:sz w:val="20"/>
                <w:lang w:val="en-IE"/>
              </w:rPr>
            </w:pPr>
            <w:ins w:id="9609" w:author="Author">
              <w:del w:id="9610" w:author="Author">
                <w:r w:rsidRPr="00E73B40" w:rsidDel="00126A4D">
                  <w:rPr>
                    <w:rFonts w:cs="Arial"/>
                    <w:sz w:val="20"/>
                    <w:lang w:val="en-IE"/>
                  </w:rPr>
                  <w:delText>Sync</w:delText>
                </w:r>
              </w:del>
            </w:ins>
          </w:p>
        </w:tc>
        <w:tc>
          <w:tcPr>
            <w:tcW w:w="2228" w:type="dxa"/>
          </w:tcPr>
          <w:p w14:paraId="2A0B92EA" w14:textId="12D95282"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11" w:author="Author"/>
                <w:del w:id="9612" w:author="Author"/>
                <w:rFonts w:cs="Arial"/>
                <w:sz w:val="20"/>
                <w:lang w:val="en-IE"/>
              </w:rPr>
            </w:pPr>
            <w:ins w:id="9613" w:author="Author">
              <w:del w:id="9614" w:author="Author">
                <w:r w:rsidRPr="00E73B40" w:rsidDel="00126A4D">
                  <w:rPr>
                    <w:rFonts w:cs="Arial"/>
                    <w:sz w:val="20"/>
                    <w:lang w:val="en-IE"/>
                  </w:rPr>
                  <w:delText>-</w:delText>
                </w:r>
              </w:del>
            </w:ins>
          </w:p>
        </w:tc>
      </w:tr>
      <w:tr w:rsidR="00FE0E4E" w:rsidRPr="00E73B40" w14:paraId="59DAD762" w14:textId="77777777" w:rsidTr="00461042">
        <w:trPr>
          <w:ins w:id="9615" w:author="Author"/>
        </w:trPr>
        <w:tc>
          <w:tcPr>
            <w:cnfStyle w:val="001000000000" w:firstRow="0" w:lastRow="0" w:firstColumn="1" w:lastColumn="0" w:oddVBand="0" w:evenVBand="0" w:oddHBand="0" w:evenHBand="0" w:firstRowFirstColumn="0" w:firstRowLastColumn="0" w:lastRowFirstColumn="0" w:lastRowLastColumn="0"/>
            <w:tcW w:w="830" w:type="dxa"/>
          </w:tcPr>
          <w:p w14:paraId="1AB137C7" w14:textId="1964C001" w:rsidR="00FE0E4E" w:rsidRDefault="00FE0E4E" w:rsidP="00B66C29">
            <w:pPr>
              <w:spacing w:beforeLines="50" w:before="120" w:afterLines="50"/>
              <w:jc w:val="left"/>
              <w:rPr>
                <w:ins w:id="9616" w:author="Author"/>
                <w:b w:val="0"/>
                <w:sz w:val="20"/>
                <w:lang w:val="en-IE"/>
              </w:rPr>
            </w:pPr>
            <w:ins w:id="9617" w:author="Author">
              <w:r>
                <w:rPr>
                  <w:b w:val="0"/>
                  <w:sz w:val="20"/>
                  <w:lang w:val="en-IE"/>
                </w:rPr>
                <w:t>21d</w:t>
              </w:r>
            </w:ins>
          </w:p>
        </w:tc>
        <w:tc>
          <w:tcPr>
            <w:tcW w:w="1573" w:type="dxa"/>
          </w:tcPr>
          <w:p w14:paraId="1BB580C5" w14:textId="2832BEE6"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18" w:author="Author"/>
                <w:rFonts w:cs="Arial"/>
                <w:sz w:val="20"/>
                <w:lang w:val="en-IE"/>
              </w:rPr>
            </w:pPr>
            <w:ins w:id="9619" w:author="Author">
              <w:r>
                <w:rPr>
                  <w:rFonts w:cs="Arial"/>
                  <w:sz w:val="20"/>
                  <w:lang w:val="en-IE"/>
                </w:rPr>
                <w:t>Validate address</w:t>
              </w:r>
            </w:ins>
          </w:p>
        </w:tc>
        <w:tc>
          <w:tcPr>
            <w:tcW w:w="1533" w:type="dxa"/>
          </w:tcPr>
          <w:p w14:paraId="1D19D73E" w14:textId="3DD255AC"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0" w:author="Author"/>
                <w:rFonts w:cs="Arial"/>
                <w:sz w:val="20"/>
                <w:lang w:val="en-IE"/>
              </w:rPr>
            </w:pPr>
            <w:ins w:id="9621" w:author="Author">
              <w:r>
                <w:rPr>
                  <w:rFonts w:cs="Arial"/>
                  <w:sz w:val="20"/>
                  <w:lang w:val="en-IE"/>
                </w:rPr>
                <w:t>CRM</w:t>
              </w:r>
            </w:ins>
          </w:p>
        </w:tc>
        <w:tc>
          <w:tcPr>
            <w:tcW w:w="2835" w:type="dxa"/>
          </w:tcPr>
          <w:p w14:paraId="0363188E" w14:textId="492D7256"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2" w:author="Author"/>
                <w:rFonts w:cs="Arial"/>
                <w:sz w:val="20"/>
                <w:lang w:val="en-IE"/>
              </w:rPr>
            </w:pPr>
            <w:ins w:id="9623" w:author="Author">
              <w:r>
                <w:rPr>
                  <w:rFonts w:cs="Arial"/>
                  <w:sz w:val="20"/>
                  <w:lang w:val="en-IE"/>
                </w:rPr>
                <w:t>Validate address with given parameters</w:t>
              </w:r>
            </w:ins>
          </w:p>
        </w:tc>
        <w:tc>
          <w:tcPr>
            <w:tcW w:w="992" w:type="dxa"/>
          </w:tcPr>
          <w:p w14:paraId="0BB1A774" w14:textId="6F8838B0"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4" w:author="Author"/>
                <w:rFonts w:cs="Arial"/>
                <w:sz w:val="20"/>
                <w:lang w:val="en-IE"/>
              </w:rPr>
            </w:pPr>
            <w:ins w:id="9625" w:author="Author">
              <w:r>
                <w:rPr>
                  <w:rFonts w:cs="Arial"/>
                  <w:sz w:val="20"/>
                  <w:lang w:val="en-IE"/>
                </w:rPr>
                <w:t>Sync</w:t>
              </w:r>
            </w:ins>
          </w:p>
        </w:tc>
        <w:tc>
          <w:tcPr>
            <w:tcW w:w="2228" w:type="dxa"/>
          </w:tcPr>
          <w:p w14:paraId="3971B288" w14:textId="57F3A3E8"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6" w:author="Author"/>
                <w:rFonts w:cs="Arial"/>
                <w:sz w:val="20"/>
                <w:lang w:val="en-IE"/>
              </w:rPr>
            </w:pPr>
            <w:ins w:id="9627" w:author="Author">
              <w:r>
                <w:rPr>
                  <w:rFonts w:cs="Arial"/>
                  <w:sz w:val="20"/>
                  <w:lang w:val="en-IE"/>
                </w:rPr>
                <w:t>-</w:t>
              </w:r>
            </w:ins>
          </w:p>
        </w:tc>
      </w:tr>
      <w:tr w:rsidR="00FE0E4E" w14:paraId="6A6F742E" w14:textId="77777777" w:rsidTr="00461042">
        <w:trPr>
          <w:ins w:id="9628" w:author="Author"/>
        </w:trPr>
        <w:tc>
          <w:tcPr>
            <w:cnfStyle w:val="001000000000" w:firstRow="0" w:lastRow="0" w:firstColumn="1" w:lastColumn="0" w:oddVBand="0" w:evenVBand="0" w:oddHBand="0" w:evenHBand="0" w:firstRowFirstColumn="0" w:firstRowLastColumn="0" w:lastRowFirstColumn="0" w:lastRowLastColumn="0"/>
            <w:tcW w:w="830" w:type="dxa"/>
          </w:tcPr>
          <w:p w14:paraId="2029D70C" w14:textId="4926ABAC" w:rsidR="00FE0E4E" w:rsidRDefault="00FE0E4E" w:rsidP="00B66C29">
            <w:pPr>
              <w:spacing w:beforeLines="50" w:before="120" w:afterLines="50"/>
              <w:jc w:val="left"/>
              <w:rPr>
                <w:ins w:id="9629" w:author="Author"/>
                <w:b w:val="0"/>
                <w:sz w:val="20"/>
                <w:lang w:val="en-IE"/>
              </w:rPr>
            </w:pPr>
            <w:ins w:id="9630" w:author="Author">
              <w:r>
                <w:rPr>
                  <w:b w:val="0"/>
                  <w:sz w:val="20"/>
                  <w:lang w:val="en-IE"/>
                </w:rPr>
                <w:t>22a</w:t>
              </w:r>
            </w:ins>
          </w:p>
        </w:tc>
        <w:tc>
          <w:tcPr>
            <w:tcW w:w="1573" w:type="dxa"/>
          </w:tcPr>
          <w:p w14:paraId="002BA39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1" w:author="Author"/>
                <w:rFonts w:cs="Arial"/>
                <w:sz w:val="20"/>
                <w:lang w:val="en-IE"/>
              </w:rPr>
            </w:pPr>
            <w:ins w:id="9632" w:author="Author">
              <w:r>
                <w:rPr>
                  <w:rFonts w:cs="Arial"/>
                  <w:sz w:val="20"/>
                  <w:lang w:val="en-IE"/>
                </w:rPr>
                <w:t>Create voucher</w:t>
              </w:r>
            </w:ins>
          </w:p>
        </w:tc>
        <w:tc>
          <w:tcPr>
            <w:tcW w:w="1533" w:type="dxa"/>
          </w:tcPr>
          <w:p w14:paraId="25302649"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3" w:author="Author"/>
                <w:rFonts w:cs="Arial"/>
                <w:sz w:val="20"/>
                <w:lang w:val="en-IE"/>
              </w:rPr>
            </w:pPr>
            <w:ins w:id="9634" w:author="Author">
              <w:r>
                <w:rPr>
                  <w:rFonts w:cs="Arial"/>
                  <w:sz w:val="20"/>
                  <w:lang w:val="en-IE"/>
                </w:rPr>
                <w:t>VM</w:t>
              </w:r>
            </w:ins>
          </w:p>
        </w:tc>
        <w:tc>
          <w:tcPr>
            <w:tcW w:w="2835" w:type="dxa"/>
          </w:tcPr>
          <w:p w14:paraId="4339821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5" w:author="Author"/>
                <w:rFonts w:cs="Arial"/>
                <w:sz w:val="20"/>
                <w:lang w:val="en-IE"/>
              </w:rPr>
            </w:pPr>
            <w:ins w:id="9636" w:author="Author">
              <w:r>
                <w:rPr>
                  <w:rFonts w:cs="Arial"/>
                  <w:sz w:val="20"/>
                  <w:lang w:val="en-IE"/>
                </w:rPr>
                <w:t>Create a new top up voucher</w:t>
              </w:r>
            </w:ins>
          </w:p>
        </w:tc>
        <w:tc>
          <w:tcPr>
            <w:tcW w:w="992" w:type="dxa"/>
          </w:tcPr>
          <w:p w14:paraId="104127E5"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7" w:author="Author"/>
                <w:rFonts w:cs="Arial"/>
                <w:sz w:val="20"/>
                <w:lang w:val="en-IE"/>
              </w:rPr>
            </w:pPr>
            <w:ins w:id="9638" w:author="Author">
              <w:r w:rsidRPr="00E73B40">
                <w:rPr>
                  <w:rFonts w:cs="Arial"/>
                  <w:sz w:val="20"/>
                  <w:lang w:val="en-IE"/>
                </w:rPr>
                <w:t>-</w:t>
              </w:r>
            </w:ins>
          </w:p>
        </w:tc>
        <w:tc>
          <w:tcPr>
            <w:tcW w:w="2228" w:type="dxa"/>
          </w:tcPr>
          <w:p w14:paraId="2EA426C1"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9" w:author="Author"/>
                <w:rFonts w:cs="Arial"/>
                <w:sz w:val="20"/>
                <w:lang w:val="en-IE"/>
              </w:rPr>
            </w:pPr>
            <w:ins w:id="9640" w:author="Author">
              <w:r w:rsidRPr="00E73B40">
                <w:rPr>
                  <w:rFonts w:cs="Arial"/>
                  <w:sz w:val="20"/>
                  <w:lang w:val="en-IE"/>
                </w:rPr>
                <w:t>-</w:t>
              </w:r>
            </w:ins>
          </w:p>
        </w:tc>
      </w:tr>
      <w:tr w:rsidR="00FE0E4E" w:rsidRPr="00E73B40" w14:paraId="41810164" w14:textId="77777777" w:rsidTr="00461042">
        <w:trPr>
          <w:ins w:id="9641" w:author="Author"/>
        </w:trPr>
        <w:tc>
          <w:tcPr>
            <w:cnfStyle w:val="001000000000" w:firstRow="0" w:lastRow="0" w:firstColumn="1" w:lastColumn="0" w:oddVBand="0" w:evenVBand="0" w:oddHBand="0" w:evenHBand="0" w:firstRowFirstColumn="0" w:firstRowLastColumn="0" w:lastRowFirstColumn="0" w:lastRowLastColumn="0"/>
            <w:tcW w:w="830" w:type="dxa"/>
          </w:tcPr>
          <w:p w14:paraId="50C90025" w14:textId="6B94BFFF" w:rsidR="00FE0E4E" w:rsidRPr="00E73B40" w:rsidDel="00863D9A" w:rsidRDefault="00FE0E4E" w:rsidP="00B66C29">
            <w:pPr>
              <w:spacing w:beforeLines="50" w:before="120" w:afterLines="50"/>
              <w:jc w:val="left"/>
              <w:rPr>
                <w:ins w:id="9642" w:author="Author"/>
                <w:sz w:val="20"/>
                <w:lang w:val="en-IE"/>
              </w:rPr>
            </w:pPr>
            <w:ins w:id="9643" w:author="Author">
              <w:r>
                <w:rPr>
                  <w:b w:val="0"/>
                  <w:sz w:val="20"/>
                  <w:lang w:val="en-IE"/>
                </w:rPr>
                <w:t>22b</w:t>
              </w:r>
            </w:ins>
          </w:p>
        </w:tc>
        <w:tc>
          <w:tcPr>
            <w:tcW w:w="1573" w:type="dxa"/>
          </w:tcPr>
          <w:p w14:paraId="4A1779C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4" w:author="Author"/>
                <w:rFonts w:cs="Arial"/>
                <w:sz w:val="20"/>
                <w:lang w:val="en-IE"/>
              </w:rPr>
            </w:pPr>
            <w:ins w:id="9645" w:author="Author">
              <w:r>
                <w:rPr>
                  <w:rFonts w:cs="Arial"/>
                  <w:sz w:val="20"/>
                  <w:lang w:val="en-IE"/>
                </w:rPr>
                <w:t>Create Sales Order</w:t>
              </w:r>
            </w:ins>
          </w:p>
        </w:tc>
        <w:tc>
          <w:tcPr>
            <w:tcW w:w="1533" w:type="dxa"/>
          </w:tcPr>
          <w:p w14:paraId="01A8E96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6" w:author="Author"/>
                <w:rFonts w:cs="Arial"/>
                <w:sz w:val="20"/>
                <w:lang w:val="en-IE"/>
              </w:rPr>
            </w:pPr>
            <w:ins w:id="9647" w:author="Author">
              <w:r>
                <w:rPr>
                  <w:rFonts w:cs="Arial"/>
                  <w:sz w:val="20"/>
                  <w:lang w:val="en-IE"/>
                </w:rPr>
                <w:t>OMS</w:t>
              </w:r>
            </w:ins>
          </w:p>
        </w:tc>
        <w:tc>
          <w:tcPr>
            <w:tcW w:w="2835" w:type="dxa"/>
          </w:tcPr>
          <w:p w14:paraId="480E907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8" w:author="Author"/>
                <w:rFonts w:cs="Arial"/>
                <w:sz w:val="20"/>
                <w:lang w:val="en-IE"/>
              </w:rPr>
            </w:pPr>
            <w:ins w:id="9649" w:author="Author">
              <w:r>
                <w:rPr>
                  <w:rFonts w:cs="Arial"/>
                  <w:sz w:val="20"/>
                  <w:lang w:val="en-IE"/>
                </w:rPr>
                <w:t>Create</w:t>
              </w:r>
              <w:r w:rsidRPr="00E73B40">
                <w:rPr>
                  <w:rFonts w:cs="Arial"/>
                  <w:sz w:val="20"/>
                  <w:lang w:val="en-IE"/>
                </w:rPr>
                <w:t xml:space="preserve"> Order for a customer sale</w:t>
              </w:r>
            </w:ins>
          </w:p>
        </w:tc>
        <w:tc>
          <w:tcPr>
            <w:tcW w:w="992" w:type="dxa"/>
          </w:tcPr>
          <w:p w14:paraId="71C84D90"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0" w:author="Author"/>
                <w:rFonts w:cs="Arial"/>
                <w:sz w:val="20"/>
                <w:lang w:val="en-IE"/>
              </w:rPr>
            </w:pPr>
            <w:ins w:id="9651" w:author="Author">
              <w:r>
                <w:rPr>
                  <w:rFonts w:cs="Arial"/>
                  <w:sz w:val="20"/>
                  <w:lang w:val="en-IE"/>
                </w:rPr>
                <w:t>Sync</w:t>
              </w:r>
            </w:ins>
          </w:p>
        </w:tc>
        <w:tc>
          <w:tcPr>
            <w:tcW w:w="2228" w:type="dxa"/>
          </w:tcPr>
          <w:p w14:paraId="2C54850D"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2" w:author="Author"/>
                <w:rFonts w:cs="Arial"/>
                <w:sz w:val="20"/>
                <w:lang w:val="en-IE"/>
              </w:rPr>
            </w:pPr>
            <w:ins w:id="9653" w:author="Author">
              <w:r>
                <w:rPr>
                  <w:rFonts w:cs="Arial"/>
                  <w:sz w:val="20"/>
                  <w:lang w:val="en-IE"/>
                </w:rPr>
                <w:t>-</w:t>
              </w:r>
            </w:ins>
          </w:p>
        </w:tc>
      </w:tr>
      <w:tr w:rsidR="00FE0E4E" w14:paraId="2AA10F22" w14:textId="77777777" w:rsidTr="00461042">
        <w:trPr>
          <w:ins w:id="9654" w:author="Author"/>
        </w:trPr>
        <w:tc>
          <w:tcPr>
            <w:cnfStyle w:val="001000000000" w:firstRow="0" w:lastRow="0" w:firstColumn="1" w:lastColumn="0" w:oddVBand="0" w:evenVBand="0" w:oddHBand="0" w:evenHBand="0" w:firstRowFirstColumn="0" w:firstRowLastColumn="0" w:lastRowFirstColumn="0" w:lastRowLastColumn="0"/>
            <w:tcW w:w="830" w:type="dxa"/>
          </w:tcPr>
          <w:p w14:paraId="0D1F1F9D" w14:textId="449683A9" w:rsidR="00FE0E4E" w:rsidRDefault="00FE0E4E" w:rsidP="00B66C29">
            <w:pPr>
              <w:spacing w:beforeLines="50" w:before="120" w:afterLines="50"/>
              <w:jc w:val="left"/>
              <w:rPr>
                <w:ins w:id="9655" w:author="Author"/>
                <w:b w:val="0"/>
                <w:sz w:val="20"/>
                <w:lang w:val="en-IE"/>
              </w:rPr>
            </w:pPr>
            <w:ins w:id="9656" w:author="Author">
              <w:r>
                <w:rPr>
                  <w:b w:val="0"/>
                  <w:sz w:val="20"/>
                  <w:lang w:val="en-IE"/>
                </w:rPr>
                <w:t>22d</w:t>
              </w:r>
            </w:ins>
          </w:p>
        </w:tc>
        <w:tc>
          <w:tcPr>
            <w:tcW w:w="1573" w:type="dxa"/>
          </w:tcPr>
          <w:p w14:paraId="7E0C8C0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7" w:author="Author"/>
                <w:rFonts w:cs="Arial"/>
                <w:sz w:val="20"/>
                <w:lang w:val="en-IE"/>
              </w:rPr>
            </w:pPr>
            <w:ins w:id="9658" w:author="Author">
              <w:r>
                <w:rPr>
                  <w:rFonts w:cs="Arial"/>
                  <w:sz w:val="20"/>
                  <w:lang w:val="en-IE"/>
                </w:rPr>
                <w:t>Generate contract</w:t>
              </w:r>
            </w:ins>
          </w:p>
        </w:tc>
        <w:tc>
          <w:tcPr>
            <w:tcW w:w="1533" w:type="dxa"/>
          </w:tcPr>
          <w:p w14:paraId="4265832C"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9" w:author="Author"/>
                <w:rFonts w:cs="Arial"/>
                <w:sz w:val="20"/>
                <w:lang w:val="en-IE"/>
              </w:rPr>
            </w:pPr>
            <w:ins w:id="9660" w:author="Author">
              <w:r>
                <w:rPr>
                  <w:rFonts w:cs="Arial"/>
                  <w:sz w:val="20"/>
                  <w:lang w:val="en-IE"/>
                </w:rPr>
                <w:t>OSB</w:t>
              </w:r>
            </w:ins>
          </w:p>
        </w:tc>
        <w:tc>
          <w:tcPr>
            <w:tcW w:w="2835" w:type="dxa"/>
          </w:tcPr>
          <w:p w14:paraId="4B660E84"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1" w:author="Author"/>
                <w:rFonts w:cs="Arial"/>
                <w:sz w:val="20"/>
                <w:lang w:val="en-IE"/>
              </w:rPr>
            </w:pPr>
            <w:ins w:id="9662" w:author="Author">
              <w:r>
                <w:rPr>
                  <w:rFonts w:cs="Arial"/>
                  <w:sz w:val="20"/>
                  <w:lang w:val="en-IE"/>
                </w:rPr>
                <w:t>Contract Generation</w:t>
              </w:r>
            </w:ins>
          </w:p>
        </w:tc>
        <w:tc>
          <w:tcPr>
            <w:tcW w:w="992" w:type="dxa"/>
          </w:tcPr>
          <w:p w14:paraId="2547CE7F"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3" w:author="Author"/>
                <w:rFonts w:cs="Arial"/>
                <w:sz w:val="20"/>
                <w:lang w:val="en-IE"/>
              </w:rPr>
            </w:pPr>
            <w:ins w:id="9664" w:author="Author">
              <w:r>
                <w:rPr>
                  <w:rFonts w:cs="Arial"/>
                  <w:sz w:val="20"/>
                  <w:lang w:val="en-IE"/>
                </w:rPr>
                <w:t>A</w:t>
              </w:r>
              <w:r w:rsidRPr="00E73B40">
                <w:rPr>
                  <w:rFonts w:cs="Arial"/>
                  <w:sz w:val="20"/>
                  <w:lang w:val="en-IE"/>
                </w:rPr>
                <w:t>Sync</w:t>
              </w:r>
            </w:ins>
          </w:p>
        </w:tc>
        <w:tc>
          <w:tcPr>
            <w:tcW w:w="2228" w:type="dxa"/>
          </w:tcPr>
          <w:p w14:paraId="4EC9B13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5" w:author="Author"/>
                <w:rFonts w:cs="Arial"/>
                <w:sz w:val="20"/>
                <w:lang w:val="en-IE"/>
              </w:rPr>
            </w:pPr>
            <w:ins w:id="9666" w:author="Author">
              <w:r w:rsidRPr="00E73B40">
                <w:rPr>
                  <w:rFonts w:cs="Arial"/>
                  <w:sz w:val="20"/>
                  <w:lang w:val="en-IE"/>
                </w:rPr>
                <w:t>-</w:t>
              </w:r>
            </w:ins>
          </w:p>
        </w:tc>
      </w:tr>
      <w:tr w:rsidR="00FE0E4E" w:rsidRPr="00E73B40" w14:paraId="66A56496" w14:textId="77777777" w:rsidTr="00461042">
        <w:trPr>
          <w:ins w:id="9667" w:author="Author"/>
        </w:trPr>
        <w:tc>
          <w:tcPr>
            <w:cnfStyle w:val="001000000000" w:firstRow="0" w:lastRow="0" w:firstColumn="1" w:lastColumn="0" w:oddVBand="0" w:evenVBand="0" w:oddHBand="0" w:evenHBand="0" w:firstRowFirstColumn="0" w:firstRowLastColumn="0" w:lastRowFirstColumn="0" w:lastRowLastColumn="0"/>
            <w:tcW w:w="830" w:type="dxa"/>
          </w:tcPr>
          <w:p w14:paraId="7FCE5800" w14:textId="5D45C522" w:rsidR="00FE0E4E" w:rsidRPr="00E73B40" w:rsidRDefault="00FE0E4E" w:rsidP="00B66C29">
            <w:pPr>
              <w:spacing w:beforeLines="50" w:before="120" w:afterLines="50"/>
              <w:jc w:val="left"/>
              <w:rPr>
                <w:ins w:id="9668" w:author="Author"/>
                <w:b w:val="0"/>
                <w:sz w:val="20"/>
                <w:lang w:val="en-IE"/>
              </w:rPr>
            </w:pPr>
            <w:ins w:id="9669" w:author="Author">
              <w:r>
                <w:rPr>
                  <w:b w:val="0"/>
                  <w:sz w:val="20"/>
                  <w:lang w:val="en-IE"/>
                </w:rPr>
                <w:t>23b</w:t>
              </w:r>
            </w:ins>
          </w:p>
        </w:tc>
        <w:tc>
          <w:tcPr>
            <w:tcW w:w="1573" w:type="dxa"/>
          </w:tcPr>
          <w:p w14:paraId="2A12F13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0" w:author="Author"/>
                <w:rFonts w:cs="Arial"/>
                <w:sz w:val="20"/>
                <w:lang w:val="en-IE"/>
              </w:rPr>
            </w:pPr>
            <w:ins w:id="9671" w:author="Author">
              <w:r>
                <w:rPr>
                  <w:rFonts w:cs="Arial"/>
                  <w:sz w:val="20"/>
                  <w:lang w:val="en-IE"/>
                </w:rPr>
                <w:t>Communicate Contract Sending</w:t>
              </w:r>
            </w:ins>
          </w:p>
        </w:tc>
        <w:tc>
          <w:tcPr>
            <w:tcW w:w="1533" w:type="dxa"/>
          </w:tcPr>
          <w:p w14:paraId="33BD60B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2" w:author="Author"/>
                <w:rFonts w:cs="Arial"/>
                <w:sz w:val="20"/>
                <w:lang w:val="en-IE"/>
              </w:rPr>
            </w:pPr>
            <w:ins w:id="9673" w:author="Author">
              <w:r>
                <w:rPr>
                  <w:rFonts w:cs="Arial"/>
                  <w:sz w:val="20"/>
                  <w:lang w:val="en-IE"/>
                </w:rPr>
                <w:t>ANM</w:t>
              </w:r>
            </w:ins>
          </w:p>
        </w:tc>
        <w:tc>
          <w:tcPr>
            <w:tcW w:w="2835" w:type="dxa"/>
          </w:tcPr>
          <w:p w14:paraId="0335199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4" w:author="Author"/>
                <w:rFonts w:cs="Arial"/>
                <w:sz w:val="20"/>
                <w:lang w:val="en-IE"/>
              </w:rPr>
            </w:pPr>
            <w:ins w:id="9675" w:author="Author">
              <w:r>
                <w:rPr>
                  <w:rFonts w:cs="Arial"/>
                  <w:sz w:val="20"/>
                  <w:lang w:val="en-IE"/>
                </w:rPr>
                <w:t>Triggers the contract sending to a customer address</w:t>
              </w:r>
            </w:ins>
          </w:p>
        </w:tc>
        <w:tc>
          <w:tcPr>
            <w:tcW w:w="992" w:type="dxa"/>
          </w:tcPr>
          <w:p w14:paraId="2724658B"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6" w:author="Author"/>
                <w:rFonts w:cs="Arial"/>
                <w:sz w:val="20"/>
                <w:lang w:val="en-IE"/>
              </w:rPr>
            </w:pPr>
            <w:ins w:id="9677" w:author="Author">
              <w:r>
                <w:rPr>
                  <w:rFonts w:cs="Arial"/>
                  <w:sz w:val="20"/>
                  <w:lang w:val="en-IE"/>
                </w:rPr>
                <w:t>Sync</w:t>
              </w:r>
            </w:ins>
          </w:p>
        </w:tc>
        <w:tc>
          <w:tcPr>
            <w:tcW w:w="2228" w:type="dxa"/>
          </w:tcPr>
          <w:p w14:paraId="3A58403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8" w:author="Author"/>
                <w:rFonts w:cs="Arial"/>
                <w:sz w:val="20"/>
                <w:lang w:val="en-IE"/>
              </w:rPr>
            </w:pPr>
            <w:ins w:id="9679" w:author="Author">
              <w:r>
                <w:rPr>
                  <w:rFonts w:cs="Arial"/>
                  <w:sz w:val="20"/>
                  <w:lang w:val="en-IE"/>
                </w:rPr>
                <w:t>-</w:t>
              </w:r>
            </w:ins>
          </w:p>
        </w:tc>
      </w:tr>
      <w:tr w:rsidR="00FE0E4E" w:rsidRPr="00E73B40" w14:paraId="442C02AD" w14:textId="77777777" w:rsidTr="00461042">
        <w:trPr>
          <w:ins w:id="9680" w:author="Author"/>
        </w:trPr>
        <w:tc>
          <w:tcPr>
            <w:cnfStyle w:val="001000000000" w:firstRow="0" w:lastRow="0" w:firstColumn="1" w:lastColumn="0" w:oddVBand="0" w:evenVBand="0" w:oddHBand="0" w:evenHBand="0" w:firstRowFirstColumn="0" w:firstRowLastColumn="0" w:lastRowFirstColumn="0" w:lastRowLastColumn="0"/>
            <w:tcW w:w="830" w:type="dxa"/>
          </w:tcPr>
          <w:p w14:paraId="7210B511" w14:textId="58A881EA" w:rsidR="00FE0E4E" w:rsidRPr="00E73B40" w:rsidDel="00863D9A" w:rsidRDefault="00FE0E4E" w:rsidP="00B66C29">
            <w:pPr>
              <w:spacing w:beforeLines="50" w:before="120" w:afterLines="50"/>
              <w:jc w:val="left"/>
              <w:rPr>
                <w:ins w:id="9681" w:author="Author"/>
                <w:b w:val="0"/>
                <w:sz w:val="20"/>
                <w:lang w:val="en-IE"/>
              </w:rPr>
            </w:pPr>
            <w:ins w:id="9682" w:author="Author">
              <w:r>
                <w:rPr>
                  <w:b w:val="0"/>
                  <w:sz w:val="20"/>
                  <w:lang w:val="en-IE"/>
                </w:rPr>
                <w:t>24</w:t>
              </w:r>
              <w:r w:rsidRPr="00E73B40">
                <w:rPr>
                  <w:b w:val="0"/>
                  <w:sz w:val="20"/>
                  <w:lang w:val="en-IE"/>
                </w:rPr>
                <w:t>a</w:t>
              </w:r>
            </w:ins>
          </w:p>
        </w:tc>
        <w:tc>
          <w:tcPr>
            <w:tcW w:w="1573" w:type="dxa"/>
          </w:tcPr>
          <w:p w14:paraId="05FF409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3" w:author="Author"/>
                <w:rFonts w:cs="Arial"/>
                <w:sz w:val="20"/>
                <w:lang w:val="en-IE"/>
              </w:rPr>
            </w:pPr>
            <w:ins w:id="9684" w:author="Author">
              <w:r>
                <w:rPr>
                  <w:rFonts w:cs="Arial"/>
                  <w:sz w:val="20"/>
                  <w:lang w:val="en-IE"/>
                </w:rPr>
                <w:t>Query generated contract</w:t>
              </w:r>
            </w:ins>
          </w:p>
        </w:tc>
        <w:tc>
          <w:tcPr>
            <w:tcW w:w="1533" w:type="dxa"/>
          </w:tcPr>
          <w:p w14:paraId="2C5CCA0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5" w:author="Author"/>
                <w:rFonts w:cs="Arial"/>
                <w:sz w:val="20"/>
                <w:lang w:val="en-IE"/>
              </w:rPr>
            </w:pPr>
            <w:ins w:id="9686" w:author="Author">
              <w:r>
                <w:rPr>
                  <w:rFonts w:cs="Arial"/>
                  <w:sz w:val="20"/>
                  <w:lang w:val="en-IE"/>
                </w:rPr>
                <w:t>DMaaS</w:t>
              </w:r>
            </w:ins>
          </w:p>
        </w:tc>
        <w:tc>
          <w:tcPr>
            <w:tcW w:w="2835" w:type="dxa"/>
          </w:tcPr>
          <w:p w14:paraId="7EBF2FBA"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7" w:author="Author"/>
                <w:rFonts w:cs="Arial"/>
                <w:sz w:val="20"/>
                <w:lang w:val="en-IE"/>
              </w:rPr>
            </w:pPr>
            <w:ins w:id="9688" w:author="Author">
              <w:r>
                <w:rPr>
                  <w:rFonts w:cs="Arial"/>
                  <w:sz w:val="20"/>
                  <w:lang w:val="en-IE"/>
                </w:rPr>
                <w:t>Obtain the generated document for the provided ID</w:t>
              </w:r>
            </w:ins>
          </w:p>
        </w:tc>
        <w:tc>
          <w:tcPr>
            <w:tcW w:w="992" w:type="dxa"/>
          </w:tcPr>
          <w:p w14:paraId="0796F3D3"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9" w:author="Author"/>
                <w:rFonts w:cs="Arial"/>
                <w:sz w:val="20"/>
                <w:lang w:val="en-IE"/>
              </w:rPr>
            </w:pPr>
            <w:ins w:id="9690" w:author="Author">
              <w:r w:rsidRPr="00E73B40">
                <w:rPr>
                  <w:rFonts w:cs="Arial"/>
                  <w:sz w:val="20"/>
                  <w:lang w:val="en-IE"/>
                </w:rPr>
                <w:t>Sync</w:t>
              </w:r>
            </w:ins>
          </w:p>
        </w:tc>
        <w:tc>
          <w:tcPr>
            <w:tcW w:w="2228" w:type="dxa"/>
          </w:tcPr>
          <w:p w14:paraId="4514A5D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1" w:author="Author"/>
                <w:rFonts w:cs="Arial"/>
                <w:sz w:val="20"/>
                <w:lang w:val="en-IE"/>
              </w:rPr>
            </w:pPr>
            <w:ins w:id="9692" w:author="Author">
              <w:r w:rsidRPr="00E73B40">
                <w:rPr>
                  <w:rFonts w:cs="Arial"/>
                  <w:sz w:val="20"/>
                  <w:lang w:val="en-IE"/>
                </w:rPr>
                <w:t>-</w:t>
              </w:r>
            </w:ins>
          </w:p>
        </w:tc>
      </w:tr>
      <w:tr w:rsidR="00FE0E4E" w:rsidRPr="00E73B40" w14:paraId="2DCEFC1C" w14:textId="77777777" w:rsidTr="00461042">
        <w:trPr>
          <w:ins w:id="9693" w:author="Author"/>
        </w:trPr>
        <w:tc>
          <w:tcPr>
            <w:cnfStyle w:val="001000000000" w:firstRow="0" w:lastRow="0" w:firstColumn="1" w:lastColumn="0" w:oddVBand="0" w:evenVBand="0" w:oddHBand="0" w:evenHBand="0" w:firstRowFirstColumn="0" w:firstRowLastColumn="0" w:lastRowFirstColumn="0" w:lastRowLastColumn="0"/>
            <w:tcW w:w="830" w:type="dxa"/>
          </w:tcPr>
          <w:p w14:paraId="676F7632" w14:textId="538CE2AC" w:rsidR="00FE0E4E" w:rsidRPr="00E73B40" w:rsidDel="00863D9A" w:rsidRDefault="00FE0E4E" w:rsidP="00B66C29">
            <w:pPr>
              <w:spacing w:beforeLines="50" w:before="120" w:afterLines="50"/>
              <w:jc w:val="left"/>
              <w:rPr>
                <w:ins w:id="9694" w:author="Author"/>
                <w:b w:val="0"/>
                <w:sz w:val="20"/>
                <w:lang w:val="en-IE"/>
              </w:rPr>
            </w:pPr>
            <w:ins w:id="9695" w:author="Author">
              <w:r>
                <w:rPr>
                  <w:b w:val="0"/>
                  <w:sz w:val="20"/>
                  <w:lang w:val="en-IE"/>
                </w:rPr>
                <w:t>24</w:t>
              </w:r>
              <w:r w:rsidRPr="00E73B40">
                <w:rPr>
                  <w:b w:val="0"/>
                  <w:sz w:val="20"/>
                  <w:lang w:val="en-IE"/>
                </w:rPr>
                <w:t>b</w:t>
              </w:r>
            </w:ins>
          </w:p>
        </w:tc>
        <w:tc>
          <w:tcPr>
            <w:tcW w:w="1573" w:type="dxa"/>
          </w:tcPr>
          <w:p w14:paraId="3A1643B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6" w:author="Author"/>
                <w:rFonts w:cs="Arial"/>
                <w:sz w:val="20"/>
                <w:lang w:val="en-IE"/>
              </w:rPr>
            </w:pPr>
            <w:ins w:id="9697" w:author="Author">
              <w:r w:rsidRPr="00E73B40">
                <w:rPr>
                  <w:rFonts w:cs="Arial"/>
                  <w:sz w:val="20"/>
                  <w:lang w:val="en-IE"/>
                </w:rPr>
                <w:t>Upload document</w:t>
              </w:r>
            </w:ins>
          </w:p>
        </w:tc>
        <w:tc>
          <w:tcPr>
            <w:tcW w:w="1533" w:type="dxa"/>
          </w:tcPr>
          <w:p w14:paraId="03309E5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8" w:author="Author"/>
                <w:rFonts w:cs="Arial"/>
                <w:sz w:val="20"/>
                <w:lang w:val="en-IE"/>
              </w:rPr>
            </w:pPr>
            <w:ins w:id="9699" w:author="Author">
              <w:r w:rsidRPr="00E73B40">
                <w:rPr>
                  <w:rFonts w:cs="Arial"/>
                  <w:sz w:val="20"/>
                  <w:lang w:val="en-IE"/>
                </w:rPr>
                <w:t>DMaaS</w:t>
              </w:r>
            </w:ins>
          </w:p>
        </w:tc>
        <w:tc>
          <w:tcPr>
            <w:tcW w:w="2835" w:type="dxa"/>
          </w:tcPr>
          <w:p w14:paraId="7B3862A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0" w:author="Author"/>
                <w:rFonts w:cs="Arial"/>
                <w:sz w:val="20"/>
                <w:lang w:val="en-IE"/>
              </w:rPr>
            </w:pPr>
            <w:ins w:id="9701" w:author="Author">
              <w:r w:rsidRPr="00E73B40">
                <w:rPr>
                  <w:rFonts w:cs="Arial"/>
                  <w:sz w:val="20"/>
                  <w:lang w:val="en-IE"/>
                </w:rPr>
                <w:t>Upload relevant documents to the existent document management system, e.g. contracts, customer identification, invoice, receipt</w:t>
              </w:r>
            </w:ins>
          </w:p>
        </w:tc>
        <w:tc>
          <w:tcPr>
            <w:tcW w:w="992" w:type="dxa"/>
          </w:tcPr>
          <w:p w14:paraId="3D2D66BB"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2" w:author="Author"/>
                <w:rFonts w:cs="Arial"/>
                <w:sz w:val="20"/>
                <w:lang w:val="en-IE"/>
              </w:rPr>
            </w:pPr>
            <w:ins w:id="9703" w:author="Author">
              <w:r w:rsidRPr="00E73B40">
                <w:rPr>
                  <w:rFonts w:cs="Arial"/>
                  <w:sz w:val="20"/>
                  <w:lang w:val="en-IE"/>
                </w:rPr>
                <w:t>Sync</w:t>
              </w:r>
            </w:ins>
          </w:p>
        </w:tc>
        <w:tc>
          <w:tcPr>
            <w:tcW w:w="2228" w:type="dxa"/>
          </w:tcPr>
          <w:p w14:paraId="11CAD80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4" w:author="Author"/>
                <w:rFonts w:cs="Arial"/>
                <w:sz w:val="20"/>
                <w:lang w:val="en-IE"/>
              </w:rPr>
            </w:pPr>
            <w:ins w:id="9705" w:author="Author">
              <w:r w:rsidRPr="00E73B40">
                <w:rPr>
                  <w:rFonts w:cs="Arial"/>
                  <w:sz w:val="20"/>
                  <w:lang w:val="en-IE"/>
                </w:rPr>
                <w:t>-</w:t>
              </w:r>
            </w:ins>
          </w:p>
        </w:tc>
      </w:tr>
      <w:tr w:rsidR="00FE0E4E" w:rsidRPr="00E73B40" w14:paraId="4BB18F19" w14:textId="77777777" w:rsidTr="00461042">
        <w:trPr>
          <w:ins w:id="9706" w:author="Author"/>
        </w:trPr>
        <w:tc>
          <w:tcPr>
            <w:cnfStyle w:val="001000000000" w:firstRow="0" w:lastRow="0" w:firstColumn="1" w:lastColumn="0" w:oddVBand="0" w:evenVBand="0" w:oddHBand="0" w:evenHBand="0" w:firstRowFirstColumn="0" w:firstRowLastColumn="0" w:lastRowFirstColumn="0" w:lastRowLastColumn="0"/>
            <w:tcW w:w="830" w:type="dxa"/>
          </w:tcPr>
          <w:p w14:paraId="78AA770A" w14:textId="5EE0B334" w:rsidR="00FE0E4E" w:rsidRPr="00E73B40" w:rsidRDefault="00FE0E4E" w:rsidP="00B66C29">
            <w:pPr>
              <w:spacing w:beforeLines="50" w:before="120" w:afterLines="50"/>
              <w:jc w:val="left"/>
              <w:rPr>
                <w:ins w:id="9707" w:author="Author"/>
                <w:b w:val="0"/>
                <w:sz w:val="20"/>
                <w:lang w:val="en-IE"/>
              </w:rPr>
            </w:pPr>
            <w:ins w:id="9708" w:author="Author">
              <w:r>
                <w:rPr>
                  <w:b w:val="0"/>
                  <w:sz w:val="20"/>
                  <w:lang w:val="en-IE"/>
                </w:rPr>
                <w:t>25</w:t>
              </w:r>
            </w:ins>
          </w:p>
        </w:tc>
        <w:tc>
          <w:tcPr>
            <w:tcW w:w="1573" w:type="dxa"/>
          </w:tcPr>
          <w:p w14:paraId="3EA5B5AA"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9" w:author="Author"/>
                <w:rFonts w:cs="Arial"/>
                <w:sz w:val="20"/>
                <w:lang w:val="en-IE"/>
              </w:rPr>
            </w:pPr>
            <w:ins w:id="9710" w:author="Author">
              <w:r w:rsidRPr="00E73B40">
                <w:rPr>
                  <w:rFonts w:cs="Arial"/>
                  <w:sz w:val="20"/>
                  <w:lang w:val="en-IE"/>
                </w:rPr>
                <w:t>Redeem loyalty points</w:t>
              </w:r>
            </w:ins>
          </w:p>
        </w:tc>
        <w:tc>
          <w:tcPr>
            <w:tcW w:w="1533" w:type="dxa"/>
          </w:tcPr>
          <w:p w14:paraId="76371E7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1" w:author="Author"/>
                <w:rFonts w:cs="Arial"/>
                <w:sz w:val="20"/>
                <w:lang w:val="en-IE"/>
              </w:rPr>
            </w:pPr>
            <w:ins w:id="9712" w:author="Author">
              <w:r w:rsidRPr="00E73B40">
                <w:rPr>
                  <w:rFonts w:cs="Arial"/>
                  <w:sz w:val="20"/>
                  <w:lang w:val="en-IE"/>
                </w:rPr>
                <w:t>CherryPoints</w:t>
              </w:r>
            </w:ins>
          </w:p>
        </w:tc>
        <w:tc>
          <w:tcPr>
            <w:tcW w:w="2835" w:type="dxa"/>
          </w:tcPr>
          <w:p w14:paraId="3B99722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3" w:author="Author"/>
                <w:rFonts w:cs="Arial"/>
                <w:sz w:val="20"/>
                <w:lang w:val="en-IE"/>
              </w:rPr>
            </w:pPr>
            <w:ins w:id="9714" w:author="Author">
              <w:r w:rsidRPr="00E73B40">
                <w:rPr>
                  <w:rFonts w:cs="Arial"/>
                  <w:sz w:val="20"/>
                  <w:lang w:val="en-IE"/>
                </w:rPr>
                <w:t>Redeem points</w:t>
              </w:r>
            </w:ins>
          </w:p>
        </w:tc>
        <w:tc>
          <w:tcPr>
            <w:tcW w:w="992" w:type="dxa"/>
          </w:tcPr>
          <w:p w14:paraId="08BE47B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5" w:author="Author"/>
                <w:rFonts w:cs="Arial"/>
                <w:sz w:val="20"/>
                <w:lang w:val="en-IE"/>
              </w:rPr>
            </w:pPr>
            <w:ins w:id="9716" w:author="Author">
              <w:r w:rsidRPr="00E73B40">
                <w:rPr>
                  <w:rFonts w:cs="Arial"/>
                  <w:sz w:val="20"/>
                  <w:lang w:val="en-IE"/>
                </w:rPr>
                <w:t>Sync</w:t>
              </w:r>
            </w:ins>
          </w:p>
        </w:tc>
        <w:tc>
          <w:tcPr>
            <w:tcW w:w="2228" w:type="dxa"/>
          </w:tcPr>
          <w:p w14:paraId="06D2451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7" w:author="Author"/>
                <w:rFonts w:cs="Arial"/>
                <w:sz w:val="20"/>
                <w:lang w:val="en-IE"/>
              </w:rPr>
            </w:pPr>
            <w:ins w:id="9718" w:author="Author">
              <w:r w:rsidRPr="00E73B40">
                <w:rPr>
                  <w:rFonts w:cs="Arial"/>
                  <w:sz w:val="20"/>
                  <w:lang w:val="en-IE"/>
                </w:rPr>
                <w:t>-</w:t>
              </w:r>
            </w:ins>
          </w:p>
        </w:tc>
      </w:tr>
      <w:tr w:rsidR="00FE0E4E" w:rsidRPr="00E73B40" w14:paraId="33AAD68A" w14:textId="77777777" w:rsidTr="00461042">
        <w:trPr>
          <w:ins w:id="9719" w:author="Author"/>
        </w:trPr>
        <w:tc>
          <w:tcPr>
            <w:cnfStyle w:val="001000000000" w:firstRow="0" w:lastRow="0" w:firstColumn="1" w:lastColumn="0" w:oddVBand="0" w:evenVBand="0" w:oddHBand="0" w:evenHBand="0" w:firstRowFirstColumn="0" w:firstRowLastColumn="0" w:lastRowFirstColumn="0" w:lastRowLastColumn="0"/>
            <w:tcW w:w="830" w:type="dxa"/>
          </w:tcPr>
          <w:p w14:paraId="75CB82B4" w14:textId="6D47C01C" w:rsidR="00FE0E4E" w:rsidRPr="00E73B40" w:rsidDel="00035FB4" w:rsidRDefault="00FE0E4E" w:rsidP="00B66C29">
            <w:pPr>
              <w:spacing w:beforeLines="50" w:before="120" w:afterLines="50"/>
              <w:jc w:val="left"/>
              <w:rPr>
                <w:ins w:id="9720" w:author="Author"/>
                <w:b w:val="0"/>
                <w:sz w:val="20"/>
                <w:lang w:val="en-IE"/>
              </w:rPr>
            </w:pPr>
            <w:ins w:id="9721" w:author="Author">
              <w:r>
                <w:rPr>
                  <w:b w:val="0"/>
                  <w:sz w:val="20"/>
                  <w:lang w:val="en-IE"/>
                </w:rPr>
                <w:t>26a</w:t>
              </w:r>
            </w:ins>
          </w:p>
        </w:tc>
        <w:tc>
          <w:tcPr>
            <w:tcW w:w="1573" w:type="dxa"/>
          </w:tcPr>
          <w:p w14:paraId="1B621E5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2" w:author="Author"/>
                <w:rFonts w:cs="Arial"/>
                <w:sz w:val="20"/>
                <w:lang w:val="en-IE"/>
              </w:rPr>
            </w:pPr>
            <w:ins w:id="9723" w:author="Author">
              <w:r w:rsidRPr="00E73B40">
                <w:rPr>
                  <w:rFonts w:cs="Arial"/>
                  <w:sz w:val="20"/>
                  <w:lang w:val="en-IE"/>
                </w:rPr>
                <w:t>Submit sales order</w:t>
              </w:r>
            </w:ins>
          </w:p>
        </w:tc>
        <w:tc>
          <w:tcPr>
            <w:tcW w:w="1533" w:type="dxa"/>
          </w:tcPr>
          <w:p w14:paraId="1E31C4B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4" w:author="Author"/>
                <w:rFonts w:cs="Arial"/>
                <w:sz w:val="20"/>
                <w:lang w:val="en-IE"/>
              </w:rPr>
            </w:pPr>
            <w:ins w:id="9725" w:author="Author">
              <w:r w:rsidRPr="00E73B40">
                <w:rPr>
                  <w:rFonts w:cs="Arial"/>
                  <w:sz w:val="20"/>
                  <w:lang w:val="en-IE"/>
                </w:rPr>
                <w:t>OMS</w:t>
              </w:r>
            </w:ins>
          </w:p>
        </w:tc>
        <w:tc>
          <w:tcPr>
            <w:tcW w:w="2835" w:type="dxa"/>
          </w:tcPr>
          <w:p w14:paraId="7653AE23"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6" w:author="Author"/>
                <w:rFonts w:cs="Arial"/>
                <w:sz w:val="20"/>
                <w:lang w:val="en-IE"/>
              </w:rPr>
            </w:pPr>
            <w:ins w:id="9727" w:author="Author">
              <w:r w:rsidRPr="00E73B40">
                <w:rPr>
                  <w:rFonts w:cs="Arial"/>
                  <w:sz w:val="20"/>
                  <w:lang w:val="en-IE"/>
                </w:rPr>
                <w:t>Submit Order for a customer sale</w:t>
              </w:r>
            </w:ins>
          </w:p>
        </w:tc>
        <w:tc>
          <w:tcPr>
            <w:tcW w:w="992" w:type="dxa"/>
          </w:tcPr>
          <w:p w14:paraId="034C6DE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8" w:author="Author"/>
                <w:rFonts w:cs="Arial"/>
                <w:sz w:val="20"/>
                <w:lang w:val="en-IE"/>
              </w:rPr>
            </w:pPr>
            <w:ins w:id="9729" w:author="Author">
              <w:r w:rsidRPr="00E73B40">
                <w:rPr>
                  <w:rFonts w:cs="Arial"/>
                  <w:sz w:val="20"/>
                  <w:lang w:val="en-IE"/>
                </w:rPr>
                <w:t>Sync</w:t>
              </w:r>
            </w:ins>
          </w:p>
        </w:tc>
        <w:tc>
          <w:tcPr>
            <w:tcW w:w="2228" w:type="dxa"/>
          </w:tcPr>
          <w:p w14:paraId="261FF94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0" w:author="Author"/>
                <w:rFonts w:cs="Arial"/>
                <w:sz w:val="20"/>
                <w:lang w:val="en-IE"/>
              </w:rPr>
            </w:pPr>
            <w:ins w:id="9731" w:author="Author">
              <w:r w:rsidRPr="00E73B40">
                <w:rPr>
                  <w:rFonts w:cs="Arial"/>
                  <w:sz w:val="20"/>
                  <w:lang w:val="en-IE"/>
                </w:rPr>
                <w:t>-</w:t>
              </w:r>
            </w:ins>
          </w:p>
        </w:tc>
      </w:tr>
      <w:tr w:rsidR="00FE0E4E" w:rsidRPr="00E73B40" w14:paraId="511DE84C" w14:textId="77777777" w:rsidTr="00461042">
        <w:trPr>
          <w:ins w:id="9732" w:author="Author"/>
        </w:trPr>
        <w:tc>
          <w:tcPr>
            <w:cnfStyle w:val="001000000000" w:firstRow="0" w:lastRow="0" w:firstColumn="1" w:lastColumn="0" w:oddVBand="0" w:evenVBand="0" w:oddHBand="0" w:evenHBand="0" w:firstRowFirstColumn="0" w:firstRowLastColumn="0" w:lastRowFirstColumn="0" w:lastRowLastColumn="0"/>
            <w:tcW w:w="830" w:type="dxa"/>
          </w:tcPr>
          <w:p w14:paraId="103CB14E" w14:textId="74A1D36D" w:rsidR="00FE0E4E" w:rsidRDefault="00FE0E4E" w:rsidP="00B66C29">
            <w:pPr>
              <w:spacing w:beforeLines="50" w:before="120" w:afterLines="50"/>
              <w:jc w:val="left"/>
              <w:rPr>
                <w:ins w:id="9733" w:author="Author"/>
                <w:b w:val="0"/>
                <w:sz w:val="20"/>
                <w:lang w:val="en-IE"/>
              </w:rPr>
            </w:pPr>
            <w:ins w:id="9734" w:author="Author">
              <w:r>
                <w:rPr>
                  <w:b w:val="0"/>
                  <w:sz w:val="20"/>
                  <w:lang w:val="en-IE"/>
                </w:rPr>
                <w:t>26c</w:t>
              </w:r>
            </w:ins>
          </w:p>
        </w:tc>
        <w:tc>
          <w:tcPr>
            <w:tcW w:w="1573" w:type="dxa"/>
          </w:tcPr>
          <w:p w14:paraId="036AB5D6" w14:textId="045091F5"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5" w:author="Author"/>
                <w:rFonts w:cs="Arial"/>
                <w:sz w:val="20"/>
                <w:lang w:val="en-IE"/>
              </w:rPr>
            </w:pPr>
            <w:ins w:id="9736" w:author="Author">
              <w:r>
                <w:rPr>
                  <w:rFonts w:cs="Arial"/>
                  <w:sz w:val="20"/>
                  <w:lang w:val="en-IE"/>
                </w:rPr>
                <w:t>Rollback loyalty points deduction</w:t>
              </w:r>
            </w:ins>
          </w:p>
        </w:tc>
        <w:tc>
          <w:tcPr>
            <w:tcW w:w="1533" w:type="dxa"/>
          </w:tcPr>
          <w:p w14:paraId="2FCE8492" w14:textId="21FC13BC"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7" w:author="Author"/>
                <w:rFonts w:cs="Arial"/>
                <w:sz w:val="20"/>
                <w:lang w:val="en-IE"/>
              </w:rPr>
            </w:pPr>
            <w:ins w:id="9738" w:author="Author">
              <w:r>
                <w:rPr>
                  <w:rFonts w:cs="Arial"/>
                  <w:sz w:val="20"/>
                  <w:lang w:val="en-IE"/>
                </w:rPr>
                <w:t>CherryPoints</w:t>
              </w:r>
            </w:ins>
          </w:p>
        </w:tc>
        <w:tc>
          <w:tcPr>
            <w:tcW w:w="2835" w:type="dxa"/>
          </w:tcPr>
          <w:p w14:paraId="20C0A6DD" w14:textId="5E8DE1D2"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9" w:author="Author"/>
                <w:rFonts w:cs="Arial"/>
                <w:sz w:val="20"/>
                <w:lang w:val="en-IE"/>
              </w:rPr>
            </w:pPr>
            <w:ins w:id="9740" w:author="Author">
              <w:r>
                <w:rPr>
                  <w:rFonts w:cs="Arial"/>
                  <w:sz w:val="20"/>
                  <w:lang w:val="en-IE"/>
                </w:rPr>
                <w:t>Rollback the loyalty points deduction.</w:t>
              </w:r>
            </w:ins>
          </w:p>
        </w:tc>
        <w:tc>
          <w:tcPr>
            <w:tcW w:w="992" w:type="dxa"/>
          </w:tcPr>
          <w:p w14:paraId="19CE2D40" w14:textId="041D1CEB"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1" w:author="Author"/>
                <w:rFonts w:cs="Arial"/>
                <w:sz w:val="20"/>
                <w:lang w:val="en-IE"/>
              </w:rPr>
            </w:pPr>
            <w:ins w:id="9742" w:author="Author">
              <w:r w:rsidRPr="00E73B40">
                <w:rPr>
                  <w:rFonts w:cs="Arial"/>
                  <w:sz w:val="20"/>
                  <w:lang w:val="en-IE"/>
                </w:rPr>
                <w:t>Sync</w:t>
              </w:r>
            </w:ins>
          </w:p>
        </w:tc>
        <w:tc>
          <w:tcPr>
            <w:tcW w:w="2228" w:type="dxa"/>
          </w:tcPr>
          <w:p w14:paraId="15AAB63C" w14:textId="6BEB1EDD"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3" w:author="Author"/>
                <w:rFonts w:cs="Arial"/>
                <w:sz w:val="20"/>
                <w:lang w:val="en-IE"/>
              </w:rPr>
            </w:pPr>
            <w:ins w:id="9744" w:author="Author">
              <w:r w:rsidRPr="00E73B40">
                <w:rPr>
                  <w:rFonts w:cs="Arial"/>
                  <w:sz w:val="20"/>
                  <w:lang w:val="en-IE"/>
                </w:rPr>
                <w:t>-</w:t>
              </w:r>
            </w:ins>
          </w:p>
        </w:tc>
      </w:tr>
      <w:tr w:rsidR="00FE0E4E" w:rsidRPr="00E73B40" w:rsidDel="004A12A0" w14:paraId="026504F3" w14:textId="007D3253" w:rsidTr="00461042">
        <w:trPr>
          <w:ins w:id="9745" w:author="Author"/>
          <w:del w:id="9746" w:author="Author"/>
        </w:trPr>
        <w:tc>
          <w:tcPr>
            <w:cnfStyle w:val="001000000000" w:firstRow="0" w:lastRow="0" w:firstColumn="1" w:lastColumn="0" w:oddVBand="0" w:evenVBand="0" w:oddHBand="0" w:evenHBand="0" w:firstRowFirstColumn="0" w:firstRowLastColumn="0" w:lastRowFirstColumn="0" w:lastRowLastColumn="0"/>
            <w:tcW w:w="830" w:type="dxa"/>
          </w:tcPr>
          <w:p w14:paraId="036596E9" w14:textId="0CD18F6F" w:rsidR="00FE0E4E" w:rsidDel="004A12A0" w:rsidRDefault="00FE0E4E" w:rsidP="00B66C29">
            <w:pPr>
              <w:spacing w:beforeLines="50" w:before="120" w:afterLines="50"/>
              <w:jc w:val="left"/>
              <w:rPr>
                <w:ins w:id="9747" w:author="Author"/>
                <w:del w:id="9748" w:author="Author"/>
                <w:b w:val="0"/>
                <w:sz w:val="20"/>
                <w:lang w:val="en-IE"/>
              </w:rPr>
            </w:pPr>
            <w:ins w:id="9749" w:author="Author">
              <w:del w:id="9750" w:author="Author">
                <w:r w:rsidDel="004A12A0">
                  <w:rPr>
                    <w:b w:val="0"/>
                    <w:sz w:val="20"/>
                    <w:lang w:val="en-IE"/>
                  </w:rPr>
                  <w:delText>276c</w:delText>
                </w:r>
              </w:del>
            </w:ins>
          </w:p>
        </w:tc>
        <w:tc>
          <w:tcPr>
            <w:tcW w:w="1573" w:type="dxa"/>
          </w:tcPr>
          <w:p w14:paraId="6B5B2050" w14:textId="47BBB013"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51" w:author="Author"/>
                <w:del w:id="9752" w:author="Author"/>
                <w:rFonts w:cs="Arial"/>
                <w:sz w:val="20"/>
                <w:lang w:val="en-IE"/>
              </w:rPr>
            </w:pPr>
            <w:ins w:id="9753" w:author="Author">
              <w:del w:id="9754" w:author="Author">
                <w:r w:rsidDel="004A12A0">
                  <w:rPr>
                    <w:rFonts w:cs="Arial"/>
                    <w:sz w:val="20"/>
                    <w:lang w:val="en-IE"/>
                  </w:rPr>
                  <w:delText>Rollback balance deductions</w:delText>
                </w:r>
              </w:del>
            </w:ins>
          </w:p>
        </w:tc>
        <w:tc>
          <w:tcPr>
            <w:tcW w:w="1533" w:type="dxa"/>
          </w:tcPr>
          <w:p w14:paraId="21F39BB2" w14:textId="7922D2D8"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55" w:author="Author"/>
                <w:del w:id="9756" w:author="Author"/>
                <w:rFonts w:cs="Arial"/>
                <w:sz w:val="20"/>
                <w:lang w:val="en-IE"/>
              </w:rPr>
            </w:pPr>
            <w:ins w:id="9757" w:author="Author">
              <w:del w:id="9758" w:author="Author">
                <w:r w:rsidDel="004A12A0">
                  <w:rPr>
                    <w:rFonts w:cs="Arial"/>
                    <w:sz w:val="20"/>
                    <w:lang w:val="en-IE"/>
                  </w:rPr>
                  <w:delText>RPL</w:delText>
                </w:r>
              </w:del>
            </w:ins>
          </w:p>
        </w:tc>
        <w:tc>
          <w:tcPr>
            <w:tcW w:w="2835" w:type="dxa"/>
          </w:tcPr>
          <w:p w14:paraId="19A8AE3E" w14:textId="36E8155E"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59" w:author="Author"/>
                <w:del w:id="9760" w:author="Author"/>
                <w:rFonts w:cs="Arial"/>
                <w:sz w:val="20"/>
                <w:lang w:val="en-IE"/>
              </w:rPr>
            </w:pPr>
            <w:ins w:id="9761" w:author="Author">
              <w:del w:id="9762" w:author="Author">
                <w:r w:rsidDel="004A12A0">
                  <w:rPr>
                    <w:rFonts w:cs="Arial"/>
                    <w:sz w:val="20"/>
                    <w:lang w:val="en-IE"/>
                  </w:rPr>
                  <w:delText>Rollback the balance deduction.</w:delText>
                </w:r>
              </w:del>
            </w:ins>
          </w:p>
        </w:tc>
        <w:tc>
          <w:tcPr>
            <w:tcW w:w="992" w:type="dxa"/>
          </w:tcPr>
          <w:p w14:paraId="77314B4D" w14:textId="0088969C"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63" w:author="Author"/>
                <w:del w:id="9764" w:author="Author"/>
                <w:rFonts w:cs="Arial"/>
                <w:sz w:val="20"/>
                <w:lang w:val="en-IE"/>
              </w:rPr>
            </w:pPr>
            <w:ins w:id="9765" w:author="Author">
              <w:del w:id="9766" w:author="Author">
                <w:r w:rsidRPr="00E73B40" w:rsidDel="004A12A0">
                  <w:rPr>
                    <w:rFonts w:cs="Arial"/>
                    <w:sz w:val="20"/>
                    <w:lang w:val="en-IE"/>
                  </w:rPr>
                  <w:delText>Sync</w:delText>
                </w:r>
              </w:del>
            </w:ins>
          </w:p>
        </w:tc>
        <w:tc>
          <w:tcPr>
            <w:tcW w:w="2228" w:type="dxa"/>
          </w:tcPr>
          <w:p w14:paraId="3922AD74" w14:textId="1306A1E3"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67" w:author="Author"/>
                <w:del w:id="9768" w:author="Author"/>
                <w:rFonts w:cs="Arial"/>
                <w:sz w:val="20"/>
                <w:lang w:val="en-IE"/>
              </w:rPr>
            </w:pPr>
            <w:ins w:id="9769" w:author="Author">
              <w:del w:id="9770" w:author="Author">
                <w:r w:rsidRPr="00E73B40" w:rsidDel="004A12A0">
                  <w:rPr>
                    <w:rFonts w:cs="Arial"/>
                    <w:sz w:val="20"/>
                    <w:lang w:val="en-IE"/>
                  </w:rPr>
                  <w:delText>-</w:delText>
                </w:r>
              </w:del>
            </w:ins>
          </w:p>
        </w:tc>
      </w:tr>
    </w:tbl>
    <w:p w14:paraId="7AEC5AEF" w14:textId="77777777" w:rsidR="00036FCF" w:rsidRPr="00E73B40" w:rsidRDefault="00036FCF">
      <w:pPr>
        <w:tabs>
          <w:tab w:val="clear" w:pos="567"/>
        </w:tabs>
        <w:spacing w:before="0" w:after="0"/>
        <w:jc w:val="left"/>
        <w:rPr>
          <w:b/>
          <w:lang w:val="en-IE"/>
        </w:rPr>
      </w:pPr>
    </w:p>
    <w:p w14:paraId="64A3FF24" w14:textId="77777777" w:rsidR="002C6134" w:rsidRPr="00E73B40" w:rsidRDefault="002C6134">
      <w:pPr>
        <w:tabs>
          <w:tab w:val="clear" w:pos="567"/>
        </w:tabs>
        <w:spacing w:before="0" w:after="0"/>
        <w:jc w:val="left"/>
        <w:rPr>
          <w:lang w:val="en-IE"/>
        </w:rPr>
      </w:pPr>
    </w:p>
    <w:p w14:paraId="153F1DF2" w14:textId="0DB2434F" w:rsidR="00036FCF" w:rsidRPr="00E73B40" w:rsidRDefault="00036FCF" w:rsidP="00036FCF">
      <w:pPr>
        <w:pStyle w:val="Heading3"/>
        <w:rPr>
          <w:lang w:val="en-IE"/>
        </w:rPr>
      </w:pPr>
      <w:bookmarkStart w:id="9771" w:name="_Toc471232981"/>
      <w:r w:rsidRPr="00E73B40">
        <w:rPr>
          <w:lang w:val="en-IE"/>
        </w:rPr>
        <w:lastRenderedPageBreak/>
        <w:t>BS #</w:t>
      </w:r>
      <w:r w:rsidR="003E33DD" w:rsidRPr="00E73B40">
        <w:rPr>
          <w:lang w:val="en-IE"/>
        </w:rPr>
        <w:t>3</w:t>
      </w:r>
      <w:r w:rsidRPr="00E73B40">
        <w:rPr>
          <w:lang w:val="en-IE"/>
        </w:rPr>
        <w:t>: Buy a</w:t>
      </w:r>
      <w:r w:rsidR="000844C2" w:rsidRPr="00E73B40">
        <w:rPr>
          <w:lang w:val="en-IE"/>
        </w:rPr>
        <w:t>n</w:t>
      </w:r>
      <w:r w:rsidRPr="00E73B40">
        <w:rPr>
          <w:lang w:val="en-IE"/>
        </w:rPr>
        <w:t xml:space="preserve"> equipment</w:t>
      </w:r>
      <w:bookmarkEnd w:id="9771"/>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3756CF28" w14:textId="77777777" w:rsidTr="0068178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2" w:type="dxa"/>
            <w:shd w:val="clear" w:color="auto" w:fill="694F69"/>
          </w:tcPr>
          <w:p w14:paraId="316C9645"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87" w:type="dxa"/>
            <w:shd w:val="clear" w:color="auto" w:fill="694F69"/>
          </w:tcPr>
          <w:p w14:paraId="2DCDA83D"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372" w:type="dxa"/>
            <w:shd w:val="clear" w:color="auto" w:fill="694F69"/>
          </w:tcPr>
          <w:p w14:paraId="45BBF777"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699" w:type="dxa"/>
            <w:shd w:val="clear" w:color="auto" w:fill="694F69"/>
          </w:tcPr>
          <w:p w14:paraId="571158C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08" w:type="dxa"/>
            <w:shd w:val="clear" w:color="auto" w:fill="694F69"/>
          </w:tcPr>
          <w:p w14:paraId="4F870416"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09B49244"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556" w:type="dxa"/>
            <w:shd w:val="clear" w:color="auto" w:fill="694F69"/>
          </w:tcPr>
          <w:p w14:paraId="6F5BFF1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510DF9" w:rsidRPr="00E73B40" w14:paraId="69D61D88" w14:textId="77777777" w:rsidTr="00681787">
        <w:tc>
          <w:tcPr>
            <w:cnfStyle w:val="001000000000" w:firstRow="0" w:lastRow="0" w:firstColumn="1" w:lastColumn="0" w:oddVBand="0" w:evenVBand="0" w:oddHBand="0" w:evenHBand="0" w:firstRowFirstColumn="0" w:firstRowLastColumn="0" w:lastRowFirstColumn="0" w:lastRowLastColumn="0"/>
            <w:tcW w:w="832" w:type="dxa"/>
          </w:tcPr>
          <w:p w14:paraId="11D75B5D" w14:textId="77777777" w:rsidR="00510DF9" w:rsidRDefault="00510DF9" w:rsidP="00510DF9">
            <w:pPr>
              <w:spacing w:beforeLines="50" w:before="120" w:afterLines="50"/>
              <w:jc w:val="left"/>
              <w:rPr>
                <w:ins w:id="9772" w:author="Author"/>
                <w:b w:val="0"/>
                <w:sz w:val="20"/>
                <w:lang w:val="en-IE"/>
              </w:rPr>
            </w:pPr>
            <w:r w:rsidRPr="00E73B40">
              <w:rPr>
                <w:b w:val="0"/>
                <w:sz w:val="20"/>
                <w:lang w:val="en-IE"/>
              </w:rPr>
              <w:t>1b</w:t>
            </w:r>
          </w:p>
          <w:p w14:paraId="43DE2FE6" w14:textId="3DE053FC" w:rsidR="001807FC" w:rsidRDefault="001807FC" w:rsidP="00510DF9">
            <w:pPr>
              <w:spacing w:beforeLines="50" w:before="120" w:afterLines="50"/>
              <w:jc w:val="left"/>
              <w:rPr>
                <w:ins w:id="9773" w:author="Author"/>
                <w:b w:val="0"/>
                <w:sz w:val="20"/>
                <w:lang w:val="en-IE"/>
              </w:rPr>
            </w:pPr>
            <w:ins w:id="9774" w:author="Author">
              <w:r>
                <w:rPr>
                  <w:b w:val="0"/>
                  <w:sz w:val="20"/>
                  <w:lang w:val="en-IE"/>
                </w:rPr>
                <w:t>1h</w:t>
              </w:r>
            </w:ins>
          </w:p>
          <w:p w14:paraId="7537E7BA" w14:textId="7CC1CD78" w:rsidR="00BA13E7" w:rsidRDefault="00BA13E7" w:rsidP="00510DF9">
            <w:pPr>
              <w:spacing w:beforeLines="50" w:before="120" w:afterLines="50"/>
              <w:jc w:val="left"/>
              <w:rPr>
                <w:ins w:id="9775" w:author="Author"/>
                <w:b w:val="0"/>
                <w:sz w:val="20"/>
                <w:lang w:val="en-IE"/>
              </w:rPr>
            </w:pPr>
            <w:ins w:id="9776" w:author="Author">
              <w:r>
                <w:rPr>
                  <w:b w:val="0"/>
                  <w:sz w:val="20"/>
                  <w:lang w:val="en-IE"/>
                </w:rPr>
                <w:t>1f</w:t>
              </w:r>
            </w:ins>
          </w:p>
          <w:p w14:paraId="18560049" w14:textId="0DD8C525" w:rsidR="008B0CA7" w:rsidRPr="00E73B40" w:rsidRDefault="008B0CA7" w:rsidP="00510DF9">
            <w:pPr>
              <w:spacing w:beforeLines="50" w:before="120" w:afterLines="50"/>
              <w:jc w:val="left"/>
              <w:rPr>
                <w:b w:val="0"/>
                <w:sz w:val="20"/>
                <w:lang w:val="en-IE"/>
              </w:rPr>
            </w:pPr>
            <w:ins w:id="9777" w:author="Author">
              <w:r>
                <w:rPr>
                  <w:b w:val="0"/>
                  <w:sz w:val="20"/>
                  <w:lang w:val="en-IE"/>
                </w:rPr>
                <w:t>2a</w:t>
              </w:r>
            </w:ins>
          </w:p>
        </w:tc>
        <w:tc>
          <w:tcPr>
            <w:tcW w:w="1487" w:type="dxa"/>
          </w:tcPr>
          <w:p w14:paraId="3655A053" w14:textId="6E13B8DD"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stock availability</w:t>
            </w:r>
          </w:p>
        </w:tc>
        <w:tc>
          <w:tcPr>
            <w:tcW w:w="1372" w:type="dxa"/>
          </w:tcPr>
          <w:p w14:paraId="0DF465A6" w14:textId="05A7E4BC"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ORSIM</w:t>
            </w:r>
          </w:p>
        </w:tc>
        <w:tc>
          <w:tcPr>
            <w:tcW w:w="2699" w:type="dxa"/>
          </w:tcPr>
          <w:p w14:paraId="73EC4E71" w14:textId="14FEA9E3"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the stock of a given product</w:t>
            </w:r>
          </w:p>
        </w:tc>
        <w:tc>
          <w:tcPr>
            <w:tcW w:w="908" w:type="dxa"/>
          </w:tcPr>
          <w:p w14:paraId="4B8A4DA5" w14:textId="08C815AD"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556" w:type="dxa"/>
          </w:tcPr>
          <w:p w14:paraId="13D191E1" w14:textId="7EF447C4"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510DF9" w:rsidRPr="00E73B40" w:rsidDel="00FC5A62" w14:paraId="55D21875" w14:textId="7A7B6EBB" w:rsidTr="00681787">
        <w:trPr>
          <w:del w:id="9778" w:author="Author"/>
        </w:trPr>
        <w:tc>
          <w:tcPr>
            <w:cnfStyle w:val="001000000000" w:firstRow="0" w:lastRow="0" w:firstColumn="1" w:lastColumn="0" w:oddVBand="0" w:evenVBand="0" w:oddHBand="0" w:evenHBand="0" w:firstRowFirstColumn="0" w:firstRowLastColumn="0" w:lastRowFirstColumn="0" w:lastRowLastColumn="0"/>
            <w:tcW w:w="832" w:type="dxa"/>
          </w:tcPr>
          <w:p w14:paraId="5637DE78" w14:textId="17235F30" w:rsidR="00510DF9" w:rsidRPr="00E73B40" w:rsidDel="00FC5A62" w:rsidRDefault="00510DF9" w:rsidP="00510DF9">
            <w:pPr>
              <w:spacing w:beforeLines="50" w:before="120" w:afterLines="50"/>
              <w:jc w:val="left"/>
              <w:rPr>
                <w:del w:id="9779" w:author="Author"/>
                <w:b w:val="0"/>
                <w:sz w:val="20"/>
                <w:lang w:val="en-IE"/>
              </w:rPr>
            </w:pPr>
            <w:del w:id="9780" w:author="Author">
              <w:r w:rsidRPr="00E73B40" w:rsidDel="00FC5A62">
                <w:rPr>
                  <w:b w:val="0"/>
                  <w:sz w:val="20"/>
                  <w:lang w:val="en-IE"/>
                </w:rPr>
                <w:delText>1c</w:delText>
              </w:r>
            </w:del>
          </w:p>
        </w:tc>
        <w:tc>
          <w:tcPr>
            <w:tcW w:w="1487" w:type="dxa"/>
          </w:tcPr>
          <w:p w14:paraId="385E894C" w14:textId="430774A7"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81" w:author="Author"/>
                <w:rFonts w:cs="Arial"/>
                <w:sz w:val="20"/>
                <w:lang w:val="en-IE"/>
              </w:rPr>
            </w:pPr>
            <w:del w:id="9782" w:author="Author">
              <w:r w:rsidRPr="00E73B40" w:rsidDel="00FC5A62">
                <w:rPr>
                  <w:rFonts w:cs="Arial"/>
                  <w:sz w:val="20"/>
                  <w:lang w:val="en-IE"/>
                </w:rPr>
                <w:delText>Get product details</w:delText>
              </w:r>
            </w:del>
          </w:p>
        </w:tc>
        <w:tc>
          <w:tcPr>
            <w:tcW w:w="1372" w:type="dxa"/>
          </w:tcPr>
          <w:p w14:paraId="1DC5EB13" w14:textId="1012F7B3"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83" w:author="Author"/>
                <w:rFonts w:cs="Arial"/>
                <w:sz w:val="20"/>
                <w:lang w:val="en-IE"/>
              </w:rPr>
            </w:pPr>
            <w:del w:id="9784" w:author="Author">
              <w:r w:rsidRPr="00E73B40" w:rsidDel="00FC5A62">
                <w:rPr>
                  <w:rFonts w:cs="Arial"/>
                  <w:sz w:val="20"/>
                  <w:lang w:val="en-IE"/>
                </w:rPr>
                <w:delText>ORSIM</w:delText>
              </w:r>
            </w:del>
          </w:p>
        </w:tc>
        <w:tc>
          <w:tcPr>
            <w:tcW w:w="2699" w:type="dxa"/>
          </w:tcPr>
          <w:p w14:paraId="4CD7EFCC" w14:textId="42B53703"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85" w:author="Author"/>
                <w:rFonts w:cs="Arial"/>
                <w:sz w:val="20"/>
                <w:lang w:val="en-IE"/>
              </w:rPr>
            </w:pPr>
            <w:del w:id="9786" w:author="Author">
              <w:r w:rsidRPr="00E73B40" w:rsidDel="00FC5A62">
                <w:rPr>
                  <w:rFonts w:cs="Arial"/>
                  <w:sz w:val="20"/>
                  <w:lang w:val="en-IE"/>
                </w:rPr>
                <w:delText>Get the details of a product</w:delText>
              </w:r>
            </w:del>
          </w:p>
        </w:tc>
        <w:tc>
          <w:tcPr>
            <w:tcW w:w="908" w:type="dxa"/>
          </w:tcPr>
          <w:p w14:paraId="13175248" w14:textId="3D0C55A4"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87" w:author="Author"/>
                <w:rFonts w:cs="Arial"/>
                <w:sz w:val="20"/>
                <w:lang w:val="en-IE"/>
              </w:rPr>
            </w:pPr>
            <w:del w:id="9788" w:author="Author">
              <w:r w:rsidRPr="00E73B40" w:rsidDel="00FC5A62">
                <w:rPr>
                  <w:rFonts w:cs="Arial"/>
                  <w:sz w:val="20"/>
                  <w:lang w:val="en-IE"/>
                </w:rPr>
                <w:delText>Sync</w:delText>
              </w:r>
            </w:del>
          </w:p>
        </w:tc>
        <w:tc>
          <w:tcPr>
            <w:tcW w:w="2556" w:type="dxa"/>
          </w:tcPr>
          <w:p w14:paraId="00BC6096" w14:textId="1D3E4F78"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89" w:author="Author"/>
                <w:rFonts w:cs="Arial"/>
                <w:sz w:val="20"/>
                <w:lang w:val="en-IE"/>
              </w:rPr>
            </w:pPr>
            <w:del w:id="9790" w:author="Author">
              <w:r w:rsidRPr="00E73B40" w:rsidDel="00FC5A62">
                <w:rPr>
                  <w:rFonts w:cs="Arial"/>
                  <w:sz w:val="20"/>
                  <w:lang w:val="en-IE"/>
                </w:rPr>
                <w:delText>-</w:delText>
              </w:r>
            </w:del>
          </w:p>
        </w:tc>
      </w:tr>
      <w:tr w:rsidR="00C87BED" w:rsidRPr="00E73B40" w14:paraId="0F60CF3B" w14:textId="77777777" w:rsidTr="00681787">
        <w:trPr>
          <w:ins w:id="9791" w:author="Author"/>
        </w:trPr>
        <w:tc>
          <w:tcPr>
            <w:cnfStyle w:val="001000000000" w:firstRow="0" w:lastRow="0" w:firstColumn="1" w:lastColumn="0" w:oddVBand="0" w:evenVBand="0" w:oddHBand="0" w:evenHBand="0" w:firstRowFirstColumn="0" w:firstRowLastColumn="0" w:lastRowFirstColumn="0" w:lastRowLastColumn="0"/>
            <w:tcW w:w="832" w:type="dxa"/>
          </w:tcPr>
          <w:p w14:paraId="57F0D3CD" w14:textId="3DA5708A" w:rsidR="00C87BED" w:rsidRPr="00E73B40" w:rsidRDefault="00C87BED" w:rsidP="00510DF9">
            <w:pPr>
              <w:spacing w:beforeLines="50" w:before="120" w:afterLines="50"/>
              <w:jc w:val="left"/>
              <w:rPr>
                <w:ins w:id="9792" w:author="Author"/>
                <w:b w:val="0"/>
                <w:sz w:val="20"/>
                <w:lang w:val="en-IE"/>
              </w:rPr>
            </w:pPr>
            <w:ins w:id="9793" w:author="Author">
              <w:r w:rsidRPr="00E73B40">
                <w:rPr>
                  <w:b w:val="0"/>
                  <w:sz w:val="20"/>
                  <w:lang w:val="en-IE"/>
                </w:rPr>
                <w:t>1</w:t>
              </w:r>
              <w:r w:rsidR="00A03270">
                <w:rPr>
                  <w:b w:val="0"/>
                  <w:sz w:val="20"/>
                  <w:lang w:val="en-IE"/>
                </w:rPr>
                <w:t>e</w:t>
              </w:r>
            </w:ins>
          </w:p>
        </w:tc>
        <w:tc>
          <w:tcPr>
            <w:tcW w:w="1487" w:type="dxa"/>
          </w:tcPr>
          <w:p w14:paraId="4CFA46CC" w14:textId="212C2721"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94" w:author="Author"/>
                <w:rFonts w:cs="Arial"/>
                <w:sz w:val="20"/>
                <w:lang w:val="en-IE"/>
              </w:rPr>
            </w:pPr>
            <w:ins w:id="9795" w:author="Author">
              <w:r w:rsidRPr="00E73B40">
                <w:rPr>
                  <w:rFonts w:cs="Arial"/>
                  <w:sz w:val="20"/>
                  <w:lang w:val="en-IE"/>
                </w:rPr>
                <w:t>Get loyalty points</w:t>
              </w:r>
            </w:ins>
          </w:p>
        </w:tc>
        <w:tc>
          <w:tcPr>
            <w:tcW w:w="1372" w:type="dxa"/>
          </w:tcPr>
          <w:p w14:paraId="387AEC75" w14:textId="3B4651C1"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96" w:author="Author"/>
                <w:rFonts w:cs="Arial"/>
                <w:sz w:val="20"/>
                <w:lang w:val="en-IE"/>
              </w:rPr>
            </w:pPr>
            <w:ins w:id="9797" w:author="Author">
              <w:r w:rsidRPr="00E73B40">
                <w:rPr>
                  <w:rFonts w:cs="Arial"/>
                  <w:sz w:val="20"/>
                  <w:lang w:val="en-IE"/>
                </w:rPr>
                <w:t>CherryPoints</w:t>
              </w:r>
            </w:ins>
          </w:p>
        </w:tc>
        <w:tc>
          <w:tcPr>
            <w:tcW w:w="2699" w:type="dxa"/>
          </w:tcPr>
          <w:p w14:paraId="5ECE1101" w14:textId="1472F27B"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98" w:author="Author"/>
                <w:rFonts w:cs="Arial"/>
                <w:sz w:val="20"/>
                <w:lang w:val="en-IE"/>
              </w:rPr>
            </w:pPr>
            <w:ins w:id="9799" w:author="Author">
              <w:r w:rsidRPr="00E73B40">
                <w:rPr>
                  <w:rFonts w:cs="Arial"/>
                  <w:sz w:val="20"/>
                  <w:lang w:val="en-IE"/>
                </w:rPr>
                <w:t>Get available loyalty points</w:t>
              </w:r>
            </w:ins>
          </w:p>
        </w:tc>
        <w:tc>
          <w:tcPr>
            <w:tcW w:w="908" w:type="dxa"/>
          </w:tcPr>
          <w:p w14:paraId="226F3EAA" w14:textId="13BB3906"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0" w:author="Author"/>
                <w:rFonts w:cs="Arial"/>
                <w:sz w:val="20"/>
                <w:lang w:val="en-IE"/>
              </w:rPr>
            </w:pPr>
            <w:ins w:id="9801" w:author="Author">
              <w:r w:rsidRPr="00E73B40">
                <w:rPr>
                  <w:rFonts w:cs="Arial"/>
                  <w:sz w:val="20"/>
                  <w:lang w:val="en-IE"/>
                </w:rPr>
                <w:t>Sync</w:t>
              </w:r>
            </w:ins>
          </w:p>
        </w:tc>
        <w:tc>
          <w:tcPr>
            <w:tcW w:w="2556" w:type="dxa"/>
          </w:tcPr>
          <w:p w14:paraId="20C3B76F" w14:textId="108761D7"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2" w:author="Author"/>
                <w:rFonts w:cs="Arial"/>
                <w:sz w:val="20"/>
                <w:lang w:val="en-IE"/>
              </w:rPr>
            </w:pPr>
            <w:ins w:id="9803" w:author="Author">
              <w:r w:rsidRPr="00E73B40">
                <w:rPr>
                  <w:rFonts w:cs="Arial"/>
                  <w:sz w:val="20"/>
                  <w:lang w:val="en-IE"/>
                </w:rPr>
                <w:t>-</w:t>
              </w:r>
            </w:ins>
          </w:p>
        </w:tc>
      </w:tr>
      <w:tr w:rsidR="00681787" w:rsidRPr="00E73B40" w14:paraId="4E798976" w14:textId="77777777" w:rsidTr="00681787">
        <w:trPr>
          <w:ins w:id="9804" w:author="Author"/>
        </w:trPr>
        <w:tc>
          <w:tcPr>
            <w:cnfStyle w:val="001000000000" w:firstRow="0" w:lastRow="0" w:firstColumn="1" w:lastColumn="0" w:oddVBand="0" w:evenVBand="0" w:oddHBand="0" w:evenHBand="0" w:firstRowFirstColumn="0" w:firstRowLastColumn="0" w:lastRowFirstColumn="0" w:lastRowLastColumn="0"/>
            <w:tcW w:w="832" w:type="dxa"/>
          </w:tcPr>
          <w:p w14:paraId="6E48254B" w14:textId="0EDB3C19" w:rsidR="00681787" w:rsidRPr="003F4BD5" w:rsidRDefault="003B48C3" w:rsidP="00510DF9">
            <w:pPr>
              <w:spacing w:beforeLines="50" w:before="120" w:afterLines="50"/>
              <w:jc w:val="left"/>
              <w:rPr>
                <w:ins w:id="9805" w:author="Author"/>
                <w:b w:val="0"/>
                <w:sz w:val="20"/>
                <w:lang w:val="en-IE"/>
              </w:rPr>
            </w:pPr>
            <w:ins w:id="9806" w:author="Author">
              <w:r w:rsidRPr="003F4BD5">
                <w:rPr>
                  <w:b w:val="0"/>
                  <w:sz w:val="20"/>
                  <w:lang w:val="en-IE"/>
                </w:rPr>
                <w:t>1</w:t>
              </w:r>
              <w:r w:rsidR="00A03270">
                <w:rPr>
                  <w:b w:val="0"/>
                  <w:sz w:val="20"/>
                  <w:lang w:val="en-IE"/>
                </w:rPr>
                <w:t>h</w:t>
              </w:r>
            </w:ins>
          </w:p>
        </w:tc>
        <w:tc>
          <w:tcPr>
            <w:tcW w:w="1487" w:type="dxa"/>
          </w:tcPr>
          <w:p w14:paraId="60CBA0F6" w14:textId="0A123A57"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7" w:author="Author"/>
                <w:rFonts w:cs="Arial"/>
                <w:sz w:val="20"/>
                <w:lang w:val="en-IE"/>
              </w:rPr>
            </w:pPr>
            <w:ins w:id="9808" w:author="Author">
              <w:r w:rsidRPr="003F4BD5">
                <w:rPr>
                  <w:rFonts w:cs="Arial"/>
                  <w:sz w:val="20"/>
                  <w:lang w:val="en-IE"/>
                </w:rPr>
                <w:t>Product Reservation</w:t>
              </w:r>
            </w:ins>
          </w:p>
        </w:tc>
        <w:tc>
          <w:tcPr>
            <w:tcW w:w="1372" w:type="dxa"/>
          </w:tcPr>
          <w:p w14:paraId="7EEADACD" w14:textId="7854CF14"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9" w:author="Author"/>
                <w:rFonts w:cs="Arial"/>
                <w:sz w:val="20"/>
                <w:lang w:val="en-IE"/>
              </w:rPr>
            </w:pPr>
            <w:ins w:id="9810" w:author="Author">
              <w:r w:rsidRPr="003F4BD5">
                <w:rPr>
                  <w:rFonts w:cs="Arial"/>
                  <w:sz w:val="20"/>
                  <w:lang w:val="en-IE"/>
                </w:rPr>
                <w:t>ORSIM</w:t>
              </w:r>
            </w:ins>
          </w:p>
        </w:tc>
        <w:tc>
          <w:tcPr>
            <w:tcW w:w="2699" w:type="dxa"/>
          </w:tcPr>
          <w:p w14:paraId="12D8D7B9" w14:textId="68992A4C"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1" w:author="Author"/>
                <w:rFonts w:cs="Arial"/>
                <w:sz w:val="20"/>
                <w:lang w:val="en-IE"/>
              </w:rPr>
            </w:pPr>
            <w:ins w:id="9812" w:author="Author">
              <w:r w:rsidRPr="003F4BD5">
                <w:rPr>
                  <w:sz w:val="20"/>
                  <w:lang w:val="en-IE"/>
                </w:rPr>
                <w:t>Will reserve the correspondent product</w:t>
              </w:r>
            </w:ins>
          </w:p>
        </w:tc>
        <w:tc>
          <w:tcPr>
            <w:tcW w:w="908" w:type="dxa"/>
          </w:tcPr>
          <w:p w14:paraId="23D88164" w14:textId="56F8A583"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3" w:author="Author"/>
                <w:rFonts w:cs="Arial"/>
                <w:sz w:val="20"/>
                <w:lang w:val="en-IE"/>
              </w:rPr>
            </w:pPr>
            <w:ins w:id="9814" w:author="Author">
              <w:r w:rsidRPr="003F4BD5">
                <w:rPr>
                  <w:rFonts w:cs="Arial"/>
                  <w:sz w:val="20"/>
                  <w:lang w:val="en-IE"/>
                </w:rPr>
                <w:t>Sync</w:t>
              </w:r>
            </w:ins>
          </w:p>
        </w:tc>
        <w:tc>
          <w:tcPr>
            <w:tcW w:w="2556" w:type="dxa"/>
          </w:tcPr>
          <w:p w14:paraId="43E8A11C" w14:textId="1BF26EC1"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5" w:author="Author"/>
                <w:rFonts w:cs="Arial"/>
                <w:sz w:val="20"/>
                <w:lang w:val="en-IE"/>
              </w:rPr>
            </w:pPr>
            <w:ins w:id="9816" w:author="Author">
              <w:r w:rsidRPr="003F4BD5">
                <w:rPr>
                  <w:rFonts w:cs="Arial"/>
                  <w:sz w:val="20"/>
                  <w:lang w:val="en-IE"/>
                </w:rPr>
                <w:t>-</w:t>
              </w:r>
            </w:ins>
          </w:p>
        </w:tc>
      </w:tr>
      <w:tr w:rsidR="00D930EF" w:rsidRPr="00E73B40" w:rsidDel="00E0323F" w14:paraId="323D1690" w14:textId="27166383" w:rsidTr="00681787">
        <w:trPr>
          <w:ins w:id="9817" w:author="Author"/>
          <w:del w:id="9818" w:author="Author"/>
        </w:trPr>
        <w:tc>
          <w:tcPr>
            <w:cnfStyle w:val="001000000000" w:firstRow="0" w:lastRow="0" w:firstColumn="1" w:lastColumn="0" w:oddVBand="0" w:evenVBand="0" w:oddHBand="0" w:evenHBand="0" w:firstRowFirstColumn="0" w:firstRowLastColumn="0" w:lastRowFirstColumn="0" w:lastRowLastColumn="0"/>
            <w:tcW w:w="832" w:type="dxa"/>
          </w:tcPr>
          <w:p w14:paraId="0D285446" w14:textId="3576E2DE" w:rsidR="00D930EF" w:rsidDel="00E0323F" w:rsidRDefault="00D930EF" w:rsidP="00510DF9">
            <w:pPr>
              <w:spacing w:beforeLines="50" w:before="120" w:afterLines="50"/>
              <w:jc w:val="left"/>
              <w:rPr>
                <w:ins w:id="9819" w:author="Author"/>
                <w:del w:id="9820" w:author="Author"/>
                <w:b w:val="0"/>
                <w:sz w:val="20"/>
                <w:lang w:val="en-IE"/>
              </w:rPr>
            </w:pPr>
            <w:ins w:id="9821" w:author="Author">
              <w:del w:id="9822" w:author="Author">
                <w:r w:rsidDel="00E0323F">
                  <w:rPr>
                    <w:b w:val="0"/>
                    <w:sz w:val="20"/>
                    <w:lang w:val="en-IE"/>
                  </w:rPr>
                  <w:delText>1g</w:delText>
                </w:r>
              </w:del>
            </w:ins>
          </w:p>
        </w:tc>
        <w:tc>
          <w:tcPr>
            <w:tcW w:w="1487" w:type="dxa"/>
          </w:tcPr>
          <w:p w14:paraId="5F35C8D3" w14:textId="2F6F11A1"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23" w:author="Author"/>
                <w:del w:id="9824" w:author="Author"/>
                <w:rFonts w:cs="Arial"/>
                <w:sz w:val="20"/>
                <w:lang w:val="en-IE"/>
              </w:rPr>
            </w:pPr>
            <w:ins w:id="9825" w:author="Author">
              <w:del w:id="9826" w:author="Author">
                <w:r w:rsidRPr="00E73B40" w:rsidDel="00E0323F">
                  <w:rPr>
                    <w:rFonts w:cs="Arial"/>
                    <w:sz w:val="20"/>
                    <w:lang w:val="en-IE"/>
                  </w:rPr>
                  <w:delText>Get stores</w:delText>
                </w:r>
              </w:del>
            </w:ins>
          </w:p>
        </w:tc>
        <w:tc>
          <w:tcPr>
            <w:tcW w:w="1372" w:type="dxa"/>
          </w:tcPr>
          <w:p w14:paraId="2D663B92" w14:textId="5DFE9A5F" w:rsidR="00D930EF" w:rsidDel="00E0323F" w:rsidRDefault="00370E43"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27" w:author="Author"/>
                <w:del w:id="9828" w:author="Author"/>
                <w:rFonts w:cs="Arial"/>
                <w:sz w:val="20"/>
                <w:lang w:val="en-IE"/>
              </w:rPr>
            </w:pPr>
            <w:ins w:id="9829" w:author="Author">
              <w:del w:id="9830" w:author="Author">
                <w:r w:rsidDel="00E0323F">
                  <w:rPr>
                    <w:rFonts w:cs="Arial"/>
                    <w:sz w:val="20"/>
                    <w:lang w:val="en-IE"/>
                  </w:rPr>
                  <w:delText>TBD</w:delText>
                </w:r>
              </w:del>
            </w:ins>
          </w:p>
        </w:tc>
        <w:tc>
          <w:tcPr>
            <w:tcW w:w="2699" w:type="dxa"/>
          </w:tcPr>
          <w:p w14:paraId="460818B8" w14:textId="26E4B2CE"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31" w:author="Author"/>
                <w:del w:id="9832" w:author="Author"/>
                <w:sz w:val="20"/>
                <w:lang w:val="en-IE"/>
              </w:rPr>
            </w:pPr>
            <w:ins w:id="9833" w:author="Author">
              <w:del w:id="9834" w:author="Author">
                <w:r w:rsidRPr="00E73B40" w:rsidDel="00E0323F">
                  <w:rPr>
                    <w:rFonts w:cs="Arial"/>
                    <w:sz w:val="20"/>
                    <w:lang w:val="en-IE"/>
                  </w:rPr>
                  <w:delText>Get stores available for pick up orders</w:delText>
                </w:r>
              </w:del>
            </w:ins>
          </w:p>
        </w:tc>
        <w:tc>
          <w:tcPr>
            <w:tcW w:w="908" w:type="dxa"/>
          </w:tcPr>
          <w:p w14:paraId="3FA92C07" w14:textId="2324DD1F"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35" w:author="Author"/>
                <w:del w:id="9836" w:author="Author"/>
                <w:rFonts w:cs="Arial"/>
                <w:sz w:val="20"/>
                <w:lang w:val="en-IE"/>
              </w:rPr>
            </w:pPr>
            <w:ins w:id="9837" w:author="Author">
              <w:del w:id="9838" w:author="Author">
                <w:r w:rsidRPr="00E73B40" w:rsidDel="00E0323F">
                  <w:rPr>
                    <w:rFonts w:cs="Arial"/>
                    <w:sz w:val="20"/>
                    <w:lang w:val="en-IE"/>
                  </w:rPr>
                  <w:delText>Sync</w:delText>
                </w:r>
              </w:del>
            </w:ins>
          </w:p>
        </w:tc>
        <w:tc>
          <w:tcPr>
            <w:tcW w:w="2556" w:type="dxa"/>
          </w:tcPr>
          <w:p w14:paraId="580AD292" w14:textId="37DCA799"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39" w:author="Author"/>
                <w:del w:id="9840" w:author="Author"/>
                <w:rFonts w:cs="Arial"/>
                <w:sz w:val="20"/>
                <w:lang w:val="en-IE"/>
              </w:rPr>
            </w:pPr>
            <w:ins w:id="9841" w:author="Author">
              <w:del w:id="9842" w:author="Author">
                <w:r w:rsidRPr="00E73B40" w:rsidDel="00E0323F">
                  <w:rPr>
                    <w:rFonts w:cs="Arial"/>
                    <w:sz w:val="20"/>
                    <w:lang w:val="en-IE"/>
                  </w:rPr>
                  <w:delText>-</w:delText>
                </w:r>
              </w:del>
            </w:ins>
          </w:p>
        </w:tc>
      </w:tr>
    </w:tbl>
    <w:p w14:paraId="6E1E235A" w14:textId="77777777" w:rsidR="00036FCF" w:rsidRPr="00E73B40" w:rsidRDefault="00036FCF">
      <w:pPr>
        <w:tabs>
          <w:tab w:val="clear" w:pos="567"/>
        </w:tabs>
        <w:spacing w:before="0" w:after="0"/>
        <w:jc w:val="left"/>
        <w:rPr>
          <w:lang w:val="en-IE"/>
        </w:rPr>
      </w:pPr>
    </w:p>
    <w:p w14:paraId="669A52F3" w14:textId="77777777" w:rsidR="00036FCF" w:rsidRPr="00E73B40" w:rsidRDefault="00036FCF">
      <w:pPr>
        <w:tabs>
          <w:tab w:val="clear" w:pos="567"/>
        </w:tabs>
        <w:spacing w:before="0" w:after="0"/>
        <w:jc w:val="left"/>
        <w:rPr>
          <w:lang w:val="en-IE"/>
        </w:rPr>
      </w:pPr>
    </w:p>
    <w:p w14:paraId="7927D688" w14:textId="5497271E" w:rsidR="00036FCF" w:rsidRPr="00E73B40" w:rsidRDefault="00036FCF" w:rsidP="00036FCF">
      <w:pPr>
        <w:pStyle w:val="Heading3"/>
        <w:rPr>
          <w:lang w:val="en-IE"/>
        </w:rPr>
      </w:pPr>
      <w:bookmarkStart w:id="9843" w:name="_Toc471232982"/>
      <w:r w:rsidRPr="00E73B40">
        <w:rPr>
          <w:lang w:val="en-IE"/>
        </w:rPr>
        <w:t>BS #</w:t>
      </w:r>
      <w:r w:rsidR="00A401E6" w:rsidRPr="00E73B40">
        <w:rPr>
          <w:lang w:val="en-IE"/>
        </w:rPr>
        <w:t>4</w:t>
      </w:r>
      <w:r w:rsidRPr="00E73B40">
        <w:rPr>
          <w:lang w:val="en-IE"/>
        </w:rPr>
        <w:t>: Buy an accessory</w:t>
      </w:r>
      <w:bookmarkEnd w:id="9843"/>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0215D46F" w14:textId="77777777" w:rsidTr="007003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2" w:type="dxa"/>
            <w:shd w:val="clear" w:color="auto" w:fill="694F69"/>
          </w:tcPr>
          <w:p w14:paraId="085E12E0"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87" w:type="dxa"/>
            <w:shd w:val="clear" w:color="auto" w:fill="694F69"/>
          </w:tcPr>
          <w:p w14:paraId="1C06CB6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372" w:type="dxa"/>
            <w:shd w:val="clear" w:color="auto" w:fill="694F69"/>
          </w:tcPr>
          <w:p w14:paraId="4BB618D1"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699" w:type="dxa"/>
            <w:shd w:val="clear" w:color="auto" w:fill="694F69"/>
          </w:tcPr>
          <w:p w14:paraId="23E2E112"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08" w:type="dxa"/>
            <w:shd w:val="clear" w:color="auto" w:fill="694F69"/>
          </w:tcPr>
          <w:p w14:paraId="51E12C8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467631B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556" w:type="dxa"/>
            <w:shd w:val="clear" w:color="auto" w:fill="694F69"/>
          </w:tcPr>
          <w:p w14:paraId="3F5D8721"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E54C2B" w:rsidRPr="00E73B40" w14:paraId="31F5C169" w14:textId="77777777" w:rsidTr="00700379">
        <w:tc>
          <w:tcPr>
            <w:cnfStyle w:val="001000000000" w:firstRow="0" w:lastRow="0" w:firstColumn="1" w:lastColumn="0" w:oddVBand="0" w:evenVBand="0" w:oddHBand="0" w:evenHBand="0" w:firstRowFirstColumn="0" w:firstRowLastColumn="0" w:lastRowFirstColumn="0" w:lastRowLastColumn="0"/>
            <w:tcW w:w="832" w:type="dxa"/>
          </w:tcPr>
          <w:p w14:paraId="4BF3D28A" w14:textId="77777777" w:rsidR="00E54C2B" w:rsidRDefault="00E54C2B" w:rsidP="00E54C2B">
            <w:pPr>
              <w:spacing w:beforeLines="50" w:before="120" w:afterLines="50"/>
              <w:jc w:val="left"/>
              <w:rPr>
                <w:ins w:id="9844" w:author="Author"/>
                <w:b w:val="0"/>
                <w:sz w:val="20"/>
                <w:lang w:val="en-IE"/>
              </w:rPr>
            </w:pPr>
            <w:r w:rsidRPr="00E73B40">
              <w:rPr>
                <w:b w:val="0"/>
                <w:sz w:val="20"/>
                <w:lang w:val="en-IE"/>
              </w:rPr>
              <w:t>1b</w:t>
            </w:r>
          </w:p>
          <w:p w14:paraId="6202C4AF" w14:textId="1F405B1F" w:rsidR="001807FC" w:rsidRDefault="001807FC" w:rsidP="00E54C2B">
            <w:pPr>
              <w:spacing w:beforeLines="50" w:before="120" w:afterLines="50"/>
              <w:jc w:val="left"/>
              <w:rPr>
                <w:ins w:id="9845" w:author="Author"/>
                <w:b w:val="0"/>
                <w:sz w:val="20"/>
                <w:lang w:val="en-IE"/>
              </w:rPr>
            </w:pPr>
            <w:ins w:id="9846" w:author="Author">
              <w:r>
                <w:rPr>
                  <w:b w:val="0"/>
                  <w:sz w:val="20"/>
                  <w:lang w:val="en-IE"/>
                </w:rPr>
                <w:t>1h</w:t>
              </w:r>
            </w:ins>
          </w:p>
          <w:p w14:paraId="31F471F3" w14:textId="09C44CC6" w:rsidR="00BA13E7" w:rsidRDefault="00BA13E7" w:rsidP="00E54C2B">
            <w:pPr>
              <w:spacing w:beforeLines="50" w:before="120" w:afterLines="50"/>
              <w:jc w:val="left"/>
              <w:rPr>
                <w:b w:val="0"/>
                <w:sz w:val="20"/>
                <w:lang w:val="en-IE"/>
              </w:rPr>
            </w:pPr>
            <w:ins w:id="9847" w:author="Author">
              <w:r>
                <w:rPr>
                  <w:b w:val="0"/>
                  <w:sz w:val="20"/>
                  <w:lang w:val="en-IE"/>
                </w:rPr>
                <w:t>1e</w:t>
              </w:r>
            </w:ins>
          </w:p>
          <w:p w14:paraId="1A8358D4" w14:textId="63E0E779" w:rsidR="00C17351" w:rsidRPr="00E73B40" w:rsidRDefault="00C17351" w:rsidP="00E54C2B">
            <w:pPr>
              <w:spacing w:beforeLines="50" w:before="120" w:afterLines="50"/>
              <w:jc w:val="left"/>
              <w:rPr>
                <w:b w:val="0"/>
                <w:sz w:val="20"/>
                <w:lang w:val="en-IE"/>
              </w:rPr>
            </w:pPr>
            <w:r>
              <w:rPr>
                <w:b w:val="0"/>
                <w:sz w:val="20"/>
                <w:lang w:val="en-IE"/>
              </w:rPr>
              <w:t>2a</w:t>
            </w:r>
          </w:p>
        </w:tc>
        <w:tc>
          <w:tcPr>
            <w:tcW w:w="1487" w:type="dxa"/>
          </w:tcPr>
          <w:p w14:paraId="3BF380D4" w14:textId="209F67DD"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stock availability</w:t>
            </w:r>
          </w:p>
        </w:tc>
        <w:tc>
          <w:tcPr>
            <w:tcW w:w="1372" w:type="dxa"/>
          </w:tcPr>
          <w:p w14:paraId="07A21E42" w14:textId="1E605916"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ORSIM</w:t>
            </w:r>
          </w:p>
        </w:tc>
        <w:tc>
          <w:tcPr>
            <w:tcW w:w="2699" w:type="dxa"/>
          </w:tcPr>
          <w:p w14:paraId="716F8A43" w14:textId="34B593A7"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the stock of a given product</w:t>
            </w:r>
          </w:p>
        </w:tc>
        <w:tc>
          <w:tcPr>
            <w:tcW w:w="908" w:type="dxa"/>
          </w:tcPr>
          <w:p w14:paraId="5F1826B2" w14:textId="34EE3021"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556" w:type="dxa"/>
          </w:tcPr>
          <w:p w14:paraId="3C916C55" w14:textId="30B94040"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E54C2B" w:rsidRPr="00E73B40" w:rsidDel="00FC5A62" w14:paraId="3BB264CC" w14:textId="360BF91F" w:rsidTr="00700379">
        <w:trPr>
          <w:del w:id="9848" w:author="Author"/>
        </w:trPr>
        <w:tc>
          <w:tcPr>
            <w:cnfStyle w:val="001000000000" w:firstRow="0" w:lastRow="0" w:firstColumn="1" w:lastColumn="0" w:oddVBand="0" w:evenVBand="0" w:oddHBand="0" w:evenHBand="0" w:firstRowFirstColumn="0" w:firstRowLastColumn="0" w:lastRowFirstColumn="0" w:lastRowLastColumn="0"/>
            <w:tcW w:w="832" w:type="dxa"/>
          </w:tcPr>
          <w:p w14:paraId="7DCF09B2" w14:textId="6C53E85A" w:rsidR="00E54C2B" w:rsidRPr="00E73B40" w:rsidDel="00FC5A62" w:rsidRDefault="00E54C2B" w:rsidP="00E54C2B">
            <w:pPr>
              <w:spacing w:beforeLines="50" w:before="120" w:afterLines="50"/>
              <w:jc w:val="left"/>
              <w:rPr>
                <w:del w:id="9849" w:author="Author"/>
                <w:b w:val="0"/>
                <w:sz w:val="20"/>
                <w:lang w:val="en-IE"/>
              </w:rPr>
            </w:pPr>
            <w:del w:id="9850" w:author="Author">
              <w:r w:rsidRPr="00E73B40" w:rsidDel="00FC5A62">
                <w:rPr>
                  <w:b w:val="0"/>
                  <w:sz w:val="20"/>
                  <w:lang w:val="en-IE"/>
                </w:rPr>
                <w:delText>1c</w:delText>
              </w:r>
            </w:del>
          </w:p>
        </w:tc>
        <w:tc>
          <w:tcPr>
            <w:tcW w:w="1487" w:type="dxa"/>
          </w:tcPr>
          <w:p w14:paraId="0AB3ECDA" w14:textId="6A05BE9A"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51" w:author="Author"/>
                <w:rFonts w:cs="Arial"/>
                <w:sz w:val="20"/>
                <w:lang w:val="en-IE"/>
              </w:rPr>
            </w:pPr>
            <w:del w:id="9852" w:author="Author">
              <w:r w:rsidRPr="00E73B40" w:rsidDel="00FC5A62">
                <w:rPr>
                  <w:rFonts w:cs="Arial"/>
                  <w:sz w:val="20"/>
                  <w:lang w:val="en-IE"/>
                </w:rPr>
                <w:delText>Get product details</w:delText>
              </w:r>
            </w:del>
          </w:p>
        </w:tc>
        <w:tc>
          <w:tcPr>
            <w:tcW w:w="1372" w:type="dxa"/>
          </w:tcPr>
          <w:p w14:paraId="33920BFC" w14:textId="796E0829"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53" w:author="Author"/>
                <w:rFonts w:cs="Arial"/>
                <w:sz w:val="20"/>
                <w:lang w:val="en-IE"/>
              </w:rPr>
            </w:pPr>
            <w:del w:id="9854" w:author="Author">
              <w:r w:rsidRPr="00E73B40" w:rsidDel="00FC5A62">
                <w:rPr>
                  <w:rFonts w:cs="Arial"/>
                  <w:sz w:val="20"/>
                  <w:lang w:val="en-IE"/>
                </w:rPr>
                <w:delText>ORSIM</w:delText>
              </w:r>
            </w:del>
          </w:p>
        </w:tc>
        <w:tc>
          <w:tcPr>
            <w:tcW w:w="2699" w:type="dxa"/>
          </w:tcPr>
          <w:p w14:paraId="04E2A382" w14:textId="54EBDD19"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55" w:author="Author"/>
                <w:rFonts w:cs="Arial"/>
                <w:sz w:val="20"/>
                <w:lang w:val="en-IE"/>
              </w:rPr>
            </w:pPr>
            <w:del w:id="9856" w:author="Author">
              <w:r w:rsidRPr="00E73B40" w:rsidDel="00FC5A62">
                <w:rPr>
                  <w:rFonts w:cs="Arial"/>
                  <w:sz w:val="20"/>
                  <w:lang w:val="en-IE"/>
                </w:rPr>
                <w:delText>Get the details of a product</w:delText>
              </w:r>
            </w:del>
          </w:p>
        </w:tc>
        <w:tc>
          <w:tcPr>
            <w:tcW w:w="908" w:type="dxa"/>
          </w:tcPr>
          <w:p w14:paraId="05A7675B" w14:textId="778DFD6B"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57" w:author="Author"/>
                <w:rFonts w:cs="Arial"/>
                <w:sz w:val="20"/>
                <w:lang w:val="en-IE"/>
              </w:rPr>
            </w:pPr>
            <w:del w:id="9858" w:author="Author">
              <w:r w:rsidRPr="00E73B40" w:rsidDel="00FC5A62">
                <w:rPr>
                  <w:rFonts w:cs="Arial"/>
                  <w:sz w:val="20"/>
                  <w:lang w:val="en-IE"/>
                </w:rPr>
                <w:delText>Sync</w:delText>
              </w:r>
            </w:del>
          </w:p>
        </w:tc>
        <w:tc>
          <w:tcPr>
            <w:tcW w:w="2556" w:type="dxa"/>
          </w:tcPr>
          <w:p w14:paraId="0234B939" w14:textId="1D3FDCF2"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59" w:author="Author"/>
                <w:rFonts w:cs="Arial"/>
                <w:sz w:val="20"/>
                <w:lang w:val="en-IE"/>
              </w:rPr>
            </w:pPr>
            <w:del w:id="9860" w:author="Author">
              <w:r w:rsidRPr="00E73B40" w:rsidDel="00FC5A62">
                <w:rPr>
                  <w:rFonts w:cs="Arial"/>
                  <w:sz w:val="20"/>
                  <w:lang w:val="en-IE"/>
                </w:rPr>
                <w:delText>-</w:delText>
              </w:r>
            </w:del>
          </w:p>
        </w:tc>
      </w:tr>
      <w:tr w:rsidR="00C87BED" w:rsidRPr="00E73B40" w14:paraId="7705D080" w14:textId="77777777" w:rsidTr="00700379">
        <w:trPr>
          <w:ins w:id="9861" w:author="Author"/>
        </w:trPr>
        <w:tc>
          <w:tcPr>
            <w:cnfStyle w:val="001000000000" w:firstRow="0" w:lastRow="0" w:firstColumn="1" w:lastColumn="0" w:oddVBand="0" w:evenVBand="0" w:oddHBand="0" w:evenHBand="0" w:firstRowFirstColumn="0" w:firstRowLastColumn="0" w:lastRowFirstColumn="0" w:lastRowLastColumn="0"/>
            <w:tcW w:w="832" w:type="dxa"/>
          </w:tcPr>
          <w:p w14:paraId="0ACEC854" w14:textId="0B9D3605" w:rsidR="00C87BED" w:rsidRPr="00E73B40" w:rsidRDefault="00C87BED" w:rsidP="00E54C2B">
            <w:pPr>
              <w:spacing w:beforeLines="50" w:before="120" w:afterLines="50"/>
              <w:jc w:val="left"/>
              <w:rPr>
                <w:ins w:id="9862" w:author="Author"/>
                <w:b w:val="0"/>
                <w:sz w:val="20"/>
                <w:lang w:val="en-IE"/>
              </w:rPr>
            </w:pPr>
            <w:ins w:id="9863" w:author="Author">
              <w:r w:rsidRPr="00E73B40">
                <w:rPr>
                  <w:b w:val="0"/>
                  <w:sz w:val="20"/>
                  <w:lang w:val="en-IE"/>
                </w:rPr>
                <w:t>1</w:t>
              </w:r>
              <w:r w:rsidR="00A03270">
                <w:rPr>
                  <w:b w:val="0"/>
                  <w:sz w:val="20"/>
                  <w:lang w:val="en-IE"/>
                </w:rPr>
                <w:t>d</w:t>
              </w:r>
            </w:ins>
          </w:p>
        </w:tc>
        <w:tc>
          <w:tcPr>
            <w:tcW w:w="1487" w:type="dxa"/>
          </w:tcPr>
          <w:p w14:paraId="39E7F66A" w14:textId="4469B7D5"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64" w:author="Author"/>
                <w:rFonts w:cs="Arial"/>
                <w:sz w:val="20"/>
                <w:lang w:val="en-IE"/>
              </w:rPr>
            </w:pPr>
            <w:ins w:id="9865" w:author="Author">
              <w:r w:rsidRPr="00E73B40">
                <w:rPr>
                  <w:rFonts w:cs="Arial"/>
                  <w:sz w:val="20"/>
                  <w:lang w:val="en-IE"/>
                </w:rPr>
                <w:t>Get loyalty points</w:t>
              </w:r>
            </w:ins>
          </w:p>
        </w:tc>
        <w:tc>
          <w:tcPr>
            <w:tcW w:w="1372" w:type="dxa"/>
          </w:tcPr>
          <w:p w14:paraId="12E50751" w14:textId="26BE3009"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66" w:author="Author"/>
                <w:rFonts w:cs="Arial"/>
                <w:sz w:val="20"/>
                <w:lang w:val="en-IE"/>
              </w:rPr>
            </w:pPr>
            <w:ins w:id="9867" w:author="Author">
              <w:r w:rsidRPr="00E73B40">
                <w:rPr>
                  <w:rFonts w:cs="Arial"/>
                  <w:sz w:val="20"/>
                  <w:lang w:val="en-IE"/>
                </w:rPr>
                <w:t>CherryPoints</w:t>
              </w:r>
            </w:ins>
          </w:p>
        </w:tc>
        <w:tc>
          <w:tcPr>
            <w:tcW w:w="2699" w:type="dxa"/>
          </w:tcPr>
          <w:p w14:paraId="77567AD9" w14:textId="694591F3"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68" w:author="Author"/>
                <w:rFonts w:cs="Arial"/>
                <w:sz w:val="20"/>
                <w:lang w:val="en-IE"/>
              </w:rPr>
            </w:pPr>
            <w:ins w:id="9869" w:author="Author">
              <w:r w:rsidRPr="00E73B40">
                <w:rPr>
                  <w:rFonts w:cs="Arial"/>
                  <w:sz w:val="20"/>
                  <w:lang w:val="en-IE"/>
                </w:rPr>
                <w:t>Get available loyalty points</w:t>
              </w:r>
            </w:ins>
          </w:p>
        </w:tc>
        <w:tc>
          <w:tcPr>
            <w:tcW w:w="908" w:type="dxa"/>
          </w:tcPr>
          <w:p w14:paraId="4BB3E186" w14:textId="2CFCF876"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0" w:author="Author"/>
                <w:rFonts w:cs="Arial"/>
                <w:sz w:val="20"/>
                <w:lang w:val="en-IE"/>
              </w:rPr>
            </w:pPr>
            <w:ins w:id="9871" w:author="Author">
              <w:r w:rsidRPr="00E73B40">
                <w:rPr>
                  <w:rFonts w:cs="Arial"/>
                  <w:sz w:val="20"/>
                  <w:lang w:val="en-IE"/>
                </w:rPr>
                <w:t>Sync</w:t>
              </w:r>
            </w:ins>
          </w:p>
        </w:tc>
        <w:tc>
          <w:tcPr>
            <w:tcW w:w="2556" w:type="dxa"/>
          </w:tcPr>
          <w:p w14:paraId="4EDFB3E9" w14:textId="7FD490E5"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2" w:author="Author"/>
                <w:rFonts w:cs="Arial"/>
                <w:sz w:val="20"/>
                <w:lang w:val="en-IE"/>
              </w:rPr>
            </w:pPr>
            <w:ins w:id="9873" w:author="Author">
              <w:r w:rsidRPr="00E73B40">
                <w:rPr>
                  <w:rFonts w:cs="Arial"/>
                  <w:sz w:val="20"/>
                  <w:lang w:val="en-IE"/>
                </w:rPr>
                <w:t>-</w:t>
              </w:r>
            </w:ins>
          </w:p>
        </w:tc>
      </w:tr>
      <w:tr w:rsidR="008B0CA7" w:rsidRPr="00E73B40" w14:paraId="369299C6" w14:textId="77777777" w:rsidTr="00700379">
        <w:trPr>
          <w:ins w:id="9874" w:author="Author"/>
        </w:trPr>
        <w:tc>
          <w:tcPr>
            <w:cnfStyle w:val="001000000000" w:firstRow="0" w:lastRow="0" w:firstColumn="1" w:lastColumn="0" w:oddVBand="0" w:evenVBand="0" w:oddHBand="0" w:evenHBand="0" w:firstRowFirstColumn="0" w:firstRowLastColumn="0" w:lastRowFirstColumn="0" w:lastRowLastColumn="0"/>
            <w:tcW w:w="832" w:type="dxa"/>
          </w:tcPr>
          <w:p w14:paraId="1BA7B287" w14:textId="7723BBAE" w:rsidR="008B0CA7" w:rsidRPr="00E73B40" w:rsidRDefault="008B0CA7" w:rsidP="00E54C2B">
            <w:pPr>
              <w:spacing w:beforeLines="50" w:before="120" w:afterLines="50"/>
              <w:jc w:val="left"/>
              <w:rPr>
                <w:ins w:id="9875" w:author="Author"/>
                <w:b w:val="0"/>
                <w:sz w:val="20"/>
                <w:lang w:val="en-IE"/>
              </w:rPr>
            </w:pPr>
            <w:ins w:id="9876" w:author="Author">
              <w:r w:rsidRPr="003F4BD5">
                <w:rPr>
                  <w:b w:val="0"/>
                  <w:sz w:val="20"/>
                  <w:lang w:val="en-IE"/>
                </w:rPr>
                <w:t>1</w:t>
              </w:r>
              <w:r>
                <w:rPr>
                  <w:b w:val="0"/>
                  <w:sz w:val="20"/>
                  <w:lang w:val="en-IE"/>
                </w:rPr>
                <w:t>g</w:t>
              </w:r>
            </w:ins>
          </w:p>
        </w:tc>
        <w:tc>
          <w:tcPr>
            <w:tcW w:w="1487" w:type="dxa"/>
          </w:tcPr>
          <w:p w14:paraId="0B789D9E" w14:textId="4A3E9370"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7" w:author="Author"/>
                <w:rFonts w:cs="Arial"/>
                <w:sz w:val="20"/>
                <w:lang w:val="en-IE"/>
              </w:rPr>
            </w:pPr>
            <w:ins w:id="9878" w:author="Author">
              <w:r w:rsidRPr="003F4BD5">
                <w:rPr>
                  <w:rFonts w:cs="Arial"/>
                  <w:sz w:val="20"/>
                  <w:lang w:val="en-IE"/>
                </w:rPr>
                <w:t>Product Reservation</w:t>
              </w:r>
            </w:ins>
          </w:p>
        </w:tc>
        <w:tc>
          <w:tcPr>
            <w:tcW w:w="1372" w:type="dxa"/>
          </w:tcPr>
          <w:p w14:paraId="2D436F32" w14:textId="5DAB1B48"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9" w:author="Author"/>
                <w:rFonts w:cs="Arial"/>
                <w:sz w:val="20"/>
                <w:lang w:val="en-IE"/>
              </w:rPr>
            </w:pPr>
            <w:ins w:id="9880" w:author="Author">
              <w:r w:rsidRPr="003F4BD5">
                <w:rPr>
                  <w:rFonts w:cs="Arial"/>
                  <w:sz w:val="20"/>
                  <w:lang w:val="en-IE"/>
                </w:rPr>
                <w:t>ORSIM</w:t>
              </w:r>
            </w:ins>
          </w:p>
        </w:tc>
        <w:tc>
          <w:tcPr>
            <w:tcW w:w="2699" w:type="dxa"/>
          </w:tcPr>
          <w:p w14:paraId="0F0D9EDE" w14:textId="08429311"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1" w:author="Author"/>
                <w:rFonts w:cs="Arial"/>
                <w:sz w:val="20"/>
                <w:lang w:val="en-IE"/>
              </w:rPr>
            </w:pPr>
            <w:ins w:id="9882" w:author="Author">
              <w:r w:rsidRPr="003F4BD5">
                <w:rPr>
                  <w:sz w:val="20"/>
                  <w:lang w:val="en-IE"/>
                </w:rPr>
                <w:t>Will reserve the correspondent product</w:t>
              </w:r>
            </w:ins>
          </w:p>
        </w:tc>
        <w:tc>
          <w:tcPr>
            <w:tcW w:w="908" w:type="dxa"/>
          </w:tcPr>
          <w:p w14:paraId="18946BFD" w14:textId="7D10BAF4"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3" w:author="Author"/>
                <w:rFonts w:cs="Arial"/>
                <w:sz w:val="20"/>
                <w:lang w:val="en-IE"/>
              </w:rPr>
            </w:pPr>
            <w:ins w:id="9884" w:author="Author">
              <w:r w:rsidRPr="003F4BD5">
                <w:rPr>
                  <w:rFonts w:cs="Arial"/>
                  <w:sz w:val="20"/>
                  <w:lang w:val="en-IE"/>
                </w:rPr>
                <w:t>Sync</w:t>
              </w:r>
            </w:ins>
          </w:p>
        </w:tc>
        <w:tc>
          <w:tcPr>
            <w:tcW w:w="2556" w:type="dxa"/>
          </w:tcPr>
          <w:p w14:paraId="10FF8B60" w14:textId="05E1234C"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5" w:author="Author"/>
                <w:rFonts w:cs="Arial"/>
                <w:sz w:val="20"/>
                <w:lang w:val="en-IE"/>
              </w:rPr>
            </w:pPr>
            <w:ins w:id="9886" w:author="Author">
              <w:r w:rsidRPr="003F4BD5">
                <w:rPr>
                  <w:rFonts w:cs="Arial"/>
                  <w:sz w:val="20"/>
                  <w:lang w:val="en-IE"/>
                </w:rPr>
                <w:t>-</w:t>
              </w:r>
            </w:ins>
          </w:p>
        </w:tc>
      </w:tr>
    </w:tbl>
    <w:p w14:paraId="496D1768" w14:textId="77777777" w:rsidR="00036FCF" w:rsidRPr="00E73B40" w:rsidRDefault="00036FCF">
      <w:pPr>
        <w:tabs>
          <w:tab w:val="clear" w:pos="567"/>
        </w:tabs>
        <w:spacing w:before="0" w:after="0"/>
        <w:jc w:val="left"/>
        <w:rPr>
          <w:lang w:val="en-IE"/>
        </w:rPr>
      </w:pPr>
    </w:p>
    <w:p w14:paraId="1D9EBF65" w14:textId="77777777" w:rsidR="00036FCF" w:rsidRPr="00E73B40" w:rsidRDefault="00036FCF">
      <w:pPr>
        <w:tabs>
          <w:tab w:val="clear" w:pos="567"/>
        </w:tabs>
        <w:spacing w:before="0" w:after="0"/>
        <w:jc w:val="left"/>
        <w:rPr>
          <w:lang w:val="en-IE"/>
        </w:rPr>
      </w:pPr>
    </w:p>
    <w:p w14:paraId="0DC2DF77" w14:textId="2FBFB666" w:rsidR="00036FCF" w:rsidRPr="00E73B40" w:rsidDel="00A5282B" w:rsidRDefault="00036FCF" w:rsidP="00036FCF">
      <w:pPr>
        <w:pStyle w:val="Heading3"/>
        <w:rPr>
          <w:del w:id="9887" w:author="Author"/>
          <w:lang w:val="en-IE"/>
        </w:rPr>
      </w:pPr>
      <w:del w:id="9888" w:author="Author">
        <w:r w:rsidRPr="00E73B40" w:rsidDel="00A5282B">
          <w:rPr>
            <w:lang w:val="en-IE"/>
          </w:rPr>
          <w:delText>BS #</w:delText>
        </w:r>
        <w:r w:rsidR="00A401E6" w:rsidRPr="00E73B40" w:rsidDel="00A5282B">
          <w:rPr>
            <w:lang w:val="en-IE"/>
          </w:rPr>
          <w:delText>5</w:delText>
        </w:r>
        <w:r w:rsidRPr="00E73B40" w:rsidDel="00A5282B">
          <w:rPr>
            <w:lang w:val="en-IE"/>
          </w:rPr>
          <w:delText>: Buy a gift card</w:delText>
        </w:r>
      </w:del>
    </w:p>
    <w:tbl>
      <w:tblPr>
        <w:tblStyle w:val="CelFocus"/>
        <w:tblW w:w="0" w:type="auto"/>
        <w:tblLook w:val="04A0" w:firstRow="1" w:lastRow="0" w:firstColumn="1" w:lastColumn="0" w:noHBand="0" w:noVBand="1"/>
      </w:tblPr>
      <w:tblGrid>
        <w:gridCol w:w="840"/>
        <w:gridCol w:w="1498"/>
        <w:gridCol w:w="985"/>
        <w:gridCol w:w="2748"/>
        <w:gridCol w:w="913"/>
        <w:gridCol w:w="2608"/>
      </w:tblGrid>
      <w:tr w:rsidR="00036FCF" w:rsidRPr="00E73B40" w:rsidDel="00A5282B" w14:paraId="115A7BE0" w14:textId="054314C3" w:rsidTr="00510DF9">
        <w:trPr>
          <w:cnfStyle w:val="100000000000" w:firstRow="1" w:lastRow="0" w:firstColumn="0" w:lastColumn="0" w:oddVBand="0" w:evenVBand="0" w:oddHBand="0" w:evenHBand="0" w:firstRowFirstColumn="0" w:firstRowLastColumn="0" w:lastRowFirstColumn="0" w:lastRowLastColumn="0"/>
          <w:del w:id="9889" w:author="Author"/>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080399CC" w14:textId="273F1333" w:rsidR="00036FCF" w:rsidRPr="00E73B40" w:rsidDel="00A5282B" w:rsidRDefault="00036FCF" w:rsidP="00F0106B">
            <w:pPr>
              <w:spacing w:beforeLines="50" w:before="120" w:afterLines="50"/>
              <w:jc w:val="center"/>
              <w:rPr>
                <w:del w:id="9890" w:author="Author"/>
                <w:rFonts w:cs="Arial"/>
                <w:color w:val="FFFFFF"/>
                <w:lang w:val="en-IE"/>
              </w:rPr>
            </w:pPr>
            <w:del w:id="9891" w:author="Author">
              <w:r w:rsidRPr="00E73B40" w:rsidDel="00A5282B">
                <w:rPr>
                  <w:rFonts w:cs="Arial"/>
                  <w:color w:val="FFFFFF"/>
                  <w:lang w:val="en-IE"/>
                </w:rPr>
                <w:delText>Step #</w:delText>
              </w:r>
            </w:del>
          </w:p>
        </w:tc>
        <w:tc>
          <w:tcPr>
            <w:tcW w:w="1498" w:type="dxa"/>
            <w:shd w:val="clear" w:color="auto" w:fill="694F69"/>
          </w:tcPr>
          <w:p w14:paraId="0D2FD81E" w14:textId="39D05961"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892" w:author="Author"/>
                <w:rFonts w:cs="Arial"/>
                <w:color w:val="FFFFFF"/>
                <w:lang w:val="en-IE"/>
              </w:rPr>
            </w:pPr>
            <w:del w:id="9893" w:author="Author">
              <w:r w:rsidRPr="00E73B40" w:rsidDel="00A5282B">
                <w:rPr>
                  <w:rFonts w:cs="Arial"/>
                  <w:color w:val="FFFFFF"/>
                  <w:lang w:val="en-IE"/>
                </w:rPr>
                <w:delText>Integration</w:delText>
              </w:r>
            </w:del>
          </w:p>
        </w:tc>
        <w:tc>
          <w:tcPr>
            <w:tcW w:w="985" w:type="dxa"/>
            <w:shd w:val="clear" w:color="auto" w:fill="694F69"/>
          </w:tcPr>
          <w:p w14:paraId="7F82A26E" w14:textId="206A5B2D"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894" w:author="Author"/>
                <w:rFonts w:cs="Arial"/>
                <w:color w:val="FFFFFF"/>
                <w:lang w:val="en-IE"/>
              </w:rPr>
            </w:pPr>
            <w:del w:id="9895" w:author="Author">
              <w:r w:rsidRPr="00E73B40" w:rsidDel="00A5282B">
                <w:rPr>
                  <w:rFonts w:cs="Arial"/>
                  <w:color w:val="FFFFFF"/>
                  <w:lang w:val="en-IE"/>
                </w:rPr>
                <w:delText>System</w:delText>
              </w:r>
            </w:del>
          </w:p>
        </w:tc>
        <w:tc>
          <w:tcPr>
            <w:tcW w:w="2748" w:type="dxa"/>
            <w:shd w:val="clear" w:color="auto" w:fill="694F69"/>
          </w:tcPr>
          <w:p w14:paraId="519E4441" w14:textId="2B3885F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896" w:author="Author"/>
                <w:rFonts w:cs="Arial"/>
                <w:color w:val="FFFFFF"/>
                <w:lang w:val="en-IE"/>
              </w:rPr>
            </w:pPr>
            <w:del w:id="9897" w:author="Author">
              <w:r w:rsidRPr="00E73B40" w:rsidDel="00A5282B">
                <w:rPr>
                  <w:rFonts w:cs="Arial"/>
                  <w:color w:val="FFFFFF"/>
                  <w:lang w:val="en-IE"/>
                </w:rPr>
                <w:delText>Description</w:delText>
              </w:r>
            </w:del>
          </w:p>
        </w:tc>
        <w:tc>
          <w:tcPr>
            <w:tcW w:w="913" w:type="dxa"/>
            <w:shd w:val="clear" w:color="auto" w:fill="694F69"/>
          </w:tcPr>
          <w:p w14:paraId="3FAD59D7" w14:textId="32794767"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898" w:author="Author"/>
                <w:rFonts w:cs="Arial"/>
                <w:color w:val="FFFFFF"/>
                <w:lang w:val="en-IE"/>
              </w:rPr>
            </w:pPr>
            <w:del w:id="9899" w:author="Author">
              <w:r w:rsidRPr="00E73B40" w:rsidDel="00A5282B">
                <w:rPr>
                  <w:rFonts w:cs="Arial"/>
                  <w:color w:val="FFFFFF"/>
                  <w:lang w:val="en-IE"/>
                </w:rPr>
                <w:delText>Sync/</w:delText>
              </w:r>
            </w:del>
          </w:p>
          <w:p w14:paraId="785C59FB" w14:textId="71B503F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0" w:author="Author"/>
                <w:rFonts w:cs="Arial"/>
                <w:color w:val="FFFFFF"/>
                <w:lang w:val="en-IE"/>
              </w:rPr>
            </w:pPr>
            <w:del w:id="9901" w:author="Author">
              <w:r w:rsidRPr="00E73B40" w:rsidDel="00A5282B">
                <w:rPr>
                  <w:rFonts w:cs="Arial"/>
                  <w:color w:val="FFFFFF"/>
                  <w:lang w:val="en-IE"/>
                </w:rPr>
                <w:delText>Async</w:delText>
              </w:r>
            </w:del>
          </w:p>
        </w:tc>
        <w:tc>
          <w:tcPr>
            <w:tcW w:w="2608" w:type="dxa"/>
            <w:shd w:val="clear" w:color="auto" w:fill="694F69"/>
          </w:tcPr>
          <w:p w14:paraId="09F4D9F7" w14:textId="3A846C7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2" w:author="Author"/>
                <w:rFonts w:cs="Arial"/>
                <w:color w:val="FFFFFF"/>
                <w:lang w:val="en-IE"/>
              </w:rPr>
            </w:pPr>
            <w:del w:id="9903" w:author="Author">
              <w:r w:rsidRPr="00E73B40" w:rsidDel="00A5282B">
                <w:rPr>
                  <w:rFonts w:cs="Arial"/>
                  <w:color w:val="FFFFFF"/>
                  <w:lang w:val="en-IE"/>
                </w:rPr>
                <w:delText>Depends On</w:delText>
              </w:r>
            </w:del>
          </w:p>
        </w:tc>
      </w:tr>
      <w:tr w:rsidR="00510DF9" w:rsidRPr="00E73B40" w:rsidDel="00A5282B" w14:paraId="63C8C784" w14:textId="4D035621" w:rsidTr="00510DF9">
        <w:trPr>
          <w:del w:id="9904" w:author="Author"/>
        </w:trPr>
        <w:tc>
          <w:tcPr>
            <w:cnfStyle w:val="001000000000" w:firstRow="0" w:lastRow="0" w:firstColumn="1" w:lastColumn="0" w:oddVBand="0" w:evenVBand="0" w:oddHBand="0" w:evenHBand="0" w:firstRowFirstColumn="0" w:firstRowLastColumn="0" w:lastRowFirstColumn="0" w:lastRowLastColumn="0"/>
            <w:tcW w:w="840" w:type="dxa"/>
          </w:tcPr>
          <w:p w14:paraId="574EFB1E" w14:textId="4859C79C" w:rsidR="00510DF9" w:rsidRPr="00E73B40" w:rsidDel="00A5282B" w:rsidRDefault="00510DF9" w:rsidP="00510DF9">
            <w:pPr>
              <w:spacing w:beforeLines="50" w:before="120" w:afterLines="50"/>
              <w:jc w:val="left"/>
              <w:rPr>
                <w:del w:id="9905" w:author="Author"/>
                <w:b w:val="0"/>
                <w:sz w:val="20"/>
                <w:lang w:val="en-IE"/>
              </w:rPr>
            </w:pPr>
            <w:del w:id="9906" w:author="Author">
              <w:r w:rsidRPr="00E73B40" w:rsidDel="00A5282B">
                <w:rPr>
                  <w:b w:val="0"/>
                  <w:sz w:val="20"/>
                  <w:lang w:val="en-IE"/>
                </w:rPr>
                <w:delText>-</w:delText>
              </w:r>
            </w:del>
          </w:p>
        </w:tc>
        <w:tc>
          <w:tcPr>
            <w:tcW w:w="1498" w:type="dxa"/>
          </w:tcPr>
          <w:p w14:paraId="0C049753" w14:textId="6A2DA327"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07" w:author="Author"/>
                <w:rFonts w:cs="Arial"/>
                <w:sz w:val="20"/>
                <w:lang w:val="en-IE"/>
              </w:rPr>
            </w:pPr>
            <w:del w:id="9908" w:author="Author">
              <w:r w:rsidRPr="00E73B40" w:rsidDel="00A5282B">
                <w:rPr>
                  <w:rFonts w:cs="Arial"/>
                  <w:sz w:val="20"/>
                  <w:lang w:val="en-IE"/>
                </w:rPr>
                <w:delText>-</w:delText>
              </w:r>
            </w:del>
          </w:p>
        </w:tc>
        <w:tc>
          <w:tcPr>
            <w:tcW w:w="985" w:type="dxa"/>
          </w:tcPr>
          <w:p w14:paraId="272E146F" w14:textId="663E6311"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09" w:author="Author"/>
                <w:rFonts w:cs="Arial"/>
                <w:sz w:val="20"/>
                <w:lang w:val="en-IE"/>
              </w:rPr>
            </w:pPr>
            <w:del w:id="9910" w:author="Author">
              <w:r w:rsidRPr="00E73B40" w:rsidDel="00A5282B">
                <w:rPr>
                  <w:rFonts w:cs="Arial"/>
                  <w:sz w:val="20"/>
                  <w:lang w:val="en-IE"/>
                </w:rPr>
                <w:delText>-</w:delText>
              </w:r>
            </w:del>
          </w:p>
        </w:tc>
        <w:tc>
          <w:tcPr>
            <w:tcW w:w="2748" w:type="dxa"/>
          </w:tcPr>
          <w:p w14:paraId="2DD2B287" w14:textId="6C9FAB54"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11" w:author="Author"/>
                <w:rFonts w:cs="Arial"/>
                <w:sz w:val="20"/>
                <w:lang w:val="en-IE"/>
              </w:rPr>
            </w:pPr>
            <w:del w:id="9912" w:author="Author">
              <w:r w:rsidRPr="00E73B40" w:rsidDel="00A5282B">
                <w:rPr>
                  <w:rFonts w:cs="Arial"/>
                  <w:sz w:val="20"/>
                  <w:lang w:val="en-IE"/>
                </w:rPr>
                <w:delText>-</w:delText>
              </w:r>
            </w:del>
          </w:p>
        </w:tc>
        <w:tc>
          <w:tcPr>
            <w:tcW w:w="913" w:type="dxa"/>
          </w:tcPr>
          <w:p w14:paraId="0717B479" w14:textId="7D829177"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13" w:author="Author"/>
                <w:rFonts w:cs="Arial"/>
                <w:sz w:val="20"/>
                <w:lang w:val="en-IE"/>
              </w:rPr>
            </w:pPr>
            <w:del w:id="9914" w:author="Author">
              <w:r w:rsidRPr="00E73B40" w:rsidDel="00A5282B">
                <w:rPr>
                  <w:rFonts w:cs="Arial"/>
                  <w:sz w:val="20"/>
                  <w:lang w:val="en-IE"/>
                </w:rPr>
                <w:delText>-</w:delText>
              </w:r>
            </w:del>
          </w:p>
        </w:tc>
        <w:tc>
          <w:tcPr>
            <w:tcW w:w="2608" w:type="dxa"/>
          </w:tcPr>
          <w:p w14:paraId="337327C0" w14:textId="2962C3EE"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15" w:author="Author"/>
                <w:rFonts w:cs="Arial"/>
                <w:sz w:val="20"/>
                <w:lang w:val="en-IE"/>
              </w:rPr>
            </w:pPr>
            <w:del w:id="9916" w:author="Author">
              <w:r w:rsidRPr="00E73B40" w:rsidDel="00A5282B">
                <w:rPr>
                  <w:rFonts w:cs="Arial"/>
                  <w:sz w:val="20"/>
                  <w:lang w:val="en-IE"/>
                </w:rPr>
                <w:delText>-</w:delText>
              </w:r>
            </w:del>
          </w:p>
        </w:tc>
      </w:tr>
    </w:tbl>
    <w:p w14:paraId="6E21478D" w14:textId="140C1392" w:rsidR="00036FCF" w:rsidRPr="00E73B40" w:rsidDel="00A5282B" w:rsidRDefault="00036FCF">
      <w:pPr>
        <w:tabs>
          <w:tab w:val="clear" w:pos="567"/>
        </w:tabs>
        <w:spacing w:before="0" w:after="0"/>
        <w:jc w:val="left"/>
        <w:rPr>
          <w:del w:id="9917" w:author="Author"/>
          <w:lang w:val="en-IE"/>
        </w:rPr>
      </w:pPr>
    </w:p>
    <w:p w14:paraId="7554C640" w14:textId="2E578AE0" w:rsidR="00036FCF" w:rsidRPr="00E73B40" w:rsidDel="00A5282B" w:rsidRDefault="00036FCF">
      <w:pPr>
        <w:tabs>
          <w:tab w:val="clear" w:pos="567"/>
        </w:tabs>
        <w:spacing w:before="0" w:after="0"/>
        <w:jc w:val="left"/>
        <w:rPr>
          <w:del w:id="9918" w:author="Author"/>
          <w:lang w:val="en-IE"/>
        </w:rPr>
      </w:pPr>
    </w:p>
    <w:p w14:paraId="39EB2260" w14:textId="0ACCD50B" w:rsidR="00036FCF" w:rsidRPr="00E73B40" w:rsidRDefault="00036FCF" w:rsidP="00036FCF">
      <w:pPr>
        <w:pStyle w:val="Heading3"/>
        <w:rPr>
          <w:lang w:val="en-IE"/>
        </w:rPr>
      </w:pPr>
      <w:bookmarkStart w:id="9919" w:name="_Toc471232983"/>
      <w:r w:rsidRPr="00E73B40">
        <w:rPr>
          <w:lang w:val="en-IE"/>
        </w:rPr>
        <w:t>BS #</w:t>
      </w:r>
      <w:r w:rsidR="00A5282B" w:rsidRPr="00E73B40">
        <w:rPr>
          <w:lang w:val="en-IE"/>
        </w:rPr>
        <w:t>5</w:t>
      </w:r>
      <w:r w:rsidRPr="00E73B40">
        <w:rPr>
          <w:lang w:val="en-IE"/>
        </w:rPr>
        <w:t>: Buy a top up voucher</w:t>
      </w:r>
      <w:bookmarkEnd w:id="9919"/>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12AD77ED"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0C9289C1"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6CBB7286"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6E256E7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2D0BF21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3E537057"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2209897B"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62EBFF4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6E52B8" w:rsidRPr="00E73B40" w14:paraId="288BC81D" w14:textId="77777777" w:rsidTr="00234AC9">
        <w:tc>
          <w:tcPr>
            <w:cnfStyle w:val="001000000000" w:firstRow="0" w:lastRow="0" w:firstColumn="1" w:lastColumn="0" w:oddVBand="0" w:evenVBand="0" w:oddHBand="0" w:evenHBand="0" w:firstRowFirstColumn="0" w:firstRowLastColumn="0" w:lastRowFirstColumn="0" w:lastRowLastColumn="0"/>
            <w:tcW w:w="840" w:type="dxa"/>
          </w:tcPr>
          <w:p w14:paraId="23DE81DC" w14:textId="46F9A539" w:rsidR="006E52B8" w:rsidRPr="00E73B40" w:rsidRDefault="006E52B8" w:rsidP="00491294">
            <w:pPr>
              <w:spacing w:beforeLines="50" w:before="120" w:afterLines="50"/>
              <w:jc w:val="left"/>
              <w:rPr>
                <w:b w:val="0"/>
                <w:sz w:val="20"/>
                <w:lang w:val="en-IE"/>
              </w:rPr>
            </w:pPr>
            <w:ins w:id="9920" w:author="Author">
              <w:r w:rsidRPr="00E73B40">
                <w:rPr>
                  <w:b w:val="0"/>
                  <w:sz w:val="20"/>
                  <w:lang w:val="en-IE"/>
                </w:rPr>
                <w:t>1</w:t>
              </w:r>
              <w:r>
                <w:rPr>
                  <w:b w:val="0"/>
                  <w:sz w:val="20"/>
                  <w:lang w:val="en-IE"/>
                </w:rPr>
                <w:t>b</w:t>
              </w:r>
            </w:ins>
          </w:p>
        </w:tc>
        <w:tc>
          <w:tcPr>
            <w:tcW w:w="1498" w:type="dxa"/>
          </w:tcPr>
          <w:p w14:paraId="2A28A8B2" w14:textId="407645D8"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21" w:author="Author">
              <w:r w:rsidRPr="00E73B40">
                <w:rPr>
                  <w:rFonts w:cs="Arial"/>
                  <w:sz w:val="20"/>
                  <w:lang w:val="en-IE"/>
                </w:rPr>
                <w:t>Get loyalty points</w:t>
              </w:r>
            </w:ins>
          </w:p>
        </w:tc>
        <w:tc>
          <w:tcPr>
            <w:tcW w:w="985" w:type="dxa"/>
          </w:tcPr>
          <w:p w14:paraId="74DC6AFC" w14:textId="1AB720F5"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22" w:author="Author">
              <w:r w:rsidRPr="00E73B40">
                <w:rPr>
                  <w:rFonts w:cs="Arial"/>
                  <w:sz w:val="20"/>
                  <w:lang w:val="en-IE"/>
                </w:rPr>
                <w:t>CherryPoints</w:t>
              </w:r>
            </w:ins>
          </w:p>
        </w:tc>
        <w:tc>
          <w:tcPr>
            <w:tcW w:w="2748" w:type="dxa"/>
          </w:tcPr>
          <w:p w14:paraId="470139D6" w14:textId="6219759B"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23" w:author="Author">
              <w:r w:rsidRPr="00E73B40">
                <w:rPr>
                  <w:rFonts w:cs="Arial"/>
                  <w:sz w:val="20"/>
                  <w:lang w:val="en-IE"/>
                </w:rPr>
                <w:t>Get available loyalty points</w:t>
              </w:r>
            </w:ins>
          </w:p>
        </w:tc>
        <w:tc>
          <w:tcPr>
            <w:tcW w:w="913" w:type="dxa"/>
          </w:tcPr>
          <w:p w14:paraId="15149CFD" w14:textId="733AEE28"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24" w:author="Author">
              <w:r w:rsidRPr="00E73B40">
                <w:rPr>
                  <w:rFonts w:cs="Arial"/>
                  <w:sz w:val="20"/>
                  <w:lang w:val="en-IE"/>
                </w:rPr>
                <w:t>Sync</w:t>
              </w:r>
            </w:ins>
          </w:p>
        </w:tc>
        <w:tc>
          <w:tcPr>
            <w:tcW w:w="2608" w:type="dxa"/>
          </w:tcPr>
          <w:p w14:paraId="52D74C02" w14:textId="4F006A94"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25" w:author="Author">
              <w:r w:rsidRPr="00E73B40">
                <w:rPr>
                  <w:rFonts w:cs="Arial"/>
                  <w:sz w:val="20"/>
                  <w:lang w:val="en-IE"/>
                </w:rPr>
                <w:t>-</w:t>
              </w:r>
            </w:ins>
          </w:p>
        </w:tc>
      </w:tr>
    </w:tbl>
    <w:p w14:paraId="5046745E" w14:textId="77777777" w:rsidR="00036FCF" w:rsidRPr="00E73B40" w:rsidRDefault="00036FCF">
      <w:pPr>
        <w:tabs>
          <w:tab w:val="clear" w:pos="567"/>
        </w:tabs>
        <w:spacing w:before="0" w:after="0"/>
        <w:jc w:val="left"/>
        <w:rPr>
          <w:lang w:val="en-IE"/>
        </w:rPr>
      </w:pPr>
    </w:p>
    <w:p w14:paraId="06B54E9F" w14:textId="77777777" w:rsidR="00A401E6" w:rsidRPr="00E73B40" w:rsidRDefault="00A401E6">
      <w:pPr>
        <w:tabs>
          <w:tab w:val="clear" w:pos="567"/>
        </w:tabs>
        <w:spacing w:before="0" w:after="0"/>
        <w:jc w:val="left"/>
        <w:rPr>
          <w:lang w:val="en-IE"/>
        </w:rPr>
      </w:pPr>
    </w:p>
    <w:p w14:paraId="32DF8FA5" w14:textId="0DD56618" w:rsidR="00A401E6" w:rsidRPr="00E73B40" w:rsidRDefault="00A401E6" w:rsidP="00A401E6">
      <w:pPr>
        <w:pStyle w:val="Heading3"/>
        <w:rPr>
          <w:lang w:val="en-IE"/>
        </w:rPr>
      </w:pPr>
      <w:bookmarkStart w:id="9926" w:name="_Toc471232984"/>
      <w:r w:rsidRPr="00E73B40">
        <w:rPr>
          <w:lang w:val="en-IE"/>
        </w:rPr>
        <w:lastRenderedPageBreak/>
        <w:t>BS #</w:t>
      </w:r>
      <w:r w:rsidR="00A5282B" w:rsidRPr="00E73B40">
        <w:rPr>
          <w:lang w:val="en-IE"/>
        </w:rPr>
        <w:t>6</w:t>
      </w:r>
      <w:r w:rsidRPr="00E73B40">
        <w:rPr>
          <w:lang w:val="en-IE"/>
        </w:rPr>
        <w:t>: Buyback an equipment</w:t>
      </w:r>
      <w:bookmarkEnd w:id="9926"/>
    </w:p>
    <w:tbl>
      <w:tblPr>
        <w:tblStyle w:val="CelFocus"/>
        <w:tblW w:w="0" w:type="auto"/>
        <w:tblLook w:val="04A0" w:firstRow="1" w:lastRow="0" w:firstColumn="1" w:lastColumn="0" w:noHBand="0" w:noVBand="1"/>
      </w:tblPr>
      <w:tblGrid>
        <w:gridCol w:w="840"/>
        <w:gridCol w:w="1498"/>
        <w:gridCol w:w="985"/>
        <w:gridCol w:w="2748"/>
        <w:gridCol w:w="913"/>
        <w:gridCol w:w="2608"/>
      </w:tblGrid>
      <w:tr w:rsidR="00A401E6" w:rsidRPr="00E73B40" w14:paraId="53AF27B2"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459684FB" w14:textId="77777777" w:rsidR="00A401E6" w:rsidRPr="00E73B40" w:rsidRDefault="00A401E6" w:rsidP="001D5D51">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3A787B6F"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3B241A88"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731A98A3"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E5E9F1F"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6F0B567B"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21018DF1"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A401E6" w:rsidRPr="00E73B40" w14:paraId="760BE5D4" w14:textId="77777777" w:rsidTr="00234AC9">
        <w:tc>
          <w:tcPr>
            <w:cnfStyle w:val="001000000000" w:firstRow="0" w:lastRow="0" w:firstColumn="1" w:lastColumn="0" w:oddVBand="0" w:evenVBand="0" w:oddHBand="0" w:evenHBand="0" w:firstRowFirstColumn="0" w:firstRowLastColumn="0" w:lastRowFirstColumn="0" w:lastRowLastColumn="0"/>
            <w:tcW w:w="840" w:type="dxa"/>
          </w:tcPr>
          <w:p w14:paraId="0192CD02" w14:textId="698E7660" w:rsidR="00A401E6" w:rsidRPr="00E73B40" w:rsidRDefault="00210394" w:rsidP="001D5D51">
            <w:pPr>
              <w:spacing w:beforeLines="50" w:before="120" w:afterLines="50"/>
              <w:jc w:val="left"/>
              <w:rPr>
                <w:b w:val="0"/>
                <w:sz w:val="20"/>
                <w:lang w:val="en-IE"/>
              </w:rPr>
            </w:pPr>
            <w:r w:rsidRPr="00E73B40">
              <w:rPr>
                <w:b w:val="0"/>
                <w:sz w:val="20"/>
                <w:lang w:val="en-IE"/>
              </w:rPr>
              <w:t>-</w:t>
            </w:r>
          </w:p>
        </w:tc>
        <w:tc>
          <w:tcPr>
            <w:tcW w:w="1498" w:type="dxa"/>
          </w:tcPr>
          <w:p w14:paraId="77CF6412" w14:textId="19602F3F"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985" w:type="dxa"/>
          </w:tcPr>
          <w:p w14:paraId="6A3EF608" w14:textId="1A014CB8"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2748" w:type="dxa"/>
          </w:tcPr>
          <w:p w14:paraId="0C718114" w14:textId="75104234"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913" w:type="dxa"/>
          </w:tcPr>
          <w:p w14:paraId="79718C84" w14:textId="2D126B72"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2608" w:type="dxa"/>
          </w:tcPr>
          <w:p w14:paraId="1428A342" w14:textId="4C7B5965"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bl>
    <w:p w14:paraId="7495D37E" w14:textId="77777777" w:rsidR="00A401E6" w:rsidRPr="00E73B40" w:rsidRDefault="00A401E6">
      <w:pPr>
        <w:tabs>
          <w:tab w:val="clear" w:pos="567"/>
        </w:tabs>
        <w:spacing w:before="0" w:after="0"/>
        <w:jc w:val="left"/>
        <w:rPr>
          <w:lang w:val="en-IE"/>
        </w:rPr>
      </w:pPr>
    </w:p>
    <w:p w14:paraId="292CE40C" w14:textId="77777777" w:rsidR="0076730E" w:rsidRPr="00E73B40" w:rsidRDefault="0076730E">
      <w:pPr>
        <w:tabs>
          <w:tab w:val="clear" w:pos="567"/>
        </w:tabs>
        <w:spacing w:before="0" w:after="0"/>
        <w:jc w:val="left"/>
        <w:rPr>
          <w:lang w:val="en-IE"/>
        </w:rPr>
      </w:pPr>
    </w:p>
    <w:p w14:paraId="2C7ED7AA" w14:textId="1D386739" w:rsidR="0076730E" w:rsidRPr="00E73B40" w:rsidDel="00391301" w:rsidRDefault="0076730E" w:rsidP="0076730E">
      <w:pPr>
        <w:pStyle w:val="Heading3"/>
        <w:rPr>
          <w:del w:id="9927" w:author="Author"/>
          <w:lang w:val="en-IE"/>
        </w:rPr>
      </w:pPr>
      <w:del w:id="9928" w:author="Author">
        <w:r w:rsidRPr="00E73B40" w:rsidDel="00391301">
          <w:rPr>
            <w:lang w:val="en-IE"/>
          </w:rPr>
          <w:delText>BS #</w:delText>
        </w:r>
        <w:r w:rsidR="00A5282B" w:rsidRPr="00E73B40" w:rsidDel="00391301">
          <w:rPr>
            <w:lang w:val="en-IE"/>
          </w:rPr>
          <w:delText>7</w:delText>
        </w:r>
        <w:r w:rsidRPr="00E73B40" w:rsidDel="00391301">
          <w:rPr>
            <w:lang w:val="en-IE"/>
          </w:rPr>
          <w:delText>: Subscribe a New customer campaign</w:delText>
        </w:r>
      </w:del>
    </w:p>
    <w:tbl>
      <w:tblPr>
        <w:tblStyle w:val="CelFocus"/>
        <w:tblW w:w="0" w:type="auto"/>
        <w:tblLook w:val="04A0" w:firstRow="1" w:lastRow="0" w:firstColumn="1" w:lastColumn="0" w:noHBand="0" w:noVBand="1"/>
      </w:tblPr>
      <w:tblGrid>
        <w:gridCol w:w="840"/>
        <w:gridCol w:w="1498"/>
        <w:gridCol w:w="985"/>
        <w:gridCol w:w="2748"/>
        <w:gridCol w:w="913"/>
        <w:gridCol w:w="2608"/>
      </w:tblGrid>
      <w:tr w:rsidR="0076730E" w:rsidRPr="00E73B40" w:rsidDel="00391301" w14:paraId="342304F9" w14:textId="0DD485D4" w:rsidTr="00210394">
        <w:trPr>
          <w:cnfStyle w:val="100000000000" w:firstRow="1" w:lastRow="0" w:firstColumn="0" w:lastColumn="0" w:oddVBand="0" w:evenVBand="0" w:oddHBand="0" w:evenHBand="0" w:firstRowFirstColumn="0" w:firstRowLastColumn="0" w:lastRowFirstColumn="0" w:lastRowLastColumn="0"/>
          <w:del w:id="9929" w:author="Author"/>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1924580C" w14:textId="0AAF84AE" w:rsidR="0076730E" w:rsidRPr="00E73B40" w:rsidDel="00391301" w:rsidRDefault="0076730E" w:rsidP="00A6667F">
            <w:pPr>
              <w:spacing w:beforeLines="50" w:before="120" w:afterLines="50"/>
              <w:jc w:val="center"/>
              <w:rPr>
                <w:del w:id="9930" w:author="Author"/>
                <w:rFonts w:cs="Arial"/>
                <w:color w:val="FFFFFF"/>
                <w:lang w:val="en-IE"/>
              </w:rPr>
            </w:pPr>
            <w:del w:id="9931" w:author="Author">
              <w:r w:rsidRPr="00E73B40" w:rsidDel="00391301">
                <w:rPr>
                  <w:rFonts w:cs="Arial"/>
                  <w:color w:val="FFFFFF"/>
                  <w:lang w:val="en-IE"/>
                </w:rPr>
                <w:delText>Step #</w:delText>
              </w:r>
            </w:del>
          </w:p>
        </w:tc>
        <w:tc>
          <w:tcPr>
            <w:tcW w:w="1498" w:type="dxa"/>
            <w:shd w:val="clear" w:color="auto" w:fill="694F69"/>
          </w:tcPr>
          <w:p w14:paraId="22527C2F" w14:textId="0A81BBD0"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32" w:author="Author"/>
                <w:rFonts w:cs="Arial"/>
                <w:color w:val="FFFFFF"/>
                <w:lang w:val="en-IE"/>
              </w:rPr>
            </w:pPr>
            <w:del w:id="9933" w:author="Author">
              <w:r w:rsidRPr="00E73B40" w:rsidDel="00391301">
                <w:rPr>
                  <w:rFonts w:cs="Arial"/>
                  <w:color w:val="FFFFFF"/>
                  <w:lang w:val="en-IE"/>
                </w:rPr>
                <w:delText>Integration</w:delText>
              </w:r>
            </w:del>
          </w:p>
        </w:tc>
        <w:tc>
          <w:tcPr>
            <w:tcW w:w="985" w:type="dxa"/>
            <w:shd w:val="clear" w:color="auto" w:fill="694F69"/>
          </w:tcPr>
          <w:p w14:paraId="5172D6EA" w14:textId="2E0EE1AC"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34" w:author="Author"/>
                <w:rFonts w:cs="Arial"/>
                <w:color w:val="FFFFFF"/>
                <w:lang w:val="en-IE"/>
              </w:rPr>
            </w:pPr>
            <w:del w:id="9935" w:author="Author">
              <w:r w:rsidRPr="00E73B40" w:rsidDel="00391301">
                <w:rPr>
                  <w:rFonts w:cs="Arial"/>
                  <w:color w:val="FFFFFF"/>
                  <w:lang w:val="en-IE"/>
                </w:rPr>
                <w:delText>System</w:delText>
              </w:r>
            </w:del>
          </w:p>
        </w:tc>
        <w:tc>
          <w:tcPr>
            <w:tcW w:w="2748" w:type="dxa"/>
            <w:shd w:val="clear" w:color="auto" w:fill="694F69"/>
          </w:tcPr>
          <w:p w14:paraId="3DAB9F8E" w14:textId="0BF4456D"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36" w:author="Author"/>
                <w:rFonts w:cs="Arial"/>
                <w:color w:val="FFFFFF"/>
                <w:lang w:val="en-IE"/>
              </w:rPr>
            </w:pPr>
            <w:del w:id="9937" w:author="Author">
              <w:r w:rsidRPr="00E73B40" w:rsidDel="00391301">
                <w:rPr>
                  <w:rFonts w:cs="Arial"/>
                  <w:color w:val="FFFFFF"/>
                  <w:lang w:val="en-IE"/>
                </w:rPr>
                <w:delText>Description</w:delText>
              </w:r>
            </w:del>
          </w:p>
        </w:tc>
        <w:tc>
          <w:tcPr>
            <w:tcW w:w="913" w:type="dxa"/>
            <w:shd w:val="clear" w:color="auto" w:fill="694F69"/>
          </w:tcPr>
          <w:p w14:paraId="7C14EE89" w14:textId="35181415"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38" w:author="Author"/>
                <w:rFonts w:cs="Arial"/>
                <w:color w:val="FFFFFF"/>
                <w:lang w:val="en-IE"/>
              </w:rPr>
            </w:pPr>
            <w:del w:id="9939" w:author="Author">
              <w:r w:rsidRPr="00E73B40" w:rsidDel="00391301">
                <w:rPr>
                  <w:rFonts w:cs="Arial"/>
                  <w:color w:val="FFFFFF"/>
                  <w:lang w:val="en-IE"/>
                </w:rPr>
                <w:delText>Sync/</w:delText>
              </w:r>
            </w:del>
          </w:p>
          <w:p w14:paraId="4A1009CF" w14:textId="77C726EB"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0" w:author="Author"/>
                <w:rFonts w:cs="Arial"/>
                <w:color w:val="FFFFFF"/>
                <w:lang w:val="en-IE"/>
              </w:rPr>
            </w:pPr>
            <w:del w:id="9941" w:author="Author">
              <w:r w:rsidRPr="00E73B40" w:rsidDel="00391301">
                <w:rPr>
                  <w:rFonts w:cs="Arial"/>
                  <w:color w:val="FFFFFF"/>
                  <w:lang w:val="en-IE"/>
                </w:rPr>
                <w:delText>Async</w:delText>
              </w:r>
            </w:del>
          </w:p>
        </w:tc>
        <w:tc>
          <w:tcPr>
            <w:tcW w:w="2608" w:type="dxa"/>
            <w:shd w:val="clear" w:color="auto" w:fill="694F69"/>
          </w:tcPr>
          <w:p w14:paraId="645536C5" w14:textId="2E2CF58A"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2" w:author="Author"/>
                <w:rFonts w:cs="Arial"/>
                <w:color w:val="FFFFFF"/>
                <w:lang w:val="en-IE"/>
              </w:rPr>
            </w:pPr>
            <w:del w:id="9943" w:author="Author">
              <w:r w:rsidRPr="00E73B40" w:rsidDel="00391301">
                <w:rPr>
                  <w:rFonts w:cs="Arial"/>
                  <w:color w:val="FFFFFF"/>
                  <w:lang w:val="en-IE"/>
                </w:rPr>
                <w:delText>Depends On</w:delText>
              </w:r>
            </w:del>
          </w:p>
        </w:tc>
      </w:tr>
      <w:tr w:rsidR="003E6597" w:rsidRPr="00E73B40" w:rsidDel="00391301" w14:paraId="6ADD3F9A" w14:textId="7DE341C3" w:rsidTr="00210394">
        <w:trPr>
          <w:ins w:id="9944" w:author="Author"/>
          <w:del w:id="9945" w:author="Author"/>
        </w:trPr>
        <w:tc>
          <w:tcPr>
            <w:cnfStyle w:val="001000000000" w:firstRow="0" w:lastRow="0" w:firstColumn="1" w:lastColumn="0" w:oddVBand="0" w:evenVBand="0" w:oddHBand="0" w:evenHBand="0" w:firstRowFirstColumn="0" w:firstRowLastColumn="0" w:lastRowFirstColumn="0" w:lastRowLastColumn="0"/>
            <w:tcW w:w="840" w:type="dxa"/>
          </w:tcPr>
          <w:p w14:paraId="4D5825CF" w14:textId="120D8DF9" w:rsidR="003E6597" w:rsidRPr="00E73B40" w:rsidDel="00391301" w:rsidRDefault="003E6597" w:rsidP="003E6597">
            <w:pPr>
              <w:spacing w:beforeLines="50" w:before="120" w:afterLines="50"/>
              <w:jc w:val="left"/>
              <w:rPr>
                <w:ins w:id="9946" w:author="Author"/>
                <w:del w:id="9947" w:author="Author"/>
                <w:sz w:val="20"/>
                <w:lang w:val="en-IE"/>
              </w:rPr>
            </w:pPr>
            <w:ins w:id="9948" w:author="Author">
              <w:del w:id="9949" w:author="Author">
                <w:r w:rsidDel="00391301">
                  <w:rPr>
                    <w:b w:val="0"/>
                    <w:sz w:val="20"/>
                    <w:lang w:val="en-IE"/>
                  </w:rPr>
                  <w:delText>1a</w:delText>
                </w:r>
              </w:del>
            </w:ins>
          </w:p>
        </w:tc>
        <w:tc>
          <w:tcPr>
            <w:tcW w:w="1498" w:type="dxa"/>
          </w:tcPr>
          <w:p w14:paraId="49AF67CA" w14:textId="312CA574"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50" w:author="Author"/>
                <w:del w:id="9951" w:author="Author"/>
                <w:rFonts w:cs="Arial"/>
                <w:sz w:val="20"/>
                <w:lang w:val="en-IE"/>
              </w:rPr>
            </w:pPr>
            <w:ins w:id="9952" w:author="Author">
              <w:del w:id="9953" w:author="Author">
                <w:r w:rsidRPr="00E73B40" w:rsidDel="00391301">
                  <w:rPr>
                    <w:rFonts w:cs="Arial"/>
                    <w:sz w:val="20"/>
                    <w:lang w:val="en-IE"/>
                  </w:rPr>
                  <w:delText>Analy</w:delText>
                </w:r>
                <w:r w:rsidDel="00391301">
                  <w:rPr>
                    <w:rFonts w:cs="Arial"/>
                    <w:sz w:val="20"/>
                    <w:lang w:val="en-IE"/>
                  </w:rPr>
                  <w:delText>s</w:delText>
                </w:r>
                <w:r w:rsidRPr="00E73B40" w:rsidDel="00391301">
                  <w:rPr>
                    <w:rFonts w:cs="Arial"/>
                    <w:sz w:val="20"/>
                    <w:lang w:val="en-IE"/>
                  </w:rPr>
                  <w:delText>e and produce summary</w:delText>
                </w:r>
              </w:del>
            </w:ins>
          </w:p>
        </w:tc>
        <w:tc>
          <w:tcPr>
            <w:tcW w:w="985" w:type="dxa"/>
          </w:tcPr>
          <w:p w14:paraId="692D984E" w14:textId="1F91E210" w:rsidR="003E6597"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54" w:author="Author"/>
                <w:del w:id="9955" w:author="Author"/>
                <w:rFonts w:cs="Arial"/>
                <w:sz w:val="20"/>
                <w:lang w:val="en-IE"/>
              </w:rPr>
            </w:pPr>
            <w:ins w:id="9956" w:author="Author">
              <w:del w:id="9957" w:author="Author">
                <w:r w:rsidRPr="00E73B40" w:rsidDel="00391301">
                  <w:rPr>
                    <w:rFonts w:cs="Arial"/>
                    <w:sz w:val="20"/>
                    <w:lang w:val="en-IE"/>
                  </w:rPr>
                  <w:delText>OMS</w:delText>
                </w:r>
              </w:del>
            </w:ins>
          </w:p>
        </w:tc>
        <w:tc>
          <w:tcPr>
            <w:tcW w:w="2748" w:type="dxa"/>
          </w:tcPr>
          <w:p w14:paraId="1538E612" w14:textId="2B3F39B6"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58" w:author="Author"/>
                <w:del w:id="9959" w:author="Author"/>
                <w:rFonts w:cs="Arial"/>
                <w:sz w:val="20"/>
                <w:lang w:val="en-IE"/>
              </w:rPr>
            </w:pPr>
            <w:ins w:id="9960" w:author="Author">
              <w:del w:id="9961" w:author="Author">
                <w:r w:rsidRPr="003E6597" w:rsidDel="00391301">
                  <w:rPr>
                    <w:rFonts w:cs="Arial"/>
                    <w:sz w:val="20"/>
                    <w:lang w:val="en-IE"/>
                  </w:rPr>
                  <w:delText>This API will perform analysis for a given full blown campaign or a regular Replace offer scenario and provide results of analysis</w:delText>
                </w:r>
              </w:del>
            </w:ins>
          </w:p>
        </w:tc>
        <w:tc>
          <w:tcPr>
            <w:tcW w:w="913" w:type="dxa"/>
          </w:tcPr>
          <w:p w14:paraId="42DEEC13" w14:textId="3395B304"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62" w:author="Author"/>
                <w:del w:id="9963" w:author="Author"/>
                <w:rFonts w:cs="Arial"/>
                <w:sz w:val="20"/>
                <w:lang w:val="en-IE"/>
              </w:rPr>
            </w:pPr>
            <w:ins w:id="9964" w:author="Author">
              <w:del w:id="9965" w:author="Author">
                <w:r w:rsidRPr="00E73B40" w:rsidDel="00391301">
                  <w:rPr>
                    <w:rFonts w:cs="Arial"/>
                    <w:sz w:val="20"/>
                    <w:lang w:val="en-IE"/>
                  </w:rPr>
                  <w:delText>Sync</w:delText>
                </w:r>
              </w:del>
            </w:ins>
          </w:p>
        </w:tc>
        <w:tc>
          <w:tcPr>
            <w:tcW w:w="2608" w:type="dxa"/>
          </w:tcPr>
          <w:p w14:paraId="7D135CD5" w14:textId="11016743"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66" w:author="Author"/>
                <w:del w:id="9967" w:author="Author"/>
                <w:rFonts w:cs="Arial"/>
                <w:sz w:val="20"/>
                <w:lang w:val="en-IE"/>
              </w:rPr>
            </w:pPr>
            <w:ins w:id="9968" w:author="Author">
              <w:del w:id="9969" w:author="Author">
                <w:r w:rsidRPr="00E73B40" w:rsidDel="00391301">
                  <w:rPr>
                    <w:rFonts w:cs="Arial"/>
                    <w:sz w:val="20"/>
                    <w:lang w:val="en-IE"/>
                  </w:rPr>
                  <w:delText>-</w:delText>
                </w:r>
              </w:del>
            </w:ins>
          </w:p>
        </w:tc>
      </w:tr>
      <w:tr w:rsidR="003E6597" w:rsidRPr="00E73B40" w:rsidDel="00391301" w14:paraId="66315F2A" w14:textId="6E4C1EDF" w:rsidTr="00210394">
        <w:trPr>
          <w:del w:id="9970" w:author="Author"/>
        </w:trPr>
        <w:tc>
          <w:tcPr>
            <w:cnfStyle w:val="001000000000" w:firstRow="0" w:lastRow="0" w:firstColumn="1" w:lastColumn="0" w:oddVBand="0" w:evenVBand="0" w:oddHBand="0" w:evenHBand="0" w:firstRowFirstColumn="0" w:firstRowLastColumn="0" w:lastRowFirstColumn="0" w:lastRowLastColumn="0"/>
            <w:tcW w:w="840" w:type="dxa"/>
          </w:tcPr>
          <w:p w14:paraId="4C822061" w14:textId="125EE089" w:rsidR="003E6597" w:rsidRPr="00E73B40" w:rsidDel="00391301" w:rsidRDefault="003E6597" w:rsidP="00210394">
            <w:pPr>
              <w:spacing w:beforeLines="50" w:before="120" w:afterLines="50"/>
              <w:jc w:val="left"/>
              <w:rPr>
                <w:del w:id="9971" w:author="Author"/>
                <w:b w:val="0"/>
                <w:sz w:val="20"/>
                <w:lang w:val="en-IE"/>
              </w:rPr>
            </w:pPr>
            <w:del w:id="9972" w:author="Author">
              <w:r w:rsidRPr="00E73B40" w:rsidDel="00391301">
                <w:rPr>
                  <w:b w:val="0"/>
                  <w:sz w:val="20"/>
                  <w:lang w:val="en-IE"/>
                </w:rPr>
                <w:delText>1b</w:delText>
              </w:r>
            </w:del>
          </w:p>
          <w:p w14:paraId="3E82A364" w14:textId="3A01929E" w:rsidR="003E6597" w:rsidRPr="00E73B40" w:rsidDel="00391301" w:rsidRDefault="003E6597" w:rsidP="008B0CA7">
            <w:pPr>
              <w:spacing w:beforeLines="50" w:before="120" w:afterLines="50"/>
              <w:jc w:val="left"/>
              <w:rPr>
                <w:del w:id="9973" w:author="Author"/>
                <w:b w:val="0"/>
                <w:sz w:val="20"/>
                <w:lang w:val="en-IE"/>
              </w:rPr>
            </w:pPr>
            <w:del w:id="9974" w:author="Author">
              <w:r w:rsidRPr="00E73B40" w:rsidDel="00391301">
                <w:rPr>
                  <w:b w:val="0"/>
                  <w:sz w:val="20"/>
                  <w:lang w:val="en-IE"/>
                </w:rPr>
                <w:delText>1e</w:delText>
              </w:r>
            </w:del>
            <w:ins w:id="9975" w:author="Author">
              <w:del w:id="9976" w:author="Author">
                <w:r w:rsidR="008B0CA7" w:rsidRPr="00E73B40" w:rsidDel="00391301">
                  <w:rPr>
                    <w:b w:val="0"/>
                    <w:sz w:val="20"/>
                    <w:lang w:val="en-IE"/>
                  </w:rPr>
                  <w:delText>1</w:delText>
                </w:r>
                <w:r w:rsidR="008B0CA7" w:rsidDel="00391301">
                  <w:rPr>
                    <w:b w:val="0"/>
                    <w:sz w:val="20"/>
                    <w:lang w:val="en-IE"/>
                  </w:rPr>
                  <w:delText>d</w:delText>
                </w:r>
              </w:del>
            </w:ins>
          </w:p>
        </w:tc>
        <w:tc>
          <w:tcPr>
            <w:tcW w:w="1498" w:type="dxa"/>
          </w:tcPr>
          <w:p w14:paraId="34C3127D" w14:textId="69627F67"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77" w:author="Author"/>
                <w:rFonts w:cs="Arial"/>
                <w:sz w:val="20"/>
                <w:lang w:val="en-IE"/>
              </w:rPr>
            </w:pPr>
            <w:del w:id="9978" w:author="Author">
              <w:r w:rsidRPr="00E73B40" w:rsidDel="00391301">
                <w:rPr>
                  <w:rFonts w:cs="Arial"/>
                  <w:sz w:val="20"/>
                  <w:lang w:val="en-IE"/>
                </w:rPr>
                <w:delText>Search available phone numbers</w:delText>
              </w:r>
            </w:del>
          </w:p>
        </w:tc>
        <w:tc>
          <w:tcPr>
            <w:tcW w:w="985" w:type="dxa"/>
          </w:tcPr>
          <w:p w14:paraId="3AA9131D" w14:textId="617F2CCA" w:rsidR="003E6597" w:rsidRPr="00E73B40"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79" w:author="Author"/>
                <w:rFonts w:cs="Arial"/>
                <w:sz w:val="20"/>
                <w:lang w:val="en-IE"/>
              </w:rPr>
            </w:pPr>
            <w:del w:id="9980" w:author="Author">
              <w:r w:rsidDel="00391301">
                <w:rPr>
                  <w:rFonts w:cs="Arial"/>
                  <w:sz w:val="20"/>
                  <w:lang w:val="en-IE"/>
                </w:rPr>
                <w:delText>A</w:delText>
              </w:r>
              <w:r w:rsidRPr="00E73B40" w:rsidDel="00391301">
                <w:rPr>
                  <w:rFonts w:cs="Arial"/>
                  <w:sz w:val="20"/>
                  <w:lang w:val="en-IE"/>
                </w:rPr>
                <w:delText>SRM</w:delText>
              </w:r>
            </w:del>
          </w:p>
        </w:tc>
        <w:tc>
          <w:tcPr>
            <w:tcW w:w="2748" w:type="dxa"/>
          </w:tcPr>
          <w:p w14:paraId="034F00E0" w14:textId="66E62989"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81" w:author="Author"/>
                <w:rFonts w:cs="Arial"/>
                <w:sz w:val="20"/>
                <w:lang w:val="en-IE"/>
              </w:rPr>
            </w:pPr>
            <w:del w:id="9982" w:author="Author">
              <w:r w:rsidRPr="00E73B40" w:rsidDel="00391301">
                <w:rPr>
                  <w:rFonts w:cs="Arial"/>
                  <w:sz w:val="20"/>
                  <w:lang w:val="en-IE"/>
                </w:rPr>
                <w:delText>Get available mobile phone numbers</w:delText>
              </w:r>
            </w:del>
          </w:p>
        </w:tc>
        <w:tc>
          <w:tcPr>
            <w:tcW w:w="913" w:type="dxa"/>
          </w:tcPr>
          <w:p w14:paraId="08E153D7" w14:textId="26D449AF"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83" w:author="Author"/>
                <w:rFonts w:cs="Arial"/>
                <w:sz w:val="20"/>
                <w:lang w:val="en-IE"/>
              </w:rPr>
            </w:pPr>
            <w:del w:id="9984" w:author="Author">
              <w:r w:rsidRPr="00E73B40" w:rsidDel="00391301">
                <w:rPr>
                  <w:rFonts w:cs="Arial"/>
                  <w:sz w:val="20"/>
                  <w:lang w:val="en-IE"/>
                </w:rPr>
                <w:delText>Sync</w:delText>
              </w:r>
            </w:del>
          </w:p>
        </w:tc>
        <w:tc>
          <w:tcPr>
            <w:tcW w:w="2608" w:type="dxa"/>
          </w:tcPr>
          <w:p w14:paraId="475A1701" w14:textId="391B7B0B"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85" w:author="Author"/>
                <w:rFonts w:cs="Arial"/>
                <w:sz w:val="20"/>
                <w:lang w:val="en-IE"/>
              </w:rPr>
            </w:pPr>
            <w:del w:id="9986" w:author="Author">
              <w:r w:rsidRPr="00E73B40" w:rsidDel="00391301">
                <w:rPr>
                  <w:rFonts w:cs="Arial"/>
                  <w:sz w:val="20"/>
                  <w:lang w:val="en-IE"/>
                </w:rPr>
                <w:delText>-</w:delText>
              </w:r>
            </w:del>
          </w:p>
        </w:tc>
      </w:tr>
      <w:tr w:rsidR="003E6597" w:rsidRPr="00E73B40" w:rsidDel="00391301" w14:paraId="07D6C3ED" w14:textId="2ED396BB" w:rsidTr="00210394">
        <w:trPr>
          <w:del w:id="9987" w:author="Author"/>
        </w:trPr>
        <w:tc>
          <w:tcPr>
            <w:cnfStyle w:val="001000000000" w:firstRow="0" w:lastRow="0" w:firstColumn="1" w:lastColumn="0" w:oddVBand="0" w:evenVBand="0" w:oddHBand="0" w:evenHBand="0" w:firstRowFirstColumn="0" w:firstRowLastColumn="0" w:lastRowFirstColumn="0" w:lastRowLastColumn="0"/>
            <w:tcW w:w="840" w:type="dxa"/>
          </w:tcPr>
          <w:p w14:paraId="16E10DD9" w14:textId="794954F5" w:rsidR="003E6597" w:rsidRPr="00E73B40" w:rsidDel="00391301" w:rsidRDefault="003E6597" w:rsidP="00210394">
            <w:pPr>
              <w:spacing w:beforeLines="50" w:before="120" w:afterLines="50"/>
              <w:jc w:val="left"/>
              <w:rPr>
                <w:del w:id="9988" w:author="Author"/>
                <w:b w:val="0"/>
                <w:sz w:val="20"/>
                <w:lang w:val="en-IE"/>
              </w:rPr>
            </w:pPr>
            <w:del w:id="9989" w:author="Author">
              <w:r w:rsidRPr="00E73B40" w:rsidDel="00391301">
                <w:rPr>
                  <w:b w:val="0"/>
                  <w:sz w:val="20"/>
                  <w:lang w:val="en-IE"/>
                </w:rPr>
                <w:delText>1c</w:delText>
              </w:r>
            </w:del>
          </w:p>
          <w:p w14:paraId="0F1CA8B3" w14:textId="4C398825" w:rsidR="003E6597" w:rsidRPr="00E73B40" w:rsidDel="00391301" w:rsidRDefault="003E6597" w:rsidP="008B0CA7">
            <w:pPr>
              <w:spacing w:beforeLines="50" w:before="120" w:afterLines="50"/>
              <w:jc w:val="left"/>
              <w:rPr>
                <w:del w:id="9990" w:author="Author"/>
                <w:b w:val="0"/>
                <w:sz w:val="20"/>
                <w:lang w:val="en-IE"/>
              </w:rPr>
            </w:pPr>
            <w:del w:id="9991" w:author="Author">
              <w:r w:rsidRPr="00E73B40" w:rsidDel="00391301">
                <w:rPr>
                  <w:b w:val="0"/>
                  <w:sz w:val="20"/>
                  <w:lang w:val="en-IE"/>
                </w:rPr>
                <w:delText>1f</w:delText>
              </w:r>
            </w:del>
            <w:ins w:id="9992" w:author="Author">
              <w:del w:id="9993" w:author="Author">
                <w:r w:rsidR="008B0CA7" w:rsidRPr="00E73B40" w:rsidDel="00391301">
                  <w:rPr>
                    <w:b w:val="0"/>
                    <w:sz w:val="20"/>
                    <w:lang w:val="en-IE"/>
                  </w:rPr>
                  <w:delText>1</w:delText>
                </w:r>
                <w:r w:rsidR="008B0CA7" w:rsidDel="00391301">
                  <w:rPr>
                    <w:b w:val="0"/>
                    <w:sz w:val="20"/>
                    <w:lang w:val="en-IE"/>
                  </w:rPr>
                  <w:delText>e</w:delText>
                </w:r>
              </w:del>
            </w:ins>
          </w:p>
        </w:tc>
        <w:tc>
          <w:tcPr>
            <w:tcW w:w="1498" w:type="dxa"/>
          </w:tcPr>
          <w:p w14:paraId="598097B8" w14:textId="5628C1D1"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94" w:author="Author"/>
                <w:rFonts w:cs="Arial"/>
                <w:sz w:val="20"/>
                <w:lang w:val="en-IE"/>
              </w:rPr>
            </w:pPr>
            <w:del w:id="9995" w:author="Author">
              <w:r w:rsidRPr="00E73B40" w:rsidDel="00391301">
                <w:rPr>
                  <w:rFonts w:cs="Arial"/>
                  <w:sz w:val="20"/>
                  <w:lang w:val="en-IE"/>
                </w:rPr>
                <w:delText>Reserve phone number</w:delText>
              </w:r>
            </w:del>
          </w:p>
        </w:tc>
        <w:tc>
          <w:tcPr>
            <w:tcW w:w="985" w:type="dxa"/>
          </w:tcPr>
          <w:p w14:paraId="35494CA1" w14:textId="440E9922" w:rsidR="003E6597" w:rsidRPr="00E73B40"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96" w:author="Author"/>
                <w:rFonts w:cs="Arial"/>
                <w:sz w:val="20"/>
                <w:lang w:val="en-IE"/>
              </w:rPr>
            </w:pPr>
            <w:del w:id="9997" w:author="Author">
              <w:r w:rsidDel="00391301">
                <w:rPr>
                  <w:rFonts w:cs="Arial"/>
                  <w:sz w:val="20"/>
                  <w:lang w:val="en-IE"/>
                </w:rPr>
                <w:delText>A</w:delText>
              </w:r>
              <w:r w:rsidRPr="00E73B40" w:rsidDel="00391301">
                <w:rPr>
                  <w:rFonts w:cs="Arial"/>
                  <w:sz w:val="20"/>
                  <w:lang w:val="en-IE"/>
                </w:rPr>
                <w:delText>SRM</w:delText>
              </w:r>
            </w:del>
          </w:p>
        </w:tc>
        <w:tc>
          <w:tcPr>
            <w:tcW w:w="2748" w:type="dxa"/>
          </w:tcPr>
          <w:p w14:paraId="580D8DB6" w14:textId="791B2705"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98" w:author="Author"/>
                <w:rFonts w:cs="Arial"/>
                <w:sz w:val="20"/>
                <w:lang w:val="en-IE"/>
              </w:rPr>
            </w:pPr>
            <w:del w:id="9999" w:author="Author">
              <w:r w:rsidRPr="00E73B40" w:rsidDel="00391301">
                <w:rPr>
                  <w:rFonts w:cs="Arial"/>
                  <w:sz w:val="20"/>
                  <w:lang w:val="en-IE"/>
                </w:rPr>
                <w:delText>Reserve phone number to a given customer (ex: when buying a new phone and SIM)</w:delText>
              </w:r>
            </w:del>
          </w:p>
        </w:tc>
        <w:tc>
          <w:tcPr>
            <w:tcW w:w="913" w:type="dxa"/>
          </w:tcPr>
          <w:p w14:paraId="1B025510" w14:textId="21B4E421"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0" w:author="Author"/>
                <w:rFonts w:cs="Arial"/>
                <w:sz w:val="20"/>
                <w:lang w:val="en-IE"/>
              </w:rPr>
            </w:pPr>
            <w:del w:id="10001" w:author="Author">
              <w:r w:rsidRPr="00E73B40" w:rsidDel="00391301">
                <w:rPr>
                  <w:rFonts w:cs="Arial"/>
                  <w:sz w:val="20"/>
                  <w:lang w:val="en-IE"/>
                </w:rPr>
                <w:delText>Sync</w:delText>
              </w:r>
            </w:del>
          </w:p>
        </w:tc>
        <w:tc>
          <w:tcPr>
            <w:tcW w:w="2608" w:type="dxa"/>
          </w:tcPr>
          <w:p w14:paraId="43860767" w14:textId="33A07C76"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2" w:author="Author"/>
                <w:rFonts w:cs="Arial"/>
                <w:sz w:val="20"/>
                <w:lang w:val="en-IE"/>
              </w:rPr>
            </w:pPr>
            <w:del w:id="10003" w:author="Author">
              <w:r w:rsidRPr="00E73B40" w:rsidDel="00391301">
                <w:rPr>
                  <w:rFonts w:cs="Arial"/>
                  <w:sz w:val="20"/>
                  <w:lang w:val="en-IE"/>
                </w:rPr>
                <w:delText>-</w:delText>
              </w:r>
            </w:del>
          </w:p>
        </w:tc>
      </w:tr>
    </w:tbl>
    <w:p w14:paraId="3A355EB3" w14:textId="064A51F0" w:rsidR="0076730E" w:rsidRPr="00E73B40" w:rsidDel="00391301" w:rsidRDefault="0076730E">
      <w:pPr>
        <w:tabs>
          <w:tab w:val="clear" w:pos="567"/>
        </w:tabs>
        <w:spacing w:before="0" w:after="0"/>
        <w:jc w:val="left"/>
        <w:rPr>
          <w:del w:id="10004" w:author="Author"/>
          <w:lang w:val="en-IE"/>
        </w:rPr>
      </w:pPr>
    </w:p>
    <w:p w14:paraId="09350944" w14:textId="6C361B08" w:rsidR="0076730E" w:rsidRPr="00E73B40" w:rsidDel="00391301" w:rsidRDefault="0076730E">
      <w:pPr>
        <w:tabs>
          <w:tab w:val="clear" w:pos="567"/>
        </w:tabs>
        <w:spacing w:before="0" w:after="0"/>
        <w:jc w:val="left"/>
        <w:rPr>
          <w:del w:id="10005" w:author="Author"/>
          <w:lang w:val="en-IE"/>
        </w:rPr>
      </w:pPr>
    </w:p>
    <w:p w14:paraId="733A87B9" w14:textId="5E059392" w:rsidR="0076730E" w:rsidRPr="00E73B40" w:rsidRDefault="0076730E" w:rsidP="0076730E">
      <w:pPr>
        <w:pStyle w:val="Heading3"/>
        <w:rPr>
          <w:lang w:val="en-IE"/>
        </w:rPr>
      </w:pPr>
      <w:bookmarkStart w:id="10006" w:name="_Toc471232985"/>
      <w:r w:rsidRPr="00E73B40">
        <w:rPr>
          <w:lang w:val="en-IE"/>
        </w:rPr>
        <w:t>BS #</w:t>
      </w:r>
      <w:r w:rsidR="00391301">
        <w:rPr>
          <w:lang w:val="en-IE"/>
        </w:rPr>
        <w:t>7</w:t>
      </w:r>
      <w:r w:rsidRPr="00E73B40">
        <w:rPr>
          <w:lang w:val="en-IE"/>
        </w:rPr>
        <w:t>: Subscribe a Retention or Upgrade campaign</w:t>
      </w:r>
      <w:bookmarkEnd w:id="10006"/>
    </w:p>
    <w:tbl>
      <w:tblPr>
        <w:tblStyle w:val="CelFocus"/>
        <w:tblW w:w="0" w:type="auto"/>
        <w:tblLook w:val="04A0" w:firstRow="1" w:lastRow="0" w:firstColumn="1" w:lastColumn="0" w:noHBand="0" w:noVBand="1"/>
      </w:tblPr>
      <w:tblGrid>
        <w:gridCol w:w="840"/>
        <w:gridCol w:w="1498"/>
        <w:gridCol w:w="985"/>
        <w:gridCol w:w="2748"/>
        <w:gridCol w:w="913"/>
        <w:gridCol w:w="2608"/>
      </w:tblGrid>
      <w:tr w:rsidR="0076730E" w:rsidRPr="00E73B40" w14:paraId="6A22E88D" w14:textId="77777777" w:rsidTr="001D4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2775B760" w14:textId="77777777" w:rsidR="0076730E" w:rsidRPr="00E73B40" w:rsidRDefault="0076730E" w:rsidP="00A6667F">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6A089864"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66CB2F35"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1BDF0043"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519D56B"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5B1D43DC"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0CC12E89"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3E6597" w:rsidRPr="00E73B40" w14:paraId="57F55A49" w14:textId="77777777" w:rsidTr="009914B0">
        <w:trPr>
          <w:ins w:id="10007" w:author="Author"/>
        </w:trPr>
        <w:tc>
          <w:tcPr>
            <w:cnfStyle w:val="001000000000" w:firstRow="0" w:lastRow="0" w:firstColumn="1" w:lastColumn="0" w:oddVBand="0" w:evenVBand="0" w:oddHBand="0" w:evenHBand="0" w:firstRowFirstColumn="0" w:firstRowLastColumn="0" w:lastRowFirstColumn="0" w:lastRowLastColumn="0"/>
            <w:tcW w:w="840" w:type="dxa"/>
          </w:tcPr>
          <w:p w14:paraId="0382334D" w14:textId="2180B31E" w:rsidR="003E6597" w:rsidRPr="00E73B40" w:rsidRDefault="003E6597" w:rsidP="003E6597">
            <w:pPr>
              <w:spacing w:beforeLines="50" w:before="120" w:afterLines="50"/>
              <w:jc w:val="left"/>
              <w:rPr>
                <w:ins w:id="10008" w:author="Author"/>
                <w:sz w:val="20"/>
                <w:lang w:val="en-IE"/>
              </w:rPr>
            </w:pPr>
            <w:ins w:id="10009" w:author="Author">
              <w:r>
                <w:rPr>
                  <w:b w:val="0"/>
                  <w:sz w:val="20"/>
                  <w:lang w:val="en-IE"/>
                </w:rPr>
                <w:t>1a</w:t>
              </w:r>
            </w:ins>
          </w:p>
        </w:tc>
        <w:tc>
          <w:tcPr>
            <w:tcW w:w="1498" w:type="dxa"/>
          </w:tcPr>
          <w:p w14:paraId="34F6BEE8" w14:textId="58231B68"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10" w:author="Author"/>
                <w:rFonts w:cs="Arial"/>
                <w:sz w:val="20"/>
                <w:lang w:val="en-IE"/>
              </w:rPr>
            </w:pPr>
            <w:ins w:id="10011" w:author="Author">
              <w:r w:rsidRPr="00E73B40">
                <w:rPr>
                  <w:rFonts w:cs="Arial"/>
                  <w:sz w:val="20"/>
                  <w:lang w:val="en-IE"/>
                </w:rPr>
                <w:t>Analy</w:t>
              </w:r>
              <w:r>
                <w:rPr>
                  <w:rFonts w:cs="Arial"/>
                  <w:sz w:val="20"/>
                  <w:lang w:val="en-IE"/>
                </w:rPr>
                <w:t>s</w:t>
              </w:r>
              <w:r w:rsidRPr="00E73B40">
                <w:rPr>
                  <w:rFonts w:cs="Arial"/>
                  <w:sz w:val="20"/>
                  <w:lang w:val="en-IE"/>
                </w:rPr>
                <w:t>e and produce summary</w:t>
              </w:r>
            </w:ins>
          </w:p>
        </w:tc>
        <w:tc>
          <w:tcPr>
            <w:tcW w:w="985" w:type="dxa"/>
          </w:tcPr>
          <w:p w14:paraId="79068B04" w14:textId="55DF3DA6" w:rsidR="003E6597"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12" w:author="Author"/>
                <w:rFonts w:cs="Arial"/>
                <w:sz w:val="20"/>
                <w:lang w:val="en-IE"/>
              </w:rPr>
            </w:pPr>
            <w:ins w:id="10013" w:author="Author">
              <w:r w:rsidRPr="00E73B40">
                <w:rPr>
                  <w:rFonts w:cs="Arial"/>
                  <w:sz w:val="20"/>
                  <w:lang w:val="en-IE"/>
                </w:rPr>
                <w:t>OMS</w:t>
              </w:r>
            </w:ins>
          </w:p>
        </w:tc>
        <w:tc>
          <w:tcPr>
            <w:tcW w:w="2748" w:type="dxa"/>
          </w:tcPr>
          <w:p w14:paraId="0B101643" w14:textId="738BADA5"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14" w:author="Author"/>
                <w:rFonts w:cs="Arial"/>
                <w:sz w:val="20"/>
                <w:lang w:val="en-IE"/>
              </w:rPr>
            </w:pPr>
            <w:ins w:id="10015" w:author="Author">
              <w:r w:rsidRPr="003E6597">
                <w:rPr>
                  <w:rFonts w:cs="Arial"/>
                  <w:sz w:val="20"/>
                  <w:lang w:val="en-IE"/>
                </w:rPr>
                <w:t>This API will perform analysis for a given full blown campaign or a regular Replace offer scenario and provide results of analysis</w:t>
              </w:r>
            </w:ins>
          </w:p>
        </w:tc>
        <w:tc>
          <w:tcPr>
            <w:tcW w:w="913" w:type="dxa"/>
          </w:tcPr>
          <w:p w14:paraId="0332BAEC" w14:textId="6D5AC524"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16" w:author="Author"/>
                <w:rFonts w:cs="Arial"/>
                <w:sz w:val="20"/>
                <w:lang w:val="en-IE"/>
              </w:rPr>
            </w:pPr>
            <w:ins w:id="10017" w:author="Author">
              <w:r w:rsidRPr="00E73B40">
                <w:rPr>
                  <w:rFonts w:cs="Arial"/>
                  <w:sz w:val="20"/>
                  <w:lang w:val="en-IE"/>
                </w:rPr>
                <w:t>Sync</w:t>
              </w:r>
            </w:ins>
          </w:p>
        </w:tc>
        <w:tc>
          <w:tcPr>
            <w:tcW w:w="2608" w:type="dxa"/>
          </w:tcPr>
          <w:p w14:paraId="4C399426" w14:textId="4E49E44C"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18" w:author="Author"/>
                <w:rFonts w:cs="Arial"/>
                <w:sz w:val="20"/>
                <w:lang w:val="en-IE"/>
              </w:rPr>
            </w:pPr>
            <w:ins w:id="10019" w:author="Author">
              <w:r w:rsidRPr="00E73B40">
                <w:rPr>
                  <w:rFonts w:cs="Arial"/>
                  <w:sz w:val="20"/>
                  <w:lang w:val="en-IE"/>
                </w:rPr>
                <w:t>-</w:t>
              </w:r>
            </w:ins>
          </w:p>
        </w:tc>
      </w:tr>
      <w:tr w:rsidR="003E6597" w:rsidRPr="00E73B40" w:rsidDel="00D0307B" w14:paraId="10B9D5D4" w14:textId="3CB02553" w:rsidTr="009914B0">
        <w:trPr>
          <w:del w:id="10020" w:author="Author"/>
        </w:trPr>
        <w:tc>
          <w:tcPr>
            <w:cnfStyle w:val="001000000000" w:firstRow="0" w:lastRow="0" w:firstColumn="1" w:lastColumn="0" w:oddVBand="0" w:evenVBand="0" w:oddHBand="0" w:evenHBand="0" w:firstRowFirstColumn="0" w:firstRowLastColumn="0" w:lastRowFirstColumn="0" w:lastRowLastColumn="0"/>
            <w:tcW w:w="840" w:type="dxa"/>
          </w:tcPr>
          <w:p w14:paraId="7C272E3C" w14:textId="053E1673" w:rsidR="003E6597" w:rsidRPr="00E73B40" w:rsidDel="00D0307B" w:rsidRDefault="003E6597" w:rsidP="009914B0">
            <w:pPr>
              <w:spacing w:beforeLines="50" w:before="120" w:afterLines="50"/>
              <w:jc w:val="left"/>
              <w:rPr>
                <w:del w:id="10021" w:author="Author"/>
                <w:b w:val="0"/>
                <w:sz w:val="20"/>
                <w:lang w:val="en-IE"/>
              </w:rPr>
            </w:pPr>
            <w:del w:id="10022" w:author="Author">
              <w:r w:rsidRPr="00E73B40" w:rsidDel="00D0307B">
                <w:rPr>
                  <w:b w:val="0"/>
                  <w:sz w:val="20"/>
                  <w:lang w:val="en-IE"/>
                </w:rPr>
                <w:delText>1b</w:delText>
              </w:r>
            </w:del>
          </w:p>
          <w:p w14:paraId="06259E59" w14:textId="387050D7" w:rsidR="003E6597" w:rsidRPr="00E73B40" w:rsidDel="00D0307B" w:rsidRDefault="003E6597" w:rsidP="00BE2E46">
            <w:pPr>
              <w:spacing w:beforeLines="50" w:before="120" w:afterLines="50"/>
              <w:jc w:val="left"/>
              <w:rPr>
                <w:del w:id="10023" w:author="Author"/>
                <w:b w:val="0"/>
                <w:sz w:val="20"/>
                <w:lang w:val="en-IE"/>
              </w:rPr>
            </w:pPr>
            <w:del w:id="10024" w:author="Author">
              <w:r w:rsidRPr="00E73B40" w:rsidDel="00D0307B">
                <w:rPr>
                  <w:b w:val="0"/>
                  <w:sz w:val="20"/>
                  <w:lang w:val="en-IE"/>
                </w:rPr>
                <w:delText>1e</w:delText>
              </w:r>
            </w:del>
            <w:ins w:id="10025" w:author="Author">
              <w:del w:id="10026" w:author="Author">
                <w:r w:rsidR="00BE2E46" w:rsidRPr="00E73B40" w:rsidDel="00D0307B">
                  <w:rPr>
                    <w:b w:val="0"/>
                    <w:sz w:val="20"/>
                    <w:lang w:val="en-IE"/>
                  </w:rPr>
                  <w:delText>1</w:delText>
                </w:r>
                <w:r w:rsidR="00BE2E46" w:rsidDel="00D0307B">
                  <w:rPr>
                    <w:b w:val="0"/>
                    <w:sz w:val="20"/>
                    <w:lang w:val="en-IE"/>
                  </w:rPr>
                  <w:delText>d</w:delText>
                </w:r>
              </w:del>
            </w:ins>
          </w:p>
        </w:tc>
        <w:tc>
          <w:tcPr>
            <w:tcW w:w="1498" w:type="dxa"/>
          </w:tcPr>
          <w:p w14:paraId="6C387B32" w14:textId="4592D823"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27" w:author="Author"/>
                <w:rFonts w:cs="Arial"/>
                <w:sz w:val="20"/>
                <w:lang w:val="en-IE"/>
              </w:rPr>
            </w:pPr>
            <w:del w:id="10028" w:author="Author">
              <w:r w:rsidRPr="00E73B40" w:rsidDel="00D0307B">
                <w:rPr>
                  <w:rFonts w:cs="Arial"/>
                  <w:sz w:val="20"/>
                  <w:lang w:val="en-IE"/>
                </w:rPr>
                <w:delText>Search available phone numbers</w:delText>
              </w:r>
            </w:del>
          </w:p>
        </w:tc>
        <w:tc>
          <w:tcPr>
            <w:tcW w:w="985" w:type="dxa"/>
          </w:tcPr>
          <w:p w14:paraId="4DDB1637" w14:textId="29E000A5" w:rsidR="003E6597" w:rsidRPr="00E73B40" w:rsidDel="00D0307B"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29" w:author="Author"/>
                <w:rFonts w:cs="Arial"/>
                <w:sz w:val="20"/>
                <w:lang w:val="en-IE"/>
              </w:rPr>
            </w:pPr>
            <w:del w:id="10030" w:author="Author">
              <w:r w:rsidDel="00D0307B">
                <w:rPr>
                  <w:rFonts w:cs="Arial"/>
                  <w:sz w:val="20"/>
                  <w:lang w:val="en-IE"/>
                </w:rPr>
                <w:delText>A</w:delText>
              </w:r>
              <w:r w:rsidRPr="00E73B40" w:rsidDel="00D0307B">
                <w:rPr>
                  <w:rFonts w:cs="Arial"/>
                  <w:sz w:val="20"/>
                  <w:lang w:val="en-IE"/>
                </w:rPr>
                <w:delText>SRM</w:delText>
              </w:r>
            </w:del>
          </w:p>
        </w:tc>
        <w:tc>
          <w:tcPr>
            <w:tcW w:w="2748" w:type="dxa"/>
          </w:tcPr>
          <w:p w14:paraId="68F008EE" w14:textId="4B3E5FF1"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31" w:author="Author"/>
                <w:rFonts w:cs="Arial"/>
                <w:sz w:val="20"/>
                <w:lang w:val="en-IE"/>
              </w:rPr>
            </w:pPr>
            <w:del w:id="10032" w:author="Author">
              <w:r w:rsidRPr="00E73B40" w:rsidDel="00D0307B">
                <w:rPr>
                  <w:rFonts w:cs="Arial"/>
                  <w:sz w:val="20"/>
                  <w:lang w:val="en-IE"/>
                </w:rPr>
                <w:delText>Get available mobile phone numbers</w:delText>
              </w:r>
            </w:del>
          </w:p>
        </w:tc>
        <w:tc>
          <w:tcPr>
            <w:tcW w:w="913" w:type="dxa"/>
          </w:tcPr>
          <w:p w14:paraId="5B938134" w14:textId="4265F798"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33" w:author="Author"/>
                <w:rFonts w:cs="Arial"/>
                <w:sz w:val="20"/>
                <w:lang w:val="en-IE"/>
              </w:rPr>
            </w:pPr>
            <w:del w:id="10034" w:author="Author">
              <w:r w:rsidRPr="00E73B40" w:rsidDel="00D0307B">
                <w:rPr>
                  <w:rFonts w:cs="Arial"/>
                  <w:sz w:val="20"/>
                  <w:lang w:val="en-IE"/>
                </w:rPr>
                <w:delText>Sync</w:delText>
              </w:r>
            </w:del>
          </w:p>
        </w:tc>
        <w:tc>
          <w:tcPr>
            <w:tcW w:w="2608" w:type="dxa"/>
          </w:tcPr>
          <w:p w14:paraId="44D09390" w14:textId="73591CBB"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35" w:author="Author"/>
                <w:rFonts w:cs="Arial"/>
                <w:sz w:val="20"/>
                <w:lang w:val="en-IE"/>
              </w:rPr>
            </w:pPr>
            <w:del w:id="10036" w:author="Author">
              <w:r w:rsidRPr="00E73B40" w:rsidDel="00D0307B">
                <w:rPr>
                  <w:rFonts w:cs="Arial"/>
                  <w:sz w:val="20"/>
                  <w:lang w:val="en-IE"/>
                </w:rPr>
                <w:delText>-</w:delText>
              </w:r>
            </w:del>
          </w:p>
        </w:tc>
      </w:tr>
      <w:tr w:rsidR="003E6597" w:rsidRPr="00E73B40" w:rsidDel="00D0307B" w14:paraId="6D95CE34" w14:textId="7ECE615B" w:rsidTr="009914B0">
        <w:trPr>
          <w:del w:id="10037" w:author="Author"/>
        </w:trPr>
        <w:tc>
          <w:tcPr>
            <w:cnfStyle w:val="001000000000" w:firstRow="0" w:lastRow="0" w:firstColumn="1" w:lastColumn="0" w:oddVBand="0" w:evenVBand="0" w:oddHBand="0" w:evenHBand="0" w:firstRowFirstColumn="0" w:firstRowLastColumn="0" w:lastRowFirstColumn="0" w:lastRowLastColumn="0"/>
            <w:tcW w:w="840" w:type="dxa"/>
          </w:tcPr>
          <w:p w14:paraId="444CE9AD" w14:textId="7F44060C" w:rsidR="003E6597" w:rsidRPr="00E73B40" w:rsidDel="00D0307B" w:rsidRDefault="003E6597" w:rsidP="009914B0">
            <w:pPr>
              <w:spacing w:beforeLines="50" w:before="120" w:afterLines="50"/>
              <w:jc w:val="left"/>
              <w:rPr>
                <w:del w:id="10038" w:author="Author"/>
                <w:b w:val="0"/>
                <w:sz w:val="20"/>
                <w:lang w:val="en-IE"/>
              </w:rPr>
            </w:pPr>
            <w:del w:id="10039" w:author="Author">
              <w:r w:rsidRPr="00E73B40" w:rsidDel="00D0307B">
                <w:rPr>
                  <w:b w:val="0"/>
                  <w:sz w:val="20"/>
                  <w:lang w:val="en-IE"/>
                </w:rPr>
                <w:delText>1c</w:delText>
              </w:r>
            </w:del>
          </w:p>
          <w:p w14:paraId="55AD6C83" w14:textId="69604D03" w:rsidR="003E6597" w:rsidRPr="00E73B40" w:rsidDel="00D0307B" w:rsidRDefault="003E6597" w:rsidP="00BE2E46">
            <w:pPr>
              <w:spacing w:beforeLines="50" w:before="120" w:afterLines="50"/>
              <w:jc w:val="left"/>
              <w:rPr>
                <w:del w:id="10040" w:author="Author"/>
                <w:b w:val="0"/>
                <w:sz w:val="20"/>
                <w:lang w:val="en-IE"/>
              </w:rPr>
            </w:pPr>
            <w:del w:id="10041" w:author="Author">
              <w:r w:rsidRPr="00E73B40" w:rsidDel="00D0307B">
                <w:rPr>
                  <w:b w:val="0"/>
                  <w:sz w:val="20"/>
                  <w:lang w:val="en-IE"/>
                </w:rPr>
                <w:delText>1f</w:delText>
              </w:r>
            </w:del>
            <w:ins w:id="10042" w:author="Author">
              <w:del w:id="10043" w:author="Author">
                <w:r w:rsidR="00BE2E46" w:rsidRPr="00E73B40" w:rsidDel="00D0307B">
                  <w:rPr>
                    <w:b w:val="0"/>
                    <w:sz w:val="20"/>
                    <w:lang w:val="en-IE"/>
                  </w:rPr>
                  <w:delText>1</w:delText>
                </w:r>
                <w:r w:rsidR="00BE2E46" w:rsidDel="00D0307B">
                  <w:rPr>
                    <w:b w:val="0"/>
                    <w:sz w:val="20"/>
                    <w:lang w:val="en-IE"/>
                  </w:rPr>
                  <w:delText>e</w:delText>
                </w:r>
              </w:del>
            </w:ins>
          </w:p>
        </w:tc>
        <w:tc>
          <w:tcPr>
            <w:tcW w:w="1498" w:type="dxa"/>
          </w:tcPr>
          <w:p w14:paraId="7928AF2F" w14:textId="32327C95"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44" w:author="Author"/>
                <w:rFonts w:cs="Arial"/>
                <w:sz w:val="20"/>
                <w:lang w:val="en-IE"/>
              </w:rPr>
            </w:pPr>
            <w:del w:id="10045" w:author="Author">
              <w:r w:rsidRPr="00E73B40" w:rsidDel="00D0307B">
                <w:rPr>
                  <w:rFonts w:cs="Arial"/>
                  <w:sz w:val="20"/>
                  <w:lang w:val="en-IE"/>
                </w:rPr>
                <w:delText>Reserve phone number</w:delText>
              </w:r>
            </w:del>
          </w:p>
        </w:tc>
        <w:tc>
          <w:tcPr>
            <w:tcW w:w="985" w:type="dxa"/>
          </w:tcPr>
          <w:p w14:paraId="28D596DC" w14:textId="6202D73B" w:rsidR="003E6597" w:rsidRPr="00E73B40" w:rsidDel="00D0307B"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46" w:author="Author"/>
                <w:rFonts w:cs="Arial"/>
                <w:sz w:val="20"/>
                <w:lang w:val="en-IE"/>
              </w:rPr>
            </w:pPr>
            <w:del w:id="10047" w:author="Author">
              <w:r w:rsidDel="00D0307B">
                <w:rPr>
                  <w:rFonts w:cs="Arial"/>
                  <w:sz w:val="20"/>
                  <w:lang w:val="en-IE"/>
                </w:rPr>
                <w:delText>A</w:delText>
              </w:r>
              <w:r w:rsidRPr="00E73B40" w:rsidDel="00D0307B">
                <w:rPr>
                  <w:rFonts w:cs="Arial"/>
                  <w:sz w:val="20"/>
                  <w:lang w:val="en-IE"/>
                </w:rPr>
                <w:delText>SRM</w:delText>
              </w:r>
            </w:del>
          </w:p>
        </w:tc>
        <w:tc>
          <w:tcPr>
            <w:tcW w:w="2748" w:type="dxa"/>
          </w:tcPr>
          <w:p w14:paraId="25094845" w14:textId="25505043"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48" w:author="Author"/>
                <w:rFonts w:cs="Arial"/>
                <w:sz w:val="20"/>
                <w:lang w:val="en-IE"/>
              </w:rPr>
            </w:pPr>
            <w:del w:id="10049" w:author="Author">
              <w:r w:rsidRPr="00E73B40" w:rsidDel="00D0307B">
                <w:rPr>
                  <w:rFonts w:cs="Arial"/>
                  <w:sz w:val="20"/>
                  <w:lang w:val="en-IE"/>
                </w:rPr>
                <w:delText>Reserve phone number to a given customer (ex: when buying a new phone and SIM)</w:delText>
              </w:r>
            </w:del>
          </w:p>
        </w:tc>
        <w:tc>
          <w:tcPr>
            <w:tcW w:w="913" w:type="dxa"/>
          </w:tcPr>
          <w:p w14:paraId="70264A71" w14:textId="1A3F753B"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0" w:author="Author"/>
                <w:rFonts w:cs="Arial"/>
                <w:sz w:val="20"/>
                <w:lang w:val="en-IE"/>
              </w:rPr>
            </w:pPr>
            <w:del w:id="10051" w:author="Author">
              <w:r w:rsidRPr="00E73B40" w:rsidDel="00D0307B">
                <w:rPr>
                  <w:rFonts w:cs="Arial"/>
                  <w:sz w:val="20"/>
                  <w:lang w:val="en-IE"/>
                </w:rPr>
                <w:delText>Sync</w:delText>
              </w:r>
            </w:del>
          </w:p>
        </w:tc>
        <w:tc>
          <w:tcPr>
            <w:tcW w:w="2608" w:type="dxa"/>
          </w:tcPr>
          <w:p w14:paraId="0802C6EB" w14:textId="63EC643D"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2" w:author="Author"/>
                <w:rFonts w:cs="Arial"/>
                <w:sz w:val="20"/>
                <w:lang w:val="en-IE"/>
              </w:rPr>
            </w:pPr>
            <w:del w:id="10053" w:author="Author">
              <w:r w:rsidRPr="00E73B40" w:rsidDel="00D0307B">
                <w:rPr>
                  <w:rFonts w:cs="Arial"/>
                  <w:sz w:val="20"/>
                  <w:lang w:val="en-IE"/>
                </w:rPr>
                <w:delText>-</w:delText>
              </w:r>
            </w:del>
          </w:p>
        </w:tc>
      </w:tr>
    </w:tbl>
    <w:p w14:paraId="52B13491" w14:textId="77777777" w:rsidR="0076730E" w:rsidRPr="00E73B40" w:rsidRDefault="0076730E">
      <w:pPr>
        <w:tabs>
          <w:tab w:val="clear" w:pos="567"/>
        </w:tabs>
        <w:spacing w:before="0" w:after="0"/>
        <w:jc w:val="left"/>
        <w:rPr>
          <w:lang w:val="en-IE"/>
        </w:rPr>
      </w:pPr>
    </w:p>
    <w:p w14:paraId="2C17866A" w14:textId="77777777" w:rsidR="00C55CFF" w:rsidRPr="00E73B40" w:rsidRDefault="00C55CFF" w:rsidP="00C55CFF">
      <w:pPr>
        <w:pStyle w:val="Heading3"/>
        <w:rPr>
          <w:lang w:val="en-IE"/>
        </w:rPr>
      </w:pPr>
      <w:bookmarkStart w:id="10054" w:name="_Toc471232986"/>
      <w:r w:rsidRPr="00E73B40">
        <w:rPr>
          <w:lang w:val="en-IE"/>
        </w:rPr>
        <w:t>FEAT #1: Save process</w:t>
      </w:r>
      <w:bookmarkEnd w:id="10054"/>
    </w:p>
    <w:tbl>
      <w:tblPr>
        <w:tblStyle w:val="CelFocus"/>
        <w:tblW w:w="0" w:type="auto"/>
        <w:tblLook w:val="04A0" w:firstRow="1" w:lastRow="0" w:firstColumn="1" w:lastColumn="0" w:noHBand="0" w:noVBand="1"/>
      </w:tblPr>
      <w:tblGrid>
        <w:gridCol w:w="835"/>
        <w:gridCol w:w="1491"/>
        <w:gridCol w:w="1128"/>
        <w:gridCol w:w="2718"/>
        <w:gridCol w:w="1106"/>
        <w:gridCol w:w="2328"/>
      </w:tblGrid>
      <w:tr w:rsidR="00C55CFF" w:rsidRPr="00E73B40" w14:paraId="48333528" w14:textId="77777777" w:rsidTr="002D69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5" w:type="dxa"/>
            <w:shd w:val="clear" w:color="auto" w:fill="694F69"/>
          </w:tcPr>
          <w:p w14:paraId="1D8C49D5" w14:textId="77777777" w:rsidR="00C55CFF" w:rsidRPr="00E73B40" w:rsidRDefault="00C55CFF" w:rsidP="00C55CFF">
            <w:pPr>
              <w:spacing w:beforeLines="50" w:before="120" w:afterLines="50"/>
              <w:jc w:val="center"/>
              <w:rPr>
                <w:rFonts w:cs="Arial"/>
                <w:color w:val="FFFFFF"/>
                <w:lang w:val="en-IE"/>
              </w:rPr>
            </w:pPr>
            <w:r w:rsidRPr="00E73B40">
              <w:rPr>
                <w:rFonts w:cs="Arial"/>
                <w:color w:val="FFFFFF"/>
                <w:lang w:val="en-IE"/>
              </w:rPr>
              <w:t>Step #</w:t>
            </w:r>
          </w:p>
        </w:tc>
        <w:tc>
          <w:tcPr>
            <w:tcW w:w="1491" w:type="dxa"/>
            <w:shd w:val="clear" w:color="auto" w:fill="694F69"/>
          </w:tcPr>
          <w:p w14:paraId="29F92222"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128" w:type="dxa"/>
            <w:shd w:val="clear" w:color="auto" w:fill="694F69"/>
          </w:tcPr>
          <w:p w14:paraId="559F3D34"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18" w:type="dxa"/>
            <w:shd w:val="clear" w:color="auto" w:fill="694F69"/>
          </w:tcPr>
          <w:p w14:paraId="58FBDF56"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1106" w:type="dxa"/>
            <w:shd w:val="clear" w:color="auto" w:fill="694F69"/>
          </w:tcPr>
          <w:p w14:paraId="51B3D237"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7A945800"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328" w:type="dxa"/>
            <w:shd w:val="clear" w:color="auto" w:fill="694F69"/>
          </w:tcPr>
          <w:p w14:paraId="2800F7E8"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A82811" w:rsidRPr="00E73B40" w14:paraId="55933684" w14:textId="77777777" w:rsidTr="002D69F1">
        <w:tc>
          <w:tcPr>
            <w:cnfStyle w:val="001000000000" w:firstRow="0" w:lastRow="0" w:firstColumn="1" w:lastColumn="0" w:oddVBand="0" w:evenVBand="0" w:oddHBand="0" w:evenHBand="0" w:firstRowFirstColumn="0" w:firstRowLastColumn="0" w:lastRowFirstColumn="0" w:lastRowLastColumn="0"/>
            <w:tcW w:w="835" w:type="dxa"/>
            <w:vMerge w:val="restart"/>
          </w:tcPr>
          <w:p w14:paraId="51790B3E" w14:textId="5453F4A4" w:rsidR="00A82811" w:rsidRPr="00E73B40" w:rsidDel="00A82811" w:rsidRDefault="00A82811" w:rsidP="00B20EA9">
            <w:pPr>
              <w:spacing w:beforeLines="50" w:before="120" w:afterLines="50"/>
              <w:jc w:val="left"/>
              <w:rPr>
                <w:del w:id="10055" w:author="Author"/>
                <w:sz w:val="20"/>
                <w:lang w:val="en-IE"/>
              </w:rPr>
            </w:pPr>
            <w:r>
              <w:rPr>
                <w:b w:val="0"/>
                <w:sz w:val="20"/>
                <w:lang w:val="en-IE"/>
              </w:rPr>
              <w:t>1b</w:t>
            </w:r>
          </w:p>
          <w:p w14:paraId="2BB136EC" w14:textId="25482BEF" w:rsidR="00A82811" w:rsidRPr="00E73B40" w:rsidDel="00A82811" w:rsidRDefault="00A82811" w:rsidP="00B20EA9">
            <w:pPr>
              <w:spacing w:beforeLines="50" w:before="120" w:afterLines="50"/>
              <w:jc w:val="left"/>
              <w:rPr>
                <w:del w:id="10056" w:author="Author"/>
                <w:sz w:val="20"/>
                <w:lang w:val="en-IE"/>
              </w:rPr>
            </w:pPr>
            <w:del w:id="10057" w:author="Author">
              <w:r w:rsidDel="00A82811">
                <w:rPr>
                  <w:b w:val="0"/>
                  <w:sz w:val="20"/>
                  <w:lang w:val="en-IE"/>
                </w:rPr>
                <w:delText>1b</w:delText>
              </w:r>
            </w:del>
          </w:p>
          <w:p w14:paraId="4CB42CB6" w14:textId="5CCA34AF" w:rsidR="00A82811" w:rsidRPr="00E73B40" w:rsidRDefault="00A82811" w:rsidP="002D69F1">
            <w:pPr>
              <w:spacing w:beforeLines="50" w:before="120" w:afterLines="50"/>
              <w:jc w:val="left"/>
              <w:rPr>
                <w:b w:val="0"/>
                <w:sz w:val="20"/>
                <w:lang w:val="en-IE"/>
              </w:rPr>
            </w:pPr>
            <w:del w:id="10058" w:author="Author">
              <w:r w:rsidDel="00A82811">
                <w:rPr>
                  <w:b w:val="0"/>
                  <w:sz w:val="20"/>
                  <w:lang w:val="en-IE"/>
                </w:rPr>
                <w:delText>1b</w:delText>
              </w:r>
            </w:del>
          </w:p>
        </w:tc>
        <w:tc>
          <w:tcPr>
            <w:tcW w:w="1491" w:type="dxa"/>
          </w:tcPr>
          <w:p w14:paraId="37241E6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pending orders</w:t>
            </w:r>
          </w:p>
        </w:tc>
        <w:tc>
          <w:tcPr>
            <w:tcW w:w="1128" w:type="dxa"/>
          </w:tcPr>
          <w:p w14:paraId="7FB03368"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iCs/>
                <w:color w:val="000000"/>
                <w:sz w:val="20"/>
                <w:szCs w:val="20"/>
                <w:lang w:val="en-IE"/>
              </w:rPr>
              <w:t>OMS</w:t>
            </w:r>
          </w:p>
        </w:tc>
        <w:tc>
          <w:tcPr>
            <w:tcW w:w="2718" w:type="dxa"/>
          </w:tcPr>
          <w:p w14:paraId="25B107A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if there's any pending order for a given context or entity</w:t>
            </w:r>
          </w:p>
        </w:tc>
        <w:tc>
          <w:tcPr>
            <w:tcW w:w="1106" w:type="dxa"/>
          </w:tcPr>
          <w:p w14:paraId="137E863B"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328" w:type="dxa"/>
          </w:tcPr>
          <w:p w14:paraId="77F037A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A82811" w:rsidRPr="00E73B40" w14:paraId="25E6EAC0" w14:textId="77777777" w:rsidTr="002D69F1">
        <w:tc>
          <w:tcPr>
            <w:cnfStyle w:val="001000000000" w:firstRow="0" w:lastRow="0" w:firstColumn="1" w:lastColumn="0" w:oddVBand="0" w:evenVBand="0" w:oddHBand="0" w:evenHBand="0" w:firstRowFirstColumn="0" w:firstRowLastColumn="0" w:lastRowFirstColumn="0" w:lastRowLastColumn="0"/>
            <w:tcW w:w="835" w:type="dxa"/>
            <w:vMerge/>
          </w:tcPr>
          <w:p w14:paraId="20EE1010" w14:textId="1F566BFA" w:rsidR="00A82811" w:rsidRPr="00E73B40" w:rsidRDefault="00A82811" w:rsidP="002D69F1">
            <w:pPr>
              <w:spacing w:beforeLines="50" w:before="120" w:afterLines="50"/>
              <w:jc w:val="left"/>
              <w:rPr>
                <w:b w:val="0"/>
                <w:sz w:val="20"/>
                <w:lang w:val="en-IE"/>
              </w:rPr>
            </w:pPr>
          </w:p>
        </w:tc>
        <w:tc>
          <w:tcPr>
            <w:tcW w:w="1491" w:type="dxa"/>
          </w:tcPr>
          <w:p w14:paraId="67EB0AE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Create Sales Order</w:t>
            </w:r>
          </w:p>
        </w:tc>
        <w:tc>
          <w:tcPr>
            <w:tcW w:w="1128" w:type="dxa"/>
          </w:tcPr>
          <w:p w14:paraId="3F0F3EFD"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OMS</w:t>
            </w:r>
          </w:p>
        </w:tc>
        <w:tc>
          <w:tcPr>
            <w:tcW w:w="2718" w:type="dxa"/>
          </w:tcPr>
          <w:p w14:paraId="46F04F1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Create</w:t>
            </w:r>
            <w:r w:rsidRPr="00E73B40">
              <w:rPr>
                <w:rFonts w:cs="Arial"/>
                <w:sz w:val="20"/>
                <w:lang w:val="en-IE"/>
              </w:rPr>
              <w:t xml:space="preserve"> Order for a customer sale</w:t>
            </w:r>
          </w:p>
        </w:tc>
        <w:tc>
          <w:tcPr>
            <w:tcW w:w="1106" w:type="dxa"/>
          </w:tcPr>
          <w:p w14:paraId="0C16333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328" w:type="dxa"/>
          </w:tcPr>
          <w:p w14:paraId="4AB892DC"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r w:rsidR="00A82811" w:rsidRPr="00E73B40" w14:paraId="6E63AA3A" w14:textId="77777777" w:rsidTr="002D69F1">
        <w:tc>
          <w:tcPr>
            <w:cnfStyle w:val="001000000000" w:firstRow="0" w:lastRow="0" w:firstColumn="1" w:lastColumn="0" w:oddVBand="0" w:evenVBand="0" w:oddHBand="0" w:evenHBand="0" w:firstRowFirstColumn="0" w:firstRowLastColumn="0" w:lastRowFirstColumn="0" w:lastRowLastColumn="0"/>
            <w:tcW w:w="835" w:type="dxa"/>
            <w:vMerge/>
          </w:tcPr>
          <w:p w14:paraId="6F8B0A02" w14:textId="210F3D58" w:rsidR="00A82811" w:rsidRPr="00E73B40" w:rsidRDefault="00A82811" w:rsidP="002D69F1">
            <w:pPr>
              <w:spacing w:beforeLines="50" w:before="120" w:afterLines="50"/>
              <w:jc w:val="left"/>
              <w:rPr>
                <w:b w:val="0"/>
                <w:sz w:val="20"/>
                <w:lang w:val="en-IE"/>
              </w:rPr>
            </w:pPr>
          </w:p>
        </w:tc>
        <w:tc>
          <w:tcPr>
            <w:tcW w:w="1491" w:type="dxa"/>
          </w:tcPr>
          <w:p w14:paraId="440BDDB2" w14:textId="74707A18"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Update Sales Order</w:t>
            </w:r>
          </w:p>
        </w:tc>
        <w:tc>
          <w:tcPr>
            <w:tcW w:w="1128" w:type="dxa"/>
          </w:tcPr>
          <w:p w14:paraId="1644CFF5" w14:textId="6085FB82"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OMS</w:t>
            </w:r>
          </w:p>
        </w:tc>
        <w:tc>
          <w:tcPr>
            <w:tcW w:w="2718" w:type="dxa"/>
          </w:tcPr>
          <w:p w14:paraId="68EA98C2" w14:textId="5C6B9F94"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 xml:space="preserve">Update </w:t>
            </w:r>
            <w:r w:rsidRPr="00E73B40">
              <w:rPr>
                <w:rFonts w:cs="Arial"/>
                <w:sz w:val="20"/>
                <w:lang w:val="en-IE"/>
              </w:rPr>
              <w:t>Order for a customer sale</w:t>
            </w:r>
          </w:p>
        </w:tc>
        <w:tc>
          <w:tcPr>
            <w:tcW w:w="1106" w:type="dxa"/>
          </w:tcPr>
          <w:p w14:paraId="0AF33182" w14:textId="3B87B70B"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328" w:type="dxa"/>
          </w:tcPr>
          <w:p w14:paraId="2EBEF256" w14:textId="4EBA723F"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r w:rsidR="00B6448D" w:rsidRPr="00E73B40" w:rsidDel="00C749CF" w14:paraId="541D4188" w14:textId="58D0F1F3" w:rsidTr="002D69F1">
        <w:trPr>
          <w:del w:id="10059" w:author="Author"/>
        </w:trPr>
        <w:tc>
          <w:tcPr>
            <w:cnfStyle w:val="001000000000" w:firstRow="0" w:lastRow="0" w:firstColumn="1" w:lastColumn="0" w:oddVBand="0" w:evenVBand="0" w:oddHBand="0" w:evenHBand="0" w:firstRowFirstColumn="0" w:firstRowLastColumn="0" w:lastRowFirstColumn="0" w:lastRowLastColumn="0"/>
            <w:tcW w:w="835" w:type="dxa"/>
          </w:tcPr>
          <w:p w14:paraId="0FC6DFC7" w14:textId="57461C2D" w:rsidR="00B6448D" w:rsidDel="00C749CF" w:rsidRDefault="00B6448D" w:rsidP="002D69F1">
            <w:pPr>
              <w:spacing w:beforeLines="50" w:before="120" w:afterLines="50"/>
              <w:jc w:val="left"/>
              <w:rPr>
                <w:del w:id="10060" w:author="Author"/>
                <w:b w:val="0"/>
                <w:sz w:val="20"/>
                <w:lang w:val="en-IE"/>
              </w:rPr>
            </w:pPr>
            <w:del w:id="10061" w:author="Author">
              <w:r w:rsidDel="00C749CF">
                <w:rPr>
                  <w:b w:val="0"/>
                  <w:sz w:val="20"/>
                  <w:lang w:val="en-IE"/>
                </w:rPr>
                <w:delText>1c</w:delText>
              </w:r>
            </w:del>
          </w:p>
        </w:tc>
        <w:tc>
          <w:tcPr>
            <w:tcW w:w="1491" w:type="dxa"/>
          </w:tcPr>
          <w:p w14:paraId="5B839E46" w14:textId="07BC28A1"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62" w:author="Author"/>
                <w:rFonts w:cs="Arial"/>
                <w:sz w:val="20"/>
                <w:lang w:val="en-IE"/>
              </w:rPr>
            </w:pPr>
            <w:del w:id="10063" w:author="Author">
              <w:r w:rsidDel="00C749CF">
                <w:rPr>
                  <w:rFonts w:cs="Arial"/>
                  <w:sz w:val="20"/>
                  <w:lang w:val="en-IE"/>
                </w:rPr>
                <w:delText>Relinquish order</w:delText>
              </w:r>
            </w:del>
          </w:p>
        </w:tc>
        <w:tc>
          <w:tcPr>
            <w:tcW w:w="1128" w:type="dxa"/>
          </w:tcPr>
          <w:p w14:paraId="635BBA1F" w14:textId="42E8A73F"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64" w:author="Author"/>
                <w:rFonts w:cs="Arial"/>
                <w:sz w:val="20"/>
                <w:lang w:val="en-IE"/>
              </w:rPr>
            </w:pPr>
            <w:del w:id="10065" w:author="Author">
              <w:r w:rsidDel="00C749CF">
                <w:rPr>
                  <w:rFonts w:cs="Arial"/>
                  <w:sz w:val="20"/>
                  <w:lang w:val="en-IE"/>
                </w:rPr>
                <w:delText>OMS</w:delText>
              </w:r>
            </w:del>
          </w:p>
        </w:tc>
        <w:tc>
          <w:tcPr>
            <w:tcW w:w="2718" w:type="dxa"/>
          </w:tcPr>
          <w:p w14:paraId="5100172B" w14:textId="28391AF7" w:rsidR="00B6448D" w:rsidDel="00C749CF" w:rsidRDefault="00B6448D" w:rsidP="00B6448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66" w:author="Author"/>
                <w:rFonts w:cs="Arial"/>
                <w:sz w:val="20"/>
                <w:lang w:val="en-IE"/>
              </w:rPr>
            </w:pPr>
            <w:del w:id="10067" w:author="Author">
              <w:r w:rsidDel="00C749CF">
                <w:rPr>
                  <w:rFonts w:cs="Arial"/>
                  <w:sz w:val="20"/>
                  <w:lang w:val="en-IE"/>
                </w:rPr>
                <w:delText>Relinquish action of an order</w:delText>
              </w:r>
            </w:del>
          </w:p>
        </w:tc>
        <w:tc>
          <w:tcPr>
            <w:tcW w:w="1106" w:type="dxa"/>
          </w:tcPr>
          <w:p w14:paraId="0B85B9A5" w14:textId="041B7C7A"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68" w:author="Author"/>
                <w:rFonts w:cs="Arial"/>
                <w:sz w:val="20"/>
                <w:lang w:val="en-IE"/>
              </w:rPr>
            </w:pPr>
            <w:del w:id="10069" w:author="Author">
              <w:r w:rsidDel="00C749CF">
                <w:rPr>
                  <w:rFonts w:cs="Arial"/>
                  <w:sz w:val="20"/>
                  <w:lang w:val="en-IE"/>
                </w:rPr>
                <w:delText>Sync</w:delText>
              </w:r>
            </w:del>
          </w:p>
        </w:tc>
        <w:tc>
          <w:tcPr>
            <w:tcW w:w="2328" w:type="dxa"/>
          </w:tcPr>
          <w:p w14:paraId="242FAD6F" w14:textId="1633B5C5"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0" w:author="Author"/>
                <w:rFonts w:cs="Arial"/>
                <w:sz w:val="20"/>
                <w:lang w:val="en-IE"/>
              </w:rPr>
            </w:pPr>
            <w:del w:id="10071" w:author="Author">
              <w:r w:rsidDel="00C749CF">
                <w:rPr>
                  <w:rFonts w:cs="Arial"/>
                  <w:sz w:val="20"/>
                  <w:lang w:val="en-IE"/>
                </w:rPr>
                <w:delText>-</w:delText>
              </w:r>
            </w:del>
          </w:p>
        </w:tc>
      </w:tr>
    </w:tbl>
    <w:p w14:paraId="00865CE0" w14:textId="77777777" w:rsidR="00C55CFF" w:rsidRPr="00E73B40" w:rsidRDefault="00C55CFF" w:rsidP="00C55CFF">
      <w:pPr>
        <w:tabs>
          <w:tab w:val="clear" w:pos="567"/>
        </w:tabs>
        <w:spacing w:before="0" w:after="0"/>
        <w:jc w:val="left"/>
        <w:rPr>
          <w:lang w:val="en-IE"/>
        </w:rPr>
      </w:pPr>
    </w:p>
    <w:p w14:paraId="3DA59CC5" w14:textId="77777777" w:rsidR="00C55CFF" w:rsidRPr="00E73B40" w:rsidRDefault="00C55CFF" w:rsidP="00C55CFF">
      <w:pPr>
        <w:pStyle w:val="Heading3"/>
        <w:rPr>
          <w:lang w:val="en-IE"/>
        </w:rPr>
      </w:pPr>
      <w:bookmarkStart w:id="10072" w:name="_Toc471232987"/>
      <w:r w:rsidRPr="00E73B40">
        <w:rPr>
          <w:lang w:val="en-IE"/>
        </w:rPr>
        <w:t>FEAT #2: Recover process</w:t>
      </w:r>
      <w:bookmarkEnd w:id="10072"/>
    </w:p>
    <w:tbl>
      <w:tblPr>
        <w:tblStyle w:val="CelFocus"/>
        <w:tblW w:w="0" w:type="auto"/>
        <w:tblLook w:val="04A0" w:firstRow="1" w:lastRow="0" w:firstColumn="1" w:lastColumn="0" w:noHBand="0" w:noVBand="1"/>
      </w:tblPr>
      <w:tblGrid>
        <w:gridCol w:w="840"/>
        <w:gridCol w:w="1498"/>
        <w:gridCol w:w="985"/>
        <w:gridCol w:w="2748"/>
        <w:gridCol w:w="913"/>
        <w:gridCol w:w="2608"/>
      </w:tblGrid>
      <w:tr w:rsidR="00C55CFF" w:rsidRPr="00E73B40" w14:paraId="70673356" w14:textId="77777777" w:rsidTr="00C55C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157C0F88" w14:textId="77777777" w:rsidR="00C55CFF" w:rsidRPr="00E73B40" w:rsidRDefault="00C55CFF" w:rsidP="00C55CFF">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536C8ACE"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0615D5BC"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0EB5390F"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95AAAEC"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065BFB9A"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11CFEA96"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C55CFF" w:rsidRPr="00E73B40" w14:paraId="185C4D33" w14:textId="77777777" w:rsidTr="00C55CFF">
        <w:tc>
          <w:tcPr>
            <w:cnfStyle w:val="001000000000" w:firstRow="0" w:lastRow="0" w:firstColumn="1" w:lastColumn="0" w:oddVBand="0" w:evenVBand="0" w:oddHBand="0" w:evenHBand="0" w:firstRowFirstColumn="0" w:firstRowLastColumn="0" w:lastRowFirstColumn="0" w:lastRowLastColumn="0"/>
            <w:tcW w:w="840" w:type="dxa"/>
          </w:tcPr>
          <w:p w14:paraId="422968F2" w14:textId="77777777" w:rsidR="00C55CFF" w:rsidRPr="00E73B40" w:rsidRDefault="00C55CFF" w:rsidP="00C55CFF">
            <w:pPr>
              <w:spacing w:beforeLines="50" w:before="120" w:afterLines="50"/>
              <w:jc w:val="left"/>
              <w:rPr>
                <w:b w:val="0"/>
                <w:sz w:val="20"/>
                <w:lang w:val="en-IE"/>
              </w:rPr>
            </w:pPr>
            <w:r w:rsidRPr="00E73B40">
              <w:rPr>
                <w:b w:val="0"/>
                <w:sz w:val="20"/>
                <w:lang w:val="en-IE"/>
              </w:rPr>
              <w:t>1a</w:t>
            </w:r>
          </w:p>
        </w:tc>
        <w:tc>
          <w:tcPr>
            <w:tcW w:w="1498" w:type="dxa"/>
          </w:tcPr>
          <w:p w14:paraId="49ABEBBF"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pending orders</w:t>
            </w:r>
          </w:p>
        </w:tc>
        <w:tc>
          <w:tcPr>
            <w:tcW w:w="985" w:type="dxa"/>
          </w:tcPr>
          <w:p w14:paraId="637FE470"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iCs/>
                <w:color w:val="000000"/>
                <w:sz w:val="20"/>
                <w:szCs w:val="20"/>
                <w:lang w:val="en-IE"/>
              </w:rPr>
              <w:t>OMS</w:t>
            </w:r>
          </w:p>
        </w:tc>
        <w:tc>
          <w:tcPr>
            <w:tcW w:w="2748" w:type="dxa"/>
            <w:vAlign w:val="top"/>
          </w:tcPr>
          <w:p w14:paraId="3C6B85AA" w14:textId="16FB1FC8"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 xml:space="preserve">Validate if there's any pending order for a given context or </w:t>
            </w:r>
            <w:ins w:id="10073" w:author="Author">
              <w:r w:rsidR="009473BF">
                <w:rPr>
                  <w:rFonts w:cs="Arial"/>
                  <w:sz w:val="20"/>
                  <w:lang w:val="en-IE"/>
                </w:rPr>
                <w:t xml:space="preserve">entity, </w:t>
              </w:r>
              <w:r w:rsidR="009473BF" w:rsidRPr="009473BF">
                <w:rPr>
                  <w:rFonts w:cs="Arial"/>
                  <w:sz w:val="20"/>
                  <w:lang w:val="en-IE"/>
                </w:rPr>
                <w:t>based on status = INITIAL</w:t>
              </w:r>
            </w:ins>
          </w:p>
        </w:tc>
        <w:tc>
          <w:tcPr>
            <w:tcW w:w="913" w:type="dxa"/>
          </w:tcPr>
          <w:p w14:paraId="03F39098"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608" w:type="dxa"/>
          </w:tcPr>
          <w:p w14:paraId="31FED5C9"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D74B1B" w:rsidRPr="00E73B40" w14:paraId="79AFBE23" w14:textId="77777777" w:rsidTr="007B68CE">
        <w:trPr>
          <w:ins w:id="10074" w:author="Author"/>
        </w:trPr>
        <w:tc>
          <w:tcPr>
            <w:cnfStyle w:val="001000000000" w:firstRow="0" w:lastRow="0" w:firstColumn="1" w:lastColumn="0" w:oddVBand="0" w:evenVBand="0" w:oddHBand="0" w:evenHBand="0" w:firstRowFirstColumn="0" w:firstRowLastColumn="0" w:lastRowFirstColumn="0" w:lastRowLastColumn="0"/>
            <w:tcW w:w="840" w:type="dxa"/>
          </w:tcPr>
          <w:p w14:paraId="7A364E03" w14:textId="661E2D3D" w:rsidR="00D74B1B" w:rsidRDefault="00D74B1B" w:rsidP="00D74B1B">
            <w:pPr>
              <w:spacing w:beforeLines="50" w:before="120" w:afterLines="50"/>
              <w:jc w:val="left"/>
              <w:rPr>
                <w:ins w:id="10075" w:author="Author"/>
                <w:b w:val="0"/>
                <w:sz w:val="20"/>
                <w:lang w:val="en-IE"/>
              </w:rPr>
            </w:pPr>
            <w:ins w:id="10076" w:author="Author">
              <w:r>
                <w:rPr>
                  <w:b w:val="0"/>
                  <w:sz w:val="20"/>
                  <w:lang w:val="en-IE"/>
                </w:rPr>
                <w:t>2a</w:t>
              </w:r>
            </w:ins>
          </w:p>
        </w:tc>
        <w:tc>
          <w:tcPr>
            <w:tcW w:w="1498" w:type="dxa"/>
          </w:tcPr>
          <w:p w14:paraId="105BB9B6" w14:textId="3AFF0A08"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77" w:author="Author"/>
                <w:rFonts w:cs="Arial"/>
                <w:sz w:val="20"/>
                <w:lang w:val="en-IE"/>
              </w:rPr>
            </w:pPr>
            <w:ins w:id="10078" w:author="Author">
              <w:r w:rsidRPr="00E73B40">
                <w:rPr>
                  <w:rFonts w:cs="Arial"/>
                  <w:sz w:val="20"/>
                  <w:lang w:val="en-IE"/>
                </w:rPr>
                <w:t>Get available campaigns</w:t>
              </w:r>
            </w:ins>
          </w:p>
        </w:tc>
        <w:tc>
          <w:tcPr>
            <w:tcW w:w="985" w:type="dxa"/>
          </w:tcPr>
          <w:p w14:paraId="29F02EE5" w14:textId="3FE752CF"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79" w:author="Author"/>
                <w:rFonts w:cs="Arial"/>
                <w:sz w:val="20"/>
                <w:lang w:val="en-IE"/>
              </w:rPr>
            </w:pPr>
            <w:ins w:id="10080" w:author="Author">
              <w:r>
                <w:rPr>
                  <w:rFonts w:cs="Arial"/>
                  <w:sz w:val="20"/>
                  <w:lang w:val="en-IE"/>
                </w:rPr>
                <w:t>MCCM</w:t>
              </w:r>
            </w:ins>
          </w:p>
        </w:tc>
        <w:tc>
          <w:tcPr>
            <w:tcW w:w="2748" w:type="dxa"/>
          </w:tcPr>
          <w:p w14:paraId="7E43CE5F" w14:textId="54516907"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81" w:author="Author"/>
                <w:rFonts w:cs="Arial"/>
                <w:sz w:val="20"/>
                <w:lang w:val="en-IE"/>
              </w:rPr>
            </w:pPr>
            <w:ins w:id="10082" w:author="Author">
              <w:r>
                <w:rPr>
                  <w:rFonts w:cs="Arial"/>
                  <w:sz w:val="20"/>
                  <w:lang w:val="en-IE"/>
                </w:rPr>
                <w:t>Retrieves available campaigns</w:t>
              </w:r>
            </w:ins>
          </w:p>
        </w:tc>
        <w:tc>
          <w:tcPr>
            <w:tcW w:w="913" w:type="dxa"/>
          </w:tcPr>
          <w:p w14:paraId="0A5101C9" w14:textId="28609602"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83" w:author="Author"/>
                <w:rFonts w:cs="Arial"/>
                <w:sz w:val="20"/>
                <w:lang w:val="en-IE"/>
              </w:rPr>
            </w:pPr>
            <w:ins w:id="10084" w:author="Author">
              <w:r>
                <w:rPr>
                  <w:rFonts w:cs="Arial"/>
                  <w:sz w:val="20"/>
                  <w:lang w:val="en-IE"/>
                </w:rPr>
                <w:t>Sync</w:t>
              </w:r>
            </w:ins>
          </w:p>
        </w:tc>
        <w:tc>
          <w:tcPr>
            <w:tcW w:w="2608" w:type="dxa"/>
          </w:tcPr>
          <w:p w14:paraId="60BE2574" w14:textId="1C679728"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85" w:author="Author"/>
                <w:rFonts w:cs="Arial"/>
                <w:sz w:val="20"/>
                <w:lang w:val="en-IE"/>
              </w:rPr>
            </w:pPr>
            <w:ins w:id="10086" w:author="Author">
              <w:r>
                <w:rPr>
                  <w:rFonts w:cs="Arial"/>
                  <w:sz w:val="20"/>
                  <w:lang w:val="en-IE"/>
                </w:rPr>
                <w:t>-</w:t>
              </w:r>
            </w:ins>
          </w:p>
        </w:tc>
      </w:tr>
      <w:tr w:rsidR="00BF7F6B" w:rsidRPr="00E73B40" w14:paraId="5C614B4F" w14:textId="77777777" w:rsidTr="007B68CE">
        <w:trPr>
          <w:ins w:id="10087" w:author="Author"/>
        </w:trPr>
        <w:tc>
          <w:tcPr>
            <w:cnfStyle w:val="001000000000" w:firstRow="0" w:lastRow="0" w:firstColumn="1" w:lastColumn="0" w:oddVBand="0" w:evenVBand="0" w:oddHBand="0" w:evenHBand="0" w:firstRowFirstColumn="0" w:firstRowLastColumn="0" w:lastRowFirstColumn="0" w:lastRowLastColumn="0"/>
            <w:tcW w:w="840" w:type="dxa"/>
          </w:tcPr>
          <w:p w14:paraId="60C0D8DD" w14:textId="77777777" w:rsidR="00BF7F6B" w:rsidRDefault="00BF7F6B" w:rsidP="00D74B1B">
            <w:pPr>
              <w:spacing w:beforeLines="50" w:before="120" w:afterLines="50"/>
              <w:jc w:val="left"/>
              <w:rPr>
                <w:ins w:id="10088" w:author="Author"/>
                <w:b w:val="0"/>
                <w:sz w:val="20"/>
                <w:lang w:val="en-IE"/>
              </w:rPr>
            </w:pPr>
          </w:p>
        </w:tc>
        <w:tc>
          <w:tcPr>
            <w:tcW w:w="1498" w:type="dxa"/>
          </w:tcPr>
          <w:p w14:paraId="614C80AF" w14:textId="77777777" w:rsidR="00BF7F6B" w:rsidRPr="00E73B40"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89" w:author="Author"/>
                <w:rFonts w:cs="Arial"/>
                <w:sz w:val="20"/>
                <w:lang w:val="en-IE"/>
              </w:rPr>
            </w:pPr>
          </w:p>
        </w:tc>
        <w:tc>
          <w:tcPr>
            <w:tcW w:w="985" w:type="dxa"/>
          </w:tcPr>
          <w:p w14:paraId="4EF1A7B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0" w:author="Author"/>
                <w:rFonts w:cs="Arial"/>
                <w:sz w:val="20"/>
                <w:lang w:val="en-IE"/>
              </w:rPr>
            </w:pPr>
          </w:p>
        </w:tc>
        <w:tc>
          <w:tcPr>
            <w:tcW w:w="2748" w:type="dxa"/>
          </w:tcPr>
          <w:p w14:paraId="27BC1822"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1" w:author="Author"/>
                <w:rFonts w:cs="Arial"/>
                <w:sz w:val="20"/>
                <w:lang w:val="en-IE"/>
              </w:rPr>
            </w:pPr>
          </w:p>
        </w:tc>
        <w:tc>
          <w:tcPr>
            <w:tcW w:w="913" w:type="dxa"/>
          </w:tcPr>
          <w:p w14:paraId="75F6A57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2" w:author="Author"/>
                <w:rFonts w:cs="Arial"/>
                <w:sz w:val="20"/>
                <w:lang w:val="en-IE"/>
              </w:rPr>
            </w:pPr>
          </w:p>
        </w:tc>
        <w:tc>
          <w:tcPr>
            <w:tcW w:w="2608" w:type="dxa"/>
          </w:tcPr>
          <w:p w14:paraId="1236D3A0"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3" w:author="Author"/>
                <w:rFonts w:cs="Arial"/>
                <w:sz w:val="20"/>
                <w:lang w:val="en-IE"/>
              </w:rPr>
            </w:pPr>
          </w:p>
        </w:tc>
      </w:tr>
      <w:tr w:rsidR="00BF7F6B" w:rsidRPr="00E73B40" w14:paraId="0F7BFC37" w14:textId="77777777" w:rsidTr="007B68CE">
        <w:trPr>
          <w:ins w:id="10094" w:author="Author"/>
        </w:trPr>
        <w:tc>
          <w:tcPr>
            <w:cnfStyle w:val="001000000000" w:firstRow="0" w:lastRow="0" w:firstColumn="1" w:lastColumn="0" w:oddVBand="0" w:evenVBand="0" w:oddHBand="0" w:evenHBand="0" w:firstRowFirstColumn="0" w:firstRowLastColumn="0" w:lastRowFirstColumn="0" w:lastRowLastColumn="0"/>
            <w:tcW w:w="840" w:type="dxa"/>
          </w:tcPr>
          <w:p w14:paraId="499FC64E" w14:textId="77777777" w:rsidR="00BF7F6B" w:rsidRDefault="00BF7F6B" w:rsidP="00D74B1B">
            <w:pPr>
              <w:spacing w:beforeLines="50" w:before="120" w:afterLines="50"/>
              <w:jc w:val="left"/>
              <w:rPr>
                <w:ins w:id="10095" w:author="Author"/>
                <w:b w:val="0"/>
                <w:sz w:val="20"/>
                <w:lang w:val="en-IE"/>
              </w:rPr>
            </w:pPr>
          </w:p>
        </w:tc>
        <w:tc>
          <w:tcPr>
            <w:tcW w:w="1498" w:type="dxa"/>
          </w:tcPr>
          <w:p w14:paraId="11878A29" w14:textId="77777777" w:rsidR="00BF7F6B" w:rsidRPr="00E73B40"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6" w:author="Author"/>
                <w:rFonts w:cs="Arial"/>
                <w:sz w:val="20"/>
                <w:lang w:val="en-IE"/>
              </w:rPr>
            </w:pPr>
          </w:p>
        </w:tc>
        <w:tc>
          <w:tcPr>
            <w:tcW w:w="985" w:type="dxa"/>
          </w:tcPr>
          <w:p w14:paraId="17CC08FC"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7" w:author="Author"/>
                <w:rFonts w:cs="Arial"/>
                <w:sz w:val="20"/>
                <w:lang w:val="en-IE"/>
              </w:rPr>
            </w:pPr>
          </w:p>
        </w:tc>
        <w:tc>
          <w:tcPr>
            <w:tcW w:w="2748" w:type="dxa"/>
          </w:tcPr>
          <w:p w14:paraId="098166F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8" w:author="Author"/>
                <w:rFonts w:cs="Arial"/>
                <w:sz w:val="20"/>
                <w:lang w:val="en-IE"/>
              </w:rPr>
            </w:pPr>
          </w:p>
        </w:tc>
        <w:tc>
          <w:tcPr>
            <w:tcW w:w="913" w:type="dxa"/>
          </w:tcPr>
          <w:p w14:paraId="4457ED25"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9" w:author="Author"/>
                <w:rFonts w:cs="Arial"/>
                <w:sz w:val="20"/>
                <w:lang w:val="en-IE"/>
              </w:rPr>
            </w:pPr>
          </w:p>
        </w:tc>
        <w:tc>
          <w:tcPr>
            <w:tcW w:w="2608" w:type="dxa"/>
          </w:tcPr>
          <w:p w14:paraId="7C316EFE"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0" w:author="Author"/>
                <w:rFonts w:cs="Arial"/>
                <w:sz w:val="20"/>
                <w:lang w:val="en-IE"/>
              </w:rPr>
            </w:pPr>
          </w:p>
        </w:tc>
      </w:tr>
      <w:tr w:rsidR="00680A09" w:rsidRPr="00E73B40" w14:paraId="1481FFC4" w14:textId="77777777" w:rsidTr="007B68CE">
        <w:trPr>
          <w:ins w:id="10101" w:author="Author"/>
        </w:trPr>
        <w:tc>
          <w:tcPr>
            <w:cnfStyle w:val="001000000000" w:firstRow="0" w:lastRow="0" w:firstColumn="1" w:lastColumn="0" w:oddVBand="0" w:evenVBand="0" w:oddHBand="0" w:evenHBand="0" w:firstRowFirstColumn="0" w:firstRowLastColumn="0" w:lastRowFirstColumn="0" w:lastRowLastColumn="0"/>
            <w:tcW w:w="840" w:type="dxa"/>
          </w:tcPr>
          <w:p w14:paraId="11163A4F" w14:textId="463C5DBA" w:rsidR="00680A09" w:rsidRDefault="00680A09" w:rsidP="00C55CFF">
            <w:pPr>
              <w:spacing w:beforeLines="50" w:before="120" w:afterLines="50"/>
              <w:jc w:val="left"/>
              <w:rPr>
                <w:ins w:id="10102" w:author="Author"/>
                <w:b w:val="0"/>
                <w:sz w:val="20"/>
                <w:lang w:val="en-IE"/>
              </w:rPr>
            </w:pPr>
            <w:ins w:id="10103" w:author="Author">
              <w:r>
                <w:rPr>
                  <w:b w:val="0"/>
                  <w:sz w:val="20"/>
                  <w:lang w:val="en-IE"/>
                </w:rPr>
                <w:lastRenderedPageBreak/>
                <w:t>2</w:t>
              </w:r>
              <w:r w:rsidR="00BF7F6B">
                <w:rPr>
                  <w:b w:val="0"/>
                  <w:sz w:val="20"/>
                  <w:lang w:val="en-IE"/>
                </w:rPr>
                <w:t>e</w:t>
              </w:r>
              <w:del w:id="10104" w:author="Author">
                <w:r w:rsidDel="00BF7F6B">
                  <w:rPr>
                    <w:b w:val="0"/>
                    <w:sz w:val="20"/>
                    <w:lang w:val="en-IE"/>
                  </w:rPr>
                  <w:delText>c</w:delText>
                </w:r>
              </w:del>
            </w:ins>
          </w:p>
        </w:tc>
        <w:tc>
          <w:tcPr>
            <w:tcW w:w="1498" w:type="dxa"/>
          </w:tcPr>
          <w:p w14:paraId="1CC791B0" w14:textId="7407B52D"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5" w:author="Author"/>
                <w:rFonts w:cs="Arial"/>
                <w:sz w:val="20"/>
                <w:lang w:val="en-IE"/>
              </w:rPr>
            </w:pPr>
            <w:ins w:id="10106" w:author="Author">
              <w:r>
                <w:rPr>
                  <w:rFonts w:cs="Arial"/>
                  <w:sz w:val="20"/>
                  <w:lang w:val="en-IE"/>
                </w:rPr>
                <w:t xml:space="preserve">Get </w:t>
              </w:r>
              <w:r w:rsidR="00733C44">
                <w:rPr>
                  <w:rFonts w:cs="Arial"/>
                  <w:sz w:val="20"/>
                  <w:lang w:val="en-IE"/>
                </w:rPr>
                <w:t xml:space="preserve">Sales </w:t>
              </w:r>
              <w:r>
                <w:rPr>
                  <w:rFonts w:cs="Arial"/>
                  <w:sz w:val="20"/>
                  <w:lang w:val="en-IE"/>
                </w:rPr>
                <w:t>Orders</w:t>
              </w:r>
            </w:ins>
          </w:p>
        </w:tc>
        <w:tc>
          <w:tcPr>
            <w:tcW w:w="985" w:type="dxa"/>
          </w:tcPr>
          <w:p w14:paraId="2F2CCE20" w14:textId="5F314907"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7" w:author="Author"/>
                <w:rFonts w:cs="Arial"/>
                <w:sz w:val="20"/>
                <w:lang w:val="en-IE"/>
              </w:rPr>
            </w:pPr>
            <w:ins w:id="10108" w:author="Author">
              <w:r>
                <w:rPr>
                  <w:rFonts w:cs="Arial"/>
                  <w:sz w:val="20"/>
                  <w:lang w:val="en-IE"/>
                </w:rPr>
                <w:t>OMS</w:t>
              </w:r>
            </w:ins>
          </w:p>
        </w:tc>
        <w:tc>
          <w:tcPr>
            <w:tcW w:w="2748" w:type="dxa"/>
          </w:tcPr>
          <w:p w14:paraId="64EC7C83" w14:textId="51A2F7C2"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9" w:author="Author"/>
                <w:rFonts w:cs="Arial"/>
                <w:sz w:val="20"/>
                <w:lang w:val="en-IE"/>
              </w:rPr>
            </w:pPr>
            <w:ins w:id="10110" w:author="Author">
              <w:r>
                <w:rPr>
                  <w:rFonts w:cs="Arial"/>
                  <w:sz w:val="20"/>
                  <w:lang w:val="en-IE"/>
                </w:rPr>
                <w:t>Get</w:t>
              </w:r>
              <w:r w:rsidR="00733C44">
                <w:rPr>
                  <w:rFonts w:cs="Arial"/>
                  <w:sz w:val="20"/>
                  <w:lang w:val="en-IE"/>
                </w:rPr>
                <w:t xml:space="preserve"> orders from OMS in order to retrieve the orderable items</w:t>
              </w:r>
            </w:ins>
          </w:p>
        </w:tc>
        <w:tc>
          <w:tcPr>
            <w:tcW w:w="913" w:type="dxa"/>
          </w:tcPr>
          <w:p w14:paraId="5F719417" w14:textId="19646370"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1" w:author="Author"/>
                <w:rFonts w:cs="Arial"/>
                <w:sz w:val="20"/>
                <w:lang w:val="en-IE"/>
              </w:rPr>
            </w:pPr>
            <w:ins w:id="10112" w:author="Author">
              <w:r>
                <w:rPr>
                  <w:rFonts w:cs="Arial"/>
                  <w:sz w:val="20"/>
                  <w:lang w:val="en-IE"/>
                </w:rPr>
                <w:t>Sync</w:t>
              </w:r>
            </w:ins>
          </w:p>
        </w:tc>
        <w:tc>
          <w:tcPr>
            <w:tcW w:w="2608" w:type="dxa"/>
          </w:tcPr>
          <w:p w14:paraId="234B22C7" w14:textId="3B477470"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3" w:author="Author"/>
                <w:rFonts w:cs="Arial"/>
                <w:sz w:val="20"/>
                <w:lang w:val="en-IE"/>
              </w:rPr>
            </w:pPr>
            <w:ins w:id="10114" w:author="Author">
              <w:r>
                <w:rPr>
                  <w:rFonts w:cs="Arial"/>
                  <w:sz w:val="20"/>
                  <w:lang w:val="en-IE"/>
                </w:rPr>
                <w:t>-</w:t>
              </w:r>
            </w:ins>
          </w:p>
        </w:tc>
      </w:tr>
      <w:tr w:rsidR="00B6448D" w:rsidRPr="00E73B40" w14:paraId="730C3F24" w14:textId="77777777" w:rsidTr="007B68CE">
        <w:tc>
          <w:tcPr>
            <w:cnfStyle w:val="001000000000" w:firstRow="0" w:lastRow="0" w:firstColumn="1" w:lastColumn="0" w:oddVBand="0" w:evenVBand="0" w:oddHBand="0" w:evenHBand="0" w:firstRowFirstColumn="0" w:firstRowLastColumn="0" w:lastRowFirstColumn="0" w:lastRowLastColumn="0"/>
            <w:tcW w:w="840" w:type="dxa"/>
          </w:tcPr>
          <w:p w14:paraId="398B6689" w14:textId="14E48197" w:rsidR="00B6448D" w:rsidRPr="00E73B40" w:rsidRDefault="00B6448D" w:rsidP="00C55CFF">
            <w:pPr>
              <w:spacing w:beforeLines="50" w:before="120" w:afterLines="50"/>
              <w:jc w:val="left"/>
              <w:rPr>
                <w:b w:val="0"/>
                <w:sz w:val="20"/>
                <w:lang w:val="en-IE"/>
              </w:rPr>
            </w:pPr>
            <w:r>
              <w:rPr>
                <w:b w:val="0"/>
                <w:sz w:val="20"/>
                <w:lang w:val="en-IE"/>
              </w:rPr>
              <w:t>2</w:t>
            </w:r>
            <w:ins w:id="10115" w:author="Author">
              <w:r w:rsidR="00BF7F6B">
                <w:rPr>
                  <w:b w:val="0"/>
                  <w:sz w:val="20"/>
                  <w:lang w:val="en-IE"/>
                </w:rPr>
                <w:t>f</w:t>
              </w:r>
            </w:ins>
            <w:del w:id="10116" w:author="Author">
              <w:r w:rsidR="003F52FD" w:rsidDel="00BF7F6B">
                <w:rPr>
                  <w:b w:val="0"/>
                  <w:sz w:val="20"/>
                  <w:lang w:val="en-IE"/>
                </w:rPr>
                <w:delText>d</w:delText>
              </w:r>
            </w:del>
          </w:p>
        </w:tc>
        <w:tc>
          <w:tcPr>
            <w:tcW w:w="1498" w:type="dxa"/>
          </w:tcPr>
          <w:p w14:paraId="33E95635" w14:textId="65CEC9E7"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del w:id="10117" w:author="Author">
              <w:r w:rsidDel="009E4DBA">
                <w:rPr>
                  <w:rFonts w:cs="Arial"/>
                  <w:sz w:val="20"/>
                  <w:lang w:val="en-IE"/>
                </w:rPr>
                <w:delText>Take over order</w:delText>
              </w:r>
            </w:del>
            <w:ins w:id="10118" w:author="Author">
              <w:r w:rsidR="009E4DBA">
                <w:rPr>
                  <w:rFonts w:cs="Arial"/>
                  <w:sz w:val="20"/>
                  <w:lang w:val="en-IE"/>
                </w:rPr>
                <w:t>Update Sales Order</w:t>
              </w:r>
            </w:ins>
          </w:p>
        </w:tc>
        <w:tc>
          <w:tcPr>
            <w:tcW w:w="985" w:type="dxa"/>
          </w:tcPr>
          <w:p w14:paraId="199D1130" w14:textId="1984A9CA"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Cs/>
                <w:color w:val="000000"/>
                <w:sz w:val="20"/>
                <w:szCs w:val="20"/>
                <w:lang w:val="en-IE"/>
              </w:rPr>
            </w:pPr>
            <w:r>
              <w:rPr>
                <w:rFonts w:cs="Arial"/>
                <w:sz w:val="20"/>
                <w:lang w:val="en-IE"/>
              </w:rPr>
              <w:t>OMS</w:t>
            </w:r>
          </w:p>
        </w:tc>
        <w:tc>
          <w:tcPr>
            <w:tcW w:w="2748" w:type="dxa"/>
          </w:tcPr>
          <w:p w14:paraId="39A9216D" w14:textId="6530AE98" w:rsidR="00B6448D" w:rsidRPr="00E73B40" w:rsidRDefault="009E4DBA" w:rsidP="009E4DBA">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10119" w:author="Author">
              <w:r>
                <w:rPr>
                  <w:rFonts w:cs="Arial"/>
                  <w:sz w:val="20"/>
                  <w:lang w:val="en-IE"/>
                </w:rPr>
                <w:t>Used to update a sales order</w:t>
              </w:r>
            </w:ins>
          </w:p>
        </w:tc>
        <w:tc>
          <w:tcPr>
            <w:tcW w:w="913" w:type="dxa"/>
          </w:tcPr>
          <w:p w14:paraId="287414E9" w14:textId="6FA68321"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608" w:type="dxa"/>
          </w:tcPr>
          <w:p w14:paraId="0852FEF9" w14:textId="6201787B"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bl>
    <w:p w14:paraId="3826304B" w14:textId="77777777" w:rsidR="00C55CFF" w:rsidRPr="00E73B40" w:rsidRDefault="00C55CFF">
      <w:pPr>
        <w:tabs>
          <w:tab w:val="clear" w:pos="567"/>
        </w:tabs>
        <w:spacing w:before="0" w:after="0"/>
        <w:jc w:val="left"/>
        <w:rPr>
          <w:lang w:val="en-IE"/>
        </w:rPr>
      </w:pPr>
    </w:p>
    <w:p w14:paraId="194140EF" w14:textId="77777777" w:rsidR="00776896" w:rsidRPr="00E73B40" w:rsidRDefault="00776896" w:rsidP="00090187">
      <w:pPr>
        <w:pStyle w:val="Heading1"/>
        <w:rPr>
          <w:lang w:val="en-IE"/>
        </w:rPr>
      </w:pPr>
      <w:bookmarkStart w:id="10120" w:name="_Toc471232988"/>
      <w:r w:rsidRPr="00E73B40">
        <w:rPr>
          <w:lang w:val="en-IE"/>
        </w:rPr>
        <w:lastRenderedPageBreak/>
        <w:t>Security Constrain</w:t>
      </w:r>
      <w:r w:rsidR="009A1084" w:rsidRPr="00E73B40">
        <w:rPr>
          <w:lang w:val="en-IE"/>
        </w:rPr>
        <w:t>t</w:t>
      </w:r>
      <w:r w:rsidRPr="00E73B40">
        <w:rPr>
          <w:lang w:val="en-IE"/>
        </w:rPr>
        <w:t>s</w:t>
      </w:r>
      <w:bookmarkEnd w:id="10120"/>
    </w:p>
    <w:p w14:paraId="7764DD2C" w14:textId="77777777" w:rsidR="00776896" w:rsidRPr="00E73B40" w:rsidRDefault="00C04F06" w:rsidP="00E76DE7">
      <w:pPr>
        <w:pStyle w:val="Heading2"/>
        <w:ind w:left="578" w:hanging="578"/>
        <w:rPr>
          <w:lang w:val="en-IE"/>
        </w:rPr>
      </w:pPr>
      <w:bookmarkStart w:id="10121" w:name="_Toc471232989"/>
      <w:r w:rsidRPr="00E73B40">
        <w:rPr>
          <w:lang w:val="en-IE"/>
        </w:rPr>
        <w:t>User Profiling</w:t>
      </w:r>
      <w:bookmarkEnd w:id="10121"/>
    </w:p>
    <w:tbl>
      <w:tblPr>
        <w:tblStyle w:val="CelFocus"/>
        <w:tblW w:w="0" w:type="auto"/>
        <w:tblLook w:val="04A0" w:firstRow="1" w:lastRow="0" w:firstColumn="1" w:lastColumn="0" w:noHBand="0" w:noVBand="1"/>
      </w:tblPr>
      <w:tblGrid>
        <w:gridCol w:w="3140"/>
        <w:gridCol w:w="1520"/>
        <w:gridCol w:w="1799"/>
        <w:gridCol w:w="3133"/>
      </w:tblGrid>
      <w:tr w:rsidR="00462C52" w:rsidRPr="00E73B40" w14:paraId="29E75FE1"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40" w:type="dxa"/>
          </w:tcPr>
          <w:p w14:paraId="72A3DA2E" w14:textId="77777777" w:rsidR="00462C52" w:rsidRPr="00E73B40" w:rsidRDefault="00462C52" w:rsidP="00E63ACB">
            <w:pPr>
              <w:pStyle w:val="Left"/>
              <w:jc w:val="center"/>
              <w:rPr>
                <w:lang w:val="en-IE"/>
              </w:rPr>
            </w:pPr>
            <w:r w:rsidRPr="00E73B40">
              <w:rPr>
                <w:lang w:val="en-IE"/>
              </w:rPr>
              <w:t>Object</w:t>
            </w:r>
          </w:p>
        </w:tc>
        <w:tc>
          <w:tcPr>
            <w:tcW w:w="1520" w:type="dxa"/>
          </w:tcPr>
          <w:p w14:paraId="12F5FC3E" w14:textId="77777777" w:rsidR="00462C52" w:rsidRPr="00E73B40" w:rsidRDefault="00462C52" w:rsidP="00795C6A">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BS  / FEAT #</w:t>
            </w:r>
          </w:p>
        </w:tc>
        <w:tc>
          <w:tcPr>
            <w:tcW w:w="1799" w:type="dxa"/>
          </w:tcPr>
          <w:p w14:paraId="01DA8ECC" w14:textId="77777777" w:rsidR="00462C52" w:rsidRPr="00E73B40" w:rsidRDefault="00462C52" w:rsidP="003F522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w:t>
            </w:r>
          </w:p>
        </w:tc>
        <w:tc>
          <w:tcPr>
            <w:tcW w:w="3133" w:type="dxa"/>
          </w:tcPr>
          <w:p w14:paraId="38A4EB65" w14:textId="77777777" w:rsidR="00462C52" w:rsidRPr="00E73B40" w:rsidRDefault="00462C52" w:rsidP="00B6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Type of Permission</w:t>
            </w:r>
          </w:p>
        </w:tc>
      </w:tr>
      <w:tr w:rsidR="00462C52" w:rsidRPr="00E73B40" w14:paraId="2843E0A3" w14:textId="77777777" w:rsidTr="00234AC9">
        <w:tc>
          <w:tcPr>
            <w:cnfStyle w:val="001000000000" w:firstRow="0" w:lastRow="0" w:firstColumn="1" w:lastColumn="0" w:oddVBand="0" w:evenVBand="0" w:oddHBand="0" w:evenHBand="0" w:firstRowFirstColumn="0" w:firstRowLastColumn="0" w:lastRowFirstColumn="0" w:lastRowLastColumn="0"/>
            <w:tcW w:w="3140" w:type="dxa"/>
          </w:tcPr>
          <w:p w14:paraId="2C561195" w14:textId="5E1CA7CD" w:rsidR="00462C52" w:rsidRPr="00E73B40" w:rsidRDefault="0047708B" w:rsidP="00B6106B">
            <w:pPr>
              <w:jc w:val="left"/>
              <w:rPr>
                <w:sz w:val="20"/>
                <w:lang w:val="en-IE"/>
              </w:rPr>
            </w:pPr>
            <w:r w:rsidRPr="00E73B40">
              <w:rPr>
                <w:sz w:val="20"/>
                <w:lang w:val="en-IE"/>
              </w:rPr>
              <w:t>Sales process access</w:t>
            </w:r>
          </w:p>
        </w:tc>
        <w:tc>
          <w:tcPr>
            <w:tcW w:w="1520" w:type="dxa"/>
          </w:tcPr>
          <w:p w14:paraId="7CED489B" w14:textId="0C5E5481"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799" w:type="dxa"/>
          </w:tcPr>
          <w:p w14:paraId="36076D74" w14:textId="19DC9FC0"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133" w:type="dxa"/>
          </w:tcPr>
          <w:p w14:paraId="55FEBA74" w14:textId="3FE935C8"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access</w:t>
            </w:r>
          </w:p>
        </w:tc>
      </w:tr>
      <w:tr w:rsidR="005819D3" w:rsidRPr="00E73B40" w14:paraId="1DFADB50" w14:textId="77777777" w:rsidTr="00234AC9">
        <w:trPr>
          <w:ins w:id="10122" w:author="Author"/>
        </w:trPr>
        <w:tc>
          <w:tcPr>
            <w:cnfStyle w:val="001000000000" w:firstRow="0" w:lastRow="0" w:firstColumn="1" w:lastColumn="0" w:oddVBand="0" w:evenVBand="0" w:oddHBand="0" w:evenHBand="0" w:firstRowFirstColumn="0" w:firstRowLastColumn="0" w:lastRowFirstColumn="0" w:lastRowLastColumn="0"/>
            <w:tcW w:w="3140" w:type="dxa"/>
          </w:tcPr>
          <w:p w14:paraId="5ED96930" w14:textId="19E4CF2C" w:rsidR="005819D3" w:rsidRPr="00E73B40" w:rsidRDefault="005819D3" w:rsidP="005819D3">
            <w:pPr>
              <w:jc w:val="left"/>
              <w:rPr>
                <w:ins w:id="10123" w:author="Author"/>
                <w:sz w:val="20"/>
                <w:lang w:val="en-IE"/>
              </w:rPr>
            </w:pPr>
            <w:ins w:id="10124" w:author="Author">
              <w:r>
                <w:rPr>
                  <w:sz w:val="20"/>
                  <w:lang w:val="en-IE"/>
                </w:rPr>
                <w:t>Override credit vetting permission</w:t>
              </w:r>
            </w:ins>
          </w:p>
        </w:tc>
        <w:tc>
          <w:tcPr>
            <w:tcW w:w="1520" w:type="dxa"/>
          </w:tcPr>
          <w:p w14:paraId="55A53E70" w14:textId="417F300D" w:rsidR="005819D3" w:rsidRPr="00E73B40" w:rsidRDefault="005819D3" w:rsidP="00B6106B">
            <w:pPr>
              <w:jc w:val="left"/>
              <w:cnfStyle w:val="000000000000" w:firstRow="0" w:lastRow="0" w:firstColumn="0" w:lastColumn="0" w:oddVBand="0" w:evenVBand="0" w:oddHBand="0" w:evenHBand="0" w:firstRowFirstColumn="0" w:firstRowLastColumn="0" w:lastRowFirstColumn="0" w:lastRowLastColumn="0"/>
              <w:rPr>
                <w:ins w:id="10125" w:author="Author"/>
                <w:sz w:val="20"/>
                <w:lang w:val="en-IE"/>
              </w:rPr>
            </w:pPr>
            <w:ins w:id="10126" w:author="Author">
              <w:r>
                <w:rPr>
                  <w:sz w:val="20"/>
                  <w:lang w:val="en-IE"/>
                </w:rPr>
                <w:t>BS#1</w:t>
              </w:r>
            </w:ins>
          </w:p>
        </w:tc>
        <w:tc>
          <w:tcPr>
            <w:tcW w:w="1799" w:type="dxa"/>
          </w:tcPr>
          <w:p w14:paraId="3F592D06" w14:textId="76E5D2ED" w:rsidR="005819D3" w:rsidRPr="00E73B40" w:rsidRDefault="005819D3" w:rsidP="00215D81">
            <w:pPr>
              <w:jc w:val="left"/>
              <w:cnfStyle w:val="000000000000" w:firstRow="0" w:lastRow="0" w:firstColumn="0" w:lastColumn="0" w:oddVBand="0" w:evenVBand="0" w:oddHBand="0" w:evenHBand="0" w:firstRowFirstColumn="0" w:firstRowLastColumn="0" w:lastRowFirstColumn="0" w:lastRowLastColumn="0"/>
              <w:rPr>
                <w:ins w:id="10127" w:author="Author"/>
                <w:sz w:val="20"/>
                <w:lang w:val="en-IE"/>
              </w:rPr>
            </w:pPr>
            <w:ins w:id="10128" w:author="Author">
              <w:r>
                <w:rPr>
                  <w:sz w:val="20"/>
                  <w:lang w:val="en-IE"/>
                </w:rPr>
                <w:t>1</w:t>
              </w:r>
            </w:ins>
            <w:r w:rsidR="00FA3F94">
              <w:rPr>
                <w:sz w:val="20"/>
                <w:lang w:val="en-IE"/>
              </w:rPr>
              <w:t>8</w:t>
            </w:r>
          </w:p>
        </w:tc>
        <w:tc>
          <w:tcPr>
            <w:tcW w:w="3133" w:type="dxa"/>
          </w:tcPr>
          <w:p w14:paraId="5B210CF4" w14:textId="2648331F" w:rsidR="005819D3" w:rsidRPr="00E73B40" w:rsidRDefault="005819D3" w:rsidP="00B6106B">
            <w:pPr>
              <w:jc w:val="left"/>
              <w:cnfStyle w:val="000000000000" w:firstRow="0" w:lastRow="0" w:firstColumn="0" w:lastColumn="0" w:oddVBand="0" w:evenVBand="0" w:oddHBand="0" w:evenHBand="0" w:firstRowFirstColumn="0" w:firstRowLastColumn="0" w:lastRowFirstColumn="0" w:lastRowLastColumn="0"/>
              <w:rPr>
                <w:ins w:id="10129" w:author="Author"/>
                <w:sz w:val="20"/>
                <w:lang w:val="en-IE"/>
              </w:rPr>
            </w:pPr>
            <w:ins w:id="10130" w:author="Author">
              <w:r>
                <w:rPr>
                  <w:sz w:val="20"/>
                  <w:lang w:val="en-IE"/>
                </w:rPr>
                <w:t>Credit Vetting Override</w:t>
              </w:r>
            </w:ins>
          </w:p>
        </w:tc>
      </w:tr>
    </w:tbl>
    <w:p w14:paraId="7063FC4A" w14:textId="77777777" w:rsidR="00292485" w:rsidRPr="00E73B40" w:rsidRDefault="001B7B2F" w:rsidP="001B7B2F">
      <w:pPr>
        <w:tabs>
          <w:tab w:val="clear" w:pos="567"/>
          <w:tab w:val="left" w:pos="2640"/>
        </w:tabs>
        <w:rPr>
          <w:lang w:val="en-IE"/>
        </w:rPr>
      </w:pPr>
      <w:r w:rsidRPr="00E73B40">
        <w:rPr>
          <w:lang w:val="en-IE"/>
        </w:rPr>
        <w:tab/>
      </w:r>
    </w:p>
    <w:p w14:paraId="46D299B8" w14:textId="77777777" w:rsidR="00776896" w:rsidRPr="00E73B40" w:rsidRDefault="00C04F06" w:rsidP="00E76DE7">
      <w:pPr>
        <w:pStyle w:val="Heading2"/>
        <w:ind w:left="578" w:hanging="578"/>
        <w:rPr>
          <w:lang w:val="en-IE"/>
        </w:rPr>
      </w:pPr>
      <w:bookmarkStart w:id="10131" w:name="_Toc471232990"/>
      <w:r w:rsidRPr="00E73B40">
        <w:rPr>
          <w:lang w:val="en-IE"/>
        </w:rPr>
        <w:t>Data Audit</w:t>
      </w:r>
      <w:bookmarkEnd w:id="10131"/>
    </w:p>
    <w:tbl>
      <w:tblPr>
        <w:tblStyle w:val="CelFocus"/>
        <w:tblW w:w="9889" w:type="dxa"/>
        <w:tblLook w:val="04A0" w:firstRow="1" w:lastRow="0" w:firstColumn="1" w:lastColumn="0" w:noHBand="0" w:noVBand="1"/>
      </w:tblPr>
      <w:tblGrid>
        <w:gridCol w:w="3296"/>
        <w:gridCol w:w="3296"/>
        <w:gridCol w:w="3297"/>
      </w:tblGrid>
      <w:tr w:rsidR="00462C52" w:rsidRPr="00E73B40" w14:paraId="40681BCE" w14:textId="77777777" w:rsidTr="00791A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96" w:type="dxa"/>
          </w:tcPr>
          <w:p w14:paraId="36ABE28E" w14:textId="77777777" w:rsidR="00462C52" w:rsidRPr="00E73B40" w:rsidRDefault="00462C52" w:rsidP="00F0106B">
            <w:pPr>
              <w:pStyle w:val="Left"/>
              <w:jc w:val="center"/>
              <w:rPr>
                <w:lang w:val="en-IE"/>
              </w:rPr>
            </w:pPr>
            <w:r w:rsidRPr="00E73B40">
              <w:rPr>
                <w:lang w:val="en-IE"/>
              </w:rPr>
              <w:t>BS/ FEAT#</w:t>
            </w:r>
          </w:p>
        </w:tc>
        <w:tc>
          <w:tcPr>
            <w:tcW w:w="3296" w:type="dxa"/>
          </w:tcPr>
          <w:p w14:paraId="7B1F4576" w14:textId="77777777" w:rsidR="00462C52" w:rsidRPr="00E73B40" w:rsidRDefault="00462C52"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w:t>
            </w:r>
          </w:p>
        </w:tc>
        <w:tc>
          <w:tcPr>
            <w:tcW w:w="3297" w:type="dxa"/>
          </w:tcPr>
          <w:p w14:paraId="79B8C4F0" w14:textId="77777777" w:rsidR="00462C52" w:rsidRPr="00E73B40" w:rsidRDefault="00462C52"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Step #</w:t>
            </w:r>
          </w:p>
        </w:tc>
      </w:tr>
      <w:tr w:rsidR="0047708B" w:rsidRPr="00E73B40" w14:paraId="15C3723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D0B456B" w14:textId="77777777" w:rsidR="0047708B" w:rsidRPr="00E73B40" w:rsidRDefault="0047708B" w:rsidP="009914B0">
            <w:pPr>
              <w:jc w:val="left"/>
              <w:rPr>
                <w:b w:val="0"/>
                <w:sz w:val="20"/>
                <w:lang w:val="en-IE"/>
              </w:rPr>
            </w:pPr>
            <w:r w:rsidRPr="00E73B40">
              <w:rPr>
                <w:b w:val="0"/>
                <w:sz w:val="20"/>
                <w:lang w:val="en-IE"/>
              </w:rPr>
              <w:t>BS #1</w:t>
            </w:r>
          </w:p>
        </w:tc>
        <w:tc>
          <w:tcPr>
            <w:tcW w:w="3296" w:type="dxa"/>
          </w:tcPr>
          <w:p w14:paraId="2472E0E8" w14:textId="391C6377" w:rsidR="0047708B" w:rsidRPr="00E73B40" w:rsidRDefault="0047708B"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662ADF3F" w14:textId="5AA6DF5A" w:rsidR="0047708B" w:rsidRPr="00E73B40" w:rsidRDefault="0047708B"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1a</w:t>
            </w:r>
          </w:p>
        </w:tc>
      </w:tr>
      <w:tr w:rsidR="00A525A6" w:rsidRPr="00E73B40" w14:paraId="19464E4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018B44"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044856AB" w14:textId="45A83F5D"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6631A2FA" w14:textId="550B353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A525A6" w:rsidRPr="00E73B40" w14:paraId="4BD6BDF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934C9A3"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9284AA2" w14:textId="5876B47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3</w:t>
            </w:r>
          </w:p>
        </w:tc>
        <w:tc>
          <w:tcPr>
            <w:tcW w:w="3297" w:type="dxa"/>
          </w:tcPr>
          <w:p w14:paraId="59C3E937" w14:textId="6D62292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3b</w:t>
            </w:r>
          </w:p>
        </w:tc>
      </w:tr>
      <w:tr w:rsidR="00A525A6" w:rsidRPr="00E73B40" w14:paraId="074992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41B406"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BA40C1D" w14:textId="51C4EA2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3F71AEBE" w14:textId="60096BC4"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4b</w:t>
            </w:r>
          </w:p>
        </w:tc>
      </w:tr>
      <w:tr w:rsidR="00A525A6" w:rsidRPr="00E73B40" w14:paraId="4FDC2B7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C8CE704"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4875B12" w14:textId="2D7165D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47BD9A7B" w14:textId="0796AE3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4c</w:t>
            </w:r>
          </w:p>
        </w:tc>
      </w:tr>
      <w:tr w:rsidR="00A525A6" w:rsidRPr="00E73B40" w14:paraId="5E22E6E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C7C3258"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3A44A10" w14:textId="70B6BB3B"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60BA1776" w14:textId="1A55A61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6a</w:t>
            </w:r>
          </w:p>
        </w:tc>
      </w:tr>
      <w:tr w:rsidR="00A525A6" w:rsidRPr="00E73B40" w14:paraId="6A92356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C0202DD"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7434C048" w14:textId="0F195990"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26C18EDB" w14:textId="08B8C10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6b</w:t>
            </w:r>
          </w:p>
        </w:tc>
      </w:tr>
      <w:tr w:rsidR="00A525A6" w:rsidRPr="00E73B40" w14:paraId="454521E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17CC6C"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A0A0574" w14:textId="1F5BC43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4D801226" w14:textId="2A297531"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7a</w:t>
            </w:r>
          </w:p>
        </w:tc>
      </w:tr>
      <w:tr w:rsidR="00A525A6" w:rsidRPr="00E73B40" w14:paraId="379A55E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339768"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E44327E" w14:textId="09C2B6FF"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5951F113" w14:textId="4170DC5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7b</w:t>
            </w:r>
          </w:p>
        </w:tc>
      </w:tr>
      <w:tr w:rsidR="00A525A6" w:rsidRPr="00E73B40" w14:paraId="65A0D00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6DF076A"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252C4EB1" w14:textId="712B3942"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2FD3A655" w14:textId="2C295F70"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7c</w:t>
            </w:r>
          </w:p>
        </w:tc>
      </w:tr>
      <w:tr w:rsidR="00A525A6" w:rsidRPr="00E73B40" w14:paraId="624CDF1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559DC35"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4361CF85" w14:textId="6867AE54"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c>
          <w:tcPr>
            <w:tcW w:w="3297" w:type="dxa"/>
          </w:tcPr>
          <w:p w14:paraId="1A62FB3C" w14:textId="158FEC4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8a</w:t>
            </w:r>
          </w:p>
        </w:tc>
      </w:tr>
      <w:tr w:rsidR="00A525A6" w:rsidRPr="00E73B40" w14:paraId="21061BF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A16B12C"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1397B396" w14:textId="2FA0882E"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c>
          <w:tcPr>
            <w:tcW w:w="3297" w:type="dxa"/>
          </w:tcPr>
          <w:p w14:paraId="3DD149B9" w14:textId="41DAB68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8b</w:t>
            </w:r>
          </w:p>
        </w:tc>
      </w:tr>
      <w:tr w:rsidR="00A525A6" w:rsidRPr="00E73B40" w14:paraId="0A269AB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6ACF4F"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69FCC9C" w14:textId="0741ED22"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4B795E61" w14:textId="453F792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10b</w:t>
            </w:r>
          </w:p>
        </w:tc>
      </w:tr>
      <w:tr w:rsidR="00A525A6" w:rsidRPr="00E73B40" w14:paraId="0D16F7B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09178D" w14:textId="77777777" w:rsidR="00A525A6" w:rsidRPr="00E73B40" w:rsidRDefault="00A525A6" w:rsidP="009914B0">
            <w:pPr>
              <w:jc w:val="left"/>
              <w:rPr>
                <w:b w:val="0"/>
                <w:sz w:val="20"/>
                <w:lang w:val="en-IE"/>
              </w:rPr>
            </w:pPr>
            <w:r w:rsidRPr="00E73B40">
              <w:rPr>
                <w:b w:val="0"/>
                <w:sz w:val="20"/>
                <w:lang w:val="en-IE"/>
              </w:rPr>
              <w:lastRenderedPageBreak/>
              <w:t>BS #1</w:t>
            </w:r>
          </w:p>
        </w:tc>
        <w:tc>
          <w:tcPr>
            <w:tcW w:w="3296" w:type="dxa"/>
          </w:tcPr>
          <w:p w14:paraId="25D925E2" w14:textId="68611B59"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168F28A5" w14:textId="25C95446"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10e</w:t>
            </w:r>
          </w:p>
        </w:tc>
      </w:tr>
      <w:tr w:rsidR="00A525A6" w:rsidRPr="00E73B40" w14:paraId="452ACC7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52AF789"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1C670F80" w14:textId="2252A64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38CA54FA" w14:textId="4C724FFD"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10h</w:t>
            </w:r>
          </w:p>
        </w:tc>
      </w:tr>
      <w:tr w:rsidR="00A525A6" w:rsidRPr="00E73B40" w14:paraId="43003873"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5F3D72A"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4692347C" w14:textId="6FEA0501"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12</w:t>
            </w:r>
          </w:p>
        </w:tc>
        <w:tc>
          <w:tcPr>
            <w:tcW w:w="3297" w:type="dxa"/>
          </w:tcPr>
          <w:p w14:paraId="71F444CC" w14:textId="418F0C56"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12a</w:t>
            </w:r>
          </w:p>
        </w:tc>
      </w:tr>
      <w:tr w:rsidR="00A525A6" w:rsidRPr="00E73B40" w14:paraId="1E3AA2F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A8274CE"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79C80BA7" w14:textId="035C8B5F"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 xml:space="preserve">Activity </w:t>
            </w:r>
            <w:r w:rsidR="00D960A0">
              <w:rPr>
                <w:sz w:val="20"/>
                <w:lang w:val="en-IE"/>
              </w:rPr>
              <w:t>12</w:t>
            </w:r>
          </w:p>
        </w:tc>
        <w:tc>
          <w:tcPr>
            <w:tcW w:w="3297" w:type="dxa"/>
          </w:tcPr>
          <w:p w14:paraId="0A73F996" w14:textId="5048E1BB"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12c</w:t>
            </w:r>
          </w:p>
        </w:tc>
      </w:tr>
      <w:tr w:rsidR="00D960A0" w:rsidRPr="00E73B40" w14:paraId="00C5232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A8AD5C4"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4B379998" w14:textId="03F8A6E8"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12</w:t>
            </w:r>
          </w:p>
        </w:tc>
        <w:tc>
          <w:tcPr>
            <w:tcW w:w="3297" w:type="dxa"/>
          </w:tcPr>
          <w:p w14:paraId="2F0C2A72" w14:textId="4C19BE1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12d</w:t>
            </w:r>
          </w:p>
        </w:tc>
      </w:tr>
      <w:tr w:rsidR="00D960A0" w:rsidRPr="00E73B40" w14:paraId="1EA140D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1BF70AC" w14:textId="36D3BCD8" w:rsidR="00D960A0" w:rsidRPr="00E73B40" w:rsidRDefault="00D960A0" w:rsidP="009914B0">
            <w:pPr>
              <w:jc w:val="left"/>
              <w:rPr>
                <w:b w:val="0"/>
                <w:sz w:val="20"/>
                <w:lang w:val="en-IE"/>
              </w:rPr>
            </w:pPr>
            <w:r w:rsidRPr="00E73B40">
              <w:rPr>
                <w:b w:val="0"/>
                <w:sz w:val="20"/>
                <w:lang w:val="en-IE"/>
              </w:rPr>
              <w:t>BS #1</w:t>
            </w:r>
          </w:p>
        </w:tc>
        <w:tc>
          <w:tcPr>
            <w:tcW w:w="3296" w:type="dxa"/>
          </w:tcPr>
          <w:p w14:paraId="2852228B" w14:textId="0CA9BA46"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15</w:t>
            </w:r>
          </w:p>
        </w:tc>
        <w:tc>
          <w:tcPr>
            <w:tcW w:w="3297" w:type="dxa"/>
          </w:tcPr>
          <w:p w14:paraId="720400D8" w14:textId="569D3F81"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15b</w:t>
            </w:r>
          </w:p>
        </w:tc>
      </w:tr>
      <w:tr w:rsidR="00D960A0" w:rsidRPr="00E73B40" w14:paraId="1C5DBE8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5E2F49A"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0ECE7278" w14:textId="03F77F8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16</w:t>
            </w:r>
          </w:p>
        </w:tc>
        <w:tc>
          <w:tcPr>
            <w:tcW w:w="3297" w:type="dxa"/>
          </w:tcPr>
          <w:p w14:paraId="210A1F41" w14:textId="4F38EC4F"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16a</w:t>
            </w:r>
          </w:p>
        </w:tc>
      </w:tr>
      <w:tr w:rsidR="00D960A0" w:rsidRPr="00E73B40" w14:paraId="4F506263"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363A5FC"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30E3A1AE" w14:textId="26DE2A59"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16</w:t>
            </w:r>
          </w:p>
        </w:tc>
        <w:tc>
          <w:tcPr>
            <w:tcW w:w="3297" w:type="dxa"/>
          </w:tcPr>
          <w:p w14:paraId="27BE6C60" w14:textId="31456BEA"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16b</w:t>
            </w:r>
          </w:p>
        </w:tc>
      </w:tr>
      <w:tr w:rsidR="00D960A0" w:rsidRPr="00E73B40" w14:paraId="24BDC92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9DB3CB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4AB42C24" w14:textId="3B357C9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17</w:t>
            </w:r>
          </w:p>
        </w:tc>
        <w:tc>
          <w:tcPr>
            <w:tcW w:w="3297" w:type="dxa"/>
          </w:tcPr>
          <w:p w14:paraId="7D0E32BF" w14:textId="2B57661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17a</w:t>
            </w:r>
          </w:p>
        </w:tc>
      </w:tr>
      <w:tr w:rsidR="00D960A0" w:rsidRPr="00E73B40" w14:paraId="7D48E7F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FDA386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11B1B3F6" w14:textId="0750859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18</w:t>
            </w:r>
          </w:p>
        </w:tc>
        <w:tc>
          <w:tcPr>
            <w:tcW w:w="3297" w:type="dxa"/>
          </w:tcPr>
          <w:p w14:paraId="6951AC39" w14:textId="1BA35B2C"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18a</w:t>
            </w:r>
          </w:p>
        </w:tc>
      </w:tr>
      <w:tr w:rsidR="00D960A0" w:rsidRPr="00E73B40" w14:paraId="710DB4C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B042050"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85896AB" w14:textId="3F6081D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18</w:t>
            </w:r>
          </w:p>
        </w:tc>
        <w:tc>
          <w:tcPr>
            <w:tcW w:w="3297" w:type="dxa"/>
          </w:tcPr>
          <w:p w14:paraId="299916D5" w14:textId="164525D7"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18e</w:t>
            </w:r>
          </w:p>
        </w:tc>
      </w:tr>
      <w:tr w:rsidR="00D960A0" w:rsidRPr="00E73B40" w14:paraId="2820431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5DC45FA"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5E755705" w14:textId="388F311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19</w:t>
            </w:r>
          </w:p>
        </w:tc>
        <w:tc>
          <w:tcPr>
            <w:tcW w:w="3297" w:type="dxa"/>
          </w:tcPr>
          <w:p w14:paraId="5698346E" w14:textId="6841482A"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19d</w:t>
            </w:r>
          </w:p>
        </w:tc>
      </w:tr>
      <w:tr w:rsidR="00D960A0" w:rsidRPr="00E73B40" w14:paraId="1ED8619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CB39C6C"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01849F46" w14:textId="2289F45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57DEF135" w14:textId="11A4082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20a</w:t>
            </w:r>
          </w:p>
        </w:tc>
      </w:tr>
      <w:tr w:rsidR="00D960A0" w:rsidRPr="00E73B40" w14:paraId="3DA0554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074B9E" w14:textId="54935EF6" w:rsidR="00D960A0" w:rsidRPr="00E73B40" w:rsidRDefault="00D960A0" w:rsidP="009914B0">
            <w:pPr>
              <w:jc w:val="left"/>
              <w:rPr>
                <w:b w:val="0"/>
                <w:sz w:val="20"/>
                <w:lang w:val="en-IE"/>
              </w:rPr>
            </w:pPr>
            <w:r w:rsidRPr="00E73B40">
              <w:rPr>
                <w:b w:val="0"/>
                <w:sz w:val="20"/>
                <w:lang w:val="en-IE"/>
              </w:rPr>
              <w:t>BS #1</w:t>
            </w:r>
          </w:p>
        </w:tc>
        <w:tc>
          <w:tcPr>
            <w:tcW w:w="3296" w:type="dxa"/>
          </w:tcPr>
          <w:p w14:paraId="6CECA0EC" w14:textId="3E72AF4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4CE6643D" w14:textId="7DF9B12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20b</w:t>
            </w:r>
          </w:p>
        </w:tc>
      </w:tr>
      <w:tr w:rsidR="00D960A0" w:rsidRPr="00E73B40" w14:paraId="6BCF890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E257D6E"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2F49C40C" w14:textId="092CE29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3BF2C72B" w14:textId="2A53667E"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21b</w:t>
            </w:r>
          </w:p>
        </w:tc>
      </w:tr>
      <w:tr w:rsidR="00D960A0" w:rsidRPr="00E73B40" w14:paraId="0FE771E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3C975B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32B4C32B" w14:textId="7D0C6D7F"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5BB0277B" w14:textId="62B7947D"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22a</w:t>
            </w:r>
          </w:p>
        </w:tc>
      </w:tr>
      <w:tr w:rsidR="00D960A0" w:rsidRPr="00E73B40" w14:paraId="13FB424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B17C909"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1A881FD6" w14:textId="189D3324"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733A05BE" w14:textId="1186832C"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22b</w:t>
            </w:r>
          </w:p>
        </w:tc>
      </w:tr>
      <w:tr w:rsidR="00D960A0" w:rsidRPr="00E73B40" w14:paraId="244C612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92AB287"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60FADDF" w14:textId="4007ADB8"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028E3322" w14:textId="7E41C95C"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w:t>
            </w:r>
          </w:p>
        </w:tc>
      </w:tr>
      <w:tr w:rsidR="00D960A0" w:rsidRPr="00E73B40" w14:paraId="4CE8E5B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13767FE"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59D3172" w14:textId="2F0EFB6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24</w:t>
            </w:r>
          </w:p>
        </w:tc>
        <w:tc>
          <w:tcPr>
            <w:tcW w:w="3297" w:type="dxa"/>
          </w:tcPr>
          <w:p w14:paraId="5A7EC8C4" w14:textId="660D2C5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24a</w:t>
            </w:r>
          </w:p>
        </w:tc>
      </w:tr>
      <w:tr w:rsidR="00D960A0" w:rsidRPr="00E73B40" w14:paraId="66D39EB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DC06CA7" w14:textId="3519EB91" w:rsidR="00D960A0" w:rsidRPr="00E73B40" w:rsidRDefault="00D960A0" w:rsidP="009914B0">
            <w:pPr>
              <w:jc w:val="left"/>
              <w:rPr>
                <w:b w:val="0"/>
                <w:sz w:val="20"/>
                <w:lang w:val="en-IE"/>
              </w:rPr>
            </w:pPr>
            <w:r w:rsidRPr="00E73B40">
              <w:rPr>
                <w:b w:val="0"/>
                <w:sz w:val="20"/>
                <w:lang w:val="en-IE"/>
              </w:rPr>
              <w:t>BS #2</w:t>
            </w:r>
          </w:p>
        </w:tc>
        <w:tc>
          <w:tcPr>
            <w:tcW w:w="3296" w:type="dxa"/>
          </w:tcPr>
          <w:p w14:paraId="7A1502BA" w14:textId="423DC40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1316A564" w14:textId="40D291A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4FF5EA8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F7C5421" w14:textId="1F12D04E" w:rsidR="00D960A0" w:rsidRPr="00E73B40" w:rsidRDefault="00D960A0" w:rsidP="009914B0">
            <w:pPr>
              <w:jc w:val="left"/>
              <w:rPr>
                <w:b w:val="0"/>
                <w:sz w:val="20"/>
                <w:lang w:val="en-IE"/>
              </w:rPr>
            </w:pPr>
            <w:r w:rsidRPr="00E73B40">
              <w:rPr>
                <w:b w:val="0"/>
                <w:sz w:val="20"/>
                <w:lang w:val="en-IE"/>
              </w:rPr>
              <w:t>BS #2</w:t>
            </w:r>
          </w:p>
        </w:tc>
        <w:tc>
          <w:tcPr>
            <w:tcW w:w="3296" w:type="dxa"/>
          </w:tcPr>
          <w:p w14:paraId="3FB44FAE" w14:textId="60536A5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3</w:t>
            </w:r>
          </w:p>
        </w:tc>
        <w:tc>
          <w:tcPr>
            <w:tcW w:w="3297" w:type="dxa"/>
          </w:tcPr>
          <w:p w14:paraId="036189F3" w14:textId="3DDA23B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3b</w:t>
            </w:r>
          </w:p>
        </w:tc>
      </w:tr>
      <w:tr w:rsidR="00D960A0" w:rsidRPr="00E73B40" w14:paraId="231529A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B578551"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17A2724F" w14:textId="5157FFE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4E07FA2B" w14:textId="1E43EC7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4b</w:t>
            </w:r>
          </w:p>
        </w:tc>
      </w:tr>
      <w:tr w:rsidR="00D960A0" w:rsidRPr="00E73B40" w14:paraId="5089F0F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DF281DB" w14:textId="77777777" w:rsidR="00D960A0" w:rsidRPr="00E73B40" w:rsidRDefault="00D960A0" w:rsidP="009914B0">
            <w:pPr>
              <w:jc w:val="left"/>
              <w:rPr>
                <w:b w:val="0"/>
                <w:sz w:val="20"/>
                <w:lang w:val="en-IE"/>
              </w:rPr>
            </w:pPr>
            <w:r w:rsidRPr="00E73B40">
              <w:rPr>
                <w:b w:val="0"/>
                <w:sz w:val="20"/>
                <w:lang w:val="en-IE"/>
              </w:rPr>
              <w:lastRenderedPageBreak/>
              <w:t>BS #2</w:t>
            </w:r>
          </w:p>
        </w:tc>
        <w:tc>
          <w:tcPr>
            <w:tcW w:w="3296" w:type="dxa"/>
          </w:tcPr>
          <w:p w14:paraId="5B6CB2CE" w14:textId="06D73A3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7414799A" w14:textId="5A111BE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4c</w:t>
            </w:r>
          </w:p>
        </w:tc>
      </w:tr>
      <w:tr w:rsidR="00D960A0" w:rsidRPr="00E73B40" w14:paraId="6E4C5B1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90DE7D9"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55845489" w14:textId="1327FEA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50ABEA67" w14:textId="22E6DC8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4e</w:t>
            </w:r>
          </w:p>
        </w:tc>
      </w:tr>
      <w:tr w:rsidR="00D960A0" w:rsidRPr="00E73B40" w14:paraId="0091B47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90A885B"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241DF755" w14:textId="56F7F53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2CA63D7D" w14:textId="5AB5C48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6a</w:t>
            </w:r>
          </w:p>
        </w:tc>
      </w:tr>
      <w:tr w:rsidR="00D960A0" w:rsidRPr="00E73B40" w14:paraId="56FFF651" w14:textId="77777777" w:rsidTr="009914B0">
        <w:trPr>
          <w:ins w:id="10132" w:author="Author"/>
        </w:trPr>
        <w:tc>
          <w:tcPr>
            <w:cnfStyle w:val="001000000000" w:firstRow="0" w:lastRow="0" w:firstColumn="1" w:lastColumn="0" w:oddVBand="0" w:evenVBand="0" w:oddHBand="0" w:evenHBand="0" w:firstRowFirstColumn="0" w:firstRowLastColumn="0" w:lastRowFirstColumn="0" w:lastRowLastColumn="0"/>
            <w:tcW w:w="3296" w:type="dxa"/>
          </w:tcPr>
          <w:p w14:paraId="79A12265" w14:textId="6BFF5FD3" w:rsidR="00D960A0" w:rsidRPr="00E73B40" w:rsidRDefault="00D960A0" w:rsidP="009914B0">
            <w:pPr>
              <w:jc w:val="left"/>
              <w:rPr>
                <w:ins w:id="10133" w:author="Author"/>
                <w:b w:val="0"/>
                <w:sz w:val="20"/>
                <w:lang w:val="en-IE"/>
              </w:rPr>
            </w:pPr>
            <w:ins w:id="10134" w:author="Author">
              <w:r w:rsidRPr="00E73B40">
                <w:rPr>
                  <w:b w:val="0"/>
                  <w:sz w:val="20"/>
                  <w:lang w:val="en-IE"/>
                </w:rPr>
                <w:t>BS #2</w:t>
              </w:r>
            </w:ins>
          </w:p>
        </w:tc>
        <w:tc>
          <w:tcPr>
            <w:tcW w:w="3296" w:type="dxa"/>
          </w:tcPr>
          <w:p w14:paraId="35B16EA9" w14:textId="7CE8B0D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ins w:id="10135" w:author="Author"/>
                <w:sz w:val="20"/>
                <w:lang w:val="en-IE"/>
              </w:rPr>
            </w:pPr>
            <w:r>
              <w:rPr>
                <w:sz w:val="20"/>
                <w:lang w:val="en-IE"/>
              </w:rPr>
              <w:t>Activity 7</w:t>
            </w:r>
          </w:p>
        </w:tc>
        <w:tc>
          <w:tcPr>
            <w:tcW w:w="3297" w:type="dxa"/>
          </w:tcPr>
          <w:p w14:paraId="72EF0782" w14:textId="568D801C"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ins w:id="10136" w:author="Author"/>
                <w:sz w:val="20"/>
                <w:lang w:val="en-IE"/>
              </w:rPr>
            </w:pPr>
            <w:r>
              <w:rPr>
                <w:sz w:val="20"/>
                <w:lang w:val="en-IE"/>
              </w:rPr>
              <w:t>7c</w:t>
            </w:r>
          </w:p>
        </w:tc>
      </w:tr>
      <w:tr w:rsidR="00D960A0" w:rsidRPr="00E73B40" w14:paraId="037A621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6CC12FE" w14:textId="3FA63D7C" w:rsidR="00D960A0" w:rsidRPr="00E73B40" w:rsidRDefault="00D960A0" w:rsidP="009914B0">
            <w:pPr>
              <w:jc w:val="left"/>
              <w:rPr>
                <w:b w:val="0"/>
                <w:sz w:val="20"/>
                <w:lang w:val="en-IE"/>
              </w:rPr>
            </w:pPr>
            <w:r w:rsidRPr="00E73B40">
              <w:rPr>
                <w:b w:val="0"/>
                <w:sz w:val="20"/>
                <w:lang w:val="en-IE"/>
              </w:rPr>
              <w:t>BS #2</w:t>
            </w:r>
          </w:p>
        </w:tc>
        <w:tc>
          <w:tcPr>
            <w:tcW w:w="3296" w:type="dxa"/>
          </w:tcPr>
          <w:p w14:paraId="0E01A45F" w14:textId="33197FA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4</w:t>
            </w:r>
          </w:p>
        </w:tc>
        <w:tc>
          <w:tcPr>
            <w:tcW w:w="3297" w:type="dxa"/>
          </w:tcPr>
          <w:p w14:paraId="700B7AFE" w14:textId="3CCFDAD2"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14b</w:t>
            </w:r>
          </w:p>
        </w:tc>
      </w:tr>
      <w:tr w:rsidR="00D960A0" w:rsidRPr="00E73B40" w14:paraId="169235D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91254CB" w14:textId="679198B6" w:rsidR="00D960A0" w:rsidRPr="00E73B40" w:rsidRDefault="00D960A0" w:rsidP="009914B0">
            <w:pPr>
              <w:jc w:val="left"/>
              <w:rPr>
                <w:b w:val="0"/>
                <w:sz w:val="20"/>
                <w:lang w:val="en-IE"/>
              </w:rPr>
            </w:pPr>
            <w:r w:rsidRPr="00E73B40">
              <w:rPr>
                <w:b w:val="0"/>
                <w:sz w:val="20"/>
                <w:lang w:val="en-IE"/>
              </w:rPr>
              <w:t>BS #2</w:t>
            </w:r>
          </w:p>
        </w:tc>
        <w:tc>
          <w:tcPr>
            <w:tcW w:w="3296" w:type="dxa"/>
          </w:tcPr>
          <w:p w14:paraId="1F4B9EF4" w14:textId="52487C3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5</w:t>
            </w:r>
          </w:p>
        </w:tc>
        <w:tc>
          <w:tcPr>
            <w:tcW w:w="3297" w:type="dxa"/>
          </w:tcPr>
          <w:p w14:paraId="331DBAC0" w14:textId="49D4193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15a</w:t>
            </w:r>
          </w:p>
        </w:tc>
      </w:tr>
      <w:tr w:rsidR="00D960A0" w:rsidRPr="00E73B40" w14:paraId="7FD2970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291829" w14:textId="579C5B2D" w:rsidR="00D960A0" w:rsidRPr="00E73B40" w:rsidRDefault="00D960A0" w:rsidP="009914B0">
            <w:pPr>
              <w:jc w:val="left"/>
              <w:rPr>
                <w:b w:val="0"/>
                <w:sz w:val="20"/>
                <w:lang w:val="en-IE"/>
              </w:rPr>
            </w:pPr>
            <w:r w:rsidRPr="00E73B40">
              <w:rPr>
                <w:b w:val="0"/>
                <w:sz w:val="20"/>
                <w:lang w:val="en-IE"/>
              </w:rPr>
              <w:t>BS #2</w:t>
            </w:r>
          </w:p>
        </w:tc>
        <w:tc>
          <w:tcPr>
            <w:tcW w:w="3296" w:type="dxa"/>
          </w:tcPr>
          <w:p w14:paraId="7D908B32" w14:textId="431BD627" w:rsidR="00D960A0" w:rsidRPr="00D960A0" w:rsidRDefault="00D960A0" w:rsidP="009914B0">
            <w:pPr>
              <w:jc w:val="left"/>
              <w:cnfStyle w:val="000000000000" w:firstRow="0" w:lastRow="0" w:firstColumn="0" w:lastColumn="0" w:oddVBand="0" w:evenVBand="0" w:oddHBand="0" w:evenHBand="0" w:firstRowFirstColumn="0" w:firstRowLastColumn="0" w:lastRowFirstColumn="0" w:lastRowLastColumn="0"/>
              <w:rPr>
                <w:b/>
                <w:sz w:val="20"/>
                <w:lang w:val="en-IE"/>
              </w:rPr>
            </w:pPr>
            <w:r w:rsidRPr="00E73B40">
              <w:rPr>
                <w:sz w:val="20"/>
                <w:lang w:val="en-IE"/>
              </w:rPr>
              <w:t>Activity 1</w:t>
            </w:r>
            <w:r>
              <w:rPr>
                <w:sz w:val="20"/>
                <w:lang w:val="en-IE"/>
              </w:rPr>
              <w:t>5</w:t>
            </w:r>
          </w:p>
        </w:tc>
        <w:tc>
          <w:tcPr>
            <w:tcW w:w="3297" w:type="dxa"/>
          </w:tcPr>
          <w:p w14:paraId="2D39071C" w14:textId="1C42AF4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15b</w:t>
            </w:r>
          </w:p>
        </w:tc>
      </w:tr>
      <w:tr w:rsidR="00D960A0" w:rsidRPr="00E73B40" w14:paraId="3C70A0E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CF81FC3" w14:textId="2462BE1E" w:rsidR="00D960A0" w:rsidRPr="00E73B40" w:rsidRDefault="00D960A0" w:rsidP="009914B0">
            <w:pPr>
              <w:jc w:val="left"/>
              <w:rPr>
                <w:b w:val="0"/>
                <w:sz w:val="20"/>
                <w:lang w:val="en-IE"/>
              </w:rPr>
            </w:pPr>
            <w:ins w:id="10137" w:author="Author">
              <w:r w:rsidRPr="00E73B40">
                <w:rPr>
                  <w:b w:val="0"/>
                  <w:sz w:val="20"/>
                  <w:lang w:val="en-IE"/>
                </w:rPr>
                <w:t>BS #2</w:t>
              </w:r>
            </w:ins>
          </w:p>
        </w:tc>
        <w:tc>
          <w:tcPr>
            <w:tcW w:w="3296" w:type="dxa"/>
          </w:tcPr>
          <w:p w14:paraId="65E75561" w14:textId="07FE54E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6</w:t>
            </w:r>
          </w:p>
        </w:tc>
        <w:tc>
          <w:tcPr>
            <w:tcW w:w="3297" w:type="dxa"/>
          </w:tcPr>
          <w:p w14:paraId="76C34666" w14:textId="3787DB0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16a</w:t>
            </w:r>
          </w:p>
        </w:tc>
      </w:tr>
      <w:tr w:rsidR="00D960A0" w:rsidRPr="00E73B40" w14:paraId="576715D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7DA9743" w14:textId="45029D61" w:rsidR="00D960A0" w:rsidRPr="00E73B40" w:rsidRDefault="00D960A0" w:rsidP="009914B0">
            <w:pPr>
              <w:jc w:val="left"/>
              <w:rPr>
                <w:b w:val="0"/>
                <w:sz w:val="20"/>
                <w:lang w:val="en-IE"/>
              </w:rPr>
            </w:pPr>
            <w:r w:rsidRPr="00E73B40">
              <w:rPr>
                <w:b w:val="0"/>
                <w:sz w:val="20"/>
                <w:lang w:val="en-IE"/>
              </w:rPr>
              <w:t>BS #2</w:t>
            </w:r>
          </w:p>
        </w:tc>
        <w:tc>
          <w:tcPr>
            <w:tcW w:w="3296" w:type="dxa"/>
          </w:tcPr>
          <w:p w14:paraId="27E9C626" w14:textId="028A3172"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6</w:t>
            </w:r>
          </w:p>
        </w:tc>
        <w:tc>
          <w:tcPr>
            <w:tcW w:w="3297" w:type="dxa"/>
          </w:tcPr>
          <w:p w14:paraId="4E636D5B" w14:textId="76EAA024"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16b</w:t>
            </w:r>
          </w:p>
        </w:tc>
      </w:tr>
      <w:tr w:rsidR="00D960A0" w:rsidRPr="00E73B40" w14:paraId="2E6BE22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8BD0A5C" w14:textId="105C60C4" w:rsidR="00D960A0" w:rsidRPr="00E73B40" w:rsidRDefault="00D960A0" w:rsidP="009914B0">
            <w:pPr>
              <w:jc w:val="left"/>
              <w:rPr>
                <w:b w:val="0"/>
                <w:sz w:val="20"/>
                <w:lang w:val="en-IE"/>
              </w:rPr>
            </w:pPr>
            <w:r w:rsidRPr="00E73B40">
              <w:rPr>
                <w:b w:val="0"/>
                <w:sz w:val="20"/>
                <w:lang w:val="en-IE"/>
              </w:rPr>
              <w:t>BS #2</w:t>
            </w:r>
          </w:p>
        </w:tc>
        <w:tc>
          <w:tcPr>
            <w:tcW w:w="3296" w:type="dxa"/>
          </w:tcPr>
          <w:p w14:paraId="77432291" w14:textId="5E2B96C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7</w:t>
            </w:r>
          </w:p>
        </w:tc>
        <w:tc>
          <w:tcPr>
            <w:tcW w:w="3297" w:type="dxa"/>
          </w:tcPr>
          <w:p w14:paraId="659208E3" w14:textId="7279D05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17a</w:t>
            </w:r>
          </w:p>
        </w:tc>
      </w:tr>
      <w:tr w:rsidR="00D960A0" w:rsidRPr="00E73B40" w14:paraId="45966B8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BD0BFE5" w14:textId="42F90077" w:rsidR="00D960A0" w:rsidRPr="00E73B40" w:rsidRDefault="00D960A0" w:rsidP="009914B0">
            <w:pPr>
              <w:jc w:val="left"/>
              <w:rPr>
                <w:b w:val="0"/>
                <w:sz w:val="20"/>
                <w:lang w:val="en-IE"/>
              </w:rPr>
            </w:pPr>
            <w:ins w:id="10138" w:author="Author">
              <w:r w:rsidRPr="00E73B40">
                <w:rPr>
                  <w:b w:val="0"/>
                  <w:sz w:val="20"/>
                  <w:lang w:val="en-IE"/>
                </w:rPr>
                <w:t>BS #2</w:t>
              </w:r>
            </w:ins>
          </w:p>
        </w:tc>
        <w:tc>
          <w:tcPr>
            <w:tcW w:w="3296" w:type="dxa"/>
          </w:tcPr>
          <w:p w14:paraId="125EB572" w14:textId="495B4C1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8</w:t>
            </w:r>
          </w:p>
        </w:tc>
        <w:tc>
          <w:tcPr>
            <w:tcW w:w="3297" w:type="dxa"/>
          </w:tcPr>
          <w:p w14:paraId="566396A0" w14:textId="67DFBB4F"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18a</w:t>
            </w:r>
          </w:p>
        </w:tc>
      </w:tr>
      <w:tr w:rsidR="00D960A0" w:rsidRPr="00E73B40" w14:paraId="426F07D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9EA73CA" w14:textId="545201B8" w:rsidR="00D960A0" w:rsidRPr="00E73B40" w:rsidRDefault="00D960A0" w:rsidP="009914B0">
            <w:pPr>
              <w:jc w:val="left"/>
              <w:rPr>
                <w:b w:val="0"/>
                <w:sz w:val="20"/>
                <w:lang w:val="en-IE"/>
              </w:rPr>
            </w:pPr>
            <w:r w:rsidRPr="00E73B40">
              <w:rPr>
                <w:b w:val="0"/>
                <w:sz w:val="20"/>
                <w:lang w:val="en-IE"/>
              </w:rPr>
              <w:t>BS #2</w:t>
            </w:r>
          </w:p>
        </w:tc>
        <w:tc>
          <w:tcPr>
            <w:tcW w:w="3296" w:type="dxa"/>
          </w:tcPr>
          <w:p w14:paraId="32691547" w14:textId="0138057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c>
          <w:tcPr>
            <w:tcW w:w="3297" w:type="dxa"/>
          </w:tcPr>
          <w:p w14:paraId="0462193E" w14:textId="5E6E51F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19a</w:t>
            </w:r>
          </w:p>
        </w:tc>
      </w:tr>
      <w:tr w:rsidR="00D960A0" w:rsidRPr="00E73B40" w14:paraId="120A77C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88C6BF1" w14:textId="6918D585" w:rsidR="00D960A0" w:rsidRPr="00E73B40" w:rsidRDefault="00D960A0" w:rsidP="009914B0">
            <w:pPr>
              <w:jc w:val="left"/>
              <w:rPr>
                <w:b w:val="0"/>
                <w:sz w:val="20"/>
                <w:lang w:val="en-IE"/>
              </w:rPr>
            </w:pPr>
            <w:r w:rsidRPr="00E73B40">
              <w:rPr>
                <w:b w:val="0"/>
                <w:sz w:val="20"/>
                <w:lang w:val="en-IE"/>
              </w:rPr>
              <w:t>BS #2</w:t>
            </w:r>
          </w:p>
        </w:tc>
        <w:tc>
          <w:tcPr>
            <w:tcW w:w="3296" w:type="dxa"/>
          </w:tcPr>
          <w:p w14:paraId="7E15D629" w14:textId="265BAD9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26C5EC64" w14:textId="702CB0E7"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20a</w:t>
            </w:r>
          </w:p>
        </w:tc>
      </w:tr>
      <w:tr w:rsidR="00D960A0" w:rsidRPr="00E73B40" w14:paraId="617CCEE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6A27AD1" w14:textId="78C43BCF" w:rsidR="00D960A0" w:rsidRPr="00E73B40" w:rsidRDefault="00D960A0" w:rsidP="009914B0">
            <w:pPr>
              <w:jc w:val="left"/>
              <w:rPr>
                <w:b w:val="0"/>
                <w:sz w:val="20"/>
                <w:lang w:val="en-IE"/>
              </w:rPr>
            </w:pPr>
            <w:r w:rsidRPr="00E73B40">
              <w:rPr>
                <w:b w:val="0"/>
                <w:sz w:val="20"/>
                <w:lang w:val="en-IE"/>
              </w:rPr>
              <w:t>BS #2</w:t>
            </w:r>
          </w:p>
        </w:tc>
        <w:tc>
          <w:tcPr>
            <w:tcW w:w="3296" w:type="dxa"/>
          </w:tcPr>
          <w:p w14:paraId="124E7620" w14:textId="03DA95E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67166710" w14:textId="7223184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20e</w:t>
            </w:r>
          </w:p>
        </w:tc>
      </w:tr>
      <w:tr w:rsidR="00D960A0" w:rsidRPr="00E73B40" w14:paraId="383C00A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C1ADBC0" w14:textId="1B377501" w:rsidR="00D960A0" w:rsidRPr="00E73B40" w:rsidRDefault="00D960A0" w:rsidP="009914B0">
            <w:pPr>
              <w:jc w:val="left"/>
              <w:rPr>
                <w:b w:val="0"/>
                <w:sz w:val="20"/>
                <w:lang w:val="en-IE"/>
              </w:rPr>
            </w:pPr>
            <w:ins w:id="10139" w:author="Author">
              <w:r w:rsidRPr="00E73B40">
                <w:rPr>
                  <w:b w:val="0"/>
                  <w:sz w:val="20"/>
                  <w:lang w:val="en-IE"/>
                </w:rPr>
                <w:t>BS #2</w:t>
              </w:r>
            </w:ins>
          </w:p>
        </w:tc>
        <w:tc>
          <w:tcPr>
            <w:tcW w:w="3296" w:type="dxa"/>
          </w:tcPr>
          <w:p w14:paraId="7D6D0813" w14:textId="323B61A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5ADBAB00" w14:textId="3D02DA0A"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21a</w:t>
            </w:r>
          </w:p>
        </w:tc>
      </w:tr>
      <w:tr w:rsidR="00D960A0" w:rsidRPr="00E73B40" w14:paraId="0A23558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0F11453" w14:textId="39906421" w:rsidR="00D960A0" w:rsidRPr="00E73B40" w:rsidRDefault="00D960A0" w:rsidP="009914B0">
            <w:pPr>
              <w:jc w:val="left"/>
              <w:rPr>
                <w:b w:val="0"/>
                <w:sz w:val="20"/>
                <w:lang w:val="en-IE"/>
              </w:rPr>
            </w:pPr>
            <w:r w:rsidRPr="00E73B40">
              <w:rPr>
                <w:b w:val="0"/>
                <w:sz w:val="20"/>
                <w:lang w:val="en-IE"/>
              </w:rPr>
              <w:t>BS #2</w:t>
            </w:r>
          </w:p>
        </w:tc>
        <w:tc>
          <w:tcPr>
            <w:tcW w:w="3296" w:type="dxa"/>
          </w:tcPr>
          <w:p w14:paraId="6BA5AD4F" w14:textId="49DF731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4DF6A4F6" w14:textId="77C3ED73"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21b</w:t>
            </w:r>
          </w:p>
        </w:tc>
      </w:tr>
      <w:tr w:rsidR="00D960A0" w:rsidRPr="00E73B40" w14:paraId="263B210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95B015" w14:textId="735E2BBD" w:rsidR="00D960A0" w:rsidRPr="00E73B40" w:rsidRDefault="00D960A0" w:rsidP="009914B0">
            <w:pPr>
              <w:jc w:val="left"/>
              <w:rPr>
                <w:b w:val="0"/>
                <w:sz w:val="20"/>
                <w:lang w:val="en-IE"/>
              </w:rPr>
            </w:pPr>
            <w:r w:rsidRPr="00E73B40">
              <w:rPr>
                <w:b w:val="0"/>
                <w:sz w:val="20"/>
                <w:lang w:val="en-IE"/>
              </w:rPr>
              <w:t>BS #2</w:t>
            </w:r>
          </w:p>
        </w:tc>
        <w:tc>
          <w:tcPr>
            <w:tcW w:w="3296" w:type="dxa"/>
          </w:tcPr>
          <w:p w14:paraId="7190CF65" w14:textId="6189222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5B71579E" w14:textId="5D30B753"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21c</w:t>
            </w:r>
          </w:p>
        </w:tc>
      </w:tr>
      <w:tr w:rsidR="00D960A0" w:rsidRPr="00E73B40" w14:paraId="5574579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56F51E7" w14:textId="7EC0E51F" w:rsidR="00D960A0" w:rsidRPr="00E73B40" w:rsidRDefault="00D960A0" w:rsidP="009914B0">
            <w:pPr>
              <w:jc w:val="left"/>
              <w:rPr>
                <w:b w:val="0"/>
                <w:sz w:val="20"/>
                <w:lang w:val="en-IE"/>
              </w:rPr>
            </w:pPr>
            <w:r w:rsidRPr="00E73B40">
              <w:rPr>
                <w:b w:val="0"/>
                <w:sz w:val="20"/>
                <w:lang w:val="en-IE"/>
              </w:rPr>
              <w:t>BS #2</w:t>
            </w:r>
          </w:p>
        </w:tc>
        <w:tc>
          <w:tcPr>
            <w:tcW w:w="3296" w:type="dxa"/>
          </w:tcPr>
          <w:p w14:paraId="5AA5D984" w14:textId="26409D4F"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27968B8D" w14:textId="7820AB6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22d</w:t>
            </w:r>
          </w:p>
        </w:tc>
      </w:tr>
      <w:tr w:rsidR="00D960A0" w:rsidRPr="00E73B40" w14:paraId="228847E5"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B5144F9" w14:textId="4922D304" w:rsidR="00D960A0" w:rsidRPr="00E73B40" w:rsidRDefault="00D960A0" w:rsidP="009914B0">
            <w:pPr>
              <w:jc w:val="left"/>
              <w:rPr>
                <w:b w:val="0"/>
                <w:sz w:val="20"/>
                <w:lang w:val="en-IE"/>
              </w:rPr>
            </w:pPr>
            <w:ins w:id="10140" w:author="Author">
              <w:r w:rsidRPr="00E73B40">
                <w:rPr>
                  <w:b w:val="0"/>
                  <w:sz w:val="20"/>
                  <w:lang w:val="en-IE"/>
                </w:rPr>
                <w:t>BS #2</w:t>
              </w:r>
            </w:ins>
          </w:p>
        </w:tc>
        <w:tc>
          <w:tcPr>
            <w:tcW w:w="3296" w:type="dxa"/>
          </w:tcPr>
          <w:p w14:paraId="27CFEDBC" w14:textId="13109C3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6EE000B6" w14:textId="264758C8"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23a</w:t>
            </w:r>
          </w:p>
        </w:tc>
      </w:tr>
      <w:tr w:rsidR="00D960A0" w:rsidRPr="00E73B40" w14:paraId="5452606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13AE6BE" w14:textId="58062AED" w:rsidR="00D960A0" w:rsidRPr="00E73B40" w:rsidRDefault="00D960A0" w:rsidP="009914B0">
            <w:pPr>
              <w:jc w:val="left"/>
              <w:rPr>
                <w:b w:val="0"/>
                <w:sz w:val="20"/>
                <w:lang w:val="en-IE"/>
              </w:rPr>
            </w:pPr>
            <w:r w:rsidRPr="00E73B40">
              <w:rPr>
                <w:b w:val="0"/>
                <w:sz w:val="20"/>
                <w:lang w:val="en-IE"/>
              </w:rPr>
              <w:t>BS #2</w:t>
            </w:r>
          </w:p>
        </w:tc>
        <w:tc>
          <w:tcPr>
            <w:tcW w:w="3296" w:type="dxa"/>
          </w:tcPr>
          <w:p w14:paraId="2BB2FCF6" w14:textId="68F81232"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0C9F3F77" w14:textId="75C7841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23b</w:t>
            </w:r>
          </w:p>
        </w:tc>
      </w:tr>
      <w:tr w:rsidR="00D960A0" w:rsidRPr="00E73B40" w14:paraId="013AC77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748C3F3" w14:textId="7FA9A434" w:rsidR="00D960A0" w:rsidRPr="00E73B40" w:rsidRDefault="00D960A0" w:rsidP="009914B0">
            <w:pPr>
              <w:jc w:val="left"/>
              <w:rPr>
                <w:b w:val="0"/>
                <w:sz w:val="20"/>
                <w:lang w:val="en-IE"/>
              </w:rPr>
            </w:pPr>
            <w:r w:rsidRPr="00E73B40">
              <w:rPr>
                <w:b w:val="0"/>
                <w:sz w:val="20"/>
                <w:lang w:val="en-IE"/>
              </w:rPr>
              <w:t>BS #2</w:t>
            </w:r>
          </w:p>
        </w:tc>
        <w:tc>
          <w:tcPr>
            <w:tcW w:w="3296" w:type="dxa"/>
          </w:tcPr>
          <w:p w14:paraId="3D92497F" w14:textId="3E699E3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301A6FAB" w14:textId="7DA533C2"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23d</w:t>
            </w:r>
          </w:p>
        </w:tc>
      </w:tr>
      <w:tr w:rsidR="00D960A0" w:rsidRPr="00E73B40" w14:paraId="1166FFD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703F47B" w14:textId="2A0D647D" w:rsidR="00D960A0" w:rsidRPr="00E73B40" w:rsidRDefault="00D960A0" w:rsidP="009914B0">
            <w:pPr>
              <w:jc w:val="left"/>
              <w:rPr>
                <w:b w:val="0"/>
                <w:sz w:val="20"/>
                <w:lang w:val="en-IE"/>
              </w:rPr>
            </w:pPr>
            <w:ins w:id="10141" w:author="Author">
              <w:r w:rsidRPr="00E73B40">
                <w:rPr>
                  <w:b w:val="0"/>
                  <w:sz w:val="20"/>
                  <w:lang w:val="en-IE"/>
                </w:rPr>
                <w:t>BS #2</w:t>
              </w:r>
            </w:ins>
          </w:p>
        </w:tc>
        <w:tc>
          <w:tcPr>
            <w:tcW w:w="3296" w:type="dxa"/>
          </w:tcPr>
          <w:p w14:paraId="7DC6E600" w14:textId="0D13F0B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24</w:t>
            </w:r>
          </w:p>
        </w:tc>
        <w:tc>
          <w:tcPr>
            <w:tcW w:w="3297" w:type="dxa"/>
          </w:tcPr>
          <w:p w14:paraId="52729911" w14:textId="620CA21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24b</w:t>
            </w:r>
          </w:p>
        </w:tc>
      </w:tr>
      <w:tr w:rsidR="00D960A0" w:rsidRPr="00E73B40" w14:paraId="5A3DEA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964D21D" w14:textId="032D7B3E" w:rsidR="00D960A0" w:rsidRPr="00E73B40" w:rsidRDefault="00D960A0" w:rsidP="009914B0">
            <w:pPr>
              <w:jc w:val="left"/>
              <w:rPr>
                <w:b w:val="0"/>
                <w:sz w:val="20"/>
                <w:lang w:val="en-IE"/>
              </w:rPr>
            </w:pPr>
            <w:ins w:id="10142" w:author="Author">
              <w:r w:rsidRPr="00E73B40">
                <w:rPr>
                  <w:b w:val="0"/>
                  <w:sz w:val="20"/>
                  <w:lang w:val="en-IE"/>
                </w:rPr>
                <w:lastRenderedPageBreak/>
                <w:t>BS #2</w:t>
              </w:r>
            </w:ins>
          </w:p>
        </w:tc>
        <w:tc>
          <w:tcPr>
            <w:tcW w:w="3296" w:type="dxa"/>
          </w:tcPr>
          <w:p w14:paraId="7BDD46B9" w14:textId="57AAC419"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25</w:t>
            </w:r>
          </w:p>
        </w:tc>
        <w:tc>
          <w:tcPr>
            <w:tcW w:w="3297" w:type="dxa"/>
          </w:tcPr>
          <w:p w14:paraId="72EF1D24" w14:textId="62A02983"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25a</w:t>
            </w:r>
          </w:p>
        </w:tc>
      </w:tr>
      <w:tr w:rsidR="00D960A0" w:rsidRPr="00E73B40" w14:paraId="29E6BE0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461181D" w14:textId="416A6F82" w:rsidR="00D960A0" w:rsidRPr="00E73B40" w:rsidRDefault="00D960A0" w:rsidP="009914B0">
            <w:pPr>
              <w:jc w:val="left"/>
              <w:rPr>
                <w:b w:val="0"/>
                <w:sz w:val="20"/>
                <w:lang w:val="en-IE"/>
              </w:rPr>
            </w:pPr>
            <w:r w:rsidRPr="00E73B40">
              <w:rPr>
                <w:b w:val="0"/>
                <w:sz w:val="20"/>
                <w:lang w:val="en-IE"/>
              </w:rPr>
              <w:t>BS #2</w:t>
            </w:r>
          </w:p>
        </w:tc>
        <w:tc>
          <w:tcPr>
            <w:tcW w:w="3296" w:type="dxa"/>
          </w:tcPr>
          <w:p w14:paraId="6BE6D086" w14:textId="31C43767"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25</w:t>
            </w:r>
          </w:p>
        </w:tc>
        <w:tc>
          <w:tcPr>
            <w:tcW w:w="3297" w:type="dxa"/>
          </w:tcPr>
          <w:p w14:paraId="10DA832B" w14:textId="6417B319"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25b</w:t>
            </w:r>
          </w:p>
        </w:tc>
      </w:tr>
      <w:tr w:rsidR="00D960A0" w:rsidRPr="00E73B40" w14:paraId="3F57CDB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4159965" w14:textId="1580D830" w:rsidR="00D960A0" w:rsidRPr="00E73B40" w:rsidRDefault="00D960A0" w:rsidP="009914B0">
            <w:pPr>
              <w:jc w:val="left"/>
              <w:rPr>
                <w:b w:val="0"/>
                <w:sz w:val="20"/>
                <w:lang w:val="en-IE"/>
              </w:rPr>
            </w:pPr>
            <w:r w:rsidRPr="00E73B40">
              <w:rPr>
                <w:b w:val="0"/>
                <w:sz w:val="20"/>
                <w:lang w:val="en-IE"/>
              </w:rPr>
              <w:t>BS #2</w:t>
            </w:r>
          </w:p>
        </w:tc>
        <w:tc>
          <w:tcPr>
            <w:tcW w:w="3296" w:type="dxa"/>
          </w:tcPr>
          <w:p w14:paraId="1BAA72AA" w14:textId="0A6317BE"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26</w:t>
            </w:r>
          </w:p>
        </w:tc>
        <w:tc>
          <w:tcPr>
            <w:tcW w:w="3297" w:type="dxa"/>
          </w:tcPr>
          <w:p w14:paraId="74FD955C" w14:textId="7FABE96D"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26</w:t>
            </w:r>
          </w:p>
        </w:tc>
      </w:tr>
      <w:tr w:rsidR="00D960A0" w:rsidRPr="00E73B40" w14:paraId="5F48CF17"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67B3FCB" w14:textId="0565606C" w:rsidR="00D960A0" w:rsidRPr="00E73B40" w:rsidRDefault="00D960A0" w:rsidP="009914B0">
            <w:pPr>
              <w:jc w:val="left"/>
              <w:rPr>
                <w:b w:val="0"/>
                <w:sz w:val="20"/>
                <w:lang w:val="en-IE"/>
              </w:rPr>
            </w:pPr>
            <w:ins w:id="10143" w:author="Author">
              <w:r w:rsidRPr="00E73B40">
                <w:rPr>
                  <w:b w:val="0"/>
                  <w:sz w:val="20"/>
                  <w:lang w:val="en-IE"/>
                </w:rPr>
                <w:t>BS #2</w:t>
              </w:r>
            </w:ins>
          </w:p>
        </w:tc>
        <w:tc>
          <w:tcPr>
            <w:tcW w:w="3296" w:type="dxa"/>
          </w:tcPr>
          <w:p w14:paraId="614B1A92" w14:textId="14B5388F"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27</w:t>
            </w:r>
          </w:p>
        </w:tc>
        <w:tc>
          <w:tcPr>
            <w:tcW w:w="3297" w:type="dxa"/>
          </w:tcPr>
          <w:p w14:paraId="19474C5A" w14:textId="5D7CEB96"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27a</w:t>
            </w:r>
          </w:p>
        </w:tc>
      </w:tr>
      <w:tr w:rsidR="00D960A0" w:rsidRPr="00E73B40" w14:paraId="5CCEA3F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DFADDCB" w14:textId="2FBDB3F2" w:rsidR="00D960A0" w:rsidRPr="00E73B40" w:rsidRDefault="00D960A0" w:rsidP="009914B0">
            <w:pPr>
              <w:jc w:val="left"/>
              <w:rPr>
                <w:b w:val="0"/>
                <w:sz w:val="20"/>
                <w:lang w:val="en-IE"/>
              </w:rPr>
            </w:pPr>
            <w:r w:rsidRPr="00E73B40">
              <w:rPr>
                <w:b w:val="0"/>
                <w:sz w:val="20"/>
                <w:lang w:val="en-IE"/>
              </w:rPr>
              <w:t>BS #3</w:t>
            </w:r>
          </w:p>
        </w:tc>
        <w:tc>
          <w:tcPr>
            <w:tcW w:w="3296" w:type="dxa"/>
          </w:tcPr>
          <w:p w14:paraId="0C1B7663" w14:textId="30AE08D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14996BF0" w14:textId="568037A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42E96C9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EDEFECE" w14:textId="6288BF1C" w:rsidR="00D960A0" w:rsidRPr="00E73B40" w:rsidRDefault="00D960A0" w:rsidP="009914B0">
            <w:pPr>
              <w:jc w:val="left"/>
              <w:rPr>
                <w:b w:val="0"/>
                <w:sz w:val="20"/>
                <w:lang w:val="en-IE"/>
              </w:rPr>
            </w:pPr>
            <w:r w:rsidRPr="00E73B40">
              <w:rPr>
                <w:b w:val="0"/>
                <w:sz w:val="20"/>
                <w:lang w:val="en-IE"/>
              </w:rPr>
              <w:t>BS #3</w:t>
            </w:r>
          </w:p>
        </w:tc>
        <w:tc>
          <w:tcPr>
            <w:tcW w:w="3296" w:type="dxa"/>
          </w:tcPr>
          <w:p w14:paraId="3BE1F5D6" w14:textId="1732D533"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66A0D3C7" w14:textId="66871D0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00B6B5D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B1247F1" w14:textId="79EC8728" w:rsidR="00D960A0" w:rsidRPr="00E73B40" w:rsidRDefault="00D960A0" w:rsidP="009914B0">
            <w:pPr>
              <w:jc w:val="left"/>
              <w:rPr>
                <w:b w:val="0"/>
                <w:sz w:val="20"/>
                <w:lang w:val="en-IE"/>
              </w:rPr>
            </w:pPr>
            <w:r w:rsidRPr="00E73B40">
              <w:rPr>
                <w:b w:val="0"/>
                <w:sz w:val="20"/>
                <w:lang w:val="en-IE"/>
              </w:rPr>
              <w:t>BS #3</w:t>
            </w:r>
          </w:p>
        </w:tc>
        <w:tc>
          <w:tcPr>
            <w:tcW w:w="3296" w:type="dxa"/>
          </w:tcPr>
          <w:p w14:paraId="275EAACA" w14:textId="43E4659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75CAD0BC" w14:textId="2B2BAD2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1h</w:t>
            </w:r>
          </w:p>
        </w:tc>
      </w:tr>
      <w:tr w:rsidR="00D960A0" w:rsidRPr="00E73B40" w14:paraId="25F046C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2F12D10" w14:textId="77777777" w:rsidR="00D960A0" w:rsidRPr="00E73B40" w:rsidRDefault="00D960A0" w:rsidP="009914B0">
            <w:pPr>
              <w:jc w:val="left"/>
              <w:rPr>
                <w:b w:val="0"/>
                <w:sz w:val="20"/>
                <w:lang w:val="en-IE"/>
              </w:rPr>
            </w:pPr>
            <w:r w:rsidRPr="00E73B40">
              <w:rPr>
                <w:b w:val="0"/>
                <w:sz w:val="20"/>
                <w:lang w:val="en-IE"/>
              </w:rPr>
              <w:t>BS #3</w:t>
            </w:r>
          </w:p>
        </w:tc>
        <w:tc>
          <w:tcPr>
            <w:tcW w:w="3296" w:type="dxa"/>
          </w:tcPr>
          <w:p w14:paraId="695A9CEC" w14:textId="44F0D37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5442E8F8" w14:textId="5A5CC11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2a</w:t>
            </w:r>
          </w:p>
        </w:tc>
      </w:tr>
      <w:tr w:rsidR="00D960A0" w:rsidRPr="00E73B40" w14:paraId="5C15695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DD78A6C" w14:textId="48A4F2B2" w:rsidR="00D960A0" w:rsidRPr="00E73B40" w:rsidRDefault="00D960A0" w:rsidP="009914B0">
            <w:pPr>
              <w:jc w:val="left"/>
              <w:rPr>
                <w:b w:val="0"/>
                <w:sz w:val="20"/>
                <w:lang w:val="en-IE"/>
              </w:rPr>
            </w:pPr>
            <w:r w:rsidRPr="00E73B40">
              <w:rPr>
                <w:b w:val="0"/>
                <w:sz w:val="20"/>
                <w:lang w:val="en-IE"/>
              </w:rPr>
              <w:t>BS #4</w:t>
            </w:r>
          </w:p>
        </w:tc>
        <w:tc>
          <w:tcPr>
            <w:tcW w:w="3296" w:type="dxa"/>
          </w:tcPr>
          <w:p w14:paraId="20E61413" w14:textId="397DDDD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359CD147" w14:textId="766F616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50493D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C77BCB9" w14:textId="66332343" w:rsidR="00D960A0" w:rsidRPr="00E73B40" w:rsidRDefault="00D960A0" w:rsidP="009914B0">
            <w:pPr>
              <w:jc w:val="left"/>
              <w:rPr>
                <w:b w:val="0"/>
                <w:sz w:val="20"/>
                <w:lang w:val="en-IE"/>
              </w:rPr>
            </w:pPr>
            <w:r w:rsidRPr="00E73B40">
              <w:rPr>
                <w:b w:val="0"/>
                <w:sz w:val="20"/>
                <w:lang w:val="en-IE"/>
              </w:rPr>
              <w:t>BS #4</w:t>
            </w:r>
          </w:p>
        </w:tc>
        <w:tc>
          <w:tcPr>
            <w:tcW w:w="3296" w:type="dxa"/>
          </w:tcPr>
          <w:p w14:paraId="588FD7ED" w14:textId="7B2037D9"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15B8D52" w14:textId="4B73952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7BA241B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4D03393" w14:textId="5EC9B135" w:rsidR="00D960A0" w:rsidRPr="00E73B40" w:rsidRDefault="00D960A0" w:rsidP="009914B0">
            <w:pPr>
              <w:jc w:val="left"/>
              <w:rPr>
                <w:b w:val="0"/>
                <w:sz w:val="20"/>
                <w:lang w:val="en-IE"/>
              </w:rPr>
            </w:pPr>
            <w:r w:rsidRPr="00E73B40">
              <w:rPr>
                <w:b w:val="0"/>
                <w:sz w:val="20"/>
                <w:lang w:val="en-IE"/>
              </w:rPr>
              <w:t>BS #4</w:t>
            </w:r>
          </w:p>
        </w:tc>
        <w:tc>
          <w:tcPr>
            <w:tcW w:w="3296" w:type="dxa"/>
          </w:tcPr>
          <w:p w14:paraId="62574F70" w14:textId="7829D64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4A8F6F00" w14:textId="780E0D0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1h</w:t>
            </w:r>
          </w:p>
        </w:tc>
      </w:tr>
      <w:tr w:rsidR="00D960A0" w:rsidRPr="00E73B40" w14:paraId="25B68D1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AC101B3" w14:textId="65DDC727" w:rsidR="00D960A0" w:rsidRPr="00E73B40" w:rsidRDefault="00D960A0" w:rsidP="009914B0">
            <w:pPr>
              <w:jc w:val="left"/>
              <w:rPr>
                <w:b w:val="0"/>
                <w:sz w:val="20"/>
                <w:lang w:val="en-IE"/>
              </w:rPr>
            </w:pPr>
            <w:r w:rsidRPr="00E73B40">
              <w:rPr>
                <w:b w:val="0"/>
                <w:sz w:val="20"/>
                <w:lang w:val="en-IE"/>
              </w:rPr>
              <w:t>BS #4</w:t>
            </w:r>
          </w:p>
        </w:tc>
        <w:tc>
          <w:tcPr>
            <w:tcW w:w="3296" w:type="dxa"/>
          </w:tcPr>
          <w:p w14:paraId="796AE440" w14:textId="210B746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14C35C3F" w14:textId="6D640E8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2a</w:t>
            </w:r>
          </w:p>
        </w:tc>
      </w:tr>
      <w:tr w:rsidR="00D960A0" w:rsidRPr="00E73B40" w:rsidDel="00FA10E7" w14:paraId="2CF09164" w14:textId="17DBBE00" w:rsidTr="009914B0">
        <w:trPr>
          <w:del w:id="10144" w:author="Author"/>
        </w:trPr>
        <w:tc>
          <w:tcPr>
            <w:cnfStyle w:val="001000000000" w:firstRow="0" w:lastRow="0" w:firstColumn="1" w:lastColumn="0" w:oddVBand="0" w:evenVBand="0" w:oddHBand="0" w:evenHBand="0" w:firstRowFirstColumn="0" w:firstRowLastColumn="0" w:lastRowFirstColumn="0" w:lastRowLastColumn="0"/>
            <w:tcW w:w="3296" w:type="dxa"/>
          </w:tcPr>
          <w:p w14:paraId="674E9725" w14:textId="68CED60C" w:rsidR="00D960A0" w:rsidRPr="00E73B40" w:rsidDel="00FA10E7" w:rsidRDefault="00D960A0" w:rsidP="009914B0">
            <w:pPr>
              <w:jc w:val="left"/>
              <w:rPr>
                <w:del w:id="10145" w:author="Author"/>
                <w:b w:val="0"/>
                <w:sz w:val="20"/>
                <w:lang w:val="en-IE"/>
              </w:rPr>
            </w:pPr>
            <w:del w:id="10146" w:author="Author">
              <w:r w:rsidDel="00FA10E7">
                <w:rPr>
                  <w:b w:val="0"/>
                  <w:sz w:val="20"/>
                  <w:lang w:val="en-IE"/>
                </w:rPr>
                <w:delText>BS #7</w:delText>
              </w:r>
            </w:del>
          </w:p>
        </w:tc>
        <w:tc>
          <w:tcPr>
            <w:tcW w:w="3296" w:type="dxa"/>
          </w:tcPr>
          <w:p w14:paraId="4D095BB4" w14:textId="450FC2F5"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47" w:author="Author"/>
                <w:sz w:val="20"/>
                <w:lang w:val="en-IE"/>
              </w:rPr>
            </w:pPr>
            <w:del w:id="10148" w:author="Author">
              <w:r w:rsidDel="00FA10E7">
                <w:rPr>
                  <w:sz w:val="20"/>
                  <w:lang w:val="en-IE"/>
                </w:rPr>
                <w:delText>Activity 1</w:delText>
              </w:r>
            </w:del>
          </w:p>
        </w:tc>
        <w:tc>
          <w:tcPr>
            <w:tcW w:w="3297" w:type="dxa"/>
          </w:tcPr>
          <w:p w14:paraId="7B0FEC7E" w14:textId="70FF93F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49" w:author="Author"/>
                <w:sz w:val="20"/>
                <w:lang w:val="en-IE"/>
              </w:rPr>
            </w:pPr>
            <w:del w:id="10150" w:author="Author">
              <w:r w:rsidDel="00FA10E7">
                <w:rPr>
                  <w:sz w:val="20"/>
                  <w:lang w:val="en-IE"/>
                </w:rPr>
                <w:delText>1a</w:delText>
              </w:r>
            </w:del>
          </w:p>
        </w:tc>
      </w:tr>
      <w:tr w:rsidR="00D960A0" w:rsidRPr="00E73B40" w:rsidDel="00FA10E7" w14:paraId="7DE211FD" w14:textId="544671CB" w:rsidTr="009914B0">
        <w:trPr>
          <w:del w:id="10151" w:author="Author"/>
        </w:trPr>
        <w:tc>
          <w:tcPr>
            <w:cnfStyle w:val="001000000000" w:firstRow="0" w:lastRow="0" w:firstColumn="1" w:lastColumn="0" w:oddVBand="0" w:evenVBand="0" w:oddHBand="0" w:evenHBand="0" w:firstRowFirstColumn="0" w:firstRowLastColumn="0" w:lastRowFirstColumn="0" w:lastRowLastColumn="0"/>
            <w:tcW w:w="3296" w:type="dxa"/>
          </w:tcPr>
          <w:p w14:paraId="19CAB312" w14:textId="0D5829C0" w:rsidR="00D960A0" w:rsidRPr="00E73B40" w:rsidDel="00FA10E7" w:rsidRDefault="00D960A0" w:rsidP="009914B0">
            <w:pPr>
              <w:jc w:val="left"/>
              <w:rPr>
                <w:del w:id="10152" w:author="Author"/>
                <w:b w:val="0"/>
                <w:sz w:val="20"/>
                <w:lang w:val="en-IE"/>
              </w:rPr>
            </w:pPr>
            <w:del w:id="10153" w:author="Author">
              <w:r w:rsidDel="00FA10E7">
                <w:rPr>
                  <w:b w:val="0"/>
                  <w:sz w:val="20"/>
                  <w:lang w:val="en-IE"/>
                </w:rPr>
                <w:delText>BS #7</w:delText>
              </w:r>
            </w:del>
          </w:p>
        </w:tc>
        <w:tc>
          <w:tcPr>
            <w:tcW w:w="3296" w:type="dxa"/>
          </w:tcPr>
          <w:p w14:paraId="10447A0E" w14:textId="48E4656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54" w:author="Author"/>
                <w:sz w:val="20"/>
                <w:lang w:val="en-IE"/>
              </w:rPr>
            </w:pPr>
            <w:del w:id="10155" w:author="Author">
              <w:r w:rsidDel="00FA10E7">
                <w:rPr>
                  <w:sz w:val="20"/>
                  <w:lang w:val="en-IE"/>
                </w:rPr>
                <w:delText>Activity 1</w:delText>
              </w:r>
            </w:del>
          </w:p>
        </w:tc>
        <w:tc>
          <w:tcPr>
            <w:tcW w:w="3297" w:type="dxa"/>
          </w:tcPr>
          <w:p w14:paraId="2E0B2DA0" w14:textId="3AB8880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56" w:author="Author"/>
                <w:sz w:val="20"/>
                <w:lang w:val="en-IE"/>
              </w:rPr>
            </w:pPr>
            <w:del w:id="10157" w:author="Author">
              <w:r w:rsidDel="00FA10E7">
                <w:rPr>
                  <w:sz w:val="20"/>
                  <w:lang w:val="en-IE"/>
                </w:rPr>
                <w:delText>1b</w:delText>
              </w:r>
            </w:del>
          </w:p>
        </w:tc>
      </w:tr>
      <w:tr w:rsidR="00D960A0" w:rsidRPr="00E73B40" w:rsidDel="00FA10E7" w14:paraId="32D05C72" w14:textId="61FBA5B8" w:rsidTr="009914B0">
        <w:trPr>
          <w:del w:id="10158" w:author="Author"/>
        </w:trPr>
        <w:tc>
          <w:tcPr>
            <w:cnfStyle w:val="001000000000" w:firstRow="0" w:lastRow="0" w:firstColumn="1" w:lastColumn="0" w:oddVBand="0" w:evenVBand="0" w:oddHBand="0" w:evenHBand="0" w:firstRowFirstColumn="0" w:firstRowLastColumn="0" w:lastRowFirstColumn="0" w:lastRowLastColumn="0"/>
            <w:tcW w:w="3296" w:type="dxa"/>
          </w:tcPr>
          <w:p w14:paraId="64D8FFF5" w14:textId="620BB3B5" w:rsidR="00D960A0" w:rsidRPr="00E73B40" w:rsidDel="00FA10E7" w:rsidRDefault="00D960A0" w:rsidP="009914B0">
            <w:pPr>
              <w:jc w:val="left"/>
              <w:rPr>
                <w:del w:id="10159" w:author="Author"/>
                <w:b w:val="0"/>
                <w:sz w:val="20"/>
                <w:lang w:val="en-IE"/>
              </w:rPr>
            </w:pPr>
            <w:del w:id="10160" w:author="Author">
              <w:r w:rsidDel="00FA10E7">
                <w:rPr>
                  <w:b w:val="0"/>
                  <w:sz w:val="20"/>
                  <w:lang w:val="en-IE"/>
                </w:rPr>
                <w:delText>BS #7</w:delText>
              </w:r>
            </w:del>
          </w:p>
        </w:tc>
        <w:tc>
          <w:tcPr>
            <w:tcW w:w="3296" w:type="dxa"/>
          </w:tcPr>
          <w:p w14:paraId="73E04D51" w14:textId="12A7FC6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61" w:author="Author"/>
                <w:sz w:val="20"/>
                <w:lang w:val="en-IE"/>
              </w:rPr>
            </w:pPr>
            <w:del w:id="10162" w:author="Author">
              <w:r w:rsidDel="00FA10E7">
                <w:rPr>
                  <w:sz w:val="20"/>
                  <w:lang w:val="en-IE"/>
                </w:rPr>
                <w:delText>Activity 1</w:delText>
              </w:r>
            </w:del>
          </w:p>
        </w:tc>
        <w:tc>
          <w:tcPr>
            <w:tcW w:w="3297" w:type="dxa"/>
          </w:tcPr>
          <w:p w14:paraId="7F030B2B" w14:textId="38C468F7"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63" w:author="Author"/>
                <w:sz w:val="20"/>
                <w:lang w:val="en-IE"/>
              </w:rPr>
            </w:pPr>
            <w:del w:id="10164" w:author="Author">
              <w:r w:rsidDel="00FA10E7">
                <w:rPr>
                  <w:sz w:val="20"/>
                  <w:lang w:val="en-IE"/>
                </w:rPr>
                <w:delText>1c</w:delText>
              </w:r>
            </w:del>
          </w:p>
        </w:tc>
      </w:tr>
      <w:tr w:rsidR="00D960A0" w:rsidRPr="00E73B40" w:rsidDel="00FA10E7" w14:paraId="3E328B8A" w14:textId="4CCC2A3A" w:rsidTr="009914B0">
        <w:trPr>
          <w:del w:id="10165" w:author="Author"/>
        </w:trPr>
        <w:tc>
          <w:tcPr>
            <w:cnfStyle w:val="001000000000" w:firstRow="0" w:lastRow="0" w:firstColumn="1" w:lastColumn="0" w:oddVBand="0" w:evenVBand="0" w:oddHBand="0" w:evenHBand="0" w:firstRowFirstColumn="0" w:firstRowLastColumn="0" w:lastRowFirstColumn="0" w:lastRowLastColumn="0"/>
            <w:tcW w:w="3296" w:type="dxa"/>
          </w:tcPr>
          <w:p w14:paraId="7E774392" w14:textId="4C212A4A" w:rsidR="00D960A0" w:rsidRPr="00E73B40" w:rsidDel="00FA10E7" w:rsidRDefault="00D960A0" w:rsidP="009914B0">
            <w:pPr>
              <w:jc w:val="left"/>
              <w:rPr>
                <w:del w:id="10166" w:author="Author"/>
                <w:b w:val="0"/>
                <w:sz w:val="20"/>
                <w:lang w:val="en-IE"/>
              </w:rPr>
            </w:pPr>
            <w:del w:id="10167" w:author="Author">
              <w:r w:rsidDel="00FA10E7">
                <w:rPr>
                  <w:b w:val="0"/>
                  <w:sz w:val="20"/>
                  <w:lang w:val="en-IE"/>
                </w:rPr>
                <w:delText>BS #7</w:delText>
              </w:r>
            </w:del>
          </w:p>
        </w:tc>
        <w:tc>
          <w:tcPr>
            <w:tcW w:w="3296" w:type="dxa"/>
          </w:tcPr>
          <w:p w14:paraId="40684727" w14:textId="16E5E7A2"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68" w:author="Author"/>
                <w:sz w:val="20"/>
                <w:lang w:val="en-IE"/>
              </w:rPr>
            </w:pPr>
            <w:del w:id="10169" w:author="Author">
              <w:r w:rsidDel="00FA10E7">
                <w:rPr>
                  <w:sz w:val="20"/>
                  <w:lang w:val="en-IE"/>
                </w:rPr>
                <w:delText>Activity 1</w:delText>
              </w:r>
            </w:del>
          </w:p>
        </w:tc>
        <w:tc>
          <w:tcPr>
            <w:tcW w:w="3297" w:type="dxa"/>
          </w:tcPr>
          <w:p w14:paraId="7B7E7A9B" w14:textId="06F053D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0" w:author="Author"/>
                <w:sz w:val="20"/>
                <w:lang w:val="en-IE"/>
              </w:rPr>
            </w:pPr>
            <w:del w:id="10171" w:author="Author">
              <w:r w:rsidDel="00FA10E7">
                <w:rPr>
                  <w:sz w:val="20"/>
                  <w:lang w:val="en-IE"/>
                </w:rPr>
                <w:delText>1d</w:delText>
              </w:r>
            </w:del>
          </w:p>
        </w:tc>
      </w:tr>
      <w:tr w:rsidR="00D960A0" w:rsidRPr="00E73B40" w:rsidDel="00FA10E7" w14:paraId="086F6B42" w14:textId="5A1D0415" w:rsidTr="009914B0">
        <w:trPr>
          <w:del w:id="10172" w:author="Author"/>
        </w:trPr>
        <w:tc>
          <w:tcPr>
            <w:cnfStyle w:val="001000000000" w:firstRow="0" w:lastRow="0" w:firstColumn="1" w:lastColumn="0" w:oddVBand="0" w:evenVBand="0" w:oddHBand="0" w:evenHBand="0" w:firstRowFirstColumn="0" w:firstRowLastColumn="0" w:lastRowFirstColumn="0" w:lastRowLastColumn="0"/>
            <w:tcW w:w="3296" w:type="dxa"/>
          </w:tcPr>
          <w:p w14:paraId="341FF118" w14:textId="04CA75EB" w:rsidR="00D960A0" w:rsidRPr="00E73B40" w:rsidDel="00FA10E7" w:rsidRDefault="00D960A0" w:rsidP="009914B0">
            <w:pPr>
              <w:jc w:val="left"/>
              <w:rPr>
                <w:del w:id="10173" w:author="Author"/>
                <w:b w:val="0"/>
                <w:sz w:val="20"/>
                <w:lang w:val="en-IE"/>
              </w:rPr>
            </w:pPr>
            <w:del w:id="10174" w:author="Author">
              <w:r w:rsidDel="00FA10E7">
                <w:rPr>
                  <w:b w:val="0"/>
                  <w:sz w:val="20"/>
                  <w:lang w:val="en-IE"/>
                </w:rPr>
                <w:delText>BS #7</w:delText>
              </w:r>
            </w:del>
          </w:p>
        </w:tc>
        <w:tc>
          <w:tcPr>
            <w:tcW w:w="3296" w:type="dxa"/>
          </w:tcPr>
          <w:p w14:paraId="4870F5E4" w14:textId="21099A17"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5" w:author="Author"/>
                <w:sz w:val="20"/>
                <w:lang w:val="en-IE"/>
              </w:rPr>
            </w:pPr>
            <w:del w:id="10176" w:author="Author">
              <w:r w:rsidDel="00FA10E7">
                <w:rPr>
                  <w:sz w:val="20"/>
                  <w:lang w:val="en-IE"/>
                </w:rPr>
                <w:delText>Activity 1</w:delText>
              </w:r>
            </w:del>
          </w:p>
        </w:tc>
        <w:tc>
          <w:tcPr>
            <w:tcW w:w="3297" w:type="dxa"/>
          </w:tcPr>
          <w:p w14:paraId="3096134E" w14:textId="440049D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7" w:author="Author"/>
                <w:sz w:val="20"/>
                <w:lang w:val="en-IE"/>
              </w:rPr>
            </w:pPr>
            <w:del w:id="10178" w:author="Author">
              <w:r w:rsidDel="00FA10E7">
                <w:rPr>
                  <w:sz w:val="20"/>
                  <w:lang w:val="en-IE"/>
                </w:rPr>
                <w:delText>1e</w:delText>
              </w:r>
            </w:del>
          </w:p>
        </w:tc>
      </w:tr>
      <w:tr w:rsidR="00D960A0" w:rsidRPr="00E73B40" w14:paraId="3DF80A88" w14:textId="77777777" w:rsidTr="00791A25">
        <w:tc>
          <w:tcPr>
            <w:cnfStyle w:val="001000000000" w:firstRow="0" w:lastRow="0" w:firstColumn="1" w:lastColumn="0" w:oddVBand="0" w:evenVBand="0" w:oddHBand="0" w:evenHBand="0" w:firstRowFirstColumn="0" w:firstRowLastColumn="0" w:lastRowFirstColumn="0" w:lastRowLastColumn="0"/>
            <w:tcW w:w="3296" w:type="dxa"/>
          </w:tcPr>
          <w:p w14:paraId="74FF87F9" w14:textId="26329111" w:rsidR="00D960A0" w:rsidRPr="00E73B40" w:rsidRDefault="00D960A0" w:rsidP="00F0106B">
            <w:pPr>
              <w:jc w:val="left"/>
              <w:rPr>
                <w:b w:val="0"/>
                <w:sz w:val="20"/>
                <w:lang w:val="en-IE"/>
              </w:rPr>
            </w:pPr>
            <w:r>
              <w:rPr>
                <w:b w:val="0"/>
                <w:sz w:val="20"/>
                <w:lang w:val="en-IE"/>
              </w:rPr>
              <w:t>BS #</w:t>
            </w:r>
            <w:ins w:id="10179" w:author="Author">
              <w:r w:rsidR="00FA10E7">
                <w:rPr>
                  <w:b w:val="0"/>
                  <w:sz w:val="20"/>
                  <w:lang w:val="en-IE"/>
                </w:rPr>
                <w:t>7</w:t>
              </w:r>
            </w:ins>
            <w:del w:id="10180" w:author="Author">
              <w:r w:rsidDel="00FA10E7">
                <w:rPr>
                  <w:b w:val="0"/>
                  <w:sz w:val="20"/>
                  <w:lang w:val="en-IE"/>
                </w:rPr>
                <w:delText>8</w:delText>
              </w:r>
            </w:del>
          </w:p>
        </w:tc>
        <w:tc>
          <w:tcPr>
            <w:tcW w:w="3296" w:type="dxa"/>
          </w:tcPr>
          <w:p w14:paraId="0A104901" w14:textId="4316AE5A" w:rsidR="00D960A0" w:rsidRPr="00E73B40" w:rsidRDefault="00D960A0" w:rsidP="00F0106B">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DCD746B" w14:textId="582B7E99" w:rsidR="00D960A0" w:rsidRPr="00E73B40" w:rsidRDefault="00D960A0" w:rsidP="00F0106B">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1a</w:t>
            </w:r>
          </w:p>
        </w:tc>
      </w:tr>
      <w:tr w:rsidR="00D960A0" w:rsidRPr="00E73B40" w14:paraId="36EE2B4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E19FE07" w14:textId="21F9FB6A" w:rsidR="00D960A0" w:rsidRPr="00E73B40" w:rsidRDefault="00D960A0" w:rsidP="009914B0">
            <w:pPr>
              <w:jc w:val="left"/>
              <w:rPr>
                <w:b w:val="0"/>
                <w:sz w:val="20"/>
                <w:lang w:val="en-IE"/>
              </w:rPr>
            </w:pPr>
            <w:r>
              <w:rPr>
                <w:b w:val="0"/>
                <w:sz w:val="20"/>
                <w:lang w:val="en-IE"/>
              </w:rPr>
              <w:t>FEAT #1</w:t>
            </w:r>
          </w:p>
        </w:tc>
        <w:tc>
          <w:tcPr>
            <w:tcW w:w="3296" w:type="dxa"/>
          </w:tcPr>
          <w:p w14:paraId="76335058" w14:textId="77EDBD8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99E3F46" w14:textId="79CDDB9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204FA27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7002520" w14:textId="22512210" w:rsidR="00D960A0" w:rsidRPr="00E73B40" w:rsidRDefault="00D960A0" w:rsidP="009914B0">
            <w:pPr>
              <w:jc w:val="left"/>
              <w:rPr>
                <w:b w:val="0"/>
                <w:sz w:val="20"/>
                <w:lang w:val="en-IE"/>
              </w:rPr>
            </w:pPr>
            <w:r>
              <w:rPr>
                <w:b w:val="0"/>
                <w:sz w:val="20"/>
                <w:lang w:val="en-IE"/>
              </w:rPr>
              <w:t>FEAT #1</w:t>
            </w:r>
          </w:p>
        </w:tc>
        <w:tc>
          <w:tcPr>
            <w:tcW w:w="3296" w:type="dxa"/>
          </w:tcPr>
          <w:p w14:paraId="0B9D3530" w14:textId="3B3C7CD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90E2FE1" w14:textId="6627EEB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1c</w:t>
            </w:r>
          </w:p>
        </w:tc>
      </w:tr>
      <w:tr w:rsidR="00D960A0" w:rsidRPr="00E73B40" w14:paraId="07BB623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9FF549A" w14:textId="3969AE77" w:rsidR="00D960A0" w:rsidRPr="00E73B40" w:rsidRDefault="00D960A0" w:rsidP="009914B0">
            <w:pPr>
              <w:jc w:val="left"/>
              <w:rPr>
                <w:b w:val="0"/>
                <w:sz w:val="20"/>
                <w:lang w:val="en-IE"/>
              </w:rPr>
            </w:pPr>
            <w:r>
              <w:rPr>
                <w:b w:val="0"/>
                <w:sz w:val="20"/>
                <w:lang w:val="en-IE"/>
              </w:rPr>
              <w:t>FEAT #2</w:t>
            </w:r>
          </w:p>
        </w:tc>
        <w:tc>
          <w:tcPr>
            <w:tcW w:w="3296" w:type="dxa"/>
          </w:tcPr>
          <w:p w14:paraId="035D83EC" w14:textId="3546916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359A9E65" w14:textId="69DE68F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1a</w:t>
            </w:r>
          </w:p>
        </w:tc>
      </w:tr>
      <w:tr w:rsidR="00D960A0" w:rsidRPr="00E73B40" w14:paraId="0F711A4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AB44D99" w14:textId="1E3CCF10" w:rsidR="00D960A0" w:rsidRPr="00E73B40" w:rsidRDefault="00D960A0" w:rsidP="009914B0">
            <w:pPr>
              <w:jc w:val="left"/>
              <w:rPr>
                <w:b w:val="0"/>
                <w:sz w:val="20"/>
                <w:lang w:val="en-IE"/>
              </w:rPr>
            </w:pPr>
            <w:r>
              <w:rPr>
                <w:b w:val="0"/>
                <w:sz w:val="20"/>
                <w:lang w:val="en-IE"/>
              </w:rPr>
              <w:t>FEAT #2</w:t>
            </w:r>
          </w:p>
        </w:tc>
        <w:tc>
          <w:tcPr>
            <w:tcW w:w="3296" w:type="dxa"/>
          </w:tcPr>
          <w:p w14:paraId="3211AA18" w14:textId="733529A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6AB72771" w14:textId="4ED97EE1" w:rsidR="00D960A0" w:rsidRPr="00E73B40" w:rsidRDefault="00D960A0" w:rsidP="00D960A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w:t>
            </w:r>
            <w:r w:rsidR="003F52FD">
              <w:rPr>
                <w:sz w:val="20"/>
                <w:lang w:val="en-IE"/>
              </w:rPr>
              <w:t>d</w:t>
            </w:r>
          </w:p>
        </w:tc>
      </w:tr>
    </w:tbl>
    <w:p w14:paraId="315167F1" w14:textId="77777777" w:rsidR="00462C52" w:rsidRPr="00E73B40" w:rsidRDefault="00462C52" w:rsidP="00776896">
      <w:pPr>
        <w:rPr>
          <w:lang w:val="en-IE"/>
        </w:rPr>
      </w:pPr>
    </w:p>
    <w:p w14:paraId="1B0D488B" w14:textId="77777777" w:rsidR="001F2AFE" w:rsidRPr="00E73B40" w:rsidRDefault="001F2AFE" w:rsidP="00090187">
      <w:pPr>
        <w:pStyle w:val="Heading1"/>
        <w:rPr>
          <w:lang w:val="en-IE"/>
        </w:rPr>
      </w:pPr>
      <w:bookmarkStart w:id="10181" w:name="_Toc471232991"/>
      <w:r w:rsidRPr="00E73B40">
        <w:rPr>
          <w:lang w:val="en-IE"/>
        </w:rPr>
        <w:lastRenderedPageBreak/>
        <w:t>Reference Data</w:t>
      </w:r>
      <w:bookmarkEnd w:id="10181"/>
      <w:r w:rsidR="009E25C0" w:rsidRPr="00E73B40">
        <w:rPr>
          <w:lang w:val="en-IE"/>
        </w:rPr>
        <w:t xml:space="preserve"> </w:t>
      </w:r>
    </w:p>
    <w:p w14:paraId="67A4B49E" w14:textId="77777777" w:rsidR="00B32FAC" w:rsidRPr="00E73B40" w:rsidRDefault="00B32FAC" w:rsidP="00B32FAC">
      <w:pPr>
        <w:rPr>
          <w:lang w:val="en-IE"/>
        </w:rPr>
      </w:pPr>
      <w:r w:rsidRPr="00E73B40">
        <w:rPr>
          <w:lang w:val="en-IE"/>
        </w:rPr>
        <w:t>The content of this chapter will be referred to the UFE Reference Data Matrix [1].</w:t>
      </w:r>
    </w:p>
    <w:p w14:paraId="34B1ED1D" w14:textId="77777777" w:rsidR="0038001E" w:rsidRPr="00E73B40" w:rsidRDefault="0038001E" w:rsidP="00090187">
      <w:pPr>
        <w:rPr>
          <w:lang w:val="en-IE"/>
        </w:rPr>
      </w:pPr>
    </w:p>
    <w:p w14:paraId="28E2319A" w14:textId="77777777" w:rsidR="003C0046" w:rsidRPr="00E73B40" w:rsidRDefault="0009368D" w:rsidP="00BD34C5">
      <w:pPr>
        <w:pStyle w:val="Heading1"/>
        <w:rPr>
          <w:lang w:val="en-IE"/>
        </w:rPr>
      </w:pPr>
      <w:bookmarkStart w:id="10182" w:name="_Toc471232992"/>
      <w:r w:rsidRPr="00E73B40">
        <w:rPr>
          <w:lang w:val="en-IE"/>
        </w:rPr>
        <w:lastRenderedPageBreak/>
        <w:t>Messages</w:t>
      </w:r>
      <w:bookmarkEnd w:id="10182"/>
    </w:p>
    <w:p w14:paraId="0895A00A" w14:textId="77777777" w:rsidR="003C0046" w:rsidRPr="00E73B40" w:rsidRDefault="003C0046" w:rsidP="00090187">
      <w:pPr>
        <w:rPr>
          <w:lang w:val="en-IE"/>
        </w:rPr>
      </w:pPr>
    </w:p>
    <w:p w14:paraId="6F2950DC" w14:textId="77777777" w:rsidR="00A062DD" w:rsidRPr="00E73B40" w:rsidRDefault="00A062DD" w:rsidP="00A062DD">
      <w:pPr>
        <w:pStyle w:val="Heading2"/>
        <w:ind w:left="578" w:hanging="578"/>
        <w:rPr>
          <w:lang w:val="en-IE"/>
        </w:rPr>
      </w:pPr>
      <w:bookmarkStart w:id="10183" w:name="_Toc471232993"/>
      <w:r w:rsidRPr="00E73B40">
        <w:rPr>
          <w:lang w:val="en-IE"/>
        </w:rPr>
        <w:t>Error messages</w:t>
      </w:r>
      <w:bookmarkEnd w:id="10183"/>
    </w:p>
    <w:tbl>
      <w:tblPr>
        <w:tblStyle w:val="CelFocus"/>
        <w:tblW w:w="5000" w:type="pct"/>
        <w:tblLook w:val="04A0" w:firstRow="1" w:lastRow="0" w:firstColumn="1" w:lastColumn="0" w:noHBand="0" w:noVBand="1"/>
      </w:tblPr>
      <w:tblGrid>
        <w:gridCol w:w="1451"/>
        <w:gridCol w:w="6225"/>
        <w:gridCol w:w="950"/>
        <w:gridCol w:w="1228"/>
      </w:tblGrid>
      <w:tr w:rsidR="00B32FAC" w:rsidRPr="00E73B40" w14:paraId="3CB29EBC" w14:textId="77777777" w:rsidTr="008932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6" w:type="pct"/>
          </w:tcPr>
          <w:p w14:paraId="1F0FEEBA" w14:textId="77777777" w:rsidR="00B32FAC" w:rsidRPr="00E73B40" w:rsidRDefault="00B32FAC" w:rsidP="00F0106B">
            <w:pPr>
              <w:jc w:val="center"/>
              <w:rPr>
                <w:lang w:val="en-IE"/>
              </w:rPr>
            </w:pPr>
            <w:r w:rsidRPr="00E73B40">
              <w:rPr>
                <w:lang w:val="en-IE"/>
              </w:rPr>
              <w:t>Message #</w:t>
            </w:r>
          </w:p>
        </w:tc>
        <w:tc>
          <w:tcPr>
            <w:tcW w:w="3159" w:type="pct"/>
          </w:tcPr>
          <w:p w14:paraId="41461123"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82" w:type="pct"/>
          </w:tcPr>
          <w:p w14:paraId="380C5511"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23" w:type="pct"/>
          </w:tcPr>
          <w:p w14:paraId="4C282F7D"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73186701"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2B806159" w14:textId="30594063" w:rsidR="00B32FAC" w:rsidRPr="00E73B40" w:rsidRDefault="00811413" w:rsidP="00F0106B">
            <w:pPr>
              <w:spacing w:before="0" w:after="0"/>
              <w:jc w:val="left"/>
              <w:rPr>
                <w:b w:val="0"/>
                <w:sz w:val="20"/>
                <w:lang w:val="en-IE"/>
              </w:rPr>
            </w:pPr>
            <w:r w:rsidRPr="00E73B40">
              <w:rPr>
                <w:b w:val="0"/>
                <w:sz w:val="20"/>
                <w:lang w:val="en-IE"/>
              </w:rPr>
              <w:t>EM_SAL_1</w:t>
            </w:r>
          </w:p>
        </w:tc>
        <w:tc>
          <w:tcPr>
            <w:tcW w:w="3159" w:type="pct"/>
          </w:tcPr>
          <w:p w14:paraId="77235F02" w14:textId="71A8633A" w:rsidR="00B32FAC" w:rsidRPr="00E73B40" w:rsidRDefault="003A68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w:t>
            </w:r>
            <w:r w:rsidR="00811413" w:rsidRPr="00E73B40">
              <w:rPr>
                <w:sz w:val="20"/>
                <w:lang w:val="en-IE"/>
              </w:rPr>
              <w:t xml:space="preserve"> available MSISDN</w:t>
            </w:r>
            <w:r w:rsidR="00FA586C">
              <w:rPr>
                <w:sz w:val="20"/>
                <w:lang w:val="en-IE"/>
              </w:rPr>
              <w:t>s</w:t>
            </w:r>
            <w:r w:rsidR="00811413" w:rsidRPr="00E73B40">
              <w:rPr>
                <w:sz w:val="20"/>
                <w:lang w:val="en-IE"/>
              </w:rPr>
              <w:t>. Please try again.</w:t>
            </w:r>
          </w:p>
        </w:tc>
        <w:tc>
          <w:tcPr>
            <w:tcW w:w="482" w:type="pct"/>
          </w:tcPr>
          <w:p w14:paraId="2300BB1A" w14:textId="695F7B81" w:rsidR="00B32FAC" w:rsidRPr="00E73B40" w:rsidRDefault="008114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E169328" w14:textId="79DAD824" w:rsidR="00B32FAC" w:rsidRPr="00E73B40" w:rsidRDefault="00811413"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B32FAC" w:rsidRPr="00E73B40" w14:paraId="0986F5A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A348CC6" w14:textId="557C894F" w:rsidR="00B32FAC" w:rsidRPr="00E73B40" w:rsidRDefault="00811413" w:rsidP="00F0106B">
            <w:pPr>
              <w:spacing w:before="0" w:after="0"/>
              <w:jc w:val="left"/>
              <w:rPr>
                <w:b w:val="0"/>
                <w:sz w:val="20"/>
                <w:lang w:val="en-IE"/>
              </w:rPr>
            </w:pPr>
            <w:r w:rsidRPr="00E73B40">
              <w:rPr>
                <w:b w:val="0"/>
                <w:sz w:val="20"/>
                <w:lang w:val="en-IE"/>
              </w:rPr>
              <w:t>EM_SAL_2</w:t>
            </w:r>
          </w:p>
        </w:tc>
        <w:tc>
          <w:tcPr>
            <w:tcW w:w="3159" w:type="pct"/>
          </w:tcPr>
          <w:p w14:paraId="1D0941B4" w14:textId="7904F00E" w:rsidR="00B32FAC" w:rsidRPr="00E73B40" w:rsidRDefault="00FA586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FA586C">
              <w:rPr>
                <w:sz w:val="20"/>
                <w:lang w:val="en-IE"/>
              </w:rPr>
              <w:t>It was not possible to reserve the specified MSISDN. Please try again.</w:t>
            </w:r>
          </w:p>
        </w:tc>
        <w:tc>
          <w:tcPr>
            <w:tcW w:w="482" w:type="pct"/>
          </w:tcPr>
          <w:p w14:paraId="072A4B98" w14:textId="77D1DFD0" w:rsidR="00B32FAC" w:rsidRPr="00E73B40" w:rsidRDefault="008114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CA2B858" w14:textId="0E724E8D" w:rsidR="00B32FAC" w:rsidRPr="00E73B40" w:rsidRDefault="00811413"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B32FAC" w:rsidRPr="00E73B40" w14:paraId="389C47D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98B519A" w14:textId="2A38D5D1" w:rsidR="00B32FAC" w:rsidRPr="00E73B40" w:rsidRDefault="0007793C" w:rsidP="00F0106B">
            <w:pPr>
              <w:spacing w:before="0" w:after="0"/>
              <w:jc w:val="left"/>
              <w:rPr>
                <w:b w:val="0"/>
                <w:sz w:val="20"/>
                <w:lang w:val="en-IE"/>
              </w:rPr>
            </w:pPr>
            <w:r w:rsidRPr="00E73B40">
              <w:rPr>
                <w:b w:val="0"/>
                <w:sz w:val="20"/>
                <w:lang w:val="en-IE"/>
              </w:rPr>
              <w:t>EM_SAL_3</w:t>
            </w:r>
          </w:p>
        </w:tc>
        <w:tc>
          <w:tcPr>
            <w:tcW w:w="3159" w:type="pct"/>
          </w:tcPr>
          <w:p w14:paraId="10C6486E" w14:textId="0476AC81" w:rsidR="00B32FAC" w:rsidRPr="00E73B40" w:rsidRDefault="0007793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chosen MSISDN is not available. Please choose/search for another MSISDN.</w:t>
            </w:r>
          </w:p>
        </w:tc>
        <w:tc>
          <w:tcPr>
            <w:tcW w:w="482" w:type="pct"/>
          </w:tcPr>
          <w:p w14:paraId="21D56261" w14:textId="36F0FF4F" w:rsidR="00B32FAC" w:rsidRPr="00E73B40" w:rsidRDefault="0007793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122BE27B" w14:textId="67DD569B" w:rsidR="00B32FAC" w:rsidRPr="00E73B40" w:rsidRDefault="0007793C"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6</w:t>
            </w:r>
          </w:p>
        </w:tc>
      </w:tr>
      <w:tr w:rsidR="007B3F7E" w:rsidRPr="00E73B40" w14:paraId="4A0C3766"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F0C2B29" w14:textId="33675B87" w:rsidR="007B3F7E" w:rsidRPr="00E73B40" w:rsidRDefault="007B3F7E" w:rsidP="00F0106B">
            <w:pPr>
              <w:spacing w:before="0" w:after="0"/>
              <w:jc w:val="left"/>
              <w:rPr>
                <w:b w:val="0"/>
                <w:sz w:val="20"/>
                <w:lang w:val="en-IE"/>
              </w:rPr>
            </w:pPr>
            <w:r w:rsidRPr="00E73B40">
              <w:rPr>
                <w:b w:val="0"/>
                <w:sz w:val="20"/>
                <w:lang w:val="en-IE"/>
              </w:rPr>
              <w:t>EM_SAL_4</w:t>
            </w:r>
          </w:p>
        </w:tc>
        <w:tc>
          <w:tcPr>
            <w:tcW w:w="3159" w:type="pct"/>
          </w:tcPr>
          <w:p w14:paraId="10E0B45D" w14:textId="3D759BF2"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SIM card details. Please try again.</w:t>
            </w:r>
          </w:p>
        </w:tc>
        <w:tc>
          <w:tcPr>
            <w:tcW w:w="482" w:type="pct"/>
          </w:tcPr>
          <w:p w14:paraId="17741FFD" w14:textId="20D4B7F6"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CFBFC55" w14:textId="72946027" w:rsidR="007B3F7E" w:rsidRPr="00E73B40" w:rsidRDefault="007B3F7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7</w:t>
            </w:r>
          </w:p>
        </w:tc>
      </w:tr>
      <w:tr w:rsidR="007B3F7E" w:rsidRPr="00E73B40" w14:paraId="2D63C6B7"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AC489A4" w14:textId="4F4385CA" w:rsidR="007B3F7E" w:rsidRPr="00E73B40" w:rsidRDefault="007B3F7E" w:rsidP="00F0106B">
            <w:pPr>
              <w:spacing w:before="0" w:after="0"/>
              <w:jc w:val="left"/>
              <w:rPr>
                <w:b w:val="0"/>
                <w:sz w:val="20"/>
                <w:lang w:val="en-IE"/>
              </w:rPr>
            </w:pPr>
            <w:r w:rsidRPr="00E73B40">
              <w:rPr>
                <w:b w:val="0"/>
                <w:sz w:val="20"/>
                <w:lang w:val="en-IE"/>
              </w:rPr>
              <w:t>EM_SAL_5</w:t>
            </w:r>
          </w:p>
        </w:tc>
        <w:tc>
          <w:tcPr>
            <w:tcW w:w="3159" w:type="pct"/>
          </w:tcPr>
          <w:p w14:paraId="30E11D5D" w14:textId="02965009" w:rsidR="007B3F7E" w:rsidRPr="00E73B40" w:rsidRDefault="007B3F7E"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provided SIM card is not available. Please provide another one.</w:t>
            </w:r>
          </w:p>
        </w:tc>
        <w:tc>
          <w:tcPr>
            <w:tcW w:w="482" w:type="pct"/>
          </w:tcPr>
          <w:p w14:paraId="473048E2" w14:textId="319E79F9"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268E69D" w14:textId="1ED3DD6E" w:rsidR="007B3F7E" w:rsidRPr="00E73B40" w:rsidRDefault="007B3F7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w:t>
            </w:r>
            <w:r w:rsidR="00F73A86">
              <w:rPr>
                <w:sz w:val="20"/>
                <w:lang w:val="en-IE"/>
              </w:rPr>
              <w:t xml:space="preserve"> 7</w:t>
            </w:r>
          </w:p>
        </w:tc>
      </w:tr>
      <w:tr w:rsidR="002C26C0" w:rsidRPr="00E73B40" w14:paraId="08F47013"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39BFB67" w14:textId="247C3F9A" w:rsidR="002C26C0" w:rsidRPr="00E73B40" w:rsidRDefault="002C26C0" w:rsidP="00F0106B">
            <w:pPr>
              <w:spacing w:before="0" w:after="0"/>
              <w:jc w:val="left"/>
              <w:rPr>
                <w:b w:val="0"/>
                <w:sz w:val="20"/>
                <w:lang w:val="en-IE"/>
              </w:rPr>
            </w:pPr>
            <w:r w:rsidRPr="00E73B40">
              <w:rPr>
                <w:b w:val="0"/>
                <w:sz w:val="20"/>
                <w:lang w:val="en-IE"/>
              </w:rPr>
              <w:t>EM_SAL_6</w:t>
            </w:r>
          </w:p>
        </w:tc>
        <w:tc>
          <w:tcPr>
            <w:tcW w:w="3159" w:type="pct"/>
          </w:tcPr>
          <w:p w14:paraId="42089062" w14:textId="2B265B56" w:rsidR="002C26C0" w:rsidRPr="00E73B40" w:rsidRDefault="002C26C0"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the SIM card. Please try again.</w:t>
            </w:r>
          </w:p>
        </w:tc>
        <w:tc>
          <w:tcPr>
            <w:tcW w:w="482" w:type="pct"/>
          </w:tcPr>
          <w:p w14:paraId="5D97E414" w14:textId="798AAA36" w:rsidR="002C26C0"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715C35C" w14:textId="1E04D58D" w:rsidR="002C26C0" w:rsidRPr="00E73B40" w:rsidRDefault="002C26C0"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7</w:t>
            </w:r>
          </w:p>
        </w:tc>
      </w:tr>
      <w:tr w:rsidR="00E90C93" w:rsidRPr="00E73B40" w14:paraId="2EAED91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5B93B819" w14:textId="04CC0175" w:rsidR="00E90C93" w:rsidRPr="00E73B40" w:rsidRDefault="00E90C93" w:rsidP="00F0106B">
            <w:pPr>
              <w:spacing w:before="0" w:after="0"/>
              <w:jc w:val="left"/>
              <w:rPr>
                <w:b w:val="0"/>
                <w:sz w:val="20"/>
                <w:lang w:val="en-IE"/>
              </w:rPr>
            </w:pPr>
            <w:r w:rsidRPr="00E73B40">
              <w:rPr>
                <w:b w:val="0"/>
                <w:sz w:val="20"/>
                <w:lang w:val="en-IE"/>
              </w:rPr>
              <w:t>EM_SAL_7</w:t>
            </w:r>
          </w:p>
        </w:tc>
        <w:tc>
          <w:tcPr>
            <w:tcW w:w="3159" w:type="pct"/>
          </w:tcPr>
          <w:p w14:paraId="4D0A6E4C" w14:textId="145D89E4" w:rsidR="00E90C93" w:rsidRPr="00E73B40" w:rsidRDefault="00E90C93"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provided port-in number is already a VFIE number.</w:t>
            </w:r>
          </w:p>
        </w:tc>
        <w:tc>
          <w:tcPr>
            <w:tcW w:w="482" w:type="pct"/>
          </w:tcPr>
          <w:p w14:paraId="243643EF" w14:textId="637FA074" w:rsidR="00E90C93" w:rsidRPr="00E73B40"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0D8F7FF" w14:textId="2D74F380" w:rsidR="00E90C93"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r>
      <w:tr w:rsidR="00E90C93" w:rsidRPr="00E73B40" w14:paraId="161C9E87"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EBB345A" w14:textId="62FA5FC2" w:rsidR="00E90C93" w:rsidRPr="00E73B40" w:rsidRDefault="00E90C93" w:rsidP="00F0106B">
            <w:pPr>
              <w:spacing w:before="0" w:after="0"/>
              <w:jc w:val="left"/>
              <w:rPr>
                <w:b w:val="0"/>
                <w:sz w:val="20"/>
                <w:lang w:val="en-IE"/>
              </w:rPr>
            </w:pPr>
            <w:r w:rsidRPr="00E73B40">
              <w:rPr>
                <w:b w:val="0"/>
                <w:sz w:val="20"/>
                <w:lang w:val="en-IE"/>
              </w:rPr>
              <w:t>EM_SAL_8</w:t>
            </w:r>
          </w:p>
        </w:tc>
        <w:tc>
          <w:tcPr>
            <w:tcW w:w="3159" w:type="pct"/>
          </w:tcPr>
          <w:p w14:paraId="2ED43105" w14:textId="787F1419" w:rsidR="00E90C93" w:rsidRPr="00E73B40" w:rsidRDefault="00E90C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validate the port-in number. Please try again.</w:t>
            </w:r>
          </w:p>
        </w:tc>
        <w:tc>
          <w:tcPr>
            <w:tcW w:w="482" w:type="pct"/>
          </w:tcPr>
          <w:p w14:paraId="60A00D34" w14:textId="77777777" w:rsidR="00E90C93"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p w14:paraId="1D695BDE" w14:textId="6580230B" w:rsidR="00780BDE" w:rsidRPr="00E73B40" w:rsidRDefault="00780BD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BS #7</w:t>
            </w:r>
          </w:p>
        </w:tc>
        <w:tc>
          <w:tcPr>
            <w:tcW w:w="623" w:type="pct"/>
          </w:tcPr>
          <w:p w14:paraId="34F1D0F1" w14:textId="77777777" w:rsidR="00E90C93"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p w14:paraId="6DF61F53" w14:textId="7F2D9C5E" w:rsidR="00780BDE" w:rsidRPr="00E73B40" w:rsidRDefault="00780BD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r>
      <w:tr w:rsidR="00E90C93" w:rsidRPr="00E73B40" w14:paraId="6C31B2D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C37B4EE" w14:textId="49A75EC3" w:rsidR="00E90C93" w:rsidRPr="00E73B40" w:rsidRDefault="00E90C93" w:rsidP="00F0106B">
            <w:pPr>
              <w:spacing w:before="0" w:after="0"/>
              <w:jc w:val="left"/>
              <w:rPr>
                <w:b w:val="0"/>
                <w:sz w:val="20"/>
                <w:lang w:val="en-IE"/>
              </w:rPr>
            </w:pPr>
            <w:r w:rsidRPr="00E73B40">
              <w:rPr>
                <w:b w:val="0"/>
                <w:sz w:val="20"/>
                <w:lang w:val="en-IE"/>
              </w:rPr>
              <w:t>EM_SAL_9</w:t>
            </w:r>
          </w:p>
        </w:tc>
        <w:tc>
          <w:tcPr>
            <w:tcW w:w="3159" w:type="pct"/>
          </w:tcPr>
          <w:p w14:paraId="1024EA67" w14:textId="3B3F97BD" w:rsidR="00E90C93" w:rsidRPr="00E73B40" w:rsidRDefault="00E90C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port-in number does not belong to the provided donor operator. Please correct the data.</w:t>
            </w:r>
          </w:p>
        </w:tc>
        <w:tc>
          <w:tcPr>
            <w:tcW w:w="482" w:type="pct"/>
          </w:tcPr>
          <w:p w14:paraId="73412005" w14:textId="11AD1284" w:rsidR="00E90C93" w:rsidRPr="00E73B40"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4765F45" w14:textId="766569F5" w:rsidR="00E90C93"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r>
      <w:tr w:rsidR="00664E95" w:rsidRPr="00E73B40" w14:paraId="75AF9933"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F820C30" w14:textId="6C953CE0" w:rsidR="00664E95" w:rsidRPr="00E73B40" w:rsidRDefault="00664E95" w:rsidP="00F0106B">
            <w:pPr>
              <w:spacing w:before="0" w:after="0"/>
              <w:jc w:val="left"/>
              <w:rPr>
                <w:b w:val="0"/>
                <w:sz w:val="20"/>
                <w:lang w:val="en-IE"/>
              </w:rPr>
            </w:pPr>
            <w:r w:rsidRPr="00E73B40">
              <w:rPr>
                <w:b w:val="0"/>
                <w:sz w:val="20"/>
                <w:lang w:val="en-IE"/>
              </w:rPr>
              <w:t>EM_SAL_10</w:t>
            </w:r>
          </w:p>
        </w:tc>
        <w:tc>
          <w:tcPr>
            <w:tcW w:w="3159" w:type="pct"/>
          </w:tcPr>
          <w:p w14:paraId="4B1A67BA" w14:textId="4DE29E0F" w:rsidR="00664E95" w:rsidRPr="00E73B40" w:rsidRDefault="00664E95" w:rsidP="001B262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It was not possible to get the </w:t>
            </w:r>
            <w:r w:rsidR="001B2626" w:rsidRPr="00E73B40">
              <w:rPr>
                <w:sz w:val="20"/>
                <w:lang w:val="en-IE"/>
              </w:rPr>
              <w:t xml:space="preserve">product </w:t>
            </w:r>
            <w:r w:rsidRPr="00E73B40">
              <w:rPr>
                <w:sz w:val="20"/>
                <w:lang w:val="en-IE"/>
              </w:rPr>
              <w:t>details. Please try again.</w:t>
            </w:r>
          </w:p>
        </w:tc>
        <w:tc>
          <w:tcPr>
            <w:tcW w:w="482" w:type="pct"/>
          </w:tcPr>
          <w:p w14:paraId="4F0A1FB0" w14:textId="07E33C6C" w:rsidR="00664E95" w:rsidRPr="00E73B40" w:rsidRDefault="00664E95"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26E89F7" w14:textId="2CC055D8" w:rsidR="00664E95"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r>
      <w:tr w:rsidR="00474D88" w:rsidRPr="00E73B40" w14:paraId="5178C11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274BF9CB" w14:textId="209420D1" w:rsidR="00474D88" w:rsidRPr="00E73B40" w:rsidRDefault="00474D88" w:rsidP="00F0106B">
            <w:pPr>
              <w:spacing w:before="0" w:after="0"/>
              <w:jc w:val="left"/>
              <w:rPr>
                <w:b w:val="0"/>
                <w:sz w:val="20"/>
                <w:lang w:val="en-IE"/>
              </w:rPr>
            </w:pPr>
            <w:r w:rsidRPr="00E73B40">
              <w:rPr>
                <w:b w:val="0"/>
                <w:sz w:val="20"/>
                <w:lang w:val="en-IE"/>
              </w:rPr>
              <w:t>EM_SAL_11</w:t>
            </w:r>
          </w:p>
        </w:tc>
        <w:tc>
          <w:tcPr>
            <w:tcW w:w="3159" w:type="pct"/>
          </w:tcPr>
          <w:p w14:paraId="28BAA90E" w14:textId="370D9029" w:rsidR="00474D88" w:rsidRPr="00E73B40" w:rsidRDefault="00474D88"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calculate the basket final value. Please try again.</w:t>
            </w:r>
          </w:p>
        </w:tc>
        <w:tc>
          <w:tcPr>
            <w:tcW w:w="482" w:type="pct"/>
          </w:tcPr>
          <w:p w14:paraId="1BF43C6E" w14:textId="1E603F14" w:rsidR="00474D88" w:rsidRPr="00E73B40" w:rsidRDefault="00474D88"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3BF003C" w14:textId="3E2976E8" w:rsidR="00474D88" w:rsidRPr="00E73B40" w:rsidRDefault="00474D88"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1</w:t>
            </w:r>
            <w:r w:rsidR="00F73A86">
              <w:rPr>
                <w:sz w:val="20"/>
                <w:lang w:val="en-IE"/>
              </w:rPr>
              <w:t>7</w:t>
            </w:r>
          </w:p>
        </w:tc>
      </w:tr>
      <w:tr w:rsidR="00F70893" w:rsidRPr="00E73B40" w14:paraId="67AECDD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3260018" w14:textId="381A8944" w:rsidR="00F70893" w:rsidRPr="00E73B40" w:rsidRDefault="00F70893" w:rsidP="00F0106B">
            <w:pPr>
              <w:spacing w:before="0" w:after="0"/>
              <w:jc w:val="left"/>
              <w:rPr>
                <w:b w:val="0"/>
                <w:sz w:val="20"/>
                <w:lang w:val="en-IE"/>
              </w:rPr>
            </w:pPr>
            <w:r w:rsidRPr="00E73B40">
              <w:rPr>
                <w:b w:val="0"/>
                <w:sz w:val="20"/>
                <w:lang w:val="en-IE"/>
              </w:rPr>
              <w:t>EM_SAL_12</w:t>
            </w:r>
          </w:p>
        </w:tc>
        <w:tc>
          <w:tcPr>
            <w:tcW w:w="3159" w:type="pct"/>
          </w:tcPr>
          <w:p w14:paraId="63DE4526" w14:textId="0290992B" w:rsidR="00F70893" w:rsidRPr="00E73B40" w:rsidRDefault="00F708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check credit vetting. Please try again.</w:t>
            </w:r>
          </w:p>
        </w:tc>
        <w:tc>
          <w:tcPr>
            <w:tcW w:w="482" w:type="pct"/>
          </w:tcPr>
          <w:p w14:paraId="610FB7FE" w14:textId="0050AE0A" w:rsidR="00F70893" w:rsidRPr="00E73B40" w:rsidRDefault="00F708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33127F6A" w14:textId="7F4A1C47" w:rsidR="00F70893" w:rsidRPr="00E73B40" w:rsidRDefault="00F70893"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w:t>
            </w:r>
            <w:r w:rsidR="00C450E7" w:rsidRPr="00E73B40">
              <w:rPr>
                <w:sz w:val="20"/>
                <w:lang w:val="en-IE"/>
              </w:rPr>
              <w:t xml:space="preserve"> </w:t>
            </w:r>
            <w:r w:rsidR="00C2253E" w:rsidRPr="00E73B40">
              <w:rPr>
                <w:sz w:val="20"/>
                <w:lang w:val="en-IE"/>
              </w:rPr>
              <w:t>1</w:t>
            </w:r>
            <w:r w:rsidR="00F73A86">
              <w:rPr>
                <w:sz w:val="20"/>
                <w:lang w:val="en-IE"/>
              </w:rPr>
              <w:t>9</w:t>
            </w:r>
          </w:p>
        </w:tc>
      </w:tr>
      <w:tr w:rsidR="00C450E7" w:rsidRPr="00E73B40" w14:paraId="6490845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FDA0E7E" w14:textId="173172E5" w:rsidR="00C450E7" w:rsidRPr="00E73B40" w:rsidRDefault="00C450E7" w:rsidP="00F0106B">
            <w:pPr>
              <w:spacing w:before="0" w:after="0"/>
              <w:jc w:val="left"/>
              <w:rPr>
                <w:b w:val="0"/>
                <w:sz w:val="20"/>
                <w:lang w:val="en-IE"/>
              </w:rPr>
            </w:pPr>
            <w:r w:rsidRPr="00E73B40">
              <w:rPr>
                <w:b w:val="0"/>
                <w:sz w:val="20"/>
                <w:lang w:val="en-IE"/>
              </w:rPr>
              <w:t>EM_SAL_13</w:t>
            </w:r>
          </w:p>
        </w:tc>
        <w:tc>
          <w:tcPr>
            <w:tcW w:w="3159" w:type="pct"/>
          </w:tcPr>
          <w:p w14:paraId="7B6AD4E8" w14:textId="5F1186A5" w:rsidR="00C450E7" w:rsidRPr="00E73B40" w:rsidRDefault="00C450E7"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was rejected. Please inform the customer.</w:t>
            </w:r>
          </w:p>
        </w:tc>
        <w:tc>
          <w:tcPr>
            <w:tcW w:w="482" w:type="pct"/>
          </w:tcPr>
          <w:p w14:paraId="4C76C004" w14:textId="3E673E69" w:rsidR="00C450E7" w:rsidRPr="00E73B40" w:rsidRDefault="00C450E7"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2B13D7D" w14:textId="0116788B" w:rsidR="00C450E7" w:rsidRPr="00E73B40" w:rsidRDefault="00C450E7"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1</w:t>
            </w:r>
            <w:r w:rsidR="00F73A86">
              <w:rPr>
                <w:sz w:val="20"/>
                <w:lang w:val="en-IE"/>
              </w:rPr>
              <w:t>9</w:t>
            </w:r>
          </w:p>
        </w:tc>
      </w:tr>
      <w:tr w:rsidR="00F25595" w:rsidRPr="00E73B40" w14:paraId="4DE36D6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B95CD9D" w14:textId="28E876E3" w:rsidR="00F25595" w:rsidRPr="00E73B40" w:rsidRDefault="00F25595" w:rsidP="00F0106B">
            <w:pPr>
              <w:spacing w:before="0" w:after="0"/>
              <w:jc w:val="left"/>
              <w:rPr>
                <w:b w:val="0"/>
                <w:sz w:val="20"/>
                <w:lang w:val="en-IE"/>
              </w:rPr>
            </w:pPr>
            <w:r w:rsidRPr="00E73B40">
              <w:rPr>
                <w:b w:val="0"/>
                <w:sz w:val="20"/>
                <w:lang w:val="en-IE"/>
              </w:rPr>
              <w:t>EM_SAL_14</w:t>
            </w:r>
          </w:p>
        </w:tc>
        <w:tc>
          <w:tcPr>
            <w:tcW w:w="3159" w:type="pct"/>
          </w:tcPr>
          <w:p w14:paraId="3CFDE81C" w14:textId="34D02F60" w:rsidR="00F25595" w:rsidRPr="00E73B40" w:rsidRDefault="00F25595"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generate the contracts. Please try again.</w:t>
            </w:r>
          </w:p>
        </w:tc>
        <w:tc>
          <w:tcPr>
            <w:tcW w:w="482" w:type="pct"/>
          </w:tcPr>
          <w:p w14:paraId="73BE5F8C" w14:textId="31B64453" w:rsidR="00F25595" w:rsidRPr="00E73B40" w:rsidRDefault="00F25595"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96474D8" w14:textId="6889D1EE" w:rsidR="00F25595" w:rsidRPr="00E73B40" w:rsidRDefault="00F25595"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2</w:t>
            </w:r>
            <w:r w:rsidR="00F73A86">
              <w:rPr>
                <w:sz w:val="20"/>
                <w:lang w:val="en-IE"/>
              </w:rPr>
              <w:t>3</w:t>
            </w:r>
          </w:p>
        </w:tc>
      </w:tr>
      <w:tr w:rsidR="0096560E" w:rsidRPr="00E73B40" w14:paraId="0685152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A076E9A" w14:textId="3A8A1D3D" w:rsidR="0096560E" w:rsidRPr="00E73B40" w:rsidRDefault="0096560E" w:rsidP="00F0106B">
            <w:pPr>
              <w:spacing w:before="0" w:after="0"/>
              <w:jc w:val="left"/>
              <w:rPr>
                <w:b w:val="0"/>
                <w:sz w:val="20"/>
                <w:lang w:val="en-IE"/>
              </w:rPr>
            </w:pPr>
            <w:r w:rsidRPr="00E73B40">
              <w:rPr>
                <w:b w:val="0"/>
                <w:sz w:val="20"/>
                <w:lang w:val="en-IE"/>
              </w:rPr>
              <w:t>EM_SAL_15</w:t>
            </w:r>
          </w:p>
        </w:tc>
        <w:tc>
          <w:tcPr>
            <w:tcW w:w="3159" w:type="pct"/>
          </w:tcPr>
          <w:p w14:paraId="0A2B031C" w14:textId="7E55662A" w:rsidR="0096560E" w:rsidRPr="00E73B40" w:rsidRDefault="0096560E"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create the customer</w:t>
            </w:r>
            <w:r w:rsidR="00064B44">
              <w:rPr>
                <w:sz w:val="20"/>
                <w:lang w:val="en-IE"/>
              </w:rPr>
              <w:t xml:space="preserve"> and the billing profile</w:t>
            </w:r>
            <w:r w:rsidRPr="00E73B40">
              <w:rPr>
                <w:sz w:val="20"/>
                <w:lang w:val="en-IE"/>
              </w:rPr>
              <w:t>. The order was not submitted.</w:t>
            </w:r>
          </w:p>
        </w:tc>
        <w:tc>
          <w:tcPr>
            <w:tcW w:w="482" w:type="pct"/>
          </w:tcPr>
          <w:p w14:paraId="2F22F1B6" w14:textId="46CB9A58" w:rsidR="0096560E" w:rsidRPr="00E73B40" w:rsidRDefault="0096560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A9F90DB" w14:textId="03EDBF9B" w:rsidR="0096560E" w:rsidRPr="00E73B40" w:rsidRDefault="0096560E"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3</w:t>
            </w:r>
          </w:p>
        </w:tc>
      </w:tr>
      <w:tr w:rsidR="0096560E" w:rsidRPr="00E73B40" w14:paraId="266EB2B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241583E" w14:textId="7FCA9F05" w:rsidR="0096560E" w:rsidRPr="00E73B40" w:rsidRDefault="0096560E" w:rsidP="00F0106B">
            <w:pPr>
              <w:spacing w:before="0" w:after="0"/>
              <w:jc w:val="left"/>
              <w:rPr>
                <w:b w:val="0"/>
                <w:sz w:val="20"/>
                <w:lang w:val="en-IE"/>
              </w:rPr>
            </w:pPr>
            <w:r w:rsidRPr="00E73B40">
              <w:rPr>
                <w:b w:val="0"/>
                <w:sz w:val="20"/>
                <w:lang w:val="en-IE"/>
              </w:rPr>
              <w:t>EM_SAL_16</w:t>
            </w:r>
          </w:p>
        </w:tc>
        <w:tc>
          <w:tcPr>
            <w:tcW w:w="3159" w:type="pct"/>
          </w:tcPr>
          <w:p w14:paraId="6FE2ED9B" w14:textId="1C2F900A" w:rsidR="0096560E" w:rsidRPr="00E73B40" w:rsidRDefault="0096560E"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create the billing profile. The order was not submitted.</w:t>
            </w:r>
          </w:p>
        </w:tc>
        <w:tc>
          <w:tcPr>
            <w:tcW w:w="482" w:type="pct"/>
          </w:tcPr>
          <w:p w14:paraId="6FC23E27" w14:textId="2B6A5C9B" w:rsidR="0096560E" w:rsidRPr="00E73B40" w:rsidRDefault="0096560E"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9D75F46" w14:textId="66E09A0A" w:rsidR="0096560E" w:rsidRPr="00E73B40" w:rsidRDefault="0096560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18</w:t>
            </w:r>
          </w:p>
        </w:tc>
      </w:tr>
      <w:tr w:rsidR="003A7299" w:rsidRPr="00E73B40" w14:paraId="6708308C"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CD0459B" w14:textId="403B582E" w:rsidR="003A7299" w:rsidRPr="00E73B40" w:rsidRDefault="003A7299" w:rsidP="00F0106B">
            <w:pPr>
              <w:spacing w:before="0" w:after="0"/>
              <w:jc w:val="left"/>
              <w:rPr>
                <w:b w:val="0"/>
                <w:sz w:val="20"/>
                <w:lang w:val="en-IE"/>
              </w:rPr>
            </w:pPr>
            <w:r w:rsidRPr="00E73B40">
              <w:rPr>
                <w:b w:val="0"/>
                <w:sz w:val="20"/>
                <w:lang w:val="en-IE"/>
              </w:rPr>
              <w:t>EM_SAL_17</w:t>
            </w:r>
          </w:p>
        </w:tc>
        <w:tc>
          <w:tcPr>
            <w:tcW w:w="3159" w:type="pct"/>
          </w:tcPr>
          <w:p w14:paraId="2D0AF9FE" w14:textId="65B46D5D" w:rsidR="003A7299" w:rsidRPr="00E73B40" w:rsidRDefault="003A7299" w:rsidP="002E5A6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upload</w:t>
            </w:r>
            <w:r w:rsidR="002E5A63">
              <w:rPr>
                <w:sz w:val="20"/>
                <w:lang w:val="en-IE"/>
              </w:rPr>
              <w:t xml:space="preserve"> the signed</w:t>
            </w:r>
            <w:r w:rsidRPr="00E73B40">
              <w:rPr>
                <w:sz w:val="20"/>
                <w:lang w:val="en-IE"/>
              </w:rPr>
              <w:t xml:space="preserve"> documents.</w:t>
            </w:r>
            <w:r w:rsidR="002E5A63">
              <w:rPr>
                <w:sz w:val="20"/>
                <w:lang w:val="en-IE"/>
              </w:rPr>
              <w:t xml:space="preserve"> Please try again.</w:t>
            </w:r>
          </w:p>
        </w:tc>
        <w:tc>
          <w:tcPr>
            <w:tcW w:w="482" w:type="pct"/>
          </w:tcPr>
          <w:p w14:paraId="19253EF9" w14:textId="420BDFD1" w:rsidR="003A7299" w:rsidRPr="00E73B40" w:rsidRDefault="003A7299"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44ED84B0" w14:textId="0ED56FC9" w:rsidR="003A7299" w:rsidRPr="00E73B40" w:rsidRDefault="003A729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E5A63" w:rsidRPr="00E73B40">
              <w:rPr>
                <w:sz w:val="20"/>
                <w:lang w:val="en-IE"/>
              </w:rPr>
              <w:t>2</w:t>
            </w:r>
            <w:r w:rsidR="00F73A86">
              <w:rPr>
                <w:sz w:val="20"/>
                <w:lang w:val="en-IE"/>
              </w:rPr>
              <w:t>3</w:t>
            </w:r>
          </w:p>
        </w:tc>
      </w:tr>
      <w:tr w:rsidR="00BC583F" w:rsidRPr="00E73B40" w14:paraId="0DA2878F"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163DC70" w14:textId="2F372C47" w:rsidR="00BC583F" w:rsidRPr="00E73B40" w:rsidRDefault="00BC583F" w:rsidP="00F0106B">
            <w:pPr>
              <w:spacing w:before="0" w:after="0"/>
              <w:jc w:val="left"/>
              <w:rPr>
                <w:b w:val="0"/>
                <w:sz w:val="20"/>
                <w:lang w:val="en-IE"/>
              </w:rPr>
            </w:pPr>
            <w:r w:rsidRPr="00E73B40">
              <w:rPr>
                <w:b w:val="0"/>
                <w:sz w:val="20"/>
                <w:lang w:val="en-IE"/>
              </w:rPr>
              <w:lastRenderedPageBreak/>
              <w:t>EM_SAL_18</w:t>
            </w:r>
          </w:p>
        </w:tc>
        <w:tc>
          <w:tcPr>
            <w:tcW w:w="3159" w:type="pct"/>
          </w:tcPr>
          <w:p w14:paraId="2F0C86E3" w14:textId="639CBBF2" w:rsidR="00BC583F" w:rsidRPr="00E73B40" w:rsidRDefault="00BC583F"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submit the final order.</w:t>
            </w:r>
            <w:r w:rsidR="00FA586C">
              <w:rPr>
                <w:sz w:val="20"/>
                <w:lang w:val="en-IE"/>
              </w:rPr>
              <w:t xml:space="preserve"> Please try again.</w:t>
            </w:r>
          </w:p>
        </w:tc>
        <w:tc>
          <w:tcPr>
            <w:tcW w:w="482" w:type="pct"/>
          </w:tcPr>
          <w:p w14:paraId="218B5307" w14:textId="77777777" w:rsidR="00BC583F" w:rsidRDefault="00BC583F"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p w14:paraId="0E9F6FE9" w14:textId="78FD019D" w:rsidR="006A7520" w:rsidRPr="00E73B40" w:rsidRDefault="006A7520"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BS #2</w:t>
            </w:r>
          </w:p>
        </w:tc>
        <w:tc>
          <w:tcPr>
            <w:tcW w:w="623" w:type="pct"/>
          </w:tcPr>
          <w:p w14:paraId="1D33EE94" w14:textId="2230FEAB" w:rsidR="00BC583F" w:rsidRDefault="00BC583F"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2</w:t>
            </w:r>
            <w:r w:rsidR="006A7520">
              <w:rPr>
                <w:sz w:val="20"/>
                <w:lang w:val="en-IE"/>
              </w:rPr>
              <w:t>4</w:t>
            </w:r>
          </w:p>
          <w:p w14:paraId="1594EF06" w14:textId="6C54780F" w:rsidR="006A7520" w:rsidRPr="00E73B40" w:rsidRDefault="006A7520"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26</w:t>
            </w:r>
          </w:p>
        </w:tc>
      </w:tr>
      <w:tr w:rsidR="00F224F4" w:rsidRPr="00E73B40" w14:paraId="72783E0D" w14:textId="4824A97D"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45DB8FC" w14:textId="3F62D81D" w:rsidR="00F224F4" w:rsidRPr="00E73B40" w:rsidRDefault="00F224F4" w:rsidP="00F224F4">
            <w:pPr>
              <w:spacing w:before="0" w:after="0"/>
              <w:jc w:val="left"/>
              <w:rPr>
                <w:b w:val="0"/>
                <w:sz w:val="20"/>
                <w:lang w:val="en-IE"/>
              </w:rPr>
            </w:pPr>
            <w:r w:rsidRPr="00E73B40">
              <w:rPr>
                <w:b w:val="0"/>
                <w:sz w:val="20"/>
                <w:lang w:val="en-IE"/>
              </w:rPr>
              <w:t>EM_SAL_19</w:t>
            </w:r>
          </w:p>
        </w:tc>
        <w:tc>
          <w:tcPr>
            <w:tcW w:w="3159" w:type="pct"/>
          </w:tcPr>
          <w:p w14:paraId="1A8E5D90" w14:textId="4E09A11F"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fixed phone number. Please try again.</w:t>
            </w:r>
          </w:p>
        </w:tc>
        <w:tc>
          <w:tcPr>
            <w:tcW w:w="482" w:type="pct"/>
          </w:tcPr>
          <w:p w14:paraId="62A811C3" w14:textId="6276F67B"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23" w:type="pct"/>
          </w:tcPr>
          <w:p w14:paraId="64BE455F" w14:textId="40706FF7" w:rsidR="00F224F4" w:rsidRPr="00E73B40" w:rsidRDefault="00F224F4"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F224F4" w:rsidRPr="00E73B40" w14:paraId="7484B7E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5477048" w14:textId="0CABCA57" w:rsidR="00F224F4" w:rsidRPr="00E73B40" w:rsidRDefault="00F224F4" w:rsidP="00F224F4">
            <w:pPr>
              <w:spacing w:before="0" w:after="0"/>
              <w:jc w:val="left"/>
              <w:rPr>
                <w:b w:val="0"/>
                <w:sz w:val="20"/>
                <w:lang w:val="en-IE"/>
              </w:rPr>
            </w:pPr>
            <w:r w:rsidRPr="00E73B40">
              <w:rPr>
                <w:b w:val="0"/>
                <w:sz w:val="20"/>
                <w:lang w:val="en-IE"/>
              </w:rPr>
              <w:t>EM_SAL_20</w:t>
            </w:r>
          </w:p>
        </w:tc>
        <w:tc>
          <w:tcPr>
            <w:tcW w:w="3159" w:type="pct"/>
          </w:tcPr>
          <w:p w14:paraId="70AB24CA" w14:textId="1C2C0A4E"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an available fixed phone number. Please try again.</w:t>
            </w:r>
          </w:p>
        </w:tc>
        <w:tc>
          <w:tcPr>
            <w:tcW w:w="482" w:type="pct"/>
          </w:tcPr>
          <w:p w14:paraId="70AF40C8" w14:textId="2984B02D"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23" w:type="pct"/>
          </w:tcPr>
          <w:p w14:paraId="0E552BF9" w14:textId="4FC391A4" w:rsidR="00F224F4" w:rsidRPr="00E73B40" w:rsidRDefault="00F224F4"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A74789" w:rsidRPr="00E73B40" w14:paraId="2126A75C" w14:textId="77777777" w:rsidTr="00893208">
        <w:trPr>
          <w:trHeight w:val="598"/>
          <w:ins w:id="10184" w:author="Author"/>
        </w:trPr>
        <w:tc>
          <w:tcPr>
            <w:cnfStyle w:val="001000000000" w:firstRow="0" w:lastRow="0" w:firstColumn="1" w:lastColumn="0" w:oddVBand="0" w:evenVBand="0" w:oddHBand="0" w:evenHBand="0" w:firstRowFirstColumn="0" w:firstRowLastColumn="0" w:lastRowFirstColumn="0" w:lastRowLastColumn="0"/>
            <w:tcW w:w="736" w:type="pct"/>
          </w:tcPr>
          <w:p w14:paraId="4AFC6E9C" w14:textId="66F04CF6" w:rsidR="00A74789" w:rsidRPr="00E73B40" w:rsidRDefault="00A74789" w:rsidP="00A74789">
            <w:pPr>
              <w:spacing w:before="0" w:after="0"/>
              <w:jc w:val="left"/>
              <w:rPr>
                <w:ins w:id="10185" w:author="Author"/>
                <w:b w:val="0"/>
                <w:sz w:val="20"/>
                <w:lang w:val="en-IE"/>
              </w:rPr>
            </w:pPr>
            <w:ins w:id="10186" w:author="Author">
              <w:r w:rsidRPr="00E73B40">
                <w:rPr>
                  <w:b w:val="0"/>
                  <w:sz w:val="20"/>
                  <w:lang w:val="en-IE"/>
                </w:rPr>
                <w:t>EM_SAL_2</w:t>
              </w:r>
              <w:r>
                <w:rPr>
                  <w:b w:val="0"/>
                  <w:sz w:val="20"/>
                  <w:lang w:val="en-IE"/>
                </w:rPr>
                <w:t>1</w:t>
              </w:r>
            </w:ins>
          </w:p>
        </w:tc>
        <w:tc>
          <w:tcPr>
            <w:tcW w:w="3159" w:type="pct"/>
          </w:tcPr>
          <w:p w14:paraId="512C2B0A" w14:textId="113EACD6"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ins w:id="10187" w:author="Author"/>
                <w:sz w:val="20"/>
                <w:lang w:val="en-IE"/>
              </w:rPr>
            </w:pPr>
            <w:ins w:id="10188" w:author="Author">
              <w:r>
                <w:rPr>
                  <w:sz w:val="20"/>
                  <w:lang w:val="en-IE"/>
                </w:rPr>
                <w:t>An error occurred while cancelling the order. Please try again</w:t>
              </w:r>
            </w:ins>
          </w:p>
        </w:tc>
        <w:tc>
          <w:tcPr>
            <w:tcW w:w="482" w:type="pct"/>
          </w:tcPr>
          <w:p w14:paraId="12724D17" w14:textId="77777777" w:rsidR="00A74789"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189" w:author="Author"/>
                <w:sz w:val="20"/>
                <w:lang w:val="en-IE"/>
              </w:rPr>
            </w:pPr>
            <w:ins w:id="10190" w:author="Author">
              <w:r w:rsidRPr="00E73B40">
                <w:rPr>
                  <w:sz w:val="20"/>
                  <w:lang w:val="en-IE"/>
                </w:rPr>
                <w:t>BS #</w:t>
              </w:r>
              <w:r>
                <w:rPr>
                  <w:sz w:val="20"/>
                  <w:lang w:val="en-IE"/>
                </w:rPr>
                <w:t>1</w:t>
              </w:r>
            </w:ins>
          </w:p>
          <w:p w14:paraId="267C0CB4" w14:textId="6E1887C4" w:rsidR="00A74789" w:rsidRPr="00E73B40"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191" w:author="Author"/>
                <w:sz w:val="20"/>
                <w:lang w:val="en-IE"/>
              </w:rPr>
            </w:pPr>
            <w:ins w:id="10192" w:author="Author">
              <w:r w:rsidRPr="00E73B40">
                <w:rPr>
                  <w:sz w:val="20"/>
                  <w:lang w:val="en-IE"/>
                </w:rPr>
                <w:t>BS #</w:t>
              </w:r>
              <w:r>
                <w:rPr>
                  <w:sz w:val="20"/>
                  <w:lang w:val="en-IE"/>
                </w:rPr>
                <w:t>2</w:t>
              </w:r>
            </w:ins>
          </w:p>
        </w:tc>
        <w:tc>
          <w:tcPr>
            <w:tcW w:w="623" w:type="pct"/>
          </w:tcPr>
          <w:p w14:paraId="71061C02" w14:textId="126D7B08" w:rsidR="00A74789"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193" w:author="Author"/>
                <w:sz w:val="20"/>
                <w:lang w:val="en-IE"/>
              </w:rPr>
            </w:pPr>
            <w:ins w:id="10194" w:author="Author">
              <w:r w:rsidRPr="00E73B40">
                <w:rPr>
                  <w:sz w:val="20"/>
                  <w:lang w:val="en-IE"/>
                </w:rPr>
                <w:t xml:space="preserve">Activity </w:t>
              </w:r>
              <w:r>
                <w:rPr>
                  <w:sz w:val="20"/>
                  <w:lang w:val="en-IE"/>
                </w:rPr>
                <w:t>16</w:t>
              </w:r>
            </w:ins>
          </w:p>
          <w:p w14:paraId="000028B7" w14:textId="6D765E21" w:rsidR="00A74789" w:rsidRPr="00E73B40"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195" w:author="Author"/>
                <w:sz w:val="20"/>
                <w:lang w:val="en-IE"/>
              </w:rPr>
            </w:pPr>
            <w:ins w:id="10196" w:author="Author">
              <w:r w:rsidRPr="00E73B40">
                <w:rPr>
                  <w:sz w:val="20"/>
                  <w:lang w:val="en-IE"/>
                </w:rPr>
                <w:t xml:space="preserve">Activity </w:t>
              </w:r>
              <w:r>
                <w:rPr>
                  <w:sz w:val="20"/>
                  <w:lang w:val="en-IE"/>
                </w:rPr>
                <w:t>14</w:t>
              </w:r>
            </w:ins>
          </w:p>
        </w:tc>
      </w:tr>
      <w:tr w:rsidR="00A74789" w:rsidRPr="00E73B40" w:rsidDel="00FA586C" w14:paraId="36E17601" w14:textId="138AEBB8" w:rsidTr="00893208">
        <w:trPr>
          <w:trHeight w:val="598"/>
          <w:del w:id="10197" w:author="Author"/>
        </w:trPr>
        <w:tc>
          <w:tcPr>
            <w:cnfStyle w:val="001000000000" w:firstRow="0" w:lastRow="0" w:firstColumn="1" w:lastColumn="0" w:oddVBand="0" w:evenVBand="0" w:oddHBand="0" w:evenHBand="0" w:firstRowFirstColumn="0" w:firstRowLastColumn="0" w:lastRowFirstColumn="0" w:lastRowLastColumn="0"/>
            <w:tcW w:w="736" w:type="pct"/>
          </w:tcPr>
          <w:p w14:paraId="4C0BEE79" w14:textId="35F9BA7B" w:rsidR="00A74789" w:rsidRPr="00E73B40" w:rsidDel="00FA586C" w:rsidRDefault="00A74789" w:rsidP="00F224F4">
            <w:pPr>
              <w:spacing w:before="0" w:after="0"/>
              <w:jc w:val="left"/>
              <w:rPr>
                <w:del w:id="10198" w:author="Author"/>
                <w:b w:val="0"/>
                <w:sz w:val="20"/>
                <w:lang w:val="en-IE"/>
              </w:rPr>
            </w:pPr>
            <w:del w:id="10199" w:author="Author">
              <w:r w:rsidRPr="00E73B40" w:rsidDel="00FA586C">
                <w:rPr>
                  <w:b w:val="0"/>
                  <w:sz w:val="20"/>
                  <w:lang w:val="en-IE"/>
                </w:rPr>
                <w:delText>EM_SAL_21</w:delText>
              </w:r>
            </w:del>
          </w:p>
        </w:tc>
        <w:tc>
          <w:tcPr>
            <w:tcW w:w="3159" w:type="pct"/>
          </w:tcPr>
          <w:p w14:paraId="00C87FD0" w14:textId="4873C445" w:rsidR="00A74789" w:rsidRPr="00E73B40" w:rsidDel="00FA586C"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del w:id="10200" w:author="Author"/>
                <w:sz w:val="20"/>
                <w:lang w:val="en-IE"/>
              </w:rPr>
            </w:pPr>
            <w:del w:id="10201" w:author="Author">
              <w:r w:rsidRPr="00E73B40" w:rsidDel="00FA586C">
                <w:rPr>
                  <w:sz w:val="20"/>
                  <w:lang w:val="en-IE"/>
                </w:rPr>
                <w:delText>It was not possible to get the list of STB compatible with the chosen offer.</w:delText>
              </w:r>
            </w:del>
          </w:p>
        </w:tc>
        <w:tc>
          <w:tcPr>
            <w:tcW w:w="482" w:type="pct"/>
          </w:tcPr>
          <w:p w14:paraId="26DBF899" w14:textId="1C3D5EC4" w:rsidR="00A74789" w:rsidRPr="00E73B40" w:rsidDel="00FA586C"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del w:id="10202" w:author="Author"/>
                <w:sz w:val="20"/>
                <w:lang w:val="en-IE"/>
              </w:rPr>
            </w:pPr>
            <w:del w:id="10203" w:author="Author">
              <w:r w:rsidRPr="00E73B40" w:rsidDel="00FA586C">
                <w:rPr>
                  <w:sz w:val="20"/>
                  <w:lang w:val="en-IE"/>
                </w:rPr>
                <w:delText>BS #2</w:delText>
              </w:r>
            </w:del>
          </w:p>
        </w:tc>
        <w:tc>
          <w:tcPr>
            <w:tcW w:w="623" w:type="pct"/>
          </w:tcPr>
          <w:p w14:paraId="5FDCDB99" w14:textId="56FBC394" w:rsidR="00A74789" w:rsidRPr="00E73B40" w:rsidDel="00FA586C"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04" w:author="Author"/>
                <w:sz w:val="20"/>
                <w:lang w:val="en-IE"/>
              </w:rPr>
            </w:pPr>
            <w:del w:id="10205" w:author="Author">
              <w:r w:rsidRPr="00E73B40" w:rsidDel="00FA586C">
                <w:rPr>
                  <w:sz w:val="20"/>
                  <w:lang w:val="en-IE"/>
                </w:rPr>
                <w:delText xml:space="preserve">Activity </w:delText>
              </w:r>
              <w:r w:rsidDel="00FA586C">
                <w:rPr>
                  <w:sz w:val="20"/>
                  <w:lang w:val="en-IE"/>
                </w:rPr>
                <w:delText>4</w:delText>
              </w:r>
            </w:del>
          </w:p>
        </w:tc>
      </w:tr>
      <w:tr w:rsidR="00A74789" w:rsidRPr="00E73B40" w14:paraId="096AF346"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93F698B" w14:textId="08FC8966" w:rsidR="00A74789" w:rsidRPr="00E73B40" w:rsidRDefault="00A74789" w:rsidP="00F224F4">
            <w:pPr>
              <w:spacing w:before="0" w:after="0"/>
              <w:jc w:val="left"/>
              <w:rPr>
                <w:b w:val="0"/>
                <w:sz w:val="20"/>
                <w:lang w:val="en-IE"/>
              </w:rPr>
            </w:pPr>
            <w:r w:rsidRPr="00E73B40">
              <w:rPr>
                <w:b w:val="0"/>
                <w:sz w:val="20"/>
                <w:lang w:val="en-IE"/>
              </w:rPr>
              <w:t>EM_SAL_22</w:t>
            </w:r>
          </w:p>
        </w:tc>
        <w:tc>
          <w:tcPr>
            <w:tcW w:w="3159" w:type="pct"/>
          </w:tcPr>
          <w:p w14:paraId="30C0C420" w14:textId="69E19235" w:rsidR="00A74789" w:rsidRPr="00E73B40"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slots for the technician visit. Please try again.</w:t>
            </w:r>
          </w:p>
        </w:tc>
        <w:tc>
          <w:tcPr>
            <w:tcW w:w="482" w:type="pct"/>
          </w:tcPr>
          <w:p w14:paraId="6E30D62A" w14:textId="678875A5"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2950197" w14:textId="795EA3D1"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r>
      <w:tr w:rsidR="00A74789" w:rsidRPr="00E73B40" w14:paraId="2C26582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234B082" w14:textId="56103053" w:rsidR="00A74789" w:rsidRPr="00E73B40" w:rsidRDefault="00A74789" w:rsidP="00F224F4">
            <w:pPr>
              <w:spacing w:before="0" w:after="0"/>
              <w:jc w:val="left"/>
              <w:rPr>
                <w:b w:val="0"/>
                <w:sz w:val="20"/>
                <w:lang w:val="en-IE"/>
              </w:rPr>
            </w:pPr>
            <w:r w:rsidRPr="00E73B40">
              <w:rPr>
                <w:b w:val="0"/>
                <w:sz w:val="20"/>
                <w:lang w:val="en-IE"/>
              </w:rPr>
              <w:t>EM_SAL_23</w:t>
            </w:r>
          </w:p>
        </w:tc>
        <w:tc>
          <w:tcPr>
            <w:tcW w:w="3159" w:type="pct"/>
          </w:tcPr>
          <w:p w14:paraId="1A645AF2" w14:textId="093BC403" w:rsidR="00A74789" w:rsidRPr="00E73B40"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the chosen slot. Please try again.</w:t>
            </w:r>
          </w:p>
        </w:tc>
        <w:tc>
          <w:tcPr>
            <w:tcW w:w="482" w:type="pct"/>
          </w:tcPr>
          <w:p w14:paraId="1701C916" w14:textId="54DB5458"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3A8C1C4C" w14:textId="52DA614E"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r>
      <w:tr w:rsidR="00A74789" w:rsidRPr="00E73B40" w14:paraId="1C0A642E"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0AA0340" w14:textId="5FEA9EB0" w:rsidR="00A74789" w:rsidRPr="00E73B40" w:rsidRDefault="00A74789" w:rsidP="002849BA">
            <w:pPr>
              <w:spacing w:before="0" w:after="0"/>
              <w:jc w:val="left"/>
              <w:rPr>
                <w:b w:val="0"/>
                <w:sz w:val="20"/>
                <w:lang w:val="en-IE"/>
              </w:rPr>
            </w:pPr>
            <w:r w:rsidRPr="00E73B40">
              <w:rPr>
                <w:b w:val="0"/>
                <w:sz w:val="20"/>
                <w:lang w:val="en-IE"/>
              </w:rPr>
              <w:t>EM_SAL_24</w:t>
            </w:r>
          </w:p>
        </w:tc>
        <w:tc>
          <w:tcPr>
            <w:tcW w:w="3159" w:type="pct"/>
          </w:tcPr>
          <w:p w14:paraId="154B5165" w14:textId="02ADCF30"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accessory details. Please try again.</w:t>
            </w:r>
          </w:p>
        </w:tc>
        <w:tc>
          <w:tcPr>
            <w:tcW w:w="482" w:type="pct"/>
          </w:tcPr>
          <w:p w14:paraId="057E4A71" w14:textId="615AD089"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#4</w:t>
            </w:r>
          </w:p>
        </w:tc>
        <w:tc>
          <w:tcPr>
            <w:tcW w:w="623" w:type="pct"/>
          </w:tcPr>
          <w:p w14:paraId="58FA7940" w14:textId="42D41A73"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A74789" w:rsidRPr="00E73B40" w14:paraId="6F623860" w14:textId="77777777" w:rsidTr="00893208">
        <w:trPr>
          <w:trHeight w:val="598"/>
          <w:ins w:id="10206" w:author="Author"/>
        </w:trPr>
        <w:tc>
          <w:tcPr>
            <w:cnfStyle w:val="001000000000" w:firstRow="0" w:lastRow="0" w:firstColumn="1" w:lastColumn="0" w:oddVBand="0" w:evenVBand="0" w:oddHBand="0" w:evenHBand="0" w:firstRowFirstColumn="0" w:firstRowLastColumn="0" w:lastRowFirstColumn="0" w:lastRowLastColumn="0"/>
            <w:tcW w:w="736" w:type="pct"/>
          </w:tcPr>
          <w:p w14:paraId="765DE36B" w14:textId="188C426F" w:rsidR="00A74789" w:rsidRPr="00E73B40" w:rsidRDefault="00A74789" w:rsidP="002849BA">
            <w:pPr>
              <w:spacing w:before="0" w:after="0"/>
              <w:jc w:val="left"/>
              <w:rPr>
                <w:ins w:id="10207" w:author="Author"/>
                <w:b w:val="0"/>
                <w:sz w:val="20"/>
                <w:lang w:val="en-IE"/>
              </w:rPr>
            </w:pPr>
            <w:ins w:id="10208" w:author="Author">
              <w:r w:rsidRPr="00E73B40">
                <w:rPr>
                  <w:b w:val="0"/>
                  <w:sz w:val="20"/>
                  <w:lang w:val="en-IE"/>
                </w:rPr>
                <w:t>EM_SAL_25</w:t>
              </w:r>
            </w:ins>
          </w:p>
        </w:tc>
        <w:tc>
          <w:tcPr>
            <w:tcW w:w="3159" w:type="pct"/>
          </w:tcPr>
          <w:p w14:paraId="0AEA6FF8" w14:textId="7EE7C4C4" w:rsidR="00A74789" w:rsidRPr="00E73B40" w:rsidRDefault="00A74789" w:rsidP="00052235">
            <w:pPr>
              <w:spacing w:before="0" w:after="0"/>
              <w:jc w:val="left"/>
              <w:cnfStyle w:val="000000000000" w:firstRow="0" w:lastRow="0" w:firstColumn="0" w:lastColumn="0" w:oddVBand="0" w:evenVBand="0" w:oddHBand="0" w:evenHBand="0" w:firstRowFirstColumn="0" w:firstRowLastColumn="0" w:lastRowFirstColumn="0" w:lastRowLastColumn="0"/>
              <w:rPr>
                <w:ins w:id="10209" w:author="Author"/>
                <w:sz w:val="20"/>
                <w:lang w:val="en-IE"/>
              </w:rPr>
            </w:pPr>
            <w:ins w:id="10210" w:author="Author">
              <w:r w:rsidRPr="00E73B40">
                <w:rPr>
                  <w:sz w:val="20"/>
                  <w:lang w:val="en-IE"/>
                </w:rPr>
                <w:t>An error occurred while checking the feasibility</w:t>
              </w:r>
              <w:r>
                <w:rPr>
                  <w:sz w:val="20"/>
                  <w:lang w:val="en-IE"/>
                </w:rPr>
                <w:t>. P</w:t>
              </w:r>
              <w:r w:rsidRPr="00E73B40">
                <w:rPr>
                  <w:sz w:val="20"/>
                  <w:lang w:val="en-IE"/>
                </w:rPr>
                <w:t xml:space="preserve">lease press the </w:t>
              </w:r>
              <w:r>
                <w:rPr>
                  <w:sz w:val="20"/>
                  <w:lang w:val="en-IE"/>
                </w:rPr>
                <w:t>next</w:t>
              </w:r>
              <w:r w:rsidRPr="00E73B40">
                <w:rPr>
                  <w:sz w:val="20"/>
                  <w:lang w:val="en-IE"/>
                </w:rPr>
                <w:t xml:space="preserve"> button to try again.</w:t>
              </w:r>
            </w:ins>
          </w:p>
        </w:tc>
        <w:tc>
          <w:tcPr>
            <w:tcW w:w="482" w:type="pct"/>
          </w:tcPr>
          <w:p w14:paraId="5ED62661" w14:textId="4F6C01BB"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ins w:id="10211" w:author="Author"/>
                <w:sz w:val="20"/>
                <w:lang w:val="en-IE"/>
              </w:rPr>
            </w:pPr>
            <w:ins w:id="10212" w:author="Author">
              <w:r w:rsidRPr="00E73B40">
                <w:rPr>
                  <w:sz w:val="20"/>
                  <w:lang w:val="en-IE"/>
                </w:rPr>
                <w:t>BS #</w:t>
              </w:r>
            </w:ins>
            <w:r>
              <w:rPr>
                <w:sz w:val="20"/>
                <w:lang w:val="en-IE"/>
              </w:rPr>
              <w:t>2</w:t>
            </w:r>
          </w:p>
        </w:tc>
        <w:tc>
          <w:tcPr>
            <w:tcW w:w="623" w:type="pct"/>
          </w:tcPr>
          <w:p w14:paraId="588B344C" w14:textId="6516E207"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ins w:id="10213" w:author="Author"/>
                <w:sz w:val="20"/>
                <w:lang w:val="en-IE"/>
              </w:rPr>
            </w:pPr>
            <w:ins w:id="10214" w:author="Author">
              <w:r w:rsidRPr="00E73B40">
                <w:rPr>
                  <w:sz w:val="20"/>
                  <w:lang w:val="en-IE"/>
                </w:rPr>
                <w:t>Activity 1</w:t>
              </w:r>
            </w:ins>
            <w:r>
              <w:rPr>
                <w:sz w:val="20"/>
                <w:lang w:val="en-IE"/>
              </w:rPr>
              <w:t>5</w:t>
            </w:r>
          </w:p>
        </w:tc>
      </w:tr>
      <w:tr w:rsidR="00A74789" w:rsidRPr="00E73B40" w:rsidDel="00A5282B" w14:paraId="1CE21B66" w14:textId="241299A7" w:rsidTr="00893208">
        <w:trPr>
          <w:trHeight w:val="598"/>
          <w:del w:id="10215" w:author="Author"/>
        </w:trPr>
        <w:tc>
          <w:tcPr>
            <w:cnfStyle w:val="001000000000" w:firstRow="0" w:lastRow="0" w:firstColumn="1" w:lastColumn="0" w:oddVBand="0" w:evenVBand="0" w:oddHBand="0" w:evenHBand="0" w:firstRowFirstColumn="0" w:firstRowLastColumn="0" w:lastRowFirstColumn="0" w:lastRowLastColumn="0"/>
            <w:tcW w:w="736" w:type="pct"/>
          </w:tcPr>
          <w:p w14:paraId="49DD59D8" w14:textId="0D36C12B" w:rsidR="00A74789" w:rsidRPr="00E73B40" w:rsidDel="00A5282B" w:rsidRDefault="00A74789" w:rsidP="002849BA">
            <w:pPr>
              <w:spacing w:before="0" w:after="0"/>
              <w:jc w:val="left"/>
              <w:rPr>
                <w:del w:id="10216" w:author="Author"/>
                <w:b w:val="0"/>
                <w:sz w:val="20"/>
                <w:lang w:val="en-IE"/>
              </w:rPr>
            </w:pPr>
            <w:del w:id="10217" w:author="Author">
              <w:r w:rsidRPr="00E73B40" w:rsidDel="00A5282B">
                <w:rPr>
                  <w:b w:val="0"/>
                  <w:sz w:val="20"/>
                  <w:lang w:val="en-IE"/>
                </w:rPr>
                <w:delText>EM_SAL_25</w:delText>
              </w:r>
            </w:del>
          </w:p>
        </w:tc>
        <w:tc>
          <w:tcPr>
            <w:tcW w:w="3159" w:type="pct"/>
          </w:tcPr>
          <w:p w14:paraId="4BCC8956" w14:textId="1550BB7F"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18" w:author="Author"/>
                <w:sz w:val="20"/>
                <w:lang w:val="en-IE"/>
              </w:rPr>
            </w:pPr>
            <w:del w:id="10219" w:author="Author">
              <w:r w:rsidRPr="00E73B40" w:rsidDel="00A5282B">
                <w:rPr>
                  <w:sz w:val="20"/>
                  <w:lang w:val="en-IE"/>
                </w:rPr>
                <w:delText>It was not possible to get the gift card from the catalogue. Please try again.</w:delText>
              </w:r>
            </w:del>
          </w:p>
        </w:tc>
        <w:tc>
          <w:tcPr>
            <w:tcW w:w="482" w:type="pct"/>
          </w:tcPr>
          <w:p w14:paraId="00BD883B" w14:textId="5535B69A"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20" w:author="Author"/>
                <w:sz w:val="20"/>
                <w:lang w:val="en-IE"/>
              </w:rPr>
            </w:pPr>
            <w:del w:id="10221" w:author="Author">
              <w:r w:rsidRPr="00E73B40" w:rsidDel="00A5282B">
                <w:rPr>
                  <w:sz w:val="20"/>
                  <w:lang w:val="en-IE"/>
                </w:rPr>
                <w:delText>BS #5</w:delText>
              </w:r>
            </w:del>
          </w:p>
        </w:tc>
        <w:tc>
          <w:tcPr>
            <w:tcW w:w="623" w:type="pct"/>
          </w:tcPr>
          <w:p w14:paraId="021FE6B3" w14:textId="08AB0605"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22" w:author="Author"/>
                <w:sz w:val="20"/>
                <w:lang w:val="en-IE"/>
              </w:rPr>
            </w:pPr>
            <w:del w:id="10223" w:author="Author">
              <w:r w:rsidRPr="00E73B40" w:rsidDel="00A5282B">
                <w:rPr>
                  <w:sz w:val="20"/>
                  <w:lang w:val="en-IE"/>
                </w:rPr>
                <w:delText>Activity 1</w:delText>
              </w:r>
            </w:del>
          </w:p>
        </w:tc>
      </w:tr>
      <w:tr w:rsidR="00A74789" w:rsidRPr="00E73B40" w14:paraId="7902C338"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9575F8F" w14:textId="7A084103" w:rsidR="00A74789" w:rsidRPr="00E73B40" w:rsidRDefault="00A74789" w:rsidP="002849BA">
            <w:pPr>
              <w:spacing w:before="0" w:after="0"/>
              <w:jc w:val="left"/>
              <w:rPr>
                <w:b w:val="0"/>
                <w:sz w:val="20"/>
                <w:lang w:val="en-IE"/>
              </w:rPr>
            </w:pPr>
            <w:r w:rsidRPr="00E73B40">
              <w:rPr>
                <w:b w:val="0"/>
                <w:sz w:val="20"/>
                <w:lang w:val="en-IE"/>
              </w:rPr>
              <w:t>EM_SAL_26</w:t>
            </w:r>
          </w:p>
        </w:tc>
        <w:tc>
          <w:tcPr>
            <w:tcW w:w="3159" w:type="pct"/>
          </w:tcPr>
          <w:p w14:paraId="57F9DD25" w14:textId="05345D5F" w:rsidR="00A74789" w:rsidRPr="00E73B40" w:rsidRDefault="00A74789" w:rsidP="008241B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top up voucher from the catalogue. Please try again.</w:t>
            </w:r>
          </w:p>
        </w:tc>
        <w:tc>
          <w:tcPr>
            <w:tcW w:w="482" w:type="pct"/>
          </w:tcPr>
          <w:p w14:paraId="27A5B95F" w14:textId="664A3B8F"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#6</w:t>
            </w:r>
          </w:p>
        </w:tc>
        <w:tc>
          <w:tcPr>
            <w:tcW w:w="623" w:type="pct"/>
          </w:tcPr>
          <w:p w14:paraId="1BC53EB1" w14:textId="48DBD62F"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A74789" w:rsidRPr="00E73B40" w14:paraId="60AF6E38"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473F8F6" w14:textId="67B155C4" w:rsidR="00A74789" w:rsidRPr="00E73B40" w:rsidRDefault="00A74789" w:rsidP="00466B13">
            <w:pPr>
              <w:spacing w:before="0" w:after="0"/>
              <w:jc w:val="left"/>
              <w:rPr>
                <w:b w:val="0"/>
                <w:sz w:val="20"/>
                <w:lang w:val="en-IE"/>
              </w:rPr>
            </w:pPr>
            <w:r w:rsidRPr="00E73B40">
              <w:rPr>
                <w:b w:val="0"/>
                <w:sz w:val="20"/>
                <w:lang w:val="en-IE"/>
              </w:rPr>
              <w:t>EM_SAL_27</w:t>
            </w:r>
          </w:p>
        </w:tc>
        <w:tc>
          <w:tcPr>
            <w:tcW w:w="3159" w:type="pct"/>
          </w:tcPr>
          <w:p w14:paraId="2022E05E" w14:textId="56EBB483"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buyback from the catalogue. Please try again.</w:t>
            </w:r>
          </w:p>
        </w:tc>
        <w:tc>
          <w:tcPr>
            <w:tcW w:w="482" w:type="pct"/>
          </w:tcPr>
          <w:p w14:paraId="7506384F" w14:textId="13D4BAB6"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sidR="00780BDE">
              <w:rPr>
                <w:sz w:val="20"/>
                <w:lang w:val="en-IE"/>
              </w:rPr>
              <w:t>6</w:t>
            </w:r>
          </w:p>
        </w:tc>
        <w:tc>
          <w:tcPr>
            <w:tcW w:w="623" w:type="pct"/>
          </w:tcPr>
          <w:p w14:paraId="0AAB1774" w14:textId="34B3601C"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D44EDA" w:rsidRPr="00E73B40" w14:paraId="4C5FDF4C" w14:textId="77777777" w:rsidTr="00893208">
        <w:trPr>
          <w:trHeight w:val="598"/>
          <w:ins w:id="10224" w:author="Author"/>
        </w:trPr>
        <w:tc>
          <w:tcPr>
            <w:cnfStyle w:val="001000000000" w:firstRow="0" w:lastRow="0" w:firstColumn="1" w:lastColumn="0" w:oddVBand="0" w:evenVBand="0" w:oddHBand="0" w:evenHBand="0" w:firstRowFirstColumn="0" w:firstRowLastColumn="0" w:lastRowFirstColumn="0" w:lastRowLastColumn="0"/>
            <w:tcW w:w="736" w:type="pct"/>
          </w:tcPr>
          <w:p w14:paraId="65E68DB3" w14:textId="54B710FE" w:rsidR="00D44EDA" w:rsidRPr="00E73B40" w:rsidRDefault="00D44EDA" w:rsidP="00466B13">
            <w:pPr>
              <w:spacing w:before="0" w:after="0"/>
              <w:jc w:val="left"/>
              <w:rPr>
                <w:ins w:id="10225" w:author="Author"/>
                <w:b w:val="0"/>
                <w:sz w:val="20"/>
                <w:lang w:val="en-IE"/>
              </w:rPr>
            </w:pPr>
            <w:ins w:id="10226" w:author="Author">
              <w:r>
                <w:rPr>
                  <w:b w:val="0"/>
                  <w:sz w:val="20"/>
                  <w:lang w:val="en-IE"/>
                </w:rPr>
                <w:t>EM_SAL_28</w:t>
              </w:r>
            </w:ins>
          </w:p>
        </w:tc>
        <w:tc>
          <w:tcPr>
            <w:tcW w:w="3159" w:type="pct"/>
          </w:tcPr>
          <w:p w14:paraId="58D6FFDE" w14:textId="7CDA1DDC"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27" w:author="Author"/>
                <w:sz w:val="20"/>
                <w:lang w:val="en-IE"/>
              </w:rPr>
            </w:pPr>
            <w:ins w:id="10228" w:author="Author">
              <w:r>
                <w:rPr>
                  <w:sz w:val="20"/>
                  <w:lang w:val="en-IE"/>
                </w:rPr>
                <w:t>Please contextualize a customer in order to proceed or go to POS.</w:t>
              </w:r>
            </w:ins>
          </w:p>
        </w:tc>
        <w:tc>
          <w:tcPr>
            <w:tcW w:w="482" w:type="pct"/>
          </w:tcPr>
          <w:p w14:paraId="66CCC7CE" w14:textId="77777777" w:rsidR="00D44EDA"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29" w:author="Author"/>
                <w:sz w:val="20"/>
                <w:lang w:val="en-IE"/>
              </w:rPr>
            </w:pPr>
            <w:ins w:id="10230" w:author="Author">
              <w:r w:rsidRPr="00E73B40">
                <w:rPr>
                  <w:sz w:val="20"/>
                  <w:lang w:val="en-IE"/>
                </w:rPr>
                <w:t>BS #</w:t>
              </w:r>
              <w:r>
                <w:rPr>
                  <w:sz w:val="20"/>
                  <w:lang w:val="en-IE"/>
                </w:rPr>
                <w:t>3</w:t>
              </w:r>
            </w:ins>
          </w:p>
          <w:p w14:paraId="4B22BA72" w14:textId="3416128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31" w:author="Author"/>
                <w:sz w:val="20"/>
                <w:lang w:val="en-IE"/>
              </w:rPr>
            </w:pPr>
            <w:ins w:id="10232" w:author="Author">
              <w:r w:rsidRPr="00E73B40">
                <w:rPr>
                  <w:sz w:val="20"/>
                  <w:lang w:val="en-IE"/>
                </w:rPr>
                <w:t>BS #</w:t>
              </w:r>
              <w:r>
                <w:rPr>
                  <w:sz w:val="20"/>
                  <w:lang w:val="en-IE"/>
                </w:rPr>
                <w:t>4</w:t>
              </w:r>
            </w:ins>
          </w:p>
        </w:tc>
        <w:tc>
          <w:tcPr>
            <w:tcW w:w="623" w:type="pct"/>
          </w:tcPr>
          <w:p w14:paraId="0E57763E" w14:textId="40F1C448"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33" w:author="Author"/>
                <w:sz w:val="20"/>
                <w:lang w:val="en-IE"/>
              </w:rPr>
            </w:pPr>
            <w:ins w:id="10234" w:author="Author">
              <w:r w:rsidRPr="00E73B40">
                <w:rPr>
                  <w:sz w:val="20"/>
                  <w:lang w:val="en-IE"/>
                </w:rPr>
                <w:t>Activity 1</w:t>
              </w:r>
            </w:ins>
          </w:p>
        </w:tc>
      </w:tr>
      <w:tr w:rsidR="00D44EDA" w:rsidRPr="00E73B40" w:rsidDel="001A6C8E" w14:paraId="17A68F93" w14:textId="2AD092ED" w:rsidTr="00893208">
        <w:trPr>
          <w:trHeight w:val="598"/>
          <w:del w:id="10235" w:author="Author"/>
        </w:trPr>
        <w:tc>
          <w:tcPr>
            <w:cnfStyle w:val="001000000000" w:firstRow="0" w:lastRow="0" w:firstColumn="1" w:lastColumn="0" w:oddVBand="0" w:evenVBand="0" w:oddHBand="0" w:evenHBand="0" w:firstRowFirstColumn="0" w:firstRowLastColumn="0" w:lastRowFirstColumn="0" w:lastRowLastColumn="0"/>
            <w:tcW w:w="736" w:type="pct"/>
          </w:tcPr>
          <w:p w14:paraId="4175DDFD" w14:textId="57C1A58C" w:rsidR="00D44EDA" w:rsidRPr="00E73B40" w:rsidDel="001A6C8E" w:rsidRDefault="00D44EDA" w:rsidP="00466B13">
            <w:pPr>
              <w:spacing w:before="0" w:after="0"/>
              <w:jc w:val="left"/>
              <w:rPr>
                <w:del w:id="10236" w:author="Author"/>
                <w:b w:val="0"/>
                <w:sz w:val="20"/>
                <w:lang w:val="en-IE"/>
              </w:rPr>
            </w:pPr>
            <w:del w:id="10237" w:author="Author">
              <w:r w:rsidRPr="00E73B40" w:rsidDel="001A6C8E">
                <w:rPr>
                  <w:b w:val="0"/>
                  <w:sz w:val="20"/>
                  <w:lang w:val="en-IE"/>
                </w:rPr>
                <w:delText>EM_SAL_28</w:delText>
              </w:r>
            </w:del>
          </w:p>
        </w:tc>
        <w:tc>
          <w:tcPr>
            <w:tcW w:w="3159" w:type="pct"/>
          </w:tcPr>
          <w:p w14:paraId="61D2027B" w14:textId="3AF8DE47"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38" w:author="Author"/>
                <w:sz w:val="20"/>
                <w:lang w:val="en-IE"/>
              </w:rPr>
            </w:pPr>
            <w:del w:id="10239" w:author="Author">
              <w:r w:rsidRPr="00E73B40" w:rsidDel="001A6C8E">
                <w:rPr>
                  <w:sz w:val="20"/>
                  <w:lang w:val="en-IE"/>
                </w:rPr>
                <w:delText>The offer was not found.</w:delText>
              </w:r>
            </w:del>
          </w:p>
        </w:tc>
        <w:tc>
          <w:tcPr>
            <w:tcW w:w="482" w:type="pct"/>
          </w:tcPr>
          <w:p w14:paraId="50B62524" w14:textId="67CCB2AD"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40" w:author="Author"/>
                <w:sz w:val="20"/>
                <w:lang w:val="en-IE"/>
              </w:rPr>
            </w:pPr>
            <w:del w:id="10241" w:author="Author">
              <w:r w:rsidRPr="00E73B40" w:rsidDel="001A6C8E">
                <w:rPr>
                  <w:sz w:val="20"/>
                  <w:lang w:val="en-IE"/>
                </w:rPr>
                <w:delText>BS #</w:delText>
              </w:r>
              <w:r w:rsidRPr="00E73B40" w:rsidDel="00FA10E7">
                <w:rPr>
                  <w:sz w:val="20"/>
                  <w:lang w:val="en-IE"/>
                </w:rPr>
                <w:delText>8</w:delText>
              </w:r>
            </w:del>
          </w:p>
        </w:tc>
        <w:tc>
          <w:tcPr>
            <w:tcW w:w="623" w:type="pct"/>
          </w:tcPr>
          <w:p w14:paraId="76BBA49A" w14:textId="32EF8BBD"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42" w:author="Author"/>
                <w:sz w:val="20"/>
                <w:lang w:val="en-IE"/>
              </w:rPr>
            </w:pPr>
            <w:del w:id="10243" w:author="Author">
              <w:r w:rsidRPr="00E73B40" w:rsidDel="001A6C8E">
                <w:rPr>
                  <w:sz w:val="20"/>
                  <w:lang w:val="en-IE"/>
                </w:rPr>
                <w:delText>Activity 1</w:delText>
              </w:r>
            </w:del>
          </w:p>
        </w:tc>
      </w:tr>
      <w:tr w:rsidR="00D44EDA" w:rsidRPr="00E73B40" w:rsidDel="00E44734" w14:paraId="46887AF0" w14:textId="78FCD7AB" w:rsidTr="00893208">
        <w:trPr>
          <w:trHeight w:val="598"/>
          <w:del w:id="10244" w:author="Author"/>
        </w:trPr>
        <w:tc>
          <w:tcPr>
            <w:cnfStyle w:val="001000000000" w:firstRow="0" w:lastRow="0" w:firstColumn="1" w:lastColumn="0" w:oddVBand="0" w:evenVBand="0" w:oddHBand="0" w:evenHBand="0" w:firstRowFirstColumn="0" w:firstRowLastColumn="0" w:lastRowFirstColumn="0" w:lastRowLastColumn="0"/>
            <w:tcW w:w="736" w:type="pct"/>
          </w:tcPr>
          <w:p w14:paraId="0ACF452E" w14:textId="075A324E" w:rsidR="00D44EDA" w:rsidRPr="00E73B40" w:rsidDel="00E44734" w:rsidRDefault="00D44EDA" w:rsidP="00466B13">
            <w:pPr>
              <w:spacing w:before="0" w:after="0"/>
              <w:jc w:val="left"/>
              <w:rPr>
                <w:del w:id="10245" w:author="Author"/>
                <w:b w:val="0"/>
                <w:sz w:val="20"/>
                <w:lang w:val="en-IE"/>
              </w:rPr>
            </w:pPr>
            <w:del w:id="10246" w:author="Author">
              <w:r w:rsidRPr="00E73B40" w:rsidDel="00E44734">
                <w:rPr>
                  <w:b w:val="0"/>
                  <w:sz w:val="20"/>
                  <w:lang w:val="en-IE"/>
                </w:rPr>
                <w:delText>EM_SAL_29</w:delText>
              </w:r>
            </w:del>
          </w:p>
        </w:tc>
        <w:tc>
          <w:tcPr>
            <w:tcW w:w="3159" w:type="pct"/>
          </w:tcPr>
          <w:p w14:paraId="4C9DA3CB" w14:textId="773200C1"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47" w:author="Author"/>
                <w:sz w:val="20"/>
                <w:lang w:val="en-IE"/>
              </w:rPr>
            </w:pPr>
            <w:del w:id="10248" w:author="Author">
              <w:r w:rsidRPr="00E73B40" w:rsidDel="00E44734">
                <w:rPr>
                  <w:sz w:val="20"/>
                  <w:lang w:val="en-IE"/>
                </w:rPr>
                <w:delText>It was not possible to get the available NBA campaigns suitable with the customer choices.</w:delText>
              </w:r>
            </w:del>
          </w:p>
        </w:tc>
        <w:tc>
          <w:tcPr>
            <w:tcW w:w="482" w:type="pct"/>
          </w:tcPr>
          <w:p w14:paraId="56A1716B" w14:textId="33F98173"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49" w:author="Author"/>
                <w:sz w:val="20"/>
                <w:lang w:val="en-IE"/>
              </w:rPr>
            </w:pPr>
            <w:del w:id="10250" w:author="Author">
              <w:r w:rsidRPr="00E73B40" w:rsidDel="00E44734">
                <w:rPr>
                  <w:sz w:val="20"/>
                  <w:lang w:val="en-IE"/>
                </w:rPr>
                <w:delText>BS #1</w:delText>
              </w:r>
            </w:del>
          </w:p>
        </w:tc>
        <w:tc>
          <w:tcPr>
            <w:tcW w:w="623" w:type="pct"/>
          </w:tcPr>
          <w:p w14:paraId="0A890B70" w14:textId="29929F7A" w:rsidR="00D44EDA" w:rsidRPr="00E73B40" w:rsidDel="00E44734"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51" w:author="Author"/>
                <w:sz w:val="20"/>
                <w:lang w:val="en-IE"/>
              </w:rPr>
            </w:pPr>
            <w:del w:id="10252" w:author="Author">
              <w:r w:rsidRPr="00E73B40" w:rsidDel="00E44734">
                <w:rPr>
                  <w:sz w:val="20"/>
                  <w:lang w:val="en-IE"/>
                </w:rPr>
                <w:delText>Activity 1</w:delText>
              </w:r>
              <w:r w:rsidDel="00E44734">
                <w:rPr>
                  <w:sz w:val="20"/>
                  <w:lang w:val="en-IE"/>
                </w:rPr>
                <w:delText>2</w:delText>
              </w:r>
            </w:del>
          </w:p>
        </w:tc>
      </w:tr>
      <w:tr w:rsidR="00D44EDA" w:rsidRPr="00E73B40" w14:paraId="0451153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78DC135" w14:textId="35A735FF" w:rsidR="00D44EDA" w:rsidRPr="00E73B40" w:rsidRDefault="00D44EDA" w:rsidP="00466B13">
            <w:pPr>
              <w:spacing w:before="0" w:after="0"/>
              <w:jc w:val="left"/>
              <w:rPr>
                <w:b w:val="0"/>
                <w:sz w:val="20"/>
                <w:lang w:val="en-IE"/>
              </w:rPr>
            </w:pPr>
            <w:r w:rsidRPr="00E73B40">
              <w:rPr>
                <w:b w:val="0"/>
                <w:sz w:val="20"/>
                <w:lang w:val="en-IE"/>
              </w:rPr>
              <w:t>EM_SAL_30</w:t>
            </w:r>
          </w:p>
        </w:tc>
        <w:tc>
          <w:tcPr>
            <w:tcW w:w="3159" w:type="pct"/>
          </w:tcPr>
          <w:p w14:paraId="6439B7BE" w14:textId="09D671E1" w:rsidR="00D44EDA" w:rsidRPr="00E73B40" w:rsidRDefault="00D44EDA" w:rsidP="001B262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product was not found in the catalogue. </w:t>
            </w:r>
          </w:p>
        </w:tc>
        <w:tc>
          <w:tcPr>
            <w:tcW w:w="482" w:type="pct"/>
          </w:tcPr>
          <w:p w14:paraId="154AEDD7" w14:textId="4AEA5EAA"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69319C8" w14:textId="17C69AF5"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10</w:t>
            </w:r>
          </w:p>
        </w:tc>
      </w:tr>
      <w:tr w:rsidR="00D44EDA" w:rsidRPr="00E73B40" w14:paraId="3A2C613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C5E646F" w14:textId="539AF577" w:rsidR="00D44EDA" w:rsidRPr="00E73B40" w:rsidRDefault="00D44EDA" w:rsidP="00466B13">
            <w:pPr>
              <w:spacing w:before="0" w:after="0"/>
              <w:jc w:val="left"/>
              <w:rPr>
                <w:b w:val="0"/>
                <w:sz w:val="20"/>
                <w:lang w:val="en-IE"/>
              </w:rPr>
            </w:pPr>
            <w:r w:rsidRPr="00E73B40">
              <w:rPr>
                <w:b w:val="0"/>
                <w:sz w:val="20"/>
                <w:lang w:val="en-IE"/>
              </w:rPr>
              <w:t>EM_SAL_31</w:t>
            </w:r>
          </w:p>
        </w:tc>
        <w:tc>
          <w:tcPr>
            <w:tcW w:w="3159" w:type="pct"/>
          </w:tcPr>
          <w:p w14:paraId="0C3FC035" w14:textId="0E11BF27"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stores.</w:t>
            </w:r>
            <w:r>
              <w:rPr>
                <w:sz w:val="20"/>
                <w:lang w:val="en-IE"/>
              </w:rPr>
              <w:t xml:space="preserve"> Please try again.</w:t>
            </w:r>
          </w:p>
        </w:tc>
        <w:tc>
          <w:tcPr>
            <w:tcW w:w="482" w:type="pct"/>
          </w:tcPr>
          <w:p w14:paraId="04BD687B" w14:textId="2FC2A32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15DE523" w14:textId="03B19DE0"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0</w:t>
            </w:r>
          </w:p>
        </w:tc>
      </w:tr>
      <w:tr w:rsidR="00D44EDA" w:rsidRPr="00E73B40" w14:paraId="687D9F4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6B4CCC8" w14:textId="3654A6FC" w:rsidR="00D44EDA" w:rsidRPr="00E73B40" w:rsidRDefault="00D44EDA" w:rsidP="00466B13">
            <w:pPr>
              <w:spacing w:before="0" w:after="0"/>
              <w:jc w:val="left"/>
              <w:rPr>
                <w:b w:val="0"/>
                <w:sz w:val="20"/>
                <w:lang w:val="en-IE"/>
              </w:rPr>
            </w:pPr>
            <w:r w:rsidRPr="00E73B40">
              <w:rPr>
                <w:b w:val="0"/>
                <w:sz w:val="20"/>
                <w:lang w:val="en-IE"/>
              </w:rPr>
              <w:t>EM_SAL_32</w:t>
            </w:r>
          </w:p>
        </w:tc>
        <w:tc>
          <w:tcPr>
            <w:tcW w:w="3159" w:type="pct"/>
          </w:tcPr>
          <w:p w14:paraId="2120E3DC" w14:textId="6896E7DD"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check the available stock on the chosen store.</w:t>
            </w:r>
          </w:p>
        </w:tc>
        <w:tc>
          <w:tcPr>
            <w:tcW w:w="482" w:type="pct"/>
          </w:tcPr>
          <w:p w14:paraId="05D2222D" w14:textId="5D9C3239"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975D51D" w14:textId="033238B7"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0</w:t>
            </w:r>
          </w:p>
        </w:tc>
      </w:tr>
      <w:tr w:rsidR="00D44EDA" w:rsidRPr="00E73B40" w:rsidDel="00E44734" w14:paraId="6310FE30" w14:textId="221993F3" w:rsidTr="00893208">
        <w:trPr>
          <w:trHeight w:val="598"/>
          <w:del w:id="10253" w:author="Author"/>
        </w:trPr>
        <w:tc>
          <w:tcPr>
            <w:cnfStyle w:val="001000000000" w:firstRow="0" w:lastRow="0" w:firstColumn="1" w:lastColumn="0" w:oddVBand="0" w:evenVBand="0" w:oddHBand="0" w:evenHBand="0" w:firstRowFirstColumn="0" w:firstRowLastColumn="0" w:lastRowFirstColumn="0" w:lastRowLastColumn="0"/>
            <w:tcW w:w="736" w:type="pct"/>
          </w:tcPr>
          <w:p w14:paraId="272792F9" w14:textId="5A3A040C" w:rsidR="00D44EDA" w:rsidRPr="00E73B40" w:rsidDel="00E44734" w:rsidRDefault="00D44EDA" w:rsidP="00466B13">
            <w:pPr>
              <w:spacing w:before="0" w:after="0"/>
              <w:jc w:val="left"/>
              <w:rPr>
                <w:del w:id="10254" w:author="Author"/>
                <w:b w:val="0"/>
                <w:sz w:val="20"/>
                <w:lang w:val="en-IE"/>
              </w:rPr>
            </w:pPr>
            <w:del w:id="10255" w:author="Author">
              <w:r w:rsidRPr="00E73B40" w:rsidDel="00E44734">
                <w:rPr>
                  <w:b w:val="0"/>
                  <w:sz w:val="20"/>
                  <w:lang w:val="en-IE"/>
                </w:rPr>
                <w:delText>EM_SAL_33</w:delText>
              </w:r>
            </w:del>
          </w:p>
        </w:tc>
        <w:tc>
          <w:tcPr>
            <w:tcW w:w="3159" w:type="pct"/>
          </w:tcPr>
          <w:p w14:paraId="343E217D" w14:textId="46A84FE3" w:rsidR="00D44EDA" w:rsidRPr="00E73B40" w:rsidDel="00E44734"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256" w:author="Author"/>
                <w:sz w:val="20"/>
                <w:lang w:val="en-IE"/>
              </w:rPr>
            </w:pPr>
            <w:del w:id="10257" w:author="Author">
              <w:r w:rsidRPr="00E73B40" w:rsidDel="00E44734">
                <w:rPr>
                  <w:sz w:val="20"/>
                  <w:lang w:val="en-IE"/>
                </w:rPr>
                <w:delText>It was not possible inform the campaign system regarding the customer decision.</w:delText>
              </w:r>
            </w:del>
          </w:p>
        </w:tc>
        <w:tc>
          <w:tcPr>
            <w:tcW w:w="482" w:type="pct"/>
          </w:tcPr>
          <w:p w14:paraId="4E9799BE" w14:textId="1C613C76"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58" w:author="Author"/>
                <w:sz w:val="20"/>
                <w:lang w:val="en-IE"/>
              </w:rPr>
            </w:pPr>
            <w:del w:id="10259" w:author="Author">
              <w:r w:rsidRPr="00E73B40" w:rsidDel="00E44734">
                <w:rPr>
                  <w:sz w:val="20"/>
                  <w:lang w:val="en-IE"/>
                </w:rPr>
                <w:delText>BS #1</w:delText>
              </w:r>
            </w:del>
          </w:p>
        </w:tc>
        <w:tc>
          <w:tcPr>
            <w:tcW w:w="623" w:type="pct"/>
          </w:tcPr>
          <w:p w14:paraId="28F1E5FE" w14:textId="7246D300" w:rsidR="00D44EDA" w:rsidRPr="00E73B40" w:rsidDel="00E44734"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60" w:author="Author"/>
                <w:sz w:val="20"/>
                <w:lang w:val="en-IE"/>
              </w:rPr>
            </w:pPr>
            <w:del w:id="10261" w:author="Author">
              <w:r w:rsidRPr="00E73B40" w:rsidDel="00E44734">
                <w:rPr>
                  <w:sz w:val="20"/>
                  <w:lang w:val="en-IE"/>
                </w:rPr>
                <w:delText>Activity 1</w:delText>
              </w:r>
              <w:r w:rsidDel="00E44734">
                <w:rPr>
                  <w:sz w:val="20"/>
                  <w:lang w:val="en-IE"/>
                </w:rPr>
                <w:delText>2</w:delText>
              </w:r>
            </w:del>
          </w:p>
        </w:tc>
      </w:tr>
      <w:tr w:rsidR="00D44EDA" w:rsidRPr="00E73B40" w14:paraId="3554EA5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67AD56E" w14:textId="15AFAF4E" w:rsidR="00D44EDA" w:rsidRPr="00E73B40" w:rsidRDefault="00D44EDA" w:rsidP="00466B13">
            <w:pPr>
              <w:spacing w:before="0" w:after="0"/>
              <w:jc w:val="left"/>
              <w:rPr>
                <w:b w:val="0"/>
                <w:sz w:val="20"/>
                <w:lang w:val="en-IE"/>
              </w:rPr>
            </w:pPr>
            <w:r w:rsidRPr="00E73B40">
              <w:rPr>
                <w:b w:val="0"/>
                <w:sz w:val="20"/>
                <w:lang w:val="en-IE"/>
              </w:rPr>
              <w:t>EM_SAL_34</w:t>
            </w:r>
          </w:p>
        </w:tc>
        <w:tc>
          <w:tcPr>
            <w:tcW w:w="3159" w:type="pct"/>
          </w:tcPr>
          <w:p w14:paraId="115AD620" w14:textId="58F19C0D"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generate the top up voucher ID.</w:t>
            </w:r>
            <w:r>
              <w:rPr>
                <w:sz w:val="20"/>
                <w:lang w:val="en-IE"/>
              </w:rPr>
              <w:t xml:space="preserve"> Please try again.</w:t>
            </w:r>
          </w:p>
        </w:tc>
        <w:tc>
          <w:tcPr>
            <w:tcW w:w="482" w:type="pct"/>
          </w:tcPr>
          <w:p w14:paraId="64D53216" w14:textId="5E9832D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1EF5320" w14:textId="1D0F9B47"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21</w:t>
            </w:r>
          </w:p>
        </w:tc>
      </w:tr>
      <w:tr w:rsidR="00D44EDA" w:rsidRPr="00E73B40" w14:paraId="489BCC2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B4360B8" w14:textId="0F6D5145" w:rsidR="00D44EDA" w:rsidRPr="00E73B40" w:rsidRDefault="00D44EDA" w:rsidP="00466B13">
            <w:pPr>
              <w:spacing w:before="0" w:after="0"/>
              <w:jc w:val="left"/>
              <w:rPr>
                <w:b w:val="0"/>
                <w:sz w:val="20"/>
                <w:lang w:val="en-IE"/>
              </w:rPr>
            </w:pPr>
            <w:del w:id="10262" w:author="Author">
              <w:r w:rsidRPr="00E73B40" w:rsidDel="00FA586C">
                <w:rPr>
                  <w:b w:val="0"/>
                  <w:sz w:val="20"/>
                  <w:lang w:val="en-IE"/>
                </w:rPr>
                <w:delText xml:space="preserve"> </w:delText>
              </w:r>
            </w:del>
            <w:r w:rsidRPr="00E73B40">
              <w:rPr>
                <w:b w:val="0"/>
                <w:sz w:val="20"/>
                <w:lang w:val="en-IE"/>
              </w:rPr>
              <w:t>EM_SAL_35</w:t>
            </w:r>
          </w:p>
        </w:tc>
        <w:tc>
          <w:tcPr>
            <w:tcW w:w="3159" w:type="pct"/>
          </w:tcPr>
          <w:p w14:paraId="22E24A23" w14:textId="6FD38A46"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An error occurred while sending SMS. Please try again.</w:t>
            </w:r>
          </w:p>
        </w:tc>
        <w:tc>
          <w:tcPr>
            <w:tcW w:w="482" w:type="pct"/>
          </w:tcPr>
          <w:p w14:paraId="5E42EBA4" w14:textId="216C80D7"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4856E4FE" w14:textId="2E7C02CA" w:rsidR="00D44EDA" w:rsidRPr="00E73B40" w:rsidRDefault="00D44EDA" w:rsidP="00953A1D">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8</w:t>
            </w:r>
          </w:p>
        </w:tc>
      </w:tr>
      <w:tr w:rsidR="00776A78" w:rsidRPr="00E73B40" w14:paraId="0E97952C" w14:textId="77777777" w:rsidTr="00893208">
        <w:trPr>
          <w:trHeight w:val="598"/>
          <w:ins w:id="10263" w:author="Author"/>
        </w:trPr>
        <w:tc>
          <w:tcPr>
            <w:cnfStyle w:val="001000000000" w:firstRow="0" w:lastRow="0" w:firstColumn="1" w:lastColumn="0" w:oddVBand="0" w:evenVBand="0" w:oddHBand="0" w:evenHBand="0" w:firstRowFirstColumn="0" w:firstRowLastColumn="0" w:lastRowFirstColumn="0" w:lastRowLastColumn="0"/>
            <w:tcW w:w="736" w:type="pct"/>
          </w:tcPr>
          <w:p w14:paraId="7F2F078F" w14:textId="1C6E7033" w:rsidR="00776A78" w:rsidRPr="00E73B40" w:rsidDel="00FA586C" w:rsidRDefault="00776A78" w:rsidP="00466B13">
            <w:pPr>
              <w:spacing w:before="0" w:after="0"/>
              <w:jc w:val="left"/>
              <w:rPr>
                <w:ins w:id="10264" w:author="Author"/>
                <w:sz w:val="20"/>
                <w:lang w:val="en-IE"/>
              </w:rPr>
            </w:pPr>
            <w:ins w:id="10265" w:author="Author">
              <w:r>
                <w:rPr>
                  <w:b w:val="0"/>
                  <w:sz w:val="20"/>
                  <w:lang w:val="en-IE"/>
                </w:rPr>
                <w:t>EM_SAL_36</w:t>
              </w:r>
            </w:ins>
          </w:p>
        </w:tc>
        <w:tc>
          <w:tcPr>
            <w:tcW w:w="3159" w:type="pct"/>
          </w:tcPr>
          <w:p w14:paraId="4A41F6E7" w14:textId="1A9C923C" w:rsidR="00776A78" w:rsidRPr="00E73B40" w:rsidRDefault="00776A78" w:rsidP="00776A78">
            <w:pPr>
              <w:spacing w:before="0" w:after="0"/>
              <w:jc w:val="left"/>
              <w:cnfStyle w:val="000000000000" w:firstRow="0" w:lastRow="0" w:firstColumn="0" w:lastColumn="0" w:oddVBand="0" w:evenVBand="0" w:oddHBand="0" w:evenHBand="0" w:firstRowFirstColumn="0" w:firstRowLastColumn="0" w:lastRowFirstColumn="0" w:lastRowLastColumn="0"/>
              <w:rPr>
                <w:ins w:id="10266" w:author="Author"/>
                <w:sz w:val="20"/>
                <w:lang w:val="en-IE"/>
              </w:rPr>
            </w:pPr>
            <w:ins w:id="10267" w:author="Author">
              <w:r>
                <w:rPr>
                  <w:sz w:val="20"/>
                  <w:lang w:val="en-IE"/>
                </w:rPr>
                <w:t>An error occurred sending the coupon confirmation. Please try again.</w:t>
              </w:r>
            </w:ins>
          </w:p>
        </w:tc>
        <w:tc>
          <w:tcPr>
            <w:tcW w:w="482" w:type="pct"/>
          </w:tcPr>
          <w:p w14:paraId="079DA0F8" w14:textId="77777777" w:rsidR="00776A78" w:rsidRDefault="00776A7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68" w:author="Author"/>
                <w:sz w:val="20"/>
                <w:lang w:val="en-IE"/>
              </w:rPr>
            </w:pPr>
            <w:ins w:id="10269" w:author="Author">
              <w:r w:rsidRPr="00E73B40">
                <w:rPr>
                  <w:sz w:val="20"/>
                  <w:lang w:val="en-IE"/>
                </w:rPr>
                <w:t>BS #1</w:t>
              </w:r>
            </w:ins>
          </w:p>
          <w:p w14:paraId="5FA9E2CB" w14:textId="017020AC" w:rsidR="00776A78" w:rsidRPr="00E73B40" w:rsidRDefault="00776A7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70" w:author="Author"/>
                <w:sz w:val="20"/>
                <w:lang w:val="en-IE"/>
              </w:rPr>
            </w:pPr>
            <w:ins w:id="10271" w:author="Author">
              <w:r>
                <w:rPr>
                  <w:sz w:val="20"/>
                  <w:lang w:val="en-IE"/>
                </w:rPr>
                <w:t>BS #2</w:t>
              </w:r>
            </w:ins>
          </w:p>
        </w:tc>
        <w:tc>
          <w:tcPr>
            <w:tcW w:w="623" w:type="pct"/>
          </w:tcPr>
          <w:p w14:paraId="079D87C9" w14:textId="77777777" w:rsidR="00776A78" w:rsidRDefault="00776A7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72" w:author="Author"/>
                <w:sz w:val="20"/>
                <w:lang w:val="en-IE"/>
              </w:rPr>
            </w:pPr>
            <w:ins w:id="10273" w:author="Author">
              <w:r w:rsidRPr="00E73B40">
                <w:rPr>
                  <w:sz w:val="20"/>
                  <w:lang w:val="en-IE"/>
                </w:rPr>
                <w:t xml:space="preserve">Activity </w:t>
              </w:r>
              <w:r>
                <w:rPr>
                  <w:sz w:val="20"/>
                  <w:lang w:val="en-IE"/>
                </w:rPr>
                <w:t>24</w:t>
              </w:r>
            </w:ins>
          </w:p>
          <w:p w14:paraId="136E6EA6" w14:textId="1F9584B0" w:rsidR="00776A78" w:rsidRPr="00E73B40" w:rsidRDefault="00776A7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74" w:author="Author"/>
                <w:sz w:val="20"/>
                <w:lang w:val="en-IE"/>
              </w:rPr>
            </w:pPr>
            <w:ins w:id="10275" w:author="Author">
              <w:r w:rsidRPr="00E73B40">
                <w:rPr>
                  <w:sz w:val="20"/>
                  <w:lang w:val="en-IE"/>
                </w:rPr>
                <w:t xml:space="preserve">Activity </w:t>
              </w:r>
              <w:r>
                <w:rPr>
                  <w:sz w:val="20"/>
                  <w:lang w:val="en-IE"/>
                </w:rPr>
                <w:t>26</w:t>
              </w:r>
            </w:ins>
          </w:p>
        </w:tc>
      </w:tr>
      <w:tr w:rsidR="0037647C" w:rsidRPr="00E73B40" w14:paraId="1B3D459D" w14:textId="77777777" w:rsidTr="00893208">
        <w:trPr>
          <w:trHeight w:val="598"/>
          <w:ins w:id="10276" w:author="Author"/>
        </w:trPr>
        <w:tc>
          <w:tcPr>
            <w:cnfStyle w:val="001000000000" w:firstRow="0" w:lastRow="0" w:firstColumn="1" w:lastColumn="0" w:oddVBand="0" w:evenVBand="0" w:oddHBand="0" w:evenHBand="0" w:firstRowFirstColumn="0" w:firstRowLastColumn="0" w:lastRowFirstColumn="0" w:lastRowLastColumn="0"/>
            <w:tcW w:w="736" w:type="pct"/>
          </w:tcPr>
          <w:p w14:paraId="760880EB" w14:textId="1D14A3F2" w:rsidR="0037647C" w:rsidRDefault="0037647C" w:rsidP="00466B13">
            <w:pPr>
              <w:spacing w:before="0" w:after="0"/>
              <w:jc w:val="left"/>
              <w:rPr>
                <w:ins w:id="10277" w:author="Author"/>
                <w:b w:val="0"/>
                <w:sz w:val="20"/>
                <w:lang w:val="en-IE"/>
              </w:rPr>
            </w:pPr>
            <w:ins w:id="10278" w:author="Author">
              <w:r>
                <w:rPr>
                  <w:b w:val="0"/>
                  <w:sz w:val="20"/>
                  <w:lang w:val="en-IE"/>
                </w:rPr>
                <w:t>EM_SAL_37</w:t>
              </w:r>
            </w:ins>
          </w:p>
        </w:tc>
        <w:tc>
          <w:tcPr>
            <w:tcW w:w="3159" w:type="pct"/>
          </w:tcPr>
          <w:p w14:paraId="3F46BE51" w14:textId="4BD2AE58" w:rsidR="0037647C" w:rsidRDefault="0037647C" w:rsidP="0037647C">
            <w:pPr>
              <w:spacing w:before="0" w:after="0"/>
              <w:jc w:val="left"/>
              <w:cnfStyle w:val="000000000000" w:firstRow="0" w:lastRow="0" w:firstColumn="0" w:lastColumn="0" w:oddVBand="0" w:evenVBand="0" w:oddHBand="0" w:evenHBand="0" w:firstRowFirstColumn="0" w:firstRowLastColumn="0" w:lastRowFirstColumn="0" w:lastRowLastColumn="0"/>
              <w:rPr>
                <w:ins w:id="10279" w:author="Author"/>
                <w:sz w:val="20"/>
                <w:lang w:val="en-IE"/>
              </w:rPr>
            </w:pPr>
            <w:ins w:id="10280" w:author="Author">
              <w:r>
                <w:rPr>
                  <w:sz w:val="20"/>
                  <w:lang w:val="en-IE"/>
                </w:rPr>
                <w:t>An equipment in the basket has already a delivery method defined. All other equipment’s need to be delivered in the same way.</w:t>
              </w:r>
            </w:ins>
          </w:p>
        </w:tc>
        <w:tc>
          <w:tcPr>
            <w:tcW w:w="482" w:type="pct"/>
          </w:tcPr>
          <w:p w14:paraId="18000883" w14:textId="2308811D"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81" w:author="Author"/>
                <w:sz w:val="20"/>
                <w:lang w:val="en-IE"/>
              </w:rPr>
            </w:pPr>
            <w:ins w:id="10282" w:author="Author">
              <w:r w:rsidRPr="00E73B40">
                <w:rPr>
                  <w:sz w:val="20"/>
                  <w:lang w:val="en-IE"/>
                </w:rPr>
                <w:t>BS #1</w:t>
              </w:r>
            </w:ins>
          </w:p>
        </w:tc>
        <w:tc>
          <w:tcPr>
            <w:tcW w:w="623" w:type="pct"/>
          </w:tcPr>
          <w:p w14:paraId="54535052" w14:textId="7098D2CC" w:rsidR="0037647C" w:rsidRPr="00E73B40" w:rsidRDefault="0037647C"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83" w:author="Author"/>
                <w:sz w:val="20"/>
                <w:lang w:val="en-IE"/>
              </w:rPr>
            </w:pPr>
            <w:ins w:id="10284" w:author="Author">
              <w:r w:rsidRPr="00E73B40">
                <w:rPr>
                  <w:sz w:val="20"/>
                  <w:lang w:val="en-IE"/>
                </w:rPr>
                <w:t xml:space="preserve">Activity </w:t>
              </w:r>
              <w:r>
                <w:rPr>
                  <w:sz w:val="20"/>
                  <w:lang w:val="en-IE"/>
                </w:rPr>
                <w:t>10</w:t>
              </w:r>
            </w:ins>
          </w:p>
        </w:tc>
      </w:tr>
      <w:tr w:rsidR="0037647C" w:rsidRPr="00E73B40" w:rsidDel="003F52FD" w14:paraId="05EDDC2A" w14:textId="407A9399" w:rsidTr="00893208">
        <w:trPr>
          <w:trHeight w:val="598"/>
          <w:del w:id="10285" w:author="Author"/>
        </w:trPr>
        <w:tc>
          <w:tcPr>
            <w:cnfStyle w:val="001000000000" w:firstRow="0" w:lastRow="0" w:firstColumn="1" w:lastColumn="0" w:oddVBand="0" w:evenVBand="0" w:oddHBand="0" w:evenHBand="0" w:firstRowFirstColumn="0" w:firstRowLastColumn="0" w:lastRowFirstColumn="0" w:lastRowLastColumn="0"/>
            <w:tcW w:w="736" w:type="pct"/>
          </w:tcPr>
          <w:p w14:paraId="28264B71" w14:textId="2F816DA6" w:rsidR="0037647C" w:rsidRPr="00E73B40" w:rsidDel="003F52FD" w:rsidRDefault="0037647C" w:rsidP="00466B13">
            <w:pPr>
              <w:spacing w:before="0" w:after="0"/>
              <w:jc w:val="left"/>
              <w:rPr>
                <w:del w:id="10286" w:author="Author"/>
                <w:b w:val="0"/>
                <w:sz w:val="20"/>
                <w:lang w:val="en-IE"/>
              </w:rPr>
            </w:pPr>
            <w:del w:id="10287" w:author="Author">
              <w:r w:rsidRPr="00E73B40" w:rsidDel="003F52FD">
                <w:rPr>
                  <w:b w:val="0"/>
                  <w:sz w:val="20"/>
                  <w:lang w:val="en-IE"/>
                </w:rPr>
                <w:delText>EM_SAL_36</w:delText>
              </w:r>
            </w:del>
          </w:p>
        </w:tc>
        <w:tc>
          <w:tcPr>
            <w:tcW w:w="3159" w:type="pct"/>
          </w:tcPr>
          <w:p w14:paraId="60290557" w14:textId="3F213C9D" w:rsidR="0037647C" w:rsidRPr="00E73B40" w:rsidDel="003F52FD"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288" w:author="Author"/>
                <w:sz w:val="20"/>
                <w:lang w:val="en-IE"/>
              </w:rPr>
            </w:pPr>
            <w:del w:id="10289" w:author="Author">
              <w:r w:rsidRPr="00E73B40" w:rsidDel="003F52FD">
                <w:rPr>
                  <w:sz w:val="20"/>
                  <w:lang w:val="en-IE"/>
                </w:rPr>
                <w:delText>The chosen offer is no longer available on the installation address.</w:delText>
              </w:r>
            </w:del>
          </w:p>
        </w:tc>
        <w:tc>
          <w:tcPr>
            <w:tcW w:w="482" w:type="pct"/>
          </w:tcPr>
          <w:p w14:paraId="20BECBE6" w14:textId="3AA4EF15" w:rsidR="0037647C" w:rsidRPr="00E73B40" w:rsidDel="003F52FD"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90" w:author="Author"/>
                <w:sz w:val="20"/>
                <w:lang w:val="en-IE"/>
              </w:rPr>
            </w:pPr>
            <w:del w:id="10291" w:author="Author">
              <w:r w:rsidRPr="00E73B40" w:rsidDel="003F52FD">
                <w:rPr>
                  <w:sz w:val="20"/>
                  <w:lang w:val="en-IE"/>
                </w:rPr>
                <w:delText>FEAT #2</w:delText>
              </w:r>
            </w:del>
          </w:p>
        </w:tc>
        <w:tc>
          <w:tcPr>
            <w:tcW w:w="623" w:type="pct"/>
          </w:tcPr>
          <w:p w14:paraId="52A1029B" w14:textId="72870292" w:rsidR="0037647C" w:rsidRPr="00E73B40" w:rsidDel="003F52FD"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92" w:author="Author"/>
                <w:sz w:val="20"/>
                <w:lang w:val="en-IE"/>
              </w:rPr>
            </w:pPr>
            <w:del w:id="10293" w:author="Author">
              <w:r w:rsidRPr="00E73B40" w:rsidDel="003F52FD">
                <w:rPr>
                  <w:sz w:val="20"/>
                  <w:lang w:val="en-IE"/>
                </w:rPr>
                <w:delText>Activity 1</w:delText>
              </w:r>
            </w:del>
          </w:p>
        </w:tc>
      </w:tr>
      <w:tr w:rsidR="0037647C" w:rsidRPr="00E73B40" w:rsidDel="002E3D4E" w14:paraId="45F34184" w14:textId="753707DE" w:rsidTr="00893208">
        <w:trPr>
          <w:trHeight w:val="598"/>
          <w:del w:id="10294" w:author="Author"/>
        </w:trPr>
        <w:tc>
          <w:tcPr>
            <w:cnfStyle w:val="001000000000" w:firstRow="0" w:lastRow="0" w:firstColumn="1" w:lastColumn="0" w:oddVBand="0" w:evenVBand="0" w:oddHBand="0" w:evenHBand="0" w:firstRowFirstColumn="0" w:firstRowLastColumn="0" w:lastRowFirstColumn="0" w:lastRowLastColumn="0"/>
            <w:tcW w:w="736" w:type="pct"/>
          </w:tcPr>
          <w:p w14:paraId="2A3A3091" w14:textId="5FED0A7C" w:rsidR="0037647C" w:rsidRPr="00E73B40" w:rsidDel="002E3D4E" w:rsidRDefault="0037647C" w:rsidP="00466B13">
            <w:pPr>
              <w:spacing w:before="0" w:after="0"/>
              <w:jc w:val="left"/>
              <w:rPr>
                <w:del w:id="10295" w:author="Author"/>
                <w:b w:val="0"/>
                <w:sz w:val="20"/>
                <w:lang w:val="en-IE"/>
              </w:rPr>
            </w:pPr>
            <w:del w:id="10296" w:author="Author">
              <w:r w:rsidRPr="00E73B40" w:rsidDel="002E3D4E">
                <w:rPr>
                  <w:b w:val="0"/>
                  <w:sz w:val="20"/>
                  <w:lang w:val="en-IE"/>
                </w:rPr>
                <w:delText>EM_SAL_37</w:delText>
              </w:r>
            </w:del>
          </w:p>
        </w:tc>
        <w:tc>
          <w:tcPr>
            <w:tcW w:w="3159" w:type="pct"/>
          </w:tcPr>
          <w:p w14:paraId="1565F289" w14:textId="23B82E56" w:rsidR="0037647C" w:rsidRPr="00E73B40" w:rsidDel="002E3D4E"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297" w:author="Author"/>
                <w:sz w:val="20"/>
                <w:lang w:val="en-IE"/>
              </w:rPr>
            </w:pPr>
            <w:del w:id="10298" w:author="Author">
              <w:r w:rsidRPr="00E73B40" w:rsidDel="002E3D4E">
                <w:rPr>
                  <w:sz w:val="20"/>
                  <w:lang w:val="en-IE"/>
                </w:rPr>
                <w:delText>The basket has invalid associated campaigns.</w:delText>
              </w:r>
            </w:del>
          </w:p>
        </w:tc>
        <w:tc>
          <w:tcPr>
            <w:tcW w:w="482" w:type="pct"/>
          </w:tcPr>
          <w:p w14:paraId="03162CAB" w14:textId="6BD6534F" w:rsidR="0037647C" w:rsidRPr="00E73B40" w:rsidDel="002E3D4E"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99" w:author="Author"/>
                <w:sz w:val="20"/>
                <w:lang w:val="en-IE"/>
              </w:rPr>
            </w:pPr>
            <w:del w:id="10300" w:author="Author">
              <w:r w:rsidRPr="00E73B40" w:rsidDel="002E3D4E">
                <w:rPr>
                  <w:sz w:val="20"/>
                  <w:lang w:val="en-IE"/>
                </w:rPr>
                <w:delText>FEAT #2</w:delText>
              </w:r>
            </w:del>
          </w:p>
        </w:tc>
        <w:tc>
          <w:tcPr>
            <w:tcW w:w="623" w:type="pct"/>
          </w:tcPr>
          <w:p w14:paraId="04BC46C2" w14:textId="1846F523" w:rsidR="0037647C" w:rsidRPr="00E73B40" w:rsidDel="002E3D4E"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301" w:author="Author"/>
                <w:sz w:val="20"/>
                <w:lang w:val="en-IE"/>
              </w:rPr>
            </w:pPr>
            <w:del w:id="10302" w:author="Author">
              <w:r w:rsidRPr="00E73B40" w:rsidDel="002E3D4E">
                <w:rPr>
                  <w:sz w:val="20"/>
                  <w:lang w:val="en-IE"/>
                </w:rPr>
                <w:delText>Activity 1</w:delText>
              </w:r>
            </w:del>
          </w:p>
        </w:tc>
      </w:tr>
      <w:tr w:rsidR="0037647C" w:rsidRPr="00E73B40" w14:paraId="2BB3F06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2330BE6" w14:textId="31195E7B" w:rsidR="0037647C" w:rsidRPr="00E73B40" w:rsidRDefault="0037647C" w:rsidP="00466B13">
            <w:pPr>
              <w:spacing w:before="0" w:after="0"/>
              <w:jc w:val="left"/>
              <w:rPr>
                <w:b w:val="0"/>
                <w:sz w:val="20"/>
                <w:lang w:val="en-IE"/>
              </w:rPr>
            </w:pPr>
            <w:r w:rsidRPr="00E73B40">
              <w:rPr>
                <w:b w:val="0"/>
                <w:sz w:val="20"/>
                <w:lang w:val="en-IE"/>
              </w:rPr>
              <w:t>EM_SAL_38</w:t>
            </w:r>
          </w:p>
        </w:tc>
        <w:tc>
          <w:tcPr>
            <w:tcW w:w="3159" w:type="pct"/>
          </w:tcPr>
          <w:p w14:paraId="6B5C36EA" w14:textId="354A52BA" w:rsidR="0037647C" w:rsidRPr="00E73B40"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chosen offer is not available anymore.</w:t>
            </w:r>
          </w:p>
        </w:tc>
        <w:tc>
          <w:tcPr>
            <w:tcW w:w="482" w:type="pct"/>
          </w:tcPr>
          <w:p w14:paraId="4BB3B055" w14:textId="7F546C54"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FEAT #2</w:t>
            </w:r>
          </w:p>
        </w:tc>
        <w:tc>
          <w:tcPr>
            <w:tcW w:w="623" w:type="pct"/>
          </w:tcPr>
          <w:p w14:paraId="47809A80" w14:textId="64CCCCA6"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DA2DB8" w:rsidRPr="00E73B40" w14:paraId="58D9EF20" w14:textId="77777777" w:rsidTr="00893208">
        <w:trPr>
          <w:trHeight w:val="598"/>
          <w:ins w:id="10303" w:author="Author"/>
        </w:trPr>
        <w:tc>
          <w:tcPr>
            <w:cnfStyle w:val="001000000000" w:firstRow="0" w:lastRow="0" w:firstColumn="1" w:lastColumn="0" w:oddVBand="0" w:evenVBand="0" w:oddHBand="0" w:evenHBand="0" w:firstRowFirstColumn="0" w:firstRowLastColumn="0" w:lastRowFirstColumn="0" w:lastRowLastColumn="0"/>
            <w:tcW w:w="736" w:type="pct"/>
          </w:tcPr>
          <w:p w14:paraId="2557709A" w14:textId="2B9DAE64" w:rsidR="00DA2DB8" w:rsidRPr="00E73B40" w:rsidRDefault="00DA2DB8" w:rsidP="00DA2DB8">
            <w:pPr>
              <w:spacing w:before="0" w:after="0"/>
              <w:jc w:val="left"/>
              <w:rPr>
                <w:ins w:id="10304" w:author="Author"/>
                <w:b w:val="0"/>
                <w:sz w:val="20"/>
                <w:lang w:val="en-IE"/>
              </w:rPr>
            </w:pPr>
            <w:ins w:id="10305" w:author="Author">
              <w:r>
                <w:rPr>
                  <w:b w:val="0"/>
                  <w:sz w:val="20"/>
                  <w:lang w:val="en-IE"/>
                </w:rPr>
                <w:t>EM_SAL_39</w:t>
              </w:r>
            </w:ins>
          </w:p>
        </w:tc>
        <w:tc>
          <w:tcPr>
            <w:tcW w:w="3159" w:type="pct"/>
          </w:tcPr>
          <w:p w14:paraId="268782AA" w14:textId="615B351A" w:rsidR="00DA2DB8" w:rsidRPr="00E73B40"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06" w:author="Author"/>
                <w:sz w:val="20"/>
                <w:lang w:val="en-IE"/>
              </w:rPr>
            </w:pPr>
            <w:ins w:id="10307" w:author="Author">
              <w:r w:rsidRPr="00DA2DB8">
                <w:rPr>
                  <w:sz w:val="20"/>
                  <w:lang w:val="en-IE"/>
                </w:rPr>
                <w:t xml:space="preserve">Using a campaign and a coupon in the </w:t>
              </w:r>
              <w:r>
                <w:rPr>
                  <w:sz w:val="20"/>
                  <w:lang w:val="en-IE"/>
                </w:rPr>
                <w:t>same basket is not possible.</w:t>
              </w:r>
            </w:ins>
          </w:p>
        </w:tc>
        <w:tc>
          <w:tcPr>
            <w:tcW w:w="482" w:type="pct"/>
          </w:tcPr>
          <w:p w14:paraId="143D6FB0" w14:textId="7777777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08" w:author="Author"/>
                <w:sz w:val="20"/>
                <w:lang w:val="en-IE"/>
              </w:rPr>
            </w:pPr>
            <w:ins w:id="10309" w:author="Author">
              <w:r w:rsidRPr="00E73B40">
                <w:rPr>
                  <w:sz w:val="20"/>
                  <w:lang w:val="en-IE"/>
                </w:rPr>
                <w:t>BS #1</w:t>
              </w:r>
            </w:ins>
          </w:p>
          <w:p w14:paraId="37AC6882" w14:textId="0E73B4FC"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10" w:author="Author"/>
                <w:sz w:val="20"/>
                <w:lang w:val="en-IE"/>
              </w:rPr>
            </w:pPr>
            <w:ins w:id="10311" w:author="Author">
              <w:r>
                <w:rPr>
                  <w:sz w:val="20"/>
                  <w:lang w:val="en-IE"/>
                </w:rPr>
                <w:t>BS #2</w:t>
              </w:r>
            </w:ins>
          </w:p>
        </w:tc>
        <w:tc>
          <w:tcPr>
            <w:tcW w:w="623" w:type="pct"/>
          </w:tcPr>
          <w:p w14:paraId="611A6380" w14:textId="77777777" w:rsidR="00DA2DB8"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12" w:author="Author"/>
                <w:sz w:val="20"/>
                <w:lang w:val="en-IE"/>
              </w:rPr>
            </w:pPr>
            <w:ins w:id="10313" w:author="Author">
              <w:r w:rsidRPr="00E73B40">
                <w:rPr>
                  <w:sz w:val="20"/>
                  <w:lang w:val="en-IE"/>
                </w:rPr>
                <w:t xml:space="preserve">Activity </w:t>
              </w:r>
              <w:r>
                <w:rPr>
                  <w:sz w:val="20"/>
                  <w:lang w:val="en-IE"/>
                </w:rPr>
                <w:t>15</w:t>
              </w:r>
            </w:ins>
          </w:p>
          <w:p w14:paraId="6C321845" w14:textId="0901EAC0" w:rsidR="00DA2DB8" w:rsidRPr="00E73B40"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14" w:author="Author"/>
                <w:sz w:val="20"/>
                <w:lang w:val="en-IE"/>
              </w:rPr>
            </w:pPr>
            <w:ins w:id="10315" w:author="Author">
              <w:r w:rsidRPr="00E73B40">
                <w:rPr>
                  <w:sz w:val="20"/>
                  <w:lang w:val="en-IE"/>
                </w:rPr>
                <w:t xml:space="preserve">Activity </w:t>
              </w:r>
              <w:r>
                <w:rPr>
                  <w:sz w:val="20"/>
                  <w:lang w:val="en-IE"/>
                </w:rPr>
                <w:t>13</w:t>
              </w:r>
            </w:ins>
          </w:p>
        </w:tc>
      </w:tr>
      <w:tr w:rsidR="00DA2DB8" w:rsidRPr="00E73B40" w:rsidDel="005539B9" w14:paraId="45C1789E" w14:textId="5C847520" w:rsidTr="00893208">
        <w:trPr>
          <w:trHeight w:val="598"/>
          <w:ins w:id="10316" w:author="Author"/>
          <w:del w:id="10317" w:author="Author"/>
        </w:trPr>
        <w:tc>
          <w:tcPr>
            <w:cnfStyle w:val="001000000000" w:firstRow="0" w:lastRow="0" w:firstColumn="1" w:lastColumn="0" w:oddVBand="0" w:evenVBand="0" w:oddHBand="0" w:evenHBand="0" w:firstRowFirstColumn="0" w:firstRowLastColumn="0" w:lastRowFirstColumn="0" w:lastRowLastColumn="0"/>
            <w:tcW w:w="736" w:type="pct"/>
          </w:tcPr>
          <w:p w14:paraId="7C9428A5" w14:textId="7D56441D" w:rsidR="00DA2DB8" w:rsidRPr="00E73B40" w:rsidDel="005539B9" w:rsidRDefault="00DA2DB8" w:rsidP="00466B13">
            <w:pPr>
              <w:spacing w:before="0" w:after="0"/>
              <w:jc w:val="left"/>
              <w:rPr>
                <w:ins w:id="10318" w:author="Author"/>
                <w:del w:id="10319" w:author="Author"/>
                <w:b w:val="0"/>
                <w:sz w:val="20"/>
                <w:lang w:val="en-IE"/>
              </w:rPr>
            </w:pPr>
            <w:ins w:id="10320" w:author="Author">
              <w:del w:id="10321" w:author="Author">
                <w:r w:rsidRPr="00E73B40" w:rsidDel="005539B9">
                  <w:rPr>
                    <w:b w:val="0"/>
                    <w:sz w:val="20"/>
                    <w:lang w:val="en-IE"/>
                  </w:rPr>
                  <w:delText>EM_SAL_39</w:delText>
                </w:r>
              </w:del>
            </w:ins>
          </w:p>
        </w:tc>
        <w:tc>
          <w:tcPr>
            <w:tcW w:w="3159" w:type="pct"/>
          </w:tcPr>
          <w:p w14:paraId="5AE8424B" w14:textId="718003E5" w:rsidR="00DA2DB8" w:rsidRPr="00E73B40" w:rsidDel="005539B9" w:rsidRDefault="00DA2DB8" w:rsidP="00C63EEA">
            <w:pPr>
              <w:spacing w:before="0" w:after="0"/>
              <w:jc w:val="left"/>
              <w:cnfStyle w:val="000000000000" w:firstRow="0" w:lastRow="0" w:firstColumn="0" w:lastColumn="0" w:oddVBand="0" w:evenVBand="0" w:oddHBand="0" w:evenHBand="0" w:firstRowFirstColumn="0" w:firstRowLastColumn="0" w:lastRowFirstColumn="0" w:lastRowLastColumn="0"/>
              <w:rPr>
                <w:ins w:id="10322" w:author="Author"/>
                <w:del w:id="10323" w:author="Author"/>
                <w:sz w:val="20"/>
                <w:lang w:val="en-IE"/>
              </w:rPr>
            </w:pPr>
            <w:ins w:id="10324" w:author="Author">
              <w:del w:id="10325" w:author="Author">
                <w:r w:rsidRPr="00E73B40" w:rsidDel="005539B9">
                  <w:rPr>
                    <w:sz w:val="20"/>
                    <w:lang w:val="en-IE"/>
                  </w:rPr>
                  <w:delText>The activation of the fixed service is not possible since there is an active line on the given address.</w:delText>
                </w:r>
              </w:del>
            </w:ins>
          </w:p>
        </w:tc>
        <w:tc>
          <w:tcPr>
            <w:tcW w:w="482" w:type="pct"/>
          </w:tcPr>
          <w:p w14:paraId="1B4416EF" w14:textId="57224FAB" w:rsidR="00DA2DB8" w:rsidRPr="00E73B40" w:rsidDel="005539B9"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26" w:author="Author"/>
                <w:del w:id="10327" w:author="Author"/>
                <w:sz w:val="20"/>
                <w:lang w:val="en-IE"/>
              </w:rPr>
            </w:pPr>
            <w:ins w:id="10328" w:author="Author">
              <w:del w:id="10329" w:author="Author">
                <w:r w:rsidRPr="00E73B40" w:rsidDel="005539B9">
                  <w:rPr>
                    <w:sz w:val="20"/>
                    <w:lang w:val="en-IE"/>
                  </w:rPr>
                  <w:delText>BS #</w:delText>
                </w:r>
              </w:del>
            </w:ins>
            <w:del w:id="10330" w:author="Author">
              <w:r w:rsidDel="005539B9">
                <w:rPr>
                  <w:sz w:val="20"/>
                  <w:lang w:val="en-IE"/>
                </w:rPr>
                <w:delText>2</w:delText>
              </w:r>
            </w:del>
          </w:p>
        </w:tc>
        <w:tc>
          <w:tcPr>
            <w:tcW w:w="623" w:type="pct"/>
          </w:tcPr>
          <w:p w14:paraId="1E308094" w14:textId="5A57271D" w:rsidR="00DA2DB8" w:rsidRPr="00E73B40" w:rsidDel="005539B9"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31" w:author="Author"/>
                <w:del w:id="10332" w:author="Author"/>
                <w:sz w:val="20"/>
                <w:lang w:val="en-IE"/>
              </w:rPr>
            </w:pPr>
            <w:ins w:id="10333" w:author="Author">
              <w:del w:id="10334" w:author="Author">
                <w:r w:rsidRPr="00E73B40" w:rsidDel="005539B9">
                  <w:rPr>
                    <w:sz w:val="20"/>
                    <w:lang w:val="en-IE"/>
                  </w:rPr>
                  <w:delText>Activity 1</w:delText>
                </w:r>
              </w:del>
            </w:ins>
            <w:del w:id="10335" w:author="Author">
              <w:r w:rsidDel="005539B9">
                <w:rPr>
                  <w:sz w:val="20"/>
                  <w:lang w:val="en-IE"/>
                </w:rPr>
                <w:delText>5</w:delText>
              </w:r>
            </w:del>
          </w:p>
        </w:tc>
      </w:tr>
      <w:tr w:rsidR="00DA2DB8" w:rsidRPr="00E73B40" w14:paraId="24385512" w14:textId="77777777" w:rsidTr="00893208">
        <w:trPr>
          <w:trHeight w:val="598"/>
          <w:ins w:id="10336" w:author="Author"/>
        </w:trPr>
        <w:tc>
          <w:tcPr>
            <w:cnfStyle w:val="001000000000" w:firstRow="0" w:lastRow="0" w:firstColumn="1" w:lastColumn="0" w:oddVBand="0" w:evenVBand="0" w:oddHBand="0" w:evenHBand="0" w:firstRowFirstColumn="0" w:firstRowLastColumn="0" w:lastRowFirstColumn="0" w:lastRowLastColumn="0"/>
            <w:tcW w:w="736" w:type="pct"/>
          </w:tcPr>
          <w:p w14:paraId="1856DA4C" w14:textId="091E6428" w:rsidR="00DA2DB8" w:rsidRPr="00E73B40" w:rsidRDefault="00DA2DB8" w:rsidP="009963EA">
            <w:pPr>
              <w:spacing w:before="0" w:after="0"/>
              <w:jc w:val="left"/>
              <w:rPr>
                <w:ins w:id="10337" w:author="Author"/>
                <w:b w:val="0"/>
                <w:sz w:val="20"/>
                <w:lang w:val="en-IE"/>
              </w:rPr>
            </w:pPr>
            <w:ins w:id="10338" w:author="Author">
              <w:r w:rsidRPr="00E73B40">
                <w:rPr>
                  <w:b w:val="0"/>
                  <w:sz w:val="20"/>
                  <w:lang w:val="en-IE"/>
                </w:rPr>
                <w:t>EM_SAL_40</w:t>
              </w:r>
            </w:ins>
          </w:p>
        </w:tc>
        <w:tc>
          <w:tcPr>
            <w:tcW w:w="3159" w:type="pct"/>
          </w:tcPr>
          <w:p w14:paraId="5701652F" w14:textId="2714DCAA" w:rsidR="00DA2DB8" w:rsidRPr="00E73B40" w:rsidRDefault="00DA2DB8" w:rsidP="00C63EEA">
            <w:pPr>
              <w:spacing w:before="0" w:after="0"/>
              <w:jc w:val="left"/>
              <w:cnfStyle w:val="000000000000" w:firstRow="0" w:lastRow="0" w:firstColumn="0" w:lastColumn="0" w:oddVBand="0" w:evenVBand="0" w:oddHBand="0" w:evenHBand="0" w:firstRowFirstColumn="0" w:firstRowLastColumn="0" w:lastRowFirstColumn="0" w:lastRowLastColumn="0"/>
              <w:rPr>
                <w:ins w:id="10339" w:author="Author"/>
                <w:sz w:val="20"/>
                <w:lang w:val="en-IE"/>
              </w:rPr>
            </w:pPr>
            <w:ins w:id="10340" w:author="Author">
              <w:r w:rsidRPr="00E73B40">
                <w:rPr>
                  <w:sz w:val="20"/>
                  <w:lang w:val="en-IE"/>
                </w:rPr>
                <w:t>An error occurred when trying to save the basket. Please try again</w:t>
              </w:r>
              <w:r>
                <w:rPr>
                  <w:sz w:val="20"/>
                  <w:lang w:val="en-IE"/>
                </w:rPr>
                <w:t xml:space="preserve"> manually.</w:t>
              </w:r>
            </w:ins>
          </w:p>
        </w:tc>
        <w:tc>
          <w:tcPr>
            <w:tcW w:w="482" w:type="pct"/>
          </w:tcPr>
          <w:p w14:paraId="53DDF35F" w14:textId="7777777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41" w:author="Author"/>
                <w:sz w:val="20"/>
                <w:lang w:val="en-IE"/>
              </w:rPr>
            </w:pPr>
            <w:ins w:id="10342" w:author="Author">
              <w:r w:rsidRPr="00E73B40">
                <w:rPr>
                  <w:sz w:val="20"/>
                  <w:lang w:val="en-IE"/>
                </w:rPr>
                <w:t>BS #1</w:t>
              </w:r>
            </w:ins>
          </w:p>
          <w:p w14:paraId="6B93922A" w14:textId="5CE7495E"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43" w:author="Author"/>
                <w:sz w:val="20"/>
                <w:lang w:val="en-IE"/>
              </w:rPr>
            </w:pPr>
            <w:ins w:id="10344" w:author="Author">
              <w:r w:rsidRPr="00E73B40">
                <w:rPr>
                  <w:sz w:val="20"/>
                  <w:lang w:val="en-IE"/>
                </w:rPr>
                <w:t>BS #</w:t>
              </w:r>
              <w:r>
                <w:rPr>
                  <w:sz w:val="20"/>
                  <w:lang w:val="en-IE"/>
                </w:rPr>
                <w:t>2</w:t>
              </w:r>
            </w:ins>
          </w:p>
        </w:tc>
        <w:tc>
          <w:tcPr>
            <w:tcW w:w="623" w:type="pct"/>
          </w:tcPr>
          <w:p w14:paraId="175B4A26" w14:textId="0EA7A344"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45" w:author="Author"/>
                <w:sz w:val="20"/>
                <w:lang w:val="en-IE"/>
              </w:rPr>
            </w:pPr>
            <w:ins w:id="10346" w:author="Author">
              <w:r w:rsidRPr="00E73B40">
                <w:rPr>
                  <w:sz w:val="20"/>
                  <w:lang w:val="en-IE"/>
                </w:rPr>
                <w:t xml:space="preserve">Activity </w:t>
              </w:r>
              <w:r>
                <w:rPr>
                  <w:sz w:val="20"/>
                  <w:lang w:val="en-IE"/>
                </w:rPr>
                <w:t>2</w:t>
              </w:r>
            </w:ins>
            <w:r>
              <w:rPr>
                <w:sz w:val="20"/>
                <w:lang w:val="en-IE"/>
              </w:rPr>
              <w:t>1</w:t>
            </w:r>
          </w:p>
        </w:tc>
      </w:tr>
      <w:tr w:rsidR="00DA2DB8" w:rsidRPr="00E73B40" w14:paraId="50969359" w14:textId="77777777" w:rsidTr="00893208">
        <w:trPr>
          <w:trHeight w:val="598"/>
          <w:ins w:id="10347" w:author="Author"/>
        </w:trPr>
        <w:tc>
          <w:tcPr>
            <w:cnfStyle w:val="001000000000" w:firstRow="0" w:lastRow="0" w:firstColumn="1" w:lastColumn="0" w:oddVBand="0" w:evenVBand="0" w:oddHBand="0" w:evenHBand="0" w:firstRowFirstColumn="0" w:firstRowLastColumn="0" w:lastRowFirstColumn="0" w:lastRowLastColumn="0"/>
            <w:tcW w:w="736" w:type="pct"/>
          </w:tcPr>
          <w:p w14:paraId="753A213F" w14:textId="53CAD3C1" w:rsidR="00DA2DB8" w:rsidRPr="00E73B40" w:rsidRDefault="00DA2DB8" w:rsidP="005843F2">
            <w:pPr>
              <w:spacing w:before="0" w:after="0"/>
              <w:jc w:val="left"/>
              <w:rPr>
                <w:ins w:id="10348" w:author="Author"/>
                <w:b w:val="0"/>
                <w:sz w:val="20"/>
                <w:lang w:val="en-IE"/>
              </w:rPr>
            </w:pPr>
            <w:ins w:id="10349" w:author="Author">
              <w:r w:rsidRPr="00E73B40">
                <w:rPr>
                  <w:b w:val="0"/>
                  <w:sz w:val="20"/>
                  <w:lang w:val="en-IE"/>
                </w:rPr>
                <w:t>EM_SAL_41</w:t>
              </w:r>
            </w:ins>
          </w:p>
        </w:tc>
        <w:tc>
          <w:tcPr>
            <w:tcW w:w="3159" w:type="pct"/>
          </w:tcPr>
          <w:p w14:paraId="521A73C8" w14:textId="538AF115" w:rsidR="00DA2DB8" w:rsidRPr="00E73B40" w:rsidRDefault="00DA2DB8" w:rsidP="005843F2">
            <w:pPr>
              <w:spacing w:before="0" w:after="0"/>
              <w:jc w:val="left"/>
              <w:cnfStyle w:val="000000000000" w:firstRow="0" w:lastRow="0" w:firstColumn="0" w:lastColumn="0" w:oddVBand="0" w:evenVBand="0" w:oddHBand="0" w:evenHBand="0" w:firstRowFirstColumn="0" w:firstRowLastColumn="0" w:lastRowFirstColumn="0" w:lastRowLastColumn="0"/>
              <w:rPr>
                <w:ins w:id="10350" w:author="Author"/>
                <w:sz w:val="20"/>
                <w:lang w:val="en-IE"/>
              </w:rPr>
            </w:pPr>
            <w:ins w:id="10351" w:author="Author">
              <w:r>
                <w:rPr>
                  <w:sz w:val="20"/>
                  <w:lang w:val="en-IE"/>
                </w:rPr>
                <w:t>The request for contract generation failed. Please try again</w:t>
              </w:r>
              <w:del w:id="10352" w:author="Author">
                <w:r w:rsidRPr="00E73B40" w:rsidDel="003A307B">
                  <w:rPr>
                    <w:sz w:val="20"/>
                    <w:lang w:val="en-IE"/>
                  </w:rPr>
                  <w:delText>An error occurred when getting the templates ID. Please try again</w:delText>
                </w:r>
              </w:del>
            </w:ins>
          </w:p>
        </w:tc>
        <w:tc>
          <w:tcPr>
            <w:tcW w:w="482" w:type="pct"/>
          </w:tcPr>
          <w:p w14:paraId="5BD8B046" w14:textId="08C600A9"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53" w:author="Author"/>
                <w:sz w:val="20"/>
                <w:lang w:val="en-IE"/>
              </w:rPr>
            </w:pPr>
            <w:ins w:id="10354" w:author="Author">
              <w:r>
                <w:rPr>
                  <w:sz w:val="20"/>
                  <w:lang w:val="en-IE"/>
                </w:rPr>
                <w:t>BS</w:t>
              </w:r>
            </w:ins>
            <w:r>
              <w:rPr>
                <w:sz w:val="20"/>
                <w:lang w:val="en-IE"/>
              </w:rPr>
              <w:t xml:space="preserve"> </w:t>
            </w:r>
            <w:ins w:id="10355" w:author="Author">
              <w:r>
                <w:rPr>
                  <w:sz w:val="20"/>
                  <w:lang w:val="en-IE"/>
                </w:rPr>
                <w:t>#1</w:t>
              </w:r>
            </w:ins>
          </w:p>
        </w:tc>
        <w:tc>
          <w:tcPr>
            <w:tcW w:w="623" w:type="pct"/>
          </w:tcPr>
          <w:p w14:paraId="7F87AAEA" w14:textId="630B95A2" w:rsidR="00DA2DB8"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56" w:author="Author"/>
                <w:sz w:val="20"/>
                <w:lang w:val="en-IE"/>
              </w:rPr>
            </w:pPr>
            <w:ins w:id="10357" w:author="Author">
              <w:r>
                <w:rPr>
                  <w:sz w:val="20"/>
                  <w:lang w:val="en-IE"/>
                </w:rPr>
                <w:t>Activity 20</w:t>
              </w:r>
            </w:ins>
          </w:p>
          <w:p w14:paraId="22EF477F" w14:textId="1A19F15C"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58" w:author="Author"/>
                <w:sz w:val="20"/>
                <w:lang w:val="en-IE"/>
              </w:rPr>
            </w:pPr>
            <w:ins w:id="10359" w:author="Author">
              <w:r>
                <w:rPr>
                  <w:sz w:val="20"/>
                  <w:lang w:val="en-IE"/>
                </w:rPr>
                <w:t>Activity 22</w:t>
              </w:r>
            </w:ins>
          </w:p>
        </w:tc>
      </w:tr>
      <w:tr w:rsidR="00DA2DB8" w:rsidRPr="00E73B40" w:rsidDel="00E44734" w14:paraId="6FE20B1A" w14:textId="19AC6D38" w:rsidTr="00893208">
        <w:trPr>
          <w:trHeight w:val="598"/>
          <w:ins w:id="10360" w:author="Author"/>
          <w:del w:id="10361" w:author="Author"/>
        </w:trPr>
        <w:tc>
          <w:tcPr>
            <w:cnfStyle w:val="001000000000" w:firstRow="0" w:lastRow="0" w:firstColumn="1" w:lastColumn="0" w:oddVBand="0" w:evenVBand="0" w:oddHBand="0" w:evenHBand="0" w:firstRowFirstColumn="0" w:firstRowLastColumn="0" w:lastRowFirstColumn="0" w:lastRowLastColumn="0"/>
            <w:tcW w:w="736" w:type="pct"/>
          </w:tcPr>
          <w:p w14:paraId="76065B5D" w14:textId="6C144988" w:rsidR="00DA2DB8" w:rsidRPr="00E73B40" w:rsidDel="00E44734" w:rsidRDefault="00DA2DB8" w:rsidP="00EF6C5D">
            <w:pPr>
              <w:spacing w:before="0" w:after="0"/>
              <w:jc w:val="left"/>
              <w:rPr>
                <w:ins w:id="10362" w:author="Author"/>
                <w:del w:id="10363" w:author="Author"/>
                <w:b w:val="0"/>
                <w:sz w:val="20"/>
                <w:lang w:val="en-IE"/>
              </w:rPr>
            </w:pPr>
            <w:ins w:id="10364" w:author="Author">
              <w:del w:id="10365" w:author="Author">
                <w:r w:rsidRPr="00E73B40" w:rsidDel="00E44734">
                  <w:rPr>
                    <w:b w:val="0"/>
                    <w:sz w:val="20"/>
                    <w:lang w:val="en-IE"/>
                  </w:rPr>
                  <w:delText>EM_SAL_42</w:delText>
                </w:r>
              </w:del>
            </w:ins>
          </w:p>
        </w:tc>
        <w:tc>
          <w:tcPr>
            <w:tcW w:w="3159" w:type="pct"/>
          </w:tcPr>
          <w:p w14:paraId="6CEBF432" w14:textId="21C125F8" w:rsidR="00DA2DB8" w:rsidRPr="00E73B40" w:rsidDel="00E44734" w:rsidRDefault="00DA2DB8" w:rsidP="00196360">
            <w:pPr>
              <w:spacing w:before="0" w:after="0"/>
              <w:jc w:val="left"/>
              <w:cnfStyle w:val="000000000000" w:firstRow="0" w:lastRow="0" w:firstColumn="0" w:lastColumn="0" w:oddVBand="0" w:evenVBand="0" w:oddHBand="0" w:evenHBand="0" w:firstRowFirstColumn="0" w:firstRowLastColumn="0" w:lastRowFirstColumn="0" w:lastRowLastColumn="0"/>
              <w:rPr>
                <w:ins w:id="10366" w:author="Author"/>
                <w:del w:id="10367" w:author="Author"/>
                <w:sz w:val="20"/>
                <w:lang w:val="en-IE"/>
              </w:rPr>
            </w:pPr>
            <w:ins w:id="10368" w:author="Author">
              <w:del w:id="10369" w:author="Author">
                <w:r w:rsidRPr="00E73B40" w:rsidDel="00E44734">
                  <w:rPr>
                    <w:sz w:val="20"/>
                    <w:lang w:val="en-IE"/>
                  </w:rPr>
                  <w:delText xml:space="preserve">An error occurred when trying to </w:delText>
                </w:r>
                <w:r w:rsidDel="00E44734">
                  <w:rPr>
                    <w:sz w:val="20"/>
                    <w:lang w:val="en-IE"/>
                  </w:rPr>
                  <w:delText>a</w:delText>
                </w:r>
                <w:r w:rsidRPr="00E73B40" w:rsidDel="00E44734">
                  <w:rPr>
                    <w:sz w:val="20"/>
                    <w:lang w:val="en-IE"/>
                  </w:rPr>
                  <w:delText>nalyse the current offer against the selected offer. Please try again.</w:delText>
                </w:r>
              </w:del>
            </w:ins>
          </w:p>
        </w:tc>
        <w:tc>
          <w:tcPr>
            <w:tcW w:w="482" w:type="pct"/>
          </w:tcPr>
          <w:p w14:paraId="33041448" w14:textId="1B26D91F" w:rsidR="00DA2DB8" w:rsidRPr="00E73B40" w:rsidDel="00E44734"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70" w:author="Author"/>
                <w:del w:id="10371" w:author="Author"/>
                <w:sz w:val="20"/>
                <w:lang w:val="en-IE"/>
              </w:rPr>
            </w:pPr>
            <w:ins w:id="10372" w:author="Author">
              <w:del w:id="10373" w:author="Author">
                <w:r w:rsidRPr="00E73B40" w:rsidDel="00E44734">
                  <w:rPr>
                    <w:sz w:val="20"/>
                    <w:lang w:val="en-IE"/>
                  </w:rPr>
                  <w:delText>BS #1</w:delText>
                </w:r>
              </w:del>
            </w:ins>
          </w:p>
        </w:tc>
        <w:tc>
          <w:tcPr>
            <w:tcW w:w="623" w:type="pct"/>
          </w:tcPr>
          <w:p w14:paraId="3E8ADA35" w14:textId="5A6617D0" w:rsidR="00DA2DB8" w:rsidRPr="00E73B40" w:rsidDel="00E44734"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374" w:author="Author"/>
                <w:del w:id="10375" w:author="Author"/>
                <w:sz w:val="20"/>
                <w:lang w:val="en-IE"/>
              </w:rPr>
            </w:pPr>
            <w:ins w:id="10376" w:author="Author">
              <w:del w:id="10377" w:author="Author">
                <w:r w:rsidRPr="00E73B40" w:rsidDel="00E44734">
                  <w:rPr>
                    <w:sz w:val="20"/>
                    <w:lang w:val="en-IE"/>
                  </w:rPr>
                  <w:delText xml:space="preserve">Activity </w:delText>
                </w:r>
              </w:del>
            </w:ins>
            <w:del w:id="10378" w:author="Author">
              <w:r w:rsidDel="00E44734">
                <w:rPr>
                  <w:sz w:val="20"/>
                  <w:lang w:val="en-IE"/>
                </w:rPr>
                <w:delText>1</w:delText>
              </w:r>
            </w:del>
            <w:ins w:id="10379" w:author="Author">
              <w:del w:id="10380" w:author="Author">
                <w:r w:rsidRPr="00E73B40" w:rsidDel="00E44734">
                  <w:rPr>
                    <w:sz w:val="20"/>
                    <w:lang w:val="en-IE"/>
                  </w:rPr>
                  <w:delText>2</w:delText>
                </w:r>
              </w:del>
            </w:ins>
          </w:p>
        </w:tc>
      </w:tr>
      <w:tr w:rsidR="00DA2DB8" w:rsidRPr="00E73B40" w14:paraId="7F7DD8F5" w14:textId="77777777" w:rsidTr="00893208">
        <w:trPr>
          <w:trHeight w:val="598"/>
          <w:ins w:id="10381" w:author="Author"/>
        </w:trPr>
        <w:tc>
          <w:tcPr>
            <w:cnfStyle w:val="001000000000" w:firstRow="0" w:lastRow="0" w:firstColumn="1" w:lastColumn="0" w:oddVBand="0" w:evenVBand="0" w:oddHBand="0" w:evenHBand="0" w:firstRowFirstColumn="0" w:firstRowLastColumn="0" w:lastRowFirstColumn="0" w:lastRowLastColumn="0"/>
            <w:tcW w:w="736" w:type="pct"/>
          </w:tcPr>
          <w:p w14:paraId="6022A988" w14:textId="016D77A9" w:rsidR="00DA2DB8" w:rsidRPr="00E73B40" w:rsidRDefault="00DA2DB8" w:rsidP="009141C9">
            <w:pPr>
              <w:spacing w:before="0" w:after="0"/>
              <w:jc w:val="left"/>
              <w:rPr>
                <w:ins w:id="10382" w:author="Author"/>
                <w:b w:val="0"/>
                <w:sz w:val="20"/>
                <w:lang w:val="en-IE"/>
              </w:rPr>
            </w:pPr>
            <w:ins w:id="10383" w:author="Author">
              <w:r w:rsidRPr="00E73B40">
                <w:rPr>
                  <w:b w:val="0"/>
                  <w:sz w:val="20"/>
                  <w:lang w:val="en-IE"/>
                </w:rPr>
                <w:lastRenderedPageBreak/>
                <w:t>EM_SAL_43</w:t>
              </w:r>
            </w:ins>
          </w:p>
        </w:tc>
        <w:tc>
          <w:tcPr>
            <w:tcW w:w="3159" w:type="pct"/>
          </w:tcPr>
          <w:p w14:paraId="2CCEB96C" w14:textId="7F287CDF" w:rsidR="00DA2DB8" w:rsidRPr="00E73B40"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384" w:author="Author"/>
                <w:sz w:val="20"/>
                <w:lang w:val="en-IE"/>
              </w:rPr>
            </w:pPr>
            <w:ins w:id="10385" w:author="Author">
              <w:r w:rsidRPr="00E73B40">
                <w:rPr>
                  <w:sz w:val="20"/>
                  <w:lang w:val="en-IE"/>
                </w:rPr>
                <w:t>An error occurred while validating the coupon. Please try again.</w:t>
              </w:r>
            </w:ins>
          </w:p>
        </w:tc>
        <w:tc>
          <w:tcPr>
            <w:tcW w:w="482" w:type="pct"/>
          </w:tcPr>
          <w:p w14:paraId="11AC371C" w14:textId="405C3742"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86" w:author="Author"/>
                <w:sz w:val="20"/>
                <w:lang w:val="en-IE"/>
              </w:rPr>
            </w:pPr>
            <w:ins w:id="10387" w:author="Author">
              <w:r w:rsidRPr="00E73B40">
                <w:rPr>
                  <w:sz w:val="20"/>
                  <w:lang w:val="en-IE"/>
                </w:rPr>
                <w:t>BS #1</w:t>
              </w:r>
            </w:ins>
          </w:p>
        </w:tc>
        <w:tc>
          <w:tcPr>
            <w:tcW w:w="623" w:type="pct"/>
          </w:tcPr>
          <w:p w14:paraId="16CADC9B" w14:textId="11AA7501"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88" w:author="Author"/>
                <w:sz w:val="20"/>
                <w:lang w:val="en-IE"/>
              </w:rPr>
            </w:pPr>
            <w:ins w:id="10389" w:author="Author">
              <w:r w:rsidRPr="00E73B40">
                <w:rPr>
                  <w:sz w:val="20"/>
                  <w:lang w:val="en-IE"/>
                </w:rPr>
                <w:t>Activity 1</w:t>
              </w:r>
            </w:ins>
            <w:r>
              <w:rPr>
                <w:sz w:val="20"/>
                <w:lang w:val="en-IE"/>
              </w:rPr>
              <w:t>5</w:t>
            </w:r>
          </w:p>
        </w:tc>
      </w:tr>
      <w:tr w:rsidR="00DA2DB8" w:rsidRPr="00E73B40" w14:paraId="0AA77684" w14:textId="77777777" w:rsidTr="00893208">
        <w:trPr>
          <w:trHeight w:val="598"/>
          <w:ins w:id="10390" w:author="Author"/>
        </w:trPr>
        <w:tc>
          <w:tcPr>
            <w:cnfStyle w:val="001000000000" w:firstRow="0" w:lastRow="0" w:firstColumn="1" w:lastColumn="0" w:oddVBand="0" w:evenVBand="0" w:oddHBand="0" w:evenHBand="0" w:firstRowFirstColumn="0" w:firstRowLastColumn="0" w:lastRowFirstColumn="0" w:lastRowLastColumn="0"/>
            <w:tcW w:w="736" w:type="pct"/>
          </w:tcPr>
          <w:p w14:paraId="013E622A" w14:textId="1523813A" w:rsidR="00DA2DB8" w:rsidRPr="00E73B40" w:rsidRDefault="00DA2DB8" w:rsidP="009141C9">
            <w:pPr>
              <w:spacing w:before="0" w:after="0"/>
              <w:jc w:val="left"/>
              <w:rPr>
                <w:ins w:id="10391" w:author="Author"/>
                <w:sz w:val="20"/>
                <w:lang w:val="en-IE"/>
              </w:rPr>
            </w:pPr>
            <w:ins w:id="10392" w:author="Author">
              <w:r>
                <w:rPr>
                  <w:b w:val="0"/>
                  <w:sz w:val="20"/>
                  <w:lang w:val="en-IE"/>
                </w:rPr>
                <w:t>EM_SAL_44</w:t>
              </w:r>
            </w:ins>
          </w:p>
        </w:tc>
        <w:tc>
          <w:tcPr>
            <w:tcW w:w="3159" w:type="pct"/>
          </w:tcPr>
          <w:p w14:paraId="51489E81" w14:textId="3456F1DA" w:rsidR="00DA2DB8" w:rsidRPr="00E73B40"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393" w:author="Author"/>
                <w:sz w:val="20"/>
                <w:lang w:val="en-IE"/>
              </w:rPr>
            </w:pPr>
            <w:ins w:id="10394" w:author="Author">
              <w:r>
                <w:rPr>
                  <w:sz w:val="20"/>
                  <w:lang w:val="en-IE"/>
                </w:rPr>
                <w:t>An error occurred while reserving the products. Please try again.</w:t>
              </w:r>
            </w:ins>
          </w:p>
        </w:tc>
        <w:tc>
          <w:tcPr>
            <w:tcW w:w="482" w:type="pct"/>
          </w:tcPr>
          <w:p w14:paraId="69F5A301" w14:textId="655C8C61"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95" w:author="Author"/>
                <w:sz w:val="20"/>
                <w:lang w:val="en-IE"/>
              </w:rPr>
            </w:pPr>
            <w:ins w:id="10396" w:author="Author">
              <w:r w:rsidRPr="00E73B40">
                <w:rPr>
                  <w:sz w:val="20"/>
                  <w:lang w:val="en-IE"/>
                </w:rPr>
                <w:t>BS #1</w:t>
              </w:r>
            </w:ins>
          </w:p>
        </w:tc>
        <w:tc>
          <w:tcPr>
            <w:tcW w:w="623" w:type="pct"/>
          </w:tcPr>
          <w:p w14:paraId="0F7B5CE5" w14:textId="5972B9B5"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97" w:author="Author"/>
                <w:sz w:val="20"/>
                <w:lang w:val="en-IE"/>
              </w:rPr>
            </w:pPr>
            <w:ins w:id="10398" w:author="Author">
              <w:r>
                <w:rPr>
                  <w:sz w:val="20"/>
                  <w:lang w:val="en-IE"/>
                </w:rPr>
                <w:t xml:space="preserve">Activity </w:t>
              </w:r>
            </w:ins>
            <w:r>
              <w:rPr>
                <w:sz w:val="20"/>
                <w:lang w:val="en-IE"/>
              </w:rPr>
              <w:t>1</w:t>
            </w:r>
            <w:ins w:id="10399" w:author="Author">
              <w:r>
                <w:rPr>
                  <w:sz w:val="20"/>
                  <w:lang w:val="en-IE"/>
                </w:rPr>
                <w:t>0</w:t>
              </w:r>
            </w:ins>
          </w:p>
        </w:tc>
      </w:tr>
      <w:tr w:rsidR="00DA2DB8" w:rsidRPr="00E73B40" w14:paraId="199CF3CF" w14:textId="77777777" w:rsidTr="00893208">
        <w:trPr>
          <w:trHeight w:val="598"/>
          <w:ins w:id="10400" w:author="Author"/>
        </w:trPr>
        <w:tc>
          <w:tcPr>
            <w:cnfStyle w:val="001000000000" w:firstRow="0" w:lastRow="0" w:firstColumn="1" w:lastColumn="0" w:oddVBand="0" w:evenVBand="0" w:oddHBand="0" w:evenHBand="0" w:firstRowFirstColumn="0" w:firstRowLastColumn="0" w:lastRowFirstColumn="0" w:lastRowLastColumn="0"/>
            <w:tcW w:w="736" w:type="pct"/>
          </w:tcPr>
          <w:p w14:paraId="08D8B5DF" w14:textId="55AEFCE7" w:rsidR="00DA2DB8" w:rsidRDefault="00DA2DB8" w:rsidP="005D2991">
            <w:pPr>
              <w:spacing w:before="0" w:after="0"/>
              <w:jc w:val="left"/>
              <w:rPr>
                <w:ins w:id="10401" w:author="Author"/>
                <w:b w:val="0"/>
                <w:sz w:val="20"/>
                <w:lang w:val="en-IE"/>
              </w:rPr>
            </w:pPr>
            <w:ins w:id="10402" w:author="Author">
              <w:r>
                <w:rPr>
                  <w:b w:val="0"/>
                  <w:sz w:val="20"/>
                  <w:lang w:val="en-IE"/>
                </w:rPr>
                <w:t>EM_SAL_45</w:t>
              </w:r>
            </w:ins>
          </w:p>
        </w:tc>
        <w:tc>
          <w:tcPr>
            <w:tcW w:w="3159" w:type="pct"/>
          </w:tcPr>
          <w:p w14:paraId="7CC5DAB0" w14:textId="38916C28" w:rsidR="00DA2DB8" w:rsidRDefault="00DA2DB8" w:rsidP="005D2991">
            <w:pPr>
              <w:spacing w:before="0" w:after="0"/>
              <w:jc w:val="left"/>
              <w:cnfStyle w:val="000000000000" w:firstRow="0" w:lastRow="0" w:firstColumn="0" w:lastColumn="0" w:oddVBand="0" w:evenVBand="0" w:oddHBand="0" w:evenHBand="0" w:firstRowFirstColumn="0" w:firstRowLastColumn="0" w:lastRowFirstColumn="0" w:lastRowLastColumn="0"/>
              <w:rPr>
                <w:ins w:id="10403" w:author="Author"/>
                <w:sz w:val="20"/>
                <w:lang w:val="en-IE"/>
              </w:rPr>
            </w:pPr>
            <w:ins w:id="10404" w:author="Author">
              <w:r>
                <w:rPr>
                  <w:sz w:val="20"/>
                  <w:lang w:val="en-IE"/>
                </w:rPr>
                <w:t>An error occurred while getting the shared equipment. Please try again.</w:t>
              </w:r>
            </w:ins>
          </w:p>
        </w:tc>
        <w:tc>
          <w:tcPr>
            <w:tcW w:w="482" w:type="pct"/>
          </w:tcPr>
          <w:p w14:paraId="4D63985C" w14:textId="3A17A9B8"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05" w:author="Author"/>
                <w:sz w:val="20"/>
                <w:lang w:val="en-IE"/>
              </w:rPr>
            </w:pPr>
            <w:ins w:id="10406" w:author="Author">
              <w:r>
                <w:rPr>
                  <w:sz w:val="20"/>
                  <w:lang w:val="en-IE"/>
                </w:rPr>
                <w:t>BS #2</w:t>
              </w:r>
            </w:ins>
          </w:p>
        </w:tc>
        <w:tc>
          <w:tcPr>
            <w:tcW w:w="623" w:type="pct"/>
          </w:tcPr>
          <w:p w14:paraId="00D8D62C" w14:textId="660A701A"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07" w:author="Author"/>
                <w:sz w:val="20"/>
                <w:lang w:val="en-IE"/>
              </w:rPr>
            </w:pPr>
            <w:ins w:id="10408" w:author="Author">
              <w:r>
                <w:rPr>
                  <w:sz w:val="20"/>
                  <w:lang w:val="en-IE"/>
                </w:rPr>
                <w:t xml:space="preserve">Activity </w:t>
              </w:r>
            </w:ins>
            <w:r>
              <w:rPr>
                <w:sz w:val="20"/>
                <w:lang w:val="en-IE"/>
              </w:rPr>
              <w:t>16</w:t>
            </w:r>
          </w:p>
        </w:tc>
      </w:tr>
      <w:tr w:rsidR="00DA2DB8" w:rsidRPr="00E73B40" w14:paraId="10E6541B" w14:textId="77777777" w:rsidTr="00893208">
        <w:trPr>
          <w:trHeight w:val="598"/>
          <w:ins w:id="10409" w:author="Author"/>
        </w:trPr>
        <w:tc>
          <w:tcPr>
            <w:cnfStyle w:val="001000000000" w:firstRow="0" w:lastRow="0" w:firstColumn="1" w:lastColumn="0" w:oddVBand="0" w:evenVBand="0" w:oddHBand="0" w:evenHBand="0" w:firstRowFirstColumn="0" w:firstRowLastColumn="0" w:lastRowFirstColumn="0" w:lastRowLastColumn="0"/>
            <w:tcW w:w="736" w:type="pct"/>
          </w:tcPr>
          <w:p w14:paraId="10BEC1E3" w14:textId="0B914D2F" w:rsidR="00DA2DB8" w:rsidRDefault="00DA2DB8" w:rsidP="00A73287">
            <w:pPr>
              <w:spacing w:before="0" w:after="0"/>
              <w:jc w:val="left"/>
              <w:rPr>
                <w:ins w:id="10410" w:author="Author"/>
                <w:b w:val="0"/>
                <w:sz w:val="20"/>
                <w:lang w:val="en-IE"/>
              </w:rPr>
            </w:pPr>
            <w:ins w:id="10411" w:author="Author">
              <w:r>
                <w:rPr>
                  <w:b w:val="0"/>
                  <w:sz w:val="20"/>
                  <w:lang w:val="en-IE"/>
                </w:rPr>
                <w:t>EM_SAL_46</w:t>
              </w:r>
            </w:ins>
          </w:p>
        </w:tc>
        <w:tc>
          <w:tcPr>
            <w:tcW w:w="3159" w:type="pct"/>
          </w:tcPr>
          <w:p w14:paraId="0120CDAD" w14:textId="4028FB28" w:rsidR="00DA2DB8" w:rsidRDefault="00DA2DB8" w:rsidP="002E5A63">
            <w:pPr>
              <w:spacing w:before="0" w:after="0"/>
              <w:jc w:val="left"/>
              <w:cnfStyle w:val="000000000000" w:firstRow="0" w:lastRow="0" w:firstColumn="0" w:lastColumn="0" w:oddVBand="0" w:evenVBand="0" w:oddHBand="0" w:evenHBand="0" w:firstRowFirstColumn="0" w:firstRowLastColumn="0" w:lastRowFirstColumn="0" w:lastRowLastColumn="0"/>
              <w:rPr>
                <w:ins w:id="10412" w:author="Author"/>
                <w:sz w:val="20"/>
                <w:lang w:val="en-IE"/>
              </w:rPr>
            </w:pPr>
            <w:ins w:id="10413" w:author="Author">
              <w:r>
                <w:rPr>
                  <w:sz w:val="20"/>
                  <w:lang w:val="en-IE"/>
                </w:rPr>
                <w:t>An error occurred while download the contract. The process cannot continue until the contract is returned. You may save the basket and try again later.</w:t>
              </w:r>
            </w:ins>
          </w:p>
        </w:tc>
        <w:tc>
          <w:tcPr>
            <w:tcW w:w="482" w:type="pct"/>
          </w:tcPr>
          <w:p w14:paraId="627F1FC4" w14:textId="16B9D466"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14" w:author="Author"/>
                <w:sz w:val="20"/>
                <w:lang w:val="en-IE"/>
              </w:rPr>
            </w:pPr>
            <w:ins w:id="10415" w:author="Author">
              <w:r w:rsidRPr="00E73B40">
                <w:rPr>
                  <w:sz w:val="20"/>
                  <w:lang w:val="en-IE"/>
                </w:rPr>
                <w:t>BS #1</w:t>
              </w:r>
            </w:ins>
          </w:p>
        </w:tc>
        <w:tc>
          <w:tcPr>
            <w:tcW w:w="623" w:type="pct"/>
          </w:tcPr>
          <w:p w14:paraId="41F28BB4" w14:textId="1AB2E286"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16" w:author="Author"/>
                <w:sz w:val="20"/>
                <w:lang w:val="en-IE"/>
              </w:rPr>
            </w:pPr>
            <w:ins w:id="10417" w:author="Author">
              <w:r>
                <w:rPr>
                  <w:sz w:val="20"/>
                  <w:lang w:val="en-IE"/>
                </w:rPr>
                <w:t>Activity 2</w:t>
              </w:r>
            </w:ins>
            <w:r>
              <w:rPr>
                <w:sz w:val="20"/>
                <w:lang w:val="en-IE"/>
              </w:rPr>
              <w:t>3</w:t>
            </w:r>
          </w:p>
        </w:tc>
      </w:tr>
      <w:tr w:rsidR="00DA2DB8" w:rsidRPr="00E73B40" w14:paraId="23C3EF01" w14:textId="77777777" w:rsidTr="00893208">
        <w:trPr>
          <w:trHeight w:val="598"/>
          <w:ins w:id="10418" w:author="Author"/>
        </w:trPr>
        <w:tc>
          <w:tcPr>
            <w:cnfStyle w:val="001000000000" w:firstRow="0" w:lastRow="0" w:firstColumn="1" w:lastColumn="0" w:oddVBand="0" w:evenVBand="0" w:oddHBand="0" w:evenHBand="0" w:firstRowFirstColumn="0" w:firstRowLastColumn="0" w:lastRowFirstColumn="0" w:lastRowLastColumn="0"/>
            <w:tcW w:w="736" w:type="pct"/>
          </w:tcPr>
          <w:p w14:paraId="24A85FF5" w14:textId="3D659DC1" w:rsidR="00DA2DB8" w:rsidRDefault="00DA2DB8" w:rsidP="00AD1B87">
            <w:pPr>
              <w:spacing w:before="0" w:after="0"/>
              <w:jc w:val="left"/>
              <w:rPr>
                <w:ins w:id="10419" w:author="Author"/>
                <w:b w:val="0"/>
                <w:sz w:val="20"/>
                <w:lang w:val="en-IE"/>
              </w:rPr>
            </w:pPr>
            <w:ins w:id="10420" w:author="Author">
              <w:r>
                <w:rPr>
                  <w:b w:val="0"/>
                  <w:sz w:val="20"/>
                  <w:lang w:val="en-IE"/>
                </w:rPr>
                <w:t>EM_SAL_47</w:t>
              </w:r>
            </w:ins>
          </w:p>
        </w:tc>
        <w:tc>
          <w:tcPr>
            <w:tcW w:w="3159" w:type="pct"/>
          </w:tcPr>
          <w:p w14:paraId="6A760DFF" w14:textId="2C7ADE3C"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21" w:author="Author"/>
                <w:sz w:val="20"/>
                <w:lang w:val="en-IE"/>
              </w:rPr>
            </w:pPr>
            <w:ins w:id="10422" w:author="Author">
              <w:r>
                <w:rPr>
                  <w:sz w:val="20"/>
                  <w:lang w:val="en-IE"/>
                </w:rPr>
                <w:t>An error occurred while getting the price of the equipment. Please try again.</w:t>
              </w:r>
            </w:ins>
          </w:p>
        </w:tc>
        <w:tc>
          <w:tcPr>
            <w:tcW w:w="482" w:type="pct"/>
          </w:tcPr>
          <w:p w14:paraId="4E03E13A" w14:textId="249513C5"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23" w:author="Author"/>
                <w:sz w:val="20"/>
                <w:lang w:val="en-IE"/>
              </w:rPr>
            </w:pPr>
            <w:ins w:id="10424" w:author="Author">
              <w:r w:rsidRPr="00E73B40">
                <w:rPr>
                  <w:sz w:val="20"/>
                  <w:lang w:val="en-IE"/>
                </w:rPr>
                <w:t>BS #1</w:t>
              </w:r>
            </w:ins>
          </w:p>
        </w:tc>
        <w:tc>
          <w:tcPr>
            <w:tcW w:w="623" w:type="pct"/>
          </w:tcPr>
          <w:p w14:paraId="05E45600" w14:textId="7D68571E"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25" w:author="Author"/>
                <w:sz w:val="20"/>
                <w:lang w:val="en-IE"/>
              </w:rPr>
            </w:pPr>
            <w:ins w:id="10426" w:author="Author">
              <w:r>
                <w:rPr>
                  <w:sz w:val="20"/>
                  <w:lang w:val="en-IE"/>
                </w:rPr>
                <w:t xml:space="preserve">Activity </w:t>
              </w:r>
            </w:ins>
            <w:r>
              <w:rPr>
                <w:sz w:val="20"/>
                <w:lang w:val="en-IE"/>
              </w:rPr>
              <w:t>10</w:t>
            </w:r>
          </w:p>
        </w:tc>
      </w:tr>
      <w:tr w:rsidR="00DA2DB8" w:rsidRPr="00E73B40" w14:paraId="460B0826" w14:textId="77777777" w:rsidTr="00893208">
        <w:trPr>
          <w:trHeight w:val="598"/>
          <w:ins w:id="10427" w:author="Author"/>
        </w:trPr>
        <w:tc>
          <w:tcPr>
            <w:cnfStyle w:val="001000000000" w:firstRow="0" w:lastRow="0" w:firstColumn="1" w:lastColumn="0" w:oddVBand="0" w:evenVBand="0" w:oddHBand="0" w:evenHBand="0" w:firstRowFirstColumn="0" w:firstRowLastColumn="0" w:lastRowFirstColumn="0" w:lastRowLastColumn="0"/>
            <w:tcW w:w="736" w:type="pct"/>
          </w:tcPr>
          <w:p w14:paraId="719B74D9" w14:textId="7A77F4DC" w:rsidR="00DA2DB8" w:rsidRDefault="00DA2DB8" w:rsidP="00AD1B87">
            <w:pPr>
              <w:spacing w:before="0" w:after="0"/>
              <w:jc w:val="left"/>
              <w:rPr>
                <w:ins w:id="10428" w:author="Author"/>
                <w:b w:val="0"/>
                <w:sz w:val="20"/>
                <w:lang w:val="en-IE"/>
              </w:rPr>
            </w:pPr>
            <w:ins w:id="10429" w:author="Author">
              <w:r>
                <w:rPr>
                  <w:b w:val="0"/>
                  <w:sz w:val="20"/>
                  <w:lang w:val="en-IE"/>
                </w:rPr>
                <w:t>EM_SAL_48</w:t>
              </w:r>
            </w:ins>
          </w:p>
        </w:tc>
        <w:tc>
          <w:tcPr>
            <w:tcW w:w="3159" w:type="pct"/>
          </w:tcPr>
          <w:p w14:paraId="73DEABCE" w14:textId="304478BD"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30" w:author="Author"/>
                <w:sz w:val="20"/>
                <w:lang w:val="en-IE"/>
              </w:rPr>
            </w:pPr>
            <w:ins w:id="10431" w:author="Author">
              <w:r>
                <w:rPr>
                  <w:sz w:val="20"/>
                  <w:lang w:val="en-IE"/>
                </w:rPr>
                <w:t>Address not found in CRM, please provide an existing address</w:t>
              </w:r>
            </w:ins>
          </w:p>
        </w:tc>
        <w:tc>
          <w:tcPr>
            <w:tcW w:w="482" w:type="pct"/>
          </w:tcPr>
          <w:p w14:paraId="4071EB28" w14:textId="4DD8C9D2"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32" w:author="Author"/>
                <w:sz w:val="20"/>
                <w:lang w:val="en-IE"/>
              </w:rPr>
            </w:pPr>
            <w:ins w:id="10433" w:author="Author">
              <w:r>
                <w:rPr>
                  <w:sz w:val="20"/>
                  <w:lang w:val="en-IE"/>
                </w:rPr>
                <w:t>BS#1</w:t>
              </w:r>
            </w:ins>
          </w:p>
        </w:tc>
        <w:tc>
          <w:tcPr>
            <w:tcW w:w="623" w:type="pct"/>
          </w:tcPr>
          <w:p w14:paraId="6D5737F8" w14:textId="6EE0A679"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34" w:author="Author"/>
                <w:sz w:val="20"/>
                <w:lang w:val="en-IE"/>
              </w:rPr>
            </w:pPr>
            <w:ins w:id="10435" w:author="Author">
              <w:r>
                <w:rPr>
                  <w:sz w:val="20"/>
                  <w:lang w:val="en-IE"/>
                </w:rPr>
                <w:t xml:space="preserve">Activity </w:t>
              </w:r>
            </w:ins>
            <w:r>
              <w:rPr>
                <w:sz w:val="20"/>
                <w:lang w:val="en-IE"/>
              </w:rPr>
              <w:t>20</w:t>
            </w:r>
          </w:p>
        </w:tc>
      </w:tr>
      <w:tr w:rsidR="00DA2DB8" w:rsidRPr="00E73B40" w14:paraId="76986D62" w14:textId="77777777" w:rsidTr="00893208">
        <w:trPr>
          <w:trHeight w:val="598"/>
          <w:ins w:id="10436" w:author="Author"/>
        </w:trPr>
        <w:tc>
          <w:tcPr>
            <w:cnfStyle w:val="001000000000" w:firstRow="0" w:lastRow="0" w:firstColumn="1" w:lastColumn="0" w:oddVBand="0" w:evenVBand="0" w:oddHBand="0" w:evenHBand="0" w:firstRowFirstColumn="0" w:firstRowLastColumn="0" w:lastRowFirstColumn="0" w:lastRowLastColumn="0"/>
            <w:tcW w:w="736" w:type="pct"/>
          </w:tcPr>
          <w:p w14:paraId="7BA94317" w14:textId="6B7153EF" w:rsidR="00DA2DB8" w:rsidRDefault="00DA2DB8" w:rsidP="0028576B">
            <w:pPr>
              <w:spacing w:before="0" w:after="0"/>
              <w:jc w:val="left"/>
              <w:rPr>
                <w:ins w:id="10437" w:author="Author"/>
                <w:b w:val="0"/>
                <w:sz w:val="20"/>
                <w:lang w:val="en-IE"/>
              </w:rPr>
            </w:pPr>
            <w:ins w:id="10438" w:author="Author">
              <w:r>
                <w:rPr>
                  <w:b w:val="0"/>
                  <w:sz w:val="20"/>
                  <w:lang w:val="en-IE"/>
                </w:rPr>
                <w:t>EM_SAL_49</w:t>
              </w:r>
            </w:ins>
          </w:p>
        </w:tc>
        <w:tc>
          <w:tcPr>
            <w:tcW w:w="3159" w:type="pct"/>
          </w:tcPr>
          <w:p w14:paraId="277FB434" w14:textId="51CE08A3"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39" w:author="Author"/>
                <w:sz w:val="20"/>
                <w:lang w:val="en-IE"/>
              </w:rPr>
            </w:pPr>
            <w:ins w:id="10440" w:author="Author">
              <w:r>
                <w:rPr>
                  <w:sz w:val="20"/>
                  <w:lang w:val="en-IE"/>
                </w:rPr>
                <w:t>An error occurred while calling the service to send the contracts to the Customer address. Please try again</w:t>
              </w:r>
            </w:ins>
          </w:p>
        </w:tc>
        <w:tc>
          <w:tcPr>
            <w:tcW w:w="482" w:type="pct"/>
          </w:tcPr>
          <w:p w14:paraId="693109A0" w14:textId="1B65B720"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41" w:author="Author"/>
                <w:sz w:val="20"/>
                <w:lang w:val="en-IE"/>
              </w:rPr>
            </w:pPr>
            <w:ins w:id="10442" w:author="Author">
              <w:r>
                <w:rPr>
                  <w:sz w:val="20"/>
                  <w:lang w:val="en-IE"/>
                </w:rPr>
                <w:t>BS#1</w:t>
              </w:r>
            </w:ins>
          </w:p>
        </w:tc>
        <w:tc>
          <w:tcPr>
            <w:tcW w:w="623" w:type="pct"/>
          </w:tcPr>
          <w:p w14:paraId="194B3E0E" w14:textId="53C3F03B"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43" w:author="Author"/>
                <w:sz w:val="20"/>
                <w:lang w:val="en-IE"/>
              </w:rPr>
            </w:pPr>
            <w:ins w:id="10444" w:author="Author">
              <w:r>
                <w:rPr>
                  <w:sz w:val="20"/>
                  <w:lang w:val="en-IE"/>
                </w:rPr>
                <w:t>Activity 2</w:t>
              </w:r>
            </w:ins>
            <w:r>
              <w:rPr>
                <w:sz w:val="20"/>
                <w:lang w:val="en-IE"/>
              </w:rPr>
              <w:t>2</w:t>
            </w:r>
          </w:p>
        </w:tc>
      </w:tr>
      <w:tr w:rsidR="00DA2DB8" w:rsidRPr="00E73B40" w14:paraId="5A39110A" w14:textId="77777777" w:rsidTr="00893208">
        <w:trPr>
          <w:trHeight w:val="598"/>
          <w:ins w:id="10445" w:author="Author"/>
        </w:trPr>
        <w:tc>
          <w:tcPr>
            <w:cnfStyle w:val="001000000000" w:firstRow="0" w:lastRow="0" w:firstColumn="1" w:lastColumn="0" w:oddVBand="0" w:evenVBand="0" w:oddHBand="0" w:evenHBand="0" w:firstRowFirstColumn="0" w:firstRowLastColumn="0" w:lastRowFirstColumn="0" w:lastRowLastColumn="0"/>
            <w:tcW w:w="736" w:type="pct"/>
          </w:tcPr>
          <w:p w14:paraId="04D1DDB0" w14:textId="29E52520" w:rsidR="00DA2DB8" w:rsidRDefault="00DA2DB8" w:rsidP="0028576B">
            <w:pPr>
              <w:spacing w:before="0" w:after="0"/>
              <w:jc w:val="left"/>
              <w:rPr>
                <w:ins w:id="10446" w:author="Author"/>
                <w:sz w:val="20"/>
                <w:lang w:val="en-IE"/>
              </w:rPr>
            </w:pPr>
            <w:ins w:id="10447" w:author="Author">
              <w:r>
                <w:rPr>
                  <w:b w:val="0"/>
                  <w:sz w:val="20"/>
                  <w:lang w:val="en-IE"/>
                </w:rPr>
                <w:t>EM_SAL_50</w:t>
              </w:r>
            </w:ins>
          </w:p>
        </w:tc>
        <w:tc>
          <w:tcPr>
            <w:tcW w:w="3159" w:type="pct"/>
          </w:tcPr>
          <w:p w14:paraId="023250BB" w14:textId="4E76CB73"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48" w:author="Author"/>
                <w:sz w:val="20"/>
                <w:lang w:val="en-IE"/>
              </w:rPr>
            </w:pPr>
            <w:ins w:id="10449" w:author="Author">
              <w:r w:rsidRPr="008B23B0">
                <w:rPr>
                  <w:sz w:val="20"/>
                  <w:lang w:val="en-IE"/>
                </w:rPr>
                <w:t xml:space="preserve">The chosen </w:t>
              </w:r>
              <w:r>
                <w:rPr>
                  <w:sz w:val="20"/>
                  <w:lang w:val="en-IE"/>
                </w:rPr>
                <w:t>fixed voice number</w:t>
              </w:r>
              <w:r w:rsidRPr="008B23B0">
                <w:rPr>
                  <w:sz w:val="20"/>
                  <w:lang w:val="en-IE"/>
                </w:rPr>
                <w:t xml:space="preserve"> is not available. Please choose/search for another </w:t>
              </w:r>
              <w:r>
                <w:rPr>
                  <w:sz w:val="20"/>
                  <w:lang w:val="en-IE"/>
                </w:rPr>
                <w:t>fixed voice number</w:t>
              </w:r>
              <w:r w:rsidRPr="008B23B0">
                <w:rPr>
                  <w:sz w:val="20"/>
                  <w:lang w:val="en-IE"/>
                </w:rPr>
                <w:t>.</w:t>
              </w:r>
            </w:ins>
          </w:p>
        </w:tc>
        <w:tc>
          <w:tcPr>
            <w:tcW w:w="482" w:type="pct"/>
          </w:tcPr>
          <w:p w14:paraId="5F4FB45A" w14:textId="3E67C98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50" w:author="Author"/>
                <w:sz w:val="20"/>
                <w:lang w:val="en-IE"/>
              </w:rPr>
            </w:pPr>
            <w:ins w:id="10451" w:author="Author">
              <w:r>
                <w:rPr>
                  <w:sz w:val="20"/>
                  <w:lang w:val="en-IE"/>
                </w:rPr>
                <w:t>BS #2</w:t>
              </w:r>
            </w:ins>
          </w:p>
        </w:tc>
        <w:tc>
          <w:tcPr>
            <w:tcW w:w="623" w:type="pct"/>
          </w:tcPr>
          <w:p w14:paraId="0FC6D72A" w14:textId="2EAB1636"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52" w:author="Author"/>
                <w:sz w:val="20"/>
                <w:lang w:val="en-IE"/>
              </w:rPr>
            </w:pPr>
            <w:ins w:id="10453" w:author="Author">
              <w:r>
                <w:rPr>
                  <w:sz w:val="20"/>
                  <w:lang w:val="en-IE"/>
                </w:rPr>
                <w:t>Activity 4</w:t>
              </w:r>
            </w:ins>
          </w:p>
        </w:tc>
      </w:tr>
      <w:tr w:rsidR="00DA2DB8" w:rsidRPr="00E73B40" w:rsidDel="00C749CF" w14:paraId="2012F11E" w14:textId="14152CDD" w:rsidTr="00893208">
        <w:trPr>
          <w:trHeight w:val="598"/>
          <w:ins w:id="10454" w:author="Author"/>
          <w:del w:id="10455" w:author="Author"/>
        </w:trPr>
        <w:tc>
          <w:tcPr>
            <w:cnfStyle w:val="001000000000" w:firstRow="0" w:lastRow="0" w:firstColumn="1" w:lastColumn="0" w:oddVBand="0" w:evenVBand="0" w:oddHBand="0" w:evenHBand="0" w:firstRowFirstColumn="0" w:firstRowLastColumn="0" w:lastRowFirstColumn="0" w:lastRowLastColumn="0"/>
            <w:tcW w:w="736" w:type="pct"/>
          </w:tcPr>
          <w:p w14:paraId="4E982E59" w14:textId="73F9C1FB" w:rsidR="00DA2DB8" w:rsidDel="00C749CF" w:rsidRDefault="00DA2DB8" w:rsidP="003010EA">
            <w:pPr>
              <w:spacing w:before="0" w:after="0"/>
              <w:jc w:val="left"/>
              <w:rPr>
                <w:ins w:id="10456" w:author="Author"/>
                <w:del w:id="10457" w:author="Author"/>
                <w:b w:val="0"/>
                <w:sz w:val="20"/>
                <w:lang w:val="en-IE"/>
              </w:rPr>
            </w:pPr>
            <w:ins w:id="10458" w:author="Author">
              <w:del w:id="10459" w:author="Author">
                <w:r w:rsidDel="00C749CF">
                  <w:rPr>
                    <w:b w:val="0"/>
                    <w:sz w:val="20"/>
                    <w:lang w:val="en-IE"/>
                  </w:rPr>
                  <w:delText>EM_SAL_50</w:delText>
                </w:r>
              </w:del>
            </w:ins>
          </w:p>
        </w:tc>
        <w:tc>
          <w:tcPr>
            <w:tcW w:w="3159" w:type="pct"/>
          </w:tcPr>
          <w:p w14:paraId="3F36DCCE" w14:textId="6DF5813A" w:rsidR="00DA2DB8" w:rsidDel="00C749CF"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60" w:author="Author"/>
                <w:del w:id="10461" w:author="Author"/>
                <w:sz w:val="20"/>
                <w:lang w:val="en-IE"/>
              </w:rPr>
            </w:pPr>
            <w:ins w:id="10462" w:author="Author">
              <w:del w:id="10463" w:author="Author">
                <w:r w:rsidDel="00C749CF">
                  <w:rPr>
                    <w:sz w:val="20"/>
                    <w:lang w:val="en-IE"/>
                  </w:rPr>
                  <w:delText>An error occurred while relinquishing the order. Please try again.</w:delText>
                </w:r>
              </w:del>
            </w:ins>
          </w:p>
        </w:tc>
        <w:tc>
          <w:tcPr>
            <w:tcW w:w="482" w:type="pct"/>
          </w:tcPr>
          <w:p w14:paraId="36C1A7D3" w14:textId="7FE77D9E" w:rsidR="00DA2DB8" w:rsidDel="00C749CF"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64" w:author="Author"/>
                <w:del w:id="10465" w:author="Author"/>
                <w:sz w:val="20"/>
                <w:lang w:val="en-IE"/>
              </w:rPr>
            </w:pPr>
            <w:ins w:id="10466" w:author="Author">
              <w:del w:id="10467" w:author="Author">
                <w:r w:rsidDel="00C749CF">
                  <w:rPr>
                    <w:sz w:val="20"/>
                    <w:lang w:val="en-IE"/>
                  </w:rPr>
                  <w:delText>FEAT#1</w:delText>
                </w:r>
              </w:del>
            </w:ins>
          </w:p>
        </w:tc>
        <w:tc>
          <w:tcPr>
            <w:tcW w:w="623" w:type="pct"/>
          </w:tcPr>
          <w:p w14:paraId="3E500D17" w14:textId="0045E2A9" w:rsidR="00DA2DB8" w:rsidDel="00C749CF"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68" w:author="Author"/>
                <w:del w:id="10469" w:author="Author"/>
                <w:sz w:val="20"/>
                <w:lang w:val="en-IE"/>
              </w:rPr>
            </w:pPr>
            <w:ins w:id="10470" w:author="Author">
              <w:del w:id="10471" w:author="Author">
                <w:r w:rsidDel="00C749CF">
                  <w:rPr>
                    <w:sz w:val="20"/>
                    <w:lang w:val="en-IE"/>
                  </w:rPr>
                  <w:delText>Activity 1</w:delText>
                </w:r>
              </w:del>
            </w:ins>
          </w:p>
        </w:tc>
      </w:tr>
      <w:tr w:rsidR="00DA2DB8" w:rsidRPr="00E73B40" w14:paraId="513FF003" w14:textId="77777777" w:rsidTr="00893208">
        <w:trPr>
          <w:trHeight w:val="598"/>
          <w:ins w:id="10472" w:author="Author"/>
        </w:trPr>
        <w:tc>
          <w:tcPr>
            <w:cnfStyle w:val="001000000000" w:firstRow="0" w:lastRow="0" w:firstColumn="1" w:lastColumn="0" w:oddVBand="0" w:evenVBand="0" w:oddHBand="0" w:evenHBand="0" w:firstRowFirstColumn="0" w:firstRowLastColumn="0" w:lastRowFirstColumn="0" w:lastRowLastColumn="0"/>
            <w:tcW w:w="736" w:type="pct"/>
          </w:tcPr>
          <w:p w14:paraId="75B67171" w14:textId="44170514" w:rsidR="00DA2DB8" w:rsidRDefault="00DA2DB8" w:rsidP="003010EA">
            <w:pPr>
              <w:spacing w:before="0" w:after="0"/>
              <w:jc w:val="left"/>
              <w:rPr>
                <w:ins w:id="10473" w:author="Author"/>
                <w:b w:val="0"/>
                <w:sz w:val="20"/>
                <w:lang w:val="en-IE"/>
              </w:rPr>
            </w:pPr>
            <w:ins w:id="10474" w:author="Author">
              <w:r>
                <w:rPr>
                  <w:b w:val="0"/>
                  <w:sz w:val="20"/>
                  <w:lang w:val="en-IE"/>
                </w:rPr>
                <w:t>EM_SAL_51</w:t>
              </w:r>
            </w:ins>
          </w:p>
        </w:tc>
        <w:tc>
          <w:tcPr>
            <w:tcW w:w="3159" w:type="pct"/>
          </w:tcPr>
          <w:p w14:paraId="732AE0AD" w14:textId="7EE01B65"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75" w:author="Author"/>
                <w:sz w:val="20"/>
                <w:lang w:val="en-IE"/>
              </w:rPr>
            </w:pPr>
            <w:ins w:id="10476" w:author="Author">
              <w:r>
                <w:rPr>
                  <w:sz w:val="20"/>
                  <w:lang w:val="en-IE"/>
                </w:rPr>
                <w:t>An error occurred while taking over the order. Please try again.</w:t>
              </w:r>
            </w:ins>
          </w:p>
        </w:tc>
        <w:tc>
          <w:tcPr>
            <w:tcW w:w="482" w:type="pct"/>
          </w:tcPr>
          <w:p w14:paraId="4EFA4AF4" w14:textId="63911735"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77" w:author="Author"/>
                <w:sz w:val="20"/>
                <w:lang w:val="en-IE"/>
              </w:rPr>
            </w:pPr>
            <w:ins w:id="10478" w:author="Author">
              <w:r>
                <w:rPr>
                  <w:sz w:val="20"/>
                  <w:lang w:val="en-IE"/>
                </w:rPr>
                <w:t>FEAT#2</w:t>
              </w:r>
            </w:ins>
          </w:p>
        </w:tc>
        <w:tc>
          <w:tcPr>
            <w:tcW w:w="623" w:type="pct"/>
          </w:tcPr>
          <w:p w14:paraId="731A4116" w14:textId="051DDE8B"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79" w:author="Author"/>
                <w:sz w:val="20"/>
                <w:lang w:val="en-IE"/>
              </w:rPr>
            </w:pPr>
            <w:ins w:id="10480" w:author="Author">
              <w:r>
                <w:rPr>
                  <w:sz w:val="20"/>
                  <w:lang w:val="en-IE"/>
                </w:rPr>
                <w:t>Activity 2</w:t>
              </w:r>
            </w:ins>
          </w:p>
        </w:tc>
      </w:tr>
      <w:tr w:rsidR="00DA2DB8" w:rsidRPr="00E73B40" w14:paraId="38E251D7" w14:textId="77777777" w:rsidTr="00893208">
        <w:trPr>
          <w:trHeight w:val="598"/>
          <w:ins w:id="10481" w:author="Author"/>
        </w:trPr>
        <w:tc>
          <w:tcPr>
            <w:cnfStyle w:val="001000000000" w:firstRow="0" w:lastRow="0" w:firstColumn="1" w:lastColumn="0" w:oddVBand="0" w:evenVBand="0" w:oddHBand="0" w:evenHBand="0" w:firstRowFirstColumn="0" w:firstRowLastColumn="0" w:lastRowFirstColumn="0" w:lastRowLastColumn="0"/>
            <w:tcW w:w="736" w:type="pct"/>
          </w:tcPr>
          <w:p w14:paraId="3251614F" w14:textId="6F2AE309" w:rsidR="00DA2DB8" w:rsidRDefault="00DA2DB8" w:rsidP="00D63CFB">
            <w:pPr>
              <w:spacing w:before="0" w:after="0"/>
              <w:jc w:val="left"/>
              <w:rPr>
                <w:ins w:id="10482" w:author="Author"/>
                <w:b w:val="0"/>
                <w:sz w:val="20"/>
                <w:lang w:val="en-IE"/>
              </w:rPr>
            </w:pPr>
            <w:ins w:id="10483" w:author="Author">
              <w:r>
                <w:rPr>
                  <w:b w:val="0"/>
                  <w:sz w:val="20"/>
                  <w:lang w:val="en-IE"/>
                </w:rPr>
                <w:t>EM_SAL_52</w:t>
              </w:r>
            </w:ins>
          </w:p>
        </w:tc>
        <w:tc>
          <w:tcPr>
            <w:tcW w:w="3159" w:type="pct"/>
          </w:tcPr>
          <w:p w14:paraId="770EE2BF" w14:textId="4E78468F"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84" w:author="Author"/>
                <w:sz w:val="20"/>
                <w:lang w:val="en-IE"/>
              </w:rPr>
            </w:pPr>
            <w:ins w:id="10485" w:author="Author">
              <w:r w:rsidRPr="00D63CFB">
                <w:rPr>
                  <w:sz w:val="20"/>
                  <w:lang w:val="en-IE"/>
                </w:rPr>
                <w:t xml:space="preserve">There are pending orders on the provider side. The process </w:t>
              </w:r>
              <w:r>
                <w:rPr>
                  <w:sz w:val="20"/>
                  <w:lang w:val="en-IE"/>
                </w:rPr>
                <w:t>cannot</w:t>
              </w:r>
              <w:r w:rsidRPr="00D63CFB">
                <w:rPr>
                  <w:sz w:val="20"/>
                  <w:lang w:val="en-IE"/>
                </w:rPr>
                <w:t xml:space="preserve"> continue.</w:t>
              </w:r>
            </w:ins>
          </w:p>
        </w:tc>
        <w:tc>
          <w:tcPr>
            <w:tcW w:w="482" w:type="pct"/>
          </w:tcPr>
          <w:p w14:paraId="111DAB6E" w14:textId="5018774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86" w:author="Author"/>
                <w:sz w:val="20"/>
                <w:lang w:val="en-IE"/>
              </w:rPr>
            </w:pPr>
            <w:ins w:id="10487" w:author="Author">
              <w:r>
                <w:rPr>
                  <w:sz w:val="20"/>
                  <w:lang w:val="en-IE"/>
                </w:rPr>
                <w:t>BS#2</w:t>
              </w:r>
            </w:ins>
          </w:p>
        </w:tc>
        <w:tc>
          <w:tcPr>
            <w:tcW w:w="623" w:type="pct"/>
          </w:tcPr>
          <w:p w14:paraId="3A46601F" w14:textId="305AE07C"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88" w:author="Author"/>
                <w:sz w:val="20"/>
                <w:lang w:val="en-IE"/>
              </w:rPr>
            </w:pPr>
            <w:ins w:id="10489" w:author="Author">
              <w:r>
                <w:rPr>
                  <w:sz w:val="20"/>
                  <w:lang w:val="en-IE"/>
                </w:rPr>
                <w:t>Activity 1</w:t>
              </w:r>
            </w:ins>
            <w:r>
              <w:rPr>
                <w:sz w:val="20"/>
                <w:lang w:val="en-IE"/>
              </w:rPr>
              <w:t>5</w:t>
            </w:r>
          </w:p>
        </w:tc>
      </w:tr>
      <w:tr w:rsidR="00DA2DB8" w:rsidRPr="00E73B40" w14:paraId="73BCD5A2" w14:textId="77777777" w:rsidTr="00893208">
        <w:trPr>
          <w:trHeight w:val="598"/>
          <w:ins w:id="10490" w:author="Author"/>
        </w:trPr>
        <w:tc>
          <w:tcPr>
            <w:cnfStyle w:val="001000000000" w:firstRow="0" w:lastRow="0" w:firstColumn="1" w:lastColumn="0" w:oddVBand="0" w:evenVBand="0" w:oddHBand="0" w:evenHBand="0" w:firstRowFirstColumn="0" w:firstRowLastColumn="0" w:lastRowFirstColumn="0" w:lastRowLastColumn="0"/>
            <w:tcW w:w="736" w:type="pct"/>
          </w:tcPr>
          <w:p w14:paraId="5D6A7102" w14:textId="5BF202B8" w:rsidR="00DA2DB8" w:rsidRDefault="00DA2DB8" w:rsidP="003010EA">
            <w:pPr>
              <w:spacing w:before="0" w:after="0"/>
              <w:jc w:val="left"/>
              <w:rPr>
                <w:ins w:id="10491" w:author="Author"/>
                <w:b w:val="0"/>
                <w:sz w:val="20"/>
                <w:lang w:val="en-IE"/>
              </w:rPr>
            </w:pPr>
            <w:ins w:id="10492" w:author="Author">
              <w:r>
                <w:rPr>
                  <w:b w:val="0"/>
                  <w:sz w:val="20"/>
                  <w:lang w:val="en-IE"/>
                </w:rPr>
                <w:t>EM_SAL_53</w:t>
              </w:r>
            </w:ins>
          </w:p>
        </w:tc>
        <w:tc>
          <w:tcPr>
            <w:tcW w:w="3159" w:type="pct"/>
          </w:tcPr>
          <w:p w14:paraId="577E33A4" w14:textId="0EEB863F"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93" w:author="Author"/>
                <w:sz w:val="20"/>
                <w:lang w:val="en-IE"/>
              </w:rPr>
            </w:pPr>
            <w:ins w:id="10494" w:author="Author">
              <w:r w:rsidRPr="00D63CFB">
                <w:rPr>
                  <w:sz w:val="20"/>
                  <w:lang w:val="en-IE"/>
                </w:rPr>
                <w:t>An error occurred while checking the line status. Please try again.</w:t>
              </w:r>
            </w:ins>
          </w:p>
        </w:tc>
        <w:tc>
          <w:tcPr>
            <w:tcW w:w="482" w:type="pct"/>
          </w:tcPr>
          <w:p w14:paraId="1F8FF338" w14:textId="1C8F66EA"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95" w:author="Author"/>
                <w:sz w:val="20"/>
                <w:lang w:val="en-IE"/>
              </w:rPr>
            </w:pPr>
            <w:ins w:id="10496" w:author="Author">
              <w:r>
                <w:rPr>
                  <w:sz w:val="20"/>
                  <w:lang w:val="en-IE"/>
                </w:rPr>
                <w:t>BS#2</w:t>
              </w:r>
            </w:ins>
          </w:p>
        </w:tc>
        <w:tc>
          <w:tcPr>
            <w:tcW w:w="623" w:type="pct"/>
          </w:tcPr>
          <w:p w14:paraId="7072809C" w14:textId="256AF942" w:rsidR="00DA2DB8" w:rsidRDefault="00DA2DB8"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497" w:author="Author"/>
                <w:sz w:val="20"/>
                <w:lang w:val="en-IE"/>
              </w:rPr>
            </w:pPr>
            <w:ins w:id="10498" w:author="Author">
              <w:r>
                <w:rPr>
                  <w:sz w:val="20"/>
                  <w:lang w:val="en-IE"/>
                </w:rPr>
                <w:t xml:space="preserve">Activity </w:t>
              </w:r>
            </w:ins>
            <w:r>
              <w:rPr>
                <w:sz w:val="20"/>
                <w:lang w:val="en-IE"/>
              </w:rPr>
              <w:t>15</w:t>
            </w:r>
          </w:p>
        </w:tc>
      </w:tr>
      <w:tr w:rsidR="00DA2DB8" w:rsidRPr="00E73B40" w14:paraId="7F8CB98D" w14:textId="77777777" w:rsidTr="00893208">
        <w:trPr>
          <w:trHeight w:val="598"/>
          <w:ins w:id="10499" w:author="Author"/>
        </w:trPr>
        <w:tc>
          <w:tcPr>
            <w:cnfStyle w:val="001000000000" w:firstRow="0" w:lastRow="0" w:firstColumn="1" w:lastColumn="0" w:oddVBand="0" w:evenVBand="0" w:oddHBand="0" w:evenHBand="0" w:firstRowFirstColumn="0" w:firstRowLastColumn="0" w:lastRowFirstColumn="0" w:lastRowLastColumn="0"/>
            <w:tcW w:w="736" w:type="pct"/>
          </w:tcPr>
          <w:p w14:paraId="1330CC30" w14:textId="0A326157" w:rsidR="00DA2DB8" w:rsidRDefault="00DA2DB8" w:rsidP="003010EA">
            <w:pPr>
              <w:spacing w:before="0" w:after="0"/>
              <w:jc w:val="left"/>
              <w:rPr>
                <w:ins w:id="10500" w:author="Author"/>
                <w:b w:val="0"/>
                <w:sz w:val="20"/>
                <w:lang w:val="en-IE"/>
              </w:rPr>
            </w:pPr>
            <w:ins w:id="10501" w:author="Author">
              <w:r>
                <w:rPr>
                  <w:b w:val="0"/>
                  <w:sz w:val="20"/>
                  <w:lang w:val="en-IE"/>
                </w:rPr>
                <w:t>EM_SAL_54</w:t>
              </w:r>
            </w:ins>
          </w:p>
        </w:tc>
        <w:tc>
          <w:tcPr>
            <w:tcW w:w="3159" w:type="pct"/>
          </w:tcPr>
          <w:p w14:paraId="5216161E" w14:textId="5666F474" w:rsidR="00DA2DB8" w:rsidRPr="00D63CFB"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02" w:author="Author"/>
                <w:sz w:val="20"/>
                <w:lang w:val="en-IE"/>
              </w:rPr>
            </w:pPr>
            <w:ins w:id="10503" w:author="Author">
              <w:r>
                <w:rPr>
                  <w:sz w:val="20"/>
                  <w:lang w:val="en-IE"/>
                </w:rPr>
                <w:t>An error occurred while cancelling the reservations made. Please try again</w:t>
              </w:r>
            </w:ins>
          </w:p>
        </w:tc>
        <w:tc>
          <w:tcPr>
            <w:tcW w:w="482" w:type="pct"/>
          </w:tcPr>
          <w:p w14:paraId="345B5E15" w14:textId="703BFC9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04" w:author="Author"/>
                <w:sz w:val="20"/>
                <w:lang w:val="en-IE"/>
              </w:rPr>
            </w:pPr>
            <w:ins w:id="10505" w:author="Author">
              <w:r>
                <w:rPr>
                  <w:sz w:val="20"/>
                  <w:lang w:val="en-IE"/>
                </w:rPr>
                <w:t>BS#1</w:t>
              </w:r>
            </w:ins>
          </w:p>
        </w:tc>
        <w:tc>
          <w:tcPr>
            <w:tcW w:w="623" w:type="pct"/>
          </w:tcPr>
          <w:p w14:paraId="303515A9" w14:textId="5328F480"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506" w:author="Author"/>
                <w:sz w:val="20"/>
                <w:lang w:val="en-IE"/>
              </w:rPr>
            </w:pPr>
            <w:ins w:id="10507" w:author="Author">
              <w:r>
                <w:rPr>
                  <w:sz w:val="20"/>
                  <w:lang w:val="en-IE"/>
                </w:rPr>
                <w:t>Activity 1</w:t>
              </w:r>
            </w:ins>
            <w:r>
              <w:rPr>
                <w:sz w:val="20"/>
                <w:lang w:val="en-IE"/>
              </w:rPr>
              <w:t>6</w:t>
            </w:r>
          </w:p>
        </w:tc>
      </w:tr>
      <w:tr w:rsidR="00DA2DB8" w:rsidRPr="00E73B40" w14:paraId="2724DA75" w14:textId="77777777" w:rsidTr="00893208">
        <w:trPr>
          <w:trHeight w:val="598"/>
          <w:ins w:id="10508" w:author="Author"/>
        </w:trPr>
        <w:tc>
          <w:tcPr>
            <w:cnfStyle w:val="001000000000" w:firstRow="0" w:lastRow="0" w:firstColumn="1" w:lastColumn="0" w:oddVBand="0" w:evenVBand="0" w:oddHBand="0" w:evenHBand="0" w:firstRowFirstColumn="0" w:firstRowLastColumn="0" w:lastRowFirstColumn="0" w:lastRowLastColumn="0"/>
            <w:tcW w:w="736" w:type="pct"/>
          </w:tcPr>
          <w:p w14:paraId="254ECBE3" w14:textId="282C5545" w:rsidR="00DA2DB8" w:rsidRDefault="00DA2DB8" w:rsidP="00E04574">
            <w:pPr>
              <w:spacing w:before="0" w:after="0"/>
              <w:jc w:val="left"/>
              <w:rPr>
                <w:ins w:id="10509" w:author="Author"/>
                <w:sz w:val="20"/>
                <w:lang w:val="en-IE"/>
              </w:rPr>
            </w:pPr>
            <w:ins w:id="10510" w:author="Author">
              <w:r>
                <w:rPr>
                  <w:b w:val="0"/>
                  <w:sz w:val="20"/>
                  <w:lang w:val="en-IE"/>
                </w:rPr>
                <w:t>EM</w:t>
              </w:r>
              <w:r w:rsidRPr="00E73B40">
                <w:rPr>
                  <w:b w:val="0"/>
                  <w:sz w:val="20"/>
                  <w:lang w:val="en-IE"/>
                </w:rPr>
                <w:t>_SAL_</w:t>
              </w:r>
              <w:r>
                <w:rPr>
                  <w:b w:val="0"/>
                  <w:sz w:val="20"/>
                  <w:lang w:val="en-IE"/>
                </w:rPr>
                <w:t>55</w:t>
              </w:r>
            </w:ins>
          </w:p>
        </w:tc>
        <w:tc>
          <w:tcPr>
            <w:tcW w:w="3159" w:type="pct"/>
          </w:tcPr>
          <w:p w14:paraId="5AF09609" w14:textId="3FF93C8E"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11" w:author="Author"/>
                <w:sz w:val="20"/>
                <w:lang w:val="en-IE"/>
              </w:rPr>
            </w:pPr>
            <w:ins w:id="10512" w:author="Author">
              <w:r w:rsidRPr="00E73B40">
                <w:rPr>
                  <w:sz w:val="20"/>
                  <w:lang w:val="en-IE"/>
                </w:rPr>
                <w:t xml:space="preserve">The Customer is in collections. </w:t>
              </w:r>
              <w:r>
                <w:rPr>
                  <w:sz w:val="20"/>
                  <w:lang w:val="en-IE"/>
                </w:rPr>
                <w:t>The Customer must first be out of collections in order to be able to access this process</w:t>
              </w:r>
              <w:r w:rsidRPr="00E73B40">
                <w:rPr>
                  <w:sz w:val="20"/>
                  <w:lang w:val="en-IE"/>
                </w:rPr>
                <w:t>.</w:t>
              </w:r>
            </w:ins>
          </w:p>
        </w:tc>
        <w:tc>
          <w:tcPr>
            <w:tcW w:w="482" w:type="pct"/>
          </w:tcPr>
          <w:p w14:paraId="5AB8B78D" w14:textId="5794E063"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13" w:author="Author"/>
                <w:sz w:val="20"/>
                <w:lang w:val="en-IE"/>
              </w:rPr>
            </w:pPr>
            <w:ins w:id="10514" w:author="Author">
              <w:r w:rsidRPr="00E73B40">
                <w:rPr>
                  <w:sz w:val="20"/>
                  <w:lang w:val="en-IE"/>
                </w:rPr>
                <w:t>BS #1</w:t>
              </w:r>
            </w:ins>
          </w:p>
        </w:tc>
        <w:tc>
          <w:tcPr>
            <w:tcW w:w="623" w:type="pct"/>
          </w:tcPr>
          <w:p w14:paraId="7B6685B8" w14:textId="057116C7"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15" w:author="Author"/>
                <w:sz w:val="20"/>
                <w:lang w:val="en-IE"/>
              </w:rPr>
            </w:pPr>
            <w:ins w:id="10516" w:author="Author">
              <w:r w:rsidRPr="00E73B40">
                <w:rPr>
                  <w:sz w:val="20"/>
                  <w:lang w:val="en-IE"/>
                </w:rPr>
                <w:t>Activity 1</w:t>
              </w:r>
            </w:ins>
          </w:p>
        </w:tc>
      </w:tr>
      <w:tr w:rsidR="00DA2DB8" w:rsidRPr="00E73B40" w14:paraId="29976F5A" w14:textId="77777777" w:rsidTr="00893208">
        <w:trPr>
          <w:trHeight w:val="598"/>
          <w:ins w:id="10517" w:author="Author"/>
        </w:trPr>
        <w:tc>
          <w:tcPr>
            <w:cnfStyle w:val="001000000000" w:firstRow="0" w:lastRow="0" w:firstColumn="1" w:lastColumn="0" w:oddVBand="0" w:evenVBand="0" w:oddHBand="0" w:evenHBand="0" w:firstRowFirstColumn="0" w:firstRowLastColumn="0" w:lastRowFirstColumn="0" w:lastRowLastColumn="0"/>
            <w:tcW w:w="736" w:type="pct"/>
          </w:tcPr>
          <w:p w14:paraId="7F66450A" w14:textId="7597BB40" w:rsidR="00DA2DB8" w:rsidRDefault="00DA2DB8" w:rsidP="007D4CC5">
            <w:pPr>
              <w:spacing w:before="0" w:after="0"/>
              <w:jc w:val="left"/>
              <w:rPr>
                <w:ins w:id="10518" w:author="Author"/>
                <w:sz w:val="20"/>
                <w:lang w:val="en-IE"/>
              </w:rPr>
            </w:pPr>
            <w:ins w:id="10519" w:author="Author">
              <w:r>
                <w:rPr>
                  <w:b w:val="0"/>
                  <w:sz w:val="20"/>
                  <w:lang w:val="en-IE"/>
                </w:rPr>
                <w:t>EM</w:t>
              </w:r>
              <w:r w:rsidRPr="00E73B40">
                <w:rPr>
                  <w:b w:val="0"/>
                  <w:sz w:val="20"/>
                  <w:lang w:val="en-IE"/>
                </w:rPr>
                <w:t>_SAL_</w:t>
              </w:r>
              <w:r>
                <w:rPr>
                  <w:b w:val="0"/>
                  <w:sz w:val="20"/>
                  <w:lang w:val="en-IE"/>
                </w:rPr>
                <w:t>56</w:t>
              </w:r>
            </w:ins>
          </w:p>
        </w:tc>
        <w:tc>
          <w:tcPr>
            <w:tcW w:w="3159" w:type="pct"/>
          </w:tcPr>
          <w:p w14:paraId="117392F0" w14:textId="1B9A43F5" w:rsidR="00DA2DB8" w:rsidRPr="00E73B40"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20" w:author="Author"/>
                <w:sz w:val="20"/>
                <w:lang w:val="en-IE"/>
              </w:rPr>
            </w:pPr>
            <w:ins w:id="10521" w:author="Author">
              <w:r>
                <w:rPr>
                  <w:sz w:val="20"/>
                  <w:lang w:val="en-IE"/>
                </w:rPr>
                <w:t>An error occurred while releasing the reserved phone number. Please try again.</w:t>
              </w:r>
            </w:ins>
          </w:p>
        </w:tc>
        <w:tc>
          <w:tcPr>
            <w:tcW w:w="482" w:type="pct"/>
          </w:tcPr>
          <w:p w14:paraId="19D8AFDF" w14:textId="1D100C4C"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22" w:author="Author"/>
                <w:sz w:val="20"/>
                <w:lang w:val="en-IE"/>
              </w:rPr>
            </w:pPr>
            <w:ins w:id="10523" w:author="Author">
              <w:r w:rsidRPr="00E73B40">
                <w:rPr>
                  <w:sz w:val="20"/>
                  <w:lang w:val="en-IE"/>
                </w:rPr>
                <w:t>BS #1</w:t>
              </w:r>
            </w:ins>
          </w:p>
        </w:tc>
        <w:tc>
          <w:tcPr>
            <w:tcW w:w="623" w:type="pct"/>
          </w:tcPr>
          <w:p w14:paraId="28DFB7B5" w14:textId="4FFF3435" w:rsidR="00DA2DB8" w:rsidRPr="00E73B40"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524" w:author="Author"/>
                <w:sz w:val="20"/>
                <w:lang w:val="en-IE"/>
              </w:rPr>
            </w:pPr>
            <w:ins w:id="10525" w:author="Author">
              <w:r>
                <w:rPr>
                  <w:sz w:val="20"/>
                  <w:lang w:val="en-IE"/>
                </w:rPr>
                <w:t xml:space="preserve">Activity </w:t>
              </w:r>
            </w:ins>
            <w:r>
              <w:rPr>
                <w:sz w:val="20"/>
                <w:lang w:val="en-IE"/>
              </w:rPr>
              <w:t>6</w:t>
            </w:r>
          </w:p>
        </w:tc>
      </w:tr>
      <w:tr w:rsidR="00DA2DB8" w:rsidRPr="00E73B40" w:rsidDel="00F92F39" w14:paraId="662D4611" w14:textId="01919F12" w:rsidTr="00893208">
        <w:trPr>
          <w:trHeight w:val="598"/>
          <w:ins w:id="10526" w:author="Author"/>
          <w:del w:id="10527" w:author="Author"/>
        </w:trPr>
        <w:tc>
          <w:tcPr>
            <w:cnfStyle w:val="001000000000" w:firstRow="0" w:lastRow="0" w:firstColumn="1" w:lastColumn="0" w:oddVBand="0" w:evenVBand="0" w:oddHBand="0" w:evenHBand="0" w:firstRowFirstColumn="0" w:firstRowLastColumn="0" w:lastRowFirstColumn="0" w:lastRowLastColumn="0"/>
            <w:tcW w:w="736" w:type="pct"/>
          </w:tcPr>
          <w:p w14:paraId="1781785D" w14:textId="7720ADBD" w:rsidR="00DA2DB8" w:rsidDel="00F92F39" w:rsidRDefault="00DA2DB8" w:rsidP="007D4CC5">
            <w:pPr>
              <w:spacing w:before="0" w:after="0"/>
              <w:jc w:val="left"/>
              <w:rPr>
                <w:ins w:id="10528" w:author="Author"/>
                <w:del w:id="10529" w:author="Author"/>
                <w:b w:val="0"/>
                <w:sz w:val="20"/>
                <w:lang w:val="en-IE"/>
              </w:rPr>
            </w:pPr>
            <w:ins w:id="10530" w:author="Author">
              <w:del w:id="10531" w:author="Author">
                <w:r w:rsidDel="00F92F39">
                  <w:rPr>
                    <w:b w:val="0"/>
                    <w:sz w:val="20"/>
                    <w:lang w:val="en-IE"/>
                  </w:rPr>
                  <w:delText>E</w:delText>
                </w:r>
                <w:r w:rsidRPr="00E73B40" w:rsidDel="00F92F39">
                  <w:rPr>
                    <w:b w:val="0"/>
                    <w:sz w:val="20"/>
                    <w:lang w:val="en-IE"/>
                  </w:rPr>
                  <w:delText>M_SAL_</w:delText>
                </w:r>
                <w:r w:rsidDel="00F92F39">
                  <w:rPr>
                    <w:b w:val="0"/>
                    <w:sz w:val="20"/>
                    <w:lang w:val="en-IE"/>
                  </w:rPr>
                  <w:delText>5</w:delText>
                </w:r>
                <w:r w:rsidRPr="00E73B40" w:rsidDel="00F92F39">
                  <w:rPr>
                    <w:b w:val="0"/>
                    <w:sz w:val="20"/>
                    <w:lang w:val="en-IE"/>
                  </w:rPr>
                  <w:delText>7</w:delText>
                </w:r>
              </w:del>
            </w:ins>
          </w:p>
        </w:tc>
        <w:tc>
          <w:tcPr>
            <w:tcW w:w="3159" w:type="pct"/>
          </w:tcPr>
          <w:p w14:paraId="5CF347B3" w14:textId="53BE117C" w:rsidR="00DA2DB8" w:rsidDel="00F92F39"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32" w:author="Author"/>
                <w:del w:id="10533" w:author="Author"/>
                <w:sz w:val="20"/>
                <w:lang w:val="en-IE"/>
              </w:rPr>
            </w:pPr>
            <w:ins w:id="10534" w:author="Author">
              <w:del w:id="10535" w:author="Author">
                <w:r w:rsidRPr="00E73B40" w:rsidDel="00F92F39">
                  <w:rPr>
                    <w:sz w:val="20"/>
                    <w:lang w:val="en-IE"/>
                  </w:rPr>
                  <w:delText>It was not possible to cancel the previous slot reservations.</w:delText>
                </w:r>
              </w:del>
            </w:ins>
          </w:p>
        </w:tc>
        <w:tc>
          <w:tcPr>
            <w:tcW w:w="482" w:type="pct"/>
          </w:tcPr>
          <w:p w14:paraId="7C1283E8" w14:textId="659018C7" w:rsidR="00DA2DB8" w:rsidRPr="00E73B40" w:rsidDel="00F92F39"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36" w:author="Author"/>
                <w:del w:id="10537" w:author="Author"/>
                <w:sz w:val="20"/>
                <w:lang w:val="en-IE"/>
              </w:rPr>
            </w:pPr>
            <w:ins w:id="10538" w:author="Author">
              <w:del w:id="10539" w:author="Author">
                <w:r w:rsidRPr="00E73B40" w:rsidDel="00F92F39">
                  <w:rPr>
                    <w:sz w:val="20"/>
                    <w:lang w:val="en-IE"/>
                  </w:rPr>
                  <w:delText>BS #1</w:delText>
                </w:r>
              </w:del>
            </w:ins>
          </w:p>
        </w:tc>
        <w:tc>
          <w:tcPr>
            <w:tcW w:w="623" w:type="pct"/>
          </w:tcPr>
          <w:p w14:paraId="6D5B648C" w14:textId="0B6D7797" w:rsidR="00DA2DB8" w:rsidDel="00F92F39"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40" w:author="Author"/>
                <w:del w:id="10541" w:author="Author"/>
                <w:sz w:val="20"/>
                <w:lang w:val="en-IE"/>
              </w:rPr>
            </w:pPr>
            <w:ins w:id="10542" w:author="Author">
              <w:del w:id="10543" w:author="Author">
                <w:r w:rsidRPr="00E73B40" w:rsidDel="00F92F39">
                  <w:rPr>
                    <w:sz w:val="20"/>
                    <w:lang w:val="en-IE"/>
                  </w:rPr>
                  <w:delText>Activity 1</w:delText>
                </w:r>
              </w:del>
            </w:ins>
            <w:del w:id="10544" w:author="Author">
              <w:r w:rsidDel="00F92F39">
                <w:rPr>
                  <w:sz w:val="20"/>
                  <w:lang w:val="en-IE"/>
                </w:rPr>
                <w:delText>9</w:delText>
              </w:r>
            </w:del>
          </w:p>
        </w:tc>
      </w:tr>
      <w:tr w:rsidR="00DA2DB8" w:rsidRPr="00E73B40" w14:paraId="67E4B713" w14:textId="77777777" w:rsidTr="00893208">
        <w:trPr>
          <w:trHeight w:val="598"/>
          <w:ins w:id="10545" w:author="Author"/>
        </w:trPr>
        <w:tc>
          <w:tcPr>
            <w:cnfStyle w:val="001000000000" w:firstRow="0" w:lastRow="0" w:firstColumn="1" w:lastColumn="0" w:oddVBand="0" w:evenVBand="0" w:oddHBand="0" w:evenHBand="0" w:firstRowFirstColumn="0" w:firstRowLastColumn="0" w:lastRowFirstColumn="0" w:lastRowLastColumn="0"/>
            <w:tcW w:w="736" w:type="pct"/>
          </w:tcPr>
          <w:p w14:paraId="7E5DD2AD" w14:textId="4C50317D" w:rsidR="00DA2DB8" w:rsidRDefault="00DA2DB8" w:rsidP="007D4CC5">
            <w:pPr>
              <w:spacing w:before="0" w:after="0"/>
              <w:jc w:val="left"/>
              <w:rPr>
                <w:ins w:id="10546" w:author="Author"/>
                <w:b w:val="0"/>
                <w:sz w:val="20"/>
                <w:lang w:val="en-IE"/>
              </w:rPr>
            </w:pPr>
            <w:ins w:id="10547" w:author="Author">
              <w:r>
                <w:rPr>
                  <w:b w:val="0"/>
                  <w:sz w:val="20"/>
                  <w:lang w:val="en-IE"/>
                </w:rPr>
                <w:t>EM_SAL_58</w:t>
              </w:r>
            </w:ins>
          </w:p>
        </w:tc>
        <w:tc>
          <w:tcPr>
            <w:tcW w:w="3159" w:type="pct"/>
          </w:tcPr>
          <w:p w14:paraId="70682570" w14:textId="2395AC15" w:rsidR="00DA2DB8" w:rsidRPr="00E73B40" w:rsidRDefault="00DA2DB8" w:rsidP="00356C65">
            <w:pPr>
              <w:spacing w:before="0" w:after="0"/>
              <w:jc w:val="left"/>
              <w:cnfStyle w:val="000000000000" w:firstRow="0" w:lastRow="0" w:firstColumn="0" w:lastColumn="0" w:oddVBand="0" w:evenVBand="0" w:oddHBand="0" w:evenHBand="0" w:firstRowFirstColumn="0" w:firstRowLastColumn="0" w:lastRowFirstColumn="0" w:lastRowLastColumn="0"/>
              <w:rPr>
                <w:ins w:id="10548" w:author="Author"/>
                <w:sz w:val="20"/>
                <w:lang w:val="en-IE"/>
              </w:rPr>
            </w:pPr>
            <w:ins w:id="10549" w:author="Author">
              <w:r>
                <w:rPr>
                  <w:sz w:val="20"/>
                  <w:lang w:val="en-IE"/>
                </w:rPr>
                <w:t xml:space="preserve">The telephone number (CLI) given by the Customer is not the same returned by feasibility check {number}. Please validate. </w:t>
              </w:r>
            </w:ins>
          </w:p>
        </w:tc>
        <w:tc>
          <w:tcPr>
            <w:tcW w:w="482" w:type="pct"/>
          </w:tcPr>
          <w:p w14:paraId="66713DC9" w14:textId="53106B96"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50" w:author="Author"/>
                <w:sz w:val="20"/>
                <w:lang w:val="en-IE"/>
              </w:rPr>
            </w:pPr>
            <w:ins w:id="10551" w:author="Author">
              <w:r>
                <w:rPr>
                  <w:sz w:val="20"/>
                  <w:lang w:val="en-IE"/>
                </w:rPr>
                <w:t>BS #2</w:t>
              </w:r>
            </w:ins>
          </w:p>
        </w:tc>
        <w:tc>
          <w:tcPr>
            <w:tcW w:w="623" w:type="pct"/>
          </w:tcPr>
          <w:p w14:paraId="215C2ADA" w14:textId="625B2943" w:rsidR="00DA2DB8" w:rsidRPr="00E73B40"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52" w:author="Author"/>
                <w:sz w:val="20"/>
                <w:lang w:val="en-IE"/>
              </w:rPr>
            </w:pPr>
            <w:ins w:id="10553" w:author="Author">
              <w:r>
                <w:rPr>
                  <w:sz w:val="20"/>
                  <w:lang w:val="en-IE"/>
                </w:rPr>
                <w:t>Activity 15</w:t>
              </w:r>
            </w:ins>
          </w:p>
        </w:tc>
      </w:tr>
      <w:tr w:rsidR="00DA2DB8" w:rsidRPr="00E73B40" w14:paraId="7004670F" w14:textId="77777777" w:rsidTr="00893208">
        <w:trPr>
          <w:trHeight w:val="598"/>
          <w:ins w:id="10554" w:author="Author"/>
        </w:trPr>
        <w:tc>
          <w:tcPr>
            <w:cnfStyle w:val="001000000000" w:firstRow="0" w:lastRow="0" w:firstColumn="1" w:lastColumn="0" w:oddVBand="0" w:evenVBand="0" w:oddHBand="0" w:evenHBand="0" w:firstRowFirstColumn="0" w:firstRowLastColumn="0" w:lastRowFirstColumn="0" w:lastRowLastColumn="0"/>
            <w:tcW w:w="736" w:type="pct"/>
          </w:tcPr>
          <w:p w14:paraId="5E0CBCF2" w14:textId="16CBF723" w:rsidR="00DA2DB8" w:rsidRDefault="00DA2DB8" w:rsidP="008A4959">
            <w:pPr>
              <w:spacing w:before="0" w:after="0"/>
              <w:jc w:val="left"/>
              <w:rPr>
                <w:ins w:id="10555" w:author="Author"/>
                <w:b w:val="0"/>
                <w:sz w:val="20"/>
                <w:lang w:val="en-IE"/>
              </w:rPr>
            </w:pPr>
            <w:ins w:id="10556" w:author="Author">
              <w:r>
                <w:rPr>
                  <w:b w:val="0"/>
                  <w:sz w:val="20"/>
                  <w:lang w:val="en-IE"/>
                </w:rPr>
                <w:t>EM_SAL_59</w:t>
              </w:r>
            </w:ins>
          </w:p>
        </w:tc>
        <w:tc>
          <w:tcPr>
            <w:tcW w:w="3159" w:type="pct"/>
          </w:tcPr>
          <w:p w14:paraId="29B97C7D" w14:textId="2C796379" w:rsidR="00DA2DB8" w:rsidRDefault="00DA2DB8" w:rsidP="008A4959">
            <w:pPr>
              <w:spacing w:before="0" w:after="0"/>
              <w:jc w:val="left"/>
              <w:cnfStyle w:val="000000000000" w:firstRow="0" w:lastRow="0" w:firstColumn="0" w:lastColumn="0" w:oddVBand="0" w:evenVBand="0" w:oddHBand="0" w:evenHBand="0" w:firstRowFirstColumn="0" w:firstRowLastColumn="0" w:lastRowFirstColumn="0" w:lastRowLastColumn="0"/>
              <w:rPr>
                <w:ins w:id="10557" w:author="Author"/>
                <w:sz w:val="20"/>
                <w:lang w:val="en-IE"/>
              </w:rPr>
            </w:pPr>
            <w:ins w:id="10558" w:author="Author">
              <w:r>
                <w:rPr>
                  <w:sz w:val="20"/>
                  <w:lang w:val="en-IE"/>
                </w:rPr>
                <w:t>An error occurred while getting the WLR PSTN Features. Please try again.</w:t>
              </w:r>
            </w:ins>
          </w:p>
        </w:tc>
        <w:tc>
          <w:tcPr>
            <w:tcW w:w="482" w:type="pct"/>
          </w:tcPr>
          <w:p w14:paraId="4BE98274" w14:textId="5A54CFD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59" w:author="Author"/>
                <w:sz w:val="20"/>
                <w:lang w:val="en-IE"/>
              </w:rPr>
            </w:pPr>
            <w:ins w:id="10560" w:author="Author">
              <w:r>
                <w:rPr>
                  <w:sz w:val="20"/>
                  <w:lang w:val="en-IE"/>
                </w:rPr>
                <w:t>BS #2</w:t>
              </w:r>
            </w:ins>
          </w:p>
        </w:tc>
        <w:tc>
          <w:tcPr>
            <w:tcW w:w="623" w:type="pct"/>
          </w:tcPr>
          <w:p w14:paraId="583E7B13" w14:textId="1C5D0C3D"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61" w:author="Author"/>
                <w:sz w:val="20"/>
                <w:lang w:val="en-IE"/>
              </w:rPr>
            </w:pPr>
            <w:ins w:id="10562" w:author="Author">
              <w:r>
                <w:rPr>
                  <w:sz w:val="20"/>
                  <w:lang w:val="en-IE"/>
                </w:rPr>
                <w:t>Activity 6</w:t>
              </w:r>
            </w:ins>
          </w:p>
        </w:tc>
      </w:tr>
      <w:tr w:rsidR="00DA2DB8" w:rsidRPr="00E73B40" w14:paraId="218C2BC4" w14:textId="77777777" w:rsidTr="00893208">
        <w:trPr>
          <w:trHeight w:val="598"/>
          <w:ins w:id="10563" w:author="Author"/>
        </w:trPr>
        <w:tc>
          <w:tcPr>
            <w:cnfStyle w:val="001000000000" w:firstRow="0" w:lastRow="0" w:firstColumn="1" w:lastColumn="0" w:oddVBand="0" w:evenVBand="0" w:oddHBand="0" w:evenHBand="0" w:firstRowFirstColumn="0" w:firstRowLastColumn="0" w:lastRowFirstColumn="0" w:lastRowLastColumn="0"/>
            <w:tcW w:w="736" w:type="pct"/>
          </w:tcPr>
          <w:p w14:paraId="27104AB6" w14:textId="6ED3AA61" w:rsidR="00DA2DB8" w:rsidRDefault="00DA2DB8" w:rsidP="00B11BEF">
            <w:pPr>
              <w:spacing w:before="0" w:after="0"/>
              <w:jc w:val="left"/>
              <w:rPr>
                <w:ins w:id="10564" w:author="Author"/>
                <w:sz w:val="20"/>
                <w:lang w:val="en-IE"/>
              </w:rPr>
            </w:pPr>
            <w:ins w:id="10565" w:author="Author">
              <w:r>
                <w:rPr>
                  <w:b w:val="0"/>
                  <w:sz w:val="20"/>
                  <w:lang w:val="en-IE"/>
                </w:rPr>
                <w:t>EM_SAL_60</w:t>
              </w:r>
            </w:ins>
          </w:p>
        </w:tc>
        <w:tc>
          <w:tcPr>
            <w:tcW w:w="3159" w:type="pct"/>
          </w:tcPr>
          <w:p w14:paraId="370F015C" w14:textId="022A7BF0" w:rsidR="00DA2DB8" w:rsidRDefault="00DA2DB8" w:rsidP="00B11BEF">
            <w:pPr>
              <w:spacing w:before="0" w:after="0"/>
              <w:jc w:val="left"/>
              <w:cnfStyle w:val="000000000000" w:firstRow="0" w:lastRow="0" w:firstColumn="0" w:lastColumn="0" w:oddVBand="0" w:evenVBand="0" w:oddHBand="0" w:evenHBand="0" w:firstRowFirstColumn="0" w:firstRowLastColumn="0" w:lastRowFirstColumn="0" w:lastRowLastColumn="0"/>
              <w:rPr>
                <w:ins w:id="10566" w:author="Author"/>
                <w:sz w:val="20"/>
                <w:lang w:val="en-IE"/>
              </w:rPr>
            </w:pPr>
            <w:ins w:id="10567" w:author="Author">
              <w:r>
                <w:rPr>
                  <w:sz w:val="20"/>
                  <w:lang w:val="en-IE"/>
                </w:rPr>
                <w:t>The customer has pending orders in ordering side. The process cannot continue</w:t>
              </w:r>
            </w:ins>
          </w:p>
        </w:tc>
        <w:tc>
          <w:tcPr>
            <w:tcW w:w="482" w:type="pct"/>
          </w:tcPr>
          <w:p w14:paraId="25ABE7E4" w14:textId="680FE0C4"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68" w:author="Author"/>
                <w:sz w:val="20"/>
                <w:lang w:val="en-IE"/>
              </w:rPr>
            </w:pPr>
            <w:ins w:id="10569" w:author="Author">
              <w:r>
                <w:rPr>
                  <w:sz w:val="20"/>
                  <w:lang w:val="en-IE"/>
                </w:rPr>
                <w:t>BS #1</w:t>
              </w:r>
            </w:ins>
          </w:p>
          <w:p w14:paraId="55B3E6B6" w14:textId="29760961"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70" w:author="Author"/>
                <w:sz w:val="20"/>
                <w:lang w:val="en-IE"/>
              </w:rPr>
            </w:pPr>
            <w:ins w:id="10571" w:author="Author">
              <w:r>
                <w:rPr>
                  <w:sz w:val="20"/>
                  <w:lang w:val="en-IE"/>
                </w:rPr>
                <w:t>BS #2</w:t>
              </w:r>
            </w:ins>
          </w:p>
        </w:tc>
        <w:tc>
          <w:tcPr>
            <w:tcW w:w="623" w:type="pct"/>
          </w:tcPr>
          <w:p w14:paraId="71A6A81C" w14:textId="5EC396AB"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72" w:author="Author"/>
                <w:sz w:val="20"/>
                <w:lang w:val="en-IE"/>
              </w:rPr>
            </w:pPr>
            <w:ins w:id="10573" w:author="Author">
              <w:r>
                <w:rPr>
                  <w:sz w:val="20"/>
                  <w:lang w:val="en-IE"/>
                </w:rPr>
                <w:t>Activity 1</w:t>
              </w:r>
            </w:ins>
          </w:p>
        </w:tc>
      </w:tr>
      <w:tr w:rsidR="00DA2DB8" w:rsidRPr="00E73B40" w14:paraId="0F3BC3DA" w14:textId="77777777" w:rsidTr="00893208">
        <w:trPr>
          <w:trHeight w:val="598"/>
          <w:ins w:id="10574" w:author="Author"/>
        </w:trPr>
        <w:tc>
          <w:tcPr>
            <w:cnfStyle w:val="001000000000" w:firstRow="0" w:lastRow="0" w:firstColumn="1" w:lastColumn="0" w:oddVBand="0" w:evenVBand="0" w:oddHBand="0" w:evenHBand="0" w:firstRowFirstColumn="0" w:firstRowLastColumn="0" w:lastRowFirstColumn="0" w:lastRowLastColumn="0"/>
            <w:tcW w:w="736" w:type="pct"/>
          </w:tcPr>
          <w:p w14:paraId="0788AA61" w14:textId="1A0E90C0" w:rsidR="00DA2DB8" w:rsidRDefault="00DA2DB8" w:rsidP="007432DF">
            <w:pPr>
              <w:spacing w:before="0" w:after="0"/>
              <w:jc w:val="left"/>
              <w:rPr>
                <w:ins w:id="10575" w:author="Author"/>
                <w:b w:val="0"/>
                <w:sz w:val="20"/>
                <w:lang w:val="en-IE"/>
              </w:rPr>
            </w:pPr>
            <w:ins w:id="10576" w:author="Author">
              <w:r>
                <w:rPr>
                  <w:b w:val="0"/>
                  <w:sz w:val="20"/>
                  <w:lang w:val="en-IE"/>
                </w:rPr>
                <w:t>EM_SAL_61</w:t>
              </w:r>
            </w:ins>
          </w:p>
        </w:tc>
        <w:tc>
          <w:tcPr>
            <w:tcW w:w="3159" w:type="pct"/>
          </w:tcPr>
          <w:p w14:paraId="20FCFB45" w14:textId="48F50F8F"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77" w:author="Author"/>
                <w:sz w:val="20"/>
                <w:lang w:val="en-IE"/>
              </w:rPr>
            </w:pPr>
            <w:ins w:id="10578" w:author="Author">
              <w:r>
                <w:rPr>
                  <w:sz w:val="20"/>
                  <w:lang w:val="en-IE"/>
                </w:rPr>
                <w:t>An error occurred while creating an order. Please try again.</w:t>
              </w:r>
            </w:ins>
          </w:p>
        </w:tc>
        <w:tc>
          <w:tcPr>
            <w:tcW w:w="482" w:type="pct"/>
          </w:tcPr>
          <w:p w14:paraId="3C470465" w14:textId="57C0763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79" w:author="Author"/>
                <w:sz w:val="20"/>
                <w:lang w:val="en-IE"/>
              </w:rPr>
            </w:pPr>
            <w:ins w:id="10580" w:author="Author">
              <w:r>
                <w:rPr>
                  <w:sz w:val="20"/>
                  <w:lang w:val="en-IE"/>
                </w:rPr>
                <w:t>BS #1</w:t>
              </w:r>
              <w:del w:id="10581" w:author="Author">
                <w:r w:rsidDel="00BF37DB">
                  <w:rPr>
                    <w:sz w:val="20"/>
                    <w:lang w:val="en-IE"/>
                  </w:rPr>
                  <w:delText>2</w:delText>
                </w:r>
              </w:del>
            </w:ins>
          </w:p>
          <w:p w14:paraId="24404A1A" w14:textId="0B806572"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82" w:author="Author"/>
                <w:sz w:val="20"/>
                <w:lang w:val="en-IE"/>
              </w:rPr>
            </w:pPr>
            <w:ins w:id="10583" w:author="Author">
              <w:r>
                <w:rPr>
                  <w:sz w:val="20"/>
                  <w:lang w:val="en-IE"/>
                </w:rPr>
                <w:t>BS #2</w:t>
              </w:r>
            </w:ins>
          </w:p>
        </w:tc>
        <w:tc>
          <w:tcPr>
            <w:tcW w:w="623" w:type="pct"/>
          </w:tcPr>
          <w:p w14:paraId="717A631D" w14:textId="0042093D"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84" w:author="Author"/>
                <w:sz w:val="20"/>
                <w:lang w:val="en-IE"/>
              </w:rPr>
            </w:pPr>
            <w:ins w:id="10585" w:author="Author">
              <w:r>
                <w:rPr>
                  <w:sz w:val="20"/>
                  <w:lang w:val="en-IE"/>
                </w:rPr>
                <w:t>Activity 20</w:t>
              </w:r>
              <w:del w:id="10586" w:author="Author">
                <w:r w:rsidDel="00BF37DB">
                  <w:rPr>
                    <w:sz w:val="20"/>
                    <w:lang w:val="en-IE"/>
                  </w:rPr>
                  <w:delText>17</w:delText>
                </w:r>
              </w:del>
            </w:ins>
          </w:p>
          <w:p w14:paraId="51679E96" w14:textId="6EC114A6"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87" w:author="Author"/>
                <w:sz w:val="20"/>
                <w:lang w:val="en-IE"/>
              </w:rPr>
            </w:pPr>
            <w:ins w:id="10588" w:author="Author">
              <w:r>
                <w:rPr>
                  <w:sz w:val="20"/>
                  <w:lang w:val="en-IE"/>
                </w:rPr>
                <w:t>Activity 22</w:t>
              </w:r>
            </w:ins>
          </w:p>
        </w:tc>
      </w:tr>
      <w:tr w:rsidR="00DA2DB8" w:rsidRPr="00E73B40" w14:paraId="292BDBA7" w14:textId="77777777" w:rsidTr="00893208">
        <w:trPr>
          <w:trHeight w:val="598"/>
          <w:ins w:id="10589" w:author="Author"/>
        </w:trPr>
        <w:tc>
          <w:tcPr>
            <w:cnfStyle w:val="001000000000" w:firstRow="0" w:lastRow="0" w:firstColumn="1" w:lastColumn="0" w:oddVBand="0" w:evenVBand="0" w:oddHBand="0" w:evenHBand="0" w:firstRowFirstColumn="0" w:firstRowLastColumn="0" w:lastRowFirstColumn="0" w:lastRowLastColumn="0"/>
            <w:tcW w:w="736" w:type="pct"/>
          </w:tcPr>
          <w:p w14:paraId="6F3D26DE" w14:textId="42B9A119" w:rsidR="00DA2DB8" w:rsidRDefault="00DA2DB8" w:rsidP="007432DF">
            <w:pPr>
              <w:spacing w:before="0" w:after="0"/>
              <w:jc w:val="left"/>
              <w:rPr>
                <w:ins w:id="10590" w:author="Author"/>
                <w:b w:val="0"/>
                <w:sz w:val="20"/>
                <w:lang w:val="en-IE"/>
              </w:rPr>
            </w:pPr>
            <w:ins w:id="10591" w:author="Author">
              <w:r>
                <w:rPr>
                  <w:b w:val="0"/>
                  <w:sz w:val="20"/>
                  <w:lang w:val="en-IE"/>
                </w:rPr>
                <w:t>EM_SAL_62</w:t>
              </w:r>
            </w:ins>
          </w:p>
        </w:tc>
        <w:tc>
          <w:tcPr>
            <w:tcW w:w="3159" w:type="pct"/>
          </w:tcPr>
          <w:p w14:paraId="1808F957" w14:textId="73B84F2C"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92" w:author="Author"/>
                <w:sz w:val="20"/>
                <w:lang w:val="en-IE"/>
              </w:rPr>
            </w:pPr>
            <w:ins w:id="10593" w:author="Author">
              <w:r>
                <w:rPr>
                  <w:sz w:val="20"/>
                  <w:lang w:val="en-IE"/>
                </w:rPr>
                <w:t>The code given by the Customer does not match the one generated. Please confirm again.</w:t>
              </w:r>
            </w:ins>
          </w:p>
        </w:tc>
        <w:tc>
          <w:tcPr>
            <w:tcW w:w="482" w:type="pct"/>
          </w:tcPr>
          <w:p w14:paraId="2B524304" w14:textId="55FC4B6C"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94" w:author="Author"/>
                <w:sz w:val="20"/>
                <w:lang w:val="en-IE"/>
              </w:rPr>
            </w:pPr>
            <w:ins w:id="10595" w:author="Author">
              <w:r>
                <w:rPr>
                  <w:sz w:val="20"/>
                  <w:lang w:val="en-IE"/>
                </w:rPr>
                <w:t>BS #1</w:t>
              </w:r>
            </w:ins>
          </w:p>
        </w:tc>
        <w:tc>
          <w:tcPr>
            <w:tcW w:w="623" w:type="pct"/>
          </w:tcPr>
          <w:p w14:paraId="0DE1C414" w14:textId="7A5E6E02"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96" w:author="Author"/>
                <w:sz w:val="20"/>
                <w:lang w:val="en-IE"/>
              </w:rPr>
            </w:pPr>
            <w:ins w:id="10597" w:author="Author">
              <w:r>
                <w:rPr>
                  <w:sz w:val="20"/>
                  <w:lang w:val="en-IE"/>
                </w:rPr>
                <w:t>Activity 8</w:t>
              </w:r>
            </w:ins>
          </w:p>
        </w:tc>
      </w:tr>
      <w:tr w:rsidR="00DA2DB8" w:rsidRPr="00E73B40" w14:paraId="536FE2D9" w14:textId="77777777" w:rsidTr="00893208">
        <w:trPr>
          <w:trHeight w:val="598"/>
          <w:ins w:id="10598" w:author="Author"/>
        </w:trPr>
        <w:tc>
          <w:tcPr>
            <w:cnfStyle w:val="001000000000" w:firstRow="0" w:lastRow="0" w:firstColumn="1" w:lastColumn="0" w:oddVBand="0" w:evenVBand="0" w:oddHBand="0" w:evenHBand="0" w:firstRowFirstColumn="0" w:firstRowLastColumn="0" w:lastRowFirstColumn="0" w:lastRowLastColumn="0"/>
            <w:tcW w:w="736" w:type="pct"/>
          </w:tcPr>
          <w:p w14:paraId="70796CBF" w14:textId="214FEB6F" w:rsidR="00DA2DB8" w:rsidRDefault="00DA2DB8" w:rsidP="007432DF">
            <w:pPr>
              <w:spacing w:before="0" w:after="0"/>
              <w:jc w:val="left"/>
              <w:rPr>
                <w:ins w:id="10599" w:author="Author"/>
                <w:b w:val="0"/>
                <w:sz w:val="20"/>
                <w:lang w:val="en-IE"/>
              </w:rPr>
            </w:pPr>
            <w:ins w:id="10600" w:author="Author">
              <w:r>
                <w:rPr>
                  <w:b w:val="0"/>
                  <w:sz w:val="20"/>
                  <w:lang w:val="en-IE"/>
                </w:rPr>
                <w:t>EM_SAL_63</w:t>
              </w:r>
            </w:ins>
          </w:p>
        </w:tc>
        <w:tc>
          <w:tcPr>
            <w:tcW w:w="3159" w:type="pct"/>
          </w:tcPr>
          <w:p w14:paraId="7D4DD9F0" w14:textId="7B6E0B5F"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01" w:author="Author"/>
                <w:sz w:val="20"/>
                <w:lang w:val="en-IE"/>
              </w:rPr>
            </w:pPr>
            <w:ins w:id="10602" w:author="Author">
              <w:r>
                <w:rPr>
                  <w:sz w:val="20"/>
                  <w:lang w:val="en-IE"/>
                </w:rPr>
                <w:t>A validation port-in code is necessary for the portability to be made. Please go to the Portability component and proceed accordingly.</w:t>
              </w:r>
            </w:ins>
          </w:p>
        </w:tc>
        <w:tc>
          <w:tcPr>
            <w:tcW w:w="482" w:type="pct"/>
          </w:tcPr>
          <w:p w14:paraId="2EAEC473" w14:textId="1636BEE6"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03" w:author="Author"/>
                <w:sz w:val="20"/>
                <w:lang w:val="en-IE"/>
              </w:rPr>
            </w:pPr>
            <w:ins w:id="10604" w:author="Author">
              <w:r>
                <w:rPr>
                  <w:sz w:val="20"/>
                  <w:lang w:val="en-IE"/>
                </w:rPr>
                <w:t>BS #1</w:t>
              </w:r>
            </w:ins>
          </w:p>
        </w:tc>
        <w:tc>
          <w:tcPr>
            <w:tcW w:w="623" w:type="pct"/>
          </w:tcPr>
          <w:p w14:paraId="01B337CA" w14:textId="280AE80D"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05" w:author="Author"/>
                <w:sz w:val="20"/>
                <w:lang w:val="en-IE"/>
              </w:rPr>
            </w:pPr>
            <w:ins w:id="10606" w:author="Author">
              <w:r>
                <w:rPr>
                  <w:sz w:val="20"/>
                  <w:lang w:val="en-IE"/>
                </w:rPr>
                <w:t>Activity 8</w:t>
              </w:r>
            </w:ins>
          </w:p>
        </w:tc>
      </w:tr>
      <w:tr w:rsidR="00DA2DB8" w:rsidRPr="00E73B40" w:rsidDel="00893208" w14:paraId="4370FE28" w14:textId="5349A733" w:rsidTr="00893208">
        <w:trPr>
          <w:trHeight w:val="598"/>
          <w:ins w:id="10607" w:author="Author"/>
          <w:del w:id="10608" w:author="Author"/>
        </w:trPr>
        <w:tc>
          <w:tcPr>
            <w:cnfStyle w:val="001000000000" w:firstRow="0" w:lastRow="0" w:firstColumn="1" w:lastColumn="0" w:oddVBand="0" w:evenVBand="0" w:oddHBand="0" w:evenHBand="0" w:firstRowFirstColumn="0" w:firstRowLastColumn="0" w:lastRowFirstColumn="0" w:lastRowLastColumn="0"/>
            <w:tcW w:w="736" w:type="pct"/>
          </w:tcPr>
          <w:p w14:paraId="185168A4" w14:textId="3C492278" w:rsidR="00DA2DB8" w:rsidDel="00893208" w:rsidRDefault="00DA2DB8" w:rsidP="00036017">
            <w:pPr>
              <w:spacing w:before="0" w:after="0"/>
              <w:jc w:val="left"/>
              <w:rPr>
                <w:ins w:id="10609" w:author="Author"/>
                <w:del w:id="10610" w:author="Author"/>
                <w:b w:val="0"/>
                <w:sz w:val="20"/>
                <w:lang w:val="en-IE"/>
              </w:rPr>
            </w:pPr>
            <w:ins w:id="10611" w:author="Author">
              <w:del w:id="10612" w:author="Author">
                <w:r w:rsidDel="00893208">
                  <w:rPr>
                    <w:b w:val="0"/>
                    <w:sz w:val="20"/>
                    <w:lang w:val="en-IE"/>
                  </w:rPr>
                  <w:delText>EM_SAL_636</w:delText>
                </w:r>
              </w:del>
            </w:ins>
          </w:p>
        </w:tc>
        <w:tc>
          <w:tcPr>
            <w:tcW w:w="3159" w:type="pct"/>
          </w:tcPr>
          <w:p w14:paraId="06280BD6" w14:textId="5CBC2012" w:rsidR="00DA2DB8" w:rsidDel="0089320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13" w:author="Author"/>
                <w:del w:id="10614" w:author="Author"/>
                <w:sz w:val="20"/>
                <w:lang w:val="en-IE"/>
              </w:rPr>
            </w:pPr>
            <w:ins w:id="10615" w:author="Author">
              <w:del w:id="10616" w:author="Author">
                <w:r w:rsidDel="00893208">
                  <w:rPr>
                    <w:sz w:val="20"/>
                    <w:lang w:val="en-IE"/>
                  </w:rPr>
                  <w:delText>An error occurred while doing the rollback of the balance deduction. Please retry by submitting the previous action.</w:delText>
                </w:r>
              </w:del>
            </w:ins>
          </w:p>
        </w:tc>
        <w:tc>
          <w:tcPr>
            <w:tcW w:w="482" w:type="pct"/>
          </w:tcPr>
          <w:p w14:paraId="74CE85AF" w14:textId="6CDB4CF8" w:rsidR="00DA2DB8" w:rsidDel="0089320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17" w:author="Author"/>
                <w:del w:id="10618" w:author="Author"/>
                <w:sz w:val="20"/>
                <w:lang w:val="en-IE"/>
              </w:rPr>
            </w:pPr>
            <w:ins w:id="10619" w:author="Author">
              <w:del w:id="10620" w:author="Author">
                <w:r w:rsidDel="00893208">
                  <w:rPr>
                    <w:sz w:val="20"/>
                    <w:lang w:val="en-IE"/>
                  </w:rPr>
                  <w:delText>BS #1</w:delText>
                </w:r>
              </w:del>
            </w:ins>
          </w:p>
          <w:p w14:paraId="495AC352" w14:textId="38274182" w:rsidR="00DA2DB8" w:rsidDel="0089320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21" w:author="Author"/>
                <w:del w:id="10622" w:author="Author"/>
                <w:sz w:val="20"/>
                <w:lang w:val="en-IE"/>
              </w:rPr>
            </w:pPr>
            <w:ins w:id="10623" w:author="Author">
              <w:del w:id="10624" w:author="Author">
                <w:r w:rsidDel="00893208">
                  <w:rPr>
                    <w:sz w:val="20"/>
                    <w:lang w:val="en-IE"/>
                  </w:rPr>
                  <w:delText>BS #2</w:delText>
                </w:r>
              </w:del>
            </w:ins>
          </w:p>
        </w:tc>
        <w:tc>
          <w:tcPr>
            <w:tcW w:w="623" w:type="pct"/>
          </w:tcPr>
          <w:p w14:paraId="574BD3B4" w14:textId="25891C8E" w:rsidR="00DA2DB8" w:rsidDel="0089320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25" w:author="Author"/>
                <w:del w:id="10626" w:author="Author"/>
                <w:sz w:val="20"/>
                <w:lang w:val="en-IE"/>
              </w:rPr>
            </w:pPr>
            <w:ins w:id="10627" w:author="Author">
              <w:del w:id="10628" w:author="Author">
                <w:r w:rsidDel="00893208">
                  <w:rPr>
                    <w:sz w:val="20"/>
                    <w:lang w:val="en-IE"/>
                  </w:rPr>
                  <w:delText>Activity 24</w:delText>
                </w:r>
              </w:del>
            </w:ins>
          </w:p>
          <w:p w14:paraId="3A03EB91" w14:textId="5508F270" w:rsidR="00DA2DB8" w:rsidDel="0089320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29" w:author="Author"/>
                <w:del w:id="10630" w:author="Author"/>
                <w:sz w:val="20"/>
                <w:lang w:val="en-IE"/>
              </w:rPr>
            </w:pPr>
            <w:ins w:id="10631" w:author="Author">
              <w:del w:id="10632" w:author="Author">
                <w:r w:rsidDel="00893208">
                  <w:rPr>
                    <w:sz w:val="20"/>
                    <w:lang w:val="en-IE"/>
                  </w:rPr>
                  <w:delText>Activity 27</w:delText>
                </w:r>
              </w:del>
            </w:ins>
          </w:p>
        </w:tc>
      </w:tr>
      <w:tr w:rsidR="00DA2DB8" w:rsidRPr="00E73B40" w14:paraId="3D34D319" w14:textId="77777777" w:rsidTr="00893208">
        <w:trPr>
          <w:trHeight w:val="598"/>
          <w:ins w:id="10633" w:author="Author"/>
        </w:trPr>
        <w:tc>
          <w:tcPr>
            <w:cnfStyle w:val="001000000000" w:firstRow="0" w:lastRow="0" w:firstColumn="1" w:lastColumn="0" w:oddVBand="0" w:evenVBand="0" w:oddHBand="0" w:evenHBand="0" w:firstRowFirstColumn="0" w:firstRowLastColumn="0" w:lastRowFirstColumn="0" w:lastRowLastColumn="0"/>
            <w:tcW w:w="736" w:type="pct"/>
          </w:tcPr>
          <w:p w14:paraId="4483F760" w14:textId="7D0ED0E9" w:rsidR="00DA2DB8" w:rsidRDefault="00DA2DB8" w:rsidP="00684F9C">
            <w:pPr>
              <w:spacing w:before="0" w:after="0"/>
              <w:jc w:val="left"/>
              <w:rPr>
                <w:ins w:id="10634" w:author="Author"/>
                <w:b w:val="0"/>
                <w:sz w:val="20"/>
                <w:lang w:val="en-IE"/>
              </w:rPr>
            </w:pPr>
            <w:ins w:id="10635" w:author="Author">
              <w:r>
                <w:rPr>
                  <w:b w:val="0"/>
                  <w:sz w:val="20"/>
                  <w:lang w:val="en-IE"/>
                </w:rPr>
                <w:t>EM_SAL_64</w:t>
              </w:r>
            </w:ins>
          </w:p>
        </w:tc>
        <w:tc>
          <w:tcPr>
            <w:tcW w:w="3159" w:type="pct"/>
          </w:tcPr>
          <w:p w14:paraId="15B5FB04" w14:textId="76C16280"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36" w:author="Author"/>
                <w:sz w:val="20"/>
                <w:lang w:val="en-IE"/>
              </w:rPr>
            </w:pPr>
            <w:ins w:id="10637" w:author="Author">
              <w:r>
                <w:rPr>
                  <w:sz w:val="20"/>
                  <w:lang w:val="en-IE"/>
                </w:rPr>
                <w:t>An error occurred while doing the rollback of the loyalty point deduction. Please retry by submitting the previous action.</w:t>
              </w:r>
            </w:ins>
          </w:p>
        </w:tc>
        <w:tc>
          <w:tcPr>
            <w:tcW w:w="482" w:type="pct"/>
          </w:tcPr>
          <w:p w14:paraId="12083F55" w14:textId="77777777"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38" w:author="Author"/>
                <w:sz w:val="20"/>
                <w:lang w:val="en-IE"/>
              </w:rPr>
            </w:pPr>
            <w:ins w:id="10639" w:author="Author">
              <w:r>
                <w:rPr>
                  <w:sz w:val="20"/>
                  <w:lang w:val="en-IE"/>
                </w:rPr>
                <w:t>BS #1</w:t>
              </w:r>
            </w:ins>
          </w:p>
          <w:p w14:paraId="016B7377" w14:textId="61724F8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40" w:author="Author"/>
                <w:sz w:val="20"/>
                <w:lang w:val="en-IE"/>
              </w:rPr>
            </w:pPr>
            <w:ins w:id="10641" w:author="Author">
              <w:r>
                <w:rPr>
                  <w:sz w:val="20"/>
                  <w:lang w:val="en-IE"/>
                </w:rPr>
                <w:t>BS #2</w:t>
              </w:r>
            </w:ins>
          </w:p>
        </w:tc>
        <w:tc>
          <w:tcPr>
            <w:tcW w:w="623" w:type="pct"/>
          </w:tcPr>
          <w:p w14:paraId="79620253" w14:textId="77777777"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42" w:author="Author"/>
                <w:sz w:val="20"/>
                <w:lang w:val="en-IE"/>
              </w:rPr>
            </w:pPr>
            <w:ins w:id="10643" w:author="Author">
              <w:r>
                <w:rPr>
                  <w:sz w:val="20"/>
                  <w:lang w:val="en-IE"/>
                </w:rPr>
                <w:t>Activity 24</w:t>
              </w:r>
            </w:ins>
          </w:p>
          <w:p w14:paraId="123959C0" w14:textId="400015E6"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44" w:author="Author"/>
                <w:sz w:val="20"/>
                <w:lang w:val="en-IE"/>
              </w:rPr>
            </w:pPr>
            <w:ins w:id="10645" w:author="Author">
              <w:r>
                <w:rPr>
                  <w:sz w:val="20"/>
                  <w:lang w:val="en-IE"/>
                </w:rPr>
                <w:t>Activity 27</w:t>
              </w:r>
            </w:ins>
          </w:p>
        </w:tc>
      </w:tr>
      <w:tr w:rsidR="00DA2DB8" w:rsidRPr="00E73B40" w14:paraId="20464438" w14:textId="77777777" w:rsidTr="00893208">
        <w:trPr>
          <w:trHeight w:val="598"/>
          <w:ins w:id="10646" w:author="Author"/>
        </w:trPr>
        <w:tc>
          <w:tcPr>
            <w:cnfStyle w:val="001000000000" w:firstRow="0" w:lastRow="0" w:firstColumn="1" w:lastColumn="0" w:oddVBand="0" w:evenVBand="0" w:oddHBand="0" w:evenHBand="0" w:firstRowFirstColumn="0" w:firstRowLastColumn="0" w:lastRowFirstColumn="0" w:lastRowLastColumn="0"/>
            <w:tcW w:w="736" w:type="pct"/>
          </w:tcPr>
          <w:p w14:paraId="3E21B085" w14:textId="07E3DA5A" w:rsidR="00DA2DB8" w:rsidRDefault="00DA2DB8" w:rsidP="00684F9C">
            <w:pPr>
              <w:spacing w:before="0" w:after="0"/>
              <w:jc w:val="left"/>
              <w:rPr>
                <w:ins w:id="10647" w:author="Author"/>
                <w:b w:val="0"/>
                <w:sz w:val="20"/>
                <w:lang w:val="en-IE"/>
              </w:rPr>
            </w:pPr>
            <w:ins w:id="10648" w:author="Author">
              <w:r w:rsidRPr="001B1662">
                <w:rPr>
                  <w:b w:val="0"/>
                  <w:sz w:val="20"/>
                  <w:lang w:val="en-IE"/>
                </w:rPr>
                <w:lastRenderedPageBreak/>
                <w:t>EM_SAL_65</w:t>
              </w:r>
            </w:ins>
          </w:p>
        </w:tc>
        <w:tc>
          <w:tcPr>
            <w:tcW w:w="3159" w:type="pct"/>
          </w:tcPr>
          <w:p w14:paraId="2D7DC3EC" w14:textId="7B83E7E3"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49" w:author="Author"/>
                <w:sz w:val="20"/>
                <w:lang w:val="en-IE"/>
              </w:rPr>
            </w:pPr>
            <w:ins w:id="10650" w:author="Author">
              <w:r>
                <w:rPr>
                  <w:sz w:val="20"/>
                  <w:lang w:val="en-IE"/>
                </w:rPr>
                <w:t>An error occurred while getting the loyalty points. Please try again.</w:t>
              </w:r>
            </w:ins>
          </w:p>
        </w:tc>
        <w:tc>
          <w:tcPr>
            <w:tcW w:w="482" w:type="pct"/>
          </w:tcPr>
          <w:p w14:paraId="0F1EFE11" w14:textId="6D7DB345"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51" w:author="Author"/>
                <w:sz w:val="20"/>
                <w:lang w:val="en-IE"/>
              </w:rPr>
            </w:pPr>
            <w:ins w:id="10652" w:author="Author">
              <w:r>
                <w:rPr>
                  <w:sz w:val="20"/>
                  <w:lang w:val="en-IE"/>
                </w:rPr>
                <w:t>BS #1</w:t>
              </w:r>
            </w:ins>
          </w:p>
          <w:p w14:paraId="756C6EC5" w14:textId="0A534CBD"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53" w:author="Author"/>
                <w:sz w:val="20"/>
                <w:lang w:val="en-IE"/>
              </w:rPr>
            </w:pPr>
            <w:ins w:id="10654" w:author="Author">
              <w:r>
                <w:rPr>
                  <w:sz w:val="20"/>
                  <w:lang w:val="en-IE"/>
                </w:rPr>
                <w:t>BS #2</w:t>
              </w:r>
            </w:ins>
          </w:p>
          <w:p w14:paraId="17D3276C" w14:textId="38B3AD14"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55" w:author="Author"/>
                <w:sz w:val="20"/>
                <w:lang w:val="en-IE"/>
              </w:rPr>
            </w:pPr>
            <w:ins w:id="10656" w:author="Author">
              <w:r>
                <w:rPr>
                  <w:sz w:val="20"/>
                  <w:lang w:val="en-IE"/>
                </w:rPr>
                <w:t>BS #3</w:t>
              </w:r>
            </w:ins>
          </w:p>
          <w:p w14:paraId="73A0C46D" w14:textId="60039781"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57" w:author="Author"/>
                <w:sz w:val="20"/>
                <w:lang w:val="en-IE"/>
              </w:rPr>
            </w:pPr>
            <w:ins w:id="10658" w:author="Author">
              <w:r>
                <w:rPr>
                  <w:sz w:val="20"/>
                  <w:lang w:val="en-IE"/>
                </w:rPr>
                <w:t>BS #4</w:t>
              </w:r>
            </w:ins>
          </w:p>
          <w:p w14:paraId="4CD1F3E6" w14:textId="04D81565"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59" w:author="Author"/>
                <w:sz w:val="20"/>
                <w:lang w:val="en-IE"/>
              </w:rPr>
            </w:pPr>
            <w:ins w:id="10660" w:author="Author">
              <w:r>
                <w:rPr>
                  <w:sz w:val="20"/>
                  <w:lang w:val="en-IE"/>
                </w:rPr>
                <w:t>BS #5</w:t>
              </w:r>
            </w:ins>
          </w:p>
        </w:tc>
        <w:tc>
          <w:tcPr>
            <w:tcW w:w="623" w:type="pct"/>
          </w:tcPr>
          <w:p w14:paraId="2D869D1E" w14:textId="03E7CEC1"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1" w:author="Author"/>
                <w:sz w:val="20"/>
                <w:lang w:val="en-IE"/>
              </w:rPr>
            </w:pPr>
            <w:ins w:id="10662" w:author="Author">
              <w:r>
                <w:rPr>
                  <w:sz w:val="20"/>
                  <w:lang w:val="en-IE"/>
                </w:rPr>
                <w:t>Activity 1</w:t>
              </w:r>
            </w:ins>
          </w:p>
        </w:tc>
      </w:tr>
      <w:tr w:rsidR="00DA2DB8" w:rsidRPr="00E73B40" w:rsidDel="00E21AF4" w14:paraId="435D6A02" w14:textId="7BC5265C" w:rsidTr="00893208">
        <w:trPr>
          <w:trHeight w:val="598"/>
          <w:ins w:id="10663" w:author="Author"/>
          <w:del w:id="10664" w:author="Author"/>
        </w:trPr>
        <w:tc>
          <w:tcPr>
            <w:cnfStyle w:val="001000000000" w:firstRow="0" w:lastRow="0" w:firstColumn="1" w:lastColumn="0" w:oddVBand="0" w:evenVBand="0" w:oddHBand="0" w:evenHBand="0" w:firstRowFirstColumn="0" w:firstRowLastColumn="0" w:lastRowFirstColumn="0" w:lastRowLastColumn="0"/>
            <w:tcW w:w="736" w:type="pct"/>
          </w:tcPr>
          <w:p w14:paraId="7625B11D" w14:textId="5D8B22B4" w:rsidR="00DA2DB8" w:rsidRPr="001B1662" w:rsidDel="00E21AF4" w:rsidRDefault="00DA2DB8" w:rsidP="00893208">
            <w:pPr>
              <w:spacing w:before="0" w:after="0"/>
              <w:jc w:val="left"/>
              <w:rPr>
                <w:ins w:id="10665" w:author="Author"/>
                <w:del w:id="10666" w:author="Author"/>
                <w:sz w:val="20"/>
                <w:lang w:val="en-IE"/>
              </w:rPr>
            </w:pPr>
            <w:ins w:id="10667" w:author="Author">
              <w:del w:id="10668" w:author="Author">
                <w:r w:rsidDel="00E21AF4">
                  <w:rPr>
                    <w:b w:val="0"/>
                    <w:sz w:val="20"/>
                    <w:lang w:val="en-IE"/>
                  </w:rPr>
                  <w:delText>EM_SAL_66</w:delText>
                </w:r>
              </w:del>
            </w:ins>
          </w:p>
        </w:tc>
        <w:tc>
          <w:tcPr>
            <w:tcW w:w="3159" w:type="pct"/>
          </w:tcPr>
          <w:p w14:paraId="1F08A36B" w14:textId="3DBF2D74" w:rsidR="00DA2DB8" w:rsidDel="00E21AF4" w:rsidRDefault="00DA2DB8" w:rsidP="006A7520">
            <w:pPr>
              <w:spacing w:before="0" w:after="0"/>
              <w:jc w:val="left"/>
              <w:cnfStyle w:val="000000000000" w:firstRow="0" w:lastRow="0" w:firstColumn="0" w:lastColumn="0" w:oddVBand="0" w:evenVBand="0" w:oddHBand="0" w:evenHBand="0" w:firstRowFirstColumn="0" w:firstRowLastColumn="0" w:lastRowFirstColumn="0" w:lastRowLastColumn="0"/>
              <w:rPr>
                <w:ins w:id="10669" w:author="Author"/>
                <w:del w:id="10670" w:author="Author"/>
                <w:sz w:val="20"/>
                <w:lang w:val="en-IE"/>
              </w:rPr>
            </w:pPr>
            <w:ins w:id="10671" w:author="Author">
              <w:del w:id="10672" w:author="Author">
                <w:r w:rsidDel="00E21AF4">
                  <w:rPr>
                    <w:sz w:val="20"/>
                    <w:lang w:val="en-IE"/>
                  </w:rPr>
                  <w:delText>Please go to the process and correct the balance manually or retry the last action.</w:delText>
                </w:r>
              </w:del>
            </w:ins>
          </w:p>
        </w:tc>
        <w:tc>
          <w:tcPr>
            <w:tcW w:w="482" w:type="pct"/>
          </w:tcPr>
          <w:p w14:paraId="1722BC8A" w14:textId="6EF37FE1"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73" w:author="Author"/>
                <w:del w:id="10674" w:author="Author"/>
                <w:sz w:val="20"/>
                <w:lang w:val="en-IE"/>
              </w:rPr>
            </w:pPr>
            <w:ins w:id="10675" w:author="Author">
              <w:del w:id="10676" w:author="Author">
                <w:r w:rsidDel="00E21AF4">
                  <w:rPr>
                    <w:sz w:val="20"/>
                    <w:lang w:val="en-IE"/>
                  </w:rPr>
                  <w:delText>BS #1</w:delText>
                </w:r>
              </w:del>
            </w:ins>
          </w:p>
          <w:p w14:paraId="2971F958" w14:textId="6A3FA1B7"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77" w:author="Author"/>
                <w:del w:id="10678" w:author="Author"/>
                <w:sz w:val="20"/>
                <w:lang w:val="en-IE"/>
              </w:rPr>
            </w:pPr>
            <w:ins w:id="10679" w:author="Author">
              <w:del w:id="10680" w:author="Author">
                <w:r w:rsidDel="00E21AF4">
                  <w:rPr>
                    <w:sz w:val="20"/>
                    <w:lang w:val="en-IE"/>
                  </w:rPr>
                  <w:delText>BS #2</w:delText>
                </w:r>
              </w:del>
            </w:ins>
          </w:p>
        </w:tc>
        <w:tc>
          <w:tcPr>
            <w:tcW w:w="623" w:type="pct"/>
          </w:tcPr>
          <w:p w14:paraId="7D0133BF" w14:textId="4DBE8CAE"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81" w:author="Author"/>
                <w:del w:id="10682" w:author="Author"/>
                <w:sz w:val="20"/>
                <w:lang w:val="en-IE"/>
              </w:rPr>
            </w:pPr>
            <w:ins w:id="10683" w:author="Author">
              <w:del w:id="10684" w:author="Author">
                <w:r w:rsidDel="00E21AF4">
                  <w:rPr>
                    <w:sz w:val="20"/>
                    <w:lang w:val="en-IE"/>
                  </w:rPr>
                  <w:delText>Activity 24</w:delText>
                </w:r>
              </w:del>
            </w:ins>
          </w:p>
          <w:p w14:paraId="147764A9" w14:textId="262BDCDF"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85" w:author="Author"/>
                <w:del w:id="10686" w:author="Author"/>
                <w:sz w:val="20"/>
                <w:lang w:val="en-IE"/>
              </w:rPr>
            </w:pPr>
            <w:ins w:id="10687" w:author="Author">
              <w:del w:id="10688" w:author="Author">
                <w:r w:rsidDel="00E21AF4">
                  <w:rPr>
                    <w:sz w:val="20"/>
                    <w:lang w:val="en-IE"/>
                  </w:rPr>
                  <w:delText>Activity 27</w:delText>
                </w:r>
              </w:del>
            </w:ins>
          </w:p>
        </w:tc>
      </w:tr>
    </w:tbl>
    <w:p w14:paraId="03699503" w14:textId="77777777" w:rsidR="00A062DD" w:rsidRPr="00E73B40" w:rsidRDefault="00A062DD" w:rsidP="00B32FAC">
      <w:pPr>
        <w:pStyle w:val="Heading2"/>
        <w:rPr>
          <w:lang w:val="en-IE"/>
        </w:rPr>
      </w:pPr>
      <w:bookmarkStart w:id="10689" w:name="_Toc471232994"/>
      <w:r w:rsidRPr="00E73B40">
        <w:rPr>
          <w:lang w:val="en-IE"/>
        </w:rPr>
        <w:t>Suc</w:t>
      </w:r>
      <w:r w:rsidR="00D30292" w:rsidRPr="00E73B40">
        <w:rPr>
          <w:lang w:val="en-IE"/>
        </w:rPr>
        <w:t>c</w:t>
      </w:r>
      <w:r w:rsidRPr="00E73B40">
        <w:rPr>
          <w:lang w:val="en-IE"/>
        </w:rPr>
        <w:t>ess messages</w:t>
      </w:r>
      <w:bookmarkEnd w:id="10689"/>
    </w:p>
    <w:tbl>
      <w:tblPr>
        <w:tblStyle w:val="CelFocus"/>
        <w:tblW w:w="5000" w:type="pct"/>
        <w:tblLook w:val="04A0" w:firstRow="1" w:lastRow="0" w:firstColumn="1" w:lastColumn="0" w:noHBand="0" w:noVBand="1"/>
      </w:tblPr>
      <w:tblGrid>
        <w:gridCol w:w="1339"/>
        <w:gridCol w:w="6300"/>
        <w:gridCol w:w="948"/>
        <w:gridCol w:w="1267"/>
      </w:tblGrid>
      <w:tr w:rsidR="00B32FAC" w:rsidRPr="00E73B40" w14:paraId="185F23DA" w14:textId="77777777" w:rsidTr="00F659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79" w:type="pct"/>
          </w:tcPr>
          <w:p w14:paraId="04865009" w14:textId="77777777" w:rsidR="00B32FAC" w:rsidRPr="00E73B40" w:rsidRDefault="00B32FAC" w:rsidP="00F0106B">
            <w:pPr>
              <w:jc w:val="center"/>
              <w:rPr>
                <w:lang w:val="en-IE"/>
              </w:rPr>
            </w:pPr>
            <w:r w:rsidRPr="00E73B40">
              <w:rPr>
                <w:lang w:val="en-IE"/>
              </w:rPr>
              <w:t>Message #</w:t>
            </w:r>
          </w:p>
        </w:tc>
        <w:tc>
          <w:tcPr>
            <w:tcW w:w="3197" w:type="pct"/>
          </w:tcPr>
          <w:p w14:paraId="2FB928BC"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81" w:type="pct"/>
          </w:tcPr>
          <w:p w14:paraId="6D5C885D"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43" w:type="pct"/>
          </w:tcPr>
          <w:p w14:paraId="11E85059"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4393E31B"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14EF1A8B" w14:textId="4519A252" w:rsidR="00B32FAC" w:rsidRPr="00E73B40" w:rsidRDefault="002676A6" w:rsidP="00F0106B">
            <w:pPr>
              <w:spacing w:before="0" w:after="0"/>
              <w:jc w:val="left"/>
              <w:rPr>
                <w:b w:val="0"/>
                <w:sz w:val="20"/>
                <w:lang w:val="en-IE"/>
              </w:rPr>
            </w:pPr>
            <w:r w:rsidRPr="00E73B40">
              <w:rPr>
                <w:b w:val="0"/>
                <w:sz w:val="20"/>
                <w:lang w:val="en-IE"/>
              </w:rPr>
              <w:t>SM_SAL_1</w:t>
            </w:r>
          </w:p>
        </w:tc>
        <w:tc>
          <w:tcPr>
            <w:tcW w:w="3197" w:type="pct"/>
          </w:tcPr>
          <w:p w14:paraId="33DA10C0" w14:textId="03750221" w:rsidR="00B32FAC" w:rsidRPr="00E73B40" w:rsidRDefault="002676A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is approved.</w:t>
            </w:r>
          </w:p>
        </w:tc>
        <w:tc>
          <w:tcPr>
            <w:tcW w:w="481" w:type="pct"/>
          </w:tcPr>
          <w:p w14:paraId="4FC16FD0" w14:textId="3ADF5367" w:rsidR="00B32FAC" w:rsidRPr="00E73B40" w:rsidRDefault="002676A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4AEB6524" w14:textId="39673289" w:rsidR="00B32FAC" w:rsidRPr="00E73B40" w:rsidRDefault="002676A6"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1</w:t>
            </w:r>
            <w:r w:rsidR="00245793">
              <w:rPr>
                <w:sz w:val="20"/>
                <w:lang w:val="en-IE"/>
              </w:rPr>
              <w:t>8</w:t>
            </w:r>
          </w:p>
        </w:tc>
      </w:tr>
      <w:tr w:rsidR="00B32FAC" w:rsidRPr="00E73B40" w14:paraId="71ECF48F"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1B7C5229" w14:textId="4F876385" w:rsidR="00B32FAC" w:rsidRPr="00E73B40" w:rsidRDefault="00B14484" w:rsidP="00F0106B">
            <w:pPr>
              <w:spacing w:before="0" w:after="0"/>
              <w:jc w:val="left"/>
              <w:rPr>
                <w:b w:val="0"/>
                <w:sz w:val="20"/>
                <w:lang w:val="en-IE"/>
              </w:rPr>
            </w:pPr>
            <w:r w:rsidRPr="00E73B40">
              <w:rPr>
                <w:b w:val="0"/>
                <w:sz w:val="20"/>
                <w:lang w:val="en-IE"/>
              </w:rPr>
              <w:t>SM_SAL_2</w:t>
            </w:r>
          </w:p>
        </w:tc>
        <w:tc>
          <w:tcPr>
            <w:tcW w:w="3197" w:type="pct"/>
          </w:tcPr>
          <w:p w14:paraId="0B68B016" w14:textId="0668D238" w:rsidR="00B32FAC" w:rsidRPr="00E73B40" w:rsidRDefault="00B14484"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billing customer</w:t>
            </w:r>
            <w:r w:rsidR="00064B44">
              <w:rPr>
                <w:sz w:val="20"/>
                <w:lang w:val="en-IE"/>
              </w:rPr>
              <w:t xml:space="preserve"> and billing profile</w:t>
            </w:r>
            <w:r w:rsidRPr="00E73B40">
              <w:rPr>
                <w:sz w:val="20"/>
                <w:lang w:val="en-IE"/>
              </w:rPr>
              <w:t xml:space="preserve"> was successfully created.</w:t>
            </w:r>
          </w:p>
        </w:tc>
        <w:tc>
          <w:tcPr>
            <w:tcW w:w="481" w:type="pct"/>
          </w:tcPr>
          <w:p w14:paraId="4A37F084" w14:textId="6302E4A3" w:rsidR="00B32FAC" w:rsidRPr="00E73B40" w:rsidRDefault="00B14484"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5F12DE74" w14:textId="470A80E5" w:rsidR="00B32FAC" w:rsidRPr="00E73B40" w:rsidRDefault="00B14484"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Pr>
                <w:sz w:val="20"/>
                <w:lang w:val="en-IE"/>
              </w:rPr>
              <w:t>3</w:t>
            </w:r>
          </w:p>
        </w:tc>
      </w:tr>
      <w:tr w:rsidR="009E0E5C" w:rsidRPr="00E73B40" w14:paraId="48E0FB0B"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2A6F0BC9" w14:textId="1404FE5B" w:rsidR="009E0E5C" w:rsidRPr="00E73B40" w:rsidRDefault="009E0E5C" w:rsidP="009E0E5C">
            <w:pPr>
              <w:spacing w:before="0" w:after="0"/>
              <w:jc w:val="left"/>
              <w:rPr>
                <w:b w:val="0"/>
                <w:sz w:val="20"/>
                <w:lang w:val="en-IE"/>
              </w:rPr>
            </w:pPr>
            <w:r w:rsidRPr="00E73B40">
              <w:rPr>
                <w:b w:val="0"/>
                <w:sz w:val="20"/>
                <w:lang w:val="en-IE"/>
              </w:rPr>
              <w:t>SM_SAL_3</w:t>
            </w:r>
          </w:p>
        </w:tc>
        <w:tc>
          <w:tcPr>
            <w:tcW w:w="3197" w:type="pct"/>
          </w:tcPr>
          <w:p w14:paraId="0123DEFD" w14:textId="5C960F30" w:rsidR="009E0E5C" w:rsidRPr="00E73B40" w:rsidRDefault="009E0E5C"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billing profile was successfully created.</w:t>
            </w:r>
          </w:p>
        </w:tc>
        <w:tc>
          <w:tcPr>
            <w:tcW w:w="481" w:type="pct"/>
          </w:tcPr>
          <w:p w14:paraId="582E2F87" w14:textId="41E9FEE7" w:rsidR="009E0E5C" w:rsidRPr="00E73B40" w:rsidRDefault="009E0E5C"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7EE240E8" w14:textId="006708CE" w:rsidR="009E0E5C" w:rsidRPr="00E73B40" w:rsidRDefault="009E0E5C"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45793">
              <w:rPr>
                <w:sz w:val="20"/>
                <w:lang w:val="en-IE"/>
              </w:rPr>
              <w:t>18</w:t>
            </w:r>
          </w:p>
        </w:tc>
      </w:tr>
      <w:tr w:rsidR="0033141F" w:rsidRPr="00E73B40" w14:paraId="415ABFE4"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05754F92" w14:textId="51805A7B" w:rsidR="0033141F" w:rsidRPr="00E73B40" w:rsidRDefault="0033141F" w:rsidP="009E0E5C">
            <w:pPr>
              <w:spacing w:before="0" w:after="0"/>
              <w:jc w:val="left"/>
              <w:rPr>
                <w:b w:val="0"/>
                <w:sz w:val="20"/>
                <w:lang w:val="en-IE"/>
              </w:rPr>
            </w:pPr>
            <w:r w:rsidRPr="00E73B40">
              <w:rPr>
                <w:b w:val="0"/>
                <w:sz w:val="20"/>
                <w:lang w:val="en-IE"/>
              </w:rPr>
              <w:t>SM_SAL_4</w:t>
            </w:r>
          </w:p>
        </w:tc>
        <w:tc>
          <w:tcPr>
            <w:tcW w:w="3197" w:type="pct"/>
          </w:tcPr>
          <w:p w14:paraId="007A5A67" w14:textId="32AFB0BE" w:rsidR="0033141F" w:rsidRPr="00E73B40" w:rsidRDefault="0033141F" w:rsidP="00622F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document</w:t>
            </w:r>
            <w:r w:rsidR="00622F93">
              <w:rPr>
                <w:sz w:val="20"/>
                <w:lang w:val="en-IE"/>
              </w:rPr>
              <w:t>s</w:t>
            </w:r>
            <w:r w:rsidRPr="00E73B40">
              <w:rPr>
                <w:sz w:val="20"/>
                <w:lang w:val="en-IE"/>
              </w:rPr>
              <w:t xml:space="preserve"> %document type% w</w:t>
            </w:r>
            <w:r w:rsidR="00622F93">
              <w:rPr>
                <w:sz w:val="20"/>
                <w:lang w:val="en-IE"/>
              </w:rPr>
              <w:t>ere</w:t>
            </w:r>
            <w:r w:rsidRPr="00E73B40">
              <w:rPr>
                <w:sz w:val="20"/>
                <w:lang w:val="en-IE"/>
              </w:rPr>
              <w:t xml:space="preserve"> successfully </w:t>
            </w:r>
            <w:r w:rsidR="00622F93">
              <w:rPr>
                <w:sz w:val="20"/>
                <w:lang w:val="en-IE"/>
              </w:rPr>
              <w:t>uploaded</w:t>
            </w:r>
            <w:r w:rsidRPr="00E73B40">
              <w:rPr>
                <w:sz w:val="20"/>
                <w:lang w:val="en-IE"/>
              </w:rPr>
              <w:t>.</w:t>
            </w:r>
          </w:p>
        </w:tc>
        <w:tc>
          <w:tcPr>
            <w:tcW w:w="481" w:type="pct"/>
          </w:tcPr>
          <w:p w14:paraId="70EAC408" w14:textId="7F5B6460" w:rsidR="0033141F" w:rsidRPr="00E73B40" w:rsidRDefault="0033141F"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796F63F6" w14:textId="30569126" w:rsidR="0033141F" w:rsidRPr="00E73B40" w:rsidRDefault="0033141F"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2</w:t>
            </w:r>
            <w:r w:rsidR="00890702">
              <w:rPr>
                <w:sz w:val="20"/>
                <w:lang w:val="en-IE"/>
              </w:rPr>
              <w:t>3</w:t>
            </w:r>
          </w:p>
        </w:tc>
      </w:tr>
      <w:tr w:rsidR="00F44EE0" w:rsidRPr="00E73B40" w14:paraId="43E87F64"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0C2C89D3" w14:textId="496C0AB3" w:rsidR="00F44EE0" w:rsidRPr="00E73B40" w:rsidRDefault="00F44EE0" w:rsidP="009E0E5C">
            <w:pPr>
              <w:spacing w:before="0" w:after="0"/>
              <w:jc w:val="left"/>
              <w:rPr>
                <w:b w:val="0"/>
                <w:sz w:val="20"/>
                <w:lang w:val="en-IE"/>
              </w:rPr>
            </w:pPr>
            <w:r w:rsidRPr="00E73B40">
              <w:rPr>
                <w:b w:val="0"/>
                <w:sz w:val="20"/>
                <w:lang w:val="en-IE"/>
              </w:rPr>
              <w:t>SM_SAL_5</w:t>
            </w:r>
          </w:p>
        </w:tc>
        <w:tc>
          <w:tcPr>
            <w:tcW w:w="3197" w:type="pct"/>
          </w:tcPr>
          <w:p w14:paraId="23B025F7" w14:textId="062500E4" w:rsidR="00F44EE0" w:rsidRPr="00E73B40" w:rsidRDefault="00F44EE0"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order was successfully submitted.</w:t>
            </w:r>
          </w:p>
        </w:tc>
        <w:tc>
          <w:tcPr>
            <w:tcW w:w="481" w:type="pct"/>
          </w:tcPr>
          <w:p w14:paraId="37AD450E" w14:textId="549FE426" w:rsidR="00F44EE0" w:rsidRPr="00E73B40" w:rsidRDefault="00F44EE0"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0D3EF924" w14:textId="294875E0" w:rsidR="00F44EE0" w:rsidRPr="00E73B40" w:rsidRDefault="00F44EE0"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2</w:t>
            </w:r>
            <w:r w:rsidR="00245793">
              <w:rPr>
                <w:sz w:val="20"/>
                <w:lang w:val="en-IE"/>
              </w:rPr>
              <w:t>5</w:t>
            </w:r>
          </w:p>
        </w:tc>
      </w:tr>
      <w:tr w:rsidR="00CD6ADF" w:rsidRPr="00E73B40" w:rsidDel="00F65966" w14:paraId="615196F5" w14:textId="50316A3A" w:rsidTr="00F65966">
        <w:trPr>
          <w:trHeight w:val="598"/>
          <w:del w:id="10690" w:author="Author"/>
        </w:trPr>
        <w:tc>
          <w:tcPr>
            <w:cnfStyle w:val="001000000000" w:firstRow="0" w:lastRow="0" w:firstColumn="1" w:lastColumn="0" w:oddVBand="0" w:evenVBand="0" w:oddHBand="0" w:evenHBand="0" w:firstRowFirstColumn="0" w:firstRowLastColumn="0" w:lastRowFirstColumn="0" w:lastRowLastColumn="0"/>
            <w:tcW w:w="679" w:type="pct"/>
          </w:tcPr>
          <w:p w14:paraId="15C2F6F3" w14:textId="0316E7D8" w:rsidR="00CD6ADF" w:rsidRPr="00E73B40" w:rsidDel="00F65966" w:rsidRDefault="00CD6ADF" w:rsidP="009E0E5C">
            <w:pPr>
              <w:spacing w:before="0" w:after="0"/>
              <w:jc w:val="left"/>
              <w:rPr>
                <w:del w:id="10691" w:author="Author"/>
                <w:b w:val="0"/>
                <w:sz w:val="20"/>
                <w:lang w:val="en-IE"/>
              </w:rPr>
            </w:pPr>
            <w:del w:id="10692" w:author="Author">
              <w:r w:rsidRPr="00E73B40" w:rsidDel="00F65966">
                <w:rPr>
                  <w:b w:val="0"/>
                  <w:sz w:val="20"/>
                  <w:lang w:val="en-IE"/>
                </w:rPr>
                <w:delText>SM_SAL_6</w:delText>
              </w:r>
            </w:del>
          </w:p>
        </w:tc>
        <w:tc>
          <w:tcPr>
            <w:tcW w:w="3197" w:type="pct"/>
          </w:tcPr>
          <w:p w14:paraId="73889693" w14:textId="20C8FC33" w:rsidR="00CD6ADF" w:rsidRPr="00E73B40" w:rsidDel="00F65966" w:rsidRDefault="00CD6ADF" w:rsidP="009E0E5C">
            <w:pPr>
              <w:spacing w:before="0" w:after="0"/>
              <w:jc w:val="left"/>
              <w:cnfStyle w:val="000000000000" w:firstRow="0" w:lastRow="0" w:firstColumn="0" w:lastColumn="0" w:oddVBand="0" w:evenVBand="0" w:oddHBand="0" w:evenHBand="0" w:firstRowFirstColumn="0" w:firstRowLastColumn="0" w:lastRowFirstColumn="0" w:lastRowLastColumn="0"/>
              <w:rPr>
                <w:del w:id="10693" w:author="Author"/>
                <w:sz w:val="20"/>
                <w:lang w:val="en-IE"/>
              </w:rPr>
            </w:pPr>
            <w:del w:id="10694" w:author="Author">
              <w:r w:rsidRPr="00E73B40" w:rsidDel="00F65966">
                <w:rPr>
                  <w:sz w:val="20"/>
                  <w:lang w:val="en-IE"/>
                </w:rPr>
                <w:delText>The campaign was successfully rejected.</w:delText>
              </w:r>
            </w:del>
          </w:p>
        </w:tc>
        <w:tc>
          <w:tcPr>
            <w:tcW w:w="481" w:type="pct"/>
          </w:tcPr>
          <w:p w14:paraId="5A057E7C" w14:textId="597FE2E1" w:rsidR="00CD6ADF" w:rsidRPr="00E73B40" w:rsidDel="00F65966" w:rsidRDefault="00CD6ADF" w:rsidP="009E0E5C">
            <w:pPr>
              <w:spacing w:before="0" w:after="0"/>
              <w:jc w:val="left"/>
              <w:cnfStyle w:val="000000000000" w:firstRow="0" w:lastRow="0" w:firstColumn="0" w:lastColumn="0" w:oddVBand="0" w:evenVBand="0" w:oddHBand="0" w:evenHBand="0" w:firstRowFirstColumn="0" w:firstRowLastColumn="0" w:lastRowFirstColumn="0" w:lastRowLastColumn="0"/>
              <w:rPr>
                <w:del w:id="10695" w:author="Author"/>
                <w:sz w:val="20"/>
                <w:lang w:val="en-IE"/>
              </w:rPr>
            </w:pPr>
            <w:del w:id="10696" w:author="Author">
              <w:r w:rsidRPr="00E73B40" w:rsidDel="00F65966">
                <w:rPr>
                  <w:sz w:val="20"/>
                  <w:lang w:val="en-IE"/>
                </w:rPr>
                <w:delText>BS #1</w:delText>
              </w:r>
            </w:del>
          </w:p>
        </w:tc>
        <w:tc>
          <w:tcPr>
            <w:tcW w:w="643" w:type="pct"/>
          </w:tcPr>
          <w:p w14:paraId="1FD24945" w14:textId="0598C104" w:rsidR="00CD6ADF" w:rsidRPr="00E73B40" w:rsidDel="00F65966" w:rsidRDefault="00CD6ADF"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697" w:author="Author"/>
                <w:sz w:val="20"/>
                <w:lang w:val="en-IE"/>
              </w:rPr>
            </w:pPr>
            <w:del w:id="10698" w:author="Author">
              <w:r w:rsidRPr="00E73B40" w:rsidDel="00F65966">
                <w:rPr>
                  <w:sz w:val="20"/>
                  <w:lang w:val="en-IE"/>
                </w:rPr>
                <w:delText>Activity 1</w:delText>
              </w:r>
              <w:r w:rsidR="00245793" w:rsidDel="00F65966">
                <w:rPr>
                  <w:sz w:val="20"/>
                  <w:lang w:val="en-IE"/>
                </w:rPr>
                <w:delText>2</w:delText>
              </w:r>
            </w:del>
          </w:p>
        </w:tc>
      </w:tr>
      <w:tr w:rsidR="00CD6ADF" w:rsidRPr="00E73B40" w:rsidDel="00F65966" w14:paraId="79BC66B5" w14:textId="6EED03B2" w:rsidTr="00F65966">
        <w:trPr>
          <w:trHeight w:val="598"/>
          <w:del w:id="10699" w:author="Author"/>
        </w:trPr>
        <w:tc>
          <w:tcPr>
            <w:cnfStyle w:val="001000000000" w:firstRow="0" w:lastRow="0" w:firstColumn="1" w:lastColumn="0" w:oddVBand="0" w:evenVBand="0" w:oddHBand="0" w:evenHBand="0" w:firstRowFirstColumn="0" w:firstRowLastColumn="0" w:lastRowFirstColumn="0" w:lastRowLastColumn="0"/>
            <w:tcW w:w="679" w:type="pct"/>
          </w:tcPr>
          <w:p w14:paraId="13AAE875" w14:textId="12C5209E" w:rsidR="00CD6ADF" w:rsidRPr="00E73B40" w:rsidDel="00F65966" w:rsidRDefault="00CD6ADF" w:rsidP="00CD6ADF">
            <w:pPr>
              <w:spacing w:before="0" w:after="0"/>
              <w:jc w:val="left"/>
              <w:rPr>
                <w:del w:id="10700" w:author="Author"/>
                <w:b w:val="0"/>
                <w:sz w:val="20"/>
                <w:lang w:val="en-IE"/>
              </w:rPr>
            </w:pPr>
            <w:del w:id="10701" w:author="Author">
              <w:r w:rsidRPr="00E73B40" w:rsidDel="00F65966">
                <w:rPr>
                  <w:b w:val="0"/>
                  <w:sz w:val="20"/>
                  <w:lang w:val="en-IE"/>
                </w:rPr>
                <w:delText>SM_SAL_7</w:delText>
              </w:r>
            </w:del>
          </w:p>
        </w:tc>
        <w:tc>
          <w:tcPr>
            <w:tcW w:w="3197" w:type="pct"/>
          </w:tcPr>
          <w:p w14:paraId="1EA4899A" w14:textId="2F81164E" w:rsidR="00CD6ADF" w:rsidRPr="00E73B40" w:rsidDel="00F65966" w:rsidRDefault="00CD6ADF" w:rsidP="00CD6ADF">
            <w:pPr>
              <w:spacing w:before="0" w:after="0"/>
              <w:jc w:val="left"/>
              <w:cnfStyle w:val="000000000000" w:firstRow="0" w:lastRow="0" w:firstColumn="0" w:lastColumn="0" w:oddVBand="0" w:evenVBand="0" w:oddHBand="0" w:evenHBand="0" w:firstRowFirstColumn="0" w:firstRowLastColumn="0" w:lastRowFirstColumn="0" w:lastRowLastColumn="0"/>
              <w:rPr>
                <w:del w:id="10702" w:author="Author"/>
                <w:sz w:val="20"/>
                <w:lang w:val="en-IE"/>
              </w:rPr>
            </w:pPr>
            <w:del w:id="10703" w:author="Author">
              <w:r w:rsidRPr="00E73B40" w:rsidDel="00F65966">
                <w:rPr>
                  <w:sz w:val="20"/>
                  <w:lang w:val="en-IE"/>
                </w:rPr>
                <w:delText>The campaign was successfully postponed.</w:delText>
              </w:r>
            </w:del>
          </w:p>
        </w:tc>
        <w:tc>
          <w:tcPr>
            <w:tcW w:w="481" w:type="pct"/>
          </w:tcPr>
          <w:p w14:paraId="293F9C28" w14:textId="06417E10" w:rsidR="00CD6ADF" w:rsidRPr="00E73B40" w:rsidDel="00F65966" w:rsidRDefault="00CD6ADF" w:rsidP="00CD6ADF">
            <w:pPr>
              <w:spacing w:before="0" w:after="0"/>
              <w:jc w:val="left"/>
              <w:cnfStyle w:val="000000000000" w:firstRow="0" w:lastRow="0" w:firstColumn="0" w:lastColumn="0" w:oddVBand="0" w:evenVBand="0" w:oddHBand="0" w:evenHBand="0" w:firstRowFirstColumn="0" w:firstRowLastColumn="0" w:lastRowFirstColumn="0" w:lastRowLastColumn="0"/>
              <w:rPr>
                <w:del w:id="10704" w:author="Author"/>
                <w:sz w:val="20"/>
                <w:lang w:val="en-IE"/>
              </w:rPr>
            </w:pPr>
            <w:del w:id="10705" w:author="Author">
              <w:r w:rsidRPr="00E73B40" w:rsidDel="00F65966">
                <w:rPr>
                  <w:sz w:val="20"/>
                  <w:lang w:val="en-IE"/>
                </w:rPr>
                <w:delText>BS #1</w:delText>
              </w:r>
            </w:del>
          </w:p>
        </w:tc>
        <w:tc>
          <w:tcPr>
            <w:tcW w:w="643" w:type="pct"/>
          </w:tcPr>
          <w:p w14:paraId="085681C0" w14:textId="43B0C11B" w:rsidR="00CD6ADF" w:rsidRPr="00E73B40" w:rsidDel="00F65966" w:rsidRDefault="00CD6ADF"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06" w:author="Author"/>
                <w:sz w:val="20"/>
                <w:lang w:val="en-IE"/>
              </w:rPr>
            </w:pPr>
            <w:del w:id="10707" w:author="Author">
              <w:r w:rsidRPr="00E73B40" w:rsidDel="00F65966">
                <w:rPr>
                  <w:sz w:val="20"/>
                  <w:lang w:val="en-IE"/>
                </w:rPr>
                <w:delText>Activity 1</w:delText>
              </w:r>
              <w:r w:rsidR="00245793" w:rsidDel="00F65966">
                <w:rPr>
                  <w:sz w:val="20"/>
                  <w:lang w:val="en-IE"/>
                </w:rPr>
                <w:delText>2</w:delText>
              </w:r>
            </w:del>
          </w:p>
        </w:tc>
      </w:tr>
      <w:tr w:rsidR="00624CA7" w:rsidRPr="00E73B40" w:rsidDel="00F65966" w14:paraId="2A44F957" w14:textId="1348A4CB" w:rsidTr="00F65966">
        <w:trPr>
          <w:trHeight w:val="598"/>
          <w:ins w:id="10708" w:author="Author"/>
          <w:del w:id="10709" w:author="Author"/>
        </w:trPr>
        <w:tc>
          <w:tcPr>
            <w:cnfStyle w:val="001000000000" w:firstRow="0" w:lastRow="0" w:firstColumn="1" w:lastColumn="0" w:oddVBand="0" w:evenVBand="0" w:oddHBand="0" w:evenHBand="0" w:firstRowFirstColumn="0" w:firstRowLastColumn="0" w:lastRowFirstColumn="0" w:lastRowLastColumn="0"/>
            <w:tcW w:w="679" w:type="pct"/>
          </w:tcPr>
          <w:p w14:paraId="5BEA7BEF" w14:textId="2893F9AE" w:rsidR="00624CA7" w:rsidRPr="00E73B40" w:rsidDel="00F65966" w:rsidRDefault="00624CA7" w:rsidP="00CD6ADF">
            <w:pPr>
              <w:spacing w:before="0" w:after="0"/>
              <w:jc w:val="left"/>
              <w:rPr>
                <w:ins w:id="10710" w:author="Author"/>
                <w:del w:id="10711" w:author="Author"/>
                <w:b w:val="0"/>
                <w:sz w:val="20"/>
                <w:lang w:val="en-IE"/>
              </w:rPr>
            </w:pPr>
            <w:ins w:id="10712" w:author="Author">
              <w:del w:id="10713" w:author="Author">
                <w:r w:rsidDel="00F65966">
                  <w:rPr>
                    <w:b w:val="0"/>
                    <w:sz w:val="20"/>
                    <w:lang w:val="en-IE"/>
                  </w:rPr>
                  <w:delText>SM_SAL_8</w:delText>
                </w:r>
              </w:del>
            </w:ins>
          </w:p>
        </w:tc>
        <w:tc>
          <w:tcPr>
            <w:tcW w:w="3197" w:type="pct"/>
          </w:tcPr>
          <w:p w14:paraId="4DA16A72" w14:textId="0524F961" w:rsidR="00624CA7" w:rsidRPr="00E73B40" w:rsidDel="00F65966" w:rsidRDefault="00624CA7" w:rsidP="00624CA7">
            <w:pPr>
              <w:spacing w:before="0" w:after="0"/>
              <w:jc w:val="left"/>
              <w:cnfStyle w:val="000000000000" w:firstRow="0" w:lastRow="0" w:firstColumn="0" w:lastColumn="0" w:oddVBand="0" w:evenVBand="0" w:oddHBand="0" w:evenHBand="0" w:firstRowFirstColumn="0" w:firstRowLastColumn="0" w:lastRowFirstColumn="0" w:lastRowLastColumn="0"/>
              <w:rPr>
                <w:ins w:id="10714" w:author="Author"/>
                <w:del w:id="10715" w:author="Author"/>
                <w:sz w:val="20"/>
                <w:lang w:val="en-IE"/>
              </w:rPr>
            </w:pPr>
            <w:ins w:id="10716" w:author="Author">
              <w:del w:id="10717" w:author="Author">
                <w:r w:rsidRPr="00E73B40" w:rsidDel="00F65966">
                  <w:rPr>
                    <w:sz w:val="20"/>
                    <w:lang w:val="en-IE"/>
                  </w:rPr>
                  <w:delText xml:space="preserve">The campaign was successfully </w:delText>
                </w:r>
                <w:r w:rsidDel="00F65966">
                  <w:rPr>
                    <w:sz w:val="20"/>
                    <w:lang w:val="en-IE"/>
                  </w:rPr>
                  <w:delText>accepted</w:delText>
                </w:r>
                <w:r w:rsidRPr="00E73B40" w:rsidDel="00F65966">
                  <w:rPr>
                    <w:sz w:val="20"/>
                    <w:lang w:val="en-IE"/>
                  </w:rPr>
                  <w:delText>.</w:delText>
                </w:r>
              </w:del>
            </w:ins>
          </w:p>
        </w:tc>
        <w:tc>
          <w:tcPr>
            <w:tcW w:w="481" w:type="pct"/>
          </w:tcPr>
          <w:p w14:paraId="447D8376" w14:textId="767FAC9E" w:rsidR="00624CA7" w:rsidRPr="00E73B40" w:rsidDel="00F65966" w:rsidRDefault="00624CA7" w:rsidP="00CD6ADF">
            <w:pPr>
              <w:spacing w:before="0" w:after="0"/>
              <w:jc w:val="left"/>
              <w:cnfStyle w:val="000000000000" w:firstRow="0" w:lastRow="0" w:firstColumn="0" w:lastColumn="0" w:oddVBand="0" w:evenVBand="0" w:oddHBand="0" w:evenHBand="0" w:firstRowFirstColumn="0" w:firstRowLastColumn="0" w:lastRowFirstColumn="0" w:lastRowLastColumn="0"/>
              <w:rPr>
                <w:ins w:id="10718" w:author="Author"/>
                <w:del w:id="10719" w:author="Author"/>
                <w:sz w:val="20"/>
                <w:lang w:val="en-IE"/>
              </w:rPr>
            </w:pPr>
            <w:ins w:id="10720" w:author="Author">
              <w:del w:id="10721" w:author="Author">
                <w:r w:rsidRPr="00E73B40" w:rsidDel="00F65966">
                  <w:rPr>
                    <w:sz w:val="20"/>
                    <w:lang w:val="en-IE"/>
                  </w:rPr>
                  <w:delText>BS #1</w:delText>
                </w:r>
              </w:del>
            </w:ins>
          </w:p>
        </w:tc>
        <w:tc>
          <w:tcPr>
            <w:tcW w:w="643" w:type="pct"/>
          </w:tcPr>
          <w:p w14:paraId="1E291CDC" w14:textId="17181E21" w:rsidR="00624CA7" w:rsidRPr="00E73B40" w:rsidDel="00F65966" w:rsidRDefault="00624CA7"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22" w:author="Author"/>
                <w:del w:id="10723" w:author="Author"/>
                <w:sz w:val="20"/>
                <w:lang w:val="en-IE"/>
              </w:rPr>
            </w:pPr>
            <w:ins w:id="10724" w:author="Author">
              <w:del w:id="10725" w:author="Author">
                <w:r w:rsidRPr="00E73B40" w:rsidDel="00F65966">
                  <w:rPr>
                    <w:sz w:val="20"/>
                    <w:lang w:val="en-IE"/>
                  </w:rPr>
                  <w:delText>Activity 1</w:delText>
                </w:r>
              </w:del>
            </w:ins>
            <w:del w:id="10726" w:author="Author">
              <w:r w:rsidR="00245793" w:rsidDel="00F65966">
                <w:rPr>
                  <w:sz w:val="20"/>
                  <w:lang w:val="en-IE"/>
                </w:rPr>
                <w:delText>2</w:delText>
              </w:r>
            </w:del>
          </w:p>
        </w:tc>
      </w:tr>
      <w:tr w:rsidR="00E21AF4" w:rsidRPr="00E73B40" w14:paraId="6C5444B3" w14:textId="77777777" w:rsidTr="00F65966">
        <w:trPr>
          <w:trHeight w:val="598"/>
          <w:ins w:id="10727" w:author="Author"/>
        </w:trPr>
        <w:tc>
          <w:tcPr>
            <w:cnfStyle w:val="001000000000" w:firstRow="0" w:lastRow="0" w:firstColumn="1" w:lastColumn="0" w:oddVBand="0" w:evenVBand="0" w:oddHBand="0" w:evenHBand="0" w:firstRowFirstColumn="0" w:firstRowLastColumn="0" w:lastRowFirstColumn="0" w:lastRowLastColumn="0"/>
            <w:tcW w:w="679" w:type="pct"/>
          </w:tcPr>
          <w:p w14:paraId="7773B92D" w14:textId="792C573D" w:rsidR="00E21AF4" w:rsidRDefault="00E21AF4" w:rsidP="00CD6ADF">
            <w:pPr>
              <w:spacing w:before="0" w:after="0"/>
              <w:jc w:val="left"/>
              <w:rPr>
                <w:ins w:id="10728" w:author="Author"/>
                <w:b w:val="0"/>
                <w:sz w:val="20"/>
                <w:lang w:val="en-IE"/>
              </w:rPr>
            </w:pPr>
            <w:ins w:id="10729" w:author="Author">
              <w:r>
                <w:rPr>
                  <w:b w:val="0"/>
                  <w:sz w:val="20"/>
                  <w:lang w:val="en-IE"/>
                </w:rPr>
                <w:t>SM_SAL_9</w:t>
              </w:r>
            </w:ins>
          </w:p>
        </w:tc>
        <w:tc>
          <w:tcPr>
            <w:tcW w:w="3197" w:type="pct"/>
          </w:tcPr>
          <w:p w14:paraId="2D93EFA8" w14:textId="3056739C" w:rsidR="00E21AF4" w:rsidRPr="00E73B40" w:rsidRDefault="00E21AF4" w:rsidP="00624CA7">
            <w:pPr>
              <w:spacing w:before="0" w:after="0"/>
              <w:jc w:val="left"/>
              <w:cnfStyle w:val="000000000000" w:firstRow="0" w:lastRow="0" w:firstColumn="0" w:lastColumn="0" w:oddVBand="0" w:evenVBand="0" w:oddHBand="0" w:evenHBand="0" w:firstRowFirstColumn="0" w:firstRowLastColumn="0" w:lastRowFirstColumn="0" w:lastRowLastColumn="0"/>
              <w:rPr>
                <w:ins w:id="10730" w:author="Author"/>
                <w:sz w:val="20"/>
                <w:lang w:val="en-IE"/>
              </w:rPr>
            </w:pPr>
            <w:ins w:id="10731" w:author="Author">
              <w:r>
                <w:rPr>
                  <w:sz w:val="20"/>
                  <w:lang w:val="en-IE"/>
                </w:rPr>
                <w:t>Loyalty points were successfully credited. Please retry the last action to deduce them again.</w:t>
              </w:r>
            </w:ins>
          </w:p>
        </w:tc>
        <w:tc>
          <w:tcPr>
            <w:tcW w:w="481" w:type="pct"/>
          </w:tcPr>
          <w:p w14:paraId="41478962" w14:textId="77777777" w:rsidR="00E21AF4" w:rsidRDefault="00E21AF4"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32" w:author="Author"/>
                <w:sz w:val="20"/>
                <w:lang w:val="en-IE"/>
              </w:rPr>
            </w:pPr>
            <w:ins w:id="10733" w:author="Author">
              <w:r>
                <w:rPr>
                  <w:sz w:val="20"/>
                  <w:lang w:val="en-IE"/>
                </w:rPr>
                <w:t>BS #1</w:t>
              </w:r>
            </w:ins>
          </w:p>
          <w:p w14:paraId="1F5DC0B2" w14:textId="706E39D5" w:rsidR="00E21AF4" w:rsidRPr="00E73B40" w:rsidRDefault="00E21AF4" w:rsidP="00CD6ADF">
            <w:pPr>
              <w:spacing w:before="0" w:after="0"/>
              <w:jc w:val="left"/>
              <w:cnfStyle w:val="000000000000" w:firstRow="0" w:lastRow="0" w:firstColumn="0" w:lastColumn="0" w:oddVBand="0" w:evenVBand="0" w:oddHBand="0" w:evenHBand="0" w:firstRowFirstColumn="0" w:firstRowLastColumn="0" w:lastRowFirstColumn="0" w:lastRowLastColumn="0"/>
              <w:rPr>
                <w:ins w:id="10734" w:author="Author"/>
                <w:sz w:val="20"/>
                <w:lang w:val="en-IE"/>
              </w:rPr>
            </w:pPr>
            <w:ins w:id="10735" w:author="Author">
              <w:r>
                <w:rPr>
                  <w:sz w:val="20"/>
                  <w:lang w:val="en-IE"/>
                </w:rPr>
                <w:t>BS #2</w:t>
              </w:r>
            </w:ins>
          </w:p>
        </w:tc>
        <w:tc>
          <w:tcPr>
            <w:tcW w:w="643" w:type="pct"/>
          </w:tcPr>
          <w:p w14:paraId="3A10DF5F" w14:textId="77777777" w:rsidR="00E21AF4" w:rsidRDefault="00E21AF4"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36" w:author="Author"/>
                <w:sz w:val="20"/>
                <w:lang w:val="en-IE"/>
              </w:rPr>
            </w:pPr>
            <w:ins w:id="10737" w:author="Author">
              <w:r>
                <w:rPr>
                  <w:sz w:val="20"/>
                  <w:lang w:val="en-IE"/>
                </w:rPr>
                <w:t>Activity 24</w:t>
              </w:r>
            </w:ins>
          </w:p>
          <w:p w14:paraId="6AB63D23" w14:textId="3456008D" w:rsidR="00E21AF4" w:rsidRPr="00E73B40" w:rsidRDefault="00E21AF4"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38" w:author="Author"/>
                <w:sz w:val="20"/>
                <w:lang w:val="en-IE"/>
              </w:rPr>
            </w:pPr>
            <w:ins w:id="10739" w:author="Author">
              <w:r>
                <w:rPr>
                  <w:sz w:val="20"/>
                  <w:lang w:val="en-IE"/>
                </w:rPr>
                <w:t>Activity 27</w:t>
              </w:r>
            </w:ins>
          </w:p>
        </w:tc>
      </w:tr>
      <w:tr w:rsidR="00EC1CBF" w:rsidRPr="00E73B40" w14:paraId="64E8C385" w14:textId="77777777" w:rsidTr="00F65966">
        <w:trPr>
          <w:trHeight w:val="598"/>
          <w:ins w:id="10740" w:author="Author"/>
        </w:trPr>
        <w:tc>
          <w:tcPr>
            <w:cnfStyle w:val="001000000000" w:firstRow="0" w:lastRow="0" w:firstColumn="1" w:lastColumn="0" w:oddVBand="0" w:evenVBand="0" w:oddHBand="0" w:evenHBand="0" w:firstRowFirstColumn="0" w:firstRowLastColumn="0" w:lastRowFirstColumn="0" w:lastRowLastColumn="0"/>
            <w:tcW w:w="679" w:type="pct"/>
          </w:tcPr>
          <w:p w14:paraId="3CC5893D" w14:textId="5D681B91" w:rsidR="00EC1CBF" w:rsidRPr="00EC1CBF" w:rsidRDefault="00EC1CBF" w:rsidP="00CD6ADF">
            <w:pPr>
              <w:spacing w:before="0" w:after="0"/>
              <w:jc w:val="left"/>
              <w:rPr>
                <w:ins w:id="10741" w:author="Author"/>
                <w:b w:val="0"/>
                <w:sz w:val="20"/>
                <w:lang w:val="en-IE"/>
              </w:rPr>
            </w:pPr>
            <w:ins w:id="10742" w:author="Author">
              <w:r w:rsidRPr="00EC1CBF">
                <w:rPr>
                  <w:b w:val="0"/>
                  <w:sz w:val="20"/>
                  <w:lang w:val="en-IE"/>
                </w:rPr>
                <w:t>SM_SAL_10</w:t>
              </w:r>
            </w:ins>
          </w:p>
        </w:tc>
        <w:tc>
          <w:tcPr>
            <w:tcW w:w="3197" w:type="pct"/>
          </w:tcPr>
          <w:p w14:paraId="012EB045" w14:textId="182934DC" w:rsidR="00EC1CBF" w:rsidRDefault="00EC1CBF" w:rsidP="00EC1CBF">
            <w:pPr>
              <w:spacing w:before="0" w:after="0"/>
              <w:jc w:val="left"/>
              <w:cnfStyle w:val="000000000000" w:firstRow="0" w:lastRow="0" w:firstColumn="0" w:lastColumn="0" w:oddVBand="0" w:evenVBand="0" w:oddHBand="0" w:evenHBand="0" w:firstRowFirstColumn="0" w:firstRowLastColumn="0" w:lastRowFirstColumn="0" w:lastRowLastColumn="0"/>
              <w:rPr>
                <w:ins w:id="10743" w:author="Author"/>
                <w:sz w:val="20"/>
                <w:lang w:val="en-IE"/>
              </w:rPr>
            </w:pPr>
            <w:ins w:id="10744" w:author="Author">
              <w:r>
                <w:rPr>
                  <w:sz w:val="20"/>
                  <w:lang w:val="en-IE"/>
                </w:rPr>
                <w:t>Contracts will be sent to the Customer address defined in the primary contact.</w:t>
              </w:r>
            </w:ins>
          </w:p>
        </w:tc>
        <w:tc>
          <w:tcPr>
            <w:tcW w:w="481" w:type="pct"/>
          </w:tcPr>
          <w:p w14:paraId="5F6D02C6" w14:textId="4A8FCE47"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45" w:author="Author"/>
                <w:sz w:val="20"/>
                <w:lang w:val="en-IE"/>
              </w:rPr>
            </w:pPr>
            <w:ins w:id="10746" w:author="Author">
              <w:r>
                <w:rPr>
                  <w:sz w:val="20"/>
                  <w:lang w:val="en-IE"/>
                </w:rPr>
                <w:t>BS #1</w:t>
              </w:r>
            </w:ins>
          </w:p>
          <w:p w14:paraId="772D0900" w14:textId="77575832"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47" w:author="Author"/>
                <w:sz w:val="20"/>
                <w:lang w:val="en-IE"/>
              </w:rPr>
            </w:pPr>
            <w:ins w:id="10748" w:author="Author">
              <w:r>
                <w:rPr>
                  <w:sz w:val="20"/>
                  <w:lang w:val="en-IE"/>
                </w:rPr>
                <w:t>BS #2</w:t>
              </w:r>
            </w:ins>
          </w:p>
        </w:tc>
        <w:tc>
          <w:tcPr>
            <w:tcW w:w="643" w:type="pct"/>
          </w:tcPr>
          <w:p w14:paraId="01FF7237" w14:textId="77777777"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49" w:author="Author"/>
                <w:sz w:val="20"/>
                <w:lang w:val="en-IE"/>
              </w:rPr>
            </w:pPr>
            <w:ins w:id="10750" w:author="Author">
              <w:r>
                <w:rPr>
                  <w:sz w:val="20"/>
                  <w:lang w:val="en-IE"/>
                </w:rPr>
                <w:t>Activity 21</w:t>
              </w:r>
            </w:ins>
          </w:p>
          <w:p w14:paraId="15BF3F36" w14:textId="44B4FBD1"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51" w:author="Author"/>
                <w:sz w:val="20"/>
                <w:lang w:val="en-IE"/>
              </w:rPr>
            </w:pPr>
            <w:ins w:id="10752" w:author="Author">
              <w:r>
                <w:rPr>
                  <w:sz w:val="20"/>
                  <w:lang w:val="en-IE"/>
                </w:rPr>
                <w:t>Activity 23</w:t>
              </w:r>
            </w:ins>
          </w:p>
        </w:tc>
      </w:tr>
    </w:tbl>
    <w:p w14:paraId="7A0BAB16" w14:textId="77777777" w:rsidR="00A062DD" w:rsidRPr="00E73B40" w:rsidRDefault="00A062DD" w:rsidP="00C4479A">
      <w:pPr>
        <w:spacing w:before="120" w:after="0"/>
        <w:rPr>
          <w:lang w:val="en-IE"/>
        </w:rPr>
      </w:pPr>
    </w:p>
    <w:p w14:paraId="2CAF5FE2" w14:textId="77777777" w:rsidR="00A062DD" w:rsidRPr="00E73B40" w:rsidRDefault="00A062DD" w:rsidP="00A062DD">
      <w:pPr>
        <w:pStyle w:val="Heading2"/>
        <w:ind w:left="578" w:hanging="578"/>
        <w:rPr>
          <w:lang w:val="en-IE"/>
        </w:rPr>
      </w:pPr>
      <w:bookmarkStart w:id="10753" w:name="_Toc471232995"/>
      <w:r w:rsidRPr="00E73B40">
        <w:rPr>
          <w:lang w:val="en-IE"/>
        </w:rPr>
        <w:t>Warning messages</w:t>
      </w:r>
      <w:bookmarkEnd w:id="10753"/>
    </w:p>
    <w:tbl>
      <w:tblPr>
        <w:tblStyle w:val="CelFocus"/>
        <w:tblW w:w="5000" w:type="pct"/>
        <w:tblLayout w:type="fixed"/>
        <w:tblLook w:val="04A0" w:firstRow="1" w:lastRow="0" w:firstColumn="1" w:lastColumn="0" w:noHBand="0" w:noVBand="1"/>
      </w:tblPr>
      <w:tblGrid>
        <w:gridCol w:w="1525"/>
        <w:gridCol w:w="6238"/>
        <w:gridCol w:w="849"/>
        <w:gridCol w:w="142"/>
        <w:gridCol w:w="1100"/>
      </w:tblGrid>
      <w:tr w:rsidR="00B32FAC" w:rsidRPr="00E73B40" w14:paraId="6825736C" w14:textId="77777777" w:rsidTr="000504D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74" w:type="pct"/>
          </w:tcPr>
          <w:p w14:paraId="5EFE225D" w14:textId="77777777" w:rsidR="00B32FAC" w:rsidRPr="00E73B40" w:rsidRDefault="00B32FAC" w:rsidP="00F0106B">
            <w:pPr>
              <w:jc w:val="center"/>
              <w:rPr>
                <w:lang w:val="en-IE"/>
              </w:rPr>
            </w:pPr>
            <w:r w:rsidRPr="00E73B40">
              <w:rPr>
                <w:lang w:val="en-IE"/>
              </w:rPr>
              <w:t>Message #</w:t>
            </w:r>
          </w:p>
        </w:tc>
        <w:tc>
          <w:tcPr>
            <w:tcW w:w="3165" w:type="pct"/>
          </w:tcPr>
          <w:p w14:paraId="56792BA4"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31" w:type="pct"/>
          </w:tcPr>
          <w:p w14:paraId="018C14F7"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30" w:type="pct"/>
            <w:gridSpan w:val="2"/>
          </w:tcPr>
          <w:p w14:paraId="760CE7CC"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7B227E7B"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FC9D46A" w14:textId="46D41F68" w:rsidR="00B32FAC" w:rsidRPr="00E73B40" w:rsidRDefault="0019717E" w:rsidP="00F0106B">
            <w:pPr>
              <w:spacing w:before="0" w:after="0"/>
              <w:jc w:val="left"/>
              <w:rPr>
                <w:b w:val="0"/>
                <w:sz w:val="20"/>
                <w:lang w:val="en-IE"/>
              </w:rPr>
            </w:pPr>
            <w:r w:rsidRPr="00E73B40">
              <w:rPr>
                <w:b w:val="0"/>
                <w:sz w:val="20"/>
                <w:lang w:val="en-IE"/>
              </w:rPr>
              <w:t>WM_SAL_1</w:t>
            </w:r>
          </w:p>
        </w:tc>
        <w:tc>
          <w:tcPr>
            <w:tcW w:w="3165" w:type="pct"/>
          </w:tcPr>
          <w:p w14:paraId="7CE6F312" w14:textId="6A18B059" w:rsidR="00B32FAC" w:rsidRPr="00E73B40" w:rsidRDefault="0019717E" w:rsidP="003F36C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available offers.</w:t>
            </w:r>
          </w:p>
        </w:tc>
        <w:tc>
          <w:tcPr>
            <w:tcW w:w="431" w:type="pct"/>
          </w:tcPr>
          <w:p w14:paraId="4307F073" w14:textId="6E5BC199" w:rsidR="00B32FAC" w:rsidRPr="00E73B40" w:rsidRDefault="001971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22A04FCF" w14:textId="511F0504" w:rsidR="00B32FAC" w:rsidRPr="00E73B40" w:rsidRDefault="001971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B32FAC" w:rsidRPr="00E73B40" w14:paraId="2DB903C7"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55B1D0E" w14:textId="7943DEBB" w:rsidR="00B32FAC" w:rsidRPr="00E73B40" w:rsidRDefault="002C26C0" w:rsidP="00F0106B">
            <w:pPr>
              <w:spacing w:before="0" w:after="0"/>
              <w:jc w:val="left"/>
              <w:rPr>
                <w:b w:val="0"/>
                <w:sz w:val="20"/>
                <w:lang w:val="en-IE"/>
              </w:rPr>
            </w:pPr>
            <w:r w:rsidRPr="00E73B40">
              <w:rPr>
                <w:b w:val="0"/>
                <w:sz w:val="20"/>
                <w:lang w:val="en-IE"/>
              </w:rPr>
              <w:t>WM_SAL_2</w:t>
            </w:r>
          </w:p>
        </w:tc>
        <w:tc>
          <w:tcPr>
            <w:tcW w:w="3165" w:type="pct"/>
          </w:tcPr>
          <w:p w14:paraId="4376A356" w14:textId="038DE692" w:rsidR="00B32FAC"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cancel the reservation of the previous SIM card.</w:t>
            </w:r>
          </w:p>
        </w:tc>
        <w:tc>
          <w:tcPr>
            <w:tcW w:w="431" w:type="pct"/>
          </w:tcPr>
          <w:p w14:paraId="396500D2" w14:textId="75D3286E" w:rsidR="00B32FAC"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72DD4550" w14:textId="1BFCB25C" w:rsidR="00B32FAC" w:rsidRPr="00E73B40" w:rsidRDefault="002C26C0"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45793">
              <w:rPr>
                <w:sz w:val="20"/>
                <w:lang w:val="en-IE"/>
              </w:rPr>
              <w:t>7</w:t>
            </w:r>
          </w:p>
        </w:tc>
      </w:tr>
      <w:tr w:rsidR="00B32FAC" w:rsidRPr="00E73B40" w14:paraId="7D145A6C"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2DD2AA8F" w14:textId="1772F1A5" w:rsidR="00B32FAC" w:rsidRPr="00E73B40" w:rsidRDefault="00F03E5A" w:rsidP="00F0106B">
            <w:pPr>
              <w:spacing w:before="0" w:after="0"/>
              <w:jc w:val="left"/>
              <w:rPr>
                <w:b w:val="0"/>
                <w:sz w:val="20"/>
                <w:lang w:val="en-IE"/>
              </w:rPr>
            </w:pPr>
            <w:r w:rsidRPr="00E73B40">
              <w:rPr>
                <w:b w:val="0"/>
                <w:sz w:val="20"/>
                <w:lang w:val="en-IE"/>
              </w:rPr>
              <w:t>WM_SAL_3</w:t>
            </w:r>
          </w:p>
        </w:tc>
        <w:tc>
          <w:tcPr>
            <w:tcW w:w="3165" w:type="pct"/>
          </w:tcPr>
          <w:p w14:paraId="05E5EB72" w14:textId="6F5299B5" w:rsidR="00B32FAC" w:rsidRPr="00E73B40" w:rsidRDefault="00F03E5A" w:rsidP="00F03E5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customer needs to do an advanced payment </w:t>
            </w:r>
            <w:r w:rsidR="006D3C87" w:rsidRPr="00E73B40">
              <w:rPr>
                <w:sz w:val="20"/>
                <w:lang w:val="en-IE"/>
              </w:rPr>
              <w:t xml:space="preserve">of %amount% </w:t>
            </w:r>
            <w:r w:rsidRPr="00E73B40">
              <w:rPr>
                <w:sz w:val="20"/>
                <w:lang w:val="en-IE"/>
              </w:rPr>
              <w:t>in order to perform the subscription(s) activation(s). Please inform the customer. The payment will be handled later in the process.</w:t>
            </w:r>
          </w:p>
        </w:tc>
        <w:tc>
          <w:tcPr>
            <w:tcW w:w="431" w:type="pct"/>
          </w:tcPr>
          <w:p w14:paraId="6086306E" w14:textId="2D06EE6A" w:rsidR="00B32FAC" w:rsidRPr="00E73B40" w:rsidRDefault="00F03E5A"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16FCD8C2" w14:textId="2A72AAC0" w:rsidR="00B32FAC" w:rsidRPr="00E73B40" w:rsidRDefault="00F03E5A"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sidR="00245793">
              <w:rPr>
                <w:sz w:val="20"/>
                <w:lang w:val="en-IE"/>
              </w:rPr>
              <w:t>8</w:t>
            </w:r>
          </w:p>
        </w:tc>
      </w:tr>
      <w:tr w:rsidR="00AB2D93" w:rsidRPr="00E73B40" w14:paraId="5F38C528"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4F3F024C" w14:textId="1FF087A5" w:rsidR="00AB2D93" w:rsidRPr="00E73B40" w:rsidRDefault="00AB2D93" w:rsidP="00AB2D93">
            <w:pPr>
              <w:spacing w:before="0" w:after="0"/>
              <w:jc w:val="left"/>
              <w:rPr>
                <w:b w:val="0"/>
                <w:sz w:val="20"/>
                <w:lang w:val="en-IE"/>
              </w:rPr>
            </w:pPr>
            <w:r w:rsidRPr="00E73B40">
              <w:rPr>
                <w:b w:val="0"/>
                <w:sz w:val="20"/>
                <w:lang w:val="en-IE"/>
              </w:rPr>
              <w:t>WM_SAL_4</w:t>
            </w:r>
          </w:p>
        </w:tc>
        <w:tc>
          <w:tcPr>
            <w:tcW w:w="3165" w:type="pct"/>
          </w:tcPr>
          <w:p w14:paraId="3F47EA43" w14:textId="4CD6CB80" w:rsidR="00AB2D93" w:rsidRPr="00E73B40" w:rsidRDefault="00AB2D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customer needs to do a deposit of %amount% in order to perform the subscription(s) activation(s). Please inform the customer. The payment will be handled later in the process.</w:t>
            </w:r>
          </w:p>
        </w:tc>
        <w:tc>
          <w:tcPr>
            <w:tcW w:w="431" w:type="pct"/>
          </w:tcPr>
          <w:p w14:paraId="44F2DF36" w14:textId="0B76B426" w:rsidR="00AB2D93" w:rsidRPr="00E73B40" w:rsidRDefault="00AB2D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3469F069" w14:textId="6B899994" w:rsidR="00AB2D93" w:rsidRPr="00E73B40" w:rsidRDefault="00AB2D93"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sidR="00245793">
              <w:rPr>
                <w:sz w:val="20"/>
                <w:lang w:val="en-IE"/>
              </w:rPr>
              <w:t>8</w:t>
            </w:r>
          </w:p>
        </w:tc>
      </w:tr>
      <w:tr w:rsidR="008A5D78" w:rsidRPr="00E73B40" w14:paraId="100335D9"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3D5CFC1" w14:textId="3C9D8EDE" w:rsidR="008A5D78" w:rsidRPr="00E73B40" w:rsidRDefault="00FD52A1" w:rsidP="00AB2D93">
            <w:pPr>
              <w:spacing w:before="0" w:after="0"/>
              <w:jc w:val="left"/>
              <w:rPr>
                <w:b w:val="0"/>
                <w:sz w:val="20"/>
                <w:lang w:val="en-IE"/>
              </w:rPr>
            </w:pPr>
            <w:r w:rsidRPr="00E73B40">
              <w:rPr>
                <w:b w:val="0"/>
                <w:sz w:val="20"/>
                <w:lang w:val="en-IE"/>
              </w:rPr>
              <w:t>W</w:t>
            </w:r>
            <w:r w:rsidR="008A5D78" w:rsidRPr="00E73B40">
              <w:rPr>
                <w:b w:val="0"/>
                <w:sz w:val="20"/>
                <w:lang w:val="en-IE"/>
              </w:rPr>
              <w:t>M_SAL_5</w:t>
            </w:r>
          </w:p>
        </w:tc>
        <w:tc>
          <w:tcPr>
            <w:tcW w:w="3165" w:type="pct"/>
          </w:tcPr>
          <w:p w14:paraId="6C900277" w14:textId="273AB993" w:rsidR="008A5D78" w:rsidRPr="00E73B40" w:rsidRDefault="008A5D78" w:rsidP="00725F25">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is referral</w:t>
            </w:r>
            <w:ins w:id="10754" w:author="Author">
              <w:r w:rsidR="000665B7">
                <w:rPr>
                  <w:sz w:val="20"/>
                  <w:lang w:val="en-IE"/>
                </w:rPr>
                <w:t xml:space="preserve"> with the ID: {referralID}</w:t>
              </w:r>
              <w:r w:rsidR="00AB12B3">
                <w:rPr>
                  <w:sz w:val="20"/>
                  <w:lang w:val="en-IE"/>
                </w:rPr>
                <w:t>.</w:t>
              </w:r>
              <w:r w:rsidR="000B7C6F">
                <w:rPr>
                  <w:sz w:val="20"/>
                  <w:lang w:val="en-IE"/>
                </w:rPr>
                <w:t xml:space="preserve"> Please press the “</w:t>
              </w:r>
              <w:r w:rsidR="00725F25">
                <w:rPr>
                  <w:sz w:val="20"/>
                  <w:lang w:val="en-IE"/>
                </w:rPr>
                <w:t xml:space="preserve">Get </w:t>
              </w:r>
              <w:r w:rsidR="000B7C6F">
                <w:rPr>
                  <w:sz w:val="20"/>
                  <w:lang w:val="en-IE"/>
                </w:rPr>
                <w:t>Referral Result</w:t>
              </w:r>
              <w:r w:rsidR="00725F25">
                <w:rPr>
                  <w:sz w:val="20"/>
                  <w:lang w:val="en-IE"/>
                </w:rPr>
                <w:t>s</w:t>
              </w:r>
              <w:r w:rsidR="000B7C6F">
                <w:rPr>
                  <w:sz w:val="20"/>
                  <w:lang w:val="en-IE"/>
                </w:rPr>
                <w:t>” button to obtain the result.</w:t>
              </w:r>
            </w:ins>
          </w:p>
        </w:tc>
        <w:tc>
          <w:tcPr>
            <w:tcW w:w="431" w:type="pct"/>
          </w:tcPr>
          <w:p w14:paraId="0B7CA82A" w14:textId="77777777" w:rsidR="008A5D78" w:rsidRDefault="008A5D78" w:rsidP="00AB2D93">
            <w:pPr>
              <w:spacing w:before="0" w:after="0"/>
              <w:jc w:val="left"/>
              <w:cnfStyle w:val="000000000000" w:firstRow="0" w:lastRow="0" w:firstColumn="0" w:lastColumn="0" w:oddVBand="0" w:evenVBand="0" w:oddHBand="0" w:evenHBand="0" w:firstRowFirstColumn="0" w:firstRowLastColumn="0" w:lastRowFirstColumn="0" w:lastRowLastColumn="0"/>
              <w:rPr>
                <w:ins w:id="10755" w:author="Author"/>
                <w:sz w:val="20"/>
                <w:lang w:val="en-IE"/>
              </w:rPr>
            </w:pPr>
            <w:r w:rsidRPr="00E73B40">
              <w:rPr>
                <w:sz w:val="20"/>
                <w:lang w:val="en-IE"/>
              </w:rPr>
              <w:t>BS #1</w:t>
            </w:r>
          </w:p>
          <w:p w14:paraId="6BBB8A09" w14:textId="266C1A53" w:rsidR="0054053D" w:rsidRPr="00E73B40" w:rsidRDefault="0054053D"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56" w:author="Author">
              <w:r>
                <w:rPr>
                  <w:sz w:val="20"/>
                  <w:lang w:val="en-IE"/>
                </w:rPr>
                <w:t>BS #2</w:t>
              </w:r>
            </w:ins>
          </w:p>
        </w:tc>
        <w:tc>
          <w:tcPr>
            <w:tcW w:w="630" w:type="pct"/>
            <w:gridSpan w:val="2"/>
          </w:tcPr>
          <w:p w14:paraId="1C3AB89F" w14:textId="77777777" w:rsidR="008A5D78" w:rsidRDefault="008A5D78"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57" w:author="Author"/>
                <w:sz w:val="20"/>
                <w:lang w:val="en-IE"/>
              </w:rPr>
            </w:pPr>
            <w:r w:rsidRPr="00E73B40">
              <w:rPr>
                <w:sz w:val="20"/>
                <w:lang w:val="en-IE"/>
              </w:rPr>
              <w:t xml:space="preserve">Activity </w:t>
            </w:r>
            <w:r w:rsidR="00890702" w:rsidRPr="00E73B40">
              <w:rPr>
                <w:sz w:val="20"/>
                <w:lang w:val="en-IE"/>
              </w:rPr>
              <w:t>1</w:t>
            </w:r>
            <w:r w:rsidR="00245793">
              <w:rPr>
                <w:sz w:val="20"/>
                <w:lang w:val="en-IE"/>
              </w:rPr>
              <w:t>8</w:t>
            </w:r>
          </w:p>
          <w:p w14:paraId="14AB7063" w14:textId="13C976C5" w:rsidR="0054053D" w:rsidRPr="00E73B40" w:rsidRDefault="0054053D"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58" w:author="Author">
              <w:r>
                <w:rPr>
                  <w:sz w:val="20"/>
                  <w:lang w:val="en-IE"/>
                </w:rPr>
                <w:t>Activity 20</w:t>
              </w:r>
            </w:ins>
          </w:p>
        </w:tc>
      </w:tr>
      <w:tr w:rsidR="00FD52A1" w:rsidRPr="00E73B40" w14:paraId="1C57D780"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6EB31069" w14:textId="70F308D0" w:rsidR="00FD52A1" w:rsidRPr="00E73B40" w:rsidRDefault="00FD52A1" w:rsidP="00AB2D93">
            <w:pPr>
              <w:spacing w:before="0" w:after="0"/>
              <w:jc w:val="left"/>
              <w:rPr>
                <w:b w:val="0"/>
                <w:sz w:val="20"/>
                <w:lang w:val="en-IE"/>
              </w:rPr>
            </w:pPr>
            <w:r w:rsidRPr="00E73B40">
              <w:rPr>
                <w:b w:val="0"/>
                <w:sz w:val="20"/>
                <w:lang w:val="en-IE"/>
              </w:rPr>
              <w:t>WM_SAL_6</w:t>
            </w:r>
          </w:p>
        </w:tc>
        <w:tc>
          <w:tcPr>
            <w:tcW w:w="3165" w:type="pct"/>
          </w:tcPr>
          <w:p w14:paraId="66897B7C" w14:textId="3EFE9FE4" w:rsidR="004006C1" w:rsidRPr="00E73B40" w:rsidRDefault="00FD52A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available slots for the technician visit.</w:t>
            </w:r>
          </w:p>
        </w:tc>
        <w:tc>
          <w:tcPr>
            <w:tcW w:w="431" w:type="pct"/>
          </w:tcPr>
          <w:p w14:paraId="43534141" w14:textId="191C2964" w:rsidR="00FD52A1" w:rsidRPr="00E73B40" w:rsidRDefault="00FD52A1"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sidR="0054053D">
              <w:rPr>
                <w:sz w:val="20"/>
                <w:lang w:val="en-IE"/>
              </w:rPr>
              <w:t>2</w:t>
            </w:r>
          </w:p>
        </w:tc>
        <w:tc>
          <w:tcPr>
            <w:tcW w:w="630" w:type="pct"/>
            <w:gridSpan w:val="2"/>
          </w:tcPr>
          <w:p w14:paraId="6BFB2218" w14:textId="28C09292" w:rsidR="00FD52A1" w:rsidRPr="00E73B40" w:rsidRDefault="00FD52A1"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54053D">
              <w:rPr>
                <w:sz w:val="20"/>
                <w:lang w:val="en-IE"/>
              </w:rPr>
              <w:t>21</w:t>
            </w:r>
          </w:p>
        </w:tc>
      </w:tr>
      <w:tr w:rsidR="004006C1" w:rsidRPr="00E73B40" w14:paraId="10C659CC" w14:textId="77777777" w:rsidTr="004006C1">
        <w:trPr>
          <w:trHeight w:val="345"/>
        </w:trPr>
        <w:tc>
          <w:tcPr>
            <w:cnfStyle w:val="001000000000" w:firstRow="0" w:lastRow="0" w:firstColumn="1" w:lastColumn="0" w:oddVBand="0" w:evenVBand="0" w:oddHBand="0" w:evenHBand="0" w:firstRowFirstColumn="0" w:firstRowLastColumn="0" w:lastRowFirstColumn="0" w:lastRowLastColumn="0"/>
            <w:tcW w:w="774" w:type="pct"/>
            <w:vMerge w:val="restart"/>
          </w:tcPr>
          <w:p w14:paraId="0DCD73CE" w14:textId="61BDB852" w:rsidR="004006C1" w:rsidRPr="00E73B40" w:rsidRDefault="004006C1" w:rsidP="00AB2D93">
            <w:pPr>
              <w:spacing w:before="0" w:after="0"/>
              <w:jc w:val="left"/>
              <w:rPr>
                <w:b w:val="0"/>
                <w:sz w:val="20"/>
                <w:lang w:val="en-IE"/>
              </w:rPr>
            </w:pPr>
            <w:r>
              <w:rPr>
                <w:b w:val="0"/>
                <w:sz w:val="20"/>
                <w:lang w:val="en-IE"/>
              </w:rPr>
              <w:t>WM_SAL_7</w:t>
            </w:r>
          </w:p>
        </w:tc>
        <w:tc>
          <w:tcPr>
            <w:tcW w:w="3165" w:type="pct"/>
            <w:vMerge w:val="restart"/>
          </w:tcPr>
          <w:p w14:paraId="1DE06501" w14:textId="33CFC6AB" w:rsidR="004006C1" w:rsidRPr="00E73B40" w:rsidRDefault="004006C1" w:rsidP="00013D5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59" w:author="Author">
              <w:r>
                <w:rPr>
                  <w:sz w:val="20"/>
                  <w:lang w:val="en-IE"/>
                </w:rPr>
                <w:t xml:space="preserve">UFE </w:t>
              </w:r>
              <w:r w:rsidR="00112F06">
                <w:rPr>
                  <w:sz w:val="20"/>
                  <w:lang w:val="en-IE"/>
                </w:rPr>
                <w:t>cannot</w:t>
              </w:r>
              <w:r>
                <w:rPr>
                  <w:sz w:val="20"/>
                  <w:lang w:val="en-IE"/>
                </w:rPr>
                <w:t xml:space="preserve"> apply the correction automatically due to a problem in </w:t>
              </w:r>
              <w:r w:rsidR="00013D51">
                <w:rPr>
                  <w:sz w:val="20"/>
                  <w:lang w:val="en-IE"/>
                </w:rPr>
                <w:t xml:space="preserve">identifying </w:t>
              </w:r>
              <w:r>
                <w:rPr>
                  <w:sz w:val="20"/>
                  <w:lang w:val="en-IE"/>
                </w:rPr>
                <w:t xml:space="preserve">which product is causing the </w:t>
              </w:r>
              <w:r w:rsidR="00013D51">
                <w:rPr>
                  <w:sz w:val="20"/>
                  <w:lang w:val="en-IE"/>
                </w:rPr>
                <w:t>incompatibility. Please proceed manually with the corrections.</w:t>
              </w:r>
            </w:ins>
          </w:p>
        </w:tc>
        <w:tc>
          <w:tcPr>
            <w:tcW w:w="431" w:type="pct"/>
          </w:tcPr>
          <w:p w14:paraId="448F8F8F" w14:textId="3435F5EC" w:rsidR="004006C1" w:rsidRPr="00E73B40" w:rsidRDefault="004006C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2C6E7A32" w14:textId="77777777" w:rsidR="004006C1" w:rsidRDefault="004006C1"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60" w:author="Author"/>
                <w:sz w:val="20"/>
                <w:lang w:val="en-IE"/>
              </w:rPr>
            </w:pPr>
            <w:r>
              <w:rPr>
                <w:sz w:val="20"/>
                <w:lang w:val="en-IE"/>
              </w:rPr>
              <w:t>Activity 9</w:t>
            </w:r>
          </w:p>
          <w:p w14:paraId="528343A1" w14:textId="4E97E4EB" w:rsidR="004006C1" w:rsidRPr="00E73B40" w:rsidRDefault="004006C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1" w:author="Author">
              <w:r>
                <w:rPr>
                  <w:sz w:val="20"/>
                  <w:lang w:val="en-IE"/>
                </w:rPr>
                <w:t>Activity 13</w:t>
              </w:r>
            </w:ins>
          </w:p>
        </w:tc>
      </w:tr>
      <w:tr w:rsidR="004006C1" w:rsidRPr="00E73B40" w14:paraId="24F48EC5" w14:textId="77777777" w:rsidTr="000504DD">
        <w:trPr>
          <w:trHeight w:val="345"/>
        </w:trPr>
        <w:tc>
          <w:tcPr>
            <w:cnfStyle w:val="001000000000" w:firstRow="0" w:lastRow="0" w:firstColumn="1" w:lastColumn="0" w:oddVBand="0" w:evenVBand="0" w:oddHBand="0" w:evenHBand="0" w:firstRowFirstColumn="0" w:firstRowLastColumn="0" w:lastRowFirstColumn="0" w:lastRowLastColumn="0"/>
            <w:tcW w:w="774" w:type="pct"/>
            <w:vMerge/>
          </w:tcPr>
          <w:p w14:paraId="3506645C" w14:textId="77777777" w:rsidR="004006C1" w:rsidRDefault="004006C1" w:rsidP="00AB2D93">
            <w:pPr>
              <w:spacing w:before="0" w:after="0"/>
              <w:jc w:val="left"/>
              <w:rPr>
                <w:b w:val="0"/>
                <w:sz w:val="20"/>
                <w:lang w:val="en-IE"/>
              </w:rPr>
            </w:pPr>
          </w:p>
        </w:tc>
        <w:tc>
          <w:tcPr>
            <w:tcW w:w="3165" w:type="pct"/>
            <w:vMerge/>
          </w:tcPr>
          <w:p w14:paraId="5144EDF8" w14:textId="77777777" w:rsidR="004006C1" w:rsidRDefault="004006C1" w:rsidP="008A5D78">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p>
        </w:tc>
        <w:tc>
          <w:tcPr>
            <w:tcW w:w="431" w:type="pct"/>
          </w:tcPr>
          <w:p w14:paraId="5C6A270C" w14:textId="5DEB6557" w:rsidR="004006C1" w:rsidRPr="00E73B40" w:rsidRDefault="004006C1"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2" w:author="Author">
              <w:r w:rsidRPr="00E73B40">
                <w:rPr>
                  <w:sz w:val="20"/>
                  <w:lang w:val="en-IE"/>
                </w:rPr>
                <w:t>BS #</w:t>
              </w:r>
              <w:r>
                <w:rPr>
                  <w:sz w:val="20"/>
                  <w:lang w:val="en-IE"/>
                </w:rPr>
                <w:t>2</w:t>
              </w:r>
            </w:ins>
          </w:p>
        </w:tc>
        <w:tc>
          <w:tcPr>
            <w:tcW w:w="630" w:type="pct"/>
            <w:gridSpan w:val="2"/>
          </w:tcPr>
          <w:p w14:paraId="6F68DD09" w14:textId="12336F14" w:rsidR="004006C1" w:rsidRDefault="004006C1"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3" w:author="Author">
              <w:r>
                <w:rPr>
                  <w:sz w:val="20"/>
                  <w:lang w:val="en-IE"/>
                </w:rPr>
                <w:t>Activity 7</w:t>
              </w:r>
            </w:ins>
          </w:p>
        </w:tc>
      </w:tr>
      <w:tr w:rsidR="006C7157" w:rsidRPr="00E73B40" w14:paraId="5C7359F8"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852C359" w14:textId="504F7854" w:rsidR="006C7157" w:rsidRPr="00E73B40" w:rsidRDefault="006C7157" w:rsidP="00AB2D93">
            <w:pPr>
              <w:spacing w:before="0" w:after="0"/>
              <w:jc w:val="left"/>
              <w:rPr>
                <w:b w:val="0"/>
                <w:sz w:val="20"/>
                <w:lang w:val="en-IE"/>
              </w:rPr>
            </w:pPr>
            <w:r w:rsidRPr="00E73B40">
              <w:rPr>
                <w:b w:val="0"/>
                <w:sz w:val="20"/>
                <w:lang w:val="en-IE"/>
              </w:rPr>
              <w:lastRenderedPageBreak/>
              <w:t>WM_SAL_8</w:t>
            </w:r>
          </w:p>
        </w:tc>
        <w:tc>
          <w:tcPr>
            <w:tcW w:w="3165" w:type="pct"/>
          </w:tcPr>
          <w:p w14:paraId="1A1D272B" w14:textId="4C18F53A" w:rsidR="006C7157" w:rsidRPr="00E73B40" w:rsidRDefault="006C7157" w:rsidP="008A5D78">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results for your search.</w:t>
            </w:r>
          </w:p>
        </w:tc>
        <w:tc>
          <w:tcPr>
            <w:tcW w:w="431" w:type="pct"/>
          </w:tcPr>
          <w:p w14:paraId="6B745D95" w14:textId="74849280" w:rsidR="006C7157" w:rsidRPr="00E73B40" w:rsidRDefault="006C7157"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6A370979" w14:textId="197F0608" w:rsidR="006C7157" w:rsidRPr="00E73B40" w:rsidRDefault="002457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r>
      <w:tr w:rsidR="006C7157" w:rsidRPr="00E73B40" w:rsidDel="00F65966" w14:paraId="1511117A" w14:textId="272C89FD" w:rsidTr="000504DD">
        <w:trPr>
          <w:trHeight w:val="598"/>
          <w:del w:id="10764" w:author="Author"/>
        </w:trPr>
        <w:tc>
          <w:tcPr>
            <w:cnfStyle w:val="001000000000" w:firstRow="0" w:lastRow="0" w:firstColumn="1" w:lastColumn="0" w:oddVBand="0" w:evenVBand="0" w:oddHBand="0" w:evenHBand="0" w:firstRowFirstColumn="0" w:firstRowLastColumn="0" w:lastRowFirstColumn="0" w:lastRowLastColumn="0"/>
            <w:tcW w:w="774" w:type="pct"/>
          </w:tcPr>
          <w:p w14:paraId="3BA8D585" w14:textId="68BD79D6" w:rsidR="006C7157" w:rsidRPr="00E73B40" w:rsidDel="00F65966" w:rsidRDefault="006C7157" w:rsidP="00AB2D93">
            <w:pPr>
              <w:spacing w:before="0" w:after="0"/>
              <w:jc w:val="left"/>
              <w:rPr>
                <w:del w:id="10765" w:author="Author"/>
                <w:b w:val="0"/>
                <w:sz w:val="20"/>
                <w:lang w:val="en-IE"/>
              </w:rPr>
            </w:pPr>
            <w:del w:id="10766" w:author="Author">
              <w:r w:rsidRPr="00E73B40" w:rsidDel="00F65966">
                <w:rPr>
                  <w:b w:val="0"/>
                  <w:sz w:val="20"/>
                  <w:lang w:val="en-IE"/>
                </w:rPr>
                <w:delText>WM_SAL_9</w:delText>
              </w:r>
            </w:del>
          </w:p>
        </w:tc>
        <w:tc>
          <w:tcPr>
            <w:tcW w:w="3165" w:type="pct"/>
          </w:tcPr>
          <w:p w14:paraId="5714263B" w14:textId="1051ED8C" w:rsidR="006C7157" w:rsidRPr="00E73B40" w:rsidDel="00F65966" w:rsidRDefault="006C7157" w:rsidP="00516821">
            <w:pPr>
              <w:spacing w:before="0" w:after="0"/>
              <w:jc w:val="left"/>
              <w:cnfStyle w:val="000000000000" w:firstRow="0" w:lastRow="0" w:firstColumn="0" w:lastColumn="0" w:oddVBand="0" w:evenVBand="0" w:oddHBand="0" w:evenHBand="0" w:firstRowFirstColumn="0" w:firstRowLastColumn="0" w:lastRowFirstColumn="0" w:lastRowLastColumn="0"/>
              <w:rPr>
                <w:del w:id="10767" w:author="Author"/>
                <w:sz w:val="20"/>
                <w:lang w:val="en-IE"/>
              </w:rPr>
            </w:pPr>
            <w:del w:id="10768" w:author="Author">
              <w:r w:rsidRPr="00E73B40" w:rsidDel="00F65966">
                <w:rPr>
                  <w:sz w:val="20"/>
                  <w:lang w:val="en-IE"/>
                </w:rPr>
                <w:delText>There are no available NBA campaigns suitable with the customer choices.</w:delText>
              </w:r>
            </w:del>
          </w:p>
        </w:tc>
        <w:tc>
          <w:tcPr>
            <w:tcW w:w="431" w:type="pct"/>
          </w:tcPr>
          <w:p w14:paraId="3B0B9A3F" w14:textId="3212D14D" w:rsidR="006C7157" w:rsidRPr="00E73B40" w:rsidDel="00F65966" w:rsidRDefault="006C7157" w:rsidP="00AB2D93">
            <w:pPr>
              <w:spacing w:before="0" w:after="0"/>
              <w:jc w:val="left"/>
              <w:cnfStyle w:val="000000000000" w:firstRow="0" w:lastRow="0" w:firstColumn="0" w:lastColumn="0" w:oddVBand="0" w:evenVBand="0" w:oddHBand="0" w:evenHBand="0" w:firstRowFirstColumn="0" w:firstRowLastColumn="0" w:lastRowFirstColumn="0" w:lastRowLastColumn="0"/>
              <w:rPr>
                <w:del w:id="10769" w:author="Author"/>
                <w:sz w:val="20"/>
                <w:lang w:val="en-IE"/>
              </w:rPr>
            </w:pPr>
            <w:del w:id="10770" w:author="Author">
              <w:r w:rsidRPr="00E73B40" w:rsidDel="00F65966">
                <w:rPr>
                  <w:sz w:val="20"/>
                  <w:lang w:val="en-IE"/>
                </w:rPr>
                <w:delText>BS #1</w:delText>
              </w:r>
            </w:del>
          </w:p>
        </w:tc>
        <w:tc>
          <w:tcPr>
            <w:tcW w:w="630" w:type="pct"/>
            <w:gridSpan w:val="2"/>
          </w:tcPr>
          <w:p w14:paraId="4729438B" w14:textId="06CDFB40" w:rsidR="006C7157" w:rsidRPr="00E73B40" w:rsidDel="00F65966" w:rsidRDefault="006C7157"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71" w:author="Author"/>
                <w:sz w:val="20"/>
                <w:lang w:val="en-IE"/>
              </w:rPr>
            </w:pPr>
            <w:del w:id="10772" w:author="Author">
              <w:r w:rsidRPr="00E73B40" w:rsidDel="00F65966">
                <w:rPr>
                  <w:sz w:val="20"/>
                  <w:lang w:val="en-IE"/>
                </w:rPr>
                <w:delText>Activity 1</w:delText>
              </w:r>
              <w:r w:rsidR="00245793" w:rsidDel="00F65966">
                <w:rPr>
                  <w:sz w:val="20"/>
                  <w:lang w:val="en-IE"/>
                </w:rPr>
                <w:delText>2</w:delText>
              </w:r>
            </w:del>
          </w:p>
        </w:tc>
      </w:tr>
      <w:tr w:rsidR="00EF3642" w:rsidRPr="00E73B40" w14:paraId="50623946" w14:textId="77777777" w:rsidTr="000504DD">
        <w:trPr>
          <w:trHeight w:val="598"/>
          <w:ins w:id="10773" w:author="Author"/>
        </w:trPr>
        <w:tc>
          <w:tcPr>
            <w:cnfStyle w:val="001000000000" w:firstRow="0" w:lastRow="0" w:firstColumn="1" w:lastColumn="0" w:oddVBand="0" w:evenVBand="0" w:oddHBand="0" w:evenHBand="0" w:firstRowFirstColumn="0" w:firstRowLastColumn="0" w:lastRowFirstColumn="0" w:lastRowLastColumn="0"/>
            <w:tcW w:w="774" w:type="pct"/>
          </w:tcPr>
          <w:p w14:paraId="144F93F9" w14:textId="0499E855" w:rsidR="00EF3642" w:rsidRPr="00E73B40" w:rsidRDefault="00EF3642" w:rsidP="00EF3642">
            <w:pPr>
              <w:spacing w:before="0" w:after="0"/>
              <w:jc w:val="left"/>
              <w:rPr>
                <w:ins w:id="10774" w:author="Author"/>
                <w:sz w:val="20"/>
                <w:lang w:val="en-IE"/>
              </w:rPr>
            </w:pPr>
            <w:ins w:id="10775" w:author="Author">
              <w:r w:rsidRPr="00E73B40">
                <w:rPr>
                  <w:b w:val="0"/>
                  <w:sz w:val="20"/>
                  <w:lang w:val="en-IE"/>
                </w:rPr>
                <w:t>W</w:t>
              </w:r>
              <w:r>
                <w:rPr>
                  <w:b w:val="0"/>
                  <w:sz w:val="20"/>
                  <w:lang w:val="en-IE"/>
                </w:rPr>
                <w:t>M_SAL_10</w:t>
              </w:r>
            </w:ins>
          </w:p>
        </w:tc>
        <w:tc>
          <w:tcPr>
            <w:tcW w:w="3165" w:type="pct"/>
          </w:tcPr>
          <w:p w14:paraId="4BEC707A" w14:textId="756FA04D" w:rsidR="00EF3642" w:rsidRPr="00E73B40"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76" w:author="Author"/>
                <w:sz w:val="20"/>
                <w:lang w:val="en-IE"/>
              </w:rPr>
            </w:pPr>
            <w:ins w:id="10777" w:author="Author">
              <w:r>
                <w:rPr>
                  <w:sz w:val="20"/>
                  <w:lang w:val="en-IE"/>
                </w:rPr>
                <w:t>The result from this referral is: {creditVettingReferralMessage}</w:t>
              </w:r>
            </w:ins>
          </w:p>
        </w:tc>
        <w:tc>
          <w:tcPr>
            <w:tcW w:w="431" w:type="pct"/>
          </w:tcPr>
          <w:p w14:paraId="2A1AFA63" w14:textId="77777777" w:rsidR="00EF3642"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78" w:author="Author"/>
                <w:sz w:val="20"/>
                <w:lang w:val="en-IE"/>
              </w:rPr>
            </w:pPr>
            <w:ins w:id="10779" w:author="Author">
              <w:r w:rsidRPr="00E73B40">
                <w:rPr>
                  <w:sz w:val="20"/>
                  <w:lang w:val="en-IE"/>
                </w:rPr>
                <w:t>BS #1</w:t>
              </w:r>
            </w:ins>
          </w:p>
          <w:p w14:paraId="48A3DAED" w14:textId="104DA980" w:rsidR="0054053D" w:rsidRPr="00E73B40" w:rsidRDefault="0054053D"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0" w:author="Author"/>
                <w:sz w:val="20"/>
                <w:lang w:val="en-IE"/>
              </w:rPr>
            </w:pPr>
            <w:ins w:id="10781" w:author="Author">
              <w:r>
                <w:rPr>
                  <w:sz w:val="20"/>
                  <w:lang w:val="en-IE"/>
                </w:rPr>
                <w:t>BS #2</w:t>
              </w:r>
            </w:ins>
          </w:p>
        </w:tc>
        <w:tc>
          <w:tcPr>
            <w:tcW w:w="630" w:type="pct"/>
            <w:gridSpan w:val="2"/>
          </w:tcPr>
          <w:p w14:paraId="0E6C603B" w14:textId="77777777" w:rsidR="00EF3642"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2" w:author="Author"/>
                <w:sz w:val="20"/>
                <w:lang w:val="en-IE"/>
              </w:rPr>
            </w:pPr>
            <w:ins w:id="10783" w:author="Author">
              <w:r w:rsidRPr="00E73B40">
                <w:rPr>
                  <w:sz w:val="20"/>
                  <w:lang w:val="en-IE"/>
                </w:rPr>
                <w:t>Activity 1</w:t>
              </w:r>
              <w:r>
                <w:rPr>
                  <w:sz w:val="20"/>
                  <w:lang w:val="en-IE"/>
                </w:rPr>
                <w:t>8</w:t>
              </w:r>
            </w:ins>
          </w:p>
          <w:p w14:paraId="5112916F" w14:textId="6EB46AE8" w:rsidR="0054053D" w:rsidRPr="00E73B40" w:rsidRDefault="0054053D"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4" w:author="Author"/>
                <w:sz w:val="20"/>
                <w:lang w:val="en-IE"/>
              </w:rPr>
            </w:pPr>
            <w:ins w:id="10785" w:author="Author">
              <w:r>
                <w:rPr>
                  <w:sz w:val="20"/>
                  <w:lang w:val="en-IE"/>
                </w:rPr>
                <w:t>Activity 20</w:t>
              </w:r>
            </w:ins>
          </w:p>
        </w:tc>
      </w:tr>
      <w:tr w:rsidR="003C1829" w:rsidRPr="00E73B40" w14:paraId="5D0322A3" w14:textId="77777777" w:rsidTr="000504DD">
        <w:trPr>
          <w:trHeight w:val="598"/>
          <w:ins w:id="10786" w:author="Author"/>
        </w:trPr>
        <w:tc>
          <w:tcPr>
            <w:cnfStyle w:val="001000000000" w:firstRow="0" w:lastRow="0" w:firstColumn="1" w:lastColumn="0" w:oddVBand="0" w:evenVBand="0" w:oddHBand="0" w:evenHBand="0" w:firstRowFirstColumn="0" w:firstRowLastColumn="0" w:lastRowFirstColumn="0" w:lastRowLastColumn="0"/>
            <w:tcW w:w="774" w:type="pct"/>
          </w:tcPr>
          <w:p w14:paraId="0716D6E6" w14:textId="67B46E24" w:rsidR="003C1829" w:rsidRPr="00E73B40" w:rsidRDefault="003C1829" w:rsidP="003C1829">
            <w:pPr>
              <w:spacing w:before="0" w:after="0"/>
              <w:jc w:val="left"/>
              <w:rPr>
                <w:ins w:id="10787" w:author="Author"/>
                <w:b w:val="0"/>
                <w:sz w:val="20"/>
                <w:lang w:val="en-IE"/>
              </w:rPr>
            </w:pPr>
            <w:ins w:id="10788" w:author="Author">
              <w:r w:rsidRPr="00E73B40">
                <w:rPr>
                  <w:b w:val="0"/>
                  <w:sz w:val="20"/>
                  <w:lang w:val="en-IE"/>
                </w:rPr>
                <w:t>W</w:t>
              </w:r>
              <w:r>
                <w:rPr>
                  <w:b w:val="0"/>
                  <w:sz w:val="20"/>
                  <w:lang w:val="en-IE"/>
                </w:rPr>
                <w:t>M_SAL_11</w:t>
              </w:r>
            </w:ins>
          </w:p>
        </w:tc>
        <w:tc>
          <w:tcPr>
            <w:tcW w:w="3165" w:type="pct"/>
          </w:tcPr>
          <w:p w14:paraId="123EDAF2" w14:textId="3DC715CC" w:rsidR="00DC2430" w:rsidRDefault="00DC2430" w:rsidP="00DC2430">
            <w:pPr>
              <w:spacing w:before="0" w:after="0"/>
              <w:jc w:val="left"/>
              <w:cnfStyle w:val="000000000000" w:firstRow="0" w:lastRow="0" w:firstColumn="0" w:lastColumn="0" w:oddVBand="0" w:evenVBand="0" w:oddHBand="0" w:evenHBand="0" w:firstRowFirstColumn="0" w:firstRowLastColumn="0" w:lastRowFirstColumn="0" w:lastRowLastColumn="0"/>
              <w:rPr>
                <w:ins w:id="10789" w:author="Author"/>
                <w:sz w:val="20"/>
                <w:lang w:val="en-IE"/>
              </w:rPr>
            </w:pPr>
            <w:ins w:id="10790" w:author="Author">
              <w:r>
                <w:rPr>
                  <w:sz w:val="20"/>
                  <w:lang w:val="en-IE"/>
                </w:rPr>
                <w:t>The following products are no longer in stock and were removed from the current basket: {productsName]</w:t>
              </w:r>
            </w:ins>
          </w:p>
        </w:tc>
        <w:tc>
          <w:tcPr>
            <w:tcW w:w="431" w:type="pct"/>
          </w:tcPr>
          <w:p w14:paraId="106241E5" w14:textId="577654E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91" w:author="Author"/>
                <w:sz w:val="20"/>
                <w:lang w:val="en-IE"/>
              </w:rPr>
            </w:pPr>
            <w:ins w:id="10792" w:author="Author">
              <w:r>
                <w:rPr>
                  <w:sz w:val="20"/>
                  <w:lang w:val="en-IE"/>
                </w:rPr>
                <w:t>FEAT #2</w:t>
              </w:r>
            </w:ins>
          </w:p>
        </w:tc>
        <w:tc>
          <w:tcPr>
            <w:tcW w:w="630" w:type="pct"/>
            <w:gridSpan w:val="2"/>
          </w:tcPr>
          <w:p w14:paraId="2486A8B6" w14:textId="71A32EC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93" w:author="Author"/>
                <w:sz w:val="20"/>
                <w:lang w:val="en-IE"/>
              </w:rPr>
            </w:pPr>
            <w:ins w:id="10794" w:author="Author">
              <w:r>
                <w:rPr>
                  <w:sz w:val="20"/>
                  <w:lang w:val="en-IE"/>
                </w:rPr>
                <w:t>Activity 2</w:t>
              </w:r>
            </w:ins>
          </w:p>
        </w:tc>
      </w:tr>
      <w:tr w:rsidR="003C1829" w:rsidRPr="00E73B40" w:rsidDel="00227CBC" w14:paraId="3AF87F0A" w14:textId="2D912F03" w:rsidTr="000504DD">
        <w:trPr>
          <w:trHeight w:val="598"/>
          <w:ins w:id="10795" w:author="Author"/>
          <w:del w:id="10796" w:author="Author"/>
        </w:trPr>
        <w:tc>
          <w:tcPr>
            <w:cnfStyle w:val="001000000000" w:firstRow="0" w:lastRow="0" w:firstColumn="1" w:lastColumn="0" w:oddVBand="0" w:evenVBand="0" w:oddHBand="0" w:evenHBand="0" w:firstRowFirstColumn="0" w:firstRowLastColumn="0" w:lastRowFirstColumn="0" w:lastRowLastColumn="0"/>
            <w:tcW w:w="774" w:type="pct"/>
          </w:tcPr>
          <w:p w14:paraId="0418CE94" w14:textId="2158107B" w:rsidR="003C1829" w:rsidRPr="00E73B40" w:rsidDel="00227CBC" w:rsidRDefault="003C1829" w:rsidP="00E21AF4">
            <w:pPr>
              <w:spacing w:before="0" w:after="0"/>
              <w:jc w:val="left"/>
              <w:rPr>
                <w:ins w:id="10797" w:author="Author"/>
                <w:del w:id="10798" w:author="Author"/>
                <w:b w:val="0"/>
                <w:sz w:val="20"/>
                <w:lang w:val="en-IE"/>
              </w:rPr>
            </w:pPr>
            <w:ins w:id="10799" w:author="Author">
              <w:del w:id="10800" w:author="Author">
                <w:r w:rsidDel="00227CBC">
                  <w:rPr>
                    <w:b w:val="0"/>
                    <w:sz w:val="20"/>
                    <w:lang w:val="en-IE"/>
                  </w:rPr>
                  <w:delText>WM_SAL_11</w:delText>
                </w:r>
              </w:del>
            </w:ins>
          </w:p>
        </w:tc>
        <w:tc>
          <w:tcPr>
            <w:tcW w:w="3165" w:type="pct"/>
          </w:tcPr>
          <w:p w14:paraId="46B9C2C8" w14:textId="17DC6ABB" w:rsidR="003C1829" w:rsidDel="00227CBC" w:rsidRDefault="003C1829" w:rsidP="00E21AF4">
            <w:pPr>
              <w:spacing w:before="0" w:after="0"/>
              <w:jc w:val="left"/>
              <w:cnfStyle w:val="000000000000" w:firstRow="0" w:lastRow="0" w:firstColumn="0" w:lastColumn="0" w:oddVBand="0" w:evenVBand="0" w:oddHBand="0" w:evenHBand="0" w:firstRowFirstColumn="0" w:firstRowLastColumn="0" w:lastRowFirstColumn="0" w:lastRowLastColumn="0"/>
              <w:rPr>
                <w:ins w:id="10801" w:author="Author"/>
                <w:del w:id="10802" w:author="Author"/>
                <w:sz w:val="20"/>
                <w:lang w:val="en-IE"/>
              </w:rPr>
            </w:pPr>
            <w:ins w:id="10803" w:author="Author">
              <w:del w:id="10804" w:author="Author">
                <w:r w:rsidDel="00227CBC">
                  <w:rPr>
                    <w:sz w:val="20"/>
                    <w:lang w:val="en-IE"/>
                  </w:rPr>
                  <w:delText>Please go to the manage top ups process and correct the balance manually or retry the last action.</w:delText>
                </w:r>
              </w:del>
            </w:ins>
          </w:p>
        </w:tc>
        <w:tc>
          <w:tcPr>
            <w:tcW w:w="431" w:type="pct"/>
          </w:tcPr>
          <w:p w14:paraId="40934FAB" w14:textId="100B2431" w:rsidR="003C1829" w:rsidDel="00227CBC" w:rsidRDefault="003C1829"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805" w:author="Author"/>
                <w:del w:id="10806" w:author="Author"/>
                <w:sz w:val="20"/>
                <w:lang w:val="en-IE"/>
              </w:rPr>
            </w:pPr>
            <w:ins w:id="10807" w:author="Author">
              <w:del w:id="10808" w:author="Author">
                <w:r w:rsidDel="00227CBC">
                  <w:rPr>
                    <w:sz w:val="20"/>
                    <w:lang w:val="en-IE"/>
                  </w:rPr>
                  <w:delText>BS #1</w:delText>
                </w:r>
              </w:del>
            </w:ins>
          </w:p>
          <w:p w14:paraId="5F724347" w14:textId="19FB70F7" w:rsidR="003C1829" w:rsidRPr="00E73B40" w:rsidDel="00227CBC"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09" w:author="Author"/>
                <w:del w:id="10810" w:author="Author"/>
                <w:sz w:val="20"/>
                <w:lang w:val="en-IE"/>
              </w:rPr>
            </w:pPr>
            <w:ins w:id="10811" w:author="Author">
              <w:del w:id="10812" w:author="Author">
                <w:r w:rsidDel="00227CBC">
                  <w:rPr>
                    <w:sz w:val="20"/>
                    <w:lang w:val="en-IE"/>
                  </w:rPr>
                  <w:delText>BS #2</w:delText>
                </w:r>
              </w:del>
            </w:ins>
          </w:p>
        </w:tc>
        <w:tc>
          <w:tcPr>
            <w:tcW w:w="630" w:type="pct"/>
            <w:gridSpan w:val="2"/>
          </w:tcPr>
          <w:p w14:paraId="15655C4C" w14:textId="79C47BBE" w:rsidR="003C1829" w:rsidDel="00227CBC" w:rsidRDefault="003C1829"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813" w:author="Author"/>
                <w:del w:id="10814" w:author="Author"/>
                <w:sz w:val="20"/>
                <w:lang w:val="en-IE"/>
              </w:rPr>
            </w:pPr>
            <w:ins w:id="10815" w:author="Author">
              <w:del w:id="10816" w:author="Author">
                <w:r w:rsidDel="00227CBC">
                  <w:rPr>
                    <w:sz w:val="20"/>
                    <w:lang w:val="en-IE"/>
                  </w:rPr>
                  <w:delText>Activity 24</w:delText>
                </w:r>
              </w:del>
            </w:ins>
          </w:p>
          <w:p w14:paraId="3D8BE5B7" w14:textId="11F63663" w:rsidR="003C1829" w:rsidRPr="00E73B40" w:rsidDel="00227CBC"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17" w:author="Author"/>
                <w:del w:id="10818" w:author="Author"/>
                <w:sz w:val="20"/>
                <w:lang w:val="en-IE"/>
              </w:rPr>
            </w:pPr>
            <w:ins w:id="10819" w:author="Author">
              <w:del w:id="10820" w:author="Author">
                <w:r w:rsidDel="00227CBC">
                  <w:rPr>
                    <w:sz w:val="20"/>
                    <w:lang w:val="en-IE"/>
                  </w:rPr>
                  <w:delText>Activity 27</w:delText>
                </w:r>
              </w:del>
            </w:ins>
          </w:p>
        </w:tc>
      </w:tr>
      <w:tr w:rsidR="003C1829" w:rsidRPr="00E73B40" w14:paraId="41D547C1"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5207FB88" w14:textId="2E2E8EC8" w:rsidR="003C1829" w:rsidRPr="00E73B40" w:rsidRDefault="003C1829" w:rsidP="00EF3642">
            <w:pPr>
              <w:spacing w:before="0" w:after="0"/>
              <w:jc w:val="left"/>
              <w:rPr>
                <w:b w:val="0"/>
                <w:sz w:val="20"/>
                <w:lang w:val="en-IE"/>
              </w:rPr>
            </w:pPr>
            <w:r w:rsidRPr="00E73B40">
              <w:rPr>
                <w:b w:val="0"/>
                <w:sz w:val="20"/>
                <w:lang w:val="en-IE"/>
              </w:rPr>
              <w:t>WM_SAL_12</w:t>
            </w:r>
          </w:p>
        </w:tc>
        <w:tc>
          <w:tcPr>
            <w:tcW w:w="3165" w:type="pct"/>
          </w:tcPr>
          <w:p w14:paraId="17497663" w14:textId="48F26C3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basket can only contain one fixed or convergent offer. For multiple fixed or convergent activations, please follow the entire process for each one, independently.</w:t>
            </w:r>
          </w:p>
        </w:tc>
        <w:tc>
          <w:tcPr>
            <w:tcW w:w="431" w:type="pct"/>
          </w:tcPr>
          <w:p w14:paraId="784F6F9B" w14:textId="0D6345D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30" w:type="pct"/>
            <w:gridSpan w:val="2"/>
          </w:tcPr>
          <w:p w14:paraId="1A797DA1" w14:textId="71EFC5BD"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3C1829" w:rsidRPr="00E73B40" w14:paraId="3FEED7D4"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0C68DEC2" w14:textId="6E58CFEF" w:rsidR="003C1829" w:rsidRPr="00E73B40" w:rsidRDefault="003C1829" w:rsidP="00EF3642">
            <w:pPr>
              <w:spacing w:before="0" w:after="0"/>
              <w:jc w:val="left"/>
              <w:rPr>
                <w:sz w:val="20"/>
                <w:lang w:val="en-IE"/>
              </w:rPr>
            </w:pPr>
            <w:r w:rsidRPr="00E73B40">
              <w:rPr>
                <w:b w:val="0"/>
                <w:sz w:val="20"/>
                <w:lang w:val="en-IE"/>
              </w:rPr>
              <w:t>WM_SAL_13</w:t>
            </w:r>
          </w:p>
        </w:tc>
        <w:tc>
          <w:tcPr>
            <w:tcW w:w="3165" w:type="pct"/>
          </w:tcPr>
          <w:p w14:paraId="2E367DDD" w14:textId="20AAE424"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Please confirm with the user if he wishes to make a buyback.</w:t>
            </w:r>
          </w:p>
        </w:tc>
        <w:tc>
          <w:tcPr>
            <w:tcW w:w="431" w:type="pct"/>
          </w:tcPr>
          <w:p w14:paraId="7B874266" w14:textId="45054B7D"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Pr>
                <w:sz w:val="20"/>
                <w:lang w:val="en-IE"/>
              </w:rPr>
              <w:t>6</w:t>
            </w:r>
          </w:p>
        </w:tc>
        <w:tc>
          <w:tcPr>
            <w:tcW w:w="630" w:type="pct"/>
            <w:gridSpan w:val="2"/>
          </w:tcPr>
          <w:p w14:paraId="0F0B4F53" w14:textId="2F842B1F"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3C1829" w:rsidRPr="00E73B40" w14:paraId="5B9D5FA7"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5C06789" w14:textId="3D408524" w:rsidR="003C1829" w:rsidRPr="00E73B40" w:rsidRDefault="003C1829" w:rsidP="00EF3642">
            <w:pPr>
              <w:spacing w:before="0" w:after="0"/>
              <w:jc w:val="left"/>
              <w:rPr>
                <w:b w:val="0"/>
                <w:sz w:val="20"/>
                <w:lang w:val="en-IE"/>
              </w:rPr>
            </w:pPr>
            <w:r w:rsidRPr="00E73B40">
              <w:rPr>
                <w:b w:val="0"/>
                <w:sz w:val="20"/>
                <w:lang w:val="en-IE"/>
              </w:rPr>
              <w:t>WM_SAL_14</w:t>
            </w:r>
          </w:p>
        </w:tc>
        <w:tc>
          <w:tcPr>
            <w:tcW w:w="3165" w:type="pct"/>
          </w:tcPr>
          <w:p w14:paraId="7150EE53" w14:textId="5D6A1D7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Please insert the code received by the customer in the port in code area.</w:t>
            </w:r>
          </w:p>
        </w:tc>
        <w:tc>
          <w:tcPr>
            <w:tcW w:w="431" w:type="pct"/>
          </w:tcPr>
          <w:p w14:paraId="48D3D439" w14:textId="2FB2F44F"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0181621B" w14:textId="5113B48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8</w:t>
            </w:r>
          </w:p>
        </w:tc>
      </w:tr>
      <w:tr w:rsidR="003C1829" w:rsidRPr="00E73B40" w14:paraId="3E129BE0" w14:textId="77777777" w:rsidTr="000504DD">
        <w:trPr>
          <w:trHeight w:val="598"/>
          <w:ins w:id="10821" w:author="Author"/>
        </w:trPr>
        <w:tc>
          <w:tcPr>
            <w:cnfStyle w:val="001000000000" w:firstRow="0" w:lastRow="0" w:firstColumn="1" w:lastColumn="0" w:oddVBand="0" w:evenVBand="0" w:oddHBand="0" w:evenHBand="0" w:firstRowFirstColumn="0" w:firstRowLastColumn="0" w:lastRowFirstColumn="0" w:lastRowLastColumn="0"/>
            <w:tcW w:w="774" w:type="pct"/>
          </w:tcPr>
          <w:p w14:paraId="173EBC16" w14:textId="5B0D60E2" w:rsidR="003C1829" w:rsidRPr="00E73B40" w:rsidRDefault="003C1829" w:rsidP="00EF3642">
            <w:pPr>
              <w:spacing w:before="0" w:after="0"/>
              <w:jc w:val="left"/>
              <w:rPr>
                <w:ins w:id="10822" w:author="Author"/>
                <w:b w:val="0"/>
                <w:sz w:val="20"/>
                <w:lang w:val="en-IE"/>
              </w:rPr>
            </w:pPr>
            <w:ins w:id="10823" w:author="Author">
              <w:r w:rsidRPr="00E73B40">
                <w:rPr>
                  <w:b w:val="0"/>
                  <w:sz w:val="20"/>
                  <w:lang w:val="en-IE"/>
                </w:rPr>
                <w:t>WM_SAL_15</w:t>
              </w:r>
            </w:ins>
          </w:p>
        </w:tc>
        <w:tc>
          <w:tcPr>
            <w:tcW w:w="3165" w:type="pct"/>
          </w:tcPr>
          <w:p w14:paraId="5CC259DA" w14:textId="354594E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24" w:author="Author"/>
                <w:sz w:val="20"/>
                <w:lang w:val="en-IE"/>
              </w:rPr>
            </w:pPr>
            <w:ins w:id="10825" w:author="Author">
              <w:r w:rsidRPr="00E73B40">
                <w:rPr>
                  <w:sz w:val="20"/>
                  <w:lang w:val="en-IE"/>
                </w:rPr>
                <w:t>There are not enough loyalty points for this product.</w:t>
              </w:r>
            </w:ins>
          </w:p>
        </w:tc>
        <w:tc>
          <w:tcPr>
            <w:tcW w:w="431" w:type="pct"/>
          </w:tcPr>
          <w:p w14:paraId="4DAD03E7" w14:textId="66F3981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26" w:author="Author"/>
                <w:sz w:val="20"/>
                <w:lang w:val="en-IE"/>
              </w:rPr>
            </w:pPr>
            <w:ins w:id="10827" w:author="Author">
              <w:r w:rsidRPr="00E73B40">
                <w:rPr>
                  <w:sz w:val="20"/>
                  <w:lang w:val="en-IE"/>
                </w:rPr>
                <w:t>BS #</w:t>
              </w:r>
            </w:ins>
            <w:r>
              <w:rPr>
                <w:sz w:val="20"/>
                <w:lang w:val="en-IE"/>
              </w:rPr>
              <w:t>1</w:t>
            </w:r>
          </w:p>
          <w:p w14:paraId="1EC02DE2" w14:textId="59BDC3C9"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828" w:author="Author">
              <w:r w:rsidRPr="00E73B40">
                <w:rPr>
                  <w:sz w:val="20"/>
                  <w:lang w:val="en-IE"/>
                </w:rPr>
                <w:t>BS #</w:t>
              </w:r>
            </w:ins>
            <w:r>
              <w:rPr>
                <w:sz w:val="20"/>
                <w:lang w:val="en-IE"/>
              </w:rPr>
              <w:t>2</w:t>
            </w:r>
          </w:p>
          <w:p w14:paraId="7B8EB1D0" w14:textId="77777777"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29" w:author="Author"/>
                <w:sz w:val="20"/>
                <w:lang w:val="en-IE"/>
              </w:rPr>
            </w:pPr>
            <w:ins w:id="10830" w:author="Author">
              <w:r w:rsidRPr="00E73B40">
                <w:rPr>
                  <w:sz w:val="20"/>
                  <w:lang w:val="en-IE"/>
                </w:rPr>
                <w:t>BS #3</w:t>
              </w:r>
            </w:ins>
          </w:p>
          <w:p w14:paraId="589E9445" w14:textId="77777777"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831" w:author="Author">
              <w:r w:rsidRPr="00E73B40">
                <w:rPr>
                  <w:sz w:val="20"/>
                  <w:lang w:val="en-IE"/>
                </w:rPr>
                <w:t>BS #4</w:t>
              </w:r>
            </w:ins>
          </w:p>
          <w:p w14:paraId="26FDF370" w14:textId="36E351F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2" w:author="Author"/>
                <w:sz w:val="20"/>
                <w:lang w:val="en-IE"/>
              </w:rPr>
            </w:pPr>
            <w:ins w:id="10833" w:author="Author">
              <w:r w:rsidRPr="00E73B40">
                <w:rPr>
                  <w:sz w:val="20"/>
                  <w:lang w:val="en-IE"/>
                </w:rPr>
                <w:t>BS #</w:t>
              </w:r>
            </w:ins>
            <w:r>
              <w:rPr>
                <w:sz w:val="20"/>
                <w:lang w:val="en-IE"/>
              </w:rPr>
              <w:t>5</w:t>
            </w:r>
          </w:p>
        </w:tc>
        <w:tc>
          <w:tcPr>
            <w:tcW w:w="630" w:type="pct"/>
            <w:gridSpan w:val="2"/>
          </w:tcPr>
          <w:p w14:paraId="7770D119" w14:textId="5014784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4" w:author="Author"/>
                <w:sz w:val="20"/>
                <w:lang w:val="en-IE"/>
              </w:rPr>
            </w:pPr>
            <w:ins w:id="10835" w:author="Author">
              <w:r w:rsidRPr="00E73B40">
                <w:rPr>
                  <w:sz w:val="20"/>
                  <w:lang w:val="en-IE"/>
                </w:rPr>
                <w:t>Activity 1</w:t>
              </w:r>
            </w:ins>
          </w:p>
        </w:tc>
      </w:tr>
      <w:tr w:rsidR="003C1829" w:rsidRPr="00E73B40" w14:paraId="6E0DE610" w14:textId="77777777" w:rsidTr="000504DD">
        <w:trPr>
          <w:trHeight w:val="598"/>
          <w:ins w:id="10836" w:author="Author"/>
        </w:trPr>
        <w:tc>
          <w:tcPr>
            <w:cnfStyle w:val="001000000000" w:firstRow="0" w:lastRow="0" w:firstColumn="1" w:lastColumn="0" w:oddVBand="0" w:evenVBand="0" w:oddHBand="0" w:evenHBand="0" w:firstRowFirstColumn="0" w:firstRowLastColumn="0" w:lastRowFirstColumn="0" w:lastRowLastColumn="0"/>
            <w:tcW w:w="774" w:type="pct"/>
          </w:tcPr>
          <w:p w14:paraId="68DBB0A5" w14:textId="0AB6D5D4" w:rsidR="003C1829" w:rsidRPr="00E73B40" w:rsidRDefault="003C1829" w:rsidP="00EF3642">
            <w:pPr>
              <w:spacing w:before="0" w:after="0"/>
              <w:jc w:val="left"/>
              <w:rPr>
                <w:ins w:id="10837" w:author="Author"/>
                <w:b w:val="0"/>
                <w:sz w:val="20"/>
                <w:lang w:val="en-IE"/>
              </w:rPr>
            </w:pPr>
            <w:ins w:id="10838" w:author="Author">
              <w:r>
                <w:rPr>
                  <w:b w:val="0"/>
                  <w:sz w:val="20"/>
                  <w:lang w:val="en-IE"/>
                </w:rPr>
                <w:t>WM_SAL_16</w:t>
              </w:r>
            </w:ins>
          </w:p>
        </w:tc>
        <w:tc>
          <w:tcPr>
            <w:tcW w:w="3165" w:type="pct"/>
          </w:tcPr>
          <w:p w14:paraId="4F14984F" w14:textId="768C8DD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9" w:author="Author"/>
                <w:sz w:val="20"/>
                <w:lang w:val="en-IE"/>
              </w:rPr>
            </w:pPr>
            <w:ins w:id="10840" w:author="Author">
              <w:r w:rsidRPr="00BC6744">
                <w:rPr>
                  <w:sz w:val="20"/>
                  <w:lang w:val="en-IE"/>
                </w:rPr>
                <w:t xml:space="preserve">UFE detected </w:t>
              </w:r>
              <w:r>
                <w:rPr>
                  <w:sz w:val="20"/>
                  <w:lang w:val="en-IE"/>
                </w:rPr>
                <w:t>an u</w:t>
              </w:r>
              <w:r w:rsidRPr="00BC6744">
                <w:rPr>
                  <w:sz w:val="20"/>
                  <w:lang w:val="en-IE"/>
                </w:rPr>
                <w:t>nconfo</w:t>
              </w:r>
              <w:r>
                <w:rPr>
                  <w:sz w:val="20"/>
                  <w:lang w:val="en-IE"/>
                </w:rPr>
                <w:t>rmity in the selected offer. The respective changes {Added: [addedProducts], Removed: [removedProducts]} have been made. Please verify before continuing.</w:t>
              </w:r>
            </w:ins>
          </w:p>
        </w:tc>
        <w:tc>
          <w:tcPr>
            <w:tcW w:w="431" w:type="pct"/>
          </w:tcPr>
          <w:p w14:paraId="6423FDE4" w14:textId="240FA96C"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1" w:author="Author"/>
                <w:sz w:val="20"/>
                <w:lang w:val="en-IE"/>
              </w:rPr>
            </w:pPr>
            <w:ins w:id="10842" w:author="Author">
              <w:r w:rsidRPr="00E73B40">
                <w:rPr>
                  <w:sz w:val="20"/>
                  <w:lang w:val="en-IE"/>
                </w:rPr>
                <w:t>BS #1</w:t>
              </w:r>
            </w:ins>
          </w:p>
        </w:tc>
        <w:tc>
          <w:tcPr>
            <w:tcW w:w="630" w:type="pct"/>
            <w:gridSpan w:val="2"/>
          </w:tcPr>
          <w:p w14:paraId="53D002F2" w14:textId="46F4802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3" w:author="Author"/>
                <w:sz w:val="20"/>
                <w:lang w:val="en-IE"/>
              </w:rPr>
            </w:pPr>
            <w:ins w:id="10844" w:author="Author">
              <w:r>
                <w:rPr>
                  <w:sz w:val="20"/>
                  <w:lang w:val="en-IE"/>
                </w:rPr>
                <w:t>Activity 1</w:t>
              </w:r>
            </w:ins>
            <w:r>
              <w:rPr>
                <w:sz w:val="20"/>
                <w:lang w:val="en-IE"/>
              </w:rPr>
              <w:t>3</w:t>
            </w:r>
          </w:p>
        </w:tc>
      </w:tr>
      <w:tr w:rsidR="003C1829" w:rsidRPr="00E73B40" w:rsidDel="00F65966" w14:paraId="566827E6" w14:textId="26ED926B" w:rsidTr="000504DD">
        <w:trPr>
          <w:trHeight w:val="598"/>
          <w:ins w:id="10845" w:author="Author"/>
          <w:del w:id="10846" w:author="Author"/>
        </w:trPr>
        <w:tc>
          <w:tcPr>
            <w:cnfStyle w:val="001000000000" w:firstRow="0" w:lastRow="0" w:firstColumn="1" w:lastColumn="0" w:oddVBand="0" w:evenVBand="0" w:oddHBand="0" w:evenHBand="0" w:firstRowFirstColumn="0" w:firstRowLastColumn="0" w:lastRowFirstColumn="0" w:lastRowLastColumn="0"/>
            <w:tcW w:w="774" w:type="pct"/>
          </w:tcPr>
          <w:p w14:paraId="30FDC2EF" w14:textId="72B66A2D" w:rsidR="003C1829" w:rsidRPr="00E73B40" w:rsidDel="00F65966" w:rsidRDefault="003C1829" w:rsidP="00EF3642">
            <w:pPr>
              <w:spacing w:before="0" w:after="0"/>
              <w:jc w:val="left"/>
              <w:rPr>
                <w:ins w:id="10847" w:author="Author"/>
                <w:del w:id="10848" w:author="Author"/>
                <w:b w:val="0"/>
                <w:sz w:val="20"/>
                <w:lang w:val="en-IE"/>
              </w:rPr>
            </w:pPr>
            <w:ins w:id="10849" w:author="Author">
              <w:del w:id="10850" w:author="Author">
                <w:r w:rsidRPr="00E73B40" w:rsidDel="00F65966">
                  <w:rPr>
                    <w:b w:val="0"/>
                    <w:sz w:val="20"/>
                    <w:lang w:val="en-IE"/>
                  </w:rPr>
                  <w:delText>WM_SAL_17</w:delText>
                </w:r>
              </w:del>
            </w:ins>
          </w:p>
        </w:tc>
        <w:tc>
          <w:tcPr>
            <w:tcW w:w="3165" w:type="pct"/>
          </w:tcPr>
          <w:p w14:paraId="122C099E" w14:textId="3122E862"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51" w:author="Author"/>
                <w:del w:id="10852" w:author="Author"/>
                <w:sz w:val="20"/>
                <w:lang w:val="en-IE"/>
              </w:rPr>
            </w:pPr>
            <w:ins w:id="10853" w:author="Author">
              <w:del w:id="10854" w:author="Author">
                <w:r w:rsidRPr="00E73B40" w:rsidDel="00F65966">
                  <w:rPr>
                    <w:sz w:val="20"/>
                    <w:lang w:val="en-IE"/>
                  </w:rPr>
                  <w:delText>The selected NBA campaign cannot be applied because there are mandatory components in the selected plan incompatible with the NBA campaign.</w:delText>
                </w:r>
              </w:del>
            </w:ins>
          </w:p>
        </w:tc>
        <w:tc>
          <w:tcPr>
            <w:tcW w:w="431" w:type="pct"/>
          </w:tcPr>
          <w:p w14:paraId="3E79B99E" w14:textId="2339D45D"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55" w:author="Author"/>
                <w:del w:id="10856" w:author="Author"/>
                <w:sz w:val="20"/>
                <w:lang w:val="en-IE"/>
              </w:rPr>
            </w:pPr>
            <w:ins w:id="10857" w:author="Author">
              <w:del w:id="10858" w:author="Author">
                <w:r w:rsidRPr="00E73B40" w:rsidDel="00F65966">
                  <w:rPr>
                    <w:sz w:val="20"/>
                    <w:lang w:val="en-IE"/>
                  </w:rPr>
                  <w:delText>BS #1</w:delText>
                </w:r>
              </w:del>
            </w:ins>
          </w:p>
        </w:tc>
        <w:tc>
          <w:tcPr>
            <w:tcW w:w="630" w:type="pct"/>
            <w:gridSpan w:val="2"/>
          </w:tcPr>
          <w:p w14:paraId="5ED2C1F8" w14:textId="1EB1D2B8"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59" w:author="Author"/>
                <w:del w:id="10860" w:author="Author"/>
                <w:sz w:val="20"/>
                <w:lang w:val="en-IE"/>
              </w:rPr>
            </w:pPr>
            <w:ins w:id="10861" w:author="Author">
              <w:del w:id="10862" w:author="Author">
                <w:r w:rsidRPr="00E73B40" w:rsidDel="00F65966">
                  <w:rPr>
                    <w:sz w:val="20"/>
                    <w:lang w:val="en-IE"/>
                  </w:rPr>
                  <w:delText>Activity 1</w:delText>
                </w:r>
              </w:del>
            </w:ins>
            <w:del w:id="10863" w:author="Author">
              <w:r w:rsidDel="00F65966">
                <w:rPr>
                  <w:sz w:val="20"/>
                  <w:lang w:val="en-IE"/>
                </w:rPr>
                <w:delText>2</w:delText>
              </w:r>
            </w:del>
          </w:p>
        </w:tc>
      </w:tr>
      <w:tr w:rsidR="003C1829" w:rsidRPr="00E73B40" w14:paraId="63E2F5D5" w14:textId="77777777" w:rsidTr="000504DD">
        <w:trPr>
          <w:trHeight w:val="598"/>
          <w:ins w:id="10864" w:author="Author"/>
        </w:trPr>
        <w:tc>
          <w:tcPr>
            <w:cnfStyle w:val="001000000000" w:firstRow="0" w:lastRow="0" w:firstColumn="1" w:lastColumn="0" w:oddVBand="0" w:evenVBand="0" w:oddHBand="0" w:evenHBand="0" w:firstRowFirstColumn="0" w:firstRowLastColumn="0" w:lastRowFirstColumn="0" w:lastRowLastColumn="0"/>
            <w:tcW w:w="774" w:type="pct"/>
          </w:tcPr>
          <w:p w14:paraId="183D31C7" w14:textId="39EA1387" w:rsidR="003C1829" w:rsidRPr="00E73B40" w:rsidRDefault="003C1829" w:rsidP="00EF3642">
            <w:pPr>
              <w:spacing w:before="0" w:after="0"/>
              <w:jc w:val="left"/>
              <w:rPr>
                <w:ins w:id="10865" w:author="Author"/>
                <w:b w:val="0"/>
                <w:sz w:val="20"/>
                <w:lang w:val="en-IE"/>
              </w:rPr>
            </w:pPr>
            <w:ins w:id="10866" w:author="Author">
              <w:r w:rsidRPr="00E73B40">
                <w:rPr>
                  <w:b w:val="0"/>
                  <w:sz w:val="20"/>
                  <w:lang w:val="en-IE"/>
                </w:rPr>
                <w:t>WM_SAL_18</w:t>
              </w:r>
            </w:ins>
          </w:p>
        </w:tc>
        <w:tc>
          <w:tcPr>
            <w:tcW w:w="3165" w:type="pct"/>
          </w:tcPr>
          <w:p w14:paraId="7EAB4E92" w14:textId="6A3EE45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67" w:author="Author"/>
                <w:sz w:val="20"/>
                <w:lang w:val="en-IE"/>
              </w:rPr>
            </w:pPr>
            <w:ins w:id="10868" w:author="Author">
              <w:r w:rsidRPr="00E73B40">
                <w:rPr>
                  <w:sz w:val="20"/>
                  <w:lang w:val="en-IE"/>
                </w:rPr>
                <w:t>The coupon has already been used. Please check if the coupon number is correct or input another coupon number.</w:t>
              </w:r>
            </w:ins>
          </w:p>
        </w:tc>
        <w:tc>
          <w:tcPr>
            <w:tcW w:w="431" w:type="pct"/>
          </w:tcPr>
          <w:p w14:paraId="0CF2287C" w14:textId="5C4F0E25"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69" w:author="Author"/>
                <w:sz w:val="20"/>
                <w:lang w:val="en-IE"/>
              </w:rPr>
            </w:pPr>
            <w:ins w:id="10870" w:author="Author">
              <w:r w:rsidRPr="00E73B40">
                <w:rPr>
                  <w:sz w:val="20"/>
                  <w:lang w:val="en-IE"/>
                </w:rPr>
                <w:t>BS #1</w:t>
              </w:r>
            </w:ins>
          </w:p>
        </w:tc>
        <w:tc>
          <w:tcPr>
            <w:tcW w:w="630" w:type="pct"/>
            <w:gridSpan w:val="2"/>
          </w:tcPr>
          <w:p w14:paraId="4107D0D3" w14:textId="1F3FC0B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71" w:author="Author"/>
                <w:sz w:val="20"/>
                <w:lang w:val="en-IE"/>
              </w:rPr>
            </w:pPr>
            <w:ins w:id="10872" w:author="Author">
              <w:r w:rsidRPr="00E73B40">
                <w:rPr>
                  <w:sz w:val="20"/>
                  <w:lang w:val="en-IE"/>
                </w:rPr>
                <w:t>Activity 1</w:t>
              </w:r>
            </w:ins>
            <w:r>
              <w:rPr>
                <w:sz w:val="20"/>
                <w:lang w:val="en-IE"/>
              </w:rPr>
              <w:t>5</w:t>
            </w:r>
          </w:p>
        </w:tc>
      </w:tr>
      <w:tr w:rsidR="003C1829" w:rsidRPr="00E73B40" w14:paraId="34FBBA03" w14:textId="77777777" w:rsidTr="000504DD">
        <w:trPr>
          <w:trHeight w:val="598"/>
          <w:ins w:id="10873" w:author="Author"/>
        </w:trPr>
        <w:tc>
          <w:tcPr>
            <w:cnfStyle w:val="001000000000" w:firstRow="0" w:lastRow="0" w:firstColumn="1" w:lastColumn="0" w:oddVBand="0" w:evenVBand="0" w:oddHBand="0" w:evenHBand="0" w:firstRowFirstColumn="0" w:firstRowLastColumn="0" w:lastRowFirstColumn="0" w:lastRowLastColumn="0"/>
            <w:tcW w:w="774" w:type="pct"/>
          </w:tcPr>
          <w:p w14:paraId="301A697C" w14:textId="3C917393" w:rsidR="003C1829" w:rsidRPr="00E73B40" w:rsidRDefault="003C1829" w:rsidP="00EF3642">
            <w:pPr>
              <w:spacing w:before="0" w:after="0"/>
              <w:jc w:val="left"/>
              <w:rPr>
                <w:ins w:id="10874" w:author="Author"/>
                <w:sz w:val="20"/>
                <w:lang w:val="en-IE"/>
              </w:rPr>
            </w:pPr>
            <w:ins w:id="10875" w:author="Author">
              <w:r>
                <w:rPr>
                  <w:b w:val="0"/>
                  <w:sz w:val="20"/>
                  <w:lang w:val="en-IE"/>
                </w:rPr>
                <w:t>WM_SAL_19</w:t>
              </w:r>
            </w:ins>
          </w:p>
        </w:tc>
        <w:tc>
          <w:tcPr>
            <w:tcW w:w="3165" w:type="pct"/>
          </w:tcPr>
          <w:p w14:paraId="004D7DF0" w14:textId="48F081C7"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76" w:author="Author"/>
                <w:sz w:val="20"/>
                <w:lang w:val="en-IE"/>
              </w:rPr>
            </w:pPr>
            <w:ins w:id="10877" w:author="Author">
              <w:r>
                <w:rPr>
                  <w:sz w:val="20"/>
                  <w:lang w:val="en-IE"/>
                </w:rPr>
                <w:t>The product {name} went out of stock during the sales process. Please remove this product from the basket in order to continue.</w:t>
              </w:r>
            </w:ins>
          </w:p>
        </w:tc>
        <w:tc>
          <w:tcPr>
            <w:tcW w:w="431" w:type="pct"/>
          </w:tcPr>
          <w:p w14:paraId="37E50308" w14:textId="4C03FF76"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78" w:author="Author"/>
                <w:sz w:val="20"/>
                <w:lang w:val="en-IE"/>
              </w:rPr>
            </w:pPr>
            <w:ins w:id="10879" w:author="Author">
              <w:r w:rsidRPr="00E73B40">
                <w:rPr>
                  <w:sz w:val="20"/>
                  <w:lang w:val="en-IE"/>
                </w:rPr>
                <w:t>BS #1</w:t>
              </w:r>
            </w:ins>
          </w:p>
        </w:tc>
        <w:tc>
          <w:tcPr>
            <w:tcW w:w="630" w:type="pct"/>
            <w:gridSpan w:val="2"/>
          </w:tcPr>
          <w:p w14:paraId="67B20F24" w14:textId="607143A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0" w:author="Author"/>
                <w:sz w:val="20"/>
                <w:lang w:val="en-IE"/>
              </w:rPr>
            </w:pPr>
            <w:ins w:id="10881" w:author="Author">
              <w:r>
                <w:rPr>
                  <w:sz w:val="20"/>
                  <w:lang w:val="en-IE"/>
                </w:rPr>
                <w:t xml:space="preserve">Activity </w:t>
              </w:r>
            </w:ins>
            <w:r>
              <w:rPr>
                <w:sz w:val="20"/>
                <w:lang w:val="en-IE"/>
              </w:rPr>
              <w:t>1</w:t>
            </w:r>
            <w:ins w:id="10882" w:author="Author">
              <w:r>
                <w:rPr>
                  <w:sz w:val="20"/>
                  <w:lang w:val="en-IE"/>
                </w:rPr>
                <w:t>0</w:t>
              </w:r>
            </w:ins>
          </w:p>
        </w:tc>
      </w:tr>
      <w:tr w:rsidR="003C1829" w:rsidRPr="00E73B40" w14:paraId="21CE4D21" w14:textId="77777777" w:rsidTr="000504DD">
        <w:trPr>
          <w:trHeight w:val="598"/>
          <w:ins w:id="10883" w:author="Author"/>
        </w:trPr>
        <w:tc>
          <w:tcPr>
            <w:cnfStyle w:val="001000000000" w:firstRow="0" w:lastRow="0" w:firstColumn="1" w:lastColumn="0" w:oddVBand="0" w:evenVBand="0" w:oddHBand="0" w:evenHBand="0" w:firstRowFirstColumn="0" w:firstRowLastColumn="0" w:lastRowFirstColumn="0" w:lastRowLastColumn="0"/>
            <w:tcW w:w="774" w:type="pct"/>
          </w:tcPr>
          <w:p w14:paraId="65B6177B" w14:textId="525145F8" w:rsidR="003C1829" w:rsidRDefault="003C1829" w:rsidP="00EF3642">
            <w:pPr>
              <w:spacing w:before="0" w:after="0"/>
              <w:jc w:val="left"/>
              <w:rPr>
                <w:ins w:id="10884" w:author="Author"/>
                <w:b w:val="0"/>
                <w:sz w:val="20"/>
                <w:lang w:val="en-IE"/>
              </w:rPr>
            </w:pPr>
            <w:ins w:id="10885" w:author="Author">
              <w:r>
                <w:rPr>
                  <w:b w:val="0"/>
                  <w:sz w:val="20"/>
                  <w:lang w:val="en-IE"/>
                </w:rPr>
                <w:t>WM_SAL_20</w:t>
              </w:r>
            </w:ins>
          </w:p>
        </w:tc>
        <w:tc>
          <w:tcPr>
            <w:tcW w:w="3165" w:type="pct"/>
          </w:tcPr>
          <w:p w14:paraId="15AFC6F7" w14:textId="3069AD23"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6" w:author="Author"/>
                <w:sz w:val="20"/>
                <w:lang w:val="en-IE"/>
              </w:rPr>
            </w:pPr>
            <w:ins w:id="10887" w:author="Author">
              <w:r>
                <w:rPr>
                  <w:sz w:val="20"/>
                  <w:lang w:val="en-IE"/>
                </w:rPr>
                <w:t>Feasibility is not yet ready. Please inform the customer that he will be later contacted to schedule the technician visit if necessary.</w:t>
              </w:r>
            </w:ins>
          </w:p>
        </w:tc>
        <w:tc>
          <w:tcPr>
            <w:tcW w:w="431" w:type="pct"/>
          </w:tcPr>
          <w:p w14:paraId="1370C02F" w14:textId="273E38EC"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8" w:author="Author"/>
                <w:sz w:val="20"/>
                <w:lang w:val="en-IE"/>
              </w:rPr>
            </w:pPr>
            <w:ins w:id="10889" w:author="Author">
              <w:r w:rsidRPr="00E73B40">
                <w:rPr>
                  <w:sz w:val="20"/>
                  <w:lang w:val="en-IE"/>
                </w:rPr>
                <w:t>BS #</w:t>
              </w:r>
            </w:ins>
            <w:r>
              <w:rPr>
                <w:sz w:val="20"/>
                <w:lang w:val="en-IE"/>
              </w:rPr>
              <w:t>2</w:t>
            </w:r>
          </w:p>
        </w:tc>
        <w:tc>
          <w:tcPr>
            <w:tcW w:w="630" w:type="pct"/>
            <w:gridSpan w:val="2"/>
          </w:tcPr>
          <w:p w14:paraId="6789855E" w14:textId="28148DD4"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0" w:author="Author"/>
                <w:sz w:val="20"/>
                <w:lang w:val="en-IE"/>
              </w:rPr>
            </w:pPr>
            <w:ins w:id="10891" w:author="Author">
              <w:r>
                <w:rPr>
                  <w:sz w:val="20"/>
                  <w:lang w:val="en-IE"/>
                </w:rPr>
                <w:t xml:space="preserve">Activity </w:t>
              </w:r>
            </w:ins>
            <w:r>
              <w:rPr>
                <w:sz w:val="20"/>
                <w:lang w:val="en-IE"/>
              </w:rPr>
              <w:t>15</w:t>
            </w:r>
          </w:p>
        </w:tc>
      </w:tr>
      <w:tr w:rsidR="003C1829" w:rsidRPr="00E73B40" w14:paraId="056B9524" w14:textId="77777777" w:rsidTr="000504DD">
        <w:trPr>
          <w:trHeight w:val="598"/>
          <w:ins w:id="10892" w:author="Author"/>
        </w:trPr>
        <w:tc>
          <w:tcPr>
            <w:cnfStyle w:val="001000000000" w:firstRow="0" w:lastRow="0" w:firstColumn="1" w:lastColumn="0" w:oddVBand="0" w:evenVBand="0" w:oddHBand="0" w:evenHBand="0" w:firstRowFirstColumn="0" w:firstRowLastColumn="0" w:lastRowFirstColumn="0" w:lastRowLastColumn="0"/>
            <w:tcW w:w="774" w:type="pct"/>
          </w:tcPr>
          <w:p w14:paraId="5B57DD96" w14:textId="14A8DB6E" w:rsidR="003C1829" w:rsidRDefault="003C1829" w:rsidP="00EF3642">
            <w:pPr>
              <w:spacing w:before="0" w:after="0"/>
              <w:jc w:val="left"/>
              <w:rPr>
                <w:ins w:id="10893" w:author="Author"/>
                <w:sz w:val="20"/>
                <w:lang w:val="en-IE"/>
              </w:rPr>
            </w:pPr>
            <w:ins w:id="10894" w:author="Author">
              <w:r>
                <w:rPr>
                  <w:b w:val="0"/>
                  <w:sz w:val="20"/>
                  <w:lang w:val="en-IE"/>
                </w:rPr>
                <w:t>WM_SAL_21</w:t>
              </w:r>
            </w:ins>
          </w:p>
        </w:tc>
        <w:tc>
          <w:tcPr>
            <w:tcW w:w="3165" w:type="pct"/>
          </w:tcPr>
          <w:p w14:paraId="54DCBA7A" w14:textId="137E4322"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5" w:author="Author"/>
                <w:sz w:val="20"/>
                <w:lang w:val="en-IE"/>
              </w:rPr>
            </w:pPr>
            <w:ins w:id="10896" w:author="Author">
              <w:r>
                <w:rPr>
                  <w:sz w:val="20"/>
                  <w:lang w:val="en-IE"/>
                </w:rPr>
                <w:t>There are no other items in the basket.</w:t>
              </w:r>
            </w:ins>
          </w:p>
        </w:tc>
        <w:tc>
          <w:tcPr>
            <w:tcW w:w="431" w:type="pct"/>
          </w:tcPr>
          <w:p w14:paraId="32EAC53E" w14:textId="1B75419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7" w:author="Author"/>
                <w:sz w:val="20"/>
                <w:lang w:val="en-IE"/>
              </w:rPr>
            </w:pPr>
            <w:ins w:id="10898" w:author="Author">
              <w:r>
                <w:rPr>
                  <w:sz w:val="20"/>
                  <w:lang w:val="en-IE"/>
                </w:rPr>
                <w:t>FEAT #2</w:t>
              </w:r>
            </w:ins>
          </w:p>
        </w:tc>
        <w:tc>
          <w:tcPr>
            <w:tcW w:w="630" w:type="pct"/>
            <w:gridSpan w:val="2"/>
          </w:tcPr>
          <w:p w14:paraId="739DBD14" w14:textId="16AB4990"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9" w:author="Author"/>
                <w:sz w:val="20"/>
                <w:lang w:val="en-IE"/>
              </w:rPr>
            </w:pPr>
            <w:ins w:id="10900" w:author="Author">
              <w:r>
                <w:rPr>
                  <w:sz w:val="20"/>
                  <w:lang w:val="en-IE"/>
                </w:rPr>
                <w:t>Activity 2</w:t>
              </w:r>
            </w:ins>
          </w:p>
        </w:tc>
      </w:tr>
      <w:tr w:rsidR="003C1829" w:rsidRPr="00E73B40" w14:paraId="67D0A720" w14:textId="77777777" w:rsidTr="000504DD">
        <w:trPr>
          <w:trHeight w:val="598"/>
          <w:ins w:id="10901" w:author="Author"/>
        </w:trPr>
        <w:tc>
          <w:tcPr>
            <w:cnfStyle w:val="001000000000" w:firstRow="0" w:lastRow="0" w:firstColumn="1" w:lastColumn="0" w:oddVBand="0" w:evenVBand="0" w:oddHBand="0" w:evenHBand="0" w:firstRowFirstColumn="0" w:firstRowLastColumn="0" w:lastRowFirstColumn="0" w:lastRowLastColumn="0"/>
            <w:tcW w:w="774" w:type="pct"/>
          </w:tcPr>
          <w:p w14:paraId="025F33D5" w14:textId="4AA87015" w:rsidR="003C1829" w:rsidRDefault="003C1829" w:rsidP="00EF3642">
            <w:pPr>
              <w:spacing w:before="0" w:after="0"/>
              <w:jc w:val="left"/>
              <w:rPr>
                <w:ins w:id="10902" w:author="Author"/>
                <w:b w:val="0"/>
                <w:sz w:val="20"/>
                <w:lang w:val="en-IE"/>
              </w:rPr>
            </w:pPr>
            <w:ins w:id="10903" w:author="Author">
              <w:r>
                <w:rPr>
                  <w:b w:val="0"/>
                  <w:sz w:val="20"/>
                  <w:lang w:val="en-IE"/>
                </w:rPr>
                <w:t>WM_SAL_22</w:t>
              </w:r>
            </w:ins>
          </w:p>
        </w:tc>
        <w:tc>
          <w:tcPr>
            <w:tcW w:w="3165" w:type="pct"/>
          </w:tcPr>
          <w:p w14:paraId="19541F30" w14:textId="03BE5A43" w:rsidR="003C1829" w:rsidRDefault="003C1829" w:rsidP="002E3D4E">
            <w:pPr>
              <w:spacing w:before="0" w:after="0"/>
              <w:jc w:val="left"/>
              <w:cnfStyle w:val="000000000000" w:firstRow="0" w:lastRow="0" w:firstColumn="0" w:lastColumn="0" w:oddVBand="0" w:evenVBand="0" w:oddHBand="0" w:evenHBand="0" w:firstRowFirstColumn="0" w:firstRowLastColumn="0" w:lastRowFirstColumn="0" w:lastRowLastColumn="0"/>
              <w:rPr>
                <w:ins w:id="10904" w:author="Author"/>
                <w:sz w:val="20"/>
                <w:lang w:val="en-IE"/>
              </w:rPr>
            </w:pPr>
            <w:ins w:id="10905" w:author="Author">
              <w:r w:rsidRPr="00E73B40">
                <w:rPr>
                  <w:sz w:val="20"/>
                  <w:lang w:val="en-IE"/>
                </w:rPr>
                <w:t xml:space="preserve">The basket has </w:t>
              </w:r>
              <w:r>
                <w:rPr>
                  <w:sz w:val="20"/>
                  <w:lang w:val="en-IE"/>
                </w:rPr>
                <w:t>an invalid associated campaign</w:t>
              </w:r>
              <w:r w:rsidRPr="00E73B40">
                <w:rPr>
                  <w:sz w:val="20"/>
                  <w:lang w:val="en-IE"/>
                </w:rPr>
                <w:t>.</w:t>
              </w:r>
              <w:r>
                <w:rPr>
                  <w:sz w:val="20"/>
                  <w:lang w:val="en-IE"/>
                </w:rPr>
                <w:t xml:space="preserve"> The campaign line item was removed but other items may remain. Please review them accordingly.</w:t>
              </w:r>
            </w:ins>
          </w:p>
        </w:tc>
        <w:tc>
          <w:tcPr>
            <w:tcW w:w="431" w:type="pct"/>
          </w:tcPr>
          <w:p w14:paraId="4B3D3FBE" w14:textId="67DE7166"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6" w:author="Author"/>
                <w:sz w:val="20"/>
                <w:lang w:val="en-IE"/>
              </w:rPr>
            </w:pPr>
            <w:ins w:id="10907" w:author="Author">
              <w:r w:rsidRPr="00E73B40">
                <w:rPr>
                  <w:sz w:val="20"/>
                  <w:lang w:val="en-IE"/>
                </w:rPr>
                <w:t>FEAT #2</w:t>
              </w:r>
            </w:ins>
          </w:p>
        </w:tc>
        <w:tc>
          <w:tcPr>
            <w:tcW w:w="630" w:type="pct"/>
            <w:gridSpan w:val="2"/>
          </w:tcPr>
          <w:p w14:paraId="07C33B90" w14:textId="4892F3EA"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8" w:author="Author"/>
                <w:sz w:val="20"/>
                <w:lang w:val="en-IE"/>
              </w:rPr>
            </w:pPr>
            <w:ins w:id="10909" w:author="Author">
              <w:r>
                <w:rPr>
                  <w:sz w:val="20"/>
                  <w:lang w:val="en-IE"/>
                </w:rPr>
                <w:t>Activity 2</w:t>
              </w:r>
            </w:ins>
          </w:p>
        </w:tc>
      </w:tr>
      <w:tr w:rsidR="00DC2430" w:rsidRPr="00E73B40" w14:paraId="2C749A70" w14:textId="77777777" w:rsidTr="000504DD">
        <w:trPr>
          <w:trHeight w:val="598"/>
          <w:ins w:id="10910" w:author="Author"/>
        </w:trPr>
        <w:tc>
          <w:tcPr>
            <w:cnfStyle w:val="001000000000" w:firstRow="0" w:lastRow="0" w:firstColumn="1" w:lastColumn="0" w:oddVBand="0" w:evenVBand="0" w:oddHBand="0" w:evenHBand="0" w:firstRowFirstColumn="0" w:firstRowLastColumn="0" w:lastRowFirstColumn="0" w:lastRowLastColumn="0"/>
            <w:tcW w:w="774" w:type="pct"/>
          </w:tcPr>
          <w:p w14:paraId="029D9D26" w14:textId="5C51D224" w:rsidR="00DC2430" w:rsidRDefault="00DC2430" w:rsidP="00EF3642">
            <w:pPr>
              <w:spacing w:before="0" w:after="0"/>
              <w:jc w:val="left"/>
              <w:rPr>
                <w:ins w:id="10911" w:author="Author"/>
                <w:b w:val="0"/>
                <w:sz w:val="20"/>
                <w:lang w:val="en-IE"/>
              </w:rPr>
            </w:pPr>
            <w:ins w:id="10912" w:author="Author">
              <w:r w:rsidRPr="00E73B40">
                <w:rPr>
                  <w:b w:val="0"/>
                  <w:sz w:val="20"/>
                  <w:lang w:val="en-IE"/>
                </w:rPr>
                <w:t>W</w:t>
              </w:r>
              <w:r>
                <w:rPr>
                  <w:b w:val="0"/>
                  <w:sz w:val="20"/>
                  <w:lang w:val="en-IE"/>
                </w:rPr>
                <w:t>M_SAL_23</w:t>
              </w:r>
            </w:ins>
          </w:p>
        </w:tc>
        <w:tc>
          <w:tcPr>
            <w:tcW w:w="3165" w:type="pct"/>
          </w:tcPr>
          <w:p w14:paraId="73A25C38" w14:textId="6EE57061" w:rsidR="00DC2430" w:rsidRPr="00E73B40" w:rsidRDefault="00DC2430" w:rsidP="00DC2430">
            <w:pPr>
              <w:spacing w:before="0" w:after="0"/>
              <w:jc w:val="left"/>
              <w:cnfStyle w:val="000000000000" w:firstRow="0" w:lastRow="0" w:firstColumn="0" w:lastColumn="0" w:oddVBand="0" w:evenVBand="0" w:oddHBand="0" w:evenHBand="0" w:firstRowFirstColumn="0" w:firstRowLastColumn="0" w:lastRowFirstColumn="0" w:lastRowLastColumn="0"/>
              <w:rPr>
                <w:ins w:id="10913" w:author="Author"/>
                <w:sz w:val="20"/>
                <w:lang w:val="en-IE"/>
              </w:rPr>
            </w:pPr>
            <w:ins w:id="10914" w:author="Author">
              <w:r>
                <w:rPr>
                  <w:sz w:val="20"/>
                  <w:lang w:val="en-IE"/>
                </w:rPr>
                <w:t>The following products have a different base price from the time when the basket was saved: {productsName]</w:t>
              </w:r>
            </w:ins>
          </w:p>
        </w:tc>
        <w:tc>
          <w:tcPr>
            <w:tcW w:w="431" w:type="pct"/>
          </w:tcPr>
          <w:p w14:paraId="36B8D100" w14:textId="31EB2848"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15" w:author="Author"/>
                <w:sz w:val="20"/>
                <w:lang w:val="en-IE"/>
              </w:rPr>
            </w:pPr>
            <w:ins w:id="10916" w:author="Author">
              <w:r>
                <w:rPr>
                  <w:sz w:val="20"/>
                  <w:lang w:val="en-IE"/>
                </w:rPr>
                <w:t>FEAT #2</w:t>
              </w:r>
            </w:ins>
          </w:p>
        </w:tc>
        <w:tc>
          <w:tcPr>
            <w:tcW w:w="630" w:type="pct"/>
            <w:gridSpan w:val="2"/>
          </w:tcPr>
          <w:p w14:paraId="6B36B2C2" w14:textId="25751DD6"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17" w:author="Author"/>
                <w:sz w:val="20"/>
                <w:lang w:val="en-IE"/>
              </w:rPr>
            </w:pPr>
            <w:ins w:id="10918" w:author="Author">
              <w:r>
                <w:rPr>
                  <w:sz w:val="20"/>
                  <w:lang w:val="en-IE"/>
                </w:rPr>
                <w:t>Activity 2</w:t>
              </w:r>
            </w:ins>
          </w:p>
        </w:tc>
      </w:tr>
      <w:tr w:rsidR="00DC2430" w:rsidRPr="00E73B40" w14:paraId="1BA0E118" w14:textId="77777777" w:rsidTr="000504DD">
        <w:trPr>
          <w:trHeight w:val="300"/>
          <w:ins w:id="10919" w:author="Author"/>
        </w:trPr>
        <w:tc>
          <w:tcPr>
            <w:cnfStyle w:val="001000000000" w:firstRow="0" w:lastRow="0" w:firstColumn="1" w:lastColumn="0" w:oddVBand="0" w:evenVBand="0" w:oddHBand="0" w:evenHBand="0" w:firstRowFirstColumn="0" w:firstRowLastColumn="0" w:lastRowFirstColumn="0" w:lastRowLastColumn="0"/>
            <w:tcW w:w="774" w:type="pct"/>
          </w:tcPr>
          <w:p w14:paraId="4758963D" w14:textId="463F796E" w:rsidR="00DC2430" w:rsidRDefault="00DC2430" w:rsidP="00EF3642">
            <w:pPr>
              <w:spacing w:before="0" w:after="0"/>
              <w:jc w:val="left"/>
              <w:rPr>
                <w:ins w:id="10920" w:author="Author"/>
                <w:b w:val="0"/>
                <w:sz w:val="20"/>
                <w:lang w:val="en-IE"/>
              </w:rPr>
            </w:pPr>
            <w:ins w:id="10921" w:author="Author">
              <w:r>
                <w:rPr>
                  <w:b w:val="0"/>
                  <w:sz w:val="20"/>
                  <w:lang w:val="en-IE"/>
                </w:rPr>
                <w:t>WM_SAL_24</w:t>
              </w:r>
            </w:ins>
          </w:p>
        </w:tc>
        <w:tc>
          <w:tcPr>
            <w:tcW w:w="3165" w:type="pct"/>
          </w:tcPr>
          <w:p w14:paraId="2C8873AF" w14:textId="1C121B56"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22" w:author="Author"/>
                <w:sz w:val="20"/>
                <w:lang w:val="en-IE"/>
              </w:rPr>
            </w:pPr>
            <w:ins w:id="10923" w:author="Author">
              <w:r>
                <w:rPr>
                  <w:sz w:val="20"/>
                  <w:lang w:val="en-IE"/>
                </w:rPr>
                <w:t>Please inform the user that he must collect the order in the selected store with the ID: {Basket ID}</w:t>
              </w:r>
            </w:ins>
          </w:p>
        </w:tc>
        <w:tc>
          <w:tcPr>
            <w:tcW w:w="431" w:type="pct"/>
          </w:tcPr>
          <w:p w14:paraId="09CACC08" w14:textId="67D8E33E"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24" w:author="Author"/>
                <w:sz w:val="20"/>
                <w:lang w:val="en-IE"/>
              </w:rPr>
            </w:pPr>
            <w:ins w:id="10925" w:author="Author">
              <w:r w:rsidRPr="00E73B40">
                <w:rPr>
                  <w:sz w:val="20"/>
                  <w:lang w:val="en-IE"/>
                </w:rPr>
                <w:t>BS #1</w:t>
              </w:r>
            </w:ins>
          </w:p>
        </w:tc>
        <w:tc>
          <w:tcPr>
            <w:tcW w:w="630" w:type="pct"/>
            <w:gridSpan w:val="2"/>
          </w:tcPr>
          <w:p w14:paraId="4401FF03" w14:textId="4D0093F7"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26" w:author="Author"/>
                <w:sz w:val="20"/>
                <w:lang w:val="en-IE"/>
              </w:rPr>
            </w:pPr>
            <w:ins w:id="10927" w:author="Author">
              <w:r>
                <w:rPr>
                  <w:sz w:val="20"/>
                  <w:lang w:val="en-IE"/>
                </w:rPr>
                <w:t>Activity 23</w:t>
              </w:r>
            </w:ins>
          </w:p>
        </w:tc>
      </w:tr>
      <w:tr w:rsidR="00DC2430" w:rsidRPr="00E73B40" w14:paraId="00E58FED" w14:textId="77777777" w:rsidTr="00B05BB7">
        <w:trPr>
          <w:trHeight w:val="458"/>
          <w:ins w:id="10928" w:author="Author"/>
        </w:trPr>
        <w:tc>
          <w:tcPr>
            <w:cnfStyle w:val="001000000000" w:firstRow="0" w:lastRow="0" w:firstColumn="1" w:lastColumn="0" w:oddVBand="0" w:evenVBand="0" w:oddHBand="0" w:evenHBand="0" w:firstRowFirstColumn="0" w:firstRowLastColumn="0" w:lastRowFirstColumn="0" w:lastRowLastColumn="0"/>
            <w:tcW w:w="774" w:type="pct"/>
          </w:tcPr>
          <w:p w14:paraId="6CE36589" w14:textId="2489F55E" w:rsidR="00DC2430" w:rsidRDefault="00DC2430" w:rsidP="00EF3642">
            <w:pPr>
              <w:spacing w:before="0" w:after="0"/>
              <w:jc w:val="left"/>
              <w:rPr>
                <w:ins w:id="10929" w:author="Author"/>
                <w:b w:val="0"/>
                <w:sz w:val="20"/>
                <w:lang w:val="en-IE"/>
              </w:rPr>
            </w:pPr>
            <w:ins w:id="10930" w:author="Author">
              <w:r>
                <w:rPr>
                  <w:b w:val="0"/>
                  <w:sz w:val="20"/>
                  <w:lang w:val="en-IE"/>
                </w:rPr>
                <w:t>WM_SAL_25</w:t>
              </w:r>
            </w:ins>
          </w:p>
        </w:tc>
        <w:tc>
          <w:tcPr>
            <w:tcW w:w="3165" w:type="pct"/>
          </w:tcPr>
          <w:p w14:paraId="6ABB178D" w14:textId="61396E14"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1" w:author="Author"/>
                <w:sz w:val="20"/>
                <w:lang w:val="en-IE"/>
              </w:rPr>
            </w:pPr>
            <w:ins w:id="10932" w:author="Author">
              <w:r>
                <w:rPr>
                  <w:sz w:val="20"/>
                  <w:lang w:val="en-IE"/>
                </w:rPr>
                <w:t>Credit Vetting is now active. The customer will be subjected to a credit vetting analysis.</w:t>
              </w:r>
            </w:ins>
          </w:p>
        </w:tc>
        <w:tc>
          <w:tcPr>
            <w:tcW w:w="431" w:type="pct"/>
          </w:tcPr>
          <w:p w14:paraId="268373E3" w14:textId="2DB60B5E"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3" w:author="Author"/>
                <w:sz w:val="20"/>
                <w:lang w:val="en-IE"/>
              </w:rPr>
            </w:pPr>
            <w:ins w:id="10934" w:author="Author">
              <w:r w:rsidRPr="00E73B40">
                <w:rPr>
                  <w:sz w:val="20"/>
                  <w:lang w:val="en-IE"/>
                </w:rPr>
                <w:t>BS #</w:t>
              </w:r>
              <w:r>
                <w:rPr>
                  <w:sz w:val="20"/>
                  <w:lang w:val="en-IE"/>
                </w:rPr>
                <w:t>1</w:t>
              </w:r>
            </w:ins>
          </w:p>
        </w:tc>
        <w:tc>
          <w:tcPr>
            <w:tcW w:w="630" w:type="pct"/>
            <w:gridSpan w:val="2"/>
          </w:tcPr>
          <w:p w14:paraId="1C018204" w14:textId="67D2B02B"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5" w:author="Author"/>
                <w:sz w:val="20"/>
                <w:lang w:val="en-IE"/>
              </w:rPr>
            </w:pPr>
            <w:ins w:id="10936" w:author="Author">
              <w:r>
                <w:rPr>
                  <w:sz w:val="20"/>
                  <w:lang w:val="en-IE"/>
                </w:rPr>
                <w:t>Activity 18</w:t>
              </w:r>
            </w:ins>
          </w:p>
        </w:tc>
      </w:tr>
      <w:tr w:rsidR="00DC2430" w:rsidRPr="00E73B40" w14:paraId="4BE89974" w14:textId="77777777" w:rsidTr="00B05BB7">
        <w:trPr>
          <w:trHeight w:val="522"/>
          <w:ins w:id="10937" w:author="Author"/>
        </w:trPr>
        <w:tc>
          <w:tcPr>
            <w:cnfStyle w:val="001000000000" w:firstRow="0" w:lastRow="0" w:firstColumn="1" w:lastColumn="0" w:oddVBand="0" w:evenVBand="0" w:oddHBand="0" w:evenHBand="0" w:firstRowFirstColumn="0" w:firstRowLastColumn="0" w:lastRowFirstColumn="0" w:lastRowLastColumn="0"/>
            <w:tcW w:w="774" w:type="pct"/>
          </w:tcPr>
          <w:p w14:paraId="706A5A86" w14:textId="1D193431" w:rsidR="00DC2430" w:rsidRDefault="00DC2430" w:rsidP="00EF3642">
            <w:pPr>
              <w:spacing w:before="0" w:after="0"/>
              <w:jc w:val="left"/>
              <w:rPr>
                <w:ins w:id="10938" w:author="Author"/>
                <w:b w:val="0"/>
                <w:sz w:val="20"/>
                <w:lang w:val="en-IE"/>
              </w:rPr>
            </w:pPr>
            <w:ins w:id="10939" w:author="Author">
              <w:r>
                <w:rPr>
                  <w:b w:val="0"/>
                  <w:sz w:val="20"/>
                  <w:lang w:val="en-IE"/>
                </w:rPr>
                <w:t>WM_SAL_26</w:t>
              </w:r>
            </w:ins>
          </w:p>
        </w:tc>
        <w:tc>
          <w:tcPr>
            <w:tcW w:w="3165" w:type="pct"/>
          </w:tcPr>
          <w:p w14:paraId="3B1FAFCE" w14:textId="16AE4469"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0" w:author="Author"/>
                <w:sz w:val="20"/>
                <w:lang w:val="en-IE"/>
              </w:rPr>
            </w:pPr>
            <w:ins w:id="10941" w:author="Author">
              <w:r>
                <w:rPr>
                  <w:sz w:val="20"/>
                  <w:lang w:val="en-IE"/>
                </w:rPr>
                <w:t>Credit Vetting is now inactive. The customer will not be subjected to a credit vetting analysis.</w:t>
              </w:r>
            </w:ins>
          </w:p>
        </w:tc>
        <w:tc>
          <w:tcPr>
            <w:tcW w:w="431" w:type="pct"/>
          </w:tcPr>
          <w:p w14:paraId="49A845AE" w14:textId="717ABD7A"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2" w:author="Author"/>
                <w:sz w:val="20"/>
                <w:lang w:val="en-IE"/>
              </w:rPr>
            </w:pPr>
            <w:ins w:id="10943" w:author="Author">
              <w:r w:rsidRPr="00E73B40">
                <w:rPr>
                  <w:sz w:val="20"/>
                  <w:lang w:val="en-IE"/>
                </w:rPr>
                <w:t>BS #</w:t>
              </w:r>
              <w:r>
                <w:rPr>
                  <w:sz w:val="20"/>
                  <w:lang w:val="en-IE"/>
                </w:rPr>
                <w:t>1</w:t>
              </w:r>
            </w:ins>
          </w:p>
        </w:tc>
        <w:tc>
          <w:tcPr>
            <w:tcW w:w="630" w:type="pct"/>
            <w:gridSpan w:val="2"/>
          </w:tcPr>
          <w:p w14:paraId="578607DD" w14:textId="1F788D9B"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4" w:author="Author"/>
                <w:sz w:val="20"/>
                <w:lang w:val="en-IE"/>
              </w:rPr>
            </w:pPr>
            <w:ins w:id="10945" w:author="Author">
              <w:r>
                <w:rPr>
                  <w:sz w:val="20"/>
                  <w:lang w:val="en-IE"/>
                </w:rPr>
                <w:t>Activity 18</w:t>
              </w:r>
            </w:ins>
          </w:p>
        </w:tc>
      </w:tr>
      <w:tr w:rsidR="00DC2430" w:rsidRPr="00E73B40" w14:paraId="1C38B158" w14:textId="77777777" w:rsidTr="00B05BB7">
        <w:trPr>
          <w:trHeight w:val="522"/>
          <w:ins w:id="10946" w:author="Author"/>
        </w:trPr>
        <w:tc>
          <w:tcPr>
            <w:cnfStyle w:val="001000000000" w:firstRow="0" w:lastRow="0" w:firstColumn="1" w:lastColumn="0" w:oddVBand="0" w:evenVBand="0" w:oddHBand="0" w:evenHBand="0" w:firstRowFirstColumn="0" w:firstRowLastColumn="0" w:lastRowFirstColumn="0" w:lastRowLastColumn="0"/>
            <w:tcW w:w="774" w:type="pct"/>
          </w:tcPr>
          <w:p w14:paraId="0B3B7553" w14:textId="581D3324" w:rsidR="00DC2430" w:rsidRDefault="00DC2430" w:rsidP="00EF3642">
            <w:pPr>
              <w:spacing w:before="0" w:after="0"/>
              <w:jc w:val="left"/>
              <w:rPr>
                <w:ins w:id="10947" w:author="Author"/>
                <w:sz w:val="20"/>
                <w:lang w:val="en-IE"/>
              </w:rPr>
            </w:pPr>
            <w:ins w:id="10948" w:author="Author">
              <w:r>
                <w:rPr>
                  <w:b w:val="0"/>
                  <w:sz w:val="20"/>
                  <w:lang w:val="en-IE"/>
                </w:rPr>
                <w:t>WM_SAL_27</w:t>
              </w:r>
            </w:ins>
          </w:p>
        </w:tc>
        <w:tc>
          <w:tcPr>
            <w:tcW w:w="3165" w:type="pct"/>
          </w:tcPr>
          <w:p w14:paraId="0310A47B" w14:textId="5A8881B9"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9" w:author="Author"/>
                <w:sz w:val="20"/>
                <w:lang w:val="en-IE"/>
              </w:rPr>
            </w:pPr>
            <w:ins w:id="10950" w:author="Author">
              <w:r>
                <w:rPr>
                  <w:sz w:val="20"/>
                  <w:lang w:val="en-IE"/>
                </w:rPr>
                <w:t>Line Enquiry result is: {insituNonInsituResponse} and {lineActive/lineInactive}. Please press “Next” to proceed if desired.</w:t>
              </w:r>
            </w:ins>
          </w:p>
        </w:tc>
        <w:tc>
          <w:tcPr>
            <w:tcW w:w="431" w:type="pct"/>
          </w:tcPr>
          <w:p w14:paraId="3082C66C" w14:textId="6B3A68D3"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1" w:author="Author"/>
                <w:sz w:val="20"/>
                <w:lang w:val="en-IE"/>
              </w:rPr>
            </w:pPr>
            <w:ins w:id="10952" w:author="Author">
              <w:r w:rsidRPr="00E73B40">
                <w:rPr>
                  <w:sz w:val="20"/>
                  <w:lang w:val="en-IE"/>
                </w:rPr>
                <w:t>BS #</w:t>
              </w:r>
              <w:r>
                <w:rPr>
                  <w:sz w:val="20"/>
                  <w:lang w:val="en-IE"/>
                </w:rPr>
                <w:t>2</w:t>
              </w:r>
            </w:ins>
          </w:p>
        </w:tc>
        <w:tc>
          <w:tcPr>
            <w:tcW w:w="630" w:type="pct"/>
            <w:gridSpan w:val="2"/>
          </w:tcPr>
          <w:p w14:paraId="2402D882" w14:textId="6A85E84D"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3" w:author="Author"/>
                <w:sz w:val="20"/>
                <w:lang w:val="en-IE"/>
              </w:rPr>
            </w:pPr>
            <w:ins w:id="10954" w:author="Author">
              <w:r>
                <w:rPr>
                  <w:sz w:val="20"/>
                  <w:lang w:val="en-IE"/>
                </w:rPr>
                <w:t>Activity 16</w:t>
              </w:r>
            </w:ins>
          </w:p>
        </w:tc>
      </w:tr>
      <w:tr w:rsidR="00DC2430" w:rsidRPr="00E73B40" w14:paraId="6A665639" w14:textId="77777777" w:rsidTr="00B05BB7">
        <w:trPr>
          <w:trHeight w:val="522"/>
          <w:ins w:id="10955" w:author="Author"/>
        </w:trPr>
        <w:tc>
          <w:tcPr>
            <w:cnfStyle w:val="001000000000" w:firstRow="0" w:lastRow="0" w:firstColumn="1" w:lastColumn="0" w:oddVBand="0" w:evenVBand="0" w:oddHBand="0" w:evenHBand="0" w:firstRowFirstColumn="0" w:firstRowLastColumn="0" w:lastRowFirstColumn="0" w:lastRowLastColumn="0"/>
            <w:tcW w:w="774" w:type="pct"/>
          </w:tcPr>
          <w:p w14:paraId="304FF537" w14:textId="7964AEAC" w:rsidR="00DC2430" w:rsidRDefault="00DC2430" w:rsidP="00622F93">
            <w:pPr>
              <w:spacing w:before="0" w:after="0"/>
              <w:jc w:val="left"/>
              <w:rPr>
                <w:ins w:id="10956" w:author="Author"/>
                <w:b w:val="0"/>
                <w:sz w:val="20"/>
                <w:lang w:val="en-IE"/>
              </w:rPr>
            </w:pPr>
            <w:ins w:id="10957" w:author="Author">
              <w:r>
                <w:rPr>
                  <w:b w:val="0"/>
                  <w:sz w:val="20"/>
                  <w:lang w:val="en-IE"/>
                </w:rPr>
                <w:t>WM_SAL_28</w:t>
              </w:r>
            </w:ins>
          </w:p>
        </w:tc>
        <w:tc>
          <w:tcPr>
            <w:tcW w:w="3165" w:type="pct"/>
          </w:tcPr>
          <w:p w14:paraId="067F068A" w14:textId="70FA1254"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8" w:author="Author"/>
                <w:sz w:val="20"/>
                <w:lang w:val="en-IE"/>
              </w:rPr>
            </w:pPr>
            <w:ins w:id="10959" w:author="Author">
              <w:r>
                <w:rPr>
                  <w:sz w:val="20"/>
                  <w:lang w:val="en-IE"/>
                </w:rPr>
                <w:t>Not all contracts have been selected to be uploaded. Please correct this to continue.</w:t>
              </w:r>
            </w:ins>
          </w:p>
        </w:tc>
        <w:tc>
          <w:tcPr>
            <w:tcW w:w="431" w:type="pct"/>
          </w:tcPr>
          <w:p w14:paraId="449E072B" w14:textId="11A6C85F"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0" w:author="Author"/>
                <w:sz w:val="20"/>
                <w:lang w:val="en-IE"/>
              </w:rPr>
            </w:pPr>
            <w:ins w:id="10961" w:author="Author">
              <w:r>
                <w:rPr>
                  <w:sz w:val="20"/>
                  <w:lang w:val="en-IE"/>
                </w:rPr>
                <w:t>BS #1</w:t>
              </w:r>
            </w:ins>
          </w:p>
          <w:p w14:paraId="522AA184" w14:textId="6793ECC7"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2" w:author="Author"/>
                <w:sz w:val="20"/>
                <w:lang w:val="en-IE"/>
              </w:rPr>
            </w:pPr>
            <w:ins w:id="10963" w:author="Author">
              <w:r w:rsidRPr="00E73B40">
                <w:rPr>
                  <w:sz w:val="20"/>
                  <w:lang w:val="en-IE"/>
                </w:rPr>
                <w:t>BS #</w:t>
              </w:r>
              <w:r>
                <w:rPr>
                  <w:sz w:val="20"/>
                  <w:lang w:val="en-IE"/>
                </w:rPr>
                <w:t>2</w:t>
              </w:r>
            </w:ins>
          </w:p>
        </w:tc>
        <w:tc>
          <w:tcPr>
            <w:tcW w:w="630" w:type="pct"/>
            <w:gridSpan w:val="2"/>
          </w:tcPr>
          <w:p w14:paraId="37339919" w14:textId="6FBC8A43"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4" w:author="Author"/>
                <w:sz w:val="20"/>
                <w:lang w:val="en-IE"/>
              </w:rPr>
            </w:pPr>
            <w:ins w:id="10965" w:author="Author">
              <w:r>
                <w:rPr>
                  <w:sz w:val="20"/>
                  <w:lang w:val="en-IE"/>
                </w:rPr>
                <w:t>Activity 22</w:t>
              </w:r>
            </w:ins>
          </w:p>
          <w:p w14:paraId="4883266F" w14:textId="228B7CC5"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6" w:author="Author"/>
                <w:sz w:val="20"/>
                <w:lang w:val="en-IE"/>
              </w:rPr>
            </w:pPr>
            <w:ins w:id="10967" w:author="Author">
              <w:r>
                <w:rPr>
                  <w:sz w:val="20"/>
                  <w:lang w:val="en-IE"/>
                </w:rPr>
                <w:t>Activity 25</w:t>
              </w:r>
            </w:ins>
          </w:p>
        </w:tc>
      </w:tr>
      <w:tr w:rsidR="00DC2430" w:rsidRPr="00E73B40" w:rsidDel="006C7157" w14:paraId="1BF21836" w14:textId="61ACE944" w:rsidTr="00141079">
        <w:trPr>
          <w:trHeight w:val="598"/>
          <w:ins w:id="10968" w:author="Author"/>
          <w:del w:id="10969" w:author="Author"/>
        </w:trPr>
        <w:tc>
          <w:tcPr>
            <w:cnfStyle w:val="001000000000" w:firstRow="0" w:lastRow="0" w:firstColumn="1" w:lastColumn="0" w:oddVBand="0" w:evenVBand="0" w:oddHBand="0" w:evenHBand="0" w:firstRowFirstColumn="0" w:firstRowLastColumn="0" w:lastRowFirstColumn="0" w:lastRowLastColumn="0"/>
            <w:tcW w:w="774" w:type="pct"/>
          </w:tcPr>
          <w:p w14:paraId="1F049752" w14:textId="7D85D0C3" w:rsidR="00DC2430" w:rsidDel="006C7157" w:rsidRDefault="00DC2430" w:rsidP="00EF3642">
            <w:pPr>
              <w:spacing w:before="0" w:after="0"/>
              <w:jc w:val="left"/>
              <w:rPr>
                <w:ins w:id="10970" w:author="Author"/>
                <w:del w:id="10971" w:author="Author"/>
                <w:b w:val="0"/>
                <w:sz w:val="20"/>
                <w:lang w:val="en-IE"/>
              </w:rPr>
            </w:pPr>
            <w:ins w:id="10972" w:author="Author">
              <w:del w:id="10973" w:author="Author">
                <w:r w:rsidDel="006C7157">
                  <w:rPr>
                    <w:b w:val="0"/>
                    <w:sz w:val="20"/>
                    <w:lang w:val="en-IE"/>
                  </w:rPr>
                  <w:delText>WM_SAL_21</w:delText>
                </w:r>
              </w:del>
            </w:ins>
          </w:p>
        </w:tc>
        <w:tc>
          <w:tcPr>
            <w:tcW w:w="3165" w:type="pct"/>
          </w:tcPr>
          <w:p w14:paraId="0E2DE54E" w14:textId="117120EA" w:rsidR="00DC243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74" w:author="Author"/>
                <w:del w:id="10975" w:author="Author"/>
                <w:sz w:val="20"/>
                <w:lang w:val="en-IE"/>
              </w:rPr>
            </w:pPr>
            <w:ins w:id="10976" w:author="Author">
              <w:del w:id="10977" w:author="Author">
                <w:r w:rsidDel="006C7157">
                  <w:rPr>
                    <w:sz w:val="20"/>
                    <w:lang w:val="en-IE"/>
                  </w:rPr>
                  <w:delText>The performed action is not possible.</w:delText>
                </w:r>
              </w:del>
            </w:ins>
          </w:p>
        </w:tc>
        <w:tc>
          <w:tcPr>
            <w:tcW w:w="503" w:type="pct"/>
            <w:gridSpan w:val="2"/>
          </w:tcPr>
          <w:p w14:paraId="11C2A3E0" w14:textId="3C086AA1" w:rsidR="00DC2430" w:rsidRPr="00E73B4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78" w:author="Author"/>
                <w:del w:id="10979" w:author="Author"/>
                <w:sz w:val="20"/>
                <w:lang w:val="en-IE"/>
              </w:rPr>
            </w:pPr>
            <w:ins w:id="10980" w:author="Author">
              <w:del w:id="10981" w:author="Author">
                <w:r w:rsidRPr="00E73B40" w:rsidDel="006C7157">
                  <w:rPr>
                    <w:sz w:val="20"/>
                    <w:lang w:val="en-IE"/>
                  </w:rPr>
                  <w:delText>BS #1</w:delText>
                </w:r>
              </w:del>
            </w:ins>
          </w:p>
        </w:tc>
        <w:tc>
          <w:tcPr>
            <w:tcW w:w="558" w:type="pct"/>
          </w:tcPr>
          <w:p w14:paraId="7315873D" w14:textId="29EF701E" w:rsidR="00DC243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82" w:author="Author"/>
                <w:del w:id="10983" w:author="Author"/>
                <w:sz w:val="20"/>
                <w:lang w:val="en-IE"/>
              </w:rPr>
            </w:pPr>
            <w:ins w:id="10984" w:author="Author">
              <w:del w:id="10985" w:author="Author">
                <w:r w:rsidDel="006C7157">
                  <w:rPr>
                    <w:sz w:val="20"/>
                    <w:lang w:val="en-IE"/>
                  </w:rPr>
                  <w:delText>Activity 7</w:delText>
                </w:r>
              </w:del>
            </w:ins>
          </w:p>
        </w:tc>
      </w:tr>
      <w:tr w:rsidR="00DC2430" w:rsidRPr="00E73B40" w:rsidDel="00141079" w14:paraId="124C9248" w14:textId="473C7BD3" w:rsidTr="00141079">
        <w:trPr>
          <w:trHeight w:val="598"/>
          <w:ins w:id="10986" w:author="Author"/>
          <w:del w:id="10987" w:author="Author"/>
        </w:trPr>
        <w:tc>
          <w:tcPr>
            <w:cnfStyle w:val="001000000000" w:firstRow="0" w:lastRow="0" w:firstColumn="1" w:lastColumn="0" w:oddVBand="0" w:evenVBand="0" w:oddHBand="0" w:evenHBand="0" w:firstRowFirstColumn="0" w:firstRowLastColumn="0" w:lastRowFirstColumn="0" w:lastRowLastColumn="0"/>
            <w:tcW w:w="774" w:type="pct"/>
          </w:tcPr>
          <w:p w14:paraId="4E50DA42" w14:textId="2F82FF20" w:rsidR="00DC2430" w:rsidDel="00141079" w:rsidRDefault="00DC2430" w:rsidP="00EF3642">
            <w:pPr>
              <w:spacing w:before="0" w:after="0"/>
              <w:jc w:val="left"/>
              <w:rPr>
                <w:ins w:id="10988" w:author="Author"/>
                <w:del w:id="10989" w:author="Author"/>
                <w:sz w:val="20"/>
                <w:lang w:val="en-IE"/>
              </w:rPr>
            </w:pPr>
            <w:ins w:id="10990" w:author="Author">
              <w:del w:id="10991" w:author="Author">
                <w:r w:rsidDel="00141079">
                  <w:rPr>
                    <w:b w:val="0"/>
                    <w:sz w:val="20"/>
                    <w:lang w:val="en-IE"/>
                  </w:rPr>
                  <w:delText>WM_SAL_22</w:delText>
                </w:r>
              </w:del>
            </w:ins>
          </w:p>
        </w:tc>
        <w:tc>
          <w:tcPr>
            <w:tcW w:w="3165" w:type="pct"/>
          </w:tcPr>
          <w:p w14:paraId="0ED1EFAB" w14:textId="4F823009" w:rsidR="00DC243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92" w:author="Author"/>
                <w:del w:id="10993" w:author="Author"/>
                <w:sz w:val="20"/>
                <w:lang w:val="en-IE"/>
              </w:rPr>
            </w:pPr>
            <w:ins w:id="10994" w:author="Author">
              <w:del w:id="10995" w:author="Author">
                <w:r w:rsidRPr="00BC6744" w:rsidDel="00141079">
                  <w:rPr>
                    <w:sz w:val="20"/>
                    <w:lang w:val="en-IE"/>
                  </w:rPr>
                  <w:delText xml:space="preserve">UFE detected </w:delText>
                </w:r>
                <w:r w:rsidDel="00141079">
                  <w:rPr>
                    <w:sz w:val="20"/>
                    <w:lang w:val="en-IE"/>
                  </w:rPr>
                  <w:delText>an u</w:delText>
                </w:r>
                <w:r w:rsidRPr="00BC6744" w:rsidDel="00141079">
                  <w:rPr>
                    <w:sz w:val="20"/>
                    <w:lang w:val="en-IE"/>
                  </w:rPr>
                  <w:delText>nconfo</w:delText>
                </w:r>
                <w:r w:rsidDel="00141079">
                  <w:rPr>
                    <w:sz w:val="20"/>
                    <w:lang w:val="en-IE"/>
                  </w:rPr>
                  <w:delText>rmity in the selected offer. The respective changes have been made. Please verify before continuing.</w:delText>
                </w:r>
              </w:del>
            </w:ins>
          </w:p>
        </w:tc>
        <w:tc>
          <w:tcPr>
            <w:tcW w:w="503" w:type="pct"/>
            <w:gridSpan w:val="2"/>
          </w:tcPr>
          <w:p w14:paraId="26E436DC" w14:textId="5079B910" w:rsidR="00DC2430" w:rsidRPr="00E73B4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96" w:author="Author"/>
                <w:del w:id="10997" w:author="Author"/>
                <w:sz w:val="20"/>
                <w:lang w:val="en-IE"/>
              </w:rPr>
            </w:pPr>
            <w:ins w:id="10998" w:author="Author">
              <w:del w:id="10999" w:author="Author">
                <w:r w:rsidRPr="00E73B40" w:rsidDel="00141079">
                  <w:rPr>
                    <w:sz w:val="20"/>
                    <w:lang w:val="en-IE"/>
                  </w:rPr>
                  <w:delText>BS #1</w:delText>
                </w:r>
              </w:del>
            </w:ins>
          </w:p>
        </w:tc>
        <w:tc>
          <w:tcPr>
            <w:tcW w:w="558" w:type="pct"/>
          </w:tcPr>
          <w:p w14:paraId="1C195131" w14:textId="68BD74F3" w:rsidR="00DC243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1000" w:author="Author"/>
                <w:del w:id="11001" w:author="Author"/>
                <w:sz w:val="20"/>
                <w:lang w:val="en-IE"/>
              </w:rPr>
            </w:pPr>
            <w:ins w:id="11002" w:author="Author">
              <w:del w:id="11003" w:author="Author">
                <w:r w:rsidDel="00141079">
                  <w:rPr>
                    <w:sz w:val="20"/>
                    <w:lang w:val="en-IE"/>
                  </w:rPr>
                  <w:delText>Activity 11</w:delText>
                </w:r>
              </w:del>
            </w:ins>
          </w:p>
        </w:tc>
      </w:tr>
    </w:tbl>
    <w:p w14:paraId="10DDDA2C" w14:textId="46B31DCF" w:rsidR="00A062DD" w:rsidRPr="00E73B40" w:rsidRDefault="00A062DD" w:rsidP="00090187">
      <w:pPr>
        <w:rPr>
          <w:lang w:val="en-IE"/>
        </w:rPr>
      </w:pPr>
    </w:p>
    <w:p w14:paraId="2A07840E" w14:textId="77777777" w:rsidR="00FB6806" w:rsidRPr="00E73B40" w:rsidRDefault="00FB6806" w:rsidP="00FB6806">
      <w:pPr>
        <w:pStyle w:val="Heading1"/>
        <w:rPr>
          <w:lang w:val="en-IE"/>
        </w:rPr>
      </w:pPr>
      <w:bookmarkStart w:id="11004" w:name="_Business_Rules"/>
      <w:bookmarkStart w:id="11005" w:name="_Toc471232996"/>
      <w:bookmarkEnd w:id="11004"/>
      <w:r w:rsidRPr="00E73B40">
        <w:rPr>
          <w:lang w:val="en-IE"/>
        </w:rPr>
        <w:lastRenderedPageBreak/>
        <w:t>Technical Design</w:t>
      </w:r>
      <w:bookmarkEnd w:id="11005"/>
    </w:p>
    <w:p w14:paraId="7D61DE28" w14:textId="77777777" w:rsidR="00FB6806" w:rsidRPr="00E73B40" w:rsidRDefault="00FB6806" w:rsidP="00FB6806">
      <w:pPr>
        <w:rPr>
          <w:lang w:val="en-IE" w:eastAsia="pt-PT"/>
        </w:rPr>
      </w:pPr>
    </w:p>
    <w:p w14:paraId="2E9492E7" w14:textId="77777777" w:rsidR="00FB6806" w:rsidRPr="00E73B40" w:rsidRDefault="00FB6806" w:rsidP="00FB6806">
      <w:pPr>
        <w:pStyle w:val="Heading2"/>
        <w:rPr>
          <w:lang w:val="en-IE"/>
        </w:rPr>
      </w:pPr>
      <w:bookmarkStart w:id="11006" w:name="_Toc471232997"/>
      <w:r w:rsidRPr="00E73B40">
        <w:rPr>
          <w:lang w:val="en-IE"/>
        </w:rPr>
        <w:t>Introduction</w:t>
      </w:r>
      <w:bookmarkEnd w:id="11006"/>
    </w:p>
    <w:p w14:paraId="14D470D3" w14:textId="77777777" w:rsidR="00FB6806" w:rsidRPr="00E73B40" w:rsidRDefault="00FB6806" w:rsidP="00FB6806">
      <w:pPr>
        <w:pStyle w:val="Heading3"/>
        <w:rPr>
          <w:lang w:val="en-IE"/>
        </w:rPr>
      </w:pPr>
      <w:bookmarkStart w:id="11007" w:name="_Toc471232998"/>
      <w:r w:rsidRPr="00E73B40">
        <w:rPr>
          <w:lang w:val="en-IE"/>
        </w:rPr>
        <w:t>Purpose</w:t>
      </w:r>
      <w:bookmarkEnd w:id="11007"/>
    </w:p>
    <w:p w14:paraId="34F91E61" w14:textId="77777777" w:rsidR="00FB6806" w:rsidRPr="00E73B40" w:rsidRDefault="00FB6806" w:rsidP="00FB6806">
      <w:pPr>
        <w:rPr>
          <w:lang w:val="en-IE"/>
        </w:rPr>
      </w:pPr>
      <w:r w:rsidRPr="00E73B40">
        <w:rPr>
          <w:lang w:val="en-IE"/>
        </w:rPr>
        <w:t>This chapter provides a high level description of Unified Frontend Processes, from a technical point of view, and is intended to target both Vodafone Ireland and Celfocus teams:</w:t>
      </w:r>
    </w:p>
    <w:p w14:paraId="540F2CE7" w14:textId="77777777" w:rsidR="00FB6806" w:rsidRPr="00E73B40" w:rsidRDefault="00FB6806" w:rsidP="00E40329">
      <w:pPr>
        <w:pStyle w:val="ListParagraph"/>
        <w:numPr>
          <w:ilvl w:val="0"/>
          <w:numId w:val="7"/>
        </w:numPr>
        <w:spacing w:before="200" w:after="200"/>
        <w:rPr>
          <w:lang w:val="en-IE"/>
        </w:rPr>
      </w:pPr>
      <w:r w:rsidRPr="00E73B40">
        <w:rPr>
          <w:b/>
          <w:lang w:val="en-IE"/>
        </w:rPr>
        <w:t>Vodafone’s Business/Technical Teams:</w:t>
      </w:r>
      <w:r w:rsidRPr="00E73B40">
        <w:rPr>
          <w:lang w:val="en-IE"/>
        </w:rPr>
        <w:t xml:space="preserve"> To use as a technical overview of each process.</w:t>
      </w:r>
    </w:p>
    <w:p w14:paraId="653A8690" w14:textId="77777777" w:rsidR="00FB6806" w:rsidRPr="00E73B40" w:rsidRDefault="00FB6806" w:rsidP="00E40329">
      <w:pPr>
        <w:pStyle w:val="ListParagraph"/>
        <w:numPr>
          <w:ilvl w:val="0"/>
          <w:numId w:val="7"/>
        </w:numPr>
        <w:spacing w:before="200" w:after="200"/>
        <w:rPr>
          <w:lang w:val="en-IE"/>
        </w:rPr>
      </w:pPr>
      <w:r w:rsidRPr="00E73B40">
        <w:rPr>
          <w:b/>
          <w:lang w:val="en-IE"/>
        </w:rPr>
        <w:t>Celfocus Development:</w:t>
      </w:r>
      <w:r w:rsidRPr="00E73B40">
        <w:rPr>
          <w:lang w:val="en-IE"/>
        </w:rPr>
        <w:t xml:space="preserve"> To use as a basis for implementation.</w:t>
      </w:r>
    </w:p>
    <w:p w14:paraId="11492AB1" w14:textId="77777777" w:rsidR="00FB6806" w:rsidRPr="00E73B40" w:rsidRDefault="00FB6806" w:rsidP="00E40329">
      <w:pPr>
        <w:pStyle w:val="ListParagraph"/>
        <w:numPr>
          <w:ilvl w:val="0"/>
          <w:numId w:val="7"/>
        </w:numPr>
        <w:spacing w:before="200" w:after="200"/>
        <w:rPr>
          <w:lang w:val="en-IE"/>
        </w:rPr>
      </w:pPr>
      <w:r w:rsidRPr="00E73B40">
        <w:rPr>
          <w:b/>
          <w:lang w:val="en-IE"/>
        </w:rPr>
        <w:t>Celfocus Quality Management:</w:t>
      </w:r>
      <w:r w:rsidRPr="00E73B40">
        <w:rPr>
          <w:lang w:val="en-IE"/>
        </w:rPr>
        <w:t xml:space="preserve"> To clarify implementation.</w:t>
      </w:r>
    </w:p>
    <w:p w14:paraId="3EF77CC0" w14:textId="77777777" w:rsidR="00FB6806" w:rsidRPr="00E73B40" w:rsidRDefault="00FB6806" w:rsidP="00FB6806">
      <w:pPr>
        <w:rPr>
          <w:lang w:val="en-IE"/>
        </w:rPr>
      </w:pPr>
      <w:r w:rsidRPr="00E73B40">
        <w:rPr>
          <w:lang w:val="en-IE"/>
        </w:rPr>
        <w:t>The reader is assumed to have basic knowledge of Vodafone services and features. Knowledge and understanding of Unified Modelling Language (UML) artifacts is also required.</w:t>
      </w:r>
    </w:p>
    <w:p w14:paraId="3779B149" w14:textId="77777777" w:rsidR="00FB6806" w:rsidRPr="00E73B40" w:rsidRDefault="00FB6806" w:rsidP="00FB6806">
      <w:pPr>
        <w:rPr>
          <w:lang w:val="en-IE"/>
        </w:rPr>
      </w:pPr>
    </w:p>
    <w:p w14:paraId="529307B3" w14:textId="77777777" w:rsidR="00FB6806" w:rsidRPr="00E73B40" w:rsidRDefault="00FB6806" w:rsidP="00FB6806">
      <w:pPr>
        <w:pStyle w:val="Heading3"/>
        <w:rPr>
          <w:lang w:val="en-IE"/>
        </w:rPr>
      </w:pPr>
      <w:bookmarkStart w:id="11008" w:name="_Toc471232999"/>
      <w:r w:rsidRPr="00E73B40">
        <w:rPr>
          <w:lang w:val="en-IE"/>
        </w:rPr>
        <w:t>Conventions</w:t>
      </w:r>
      <w:bookmarkEnd w:id="11008"/>
    </w:p>
    <w:p w14:paraId="6D9B311F" w14:textId="77777777" w:rsidR="00FB6806" w:rsidRPr="00E73B40" w:rsidRDefault="00FB6806" w:rsidP="00FB6806">
      <w:pPr>
        <w:rPr>
          <w:lang w:val="en-IE"/>
        </w:rPr>
      </w:pPr>
      <w:r w:rsidRPr="00E73B40">
        <w:rPr>
          <w:lang w:val="en-IE"/>
        </w:rPr>
        <w:t>Defines and describes any standards or typographical conventions that were followed when writing this specification, including text styles, highlighting and significant notations.</w:t>
      </w:r>
    </w:p>
    <w:p w14:paraId="75B85CF5" w14:textId="77777777" w:rsidR="00FB6806" w:rsidRPr="00E73B40" w:rsidRDefault="00FB6806" w:rsidP="00FB6806">
      <w:pPr>
        <w:pStyle w:val="Heading4"/>
        <w:rPr>
          <w:lang w:val="en-IE"/>
        </w:rPr>
      </w:pPr>
      <w:r w:rsidRPr="00E73B40">
        <w:rPr>
          <w:lang w:val="en-IE"/>
        </w:rPr>
        <w:t>Artifact Identification</w:t>
      </w:r>
    </w:p>
    <w:p w14:paraId="3CD31605" w14:textId="77777777" w:rsidR="00FB6806" w:rsidRPr="00E73B40" w:rsidRDefault="00FB6806" w:rsidP="00FB6806">
      <w:pPr>
        <w:rPr>
          <w:lang w:val="en-IE"/>
        </w:rPr>
      </w:pPr>
      <w:r w:rsidRPr="00E73B40">
        <w:rPr>
          <w:lang w:val="en-IE"/>
        </w:rPr>
        <w:t xml:space="preserve">Artifacts, like </w:t>
      </w:r>
      <w:r w:rsidRPr="00E73B40">
        <w:rPr>
          <w:i/>
          <w:lang w:val="en-IE"/>
        </w:rPr>
        <w:t>Sequence Diagrams</w:t>
      </w:r>
      <w:r w:rsidRPr="00E73B40">
        <w:rPr>
          <w:lang w:val="en-IE"/>
        </w:rPr>
        <w:t xml:space="preserve"> will be uniquely identifiable within the context of </w:t>
      </w:r>
      <w:r w:rsidRPr="00E73B40">
        <w:rPr>
          <w:u w:val="single"/>
          <w:lang w:val="en-IE"/>
        </w:rPr>
        <w:t>this application</w:t>
      </w:r>
      <w:r w:rsidRPr="00E73B40">
        <w:rPr>
          <w:lang w:val="en-IE"/>
        </w:rPr>
        <w:t>. Their ID will have the below defined structure.</w:t>
      </w:r>
    </w:p>
    <w:p w14:paraId="090090C4" w14:textId="77777777" w:rsidR="00FB6806" w:rsidRPr="00E73B40" w:rsidRDefault="00FB6806" w:rsidP="00FB6806">
      <w:pPr>
        <w:pStyle w:val="Heading5"/>
        <w:rPr>
          <w:lang w:val="en-IE"/>
        </w:rPr>
      </w:pPr>
      <w:r w:rsidRPr="00E73B40">
        <w:rPr>
          <w:lang w:val="en-IE"/>
        </w:rPr>
        <w:t>Sequence Diagram</w:t>
      </w:r>
    </w:p>
    <w:p w14:paraId="75BE6599" w14:textId="77777777" w:rsidR="00FB6806" w:rsidRPr="00E73B40" w:rsidRDefault="00FB6806" w:rsidP="00FB6806">
      <w:pPr>
        <w:rPr>
          <w:lang w:val="en-IE"/>
        </w:rPr>
      </w:pPr>
      <w:r w:rsidRPr="00E73B40">
        <w:rPr>
          <w:lang w:val="en-IE"/>
        </w:rPr>
        <w:t xml:space="preserve">Sequence Diagrams will provide a simplified graphical representation of workflows that focuses on detailing </w:t>
      </w:r>
      <w:r w:rsidRPr="00E73B40">
        <w:rPr>
          <w:rStyle w:val="body-text"/>
          <w:lang w:val="en-IE"/>
        </w:rPr>
        <w:t xml:space="preserve">the sequence of activities and </w:t>
      </w:r>
      <w:r w:rsidRPr="00E73B40">
        <w:rPr>
          <w:lang w:val="en-IE"/>
        </w:rPr>
        <w:t xml:space="preserve">the participating objects that exist in each process. </w:t>
      </w:r>
    </w:p>
    <w:p w14:paraId="244C99D7" w14:textId="77777777" w:rsidR="00FB6806" w:rsidRPr="00E73B40" w:rsidRDefault="00FB6806" w:rsidP="00FB6806">
      <w:pPr>
        <w:rPr>
          <w:lang w:val="en-IE"/>
        </w:rPr>
      </w:pPr>
      <w:r w:rsidRPr="00E73B40">
        <w:rPr>
          <w:b/>
          <w:lang w:val="en-IE"/>
        </w:rPr>
        <w:t>Format:</w:t>
      </w:r>
      <w:r w:rsidRPr="00E73B40">
        <w:rPr>
          <w:lang w:val="en-IE"/>
        </w:rPr>
        <w:t xml:space="preserve"> AD.</w:t>
      </w:r>
      <w:r w:rsidRPr="00E73B40">
        <w:rPr>
          <w:i/>
          <w:lang w:val="en-IE"/>
        </w:rPr>
        <w:t>&lt;feature ID/acronym&gt;</w:t>
      </w:r>
      <w:r w:rsidRPr="00E73B40">
        <w:rPr>
          <w:lang w:val="en-IE"/>
        </w:rPr>
        <w:t>.</w:t>
      </w:r>
      <w:r w:rsidRPr="00E73B40">
        <w:rPr>
          <w:i/>
          <w:lang w:val="en-IE"/>
        </w:rPr>
        <w:t>&lt;sequential number&gt;</w:t>
      </w:r>
    </w:p>
    <w:p w14:paraId="29B69F4E" w14:textId="77777777" w:rsidR="00FB6806" w:rsidRPr="00E73B40" w:rsidRDefault="00FB6806" w:rsidP="00FB6806">
      <w:pPr>
        <w:pStyle w:val="ListParagraph"/>
        <w:rPr>
          <w:rFonts w:eastAsia="Arial Unicode MS"/>
          <w:lang w:val="en-IE"/>
        </w:rPr>
      </w:pPr>
      <w:r w:rsidRPr="00E73B40">
        <w:rPr>
          <w:rFonts w:eastAsia="Arial Unicode MS"/>
          <w:i/>
          <w:lang w:val="en-IE"/>
        </w:rPr>
        <w:t>e.g.</w:t>
      </w:r>
      <w:r w:rsidRPr="00E73B40">
        <w:rPr>
          <w:rFonts w:eastAsia="Arial Unicode MS"/>
          <w:lang w:val="en-IE"/>
        </w:rPr>
        <w:t xml:space="preserve">, AD.IF.001 would correspond to the first Sequence Diagram of the </w:t>
      </w:r>
      <w:r w:rsidRPr="00E73B40">
        <w:rPr>
          <w:rFonts w:eastAsia="Arial Unicode MS"/>
          <w:i/>
          <w:lang w:val="en-IE"/>
        </w:rPr>
        <w:t>Invoice Format</w:t>
      </w:r>
      <w:r w:rsidRPr="00E73B40">
        <w:rPr>
          <w:rFonts w:eastAsia="Arial Unicode MS"/>
          <w:lang w:val="en-IE"/>
        </w:rPr>
        <w:t xml:space="preserve"> feature.</w:t>
      </w:r>
    </w:p>
    <w:p w14:paraId="5E0A30C7" w14:textId="77777777" w:rsidR="00FB6806" w:rsidRPr="00E73B40" w:rsidRDefault="00FB6806" w:rsidP="00FB6806">
      <w:pPr>
        <w:pStyle w:val="ListParagraph"/>
        <w:rPr>
          <w:rFonts w:eastAsia="Arial Unicode MS"/>
          <w:lang w:val="en-IE"/>
        </w:rPr>
      </w:pPr>
    </w:p>
    <w:p w14:paraId="47FE1A09" w14:textId="77777777" w:rsidR="00FB6806" w:rsidRPr="00E73B40" w:rsidRDefault="00FB6806" w:rsidP="00FB6806">
      <w:pPr>
        <w:pStyle w:val="ListParagraph"/>
        <w:rPr>
          <w:rFonts w:eastAsia="Arial Unicode MS"/>
          <w:lang w:val="en-IE"/>
        </w:rPr>
      </w:pPr>
    </w:p>
    <w:p w14:paraId="7A3999A4" w14:textId="77777777" w:rsidR="00FB6806" w:rsidRPr="00E73B40" w:rsidRDefault="00FB6806" w:rsidP="00FB6806">
      <w:pPr>
        <w:pStyle w:val="Heading3"/>
        <w:rPr>
          <w:lang w:val="en-IE"/>
        </w:rPr>
      </w:pPr>
      <w:bookmarkStart w:id="11009" w:name="_Toc471233000"/>
      <w:r w:rsidRPr="00E73B40">
        <w:rPr>
          <w:lang w:val="en-IE"/>
        </w:rPr>
        <w:t>Structure</w:t>
      </w:r>
      <w:bookmarkEnd w:id="11009"/>
    </w:p>
    <w:p w14:paraId="0EC828A2" w14:textId="77777777" w:rsidR="00FB6806" w:rsidRPr="00E73B40" w:rsidRDefault="00FB6806" w:rsidP="00FB6806">
      <w:pPr>
        <w:rPr>
          <w:lang w:val="en-IE"/>
        </w:rPr>
      </w:pPr>
      <w:r w:rsidRPr="00E73B40">
        <w:rPr>
          <w:lang w:val="en-IE"/>
        </w:rPr>
        <w:t>This chapter is organized into the following sections:</w:t>
      </w:r>
    </w:p>
    <w:p w14:paraId="2FCB92AA" w14:textId="77777777" w:rsidR="00FB6806" w:rsidRPr="00E73B40" w:rsidRDefault="00FB6806" w:rsidP="00E40329">
      <w:pPr>
        <w:pStyle w:val="ListParagraph"/>
        <w:numPr>
          <w:ilvl w:val="0"/>
          <w:numId w:val="8"/>
        </w:numPr>
        <w:spacing w:before="200" w:after="200"/>
        <w:rPr>
          <w:lang w:val="en-IE"/>
        </w:rPr>
      </w:pPr>
      <w:r w:rsidRPr="00E73B40">
        <w:rPr>
          <w:rStyle w:val="Strong"/>
          <w:lang w:val="en-IE"/>
        </w:rPr>
        <w:t>Introduction</w:t>
      </w:r>
      <w:r w:rsidRPr="00E73B40">
        <w:rPr>
          <w:lang w:val="en-IE"/>
        </w:rPr>
        <w:t>, which introduces this document to its readers.</w:t>
      </w:r>
    </w:p>
    <w:p w14:paraId="2FC645FF" w14:textId="77777777" w:rsidR="00FB6806" w:rsidRPr="00E73B40" w:rsidRDefault="00FB6806" w:rsidP="00E40329">
      <w:pPr>
        <w:pStyle w:val="ListParagraph"/>
        <w:numPr>
          <w:ilvl w:val="0"/>
          <w:numId w:val="8"/>
        </w:numPr>
        <w:spacing w:before="200" w:after="200"/>
        <w:rPr>
          <w:lang w:val="en-IE"/>
        </w:rPr>
      </w:pPr>
      <w:r w:rsidRPr="00E73B40">
        <w:rPr>
          <w:rStyle w:val="Strong"/>
          <w:lang w:val="en-IE"/>
        </w:rPr>
        <w:t>Technical Overview</w:t>
      </w:r>
      <w:r w:rsidRPr="00E73B40">
        <w:rPr>
          <w:lang w:val="en-IE"/>
        </w:rPr>
        <w:t xml:space="preserve">, which specifies the system behaviour detailing each process workflow. This section will be specified based in sequence diagrams and </w:t>
      </w:r>
      <w:r w:rsidRPr="00E73B40">
        <w:rPr>
          <w:rStyle w:val="hps"/>
          <w:lang w:val="en-IE"/>
        </w:rPr>
        <w:t>subsequent descriptions</w:t>
      </w:r>
      <w:r w:rsidRPr="00E73B40">
        <w:rPr>
          <w:lang w:val="en-IE"/>
        </w:rPr>
        <w:t>.</w:t>
      </w:r>
    </w:p>
    <w:p w14:paraId="647810FD" w14:textId="77777777" w:rsidR="00FB6806" w:rsidRPr="00E73B40" w:rsidRDefault="00FB6806" w:rsidP="00FB6806">
      <w:pPr>
        <w:tabs>
          <w:tab w:val="clear" w:pos="567"/>
        </w:tabs>
        <w:spacing w:before="0" w:after="0"/>
        <w:jc w:val="left"/>
        <w:rPr>
          <w:lang w:val="en-IE" w:eastAsia="pt-PT"/>
        </w:rPr>
      </w:pPr>
      <w:r w:rsidRPr="00E73B40">
        <w:rPr>
          <w:lang w:val="en-IE" w:eastAsia="pt-PT"/>
        </w:rPr>
        <w:br w:type="page"/>
      </w:r>
    </w:p>
    <w:p w14:paraId="366C4B2A" w14:textId="50D55358" w:rsidR="00234AC9" w:rsidRPr="00E73B40" w:rsidRDefault="00FB6806" w:rsidP="00234AC9">
      <w:pPr>
        <w:pStyle w:val="Heading2"/>
        <w:rPr>
          <w:lang w:val="en-IE"/>
        </w:rPr>
      </w:pPr>
      <w:bookmarkStart w:id="11010" w:name="_Toc471233001"/>
      <w:r w:rsidRPr="00E73B40">
        <w:rPr>
          <w:lang w:val="en-IE"/>
        </w:rPr>
        <w:lastRenderedPageBreak/>
        <w:t>Technical Overview</w:t>
      </w:r>
      <w:bookmarkEnd w:id="11010"/>
    </w:p>
    <w:p w14:paraId="738C6B83" w14:textId="77777777" w:rsidR="00234AC9" w:rsidRPr="00E73B40" w:rsidRDefault="00234AC9" w:rsidP="00234AC9">
      <w:pPr>
        <w:pStyle w:val="Heading3"/>
        <w:rPr>
          <w:lang w:val="en-IE"/>
        </w:rPr>
      </w:pPr>
      <w:bookmarkStart w:id="11011" w:name="_Toc438449948"/>
      <w:bookmarkStart w:id="11012" w:name="_Toc471233002"/>
      <w:r w:rsidRPr="00E73B40">
        <w:rPr>
          <w:lang w:val="en-IE"/>
        </w:rPr>
        <w:t>Description</w:t>
      </w:r>
      <w:bookmarkEnd w:id="11011"/>
      <w:bookmarkEnd w:id="11012"/>
    </w:p>
    <w:p w14:paraId="6D0577F3" w14:textId="4FAC350E" w:rsidR="00234AC9" w:rsidRPr="00E73B40" w:rsidRDefault="00234AC9" w:rsidP="00234AC9">
      <w:pPr>
        <w:rPr>
          <w:sz w:val="20"/>
          <w:lang w:val="en-IE" w:eastAsia="pt-PT"/>
        </w:rPr>
      </w:pPr>
      <w:bookmarkStart w:id="11013" w:name="_Toc438449949"/>
      <w:r w:rsidRPr="00E73B40">
        <w:rPr>
          <w:sz w:val="20"/>
          <w:lang w:val="en-IE" w:eastAsia="pt-PT"/>
        </w:rPr>
        <w:t>In the Sales process, the agents are allowed to assist the customers on acquiring products and activate offers. They are able to provide the customer with varied information regarding the products and available offers. The agents will also be able to retrieve contact and billing information from the customer, and perform tasks such as pre-orders, reservation of equipment or other related tasks.</w:t>
      </w:r>
    </w:p>
    <w:p w14:paraId="1C7C4C6E" w14:textId="77777777" w:rsidR="00234AC9" w:rsidRPr="00E73B40" w:rsidRDefault="00234AC9" w:rsidP="00234AC9">
      <w:pPr>
        <w:rPr>
          <w:sz w:val="20"/>
          <w:lang w:val="en-IE" w:eastAsia="pt-PT"/>
        </w:rPr>
      </w:pPr>
    </w:p>
    <w:p w14:paraId="05D78CC2" w14:textId="77777777" w:rsidR="00234AC9" w:rsidRPr="00E73B40" w:rsidRDefault="00234AC9" w:rsidP="00234AC9">
      <w:pPr>
        <w:pStyle w:val="Heading3"/>
        <w:rPr>
          <w:lang w:val="en-IE"/>
        </w:rPr>
      </w:pPr>
      <w:bookmarkStart w:id="11014" w:name="_Toc438449950"/>
      <w:bookmarkStart w:id="11015" w:name="_Toc471233003"/>
      <w:bookmarkEnd w:id="11013"/>
      <w:r w:rsidRPr="00E73B40">
        <w:rPr>
          <w:lang w:val="en-IE"/>
        </w:rPr>
        <w:t>System Interfaces</w:t>
      </w:r>
      <w:bookmarkEnd w:id="11014"/>
      <w:bookmarkEnd w:id="11015"/>
    </w:p>
    <w:p w14:paraId="393F9C1C" w14:textId="77777777" w:rsidR="00234AC9" w:rsidRPr="00E73B40" w:rsidRDefault="00234AC9" w:rsidP="00234AC9">
      <w:pPr>
        <w:rPr>
          <w:sz w:val="20"/>
          <w:lang w:val="en-IE" w:eastAsia="pt-PT"/>
        </w:rPr>
      </w:pPr>
      <w:r w:rsidRPr="00E73B40">
        <w:rPr>
          <w:sz w:val="20"/>
          <w:lang w:val="en-IE" w:eastAsia="pt-PT"/>
        </w:rPr>
        <w:t>The table below presents the backend systems that are part of this process, its description and Interface ID according to the IML file (Interface Master List). The description provided is specific for this process, even though the system could serve a much wider scope.</w:t>
      </w:r>
    </w:p>
    <w:tbl>
      <w:tblPr>
        <w:tblStyle w:val="CelFocus"/>
        <w:tblW w:w="5000" w:type="pct"/>
        <w:jc w:val="center"/>
        <w:tblLayout w:type="fixed"/>
        <w:tblLook w:val="04A0" w:firstRow="1" w:lastRow="0" w:firstColumn="1" w:lastColumn="0" w:noHBand="0" w:noVBand="1"/>
        <w:tblPrChange w:id="11016" w:author="Author">
          <w:tblPr>
            <w:tblStyle w:val="CelFocus"/>
            <w:tblW w:w="0" w:type="auto"/>
            <w:jc w:val="center"/>
            <w:tblLayout w:type="fixed"/>
            <w:tblLook w:val="04A0" w:firstRow="1" w:lastRow="0" w:firstColumn="1" w:lastColumn="0" w:noHBand="0" w:noVBand="1"/>
          </w:tblPr>
        </w:tblPrChange>
      </w:tblPr>
      <w:tblGrid>
        <w:gridCol w:w="2802"/>
        <w:gridCol w:w="5670"/>
        <w:gridCol w:w="1382"/>
        <w:tblGridChange w:id="11017">
          <w:tblGrid>
            <w:gridCol w:w="2529"/>
            <w:gridCol w:w="131"/>
            <w:gridCol w:w="5176"/>
            <w:gridCol w:w="79"/>
            <w:gridCol w:w="1677"/>
            <w:gridCol w:w="262"/>
          </w:tblGrid>
        </w:tblGridChange>
      </w:tblGrid>
      <w:tr w:rsidR="00DB25B0" w:rsidRPr="000320DD" w14:paraId="0AEF141F" w14:textId="77777777" w:rsidTr="000320DD">
        <w:trPr>
          <w:cnfStyle w:val="100000000000" w:firstRow="1" w:lastRow="0" w:firstColumn="0" w:lastColumn="0" w:oddVBand="0" w:evenVBand="0" w:oddHBand="0" w:evenHBand="0" w:firstRowFirstColumn="0" w:firstRowLastColumn="0" w:lastRowFirstColumn="0" w:lastRowLastColumn="0"/>
          <w:trHeight w:val="465"/>
          <w:jc w:val="center"/>
          <w:trPrChange w:id="11018" w:author="Author">
            <w:trPr>
              <w:trHeight w:val="567"/>
              <w:jc w:val="center"/>
            </w:trPr>
          </w:trPrChange>
        </w:trPr>
        <w:tc>
          <w:tcPr>
            <w:cnfStyle w:val="001000000100" w:firstRow="0" w:lastRow="0" w:firstColumn="1" w:lastColumn="0" w:oddVBand="0" w:evenVBand="0" w:oddHBand="0" w:evenHBand="0" w:firstRowFirstColumn="1" w:firstRowLastColumn="0" w:lastRowFirstColumn="0" w:lastRowLastColumn="0"/>
            <w:tcW w:w="1422" w:type="pct"/>
            <w:tcPrChange w:id="11019" w:author="Author">
              <w:tcPr>
                <w:tcW w:w="2660" w:type="dxa"/>
                <w:gridSpan w:val="2"/>
              </w:tcPr>
            </w:tcPrChange>
          </w:tcPr>
          <w:p w14:paraId="5854A966" w14:textId="78E1EB8D" w:rsidR="00DB25B0" w:rsidRPr="000320DD" w:rsidRDefault="00DB25B0" w:rsidP="00DB25B0">
            <w:pPr>
              <w:spacing w:before="0" w:after="0"/>
              <w:jc w:val="left"/>
              <w:cnfStyle w:val="101000000100" w:firstRow="1" w:lastRow="0" w:firstColumn="1" w:lastColumn="0" w:oddVBand="0" w:evenVBand="0" w:oddHBand="0" w:evenHBand="0" w:firstRowFirstColumn="1" w:firstRowLastColumn="0" w:lastRowFirstColumn="0" w:lastRowLastColumn="0"/>
              <w:rPr>
                <w:rFonts w:cs="Arial"/>
                <w:sz w:val="20"/>
                <w:szCs w:val="20"/>
                <w:lang w:val="en-IE" w:eastAsia="pt-PT"/>
              </w:rPr>
            </w:pPr>
            <w:ins w:id="11020" w:author="Author">
              <w:r w:rsidRPr="000320DD">
                <w:rPr>
                  <w:sz w:val="20"/>
                  <w:szCs w:val="20"/>
                </w:rPr>
                <w:t>Name</w:t>
              </w:r>
            </w:ins>
            <w:del w:id="11021" w:author="Author">
              <w:r w:rsidRPr="000320DD" w:rsidDel="00ED2D61">
                <w:rPr>
                  <w:rFonts w:cs="Arial"/>
                  <w:sz w:val="20"/>
                  <w:szCs w:val="20"/>
                  <w:lang w:val="en-IE" w:eastAsia="pt-PT"/>
                </w:rPr>
                <w:delText>Name</w:delText>
              </w:r>
            </w:del>
          </w:p>
        </w:tc>
        <w:tc>
          <w:tcPr>
            <w:tcW w:w="2877" w:type="pct"/>
            <w:tcPrChange w:id="11022" w:author="Author">
              <w:tcPr>
                <w:tcW w:w="5176" w:type="dxa"/>
              </w:tcPr>
            </w:tcPrChange>
          </w:tcPr>
          <w:p w14:paraId="42F395FB" w14:textId="10A88301" w:rsidR="00DB25B0" w:rsidRPr="000320DD" w:rsidRDefault="00DB25B0" w:rsidP="00DB25B0">
            <w:pPr>
              <w:spacing w:before="0" w:after="0"/>
              <w:jc w:val="left"/>
              <w:cnfStyle w:val="100000000000" w:firstRow="1" w:lastRow="0" w:firstColumn="0" w:lastColumn="0" w:oddVBand="0" w:evenVBand="0" w:oddHBand="0" w:evenHBand="0" w:firstRowFirstColumn="0" w:firstRowLastColumn="0" w:lastRowFirstColumn="0" w:lastRowLastColumn="0"/>
              <w:rPr>
                <w:rFonts w:cs="Arial"/>
                <w:sz w:val="20"/>
                <w:szCs w:val="20"/>
                <w:lang w:val="en-IE" w:eastAsia="pt-PT"/>
              </w:rPr>
            </w:pPr>
            <w:ins w:id="11023" w:author="Author">
              <w:r w:rsidRPr="000320DD">
                <w:rPr>
                  <w:sz w:val="20"/>
                  <w:szCs w:val="20"/>
                </w:rPr>
                <w:t>Description</w:t>
              </w:r>
            </w:ins>
            <w:del w:id="11024" w:author="Author">
              <w:r w:rsidRPr="000320DD" w:rsidDel="00ED2D61">
                <w:rPr>
                  <w:rFonts w:cs="Arial"/>
                  <w:sz w:val="20"/>
                  <w:szCs w:val="20"/>
                  <w:lang w:val="en-IE" w:eastAsia="pt-PT"/>
                </w:rPr>
                <w:delText>Description</w:delText>
              </w:r>
            </w:del>
          </w:p>
        </w:tc>
        <w:tc>
          <w:tcPr>
            <w:tcW w:w="701" w:type="pct"/>
            <w:tcPrChange w:id="11025" w:author="Author">
              <w:tcPr>
                <w:tcW w:w="2018" w:type="dxa"/>
                <w:gridSpan w:val="3"/>
              </w:tcPr>
            </w:tcPrChange>
          </w:tcPr>
          <w:p w14:paraId="15CD958E" w14:textId="13A03C6C" w:rsidR="00DB25B0" w:rsidRPr="000320DD" w:rsidRDefault="00DB25B0" w:rsidP="00DB25B0">
            <w:pPr>
              <w:spacing w:before="0" w:after="0"/>
              <w:jc w:val="left"/>
              <w:cnfStyle w:val="100000000000" w:firstRow="1" w:lastRow="0" w:firstColumn="0" w:lastColumn="0" w:oddVBand="0" w:evenVBand="0" w:oddHBand="0" w:evenHBand="0" w:firstRowFirstColumn="0" w:firstRowLastColumn="0" w:lastRowFirstColumn="0" w:lastRowLastColumn="0"/>
              <w:rPr>
                <w:rFonts w:cs="Arial"/>
                <w:sz w:val="20"/>
                <w:szCs w:val="20"/>
                <w:lang w:val="en-IE" w:eastAsia="pt-PT"/>
              </w:rPr>
            </w:pPr>
            <w:ins w:id="11026" w:author="Author">
              <w:r w:rsidRPr="000320DD">
                <w:rPr>
                  <w:sz w:val="20"/>
                  <w:szCs w:val="20"/>
                </w:rPr>
                <w:t>Interface ID</w:t>
              </w:r>
            </w:ins>
            <w:del w:id="11027" w:author="Author">
              <w:r w:rsidRPr="000320DD" w:rsidDel="00ED2D61">
                <w:rPr>
                  <w:rFonts w:cs="Arial"/>
                  <w:sz w:val="20"/>
                  <w:szCs w:val="20"/>
                  <w:lang w:val="en-IE" w:eastAsia="pt-PT"/>
                </w:rPr>
                <w:delText>Interface ID</w:delText>
              </w:r>
            </w:del>
          </w:p>
        </w:tc>
      </w:tr>
      <w:tr w:rsidR="00DB25B0" w:rsidRPr="000320DD" w14:paraId="0D3B7AA6" w14:textId="77777777" w:rsidTr="000320DD">
        <w:trPr>
          <w:trHeight w:val="510"/>
          <w:jc w:val="center"/>
          <w:trPrChange w:id="11028"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29" w:author="Author">
              <w:tcPr>
                <w:tcW w:w="2529" w:type="dxa"/>
              </w:tcPr>
            </w:tcPrChange>
          </w:tcPr>
          <w:p w14:paraId="10E3B132" w14:textId="46ABE7FD" w:rsidR="00DB25B0" w:rsidRPr="000320DD" w:rsidRDefault="00DB25B0" w:rsidP="00DB25B0">
            <w:pPr>
              <w:spacing w:before="0" w:after="0"/>
              <w:jc w:val="left"/>
              <w:rPr>
                <w:rFonts w:cs="Arial"/>
                <w:sz w:val="20"/>
                <w:szCs w:val="20"/>
                <w:lang w:val="en-IE" w:eastAsia="pt-PT"/>
              </w:rPr>
            </w:pPr>
            <w:ins w:id="11030" w:author="Author">
              <w:r w:rsidRPr="000320DD">
                <w:rPr>
                  <w:sz w:val="20"/>
                  <w:szCs w:val="20"/>
                </w:rPr>
                <w:t>UFEBasket Interface</w:t>
              </w:r>
              <w:del w:id="11031" w:author="Author">
                <w:r w:rsidRPr="000320DD" w:rsidDel="00ED2D61">
                  <w:rPr>
                    <w:rFonts w:cs="Arial"/>
                    <w:sz w:val="20"/>
                    <w:szCs w:val="20"/>
                  </w:rPr>
                  <w:delText>Customer Management activities (CRM)</w:delText>
                </w:r>
              </w:del>
            </w:ins>
            <w:del w:id="11032" w:author="Author">
              <w:r w:rsidRPr="000320DD" w:rsidDel="00ED2D61">
                <w:rPr>
                  <w:rFonts w:cs="Arial"/>
                  <w:sz w:val="20"/>
                  <w:szCs w:val="20"/>
                  <w:lang w:val="en-IE" w:eastAsia="pt-PT"/>
                </w:rPr>
                <w:delText>Customer Management activities (CRM)</w:delText>
              </w:r>
            </w:del>
          </w:p>
        </w:tc>
        <w:tc>
          <w:tcPr>
            <w:tcW w:w="2877" w:type="pct"/>
            <w:tcPrChange w:id="11033" w:author="Author">
              <w:tcPr>
                <w:tcW w:w="5386" w:type="dxa"/>
                <w:gridSpan w:val="3"/>
              </w:tcPr>
            </w:tcPrChange>
          </w:tcPr>
          <w:p w14:paraId="0A118D08" w14:textId="391BE7BF"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34" w:author="Author">
              <w:r w:rsidRPr="000320DD">
                <w:rPr>
                  <w:sz w:val="20"/>
                  <w:szCs w:val="20"/>
                </w:rPr>
                <w:t>UFE will create an internal payment order with the details of the basket (including top-up). POS will pull the basket information via this interface to make the payment and print the receipt with the basket details.</w:t>
              </w:r>
              <w:del w:id="11035" w:author="Author">
                <w:r w:rsidRPr="000320DD" w:rsidDel="00ED2D61">
                  <w:rPr>
                    <w:rFonts w:cs="Arial"/>
                    <w:sz w:val="20"/>
                    <w:szCs w:val="20"/>
                  </w:rPr>
                  <w:delText>Get billing customer services/products</w:delText>
                </w:r>
              </w:del>
            </w:ins>
            <w:del w:id="11036" w:author="Author">
              <w:r w:rsidRPr="000320DD" w:rsidDel="00ED2D61">
                <w:rPr>
                  <w:rFonts w:cs="Arial"/>
                  <w:sz w:val="20"/>
                  <w:szCs w:val="20"/>
                  <w:lang w:val="en-IE"/>
                </w:rPr>
                <w:delText>Get billing customer services/products</w:delText>
              </w:r>
            </w:del>
          </w:p>
        </w:tc>
        <w:tc>
          <w:tcPr>
            <w:tcW w:w="701" w:type="pct"/>
            <w:tcPrChange w:id="11037" w:author="Author">
              <w:tcPr>
                <w:tcW w:w="1677" w:type="dxa"/>
              </w:tcPr>
            </w:tcPrChange>
          </w:tcPr>
          <w:p w14:paraId="5E5C126B" w14:textId="6C218271"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38" w:author="Author">
              <w:r w:rsidRPr="000320DD">
                <w:rPr>
                  <w:sz w:val="20"/>
                  <w:szCs w:val="20"/>
                </w:rPr>
                <w:t>IF099.08</w:t>
              </w:r>
              <w:del w:id="11039" w:author="Author">
                <w:r w:rsidRPr="000320DD" w:rsidDel="00ED2D61">
                  <w:rPr>
                    <w:rFonts w:cs="Arial"/>
                    <w:sz w:val="20"/>
                    <w:szCs w:val="20"/>
                  </w:rPr>
                  <w:delText>IF192.02</w:delText>
                </w:r>
              </w:del>
            </w:ins>
            <w:del w:id="11040" w:author="Author">
              <w:r w:rsidRPr="000320DD" w:rsidDel="00ED2D61">
                <w:rPr>
                  <w:rFonts w:cs="Arial"/>
                  <w:sz w:val="20"/>
                  <w:szCs w:val="20"/>
                  <w:lang w:val="en-IE" w:eastAsia="pt-PT"/>
                </w:rPr>
                <w:delText>IF192.02</w:delText>
              </w:r>
            </w:del>
          </w:p>
        </w:tc>
      </w:tr>
      <w:tr w:rsidR="00DB25B0" w:rsidRPr="000320DD" w14:paraId="2931C3EB" w14:textId="77777777" w:rsidTr="000320DD">
        <w:trPr>
          <w:trHeight w:val="510"/>
          <w:jc w:val="center"/>
          <w:trPrChange w:id="11041"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42" w:author="Author">
              <w:tcPr>
                <w:tcW w:w="2529" w:type="dxa"/>
              </w:tcPr>
            </w:tcPrChange>
          </w:tcPr>
          <w:p w14:paraId="3DDCFBBC" w14:textId="154E8F7E" w:rsidR="00DB25B0" w:rsidRPr="000320DD" w:rsidRDefault="000320DD" w:rsidP="00DB25B0">
            <w:pPr>
              <w:spacing w:before="0" w:after="0"/>
              <w:jc w:val="left"/>
              <w:rPr>
                <w:rFonts w:cs="Arial"/>
                <w:sz w:val="20"/>
                <w:szCs w:val="20"/>
                <w:lang w:val="en-IE" w:eastAsia="pt-PT"/>
              </w:rPr>
            </w:pPr>
            <w:ins w:id="11043" w:author="Author">
              <w:r w:rsidRPr="000320DD">
                <w:rPr>
                  <w:sz w:val="20"/>
                  <w:szCs w:val="20"/>
                </w:rPr>
                <w:t>Manage CherryPoints</w:t>
              </w:r>
              <w:r>
                <w:rPr>
                  <w:sz w:val="20"/>
                  <w:szCs w:val="20"/>
                </w:rPr>
                <w:t xml:space="preserve"> (</w:t>
              </w:r>
              <w:r w:rsidRPr="000320DD">
                <w:rPr>
                  <w:sz w:val="20"/>
                  <w:szCs w:val="20"/>
                </w:rPr>
                <w:t>CherryPoints</w:t>
              </w:r>
              <w:r>
                <w:rPr>
                  <w:sz w:val="20"/>
                  <w:szCs w:val="20"/>
                </w:rPr>
                <w:t>)</w:t>
              </w:r>
              <w:del w:id="11044" w:author="Author">
                <w:r w:rsidR="00DB25B0" w:rsidRPr="000320DD" w:rsidDel="00ED2D61">
                  <w:rPr>
                    <w:rFonts w:cs="Arial"/>
                    <w:sz w:val="20"/>
                    <w:szCs w:val="20"/>
                  </w:rPr>
                  <w:delText>OL resource Management (ASRM)</w:delText>
                </w:r>
              </w:del>
            </w:ins>
            <w:del w:id="11045" w:author="Author">
              <w:r w:rsidR="00DB25B0" w:rsidRPr="000320DD" w:rsidDel="00ED2D61">
                <w:rPr>
                  <w:rFonts w:cs="Arial"/>
                  <w:sz w:val="20"/>
                  <w:szCs w:val="20"/>
                  <w:lang w:val="en-IE" w:eastAsia="pt-PT"/>
                </w:rPr>
                <w:delText>OL resource Management (ASRM)</w:delText>
              </w:r>
            </w:del>
          </w:p>
        </w:tc>
        <w:tc>
          <w:tcPr>
            <w:tcW w:w="2877" w:type="pct"/>
            <w:tcPrChange w:id="11046" w:author="Author">
              <w:tcPr>
                <w:tcW w:w="5386" w:type="dxa"/>
                <w:gridSpan w:val="3"/>
              </w:tcPr>
            </w:tcPrChange>
          </w:tcPr>
          <w:p w14:paraId="61B2356F" w14:textId="2CC40C95" w:rsidR="00DB25B0" w:rsidRPr="000320DD" w:rsidRDefault="000320DD"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47" w:author="Author">
              <w:r>
                <w:rPr>
                  <w:sz w:val="20"/>
                  <w:szCs w:val="20"/>
                </w:rPr>
                <w:t>Q</w:t>
              </w:r>
              <w:r w:rsidRPr="000320DD">
                <w:rPr>
                  <w:sz w:val="20"/>
                  <w:szCs w:val="20"/>
                </w:rPr>
                <w:t>uery / consume loyalty points, View cherry points balance and opt in/out of cherry points</w:t>
              </w:r>
              <w:del w:id="11048" w:author="Author">
                <w:r w:rsidR="00DB25B0" w:rsidRPr="000320DD" w:rsidDel="00ED2D61">
                  <w:rPr>
                    <w:rFonts w:cs="Arial"/>
                    <w:sz w:val="20"/>
                    <w:szCs w:val="20"/>
                  </w:rPr>
                  <w:delText>Fetch a list of available phone numbers and types</w:delText>
                </w:r>
              </w:del>
            </w:ins>
            <w:del w:id="11049" w:author="Author">
              <w:r w:rsidR="00DB25B0" w:rsidRPr="000320DD" w:rsidDel="00ED2D61">
                <w:rPr>
                  <w:rFonts w:cs="Arial"/>
                  <w:sz w:val="20"/>
                  <w:szCs w:val="20"/>
                  <w:lang w:val="en-IE" w:eastAsia="pt-PT"/>
                </w:rPr>
                <w:delText>Fetch a list of available phone numbers and types</w:delText>
              </w:r>
            </w:del>
          </w:p>
        </w:tc>
        <w:tc>
          <w:tcPr>
            <w:tcW w:w="701" w:type="pct"/>
            <w:tcPrChange w:id="11050" w:author="Author">
              <w:tcPr>
                <w:tcW w:w="1677" w:type="dxa"/>
              </w:tcPr>
            </w:tcPrChange>
          </w:tcPr>
          <w:p w14:paraId="0CB8D0DF" w14:textId="19CB3504"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51" w:author="Author">
              <w:r w:rsidRPr="000320DD">
                <w:rPr>
                  <w:sz w:val="20"/>
                  <w:szCs w:val="20"/>
                </w:rPr>
                <w:t>IF192.01</w:t>
              </w:r>
              <w:del w:id="11052" w:author="Author">
                <w:r w:rsidRPr="000320DD" w:rsidDel="00ED2D61">
                  <w:rPr>
                    <w:rFonts w:cs="Arial"/>
                    <w:sz w:val="20"/>
                    <w:szCs w:val="20"/>
                  </w:rPr>
                  <w:delText>IF192.27</w:delText>
                </w:r>
              </w:del>
            </w:ins>
            <w:del w:id="11053" w:author="Author">
              <w:r w:rsidRPr="000320DD" w:rsidDel="00ED2D61">
                <w:rPr>
                  <w:rFonts w:cs="Arial"/>
                  <w:sz w:val="20"/>
                  <w:szCs w:val="20"/>
                  <w:lang w:val="en-IE" w:eastAsia="pt-PT"/>
                </w:rPr>
                <w:delText>IF192.27</w:delText>
              </w:r>
            </w:del>
          </w:p>
        </w:tc>
      </w:tr>
      <w:tr w:rsidR="00DB25B0" w:rsidRPr="000320DD" w14:paraId="6CEB8926" w14:textId="77777777" w:rsidTr="000320DD">
        <w:trPr>
          <w:trHeight w:val="510"/>
          <w:jc w:val="center"/>
          <w:trPrChange w:id="11054"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55" w:author="Author">
              <w:tcPr>
                <w:tcW w:w="2529" w:type="dxa"/>
              </w:tcPr>
            </w:tcPrChange>
          </w:tcPr>
          <w:p w14:paraId="7535DE18" w14:textId="2E2242F2" w:rsidR="00DB25B0" w:rsidRPr="000320DD" w:rsidRDefault="00DB25B0" w:rsidP="00DB25B0">
            <w:pPr>
              <w:spacing w:before="0" w:after="0"/>
              <w:jc w:val="left"/>
              <w:rPr>
                <w:rFonts w:cs="Arial"/>
                <w:sz w:val="20"/>
                <w:szCs w:val="20"/>
                <w:lang w:val="en-IE" w:eastAsia="pt-PT"/>
              </w:rPr>
            </w:pPr>
            <w:ins w:id="11056" w:author="Author">
              <w:r w:rsidRPr="000320DD">
                <w:rPr>
                  <w:sz w:val="20"/>
                  <w:szCs w:val="20"/>
                </w:rPr>
                <w:t>Customer Management activities (CRM)</w:t>
              </w:r>
              <w:del w:id="11057" w:author="Author">
                <w:r w:rsidRPr="000320DD" w:rsidDel="00ED2D61">
                  <w:rPr>
                    <w:rFonts w:cs="Arial"/>
                    <w:sz w:val="20"/>
                    <w:szCs w:val="20"/>
                  </w:rPr>
                  <w:delText>Manage Products and Orders Online (OMS)</w:delText>
                </w:r>
              </w:del>
            </w:ins>
            <w:del w:id="11058" w:author="Author">
              <w:r w:rsidRPr="000320DD" w:rsidDel="00ED2D61">
                <w:rPr>
                  <w:rFonts w:cs="Arial"/>
                  <w:sz w:val="20"/>
                  <w:szCs w:val="20"/>
                  <w:lang w:val="en-IE" w:eastAsia="pt-PT"/>
                </w:rPr>
                <w:delText>Manage Products and Orders Online (OMS)</w:delText>
              </w:r>
            </w:del>
          </w:p>
        </w:tc>
        <w:tc>
          <w:tcPr>
            <w:tcW w:w="2877" w:type="pct"/>
            <w:tcPrChange w:id="11059" w:author="Author">
              <w:tcPr>
                <w:tcW w:w="5386" w:type="dxa"/>
                <w:gridSpan w:val="3"/>
              </w:tcPr>
            </w:tcPrChange>
          </w:tcPr>
          <w:p w14:paraId="2E9622C0" w14:textId="5B7FF064" w:rsidR="00DB25B0" w:rsidRPr="000320DD" w:rsidRDefault="000320DD"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60" w:author="Author">
              <w:r w:rsidRPr="000320DD">
                <w:rPr>
                  <w:sz w:val="20"/>
                  <w:szCs w:val="20"/>
                </w:rPr>
                <w:t>Search, address Validation , New Customer, update Customer, Case, Interaction, List Notifications</w:t>
              </w:r>
              <w:del w:id="11061" w:author="Author">
                <w:r w:rsidR="00DB25B0" w:rsidRPr="000320DD" w:rsidDel="00ED2D61">
                  <w:rPr>
                    <w:rFonts w:cs="Arial"/>
                    <w:sz w:val="20"/>
                    <w:szCs w:val="20"/>
                  </w:rPr>
                  <w:delText>Submit sale orders, and relinquish and take over order</w:delText>
                </w:r>
              </w:del>
            </w:ins>
            <w:del w:id="11062" w:author="Author">
              <w:r w:rsidR="00DB25B0" w:rsidRPr="000320DD" w:rsidDel="00ED2D61">
                <w:rPr>
                  <w:rFonts w:cs="Arial"/>
                  <w:sz w:val="20"/>
                  <w:szCs w:val="20"/>
                  <w:lang w:val="en-IE" w:eastAsia="pt-PT"/>
                </w:rPr>
                <w:delText>Submit sale orders</w:delText>
              </w:r>
            </w:del>
            <w:ins w:id="11063" w:author="Author">
              <w:del w:id="11064" w:author="Author">
                <w:r w:rsidR="00DB25B0" w:rsidRPr="000320DD" w:rsidDel="00ED2D61">
                  <w:rPr>
                    <w:rFonts w:cs="Arial"/>
                    <w:sz w:val="20"/>
                    <w:szCs w:val="20"/>
                    <w:lang w:val="en-IE" w:eastAsia="pt-PT"/>
                  </w:rPr>
                  <w:delText>, relinquish and take over order, get contract templates ID</w:delText>
                </w:r>
              </w:del>
            </w:ins>
          </w:p>
        </w:tc>
        <w:tc>
          <w:tcPr>
            <w:tcW w:w="701" w:type="pct"/>
            <w:tcPrChange w:id="11065" w:author="Author">
              <w:tcPr>
                <w:tcW w:w="1677" w:type="dxa"/>
              </w:tcPr>
            </w:tcPrChange>
          </w:tcPr>
          <w:p w14:paraId="50BFE61B" w14:textId="230C78E7"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66" w:author="Author">
              <w:r w:rsidRPr="000320DD">
                <w:rPr>
                  <w:sz w:val="20"/>
                  <w:szCs w:val="20"/>
                </w:rPr>
                <w:t>IF192.02</w:t>
              </w:r>
              <w:del w:id="11067" w:author="Author">
                <w:r w:rsidRPr="000320DD" w:rsidDel="00ED2D61">
                  <w:rPr>
                    <w:rFonts w:cs="Arial"/>
                    <w:sz w:val="20"/>
                    <w:szCs w:val="20"/>
                  </w:rPr>
                  <w:delText>IF192.28</w:delText>
                </w:r>
              </w:del>
            </w:ins>
            <w:del w:id="11068" w:author="Author">
              <w:r w:rsidRPr="000320DD" w:rsidDel="00ED2D61">
                <w:rPr>
                  <w:rFonts w:cs="Arial"/>
                  <w:sz w:val="20"/>
                  <w:szCs w:val="20"/>
                  <w:lang w:val="en-IE" w:eastAsia="pt-PT"/>
                </w:rPr>
                <w:delText>IF192.28</w:delText>
              </w:r>
            </w:del>
          </w:p>
        </w:tc>
      </w:tr>
      <w:tr w:rsidR="00DB25B0" w:rsidRPr="000320DD" w14:paraId="7C6D6003" w14:textId="77777777" w:rsidTr="000320DD">
        <w:trPr>
          <w:trHeight w:val="510"/>
          <w:jc w:val="center"/>
          <w:trPrChange w:id="11069" w:author="Author">
            <w:trPr>
              <w:gridAfter w:val="0"/>
              <w:trHeight w:val="57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70" w:author="Author">
              <w:tcPr>
                <w:tcW w:w="2529" w:type="dxa"/>
              </w:tcPr>
            </w:tcPrChange>
          </w:tcPr>
          <w:p w14:paraId="22F973DD" w14:textId="41E508D5" w:rsidR="00DB25B0" w:rsidRPr="000320DD" w:rsidRDefault="00DB25B0" w:rsidP="00DB25B0">
            <w:pPr>
              <w:tabs>
                <w:tab w:val="clear" w:pos="567"/>
              </w:tabs>
              <w:spacing w:before="0" w:after="0"/>
              <w:jc w:val="left"/>
              <w:rPr>
                <w:rFonts w:cs="Arial"/>
                <w:sz w:val="20"/>
                <w:szCs w:val="20"/>
                <w:lang w:val="en-IE"/>
              </w:rPr>
            </w:pPr>
            <w:ins w:id="11071" w:author="Author">
              <w:r w:rsidRPr="000320DD">
                <w:rPr>
                  <w:sz w:val="20"/>
                  <w:szCs w:val="20"/>
                </w:rPr>
                <w:t>Port-IN (</w:t>
              </w:r>
              <w:r w:rsidR="000320DD" w:rsidRPr="000320DD">
                <w:rPr>
                  <w:sz w:val="20"/>
                  <w:szCs w:val="20"/>
                </w:rPr>
                <w:t>Porting snap shot</w:t>
              </w:r>
              <w:r w:rsidRPr="000320DD">
                <w:rPr>
                  <w:sz w:val="20"/>
                  <w:szCs w:val="20"/>
                </w:rPr>
                <w:t>)</w:t>
              </w:r>
              <w:del w:id="11072" w:author="Author">
                <w:r w:rsidRPr="000320DD" w:rsidDel="00ED2D61">
                  <w:rPr>
                    <w:rFonts w:cs="Arial"/>
                    <w:sz w:val="20"/>
                    <w:szCs w:val="20"/>
                  </w:rPr>
                  <w:delText>Store/ Stock Inventory management (ORSIM)</w:delText>
                </w:r>
              </w:del>
            </w:ins>
            <w:del w:id="11073" w:author="Author">
              <w:r w:rsidRPr="000320DD" w:rsidDel="00ED2D61">
                <w:rPr>
                  <w:rFonts w:cs="Arial"/>
                  <w:sz w:val="20"/>
                  <w:szCs w:val="20"/>
                  <w:lang w:val="en-IE"/>
                </w:rPr>
                <w:delText>Store/ Stock Inventory management (ORSIM)</w:delText>
              </w:r>
            </w:del>
          </w:p>
        </w:tc>
        <w:tc>
          <w:tcPr>
            <w:tcW w:w="2877" w:type="pct"/>
            <w:tcPrChange w:id="11074" w:author="Author">
              <w:tcPr>
                <w:tcW w:w="5386" w:type="dxa"/>
                <w:gridSpan w:val="3"/>
              </w:tcPr>
            </w:tcPrChange>
          </w:tcPr>
          <w:p w14:paraId="56DE9EE7" w14:textId="40955778"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075" w:author="Author">
              <w:r w:rsidRPr="000320DD">
                <w:rPr>
                  <w:sz w:val="20"/>
                  <w:szCs w:val="20"/>
                </w:rPr>
                <w:t>Validate if the number was already ported in</w:t>
              </w:r>
              <w:del w:id="11076" w:author="Author">
                <w:r w:rsidRPr="000320DD" w:rsidDel="00ED2D61">
                  <w:rPr>
                    <w:rFonts w:cs="Arial"/>
                    <w:sz w:val="20"/>
                    <w:szCs w:val="20"/>
                  </w:rPr>
                  <w:delText>Stock Availability, Reservation, Validate serial number</w:delText>
                </w:r>
              </w:del>
            </w:ins>
            <w:del w:id="11077" w:author="Author">
              <w:r w:rsidRPr="000320DD" w:rsidDel="00ED2D61">
                <w:rPr>
                  <w:rFonts w:cs="Arial"/>
                  <w:sz w:val="20"/>
                  <w:szCs w:val="20"/>
                  <w:lang w:val="en-IE"/>
                </w:rPr>
                <w:delText>Stock Availability, Reservation, Validate serial number</w:delText>
              </w:r>
            </w:del>
          </w:p>
        </w:tc>
        <w:tc>
          <w:tcPr>
            <w:tcW w:w="701" w:type="pct"/>
            <w:tcPrChange w:id="11078" w:author="Author">
              <w:tcPr>
                <w:tcW w:w="1677" w:type="dxa"/>
              </w:tcPr>
            </w:tcPrChange>
          </w:tcPr>
          <w:p w14:paraId="3582F7E8" w14:textId="06B90829"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079" w:author="Author">
              <w:r w:rsidRPr="000320DD">
                <w:rPr>
                  <w:sz w:val="20"/>
                  <w:szCs w:val="20"/>
                </w:rPr>
                <w:t>IF192.03</w:t>
              </w:r>
              <w:del w:id="11080" w:author="Author">
                <w:r w:rsidRPr="000320DD" w:rsidDel="00ED2D61">
                  <w:rPr>
                    <w:rFonts w:cs="Arial"/>
                    <w:sz w:val="20"/>
                    <w:szCs w:val="20"/>
                  </w:rPr>
                  <w:delText>IF192.07</w:delText>
                </w:r>
              </w:del>
            </w:ins>
            <w:del w:id="11081" w:author="Author">
              <w:r w:rsidRPr="000320DD" w:rsidDel="00ED2D61">
                <w:rPr>
                  <w:rFonts w:cs="Arial"/>
                  <w:sz w:val="20"/>
                  <w:szCs w:val="20"/>
                  <w:lang w:val="en-IE"/>
                </w:rPr>
                <w:delText>IF192.07</w:delText>
              </w:r>
            </w:del>
          </w:p>
        </w:tc>
      </w:tr>
      <w:tr w:rsidR="00DB25B0" w:rsidRPr="000320DD" w14:paraId="51487D00" w14:textId="77777777" w:rsidTr="000320DD">
        <w:trPr>
          <w:trHeight w:val="510"/>
          <w:jc w:val="center"/>
          <w:trPrChange w:id="11082" w:author="Author">
            <w:trPr>
              <w:gridAfter w:val="0"/>
              <w:trHeight w:val="66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83" w:author="Author">
              <w:tcPr>
                <w:tcW w:w="2529" w:type="dxa"/>
              </w:tcPr>
            </w:tcPrChange>
          </w:tcPr>
          <w:p w14:paraId="7CEA774D" w14:textId="0A2BC72E" w:rsidR="00DB25B0" w:rsidRPr="000320DD" w:rsidDel="00ED2D61" w:rsidRDefault="00DB25B0" w:rsidP="00DB25B0">
            <w:pPr>
              <w:tabs>
                <w:tab w:val="clear" w:pos="567"/>
              </w:tabs>
              <w:spacing w:before="0" w:after="0"/>
              <w:jc w:val="left"/>
              <w:rPr>
                <w:del w:id="11084" w:author="Author"/>
                <w:rFonts w:cs="Arial"/>
                <w:sz w:val="20"/>
                <w:szCs w:val="20"/>
                <w:lang w:val="en-IE"/>
              </w:rPr>
            </w:pPr>
            <w:ins w:id="11085" w:author="Author">
              <w:r w:rsidRPr="000320DD">
                <w:rPr>
                  <w:sz w:val="20"/>
                  <w:szCs w:val="20"/>
                </w:rPr>
                <w:t>Store/ Stock Inventory management (ORSIM)</w:t>
              </w:r>
              <w:del w:id="11086" w:author="Author">
                <w:r w:rsidRPr="000320DD" w:rsidDel="00ED2D61">
                  <w:rPr>
                    <w:rFonts w:cs="Arial"/>
                    <w:sz w:val="20"/>
                    <w:szCs w:val="20"/>
                  </w:rPr>
                  <w:delText>Amdocs Document Designer (AMDD)</w:delText>
                </w:r>
              </w:del>
            </w:ins>
            <w:del w:id="11087" w:author="Author">
              <w:r w:rsidRPr="000320DD" w:rsidDel="00ED2D61">
                <w:rPr>
                  <w:rFonts w:cs="Arial"/>
                  <w:sz w:val="20"/>
                  <w:szCs w:val="20"/>
                  <w:lang w:val="en-IE"/>
                </w:rPr>
                <w:delText>Amdocs Document</w:delText>
              </w:r>
            </w:del>
          </w:p>
          <w:p w14:paraId="49EFC39A" w14:textId="2CB01B0B" w:rsidR="00DB25B0" w:rsidRPr="000320DD" w:rsidRDefault="00DB25B0" w:rsidP="00DB25B0">
            <w:pPr>
              <w:tabs>
                <w:tab w:val="clear" w:pos="567"/>
              </w:tabs>
              <w:spacing w:before="0" w:after="0"/>
              <w:jc w:val="left"/>
              <w:rPr>
                <w:rFonts w:cs="Arial"/>
                <w:sz w:val="20"/>
                <w:szCs w:val="20"/>
                <w:lang w:val="en-IE"/>
              </w:rPr>
            </w:pPr>
            <w:del w:id="11088" w:author="Author">
              <w:r w:rsidRPr="000320DD" w:rsidDel="00ED2D61">
                <w:rPr>
                  <w:rFonts w:cs="Arial"/>
                  <w:sz w:val="20"/>
                  <w:szCs w:val="20"/>
                  <w:lang w:val="en-IE"/>
                </w:rPr>
                <w:delText>Designer (AMDD)</w:delText>
              </w:r>
            </w:del>
          </w:p>
        </w:tc>
        <w:tc>
          <w:tcPr>
            <w:tcW w:w="2877" w:type="pct"/>
            <w:tcPrChange w:id="11089" w:author="Author">
              <w:tcPr>
                <w:tcW w:w="5386" w:type="dxa"/>
                <w:gridSpan w:val="3"/>
              </w:tcPr>
            </w:tcPrChange>
          </w:tcPr>
          <w:p w14:paraId="0E2FC3E3" w14:textId="194F71B7"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090" w:author="Author">
              <w:r w:rsidRPr="000320DD">
                <w:rPr>
                  <w:sz w:val="20"/>
                  <w:szCs w:val="20"/>
                </w:rPr>
                <w:t>Stock Availability, Reservation, Validate serial number</w:t>
              </w:r>
              <w:del w:id="11091" w:author="Author">
                <w:r w:rsidR="00DB25B0" w:rsidRPr="000320DD" w:rsidDel="00ED2D61">
                  <w:rPr>
                    <w:rFonts w:cs="Arial"/>
                    <w:sz w:val="20"/>
                    <w:szCs w:val="20"/>
                  </w:rPr>
                  <w:delText>Validate contracts and get contracts list</w:delText>
                </w:r>
              </w:del>
            </w:ins>
            <w:del w:id="11092" w:author="Author">
              <w:r w:rsidR="00DB25B0" w:rsidRPr="000320DD" w:rsidDel="00ED2D61">
                <w:rPr>
                  <w:rFonts w:cs="Arial"/>
                  <w:sz w:val="20"/>
                  <w:szCs w:val="20"/>
                  <w:lang w:val="en-IE"/>
                </w:rPr>
                <w:delText>Generate contracts, v</w:delText>
              </w:r>
            </w:del>
            <w:ins w:id="11093" w:author="Author">
              <w:del w:id="11094" w:author="Author">
                <w:r w:rsidR="00DB25B0" w:rsidRPr="000320DD" w:rsidDel="00ED2D61">
                  <w:rPr>
                    <w:rFonts w:cs="Arial"/>
                    <w:sz w:val="20"/>
                    <w:szCs w:val="20"/>
                    <w:lang w:val="en-IE"/>
                  </w:rPr>
                  <w:delText>V</w:delText>
                </w:r>
              </w:del>
            </w:ins>
            <w:del w:id="11095" w:author="Author">
              <w:r w:rsidR="00DB25B0" w:rsidRPr="000320DD" w:rsidDel="00ED2D61">
                <w:rPr>
                  <w:rFonts w:cs="Arial"/>
                  <w:sz w:val="20"/>
                  <w:szCs w:val="20"/>
                  <w:lang w:val="en-IE"/>
                </w:rPr>
                <w:delText xml:space="preserve">alidate them </w:delText>
              </w:r>
            </w:del>
            <w:ins w:id="11096" w:author="Author">
              <w:del w:id="11097" w:author="Author">
                <w:r w:rsidR="00DB25B0" w:rsidRPr="000320DD" w:rsidDel="00ED2D61">
                  <w:rPr>
                    <w:rFonts w:cs="Arial"/>
                    <w:sz w:val="20"/>
                    <w:szCs w:val="20"/>
                    <w:lang w:val="en-IE"/>
                  </w:rPr>
                  <w:delText xml:space="preserve">contracts </w:delText>
                </w:r>
              </w:del>
            </w:ins>
            <w:del w:id="11098" w:author="Author">
              <w:r w:rsidR="00DB25B0" w:rsidRPr="000320DD" w:rsidDel="00ED2D61">
                <w:rPr>
                  <w:rFonts w:cs="Arial"/>
                  <w:sz w:val="20"/>
                  <w:szCs w:val="20"/>
                  <w:lang w:val="en-IE"/>
                </w:rPr>
                <w:delText>and get contracts list</w:delText>
              </w:r>
            </w:del>
          </w:p>
        </w:tc>
        <w:tc>
          <w:tcPr>
            <w:tcW w:w="701" w:type="pct"/>
            <w:tcPrChange w:id="11099" w:author="Author">
              <w:tcPr>
                <w:tcW w:w="1677" w:type="dxa"/>
              </w:tcPr>
            </w:tcPrChange>
          </w:tcPr>
          <w:p w14:paraId="597AA63E" w14:textId="44120D9E"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00" w:author="Author">
              <w:r w:rsidRPr="000320DD">
                <w:rPr>
                  <w:sz w:val="20"/>
                  <w:szCs w:val="20"/>
                </w:rPr>
                <w:t>IF192.07</w:t>
              </w:r>
              <w:del w:id="11101" w:author="Author">
                <w:r w:rsidRPr="000320DD" w:rsidDel="00ED2D61">
                  <w:rPr>
                    <w:rFonts w:cs="Arial"/>
                    <w:sz w:val="20"/>
                    <w:szCs w:val="20"/>
                  </w:rPr>
                  <w:delText>IF192.18</w:delText>
                </w:r>
              </w:del>
            </w:ins>
            <w:del w:id="11102" w:author="Author">
              <w:r w:rsidRPr="000320DD" w:rsidDel="00ED2D61">
                <w:rPr>
                  <w:rFonts w:cs="Arial"/>
                  <w:sz w:val="20"/>
                  <w:szCs w:val="20"/>
                  <w:lang w:val="en-IE"/>
                </w:rPr>
                <w:delText>IF192.18</w:delText>
              </w:r>
            </w:del>
          </w:p>
        </w:tc>
      </w:tr>
      <w:tr w:rsidR="00DB25B0" w:rsidRPr="000320DD" w14:paraId="0C145F5B" w14:textId="77777777" w:rsidTr="000320DD">
        <w:trPr>
          <w:trHeight w:val="510"/>
          <w:jc w:val="center"/>
          <w:ins w:id="11103" w:author="Author"/>
          <w:trPrChange w:id="11104" w:author="Author">
            <w:trPr>
              <w:gridAfter w:val="0"/>
              <w:trHeight w:val="66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05" w:author="Author">
              <w:tcPr>
                <w:tcW w:w="2529" w:type="dxa"/>
              </w:tcPr>
            </w:tcPrChange>
          </w:tcPr>
          <w:p w14:paraId="6CCAFFBB" w14:textId="31191041" w:rsidR="00DB25B0" w:rsidRPr="000320DD" w:rsidRDefault="00DB25B0" w:rsidP="00DB25B0">
            <w:pPr>
              <w:tabs>
                <w:tab w:val="clear" w:pos="567"/>
              </w:tabs>
              <w:spacing w:before="0" w:after="0"/>
              <w:jc w:val="left"/>
              <w:rPr>
                <w:ins w:id="11106" w:author="Author"/>
                <w:rFonts w:cs="Arial"/>
                <w:sz w:val="20"/>
                <w:szCs w:val="20"/>
                <w:lang w:val="en-IE"/>
              </w:rPr>
            </w:pPr>
            <w:ins w:id="11107" w:author="Author">
              <w:r w:rsidRPr="000320DD">
                <w:rPr>
                  <w:sz w:val="20"/>
                  <w:szCs w:val="20"/>
                </w:rPr>
                <w:t>Credit Vetting (OSB)</w:t>
              </w:r>
              <w:del w:id="11108" w:author="Author">
                <w:r w:rsidRPr="000320DD" w:rsidDel="00ED2D61">
                  <w:rPr>
                    <w:rFonts w:cs="Arial"/>
                    <w:sz w:val="20"/>
                    <w:szCs w:val="20"/>
                  </w:rPr>
                  <w:delText>Upload Customer Documents (DMaaS)</w:delText>
                </w:r>
                <w:r w:rsidRPr="000320DD" w:rsidDel="00ED2D61">
                  <w:rPr>
                    <w:rFonts w:cs="Arial"/>
                    <w:sz w:val="20"/>
                    <w:szCs w:val="20"/>
                    <w:lang w:val="en-IE"/>
                  </w:rPr>
                  <w:delText>Upload Customer Documents (DMaaS)</w:delText>
                </w:r>
              </w:del>
            </w:ins>
          </w:p>
        </w:tc>
        <w:tc>
          <w:tcPr>
            <w:tcW w:w="2877" w:type="pct"/>
            <w:tcPrChange w:id="11109" w:author="Author">
              <w:tcPr>
                <w:tcW w:w="5386" w:type="dxa"/>
                <w:gridSpan w:val="3"/>
              </w:tcPr>
            </w:tcPrChange>
          </w:tcPr>
          <w:p w14:paraId="42C1A9BC" w14:textId="41279B30"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10" w:author="Author"/>
                <w:rFonts w:cs="Arial"/>
                <w:sz w:val="20"/>
                <w:szCs w:val="20"/>
                <w:lang w:val="en-IE"/>
              </w:rPr>
            </w:pPr>
            <w:ins w:id="11111" w:author="Author">
              <w:r w:rsidRPr="000320DD">
                <w:rPr>
                  <w:sz w:val="20"/>
                  <w:szCs w:val="20"/>
                </w:rPr>
                <w:t>Check Credit Vetting  - first leg (see IF226.04 + IF226.05</w:t>
              </w:r>
              <w:r>
                <w:rPr>
                  <w:sz w:val="20"/>
                  <w:szCs w:val="20"/>
                </w:rPr>
                <w:t xml:space="preserve"> on IML</w:t>
              </w:r>
              <w:r w:rsidRPr="000320DD">
                <w:rPr>
                  <w:sz w:val="20"/>
                  <w:szCs w:val="20"/>
                </w:rPr>
                <w:t>)</w:t>
              </w:r>
              <w:del w:id="11112" w:author="Author">
                <w:r w:rsidR="00DB25B0" w:rsidRPr="000320DD" w:rsidDel="00ED2D61">
                  <w:rPr>
                    <w:rFonts w:cs="Arial"/>
                    <w:sz w:val="20"/>
                    <w:szCs w:val="20"/>
                  </w:rPr>
                  <w:delText>Save uploaded documents</w:delText>
                </w:r>
                <w:r w:rsidR="00DB25B0" w:rsidRPr="000320DD" w:rsidDel="00ED2D61">
                  <w:rPr>
                    <w:rFonts w:cs="Arial"/>
                    <w:sz w:val="20"/>
                    <w:szCs w:val="20"/>
                    <w:lang w:val="en-IE"/>
                  </w:rPr>
                  <w:delText>Save uploaded documents</w:delText>
                </w:r>
              </w:del>
            </w:ins>
          </w:p>
        </w:tc>
        <w:tc>
          <w:tcPr>
            <w:tcW w:w="701" w:type="pct"/>
            <w:tcPrChange w:id="11113" w:author="Author">
              <w:tcPr>
                <w:tcW w:w="1677" w:type="dxa"/>
              </w:tcPr>
            </w:tcPrChange>
          </w:tcPr>
          <w:p w14:paraId="1A99746E" w14:textId="15FBD514"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14" w:author="Author"/>
                <w:rFonts w:cs="Arial"/>
                <w:sz w:val="20"/>
                <w:szCs w:val="20"/>
                <w:lang w:val="en-IE"/>
              </w:rPr>
            </w:pPr>
            <w:ins w:id="11115" w:author="Author">
              <w:r w:rsidRPr="000320DD">
                <w:rPr>
                  <w:sz w:val="20"/>
                  <w:szCs w:val="20"/>
                </w:rPr>
                <w:t>IF192.09</w:t>
              </w:r>
              <w:del w:id="11116" w:author="Author">
                <w:r w:rsidRPr="000320DD" w:rsidDel="00ED2D61">
                  <w:rPr>
                    <w:rFonts w:cs="Arial"/>
                    <w:sz w:val="20"/>
                    <w:szCs w:val="20"/>
                  </w:rPr>
                  <w:delText>IF192.35</w:delText>
                </w:r>
                <w:r w:rsidRPr="000320DD" w:rsidDel="00ED2D61">
                  <w:rPr>
                    <w:rFonts w:cs="Arial"/>
                    <w:sz w:val="20"/>
                    <w:szCs w:val="20"/>
                    <w:lang w:val="en-IE"/>
                  </w:rPr>
                  <w:delText>IF192.35</w:delText>
                </w:r>
              </w:del>
            </w:ins>
          </w:p>
        </w:tc>
      </w:tr>
      <w:tr w:rsidR="00DB25B0" w:rsidRPr="000320DD" w14:paraId="01D48E2D" w14:textId="77777777" w:rsidTr="000320DD">
        <w:trPr>
          <w:trHeight w:val="510"/>
          <w:jc w:val="center"/>
          <w:trPrChange w:id="11117" w:author="Author">
            <w:trPr>
              <w:gridAfter w:val="0"/>
              <w:trHeight w:val="1099"/>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18" w:author="Author">
              <w:tcPr>
                <w:tcW w:w="2529" w:type="dxa"/>
              </w:tcPr>
            </w:tcPrChange>
          </w:tcPr>
          <w:p w14:paraId="64F05917" w14:textId="1A22F7ED" w:rsidR="00DB25B0" w:rsidRPr="000320DD" w:rsidRDefault="000320DD" w:rsidP="000320DD">
            <w:pPr>
              <w:tabs>
                <w:tab w:val="clear" w:pos="567"/>
              </w:tabs>
              <w:spacing w:before="0" w:after="0"/>
              <w:jc w:val="left"/>
              <w:rPr>
                <w:rFonts w:cs="Arial"/>
                <w:sz w:val="20"/>
                <w:szCs w:val="20"/>
                <w:lang w:val="en-IE"/>
              </w:rPr>
            </w:pPr>
            <w:ins w:id="11119" w:author="Author">
              <w:r>
                <w:rPr>
                  <w:sz w:val="20"/>
                  <w:szCs w:val="20"/>
                </w:rPr>
                <w:t>A</w:t>
              </w:r>
              <w:r w:rsidRPr="000320DD">
                <w:rPr>
                  <w:sz w:val="20"/>
                  <w:szCs w:val="20"/>
                </w:rPr>
                <w:t xml:space="preserve">ppointment </w:t>
              </w:r>
              <w:r>
                <w:rPr>
                  <w:sz w:val="20"/>
                  <w:szCs w:val="20"/>
                </w:rPr>
                <w:t>S</w:t>
              </w:r>
              <w:r w:rsidRPr="000320DD">
                <w:rPr>
                  <w:sz w:val="20"/>
                  <w:szCs w:val="20"/>
                </w:rPr>
                <w:t xml:space="preserve">cheduling </w:t>
              </w:r>
              <w:r w:rsidR="00DB25B0" w:rsidRPr="000320DD">
                <w:rPr>
                  <w:sz w:val="20"/>
                  <w:szCs w:val="20"/>
                </w:rPr>
                <w:t>(</w:t>
              </w:r>
              <w:r w:rsidRPr="000320DD">
                <w:rPr>
                  <w:sz w:val="20"/>
                  <w:szCs w:val="20"/>
                </w:rPr>
                <w:t>SIRO Gateway</w:t>
              </w:r>
              <w:r w:rsidR="00DB25B0" w:rsidRPr="000320DD">
                <w:rPr>
                  <w:sz w:val="20"/>
                  <w:szCs w:val="20"/>
                </w:rPr>
                <w:t>)</w:t>
              </w:r>
              <w:del w:id="11120" w:author="Author">
                <w:r w:rsidR="00DB25B0" w:rsidRPr="000320DD" w:rsidDel="00ED2D61">
                  <w:rPr>
                    <w:rFonts w:cs="Arial"/>
                    <w:sz w:val="20"/>
                    <w:szCs w:val="20"/>
                  </w:rPr>
                  <w:delText>Campaign, NBA, Best Price Plan and Retention Information (MCCM)</w:delText>
                </w:r>
              </w:del>
            </w:ins>
            <w:del w:id="11121" w:author="Author">
              <w:r w:rsidR="00DB25B0" w:rsidRPr="000320DD" w:rsidDel="00ED2D61">
                <w:rPr>
                  <w:rFonts w:cs="Arial"/>
                  <w:sz w:val="20"/>
                  <w:szCs w:val="20"/>
                  <w:lang w:val="en-IE"/>
                </w:rPr>
                <w:delText>Campaign, NBA, Best Price Plan and Retention Information (MCCM)</w:delText>
              </w:r>
            </w:del>
          </w:p>
        </w:tc>
        <w:tc>
          <w:tcPr>
            <w:tcW w:w="2877" w:type="pct"/>
            <w:tcPrChange w:id="11122" w:author="Author">
              <w:tcPr>
                <w:tcW w:w="5386" w:type="dxa"/>
                <w:gridSpan w:val="3"/>
              </w:tcPr>
            </w:tcPrChange>
          </w:tcPr>
          <w:p w14:paraId="7396BD5D" w14:textId="44C8DFE7"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23" w:author="Author">
              <w:r w:rsidRPr="000320DD">
                <w:rPr>
                  <w:sz w:val="20"/>
                  <w:szCs w:val="20"/>
                </w:rPr>
                <w:t>Retrieve available slots (according to SIRO) to be reserved by UFE on installations</w:t>
              </w:r>
              <w:del w:id="11124" w:author="Author">
                <w:r w:rsidRPr="000320DD" w:rsidDel="00ED2D61">
                  <w:rPr>
                    <w:rFonts w:cs="Arial"/>
                    <w:sz w:val="20"/>
                    <w:szCs w:val="20"/>
                  </w:rPr>
                  <w:delText>Campaign, NBA, Best Price Plan and Retention Information</w:delText>
                </w:r>
              </w:del>
            </w:ins>
            <w:del w:id="11125" w:author="Author">
              <w:r w:rsidRPr="000320DD" w:rsidDel="00ED2D61">
                <w:rPr>
                  <w:rFonts w:cs="Arial"/>
                  <w:sz w:val="20"/>
                  <w:szCs w:val="20"/>
                  <w:lang w:val="en-IE"/>
                </w:rPr>
                <w:delText>Campaign, NBA, Best Price Plan and Retention Information</w:delText>
              </w:r>
            </w:del>
          </w:p>
        </w:tc>
        <w:tc>
          <w:tcPr>
            <w:tcW w:w="701" w:type="pct"/>
            <w:tcPrChange w:id="11126" w:author="Author">
              <w:tcPr>
                <w:tcW w:w="1677" w:type="dxa"/>
              </w:tcPr>
            </w:tcPrChange>
          </w:tcPr>
          <w:p w14:paraId="78EB9C35" w14:textId="2818AA1C"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27" w:author="Author">
              <w:r w:rsidRPr="000320DD">
                <w:rPr>
                  <w:sz w:val="20"/>
                  <w:szCs w:val="20"/>
                </w:rPr>
                <w:t>IF192.12</w:t>
              </w:r>
              <w:del w:id="11128" w:author="Author">
                <w:r w:rsidRPr="000320DD" w:rsidDel="00ED2D61">
                  <w:rPr>
                    <w:rFonts w:cs="Arial"/>
                    <w:sz w:val="20"/>
                    <w:szCs w:val="20"/>
                  </w:rPr>
                  <w:delText>IF192.16</w:delText>
                </w:r>
              </w:del>
            </w:ins>
            <w:del w:id="11129" w:author="Author">
              <w:r w:rsidRPr="000320DD" w:rsidDel="00ED2D61">
                <w:rPr>
                  <w:rFonts w:cs="Arial"/>
                  <w:sz w:val="20"/>
                  <w:szCs w:val="20"/>
                  <w:lang w:val="en-IE"/>
                </w:rPr>
                <w:delText>IF192.16</w:delText>
              </w:r>
            </w:del>
          </w:p>
        </w:tc>
      </w:tr>
      <w:tr w:rsidR="00DB25B0" w:rsidRPr="000320DD" w14:paraId="30490651" w14:textId="77777777" w:rsidTr="000320DD">
        <w:trPr>
          <w:trHeight w:val="510"/>
          <w:jc w:val="center"/>
          <w:ins w:id="11130" w:author="Author"/>
          <w:trPrChange w:id="11131" w:author="Author">
            <w:trPr>
              <w:gridAfter w:val="0"/>
              <w:trHeight w:val="658"/>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32" w:author="Author">
              <w:tcPr>
                <w:tcW w:w="2529" w:type="dxa"/>
              </w:tcPr>
            </w:tcPrChange>
          </w:tcPr>
          <w:p w14:paraId="0B5599C5" w14:textId="1234794B" w:rsidR="00DB25B0" w:rsidRPr="000320DD" w:rsidDel="00ED2D61" w:rsidRDefault="00DB25B0" w:rsidP="00DB25B0">
            <w:pPr>
              <w:tabs>
                <w:tab w:val="clear" w:pos="567"/>
              </w:tabs>
              <w:spacing w:before="0" w:after="0"/>
              <w:jc w:val="left"/>
              <w:rPr>
                <w:ins w:id="11133" w:author="Author"/>
                <w:del w:id="11134" w:author="Author"/>
                <w:rFonts w:cs="Arial"/>
                <w:sz w:val="20"/>
                <w:szCs w:val="20"/>
                <w:lang w:val="en-IE"/>
              </w:rPr>
            </w:pPr>
            <w:ins w:id="11135" w:author="Author">
              <w:r w:rsidRPr="000320DD">
                <w:rPr>
                  <w:sz w:val="20"/>
                  <w:szCs w:val="20"/>
                </w:rPr>
                <w:t>Campaign, NBA, Best Price Plan and Retention Information (MCCM)</w:t>
              </w:r>
              <w:del w:id="11136" w:author="Author">
                <w:r w:rsidRPr="000320DD" w:rsidDel="00ED2D61">
                  <w:rPr>
                    <w:rFonts w:cs="Arial"/>
                    <w:sz w:val="20"/>
                    <w:szCs w:val="20"/>
                  </w:rPr>
                  <w:delText>Manage coupon (MCCM)</w:delText>
                </w:r>
                <w:r w:rsidRPr="000320DD" w:rsidDel="00ED2D61">
                  <w:rPr>
                    <w:rFonts w:cs="Arial"/>
                    <w:sz w:val="20"/>
                    <w:szCs w:val="20"/>
                    <w:lang w:val="en-IE"/>
                  </w:rPr>
                  <w:delText>Manage coupon</w:delText>
                </w:r>
              </w:del>
            </w:ins>
          </w:p>
          <w:p w14:paraId="54A9CC84" w14:textId="709B55B8" w:rsidR="00DB25B0" w:rsidRPr="000320DD" w:rsidRDefault="00DB25B0" w:rsidP="00DB25B0">
            <w:pPr>
              <w:tabs>
                <w:tab w:val="clear" w:pos="567"/>
              </w:tabs>
              <w:spacing w:before="0" w:after="0"/>
              <w:jc w:val="left"/>
              <w:rPr>
                <w:ins w:id="11137" w:author="Author"/>
                <w:rFonts w:cs="Arial"/>
                <w:sz w:val="20"/>
                <w:szCs w:val="20"/>
                <w:lang w:val="en-IE"/>
              </w:rPr>
            </w:pPr>
            <w:ins w:id="11138" w:author="Author">
              <w:del w:id="11139" w:author="Author">
                <w:r w:rsidRPr="000320DD" w:rsidDel="00ED2D61">
                  <w:rPr>
                    <w:rFonts w:cs="Arial"/>
                    <w:sz w:val="20"/>
                    <w:szCs w:val="20"/>
                    <w:lang w:val="en-IE"/>
                  </w:rPr>
                  <w:delText>(MCCM)</w:delText>
                </w:r>
              </w:del>
            </w:ins>
          </w:p>
        </w:tc>
        <w:tc>
          <w:tcPr>
            <w:tcW w:w="2877" w:type="pct"/>
            <w:tcPrChange w:id="11140" w:author="Author">
              <w:tcPr>
                <w:tcW w:w="5386" w:type="dxa"/>
                <w:gridSpan w:val="3"/>
              </w:tcPr>
            </w:tcPrChange>
          </w:tcPr>
          <w:p w14:paraId="1117CE34" w14:textId="36E537EC"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41" w:author="Author"/>
                <w:rFonts w:cs="Arial"/>
                <w:sz w:val="20"/>
                <w:szCs w:val="20"/>
                <w:lang w:val="en-IE"/>
              </w:rPr>
            </w:pPr>
            <w:ins w:id="11142" w:author="Author">
              <w:r w:rsidRPr="000320DD">
                <w:rPr>
                  <w:sz w:val="20"/>
                  <w:szCs w:val="20"/>
                </w:rPr>
                <w:t>Campaign, NBA, Best Price Plan and Retention Information</w:t>
              </w:r>
              <w:del w:id="11143" w:author="Author">
                <w:r w:rsidRPr="000320DD" w:rsidDel="00ED2D61">
                  <w:rPr>
                    <w:rFonts w:cs="Arial"/>
                    <w:sz w:val="20"/>
                    <w:szCs w:val="20"/>
                  </w:rPr>
                  <w:delText>Coupon management</w:delText>
                </w:r>
                <w:r w:rsidRPr="000320DD" w:rsidDel="00ED2D61">
                  <w:rPr>
                    <w:rFonts w:cs="Arial"/>
                    <w:sz w:val="20"/>
                    <w:szCs w:val="20"/>
                    <w:lang w:val="en-IE"/>
                  </w:rPr>
                  <w:delText>Coupon management</w:delText>
                </w:r>
              </w:del>
            </w:ins>
          </w:p>
        </w:tc>
        <w:tc>
          <w:tcPr>
            <w:tcW w:w="701" w:type="pct"/>
            <w:tcPrChange w:id="11144" w:author="Author">
              <w:tcPr>
                <w:tcW w:w="1677" w:type="dxa"/>
              </w:tcPr>
            </w:tcPrChange>
          </w:tcPr>
          <w:p w14:paraId="594E6A18" w14:textId="19FBE792"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45" w:author="Author"/>
                <w:rFonts w:cs="Arial"/>
                <w:sz w:val="20"/>
                <w:szCs w:val="20"/>
                <w:lang w:val="en-IE"/>
              </w:rPr>
            </w:pPr>
            <w:ins w:id="11146" w:author="Author">
              <w:r w:rsidRPr="000320DD">
                <w:rPr>
                  <w:sz w:val="20"/>
                  <w:szCs w:val="20"/>
                </w:rPr>
                <w:t>IF192.16</w:t>
              </w:r>
              <w:del w:id="11147" w:author="Author">
                <w:r w:rsidRPr="000320DD" w:rsidDel="00ED2D61">
                  <w:rPr>
                    <w:rFonts w:cs="Arial"/>
                    <w:sz w:val="20"/>
                    <w:szCs w:val="20"/>
                  </w:rPr>
                  <w:delText>IF192.30</w:delText>
                </w:r>
                <w:r w:rsidRPr="000320DD" w:rsidDel="00ED2D61">
                  <w:rPr>
                    <w:rFonts w:cs="Arial"/>
                    <w:sz w:val="20"/>
                    <w:szCs w:val="20"/>
                    <w:lang w:val="en-IE"/>
                  </w:rPr>
                  <w:delText>IF192.30</w:delText>
                </w:r>
              </w:del>
            </w:ins>
          </w:p>
        </w:tc>
      </w:tr>
      <w:tr w:rsidR="00DB25B0" w:rsidRPr="000320DD" w:rsidDel="000320DD" w14:paraId="39784BDA" w14:textId="089F3AEA" w:rsidTr="000320DD">
        <w:trPr>
          <w:trHeight w:val="510"/>
          <w:jc w:val="center"/>
          <w:del w:id="11148" w:author="Author"/>
          <w:trPrChange w:id="11149" w:author="Author">
            <w:trPr>
              <w:gridAfter w:val="0"/>
              <w:trHeight w:val="58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50" w:author="Author">
              <w:tcPr>
                <w:tcW w:w="2529" w:type="dxa"/>
              </w:tcPr>
            </w:tcPrChange>
          </w:tcPr>
          <w:p w14:paraId="28F9F863" w14:textId="622BFE9F" w:rsidR="00DB25B0" w:rsidRPr="000320DD" w:rsidDel="000320DD" w:rsidRDefault="00DB25B0" w:rsidP="00DB25B0">
            <w:pPr>
              <w:tabs>
                <w:tab w:val="clear" w:pos="567"/>
              </w:tabs>
              <w:spacing w:before="0" w:after="0"/>
              <w:jc w:val="left"/>
              <w:rPr>
                <w:del w:id="11151" w:author="Author"/>
                <w:rFonts w:cs="Arial"/>
                <w:sz w:val="20"/>
                <w:szCs w:val="20"/>
                <w:lang w:val="en-US"/>
              </w:rPr>
            </w:pPr>
            <w:ins w:id="11152" w:author="Author">
              <w:del w:id="11153" w:author="Author">
                <w:r w:rsidRPr="000320DD" w:rsidDel="00ED2D61">
                  <w:rPr>
                    <w:rFonts w:cs="Arial"/>
                    <w:sz w:val="20"/>
                    <w:szCs w:val="20"/>
                  </w:rPr>
                  <w:delText>SIRO appointment scheduling (SIRO)</w:delText>
                </w:r>
              </w:del>
            </w:ins>
            <w:del w:id="11154" w:author="Author">
              <w:r w:rsidRPr="000320DD" w:rsidDel="00ED2D61">
                <w:rPr>
                  <w:rFonts w:cs="Arial"/>
                  <w:sz w:val="20"/>
                  <w:szCs w:val="20"/>
                  <w:lang w:val="en-IE"/>
                </w:rPr>
                <w:delText xml:space="preserve">Eircom </w:delText>
              </w:r>
            </w:del>
            <w:ins w:id="11155" w:author="Author">
              <w:del w:id="11156" w:author="Author">
                <w:r w:rsidRPr="000320DD" w:rsidDel="00ED2D61">
                  <w:rPr>
                    <w:rFonts w:cs="Arial"/>
                    <w:sz w:val="20"/>
                    <w:szCs w:val="20"/>
                    <w:lang w:val="en-IE"/>
                  </w:rPr>
                  <w:delText xml:space="preserve">SIRO </w:delText>
                </w:r>
              </w:del>
            </w:ins>
            <w:del w:id="11157" w:author="Author">
              <w:r w:rsidRPr="000320DD" w:rsidDel="00ED2D61">
                <w:rPr>
                  <w:rFonts w:cs="Arial"/>
                  <w:sz w:val="20"/>
                  <w:szCs w:val="20"/>
                  <w:lang w:val="en-IE"/>
                </w:rPr>
                <w:delText>appointment scheduling</w:delText>
              </w:r>
            </w:del>
            <w:ins w:id="11158" w:author="Author">
              <w:del w:id="11159" w:author="Author">
                <w:r w:rsidRPr="000320DD" w:rsidDel="00ED2D61">
                  <w:rPr>
                    <w:rFonts w:cs="Arial"/>
                    <w:sz w:val="20"/>
                    <w:szCs w:val="20"/>
                    <w:lang w:val="en-IE"/>
                  </w:rPr>
                  <w:delText xml:space="preserve"> (SIRO Gateway)</w:delText>
                </w:r>
              </w:del>
            </w:ins>
          </w:p>
        </w:tc>
        <w:tc>
          <w:tcPr>
            <w:tcW w:w="2877" w:type="pct"/>
            <w:tcPrChange w:id="11160" w:author="Author">
              <w:tcPr>
                <w:tcW w:w="5386" w:type="dxa"/>
                <w:gridSpan w:val="3"/>
              </w:tcPr>
            </w:tcPrChange>
          </w:tcPr>
          <w:p w14:paraId="18BAAC3C" w14:textId="7B62FF09"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1161" w:author="Author"/>
                <w:rFonts w:cs="Arial"/>
                <w:sz w:val="20"/>
                <w:szCs w:val="20"/>
                <w:lang w:val="en-IE"/>
              </w:rPr>
            </w:pPr>
            <w:ins w:id="11162" w:author="Author">
              <w:del w:id="11163" w:author="Author">
                <w:r w:rsidRPr="000320DD" w:rsidDel="00ED2D61">
                  <w:rPr>
                    <w:rFonts w:cs="Arial"/>
                    <w:sz w:val="20"/>
                    <w:szCs w:val="20"/>
                  </w:rPr>
                  <w:delText>Retrieve available slots (according to SIRO) to be reserved by UFE on installations</w:delText>
                </w:r>
              </w:del>
            </w:ins>
            <w:del w:id="11164" w:author="Author">
              <w:r w:rsidRPr="000320DD" w:rsidDel="00ED2D61">
                <w:rPr>
                  <w:rFonts w:cs="Arial"/>
                  <w:sz w:val="20"/>
                  <w:szCs w:val="20"/>
                  <w:lang w:val="en-IE"/>
                </w:rPr>
                <w:delText>Retrieve available slots (according to Eircom</w:delText>
              </w:r>
            </w:del>
            <w:ins w:id="11165" w:author="Author">
              <w:del w:id="11166" w:author="Author">
                <w:r w:rsidRPr="000320DD" w:rsidDel="00ED2D61">
                  <w:rPr>
                    <w:rFonts w:cs="Arial"/>
                    <w:sz w:val="20"/>
                    <w:szCs w:val="20"/>
                    <w:lang w:val="en-IE"/>
                  </w:rPr>
                  <w:delText>SIRO</w:delText>
                </w:r>
              </w:del>
            </w:ins>
            <w:del w:id="11167" w:author="Author">
              <w:r w:rsidRPr="000320DD" w:rsidDel="00ED2D61">
                <w:rPr>
                  <w:rFonts w:cs="Arial"/>
                  <w:sz w:val="20"/>
                  <w:szCs w:val="20"/>
                  <w:lang w:val="en-IE"/>
                </w:rPr>
                <w:delText>) to be reserved by UFE on installations</w:delText>
              </w:r>
            </w:del>
          </w:p>
        </w:tc>
        <w:tc>
          <w:tcPr>
            <w:tcW w:w="701" w:type="pct"/>
            <w:tcPrChange w:id="11168" w:author="Author">
              <w:tcPr>
                <w:tcW w:w="1677" w:type="dxa"/>
              </w:tcPr>
            </w:tcPrChange>
          </w:tcPr>
          <w:p w14:paraId="4C6E2B19" w14:textId="46DC330C"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1169" w:author="Author"/>
                <w:rFonts w:cs="Arial"/>
                <w:sz w:val="20"/>
                <w:szCs w:val="20"/>
                <w:lang w:val="en-IE"/>
              </w:rPr>
            </w:pPr>
            <w:ins w:id="11170" w:author="Author">
              <w:del w:id="11171" w:author="Author">
                <w:r w:rsidRPr="000320DD" w:rsidDel="00ED2D61">
                  <w:rPr>
                    <w:rFonts w:cs="Arial"/>
                    <w:sz w:val="20"/>
                    <w:szCs w:val="20"/>
                  </w:rPr>
                  <w:delText>IF192.12</w:delText>
                </w:r>
              </w:del>
            </w:ins>
            <w:del w:id="11172" w:author="Author">
              <w:r w:rsidRPr="000320DD" w:rsidDel="00ED2D61">
                <w:rPr>
                  <w:rFonts w:cs="Arial"/>
                  <w:sz w:val="20"/>
                  <w:szCs w:val="20"/>
                  <w:lang w:val="en-IE"/>
                </w:rPr>
                <w:delText>IF192.33</w:delText>
              </w:r>
            </w:del>
            <w:ins w:id="11173" w:author="Author">
              <w:del w:id="11174" w:author="Author">
                <w:r w:rsidRPr="000320DD" w:rsidDel="00ED2D61">
                  <w:rPr>
                    <w:rFonts w:cs="Arial"/>
                    <w:sz w:val="20"/>
                    <w:szCs w:val="20"/>
                    <w:lang w:val="en-IE"/>
                  </w:rPr>
                  <w:delText>12</w:delText>
                </w:r>
              </w:del>
            </w:ins>
          </w:p>
        </w:tc>
      </w:tr>
      <w:tr w:rsidR="00DB25B0" w:rsidRPr="000320DD" w14:paraId="258E0F10" w14:textId="77777777" w:rsidTr="000320DD">
        <w:trPr>
          <w:trHeight w:val="510"/>
          <w:jc w:val="center"/>
          <w:trPrChange w:id="11175" w:author="Author">
            <w:trPr>
              <w:gridAfter w:val="0"/>
              <w:trHeight w:val="663"/>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76" w:author="Author">
              <w:tcPr>
                <w:tcW w:w="2529" w:type="dxa"/>
              </w:tcPr>
            </w:tcPrChange>
          </w:tcPr>
          <w:p w14:paraId="410C51EA" w14:textId="2AA195FE" w:rsidR="00DB25B0" w:rsidRPr="000320DD" w:rsidRDefault="00DB25B0" w:rsidP="00DB25B0">
            <w:pPr>
              <w:tabs>
                <w:tab w:val="clear" w:pos="567"/>
              </w:tabs>
              <w:spacing w:before="0" w:after="0"/>
              <w:jc w:val="left"/>
              <w:rPr>
                <w:rFonts w:cs="Arial"/>
                <w:sz w:val="20"/>
                <w:szCs w:val="20"/>
                <w:lang w:val="en-IE"/>
              </w:rPr>
            </w:pPr>
            <w:ins w:id="11177" w:author="Author">
              <w:r w:rsidRPr="000320DD">
                <w:rPr>
                  <w:sz w:val="20"/>
                  <w:szCs w:val="20"/>
                </w:rPr>
                <w:t>Create/Cancel Voucher (VM)</w:t>
              </w:r>
              <w:del w:id="11178" w:author="Author">
                <w:r w:rsidRPr="000320DD" w:rsidDel="00ED2D61">
                  <w:rPr>
                    <w:rFonts w:cs="Arial"/>
                    <w:sz w:val="20"/>
                    <w:szCs w:val="20"/>
                  </w:rPr>
                  <w:delText>CherryPoints</w:delText>
                </w:r>
                <w:r w:rsidRPr="000320DD" w:rsidDel="00ED2D61">
                  <w:rPr>
                    <w:rFonts w:cs="Arial"/>
                    <w:sz w:val="20"/>
                    <w:szCs w:val="20"/>
                    <w:lang w:val="en-IE"/>
                  </w:rPr>
                  <w:delText>CherryPoints</w:delText>
                </w:r>
              </w:del>
            </w:ins>
            <w:del w:id="11179" w:author="Author">
              <w:r w:rsidRPr="000320DD" w:rsidDel="00ED2D61">
                <w:rPr>
                  <w:rFonts w:cs="Arial"/>
                  <w:sz w:val="20"/>
                  <w:szCs w:val="20"/>
                  <w:lang w:val="en-IE"/>
                </w:rPr>
                <w:delText>SIRO appointment scheduling</w:delText>
              </w:r>
            </w:del>
          </w:p>
        </w:tc>
        <w:tc>
          <w:tcPr>
            <w:tcW w:w="2877" w:type="pct"/>
            <w:tcPrChange w:id="11180" w:author="Author">
              <w:tcPr>
                <w:tcW w:w="5386" w:type="dxa"/>
                <w:gridSpan w:val="3"/>
              </w:tcPr>
            </w:tcPrChange>
          </w:tcPr>
          <w:p w14:paraId="10AF4FC2" w14:textId="34639D4A"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81" w:author="Author">
              <w:r w:rsidRPr="000320DD">
                <w:rPr>
                  <w:sz w:val="20"/>
                  <w:szCs w:val="20"/>
                </w:rPr>
                <w:t>Create new top up voucher</w:t>
              </w:r>
              <w:del w:id="11182" w:author="Author">
                <w:r w:rsidRPr="000320DD" w:rsidDel="00ED2D61">
                  <w:rPr>
                    <w:rFonts w:cs="Arial"/>
                    <w:sz w:val="20"/>
                    <w:szCs w:val="20"/>
                  </w:rPr>
                  <w:delText>Get and redeem customer loyalty points</w:delText>
                </w:r>
              </w:del>
            </w:ins>
            <w:del w:id="11183" w:author="Author">
              <w:r w:rsidRPr="000320DD" w:rsidDel="00ED2D61">
                <w:rPr>
                  <w:rFonts w:cs="Arial"/>
                  <w:sz w:val="20"/>
                  <w:szCs w:val="20"/>
                  <w:lang w:val="en-IE"/>
                </w:rPr>
                <w:delText>Retrieve available slots (according to SIRO) to be reserved by UFE on installations</w:delText>
              </w:r>
            </w:del>
            <w:ins w:id="11184" w:author="Author">
              <w:del w:id="11185" w:author="Author">
                <w:r w:rsidRPr="000320DD" w:rsidDel="00ED2D61">
                  <w:rPr>
                    <w:rFonts w:cs="Arial"/>
                    <w:sz w:val="20"/>
                    <w:szCs w:val="20"/>
                    <w:lang w:val="en-IE"/>
                  </w:rPr>
                  <w:delText>Get and redeem customer loyalty points</w:delText>
                </w:r>
              </w:del>
            </w:ins>
          </w:p>
        </w:tc>
        <w:tc>
          <w:tcPr>
            <w:tcW w:w="701" w:type="pct"/>
            <w:tcPrChange w:id="11186" w:author="Author">
              <w:tcPr>
                <w:tcW w:w="1677" w:type="dxa"/>
              </w:tcPr>
            </w:tcPrChange>
          </w:tcPr>
          <w:p w14:paraId="30937F79" w14:textId="36C7B581"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87" w:author="Author">
              <w:r w:rsidRPr="000320DD">
                <w:rPr>
                  <w:sz w:val="20"/>
                  <w:szCs w:val="20"/>
                </w:rPr>
                <w:t>IF192.23</w:t>
              </w:r>
              <w:del w:id="11188" w:author="Author">
                <w:r w:rsidRPr="000320DD" w:rsidDel="00ED2D61">
                  <w:rPr>
                    <w:rFonts w:cs="Arial"/>
                    <w:sz w:val="20"/>
                    <w:szCs w:val="20"/>
                  </w:rPr>
                  <w:delText>IF192.01</w:delText>
                </w:r>
              </w:del>
            </w:ins>
            <w:del w:id="11189" w:author="Author">
              <w:r w:rsidRPr="000320DD" w:rsidDel="00ED2D61">
                <w:rPr>
                  <w:rFonts w:cs="Arial"/>
                  <w:sz w:val="20"/>
                  <w:szCs w:val="20"/>
                  <w:lang w:val="en-IE"/>
                </w:rPr>
                <w:delText>IF192.12</w:delText>
              </w:r>
            </w:del>
            <w:ins w:id="11190" w:author="Author">
              <w:del w:id="11191" w:author="Author">
                <w:r w:rsidRPr="000320DD" w:rsidDel="00ED2D61">
                  <w:rPr>
                    <w:rFonts w:cs="Arial"/>
                    <w:sz w:val="20"/>
                    <w:szCs w:val="20"/>
                    <w:lang w:val="en-IE"/>
                  </w:rPr>
                  <w:delText>01</w:delText>
                </w:r>
              </w:del>
            </w:ins>
          </w:p>
        </w:tc>
      </w:tr>
      <w:tr w:rsidR="00DB25B0" w:rsidRPr="000320DD" w14:paraId="5A2D1E71" w14:textId="77777777" w:rsidTr="000320DD">
        <w:trPr>
          <w:trHeight w:val="510"/>
          <w:jc w:val="center"/>
          <w:trPrChange w:id="11192"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93" w:author="Author">
              <w:tcPr>
                <w:tcW w:w="2529" w:type="dxa"/>
              </w:tcPr>
            </w:tcPrChange>
          </w:tcPr>
          <w:p w14:paraId="3761F43C" w14:textId="2EADD3C3" w:rsidR="00DB25B0" w:rsidRPr="000320DD" w:rsidRDefault="00DB25B0" w:rsidP="00DB25B0">
            <w:pPr>
              <w:tabs>
                <w:tab w:val="clear" w:pos="567"/>
              </w:tabs>
              <w:spacing w:before="0" w:after="0"/>
              <w:jc w:val="left"/>
              <w:rPr>
                <w:rFonts w:cs="Arial"/>
                <w:sz w:val="20"/>
                <w:szCs w:val="20"/>
                <w:lang w:val="en-IE"/>
              </w:rPr>
            </w:pPr>
            <w:ins w:id="11194" w:author="Author">
              <w:r w:rsidRPr="000320DD">
                <w:rPr>
                  <w:sz w:val="20"/>
                  <w:szCs w:val="20"/>
                </w:rPr>
                <w:t>OL resource Management (ASRM)</w:t>
              </w:r>
              <w:del w:id="11195" w:author="Author">
                <w:r w:rsidRPr="000320DD" w:rsidDel="00ED2D61">
                  <w:rPr>
                    <w:rFonts w:cs="Arial"/>
                    <w:sz w:val="20"/>
                    <w:szCs w:val="20"/>
                  </w:rPr>
                  <w:delText>Credit Vetting (OSB)</w:delText>
                </w:r>
              </w:del>
            </w:ins>
            <w:del w:id="11196" w:author="Author">
              <w:r w:rsidRPr="000320DD" w:rsidDel="00ED2D61">
                <w:rPr>
                  <w:rFonts w:cs="Arial"/>
                  <w:sz w:val="20"/>
                  <w:szCs w:val="20"/>
                  <w:lang w:val="en-IE"/>
                </w:rPr>
                <w:delText>Credit Vetting (OSB)</w:delText>
              </w:r>
            </w:del>
          </w:p>
        </w:tc>
        <w:tc>
          <w:tcPr>
            <w:tcW w:w="2877" w:type="pct"/>
            <w:tcPrChange w:id="11197" w:author="Author">
              <w:tcPr>
                <w:tcW w:w="5386" w:type="dxa"/>
                <w:gridSpan w:val="3"/>
              </w:tcPr>
            </w:tcPrChange>
          </w:tcPr>
          <w:p w14:paraId="43E373B2" w14:textId="1AA91C64"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98" w:author="Author">
              <w:r w:rsidRPr="000320DD">
                <w:rPr>
                  <w:sz w:val="20"/>
                  <w:szCs w:val="20"/>
                </w:rPr>
                <w:t>Resource Number Management and allocation from OL</w:t>
              </w:r>
              <w:del w:id="11199" w:author="Author">
                <w:r w:rsidR="00DB25B0" w:rsidRPr="000320DD" w:rsidDel="00ED2D61">
                  <w:rPr>
                    <w:rFonts w:cs="Arial"/>
                    <w:sz w:val="20"/>
                    <w:szCs w:val="20"/>
                  </w:rPr>
                  <w:delText>Credit vetting</w:delText>
                </w:r>
              </w:del>
            </w:ins>
            <w:del w:id="11200" w:author="Author">
              <w:r w:rsidR="00DB25B0" w:rsidRPr="000320DD" w:rsidDel="00ED2D61">
                <w:rPr>
                  <w:rFonts w:cs="Arial"/>
                  <w:sz w:val="20"/>
                  <w:szCs w:val="20"/>
                  <w:lang w:val="en-IE"/>
                </w:rPr>
                <w:delText>Credit vetting</w:delText>
              </w:r>
            </w:del>
          </w:p>
        </w:tc>
        <w:tc>
          <w:tcPr>
            <w:tcW w:w="701" w:type="pct"/>
            <w:tcPrChange w:id="11201" w:author="Author">
              <w:tcPr>
                <w:tcW w:w="1677" w:type="dxa"/>
              </w:tcPr>
            </w:tcPrChange>
          </w:tcPr>
          <w:p w14:paraId="07DA3B99" w14:textId="517988C2"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202" w:author="Author">
              <w:r w:rsidRPr="000320DD">
                <w:rPr>
                  <w:sz w:val="20"/>
                  <w:szCs w:val="20"/>
                </w:rPr>
                <w:t>IF192.27</w:t>
              </w:r>
              <w:del w:id="11203" w:author="Author">
                <w:r w:rsidRPr="000320DD" w:rsidDel="00ED2D61">
                  <w:rPr>
                    <w:rFonts w:cs="Arial"/>
                    <w:sz w:val="20"/>
                    <w:szCs w:val="20"/>
                  </w:rPr>
                  <w:delText>IF192.09</w:delText>
                </w:r>
              </w:del>
            </w:ins>
            <w:del w:id="11204" w:author="Author">
              <w:r w:rsidRPr="000320DD" w:rsidDel="00ED2D61">
                <w:rPr>
                  <w:rFonts w:cs="Arial"/>
                  <w:sz w:val="20"/>
                  <w:szCs w:val="20"/>
                  <w:lang w:val="en-IE"/>
                </w:rPr>
                <w:delText>IF192.09</w:delText>
              </w:r>
            </w:del>
          </w:p>
        </w:tc>
      </w:tr>
      <w:tr w:rsidR="00DB25B0" w:rsidRPr="000320DD" w14:paraId="08B6341B" w14:textId="77777777" w:rsidTr="000320DD">
        <w:trPr>
          <w:trHeight w:val="510"/>
          <w:jc w:val="center"/>
          <w:ins w:id="11205" w:author="Author"/>
          <w:trPrChange w:id="11206"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07" w:author="Author">
              <w:tcPr>
                <w:tcW w:w="2529" w:type="dxa"/>
              </w:tcPr>
            </w:tcPrChange>
          </w:tcPr>
          <w:p w14:paraId="4D18AB95" w14:textId="3FDEEF39" w:rsidR="00DB25B0" w:rsidRPr="000320DD" w:rsidRDefault="00DB25B0" w:rsidP="00DB25B0">
            <w:pPr>
              <w:tabs>
                <w:tab w:val="clear" w:pos="567"/>
              </w:tabs>
              <w:spacing w:before="0" w:after="0"/>
              <w:jc w:val="left"/>
              <w:rPr>
                <w:ins w:id="11208" w:author="Author"/>
                <w:rFonts w:cs="Arial"/>
                <w:sz w:val="20"/>
                <w:szCs w:val="20"/>
                <w:lang w:val="en-IE"/>
              </w:rPr>
            </w:pPr>
            <w:ins w:id="11209" w:author="Author">
              <w:r w:rsidRPr="000320DD">
                <w:rPr>
                  <w:sz w:val="20"/>
                  <w:szCs w:val="20"/>
                </w:rPr>
                <w:t>Manage Products and Orders Online (OMS)</w:t>
              </w:r>
              <w:del w:id="11210" w:author="Author">
                <w:r w:rsidRPr="000320DD" w:rsidDel="00ED2D61">
                  <w:rPr>
                    <w:rFonts w:cs="Arial"/>
                    <w:sz w:val="20"/>
                    <w:szCs w:val="20"/>
                  </w:rPr>
                  <w:delText>Create/Cancel Voucher (VM)</w:delText>
                </w:r>
                <w:r w:rsidRPr="000320DD" w:rsidDel="00ED2D61">
                  <w:rPr>
                    <w:rFonts w:cs="Arial"/>
                    <w:sz w:val="20"/>
                    <w:szCs w:val="20"/>
                    <w:lang w:val="en-US" w:eastAsia="pt-PT"/>
                  </w:rPr>
                  <w:delText>Create/Cancel Voucher (VM)</w:delText>
                </w:r>
              </w:del>
            </w:ins>
          </w:p>
        </w:tc>
        <w:tc>
          <w:tcPr>
            <w:tcW w:w="2877" w:type="pct"/>
            <w:tcPrChange w:id="11211" w:author="Author">
              <w:tcPr>
                <w:tcW w:w="5386" w:type="dxa"/>
                <w:gridSpan w:val="3"/>
              </w:tcPr>
            </w:tcPrChange>
          </w:tcPr>
          <w:p w14:paraId="7385F94F" w14:textId="77777777"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12" w:author="Author"/>
                <w:sz w:val="20"/>
                <w:szCs w:val="20"/>
              </w:rPr>
            </w:pPr>
            <w:ins w:id="11213" w:author="Author">
              <w:r w:rsidRPr="000320DD">
                <w:rPr>
                  <w:sz w:val="20"/>
                  <w:szCs w:val="20"/>
                </w:rPr>
                <w:t>Get Product information for Query/Update By Online Systems</w:t>
              </w:r>
            </w:ins>
          </w:p>
          <w:p w14:paraId="75BA4262" w14:textId="6EA9453B"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14" w:author="Author"/>
                <w:sz w:val="20"/>
                <w:szCs w:val="20"/>
              </w:rPr>
            </w:pPr>
            <w:ins w:id="11215" w:author="Author">
              <w:r w:rsidRPr="000320DD">
                <w:rPr>
                  <w:sz w:val="20"/>
                  <w:szCs w:val="20"/>
                </w:rPr>
                <w:t>Negotiate Product  for from OL application including add-ons, Bundles, Offers, campaign</w:t>
              </w:r>
              <w:r>
                <w:rPr>
                  <w:sz w:val="20"/>
                  <w:szCs w:val="20"/>
                </w:rPr>
                <w:t>;</w:t>
              </w:r>
            </w:ins>
          </w:p>
          <w:p w14:paraId="05919F05" w14:textId="6ED1C950"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16" w:author="Author"/>
                <w:sz w:val="20"/>
                <w:szCs w:val="20"/>
              </w:rPr>
            </w:pPr>
            <w:ins w:id="11217" w:author="Author">
              <w:r w:rsidRPr="000320DD">
                <w:rPr>
                  <w:sz w:val="20"/>
                  <w:szCs w:val="20"/>
                </w:rPr>
                <w:t>Manage OrderAction from Online application (including create, cancel)</w:t>
              </w:r>
              <w:r>
                <w:rPr>
                  <w:sz w:val="20"/>
                  <w:szCs w:val="20"/>
                </w:rPr>
                <w:t>;</w:t>
              </w:r>
            </w:ins>
          </w:p>
          <w:p w14:paraId="467B628C" w14:textId="3E8E2835" w:rsidR="00DB25B0"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18" w:author="Author"/>
                <w:rFonts w:cs="Arial"/>
                <w:sz w:val="20"/>
                <w:szCs w:val="20"/>
                <w:lang w:val="en-IE"/>
              </w:rPr>
            </w:pPr>
            <w:ins w:id="11219" w:author="Author">
              <w:r w:rsidRPr="000320DD">
                <w:rPr>
                  <w:sz w:val="20"/>
                  <w:szCs w:val="20"/>
                </w:rPr>
                <w:t>Generate Contract PDF from OL application</w:t>
              </w:r>
              <w:del w:id="11220" w:author="Author">
                <w:r w:rsidR="00DB25B0" w:rsidRPr="000320DD" w:rsidDel="00ED2D61">
                  <w:rPr>
                    <w:rFonts w:cs="Arial"/>
                    <w:sz w:val="20"/>
                    <w:szCs w:val="20"/>
                  </w:rPr>
                  <w:delText>Create new top up voucher</w:delText>
                </w:r>
                <w:r w:rsidR="00DB25B0" w:rsidRPr="000320DD" w:rsidDel="00ED2D61">
                  <w:rPr>
                    <w:rFonts w:cs="Arial"/>
                    <w:sz w:val="20"/>
                    <w:szCs w:val="20"/>
                    <w:lang w:val="en-US" w:eastAsia="pt-PT"/>
                  </w:rPr>
                  <w:delText>Create new top up voucher</w:delText>
                </w:r>
              </w:del>
            </w:ins>
          </w:p>
        </w:tc>
        <w:tc>
          <w:tcPr>
            <w:tcW w:w="701" w:type="pct"/>
            <w:tcPrChange w:id="11221" w:author="Author">
              <w:tcPr>
                <w:tcW w:w="1677" w:type="dxa"/>
              </w:tcPr>
            </w:tcPrChange>
          </w:tcPr>
          <w:p w14:paraId="06807286" w14:textId="0C55D0A0"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22" w:author="Author"/>
                <w:rFonts w:cs="Arial"/>
                <w:sz w:val="20"/>
                <w:szCs w:val="20"/>
                <w:lang w:val="en-IE"/>
              </w:rPr>
            </w:pPr>
            <w:ins w:id="11223" w:author="Author">
              <w:r w:rsidRPr="000320DD">
                <w:rPr>
                  <w:sz w:val="20"/>
                  <w:szCs w:val="20"/>
                </w:rPr>
                <w:t>IF192.28</w:t>
              </w:r>
              <w:del w:id="11224" w:author="Author">
                <w:r w:rsidRPr="000320DD" w:rsidDel="00ED2D61">
                  <w:rPr>
                    <w:rFonts w:cs="Arial"/>
                    <w:sz w:val="20"/>
                    <w:szCs w:val="20"/>
                  </w:rPr>
                  <w:delText>IF192.23</w:delText>
                </w:r>
                <w:r w:rsidRPr="000320DD" w:rsidDel="00ED2D61">
                  <w:rPr>
                    <w:rFonts w:cs="Arial"/>
                    <w:sz w:val="20"/>
                    <w:szCs w:val="20"/>
                    <w:lang w:val="en-US" w:eastAsia="pt-PT"/>
                  </w:rPr>
                  <w:delText>IF192.23</w:delText>
                </w:r>
              </w:del>
            </w:ins>
          </w:p>
        </w:tc>
      </w:tr>
      <w:tr w:rsidR="00DB25B0" w:rsidRPr="000320DD" w:rsidDel="000320DD" w14:paraId="48919F5F" w14:textId="548C7559" w:rsidTr="000320DD">
        <w:trPr>
          <w:trHeight w:val="510"/>
          <w:jc w:val="center"/>
          <w:ins w:id="11225" w:author="Author"/>
          <w:del w:id="11226" w:author="Author"/>
          <w:trPrChange w:id="11227"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28" w:author="Author">
              <w:tcPr>
                <w:tcW w:w="2529" w:type="dxa"/>
              </w:tcPr>
            </w:tcPrChange>
          </w:tcPr>
          <w:p w14:paraId="39575BE0" w14:textId="2F9BB9F0" w:rsidR="00DB25B0" w:rsidRPr="000320DD" w:rsidDel="000320DD" w:rsidRDefault="00DB25B0" w:rsidP="00DB25B0">
            <w:pPr>
              <w:tabs>
                <w:tab w:val="clear" w:pos="567"/>
              </w:tabs>
              <w:spacing w:before="0" w:after="0"/>
              <w:jc w:val="left"/>
              <w:rPr>
                <w:ins w:id="11229" w:author="Author"/>
                <w:del w:id="11230" w:author="Author"/>
                <w:rFonts w:cs="Arial"/>
                <w:sz w:val="20"/>
                <w:szCs w:val="20"/>
                <w:lang w:val="en-US" w:eastAsia="pt-PT"/>
              </w:rPr>
            </w:pPr>
            <w:ins w:id="11231" w:author="Author">
              <w:del w:id="11232" w:author="Author">
                <w:r w:rsidRPr="000320DD" w:rsidDel="00ED2D61">
                  <w:rPr>
                    <w:rFonts w:cs="Arial"/>
                    <w:sz w:val="20"/>
                    <w:szCs w:val="20"/>
                  </w:rPr>
                  <w:delText>UFE Notifications (ANM)</w:delText>
                </w:r>
                <w:r w:rsidRPr="000320DD" w:rsidDel="00ED2D61">
                  <w:rPr>
                    <w:rFonts w:cs="Arial"/>
                    <w:sz w:val="20"/>
                    <w:szCs w:val="20"/>
                    <w:lang w:val="en-US" w:eastAsia="pt-PT"/>
                  </w:rPr>
                  <w:delText>UFE Notifications (ANM)</w:delText>
                </w:r>
              </w:del>
            </w:ins>
          </w:p>
        </w:tc>
        <w:tc>
          <w:tcPr>
            <w:tcW w:w="2877" w:type="pct"/>
            <w:tcPrChange w:id="11233" w:author="Author">
              <w:tcPr>
                <w:tcW w:w="5386" w:type="dxa"/>
                <w:gridSpan w:val="3"/>
              </w:tcPr>
            </w:tcPrChange>
          </w:tcPr>
          <w:p w14:paraId="676C7E1C" w14:textId="1B7AE2C7"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34" w:author="Author"/>
                <w:del w:id="11235" w:author="Author"/>
                <w:rFonts w:cs="Arial"/>
                <w:sz w:val="20"/>
                <w:szCs w:val="20"/>
                <w:lang w:val="en-US" w:eastAsia="pt-PT"/>
              </w:rPr>
            </w:pPr>
            <w:ins w:id="11236" w:author="Author">
              <w:del w:id="11237" w:author="Author">
                <w:r w:rsidRPr="000320DD" w:rsidDel="00ED2D61">
                  <w:rPr>
                    <w:rFonts w:cs="Arial"/>
                    <w:sz w:val="20"/>
                    <w:szCs w:val="20"/>
                  </w:rPr>
                  <w:delText>Send customer notification (email) with contract details</w:delText>
                </w:r>
                <w:r w:rsidRPr="000320DD" w:rsidDel="00ED2D61">
                  <w:rPr>
                    <w:rFonts w:cs="Arial"/>
                    <w:sz w:val="20"/>
                    <w:szCs w:val="20"/>
                    <w:lang w:val="en-US" w:eastAsia="pt-PT"/>
                  </w:rPr>
                  <w:delText>Send customer notification (email) with contract details</w:delText>
                </w:r>
              </w:del>
            </w:ins>
          </w:p>
        </w:tc>
        <w:tc>
          <w:tcPr>
            <w:tcW w:w="701" w:type="pct"/>
            <w:tcPrChange w:id="11238" w:author="Author">
              <w:tcPr>
                <w:tcW w:w="1677" w:type="dxa"/>
              </w:tcPr>
            </w:tcPrChange>
          </w:tcPr>
          <w:p w14:paraId="482EDAED" w14:textId="3487B08A"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39" w:author="Author"/>
                <w:del w:id="11240" w:author="Author"/>
                <w:rFonts w:cs="Arial"/>
                <w:sz w:val="20"/>
                <w:szCs w:val="20"/>
                <w:lang w:val="en-US" w:eastAsia="pt-PT"/>
              </w:rPr>
            </w:pPr>
            <w:ins w:id="11241" w:author="Author">
              <w:del w:id="11242" w:author="Author">
                <w:r w:rsidRPr="000320DD" w:rsidDel="00ED2D61">
                  <w:rPr>
                    <w:rFonts w:cs="Arial"/>
                    <w:sz w:val="20"/>
                    <w:szCs w:val="20"/>
                  </w:rPr>
                  <w:delText>IF192.41</w:delText>
                </w:r>
                <w:r w:rsidRPr="000320DD" w:rsidDel="00ED2D61">
                  <w:rPr>
                    <w:rFonts w:cs="Arial"/>
                    <w:sz w:val="20"/>
                    <w:szCs w:val="20"/>
                    <w:lang w:val="en-US" w:eastAsia="pt-PT"/>
                  </w:rPr>
                  <w:delText>IF192.41</w:delText>
                </w:r>
              </w:del>
            </w:ins>
          </w:p>
        </w:tc>
      </w:tr>
      <w:tr w:rsidR="00DB25B0" w:rsidRPr="000320DD" w14:paraId="6B786240" w14:textId="77777777" w:rsidTr="000320DD">
        <w:trPr>
          <w:trHeight w:val="510"/>
          <w:jc w:val="center"/>
          <w:ins w:id="11243" w:author="Author"/>
          <w:trPrChange w:id="11244"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45" w:author="Author">
              <w:tcPr>
                <w:tcW w:w="2529" w:type="dxa"/>
              </w:tcPr>
            </w:tcPrChange>
          </w:tcPr>
          <w:p w14:paraId="567A1893" w14:textId="6B6C4B0F" w:rsidR="00DB25B0" w:rsidRPr="000320DD" w:rsidRDefault="00DB25B0" w:rsidP="00DB25B0">
            <w:pPr>
              <w:tabs>
                <w:tab w:val="clear" w:pos="567"/>
              </w:tabs>
              <w:spacing w:before="0" w:after="0"/>
              <w:jc w:val="left"/>
              <w:rPr>
                <w:ins w:id="11246" w:author="Author"/>
                <w:rFonts w:cs="Arial"/>
                <w:sz w:val="20"/>
                <w:szCs w:val="20"/>
                <w:lang w:val="en-US" w:eastAsia="pt-PT"/>
              </w:rPr>
            </w:pPr>
            <w:ins w:id="11247" w:author="Author">
              <w:r w:rsidRPr="000320DD">
                <w:rPr>
                  <w:sz w:val="20"/>
                  <w:szCs w:val="20"/>
                </w:rPr>
                <w:t>Manage coupon (MCCM)</w:t>
              </w:r>
              <w:del w:id="11248" w:author="Author">
                <w:r w:rsidRPr="000320DD" w:rsidDel="00ED2D61">
                  <w:rPr>
                    <w:rFonts w:cs="Arial"/>
                    <w:sz w:val="20"/>
                    <w:szCs w:val="20"/>
                  </w:rPr>
                  <w:delText>Port-IN (IBM ADM)</w:delText>
                </w:r>
                <w:r w:rsidRPr="000320DD" w:rsidDel="00ED2D61">
                  <w:rPr>
                    <w:rFonts w:cs="Arial"/>
                    <w:sz w:val="20"/>
                    <w:szCs w:val="20"/>
                    <w:lang w:val="en-US" w:eastAsia="pt-PT"/>
                  </w:rPr>
                  <w:delText>Port-IN (IBM ADM)</w:delText>
                </w:r>
              </w:del>
            </w:ins>
          </w:p>
        </w:tc>
        <w:tc>
          <w:tcPr>
            <w:tcW w:w="2877" w:type="pct"/>
            <w:tcPrChange w:id="11249" w:author="Author">
              <w:tcPr>
                <w:tcW w:w="5386" w:type="dxa"/>
                <w:gridSpan w:val="3"/>
              </w:tcPr>
            </w:tcPrChange>
          </w:tcPr>
          <w:p w14:paraId="250D913A" w14:textId="1CF414BF"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50" w:author="Author"/>
                <w:rFonts w:cs="Arial"/>
                <w:sz w:val="20"/>
                <w:szCs w:val="20"/>
                <w:lang w:val="en-US" w:eastAsia="pt-PT"/>
              </w:rPr>
            </w:pPr>
            <w:ins w:id="11251" w:author="Author">
              <w:r w:rsidRPr="000320DD">
                <w:rPr>
                  <w:sz w:val="20"/>
                  <w:szCs w:val="20"/>
                </w:rPr>
                <w:t>Coupon management</w:t>
              </w:r>
              <w:del w:id="11252" w:author="Author">
                <w:r w:rsidRPr="000320DD" w:rsidDel="00ED2D61">
                  <w:rPr>
                    <w:rFonts w:cs="Arial"/>
                    <w:sz w:val="20"/>
                    <w:szCs w:val="20"/>
                  </w:rPr>
                  <w:delText>Validate if the number was already ported in</w:delText>
                </w:r>
                <w:r w:rsidRPr="000320DD" w:rsidDel="00ED2D61">
                  <w:rPr>
                    <w:rFonts w:cs="Arial"/>
                    <w:sz w:val="20"/>
                    <w:szCs w:val="20"/>
                    <w:lang w:val="en-US" w:eastAsia="pt-PT"/>
                  </w:rPr>
                  <w:delText>Validate if the number was already ported in</w:delText>
                </w:r>
              </w:del>
            </w:ins>
          </w:p>
        </w:tc>
        <w:tc>
          <w:tcPr>
            <w:tcW w:w="701" w:type="pct"/>
            <w:tcPrChange w:id="11253" w:author="Author">
              <w:tcPr>
                <w:tcW w:w="1677" w:type="dxa"/>
              </w:tcPr>
            </w:tcPrChange>
          </w:tcPr>
          <w:p w14:paraId="14891F09" w14:textId="6809C2F5"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54" w:author="Author"/>
                <w:rFonts w:cs="Arial"/>
                <w:sz w:val="20"/>
                <w:szCs w:val="20"/>
                <w:lang w:val="en-US" w:eastAsia="pt-PT"/>
              </w:rPr>
            </w:pPr>
            <w:ins w:id="11255" w:author="Author">
              <w:r w:rsidRPr="000320DD">
                <w:rPr>
                  <w:sz w:val="20"/>
                  <w:szCs w:val="20"/>
                </w:rPr>
                <w:t>IF192.30</w:t>
              </w:r>
              <w:del w:id="11256" w:author="Author">
                <w:r w:rsidRPr="000320DD" w:rsidDel="00ED2D61">
                  <w:rPr>
                    <w:rFonts w:cs="Arial"/>
                    <w:sz w:val="20"/>
                    <w:szCs w:val="20"/>
                  </w:rPr>
                  <w:delText>IF192.03</w:delText>
                </w:r>
                <w:r w:rsidRPr="000320DD" w:rsidDel="00ED2D61">
                  <w:rPr>
                    <w:rFonts w:cs="Arial"/>
                    <w:sz w:val="20"/>
                    <w:szCs w:val="20"/>
                    <w:lang w:val="en-US" w:eastAsia="pt-PT"/>
                  </w:rPr>
                  <w:delText>IF192.03</w:delText>
                </w:r>
              </w:del>
            </w:ins>
          </w:p>
        </w:tc>
      </w:tr>
      <w:tr w:rsidR="00DB25B0" w:rsidRPr="000320DD" w14:paraId="38750D28" w14:textId="77777777" w:rsidTr="000320DD">
        <w:trPr>
          <w:trHeight w:val="510"/>
          <w:jc w:val="center"/>
          <w:ins w:id="11257" w:author="Author"/>
          <w:trPrChange w:id="11258"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59" w:author="Author">
              <w:tcPr>
                <w:tcW w:w="2529" w:type="dxa"/>
              </w:tcPr>
            </w:tcPrChange>
          </w:tcPr>
          <w:p w14:paraId="5D1AA01F" w14:textId="7F2050B3" w:rsidR="00DB25B0" w:rsidRPr="000320DD" w:rsidRDefault="00DB25B0" w:rsidP="00DB25B0">
            <w:pPr>
              <w:tabs>
                <w:tab w:val="clear" w:pos="567"/>
              </w:tabs>
              <w:spacing w:before="0" w:after="0"/>
              <w:jc w:val="left"/>
              <w:rPr>
                <w:ins w:id="11260" w:author="Author"/>
                <w:rFonts w:cs="Arial"/>
                <w:sz w:val="20"/>
                <w:szCs w:val="20"/>
                <w:lang w:val="en-US" w:eastAsia="pt-PT"/>
              </w:rPr>
            </w:pPr>
            <w:ins w:id="11261" w:author="Author">
              <w:r w:rsidRPr="000320DD">
                <w:rPr>
                  <w:sz w:val="20"/>
                  <w:szCs w:val="20"/>
                </w:rPr>
                <w:t>Upload Customer Documents (DMaaS)</w:t>
              </w:r>
              <w:del w:id="11262" w:author="Author">
                <w:r w:rsidRPr="000320DD" w:rsidDel="00ED2D61">
                  <w:rPr>
                    <w:rFonts w:cs="Arial"/>
                    <w:sz w:val="20"/>
                    <w:szCs w:val="20"/>
                  </w:rPr>
                  <w:delText>Fiber Serviceability (ESB)</w:delText>
                </w:r>
              </w:del>
            </w:ins>
          </w:p>
        </w:tc>
        <w:tc>
          <w:tcPr>
            <w:tcW w:w="2877" w:type="pct"/>
            <w:tcPrChange w:id="11263" w:author="Author">
              <w:tcPr>
                <w:tcW w:w="5386" w:type="dxa"/>
                <w:gridSpan w:val="3"/>
              </w:tcPr>
            </w:tcPrChange>
          </w:tcPr>
          <w:p w14:paraId="617DAC36" w14:textId="3B31B87F"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64" w:author="Author"/>
                <w:rFonts w:cs="Arial"/>
                <w:sz w:val="20"/>
                <w:szCs w:val="20"/>
                <w:lang w:val="en-US" w:eastAsia="pt-PT"/>
              </w:rPr>
            </w:pPr>
            <w:ins w:id="11265" w:author="Author">
              <w:r w:rsidRPr="000320DD">
                <w:rPr>
                  <w:sz w:val="20"/>
                  <w:szCs w:val="20"/>
                </w:rPr>
                <w:t>Save uploaded documents</w:t>
              </w:r>
              <w:del w:id="11266" w:author="Author">
                <w:r w:rsidRPr="000320DD" w:rsidDel="00ED2D61">
                  <w:rPr>
                    <w:rFonts w:cs="Arial"/>
                    <w:sz w:val="20"/>
                    <w:szCs w:val="20"/>
                  </w:rPr>
                  <w:delText>Serviceability Check</w:delText>
                </w:r>
              </w:del>
            </w:ins>
          </w:p>
        </w:tc>
        <w:tc>
          <w:tcPr>
            <w:tcW w:w="701" w:type="pct"/>
            <w:tcPrChange w:id="11267" w:author="Author">
              <w:tcPr>
                <w:tcW w:w="1677" w:type="dxa"/>
              </w:tcPr>
            </w:tcPrChange>
          </w:tcPr>
          <w:p w14:paraId="2D44837D" w14:textId="4F8CB5C6"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68" w:author="Author"/>
                <w:rFonts w:cs="Arial"/>
                <w:sz w:val="20"/>
                <w:szCs w:val="20"/>
                <w:lang w:val="en-US" w:eastAsia="pt-PT"/>
              </w:rPr>
            </w:pPr>
            <w:ins w:id="11269" w:author="Author">
              <w:r w:rsidRPr="000320DD">
                <w:rPr>
                  <w:sz w:val="20"/>
                  <w:szCs w:val="20"/>
                </w:rPr>
                <w:t>IF192.35</w:t>
              </w:r>
              <w:del w:id="11270" w:author="Author">
                <w:r w:rsidRPr="000320DD" w:rsidDel="00160787">
                  <w:rPr>
                    <w:rFonts w:cs="Arial"/>
                    <w:sz w:val="20"/>
                    <w:szCs w:val="20"/>
                  </w:rPr>
                  <w:delText>IF192.22</w:delText>
                </w:r>
              </w:del>
            </w:ins>
          </w:p>
        </w:tc>
      </w:tr>
      <w:tr w:rsidR="00DB25B0" w:rsidRPr="000320DD" w14:paraId="097B9D5E" w14:textId="77777777" w:rsidTr="000320DD">
        <w:trPr>
          <w:trHeight w:val="510"/>
          <w:jc w:val="center"/>
          <w:ins w:id="11271" w:author="Author"/>
          <w:trPrChange w:id="11272" w:author="Author">
            <w:trPr>
              <w:trHeight w:val="567"/>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73" w:author="Author">
              <w:tcPr>
                <w:tcW w:w="2660" w:type="dxa"/>
                <w:gridSpan w:val="2"/>
              </w:tcPr>
            </w:tcPrChange>
          </w:tcPr>
          <w:p w14:paraId="11C16D32" w14:textId="29C3B8C5" w:rsidR="00DB25B0" w:rsidRPr="000320DD" w:rsidRDefault="00DB25B0" w:rsidP="00DB25B0">
            <w:pPr>
              <w:tabs>
                <w:tab w:val="clear" w:pos="567"/>
              </w:tabs>
              <w:spacing w:before="0" w:after="0"/>
              <w:jc w:val="left"/>
              <w:rPr>
                <w:ins w:id="11274" w:author="Author"/>
                <w:rFonts w:cs="Arial"/>
                <w:sz w:val="20"/>
                <w:szCs w:val="20"/>
              </w:rPr>
            </w:pPr>
            <w:ins w:id="11275" w:author="Author">
              <w:r w:rsidRPr="000320DD">
                <w:rPr>
                  <w:sz w:val="20"/>
                  <w:szCs w:val="20"/>
                </w:rPr>
                <w:t>UFE Notifications (ANM)</w:t>
              </w:r>
              <w:del w:id="11276" w:author="Author">
                <w:r w:rsidRPr="000320DD" w:rsidDel="00ED2D61">
                  <w:rPr>
                    <w:rFonts w:cs="Arial"/>
                    <w:sz w:val="20"/>
                    <w:szCs w:val="20"/>
                  </w:rPr>
                  <w:delText>UFEBasket Interface</w:delText>
                </w:r>
              </w:del>
            </w:ins>
          </w:p>
        </w:tc>
        <w:tc>
          <w:tcPr>
            <w:tcW w:w="2877" w:type="pct"/>
            <w:tcPrChange w:id="11277" w:author="Author">
              <w:tcPr>
                <w:tcW w:w="5176" w:type="dxa"/>
              </w:tcPr>
            </w:tcPrChange>
          </w:tcPr>
          <w:p w14:paraId="4486D1AF" w14:textId="144E4FD1"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78" w:author="Author"/>
                <w:rFonts w:cs="Arial"/>
                <w:sz w:val="20"/>
                <w:szCs w:val="20"/>
              </w:rPr>
            </w:pPr>
            <w:ins w:id="11279" w:author="Author">
              <w:r w:rsidRPr="000320DD">
                <w:rPr>
                  <w:sz w:val="20"/>
                  <w:szCs w:val="20"/>
                </w:rPr>
                <w:t>Send customer notification (email) with contract details</w:t>
              </w:r>
              <w:del w:id="11280" w:author="Author">
                <w:r w:rsidRPr="000320DD" w:rsidDel="00ED2D61">
                  <w:rPr>
                    <w:rFonts w:cs="Arial"/>
                    <w:sz w:val="20"/>
                    <w:szCs w:val="20"/>
                  </w:rPr>
                  <w:delText>UFE will create an internal payment order with the details of the basket (including top-up). POS will pull the basket information via this interface to make the payment and print the receipt with the basket details.</w:delText>
                </w:r>
              </w:del>
            </w:ins>
          </w:p>
        </w:tc>
        <w:tc>
          <w:tcPr>
            <w:tcW w:w="701" w:type="pct"/>
            <w:tcPrChange w:id="11281" w:author="Author">
              <w:tcPr>
                <w:tcW w:w="2018" w:type="dxa"/>
                <w:gridSpan w:val="3"/>
              </w:tcPr>
            </w:tcPrChange>
          </w:tcPr>
          <w:p w14:paraId="0326FB19" w14:textId="342BAA29"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82" w:author="Author"/>
                <w:rFonts w:cs="Arial"/>
                <w:sz w:val="20"/>
                <w:szCs w:val="20"/>
              </w:rPr>
            </w:pPr>
            <w:ins w:id="11283" w:author="Author">
              <w:r w:rsidRPr="000320DD">
                <w:rPr>
                  <w:sz w:val="20"/>
                  <w:szCs w:val="20"/>
                </w:rPr>
                <w:t>IF192.41</w:t>
              </w:r>
              <w:del w:id="11284" w:author="Author">
                <w:r w:rsidRPr="000320DD" w:rsidDel="00ED2D61">
                  <w:rPr>
                    <w:rFonts w:cs="Arial"/>
                    <w:sz w:val="20"/>
                    <w:szCs w:val="20"/>
                  </w:rPr>
                  <w:delText>IF099.08</w:delText>
                </w:r>
              </w:del>
            </w:ins>
          </w:p>
        </w:tc>
      </w:tr>
    </w:tbl>
    <w:p w14:paraId="4F8BF7D7" w14:textId="77777777" w:rsidR="00234AC9" w:rsidRPr="00E73B40" w:rsidRDefault="00234AC9" w:rsidP="00234AC9">
      <w:pPr>
        <w:rPr>
          <w:lang w:val="en-IE"/>
        </w:rPr>
      </w:pPr>
      <w:bookmarkStart w:id="11285" w:name="_Toc438449951"/>
    </w:p>
    <w:p w14:paraId="30E23469" w14:textId="77777777" w:rsidR="005E41B3" w:rsidRPr="00E73B40" w:rsidRDefault="005E41B3" w:rsidP="005E41B3">
      <w:pPr>
        <w:pStyle w:val="Heading3"/>
        <w:rPr>
          <w:ins w:id="11286" w:author="Author"/>
          <w:lang w:val="en-IE"/>
        </w:rPr>
      </w:pPr>
      <w:bookmarkStart w:id="11287" w:name="_Toc449541749"/>
      <w:bookmarkStart w:id="11288" w:name="_Toc471233004"/>
      <w:ins w:id="11289" w:author="Author">
        <w:r w:rsidRPr="00E73B40">
          <w:rPr>
            <w:lang w:val="en-IE"/>
          </w:rPr>
          <w:lastRenderedPageBreak/>
          <w:t>Service Calls</w:t>
        </w:r>
        <w:bookmarkEnd w:id="11287"/>
        <w:bookmarkEnd w:id="11288"/>
      </w:ins>
    </w:p>
    <w:p w14:paraId="71017FFA" w14:textId="77777777" w:rsidR="005E41B3" w:rsidRPr="00E73B40" w:rsidRDefault="005E41B3" w:rsidP="005E41B3">
      <w:pPr>
        <w:rPr>
          <w:ins w:id="11290" w:author="Author"/>
          <w:sz w:val="20"/>
          <w:szCs w:val="20"/>
          <w:lang w:val="en-IE" w:eastAsia="pt-PT"/>
        </w:rPr>
      </w:pPr>
      <w:ins w:id="11291" w:author="Author">
        <w:r w:rsidRPr="00E73B40">
          <w:rPr>
            <w:sz w:val="20"/>
            <w:szCs w:val="20"/>
            <w:lang w:val="en-IE" w:eastAsia="pt-PT"/>
          </w:rPr>
          <w:t>This section lists service calls (when particularly relevant to the process flow) with the corresponding expected input and output parameters. The Interface and Service Id’s included reflect what was included on the IML and Service Definition Tracker.</w:t>
        </w:r>
      </w:ins>
    </w:p>
    <w:p w14:paraId="61977FDF" w14:textId="77777777" w:rsidR="005E41B3" w:rsidRPr="00E73B40" w:rsidRDefault="005E41B3" w:rsidP="005E41B3">
      <w:pPr>
        <w:rPr>
          <w:ins w:id="11292" w:author="Author"/>
          <w:sz w:val="20"/>
          <w:szCs w:val="20"/>
          <w:lang w:val="en-IE" w:eastAsia="pt-PT"/>
        </w:rPr>
      </w:pPr>
      <w:ins w:id="11293" w:author="Author">
        <w:r w:rsidRPr="00E73B40">
          <w:rPr>
            <w:b/>
            <w:sz w:val="20"/>
            <w:szCs w:val="20"/>
            <w:lang w:val="en-IE" w:eastAsia="pt-PT"/>
          </w:rPr>
          <w:t>Note</w:t>
        </w:r>
        <w:r w:rsidRPr="00E73B40">
          <w:rPr>
            <w:sz w:val="20"/>
            <w:szCs w:val="20"/>
            <w:lang w:val="en-IE" w:eastAsia="pt-PT"/>
          </w:rPr>
          <w:t>: Additionally to the following services, consider also the service calls for the referenced documents on annex.</w:t>
        </w:r>
      </w:ins>
    </w:p>
    <w:p w14:paraId="0C117724" w14:textId="705AC08E" w:rsidR="005E41B3" w:rsidRPr="00E73B40" w:rsidDel="00663237" w:rsidRDefault="005E41B3" w:rsidP="005E41B3">
      <w:pPr>
        <w:rPr>
          <w:ins w:id="11294" w:author="Author"/>
          <w:del w:id="11295" w:author="Author"/>
          <w:sz w:val="20"/>
          <w:szCs w:val="20"/>
          <w:lang w:val="en-IE" w:eastAsia="pt-PT"/>
        </w:rPr>
      </w:pPr>
    </w:p>
    <w:p w14:paraId="25AE1F39" w14:textId="77777777" w:rsidR="005E41B3" w:rsidRPr="00563671" w:rsidRDefault="005E41B3" w:rsidP="005E41B3">
      <w:pPr>
        <w:rPr>
          <w:ins w:id="11296"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E41B3" w:rsidRPr="00563671" w14:paraId="324C58BE" w14:textId="77777777" w:rsidTr="00A834B1">
        <w:trPr>
          <w:cnfStyle w:val="100000000000" w:firstRow="1" w:lastRow="0" w:firstColumn="0" w:lastColumn="0" w:oddVBand="0" w:evenVBand="0" w:oddHBand="0" w:evenHBand="0" w:firstRowFirstColumn="0" w:firstRowLastColumn="0" w:lastRowFirstColumn="0" w:lastRowLastColumn="0"/>
          <w:ins w:id="1129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3F09BEF" w14:textId="77777777" w:rsidR="005E41B3" w:rsidRPr="00563671" w:rsidRDefault="005E41B3" w:rsidP="00A834B1">
            <w:pPr>
              <w:spacing w:before="120"/>
              <w:jc w:val="left"/>
              <w:rPr>
                <w:ins w:id="11298" w:author="Author"/>
                <w:rFonts w:cs="Arial"/>
                <w:b w:val="0"/>
                <w:color w:val="auto"/>
                <w:sz w:val="20"/>
                <w:szCs w:val="20"/>
                <w:lang w:val="en-IE"/>
              </w:rPr>
            </w:pPr>
          </w:p>
        </w:tc>
        <w:tc>
          <w:tcPr>
            <w:tcW w:w="2976" w:type="dxa"/>
          </w:tcPr>
          <w:p w14:paraId="609AEB93"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299" w:author="Author"/>
                <w:rFonts w:cs="Arial"/>
                <w:color w:val="auto"/>
                <w:sz w:val="20"/>
                <w:szCs w:val="20"/>
                <w:lang w:val="en-IE"/>
              </w:rPr>
            </w:pPr>
          </w:p>
        </w:tc>
      </w:tr>
      <w:tr w:rsidR="005E41B3" w:rsidRPr="00563671" w14:paraId="756F5F1D" w14:textId="77777777" w:rsidTr="00A834B1">
        <w:trPr>
          <w:ins w:id="11300" w:author="Author"/>
        </w:trPr>
        <w:tc>
          <w:tcPr>
            <w:cnfStyle w:val="001000000000" w:firstRow="0" w:lastRow="0" w:firstColumn="1" w:lastColumn="0" w:oddVBand="0" w:evenVBand="0" w:oddHBand="0" w:evenHBand="0" w:firstRowFirstColumn="0" w:firstRowLastColumn="0" w:lastRowFirstColumn="0" w:lastRowLastColumn="0"/>
            <w:tcW w:w="2323" w:type="dxa"/>
          </w:tcPr>
          <w:p w14:paraId="35F551E8" w14:textId="77777777" w:rsidR="005E41B3" w:rsidRPr="00563671" w:rsidRDefault="005E41B3" w:rsidP="00A834B1">
            <w:pPr>
              <w:spacing w:before="120"/>
              <w:jc w:val="left"/>
              <w:rPr>
                <w:ins w:id="11301" w:author="Author"/>
                <w:rFonts w:cs="Arial"/>
                <w:sz w:val="20"/>
                <w:szCs w:val="20"/>
                <w:lang w:val="en-IE"/>
              </w:rPr>
            </w:pPr>
            <w:ins w:id="11302" w:author="Author">
              <w:r w:rsidRPr="00563671">
                <w:rPr>
                  <w:rFonts w:cs="Arial"/>
                  <w:sz w:val="20"/>
                  <w:szCs w:val="20"/>
                  <w:lang w:val="en-IE"/>
                </w:rPr>
                <w:t>Service</w:t>
              </w:r>
            </w:ins>
          </w:p>
        </w:tc>
        <w:tc>
          <w:tcPr>
            <w:tcW w:w="7293" w:type="dxa"/>
            <w:gridSpan w:val="2"/>
          </w:tcPr>
          <w:p w14:paraId="1F5405C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03" w:author="Author"/>
                <w:rFonts w:cs="Arial"/>
                <w:sz w:val="20"/>
                <w:szCs w:val="20"/>
                <w:lang w:val="en-IE"/>
              </w:rPr>
            </w:pPr>
            <w:ins w:id="11304" w:author="Author">
              <w:r w:rsidRPr="00563671">
                <w:rPr>
                  <w:rFonts w:cs="Arial"/>
                  <w:sz w:val="20"/>
                  <w:szCs w:val="20"/>
                  <w:lang w:val="en-IE"/>
                </w:rPr>
                <w:t>Search available phone numbers</w:t>
              </w:r>
            </w:ins>
          </w:p>
        </w:tc>
      </w:tr>
      <w:tr w:rsidR="005E41B3" w:rsidRPr="00563671" w14:paraId="0934E08E" w14:textId="77777777" w:rsidTr="00A834B1">
        <w:trPr>
          <w:ins w:id="11305" w:author="Author"/>
        </w:trPr>
        <w:tc>
          <w:tcPr>
            <w:cnfStyle w:val="001000000000" w:firstRow="0" w:lastRow="0" w:firstColumn="1" w:lastColumn="0" w:oddVBand="0" w:evenVBand="0" w:oddHBand="0" w:evenHBand="0" w:firstRowFirstColumn="0" w:firstRowLastColumn="0" w:lastRowFirstColumn="0" w:lastRowLastColumn="0"/>
            <w:tcW w:w="2323" w:type="dxa"/>
          </w:tcPr>
          <w:p w14:paraId="4CA0CCFA" w14:textId="77777777" w:rsidR="005E41B3" w:rsidRPr="00563671" w:rsidRDefault="005E41B3" w:rsidP="00A834B1">
            <w:pPr>
              <w:spacing w:before="120"/>
              <w:jc w:val="left"/>
              <w:rPr>
                <w:ins w:id="11306" w:author="Author"/>
                <w:rFonts w:cs="Arial"/>
                <w:sz w:val="20"/>
                <w:szCs w:val="20"/>
                <w:lang w:val="en-IE"/>
              </w:rPr>
            </w:pPr>
            <w:ins w:id="11307" w:author="Author">
              <w:r w:rsidRPr="00563671">
                <w:rPr>
                  <w:rFonts w:cs="Arial"/>
                  <w:sz w:val="20"/>
                  <w:szCs w:val="20"/>
                  <w:lang w:val="en-IE"/>
                </w:rPr>
                <w:t>Relevant Input Notes</w:t>
              </w:r>
            </w:ins>
          </w:p>
        </w:tc>
        <w:tc>
          <w:tcPr>
            <w:tcW w:w="7293" w:type="dxa"/>
            <w:gridSpan w:val="2"/>
          </w:tcPr>
          <w:p w14:paraId="4FE46CF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08" w:author="Author"/>
                <w:rFonts w:cs="Arial"/>
                <w:sz w:val="20"/>
                <w:szCs w:val="20"/>
                <w:lang w:val="en-IE"/>
              </w:rPr>
            </w:pPr>
            <w:ins w:id="11309" w:author="Author">
              <w:r w:rsidRPr="00563671">
                <w:rPr>
                  <w:rFonts w:cs="Arial"/>
                  <w:sz w:val="20"/>
                  <w:szCs w:val="20"/>
                  <w:lang w:val="en-IE"/>
                </w:rPr>
                <w:t>N/A</w:t>
              </w:r>
            </w:ins>
          </w:p>
        </w:tc>
      </w:tr>
      <w:tr w:rsidR="005E41B3" w:rsidRPr="00563671" w14:paraId="1DAC6126" w14:textId="77777777" w:rsidTr="00A834B1">
        <w:trPr>
          <w:ins w:id="11310" w:author="Author"/>
        </w:trPr>
        <w:tc>
          <w:tcPr>
            <w:cnfStyle w:val="001000000000" w:firstRow="0" w:lastRow="0" w:firstColumn="1" w:lastColumn="0" w:oddVBand="0" w:evenVBand="0" w:oddHBand="0" w:evenHBand="0" w:firstRowFirstColumn="0" w:firstRowLastColumn="0" w:lastRowFirstColumn="0" w:lastRowLastColumn="0"/>
            <w:tcW w:w="2323" w:type="dxa"/>
          </w:tcPr>
          <w:p w14:paraId="4C974A21" w14:textId="77777777" w:rsidR="005E41B3" w:rsidRPr="00563671" w:rsidRDefault="005E41B3" w:rsidP="00A834B1">
            <w:pPr>
              <w:spacing w:before="120"/>
              <w:jc w:val="left"/>
              <w:rPr>
                <w:ins w:id="11311" w:author="Author"/>
                <w:rFonts w:cs="Arial"/>
                <w:sz w:val="20"/>
                <w:szCs w:val="20"/>
                <w:lang w:val="en-IE"/>
              </w:rPr>
            </w:pPr>
            <w:ins w:id="11312" w:author="Author">
              <w:r w:rsidRPr="00563671">
                <w:rPr>
                  <w:rFonts w:cs="Arial"/>
                  <w:sz w:val="20"/>
                  <w:szCs w:val="20"/>
                  <w:lang w:val="en-IE"/>
                </w:rPr>
                <w:t>Relevant Output Notes</w:t>
              </w:r>
            </w:ins>
          </w:p>
        </w:tc>
        <w:tc>
          <w:tcPr>
            <w:tcW w:w="7293" w:type="dxa"/>
            <w:gridSpan w:val="2"/>
          </w:tcPr>
          <w:p w14:paraId="6303A3B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13" w:author="Author"/>
                <w:rFonts w:cs="Arial"/>
                <w:sz w:val="20"/>
                <w:szCs w:val="20"/>
                <w:lang w:val="en-IE"/>
              </w:rPr>
            </w:pPr>
            <w:ins w:id="11314" w:author="Author">
              <w:r w:rsidRPr="00563671">
                <w:rPr>
                  <w:rFonts w:cs="Arial"/>
                  <w:sz w:val="20"/>
                  <w:szCs w:val="20"/>
                  <w:lang w:val="en-IE"/>
                </w:rPr>
                <w:t>The response returns a list of available MSISDNs</w:t>
              </w:r>
            </w:ins>
          </w:p>
        </w:tc>
      </w:tr>
      <w:tr w:rsidR="005E41B3" w:rsidRPr="00563671" w14:paraId="76F3F209" w14:textId="77777777" w:rsidTr="00A834B1">
        <w:trPr>
          <w:ins w:id="11315" w:author="Author"/>
        </w:trPr>
        <w:tc>
          <w:tcPr>
            <w:cnfStyle w:val="001000000000" w:firstRow="0" w:lastRow="0" w:firstColumn="1" w:lastColumn="0" w:oddVBand="0" w:evenVBand="0" w:oddHBand="0" w:evenHBand="0" w:firstRowFirstColumn="0" w:firstRowLastColumn="0" w:lastRowFirstColumn="0" w:lastRowLastColumn="0"/>
            <w:tcW w:w="2323" w:type="dxa"/>
          </w:tcPr>
          <w:p w14:paraId="7917B516" w14:textId="77777777" w:rsidR="005E41B3" w:rsidRPr="00563671" w:rsidRDefault="005E41B3" w:rsidP="00A834B1">
            <w:pPr>
              <w:spacing w:before="120"/>
              <w:jc w:val="left"/>
              <w:rPr>
                <w:ins w:id="11316" w:author="Author"/>
                <w:rFonts w:cs="Arial"/>
                <w:sz w:val="20"/>
                <w:szCs w:val="20"/>
                <w:lang w:val="en-IE"/>
              </w:rPr>
            </w:pPr>
            <w:ins w:id="11317" w:author="Author">
              <w:r w:rsidRPr="00563671">
                <w:rPr>
                  <w:rFonts w:cs="Arial"/>
                  <w:sz w:val="20"/>
                  <w:szCs w:val="20"/>
                  <w:lang w:val="en-IE"/>
                </w:rPr>
                <w:t>Interface Id</w:t>
              </w:r>
            </w:ins>
          </w:p>
        </w:tc>
        <w:tc>
          <w:tcPr>
            <w:tcW w:w="7293" w:type="dxa"/>
            <w:gridSpan w:val="2"/>
          </w:tcPr>
          <w:p w14:paraId="1D8AF55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18" w:author="Author"/>
                <w:rFonts w:cs="Arial"/>
                <w:sz w:val="20"/>
                <w:szCs w:val="20"/>
                <w:lang w:val="en-IE"/>
              </w:rPr>
            </w:pPr>
            <w:ins w:id="11319" w:author="Author">
              <w:r w:rsidRPr="00563671">
                <w:rPr>
                  <w:rFonts w:cs="Arial"/>
                  <w:sz w:val="20"/>
                  <w:szCs w:val="20"/>
                  <w:lang w:val="en-IE" w:eastAsia="pt-PT"/>
                </w:rPr>
                <w:t>IF192.27</w:t>
              </w:r>
            </w:ins>
          </w:p>
        </w:tc>
      </w:tr>
      <w:tr w:rsidR="005E41B3" w:rsidRPr="00563671" w14:paraId="67E9FB61" w14:textId="77777777" w:rsidTr="00A834B1">
        <w:trPr>
          <w:ins w:id="11320" w:author="Author"/>
        </w:trPr>
        <w:tc>
          <w:tcPr>
            <w:cnfStyle w:val="001000000000" w:firstRow="0" w:lastRow="0" w:firstColumn="1" w:lastColumn="0" w:oddVBand="0" w:evenVBand="0" w:oddHBand="0" w:evenHBand="0" w:firstRowFirstColumn="0" w:firstRowLastColumn="0" w:lastRowFirstColumn="0" w:lastRowLastColumn="0"/>
            <w:tcW w:w="2323" w:type="dxa"/>
          </w:tcPr>
          <w:p w14:paraId="079929C6" w14:textId="77777777" w:rsidR="005E41B3" w:rsidRPr="00563671" w:rsidRDefault="005E41B3" w:rsidP="00A834B1">
            <w:pPr>
              <w:spacing w:before="120"/>
              <w:jc w:val="left"/>
              <w:rPr>
                <w:ins w:id="11321" w:author="Author"/>
                <w:rFonts w:cs="Arial"/>
                <w:sz w:val="20"/>
                <w:szCs w:val="20"/>
                <w:lang w:val="en-IE"/>
              </w:rPr>
            </w:pPr>
            <w:ins w:id="11322" w:author="Author">
              <w:r w:rsidRPr="00563671">
                <w:rPr>
                  <w:rFonts w:cs="Arial"/>
                  <w:sz w:val="20"/>
                  <w:szCs w:val="20"/>
                  <w:lang w:val="en-IE"/>
                </w:rPr>
                <w:t>Service Id</w:t>
              </w:r>
            </w:ins>
          </w:p>
        </w:tc>
        <w:tc>
          <w:tcPr>
            <w:tcW w:w="7293" w:type="dxa"/>
            <w:gridSpan w:val="2"/>
          </w:tcPr>
          <w:p w14:paraId="19E456F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23" w:author="Author"/>
                <w:rFonts w:cs="Arial"/>
                <w:sz w:val="20"/>
                <w:szCs w:val="20"/>
                <w:lang w:val="en-IE"/>
              </w:rPr>
            </w:pPr>
            <w:ins w:id="11324" w:author="Author">
              <w:r>
                <w:rPr>
                  <w:rFonts w:cs="Arial"/>
                  <w:sz w:val="20"/>
                  <w:szCs w:val="20"/>
                  <w:lang w:val="en-IE"/>
                </w:rPr>
                <w:t>584</w:t>
              </w:r>
            </w:ins>
          </w:p>
        </w:tc>
      </w:tr>
      <w:tr w:rsidR="005E41B3" w:rsidRPr="00563671" w14:paraId="0806A31E" w14:textId="77777777" w:rsidTr="00A834B1">
        <w:trPr>
          <w:ins w:id="11325" w:author="Author"/>
        </w:trPr>
        <w:tc>
          <w:tcPr>
            <w:cnfStyle w:val="001000000000" w:firstRow="0" w:lastRow="0" w:firstColumn="1" w:lastColumn="0" w:oddVBand="0" w:evenVBand="0" w:oddHBand="0" w:evenHBand="0" w:firstRowFirstColumn="0" w:firstRowLastColumn="0" w:lastRowFirstColumn="0" w:lastRowLastColumn="0"/>
            <w:tcW w:w="2323" w:type="dxa"/>
          </w:tcPr>
          <w:p w14:paraId="165D9F6B" w14:textId="77777777" w:rsidR="005E41B3" w:rsidRPr="00563671" w:rsidRDefault="005E41B3" w:rsidP="00A834B1">
            <w:pPr>
              <w:spacing w:before="120"/>
              <w:jc w:val="left"/>
              <w:rPr>
                <w:ins w:id="11326" w:author="Author"/>
                <w:rFonts w:cs="Arial"/>
                <w:sz w:val="20"/>
                <w:szCs w:val="20"/>
                <w:lang w:val="en-IE"/>
              </w:rPr>
            </w:pPr>
            <w:ins w:id="11327" w:author="Author">
              <w:r w:rsidRPr="00563671">
                <w:rPr>
                  <w:rFonts w:cs="Arial"/>
                  <w:bCs/>
                  <w:sz w:val="20"/>
                  <w:szCs w:val="20"/>
                </w:rPr>
                <w:t>CSM Service</w:t>
              </w:r>
            </w:ins>
          </w:p>
        </w:tc>
        <w:tc>
          <w:tcPr>
            <w:tcW w:w="7293" w:type="dxa"/>
            <w:gridSpan w:val="2"/>
          </w:tcPr>
          <w:p w14:paraId="20B983E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28" w:author="Author"/>
                <w:rFonts w:cs="Arial"/>
                <w:sz w:val="20"/>
                <w:szCs w:val="20"/>
                <w:lang w:val="en-IE"/>
              </w:rPr>
            </w:pPr>
            <w:ins w:id="11329" w:author="Author">
              <w:r w:rsidRPr="00563671">
                <w:rPr>
                  <w:rFonts w:cs="Arial"/>
                  <w:sz w:val="20"/>
                  <w:szCs w:val="20"/>
                </w:rPr>
                <w:t>LogicalResourceInventoryItem</w:t>
              </w:r>
            </w:ins>
          </w:p>
        </w:tc>
      </w:tr>
      <w:tr w:rsidR="005E41B3" w:rsidRPr="00563671" w14:paraId="7DF566DE" w14:textId="77777777" w:rsidTr="00A834B1">
        <w:trPr>
          <w:ins w:id="11330" w:author="Author"/>
        </w:trPr>
        <w:tc>
          <w:tcPr>
            <w:cnfStyle w:val="001000000000" w:firstRow="0" w:lastRow="0" w:firstColumn="1" w:lastColumn="0" w:oddVBand="0" w:evenVBand="0" w:oddHBand="0" w:evenHBand="0" w:firstRowFirstColumn="0" w:firstRowLastColumn="0" w:lastRowFirstColumn="0" w:lastRowLastColumn="0"/>
            <w:tcW w:w="2323" w:type="dxa"/>
          </w:tcPr>
          <w:p w14:paraId="01AC7A16" w14:textId="77777777" w:rsidR="005E41B3" w:rsidRPr="00563671" w:rsidRDefault="005E41B3" w:rsidP="00A834B1">
            <w:pPr>
              <w:spacing w:before="120"/>
              <w:jc w:val="left"/>
              <w:rPr>
                <w:ins w:id="11331" w:author="Author"/>
                <w:rFonts w:cs="Arial"/>
                <w:sz w:val="20"/>
                <w:szCs w:val="20"/>
                <w:lang w:val="en-IE"/>
              </w:rPr>
            </w:pPr>
            <w:ins w:id="11332" w:author="Author">
              <w:r w:rsidRPr="00563671">
                <w:rPr>
                  <w:rFonts w:cs="Arial"/>
                  <w:bCs/>
                  <w:sz w:val="20"/>
                  <w:szCs w:val="20"/>
                </w:rPr>
                <w:t>CSM Operation</w:t>
              </w:r>
            </w:ins>
          </w:p>
        </w:tc>
        <w:tc>
          <w:tcPr>
            <w:tcW w:w="7293" w:type="dxa"/>
            <w:gridSpan w:val="2"/>
          </w:tcPr>
          <w:p w14:paraId="50D45CB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33" w:author="Author"/>
                <w:rFonts w:cs="Arial"/>
                <w:sz w:val="20"/>
                <w:szCs w:val="20"/>
                <w:lang w:val="en-IE"/>
              </w:rPr>
            </w:pPr>
            <w:ins w:id="11334" w:author="Author">
              <w:r w:rsidRPr="00563671">
                <w:rPr>
                  <w:rFonts w:cs="Arial"/>
                  <w:sz w:val="20"/>
                  <w:szCs w:val="20"/>
                </w:rPr>
                <w:t>GetLogical</w:t>
              </w:r>
              <w:r>
                <w:rPr>
                  <w:rFonts w:cs="Arial"/>
                  <w:sz w:val="20"/>
                  <w:szCs w:val="20"/>
                </w:rPr>
                <w:t>R</w:t>
              </w:r>
              <w:r w:rsidRPr="00563671">
                <w:rPr>
                  <w:rFonts w:cs="Arial"/>
                  <w:sz w:val="20"/>
                  <w:szCs w:val="20"/>
                </w:rPr>
                <w:t>esourceInventoryItemList</w:t>
              </w:r>
            </w:ins>
          </w:p>
        </w:tc>
      </w:tr>
    </w:tbl>
    <w:p w14:paraId="4A783EB2" w14:textId="77777777" w:rsidR="005E41B3" w:rsidRPr="00563671" w:rsidRDefault="005E41B3" w:rsidP="005E41B3">
      <w:pPr>
        <w:rPr>
          <w:ins w:id="11335"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E41B3" w:rsidRPr="00563671" w14:paraId="324BB719" w14:textId="77777777" w:rsidTr="00A834B1">
        <w:trPr>
          <w:cnfStyle w:val="100000000000" w:firstRow="1" w:lastRow="0" w:firstColumn="0" w:lastColumn="0" w:oddVBand="0" w:evenVBand="0" w:oddHBand="0" w:evenHBand="0" w:firstRowFirstColumn="0" w:firstRowLastColumn="0" w:lastRowFirstColumn="0" w:lastRowLastColumn="0"/>
          <w:ins w:id="1133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20A09CF" w14:textId="77777777" w:rsidR="005E41B3" w:rsidRPr="00563671" w:rsidRDefault="005E41B3" w:rsidP="00A834B1">
            <w:pPr>
              <w:spacing w:before="120"/>
              <w:jc w:val="left"/>
              <w:rPr>
                <w:ins w:id="11337" w:author="Author"/>
                <w:rFonts w:cs="Arial"/>
                <w:b w:val="0"/>
                <w:color w:val="auto"/>
                <w:sz w:val="20"/>
                <w:szCs w:val="20"/>
                <w:lang w:val="en-IE"/>
              </w:rPr>
            </w:pPr>
          </w:p>
        </w:tc>
        <w:tc>
          <w:tcPr>
            <w:tcW w:w="2976" w:type="dxa"/>
          </w:tcPr>
          <w:p w14:paraId="56270731"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38" w:author="Author"/>
                <w:rFonts w:cs="Arial"/>
                <w:color w:val="auto"/>
                <w:sz w:val="20"/>
                <w:szCs w:val="20"/>
                <w:lang w:val="en-IE"/>
              </w:rPr>
            </w:pPr>
          </w:p>
        </w:tc>
      </w:tr>
      <w:tr w:rsidR="005E41B3" w:rsidRPr="00563671" w14:paraId="7295D83B" w14:textId="77777777" w:rsidTr="00A834B1">
        <w:trPr>
          <w:ins w:id="11339" w:author="Author"/>
        </w:trPr>
        <w:tc>
          <w:tcPr>
            <w:cnfStyle w:val="001000000000" w:firstRow="0" w:lastRow="0" w:firstColumn="1" w:lastColumn="0" w:oddVBand="0" w:evenVBand="0" w:oddHBand="0" w:evenHBand="0" w:firstRowFirstColumn="0" w:firstRowLastColumn="0" w:lastRowFirstColumn="0" w:lastRowLastColumn="0"/>
            <w:tcW w:w="2323" w:type="dxa"/>
          </w:tcPr>
          <w:p w14:paraId="1DBC11D3" w14:textId="77777777" w:rsidR="005E41B3" w:rsidRPr="00563671" w:rsidRDefault="005E41B3" w:rsidP="00A834B1">
            <w:pPr>
              <w:spacing w:before="120"/>
              <w:jc w:val="left"/>
              <w:rPr>
                <w:ins w:id="11340" w:author="Author"/>
                <w:rFonts w:cs="Arial"/>
                <w:sz w:val="20"/>
                <w:szCs w:val="20"/>
                <w:lang w:val="en-IE"/>
              </w:rPr>
            </w:pPr>
            <w:ins w:id="11341" w:author="Author">
              <w:r w:rsidRPr="00563671">
                <w:rPr>
                  <w:rFonts w:cs="Arial"/>
                  <w:sz w:val="20"/>
                  <w:szCs w:val="20"/>
                  <w:lang w:val="en-IE"/>
                </w:rPr>
                <w:t>Service</w:t>
              </w:r>
            </w:ins>
          </w:p>
        </w:tc>
        <w:tc>
          <w:tcPr>
            <w:tcW w:w="7293" w:type="dxa"/>
            <w:gridSpan w:val="2"/>
          </w:tcPr>
          <w:p w14:paraId="53049A0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342" w:author="Author"/>
                <w:color w:val="auto"/>
                <w:sz w:val="20"/>
                <w:szCs w:val="20"/>
              </w:rPr>
            </w:pPr>
            <w:ins w:id="11343" w:author="Author">
              <w:r w:rsidRPr="00563671">
                <w:rPr>
                  <w:color w:val="auto"/>
                  <w:sz w:val="20"/>
                  <w:szCs w:val="20"/>
                </w:rPr>
                <w:t xml:space="preserve">Reserve phone number </w:t>
              </w:r>
            </w:ins>
          </w:p>
        </w:tc>
      </w:tr>
      <w:tr w:rsidR="005E41B3" w:rsidRPr="00563671" w14:paraId="0E546530" w14:textId="77777777" w:rsidTr="00A834B1">
        <w:trPr>
          <w:ins w:id="11344" w:author="Author"/>
        </w:trPr>
        <w:tc>
          <w:tcPr>
            <w:cnfStyle w:val="001000000000" w:firstRow="0" w:lastRow="0" w:firstColumn="1" w:lastColumn="0" w:oddVBand="0" w:evenVBand="0" w:oddHBand="0" w:evenHBand="0" w:firstRowFirstColumn="0" w:firstRowLastColumn="0" w:lastRowFirstColumn="0" w:lastRowLastColumn="0"/>
            <w:tcW w:w="2323" w:type="dxa"/>
          </w:tcPr>
          <w:p w14:paraId="79953987" w14:textId="77777777" w:rsidR="005E41B3" w:rsidRPr="00563671" w:rsidRDefault="005E41B3" w:rsidP="00A834B1">
            <w:pPr>
              <w:spacing w:before="120"/>
              <w:jc w:val="left"/>
              <w:rPr>
                <w:ins w:id="11345" w:author="Author"/>
                <w:rFonts w:cs="Arial"/>
                <w:sz w:val="20"/>
                <w:szCs w:val="20"/>
                <w:lang w:val="en-IE"/>
              </w:rPr>
            </w:pPr>
            <w:ins w:id="11346" w:author="Author">
              <w:r w:rsidRPr="00563671">
                <w:rPr>
                  <w:rFonts w:cs="Arial"/>
                  <w:sz w:val="20"/>
                  <w:szCs w:val="20"/>
                  <w:lang w:val="en-IE"/>
                </w:rPr>
                <w:t>Relevant Input Notes</w:t>
              </w:r>
            </w:ins>
          </w:p>
        </w:tc>
        <w:tc>
          <w:tcPr>
            <w:tcW w:w="7293" w:type="dxa"/>
            <w:gridSpan w:val="2"/>
          </w:tcPr>
          <w:p w14:paraId="6CCCF80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47" w:author="Author"/>
                <w:rFonts w:cs="Arial"/>
                <w:sz w:val="20"/>
                <w:szCs w:val="20"/>
                <w:lang w:val="en-IE"/>
              </w:rPr>
            </w:pPr>
            <w:ins w:id="11348" w:author="Author">
              <w:r w:rsidRPr="00563671">
                <w:rPr>
                  <w:rFonts w:cs="Arial"/>
                  <w:sz w:val="20"/>
                  <w:szCs w:val="20"/>
                  <w:lang w:val="en-IE"/>
                </w:rPr>
                <w:t>The request is made against a phone number and the contextualized costumer</w:t>
              </w:r>
            </w:ins>
          </w:p>
        </w:tc>
      </w:tr>
      <w:tr w:rsidR="005E41B3" w:rsidRPr="00563671" w14:paraId="1A98039A" w14:textId="77777777" w:rsidTr="00A834B1">
        <w:trPr>
          <w:ins w:id="11349" w:author="Author"/>
        </w:trPr>
        <w:tc>
          <w:tcPr>
            <w:cnfStyle w:val="001000000000" w:firstRow="0" w:lastRow="0" w:firstColumn="1" w:lastColumn="0" w:oddVBand="0" w:evenVBand="0" w:oddHBand="0" w:evenHBand="0" w:firstRowFirstColumn="0" w:firstRowLastColumn="0" w:lastRowFirstColumn="0" w:lastRowLastColumn="0"/>
            <w:tcW w:w="2323" w:type="dxa"/>
          </w:tcPr>
          <w:p w14:paraId="56BA95EA" w14:textId="77777777" w:rsidR="005E41B3" w:rsidRPr="00563671" w:rsidRDefault="005E41B3" w:rsidP="00A834B1">
            <w:pPr>
              <w:spacing w:before="120"/>
              <w:jc w:val="left"/>
              <w:rPr>
                <w:ins w:id="11350" w:author="Author"/>
                <w:rFonts w:cs="Arial"/>
                <w:sz w:val="20"/>
                <w:szCs w:val="20"/>
                <w:lang w:val="en-IE"/>
              </w:rPr>
            </w:pPr>
            <w:ins w:id="11351" w:author="Author">
              <w:r w:rsidRPr="00563671">
                <w:rPr>
                  <w:rFonts w:cs="Arial"/>
                  <w:sz w:val="20"/>
                  <w:szCs w:val="20"/>
                  <w:lang w:val="en-IE"/>
                </w:rPr>
                <w:t>Relevant Output Notes</w:t>
              </w:r>
            </w:ins>
          </w:p>
        </w:tc>
        <w:tc>
          <w:tcPr>
            <w:tcW w:w="7293" w:type="dxa"/>
            <w:gridSpan w:val="2"/>
          </w:tcPr>
          <w:p w14:paraId="4F1603A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52" w:author="Author"/>
                <w:rFonts w:cs="Arial"/>
                <w:sz w:val="20"/>
                <w:szCs w:val="20"/>
                <w:lang w:val="en-IE"/>
              </w:rPr>
            </w:pPr>
            <w:ins w:id="11353" w:author="Author">
              <w:r w:rsidRPr="00563671">
                <w:rPr>
                  <w:rFonts w:cs="Arial"/>
                  <w:sz w:val="20"/>
                  <w:szCs w:val="20"/>
                  <w:lang w:val="en-IE"/>
                </w:rPr>
                <w:t>The response returns the reservation status</w:t>
              </w:r>
            </w:ins>
          </w:p>
        </w:tc>
      </w:tr>
      <w:tr w:rsidR="005E41B3" w:rsidRPr="00563671" w14:paraId="7D3C96A2" w14:textId="77777777" w:rsidTr="00A834B1">
        <w:trPr>
          <w:ins w:id="11354" w:author="Author"/>
        </w:trPr>
        <w:tc>
          <w:tcPr>
            <w:cnfStyle w:val="001000000000" w:firstRow="0" w:lastRow="0" w:firstColumn="1" w:lastColumn="0" w:oddVBand="0" w:evenVBand="0" w:oddHBand="0" w:evenHBand="0" w:firstRowFirstColumn="0" w:firstRowLastColumn="0" w:lastRowFirstColumn="0" w:lastRowLastColumn="0"/>
            <w:tcW w:w="2323" w:type="dxa"/>
          </w:tcPr>
          <w:p w14:paraId="54CEF92B" w14:textId="77777777" w:rsidR="005E41B3" w:rsidRPr="00563671" w:rsidRDefault="005E41B3" w:rsidP="00A834B1">
            <w:pPr>
              <w:spacing w:before="120"/>
              <w:jc w:val="left"/>
              <w:rPr>
                <w:ins w:id="11355" w:author="Author"/>
                <w:rFonts w:cs="Arial"/>
                <w:sz w:val="20"/>
                <w:szCs w:val="20"/>
                <w:lang w:val="en-IE"/>
              </w:rPr>
            </w:pPr>
            <w:ins w:id="11356" w:author="Author">
              <w:r w:rsidRPr="00563671">
                <w:rPr>
                  <w:rFonts w:cs="Arial"/>
                  <w:sz w:val="20"/>
                  <w:szCs w:val="20"/>
                  <w:lang w:val="en-IE"/>
                </w:rPr>
                <w:t>Interface Id</w:t>
              </w:r>
            </w:ins>
          </w:p>
        </w:tc>
        <w:tc>
          <w:tcPr>
            <w:tcW w:w="7293" w:type="dxa"/>
            <w:gridSpan w:val="2"/>
          </w:tcPr>
          <w:p w14:paraId="2339D8B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57" w:author="Author"/>
                <w:rFonts w:cs="Arial"/>
                <w:sz w:val="20"/>
                <w:szCs w:val="20"/>
                <w:lang w:val="en-IE"/>
              </w:rPr>
            </w:pPr>
            <w:ins w:id="11358" w:author="Author">
              <w:r w:rsidRPr="00563671">
                <w:rPr>
                  <w:rFonts w:cs="Arial"/>
                  <w:sz w:val="20"/>
                  <w:szCs w:val="20"/>
                  <w:lang w:val="en-IE" w:eastAsia="pt-PT"/>
                </w:rPr>
                <w:t>IF192.27</w:t>
              </w:r>
            </w:ins>
          </w:p>
        </w:tc>
      </w:tr>
      <w:tr w:rsidR="005E41B3" w:rsidRPr="00563671" w14:paraId="5C3D5C75" w14:textId="77777777" w:rsidTr="00A834B1">
        <w:trPr>
          <w:ins w:id="11359" w:author="Author"/>
        </w:trPr>
        <w:tc>
          <w:tcPr>
            <w:cnfStyle w:val="001000000000" w:firstRow="0" w:lastRow="0" w:firstColumn="1" w:lastColumn="0" w:oddVBand="0" w:evenVBand="0" w:oddHBand="0" w:evenHBand="0" w:firstRowFirstColumn="0" w:firstRowLastColumn="0" w:lastRowFirstColumn="0" w:lastRowLastColumn="0"/>
            <w:tcW w:w="2323" w:type="dxa"/>
          </w:tcPr>
          <w:p w14:paraId="186BCC1A" w14:textId="77777777" w:rsidR="005E41B3" w:rsidRPr="00563671" w:rsidRDefault="005E41B3" w:rsidP="00A834B1">
            <w:pPr>
              <w:spacing w:before="120"/>
              <w:jc w:val="left"/>
              <w:rPr>
                <w:ins w:id="11360" w:author="Author"/>
                <w:rFonts w:cs="Arial"/>
                <w:sz w:val="20"/>
                <w:szCs w:val="20"/>
                <w:lang w:val="en-IE"/>
              </w:rPr>
            </w:pPr>
            <w:ins w:id="11361" w:author="Author">
              <w:r w:rsidRPr="00563671">
                <w:rPr>
                  <w:rFonts w:cs="Arial"/>
                  <w:sz w:val="20"/>
                  <w:szCs w:val="20"/>
                  <w:lang w:val="en-IE"/>
                </w:rPr>
                <w:t>Service Id</w:t>
              </w:r>
            </w:ins>
          </w:p>
        </w:tc>
        <w:tc>
          <w:tcPr>
            <w:tcW w:w="7293" w:type="dxa"/>
            <w:gridSpan w:val="2"/>
          </w:tcPr>
          <w:p w14:paraId="7A81AFA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62" w:author="Author"/>
                <w:rFonts w:cs="Arial"/>
                <w:sz w:val="20"/>
                <w:szCs w:val="20"/>
                <w:lang w:val="en-IE"/>
              </w:rPr>
            </w:pPr>
            <w:ins w:id="11363" w:author="Author">
              <w:r>
                <w:rPr>
                  <w:rFonts w:cs="Arial"/>
                  <w:sz w:val="20"/>
                  <w:szCs w:val="20"/>
                  <w:lang w:val="en-IE"/>
                </w:rPr>
                <w:t>583</w:t>
              </w:r>
            </w:ins>
          </w:p>
        </w:tc>
      </w:tr>
      <w:tr w:rsidR="005E41B3" w:rsidRPr="00563671" w14:paraId="3789138A" w14:textId="77777777" w:rsidTr="00A834B1">
        <w:trPr>
          <w:ins w:id="11364" w:author="Author"/>
        </w:trPr>
        <w:tc>
          <w:tcPr>
            <w:cnfStyle w:val="001000000000" w:firstRow="0" w:lastRow="0" w:firstColumn="1" w:lastColumn="0" w:oddVBand="0" w:evenVBand="0" w:oddHBand="0" w:evenHBand="0" w:firstRowFirstColumn="0" w:firstRowLastColumn="0" w:lastRowFirstColumn="0" w:lastRowLastColumn="0"/>
            <w:tcW w:w="2323" w:type="dxa"/>
          </w:tcPr>
          <w:p w14:paraId="3910E1D3" w14:textId="77777777" w:rsidR="005E41B3" w:rsidRPr="00563671" w:rsidRDefault="005E41B3" w:rsidP="00A834B1">
            <w:pPr>
              <w:spacing w:before="120"/>
              <w:jc w:val="left"/>
              <w:rPr>
                <w:ins w:id="11365" w:author="Author"/>
                <w:rFonts w:cs="Arial"/>
                <w:sz w:val="20"/>
                <w:szCs w:val="20"/>
                <w:lang w:val="en-IE"/>
              </w:rPr>
            </w:pPr>
            <w:ins w:id="11366" w:author="Author">
              <w:r w:rsidRPr="00563671">
                <w:rPr>
                  <w:rFonts w:cs="Arial"/>
                  <w:bCs/>
                  <w:sz w:val="20"/>
                  <w:szCs w:val="20"/>
                </w:rPr>
                <w:t>CSM Service</w:t>
              </w:r>
            </w:ins>
          </w:p>
        </w:tc>
        <w:tc>
          <w:tcPr>
            <w:tcW w:w="7293" w:type="dxa"/>
            <w:gridSpan w:val="2"/>
          </w:tcPr>
          <w:p w14:paraId="57B4360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67" w:author="Author"/>
                <w:rFonts w:cs="Arial"/>
                <w:sz w:val="20"/>
                <w:szCs w:val="20"/>
                <w:lang w:val="en-IE"/>
              </w:rPr>
            </w:pPr>
            <w:ins w:id="11368" w:author="Author">
              <w:r w:rsidRPr="00563671">
                <w:rPr>
                  <w:rFonts w:cs="Arial"/>
                  <w:sz w:val="20"/>
                  <w:szCs w:val="20"/>
                </w:rPr>
                <w:t>LogicalResourceInventoryItem</w:t>
              </w:r>
            </w:ins>
          </w:p>
        </w:tc>
      </w:tr>
      <w:tr w:rsidR="005E41B3" w:rsidRPr="00563671" w14:paraId="291F9026" w14:textId="77777777" w:rsidTr="00A834B1">
        <w:trPr>
          <w:ins w:id="11369" w:author="Author"/>
        </w:trPr>
        <w:tc>
          <w:tcPr>
            <w:cnfStyle w:val="001000000000" w:firstRow="0" w:lastRow="0" w:firstColumn="1" w:lastColumn="0" w:oddVBand="0" w:evenVBand="0" w:oddHBand="0" w:evenHBand="0" w:firstRowFirstColumn="0" w:firstRowLastColumn="0" w:lastRowFirstColumn="0" w:lastRowLastColumn="0"/>
            <w:tcW w:w="2323" w:type="dxa"/>
          </w:tcPr>
          <w:p w14:paraId="20BF780A" w14:textId="77777777" w:rsidR="005E41B3" w:rsidRPr="00563671" w:rsidRDefault="005E41B3" w:rsidP="00A834B1">
            <w:pPr>
              <w:spacing w:before="120"/>
              <w:jc w:val="left"/>
              <w:rPr>
                <w:ins w:id="11370" w:author="Author"/>
                <w:rFonts w:cs="Arial"/>
                <w:sz w:val="20"/>
                <w:szCs w:val="20"/>
                <w:lang w:val="en-IE"/>
              </w:rPr>
            </w:pPr>
            <w:ins w:id="11371" w:author="Author">
              <w:r w:rsidRPr="00563671">
                <w:rPr>
                  <w:rFonts w:cs="Arial"/>
                  <w:bCs/>
                  <w:sz w:val="20"/>
                  <w:szCs w:val="20"/>
                </w:rPr>
                <w:t>CSM Operation</w:t>
              </w:r>
            </w:ins>
          </w:p>
        </w:tc>
        <w:tc>
          <w:tcPr>
            <w:tcW w:w="7293" w:type="dxa"/>
            <w:gridSpan w:val="2"/>
          </w:tcPr>
          <w:p w14:paraId="6C6CE87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72" w:author="Author"/>
                <w:rFonts w:cs="Arial"/>
                <w:sz w:val="20"/>
                <w:szCs w:val="20"/>
                <w:lang w:val="en-IE"/>
              </w:rPr>
            </w:pPr>
            <w:ins w:id="11373" w:author="Author">
              <w:r w:rsidRPr="00563671">
                <w:rPr>
                  <w:rFonts w:cs="Arial"/>
                  <w:sz w:val="20"/>
                  <w:szCs w:val="20"/>
                </w:rPr>
                <w:t>UpdateLogicalresourceInventoryItem</w:t>
              </w:r>
            </w:ins>
          </w:p>
        </w:tc>
      </w:tr>
    </w:tbl>
    <w:p w14:paraId="3AE9D726" w14:textId="77777777" w:rsidR="005E41B3" w:rsidRPr="00563671" w:rsidRDefault="005E41B3" w:rsidP="005E41B3">
      <w:pPr>
        <w:rPr>
          <w:ins w:id="1137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F73A1A8" w14:textId="77777777" w:rsidTr="00A834B1">
        <w:trPr>
          <w:cnfStyle w:val="100000000000" w:firstRow="1" w:lastRow="0" w:firstColumn="0" w:lastColumn="0" w:oddVBand="0" w:evenVBand="0" w:oddHBand="0" w:evenHBand="0" w:firstRowFirstColumn="0" w:firstRowLastColumn="0" w:lastRowFirstColumn="0" w:lastRowLastColumn="0"/>
          <w:ins w:id="1137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7EFA260" w14:textId="77777777" w:rsidR="005E41B3" w:rsidRPr="00563671" w:rsidRDefault="005E41B3" w:rsidP="00A834B1">
            <w:pPr>
              <w:spacing w:before="120"/>
              <w:jc w:val="left"/>
              <w:rPr>
                <w:ins w:id="11376" w:author="Author"/>
                <w:rFonts w:cs="Arial"/>
                <w:b w:val="0"/>
                <w:color w:val="auto"/>
                <w:sz w:val="20"/>
                <w:szCs w:val="20"/>
                <w:lang w:val="en-IE"/>
              </w:rPr>
            </w:pPr>
          </w:p>
        </w:tc>
        <w:tc>
          <w:tcPr>
            <w:tcW w:w="2976" w:type="dxa"/>
          </w:tcPr>
          <w:p w14:paraId="7F3500FB"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77" w:author="Author"/>
                <w:rFonts w:cs="Arial"/>
                <w:color w:val="auto"/>
                <w:sz w:val="20"/>
                <w:szCs w:val="20"/>
                <w:lang w:val="en-IE"/>
              </w:rPr>
            </w:pPr>
          </w:p>
        </w:tc>
      </w:tr>
      <w:tr w:rsidR="005E41B3" w:rsidRPr="00563671" w14:paraId="2EFB8218" w14:textId="77777777" w:rsidTr="00A834B1">
        <w:trPr>
          <w:ins w:id="11378" w:author="Author"/>
        </w:trPr>
        <w:tc>
          <w:tcPr>
            <w:cnfStyle w:val="001000000000" w:firstRow="0" w:lastRow="0" w:firstColumn="1" w:lastColumn="0" w:oddVBand="0" w:evenVBand="0" w:oddHBand="0" w:evenHBand="0" w:firstRowFirstColumn="0" w:firstRowLastColumn="0" w:lastRowFirstColumn="0" w:lastRowLastColumn="0"/>
            <w:tcW w:w="2323" w:type="dxa"/>
          </w:tcPr>
          <w:p w14:paraId="020D8945" w14:textId="77777777" w:rsidR="005E41B3" w:rsidRPr="00563671" w:rsidRDefault="005E41B3" w:rsidP="00A834B1">
            <w:pPr>
              <w:spacing w:before="120"/>
              <w:jc w:val="left"/>
              <w:rPr>
                <w:ins w:id="11379" w:author="Author"/>
                <w:rFonts w:cs="Arial"/>
                <w:sz w:val="20"/>
                <w:szCs w:val="20"/>
                <w:lang w:val="en-IE"/>
              </w:rPr>
            </w:pPr>
            <w:ins w:id="11380" w:author="Author">
              <w:r w:rsidRPr="00563671">
                <w:rPr>
                  <w:rFonts w:cs="Arial"/>
                  <w:sz w:val="20"/>
                  <w:szCs w:val="20"/>
                  <w:lang w:val="en-IE"/>
                </w:rPr>
                <w:t>Service</w:t>
              </w:r>
            </w:ins>
          </w:p>
        </w:tc>
        <w:tc>
          <w:tcPr>
            <w:tcW w:w="7293" w:type="dxa"/>
            <w:gridSpan w:val="2"/>
          </w:tcPr>
          <w:p w14:paraId="5C57CA5F"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381" w:author="Author"/>
                <w:color w:val="auto"/>
                <w:sz w:val="20"/>
                <w:szCs w:val="20"/>
              </w:rPr>
            </w:pPr>
            <w:ins w:id="11382" w:author="Author">
              <w:r w:rsidRPr="00563671">
                <w:rPr>
                  <w:color w:val="auto"/>
                  <w:sz w:val="20"/>
                  <w:szCs w:val="20"/>
                </w:rPr>
                <w:t>Analyse and produce summary</w:t>
              </w:r>
            </w:ins>
          </w:p>
        </w:tc>
      </w:tr>
      <w:tr w:rsidR="005E41B3" w:rsidRPr="00563671" w14:paraId="0C7C9C28" w14:textId="77777777" w:rsidTr="00A834B1">
        <w:trPr>
          <w:ins w:id="11383" w:author="Author"/>
        </w:trPr>
        <w:tc>
          <w:tcPr>
            <w:cnfStyle w:val="001000000000" w:firstRow="0" w:lastRow="0" w:firstColumn="1" w:lastColumn="0" w:oddVBand="0" w:evenVBand="0" w:oddHBand="0" w:evenHBand="0" w:firstRowFirstColumn="0" w:firstRowLastColumn="0" w:lastRowFirstColumn="0" w:lastRowLastColumn="0"/>
            <w:tcW w:w="2323" w:type="dxa"/>
          </w:tcPr>
          <w:p w14:paraId="01BAAC90" w14:textId="77777777" w:rsidR="005E41B3" w:rsidRPr="00563671" w:rsidRDefault="005E41B3" w:rsidP="00A834B1">
            <w:pPr>
              <w:spacing w:before="120"/>
              <w:jc w:val="left"/>
              <w:rPr>
                <w:ins w:id="11384" w:author="Author"/>
                <w:rFonts w:cs="Arial"/>
                <w:sz w:val="20"/>
                <w:szCs w:val="20"/>
                <w:lang w:val="en-IE"/>
              </w:rPr>
            </w:pPr>
            <w:ins w:id="11385" w:author="Author">
              <w:r w:rsidRPr="00563671">
                <w:rPr>
                  <w:rFonts w:cs="Arial"/>
                  <w:sz w:val="20"/>
                  <w:szCs w:val="20"/>
                  <w:lang w:val="en-IE"/>
                </w:rPr>
                <w:t>Relevant Input Notes</w:t>
              </w:r>
            </w:ins>
          </w:p>
        </w:tc>
        <w:tc>
          <w:tcPr>
            <w:tcW w:w="7293" w:type="dxa"/>
            <w:gridSpan w:val="2"/>
          </w:tcPr>
          <w:p w14:paraId="717ABB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86" w:author="Author"/>
                <w:rFonts w:cs="Arial"/>
                <w:sz w:val="20"/>
                <w:szCs w:val="20"/>
                <w:lang w:val="en-IE"/>
              </w:rPr>
            </w:pPr>
            <w:ins w:id="11387" w:author="Author">
              <w:r w:rsidRPr="00563671">
                <w:rPr>
                  <w:rFonts w:cs="Arial"/>
                  <w:sz w:val="20"/>
                  <w:szCs w:val="20"/>
                  <w:lang w:val="en-IE"/>
                </w:rPr>
                <w:t>The request is made against the existing offer and the selected offer</w:t>
              </w:r>
            </w:ins>
          </w:p>
        </w:tc>
      </w:tr>
      <w:tr w:rsidR="005E41B3" w:rsidRPr="00563671" w14:paraId="6489B5D3" w14:textId="77777777" w:rsidTr="00A834B1">
        <w:trPr>
          <w:ins w:id="11388" w:author="Author"/>
        </w:trPr>
        <w:tc>
          <w:tcPr>
            <w:cnfStyle w:val="001000000000" w:firstRow="0" w:lastRow="0" w:firstColumn="1" w:lastColumn="0" w:oddVBand="0" w:evenVBand="0" w:oddHBand="0" w:evenHBand="0" w:firstRowFirstColumn="0" w:firstRowLastColumn="0" w:lastRowFirstColumn="0" w:lastRowLastColumn="0"/>
            <w:tcW w:w="2323" w:type="dxa"/>
          </w:tcPr>
          <w:p w14:paraId="237F6966" w14:textId="77777777" w:rsidR="005E41B3" w:rsidRPr="00563671" w:rsidRDefault="005E41B3" w:rsidP="00A834B1">
            <w:pPr>
              <w:spacing w:before="120"/>
              <w:jc w:val="left"/>
              <w:rPr>
                <w:ins w:id="11389" w:author="Author"/>
                <w:rFonts w:cs="Arial"/>
                <w:sz w:val="20"/>
                <w:szCs w:val="20"/>
                <w:lang w:val="en-IE"/>
              </w:rPr>
            </w:pPr>
            <w:ins w:id="11390" w:author="Author">
              <w:r w:rsidRPr="00563671">
                <w:rPr>
                  <w:rFonts w:cs="Arial"/>
                  <w:sz w:val="20"/>
                  <w:szCs w:val="20"/>
                  <w:lang w:val="en-IE"/>
                </w:rPr>
                <w:lastRenderedPageBreak/>
                <w:t>Relevant Output Notes</w:t>
              </w:r>
            </w:ins>
          </w:p>
        </w:tc>
        <w:tc>
          <w:tcPr>
            <w:tcW w:w="7293" w:type="dxa"/>
            <w:gridSpan w:val="2"/>
          </w:tcPr>
          <w:p w14:paraId="69FB30B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91" w:author="Author"/>
                <w:rFonts w:cs="Arial"/>
                <w:sz w:val="20"/>
                <w:szCs w:val="20"/>
                <w:lang w:val="en-IE"/>
              </w:rPr>
            </w:pPr>
            <w:ins w:id="11392" w:author="Author">
              <w:r w:rsidRPr="00563671">
                <w:rPr>
                  <w:rFonts w:cs="Arial"/>
                  <w:sz w:val="20"/>
                  <w:szCs w:val="20"/>
                  <w:lang w:val="en-IE"/>
                </w:rPr>
                <w:t>The response returns the necessary actions to be submitted in the final orders</w:t>
              </w:r>
            </w:ins>
          </w:p>
        </w:tc>
      </w:tr>
      <w:tr w:rsidR="005E41B3" w:rsidRPr="00563671" w14:paraId="27632EA3" w14:textId="77777777" w:rsidTr="00A834B1">
        <w:trPr>
          <w:ins w:id="11393" w:author="Author"/>
        </w:trPr>
        <w:tc>
          <w:tcPr>
            <w:cnfStyle w:val="001000000000" w:firstRow="0" w:lastRow="0" w:firstColumn="1" w:lastColumn="0" w:oddVBand="0" w:evenVBand="0" w:oddHBand="0" w:evenHBand="0" w:firstRowFirstColumn="0" w:firstRowLastColumn="0" w:lastRowFirstColumn="0" w:lastRowLastColumn="0"/>
            <w:tcW w:w="2323" w:type="dxa"/>
          </w:tcPr>
          <w:p w14:paraId="12114076" w14:textId="77777777" w:rsidR="005E41B3" w:rsidRPr="00563671" w:rsidRDefault="005E41B3" w:rsidP="00A834B1">
            <w:pPr>
              <w:spacing w:before="120"/>
              <w:jc w:val="left"/>
              <w:rPr>
                <w:ins w:id="11394" w:author="Author"/>
                <w:rFonts w:cs="Arial"/>
                <w:sz w:val="20"/>
                <w:szCs w:val="20"/>
                <w:lang w:val="en-IE"/>
              </w:rPr>
            </w:pPr>
            <w:ins w:id="11395" w:author="Author">
              <w:r w:rsidRPr="00563671">
                <w:rPr>
                  <w:rFonts w:cs="Arial"/>
                  <w:sz w:val="20"/>
                  <w:szCs w:val="20"/>
                  <w:lang w:val="en-IE"/>
                </w:rPr>
                <w:t>Interface Id</w:t>
              </w:r>
            </w:ins>
          </w:p>
        </w:tc>
        <w:tc>
          <w:tcPr>
            <w:tcW w:w="7293" w:type="dxa"/>
            <w:gridSpan w:val="2"/>
          </w:tcPr>
          <w:p w14:paraId="3AE2BC6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96" w:author="Author"/>
                <w:rFonts w:cs="Arial"/>
                <w:sz w:val="20"/>
                <w:szCs w:val="20"/>
                <w:lang w:val="en-IE"/>
              </w:rPr>
            </w:pPr>
            <w:ins w:id="11397" w:author="Author">
              <w:r w:rsidRPr="00563671">
                <w:rPr>
                  <w:rFonts w:cs="Arial"/>
                  <w:sz w:val="20"/>
                  <w:szCs w:val="20"/>
                  <w:lang w:val="en-IE" w:eastAsia="pt-PT"/>
                </w:rPr>
                <w:t>IF192.28</w:t>
              </w:r>
            </w:ins>
          </w:p>
        </w:tc>
      </w:tr>
      <w:tr w:rsidR="005E41B3" w:rsidRPr="00563671" w14:paraId="1C5104F4" w14:textId="77777777" w:rsidTr="00A834B1">
        <w:trPr>
          <w:ins w:id="11398" w:author="Author"/>
        </w:trPr>
        <w:tc>
          <w:tcPr>
            <w:cnfStyle w:val="001000000000" w:firstRow="0" w:lastRow="0" w:firstColumn="1" w:lastColumn="0" w:oddVBand="0" w:evenVBand="0" w:oddHBand="0" w:evenHBand="0" w:firstRowFirstColumn="0" w:firstRowLastColumn="0" w:lastRowFirstColumn="0" w:lastRowLastColumn="0"/>
            <w:tcW w:w="2323" w:type="dxa"/>
          </w:tcPr>
          <w:p w14:paraId="2300EDEC" w14:textId="77777777" w:rsidR="005E41B3" w:rsidRPr="00563671" w:rsidRDefault="005E41B3" w:rsidP="00A834B1">
            <w:pPr>
              <w:spacing w:before="120"/>
              <w:jc w:val="left"/>
              <w:rPr>
                <w:ins w:id="11399" w:author="Author"/>
                <w:rFonts w:cs="Arial"/>
                <w:sz w:val="20"/>
                <w:szCs w:val="20"/>
                <w:lang w:val="en-IE"/>
              </w:rPr>
            </w:pPr>
            <w:ins w:id="11400" w:author="Author">
              <w:r w:rsidRPr="00563671">
                <w:rPr>
                  <w:rFonts w:cs="Arial"/>
                  <w:sz w:val="20"/>
                  <w:szCs w:val="20"/>
                  <w:lang w:val="en-IE"/>
                </w:rPr>
                <w:t>Service Id</w:t>
              </w:r>
            </w:ins>
          </w:p>
        </w:tc>
        <w:tc>
          <w:tcPr>
            <w:tcW w:w="7293" w:type="dxa"/>
            <w:gridSpan w:val="2"/>
          </w:tcPr>
          <w:p w14:paraId="75B42DE1" w14:textId="2D261D0A"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01" w:author="Author"/>
                <w:rFonts w:cs="Arial"/>
                <w:sz w:val="20"/>
                <w:szCs w:val="20"/>
                <w:lang w:val="en-IE"/>
              </w:rPr>
            </w:pPr>
            <w:ins w:id="11402" w:author="Author">
              <w:r>
                <w:rPr>
                  <w:rFonts w:cs="Arial"/>
                  <w:sz w:val="20"/>
                  <w:szCs w:val="20"/>
                  <w:lang w:val="en-IE"/>
                </w:rPr>
                <w:t>714</w:t>
              </w:r>
            </w:ins>
          </w:p>
        </w:tc>
      </w:tr>
      <w:tr w:rsidR="005E41B3" w:rsidRPr="00563671" w14:paraId="5A3621E7" w14:textId="77777777" w:rsidTr="00A834B1">
        <w:trPr>
          <w:ins w:id="11403" w:author="Author"/>
        </w:trPr>
        <w:tc>
          <w:tcPr>
            <w:cnfStyle w:val="001000000000" w:firstRow="0" w:lastRow="0" w:firstColumn="1" w:lastColumn="0" w:oddVBand="0" w:evenVBand="0" w:oddHBand="0" w:evenHBand="0" w:firstRowFirstColumn="0" w:firstRowLastColumn="0" w:lastRowFirstColumn="0" w:lastRowLastColumn="0"/>
            <w:tcW w:w="2323" w:type="dxa"/>
          </w:tcPr>
          <w:p w14:paraId="6B37D3FD" w14:textId="77777777" w:rsidR="005E41B3" w:rsidRPr="00563671" w:rsidRDefault="005E41B3" w:rsidP="00A834B1">
            <w:pPr>
              <w:spacing w:before="120"/>
              <w:jc w:val="left"/>
              <w:rPr>
                <w:ins w:id="11404" w:author="Author"/>
                <w:rFonts w:cs="Arial"/>
                <w:sz w:val="20"/>
                <w:szCs w:val="20"/>
                <w:lang w:val="en-IE"/>
              </w:rPr>
            </w:pPr>
            <w:ins w:id="11405" w:author="Author">
              <w:r w:rsidRPr="00563671">
                <w:rPr>
                  <w:rFonts w:cs="Arial"/>
                  <w:bCs/>
                  <w:sz w:val="20"/>
                  <w:szCs w:val="20"/>
                </w:rPr>
                <w:t>CSM Service</w:t>
              </w:r>
            </w:ins>
          </w:p>
        </w:tc>
        <w:tc>
          <w:tcPr>
            <w:tcW w:w="7293" w:type="dxa"/>
            <w:gridSpan w:val="2"/>
          </w:tcPr>
          <w:p w14:paraId="57CC7876" w14:textId="7F327B70" w:rsidR="005E41B3" w:rsidRPr="00563671" w:rsidRDefault="005F7A86" w:rsidP="005F7A86">
            <w:pPr>
              <w:spacing w:before="120"/>
              <w:jc w:val="left"/>
              <w:cnfStyle w:val="000000000000" w:firstRow="0" w:lastRow="0" w:firstColumn="0" w:lastColumn="0" w:oddVBand="0" w:evenVBand="0" w:oddHBand="0" w:evenHBand="0" w:firstRowFirstColumn="0" w:firstRowLastColumn="0" w:lastRowFirstColumn="0" w:lastRowLastColumn="0"/>
              <w:rPr>
                <w:ins w:id="11406" w:author="Author"/>
                <w:rFonts w:cs="Arial"/>
                <w:sz w:val="20"/>
                <w:szCs w:val="20"/>
                <w:lang w:val="en-IE"/>
              </w:rPr>
            </w:pPr>
            <w:ins w:id="11407" w:author="Author">
              <w:r>
                <w:rPr>
                  <w:sz w:val="20"/>
                  <w:szCs w:val="20"/>
                  <w:lang w:eastAsia="pt-PT"/>
                </w:rPr>
                <w:t>CompareOffer</w:t>
              </w:r>
              <w:del w:id="11408" w:author="Author">
                <w:r w:rsidDel="009473BF">
                  <w:rPr>
                    <w:sz w:val="20"/>
                    <w:szCs w:val="20"/>
                    <w:lang w:eastAsia="pt-PT"/>
                  </w:rPr>
                  <w:delText>s</w:delText>
                </w:r>
                <w:r w:rsidR="005E41B3" w:rsidDel="005F7A86">
                  <w:rPr>
                    <w:sz w:val="20"/>
                    <w:szCs w:val="20"/>
                    <w:lang w:eastAsia="pt-PT"/>
                  </w:rPr>
                  <w:delText>NEWCSMOP</w:delText>
                </w:r>
              </w:del>
            </w:ins>
          </w:p>
        </w:tc>
      </w:tr>
      <w:tr w:rsidR="005E41B3" w:rsidRPr="00563671" w14:paraId="08BD4A62" w14:textId="77777777" w:rsidTr="00A834B1">
        <w:trPr>
          <w:ins w:id="11409" w:author="Author"/>
        </w:trPr>
        <w:tc>
          <w:tcPr>
            <w:cnfStyle w:val="001000000000" w:firstRow="0" w:lastRow="0" w:firstColumn="1" w:lastColumn="0" w:oddVBand="0" w:evenVBand="0" w:oddHBand="0" w:evenHBand="0" w:firstRowFirstColumn="0" w:firstRowLastColumn="0" w:lastRowFirstColumn="0" w:lastRowLastColumn="0"/>
            <w:tcW w:w="2323" w:type="dxa"/>
          </w:tcPr>
          <w:p w14:paraId="69BF8F5B" w14:textId="77777777" w:rsidR="005E41B3" w:rsidRPr="00563671" w:rsidRDefault="005E41B3" w:rsidP="00A834B1">
            <w:pPr>
              <w:spacing w:before="120"/>
              <w:jc w:val="left"/>
              <w:rPr>
                <w:ins w:id="11410" w:author="Author"/>
                <w:rFonts w:cs="Arial"/>
                <w:sz w:val="20"/>
                <w:szCs w:val="20"/>
                <w:lang w:val="en-IE"/>
              </w:rPr>
            </w:pPr>
            <w:ins w:id="11411" w:author="Author">
              <w:r w:rsidRPr="00563671">
                <w:rPr>
                  <w:rFonts w:cs="Arial"/>
                  <w:bCs/>
                  <w:sz w:val="20"/>
                  <w:szCs w:val="20"/>
                </w:rPr>
                <w:t>CSM Operation</w:t>
              </w:r>
            </w:ins>
          </w:p>
        </w:tc>
        <w:tc>
          <w:tcPr>
            <w:tcW w:w="7293" w:type="dxa"/>
            <w:gridSpan w:val="2"/>
          </w:tcPr>
          <w:p w14:paraId="74EB7A3C" w14:textId="36320225" w:rsidR="005E41B3" w:rsidRPr="00563671" w:rsidRDefault="00DB25B0" w:rsidP="00A834B1">
            <w:pPr>
              <w:spacing w:before="120"/>
              <w:jc w:val="left"/>
              <w:cnfStyle w:val="000000000000" w:firstRow="0" w:lastRow="0" w:firstColumn="0" w:lastColumn="0" w:oddVBand="0" w:evenVBand="0" w:oddHBand="0" w:evenHBand="0" w:firstRowFirstColumn="0" w:firstRowLastColumn="0" w:lastRowFirstColumn="0" w:lastRowLastColumn="0"/>
              <w:rPr>
                <w:ins w:id="11412" w:author="Author"/>
                <w:rFonts w:cs="Arial"/>
                <w:sz w:val="20"/>
                <w:szCs w:val="20"/>
                <w:lang w:val="en-IE"/>
              </w:rPr>
            </w:pPr>
            <w:ins w:id="11413" w:author="Author">
              <w:r w:rsidRPr="00DB25B0">
                <w:rPr>
                  <w:sz w:val="20"/>
                  <w:szCs w:val="20"/>
                  <w:lang w:eastAsia="pt-PT"/>
                </w:rPr>
                <w:t xml:space="preserve">Compare </w:t>
              </w:r>
              <w:del w:id="11414" w:author="Author">
                <w:r w:rsidR="005F7A86" w:rsidRPr="005F7A86" w:rsidDel="00DB25B0">
                  <w:rPr>
                    <w:sz w:val="20"/>
                    <w:szCs w:val="20"/>
                    <w:lang w:eastAsia="pt-PT"/>
                  </w:rPr>
                  <w:delText>CompareOffer</w:delText>
                </w:r>
                <w:r w:rsidR="005F7A86" w:rsidRPr="005F7A86" w:rsidDel="009473BF">
                  <w:rPr>
                    <w:sz w:val="20"/>
                    <w:szCs w:val="20"/>
                    <w:lang w:eastAsia="pt-PT"/>
                  </w:rPr>
                  <w:delText>s</w:delText>
                </w:r>
                <w:r w:rsidR="005E41B3" w:rsidDel="005F7A86">
                  <w:rPr>
                    <w:sz w:val="20"/>
                    <w:szCs w:val="20"/>
                    <w:lang w:eastAsia="pt-PT"/>
                  </w:rPr>
                  <w:delText>CompareCurrentOfferWithNewOffer</w:delText>
                </w:r>
              </w:del>
            </w:ins>
          </w:p>
        </w:tc>
      </w:tr>
    </w:tbl>
    <w:p w14:paraId="60DB4B5F" w14:textId="52845645" w:rsidR="005E41B3" w:rsidDel="005E7B85" w:rsidRDefault="005E41B3" w:rsidP="005E41B3">
      <w:pPr>
        <w:rPr>
          <w:ins w:id="11415" w:author="Author"/>
          <w:del w:id="1141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7CF38605" w14:textId="5BC492B2" w:rsidTr="00A834B1">
        <w:trPr>
          <w:cnfStyle w:val="100000000000" w:firstRow="1" w:lastRow="0" w:firstColumn="0" w:lastColumn="0" w:oddVBand="0" w:evenVBand="0" w:oddHBand="0" w:evenHBand="0" w:firstRowFirstColumn="0" w:firstRowLastColumn="0" w:lastRowFirstColumn="0" w:lastRowLastColumn="0"/>
          <w:ins w:id="11417" w:author="Author"/>
          <w:del w:id="1141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7E75713" w14:textId="02DCBB51" w:rsidR="005E41B3" w:rsidRPr="00563671" w:rsidDel="005E7B85" w:rsidRDefault="005E41B3" w:rsidP="00A834B1">
            <w:pPr>
              <w:spacing w:before="120"/>
              <w:jc w:val="left"/>
              <w:rPr>
                <w:ins w:id="11419" w:author="Author"/>
                <w:del w:id="11420" w:author="Author"/>
                <w:rFonts w:cs="Arial"/>
                <w:b w:val="0"/>
                <w:color w:val="auto"/>
                <w:sz w:val="20"/>
                <w:szCs w:val="20"/>
                <w:lang w:val="en-IE"/>
              </w:rPr>
            </w:pPr>
          </w:p>
        </w:tc>
        <w:tc>
          <w:tcPr>
            <w:tcW w:w="2976" w:type="dxa"/>
          </w:tcPr>
          <w:p w14:paraId="61044C64" w14:textId="690ABB69"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421" w:author="Author"/>
                <w:del w:id="11422" w:author="Author"/>
                <w:rFonts w:cs="Arial"/>
                <w:color w:val="auto"/>
                <w:sz w:val="20"/>
                <w:szCs w:val="20"/>
                <w:lang w:val="en-IE"/>
              </w:rPr>
            </w:pPr>
          </w:p>
        </w:tc>
      </w:tr>
      <w:tr w:rsidR="005E41B3" w:rsidRPr="00DD33C6" w:rsidDel="005E7B85" w14:paraId="7F92F40A" w14:textId="0C44675C" w:rsidTr="00A834B1">
        <w:trPr>
          <w:ins w:id="11423" w:author="Author"/>
          <w:del w:id="11424" w:author="Author"/>
        </w:trPr>
        <w:tc>
          <w:tcPr>
            <w:cnfStyle w:val="001000000000" w:firstRow="0" w:lastRow="0" w:firstColumn="1" w:lastColumn="0" w:oddVBand="0" w:evenVBand="0" w:oddHBand="0" w:evenHBand="0" w:firstRowFirstColumn="0" w:firstRowLastColumn="0" w:lastRowFirstColumn="0" w:lastRowLastColumn="0"/>
            <w:tcW w:w="2323" w:type="dxa"/>
          </w:tcPr>
          <w:p w14:paraId="25696B06" w14:textId="1F3CA88F" w:rsidR="005E41B3" w:rsidRPr="000A6FB9" w:rsidDel="005E7B85" w:rsidRDefault="005E41B3" w:rsidP="00A834B1">
            <w:pPr>
              <w:spacing w:before="120"/>
              <w:jc w:val="left"/>
              <w:rPr>
                <w:ins w:id="11425" w:author="Author"/>
                <w:del w:id="11426" w:author="Author"/>
                <w:rFonts w:cs="Arial"/>
                <w:sz w:val="20"/>
                <w:szCs w:val="20"/>
                <w:lang w:val="en-IE"/>
              </w:rPr>
            </w:pPr>
            <w:ins w:id="11427" w:author="Author">
              <w:del w:id="11428" w:author="Author">
                <w:r w:rsidRPr="000A6FB9" w:rsidDel="005E7B85">
                  <w:rPr>
                    <w:rFonts w:cs="Arial"/>
                    <w:sz w:val="20"/>
                    <w:szCs w:val="20"/>
                    <w:lang w:val="en-IE"/>
                  </w:rPr>
                  <w:delText>Service</w:delText>
                </w:r>
              </w:del>
            </w:ins>
          </w:p>
        </w:tc>
        <w:tc>
          <w:tcPr>
            <w:tcW w:w="7293" w:type="dxa"/>
            <w:gridSpan w:val="2"/>
          </w:tcPr>
          <w:p w14:paraId="583B8CBC" w14:textId="2E9B0610" w:rsidR="005E41B3" w:rsidRPr="000A6FB9"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429" w:author="Author"/>
                <w:del w:id="11430" w:author="Author"/>
                <w:color w:val="auto"/>
                <w:sz w:val="20"/>
                <w:szCs w:val="20"/>
              </w:rPr>
            </w:pPr>
            <w:ins w:id="11431" w:author="Author">
              <w:del w:id="11432" w:author="Author">
                <w:r w:rsidRPr="000A6FB9" w:rsidDel="005E7B85">
                  <w:rPr>
                    <w:sz w:val="20"/>
                  </w:rPr>
                  <w:delText>Redeem coupon</w:delText>
                </w:r>
              </w:del>
            </w:ins>
          </w:p>
        </w:tc>
      </w:tr>
      <w:tr w:rsidR="005E41B3" w:rsidRPr="00DD33C6" w:rsidDel="005E7B85" w14:paraId="2FD1BE9E" w14:textId="28C886D5" w:rsidTr="00A834B1">
        <w:trPr>
          <w:ins w:id="11433" w:author="Author"/>
          <w:del w:id="11434" w:author="Author"/>
        </w:trPr>
        <w:tc>
          <w:tcPr>
            <w:cnfStyle w:val="001000000000" w:firstRow="0" w:lastRow="0" w:firstColumn="1" w:lastColumn="0" w:oddVBand="0" w:evenVBand="0" w:oddHBand="0" w:evenHBand="0" w:firstRowFirstColumn="0" w:firstRowLastColumn="0" w:lastRowFirstColumn="0" w:lastRowLastColumn="0"/>
            <w:tcW w:w="2323" w:type="dxa"/>
          </w:tcPr>
          <w:p w14:paraId="43A92B7A" w14:textId="373DFC34" w:rsidR="005E41B3" w:rsidRPr="000A6FB9" w:rsidDel="005E7B85" w:rsidRDefault="005E41B3" w:rsidP="00A834B1">
            <w:pPr>
              <w:spacing w:before="120"/>
              <w:jc w:val="left"/>
              <w:rPr>
                <w:ins w:id="11435" w:author="Author"/>
                <w:del w:id="11436" w:author="Author"/>
                <w:rFonts w:cs="Arial"/>
                <w:sz w:val="20"/>
                <w:szCs w:val="20"/>
                <w:lang w:val="en-IE"/>
              </w:rPr>
            </w:pPr>
            <w:ins w:id="11437" w:author="Author">
              <w:del w:id="11438" w:author="Author">
                <w:r w:rsidRPr="000A6FB9" w:rsidDel="005E7B85">
                  <w:rPr>
                    <w:rFonts w:cs="Arial"/>
                    <w:sz w:val="20"/>
                    <w:szCs w:val="20"/>
                    <w:lang w:val="en-IE"/>
                  </w:rPr>
                  <w:delText>Relevant Input Notes</w:delText>
                </w:r>
              </w:del>
            </w:ins>
          </w:p>
        </w:tc>
        <w:tc>
          <w:tcPr>
            <w:tcW w:w="7293" w:type="dxa"/>
            <w:gridSpan w:val="2"/>
          </w:tcPr>
          <w:p w14:paraId="4BF5CD4C" w14:textId="6001312D"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39" w:author="Author"/>
                <w:del w:id="11440" w:author="Author"/>
                <w:rFonts w:cs="Arial"/>
                <w:sz w:val="20"/>
                <w:szCs w:val="20"/>
                <w:lang w:val="en-IE"/>
              </w:rPr>
            </w:pPr>
            <w:ins w:id="11441" w:author="Author">
              <w:del w:id="11442" w:author="Author">
                <w:r w:rsidRPr="000A6FB9" w:rsidDel="005E7B85">
                  <w:rPr>
                    <w:rFonts w:cs="Arial"/>
                    <w:sz w:val="20"/>
                    <w:szCs w:val="20"/>
                    <w:lang w:val="en-IE"/>
                  </w:rPr>
                  <w:delText>The request is made against the typed coupon ID</w:delText>
                </w:r>
              </w:del>
            </w:ins>
          </w:p>
        </w:tc>
      </w:tr>
      <w:tr w:rsidR="005E41B3" w:rsidRPr="00DD33C6" w:rsidDel="005E7B85" w14:paraId="4816C9F3" w14:textId="6ABEF790" w:rsidTr="00A834B1">
        <w:trPr>
          <w:ins w:id="11443" w:author="Author"/>
          <w:del w:id="11444" w:author="Author"/>
        </w:trPr>
        <w:tc>
          <w:tcPr>
            <w:cnfStyle w:val="001000000000" w:firstRow="0" w:lastRow="0" w:firstColumn="1" w:lastColumn="0" w:oddVBand="0" w:evenVBand="0" w:oddHBand="0" w:evenHBand="0" w:firstRowFirstColumn="0" w:firstRowLastColumn="0" w:lastRowFirstColumn="0" w:lastRowLastColumn="0"/>
            <w:tcW w:w="2323" w:type="dxa"/>
          </w:tcPr>
          <w:p w14:paraId="1C8A7D5B" w14:textId="2FE95A0B" w:rsidR="005E41B3" w:rsidRPr="000A6FB9" w:rsidDel="005E7B85" w:rsidRDefault="005E41B3" w:rsidP="00A834B1">
            <w:pPr>
              <w:spacing w:before="120"/>
              <w:jc w:val="left"/>
              <w:rPr>
                <w:ins w:id="11445" w:author="Author"/>
                <w:del w:id="11446" w:author="Author"/>
                <w:rFonts w:cs="Arial"/>
                <w:sz w:val="20"/>
                <w:szCs w:val="20"/>
                <w:lang w:val="en-IE"/>
              </w:rPr>
            </w:pPr>
            <w:ins w:id="11447" w:author="Author">
              <w:del w:id="11448" w:author="Author">
                <w:r w:rsidRPr="000A6FB9" w:rsidDel="005E7B85">
                  <w:rPr>
                    <w:rFonts w:cs="Arial"/>
                    <w:sz w:val="20"/>
                    <w:szCs w:val="20"/>
                    <w:lang w:val="en-IE"/>
                  </w:rPr>
                  <w:delText>Relevant Output Notes</w:delText>
                </w:r>
              </w:del>
            </w:ins>
          </w:p>
        </w:tc>
        <w:tc>
          <w:tcPr>
            <w:tcW w:w="7293" w:type="dxa"/>
            <w:gridSpan w:val="2"/>
          </w:tcPr>
          <w:p w14:paraId="07F7CA41" w14:textId="208D6095"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49" w:author="Author"/>
                <w:del w:id="11450" w:author="Author"/>
                <w:rFonts w:cs="Arial"/>
                <w:sz w:val="20"/>
                <w:szCs w:val="20"/>
                <w:lang w:val="en-IE"/>
              </w:rPr>
            </w:pPr>
            <w:ins w:id="11451" w:author="Author">
              <w:del w:id="11452" w:author="Author">
                <w:r w:rsidRPr="000A6FB9" w:rsidDel="005E7B85">
                  <w:rPr>
                    <w:rFonts w:cs="Arial"/>
                    <w:sz w:val="20"/>
                    <w:szCs w:val="20"/>
                    <w:lang w:val="en-IE"/>
                  </w:rPr>
                  <w:delText>The response returns the coupon status and its details</w:delText>
                </w:r>
              </w:del>
            </w:ins>
          </w:p>
        </w:tc>
      </w:tr>
      <w:tr w:rsidR="005E41B3" w:rsidRPr="00DD33C6" w:rsidDel="005E7B85" w14:paraId="11201A51" w14:textId="659DDE92" w:rsidTr="00A834B1">
        <w:trPr>
          <w:ins w:id="11453" w:author="Author"/>
          <w:del w:id="11454" w:author="Author"/>
        </w:trPr>
        <w:tc>
          <w:tcPr>
            <w:cnfStyle w:val="001000000000" w:firstRow="0" w:lastRow="0" w:firstColumn="1" w:lastColumn="0" w:oddVBand="0" w:evenVBand="0" w:oddHBand="0" w:evenHBand="0" w:firstRowFirstColumn="0" w:firstRowLastColumn="0" w:lastRowFirstColumn="0" w:lastRowLastColumn="0"/>
            <w:tcW w:w="2323" w:type="dxa"/>
          </w:tcPr>
          <w:p w14:paraId="2D4E3ACE" w14:textId="3B2C3B6F" w:rsidR="005E41B3" w:rsidRPr="000A6FB9" w:rsidDel="005E7B85" w:rsidRDefault="005E41B3" w:rsidP="00A834B1">
            <w:pPr>
              <w:spacing w:before="120"/>
              <w:jc w:val="left"/>
              <w:rPr>
                <w:ins w:id="11455" w:author="Author"/>
                <w:del w:id="11456" w:author="Author"/>
                <w:rFonts w:cs="Arial"/>
                <w:sz w:val="20"/>
                <w:szCs w:val="20"/>
                <w:lang w:val="en-IE"/>
              </w:rPr>
            </w:pPr>
            <w:ins w:id="11457" w:author="Author">
              <w:del w:id="11458" w:author="Author">
                <w:r w:rsidRPr="000A6FB9" w:rsidDel="005E7B85">
                  <w:rPr>
                    <w:rFonts w:cs="Arial"/>
                    <w:sz w:val="20"/>
                    <w:szCs w:val="20"/>
                    <w:lang w:val="en-IE"/>
                  </w:rPr>
                  <w:delText>Interface Id</w:delText>
                </w:r>
              </w:del>
            </w:ins>
          </w:p>
        </w:tc>
        <w:tc>
          <w:tcPr>
            <w:tcW w:w="7293" w:type="dxa"/>
            <w:gridSpan w:val="2"/>
          </w:tcPr>
          <w:p w14:paraId="2D32CE46" w14:textId="6211F2D6"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59" w:author="Author"/>
                <w:del w:id="11460" w:author="Author"/>
                <w:rFonts w:cs="Arial"/>
                <w:sz w:val="20"/>
                <w:szCs w:val="20"/>
                <w:lang w:val="en-IE"/>
              </w:rPr>
            </w:pPr>
            <w:ins w:id="11461" w:author="Author">
              <w:del w:id="11462" w:author="Author">
                <w:r w:rsidRPr="000A6FB9" w:rsidDel="005E7B85">
                  <w:rPr>
                    <w:rFonts w:cs="Arial"/>
                    <w:sz w:val="20"/>
                    <w:lang w:val="en-IE"/>
                  </w:rPr>
                  <w:delText>IF192.</w:delText>
                </w:r>
                <w:r w:rsidDel="005E7B85">
                  <w:rPr>
                    <w:rFonts w:cs="Arial"/>
                    <w:sz w:val="20"/>
                    <w:lang w:val="en-IE"/>
                  </w:rPr>
                  <w:delText>30</w:delText>
                </w:r>
              </w:del>
            </w:ins>
          </w:p>
        </w:tc>
      </w:tr>
      <w:tr w:rsidR="005E41B3" w:rsidRPr="00DD33C6" w:rsidDel="005E7B85" w14:paraId="189FC2A7" w14:textId="27A6747F" w:rsidTr="00A834B1">
        <w:trPr>
          <w:ins w:id="11463" w:author="Author"/>
          <w:del w:id="11464" w:author="Author"/>
        </w:trPr>
        <w:tc>
          <w:tcPr>
            <w:cnfStyle w:val="001000000000" w:firstRow="0" w:lastRow="0" w:firstColumn="1" w:lastColumn="0" w:oddVBand="0" w:evenVBand="0" w:oddHBand="0" w:evenHBand="0" w:firstRowFirstColumn="0" w:firstRowLastColumn="0" w:lastRowFirstColumn="0" w:lastRowLastColumn="0"/>
            <w:tcW w:w="2323" w:type="dxa"/>
          </w:tcPr>
          <w:p w14:paraId="179E4276" w14:textId="74707747" w:rsidR="005E41B3" w:rsidRPr="000A6FB9" w:rsidDel="005E7B85" w:rsidRDefault="005E41B3" w:rsidP="00A834B1">
            <w:pPr>
              <w:spacing w:before="120"/>
              <w:jc w:val="left"/>
              <w:rPr>
                <w:ins w:id="11465" w:author="Author"/>
                <w:del w:id="11466" w:author="Author"/>
                <w:rFonts w:cs="Arial"/>
                <w:sz w:val="20"/>
                <w:szCs w:val="20"/>
                <w:lang w:val="en-IE"/>
              </w:rPr>
            </w:pPr>
            <w:ins w:id="11467" w:author="Author">
              <w:del w:id="11468" w:author="Author">
                <w:r w:rsidRPr="000A6FB9" w:rsidDel="005E7B85">
                  <w:rPr>
                    <w:rFonts w:cs="Arial"/>
                    <w:sz w:val="20"/>
                    <w:szCs w:val="20"/>
                    <w:lang w:val="en-IE"/>
                  </w:rPr>
                  <w:delText>Service Id</w:delText>
                </w:r>
              </w:del>
            </w:ins>
          </w:p>
        </w:tc>
        <w:tc>
          <w:tcPr>
            <w:tcW w:w="7293" w:type="dxa"/>
            <w:gridSpan w:val="2"/>
          </w:tcPr>
          <w:p w14:paraId="2D6862B7" w14:textId="32B367EB"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69" w:author="Author"/>
                <w:del w:id="11470" w:author="Author"/>
                <w:rFonts w:cs="Arial"/>
                <w:sz w:val="20"/>
                <w:szCs w:val="20"/>
                <w:lang w:val="en-IE"/>
              </w:rPr>
            </w:pPr>
            <w:ins w:id="11471" w:author="Author">
              <w:del w:id="11472" w:author="Author">
                <w:r w:rsidDel="005E7B85">
                  <w:rPr>
                    <w:rFonts w:cs="Arial"/>
                    <w:sz w:val="20"/>
                    <w:szCs w:val="20"/>
                    <w:lang w:val="en-IE"/>
                  </w:rPr>
                  <w:delText>428</w:delText>
                </w:r>
              </w:del>
            </w:ins>
          </w:p>
        </w:tc>
      </w:tr>
      <w:tr w:rsidR="005E41B3" w:rsidRPr="00DD33C6" w:rsidDel="005E7B85" w14:paraId="5A169CE8" w14:textId="5743AFA2" w:rsidTr="00A834B1">
        <w:trPr>
          <w:ins w:id="11473" w:author="Author"/>
          <w:del w:id="11474" w:author="Author"/>
        </w:trPr>
        <w:tc>
          <w:tcPr>
            <w:cnfStyle w:val="001000000000" w:firstRow="0" w:lastRow="0" w:firstColumn="1" w:lastColumn="0" w:oddVBand="0" w:evenVBand="0" w:oddHBand="0" w:evenHBand="0" w:firstRowFirstColumn="0" w:firstRowLastColumn="0" w:lastRowFirstColumn="0" w:lastRowLastColumn="0"/>
            <w:tcW w:w="2323" w:type="dxa"/>
          </w:tcPr>
          <w:p w14:paraId="43FB2EAD" w14:textId="3D355689" w:rsidR="005E41B3" w:rsidRPr="000A6FB9" w:rsidDel="005E7B85" w:rsidRDefault="005E41B3" w:rsidP="00A834B1">
            <w:pPr>
              <w:spacing w:before="120"/>
              <w:jc w:val="left"/>
              <w:rPr>
                <w:ins w:id="11475" w:author="Author"/>
                <w:del w:id="11476" w:author="Author"/>
                <w:rFonts w:cs="Arial"/>
                <w:sz w:val="20"/>
                <w:szCs w:val="20"/>
                <w:lang w:val="en-IE"/>
              </w:rPr>
            </w:pPr>
            <w:ins w:id="11477" w:author="Author">
              <w:del w:id="11478" w:author="Author">
                <w:r w:rsidRPr="000A6FB9" w:rsidDel="005E7B85">
                  <w:rPr>
                    <w:rFonts w:cs="Arial"/>
                    <w:bCs/>
                    <w:sz w:val="20"/>
                    <w:szCs w:val="20"/>
                  </w:rPr>
                  <w:delText>CSM Service</w:delText>
                </w:r>
              </w:del>
            </w:ins>
          </w:p>
        </w:tc>
        <w:tc>
          <w:tcPr>
            <w:tcW w:w="7293" w:type="dxa"/>
            <w:gridSpan w:val="2"/>
          </w:tcPr>
          <w:p w14:paraId="163A6A8F" w14:textId="0242C9C8"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79" w:author="Author"/>
                <w:del w:id="11480" w:author="Author"/>
                <w:rFonts w:cs="Arial"/>
                <w:sz w:val="20"/>
                <w:szCs w:val="20"/>
                <w:lang w:val="en-IE"/>
              </w:rPr>
            </w:pPr>
            <w:ins w:id="11481" w:author="Author">
              <w:del w:id="11482" w:author="Author">
                <w:r w:rsidDel="005E7B85">
                  <w:rPr>
                    <w:rFonts w:cs="Arial"/>
                    <w:sz w:val="20"/>
                    <w:szCs w:val="20"/>
                    <w:lang w:val="en-IE"/>
                  </w:rPr>
                  <w:delText>Process</w:delText>
                </w:r>
                <w:r w:rsidRPr="000A6FB9" w:rsidDel="005E7B85">
                  <w:rPr>
                    <w:rFonts w:cs="Arial"/>
                    <w:sz w:val="20"/>
                    <w:szCs w:val="20"/>
                    <w:lang w:val="en-IE"/>
                  </w:rPr>
                  <w:delText>PaymentVoucher</w:delText>
                </w:r>
              </w:del>
            </w:ins>
          </w:p>
        </w:tc>
      </w:tr>
      <w:tr w:rsidR="005E41B3" w:rsidRPr="00563671" w:rsidDel="005E7B85" w14:paraId="78335316" w14:textId="5E8FED02" w:rsidTr="00A834B1">
        <w:trPr>
          <w:ins w:id="11483" w:author="Author"/>
          <w:del w:id="11484" w:author="Author"/>
        </w:trPr>
        <w:tc>
          <w:tcPr>
            <w:cnfStyle w:val="001000000000" w:firstRow="0" w:lastRow="0" w:firstColumn="1" w:lastColumn="0" w:oddVBand="0" w:evenVBand="0" w:oddHBand="0" w:evenHBand="0" w:firstRowFirstColumn="0" w:firstRowLastColumn="0" w:lastRowFirstColumn="0" w:lastRowLastColumn="0"/>
            <w:tcW w:w="2323" w:type="dxa"/>
          </w:tcPr>
          <w:p w14:paraId="308E4986" w14:textId="089E8BC3" w:rsidR="005E41B3" w:rsidRPr="000A6FB9" w:rsidDel="005E7B85" w:rsidRDefault="005E41B3" w:rsidP="00A834B1">
            <w:pPr>
              <w:spacing w:before="120"/>
              <w:jc w:val="left"/>
              <w:rPr>
                <w:ins w:id="11485" w:author="Author"/>
                <w:del w:id="11486" w:author="Author"/>
                <w:rFonts w:cs="Arial"/>
                <w:sz w:val="20"/>
                <w:szCs w:val="20"/>
                <w:lang w:val="en-IE"/>
              </w:rPr>
            </w:pPr>
            <w:ins w:id="11487" w:author="Author">
              <w:del w:id="11488" w:author="Author">
                <w:r w:rsidRPr="000A6FB9" w:rsidDel="005E7B85">
                  <w:rPr>
                    <w:rFonts w:cs="Arial"/>
                    <w:bCs/>
                    <w:sz w:val="20"/>
                    <w:szCs w:val="20"/>
                  </w:rPr>
                  <w:delText>CSM Operation</w:delText>
                </w:r>
              </w:del>
            </w:ins>
          </w:p>
        </w:tc>
        <w:tc>
          <w:tcPr>
            <w:tcW w:w="7293" w:type="dxa"/>
            <w:gridSpan w:val="2"/>
          </w:tcPr>
          <w:p w14:paraId="5DA759F7" w14:textId="254837C3"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89" w:author="Author"/>
                <w:del w:id="11490" w:author="Author"/>
                <w:rFonts w:cs="Arial"/>
                <w:sz w:val="20"/>
                <w:szCs w:val="20"/>
                <w:lang w:val="en-IE"/>
              </w:rPr>
            </w:pPr>
            <w:ins w:id="11491" w:author="Author">
              <w:del w:id="11492" w:author="Author">
                <w:r w:rsidDel="005E7B85">
                  <w:rPr>
                    <w:rFonts w:cs="Arial"/>
                    <w:sz w:val="20"/>
                    <w:szCs w:val="20"/>
                    <w:lang w:val="en-IE"/>
                  </w:rPr>
                  <w:delText>Redeem</w:delText>
                </w:r>
                <w:r w:rsidRPr="000A6FB9" w:rsidDel="005E7B85">
                  <w:rPr>
                    <w:rFonts w:cs="Arial"/>
                    <w:sz w:val="20"/>
                    <w:szCs w:val="20"/>
                    <w:lang w:val="en-IE"/>
                  </w:rPr>
                  <w:delText>PaymentVouche</w:delText>
                </w:r>
                <w:r w:rsidDel="005E7B85">
                  <w:rPr>
                    <w:rFonts w:cs="Arial"/>
                    <w:sz w:val="20"/>
                    <w:szCs w:val="20"/>
                    <w:lang w:val="en-IE"/>
                  </w:rPr>
                  <w:delText>r</w:delText>
                </w:r>
              </w:del>
            </w:ins>
          </w:p>
        </w:tc>
      </w:tr>
    </w:tbl>
    <w:p w14:paraId="64076495" w14:textId="77777777" w:rsidR="005E41B3" w:rsidRDefault="005E41B3" w:rsidP="005E41B3">
      <w:pPr>
        <w:rPr>
          <w:ins w:id="1149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63667409" w14:textId="77777777" w:rsidTr="00A834B1">
        <w:trPr>
          <w:cnfStyle w:val="100000000000" w:firstRow="1" w:lastRow="0" w:firstColumn="0" w:lastColumn="0" w:oddVBand="0" w:evenVBand="0" w:oddHBand="0" w:evenHBand="0" w:firstRowFirstColumn="0" w:firstRowLastColumn="0" w:lastRowFirstColumn="0" w:lastRowLastColumn="0"/>
          <w:ins w:id="1149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AAA900F" w14:textId="77777777" w:rsidR="005E41B3" w:rsidRPr="00563671" w:rsidRDefault="005E41B3" w:rsidP="00A834B1">
            <w:pPr>
              <w:spacing w:before="120"/>
              <w:jc w:val="left"/>
              <w:rPr>
                <w:ins w:id="11495" w:author="Author"/>
                <w:rFonts w:cs="Arial"/>
                <w:b w:val="0"/>
                <w:color w:val="auto"/>
                <w:sz w:val="20"/>
                <w:szCs w:val="20"/>
                <w:lang w:val="en-IE"/>
              </w:rPr>
            </w:pPr>
          </w:p>
        </w:tc>
        <w:tc>
          <w:tcPr>
            <w:tcW w:w="2976" w:type="dxa"/>
          </w:tcPr>
          <w:p w14:paraId="4C654074"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496" w:author="Author"/>
                <w:rFonts w:cs="Arial"/>
                <w:color w:val="auto"/>
                <w:sz w:val="20"/>
                <w:szCs w:val="20"/>
                <w:lang w:val="en-IE"/>
              </w:rPr>
            </w:pPr>
          </w:p>
        </w:tc>
      </w:tr>
      <w:tr w:rsidR="005E41B3" w:rsidRPr="00DD33C6" w14:paraId="6E518A15" w14:textId="77777777" w:rsidTr="00A834B1">
        <w:trPr>
          <w:ins w:id="11497" w:author="Author"/>
        </w:trPr>
        <w:tc>
          <w:tcPr>
            <w:cnfStyle w:val="001000000000" w:firstRow="0" w:lastRow="0" w:firstColumn="1" w:lastColumn="0" w:oddVBand="0" w:evenVBand="0" w:oddHBand="0" w:evenHBand="0" w:firstRowFirstColumn="0" w:firstRowLastColumn="0" w:lastRowFirstColumn="0" w:lastRowLastColumn="0"/>
            <w:tcW w:w="2323" w:type="dxa"/>
          </w:tcPr>
          <w:p w14:paraId="6C7E6B90" w14:textId="77777777" w:rsidR="005E41B3" w:rsidRPr="000A6FB9" w:rsidRDefault="005E41B3" w:rsidP="00A834B1">
            <w:pPr>
              <w:spacing w:before="120"/>
              <w:jc w:val="left"/>
              <w:rPr>
                <w:ins w:id="11498" w:author="Author"/>
                <w:rFonts w:cs="Arial"/>
                <w:sz w:val="20"/>
                <w:szCs w:val="20"/>
                <w:lang w:val="en-IE"/>
              </w:rPr>
            </w:pPr>
            <w:ins w:id="11499" w:author="Author">
              <w:r w:rsidRPr="000A6FB9">
                <w:rPr>
                  <w:rFonts w:cs="Arial"/>
                  <w:sz w:val="20"/>
                  <w:szCs w:val="20"/>
                  <w:lang w:val="en-IE"/>
                </w:rPr>
                <w:t>Service</w:t>
              </w:r>
            </w:ins>
          </w:p>
        </w:tc>
        <w:tc>
          <w:tcPr>
            <w:tcW w:w="7293" w:type="dxa"/>
            <w:gridSpan w:val="2"/>
          </w:tcPr>
          <w:p w14:paraId="48F15B8A" w14:textId="77777777" w:rsidR="005E41B3" w:rsidRPr="000A6FB9"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500" w:author="Author"/>
                <w:color w:val="auto"/>
                <w:sz w:val="20"/>
                <w:szCs w:val="20"/>
              </w:rPr>
            </w:pPr>
            <w:ins w:id="11501" w:author="Author">
              <w:r w:rsidRPr="000A6FB9">
                <w:rPr>
                  <w:sz w:val="20"/>
                </w:rPr>
                <w:t>Validate coupon</w:t>
              </w:r>
            </w:ins>
          </w:p>
        </w:tc>
      </w:tr>
      <w:tr w:rsidR="005E41B3" w:rsidRPr="00DD33C6" w14:paraId="1FB29355" w14:textId="77777777" w:rsidTr="00A834B1">
        <w:trPr>
          <w:ins w:id="11502" w:author="Author"/>
        </w:trPr>
        <w:tc>
          <w:tcPr>
            <w:cnfStyle w:val="001000000000" w:firstRow="0" w:lastRow="0" w:firstColumn="1" w:lastColumn="0" w:oddVBand="0" w:evenVBand="0" w:oddHBand="0" w:evenHBand="0" w:firstRowFirstColumn="0" w:firstRowLastColumn="0" w:lastRowFirstColumn="0" w:lastRowLastColumn="0"/>
            <w:tcW w:w="2323" w:type="dxa"/>
          </w:tcPr>
          <w:p w14:paraId="492B365F" w14:textId="77777777" w:rsidR="005E41B3" w:rsidRPr="000A6FB9" w:rsidRDefault="005E41B3" w:rsidP="00A834B1">
            <w:pPr>
              <w:spacing w:before="120"/>
              <w:jc w:val="left"/>
              <w:rPr>
                <w:ins w:id="11503" w:author="Author"/>
                <w:rFonts w:cs="Arial"/>
                <w:sz w:val="20"/>
                <w:szCs w:val="20"/>
                <w:lang w:val="en-IE"/>
              </w:rPr>
            </w:pPr>
            <w:ins w:id="11504" w:author="Author">
              <w:r w:rsidRPr="000A6FB9">
                <w:rPr>
                  <w:rFonts w:cs="Arial"/>
                  <w:sz w:val="20"/>
                  <w:szCs w:val="20"/>
                  <w:lang w:val="en-IE"/>
                </w:rPr>
                <w:t>Relevant Input Notes</w:t>
              </w:r>
            </w:ins>
          </w:p>
        </w:tc>
        <w:tc>
          <w:tcPr>
            <w:tcW w:w="7293" w:type="dxa"/>
            <w:gridSpan w:val="2"/>
          </w:tcPr>
          <w:p w14:paraId="19D1C656"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05" w:author="Author"/>
                <w:rFonts w:cs="Arial"/>
                <w:sz w:val="20"/>
                <w:szCs w:val="20"/>
                <w:lang w:val="en-IE"/>
              </w:rPr>
            </w:pPr>
            <w:ins w:id="11506" w:author="Author">
              <w:r w:rsidRPr="000A6FB9">
                <w:rPr>
                  <w:rFonts w:cs="Arial"/>
                  <w:sz w:val="20"/>
                  <w:szCs w:val="20"/>
                  <w:lang w:val="en-IE"/>
                </w:rPr>
                <w:t>The request is made against the typed coupon ID</w:t>
              </w:r>
            </w:ins>
          </w:p>
        </w:tc>
      </w:tr>
      <w:tr w:rsidR="005E41B3" w:rsidRPr="00DD33C6" w14:paraId="7322AABB" w14:textId="77777777" w:rsidTr="00A834B1">
        <w:trPr>
          <w:ins w:id="11507" w:author="Author"/>
        </w:trPr>
        <w:tc>
          <w:tcPr>
            <w:cnfStyle w:val="001000000000" w:firstRow="0" w:lastRow="0" w:firstColumn="1" w:lastColumn="0" w:oddVBand="0" w:evenVBand="0" w:oddHBand="0" w:evenHBand="0" w:firstRowFirstColumn="0" w:firstRowLastColumn="0" w:lastRowFirstColumn="0" w:lastRowLastColumn="0"/>
            <w:tcW w:w="2323" w:type="dxa"/>
          </w:tcPr>
          <w:p w14:paraId="20CADF4D" w14:textId="77777777" w:rsidR="005E41B3" w:rsidRPr="000A6FB9" w:rsidRDefault="005E41B3" w:rsidP="00A834B1">
            <w:pPr>
              <w:spacing w:before="120"/>
              <w:jc w:val="left"/>
              <w:rPr>
                <w:ins w:id="11508" w:author="Author"/>
                <w:rFonts w:cs="Arial"/>
                <w:sz w:val="20"/>
                <w:szCs w:val="20"/>
                <w:lang w:val="en-IE"/>
              </w:rPr>
            </w:pPr>
            <w:ins w:id="11509" w:author="Author">
              <w:r w:rsidRPr="000A6FB9">
                <w:rPr>
                  <w:rFonts w:cs="Arial"/>
                  <w:sz w:val="20"/>
                  <w:szCs w:val="20"/>
                  <w:lang w:val="en-IE"/>
                </w:rPr>
                <w:t>Relevant Output Notes</w:t>
              </w:r>
            </w:ins>
          </w:p>
        </w:tc>
        <w:tc>
          <w:tcPr>
            <w:tcW w:w="7293" w:type="dxa"/>
            <w:gridSpan w:val="2"/>
          </w:tcPr>
          <w:p w14:paraId="21E54206"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10" w:author="Author"/>
                <w:rFonts w:cs="Arial"/>
                <w:sz w:val="20"/>
                <w:szCs w:val="20"/>
                <w:lang w:val="en-IE"/>
              </w:rPr>
            </w:pPr>
            <w:ins w:id="11511" w:author="Author">
              <w:r w:rsidRPr="000A6FB9">
                <w:rPr>
                  <w:rFonts w:cs="Arial"/>
                  <w:sz w:val="20"/>
                  <w:szCs w:val="20"/>
                  <w:lang w:val="en-IE"/>
                </w:rPr>
                <w:t>The response returns the coupon status and its details</w:t>
              </w:r>
            </w:ins>
          </w:p>
        </w:tc>
      </w:tr>
      <w:tr w:rsidR="005E41B3" w:rsidRPr="00DD33C6" w14:paraId="24839C14" w14:textId="77777777" w:rsidTr="00A834B1">
        <w:trPr>
          <w:ins w:id="11512" w:author="Author"/>
        </w:trPr>
        <w:tc>
          <w:tcPr>
            <w:cnfStyle w:val="001000000000" w:firstRow="0" w:lastRow="0" w:firstColumn="1" w:lastColumn="0" w:oddVBand="0" w:evenVBand="0" w:oddHBand="0" w:evenHBand="0" w:firstRowFirstColumn="0" w:firstRowLastColumn="0" w:lastRowFirstColumn="0" w:lastRowLastColumn="0"/>
            <w:tcW w:w="2323" w:type="dxa"/>
          </w:tcPr>
          <w:p w14:paraId="13FCBDE0" w14:textId="77777777" w:rsidR="005E41B3" w:rsidRPr="000A6FB9" w:rsidRDefault="005E41B3" w:rsidP="00A834B1">
            <w:pPr>
              <w:spacing w:before="120"/>
              <w:jc w:val="left"/>
              <w:rPr>
                <w:ins w:id="11513" w:author="Author"/>
                <w:rFonts w:cs="Arial"/>
                <w:sz w:val="20"/>
                <w:szCs w:val="20"/>
                <w:lang w:val="en-IE"/>
              </w:rPr>
            </w:pPr>
            <w:ins w:id="11514" w:author="Author">
              <w:r w:rsidRPr="000A6FB9">
                <w:rPr>
                  <w:rFonts w:cs="Arial"/>
                  <w:sz w:val="20"/>
                  <w:szCs w:val="20"/>
                  <w:lang w:val="en-IE"/>
                </w:rPr>
                <w:t>Interface Id</w:t>
              </w:r>
            </w:ins>
          </w:p>
        </w:tc>
        <w:tc>
          <w:tcPr>
            <w:tcW w:w="7293" w:type="dxa"/>
            <w:gridSpan w:val="2"/>
          </w:tcPr>
          <w:p w14:paraId="620CEA41"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15" w:author="Author"/>
                <w:rFonts w:cs="Arial"/>
                <w:sz w:val="20"/>
                <w:szCs w:val="20"/>
                <w:lang w:val="en-IE"/>
              </w:rPr>
            </w:pPr>
            <w:ins w:id="11516" w:author="Author">
              <w:r w:rsidRPr="000A6FB9">
                <w:rPr>
                  <w:rFonts w:cs="Arial"/>
                  <w:sz w:val="20"/>
                  <w:lang w:val="en-IE"/>
                </w:rPr>
                <w:t>IF192.</w:t>
              </w:r>
              <w:r>
                <w:rPr>
                  <w:rFonts w:cs="Arial"/>
                  <w:sz w:val="20"/>
                  <w:lang w:val="en-IE"/>
                </w:rPr>
                <w:t>30</w:t>
              </w:r>
            </w:ins>
          </w:p>
        </w:tc>
      </w:tr>
      <w:tr w:rsidR="005E41B3" w:rsidRPr="00DD33C6" w14:paraId="3AACD1F7" w14:textId="77777777" w:rsidTr="00A834B1">
        <w:trPr>
          <w:ins w:id="11517" w:author="Author"/>
        </w:trPr>
        <w:tc>
          <w:tcPr>
            <w:cnfStyle w:val="001000000000" w:firstRow="0" w:lastRow="0" w:firstColumn="1" w:lastColumn="0" w:oddVBand="0" w:evenVBand="0" w:oddHBand="0" w:evenHBand="0" w:firstRowFirstColumn="0" w:firstRowLastColumn="0" w:lastRowFirstColumn="0" w:lastRowLastColumn="0"/>
            <w:tcW w:w="2323" w:type="dxa"/>
          </w:tcPr>
          <w:p w14:paraId="68076449" w14:textId="77777777" w:rsidR="005E41B3" w:rsidRPr="000A6FB9" w:rsidRDefault="005E41B3" w:rsidP="00A834B1">
            <w:pPr>
              <w:spacing w:before="120"/>
              <w:jc w:val="left"/>
              <w:rPr>
                <w:ins w:id="11518" w:author="Author"/>
                <w:rFonts w:cs="Arial"/>
                <w:sz w:val="20"/>
                <w:szCs w:val="20"/>
                <w:lang w:val="en-IE"/>
              </w:rPr>
            </w:pPr>
            <w:ins w:id="11519" w:author="Author">
              <w:r w:rsidRPr="000A6FB9">
                <w:rPr>
                  <w:rFonts w:cs="Arial"/>
                  <w:sz w:val="20"/>
                  <w:szCs w:val="20"/>
                  <w:lang w:val="en-IE"/>
                </w:rPr>
                <w:t>Service Id</w:t>
              </w:r>
            </w:ins>
          </w:p>
        </w:tc>
        <w:tc>
          <w:tcPr>
            <w:tcW w:w="7293" w:type="dxa"/>
            <w:gridSpan w:val="2"/>
          </w:tcPr>
          <w:p w14:paraId="7E9F271F"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20" w:author="Author"/>
                <w:rFonts w:cs="Arial"/>
                <w:sz w:val="20"/>
                <w:szCs w:val="20"/>
                <w:lang w:val="en-IE"/>
              </w:rPr>
            </w:pPr>
            <w:ins w:id="11521" w:author="Author">
              <w:r w:rsidRPr="000A6FB9">
                <w:rPr>
                  <w:rFonts w:cs="Arial"/>
                  <w:sz w:val="20"/>
                  <w:szCs w:val="20"/>
                  <w:lang w:val="en-IE"/>
                </w:rPr>
                <w:t>547</w:t>
              </w:r>
            </w:ins>
          </w:p>
        </w:tc>
      </w:tr>
      <w:tr w:rsidR="005E41B3" w:rsidRPr="00DD33C6" w14:paraId="14BBF3E0" w14:textId="77777777" w:rsidTr="00A834B1">
        <w:trPr>
          <w:ins w:id="11522" w:author="Author"/>
        </w:trPr>
        <w:tc>
          <w:tcPr>
            <w:cnfStyle w:val="001000000000" w:firstRow="0" w:lastRow="0" w:firstColumn="1" w:lastColumn="0" w:oddVBand="0" w:evenVBand="0" w:oddHBand="0" w:evenHBand="0" w:firstRowFirstColumn="0" w:firstRowLastColumn="0" w:lastRowFirstColumn="0" w:lastRowLastColumn="0"/>
            <w:tcW w:w="2323" w:type="dxa"/>
          </w:tcPr>
          <w:p w14:paraId="12FFB465" w14:textId="77777777" w:rsidR="005E41B3" w:rsidRPr="000A6FB9" w:rsidRDefault="005E41B3" w:rsidP="00A834B1">
            <w:pPr>
              <w:spacing w:before="120"/>
              <w:jc w:val="left"/>
              <w:rPr>
                <w:ins w:id="11523" w:author="Author"/>
                <w:rFonts w:cs="Arial"/>
                <w:sz w:val="20"/>
                <w:szCs w:val="20"/>
                <w:lang w:val="en-IE"/>
              </w:rPr>
            </w:pPr>
            <w:ins w:id="11524" w:author="Author">
              <w:r w:rsidRPr="000A6FB9">
                <w:rPr>
                  <w:rFonts w:cs="Arial"/>
                  <w:bCs/>
                  <w:sz w:val="20"/>
                  <w:szCs w:val="20"/>
                </w:rPr>
                <w:t>CSM Service</w:t>
              </w:r>
            </w:ins>
          </w:p>
        </w:tc>
        <w:tc>
          <w:tcPr>
            <w:tcW w:w="7293" w:type="dxa"/>
            <w:gridSpan w:val="2"/>
          </w:tcPr>
          <w:p w14:paraId="76B83AFD"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25" w:author="Author"/>
                <w:rFonts w:cs="Arial"/>
                <w:sz w:val="20"/>
                <w:szCs w:val="20"/>
                <w:lang w:val="en-IE"/>
              </w:rPr>
            </w:pPr>
            <w:ins w:id="11526" w:author="Author">
              <w:r w:rsidRPr="000A6FB9">
                <w:rPr>
                  <w:rFonts w:cs="Arial"/>
                  <w:sz w:val="20"/>
                  <w:szCs w:val="20"/>
                  <w:lang w:val="en-IE"/>
                </w:rPr>
                <w:t>PaymentVoucher</w:t>
              </w:r>
            </w:ins>
          </w:p>
        </w:tc>
      </w:tr>
      <w:tr w:rsidR="005E41B3" w:rsidRPr="00563671" w14:paraId="4632C3C1" w14:textId="77777777" w:rsidTr="00A834B1">
        <w:trPr>
          <w:ins w:id="11527" w:author="Author"/>
        </w:trPr>
        <w:tc>
          <w:tcPr>
            <w:cnfStyle w:val="001000000000" w:firstRow="0" w:lastRow="0" w:firstColumn="1" w:lastColumn="0" w:oddVBand="0" w:evenVBand="0" w:oddHBand="0" w:evenHBand="0" w:firstRowFirstColumn="0" w:firstRowLastColumn="0" w:lastRowFirstColumn="0" w:lastRowLastColumn="0"/>
            <w:tcW w:w="2323" w:type="dxa"/>
          </w:tcPr>
          <w:p w14:paraId="09878483" w14:textId="77777777" w:rsidR="005E41B3" w:rsidRPr="000A6FB9" w:rsidRDefault="005E41B3" w:rsidP="00A834B1">
            <w:pPr>
              <w:spacing w:before="120"/>
              <w:jc w:val="left"/>
              <w:rPr>
                <w:ins w:id="11528" w:author="Author"/>
                <w:rFonts w:cs="Arial"/>
                <w:sz w:val="20"/>
                <w:szCs w:val="20"/>
                <w:lang w:val="en-IE"/>
              </w:rPr>
            </w:pPr>
            <w:ins w:id="11529" w:author="Author">
              <w:r w:rsidRPr="000A6FB9">
                <w:rPr>
                  <w:rFonts w:cs="Arial"/>
                  <w:bCs/>
                  <w:sz w:val="20"/>
                  <w:szCs w:val="20"/>
                </w:rPr>
                <w:t>CSM Operation</w:t>
              </w:r>
            </w:ins>
          </w:p>
        </w:tc>
        <w:tc>
          <w:tcPr>
            <w:tcW w:w="7293" w:type="dxa"/>
            <w:gridSpan w:val="2"/>
          </w:tcPr>
          <w:p w14:paraId="2EF3488B"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30" w:author="Author"/>
                <w:rFonts w:cs="Arial"/>
                <w:sz w:val="20"/>
                <w:szCs w:val="20"/>
                <w:lang w:val="en-IE"/>
              </w:rPr>
            </w:pPr>
            <w:ins w:id="11531" w:author="Author">
              <w:r w:rsidRPr="000A6FB9">
                <w:rPr>
                  <w:rFonts w:cs="Arial"/>
                  <w:sz w:val="20"/>
                  <w:szCs w:val="20"/>
                  <w:lang w:val="en-IE"/>
                </w:rPr>
                <w:t>GetPaymentVoucherList</w:t>
              </w:r>
            </w:ins>
          </w:p>
        </w:tc>
      </w:tr>
    </w:tbl>
    <w:p w14:paraId="248C92FD" w14:textId="77777777" w:rsidR="005E41B3" w:rsidRDefault="005E41B3" w:rsidP="005E41B3">
      <w:pPr>
        <w:rPr>
          <w:ins w:id="1153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29387C" w14:paraId="7E014165" w14:textId="77777777" w:rsidTr="00A834B1">
        <w:trPr>
          <w:cnfStyle w:val="100000000000" w:firstRow="1" w:lastRow="0" w:firstColumn="0" w:lastColumn="0" w:oddVBand="0" w:evenVBand="0" w:oddHBand="0" w:evenHBand="0" w:firstRowFirstColumn="0" w:firstRowLastColumn="0" w:lastRowFirstColumn="0" w:lastRowLastColumn="0"/>
          <w:ins w:id="1153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FEFBF83" w14:textId="77777777" w:rsidR="005E41B3" w:rsidRPr="0029387C" w:rsidRDefault="005E41B3" w:rsidP="00A834B1">
            <w:pPr>
              <w:spacing w:before="120"/>
              <w:jc w:val="left"/>
              <w:rPr>
                <w:ins w:id="11534" w:author="Author"/>
                <w:b w:val="0"/>
                <w:sz w:val="20"/>
              </w:rPr>
            </w:pPr>
          </w:p>
        </w:tc>
        <w:tc>
          <w:tcPr>
            <w:tcW w:w="2976" w:type="dxa"/>
          </w:tcPr>
          <w:p w14:paraId="6B92E8FE" w14:textId="77777777" w:rsidR="005E41B3" w:rsidRPr="0029387C"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535" w:author="Author"/>
                <w:sz w:val="20"/>
              </w:rPr>
            </w:pPr>
          </w:p>
        </w:tc>
      </w:tr>
      <w:tr w:rsidR="005E41B3" w:rsidRPr="0029387C" w14:paraId="745A114A" w14:textId="77777777" w:rsidTr="00A834B1">
        <w:trPr>
          <w:ins w:id="11536" w:author="Author"/>
        </w:trPr>
        <w:tc>
          <w:tcPr>
            <w:cnfStyle w:val="001000000000" w:firstRow="0" w:lastRow="0" w:firstColumn="1" w:lastColumn="0" w:oddVBand="0" w:evenVBand="0" w:oddHBand="0" w:evenHBand="0" w:firstRowFirstColumn="0" w:firstRowLastColumn="0" w:lastRowFirstColumn="0" w:lastRowLastColumn="0"/>
            <w:tcW w:w="2323" w:type="dxa"/>
          </w:tcPr>
          <w:p w14:paraId="1136B9E7" w14:textId="77777777" w:rsidR="005E41B3" w:rsidRPr="0029387C" w:rsidRDefault="005E41B3" w:rsidP="00A834B1">
            <w:pPr>
              <w:spacing w:before="120"/>
              <w:jc w:val="left"/>
              <w:rPr>
                <w:ins w:id="11537" w:author="Author"/>
                <w:sz w:val="20"/>
              </w:rPr>
            </w:pPr>
            <w:ins w:id="11538" w:author="Author">
              <w:r w:rsidRPr="0029387C">
                <w:rPr>
                  <w:sz w:val="20"/>
                </w:rPr>
                <w:t>Service</w:t>
              </w:r>
            </w:ins>
          </w:p>
        </w:tc>
        <w:tc>
          <w:tcPr>
            <w:tcW w:w="7293" w:type="dxa"/>
            <w:gridSpan w:val="2"/>
          </w:tcPr>
          <w:p w14:paraId="7B869048"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39" w:author="Author"/>
                <w:sz w:val="20"/>
                <w:lang w:val="en-US"/>
              </w:rPr>
            </w:pPr>
            <w:ins w:id="11540" w:author="Author">
              <w:r w:rsidRPr="0029387C">
                <w:rPr>
                  <w:sz w:val="20"/>
                </w:rPr>
                <w:t>Create voucher</w:t>
              </w:r>
            </w:ins>
          </w:p>
        </w:tc>
      </w:tr>
      <w:tr w:rsidR="005E41B3" w:rsidRPr="0029387C" w14:paraId="57D96A83" w14:textId="77777777" w:rsidTr="00A834B1">
        <w:trPr>
          <w:ins w:id="11541" w:author="Author"/>
        </w:trPr>
        <w:tc>
          <w:tcPr>
            <w:cnfStyle w:val="001000000000" w:firstRow="0" w:lastRow="0" w:firstColumn="1" w:lastColumn="0" w:oddVBand="0" w:evenVBand="0" w:oddHBand="0" w:evenHBand="0" w:firstRowFirstColumn="0" w:firstRowLastColumn="0" w:lastRowFirstColumn="0" w:lastRowLastColumn="0"/>
            <w:tcW w:w="2323" w:type="dxa"/>
          </w:tcPr>
          <w:p w14:paraId="3E563CE4" w14:textId="77777777" w:rsidR="005E41B3" w:rsidRPr="0029387C" w:rsidRDefault="005E41B3" w:rsidP="00A834B1">
            <w:pPr>
              <w:spacing w:before="120"/>
              <w:jc w:val="left"/>
              <w:rPr>
                <w:ins w:id="11542" w:author="Author"/>
                <w:sz w:val="20"/>
              </w:rPr>
            </w:pPr>
            <w:ins w:id="11543" w:author="Author">
              <w:r w:rsidRPr="0029387C">
                <w:rPr>
                  <w:sz w:val="20"/>
                </w:rPr>
                <w:t>Relevant Input Notes</w:t>
              </w:r>
            </w:ins>
          </w:p>
        </w:tc>
        <w:tc>
          <w:tcPr>
            <w:tcW w:w="7293" w:type="dxa"/>
            <w:gridSpan w:val="2"/>
          </w:tcPr>
          <w:p w14:paraId="0D6ADE28"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44" w:author="Author"/>
                <w:sz w:val="20"/>
                <w:highlight w:val="yellow"/>
              </w:rPr>
            </w:pPr>
            <w:ins w:id="11545" w:author="Author">
              <w:r w:rsidRPr="0029387C">
                <w:rPr>
                  <w:sz w:val="20"/>
                </w:rPr>
                <w:t>The request sends a voucher value and type</w:t>
              </w:r>
            </w:ins>
          </w:p>
        </w:tc>
      </w:tr>
      <w:tr w:rsidR="005E41B3" w:rsidRPr="0029387C" w14:paraId="2A74E5B9" w14:textId="77777777" w:rsidTr="00A834B1">
        <w:trPr>
          <w:ins w:id="11546" w:author="Author"/>
        </w:trPr>
        <w:tc>
          <w:tcPr>
            <w:cnfStyle w:val="001000000000" w:firstRow="0" w:lastRow="0" w:firstColumn="1" w:lastColumn="0" w:oddVBand="0" w:evenVBand="0" w:oddHBand="0" w:evenHBand="0" w:firstRowFirstColumn="0" w:firstRowLastColumn="0" w:lastRowFirstColumn="0" w:lastRowLastColumn="0"/>
            <w:tcW w:w="2323" w:type="dxa"/>
          </w:tcPr>
          <w:p w14:paraId="4AD81674" w14:textId="77777777" w:rsidR="005E41B3" w:rsidRPr="0029387C" w:rsidRDefault="005E41B3" w:rsidP="00A834B1">
            <w:pPr>
              <w:spacing w:before="120"/>
              <w:jc w:val="left"/>
              <w:rPr>
                <w:ins w:id="11547" w:author="Author"/>
                <w:sz w:val="20"/>
              </w:rPr>
            </w:pPr>
            <w:ins w:id="11548" w:author="Author">
              <w:r w:rsidRPr="0029387C">
                <w:rPr>
                  <w:sz w:val="20"/>
                </w:rPr>
                <w:t>Relevant Output Notes</w:t>
              </w:r>
            </w:ins>
          </w:p>
        </w:tc>
        <w:tc>
          <w:tcPr>
            <w:tcW w:w="7293" w:type="dxa"/>
            <w:gridSpan w:val="2"/>
          </w:tcPr>
          <w:p w14:paraId="5EE24B70"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49" w:author="Author"/>
                <w:sz w:val="20"/>
                <w:highlight w:val="yellow"/>
              </w:rPr>
            </w:pPr>
            <w:ins w:id="11550" w:author="Author">
              <w:r w:rsidRPr="0029387C">
                <w:rPr>
                  <w:sz w:val="20"/>
                </w:rPr>
                <w:t>The response should return the status and amount of voucher</w:t>
              </w:r>
            </w:ins>
          </w:p>
        </w:tc>
      </w:tr>
      <w:tr w:rsidR="005E41B3" w:rsidRPr="0029387C" w14:paraId="699DA697" w14:textId="77777777" w:rsidTr="00A834B1">
        <w:trPr>
          <w:ins w:id="11551" w:author="Author"/>
        </w:trPr>
        <w:tc>
          <w:tcPr>
            <w:cnfStyle w:val="001000000000" w:firstRow="0" w:lastRow="0" w:firstColumn="1" w:lastColumn="0" w:oddVBand="0" w:evenVBand="0" w:oddHBand="0" w:evenHBand="0" w:firstRowFirstColumn="0" w:firstRowLastColumn="0" w:lastRowFirstColumn="0" w:lastRowLastColumn="0"/>
            <w:tcW w:w="2323" w:type="dxa"/>
          </w:tcPr>
          <w:p w14:paraId="619DC279" w14:textId="77777777" w:rsidR="005E41B3" w:rsidRPr="0029387C" w:rsidRDefault="005E41B3" w:rsidP="00A834B1">
            <w:pPr>
              <w:spacing w:before="120"/>
              <w:jc w:val="left"/>
              <w:rPr>
                <w:ins w:id="11552" w:author="Author"/>
                <w:sz w:val="20"/>
              </w:rPr>
            </w:pPr>
            <w:ins w:id="11553" w:author="Author">
              <w:r w:rsidRPr="0029387C">
                <w:rPr>
                  <w:sz w:val="20"/>
                </w:rPr>
                <w:t>Interface Id</w:t>
              </w:r>
            </w:ins>
          </w:p>
        </w:tc>
        <w:tc>
          <w:tcPr>
            <w:tcW w:w="7293" w:type="dxa"/>
            <w:gridSpan w:val="2"/>
          </w:tcPr>
          <w:p w14:paraId="7C3A74BE"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54" w:author="Author"/>
                <w:sz w:val="20"/>
              </w:rPr>
            </w:pPr>
            <w:ins w:id="11555" w:author="Author">
              <w:r w:rsidRPr="0029387C">
                <w:rPr>
                  <w:sz w:val="20"/>
                  <w:lang w:val="en-US"/>
                </w:rPr>
                <w:t>IF192.23</w:t>
              </w:r>
            </w:ins>
          </w:p>
        </w:tc>
      </w:tr>
      <w:tr w:rsidR="005E41B3" w:rsidRPr="0029387C" w14:paraId="7427C713" w14:textId="77777777" w:rsidTr="00A834B1">
        <w:trPr>
          <w:ins w:id="11556" w:author="Author"/>
        </w:trPr>
        <w:tc>
          <w:tcPr>
            <w:cnfStyle w:val="001000000000" w:firstRow="0" w:lastRow="0" w:firstColumn="1" w:lastColumn="0" w:oddVBand="0" w:evenVBand="0" w:oddHBand="0" w:evenHBand="0" w:firstRowFirstColumn="0" w:firstRowLastColumn="0" w:lastRowFirstColumn="0" w:lastRowLastColumn="0"/>
            <w:tcW w:w="2323" w:type="dxa"/>
          </w:tcPr>
          <w:p w14:paraId="600CDB93" w14:textId="77777777" w:rsidR="005E41B3" w:rsidRPr="0029387C" w:rsidRDefault="005E41B3" w:rsidP="00A834B1">
            <w:pPr>
              <w:spacing w:before="120"/>
              <w:jc w:val="left"/>
              <w:rPr>
                <w:ins w:id="11557" w:author="Author"/>
                <w:sz w:val="20"/>
              </w:rPr>
            </w:pPr>
            <w:ins w:id="11558" w:author="Author">
              <w:r w:rsidRPr="0029387C">
                <w:rPr>
                  <w:sz w:val="20"/>
                </w:rPr>
                <w:t>Service Id</w:t>
              </w:r>
            </w:ins>
          </w:p>
        </w:tc>
        <w:tc>
          <w:tcPr>
            <w:tcW w:w="7293" w:type="dxa"/>
            <w:gridSpan w:val="2"/>
          </w:tcPr>
          <w:p w14:paraId="685085BE"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59" w:author="Author"/>
                <w:sz w:val="20"/>
              </w:rPr>
            </w:pPr>
            <w:ins w:id="11560" w:author="Author">
              <w:r w:rsidRPr="0029387C">
                <w:rPr>
                  <w:sz w:val="20"/>
                </w:rPr>
                <w:t>547</w:t>
              </w:r>
            </w:ins>
          </w:p>
        </w:tc>
      </w:tr>
      <w:tr w:rsidR="005E41B3" w:rsidRPr="0029387C" w14:paraId="0C3A5638" w14:textId="77777777" w:rsidTr="00A834B1">
        <w:trPr>
          <w:ins w:id="11561" w:author="Author"/>
        </w:trPr>
        <w:tc>
          <w:tcPr>
            <w:cnfStyle w:val="001000000000" w:firstRow="0" w:lastRow="0" w:firstColumn="1" w:lastColumn="0" w:oddVBand="0" w:evenVBand="0" w:oddHBand="0" w:evenHBand="0" w:firstRowFirstColumn="0" w:firstRowLastColumn="0" w:lastRowFirstColumn="0" w:lastRowLastColumn="0"/>
            <w:tcW w:w="2323" w:type="dxa"/>
          </w:tcPr>
          <w:p w14:paraId="350D2A2D" w14:textId="77777777" w:rsidR="005E41B3" w:rsidRPr="0029387C" w:rsidRDefault="005E41B3" w:rsidP="00A834B1">
            <w:pPr>
              <w:spacing w:before="120"/>
              <w:jc w:val="left"/>
              <w:rPr>
                <w:ins w:id="11562" w:author="Author"/>
                <w:sz w:val="20"/>
              </w:rPr>
            </w:pPr>
            <w:ins w:id="11563" w:author="Author">
              <w:r w:rsidRPr="0029387C">
                <w:rPr>
                  <w:sz w:val="20"/>
                </w:rPr>
                <w:t>CSM Service</w:t>
              </w:r>
            </w:ins>
          </w:p>
        </w:tc>
        <w:tc>
          <w:tcPr>
            <w:tcW w:w="7293" w:type="dxa"/>
            <w:gridSpan w:val="2"/>
          </w:tcPr>
          <w:p w14:paraId="5517C701"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64" w:author="Author"/>
                <w:sz w:val="20"/>
              </w:rPr>
            </w:pPr>
            <w:ins w:id="11565" w:author="Author">
              <w:r w:rsidRPr="0029387C">
                <w:rPr>
                  <w:sz w:val="20"/>
                </w:rPr>
                <w:t>PaymentVoucher</w:t>
              </w:r>
            </w:ins>
          </w:p>
        </w:tc>
      </w:tr>
      <w:tr w:rsidR="005E41B3" w:rsidRPr="0029387C" w14:paraId="6EBF616B" w14:textId="77777777" w:rsidTr="00A834B1">
        <w:trPr>
          <w:ins w:id="11566" w:author="Author"/>
        </w:trPr>
        <w:tc>
          <w:tcPr>
            <w:cnfStyle w:val="001000000000" w:firstRow="0" w:lastRow="0" w:firstColumn="1" w:lastColumn="0" w:oddVBand="0" w:evenVBand="0" w:oddHBand="0" w:evenHBand="0" w:firstRowFirstColumn="0" w:firstRowLastColumn="0" w:lastRowFirstColumn="0" w:lastRowLastColumn="0"/>
            <w:tcW w:w="2323" w:type="dxa"/>
          </w:tcPr>
          <w:p w14:paraId="350A688D" w14:textId="77777777" w:rsidR="005E41B3" w:rsidRPr="0029387C" w:rsidRDefault="005E41B3" w:rsidP="00A834B1">
            <w:pPr>
              <w:spacing w:before="120"/>
              <w:jc w:val="left"/>
              <w:rPr>
                <w:ins w:id="11567" w:author="Author"/>
                <w:sz w:val="20"/>
              </w:rPr>
            </w:pPr>
            <w:ins w:id="11568" w:author="Author">
              <w:r w:rsidRPr="0029387C">
                <w:rPr>
                  <w:sz w:val="20"/>
                </w:rPr>
                <w:t>CSM Operation</w:t>
              </w:r>
            </w:ins>
          </w:p>
        </w:tc>
        <w:tc>
          <w:tcPr>
            <w:tcW w:w="7293" w:type="dxa"/>
            <w:gridSpan w:val="2"/>
          </w:tcPr>
          <w:p w14:paraId="6B59CAA1"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69" w:author="Author"/>
                <w:sz w:val="20"/>
              </w:rPr>
            </w:pPr>
            <w:ins w:id="11570" w:author="Author">
              <w:r w:rsidRPr="0029387C">
                <w:rPr>
                  <w:sz w:val="20"/>
                </w:rPr>
                <w:t>GetPaymentVoucherList</w:t>
              </w:r>
            </w:ins>
          </w:p>
        </w:tc>
      </w:tr>
    </w:tbl>
    <w:p w14:paraId="3F094B78" w14:textId="77777777" w:rsidR="005E41B3" w:rsidRPr="00563671" w:rsidRDefault="005E41B3" w:rsidP="005E41B3">
      <w:pPr>
        <w:rPr>
          <w:ins w:id="1157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1806A76" w14:textId="77777777" w:rsidTr="00A834B1">
        <w:trPr>
          <w:cnfStyle w:val="100000000000" w:firstRow="1" w:lastRow="0" w:firstColumn="0" w:lastColumn="0" w:oddVBand="0" w:evenVBand="0" w:oddHBand="0" w:evenHBand="0" w:firstRowFirstColumn="0" w:firstRowLastColumn="0" w:lastRowFirstColumn="0" w:lastRowLastColumn="0"/>
          <w:ins w:id="1157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2A10F56" w14:textId="77777777" w:rsidR="005E41B3" w:rsidRPr="00563671" w:rsidRDefault="005E41B3" w:rsidP="00A834B1">
            <w:pPr>
              <w:spacing w:before="120"/>
              <w:jc w:val="left"/>
              <w:rPr>
                <w:ins w:id="11573" w:author="Author"/>
                <w:rFonts w:cs="Arial"/>
                <w:b w:val="0"/>
                <w:color w:val="auto"/>
                <w:sz w:val="20"/>
                <w:szCs w:val="20"/>
                <w:lang w:val="en-IE"/>
              </w:rPr>
            </w:pPr>
          </w:p>
        </w:tc>
        <w:tc>
          <w:tcPr>
            <w:tcW w:w="2976" w:type="dxa"/>
          </w:tcPr>
          <w:p w14:paraId="57D640CA"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574" w:author="Author"/>
                <w:rFonts w:cs="Arial"/>
                <w:color w:val="auto"/>
                <w:sz w:val="20"/>
                <w:szCs w:val="20"/>
                <w:lang w:val="en-IE"/>
              </w:rPr>
            </w:pPr>
          </w:p>
        </w:tc>
      </w:tr>
      <w:tr w:rsidR="005E41B3" w:rsidRPr="00563671" w14:paraId="4EC59E21" w14:textId="77777777" w:rsidTr="00A834B1">
        <w:trPr>
          <w:ins w:id="11575" w:author="Author"/>
        </w:trPr>
        <w:tc>
          <w:tcPr>
            <w:cnfStyle w:val="001000000000" w:firstRow="0" w:lastRow="0" w:firstColumn="1" w:lastColumn="0" w:oddVBand="0" w:evenVBand="0" w:oddHBand="0" w:evenHBand="0" w:firstRowFirstColumn="0" w:firstRowLastColumn="0" w:lastRowFirstColumn="0" w:lastRowLastColumn="0"/>
            <w:tcW w:w="2323" w:type="dxa"/>
          </w:tcPr>
          <w:p w14:paraId="46810BFB" w14:textId="77777777" w:rsidR="005E41B3" w:rsidRPr="00563671" w:rsidRDefault="005E41B3" w:rsidP="00A834B1">
            <w:pPr>
              <w:spacing w:before="120"/>
              <w:jc w:val="left"/>
              <w:rPr>
                <w:ins w:id="11576" w:author="Author"/>
                <w:rFonts w:cs="Arial"/>
                <w:sz w:val="20"/>
                <w:szCs w:val="20"/>
                <w:lang w:val="en-IE"/>
              </w:rPr>
            </w:pPr>
            <w:ins w:id="11577" w:author="Author">
              <w:r w:rsidRPr="00563671">
                <w:rPr>
                  <w:rFonts w:cs="Arial"/>
                  <w:sz w:val="20"/>
                  <w:szCs w:val="20"/>
                  <w:lang w:val="en-IE"/>
                </w:rPr>
                <w:t>Service</w:t>
              </w:r>
            </w:ins>
          </w:p>
        </w:tc>
        <w:tc>
          <w:tcPr>
            <w:tcW w:w="7293" w:type="dxa"/>
            <w:gridSpan w:val="2"/>
          </w:tcPr>
          <w:p w14:paraId="5FB5713A"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578" w:author="Author"/>
                <w:color w:val="auto"/>
                <w:sz w:val="20"/>
                <w:szCs w:val="20"/>
              </w:rPr>
            </w:pPr>
            <w:ins w:id="11579" w:author="Author">
              <w:r w:rsidRPr="00563671">
                <w:rPr>
                  <w:color w:val="auto"/>
                  <w:sz w:val="20"/>
                  <w:szCs w:val="20"/>
                </w:rPr>
                <w:t>Get asset details</w:t>
              </w:r>
            </w:ins>
          </w:p>
        </w:tc>
      </w:tr>
      <w:tr w:rsidR="005E41B3" w:rsidRPr="00563671" w14:paraId="71803BFA" w14:textId="77777777" w:rsidTr="00A834B1">
        <w:trPr>
          <w:ins w:id="11580" w:author="Author"/>
        </w:trPr>
        <w:tc>
          <w:tcPr>
            <w:cnfStyle w:val="001000000000" w:firstRow="0" w:lastRow="0" w:firstColumn="1" w:lastColumn="0" w:oddVBand="0" w:evenVBand="0" w:oddHBand="0" w:evenHBand="0" w:firstRowFirstColumn="0" w:firstRowLastColumn="0" w:lastRowFirstColumn="0" w:lastRowLastColumn="0"/>
            <w:tcW w:w="2323" w:type="dxa"/>
          </w:tcPr>
          <w:p w14:paraId="0E502C96" w14:textId="77777777" w:rsidR="005E41B3" w:rsidRPr="00563671" w:rsidRDefault="005E41B3" w:rsidP="00A834B1">
            <w:pPr>
              <w:spacing w:before="120"/>
              <w:jc w:val="left"/>
              <w:rPr>
                <w:ins w:id="11581" w:author="Author"/>
                <w:rFonts w:cs="Arial"/>
                <w:sz w:val="20"/>
                <w:szCs w:val="20"/>
                <w:lang w:val="en-IE"/>
              </w:rPr>
            </w:pPr>
            <w:ins w:id="11582" w:author="Author">
              <w:r w:rsidRPr="00563671">
                <w:rPr>
                  <w:rFonts w:cs="Arial"/>
                  <w:sz w:val="20"/>
                  <w:szCs w:val="20"/>
                  <w:lang w:val="en-IE"/>
                </w:rPr>
                <w:t>Relevant Input Notes</w:t>
              </w:r>
            </w:ins>
          </w:p>
        </w:tc>
        <w:tc>
          <w:tcPr>
            <w:tcW w:w="7293" w:type="dxa"/>
            <w:gridSpan w:val="2"/>
          </w:tcPr>
          <w:p w14:paraId="34CB2CB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83" w:author="Author"/>
                <w:rFonts w:cs="Arial"/>
                <w:sz w:val="20"/>
                <w:szCs w:val="20"/>
                <w:lang w:val="en-IE"/>
              </w:rPr>
            </w:pPr>
            <w:ins w:id="11584" w:author="Author">
              <w:r w:rsidRPr="00563671">
                <w:rPr>
                  <w:rFonts w:cs="Arial"/>
                  <w:sz w:val="20"/>
                  <w:szCs w:val="20"/>
                  <w:lang w:val="en-IE"/>
                </w:rPr>
                <w:t>The request is made against a given asset</w:t>
              </w:r>
            </w:ins>
          </w:p>
        </w:tc>
      </w:tr>
      <w:tr w:rsidR="005E41B3" w:rsidRPr="00563671" w14:paraId="68593A8F" w14:textId="77777777" w:rsidTr="00A834B1">
        <w:trPr>
          <w:ins w:id="11585" w:author="Author"/>
        </w:trPr>
        <w:tc>
          <w:tcPr>
            <w:cnfStyle w:val="001000000000" w:firstRow="0" w:lastRow="0" w:firstColumn="1" w:lastColumn="0" w:oddVBand="0" w:evenVBand="0" w:oddHBand="0" w:evenHBand="0" w:firstRowFirstColumn="0" w:firstRowLastColumn="0" w:lastRowFirstColumn="0" w:lastRowLastColumn="0"/>
            <w:tcW w:w="2323" w:type="dxa"/>
          </w:tcPr>
          <w:p w14:paraId="5F89E68C" w14:textId="77777777" w:rsidR="005E41B3" w:rsidRPr="00563671" w:rsidRDefault="005E41B3" w:rsidP="00A834B1">
            <w:pPr>
              <w:spacing w:before="120"/>
              <w:jc w:val="left"/>
              <w:rPr>
                <w:ins w:id="11586" w:author="Author"/>
                <w:rFonts w:cs="Arial"/>
                <w:sz w:val="20"/>
                <w:szCs w:val="20"/>
                <w:lang w:val="en-IE"/>
              </w:rPr>
            </w:pPr>
            <w:ins w:id="11587" w:author="Author">
              <w:r w:rsidRPr="00563671">
                <w:rPr>
                  <w:rFonts w:cs="Arial"/>
                  <w:sz w:val="20"/>
                  <w:szCs w:val="20"/>
                  <w:lang w:val="en-IE"/>
                </w:rPr>
                <w:t>Relevant Output Notes</w:t>
              </w:r>
            </w:ins>
          </w:p>
        </w:tc>
        <w:tc>
          <w:tcPr>
            <w:tcW w:w="7293" w:type="dxa"/>
            <w:gridSpan w:val="2"/>
          </w:tcPr>
          <w:p w14:paraId="485E651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88" w:author="Author"/>
                <w:rFonts w:cs="Arial"/>
                <w:sz w:val="20"/>
                <w:szCs w:val="20"/>
                <w:lang w:val="en-IE"/>
              </w:rPr>
            </w:pPr>
            <w:ins w:id="11589" w:author="Author">
              <w:r w:rsidRPr="00563671">
                <w:rPr>
                  <w:rFonts w:cs="Arial"/>
                  <w:sz w:val="20"/>
                  <w:szCs w:val="20"/>
                  <w:lang w:val="en-IE"/>
                </w:rPr>
                <w:t>The response returns the inventory information for the given asset</w:t>
              </w:r>
            </w:ins>
          </w:p>
        </w:tc>
      </w:tr>
      <w:tr w:rsidR="005E41B3" w:rsidRPr="00563671" w14:paraId="7B13D3A4" w14:textId="77777777" w:rsidTr="00A834B1">
        <w:trPr>
          <w:ins w:id="11590" w:author="Author"/>
        </w:trPr>
        <w:tc>
          <w:tcPr>
            <w:cnfStyle w:val="001000000000" w:firstRow="0" w:lastRow="0" w:firstColumn="1" w:lastColumn="0" w:oddVBand="0" w:evenVBand="0" w:oddHBand="0" w:evenHBand="0" w:firstRowFirstColumn="0" w:firstRowLastColumn="0" w:lastRowFirstColumn="0" w:lastRowLastColumn="0"/>
            <w:tcW w:w="2323" w:type="dxa"/>
          </w:tcPr>
          <w:p w14:paraId="42286EEB" w14:textId="77777777" w:rsidR="005E41B3" w:rsidRPr="00563671" w:rsidRDefault="005E41B3" w:rsidP="00A834B1">
            <w:pPr>
              <w:spacing w:before="120"/>
              <w:jc w:val="left"/>
              <w:rPr>
                <w:ins w:id="11591" w:author="Author"/>
                <w:rFonts w:cs="Arial"/>
                <w:sz w:val="20"/>
                <w:szCs w:val="20"/>
                <w:lang w:val="en-IE"/>
              </w:rPr>
            </w:pPr>
            <w:ins w:id="11592" w:author="Author">
              <w:r w:rsidRPr="00563671">
                <w:rPr>
                  <w:rFonts w:cs="Arial"/>
                  <w:sz w:val="20"/>
                  <w:szCs w:val="20"/>
                  <w:lang w:val="en-IE"/>
                </w:rPr>
                <w:t>Interface Id</w:t>
              </w:r>
            </w:ins>
          </w:p>
        </w:tc>
        <w:tc>
          <w:tcPr>
            <w:tcW w:w="7293" w:type="dxa"/>
            <w:gridSpan w:val="2"/>
          </w:tcPr>
          <w:p w14:paraId="2434079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93" w:author="Author"/>
                <w:rFonts w:cs="Arial"/>
                <w:sz w:val="20"/>
                <w:szCs w:val="20"/>
                <w:lang w:val="en-IE"/>
              </w:rPr>
            </w:pPr>
            <w:ins w:id="11594" w:author="Author">
              <w:r w:rsidRPr="00563671">
                <w:rPr>
                  <w:rFonts w:cs="Arial"/>
                  <w:sz w:val="20"/>
                  <w:szCs w:val="20"/>
                  <w:lang w:val="en-IE" w:eastAsia="pt-PT"/>
                </w:rPr>
                <w:t>IF192.</w:t>
              </w:r>
              <w:r>
                <w:rPr>
                  <w:rFonts w:cs="Arial"/>
                  <w:sz w:val="20"/>
                  <w:szCs w:val="20"/>
                  <w:lang w:val="en-IE" w:eastAsia="pt-PT"/>
                </w:rPr>
                <w:t>07</w:t>
              </w:r>
            </w:ins>
          </w:p>
        </w:tc>
      </w:tr>
      <w:tr w:rsidR="005E41B3" w:rsidRPr="00563671" w14:paraId="509EE05F" w14:textId="77777777" w:rsidTr="00A834B1">
        <w:trPr>
          <w:ins w:id="11595" w:author="Author"/>
        </w:trPr>
        <w:tc>
          <w:tcPr>
            <w:cnfStyle w:val="001000000000" w:firstRow="0" w:lastRow="0" w:firstColumn="1" w:lastColumn="0" w:oddVBand="0" w:evenVBand="0" w:oddHBand="0" w:evenHBand="0" w:firstRowFirstColumn="0" w:firstRowLastColumn="0" w:lastRowFirstColumn="0" w:lastRowLastColumn="0"/>
            <w:tcW w:w="2323" w:type="dxa"/>
          </w:tcPr>
          <w:p w14:paraId="42AB25BA" w14:textId="77777777" w:rsidR="005E41B3" w:rsidRPr="00563671" w:rsidRDefault="005E41B3" w:rsidP="00A834B1">
            <w:pPr>
              <w:spacing w:before="120"/>
              <w:jc w:val="left"/>
              <w:rPr>
                <w:ins w:id="11596" w:author="Author"/>
                <w:rFonts w:cs="Arial"/>
                <w:sz w:val="20"/>
                <w:szCs w:val="20"/>
                <w:lang w:val="en-IE"/>
              </w:rPr>
            </w:pPr>
            <w:ins w:id="11597" w:author="Author">
              <w:r w:rsidRPr="00563671">
                <w:rPr>
                  <w:rFonts w:cs="Arial"/>
                  <w:sz w:val="20"/>
                  <w:szCs w:val="20"/>
                  <w:lang w:val="en-IE"/>
                </w:rPr>
                <w:t>Service Id</w:t>
              </w:r>
            </w:ins>
          </w:p>
        </w:tc>
        <w:tc>
          <w:tcPr>
            <w:tcW w:w="7293" w:type="dxa"/>
            <w:gridSpan w:val="2"/>
          </w:tcPr>
          <w:p w14:paraId="3AD320D2" w14:textId="2FF5939C"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98" w:author="Author"/>
                <w:rFonts w:cs="Arial"/>
                <w:sz w:val="20"/>
                <w:szCs w:val="20"/>
                <w:lang w:val="en-IE"/>
              </w:rPr>
            </w:pPr>
            <w:ins w:id="11599" w:author="Author">
              <w:del w:id="11600" w:author="Author">
                <w:r w:rsidDel="00790B89">
                  <w:rPr>
                    <w:rFonts w:cs="Arial"/>
                    <w:sz w:val="20"/>
                    <w:szCs w:val="20"/>
                    <w:lang w:val="en-IE"/>
                  </w:rPr>
                  <w:delText>501</w:delText>
                </w:r>
              </w:del>
              <w:r w:rsidR="00790B89">
                <w:rPr>
                  <w:rFonts w:cs="Arial"/>
                  <w:sz w:val="20"/>
                  <w:szCs w:val="20"/>
                  <w:lang w:val="en-IE"/>
                </w:rPr>
                <w:t>TBD</w:t>
              </w:r>
            </w:ins>
          </w:p>
        </w:tc>
      </w:tr>
      <w:tr w:rsidR="00C42CE1" w:rsidRPr="00563671" w14:paraId="25FE7E31" w14:textId="77777777" w:rsidTr="00A834B1">
        <w:trPr>
          <w:ins w:id="11601" w:author="Author"/>
        </w:trPr>
        <w:tc>
          <w:tcPr>
            <w:cnfStyle w:val="001000000000" w:firstRow="0" w:lastRow="0" w:firstColumn="1" w:lastColumn="0" w:oddVBand="0" w:evenVBand="0" w:oddHBand="0" w:evenHBand="0" w:firstRowFirstColumn="0" w:firstRowLastColumn="0" w:lastRowFirstColumn="0" w:lastRowLastColumn="0"/>
            <w:tcW w:w="2323" w:type="dxa"/>
          </w:tcPr>
          <w:p w14:paraId="7A126C4F" w14:textId="77777777" w:rsidR="00C42CE1" w:rsidRPr="00563671" w:rsidRDefault="00C42CE1" w:rsidP="00A834B1">
            <w:pPr>
              <w:spacing w:before="120"/>
              <w:jc w:val="left"/>
              <w:rPr>
                <w:ins w:id="11602" w:author="Author"/>
                <w:rFonts w:cs="Arial"/>
                <w:sz w:val="20"/>
                <w:szCs w:val="20"/>
                <w:lang w:val="en-IE"/>
              </w:rPr>
            </w:pPr>
            <w:ins w:id="11603" w:author="Author">
              <w:r w:rsidRPr="00563671">
                <w:rPr>
                  <w:rFonts w:cs="Arial"/>
                  <w:bCs/>
                  <w:sz w:val="20"/>
                  <w:szCs w:val="20"/>
                </w:rPr>
                <w:t>CSM Service</w:t>
              </w:r>
            </w:ins>
          </w:p>
        </w:tc>
        <w:tc>
          <w:tcPr>
            <w:tcW w:w="7293" w:type="dxa"/>
            <w:gridSpan w:val="2"/>
          </w:tcPr>
          <w:p w14:paraId="2FD1FDB3" w14:textId="12E22967" w:rsidR="00C42CE1" w:rsidRPr="00563671" w:rsidRDefault="00C42CE1" w:rsidP="00A834B1">
            <w:pPr>
              <w:spacing w:before="120"/>
              <w:jc w:val="left"/>
              <w:cnfStyle w:val="000000000000" w:firstRow="0" w:lastRow="0" w:firstColumn="0" w:lastColumn="0" w:oddVBand="0" w:evenVBand="0" w:oddHBand="0" w:evenHBand="0" w:firstRowFirstColumn="0" w:firstRowLastColumn="0" w:lastRowFirstColumn="0" w:lastRowLastColumn="0"/>
              <w:rPr>
                <w:ins w:id="11604" w:author="Author"/>
                <w:rFonts w:cs="Arial"/>
                <w:sz w:val="20"/>
                <w:szCs w:val="20"/>
                <w:lang w:val="en-IE"/>
              </w:rPr>
            </w:pPr>
            <w:ins w:id="11605" w:author="Author">
              <w:r w:rsidRPr="00EC1644">
                <w:rPr>
                  <w:rFonts w:cs="Arial"/>
                  <w:sz w:val="20"/>
                  <w:szCs w:val="20"/>
                  <w:lang w:val="en-IE"/>
                </w:rPr>
                <w:t>PhysicalResourceInventoryItem</w:t>
              </w:r>
              <w:del w:id="11606" w:author="Author">
                <w:r w:rsidDel="009E0B2C">
                  <w:rPr>
                    <w:rFonts w:cs="Arial"/>
                    <w:sz w:val="20"/>
                    <w:szCs w:val="20"/>
                    <w:lang w:val="en-IE"/>
                  </w:rPr>
                  <w:delText>TBD</w:delText>
                </w:r>
                <w:r w:rsidDel="009E0B2C">
                  <w:rPr>
                    <w:rFonts w:cs="Arial"/>
                    <w:sz w:val="20"/>
                    <w:szCs w:val="20"/>
                  </w:rPr>
                  <w:delText>ProductStock</w:delText>
                </w:r>
                <w:r w:rsidRPr="00B95908" w:rsidDel="009E0B2C">
                  <w:rPr>
                    <w:rFonts w:cs="Arial"/>
                    <w:sz w:val="20"/>
                    <w:szCs w:val="20"/>
                  </w:rPr>
                  <w:delText xml:space="preserve"> </w:delText>
                </w:r>
              </w:del>
            </w:ins>
          </w:p>
        </w:tc>
      </w:tr>
      <w:tr w:rsidR="00C42CE1" w:rsidRPr="00563671" w14:paraId="550298DC" w14:textId="77777777" w:rsidTr="00A834B1">
        <w:trPr>
          <w:ins w:id="11607" w:author="Author"/>
        </w:trPr>
        <w:tc>
          <w:tcPr>
            <w:cnfStyle w:val="001000000000" w:firstRow="0" w:lastRow="0" w:firstColumn="1" w:lastColumn="0" w:oddVBand="0" w:evenVBand="0" w:oddHBand="0" w:evenHBand="0" w:firstRowFirstColumn="0" w:firstRowLastColumn="0" w:lastRowFirstColumn="0" w:lastRowLastColumn="0"/>
            <w:tcW w:w="2323" w:type="dxa"/>
          </w:tcPr>
          <w:p w14:paraId="2F3BE030" w14:textId="77777777" w:rsidR="00C42CE1" w:rsidRPr="00563671" w:rsidRDefault="00C42CE1" w:rsidP="00A834B1">
            <w:pPr>
              <w:spacing w:before="120"/>
              <w:jc w:val="left"/>
              <w:rPr>
                <w:ins w:id="11608" w:author="Author"/>
                <w:rFonts w:cs="Arial"/>
                <w:sz w:val="20"/>
                <w:szCs w:val="20"/>
                <w:lang w:val="en-IE"/>
              </w:rPr>
            </w:pPr>
            <w:ins w:id="11609" w:author="Author">
              <w:r w:rsidRPr="00563671">
                <w:rPr>
                  <w:rFonts w:cs="Arial"/>
                  <w:bCs/>
                  <w:sz w:val="20"/>
                  <w:szCs w:val="20"/>
                </w:rPr>
                <w:t>CSM Operation</w:t>
              </w:r>
            </w:ins>
          </w:p>
        </w:tc>
        <w:tc>
          <w:tcPr>
            <w:tcW w:w="7293" w:type="dxa"/>
            <w:gridSpan w:val="2"/>
          </w:tcPr>
          <w:p w14:paraId="271468BB" w14:textId="145282AB" w:rsidR="00C42CE1" w:rsidRPr="00563671" w:rsidRDefault="00C42CE1" w:rsidP="00A834B1">
            <w:pPr>
              <w:spacing w:before="120"/>
              <w:jc w:val="left"/>
              <w:cnfStyle w:val="000000000000" w:firstRow="0" w:lastRow="0" w:firstColumn="0" w:lastColumn="0" w:oddVBand="0" w:evenVBand="0" w:oddHBand="0" w:evenHBand="0" w:firstRowFirstColumn="0" w:firstRowLastColumn="0" w:lastRowFirstColumn="0" w:lastRowLastColumn="0"/>
              <w:rPr>
                <w:ins w:id="11610" w:author="Author"/>
                <w:rFonts w:cs="Arial"/>
                <w:sz w:val="20"/>
                <w:szCs w:val="20"/>
                <w:lang w:val="en-IE"/>
              </w:rPr>
            </w:pPr>
            <w:ins w:id="11611" w:author="Author">
              <w:r w:rsidRPr="00EC1644">
                <w:rPr>
                  <w:rFonts w:cs="Arial"/>
                  <w:sz w:val="20"/>
                  <w:szCs w:val="20"/>
                  <w:lang w:val="en-IE"/>
                </w:rPr>
                <w:t>GetPhysicalResourceInventoryItemList</w:t>
              </w:r>
              <w:del w:id="11612" w:author="Author">
                <w:r w:rsidDel="009E0B2C">
                  <w:rPr>
                    <w:rFonts w:cs="Arial"/>
                    <w:sz w:val="20"/>
                    <w:szCs w:val="20"/>
                    <w:lang w:val="en-IE"/>
                  </w:rPr>
                  <w:delText>TBD</w:delText>
                </w:r>
                <w:r w:rsidRPr="00B95908" w:rsidDel="009E0B2C">
                  <w:rPr>
                    <w:rFonts w:cs="Arial"/>
                    <w:sz w:val="20"/>
                    <w:szCs w:val="20"/>
                  </w:rPr>
                  <w:delText xml:space="preserve">GetProductStockList </w:delText>
                </w:r>
              </w:del>
            </w:ins>
          </w:p>
        </w:tc>
      </w:tr>
    </w:tbl>
    <w:p w14:paraId="5FAF2256" w14:textId="77777777" w:rsidR="005E41B3" w:rsidRPr="00563671" w:rsidRDefault="005E41B3" w:rsidP="005E41B3">
      <w:pPr>
        <w:rPr>
          <w:ins w:id="1161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DB886EA" w14:textId="77777777" w:rsidTr="00A834B1">
        <w:trPr>
          <w:cnfStyle w:val="100000000000" w:firstRow="1" w:lastRow="0" w:firstColumn="0" w:lastColumn="0" w:oddVBand="0" w:evenVBand="0" w:oddHBand="0" w:evenHBand="0" w:firstRowFirstColumn="0" w:firstRowLastColumn="0" w:lastRowFirstColumn="0" w:lastRowLastColumn="0"/>
          <w:ins w:id="1161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CC52517" w14:textId="77777777" w:rsidR="005E41B3" w:rsidRPr="00563671" w:rsidRDefault="005E41B3" w:rsidP="00A834B1">
            <w:pPr>
              <w:spacing w:before="120"/>
              <w:jc w:val="left"/>
              <w:rPr>
                <w:ins w:id="11615" w:author="Author"/>
                <w:rFonts w:cs="Arial"/>
                <w:b w:val="0"/>
                <w:color w:val="auto"/>
                <w:sz w:val="20"/>
                <w:szCs w:val="20"/>
                <w:lang w:val="en-IE"/>
              </w:rPr>
            </w:pPr>
          </w:p>
        </w:tc>
        <w:tc>
          <w:tcPr>
            <w:tcW w:w="2976" w:type="dxa"/>
          </w:tcPr>
          <w:p w14:paraId="122CDA1F"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616" w:author="Author"/>
                <w:rFonts w:cs="Arial"/>
                <w:color w:val="auto"/>
                <w:sz w:val="20"/>
                <w:szCs w:val="20"/>
                <w:lang w:val="en-IE"/>
              </w:rPr>
            </w:pPr>
          </w:p>
        </w:tc>
      </w:tr>
      <w:tr w:rsidR="005E41B3" w:rsidRPr="00563671" w14:paraId="64BE9EF3" w14:textId="77777777" w:rsidTr="00A834B1">
        <w:trPr>
          <w:ins w:id="11617" w:author="Author"/>
        </w:trPr>
        <w:tc>
          <w:tcPr>
            <w:cnfStyle w:val="001000000000" w:firstRow="0" w:lastRow="0" w:firstColumn="1" w:lastColumn="0" w:oddVBand="0" w:evenVBand="0" w:oddHBand="0" w:evenHBand="0" w:firstRowFirstColumn="0" w:firstRowLastColumn="0" w:lastRowFirstColumn="0" w:lastRowLastColumn="0"/>
            <w:tcW w:w="2323" w:type="dxa"/>
          </w:tcPr>
          <w:p w14:paraId="0B1CACEE" w14:textId="77777777" w:rsidR="005E41B3" w:rsidRPr="00563671" w:rsidRDefault="005E41B3" w:rsidP="00A834B1">
            <w:pPr>
              <w:spacing w:before="120"/>
              <w:jc w:val="left"/>
              <w:rPr>
                <w:ins w:id="11618" w:author="Author"/>
                <w:rFonts w:cs="Arial"/>
                <w:sz w:val="20"/>
                <w:szCs w:val="20"/>
                <w:lang w:val="en-IE"/>
              </w:rPr>
            </w:pPr>
            <w:ins w:id="11619" w:author="Author">
              <w:r w:rsidRPr="00563671">
                <w:rPr>
                  <w:rFonts w:cs="Arial"/>
                  <w:sz w:val="20"/>
                  <w:szCs w:val="20"/>
                  <w:lang w:val="en-IE"/>
                </w:rPr>
                <w:t>Service</w:t>
              </w:r>
            </w:ins>
          </w:p>
        </w:tc>
        <w:tc>
          <w:tcPr>
            <w:tcW w:w="7293" w:type="dxa"/>
            <w:gridSpan w:val="2"/>
          </w:tcPr>
          <w:p w14:paraId="6622EBD8"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620" w:author="Author"/>
                <w:color w:val="auto"/>
                <w:sz w:val="20"/>
                <w:szCs w:val="20"/>
              </w:rPr>
            </w:pPr>
            <w:ins w:id="11621" w:author="Author">
              <w:r w:rsidRPr="00563671">
                <w:rPr>
                  <w:iCs/>
                  <w:color w:val="auto"/>
                  <w:sz w:val="20"/>
                  <w:szCs w:val="20"/>
                </w:rPr>
                <w:t>Reserve asset</w:t>
              </w:r>
            </w:ins>
          </w:p>
        </w:tc>
      </w:tr>
      <w:tr w:rsidR="005E41B3" w:rsidRPr="00563671" w14:paraId="6EA0DCE6" w14:textId="77777777" w:rsidTr="00A834B1">
        <w:trPr>
          <w:ins w:id="11622" w:author="Author"/>
        </w:trPr>
        <w:tc>
          <w:tcPr>
            <w:cnfStyle w:val="001000000000" w:firstRow="0" w:lastRow="0" w:firstColumn="1" w:lastColumn="0" w:oddVBand="0" w:evenVBand="0" w:oddHBand="0" w:evenHBand="0" w:firstRowFirstColumn="0" w:firstRowLastColumn="0" w:lastRowFirstColumn="0" w:lastRowLastColumn="0"/>
            <w:tcW w:w="2323" w:type="dxa"/>
          </w:tcPr>
          <w:p w14:paraId="7FE4B62D" w14:textId="77777777" w:rsidR="005E41B3" w:rsidRPr="00563671" w:rsidRDefault="005E41B3" w:rsidP="00A834B1">
            <w:pPr>
              <w:spacing w:before="120"/>
              <w:jc w:val="left"/>
              <w:rPr>
                <w:ins w:id="11623" w:author="Author"/>
                <w:rFonts w:cs="Arial"/>
                <w:sz w:val="20"/>
                <w:szCs w:val="20"/>
                <w:lang w:val="en-IE"/>
              </w:rPr>
            </w:pPr>
            <w:ins w:id="11624" w:author="Author">
              <w:r w:rsidRPr="00563671">
                <w:rPr>
                  <w:rFonts w:cs="Arial"/>
                  <w:sz w:val="20"/>
                  <w:szCs w:val="20"/>
                  <w:lang w:val="en-IE"/>
                </w:rPr>
                <w:t>Relevant Input Notes</w:t>
              </w:r>
            </w:ins>
          </w:p>
        </w:tc>
        <w:tc>
          <w:tcPr>
            <w:tcW w:w="7293" w:type="dxa"/>
            <w:gridSpan w:val="2"/>
          </w:tcPr>
          <w:p w14:paraId="042DDDC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25" w:author="Author"/>
                <w:rFonts w:cs="Arial"/>
                <w:sz w:val="20"/>
                <w:szCs w:val="20"/>
                <w:lang w:val="en-IE"/>
              </w:rPr>
            </w:pPr>
            <w:ins w:id="11626" w:author="Author">
              <w:r w:rsidRPr="00563671">
                <w:rPr>
                  <w:rFonts w:cs="Arial"/>
                  <w:sz w:val="20"/>
                  <w:szCs w:val="20"/>
                  <w:lang w:val="en-IE"/>
                </w:rPr>
                <w:t>The request is made against a given asset and the contextualized costumer</w:t>
              </w:r>
            </w:ins>
          </w:p>
        </w:tc>
      </w:tr>
      <w:tr w:rsidR="005E41B3" w:rsidRPr="00563671" w14:paraId="7B019EA8" w14:textId="77777777" w:rsidTr="00A834B1">
        <w:trPr>
          <w:ins w:id="11627" w:author="Author"/>
        </w:trPr>
        <w:tc>
          <w:tcPr>
            <w:cnfStyle w:val="001000000000" w:firstRow="0" w:lastRow="0" w:firstColumn="1" w:lastColumn="0" w:oddVBand="0" w:evenVBand="0" w:oddHBand="0" w:evenHBand="0" w:firstRowFirstColumn="0" w:firstRowLastColumn="0" w:lastRowFirstColumn="0" w:lastRowLastColumn="0"/>
            <w:tcW w:w="2323" w:type="dxa"/>
          </w:tcPr>
          <w:p w14:paraId="2C474EB4" w14:textId="77777777" w:rsidR="005E41B3" w:rsidRPr="00563671" w:rsidRDefault="005E41B3" w:rsidP="00A834B1">
            <w:pPr>
              <w:spacing w:before="120"/>
              <w:jc w:val="left"/>
              <w:rPr>
                <w:ins w:id="11628" w:author="Author"/>
                <w:rFonts w:cs="Arial"/>
                <w:sz w:val="20"/>
                <w:szCs w:val="20"/>
                <w:lang w:val="en-IE"/>
              </w:rPr>
            </w:pPr>
            <w:ins w:id="11629" w:author="Author">
              <w:r w:rsidRPr="00563671">
                <w:rPr>
                  <w:rFonts w:cs="Arial"/>
                  <w:sz w:val="20"/>
                  <w:szCs w:val="20"/>
                  <w:lang w:val="en-IE"/>
                </w:rPr>
                <w:t>Relevant Output Notes</w:t>
              </w:r>
            </w:ins>
          </w:p>
        </w:tc>
        <w:tc>
          <w:tcPr>
            <w:tcW w:w="7293" w:type="dxa"/>
            <w:gridSpan w:val="2"/>
          </w:tcPr>
          <w:p w14:paraId="46A31FA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30" w:author="Author"/>
                <w:rFonts w:cs="Arial"/>
                <w:sz w:val="20"/>
                <w:szCs w:val="20"/>
                <w:lang w:val="en-IE"/>
              </w:rPr>
            </w:pPr>
            <w:ins w:id="11631" w:author="Author">
              <w:r w:rsidRPr="00563671">
                <w:rPr>
                  <w:rFonts w:cs="Arial"/>
                  <w:sz w:val="20"/>
                  <w:szCs w:val="20"/>
                  <w:lang w:val="en-IE"/>
                </w:rPr>
                <w:t>The response returns the status of the request and the reservation identifier</w:t>
              </w:r>
            </w:ins>
          </w:p>
        </w:tc>
      </w:tr>
      <w:tr w:rsidR="005E41B3" w:rsidRPr="00563671" w14:paraId="6D96E581" w14:textId="77777777" w:rsidTr="00A834B1">
        <w:trPr>
          <w:ins w:id="11632" w:author="Author"/>
        </w:trPr>
        <w:tc>
          <w:tcPr>
            <w:cnfStyle w:val="001000000000" w:firstRow="0" w:lastRow="0" w:firstColumn="1" w:lastColumn="0" w:oddVBand="0" w:evenVBand="0" w:oddHBand="0" w:evenHBand="0" w:firstRowFirstColumn="0" w:firstRowLastColumn="0" w:lastRowFirstColumn="0" w:lastRowLastColumn="0"/>
            <w:tcW w:w="2323" w:type="dxa"/>
          </w:tcPr>
          <w:p w14:paraId="08308932" w14:textId="77777777" w:rsidR="005E41B3" w:rsidRPr="00563671" w:rsidRDefault="005E41B3" w:rsidP="00A834B1">
            <w:pPr>
              <w:spacing w:before="120"/>
              <w:jc w:val="left"/>
              <w:rPr>
                <w:ins w:id="11633" w:author="Author"/>
                <w:rFonts w:cs="Arial"/>
                <w:sz w:val="20"/>
                <w:szCs w:val="20"/>
                <w:lang w:val="en-IE"/>
              </w:rPr>
            </w:pPr>
            <w:ins w:id="11634" w:author="Author">
              <w:r w:rsidRPr="00563671">
                <w:rPr>
                  <w:rFonts w:cs="Arial"/>
                  <w:sz w:val="20"/>
                  <w:szCs w:val="20"/>
                  <w:lang w:val="en-IE"/>
                </w:rPr>
                <w:t>Interface Id</w:t>
              </w:r>
            </w:ins>
          </w:p>
        </w:tc>
        <w:tc>
          <w:tcPr>
            <w:tcW w:w="7293" w:type="dxa"/>
            <w:gridSpan w:val="2"/>
          </w:tcPr>
          <w:p w14:paraId="490C07E0"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635" w:author="Author"/>
                <w:rFonts w:cs="Arial"/>
                <w:iCs/>
                <w:sz w:val="20"/>
                <w:szCs w:val="20"/>
                <w:lang w:val="en-IE"/>
              </w:rPr>
            </w:pPr>
            <w:ins w:id="11636" w:author="Author">
              <w:r w:rsidRPr="00563671">
                <w:rPr>
                  <w:rFonts w:cs="Arial"/>
                  <w:sz w:val="20"/>
                  <w:szCs w:val="20"/>
                  <w:lang w:val="en-IE" w:eastAsia="pt-PT"/>
                </w:rPr>
                <w:t>IF192.07</w:t>
              </w:r>
            </w:ins>
          </w:p>
        </w:tc>
      </w:tr>
      <w:tr w:rsidR="005E41B3" w:rsidRPr="00563671" w14:paraId="0E590555" w14:textId="77777777" w:rsidTr="00A834B1">
        <w:trPr>
          <w:ins w:id="11637" w:author="Author"/>
        </w:trPr>
        <w:tc>
          <w:tcPr>
            <w:cnfStyle w:val="001000000000" w:firstRow="0" w:lastRow="0" w:firstColumn="1" w:lastColumn="0" w:oddVBand="0" w:evenVBand="0" w:oddHBand="0" w:evenHBand="0" w:firstRowFirstColumn="0" w:firstRowLastColumn="0" w:lastRowFirstColumn="0" w:lastRowLastColumn="0"/>
            <w:tcW w:w="2323" w:type="dxa"/>
          </w:tcPr>
          <w:p w14:paraId="50EF6A7E" w14:textId="77777777" w:rsidR="005E41B3" w:rsidRPr="00563671" w:rsidRDefault="005E41B3" w:rsidP="00A834B1">
            <w:pPr>
              <w:spacing w:before="120"/>
              <w:jc w:val="left"/>
              <w:rPr>
                <w:ins w:id="11638" w:author="Author"/>
                <w:rFonts w:cs="Arial"/>
                <w:sz w:val="20"/>
                <w:szCs w:val="20"/>
                <w:lang w:val="en-IE"/>
              </w:rPr>
            </w:pPr>
            <w:ins w:id="11639" w:author="Author">
              <w:r w:rsidRPr="00563671">
                <w:rPr>
                  <w:rFonts w:cs="Arial"/>
                  <w:sz w:val="20"/>
                  <w:szCs w:val="20"/>
                  <w:lang w:val="en-IE"/>
                </w:rPr>
                <w:t>Service Id</w:t>
              </w:r>
            </w:ins>
          </w:p>
        </w:tc>
        <w:tc>
          <w:tcPr>
            <w:tcW w:w="7293" w:type="dxa"/>
            <w:gridSpan w:val="2"/>
          </w:tcPr>
          <w:p w14:paraId="0BD53B85" w14:textId="0E9B248F"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40" w:author="Author"/>
                <w:rFonts w:cs="Arial"/>
                <w:sz w:val="20"/>
                <w:szCs w:val="20"/>
                <w:lang w:val="en-IE"/>
              </w:rPr>
            </w:pPr>
            <w:ins w:id="11641" w:author="Author">
              <w:r w:rsidRPr="009473BF">
                <w:rPr>
                  <w:rFonts w:cs="Arial"/>
                  <w:sz w:val="20"/>
                  <w:szCs w:val="20"/>
                  <w:lang w:val="en-IE"/>
                </w:rPr>
                <w:t>499</w:t>
              </w:r>
              <w:del w:id="11642" w:author="Author">
                <w:r w:rsidR="005E41B3" w:rsidDel="009473BF">
                  <w:rPr>
                    <w:rFonts w:cs="Arial"/>
                    <w:sz w:val="20"/>
                    <w:szCs w:val="20"/>
                    <w:lang w:val="en-IE"/>
                  </w:rPr>
                  <w:delText>499</w:delText>
                </w:r>
              </w:del>
            </w:ins>
          </w:p>
        </w:tc>
      </w:tr>
      <w:tr w:rsidR="005E41B3" w:rsidRPr="00563671" w14:paraId="15BE388B" w14:textId="77777777" w:rsidTr="00A834B1">
        <w:trPr>
          <w:ins w:id="11643" w:author="Author"/>
        </w:trPr>
        <w:tc>
          <w:tcPr>
            <w:cnfStyle w:val="001000000000" w:firstRow="0" w:lastRow="0" w:firstColumn="1" w:lastColumn="0" w:oddVBand="0" w:evenVBand="0" w:oddHBand="0" w:evenHBand="0" w:firstRowFirstColumn="0" w:firstRowLastColumn="0" w:lastRowFirstColumn="0" w:lastRowLastColumn="0"/>
            <w:tcW w:w="2323" w:type="dxa"/>
          </w:tcPr>
          <w:p w14:paraId="082E4135" w14:textId="77777777" w:rsidR="005E41B3" w:rsidRPr="00563671" w:rsidRDefault="005E41B3" w:rsidP="00A834B1">
            <w:pPr>
              <w:spacing w:before="120"/>
              <w:jc w:val="left"/>
              <w:rPr>
                <w:ins w:id="11644" w:author="Author"/>
                <w:rFonts w:cs="Arial"/>
                <w:sz w:val="20"/>
                <w:szCs w:val="20"/>
                <w:lang w:val="en-IE"/>
              </w:rPr>
            </w:pPr>
            <w:ins w:id="11645" w:author="Author">
              <w:r w:rsidRPr="00563671">
                <w:rPr>
                  <w:rFonts w:cs="Arial"/>
                  <w:bCs/>
                  <w:sz w:val="20"/>
                  <w:szCs w:val="20"/>
                </w:rPr>
                <w:t>CSM Service</w:t>
              </w:r>
            </w:ins>
          </w:p>
        </w:tc>
        <w:tc>
          <w:tcPr>
            <w:tcW w:w="7293" w:type="dxa"/>
            <w:gridSpan w:val="2"/>
          </w:tcPr>
          <w:p w14:paraId="718851FD" w14:textId="1489E0AA"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46" w:author="Author"/>
                <w:rFonts w:cs="Arial"/>
                <w:sz w:val="20"/>
                <w:szCs w:val="20"/>
                <w:lang w:val="en-IE"/>
              </w:rPr>
            </w:pPr>
            <w:ins w:id="11647" w:author="Author">
              <w:r w:rsidRPr="009473BF">
                <w:rPr>
                  <w:rFonts w:cs="Arial"/>
                  <w:sz w:val="20"/>
                  <w:szCs w:val="20"/>
                </w:rPr>
                <w:t>ProductStockReservation</w:t>
              </w:r>
              <w:del w:id="11648" w:author="Author">
                <w:r w:rsidR="005E41B3" w:rsidRPr="00563671" w:rsidDel="009473BF">
                  <w:rPr>
                    <w:rFonts w:cs="Arial"/>
                    <w:sz w:val="20"/>
                    <w:szCs w:val="20"/>
                  </w:rPr>
                  <w:delText xml:space="preserve">ProductStockReservation </w:delText>
                </w:r>
              </w:del>
            </w:ins>
          </w:p>
        </w:tc>
      </w:tr>
      <w:tr w:rsidR="005E41B3" w:rsidRPr="00563671" w14:paraId="4C812E54" w14:textId="77777777" w:rsidTr="00A834B1">
        <w:trPr>
          <w:ins w:id="11649" w:author="Author"/>
        </w:trPr>
        <w:tc>
          <w:tcPr>
            <w:cnfStyle w:val="001000000000" w:firstRow="0" w:lastRow="0" w:firstColumn="1" w:lastColumn="0" w:oddVBand="0" w:evenVBand="0" w:oddHBand="0" w:evenHBand="0" w:firstRowFirstColumn="0" w:firstRowLastColumn="0" w:lastRowFirstColumn="0" w:lastRowLastColumn="0"/>
            <w:tcW w:w="2323" w:type="dxa"/>
          </w:tcPr>
          <w:p w14:paraId="3D8BFA0C" w14:textId="77777777" w:rsidR="005E41B3" w:rsidRPr="00563671" w:rsidRDefault="005E41B3" w:rsidP="00A834B1">
            <w:pPr>
              <w:spacing w:before="120"/>
              <w:jc w:val="left"/>
              <w:rPr>
                <w:ins w:id="11650" w:author="Author"/>
                <w:rFonts w:cs="Arial"/>
                <w:sz w:val="20"/>
                <w:szCs w:val="20"/>
                <w:lang w:val="en-IE"/>
              </w:rPr>
            </w:pPr>
            <w:ins w:id="11651" w:author="Author">
              <w:r w:rsidRPr="00563671">
                <w:rPr>
                  <w:rFonts w:cs="Arial"/>
                  <w:bCs/>
                  <w:sz w:val="20"/>
                  <w:szCs w:val="20"/>
                </w:rPr>
                <w:t>CSM Operation</w:t>
              </w:r>
            </w:ins>
          </w:p>
        </w:tc>
        <w:tc>
          <w:tcPr>
            <w:tcW w:w="7293" w:type="dxa"/>
            <w:gridSpan w:val="2"/>
          </w:tcPr>
          <w:p w14:paraId="3E047820" w14:textId="45CE4730"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52" w:author="Author"/>
                <w:rFonts w:cs="Arial"/>
                <w:sz w:val="20"/>
                <w:szCs w:val="20"/>
                <w:lang w:val="en-IE"/>
              </w:rPr>
            </w:pPr>
            <w:ins w:id="11653" w:author="Author">
              <w:r w:rsidRPr="009473BF">
                <w:rPr>
                  <w:rFonts w:cs="Arial"/>
                  <w:sz w:val="20"/>
                  <w:szCs w:val="20"/>
                </w:rPr>
                <w:t>CreateProductStockReservation</w:t>
              </w:r>
              <w:del w:id="11654" w:author="Author">
                <w:r w:rsidR="005E41B3" w:rsidRPr="00563671" w:rsidDel="009473BF">
                  <w:rPr>
                    <w:rFonts w:cs="Arial"/>
                    <w:sz w:val="20"/>
                    <w:szCs w:val="20"/>
                  </w:rPr>
                  <w:delText>CreateProductStockReservation</w:delText>
                </w:r>
              </w:del>
            </w:ins>
          </w:p>
        </w:tc>
      </w:tr>
    </w:tbl>
    <w:p w14:paraId="12DB2A07" w14:textId="21D8C454" w:rsidR="005E41B3" w:rsidRPr="00563671" w:rsidDel="00B17838" w:rsidRDefault="005E41B3" w:rsidP="005E41B3">
      <w:pPr>
        <w:rPr>
          <w:ins w:id="11655" w:author="Author"/>
          <w:del w:id="1165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4B232E" w14:paraId="6D086D76" w14:textId="7D772169" w:rsidTr="00A834B1">
        <w:trPr>
          <w:cnfStyle w:val="100000000000" w:firstRow="1" w:lastRow="0" w:firstColumn="0" w:lastColumn="0" w:oddVBand="0" w:evenVBand="0" w:oddHBand="0" w:evenHBand="0" w:firstRowFirstColumn="0" w:firstRowLastColumn="0" w:lastRowFirstColumn="0" w:lastRowLastColumn="0"/>
          <w:ins w:id="11657" w:author="Author"/>
          <w:del w:id="1165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CE81C64" w14:textId="7F301FA1" w:rsidR="005E41B3" w:rsidRPr="00563671" w:rsidDel="004B232E" w:rsidRDefault="005E41B3" w:rsidP="00A834B1">
            <w:pPr>
              <w:spacing w:before="120"/>
              <w:jc w:val="left"/>
              <w:rPr>
                <w:ins w:id="11659" w:author="Author"/>
                <w:del w:id="11660" w:author="Author"/>
                <w:rFonts w:cs="Arial"/>
                <w:b w:val="0"/>
                <w:color w:val="auto"/>
                <w:sz w:val="20"/>
                <w:szCs w:val="20"/>
                <w:lang w:val="en-IE"/>
              </w:rPr>
            </w:pPr>
          </w:p>
        </w:tc>
        <w:tc>
          <w:tcPr>
            <w:tcW w:w="2976" w:type="dxa"/>
          </w:tcPr>
          <w:p w14:paraId="6F961DF7" w14:textId="743A590C" w:rsidR="005E41B3" w:rsidRPr="00563671" w:rsidDel="004B232E"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661" w:author="Author"/>
                <w:del w:id="11662" w:author="Author"/>
                <w:rFonts w:cs="Arial"/>
                <w:color w:val="auto"/>
                <w:sz w:val="20"/>
                <w:szCs w:val="20"/>
                <w:lang w:val="en-IE"/>
              </w:rPr>
            </w:pPr>
          </w:p>
        </w:tc>
      </w:tr>
      <w:tr w:rsidR="005E41B3" w:rsidRPr="00563671" w:rsidDel="004B232E" w14:paraId="078568F2" w14:textId="2D1A0CC5" w:rsidTr="00A834B1">
        <w:trPr>
          <w:ins w:id="11663" w:author="Author"/>
          <w:del w:id="11664" w:author="Author"/>
        </w:trPr>
        <w:tc>
          <w:tcPr>
            <w:cnfStyle w:val="001000000000" w:firstRow="0" w:lastRow="0" w:firstColumn="1" w:lastColumn="0" w:oddVBand="0" w:evenVBand="0" w:oddHBand="0" w:evenHBand="0" w:firstRowFirstColumn="0" w:firstRowLastColumn="0" w:lastRowFirstColumn="0" w:lastRowLastColumn="0"/>
            <w:tcW w:w="2323" w:type="dxa"/>
          </w:tcPr>
          <w:p w14:paraId="775C34E3" w14:textId="5E49A351" w:rsidR="005E41B3" w:rsidRPr="00563671" w:rsidDel="004B232E" w:rsidRDefault="005E41B3" w:rsidP="00A834B1">
            <w:pPr>
              <w:spacing w:before="120"/>
              <w:jc w:val="left"/>
              <w:rPr>
                <w:ins w:id="11665" w:author="Author"/>
                <w:del w:id="11666" w:author="Author"/>
                <w:rFonts w:cs="Arial"/>
                <w:sz w:val="20"/>
                <w:szCs w:val="20"/>
                <w:lang w:val="en-IE"/>
              </w:rPr>
            </w:pPr>
            <w:ins w:id="11667" w:author="Author">
              <w:del w:id="11668" w:author="Author">
                <w:r w:rsidRPr="00563671" w:rsidDel="004B232E">
                  <w:rPr>
                    <w:rFonts w:cs="Arial"/>
                    <w:sz w:val="20"/>
                    <w:szCs w:val="20"/>
                    <w:lang w:val="en-IE"/>
                  </w:rPr>
                  <w:delText>Service</w:delText>
                </w:r>
              </w:del>
            </w:ins>
          </w:p>
        </w:tc>
        <w:tc>
          <w:tcPr>
            <w:tcW w:w="7293" w:type="dxa"/>
            <w:gridSpan w:val="2"/>
          </w:tcPr>
          <w:p w14:paraId="2765CD65" w14:textId="4A0B431A" w:rsidR="005E41B3" w:rsidRPr="00563671" w:rsidDel="004B232E"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669" w:author="Author"/>
                <w:del w:id="11670" w:author="Author"/>
                <w:color w:val="auto"/>
                <w:sz w:val="20"/>
                <w:szCs w:val="20"/>
              </w:rPr>
            </w:pPr>
            <w:ins w:id="11671" w:author="Author">
              <w:del w:id="11672" w:author="Author">
                <w:r w:rsidRPr="00563671" w:rsidDel="004B232E">
                  <w:rPr>
                    <w:color w:val="auto"/>
                    <w:sz w:val="20"/>
                    <w:szCs w:val="20"/>
                  </w:rPr>
                  <w:delText>Cancel asset reservation</w:delText>
                </w:r>
              </w:del>
            </w:ins>
          </w:p>
        </w:tc>
      </w:tr>
      <w:tr w:rsidR="005E41B3" w:rsidRPr="00563671" w:rsidDel="004B232E" w14:paraId="549E2531" w14:textId="4067E946" w:rsidTr="00A834B1">
        <w:trPr>
          <w:ins w:id="11673" w:author="Author"/>
          <w:del w:id="11674" w:author="Author"/>
        </w:trPr>
        <w:tc>
          <w:tcPr>
            <w:cnfStyle w:val="001000000000" w:firstRow="0" w:lastRow="0" w:firstColumn="1" w:lastColumn="0" w:oddVBand="0" w:evenVBand="0" w:oddHBand="0" w:evenHBand="0" w:firstRowFirstColumn="0" w:firstRowLastColumn="0" w:lastRowFirstColumn="0" w:lastRowLastColumn="0"/>
            <w:tcW w:w="2323" w:type="dxa"/>
          </w:tcPr>
          <w:p w14:paraId="2417C9CF" w14:textId="5B68B09D" w:rsidR="005E41B3" w:rsidRPr="00563671" w:rsidDel="004B232E" w:rsidRDefault="005E41B3" w:rsidP="00A834B1">
            <w:pPr>
              <w:spacing w:before="120"/>
              <w:jc w:val="left"/>
              <w:rPr>
                <w:ins w:id="11675" w:author="Author"/>
                <w:del w:id="11676" w:author="Author"/>
                <w:rFonts w:cs="Arial"/>
                <w:sz w:val="20"/>
                <w:szCs w:val="20"/>
                <w:lang w:val="en-IE"/>
              </w:rPr>
            </w:pPr>
            <w:ins w:id="11677" w:author="Author">
              <w:del w:id="11678" w:author="Author">
                <w:r w:rsidRPr="00563671" w:rsidDel="004B232E">
                  <w:rPr>
                    <w:rFonts w:cs="Arial"/>
                    <w:sz w:val="20"/>
                    <w:szCs w:val="20"/>
                    <w:lang w:val="en-IE"/>
                  </w:rPr>
                  <w:delText>Relevant Input Notes</w:delText>
                </w:r>
              </w:del>
            </w:ins>
          </w:p>
        </w:tc>
        <w:tc>
          <w:tcPr>
            <w:tcW w:w="7293" w:type="dxa"/>
            <w:gridSpan w:val="2"/>
          </w:tcPr>
          <w:p w14:paraId="3FA5BF06" w14:textId="5A4C6913"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79" w:author="Author"/>
                <w:del w:id="11680" w:author="Author"/>
                <w:rFonts w:cs="Arial"/>
                <w:sz w:val="20"/>
                <w:szCs w:val="20"/>
                <w:lang w:val="en-IE"/>
              </w:rPr>
            </w:pPr>
            <w:ins w:id="11681" w:author="Author">
              <w:del w:id="11682" w:author="Author">
                <w:r w:rsidRPr="00563671" w:rsidDel="004B232E">
                  <w:rPr>
                    <w:rFonts w:cs="Arial"/>
                    <w:sz w:val="20"/>
                    <w:szCs w:val="20"/>
                    <w:lang w:val="en-IE"/>
                  </w:rPr>
                  <w:delText>The request is made against a given reservation identifier</w:delText>
                </w:r>
              </w:del>
            </w:ins>
          </w:p>
        </w:tc>
      </w:tr>
      <w:tr w:rsidR="005E41B3" w:rsidRPr="00563671" w:rsidDel="004B232E" w14:paraId="0163E895" w14:textId="32B09F08" w:rsidTr="00A834B1">
        <w:trPr>
          <w:ins w:id="11683" w:author="Author"/>
          <w:del w:id="11684" w:author="Author"/>
        </w:trPr>
        <w:tc>
          <w:tcPr>
            <w:cnfStyle w:val="001000000000" w:firstRow="0" w:lastRow="0" w:firstColumn="1" w:lastColumn="0" w:oddVBand="0" w:evenVBand="0" w:oddHBand="0" w:evenHBand="0" w:firstRowFirstColumn="0" w:firstRowLastColumn="0" w:lastRowFirstColumn="0" w:lastRowLastColumn="0"/>
            <w:tcW w:w="2323" w:type="dxa"/>
          </w:tcPr>
          <w:p w14:paraId="5205A4BD" w14:textId="6D6D076E" w:rsidR="005E41B3" w:rsidRPr="00563671" w:rsidDel="004B232E" w:rsidRDefault="005E41B3" w:rsidP="00A834B1">
            <w:pPr>
              <w:spacing w:before="120"/>
              <w:jc w:val="left"/>
              <w:rPr>
                <w:ins w:id="11685" w:author="Author"/>
                <w:del w:id="11686" w:author="Author"/>
                <w:rFonts w:cs="Arial"/>
                <w:sz w:val="20"/>
                <w:szCs w:val="20"/>
                <w:lang w:val="en-IE"/>
              </w:rPr>
            </w:pPr>
            <w:ins w:id="11687" w:author="Author">
              <w:del w:id="11688" w:author="Author">
                <w:r w:rsidRPr="00563671" w:rsidDel="004B232E">
                  <w:rPr>
                    <w:rFonts w:cs="Arial"/>
                    <w:sz w:val="20"/>
                    <w:szCs w:val="20"/>
                    <w:lang w:val="en-IE"/>
                  </w:rPr>
                  <w:delText>Relevant Output Notes</w:delText>
                </w:r>
              </w:del>
            </w:ins>
          </w:p>
        </w:tc>
        <w:tc>
          <w:tcPr>
            <w:tcW w:w="7293" w:type="dxa"/>
            <w:gridSpan w:val="2"/>
          </w:tcPr>
          <w:p w14:paraId="3D8DBBA1" w14:textId="761C31D5"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89" w:author="Author"/>
                <w:del w:id="11690" w:author="Author"/>
                <w:rFonts w:cs="Arial"/>
                <w:sz w:val="20"/>
                <w:szCs w:val="20"/>
                <w:lang w:val="en-IE"/>
              </w:rPr>
            </w:pPr>
            <w:ins w:id="11691" w:author="Author">
              <w:del w:id="11692" w:author="Author">
                <w:r w:rsidRPr="00563671" w:rsidDel="004B232E">
                  <w:rPr>
                    <w:rFonts w:cs="Arial"/>
                    <w:sz w:val="20"/>
                    <w:szCs w:val="20"/>
                    <w:lang w:val="en-IE"/>
                  </w:rPr>
                  <w:delText>The response returns the status of the request and the reservation identifier</w:delText>
                </w:r>
              </w:del>
            </w:ins>
          </w:p>
        </w:tc>
      </w:tr>
      <w:tr w:rsidR="005E41B3" w:rsidRPr="00563671" w:rsidDel="004B232E" w14:paraId="0AAB53D5" w14:textId="2458B2EC" w:rsidTr="00A834B1">
        <w:trPr>
          <w:ins w:id="11693" w:author="Author"/>
          <w:del w:id="11694" w:author="Author"/>
        </w:trPr>
        <w:tc>
          <w:tcPr>
            <w:cnfStyle w:val="001000000000" w:firstRow="0" w:lastRow="0" w:firstColumn="1" w:lastColumn="0" w:oddVBand="0" w:evenVBand="0" w:oddHBand="0" w:evenHBand="0" w:firstRowFirstColumn="0" w:firstRowLastColumn="0" w:lastRowFirstColumn="0" w:lastRowLastColumn="0"/>
            <w:tcW w:w="2323" w:type="dxa"/>
          </w:tcPr>
          <w:p w14:paraId="70DE4E7A" w14:textId="3CD1CA0D" w:rsidR="005E41B3" w:rsidRPr="00563671" w:rsidDel="004B232E" w:rsidRDefault="005E41B3" w:rsidP="00A834B1">
            <w:pPr>
              <w:spacing w:before="120"/>
              <w:jc w:val="left"/>
              <w:rPr>
                <w:ins w:id="11695" w:author="Author"/>
                <w:del w:id="11696" w:author="Author"/>
                <w:rFonts w:cs="Arial"/>
                <w:sz w:val="20"/>
                <w:szCs w:val="20"/>
                <w:lang w:val="en-IE"/>
              </w:rPr>
            </w:pPr>
            <w:ins w:id="11697" w:author="Author">
              <w:del w:id="11698" w:author="Author">
                <w:r w:rsidRPr="00563671" w:rsidDel="004B232E">
                  <w:rPr>
                    <w:rFonts w:cs="Arial"/>
                    <w:sz w:val="20"/>
                    <w:szCs w:val="20"/>
                    <w:lang w:val="en-IE"/>
                  </w:rPr>
                  <w:delText>Interface Id</w:delText>
                </w:r>
              </w:del>
            </w:ins>
          </w:p>
        </w:tc>
        <w:tc>
          <w:tcPr>
            <w:tcW w:w="7293" w:type="dxa"/>
            <w:gridSpan w:val="2"/>
          </w:tcPr>
          <w:p w14:paraId="1B75A0ED" w14:textId="7A8A3D25"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99" w:author="Author"/>
                <w:del w:id="11700" w:author="Author"/>
                <w:rFonts w:cs="Arial"/>
                <w:sz w:val="20"/>
                <w:szCs w:val="20"/>
                <w:lang w:val="en-IE"/>
              </w:rPr>
            </w:pPr>
            <w:ins w:id="11701" w:author="Author">
              <w:del w:id="11702" w:author="Author">
                <w:r w:rsidRPr="00563671" w:rsidDel="004B232E">
                  <w:rPr>
                    <w:rFonts w:cs="Arial"/>
                    <w:sz w:val="20"/>
                    <w:szCs w:val="20"/>
                    <w:lang w:val="en-IE" w:eastAsia="pt-PT"/>
                  </w:rPr>
                  <w:delText>IF192.07</w:delText>
                </w:r>
              </w:del>
            </w:ins>
          </w:p>
        </w:tc>
      </w:tr>
      <w:tr w:rsidR="005E41B3" w:rsidRPr="00563671" w:rsidDel="004B232E" w14:paraId="55321F55" w14:textId="442092BC" w:rsidTr="00A834B1">
        <w:trPr>
          <w:ins w:id="11703" w:author="Author"/>
          <w:del w:id="11704" w:author="Author"/>
        </w:trPr>
        <w:tc>
          <w:tcPr>
            <w:cnfStyle w:val="001000000000" w:firstRow="0" w:lastRow="0" w:firstColumn="1" w:lastColumn="0" w:oddVBand="0" w:evenVBand="0" w:oddHBand="0" w:evenHBand="0" w:firstRowFirstColumn="0" w:firstRowLastColumn="0" w:lastRowFirstColumn="0" w:lastRowLastColumn="0"/>
            <w:tcW w:w="2323" w:type="dxa"/>
          </w:tcPr>
          <w:p w14:paraId="69BBBA8A" w14:textId="79D4D296" w:rsidR="005E41B3" w:rsidRPr="00563671" w:rsidDel="004B232E" w:rsidRDefault="005E41B3" w:rsidP="00A834B1">
            <w:pPr>
              <w:spacing w:before="120"/>
              <w:jc w:val="left"/>
              <w:rPr>
                <w:ins w:id="11705" w:author="Author"/>
                <w:del w:id="11706" w:author="Author"/>
                <w:rFonts w:cs="Arial"/>
                <w:sz w:val="20"/>
                <w:szCs w:val="20"/>
                <w:lang w:val="en-IE"/>
              </w:rPr>
            </w:pPr>
            <w:ins w:id="11707" w:author="Author">
              <w:del w:id="11708" w:author="Author">
                <w:r w:rsidRPr="00563671" w:rsidDel="004B232E">
                  <w:rPr>
                    <w:rFonts w:cs="Arial"/>
                    <w:sz w:val="20"/>
                    <w:szCs w:val="20"/>
                    <w:lang w:val="en-IE"/>
                  </w:rPr>
                  <w:delText>Service Id</w:delText>
                </w:r>
              </w:del>
            </w:ins>
          </w:p>
        </w:tc>
        <w:tc>
          <w:tcPr>
            <w:tcW w:w="7293" w:type="dxa"/>
            <w:gridSpan w:val="2"/>
          </w:tcPr>
          <w:p w14:paraId="61F027C2" w14:textId="2D2D764F"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09" w:author="Author"/>
                <w:del w:id="11710" w:author="Author"/>
                <w:rFonts w:cs="Arial"/>
                <w:sz w:val="20"/>
                <w:szCs w:val="20"/>
                <w:lang w:val="en-IE"/>
              </w:rPr>
            </w:pPr>
            <w:ins w:id="11711" w:author="Author">
              <w:del w:id="11712" w:author="Author">
                <w:r w:rsidDel="004B232E">
                  <w:rPr>
                    <w:rFonts w:cs="Arial"/>
                    <w:sz w:val="20"/>
                    <w:szCs w:val="20"/>
                    <w:lang w:val="en-IE"/>
                  </w:rPr>
                  <w:delText>718</w:delText>
                </w:r>
              </w:del>
            </w:ins>
          </w:p>
        </w:tc>
      </w:tr>
      <w:tr w:rsidR="005E41B3" w:rsidRPr="00563671" w:rsidDel="004B232E" w14:paraId="07077DE2" w14:textId="1A57E587" w:rsidTr="00A834B1">
        <w:trPr>
          <w:ins w:id="11713" w:author="Author"/>
          <w:del w:id="11714" w:author="Author"/>
        </w:trPr>
        <w:tc>
          <w:tcPr>
            <w:cnfStyle w:val="001000000000" w:firstRow="0" w:lastRow="0" w:firstColumn="1" w:lastColumn="0" w:oddVBand="0" w:evenVBand="0" w:oddHBand="0" w:evenHBand="0" w:firstRowFirstColumn="0" w:firstRowLastColumn="0" w:lastRowFirstColumn="0" w:lastRowLastColumn="0"/>
            <w:tcW w:w="2323" w:type="dxa"/>
          </w:tcPr>
          <w:p w14:paraId="7EE8E242" w14:textId="06FD831B" w:rsidR="005E41B3" w:rsidRPr="00563671" w:rsidDel="004B232E" w:rsidRDefault="005E41B3" w:rsidP="00A834B1">
            <w:pPr>
              <w:spacing w:before="120"/>
              <w:jc w:val="left"/>
              <w:rPr>
                <w:ins w:id="11715" w:author="Author"/>
                <w:del w:id="11716" w:author="Author"/>
                <w:rFonts w:cs="Arial"/>
                <w:sz w:val="20"/>
                <w:szCs w:val="20"/>
                <w:lang w:val="en-IE"/>
              </w:rPr>
            </w:pPr>
            <w:ins w:id="11717" w:author="Author">
              <w:del w:id="11718" w:author="Author">
                <w:r w:rsidRPr="00563671" w:rsidDel="004B232E">
                  <w:rPr>
                    <w:rFonts w:cs="Arial"/>
                    <w:bCs/>
                    <w:sz w:val="20"/>
                    <w:szCs w:val="20"/>
                  </w:rPr>
                  <w:delText>CSM Service</w:delText>
                </w:r>
              </w:del>
            </w:ins>
          </w:p>
        </w:tc>
        <w:tc>
          <w:tcPr>
            <w:tcW w:w="7293" w:type="dxa"/>
            <w:gridSpan w:val="2"/>
          </w:tcPr>
          <w:p w14:paraId="473CEAC6" w14:textId="51B15006"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19" w:author="Author"/>
                <w:del w:id="11720" w:author="Author"/>
                <w:rFonts w:cs="Arial"/>
                <w:sz w:val="20"/>
                <w:szCs w:val="20"/>
                <w:lang w:val="en-IE"/>
              </w:rPr>
            </w:pPr>
            <w:ins w:id="11721" w:author="Author">
              <w:del w:id="11722" w:author="Author">
                <w:r w:rsidRPr="00563671" w:rsidDel="004B232E">
                  <w:rPr>
                    <w:rFonts w:cs="Arial"/>
                    <w:sz w:val="20"/>
                    <w:szCs w:val="20"/>
                  </w:rPr>
                  <w:delText>ProductStockReservation</w:delText>
                </w:r>
              </w:del>
            </w:ins>
          </w:p>
        </w:tc>
      </w:tr>
      <w:tr w:rsidR="005E41B3" w:rsidRPr="00563671" w:rsidDel="004B232E" w14:paraId="4B6A6FAF" w14:textId="107637C9" w:rsidTr="00A834B1">
        <w:trPr>
          <w:ins w:id="11723" w:author="Author"/>
          <w:del w:id="11724" w:author="Author"/>
        </w:trPr>
        <w:tc>
          <w:tcPr>
            <w:cnfStyle w:val="001000000000" w:firstRow="0" w:lastRow="0" w:firstColumn="1" w:lastColumn="0" w:oddVBand="0" w:evenVBand="0" w:oddHBand="0" w:evenHBand="0" w:firstRowFirstColumn="0" w:firstRowLastColumn="0" w:lastRowFirstColumn="0" w:lastRowLastColumn="0"/>
            <w:tcW w:w="2323" w:type="dxa"/>
          </w:tcPr>
          <w:p w14:paraId="4574F34F" w14:textId="4706486B" w:rsidR="005E41B3" w:rsidRPr="00563671" w:rsidDel="004B232E" w:rsidRDefault="005E41B3" w:rsidP="00A834B1">
            <w:pPr>
              <w:spacing w:before="120"/>
              <w:jc w:val="left"/>
              <w:rPr>
                <w:ins w:id="11725" w:author="Author"/>
                <w:del w:id="11726" w:author="Author"/>
                <w:rFonts w:cs="Arial"/>
                <w:sz w:val="20"/>
                <w:szCs w:val="20"/>
                <w:lang w:val="en-IE"/>
              </w:rPr>
            </w:pPr>
            <w:ins w:id="11727" w:author="Author">
              <w:del w:id="11728" w:author="Author">
                <w:r w:rsidRPr="00563671" w:rsidDel="004B232E">
                  <w:rPr>
                    <w:rFonts w:cs="Arial"/>
                    <w:bCs/>
                    <w:sz w:val="20"/>
                    <w:szCs w:val="20"/>
                  </w:rPr>
                  <w:delText>CSM Operation</w:delText>
                </w:r>
              </w:del>
            </w:ins>
          </w:p>
        </w:tc>
        <w:tc>
          <w:tcPr>
            <w:tcW w:w="7293" w:type="dxa"/>
            <w:gridSpan w:val="2"/>
          </w:tcPr>
          <w:p w14:paraId="32A6FDFC" w14:textId="602898AE"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29" w:author="Author"/>
                <w:del w:id="11730" w:author="Author"/>
                <w:rFonts w:cs="Arial"/>
                <w:sz w:val="20"/>
                <w:szCs w:val="20"/>
                <w:lang w:val="en-IE"/>
              </w:rPr>
            </w:pPr>
            <w:ins w:id="11731" w:author="Author">
              <w:del w:id="11732" w:author="Author">
                <w:r w:rsidRPr="00563671" w:rsidDel="004B232E">
                  <w:rPr>
                    <w:rFonts w:cs="Arial"/>
                    <w:sz w:val="20"/>
                    <w:szCs w:val="20"/>
                  </w:rPr>
                  <w:delText>UpdateProductStockReservation</w:delText>
                </w:r>
              </w:del>
            </w:ins>
          </w:p>
        </w:tc>
      </w:tr>
    </w:tbl>
    <w:p w14:paraId="4D4B5CD2" w14:textId="2246D511" w:rsidR="005E41B3" w:rsidRPr="00563671" w:rsidDel="004B232E" w:rsidRDefault="005E41B3" w:rsidP="005E41B3">
      <w:pPr>
        <w:rPr>
          <w:ins w:id="11733" w:author="Author"/>
          <w:del w:id="1173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B17838" w14:paraId="7BDEF1B7" w14:textId="07375CD5" w:rsidTr="00A834B1">
        <w:trPr>
          <w:cnfStyle w:val="100000000000" w:firstRow="1" w:lastRow="0" w:firstColumn="0" w:lastColumn="0" w:oddVBand="0" w:evenVBand="0" w:oddHBand="0" w:evenHBand="0" w:firstRowFirstColumn="0" w:firstRowLastColumn="0" w:lastRowFirstColumn="0" w:lastRowLastColumn="0"/>
          <w:ins w:id="11735" w:author="Author"/>
          <w:del w:id="1173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F34D2BB" w14:textId="5EB1412B" w:rsidR="005E41B3" w:rsidRPr="00563671" w:rsidDel="00B17838" w:rsidRDefault="005E41B3" w:rsidP="00A834B1">
            <w:pPr>
              <w:spacing w:before="120"/>
              <w:jc w:val="left"/>
              <w:rPr>
                <w:ins w:id="11737" w:author="Author"/>
                <w:del w:id="11738" w:author="Author"/>
                <w:rFonts w:cs="Arial"/>
                <w:b w:val="0"/>
                <w:color w:val="auto"/>
                <w:sz w:val="20"/>
                <w:szCs w:val="20"/>
                <w:lang w:val="en-IE"/>
              </w:rPr>
            </w:pPr>
          </w:p>
        </w:tc>
        <w:tc>
          <w:tcPr>
            <w:tcW w:w="2976" w:type="dxa"/>
          </w:tcPr>
          <w:p w14:paraId="08854619" w14:textId="511E01C9" w:rsidR="005E41B3" w:rsidRPr="00563671" w:rsidDel="00B17838"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739" w:author="Author"/>
                <w:del w:id="11740" w:author="Author"/>
                <w:rFonts w:cs="Arial"/>
                <w:color w:val="auto"/>
                <w:sz w:val="20"/>
                <w:szCs w:val="20"/>
                <w:lang w:val="en-IE"/>
              </w:rPr>
            </w:pPr>
          </w:p>
        </w:tc>
      </w:tr>
      <w:tr w:rsidR="005E41B3" w:rsidRPr="00563671" w:rsidDel="00B17838" w14:paraId="1E1AF4B3" w14:textId="0FDF23E9" w:rsidTr="00A834B1">
        <w:trPr>
          <w:ins w:id="11741" w:author="Author"/>
          <w:del w:id="11742" w:author="Author"/>
        </w:trPr>
        <w:tc>
          <w:tcPr>
            <w:cnfStyle w:val="001000000000" w:firstRow="0" w:lastRow="0" w:firstColumn="1" w:lastColumn="0" w:oddVBand="0" w:evenVBand="0" w:oddHBand="0" w:evenHBand="0" w:firstRowFirstColumn="0" w:firstRowLastColumn="0" w:lastRowFirstColumn="0" w:lastRowLastColumn="0"/>
            <w:tcW w:w="2323" w:type="dxa"/>
          </w:tcPr>
          <w:p w14:paraId="32EBE202" w14:textId="4562DA71" w:rsidR="005E41B3" w:rsidRPr="00563671" w:rsidDel="00B17838" w:rsidRDefault="005E41B3" w:rsidP="00A834B1">
            <w:pPr>
              <w:spacing w:before="120"/>
              <w:jc w:val="left"/>
              <w:rPr>
                <w:ins w:id="11743" w:author="Author"/>
                <w:del w:id="11744" w:author="Author"/>
                <w:rFonts w:cs="Arial"/>
                <w:sz w:val="20"/>
                <w:szCs w:val="20"/>
                <w:lang w:val="en-IE"/>
              </w:rPr>
            </w:pPr>
            <w:ins w:id="11745" w:author="Author">
              <w:del w:id="11746" w:author="Author">
                <w:r w:rsidRPr="00563671" w:rsidDel="00B17838">
                  <w:rPr>
                    <w:rFonts w:cs="Arial"/>
                    <w:sz w:val="20"/>
                    <w:szCs w:val="20"/>
                    <w:lang w:val="en-IE"/>
                  </w:rPr>
                  <w:delText>Service</w:delText>
                </w:r>
              </w:del>
            </w:ins>
          </w:p>
        </w:tc>
        <w:tc>
          <w:tcPr>
            <w:tcW w:w="7293" w:type="dxa"/>
            <w:gridSpan w:val="2"/>
          </w:tcPr>
          <w:p w14:paraId="1E4A2931" w14:textId="7A00E85D" w:rsidR="005E41B3" w:rsidRPr="00563671" w:rsidDel="00B17838"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747" w:author="Author"/>
                <w:del w:id="11748" w:author="Author"/>
                <w:color w:val="auto"/>
                <w:sz w:val="20"/>
                <w:szCs w:val="20"/>
              </w:rPr>
            </w:pPr>
            <w:ins w:id="11749" w:author="Author">
              <w:del w:id="11750" w:author="Author">
                <w:r w:rsidRPr="00563671" w:rsidDel="00B17838">
                  <w:rPr>
                    <w:color w:val="auto"/>
                    <w:sz w:val="20"/>
                    <w:szCs w:val="20"/>
                  </w:rPr>
                  <w:delText>Validate port in number</w:delText>
                </w:r>
              </w:del>
            </w:ins>
          </w:p>
        </w:tc>
      </w:tr>
      <w:tr w:rsidR="005E41B3" w:rsidRPr="00563671" w:rsidDel="00B17838" w14:paraId="1986E0F4" w14:textId="3DD3C9DF" w:rsidTr="00A834B1">
        <w:trPr>
          <w:ins w:id="11751" w:author="Author"/>
          <w:del w:id="11752" w:author="Author"/>
        </w:trPr>
        <w:tc>
          <w:tcPr>
            <w:cnfStyle w:val="001000000000" w:firstRow="0" w:lastRow="0" w:firstColumn="1" w:lastColumn="0" w:oddVBand="0" w:evenVBand="0" w:oddHBand="0" w:evenHBand="0" w:firstRowFirstColumn="0" w:firstRowLastColumn="0" w:lastRowFirstColumn="0" w:lastRowLastColumn="0"/>
            <w:tcW w:w="2323" w:type="dxa"/>
          </w:tcPr>
          <w:p w14:paraId="0B2A3DD7" w14:textId="5D7C50B1" w:rsidR="005E41B3" w:rsidRPr="00563671" w:rsidDel="00B17838" w:rsidRDefault="005E41B3" w:rsidP="00A834B1">
            <w:pPr>
              <w:spacing w:before="120"/>
              <w:jc w:val="left"/>
              <w:rPr>
                <w:ins w:id="11753" w:author="Author"/>
                <w:del w:id="11754" w:author="Author"/>
                <w:rFonts w:cs="Arial"/>
                <w:sz w:val="20"/>
                <w:szCs w:val="20"/>
                <w:lang w:val="en-IE"/>
              </w:rPr>
            </w:pPr>
            <w:ins w:id="11755" w:author="Author">
              <w:del w:id="11756" w:author="Author">
                <w:r w:rsidRPr="00563671" w:rsidDel="00B17838">
                  <w:rPr>
                    <w:rFonts w:cs="Arial"/>
                    <w:sz w:val="20"/>
                    <w:szCs w:val="20"/>
                    <w:lang w:val="en-IE"/>
                  </w:rPr>
                  <w:delText>Relevant Input Notes</w:delText>
                </w:r>
              </w:del>
            </w:ins>
          </w:p>
        </w:tc>
        <w:tc>
          <w:tcPr>
            <w:tcW w:w="7293" w:type="dxa"/>
            <w:gridSpan w:val="2"/>
          </w:tcPr>
          <w:p w14:paraId="6E93072B" w14:textId="5F363673"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57" w:author="Author"/>
                <w:del w:id="11758" w:author="Author"/>
                <w:rFonts w:cs="Arial"/>
                <w:sz w:val="20"/>
                <w:szCs w:val="20"/>
                <w:lang w:val="en-IE"/>
              </w:rPr>
            </w:pPr>
            <w:ins w:id="11759" w:author="Author">
              <w:del w:id="11760" w:author="Author">
                <w:r w:rsidRPr="00563671" w:rsidDel="00B17838">
                  <w:rPr>
                    <w:rFonts w:cs="Arial"/>
                    <w:sz w:val="20"/>
                    <w:szCs w:val="20"/>
                    <w:lang w:val="en-IE"/>
                  </w:rPr>
                  <w:delText>The request is made against a given number</w:delText>
                </w:r>
              </w:del>
            </w:ins>
          </w:p>
        </w:tc>
      </w:tr>
      <w:tr w:rsidR="005E41B3" w:rsidRPr="00563671" w:rsidDel="00B17838" w14:paraId="349FE22F" w14:textId="4602219A" w:rsidTr="00A834B1">
        <w:trPr>
          <w:ins w:id="11761" w:author="Author"/>
          <w:del w:id="11762" w:author="Author"/>
        </w:trPr>
        <w:tc>
          <w:tcPr>
            <w:cnfStyle w:val="001000000000" w:firstRow="0" w:lastRow="0" w:firstColumn="1" w:lastColumn="0" w:oddVBand="0" w:evenVBand="0" w:oddHBand="0" w:evenHBand="0" w:firstRowFirstColumn="0" w:firstRowLastColumn="0" w:lastRowFirstColumn="0" w:lastRowLastColumn="0"/>
            <w:tcW w:w="2323" w:type="dxa"/>
          </w:tcPr>
          <w:p w14:paraId="6670AC82" w14:textId="353B1375" w:rsidR="005E41B3" w:rsidRPr="00563671" w:rsidDel="00B17838" w:rsidRDefault="005E41B3" w:rsidP="00A834B1">
            <w:pPr>
              <w:spacing w:before="120"/>
              <w:jc w:val="left"/>
              <w:rPr>
                <w:ins w:id="11763" w:author="Author"/>
                <w:del w:id="11764" w:author="Author"/>
                <w:rFonts w:cs="Arial"/>
                <w:sz w:val="20"/>
                <w:szCs w:val="20"/>
                <w:lang w:val="en-IE"/>
              </w:rPr>
            </w:pPr>
            <w:ins w:id="11765" w:author="Author">
              <w:del w:id="11766" w:author="Author">
                <w:r w:rsidRPr="00563671" w:rsidDel="00B17838">
                  <w:rPr>
                    <w:rFonts w:cs="Arial"/>
                    <w:sz w:val="20"/>
                    <w:szCs w:val="20"/>
                    <w:lang w:val="en-IE"/>
                  </w:rPr>
                  <w:delText>Relevant Output Notes</w:delText>
                </w:r>
              </w:del>
            </w:ins>
          </w:p>
        </w:tc>
        <w:tc>
          <w:tcPr>
            <w:tcW w:w="7293" w:type="dxa"/>
            <w:gridSpan w:val="2"/>
          </w:tcPr>
          <w:p w14:paraId="0B96D617" w14:textId="0AC86CC9"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67" w:author="Author"/>
                <w:del w:id="11768" w:author="Author"/>
                <w:rFonts w:cs="Arial"/>
                <w:sz w:val="20"/>
                <w:szCs w:val="20"/>
                <w:lang w:val="en-IE"/>
              </w:rPr>
            </w:pPr>
            <w:ins w:id="11769" w:author="Author">
              <w:del w:id="11770" w:author="Author">
                <w:r w:rsidRPr="00563671" w:rsidDel="00B17838">
                  <w:rPr>
                    <w:rFonts w:cs="Arial"/>
                    <w:sz w:val="20"/>
                    <w:szCs w:val="20"/>
                    <w:lang w:val="en-IE"/>
                  </w:rPr>
                  <w:delText>The response returns if the port-in number is already a VFIE number or not</w:delText>
                </w:r>
              </w:del>
            </w:ins>
          </w:p>
        </w:tc>
      </w:tr>
      <w:tr w:rsidR="005E41B3" w:rsidRPr="00563671" w:rsidDel="00B17838" w14:paraId="434B3260" w14:textId="71BD53CB" w:rsidTr="00A834B1">
        <w:trPr>
          <w:ins w:id="11771" w:author="Author"/>
          <w:del w:id="11772" w:author="Author"/>
        </w:trPr>
        <w:tc>
          <w:tcPr>
            <w:cnfStyle w:val="001000000000" w:firstRow="0" w:lastRow="0" w:firstColumn="1" w:lastColumn="0" w:oddVBand="0" w:evenVBand="0" w:oddHBand="0" w:evenHBand="0" w:firstRowFirstColumn="0" w:firstRowLastColumn="0" w:lastRowFirstColumn="0" w:lastRowLastColumn="0"/>
            <w:tcW w:w="2323" w:type="dxa"/>
          </w:tcPr>
          <w:p w14:paraId="74B4F6E5" w14:textId="760A2BB4" w:rsidR="005E41B3" w:rsidRPr="00563671" w:rsidDel="00B17838" w:rsidRDefault="005E41B3" w:rsidP="00A834B1">
            <w:pPr>
              <w:spacing w:before="120"/>
              <w:jc w:val="left"/>
              <w:rPr>
                <w:ins w:id="11773" w:author="Author"/>
                <w:del w:id="11774" w:author="Author"/>
                <w:rFonts w:cs="Arial"/>
                <w:sz w:val="20"/>
                <w:szCs w:val="20"/>
                <w:lang w:val="en-IE"/>
              </w:rPr>
            </w:pPr>
            <w:ins w:id="11775" w:author="Author">
              <w:del w:id="11776" w:author="Author">
                <w:r w:rsidRPr="00563671" w:rsidDel="00B17838">
                  <w:rPr>
                    <w:rFonts w:cs="Arial"/>
                    <w:sz w:val="20"/>
                    <w:szCs w:val="20"/>
                    <w:lang w:val="en-IE"/>
                  </w:rPr>
                  <w:delText>Interface Id</w:delText>
                </w:r>
              </w:del>
            </w:ins>
          </w:p>
        </w:tc>
        <w:tc>
          <w:tcPr>
            <w:tcW w:w="7293" w:type="dxa"/>
            <w:gridSpan w:val="2"/>
          </w:tcPr>
          <w:p w14:paraId="5D709684" w14:textId="671A29AA"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77" w:author="Author"/>
                <w:del w:id="11778" w:author="Author"/>
                <w:rFonts w:cs="Arial"/>
                <w:sz w:val="20"/>
                <w:szCs w:val="20"/>
                <w:lang w:val="en-IE"/>
              </w:rPr>
            </w:pPr>
            <w:ins w:id="11779" w:author="Author">
              <w:del w:id="11780" w:author="Author">
                <w:r w:rsidRPr="00563671" w:rsidDel="00B17838">
                  <w:rPr>
                    <w:rFonts w:cs="Arial"/>
                    <w:sz w:val="20"/>
                    <w:szCs w:val="20"/>
                    <w:lang w:val="en-IE" w:eastAsia="pt-PT"/>
                  </w:rPr>
                  <w:delText>IF192.</w:delText>
                </w:r>
                <w:r w:rsidDel="00B17838">
                  <w:rPr>
                    <w:rFonts w:cs="Arial"/>
                    <w:sz w:val="20"/>
                    <w:szCs w:val="20"/>
                    <w:lang w:val="en-IE" w:eastAsia="pt-PT"/>
                  </w:rPr>
                  <w:delText>03</w:delText>
                </w:r>
              </w:del>
            </w:ins>
          </w:p>
        </w:tc>
      </w:tr>
      <w:tr w:rsidR="005E41B3" w:rsidRPr="00563671" w:rsidDel="00B17838" w14:paraId="41BA24DA" w14:textId="1C64E5E4" w:rsidTr="00A834B1">
        <w:trPr>
          <w:ins w:id="11781" w:author="Author"/>
          <w:del w:id="11782" w:author="Author"/>
        </w:trPr>
        <w:tc>
          <w:tcPr>
            <w:cnfStyle w:val="001000000000" w:firstRow="0" w:lastRow="0" w:firstColumn="1" w:lastColumn="0" w:oddVBand="0" w:evenVBand="0" w:oddHBand="0" w:evenHBand="0" w:firstRowFirstColumn="0" w:firstRowLastColumn="0" w:lastRowFirstColumn="0" w:lastRowLastColumn="0"/>
            <w:tcW w:w="2323" w:type="dxa"/>
          </w:tcPr>
          <w:p w14:paraId="36D86059" w14:textId="6B2E1863" w:rsidR="005E41B3" w:rsidRPr="00563671" w:rsidDel="00B17838" w:rsidRDefault="005E41B3" w:rsidP="00A834B1">
            <w:pPr>
              <w:spacing w:before="120"/>
              <w:jc w:val="left"/>
              <w:rPr>
                <w:ins w:id="11783" w:author="Author"/>
                <w:del w:id="11784" w:author="Author"/>
                <w:rFonts w:cs="Arial"/>
                <w:sz w:val="20"/>
                <w:szCs w:val="20"/>
                <w:lang w:val="en-IE"/>
              </w:rPr>
            </w:pPr>
            <w:ins w:id="11785" w:author="Author">
              <w:del w:id="11786" w:author="Author">
                <w:r w:rsidRPr="00563671" w:rsidDel="00B17838">
                  <w:rPr>
                    <w:rFonts w:cs="Arial"/>
                    <w:sz w:val="20"/>
                    <w:szCs w:val="20"/>
                    <w:lang w:val="en-IE"/>
                  </w:rPr>
                  <w:delText>Service Id</w:delText>
                </w:r>
              </w:del>
            </w:ins>
          </w:p>
        </w:tc>
        <w:tc>
          <w:tcPr>
            <w:tcW w:w="7293" w:type="dxa"/>
            <w:gridSpan w:val="2"/>
          </w:tcPr>
          <w:p w14:paraId="25F4F726" w14:textId="298CDF72"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87" w:author="Author"/>
                <w:del w:id="11788" w:author="Author"/>
                <w:rFonts w:cs="Arial"/>
                <w:sz w:val="20"/>
                <w:szCs w:val="20"/>
                <w:lang w:val="en-IE"/>
              </w:rPr>
            </w:pPr>
            <w:ins w:id="11789" w:author="Author">
              <w:del w:id="11790" w:author="Author">
                <w:r w:rsidDel="00B17838">
                  <w:rPr>
                    <w:rFonts w:cs="Arial"/>
                    <w:sz w:val="20"/>
                    <w:szCs w:val="20"/>
                    <w:lang w:val="en-IE"/>
                  </w:rPr>
                  <w:delText>531</w:delText>
                </w:r>
              </w:del>
            </w:ins>
          </w:p>
        </w:tc>
      </w:tr>
      <w:tr w:rsidR="005E41B3" w:rsidRPr="00563671" w:rsidDel="00B17838" w14:paraId="4C8F3960" w14:textId="47FCD79E" w:rsidTr="00A834B1">
        <w:trPr>
          <w:ins w:id="11791" w:author="Author"/>
          <w:del w:id="11792" w:author="Author"/>
        </w:trPr>
        <w:tc>
          <w:tcPr>
            <w:cnfStyle w:val="001000000000" w:firstRow="0" w:lastRow="0" w:firstColumn="1" w:lastColumn="0" w:oddVBand="0" w:evenVBand="0" w:oddHBand="0" w:evenHBand="0" w:firstRowFirstColumn="0" w:firstRowLastColumn="0" w:lastRowFirstColumn="0" w:lastRowLastColumn="0"/>
            <w:tcW w:w="2323" w:type="dxa"/>
          </w:tcPr>
          <w:p w14:paraId="1D2493F1" w14:textId="180D7EF4" w:rsidR="005E41B3" w:rsidRPr="00563671" w:rsidDel="00B17838" w:rsidRDefault="005E41B3" w:rsidP="00A834B1">
            <w:pPr>
              <w:spacing w:before="120"/>
              <w:jc w:val="left"/>
              <w:rPr>
                <w:ins w:id="11793" w:author="Author"/>
                <w:del w:id="11794" w:author="Author"/>
                <w:rFonts w:cs="Arial"/>
                <w:sz w:val="20"/>
                <w:szCs w:val="20"/>
                <w:lang w:val="en-IE"/>
              </w:rPr>
            </w:pPr>
            <w:ins w:id="11795" w:author="Author">
              <w:del w:id="11796" w:author="Author">
                <w:r w:rsidRPr="00563671" w:rsidDel="00B17838">
                  <w:rPr>
                    <w:rFonts w:cs="Arial"/>
                    <w:bCs/>
                    <w:sz w:val="20"/>
                    <w:szCs w:val="20"/>
                  </w:rPr>
                  <w:delText>CSM Service</w:delText>
                </w:r>
              </w:del>
            </w:ins>
          </w:p>
        </w:tc>
        <w:tc>
          <w:tcPr>
            <w:tcW w:w="7293" w:type="dxa"/>
            <w:gridSpan w:val="2"/>
          </w:tcPr>
          <w:p w14:paraId="1F4C48BD" w14:textId="272B6CE2"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97" w:author="Author"/>
                <w:del w:id="11798" w:author="Author"/>
                <w:rFonts w:cs="Arial"/>
                <w:sz w:val="20"/>
                <w:szCs w:val="20"/>
                <w:lang w:val="en-IE"/>
              </w:rPr>
            </w:pPr>
            <w:ins w:id="11799" w:author="Author">
              <w:del w:id="11800" w:author="Author">
                <w:r w:rsidRPr="000A6FB9" w:rsidDel="00B17838">
                  <w:rPr>
                    <w:rFonts w:cs="Arial"/>
                    <w:sz w:val="20"/>
                    <w:szCs w:val="20"/>
                  </w:rPr>
                  <w:delText>ProcessPortContact</w:delText>
                </w:r>
              </w:del>
            </w:ins>
          </w:p>
        </w:tc>
      </w:tr>
      <w:tr w:rsidR="005E41B3" w:rsidRPr="00563671" w:rsidDel="00B17838" w14:paraId="4A9478B3" w14:textId="5D83BC39" w:rsidTr="00A834B1">
        <w:trPr>
          <w:ins w:id="11801" w:author="Author"/>
          <w:del w:id="11802" w:author="Author"/>
        </w:trPr>
        <w:tc>
          <w:tcPr>
            <w:cnfStyle w:val="001000000000" w:firstRow="0" w:lastRow="0" w:firstColumn="1" w:lastColumn="0" w:oddVBand="0" w:evenVBand="0" w:oddHBand="0" w:evenHBand="0" w:firstRowFirstColumn="0" w:firstRowLastColumn="0" w:lastRowFirstColumn="0" w:lastRowLastColumn="0"/>
            <w:tcW w:w="2323" w:type="dxa"/>
          </w:tcPr>
          <w:p w14:paraId="2D98F2FD" w14:textId="7D5FA76C" w:rsidR="005E41B3" w:rsidRPr="00563671" w:rsidDel="00B17838" w:rsidRDefault="005E41B3" w:rsidP="00A834B1">
            <w:pPr>
              <w:spacing w:before="120"/>
              <w:jc w:val="left"/>
              <w:rPr>
                <w:ins w:id="11803" w:author="Author"/>
                <w:del w:id="11804" w:author="Author"/>
                <w:rFonts w:cs="Arial"/>
                <w:sz w:val="20"/>
                <w:szCs w:val="20"/>
                <w:lang w:val="en-IE"/>
              </w:rPr>
            </w:pPr>
            <w:ins w:id="11805" w:author="Author">
              <w:del w:id="11806" w:author="Author">
                <w:r w:rsidRPr="00563671" w:rsidDel="00B17838">
                  <w:rPr>
                    <w:rFonts w:cs="Arial"/>
                    <w:bCs/>
                    <w:sz w:val="20"/>
                    <w:szCs w:val="20"/>
                  </w:rPr>
                  <w:delText>CSM Operation</w:delText>
                </w:r>
              </w:del>
            </w:ins>
          </w:p>
        </w:tc>
        <w:tc>
          <w:tcPr>
            <w:tcW w:w="7293" w:type="dxa"/>
            <w:gridSpan w:val="2"/>
          </w:tcPr>
          <w:p w14:paraId="5FAEA8F4" w14:textId="711F6C1E" w:rsidR="005E41B3" w:rsidRPr="0029387C" w:rsidDel="00B17838"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807" w:author="Author"/>
                <w:del w:id="11808" w:author="Author"/>
                <w:rFonts w:cs="Arial"/>
                <w:sz w:val="20"/>
                <w:szCs w:val="20"/>
              </w:rPr>
            </w:pPr>
            <w:ins w:id="11809" w:author="Author">
              <w:del w:id="11810" w:author="Author">
                <w:r w:rsidRPr="000A6FB9" w:rsidDel="00B17838">
                  <w:rPr>
                    <w:rFonts w:cs="Arial"/>
                    <w:sz w:val="20"/>
                    <w:szCs w:val="20"/>
                  </w:rPr>
                  <w:delText>CheckPortContact</w:delText>
                </w:r>
              </w:del>
            </w:ins>
          </w:p>
        </w:tc>
      </w:tr>
    </w:tbl>
    <w:p w14:paraId="3CE73F9F" w14:textId="77777777" w:rsidR="005E41B3" w:rsidRDefault="005E41B3" w:rsidP="005E41B3">
      <w:pPr>
        <w:rPr>
          <w:ins w:id="1181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89B15BD" w14:textId="77777777" w:rsidTr="00A834B1">
        <w:trPr>
          <w:cnfStyle w:val="100000000000" w:firstRow="1" w:lastRow="0" w:firstColumn="0" w:lastColumn="0" w:oddVBand="0" w:evenVBand="0" w:oddHBand="0" w:evenHBand="0" w:firstRowFirstColumn="0" w:firstRowLastColumn="0" w:lastRowFirstColumn="0" w:lastRowLastColumn="0"/>
          <w:ins w:id="1181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E809360" w14:textId="77777777" w:rsidR="005E41B3" w:rsidRPr="00563671" w:rsidRDefault="005E41B3" w:rsidP="00A834B1">
            <w:pPr>
              <w:spacing w:before="120"/>
              <w:jc w:val="left"/>
              <w:rPr>
                <w:ins w:id="11813" w:author="Author"/>
                <w:rFonts w:cs="Arial"/>
                <w:b w:val="0"/>
                <w:color w:val="auto"/>
                <w:sz w:val="20"/>
                <w:szCs w:val="20"/>
                <w:lang w:val="en-IE"/>
              </w:rPr>
            </w:pPr>
          </w:p>
        </w:tc>
        <w:tc>
          <w:tcPr>
            <w:tcW w:w="2976" w:type="dxa"/>
          </w:tcPr>
          <w:p w14:paraId="75A290D4"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814" w:author="Author"/>
                <w:rFonts w:cs="Arial"/>
                <w:color w:val="auto"/>
                <w:sz w:val="20"/>
                <w:szCs w:val="20"/>
                <w:lang w:val="en-IE"/>
              </w:rPr>
            </w:pPr>
          </w:p>
        </w:tc>
      </w:tr>
      <w:tr w:rsidR="005E41B3" w:rsidRPr="00563671" w14:paraId="6A964AD7" w14:textId="77777777" w:rsidTr="00A834B1">
        <w:trPr>
          <w:ins w:id="11815" w:author="Author"/>
        </w:trPr>
        <w:tc>
          <w:tcPr>
            <w:cnfStyle w:val="001000000000" w:firstRow="0" w:lastRow="0" w:firstColumn="1" w:lastColumn="0" w:oddVBand="0" w:evenVBand="0" w:oddHBand="0" w:evenHBand="0" w:firstRowFirstColumn="0" w:firstRowLastColumn="0" w:lastRowFirstColumn="0" w:lastRowLastColumn="0"/>
            <w:tcW w:w="2323" w:type="dxa"/>
          </w:tcPr>
          <w:p w14:paraId="709DF642" w14:textId="77777777" w:rsidR="005E41B3" w:rsidRPr="00563671" w:rsidRDefault="005E41B3" w:rsidP="00A834B1">
            <w:pPr>
              <w:spacing w:before="120"/>
              <w:jc w:val="left"/>
              <w:rPr>
                <w:ins w:id="11816" w:author="Author"/>
                <w:rFonts w:cs="Arial"/>
                <w:sz w:val="20"/>
                <w:szCs w:val="20"/>
                <w:lang w:val="en-IE"/>
              </w:rPr>
            </w:pPr>
            <w:ins w:id="11817" w:author="Author">
              <w:r w:rsidRPr="00563671">
                <w:rPr>
                  <w:rFonts w:cs="Arial"/>
                  <w:sz w:val="20"/>
                  <w:szCs w:val="20"/>
                  <w:lang w:val="en-IE"/>
                </w:rPr>
                <w:t>Service</w:t>
              </w:r>
            </w:ins>
          </w:p>
        </w:tc>
        <w:tc>
          <w:tcPr>
            <w:tcW w:w="7293" w:type="dxa"/>
            <w:gridSpan w:val="2"/>
          </w:tcPr>
          <w:p w14:paraId="76FD32E4"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818" w:author="Author"/>
                <w:color w:val="auto"/>
                <w:sz w:val="20"/>
                <w:szCs w:val="20"/>
              </w:rPr>
            </w:pPr>
            <w:ins w:id="11819" w:author="Author">
              <w:r w:rsidRPr="00563671">
                <w:rPr>
                  <w:color w:val="auto"/>
                  <w:sz w:val="20"/>
                  <w:szCs w:val="20"/>
                </w:rPr>
                <w:t>Get stock availability</w:t>
              </w:r>
            </w:ins>
          </w:p>
        </w:tc>
      </w:tr>
      <w:tr w:rsidR="005E41B3" w:rsidRPr="00563671" w14:paraId="00DEF313" w14:textId="77777777" w:rsidTr="00A834B1">
        <w:trPr>
          <w:ins w:id="11820" w:author="Author"/>
        </w:trPr>
        <w:tc>
          <w:tcPr>
            <w:cnfStyle w:val="001000000000" w:firstRow="0" w:lastRow="0" w:firstColumn="1" w:lastColumn="0" w:oddVBand="0" w:evenVBand="0" w:oddHBand="0" w:evenHBand="0" w:firstRowFirstColumn="0" w:firstRowLastColumn="0" w:lastRowFirstColumn="0" w:lastRowLastColumn="0"/>
            <w:tcW w:w="2323" w:type="dxa"/>
          </w:tcPr>
          <w:p w14:paraId="22C1F73E" w14:textId="77777777" w:rsidR="005E41B3" w:rsidRPr="00563671" w:rsidRDefault="005E41B3" w:rsidP="00A834B1">
            <w:pPr>
              <w:spacing w:before="120"/>
              <w:jc w:val="left"/>
              <w:rPr>
                <w:ins w:id="11821" w:author="Author"/>
                <w:rFonts w:cs="Arial"/>
                <w:sz w:val="20"/>
                <w:szCs w:val="20"/>
                <w:lang w:val="en-IE"/>
              </w:rPr>
            </w:pPr>
            <w:ins w:id="11822" w:author="Author">
              <w:r w:rsidRPr="00563671">
                <w:rPr>
                  <w:rFonts w:cs="Arial"/>
                  <w:sz w:val="20"/>
                  <w:szCs w:val="20"/>
                  <w:lang w:val="en-IE"/>
                </w:rPr>
                <w:t>Relevant Input Notes</w:t>
              </w:r>
            </w:ins>
          </w:p>
        </w:tc>
        <w:tc>
          <w:tcPr>
            <w:tcW w:w="7293" w:type="dxa"/>
            <w:gridSpan w:val="2"/>
          </w:tcPr>
          <w:p w14:paraId="0636D6E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23" w:author="Author"/>
                <w:rFonts w:cs="Arial"/>
                <w:sz w:val="20"/>
                <w:szCs w:val="20"/>
                <w:lang w:val="en-IE"/>
              </w:rPr>
            </w:pPr>
            <w:ins w:id="11824" w:author="Author">
              <w:r w:rsidRPr="00563671">
                <w:rPr>
                  <w:rFonts w:cs="Arial"/>
                  <w:sz w:val="20"/>
                  <w:szCs w:val="20"/>
                  <w:lang w:val="en-IE"/>
                </w:rPr>
                <w:t>The request is made against a given item identifier and store</w:t>
              </w:r>
            </w:ins>
          </w:p>
        </w:tc>
      </w:tr>
      <w:tr w:rsidR="005E41B3" w:rsidRPr="00563671" w14:paraId="2C200F6D" w14:textId="77777777" w:rsidTr="00A834B1">
        <w:trPr>
          <w:ins w:id="11825" w:author="Author"/>
        </w:trPr>
        <w:tc>
          <w:tcPr>
            <w:cnfStyle w:val="001000000000" w:firstRow="0" w:lastRow="0" w:firstColumn="1" w:lastColumn="0" w:oddVBand="0" w:evenVBand="0" w:oddHBand="0" w:evenHBand="0" w:firstRowFirstColumn="0" w:firstRowLastColumn="0" w:lastRowFirstColumn="0" w:lastRowLastColumn="0"/>
            <w:tcW w:w="2323" w:type="dxa"/>
          </w:tcPr>
          <w:p w14:paraId="041FD841" w14:textId="77777777" w:rsidR="005E41B3" w:rsidRPr="00563671" w:rsidRDefault="005E41B3" w:rsidP="00A834B1">
            <w:pPr>
              <w:spacing w:before="120"/>
              <w:jc w:val="left"/>
              <w:rPr>
                <w:ins w:id="11826" w:author="Author"/>
                <w:rFonts w:cs="Arial"/>
                <w:sz w:val="20"/>
                <w:szCs w:val="20"/>
                <w:lang w:val="en-IE"/>
              </w:rPr>
            </w:pPr>
            <w:ins w:id="11827" w:author="Author">
              <w:r w:rsidRPr="00563671">
                <w:rPr>
                  <w:rFonts w:cs="Arial"/>
                  <w:sz w:val="20"/>
                  <w:szCs w:val="20"/>
                  <w:lang w:val="en-IE"/>
                </w:rPr>
                <w:t>Relevant Output Notes</w:t>
              </w:r>
            </w:ins>
          </w:p>
        </w:tc>
        <w:tc>
          <w:tcPr>
            <w:tcW w:w="7293" w:type="dxa"/>
            <w:gridSpan w:val="2"/>
          </w:tcPr>
          <w:p w14:paraId="54B7D98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28" w:author="Author"/>
                <w:rFonts w:cs="Arial"/>
                <w:sz w:val="20"/>
                <w:szCs w:val="20"/>
                <w:lang w:val="en-IE"/>
              </w:rPr>
            </w:pPr>
            <w:ins w:id="11829" w:author="Author">
              <w:r w:rsidRPr="00563671">
                <w:rPr>
                  <w:rFonts w:cs="Arial"/>
                  <w:sz w:val="20"/>
                  <w:szCs w:val="20"/>
                  <w:lang w:val="en-IE"/>
                </w:rPr>
                <w:t>The response returns the stock availability</w:t>
              </w:r>
            </w:ins>
          </w:p>
        </w:tc>
      </w:tr>
      <w:tr w:rsidR="005E41B3" w:rsidRPr="00563671" w14:paraId="317631EE" w14:textId="77777777" w:rsidTr="00A834B1">
        <w:trPr>
          <w:ins w:id="11830" w:author="Author"/>
        </w:trPr>
        <w:tc>
          <w:tcPr>
            <w:cnfStyle w:val="001000000000" w:firstRow="0" w:lastRow="0" w:firstColumn="1" w:lastColumn="0" w:oddVBand="0" w:evenVBand="0" w:oddHBand="0" w:evenHBand="0" w:firstRowFirstColumn="0" w:firstRowLastColumn="0" w:lastRowFirstColumn="0" w:lastRowLastColumn="0"/>
            <w:tcW w:w="2323" w:type="dxa"/>
          </w:tcPr>
          <w:p w14:paraId="64FC8FDA" w14:textId="77777777" w:rsidR="005E41B3" w:rsidRPr="00563671" w:rsidRDefault="005E41B3" w:rsidP="00A834B1">
            <w:pPr>
              <w:spacing w:before="120"/>
              <w:jc w:val="left"/>
              <w:rPr>
                <w:ins w:id="11831" w:author="Author"/>
                <w:rFonts w:cs="Arial"/>
                <w:sz w:val="20"/>
                <w:szCs w:val="20"/>
                <w:lang w:val="en-IE"/>
              </w:rPr>
            </w:pPr>
            <w:ins w:id="11832" w:author="Author">
              <w:r w:rsidRPr="00563671">
                <w:rPr>
                  <w:rFonts w:cs="Arial"/>
                  <w:sz w:val="20"/>
                  <w:szCs w:val="20"/>
                  <w:lang w:val="en-IE"/>
                </w:rPr>
                <w:t>Interface Id</w:t>
              </w:r>
            </w:ins>
          </w:p>
        </w:tc>
        <w:tc>
          <w:tcPr>
            <w:tcW w:w="7293" w:type="dxa"/>
            <w:gridSpan w:val="2"/>
          </w:tcPr>
          <w:p w14:paraId="4827946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33" w:author="Author"/>
                <w:rFonts w:cs="Arial"/>
                <w:sz w:val="20"/>
                <w:szCs w:val="20"/>
                <w:lang w:val="en-IE"/>
              </w:rPr>
            </w:pPr>
            <w:ins w:id="11834" w:author="Author">
              <w:r w:rsidRPr="00563671">
                <w:rPr>
                  <w:rFonts w:cs="Arial"/>
                  <w:sz w:val="20"/>
                  <w:szCs w:val="20"/>
                  <w:lang w:val="en-IE"/>
                </w:rPr>
                <w:t>IF192.07</w:t>
              </w:r>
            </w:ins>
          </w:p>
        </w:tc>
      </w:tr>
      <w:tr w:rsidR="005E41B3" w:rsidRPr="00563671" w14:paraId="1797C5E6" w14:textId="77777777" w:rsidTr="00A834B1">
        <w:trPr>
          <w:ins w:id="11835" w:author="Author"/>
        </w:trPr>
        <w:tc>
          <w:tcPr>
            <w:cnfStyle w:val="001000000000" w:firstRow="0" w:lastRow="0" w:firstColumn="1" w:lastColumn="0" w:oddVBand="0" w:evenVBand="0" w:oddHBand="0" w:evenHBand="0" w:firstRowFirstColumn="0" w:firstRowLastColumn="0" w:lastRowFirstColumn="0" w:lastRowLastColumn="0"/>
            <w:tcW w:w="2323" w:type="dxa"/>
          </w:tcPr>
          <w:p w14:paraId="1E663581" w14:textId="77777777" w:rsidR="005E41B3" w:rsidRPr="00563671" w:rsidRDefault="005E41B3" w:rsidP="00A834B1">
            <w:pPr>
              <w:spacing w:before="120"/>
              <w:jc w:val="left"/>
              <w:rPr>
                <w:ins w:id="11836" w:author="Author"/>
                <w:rFonts w:cs="Arial"/>
                <w:sz w:val="20"/>
                <w:szCs w:val="20"/>
                <w:lang w:val="en-IE"/>
              </w:rPr>
            </w:pPr>
            <w:ins w:id="11837" w:author="Author">
              <w:r w:rsidRPr="00563671">
                <w:rPr>
                  <w:rFonts w:cs="Arial"/>
                  <w:sz w:val="20"/>
                  <w:szCs w:val="20"/>
                  <w:lang w:val="en-IE"/>
                </w:rPr>
                <w:t>Service Id</w:t>
              </w:r>
            </w:ins>
          </w:p>
        </w:tc>
        <w:tc>
          <w:tcPr>
            <w:tcW w:w="7293" w:type="dxa"/>
            <w:gridSpan w:val="2"/>
          </w:tcPr>
          <w:p w14:paraId="521F58A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38" w:author="Author"/>
                <w:rFonts w:cs="Arial"/>
                <w:sz w:val="20"/>
                <w:szCs w:val="20"/>
                <w:lang w:val="en-IE"/>
              </w:rPr>
            </w:pPr>
            <w:ins w:id="11839" w:author="Author">
              <w:r>
                <w:rPr>
                  <w:rFonts w:cs="Arial"/>
                  <w:sz w:val="20"/>
                  <w:szCs w:val="20"/>
                  <w:lang w:val="en-IE"/>
                </w:rPr>
                <w:t>501</w:t>
              </w:r>
            </w:ins>
          </w:p>
        </w:tc>
      </w:tr>
      <w:tr w:rsidR="005E41B3" w:rsidRPr="00563671" w14:paraId="08ECCF01" w14:textId="77777777" w:rsidTr="00A834B1">
        <w:trPr>
          <w:ins w:id="11840" w:author="Author"/>
        </w:trPr>
        <w:tc>
          <w:tcPr>
            <w:cnfStyle w:val="001000000000" w:firstRow="0" w:lastRow="0" w:firstColumn="1" w:lastColumn="0" w:oddVBand="0" w:evenVBand="0" w:oddHBand="0" w:evenHBand="0" w:firstRowFirstColumn="0" w:firstRowLastColumn="0" w:lastRowFirstColumn="0" w:lastRowLastColumn="0"/>
            <w:tcW w:w="2323" w:type="dxa"/>
          </w:tcPr>
          <w:p w14:paraId="348FBEE1" w14:textId="77777777" w:rsidR="005E41B3" w:rsidRPr="00563671" w:rsidRDefault="005E41B3" w:rsidP="00A834B1">
            <w:pPr>
              <w:spacing w:before="120"/>
              <w:jc w:val="left"/>
              <w:rPr>
                <w:ins w:id="11841" w:author="Author"/>
                <w:rFonts w:cs="Arial"/>
                <w:sz w:val="20"/>
                <w:szCs w:val="20"/>
                <w:lang w:val="en-IE"/>
              </w:rPr>
            </w:pPr>
            <w:ins w:id="11842" w:author="Author">
              <w:r w:rsidRPr="00563671">
                <w:rPr>
                  <w:rFonts w:cs="Arial"/>
                  <w:bCs/>
                  <w:sz w:val="20"/>
                  <w:szCs w:val="20"/>
                </w:rPr>
                <w:t>CSM Service</w:t>
              </w:r>
            </w:ins>
          </w:p>
        </w:tc>
        <w:tc>
          <w:tcPr>
            <w:tcW w:w="7293" w:type="dxa"/>
            <w:gridSpan w:val="2"/>
          </w:tcPr>
          <w:p w14:paraId="099A8BA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43" w:author="Author"/>
                <w:rFonts w:cs="Arial"/>
                <w:sz w:val="20"/>
                <w:szCs w:val="20"/>
                <w:lang w:val="en-IE"/>
              </w:rPr>
            </w:pPr>
            <w:ins w:id="11844" w:author="Author">
              <w:r w:rsidRPr="00B95908">
                <w:rPr>
                  <w:rFonts w:cs="Arial"/>
                  <w:sz w:val="20"/>
                  <w:szCs w:val="20"/>
                </w:rPr>
                <w:t>ProductStock</w:t>
              </w:r>
            </w:ins>
          </w:p>
        </w:tc>
      </w:tr>
      <w:tr w:rsidR="005E41B3" w:rsidRPr="00563671" w14:paraId="2920D6EF" w14:textId="77777777" w:rsidTr="00A834B1">
        <w:trPr>
          <w:ins w:id="11845" w:author="Author"/>
        </w:trPr>
        <w:tc>
          <w:tcPr>
            <w:cnfStyle w:val="001000000000" w:firstRow="0" w:lastRow="0" w:firstColumn="1" w:lastColumn="0" w:oddVBand="0" w:evenVBand="0" w:oddHBand="0" w:evenHBand="0" w:firstRowFirstColumn="0" w:firstRowLastColumn="0" w:lastRowFirstColumn="0" w:lastRowLastColumn="0"/>
            <w:tcW w:w="2323" w:type="dxa"/>
          </w:tcPr>
          <w:p w14:paraId="7FCE0F75" w14:textId="77777777" w:rsidR="005E41B3" w:rsidRPr="00563671" w:rsidRDefault="005E41B3" w:rsidP="00A834B1">
            <w:pPr>
              <w:spacing w:before="120"/>
              <w:jc w:val="left"/>
              <w:rPr>
                <w:ins w:id="11846" w:author="Author"/>
                <w:rFonts w:cs="Arial"/>
                <w:sz w:val="20"/>
                <w:szCs w:val="20"/>
                <w:lang w:val="en-IE"/>
              </w:rPr>
            </w:pPr>
            <w:ins w:id="11847" w:author="Author">
              <w:r w:rsidRPr="00563671">
                <w:rPr>
                  <w:rFonts w:cs="Arial"/>
                  <w:bCs/>
                  <w:sz w:val="20"/>
                  <w:szCs w:val="20"/>
                </w:rPr>
                <w:lastRenderedPageBreak/>
                <w:t>CSM Operation</w:t>
              </w:r>
            </w:ins>
          </w:p>
        </w:tc>
        <w:tc>
          <w:tcPr>
            <w:tcW w:w="7293" w:type="dxa"/>
            <w:gridSpan w:val="2"/>
          </w:tcPr>
          <w:p w14:paraId="1F34014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48" w:author="Author"/>
                <w:rFonts w:cs="Arial"/>
                <w:sz w:val="20"/>
                <w:szCs w:val="20"/>
                <w:lang w:val="en-IE"/>
              </w:rPr>
            </w:pPr>
            <w:ins w:id="11849" w:author="Author">
              <w:r w:rsidRPr="00B95908">
                <w:rPr>
                  <w:rFonts w:cs="Arial"/>
                  <w:sz w:val="20"/>
                  <w:szCs w:val="20"/>
                </w:rPr>
                <w:t>GetProductStockList</w:t>
              </w:r>
            </w:ins>
          </w:p>
        </w:tc>
      </w:tr>
    </w:tbl>
    <w:p w14:paraId="6BE24AC4" w14:textId="3AEE11E8" w:rsidR="005E41B3" w:rsidRPr="00563671" w:rsidDel="005E7B85" w:rsidRDefault="005E41B3" w:rsidP="005E41B3">
      <w:pPr>
        <w:rPr>
          <w:ins w:id="11850" w:author="Author"/>
          <w:del w:id="1185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6B8DF5E3" w14:textId="009BE62A" w:rsidTr="00A834B1">
        <w:trPr>
          <w:cnfStyle w:val="100000000000" w:firstRow="1" w:lastRow="0" w:firstColumn="0" w:lastColumn="0" w:oddVBand="0" w:evenVBand="0" w:oddHBand="0" w:evenHBand="0" w:firstRowFirstColumn="0" w:firstRowLastColumn="0" w:lastRowFirstColumn="0" w:lastRowLastColumn="0"/>
          <w:ins w:id="11852" w:author="Author"/>
          <w:del w:id="1185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35B2707" w14:textId="35D146FD" w:rsidR="005E41B3" w:rsidRPr="00563671" w:rsidDel="005E7B85" w:rsidRDefault="005E41B3" w:rsidP="00A834B1">
            <w:pPr>
              <w:spacing w:before="120"/>
              <w:jc w:val="left"/>
              <w:rPr>
                <w:ins w:id="11854" w:author="Author"/>
                <w:del w:id="11855" w:author="Author"/>
                <w:rFonts w:cs="Arial"/>
                <w:b w:val="0"/>
                <w:color w:val="auto"/>
                <w:sz w:val="20"/>
                <w:szCs w:val="20"/>
                <w:lang w:val="en-IE"/>
              </w:rPr>
            </w:pPr>
          </w:p>
        </w:tc>
        <w:tc>
          <w:tcPr>
            <w:tcW w:w="2976" w:type="dxa"/>
          </w:tcPr>
          <w:p w14:paraId="3AF5320D" w14:textId="389D2B89"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856" w:author="Author"/>
                <w:del w:id="11857" w:author="Author"/>
                <w:rFonts w:cs="Arial"/>
                <w:color w:val="auto"/>
                <w:sz w:val="20"/>
                <w:szCs w:val="20"/>
                <w:lang w:val="en-IE"/>
              </w:rPr>
            </w:pPr>
          </w:p>
        </w:tc>
      </w:tr>
      <w:tr w:rsidR="005E41B3" w:rsidRPr="00563671" w:rsidDel="005E7B85" w14:paraId="33979A76" w14:textId="059F6691" w:rsidTr="00A834B1">
        <w:trPr>
          <w:ins w:id="11858" w:author="Author"/>
          <w:del w:id="11859" w:author="Author"/>
        </w:trPr>
        <w:tc>
          <w:tcPr>
            <w:cnfStyle w:val="001000000000" w:firstRow="0" w:lastRow="0" w:firstColumn="1" w:lastColumn="0" w:oddVBand="0" w:evenVBand="0" w:oddHBand="0" w:evenHBand="0" w:firstRowFirstColumn="0" w:firstRowLastColumn="0" w:lastRowFirstColumn="0" w:lastRowLastColumn="0"/>
            <w:tcW w:w="2323" w:type="dxa"/>
          </w:tcPr>
          <w:p w14:paraId="401EE526" w14:textId="77D97FFE" w:rsidR="005E41B3" w:rsidRPr="00563671" w:rsidDel="005E7B85" w:rsidRDefault="005E41B3" w:rsidP="00A834B1">
            <w:pPr>
              <w:spacing w:before="120"/>
              <w:jc w:val="left"/>
              <w:rPr>
                <w:ins w:id="11860" w:author="Author"/>
                <w:del w:id="11861" w:author="Author"/>
                <w:rFonts w:cs="Arial"/>
                <w:sz w:val="20"/>
                <w:szCs w:val="20"/>
                <w:lang w:val="en-IE"/>
              </w:rPr>
            </w:pPr>
            <w:ins w:id="11862" w:author="Author">
              <w:del w:id="11863" w:author="Author">
                <w:r w:rsidRPr="00563671" w:rsidDel="005E7B85">
                  <w:rPr>
                    <w:rFonts w:cs="Arial"/>
                    <w:sz w:val="20"/>
                    <w:szCs w:val="20"/>
                    <w:lang w:val="en-IE"/>
                  </w:rPr>
                  <w:delText>Service</w:delText>
                </w:r>
              </w:del>
            </w:ins>
          </w:p>
        </w:tc>
        <w:tc>
          <w:tcPr>
            <w:tcW w:w="7293" w:type="dxa"/>
            <w:gridSpan w:val="2"/>
          </w:tcPr>
          <w:p w14:paraId="7C49BAFE" w14:textId="436144F6" w:rsidR="005E41B3" w:rsidRPr="00563671"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864" w:author="Author"/>
                <w:del w:id="11865" w:author="Author"/>
                <w:color w:val="auto"/>
                <w:sz w:val="20"/>
                <w:szCs w:val="20"/>
              </w:rPr>
            </w:pPr>
            <w:ins w:id="11866" w:author="Author">
              <w:del w:id="11867" w:author="Author">
                <w:r w:rsidRPr="00563671" w:rsidDel="005E7B85">
                  <w:rPr>
                    <w:color w:val="auto"/>
                    <w:sz w:val="20"/>
                    <w:szCs w:val="20"/>
                  </w:rPr>
                  <w:delText>Get product details</w:delText>
                </w:r>
              </w:del>
            </w:ins>
          </w:p>
        </w:tc>
      </w:tr>
      <w:tr w:rsidR="005E41B3" w:rsidRPr="00563671" w:rsidDel="005E7B85" w14:paraId="10BB324A" w14:textId="6EEEECDF" w:rsidTr="00A834B1">
        <w:trPr>
          <w:ins w:id="11868" w:author="Author"/>
          <w:del w:id="11869" w:author="Author"/>
        </w:trPr>
        <w:tc>
          <w:tcPr>
            <w:cnfStyle w:val="001000000000" w:firstRow="0" w:lastRow="0" w:firstColumn="1" w:lastColumn="0" w:oddVBand="0" w:evenVBand="0" w:oddHBand="0" w:evenHBand="0" w:firstRowFirstColumn="0" w:firstRowLastColumn="0" w:lastRowFirstColumn="0" w:lastRowLastColumn="0"/>
            <w:tcW w:w="2323" w:type="dxa"/>
          </w:tcPr>
          <w:p w14:paraId="5A0D61D4" w14:textId="4F2E69F1" w:rsidR="005E41B3" w:rsidRPr="00563671" w:rsidDel="005E7B85" w:rsidRDefault="005E41B3" w:rsidP="00A834B1">
            <w:pPr>
              <w:spacing w:before="120"/>
              <w:jc w:val="left"/>
              <w:rPr>
                <w:ins w:id="11870" w:author="Author"/>
                <w:del w:id="11871" w:author="Author"/>
                <w:rFonts w:cs="Arial"/>
                <w:sz w:val="20"/>
                <w:szCs w:val="20"/>
                <w:lang w:val="en-IE"/>
              </w:rPr>
            </w:pPr>
            <w:ins w:id="11872" w:author="Author">
              <w:del w:id="11873" w:author="Author">
                <w:r w:rsidRPr="00563671" w:rsidDel="005E7B85">
                  <w:rPr>
                    <w:rFonts w:cs="Arial"/>
                    <w:sz w:val="20"/>
                    <w:szCs w:val="20"/>
                    <w:lang w:val="en-IE"/>
                  </w:rPr>
                  <w:delText>Relevant Input Notes</w:delText>
                </w:r>
              </w:del>
            </w:ins>
          </w:p>
        </w:tc>
        <w:tc>
          <w:tcPr>
            <w:tcW w:w="7293" w:type="dxa"/>
            <w:gridSpan w:val="2"/>
          </w:tcPr>
          <w:p w14:paraId="4E6EEE5D" w14:textId="39C8FF17"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74" w:author="Author"/>
                <w:del w:id="11875" w:author="Author"/>
                <w:rFonts w:cs="Arial"/>
                <w:sz w:val="20"/>
                <w:szCs w:val="20"/>
                <w:lang w:val="en-IE"/>
              </w:rPr>
            </w:pPr>
            <w:ins w:id="11876" w:author="Author">
              <w:del w:id="11877" w:author="Author">
                <w:r w:rsidRPr="00563671" w:rsidDel="005E7B85">
                  <w:rPr>
                    <w:rFonts w:cs="Arial"/>
                    <w:sz w:val="20"/>
                    <w:szCs w:val="20"/>
                    <w:lang w:val="en-IE"/>
                  </w:rPr>
                  <w:delText xml:space="preserve">The request is made against a given </w:delText>
                </w:r>
                <w:r w:rsidDel="005E7B85">
                  <w:rPr>
                    <w:rFonts w:cs="Arial"/>
                    <w:sz w:val="20"/>
                    <w:szCs w:val="20"/>
                    <w:lang w:val="en-IE"/>
                  </w:rPr>
                  <w:delText>IMEI</w:delText>
                </w:r>
              </w:del>
            </w:ins>
          </w:p>
        </w:tc>
      </w:tr>
      <w:tr w:rsidR="005E41B3" w:rsidRPr="00563671" w:rsidDel="005E7B85" w14:paraId="195AB5B6" w14:textId="0D241424" w:rsidTr="00A834B1">
        <w:trPr>
          <w:ins w:id="11878" w:author="Author"/>
          <w:del w:id="11879" w:author="Author"/>
        </w:trPr>
        <w:tc>
          <w:tcPr>
            <w:cnfStyle w:val="001000000000" w:firstRow="0" w:lastRow="0" w:firstColumn="1" w:lastColumn="0" w:oddVBand="0" w:evenVBand="0" w:oddHBand="0" w:evenHBand="0" w:firstRowFirstColumn="0" w:firstRowLastColumn="0" w:lastRowFirstColumn="0" w:lastRowLastColumn="0"/>
            <w:tcW w:w="2323" w:type="dxa"/>
          </w:tcPr>
          <w:p w14:paraId="788505D0" w14:textId="5F0206D8" w:rsidR="005E41B3" w:rsidRPr="00563671" w:rsidDel="005E7B85" w:rsidRDefault="005E41B3" w:rsidP="00A834B1">
            <w:pPr>
              <w:spacing w:before="120"/>
              <w:jc w:val="left"/>
              <w:rPr>
                <w:ins w:id="11880" w:author="Author"/>
                <w:del w:id="11881" w:author="Author"/>
                <w:rFonts w:cs="Arial"/>
                <w:sz w:val="20"/>
                <w:szCs w:val="20"/>
                <w:lang w:val="en-IE"/>
              </w:rPr>
            </w:pPr>
            <w:ins w:id="11882" w:author="Author">
              <w:del w:id="11883" w:author="Author">
                <w:r w:rsidRPr="00563671" w:rsidDel="005E7B85">
                  <w:rPr>
                    <w:rFonts w:cs="Arial"/>
                    <w:sz w:val="20"/>
                    <w:szCs w:val="20"/>
                    <w:lang w:val="en-IE"/>
                  </w:rPr>
                  <w:delText>Relevant Output Notes</w:delText>
                </w:r>
              </w:del>
            </w:ins>
          </w:p>
        </w:tc>
        <w:tc>
          <w:tcPr>
            <w:tcW w:w="7293" w:type="dxa"/>
            <w:gridSpan w:val="2"/>
          </w:tcPr>
          <w:p w14:paraId="223D00F7" w14:textId="23AF0A1F"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84" w:author="Author"/>
                <w:del w:id="11885" w:author="Author"/>
                <w:rFonts w:cs="Arial"/>
                <w:sz w:val="20"/>
                <w:szCs w:val="20"/>
                <w:lang w:val="en-IE"/>
              </w:rPr>
            </w:pPr>
            <w:ins w:id="11886" w:author="Author">
              <w:del w:id="11887" w:author="Author">
                <w:r w:rsidRPr="00563671" w:rsidDel="005E7B85">
                  <w:rPr>
                    <w:rFonts w:cs="Arial"/>
                    <w:sz w:val="20"/>
                    <w:szCs w:val="20"/>
                    <w:lang w:val="en-IE"/>
                  </w:rPr>
                  <w:delText>The response should return the product details, including all relevant information for device component configuration</w:delText>
                </w:r>
                <w:r w:rsidDel="005E7B85">
                  <w:rPr>
                    <w:rFonts w:cs="Arial"/>
                    <w:sz w:val="20"/>
                    <w:szCs w:val="20"/>
                    <w:lang w:val="en-IE"/>
                  </w:rPr>
                  <w:delText xml:space="preserve"> (make and model)</w:delText>
                </w:r>
              </w:del>
            </w:ins>
          </w:p>
        </w:tc>
      </w:tr>
      <w:tr w:rsidR="005E41B3" w:rsidRPr="00563671" w:rsidDel="005E7B85" w14:paraId="6ECCF394" w14:textId="09B34018" w:rsidTr="00A834B1">
        <w:trPr>
          <w:ins w:id="11888" w:author="Author"/>
          <w:del w:id="11889" w:author="Author"/>
        </w:trPr>
        <w:tc>
          <w:tcPr>
            <w:cnfStyle w:val="001000000000" w:firstRow="0" w:lastRow="0" w:firstColumn="1" w:lastColumn="0" w:oddVBand="0" w:evenVBand="0" w:oddHBand="0" w:evenHBand="0" w:firstRowFirstColumn="0" w:firstRowLastColumn="0" w:lastRowFirstColumn="0" w:lastRowLastColumn="0"/>
            <w:tcW w:w="2323" w:type="dxa"/>
          </w:tcPr>
          <w:p w14:paraId="47F9C083" w14:textId="3C256A7E" w:rsidR="005E41B3" w:rsidRPr="00563671" w:rsidDel="005E7B85" w:rsidRDefault="005E41B3" w:rsidP="00A834B1">
            <w:pPr>
              <w:spacing w:before="120"/>
              <w:jc w:val="left"/>
              <w:rPr>
                <w:ins w:id="11890" w:author="Author"/>
                <w:del w:id="11891" w:author="Author"/>
                <w:rFonts w:cs="Arial"/>
                <w:sz w:val="20"/>
                <w:szCs w:val="20"/>
                <w:lang w:val="en-IE"/>
              </w:rPr>
            </w:pPr>
            <w:ins w:id="11892" w:author="Author">
              <w:del w:id="11893" w:author="Author">
                <w:r w:rsidRPr="00563671" w:rsidDel="005E7B85">
                  <w:rPr>
                    <w:rFonts w:cs="Arial"/>
                    <w:sz w:val="20"/>
                    <w:szCs w:val="20"/>
                    <w:lang w:val="en-IE"/>
                  </w:rPr>
                  <w:delText>Interface Id</w:delText>
                </w:r>
              </w:del>
            </w:ins>
          </w:p>
        </w:tc>
        <w:tc>
          <w:tcPr>
            <w:tcW w:w="7293" w:type="dxa"/>
            <w:gridSpan w:val="2"/>
          </w:tcPr>
          <w:p w14:paraId="535B40AC" w14:textId="1799FE08"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94" w:author="Author"/>
                <w:del w:id="11895" w:author="Author"/>
                <w:rFonts w:cs="Arial"/>
                <w:sz w:val="20"/>
                <w:szCs w:val="20"/>
                <w:lang w:val="en-IE"/>
              </w:rPr>
            </w:pPr>
            <w:ins w:id="11896" w:author="Author">
              <w:del w:id="11897" w:author="Author">
                <w:r w:rsidDel="005E7B85">
                  <w:rPr>
                    <w:rFonts w:cs="Arial"/>
                    <w:sz w:val="20"/>
                    <w:szCs w:val="20"/>
                    <w:lang w:val="en-IE" w:eastAsia="pt-PT"/>
                  </w:rPr>
                  <w:delText>TBD</w:delText>
                </w:r>
              </w:del>
            </w:ins>
          </w:p>
        </w:tc>
      </w:tr>
      <w:tr w:rsidR="005E41B3" w:rsidRPr="00563671" w:rsidDel="005E7B85" w14:paraId="2776D934" w14:textId="53786900" w:rsidTr="00A834B1">
        <w:trPr>
          <w:ins w:id="11898" w:author="Author"/>
          <w:del w:id="11899" w:author="Author"/>
        </w:trPr>
        <w:tc>
          <w:tcPr>
            <w:cnfStyle w:val="001000000000" w:firstRow="0" w:lastRow="0" w:firstColumn="1" w:lastColumn="0" w:oddVBand="0" w:evenVBand="0" w:oddHBand="0" w:evenHBand="0" w:firstRowFirstColumn="0" w:firstRowLastColumn="0" w:lastRowFirstColumn="0" w:lastRowLastColumn="0"/>
            <w:tcW w:w="2323" w:type="dxa"/>
          </w:tcPr>
          <w:p w14:paraId="47A96096" w14:textId="102E015D" w:rsidR="005E41B3" w:rsidRPr="00563671" w:rsidDel="005E7B85" w:rsidRDefault="005E41B3" w:rsidP="00A834B1">
            <w:pPr>
              <w:spacing w:before="120"/>
              <w:jc w:val="left"/>
              <w:rPr>
                <w:ins w:id="11900" w:author="Author"/>
                <w:del w:id="11901" w:author="Author"/>
                <w:rFonts w:cs="Arial"/>
                <w:sz w:val="20"/>
                <w:szCs w:val="20"/>
                <w:lang w:val="en-IE"/>
              </w:rPr>
            </w:pPr>
            <w:ins w:id="11902" w:author="Author">
              <w:del w:id="11903" w:author="Author">
                <w:r w:rsidRPr="00563671" w:rsidDel="005E7B85">
                  <w:rPr>
                    <w:rFonts w:cs="Arial"/>
                    <w:sz w:val="20"/>
                    <w:szCs w:val="20"/>
                    <w:lang w:val="en-IE"/>
                  </w:rPr>
                  <w:delText>Service Id</w:delText>
                </w:r>
              </w:del>
            </w:ins>
          </w:p>
        </w:tc>
        <w:tc>
          <w:tcPr>
            <w:tcW w:w="7293" w:type="dxa"/>
            <w:gridSpan w:val="2"/>
          </w:tcPr>
          <w:p w14:paraId="47EB4304" w14:textId="4FF70B46"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04" w:author="Author"/>
                <w:del w:id="11905" w:author="Author"/>
                <w:rFonts w:cs="Arial"/>
                <w:sz w:val="20"/>
                <w:szCs w:val="20"/>
                <w:lang w:val="en-IE"/>
              </w:rPr>
            </w:pPr>
            <w:ins w:id="11906" w:author="Author">
              <w:del w:id="11907" w:author="Author">
                <w:r w:rsidRPr="00563671" w:rsidDel="005E7B85">
                  <w:rPr>
                    <w:rFonts w:cs="Arial"/>
                    <w:sz w:val="20"/>
                    <w:szCs w:val="20"/>
                    <w:lang w:val="en-IE"/>
                  </w:rPr>
                  <w:delText>TBD</w:delText>
                </w:r>
              </w:del>
            </w:ins>
          </w:p>
        </w:tc>
      </w:tr>
      <w:tr w:rsidR="005E41B3" w:rsidRPr="00563671" w:rsidDel="005E7B85" w14:paraId="39AD1F6B" w14:textId="5EE1D57E" w:rsidTr="00A834B1">
        <w:trPr>
          <w:ins w:id="11908" w:author="Author"/>
          <w:del w:id="11909" w:author="Author"/>
        </w:trPr>
        <w:tc>
          <w:tcPr>
            <w:cnfStyle w:val="001000000000" w:firstRow="0" w:lastRow="0" w:firstColumn="1" w:lastColumn="0" w:oddVBand="0" w:evenVBand="0" w:oddHBand="0" w:evenHBand="0" w:firstRowFirstColumn="0" w:firstRowLastColumn="0" w:lastRowFirstColumn="0" w:lastRowLastColumn="0"/>
            <w:tcW w:w="2323" w:type="dxa"/>
          </w:tcPr>
          <w:p w14:paraId="1577772F" w14:textId="1E3FA2B8" w:rsidR="005E41B3" w:rsidRPr="00563671" w:rsidDel="005E7B85" w:rsidRDefault="005E41B3" w:rsidP="00A834B1">
            <w:pPr>
              <w:spacing w:before="120"/>
              <w:jc w:val="left"/>
              <w:rPr>
                <w:ins w:id="11910" w:author="Author"/>
                <w:del w:id="11911" w:author="Author"/>
                <w:rFonts w:cs="Arial"/>
                <w:sz w:val="20"/>
                <w:szCs w:val="20"/>
                <w:lang w:val="en-IE"/>
              </w:rPr>
            </w:pPr>
            <w:ins w:id="11912" w:author="Author">
              <w:del w:id="11913" w:author="Author">
                <w:r w:rsidRPr="00563671" w:rsidDel="005E7B85">
                  <w:rPr>
                    <w:rFonts w:cs="Arial"/>
                    <w:bCs/>
                    <w:sz w:val="20"/>
                    <w:szCs w:val="20"/>
                  </w:rPr>
                  <w:delText>CSM Service</w:delText>
                </w:r>
              </w:del>
            </w:ins>
          </w:p>
        </w:tc>
        <w:tc>
          <w:tcPr>
            <w:tcW w:w="7293" w:type="dxa"/>
            <w:gridSpan w:val="2"/>
          </w:tcPr>
          <w:p w14:paraId="23241101" w14:textId="0C7AD248" w:rsidR="005E41B3" w:rsidRPr="00563671" w:rsidDel="005E7B85"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14" w:author="Author"/>
                <w:del w:id="11915" w:author="Author"/>
                <w:rFonts w:cs="Arial"/>
                <w:sz w:val="20"/>
                <w:szCs w:val="20"/>
                <w:lang w:val="pt-PT"/>
              </w:rPr>
            </w:pPr>
            <w:ins w:id="11916" w:author="Author">
              <w:del w:id="11917" w:author="Author">
                <w:r w:rsidRPr="00450CE3" w:rsidDel="005E7B85">
                  <w:rPr>
                    <w:rFonts w:cs="Arial"/>
                    <w:sz w:val="20"/>
                    <w:szCs w:val="20"/>
                  </w:rPr>
                  <w:delText>PhysicalResourceInventoryItem</w:delText>
                </w:r>
              </w:del>
            </w:ins>
          </w:p>
        </w:tc>
      </w:tr>
      <w:tr w:rsidR="005E41B3" w:rsidRPr="00563671" w:rsidDel="005E7B85" w14:paraId="14E2184F" w14:textId="50648278" w:rsidTr="00A834B1">
        <w:trPr>
          <w:ins w:id="11918" w:author="Author"/>
          <w:del w:id="11919" w:author="Author"/>
        </w:trPr>
        <w:tc>
          <w:tcPr>
            <w:cnfStyle w:val="001000000000" w:firstRow="0" w:lastRow="0" w:firstColumn="1" w:lastColumn="0" w:oddVBand="0" w:evenVBand="0" w:oddHBand="0" w:evenHBand="0" w:firstRowFirstColumn="0" w:firstRowLastColumn="0" w:lastRowFirstColumn="0" w:lastRowLastColumn="0"/>
            <w:tcW w:w="2323" w:type="dxa"/>
          </w:tcPr>
          <w:p w14:paraId="419B0D5C" w14:textId="523D6AD7" w:rsidR="005E41B3" w:rsidRPr="00563671" w:rsidDel="005E7B85" w:rsidRDefault="005E41B3" w:rsidP="00A834B1">
            <w:pPr>
              <w:spacing w:before="120"/>
              <w:jc w:val="left"/>
              <w:rPr>
                <w:ins w:id="11920" w:author="Author"/>
                <w:del w:id="11921" w:author="Author"/>
                <w:rFonts w:cs="Arial"/>
                <w:sz w:val="20"/>
                <w:szCs w:val="20"/>
                <w:lang w:val="en-IE"/>
              </w:rPr>
            </w:pPr>
            <w:ins w:id="11922" w:author="Author">
              <w:del w:id="11923" w:author="Author">
                <w:r w:rsidRPr="00563671" w:rsidDel="005E7B85">
                  <w:rPr>
                    <w:rFonts w:cs="Arial"/>
                    <w:bCs/>
                    <w:sz w:val="20"/>
                    <w:szCs w:val="20"/>
                  </w:rPr>
                  <w:delText>CSM Operation</w:delText>
                </w:r>
              </w:del>
            </w:ins>
          </w:p>
        </w:tc>
        <w:tc>
          <w:tcPr>
            <w:tcW w:w="7293" w:type="dxa"/>
            <w:gridSpan w:val="2"/>
          </w:tcPr>
          <w:p w14:paraId="745C52D1" w14:textId="233C03A4" w:rsidR="005E41B3" w:rsidRPr="00563671" w:rsidDel="005E7B85"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24" w:author="Author"/>
                <w:del w:id="11925" w:author="Author"/>
                <w:rFonts w:cs="Arial"/>
                <w:sz w:val="20"/>
                <w:szCs w:val="20"/>
                <w:lang w:val="pt-PT"/>
              </w:rPr>
            </w:pPr>
            <w:ins w:id="11926" w:author="Author">
              <w:del w:id="11927" w:author="Author">
                <w:r w:rsidDel="005E7B85">
                  <w:rPr>
                    <w:rFonts w:cs="Arial"/>
                    <w:sz w:val="20"/>
                    <w:szCs w:val="20"/>
                  </w:rPr>
                  <w:delText>Get</w:delText>
                </w:r>
                <w:r w:rsidRPr="00450CE3" w:rsidDel="005E7B85">
                  <w:rPr>
                    <w:rFonts w:cs="Arial"/>
                    <w:sz w:val="20"/>
                    <w:szCs w:val="20"/>
                  </w:rPr>
                  <w:delText>PhysicalResourceInventoryItem</w:delText>
                </w:r>
                <w:r w:rsidDel="005E7B85">
                  <w:rPr>
                    <w:rFonts w:cs="Arial"/>
                    <w:sz w:val="20"/>
                    <w:szCs w:val="20"/>
                  </w:rPr>
                  <w:delText>List</w:delText>
                </w:r>
              </w:del>
            </w:ins>
          </w:p>
        </w:tc>
      </w:tr>
    </w:tbl>
    <w:p w14:paraId="40CB5642" w14:textId="77777777" w:rsidR="005E41B3" w:rsidRPr="00563671" w:rsidRDefault="005E41B3" w:rsidP="005E41B3">
      <w:pPr>
        <w:rPr>
          <w:ins w:id="1192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00D3A4D3" w14:textId="77777777" w:rsidTr="00A834B1">
        <w:trPr>
          <w:cnfStyle w:val="100000000000" w:firstRow="1" w:lastRow="0" w:firstColumn="0" w:lastColumn="0" w:oddVBand="0" w:evenVBand="0" w:oddHBand="0" w:evenHBand="0" w:firstRowFirstColumn="0" w:firstRowLastColumn="0" w:lastRowFirstColumn="0" w:lastRowLastColumn="0"/>
          <w:ins w:id="1192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3B8E75C" w14:textId="77777777" w:rsidR="005E41B3" w:rsidRPr="00563671" w:rsidRDefault="005E41B3" w:rsidP="00A834B1">
            <w:pPr>
              <w:spacing w:before="120"/>
              <w:jc w:val="left"/>
              <w:rPr>
                <w:ins w:id="11930" w:author="Author"/>
                <w:rFonts w:cs="Arial"/>
                <w:b w:val="0"/>
                <w:color w:val="auto"/>
                <w:sz w:val="20"/>
                <w:szCs w:val="20"/>
                <w:lang w:val="en-IE"/>
              </w:rPr>
            </w:pPr>
          </w:p>
        </w:tc>
        <w:tc>
          <w:tcPr>
            <w:tcW w:w="2976" w:type="dxa"/>
          </w:tcPr>
          <w:p w14:paraId="779095E7"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931" w:author="Author"/>
                <w:rFonts w:cs="Arial"/>
                <w:color w:val="auto"/>
                <w:sz w:val="20"/>
                <w:szCs w:val="20"/>
                <w:lang w:val="en-IE"/>
              </w:rPr>
            </w:pPr>
          </w:p>
        </w:tc>
      </w:tr>
      <w:tr w:rsidR="005E41B3" w:rsidRPr="00563671" w14:paraId="3C8B4380" w14:textId="77777777" w:rsidTr="00A834B1">
        <w:trPr>
          <w:ins w:id="11932" w:author="Author"/>
        </w:trPr>
        <w:tc>
          <w:tcPr>
            <w:cnfStyle w:val="001000000000" w:firstRow="0" w:lastRow="0" w:firstColumn="1" w:lastColumn="0" w:oddVBand="0" w:evenVBand="0" w:oddHBand="0" w:evenHBand="0" w:firstRowFirstColumn="0" w:firstRowLastColumn="0" w:lastRowFirstColumn="0" w:lastRowLastColumn="0"/>
            <w:tcW w:w="2323" w:type="dxa"/>
          </w:tcPr>
          <w:p w14:paraId="5266E753" w14:textId="77777777" w:rsidR="005E41B3" w:rsidRPr="00563671" w:rsidRDefault="005E41B3" w:rsidP="00A834B1">
            <w:pPr>
              <w:spacing w:before="120"/>
              <w:jc w:val="left"/>
              <w:rPr>
                <w:ins w:id="11933" w:author="Author"/>
                <w:rFonts w:cs="Arial"/>
                <w:sz w:val="20"/>
                <w:szCs w:val="20"/>
                <w:lang w:val="en-IE"/>
              </w:rPr>
            </w:pPr>
            <w:ins w:id="11934" w:author="Author">
              <w:r w:rsidRPr="00563671">
                <w:rPr>
                  <w:rFonts w:cs="Arial"/>
                  <w:sz w:val="20"/>
                  <w:szCs w:val="20"/>
                  <w:lang w:val="en-IE"/>
                </w:rPr>
                <w:t>Service</w:t>
              </w:r>
            </w:ins>
          </w:p>
        </w:tc>
        <w:tc>
          <w:tcPr>
            <w:tcW w:w="7293" w:type="dxa"/>
            <w:gridSpan w:val="2"/>
          </w:tcPr>
          <w:p w14:paraId="50C54F9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935" w:author="Author"/>
                <w:color w:val="auto"/>
                <w:sz w:val="20"/>
                <w:szCs w:val="20"/>
              </w:rPr>
            </w:pPr>
            <w:ins w:id="11936" w:author="Author">
              <w:r w:rsidRPr="00563671">
                <w:rPr>
                  <w:color w:val="auto"/>
                  <w:sz w:val="20"/>
                  <w:szCs w:val="20"/>
                </w:rPr>
                <w:t xml:space="preserve">Get available campaigns </w:t>
              </w:r>
            </w:ins>
          </w:p>
        </w:tc>
      </w:tr>
      <w:tr w:rsidR="005E41B3" w:rsidRPr="00563671" w14:paraId="020D5B16" w14:textId="77777777" w:rsidTr="00A834B1">
        <w:trPr>
          <w:ins w:id="11937" w:author="Author"/>
        </w:trPr>
        <w:tc>
          <w:tcPr>
            <w:cnfStyle w:val="001000000000" w:firstRow="0" w:lastRow="0" w:firstColumn="1" w:lastColumn="0" w:oddVBand="0" w:evenVBand="0" w:oddHBand="0" w:evenHBand="0" w:firstRowFirstColumn="0" w:firstRowLastColumn="0" w:lastRowFirstColumn="0" w:lastRowLastColumn="0"/>
            <w:tcW w:w="2323" w:type="dxa"/>
          </w:tcPr>
          <w:p w14:paraId="45A951B4" w14:textId="77777777" w:rsidR="005E41B3" w:rsidRPr="00563671" w:rsidRDefault="005E41B3" w:rsidP="00A834B1">
            <w:pPr>
              <w:spacing w:before="120"/>
              <w:jc w:val="left"/>
              <w:rPr>
                <w:ins w:id="11938" w:author="Author"/>
                <w:rFonts w:cs="Arial"/>
                <w:sz w:val="20"/>
                <w:szCs w:val="20"/>
                <w:lang w:val="en-IE"/>
              </w:rPr>
            </w:pPr>
            <w:ins w:id="11939" w:author="Author">
              <w:r w:rsidRPr="00563671">
                <w:rPr>
                  <w:rFonts w:cs="Arial"/>
                  <w:sz w:val="20"/>
                  <w:szCs w:val="20"/>
                  <w:lang w:val="en-IE"/>
                </w:rPr>
                <w:t>Relevant Input Notes</w:t>
              </w:r>
            </w:ins>
          </w:p>
        </w:tc>
        <w:tc>
          <w:tcPr>
            <w:tcW w:w="7293" w:type="dxa"/>
            <w:gridSpan w:val="2"/>
          </w:tcPr>
          <w:p w14:paraId="0BB035D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40" w:author="Author"/>
                <w:rFonts w:cs="Arial"/>
                <w:sz w:val="20"/>
                <w:szCs w:val="20"/>
                <w:lang w:val="en-IE"/>
              </w:rPr>
            </w:pPr>
            <w:ins w:id="11941" w:author="Author">
              <w:r w:rsidRPr="00563671">
                <w:rPr>
                  <w:rFonts w:cs="Arial"/>
                  <w:sz w:val="20"/>
                  <w:szCs w:val="20"/>
                  <w:lang w:val="en-IE"/>
                </w:rPr>
                <w:t>The request is made against the contextualized billing customer, campaign type and user role</w:t>
              </w:r>
            </w:ins>
          </w:p>
        </w:tc>
      </w:tr>
      <w:tr w:rsidR="005E41B3" w:rsidRPr="00563671" w14:paraId="289BA295" w14:textId="77777777" w:rsidTr="00A834B1">
        <w:trPr>
          <w:ins w:id="11942" w:author="Author"/>
        </w:trPr>
        <w:tc>
          <w:tcPr>
            <w:cnfStyle w:val="001000000000" w:firstRow="0" w:lastRow="0" w:firstColumn="1" w:lastColumn="0" w:oddVBand="0" w:evenVBand="0" w:oddHBand="0" w:evenHBand="0" w:firstRowFirstColumn="0" w:firstRowLastColumn="0" w:lastRowFirstColumn="0" w:lastRowLastColumn="0"/>
            <w:tcW w:w="2323" w:type="dxa"/>
          </w:tcPr>
          <w:p w14:paraId="556C0B65" w14:textId="77777777" w:rsidR="005E41B3" w:rsidRPr="00563671" w:rsidRDefault="005E41B3" w:rsidP="00A834B1">
            <w:pPr>
              <w:spacing w:before="120"/>
              <w:jc w:val="left"/>
              <w:rPr>
                <w:ins w:id="11943" w:author="Author"/>
                <w:rFonts w:cs="Arial"/>
                <w:sz w:val="20"/>
                <w:szCs w:val="20"/>
                <w:lang w:val="en-IE"/>
              </w:rPr>
            </w:pPr>
            <w:ins w:id="11944" w:author="Author">
              <w:r w:rsidRPr="00563671">
                <w:rPr>
                  <w:rFonts w:cs="Arial"/>
                  <w:sz w:val="20"/>
                  <w:szCs w:val="20"/>
                  <w:lang w:val="en-IE"/>
                </w:rPr>
                <w:t>Relevant Output Notes</w:t>
              </w:r>
            </w:ins>
          </w:p>
        </w:tc>
        <w:tc>
          <w:tcPr>
            <w:tcW w:w="7293" w:type="dxa"/>
            <w:gridSpan w:val="2"/>
          </w:tcPr>
          <w:p w14:paraId="2CFE089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45" w:author="Author"/>
                <w:rFonts w:cs="Arial"/>
                <w:sz w:val="20"/>
                <w:szCs w:val="20"/>
                <w:lang w:val="en-IE"/>
              </w:rPr>
            </w:pPr>
            <w:ins w:id="11946" w:author="Author">
              <w:r w:rsidRPr="00563671">
                <w:rPr>
                  <w:rFonts w:cs="Arial"/>
                  <w:sz w:val="20"/>
                  <w:szCs w:val="20"/>
                  <w:lang w:val="en-IE"/>
                </w:rPr>
                <w:t xml:space="preserve">The response returns the available campaigns for the provided search parameters, with the Campaign name, description and Components to add </w:t>
              </w:r>
            </w:ins>
          </w:p>
        </w:tc>
      </w:tr>
      <w:tr w:rsidR="005E41B3" w:rsidRPr="00563671" w14:paraId="76B8F141" w14:textId="77777777" w:rsidTr="00A834B1">
        <w:trPr>
          <w:ins w:id="11947" w:author="Author"/>
        </w:trPr>
        <w:tc>
          <w:tcPr>
            <w:cnfStyle w:val="001000000000" w:firstRow="0" w:lastRow="0" w:firstColumn="1" w:lastColumn="0" w:oddVBand="0" w:evenVBand="0" w:oddHBand="0" w:evenHBand="0" w:firstRowFirstColumn="0" w:firstRowLastColumn="0" w:lastRowFirstColumn="0" w:lastRowLastColumn="0"/>
            <w:tcW w:w="2323" w:type="dxa"/>
          </w:tcPr>
          <w:p w14:paraId="75B8E3ED" w14:textId="77777777" w:rsidR="005E41B3" w:rsidRPr="00563671" w:rsidRDefault="005E41B3" w:rsidP="00A834B1">
            <w:pPr>
              <w:spacing w:before="120"/>
              <w:jc w:val="left"/>
              <w:rPr>
                <w:ins w:id="11948" w:author="Author"/>
                <w:rFonts w:cs="Arial"/>
                <w:sz w:val="20"/>
                <w:szCs w:val="20"/>
                <w:lang w:val="en-IE"/>
              </w:rPr>
            </w:pPr>
            <w:ins w:id="11949" w:author="Author">
              <w:r w:rsidRPr="00563671">
                <w:rPr>
                  <w:rFonts w:cs="Arial"/>
                  <w:sz w:val="20"/>
                  <w:szCs w:val="20"/>
                  <w:lang w:val="en-IE"/>
                </w:rPr>
                <w:t>Interface Id</w:t>
              </w:r>
            </w:ins>
          </w:p>
        </w:tc>
        <w:tc>
          <w:tcPr>
            <w:tcW w:w="7293" w:type="dxa"/>
            <w:gridSpan w:val="2"/>
          </w:tcPr>
          <w:p w14:paraId="510CE4F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50" w:author="Author"/>
                <w:rFonts w:cs="Arial"/>
                <w:sz w:val="20"/>
                <w:szCs w:val="20"/>
                <w:lang w:val="en-IE"/>
              </w:rPr>
            </w:pPr>
            <w:ins w:id="11951" w:author="Author">
              <w:r w:rsidRPr="00563671">
                <w:rPr>
                  <w:rFonts w:cs="Arial"/>
                  <w:sz w:val="20"/>
                  <w:szCs w:val="20"/>
                  <w:lang w:val="en-IE" w:eastAsia="pt-PT"/>
                </w:rPr>
                <w:t>IF192.16</w:t>
              </w:r>
            </w:ins>
          </w:p>
        </w:tc>
      </w:tr>
      <w:tr w:rsidR="005E41B3" w:rsidRPr="00563671" w14:paraId="193B0FCE" w14:textId="77777777" w:rsidTr="00A834B1">
        <w:trPr>
          <w:ins w:id="11952" w:author="Author"/>
        </w:trPr>
        <w:tc>
          <w:tcPr>
            <w:cnfStyle w:val="001000000000" w:firstRow="0" w:lastRow="0" w:firstColumn="1" w:lastColumn="0" w:oddVBand="0" w:evenVBand="0" w:oddHBand="0" w:evenHBand="0" w:firstRowFirstColumn="0" w:firstRowLastColumn="0" w:lastRowFirstColumn="0" w:lastRowLastColumn="0"/>
            <w:tcW w:w="2323" w:type="dxa"/>
          </w:tcPr>
          <w:p w14:paraId="300C51C9" w14:textId="77777777" w:rsidR="005E41B3" w:rsidRPr="00563671" w:rsidRDefault="005E41B3" w:rsidP="00A834B1">
            <w:pPr>
              <w:spacing w:before="120"/>
              <w:jc w:val="left"/>
              <w:rPr>
                <w:ins w:id="11953" w:author="Author"/>
                <w:rFonts w:cs="Arial"/>
                <w:sz w:val="20"/>
                <w:szCs w:val="20"/>
                <w:lang w:val="en-IE"/>
              </w:rPr>
            </w:pPr>
            <w:ins w:id="11954" w:author="Author">
              <w:r w:rsidRPr="00563671">
                <w:rPr>
                  <w:rFonts w:cs="Arial"/>
                  <w:sz w:val="20"/>
                  <w:szCs w:val="20"/>
                  <w:lang w:val="en-IE"/>
                </w:rPr>
                <w:t>Service Id</w:t>
              </w:r>
            </w:ins>
          </w:p>
        </w:tc>
        <w:tc>
          <w:tcPr>
            <w:tcW w:w="7293" w:type="dxa"/>
            <w:gridSpan w:val="2"/>
          </w:tcPr>
          <w:p w14:paraId="63AA599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55" w:author="Author"/>
                <w:rFonts w:cs="Arial"/>
                <w:sz w:val="20"/>
                <w:szCs w:val="20"/>
                <w:lang w:val="en-IE"/>
              </w:rPr>
            </w:pPr>
            <w:ins w:id="11956" w:author="Author">
              <w:r>
                <w:rPr>
                  <w:rFonts w:cs="Arial"/>
                  <w:sz w:val="20"/>
                  <w:szCs w:val="20"/>
                  <w:lang w:val="en-IE"/>
                </w:rPr>
                <w:t>579</w:t>
              </w:r>
            </w:ins>
          </w:p>
        </w:tc>
      </w:tr>
      <w:tr w:rsidR="005E41B3" w:rsidRPr="00563671" w14:paraId="17E302CB" w14:textId="77777777" w:rsidTr="00A834B1">
        <w:trPr>
          <w:ins w:id="11957" w:author="Author"/>
        </w:trPr>
        <w:tc>
          <w:tcPr>
            <w:cnfStyle w:val="001000000000" w:firstRow="0" w:lastRow="0" w:firstColumn="1" w:lastColumn="0" w:oddVBand="0" w:evenVBand="0" w:oddHBand="0" w:evenHBand="0" w:firstRowFirstColumn="0" w:firstRowLastColumn="0" w:lastRowFirstColumn="0" w:lastRowLastColumn="0"/>
            <w:tcW w:w="2323" w:type="dxa"/>
          </w:tcPr>
          <w:p w14:paraId="09DA1C8B" w14:textId="77777777" w:rsidR="005E41B3" w:rsidRPr="00563671" w:rsidRDefault="005E41B3" w:rsidP="00A834B1">
            <w:pPr>
              <w:spacing w:before="120"/>
              <w:jc w:val="left"/>
              <w:rPr>
                <w:ins w:id="11958" w:author="Author"/>
                <w:rFonts w:cs="Arial"/>
                <w:sz w:val="20"/>
                <w:szCs w:val="20"/>
                <w:lang w:val="en-IE"/>
              </w:rPr>
            </w:pPr>
            <w:ins w:id="11959" w:author="Author">
              <w:r w:rsidRPr="00563671">
                <w:rPr>
                  <w:rFonts w:cs="Arial"/>
                  <w:bCs/>
                  <w:sz w:val="20"/>
                  <w:szCs w:val="20"/>
                </w:rPr>
                <w:t>CSM Service</w:t>
              </w:r>
            </w:ins>
          </w:p>
        </w:tc>
        <w:tc>
          <w:tcPr>
            <w:tcW w:w="7293" w:type="dxa"/>
            <w:gridSpan w:val="2"/>
          </w:tcPr>
          <w:p w14:paraId="0F85B7A6"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60" w:author="Author"/>
                <w:rFonts w:cs="Arial"/>
                <w:sz w:val="20"/>
                <w:szCs w:val="20"/>
                <w:lang w:val="pt-PT"/>
              </w:rPr>
            </w:pPr>
            <w:ins w:id="11961" w:author="Author">
              <w:r w:rsidRPr="00563671">
                <w:rPr>
                  <w:rFonts w:cs="Arial"/>
                  <w:sz w:val="20"/>
                  <w:szCs w:val="20"/>
                </w:rPr>
                <w:t>CustomerMarketingProduct</w:t>
              </w:r>
            </w:ins>
          </w:p>
        </w:tc>
      </w:tr>
      <w:tr w:rsidR="005E41B3" w:rsidRPr="00563671" w14:paraId="304EA524" w14:textId="77777777" w:rsidTr="00A834B1">
        <w:trPr>
          <w:ins w:id="11962" w:author="Author"/>
        </w:trPr>
        <w:tc>
          <w:tcPr>
            <w:cnfStyle w:val="001000000000" w:firstRow="0" w:lastRow="0" w:firstColumn="1" w:lastColumn="0" w:oddVBand="0" w:evenVBand="0" w:oddHBand="0" w:evenHBand="0" w:firstRowFirstColumn="0" w:firstRowLastColumn="0" w:lastRowFirstColumn="0" w:lastRowLastColumn="0"/>
            <w:tcW w:w="2323" w:type="dxa"/>
          </w:tcPr>
          <w:p w14:paraId="7AEEF504" w14:textId="77777777" w:rsidR="005E41B3" w:rsidRPr="00563671" w:rsidRDefault="005E41B3" w:rsidP="00A834B1">
            <w:pPr>
              <w:spacing w:before="120"/>
              <w:jc w:val="left"/>
              <w:rPr>
                <w:ins w:id="11963" w:author="Author"/>
                <w:rFonts w:cs="Arial"/>
                <w:sz w:val="20"/>
                <w:szCs w:val="20"/>
                <w:lang w:val="en-IE"/>
              </w:rPr>
            </w:pPr>
            <w:ins w:id="11964" w:author="Author">
              <w:r w:rsidRPr="00563671">
                <w:rPr>
                  <w:rFonts w:cs="Arial"/>
                  <w:bCs/>
                  <w:sz w:val="20"/>
                  <w:szCs w:val="20"/>
                </w:rPr>
                <w:t>CSM Operation</w:t>
              </w:r>
            </w:ins>
          </w:p>
        </w:tc>
        <w:tc>
          <w:tcPr>
            <w:tcW w:w="7293" w:type="dxa"/>
            <w:gridSpan w:val="2"/>
          </w:tcPr>
          <w:p w14:paraId="3C3AA166"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65" w:author="Author"/>
                <w:rFonts w:cs="Arial"/>
                <w:sz w:val="20"/>
                <w:szCs w:val="20"/>
                <w:lang w:val="pt-PT"/>
              </w:rPr>
            </w:pPr>
            <w:ins w:id="11966" w:author="Author">
              <w:r w:rsidRPr="00563671">
                <w:rPr>
                  <w:rFonts w:cs="Arial"/>
                  <w:sz w:val="20"/>
                  <w:szCs w:val="20"/>
                </w:rPr>
                <w:t>GetCustomerMarketingProductList</w:t>
              </w:r>
            </w:ins>
          </w:p>
        </w:tc>
      </w:tr>
    </w:tbl>
    <w:p w14:paraId="54221CCF" w14:textId="2779F3F3" w:rsidR="005E41B3" w:rsidRPr="00563671" w:rsidDel="005E7B85" w:rsidRDefault="005E41B3" w:rsidP="005E41B3">
      <w:pPr>
        <w:rPr>
          <w:ins w:id="11967" w:author="Author"/>
          <w:del w:id="1196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69F4DF7B" w14:textId="0DC1B874" w:rsidTr="00A834B1">
        <w:trPr>
          <w:cnfStyle w:val="100000000000" w:firstRow="1" w:lastRow="0" w:firstColumn="0" w:lastColumn="0" w:oddVBand="0" w:evenVBand="0" w:oddHBand="0" w:evenHBand="0" w:firstRowFirstColumn="0" w:firstRowLastColumn="0" w:lastRowFirstColumn="0" w:lastRowLastColumn="0"/>
          <w:ins w:id="11969" w:author="Author"/>
          <w:del w:id="1197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BB81D06" w14:textId="18154CF0" w:rsidR="005E41B3" w:rsidRPr="00563671" w:rsidDel="005E7B85" w:rsidRDefault="005E41B3" w:rsidP="00A834B1">
            <w:pPr>
              <w:spacing w:before="120"/>
              <w:jc w:val="left"/>
              <w:rPr>
                <w:ins w:id="11971" w:author="Author"/>
                <w:del w:id="11972" w:author="Author"/>
                <w:rFonts w:cs="Arial"/>
                <w:b w:val="0"/>
                <w:color w:val="auto"/>
                <w:sz w:val="20"/>
                <w:szCs w:val="20"/>
                <w:lang w:val="en-IE"/>
              </w:rPr>
            </w:pPr>
          </w:p>
        </w:tc>
        <w:tc>
          <w:tcPr>
            <w:tcW w:w="2976" w:type="dxa"/>
          </w:tcPr>
          <w:p w14:paraId="213E3145" w14:textId="043559C6"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973" w:author="Author"/>
                <w:del w:id="11974" w:author="Author"/>
                <w:rFonts w:cs="Arial"/>
                <w:color w:val="auto"/>
                <w:sz w:val="20"/>
                <w:szCs w:val="20"/>
                <w:lang w:val="en-IE"/>
              </w:rPr>
            </w:pPr>
          </w:p>
        </w:tc>
      </w:tr>
      <w:tr w:rsidR="005E41B3" w:rsidRPr="00563671" w:rsidDel="005E7B85" w14:paraId="39843EE2" w14:textId="33B7EC95" w:rsidTr="00A834B1">
        <w:trPr>
          <w:ins w:id="11975" w:author="Author"/>
          <w:del w:id="11976" w:author="Author"/>
        </w:trPr>
        <w:tc>
          <w:tcPr>
            <w:cnfStyle w:val="001000000000" w:firstRow="0" w:lastRow="0" w:firstColumn="1" w:lastColumn="0" w:oddVBand="0" w:evenVBand="0" w:oddHBand="0" w:evenHBand="0" w:firstRowFirstColumn="0" w:firstRowLastColumn="0" w:lastRowFirstColumn="0" w:lastRowLastColumn="0"/>
            <w:tcW w:w="2323" w:type="dxa"/>
          </w:tcPr>
          <w:p w14:paraId="722E7375" w14:textId="5BCE0478" w:rsidR="005E41B3" w:rsidRPr="00563671" w:rsidDel="005E7B85" w:rsidRDefault="005E41B3" w:rsidP="00A834B1">
            <w:pPr>
              <w:spacing w:before="120"/>
              <w:jc w:val="left"/>
              <w:rPr>
                <w:ins w:id="11977" w:author="Author"/>
                <w:del w:id="11978" w:author="Author"/>
                <w:rFonts w:cs="Arial"/>
                <w:sz w:val="20"/>
                <w:szCs w:val="20"/>
                <w:lang w:val="en-IE"/>
              </w:rPr>
            </w:pPr>
            <w:ins w:id="11979" w:author="Author">
              <w:del w:id="11980" w:author="Author">
                <w:r w:rsidRPr="00563671" w:rsidDel="005E7B85">
                  <w:rPr>
                    <w:rFonts w:cs="Arial"/>
                    <w:sz w:val="20"/>
                    <w:szCs w:val="20"/>
                    <w:lang w:val="en-IE"/>
                  </w:rPr>
                  <w:delText>Service</w:delText>
                </w:r>
              </w:del>
            </w:ins>
          </w:p>
        </w:tc>
        <w:tc>
          <w:tcPr>
            <w:tcW w:w="7293" w:type="dxa"/>
            <w:gridSpan w:val="2"/>
          </w:tcPr>
          <w:p w14:paraId="7B10406B" w14:textId="098E50A1" w:rsidR="005E41B3" w:rsidRPr="00563671"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981" w:author="Author"/>
                <w:del w:id="11982" w:author="Author"/>
                <w:color w:val="auto"/>
                <w:sz w:val="20"/>
                <w:szCs w:val="20"/>
              </w:rPr>
            </w:pPr>
            <w:ins w:id="11983" w:author="Author">
              <w:del w:id="11984" w:author="Author">
                <w:r w:rsidRPr="00563671" w:rsidDel="005E7B85">
                  <w:rPr>
                    <w:color w:val="auto"/>
                    <w:sz w:val="20"/>
                    <w:szCs w:val="20"/>
                  </w:rPr>
                  <w:delText>Quote basket</w:delText>
                </w:r>
              </w:del>
            </w:ins>
          </w:p>
        </w:tc>
      </w:tr>
      <w:tr w:rsidR="005E41B3" w:rsidRPr="00563671" w:rsidDel="005E7B85" w14:paraId="1B3E4F4A" w14:textId="76BAAEBD" w:rsidTr="00A834B1">
        <w:trPr>
          <w:ins w:id="11985" w:author="Author"/>
          <w:del w:id="11986" w:author="Author"/>
        </w:trPr>
        <w:tc>
          <w:tcPr>
            <w:cnfStyle w:val="001000000000" w:firstRow="0" w:lastRow="0" w:firstColumn="1" w:lastColumn="0" w:oddVBand="0" w:evenVBand="0" w:oddHBand="0" w:evenHBand="0" w:firstRowFirstColumn="0" w:firstRowLastColumn="0" w:lastRowFirstColumn="0" w:lastRowLastColumn="0"/>
            <w:tcW w:w="2323" w:type="dxa"/>
          </w:tcPr>
          <w:p w14:paraId="216D413D" w14:textId="31FBDD88" w:rsidR="005E41B3" w:rsidRPr="00563671" w:rsidDel="005E7B85" w:rsidRDefault="005E41B3" w:rsidP="00A834B1">
            <w:pPr>
              <w:spacing w:before="120"/>
              <w:jc w:val="left"/>
              <w:rPr>
                <w:ins w:id="11987" w:author="Author"/>
                <w:del w:id="11988" w:author="Author"/>
                <w:rFonts w:cs="Arial"/>
                <w:sz w:val="20"/>
                <w:szCs w:val="20"/>
                <w:lang w:val="en-IE"/>
              </w:rPr>
            </w:pPr>
            <w:ins w:id="11989" w:author="Author">
              <w:del w:id="11990" w:author="Author">
                <w:r w:rsidRPr="00563671" w:rsidDel="005E7B85">
                  <w:rPr>
                    <w:rFonts w:cs="Arial"/>
                    <w:sz w:val="20"/>
                    <w:szCs w:val="20"/>
                    <w:lang w:val="en-IE"/>
                  </w:rPr>
                  <w:delText>Relevant Input Notes</w:delText>
                </w:r>
              </w:del>
            </w:ins>
          </w:p>
        </w:tc>
        <w:tc>
          <w:tcPr>
            <w:tcW w:w="7293" w:type="dxa"/>
            <w:gridSpan w:val="2"/>
          </w:tcPr>
          <w:p w14:paraId="776C9287" w14:textId="266E763C"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91" w:author="Author"/>
                <w:del w:id="11992" w:author="Author"/>
                <w:rFonts w:cs="Arial"/>
                <w:sz w:val="20"/>
                <w:szCs w:val="20"/>
                <w:lang w:val="en-IE"/>
              </w:rPr>
            </w:pPr>
            <w:ins w:id="11993" w:author="Author">
              <w:del w:id="11994" w:author="Author">
                <w:r w:rsidRPr="00563671" w:rsidDel="005E7B85">
                  <w:rPr>
                    <w:rFonts w:cs="Arial"/>
                    <w:sz w:val="20"/>
                    <w:szCs w:val="20"/>
                    <w:lang w:val="en-IE"/>
                  </w:rPr>
                  <w:delText>The request is made against all items on the basket</w:delText>
                </w:r>
              </w:del>
            </w:ins>
          </w:p>
        </w:tc>
      </w:tr>
      <w:tr w:rsidR="005E41B3" w:rsidRPr="00563671" w:rsidDel="005E7B85" w14:paraId="33A332E5" w14:textId="2FAC0CF2" w:rsidTr="00A834B1">
        <w:trPr>
          <w:ins w:id="11995" w:author="Author"/>
          <w:del w:id="11996" w:author="Author"/>
        </w:trPr>
        <w:tc>
          <w:tcPr>
            <w:cnfStyle w:val="001000000000" w:firstRow="0" w:lastRow="0" w:firstColumn="1" w:lastColumn="0" w:oddVBand="0" w:evenVBand="0" w:oddHBand="0" w:evenHBand="0" w:firstRowFirstColumn="0" w:firstRowLastColumn="0" w:lastRowFirstColumn="0" w:lastRowLastColumn="0"/>
            <w:tcW w:w="2323" w:type="dxa"/>
          </w:tcPr>
          <w:p w14:paraId="4074824E" w14:textId="72CE8BC8" w:rsidR="005E41B3" w:rsidRPr="00563671" w:rsidDel="005E7B85" w:rsidRDefault="005E41B3" w:rsidP="00A834B1">
            <w:pPr>
              <w:spacing w:before="120"/>
              <w:jc w:val="left"/>
              <w:rPr>
                <w:ins w:id="11997" w:author="Author"/>
                <w:del w:id="11998" w:author="Author"/>
                <w:rFonts w:cs="Arial"/>
                <w:sz w:val="20"/>
                <w:szCs w:val="20"/>
                <w:lang w:val="en-IE"/>
              </w:rPr>
            </w:pPr>
            <w:ins w:id="11999" w:author="Author">
              <w:del w:id="12000" w:author="Author">
                <w:r w:rsidRPr="00563671" w:rsidDel="005E7B85">
                  <w:rPr>
                    <w:rFonts w:cs="Arial"/>
                    <w:sz w:val="20"/>
                    <w:szCs w:val="20"/>
                    <w:lang w:val="en-IE"/>
                  </w:rPr>
                  <w:delText>Relevant Output Notes</w:delText>
                </w:r>
              </w:del>
            </w:ins>
          </w:p>
        </w:tc>
        <w:tc>
          <w:tcPr>
            <w:tcW w:w="7293" w:type="dxa"/>
            <w:gridSpan w:val="2"/>
          </w:tcPr>
          <w:p w14:paraId="50B7BB8F" w14:textId="78D5730F"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01" w:author="Author"/>
                <w:del w:id="12002" w:author="Author"/>
                <w:rFonts w:cs="Arial"/>
                <w:sz w:val="20"/>
                <w:szCs w:val="20"/>
                <w:lang w:val="en-IE"/>
              </w:rPr>
            </w:pPr>
            <w:ins w:id="12003" w:author="Author">
              <w:del w:id="12004" w:author="Author">
                <w:r w:rsidRPr="00563671" w:rsidDel="005E7B85">
                  <w:rPr>
                    <w:rFonts w:cs="Arial"/>
                    <w:sz w:val="20"/>
                    <w:szCs w:val="20"/>
                    <w:lang w:val="en-IE"/>
                  </w:rPr>
                  <w:delText>The response returns the updated values on prices and costs</w:delText>
                </w:r>
              </w:del>
            </w:ins>
          </w:p>
        </w:tc>
      </w:tr>
      <w:tr w:rsidR="005E41B3" w:rsidRPr="00563671" w:rsidDel="005E7B85" w14:paraId="5028D300" w14:textId="42EBA8FA" w:rsidTr="00A834B1">
        <w:trPr>
          <w:ins w:id="12005" w:author="Author"/>
          <w:del w:id="12006" w:author="Author"/>
        </w:trPr>
        <w:tc>
          <w:tcPr>
            <w:cnfStyle w:val="001000000000" w:firstRow="0" w:lastRow="0" w:firstColumn="1" w:lastColumn="0" w:oddVBand="0" w:evenVBand="0" w:oddHBand="0" w:evenHBand="0" w:firstRowFirstColumn="0" w:firstRowLastColumn="0" w:lastRowFirstColumn="0" w:lastRowLastColumn="0"/>
            <w:tcW w:w="2323" w:type="dxa"/>
          </w:tcPr>
          <w:p w14:paraId="16E43BC8" w14:textId="76797B8C" w:rsidR="005E41B3" w:rsidRPr="00563671" w:rsidDel="005E7B85" w:rsidRDefault="005E41B3" w:rsidP="00A834B1">
            <w:pPr>
              <w:spacing w:before="120"/>
              <w:jc w:val="left"/>
              <w:rPr>
                <w:ins w:id="12007" w:author="Author"/>
                <w:del w:id="12008" w:author="Author"/>
                <w:rFonts w:cs="Arial"/>
                <w:sz w:val="20"/>
                <w:szCs w:val="20"/>
                <w:lang w:val="en-IE"/>
              </w:rPr>
            </w:pPr>
            <w:ins w:id="12009" w:author="Author">
              <w:del w:id="12010" w:author="Author">
                <w:r w:rsidRPr="00563671" w:rsidDel="005E7B85">
                  <w:rPr>
                    <w:rFonts w:cs="Arial"/>
                    <w:sz w:val="20"/>
                    <w:szCs w:val="20"/>
                    <w:lang w:val="en-IE"/>
                  </w:rPr>
                  <w:delText>Interface Id</w:delText>
                </w:r>
              </w:del>
            </w:ins>
          </w:p>
        </w:tc>
        <w:tc>
          <w:tcPr>
            <w:tcW w:w="7293" w:type="dxa"/>
            <w:gridSpan w:val="2"/>
          </w:tcPr>
          <w:p w14:paraId="4CD63129" w14:textId="7CB18FEE"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11" w:author="Author"/>
                <w:del w:id="12012" w:author="Author"/>
                <w:rFonts w:cs="Arial"/>
                <w:sz w:val="20"/>
                <w:szCs w:val="20"/>
                <w:lang w:val="en-IE"/>
              </w:rPr>
            </w:pPr>
            <w:ins w:id="12013" w:author="Author">
              <w:del w:id="12014" w:author="Author">
                <w:r w:rsidRPr="00563671" w:rsidDel="005E7B85">
                  <w:rPr>
                    <w:rFonts w:cs="Arial"/>
                    <w:sz w:val="20"/>
                    <w:szCs w:val="20"/>
                    <w:lang w:val="en-IE" w:eastAsia="pt-PT"/>
                  </w:rPr>
                  <w:delText>IF192.28</w:delText>
                </w:r>
              </w:del>
            </w:ins>
          </w:p>
        </w:tc>
      </w:tr>
      <w:tr w:rsidR="005E41B3" w:rsidRPr="00563671" w:rsidDel="005E7B85" w14:paraId="420279F1" w14:textId="78D7159C" w:rsidTr="00A834B1">
        <w:trPr>
          <w:ins w:id="12015" w:author="Author"/>
          <w:del w:id="12016" w:author="Author"/>
        </w:trPr>
        <w:tc>
          <w:tcPr>
            <w:cnfStyle w:val="001000000000" w:firstRow="0" w:lastRow="0" w:firstColumn="1" w:lastColumn="0" w:oddVBand="0" w:evenVBand="0" w:oddHBand="0" w:evenHBand="0" w:firstRowFirstColumn="0" w:firstRowLastColumn="0" w:lastRowFirstColumn="0" w:lastRowLastColumn="0"/>
            <w:tcW w:w="2323" w:type="dxa"/>
          </w:tcPr>
          <w:p w14:paraId="4933906D" w14:textId="65BE610D" w:rsidR="005E41B3" w:rsidRPr="00563671" w:rsidDel="005E7B85" w:rsidRDefault="005E41B3" w:rsidP="00A834B1">
            <w:pPr>
              <w:spacing w:before="120"/>
              <w:jc w:val="left"/>
              <w:rPr>
                <w:ins w:id="12017" w:author="Author"/>
                <w:del w:id="12018" w:author="Author"/>
                <w:rFonts w:cs="Arial"/>
                <w:sz w:val="20"/>
                <w:szCs w:val="20"/>
                <w:lang w:val="en-IE"/>
              </w:rPr>
            </w:pPr>
            <w:ins w:id="12019" w:author="Author">
              <w:del w:id="12020" w:author="Author">
                <w:r w:rsidRPr="00563671" w:rsidDel="005E7B85">
                  <w:rPr>
                    <w:rFonts w:cs="Arial"/>
                    <w:sz w:val="20"/>
                    <w:szCs w:val="20"/>
                    <w:lang w:val="en-IE"/>
                  </w:rPr>
                  <w:delText>Service Id</w:delText>
                </w:r>
              </w:del>
            </w:ins>
          </w:p>
        </w:tc>
        <w:tc>
          <w:tcPr>
            <w:tcW w:w="7293" w:type="dxa"/>
            <w:gridSpan w:val="2"/>
          </w:tcPr>
          <w:p w14:paraId="5A386EE0" w14:textId="71A24251"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21" w:author="Author"/>
                <w:del w:id="12022" w:author="Author"/>
                <w:rFonts w:cs="Arial"/>
                <w:sz w:val="20"/>
                <w:szCs w:val="20"/>
                <w:lang w:val="en-IE"/>
              </w:rPr>
            </w:pPr>
            <w:ins w:id="12023" w:author="Author">
              <w:del w:id="12024" w:author="Author">
                <w:r w:rsidDel="005E7B85">
                  <w:rPr>
                    <w:rFonts w:cs="Arial"/>
                    <w:sz w:val="20"/>
                    <w:szCs w:val="20"/>
                    <w:lang w:val="en-IE"/>
                  </w:rPr>
                  <w:delText>587</w:delText>
                </w:r>
              </w:del>
            </w:ins>
          </w:p>
        </w:tc>
      </w:tr>
      <w:tr w:rsidR="005E41B3" w:rsidRPr="00563671" w:rsidDel="005E7B85" w14:paraId="70E07CA9" w14:textId="69876228" w:rsidTr="00A834B1">
        <w:trPr>
          <w:ins w:id="12025" w:author="Author"/>
          <w:del w:id="12026" w:author="Author"/>
        </w:trPr>
        <w:tc>
          <w:tcPr>
            <w:cnfStyle w:val="001000000000" w:firstRow="0" w:lastRow="0" w:firstColumn="1" w:lastColumn="0" w:oddVBand="0" w:evenVBand="0" w:oddHBand="0" w:evenHBand="0" w:firstRowFirstColumn="0" w:firstRowLastColumn="0" w:lastRowFirstColumn="0" w:lastRowLastColumn="0"/>
            <w:tcW w:w="2323" w:type="dxa"/>
          </w:tcPr>
          <w:p w14:paraId="740CE1F9" w14:textId="304B6B0F" w:rsidR="005E41B3" w:rsidRPr="00563671" w:rsidDel="005E7B85" w:rsidRDefault="005E41B3" w:rsidP="00A834B1">
            <w:pPr>
              <w:spacing w:before="120"/>
              <w:jc w:val="left"/>
              <w:rPr>
                <w:ins w:id="12027" w:author="Author"/>
                <w:del w:id="12028" w:author="Author"/>
                <w:rFonts w:cs="Arial"/>
                <w:sz w:val="20"/>
                <w:szCs w:val="20"/>
                <w:lang w:val="en-IE"/>
              </w:rPr>
            </w:pPr>
            <w:ins w:id="12029" w:author="Author">
              <w:del w:id="12030" w:author="Author">
                <w:r w:rsidRPr="00563671" w:rsidDel="005E7B85">
                  <w:rPr>
                    <w:rFonts w:cs="Arial"/>
                    <w:bCs/>
                    <w:sz w:val="20"/>
                    <w:szCs w:val="20"/>
                  </w:rPr>
                  <w:delText>CSM Service</w:delText>
                </w:r>
              </w:del>
            </w:ins>
          </w:p>
        </w:tc>
        <w:tc>
          <w:tcPr>
            <w:tcW w:w="7293" w:type="dxa"/>
            <w:gridSpan w:val="2"/>
          </w:tcPr>
          <w:p w14:paraId="2D45FBFA" w14:textId="1A8E8B6C"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31" w:author="Author"/>
                <w:del w:id="12032" w:author="Author"/>
                <w:rFonts w:cs="Arial"/>
                <w:sz w:val="20"/>
                <w:szCs w:val="20"/>
                <w:lang w:val="en-IE"/>
              </w:rPr>
            </w:pPr>
            <w:ins w:id="12033" w:author="Author">
              <w:del w:id="12034" w:author="Author">
                <w:r w:rsidRPr="00563671" w:rsidDel="005E7B85">
                  <w:rPr>
                    <w:rFonts w:cs="Arial"/>
                    <w:sz w:val="20"/>
                    <w:szCs w:val="20"/>
                  </w:rPr>
                  <w:delText>SalesQuote</w:delText>
                </w:r>
              </w:del>
            </w:ins>
          </w:p>
        </w:tc>
      </w:tr>
      <w:tr w:rsidR="005E41B3" w:rsidRPr="00563671" w:rsidDel="005E7B85" w14:paraId="0EAFF99C" w14:textId="4D8CA3EF" w:rsidTr="00A834B1">
        <w:trPr>
          <w:ins w:id="12035" w:author="Author"/>
          <w:del w:id="12036" w:author="Author"/>
        </w:trPr>
        <w:tc>
          <w:tcPr>
            <w:cnfStyle w:val="001000000000" w:firstRow="0" w:lastRow="0" w:firstColumn="1" w:lastColumn="0" w:oddVBand="0" w:evenVBand="0" w:oddHBand="0" w:evenHBand="0" w:firstRowFirstColumn="0" w:firstRowLastColumn="0" w:lastRowFirstColumn="0" w:lastRowLastColumn="0"/>
            <w:tcW w:w="2323" w:type="dxa"/>
          </w:tcPr>
          <w:p w14:paraId="6F1B4D3D" w14:textId="2EB41E1E" w:rsidR="005E41B3" w:rsidRPr="00563671" w:rsidDel="005E7B85" w:rsidRDefault="005E41B3" w:rsidP="00A834B1">
            <w:pPr>
              <w:spacing w:before="120"/>
              <w:jc w:val="left"/>
              <w:rPr>
                <w:ins w:id="12037" w:author="Author"/>
                <w:del w:id="12038" w:author="Author"/>
                <w:rFonts w:cs="Arial"/>
                <w:sz w:val="20"/>
                <w:szCs w:val="20"/>
                <w:lang w:val="en-IE"/>
              </w:rPr>
            </w:pPr>
            <w:ins w:id="12039" w:author="Author">
              <w:del w:id="12040" w:author="Author">
                <w:r w:rsidRPr="00563671" w:rsidDel="005E7B85">
                  <w:rPr>
                    <w:rFonts w:cs="Arial"/>
                    <w:bCs/>
                    <w:sz w:val="20"/>
                    <w:szCs w:val="20"/>
                  </w:rPr>
                  <w:delText>CSM Operation</w:delText>
                </w:r>
              </w:del>
            </w:ins>
          </w:p>
        </w:tc>
        <w:tc>
          <w:tcPr>
            <w:tcW w:w="7293" w:type="dxa"/>
            <w:gridSpan w:val="2"/>
          </w:tcPr>
          <w:p w14:paraId="056F0218" w14:textId="09B05A80"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41" w:author="Author"/>
                <w:del w:id="12042" w:author="Author"/>
                <w:rFonts w:cs="Arial"/>
                <w:sz w:val="20"/>
                <w:szCs w:val="20"/>
                <w:lang w:val="en-IE"/>
              </w:rPr>
            </w:pPr>
            <w:ins w:id="12043" w:author="Author">
              <w:del w:id="12044" w:author="Author">
                <w:r w:rsidRPr="00563671" w:rsidDel="005E7B85">
                  <w:rPr>
                    <w:rFonts w:cs="Arial"/>
                    <w:sz w:val="20"/>
                    <w:szCs w:val="20"/>
                  </w:rPr>
                  <w:delText>CreateSalesQuote</w:delText>
                </w:r>
              </w:del>
            </w:ins>
          </w:p>
        </w:tc>
      </w:tr>
    </w:tbl>
    <w:p w14:paraId="10079391" w14:textId="77777777" w:rsidR="005E41B3" w:rsidRPr="00563671" w:rsidRDefault="005E41B3" w:rsidP="005E41B3">
      <w:pPr>
        <w:rPr>
          <w:ins w:id="1204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63A2587" w14:textId="77777777" w:rsidTr="00A834B1">
        <w:trPr>
          <w:cnfStyle w:val="100000000000" w:firstRow="1" w:lastRow="0" w:firstColumn="0" w:lastColumn="0" w:oddVBand="0" w:evenVBand="0" w:oddHBand="0" w:evenHBand="0" w:firstRowFirstColumn="0" w:firstRowLastColumn="0" w:lastRowFirstColumn="0" w:lastRowLastColumn="0"/>
          <w:ins w:id="1204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DB4D681" w14:textId="77777777" w:rsidR="005E41B3" w:rsidRPr="00563671" w:rsidRDefault="005E41B3" w:rsidP="00A834B1">
            <w:pPr>
              <w:spacing w:before="120"/>
              <w:jc w:val="left"/>
              <w:rPr>
                <w:ins w:id="12047" w:author="Author"/>
                <w:rFonts w:cs="Arial"/>
                <w:b w:val="0"/>
                <w:color w:val="auto"/>
                <w:sz w:val="20"/>
                <w:szCs w:val="20"/>
                <w:lang w:val="en-IE"/>
              </w:rPr>
            </w:pPr>
          </w:p>
        </w:tc>
        <w:tc>
          <w:tcPr>
            <w:tcW w:w="2976" w:type="dxa"/>
          </w:tcPr>
          <w:p w14:paraId="6D95C88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048" w:author="Author"/>
                <w:rFonts w:cs="Arial"/>
                <w:color w:val="auto"/>
                <w:sz w:val="20"/>
                <w:szCs w:val="20"/>
                <w:lang w:val="en-IE"/>
              </w:rPr>
            </w:pPr>
          </w:p>
        </w:tc>
      </w:tr>
      <w:tr w:rsidR="005E41B3" w:rsidRPr="00563671" w14:paraId="27470C52" w14:textId="77777777" w:rsidTr="00A834B1">
        <w:trPr>
          <w:ins w:id="12049" w:author="Author"/>
        </w:trPr>
        <w:tc>
          <w:tcPr>
            <w:cnfStyle w:val="001000000000" w:firstRow="0" w:lastRow="0" w:firstColumn="1" w:lastColumn="0" w:oddVBand="0" w:evenVBand="0" w:oddHBand="0" w:evenHBand="0" w:firstRowFirstColumn="0" w:firstRowLastColumn="0" w:lastRowFirstColumn="0" w:lastRowLastColumn="0"/>
            <w:tcW w:w="2323" w:type="dxa"/>
          </w:tcPr>
          <w:p w14:paraId="1FBE8117" w14:textId="77777777" w:rsidR="005E41B3" w:rsidRPr="00563671" w:rsidRDefault="005E41B3" w:rsidP="00A834B1">
            <w:pPr>
              <w:spacing w:before="120"/>
              <w:jc w:val="left"/>
              <w:rPr>
                <w:ins w:id="12050" w:author="Author"/>
                <w:rFonts w:cs="Arial"/>
                <w:sz w:val="20"/>
                <w:szCs w:val="20"/>
                <w:lang w:val="en-IE"/>
              </w:rPr>
            </w:pPr>
            <w:ins w:id="12051" w:author="Author">
              <w:r w:rsidRPr="00563671">
                <w:rPr>
                  <w:rFonts w:cs="Arial"/>
                  <w:sz w:val="20"/>
                  <w:szCs w:val="20"/>
                  <w:lang w:val="en-IE"/>
                </w:rPr>
                <w:t>Service</w:t>
              </w:r>
            </w:ins>
          </w:p>
        </w:tc>
        <w:tc>
          <w:tcPr>
            <w:tcW w:w="7293" w:type="dxa"/>
            <w:gridSpan w:val="2"/>
          </w:tcPr>
          <w:p w14:paraId="6A6B090C" w14:textId="2B8A4BC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052" w:author="Author"/>
                <w:color w:val="auto"/>
                <w:sz w:val="20"/>
                <w:szCs w:val="20"/>
              </w:rPr>
            </w:pPr>
            <w:ins w:id="12053" w:author="Author">
              <w:r w:rsidRPr="00563671">
                <w:rPr>
                  <w:color w:val="auto"/>
                  <w:sz w:val="20"/>
                  <w:szCs w:val="20"/>
                </w:rPr>
                <w:t>Check credit vetting</w:t>
              </w:r>
              <w:r w:rsidR="007F6BB1">
                <w:rPr>
                  <w:color w:val="auto"/>
                  <w:sz w:val="20"/>
                  <w:szCs w:val="20"/>
                </w:rPr>
                <w:t xml:space="preserve"> / </w:t>
              </w:r>
              <w:r w:rsidR="007F6BB1" w:rsidRPr="007F6BB1">
                <w:rPr>
                  <w:color w:val="auto"/>
                  <w:sz w:val="20"/>
                  <w:szCs w:val="20"/>
                </w:rPr>
                <w:t>Get credit vetting referral</w:t>
              </w:r>
            </w:ins>
          </w:p>
        </w:tc>
      </w:tr>
      <w:tr w:rsidR="005E41B3" w:rsidRPr="00563671" w14:paraId="731B254B" w14:textId="77777777" w:rsidTr="00A834B1">
        <w:trPr>
          <w:ins w:id="12054" w:author="Author"/>
        </w:trPr>
        <w:tc>
          <w:tcPr>
            <w:cnfStyle w:val="001000000000" w:firstRow="0" w:lastRow="0" w:firstColumn="1" w:lastColumn="0" w:oddVBand="0" w:evenVBand="0" w:oddHBand="0" w:evenHBand="0" w:firstRowFirstColumn="0" w:firstRowLastColumn="0" w:lastRowFirstColumn="0" w:lastRowLastColumn="0"/>
            <w:tcW w:w="2323" w:type="dxa"/>
          </w:tcPr>
          <w:p w14:paraId="6BB05C09" w14:textId="77777777" w:rsidR="005E41B3" w:rsidRPr="00563671" w:rsidRDefault="005E41B3" w:rsidP="00A834B1">
            <w:pPr>
              <w:spacing w:before="120"/>
              <w:jc w:val="left"/>
              <w:rPr>
                <w:ins w:id="12055" w:author="Author"/>
                <w:rFonts w:cs="Arial"/>
                <w:sz w:val="20"/>
                <w:szCs w:val="20"/>
                <w:lang w:val="en-IE"/>
              </w:rPr>
            </w:pPr>
            <w:ins w:id="12056" w:author="Author">
              <w:r w:rsidRPr="00563671">
                <w:rPr>
                  <w:rFonts w:cs="Arial"/>
                  <w:sz w:val="20"/>
                  <w:szCs w:val="20"/>
                  <w:lang w:val="en-IE"/>
                </w:rPr>
                <w:t>Relevant Input Notes</w:t>
              </w:r>
            </w:ins>
          </w:p>
        </w:tc>
        <w:tc>
          <w:tcPr>
            <w:tcW w:w="7293" w:type="dxa"/>
            <w:gridSpan w:val="2"/>
          </w:tcPr>
          <w:p w14:paraId="67C7B29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57" w:author="Author"/>
                <w:rFonts w:cs="Arial"/>
                <w:sz w:val="20"/>
                <w:szCs w:val="20"/>
                <w:lang w:val="en-IE"/>
              </w:rPr>
            </w:pPr>
            <w:ins w:id="12058" w:author="Author">
              <w:r w:rsidRPr="00563671">
                <w:rPr>
                  <w:rFonts w:cs="Arial"/>
                  <w:sz w:val="20"/>
                  <w:szCs w:val="20"/>
                  <w:lang w:val="en-IE"/>
                </w:rPr>
                <w:t>The request should be made for a given customer and operation</w:t>
              </w:r>
            </w:ins>
          </w:p>
        </w:tc>
      </w:tr>
      <w:tr w:rsidR="005E41B3" w:rsidRPr="00563671" w14:paraId="7B7E4483" w14:textId="77777777" w:rsidTr="00A834B1">
        <w:trPr>
          <w:ins w:id="12059" w:author="Author"/>
        </w:trPr>
        <w:tc>
          <w:tcPr>
            <w:cnfStyle w:val="001000000000" w:firstRow="0" w:lastRow="0" w:firstColumn="1" w:lastColumn="0" w:oddVBand="0" w:evenVBand="0" w:oddHBand="0" w:evenHBand="0" w:firstRowFirstColumn="0" w:firstRowLastColumn="0" w:lastRowFirstColumn="0" w:lastRowLastColumn="0"/>
            <w:tcW w:w="2323" w:type="dxa"/>
          </w:tcPr>
          <w:p w14:paraId="7372914C" w14:textId="77777777" w:rsidR="005E41B3" w:rsidRPr="00563671" w:rsidRDefault="005E41B3" w:rsidP="00A834B1">
            <w:pPr>
              <w:spacing w:before="120"/>
              <w:jc w:val="left"/>
              <w:rPr>
                <w:ins w:id="12060" w:author="Author"/>
                <w:rFonts w:cs="Arial"/>
                <w:sz w:val="20"/>
                <w:szCs w:val="20"/>
                <w:lang w:val="en-IE"/>
              </w:rPr>
            </w:pPr>
            <w:ins w:id="12061" w:author="Author">
              <w:r w:rsidRPr="00563671">
                <w:rPr>
                  <w:rFonts w:cs="Arial"/>
                  <w:sz w:val="20"/>
                  <w:szCs w:val="20"/>
                  <w:lang w:val="en-IE"/>
                </w:rPr>
                <w:t>Relevant Output Notes</w:t>
              </w:r>
            </w:ins>
          </w:p>
        </w:tc>
        <w:tc>
          <w:tcPr>
            <w:tcW w:w="7293" w:type="dxa"/>
            <w:gridSpan w:val="2"/>
          </w:tcPr>
          <w:p w14:paraId="3C5592E2" w14:textId="77777777" w:rsidR="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62" w:author="Author"/>
                <w:rFonts w:cs="Arial"/>
                <w:sz w:val="20"/>
                <w:szCs w:val="20"/>
                <w:lang w:val="en-IE"/>
              </w:rPr>
            </w:pPr>
            <w:ins w:id="12063" w:author="Author">
              <w:r w:rsidRPr="00563671">
                <w:rPr>
                  <w:rFonts w:cs="Arial"/>
                  <w:sz w:val="20"/>
                  <w:szCs w:val="20"/>
                  <w:lang w:val="en-IE"/>
                </w:rPr>
                <w:t>The response returns a status about the credit vetting for the customer</w:t>
              </w:r>
            </w:ins>
          </w:p>
          <w:p w14:paraId="0D3D15E9" w14:textId="39F0CAA2" w:rsidR="005E41B3" w:rsidRPr="00563671" w:rsidRDefault="005E7B85" w:rsidP="00A834B1">
            <w:pPr>
              <w:spacing w:before="120"/>
              <w:jc w:val="left"/>
              <w:cnfStyle w:val="000000000000" w:firstRow="0" w:lastRow="0" w:firstColumn="0" w:lastColumn="0" w:oddVBand="0" w:evenVBand="0" w:oddHBand="0" w:evenHBand="0" w:firstRowFirstColumn="0" w:firstRowLastColumn="0" w:lastRowFirstColumn="0" w:lastRowLastColumn="0"/>
              <w:rPr>
                <w:ins w:id="12064" w:author="Author"/>
                <w:rFonts w:cs="Arial"/>
                <w:sz w:val="20"/>
                <w:szCs w:val="20"/>
                <w:lang w:val="en-IE"/>
              </w:rPr>
            </w:pPr>
            <w:ins w:id="12065" w:author="Author">
              <w:r w:rsidRPr="005E7B85">
                <w:rPr>
                  <w:rFonts w:cs="Arial"/>
                  <w:sz w:val="20"/>
                  <w:szCs w:val="20"/>
                  <w:lang w:val="en-IE"/>
                </w:rPr>
                <w:t xml:space="preserve">When a “ACCEPTED-WITH-CONDITIONS” status is returned, the service also returns a type of condition (Deposit / Advance payment) and the corresponding MEC Id and amount.  </w:t>
              </w:r>
            </w:ins>
          </w:p>
        </w:tc>
      </w:tr>
      <w:tr w:rsidR="005E41B3" w:rsidRPr="00563671" w14:paraId="48FDFD8C" w14:textId="77777777" w:rsidTr="00A834B1">
        <w:trPr>
          <w:ins w:id="12066" w:author="Author"/>
        </w:trPr>
        <w:tc>
          <w:tcPr>
            <w:cnfStyle w:val="001000000000" w:firstRow="0" w:lastRow="0" w:firstColumn="1" w:lastColumn="0" w:oddVBand="0" w:evenVBand="0" w:oddHBand="0" w:evenHBand="0" w:firstRowFirstColumn="0" w:firstRowLastColumn="0" w:lastRowFirstColumn="0" w:lastRowLastColumn="0"/>
            <w:tcW w:w="2323" w:type="dxa"/>
          </w:tcPr>
          <w:p w14:paraId="3617509F" w14:textId="77777777" w:rsidR="005E41B3" w:rsidRPr="00563671" w:rsidRDefault="005E41B3" w:rsidP="00A834B1">
            <w:pPr>
              <w:spacing w:before="120"/>
              <w:jc w:val="left"/>
              <w:rPr>
                <w:ins w:id="12067" w:author="Author"/>
                <w:rFonts w:cs="Arial"/>
                <w:sz w:val="20"/>
                <w:szCs w:val="20"/>
                <w:lang w:val="en-IE"/>
              </w:rPr>
            </w:pPr>
            <w:ins w:id="12068" w:author="Author">
              <w:r w:rsidRPr="00563671">
                <w:rPr>
                  <w:rFonts w:cs="Arial"/>
                  <w:sz w:val="20"/>
                  <w:szCs w:val="20"/>
                  <w:lang w:val="en-IE"/>
                </w:rPr>
                <w:t>Interface Id</w:t>
              </w:r>
            </w:ins>
          </w:p>
        </w:tc>
        <w:tc>
          <w:tcPr>
            <w:tcW w:w="7293" w:type="dxa"/>
            <w:gridSpan w:val="2"/>
          </w:tcPr>
          <w:p w14:paraId="377CC77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69" w:author="Author"/>
                <w:rFonts w:cs="Arial"/>
                <w:sz w:val="20"/>
                <w:szCs w:val="20"/>
                <w:lang w:val="en-IE"/>
              </w:rPr>
            </w:pPr>
            <w:ins w:id="12070" w:author="Author">
              <w:r w:rsidRPr="00563671">
                <w:rPr>
                  <w:rFonts w:cs="Arial"/>
                  <w:sz w:val="20"/>
                  <w:szCs w:val="20"/>
                  <w:lang w:val="en-IE"/>
                </w:rPr>
                <w:t>IF192.09</w:t>
              </w:r>
            </w:ins>
          </w:p>
        </w:tc>
      </w:tr>
      <w:tr w:rsidR="005E41B3" w:rsidRPr="00563671" w14:paraId="78A31C21" w14:textId="77777777" w:rsidTr="00A834B1">
        <w:trPr>
          <w:ins w:id="12071" w:author="Author"/>
        </w:trPr>
        <w:tc>
          <w:tcPr>
            <w:cnfStyle w:val="001000000000" w:firstRow="0" w:lastRow="0" w:firstColumn="1" w:lastColumn="0" w:oddVBand="0" w:evenVBand="0" w:oddHBand="0" w:evenHBand="0" w:firstRowFirstColumn="0" w:firstRowLastColumn="0" w:lastRowFirstColumn="0" w:lastRowLastColumn="0"/>
            <w:tcW w:w="2323" w:type="dxa"/>
          </w:tcPr>
          <w:p w14:paraId="52F4B65B" w14:textId="77777777" w:rsidR="005E41B3" w:rsidRPr="00563671" w:rsidRDefault="005E41B3" w:rsidP="00A834B1">
            <w:pPr>
              <w:spacing w:before="120"/>
              <w:jc w:val="left"/>
              <w:rPr>
                <w:ins w:id="12072" w:author="Author"/>
                <w:rFonts w:cs="Arial"/>
                <w:sz w:val="20"/>
                <w:szCs w:val="20"/>
                <w:lang w:val="en-IE"/>
              </w:rPr>
            </w:pPr>
            <w:ins w:id="12073" w:author="Author">
              <w:r w:rsidRPr="00563671">
                <w:rPr>
                  <w:rFonts w:cs="Arial"/>
                  <w:sz w:val="20"/>
                  <w:szCs w:val="20"/>
                  <w:lang w:val="en-IE"/>
                </w:rPr>
                <w:t>Service Id</w:t>
              </w:r>
            </w:ins>
          </w:p>
        </w:tc>
        <w:tc>
          <w:tcPr>
            <w:tcW w:w="7293" w:type="dxa"/>
            <w:gridSpan w:val="2"/>
          </w:tcPr>
          <w:p w14:paraId="11049A6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74" w:author="Author"/>
                <w:rFonts w:cs="Arial"/>
                <w:sz w:val="20"/>
                <w:szCs w:val="20"/>
                <w:lang w:val="en-IE"/>
              </w:rPr>
            </w:pPr>
            <w:ins w:id="12075" w:author="Author">
              <w:r>
                <w:rPr>
                  <w:rFonts w:cs="Arial"/>
                  <w:sz w:val="20"/>
                  <w:szCs w:val="20"/>
                  <w:lang w:val="en-IE"/>
                </w:rPr>
                <w:t>370</w:t>
              </w:r>
            </w:ins>
          </w:p>
        </w:tc>
      </w:tr>
      <w:tr w:rsidR="005E41B3" w:rsidRPr="00563671" w14:paraId="10C92AA2" w14:textId="77777777" w:rsidTr="00A834B1">
        <w:trPr>
          <w:ins w:id="12076" w:author="Author"/>
        </w:trPr>
        <w:tc>
          <w:tcPr>
            <w:cnfStyle w:val="001000000000" w:firstRow="0" w:lastRow="0" w:firstColumn="1" w:lastColumn="0" w:oddVBand="0" w:evenVBand="0" w:oddHBand="0" w:evenHBand="0" w:firstRowFirstColumn="0" w:firstRowLastColumn="0" w:lastRowFirstColumn="0" w:lastRowLastColumn="0"/>
            <w:tcW w:w="2323" w:type="dxa"/>
          </w:tcPr>
          <w:p w14:paraId="247B143A" w14:textId="77777777" w:rsidR="005E41B3" w:rsidRPr="00563671" w:rsidRDefault="005E41B3" w:rsidP="00A834B1">
            <w:pPr>
              <w:spacing w:before="120"/>
              <w:jc w:val="left"/>
              <w:rPr>
                <w:ins w:id="12077" w:author="Author"/>
                <w:rFonts w:cs="Arial"/>
                <w:sz w:val="20"/>
                <w:szCs w:val="20"/>
                <w:lang w:val="en-IE"/>
              </w:rPr>
            </w:pPr>
            <w:ins w:id="12078" w:author="Author">
              <w:r w:rsidRPr="00563671">
                <w:rPr>
                  <w:rFonts w:cs="Arial"/>
                  <w:bCs/>
                  <w:sz w:val="20"/>
                  <w:szCs w:val="20"/>
                </w:rPr>
                <w:t>CSM Service</w:t>
              </w:r>
            </w:ins>
          </w:p>
        </w:tc>
        <w:tc>
          <w:tcPr>
            <w:tcW w:w="7293" w:type="dxa"/>
            <w:gridSpan w:val="2"/>
          </w:tcPr>
          <w:p w14:paraId="20C3C0D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079" w:author="Author"/>
                <w:rFonts w:cs="Arial"/>
                <w:sz w:val="20"/>
                <w:szCs w:val="20"/>
                <w:lang w:val="pt-PT"/>
              </w:rPr>
            </w:pPr>
            <w:ins w:id="12080" w:author="Author">
              <w:r w:rsidRPr="00563671">
                <w:rPr>
                  <w:rFonts w:cs="Arial"/>
                  <w:sz w:val="20"/>
                  <w:szCs w:val="20"/>
                </w:rPr>
                <w:t>CustomerCreditRating</w:t>
              </w:r>
            </w:ins>
          </w:p>
        </w:tc>
      </w:tr>
      <w:tr w:rsidR="005E41B3" w:rsidRPr="00563671" w14:paraId="73F1D08C" w14:textId="77777777" w:rsidTr="00A834B1">
        <w:trPr>
          <w:ins w:id="12081" w:author="Author"/>
        </w:trPr>
        <w:tc>
          <w:tcPr>
            <w:cnfStyle w:val="001000000000" w:firstRow="0" w:lastRow="0" w:firstColumn="1" w:lastColumn="0" w:oddVBand="0" w:evenVBand="0" w:oddHBand="0" w:evenHBand="0" w:firstRowFirstColumn="0" w:firstRowLastColumn="0" w:lastRowFirstColumn="0" w:lastRowLastColumn="0"/>
            <w:tcW w:w="2323" w:type="dxa"/>
          </w:tcPr>
          <w:p w14:paraId="10754360" w14:textId="77777777" w:rsidR="005E41B3" w:rsidRPr="00563671" w:rsidRDefault="005E41B3" w:rsidP="00A834B1">
            <w:pPr>
              <w:spacing w:before="120"/>
              <w:jc w:val="left"/>
              <w:rPr>
                <w:ins w:id="12082" w:author="Author"/>
                <w:rFonts w:cs="Arial"/>
                <w:sz w:val="20"/>
                <w:szCs w:val="20"/>
                <w:lang w:val="en-IE"/>
              </w:rPr>
            </w:pPr>
            <w:ins w:id="12083" w:author="Author">
              <w:r w:rsidRPr="00563671">
                <w:rPr>
                  <w:rFonts w:cs="Arial"/>
                  <w:bCs/>
                  <w:sz w:val="20"/>
                  <w:szCs w:val="20"/>
                </w:rPr>
                <w:t>CSM Operation</w:t>
              </w:r>
            </w:ins>
          </w:p>
        </w:tc>
        <w:tc>
          <w:tcPr>
            <w:tcW w:w="7293" w:type="dxa"/>
            <w:gridSpan w:val="2"/>
          </w:tcPr>
          <w:p w14:paraId="7DA6680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84" w:author="Author"/>
                <w:rFonts w:cs="Arial"/>
                <w:sz w:val="20"/>
                <w:szCs w:val="20"/>
                <w:lang w:val="en-IE"/>
              </w:rPr>
            </w:pPr>
            <w:ins w:id="12085" w:author="Author">
              <w:r w:rsidRPr="00563671">
                <w:rPr>
                  <w:rFonts w:cs="Arial"/>
                  <w:sz w:val="20"/>
                  <w:szCs w:val="20"/>
                </w:rPr>
                <w:t>CheckCustomerCreditRating</w:t>
              </w:r>
            </w:ins>
          </w:p>
        </w:tc>
      </w:tr>
    </w:tbl>
    <w:p w14:paraId="1EDA7C61" w14:textId="77777777" w:rsidR="005E41B3" w:rsidRPr="00563671" w:rsidRDefault="005E41B3" w:rsidP="005E41B3">
      <w:pPr>
        <w:rPr>
          <w:ins w:id="1208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31F750F" w14:textId="77777777" w:rsidTr="00A834B1">
        <w:trPr>
          <w:cnfStyle w:val="100000000000" w:firstRow="1" w:lastRow="0" w:firstColumn="0" w:lastColumn="0" w:oddVBand="0" w:evenVBand="0" w:oddHBand="0" w:evenHBand="0" w:firstRowFirstColumn="0" w:firstRowLastColumn="0" w:lastRowFirstColumn="0" w:lastRowLastColumn="0"/>
          <w:ins w:id="1208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EE24FE8" w14:textId="77777777" w:rsidR="005E41B3" w:rsidRPr="00563671" w:rsidRDefault="005E41B3" w:rsidP="00A834B1">
            <w:pPr>
              <w:spacing w:before="120"/>
              <w:jc w:val="left"/>
              <w:rPr>
                <w:ins w:id="12088" w:author="Author"/>
                <w:rFonts w:cs="Arial"/>
                <w:b w:val="0"/>
                <w:color w:val="auto"/>
                <w:sz w:val="20"/>
                <w:szCs w:val="20"/>
                <w:lang w:val="en-IE"/>
              </w:rPr>
            </w:pPr>
          </w:p>
        </w:tc>
        <w:tc>
          <w:tcPr>
            <w:tcW w:w="2976" w:type="dxa"/>
          </w:tcPr>
          <w:p w14:paraId="0B2059BE"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089" w:author="Author"/>
                <w:rFonts w:cs="Arial"/>
                <w:color w:val="auto"/>
                <w:sz w:val="20"/>
                <w:szCs w:val="20"/>
                <w:lang w:val="en-IE"/>
              </w:rPr>
            </w:pPr>
          </w:p>
        </w:tc>
      </w:tr>
      <w:tr w:rsidR="005E41B3" w:rsidRPr="00563671" w14:paraId="4BFAC171" w14:textId="77777777" w:rsidTr="00A834B1">
        <w:trPr>
          <w:ins w:id="12090" w:author="Author"/>
        </w:trPr>
        <w:tc>
          <w:tcPr>
            <w:cnfStyle w:val="001000000000" w:firstRow="0" w:lastRow="0" w:firstColumn="1" w:lastColumn="0" w:oddVBand="0" w:evenVBand="0" w:oddHBand="0" w:evenHBand="0" w:firstRowFirstColumn="0" w:firstRowLastColumn="0" w:lastRowFirstColumn="0" w:lastRowLastColumn="0"/>
            <w:tcW w:w="2323" w:type="dxa"/>
          </w:tcPr>
          <w:p w14:paraId="18DAB2A5" w14:textId="77777777" w:rsidR="005E41B3" w:rsidRPr="00563671" w:rsidRDefault="005E41B3" w:rsidP="00A834B1">
            <w:pPr>
              <w:spacing w:before="120"/>
              <w:jc w:val="left"/>
              <w:rPr>
                <w:ins w:id="12091" w:author="Author"/>
                <w:rFonts w:cs="Arial"/>
                <w:sz w:val="20"/>
                <w:szCs w:val="20"/>
                <w:lang w:val="en-IE"/>
              </w:rPr>
            </w:pPr>
            <w:ins w:id="12092" w:author="Author">
              <w:r w:rsidRPr="00563671">
                <w:rPr>
                  <w:rFonts w:cs="Arial"/>
                  <w:sz w:val="20"/>
                  <w:szCs w:val="20"/>
                  <w:lang w:val="en-IE"/>
                </w:rPr>
                <w:t>Service</w:t>
              </w:r>
            </w:ins>
          </w:p>
        </w:tc>
        <w:tc>
          <w:tcPr>
            <w:tcW w:w="7293" w:type="dxa"/>
            <w:gridSpan w:val="2"/>
          </w:tcPr>
          <w:p w14:paraId="1904108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093" w:author="Author"/>
                <w:color w:val="auto"/>
                <w:sz w:val="20"/>
                <w:szCs w:val="20"/>
              </w:rPr>
            </w:pPr>
            <w:ins w:id="12094" w:author="Author">
              <w:r w:rsidRPr="00563671">
                <w:rPr>
                  <w:color w:val="auto"/>
                  <w:sz w:val="20"/>
                  <w:szCs w:val="20"/>
                </w:rPr>
                <w:t>Get available SIRO schedule slots</w:t>
              </w:r>
            </w:ins>
          </w:p>
        </w:tc>
      </w:tr>
      <w:tr w:rsidR="005E41B3" w:rsidRPr="00563671" w14:paraId="7B2A141A" w14:textId="77777777" w:rsidTr="00A834B1">
        <w:trPr>
          <w:ins w:id="12095" w:author="Author"/>
        </w:trPr>
        <w:tc>
          <w:tcPr>
            <w:cnfStyle w:val="001000000000" w:firstRow="0" w:lastRow="0" w:firstColumn="1" w:lastColumn="0" w:oddVBand="0" w:evenVBand="0" w:oddHBand="0" w:evenHBand="0" w:firstRowFirstColumn="0" w:firstRowLastColumn="0" w:lastRowFirstColumn="0" w:lastRowLastColumn="0"/>
            <w:tcW w:w="2323" w:type="dxa"/>
          </w:tcPr>
          <w:p w14:paraId="6DDBE0F1" w14:textId="77777777" w:rsidR="005E41B3" w:rsidRPr="00563671" w:rsidRDefault="005E41B3" w:rsidP="00A834B1">
            <w:pPr>
              <w:spacing w:before="120"/>
              <w:jc w:val="left"/>
              <w:rPr>
                <w:ins w:id="12096" w:author="Author"/>
                <w:rFonts w:cs="Arial"/>
                <w:sz w:val="20"/>
                <w:szCs w:val="20"/>
                <w:lang w:val="en-IE"/>
              </w:rPr>
            </w:pPr>
            <w:ins w:id="12097" w:author="Author">
              <w:r w:rsidRPr="00563671">
                <w:rPr>
                  <w:rFonts w:cs="Arial"/>
                  <w:sz w:val="20"/>
                  <w:szCs w:val="20"/>
                  <w:lang w:val="en-IE"/>
                </w:rPr>
                <w:t>Relevant Input Notes</w:t>
              </w:r>
            </w:ins>
          </w:p>
        </w:tc>
        <w:tc>
          <w:tcPr>
            <w:tcW w:w="7293" w:type="dxa"/>
            <w:gridSpan w:val="2"/>
          </w:tcPr>
          <w:p w14:paraId="2751760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98" w:author="Author"/>
                <w:rFonts w:cs="Arial"/>
                <w:sz w:val="20"/>
                <w:szCs w:val="20"/>
                <w:lang w:val="en-IE"/>
              </w:rPr>
            </w:pPr>
            <w:ins w:id="12099" w:author="Author">
              <w:r w:rsidRPr="00563671">
                <w:rPr>
                  <w:rFonts w:cs="Arial"/>
                  <w:sz w:val="20"/>
                  <w:szCs w:val="20"/>
                  <w:lang w:val="en-IE"/>
                </w:rPr>
                <w:t>N/A</w:t>
              </w:r>
            </w:ins>
          </w:p>
        </w:tc>
      </w:tr>
      <w:tr w:rsidR="005E41B3" w:rsidRPr="00563671" w14:paraId="0963B901" w14:textId="77777777" w:rsidTr="00A834B1">
        <w:trPr>
          <w:ins w:id="12100" w:author="Author"/>
        </w:trPr>
        <w:tc>
          <w:tcPr>
            <w:cnfStyle w:val="001000000000" w:firstRow="0" w:lastRow="0" w:firstColumn="1" w:lastColumn="0" w:oddVBand="0" w:evenVBand="0" w:oddHBand="0" w:evenHBand="0" w:firstRowFirstColumn="0" w:firstRowLastColumn="0" w:lastRowFirstColumn="0" w:lastRowLastColumn="0"/>
            <w:tcW w:w="2323" w:type="dxa"/>
          </w:tcPr>
          <w:p w14:paraId="18522BAC" w14:textId="77777777" w:rsidR="005E41B3" w:rsidRPr="00563671" w:rsidRDefault="005E41B3" w:rsidP="00A834B1">
            <w:pPr>
              <w:spacing w:before="120"/>
              <w:jc w:val="left"/>
              <w:rPr>
                <w:ins w:id="12101" w:author="Author"/>
                <w:rFonts w:cs="Arial"/>
                <w:sz w:val="20"/>
                <w:szCs w:val="20"/>
                <w:lang w:val="en-IE"/>
              </w:rPr>
            </w:pPr>
            <w:ins w:id="12102" w:author="Author">
              <w:r w:rsidRPr="00563671">
                <w:rPr>
                  <w:rFonts w:cs="Arial"/>
                  <w:sz w:val="20"/>
                  <w:szCs w:val="20"/>
                  <w:lang w:val="en-IE"/>
                </w:rPr>
                <w:lastRenderedPageBreak/>
                <w:t>Relevant Output Notes</w:t>
              </w:r>
            </w:ins>
          </w:p>
        </w:tc>
        <w:tc>
          <w:tcPr>
            <w:tcW w:w="7293" w:type="dxa"/>
            <w:gridSpan w:val="2"/>
          </w:tcPr>
          <w:p w14:paraId="236233A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03" w:author="Author"/>
                <w:rFonts w:cs="Arial"/>
                <w:sz w:val="20"/>
                <w:szCs w:val="20"/>
                <w:lang w:val="en-IE"/>
              </w:rPr>
            </w:pPr>
            <w:ins w:id="12104" w:author="Author">
              <w:r w:rsidRPr="00563671">
                <w:rPr>
                  <w:rFonts w:cs="Arial"/>
                  <w:sz w:val="20"/>
                  <w:szCs w:val="20"/>
                  <w:lang w:val="en-IE"/>
                </w:rPr>
                <w:t>The response should return the status of the request and a reservation identifier</w:t>
              </w:r>
            </w:ins>
          </w:p>
        </w:tc>
      </w:tr>
      <w:tr w:rsidR="005E41B3" w:rsidRPr="00563671" w14:paraId="5CE128E5" w14:textId="77777777" w:rsidTr="00A834B1">
        <w:trPr>
          <w:ins w:id="12105" w:author="Author"/>
        </w:trPr>
        <w:tc>
          <w:tcPr>
            <w:cnfStyle w:val="001000000000" w:firstRow="0" w:lastRow="0" w:firstColumn="1" w:lastColumn="0" w:oddVBand="0" w:evenVBand="0" w:oddHBand="0" w:evenHBand="0" w:firstRowFirstColumn="0" w:firstRowLastColumn="0" w:lastRowFirstColumn="0" w:lastRowLastColumn="0"/>
            <w:tcW w:w="2323" w:type="dxa"/>
          </w:tcPr>
          <w:p w14:paraId="51BD0519" w14:textId="77777777" w:rsidR="005E41B3" w:rsidRPr="00563671" w:rsidRDefault="005E41B3" w:rsidP="00A834B1">
            <w:pPr>
              <w:spacing w:before="120"/>
              <w:jc w:val="left"/>
              <w:rPr>
                <w:ins w:id="12106" w:author="Author"/>
                <w:rFonts w:cs="Arial"/>
                <w:sz w:val="20"/>
                <w:szCs w:val="20"/>
                <w:lang w:val="en-IE"/>
              </w:rPr>
            </w:pPr>
            <w:ins w:id="12107" w:author="Author">
              <w:r w:rsidRPr="00563671">
                <w:rPr>
                  <w:rFonts w:cs="Arial"/>
                  <w:sz w:val="20"/>
                  <w:szCs w:val="20"/>
                  <w:lang w:val="en-IE"/>
                </w:rPr>
                <w:t>Interface Id</w:t>
              </w:r>
            </w:ins>
          </w:p>
        </w:tc>
        <w:tc>
          <w:tcPr>
            <w:tcW w:w="7293" w:type="dxa"/>
            <w:gridSpan w:val="2"/>
          </w:tcPr>
          <w:p w14:paraId="5B79709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08" w:author="Author"/>
                <w:rFonts w:cs="Arial"/>
                <w:sz w:val="20"/>
                <w:szCs w:val="20"/>
                <w:lang w:val="en-IE"/>
              </w:rPr>
            </w:pPr>
            <w:ins w:id="12109" w:author="Author">
              <w:r w:rsidRPr="00563671">
                <w:rPr>
                  <w:rFonts w:cs="Arial"/>
                  <w:sz w:val="20"/>
                  <w:szCs w:val="20"/>
                  <w:lang w:val="en-IE"/>
                </w:rPr>
                <w:t>IF192.12</w:t>
              </w:r>
            </w:ins>
          </w:p>
        </w:tc>
      </w:tr>
      <w:tr w:rsidR="005E41B3" w:rsidRPr="00563671" w14:paraId="497C9C36" w14:textId="77777777" w:rsidTr="00A834B1">
        <w:trPr>
          <w:ins w:id="12110" w:author="Author"/>
        </w:trPr>
        <w:tc>
          <w:tcPr>
            <w:cnfStyle w:val="001000000000" w:firstRow="0" w:lastRow="0" w:firstColumn="1" w:lastColumn="0" w:oddVBand="0" w:evenVBand="0" w:oddHBand="0" w:evenHBand="0" w:firstRowFirstColumn="0" w:firstRowLastColumn="0" w:lastRowFirstColumn="0" w:lastRowLastColumn="0"/>
            <w:tcW w:w="2323" w:type="dxa"/>
          </w:tcPr>
          <w:p w14:paraId="44EAC371" w14:textId="77777777" w:rsidR="005E41B3" w:rsidRPr="00563671" w:rsidRDefault="005E41B3" w:rsidP="00A834B1">
            <w:pPr>
              <w:spacing w:before="120"/>
              <w:jc w:val="left"/>
              <w:rPr>
                <w:ins w:id="12111" w:author="Author"/>
                <w:rFonts w:cs="Arial"/>
                <w:sz w:val="20"/>
                <w:szCs w:val="20"/>
                <w:lang w:val="en-IE"/>
              </w:rPr>
            </w:pPr>
            <w:ins w:id="12112" w:author="Author">
              <w:r w:rsidRPr="00563671">
                <w:rPr>
                  <w:rFonts w:cs="Arial"/>
                  <w:sz w:val="20"/>
                  <w:szCs w:val="20"/>
                  <w:lang w:val="en-IE"/>
                </w:rPr>
                <w:t>Service Id</w:t>
              </w:r>
            </w:ins>
          </w:p>
        </w:tc>
        <w:tc>
          <w:tcPr>
            <w:tcW w:w="7293" w:type="dxa"/>
            <w:gridSpan w:val="2"/>
          </w:tcPr>
          <w:p w14:paraId="7D588F4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13" w:author="Author"/>
                <w:rFonts w:cs="Arial"/>
                <w:sz w:val="20"/>
                <w:szCs w:val="20"/>
                <w:lang w:val="en-IE"/>
              </w:rPr>
            </w:pPr>
            <w:ins w:id="12114" w:author="Author">
              <w:r>
                <w:rPr>
                  <w:rFonts w:cs="Arial"/>
                  <w:sz w:val="20"/>
                  <w:szCs w:val="20"/>
                  <w:lang w:val="en-IE"/>
                </w:rPr>
                <w:t>672</w:t>
              </w:r>
            </w:ins>
          </w:p>
        </w:tc>
      </w:tr>
      <w:tr w:rsidR="005E41B3" w:rsidRPr="00563671" w14:paraId="2D08CFEC" w14:textId="77777777" w:rsidTr="00A834B1">
        <w:trPr>
          <w:ins w:id="12115" w:author="Author"/>
        </w:trPr>
        <w:tc>
          <w:tcPr>
            <w:cnfStyle w:val="001000000000" w:firstRow="0" w:lastRow="0" w:firstColumn="1" w:lastColumn="0" w:oddVBand="0" w:evenVBand="0" w:oddHBand="0" w:evenHBand="0" w:firstRowFirstColumn="0" w:firstRowLastColumn="0" w:lastRowFirstColumn="0" w:lastRowLastColumn="0"/>
            <w:tcW w:w="2323" w:type="dxa"/>
          </w:tcPr>
          <w:p w14:paraId="4C819729" w14:textId="77777777" w:rsidR="005E41B3" w:rsidRPr="00563671" w:rsidRDefault="005E41B3" w:rsidP="00A834B1">
            <w:pPr>
              <w:spacing w:before="120"/>
              <w:jc w:val="left"/>
              <w:rPr>
                <w:ins w:id="12116" w:author="Author"/>
                <w:rFonts w:cs="Arial"/>
                <w:sz w:val="20"/>
                <w:szCs w:val="20"/>
                <w:lang w:val="en-IE"/>
              </w:rPr>
            </w:pPr>
            <w:ins w:id="12117" w:author="Author">
              <w:r w:rsidRPr="00563671">
                <w:rPr>
                  <w:rFonts w:cs="Arial"/>
                  <w:bCs/>
                  <w:sz w:val="20"/>
                  <w:szCs w:val="20"/>
                </w:rPr>
                <w:t>CSM Service</w:t>
              </w:r>
            </w:ins>
          </w:p>
        </w:tc>
        <w:tc>
          <w:tcPr>
            <w:tcW w:w="7293" w:type="dxa"/>
            <w:gridSpan w:val="2"/>
          </w:tcPr>
          <w:p w14:paraId="2290EE0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18" w:author="Author"/>
                <w:rFonts w:cs="Arial"/>
                <w:sz w:val="20"/>
                <w:szCs w:val="20"/>
                <w:lang w:val="en-IE"/>
              </w:rPr>
            </w:pPr>
            <w:ins w:id="12119" w:author="Author">
              <w:r w:rsidRPr="00563671">
                <w:rPr>
                  <w:sz w:val="20"/>
                  <w:szCs w:val="20"/>
                </w:rPr>
                <w:t>WorkforceAppointmentSlot</w:t>
              </w:r>
            </w:ins>
          </w:p>
        </w:tc>
      </w:tr>
      <w:tr w:rsidR="005E41B3" w:rsidRPr="00563671" w14:paraId="59F4B22E" w14:textId="77777777" w:rsidTr="00A834B1">
        <w:trPr>
          <w:ins w:id="12120" w:author="Author"/>
        </w:trPr>
        <w:tc>
          <w:tcPr>
            <w:cnfStyle w:val="001000000000" w:firstRow="0" w:lastRow="0" w:firstColumn="1" w:lastColumn="0" w:oddVBand="0" w:evenVBand="0" w:oddHBand="0" w:evenHBand="0" w:firstRowFirstColumn="0" w:firstRowLastColumn="0" w:lastRowFirstColumn="0" w:lastRowLastColumn="0"/>
            <w:tcW w:w="2323" w:type="dxa"/>
          </w:tcPr>
          <w:p w14:paraId="461D65DA" w14:textId="77777777" w:rsidR="005E41B3" w:rsidRPr="00563671" w:rsidRDefault="005E41B3" w:rsidP="00A834B1">
            <w:pPr>
              <w:spacing w:before="120"/>
              <w:jc w:val="left"/>
              <w:rPr>
                <w:ins w:id="12121" w:author="Author"/>
                <w:rFonts w:cs="Arial"/>
                <w:sz w:val="20"/>
                <w:szCs w:val="20"/>
                <w:lang w:val="en-IE"/>
              </w:rPr>
            </w:pPr>
            <w:ins w:id="12122" w:author="Author">
              <w:r w:rsidRPr="00563671">
                <w:rPr>
                  <w:rFonts w:cs="Arial"/>
                  <w:bCs/>
                  <w:sz w:val="20"/>
                  <w:szCs w:val="20"/>
                </w:rPr>
                <w:t>CSM Operation</w:t>
              </w:r>
            </w:ins>
          </w:p>
        </w:tc>
        <w:tc>
          <w:tcPr>
            <w:tcW w:w="7293" w:type="dxa"/>
            <w:gridSpan w:val="2"/>
          </w:tcPr>
          <w:p w14:paraId="70D9433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23" w:author="Author"/>
                <w:rFonts w:cs="Arial"/>
                <w:sz w:val="20"/>
                <w:szCs w:val="20"/>
                <w:lang w:val="en-IE"/>
              </w:rPr>
            </w:pPr>
            <w:ins w:id="12124" w:author="Author">
              <w:r w:rsidRPr="00563671">
                <w:rPr>
                  <w:sz w:val="20"/>
                  <w:szCs w:val="20"/>
                </w:rPr>
                <w:t>GetWorkforceAppointmentSlotList</w:t>
              </w:r>
            </w:ins>
          </w:p>
        </w:tc>
      </w:tr>
    </w:tbl>
    <w:p w14:paraId="1B646BD9" w14:textId="77777777" w:rsidR="005E41B3" w:rsidRPr="00563671" w:rsidRDefault="005E41B3" w:rsidP="005E41B3">
      <w:pPr>
        <w:rPr>
          <w:ins w:id="1212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A26375A" w14:textId="77777777" w:rsidTr="00A834B1">
        <w:trPr>
          <w:cnfStyle w:val="100000000000" w:firstRow="1" w:lastRow="0" w:firstColumn="0" w:lastColumn="0" w:oddVBand="0" w:evenVBand="0" w:oddHBand="0" w:evenHBand="0" w:firstRowFirstColumn="0" w:firstRowLastColumn="0" w:lastRowFirstColumn="0" w:lastRowLastColumn="0"/>
          <w:ins w:id="1212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68A3533" w14:textId="77777777" w:rsidR="005E41B3" w:rsidRPr="00563671" w:rsidRDefault="005E41B3" w:rsidP="00A834B1">
            <w:pPr>
              <w:spacing w:before="120"/>
              <w:jc w:val="left"/>
              <w:rPr>
                <w:ins w:id="12127" w:author="Author"/>
                <w:rFonts w:cs="Arial"/>
                <w:b w:val="0"/>
                <w:color w:val="auto"/>
                <w:sz w:val="20"/>
                <w:szCs w:val="20"/>
                <w:lang w:val="en-IE"/>
              </w:rPr>
            </w:pPr>
          </w:p>
        </w:tc>
        <w:tc>
          <w:tcPr>
            <w:tcW w:w="2976" w:type="dxa"/>
          </w:tcPr>
          <w:p w14:paraId="2F27EFC5"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128" w:author="Author"/>
                <w:rFonts w:cs="Arial"/>
                <w:color w:val="auto"/>
                <w:sz w:val="20"/>
                <w:szCs w:val="20"/>
                <w:lang w:val="en-IE"/>
              </w:rPr>
            </w:pPr>
          </w:p>
        </w:tc>
      </w:tr>
      <w:tr w:rsidR="005E41B3" w:rsidRPr="00563671" w14:paraId="45B22504" w14:textId="77777777" w:rsidTr="00A834B1">
        <w:trPr>
          <w:ins w:id="12129" w:author="Author"/>
        </w:trPr>
        <w:tc>
          <w:tcPr>
            <w:cnfStyle w:val="001000000000" w:firstRow="0" w:lastRow="0" w:firstColumn="1" w:lastColumn="0" w:oddVBand="0" w:evenVBand="0" w:oddHBand="0" w:evenHBand="0" w:firstRowFirstColumn="0" w:firstRowLastColumn="0" w:lastRowFirstColumn="0" w:lastRowLastColumn="0"/>
            <w:tcW w:w="2323" w:type="dxa"/>
          </w:tcPr>
          <w:p w14:paraId="172648EC" w14:textId="77777777" w:rsidR="005E41B3" w:rsidRPr="00563671" w:rsidRDefault="005E41B3" w:rsidP="00A834B1">
            <w:pPr>
              <w:spacing w:before="120"/>
              <w:jc w:val="left"/>
              <w:rPr>
                <w:ins w:id="12130" w:author="Author"/>
                <w:rFonts w:cs="Arial"/>
                <w:sz w:val="20"/>
                <w:szCs w:val="20"/>
                <w:lang w:val="en-IE"/>
              </w:rPr>
            </w:pPr>
            <w:ins w:id="12131" w:author="Author">
              <w:r w:rsidRPr="00563671">
                <w:rPr>
                  <w:rFonts w:cs="Arial"/>
                  <w:sz w:val="20"/>
                  <w:szCs w:val="20"/>
                  <w:lang w:val="en-IE"/>
                </w:rPr>
                <w:t>Service</w:t>
              </w:r>
            </w:ins>
          </w:p>
        </w:tc>
        <w:tc>
          <w:tcPr>
            <w:tcW w:w="7293" w:type="dxa"/>
            <w:gridSpan w:val="2"/>
          </w:tcPr>
          <w:p w14:paraId="32C83551"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132" w:author="Author"/>
                <w:color w:val="auto"/>
                <w:sz w:val="20"/>
                <w:szCs w:val="20"/>
              </w:rPr>
            </w:pPr>
            <w:ins w:id="12133" w:author="Author">
              <w:r w:rsidRPr="00563671">
                <w:rPr>
                  <w:color w:val="auto"/>
                  <w:sz w:val="20"/>
                  <w:szCs w:val="20"/>
                </w:rPr>
                <w:t>Reserve schedule slot</w:t>
              </w:r>
            </w:ins>
          </w:p>
        </w:tc>
      </w:tr>
      <w:tr w:rsidR="005E41B3" w:rsidRPr="00563671" w14:paraId="1DE3FE99" w14:textId="77777777" w:rsidTr="00A834B1">
        <w:trPr>
          <w:ins w:id="12134" w:author="Author"/>
        </w:trPr>
        <w:tc>
          <w:tcPr>
            <w:cnfStyle w:val="001000000000" w:firstRow="0" w:lastRow="0" w:firstColumn="1" w:lastColumn="0" w:oddVBand="0" w:evenVBand="0" w:oddHBand="0" w:evenHBand="0" w:firstRowFirstColumn="0" w:firstRowLastColumn="0" w:lastRowFirstColumn="0" w:lastRowLastColumn="0"/>
            <w:tcW w:w="2323" w:type="dxa"/>
          </w:tcPr>
          <w:p w14:paraId="5E42D3F5" w14:textId="77777777" w:rsidR="005E41B3" w:rsidRPr="00563671" w:rsidRDefault="005E41B3" w:rsidP="00A834B1">
            <w:pPr>
              <w:spacing w:before="120"/>
              <w:jc w:val="left"/>
              <w:rPr>
                <w:ins w:id="12135" w:author="Author"/>
                <w:rFonts w:cs="Arial"/>
                <w:sz w:val="20"/>
                <w:szCs w:val="20"/>
                <w:lang w:val="en-IE"/>
              </w:rPr>
            </w:pPr>
            <w:ins w:id="12136" w:author="Author">
              <w:r w:rsidRPr="00563671">
                <w:rPr>
                  <w:rFonts w:cs="Arial"/>
                  <w:sz w:val="20"/>
                  <w:szCs w:val="20"/>
                  <w:lang w:val="en-IE"/>
                </w:rPr>
                <w:t>Relevant Input Notes</w:t>
              </w:r>
            </w:ins>
          </w:p>
        </w:tc>
        <w:tc>
          <w:tcPr>
            <w:tcW w:w="7293" w:type="dxa"/>
            <w:gridSpan w:val="2"/>
          </w:tcPr>
          <w:p w14:paraId="44CA3F1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37" w:author="Author"/>
                <w:rFonts w:cs="Arial"/>
                <w:sz w:val="20"/>
                <w:szCs w:val="20"/>
                <w:lang w:val="en-IE"/>
              </w:rPr>
            </w:pPr>
            <w:ins w:id="12138" w:author="Author">
              <w:r w:rsidRPr="00563671">
                <w:rPr>
                  <w:rFonts w:cs="Arial"/>
                  <w:sz w:val="20"/>
                  <w:szCs w:val="20"/>
                  <w:lang w:val="en-IE"/>
                </w:rPr>
                <w:t>The request should be made against a slot with the provided reservation identifier</w:t>
              </w:r>
            </w:ins>
          </w:p>
        </w:tc>
      </w:tr>
      <w:tr w:rsidR="005E41B3" w:rsidRPr="00563671" w14:paraId="4FD568D5" w14:textId="77777777" w:rsidTr="00A834B1">
        <w:trPr>
          <w:ins w:id="12139" w:author="Author"/>
        </w:trPr>
        <w:tc>
          <w:tcPr>
            <w:cnfStyle w:val="001000000000" w:firstRow="0" w:lastRow="0" w:firstColumn="1" w:lastColumn="0" w:oddVBand="0" w:evenVBand="0" w:oddHBand="0" w:evenHBand="0" w:firstRowFirstColumn="0" w:firstRowLastColumn="0" w:lastRowFirstColumn="0" w:lastRowLastColumn="0"/>
            <w:tcW w:w="2323" w:type="dxa"/>
          </w:tcPr>
          <w:p w14:paraId="4EAAFCDD" w14:textId="77777777" w:rsidR="005E41B3" w:rsidRPr="00563671" w:rsidRDefault="005E41B3" w:rsidP="00A834B1">
            <w:pPr>
              <w:spacing w:before="120"/>
              <w:jc w:val="left"/>
              <w:rPr>
                <w:ins w:id="12140" w:author="Author"/>
                <w:rFonts w:cs="Arial"/>
                <w:sz w:val="20"/>
                <w:szCs w:val="20"/>
                <w:lang w:val="en-IE"/>
              </w:rPr>
            </w:pPr>
            <w:ins w:id="12141" w:author="Author">
              <w:r w:rsidRPr="00563671">
                <w:rPr>
                  <w:rFonts w:cs="Arial"/>
                  <w:sz w:val="20"/>
                  <w:szCs w:val="20"/>
                  <w:lang w:val="en-IE"/>
                </w:rPr>
                <w:t>Relevant Output Notes</w:t>
              </w:r>
            </w:ins>
          </w:p>
        </w:tc>
        <w:tc>
          <w:tcPr>
            <w:tcW w:w="7293" w:type="dxa"/>
            <w:gridSpan w:val="2"/>
          </w:tcPr>
          <w:p w14:paraId="10B3767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42" w:author="Author"/>
                <w:rFonts w:cs="Arial"/>
                <w:sz w:val="20"/>
                <w:szCs w:val="20"/>
                <w:lang w:val="en-IE"/>
              </w:rPr>
            </w:pPr>
            <w:ins w:id="12143" w:author="Author">
              <w:r w:rsidRPr="00563671">
                <w:rPr>
                  <w:rFonts w:cs="Arial"/>
                  <w:sz w:val="20"/>
                  <w:szCs w:val="20"/>
                  <w:lang w:val="en-IE"/>
                </w:rPr>
                <w:t>The response should return the status of the request</w:t>
              </w:r>
            </w:ins>
          </w:p>
        </w:tc>
      </w:tr>
      <w:tr w:rsidR="005E41B3" w:rsidRPr="00563671" w14:paraId="5AB2EFAA" w14:textId="77777777" w:rsidTr="00A834B1">
        <w:trPr>
          <w:ins w:id="12144" w:author="Author"/>
        </w:trPr>
        <w:tc>
          <w:tcPr>
            <w:cnfStyle w:val="001000000000" w:firstRow="0" w:lastRow="0" w:firstColumn="1" w:lastColumn="0" w:oddVBand="0" w:evenVBand="0" w:oddHBand="0" w:evenHBand="0" w:firstRowFirstColumn="0" w:firstRowLastColumn="0" w:lastRowFirstColumn="0" w:lastRowLastColumn="0"/>
            <w:tcW w:w="2323" w:type="dxa"/>
          </w:tcPr>
          <w:p w14:paraId="4923A1E6" w14:textId="77777777" w:rsidR="005E41B3" w:rsidRPr="00563671" w:rsidRDefault="005E41B3" w:rsidP="00A834B1">
            <w:pPr>
              <w:spacing w:before="120"/>
              <w:jc w:val="left"/>
              <w:rPr>
                <w:ins w:id="12145" w:author="Author"/>
                <w:rFonts w:cs="Arial"/>
                <w:sz w:val="20"/>
                <w:szCs w:val="20"/>
                <w:lang w:val="en-IE"/>
              </w:rPr>
            </w:pPr>
            <w:ins w:id="12146" w:author="Author">
              <w:r w:rsidRPr="00563671">
                <w:rPr>
                  <w:rFonts w:cs="Arial"/>
                  <w:sz w:val="20"/>
                  <w:szCs w:val="20"/>
                  <w:lang w:val="en-IE"/>
                </w:rPr>
                <w:t>Interface Id</w:t>
              </w:r>
            </w:ins>
          </w:p>
        </w:tc>
        <w:tc>
          <w:tcPr>
            <w:tcW w:w="7293" w:type="dxa"/>
            <w:gridSpan w:val="2"/>
          </w:tcPr>
          <w:p w14:paraId="7706CB52" w14:textId="006FB6D2" w:rsidR="005E41B3" w:rsidRPr="00563671" w:rsidRDefault="005E41B3" w:rsidP="00D63B6B">
            <w:pPr>
              <w:spacing w:before="120"/>
              <w:jc w:val="left"/>
              <w:cnfStyle w:val="000000000000" w:firstRow="0" w:lastRow="0" w:firstColumn="0" w:lastColumn="0" w:oddVBand="0" w:evenVBand="0" w:oddHBand="0" w:evenHBand="0" w:firstRowFirstColumn="0" w:firstRowLastColumn="0" w:lastRowFirstColumn="0" w:lastRowLastColumn="0"/>
              <w:rPr>
                <w:ins w:id="12147" w:author="Author"/>
                <w:rFonts w:cs="Arial"/>
                <w:sz w:val="20"/>
                <w:szCs w:val="20"/>
                <w:lang w:val="en-IE"/>
              </w:rPr>
            </w:pPr>
            <w:ins w:id="12148" w:author="Author">
              <w:r w:rsidRPr="00563671">
                <w:rPr>
                  <w:rFonts w:cs="Arial"/>
                  <w:sz w:val="20"/>
                  <w:szCs w:val="20"/>
                  <w:lang w:val="en-IE"/>
                </w:rPr>
                <w:t>IF192.</w:t>
              </w:r>
              <w:del w:id="12149" w:author="Author">
                <w:r w:rsidRPr="00563671" w:rsidDel="00D63B6B">
                  <w:rPr>
                    <w:rFonts w:cs="Arial"/>
                    <w:sz w:val="20"/>
                    <w:szCs w:val="20"/>
                    <w:lang w:val="en-IE"/>
                  </w:rPr>
                  <w:delText>0</w:delText>
                </w:r>
              </w:del>
              <w:r w:rsidR="00D63B6B">
                <w:rPr>
                  <w:rFonts w:cs="Arial"/>
                  <w:sz w:val="20"/>
                  <w:szCs w:val="20"/>
                  <w:lang w:val="en-IE"/>
                </w:rPr>
                <w:t>1</w:t>
              </w:r>
              <w:r w:rsidRPr="00563671">
                <w:rPr>
                  <w:rFonts w:cs="Arial"/>
                  <w:sz w:val="20"/>
                  <w:szCs w:val="20"/>
                  <w:lang w:val="en-IE"/>
                </w:rPr>
                <w:t>2</w:t>
              </w:r>
            </w:ins>
          </w:p>
        </w:tc>
      </w:tr>
      <w:tr w:rsidR="005E41B3" w:rsidRPr="00563671" w14:paraId="5F915DEA" w14:textId="77777777" w:rsidTr="00A834B1">
        <w:trPr>
          <w:ins w:id="12150" w:author="Author"/>
        </w:trPr>
        <w:tc>
          <w:tcPr>
            <w:cnfStyle w:val="001000000000" w:firstRow="0" w:lastRow="0" w:firstColumn="1" w:lastColumn="0" w:oddVBand="0" w:evenVBand="0" w:oddHBand="0" w:evenHBand="0" w:firstRowFirstColumn="0" w:firstRowLastColumn="0" w:lastRowFirstColumn="0" w:lastRowLastColumn="0"/>
            <w:tcW w:w="2323" w:type="dxa"/>
          </w:tcPr>
          <w:p w14:paraId="1DA135BC" w14:textId="77777777" w:rsidR="005E41B3" w:rsidRPr="00563671" w:rsidRDefault="005E41B3" w:rsidP="00A834B1">
            <w:pPr>
              <w:spacing w:before="120"/>
              <w:jc w:val="left"/>
              <w:rPr>
                <w:ins w:id="12151" w:author="Author"/>
                <w:rFonts w:cs="Arial"/>
                <w:sz w:val="20"/>
                <w:szCs w:val="20"/>
                <w:lang w:val="en-IE"/>
              </w:rPr>
            </w:pPr>
            <w:ins w:id="12152" w:author="Author">
              <w:r w:rsidRPr="00563671">
                <w:rPr>
                  <w:rFonts w:cs="Arial"/>
                  <w:sz w:val="20"/>
                  <w:szCs w:val="20"/>
                  <w:lang w:val="en-IE"/>
                </w:rPr>
                <w:t>Service Id</w:t>
              </w:r>
            </w:ins>
          </w:p>
        </w:tc>
        <w:tc>
          <w:tcPr>
            <w:tcW w:w="7293" w:type="dxa"/>
            <w:gridSpan w:val="2"/>
          </w:tcPr>
          <w:p w14:paraId="4C97332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53" w:author="Author"/>
                <w:rFonts w:cs="Arial"/>
                <w:sz w:val="20"/>
                <w:szCs w:val="20"/>
                <w:lang w:val="en-IE"/>
              </w:rPr>
            </w:pPr>
            <w:ins w:id="12154" w:author="Author">
              <w:r>
                <w:rPr>
                  <w:rFonts w:cs="Arial"/>
                  <w:sz w:val="20"/>
                  <w:szCs w:val="20"/>
                  <w:lang w:val="en-IE"/>
                </w:rPr>
                <w:t>673</w:t>
              </w:r>
            </w:ins>
          </w:p>
        </w:tc>
      </w:tr>
      <w:tr w:rsidR="005E41B3" w:rsidRPr="00563671" w14:paraId="5993D7C0" w14:textId="77777777" w:rsidTr="00A834B1">
        <w:trPr>
          <w:ins w:id="12155" w:author="Author"/>
        </w:trPr>
        <w:tc>
          <w:tcPr>
            <w:cnfStyle w:val="001000000000" w:firstRow="0" w:lastRow="0" w:firstColumn="1" w:lastColumn="0" w:oddVBand="0" w:evenVBand="0" w:oddHBand="0" w:evenHBand="0" w:firstRowFirstColumn="0" w:firstRowLastColumn="0" w:lastRowFirstColumn="0" w:lastRowLastColumn="0"/>
            <w:tcW w:w="2323" w:type="dxa"/>
          </w:tcPr>
          <w:p w14:paraId="66CCCD8C" w14:textId="77777777" w:rsidR="005E41B3" w:rsidRPr="00563671" w:rsidRDefault="005E41B3" w:rsidP="00A834B1">
            <w:pPr>
              <w:spacing w:before="120"/>
              <w:jc w:val="left"/>
              <w:rPr>
                <w:ins w:id="12156" w:author="Author"/>
                <w:rFonts w:cs="Arial"/>
                <w:sz w:val="20"/>
                <w:szCs w:val="20"/>
                <w:lang w:val="en-IE"/>
              </w:rPr>
            </w:pPr>
            <w:ins w:id="12157" w:author="Author">
              <w:r w:rsidRPr="00563671">
                <w:rPr>
                  <w:rFonts w:cs="Arial"/>
                  <w:bCs/>
                  <w:sz w:val="20"/>
                  <w:szCs w:val="20"/>
                </w:rPr>
                <w:t>CSM Service</w:t>
              </w:r>
            </w:ins>
          </w:p>
        </w:tc>
        <w:tc>
          <w:tcPr>
            <w:tcW w:w="7293" w:type="dxa"/>
            <w:gridSpan w:val="2"/>
          </w:tcPr>
          <w:p w14:paraId="59F65125"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158" w:author="Author"/>
                <w:rFonts w:cs="Arial"/>
                <w:sz w:val="20"/>
                <w:szCs w:val="20"/>
                <w:lang w:val="pt-PT"/>
              </w:rPr>
            </w:pPr>
            <w:ins w:id="12159" w:author="Author">
              <w:r w:rsidRPr="00563671">
                <w:rPr>
                  <w:sz w:val="20"/>
                  <w:szCs w:val="20"/>
                </w:rPr>
                <w:t>CustomerAppointment</w:t>
              </w:r>
            </w:ins>
          </w:p>
        </w:tc>
      </w:tr>
      <w:tr w:rsidR="005E41B3" w:rsidRPr="00563671" w14:paraId="347375CF" w14:textId="77777777" w:rsidTr="00A834B1">
        <w:trPr>
          <w:ins w:id="12160" w:author="Author"/>
        </w:trPr>
        <w:tc>
          <w:tcPr>
            <w:cnfStyle w:val="001000000000" w:firstRow="0" w:lastRow="0" w:firstColumn="1" w:lastColumn="0" w:oddVBand="0" w:evenVBand="0" w:oddHBand="0" w:evenHBand="0" w:firstRowFirstColumn="0" w:firstRowLastColumn="0" w:lastRowFirstColumn="0" w:lastRowLastColumn="0"/>
            <w:tcW w:w="2323" w:type="dxa"/>
          </w:tcPr>
          <w:p w14:paraId="17C8BC64" w14:textId="77777777" w:rsidR="005E41B3" w:rsidRPr="00563671" w:rsidRDefault="005E41B3" w:rsidP="00A834B1">
            <w:pPr>
              <w:spacing w:before="120"/>
              <w:jc w:val="left"/>
              <w:rPr>
                <w:ins w:id="12161" w:author="Author"/>
                <w:rFonts w:cs="Arial"/>
                <w:sz w:val="20"/>
                <w:szCs w:val="20"/>
                <w:lang w:val="en-IE"/>
              </w:rPr>
            </w:pPr>
            <w:ins w:id="12162" w:author="Author">
              <w:r w:rsidRPr="00563671">
                <w:rPr>
                  <w:rFonts w:cs="Arial"/>
                  <w:bCs/>
                  <w:sz w:val="20"/>
                  <w:szCs w:val="20"/>
                </w:rPr>
                <w:t>CSM Operation</w:t>
              </w:r>
            </w:ins>
          </w:p>
        </w:tc>
        <w:tc>
          <w:tcPr>
            <w:tcW w:w="7293" w:type="dxa"/>
            <w:gridSpan w:val="2"/>
          </w:tcPr>
          <w:p w14:paraId="0AF0016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163" w:author="Author"/>
                <w:rFonts w:cs="Arial"/>
                <w:sz w:val="20"/>
                <w:szCs w:val="20"/>
                <w:lang w:val="pt-PT"/>
              </w:rPr>
            </w:pPr>
            <w:ins w:id="12164" w:author="Author">
              <w:r w:rsidRPr="00563671">
                <w:rPr>
                  <w:sz w:val="20"/>
                  <w:szCs w:val="20"/>
                </w:rPr>
                <w:t>CreateCustomerAppointment</w:t>
              </w:r>
            </w:ins>
          </w:p>
        </w:tc>
      </w:tr>
    </w:tbl>
    <w:p w14:paraId="4C7B5D6A" w14:textId="77777777" w:rsidR="005E41B3" w:rsidRPr="00563671" w:rsidRDefault="005E41B3" w:rsidP="005E41B3">
      <w:pPr>
        <w:rPr>
          <w:ins w:id="12165" w:author="Author"/>
          <w:rFonts w:cs="Arial"/>
          <w:sz w:val="20"/>
          <w:szCs w:val="20"/>
          <w:lang w:val="en-IE"/>
        </w:rPr>
      </w:pPr>
    </w:p>
    <w:tbl>
      <w:tblPr>
        <w:tblStyle w:val="CelFocus"/>
        <w:tblW w:w="9616" w:type="dxa"/>
        <w:tblLayout w:type="fixed"/>
        <w:tblLook w:val="04A0" w:firstRow="1" w:lastRow="0" w:firstColumn="1" w:lastColumn="0" w:noHBand="0" w:noVBand="1"/>
      </w:tblPr>
      <w:tblGrid>
        <w:gridCol w:w="2387"/>
        <w:gridCol w:w="4265"/>
        <w:gridCol w:w="2964"/>
      </w:tblGrid>
      <w:tr w:rsidR="005E41B3" w:rsidRPr="00563671" w:rsidDel="00126A4D" w14:paraId="646CF4B2" w14:textId="1BC72072" w:rsidTr="00A834B1">
        <w:trPr>
          <w:cnfStyle w:val="100000000000" w:firstRow="1" w:lastRow="0" w:firstColumn="0" w:lastColumn="0" w:oddVBand="0" w:evenVBand="0" w:oddHBand="0" w:evenHBand="0" w:firstRowFirstColumn="0" w:firstRowLastColumn="0" w:lastRowFirstColumn="0" w:lastRowLastColumn="0"/>
          <w:ins w:id="12166" w:author="Author"/>
          <w:del w:id="12167" w:author="Author"/>
        </w:trPr>
        <w:tc>
          <w:tcPr>
            <w:cnfStyle w:val="001000000100" w:firstRow="0" w:lastRow="0" w:firstColumn="1" w:lastColumn="0" w:oddVBand="0" w:evenVBand="0" w:oddHBand="0" w:evenHBand="0" w:firstRowFirstColumn="1" w:firstRowLastColumn="0" w:lastRowFirstColumn="0" w:lastRowLastColumn="0"/>
            <w:tcW w:w="6652" w:type="dxa"/>
            <w:gridSpan w:val="2"/>
          </w:tcPr>
          <w:p w14:paraId="33BB95D5" w14:textId="295C1D1D" w:rsidR="005E41B3" w:rsidRPr="00563671" w:rsidDel="00126A4D" w:rsidRDefault="005E41B3" w:rsidP="00A834B1">
            <w:pPr>
              <w:spacing w:before="120"/>
              <w:jc w:val="left"/>
              <w:rPr>
                <w:ins w:id="12168" w:author="Author"/>
                <w:del w:id="12169" w:author="Author"/>
                <w:rFonts w:cs="Arial"/>
                <w:b w:val="0"/>
                <w:color w:val="auto"/>
                <w:sz w:val="20"/>
                <w:szCs w:val="20"/>
                <w:lang w:val="en-IE"/>
              </w:rPr>
            </w:pPr>
          </w:p>
        </w:tc>
        <w:tc>
          <w:tcPr>
            <w:tcW w:w="2964" w:type="dxa"/>
          </w:tcPr>
          <w:p w14:paraId="3E6FDC8D" w14:textId="4DD5BD2C" w:rsidR="005E41B3" w:rsidRPr="00563671" w:rsidDel="00126A4D"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170" w:author="Author"/>
                <w:del w:id="12171" w:author="Author"/>
                <w:rFonts w:cs="Arial"/>
                <w:color w:val="auto"/>
                <w:sz w:val="20"/>
                <w:szCs w:val="20"/>
                <w:lang w:val="en-IE"/>
              </w:rPr>
            </w:pPr>
          </w:p>
        </w:tc>
      </w:tr>
      <w:tr w:rsidR="005E41B3" w:rsidRPr="00563671" w:rsidDel="00126A4D" w14:paraId="6B4343D0" w14:textId="50C25854" w:rsidTr="00A834B1">
        <w:trPr>
          <w:ins w:id="12172" w:author="Author"/>
          <w:del w:id="12173" w:author="Author"/>
        </w:trPr>
        <w:tc>
          <w:tcPr>
            <w:cnfStyle w:val="001000000000" w:firstRow="0" w:lastRow="0" w:firstColumn="1" w:lastColumn="0" w:oddVBand="0" w:evenVBand="0" w:oddHBand="0" w:evenHBand="0" w:firstRowFirstColumn="0" w:firstRowLastColumn="0" w:lastRowFirstColumn="0" w:lastRowLastColumn="0"/>
            <w:tcW w:w="2387" w:type="dxa"/>
          </w:tcPr>
          <w:p w14:paraId="42F44AF2" w14:textId="15046958" w:rsidR="005E41B3" w:rsidRPr="00563671" w:rsidDel="00126A4D" w:rsidRDefault="005E41B3" w:rsidP="00A834B1">
            <w:pPr>
              <w:spacing w:before="120"/>
              <w:jc w:val="left"/>
              <w:rPr>
                <w:ins w:id="12174" w:author="Author"/>
                <w:del w:id="12175" w:author="Author"/>
                <w:rFonts w:cs="Arial"/>
                <w:sz w:val="20"/>
                <w:szCs w:val="20"/>
                <w:lang w:val="en-IE"/>
              </w:rPr>
            </w:pPr>
            <w:ins w:id="12176" w:author="Author">
              <w:del w:id="12177" w:author="Author">
                <w:r w:rsidRPr="00563671" w:rsidDel="00126A4D">
                  <w:rPr>
                    <w:rFonts w:cs="Arial"/>
                    <w:sz w:val="20"/>
                    <w:szCs w:val="20"/>
                    <w:lang w:val="en-IE"/>
                  </w:rPr>
                  <w:delText>Service</w:delText>
                </w:r>
              </w:del>
            </w:ins>
          </w:p>
        </w:tc>
        <w:tc>
          <w:tcPr>
            <w:tcW w:w="7229" w:type="dxa"/>
            <w:gridSpan w:val="2"/>
          </w:tcPr>
          <w:p w14:paraId="30EC108A" w14:textId="66AB32A2" w:rsidR="005E41B3" w:rsidRPr="00563671" w:rsidDel="00126A4D"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178" w:author="Author"/>
                <w:del w:id="12179" w:author="Author"/>
                <w:color w:val="auto"/>
                <w:sz w:val="20"/>
                <w:szCs w:val="20"/>
              </w:rPr>
            </w:pPr>
            <w:ins w:id="12180" w:author="Author">
              <w:del w:id="12181" w:author="Author">
                <w:r w:rsidRPr="00563671" w:rsidDel="00126A4D">
                  <w:rPr>
                    <w:color w:val="auto"/>
                    <w:sz w:val="20"/>
                    <w:szCs w:val="20"/>
                  </w:rPr>
                  <w:delText>Cancel schedule slot</w:delText>
                </w:r>
              </w:del>
            </w:ins>
          </w:p>
        </w:tc>
      </w:tr>
      <w:tr w:rsidR="005E41B3" w:rsidRPr="00563671" w:rsidDel="00126A4D" w14:paraId="424614CA" w14:textId="7E16A7D6" w:rsidTr="00A834B1">
        <w:trPr>
          <w:ins w:id="12182" w:author="Author"/>
          <w:del w:id="12183" w:author="Author"/>
        </w:trPr>
        <w:tc>
          <w:tcPr>
            <w:cnfStyle w:val="001000000000" w:firstRow="0" w:lastRow="0" w:firstColumn="1" w:lastColumn="0" w:oddVBand="0" w:evenVBand="0" w:oddHBand="0" w:evenHBand="0" w:firstRowFirstColumn="0" w:firstRowLastColumn="0" w:lastRowFirstColumn="0" w:lastRowLastColumn="0"/>
            <w:tcW w:w="2387" w:type="dxa"/>
          </w:tcPr>
          <w:p w14:paraId="0E8D7FEC" w14:textId="44A426F2" w:rsidR="005E41B3" w:rsidRPr="00563671" w:rsidDel="00126A4D" w:rsidRDefault="005E41B3" w:rsidP="00A834B1">
            <w:pPr>
              <w:spacing w:before="120"/>
              <w:jc w:val="left"/>
              <w:rPr>
                <w:ins w:id="12184" w:author="Author"/>
                <w:del w:id="12185" w:author="Author"/>
                <w:rFonts w:cs="Arial"/>
                <w:sz w:val="20"/>
                <w:szCs w:val="20"/>
                <w:lang w:val="en-IE"/>
              </w:rPr>
            </w:pPr>
            <w:ins w:id="12186" w:author="Author">
              <w:del w:id="12187" w:author="Author">
                <w:r w:rsidRPr="00563671" w:rsidDel="00126A4D">
                  <w:rPr>
                    <w:rFonts w:cs="Arial"/>
                    <w:sz w:val="20"/>
                    <w:szCs w:val="20"/>
                    <w:lang w:val="en-IE"/>
                  </w:rPr>
                  <w:delText>Relevant Input Notes</w:delText>
                </w:r>
              </w:del>
            </w:ins>
          </w:p>
        </w:tc>
        <w:tc>
          <w:tcPr>
            <w:tcW w:w="7229" w:type="dxa"/>
            <w:gridSpan w:val="2"/>
          </w:tcPr>
          <w:p w14:paraId="65712FDD" w14:textId="37F99D5C"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88" w:author="Author"/>
                <w:del w:id="12189" w:author="Author"/>
                <w:rFonts w:cs="Arial"/>
                <w:sz w:val="20"/>
                <w:szCs w:val="20"/>
                <w:lang w:val="en-IE"/>
              </w:rPr>
            </w:pPr>
            <w:ins w:id="12190" w:author="Author">
              <w:del w:id="12191" w:author="Author">
                <w:r w:rsidRPr="00563671" w:rsidDel="00126A4D">
                  <w:rPr>
                    <w:rFonts w:cs="Arial"/>
                    <w:sz w:val="20"/>
                    <w:szCs w:val="20"/>
                    <w:lang w:val="en-IE"/>
                  </w:rPr>
                  <w:delText>The request should be made against a slot with the provided reservation identifier</w:delText>
                </w:r>
              </w:del>
            </w:ins>
          </w:p>
        </w:tc>
      </w:tr>
      <w:tr w:rsidR="005E41B3" w:rsidRPr="00563671" w:rsidDel="00126A4D" w14:paraId="2F10DD62" w14:textId="2B25477F" w:rsidTr="00A834B1">
        <w:trPr>
          <w:ins w:id="12192" w:author="Author"/>
          <w:del w:id="12193" w:author="Author"/>
        </w:trPr>
        <w:tc>
          <w:tcPr>
            <w:cnfStyle w:val="001000000000" w:firstRow="0" w:lastRow="0" w:firstColumn="1" w:lastColumn="0" w:oddVBand="0" w:evenVBand="0" w:oddHBand="0" w:evenHBand="0" w:firstRowFirstColumn="0" w:firstRowLastColumn="0" w:lastRowFirstColumn="0" w:lastRowLastColumn="0"/>
            <w:tcW w:w="2387" w:type="dxa"/>
          </w:tcPr>
          <w:p w14:paraId="15986B9E" w14:textId="7D91DD00" w:rsidR="005E41B3" w:rsidRPr="00563671" w:rsidDel="00126A4D" w:rsidRDefault="005E41B3" w:rsidP="00A834B1">
            <w:pPr>
              <w:spacing w:before="120"/>
              <w:jc w:val="left"/>
              <w:rPr>
                <w:ins w:id="12194" w:author="Author"/>
                <w:del w:id="12195" w:author="Author"/>
                <w:rFonts w:cs="Arial"/>
                <w:sz w:val="20"/>
                <w:szCs w:val="20"/>
                <w:lang w:val="en-IE"/>
              </w:rPr>
            </w:pPr>
            <w:ins w:id="12196" w:author="Author">
              <w:del w:id="12197" w:author="Author">
                <w:r w:rsidRPr="00563671" w:rsidDel="00126A4D">
                  <w:rPr>
                    <w:rFonts w:cs="Arial"/>
                    <w:sz w:val="20"/>
                    <w:szCs w:val="20"/>
                    <w:lang w:val="en-IE"/>
                  </w:rPr>
                  <w:delText>Relevant Output Notes</w:delText>
                </w:r>
              </w:del>
            </w:ins>
          </w:p>
        </w:tc>
        <w:tc>
          <w:tcPr>
            <w:tcW w:w="7229" w:type="dxa"/>
            <w:gridSpan w:val="2"/>
          </w:tcPr>
          <w:p w14:paraId="136544E6" w14:textId="093AADAC"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98" w:author="Author"/>
                <w:del w:id="12199" w:author="Author"/>
                <w:rFonts w:cs="Arial"/>
                <w:sz w:val="20"/>
                <w:szCs w:val="20"/>
                <w:lang w:val="en-IE"/>
              </w:rPr>
            </w:pPr>
            <w:ins w:id="12200" w:author="Author">
              <w:del w:id="12201" w:author="Author">
                <w:r w:rsidRPr="00563671" w:rsidDel="00126A4D">
                  <w:rPr>
                    <w:rFonts w:cs="Arial"/>
                    <w:sz w:val="20"/>
                    <w:szCs w:val="20"/>
                    <w:lang w:val="en-IE"/>
                  </w:rPr>
                  <w:delText>The response should return the status of the request</w:delText>
                </w:r>
              </w:del>
            </w:ins>
          </w:p>
        </w:tc>
      </w:tr>
      <w:tr w:rsidR="005E41B3" w:rsidRPr="00563671" w:rsidDel="00126A4D" w14:paraId="5AC8F24B" w14:textId="4BEC6E10" w:rsidTr="00A834B1">
        <w:trPr>
          <w:ins w:id="12202" w:author="Author"/>
          <w:del w:id="12203" w:author="Author"/>
        </w:trPr>
        <w:tc>
          <w:tcPr>
            <w:cnfStyle w:val="001000000000" w:firstRow="0" w:lastRow="0" w:firstColumn="1" w:lastColumn="0" w:oddVBand="0" w:evenVBand="0" w:oddHBand="0" w:evenHBand="0" w:firstRowFirstColumn="0" w:firstRowLastColumn="0" w:lastRowFirstColumn="0" w:lastRowLastColumn="0"/>
            <w:tcW w:w="2387" w:type="dxa"/>
          </w:tcPr>
          <w:p w14:paraId="3509CA6D" w14:textId="0FD704C1" w:rsidR="005E41B3" w:rsidRPr="00563671" w:rsidDel="00126A4D" w:rsidRDefault="005E41B3" w:rsidP="00A834B1">
            <w:pPr>
              <w:spacing w:before="120"/>
              <w:jc w:val="left"/>
              <w:rPr>
                <w:ins w:id="12204" w:author="Author"/>
                <w:del w:id="12205" w:author="Author"/>
                <w:rFonts w:cs="Arial"/>
                <w:sz w:val="20"/>
                <w:szCs w:val="20"/>
                <w:lang w:val="en-IE"/>
              </w:rPr>
            </w:pPr>
            <w:ins w:id="12206" w:author="Author">
              <w:del w:id="12207" w:author="Author">
                <w:r w:rsidRPr="00563671" w:rsidDel="00126A4D">
                  <w:rPr>
                    <w:rFonts w:cs="Arial"/>
                    <w:sz w:val="20"/>
                    <w:szCs w:val="20"/>
                    <w:lang w:val="en-IE"/>
                  </w:rPr>
                  <w:delText>Interface Id</w:delText>
                </w:r>
              </w:del>
            </w:ins>
          </w:p>
        </w:tc>
        <w:tc>
          <w:tcPr>
            <w:tcW w:w="7229" w:type="dxa"/>
            <w:gridSpan w:val="2"/>
          </w:tcPr>
          <w:p w14:paraId="53A7788F" w14:textId="51CD4C14"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08" w:author="Author"/>
                <w:del w:id="12209" w:author="Author"/>
                <w:rFonts w:cs="Arial"/>
                <w:sz w:val="20"/>
                <w:szCs w:val="20"/>
                <w:lang w:val="en-IE"/>
              </w:rPr>
            </w:pPr>
            <w:ins w:id="12210" w:author="Author">
              <w:del w:id="12211" w:author="Author">
                <w:r w:rsidRPr="00563671" w:rsidDel="00126A4D">
                  <w:rPr>
                    <w:rFonts w:cs="Arial"/>
                    <w:sz w:val="20"/>
                    <w:szCs w:val="20"/>
                    <w:lang w:val="en-IE"/>
                  </w:rPr>
                  <w:delText>IF192.02</w:delText>
                </w:r>
              </w:del>
            </w:ins>
          </w:p>
        </w:tc>
      </w:tr>
      <w:tr w:rsidR="005E41B3" w:rsidRPr="00563671" w:rsidDel="00126A4D" w14:paraId="250ECCA1" w14:textId="2B17618A" w:rsidTr="00A834B1">
        <w:trPr>
          <w:ins w:id="12212" w:author="Author"/>
          <w:del w:id="12213" w:author="Author"/>
        </w:trPr>
        <w:tc>
          <w:tcPr>
            <w:cnfStyle w:val="001000000000" w:firstRow="0" w:lastRow="0" w:firstColumn="1" w:lastColumn="0" w:oddVBand="0" w:evenVBand="0" w:oddHBand="0" w:evenHBand="0" w:firstRowFirstColumn="0" w:firstRowLastColumn="0" w:lastRowFirstColumn="0" w:lastRowLastColumn="0"/>
            <w:tcW w:w="2387" w:type="dxa"/>
          </w:tcPr>
          <w:p w14:paraId="6A041A1C" w14:textId="6D3B8C59" w:rsidR="005E41B3" w:rsidRPr="00563671" w:rsidDel="00126A4D" w:rsidRDefault="005E41B3" w:rsidP="00A834B1">
            <w:pPr>
              <w:spacing w:before="120"/>
              <w:jc w:val="left"/>
              <w:rPr>
                <w:ins w:id="12214" w:author="Author"/>
                <w:del w:id="12215" w:author="Author"/>
                <w:rFonts w:cs="Arial"/>
                <w:sz w:val="20"/>
                <w:szCs w:val="20"/>
                <w:lang w:val="en-IE"/>
              </w:rPr>
            </w:pPr>
            <w:ins w:id="12216" w:author="Author">
              <w:del w:id="12217" w:author="Author">
                <w:r w:rsidRPr="00563671" w:rsidDel="00126A4D">
                  <w:rPr>
                    <w:rFonts w:cs="Arial"/>
                    <w:sz w:val="20"/>
                    <w:szCs w:val="20"/>
                    <w:lang w:val="en-IE"/>
                  </w:rPr>
                  <w:delText>Service Id</w:delText>
                </w:r>
              </w:del>
            </w:ins>
          </w:p>
        </w:tc>
        <w:tc>
          <w:tcPr>
            <w:tcW w:w="7229" w:type="dxa"/>
            <w:gridSpan w:val="2"/>
          </w:tcPr>
          <w:p w14:paraId="3A6A8F78" w14:textId="094EB235"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18" w:author="Author"/>
                <w:del w:id="12219" w:author="Author"/>
                <w:rFonts w:cs="Arial"/>
                <w:sz w:val="20"/>
                <w:szCs w:val="20"/>
                <w:lang w:val="en-IE"/>
              </w:rPr>
            </w:pPr>
            <w:ins w:id="12220" w:author="Author">
              <w:del w:id="12221" w:author="Author">
                <w:r w:rsidDel="00126A4D">
                  <w:rPr>
                    <w:rFonts w:cs="Arial"/>
                    <w:sz w:val="20"/>
                    <w:szCs w:val="20"/>
                    <w:lang w:val="en-IE"/>
                  </w:rPr>
                  <w:delText>674</w:delText>
                </w:r>
              </w:del>
            </w:ins>
          </w:p>
        </w:tc>
      </w:tr>
      <w:tr w:rsidR="005E41B3" w:rsidRPr="00563671" w:rsidDel="00126A4D" w14:paraId="3C3C6920" w14:textId="5A1EC5A4" w:rsidTr="00A834B1">
        <w:trPr>
          <w:ins w:id="12222" w:author="Author"/>
          <w:del w:id="12223" w:author="Author"/>
        </w:trPr>
        <w:tc>
          <w:tcPr>
            <w:cnfStyle w:val="001000000000" w:firstRow="0" w:lastRow="0" w:firstColumn="1" w:lastColumn="0" w:oddVBand="0" w:evenVBand="0" w:oddHBand="0" w:evenHBand="0" w:firstRowFirstColumn="0" w:firstRowLastColumn="0" w:lastRowFirstColumn="0" w:lastRowLastColumn="0"/>
            <w:tcW w:w="2387" w:type="dxa"/>
          </w:tcPr>
          <w:p w14:paraId="43CD14C1" w14:textId="63D03F41" w:rsidR="005E41B3" w:rsidRPr="00563671" w:rsidDel="00126A4D" w:rsidRDefault="005E41B3" w:rsidP="00A834B1">
            <w:pPr>
              <w:spacing w:before="120"/>
              <w:jc w:val="left"/>
              <w:rPr>
                <w:ins w:id="12224" w:author="Author"/>
                <w:del w:id="12225" w:author="Author"/>
                <w:rFonts w:cs="Arial"/>
                <w:sz w:val="20"/>
                <w:szCs w:val="20"/>
                <w:lang w:val="en-IE"/>
              </w:rPr>
            </w:pPr>
            <w:ins w:id="12226" w:author="Author">
              <w:del w:id="12227" w:author="Author">
                <w:r w:rsidRPr="00563671" w:rsidDel="00126A4D">
                  <w:rPr>
                    <w:rFonts w:cs="Arial"/>
                    <w:bCs/>
                    <w:sz w:val="20"/>
                    <w:szCs w:val="20"/>
                  </w:rPr>
                  <w:delText>CSM Service</w:delText>
                </w:r>
              </w:del>
            </w:ins>
          </w:p>
        </w:tc>
        <w:tc>
          <w:tcPr>
            <w:tcW w:w="7229" w:type="dxa"/>
            <w:gridSpan w:val="2"/>
          </w:tcPr>
          <w:p w14:paraId="2DA208E8" w14:textId="6B9BFBFB"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28" w:author="Author"/>
                <w:del w:id="12229" w:author="Author"/>
                <w:rFonts w:cs="Arial"/>
                <w:sz w:val="20"/>
                <w:szCs w:val="20"/>
                <w:lang w:val="en-IE"/>
              </w:rPr>
            </w:pPr>
            <w:ins w:id="12230" w:author="Author">
              <w:del w:id="12231" w:author="Author">
                <w:r w:rsidRPr="0029387C" w:rsidDel="00126A4D">
                  <w:rPr>
                    <w:rFonts w:cs="Arial"/>
                    <w:sz w:val="20"/>
                    <w:szCs w:val="20"/>
                    <w:lang w:val="en-IE"/>
                  </w:rPr>
                  <w:delText>CustomerAppointment</w:delText>
                </w:r>
              </w:del>
            </w:ins>
          </w:p>
        </w:tc>
      </w:tr>
      <w:tr w:rsidR="005E41B3" w:rsidRPr="00563671" w:rsidDel="00126A4D" w14:paraId="4F53D3E2" w14:textId="0AF21252" w:rsidTr="00A834B1">
        <w:trPr>
          <w:ins w:id="12232" w:author="Author"/>
          <w:del w:id="12233" w:author="Author"/>
        </w:trPr>
        <w:tc>
          <w:tcPr>
            <w:cnfStyle w:val="001000000000" w:firstRow="0" w:lastRow="0" w:firstColumn="1" w:lastColumn="0" w:oddVBand="0" w:evenVBand="0" w:oddHBand="0" w:evenHBand="0" w:firstRowFirstColumn="0" w:firstRowLastColumn="0" w:lastRowFirstColumn="0" w:lastRowLastColumn="0"/>
            <w:tcW w:w="2387" w:type="dxa"/>
          </w:tcPr>
          <w:p w14:paraId="7499B6FB" w14:textId="7D06C350" w:rsidR="005E41B3" w:rsidRPr="00563671" w:rsidDel="00126A4D" w:rsidRDefault="005E41B3" w:rsidP="00A834B1">
            <w:pPr>
              <w:spacing w:before="120"/>
              <w:jc w:val="left"/>
              <w:rPr>
                <w:ins w:id="12234" w:author="Author"/>
                <w:del w:id="12235" w:author="Author"/>
                <w:rFonts w:cs="Arial"/>
                <w:sz w:val="20"/>
                <w:szCs w:val="20"/>
                <w:lang w:val="en-IE"/>
              </w:rPr>
            </w:pPr>
            <w:ins w:id="12236" w:author="Author">
              <w:del w:id="12237" w:author="Author">
                <w:r w:rsidRPr="00563671" w:rsidDel="00126A4D">
                  <w:rPr>
                    <w:rFonts w:cs="Arial"/>
                    <w:bCs/>
                    <w:sz w:val="20"/>
                    <w:szCs w:val="20"/>
                  </w:rPr>
                  <w:delText>CSM Operation</w:delText>
                </w:r>
              </w:del>
            </w:ins>
          </w:p>
        </w:tc>
        <w:tc>
          <w:tcPr>
            <w:tcW w:w="7229" w:type="dxa"/>
            <w:gridSpan w:val="2"/>
          </w:tcPr>
          <w:p w14:paraId="480DAA87" w14:textId="4C559997" w:rsidR="005E41B3" w:rsidRPr="0029387C"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38" w:author="Author"/>
                <w:del w:id="12239" w:author="Author"/>
                <w:rFonts w:cs="Arial"/>
                <w:sz w:val="20"/>
                <w:szCs w:val="20"/>
                <w:lang w:val="en-IE"/>
              </w:rPr>
            </w:pPr>
            <w:ins w:id="12240" w:author="Author">
              <w:del w:id="12241" w:author="Author">
                <w:r w:rsidRPr="00882FE6" w:rsidDel="00126A4D">
                  <w:rPr>
                    <w:rFonts w:cs="Arial"/>
                    <w:sz w:val="20"/>
                    <w:szCs w:val="20"/>
                    <w:lang w:val="en-IE"/>
                  </w:rPr>
                  <w:delText>UpdateCustomerAppointment</w:delText>
                </w:r>
              </w:del>
            </w:ins>
          </w:p>
        </w:tc>
      </w:tr>
    </w:tbl>
    <w:p w14:paraId="5DF472F2" w14:textId="03B58CD0" w:rsidR="005E41B3" w:rsidRPr="00563671" w:rsidDel="00126A4D" w:rsidRDefault="005E41B3" w:rsidP="005E41B3">
      <w:pPr>
        <w:rPr>
          <w:ins w:id="12242" w:author="Author"/>
          <w:del w:id="1224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B17838" w14:paraId="135A0473" w14:textId="00C0E71A" w:rsidTr="00A834B1">
        <w:trPr>
          <w:cnfStyle w:val="100000000000" w:firstRow="1" w:lastRow="0" w:firstColumn="0" w:lastColumn="0" w:oddVBand="0" w:evenVBand="0" w:oddHBand="0" w:evenHBand="0" w:firstRowFirstColumn="0" w:firstRowLastColumn="0" w:lastRowFirstColumn="0" w:lastRowLastColumn="0"/>
          <w:ins w:id="12244" w:author="Author"/>
          <w:del w:id="1224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5EA92B2" w14:textId="3F902EB2" w:rsidR="005E41B3" w:rsidRPr="00563671" w:rsidDel="00B17838" w:rsidRDefault="005E41B3" w:rsidP="00A834B1">
            <w:pPr>
              <w:spacing w:before="120"/>
              <w:jc w:val="left"/>
              <w:rPr>
                <w:ins w:id="12246" w:author="Author"/>
                <w:del w:id="12247" w:author="Author"/>
                <w:rFonts w:cs="Arial"/>
                <w:b w:val="0"/>
                <w:color w:val="auto"/>
                <w:sz w:val="20"/>
                <w:szCs w:val="20"/>
                <w:lang w:val="en-IE"/>
              </w:rPr>
            </w:pPr>
          </w:p>
        </w:tc>
        <w:tc>
          <w:tcPr>
            <w:tcW w:w="2976" w:type="dxa"/>
          </w:tcPr>
          <w:p w14:paraId="130A75E8" w14:textId="195C3098" w:rsidR="005E41B3" w:rsidRPr="00563671" w:rsidDel="00B17838"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248" w:author="Author"/>
                <w:del w:id="12249" w:author="Author"/>
                <w:rFonts w:cs="Arial"/>
                <w:color w:val="auto"/>
                <w:sz w:val="20"/>
                <w:szCs w:val="20"/>
                <w:lang w:val="en-IE"/>
              </w:rPr>
            </w:pPr>
          </w:p>
        </w:tc>
      </w:tr>
      <w:tr w:rsidR="005E41B3" w:rsidRPr="00563671" w:rsidDel="00B17838" w14:paraId="23AD8719" w14:textId="787465D7" w:rsidTr="00A834B1">
        <w:trPr>
          <w:ins w:id="12250" w:author="Author"/>
          <w:del w:id="12251" w:author="Author"/>
        </w:trPr>
        <w:tc>
          <w:tcPr>
            <w:cnfStyle w:val="001000000000" w:firstRow="0" w:lastRow="0" w:firstColumn="1" w:lastColumn="0" w:oddVBand="0" w:evenVBand="0" w:oddHBand="0" w:evenHBand="0" w:firstRowFirstColumn="0" w:firstRowLastColumn="0" w:lastRowFirstColumn="0" w:lastRowLastColumn="0"/>
            <w:tcW w:w="2323" w:type="dxa"/>
          </w:tcPr>
          <w:p w14:paraId="7F6967F8" w14:textId="422C61E2" w:rsidR="005E41B3" w:rsidRPr="00563671" w:rsidDel="00B17838" w:rsidRDefault="005E41B3" w:rsidP="00A834B1">
            <w:pPr>
              <w:spacing w:before="120"/>
              <w:jc w:val="left"/>
              <w:rPr>
                <w:ins w:id="12252" w:author="Author"/>
                <w:del w:id="12253" w:author="Author"/>
                <w:rFonts w:cs="Arial"/>
                <w:sz w:val="20"/>
                <w:szCs w:val="20"/>
                <w:lang w:val="en-IE"/>
              </w:rPr>
            </w:pPr>
            <w:ins w:id="12254" w:author="Author">
              <w:del w:id="12255" w:author="Author">
                <w:r w:rsidRPr="00563671" w:rsidDel="00B17838">
                  <w:rPr>
                    <w:rFonts w:cs="Arial"/>
                    <w:sz w:val="20"/>
                    <w:szCs w:val="20"/>
                    <w:lang w:val="en-IE"/>
                  </w:rPr>
                  <w:delText>Service</w:delText>
                </w:r>
              </w:del>
            </w:ins>
          </w:p>
        </w:tc>
        <w:tc>
          <w:tcPr>
            <w:tcW w:w="7293" w:type="dxa"/>
            <w:gridSpan w:val="2"/>
          </w:tcPr>
          <w:p w14:paraId="09C69E24" w14:textId="7F12347C" w:rsidR="005E41B3" w:rsidRPr="00563671" w:rsidDel="00B17838"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256" w:author="Author"/>
                <w:del w:id="12257" w:author="Author"/>
                <w:color w:val="auto"/>
                <w:sz w:val="20"/>
                <w:szCs w:val="20"/>
              </w:rPr>
            </w:pPr>
            <w:ins w:id="12258" w:author="Author">
              <w:del w:id="12259" w:author="Author">
                <w:r w:rsidRPr="00563671" w:rsidDel="00B17838">
                  <w:rPr>
                    <w:color w:val="auto"/>
                    <w:sz w:val="20"/>
                    <w:szCs w:val="20"/>
                  </w:rPr>
                  <w:delText>Get available addresses</w:delText>
                </w:r>
              </w:del>
            </w:ins>
          </w:p>
        </w:tc>
      </w:tr>
      <w:tr w:rsidR="005E41B3" w:rsidRPr="00563671" w:rsidDel="00B17838" w14:paraId="02755B7E" w14:textId="5791D4B0" w:rsidTr="00A834B1">
        <w:trPr>
          <w:ins w:id="12260" w:author="Author"/>
          <w:del w:id="12261" w:author="Author"/>
        </w:trPr>
        <w:tc>
          <w:tcPr>
            <w:cnfStyle w:val="001000000000" w:firstRow="0" w:lastRow="0" w:firstColumn="1" w:lastColumn="0" w:oddVBand="0" w:evenVBand="0" w:oddHBand="0" w:evenHBand="0" w:firstRowFirstColumn="0" w:firstRowLastColumn="0" w:lastRowFirstColumn="0" w:lastRowLastColumn="0"/>
            <w:tcW w:w="2323" w:type="dxa"/>
          </w:tcPr>
          <w:p w14:paraId="53249084" w14:textId="0C4EDE85" w:rsidR="005E41B3" w:rsidRPr="00563671" w:rsidDel="00B17838" w:rsidRDefault="005E41B3" w:rsidP="00A834B1">
            <w:pPr>
              <w:spacing w:before="120"/>
              <w:jc w:val="left"/>
              <w:rPr>
                <w:ins w:id="12262" w:author="Author"/>
                <w:del w:id="12263" w:author="Author"/>
                <w:rFonts w:cs="Arial"/>
                <w:sz w:val="20"/>
                <w:szCs w:val="20"/>
                <w:lang w:val="en-IE"/>
              </w:rPr>
            </w:pPr>
            <w:ins w:id="12264" w:author="Author">
              <w:del w:id="12265" w:author="Author">
                <w:r w:rsidRPr="00563671" w:rsidDel="00B17838">
                  <w:rPr>
                    <w:rFonts w:cs="Arial"/>
                    <w:sz w:val="20"/>
                    <w:szCs w:val="20"/>
                    <w:lang w:val="en-IE"/>
                  </w:rPr>
                  <w:delText>Relevant Input Notes</w:delText>
                </w:r>
              </w:del>
            </w:ins>
          </w:p>
        </w:tc>
        <w:tc>
          <w:tcPr>
            <w:tcW w:w="7293" w:type="dxa"/>
            <w:gridSpan w:val="2"/>
          </w:tcPr>
          <w:p w14:paraId="3CC8E7E7" w14:textId="55C09145"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66" w:author="Author"/>
                <w:del w:id="12267" w:author="Author"/>
                <w:rFonts w:cs="Arial"/>
                <w:sz w:val="20"/>
                <w:szCs w:val="20"/>
                <w:lang w:val="en-IE"/>
              </w:rPr>
            </w:pPr>
            <w:ins w:id="12268" w:author="Author">
              <w:del w:id="12269" w:author="Author">
                <w:r w:rsidRPr="00563671" w:rsidDel="00B17838">
                  <w:rPr>
                    <w:rFonts w:cs="Arial"/>
                    <w:sz w:val="20"/>
                    <w:szCs w:val="20"/>
                    <w:lang w:val="en-IE"/>
                  </w:rPr>
                  <w:delText>The request is made against the typed search criteria</w:delText>
                </w:r>
              </w:del>
            </w:ins>
          </w:p>
        </w:tc>
      </w:tr>
      <w:tr w:rsidR="005E41B3" w:rsidRPr="00563671" w:rsidDel="00B17838" w14:paraId="559B6CCC" w14:textId="00EA9F4C" w:rsidTr="00A834B1">
        <w:trPr>
          <w:ins w:id="12270" w:author="Author"/>
          <w:del w:id="12271" w:author="Author"/>
        </w:trPr>
        <w:tc>
          <w:tcPr>
            <w:cnfStyle w:val="001000000000" w:firstRow="0" w:lastRow="0" w:firstColumn="1" w:lastColumn="0" w:oddVBand="0" w:evenVBand="0" w:oddHBand="0" w:evenHBand="0" w:firstRowFirstColumn="0" w:firstRowLastColumn="0" w:lastRowFirstColumn="0" w:lastRowLastColumn="0"/>
            <w:tcW w:w="2323" w:type="dxa"/>
          </w:tcPr>
          <w:p w14:paraId="6B43AAB1" w14:textId="64732F7A" w:rsidR="005E41B3" w:rsidRPr="00563671" w:rsidDel="00B17838" w:rsidRDefault="005E41B3" w:rsidP="00A834B1">
            <w:pPr>
              <w:spacing w:before="120"/>
              <w:jc w:val="left"/>
              <w:rPr>
                <w:ins w:id="12272" w:author="Author"/>
                <w:del w:id="12273" w:author="Author"/>
                <w:rFonts w:cs="Arial"/>
                <w:sz w:val="20"/>
                <w:szCs w:val="20"/>
                <w:lang w:val="en-IE"/>
              </w:rPr>
            </w:pPr>
            <w:ins w:id="12274" w:author="Author">
              <w:del w:id="12275" w:author="Author">
                <w:r w:rsidRPr="00563671" w:rsidDel="00B17838">
                  <w:rPr>
                    <w:rFonts w:cs="Arial"/>
                    <w:sz w:val="20"/>
                    <w:szCs w:val="20"/>
                    <w:lang w:val="en-IE"/>
                  </w:rPr>
                  <w:delText>Relevant Output Notes</w:delText>
                </w:r>
              </w:del>
            </w:ins>
          </w:p>
        </w:tc>
        <w:tc>
          <w:tcPr>
            <w:tcW w:w="7293" w:type="dxa"/>
            <w:gridSpan w:val="2"/>
          </w:tcPr>
          <w:p w14:paraId="1DF831CE" w14:textId="106B56B9"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76" w:author="Author"/>
                <w:del w:id="12277" w:author="Author"/>
                <w:rFonts w:cs="Arial"/>
                <w:sz w:val="20"/>
                <w:szCs w:val="20"/>
                <w:lang w:val="en-IE"/>
              </w:rPr>
            </w:pPr>
            <w:ins w:id="12278" w:author="Author">
              <w:del w:id="12279" w:author="Author">
                <w:r w:rsidRPr="00563671" w:rsidDel="00B17838">
                  <w:rPr>
                    <w:rFonts w:cs="Arial"/>
                    <w:sz w:val="20"/>
                    <w:szCs w:val="20"/>
                    <w:lang w:val="en-IE"/>
                  </w:rPr>
                  <w:delText>The response returns all addresses results associated with the search</w:delText>
                </w:r>
              </w:del>
            </w:ins>
          </w:p>
        </w:tc>
      </w:tr>
      <w:tr w:rsidR="005E41B3" w:rsidRPr="00563671" w:rsidDel="00B17838" w14:paraId="0544FCAA" w14:textId="69440C82" w:rsidTr="00A834B1">
        <w:trPr>
          <w:ins w:id="12280" w:author="Author"/>
          <w:del w:id="12281" w:author="Author"/>
        </w:trPr>
        <w:tc>
          <w:tcPr>
            <w:cnfStyle w:val="001000000000" w:firstRow="0" w:lastRow="0" w:firstColumn="1" w:lastColumn="0" w:oddVBand="0" w:evenVBand="0" w:oddHBand="0" w:evenHBand="0" w:firstRowFirstColumn="0" w:firstRowLastColumn="0" w:lastRowFirstColumn="0" w:lastRowLastColumn="0"/>
            <w:tcW w:w="2323" w:type="dxa"/>
          </w:tcPr>
          <w:p w14:paraId="46A9BA75" w14:textId="17D9E3E6" w:rsidR="005E41B3" w:rsidRPr="00563671" w:rsidDel="00B17838" w:rsidRDefault="005E41B3" w:rsidP="00A834B1">
            <w:pPr>
              <w:spacing w:before="120"/>
              <w:jc w:val="left"/>
              <w:rPr>
                <w:ins w:id="12282" w:author="Author"/>
                <w:del w:id="12283" w:author="Author"/>
                <w:rFonts w:cs="Arial"/>
                <w:sz w:val="20"/>
                <w:szCs w:val="20"/>
                <w:lang w:val="en-IE"/>
              </w:rPr>
            </w:pPr>
            <w:ins w:id="12284" w:author="Author">
              <w:del w:id="12285" w:author="Author">
                <w:r w:rsidRPr="00563671" w:rsidDel="00B17838">
                  <w:rPr>
                    <w:rFonts w:cs="Arial"/>
                    <w:sz w:val="20"/>
                    <w:szCs w:val="20"/>
                    <w:lang w:val="en-IE"/>
                  </w:rPr>
                  <w:delText>Interface Id</w:delText>
                </w:r>
              </w:del>
            </w:ins>
          </w:p>
        </w:tc>
        <w:tc>
          <w:tcPr>
            <w:tcW w:w="7293" w:type="dxa"/>
            <w:gridSpan w:val="2"/>
          </w:tcPr>
          <w:p w14:paraId="7862E701" w14:textId="722DFCB1"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86" w:author="Author"/>
                <w:del w:id="12287" w:author="Author"/>
                <w:rFonts w:cs="Arial"/>
                <w:sz w:val="20"/>
                <w:szCs w:val="20"/>
                <w:lang w:val="en-IE"/>
              </w:rPr>
            </w:pPr>
            <w:ins w:id="12288" w:author="Author">
              <w:del w:id="12289" w:author="Author">
                <w:r w:rsidRPr="00563671" w:rsidDel="00B17838">
                  <w:rPr>
                    <w:rFonts w:cs="Arial"/>
                    <w:sz w:val="20"/>
                    <w:szCs w:val="20"/>
                    <w:lang w:val="en-IE"/>
                  </w:rPr>
                  <w:delText>IF192.02</w:delText>
                </w:r>
              </w:del>
            </w:ins>
          </w:p>
        </w:tc>
      </w:tr>
      <w:tr w:rsidR="005E41B3" w:rsidRPr="00563671" w:rsidDel="00B17838" w14:paraId="149772DD" w14:textId="66DE9510" w:rsidTr="00A834B1">
        <w:trPr>
          <w:ins w:id="12290" w:author="Author"/>
          <w:del w:id="12291" w:author="Author"/>
        </w:trPr>
        <w:tc>
          <w:tcPr>
            <w:cnfStyle w:val="001000000000" w:firstRow="0" w:lastRow="0" w:firstColumn="1" w:lastColumn="0" w:oddVBand="0" w:evenVBand="0" w:oddHBand="0" w:evenHBand="0" w:firstRowFirstColumn="0" w:firstRowLastColumn="0" w:lastRowFirstColumn="0" w:lastRowLastColumn="0"/>
            <w:tcW w:w="2323" w:type="dxa"/>
          </w:tcPr>
          <w:p w14:paraId="429DBD6E" w14:textId="1B3119C7" w:rsidR="005E41B3" w:rsidRPr="00563671" w:rsidDel="00B17838" w:rsidRDefault="005E41B3" w:rsidP="00A834B1">
            <w:pPr>
              <w:spacing w:before="120"/>
              <w:jc w:val="left"/>
              <w:rPr>
                <w:ins w:id="12292" w:author="Author"/>
                <w:del w:id="12293" w:author="Author"/>
                <w:rFonts w:cs="Arial"/>
                <w:sz w:val="20"/>
                <w:szCs w:val="20"/>
                <w:lang w:val="en-IE"/>
              </w:rPr>
            </w:pPr>
            <w:ins w:id="12294" w:author="Author">
              <w:del w:id="12295" w:author="Author">
                <w:r w:rsidRPr="00563671" w:rsidDel="00B17838">
                  <w:rPr>
                    <w:rFonts w:cs="Arial"/>
                    <w:sz w:val="20"/>
                    <w:szCs w:val="20"/>
                    <w:lang w:val="en-IE"/>
                  </w:rPr>
                  <w:delText>Service Id</w:delText>
                </w:r>
              </w:del>
            </w:ins>
          </w:p>
        </w:tc>
        <w:tc>
          <w:tcPr>
            <w:tcW w:w="7293" w:type="dxa"/>
            <w:gridSpan w:val="2"/>
          </w:tcPr>
          <w:p w14:paraId="3878FD3A" w14:textId="0E081371"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96" w:author="Author"/>
                <w:del w:id="12297" w:author="Author"/>
                <w:rFonts w:cs="Arial"/>
                <w:sz w:val="20"/>
                <w:szCs w:val="20"/>
                <w:lang w:val="en-IE"/>
              </w:rPr>
            </w:pPr>
            <w:ins w:id="12298" w:author="Author">
              <w:del w:id="12299" w:author="Author">
                <w:r w:rsidDel="00B17838">
                  <w:rPr>
                    <w:rFonts w:cs="Arial"/>
                    <w:sz w:val="20"/>
                    <w:szCs w:val="20"/>
                    <w:lang w:val="en-IE"/>
                  </w:rPr>
                  <w:delText>585</w:delText>
                </w:r>
              </w:del>
            </w:ins>
          </w:p>
        </w:tc>
      </w:tr>
      <w:tr w:rsidR="005E41B3" w:rsidRPr="00563671" w:rsidDel="00B17838" w14:paraId="568F2450" w14:textId="54AC6A51" w:rsidTr="00A834B1">
        <w:trPr>
          <w:ins w:id="12300" w:author="Author"/>
          <w:del w:id="12301" w:author="Author"/>
        </w:trPr>
        <w:tc>
          <w:tcPr>
            <w:cnfStyle w:val="001000000000" w:firstRow="0" w:lastRow="0" w:firstColumn="1" w:lastColumn="0" w:oddVBand="0" w:evenVBand="0" w:oddHBand="0" w:evenHBand="0" w:firstRowFirstColumn="0" w:firstRowLastColumn="0" w:lastRowFirstColumn="0" w:lastRowLastColumn="0"/>
            <w:tcW w:w="2323" w:type="dxa"/>
          </w:tcPr>
          <w:p w14:paraId="111E4521" w14:textId="7B2BE607" w:rsidR="005E41B3" w:rsidRPr="00563671" w:rsidDel="00B17838" w:rsidRDefault="005E41B3" w:rsidP="00A834B1">
            <w:pPr>
              <w:spacing w:before="120"/>
              <w:jc w:val="left"/>
              <w:rPr>
                <w:ins w:id="12302" w:author="Author"/>
                <w:del w:id="12303" w:author="Author"/>
                <w:rFonts w:cs="Arial"/>
                <w:sz w:val="20"/>
                <w:szCs w:val="20"/>
                <w:lang w:val="en-IE"/>
              </w:rPr>
            </w:pPr>
            <w:ins w:id="12304" w:author="Author">
              <w:del w:id="12305" w:author="Author">
                <w:r w:rsidRPr="00563671" w:rsidDel="00B17838">
                  <w:rPr>
                    <w:rFonts w:cs="Arial"/>
                    <w:bCs/>
                    <w:sz w:val="20"/>
                    <w:szCs w:val="20"/>
                  </w:rPr>
                  <w:delText>CSM Service</w:delText>
                </w:r>
              </w:del>
            </w:ins>
          </w:p>
        </w:tc>
        <w:tc>
          <w:tcPr>
            <w:tcW w:w="7293" w:type="dxa"/>
            <w:gridSpan w:val="2"/>
          </w:tcPr>
          <w:p w14:paraId="514EC958" w14:textId="3E7975E3"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06" w:author="Author"/>
                <w:del w:id="12307" w:author="Author"/>
                <w:rFonts w:cs="Arial"/>
                <w:sz w:val="20"/>
                <w:szCs w:val="20"/>
                <w:lang w:val="en-IE"/>
              </w:rPr>
            </w:pPr>
            <w:ins w:id="12308" w:author="Author">
              <w:del w:id="12309" w:author="Author">
                <w:r w:rsidRPr="00563671" w:rsidDel="00B17838">
                  <w:rPr>
                    <w:rFonts w:cs="Arial"/>
                    <w:sz w:val="20"/>
                    <w:szCs w:val="20"/>
                  </w:rPr>
                  <w:delText>PostalAddress</w:delText>
                </w:r>
              </w:del>
            </w:ins>
          </w:p>
        </w:tc>
      </w:tr>
      <w:tr w:rsidR="005E41B3" w:rsidRPr="00563671" w:rsidDel="00B17838" w14:paraId="65B527D6" w14:textId="7EA9E375" w:rsidTr="00A834B1">
        <w:trPr>
          <w:ins w:id="12310" w:author="Author"/>
          <w:del w:id="12311" w:author="Author"/>
        </w:trPr>
        <w:tc>
          <w:tcPr>
            <w:cnfStyle w:val="001000000000" w:firstRow="0" w:lastRow="0" w:firstColumn="1" w:lastColumn="0" w:oddVBand="0" w:evenVBand="0" w:oddHBand="0" w:evenHBand="0" w:firstRowFirstColumn="0" w:firstRowLastColumn="0" w:lastRowFirstColumn="0" w:lastRowLastColumn="0"/>
            <w:tcW w:w="2323" w:type="dxa"/>
          </w:tcPr>
          <w:p w14:paraId="4C70E7C1" w14:textId="0728C50C" w:rsidR="005E41B3" w:rsidRPr="00563671" w:rsidDel="00B17838" w:rsidRDefault="005E41B3" w:rsidP="00A834B1">
            <w:pPr>
              <w:spacing w:before="120"/>
              <w:jc w:val="left"/>
              <w:rPr>
                <w:ins w:id="12312" w:author="Author"/>
                <w:del w:id="12313" w:author="Author"/>
                <w:rFonts w:cs="Arial"/>
                <w:sz w:val="20"/>
                <w:szCs w:val="20"/>
                <w:lang w:val="en-IE"/>
              </w:rPr>
            </w:pPr>
            <w:ins w:id="12314" w:author="Author">
              <w:del w:id="12315" w:author="Author">
                <w:r w:rsidRPr="00563671" w:rsidDel="00B17838">
                  <w:rPr>
                    <w:rFonts w:cs="Arial"/>
                    <w:bCs/>
                    <w:sz w:val="20"/>
                    <w:szCs w:val="20"/>
                  </w:rPr>
                  <w:delText>CSM Operation</w:delText>
                </w:r>
              </w:del>
            </w:ins>
          </w:p>
        </w:tc>
        <w:tc>
          <w:tcPr>
            <w:tcW w:w="7293" w:type="dxa"/>
            <w:gridSpan w:val="2"/>
          </w:tcPr>
          <w:p w14:paraId="2277B706" w14:textId="4A822A9F"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16" w:author="Author"/>
                <w:del w:id="12317" w:author="Author"/>
                <w:rFonts w:cs="Arial"/>
                <w:sz w:val="20"/>
                <w:szCs w:val="20"/>
                <w:lang w:val="en-IE"/>
              </w:rPr>
            </w:pPr>
            <w:ins w:id="12318" w:author="Author">
              <w:del w:id="12319" w:author="Author">
                <w:r w:rsidRPr="00563671" w:rsidDel="00B17838">
                  <w:rPr>
                    <w:rFonts w:cs="Arial"/>
                    <w:sz w:val="20"/>
                    <w:szCs w:val="20"/>
                  </w:rPr>
                  <w:delText>GetPostalAddressList</w:delText>
                </w:r>
              </w:del>
            </w:ins>
          </w:p>
        </w:tc>
      </w:tr>
    </w:tbl>
    <w:p w14:paraId="71C62198" w14:textId="66E7C3CE" w:rsidR="005E41B3" w:rsidRPr="00563671" w:rsidDel="00126A4D" w:rsidRDefault="005E41B3" w:rsidP="005E41B3">
      <w:pPr>
        <w:rPr>
          <w:ins w:id="12320" w:author="Author"/>
          <w:del w:id="1232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E540230" w14:textId="77777777" w:rsidTr="00A834B1">
        <w:trPr>
          <w:cnfStyle w:val="100000000000" w:firstRow="1" w:lastRow="0" w:firstColumn="0" w:lastColumn="0" w:oddVBand="0" w:evenVBand="0" w:oddHBand="0" w:evenHBand="0" w:firstRowFirstColumn="0" w:firstRowLastColumn="0" w:lastRowFirstColumn="0" w:lastRowLastColumn="0"/>
          <w:ins w:id="1232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903B0CA" w14:textId="77777777" w:rsidR="005E41B3" w:rsidRPr="00563671" w:rsidRDefault="005E41B3" w:rsidP="00A834B1">
            <w:pPr>
              <w:spacing w:before="120"/>
              <w:jc w:val="left"/>
              <w:rPr>
                <w:ins w:id="12323" w:author="Author"/>
                <w:rFonts w:cs="Arial"/>
                <w:b w:val="0"/>
                <w:color w:val="auto"/>
                <w:sz w:val="20"/>
                <w:szCs w:val="20"/>
                <w:lang w:val="en-IE"/>
              </w:rPr>
            </w:pPr>
          </w:p>
        </w:tc>
        <w:tc>
          <w:tcPr>
            <w:tcW w:w="2976" w:type="dxa"/>
          </w:tcPr>
          <w:p w14:paraId="7DA216DC"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324" w:author="Author"/>
                <w:rFonts w:cs="Arial"/>
                <w:color w:val="auto"/>
                <w:sz w:val="20"/>
                <w:szCs w:val="20"/>
                <w:lang w:val="en-IE"/>
              </w:rPr>
            </w:pPr>
          </w:p>
        </w:tc>
      </w:tr>
      <w:tr w:rsidR="005E41B3" w:rsidRPr="00563671" w14:paraId="65787ADE" w14:textId="77777777" w:rsidTr="00A834B1">
        <w:trPr>
          <w:ins w:id="12325" w:author="Author"/>
        </w:trPr>
        <w:tc>
          <w:tcPr>
            <w:cnfStyle w:val="001000000000" w:firstRow="0" w:lastRow="0" w:firstColumn="1" w:lastColumn="0" w:oddVBand="0" w:evenVBand="0" w:oddHBand="0" w:evenHBand="0" w:firstRowFirstColumn="0" w:firstRowLastColumn="0" w:lastRowFirstColumn="0" w:lastRowLastColumn="0"/>
            <w:tcW w:w="2323" w:type="dxa"/>
          </w:tcPr>
          <w:p w14:paraId="07E4C67B" w14:textId="77777777" w:rsidR="005E41B3" w:rsidRPr="00563671" w:rsidRDefault="005E41B3" w:rsidP="00A834B1">
            <w:pPr>
              <w:spacing w:before="120"/>
              <w:jc w:val="left"/>
              <w:rPr>
                <w:ins w:id="12326" w:author="Author"/>
                <w:rFonts w:cs="Arial"/>
                <w:sz w:val="20"/>
                <w:szCs w:val="20"/>
                <w:lang w:val="en-IE"/>
              </w:rPr>
            </w:pPr>
            <w:ins w:id="12327" w:author="Author">
              <w:r w:rsidRPr="00563671">
                <w:rPr>
                  <w:rFonts w:cs="Arial"/>
                  <w:sz w:val="20"/>
                  <w:szCs w:val="20"/>
                  <w:lang w:val="en-IE"/>
                </w:rPr>
                <w:t>Service</w:t>
              </w:r>
            </w:ins>
          </w:p>
        </w:tc>
        <w:tc>
          <w:tcPr>
            <w:tcW w:w="7293" w:type="dxa"/>
            <w:gridSpan w:val="2"/>
          </w:tcPr>
          <w:p w14:paraId="6E9F0465"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328" w:author="Author"/>
                <w:color w:val="auto"/>
                <w:sz w:val="20"/>
                <w:szCs w:val="20"/>
              </w:rPr>
            </w:pPr>
            <w:ins w:id="12329" w:author="Author">
              <w:r w:rsidRPr="00563671">
                <w:rPr>
                  <w:color w:val="auto"/>
                  <w:sz w:val="20"/>
                  <w:szCs w:val="20"/>
                </w:rPr>
                <w:t>Create sales order</w:t>
              </w:r>
            </w:ins>
          </w:p>
        </w:tc>
      </w:tr>
      <w:tr w:rsidR="005E41B3" w:rsidRPr="00563671" w14:paraId="3EF35421" w14:textId="77777777" w:rsidTr="00A834B1">
        <w:trPr>
          <w:ins w:id="12330" w:author="Author"/>
        </w:trPr>
        <w:tc>
          <w:tcPr>
            <w:cnfStyle w:val="001000000000" w:firstRow="0" w:lastRow="0" w:firstColumn="1" w:lastColumn="0" w:oddVBand="0" w:evenVBand="0" w:oddHBand="0" w:evenHBand="0" w:firstRowFirstColumn="0" w:firstRowLastColumn="0" w:lastRowFirstColumn="0" w:lastRowLastColumn="0"/>
            <w:tcW w:w="2323" w:type="dxa"/>
          </w:tcPr>
          <w:p w14:paraId="5A0E914E" w14:textId="77777777" w:rsidR="005E41B3" w:rsidRPr="00563671" w:rsidRDefault="005E41B3" w:rsidP="00A834B1">
            <w:pPr>
              <w:spacing w:before="120"/>
              <w:jc w:val="left"/>
              <w:rPr>
                <w:ins w:id="12331" w:author="Author"/>
                <w:rFonts w:cs="Arial"/>
                <w:sz w:val="20"/>
                <w:szCs w:val="20"/>
                <w:lang w:val="en-IE"/>
              </w:rPr>
            </w:pPr>
            <w:ins w:id="12332" w:author="Author">
              <w:r w:rsidRPr="00563671">
                <w:rPr>
                  <w:rFonts w:cs="Arial"/>
                  <w:sz w:val="20"/>
                  <w:szCs w:val="20"/>
                  <w:lang w:val="en-IE"/>
                </w:rPr>
                <w:t>Relevant Input Notes</w:t>
              </w:r>
            </w:ins>
          </w:p>
        </w:tc>
        <w:tc>
          <w:tcPr>
            <w:tcW w:w="7293" w:type="dxa"/>
            <w:gridSpan w:val="2"/>
          </w:tcPr>
          <w:p w14:paraId="7BE9446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33" w:author="Author"/>
                <w:rFonts w:cs="Arial"/>
                <w:sz w:val="20"/>
                <w:szCs w:val="20"/>
                <w:lang w:val="en-IE"/>
              </w:rPr>
            </w:pPr>
            <w:ins w:id="12334" w:author="Author">
              <w:r w:rsidRPr="00563671">
                <w:rPr>
                  <w:rFonts w:cs="Arial"/>
                  <w:sz w:val="20"/>
                  <w:szCs w:val="20"/>
                  <w:lang w:val="en-IE"/>
                </w:rPr>
                <w:t>The request should be made for the given order and contextualized customer</w:t>
              </w:r>
            </w:ins>
          </w:p>
        </w:tc>
      </w:tr>
      <w:tr w:rsidR="005E41B3" w:rsidRPr="00563671" w14:paraId="5688C7A3" w14:textId="77777777" w:rsidTr="00A834B1">
        <w:trPr>
          <w:ins w:id="12335" w:author="Author"/>
        </w:trPr>
        <w:tc>
          <w:tcPr>
            <w:cnfStyle w:val="001000000000" w:firstRow="0" w:lastRow="0" w:firstColumn="1" w:lastColumn="0" w:oddVBand="0" w:evenVBand="0" w:oddHBand="0" w:evenHBand="0" w:firstRowFirstColumn="0" w:firstRowLastColumn="0" w:lastRowFirstColumn="0" w:lastRowLastColumn="0"/>
            <w:tcW w:w="2323" w:type="dxa"/>
          </w:tcPr>
          <w:p w14:paraId="17EF4EEE" w14:textId="77777777" w:rsidR="005E41B3" w:rsidRPr="00563671" w:rsidRDefault="005E41B3" w:rsidP="00A834B1">
            <w:pPr>
              <w:spacing w:before="120"/>
              <w:jc w:val="left"/>
              <w:rPr>
                <w:ins w:id="12336" w:author="Author"/>
                <w:rFonts w:cs="Arial"/>
                <w:sz w:val="20"/>
                <w:szCs w:val="20"/>
                <w:lang w:val="en-IE"/>
              </w:rPr>
            </w:pPr>
            <w:ins w:id="12337" w:author="Author">
              <w:r w:rsidRPr="00563671">
                <w:rPr>
                  <w:rFonts w:cs="Arial"/>
                  <w:sz w:val="20"/>
                  <w:szCs w:val="20"/>
                  <w:lang w:val="en-IE"/>
                </w:rPr>
                <w:t>Relevant Output Notes</w:t>
              </w:r>
            </w:ins>
          </w:p>
        </w:tc>
        <w:tc>
          <w:tcPr>
            <w:tcW w:w="7293" w:type="dxa"/>
            <w:gridSpan w:val="2"/>
          </w:tcPr>
          <w:p w14:paraId="52B3CB3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38" w:author="Author"/>
                <w:rFonts w:cs="Arial"/>
                <w:sz w:val="20"/>
                <w:szCs w:val="20"/>
                <w:lang w:val="en-IE"/>
              </w:rPr>
            </w:pPr>
            <w:ins w:id="12339" w:author="Author">
              <w:r w:rsidRPr="00563671">
                <w:rPr>
                  <w:rFonts w:cs="Arial"/>
                  <w:sz w:val="20"/>
                  <w:szCs w:val="20"/>
                  <w:lang w:val="en-IE"/>
                </w:rPr>
                <w:t>The response should return the status of the order and its identifier</w:t>
              </w:r>
            </w:ins>
          </w:p>
        </w:tc>
      </w:tr>
      <w:tr w:rsidR="005E41B3" w:rsidRPr="00563671" w14:paraId="75D56964" w14:textId="77777777" w:rsidTr="00A834B1">
        <w:trPr>
          <w:ins w:id="12340" w:author="Author"/>
        </w:trPr>
        <w:tc>
          <w:tcPr>
            <w:cnfStyle w:val="001000000000" w:firstRow="0" w:lastRow="0" w:firstColumn="1" w:lastColumn="0" w:oddVBand="0" w:evenVBand="0" w:oddHBand="0" w:evenHBand="0" w:firstRowFirstColumn="0" w:firstRowLastColumn="0" w:lastRowFirstColumn="0" w:lastRowLastColumn="0"/>
            <w:tcW w:w="2323" w:type="dxa"/>
          </w:tcPr>
          <w:p w14:paraId="585FA84E" w14:textId="77777777" w:rsidR="005E41B3" w:rsidRPr="00563671" w:rsidRDefault="005E41B3" w:rsidP="00A834B1">
            <w:pPr>
              <w:spacing w:before="120"/>
              <w:jc w:val="left"/>
              <w:rPr>
                <w:ins w:id="12341" w:author="Author"/>
                <w:rFonts w:cs="Arial"/>
                <w:sz w:val="20"/>
                <w:szCs w:val="20"/>
                <w:lang w:val="en-IE"/>
              </w:rPr>
            </w:pPr>
            <w:ins w:id="12342" w:author="Author">
              <w:r w:rsidRPr="00563671">
                <w:rPr>
                  <w:rFonts w:cs="Arial"/>
                  <w:sz w:val="20"/>
                  <w:szCs w:val="20"/>
                  <w:lang w:val="en-IE"/>
                </w:rPr>
                <w:t>Interface Id</w:t>
              </w:r>
            </w:ins>
          </w:p>
        </w:tc>
        <w:tc>
          <w:tcPr>
            <w:tcW w:w="7293" w:type="dxa"/>
            <w:gridSpan w:val="2"/>
          </w:tcPr>
          <w:p w14:paraId="68C8AE5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43" w:author="Author"/>
                <w:rFonts w:cs="Arial"/>
                <w:sz w:val="20"/>
                <w:szCs w:val="20"/>
                <w:lang w:val="en-IE"/>
              </w:rPr>
            </w:pPr>
            <w:ins w:id="12344" w:author="Author">
              <w:r w:rsidRPr="00563671">
                <w:rPr>
                  <w:rFonts w:cs="Arial"/>
                  <w:sz w:val="20"/>
                  <w:szCs w:val="20"/>
                  <w:lang w:val="en-IE" w:eastAsia="pt-PT"/>
                </w:rPr>
                <w:t>IF192.28</w:t>
              </w:r>
            </w:ins>
          </w:p>
        </w:tc>
      </w:tr>
      <w:tr w:rsidR="005E41B3" w:rsidRPr="00563671" w14:paraId="2F42F30D" w14:textId="77777777" w:rsidTr="00A834B1">
        <w:trPr>
          <w:ins w:id="12345" w:author="Author"/>
        </w:trPr>
        <w:tc>
          <w:tcPr>
            <w:cnfStyle w:val="001000000000" w:firstRow="0" w:lastRow="0" w:firstColumn="1" w:lastColumn="0" w:oddVBand="0" w:evenVBand="0" w:oddHBand="0" w:evenHBand="0" w:firstRowFirstColumn="0" w:firstRowLastColumn="0" w:lastRowFirstColumn="0" w:lastRowLastColumn="0"/>
            <w:tcW w:w="2323" w:type="dxa"/>
          </w:tcPr>
          <w:p w14:paraId="17391219" w14:textId="77777777" w:rsidR="005E41B3" w:rsidRPr="00563671" w:rsidRDefault="005E41B3" w:rsidP="00A834B1">
            <w:pPr>
              <w:spacing w:before="120"/>
              <w:jc w:val="left"/>
              <w:rPr>
                <w:ins w:id="12346" w:author="Author"/>
                <w:rFonts w:cs="Arial"/>
                <w:sz w:val="20"/>
                <w:szCs w:val="20"/>
                <w:lang w:val="en-IE"/>
              </w:rPr>
            </w:pPr>
            <w:ins w:id="12347" w:author="Author">
              <w:r w:rsidRPr="00563671">
                <w:rPr>
                  <w:rFonts w:cs="Arial"/>
                  <w:sz w:val="20"/>
                  <w:szCs w:val="20"/>
                  <w:lang w:val="en-IE"/>
                </w:rPr>
                <w:t>Service Id</w:t>
              </w:r>
            </w:ins>
          </w:p>
        </w:tc>
        <w:tc>
          <w:tcPr>
            <w:tcW w:w="7293" w:type="dxa"/>
            <w:gridSpan w:val="2"/>
          </w:tcPr>
          <w:p w14:paraId="03780AC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48" w:author="Author"/>
                <w:rFonts w:cs="Arial"/>
                <w:sz w:val="20"/>
                <w:szCs w:val="20"/>
                <w:lang w:val="en-IE"/>
              </w:rPr>
            </w:pPr>
            <w:ins w:id="12349" w:author="Author">
              <w:r>
                <w:rPr>
                  <w:rFonts w:cs="Arial"/>
                  <w:sz w:val="20"/>
                  <w:szCs w:val="20"/>
                  <w:lang w:val="en-IE"/>
                </w:rPr>
                <w:t>429</w:t>
              </w:r>
            </w:ins>
          </w:p>
        </w:tc>
      </w:tr>
      <w:tr w:rsidR="005E41B3" w:rsidRPr="00563671" w14:paraId="68A6E08D" w14:textId="77777777" w:rsidTr="00A834B1">
        <w:trPr>
          <w:ins w:id="12350" w:author="Author"/>
        </w:trPr>
        <w:tc>
          <w:tcPr>
            <w:cnfStyle w:val="001000000000" w:firstRow="0" w:lastRow="0" w:firstColumn="1" w:lastColumn="0" w:oddVBand="0" w:evenVBand="0" w:oddHBand="0" w:evenHBand="0" w:firstRowFirstColumn="0" w:firstRowLastColumn="0" w:lastRowFirstColumn="0" w:lastRowLastColumn="0"/>
            <w:tcW w:w="2323" w:type="dxa"/>
          </w:tcPr>
          <w:p w14:paraId="36730361" w14:textId="77777777" w:rsidR="005E41B3" w:rsidRPr="00563671" w:rsidRDefault="005E41B3" w:rsidP="00A834B1">
            <w:pPr>
              <w:spacing w:before="120"/>
              <w:jc w:val="left"/>
              <w:rPr>
                <w:ins w:id="12351" w:author="Author"/>
                <w:rFonts w:cs="Arial"/>
                <w:sz w:val="20"/>
                <w:szCs w:val="20"/>
                <w:lang w:val="en-IE"/>
              </w:rPr>
            </w:pPr>
            <w:ins w:id="12352" w:author="Author">
              <w:r w:rsidRPr="00563671">
                <w:rPr>
                  <w:rFonts w:cs="Arial"/>
                  <w:bCs/>
                  <w:sz w:val="20"/>
                  <w:szCs w:val="20"/>
                </w:rPr>
                <w:t>CSM Service</w:t>
              </w:r>
            </w:ins>
          </w:p>
        </w:tc>
        <w:tc>
          <w:tcPr>
            <w:tcW w:w="7293" w:type="dxa"/>
            <w:gridSpan w:val="2"/>
          </w:tcPr>
          <w:p w14:paraId="755568E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53" w:author="Author"/>
                <w:rFonts w:cs="Arial"/>
                <w:sz w:val="20"/>
                <w:szCs w:val="20"/>
                <w:lang w:val="en-IE"/>
              </w:rPr>
            </w:pPr>
            <w:ins w:id="12354" w:author="Author">
              <w:r w:rsidRPr="00563671">
                <w:rPr>
                  <w:rFonts w:cs="Arial"/>
                  <w:sz w:val="20"/>
                  <w:szCs w:val="20"/>
                </w:rPr>
                <w:t>SalesOrder</w:t>
              </w:r>
            </w:ins>
          </w:p>
        </w:tc>
      </w:tr>
      <w:tr w:rsidR="005E41B3" w:rsidRPr="00563671" w14:paraId="7C20C76A" w14:textId="77777777" w:rsidTr="00A834B1">
        <w:trPr>
          <w:ins w:id="12355" w:author="Author"/>
        </w:trPr>
        <w:tc>
          <w:tcPr>
            <w:cnfStyle w:val="001000000000" w:firstRow="0" w:lastRow="0" w:firstColumn="1" w:lastColumn="0" w:oddVBand="0" w:evenVBand="0" w:oddHBand="0" w:evenHBand="0" w:firstRowFirstColumn="0" w:firstRowLastColumn="0" w:lastRowFirstColumn="0" w:lastRowLastColumn="0"/>
            <w:tcW w:w="2323" w:type="dxa"/>
          </w:tcPr>
          <w:p w14:paraId="650171B0" w14:textId="77777777" w:rsidR="005E41B3" w:rsidRPr="00563671" w:rsidRDefault="005E41B3" w:rsidP="00A834B1">
            <w:pPr>
              <w:spacing w:before="120"/>
              <w:jc w:val="left"/>
              <w:rPr>
                <w:ins w:id="12356" w:author="Author"/>
                <w:rFonts w:cs="Arial"/>
                <w:sz w:val="20"/>
                <w:szCs w:val="20"/>
                <w:lang w:val="en-IE"/>
              </w:rPr>
            </w:pPr>
            <w:ins w:id="12357" w:author="Author">
              <w:r w:rsidRPr="00563671">
                <w:rPr>
                  <w:rFonts w:cs="Arial"/>
                  <w:bCs/>
                  <w:sz w:val="20"/>
                  <w:szCs w:val="20"/>
                </w:rPr>
                <w:t>CSM Operation</w:t>
              </w:r>
            </w:ins>
          </w:p>
        </w:tc>
        <w:tc>
          <w:tcPr>
            <w:tcW w:w="7293" w:type="dxa"/>
            <w:gridSpan w:val="2"/>
          </w:tcPr>
          <w:p w14:paraId="03735F6F"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358" w:author="Author"/>
                <w:rFonts w:cs="Arial"/>
                <w:sz w:val="20"/>
                <w:szCs w:val="20"/>
                <w:lang w:val="pt-PT"/>
              </w:rPr>
            </w:pPr>
            <w:ins w:id="12359" w:author="Author">
              <w:r w:rsidRPr="00563671">
                <w:rPr>
                  <w:rFonts w:cs="Arial"/>
                  <w:sz w:val="20"/>
                  <w:szCs w:val="20"/>
                </w:rPr>
                <w:t>CreateSalesOrder</w:t>
              </w:r>
            </w:ins>
          </w:p>
        </w:tc>
      </w:tr>
    </w:tbl>
    <w:p w14:paraId="108F2027" w14:textId="77777777" w:rsidR="005E41B3" w:rsidRPr="00563671" w:rsidRDefault="005E41B3" w:rsidP="005E41B3">
      <w:pPr>
        <w:rPr>
          <w:ins w:id="12360" w:author="Author"/>
          <w:rFonts w:cs="Arial"/>
          <w:sz w:val="20"/>
          <w:szCs w:val="20"/>
          <w:lang w:val="en-IE"/>
        </w:rPr>
      </w:pPr>
    </w:p>
    <w:p w14:paraId="5DD12858" w14:textId="1268A5C0" w:rsidR="005E41B3" w:rsidDel="004B232E" w:rsidRDefault="005E41B3" w:rsidP="005E41B3">
      <w:pPr>
        <w:rPr>
          <w:ins w:id="12361" w:author="Author"/>
          <w:del w:id="12362" w:author="Author"/>
          <w:rFonts w:cs="Arial"/>
          <w:sz w:val="20"/>
          <w:szCs w:val="20"/>
          <w:lang w:val="en-IE"/>
        </w:rPr>
      </w:pPr>
    </w:p>
    <w:tbl>
      <w:tblPr>
        <w:tblStyle w:val="CelFocus"/>
        <w:tblW w:w="9854" w:type="dxa"/>
        <w:tblLayout w:type="fixed"/>
        <w:tblLook w:val="04A0" w:firstRow="1" w:lastRow="0" w:firstColumn="1" w:lastColumn="0" w:noHBand="0" w:noVBand="1"/>
      </w:tblPr>
      <w:tblGrid>
        <w:gridCol w:w="2334"/>
        <w:gridCol w:w="4178"/>
        <w:gridCol w:w="3342"/>
      </w:tblGrid>
      <w:tr w:rsidR="005E41B3" w:rsidRPr="00563671" w14:paraId="393D34E7" w14:textId="77777777" w:rsidTr="0017574E">
        <w:trPr>
          <w:cnfStyle w:val="100000000000" w:firstRow="1" w:lastRow="0" w:firstColumn="0" w:lastColumn="0" w:oddVBand="0" w:evenVBand="0" w:oddHBand="0" w:evenHBand="0" w:firstRowFirstColumn="0" w:firstRowLastColumn="0" w:lastRowFirstColumn="0" w:lastRowLastColumn="0"/>
          <w:ins w:id="12363" w:author="Author"/>
        </w:trPr>
        <w:tc>
          <w:tcPr>
            <w:cnfStyle w:val="001000000100" w:firstRow="0" w:lastRow="0" w:firstColumn="1" w:lastColumn="0" w:oddVBand="0" w:evenVBand="0" w:oddHBand="0" w:evenHBand="0" w:firstRowFirstColumn="1" w:firstRowLastColumn="0" w:lastRowFirstColumn="0" w:lastRowLastColumn="0"/>
            <w:tcW w:w="6512" w:type="dxa"/>
            <w:gridSpan w:val="2"/>
          </w:tcPr>
          <w:p w14:paraId="3C05B04E" w14:textId="77777777" w:rsidR="005E41B3" w:rsidRPr="00563671" w:rsidRDefault="005E41B3" w:rsidP="00A834B1">
            <w:pPr>
              <w:spacing w:before="120"/>
              <w:jc w:val="left"/>
              <w:rPr>
                <w:ins w:id="12364" w:author="Author"/>
                <w:rFonts w:cs="Arial"/>
                <w:b w:val="0"/>
                <w:color w:val="auto"/>
                <w:sz w:val="20"/>
                <w:szCs w:val="20"/>
                <w:lang w:val="en-IE"/>
              </w:rPr>
            </w:pPr>
          </w:p>
        </w:tc>
        <w:tc>
          <w:tcPr>
            <w:tcW w:w="3342" w:type="dxa"/>
          </w:tcPr>
          <w:p w14:paraId="41496F3C"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365" w:author="Author"/>
                <w:rFonts w:cs="Arial"/>
                <w:color w:val="auto"/>
                <w:sz w:val="20"/>
                <w:szCs w:val="20"/>
                <w:lang w:val="en-IE"/>
              </w:rPr>
            </w:pPr>
          </w:p>
        </w:tc>
      </w:tr>
      <w:tr w:rsidR="005E41B3" w:rsidRPr="00563671" w14:paraId="49DE54B6" w14:textId="77777777" w:rsidTr="0017574E">
        <w:trPr>
          <w:ins w:id="12366" w:author="Author"/>
        </w:trPr>
        <w:tc>
          <w:tcPr>
            <w:cnfStyle w:val="001000000000" w:firstRow="0" w:lastRow="0" w:firstColumn="1" w:lastColumn="0" w:oddVBand="0" w:evenVBand="0" w:oddHBand="0" w:evenHBand="0" w:firstRowFirstColumn="0" w:firstRowLastColumn="0" w:lastRowFirstColumn="0" w:lastRowLastColumn="0"/>
            <w:tcW w:w="2334" w:type="dxa"/>
          </w:tcPr>
          <w:p w14:paraId="7C234F2A" w14:textId="77777777" w:rsidR="005E41B3" w:rsidRPr="00563671" w:rsidRDefault="005E41B3" w:rsidP="00A834B1">
            <w:pPr>
              <w:spacing w:before="120"/>
              <w:jc w:val="left"/>
              <w:rPr>
                <w:ins w:id="12367" w:author="Author"/>
                <w:rFonts w:cs="Arial"/>
                <w:sz w:val="20"/>
                <w:szCs w:val="20"/>
                <w:lang w:val="en-IE"/>
              </w:rPr>
            </w:pPr>
            <w:ins w:id="12368" w:author="Author">
              <w:r w:rsidRPr="00563671">
                <w:rPr>
                  <w:rFonts w:cs="Arial"/>
                  <w:sz w:val="20"/>
                  <w:szCs w:val="20"/>
                  <w:lang w:val="en-IE"/>
                </w:rPr>
                <w:t>Service</w:t>
              </w:r>
            </w:ins>
          </w:p>
        </w:tc>
        <w:tc>
          <w:tcPr>
            <w:tcW w:w="7520" w:type="dxa"/>
            <w:gridSpan w:val="2"/>
          </w:tcPr>
          <w:p w14:paraId="71A108DF" w14:textId="77777777" w:rsidR="005E41B3" w:rsidRPr="00CD297E"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369" w:author="Author"/>
                <w:color w:val="auto"/>
                <w:sz w:val="20"/>
                <w:szCs w:val="20"/>
              </w:rPr>
            </w:pPr>
            <w:ins w:id="12370" w:author="Author">
              <w:r w:rsidRPr="00CD297E">
                <w:rPr>
                  <w:sz w:val="20"/>
                </w:rPr>
                <w:t>Get Recommended shared equipment’s</w:t>
              </w:r>
            </w:ins>
          </w:p>
        </w:tc>
      </w:tr>
      <w:tr w:rsidR="005E41B3" w:rsidRPr="00563671" w14:paraId="531981C5" w14:textId="77777777" w:rsidTr="0017574E">
        <w:trPr>
          <w:ins w:id="12371" w:author="Author"/>
        </w:trPr>
        <w:tc>
          <w:tcPr>
            <w:cnfStyle w:val="001000000000" w:firstRow="0" w:lastRow="0" w:firstColumn="1" w:lastColumn="0" w:oddVBand="0" w:evenVBand="0" w:oddHBand="0" w:evenHBand="0" w:firstRowFirstColumn="0" w:firstRowLastColumn="0" w:lastRowFirstColumn="0" w:lastRowLastColumn="0"/>
            <w:tcW w:w="2334" w:type="dxa"/>
          </w:tcPr>
          <w:p w14:paraId="7164B423" w14:textId="77777777" w:rsidR="005E41B3" w:rsidRPr="00563671" w:rsidRDefault="005E41B3" w:rsidP="00A834B1">
            <w:pPr>
              <w:spacing w:before="120"/>
              <w:jc w:val="left"/>
              <w:rPr>
                <w:ins w:id="12372" w:author="Author"/>
                <w:rFonts w:cs="Arial"/>
                <w:sz w:val="20"/>
                <w:szCs w:val="20"/>
                <w:lang w:val="en-IE"/>
              </w:rPr>
            </w:pPr>
            <w:ins w:id="12373" w:author="Author">
              <w:r w:rsidRPr="00563671">
                <w:rPr>
                  <w:rFonts w:cs="Arial"/>
                  <w:sz w:val="20"/>
                  <w:szCs w:val="20"/>
                  <w:lang w:val="en-IE"/>
                </w:rPr>
                <w:t>Relevant Input Notes</w:t>
              </w:r>
            </w:ins>
          </w:p>
        </w:tc>
        <w:tc>
          <w:tcPr>
            <w:tcW w:w="7520" w:type="dxa"/>
            <w:gridSpan w:val="2"/>
          </w:tcPr>
          <w:p w14:paraId="3F5FA3B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74" w:author="Author"/>
                <w:rFonts w:cs="Arial"/>
                <w:sz w:val="20"/>
                <w:szCs w:val="20"/>
                <w:lang w:val="en-IE"/>
              </w:rPr>
            </w:pPr>
            <w:ins w:id="12375" w:author="Author">
              <w:r w:rsidRPr="00563671">
                <w:rPr>
                  <w:rFonts w:cs="Arial"/>
                  <w:sz w:val="20"/>
                  <w:szCs w:val="20"/>
                  <w:lang w:val="en-IE"/>
                </w:rPr>
                <w:t xml:space="preserve">The request should be made for the </w:t>
              </w:r>
              <w:r>
                <w:rPr>
                  <w:rFonts w:cs="Arial"/>
                  <w:sz w:val="20"/>
                  <w:szCs w:val="20"/>
                  <w:lang w:val="en-IE"/>
                </w:rPr>
                <w:t>given offer</w:t>
              </w:r>
            </w:ins>
          </w:p>
        </w:tc>
      </w:tr>
      <w:tr w:rsidR="005E41B3" w:rsidRPr="00563671" w14:paraId="0256BF06" w14:textId="77777777" w:rsidTr="0017574E">
        <w:trPr>
          <w:ins w:id="12376" w:author="Author"/>
        </w:trPr>
        <w:tc>
          <w:tcPr>
            <w:cnfStyle w:val="001000000000" w:firstRow="0" w:lastRow="0" w:firstColumn="1" w:lastColumn="0" w:oddVBand="0" w:evenVBand="0" w:oddHBand="0" w:evenHBand="0" w:firstRowFirstColumn="0" w:firstRowLastColumn="0" w:lastRowFirstColumn="0" w:lastRowLastColumn="0"/>
            <w:tcW w:w="2334" w:type="dxa"/>
          </w:tcPr>
          <w:p w14:paraId="149442ED" w14:textId="77777777" w:rsidR="005E41B3" w:rsidRPr="00ED3133" w:rsidRDefault="005E41B3" w:rsidP="00A834B1">
            <w:pPr>
              <w:spacing w:before="120"/>
              <w:jc w:val="left"/>
              <w:rPr>
                <w:ins w:id="12377" w:author="Author"/>
                <w:rFonts w:cs="Arial"/>
                <w:sz w:val="20"/>
                <w:szCs w:val="20"/>
                <w:lang w:val="en-IE"/>
              </w:rPr>
            </w:pPr>
            <w:ins w:id="12378" w:author="Author">
              <w:r w:rsidRPr="00ED3133">
                <w:rPr>
                  <w:rFonts w:cs="Arial"/>
                  <w:sz w:val="20"/>
                  <w:szCs w:val="20"/>
                  <w:lang w:val="en-IE"/>
                </w:rPr>
                <w:t>Relevant Output Notes</w:t>
              </w:r>
            </w:ins>
          </w:p>
        </w:tc>
        <w:tc>
          <w:tcPr>
            <w:tcW w:w="7520" w:type="dxa"/>
            <w:gridSpan w:val="2"/>
          </w:tcPr>
          <w:p w14:paraId="16D8483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79" w:author="Author"/>
                <w:rFonts w:cs="Arial"/>
                <w:sz w:val="20"/>
                <w:szCs w:val="20"/>
                <w:lang w:val="en-IE"/>
              </w:rPr>
            </w:pPr>
            <w:ins w:id="12380" w:author="Author">
              <w:r w:rsidRPr="00563671">
                <w:rPr>
                  <w:rFonts w:cs="Arial"/>
                  <w:sz w:val="20"/>
                  <w:szCs w:val="20"/>
                  <w:lang w:val="en-IE"/>
                </w:rPr>
                <w:t xml:space="preserve">The response should return the </w:t>
              </w:r>
              <w:r>
                <w:rPr>
                  <w:rFonts w:cs="Arial"/>
                  <w:sz w:val="20"/>
                  <w:szCs w:val="20"/>
                  <w:lang w:val="en-IE"/>
                </w:rPr>
                <w:t>list of possible shared equipment</w:t>
              </w:r>
            </w:ins>
          </w:p>
        </w:tc>
      </w:tr>
      <w:tr w:rsidR="005E41B3" w:rsidRPr="00563671" w14:paraId="58651526" w14:textId="77777777" w:rsidTr="0017574E">
        <w:trPr>
          <w:ins w:id="12381" w:author="Author"/>
        </w:trPr>
        <w:tc>
          <w:tcPr>
            <w:cnfStyle w:val="001000000000" w:firstRow="0" w:lastRow="0" w:firstColumn="1" w:lastColumn="0" w:oddVBand="0" w:evenVBand="0" w:oddHBand="0" w:evenHBand="0" w:firstRowFirstColumn="0" w:firstRowLastColumn="0" w:lastRowFirstColumn="0" w:lastRowLastColumn="0"/>
            <w:tcW w:w="2334" w:type="dxa"/>
          </w:tcPr>
          <w:p w14:paraId="54EAEB45" w14:textId="77777777" w:rsidR="005E41B3" w:rsidRPr="00563671" w:rsidRDefault="005E41B3" w:rsidP="00A834B1">
            <w:pPr>
              <w:spacing w:before="120"/>
              <w:jc w:val="left"/>
              <w:rPr>
                <w:ins w:id="12382" w:author="Author"/>
                <w:rFonts w:cs="Arial"/>
                <w:sz w:val="20"/>
                <w:szCs w:val="20"/>
                <w:lang w:val="en-IE"/>
              </w:rPr>
            </w:pPr>
            <w:ins w:id="12383" w:author="Author">
              <w:r w:rsidRPr="00563671">
                <w:rPr>
                  <w:rFonts w:cs="Arial"/>
                  <w:sz w:val="20"/>
                  <w:szCs w:val="20"/>
                  <w:lang w:val="en-IE"/>
                </w:rPr>
                <w:t>Interface Id</w:t>
              </w:r>
            </w:ins>
          </w:p>
        </w:tc>
        <w:tc>
          <w:tcPr>
            <w:tcW w:w="7520" w:type="dxa"/>
            <w:gridSpan w:val="2"/>
          </w:tcPr>
          <w:p w14:paraId="5350A8B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84" w:author="Author"/>
                <w:rFonts w:cs="Arial"/>
                <w:sz w:val="20"/>
                <w:szCs w:val="20"/>
                <w:lang w:val="en-IE"/>
              </w:rPr>
            </w:pPr>
            <w:ins w:id="12385" w:author="Author">
              <w:r w:rsidRPr="00563671">
                <w:rPr>
                  <w:rFonts w:cs="Arial"/>
                  <w:sz w:val="20"/>
                  <w:szCs w:val="20"/>
                  <w:lang w:val="en-IE" w:eastAsia="pt-PT"/>
                </w:rPr>
                <w:t>IF192.28</w:t>
              </w:r>
            </w:ins>
          </w:p>
        </w:tc>
      </w:tr>
      <w:tr w:rsidR="005E41B3" w:rsidRPr="00563671" w14:paraId="467AC87E" w14:textId="77777777" w:rsidTr="0017574E">
        <w:trPr>
          <w:ins w:id="12386" w:author="Author"/>
        </w:trPr>
        <w:tc>
          <w:tcPr>
            <w:cnfStyle w:val="001000000000" w:firstRow="0" w:lastRow="0" w:firstColumn="1" w:lastColumn="0" w:oddVBand="0" w:evenVBand="0" w:oddHBand="0" w:evenHBand="0" w:firstRowFirstColumn="0" w:firstRowLastColumn="0" w:lastRowFirstColumn="0" w:lastRowLastColumn="0"/>
            <w:tcW w:w="2334" w:type="dxa"/>
          </w:tcPr>
          <w:p w14:paraId="38E93423" w14:textId="77777777" w:rsidR="005E41B3" w:rsidRPr="00563671" w:rsidRDefault="005E41B3" w:rsidP="00A834B1">
            <w:pPr>
              <w:spacing w:before="120"/>
              <w:jc w:val="left"/>
              <w:rPr>
                <w:ins w:id="12387" w:author="Author"/>
                <w:rFonts w:cs="Arial"/>
                <w:sz w:val="20"/>
                <w:szCs w:val="20"/>
                <w:lang w:val="en-IE"/>
              </w:rPr>
            </w:pPr>
            <w:ins w:id="12388" w:author="Author">
              <w:r w:rsidRPr="00563671">
                <w:rPr>
                  <w:rFonts w:cs="Arial"/>
                  <w:sz w:val="20"/>
                  <w:szCs w:val="20"/>
                  <w:lang w:val="en-IE"/>
                </w:rPr>
                <w:t>Service Id</w:t>
              </w:r>
            </w:ins>
          </w:p>
        </w:tc>
        <w:tc>
          <w:tcPr>
            <w:tcW w:w="7520" w:type="dxa"/>
            <w:gridSpan w:val="2"/>
          </w:tcPr>
          <w:p w14:paraId="6581FAAE" w14:textId="782D302E"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89" w:author="Author"/>
                <w:rFonts w:cs="Arial"/>
                <w:sz w:val="20"/>
                <w:szCs w:val="20"/>
                <w:lang w:val="en-IE"/>
              </w:rPr>
            </w:pPr>
            <w:ins w:id="12390" w:author="Author">
              <w:del w:id="12391" w:author="Author">
                <w:r w:rsidDel="00ED3133">
                  <w:rPr>
                    <w:rFonts w:cs="Arial"/>
                    <w:sz w:val="20"/>
                    <w:szCs w:val="20"/>
                    <w:lang w:val="en-IE"/>
                  </w:rPr>
                  <w:delText>TBD</w:delText>
                </w:r>
              </w:del>
              <w:r w:rsidR="00ED3133">
                <w:rPr>
                  <w:rFonts w:cs="Arial"/>
                  <w:sz w:val="20"/>
                  <w:szCs w:val="20"/>
                  <w:lang w:val="en-IE"/>
                </w:rPr>
                <w:t>715</w:t>
              </w:r>
            </w:ins>
          </w:p>
        </w:tc>
      </w:tr>
      <w:tr w:rsidR="005E41B3" w:rsidRPr="00563671" w14:paraId="4F1B987A" w14:textId="77777777" w:rsidTr="0017574E">
        <w:trPr>
          <w:ins w:id="12392" w:author="Author"/>
        </w:trPr>
        <w:tc>
          <w:tcPr>
            <w:cnfStyle w:val="001000000000" w:firstRow="0" w:lastRow="0" w:firstColumn="1" w:lastColumn="0" w:oddVBand="0" w:evenVBand="0" w:oddHBand="0" w:evenHBand="0" w:firstRowFirstColumn="0" w:firstRowLastColumn="0" w:lastRowFirstColumn="0" w:lastRowLastColumn="0"/>
            <w:tcW w:w="2334" w:type="dxa"/>
          </w:tcPr>
          <w:p w14:paraId="6F6A5719" w14:textId="77777777" w:rsidR="005E41B3" w:rsidRPr="00563671" w:rsidRDefault="005E41B3" w:rsidP="00A834B1">
            <w:pPr>
              <w:spacing w:before="120"/>
              <w:jc w:val="left"/>
              <w:rPr>
                <w:ins w:id="12393" w:author="Author"/>
                <w:rFonts w:cs="Arial"/>
                <w:sz w:val="20"/>
                <w:szCs w:val="20"/>
                <w:lang w:val="en-IE"/>
              </w:rPr>
            </w:pPr>
            <w:ins w:id="12394" w:author="Author">
              <w:r w:rsidRPr="0017574E">
                <w:rPr>
                  <w:rFonts w:cs="Arial"/>
                  <w:sz w:val="20"/>
                  <w:szCs w:val="20"/>
                  <w:lang w:val="en-IE"/>
                </w:rPr>
                <w:t>CSM Service</w:t>
              </w:r>
            </w:ins>
          </w:p>
        </w:tc>
        <w:tc>
          <w:tcPr>
            <w:tcW w:w="7520" w:type="dxa"/>
            <w:gridSpan w:val="2"/>
          </w:tcPr>
          <w:p w14:paraId="5D9C454E" w14:textId="5AEB141E" w:rsidR="005E41B3" w:rsidRPr="00563671" w:rsidRDefault="005E41B3" w:rsidP="0017574E">
            <w:pPr>
              <w:spacing w:before="120"/>
              <w:jc w:val="left"/>
              <w:cnfStyle w:val="000000000000" w:firstRow="0" w:lastRow="0" w:firstColumn="0" w:lastColumn="0" w:oddVBand="0" w:evenVBand="0" w:oddHBand="0" w:evenHBand="0" w:firstRowFirstColumn="0" w:firstRowLastColumn="0" w:lastRowFirstColumn="0" w:lastRowLastColumn="0"/>
              <w:rPr>
                <w:ins w:id="12395" w:author="Author"/>
                <w:rFonts w:cs="Arial"/>
                <w:sz w:val="20"/>
                <w:szCs w:val="20"/>
                <w:lang w:val="en-IE"/>
              </w:rPr>
            </w:pPr>
            <w:ins w:id="12396" w:author="Author">
              <w:del w:id="12397" w:author="Author">
                <w:r w:rsidDel="00ED3133">
                  <w:rPr>
                    <w:sz w:val="20"/>
                    <w:szCs w:val="20"/>
                    <w:lang w:eastAsia="pt-PT"/>
                  </w:rPr>
                  <w:delText>NEWCSMOP</w:delText>
                </w:r>
              </w:del>
              <w:r w:rsidR="0017574E">
                <w:rPr>
                  <w:sz w:val="20"/>
                  <w:szCs w:val="20"/>
                  <w:lang w:eastAsia="pt-PT"/>
                </w:rPr>
                <w:t>RecommendCustomerEquipment</w:t>
              </w:r>
              <w:r w:rsidR="0017574E" w:rsidDel="0017574E">
                <w:rPr>
                  <w:sz w:val="20"/>
                  <w:szCs w:val="20"/>
                  <w:lang w:eastAsia="pt-PT"/>
                </w:rPr>
                <w:t xml:space="preserve"> </w:t>
              </w:r>
              <w:del w:id="12398" w:author="Author">
                <w:r w:rsidR="00ED3133" w:rsidDel="0017574E">
                  <w:rPr>
                    <w:sz w:val="20"/>
                    <w:szCs w:val="20"/>
                    <w:lang w:eastAsia="pt-PT"/>
                  </w:rPr>
                  <w:delText>SalesOrder</w:delText>
                </w:r>
              </w:del>
            </w:ins>
          </w:p>
        </w:tc>
      </w:tr>
      <w:tr w:rsidR="005E41B3" w:rsidRPr="00563671" w14:paraId="7E4E2440" w14:textId="77777777" w:rsidTr="0017574E">
        <w:trPr>
          <w:ins w:id="12399" w:author="Author"/>
        </w:trPr>
        <w:tc>
          <w:tcPr>
            <w:cnfStyle w:val="001000000000" w:firstRow="0" w:lastRow="0" w:firstColumn="1" w:lastColumn="0" w:oddVBand="0" w:evenVBand="0" w:oddHBand="0" w:evenHBand="0" w:firstRowFirstColumn="0" w:firstRowLastColumn="0" w:lastRowFirstColumn="0" w:lastRowLastColumn="0"/>
            <w:tcW w:w="2334" w:type="dxa"/>
          </w:tcPr>
          <w:p w14:paraId="70B563AC" w14:textId="77777777" w:rsidR="005E41B3" w:rsidRPr="00563671" w:rsidRDefault="005E41B3" w:rsidP="00A834B1">
            <w:pPr>
              <w:spacing w:before="120"/>
              <w:jc w:val="left"/>
              <w:rPr>
                <w:ins w:id="12400" w:author="Author"/>
                <w:rFonts w:cs="Arial"/>
                <w:sz w:val="20"/>
                <w:szCs w:val="20"/>
                <w:lang w:val="en-IE"/>
              </w:rPr>
            </w:pPr>
            <w:ins w:id="12401" w:author="Author">
              <w:r w:rsidRPr="0017574E">
                <w:rPr>
                  <w:rFonts w:cs="Arial"/>
                  <w:sz w:val="20"/>
                  <w:szCs w:val="20"/>
                  <w:lang w:val="en-IE"/>
                </w:rPr>
                <w:t>CSM Operation</w:t>
              </w:r>
            </w:ins>
          </w:p>
        </w:tc>
        <w:tc>
          <w:tcPr>
            <w:tcW w:w="7520" w:type="dxa"/>
            <w:gridSpan w:val="2"/>
          </w:tcPr>
          <w:p w14:paraId="79BDB824" w14:textId="38A48BC7" w:rsidR="005E41B3" w:rsidRPr="00563671" w:rsidRDefault="005E41B3" w:rsidP="00ED313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02" w:author="Author"/>
                <w:rFonts w:cs="Arial"/>
                <w:sz w:val="20"/>
                <w:szCs w:val="20"/>
                <w:lang w:val="pt-PT"/>
              </w:rPr>
            </w:pPr>
            <w:ins w:id="12403" w:author="Author">
              <w:del w:id="12404" w:author="Author">
                <w:r w:rsidDel="0017574E">
                  <w:rPr>
                    <w:sz w:val="20"/>
                    <w:szCs w:val="20"/>
                    <w:lang w:eastAsia="pt-PT"/>
                  </w:rPr>
                  <w:delText>RecommendSharedEquipmentForProductOrder</w:delText>
                </w:r>
                <w:r w:rsidR="00ED3133" w:rsidDel="0017574E">
                  <w:rPr>
                    <w:sz w:val="20"/>
                    <w:szCs w:val="20"/>
                    <w:lang w:eastAsia="pt-PT"/>
                  </w:rPr>
                  <w:delText>PhysicalResourceInventoryItem</w:delText>
                </w:r>
              </w:del>
              <w:r w:rsidR="0017574E">
                <w:rPr>
                  <w:sz w:val="20"/>
                  <w:szCs w:val="20"/>
                  <w:lang w:eastAsia="pt-PT"/>
                </w:rPr>
                <w:t>RecommendCustomerEquipment</w:t>
              </w:r>
            </w:ins>
          </w:p>
        </w:tc>
      </w:tr>
    </w:tbl>
    <w:p w14:paraId="16D1B01A" w14:textId="77777777" w:rsidR="005E41B3" w:rsidRDefault="005E41B3" w:rsidP="005E41B3">
      <w:pPr>
        <w:rPr>
          <w:ins w:id="1240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11960B55" w14:textId="77777777" w:rsidTr="00A834B1">
        <w:trPr>
          <w:cnfStyle w:val="100000000000" w:firstRow="1" w:lastRow="0" w:firstColumn="0" w:lastColumn="0" w:oddVBand="0" w:evenVBand="0" w:oddHBand="0" w:evenHBand="0" w:firstRowFirstColumn="0" w:firstRowLastColumn="0" w:lastRowFirstColumn="0" w:lastRowLastColumn="0"/>
          <w:ins w:id="1240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55D8AE0" w14:textId="77777777" w:rsidR="005E41B3" w:rsidRPr="00563671" w:rsidRDefault="005E41B3" w:rsidP="00A834B1">
            <w:pPr>
              <w:spacing w:before="120"/>
              <w:jc w:val="left"/>
              <w:rPr>
                <w:ins w:id="12407" w:author="Author"/>
                <w:rFonts w:cs="Arial"/>
                <w:b w:val="0"/>
                <w:color w:val="auto"/>
                <w:sz w:val="20"/>
                <w:szCs w:val="20"/>
                <w:lang w:val="en-IE"/>
              </w:rPr>
            </w:pPr>
          </w:p>
        </w:tc>
        <w:tc>
          <w:tcPr>
            <w:tcW w:w="2976" w:type="dxa"/>
          </w:tcPr>
          <w:p w14:paraId="70A5540B"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08" w:author="Author"/>
                <w:rFonts w:cs="Arial"/>
                <w:color w:val="auto"/>
                <w:sz w:val="20"/>
                <w:szCs w:val="20"/>
                <w:lang w:val="en-IE"/>
              </w:rPr>
            </w:pPr>
          </w:p>
        </w:tc>
      </w:tr>
      <w:tr w:rsidR="005E41B3" w:rsidRPr="00563671" w14:paraId="4A923CF2" w14:textId="77777777" w:rsidTr="00A834B1">
        <w:trPr>
          <w:ins w:id="12409" w:author="Author"/>
        </w:trPr>
        <w:tc>
          <w:tcPr>
            <w:cnfStyle w:val="001000000000" w:firstRow="0" w:lastRow="0" w:firstColumn="1" w:lastColumn="0" w:oddVBand="0" w:evenVBand="0" w:oddHBand="0" w:evenHBand="0" w:firstRowFirstColumn="0" w:firstRowLastColumn="0" w:lastRowFirstColumn="0" w:lastRowLastColumn="0"/>
            <w:tcW w:w="2323" w:type="dxa"/>
          </w:tcPr>
          <w:p w14:paraId="443D6D8E" w14:textId="77777777" w:rsidR="005E41B3" w:rsidRPr="00563671" w:rsidRDefault="005E41B3" w:rsidP="00A834B1">
            <w:pPr>
              <w:spacing w:before="120"/>
              <w:jc w:val="left"/>
              <w:rPr>
                <w:ins w:id="12410" w:author="Author"/>
                <w:rFonts w:cs="Arial"/>
                <w:sz w:val="20"/>
                <w:szCs w:val="20"/>
                <w:lang w:val="en-IE"/>
              </w:rPr>
            </w:pPr>
            <w:ins w:id="12411" w:author="Author">
              <w:r w:rsidRPr="00563671">
                <w:rPr>
                  <w:rFonts w:cs="Arial"/>
                  <w:sz w:val="20"/>
                  <w:szCs w:val="20"/>
                  <w:lang w:val="en-IE"/>
                </w:rPr>
                <w:t>Service</w:t>
              </w:r>
            </w:ins>
          </w:p>
        </w:tc>
        <w:tc>
          <w:tcPr>
            <w:tcW w:w="7293" w:type="dxa"/>
            <w:gridSpan w:val="2"/>
          </w:tcPr>
          <w:p w14:paraId="03A0CAD7"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12" w:author="Author"/>
                <w:rFonts w:cs="Arial"/>
                <w:sz w:val="20"/>
                <w:szCs w:val="20"/>
                <w:lang w:val="en-IE"/>
              </w:rPr>
            </w:pPr>
            <w:ins w:id="12413" w:author="Author">
              <w:r w:rsidRPr="00563671">
                <w:rPr>
                  <w:rFonts w:cs="Arial"/>
                  <w:sz w:val="20"/>
                  <w:szCs w:val="20"/>
                  <w:lang w:val="en-IE"/>
                </w:rPr>
                <w:t>Redeem loyalty points</w:t>
              </w:r>
            </w:ins>
          </w:p>
        </w:tc>
      </w:tr>
      <w:tr w:rsidR="005E41B3" w:rsidRPr="00563671" w14:paraId="29469A7F" w14:textId="77777777" w:rsidTr="00A834B1">
        <w:trPr>
          <w:ins w:id="12414" w:author="Author"/>
        </w:trPr>
        <w:tc>
          <w:tcPr>
            <w:cnfStyle w:val="001000000000" w:firstRow="0" w:lastRow="0" w:firstColumn="1" w:lastColumn="0" w:oddVBand="0" w:evenVBand="0" w:oddHBand="0" w:evenHBand="0" w:firstRowFirstColumn="0" w:firstRowLastColumn="0" w:lastRowFirstColumn="0" w:lastRowLastColumn="0"/>
            <w:tcW w:w="2323" w:type="dxa"/>
          </w:tcPr>
          <w:p w14:paraId="6738FB82" w14:textId="77777777" w:rsidR="005E41B3" w:rsidRPr="00563671" w:rsidRDefault="005E41B3" w:rsidP="00A834B1">
            <w:pPr>
              <w:spacing w:before="120"/>
              <w:jc w:val="left"/>
              <w:rPr>
                <w:ins w:id="12415" w:author="Author"/>
                <w:rFonts w:cs="Arial"/>
                <w:sz w:val="20"/>
                <w:szCs w:val="20"/>
                <w:lang w:val="en-IE"/>
              </w:rPr>
            </w:pPr>
            <w:ins w:id="12416" w:author="Author">
              <w:r w:rsidRPr="00563671">
                <w:rPr>
                  <w:rFonts w:cs="Arial"/>
                  <w:sz w:val="20"/>
                  <w:szCs w:val="20"/>
                  <w:lang w:val="en-IE"/>
                </w:rPr>
                <w:t>Relevant Input Notes</w:t>
              </w:r>
            </w:ins>
          </w:p>
        </w:tc>
        <w:tc>
          <w:tcPr>
            <w:tcW w:w="7293" w:type="dxa"/>
            <w:gridSpan w:val="2"/>
          </w:tcPr>
          <w:p w14:paraId="1015A42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17" w:author="Author"/>
                <w:rFonts w:cs="Arial"/>
                <w:sz w:val="20"/>
                <w:szCs w:val="20"/>
                <w:lang w:val="en-IE"/>
              </w:rPr>
            </w:pPr>
            <w:ins w:id="12418" w:author="Author">
              <w:r w:rsidRPr="00563671">
                <w:rPr>
                  <w:rFonts w:cs="Arial"/>
                  <w:sz w:val="20"/>
                  <w:szCs w:val="20"/>
                  <w:lang w:val="en-IE"/>
                </w:rPr>
                <w:t>The request sends the loyalty points quantity to be redeemed</w:t>
              </w:r>
            </w:ins>
          </w:p>
        </w:tc>
      </w:tr>
      <w:tr w:rsidR="005E41B3" w:rsidRPr="00563671" w14:paraId="21900982" w14:textId="77777777" w:rsidTr="00A834B1">
        <w:trPr>
          <w:ins w:id="12419" w:author="Author"/>
        </w:trPr>
        <w:tc>
          <w:tcPr>
            <w:cnfStyle w:val="001000000000" w:firstRow="0" w:lastRow="0" w:firstColumn="1" w:lastColumn="0" w:oddVBand="0" w:evenVBand="0" w:oddHBand="0" w:evenHBand="0" w:firstRowFirstColumn="0" w:firstRowLastColumn="0" w:lastRowFirstColumn="0" w:lastRowLastColumn="0"/>
            <w:tcW w:w="2323" w:type="dxa"/>
          </w:tcPr>
          <w:p w14:paraId="14A1D46E" w14:textId="77777777" w:rsidR="005E41B3" w:rsidRPr="00563671" w:rsidRDefault="005E41B3" w:rsidP="00A834B1">
            <w:pPr>
              <w:spacing w:before="120"/>
              <w:jc w:val="left"/>
              <w:rPr>
                <w:ins w:id="12420" w:author="Author"/>
                <w:rFonts w:cs="Arial"/>
                <w:sz w:val="20"/>
                <w:szCs w:val="20"/>
                <w:lang w:val="en-IE"/>
              </w:rPr>
            </w:pPr>
            <w:ins w:id="12421" w:author="Author">
              <w:r w:rsidRPr="00563671">
                <w:rPr>
                  <w:rFonts w:cs="Arial"/>
                  <w:sz w:val="20"/>
                  <w:szCs w:val="20"/>
                  <w:lang w:val="en-IE"/>
                </w:rPr>
                <w:t>Relevant Output Notes</w:t>
              </w:r>
            </w:ins>
          </w:p>
        </w:tc>
        <w:tc>
          <w:tcPr>
            <w:tcW w:w="7293" w:type="dxa"/>
            <w:gridSpan w:val="2"/>
          </w:tcPr>
          <w:p w14:paraId="1F5F2EB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22" w:author="Author"/>
                <w:rFonts w:cs="Arial"/>
                <w:sz w:val="20"/>
                <w:szCs w:val="20"/>
                <w:lang w:val="en-IE"/>
              </w:rPr>
            </w:pPr>
            <w:ins w:id="12423" w:author="Author">
              <w:r w:rsidRPr="00563671">
                <w:rPr>
                  <w:rFonts w:cs="Arial"/>
                  <w:sz w:val="20"/>
                  <w:szCs w:val="20"/>
                  <w:lang w:val="en-IE"/>
                </w:rPr>
                <w:t>The response should return the operation status</w:t>
              </w:r>
            </w:ins>
          </w:p>
        </w:tc>
      </w:tr>
      <w:tr w:rsidR="005E41B3" w:rsidRPr="00563671" w14:paraId="0F2A5CE4" w14:textId="77777777" w:rsidTr="00A834B1">
        <w:trPr>
          <w:ins w:id="12424" w:author="Author"/>
        </w:trPr>
        <w:tc>
          <w:tcPr>
            <w:cnfStyle w:val="001000000000" w:firstRow="0" w:lastRow="0" w:firstColumn="1" w:lastColumn="0" w:oddVBand="0" w:evenVBand="0" w:oddHBand="0" w:evenHBand="0" w:firstRowFirstColumn="0" w:firstRowLastColumn="0" w:lastRowFirstColumn="0" w:lastRowLastColumn="0"/>
            <w:tcW w:w="2323" w:type="dxa"/>
          </w:tcPr>
          <w:p w14:paraId="2DC990B3" w14:textId="77777777" w:rsidR="005E41B3" w:rsidRPr="00563671" w:rsidRDefault="005E41B3" w:rsidP="00A834B1">
            <w:pPr>
              <w:spacing w:before="120"/>
              <w:jc w:val="left"/>
              <w:rPr>
                <w:ins w:id="12425" w:author="Author"/>
                <w:rFonts w:cs="Arial"/>
                <w:sz w:val="20"/>
                <w:szCs w:val="20"/>
                <w:lang w:val="en-IE"/>
              </w:rPr>
            </w:pPr>
            <w:ins w:id="12426" w:author="Author">
              <w:r w:rsidRPr="00563671">
                <w:rPr>
                  <w:rFonts w:cs="Arial"/>
                  <w:sz w:val="20"/>
                  <w:szCs w:val="20"/>
                  <w:lang w:val="en-IE"/>
                </w:rPr>
                <w:t>Interface Id</w:t>
              </w:r>
            </w:ins>
          </w:p>
        </w:tc>
        <w:tc>
          <w:tcPr>
            <w:tcW w:w="7293" w:type="dxa"/>
            <w:gridSpan w:val="2"/>
          </w:tcPr>
          <w:p w14:paraId="28C1000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27" w:author="Author"/>
                <w:rFonts w:cs="Arial"/>
                <w:sz w:val="20"/>
                <w:szCs w:val="20"/>
                <w:lang w:val="en-IE"/>
              </w:rPr>
            </w:pPr>
            <w:ins w:id="12428" w:author="Author">
              <w:r w:rsidRPr="00563671">
                <w:rPr>
                  <w:rFonts w:cs="Arial"/>
                  <w:sz w:val="20"/>
                  <w:szCs w:val="20"/>
                  <w:lang w:val="en-IE"/>
                </w:rPr>
                <w:t>IF192.01</w:t>
              </w:r>
            </w:ins>
          </w:p>
        </w:tc>
      </w:tr>
      <w:tr w:rsidR="005E41B3" w:rsidRPr="00563671" w14:paraId="7CC3676F" w14:textId="77777777" w:rsidTr="00A834B1">
        <w:trPr>
          <w:ins w:id="12429" w:author="Author"/>
        </w:trPr>
        <w:tc>
          <w:tcPr>
            <w:cnfStyle w:val="001000000000" w:firstRow="0" w:lastRow="0" w:firstColumn="1" w:lastColumn="0" w:oddVBand="0" w:evenVBand="0" w:oddHBand="0" w:evenHBand="0" w:firstRowFirstColumn="0" w:firstRowLastColumn="0" w:lastRowFirstColumn="0" w:lastRowLastColumn="0"/>
            <w:tcW w:w="2323" w:type="dxa"/>
          </w:tcPr>
          <w:p w14:paraId="673A5C96" w14:textId="77777777" w:rsidR="005E41B3" w:rsidRPr="00563671" w:rsidRDefault="005E41B3" w:rsidP="00A834B1">
            <w:pPr>
              <w:spacing w:before="120"/>
              <w:jc w:val="left"/>
              <w:rPr>
                <w:ins w:id="12430" w:author="Author"/>
                <w:rFonts w:cs="Arial"/>
                <w:sz w:val="20"/>
                <w:szCs w:val="20"/>
                <w:lang w:val="en-IE"/>
              </w:rPr>
            </w:pPr>
            <w:ins w:id="12431" w:author="Author">
              <w:r w:rsidRPr="00563671">
                <w:rPr>
                  <w:rFonts w:cs="Arial"/>
                  <w:sz w:val="20"/>
                  <w:szCs w:val="20"/>
                  <w:lang w:val="en-IE"/>
                </w:rPr>
                <w:t>Service Id</w:t>
              </w:r>
            </w:ins>
          </w:p>
        </w:tc>
        <w:tc>
          <w:tcPr>
            <w:tcW w:w="7293" w:type="dxa"/>
            <w:gridSpan w:val="2"/>
          </w:tcPr>
          <w:p w14:paraId="44FEC47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32" w:author="Author"/>
                <w:rFonts w:cs="Arial"/>
                <w:sz w:val="20"/>
                <w:szCs w:val="20"/>
                <w:lang w:val="en-IE"/>
              </w:rPr>
            </w:pPr>
            <w:ins w:id="12433" w:author="Author">
              <w:r>
                <w:rPr>
                  <w:rFonts w:cs="Arial"/>
                  <w:sz w:val="20"/>
                  <w:szCs w:val="20"/>
                  <w:lang w:val="en-IE"/>
                </w:rPr>
                <w:t>366</w:t>
              </w:r>
            </w:ins>
          </w:p>
        </w:tc>
      </w:tr>
      <w:tr w:rsidR="005E41B3" w:rsidRPr="00563671" w14:paraId="0D5FCC77" w14:textId="77777777" w:rsidTr="00A834B1">
        <w:trPr>
          <w:ins w:id="12434" w:author="Author"/>
        </w:trPr>
        <w:tc>
          <w:tcPr>
            <w:cnfStyle w:val="001000000000" w:firstRow="0" w:lastRow="0" w:firstColumn="1" w:lastColumn="0" w:oddVBand="0" w:evenVBand="0" w:oddHBand="0" w:evenHBand="0" w:firstRowFirstColumn="0" w:firstRowLastColumn="0" w:lastRowFirstColumn="0" w:lastRowLastColumn="0"/>
            <w:tcW w:w="2323" w:type="dxa"/>
          </w:tcPr>
          <w:p w14:paraId="6F641099" w14:textId="77777777" w:rsidR="005E41B3" w:rsidRPr="00563671" w:rsidRDefault="005E41B3" w:rsidP="00A834B1">
            <w:pPr>
              <w:spacing w:before="120"/>
              <w:jc w:val="left"/>
              <w:rPr>
                <w:ins w:id="12435" w:author="Author"/>
                <w:rFonts w:cs="Arial"/>
                <w:sz w:val="20"/>
                <w:szCs w:val="20"/>
                <w:lang w:val="en-IE"/>
              </w:rPr>
            </w:pPr>
            <w:ins w:id="12436" w:author="Author">
              <w:r w:rsidRPr="00563671">
                <w:rPr>
                  <w:rFonts w:cs="Arial"/>
                  <w:bCs/>
                  <w:sz w:val="20"/>
                  <w:szCs w:val="20"/>
                </w:rPr>
                <w:t>CSM Service</w:t>
              </w:r>
            </w:ins>
          </w:p>
        </w:tc>
        <w:tc>
          <w:tcPr>
            <w:tcW w:w="7293" w:type="dxa"/>
            <w:gridSpan w:val="2"/>
          </w:tcPr>
          <w:p w14:paraId="6CDDA069"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37" w:author="Author"/>
                <w:rFonts w:cs="Arial"/>
                <w:sz w:val="20"/>
                <w:szCs w:val="20"/>
                <w:lang w:val="pt-PT"/>
              </w:rPr>
            </w:pPr>
            <w:ins w:id="12438" w:author="Author">
              <w:r w:rsidRPr="00563671">
                <w:rPr>
                  <w:rFonts w:cs="Arial"/>
                  <w:sz w:val="20"/>
                  <w:szCs w:val="20"/>
                </w:rPr>
                <w:t>LoyaltyAccountAdjustment</w:t>
              </w:r>
            </w:ins>
          </w:p>
        </w:tc>
      </w:tr>
      <w:tr w:rsidR="005E41B3" w:rsidRPr="00563671" w14:paraId="79A1103D" w14:textId="77777777" w:rsidTr="00A834B1">
        <w:trPr>
          <w:ins w:id="12439" w:author="Author"/>
        </w:trPr>
        <w:tc>
          <w:tcPr>
            <w:cnfStyle w:val="001000000000" w:firstRow="0" w:lastRow="0" w:firstColumn="1" w:lastColumn="0" w:oddVBand="0" w:evenVBand="0" w:oddHBand="0" w:evenHBand="0" w:firstRowFirstColumn="0" w:firstRowLastColumn="0" w:lastRowFirstColumn="0" w:lastRowLastColumn="0"/>
            <w:tcW w:w="2323" w:type="dxa"/>
          </w:tcPr>
          <w:p w14:paraId="2F33AF7F" w14:textId="77777777" w:rsidR="005E41B3" w:rsidRPr="00563671" w:rsidRDefault="005E41B3" w:rsidP="00A834B1">
            <w:pPr>
              <w:spacing w:before="120"/>
              <w:jc w:val="left"/>
              <w:rPr>
                <w:ins w:id="12440" w:author="Author"/>
                <w:rFonts w:cs="Arial"/>
                <w:sz w:val="20"/>
                <w:szCs w:val="20"/>
                <w:lang w:val="en-IE"/>
              </w:rPr>
            </w:pPr>
            <w:ins w:id="12441" w:author="Author">
              <w:r w:rsidRPr="00563671">
                <w:rPr>
                  <w:rFonts w:cs="Arial"/>
                  <w:bCs/>
                  <w:sz w:val="20"/>
                  <w:szCs w:val="20"/>
                </w:rPr>
                <w:t>CSM Operation</w:t>
              </w:r>
            </w:ins>
          </w:p>
        </w:tc>
        <w:tc>
          <w:tcPr>
            <w:tcW w:w="7293" w:type="dxa"/>
            <w:gridSpan w:val="2"/>
          </w:tcPr>
          <w:p w14:paraId="6CE072C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42" w:author="Author"/>
                <w:rFonts w:cs="Arial"/>
                <w:sz w:val="20"/>
                <w:szCs w:val="20"/>
                <w:lang w:val="pt-PT"/>
              </w:rPr>
            </w:pPr>
            <w:ins w:id="12443" w:author="Author">
              <w:r w:rsidRPr="00563671">
                <w:rPr>
                  <w:rFonts w:cs="Arial"/>
                  <w:sz w:val="20"/>
                  <w:szCs w:val="20"/>
                </w:rPr>
                <w:t>CreateLoyaltyAccountAdjustment</w:t>
              </w:r>
            </w:ins>
          </w:p>
        </w:tc>
      </w:tr>
    </w:tbl>
    <w:p w14:paraId="32F8F869" w14:textId="77777777" w:rsidR="005E41B3" w:rsidRPr="00563671" w:rsidRDefault="005E41B3" w:rsidP="005E41B3">
      <w:pPr>
        <w:rPr>
          <w:ins w:id="12444"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38F8FE42" w14:textId="77777777" w:rsidTr="00A834B1">
        <w:trPr>
          <w:cnfStyle w:val="100000000000" w:firstRow="1" w:lastRow="0" w:firstColumn="0" w:lastColumn="0" w:oddVBand="0" w:evenVBand="0" w:oddHBand="0" w:evenHBand="0" w:firstRowFirstColumn="0" w:firstRowLastColumn="0" w:lastRowFirstColumn="0" w:lastRowLastColumn="0"/>
          <w:ins w:id="1244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45E9E8D" w14:textId="77777777" w:rsidR="005E41B3" w:rsidRPr="00563671" w:rsidRDefault="005E41B3" w:rsidP="00A834B1">
            <w:pPr>
              <w:spacing w:before="120"/>
              <w:jc w:val="left"/>
              <w:rPr>
                <w:ins w:id="12446" w:author="Author"/>
                <w:b w:val="0"/>
                <w:color w:val="auto"/>
              </w:rPr>
            </w:pPr>
          </w:p>
        </w:tc>
        <w:tc>
          <w:tcPr>
            <w:tcW w:w="2976" w:type="dxa"/>
          </w:tcPr>
          <w:p w14:paraId="0CF548D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47" w:author="Author"/>
                <w:color w:val="auto"/>
              </w:rPr>
            </w:pPr>
          </w:p>
        </w:tc>
      </w:tr>
      <w:tr w:rsidR="005E41B3" w:rsidRPr="00563671" w14:paraId="3BC64093" w14:textId="77777777" w:rsidTr="00A834B1">
        <w:trPr>
          <w:ins w:id="12448" w:author="Author"/>
        </w:trPr>
        <w:tc>
          <w:tcPr>
            <w:cnfStyle w:val="001000000000" w:firstRow="0" w:lastRow="0" w:firstColumn="1" w:lastColumn="0" w:oddVBand="0" w:evenVBand="0" w:oddHBand="0" w:evenHBand="0" w:firstRowFirstColumn="0" w:firstRowLastColumn="0" w:lastRowFirstColumn="0" w:lastRowLastColumn="0"/>
            <w:tcW w:w="2376" w:type="dxa"/>
          </w:tcPr>
          <w:p w14:paraId="433EF7C1" w14:textId="77777777" w:rsidR="005E41B3" w:rsidRPr="00563671" w:rsidRDefault="005E41B3" w:rsidP="00A834B1">
            <w:pPr>
              <w:spacing w:before="120"/>
              <w:jc w:val="left"/>
              <w:outlineLvl w:val="4"/>
              <w:rPr>
                <w:ins w:id="12449" w:author="Author"/>
                <w:sz w:val="20"/>
              </w:rPr>
            </w:pPr>
            <w:ins w:id="12450" w:author="Author">
              <w:r w:rsidRPr="00563671">
                <w:rPr>
                  <w:sz w:val="20"/>
                </w:rPr>
                <w:t>Service</w:t>
              </w:r>
            </w:ins>
          </w:p>
        </w:tc>
        <w:tc>
          <w:tcPr>
            <w:tcW w:w="7240" w:type="dxa"/>
            <w:gridSpan w:val="2"/>
          </w:tcPr>
          <w:p w14:paraId="61B36F6B" w14:textId="77777777" w:rsidR="005E41B3" w:rsidRPr="00563671" w:rsidRDefault="005E41B3" w:rsidP="00A834B1">
            <w:pPr>
              <w:cnfStyle w:val="000000000000" w:firstRow="0" w:lastRow="0" w:firstColumn="0" w:lastColumn="0" w:oddVBand="0" w:evenVBand="0" w:oddHBand="0" w:evenHBand="0" w:firstRowFirstColumn="0" w:firstRowLastColumn="0" w:lastRowFirstColumn="0" w:lastRowLastColumn="0"/>
              <w:rPr>
                <w:ins w:id="12451" w:author="Author"/>
                <w:sz w:val="20"/>
                <w:lang w:val="en-US" w:eastAsia="pt-PT"/>
              </w:rPr>
            </w:pPr>
            <w:ins w:id="12452" w:author="Author">
              <w:r w:rsidRPr="00563671">
                <w:rPr>
                  <w:rFonts w:cs="Arial"/>
                  <w:sz w:val="20"/>
                  <w:lang w:val="en-US"/>
                </w:rPr>
                <w:t>Generate contract</w:t>
              </w:r>
            </w:ins>
          </w:p>
        </w:tc>
      </w:tr>
      <w:tr w:rsidR="005E41B3" w:rsidRPr="00563671" w14:paraId="063DE58F" w14:textId="77777777" w:rsidTr="00A834B1">
        <w:trPr>
          <w:ins w:id="12453" w:author="Author"/>
        </w:trPr>
        <w:tc>
          <w:tcPr>
            <w:cnfStyle w:val="001000000000" w:firstRow="0" w:lastRow="0" w:firstColumn="1" w:lastColumn="0" w:oddVBand="0" w:evenVBand="0" w:oddHBand="0" w:evenHBand="0" w:firstRowFirstColumn="0" w:firstRowLastColumn="0" w:lastRowFirstColumn="0" w:lastRowLastColumn="0"/>
            <w:tcW w:w="2376" w:type="dxa"/>
          </w:tcPr>
          <w:p w14:paraId="3FA8260A" w14:textId="77777777" w:rsidR="005E41B3" w:rsidRPr="00563671" w:rsidRDefault="005E41B3" w:rsidP="00A834B1">
            <w:pPr>
              <w:spacing w:before="120"/>
              <w:jc w:val="left"/>
              <w:rPr>
                <w:ins w:id="12454" w:author="Author"/>
                <w:sz w:val="20"/>
              </w:rPr>
            </w:pPr>
            <w:ins w:id="12455" w:author="Author">
              <w:r w:rsidRPr="00563671">
                <w:rPr>
                  <w:sz w:val="20"/>
                </w:rPr>
                <w:t>Relevant Input Notes</w:t>
              </w:r>
            </w:ins>
          </w:p>
        </w:tc>
        <w:tc>
          <w:tcPr>
            <w:tcW w:w="7240" w:type="dxa"/>
            <w:gridSpan w:val="2"/>
          </w:tcPr>
          <w:p w14:paraId="30C810EB" w14:textId="1667BFAD" w:rsidR="005E41B3" w:rsidRPr="00563671" w:rsidRDefault="005E41B3" w:rsidP="00757276">
            <w:pPr>
              <w:spacing w:before="120"/>
              <w:jc w:val="left"/>
              <w:outlineLvl w:val="4"/>
              <w:cnfStyle w:val="000000000000" w:firstRow="0" w:lastRow="0" w:firstColumn="0" w:lastColumn="0" w:oddVBand="0" w:evenVBand="0" w:oddHBand="0" w:evenHBand="0" w:firstRowFirstColumn="0" w:firstRowLastColumn="0" w:lastRowFirstColumn="0" w:lastRowLastColumn="0"/>
              <w:rPr>
                <w:ins w:id="12456" w:author="Author"/>
                <w:sz w:val="20"/>
              </w:rPr>
            </w:pPr>
            <w:ins w:id="12457" w:author="Author">
              <w:r w:rsidRPr="00563671">
                <w:rPr>
                  <w:rFonts w:cs="Arial"/>
                  <w:sz w:val="20"/>
                </w:rPr>
                <w:t xml:space="preserve">The request </w:t>
              </w:r>
              <w:r w:rsidRPr="00563671">
                <w:rPr>
                  <w:rFonts w:cs="Arial"/>
                  <w:sz w:val="20"/>
                  <w:szCs w:val="20"/>
                  <w:lang w:val="en-IE"/>
                </w:rPr>
                <w:t xml:space="preserve">should be made for the </w:t>
              </w:r>
              <w:r w:rsidRPr="00563671">
                <w:rPr>
                  <w:rFonts w:cs="Arial"/>
                  <w:sz w:val="20"/>
                </w:rPr>
                <w:t xml:space="preserve">given </w:t>
              </w:r>
              <w:del w:id="12458" w:author="Author">
                <w:r w:rsidRPr="00563671" w:rsidDel="00757276">
                  <w:rPr>
                    <w:rFonts w:cs="Arial"/>
                    <w:sz w:val="20"/>
                  </w:rPr>
                  <w:delText>template</w:delText>
                </w:r>
              </w:del>
              <w:r w:rsidR="00757276">
                <w:rPr>
                  <w:rFonts w:cs="Arial"/>
                  <w:sz w:val="20"/>
                </w:rPr>
                <w:t>document</w:t>
              </w:r>
              <w:r w:rsidRPr="00563671">
                <w:rPr>
                  <w:rFonts w:cs="Arial"/>
                  <w:sz w:val="20"/>
                </w:rPr>
                <w:t xml:space="preserve"> IDs, customer data and sale details</w:t>
              </w:r>
            </w:ins>
          </w:p>
        </w:tc>
      </w:tr>
      <w:tr w:rsidR="005E41B3" w:rsidRPr="00563671" w14:paraId="3420FD6B" w14:textId="77777777" w:rsidTr="00A834B1">
        <w:trPr>
          <w:ins w:id="12459" w:author="Author"/>
        </w:trPr>
        <w:tc>
          <w:tcPr>
            <w:cnfStyle w:val="001000000000" w:firstRow="0" w:lastRow="0" w:firstColumn="1" w:lastColumn="0" w:oddVBand="0" w:evenVBand="0" w:oddHBand="0" w:evenHBand="0" w:firstRowFirstColumn="0" w:firstRowLastColumn="0" w:lastRowFirstColumn="0" w:lastRowLastColumn="0"/>
            <w:tcW w:w="2376" w:type="dxa"/>
          </w:tcPr>
          <w:p w14:paraId="0F9C5ECB" w14:textId="77777777" w:rsidR="005E41B3" w:rsidRPr="00563671" w:rsidRDefault="005E41B3" w:rsidP="00A834B1">
            <w:pPr>
              <w:spacing w:before="120"/>
              <w:jc w:val="left"/>
              <w:outlineLvl w:val="4"/>
              <w:rPr>
                <w:ins w:id="12460" w:author="Author"/>
                <w:sz w:val="20"/>
              </w:rPr>
            </w:pPr>
            <w:ins w:id="12461" w:author="Author">
              <w:r w:rsidRPr="00563671">
                <w:rPr>
                  <w:sz w:val="20"/>
                </w:rPr>
                <w:t>Relevant Output Notes</w:t>
              </w:r>
            </w:ins>
          </w:p>
        </w:tc>
        <w:tc>
          <w:tcPr>
            <w:tcW w:w="7240" w:type="dxa"/>
            <w:gridSpan w:val="2"/>
          </w:tcPr>
          <w:p w14:paraId="7CED3BED" w14:textId="77777777" w:rsidR="005E41B3" w:rsidRPr="00563671" w:rsidRDefault="005E41B3" w:rsidP="00A834B1">
            <w:pPr>
              <w:spacing w:before="120"/>
              <w:jc w:val="left"/>
              <w:outlineLvl w:val="4"/>
              <w:cnfStyle w:val="000000000000" w:firstRow="0" w:lastRow="0" w:firstColumn="0" w:lastColumn="0" w:oddVBand="0" w:evenVBand="0" w:oddHBand="0" w:evenHBand="0" w:firstRowFirstColumn="0" w:firstRowLastColumn="0" w:lastRowFirstColumn="0" w:lastRowLastColumn="0"/>
              <w:rPr>
                <w:ins w:id="12462" w:author="Author"/>
                <w:sz w:val="20"/>
              </w:rPr>
            </w:pPr>
            <w:ins w:id="12463" w:author="Author">
              <w:r w:rsidRPr="00563671">
                <w:rPr>
                  <w:rFonts w:cs="Arial"/>
                  <w:sz w:val="20"/>
                  <w:lang w:val="en-US"/>
                </w:rPr>
                <w:t>The service will return the document ID and the request status.</w:t>
              </w:r>
            </w:ins>
          </w:p>
        </w:tc>
      </w:tr>
      <w:tr w:rsidR="005E41B3" w:rsidRPr="00563671" w14:paraId="57284368" w14:textId="77777777" w:rsidTr="00A834B1">
        <w:trPr>
          <w:ins w:id="12464" w:author="Author"/>
        </w:trPr>
        <w:tc>
          <w:tcPr>
            <w:cnfStyle w:val="001000000000" w:firstRow="0" w:lastRow="0" w:firstColumn="1" w:lastColumn="0" w:oddVBand="0" w:evenVBand="0" w:oddHBand="0" w:evenHBand="0" w:firstRowFirstColumn="0" w:firstRowLastColumn="0" w:lastRowFirstColumn="0" w:lastRowLastColumn="0"/>
            <w:tcW w:w="2376" w:type="dxa"/>
          </w:tcPr>
          <w:p w14:paraId="70A6B155" w14:textId="77777777" w:rsidR="005E41B3" w:rsidRPr="00563671" w:rsidRDefault="005E41B3" w:rsidP="00A834B1">
            <w:pPr>
              <w:spacing w:before="120"/>
              <w:jc w:val="left"/>
              <w:outlineLvl w:val="4"/>
              <w:rPr>
                <w:ins w:id="12465" w:author="Author"/>
                <w:sz w:val="20"/>
              </w:rPr>
            </w:pPr>
            <w:ins w:id="12466" w:author="Author">
              <w:r w:rsidRPr="00563671">
                <w:rPr>
                  <w:sz w:val="20"/>
                </w:rPr>
                <w:t>Interface Id</w:t>
              </w:r>
            </w:ins>
          </w:p>
        </w:tc>
        <w:tc>
          <w:tcPr>
            <w:tcW w:w="7240" w:type="dxa"/>
            <w:gridSpan w:val="2"/>
          </w:tcPr>
          <w:p w14:paraId="45EE0450" w14:textId="5C57E9C2" w:rsidR="005E41B3" w:rsidRPr="00563671" w:rsidRDefault="005E41B3" w:rsidP="0017574E">
            <w:pPr>
              <w:spacing w:before="120"/>
              <w:jc w:val="left"/>
              <w:outlineLvl w:val="4"/>
              <w:cnfStyle w:val="000000000000" w:firstRow="0" w:lastRow="0" w:firstColumn="0" w:lastColumn="0" w:oddVBand="0" w:evenVBand="0" w:oddHBand="0" w:evenHBand="0" w:firstRowFirstColumn="0" w:firstRowLastColumn="0" w:lastRowFirstColumn="0" w:lastRowLastColumn="0"/>
              <w:rPr>
                <w:ins w:id="12467" w:author="Author"/>
                <w:sz w:val="20"/>
              </w:rPr>
            </w:pPr>
            <w:ins w:id="12468" w:author="Author">
              <w:del w:id="12469" w:author="Author">
                <w:r w:rsidRPr="00563671" w:rsidDel="0017574E">
                  <w:rPr>
                    <w:rFonts w:cs="Arial"/>
                    <w:sz w:val="20"/>
                  </w:rPr>
                  <w:delText>IF192.18</w:delText>
                </w:r>
                <w:r w:rsidDel="0017574E">
                  <w:rPr>
                    <w:rFonts w:cs="Arial"/>
                    <w:sz w:val="20"/>
                  </w:rPr>
                  <w:delText xml:space="preserve"> / </w:delText>
                </w:r>
              </w:del>
              <w:r>
                <w:rPr>
                  <w:rFonts w:cs="Arial"/>
                  <w:sz w:val="20"/>
                </w:rPr>
                <w:t>IF192.28</w:t>
              </w:r>
            </w:ins>
          </w:p>
        </w:tc>
      </w:tr>
      <w:tr w:rsidR="005E41B3" w:rsidRPr="00563671" w14:paraId="4B10D5D6" w14:textId="77777777" w:rsidTr="00A834B1">
        <w:trPr>
          <w:ins w:id="12470" w:author="Author"/>
        </w:trPr>
        <w:tc>
          <w:tcPr>
            <w:cnfStyle w:val="001000000000" w:firstRow="0" w:lastRow="0" w:firstColumn="1" w:lastColumn="0" w:oddVBand="0" w:evenVBand="0" w:oddHBand="0" w:evenHBand="0" w:firstRowFirstColumn="0" w:firstRowLastColumn="0" w:lastRowFirstColumn="0" w:lastRowLastColumn="0"/>
            <w:tcW w:w="2376" w:type="dxa"/>
          </w:tcPr>
          <w:p w14:paraId="3EAEDE86" w14:textId="77777777" w:rsidR="005E41B3" w:rsidRPr="0017574E" w:rsidRDefault="005E41B3" w:rsidP="0017574E">
            <w:pPr>
              <w:spacing w:before="120"/>
              <w:jc w:val="left"/>
              <w:outlineLvl w:val="4"/>
              <w:rPr>
                <w:ins w:id="12471" w:author="Author"/>
                <w:sz w:val="20"/>
              </w:rPr>
            </w:pPr>
            <w:ins w:id="12472" w:author="Author">
              <w:r w:rsidRPr="0017574E">
                <w:rPr>
                  <w:sz w:val="20"/>
                </w:rPr>
                <w:t>Service Id</w:t>
              </w:r>
            </w:ins>
          </w:p>
        </w:tc>
        <w:tc>
          <w:tcPr>
            <w:tcW w:w="7240" w:type="dxa"/>
            <w:gridSpan w:val="2"/>
          </w:tcPr>
          <w:p w14:paraId="559B8A2D" w14:textId="77777777" w:rsidR="005E41B3" w:rsidRPr="0017574E" w:rsidRDefault="005E41B3" w:rsidP="0017574E">
            <w:pPr>
              <w:spacing w:before="120"/>
              <w:jc w:val="left"/>
              <w:outlineLvl w:val="4"/>
              <w:cnfStyle w:val="000000000000" w:firstRow="0" w:lastRow="0" w:firstColumn="0" w:lastColumn="0" w:oddVBand="0" w:evenVBand="0" w:oddHBand="0" w:evenHBand="0" w:firstRowFirstColumn="0" w:firstRowLastColumn="0" w:lastRowFirstColumn="0" w:lastRowLastColumn="0"/>
              <w:rPr>
                <w:ins w:id="12473" w:author="Author"/>
                <w:sz w:val="20"/>
              </w:rPr>
            </w:pPr>
            <w:ins w:id="12474" w:author="Author">
              <w:r w:rsidRPr="0017574E">
                <w:rPr>
                  <w:sz w:val="20"/>
                </w:rPr>
                <w:t>574</w:t>
              </w:r>
            </w:ins>
          </w:p>
        </w:tc>
      </w:tr>
      <w:tr w:rsidR="005E41B3" w:rsidRPr="00563671" w14:paraId="5585F95C" w14:textId="77777777" w:rsidTr="00A834B1">
        <w:trPr>
          <w:ins w:id="12475" w:author="Author"/>
        </w:trPr>
        <w:tc>
          <w:tcPr>
            <w:cnfStyle w:val="001000000000" w:firstRow="0" w:lastRow="0" w:firstColumn="1" w:lastColumn="0" w:oddVBand="0" w:evenVBand="0" w:oddHBand="0" w:evenHBand="0" w:firstRowFirstColumn="0" w:firstRowLastColumn="0" w:lastRowFirstColumn="0" w:lastRowLastColumn="0"/>
            <w:tcW w:w="2376" w:type="dxa"/>
          </w:tcPr>
          <w:p w14:paraId="5FE84563" w14:textId="77777777" w:rsidR="005E41B3" w:rsidRPr="00563671" w:rsidRDefault="005E41B3" w:rsidP="00A834B1">
            <w:pPr>
              <w:spacing w:before="120"/>
              <w:jc w:val="left"/>
              <w:rPr>
                <w:ins w:id="12476" w:author="Author"/>
              </w:rPr>
            </w:pPr>
            <w:ins w:id="12477" w:author="Author">
              <w:r w:rsidRPr="00563671">
                <w:rPr>
                  <w:sz w:val="20"/>
                </w:rPr>
                <w:t>CSM Service</w:t>
              </w:r>
            </w:ins>
          </w:p>
        </w:tc>
        <w:tc>
          <w:tcPr>
            <w:tcW w:w="7240" w:type="dxa"/>
            <w:gridSpan w:val="2"/>
          </w:tcPr>
          <w:p w14:paraId="6CBACE3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78" w:author="Author"/>
                <w:rFonts w:cs="Arial"/>
              </w:rPr>
            </w:pPr>
            <w:ins w:id="12479" w:author="Author">
              <w:r>
                <w:rPr>
                  <w:sz w:val="20"/>
                </w:rPr>
                <w:t>CustomerAgreement</w:t>
              </w:r>
            </w:ins>
          </w:p>
        </w:tc>
      </w:tr>
      <w:tr w:rsidR="005E41B3" w:rsidRPr="00563671" w14:paraId="69DB99D1" w14:textId="77777777" w:rsidTr="00A834B1">
        <w:trPr>
          <w:ins w:id="12480" w:author="Author"/>
        </w:trPr>
        <w:tc>
          <w:tcPr>
            <w:cnfStyle w:val="001000000000" w:firstRow="0" w:lastRow="0" w:firstColumn="1" w:lastColumn="0" w:oddVBand="0" w:evenVBand="0" w:oddHBand="0" w:evenHBand="0" w:firstRowFirstColumn="0" w:firstRowLastColumn="0" w:lastRowFirstColumn="0" w:lastRowLastColumn="0"/>
            <w:tcW w:w="2376" w:type="dxa"/>
          </w:tcPr>
          <w:p w14:paraId="0FBC0F1F" w14:textId="77777777" w:rsidR="005E41B3" w:rsidRPr="00563671" w:rsidRDefault="005E41B3" w:rsidP="00A834B1">
            <w:pPr>
              <w:spacing w:before="120"/>
              <w:jc w:val="left"/>
              <w:rPr>
                <w:ins w:id="12481" w:author="Author"/>
                <w:sz w:val="20"/>
              </w:rPr>
            </w:pPr>
            <w:ins w:id="12482" w:author="Author">
              <w:r w:rsidRPr="00563671">
                <w:rPr>
                  <w:sz w:val="20"/>
                </w:rPr>
                <w:lastRenderedPageBreak/>
                <w:t>CSM Operation</w:t>
              </w:r>
            </w:ins>
          </w:p>
        </w:tc>
        <w:tc>
          <w:tcPr>
            <w:tcW w:w="7240" w:type="dxa"/>
            <w:gridSpan w:val="2"/>
          </w:tcPr>
          <w:p w14:paraId="3C9CE3C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83" w:author="Author"/>
                <w:sz w:val="20"/>
              </w:rPr>
            </w:pPr>
            <w:ins w:id="12484" w:author="Author">
              <w:r>
                <w:rPr>
                  <w:sz w:val="20"/>
                </w:rPr>
                <w:t>CreateCustomerAgreement</w:t>
              </w:r>
            </w:ins>
          </w:p>
        </w:tc>
      </w:tr>
    </w:tbl>
    <w:p w14:paraId="28A8D42C" w14:textId="77777777" w:rsidR="005E41B3" w:rsidRPr="00563671" w:rsidRDefault="005E41B3" w:rsidP="005E41B3">
      <w:pPr>
        <w:rPr>
          <w:ins w:id="12485"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5FD343F1" w14:textId="77777777" w:rsidTr="00A834B1">
        <w:trPr>
          <w:cnfStyle w:val="100000000000" w:firstRow="1" w:lastRow="0" w:firstColumn="0" w:lastColumn="0" w:oddVBand="0" w:evenVBand="0" w:oddHBand="0" w:evenHBand="0" w:firstRowFirstColumn="0" w:firstRowLastColumn="0" w:lastRowFirstColumn="0" w:lastRowLastColumn="0"/>
          <w:ins w:id="1248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FE06F61" w14:textId="77777777" w:rsidR="005E41B3" w:rsidRPr="00563671" w:rsidRDefault="005E41B3" w:rsidP="00A834B1">
            <w:pPr>
              <w:spacing w:before="120"/>
              <w:jc w:val="left"/>
              <w:rPr>
                <w:ins w:id="12487" w:author="Author"/>
                <w:rFonts w:cs="Arial"/>
                <w:b w:val="0"/>
                <w:color w:val="auto"/>
                <w:sz w:val="20"/>
                <w:szCs w:val="20"/>
                <w:lang w:val="en-IE"/>
              </w:rPr>
            </w:pPr>
          </w:p>
        </w:tc>
        <w:tc>
          <w:tcPr>
            <w:tcW w:w="2976" w:type="dxa"/>
          </w:tcPr>
          <w:p w14:paraId="101DBC73"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88" w:author="Author"/>
                <w:rFonts w:cs="Arial"/>
                <w:color w:val="auto"/>
                <w:sz w:val="20"/>
                <w:szCs w:val="20"/>
                <w:lang w:val="en-IE"/>
              </w:rPr>
            </w:pPr>
          </w:p>
        </w:tc>
      </w:tr>
      <w:tr w:rsidR="005E41B3" w:rsidRPr="00563671" w14:paraId="1CBF8365" w14:textId="77777777" w:rsidTr="00A834B1">
        <w:trPr>
          <w:ins w:id="12489" w:author="Author"/>
        </w:trPr>
        <w:tc>
          <w:tcPr>
            <w:cnfStyle w:val="001000000000" w:firstRow="0" w:lastRow="0" w:firstColumn="1" w:lastColumn="0" w:oddVBand="0" w:evenVBand="0" w:oddHBand="0" w:evenHBand="0" w:firstRowFirstColumn="0" w:firstRowLastColumn="0" w:lastRowFirstColumn="0" w:lastRowLastColumn="0"/>
            <w:tcW w:w="2376" w:type="dxa"/>
          </w:tcPr>
          <w:p w14:paraId="46E26F49" w14:textId="77777777" w:rsidR="005E41B3" w:rsidRPr="00563671" w:rsidRDefault="005E41B3" w:rsidP="00A834B1">
            <w:pPr>
              <w:spacing w:before="120"/>
              <w:jc w:val="left"/>
              <w:rPr>
                <w:ins w:id="12490" w:author="Author"/>
                <w:rFonts w:cs="Arial"/>
                <w:sz w:val="20"/>
                <w:szCs w:val="20"/>
                <w:lang w:val="en-IE"/>
              </w:rPr>
            </w:pPr>
            <w:ins w:id="12491" w:author="Author">
              <w:r w:rsidRPr="00563671">
                <w:rPr>
                  <w:rFonts w:cs="Arial"/>
                  <w:sz w:val="20"/>
                  <w:szCs w:val="20"/>
                  <w:lang w:val="en-IE"/>
                </w:rPr>
                <w:t>Service</w:t>
              </w:r>
            </w:ins>
          </w:p>
        </w:tc>
        <w:tc>
          <w:tcPr>
            <w:tcW w:w="7240" w:type="dxa"/>
            <w:gridSpan w:val="2"/>
          </w:tcPr>
          <w:p w14:paraId="77D40B39"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492" w:author="Author"/>
                <w:color w:val="auto"/>
                <w:sz w:val="20"/>
                <w:szCs w:val="20"/>
              </w:rPr>
            </w:pPr>
            <w:ins w:id="12493" w:author="Author">
              <w:r>
                <w:rPr>
                  <w:sz w:val="20"/>
                </w:rPr>
                <w:t>Query generated contract</w:t>
              </w:r>
            </w:ins>
          </w:p>
        </w:tc>
      </w:tr>
      <w:tr w:rsidR="005E41B3" w:rsidRPr="00563671" w14:paraId="01C4B3AA" w14:textId="77777777" w:rsidTr="00A834B1">
        <w:trPr>
          <w:ins w:id="12494" w:author="Author"/>
        </w:trPr>
        <w:tc>
          <w:tcPr>
            <w:cnfStyle w:val="001000000000" w:firstRow="0" w:lastRow="0" w:firstColumn="1" w:lastColumn="0" w:oddVBand="0" w:evenVBand="0" w:oddHBand="0" w:evenHBand="0" w:firstRowFirstColumn="0" w:firstRowLastColumn="0" w:lastRowFirstColumn="0" w:lastRowLastColumn="0"/>
            <w:tcW w:w="2376" w:type="dxa"/>
          </w:tcPr>
          <w:p w14:paraId="7A206C91" w14:textId="77777777" w:rsidR="005E41B3" w:rsidRPr="00563671" w:rsidRDefault="005E41B3" w:rsidP="00A834B1">
            <w:pPr>
              <w:spacing w:before="120"/>
              <w:jc w:val="left"/>
              <w:rPr>
                <w:ins w:id="12495" w:author="Author"/>
                <w:rFonts w:cs="Arial"/>
                <w:sz w:val="20"/>
                <w:szCs w:val="20"/>
                <w:lang w:val="en-IE"/>
              </w:rPr>
            </w:pPr>
            <w:ins w:id="12496" w:author="Author">
              <w:r w:rsidRPr="00563671">
                <w:rPr>
                  <w:rFonts w:cs="Arial"/>
                  <w:sz w:val="20"/>
                  <w:szCs w:val="20"/>
                  <w:lang w:val="en-IE"/>
                </w:rPr>
                <w:t>Relevant Input Notes</w:t>
              </w:r>
            </w:ins>
          </w:p>
        </w:tc>
        <w:tc>
          <w:tcPr>
            <w:tcW w:w="7240" w:type="dxa"/>
            <w:gridSpan w:val="2"/>
          </w:tcPr>
          <w:p w14:paraId="48F1DD5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97" w:author="Author"/>
                <w:rFonts w:cs="Arial"/>
                <w:sz w:val="20"/>
                <w:szCs w:val="20"/>
                <w:lang w:val="en-IE"/>
              </w:rPr>
            </w:pPr>
            <w:ins w:id="12498" w:author="Author">
              <w:r w:rsidRPr="00563671">
                <w:rPr>
                  <w:rFonts w:cs="Arial"/>
                  <w:sz w:val="20"/>
                  <w:szCs w:val="20"/>
                  <w:lang w:val="en-IE"/>
                </w:rPr>
                <w:t>This request should be made for the given contract</w:t>
              </w:r>
              <w:r>
                <w:rPr>
                  <w:rFonts w:cs="Arial"/>
                  <w:sz w:val="20"/>
                  <w:szCs w:val="20"/>
                  <w:lang w:val="en-IE"/>
                </w:rPr>
                <w:t xml:space="preserve"> and document ID</w:t>
              </w:r>
            </w:ins>
          </w:p>
        </w:tc>
      </w:tr>
      <w:tr w:rsidR="005E41B3" w:rsidRPr="00563671" w14:paraId="1F2D39F9" w14:textId="77777777" w:rsidTr="00A834B1">
        <w:trPr>
          <w:ins w:id="12499" w:author="Author"/>
        </w:trPr>
        <w:tc>
          <w:tcPr>
            <w:cnfStyle w:val="001000000000" w:firstRow="0" w:lastRow="0" w:firstColumn="1" w:lastColumn="0" w:oddVBand="0" w:evenVBand="0" w:oddHBand="0" w:evenHBand="0" w:firstRowFirstColumn="0" w:firstRowLastColumn="0" w:lastRowFirstColumn="0" w:lastRowLastColumn="0"/>
            <w:tcW w:w="2376" w:type="dxa"/>
          </w:tcPr>
          <w:p w14:paraId="722D338E" w14:textId="77777777" w:rsidR="005E41B3" w:rsidRPr="00563671" w:rsidRDefault="005E41B3" w:rsidP="00A834B1">
            <w:pPr>
              <w:spacing w:before="120"/>
              <w:jc w:val="left"/>
              <w:rPr>
                <w:ins w:id="12500" w:author="Author"/>
                <w:rFonts w:cs="Arial"/>
                <w:sz w:val="20"/>
                <w:szCs w:val="20"/>
                <w:lang w:val="en-IE"/>
              </w:rPr>
            </w:pPr>
            <w:ins w:id="12501" w:author="Author">
              <w:r w:rsidRPr="00563671">
                <w:rPr>
                  <w:rFonts w:cs="Arial"/>
                  <w:sz w:val="20"/>
                  <w:szCs w:val="20"/>
                  <w:lang w:val="en-IE"/>
                </w:rPr>
                <w:t>Relevant Output Notes</w:t>
              </w:r>
            </w:ins>
          </w:p>
        </w:tc>
        <w:tc>
          <w:tcPr>
            <w:tcW w:w="7240" w:type="dxa"/>
            <w:gridSpan w:val="2"/>
          </w:tcPr>
          <w:p w14:paraId="4B1FD4A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02" w:author="Author"/>
                <w:rFonts w:cs="Arial"/>
                <w:sz w:val="20"/>
                <w:szCs w:val="20"/>
                <w:lang w:val="en-IE"/>
              </w:rPr>
            </w:pPr>
            <w:ins w:id="12503" w:author="Author">
              <w:r w:rsidRPr="00563671">
                <w:rPr>
                  <w:rFonts w:cs="Arial"/>
                  <w:sz w:val="20"/>
                  <w:szCs w:val="20"/>
                  <w:lang w:val="en-IE"/>
                </w:rPr>
                <w:t xml:space="preserve">The response should return </w:t>
              </w:r>
              <w:r>
                <w:rPr>
                  <w:rFonts w:cs="Arial"/>
                  <w:sz w:val="20"/>
                  <w:szCs w:val="20"/>
                  <w:lang w:val="en-IE"/>
                </w:rPr>
                <w:t>a draft of the contract for signature</w:t>
              </w:r>
            </w:ins>
          </w:p>
        </w:tc>
      </w:tr>
      <w:tr w:rsidR="005E41B3" w:rsidRPr="00563671" w14:paraId="694534A4" w14:textId="77777777" w:rsidTr="00A834B1">
        <w:trPr>
          <w:ins w:id="12504" w:author="Author"/>
        </w:trPr>
        <w:tc>
          <w:tcPr>
            <w:cnfStyle w:val="001000000000" w:firstRow="0" w:lastRow="0" w:firstColumn="1" w:lastColumn="0" w:oddVBand="0" w:evenVBand="0" w:oddHBand="0" w:evenHBand="0" w:firstRowFirstColumn="0" w:firstRowLastColumn="0" w:lastRowFirstColumn="0" w:lastRowLastColumn="0"/>
            <w:tcW w:w="2376" w:type="dxa"/>
          </w:tcPr>
          <w:p w14:paraId="2515C73F" w14:textId="77777777" w:rsidR="005E41B3" w:rsidRPr="00563671" w:rsidRDefault="005E41B3" w:rsidP="00A834B1">
            <w:pPr>
              <w:spacing w:before="120"/>
              <w:jc w:val="left"/>
              <w:rPr>
                <w:ins w:id="12505" w:author="Author"/>
                <w:rFonts w:cs="Arial"/>
                <w:sz w:val="20"/>
                <w:szCs w:val="20"/>
                <w:lang w:val="en-IE"/>
              </w:rPr>
            </w:pPr>
            <w:ins w:id="12506" w:author="Author">
              <w:r w:rsidRPr="00563671">
                <w:rPr>
                  <w:rFonts w:cs="Arial"/>
                  <w:sz w:val="20"/>
                  <w:szCs w:val="20"/>
                  <w:lang w:val="en-IE"/>
                </w:rPr>
                <w:t>Interface Id</w:t>
              </w:r>
            </w:ins>
          </w:p>
        </w:tc>
        <w:tc>
          <w:tcPr>
            <w:tcW w:w="7240" w:type="dxa"/>
            <w:gridSpan w:val="2"/>
          </w:tcPr>
          <w:p w14:paraId="4F8981C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07" w:author="Author"/>
                <w:rFonts w:cs="Arial"/>
                <w:sz w:val="20"/>
                <w:szCs w:val="20"/>
                <w:lang w:val="en-IE"/>
              </w:rPr>
            </w:pPr>
            <w:ins w:id="12508" w:author="Author">
              <w:r w:rsidRPr="00563671">
                <w:rPr>
                  <w:rFonts w:cs="Arial"/>
                  <w:sz w:val="20"/>
                  <w:szCs w:val="20"/>
                  <w:lang w:val="en-IE"/>
                </w:rPr>
                <w:t>IF192.</w:t>
              </w:r>
              <w:r>
                <w:rPr>
                  <w:rFonts w:cs="Arial"/>
                  <w:sz w:val="20"/>
                  <w:szCs w:val="20"/>
                  <w:lang w:val="en-IE"/>
                </w:rPr>
                <w:t>35</w:t>
              </w:r>
            </w:ins>
          </w:p>
        </w:tc>
      </w:tr>
      <w:tr w:rsidR="005E41B3" w:rsidRPr="00563671" w14:paraId="0C059966" w14:textId="77777777" w:rsidTr="00A834B1">
        <w:trPr>
          <w:ins w:id="12509" w:author="Author"/>
        </w:trPr>
        <w:tc>
          <w:tcPr>
            <w:cnfStyle w:val="001000000000" w:firstRow="0" w:lastRow="0" w:firstColumn="1" w:lastColumn="0" w:oddVBand="0" w:evenVBand="0" w:oddHBand="0" w:evenHBand="0" w:firstRowFirstColumn="0" w:firstRowLastColumn="0" w:lastRowFirstColumn="0" w:lastRowLastColumn="0"/>
            <w:tcW w:w="2376" w:type="dxa"/>
          </w:tcPr>
          <w:p w14:paraId="1F016700" w14:textId="77777777" w:rsidR="005E41B3" w:rsidRPr="00563671" w:rsidRDefault="005E41B3" w:rsidP="00A834B1">
            <w:pPr>
              <w:spacing w:before="120"/>
              <w:jc w:val="left"/>
              <w:rPr>
                <w:ins w:id="12510" w:author="Author"/>
                <w:rFonts w:cs="Arial"/>
                <w:sz w:val="20"/>
                <w:szCs w:val="20"/>
                <w:lang w:val="en-IE"/>
              </w:rPr>
            </w:pPr>
            <w:ins w:id="12511" w:author="Author">
              <w:r w:rsidRPr="00563671">
                <w:rPr>
                  <w:rFonts w:cs="Arial"/>
                  <w:sz w:val="20"/>
                  <w:szCs w:val="20"/>
                  <w:lang w:val="en-IE"/>
                </w:rPr>
                <w:t>Service Id</w:t>
              </w:r>
            </w:ins>
          </w:p>
        </w:tc>
        <w:tc>
          <w:tcPr>
            <w:tcW w:w="7240" w:type="dxa"/>
            <w:gridSpan w:val="2"/>
          </w:tcPr>
          <w:p w14:paraId="13D9224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12" w:author="Author"/>
                <w:rFonts w:cs="Arial"/>
                <w:sz w:val="20"/>
                <w:szCs w:val="20"/>
                <w:lang w:val="en-IE"/>
              </w:rPr>
            </w:pPr>
            <w:ins w:id="12513" w:author="Author">
              <w:r>
                <w:rPr>
                  <w:rFonts w:cs="Arial"/>
                  <w:sz w:val="20"/>
                  <w:szCs w:val="20"/>
                  <w:lang w:val="en-IE"/>
                </w:rPr>
                <w:t>581</w:t>
              </w:r>
            </w:ins>
          </w:p>
        </w:tc>
      </w:tr>
      <w:tr w:rsidR="005E41B3" w:rsidRPr="00563671" w14:paraId="7E242E1D" w14:textId="77777777" w:rsidTr="00A834B1">
        <w:trPr>
          <w:ins w:id="12514" w:author="Author"/>
        </w:trPr>
        <w:tc>
          <w:tcPr>
            <w:cnfStyle w:val="001000000000" w:firstRow="0" w:lastRow="0" w:firstColumn="1" w:lastColumn="0" w:oddVBand="0" w:evenVBand="0" w:oddHBand="0" w:evenHBand="0" w:firstRowFirstColumn="0" w:firstRowLastColumn="0" w:lastRowFirstColumn="0" w:lastRowLastColumn="0"/>
            <w:tcW w:w="2376" w:type="dxa"/>
          </w:tcPr>
          <w:p w14:paraId="4DDAA516" w14:textId="77777777" w:rsidR="005E41B3" w:rsidRPr="00563671" w:rsidRDefault="005E41B3" w:rsidP="00A834B1">
            <w:pPr>
              <w:spacing w:before="120"/>
              <w:jc w:val="left"/>
              <w:rPr>
                <w:ins w:id="12515" w:author="Author"/>
                <w:rFonts w:cs="Arial"/>
                <w:sz w:val="20"/>
                <w:szCs w:val="20"/>
                <w:lang w:val="en-IE"/>
              </w:rPr>
            </w:pPr>
            <w:ins w:id="12516" w:author="Author">
              <w:r w:rsidRPr="00563671">
                <w:rPr>
                  <w:rFonts w:cs="Arial"/>
                  <w:bCs/>
                  <w:sz w:val="20"/>
                  <w:szCs w:val="20"/>
                </w:rPr>
                <w:t>CSM Service</w:t>
              </w:r>
            </w:ins>
          </w:p>
        </w:tc>
        <w:tc>
          <w:tcPr>
            <w:tcW w:w="7240" w:type="dxa"/>
            <w:gridSpan w:val="2"/>
          </w:tcPr>
          <w:p w14:paraId="57FC1E5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17" w:author="Author"/>
                <w:rFonts w:cs="Arial"/>
                <w:sz w:val="20"/>
                <w:szCs w:val="20"/>
                <w:lang w:val="en-IE"/>
              </w:rPr>
            </w:pPr>
            <w:ins w:id="12518" w:author="Author">
              <w:r w:rsidRPr="00563671">
                <w:rPr>
                  <w:rFonts w:cs="Arial"/>
                  <w:sz w:val="20"/>
                  <w:szCs w:val="20"/>
                </w:rPr>
                <w:t>Document</w:t>
              </w:r>
            </w:ins>
          </w:p>
        </w:tc>
      </w:tr>
      <w:tr w:rsidR="005E41B3" w:rsidRPr="00563671" w14:paraId="3649A65D" w14:textId="77777777" w:rsidTr="00A834B1">
        <w:trPr>
          <w:ins w:id="12519" w:author="Author"/>
        </w:trPr>
        <w:tc>
          <w:tcPr>
            <w:cnfStyle w:val="001000000000" w:firstRow="0" w:lastRow="0" w:firstColumn="1" w:lastColumn="0" w:oddVBand="0" w:evenVBand="0" w:oddHBand="0" w:evenHBand="0" w:firstRowFirstColumn="0" w:firstRowLastColumn="0" w:lastRowFirstColumn="0" w:lastRowLastColumn="0"/>
            <w:tcW w:w="2376" w:type="dxa"/>
          </w:tcPr>
          <w:p w14:paraId="4D0A182E" w14:textId="77777777" w:rsidR="005E41B3" w:rsidRPr="00563671" w:rsidRDefault="005E41B3" w:rsidP="00A834B1">
            <w:pPr>
              <w:spacing w:before="120"/>
              <w:jc w:val="left"/>
              <w:rPr>
                <w:ins w:id="12520" w:author="Author"/>
                <w:rFonts w:cs="Arial"/>
                <w:sz w:val="20"/>
                <w:szCs w:val="20"/>
                <w:lang w:val="en-IE"/>
              </w:rPr>
            </w:pPr>
            <w:ins w:id="12521" w:author="Author">
              <w:r w:rsidRPr="00563671">
                <w:rPr>
                  <w:rFonts w:cs="Arial"/>
                  <w:bCs/>
                  <w:sz w:val="20"/>
                  <w:szCs w:val="20"/>
                </w:rPr>
                <w:t>CSM Operation</w:t>
              </w:r>
            </w:ins>
          </w:p>
        </w:tc>
        <w:tc>
          <w:tcPr>
            <w:tcW w:w="7240" w:type="dxa"/>
            <w:gridSpan w:val="2"/>
          </w:tcPr>
          <w:p w14:paraId="174E6A1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22" w:author="Author"/>
                <w:rFonts w:cs="Arial"/>
                <w:sz w:val="20"/>
                <w:szCs w:val="20"/>
                <w:lang w:val="en-IE"/>
              </w:rPr>
            </w:pPr>
            <w:ins w:id="12523" w:author="Author">
              <w:r w:rsidRPr="008C5E4A">
                <w:rPr>
                  <w:rFonts w:cs="Arial"/>
                  <w:sz w:val="20"/>
                  <w:szCs w:val="20"/>
                </w:rPr>
                <w:t>GetDocumentList</w:t>
              </w:r>
            </w:ins>
          </w:p>
        </w:tc>
      </w:tr>
    </w:tbl>
    <w:p w14:paraId="428010BB" w14:textId="77777777" w:rsidR="005E41B3" w:rsidRPr="00563671" w:rsidRDefault="005E41B3" w:rsidP="005E41B3">
      <w:pPr>
        <w:rPr>
          <w:ins w:id="12524"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7E95DF11" w14:textId="77777777" w:rsidTr="00A834B1">
        <w:trPr>
          <w:cnfStyle w:val="100000000000" w:firstRow="1" w:lastRow="0" w:firstColumn="0" w:lastColumn="0" w:oddVBand="0" w:evenVBand="0" w:oddHBand="0" w:evenHBand="0" w:firstRowFirstColumn="0" w:firstRowLastColumn="0" w:lastRowFirstColumn="0" w:lastRowLastColumn="0"/>
          <w:ins w:id="1252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60EB2B2" w14:textId="77777777" w:rsidR="005E41B3" w:rsidRPr="00563671" w:rsidRDefault="005E41B3" w:rsidP="00A834B1">
            <w:pPr>
              <w:spacing w:before="120"/>
              <w:jc w:val="left"/>
              <w:rPr>
                <w:ins w:id="12526" w:author="Author"/>
                <w:rFonts w:cs="Arial"/>
                <w:b w:val="0"/>
                <w:color w:val="auto"/>
                <w:sz w:val="20"/>
                <w:szCs w:val="20"/>
                <w:lang w:val="en-IE"/>
              </w:rPr>
            </w:pPr>
          </w:p>
        </w:tc>
        <w:tc>
          <w:tcPr>
            <w:tcW w:w="2976" w:type="dxa"/>
          </w:tcPr>
          <w:p w14:paraId="3CEA2B8F"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527" w:author="Author"/>
                <w:rFonts w:cs="Arial"/>
                <w:color w:val="auto"/>
                <w:sz w:val="20"/>
                <w:szCs w:val="20"/>
                <w:lang w:val="en-IE"/>
              </w:rPr>
            </w:pPr>
          </w:p>
        </w:tc>
      </w:tr>
      <w:tr w:rsidR="005E41B3" w:rsidRPr="00563671" w14:paraId="48352888" w14:textId="77777777" w:rsidTr="00A834B1">
        <w:trPr>
          <w:ins w:id="12528" w:author="Author"/>
        </w:trPr>
        <w:tc>
          <w:tcPr>
            <w:cnfStyle w:val="001000000000" w:firstRow="0" w:lastRow="0" w:firstColumn="1" w:lastColumn="0" w:oddVBand="0" w:evenVBand="0" w:oddHBand="0" w:evenHBand="0" w:firstRowFirstColumn="0" w:firstRowLastColumn="0" w:lastRowFirstColumn="0" w:lastRowLastColumn="0"/>
            <w:tcW w:w="2376" w:type="dxa"/>
          </w:tcPr>
          <w:p w14:paraId="569B9260" w14:textId="77777777" w:rsidR="005E41B3" w:rsidRPr="00563671" w:rsidRDefault="005E41B3" w:rsidP="00A834B1">
            <w:pPr>
              <w:spacing w:before="120"/>
              <w:jc w:val="left"/>
              <w:rPr>
                <w:ins w:id="12529" w:author="Author"/>
                <w:rFonts w:cs="Arial"/>
                <w:sz w:val="20"/>
                <w:szCs w:val="20"/>
                <w:lang w:val="en-IE"/>
              </w:rPr>
            </w:pPr>
            <w:ins w:id="12530" w:author="Author">
              <w:r w:rsidRPr="00563671">
                <w:rPr>
                  <w:rFonts w:cs="Arial"/>
                  <w:sz w:val="20"/>
                  <w:szCs w:val="20"/>
                  <w:lang w:val="en-IE"/>
                </w:rPr>
                <w:t>Service</w:t>
              </w:r>
            </w:ins>
          </w:p>
        </w:tc>
        <w:tc>
          <w:tcPr>
            <w:tcW w:w="7240" w:type="dxa"/>
            <w:gridSpan w:val="2"/>
          </w:tcPr>
          <w:p w14:paraId="294B48D0"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531" w:author="Author"/>
                <w:color w:val="auto"/>
                <w:sz w:val="20"/>
                <w:szCs w:val="20"/>
              </w:rPr>
            </w:pPr>
            <w:ins w:id="12532" w:author="Author">
              <w:r w:rsidRPr="00563671">
                <w:rPr>
                  <w:color w:val="auto"/>
                  <w:sz w:val="20"/>
                  <w:szCs w:val="20"/>
                </w:rPr>
                <w:t>Upload document</w:t>
              </w:r>
            </w:ins>
          </w:p>
        </w:tc>
      </w:tr>
      <w:tr w:rsidR="005E41B3" w:rsidRPr="00563671" w14:paraId="3434396F" w14:textId="77777777" w:rsidTr="00A834B1">
        <w:trPr>
          <w:ins w:id="12533" w:author="Author"/>
        </w:trPr>
        <w:tc>
          <w:tcPr>
            <w:cnfStyle w:val="001000000000" w:firstRow="0" w:lastRow="0" w:firstColumn="1" w:lastColumn="0" w:oddVBand="0" w:evenVBand="0" w:oddHBand="0" w:evenHBand="0" w:firstRowFirstColumn="0" w:firstRowLastColumn="0" w:lastRowFirstColumn="0" w:lastRowLastColumn="0"/>
            <w:tcW w:w="2376" w:type="dxa"/>
          </w:tcPr>
          <w:p w14:paraId="3A60C27F" w14:textId="77777777" w:rsidR="005E41B3" w:rsidRPr="00563671" w:rsidRDefault="005E41B3" w:rsidP="00A834B1">
            <w:pPr>
              <w:spacing w:before="120"/>
              <w:jc w:val="left"/>
              <w:rPr>
                <w:ins w:id="12534" w:author="Author"/>
                <w:rFonts w:cs="Arial"/>
                <w:sz w:val="20"/>
                <w:szCs w:val="20"/>
                <w:lang w:val="en-IE"/>
              </w:rPr>
            </w:pPr>
            <w:ins w:id="12535" w:author="Author">
              <w:r w:rsidRPr="00563671">
                <w:rPr>
                  <w:rFonts w:cs="Arial"/>
                  <w:sz w:val="20"/>
                  <w:szCs w:val="20"/>
                  <w:lang w:val="en-IE"/>
                </w:rPr>
                <w:t>Relevant Input Notes</w:t>
              </w:r>
            </w:ins>
          </w:p>
        </w:tc>
        <w:tc>
          <w:tcPr>
            <w:tcW w:w="7240" w:type="dxa"/>
            <w:gridSpan w:val="2"/>
          </w:tcPr>
          <w:p w14:paraId="2D125AD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36" w:author="Author"/>
                <w:rFonts w:cs="Arial"/>
                <w:sz w:val="20"/>
                <w:szCs w:val="20"/>
                <w:lang w:val="en-IE"/>
              </w:rPr>
            </w:pPr>
            <w:ins w:id="12537" w:author="Author">
              <w:r w:rsidRPr="00563671">
                <w:rPr>
                  <w:rFonts w:cs="Arial"/>
                  <w:sz w:val="20"/>
                  <w:szCs w:val="20"/>
                  <w:lang w:val="en-IE"/>
                </w:rPr>
                <w:t>The content is sent in base64</w:t>
              </w:r>
              <w:r>
                <w:rPr>
                  <w:rFonts w:cs="Arial"/>
                  <w:sz w:val="20"/>
                  <w:szCs w:val="20"/>
                  <w:lang w:val="en-IE"/>
                </w:rPr>
                <w:t xml:space="preserve"> and document ID</w:t>
              </w:r>
            </w:ins>
          </w:p>
        </w:tc>
      </w:tr>
      <w:tr w:rsidR="005E41B3" w:rsidRPr="00563671" w14:paraId="58265D43" w14:textId="77777777" w:rsidTr="00A834B1">
        <w:trPr>
          <w:ins w:id="12538" w:author="Author"/>
        </w:trPr>
        <w:tc>
          <w:tcPr>
            <w:cnfStyle w:val="001000000000" w:firstRow="0" w:lastRow="0" w:firstColumn="1" w:lastColumn="0" w:oddVBand="0" w:evenVBand="0" w:oddHBand="0" w:evenHBand="0" w:firstRowFirstColumn="0" w:firstRowLastColumn="0" w:lastRowFirstColumn="0" w:lastRowLastColumn="0"/>
            <w:tcW w:w="2376" w:type="dxa"/>
          </w:tcPr>
          <w:p w14:paraId="528C21CD" w14:textId="77777777" w:rsidR="005E41B3" w:rsidRPr="00563671" w:rsidRDefault="005E41B3" w:rsidP="00A834B1">
            <w:pPr>
              <w:spacing w:before="120"/>
              <w:jc w:val="left"/>
              <w:rPr>
                <w:ins w:id="12539" w:author="Author"/>
                <w:rFonts w:cs="Arial"/>
                <w:sz w:val="20"/>
                <w:szCs w:val="20"/>
                <w:lang w:val="en-IE"/>
              </w:rPr>
            </w:pPr>
            <w:ins w:id="12540" w:author="Author">
              <w:r w:rsidRPr="00563671">
                <w:rPr>
                  <w:rFonts w:cs="Arial"/>
                  <w:sz w:val="20"/>
                  <w:szCs w:val="20"/>
                  <w:lang w:val="en-IE"/>
                </w:rPr>
                <w:t>Relevant Output Notes</w:t>
              </w:r>
            </w:ins>
          </w:p>
        </w:tc>
        <w:tc>
          <w:tcPr>
            <w:tcW w:w="7240" w:type="dxa"/>
            <w:gridSpan w:val="2"/>
          </w:tcPr>
          <w:p w14:paraId="64F9A47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41" w:author="Author"/>
                <w:rFonts w:cs="Arial"/>
                <w:sz w:val="20"/>
                <w:szCs w:val="20"/>
                <w:lang w:val="en-IE"/>
              </w:rPr>
            </w:pPr>
            <w:ins w:id="12542" w:author="Author">
              <w:r w:rsidRPr="00563671">
                <w:rPr>
                  <w:rFonts w:cs="Arial"/>
                  <w:sz w:val="20"/>
                  <w:szCs w:val="20"/>
                  <w:lang w:val="en-IE"/>
                </w:rPr>
                <w:t>The response returns the upload status and a unique file identifier in the system</w:t>
              </w:r>
            </w:ins>
          </w:p>
        </w:tc>
      </w:tr>
      <w:tr w:rsidR="005E41B3" w:rsidRPr="00563671" w14:paraId="57E8BD11" w14:textId="77777777" w:rsidTr="00A834B1">
        <w:trPr>
          <w:ins w:id="12543" w:author="Author"/>
        </w:trPr>
        <w:tc>
          <w:tcPr>
            <w:cnfStyle w:val="001000000000" w:firstRow="0" w:lastRow="0" w:firstColumn="1" w:lastColumn="0" w:oddVBand="0" w:evenVBand="0" w:oddHBand="0" w:evenHBand="0" w:firstRowFirstColumn="0" w:firstRowLastColumn="0" w:lastRowFirstColumn="0" w:lastRowLastColumn="0"/>
            <w:tcW w:w="2376" w:type="dxa"/>
          </w:tcPr>
          <w:p w14:paraId="52D4C7DA" w14:textId="77777777" w:rsidR="005E41B3" w:rsidRPr="00563671" w:rsidRDefault="005E41B3" w:rsidP="00A834B1">
            <w:pPr>
              <w:spacing w:before="120"/>
              <w:jc w:val="left"/>
              <w:rPr>
                <w:ins w:id="12544" w:author="Author"/>
                <w:rFonts w:cs="Arial"/>
                <w:sz w:val="20"/>
                <w:szCs w:val="20"/>
                <w:lang w:val="en-IE"/>
              </w:rPr>
            </w:pPr>
            <w:ins w:id="12545" w:author="Author">
              <w:r w:rsidRPr="00563671">
                <w:rPr>
                  <w:rFonts w:cs="Arial"/>
                  <w:sz w:val="20"/>
                  <w:szCs w:val="20"/>
                  <w:lang w:val="en-IE"/>
                </w:rPr>
                <w:t>Interface Id</w:t>
              </w:r>
            </w:ins>
          </w:p>
        </w:tc>
        <w:tc>
          <w:tcPr>
            <w:tcW w:w="7240" w:type="dxa"/>
            <w:gridSpan w:val="2"/>
          </w:tcPr>
          <w:p w14:paraId="4803E15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46" w:author="Author"/>
                <w:rFonts w:cs="Arial"/>
                <w:sz w:val="20"/>
                <w:szCs w:val="20"/>
                <w:lang w:val="en-IE"/>
              </w:rPr>
            </w:pPr>
            <w:ins w:id="12547" w:author="Author">
              <w:r w:rsidRPr="00563671">
                <w:rPr>
                  <w:rFonts w:cs="Arial"/>
                  <w:sz w:val="20"/>
                  <w:szCs w:val="20"/>
                  <w:lang w:val="en-IE" w:eastAsia="pt-PT"/>
                </w:rPr>
                <w:t>IF192.35</w:t>
              </w:r>
            </w:ins>
          </w:p>
        </w:tc>
      </w:tr>
      <w:tr w:rsidR="005E41B3" w:rsidRPr="00563671" w14:paraId="4CE71B48" w14:textId="77777777" w:rsidTr="00A834B1">
        <w:trPr>
          <w:ins w:id="12548" w:author="Author"/>
        </w:trPr>
        <w:tc>
          <w:tcPr>
            <w:cnfStyle w:val="001000000000" w:firstRow="0" w:lastRow="0" w:firstColumn="1" w:lastColumn="0" w:oddVBand="0" w:evenVBand="0" w:oddHBand="0" w:evenHBand="0" w:firstRowFirstColumn="0" w:firstRowLastColumn="0" w:lastRowFirstColumn="0" w:lastRowLastColumn="0"/>
            <w:tcW w:w="2376" w:type="dxa"/>
          </w:tcPr>
          <w:p w14:paraId="16AA15B0" w14:textId="77777777" w:rsidR="005E41B3" w:rsidRPr="00563671" w:rsidRDefault="005E41B3" w:rsidP="00A834B1">
            <w:pPr>
              <w:spacing w:before="120"/>
              <w:jc w:val="left"/>
              <w:rPr>
                <w:ins w:id="12549" w:author="Author"/>
                <w:rFonts w:cs="Arial"/>
                <w:sz w:val="20"/>
                <w:szCs w:val="20"/>
                <w:lang w:val="en-IE"/>
              </w:rPr>
            </w:pPr>
            <w:ins w:id="12550" w:author="Author">
              <w:r w:rsidRPr="00563671">
                <w:rPr>
                  <w:rFonts w:cs="Arial"/>
                  <w:sz w:val="20"/>
                  <w:szCs w:val="20"/>
                  <w:lang w:val="en-IE"/>
                </w:rPr>
                <w:t>Service Id</w:t>
              </w:r>
            </w:ins>
          </w:p>
        </w:tc>
        <w:tc>
          <w:tcPr>
            <w:tcW w:w="7240" w:type="dxa"/>
            <w:gridSpan w:val="2"/>
          </w:tcPr>
          <w:p w14:paraId="160EB2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51" w:author="Author"/>
                <w:rFonts w:cs="Arial"/>
                <w:sz w:val="20"/>
                <w:szCs w:val="20"/>
                <w:lang w:val="en-IE"/>
              </w:rPr>
            </w:pPr>
            <w:ins w:id="12552" w:author="Author">
              <w:r>
                <w:rPr>
                  <w:rFonts w:cs="Arial"/>
                  <w:sz w:val="20"/>
                  <w:szCs w:val="20"/>
                  <w:lang w:val="en-IE"/>
                </w:rPr>
                <w:t>582</w:t>
              </w:r>
            </w:ins>
          </w:p>
        </w:tc>
      </w:tr>
      <w:tr w:rsidR="005E41B3" w:rsidRPr="00563671" w14:paraId="20180E62" w14:textId="77777777" w:rsidTr="00A834B1">
        <w:trPr>
          <w:ins w:id="12553" w:author="Author"/>
        </w:trPr>
        <w:tc>
          <w:tcPr>
            <w:cnfStyle w:val="001000000000" w:firstRow="0" w:lastRow="0" w:firstColumn="1" w:lastColumn="0" w:oddVBand="0" w:evenVBand="0" w:oddHBand="0" w:evenHBand="0" w:firstRowFirstColumn="0" w:firstRowLastColumn="0" w:lastRowFirstColumn="0" w:lastRowLastColumn="0"/>
            <w:tcW w:w="2376" w:type="dxa"/>
          </w:tcPr>
          <w:p w14:paraId="590E88B9" w14:textId="77777777" w:rsidR="005E41B3" w:rsidRPr="00563671" w:rsidRDefault="005E41B3" w:rsidP="00A834B1">
            <w:pPr>
              <w:spacing w:before="120"/>
              <w:jc w:val="left"/>
              <w:rPr>
                <w:ins w:id="12554" w:author="Author"/>
                <w:rFonts w:cs="Arial"/>
                <w:sz w:val="20"/>
                <w:szCs w:val="20"/>
                <w:lang w:val="en-IE"/>
              </w:rPr>
            </w:pPr>
            <w:ins w:id="12555" w:author="Author">
              <w:r w:rsidRPr="00563671">
                <w:rPr>
                  <w:rFonts w:cs="Arial"/>
                  <w:bCs/>
                  <w:sz w:val="20"/>
                  <w:szCs w:val="20"/>
                </w:rPr>
                <w:t>CSM Service</w:t>
              </w:r>
            </w:ins>
          </w:p>
        </w:tc>
        <w:tc>
          <w:tcPr>
            <w:tcW w:w="7240" w:type="dxa"/>
            <w:gridSpan w:val="2"/>
          </w:tcPr>
          <w:p w14:paraId="1DA00CC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56" w:author="Author"/>
                <w:rFonts w:cs="Arial"/>
                <w:sz w:val="20"/>
                <w:szCs w:val="20"/>
                <w:lang w:val="en-IE"/>
              </w:rPr>
            </w:pPr>
            <w:ins w:id="12557" w:author="Author">
              <w:r w:rsidRPr="00563671">
                <w:rPr>
                  <w:rFonts w:cs="Arial"/>
                  <w:sz w:val="20"/>
                  <w:szCs w:val="20"/>
                </w:rPr>
                <w:t>Document</w:t>
              </w:r>
            </w:ins>
          </w:p>
        </w:tc>
      </w:tr>
      <w:tr w:rsidR="005E41B3" w:rsidRPr="00563671" w14:paraId="585979F2" w14:textId="77777777" w:rsidTr="00A834B1">
        <w:trPr>
          <w:ins w:id="12558" w:author="Author"/>
        </w:trPr>
        <w:tc>
          <w:tcPr>
            <w:cnfStyle w:val="001000000000" w:firstRow="0" w:lastRow="0" w:firstColumn="1" w:lastColumn="0" w:oddVBand="0" w:evenVBand="0" w:oddHBand="0" w:evenHBand="0" w:firstRowFirstColumn="0" w:firstRowLastColumn="0" w:lastRowFirstColumn="0" w:lastRowLastColumn="0"/>
            <w:tcW w:w="2376" w:type="dxa"/>
          </w:tcPr>
          <w:p w14:paraId="55EC8D62" w14:textId="77777777" w:rsidR="005E41B3" w:rsidRPr="00563671" w:rsidRDefault="005E41B3" w:rsidP="00A834B1">
            <w:pPr>
              <w:spacing w:before="120"/>
              <w:jc w:val="left"/>
              <w:rPr>
                <w:ins w:id="12559" w:author="Author"/>
                <w:rFonts w:cs="Arial"/>
                <w:sz w:val="20"/>
                <w:szCs w:val="20"/>
                <w:lang w:val="en-IE"/>
              </w:rPr>
            </w:pPr>
            <w:ins w:id="12560" w:author="Author">
              <w:r w:rsidRPr="00563671">
                <w:rPr>
                  <w:rFonts w:cs="Arial"/>
                  <w:bCs/>
                  <w:sz w:val="20"/>
                  <w:szCs w:val="20"/>
                </w:rPr>
                <w:t>CSM Operation</w:t>
              </w:r>
            </w:ins>
          </w:p>
        </w:tc>
        <w:tc>
          <w:tcPr>
            <w:tcW w:w="7240" w:type="dxa"/>
            <w:gridSpan w:val="2"/>
          </w:tcPr>
          <w:p w14:paraId="6EF8C2E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61" w:author="Author"/>
                <w:rFonts w:cs="Arial"/>
                <w:sz w:val="20"/>
                <w:szCs w:val="20"/>
                <w:lang w:val="en-IE"/>
              </w:rPr>
            </w:pPr>
            <w:ins w:id="12562" w:author="Author">
              <w:r>
                <w:rPr>
                  <w:rFonts w:cs="Arial"/>
                  <w:sz w:val="20"/>
                  <w:szCs w:val="20"/>
                </w:rPr>
                <w:t>Create</w:t>
              </w:r>
              <w:r w:rsidRPr="00563671">
                <w:rPr>
                  <w:rFonts w:cs="Arial"/>
                  <w:sz w:val="20"/>
                  <w:szCs w:val="20"/>
                </w:rPr>
                <w:t>Document</w:t>
              </w:r>
            </w:ins>
          </w:p>
        </w:tc>
      </w:tr>
    </w:tbl>
    <w:p w14:paraId="7BA81FF0" w14:textId="77777777" w:rsidR="005E41B3" w:rsidRPr="00563671" w:rsidRDefault="005E41B3" w:rsidP="005E41B3">
      <w:pPr>
        <w:rPr>
          <w:ins w:id="1256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4AC44DF" w14:textId="77777777" w:rsidTr="00A834B1">
        <w:trPr>
          <w:cnfStyle w:val="100000000000" w:firstRow="1" w:lastRow="0" w:firstColumn="0" w:lastColumn="0" w:oddVBand="0" w:evenVBand="0" w:oddHBand="0" w:evenHBand="0" w:firstRowFirstColumn="0" w:firstRowLastColumn="0" w:lastRowFirstColumn="0" w:lastRowLastColumn="0"/>
          <w:ins w:id="1256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BDE3105" w14:textId="77777777" w:rsidR="005E41B3" w:rsidRPr="00563671" w:rsidRDefault="005E41B3" w:rsidP="00A834B1">
            <w:pPr>
              <w:spacing w:before="120"/>
              <w:jc w:val="left"/>
              <w:rPr>
                <w:ins w:id="12565" w:author="Author"/>
                <w:rFonts w:cs="Arial"/>
                <w:b w:val="0"/>
                <w:color w:val="auto"/>
                <w:sz w:val="20"/>
                <w:szCs w:val="20"/>
                <w:lang w:val="en-IE"/>
              </w:rPr>
            </w:pPr>
          </w:p>
        </w:tc>
        <w:tc>
          <w:tcPr>
            <w:tcW w:w="2976" w:type="dxa"/>
          </w:tcPr>
          <w:p w14:paraId="160B905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566" w:author="Author"/>
                <w:rFonts w:cs="Arial"/>
                <w:color w:val="auto"/>
                <w:sz w:val="20"/>
                <w:szCs w:val="20"/>
                <w:lang w:val="en-IE"/>
              </w:rPr>
            </w:pPr>
          </w:p>
        </w:tc>
      </w:tr>
      <w:tr w:rsidR="005E41B3" w:rsidRPr="00563671" w14:paraId="0790C74C" w14:textId="77777777" w:rsidTr="00A834B1">
        <w:trPr>
          <w:ins w:id="12567" w:author="Author"/>
        </w:trPr>
        <w:tc>
          <w:tcPr>
            <w:cnfStyle w:val="001000000000" w:firstRow="0" w:lastRow="0" w:firstColumn="1" w:lastColumn="0" w:oddVBand="0" w:evenVBand="0" w:oddHBand="0" w:evenHBand="0" w:firstRowFirstColumn="0" w:firstRowLastColumn="0" w:lastRowFirstColumn="0" w:lastRowLastColumn="0"/>
            <w:tcW w:w="2323" w:type="dxa"/>
          </w:tcPr>
          <w:p w14:paraId="6FDB09DB" w14:textId="77777777" w:rsidR="005E41B3" w:rsidRPr="00563671" w:rsidRDefault="005E41B3" w:rsidP="00A834B1">
            <w:pPr>
              <w:spacing w:before="120"/>
              <w:jc w:val="left"/>
              <w:rPr>
                <w:ins w:id="12568" w:author="Author"/>
                <w:rFonts w:cs="Arial"/>
                <w:sz w:val="20"/>
                <w:szCs w:val="20"/>
                <w:lang w:val="en-IE"/>
              </w:rPr>
            </w:pPr>
            <w:ins w:id="12569" w:author="Author">
              <w:r w:rsidRPr="00563671">
                <w:rPr>
                  <w:rFonts w:cs="Arial"/>
                  <w:sz w:val="20"/>
                  <w:szCs w:val="20"/>
                  <w:lang w:val="en-IE"/>
                </w:rPr>
                <w:t>Service</w:t>
              </w:r>
            </w:ins>
          </w:p>
        </w:tc>
        <w:tc>
          <w:tcPr>
            <w:tcW w:w="7293" w:type="dxa"/>
            <w:gridSpan w:val="2"/>
          </w:tcPr>
          <w:p w14:paraId="41161783" w14:textId="3813B7D6" w:rsidR="005E41B3" w:rsidRPr="00563671" w:rsidRDefault="00A74C21" w:rsidP="00A834B1">
            <w:pPr>
              <w:pStyle w:val="Default"/>
              <w:jc w:val="left"/>
              <w:cnfStyle w:val="000000000000" w:firstRow="0" w:lastRow="0" w:firstColumn="0" w:lastColumn="0" w:oddVBand="0" w:evenVBand="0" w:oddHBand="0" w:evenHBand="0" w:firstRowFirstColumn="0" w:firstRowLastColumn="0" w:lastRowFirstColumn="0" w:lastRowLastColumn="0"/>
              <w:rPr>
                <w:ins w:id="12570" w:author="Author"/>
                <w:color w:val="auto"/>
                <w:sz w:val="20"/>
                <w:szCs w:val="20"/>
              </w:rPr>
            </w:pPr>
            <w:ins w:id="12571" w:author="Author">
              <w:r w:rsidRPr="00A74C21">
                <w:rPr>
                  <w:color w:val="auto"/>
                  <w:sz w:val="20"/>
                  <w:szCs w:val="20"/>
                </w:rPr>
                <w:t>Create Billing Customer and Billing profile</w:t>
              </w:r>
              <w:del w:id="12572" w:author="Author">
                <w:r w:rsidR="005E41B3" w:rsidRPr="00563671" w:rsidDel="00A74C21">
                  <w:rPr>
                    <w:color w:val="auto"/>
                    <w:sz w:val="20"/>
                    <w:szCs w:val="20"/>
                  </w:rPr>
                  <w:delText>Create billing customer</w:delText>
                </w:r>
              </w:del>
            </w:ins>
          </w:p>
        </w:tc>
      </w:tr>
      <w:tr w:rsidR="005E41B3" w:rsidRPr="00563671" w14:paraId="6DFA12CA" w14:textId="77777777" w:rsidTr="00A834B1">
        <w:trPr>
          <w:ins w:id="12573" w:author="Author"/>
        </w:trPr>
        <w:tc>
          <w:tcPr>
            <w:cnfStyle w:val="001000000000" w:firstRow="0" w:lastRow="0" w:firstColumn="1" w:lastColumn="0" w:oddVBand="0" w:evenVBand="0" w:oddHBand="0" w:evenHBand="0" w:firstRowFirstColumn="0" w:firstRowLastColumn="0" w:lastRowFirstColumn="0" w:lastRowLastColumn="0"/>
            <w:tcW w:w="2323" w:type="dxa"/>
          </w:tcPr>
          <w:p w14:paraId="583A65C1" w14:textId="77777777" w:rsidR="005E41B3" w:rsidRPr="00563671" w:rsidRDefault="005E41B3" w:rsidP="00A834B1">
            <w:pPr>
              <w:spacing w:before="120"/>
              <w:jc w:val="left"/>
              <w:rPr>
                <w:ins w:id="12574" w:author="Author"/>
                <w:rFonts w:cs="Arial"/>
                <w:sz w:val="20"/>
                <w:szCs w:val="20"/>
                <w:lang w:val="en-IE"/>
              </w:rPr>
            </w:pPr>
            <w:ins w:id="12575" w:author="Author">
              <w:r w:rsidRPr="00563671">
                <w:rPr>
                  <w:rFonts w:cs="Arial"/>
                  <w:sz w:val="20"/>
                  <w:szCs w:val="20"/>
                  <w:lang w:val="en-IE"/>
                </w:rPr>
                <w:t>Relevant Input Notes</w:t>
              </w:r>
            </w:ins>
          </w:p>
        </w:tc>
        <w:tc>
          <w:tcPr>
            <w:tcW w:w="7293" w:type="dxa"/>
            <w:gridSpan w:val="2"/>
          </w:tcPr>
          <w:p w14:paraId="535E915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76" w:author="Author"/>
                <w:rFonts w:cs="Arial"/>
                <w:sz w:val="20"/>
                <w:szCs w:val="20"/>
                <w:lang w:val="en-IE"/>
              </w:rPr>
            </w:pPr>
            <w:ins w:id="12577" w:author="Author">
              <w:r w:rsidRPr="00563671">
                <w:rPr>
                  <w:rFonts w:cs="Arial"/>
                  <w:sz w:val="20"/>
                  <w:szCs w:val="20"/>
                  <w:lang w:val="en-IE"/>
                </w:rPr>
                <w:t>The request is made against the costumer data</w:t>
              </w:r>
            </w:ins>
          </w:p>
        </w:tc>
      </w:tr>
      <w:tr w:rsidR="005E41B3" w:rsidRPr="00563671" w14:paraId="07FA99A9" w14:textId="77777777" w:rsidTr="00A834B1">
        <w:trPr>
          <w:ins w:id="12578" w:author="Author"/>
        </w:trPr>
        <w:tc>
          <w:tcPr>
            <w:cnfStyle w:val="001000000000" w:firstRow="0" w:lastRow="0" w:firstColumn="1" w:lastColumn="0" w:oddVBand="0" w:evenVBand="0" w:oddHBand="0" w:evenHBand="0" w:firstRowFirstColumn="0" w:firstRowLastColumn="0" w:lastRowFirstColumn="0" w:lastRowLastColumn="0"/>
            <w:tcW w:w="2323" w:type="dxa"/>
          </w:tcPr>
          <w:p w14:paraId="2DAFAFF8" w14:textId="77777777" w:rsidR="005E41B3" w:rsidRPr="00563671" w:rsidRDefault="005E41B3" w:rsidP="00A834B1">
            <w:pPr>
              <w:spacing w:before="120"/>
              <w:jc w:val="left"/>
              <w:rPr>
                <w:ins w:id="12579" w:author="Author"/>
                <w:rFonts w:cs="Arial"/>
                <w:sz w:val="20"/>
                <w:szCs w:val="20"/>
                <w:lang w:val="en-IE"/>
              </w:rPr>
            </w:pPr>
            <w:ins w:id="12580" w:author="Author">
              <w:r w:rsidRPr="00563671">
                <w:rPr>
                  <w:rFonts w:cs="Arial"/>
                  <w:sz w:val="20"/>
                  <w:szCs w:val="20"/>
                  <w:lang w:val="en-IE"/>
                </w:rPr>
                <w:t>Relevant Output Notes</w:t>
              </w:r>
            </w:ins>
          </w:p>
        </w:tc>
        <w:tc>
          <w:tcPr>
            <w:tcW w:w="7293" w:type="dxa"/>
            <w:gridSpan w:val="2"/>
          </w:tcPr>
          <w:p w14:paraId="47FE75D0" w14:textId="6780526C"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81" w:author="Author"/>
                <w:rFonts w:cs="Arial"/>
                <w:sz w:val="20"/>
                <w:szCs w:val="20"/>
                <w:lang w:val="en-IE"/>
              </w:rPr>
            </w:pPr>
            <w:ins w:id="12582" w:author="Author">
              <w:r w:rsidRPr="00563671">
                <w:rPr>
                  <w:rFonts w:cs="Arial"/>
                  <w:sz w:val="20"/>
                  <w:szCs w:val="20"/>
                  <w:lang w:val="en-IE"/>
                </w:rPr>
                <w:t>The response returns the status of the request and the billing customer</w:t>
              </w:r>
              <w:r w:rsidR="00A74C21">
                <w:rPr>
                  <w:rFonts w:cs="Arial"/>
                  <w:sz w:val="20"/>
                  <w:szCs w:val="20"/>
                  <w:lang w:val="en-IE"/>
                </w:rPr>
                <w:t>/profile</w:t>
              </w:r>
              <w:r w:rsidRPr="00563671">
                <w:rPr>
                  <w:rFonts w:cs="Arial"/>
                  <w:sz w:val="20"/>
                  <w:szCs w:val="20"/>
                  <w:lang w:val="en-IE"/>
                </w:rPr>
                <w:t xml:space="preserve"> identifier</w:t>
              </w:r>
            </w:ins>
          </w:p>
        </w:tc>
      </w:tr>
      <w:tr w:rsidR="005E41B3" w:rsidRPr="00563671" w14:paraId="2193D7BA" w14:textId="77777777" w:rsidTr="00A834B1">
        <w:trPr>
          <w:ins w:id="12583" w:author="Author"/>
        </w:trPr>
        <w:tc>
          <w:tcPr>
            <w:cnfStyle w:val="001000000000" w:firstRow="0" w:lastRow="0" w:firstColumn="1" w:lastColumn="0" w:oddVBand="0" w:evenVBand="0" w:oddHBand="0" w:evenHBand="0" w:firstRowFirstColumn="0" w:firstRowLastColumn="0" w:lastRowFirstColumn="0" w:lastRowLastColumn="0"/>
            <w:tcW w:w="2323" w:type="dxa"/>
          </w:tcPr>
          <w:p w14:paraId="33E5ADDB" w14:textId="77777777" w:rsidR="005E41B3" w:rsidRPr="00563671" w:rsidRDefault="005E41B3" w:rsidP="00A834B1">
            <w:pPr>
              <w:spacing w:before="120"/>
              <w:jc w:val="left"/>
              <w:rPr>
                <w:ins w:id="12584" w:author="Author"/>
                <w:rFonts w:cs="Arial"/>
                <w:sz w:val="20"/>
                <w:szCs w:val="20"/>
                <w:lang w:val="en-IE"/>
              </w:rPr>
            </w:pPr>
            <w:ins w:id="12585" w:author="Author">
              <w:r w:rsidRPr="00563671">
                <w:rPr>
                  <w:rFonts w:cs="Arial"/>
                  <w:sz w:val="20"/>
                  <w:szCs w:val="20"/>
                  <w:lang w:val="en-IE"/>
                </w:rPr>
                <w:t>Interface Id</w:t>
              </w:r>
            </w:ins>
          </w:p>
        </w:tc>
        <w:tc>
          <w:tcPr>
            <w:tcW w:w="7293" w:type="dxa"/>
            <w:gridSpan w:val="2"/>
          </w:tcPr>
          <w:p w14:paraId="0D4B6CA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86" w:author="Author"/>
                <w:rFonts w:cs="Arial"/>
                <w:sz w:val="20"/>
                <w:szCs w:val="20"/>
                <w:lang w:val="en-IE"/>
              </w:rPr>
            </w:pPr>
            <w:ins w:id="12587" w:author="Author">
              <w:r w:rsidRPr="00563671">
                <w:rPr>
                  <w:rFonts w:cs="Arial"/>
                  <w:sz w:val="20"/>
                  <w:szCs w:val="20"/>
                  <w:lang w:val="en-IE"/>
                </w:rPr>
                <w:t>IF192.02</w:t>
              </w:r>
            </w:ins>
          </w:p>
        </w:tc>
      </w:tr>
      <w:tr w:rsidR="005E41B3" w:rsidRPr="00563671" w14:paraId="77D5BFFF" w14:textId="77777777" w:rsidTr="00A834B1">
        <w:trPr>
          <w:ins w:id="12588" w:author="Author"/>
        </w:trPr>
        <w:tc>
          <w:tcPr>
            <w:cnfStyle w:val="001000000000" w:firstRow="0" w:lastRow="0" w:firstColumn="1" w:lastColumn="0" w:oddVBand="0" w:evenVBand="0" w:oddHBand="0" w:evenHBand="0" w:firstRowFirstColumn="0" w:firstRowLastColumn="0" w:lastRowFirstColumn="0" w:lastRowLastColumn="0"/>
            <w:tcW w:w="2323" w:type="dxa"/>
          </w:tcPr>
          <w:p w14:paraId="3FC7AF9F" w14:textId="77777777" w:rsidR="005E41B3" w:rsidRPr="00563671" w:rsidRDefault="005E41B3" w:rsidP="00A834B1">
            <w:pPr>
              <w:spacing w:before="120"/>
              <w:jc w:val="left"/>
              <w:rPr>
                <w:ins w:id="12589" w:author="Author"/>
                <w:rFonts w:cs="Arial"/>
                <w:sz w:val="20"/>
                <w:szCs w:val="20"/>
                <w:lang w:val="en-IE"/>
              </w:rPr>
            </w:pPr>
            <w:ins w:id="12590" w:author="Author">
              <w:r w:rsidRPr="00563671">
                <w:rPr>
                  <w:rFonts w:cs="Arial"/>
                  <w:sz w:val="20"/>
                  <w:szCs w:val="20"/>
                  <w:lang w:val="en-IE"/>
                </w:rPr>
                <w:t>Service Id</w:t>
              </w:r>
            </w:ins>
          </w:p>
        </w:tc>
        <w:tc>
          <w:tcPr>
            <w:tcW w:w="7293" w:type="dxa"/>
            <w:gridSpan w:val="2"/>
          </w:tcPr>
          <w:p w14:paraId="6AA9315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91" w:author="Author"/>
                <w:rFonts w:cs="Arial"/>
                <w:sz w:val="20"/>
                <w:szCs w:val="20"/>
                <w:lang w:val="en-IE"/>
              </w:rPr>
            </w:pPr>
            <w:ins w:id="12592" w:author="Author">
              <w:r>
                <w:rPr>
                  <w:rFonts w:cs="Arial"/>
                  <w:sz w:val="20"/>
                  <w:szCs w:val="20"/>
                  <w:lang w:val="en-IE"/>
                </w:rPr>
                <w:t>524</w:t>
              </w:r>
            </w:ins>
          </w:p>
        </w:tc>
      </w:tr>
      <w:tr w:rsidR="005E41B3" w:rsidRPr="00563671" w14:paraId="55974305" w14:textId="77777777" w:rsidTr="00A834B1">
        <w:trPr>
          <w:ins w:id="12593" w:author="Author"/>
        </w:trPr>
        <w:tc>
          <w:tcPr>
            <w:cnfStyle w:val="001000000000" w:firstRow="0" w:lastRow="0" w:firstColumn="1" w:lastColumn="0" w:oddVBand="0" w:evenVBand="0" w:oddHBand="0" w:evenHBand="0" w:firstRowFirstColumn="0" w:firstRowLastColumn="0" w:lastRowFirstColumn="0" w:lastRowLastColumn="0"/>
            <w:tcW w:w="2323" w:type="dxa"/>
          </w:tcPr>
          <w:p w14:paraId="5E339617" w14:textId="77777777" w:rsidR="005E41B3" w:rsidRPr="00563671" w:rsidRDefault="005E41B3" w:rsidP="00A834B1">
            <w:pPr>
              <w:spacing w:before="120"/>
              <w:jc w:val="left"/>
              <w:rPr>
                <w:ins w:id="12594" w:author="Author"/>
                <w:rFonts w:cs="Arial"/>
                <w:sz w:val="20"/>
                <w:szCs w:val="20"/>
                <w:lang w:val="en-IE"/>
              </w:rPr>
            </w:pPr>
            <w:ins w:id="12595" w:author="Author">
              <w:r w:rsidRPr="00563671">
                <w:rPr>
                  <w:rFonts w:cs="Arial"/>
                  <w:bCs/>
                  <w:sz w:val="20"/>
                  <w:szCs w:val="20"/>
                </w:rPr>
                <w:lastRenderedPageBreak/>
                <w:t>CSM Service</w:t>
              </w:r>
            </w:ins>
          </w:p>
        </w:tc>
        <w:tc>
          <w:tcPr>
            <w:tcW w:w="7293" w:type="dxa"/>
            <w:gridSpan w:val="2"/>
          </w:tcPr>
          <w:p w14:paraId="7C11E551"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596" w:author="Author"/>
                <w:rFonts w:cs="Arial"/>
                <w:sz w:val="20"/>
                <w:szCs w:val="20"/>
                <w:lang w:val="pt-PT"/>
              </w:rPr>
            </w:pPr>
            <w:ins w:id="12597" w:author="Author">
              <w:r w:rsidRPr="00563671">
                <w:rPr>
                  <w:rFonts w:cs="Arial"/>
                  <w:sz w:val="20"/>
                  <w:szCs w:val="20"/>
                </w:rPr>
                <w:t>CustomerAccount</w:t>
              </w:r>
            </w:ins>
          </w:p>
        </w:tc>
      </w:tr>
      <w:tr w:rsidR="005E41B3" w:rsidRPr="00563671" w14:paraId="01E50B19" w14:textId="77777777" w:rsidTr="00A834B1">
        <w:trPr>
          <w:ins w:id="12598" w:author="Author"/>
        </w:trPr>
        <w:tc>
          <w:tcPr>
            <w:cnfStyle w:val="001000000000" w:firstRow="0" w:lastRow="0" w:firstColumn="1" w:lastColumn="0" w:oddVBand="0" w:evenVBand="0" w:oddHBand="0" w:evenHBand="0" w:firstRowFirstColumn="0" w:firstRowLastColumn="0" w:lastRowFirstColumn="0" w:lastRowLastColumn="0"/>
            <w:tcW w:w="2323" w:type="dxa"/>
          </w:tcPr>
          <w:p w14:paraId="26F2F48E" w14:textId="77777777" w:rsidR="005E41B3" w:rsidRPr="00563671" w:rsidRDefault="005E41B3" w:rsidP="00A834B1">
            <w:pPr>
              <w:spacing w:before="120"/>
              <w:jc w:val="left"/>
              <w:rPr>
                <w:ins w:id="12599" w:author="Author"/>
                <w:rFonts w:cs="Arial"/>
                <w:sz w:val="20"/>
                <w:szCs w:val="20"/>
                <w:lang w:val="en-IE"/>
              </w:rPr>
            </w:pPr>
            <w:ins w:id="12600" w:author="Author">
              <w:r w:rsidRPr="00563671">
                <w:rPr>
                  <w:rFonts w:cs="Arial"/>
                  <w:bCs/>
                  <w:sz w:val="20"/>
                  <w:szCs w:val="20"/>
                </w:rPr>
                <w:t>CSM Operation</w:t>
              </w:r>
            </w:ins>
          </w:p>
        </w:tc>
        <w:tc>
          <w:tcPr>
            <w:tcW w:w="7293" w:type="dxa"/>
            <w:gridSpan w:val="2"/>
          </w:tcPr>
          <w:p w14:paraId="519CA7FA"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01" w:author="Author"/>
                <w:rFonts w:cs="Arial"/>
                <w:sz w:val="20"/>
                <w:szCs w:val="20"/>
                <w:lang w:val="pt-PT"/>
              </w:rPr>
            </w:pPr>
            <w:ins w:id="12602" w:author="Author">
              <w:r w:rsidRPr="00563671">
                <w:rPr>
                  <w:rFonts w:cs="Arial"/>
                  <w:sz w:val="20"/>
                  <w:szCs w:val="20"/>
                </w:rPr>
                <w:t>CreateCustomerAccount</w:t>
              </w:r>
            </w:ins>
          </w:p>
        </w:tc>
      </w:tr>
    </w:tbl>
    <w:p w14:paraId="4AE7796D" w14:textId="77777777" w:rsidR="005E41B3" w:rsidRPr="00563671" w:rsidRDefault="005E41B3" w:rsidP="005E41B3">
      <w:pPr>
        <w:rPr>
          <w:ins w:id="1260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80688FB" w14:textId="77777777" w:rsidTr="00A834B1">
        <w:trPr>
          <w:cnfStyle w:val="100000000000" w:firstRow="1" w:lastRow="0" w:firstColumn="0" w:lastColumn="0" w:oddVBand="0" w:evenVBand="0" w:oddHBand="0" w:evenHBand="0" w:firstRowFirstColumn="0" w:firstRowLastColumn="0" w:lastRowFirstColumn="0" w:lastRowLastColumn="0"/>
          <w:ins w:id="1260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D2A1F0C" w14:textId="77777777" w:rsidR="005E41B3" w:rsidRPr="00563671" w:rsidRDefault="005E41B3" w:rsidP="00A834B1">
            <w:pPr>
              <w:spacing w:before="120"/>
              <w:jc w:val="left"/>
              <w:rPr>
                <w:ins w:id="12605" w:author="Author"/>
                <w:rFonts w:cs="Arial"/>
                <w:b w:val="0"/>
                <w:color w:val="auto"/>
                <w:sz w:val="20"/>
                <w:szCs w:val="20"/>
                <w:lang w:val="en-IE"/>
              </w:rPr>
            </w:pPr>
          </w:p>
        </w:tc>
        <w:tc>
          <w:tcPr>
            <w:tcW w:w="2976" w:type="dxa"/>
          </w:tcPr>
          <w:p w14:paraId="43F5CEA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06" w:author="Author"/>
                <w:rFonts w:cs="Arial"/>
                <w:color w:val="auto"/>
                <w:sz w:val="20"/>
                <w:szCs w:val="20"/>
                <w:lang w:val="en-IE"/>
              </w:rPr>
            </w:pPr>
          </w:p>
        </w:tc>
      </w:tr>
      <w:tr w:rsidR="005E41B3" w:rsidRPr="00563671" w14:paraId="6A6165B5" w14:textId="77777777" w:rsidTr="00A834B1">
        <w:trPr>
          <w:ins w:id="12607" w:author="Author"/>
        </w:trPr>
        <w:tc>
          <w:tcPr>
            <w:cnfStyle w:val="001000000000" w:firstRow="0" w:lastRow="0" w:firstColumn="1" w:lastColumn="0" w:oddVBand="0" w:evenVBand="0" w:oddHBand="0" w:evenHBand="0" w:firstRowFirstColumn="0" w:firstRowLastColumn="0" w:lastRowFirstColumn="0" w:lastRowLastColumn="0"/>
            <w:tcW w:w="2323" w:type="dxa"/>
          </w:tcPr>
          <w:p w14:paraId="3DC1DF9F" w14:textId="77777777" w:rsidR="005E41B3" w:rsidRPr="00563671" w:rsidRDefault="005E41B3" w:rsidP="00A834B1">
            <w:pPr>
              <w:spacing w:before="120"/>
              <w:jc w:val="left"/>
              <w:rPr>
                <w:ins w:id="12608" w:author="Author"/>
                <w:rFonts w:cs="Arial"/>
                <w:sz w:val="20"/>
                <w:szCs w:val="20"/>
                <w:lang w:val="en-IE"/>
              </w:rPr>
            </w:pPr>
            <w:ins w:id="12609" w:author="Author">
              <w:r w:rsidRPr="00563671">
                <w:rPr>
                  <w:rFonts w:cs="Arial"/>
                  <w:sz w:val="20"/>
                  <w:szCs w:val="20"/>
                  <w:lang w:val="en-IE"/>
                </w:rPr>
                <w:t>Service</w:t>
              </w:r>
            </w:ins>
          </w:p>
        </w:tc>
        <w:tc>
          <w:tcPr>
            <w:tcW w:w="7293" w:type="dxa"/>
            <w:gridSpan w:val="2"/>
          </w:tcPr>
          <w:p w14:paraId="51ACB9D1"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610" w:author="Author"/>
                <w:color w:val="auto"/>
                <w:sz w:val="20"/>
                <w:szCs w:val="20"/>
              </w:rPr>
            </w:pPr>
            <w:ins w:id="12611" w:author="Author">
              <w:r w:rsidRPr="00563671">
                <w:rPr>
                  <w:color w:val="auto"/>
                  <w:sz w:val="20"/>
                  <w:szCs w:val="20"/>
                </w:rPr>
                <w:t>Create billing profile</w:t>
              </w:r>
            </w:ins>
          </w:p>
        </w:tc>
      </w:tr>
      <w:tr w:rsidR="005E41B3" w:rsidRPr="00563671" w14:paraId="48E5ECD0" w14:textId="77777777" w:rsidTr="00A834B1">
        <w:trPr>
          <w:ins w:id="12612" w:author="Author"/>
        </w:trPr>
        <w:tc>
          <w:tcPr>
            <w:cnfStyle w:val="001000000000" w:firstRow="0" w:lastRow="0" w:firstColumn="1" w:lastColumn="0" w:oddVBand="0" w:evenVBand="0" w:oddHBand="0" w:evenHBand="0" w:firstRowFirstColumn="0" w:firstRowLastColumn="0" w:lastRowFirstColumn="0" w:lastRowLastColumn="0"/>
            <w:tcW w:w="2323" w:type="dxa"/>
          </w:tcPr>
          <w:p w14:paraId="3587C857" w14:textId="77777777" w:rsidR="005E41B3" w:rsidRPr="00563671" w:rsidRDefault="005E41B3" w:rsidP="00A834B1">
            <w:pPr>
              <w:spacing w:before="120"/>
              <w:jc w:val="left"/>
              <w:rPr>
                <w:ins w:id="12613" w:author="Author"/>
                <w:rFonts w:cs="Arial"/>
                <w:sz w:val="20"/>
                <w:szCs w:val="20"/>
                <w:lang w:val="en-IE"/>
              </w:rPr>
            </w:pPr>
            <w:ins w:id="12614" w:author="Author">
              <w:r w:rsidRPr="00563671">
                <w:rPr>
                  <w:rFonts w:cs="Arial"/>
                  <w:sz w:val="20"/>
                  <w:szCs w:val="20"/>
                  <w:lang w:val="en-IE"/>
                </w:rPr>
                <w:t>Relevant Input Notes</w:t>
              </w:r>
            </w:ins>
          </w:p>
        </w:tc>
        <w:tc>
          <w:tcPr>
            <w:tcW w:w="7293" w:type="dxa"/>
            <w:gridSpan w:val="2"/>
          </w:tcPr>
          <w:p w14:paraId="351D878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15" w:author="Author"/>
                <w:rFonts w:cs="Arial"/>
                <w:sz w:val="20"/>
                <w:szCs w:val="20"/>
                <w:lang w:val="en-IE"/>
              </w:rPr>
            </w:pPr>
            <w:ins w:id="12616" w:author="Author">
              <w:r w:rsidRPr="00563671">
                <w:rPr>
                  <w:rFonts w:cs="Arial"/>
                  <w:sz w:val="20"/>
                  <w:szCs w:val="20"/>
                  <w:lang w:val="en-IE"/>
                </w:rPr>
                <w:t>The request is made against a given billing customer identifier</w:t>
              </w:r>
            </w:ins>
          </w:p>
        </w:tc>
      </w:tr>
      <w:tr w:rsidR="005E41B3" w:rsidRPr="00563671" w14:paraId="5F224594" w14:textId="77777777" w:rsidTr="00A834B1">
        <w:trPr>
          <w:ins w:id="12617" w:author="Author"/>
        </w:trPr>
        <w:tc>
          <w:tcPr>
            <w:cnfStyle w:val="001000000000" w:firstRow="0" w:lastRow="0" w:firstColumn="1" w:lastColumn="0" w:oddVBand="0" w:evenVBand="0" w:oddHBand="0" w:evenHBand="0" w:firstRowFirstColumn="0" w:firstRowLastColumn="0" w:lastRowFirstColumn="0" w:lastRowLastColumn="0"/>
            <w:tcW w:w="2323" w:type="dxa"/>
          </w:tcPr>
          <w:p w14:paraId="37BAB111" w14:textId="77777777" w:rsidR="005E41B3" w:rsidRPr="00563671" w:rsidRDefault="005E41B3" w:rsidP="00A834B1">
            <w:pPr>
              <w:spacing w:before="120"/>
              <w:jc w:val="left"/>
              <w:rPr>
                <w:ins w:id="12618" w:author="Author"/>
                <w:rFonts w:cs="Arial"/>
                <w:sz w:val="20"/>
                <w:szCs w:val="20"/>
                <w:lang w:val="en-IE"/>
              </w:rPr>
            </w:pPr>
            <w:ins w:id="12619" w:author="Author">
              <w:r w:rsidRPr="00563671">
                <w:rPr>
                  <w:rFonts w:cs="Arial"/>
                  <w:sz w:val="20"/>
                  <w:szCs w:val="20"/>
                  <w:lang w:val="en-IE"/>
                </w:rPr>
                <w:t>Relevant Output Notes</w:t>
              </w:r>
            </w:ins>
          </w:p>
        </w:tc>
        <w:tc>
          <w:tcPr>
            <w:tcW w:w="7293" w:type="dxa"/>
            <w:gridSpan w:val="2"/>
          </w:tcPr>
          <w:p w14:paraId="1027BA4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20" w:author="Author"/>
                <w:rFonts w:cs="Arial"/>
                <w:sz w:val="20"/>
                <w:szCs w:val="20"/>
                <w:lang w:val="en-IE"/>
              </w:rPr>
            </w:pPr>
            <w:ins w:id="12621" w:author="Author">
              <w:r w:rsidRPr="00563671">
                <w:rPr>
                  <w:rFonts w:cs="Arial"/>
                  <w:sz w:val="20"/>
                  <w:szCs w:val="20"/>
                  <w:lang w:val="en-IE"/>
                </w:rPr>
                <w:t>The response returns the status of the request and the billing profile identifier</w:t>
              </w:r>
            </w:ins>
          </w:p>
        </w:tc>
      </w:tr>
      <w:tr w:rsidR="005E41B3" w:rsidRPr="00563671" w14:paraId="0F35ABC2" w14:textId="77777777" w:rsidTr="00A834B1">
        <w:trPr>
          <w:ins w:id="12622" w:author="Author"/>
        </w:trPr>
        <w:tc>
          <w:tcPr>
            <w:cnfStyle w:val="001000000000" w:firstRow="0" w:lastRow="0" w:firstColumn="1" w:lastColumn="0" w:oddVBand="0" w:evenVBand="0" w:oddHBand="0" w:evenHBand="0" w:firstRowFirstColumn="0" w:firstRowLastColumn="0" w:lastRowFirstColumn="0" w:lastRowLastColumn="0"/>
            <w:tcW w:w="2323" w:type="dxa"/>
          </w:tcPr>
          <w:p w14:paraId="40D42E69" w14:textId="77777777" w:rsidR="005E41B3" w:rsidRPr="00563671" w:rsidRDefault="005E41B3" w:rsidP="00A834B1">
            <w:pPr>
              <w:spacing w:before="120"/>
              <w:jc w:val="left"/>
              <w:rPr>
                <w:ins w:id="12623" w:author="Author"/>
                <w:rFonts w:cs="Arial"/>
                <w:sz w:val="20"/>
                <w:szCs w:val="20"/>
                <w:lang w:val="en-IE"/>
              </w:rPr>
            </w:pPr>
            <w:ins w:id="12624" w:author="Author">
              <w:r w:rsidRPr="00563671">
                <w:rPr>
                  <w:rFonts w:cs="Arial"/>
                  <w:sz w:val="20"/>
                  <w:szCs w:val="20"/>
                  <w:lang w:val="en-IE"/>
                </w:rPr>
                <w:t>Interface Id</w:t>
              </w:r>
            </w:ins>
          </w:p>
        </w:tc>
        <w:tc>
          <w:tcPr>
            <w:tcW w:w="7293" w:type="dxa"/>
            <w:gridSpan w:val="2"/>
          </w:tcPr>
          <w:p w14:paraId="27053E5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25" w:author="Author"/>
                <w:rFonts w:cs="Arial"/>
                <w:sz w:val="20"/>
                <w:szCs w:val="20"/>
                <w:lang w:val="en-IE"/>
              </w:rPr>
            </w:pPr>
            <w:ins w:id="12626" w:author="Author">
              <w:r w:rsidRPr="00563671">
                <w:rPr>
                  <w:rFonts w:cs="Arial"/>
                  <w:sz w:val="20"/>
                  <w:szCs w:val="20"/>
                  <w:lang w:val="en-IE"/>
                </w:rPr>
                <w:t>IF192.02</w:t>
              </w:r>
            </w:ins>
          </w:p>
        </w:tc>
      </w:tr>
      <w:tr w:rsidR="005E41B3" w:rsidRPr="00563671" w14:paraId="04609E47" w14:textId="77777777" w:rsidTr="00A834B1">
        <w:trPr>
          <w:ins w:id="12627" w:author="Author"/>
        </w:trPr>
        <w:tc>
          <w:tcPr>
            <w:cnfStyle w:val="001000000000" w:firstRow="0" w:lastRow="0" w:firstColumn="1" w:lastColumn="0" w:oddVBand="0" w:evenVBand="0" w:oddHBand="0" w:evenHBand="0" w:firstRowFirstColumn="0" w:firstRowLastColumn="0" w:lastRowFirstColumn="0" w:lastRowLastColumn="0"/>
            <w:tcW w:w="2323" w:type="dxa"/>
          </w:tcPr>
          <w:p w14:paraId="190AF9A3" w14:textId="77777777" w:rsidR="005E41B3" w:rsidRPr="00563671" w:rsidRDefault="005E41B3" w:rsidP="00A834B1">
            <w:pPr>
              <w:spacing w:before="120"/>
              <w:jc w:val="left"/>
              <w:rPr>
                <w:ins w:id="12628" w:author="Author"/>
                <w:rFonts w:cs="Arial"/>
                <w:sz w:val="20"/>
                <w:szCs w:val="20"/>
                <w:lang w:val="en-IE"/>
              </w:rPr>
            </w:pPr>
            <w:ins w:id="12629" w:author="Author">
              <w:r w:rsidRPr="00563671">
                <w:rPr>
                  <w:rFonts w:cs="Arial"/>
                  <w:sz w:val="20"/>
                  <w:szCs w:val="20"/>
                  <w:lang w:val="en-IE"/>
                </w:rPr>
                <w:t>Service Id</w:t>
              </w:r>
            </w:ins>
          </w:p>
        </w:tc>
        <w:tc>
          <w:tcPr>
            <w:tcW w:w="7293" w:type="dxa"/>
            <w:gridSpan w:val="2"/>
          </w:tcPr>
          <w:p w14:paraId="551792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30" w:author="Author"/>
                <w:rFonts w:cs="Arial"/>
                <w:sz w:val="20"/>
                <w:szCs w:val="20"/>
                <w:lang w:val="en-IE"/>
              </w:rPr>
            </w:pPr>
            <w:ins w:id="12631" w:author="Author">
              <w:r>
                <w:rPr>
                  <w:rFonts w:cs="Arial"/>
                  <w:sz w:val="20"/>
                  <w:szCs w:val="20"/>
                  <w:lang w:val="en-IE"/>
                </w:rPr>
                <w:t>300</w:t>
              </w:r>
            </w:ins>
          </w:p>
        </w:tc>
      </w:tr>
      <w:tr w:rsidR="005E41B3" w:rsidRPr="00563671" w14:paraId="2CAD3D13" w14:textId="77777777" w:rsidTr="00A834B1">
        <w:trPr>
          <w:ins w:id="12632" w:author="Author"/>
        </w:trPr>
        <w:tc>
          <w:tcPr>
            <w:cnfStyle w:val="001000000000" w:firstRow="0" w:lastRow="0" w:firstColumn="1" w:lastColumn="0" w:oddVBand="0" w:evenVBand="0" w:oddHBand="0" w:evenHBand="0" w:firstRowFirstColumn="0" w:firstRowLastColumn="0" w:lastRowFirstColumn="0" w:lastRowLastColumn="0"/>
            <w:tcW w:w="2323" w:type="dxa"/>
          </w:tcPr>
          <w:p w14:paraId="09A4CC55" w14:textId="77777777" w:rsidR="005E41B3" w:rsidRPr="00563671" w:rsidRDefault="005E41B3" w:rsidP="00A834B1">
            <w:pPr>
              <w:spacing w:before="120"/>
              <w:jc w:val="left"/>
              <w:rPr>
                <w:ins w:id="12633" w:author="Author"/>
                <w:rFonts w:cs="Arial"/>
                <w:sz w:val="20"/>
                <w:szCs w:val="20"/>
                <w:lang w:val="en-IE"/>
              </w:rPr>
            </w:pPr>
            <w:ins w:id="12634" w:author="Author">
              <w:r w:rsidRPr="00563671">
                <w:rPr>
                  <w:rFonts w:cs="Arial"/>
                  <w:bCs/>
                  <w:sz w:val="20"/>
                  <w:szCs w:val="20"/>
                </w:rPr>
                <w:t>CSM Service</w:t>
              </w:r>
            </w:ins>
          </w:p>
        </w:tc>
        <w:tc>
          <w:tcPr>
            <w:tcW w:w="7293" w:type="dxa"/>
            <w:gridSpan w:val="2"/>
          </w:tcPr>
          <w:p w14:paraId="123F97BF"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35" w:author="Author"/>
                <w:rFonts w:cs="Arial"/>
                <w:sz w:val="20"/>
                <w:szCs w:val="20"/>
                <w:lang w:val="pt-PT"/>
              </w:rPr>
            </w:pPr>
            <w:ins w:id="12636" w:author="Author">
              <w:r w:rsidRPr="00563671">
                <w:rPr>
                  <w:rFonts w:cs="Arial"/>
                  <w:sz w:val="20"/>
                  <w:szCs w:val="20"/>
                </w:rPr>
                <w:t>CustomerAccount</w:t>
              </w:r>
            </w:ins>
          </w:p>
        </w:tc>
      </w:tr>
      <w:tr w:rsidR="005E41B3" w:rsidRPr="00563671" w14:paraId="480E6214" w14:textId="77777777" w:rsidTr="00A834B1">
        <w:trPr>
          <w:ins w:id="12637" w:author="Author"/>
        </w:trPr>
        <w:tc>
          <w:tcPr>
            <w:cnfStyle w:val="001000000000" w:firstRow="0" w:lastRow="0" w:firstColumn="1" w:lastColumn="0" w:oddVBand="0" w:evenVBand="0" w:oddHBand="0" w:evenHBand="0" w:firstRowFirstColumn="0" w:firstRowLastColumn="0" w:lastRowFirstColumn="0" w:lastRowLastColumn="0"/>
            <w:tcW w:w="2323" w:type="dxa"/>
          </w:tcPr>
          <w:p w14:paraId="0D0CCEB5" w14:textId="77777777" w:rsidR="005E41B3" w:rsidRPr="00563671" w:rsidRDefault="005E41B3" w:rsidP="00A834B1">
            <w:pPr>
              <w:spacing w:before="120"/>
              <w:jc w:val="left"/>
              <w:rPr>
                <w:ins w:id="12638" w:author="Author"/>
                <w:rFonts w:cs="Arial"/>
                <w:sz w:val="20"/>
                <w:szCs w:val="20"/>
                <w:lang w:val="en-IE"/>
              </w:rPr>
            </w:pPr>
            <w:ins w:id="12639" w:author="Author">
              <w:r w:rsidRPr="00563671">
                <w:rPr>
                  <w:rFonts w:cs="Arial"/>
                  <w:bCs/>
                  <w:sz w:val="20"/>
                  <w:szCs w:val="20"/>
                </w:rPr>
                <w:t>CSM Operation</w:t>
              </w:r>
            </w:ins>
          </w:p>
        </w:tc>
        <w:tc>
          <w:tcPr>
            <w:tcW w:w="7293" w:type="dxa"/>
            <w:gridSpan w:val="2"/>
          </w:tcPr>
          <w:p w14:paraId="3F62B03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40" w:author="Author"/>
                <w:rFonts w:cs="Arial"/>
                <w:sz w:val="20"/>
                <w:szCs w:val="20"/>
                <w:lang w:val="pt-PT"/>
              </w:rPr>
            </w:pPr>
            <w:ins w:id="12641" w:author="Author">
              <w:r w:rsidRPr="00563671">
                <w:rPr>
                  <w:rFonts w:cs="Arial"/>
                  <w:sz w:val="20"/>
                  <w:szCs w:val="20"/>
                </w:rPr>
                <w:t>UpdateCustomerAccount</w:t>
              </w:r>
            </w:ins>
          </w:p>
        </w:tc>
      </w:tr>
    </w:tbl>
    <w:p w14:paraId="6AD57307" w14:textId="77777777" w:rsidR="005E41B3" w:rsidRPr="00563671" w:rsidRDefault="005E41B3" w:rsidP="005E41B3">
      <w:pPr>
        <w:rPr>
          <w:ins w:id="1264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E3D22CB" w14:textId="77777777" w:rsidTr="00A834B1">
        <w:trPr>
          <w:cnfStyle w:val="100000000000" w:firstRow="1" w:lastRow="0" w:firstColumn="0" w:lastColumn="0" w:oddVBand="0" w:evenVBand="0" w:oddHBand="0" w:evenHBand="0" w:firstRowFirstColumn="0" w:firstRowLastColumn="0" w:lastRowFirstColumn="0" w:lastRowLastColumn="0"/>
          <w:ins w:id="1264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9AAC49D" w14:textId="77777777" w:rsidR="005E41B3" w:rsidRPr="00563671" w:rsidRDefault="005E41B3" w:rsidP="00A834B1">
            <w:pPr>
              <w:spacing w:before="120"/>
              <w:jc w:val="left"/>
              <w:rPr>
                <w:ins w:id="12644" w:author="Author"/>
                <w:rFonts w:cs="Arial"/>
                <w:b w:val="0"/>
                <w:color w:val="auto"/>
                <w:sz w:val="20"/>
                <w:szCs w:val="20"/>
                <w:lang w:val="en-IE"/>
              </w:rPr>
            </w:pPr>
          </w:p>
        </w:tc>
        <w:tc>
          <w:tcPr>
            <w:tcW w:w="2976" w:type="dxa"/>
          </w:tcPr>
          <w:p w14:paraId="4745724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45" w:author="Author"/>
                <w:rFonts w:cs="Arial"/>
                <w:color w:val="auto"/>
                <w:sz w:val="20"/>
                <w:szCs w:val="20"/>
                <w:lang w:val="en-IE"/>
              </w:rPr>
            </w:pPr>
          </w:p>
        </w:tc>
      </w:tr>
      <w:tr w:rsidR="005E41B3" w:rsidRPr="00563671" w14:paraId="64C44D18" w14:textId="77777777" w:rsidTr="00A834B1">
        <w:trPr>
          <w:ins w:id="12646" w:author="Author"/>
        </w:trPr>
        <w:tc>
          <w:tcPr>
            <w:cnfStyle w:val="001000000000" w:firstRow="0" w:lastRow="0" w:firstColumn="1" w:lastColumn="0" w:oddVBand="0" w:evenVBand="0" w:oddHBand="0" w:evenHBand="0" w:firstRowFirstColumn="0" w:firstRowLastColumn="0" w:lastRowFirstColumn="0" w:lastRowLastColumn="0"/>
            <w:tcW w:w="2323" w:type="dxa"/>
          </w:tcPr>
          <w:p w14:paraId="1A6CB744" w14:textId="77777777" w:rsidR="005E41B3" w:rsidRPr="00563671" w:rsidRDefault="005E41B3" w:rsidP="00A834B1">
            <w:pPr>
              <w:spacing w:before="120"/>
              <w:jc w:val="left"/>
              <w:rPr>
                <w:ins w:id="12647" w:author="Author"/>
                <w:rFonts w:cs="Arial"/>
                <w:sz w:val="20"/>
                <w:szCs w:val="20"/>
                <w:lang w:val="en-IE"/>
              </w:rPr>
            </w:pPr>
            <w:ins w:id="12648" w:author="Author">
              <w:r w:rsidRPr="00563671">
                <w:rPr>
                  <w:rFonts w:cs="Arial"/>
                  <w:sz w:val="20"/>
                  <w:szCs w:val="20"/>
                  <w:lang w:val="en-IE"/>
                </w:rPr>
                <w:t>Service</w:t>
              </w:r>
            </w:ins>
          </w:p>
        </w:tc>
        <w:tc>
          <w:tcPr>
            <w:tcW w:w="7293" w:type="dxa"/>
            <w:gridSpan w:val="2"/>
          </w:tcPr>
          <w:p w14:paraId="57BF664C"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649" w:author="Author"/>
                <w:color w:val="auto"/>
                <w:sz w:val="20"/>
                <w:szCs w:val="20"/>
              </w:rPr>
            </w:pPr>
            <w:ins w:id="12650" w:author="Author">
              <w:r w:rsidRPr="00563671">
                <w:rPr>
                  <w:color w:val="auto"/>
                  <w:sz w:val="20"/>
                  <w:szCs w:val="20"/>
                </w:rPr>
                <w:t>Submit sales order</w:t>
              </w:r>
            </w:ins>
          </w:p>
        </w:tc>
      </w:tr>
      <w:tr w:rsidR="005E41B3" w:rsidRPr="00563671" w14:paraId="054C7150" w14:textId="77777777" w:rsidTr="00A834B1">
        <w:trPr>
          <w:ins w:id="12651" w:author="Author"/>
        </w:trPr>
        <w:tc>
          <w:tcPr>
            <w:cnfStyle w:val="001000000000" w:firstRow="0" w:lastRow="0" w:firstColumn="1" w:lastColumn="0" w:oddVBand="0" w:evenVBand="0" w:oddHBand="0" w:evenHBand="0" w:firstRowFirstColumn="0" w:firstRowLastColumn="0" w:lastRowFirstColumn="0" w:lastRowLastColumn="0"/>
            <w:tcW w:w="2323" w:type="dxa"/>
          </w:tcPr>
          <w:p w14:paraId="59CE899A" w14:textId="77777777" w:rsidR="005E41B3" w:rsidRPr="00563671" w:rsidRDefault="005E41B3" w:rsidP="00A834B1">
            <w:pPr>
              <w:spacing w:before="120"/>
              <w:jc w:val="left"/>
              <w:rPr>
                <w:ins w:id="12652" w:author="Author"/>
                <w:rFonts w:cs="Arial"/>
                <w:sz w:val="20"/>
                <w:szCs w:val="20"/>
                <w:lang w:val="en-IE"/>
              </w:rPr>
            </w:pPr>
            <w:ins w:id="12653" w:author="Author">
              <w:r w:rsidRPr="00563671">
                <w:rPr>
                  <w:rFonts w:cs="Arial"/>
                  <w:sz w:val="20"/>
                  <w:szCs w:val="20"/>
                  <w:lang w:val="en-IE"/>
                </w:rPr>
                <w:t>Relevant Input Notes</w:t>
              </w:r>
            </w:ins>
          </w:p>
        </w:tc>
        <w:tc>
          <w:tcPr>
            <w:tcW w:w="7293" w:type="dxa"/>
            <w:gridSpan w:val="2"/>
          </w:tcPr>
          <w:p w14:paraId="6381CAC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54" w:author="Author"/>
                <w:rFonts w:cs="Arial"/>
                <w:sz w:val="20"/>
                <w:szCs w:val="20"/>
                <w:lang w:val="en-IE"/>
              </w:rPr>
            </w:pPr>
            <w:ins w:id="12655" w:author="Author">
              <w:r w:rsidRPr="00563671">
                <w:rPr>
                  <w:rFonts w:cs="Arial"/>
                  <w:sz w:val="20"/>
                  <w:szCs w:val="20"/>
                  <w:lang w:val="en-IE"/>
                </w:rPr>
                <w:t>The request should be made for the given order and contextualized customer</w:t>
              </w:r>
            </w:ins>
          </w:p>
        </w:tc>
      </w:tr>
      <w:tr w:rsidR="005E41B3" w:rsidRPr="00563671" w14:paraId="6AD359DF" w14:textId="77777777" w:rsidTr="00A834B1">
        <w:trPr>
          <w:ins w:id="12656" w:author="Author"/>
        </w:trPr>
        <w:tc>
          <w:tcPr>
            <w:cnfStyle w:val="001000000000" w:firstRow="0" w:lastRow="0" w:firstColumn="1" w:lastColumn="0" w:oddVBand="0" w:evenVBand="0" w:oddHBand="0" w:evenHBand="0" w:firstRowFirstColumn="0" w:firstRowLastColumn="0" w:lastRowFirstColumn="0" w:lastRowLastColumn="0"/>
            <w:tcW w:w="2323" w:type="dxa"/>
          </w:tcPr>
          <w:p w14:paraId="60A3AEB3" w14:textId="77777777" w:rsidR="005E41B3" w:rsidRPr="00563671" w:rsidRDefault="005E41B3" w:rsidP="00A834B1">
            <w:pPr>
              <w:spacing w:before="120"/>
              <w:jc w:val="left"/>
              <w:rPr>
                <w:ins w:id="12657" w:author="Author"/>
                <w:rFonts w:cs="Arial"/>
                <w:sz w:val="20"/>
                <w:szCs w:val="20"/>
                <w:lang w:val="en-IE"/>
              </w:rPr>
            </w:pPr>
            <w:ins w:id="12658" w:author="Author">
              <w:r w:rsidRPr="00563671">
                <w:rPr>
                  <w:rFonts w:cs="Arial"/>
                  <w:sz w:val="20"/>
                  <w:szCs w:val="20"/>
                  <w:lang w:val="en-IE"/>
                </w:rPr>
                <w:t>Relevant Output Notes</w:t>
              </w:r>
            </w:ins>
          </w:p>
        </w:tc>
        <w:tc>
          <w:tcPr>
            <w:tcW w:w="7293" w:type="dxa"/>
            <w:gridSpan w:val="2"/>
          </w:tcPr>
          <w:p w14:paraId="0272026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59" w:author="Author"/>
                <w:rFonts w:cs="Arial"/>
                <w:sz w:val="20"/>
                <w:szCs w:val="20"/>
                <w:lang w:val="en-IE"/>
              </w:rPr>
            </w:pPr>
            <w:ins w:id="12660" w:author="Author">
              <w:r w:rsidRPr="00563671">
                <w:rPr>
                  <w:rFonts w:cs="Arial"/>
                  <w:sz w:val="20"/>
                  <w:szCs w:val="20"/>
                  <w:lang w:val="en-IE"/>
                </w:rPr>
                <w:t>The response should return the status of the order and its identifier</w:t>
              </w:r>
            </w:ins>
          </w:p>
        </w:tc>
      </w:tr>
      <w:tr w:rsidR="005E41B3" w:rsidRPr="00563671" w14:paraId="764D5E74" w14:textId="77777777" w:rsidTr="00A834B1">
        <w:trPr>
          <w:ins w:id="12661" w:author="Author"/>
        </w:trPr>
        <w:tc>
          <w:tcPr>
            <w:cnfStyle w:val="001000000000" w:firstRow="0" w:lastRow="0" w:firstColumn="1" w:lastColumn="0" w:oddVBand="0" w:evenVBand="0" w:oddHBand="0" w:evenHBand="0" w:firstRowFirstColumn="0" w:firstRowLastColumn="0" w:lastRowFirstColumn="0" w:lastRowLastColumn="0"/>
            <w:tcW w:w="2323" w:type="dxa"/>
          </w:tcPr>
          <w:p w14:paraId="492BB726" w14:textId="77777777" w:rsidR="005E41B3" w:rsidRPr="00563671" w:rsidRDefault="005E41B3" w:rsidP="00A834B1">
            <w:pPr>
              <w:spacing w:before="120"/>
              <w:jc w:val="left"/>
              <w:rPr>
                <w:ins w:id="12662" w:author="Author"/>
                <w:rFonts w:cs="Arial"/>
                <w:sz w:val="20"/>
                <w:szCs w:val="20"/>
                <w:lang w:val="en-IE"/>
              </w:rPr>
            </w:pPr>
            <w:ins w:id="12663" w:author="Author">
              <w:r w:rsidRPr="00563671">
                <w:rPr>
                  <w:rFonts w:cs="Arial"/>
                  <w:sz w:val="20"/>
                  <w:szCs w:val="20"/>
                  <w:lang w:val="en-IE"/>
                </w:rPr>
                <w:t>Interface Id</w:t>
              </w:r>
            </w:ins>
          </w:p>
        </w:tc>
        <w:tc>
          <w:tcPr>
            <w:tcW w:w="7293" w:type="dxa"/>
            <w:gridSpan w:val="2"/>
          </w:tcPr>
          <w:p w14:paraId="2D1E166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64" w:author="Author"/>
                <w:rFonts w:cs="Arial"/>
                <w:sz w:val="20"/>
                <w:szCs w:val="20"/>
                <w:lang w:val="en-IE"/>
              </w:rPr>
            </w:pPr>
            <w:ins w:id="12665" w:author="Author">
              <w:r w:rsidRPr="00563671">
                <w:rPr>
                  <w:rFonts w:cs="Arial"/>
                  <w:sz w:val="20"/>
                  <w:szCs w:val="20"/>
                  <w:lang w:val="en-IE" w:eastAsia="pt-PT"/>
                </w:rPr>
                <w:t>IF192.28</w:t>
              </w:r>
            </w:ins>
          </w:p>
        </w:tc>
      </w:tr>
      <w:tr w:rsidR="005E41B3" w:rsidRPr="00563671" w14:paraId="1997A9C4" w14:textId="77777777" w:rsidTr="00A834B1">
        <w:trPr>
          <w:ins w:id="12666" w:author="Author"/>
        </w:trPr>
        <w:tc>
          <w:tcPr>
            <w:cnfStyle w:val="001000000000" w:firstRow="0" w:lastRow="0" w:firstColumn="1" w:lastColumn="0" w:oddVBand="0" w:evenVBand="0" w:oddHBand="0" w:evenHBand="0" w:firstRowFirstColumn="0" w:firstRowLastColumn="0" w:lastRowFirstColumn="0" w:lastRowLastColumn="0"/>
            <w:tcW w:w="2323" w:type="dxa"/>
          </w:tcPr>
          <w:p w14:paraId="112D7278" w14:textId="77777777" w:rsidR="005E41B3" w:rsidRPr="00563671" w:rsidRDefault="005E41B3" w:rsidP="00A834B1">
            <w:pPr>
              <w:spacing w:before="120"/>
              <w:jc w:val="left"/>
              <w:rPr>
                <w:ins w:id="12667" w:author="Author"/>
                <w:rFonts w:cs="Arial"/>
                <w:sz w:val="20"/>
                <w:szCs w:val="20"/>
                <w:lang w:val="en-IE"/>
              </w:rPr>
            </w:pPr>
            <w:ins w:id="12668" w:author="Author">
              <w:r w:rsidRPr="00563671">
                <w:rPr>
                  <w:rFonts w:cs="Arial"/>
                  <w:sz w:val="20"/>
                  <w:szCs w:val="20"/>
                  <w:lang w:val="en-IE"/>
                </w:rPr>
                <w:t>Service Id</w:t>
              </w:r>
            </w:ins>
          </w:p>
        </w:tc>
        <w:tc>
          <w:tcPr>
            <w:tcW w:w="7293" w:type="dxa"/>
            <w:gridSpan w:val="2"/>
          </w:tcPr>
          <w:p w14:paraId="178D0F7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69" w:author="Author"/>
                <w:rFonts w:cs="Arial"/>
                <w:sz w:val="20"/>
                <w:szCs w:val="20"/>
                <w:lang w:val="en-IE"/>
              </w:rPr>
            </w:pPr>
            <w:ins w:id="12670" w:author="Author">
              <w:r>
                <w:rPr>
                  <w:rFonts w:cs="Arial"/>
                  <w:sz w:val="20"/>
                  <w:szCs w:val="20"/>
                  <w:lang w:val="en-IE"/>
                </w:rPr>
                <w:t>599</w:t>
              </w:r>
            </w:ins>
          </w:p>
        </w:tc>
      </w:tr>
      <w:tr w:rsidR="005E41B3" w:rsidRPr="00563671" w14:paraId="2A70552A" w14:textId="77777777" w:rsidTr="00A834B1">
        <w:trPr>
          <w:ins w:id="12671" w:author="Author"/>
        </w:trPr>
        <w:tc>
          <w:tcPr>
            <w:cnfStyle w:val="001000000000" w:firstRow="0" w:lastRow="0" w:firstColumn="1" w:lastColumn="0" w:oddVBand="0" w:evenVBand="0" w:oddHBand="0" w:evenHBand="0" w:firstRowFirstColumn="0" w:firstRowLastColumn="0" w:lastRowFirstColumn="0" w:lastRowLastColumn="0"/>
            <w:tcW w:w="2323" w:type="dxa"/>
          </w:tcPr>
          <w:p w14:paraId="6A589400" w14:textId="77777777" w:rsidR="005E41B3" w:rsidRPr="00563671" w:rsidRDefault="005E41B3" w:rsidP="00A834B1">
            <w:pPr>
              <w:spacing w:before="120"/>
              <w:jc w:val="left"/>
              <w:rPr>
                <w:ins w:id="12672" w:author="Author"/>
                <w:rFonts w:cs="Arial"/>
                <w:sz w:val="20"/>
                <w:szCs w:val="20"/>
                <w:lang w:val="en-IE"/>
              </w:rPr>
            </w:pPr>
            <w:ins w:id="12673" w:author="Author">
              <w:r w:rsidRPr="00563671">
                <w:rPr>
                  <w:rFonts w:cs="Arial"/>
                  <w:bCs/>
                  <w:sz w:val="20"/>
                  <w:szCs w:val="20"/>
                </w:rPr>
                <w:t>CSM Service</w:t>
              </w:r>
            </w:ins>
          </w:p>
        </w:tc>
        <w:tc>
          <w:tcPr>
            <w:tcW w:w="7293" w:type="dxa"/>
            <w:gridSpan w:val="2"/>
          </w:tcPr>
          <w:p w14:paraId="6332AEF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74" w:author="Author"/>
                <w:rFonts w:cs="Arial"/>
                <w:sz w:val="20"/>
                <w:szCs w:val="20"/>
                <w:lang w:val="en-IE"/>
              </w:rPr>
            </w:pPr>
            <w:ins w:id="12675" w:author="Author">
              <w:r w:rsidRPr="00563671">
                <w:rPr>
                  <w:rFonts w:cs="Arial"/>
                  <w:sz w:val="20"/>
                  <w:szCs w:val="20"/>
                </w:rPr>
                <w:t>SalesOrder</w:t>
              </w:r>
            </w:ins>
          </w:p>
        </w:tc>
      </w:tr>
      <w:tr w:rsidR="005E41B3" w:rsidRPr="00563671" w14:paraId="366953BA" w14:textId="77777777" w:rsidTr="00A834B1">
        <w:trPr>
          <w:ins w:id="12676" w:author="Author"/>
        </w:trPr>
        <w:tc>
          <w:tcPr>
            <w:cnfStyle w:val="001000000000" w:firstRow="0" w:lastRow="0" w:firstColumn="1" w:lastColumn="0" w:oddVBand="0" w:evenVBand="0" w:oddHBand="0" w:evenHBand="0" w:firstRowFirstColumn="0" w:firstRowLastColumn="0" w:lastRowFirstColumn="0" w:lastRowLastColumn="0"/>
            <w:tcW w:w="2323" w:type="dxa"/>
          </w:tcPr>
          <w:p w14:paraId="327FEEA5" w14:textId="77777777" w:rsidR="005E41B3" w:rsidRPr="00563671" w:rsidRDefault="005E41B3" w:rsidP="00A834B1">
            <w:pPr>
              <w:spacing w:before="120"/>
              <w:jc w:val="left"/>
              <w:rPr>
                <w:ins w:id="12677" w:author="Author"/>
                <w:rFonts w:cs="Arial"/>
                <w:sz w:val="20"/>
                <w:szCs w:val="20"/>
                <w:lang w:val="en-IE"/>
              </w:rPr>
            </w:pPr>
            <w:ins w:id="12678" w:author="Author">
              <w:r w:rsidRPr="00563671">
                <w:rPr>
                  <w:rFonts w:cs="Arial"/>
                  <w:bCs/>
                  <w:sz w:val="20"/>
                  <w:szCs w:val="20"/>
                </w:rPr>
                <w:t>CSM Operation</w:t>
              </w:r>
            </w:ins>
          </w:p>
        </w:tc>
        <w:tc>
          <w:tcPr>
            <w:tcW w:w="7293" w:type="dxa"/>
            <w:gridSpan w:val="2"/>
          </w:tcPr>
          <w:p w14:paraId="70F3073B"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79" w:author="Author"/>
                <w:rFonts w:cs="Arial"/>
                <w:sz w:val="20"/>
                <w:szCs w:val="20"/>
                <w:lang w:val="pt-PT"/>
              </w:rPr>
            </w:pPr>
            <w:ins w:id="12680" w:author="Author">
              <w:r w:rsidRPr="00563671">
                <w:rPr>
                  <w:iCs/>
                  <w:sz w:val="20"/>
                  <w:szCs w:val="20"/>
                </w:rPr>
                <w:t>UpdateSalesOrder</w:t>
              </w:r>
            </w:ins>
          </w:p>
        </w:tc>
      </w:tr>
    </w:tbl>
    <w:p w14:paraId="01BDD2A0" w14:textId="77777777" w:rsidR="005E41B3" w:rsidRPr="00563671" w:rsidRDefault="005E41B3" w:rsidP="005E41B3">
      <w:pPr>
        <w:rPr>
          <w:ins w:id="1268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39E61758" w14:textId="77777777" w:rsidTr="00A834B1">
        <w:trPr>
          <w:cnfStyle w:val="100000000000" w:firstRow="1" w:lastRow="0" w:firstColumn="0" w:lastColumn="0" w:oddVBand="0" w:evenVBand="0" w:oddHBand="0" w:evenHBand="0" w:firstRowFirstColumn="0" w:firstRowLastColumn="0" w:lastRowFirstColumn="0" w:lastRowLastColumn="0"/>
          <w:ins w:id="1268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A46059C" w14:textId="77777777" w:rsidR="005E41B3" w:rsidRPr="00563671" w:rsidRDefault="005E41B3" w:rsidP="00A834B1">
            <w:pPr>
              <w:spacing w:before="120"/>
              <w:jc w:val="left"/>
              <w:rPr>
                <w:ins w:id="12683" w:author="Author"/>
                <w:rFonts w:cs="Arial"/>
                <w:b w:val="0"/>
                <w:color w:val="auto"/>
                <w:sz w:val="20"/>
                <w:szCs w:val="20"/>
              </w:rPr>
            </w:pPr>
          </w:p>
        </w:tc>
        <w:tc>
          <w:tcPr>
            <w:tcW w:w="2976" w:type="dxa"/>
          </w:tcPr>
          <w:p w14:paraId="1B522870"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84" w:author="Author"/>
                <w:rFonts w:cs="Arial"/>
                <w:color w:val="auto"/>
                <w:sz w:val="20"/>
                <w:szCs w:val="20"/>
              </w:rPr>
            </w:pPr>
          </w:p>
        </w:tc>
      </w:tr>
      <w:tr w:rsidR="005E41B3" w:rsidRPr="00563671" w14:paraId="5DDA5454" w14:textId="77777777" w:rsidTr="00A834B1">
        <w:trPr>
          <w:ins w:id="12685" w:author="Author"/>
        </w:trPr>
        <w:tc>
          <w:tcPr>
            <w:cnfStyle w:val="001000000000" w:firstRow="0" w:lastRow="0" w:firstColumn="1" w:lastColumn="0" w:oddVBand="0" w:evenVBand="0" w:oddHBand="0" w:evenHBand="0" w:firstRowFirstColumn="0" w:firstRowLastColumn="0" w:lastRowFirstColumn="0" w:lastRowLastColumn="0"/>
            <w:tcW w:w="2323" w:type="dxa"/>
          </w:tcPr>
          <w:p w14:paraId="4B1A6FD2" w14:textId="77777777" w:rsidR="005E41B3" w:rsidRPr="00563671" w:rsidRDefault="005E41B3" w:rsidP="00A834B1">
            <w:pPr>
              <w:spacing w:before="120"/>
              <w:jc w:val="left"/>
              <w:rPr>
                <w:ins w:id="12686" w:author="Author"/>
                <w:rFonts w:cs="Arial"/>
                <w:sz w:val="20"/>
                <w:szCs w:val="20"/>
              </w:rPr>
            </w:pPr>
            <w:ins w:id="12687" w:author="Author">
              <w:r w:rsidRPr="00563671">
                <w:rPr>
                  <w:rFonts w:cs="Arial"/>
                  <w:sz w:val="20"/>
                  <w:szCs w:val="20"/>
                </w:rPr>
                <w:t>Service</w:t>
              </w:r>
            </w:ins>
          </w:p>
        </w:tc>
        <w:tc>
          <w:tcPr>
            <w:tcW w:w="7293" w:type="dxa"/>
            <w:gridSpan w:val="2"/>
          </w:tcPr>
          <w:p w14:paraId="5040B7DC"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88" w:author="Author"/>
                <w:rFonts w:cs="Arial"/>
                <w:sz w:val="20"/>
                <w:szCs w:val="20"/>
                <w:lang w:val="pt-PT"/>
              </w:rPr>
            </w:pPr>
            <w:ins w:id="12689" w:author="Author">
              <w:r w:rsidRPr="00563671">
                <w:rPr>
                  <w:rFonts w:cs="Arial"/>
                  <w:sz w:val="20"/>
                  <w:szCs w:val="20"/>
                </w:rPr>
                <w:t>Get loyalty points</w:t>
              </w:r>
            </w:ins>
          </w:p>
        </w:tc>
      </w:tr>
      <w:tr w:rsidR="005E41B3" w:rsidRPr="00563671" w14:paraId="6D3DB7E3" w14:textId="77777777" w:rsidTr="00A834B1">
        <w:trPr>
          <w:ins w:id="12690" w:author="Author"/>
        </w:trPr>
        <w:tc>
          <w:tcPr>
            <w:cnfStyle w:val="001000000000" w:firstRow="0" w:lastRow="0" w:firstColumn="1" w:lastColumn="0" w:oddVBand="0" w:evenVBand="0" w:oddHBand="0" w:evenHBand="0" w:firstRowFirstColumn="0" w:firstRowLastColumn="0" w:lastRowFirstColumn="0" w:lastRowLastColumn="0"/>
            <w:tcW w:w="2323" w:type="dxa"/>
          </w:tcPr>
          <w:p w14:paraId="1BE1F974" w14:textId="77777777" w:rsidR="005E41B3" w:rsidRPr="00563671" w:rsidRDefault="005E41B3" w:rsidP="00A834B1">
            <w:pPr>
              <w:spacing w:before="120"/>
              <w:jc w:val="left"/>
              <w:rPr>
                <w:ins w:id="12691" w:author="Author"/>
                <w:rFonts w:cs="Arial"/>
                <w:sz w:val="20"/>
                <w:szCs w:val="20"/>
              </w:rPr>
            </w:pPr>
            <w:ins w:id="12692" w:author="Author">
              <w:r w:rsidRPr="00563671">
                <w:rPr>
                  <w:rFonts w:cs="Arial"/>
                  <w:sz w:val="20"/>
                  <w:szCs w:val="20"/>
                </w:rPr>
                <w:t>Relevant Input Notes</w:t>
              </w:r>
            </w:ins>
          </w:p>
        </w:tc>
        <w:tc>
          <w:tcPr>
            <w:tcW w:w="7293" w:type="dxa"/>
            <w:gridSpan w:val="2"/>
          </w:tcPr>
          <w:p w14:paraId="472B8FF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93" w:author="Author"/>
                <w:rFonts w:cs="Arial"/>
                <w:sz w:val="20"/>
                <w:szCs w:val="20"/>
              </w:rPr>
            </w:pPr>
            <w:ins w:id="12694" w:author="Author">
              <w:r w:rsidRPr="00563671">
                <w:rPr>
                  <w:rFonts w:cs="Arial"/>
                  <w:sz w:val="20"/>
                  <w:szCs w:val="20"/>
                </w:rPr>
                <w:t>The current customer context should be passed as parameter</w:t>
              </w:r>
            </w:ins>
          </w:p>
        </w:tc>
      </w:tr>
      <w:tr w:rsidR="005E41B3" w:rsidRPr="00563671" w14:paraId="0901C6F8" w14:textId="77777777" w:rsidTr="00A834B1">
        <w:trPr>
          <w:ins w:id="12695" w:author="Author"/>
        </w:trPr>
        <w:tc>
          <w:tcPr>
            <w:cnfStyle w:val="001000000000" w:firstRow="0" w:lastRow="0" w:firstColumn="1" w:lastColumn="0" w:oddVBand="0" w:evenVBand="0" w:oddHBand="0" w:evenHBand="0" w:firstRowFirstColumn="0" w:firstRowLastColumn="0" w:lastRowFirstColumn="0" w:lastRowLastColumn="0"/>
            <w:tcW w:w="2323" w:type="dxa"/>
          </w:tcPr>
          <w:p w14:paraId="73C4672A" w14:textId="77777777" w:rsidR="005E41B3" w:rsidRPr="00563671" w:rsidRDefault="005E41B3" w:rsidP="00A834B1">
            <w:pPr>
              <w:spacing w:before="120"/>
              <w:jc w:val="left"/>
              <w:rPr>
                <w:ins w:id="12696" w:author="Author"/>
                <w:rFonts w:cs="Arial"/>
                <w:sz w:val="20"/>
                <w:szCs w:val="20"/>
              </w:rPr>
            </w:pPr>
            <w:ins w:id="12697" w:author="Author">
              <w:r w:rsidRPr="00563671">
                <w:rPr>
                  <w:rFonts w:cs="Arial"/>
                  <w:sz w:val="20"/>
                  <w:szCs w:val="20"/>
                </w:rPr>
                <w:t>Relevant Output Notes</w:t>
              </w:r>
            </w:ins>
          </w:p>
        </w:tc>
        <w:tc>
          <w:tcPr>
            <w:tcW w:w="7293" w:type="dxa"/>
            <w:gridSpan w:val="2"/>
          </w:tcPr>
          <w:p w14:paraId="50B69F1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98" w:author="Author"/>
                <w:rFonts w:cs="Arial"/>
                <w:sz w:val="20"/>
                <w:szCs w:val="20"/>
              </w:rPr>
            </w:pPr>
            <w:ins w:id="12699" w:author="Author">
              <w:r w:rsidRPr="00563671">
                <w:rPr>
                  <w:rFonts w:cs="Arial"/>
                  <w:sz w:val="20"/>
                  <w:szCs w:val="20"/>
                </w:rPr>
                <w:t>The response returns a status about pending orders</w:t>
              </w:r>
            </w:ins>
          </w:p>
        </w:tc>
      </w:tr>
      <w:tr w:rsidR="005E41B3" w:rsidRPr="00563671" w14:paraId="11EE941D" w14:textId="77777777" w:rsidTr="00A834B1">
        <w:trPr>
          <w:ins w:id="12700" w:author="Author"/>
        </w:trPr>
        <w:tc>
          <w:tcPr>
            <w:cnfStyle w:val="001000000000" w:firstRow="0" w:lastRow="0" w:firstColumn="1" w:lastColumn="0" w:oddVBand="0" w:evenVBand="0" w:oddHBand="0" w:evenHBand="0" w:firstRowFirstColumn="0" w:firstRowLastColumn="0" w:lastRowFirstColumn="0" w:lastRowLastColumn="0"/>
            <w:tcW w:w="2323" w:type="dxa"/>
          </w:tcPr>
          <w:p w14:paraId="243ABF82" w14:textId="77777777" w:rsidR="005E41B3" w:rsidRPr="00563671" w:rsidRDefault="005E41B3" w:rsidP="00A834B1">
            <w:pPr>
              <w:spacing w:before="120"/>
              <w:jc w:val="left"/>
              <w:rPr>
                <w:ins w:id="12701" w:author="Author"/>
                <w:rFonts w:cs="Arial"/>
                <w:sz w:val="20"/>
                <w:szCs w:val="20"/>
              </w:rPr>
            </w:pPr>
            <w:ins w:id="12702" w:author="Author">
              <w:r w:rsidRPr="00563671">
                <w:rPr>
                  <w:rFonts w:cs="Arial"/>
                  <w:sz w:val="20"/>
                  <w:szCs w:val="20"/>
                </w:rPr>
                <w:lastRenderedPageBreak/>
                <w:t>Interface Id</w:t>
              </w:r>
            </w:ins>
          </w:p>
        </w:tc>
        <w:tc>
          <w:tcPr>
            <w:tcW w:w="7293" w:type="dxa"/>
            <w:gridSpan w:val="2"/>
          </w:tcPr>
          <w:p w14:paraId="7CD1A68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03" w:author="Author"/>
                <w:rFonts w:cs="Arial"/>
                <w:sz w:val="20"/>
                <w:szCs w:val="20"/>
              </w:rPr>
            </w:pPr>
            <w:ins w:id="12704" w:author="Author">
              <w:r w:rsidRPr="00563671">
                <w:rPr>
                  <w:rFonts w:cs="Arial"/>
                  <w:sz w:val="20"/>
                  <w:szCs w:val="20"/>
                  <w:lang w:val="en-US" w:eastAsia="pt-PT"/>
                </w:rPr>
                <w:t>IF192.</w:t>
              </w:r>
              <w:r>
                <w:rPr>
                  <w:rFonts w:cs="Arial"/>
                  <w:sz w:val="20"/>
                  <w:szCs w:val="20"/>
                  <w:lang w:val="en-US" w:eastAsia="pt-PT"/>
                </w:rPr>
                <w:t>01</w:t>
              </w:r>
            </w:ins>
          </w:p>
        </w:tc>
      </w:tr>
      <w:tr w:rsidR="005E41B3" w:rsidRPr="00563671" w14:paraId="7C358F3A" w14:textId="77777777" w:rsidTr="00A834B1">
        <w:trPr>
          <w:ins w:id="12705" w:author="Author"/>
        </w:trPr>
        <w:tc>
          <w:tcPr>
            <w:cnfStyle w:val="001000000000" w:firstRow="0" w:lastRow="0" w:firstColumn="1" w:lastColumn="0" w:oddVBand="0" w:evenVBand="0" w:oddHBand="0" w:evenHBand="0" w:firstRowFirstColumn="0" w:firstRowLastColumn="0" w:lastRowFirstColumn="0" w:lastRowLastColumn="0"/>
            <w:tcW w:w="2323" w:type="dxa"/>
          </w:tcPr>
          <w:p w14:paraId="08B4D4CF" w14:textId="77777777" w:rsidR="005E41B3" w:rsidRPr="00563671" w:rsidRDefault="005E41B3" w:rsidP="00A834B1">
            <w:pPr>
              <w:spacing w:before="120"/>
              <w:jc w:val="left"/>
              <w:rPr>
                <w:ins w:id="12706" w:author="Author"/>
                <w:rFonts w:cs="Arial"/>
                <w:sz w:val="20"/>
                <w:szCs w:val="20"/>
              </w:rPr>
            </w:pPr>
            <w:ins w:id="12707" w:author="Author">
              <w:r w:rsidRPr="00563671">
                <w:rPr>
                  <w:rFonts w:cs="Arial"/>
                  <w:sz w:val="20"/>
                  <w:szCs w:val="20"/>
                </w:rPr>
                <w:t>Service Id</w:t>
              </w:r>
            </w:ins>
          </w:p>
        </w:tc>
        <w:tc>
          <w:tcPr>
            <w:tcW w:w="7293" w:type="dxa"/>
            <w:gridSpan w:val="2"/>
          </w:tcPr>
          <w:p w14:paraId="1C54CC7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08" w:author="Author"/>
                <w:rFonts w:cs="Arial"/>
                <w:sz w:val="20"/>
                <w:szCs w:val="20"/>
              </w:rPr>
            </w:pPr>
            <w:ins w:id="12709" w:author="Author">
              <w:r>
                <w:rPr>
                  <w:rFonts w:cs="Arial"/>
                  <w:sz w:val="20"/>
                  <w:szCs w:val="20"/>
                </w:rPr>
                <w:t>390</w:t>
              </w:r>
            </w:ins>
          </w:p>
        </w:tc>
      </w:tr>
      <w:tr w:rsidR="005E41B3" w:rsidRPr="00563671" w14:paraId="741D75CB" w14:textId="77777777" w:rsidTr="00A834B1">
        <w:trPr>
          <w:ins w:id="12710" w:author="Author"/>
        </w:trPr>
        <w:tc>
          <w:tcPr>
            <w:cnfStyle w:val="001000000000" w:firstRow="0" w:lastRow="0" w:firstColumn="1" w:lastColumn="0" w:oddVBand="0" w:evenVBand="0" w:oddHBand="0" w:evenHBand="0" w:firstRowFirstColumn="0" w:firstRowLastColumn="0" w:lastRowFirstColumn="0" w:lastRowLastColumn="0"/>
            <w:tcW w:w="2323" w:type="dxa"/>
          </w:tcPr>
          <w:p w14:paraId="2DC4B0A3" w14:textId="77777777" w:rsidR="005E41B3" w:rsidRPr="00563671" w:rsidRDefault="005E41B3" w:rsidP="00A834B1">
            <w:pPr>
              <w:spacing w:before="120"/>
              <w:jc w:val="left"/>
              <w:rPr>
                <w:ins w:id="12711" w:author="Author"/>
                <w:rFonts w:cs="Arial"/>
                <w:sz w:val="20"/>
                <w:szCs w:val="20"/>
              </w:rPr>
            </w:pPr>
            <w:ins w:id="12712" w:author="Author">
              <w:r w:rsidRPr="00563671">
                <w:rPr>
                  <w:rFonts w:cs="Arial"/>
                  <w:bCs/>
                  <w:sz w:val="20"/>
                  <w:szCs w:val="20"/>
                </w:rPr>
                <w:t>CSM Service</w:t>
              </w:r>
            </w:ins>
          </w:p>
        </w:tc>
        <w:tc>
          <w:tcPr>
            <w:tcW w:w="7293" w:type="dxa"/>
            <w:gridSpan w:val="2"/>
          </w:tcPr>
          <w:p w14:paraId="6DB92DC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13" w:author="Author"/>
                <w:rFonts w:cs="Arial"/>
                <w:sz w:val="20"/>
                <w:szCs w:val="20"/>
                <w:lang w:val="pt-PT"/>
              </w:rPr>
            </w:pPr>
            <w:ins w:id="12714" w:author="Author">
              <w:r w:rsidRPr="00563671">
                <w:rPr>
                  <w:rFonts w:cs="Arial"/>
                  <w:sz w:val="20"/>
                  <w:szCs w:val="20"/>
                </w:rPr>
                <w:t>LoyaltyAccount</w:t>
              </w:r>
            </w:ins>
          </w:p>
        </w:tc>
      </w:tr>
      <w:tr w:rsidR="005E41B3" w:rsidRPr="00563671" w14:paraId="19184507" w14:textId="77777777" w:rsidTr="00A834B1">
        <w:trPr>
          <w:ins w:id="12715" w:author="Author"/>
        </w:trPr>
        <w:tc>
          <w:tcPr>
            <w:cnfStyle w:val="001000000000" w:firstRow="0" w:lastRow="0" w:firstColumn="1" w:lastColumn="0" w:oddVBand="0" w:evenVBand="0" w:oddHBand="0" w:evenHBand="0" w:firstRowFirstColumn="0" w:firstRowLastColumn="0" w:lastRowFirstColumn="0" w:lastRowLastColumn="0"/>
            <w:tcW w:w="2323" w:type="dxa"/>
          </w:tcPr>
          <w:p w14:paraId="293CD293" w14:textId="77777777" w:rsidR="005E41B3" w:rsidRPr="00563671" w:rsidRDefault="005E41B3" w:rsidP="00A834B1">
            <w:pPr>
              <w:spacing w:before="120"/>
              <w:jc w:val="left"/>
              <w:rPr>
                <w:ins w:id="12716" w:author="Author"/>
                <w:rFonts w:cs="Arial"/>
                <w:bCs/>
                <w:sz w:val="20"/>
                <w:szCs w:val="20"/>
              </w:rPr>
            </w:pPr>
            <w:ins w:id="12717" w:author="Author">
              <w:r w:rsidRPr="00563671">
                <w:rPr>
                  <w:rFonts w:cs="Arial"/>
                  <w:bCs/>
                  <w:sz w:val="20"/>
                  <w:szCs w:val="20"/>
                </w:rPr>
                <w:t>CSM Operation</w:t>
              </w:r>
            </w:ins>
          </w:p>
        </w:tc>
        <w:tc>
          <w:tcPr>
            <w:tcW w:w="7293" w:type="dxa"/>
            <w:gridSpan w:val="2"/>
          </w:tcPr>
          <w:p w14:paraId="1D67258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18" w:author="Author"/>
                <w:rFonts w:cs="Arial"/>
                <w:sz w:val="20"/>
                <w:szCs w:val="20"/>
                <w:lang w:val="pt-PT"/>
              </w:rPr>
            </w:pPr>
            <w:ins w:id="12719" w:author="Author">
              <w:r w:rsidRPr="00563671">
                <w:rPr>
                  <w:rFonts w:cs="Arial"/>
                  <w:sz w:val="20"/>
                  <w:szCs w:val="20"/>
                </w:rPr>
                <w:t>GetLoyaltyAccountList</w:t>
              </w:r>
            </w:ins>
          </w:p>
        </w:tc>
      </w:tr>
    </w:tbl>
    <w:p w14:paraId="531CD6DD" w14:textId="77777777" w:rsidR="005E41B3" w:rsidRPr="00563671" w:rsidRDefault="005E41B3" w:rsidP="005E41B3">
      <w:pPr>
        <w:rPr>
          <w:ins w:id="1272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D68A883" w14:textId="77777777" w:rsidTr="00A834B1">
        <w:trPr>
          <w:cnfStyle w:val="100000000000" w:firstRow="1" w:lastRow="0" w:firstColumn="0" w:lastColumn="0" w:oddVBand="0" w:evenVBand="0" w:oddHBand="0" w:evenHBand="0" w:firstRowFirstColumn="0" w:firstRowLastColumn="0" w:lastRowFirstColumn="0" w:lastRowLastColumn="0"/>
          <w:ins w:id="1272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46BB467" w14:textId="77777777" w:rsidR="005E41B3" w:rsidRPr="00563671" w:rsidRDefault="005E41B3" w:rsidP="00A834B1">
            <w:pPr>
              <w:spacing w:before="120"/>
              <w:jc w:val="left"/>
              <w:rPr>
                <w:ins w:id="12722" w:author="Author"/>
                <w:rFonts w:cs="Arial"/>
                <w:b w:val="0"/>
                <w:color w:val="auto"/>
                <w:sz w:val="20"/>
                <w:szCs w:val="20"/>
              </w:rPr>
            </w:pPr>
          </w:p>
        </w:tc>
        <w:tc>
          <w:tcPr>
            <w:tcW w:w="2976" w:type="dxa"/>
          </w:tcPr>
          <w:p w14:paraId="02F49E46"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723" w:author="Author"/>
                <w:rFonts w:cs="Arial"/>
                <w:color w:val="auto"/>
                <w:sz w:val="20"/>
                <w:szCs w:val="20"/>
              </w:rPr>
            </w:pPr>
          </w:p>
        </w:tc>
      </w:tr>
      <w:tr w:rsidR="005E41B3" w:rsidRPr="00563671" w14:paraId="4AD58614" w14:textId="77777777" w:rsidTr="00A834B1">
        <w:trPr>
          <w:ins w:id="12724" w:author="Author"/>
        </w:trPr>
        <w:tc>
          <w:tcPr>
            <w:cnfStyle w:val="001000000000" w:firstRow="0" w:lastRow="0" w:firstColumn="1" w:lastColumn="0" w:oddVBand="0" w:evenVBand="0" w:oddHBand="0" w:evenHBand="0" w:firstRowFirstColumn="0" w:firstRowLastColumn="0" w:lastRowFirstColumn="0" w:lastRowLastColumn="0"/>
            <w:tcW w:w="2323" w:type="dxa"/>
          </w:tcPr>
          <w:p w14:paraId="33159591" w14:textId="77777777" w:rsidR="005E41B3" w:rsidRPr="00563671" w:rsidRDefault="005E41B3" w:rsidP="00A834B1">
            <w:pPr>
              <w:spacing w:before="120"/>
              <w:jc w:val="left"/>
              <w:rPr>
                <w:ins w:id="12725" w:author="Author"/>
                <w:rFonts w:cs="Arial"/>
                <w:sz w:val="20"/>
                <w:szCs w:val="20"/>
              </w:rPr>
            </w:pPr>
            <w:ins w:id="12726" w:author="Author">
              <w:r w:rsidRPr="00563671">
                <w:rPr>
                  <w:rFonts w:cs="Arial"/>
                  <w:sz w:val="20"/>
                  <w:szCs w:val="20"/>
                </w:rPr>
                <w:t>Service</w:t>
              </w:r>
            </w:ins>
          </w:p>
        </w:tc>
        <w:tc>
          <w:tcPr>
            <w:tcW w:w="7293" w:type="dxa"/>
            <w:gridSpan w:val="2"/>
          </w:tcPr>
          <w:p w14:paraId="5E179C5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27" w:author="Author"/>
                <w:rFonts w:cs="Arial"/>
                <w:sz w:val="20"/>
                <w:szCs w:val="20"/>
                <w:lang w:val="en-US"/>
              </w:rPr>
            </w:pPr>
            <w:ins w:id="12728" w:author="Author">
              <w:r w:rsidRPr="00563671">
                <w:rPr>
                  <w:rFonts w:cs="Arial"/>
                  <w:sz w:val="20"/>
                  <w:szCs w:val="20"/>
                </w:rPr>
                <w:t>Validate pending orders</w:t>
              </w:r>
            </w:ins>
          </w:p>
        </w:tc>
      </w:tr>
      <w:tr w:rsidR="005E41B3" w:rsidRPr="00563671" w14:paraId="1B1CEF7C" w14:textId="77777777" w:rsidTr="00A834B1">
        <w:trPr>
          <w:ins w:id="12729" w:author="Author"/>
        </w:trPr>
        <w:tc>
          <w:tcPr>
            <w:cnfStyle w:val="001000000000" w:firstRow="0" w:lastRow="0" w:firstColumn="1" w:lastColumn="0" w:oddVBand="0" w:evenVBand="0" w:oddHBand="0" w:evenHBand="0" w:firstRowFirstColumn="0" w:firstRowLastColumn="0" w:lastRowFirstColumn="0" w:lastRowLastColumn="0"/>
            <w:tcW w:w="2323" w:type="dxa"/>
          </w:tcPr>
          <w:p w14:paraId="7C858A40" w14:textId="77777777" w:rsidR="005E41B3" w:rsidRPr="00563671" w:rsidRDefault="005E41B3" w:rsidP="00A834B1">
            <w:pPr>
              <w:spacing w:before="120"/>
              <w:jc w:val="left"/>
              <w:rPr>
                <w:ins w:id="12730" w:author="Author"/>
                <w:rFonts w:cs="Arial"/>
                <w:sz w:val="20"/>
                <w:szCs w:val="20"/>
              </w:rPr>
            </w:pPr>
            <w:ins w:id="12731" w:author="Author">
              <w:r w:rsidRPr="00563671">
                <w:rPr>
                  <w:rFonts w:cs="Arial"/>
                  <w:sz w:val="20"/>
                  <w:szCs w:val="20"/>
                </w:rPr>
                <w:t>Relevant Input Notes</w:t>
              </w:r>
            </w:ins>
          </w:p>
        </w:tc>
        <w:tc>
          <w:tcPr>
            <w:tcW w:w="7293" w:type="dxa"/>
            <w:gridSpan w:val="2"/>
          </w:tcPr>
          <w:p w14:paraId="2A15A30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32" w:author="Author"/>
                <w:rFonts w:cs="Arial"/>
                <w:sz w:val="20"/>
                <w:szCs w:val="20"/>
              </w:rPr>
            </w:pPr>
            <w:ins w:id="12733" w:author="Author">
              <w:r w:rsidRPr="00563671">
                <w:rPr>
                  <w:rFonts w:cs="Arial"/>
                  <w:sz w:val="20"/>
                  <w:szCs w:val="20"/>
                </w:rPr>
                <w:t>The current customer context should be passed as parameter</w:t>
              </w:r>
            </w:ins>
          </w:p>
        </w:tc>
      </w:tr>
      <w:tr w:rsidR="005E41B3" w:rsidRPr="00563671" w14:paraId="4452D712" w14:textId="77777777" w:rsidTr="00A834B1">
        <w:trPr>
          <w:ins w:id="12734" w:author="Author"/>
        </w:trPr>
        <w:tc>
          <w:tcPr>
            <w:cnfStyle w:val="001000000000" w:firstRow="0" w:lastRow="0" w:firstColumn="1" w:lastColumn="0" w:oddVBand="0" w:evenVBand="0" w:oddHBand="0" w:evenHBand="0" w:firstRowFirstColumn="0" w:firstRowLastColumn="0" w:lastRowFirstColumn="0" w:lastRowLastColumn="0"/>
            <w:tcW w:w="2323" w:type="dxa"/>
          </w:tcPr>
          <w:p w14:paraId="401C1FA5" w14:textId="77777777" w:rsidR="005E41B3" w:rsidRPr="00563671" w:rsidRDefault="005E41B3" w:rsidP="00A834B1">
            <w:pPr>
              <w:spacing w:before="120"/>
              <w:jc w:val="left"/>
              <w:rPr>
                <w:ins w:id="12735" w:author="Author"/>
                <w:rFonts w:cs="Arial"/>
                <w:sz w:val="20"/>
                <w:szCs w:val="20"/>
              </w:rPr>
            </w:pPr>
            <w:ins w:id="12736" w:author="Author">
              <w:r w:rsidRPr="00563671">
                <w:rPr>
                  <w:rFonts w:cs="Arial"/>
                  <w:sz w:val="20"/>
                  <w:szCs w:val="20"/>
                </w:rPr>
                <w:t>Relevant Output Notes</w:t>
              </w:r>
            </w:ins>
          </w:p>
        </w:tc>
        <w:tc>
          <w:tcPr>
            <w:tcW w:w="7293" w:type="dxa"/>
            <w:gridSpan w:val="2"/>
          </w:tcPr>
          <w:p w14:paraId="11F6CE3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37" w:author="Author"/>
                <w:rFonts w:cs="Arial"/>
                <w:sz w:val="20"/>
                <w:szCs w:val="20"/>
              </w:rPr>
            </w:pPr>
            <w:ins w:id="12738" w:author="Author">
              <w:r w:rsidRPr="00563671">
                <w:rPr>
                  <w:rFonts w:cs="Arial"/>
                  <w:sz w:val="20"/>
                  <w:szCs w:val="20"/>
                </w:rPr>
                <w:t>The response returns a status about pending orders</w:t>
              </w:r>
            </w:ins>
          </w:p>
        </w:tc>
      </w:tr>
      <w:tr w:rsidR="005E41B3" w:rsidRPr="00563671" w14:paraId="24A437EA" w14:textId="77777777" w:rsidTr="00A834B1">
        <w:trPr>
          <w:ins w:id="12739" w:author="Author"/>
        </w:trPr>
        <w:tc>
          <w:tcPr>
            <w:cnfStyle w:val="001000000000" w:firstRow="0" w:lastRow="0" w:firstColumn="1" w:lastColumn="0" w:oddVBand="0" w:evenVBand="0" w:oddHBand="0" w:evenHBand="0" w:firstRowFirstColumn="0" w:firstRowLastColumn="0" w:lastRowFirstColumn="0" w:lastRowLastColumn="0"/>
            <w:tcW w:w="2323" w:type="dxa"/>
          </w:tcPr>
          <w:p w14:paraId="3911B05F" w14:textId="77777777" w:rsidR="005E41B3" w:rsidRPr="00563671" w:rsidRDefault="005E41B3" w:rsidP="00A834B1">
            <w:pPr>
              <w:spacing w:before="120"/>
              <w:jc w:val="left"/>
              <w:rPr>
                <w:ins w:id="12740" w:author="Author"/>
                <w:rFonts w:cs="Arial"/>
                <w:sz w:val="20"/>
                <w:szCs w:val="20"/>
              </w:rPr>
            </w:pPr>
            <w:ins w:id="12741" w:author="Author">
              <w:r w:rsidRPr="00563671">
                <w:rPr>
                  <w:rFonts w:cs="Arial"/>
                  <w:sz w:val="20"/>
                  <w:szCs w:val="20"/>
                </w:rPr>
                <w:t>Interface Id</w:t>
              </w:r>
            </w:ins>
          </w:p>
        </w:tc>
        <w:tc>
          <w:tcPr>
            <w:tcW w:w="7293" w:type="dxa"/>
            <w:gridSpan w:val="2"/>
          </w:tcPr>
          <w:p w14:paraId="76A7F66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42" w:author="Author"/>
                <w:rFonts w:cs="Arial"/>
                <w:sz w:val="20"/>
                <w:szCs w:val="20"/>
              </w:rPr>
            </w:pPr>
            <w:ins w:id="12743" w:author="Author">
              <w:r w:rsidRPr="00563671">
                <w:rPr>
                  <w:rFonts w:cs="Arial"/>
                  <w:sz w:val="20"/>
                  <w:szCs w:val="20"/>
                  <w:lang w:val="en-US" w:eastAsia="pt-PT"/>
                </w:rPr>
                <w:t>IF192.28</w:t>
              </w:r>
            </w:ins>
          </w:p>
        </w:tc>
      </w:tr>
      <w:tr w:rsidR="005E41B3" w:rsidRPr="00563671" w14:paraId="6CC2EC77" w14:textId="77777777" w:rsidTr="00A834B1">
        <w:trPr>
          <w:ins w:id="12744" w:author="Author"/>
        </w:trPr>
        <w:tc>
          <w:tcPr>
            <w:cnfStyle w:val="001000000000" w:firstRow="0" w:lastRow="0" w:firstColumn="1" w:lastColumn="0" w:oddVBand="0" w:evenVBand="0" w:oddHBand="0" w:evenHBand="0" w:firstRowFirstColumn="0" w:firstRowLastColumn="0" w:lastRowFirstColumn="0" w:lastRowLastColumn="0"/>
            <w:tcW w:w="2323" w:type="dxa"/>
          </w:tcPr>
          <w:p w14:paraId="4B01E0E7" w14:textId="77777777" w:rsidR="005E41B3" w:rsidRPr="00563671" w:rsidRDefault="005E41B3" w:rsidP="00A834B1">
            <w:pPr>
              <w:spacing w:before="120"/>
              <w:jc w:val="left"/>
              <w:rPr>
                <w:ins w:id="12745" w:author="Author"/>
                <w:rFonts w:cs="Arial"/>
                <w:sz w:val="20"/>
                <w:szCs w:val="20"/>
              </w:rPr>
            </w:pPr>
            <w:ins w:id="12746" w:author="Author">
              <w:r w:rsidRPr="00563671">
                <w:rPr>
                  <w:rFonts w:cs="Arial"/>
                  <w:sz w:val="20"/>
                  <w:szCs w:val="20"/>
                </w:rPr>
                <w:t>Service Id</w:t>
              </w:r>
            </w:ins>
          </w:p>
        </w:tc>
        <w:tc>
          <w:tcPr>
            <w:tcW w:w="7293" w:type="dxa"/>
            <w:gridSpan w:val="2"/>
          </w:tcPr>
          <w:p w14:paraId="221DD00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47" w:author="Author"/>
                <w:rFonts w:cs="Arial"/>
                <w:sz w:val="20"/>
                <w:szCs w:val="20"/>
              </w:rPr>
            </w:pPr>
            <w:ins w:id="12748" w:author="Author">
              <w:r>
                <w:rPr>
                  <w:rFonts w:cs="Arial"/>
                  <w:sz w:val="20"/>
                  <w:szCs w:val="20"/>
                </w:rPr>
                <w:t>389</w:t>
              </w:r>
            </w:ins>
          </w:p>
        </w:tc>
      </w:tr>
      <w:tr w:rsidR="005E41B3" w:rsidRPr="00563671" w14:paraId="5B0F9AD0" w14:textId="77777777" w:rsidTr="00A834B1">
        <w:trPr>
          <w:ins w:id="12749" w:author="Author"/>
        </w:trPr>
        <w:tc>
          <w:tcPr>
            <w:cnfStyle w:val="001000000000" w:firstRow="0" w:lastRow="0" w:firstColumn="1" w:lastColumn="0" w:oddVBand="0" w:evenVBand="0" w:oddHBand="0" w:evenHBand="0" w:firstRowFirstColumn="0" w:firstRowLastColumn="0" w:lastRowFirstColumn="0" w:lastRowLastColumn="0"/>
            <w:tcW w:w="2323" w:type="dxa"/>
          </w:tcPr>
          <w:p w14:paraId="0CF69376" w14:textId="77777777" w:rsidR="005E41B3" w:rsidRPr="00563671" w:rsidRDefault="005E41B3" w:rsidP="00A834B1">
            <w:pPr>
              <w:spacing w:before="120"/>
              <w:jc w:val="left"/>
              <w:rPr>
                <w:ins w:id="12750" w:author="Author"/>
                <w:rFonts w:cs="Arial"/>
                <w:sz w:val="20"/>
                <w:szCs w:val="20"/>
              </w:rPr>
            </w:pPr>
            <w:ins w:id="12751" w:author="Author">
              <w:r w:rsidRPr="00563671">
                <w:rPr>
                  <w:rFonts w:cs="Arial"/>
                  <w:bCs/>
                  <w:sz w:val="20"/>
                  <w:szCs w:val="20"/>
                </w:rPr>
                <w:t>CSM Service</w:t>
              </w:r>
            </w:ins>
          </w:p>
        </w:tc>
        <w:tc>
          <w:tcPr>
            <w:tcW w:w="7293" w:type="dxa"/>
            <w:gridSpan w:val="2"/>
          </w:tcPr>
          <w:p w14:paraId="6A83BDA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52" w:author="Author"/>
                <w:rFonts w:cs="Arial"/>
                <w:sz w:val="20"/>
                <w:szCs w:val="20"/>
              </w:rPr>
            </w:pPr>
            <w:ins w:id="12753" w:author="Author">
              <w:r w:rsidRPr="00563671">
                <w:rPr>
                  <w:rFonts w:cs="Arial"/>
                  <w:sz w:val="20"/>
                  <w:szCs w:val="20"/>
                </w:rPr>
                <w:t>SalesOrder</w:t>
              </w:r>
            </w:ins>
          </w:p>
        </w:tc>
      </w:tr>
      <w:tr w:rsidR="005E41B3" w:rsidRPr="00563671" w14:paraId="28EAD9FB" w14:textId="77777777" w:rsidTr="00A834B1">
        <w:trPr>
          <w:ins w:id="12754" w:author="Author"/>
        </w:trPr>
        <w:tc>
          <w:tcPr>
            <w:cnfStyle w:val="001000000000" w:firstRow="0" w:lastRow="0" w:firstColumn="1" w:lastColumn="0" w:oddVBand="0" w:evenVBand="0" w:oddHBand="0" w:evenHBand="0" w:firstRowFirstColumn="0" w:firstRowLastColumn="0" w:lastRowFirstColumn="0" w:lastRowLastColumn="0"/>
            <w:tcW w:w="2323" w:type="dxa"/>
          </w:tcPr>
          <w:p w14:paraId="00B31407" w14:textId="77777777" w:rsidR="005E41B3" w:rsidRPr="00563671" w:rsidRDefault="005E41B3" w:rsidP="00A834B1">
            <w:pPr>
              <w:spacing w:before="120"/>
              <w:jc w:val="left"/>
              <w:rPr>
                <w:ins w:id="12755" w:author="Author"/>
                <w:rFonts w:cs="Arial"/>
                <w:bCs/>
                <w:sz w:val="20"/>
                <w:szCs w:val="20"/>
              </w:rPr>
            </w:pPr>
            <w:ins w:id="12756" w:author="Author">
              <w:r w:rsidRPr="00563671">
                <w:rPr>
                  <w:rFonts w:cs="Arial"/>
                  <w:bCs/>
                  <w:sz w:val="20"/>
                  <w:szCs w:val="20"/>
                </w:rPr>
                <w:t>CSM Operation</w:t>
              </w:r>
            </w:ins>
          </w:p>
        </w:tc>
        <w:tc>
          <w:tcPr>
            <w:tcW w:w="7293" w:type="dxa"/>
            <w:gridSpan w:val="2"/>
          </w:tcPr>
          <w:p w14:paraId="71140AA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57" w:author="Author"/>
                <w:rFonts w:cs="Arial"/>
                <w:sz w:val="20"/>
                <w:szCs w:val="20"/>
                <w:lang w:val="en-US"/>
              </w:rPr>
            </w:pPr>
            <w:ins w:id="12758" w:author="Author">
              <w:r w:rsidRPr="00563671">
                <w:rPr>
                  <w:rFonts w:cs="Arial"/>
                  <w:sz w:val="20"/>
                  <w:szCs w:val="20"/>
                </w:rPr>
                <w:t>GetSalesOrderList</w:t>
              </w:r>
            </w:ins>
          </w:p>
        </w:tc>
      </w:tr>
    </w:tbl>
    <w:p w14:paraId="54B941AE" w14:textId="77777777" w:rsidR="005E41B3" w:rsidRDefault="005E41B3" w:rsidP="005E41B3">
      <w:pPr>
        <w:rPr>
          <w:ins w:id="1275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6AFF2BBC" w14:textId="77777777" w:rsidTr="00A834B1">
        <w:trPr>
          <w:cnfStyle w:val="100000000000" w:firstRow="1" w:lastRow="0" w:firstColumn="0" w:lastColumn="0" w:oddVBand="0" w:evenVBand="0" w:oddHBand="0" w:evenHBand="0" w:firstRowFirstColumn="0" w:firstRowLastColumn="0" w:lastRowFirstColumn="0" w:lastRowLastColumn="0"/>
          <w:ins w:id="1276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219A5B2" w14:textId="77777777" w:rsidR="005E41B3" w:rsidRPr="00563671" w:rsidRDefault="005E41B3" w:rsidP="00A834B1">
            <w:pPr>
              <w:spacing w:before="120"/>
              <w:jc w:val="left"/>
              <w:rPr>
                <w:ins w:id="12761" w:author="Author"/>
                <w:rFonts w:cs="Arial"/>
                <w:b w:val="0"/>
                <w:color w:val="auto"/>
                <w:sz w:val="20"/>
                <w:szCs w:val="20"/>
              </w:rPr>
            </w:pPr>
          </w:p>
        </w:tc>
        <w:tc>
          <w:tcPr>
            <w:tcW w:w="2976" w:type="dxa"/>
          </w:tcPr>
          <w:p w14:paraId="0CF696A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762" w:author="Author"/>
                <w:rFonts w:cs="Arial"/>
                <w:color w:val="auto"/>
                <w:sz w:val="20"/>
                <w:szCs w:val="20"/>
              </w:rPr>
            </w:pPr>
          </w:p>
        </w:tc>
      </w:tr>
      <w:tr w:rsidR="005E41B3" w:rsidRPr="00563671" w14:paraId="6DA19F62" w14:textId="77777777" w:rsidTr="00A834B1">
        <w:trPr>
          <w:ins w:id="12763" w:author="Author"/>
        </w:trPr>
        <w:tc>
          <w:tcPr>
            <w:cnfStyle w:val="001000000000" w:firstRow="0" w:lastRow="0" w:firstColumn="1" w:lastColumn="0" w:oddVBand="0" w:evenVBand="0" w:oddHBand="0" w:evenHBand="0" w:firstRowFirstColumn="0" w:firstRowLastColumn="0" w:lastRowFirstColumn="0" w:lastRowLastColumn="0"/>
            <w:tcW w:w="2323" w:type="dxa"/>
          </w:tcPr>
          <w:p w14:paraId="5A3DB0AC" w14:textId="77777777" w:rsidR="005E41B3" w:rsidRPr="00563671" w:rsidRDefault="005E41B3" w:rsidP="00A834B1">
            <w:pPr>
              <w:spacing w:before="120"/>
              <w:jc w:val="left"/>
              <w:rPr>
                <w:ins w:id="12764" w:author="Author"/>
                <w:rFonts w:cs="Arial"/>
                <w:sz w:val="20"/>
                <w:szCs w:val="20"/>
              </w:rPr>
            </w:pPr>
            <w:ins w:id="12765" w:author="Author">
              <w:r w:rsidRPr="00563671">
                <w:rPr>
                  <w:rFonts w:cs="Arial"/>
                  <w:sz w:val="20"/>
                  <w:szCs w:val="20"/>
                </w:rPr>
                <w:t>Service</w:t>
              </w:r>
            </w:ins>
          </w:p>
        </w:tc>
        <w:tc>
          <w:tcPr>
            <w:tcW w:w="7293" w:type="dxa"/>
            <w:gridSpan w:val="2"/>
          </w:tcPr>
          <w:p w14:paraId="0BAFAD8D" w14:textId="77777777" w:rsidR="005E41B3" w:rsidRPr="00AD78D0"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66" w:author="Author"/>
                <w:rFonts w:cs="Arial"/>
                <w:sz w:val="20"/>
                <w:szCs w:val="20"/>
              </w:rPr>
            </w:pPr>
            <w:ins w:id="12767" w:author="Author">
              <w:r>
                <w:rPr>
                  <w:rFonts w:cs="Arial"/>
                  <w:sz w:val="20"/>
                  <w:lang w:val="en-IE"/>
                </w:rPr>
                <w:t>Communicate Contract Sending</w:t>
              </w:r>
            </w:ins>
          </w:p>
        </w:tc>
      </w:tr>
      <w:tr w:rsidR="005E41B3" w:rsidRPr="00563671" w14:paraId="62A58150" w14:textId="77777777" w:rsidTr="00A834B1">
        <w:trPr>
          <w:ins w:id="12768" w:author="Author"/>
        </w:trPr>
        <w:tc>
          <w:tcPr>
            <w:cnfStyle w:val="001000000000" w:firstRow="0" w:lastRow="0" w:firstColumn="1" w:lastColumn="0" w:oddVBand="0" w:evenVBand="0" w:oddHBand="0" w:evenHBand="0" w:firstRowFirstColumn="0" w:firstRowLastColumn="0" w:lastRowFirstColumn="0" w:lastRowLastColumn="0"/>
            <w:tcW w:w="2323" w:type="dxa"/>
          </w:tcPr>
          <w:p w14:paraId="6C6C7666" w14:textId="77777777" w:rsidR="005E41B3" w:rsidRPr="00563671" w:rsidRDefault="005E41B3" w:rsidP="00A834B1">
            <w:pPr>
              <w:spacing w:before="120"/>
              <w:jc w:val="left"/>
              <w:rPr>
                <w:ins w:id="12769" w:author="Author"/>
                <w:rFonts w:cs="Arial"/>
                <w:sz w:val="20"/>
                <w:szCs w:val="20"/>
              </w:rPr>
            </w:pPr>
            <w:ins w:id="12770" w:author="Author">
              <w:r w:rsidRPr="00563671">
                <w:rPr>
                  <w:rFonts w:cs="Arial"/>
                  <w:sz w:val="20"/>
                  <w:szCs w:val="20"/>
                </w:rPr>
                <w:t>Relevant Input Notes</w:t>
              </w:r>
            </w:ins>
          </w:p>
        </w:tc>
        <w:tc>
          <w:tcPr>
            <w:tcW w:w="7293" w:type="dxa"/>
            <w:gridSpan w:val="2"/>
          </w:tcPr>
          <w:p w14:paraId="1807146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71" w:author="Author"/>
                <w:rFonts w:cs="Arial"/>
                <w:sz w:val="20"/>
                <w:szCs w:val="20"/>
              </w:rPr>
            </w:pPr>
            <w:ins w:id="12772" w:author="Author">
              <w:r w:rsidRPr="00563671">
                <w:rPr>
                  <w:rFonts w:cs="Arial"/>
                  <w:sz w:val="20"/>
                  <w:szCs w:val="20"/>
                </w:rPr>
                <w:t xml:space="preserve">The current customer context </w:t>
              </w:r>
              <w:r>
                <w:rPr>
                  <w:rFonts w:cs="Arial"/>
                  <w:sz w:val="20"/>
                  <w:szCs w:val="20"/>
                </w:rPr>
                <w:t xml:space="preserve">and contract ID </w:t>
              </w:r>
              <w:r w:rsidRPr="00563671">
                <w:rPr>
                  <w:rFonts w:cs="Arial"/>
                  <w:sz w:val="20"/>
                  <w:szCs w:val="20"/>
                </w:rPr>
                <w:t>should be passed as parameter</w:t>
              </w:r>
            </w:ins>
          </w:p>
        </w:tc>
      </w:tr>
      <w:tr w:rsidR="005E41B3" w:rsidRPr="00563671" w14:paraId="552F38CC" w14:textId="77777777" w:rsidTr="00A834B1">
        <w:trPr>
          <w:ins w:id="12773" w:author="Author"/>
        </w:trPr>
        <w:tc>
          <w:tcPr>
            <w:cnfStyle w:val="001000000000" w:firstRow="0" w:lastRow="0" w:firstColumn="1" w:lastColumn="0" w:oddVBand="0" w:evenVBand="0" w:oddHBand="0" w:evenHBand="0" w:firstRowFirstColumn="0" w:firstRowLastColumn="0" w:lastRowFirstColumn="0" w:lastRowLastColumn="0"/>
            <w:tcW w:w="2323" w:type="dxa"/>
          </w:tcPr>
          <w:p w14:paraId="025EBD1F" w14:textId="77777777" w:rsidR="005E41B3" w:rsidRPr="00563671" w:rsidRDefault="005E41B3" w:rsidP="00A834B1">
            <w:pPr>
              <w:spacing w:before="120"/>
              <w:jc w:val="left"/>
              <w:rPr>
                <w:ins w:id="12774" w:author="Author"/>
                <w:rFonts w:cs="Arial"/>
                <w:sz w:val="20"/>
                <w:szCs w:val="20"/>
              </w:rPr>
            </w:pPr>
            <w:ins w:id="12775" w:author="Author">
              <w:r w:rsidRPr="00563671">
                <w:rPr>
                  <w:rFonts w:cs="Arial"/>
                  <w:sz w:val="20"/>
                  <w:szCs w:val="20"/>
                </w:rPr>
                <w:t>Relevant Output Notes</w:t>
              </w:r>
            </w:ins>
          </w:p>
        </w:tc>
        <w:tc>
          <w:tcPr>
            <w:tcW w:w="7293" w:type="dxa"/>
            <w:gridSpan w:val="2"/>
          </w:tcPr>
          <w:p w14:paraId="078A06B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76" w:author="Author"/>
                <w:rFonts w:cs="Arial"/>
                <w:sz w:val="20"/>
                <w:szCs w:val="20"/>
              </w:rPr>
            </w:pPr>
            <w:ins w:id="12777" w:author="Author">
              <w:r w:rsidRPr="00563671">
                <w:rPr>
                  <w:rFonts w:cs="Arial"/>
                  <w:sz w:val="20"/>
                  <w:szCs w:val="20"/>
                </w:rPr>
                <w:t xml:space="preserve">The response returns a status about </w:t>
              </w:r>
              <w:r>
                <w:rPr>
                  <w:rFonts w:cs="Arial"/>
                  <w:sz w:val="20"/>
                  <w:szCs w:val="20"/>
                </w:rPr>
                <w:t>the request</w:t>
              </w:r>
            </w:ins>
          </w:p>
        </w:tc>
      </w:tr>
      <w:tr w:rsidR="005E41B3" w:rsidRPr="00563671" w14:paraId="02F1669A" w14:textId="77777777" w:rsidTr="00A834B1">
        <w:trPr>
          <w:ins w:id="12778" w:author="Author"/>
        </w:trPr>
        <w:tc>
          <w:tcPr>
            <w:cnfStyle w:val="001000000000" w:firstRow="0" w:lastRow="0" w:firstColumn="1" w:lastColumn="0" w:oddVBand="0" w:evenVBand="0" w:oddHBand="0" w:evenHBand="0" w:firstRowFirstColumn="0" w:firstRowLastColumn="0" w:lastRowFirstColumn="0" w:lastRowLastColumn="0"/>
            <w:tcW w:w="2323" w:type="dxa"/>
          </w:tcPr>
          <w:p w14:paraId="0FA2D70D" w14:textId="77777777" w:rsidR="005E41B3" w:rsidRPr="00563671" w:rsidRDefault="005E41B3" w:rsidP="00A834B1">
            <w:pPr>
              <w:spacing w:before="120"/>
              <w:jc w:val="left"/>
              <w:rPr>
                <w:ins w:id="12779" w:author="Author"/>
                <w:rFonts w:cs="Arial"/>
                <w:sz w:val="20"/>
                <w:szCs w:val="20"/>
              </w:rPr>
            </w:pPr>
            <w:ins w:id="12780" w:author="Author">
              <w:r w:rsidRPr="00563671">
                <w:rPr>
                  <w:rFonts w:cs="Arial"/>
                  <w:sz w:val="20"/>
                  <w:szCs w:val="20"/>
                </w:rPr>
                <w:t>Interface Id</w:t>
              </w:r>
            </w:ins>
          </w:p>
        </w:tc>
        <w:tc>
          <w:tcPr>
            <w:tcW w:w="7293" w:type="dxa"/>
            <w:gridSpan w:val="2"/>
          </w:tcPr>
          <w:p w14:paraId="7520B5F5" w14:textId="77777777" w:rsidR="005E41B3" w:rsidRPr="00AD78D0"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81" w:author="Author"/>
                <w:rFonts w:cs="Arial"/>
                <w:sz w:val="20"/>
                <w:szCs w:val="20"/>
              </w:rPr>
            </w:pPr>
            <w:ins w:id="12782" w:author="Author">
              <w:r w:rsidRPr="00AD78D0">
                <w:rPr>
                  <w:rFonts w:cs="Arial"/>
                  <w:sz w:val="20"/>
                  <w:szCs w:val="20"/>
                </w:rPr>
                <w:t>IF192.41</w:t>
              </w:r>
            </w:ins>
          </w:p>
        </w:tc>
      </w:tr>
      <w:tr w:rsidR="005E41B3" w:rsidRPr="00563671" w14:paraId="136F73FD" w14:textId="77777777" w:rsidTr="00A834B1">
        <w:trPr>
          <w:ins w:id="12783" w:author="Author"/>
        </w:trPr>
        <w:tc>
          <w:tcPr>
            <w:cnfStyle w:val="001000000000" w:firstRow="0" w:lastRow="0" w:firstColumn="1" w:lastColumn="0" w:oddVBand="0" w:evenVBand="0" w:oddHBand="0" w:evenHBand="0" w:firstRowFirstColumn="0" w:firstRowLastColumn="0" w:lastRowFirstColumn="0" w:lastRowLastColumn="0"/>
            <w:tcW w:w="2323" w:type="dxa"/>
          </w:tcPr>
          <w:p w14:paraId="01F9D952" w14:textId="77777777" w:rsidR="005E41B3" w:rsidRPr="00563671" w:rsidRDefault="005E41B3" w:rsidP="00A834B1">
            <w:pPr>
              <w:spacing w:before="120"/>
              <w:jc w:val="left"/>
              <w:rPr>
                <w:ins w:id="12784" w:author="Author"/>
                <w:rFonts w:cs="Arial"/>
                <w:sz w:val="20"/>
                <w:szCs w:val="20"/>
              </w:rPr>
            </w:pPr>
            <w:ins w:id="12785" w:author="Author">
              <w:r w:rsidRPr="00563671">
                <w:rPr>
                  <w:rFonts w:cs="Arial"/>
                  <w:sz w:val="20"/>
                  <w:szCs w:val="20"/>
                </w:rPr>
                <w:t>Service Id</w:t>
              </w:r>
            </w:ins>
          </w:p>
        </w:tc>
        <w:tc>
          <w:tcPr>
            <w:tcW w:w="7293" w:type="dxa"/>
            <w:gridSpan w:val="2"/>
          </w:tcPr>
          <w:p w14:paraId="6912DB2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86" w:author="Author"/>
                <w:rFonts w:cs="Arial"/>
                <w:sz w:val="20"/>
                <w:szCs w:val="20"/>
              </w:rPr>
            </w:pPr>
            <w:ins w:id="12787" w:author="Author">
              <w:r>
                <w:rPr>
                  <w:rFonts w:cs="Arial"/>
                  <w:sz w:val="20"/>
                  <w:szCs w:val="20"/>
                </w:rPr>
                <w:t>543</w:t>
              </w:r>
            </w:ins>
          </w:p>
        </w:tc>
      </w:tr>
      <w:tr w:rsidR="005E41B3" w:rsidRPr="00563671" w14:paraId="5231A681" w14:textId="77777777" w:rsidTr="00A834B1">
        <w:trPr>
          <w:ins w:id="12788" w:author="Author"/>
        </w:trPr>
        <w:tc>
          <w:tcPr>
            <w:cnfStyle w:val="001000000000" w:firstRow="0" w:lastRow="0" w:firstColumn="1" w:lastColumn="0" w:oddVBand="0" w:evenVBand="0" w:oddHBand="0" w:evenHBand="0" w:firstRowFirstColumn="0" w:firstRowLastColumn="0" w:lastRowFirstColumn="0" w:lastRowLastColumn="0"/>
            <w:tcW w:w="2323" w:type="dxa"/>
          </w:tcPr>
          <w:p w14:paraId="35C15B8C" w14:textId="77777777" w:rsidR="005E41B3" w:rsidRPr="00563671" w:rsidRDefault="005E41B3" w:rsidP="00A834B1">
            <w:pPr>
              <w:spacing w:before="120"/>
              <w:jc w:val="left"/>
              <w:rPr>
                <w:ins w:id="12789" w:author="Author"/>
                <w:rFonts w:cs="Arial"/>
                <w:sz w:val="20"/>
                <w:szCs w:val="20"/>
              </w:rPr>
            </w:pPr>
            <w:ins w:id="12790" w:author="Author">
              <w:r w:rsidRPr="00AD78D0">
                <w:rPr>
                  <w:rFonts w:cs="Arial"/>
                  <w:sz w:val="20"/>
                  <w:szCs w:val="20"/>
                </w:rPr>
                <w:t>CSM Service</w:t>
              </w:r>
            </w:ins>
          </w:p>
        </w:tc>
        <w:tc>
          <w:tcPr>
            <w:tcW w:w="7293" w:type="dxa"/>
            <w:gridSpan w:val="2"/>
          </w:tcPr>
          <w:p w14:paraId="55E1CAE5" w14:textId="77777777" w:rsidR="005E41B3" w:rsidRPr="00AD78D0"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91" w:author="Author"/>
                <w:rFonts w:cs="Arial"/>
                <w:sz w:val="20"/>
                <w:szCs w:val="20"/>
              </w:rPr>
            </w:pPr>
            <w:ins w:id="12792" w:author="Author">
              <w:r w:rsidRPr="00AD78D0">
                <w:rPr>
                  <w:rFonts w:cs="Arial"/>
                  <w:sz w:val="20"/>
                  <w:szCs w:val="20"/>
                </w:rPr>
                <w:t>Communication</w:t>
              </w:r>
            </w:ins>
          </w:p>
        </w:tc>
      </w:tr>
      <w:tr w:rsidR="005E41B3" w:rsidRPr="00563671" w14:paraId="2645C1B3" w14:textId="77777777" w:rsidTr="00A834B1">
        <w:trPr>
          <w:ins w:id="12793" w:author="Author"/>
        </w:trPr>
        <w:tc>
          <w:tcPr>
            <w:cnfStyle w:val="001000000000" w:firstRow="0" w:lastRow="0" w:firstColumn="1" w:lastColumn="0" w:oddVBand="0" w:evenVBand="0" w:oddHBand="0" w:evenHBand="0" w:firstRowFirstColumn="0" w:firstRowLastColumn="0" w:lastRowFirstColumn="0" w:lastRowLastColumn="0"/>
            <w:tcW w:w="2323" w:type="dxa"/>
          </w:tcPr>
          <w:p w14:paraId="55CD919B" w14:textId="77777777" w:rsidR="005E41B3" w:rsidRPr="00AD78D0" w:rsidRDefault="005E41B3" w:rsidP="00A834B1">
            <w:pPr>
              <w:spacing w:before="120"/>
              <w:jc w:val="left"/>
              <w:rPr>
                <w:ins w:id="12794" w:author="Author"/>
                <w:rFonts w:cs="Arial"/>
                <w:sz w:val="20"/>
                <w:szCs w:val="20"/>
              </w:rPr>
            </w:pPr>
            <w:ins w:id="12795" w:author="Author">
              <w:r w:rsidRPr="00AD78D0">
                <w:rPr>
                  <w:rFonts w:cs="Arial"/>
                  <w:sz w:val="20"/>
                  <w:szCs w:val="20"/>
                </w:rPr>
                <w:t>CSM Operation</w:t>
              </w:r>
            </w:ins>
          </w:p>
        </w:tc>
        <w:tc>
          <w:tcPr>
            <w:tcW w:w="7293" w:type="dxa"/>
            <w:gridSpan w:val="2"/>
          </w:tcPr>
          <w:p w14:paraId="4A57D2FB" w14:textId="77777777" w:rsidR="005E41B3" w:rsidRPr="00AD78D0"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96" w:author="Author"/>
                <w:rFonts w:cs="Arial"/>
                <w:sz w:val="20"/>
                <w:szCs w:val="20"/>
              </w:rPr>
            </w:pPr>
            <w:ins w:id="12797" w:author="Author">
              <w:r>
                <w:rPr>
                  <w:rFonts w:cs="Arial"/>
                  <w:sz w:val="20"/>
                  <w:szCs w:val="20"/>
                </w:rPr>
                <w:t>S</w:t>
              </w:r>
              <w:r w:rsidRPr="00AD78D0">
                <w:rPr>
                  <w:rFonts w:cs="Arial"/>
                  <w:sz w:val="20"/>
                  <w:szCs w:val="20"/>
                </w:rPr>
                <w:t>endCommunicationList</w:t>
              </w:r>
            </w:ins>
          </w:p>
        </w:tc>
      </w:tr>
    </w:tbl>
    <w:p w14:paraId="5D24B3B0" w14:textId="77777777" w:rsidR="005E41B3" w:rsidRDefault="005E41B3" w:rsidP="005E41B3">
      <w:pPr>
        <w:rPr>
          <w:ins w:id="1279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717951" w14:paraId="5F57E0EA" w14:textId="6FAEC651" w:rsidTr="00A834B1">
        <w:trPr>
          <w:cnfStyle w:val="100000000000" w:firstRow="1" w:lastRow="0" w:firstColumn="0" w:lastColumn="0" w:oddVBand="0" w:evenVBand="0" w:oddHBand="0" w:evenHBand="0" w:firstRowFirstColumn="0" w:firstRowLastColumn="0" w:lastRowFirstColumn="0" w:lastRowLastColumn="0"/>
          <w:ins w:id="12799" w:author="Author"/>
          <w:del w:id="1280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40E4199" w14:textId="27BC8943" w:rsidR="005E41B3" w:rsidRPr="00563671" w:rsidDel="00717951" w:rsidRDefault="005E41B3" w:rsidP="00A834B1">
            <w:pPr>
              <w:spacing w:before="120"/>
              <w:jc w:val="left"/>
              <w:rPr>
                <w:ins w:id="12801" w:author="Author"/>
                <w:del w:id="12802" w:author="Author"/>
                <w:rFonts w:cs="Arial"/>
                <w:b w:val="0"/>
                <w:color w:val="auto"/>
                <w:sz w:val="20"/>
                <w:szCs w:val="20"/>
              </w:rPr>
            </w:pPr>
          </w:p>
        </w:tc>
        <w:tc>
          <w:tcPr>
            <w:tcW w:w="2976" w:type="dxa"/>
          </w:tcPr>
          <w:p w14:paraId="11F7828C" w14:textId="06EA904E" w:rsidR="005E41B3" w:rsidRPr="00563671" w:rsidDel="0071795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803" w:author="Author"/>
                <w:del w:id="12804" w:author="Author"/>
                <w:rFonts w:cs="Arial"/>
                <w:color w:val="auto"/>
                <w:sz w:val="20"/>
                <w:szCs w:val="20"/>
              </w:rPr>
            </w:pPr>
          </w:p>
        </w:tc>
      </w:tr>
      <w:tr w:rsidR="005E41B3" w:rsidRPr="00563671" w:rsidDel="00717951" w14:paraId="20C6F135" w14:textId="737C0AA8" w:rsidTr="00A834B1">
        <w:trPr>
          <w:ins w:id="12805" w:author="Author"/>
          <w:del w:id="12806" w:author="Author"/>
        </w:trPr>
        <w:tc>
          <w:tcPr>
            <w:cnfStyle w:val="001000000000" w:firstRow="0" w:lastRow="0" w:firstColumn="1" w:lastColumn="0" w:oddVBand="0" w:evenVBand="0" w:oddHBand="0" w:evenHBand="0" w:firstRowFirstColumn="0" w:firstRowLastColumn="0" w:lastRowFirstColumn="0" w:lastRowLastColumn="0"/>
            <w:tcW w:w="2323" w:type="dxa"/>
          </w:tcPr>
          <w:p w14:paraId="495C69B8" w14:textId="1EE07642" w:rsidR="005E41B3" w:rsidRPr="00563671" w:rsidDel="00717951" w:rsidRDefault="005E41B3" w:rsidP="00A834B1">
            <w:pPr>
              <w:spacing w:before="120"/>
              <w:jc w:val="left"/>
              <w:rPr>
                <w:ins w:id="12807" w:author="Author"/>
                <w:del w:id="12808" w:author="Author"/>
                <w:rFonts w:cs="Arial"/>
                <w:sz w:val="20"/>
                <w:szCs w:val="20"/>
              </w:rPr>
            </w:pPr>
            <w:ins w:id="12809" w:author="Author">
              <w:del w:id="12810" w:author="Author">
                <w:r w:rsidRPr="00563671" w:rsidDel="00717951">
                  <w:rPr>
                    <w:rFonts w:cs="Arial"/>
                    <w:sz w:val="20"/>
                    <w:szCs w:val="20"/>
                  </w:rPr>
                  <w:delText>Service</w:delText>
                </w:r>
              </w:del>
            </w:ins>
          </w:p>
        </w:tc>
        <w:tc>
          <w:tcPr>
            <w:tcW w:w="7293" w:type="dxa"/>
            <w:gridSpan w:val="2"/>
          </w:tcPr>
          <w:p w14:paraId="79508338" w14:textId="4DC4018B" w:rsidR="005E41B3" w:rsidRPr="00AD78D0"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11" w:author="Author"/>
                <w:del w:id="12812" w:author="Author"/>
                <w:rFonts w:cs="Arial"/>
                <w:sz w:val="20"/>
                <w:szCs w:val="20"/>
              </w:rPr>
            </w:pPr>
            <w:ins w:id="12813" w:author="Author">
              <w:del w:id="12814" w:author="Author">
                <w:r w:rsidDel="00717951">
                  <w:rPr>
                    <w:rFonts w:cs="Arial"/>
                    <w:sz w:val="20"/>
                    <w:lang w:val="en-IE"/>
                  </w:rPr>
                  <w:delText>Relinquish order</w:delText>
                </w:r>
              </w:del>
            </w:ins>
          </w:p>
        </w:tc>
      </w:tr>
      <w:tr w:rsidR="005E41B3" w:rsidRPr="00563671" w:rsidDel="00717951" w14:paraId="7A1CB33D" w14:textId="5E0669D3" w:rsidTr="00A834B1">
        <w:trPr>
          <w:ins w:id="12815" w:author="Author"/>
          <w:del w:id="12816" w:author="Author"/>
        </w:trPr>
        <w:tc>
          <w:tcPr>
            <w:cnfStyle w:val="001000000000" w:firstRow="0" w:lastRow="0" w:firstColumn="1" w:lastColumn="0" w:oddVBand="0" w:evenVBand="0" w:oddHBand="0" w:evenHBand="0" w:firstRowFirstColumn="0" w:firstRowLastColumn="0" w:lastRowFirstColumn="0" w:lastRowLastColumn="0"/>
            <w:tcW w:w="2323" w:type="dxa"/>
          </w:tcPr>
          <w:p w14:paraId="0B204D75" w14:textId="59483874" w:rsidR="005E41B3" w:rsidRPr="00563671" w:rsidDel="00717951" w:rsidRDefault="005E41B3" w:rsidP="00A834B1">
            <w:pPr>
              <w:spacing w:before="120"/>
              <w:jc w:val="left"/>
              <w:rPr>
                <w:ins w:id="12817" w:author="Author"/>
                <w:del w:id="12818" w:author="Author"/>
                <w:rFonts w:cs="Arial"/>
                <w:sz w:val="20"/>
                <w:szCs w:val="20"/>
              </w:rPr>
            </w:pPr>
            <w:ins w:id="12819" w:author="Author">
              <w:del w:id="12820" w:author="Author">
                <w:r w:rsidRPr="00563671" w:rsidDel="00717951">
                  <w:rPr>
                    <w:rFonts w:cs="Arial"/>
                    <w:sz w:val="20"/>
                    <w:szCs w:val="20"/>
                  </w:rPr>
                  <w:delText>Relevant Input Notes</w:delText>
                </w:r>
              </w:del>
            </w:ins>
          </w:p>
        </w:tc>
        <w:tc>
          <w:tcPr>
            <w:tcW w:w="7293" w:type="dxa"/>
            <w:gridSpan w:val="2"/>
          </w:tcPr>
          <w:p w14:paraId="714834C1" w14:textId="4FF3FB8E"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21" w:author="Author"/>
                <w:del w:id="12822" w:author="Author"/>
                <w:rFonts w:cs="Arial"/>
                <w:sz w:val="20"/>
                <w:szCs w:val="20"/>
              </w:rPr>
            </w:pPr>
            <w:ins w:id="12823" w:author="Author">
              <w:del w:id="12824" w:author="Author">
                <w:r w:rsidDel="00717951">
                  <w:rPr>
                    <w:rFonts w:cs="Arial"/>
                    <w:sz w:val="20"/>
                    <w:szCs w:val="20"/>
                  </w:rPr>
                  <w:delText>The request should be made against an order identifier</w:delText>
                </w:r>
              </w:del>
            </w:ins>
          </w:p>
        </w:tc>
      </w:tr>
      <w:tr w:rsidR="005E41B3" w:rsidRPr="00563671" w:rsidDel="00717951" w14:paraId="28DF5046" w14:textId="42C7EF12" w:rsidTr="00A834B1">
        <w:trPr>
          <w:ins w:id="12825" w:author="Author"/>
          <w:del w:id="12826" w:author="Author"/>
        </w:trPr>
        <w:tc>
          <w:tcPr>
            <w:cnfStyle w:val="001000000000" w:firstRow="0" w:lastRow="0" w:firstColumn="1" w:lastColumn="0" w:oddVBand="0" w:evenVBand="0" w:oddHBand="0" w:evenHBand="0" w:firstRowFirstColumn="0" w:firstRowLastColumn="0" w:lastRowFirstColumn="0" w:lastRowLastColumn="0"/>
            <w:tcW w:w="2323" w:type="dxa"/>
          </w:tcPr>
          <w:p w14:paraId="3A15375A" w14:textId="7BBB6463" w:rsidR="005E41B3" w:rsidRPr="00563671" w:rsidDel="00717951" w:rsidRDefault="005E41B3" w:rsidP="00A834B1">
            <w:pPr>
              <w:spacing w:before="120"/>
              <w:jc w:val="left"/>
              <w:rPr>
                <w:ins w:id="12827" w:author="Author"/>
                <w:del w:id="12828" w:author="Author"/>
                <w:rFonts w:cs="Arial"/>
                <w:sz w:val="20"/>
                <w:szCs w:val="20"/>
              </w:rPr>
            </w:pPr>
            <w:ins w:id="12829" w:author="Author">
              <w:del w:id="12830" w:author="Author">
                <w:r w:rsidRPr="00563671" w:rsidDel="00717951">
                  <w:rPr>
                    <w:rFonts w:cs="Arial"/>
                    <w:sz w:val="20"/>
                    <w:szCs w:val="20"/>
                  </w:rPr>
                  <w:delText>Relevant Output Notes</w:delText>
                </w:r>
              </w:del>
            </w:ins>
          </w:p>
        </w:tc>
        <w:tc>
          <w:tcPr>
            <w:tcW w:w="7293" w:type="dxa"/>
            <w:gridSpan w:val="2"/>
            <w:vAlign w:val="top"/>
          </w:tcPr>
          <w:p w14:paraId="5AF94BD7" w14:textId="30F504DA"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31" w:author="Author"/>
                <w:del w:id="12832" w:author="Author"/>
                <w:rFonts w:cs="Arial"/>
                <w:sz w:val="20"/>
                <w:szCs w:val="20"/>
              </w:rPr>
            </w:pPr>
            <w:ins w:id="12833" w:author="Author">
              <w:del w:id="12834" w:author="Author">
                <w:r w:rsidDel="00717951">
                  <w:rPr>
                    <w:rFonts w:cs="Arial"/>
                    <w:sz w:val="20"/>
                    <w:szCs w:val="20"/>
                  </w:rPr>
                  <w:delText>The response should return the request status</w:delText>
                </w:r>
              </w:del>
            </w:ins>
          </w:p>
        </w:tc>
      </w:tr>
      <w:tr w:rsidR="005E41B3" w:rsidRPr="00563671" w:rsidDel="00717951" w14:paraId="0B8E0E81" w14:textId="7B5D5BC7" w:rsidTr="00A834B1">
        <w:trPr>
          <w:ins w:id="12835" w:author="Author"/>
          <w:del w:id="12836" w:author="Author"/>
        </w:trPr>
        <w:tc>
          <w:tcPr>
            <w:cnfStyle w:val="001000000000" w:firstRow="0" w:lastRow="0" w:firstColumn="1" w:lastColumn="0" w:oddVBand="0" w:evenVBand="0" w:oddHBand="0" w:evenHBand="0" w:firstRowFirstColumn="0" w:firstRowLastColumn="0" w:lastRowFirstColumn="0" w:lastRowLastColumn="0"/>
            <w:tcW w:w="2323" w:type="dxa"/>
          </w:tcPr>
          <w:p w14:paraId="1A1746C1" w14:textId="17D4B67C" w:rsidR="005E41B3" w:rsidRPr="00563671" w:rsidDel="00717951" w:rsidRDefault="005E41B3" w:rsidP="00A834B1">
            <w:pPr>
              <w:spacing w:before="120"/>
              <w:jc w:val="left"/>
              <w:rPr>
                <w:ins w:id="12837" w:author="Author"/>
                <w:del w:id="12838" w:author="Author"/>
                <w:rFonts w:cs="Arial"/>
                <w:sz w:val="20"/>
                <w:szCs w:val="20"/>
              </w:rPr>
            </w:pPr>
            <w:ins w:id="12839" w:author="Author">
              <w:del w:id="12840" w:author="Author">
                <w:r w:rsidRPr="00563671" w:rsidDel="00717951">
                  <w:rPr>
                    <w:rFonts w:cs="Arial"/>
                    <w:sz w:val="20"/>
                    <w:szCs w:val="20"/>
                  </w:rPr>
                  <w:delText>Interface Id</w:delText>
                </w:r>
              </w:del>
            </w:ins>
          </w:p>
        </w:tc>
        <w:tc>
          <w:tcPr>
            <w:tcW w:w="7293" w:type="dxa"/>
            <w:gridSpan w:val="2"/>
          </w:tcPr>
          <w:p w14:paraId="0A020BDF" w14:textId="26D959F9" w:rsidR="005E41B3" w:rsidRPr="00AD78D0"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41" w:author="Author"/>
                <w:del w:id="12842" w:author="Author"/>
                <w:rFonts w:cs="Arial"/>
                <w:sz w:val="20"/>
                <w:szCs w:val="20"/>
              </w:rPr>
            </w:pPr>
            <w:ins w:id="12843" w:author="Author">
              <w:del w:id="12844" w:author="Author">
                <w:r w:rsidRPr="00E73B40" w:rsidDel="00717951">
                  <w:rPr>
                    <w:rFonts w:cs="Arial"/>
                    <w:sz w:val="20"/>
                    <w:lang w:val="en-IE" w:eastAsia="pt-PT"/>
                  </w:rPr>
                  <w:delText>IF192.28</w:delText>
                </w:r>
              </w:del>
            </w:ins>
          </w:p>
        </w:tc>
      </w:tr>
      <w:tr w:rsidR="005E41B3" w:rsidRPr="00563671" w:rsidDel="00717951" w14:paraId="2D65CE7D" w14:textId="00B6C837" w:rsidTr="00A834B1">
        <w:trPr>
          <w:ins w:id="12845" w:author="Author"/>
          <w:del w:id="12846" w:author="Author"/>
        </w:trPr>
        <w:tc>
          <w:tcPr>
            <w:cnfStyle w:val="001000000000" w:firstRow="0" w:lastRow="0" w:firstColumn="1" w:lastColumn="0" w:oddVBand="0" w:evenVBand="0" w:oddHBand="0" w:evenHBand="0" w:firstRowFirstColumn="0" w:firstRowLastColumn="0" w:lastRowFirstColumn="0" w:lastRowLastColumn="0"/>
            <w:tcW w:w="2323" w:type="dxa"/>
          </w:tcPr>
          <w:p w14:paraId="63CF2FF2" w14:textId="008C8B60" w:rsidR="005E41B3" w:rsidRPr="00563671" w:rsidDel="00717951" w:rsidRDefault="005E41B3" w:rsidP="00A834B1">
            <w:pPr>
              <w:spacing w:before="120"/>
              <w:jc w:val="left"/>
              <w:rPr>
                <w:ins w:id="12847" w:author="Author"/>
                <w:del w:id="12848" w:author="Author"/>
                <w:rFonts w:cs="Arial"/>
                <w:sz w:val="20"/>
                <w:szCs w:val="20"/>
              </w:rPr>
            </w:pPr>
            <w:ins w:id="12849" w:author="Author">
              <w:del w:id="12850" w:author="Author">
                <w:r w:rsidRPr="00563671" w:rsidDel="00717951">
                  <w:rPr>
                    <w:rFonts w:cs="Arial"/>
                    <w:sz w:val="20"/>
                    <w:szCs w:val="20"/>
                  </w:rPr>
                  <w:delText>Service Id</w:delText>
                </w:r>
              </w:del>
            </w:ins>
          </w:p>
        </w:tc>
        <w:tc>
          <w:tcPr>
            <w:tcW w:w="7293" w:type="dxa"/>
            <w:gridSpan w:val="2"/>
            <w:vAlign w:val="top"/>
          </w:tcPr>
          <w:p w14:paraId="1E6F42E3" w14:textId="5F920AD7"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51" w:author="Author"/>
                <w:del w:id="12852" w:author="Author"/>
                <w:rFonts w:cs="Arial"/>
                <w:sz w:val="20"/>
                <w:szCs w:val="20"/>
              </w:rPr>
            </w:pPr>
            <w:ins w:id="12853" w:author="Author">
              <w:del w:id="12854" w:author="Author">
                <w:r w:rsidRPr="00B36D2E" w:rsidDel="00717951">
                  <w:rPr>
                    <w:rFonts w:cs="Arial"/>
                    <w:sz w:val="20"/>
                    <w:szCs w:val="20"/>
                  </w:rPr>
                  <w:delText>TBD</w:delText>
                </w:r>
              </w:del>
            </w:ins>
          </w:p>
        </w:tc>
      </w:tr>
      <w:tr w:rsidR="005E41B3" w:rsidRPr="00563671" w:rsidDel="00717951" w14:paraId="0A645A91" w14:textId="3481A79B" w:rsidTr="00A834B1">
        <w:trPr>
          <w:ins w:id="12855" w:author="Author"/>
          <w:del w:id="12856" w:author="Author"/>
        </w:trPr>
        <w:tc>
          <w:tcPr>
            <w:cnfStyle w:val="001000000000" w:firstRow="0" w:lastRow="0" w:firstColumn="1" w:lastColumn="0" w:oddVBand="0" w:evenVBand="0" w:oddHBand="0" w:evenHBand="0" w:firstRowFirstColumn="0" w:firstRowLastColumn="0" w:lastRowFirstColumn="0" w:lastRowLastColumn="0"/>
            <w:tcW w:w="2323" w:type="dxa"/>
          </w:tcPr>
          <w:p w14:paraId="35AF6AF3" w14:textId="4914F35F" w:rsidR="005E41B3" w:rsidRPr="00563671" w:rsidDel="00717951" w:rsidRDefault="005E41B3" w:rsidP="00A834B1">
            <w:pPr>
              <w:spacing w:before="120"/>
              <w:jc w:val="left"/>
              <w:rPr>
                <w:ins w:id="12857" w:author="Author"/>
                <w:del w:id="12858" w:author="Author"/>
                <w:rFonts w:cs="Arial"/>
                <w:sz w:val="20"/>
                <w:szCs w:val="20"/>
              </w:rPr>
            </w:pPr>
            <w:ins w:id="12859" w:author="Author">
              <w:del w:id="12860" w:author="Author">
                <w:r w:rsidRPr="00AD78D0" w:rsidDel="00717951">
                  <w:rPr>
                    <w:rFonts w:cs="Arial"/>
                    <w:sz w:val="20"/>
                    <w:szCs w:val="20"/>
                  </w:rPr>
                  <w:delText>CSM Service</w:delText>
                </w:r>
              </w:del>
            </w:ins>
          </w:p>
        </w:tc>
        <w:tc>
          <w:tcPr>
            <w:tcW w:w="7293" w:type="dxa"/>
            <w:gridSpan w:val="2"/>
            <w:vAlign w:val="top"/>
          </w:tcPr>
          <w:p w14:paraId="25A6C871" w14:textId="202E8A70" w:rsidR="005E41B3" w:rsidRPr="00AD78D0" w:rsidDel="0071795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61" w:author="Author"/>
                <w:del w:id="12862" w:author="Author"/>
                <w:rFonts w:cs="Arial"/>
                <w:sz w:val="20"/>
                <w:szCs w:val="20"/>
              </w:rPr>
            </w:pPr>
            <w:ins w:id="12863" w:author="Author">
              <w:del w:id="12864" w:author="Author">
                <w:r w:rsidDel="00717951">
                  <w:rPr>
                    <w:rFonts w:cs="Arial"/>
                    <w:sz w:val="20"/>
                    <w:szCs w:val="20"/>
                  </w:rPr>
                  <w:delText>SalesOrder</w:delText>
                </w:r>
              </w:del>
            </w:ins>
          </w:p>
        </w:tc>
      </w:tr>
      <w:tr w:rsidR="005E41B3" w:rsidRPr="00563671" w:rsidDel="00717951" w14:paraId="676C33A0" w14:textId="64A991FD" w:rsidTr="00A834B1">
        <w:trPr>
          <w:ins w:id="12865" w:author="Author"/>
          <w:del w:id="12866" w:author="Author"/>
        </w:trPr>
        <w:tc>
          <w:tcPr>
            <w:cnfStyle w:val="001000000000" w:firstRow="0" w:lastRow="0" w:firstColumn="1" w:lastColumn="0" w:oddVBand="0" w:evenVBand="0" w:oddHBand="0" w:evenHBand="0" w:firstRowFirstColumn="0" w:firstRowLastColumn="0" w:lastRowFirstColumn="0" w:lastRowLastColumn="0"/>
            <w:tcW w:w="2323" w:type="dxa"/>
          </w:tcPr>
          <w:p w14:paraId="46F3130A" w14:textId="5B5CDC13" w:rsidR="005E41B3" w:rsidRPr="00AD78D0" w:rsidDel="00717951" w:rsidRDefault="005E41B3" w:rsidP="00A834B1">
            <w:pPr>
              <w:spacing w:before="120"/>
              <w:jc w:val="left"/>
              <w:rPr>
                <w:ins w:id="12867" w:author="Author"/>
                <w:del w:id="12868" w:author="Author"/>
                <w:rFonts w:cs="Arial"/>
                <w:sz w:val="20"/>
                <w:szCs w:val="20"/>
              </w:rPr>
            </w:pPr>
            <w:ins w:id="12869" w:author="Author">
              <w:del w:id="12870" w:author="Author">
                <w:r w:rsidRPr="00AD78D0" w:rsidDel="00717951">
                  <w:rPr>
                    <w:rFonts w:cs="Arial"/>
                    <w:sz w:val="20"/>
                    <w:szCs w:val="20"/>
                  </w:rPr>
                  <w:delText>CSM Operation</w:delText>
                </w:r>
              </w:del>
            </w:ins>
          </w:p>
        </w:tc>
        <w:tc>
          <w:tcPr>
            <w:tcW w:w="7293" w:type="dxa"/>
            <w:gridSpan w:val="2"/>
            <w:vAlign w:val="top"/>
          </w:tcPr>
          <w:p w14:paraId="762E4078" w14:textId="3236355A" w:rsidR="005E41B3" w:rsidRPr="00AD78D0" w:rsidDel="0071795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71" w:author="Author"/>
                <w:del w:id="12872" w:author="Author"/>
                <w:rFonts w:cs="Arial"/>
                <w:sz w:val="20"/>
                <w:szCs w:val="20"/>
              </w:rPr>
            </w:pPr>
            <w:ins w:id="12873" w:author="Author">
              <w:del w:id="12874" w:author="Author">
                <w:r w:rsidDel="00717951">
                  <w:rPr>
                    <w:rFonts w:cs="Arial"/>
                    <w:sz w:val="20"/>
                    <w:szCs w:val="20"/>
                  </w:rPr>
                  <w:delText>RelinquishProductOrder</w:delText>
                </w:r>
              </w:del>
            </w:ins>
          </w:p>
        </w:tc>
      </w:tr>
    </w:tbl>
    <w:p w14:paraId="3D058107" w14:textId="193226A1" w:rsidR="005E41B3" w:rsidDel="00DF352F" w:rsidRDefault="005E41B3" w:rsidP="005E41B3">
      <w:pPr>
        <w:rPr>
          <w:ins w:id="12875" w:author="Author"/>
          <w:del w:id="1287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DF352F" w14:paraId="4F5D216E" w14:textId="09EADB5B" w:rsidTr="00315646">
        <w:trPr>
          <w:cnfStyle w:val="100000000000" w:firstRow="1" w:lastRow="0" w:firstColumn="0" w:lastColumn="0" w:oddVBand="0" w:evenVBand="0" w:oddHBand="0" w:evenHBand="0" w:firstRowFirstColumn="0" w:firstRowLastColumn="0" w:lastRowFirstColumn="0" w:lastRowLastColumn="0"/>
          <w:ins w:id="12877" w:author="Author"/>
          <w:del w:id="1287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33C5B5" w14:textId="187F6303" w:rsidR="005E41B3" w:rsidRPr="00563671" w:rsidDel="00DF352F" w:rsidRDefault="005E41B3" w:rsidP="00315646">
            <w:pPr>
              <w:spacing w:before="120"/>
              <w:jc w:val="left"/>
              <w:rPr>
                <w:ins w:id="12879" w:author="Author"/>
                <w:del w:id="12880" w:author="Author"/>
                <w:rFonts w:cs="Arial"/>
                <w:b w:val="0"/>
                <w:color w:val="auto"/>
                <w:sz w:val="20"/>
                <w:szCs w:val="20"/>
              </w:rPr>
            </w:pPr>
          </w:p>
        </w:tc>
        <w:tc>
          <w:tcPr>
            <w:tcW w:w="2976" w:type="dxa"/>
          </w:tcPr>
          <w:p w14:paraId="38347444" w14:textId="6A062CA0" w:rsidR="005E41B3" w:rsidRPr="00563671" w:rsidDel="00DF352F" w:rsidRDefault="005E41B3" w:rsidP="00315646">
            <w:pPr>
              <w:spacing w:before="120"/>
              <w:jc w:val="left"/>
              <w:cnfStyle w:val="100000000000" w:firstRow="1" w:lastRow="0" w:firstColumn="0" w:lastColumn="0" w:oddVBand="0" w:evenVBand="0" w:oddHBand="0" w:evenHBand="0" w:firstRowFirstColumn="0" w:firstRowLastColumn="0" w:lastRowFirstColumn="0" w:lastRowLastColumn="0"/>
              <w:rPr>
                <w:ins w:id="12881" w:author="Author"/>
                <w:del w:id="12882" w:author="Author"/>
                <w:rFonts w:cs="Arial"/>
                <w:color w:val="auto"/>
                <w:sz w:val="20"/>
                <w:szCs w:val="20"/>
              </w:rPr>
            </w:pPr>
          </w:p>
        </w:tc>
      </w:tr>
      <w:tr w:rsidR="005E41B3" w:rsidRPr="00563671" w:rsidDel="00DF352F" w14:paraId="4EC1E8D5" w14:textId="0A119A88" w:rsidTr="00315646">
        <w:trPr>
          <w:ins w:id="12883" w:author="Author"/>
          <w:del w:id="12884" w:author="Author"/>
        </w:trPr>
        <w:tc>
          <w:tcPr>
            <w:cnfStyle w:val="001000000000" w:firstRow="0" w:lastRow="0" w:firstColumn="1" w:lastColumn="0" w:oddVBand="0" w:evenVBand="0" w:oddHBand="0" w:evenHBand="0" w:firstRowFirstColumn="0" w:firstRowLastColumn="0" w:lastRowFirstColumn="0" w:lastRowLastColumn="0"/>
            <w:tcW w:w="2323" w:type="dxa"/>
          </w:tcPr>
          <w:p w14:paraId="42D852CD" w14:textId="70D31030" w:rsidR="005E41B3" w:rsidRPr="00563671" w:rsidDel="00DF352F" w:rsidRDefault="005E41B3" w:rsidP="00315646">
            <w:pPr>
              <w:spacing w:before="120"/>
              <w:jc w:val="left"/>
              <w:rPr>
                <w:ins w:id="12885" w:author="Author"/>
                <w:del w:id="12886" w:author="Author"/>
                <w:rFonts w:cs="Arial"/>
                <w:sz w:val="20"/>
                <w:szCs w:val="20"/>
              </w:rPr>
            </w:pPr>
            <w:ins w:id="12887" w:author="Author">
              <w:del w:id="12888" w:author="Author">
                <w:r w:rsidRPr="00563671" w:rsidDel="00DF352F">
                  <w:rPr>
                    <w:rFonts w:cs="Arial"/>
                    <w:sz w:val="20"/>
                    <w:szCs w:val="20"/>
                  </w:rPr>
                  <w:delText>Service</w:delText>
                </w:r>
              </w:del>
            </w:ins>
          </w:p>
        </w:tc>
        <w:tc>
          <w:tcPr>
            <w:tcW w:w="7293" w:type="dxa"/>
            <w:gridSpan w:val="2"/>
          </w:tcPr>
          <w:p w14:paraId="7FED5424" w14:textId="44945870"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89" w:author="Author"/>
                <w:del w:id="12890" w:author="Author"/>
                <w:rFonts w:cs="Arial"/>
                <w:sz w:val="20"/>
                <w:szCs w:val="20"/>
              </w:rPr>
            </w:pPr>
            <w:ins w:id="12891" w:author="Author">
              <w:del w:id="12892" w:author="Author">
                <w:r w:rsidRPr="00315646" w:rsidDel="00DF352F">
                  <w:rPr>
                    <w:rFonts w:cs="Arial"/>
                    <w:sz w:val="20"/>
                    <w:szCs w:val="20"/>
                  </w:rPr>
                  <w:delText>Take over order</w:delText>
                </w:r>
              </w:del>
            </w:ins>
          </w:p>
        </w:tc>
      </w:tr>
      <w:tr w:rsidR="005E41B3" w:rsidRPr="00563671" w:rsidDel="00DF352F" w14:paraId="5F0B92AE" w14:textId="513EAF4D" w:rsidTr="00315646">
        <w:trPr>
          <w:ins w:id="12893" w:author="Author"/>
          <w:del w:id="12894" w:author="Author"/>
        </w:trPr>
        <w:tc>
          <w:tcPr>
            <w:cnfStyle w:val="001000000000" w:firstRow="0" w:lastRow="0" w:firstColumn="1" w:lastColumn="0" w:oddVBand="0" w:evenVBand="0" w:oddHBand="0" w:evenHBand="0" w:firstRowFirstColumn="0" w:firstRowLastColumn="0" w:lastRowFirstColumn="0" w:lastRowLastColumn="0"/>
            <w:tcW w:w="2323" w:type="dxa"/>
          </w:tcPr>
          <w:p w14:paraId="000E01AF" w14:textId="2A758BDF" w:rsidR="005E41B3" w:rsidRPr="00563671" w:rsidDel="00DF352F" w:rsidRDefault="005E41B3" w:rsidP="00315646">
            <w:pPr>
              <w:spacing w:before="120"/>
              <w:jc w:val="left"/>
              <w:rPr>
                <w:ins w:id="12895" w:author="Author"/>
                <w:del w:id="12896" w:author="Author"/>
                <w:rFonts w:cs="Arial"/>
                <w:sz w:val="20"/>
                <w:szCs w:val="20"/>
              </w:rPr>
            </w:pPr>
            <w:ins w:id="12897" w:author="Author">
              <w:del w:id="12898" w:author="Author">
                <w:r w:rsidRPr="00563671" w:rsidDel="00DF352F">
                  <w:rPr>
                    <w:rFonts w:cs="Arial"/>
                    <w:sz w:val="20"/>
                    <w:szCs w:val="20"/>
                  </w:rPr>
                  <w:delText>Relevant Input Notes</w:delText>
                </w:r>
              </w:del>
            </w:ins>
          </w:p>
        </w:tc>
        <w:tc>
          <w:tcPr>
            <w:tcW w:w="7293" w:type="dxa"/>
            <w:gridSpan w:val="2"/>
          </w:tcPr>
          <w:p w14:paraId="346342EF" w14:textId="6BE5280F"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99" w:author="Author"/>
                <w:del w:id="12900" w:author="Author"/>
                <w:rFonts w:cs="Arial"/>
                <w:sz w:val="20"/>
                <w:szCs w:val="20"/>
              </w:rPr>
            </w:pPr>
            <w:ins w:id="12901" w:author="Author">
              <w:del w:id="12902" w:author="Author">
                <w:r w:rsidDel="00DF352F">
                  <w:rPr>
                    <w:rFonts w:cs="Arial"/>
                    <w:sz w:val="20"/>
                    <w:szCs w:val="20"/>
                  </w:rPr>
                  <w:delText>The request should be made against an order identifier</w:delText>
                </w:r>
              </w:del>
            </w:ins>
          </w:p>
        </w:tc>
      </w:tr>
      <w:tr w:rsidR="005E41B3" w:rsidRPr="00563671" w:rsidDel="00DF352F" w14:paraId="48AE5A5B" w14:textId="49970089" w:rsidTr="00315646">
        <w:trPr>
          <w:ins w:id="12903" w:author="Author"/>
          <w:del w:id="12904" w:author="Author"/>
        </w:trPr>
        <w:tc>
          <w:tcPr>
            <w:cnfStyle w:val="001000000000" w:firstRow="0" w:lastRow="0" w:firstColumn="1" w:lastColumn="0" w:oddVBand="0" w:evenVBand="0" w:oddHBand="0" w:evenHBand="0" w:firstRowFirstColumn="0" w:firstRowLastColumn="0" w:lastRowFirstColumn="0" w:lastRowLastColumn="0"/>
            <w:tcW w:w="2323" w:type="dxa"/>
          </w:tcPr>
          <w:p w14:paraId="5A070C1B" w14:textId="32BFEB46" w:rsidR="005E41B3" w:rsidRPr="00563671" w:rsidDel="00DF352F" w:rsidRDefault="005E41B3" w:rsidP="00315646">
            <w:pPr>
              <w:spacing w:before="120"/>
              <w:jc w:val="left"/>
              <w:rPr>
                <w:ins w:id="12905" w:author="Author"/>
                <w:del w:id="12906" w:author="Author"/>
                <w:rFonts w:cs="Arial"/>
                <w:sz w:val="20"/>
                <w:szCs w:val="20"/>
              </w:rPr>
            </w:pPr>
            <w:ins w:id="12907" w:author="Author">
              <w:del w:id="12908" w:author="Author">
                <w:r w:rsidRPr="00563671" w:rsidDel="00DF352F">
                  <w:rPr>
                    <w:rFonts w:cs="Arial"/>
                    <w:sz w:val="20"/>
                    <w:szCs w:val="20"/>
                  </w:rPr>
                  <w:delText>Relevant Output Notes</w:delText>
                </w:r>
              </w:del>
            </w:ins>
          </w:p>
        </w:tc>
        <w:tc>
          <w:tcPr>
            <w:tcW w:w="7293" w:type="dxa"/>
            <w:gridSpan w:val="2"/>
          </w:tcPr>
          <w:p w14:paraId="5B683B0D" w14:textId="43B67443"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09" w:author="Author"/>
                <w:del w:id="12910" w:author="Author"/>
                <w:rFonts w:cs="Arial"/>
                <w:sz w:val="20"/>
                <w:szCs w:val="20"/>
              </w:rPr>
            </w:pPr>
            <w:ins w:id="12911" w:author="Author">
              <w:del w:id="12912" w:author="Author">
                <w:r w:rsidDel="00DF352F">
                  <w:rPr>
                    <w:rFonts w:cs="Arial"/>
                    <w:sz w:val="20"/>
                    <w:szCs w:val="20"/>
                  </w:rPr>
                  <w:delText>The response should return the request status and the order details</w:delText>
                </w:r>
              </w:del>
            </w:ins>
          </w:p>
        </w:tc>
      </w:tr>
      <w:tr w:rsidR="005E41B3" w:rsidRPr="00563671" w:rsidDel="00DF352F" w14:paraId="0351A8C1" w14:textId="4CB5A722" w:rsidTr="00315646">
        <w:trPr>
          <w:ins w:id="12913" w:author="Author"/>
          <w:del w:id="12914" w:author="Author"/>
        </w:trPr>
        <w:tc>
          <w:tcPr>
            <w:cnfStyle w:val="001000000000" w:firstRow="0" w:lastRow="0" w:firstColumn="1" w:lastColumn="0" w:oddVBand="0" w:evenVBand="0" w:oddHBand="0" w:evenHBand="0" w:firstRowFirstColumn="0" w:firstRowLastColumn="0" w:lastRowFirstColumn="0" w:lastRowLastColumn="0"/>
            <w:tcW w:w="2323" w:type="dxa"/>
          </w:tcPr>
          <w:p w14:paraId="63CD3FD4" w14:textId="2EB7BE25" w:rsidR="005E41B3" w:rsidRPr="00563671" w:rsidDel="00DF352F" w:rsidRDefault="005E41B3" w:rsidP="00315646">
            <w:pPr>
              <w:spacing w:before="120"/>
              <w:jc w:val="left"/>
              <w:rPr>
                <w:ins w:id="12915" w:author="Author"/>
                <w:del w:id="12916" w:author="Author"/>
                <w:rFonts w:cs="Arial"/>
                <w:sz w:val="20"/>
                <w:szCs w:val="20"/>
              </w:rPr>
            </w:pPr>
            <w:ins w:id="12917" w:author="Author">
              <w:del w:id="12918" w:author="Author">
                <w:r w:rsidRPr="00563671" w:rsidDel="00DF352F">
                  <w:rPr>
                    <w:rFonts w:cs="Arial"/>
                    <w:sz w:val="20"/>
                    <w:szCs w:val="20"/>
                  </w:rPr>
                  <w:delText>Interface Id</w:delText>
                </w:r>
              </w:del>
            </w:ins>
          </w:p>
        </w:tc>
        <w:tc>
          <w:tcPr>
            <w:tcW w:w="7293" w:type="dxa"/>
            <w:gridSpan w:val="2"/>
          </w:tcPr>
          <w:p w14:paraId="5416A1FF" w14:textId="4196AE9D"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19" w:author="Author"/>
                <w:del w:id="12920" w:author="Author"/>
                <w:rFonts w:cs="Arial"/>
                <w:sz w:val="20"/>
                <w:szCs w:val="20"/>
              </w:rPr>
            </w:pPr>
            <w:ins w:id="12921" w:author="Author">
              <w:del w:id="12922" w:author="Author">
                <w:r w:rsidRPr="00315646" w:rsidDel="00DF352F">
                  <w:rPr>
                    <w:rFonts w:cs="Arial"/>
                    <w:sz w:val="20"/>
                    <w:szCs w:val="20"/>
                  </w:rPr>
                  <w:delText>IF192.28</w:delText>
                </w:r>
              </w:del>
            </w:ins>
          </w:p>
        </w:tc>
      </w:tr>
      <w:tr w:rsidR="005E41B3" w:rsidRPr="00563671" w:rsidDel="00DF352F" w14:paraId="215C6FCC" w14:textId="71B4460A" w:rsidTr="00315646">
        <w:trPr>
          <w:ins w:id="12923" w:author="Author"/>
          <w:del w:id="12924" w:author="Author"/>
        </w:trPr>
        <w:tc>
          <w:tcPr>
            <w:cnfStyle w:val="001000000000" w:firstRow="0" w:lastRow="0" w:firstColumn="1" w:lastColumn="0" w:oddVBand="0" w:evenVBand="0" w:oddHBand="0" w:evenHBand="0" w:firstRowFirstColumn="0" w:firstRowLastColumn="0" w:lastRowFirstColumn="0" w:lastRowLastColumn="0"/>
            <w:tcW w:w="2323" w:type="dxa"/>
          </w:tcPr>
          <w:p w14:paraId="6EC3A3EA" w14:textId="0B9B2507" w:rsidR="005E41B3" w:rsidRPr="00563671" w:rsidDel="00DF352F" w:rsidRDefault="005E41B3" w:rsidP="00315646">
            <w:pPr>
              <w:spacing w:before="120"/>
              <w:jc w:val="left"/>
              <w:rPr>
                <w:ins w:id="12925" w:author="Author"/>
                <w:del w:id="12926" w:author="Author"/>
                <w:rFonts w:cs="Arial"/>
                <w:sz w:val="20"/>
                <w:szCs w:val="20"/>
              </w:rPr>
            </w:pPr>
            <w:ins w:id="12927" w:author="Author">
              <w:del w:id="12928" w:author="Author">
                <w:r w:rsidRPr="00563671" w:rsidDel="00DF352F">
                  <w:rPr>
                    <w:rFonts w:cs="Arial"/>
                    <w:sz w:val="20"/>
                    <w:szCs w:val="20"/>
                  </w:rPr>
                  <w:delText>Service Id</w:delText>
                </w:r>
              </w:del>
            </w:ins>
          </w:p>
        </w:tc>
        <w:tc>
          <w:tcPr>
            <w:tcW w:w="7293" w:type="dxa"/>
            <w:gridSpan w:val="2"/>
          </w:tcPr>
          <w:p w14:paraId="627443DD" w14:textId="63C0ACDB"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29" w:author="Author"/>
                <w:del w:id="12930" w:author="Author"/>
                <w:rFonts w:cs="Arial"/>
                <w:sz w:val="20"/>
                <w:szCs w:val="20"/>
              </w:rPr>
            </w:pPr>
            <w:ins w:id="12931" w:author="Author">
              <w:del w:id="12932" w:author="Author">
                <w:r w:rsidRPr="00C43F5F" w:rsidDel="00DF352F">
                  <w:rPr>
                    <w:rFonts w:cs="Arial"/>
                    <w:sz w:val="20"/>
                    <w:szCs w:val="20"/>
                  </w:rPr>
                  <w:delText>TBD</w:delText>
                </w:r>
                <w:r w:rsidR="00A834B1" w:rsidDel="00DF352F">
                  <w:rPr>
                    <w:rFonts w:cs="Arial"/>
                    <w:sz w:val="20"/>
                    <w:szCs w:val="20"/>
                  </w:rPr>
                  <w:delText>719</w:delText>
                </w:r>
              </w:del>
            </w:ins>
          </w:p>
        </w:tc>
      </w:tr>
      <w:tr w:rsidR="005E41B3" w:rsidRPr="00563671" w:rsidDel="00DF352F" w14:paraId="70245FB4" w14:textId="4A148B5F" w:rsidTr="00315646">
        <w:trPr>
          <w:ins w:id="12933" w:author="Author"/>
          <w:del w:id="12934" w:author="Author"/>
        </w:trPr>
        <w:tc>
          <w:tcPr>
            <w:cnfStyle w:val="001000000000" w:firstRow="0" w:lastRow="0" w:firstColumn="1" w:lastColumn="0" w:oddVBand="0" w:evenVBand="0" w:oddHBand="0" w:evenHBand="0" w:firstRowFirstColumn="0" w:firstRowLastColumn="0" w:lastRowFirstColumn="0" w:lastRowLastColumn="0"/>
            <w:tcW w:w="2323" w:type="dxa"/>
          </w:tcPr>
          <w:p w14:paraId="723997E8" w14:textId="2EF6F751" w:rsidR="005E41B3" w:rsidRPr="00563671" w:rsidDel="00DF352F" w:rsidRDefault="005E41B3" w:rsidP="00315646">
            <w:pPr>
              <w:spacing w:before="120"/>
              <w:jc w:val="left"/>
              <w:rPr>
                <w:ins w:id="12935" w:author="Author"/>
                <w:del w:id="12936" w:author="Author"/>
                <w:rFonts w:cs="Arial"/>
                <w:sz w:val="20"/>
                <w:szCs w:val="20"/>
              </w:rPr>
            </w:pPr>
            <w:ins w:id="12937" w:author="Author">
              <w:del w:id="12938" w:author="Author">
                <w:r w:rsidRPr="00AD78D0" w:rsidDel="00DF352F">
                  <w:rPr>
                    <w:rFonts w:cs="Arial"/>
                    <w:sz w:val="20"/>
                    <w:szCs w:val="20"/>
                  </w:rPr>
                  <w:delText>CSM Service</w:delText>
                </w:r>
              </w:del>
            </w:ins>
          </w:p>
        </w:tc>
        <w:tc>
          <w:tcPr>
            <w:tcW w:w="7293" w:type="dxa"/>
            <w:gridSpan w:val="2"/>
          </w:tcPr>
          <w:p w14:paraId="2685A554" w14:textId="254102C8"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39" w:author="Author"/>
                <w:del w:id="12940" w:author="Author"/>
                <w:rFonts w:cs="Arial"/>
                <w:sz w:val="20"/>
                <w:szCs w:val="20"/>
              </w:rPr>
            </w:pPr>
            <w:ins w:id="12941" w:author="Author">
              <w:del w:id="12942" w:author="Author">
                <w:r w:rsidDel="00DF352F">
                  <w:rPr>
                    <w:rFonts w:cs="Arial"/>
                    <w:sz w:val="20"/>
                    <w:szCs w:val="20"/>
                  </w:rPr>
                  <w:delText>SalesOrder</w:delText>
                </w:r>
              </w:del>
            </w:ins>
          </w:p>
        </w:tc>
      </w:tr>
      <w:tr w:rsidR="005E41B3" w:rsidRPr="00563671" w:rsidDel="00DF352F" w14:paraId="2C6455EB" w14:textId="08E375FD" w:rsidTr="00315646">
        <w:trPr>
          <w:ins w:id="12943" w:author="Author"/>
          <w:del w:id="12944" w:author="Author"/>
        </w:trPr>
        <w:tc>
          <w:tcPr>
            <w:cnfStyle w:val="001000000000" w:firstRow="0" w:lastRow="0" w:firstColumn="1" w:lastColumn="0" w:oddVBand="0" w:evenVBand="0" w:oddHBand="0" w:evenHBand="0" w:firstRowFirstColumn="0" w:firstRowLastColumn="0" w:lastRowFirstColumn="0" w:lastRowLastColumn="0"/>
            <w:tcW w:w="2323" w:type="dxa"/>
          </w:tcPr>
          <w:p w14:paraId="3E787493" w14:textId="03516B3C" w:rsidR="005E41B3" w:rsidRPr="00AD78D0" w:rsidDel="00DF352F" w:rsidRDefault="005E41B3" w:rsidP="00315646">
            <w:pPr>
              <w:spacing w:before="120"/>
              <w:jc w:val="left"/>
              <w:rPr>
                <w:ins w:id="12945" w:author="Author"/>
                <w:del w:id="12946" w:author="Author"/>
                <w:rFonts w:cs="Arial"/>
                <w:sz w:val="20"/>
                <w:szCs w:val="20"/>
              </w:rPr>
            </w:pPr>
            <w:ins w:id="12947" w:author="Author">
              <w:del w:id="12948" w:author="Author">
                <w:r w:rsidRPr="00AD78D0" w:rsidDel="00DF352F">
                  <w:rPr>
                    <w:rFonts w:cs="Arial"/>
                    <w:sz w:val="20"/>
                    <w:szCs w:val="20"/>
                  </w:rPr>
                  <w:delText>CSM Operation</w:delText>
                </w:r>
              </w:del>
            </w:ins>
          </w:p>
        </w:tc>
        <w:tc>
          <w:tcPr>
            <w:tcW w:w="7293" w:type="dxa"/>
            <w:gridSpan w:val="2"/>
          </w:tcPr>
          <w:p w14:paraId="2E1D12BB" w14:textId="33957CDA"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49" w:author="Author"/>
                <w:del w:id="12950" w:author="Author"/>
                <w:rFonts w:cs="Arial"/>
                <w:sz w:val="20"/>
                <w:szCs w:val="20"/>
              </w:rPr>
            </w:pPr>
            <w:ins w:id="12951" w:author="Author">
              <w:del w:id="12952" w:author="Author">
                <w:r w:rsidRPr="00BD6791" w:rsidDel="00DF352F">
                  <w:rPr>
                    <w:rFonts w:cs="Arial"/>
                    <w:sz w:val="20"/>
                    <w:szCs w:val="20"/>
                  </w:rPr>
                  <w:delText>TakeOverProductOrder</w:delText>
                </w:r>
              </w:del>
            </w:ins>
          </w:p>
        </w:tc>
      </w:tr>
    </w:tbl>
    <w:p w14:paraId="2040E4E0" w14:textId="3400BF69" w:rsidR="005E41B3" w:rsidDel="00DF352F" w:rsidRDefault="005E41B3" w:rsidP="005E41B3">
      <w:pPr>
        <w:rPr>
          <w:ins w:id="12953" w:author="Author"/>
          <w:del w:id="12954" w:author="Author"/>
          <w:rFonts w:cs="Arial"/>
          <w:sz w:val="20"/>
          <w:szCs w:val="20"/>
          <w:lang w:val="en-IE"/>
        </w:rPr>
      </w:pPr>
    </w:p>
    <w:p w14:paraId="7CB7059C" w14:textId="77777777" w:rsidR="001929F3" w:rsidRDefault="001929F3" w:rsidP="005E41B3">
      <w:pPr>
        <w:rPr>
          <w:ins w:id="12955"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Change w:id="12956">
          <w:tblGrid>
            <w:gridCol w:w="2376"/>
            <w:gridCol w:w="4264"/>
            <w:gridCol w:w="2976"/>
          </w:tblGrid>
        </w:tblGridChange>
      </w:tblGrid>
      <w:tr w:rsidR="005E41B3" w:rsidRPr="00886F71" w14:paraId="141E62A4" w14:textId="77777777" w:rsidTr="00A834B1">
        <w:trPr>
          <w:cnfStyle w:val="100000000000" w:firstRow="1" w:lastRow="0" w:firstColumn="0" w:lastColumn="0" w:oddVBand="0" w:evenVBand="0" w:oddHBand="0" w:evenHBand="0" w:firstRowFirstColumn="0" w:firstRowLastColumn="0" w:lastRowFirstColumn="0" w:lastRowLastColumn="0"/>
          <w:ins w:id="1295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992A4E" w14:textId="77777777" w:rsidR="005E41B3" w:rsidRPr="00886F71" w:rsidRDefault="005E41B3" w:rsidP="00A834B1">
            <w:pPr>
              <w:spacing w:before="120"/>
              <w:jc w:val="left"/>
              <w:rPr>
                <w:ins w:id="12958" w:author="Author"/>
                <w:b w:val="0"/>
              </w:rPr>
            </w:pPr>
          </w:p>
        </w:tc>
        <w:tc>
          <w:tcPr>
            <w:tcW w:w="2976" w:type="dxa"/>
          </w:tcPr>
          <w:p w14:paraId="32F8F6BC" w14:textId="77777777" w:rsidR="005E41B3" w:rsidRPr="00886F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959" w:author="Author"/>
              </w:rPr>
            </w:pPr>
          </w:p>
        </w:tc>
      </w:tr>
      <w:tr w:rsidR="005E41B3" w:rsidRPr="00A85733" w14:paraId="63E3444D" w14:textId="77777777" w:rsidTr="00C041AF">
        <w:trPr>
          <w:ins w:id="12960" w:author="Author"/>
        </w:trPr>
        <w:tc>
          <w:tcPr>
            <w:cnfStyle w:val="001000000000" w:firstRow="0" w:lastRow="0" w:firstColumn="1" w:lastColumn="0" w:oddVBand="0" w:evenVBand="0" w:oddHBand="0" w:evenHBand="0" w:firstRowFirstColumn="0" w:firstRowLastColumn="0" w:lastRowFirstColumn="0" w:lastRowLastColumn="0"/>
            <w:tcW w:w="2376" w:type="dxa"/>
          </w:tcPr>
          <w:p w14:paraId="6CBAE6F9" w14:textId="77777777" w:rsidR="005E41B3" w:rsidRPr="00D9379A" w:rsidRDefault="005E41B3" w:rsidP="00A834B1">
            <w:pPr>
              <w:spacing w:before="120"/>
              <w:jc w:val="left"/>
              <w:outlineLvl w:val="4"/>
              <w:rPr>
                <w:ins w:id="12961" w:author="Author"/>
                <w:sz w:val="20"/>
              </w:rPr>
            </w:pPr>
            <w:ins w:id="12962" w:author="Author">
              <w:r w:rsidRPr="00D9379A">
                <w:rPr>
                  <w:sz w:val="20"/>
                </w:rPr>
                <w:t>Service</w:t>
              </w:r>
            </w:ins>
          </w:p>
        </w:tc>
        <w:tc>
          <w:tcPr>
            <w:tcW w:w="7240" w:type="dxa"/>
            <w:gridSpan w:val="2"/>
          </w:tcPr>
          <w:p w14:paraId="593BBD8A" w14:textId="5A87EDAE" w:rsidR="005E41B3" w:rsidRPr="00315646"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63" w:author="Author"/>
                <w:rFonts w:cs="Arial"/>
                <w:sz w:val="20"/>
                <w:szCs w:val="20"/>
              </w:rPr>
            </w:pPr>
            <w:ins w:id="12964" w:author="Author">
              <w:del w:id="12965" w:author="Author">
                <w:r w:rsidRPr="00315646" w:rsidDel="00DB25B0">
                  <w:rPr>
                    <w:rFonts w:cs="Arial"/>
                    <w:sz w:val="20"/>
                    <w:szCs w:val="20"/>
                  </w:rPr>
                  <w:delText>Feasibility Check</w:delText>
                </w:r>
                <w:r w:rsidR="00A906A1" w:rsidDel="00DB25B0">
                  <w:rPr>
                    <w:rFonts w:cs="Arial"/>
                    <w:sz w:val="20"/>
                    <w:szCs w:val="20"/>
                  </w:rPr>
                  <w:delText xml:space="preserve"> / </w:delText>
                </w:r>
              </w:del>
              <w:r w:rsidR="00A906A1" w:rsidRPr="00A906A1">
                <w:rPr>
                  <w:rFonts w:cs="Arial"/>
                  <w:sz w:val="20"/>
                  <w:szCs w:val="20"/>
                </w:rPr>
                <w:t>Fetch Feasibility Status</w:t>
              </w:r>
              <w:r w:rsidR="00B42CF5">
                <w:rPr>
                  <w:rFonts w:cs="Arial"/>
                  <w:sz w:val="20"/>
                  <w:szCs w:val="20"/>
                </w:rPr>
                <w:t xml:space="preserve"> (Check LE result)</w:t>
              </w:r>
            </w:ins>
          </w:p>
        </w:tc>
      </w:tr>
      <w:tr w:rsidR="005E41B3" w:rsidRPr="00F811AE" w14:paraId="24038CC7" w14:textId="77777777" w:rsidTr="00C041AF">
        <w:trPr>
          <w:ins w:id="12966" w:author="Author"/>
        </w:trPr>
        <w:tc>
          <w:tcPr>
            <w:cnfStyle w:val="001000000000" w:firstRow="0" w:lastRow="0" w:firstColumn="1" w:lastColumn="0" w:oddVBand="0" w:evenVBand="0" w:oddHBand="0" w:evenHBand="0" w:firstRowFirstColumn="0" w:firstRowLastColumn="0" w:lastRowFirstColumn="0" w:lastRowLastColumn="0"/>
            <w:tcW w:w="2376" w:type="dxa"/>
          </w:tcPr>
          <w:p w14:paraId="20C030C4" w14:textId="77777777" w:rsidR="005E41B3" w:rsidRPr="00D9379A" w:rsidRDefault="005E41B3" w:rsidP="00A834B1">
            <w:pPr>
              <w:spacing w:before="120"/>
              <w:jc w:val="left"/>
              <w:outlineLvl w:val="4"/>
              <w:rPr>
                <w:ins w:id="12967" w:author="Author"/>
                <w:sz w:val="20"/>
              </w:rPr>
            </w:pPr>
            <w:ins w:id="12968" w:author="Author">
              <w:r w:rsidRPr="00D9379A">
                <w:rPr>
                  <w:sz w:val="20"/>
                </w:rPr>
                <w:t>Relevant Input Notes</w:t>
              </w:r>
            </w:ins>
          </w:p>
        </w:tc>
        <w:tc>
          <w:tcPr>
            <w:tcW w:w="7240" w:type="dxa"/>
            <w:gridSpan w:val="2"/>
          </w:tcPr>
          <w:p w14:paraId="081B8D2C" w14:textId="74BA1DC6" w:rsidR="005E41B3" w:rsidRPr="00315646" w:rsidRDefault="005E41B3"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69" w:author="Author"/>
                <w:rFonts w:cs="Arial"/>
                <w:sz w:val="20"/>
                <w:szCs w:val="20"/>
              </w:rPr>
            </w:pPr>
            <w:ins w:id="12970" w:author="Author">
              <w:r w:rsidRPr="00315646">
                <w:rPr>
                  <w:rFonts w:cs="Arial"/>
                  <w:sz w:val="20"/>
                  <w:szCs w:val="20"/>
                </w:rPr>
                <w:t xml:space="preserve">The request is made for against the </w:t>
              </w:r>
              <w:del w:id="12971" w:author="Author">
                <w:r w:rsidRPr="00315646" w:rsidDel="00B42CF5">
                  <w:rPr>
                    <w:rFonts w:cs="Arial"/>
                    <w:sz w:val="20"/>
                    <w:szCs w:val="20"/>
                  </w:rPr>
                  <w:delText>current</w:delText>
                </w:r>
              </w:del>
              <w:r w:rsidR="00B42CF5">
                <w:rPr>
                  <w:rFonts w:cs="Arial"/>
                  <w:sz w:val="20"/>
                  <w:szCs w:val="20"/>
                </w:rPr>
                <w:t>provided</w:t>
              </w:r>
              <w:del w:id="12972" w:author="Author">
                <w:r w:rsidRPr="00315646" w:rsidDel="00B42CF5">
                  <w:rPr>
                    <w:rFonts w:cs="Arial"/>
                    <w:sz w:val="20"/>
                    <w:szCs w:val="20"/>
                  </w:rPr>
                  <w:delText xml:space="preserve"> context (technology and provider),</w:delText>
                </w:r>
              </w:del>
              <w:r w:rsidRPr="00315646">
                <w:rPr>
                  <w:rFonts w:cs="Arial"/>
                  <w:sz w:val="20"/>
                  <w:szCs w:val="20"/>
                </w:rPr>
                <w:t xml:space="preserve"> address </w:t>
              </w:r>
              <w:del w:id="12973" w:author="Author">
                <w:r w:rsidRPr="00315646" w:rsidDel="00B42CF5">
                  <w:rPr>
                    <w:rFonts w:cs="Arial"/>
                    <w:sz w:val="20"/>
                    <w:szCs w:val="20"/>
                  </w:rPr>
                  <w:delText>and product offer</w:delText>
                </w:r>
              </w:del>
            </w:ins>
          </w:p>
        </w:tc>
      </w:tr>
      <w:tr w:rsidR="00B42CF5" w:rsidRPr="00F811AE" w14:paraId="6D13C869" w14:textId="77777777" w:rsidTr="00C041AF">
        <w:trPr>
          <w:ins w:id="12974" w:author="Author"/>
        </w:trPr>
        <w:tc>
          <w:tcPr>
            <w:cnfStyle w:val="001000000000" w:firstRow="0" w:lastRow="0" w:firstColumn="1" w:lastColumn="0" w:oddVBand="0" w:evenVBand="0" w:oddHBand="0" w:evenHBand="0" w:firstRowFirstColumn="0" w:firstRowLastColumn="0" w:lastRowFirstColumn="0" w:lastRowLastColumn="0"/>
            <w:tcW w:w="2376" w:type="dxa"/>
          </w:tcPr>
          <w:p w14:paraId="373C862F" w14:textId="528C1043" w:rsidR="00B42CF5" w:rsidRPr="00D9379A" w:rsidRDefault="00B42CF5" w:rsidP="00B42CF5">
            <w:pPr>
              <w:spacing w:before="120"/>
              <w:jc w:val="left"/>
              <w:outlineLvl w:val="4"/>
              <w:rPr>
                <w:ins w:id="12975" w:author="Author"/>
                <w:sz w:val="20"/>
              </w:rPr>
            </w:pPr>
            <w:ins w:id="12976" w:author="Author">
              <w:r w:rsidRPr="00D9379A">
                <w:rPr>
                  <w:sz w:val="20"/>
                </w:rPr>
                <w:t>Relevant Output Notes</w:t>
              </w:r>
              <w:del w:id="12977" w:author="Author">
                <w:r w:rsidRPr="00D9379A" w:rsidDel="0052319A">
                  <w:rPr>
                    <w:sz w:val="20"/>
                  </w:rPr>
                  <w:delText>Relevant Output Notes</w:delText>
                </w:r>
              </w:del>
            </w:ins>
          </w:p>
        </w:tc>
        <w:tc>
          <w:tcPr>
            <w:tcW w:w="7240" w:type="dxa"/>
            <w:gridSpan w:val="2"/>
          </w:tcPr>
          <w:p w14:paraId="00A95BB5" w14:textId="28B0956B" w:rsidR="00B42CF5" w:rsidRPr="00B42CF5" w:rsidDel="00FC76A9" w:rsidRDefault="00B42CF5" w:rsidP="00B42CF5">
            <w:pPr>
              <w:spacing w:before="0" w:after="0"/>
              <w:jc w:val="left"/>
              <w:cnfStyle w:val="000000000000" w:firstRow="0" w:lastRow="0" w:firstColumn="0" w:lastColumn="0" w:oddVBand="0" w:evenVBand="0" w:oddHBand="0" w:evenHBand="0" w:firstRowFirstColumn="0" w:firstRowLastColumn="0" w:lastRowFirstColumn="0" w:lastRowLastColumn="0"/>
              <w:rPr>
                <w:ins w:id="12978" w:author="Author"/>
                <w:del w:id="12979" w:author="Author"/>
                <w:sz w:val="20"/>
                <w:szCs w:val="20"/>
                <w:lang w:val="en-IE"/>
              </w:rPr>
            </w:pPr>
            <w:ins w:id="12980" w:author="Author">
              <w:r w:rsidRPr="00563671">
                <w:rPr>
                  <w:rFonts w:cs="Arial"/>
                  <w:sz w:val="20"/>
                  <w:szCs w:val="20"/>
                  <w:lang w:val="en-IE"/>
                </w:rPr>
                <w:t>The response re</w:t>
              </w:r>
              <w:r>
                <w:rPr>
                  <w:rFonts w:cs="Arial"/>
                  <w:sz w:val="20"/>
                  <w:szCs w:val="20"/>
                  <w:lang w:val="en-IE"/>
                </w:rPr>
                <w:t xml:space="preserve">turns </w:t>
              </w:r>
              <w:r w:rsidRPr="00B42CF5">
                <w:rPr>
                  <w:rFonts w:cs="Arial"/>
                  <w:sz w:val="20"/>
                  <w:szCs w:val="20"/>
                </w:rPr>
                <w:t xml:space="preserve">the </w:t>
              </w:r>
              <w:r w:rsidRPr="00D63CFB">
                <w:rPr>
                  <w:rFonts w:cs="Arial"/>
                  <w:sz w:val="20"/>
                  <w:lang w:val="en-IE"/>
                </w:rPr>
                <w:t xml:space="preserve">feasibility status for a given address </w:t>
              </w:r>
              <w:r>
                <w:rPr>
                  <w:rFonts w:cs="Arial"/>
                  <w:sz w:val="20"/>
                  <w:lang w:val="en-IE"/>
                </w:rPr>
                <w:t>(NLE/LE scenario)</w:t>
              </w:r>
              <w:del w:id="12981" w:author="Author">
                <w:r w:rsidRPr="00B42CF5" w:rsidDel="00FC76A9">
                  <w:rPr>
                    <w:rFonts w:cs="Arial"/>
                    <w:sz w:val="20"/>
                    <w:szCs w:val="20"/>
                  </w:rPr>
                  <w:delText>Will return the feasibility status for a given address with a given offer and provider. See (</w:delText>
                </w:r>
                <w:r w:rsidRPr="00B42CF5" w:rsidDel="00FC76A9">
                  <w:rPr>
                    <w:rFonts w:cs="Arial"/>
                    <w:sz w:val="20"/>
                    <w:szCs w:val="20"/>
                  </w:rPr>
                  <w:fldChar w:fldCharType="begin"/>
                </w:r>
                <w:r w:rsidRPr="00B42CF5" w:rsidDel="00FC76A9">
                  <w:rPr>
                    <w:rFonts w:cs="Arial"/>
                    <w:sz w:val="20"/>
                    <w:szCs w:val="20"/>
                  </w:rPr>
                  <w:delInstrText xml:space="preserve"> REF _Ref450902965 \h </w:delInstrText>
                </w:r>
              </w:del>
            </w:ins>
            <w:del w:id="12982" w:author="Author">
              <w:r w:rsidRPr="00B42CF5" w:rsidDel="00FC76A9">
                <w:rPr>
                  <w:rFonts w:cs="Arial"/>
                  <w:sz w:val="20"/>
                  <w:szCs w:val="20"/>
                </w:rPr>
                <w:delInstrText xml:space="preserve"> \* MERGEFORMAT </w:delInstrText>
              </w:r>
              <w:r w:rsidRPr="00B42CF5" w:rsidDel="00FC76A9">
                <w:rPr>
                  <w:rFonts w:cs="Arial"/>
                  <w:sz w:val="20"/>
                  <w:szCs w:val="20"/>
                </w:rPr>
              </w:r>
              <w:r w:rsidRPr="00B42CF5" w:rsidDel="00FC76A9">
                <w:rPr>
                  <w:rFonts w:cs="Arial"/>
                  <w:sz w:val="20"/>
                  <w:szCs w:val="20"/>
                </w:rPr>
                <w:fldChar w:fldCharType="separate"/>
              </w:r>
            </w:del>
            <w:ins w:id="12983" w:author="Author">
              <w:del w:id="12984" w:author="Author">
                <w:r w:rsidRPr="00B42CF5" w:rsidDel="00FC76A9">
                  <w:rPr>
                    <w:rFonts w:cs="Arial"/>
                    <w:sz w:val="20"/>
                    <w:szCs w:val="20"/>
                  </w:rPr>
                  <w:delText>Activity 12 » Validate offer</w:delText>
                </w:r>
                <w:r w:rsidRPr="00B42CF5" w:rsidDel="00FC76A9">
                  <w:rPr>
                    <w:sz w:val="20"/>
                    <w:szCs w:val="20"/>
                    <w:lang w:val="en-IE"/>
                  </w:rPr>
                  <w:delText xml:space="preserve"> configuration</w:delText>
                </w:r>
              </w:del>
            </w:ins>
          </w:p>
          <w:tbl>
            <w:tblPr>
              <w:tblStyle w:val="CelFocus1"/>
              <w:tblW w:w="0" w:type="auto"/>
              <w:tblLook w:val="04A0" w:firstRow="1" w:lastRow="0" w:firstColumn="1" w:lastColumn="0" w:noHBand="0" w:noVBand="1"/>
            </w:tblPr>
            <w:tblGrid>
              <w:gridCol w:w="1471"/>
              <w:gridCol w:w="2478"/>
              <w:gridCol w:w="3029"/>
            </w:tblGrid>
            <w:tr w:rsidR="00B42CF5" w:rsidRPr="00B42CF5" w:rsidDel="00FC76A9" w14:paraId="5209F9FF" w14:textId="42688D54" w:rsidTr="00A65C62">
              <w:trPr>
                <w:cnfStyle w:val="100000000000" w:firstRow="1" w:lastRow="0" w:firstColumn="0" w:lastColumn="0" w:oddVBand="0" w:evenVBand="0" w:oddHBand="0" w:evenHBand="0" w:firstRowFirstColumn="0" w:firstRowLastColumn="0" w:lastRowFirstColumn="0" w:lastRowLastColumn="0"/>
                <w:trHeight w:val="426"/>
                <w:ins w:id="12985" w:author="Author"/>
                <w:del w:id="12986"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7C2FD4F7" w14:textId="153F8F49" w:rsidR="00B42CF5" w:rsidRPr="00B42CF5" w:rsidDel="00FC76A9" w:rsidRDefault="00B42CF5" w:rsidP="00B42CF5">
                  <w:pPr>
                    <w:jc w:val="left"/>
                    <w:rPr>
                      <w:ins w:id="12987" w:author="Author"/>
                      <w:del w:id="12988" w:author="Author"/>
                      <w:b w:val="0"/>
                      <w:sz w:val="20"/>
                      <w:szCs w:val="20"/>
                      <w:lang w:val="en-IE"/>
                    </w:rPr>
                  </w:pPr>
                  <w:ins w:id="12989" w:author="Author">
                    <w:del w:id="12990" w:author="Author">
                      <w:r w:rsidRPr="00B42CF5" w:rsidDel="00FC76A9">
                        <w:rPr>
                          <w:sz w:val="20"/>
                          <w:szCs w:val="20"/>
                          <w:lang w:val="en-IE"/>
                        </w:rPr>
                        <w:delText>Activity Specification</w:delText>
                      </w:r>
                    </w:del>
                  </w:ins>
                </w:p>
              </w:tc>
            </w:tr>
            <w:tr w:rsidR="00B42CF5" w:rsidRPr="00B42CF5" w:rsidDel="00FC76A9" w14:paraId="2F6E069E" w14:textId="5CCBA748" w:rsidTr="00A65C62">
              <w:trPr>
                <w:trHeight w:hRule="exact" w:val="756"/>
                <w:ins w:id="12991" w:author="Author"/>
                <w:del w:id="1299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3C8912A" w14:textId="4002B6FE" w:rsidR="00B42CF5" w:rsidRPr="00B42CF5" w:rsidDel="00FC76A9" w:rsidRDefault="00B42CF5" w:rsidP="00B42CF5">
                  <w:pPr>
                    <w:pStyle w:val="TableText"/>
                    <w:keepNext/>
                    <w:spacing w:before="0" w:after="0" w:line="240" w:lineRule="exact"/>
                    <w:rPr>
                      <w:ins w:id="12993" w:author="Author"/>
                      <w:del w:id="12994" w:author="Author"/>
                      <w:color w:val="auto"/>
                      <w:sz w:val="20"/>
                      <w:szCs w:val="20"/>
                      <w:lang w:val="en-IE"/>
                    </w:rPr>
                  </w:pPr>
                  <w:ins w:id="12995" w:author="Author">
                    <w:del w:id="12996" w:author="Author">
                      <w:r w:rsidRPr="00B42CF5" w:rsidDel="00FC76A9">
                        <w:rPr>
                          <w:color w:val="auto"/>
                          <w:sz w:val="20"/>
                          <w:szCs w:val="20"/>
                          <w:lang w:val="en-IE"/>
                        </w:rPr>
                        <w:delText>Actor(s)</w:delText>
                      </w:r>
                    </w:del>
                  </w:ins>
                </w:p>
              </w:tc>
              <w:tc>
                <w:tcPr>
                  <w:tcW w:w="8070" w:type="dxa"/>
                  <w:gridSpan w:val="2"/>
                  <w:vAlign w:val="center"/>
                </w:tcPr>
                <w:p w14:paraId="2075D6D2" w14:textId="43330231"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2997" w:author="Author"/>
                      <w:del w:id="12998" w:author="Author"/>
                      <w:color w:val="auto"/>
                      <w:sz w:val="20"/>
                      <w:szCs w:val="20"/>
                      <w:lang w:val="en-IE"/>
                    </w:rPr>
                  </w:pPr>
                  <w:ins w:id="12999" w:author="Author">
                    <w:del w:id="13000" w:author="Author">
                      <w:r w:rsidRPr="00B42CF5" w:rsidDel="00FC76A9">
                        <w:rPr>
                          <w:color w:val="auto"/>
                          <w:sz w:val="20"/>
                          <w:szCs w:val="20"/>
                          <w:lang w:val="en-IE"/>
                        </w:rPr>
                        <w:delText>CSR in Call Centre</w:delText>
                      </w:r>
                    </w:del>
                  </w:ins>
                </w:p>
                <w:p w14:paraId="63BEF29B" w14:textId="16E7FC6D"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01" w:author="Author"/>
                      <w:del w:id="13002" w:author="Author"/>
                      <w:color w:val="auto"/>
                      <w:sz w:val="20"/>
                      <w:szCs w:val="20"/>
                      <w:lang w:val="en-IE"/>
                    </w:rPr>
                  </w:pPr>
                  <w:ins w:id="13003" w:author="Author">
                    <w:del w:id="13004" w:author="Author">
                      <w:r w:rsidRPr="00B42CF5" w:rsidDel="00FC76A9">
                        <w:rPr>
                          <w:color w:val="auto"/>
                          <w:sz w:val="20"/>
                          <w:szCs w:val="20"/>
                          <w:lang w:val="en-IE"/>
                        </w:rPr>
                        <w:delText>Agent in Shop</w:delText>
                      </w:r>
                    </w:del>
                  </w:ins>
                </w:p>
              </w:tc>
            </w:tr>
            <w:tr w:rsidR="00B42CF5" w:rsidRPr="00B42CF5" w:rsidDel="00FC76A9" w14:paraId="67E24941" w14:textId="16B71E3F" w:rsidTr="00A65C62">
              <w:trPr>
                <w:trHeight w:hRule="exact" w:val="397"/>
                <w:ins w:id="13005" w:author="Author"/>
                <w:del w:id="1300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B009ADD" w14:textId="0BDD4C27" w:rsidR="00B42CF5" w:rsidRPr="00B42CF5" w:rsidDel="00FC76A9" w:rsidRDefault="00B42CF5" w:rsidP="00B42CF5">
                  <w:pPr>
                    <w:pStyle w:val="TableText"/>
                    <w:keepNext/>
                    <w:spacing w:before="0" w:after="0" w:line="240" w:lineRule="exact"/>
                    <w:rPr>
                      <w:ins w:id="13007" w:author="Author"/>
                      <w:del w:id="13008" w:author="Author"/>
                      <w:color w:val="auto"/>
                      <w:sz w:val="20"/>
                      <w:szCs w:val="20"/>
                      <w:lang w:val="en-IE"/>
                    </w:rPr>
                  </w:pPr>
                  <w:ins w:id="13009" w:author="Author">
                    <w:del w:id="13010" w:author="Author">
                      <w:r w:rsidRPr="00B42CF5" w:rsidDel="00FC76A9">
                        <w:rPr>
                          <w:color w:val="auto"/>
                          <w:sz w:val="20"/>
                          <w:szCs w:val="20"/>
                          <w:lang w:val="en-IE"/>
                        </w:rPr>
                        <w:delText>System</w:delText>
                      </w:r>
                    </w:del>
                  </w:ins>
                </w:p>
              </w:tc>
              <w:tc>
                <w:tcPr>
                  <w:tcW w:w="8070" w:type="dxa"/>
                  <w:gridSpan w:val="2"/>
                  <w:vAlign w:val="center"/>
                </w:tcPr>
                <w:p w14:paraId="5141E45B" w14:textId="43BF2339"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11" w:author="Author"/>
                      <w:del w:id="13012" w:author="Author"/>
                      <w:color w:val="auto"/>
                      <w:sz w:val="20"/>
                      <w:szCs w:val="20"/>
                      <w:lang w:val="en-IE"/>
                    </w:rPr>
                  </w:pPr>
                  <w:ins w:id="13013" w:author="Author">
                    <w:del w:id="13014" w:author="Author">
                      <w:r w:rsidRPr="00B42CF5" w:rsidDel="00FC76A9">
                        <w:rPr>
                          <w:color w:val="auto"/>
                          <w:sz w:val="20"/>
                          <w:szCs w:val="20"/>
                          <w:lang w:val="en-IE"/>
                        </w:rPr>
                        <w:delText>UFE</w:delText>
                      </w:r>
                    </w:del>
                  </w:ins>
                </w:p>
              </w:tc>
            </w:tr>
            <w:tr w:rsidR="00B42CF5" w:rsidRPr="00B42CF5" w:rsidDel="00FC76A9" w14:paraId="51F68B7C" w14:textId="1E056948" w:rsidTr="00A65C62">
              <w:trPr>
                <w:trHeight w:val="440"/>
                <w:ins w:id="13015" w:author="Author"/>
                <w:del w:id="13016" w:author="Author"/>
              </w:trPr>
              <w:tc>
                <w:tcPr>
                  <w:cnfStyle w:val="001000000000" w:firstRow="0" w:lastRow="0" w:firstColumn="1" w:lastColumn="0" w:oddVBand="0" w:evenVBand="0" w:oddHBand="0" w:evenHBand="0" w:firstRowFirstColumn="0" w:firstRowLastColumn="0" w:lastRowFirstColumn="0" w:lastRowLastColumn="0"/>
                  <w:tcW w:w="1522" w:type="dxa"/>
                </w:tcPr>
                <w:p w14:paraId="6F21266A" w14:textId="0A1016E1" w:rsidR="00B42CF5" w:rsidRPr="00B42CF5" w:rsidDel="00FC76A9" w:rsidRDefault="00B42CF5" w:rsidP="00B42CF5">
                  <w:pPr>
                    <w:pStyle w:val="TableText"/>
                    <w:keepNext/>
                    <w:spacing w:line="240" w:lineRule="exact"/>
                    <w:rPr>
                      <w:ins w:id="13017" w:author="Author"/>
                      <w:del w:id="13018" w:author="Author"/>
                      <w:color w:val="auto"/>
                      <w:sz w:val="20"/>
                      <w:szCs w:val="20"/>
                      <w:lang w:val="en-IE"/>
                    </w:rPr>
                  </w:pPr>
                  <w:ins w:id="13019" w:author="Author">
                    <w:del w:id="13020" w:author="Author">
                      <w:r w:rsidRPr="00B42CF5" w:rsidDel="00FC76A9">
                        <w:rPr>
                          <w:color w:val="auto"/>
                          <w:sz w:val="20"/>
                          <w:szCs w:val="20"/>
                          <w:lang w:val="en-IE"/>
                        </w:rPr>
                        <w:delText>Screen Name</w:delText>
                      </w:r>
                    </w:del>
                  </w:ins>
                </w:p>
              </w:tc>
              <w:tc>
                <w:tcPr>
                  <w:tcW w:w="8070" w:type="dxa"/>
                  <w:gridSpan w:val="2"/>
                </w:tcPr>
                <w:p w14:paraId="65CBAE9C" w14:textId="10656CA3"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21" w:author="Author"/>
                      <w:del w:id="13022" w:author="Author"/>
                      <w:color w:val="auto"/>
                      <w:sz w:val="20"/>
                      <w:szCs w:val="20"/>
                      <w:lang w:val="en-IE"/>
                    </w:rPr>
                  </w:pPr>
                  <w:ins w:id="13023" w:author="Author">
                    <w:del w:id="13024" w:author="Author">
                      <w:r w:rsidRPr="00B42CF5" w:rsidDel="00FC76A9">
                        <w:rPr>
                          <w:color w:val="auto"/>
                          <w:sz w:val="20"/>
                          <w:szCs w:val="20"/>
                          <w:lang w:val="en-IE"/>
                        </w:rPr>
                        <w:delText>Equipment’s Component</w:delText>
                      </w:r>
                    </w:del>
                  </w:ins>
                </w:p>
              </w:tc>
            </w:tr>
            <w:tr w:rsidR="00B42CF5" w:rsidRPr="00B42CF5" w:rsidDel="00FC76A9" w14:paraId="7B2D8F3A" w14:textId="0CCEA93A" w:rsidTr="00A65C62">
              <w:trPr>
                <w:trHeight w:val="440"/>
                <w:ins w:id="13025" w:author="Author"/>
                <w:del w:id="13026" w:author="Author"/>
              </w:trPr>
              <w:tc>
                <w:tcPr>
                  <w:cnfStyle w:val="001000000000" w:firstRow="0" w:lastRow="0" w:firstColumn="1" w:lastColumn="0" w:oddVBand="0" w:evenVBand="0" w:oddHBand="0" w:evenHBand="0" w:firstRowFirstColumn="0" w:firstRowLastColumn="0" w:lastRowFirstColumn="0" w:lastRowLastColumn="0"/>
                  <w:tcW w:w="1522" w:type="dxa"/>
                </w:tcPr>
                <w:p w14:paraId="7A51F4B3" w14:textId="58BD7E7A" w:rsidR="00B42CF5" w:rsidRPr="00B42CF5" w:rsidDel="00FC76A9" w:rsidRDefault="00B42CF5" w:rsidP="00B42CF5">
                  <w:pPr>
                    <w:pStyle w:val="TableText"/>
                    <w:keepNext/>
                    <w:spacing w:line="240" w:lineRule="exact"/>
                    <w:rPr>
                      <w:ins w:id="13027" w:author="Author"/>
                      <w:del w:id="13028" w:author="Author"/>
                      <w:b w:val="0"/>
                      <w:color w:val="auto"/>
                      <w:sz w:val="20"/>
                      <w:szCs w:val="20"/>
                      <w:lang w:val="en-IE"/>
                    </w:rPr>
                  </w:pPr>
                  <w:ins w:id="13029" w:author="Author">
                    <w:del w:id="13030" w:author="Author">
                      <w:r w:rsidRPr="00B42CF5" w:rsidDel="00FC76A9">
                        <w:rPr>
                          <w:color w:val="auto"/>
                          <w:sz w:val="20"/>
                          <w:szCs w:val="20"/>
                          <w:lang w:val="en-IE"/>
                        </w:rPr>
                        <w:delText>Description</w:delText>
                      </w:r>
                    </w:del>
                  </w:ins>
                </w:p>
              </w:tc>
              <w:tc>
                <w:tcPr>
                  <w:tcW w:w="8070" w:type="dxa"/>
                  <w:gridSpan w:val="2"/>
                </w:tcPr>
                <w:p w14:paraId="3525835E" w14:textId="2B2D8832"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31" w:author="Author"/>
                      <w:del w:id="13032" w:author="Author"/>
                      <w:color w:val="auto"/>
                      <w:sz w:val="20"/>
                      <w:szCs w:val="20"/>
                      <w:lang w:val="en-IE"/>
                    </w:rPr>
                  </w:pPr>
                  <w:ins w:id="13033" w:author="Author">
                    <w:del w:id="13034" w:author="Author">
                      <w:r w:rsidRPr="00B42CF5" w:rsidDel="00FC76A9">
                        <w:rPr>
                          <w:color w:val="auto"/>
                          <w:sz w:val="20"/>
                          <w:szCs w:val="20"/>
                          <w:lang w:val="en-IE"/>
                        </w:rPr>
                        <w:delText>The user requests to validate the offer configuration until the moment.</w:delText>
                      </w:r>
                    </w:del>
                  </w:ins>
                </w:p>
              </w:tc>
            </w:tr>
            <w:tr w:rsidR="00B42CF5" w:rsidRPr="00B42CF5" w:rsidDel="00FC76A9" w14:paraId="6E8A78EF" w14:textId="41AC9B1B" w:rsidTr="00A65C62">
              <w:trPr>
                <w:trHeight w:val="440"/>
                <w:ins w:id="13035" w:author="Author"/>
                <w:del w:id="13036"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DDC9B5C" w14:textId="6F3EDF59" w:rsidR="00B42CF5" w:rsidRPr="00B42CF5" w:rsidDel="00FC76A9" w:rsidRDefault="00B42CF5" w:rsidP="00B42CF5">
                  <w:pPr>
                    <w:pStyle w:val="TableText"/>
                    <w:keepNext/>
                    <w:tabs>
                      <w:tab w:val="left" w:pos="567"/>
                    </w:tabs>
                    <w:spacing w:line="240" w:lineRule="exact"/>
                    <w:rPr>
                      <w:ins w:id="13037" w:author="Author"/>
                      <w:del w:id="13038" w:author="Author"/>
                      <w:color w:val="auto"/>
                      <w:sz w:val="20"/>
                      <w:szCs w:val="20"/>
                      <w:lang w:val="en-IE"/>
                    </w:rPr>
                  </w:pPr>
                  <w:ins w:id="13039" w:author="Author">
                    <w:del w:id="13040" w:author="Author">
                      <w:r w:rsidRPr="00B42CF5" w:rsidDel="00FC76A9">
                        <w:rPr>
                          <w:color w:val="auto"/>
                          <w:sz w:val="20"/>
                          <w:szCs w:val="20"/>
                          <w:lang w:val="en-IE"/>
                        </w:rPr>
                        <w:delText>Automations</w:delText>
                      </w:r>
                    </w:del>
                  </w:ins>
                </w:p>
                <w:p w14:paraId="3340D27E" w14:textId="5A0B4BE5" w:rsidR="00B42CF5" w:rsidRPr="00B42CF5" w:rsidDel="00FC76A9" w:rsidRDefault="00B42CF5" w:rsidP="00B42CF5">
                  <w:pPr>
                    <w:pStyle w:val="TableText"/>
                    <w:keepNext/>
                    <w:tabs>
                      <w:tab w:val="left" w:pos="567"/>
                    </w:tabs>
                    <w:spacing w:line="240" w:lineRule="exact"/>
                    <w:rPr>
                      <w:ins w:id="13041" w:author="Author"/>
                      <w:del w:id="13042" w:author="Author"/>
                      <w:color w:val="auto"/>
                      <w:sz w:val="20"/>
                      <w:szCs w:val="20"/>
                      <w:lang w:val="en-IE"/>
                    </w:rPr>
                  </w:pPr>
                </w:p>
              </w:tc>
              <w:tc>
                <w:tcPr>
                  <w:tcW w:w="4042" w:type="dxa"/>
                  <w:shd w:val="clear" w:color="auto" w:fill="D8D7D5"/>
                </w:tcPr>
                <w:p w14:paraId="58D7FCD8" w14:textId="7E029635" w:rsidR="00B42CF5" w:rsidRPr="00B42CF5" w:rsidDel="00FC76A9" w:rsidRDefault="00B42CF5" w:rsidP="00B42CF5">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13043" w:author="Author"/>
                      <w:del w:id="13044" w:author="Author"/>
                      <w:b/>
                      <w:color w:val="auto"/>
                      <w:sz w:val="20"/>
                      <w:szCs w:val="20"/>
                      <w:lang w:val="en-IE" w:eastAsia="en-US"/>
                    </w:rPr>
                  </w:pPr>
                  <w:ins w:id="13045" w:author="Author">
                    <w:del w:id="13046" w:author="Author">
                      <w:r w:rsidRPr="00B42CF5" w:rsidDel="00FC76A9">
                        <w:rPr>
                          <w:b/>
                          <w:color w:val="auto"/>
                          <w:sz w:val="20"/>
                          <w:szCs w:val="20"/>
                          <w:lang w:val="en-IE"/>
                        </w:rPr>
                        <w:delText>Business Validations &amp; other Automations</w:delText>
                      </w:r>
                    </w:del>
                  </w:ins>
                </w:p>
              </w:tc>
              <w:tc>
                <w:tcPr>
                  <w:tcW w:w="4028" w:type="dxa"/>
                  <w:shd w:val="clear" w:color="auto" w:fill="D8D7D5"/>
                </w:tcPr>
                <w:p w14:paraId="710BD8D6" w14:textId="4F31B9AA" w:rsidR="00B42CF5" w:rsidRPr="00B42CF5" w:rsidDel="00FC76A9" w:rsidRDefault="00B42CF5" w:rsidP="00B42CF5">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13047" w:author="Author"/>
                      <w:del w:id="13048" w:author="Author"/>
                      <w:b/>
                      <w:color w:val="auto"/>
                      <w:sz w:val="20"/>
                      <w:szCs w:val="20"/>
                      <w:lang w:val="en-IE" w:eastAsia="en-US"/>
                    </w:rPr>
                  </w:pPr>
                  <w:ins w:id="13049" w:author="Author">
                    <w:del w:id="13050" w:author="Author">
                      <w:r w:rsidRPr="00B42CF5" w:rsidDel="00FC76A9">
                        <w:rPr>
                          <w:b/>
                          <w:color w:val="auto"/>
                          <w:sz w:val="20"/>
                          <w:szCs w:val="20"/>
                          <w:lang w:val="en-IE"/>
                        </w:rPr>
                        <w:delText>Messages (Error &amp; Warnings)</w:delText>
                      </w:r>
                    </w:del>
                  </w:ins>
                </w:p>
              </w:tc>
            </w:tr>
            <w:tr w:rsidR="00B42CF5" w:rsidRPr="00B42CF5" w:rsidDel="00FC76A9" w14:paraId="7B69919C" w14:textId="1A2498C1" w:rsidTr="00A65C62">
              <w:trPr>
                <w:trHeight w:val="440"/>
                <w:ins w:id="13051" w:author="Author"/>
                <w:del w:id="1305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14E57F1" w14:textId="15C72750" w:rsidR="00B42CF5" w:rsidRPr="00B42CF5" w:rsidDel="00FC76A9" w:rsidRDefault="00B42CF5" w:rsidP="00B42CF5">
                  <w:pPr>
                    <w:pStyle w:val="TableText"/>
                    <w:keepNext/>
                    <w:tabs>
                      <w:tab w:val="left" w:pos="567"/>
                    </w:tabs>
                    <w:spacing w:line="240" w:lineRule="exact"/>
                    <w:jc w:val="left"/>
                    <w:rPr>
                      <w:ins w:id="13053" w:author="Author"/>
                      <w:del w:id="13054" w:author="Author"/>
                      <w:color w:val="auto"/>
                      <w:sz w:val="20"/>
                      <w:szCs w:val="20"/>
                      <w:lang w:val="en-IE"/>
                    </w:rPr>
                  </w:pPr>
                </w:p>
              </w:tc>
              <w:tc>
                <w:tcPr>
                  <w:tcW w:w="4042" w:type="dxa"/>
                </w:tcPr>
                <w:p w14:paraId="4590A0C7" w14:textId="45F52EC0"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55" w:author="Author"/>
                      <w:del w:id="13056" w:author="Author"/>
                      <w:color w:val="439782"/>
                      <w:sz w:val="20"/>
                      <w:szCs w:val="20"/>
                      <w:lang w:val="en-IE" w:eastAsia="en-US"/>
                    </w:rPr>
                  </w:pPr>
                  <w:ins w:id="13057" w:author="Author">
                    <w:del w:id="13058" w:author="Author">
                      <w:r w:rsidRPr="00B42CF5" w:rsidDel="00FC76A9">
                        <w:rPr>
                          <w:color w:val="439782"/>
                          <w:sz w:val="20"/>
                          <w:szCs w:val="20"/>
                          <w:lang w:val="en-IE" w:eastAsia="en-US"/>
                        </w:rPr>
                        <w:delText>12a. Validate offer configuration</w:delText>
                      </w:r>
                    </w:del>
                  </w:ins>
                </w:p>
                <w:p w14:paraId="5874BF2B" w14:textId="692B1556"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59" w:author="Author"/>
                      <w:del w:id="13060" w:author="Author"/>
                      <w:color w:val="auto"/>
                      <w:sz w:val="20"/>
                      <w:szCs w:val="20"/>
                      <w:lang w:val="en-IE" w:eastAsia="en-US"/>
                    </w:rPr>
                  </w:pPr>
                  <w:ins w:id="13061" w:author="Author">
                    <w:del w:id="13062" w:author="Author">
                      <w:r w:rsidRPr="00B42CF5" w:rsidDel="00FC76A9">
                        <w:rPr>
                          <w:color w:val="auto"/>
                          <w:sz w:val="20"/>
                          <w:szCs w:val="20"/>
                          <w:lang w:val="en-IE" w:eastAsia="en-US"/>
                        </w:rPr>
                        <w:delText>UFE validates the offer configuration, based on configured rules on UFE Catalogue (for full details on this component, please see [2]).</w:delText>
                      </w:r>
                    </w:del>
                  </w:ins>
                </w:p>
              </w:tc>
              <w:tc>
                <w:tcPr>
                  <w:tcW w:w="4028" w:type="dxa"/>
                </w:tcPr>
                <w:p w14:paraId="11D6BC66" w14:textId="34DE70F7"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63" w:author="Author"/>
                      <w:del w:id="13064" w:author="Author"/>
                      <w:color w:val="auto"/>
                      <w:sz w:val="20"/>
                      <w:szCs w:val="20"/>
                      <w:lang w:val="en-IE" w:eastAsia="en-US"/>
                    </w:rPr>
                  </w:pPr>
                  <w:ins w:id="13065" w:author="Author">
                    <w:del w:id="13066" w:author="Author">
                      <w:r w:rsidRPr="00B42CF5" w:rsidDel="00FC76A9">
                        <w:rPr>
                          <w:color w:val="auto"/>
                          <w:sz w:val="20"/>
                          <w:szCs w:val="20"/>
                          <w:lang w:val="en-IE" w:eastAsia="en-US"/>
                        </w:rPr>
                        <w:delText>In case of any unconformity detected, UFE warns the user with the corresponding information:</w:delText>
                      </w:r>
                    </w:del>
                  </w:ins>
                </w:p>
                <w:p w14:paraId="76065E7B" w14:textId="54A07CB6" w:rsidR="00B42CF5" w:rsidRPr="00B42CF5" w:rsidDel="00FC76A9" w:rsidRDefault="00B42CF5" w:rsidP="00B42CF5">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13067" w:author="Author"/>
                      <w:del w:id="13068" w:author="Author"/>
                      <w:color w:val="auto"/>
                      <w:sz w:val="20"/>
                      <w:szCs w:val="20"/>
                      <w:lang w:val="en-IE" w:eastAsia="en-US"/>
                    </w:rPr>
                  </w:pPr>
                  <w:ins w:id="13069" w:author="Author">
                    <w:del w:id="13070" w:author="Author">
                      <w:r w:rsidRPr="00B42CF5" w:rsidDel="00FC76A9">
                        <w:rPr>
                          <w:color w:val="auto"/>
                          <w:sz w:val="20"/>
                          <w:szCs w:val="20"/>
                          <w:lang w:val="en-IE" w:eastAsia="en-US"/>
                        </w:rPr>
                        <w:delText>Mandatory billing offers, and why</w:delText>
                      </w:r>
                    </w:del>
                  </w:ins>
                </w:p>
                <w:p w14:paraId="6D63952F" w14:textId="2BDD28D0" w:rsidR="00B42CF5" w:rsidRPr="00B42CF5" w:rsidDel="00FC76A9" w:rsidRDefault="00B42CF5" w:rsidP="00B42CF5">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13071" w:author="Author"/>
                      <w:del w:id="13072" w:author="Author"/>
                      <w:color w:val="auto"/>
                      <w:sz w:val="20"/>
                      <w:szCs w:val="20"/>
                      <w:lang w:val="en-IE" w:eastAsia="en-US"/>
                    </w:rPr>
                  </w:pPr>
                  <w:ins w:id="13073" w:author="Author">
                    <w:del w:id="13074" w:author="Author">
                      <w:r w:rsidRPr="00B42CF5" w:rsidDel="00FC76A9">
                        <w:rPr>
                          <w:color w:val="auto"/>
                          <w:sz w:val="20"/>
                          <w:szCs w:val="20"/>
                          <w:lang w:val="en-IE" w:eastAsia="en-US"/>
                        </w:rPr>
                        <w:delText>Incompatible billing offers, and why</w:delText>
                      </w:r>
                    </w:del>
                  </w:ins>
                </w:p>
                <w:p w14:paraId="205F19B2" w14:textId="47516F38"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75" w:author="Author"/>
                      <w:del w:id="13076" w:author="Author"/>
                      <w:color w:val="auto"/>
                      <w:sz w:val="20"/>
                      <w:szCs w:val="20"/>
                      <w:lang w:val="en-IE" w:eastAsia="en-US"/>
                    </w:rPr>
                  </w:pPr>
                  <w:ins w:id="13077" w:author="Author">
                    <w:del w:id="13078" w:author="Author">
                      <w:r w:rsidRPr="00B42CF5" w:rsidDel="00FC76A9">
                        <w:rPr>
                          <w:color w:val="auto"/>
                          <w:sz w:val="20"/>
                          <w:szCs w:val="20"/>
                          <w:lang w:val="en-IE" w:eastAsia="en-US"/>
                        </w:rPr>
                        <w:delText>The user is able to apply the corrections automatically or reject them. However, the process does not continue while the offers in the basket are not correctly configured regarding billing offers, components and attributes.</w:delText>
                      </w:r>
                    </w:del>
                  </w:ins>
                </w:p>
              </w:tc>
            </w:tr>
            <w:tr w:rsidR="00B42CF5" w:rsidRPr="00B42CF5" w:rsidDel="00FC76A9" w14:paraId="340FA232" w14:textId="1F9F6DDC" w:rsidTr="00A65C62">
              <w:trPr>
                <w:trHeight w:val="440"/>
                <w:ins w:id="13079" w:author="Author"/>
                <w:del w:id="1308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C04069C" w14:textId="0904DCB0" w:rsidR="00B42CF5" w:rsidRPr="00B42CF5" w:rsidDel="00FC76A9" w:rsidRDefault="00B42CF5" w:rsidP="00B42CF5">
                  <w:pPr>
                    <w:pStyle w:val="TableText"/>
                    <w:keepNext/>
                    <w:tabs>
                      <w:tab w:val="left" w:pos="567"/>
                    </w:tabs>
                    <w:spacing w:line="240" w:lineRule="exact"/>
                    <w:rPr>
                      <w:ins w:id="13081" w:author="Author"/>
                      <w:del w:id="13082" w:author="Author"/>
                      <w:color w:val="auto"/>
                      <w:sz w:val="20"/>
                      <w:szCs w:val="20"/>
                      <w:lang w:val="en-IE"/>
                    </w:rPr>
                  </w:pPr>
                </w:p>
              </w:tc>
              <w:tc>
                <w:tcPr>
                  <w:tcW w:w="4042" w:type="dxa"/>
                </w:tcPr>
                <w:p w14:paraId="617E48BD" w14:textId="716DB756"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83" w:author="Author"/>
                      <w:del w:id="13084" w:author="Author"/>
                      <w:color w:val="439782"/>
                      <w:sz w:val="20"/>
                      <w:szCs w:val="20"/>
                      <w:lang w:val="en-IE" w:eastAsia="en-US"/>
                    </w:rPr>
                  </w:pPr>
                  <w:ins w:id="13085" w:author="Author">
                    <w:del w:id="13086" w:author="Author">
                      <w:r w:rsidRPr="00B42CF5" w:rsidDel="00FC76A9">
                        <w:rPr>
                          <w:color w:val="439782"/>
                          <w:sz w:val="20"/>
                          <w:szCs w:val="20"/>
                          <w:lang w:val="en-IE" w:eastAsia="en-US"/>
                        </w:rPr>
                        <w:delText>12b. Apply configuration corrections</w:delText>
                      </w:r>
                    </w:del>
                  </w:ins>
                </w:p>
                <w:p w14:paraId="44B97219" w14:textId="3D64D3CF"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87" w:author="Author"/>
                      <w:del w:id="13088" w:author="Author"/>
                      <w:color w:val="auto"/>
                      <w:sz w:val="20"/>
                      <w:szCs w:val="20"/>
                      <w:lang w:val="en-IE" w:eastAsia="en-US"/>
                    </w:rPr>
                  </w:pPr>
                  <w:ins w:id="13089" w:author="Author">
                    <w:del w:id="13090" w:author="Author">
                      <w:r w:rsidRPr="00B42CF5" w:rsidDel="00FC76A9">
                        <w:rPr>
                          <w:color w:val="auto"/>
                          <w:sz w:val="20"/>
                          <w:szCs w:val="20"/>
                          <w:lang w:val="en-IE" w:eastAsia="en-US"/>
                        </w:rPr>
                        <w:delText>In case of any singles unconformity was detected for a single add-on/component, UFE automatically select the mandatory billing offers and deselect the incompatible billing offers warning the user with the message WM_SAL_16.</w:delText>
                      </w:r>
                    </w:del>
                  </w:ins>
                </w:p>
                <w:p w14:paraId="195AF117" w14:textId="601E903A"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91" w:author="Author"/>
                      <w:del w:id="13092" w:author="Author"/>
                      <w:color w:val="auto"/>
                      <w:sz w:val="20"/>
                      <w:szCs w:val="20"/>
                      <w:lang w:val="en-IE" w:eastAsia="en-US"/>
                    </w:rPr>
                  </w:pPr>
                  <w:ins w:id="13093" w:author="Author">
                    <w:del w:id="13094" w:author="Author">
                      <w:r w:rsidRPr="00B42CF5" w:rsidDel="00FC76A9">
                        <w:rPr>
                          <w:color w:val="auto"/>
                          <w:sz w:val="20"/>
                          <w:szCs w:val="20"/>
                          <w:lang w:val="en-IE" w:eastAsia="en-US"/>
                        </w:rPr>
                        <w:delText>The user needs to request to validate the offer configuration again in order to proceed with the process.</w:delText>
                      </w:r>
                    </w:del>
                  </w:ins>
                </w:p>
              </w:tc>
              <w:tc>
                <w:tcPr>
                  <w:tcW w:w="4028" w:type="dxa"/>
                </w:tcPr>
                <w:p w14:paraId="50DFC82F" w14:textId="0F8FEDB8"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95" w:author="Author"/>
                      <w:del w:id="13096" w:author="Author"/>
                      <w:color w:val="auto"/>
                      <w:sz w:val="20"/>
                      <w:szCs w:val="20"/>
                      <w:lang w:val="en-IE" w:eastAsia="en-US"/>
                    </w:rPr>
                  </w:pPr>
                  <w:ins w:id="13097" w:author="Author">
                    <w:del w:id="13098" w:author="Author">
                      <w:r w:rsidRPr="00B42CF5" w:rsidDel="00FC76A9">
                        <w:rPr>
                          <w:color w:val="auto"/>
                          <w:sz w:val="20"/>
                          <w:szCs w:val="20"/>
                          <w:lang w:val="en-IE" w:eastAsia="en-US"/>
                        </w:rPr>
                        <w:delText>-</w:delText>
                      </w:r>
                    </w:del>
                  </w:ins>
                </w:p>
              </w:tc>
            </w:tr>
          </w:tbl>
          <w:p w14:paraId="56CE19F3" w14:textId="5F2CEF89" w:rsidR="00B42CF5" w:rsidRPr="00B42CF5" w:rsidDel="00FC76A9" w:rsidRDefault="00B42CF5" w:rsidP="00B42CF5">
            <w:pPr>
              <w:pStyle w:val="Heading5"/>
              <w:outlineLvl w:val="4"/>
              <w:cnfStyle w:val="000000000000" w:firstRow="0" w:lastRow="0" w:firstColumn="0" w:lastColumn="0" w:oddVBand="0" w:evenVBand="0" w:oddHBand="0" w:evenHBand="0" w:firstRowFirstColumn="0" w:firstRowLastColumn="0" w:lastRowFirstColumn="0" w:lastRowLastColumn="0"/>
              <w:rPr>
                <w:ins w:id="13099" w:author="Author"/>
                <w:del w:id="13100" w:author="Author"/>
                <w:szCs w:val="20"/>
                <w:lang w:val="en-IE"/>
              </w:rPr>
            </w:pPr>
            <w:ins w:id="13101" w:author="Author">
              <w:del w:id="13102" w:author="Author">
                <w:r w:rsidRPr="00B42CF5" w:rsidDel="00FC76A9">
                  <w:rPr>
                    <w:szCs w:val="20"/>
                    <w:lang w:val="en-IE"/>
                  </w:rPr>
                  <w:delText>Alternative Activity 13 » Add other products/offers to basket</w:delText>
                </w:r>
              </w:del>
            </w:ins>
          </w:p>
          <w:tbl>
            <w:tblPr>
              <w:tblStyle w:val="CelFocus1"/>
              <w:tblW w:w="0" w:type="auto"/>
              <w:tblLook w:val="04A0" w:firstRow="1" w:lastRow="0" w:firstColumn="1" w:lastColumn="0" w:noHBand="0" w:noVBand="1"/>
            </w:tblPr>
            <w:tblGrid>
              <w:gridCol w:w="1484"/>
              <w:gridCol w:w="2858"/>
              <w:gridCol w:w="2636"/>
            </w:tblGrid>
            <w:tr w:rsidR="00B42CF5" w:rsidRPr="00B42CF5" w:rsidDel="00FC76A9" w14:paraId="4618C5C2" w14:textId="63299537" w:rsidTr="00A65C62">
              <w:trPr>
                <w:cnfStyle w:val="100000000000" w:firstRow="1" w:lastRow="0" w:firstColumn="0" w:lastColumn="0" w:oddVBand="0" w:evenVBand="0" w:oddHBand="0" w:evenHBand="0" w:firstRowFirstColumn="0" w:firstRowLastColumn="0" w:lastRowFirstColumn="0" w:lastRowLastColumn="0"/>
                <w:trHeight w:val="426"/>
                <w:ins w:id="13103" w:author="Author"/>
                <w:del w:id="13104"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3BC66B8D" w14:textId="27221FC5" w:rsidR="00B42CF5" w:rsidRPr="00B42CF5" w:rsidDel="00FC76A9" w:rsidRDefault="00B42CF5" w:rsidP="00B42CF5">
                  <w:pPr>
                    <w:jc w:val="left"/>
                    <w:rPr>
                      <w:ins w:id="13105" w:author="Author"/>
                      <w:del w:id="13106" w:author="Author"/>
                      <w:b w:val="0"/>
                      <w:sz w:val="20"/>
                      <w:szCs w:val="20"/>
                      <w:lang w:val="en-IE"/>
                    </w:rPr>
                  </w:pPr>
                  <w:ins w:id="13107" w:author="Author">
                    <w:del w:id="13108" w:author="Author">
                      <w:r w:rsidRPr="00B42CF5" w:rsidDel="00FC76A9">
                        <w:rPr>
                          <w:sz w:val="20"/>
                          <w:szCs w:val="20"/>
                          <w:lang w:val="en-IE"/>
                        </w:rPr>
                        <w:delText>Activity Specification</w:delText>
                      </w:r>
                    </w:del>
                  </w:ins>
                </w:p>
              </w:tc>
            </w:tr>
            <w:tr w:rsidR="00B42CF5" w:rsidRPr="00B42CF5" w:rsidDel="00FC76A9" w14:paraId="2016C8D7" w14:textId="0815ACAA" w:rsidTr="00A65C62">
              <w:trPr>
                <w:trHeight w:hRule="exact" w:val="756"/>
                <w:ins w:id="13109" w:author="Author"/>
                <w:del w:id="1311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F676C88" w14:textId="4D4E5837" w:rsidR="00B42CF5" w:rsidRPr="00B42CF5" w:rsidDel="00FC76A9" w:rsidRDefault="00B42CF5" w:rsidP="00B42CF5">
                  <w:pPr>
                    <w:pStyle w:val="TableText"/>
                    <w:keepNext/>
                    <w:spacing w:before="0" w:after="0" w:line="240" w:lineRule="exact"/>
                    <w:rPr>
                      <w:ins w:id="13111" w:author="Author"/>
                      <w:del w:id="13112" w:author="Author"/>
                      <w:color w:val="auto"/>
                      <w:sz w:val="20"/>
                      <w:szCs w:val="20"/>
                      <w:lang w:val="en-IE"/>
                    </w:rPr>
                  </w:pPr>
                  <w:ins w:id="13113" w:author="Author">
                    <w:del w:id="13114" w:author="Author">
                      <w:r w:rsidRPr="00B42CF5" w:rsidDel="00FC76A9">
                        <w:rPr>
                          <w:color w:val="auto"/>
                          <w:sz w:val="20"/>
                          <w:szCs w:val="20"/>
                          <w:lang w:val="en-IE"/>
                        </w:rPr>
                        <w:delText>Actor(s)</w:delText>
                      </w:r>
                    </w:del>
                  </w:ins>
                </w:p>
              </w:tc>
              <w:tc>
                <w:tcPr>
                  <w:tcW w:w="8070" w:type="dxa"/>
                  <w:gridSpan w:val="2"/>
                  <w:vAlign w:val="center"/>
                </w:tcPr>
                <w:p w14:paraId="7DBB7B10" w14:textId="519B0BC6"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15" w:author="Author"/>
                      <w:del w:id="13116" w:author="Author"/>
                      <w:color w:val="auto"/>
                      <w:sz w:val="20"/>
                      <w:szCs w:val="20"/>
                      <w:lang w:val="en-IE"/>
                    </w:rPr>
                  </w:pPr>
                  <w:ins w:id="13117" w:author="Author">
                    <w:del w:id="13118" w:author="Author">
                      <w:r w:rsidRPr="00B42CF5" w:rsidDel="00FC76A9">
                        <w:rPr>
                          <w:color w:val="auto"/>
                          <w:sz w:val="20"/>
                          <w:szCs w:val="20"/>
                          <w:lang w:val="en-IE"/>
                        </w:rPr>
                        <w:delText>CSR in Call Centre</w:delText>
                      </w:r>
                    </w:del>
                  </w:ins>
                </w:p>
                <w:p w14:paraId="1C6D16F7" w14:textId="441F83F2"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19" w:author="Author"/>
                      <w:del w:id="13120" w:author="Author"/>
                      <w:color w:val="auto"/>
                      <w:sz w:val="20"/>
                      <w:szCs w:val="20"/>
                      <w:lang w:val="en-IE"/>
                    </w:rPr>
                  </w:pPr>
                  <w:ins w:id="13121" w:author="Author">
                    <w:del w:id="13122" w:author="Author">
                      <w:r w:rsidRPr="00B42CF5" w:rsidDel="00FC76A9">
                        <w:rPr>
                          <w:color w:val="auto"/>
                          <w:sz w:val="20"/>
                          <w:szCs w:val="20"/>
                          <w:lang w:val="en-IE"/>
                        </w:rPr>
                        <w:delText>Agent in Shop</w:delText>
                      </w:r>
                    </w:del>
                  </w:ins>
                </w:p>
              </w:tc>
            </w:tr>
            <w:tr w:rsidR="00B42CF5" w:rsidRPr="00B42CF5" w:rsidDel="00FC76A9" w14:paraId="6AF942C2" w14:textId="16B1B579" w:rsidTr="00A65C62">
              <w:trPr>
                <w:trHeight w:hRule="exact" w:val="397"/>
                <w:ins w:id="13123" w:author="Author"/>
                <w:del w:id="1312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23A20B" w14:textId="428DAFC1" w:rsidR="00B42CF5" w:rsidRPr="00B42CF5" w:rsidDel="00FC76A9" w:rsidRDefault="00B42CF5" w:rsidP="00B42CF5">
                  <w:pPr>
                    <w:pStyle w:val="TableText"/>
                    <w:keepNext/>
                    <w:spacing w:before="0" w:after="0" w:line="240" w:lineRule="exact"/>
                    <w:rPr>
                      <w:ins w:id="13125" w:author="Author"/>
                      <w:del w:id="13126" w:author="Author"/>
                      <w:color w:val="auto"/>
                      <w:sz w:val="20"/>
                      <w:szCs w:val="20"/>
                      <w:lang w:val="en-IE"/>
                    </w:rPr>
                  </w:pPr>
                  <w:ins w:id="13127" w:author="Author">
                    <w:del w:id="13128" w:author="Author">
                      <w:r w:rsidRPr="00B42CF5" w:rsidDel="00FC76A9">
                        <w:rPr>
                          <w:color w:val="auto"/>
                          <w:sz w:val="20"/>
                          <w:szCs w:val="20"/>
                          <w:lang w:val="en-IE"/>
                        </w:rPr>
                        <w:delText>System</w:delText>
                      </w:r>
                    </w:del>
                  </w:ins>
                </w:p>
              </w:tc>
              <w:tc>
                <w:tcPr>
                  <w:tcW w:w="8070" w:type="dxa"/>
                  <w:gridSpan w:val="2"/>
                  <w:vAlign w:val="center"/>
                </w:tcPr>
                <w:p w14:paraId="630C53D7" w14:textId="509C4937"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29" w:author="Author"/>
                      <w:del w:id="13130" w:author="Author"/>
                      <w:color w:val="auto"/>
                      <w:sz w:val="20"/>
                      <w:szCs w:val="20"/>
                      <w:lang w:val="en-IE"/>
                    </w:rPr>
                  </w:pPr>
                  <w:ins w:id="13131" w:author="Author">
                    <w:del w:id="13132" w:author="Author">
                      <w:r w:rsidRPr="00B42CF5" w:rsidDel="00FC76A9">
                        <w:rPr>
                          <w:color w:val="auto"/>
                          <w:sz w:val="20"/>
                          <w:szCs w:val="20"/>
                          <w:lang w:val="en-IE"/>
                        </w:rPr>
                        <w:delText>UFE</w:delText>
                      </w:r>
                    </w:del>
                  </w:ins>
                </w:p>
              </w:tc>
            </w:tr>
            <w:tr w:rsidR="00B42CF5" w:rsidRPr="00B42CF5" w:rsidDel="00FC76A9" w14:paraId="190E52D6" w14:textId="60526E69" w:rsidTr="00A65C62">
              <w:trPr>
                <w:trHeight w:val="440"/>
                <w:ins w:id="13133" w:author="Author"/>
                <w:del w:id="13134" w:author="Author"/>
              </w:trPr>
              <w:tc>
                <w:tcPr>
                  <w:cnfStyle w:val="001000000000" w:firstRow="0" w:lastRow="0" w:firstColumn="1" w:lastColumn="0" w:oddVBand="0" w:evenVBand="0" w:oddHBand="0" w:evenHBand="0" w:firstRowFirstColumn="0" w:firstRowLastColumn="0" w:lastRowFirstColumn="0" w:lastRowLastColumn="0"/>
                  <w:tcW w:w="1522" w:type="dxa"/>
                </w:tcPr>
                <w:p w14:paraId="7782FCA4" w14:textId="3A8BAB6A" w:rsidR="00B42CF5" w:rsidRPr="00B42CF5" w:rsidDel="00FC76A9" w:rsidRDefault="00B42CF5" w:rsidP="00B42CF5">
                  <w:pPr>
                    <w:pStyle w:val="TableText"/>
                    <w:keepNext/>
                    <w:spacing w:line="240" w:lineRule="exact"/>
                    <w:rPr>
                      <w:ins w:id="13135" w:author="Author"/>
                      <w:del w:id="13136" w:author="Author"/>
                      <w:color w:val="auto"/>
                      <w:sz w:val="20"/>
                      <w:szCs w:val="20"/>
                      <w:lang w:val="en-IE"/>
                    </w:rPr>
                  </w:pPr>
                  <w:ins w:id="13137" w:author="Author">
                    <w:del w:id="13138" w:author="Author">
                      <w:r w:rsidRPr="00B42CF5" w:rsidDel="00FC76A9">
                        <w:rPr>
                          <w:color w:val="auto"/>
                          <w:sz w:val="20"/>
                          <w:szCs w:val="20"/>
                          <w:lang w:val="en-IE"/>
                        </w:rPr>
                        <w:delText>Screen Name</w:delText>
                      </w:r>
                    </w:del>
                  </w:ins>
                </w:p>
              </w:tc>
              <w:tc>
                <w:tcPr>
                  <w:tcW w:w="8070" w:type="dxa"/>
                  <w:gridSpan w:val="2"/>
                </w:tcPr>
                <w:p w14:paraId="77231CA1" w14:textId="1B3BCDCA"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39" w:author="Author"/>
                      <w:del w:id="13140" w:author="Author"/>
                      <w:color w:val="auto"/>
                      <w:sz w:val="20"/>
                      <w:szCs w:val="20"/>
                      <w:lang w:val="en-IE"/>
                    </w:rPr>
                  </w:pPr>
                  <w:ins w:id="13141" w:author="Author">
                    <w:del w:id="13142" w:author="Author">
                      <w:r w:rsidRPr="00B42CF5" w:rsidDel="00FC76A9">
                        <w:rPr>
                          <w:color w:val="auto"/>
                          <w:sz w:val="20"/>
                          <w:szCs w:val="20"/>
                          <w:lang w:val="en-IE"/>
                        </w:rPr>
                        <w:delText>Select products step</w:delText>
                      </w:r>
                    </w:del>
                  </w:ins>
                </w:p>
              </w:tc>
            </w:tr>
            <w:tr w:rsidR="00B42CF5" w:rsidRPr="00B42CF5" w:rsidDel="00FC76A9" w14:paraId="7F4D6EA9" w14:textId="69F45F9F" w:rsidTr="00A65C62">
              <w:trPr>
                <w:trHeight w:val="440"/>
                <w:ins w:id="13143" w:author="Author"/>
                <w:del w:id="13144" w:author="Author"/>
              </w:trPr>
              <w:tc>
                <w:tcPr>
                  <w:cnfStyle w:val="001000000000" w:firstRow="0" w:lastRow="0" w:firstColumn="1" w:lastColumn="0" w:oddVBand="0" w:evenVBand="0" w:oddHBand="0" w:evenHBand="0" w:firstRowFirstColumn="0" w:firstRowLastColumn="0" w:lastRowFirstColumn="0" w:lastRowLastColumn="0"/>
                  <w:tcW w:w="1522" w:type="dxa"/>
                </w:tcPr>
                <w:p w14:paraId="558CA971" w14:textId="431C57A3" w:rsidR="00B42CF5" w:rsidRPr="00B42CF5" w:rsidDel="00FC76A9" w:rsidRDefault="00B42CF5" w:rsidP="00B42CF5">
                  <w:pPr>
                    <w:pStyle w:val="TableText"/>
                    <w:keepNext/>
                    <w:spacing w:line="240" w:lineRule="exact"/>
                    <w:rPr>
                      <w:ins w:id="13145" w:author="Author"/>
                      <w:del w:id="13146" w:author="Author"/>
                      <w:b w:val="0"/>
                      <w:color w:val="auto"/>
                      <w:sz w:val="20"/>
                      <w:szCs w:val="20"/>
                      <w:lang w:val="en-IE"/>
                    </w:rPr>
                  </w:pPr>
                  <w:ins w:id="13147" w:author="Author">
                    <w:del w:id="13148" w:author="Author">
                      <w:r w:rsidRPr="00B42CF5" w:rsidDel="00FC76A9">
                        <w:rPr>
                          <w:color w:val="auto"/>
                          <w:sz w:val="20"/>
                          <w:szCs w:val="20"/>
                          <w:lang w:val="en-IE"/>
                        </w:rPr>
                        <w:delText>Description</w:delText>
                      </w:r>
                    </w:del>
                  </w:ins>
                </w:p>
              </w:tc>
              <w:tc>
                <w:tcPr>
                  <w:tcW w:w="8070" w:type="dxa"/>
                  <w:gridSpan w:val="2"/>
                </w:tcPr>
                <w:p w14:paraId="104D3BC1" w14:textId="315AEB92"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49" w:author="Author"/>
                      <w:del w:id="13150" w:author="Author"/>
                      <w:color w:val="auto"/>
                      <w:sz w:val="20"/>
                      <w:szCs w:val="20"/>
                      <w:lang w:val="en-IE"/>
                    </w:rPr>
                  </w:pPr>
                  <w:ins w:id="13151" w:author="Author">
                    <w:del w:id="13152" w:author="Author">
                      <w:r w:rsidRPr="00B42CF5" w:rsidDel="00FC76A9">
                        <w:rPr>
                          <w:color w:val="auto"/>
                          <w:sz w:val="20"/>
                          <w:szCs w:val="20"/>
                          <w:lang w:val="en-IE"/>
                        </w:rPr>
                        <w:delText>The user chooses to add other products or offers to the basket.</w:delText>
                      </w:r>
                    </w:del>
                  </w:ins>
                </w:p>
                <w:p w14:paraId="7DFA1D92" w14:textId="5274E7FB"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53" w:author="Author"/>
                      <w:del w:id="13154" w:author="Author"/>
                      <w:color w:val="auto"/>
                      <w:sz w:val="20"/>
                      <w:szCs w:val="20"/>
                      <w:lang w:val="en-IE"/>
                    </w:rPr>
                  </w:pPr>
                  <w:ins w:id="13155" w:author="Author">
                    <w:del w:id="13156" w:author="Author">
                      <w:r w:rsidRPr="00B42CF5" w:rsidDel="00FC76A9">
                        <w:rPr>
                          <w:color w:val="auto"/>
                          <w:sz w:val="20"/>
                          <w:szCs w:val="20"/>
                          <w:lang w:val="en-IE"/>
                        </w:rPr>
                        <w:delText>For further details on this activity, depending on the product/offer type, please refer to the corresponding business scenarios.</w:delText>
                      </w:r>
                    </w:del>
                  </w:ins>
                </w:p>
              </w:tc>
            </w:tr>
            <w:tr w:rsidR="00B42CF5" w:rsidRPr="00B42CF5" w:rsidDel="00FC76A9" w14:paraId="66F7AA61" w14:textId="66DE55D5" w:rsidTr="00A65C62">
              <w:trPr>
                <w:trHeight w:val="440"/>
                <w:ins w:id="13157" w:author="Author"/>
                <w:del w:id="1315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89B36B7" w14:textId="5F0555FD" w:rsidR="00B42CF5" w:rsidRPr="00B42CF5" w:rsidDel="00FC76A9" w:rsidRDefault="00B42CF5" w:rsidP="00B42CF5">
                  <w:pPr>
                    <w:pStyle w:val="TableText"/>
                    <w:keepNext/>
                    <w:tabs>
                      <w:tab w:val="left" w:pos="567"/>
                    </w:tabs>
                    <w:spacing w:line="240" w:lineRule="exact"/>
                    <w:rPr>
                      <w:ins w:id="13159" w:author="Author"/>
                      <w:del w:id="13160" w:author="Author"/>
                      <w:color w:val="auto"/>
                      <w:sz w:val="20"/>
                      <w:szCs w:val="20"/>
                      <w:lang w:val="en-IE"/>
                    </w:rPr>
                  </w:pPr>
                  <w:ins w:id="13161" w:author="Author">
                    <w:del w:id="13162" w:author="Author">
                      <w:r w:rsidRPr="00B42CF5" w:rsidDel="00FC76A9">
                        <w:rPr>
                          <w:color w:val="auto"/>
                          <w:sz w:val="20"/>
                          <w:szCs w:val="20"/>
                          <w:lang w:val="en-IE"/>
                        </w:rPr>
                        <w:delText>Automations</w:delText>
                      </w:r>
                    </w:del>
                  </w:ins>
                </w:p>
              </w:tc>
              <w:tc>
                <w:tcPr>
                  <w:tcW w:w="4042" w:type="dxa"/>
                  <w:shd w:val="clear" w:color="auto" w:fill="D8D7D5"/>
                </w:tcPr>
                <w:p w14:paraId="558EE4EB" w14:textId="7DEFCF3A" w:rsidR="00B42CF5" w:rsidRPr="00B42CF5" w:rsidDel="00FC76A9" w:rsidRDefault="00B42CF5" w:rsidP="00B42CF5">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13163" w:author="Author"/>
                      <w:del w:id="13164" w:author="Author"/>
                      <w:b/>
                      <w:color w:val="auto"/>
                      <w:sz w:val="20"/>
                      <w:szCs w:val="20"/>
                      <w:lang w:val="en-IE" w:eastAsia="en-US"/>
                    </w:rPr>
                  </w:pPr>
                  <w:ins w:id="13165" w:author="Author">
                    <w:del w:id="13166" w:author="Author">
                      <w:r w:rsidRPr="00B42CF5" w:rsidDel="00FC76A9">
                        <w:rPr>
                          <w:b/>
                          <w:color w:val="auto"/>
                          <w:sz w:val="20"/>
                          <w:szCs w:val="20"/>
                          <w:lang w:val="en-IE"/>
                        </w:rPr>
                        <w:delText>Business Validations &amp; other Automations</w:delText>
                      </w:r>
                    </w:del>
                  </w:ins>
                </w:p>
              </w:tc>
              <w:tc>
                <w:tcPr>
                  <w:tcW w:w="4028" w:type="dxa"/>
                  <w:shd w:val="clear" w:color="auto" w:fill="D8D7D5"/>
                </w:tcPr>
                <w:p w14:paraId="65F0EE6D" w14:textId="05E2BFA2" w:rsidR="00B42CF5" w:rsidRPr="00B42CF5" w:rsidDel="00FC76A9" w:rsidRDefault="00B42CF5" w:rsidP="00B42CF5">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13167" w:author="Author"/>
                      <w:del w:id="13168" w:author="Author"/>
                      <w:b/>
                      <w:color w:val="auto"/>
                      <w:sz w:val="20"/>
                      <w:szCs w:val="20"/>
                      <w:lang w:val="en-IE" w:eastAsia="en-US"/>
                    </w:rPr>
                  </w:pPr>
                  <w:ins w:id="13169" w:author="Author">
                    <w:del w:id="13170" w:author="Author">
                      <w:r w:rsidRPr="00B42CF5" w:rsidDel="00FC76A9">
                        <w:rPr>
                          <w:b/>
                          <w:color w:val="auto"/>
                          <w:sz w:val="20"/>
                          <w:szCs w:val="20"/>
                          <w:lang w:val="en-IE"/>
                        </w:rPr>
                        <w:delText>Messages (Error &amp; Warnings)</w:delText>
                      </w:r>
                    </w:del>
                  </w:ins>
                </w:p>
              </w:tc>
            </w:tr>
            <w:tr w:rsidR="00B42CF5" w:rsidRPr="00B42CF5" w:rsidDel="00FC76A9" w14:paraId="6F89F57D" w14:textId="311A0B53" w:rsidTr="00A65C62">
              <w:trPr>
                <w:trHeight w:val="440"/>
                <w:ins w:id="13171" w:author="Author"/>
                <w:del w:id="1317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65042D3" w14:textId="7A8FBE1E" w:rsidR="00B42CF5" w:rsidRPr="00B42CF5" w:rsidDel="00FC76A9" w:rsidRDefault="00B42CF5" w:rsidP="00B42CF5">
                  <w:pPr>
                    <w:pStyle w:val="TableText"/>
                    <w:keepNext/>
                    <w:tabs>
                      <w:tab w:val="left" w:pos="567"/>
                    </w:tabs>
                    <w:spacing w:line="240" w:lineRule="exact"/>
                    <w:jc w:val="left"/>
                    <w:rPr>
                      <w:ins w:id="13173" w:author="Author"/>
                      <w:del w:id="13174" w:author="Author"/>
                      <w:color w:val="auto"/>
                      <w:sz w:val="20"/>
                      <w:szCs w:val="20"/>
                      <w:lang w:val="en-IE"/>
                    </w:rPr>
                  </w:pPr>
                </w:p>
              </w:tc>
              <w:tc>
                <w:tcPr>
                  <w:tcW w:w="4042" w:type="dxa"/>
                </w:tcPr>
                <w:p w14:paraId="10206E99" w14:textId="777D7AC2"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175" w:author="Author"/>
                      <w:del w:id="13176" w:author="Author"/>
                      <w:color w:val="auto"/>
                      <w:sz w:val="20"/>
                      <w:szCs w:val="20"/>
                      <w:lang w:val="en-IE" w:eastAsia="en-US"/>
                    </w:rPr>
                  </w:pPr>
                  <w:ins w:id="13177" w:author="Author">
                    <w:del w:id="13178" w:author="Author">
                      <w:r w:rsidRPr="00B42CF5" w:rsidDel="00FC76A9">
                        <w:rPr>
                          <w:color w:val="auto"/>
                          <w:sz w:val="20"/>
                          <w:szCs w:val="20"/>
                          <w:lang w:val="en-IE" w:eastAsia="en-US"/>
                        </w:rPr>
                        <w:delText>-</w:delText>
                      </w:r>
                    </w:del>
                  </w:ins>
                </w:p>
              </w:tc>
              <w:tc>
                <w:tcPr>
                  <w:tcW w:w="4028" w:type="dxa"/>
                </w:tcPr>
                <w:p w14:paraId="473FA42C" w14:textId="23DB5A0B"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79" w:author="Author"/>
                      <w:del w:id="13180" w:author="Author"/>
                      <w:color w:val="auto"/>
                      <w:sz w:val="20"/>
                      <w:szCs w:val="20"/>
                      <w:lang w:val="en-IE" w:eastAsia="en-US"/>
                    </w:rPr>
                  </w:pPr>
                  <w:ins w:id="13181" w:author="Author">
                    <w:del w:id="13182" w:author="Author">
                      <w:r w:rsidRPr="00B42CF5" w:rsidDel="00FC76A9">
                        <w:rPr>
                          <w:color w:val="auto"/>
                          <w:sz w:val="20"/>
                          <w:szCs w:val="20"/>
                          <w:lang w:val="en-IE" w:eastAsia="en-US"/>
                        </w:rPr>
                        <w:delText>-</w:delText>
                      </w:r>
                    </w:del>
                  </w:ins>
                </w:p>
              </w:tc>
            </w:tr>
          </w:tbl>
          <w:p w14:paraId="1A9B9D85" w14:textId="4F3132E3" w:rsidR="00B42CF5" w:rsidRPr="00B42CF5" w:rsidDel="00FC76A9" w:rsidRDefault="00B42CF5" w:rsidP="00B42CF5">
            <w:pPr>
              <w:pStyle w:val="UnnumberedHeading"/>
              <w:cnfStyle w:val="000000000000" w:firstRow="0" w:lastRow="0" w:firstColumn="0" w:lastColumn="0" w:oddVBand="0" w:evenVBand="0" w:oddHBand="0" w:evenHBand="0" w:firstRowFirstColumn="0" w:firstRowLastColumn="0" w:lastRowFirstColumn="0" w:lastRowLastColumn="0"/>
              <w:rPr>
                <w:ins w:id="13183" w:author="Author"/>
                <w:del w:id="13184" w:author="Author"/>
                <w:szCs w:val="20"/>
                <w:lang w:val="en-IE"/>
              </w:rPr>
            </w:pPr>
          </w:p>
          <w:p w14:paraId="27F49563" w14:textId="77F7F7E5" w:rsidR="00B42CF5" w:rsidRPr="00B42CF5"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185" w:author="Author"/>
                <w:rFonts w:cs="Arial"/>
                <w:sz w:val="20"/>
                <w:szCs w:val="20"/>
              </w:rPr>
            </w:pPr>
            <w:ins w:id="13186" w:author="Author">
              <w:del w:id="13187" w:author="Author">
                <w:r w:rsidRPr="00B42CF5" w:rsidDel="00FC76A9">
                  <w:rPr>
                    <w:rFonts w:cs="Arial"/>
                    <w:sz w:val="20"/>
                    <w:szCs w:val="20"/>
                  </w:rPr>
                  <w:delText>Activity 10 » Feasibility Check</w:delText>
                </w:r>
                <w:r w:rsidRPr="00B42CF5" w:rsidDel="00FC76A9">
                  <w:rPr>
                    <w:rFonts w:cs="Arial"/>
                    <w:sz w:val="20"/>
                    <w:szCs w:val="20"/>
                  </w:rPr>
                  <w:fldChar w:fldCharType="end"/>
                </w:r>
              </w:del>
              <w:r>
                <w:rPr>
                  <w:rFonts w:cs="Arial"/>
                  <w:sz w:val="20"/>
                  <w:szCs w:val="20"/>
                </w:rPr>
                <w:t xml:space="preserve">, </w:t>
              </w:r>
              <w:r w:rsidRPr="00B42CF5">
                <w:rPr>
                  <w:rFonts w:cs="Arial"/>
                  <w:sz w:val="20"/>
                  <w:szCs w:val="20"/>
                </w:rPr>
                <w:t xml:space="preserve">see </w:t>
              </w:r>
              <w:r w:rsidRPr="00B42CF5">
                <w:rPr>
                  <w:rFonts w:cs="Arial"/>
                  <w:sz w:val="20"/>
                  <w:szCs w:val="20"/>
                </w:rPr>
                <w:fldChar w:fldCharType="begin"/>
              </w:r>
              <w:r w:rsidRPr="00B42CF5">
                <w:rPr>
                  <w:rFonts w:cs="Arial"/>
                  <w:sz w:val="20"/>
                  <w:szCs w:val="20"/>
                </w:rPr>
                <w:instrText xml:space="preserve"> REF _Ref459898228 \h </w:instrText>
              </w:r>
              <w:r>
                <w:rPr>
                  <w:rFonts w:cs="Arial"/>
                  <w:sz w:val="20"/>
                  <w:szCs w:val="20"/>
                </w:rPr>
                <w:instrText xml:space="preserve"> \* MERGEFORMAT </w:instrText>
              </w:r>
            </w:ins>
            <w:r w:rsidRPr="00B42CF5">
              <w:rPr>
                <w:rFonts w:cs="Arial"/>
                <w:sz w:val="20"/>
                <w:szCs w:val="20"/>
              </w:rPr>
            </w:r>
            <w:ins w:id="13188" w:author="Author">
              <w:r w:rsidRPr="00B42CF5">
                <w:rPr>
                  <w:rFonts w:cs="Arial"/>
                  <w:sz w:val="20"/>
                  <w:szCs w:val="20"/>
                </w:rPr>
                <w:fldChar w:fldCharType="separate"/>
              </w:r>
              <w:r w:rsidRPr="00B42CF5">
                <w:rPr>
                  <w:sz w:val="20"/>
                  <w:szCs w:val="20"/>
                  <w:lang w:val="en-IE"/>
                </w:rPr>
                <w:t>Activity 15 » Feasibility Check</w:t>
              </w:r>
              <w:r w:rsidRPr="00B42CF5">
                <w:rPr>
                  <w:rFonts w:cs="Arial"/>
                  <w:sz w:val="20"/>
                  <w:szCs w:val="20"/>
                </w:rPr>
                <w:fldChar w:fldCharType="end"/>
              </w:r>
              <w:del w:id="13189" w:author="Author">
                <w:r w:rsidRPr="00B42CF5" w:rsidDel="00FC76A9">
                  <w:rPr>
                    <w:rFonts w:cs="Arial"/>
                    <w:sz w:val="20"/>
                    <w:szCs w:val="20"/>
                  </w:rPr>
                  <w:delText xml:space="preserve">Will return the feasibility status for a given address with a given offer and provider (see </w:delText>
                </w:r>
                <w:r w:rsidRPr="00B42CF5" w:rsidDel="00FC76A9">
                  <w:rPr>
                    <w:rFonts w:cs="Arial"/>
                    <w:sz w:val="20"/>
                    <w:szCs w:val="20"/>
                  </w:rPr>
                  <w:fldChar w:fldCharType="begin"/>
                </w:r>
                <w:r w:rsidRPr="00B42CF5" w:rsidDel="00FC76A9">
                  <w:rPr>
                    <w:rFonts w:cs="Arial"/>
                    <w:sz w:val="20"/>
                    <w:szCs w:val="20"/>
                  </w:rPr>
                  <w:delInstrText xml:space="preserve"> REF _Ref459898228 \h </w:delInstrText>
                </w:r>
              </w:del>
            </w:ins>
            <w:del w:id="13190" w:author="Author">
              <w:r w:rsidDel="00FC76A9">
                <w:rPr>
                  <w:rFonts w:cs="Arial"/>
                  <w:sz w:val="20"/>
                  <w:szCs w:val="20"/>
                </w:rPr>
                <w:delInstrText xml:space="preserve"> \* MERGEFORMAT </w:delInstrText>
              </w:r>
              <w:r w:rsidRPr="00B42CF5" w:rsidDel="00FC76A9">
                <w:rPr>
                  <w:rFonts w:cs="Arial"/>
                  <w:sz w:val="20"/>
                  <w:szCs w:val="20"/>
                </w:rPr>
              </w:r>
              <w:r w:rsidRPr="00B42CF5" w:rsidDel="00FC76A9">
                <w:rPr>
                  <w:rFonts w:cs="Arial"/>
                  <w:sz w:val="20"/>
                  <w:szCs w:val="20"/>
                </w:rPr>
                <w:fldChar w:fldCharType="separate"/>
              </w:r>
            </w:del>
            <w:ins w:id="13191" w:author="Author">
              <w:del w:id="13192" w:author="Author">
                <w:r w:rsidRPr="00B42CF5" w:rsidDel="00B42CF5">
                  <w:rPr>
                    <w:sz w:val="20"/>
                    <w:szCs w:val="20"/>
                    <w:lang w:val="en-IE"/>
                  </w:rPr>
                  <w:delText>Activity 16 » Feasibility Check</w:delText>
                </w:r>
                <w:r w:rsidRPr="00B42CF5" w:rsidDel="00FC76A9">
                  <w:rPr>
                    <w:rFonts w:cs="Arial"/>
                    <w:sz w:val="20"/>
                    <w:szCs w:val="20"/>
                  </w:rPr>
                  <w:fldChar w:fldCharType="end"/>
                </w:r>
                <w:r w:rsidRPr="00B42CF5" w:rsidDel="00FC76A9">
                  <w:rPr>
                    <w:rFonts w:cs="Arial"/>
                    <w:sz w:val="20"/>
                    <w:szCs w:val="20"/>
                  </w:rPr>
                  <w:delText>)</w:delText>
                </w:r>
                <w:r w:rsidRPr="00B42CF5" w:rsidDel="00FC76A9">
                  <w:rPr>
                    <w:rFonts w:cs="Arial"/>
                    <w:sz w:val="20"/>
                    <w:szCs w:val="20"/>
                  </w:rPr>
                  <w:fldChar w:fldCharType="begin"/>
                </w:r>
                <w:r w:rsidRPr="00B42CF5" w:rsidDel="00FC76A9">
                  <w:rPr>
                    <w:rFonts w:cs="Arial"/>
                    <w:sz w:val="20"/>
                    <w:szCs w:val="20"/>
                  </w:rPr>
                  <w:delInstrText xml:space="preserve"> REF _Ref449113622 \h </w:delInstrText>
                </w:r>
              </w:del>
            </w:ins>
            <w:del w:id="13193" w:author="Author">
              <w:r w:rsidDel="00FC76A9">
                <w:rPr>
                  <w:rFonts w:cs="Arial"/>
                  <w:sz w:val="20"/>
                  <w:szCs w:val="20"/>
                </w:rPr>
                <w:delInstrText xml:space="preserve"> \* MERGEFORMAT </w:delInstrText>
              </w:r>
              <w:r w:rsidRPr="00B42CF5" w:rsidDel="00FC76A9">
                <w:rPr>
                  <w:rFonts w:cs="Arial"/>
                  <w:sz w:val="20"/>
                  <w:szCs w:val="20"/>
                </w:rPr>
              </w:r>
            </w:del>
            <w:ins w:id="13194" w:author="Author">
              <w:del w:id="13195" w:author="Author">
                <w:r w:rsidRPr="00B42CF5" w:rsidDel="00FC76A9">
                  <w:rPr>
                    <w:rFonts w:cs="Arial"/>
                    <w:sz w:val="20"/>
                    <w:szCs w:val="20"/>
                  </w:rPr>
                  <w:fldChar w:fldCharType="separate"/>
                </w:r>
                <w:r w:rsidRPr="00B42CF5" w:rsidDel="00FC76A9">
                  <w:rPr>
                    <w:rFonts w:cs="Arial"/>
                    <w:sz w:val="20"/>
                    <w:szCs w:val="20"/>
                  </w:rPr>
                  <w:delText>Activity 4 » Choose offer, feasibility check and add to basket</w:delText>
                </w:r>
                <w:r w:rsidRPr="00B42CF5" w:rsidDel="00FC76A9">
                  <w:rPr>
                    <w:rFonts w:cs="Arial"/>
                    <w:sz w:val="20"/>
                    <w:szCs w:val="20"/>
                  </w:rPr>
                  <w:fldChar w:fldCharType="end"/>
                </w:r>
                <w:r w:rsidRPr="00B42CF5" w:rsidDel="00FC76A9">
                  <w:rPr>
                    <w:rFonts w:cs="Arial"/>
                    <w:sz w:val="20"/>
                    <w:szCs w:val="20"/>
                  </w:rPr>
                  <w:delText xml:space="preserve">) for additional details. </w:delText>
                </w:r>
              </w:del>
            </w:ins>
          </w:p>
        </w:tc>
      </w:tr>
      <w:tr w:rsidR="00B42CF5" w:rsidRPr="00F811AE" w14:paraId="431DE8A8" w14:textId="77777777" w:rsidTr="00C041AF">
        <w:trPr>
          <w:ins w:id="13196" w:author="Author"/>
        </w:trPr>
        <w:tc>
          <w:tcPr>
            <w:cnfStyle w:val="001000000000" w:firstRow="0" w:lastRow="0" w:firstColumn="1" w:lastColumn="0" w:oddVBand="0" w:evenVBand="0" w:oddHBand="0" w:evenHBand="0" w:firstRowFirstColumn="0" w:firstRowLastColumn="0" w:lastRowFirstColumn="0" w:lastRowLastColumn="0"/>
            <w:tcW w:w="2376" w:type="dxa"/>
          </w:tcPr>
          <w:p w14:paraId="2AFC4EFE" w14:textId="77777777" w:rsidR="00B42CF5" w:rsidRPr="00D9379A" w:rsidRDefault="00B42CF5" w:rsidP="00B42CF5">
            <w:pPr>
              <w:spacing w:before="120"/>
              <w:jc w:val="left"/>
              <w:outlineLvl w:val="4"/>
              <w:rPr>
                <w:ins w:id="13197" w:author="Author"/>
                <w:sz w:val="20"/>
              </w:rPr>
            </w:pPr>
            <w:ins w:id="13198" w:author="Author">
              <w:r w:rsidRPr="00D9379A">
                <w:rPr>
                  <w:sz w:val="20"/>
                </w:rPr>
                <w:t>Interface Id</w:t>
              </w:r>
            </w:ins>
          </w:p>
        </w:tc>
        <w:tc>
          <w:tcPr>
            <w:tcW w:w="7240" w:type="dxa"/>
            <w:gridSpan w:val="2"/>
          </w:tcPr>
          <w:p w14:paraId="2C6F4103" w14:textId="164D5513"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199" w:author="Author"/>
                <w:rFonts w:cs="Arial"/>
                <w:sz w:val="20"/>
                <w:szCs w:val="20"/>
              </w:rPr>
            </w:pPr>
            <w:ins w:id="13200" w:author="Author">
              <w:r w:rsidRPr="00315646">
                <w:rPr>
                  <w:rFonts w:cs="Arial"/>
                  <w:sz w:val="20"/>
                  <w:szCs w:val="20"/>
                </w:rPr>
                <w:t>IF192.</w:t>
              </w:r>
              <w:del w:id="13201" w:author="Author">
                <w:r w:rsidRPr="00315646" w:rsidDel="00DB25B0">
                  <w:rPr>
                    <w:rFonts w:cs="Arial"/>
                    <w:sz w:val="20"/>
                    <w:szCs w:val="20"/>
                  </w:rPr>
                  <w:delText>22</w:delText>
                </w:r>
              </w:del>
              <w:r>
                <w:rPr>
                  <w:rFonts w:cs="Arial"/>
                  <w:sz w:val="20"/>
                  <w:szCs w:val="20"/>
                </w:rPr>
                <w:t>28</w:t>
              </w:r>
            </w:ins>
          </w:p>
        </w:tc>
      </w:tr>
      <w:tr w:rsidR="00B42CF5" w:rsidRPr="00F811AE" w14:paraId="439D69CD" w14:textId="77777777" w:rsidTr="00C041AF">
        <w:trPr>
          <w:ins w:id="13202" w:author="Author"/>
        </w:trPr>
        <w:tc>
          <w:tcPr>
            <w:cnfStyle w:val="001000000000" w:firstRow="0" w:lastRow="0" w:firstColumn="1" w:lastColumn="0" w:oddVBand="0" w:evenVBand="0" w:oddHBand="0" w:evenHBand="0" w:firstRowFirstColumn="0" w:firstRowLastColumn="0" w:lastRowFirstColumn="0" w:lastRowLastColumn="0"/>
            <w:tcW w:w="2376" w:type="dxa"/>
          </w:tcPr>
          <w:p w14:paraId="6D734354" w14:textId="77777777" w:rsidR="00B42CF5" w:rsidRPr="00D9379A" w:rsidRDefault="00B42CF5" w:rsidP="00B42CF5">
            <w:pPr>
              <w:spacing w:before="120"/>
              <w:jc w:val="left"/>
              <w:outlineLvl w:val="4"/>
              <w:rPr>
                <w:ins w:id="13203" w:author="Author"/>
                <w:sz w:val="20"/>
              </w:rPr>
            </w:pPr>
            <w:ins w:id="13204" w:author="Author">
              <w:r w:rsidRPr="00D9379A">
                <w:rPr>
                  <w:sz w:val="20"/>
                </w:rPr>
                <w:t>Service Id</w:t>
              </w:r>
            </w:ins>
          </w:p>
        </w:tc>
        <w:tc>
          <w:tcPr>
            <w:tcW w:w="7240" w:type="dxa"/>
            <w:gridSpan w:val="2"/>
          </w:tcPr>
          <w:p w14:paraId="79EAE699" w14:textId="542E17CA"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05" w:author="Author"/>
                <w:rFonts w:cs="Arial"/>
                <w:sz w:val="20"/>
                <w:szCs w:val="20"/>
              </w:rPr>
            </w:pPr>
            <w:ins w:id="13206" w:author="Author">
              <w:del w:id="13207" w:author="Author">
                <w:r w:rsidRPr="005F7A86" w:rsidDel="00DB25B0">
                  <w:rPr>
                    <w:rFonts w:cs="Arial"/>
                    <w:sz w:val="20"/>
                    <w:szCs w:val="20"/>
                  </w:rPr>
                  <w:delText>707</w:delText>
                </w:r>
                <w:r w:rsidDel="00DB25B0">
                  <w:rPr>
                    <w:rFonts w:cs="Arial"/>
                    <w:sz w:val="20"/>
                    <w:szCs w:val="20"/>
                  </w:rPr>
                  <w:delText xml:space="preserve"> / </w:delText>
                </w:r>
              </w:del>
              <w:r w:rsidR="00FA67EA" w:rsidRPr="00FA67EA">
                <w:rPr>
                  <w:rFonts w:cs="Arial"/>
                  <w:sz w:val="20"/>
                  <w:szCs w:val="20"/>
                </w:rPr>
                <w:t>815</w:t>
              </w:r>
              <w:r w:rsidR="00FA67EA" w:rsidRPr="00FA67EA" w:rsidDel="00FA67EA">
                <w:rPr>
                  <w:rFonts w:cs="Arial"/>
                  <w:sz w:val="20"/>
                  <w:szCs w:val="20"/>
                </w:rPr>
                <w:t xml:space="preserve"> </w:t>
              </w:r>
              <w:del w:id="13208" w:author="Author">
                <w:r w:rsidDel="00FA67EA">
                  <w:rPr>
                    <w:rFonts w:cs="Arial"/>
                    <w:sz w:val="20"/>
                    <w:szCs w:val="20"/>
                  </w:rPr>
                  <w:delText>TBD</w:delText>
                </w:r>
                <w:r w:rsidRPr="00315646" w:rsidDel="005F7A86">
                  <w:rPr>
                    <w:rFonts w:cs="Arial"/>
                    <w:sz w:val="20"/>
                    <w:szCs w:val="20"/>
                  </w:rPr>
                  <w:delText>TBD</w:delText>
                </w:r>
              </w:del>
            </w:ins>
          </w:p>
        </w:tc>
      </w:tr>
      <w:tr w:rsidR="00B42CF5" w:rsidRPr="00F811AE" w14:paraId="7A5BE7C0" w14:textId="77777777" w:rsidTr="0052319A">
        <w:tblPrEx>
          <w:tblW w:w="9616" w:type="dxa"/>
          <w:tblPrExChange w:id="13209" w:author="Author">
            <w:tblPrEx>
              <w:tblW w:w="9616" w:type="dxa"/>
            </w:tblPrEx>
          </w:tblPrExChange>
        </w:tblPrEx>
        <w:trPr>
          <w:ins w:id="13210" w:author="Author"/>
        </w:trPr>
        <w:tc>
          <w:tcPr>
            <w:cnfStyle w:val="001000000000" w:firstRow="0" w:lastRow="0" w:firstColumn="1" w:lastColumn="0" w:oddVBand="0" w:evenVBand="0" w:oddHBand="0" w:evenHBand="0" w:firstRowFirstColumn="0" w:firstRowLastColumn="0" w:lastRowFirstColumn="0" w:lastRowLastColumn="0"/>
            <w:tcW w:w="2376" w:type="dxa"/>
            <w:tcPrChange w:id="13211" w:author="Author">
              <w:tcPr>
                <w:tcW w:w="2376" w:type="dxa"/>
              </w:tcPr>
            </w:tcPrChange>
          </w:tcPr>
          <w:p w14:paraId="08F0BECF" w14:textId="77777777" w:rsidR="00B42CF5" w:rsidRPr="00D9379A" w:rsidRDefault="00B42CF5" w:rsidP="00B42CF5">
            <w:pPr>
              <w:spacing w:before="120"/>
              <w:jc w:val="left"/>
              <w:outlineLvl w:val="4"/>
              <w:rPr>
                <w:ins w:id="13212" w:author="Author"/>
                <w:sz w:val="20"/>
              </w:rPr>
            </w:pPr>
            <w:ins w:id="13213" w:author="Author">
              <w:r w:rsidRPr="007C62AF">
                <w:rPr>
                  <w:sz w:val="20"/>
                </w:rPr>
                <w:t>CSM Service</w:t>
              </w:r>
            </w:ins>
          </w:p>
        </w:tc>
        <w:tc>
          <w:tcPr>
            <w:tcW w:w="7240" w:type="dxa"/>
            <w:gridSpan w:val="2"/>
            <w:tcPrChange w:id="13214" w:author="Author">
              <w:tcPr>
                <w:tcW w:w="7240" w:type="dxa"/>
                <w:gridSpan w:val="2"/>
              </w:tcPr>
            </w:tcPrChange>
          </w:tcPr>
          <w:p w14:paraId="16D4BCCE" w14:textId="4D75FB33"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15" w:author="Author"/>
                <w:rFonts w:cs="Arial"/>
                <w:sz w:val="20"/>
                <w:szCs w:val="20"/>
              </w:rPr>
            </w:pPr>
            <w:ins w:id="13216" w:author="Author">
              <w:del w:id="13217" w:author="Author">
                <w:r w:rsidRPr="005F7A86" w:rsidDel="00DB25B0">
                  <w:rPr>
                    <w:rFonts w:cs="Arial"/>
                    <w:sz w:val="20"/>
                    <w:szCs w:val="20"/>
                  </w:rPr>
                  <w:delText>CheckServiceFeasibility</w:delText>
                </w:r>
                <w:r w:rsidDel="00DB25B0">
                  <w:rPr>
                    <w:rFonts w:cs="Arial"/>
                    <w:sz w:val="20"/>
                    <w:szCs w:val="20"/>
                  </w:rPr>
                  <w:delText xml:space="preserve"> / </w:delText>
                </w:r>
              </w:del>
              <w:r>
                <w:rPr>
                  <w:sz w:val="20"/>
                  <w:lang w:val="en-IE"/>
                </w:rPr>
                <w:t xml:space="preserve">ServiceFeasibility </w:t>
              </w:r>
              <w:del w:id="13218" w:author="Author">
                <w:r w:rsidRPr="00315646" w:rsidDel="00B51C87">
                  <w:rPr>
                    <w:rFonts w:cs="Arial"/>
                    <w:sz w:val="20"/>
                    <w:szCs w:val="20"/>
                  </w:rPr>
                  <w:delText>TBD</w:delText>
                </w:r>
              </w:del>
            </w:ins>
          </w:p>
        </w:tc>
      </w:tr>
      <w:tr w:rsidR="00B42CF5" w:rsidRPr="00F811AE" w14:paraId="1B268CB7" w14:textId="77777777" w:rsidTr="0052319A">
        <w:tblPrEx>
          <w:tblW w:w="9616" w:type="dxa"/>
          <w:tblPrExChange w:id="13219" w:author="Author">
            <w:tblPrEx>
              <w:tblW w:w="9616" w:type="dxa"/>
            </w:tblPrEx>
          </w:tblPrExChange>
        </w:tblPrEx>
        <w:trPr>
          <w:ins w:id="13220" w:author="Author"/>
        </w:trPr>
        <w:tc>
          <w:tcPr>
            <w:cnfStyle w:val="001000000000" w:firstRow="0" w:lastRow="0" w:firstColumn="1" w:lastColumn="0" w:oddVBand="0" w:evenVBand="0" w:oddHBand="0" w:evenHBand="0" w:firstRowFirstColumn="0" w:firstRowLastColumn="0" w:lastRowFirstColumn="0" w:lastRowLastColumn="0"/>
            <w:tcW w:w="2376" w:type="dxa"/>
            <w:tcPrChange w:id="13221" w:author="Author">
              <w:tcPr>
                <w:tcW w:w="2376" w:type="dxa"/>
              </w:tcPr>
            </w:tcPrChange>
          </w:tcPr>
          <w:p w14:paraId="32D6A471" w14:textId="77777777" w:rsidR="00B42CF5" w:rsidRPr="00D9379A" w:rsidRDefault="00B42CF5" w:rsidP="00B42CF5">
            <w:pPr>
              <w:spacing w:before="120"/>
              <w:jc w:val="left"/>
              <w:outlineLvl w:val="4"/>
              <w:rPr>
                <w:ins w:id="13222" w:author="Author"/>
                <w:sz w:val="20"/>
              </w:rPr>
            </w:pPr>
            <w:ins w:id="13223" w:author="Author">
              <w:r w:rsidRPr="007C62AF">
                <w:rPr>
                  <w:sz w:val="20"/>
                </w:rPr>
                <w:t>CSM Operation</w:t>
              </w:r>
            </w:ins>
          </w:p>
        </w:tc>
        <w:tc>
          <w:tcPr>
            <w:tcW w:w="7240" w:type="dxa"/>
            <w:gridSpan w:val="2"/>
            <w:tcPrChange w:id="13224" w:author="Author">
              <w:tcPr>
                <w:tcW w:w="7240" w:type="dxa"/>
                <w:gridSpan w:val="2"/>
              </w:tcPr>
            </w:tcPrChange>
          </w:tcPr>
          <w:p w14:paraId="6F6F47E8" w14:textId="2AE2C978"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25" w:author="Author"/>
                <w:rFonts w:cs="Arial"/>
                <w:sz w:val="20"/>
                <w:szCs w:val="20"/>
              </w:rPr>
            </w:pPr>
            <w:ins w:id="13226" w:author="Author">
              <w:del w:id="13227" w:author="Author">
                <w:r w:rsidRPr="005F7A86" w:rsidDel="00DB25B0">
                  <w:rPr>
                    <w:rFonts w:cs="Arial"/>
                    <w:sz w:val="20"/>
                    <w:szCs w:val="20"/>
                  </w:rPr>
                  <w:delText>CheckServiceFeasibility</w:delText>
                </w:r>
                <w:r w:rsidDel="00DB25B0">
                  <w:rPr>
                    <w:rFonts w:cs="Arial"/>
                    <w:sz w:val="20"/>
                    <w:szCs w:val="20"/>
                  </w:rPr>
                  <w:delText xml:space="preserve"> / </w:delText>
                </w:r>
              </w:del>
              <w:r w:rsidRPr="007B6491">
                <w:rPr>
                  <w:sz w:val="20"/>
                  <w:lang w:val="en-IE"/>
                </w:rPr>
                <w:t>GetServiceFeasibility</w:t>
              </w:r>
              <w:r>
                <w:rPr>
                  <w:sz w:val="20"/>
                  <w:lang w:val="en-IE"/>
                </w:rPr>
                <w:t>List</w:t>
              </w:r>
              <w:del w:id="13228" w:author="Author">
                <w:r w:rsidDel="00DB25B0">
                  <w:rPr>
                    <w:sz w:val="20"/>
                    <w:lang w:val="en-IE"/>
                  </w:rPr>
                  <w:delText xml:space="preserve"> </w:delText>
                </w:r>
                <w:r w:rsidRPr="00315646" w:rsidDel="00B51C87">
                  <w:rPr>
                    <w:rFonts w:cs="Arial"/>
                    <w:sz w:val="20"/>
                    <w:szCs w:val="20"/>
                  </w:rPr>
                  <w:delText>TBD</w:delText>
                </w:r>
              </w:del>
            </w:ins>
          </w:p>
        </w:tc>
      </w:tr>
    </w:tbl>
    <w:p w14:paraId="731ADEFD" w14:textId="77777777" w:rsidR="001929F3" w:rsidRDefault="001929F3" w:rsidP="00D16EBA">
      <w:pPr>
        <w:rPr>
          <w:ins w:id="13229"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DB25B0" w:rsidRPr="00886F71" w14:paraId="168036D0" w14:textId="77777777" w:rsidTr="00FE5436">
        <w:trPr>
          <w:cnfStyle w:val="100000000000" w:firstRow="1" w:lastRow="0" w:firstColumn="0" w:lastColumn="0" w:oddVBand="0" w:evenVBand="0" w:oddHBand="0" w:evenHBand="0" w:firstRowFirstColumn="0" w:firstRowLastColumn="0" w:lastRowFirstColumn="0" w:lastRowLastColumn="0"/>
          <w:ins w:id="1323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D909B14" w14:textId="77777777" w:rsidR="00DB25B0" w:rsidRPr="00886F71" w:rsidRDefault="00DB25B0" w:rsidP="00FE5436">
            <w:pPr>
              <w:spacing w:before="120"/>
              <w:jc w:val="left"/>
              <w:rPr>
                <w:ins w:id="13231" w:author="Author"/>
                <w:b w:val="0"/>
              </w:rPr>
            </w:pPr>
          </w:p>
        </w:tc>
        <w:tc>
          <w:tcPr>
            <w:tcW w:w="2976" w:type="dxa"/>
          </w:tcPr>
          <w:p w14:paraId="3F9A1E11" w14:textId="77777777" w:rsidR="00DB25B0" w:rsidRPr="00886F71" w:rsidRDefault="00DB25B0" w:rsidP="00FE5436">
            <w:pPr>
              <w:spacing w:before="120"/>
              <w:jc w:val="left"/>
              <w:cnfStyle w:val="100000000000" w:firstRow="1" w:lastRow="0" w:firstColumn="0" w:lastColumn="0" w:oddVBand="0" w:evenVBand="0" w:oddHBand="0" w:evenHBand="0" w:firstRowFirstColumn="0" w:firstRowLastColumn="0" w:lastRowFirstColumn="0" w:lastRowLastColumn="0"/>
              <w:rPr>
                <w:ins w:id="13232" w:author="Author"/>
              </w:rPr>
            </w:pPr>
          </w:p>
        </w:tc>
      </w:tr>
      <w:tr w:rsidR="00DB25B0" w:rsidRPr="00A85733" w14:paraId="34012E4C" w14:textId="77777777" w:rsidTr="00FE5436">
        <w:trPr>
          <w:ins w:id="13233" w:author="Author"/>
        </w:trPr>
        <w:tc>
          <w:tcPr>
            <w:cnfStyle w:val="001000000000" w:firstRow="0" w:lastRow="0" w:firstColumn="1" w:lastColumn="0" w:oddVBand="0" w:evenVBand="0" w:oddHBand="0" w:evenHBand="0" w:firstRowFirstColumn="0" w:firstRowLastColumn="0" w:lastRowFirstColumn="0" w:lastRowLastColumn="0"/>
            <w:tcW w:w="2376" w:type="dxa"/>
          </w:tcPr>
          <w:p w14:paraId="4FC38BB9" w14:textId="77777777" w:rsidR="00DB25B0" w:rsidRPr="00D9379A" w:rsidRDefault="00DB25B0" w:rsidP="00FE5436">
            <w:pPr>
              <w:spacing w:before="120"/>
              <w:jc w:val="left"/>
              <w:outlineLvl w:val="4"/>
              <w:rPr>
                <w:ins w:id="13234" w:author="Author"/>
                <w:sz w:val="20"/>
              </w:rPr>
            </w:pPr>
            <w:ins w:id="13235" w:author="Author">
              <w:r w:rsidRPr="00D9379A">
                <w:rPr>
                  <w:sz w:val="20"/>
                </w:rPr>
                <w:t>Service</w:t>
              </w:r>
            </w:ins>
          </w:p>
        </w:tc>
        <w:tc>
          <w:tcPr>
            <w:tcW w:w="7240" w:type="dxa"/>
            <w:gridSpan w:val="2"/>
          </w:tcPr>
          <w:p w14:paraId="1BD420F6" w14:textId="2D9BDFB3"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36" w:author="Author"/>
                <w:rFonts w:cs="Arial"/>
                <w:sz w:val="20"/>
                <w:szCs w:val="20"/>
              </w:rPr>
            </w:pPr>
            <w:ins w:id="13237" w:author="Author">
              <w:r w:rsidRPr="00315646">
                <w:rPr>
                  <w:rFonts w:cs="Arial"/>
                  <w:sz w:val="20"/>
                  <w:szCs w:val="20"/>
                </w:rPr>
                <w:t>Feasibility Check</w:t>
              </w:r>
            </w:ins>
          </w:p>
        </w:tc>
      </w:tr>
      <w:tr w:rsidR="00DB25B0" w:rsidRPr="00F811AE" w14:paraId="3A4148ED" w14:textId="77777777" w:rsidTr="00FE5436">
        <w:trPr>
          <w:ins w:id="13238" w:author="Author"/>
        </w:trPr>
        <w:tc>
          <w:tcPr>
            <w:cnfStyle w:val="001000000000" w:firstRow="0" w:lastRow="0" w:firstColumn="1" w:lastColumn="0" w:oddVBand="0" w:evenVBand="0" w:oddHBand="0" w:evenHBand="0" w:firstRowFirstColumn="0" w:firstRowLastColumn="0" w:lastRowFirstColumn="0" w:lastRowLastColumn="0"/>
            <w:tcW w:w="2376" w:type="dxa"/>
          </w:tcPr>
          <w:p w14:paraId="2C59E48A" w14:textId="77777777" w:rsidR="00DB25B0" w:rsidRPr="00D9379A" w:rsidRDefault="00DB25B0" w:rsidP="00FE5436">
            <w:pPr>
              <w:spacing w:before="120"/>
              <w:jc w:val="left"/>
              <w:outlineLvl w:val="4"/>
              <w:rPr>
                <w:ins w:id="13239" w:author="Author"/>
                <w:sz w:val="20"/>
              </w:rPr>
            </w:pPr>
            <w:ins w:id="13240" w:author="Author">
              <w:r w:rsidRPr="00D9379A">
                <w:rPr>
                  <w:sz w:val="20"/>
                </w:rPr>
                <w:t>Relevant Input Notes</w:t>
              </w:r>
            </w:ins>
          </w:p>
        </w:tc>
        <w:tc>
          <w:tcPr>
            <w:tcW w:w="7240" w:type="dxa"/>
            <w:gridSpan w:val="2"/>
          </w:tcPr>
          <w:p w14:paraId="0FA14E30" w14:textId="72F3EE19" w:rsidR="00DB25B0" w:rsidRPr="00315646" w:rsidRDefault="00DB25B0"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41" w:author="Author"/>
                <w:rFonts w:cs="Arial"/>
                <w:sz w:val="20"/>
                <w:szCs w:val="20"/>
              </w:rPr>
            </w:pPr>
            <w:ins w:id="13242" w:author="Author">
              <w:r w:rsidRPr="00315646">
                <w:rPr>
                  <w:rFonts w:cs="Arial"/>
                  <w:sz w:val="20"/>
                  <w:szCs w:val="20"/>
                </w:rPr>
                <w:t xml:space="preserve">The request is made for </w:t>
              </w:r>
              <w:r w:rsidR="00B42CF5" w:rsidRPr="00D63CFB">
                <w:rPr>
                  <w:rFonts w:cs="Arial"/>
                  <w:sz w:val="20"/>
                  <w:lang w:val="en-IE"/>
                </w:rPr>
                <w:t>a given address with a given offer and provider.</w:t>
              </w:r>
              <w:r w:rsidR="00B42CF5">
                <w:rPr>
                  <w:rFonts w:cs="Arial"/>
                  <w:sz w:val="20"/>
                  <w:lang w:val="en-IE"/>
                </w:rPr>
                <w:t xml:space="preserve"> Will reuse the QA response with the WLR PSTN Features settings</w:t>
              </w:r>
              <w:del w:id="13243" w:author="Author">
                <w:r w:rsidRPr="00315646" w:rsidDel="00B42CF5">
                  <w:rPr>
                    <w:rFonts w:cs="Arial"/>
                    <w:sz w:val="20"/>
                    <w:szCs w:val="20"/>
                  </w:rPr>
                  <w:delText>against the current context (technology and provider), address and product offer</w:delText>
                </w:r>
              </w:del>
            </w:ins>
          </w:p>
        </w:tc>
      </w:tr>
      <w:tr w:rsidR="00DB25B0" w:rsidRPr="00F811AE" w14:paraId="5F16C816" w14:textId="77777777" w:rsidTr="00FE5436">
        <w:trPr>
          <w:ins w:id="13244" w:author="Author"/>
        </w:trPr>
        <w:tc>
          <w:tcPr>
            <w:cnfStyle w:val="001000000000" w:firstRow="0" w:lastRow="0" w:firstColumn="1" w:lastColumn="0" w:oddVBand="0" w:evenVBand="0" w:oddHBand="0" w:evenHBand="0" w:firstRowFirstColumn="0" w:firstRowLastColumn="0" w:lastRowFirstColumn="0" w:lastRowLastColumn="0"/>
            <w:tcW w:w="2376" w:type="dxa"/>
          </w:tcPr>
          <w:p w14:paraId="75977C7E" w14:textId="77777777" w:rsidR="00DB25B0" w:rsidRPr="00D9379A" w:rsidRDefault="00DB25B0" w:rsidP="00FE5436">
            <w:pPr>
              <w:spacing w:before="120"/>
              <w:jc w:val="left"/>
              <w:outlineLvl w:val="4"/>
              <w:rPr>
                <w:ins w:id="13245" w:author="Author"/>
                <w:sz w:val="20"/>
              </w:rPr>
            </w:pPr>
            <w:ins w:id="13246" w:author="Author">
              <w:r w:rsidRPr="00D9379A">
                <w:rPr>
                  <w:sz w:val="20"/>
                </w:rPr>
                <w:t>Relevant Output Notes</w:t>
              </w:r>
            </w:ins>
          </w:p>
        </w:tc>
        <w:tc>
          <w:tcPr>
            <w:tcW w:w="7240" w:type="dxa"/>
            <w:gridSpan w:val="2"/>
          </w:tcPr>
          <w:p w14:paraId="4F8FEA27" w14:textId="78158F03" w:rsidR="00DB25B0" w:rsidRPr="00B42CF5" w:rsidRDefault="00B42CF5" w:rsidP="00FE543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47" w:author="Author"/>
                <w:rFonts w:cs="Arial"/>
                <w:sz w:val="20"/>
                <w:szCs w:val="20"/>
              </w:rPr>
            </w:pPr>
            <w:ins w:id="13248" w:author="Author">
              <w:r w:rsidRPr="00563671">
                <w:rPr>
                  <w:rFonts w:cs="Arial"/>
                  <w:sz w:val="20"/>
                  <w:szCs w:val="20"/>
                  <w:lang w:val="en-IE"/>
                </w:rPr>
                <w:t>The response re</w:t>
              </w:r>
              <w:r>
                <w:rPr>
                  <w:rFonts w:cs="Arial"/>
                  <w:sz w:val="20"/>
                  <w:szCs w:val="20"/>
                  <w:lang w:val="en-IE"/>
                </w:rPr>
                <w:t xml:space="preserve">turns </w:t>
              </w:r>
              <w:del w:id="13249" w:author="Author">
                <w:r w:rsidR="00DB25B0" w:rsidRPr="00B42CF5" w:rsidDel="00B42CF5">
                  <w:rPr>
                    <w:rFonts w:cs="Arial"/>
                    <w:sz w:val="20"/>
                    <w:szCs w:val="20"/>
                  </w:rPr>
                  <w:delText xml:space="preserve">Will return </w:delText>
                </w:r>
              </w:del>
              <w:r w:rsidR="00DB25B0" w:rsidRPr="00B42CF5">
                <w:rPr>
                  <w:rFonts w:cs="Arial"/>
                  <w:sz w:val="20"/>
                  <w:szCs w:val="20"/>
                </w:rPr>
                <w:t>the feasibility status for a given address with a given offer and provider</w:t>
              </w:r>
              <w:r w:rsidR="00DB25B0" w:rsidRPr="00B42CF5" w:rsidDel="0052319A">
                <w:rPr>
                  <w:rFonts w:cs="Arial"/>
                  <w:sz w:val="20"/>
                  <w:szCs w:val="20"/>
                </w:rPr>
                <w:t xml:space="preserve"> </w:t>
              </w:r>
              <w:r w:rsidR="00DB25B0" w:rsidRPr="00B42CF5">
                <w:rPr>
                  <w:rFonts w:cs="Arial"/>
                  <w:sz w:val="20"/>
                  <w:szCs w:val="20"/>
                </w:rPr>
                <w:t xml:space="preserve">(see </w:t>
              </w:r>
              <w:r w:rsidR="00DB25B0" w:rsidRPr="00B42CF5">
                <w:rPr>
                  <w:rFonts w:cs="Arial"/>
                  <w:sz w:val="20"/>
                  <w:szCs w:val="20"/>
                </w:rPr>
                <w:fldChar w:fldCharType="begin"/>
              </w:r>
              <w:r w:rsidR="00DB25B0" w:rsidRPr="00B42CF5">
                <w:rPr>
                  <w:rFonts w:cs="Arial"/>
                  <w:sz w:val="20"/>
                  <w:szCs w:val="20"/>
                </w:rPr>
                <w:instrText xml:space="preserve"> REF _Ref459898228 \h </w:instrText>
              </w:r>
            </w:ins>
            <w:r>
              <w:rPr>
                <w:rFonts w:cs="Arial"/>
                <w:sz w:val="20"/>
                <w:szCs w:val="20"/>
              </w:rPr>
              <w:instrText xml:space="preserve"> \* MERGEFORMAT </w:instrText>
            </w:r>
            <w:r w:rsidR="00DB25B0" w:rsidRPr="00B42CF5">
              <w:rPr>
                <w:rFonts w:cs="Arial"/>
                <w:sz w:val="20"/>
                <w:szCs w:val="20"/>
              </w:rPr>
            </w:r>
            <w:ins w:id="13250" w:author="Author">
              <w:r w:rsidR="00DB25B0" w:rsidRPr="00B42CF5">
                <w:rPr>
                  <w:rFonts w:cs="Arial"/>
                  <w:sz w:val="20"/>
                  <w:szCs w:val="20"/>
                </w:rPr>
                <w:fldChar w:fldCharType="separate"/>
              </w:r>
              <w:r w:rsidRPr="00B42CF5">
                <w:rPr>
                  <w:sz w:val="20"/>
                  <w:szCs w:val="20"/>
                  <w:lang w:val="en-IE"/>
                </w:rPr>
                <w:t>Activity 15 » Feasibility Check</w:t>
              </w:r>
              <w:del w:id="13251" w:author="Author">
                <w:r w:rsidR="00DB25B0" w:rsidRPr="00B42CF5" w:rsidDel="00B42CF5">
                  <w:rPr>
                    <w:sz w:val="20"/>
                    <w:szCs w:val="20"/>
                    <w:lang w:val="en-IE"/>
                  </w:rPr>
                  <w:delText>Activity 16 » Feasibility Check</w:delText>
                </w:r>
              </w:del>
              <w:r w:rsidR="00DB25B0" w:rsidRPr="00B42CF5">
                <w:rPr>
                  <w:rFonts w:cs="Arial"/>
                  <w:sz w:val="20"/>
                  <w:szCs w:val="20"/>
                </w:rPr>
                <w:fldChar w:fldCharType="end"/>
              </w:r>
              <w:r w:rsidR="00DB25B0" w:rsidRPr="00B42CF5">
                <w:rPr>
                  <w:rFonts w:cs="Arial"/>
                  <w:sz w:val="20"/>
                  <w:szCs w:val="20"/>
                </w:rPr>
                <w:t>)</w:t>
              </w:r>
            </w:ins>
          </w:p>
        </w:tc>
      </w:tr>
      <w:tr w:rsidR="00DB25B0" w:rsidRPr="00F811AE" w14:paraId="57CA45FB" w14:textId="77777777" w:rsidTr="00FE5436">
        <w:trPr>
          <w:ins w:id="13252" w:author="Author"/>
        </w:trPr>
        <w:tc>
          <w:tcPr>
            <w:cnfStyle w:val="001000000000" w:firstRow="0" w:lastRow="0" w:firstColumn="1" w:lastColumn="0" w:oddVBand="0" w:evenVBand="0" w:oddHBand="0" w:evenHBand="0" w:firstRowFirstColumn="0" w:firstRowLastColumn="0" w:lastRowFirstColumn="0" w:lastRowLastColumn="0"/>
            <w:tcW w:w="2376" w:type="dxa"/>
          </w:tcPr>
          <w:p w14:paraId="0806DFBE" w14:textId="77777777" w:rsidR="00DB25B0" w:rsidRPr="00D9379A" w:rsidRDefault="00DB25B0" w:rsidP="00DB25B0">
            <w:pPr>
              <w:spacing w:before="120"/>
              <w:jc w:val="left"/>
              <w:outlineLvl w:val="4"/>
              <w:rPr>
                <w:ins w:id="13253" w:author="Author"/>
                <w:sz w:val="20"/>
              </w:rPr>
            </w:pPr>
            <w:ins w:id="13254" w:author="Author">
              <w:r w:rsidRPr="00D9379A">
                <w:rPr>
                  <w:sz w:val="20"/>
                </w:rPr>
                <w:t>Interface Id</w:t>
              </w:r>
            </w:ins>
          </w:p>
        </w:tc>
        <w:tc>
          <w:tcPr>
            <w:tcW w:w="7240" w:type="dxa"/>
            <w:gridSpan w:val="2"/>
          </w:tcPr>
          <w:p w14:paraId="0AC23725" w14:textId="5512A913" w:rsidR="00DB25B0" w:rsidRPr="00315646" w:rsidRDefault="00DB25B0"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55" w:author="Author"/>
                <w:rFonts w:cs="Arial"/>
                <w:sz w:val="20"/>
                <w:szCs w:val="20"/>
              </w:rPr>
            </w:pPr>
            <w:ins w:id="13256" w:author="Author">
              <w:r w:rsidRPr="00315646">
                <w:rPr>
                  <w:rFonts w:cs="Arial"/>
                  <w:sz w:val="20"/>
                  <w:szCs w:val="20"/>
                </w:rPr>
                <w:t>IF192.</w:t>
              </w:r>
              <w:del w:id="13257" w:author="Author">
                <w:r w:rsidDel="00B42CF5">
                  <w:rPr>
                    <w:rFonts w:cs="Arial"/>
                    <w:sz w:val="20"/>
                    <w:szCs w:val="20"/>
                  </w:rPr>
                  <w:delText>28</w:delText>
                </w:r>
              </w:del>
              <w:r w:rsidR="00B42CF5">
                <w:rPr>
                  <w:rFonts w:cs="Arial"/>
                  <w:sz w:val="20"/>
                  <w:szCs w:val="20"/>
                </w:rPr>
                <w:t>09</w:t>
              </w:r>
            </w:ins>
          </w:p>
        </w:tc>
      </w:tr>
      <w:tr w:rsidR="00DB25B0" w:rsidRPr="00F811AE" w14:paraId="5E0F65D5" w14:textId="77777777" w:rsidTr="00FE5436">
        <w:trPr>
          <w:ins w:id="13258" w:author="Author"/>
        </w:trPr>
        <w:tc>
          <w:tcPr>
            <w:cnfStyle w:val="001000000000" w:firstRow="0" w:lastRow="0" w:firstColumn="1" w:lastColumn="0" w:oddVBand="0" w:evenVBand="0" w:oddHBand="0" w:evenHBand="0" w:firstRowFirstColumn="0" w:firstRowLastColumn="0" w:lastRowFirstColumn="0" w:lastRowLastColumn="0"/>
            <w:tcW w:w="2376" w:type="dxa"/>
          </w:tcPr>
          <w:p w14:paraId="05EB893A" w14:textId="77777777" w:rsidR="00DB25B0" w:rsidRPr="00D9379A" w:rsidRDefault="00DB25B0" w:rsidP="00FE5436">
            <w:pPr>
              <w:spacing w:before="120"/>
              <w:jc w:val="left"/>
              <w:outlineLvl w:val="4"/>
              <w:rPr>
                <w:ins w:id="13259" w:author="Author"/>
                <w:sz w:val="20"/>
              </w:rPr>
            </w:pPr>
            <w:ins w:id="13260" w:author="Author">
              <w:r w:rsidRPr="00D9379A">
                <w:rPr>
                  <w:sz w:val="20"/>
                </w:rPr>
                <w:t>Service Id</w:t>
              </w:r>
            </w:ins>
          </w:p>
        </w:tc>
        <w:tc>
          <w:tcPr>
            <w:tcW w:w="7240" w:type="dxa"/>
            <w:gridSpan w:val="2"/>
          </w:tcPr>
          <w:p w14:paraId="37FC1DC8" w14:textId="395F45C9"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61" w:author="Author"/>
                <w:rFonts w:cs="Arial"/>
                <w:sz w:val="20"/>
                <w:szCs w:val="20"/>
              </w:rPr>
            </w:pPr>
            <w:ins w:id="13262" w:author="Author">
              <w:r w:rsidRPr="005F7A86">
                <w:rPr>
                  <w:rFonts w:cs="Arial"/>
                  <w:sz w:val="20"/>
                  <w:szCs w:val="20"/>
                </w:rPr>
                <w:t>707</w:t>
              </w:r>
            </w:ins>
          </w:p>
        </w:tc>
      </w:tr>
      <w:tr w:rsidR="00DB25B0" w:rsidRPr="00F811AE" w14:paraId="50C57910" w14:textId="77777777" w:rsidTr="00FE5436">
        <w:trPr>
          <w:ins w:id="13263" w:author="Author"/>
        </w:trPr>
        <w:tc>
          <w:tcPr>
            <w:cnfStyle w:val="001000000000" w:firstRow="0" w:lastRow="0" w:firstColumn="1" w:lastColumn="0" w:oddVBand="0" w:evenVBand="0" w:oddHBand="0" w:evenHBand="0" w:firstRowFirstColumn="0" w:firstRowLastColumn="0" w:lastRowFirstColumn="0" w:lastRowLastColumn="0"/>
            <w:tcW w:w="2376" w:type="dxa"/>
          </w:tcPr>
          <w:p w14:paraId="0FC296F7" w14:textId="77777777" w:rsidR="00DB25B0" w:rsidRPr="00D9379A" w:rsidRDefault="00DB25B0" w:rsidP="00FE5436">
            <w:pPr>
              <w:spacing w:before="120"/>
              <w:jc w:val="left"/>
              <w:outlineLvl w:val="4"/>
              <w:rPr>
                <w:ins w:id="13264" w:author="Author"/>
                <w:sz w:val="20"/>
              </w:rPr>
            </w:pPr>
            <w:ins w:id="13265" w:author="Author">
              <w:r w:rsidRPr="007C62AF">
                <w:rPr>
                  <w:sz w:val="20"/>
                </w:rPr>
                <w:t>CSM Service</w:t>
              </w:r>
            </w:ins>
          </w:p>
        </w:tc>
        <w:tc>
          <w:tcPr>
            <w:tcW w:w="7240" w:type="dxa"/>
            <w:gridSpan w:val="2"/>
          </w:tcPr>
          <w:p w14:paraId="37263B80" w14:textId="485C377B"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66" w:author="Author"/>
                <w:rFonts w:cs="Arial"/>
                <w:sz w:val="20"/>
                <w:szCs w:val="20"/>
              </w:rPr>
            </w:pPr>
            <w:ins w:id="13267" w:author="Author">
              <w:r w:rsidRPr="005F7A86">
                <w:rPr>
                  <w:rFonts w:cs="Arial"/>
                  <w:sz w:val="20"/>
                  <w:szCs w:val="20"/>
                </w:rPr>
                <w:t>CheckServiceFeasibility</w:t>
              </w:r>
            </w:ins>
          </w:p>
        </w:tc>
      </w:tr>
      <w:tr w:rsidR="00DB25B0" w:rsidRPr="00F811AE" w14:paraId="6BD4BCF6" w14:textId="77777777" w:rsidTr="00FE5436">
        <w:trPr>
          <w:ins w:id="13268" w:author="Author"/>
        </w:trPr>
        <w:tc>
          <w:tcPr>
            <w:cnfStyle w:val="001000000000" w:firstRow="0" w:lastRow="0" w:firstColumn="1" w:lastColumn="0" w:oddVBand="0" w:evenVBand="0" w:oddHBand="0" w:evenHBand="0" w:firstRowFirstColumn="0" w:firstRowLastColumn="0" w:lastRowFirstColumn="0" w:lastRowLastColumn="0"/>
            <w:tcW w:w="2376" w:type="dxa"/>
          </w:tcPr>
          <w:p w14:paraId="42C2334E" w14:textId="77777777" w:rsidR="00DB25B0" w:rsidRPr="00D9379A" w:rsidRDefault="00DB25B0" w:rsidP="00FE5436">
            <w:pPr>
              <w:spacing w:before="120"/>
              <w:jc w:val="left"/>
              <w:outlineLvl w:val="4"/>
              <w:rPr>
                <w:ins w:id="13269" w:author="Author"/>
                <w:sz w:val="20"/>
              </w:rPr>
            </w:pPr>
            <w:ins w:id="13270" w:author="Author">
              <w:r w:rsidRPr="007C62AF">
                <w:rPr>
                  <w:sz w:val="20"/>
                </w:rPr>
                <w:t>CSM Operation</w:t>
              </w:r>
            </w:ins>
          </w:p>
        </w:tc>
        <w:tc>
          <w:tcPr>
            <w:tcW w:w="7240" w:type="dxa"/>
            <w:gridSpan w:val="2"/>
          </w:tcPr>
          <w:p w14:paraId="2F36FEAB" w14:textId="4F29DAFB"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71" w:author="Author"/>
                <w:rFonts w:cs="Arial"/>
                <w:sz w:val="20"/>
                <w:szCs w:val="20"/>
              </w:rPr>
            </w:pPr>
            <w:ins w:id="13272" w:author="Author">
              <w:r w:rsidRPr="005F7A86">
                <w:rPr>
                  <w:rFonts w:cs="Arial"/>
                  <w:sz w:val="20"/>
                  <w:szCs w:val="20"/>
                </w:rPr>
                <w:t>CheckServiceFeasibility</w:t>
              </w:r>
            </w:ins>
          </w:p>
        </w:tc>
      </w:tr>
    </w:tbl>
    <w:p w14:paraId="526D4147" w14:textId="77777777" w:rsidR="00DB25B0" w:rsidRDefault="00DB25B0" w:rsidP="00D16EBA">
      <w:pPr>
        <w:rPr>
          <w:ins w:id="1327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6835CC93" w14:textId="77777777" w:rsidTr="000B6923">
        <w:trPr>
          <w:cnfStyle w:val="100000000000" w:firstRow="1" w:lastRow="0" w:firstColumn="0" w:lastColumn="0" w:oddVBand="0" w:evenVBand="0" w:oddHBand="0" w:evenHBand="0" w:firstRowFirstColumn="0" w:firstRowLastColumn="0" w:lastRowFirstColumn="0" w:lastRowLastColumn="0"/>
          <w:ins w:id="1327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65C551B" w14:textId="77777777" w:rsidR="00D16EBA" w:rsidRPr="005E31CC" w:rsidRDefault="00D16EBA" w:rsidP="000B6923">
            <w:pPr>
              <w:spacing w:before="120"/>
              <w:jc w:val="left"/>
              <w:rPr>
                <w:ins w:id="13275" w:author="Author"/>
                <w:b w:val="0"/>
                <w:sz w:val="20"/>
              </w:rPr>
            </w:pPr>
          </w:p>
        </w:tc>
        <w:tc>
          <w:tcPr>
            <w:tcW w:w="2976" w:type="dxa"/>
          </w:tcPr>
          <w:p w14:paraId="7F39D1E2"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276" w:author="Author"/>
                <w:sz w:val="20"/>
              </w:rPr>
            </w:pPr>
          </w:p>
        </w:tc>
      </w:tr>
      <w:tr w:rsidR="00D16EBA" w:rsidRPr="005E31CC" w14:paraId="576A77B8" w14:textId="77777777" w:rsidTr="000B6923">
        <w:trPr>
          <w:ins w:id="13277" w:author="Author"/>
        </w:trPr>
        <w:tc>
          <w:tcPr>
            <w:cnfStyle w:val="001000000000" w:firstRow="0" w:lastRow="0" w:firstColumn="1" w:lastColumn="0" w:oddVBand="0" w:evenVBand="0" w:oddHBand="0" w:evenHBand="0" w:firstRowFirstColumn="0" w:firstRowLastColumn="0" w:lastRowFirstColumn="0" w:lastRowLastColumn="0"/>
            <w:tcW w:w="2323" w:type="dxa"/>
          </w:tcPr>
          <w:p w14:paraId="72F61ECE" w14:textId="77777777" w:rsidR="00D16EBA" w:rsidRPr="005E31CC" w:rsidRDefault="00D16EBA" w:rsidP="000B6923">
            <w:pPr>
              <w:spacing w:before="120"/>
              <w:jc w:val="left"/>
              <w:rPr>
                <w:ins w:id="13278" w:author="Author"/>
                <w:sz w:val="20"/>
              </w:rPr>
            </w:pPr>
            <w:ins w:id="13279" w:author="Author">
              <w:r w:rsidRPr="005E31CC">
                <w:rPr>
                  <w:sz w:val="20"/>
                </w:rPr>
                <w:t>Service</w:t>
              </w:r>
            </w:ins>
          </w:p>
        </w:tc>
        <w:tc>
          <w:tcPr>
            <w:tcW w:w="7293" w:type="dxa"/>
            <w:gridSpan w:val="2"/>
          </w:tcPr>
          <w:p w14:paraId="6708CB41"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280" w:author="Author"/>
                <w:sz w:val="20"/>
                <w:lang w:val="en-US"/>
              </w:rPr>
            </w:pPr>
            <w:ins w:id="13281" w:author="Author">
              <w:r w:rsidRPr="00E73B40">
                <w:rPr>
                  <w:rFonts w:cs="Arial"/>
                  <w:sz w:val="20"/>
                  <w:lang w:val="en-IE"/>
                </w:rPr>
                <w:t>Cancel asset reservation</w:t>
              </w:r>
            </w:ins>
          </w:p>
        </w:tc>
      </w:tr>
      <w:tr w:rsidR="00D16EBA" w:rsidRPr="005E31CC" w14:paraId="08C2A5E6" w14:textId="77777777" w:rsidTr="000B6923">
        <w:trPr>
          <w:ins w:id="13282" w:author="Author"/>
        </w:trPr>
        <w:tc>
          <w:tcPr>
            <w:cnfStyle w:val="001000000000" w:firstRow="0" w:lastRow="0" w:firstColumn="1" w:lastColumn="0" w:oddVBand="0" w:evenVBand="0" w:oddHBand="0" w:evenHBand="0" w:firstRowFirstColumn="0" w:firstRowLastColumn="0" w:lastRowFirstColumn="0" w:lastRowLastColumn="0"/>
            <w:tcW w:w="2323" w:type="dxa"/>
          </w:tcPr>
          <w:p w14:paraId="2A7FB865" w14:textId="77777777" w:rsidR="00D16EBA" w:rsidRPr="005E31CC" w:rsidRDefault="00D16EBA" w:rsidP="000B6923">
            <w:pPr>
              <w:spacing w:before="120"/>
              <w:jc w:val="left"/>
              <w:rPr>
                <w:ins w:id="13283" w:author="Author"/>
                <w:sz w:val="20"/>
              </w:rPr>
            </w:pPr>
            <w:ins w:id="13284" w:author="Author">
              <w:r w:rsidRPr="005E31CC">
                <w:rPr>
                  <w:sz w:val="20"/>
                </w:rPr>
                <w:t>Relevant Input Notes</w:t>
              </w:r>
            </w:ins>
          </w:p>
        </w:tc>
        <w:tc>
          <w:tcPr>
            <w:tcW w:w="7293" w:type="dxa"/>
            <w:gridSpan w:val="2"/>
          </w:tcPr>
          <w:p w14:paraId="00D1B969"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285" w:author="Author"/>
                <w:sz w:val="20"/>
              </w:rPr>
            </w:pPr>
            <w:ins w:id="13286" w:author="Author">
              <w:r w:rsidRPr="00563671">
                <w:rPr>
                  <w:rFonts w:cs="Arial"/>
                  <w:sz w:val="20"/>
                  <w:szCs w:val="20"/>
                  <w:lang w:val="en-IE"/>
                </w:rPr>
                <w:t xml:space="preserve">The request is made against a given </w:t>
              </w:r>
              <w:r>
                <w:rPr>
                  <w:rFonts w:cs="Arial"/>
                  <w:sz w:val="20"/>
                  <w:szCs w:val="20"/>
                  <w:lang w:val="en-IE"/>
                </w:rPr>
                <w:t>reservation identifier</w:t>
              </w:r>
              <w:r w:rsidRPr="00563671">
                <w:rPr>
                  <w:rFonts w:cs="Arial"/>
                  <w:sz w:val="20"/>
                  <w:szCs w:val="20"/>
                  <w:lang w:val="en-IE"/>
                </w:rPr>
                <w:t xml:space="preserve"> and the contextualized costumer</w:t>
              </w:r>
            </w:ins>
          </w:p>
        </w:tc>
      </w:tr>
      <w:tr w:rsidR="00D16EBA" w:rsidRPr="005E31CC" w14:paraId="6F6E3A4C" w14:textId="77777777" w:rsidTr="000B6923">
        <w:trPr>
          <w:ins w:id="13287" w:author="Author"/>
        </w:trPr>
        <w:tc>
          <w:tcPr>
            <w:cnfStyle w:val="001000000000" w:firstRow="0" w:lastRow="0" w:firstColumn="1" w:lastColumn="0" w:oddVBand="0" w:evenVBand="0" w:oddHBand="0" w:evenHBand="0" w:firstRowFirstColumn="0" w:firstRowLastColumn="0" w:lastRowFirstColumn="0" w:lastRowLastColumn="0"/>
            <w:tcW w:w="2323" w:type="dxa"/>
          </w:tcPr>
          <w:p w14:paraId="2E63173D" w14:textId="77777777" w:rsidR="00D16EBA" w:rsidRPr="005E31CC" w:rsidRDefault="00D16EBA" w:rsidP="000B6923">
            <w:pPr>
              <w:spacing w:before="120"/>
              <w:jc w:val="left"/>
              <w:rPr>
                <w:ins w:id="13288" w:author="Author"/>
                <w:sz w:val="20"/>
              </w:rPr>
            </w:pPr>
            <w:ins w:id="13289" w:author="Author">
              <w:r w:rsidRPr="005E31CC">
                <w:rPr>
                  <w:sz w:val="20"/>
                </w:rPr>
                <w:t>Relevant Output Notes</w:t>
              </w:r>
            </w:ins>
          </w:p>
        </w:tc>
        <w:tc>
          <w:tcPr>
            <w:tcW w:w="7293" w:type="dxa"/>
            <w:gridSpan w:val="2"/>
          </w:tcPr>
          <w:p w14:paraId="2A7F445C"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290" w:author="Author"/>
                <w:sz w:val="20"/>
              </w:rPr>
            </w:pPr>
            <w:ins w:id="13291" w:author="Author">
              <w:r w:rsidRPr="00563671">
                <w:rPr>
                  <w:rFonts w:cs="Arial"/>
                  <w:sz w:val="20"/>
                  <w:szCs w:val="20"/>
                  <w:lang w:val="en-IE"/>
                </w:rPr>
                <w:t>The response re</w:t>
              </w:r>
              <w:r>
                <w:rPr>
                  <w:rFonts w:cs="Arial"/>
                  <w:sz w:val="20"/>
                  <w:szCs w:val="20"/>
                  <w:lang w:val="en-IE"/>
                </w:rPr>
                <w:t>turns the status of the request</w:t>
              </w:r>
            </w:ins>
          </w:p>
        </w:tc>
      </w:tr>
      <w:tr w:rsidR="00D16EBA" w:rsidRPr="005E31CC" w14:paraId="0D04A18E" w14:textId="77777777" w:rsidTr="000B6923">
        <w:trPr>
          <w:ins w:id="13292" w:author="Author"/>
        </w:trPr>
        <w:tc>
          <w:tcPr>
            <w:cnfStyle w:val="001000000000" w:firstRow="0" w:lastRow="0" w:firstColumn="1" w:lastColumn="0" w:oddVBand="0" w:evenVBand="0" w:oddHBand="0" w:evenHBand="0" w:firstRowFirstColumn="0" w:firstRowLastColumn="0" w:lastRowFirstColumn="0" w:lastRowLastColumn="0"/>
            <w:tcW w:w="2323" w:type="dxa"/>
          </w:tcPr>
          <w:p w14:paraId="72BF78FE" w14:textId="77777777" w:rsidR="00D16EBA" w:rsidRPr="005E31CC" w:rsidRDefault="00D16EBA" w:rsidP="000B6923">
            <w:pPr>
              <w:spacing w:before="120"/>
              <w:jc w:val="left"/>
              <w:rPr>
                <w:ins w:id="13293" w:author="Author"/>
                <w:sz w:val="20"/>
              </w:rPr>
            </w:pPr>
            <w:ins w:id="13294" w:author="Author">
              <w:r w:rsidRPr="005E31CC">
                <w:rPr>
                  <w:sz w:val="20"/>
                </w:rPr>
                <w:t>Interface Id</w:t>
              </w:r>
            </w:ins>
          </w:p>
        </w:tc>
        <w:tc>
          <w:tcPr>
            <w:tcW w:w="7293" w:type="dxa"/>
            <w:gridSpan w:val="2"/>
          </w:tcPr>
          <w:p w14:paraId="3691A8C7"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295" w:author="Author"/>
                <w:sz w:val="20"/>
              </w:rPr>
            </w:pPr>
            <w:ins w:id="13296" w:author="Author">
              <w:r w:rsidRPr="00563671">
                <w:rPr>
                  <w:rFonts w:cs="Arial"/>
                  <w:sz w:val="20"/>
                  <w:szCs w:val="20"/>
                  <w:lang w:val="en-IE" w:eastAsia="pt-PT"/>
                </w:rPr>
                <w:t>IF192.07</w:t>
              </w:r>
            </w:ins>
          </w:p>
        </w:tc>
      </w:tr>
      <w:tr w:rsidR="00D16EBA" w:rsidRPr="005E31CC" w14:paraId="22179DFB" w14:textId="77777777" w:rsidTr="000B6923">
        <w:trPr>
          <w:ins w:id="13297" w:author="Author"/>
        </w:trPr>
        <w:tc>
          <w:tcPr>
            <w:cnfStyle w:val="001000000000" w:firstRow="0" w:lastRow="0" w:firstColumn="1" w:lastColumn="0" w:oddVBand="0" w:evenVBand="0" w:oddHBand="0" w:evenHBand="0" w:firstRowFirstColumn="0" w:firstRowLastColumn="0" w:lastRowFirstColumn="0" w:lastRowLastColumn="0"/>
            <w:tcW w:w="2323" w:type="dxa"/>
          </w:tcPr>
          <w:p w14:paraId="05B66E1A" w14:textId="77777777" w:rsidR="00D16EBA" w:rsidRPr="005E31CC" w:rsidRDefault="00D16EBA" w:rsidP="000B6923">
            <w:pPr>
              <w:spacing w:before="120"/>
              <w:jc w:val="left"/>
              <w:rPr>
                <w:ins w:id="13298" w:author="Author"/>
                <w:sz w:val="20"/>
              </w:rPr>
            </w:pPr>
            <w:ins w:id="13299" w:author="Author">
              <w:r w:rsidRPr="005E31CC">
                <w:rPr>
                  <w:sz w:val="20"/>
                </w:rPr>
                <w:t>Service Id</w:t>
              </w:r>
            </w:ins>
          </w:p>
        </w:tc>
        <w:tc>
          <w:tcPr>
            <w:tcW w:w="7293" w:type="dxa"/>
            <w:gridSpan w:val="2"/>
            <w:tcBorders>
              <w:bottom w:val="single" w:sz="18" w:space="0" w:color="FFFFFF" w:themeColor="background1"/>
            </w:tcBorders>
          </w:tcPr>
          <w:p w14:paraId="42AA80AF"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00" w:author="Author"/>
                <w:sz w:val="20"/>
              </w:rPr>
            </w:pPr>
            <w:ins w:id="13301" w:author="Author">
              <w:r>
                <w:rPr>
                  <w:rFonts w:cs="Arial"/>
                  <w:sz w:val="20"/>
                  <w:szCs w:val="20"/>
                  <w:lang w:val="en-IE"/>
                </w:rPr>
                <w:t>718</w:t>
              </w:r>
            </w:ins>
          </w:p>
        </w:tc>
      </w:tr>
      <w:tr w:rsidR="00D16EBA" w:rsidRPr="005E31CC" w14:paraId="35341969" w14:textId="77777777" w:rsidTr="000B6923">
        <w:trPr>
          <w:ins w:id="13302" w:author="Author"/>
        </w:trPr>
        <w:tc>
          <w:tcPr>
            <w:cnfStyle w:val="001000000000" w:firstRow="0" w:lastRow="0" w:firstColumn="1" w:lastColumn="0" w:oddVBand="0" w:evenVBand="0" w:oddHBand="0" w:evenHBand="0" w:firstRowFirstColumn="0" w:firstRowLastColumn="0" w:lastRowFirstColumn="0" w:lastRowLastColumn="0"/>
            <w:tcW w:w="2323" w:type="dxa"/>
          </w:tcPr>
          <w:p w14:paraId="7F1468F1" w14:textId="77777777" w:rsidR="00D16EBA" w:rsidRPr="005E31CC" w:rsidRDefault="00D16EBA" w:rsidP="000B6923">
            <w:pPr>
              <w:spacing w:before="120"/>
              <w:jc w:val="left"/>
              <w:rPr>
                <w:ins w:id="13303" w:author="Author"/>
                <w:sz w:val="20"/>
              </w:rPr>
            </w:pPr>
            <w:ins w:id="13304" w:author="Author">
              <w:r w:rsidRPr="005E31CC">
                <w:rPr>
                  <w:sz w:val="20"/>
                </w:rPr>
                <w:t>CSM Service</w:t>
              </w:r>
            </w:ins>
          </w:p>
        </w:tc>
        <w:tc>
          <w:tcPr>
            <w:tcW w:w="7293" w:type="dxa"/>
            <w:gridSpan w:val="2"/>
          </w:tcPr>
          <w:p w14:paraId="4D0ADFAF"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05" w:author="Author"/>
                <w:sz w:val="20"/>
                <w:lang w:val="en-US" w:eastAsia="pt-PT"/>
              </w:rPr>
            </w:pPr>
            <w:ins w:id="13306" w:author="Author">
              <w:r w:rsidRPr="00563671">
                <w:rPr>
                  <w:rFonts w:cs="Arial"/>
                  <w:sz w:val="20"/>
                  <w:szCs w:val="20"/>
                </w:rPr>
                <w:t>ProductStockReservation</w:t>
              </w:r>
              <w:r w:rsidRPr="00563671" w:rsidDel="00517792">
                <w:rPr>
                  <w:rFonts w:cs="Arial"/>
                  <w:sz w:val="20"/>
                  <w:szCs w:val="20"/>
                </w:rPr>
                <w:t xml:space="preserve"> </w:t>
              </w:r>
            </w:ins>
          </w:p>
        </w:tc>
      </w:tr>
      <w:tr w:rsidR="00D16EBA" w:rsidRPr="005E31CC" w14:paraId="06FF03C9" w14:textId="77777777" w:rsidTr="000B6923">
        <w:trPr>
          <w:ins w:id="13307" w:author="Author"/>
        </w:trPr>
        <w:tc>
          <w:tcPr>
            <w:cnfStyle w:val="001000000000" w:firstRow="0" w:lastRow="0" w:firstColumn="1" w:lastColumn="0" w:oddVBand="0" w:evenVBand="0" w:oddHBand="0" w:evenHBand="0" w:firstRowFirstColumn="0" w:firstRowLastColumn="0" w:lastRowFirstColumn="0" w:lastRowLastColumn="0"/>
            <w:tcW w:w="2323" w:type="dxa"/>
          </w:tcPr>
          <w:p w14:paraId="2ABFAD02" w14:textId="77777777" w:rsidR="00D16EBA" w:rsidRPr="005E31CC" w:rsidRDefault="00D16EBA" w:rsidP="000B6923">
            <w:pPr>
              <w:spacing w:before="120"/>
              <w:jc w:val="left"/>
              <w:rPr>
                <w:ins w:id="13308" w:author="Author"/>
                <w:sz w:val="20"/>
              </w:rPr>
            </w:pPr>
            <w:ins w:id="13309" w:author="Author">
              <w:r w:rsidRPr="005E31CC">
                <w:rPr>
                  <w:sz w:val="20"/>
                </w:rPr>
                <w:t>CSM Operation</w:t>
              </w:r>
            </w:ins>
          </w:p>
        </w:tc>
        <w:tc>
          <w:tcPr>
            <w:tcW w:w="7293" w:type="dxa"/>
            <w:gridSpan w:val="2"/>
          </w:tcPr>
          <w:p w14:paraId="165CF3BB"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10" w:author="Author"/>
                <w:sz w:val="20"/>
              </w:rPr>
            </w:pPr>
            <w:ins w:id="13311" w:author="Author">
              <w:r>
                <w:rPr>
                  <w:rFonts w:cs="Arial"/>
                  <w:sz w:val="20"/>
                  <w:szCs w:val="20"/>
                </w:rPr>
                <w:t>Update</w:t>
              </w:r>
              <w:r w:rsidRPr="00563671">
                <w:rPr>
                  <w:rFonts w:cs="Arial"/>
                  <w:sz w:val="20"/>
                  <w:szCs w:val="20"/>
                </w:rPr>
                <w:t>ProductStockReservation</w:t>
              </w:r>
            </w:ins>
          </w:p>
        </w:tc>
      </w:tr>
    </w:tbl>
    <w:p w14:paraId="7C938264" w14:textId="77777777" w:rsidR="00D16EBA" w:rsidRDefault="00D16EBA" w:rsidP="00D16EBA">
      <w:pPr>
        <w:rPr>
          <w:ins w:id="1331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2CA719F4" w14:textId="77777777" w:rsidTr="000B6923">
        <w:trPr>
          <w:cnfStyle w:val="100000000000" w:firstRow="1" w:lastRow="0" w:firstColumn="0" w:lastColumn="0" w:oddVBand="0" w:evenVBand="0" w:oddHBand="0" w:evenHBand="0" w:firstRowFirstColumn="0" w:firstRowLastColumn="0" w:lastRowFirstColumn="0" w:lastRowLastColumn="0"/>
          <w:ins w:id="1331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FE230D" w14:textId="77777777" w:rsidR="00D16EBA" w:rsidRPr="005E31CC" w:rsidRDefault="00D16EBA" w:rsidP="000B6923">
            <w:pPr>
              <w:spacing w:before="120"/>
              <w:jc w:val="left"/>
              <w:rPr>
                <w:ins w:id="13314" w:author="Author"/>
                <w:b w:val="0"/>
                <w:sz w:val="20"/>
              </w:rPr>
            </w:pPr>
          </w:p>
        </w:tc>
        <w:tc>
          <w:tcPr>
            <w:tcW w:w="2976" w:type="dxa"/>
          </w:tcPr>
          <w:p w14:paraId="4D9372C7"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315" w:author="Author"/>
                <w:sz w:val="20"/>
              </w:rPr>
            </w:pPr>
          </w:p>
        </w:tc>
      </w:tr>
      <w:tr w:rsidR="00D16EBA" w:rsidRPr="005E31CC" w14:paraId="3CF5349B" w14:textId="77777777" w:rsidTr="000B6923">
        <w:trPr>
          <w:ins w:id="13316" w:author="Author"/>
        </w:trPr>
        <w:tc>
          <w:tcPr>
            <w:cnfStyle w:val="001000000000" w:firstRow="0" w:lastRow="0" w:firstColumn="1" w:lastColumn="0" w:oddVBand="0" w:evenVBand="0" w:oddHBand="0" w:evenHBand="0" w:firstRowFirstColumn="0" w:firstRowLastColumn="0" w:lastRowFirstColumn="0" w:lastRowLastColumn="0"/>
            <w:tcW w:w="2323" w:type="dxa"/>
          </w:tcPr>
          <w:p w14:paraId="219B816E" w14:textId="77777777" w:rsidR="00D16EBA" w:rsidRPr="005E31CC" w:rsidRDefault="00D16EBA" w:rsidP="000B6923">
            <w:pPr>
              <w:spacing w:before="120"/>
              <w:jc w:val="left"/>
              <w:rPr>
                <w:ins w:id="13317" w:author="Author"/>
                <w:sz w:val="20"/>
              </w:rPr>
            </w:pPr>
            <w:ins w:id="13318" w:author="Author">
              <w:r w:rsidRPr="005E31CC">
                <w:rPr>
                  <w:sz w:val="20"/>
                </w:rPr>
                <w:t>Service</w:t>
              </w:r>
            </w:ins>
          </w:p>
        </w:tc>
        <w:tc>
          <w:tcPr>
            <w:tcW w:w="7293" w:type="dxa"/>
            <w:gridSpan w:val="2"/>
          </w:tcPr>
          <w:p w14:paraId="65C11FFE" w14:textId="1AF76618"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19" w:author="Author"/>
                <w:sz w:val="20"/>
                <w:lang w:val="en-US"/>
              </w:rPr>
            </w:pPr>
            <w:ins w:id="13320" w:author="Author">
              <w:r w:rsidRPr="00D16EBA">
                <w:rPr>
                  <w:sz w:val="20"/>
                  <w:lang w:val="en-US"/>
                </w:rPr>
                <w:t>Release reserved phone number</w:t>
              </w:r>
            </w:ins>
          </w:p>
        </w:tc>
      </w:tr>
      <w:tr w:rsidR="004F137B" w:rsidRPr="005E31CC" w14:paraId="66EC1971" w14:textId="77777777" w:rsidTr="000B6923">
        <w:trPr>
          <w:ins w:id="13321" w:author="Author"/>
        </w:trPr>
        <w:tc>
          <w:tcPr>
            <w:cnfStyle w:val="001000000000" w:firstRow="0" w:lastRow="0" w:firstColumn="1" w:lastColumn="0" w:oddVBand="0" w:evenVBand="0" w:oddHBand="0" w:evenHBand="0" w:firstRowFirstColumn="0" w:firstRowLastColumn="0" w:lastRowFirstColumn="0" w:lastRowLastColumn="0"/>
            <w:tcW w:w="2323" w:type="dxa"/>
          </w:tcPr>
          <w:p w14:paraId="25EFF647" w14:textId="77777777" w:rsidR="004F137B" w:rsidRPr="005E31CC" w:rsidRDefault="004F137B" w:rsidP="004F137B">
            <w:pPr>
              <w:spacing w:before="120"/>
              <w:jc w:val="left"/>
              <w:rPr>
                <w:ins w:id="13322" w:author="Author"/>
                <w:sz w:val="20"/>
              </w:rPr>
            </w:pPr>
            <w:ins w:id="13323" w:author="Author">
              <w:r w:rsidRPr="005E31CC">
                <w:rPr>
                  <w:sz w:val="20"/>
                </w:rPr>
                <w:t>Relevant Input Notes</w:t>
              </w:r>
            </w:ins>
          </w:p>
        </w:tc>
        <w:tc>
          <w:tcPr>
            <w:tcW w:w="7293" w:type="dxa"/>
            <w:gridSpan w:val="2"/>
          </w:tcPr>
          <w:p w14:paraId="01C7BEB7" w14:textId="6EF5B27E"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24" w:author="Author"/>
                <w:sz w:val="20"/>
              </w:rPr>
            </w:pPr>
            <w:ins w:id="13325" w:author="Author">
              <w:r w:rsidRPr="00563671">
                <w:rPr>
                  <w:rFonts w:cs="Arial"/>
                  <w:sz w:val="20"/>
                  <w:szCs w:val="20"/>
                  <w:lang w:val="en-IE"/>
                </w:rPr>
                <w:t>The request is made against a phone number and the contextualized costumer</w:t>
              </w:r>
            </w:ins>
          </w:p>
        </w:tc>
      </w:tr>
      <w:tr w:rsidR="004F137B" w:rsidRPr="005E31CC" w14:paraId="780A87D1" w14:textId="77777777" w:rsidTr="000B6923">
        <w:trPr>
          <w:ins w:id="13326" w:author="Author"/>
        </w:trPr>
        <w:tc>
          <w:tcPr>
            <w:cnfStyle w:val="001000000000" w:firstRow="0" w:lastRow="0" w:firstColumn="1" w:lastColumn="0" w:oddVBand="0" w:evenVBand="0" w:oddHBand="0" w:evenHBand="0" w:firstRowFirstColumn="0" w:firstRowLastColumn="0" w:lastRowFirstColumn="0" w:lastRowLastColumn="0"/>
            <w:tcW w:w="2323" w:type="dxa"/>
          </w:tcPr>
          <w:p w14:paraId="0A98EF47" w14:textId="77777777" w:rsidR="004F137B" w:rsidRPr="005E31CC" w:rsidRDefault="004F137B" w:rsidP="004F137B">
            <w:pPr>
              <w:spacing w:before="120"/>
              <w:jc w:val="left"/>
              <w:rPr>
                <w:ins w:id="13327" w:author="Author"/>
                <w:sz w:val="20"/>
              </w:rPr>
            </w:pPr>
            <w:ins w:id="13328" w:author="Author">
              <w:r w:rsidRPr="005E31CC">
                <w:rPr>
                  <w:sz w:val="20"/>
                </w:rPr>
                <w:t>Relevant Output Notes</w:t>
              </w:r>
            </w:ins>
          </w:p>
        </w:tc>
        <w:tc>
          <w:tcPr>
            <w:tcW w:w="7293" w:type="dxa"/>
            <w:gridSpan w:val="2"/>
          </w:tcPr>
          <w:p w14:paraId="28203E80" w14:textId="62CD89BA"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29" w:author="Author"/>
                <w:sz w:val="20"/>
              </w:rPr>
            </w:pPr>
            <w:ins w:id="13330" w:author="Author">
              <w:r w:rsidRPr="00563671">
                <w:rPr>
                  <w:rFonts w:cs="Arial"/>
                  <w:sz w:val="20"/>
                  <w:szCs w:val="20"/>
                  <w:lang w:val="en-IE"/>
                </w:rPr>
                <w:t>The response returns the reservation status</w:t>
              </w:r>
            </w:ins>
          </w:p>
        </w:tc>
      </w:tr>
      <w:tr w:rsidR="004F137B" w:rsidRPr="005E31CC" w14:paraId="345E9988" w14:textId="77777777" w:rsidTr="000B6923">
        <w:trPr>
          <w:ins w:id="13331" w:author="Author"/>
        </w:trPr>
        <w:tc>
          <w:tcPr>
            <w:cnfStyle w:val="001000000000" w:firstRow="0" w:lastRow="0" w:firstColumn="1" w:lastColumn="0" w:oddVBand="0" w:evenVBand="0" w:oddHBand="0" w:evenHBand="0" w:firstRowFirstColumn="0" w:firstRowLastColumn="0" w:lastRowFirstColumn="0" w:lastRowLastColumn="0"/>
            <w:tcW w:w="2323" w:type="dxa"/>
          </w:tcPr>
          <w:p w14:paraId="47095C87" w14:textId="77777777" w:rsidR="004F137B" w:rsidRPr="005E31CC" w:rsidRDefault="004F137B" w:rsidP="004F137B">
            <w:pPr>
              <w:spacing w:before="120"/>
              <w:jc w:val="left"/>
              <w:rPr>
                <w:ins w:id="13332" w:author="Author"/>
                <w:sz w:val="20"/>
              </w:rPr>
            </w:pPr>
            <w:ins w:id="13333" w:author="Author">
              <w:r w:rsidRPr="005E31CC">
                <w:rPr>
                  <w:sz w:val="20"/>
                </w:rPr>
                <w:t>Interface Id</w:t>
              </w:r>
            </w:ins>
          </w:p>
        </w:tc>
        <w:tc>
          <w:tcPr>
            <w:tcW w:w="7293" w:type="dxa"/>
            <w:gridSpan w:val="2"/>
          </w:tcPr>
          <w:p w14:paraId="4D2F8DC5" w14:textId="02298B73"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34" w:author="Author"/>
                <w:sz w:val="20"/>
              </w:rPr>
            </w:pPr>
            <w:ins w:id="13335" w:author="Author">
              <w:r w:rsidRPr="00563671">
                <w:rPr>
                  <w:rFonts w:cs="Arial"/>
                  <w:sz w:val="20"/>
                  <w:szCs w:val="20"/>
                  <w:lang w:val="en-IE" w:eastAsia="pt-PT"/>
                </w:rPr>
                <w:t>IF192.27</w:t>
              </w:r>
            </w:ins>
          </w:p>
        </w:tc>
      </w:tr>
      <w:tr w:rsidR="004F137B" w:rsidRPr="005E31CC" w14:paraId="724828AC" w14:textId="77777777" w:rsidTr="000B6923">
        <w:trPr>
          <w:ins w:id="13336" w:author="Author"/>
        </w:trPr>
        <w:tc>
          <w:tcPr>
            <w:cnfStyle w:val="001000000000" w:firstRow="0" w:lastRow="0" w:firstColumn="1" w:lastColumn="0" w:oddVBand="0" w:evenVBand="0" w:oddHBand="0" w:evenHBand="0" w:firstRowFirstColumn="0" w:firstRowLastColumn="0" w:lastRowFirstColumn="0" w:lastRowLastColumn="0"/>
            <w:tcW w:w="2323" w:type="dxa"/>
          </w:tcPr>
          <w:p w14:paraId="2C34BD84" w14:textId="77777777" w:rsidR="004F137B" w:rsidRPr="005E31CC" w:rsidRDefault="004F137B" w:rsidP="004F137B">
            <w:pPr>
              <w:spacing w:before="120"/>
              <w:jc w:val="left"/>
              <w:rPr>
                <w:ins w:id="13337" w:author="Author"/>
                <w:sz w:val="20"/>
              </w:rPr>
            </w:pPr>
            <w:ins w:id="13338" w:author="Author">
              <w:r w:rsidRPr="005E31CC">
                <w:rPr>
                  <w:sz w:val="20"/>
                </w:rPr>
                <w:t>Service Id</w:t>
              </w:r>
            </w:ins>
          </w:p>
        </w:tc>
        <w:tc>
          <w:tcPr>
            <w:tcW w:w="7293" w:type="dxa"/>
            <w:gridSpan w:val="2"/>
            <w:tcBorders>
              <w:bottom w:val="single" w:sz="18" w:space="0" w:color="FFFFFF" w:themeColor="background1"/>
            </w:tcBorders>
          </w:tcPr>
          <w:p w14:paraId="7E5732E3" w14:textId="0ED77D51"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39" w:author="Author"/>
                <w:sz w:val="20"/>
              </w:rPr>
            </w:pPr>
            <w:ins w:id="13340" w:author="Author">
              <w:r>
                <w:rPr>
                  <w:rFonts w:cs="Arial"/>
                  <w:sz w:val="20"/>
                  <w:szCs w:val="20"/>
                  <w:lang w:val="en-IE"/>
                </w:rPr>
                <w:t>583</w:t>
              </w:r>
            </w:ins>
          </w:p>
        </w:tc>
      </w:tr>
      <w:tr w:rsidR="004F137B" w:rsidRPr="005E31CC" w14:paraId="576CF67B" w14:textId="77777777" w:rsidTr="000B6923">
        <w:trPr>
          <w:ins w:id="13341" w:author="Author"/>
        </w:trPr>
        <w:tc>
          <w:tcPr>
            <w:cnfStyle w:val="001000000000" w:firstRow="0" w:lastRow="0" w:firstColumn="1" w:lastColumn="0" w:oddVBand="0" w:evenVBand="0" w:oddHBand="0" w:evenHBand="0" w:firstRowFirstColumn="0" w:firstRowLastColumn="0" w:lastRowFirstColumn="0" w:lastRowLastColumn="0"/>
            <w:tcW w:w="2323" w:type="dxa"/>
          </w:tcPr>
          <w:p w14:paraId="554D3237" w14:textId="77777777" w:rsidR="004F137B" w:rsidRPr="005E31CC" w:rsidRDefault="004F137B" w:rsidP="004F137B">
            <w:pPr>
              <w:spacing w:before="120"/>
              <w:jc w:val="left"/>
              <w:rPr>
                <w:ins w:id="13342" w:author="Author"/>
                <w:sz w:val="20"/>
              </w:rPr>
            </w:pPr>
            <w:ins w:id="13343" w:author="Author">
              <w:r w:rsidRPr="005E31CC">
                <w:rPr>
                  <w:sz w:val="20"/>
                </w:rPr>
                <w:t>CSM Service</w:t>
              </w:r>
            </w:ins>
          </w:p>
        </w:tc>
        <w:tc>
          <w:tcPr>
            <w:tcW w:w="7293" w:type="dxa"/>
            <w:gridSpan w:val="2"/>
          </w:tcPr>
          <w:p w14:paraId="0D8C38D5" w14:textId="7BEF4B4A"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44" w:author="Author"/>
                <w:sz w:val="20"/>
                <w:lang w:val="en-US" w:eastAsia="pt-PT"/>
              </w:rPr>
            </w:pPr>
            <w:ins w:id="13345" w:author="Author">
              <w:r w:rsidRPr="00563671">
                <w:rPr>
                  <w:rFonts w:cs="Arial"/>
                  <w:sz w:val="20"/>
                  <w:szCs w:val="20"/>
                </w:rPr>
                <w:t>LogicalResourceInventoryItem</w:t>
              </w:r>
            </w:ins>
          </w:p>
        </w:tc>
      </w:tr>
      <w:tr w:rsidR="004F137B" w:rsidRPr="005E31CC" w14:paraId="562C94DD" w14:textId="77777777" w:rsidTr="000B6923">
        <w:trPr>
          <w:ins w:id="13346" w:author="Author"/>
        </w:trPr>
        <w:tc>
          <w:tcPr>
            <w:cnfStyle w:val="001000000000" w:firstRow="0" w:lastRow="0" w:firstColumn="1" w:lastColumn="0" w:oddVBand="0" w:evenVBand="0" w:oddHBand="0" w:evenHBand="0" w:firstRowFirstColumn="0" w:firstRowLastColumn="0" w:lastRowFirstColumn="0" w:lastRowLastColumn="0"/>
            <w:tcW w:w="2323" w:type="dxa"/>
          </w:tcPr>
          <w:p w14:paraId="0A38A1E1" w14:textId="77777777" w:rsidR="004F137B" w:rsidRPr="005E31CC" w:rsidRDefault="004F137B" w:rsidP="004F137B">
            <w:pPr>
              <w:spacing w:before="120"/>
              <w:jc w:val="left"/>
              <w:rPr>
                <w:ins w:id="13347" w:author="Author"/>
                <w:sz w:val="20"/>
              </w:rPr>
            </w:pPr>
            <w:ins w:id="13348" w:author="Author">
              <w:r w:rsidRPr="005E31CC">
                <w:rPr>
                  <w:sz w:val="20"/>
                </w:rPr>
                <w:t>CSM Operation</w:t>
              </w:r>
            </w:ins>
          </w:p>
        </w:tc>
        <w:tc>
          <w:tcPr>
            <w:tcW w:w="7293" w:type="dxa"/>
            <w:gridSpan w:val="2"/>
          </w:tcPr>
          <w:p w14:paraId="39A6FC5F" w14:textId="262855F0"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49" w:author="Author"/>
                <w:sz w:val="20"/>
              </w:rPr>
            </w:pPr>
            <w:ins w:id="13350" w:author="Author">
              <w:r w:rsidRPr="00563671">
                <w:rPr>
                  <w:rFonts w:cs="Arial"/>
                  <w:sz w:val="20"/>
                  <w:szCs w:val="20"/>
                </w:rPr>
                <w:t>UpdateLogicalresourceInventoryItem</w:t>
              </w:r>
            </w:ins>
          </w:p>
        </w:tc>
      </w:tr>
    </w:tbl>
    <w:p w14:paraId="0757BFA6" w14:textId="369B839D" w:rsidR="00D16EBA" w:rsidRPr="00563671" w:rsidDel="004F137B" w:rsidRDefault="00D16EBA" w:rsidP="00D16EBA">
      <w:pPr>
        <w:rPr>
          <w:ins w:id="13351" w:author="Author"/>
          <w:del w:id="1335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4F137B" w14:paraId="47ED4AAF" w14:textId="3F65D2BC" w:rsidTr="000B6923">
        <w:trPr>
          <w:cnfStyle w:val="100000000000" w:firstRow="1" w:lastRow="0" w:firstColumn="0" w:lastColumn="0" w:oddVBand="0" w:evenVBand="0" w:oddHBand="0" w:evenHBand="0" w:firstRowFirstColumn="0" w:firstRowLastColumn="0" w:lastRowFirstColumn="0" w:lastRowLastColumn="0"/>
          <w:ins w:id="13353" w:author="Author"/>
          <w:del w:id="1335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52327E3" w14:textId="55B0121F" w:rsidR="00D16EBA" w:rsidRPr="005E31CC" w:rsidDel="004F137B" w:rsidRDefault="00D16EBA" w:rsidP="000B6923">
            <w:pPr>
              <w:spacing w:before="120"/>
              <w:jc w:val="left"/>
              <w:rPr>
                <w:ins w:id="13355" w:author="Author"/>
                <w:del w:id="13356" w:author="Author"/>
                <w:b w:val="0"/>
                <w:sz w:val="20"/>
              </w:rPr>
            </w:pPr>
          </w:p>
        </w:tc>
        <w:tc>
          <w:tcPr>
            <w:tcW w:w="2976" w:type="dxa"/>
          </w:tcPr>
          <w:p w14:paraId="70BE19B6" w14:textId="5EB42114" w:rsidR="00D16EBA" w:rsidRPr="005E31CC" w:rsidDel="004F137B"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357" w:author="Author"/>
                <w:del w:id="13358" w:author="Author"/>
                <w:sz w:val="20"/>
              </w:rPr>
            </w:pPr>
          </w:p>
        </w:tc>
      </w:tr>
      <w:tr w:rsidR="00D16EBA" w:rsidRPr="005E31CC" w:rsidDel="004F137B" w14:paraId="5BD6F114" w14:textId="0A371C24" w:rsidTr="000B6923">
        <w:trPr>
          <w:ins w:id="13359" w:author="Author"/>
          <w:del w:id="13360" w:author="Author"/>
        </w:trPr>
        <w:tc>
          <w:tcPr>
            <w:cnfStyle w:val="001000000000" w:firstRow="0" w:lastRow="0" w:firstColumn="1" w:lastColumn="0" w:oddVBand="0" w:evenVBand="0" w:oddHBand="0" w:evenHBand="0" w:firstRowFirstColumn="0" w:firstRowLastColumn="0" w:lastRowFirstColumn="0" w:lastRowLastColumn="0"/>
            <w:tcW w:w="2323" w:type="dxa"/>
          </w:tcPr>
          <w:p w14:paraId="7557073E" w14:textId="4052414D" w:rsidR="00D16EBA" w:rsidRPr="005E31CC" w:rsidDel="004F137B" w:rsidRDefault="00D16EBA" w:rsidP="000B6923">
            <w:pPr>
              <w:spacing w:before="120"/>
              <w:jc w:val="left"/>
              <w:rPr>
                <w:ins w:id="13361" w:author="Author"/>
                <w:del w:id="13362" w:author="Author"/>
                <w:sz w:val="20"/>
              </w:rPr>
            </w:pPr>
            <w:ins w:id="13363" w:author="Author">
              <w:del w:id="13364" w:author="Author">
                <w:r w:rsidRPr="005E31CC" w:rsidDel="004F137B">
                  <w:rPr>
                    <w:sz w:val="20"/>
                  </w:rPr>
                  <w:delText>Service</w:delText>
                </w:r>
              </w:del>
            </w:ins>
          </w:p>
        </w:tc>
        <w:tc>
          <w:tcPr>
            <w:tcW w:w="7293" w:type="dxa"/>
            <w:gridSpan w:val="2"/>
          </w:tcPr>
          <w:p w14:paraId="26BDD667" w14:textId="4A466901"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65" w:author="Author"/>
                <w:del w:id="13366" w:author="Author"/>
                <w:sz w:val="20"/>
                <w:lang w:val="en-US"/>
              </w:rPr>
            </w:pPr>
            <w:ins w:id="13367" w:author="Author">
              <w:del w:id="13368" w:author="Author">
                <w:r w:rsidRPr="00D16EBA" w:rsidDel="004F137B">
                  <w:rPr>
                    <w:sz w:val="20"/>
                    <w:lang w:val="en-US"/>
                  </w:rPr>
                  <w:delText>Get asset details</w:delText>
                </w:r>
              </w:del>
            </w:ins>
          </w:p>
        </w:tc>
      </w:tr>
      <w:tr w:rsidR="00D16EBA" w:rsidRPr="005E31CC" w:rsidDel="004F137B" w14:paraId="623533DE" w14:textId="291BAD15" w:rsidTr="000B6923">
        <w:trPr>
          <w:ins w:id="13369" w:author="Author"/>
          <w:del w:id="13370" w:author="Author"/>
        </w:trPr>
        <w:tc>
          <w:tcPr>
            <w:cnfStyle w:val="001000000000" w:firstRow="0" w:lastRow="0" w:firstColumn="1" w:lastColumn="0" w:oddVBand="0" w:evenVBand="0" w:oddHBand="0" w:evenHBand="0" w:firstRowFirstColumn="0" w:firstRowLastColumn="0" w:lastRowFirstColumn="0" w:lastRowLastColumn="0"/>
            <w:tcW w:w="2323" w:type="dxa"/>
          </w:tcPr>
          <w:p w14:paraId="5FEB66ED" w14:textId="7F3F3D35" w:rsidR="00D16EBA" w:rsidRPr="005E31CC" w:rsidDel="004F137B" w:rsidRDefault="00D16EBA" w:rsidP="000B6923">
            <w:pPr>
              <w:spacing w:before="120"/>
              <w:jc w:val="left"/>
              <w:rPr>
                <w:ins w:id="13371" w:author="Author"/>
                <w:del w:id="13372" w:author="Author"/>
                <w:sz w:val="20"/>
              </w:rPr>
            </w:pPr>
            <w:ins w:id="13373" w:author="Author">
              <w:del w:id="13374" w:author="Author">
                <w:r w:rsidRPr="005E31CC" w:rsidDel="004F137B">
                  <w:rPr>
                    <w:sz w:val="20"/>
                  </w:rPr>
                  <w:delText>Relevant Input Notes</w:delText>
                </w:r>
              </w:del>
            </w:ins>
          </w:p>
        </w:tc>
        <w:tc>
          <w:tcPr>
            <w:tcW w:w="7293" w:type="dxa"/>
            <w:gridSpan w:val="2"/>
          </w:tcPr>
          <w:p w14:paraId="64D88A0E" w14:textId="381C19EF"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75" w:author="Author"/>
                <w:del w:id="13376" w:author="Author"/>
                <w:sz w:val="20"/>
              </w:rPr>
            </w:pPr>
          </w:p>
        </w:tc>
      </w:tr>
      <w:tr w:rsidR="00D16EBA" w:rsidRPr="005E31CC" w:rsidDel="004F137B" w14:paraId="67042FF8" w14:textId="28888AFA" w:rsidTr="000B6923">
        <w:trPr>
          <w:ins w:id="13377" w:author="Author"/>
          <w:del w:id="13378" w:author="Author"/>
        </w:trPr>
        <w:tc>
          <w:tcPr>
            <w:cnfStyle w:val="001000000000" w:firstRow="0" w:lastRow="0" w:firstColumn="1" w:lastColumn="0" w:oddVBand="0" w:evenVBand="0" w:oddHBand="0" w:evenHBand="0" w:firstRowFirstColumn="0" w:firstRowLastColumn="0" w:lastRowFirstColumn="0" w:lastRowLastColumn="0"/>
            <w:tcW w:w="2323" w:type="dxa"/>
          </w:tcPr>
          <w:p w14:paraId="2E13C45C" w14:textId="16BDF678" w:rsidR="00D16EBA" w:rsidRPr="005E31CC" w:rsidDel="004F137B" w:rsidRDefault="00D16EBA" w:rsidP="000B6923">
            <w:pPr>
              <w:spacing w:before="120"/>
              <w:jc w:val="left"/>
              <w:rPr>
                <w:ins w:id="13379" w:author="Author"/>
                <w:del w:id="13380" w:author="Author"/>
                <w:sz w:val="20"/>
              </w:rPr>
            </w:pPr>
            <w:ins w:id="13381" w:author="Author">
              <w:del w:id="13382" w:author="Author">
                <w:r w:rsidRPr="005E31CC" w:rsidDel="004F137B">
                  <w:rPr>
                    <w:sz w:val="20"/>
                  </w:rPr>
                  <w:delText>Relevant Output Notes</w:delText>
                </w:r>
              </w:del>
            </w:ins>
          </w:p>
        </w:tc>
        <w:tc>
          <w:tcPr>
            <w:tcW w:w="7293" w:type="dxa"/>
            <w:gridSpan w:val="2"/>
          </w:tcPr>
          <w:p w14:paraId="4760C8CD" w14:textId="10A517A3"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83" w:author="Author"/>
                <w:del w:id="13384" w:author="Author"/>
                <w:sz w:val="20"/>
              </w:rPr>
            </w:pPr>
          </w:p>
        </w:tc>
      </w:tr>
      <w:tr w:rsidR="00D16EBA" w:rsidRPr="005E31CC" w:rsidDel="004F137B" w14:paraId="2F9DA32F" w14:textId="212CD76C" w:rsidTr="000B6923">
        <w:trPr>
          <w:ins w:id="13385" w:author="Author"/>
          <w:del w:id="13386" w:author="Author"/>
        </w:trPr>
        <w:tc>
          <w:tcPr>
            <w:cnfStyle w:val="001000000000" w:firstRow="0" w:lastRow="0" w:firstColumn="1" w:lastColumn="0" w:oddVBand="0" w:evenVBand="0" w:oddHBand="0" w:evenHBand="0" w:firstRowFirstColumn="0" w:firstRowLastColumn="0" w:lastRowFirstColumn="0" w:lastRowLastColumn="0"/>
            <w:tcW w:w="2323" w:type="dxa"/>
          </w:tcPr>
          <w:p w14:paraId="26B13295" w14:textId="19486C98" w:rsidR="00D16EBA" w:rsidRPr="005E31CC" w:rsidDel="004F137B" w:rsidRDefault="00D16EBA" w:rsidP="000B6923">
            <w:pPr>
              <w:spacing w:before="120"/>
              <w:jc w:val="left"/>
              <w:rPr>
                <w:ins w:id="13387" w:author="Author"/>
                <w:del w:id="13388" w:author="Author"/>
                <w:sz w:val="20"/>
              </w:rPr>
            </w:pPr>
            <w:ins w:id="13389" w:author="Author">
              <w:del w:id="13390" w:author="Author">
                <w:r w:rsidRPr="005E31CC" w:rsidDel="004F137B">
                  <w:rPr>
                    <w:sz w:val="20"/>
                  </w:rPr>
                  <w:delText>Interface Id</w:delText>
                </w:r>
              </w:del>
            </w:ins>
          </w:p>
        </w:tc>
        <w:tc>
          <w:tcPr>
            <w:tcW w:w="7293" w:type="dxa"/>
            <w:gridSpan w:val="2"/>
          </w:tcPr>
          <w:p w14:paraId="76EE50C6" w14:textId="0A7AB98C"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91" w:author="Author"/>
                <w:del w:id="13392" w:author="Author"/>
                <w:sz w:val="20"/>
              </w:rPr>
            </w:pPr>
          </w:p>
        </w:tc>
      </w:tr>
      <w:tr w:rsidR="00D16EBA" w:rsidRPr="005E31CC" w:rsidDel="004F137B" w14:paraId="398AF886" w14:textId="69250C0A" w:rsidTr="000B6923">
        <w:trPr>
          <w:ins w:id="13393" w:author="Author"/>
          <w:del w:id="13394" w:author="Author"/>
        </w:trPr>
        <w:tc>
          <w:tcPr>
            <w:cnfStyle w:val="001000000000" w:firstRow="0" w:lastRow="0" w:firstColumn="1" w:lastColumn="0" w:oddVBand="0" w:evenVBand="0" w:oddHBand="0" w:evenHBand="0" w:firstRowFirstColumn="0" w:firstRowLastColumn="0" w:lastRowFirstColumn="0" w:lastRowLastColumn="0"/>
            <w:tcW w:w="2323" w:type="dxa"/>
          </w:tcPr>
          <w:p w14:paraId="4D8A013D" w14:textId="5051207A" w:rsidR="00D16EBA" w:rsidRPr="005E31CC" w:rsidDel="004F137B" w:rsidRDefault="00D16EBA" w:rsidP="000B6923">
            <w:pPr>
              <w:spacing w:before="120"/>
              <w:jc w:val="left"/>
              <w:rPr>
                <w:ins w:id="13395" w:author="Author"/>
                <w:del w:id="13396" w:author="Author"/>
                <w:sz w:val="20"/>
              </w:rPr>
            </w:pPr>
            <w:ins w:id="13397" w:author="Author">
              <w:del w:id="13398" w:author="Author">
                <w:r w:rsidRPr="005E31CC" w:rsidDel="004F137B">
                  <w:rPr>
                    <w:sz w:val="20"/>
                  </w:rPr>
                  <w:delText>Service Id</w:delText>
                </w:r>
              </w:del>
            </w:ins>
          </w:p>
        </w:tc>
        <w:tc>
          <w:tcPr>
            <w:tcW w:w="7293" w:type="dxa"/>
            <w:gridSpan w:val="2"/>
            <w:tcBorders>
              <w:bottom w:val="single" w:sz="18" w:space="0" w:color="FFFFFF" w:themeColor="background1"/>
            </w:tcBorders>
          </w:tcPr>
          <w:p w14:paraId="425E5FB8" w14:textId="5357C4C8"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99" w:author="Author"/>
                <w:del w:id="13400" w:author="Author"/>
                <w:sz w:val="20"/>
              </w:rPr>
            </w:pPr>
          </w:p>
        </w:tc>
      </w:tr>
      <w:tr w:rsidR="00D16EBA" w:rsidRPr="005E31CC" w:rsidDel="004F137B" w14:paraId="478E99F2" w14:textId="13B5C317" w:rsidTr="000B6923">
        <w:trPr>
          <w:ins w:id="13401" w:author="Author"/>
          <w:del w:id="13402" w:author="Author"/>
        </w:trPr>
        <w:tc>
          <w:tcPr>
            <w:cnfStyle w:val="001000000000" w:firstRow="0" w:lastRow="0" w:firstColumn="1" w:lastColumn="0" w:oddVBand="0" w:evenVBand="0" w:oddHBand="0" w:evenHBand="0" w:firstRowFirstColumn="0" w:firstRowLastColumn="0" w:lastRowFirstColumn="0" w:lastRowLastColumn="0"/>
            <w:tcW w:w="2323" w:type="dxa"/>
          </w:tcPr>
          <w:p w14:paraId="236D0EFD" w14:textId="4D4BBE3D" w:rsidR="00D16EBA" w:rsidRPr="005E31CC" w:rsidDel="004F137B" w:rsidRDefault="00D16EBA" w:rsidP="000B6923">
            <w:pPr>
              <w:spacing w:before="120"/>
              <w:jc w:val="left"/>
              <w:rPr>
                <w:ins w:id="13403" w:author="Author"/>
                <w:del w:id="13404" w:author="Author"/>
                <w:sz w:val="20"/>
              </w:rPr>
            </w:pPr>
            <w:ins w:id="13405" w:author="Author">
              <w:del w:id="13406" w:author="Author">
                <w:r w:rsidRPr="005E31CC" w:rsidDel="004F137B">
                  <w:rPr>
                    <w:sz w:val="20"/>
                  </w:rPr>
                  <w:delText>CSM Service</w:delText>
                </w:r>
              </w:del>
            </w:ins>
          </w:p>
        </w:tc>
        <w:tc>
          <w:tcPr>
            <w:tcW w:w="7293" w:type="dxa"/>
            <w:gridSpan w:val="2"/>
          </w:tcPr>
          <w:p w14:paraId="29E4BF60" w14:textId="6DCE057F"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07" w:author="Author"/>
                <w:del w:id="13408" w:author="Author"/>
                <w:sz w:val="20"/>
                <w:lang w:val="en-US" w:eastAsia="pt-PT"/>
              </w:rPr>
            </w:pPr>
          </w:p>
        </w:tc>
      </w:tr>
      <w:tr w:rsidR="00D16EBA" w:rsidRPr="005E31CC" w:rsidDel="004F137B" w14:paraId="629E328F" w14:textId="0A3F39DD" w:rsidTr="000B6923">
        <w:trPr>
          <w:ins w:id="13409" w:author="Author"/>
          <w:del w:id="13410" w:author="Author"/>
        </w:trPr>
        <w:tc>
          <w:tcPr>
            <w:cnfStyle w:val="001000000000" w:firstRow="0" w:lastRow="0" w:firstColumn="1" w:lastColumn="0" w:oddVBand="0" w:evenVBand="0" w:oddHBand="0" w:evenHBand="0" w:firstRowFirstColumn="0" w:firstRowLastColumn="0" w:lastRowFirstColumn="0" w:lastRowLastColumn="0"/>
            <w:tcW w:w="2323" w:type="dxa"/>
          </w:tcPr>
          <w:p w14:paraId="44B4AB1C" w14:textId="3F09F6D6" w:rsidR="00D16EBA" w:rsidRPr="005E31CC" w:rsidDel="004F137B" w:rsidRDefault="00D16EBA" w:rsidP="000B6923">
            <w:pPr>
              <w:spacing w:before="120"/>
              <w:jc w:val="left"/>
              <w:rPr>
                <w:ins w:id="13411" w:author="Author"/>
                <w:del w:id="13412" w:author="Author"/>
                <w:sz w:val="20"/>
              </w:rPr>
            </w:pPr>
            <w:ins w:id="13413" w:author="Author">
              <w:del w:id="13414" w:author="Author">
                <w:r w:rsidRPr="005E31CC" w:rsidDel="004F137B">
                  <w:rPr>
                    <w:sz w:val="20"/>
                  </w:rPr>
                  <w:delText>CSM Operation</w:delText>
                </w:r>
              </w:del>
            </w:ins>
          </w:p>
        </w:tc>
        <w:tc>
          <w:tcPr>
            <w:tcW w:w="7293" w:type="dxa"/>
            <w:gridSpan w:val="2"/>
          </w:tcPr>
          <w:p w14:paraId="621534F9" w14:textId="7C4F5365"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15" w:author="Author"/>
                <w:del w:id="13416" w:author="Author"/>
                <w:sz w:val="20"/>
              </w:rPr>
            </w:pPr>
          </w:p>
        </w:tc>
      </w:tr>
    </w:tbl>
    <w:p w14:paraId="0040E800" w14:textId="177699E1" w:rsidR="00D16EBA" w:rsidDel="00A23468" w:rsidRDefault="00D16EBA" w:rsidP="00D16EBA">
      <w:pPr>
        <w:rPr>
          <w:ins w:id="13417" w:author="Author"/>
          <w:del w:id="1341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A23468" w14:paraId="52B5BD56" w14:textId="58C6C27A" w:rsidTr="000B6923">
        <w:trPr>
          <w:cnfStyle w:val="100000000000" w:firstRow="1" w:lastRow="0" w:firstColumn="0" w:lastColumn="0" w:oddVBand="0" w:evenVBand="0" w:oddHBand="0" w:evenHBand="0" w:firstRowFirstColumn="0" w:firstRowLastColumn="0" w:lastRowFirstColumn="0" w:lastRowLastColumn="0"/>
          <w:ins w:id="13419" w:author="Author"/>
          <w:del w:id="1342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85015A1" w14:textId="782573BB" w:rsidR="00D16EBA" w:rsidRPr="005E31CC" w:rsidDel="00A23468" w:rsidRDefault="00D16EBA" w:rsidP="000B6923">
            <w:pPr>
              <w:spacing w:before="120"/>
              <w:jc w:val="left"/>
              <w:rPr>
                <w:ins w:id="13421" w:author="Author"/>
                <w:del w:id="13422" w:author="Author"/>
                <w:b w:val="0"/>
                <w:sz w:val="20"/>
              </w:rPr>
            </w:pPr>
          </w:p>
        </w:tc>
        <w:tc>
          <w:tcPr>
            <w:tcW w:w="2976" w:type="dxa"/>
          </w:tcPr>
          <w:p w14:paraId="535A8539" w14:textId="4FD5D12E" w:rsidR="00D16EBA" w:rsidRPr="005E31CC" w:rsidDel="00A23468"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423" w:author="Author"/>
                <w:del w:id="13424" w:author="Author"/>
                <w:sz w:val="20"/>
              </w:rPr>
            </w:pPr>
          </w:p>
        </w:tc>
      </w:tr>
      <w:tr w:rsidR="00D16EBA" w:rsidRPr="005E31CC" w:rsidDel="00A23468" w14:paraId="72F3BC6B" w14:textId="65ED86B9" w:rsidTr="000B6923">
        <w:trPr>
          <w:ins w:id="13425" w:author="Author"/>
          <w:del w:id="13426" w:author="Author"/>
        </w:trPr>
        <w:tc>
          <w:tcPr>
            <w:cnfStyle w:val="001000000000" w:firstRow="0" w:lastRow="0" w:firstColumn="1" w:lastColumn="0" w:oddVBand="0" w:evenVBand="0" w:oddHBand="0" w:evenHBand="0" w:firstRowFirstColumn="0" w:firstRowLastColumn="0" w:lastRowFirstColumn="0" w:lastRowLastColumn="0"/>
            <w:tcW w:w="2323" w:type="dxa"/>
          </w:tcPr>
          <w:p w14:paraId="212D8015" w14:textId="5C1FAA52" w:rsidR="00D16EBA" w:rsidRPr="005E31CC" w:rsidDel="00A23468" w:rsidRDefault="00D16EBA" w:rsidP="000B6923">
            <w:pPr>
              <w:spacing w:before="120"/>
              <w:jc w:val="left"/>
              <w:rPr>
                <w:ins w:id="13427" w:author="Author"/>
                <w:del w:id="13428" w:author="Author"/>
                <w:sz w:val="20"/>
              </w:rPr>
            </w:pPr>
            <w:ins w:id="13429" w:author="Author">
              <w:del w:id="13430" w:author="Author">
                <w:r w:rsidRPr="005E31CC" w:rsidDel="00A23468">
                  <w:rPr>
                    <w:sz w:val="20"/>
                  </w:rPr>
                  <w:delText>Service</w:delText>
                </w:r>
              </w:del>
            </w:ins>
          </w:p>
        </w:tc>
        <w:tc>
          <w:tcPr>
            <w:tcW w:w="7293" w:type="dxa"/>
            <w:gridSpan w:val="2"/>
          </w:tcPr>
          <w:p w14:paraId="6997786C" w14:textId="3A839B67"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31" w:author="Author"/>
                <w:del w:id="13432" w:author="Author"/>
                <w:sz w:val="20"/>
                <w:lang w:val="en-US"/>
              </w:rPr>
            </w:pPr>
            <w:ins w:id="13433" w:author="Author">
              <w:del w:id="13434" w:author="Author">
                <w:r w:rsidRPr="00D16EBA" w:rsidDel="00A23468">
                  <w:rPr>
                    <w:sz w:val="20"/>
                    <w:lang w:val="en-US"/>
                  </w:rPr>
                  <w:delText>Get equipment price</w:delText>
                </w:r>
              </w:del>
            </w:ins>
          </w:p>
        </w:tc>
      </w:tr>
      <w:tr w:rsidR="00D16EBA" w:rsidRPr="005E31CC" w:rsidDel="00A23468" w14:paraId="454072DA" w14:textId="05697572" w:rsidTr="000B6923">
        <w:trPr>
          <w:ins w:id="13435" w:author="Author"/>
          <w:del w:id="13436" w:author="Author"/>
        </w:trPr>
        <w:tc>
          <w:tcPr>
            <w:cnfStyle w:val="001000000000" w:firstRow="0" w:lastRow="0" w:firstColumn="1" w:lastColumn="0" w:oddVBand="0" w:evenVBand="0" w:oddHBand="0" w:evenHBand="0" w:firstRowFirstColumn="0" w:firstRowLastColumn="0" w:lastRowFirstColumn="0" w:lastRowLastColumn="0"/>
            <w:tcW w:w="2323" w:type="dxa"/>
          </w:tcPr>
          <w:p w14:paraId="0B905860" w14:textId="64564BE9" w:rsidR="00D16EBA" w:rsidRPr="005E31CC" w:rsidDel="00A23468" w:rsidRDefault="00D16EBA" w:rsidP="000B6923">
            <w:pPr>
              <w:spacing w:before="120"/>
              <w:jc w:val="left"/>
              <w:rPr>
                <w:ins w:id="13437" w:author="Author"/>
                <w:del w:id="13438" w:author="Author"/>
                <w:sz w:val="20"/>
              </w:rPr>
            </w:pPr>
            <w:ins w:id="13439" w:author="Author">
              <w:del w:id="13440" w:author="Author">
                <w:r w:rsidRPr="005E31CC" w:rsidDel="00A23468">
                  <w:rPr>
                    <w:sz w:val="20"/>
                  </w:rPr>
                  <w:delText>Relevant Input Notes</w:delText>
                </w:r>
              </w:del>
            </w:ins>
          </w:p>
        </w:tc>
        <w:tc>
          <w:tcPr>
            <w:tcW w:w="7293" w:type="dxa"/>
            <w:gridSpan w:val="2"/>
          </w:tcPr>
          <w:p w14:paraId="3B9B05F6" w14:textId="5DAB0847"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41" w:author="Author"/>
                <w:del w:id="13442" w:author="Author"/>
                <w:sz w:val="20"/>
              </w:rPr>
            </w:pPr>
          </w:p>
        </w:tc>
      </w:tr>
      <w:tr w:rsidR="00D16EBA" w:rsidRPr="005E31CC" w:rsidDel="00A23468" w14:paraId="2E9302D9" w14:textId="1F15F8D1" w:rsidTr="000B6923">
        <w:trPr>
          <w:ins w:id="13443" w:author="Author"/>
          <w:del w:id="13444" w:author="Author"/>
        </w:trPr>
        <w:tc>
          <w:tcPr>
            <w:cnfStyle w:val="001000000000" w:firstRow="0" w:lastRow="0" w:firstColumn="1" w:lastColumn="0" w:oddVBand="0" w:evenVBand="0" w:oddHBand="0" w:evenHBand="0" w:firstRowFirstColumn="0" w:firstRowLastColumn="0" w:lastRowFirstColumn="0" w:lastRowLastColumn="0"/>
            <w:tcW w:w="2323" w:type="dxa"/>
          </w:tcPr>
          <w:p w14:paraId="5482EFC8" w14:textId="47853A00" w:rsidR="00D16EBA" w:rsidRPr="005E31CC" w:rsidDel="00A23468" w:rsidRDefault="00D16EBA" w:rsidP="000B6923">
            <w:pPr>
              <w:spacing w:before="120"/>
              <w:jc w:val="left"/>
              <w:rPr>
                <w:ins w:id="13445" w:author="Author"/>
                <w:del w:id="13446" w:author="Author"/>
                <w:sz w:val="20"/>
              </w:rPr>
            </w:pPr>
            <w:ins w:id="13447" w:author="Author">
              <w:del w:id="13448" w:author="Author">
                <w:r w:rsidRPr="005E31CC" w:rsidDel="00A23468">
                  <w:rPr>
                    <w:sz w:val="20"/>
                  </w:rPr>
                  <w:delText>Relevant Output Notes</w:delText>
                </w:r>
              </w:del>
            </w:ins>
          </w:p>
        </w:tc>
        <w:tc>
          <w:tcPr>
            <w:tcW w:w="7293" w:type="dxa"/>
            <w:gridSpan w:val="2"/>
          </w:tcPr>
          <w:p w14:paraId="3E35BCA6" w14:textId="5D0EE28C"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49" w:author="Author"/>
                <w:del w:id="13450" w:author="Author"/>
                <w:sz w:val="20"/>
              </w:rPr>
            </w:pPr>
          </w:p>
        </w:tc>
      </w:tr>
      <w:tr w:rsidR="00D16EBA" w:rsidRPr="005E31CC" w:rsidDel="00A23468" w14:paraId="573A7966" w14:textId="72DE0878" w:rsidTr="000B6923">
        <w:trPr>
          <w:ins w:id="13451" w:author="Author"/>
          <w:del w:id="13452" w:author="Author"/>
        </w:trPr>
        <w:tc>
          <w:tcPr>
            <w:cnfStyle w:val="001000000000" w:firstRow="0" w:lastRow="0" w:firstColumn="1" w:lastColumn="0" w:oddVBand="0" w:evenVBand="0" w:oddHBand="0" w:evenHBand="0" w:firstRowFirstColumn="0" w:firstRowLastColumn="0" w:lastRowFirstColumn="0" w:lastRowLastColumn="0"/>
            <w:tcW w:w="2323" w:type="dxa"/>
          </w:tcPr>
          <w:p w14:paraId="58E110CD" w14:textId="28F7293E" w:rsidR="00D16EBA" w:rsidRPr="005E31CC" w:rsidDel="00A23468" w:rsidRDefault="00D16EBA" w:rsidP="000B6923">
            <w:pPr>
              <w:spacing w:before="120"/>
              <w:jc w:val="left"/>
              <w:rPr>
                <w:ins w:id="13453" w:author="Author"/>
                <w:del w:id="13454" w:author="Author"/>
                <w:sz w:val="20"/>
              </w:rPr>
            </w:pPr>
            <w:ins w:id="13455" w:author="Author">
              <w:del w:id="13456" w:author="Author">
                <w:r w:rsidRPr="005E31CC" w:rsidDel="00A23468">
                  <w:rPr>
                    <w:sz w:val="20"/>
                  </w:rPr>
                  <w:delText>Interface Id</w:delText>
                </w:r>
              </w:del>
            </w:ins>
          </w:p>
        </w:tc>
        <w:tc>
          <w:tcPr>
            <w:tcW w:w="7293" w:type="dxa"/>
            <w:gridSpan w:val="2"/>
          </w:tcPr>
          <w:p w14:paraId="4D4E7DBC" w14:textId="2CF5F5A8"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57" w:author="Author"/>
                <w:del w:id="13458" w:author="Author"/>
                <w:sz w:val="20"/>
              </w:rPr>
            </w:pPr>
          </w:p>
        </w:tc>
      </w:tr>
      <w:tr w:rsidR="00D16EBA" w:rsidRPr="005E31CC" w:rsidDel="00A23468" w14:paraId="32D4AB37" w14:textId="15DEDC52" w:rsidTr="000B6923">
        <w:trPr>
          <w:ins w:id="13459" w:author="Author"/>
          <w:del w:id="13460" w:author="Author"/>
        </w:trPr>
        <w:tc>
          <w:tcPr>
            <w:cnfStyle w:val="001000000000" w:firstRow="0" w:lastRow="0" w:firstColumn="1" w:lastColumn="0" w:oddVBand="0" w:evenVBand="0" w:oddHBand="0" w:evenHBand="0" w:firstRowFirstColumn="0" w:firstRowLastColumn="0" w:lastRowFirstColumn="0" w:lastRowLastColumn="0"/>
            <w:tcW w:w="2323" w:type="dxa"/>
          </w:tcPr>
          <w:p w14:paraId="795031AA" w14:textId="4AF7C6A6" w:rsidR="00D16EBA" w:rsidRPr="005E31CC" w:rsidDel="00A23468" w:rsidRDefault="00D16EBA" w:rsidP="000B6923">
            <w:pPr>
              <w:spacing w:before="120"/>
              <w:jc w:val="left"/>
              <w:rPr>
                <w:ins w:id="13461" w:author="Author"/>
                <w:del w:id="13462" w:author="Author"/>
                <w:sz w:val="20"/>
              </w:rPr>
            </w:pPr>
            <w:ins w:id="13463" w:author="Author">
              <w:del w:id="13464" w:author="Author">
                <w:r w:rsidRPr="005E31CC" w:rsidDel="00A23468">
                  <w:rPr>
                    <w:sz w:val="20"/>
                  </w:rPr>
                  <w:delText>Service Id</w:delText>
                </w:r>
              </w:del>
            </w:ins>
          </w:p>
        </w:tc>
        <w:tc>
          <w:tcPr>
            <w:tcW w:w="7293" w:type="dxa"/>
            <w:gridSpan w:val="2"/>
            <w:tcBorders>
              <w:bottom w:val="single" w:sz="18" w:space="0" w:color="FFFFFF" w:themeColor="background1"/>
            </w:tcBorders>
          </w:tcPr>
          <w:p w14:paraId="148E5161" w14:textId="1E8CAD3E"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65" w:author="Author"/>
                <w:del w:id="13466" w:author="Author"/>
                <w:sz w:val="20"/>
              </w:rPr>
            </w:pPr>
          </w:p>
        </w:tc>
      </w:tr>
      <w:tr w:rsidR="00D16EBA" w:rsidRPr="005E31CC" w:rsidDel="00A23468" w14:paraId="30B6C83B" w14:textId="7AA9ACFE" w:rsidTr="000B6923">
        <w:trPr>
          <w:ins w:id="13467" w:author="Author"/>
          <w:del w:id="13468" w:author="Author"/>
        </w:trPr>
        <w:tc>
          <w:tcPr>
            <w:cnfStyle w:val="001000000000" w:firstRow="0" w:lastRow="0" w:firstColumn="1" w:lastColumn="0" w:oddVBand="0" w:evenVBand="0" w:oddHBand="0" w:evenHBand="0" w:firstRowFirstColumn="0" w:firstRowLastColumn="0" w:lastRowFirstColumn="0" w:lastRowLastColumn="0"/>
            <w:tcW w:w="2323" w:type="dxa"/>
          </w:tcPr>
          <w:p w14:paraId="23B92091" w14:textId="21B7037E" w:rsidR="00D16EBA" w:rsidRPr="005E31CC" w:rsidDel="00A23468" w:rsidRDefault="00D16EBA" w:rsidP="000B6923">
            <w:pPr>
              <w:spacing w:before="120"/>
              <w:jc w:val="left"/>
              <w:rPr>
                <w:ins w:id="13469" w:author="Author"/>
                <w:del w:id="13470" w:author="Author"/>
                <w:sz w:val="20"/>
              </w:rPr>
            </w:pPr>
            <w:ins w:id="13471" w:author="Author">
              <w:del w:id="13472" w:author="Author">
                <w:r w:rsidRPr="005E31CC" w:rsidDel="00A23468">
                  <w:rPr>
                    <w:sz w:val="20"/>
                  </w:rPr>
                  <w:delText>CSM Service</w:delText>
                </w:r>
              </w:del>
            </w:ins>
          </w:p>
        </w:tc>
        <w:tc>
          <w:tcPr>
            <w:tcW w:w="7293" w:type="dxa"/>
            <w:gridSpan w:val="2"/>
          </w:tcPr>
          <w:p w14:paraId="10232E60" w14:textId="050DBA1D"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73" w:author="Author"/>
                <w:del w:id="13474" w:author="Author"/>
                <w:sz w:val="20"/>
                <w:lang w:val="en-US" w:eastAsia="pt-PT"/>
              </w:rPr>
            </w:pPr>
          </w:p>
        </w:tc>
      </w:tr>
      <w:tr w:rsidR="00D16EBA" w:rsidRPr="005E31CC" w:rsidDel="00A23468" w14:paraId="0A2E4E5C" w14:textId="330D11F4" w:rsidTr="000B6923">
        <w:trPr>
          <w:ins w:id="13475" w:author="Author"/>
          <w:del w:id="13476" w:author="Author"/>
        </w:trPr>
        <w:tc>
          <w:tcPr>
            <w:cnfStyle w:val="001000000000" w:firstRow="0" w:lastRow="0" w:firstColumn="1" w:lastColumn="0" w:oddVBand="0" w:evenVBand="0" w:oddHBand="0" w:evenHBand="0" w:firstRowFirstColumn="0" w:firstRowLastColumn="0" w:lastRowFirstColumn="0" w:lastRowLastColumn="0"/>
            <w:tcW w:w="2323" w:type="dxa"/>
          </w:tcPr>
          <w:p w14:paraId="6F2C517A" w14:textId="5A5E90E5" w:rsidR="00D16EBA" w:rsidRPr="005E31CC" w:rsidDel="00A23468" w:rsidRDefault="00D16EBA" w:rsidP="000B6923">
            <w:pPr>
              <w:spacing w:before="120"/>
              <w:jc w:val="left"/>
              <w:rPr>
                <w:ins w:id="13477" w:author="Author"/>
                <w:del w:id="13478" w:author="Author"/>
                <w:sz w:val="20"/>
              </w:rPr>
            </w:pPr>
            <w:ins w:id="13479" w:author="Author">
              <w:del w:id="13480" w:author="Author">
                <w:r w:rsidRPr="005E31CC" w:rsidDel="00A23468">
                  <w:rPr>
                    <w:sz w:val="20"/>
                  </w:rPr>
                  <w:delText>CSM Operation</w:delText>
                </w:r>
              </w:del>
            </w:ins>
          </w:p>
        </w:tc>
        <w:tc>
          <w:tcPr>
            <w:tcW w:w="7293" w:type="dxa"/>
            <w:gridSpan w:val="2"/>
          </w:tcPr>
          <w:p w14:paraId="123EB18E" w14:textId="78E98E82"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81" w:author="Author"/>
                <w:del w:id="13482" w:author="Author"/>
                <w:sz w:val="20"/>
              </w:rPr>
            </w:pPr>
          </w:p>
        </w:tc>
      </w:tr>
    </w:tbl>
    <w:p w14:paraId="6A068CAF" w14:textId="77777777" w:rsidR="00D16EBA" w:rsidRDefault="00D16EBA" w:rsidP="00D16EBA">
      <w:pPr>
        <w:rPr>
          <w:ins w:id="1348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3484">
          <w:tblGrid>
            <w:gridCol w:w="2323"/>
            <w:gridCol w:w="4317"/>
            <w:gridCol w:w="2976"/>
          </w:tblGrid>
        </w:tblGridChange>
      </w:tblGrid>
      <w:tr w:rsidR="00D16EBA" w:rsidRPr="005E31CC" w14:paraId="45E23EC2" w14:textId="77777777" w:rsidTr="000B6923">
        <w:trPr>
          <w:cnfStyle w:val="100000000000" w:firstRow="1" w:lastRow="0" w:firstColumn="0" w:lastColumn="0" w:oddVBand="0" w:evenVBand="0" w:oddHBand="0" w:evenHBand="0" w:firstRowFirstColumn="0" w:firstRowLastColumn="0" w:lastRowFirstColumn="0" w:lastRowLastColumn="0"/>
          <w:ins w:id="1348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269B041" w14:textId="77777777" w:rsidR="00D16EBA" w:rsidRPr="005E31CC" w:rsidRDefault="00D16EBA" w:rsidP="000B6923">
            <w:pPr>
              <w:spacing w:before="120"/>
              <w:jc w:val="left"/>
              <w:rPr>
                <w:ins w:id="13486" w:author="Author"/>
                <w:b w:val="0"/>
                <w:sz w:val="20"/>
              </w:rPr>
            </w:pPr>
          </w:p>
        </w:tc>
        <w:tc>
          <w:tcPr>
            <w:tcW w:w="2976" w:type="dxa"/>
          </w:tcPr>
          <w:p w14:paraId="6B9B74F1"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487" w:author="Author"/>
                <w:sz w:val="20"/>
              </w:rPr>
            </w:pPr>
          </w:p>
        </w:tc>
      </w:tr>
      <w:tr w:rsidR="00D16EBA" w:rsidRPr="005E31CC" w14:paraId="1F642E27" w14:textId="77777777" w:rsidTr="000B6923">
        <w:trPr>
          <w:ins w:id="13488" w:author="Author"/>
        </w:trPr>
        <w:tc>
          <w:tcPr>
            <w:cnfStyle w:val="001000000000" w:firstRow="0" w:lastRow="0" w:firstColumn="1" w:lastColumn="0" w:oddVBand="0" w:evenVBand="0" w:oddHBand="0" w:evenHBand="0" w:firstRowFirstColumn="0" w:firstRowLastColumn="0" w:lastRowFirstColumn="0" w:lastRowLastColumn="0"/>
            <w:tcW w:w="2323" w:type="dxa"/>
          </w:tcPr>
          <w:p w14:paraId="138E6009" w14:textId="77777777" w:rsidR="00D16EBA" w:rsidRPr="005E31CC" w:rsidRDefault="00D16EBA" w:rsidP="000B6923">
            <w:pPr>
              <w:spacing w:before="120"/>
              <w:jc w:val="left"/>
              <w:rPr>
                <w:ins w:id="13489" w:author="Author"/>
                <w:sz w:val="20"/>
              </w:rPr>
            </w:pPr>
            <w:ins w:id="13490" w:author="Author">
              <w:r w:rsidRPr="005E31CC">
                <w:rPr>
                  <w:sz w:val="20"/>
                </w:rPr>
                <w:t>Service</w:t>
              </w:r>
            </w:ins>
          </w:p>
        </w:tc>
        <w:tc>
          <w:tcPr>
            <w:tcW w:w="7293" w:type="dxa"/>
            <w:gridSpan w:val="2"/>
          </w:tcPr>
          <w:p w14:paraId="5806FEA7" w14:textId="2D82960A"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91" w:author="Author"/>
                <w:sz w:val="20"/>
                <w:lang w:val="en-US"/>
              </w:rPr>
            </w:pPr>
            <w:ins w:id="13492" w:author="Author">
              <w:r w:rsidRPr="00D16EBA">
                <w:rPr>
                  <w:sz w:val="20"/>
                  <w:lang w:val="en-US"/>
                </w:rPr>
                <w:t>Accept-reject-postpone campaign</w:t>
              </w:r>
            </w:ins>
          </w:p>
        </w:tc>
      </w:tr>
      <w:tr w:rsidR="00A23468" w:rsidRPr="005E31CC" w14:paraId="56C580D2" w14:textId="77777777" w:rsidTr="00A23468">
        <w:tblPrEx>
          <w:tblW w:w="9616" w:type="dxa"/>
          <w:tblPrExChange w:id="13493" w:author="Author">
            <w:tblPrEx>
              <w:tblW w:w="9616" w:type="dxa"/>
            </w:tblPrEx>
          </w:tblPrExChange>
        </w:tblPrEx>
        <w:trPr>
          <w:ins w:id="13494" w:author="Author"/>
        </w:trPr>
        <w:tc>
          <w:tcPr>
            <w:cnfStyle w:val="001000000000" w:firstRow="0" w:lastRow="0" w:firstColumn="1" w:lastColumn="0" w:oddVBand="0" w:evenVBand="0" w:oddHBand="0" w:evenHBand="0" w:firstRowFirstColumn="0" w:firstRowLastColumn="0" w:lastRowFirstColumn="0" w:lastRowLastColumn="0"/>
            <w:tcW w:w="0" w:type="dxa"/>
            <w:tcPrChange w:id="13495" w:author="Author">
              <w:tcPr>
                <w:tcW w:w="2323" w:type="dxa"/>
              </w:tcPr>
            </w:tcPrChange>
          </w:tcPr>
          <w:p w14:paraId="614B4DB5" w14:textId="77777777" w:rsidR="00A23468" w:rsidRPr="005E31CC" w:rsidRDefault="00A23468" w:rsidP="00A23468">
            <w:pPr>
              <w:spacing w:before="120"/>
              <w:jc w:val="left"/>
              <w:rPr>
                <w:ins w:id="13496" w:author="Author"/>
                <w:sz w:val="20"/>
              </w:rPr>
            </w:pPr>
            <w:ins w:id="13497" w:author="Author">
              <w:r w:rsidRPr="005E31CC">
                <w:rPr>
                  <w:sz w:val="20"/>
                </w:rPr>
                <w:t>Relevant Input Notes</w:t>
              </w:r>
            </w:ins>
          </w:p>
        </w:tc>
        <w:tc>
          <w:tcPr>
            <w:tcW w:w="0" w:type="dxa"/>
            <w:gridSpan w:val="2"/>
            <w:tcPrChange w:id="13498" w:author="Author">
              <w:tcPr>
                <w:tcW w:w="7293" w:type="dxa"/>
                <w:gridSpan w:val="2"/>
              </w:tcPr>
            </w:tcPrChange>
          </w:tcPr>
          <w:p w14:paraId="20F0F3CB" w14:textId="5B686D12"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499" w:author="Author"/>
                <w:sz w:val="20"/>
              </w:rPr>
            </w:pPr>
            <w:ins w:id="13500" w:author="Author">
              <w:r w:rsidRPr="00D9379A">
                <w:rPr>
                  <w:sz w:val="20"/>
                </w:rPr>
                <w:t>The request is made against a specified campaign</w:t>
              </w:r>
              <w:r>
                <w:rPr>
                  <w:sz w:val="20"/>
                </w:rPr>
                <w:t xml:space="preserve"> and, if the result is a rejection, the reject reason</w:t>
              </w:r>
            </w:ins>
          </w:p>
        </w:tc>
      </w:tr>
      <w:tr w:rsidR="00A23468" w:rsidRPr="005E31CC" w14:paraId="3FB2FAB2" w14:textId="77777777" w:rsidTr="00A23468">
        <w:tblPrEx>
          <w:tblW w:w="9616" w:type="dxa"/>
          <w:tblPrExChange w:id="13501" w:author="Author">
            <w:tblPrEx>
              <w:tblW w:w="9616" w:type="dxa"/>
            </w:tblPrEx>
          </w:tblPrExChange>
        </w:tblPrEx>
        <w:trPr>
          <w:ins w:id="13502" w:author="Author"/>
        </w:trPr>
        <w:tc>
          <w:tcPr>
            <w:cnfStyle w:val="001000000000" w:firstRow="0" w:lastRow="0" w:firstColumn="1" w:lastColumn="0" w:oddVBand="0" w:evenVBand="0" w:oddHBand="0" w:evenHBand="0" w:firstRowFirstColumn="0" w:firstRowLastColumn="0" w:lastRowFirstColumn="0" w:lastRowLastColumn="0"/>
            <w:tcW w:w="0" w:type="dxa"/>
            <w:tcPrChange w:id="13503" w:author="Author">
              <w:tcPr>
                <w:tcW w:w="2323" w:type="dxa"/>
              </w:tcPr>
            </w:tcPrChange>
          </w:tcPr>
          <w:p w14:paraId="71EBDC77" w14:textId="77777777" w:rsidR="00A23468" w:rsidRPr="005E31CC" w:rsidRDefault="00A23468" w:rsidP="00A23468">
            <w:pPr>
              <w:spacing w:before="120"/>
              <w:jc w:val="left"/>
              <w:rPr>
                <w:ins w:id="13504" w:author="Author"/>
                <w:sz w:val="20"/>
              </w:rPr>
            </w:pPr>
            <w:ins w:id="13505" w:author="Author">
              <w:r w:rsidRPr="005E31CC">
                <w:rPr>
                  <w:sz w:val="20"/>
                </w:rPr>
                <w:t>Relevant Output Notes</w:t>
              </w:r>
            </w:ins>
          </w:p>
        </w:tc>
        <w:tc>
          <w:tcPr>
            <w:tcW w:w="0" w:type="dxa"/>
            <w:gridSpan w:val="2"/>
            <w:tcPrChange w:id="13506" w:author="Author">
              <w:tcPr>
                <w:tcW w:w="7293" w:type="dxa"/>
                <w:gridSpan w:val="2"/>
              </w:tcPr>
            </w:tcPrChange>
          </w:tcPr>
          <w:p w14:paraId="0075BBD1" w14:textId="7594C0A6"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07" w:author="Author"/>
                <w:sz w:val="20"/>
              </w:rPr>
            </w:pPr>
            <w:ins w:id="13508" w:author="Author">
              <w:r w:rsidRPr="00D9379A">
                <w:rPr>
                  <w:sz w:val="20"/>
                </w:rPr>
                <w:t>The response returns the customer Loyalty Points</w:t>
              </w:r>
            </w:ins>
          </w:p>
        </w:tc>
      </w:tr>
      <w:tr w:rsidR="00A23468" w:rsidRPr="005E31CC" w14:paraId="3F4396DC" w14:textId="77777777" w:rsidTr="00A23468">
        <w:tblPrEx>
          <w:tblW w:w="9616" w:type="dxa"/>
          <w:tblPrExChange w:id="13509" w:author="Author">
            <w:tblPrEx>
              <w:tblW w:w="9616" w:type="dxa"/>
            </w:tblPrEx>
          </w:tblPrExChange>
        </w:tblPrEx>
        <w:trPr>
          <w:ins w:id="13510" w:author="Author"/>
        </w:trPr>
        <w:tc>
          <w:tcPr>
            <w:cnfStyle w:val="001000000000" w:firstRow="0" w:lastRow="0" w:firstColumn="1" w:lastColumn="0" w:oddVBand="0" w:evenVBand="0" w:oddHBand="0" w:evenHBand="0" w:firstRowFirstColumn="0" w:firstRowLastColumn="0" w:lastRowFirstColumn="0" w:lastRowLastColumn="0"/>
            <w:tcW w:w="0" w:type="dxa"/>
            <w:tcPrChange w:id="13511" w:author="Author">
              <w:tcPr>
                <w:tcW w:w="2323" w:type="dxa"/>
              </w:tcPr>
            </w:tcPrChange>
          </w:tcPr>
          <w:p w14:paraId="50485A3A" w14:textId="77777777" w:rsidR="00A23468" w:rsidRPr="005E31CC" w:rsidRDefault="00A23468" w:rsidP="00A23468">
            <w:pPr>
              <w:spacing w:before="120"/>
              <w:jc w:val="left"/>
              <w:rPr>
                <w:ins w:id="13512" w:author="Author"/>
                <w:sz w:val="20"/>
              </w:rPr>
            </w:pPr>
            <w:ins w:id="13513" w:author="Author">
              <w:r w:rsidRPr="005E31CC">
                <w:rPr>
                  <w:sz w:val="20"/>
                </w:rPr>
                <w:t>Interface Id</w:t>
              </w:r>
            </w:ins>
          </w:p>
        </w:tc>
        <w:tc>
          <w:tcPr>
            <w:tcW w:w="0" w:type="dxa"/>
            <w:gridSpan w:val="2"/>
            <w:tcPrChange w:id="13514" w:author="Author">
              <w:tcPr>
                <w:tcW w:w="7293" w:type="dxa"/>
                <w:gridSpan w:val="2"/>
              </w:tcPr>
            </w:tcPrChange>
          </w:tcPr>
          <w:p w14:paraId="02BA4707" w14:textId="79F5753F"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15" w:author="Author"/>
                <w:sz w:val="20"/>
              </w:rPr>
            </w:pPr>
            <w:ins w:id="13516" w:author="Author">
              <w:r w:rsidRPr="00D9379A">
                <w:rPr>
                  <w:sz w:val="20"/>
                  <w:lang w:val="en-US" w:eastAsia="pt-PT"/>
                </w:rPr>
                <w:t>IF192.16</w:t>
              </w:r>
            </w:ins>
          </w:p>
        </w:tc>
      </w:tr>
      <w:tr w:rsidR="00A23468" w:rsidRPr="005E31CC" w14:paraId="34C5D308" w14:textId="77777777" w:rsidTr="00A23468">
        <w:tblPrEx>
          <w:tblW w:w="9616" w:type="dxa"/>
          <w:tblPrExChange w:id="13517" w:author="Author">
            <w:tblPrEx>
              <w:tblW w:w="9616" w:type="dxa"/>
            </w:tblPrEx>
          </w:tblPrExChange>
        </w:tblPrEx>
        <w:trPr>
          <w:ins w:id="13518" w:author="Author"/>
        </w:trPr>
        <w:tc>
          <w:tcPr>
            <w:cnfStyle w:val="001000000000" w:firstRow="0" w:lastRow="0" w:firstColumn="1" w:lastColumn="0" w:oddVBand="0" w:evenVBand="0" w:oddHBand="0" w:evenHBand="0" w:firstRowFirstColumn="0" w:firstRowLastColumn="0" w:lastRowFirstColumn="0" w:lastRowLastColumn="0"/>
            <w:tcW w:w="0" w:type="dxa"/>
            <w:tcPrChange w:id="13519" w:author="Author">
              <w:tcPr>
                <w:tcW w:w="2323" w:type="dxa"/>
              </w:tcPr>
            </w:tcPrChange>
          </w:tcPr>
          <w:p w14:paraId="1EFF3C0F" w14:textId="77777777" w:rsidR="00A23468" w:rsidRPr="005E31CC" w:rsidRDefault="00A23468" w:rsidP="00A23468">
            <w:pPr>
              <w:spacing w:before="120"/>
              <w:jc w:val="left"/>
              <w:rPr>
                <w:ins w:id="13520" w:author="Author"/>
                <w:sz w:val="20"/>
              </w:rPr>
            </w:pPr>
            <w:ins w:id="13521" w:author="Author">
              <w:r w:rsidRPr="005E31CC">
                <w:rPr>
                  <w:sz w:val="20"/>
                </w:rPr>
                <w:t>Service Id</w:t>
              </w:r>
            </w:ins>
          </w:p>
        </w:tc>
        <w:tc>
          <w:tcPr>
            <w:tcW w:w="0" w:type="dxa"/>
            <w:gridSpan w:val="2"/>
            <w:tcBorders>
              <w:bottom w:val="single" w:sz="18" w:space="0" w:color="FFFFFF" w:themeColor="background1"/>
            </w:tcBorders>
            <w:tcPrChange w:id="13522" w:author="Author">
              <w:tcPr>
                <w:tcW w:w="7293" w:type="dxa"/>
                <w:gridSpan w:val="2"/>
                <w:tcBorders>
                  <w:bottom w:val="single" w:sz="18" w:space="0" w:color="FFFFFF" w:themeColor="background1"/>
                </w:tcBorders>
              </w:tcPr>
            </w:tcPrChange>
          </w:tcPr>
          <w:p w14:paraId="40AFD687" w14:textId="3F46F654"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23" w:author="Author"/>
                <w:sz w:val="20"/>
              </w:rPr>
            </w:pPr>
            <w:ins w:id="13524" w:author="Author">
              <w:del w:id="13525" w:author="Author">
                <w:r w:rsidRPr="00D9379A" w:rsidDel="005F7A86">
                  <w:rPr>
                    <w:sz w:val="20"/>
                  </w:rPr>
                  <w:delText>TBD</w:delText>
                </w:r>
              </w:del>
              <w:r w:rsidR="005F7A86">
                <w:rPr>
                  <w:sz w:val="20"/>
                </w:rPr>
                <w:t>717</w:t>
              </w:r>
            </w:ins>
          </w:p>
        </w:tc>
      </w:tr>
      <w:tr w:rsidR="00A23468" w:rsidRPr="005E31CC" w14:paraId="59A98A6B" w14:textId="77777777" w:rsidTr="00A23468">
        <w:tblPrEx>
          <w:tblW w:w="9616" w:type="dxa"/>
          <w:tblPrExChange w:id="13526" w:author="Author">
            <w:tblPrEx>
              <w:tblW w:w="9616" w:type="dxa"/>
            </w:tblPrEx>
          </w:tblPrExChange>
        </w:tblPrEx>
        <w:trPr>
          <w:ins w:id="13527" w:author="Author"/>
        </w:trPr>
        <w:tc>
          <w:tcPr>
            <w:cnfStyle w:val="001000000000" w:firstRow="0" w:lastRow="0" w:firstColumn="1" w:lastColumn="0" w:oddVBand="0" w:evenVBand="0" w:oddHBand="0" w:evenHBand="0" w:firstRowFirstColumn="0" w:firstRowLastColumn="0" w:lastRowFirstColumn="0" w:lastRowLastColumn="0"/>
            <w:tcW w:w="0" w:type="dxa"/>
            <w:tcPrChange w:id="13528" w:author="Author">
              <w:tcPr>
                <w:tcW w:w="2323" w:type="dxa"/>
              </w:tcPr>
            </w:tcPrChange>
          </w:tcPr>
          <w:p w14:paraId="243DB984" w14:textId="77777777" w:rsidR="00A23468" w:rsidRPr="005E31CC" w:rsidRDefault="00A23468" w:rsidP="00A23468">
            <w:pPr>
              <w:spacing w:before="120"/>
              <w:jc w:val="left"/>
              <w:rPr>
                <w:ins w:id="13529" w:author="Author"/>
                <w:sz w:val="20"/>
              </w:rPr>
            </w:pPr>
            <w:ins w:id="13530" w:author="Author">
              <w:r w:rsidRPr="005E31CC">
                <w:rPr>
                  <w:sz w:val="20"/>
                </w:rPr>
                <w:t>CSM Service</w:t>
              </w:r>
            </w:ins>
          </w:p>
        </w:tc>
        <w:tc>
          <w:tcPr>
            <w:tcW w:w="0" w:type="dxa"/>
            <w:gridSpan w:val="2"/>
            <w:tcPrChange w:id="13531" w:author="Author">
              <w:tcPr>
                <w:tcW w:w="7293" w:type="dxa"/>
                <w:gridSpan w:val="2"/>
              </w:tcPr>
            </w:tcPrChange>
          </w:tcPr>
          <w:p w14:paraId="6F02CE19" w14:textId="4BCBF67E"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32" w:author="Author"/>
                <w:sz w:val="20"/>
                <w:lang w:val="en-US" w:eastAsia="pt-PT"/>
              </w:rPr>
            </w:pPr>
            <w:ins w:id="13533" w:author="Author">
              <w:r w:rsidRPr="007C62AF">
                <w:rPr>
                  <w:sz w:val="20"/>
                </w:rPr>
                <w:t>CustomerMarketingProduct</w:t>
              </w:r>
            </w:ins>
          </w:p>
        </w:tc>
      </w:tr>
      <w:tr w:rsidR="00A23468" w:rsidRPr="005E31CC" w14:paraId="089C9469" w14:textId="77777777" w:rsidTr="00A23468">
        <w:tblPrEx>
          <w:tblW w:w="9616" w:type="dxa"/>
          <w:tblPrExChange w:id="13534" w:author="Author">
            <w:tblPrEx>
              <w:tblW w:w="9616" w:type="dxa"/>
            </w:tblPrEx>
          </w:tblPrExChange>
        </w:tblPrEx>
        <w:trPr>
          <w:ins w:id="13535" w:author="Author"/>
        </w:trPr>
        <w:tc>
          <w:tcPr>
            <w:cnfStyle w:val="001000000000" w:firstRow="0" w:lastRow="0" w:firstColumn="1" w:lastColumn="0" w:oddVBand="0" w:evenVBand="0" w:oddHBand="0" w:evenHBand="0" w:firstRowFirstColumn="0" w:firstRowLastColumn="0" w:lastRowFirstColumn="0" w:lastRowLastColumn="0"/>
            <w:tcW w:w="0" w:type="dxa"/>
            <w:tcPrChange w:id="13536" w:author="Author">
              <w:tcPr>
                <w:tcW w:w="2323" w:type="dxa"/>
              </w:tcPr>
            </w:tcPrChange>
          </w:tcPr>
          <w:p w14:paraId="58301618" w14:textId="77777777" w:rsidR="00A23468" w:rsidRPr="005E31CC" w:rsidRDefault="00A23468" w:rsidP="00A23468">
            <w:pPr>
              <w:spacing w:before="120"/>
              <w:jc w:val="left"/>
              <w:rPr>
                <w:ins w:id="13537" w:author="Author"/>
                <w:sz w:val="20"/>
              </w:rPr>
            </w:pPr>
            <w:ins w:id="13538" w:author="Author">
              <w:r w:rsidRPr="005E31CC">
                <w:rPr>
                  <w:sz w:val="20"/>
                </w:rPr>
                <w:t>CSM Operation</w:t>
              </w:r>
            </w:ins>
          </w:p>
        </w:tc>
        <w:tc>
          <w:tcPr>
            <w:tcW w:w="0" w:type="dxa"/>
            <w:gridSpan w:val="2"/>
            <w:tcPrChange w:id="13539" w:author="Author">
              <w:tcPr>
                <w:tcW w:w="7293" w:type="dxa"/>
                <w:gridSpan w:val="2"/>
              </w:tcPr>
            </w:tcPrChange>
          </w:tcPr>
          <w:p w14:paraId="47CC6DC9" w14:textId="504E89C1"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40" w:author="Author"/>
                <w:sz w:val="20"/>
              </w:rPr>
            </w:pPr>
            <w:ins w:id="13541" w:author="Author">
              <w:r w:rsidRPr="007C62AF">
                <w:rPr>
                  <w:sz w:val="20"/>
                </w:rPr>
                <w:t>UpdateCustomerMarketingProduct</w:t>
              </w:r>
            </w:ins>
          </w:p>
        </w:tc>
      </w:tr>
    </w:tbl>
    <w:p w14:paraId="2D80D49F" w14:textId="77777777" w:rsidR="00D16EBA" w:rsidRDefault="00D16EBA" w:rsidP="00D16EBA">
      <w:pPr>
        <w:rPr>
          <w:ins w:id="1354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51B661CC" w14:textId="77777777" w:rsidTr="000B6923">
        <w:trPr>
          <w:cnfStyle w:val="100000000000" w:firstRow="1" w:lastRow="0" w:firstColumn="0" w:lastColumn="0" w:oddVBand="0" w:evenVBand="0" w:oddHBand="0" w:evenHBand="0" w:firstRowFirstColumn="0" w:firstRowLastColumn="0" w:lastRowFirstColumn="0" w:lastRowLastColumn="0"/>
          <w:ins w:id="1354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F08EE3" w14:textId="77777777" w:rsidR="00D16EBA" w:rsidRPr="005E31CC" w:rsidRDefault="00D16EBA" w:rsidP="000B6923">
            <w:pPr>
              <w:spacing w:before="120"/>
              <w:jc w:val="left"/>
              <w:rPr>
                <w:ins w:id="13544" w:author="Author"/>
                <w:b w:val="0"/>
                <w:sz w:val="20"/>
              </w:rPr>
            </w:pPr>
          </w:p>
        </w:tc>
        <w:tc>
          <w:tcPr>
            <w:tcW w:w="2976" w:type="dxa"/>
          </w:tcPr>
          <w:p w14:paraId="4BA69BDE"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545" w:author="Author"/>
                <w:sz w:val="20"/>
              </w:rPr>
            </w:pPr>
          </w:p>
        </w:tc>
      </w:tr>
      <w:tr w:rsidR="00D16EBA" w:rsidRPr="005E31CC" w14:paraId="0BCD276A" w14:textId="77777777" w:rsidTr="000B6923">
        <w:trPr>
          <w:ins w:id="13546" w:author="Author"/>
        </w:trPr>
        <w:tc>
          <w:tcPr>
            <w:cnfStyle w:val="001000000000" w:firstRow="0" w:lastRow="0" w:firstColumn="1" w:lastColumn="0" w:oddVBand="0" w:evenVBand="0" w:oddHBand="0" w:evenHBand="0" w:firstRowFirstColumn="0" w:firstRowLastColumn="0" w:lastRowFirstColumn="0" w:lastRowLastColumn="0"/>
            <w:tcW w:w="2323" w:type="dxa"/>
          </w:tcPr>
          <w:p w14:paraId="5CD2BA41" w14:textId="77777777" w:rsidR="00D16EBA" w:rsidRPr="005E31CC" w:rsidRDefault="00D16EBA" w:rsidP="000B6923">
            <w:pPr>
              <w:spacing w:before="120"/>
              <w:jc w:val="left"/>
              <w:rPr>
                <w:ins w:id="13547" w:author="Author"/>
                <w:sz w:val="20"/>
              </w:rPr>
            </w:pPr>
            <w:ins w:id="13548" w:author="Author">
              <w:r w:rsidRPr="005E31CC">
                <w:rPr>
                  <w:sz w:val="20"/>
                </w:rPr>
                <w:t>Service</w:t>
              </w:r>
            </w:ins>
          </w:p>
        </w:tc>
        <w:tc>
          <w:tcPr>
            <w:tcW w:w="7293" w:type="dxa"/>
            <w:gridSpan w:val="2"/>
          </w:tcPr>
          <w:p w14:paraId="1B404614" w14:textId="05BA4500"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549" w:author="Author"/>
                <w:sz w:val="20"/>
                <w:lang w:val="en-US"/>
              </w:rPr>
            </w:pPr>
            <w:ins w:id="13550" w:author="Author">
              <w:r w:rsidRPr="00D16EBA">
                <w:rPr>
                  <w:sz w:val="20"/>
                  <w:lang w:val="en-US"/>
                </w:rPr>
                <w:t>Cancel Product Reservation</w:t>
              </w:r>
            </w:ins>
          </w:p>
        </w:tc>
      </w:tr>
      <w:tr w:rsidR="007D72B0" w:rsidRPr="005E31CC" w14:paraId="5CE5315B" w14:textId="77777777" w:rsidTr="000B6923">
        <w:trPr>
          <w:ins w:id="13551" w:author="Author"/>
        </w:trPr>
        <w:tc>
          <w:tcPr>
            <w:cnfStyle w:val="001000000000" w:firstRow="0" w:lastRow="0" w:firstColumn="1" w:lastColumn="0" w:oddVBand="0" w:evenVBand="0" w:oddHBand="0" w:evenHBand="0" w:firstRowFirstColumn="0" w:firstRowLastColumn="0" w:lastRowFirstColumn="0" w:lastRowLastColumn="0"/>
            <w:tcW w:w="2323" w:type="dxa"/>
          </w:tcPr>
          <w:p w14:paraId="586DBF2F" w14:textId="77777777" w:rsidR="007D72B0" w:rsidRPr="005E31CC" w:rsidRDefault="007D72B0" w:rsidP="007D72B0">
            <w:pPr>
              <w:spacing w:before="120"/>
              <w:jc w:val="left"/>
              <w:rPr>
                <w:ins w:id="13552" w:author="Author"/>
                <w:sz w:val="20"/>
              </w:rPr>
            </w:pPr>
            <w:ins w:id="13553" w:author="Author">
              <w:r w:rsidRPr="005E31CC">
                <w:rPr>
                  <w:sz w:val="20"/>
                </w:rPr>
                <w:t>Relevant Input Notes</w:t>
              </w:r>
            </w:ins>
          </w:p>
        </w:tc>
        <w:tc>
          <w:tcPr>
            <w:tcW w:w="7293" w:type="dxa"/>
            <w:gridSpan w:val="2"/>
          </w:tcPr>
          <w:p w14:paraId="054C5854" w14:textId="55D309BD"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54" w:author="Author"/>
                <w:sz w:val="20"/>
              </w:rPr>
            </w:pPr>
            <w:ins w:id="13555" w:author="Author">
              <w:r w:rsidRPr="00563671">
                <w:rPr>
                  <w:rFonts w:cs="Arial"/>
                  <w:sz w:val="20"/>
                  <w:szCs w:val="20"/>
                  <w:lang w:val="en-IE"/>
                </w:rPr>
                <w:t>The request is made against a given</w:t>
              </w:r>
              <w:r>
                <w:rPr>
                  <w:rFonts w:cs="Arial"/>
                  <w:sz w:val="20"/>
                  <w:szCs w:val="20"/>
                  <w:lang w:val="en-IE"/>
                </w:rPr>
                <w:t xml:space="preserve"> stock reservation ID</w:t>
              </w:r>
              <w:r w:rsidRPr="00563671">
                <w:rPr>
                  <w:rFonts w:cs="Arial"/>
                  <w:sz w:val="20"/>
                  <w:szCs w:val="20"/>
                  <w:lang w:val="en-IE"/>
                </w:rPr>
                <w:t xml:space="preserve"> and the contextualized costumer</w:t>
              </w:r>
            </w:ins>
          </w:p>
        </w:tc>
      </w:tr>
      <w:tr w:rsidR="007D72B0" w:rsidRPr="005E31CC" w14:paraId="3262688C" w14:textId="77777777" w:rsidTr="000B6923">
        <w:trPr>
          <w:ins w:id="13556" w:author="Author"/>
        </w:trPr>
        <w:tc>
          <w:tcPr>
            <w:cnfStyle w:val="001000000000" w:firstRow="0" w:lastRow="0" w:firstColumn="1" w:lastColumn="0" w:oddVBand="0" w:evenVBand="0" w:oddHBand="0" w:evenHBand="0" w:firstRowFirstColumn="0" w:firstRowLastColumn="0" w:lastRowFirstColumn="0" w:lastRowLastColumn="0"/>
            <w:tcW w:w="2323" w:type="dxa"/>
          </w:tcPr>
          <w:p w14:paraId="5FA35BA7" w14:textId="77777777" w:rsidR="007D72B0" w:rsidRPr="005E31CC" w:rsidRDefault="007D72B0" w:rsidP="007D72B0">
            <w:pPr>
              <w:spacing w:before="120"/>
              <w:jc w:val="left"/>
              <w:rPr>
                <w:ins w:id="13557" w:author="Author"/>
                <w:sz w:val="20"/>
              </w:rPr>
            </w:pPr>
            <w:ins w:id="13558" w:author="Author">
              <w:r w:rsidRPr="005E31CC">
                <w:rPr>
                  <w:sz w:val="20"/>
                </w:rPr>
                <w:t>Relevant Output Notes</w:t>
              </w:r>
            </w:ins>
          </w:p>
        </w:tc>
        <w:tc>
          <w:tcPr>
            <w:tcW w:w="7293" w:type="dxa"/>
            <w:gridSpan w:val="2"/>
          </w:tcPr>
          <w:p w14:paraId="19000F94" w14:textId="6D0F25BE"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59" w:author="Author"/>
                <w:sz w:val="20"/>
              </w:rPr>
            </w:pPr>
            <w:ins w:id="13560" w:author="Author">
              <w:r w:rsidRPr="00563671">
                <w:rPr>
                  <w:rFonts w:cs="Arial"/>
                  <w:sz w:val="20"/>
                  <w:szCs w:val="20"/>
                  <w:lang w:val="en-IE"/>
                </w:rPr>
                <w:t>The response returns the status of the request</w:t>
              </w:r>
            </w:ins>
          </w:p>
        </w:tc>
      </w:tr>
      <w:tr w:rsidR="007D72B0" w:rsidRPr="005E31CC" w14:paraId="78CC37C2" w14:textId="77777777" w:rsidTr="000B6923">
        <w:trPr>
          <w:ins w:id="13561" w:author="Author"/>
        </w:trPr>
        <w:tc>
          <w:tcPr>
            <w:cnfStyle w:val="001000000000" w:firstRow="0" w:lastRow="0" w:firstColumn="1" w:lastColumn="0" w:oddVBand="0" w:evenVBand="0" w:oddHBand="0" w:evenHBand="0" w:firstRowFirstColumn="0" w:firstRowLastColumn="0" w:lastRowFirstColumn="0" w:lastRowLastColumn="0"/>
            <w:tcW w:w="2323" w:type="dxa"/>
          </w:tcPr>
          <w:p w14:paraId="04519D27" w14:textId="77777777" w:rsidR="007D72B0" w:rsidRPr="005E31CC" w:rsidRDefault="007D72B0" w:rsidP="007D72B0">
            <w:pPr>
              <w:spacing w:before="120"/>
              <w:jc w:val="left"/>
              <w:rPr>
                <w:ins w:id="13562" w:author="Author"/>
                <w:sz w:val="20"/>
              </w:rPr>
            </w:pPr>
            <w:ins w:id="13563" w:author="Author">
              <w:r w:rsidRPr="005E31CC">
                <w:rPr>
                  <w:sz w:val="20"/>
                </w:rPr>
                <w:t>Interface Id</w:t>
              </w:r>
            </w:ins>
          </w:p>
        </w:tc>
        <w:tc>
          <w:tcPr>
            <w:tcW w:w="7293" w:type="dxa"/>
            <w:gridSpan w:val="2"/>
          </w:tcPr>
          <w:p w14:paraId="4A068FEC" w14:textId="03A396CA"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64" w:author="Author"/>
                <w:sz w:val="20"/>
              </w:rPr>
            </w:pPr>
            <w:ins w:id="13565" w:author="Author">
              <w:r w:rsidRPr="00563671">
                <w:rPr>
                  <w:rFonts w:cs="Arial"/>
                  <w:sz w:val="20"/>
                  <w:szCs w:val="20"/>
                  <w:lang w:val="en-IE" w:eastAsia="pt-PT"/>
                </w:rPr>
                <w:t>IF192.07</w:t>
              </w:r>
            </w:ins>
          </w:p>
        </w:tc>
      </w:tr>
      <w:tr w:rsidR="007D72B0" w:rsidRPr="005E31CC" w14:paraId="7312CBE6" w14:textId="77777777" w:rsidTr="000B6923">
        <w:trPr>
          <w:ins w:id="13566" w:author="Author"/>
        </w:trPr>
        <w:tc>
          <w:tcPr>
            <w:cnfStyle w:val="001000000000" w:firstRow="0" w:lastRow="0" w:firstColumn="1" w:lastColumn="0" w:oddVBand="0" w:evenVBand="0" w:oddHBand="0" w:evenHBand="0" w:firstRowFirstColumn="0" w:firstRowLastColumn="0" w:lastRowFirstColumn="0" w:lastRowLastColumn="0"/>
            <w:tcW w:w="2323" w:type="dxa"/>
          </w:tcPr>
          <w:p w14:paraId="4D840450" w14:textId="77777777" w:rsidR="007D72B0" w:rsidRPr="005E31CC" w:rsidRDefault="007D72B0" w:rsidP="007D72B0">
            <w:pPr>
              <w:spacing w:before="120"/>
              <w:jc w:val="left"/>
              <w:rPr>
                <w:ins w:id="13567" w:author="Author"/>
                <w:sz w:val="20"/>
              </w:rPr>
            </w:pPr>
            <w:ins w:id="13568" w:author="Author">
              <w:r w:rsidRPr="005E31CC">
                <w:rPr>
                  <w:sz w:val="20"/>
                </w:rPr>
                <w:lastRenderedPageBreak/>
                <w:t>Service Id</w:t>
              </w:r>
            </w:ins>
          </w:p>
        </w:tc>
        <w:tc>
          <w:tcPr>
            <w:tcW w:w="7293" w:type="dxa"/>
            <w:gridSpan w:val="2"/>
            <w:tcBorders>
              <w:bottom w:val="single" w:sz="18" w:space="0" w:color="FFFFFF" w:themeColor="background1"/>
            </w:tcBorders>
          </w:tcPr>
          <w:p w14:paraId="5CA64E32" w14:textId="00BEA7A6"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69" w:author="Author"/>
                <w:sz w:val="20"/>
              </w:rPr>
            </w:pPr>
            <w:ins w:id="13570" w:author="Author">
              <w:r>
                <w:rPr>
                  <w:rFonts w:cs="Arial"/>
                  <w:sz w:val="20"/>
                  <w:szCs w:val="20"/>
                  <w:lang w:val="en-IE"/>
                </w:rPr>
                <w:t>718</w:t>
              </w:r>
            </w:ins>
          </w:p>
        </w:tc>
      </w:tr>
      <w:tr w:rsidR="007D72B0" w:rsidRPr="005E31CC" w14:paraId="48424A65" w14:textId="77777777" w:rsidTr="000B6923">
        <w:trPr>
          <w:ins w:id="13571" w:author="Author"/>
        </w:trPr>
        <w:tc>
          <w:tcPr>
            <w:cnfStyle w:val="001000000000" w:firstRow="0" w:lastRow="0" w:firstColumn="1" w:lastColumn="0" w:oddVBand="0" w:evenVBand="0" w:oddHBand="0" w:evenHBand="0" w:firstRowFirstColumn="0" w:firstRowLastColumn="0" w:lastRowFirstColumn="0" w:lastRowLastColumn="0"/>
            <w:tcW w:w="2323" w:type="dxa"/>
          </w:tcPr>
          <w:p w14:paraId="33251A6F" w14:textId="77777777" w:rsidR="007D72B0" w:rsidRPr="005E31CC" w:rsidRDefault="007D72B0" w:rsidP="007D72B0">
            <w:pPr>
              <w:spacing w:before="120"/>
              <w:jc w:val="left"/>
              <w:rPr>
                <w:ins w:id="13572" w:author="Author"/>
                <w:sz w:val="20"/>
              </w:rPr>
            </w:pPr>
            <w:ins w:id="13573" w:author="Author">
              <w:r w:rsidRPr="005E31CC">
                <w:rPr>
                  <w:sz w:val="20"/>
                </w:rPr>
                <w:t>CSM Service</w:t>
              </w:r>
            </w:ins>
          </w:p>
        </w:tc>
        <w:tc>
          <w:tcPr>
            <w:tcW w:w="7293" w:type="dxa"/>
            <w:gridSpan w:val="2"/>
          </w:tcPr>
          <w:p w14:paraId="3173F31C" w14:textId="64A93486"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74" w:author="Author"/>
                <w:sz w:val="20"/>
                <w:lang w:val="en-US" w:eastAsia="pt-PT"/>
              </w:rPr>
            </w:pPr>
            <w:ins w:id="13575" w:author="Author">
              <w:r w:rsidRPr="00563671">
                <w:rPr>
                  <w:rFonts w:cs="Arial"/>
                  <w:sz w:val="20"/>
                  <w:szCs w:val="20"/>
                </w:rPr>
                <w:t>ProductStockReservation</w:t>
              </w:r>
              <w:r w:rsidRPr="00563671" w:rsidDel="00517792">
                <w:rPr>
                  <w:rFonts w:cs="Arial"/>
                  <w:sz w:val="20"/>
                  <w:szCs w:val="20"/>
                </w:rPr>
                <w:t xml:space="preserve"> </w:t>
              </w:r>
            </w:ins>
          </w:p>
        </w:tc>
      </w:tr>
      <w:tr w:rsidR="007D72B0" w:rsidRPr="005E31CC" w14:paraId="24842B58" w14:textId="77777777" w:rsidTr="000B6923">
        <w:trPr>
          <w:ins w:id="13576" w:author="Author"/>
        </w:trPr>
        <w:tc>
          <w:tcPr>
            <w:cnfStyle w:val="001000000000" w:firstRow="0" w:lastRow="0" w:firstColumn="1" w:lastColumn="0" w:oddVBand="0" w:evenVBand="0" w:oddHBand="0" w:evenHBand="0" w:firstRowFirstColumn="0" w:firstRowLastColumn="0" w:lastRowFirstColumn="0" w:lastRowLastColumn="0"/>
            <w:tcW w:w="2323" w:type="dxa"/>
          </w:tcPr>
          <w:p w14:paraId="322CDAA3" w14:textId="77777777" w:rsidR="007D72B0" w:rsidRPr="005E31CC" w:rsidRDefault="007D72B0" w:rsidP="007D72B0">
            <w:pPr>
              <w:spacing w:before="120"/>
              <w:jc w:val="left"/>
              <w:rPr>
                <w:ins w:id="13577" w:author="Author"/>
                <w:sz w:val="20"/>
              </w:rPr>
            </w:pPr>
            <w:ins w:id="13578" w:author="Author">
              <w:r w:rsidRPr="005E31CC">
                <w:rPr>
                  <w:sz w:val="20"/>
                </w:rPr>
                <w:t>CSM Operation</w:t>
              </w:r>
            </w:ins>
          </w:p>
        </w:tc>
        <w:tc>
          <w:tcPr>
            <w:tcW w:w="7293" w:type="dxa"/>
            <w:gridSpan w:val="2"/>
          </w:tcPr>
          <w:p w14:paraId="7DCC5FCD" w14:textId="290057D3"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79" w:author="Author"/>
                <w:sz w:val="20"/>
              </w:rPr>
            </w:pPr>
            <w:ins w:id="13580" w:author="Author">
              <w:r w:rsidRPr="007D72B0">
                <w:rPr>
                  <w:rFonts w:cs="Arial"/>
                  <w:sz w:val="20"/>
                  <w:szCs w:val="20"/>
                </w:rPr>
                <w:t>UpdateProductStockReservation</w:t>
              </w:r>
            </w:ins>
          </w:p>
        </w:tc>
      </w:tr>
    </w:tbl>
    <w:p w14:paraId="79F63232" w14:textId="77777777" w:rsidR="00D16EBA" w:rsidRDefault="00D16EBA" w:rsidP="00D16EBA">
      <w:pPr>
        <w:rPr>
          <w:ins w:id="1358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3582">
          <w:tblGrid>
            <w:gridCol w:w="2323"/>
            <w:gridCol w:w="4317"/>
            <w:gridCol w:w="2976"/>
          </w:tblGrid>
        </w:tblGridChange>
      </w:tblGrid>
      <w:tr w:rsidR="00D16EBA" w:rsidRPr="005E31CC" w14:paraId="06C08BB4" w14:textId="77777777" w:rsidTr="007D72B0">
        <w:trPr>
          <w:cnfStyle w:val="100000000000" w:firstRow="1" w:lastRow="0" w:firstColumn="0" w:lastColumn="0" w:oddVBand="0" w:evenVBand="0" w:oddHBand="0" w:evenHBand="0" w:firstRowFirstColumn="0" w:firstRowLastColumn="0" w:lastRowFirstColumn="0" w:lastRowLastColumn="0"/>
          <w:ins w:id="1358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0D5D46A" w14:textId="77777777" w:rsidR="00D16EBA" w:rsidRPr="005E31CC" w:rsidRDefault="00D16EBA" w:rsidP="007D72B0">
            <w:pPr>
              <w:spacing w:before="120"/>
              <w:jc w:val="left"/>
              <w:rPr>
                <w:ins w:id="13584" w:author="Author"/>
                <w:b w:val="0"/>
                <w:sz w:val="20"/>
              </w:rPr>
            </w:pPr>
          </w:p>
        </w:tc>
        <w:tc>
          <w:tcPr>
            <w:tcW w:w="2976" w:type="dxa"/>
          </w:tcPr>
          <w:p w14:paraId="4642ABAB" w14:textId="77777777" w:rsidR="00D16EBA" w:rsidRPr="005E31CC" w:rsidRDefault="00D16EBA" w:rsidP="007D72B0">
            <w:pPr>
              <w:spacing w:before="120"/>
              <w:jc w:val="left"/>
              <w:cnfStyle w:val="100000000000" w:firstRow="1" w:lastRow="0" w:firstColumn="0" w:lastColumn="0" w:oddVBand="0" w:evenVBand="0" w:oddHBand="0" w:evenHBand="0" w:firstRowFirstColumn="0" w:firstRowLastColumn="0" w:lastRowFirstColumn="0" w:lastRowLastColumn="0"/>
              <w:rPr>
                <w:ins w:id="13585" w:author="Author"/>
                <w:sz w:val="20"/>
              </w:rPr>
            </w:pPr>
          </w:p>
        </w:tc>
      </w:tr>
      <w:tr w:rsidR="00D16EBA" w:rsidRPr="005E31CC" w14:paraId="426EF484" w14:textId="77777777" w:rsidTr="007D72B0">
        <w:trPr>
          <w:ins w:id="13586" w:author="Author"/>
        </w:trPr>
        <w:tc>
          <w:tcPr>
            <w:cnfStyle w:val="001000000000" w:firstRow="0" w:lastRow="0" w:firstColumn="1" w:lastColumn="0" w:oddVBand="0" w:evenVBand="0" w:oddHBand="0" w:evenHBand="0" w:firstRowFirstColumn="0" w:firstRowLastColumn="0" w:lastRowFirstColumn="0" w:lastRowLastColumn="0"/>
            <w:tcW w:w="2323" w:type="dxa"/>
          </w:tcPr>
          <w:p w14:paraId="23BC1DEF" w14:textId="77777777" w:rsidR="00D16EBA" w:rsidRPr="005E31CC" w:rsidRDefault="00D16EBA" w:rsidP="007D72B0">
            <w:pPr>
              <w:spacing w:before="120"/>
              <w:jc w:val="left"/>
              <w:rPr>
                <w:ins w:id="13587" w:author="Author"/>
                <w:sz w:val="20"/>
              </w:rPr>
            </w:pPr>
            <w:ins w:id="13588" w:author="Author">
              <w:r w:rsidRPr="005E31CC">
                <w:rPr>
                  <w:sz w:val="20"/>
                </w:rPr>
                <w:t>Service</w:t>
              </w:r>
            </w:ins>
          </w:p>
        </w:tc>
        <w:tc>
          <w:tcPr>
            <w:tcW w:w="7293" w:type="dxa"/>
            <w:gridSpan w:val="2"/>
          </w:tcPr>
          <w:p w14:paraId="02D50D61" w14:textId="5335C9D5" w:rsidR="00D16EBA" w:rsidRPr="005E31CC" w:rsidRDefault="00D16EBA" w:rsidP="007D72B0">
            <w:pPr>
              <w:spacing w:before="120"/>
              <w:jc w:val="left"/>
              <w:cnfStyle w:val="000000000000" w:firstRow="0" w:lastRow="0" w:firstColumn="0" w:lastColumn="0" w:oddVBand="0" w:evenVBand="0" w:oddHBand="0" w:evenHBand="0" w:firstRowFirstColumn="0" w:firstRowLastColumn="0" w:lastRowFirstColumn="0" w:lastRowLastColumn="0"/>
              <w:rPr>
                <w:ins w:id="13589" w:author="Author"/>
                <w:sz w:val="20"/>
                <w:lang w:val="en-US"/>
              </w:rPr>
            </w:pPr>
            <w:ins w:id="13590" w:author="Author">
              <w:r w:rsidRPr="00D16EBA">
                <w:rPr>
                  <w:sz w:val="20"/>
                  <w:lang w:val="en-US"/>
                </w:rPr>
                <w:t>Quote Orderable items</w:t>
              </w:r>
            </w:ins>
          </w:p>
        </w:tc>
      </w:tr>
      <w:tr w:rsidR="007D72B0" w:rsidRPr="005E31CC" w14:paraId="3AD1753A" w14:textId="77777777" w:rsidTr="00DF352F">
        <w:tblPrEx>
          <w:tblW w:w="9616" w:type="dxa"/>
          <w:tblPrExChange w:id="13591" w:author="Author">
            <w:tblPrEx>
              <w:tblW w:w="9616" w:type="dxa"/>
            </w:tblPrEx>
          </w:tblPrExChange>
        </w:tblPrEx>
        <w:trPr>
          <w:ins w:id="13592" w:author="Author"/>
        </w:trPr>
        <w:tc>
          <w:tcPr>
            <w:cnfStyle w:val="001000000000" w:firstRow="0" w:lastRow="0" w:firstColumn="1" w:lastColumn="0" w:oddVBand="0" w:evenVBand="0" w:oddHBand="0" w:evenHBand="0" w:firstRowFirstColumn="0" w:firstRowLastColumn="0" w:lastRowFirstColumn="0" w:lastRowLastColumn="0"/>
            <w:tcW w:w="2323" w:type="dxa"/>
            <w:tcPrChange w:id="13593" w:author="Author">
              <w:tcPr>
                <w:tcW w:w="2323" w:type="dxa"/>
              </w:tcPr>
            </w:tcPrChange>
          </w:tcPr>
          <w:p w14:paraId="35A7413A" w14:textId="77777777" w:rsidR="007D72B0" w:rsidRPr="005E31CC" w:rsidRDefault="007D72B0" w:rsidP="007D72B0">
            <w:pPr>
              <w:spacing w:before="120"/>
              <w:jc w:val="left"/>
              <w:rPr>
                <w:ins w:id="13594" w:author="Author"/>
                <w:sz w:val="20"/>
              </w:rPr>
            </w:pPr>
            <w:ins w:id="13595" w:author="Author">
              <w:r w:rsidRPr="005E31CC">
                <w:rPr>
                  <w:sz w:val="20"/>
                </w:rPr>
                <w:t>Relevant Input Notes</w:t>
              </w:r>
            </w:ins>
          </w:p>
        </w:tc>
        <w:tc>
          <w:tcPr>
            <w:tcW w:w="7293" w:type="dxa"/>
            <w:gridSpan w:val="2"/>
            <w:tcPrChange w:id="13596" w:author="Author">
              <w:tcPr>
                <w:tcW w:w="7293" w:type="dxa"/>
                <w:gridSpan w:val="2"/>
              </w:tcPr>
            </w:tcPrChange>
          </w:tcPr>
          <w:p w14:paraId="6C7E0D4F" w14:textId="03C2B7B6"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97" w:author="Author"/>
                <w:sz w:val="20"/>
                <w:lang w:val="en-US"/>
              </w:rPr>
            </w:pPr>
            <w:ins w:id="13598" w:author="Author">
              <w:r w:rsidRPr="007D72B0">
                <w:rPr>
                  <w:sz w:val="20"/>
                  <w:lang w:val="en-US"/>
                </w:rPr>
                <w:t xml:space="preserve">The request is made against all </w:t>
              </w:r>
              <w:del w:id="13599" w:author="Author">
                <w:r w:rsidR="001B0E4F" w:rsidDel="001100E2">
                  <w:rPr>
                    <w:sz w:val="20"/>
                    <w:lang w:val="en-US"/>
                  </w:rPr>
                  <w:delText>ordable</w:delText>
                </w:r>
              </w:del>
              <w:r w:rsidR="001100E2">
                <w:rPr>
                  <w:sz w:val="20"/>
                  <w:lang w:val="en-US"/>
                </w:rPr>
                <w:t>orderable</w:t>
              </w:r>
              <w:r w:rsidR="001B0E4F">
                <w:rPr>
                  <w:sz w:val="20"/>
                  <w:lang w:val="en-US"/>
                </w:rPr>
                <w:t xml:space="preserve"> </w:t>
              </w:r>
              <w:r w:rsidRPr="007D72B0">
                <w:rPr>
                  <w:sz w:val="20"/>
                  <w:lang w:val="en-US"/>
                </w:rPr>
                <w:t>items on the basket</w:t>
              </w:r>
            </w:ins>
          </w:p>
        </w:tc>
      </w:tr>
      <w:tr w:rsidR="007D72B0" w:rsidRPr="005E31CC" w14:paraId="7C3D64D0" w14:textId="77777777" w:rsidTr="00DF352F">
        <w:tblPrEx>
          <w:tblW w:w="9616" w:type="dxa"/>
          <w:tblPrExChange w:id="13600" w:author="Author">
            <w:tblPrEx>
              <w:tblW w:w="9616" w:type="dxa"/>
            </w:tblPrEx>
          </w:tblPrExChange>
        </w:tblPrEx>
        <w:trPr>
          <w:ins w:id="13601" w:author="Author"/>
        </w:trPr>
        <w:tc>
          <w:tcPr>
            <w:cnfStyle w:val="001000000000" w:firstRow="0" w:lastRow="0" w:firstColumn="1" w:lastColumn="0" w:oddVBand="0" w:evenVBand="0" w:oddHBand="0" w:evenHBand="0" w:firstRowFirstColumn="0" w:firstRowLastColumn="0" w:lastRowFirstColumn="0" w:lastRowLastColumn="0"/>
            <w:tcW w:w="2323" w:type="dxa"/>
            <w:tcPrChange w:id="13602" w:author="Author">
              <w:tcPr>
                <w:tcW w:w="2323" w:type="dxa"/>
              </w:tcPr>
            </w:tcPrChange>
          </w:tcPr>
          <w:p w14:paraId="108B10B5" w14:textId="77777777" w:rsidR="007D72B0" w:rsidRPr="005E31CC" w:rsidRDefault="007D72B0" w:rsidP="007D72B0">
            <w:pPr>
              <w:spacing w:before="120"/>
              <w:jc w:val="left"/>
              <w:rPr>
                <w:ins w:id="13603" w:author="Author"/>
                <w:sz w:val="20"/>
              </w:rPr>
            </w:pPr>
            <w:ins w:id="13604" w:author="Author">
              <w:r w:rsidRPr="005E31CC">
                <w:rPr>
                  <w:sz w:val="20"/>
                </w:rPr>
                <w:t>Relevant Output Notes</w:t>
              </w:r>
            </w:ins>
          </w:p>
        </w:tc>
        <w:tc>
          <w:tcPr>
            <w:tcW w:w="7293" w:type="dxa"/>
            <w:gridSpan w:val="2"/>
            <w:tcPrChange w:id="13605" w:author="Author">
              <w:tcPr>
                <w:tcW w:w="7293" w:type="dxa"/>
                <w:gridSpan w:val="2"/>
              </w:tcPr>
            </w:tcPrChange>
          </w:tcPr>
          <w:p w14:paraId="420CB30A" w14:textId="5AA3F2BE"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06" w:author="Author"/>
                <w:sz w:val="20"/>
                <w:lang w:val="en-US"/>
              </w:rPr>
            </w:pPr>
            <w:ins w:id="13607" w:author="Author">
              <w:r w:rsidRPr="007D72B0">
                <w:rPr>
                  <w:sz w:val="20"/>
                  <w:lang w:val="en-US"/>
                </w:rPr>
                <w:t>The response returns the updated values on prices and costs</w:t>
              </w:r>
            </w:ins>
          </w:p>
        </w:tc>
      </w:tr>
      <w:tr w:rsidR="007D72B0" w:rsidRPr="005E31CC" w14:paraId="25C3D1BA" w14:textId="77777777" w:rsidTr="00DF352F">
        <w:tblPrEx>
          <w:tblW w:w="9616" w:type="dxa"/>
          <w:tblPrExChange w:id="13608" w:author="Author">
            <w:tblPrEx>
              <w:tblW w:w="9616" w:type="dxa"/>
            </w:tblPrEx>
          </w:tblPrExChange>
        </w:tblPrEx>
        <w:trPr>
          <w:ins w:id="13609" w:author="Author"/>
        </w:trPr>
        <w:tc>
          <w:tcPr>
            <w:cnfStyle w:val="001000000000" w:firstRow="0" w:lastRow="0" w:firstColumn="1" w:lastColumn="0" w:oddVBand="0" w:evenVBand="0" w:oddHBand="0" w:evenHBand="0" w:firstRowFirstColumn="0" w:firstRowLastColumn="0" w:lastRowFirstColumn="0" w:lastRowLastColumn="0"/>
            <w:tcW w:w="2323" w:type="dxa"/>
            <w:tcPrChange w:id="13610" w:author="Author">
              <w:tcPr>
                <w:tcW w:w="2323" w:type="dxa"/>
              </w:tcPr>
            </w:tcPrChange>
          </w:tcPr>
          <w:p w14:paraId="5A518C20" w14:textId="77777777" w:rsidR="007D72B0" w:rsidRPr="005E31CC" w:rsidRDefault="007D72B0" w:rsidP="007D72B0">
            <w:pPr>
              <w:spacing w:before="120"/>
              <w:jc w:val="left"/>
              <w:rPr>
                <w:ins w:id="13611" w:author="Author"/>
                <w:sz w:val="20"/>
              </w:rPr>
            </w:pPr>
            <w:ins w:id="13612" w:author="Author">
              <w:r w:rsidRPr="005E31CC">
                <w:rPr>
                  <w:sz w:val="20"/>
                </w:rPr>
                <w:t>Interface Id</w:t>
              </w:r>
            </w:ins>
          </w:p>
        </w:tc>
        <w:tc>
          <w:tcPr>
            <w:tcW w:w="7293" w:type="dxa"/>
            <w:gridSpan w:val="2"/>
            <w:tcPrChange w:id="13613" w:author="Author">
              <w:tcPr>
                <w:tcW w:w="7293" w:type="dxa"/>
                <w:gridSpan w:val="2"/>
              </w:tcPr>
            </w:tcPrChange>
          </w:tcPr>
          <w:p w14:paraId="05799E8A" w14:textId="5EA446D4"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14" w:author="Author"/>
                <w:sz w:val="20"/>
                <w:lang w:val="en-US"/>
              </w:rPr>
            </w:pPr>
            <w:ins w:id="13615" w:author="Author">
              <w:r w:rsidRPr="007D72B0">
                <w:rPr>
                  <w:sz w:val="20"/>
                  <w:lang w:val="en-US"/>
                </w:rPr>
                <w:t>IF192.28</w:t>
              </w:r>
            </w:ins>
          </w:p>
        </w:tc>
      </w:tr>
      <w:tr w:rsidR="007D72B0" w:rsidRPr="005E31CC" w14:paraId="19C44D06" w14:textId="77777777" w:rsidTr="00DF352F">
        <w:tblPrEx>
          <w:tblW w:w="9616" w:type="dxa"/>
          <w:tblPrExChange w:id="13616" w:author="Author">
            <w:tblPrEx>
              <w:tblW w:w="9616" w:type="dxa"/>
            </w:tblPrEx>
          </w:tblPrExChange>
        </w:tblPrEx>
        <w:trPr>
          <w:ins w:id="13617" w:author="Author"/>
        </w:trPr>
        <w:tc>
          <w:tcPr>
            <w:cnfStyle w:val="001000000000" w:firstRow="0" w:lastRow="0" w:firstColumn="1" w:lastColumn="0" w:oddVBand="0" w:evenVBand="0" w:oddHBand="0" w:evenHBand="0" w:firstRowFirstColumn="0" w:firstRowLastColumn="0" w:lastRowFirstColumn="0" w:lastRowLastColumn="0"/>
            <w:tcW w:w="2323" w:type="dxa"/>
            <w:tcPrChange w:id="13618" w:author="Author">
              <w:tcPr>
                <w:tcW w:w="2323" w:type="dxa"/>
              </w:tcPr>
            </w:tcPrChange>
          </w:tcPr>
          <w:p w14:paraId="64518BE2" w14:textId="77777777" w:rsidR="007D72B0" w:rsidRPr="005E31CC" w:rsidRDefault="007D72B0" w:rsidP="007D72B0">
            <w:pPr>
              <w:spacing w:before="120"/>
              <w:jc w:val="left"/>
              <w:rPr>
                <w:ins w:id="13619" w:author="Author"/>
                <w:sz w:val="20"/>
              </w:rPr>
            </w:pPr>
            <w:ins w:id="13620" w:author="Author">
              <w:r w:rsidRPr="005E31CC">
                <w:rPr>
                  <w:sz w:val="20"/>
                </w:rPr>
                <w:t>Service Id</w:t>
              </w:r>
            </w:ins>
          </w:p>
        </w:tc>
        <w:tc>
          <w:tcPr>
            <w:tcW w:w="7293" w:type="dxa"/>
            <w:gridSpan w:val="2"/>
            <w:tcBorders>
              <w:bottom w:val="single" w:sz="18" w:space="0" w:color="FFFFFF" w:themeColor="background1"/>
            </w:tcBorders>
            <w:tcPrChange w:id="13621" w:author="Author">
              <w:tcPr>
                <w:tcW w:w="7293" w:type="dxa"/>
                <w:gridSpan w:val="2"/>
                <w:tcBorders>
                  <w:bottom w:val="single" w:sz="18" w:space="0" w:color="FFFFFF" w:themeColor="background1"/>
                </w:tcBorders>
              </w:tcPr>
            </w:tcPrChange>
          </w:tcPr>
          <w:p w14:paraId="27704999" w14:textId="5F3E0AC1"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22" w:author="Author"/>
                <w:sz w:val="20"/>
                <w:lang w:val="en-US"/>
              </w:rPr>
            </w:pPr>
            <w:ins w:id="13623" w:author="Author">
              <w:r w:rsidRPr="007D72B0">
                <w:rPr>
                  <w:sz w:val="20"/>
                  <w:lang w:val="en-US"/>
                </w:rPr>
                <w:t>587</w:t>
              </w:r>
            </w:ins>
          </w:p>
        </w:tc>
      </w:tr>
      <w:tr w:rsidR="007D72B0" w:rsidRPr="005E31CC" w14:paraId="5A1D9B55" w14:textId="77777777" w:rsidTr="00DF352F">
        <w:tblPrEx>
          <w:tblW w:w="9616" w:type="dxa"/>
          <w:tblPrExChange w:id="13624" w:author="Author">
            <w:tblPrEx>
              <w:tblW w:w="9616" w:type="dxa"/>
            </w:tblPrEx>
          </w:tblPrExChange>
        </w:tblPrEx>
        <w:trPr>
          <w:ins w:id="13625" w:author="Author"/>
        </w:trPr>
        <w:tc>
          <w:tcPr>
            <w:cnfStyle w:val="001000000000" w:firstRow="0" w:lastRow="0" w:firstColumn="1" w:lastColumn="0" w:oddVBand="0" w:evenVBand="0" w:oddHBand="0" w:evenHBand="0" w:firstRowFirstColumn="0" w:firstRowLastColumn="0" w:lastRowFirstColumn="0" w:lastRowLastColumn="0"/>
            <w:tcW w:w="2323" w:type="dxa"/>
            <w:tcPrChange w:id="13626" w:author="Author">
              <w:tcPr>
                <w:tcW w:w="2323" w:type="dxa"/>
              </w:tcPr>
            </w:tcPrChange>
          </w:tcPr>
          <w:p w14:paraId="1ACB9BE0" w14:textId="77777777" w:rsidR="007D72B0" w:rsidRPr="005E31CC" w:rsidRDefault="007D72B0" w:rsidP="007D72B0">
            <w:pPr>
              <w:spacing w:before="120"/>
              <w:jc w:val="left"/>
              <w:rPr>
                <w:ins w:id="13627" w:author="Author"/>
                <w:sz w:val="20"/>
              </w:rPr>
            </w:pPr>
            <w:ins w:id="13628" w:author="Author">
              <w:r w:rsidRPr="005E31CC">
                <w:rPr>
                  <w:sz w:val="20"/>
                </w:rPr>
                <w:t>CSM Service</w:t>
              </w:r>
            </w:ins>
          </w:p>
        </w:tc>
        <w:tc>
          <w:tcPr>
            <w:tcW w:w="7293" w:type="dxa"/>
            <w:gridSpan w:val="2"/>
            <w:tcPrChange w:id="13629" w:author="Author">
              <w:tcPr>
                <w:tcW w:w="7293" w:type="dxa"/>
                <w:gridSpan w:val="2"/>
              </w:tcPr>
            </w:tcPrChange>
          </w:tcPr>
          <w:p w14:paraId="102798CD" w14:textId="6A2F82D9"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30" w:author="Author"/>
                <w:sz w:val="20"/>
                <w:lang w:val="en-US"/>
              </w:rPr>
            </w:pPr>
            <w:ins w:id="13631" w:author="Author">
              <w:r w:rsidRPr="007D72B0">
                <w:rPr>
                  <w:sz w:val="20"/>
                  <w:lang w:val="en-US"/>
                </w:rPr>
                <w:t>SalesQuote</w:t>
              </w:r>
            </w:ins>
          </w:p>
        </w:tc>
      </w:tr>
      <w:tr w:rsidR="007D72B0" w:rsidRPr="005E31CC" w14:paraId="4AD84007" w14:textId="77777777" w:rsidTr="00DF352F">
        <w:tblPrEx>
          <w:tblW w:w="9616" w:type="dxa"/>
          <w:tblPrExChange w:id="13632" w:author="Author">
            <w:tblPrEx>
              <w:tblW w:w="9616" w:type="dxa"/>
            </w:tblPrEx>
          </w:tblPrExChange>
        </w:tblPrEx>
        <w:trPr>
          <w:ins w:id="13633" w:author="Author"/>
        </w:trPr>
        <w:tc>
          <w:tcPr>
            <w:cnfStyle w:val="001000000000" w:firstRow="0" w:lastRow="0" w:firstColumn="1" w:lastColumn="0" w:oddVBand="0" w:evenVBand="0" w:oddHBand="0" w:evenHBand="0" w:firstRowFirstColumn="0" w:firstRowLastColumn="0" w:lastRowFirstColumn="0" w:lastRowLastColumn="0"/>
            <w:tcW w:w="2323" w:type="dxa"/>
            <w:tcPrChange w:id="13634" w:author="Author">
              <w:tcPr>
                <w:tcW w:w="2323" w:type="dxa"/>
              </w:tcPr>
            </w:tcPrChange>
          </w:tcPr>
          <w:p w14:paraId="3CDCE1D2" w14:textId="77777777" w:rsidR="007D72B0" w:rsidRPr="005E31CC" w:rsidRDefault="007D72B0" w:rsidP="007D72B0">
            <w:pPr>
              <w:spacing w:before="120"/>
              <w:jc w:val="left"/>
              <w:rPr>
                <w:ins w:id="13635" w:author="Author"/>
                <w:sz w:val="20"/>
              </w:rPr>
            </w:pPr>
            <w:ins w:id="13636" w:author="Author">
              <w:r w:rsidRPr="005E31CC">
                <w:rPr>
                  <w:sz w:val="20"/>
                </w:rPr>
                <w:t>CSM Operation</w:t>
              </w:r>
            </w:ins>
          </w:p>
        </w:tc>
        <w:tc>
          <w:tcPr>
            <w:tcW w:w="7293" w:type="dxa"/>
            <w:gridSpan w:val="2"/>
            <w:tcPrChange w:id="13637" w:author="Author">
              <w:tcPr>
                <w:tcW w:w="7293" w:type="dxa"/>
                <w:gridSpan w:val="2"/>
              </w:tcPr>
            </w:tcPrChange>
          </w:tcPr>
          <w:p w14:paraId="00D01C3F" w14:textId="3BBBBEE3"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38" w:author="Author"/>
                <w:sz w:val="20"/>
                <w:lang w:val="en-US"/>
              </w:rPr>
            </w:pPr>
            <w:ins w:id="13639" w:author="Author">
              <w:r w:rsidRPr="007D72B0">
                <w:rPr>
                  <w:sz w:val="20"/>
                  <w:lang w:val="en-US"/>
                </w:rPr>
                <w:t>CreateSalesQuote</w:t>
              </w:r>
            </w:ins>
          </w:p>
        </w:tc>
      </w:tr>
    </w:tbl>
    <w:p w14:paraId="7D7F89C9" w14:textId="66C011EA" w:rsidR="00D16EBA" w:rsidDel="00DF352F" w:rsidRDefault="00D16EBA" w:rsidP="00D16EBA">
      <w:pPr>
        <w:rPr>
          <w:ins w:id="13640" w:author="Author"/>
          <w:del w:id="1364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1929F3" w:rsidRPr="005E31CC" w:rsidDel="00DF352F" w14:paraId="39DE607F" w14:textId="5951BDA7" w:rsidTr="00A3553E">
        <w:trPr>
          <w:cnfStyle w:val="100000000000" w:firstRow="1" w:lastRow="0" w:firstColumn="0" w:lastColumn="0" w:oddVBand="0" w:evenVBand="0" w:oddHBand="0" w:evenHBand="0" w:firstRowFirstColumn="0" w:firstRowLastColumn="0" w:lastRowFirstColumn="0" w:lastRowLastColumn="0"/>
          <w:ins w:id="13642" w:author="Author"/>
          <w:del w:id="1364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A361DA0" w14:textId="24D8772C" w:rsidR="001929F3" w:rsidRPr="005E31CC" w:rsidDel="00DF352F" w:rsidRDefault="001929F3" w:rsidP="00A3553E">
            <w:pPr>
              <w:spacing w:before="120"/>
              <w:jc w:val="left"/>
              <w:rPr>
                <w:ins w:id="13644" w:author="Author"/>
                <w:del w:id="13645" w:author="Author"/>
                <w:b w:val="0"/>
                <w:sz w:val="20"/>
              </w:rPr>
            </w:pPr>
          </w:p>
        </w:tc>
        <w:tc>
          <w:tcPr>
            <w:tcW w:w="2976" w:type="dxa"/>
          </w:tcPr>
          <w:p w14:paraId="491B5D7D" w14:textId="1F60A2C9" w:rsidR="001929F3" w:rsidRPr="005E31CC" w:rsidDel="00DF352F" w:rsidRDefault="001929F3" w:rsidP="00A3553E">
            <w:pPr>
              <w:spacing w:before="120"/>
              <w:jc w:val="left"/>
              <w:cnfStyle w:val="100000000000" w:firstRow="1" w:lastRow="0" w:firstColumn="0" w:lastColumn="0" w:oddVBand="0" w:evenVBand="0" w:oddHBand="0" w:evenHBand="0" w:firstRowFirstColumn="0" w:firstRowLastColumn="0" w:lastRowFirstColumn="0" w:lastRowLastColumn="0"/>
              <w:rPr>
                <w:ins w:id="13646" w:author="Author"/>
                <w:del w:id="13647" w:author="Author"/>
                <w:sz w:val="20"/>
              </w:rPr>
            </w:pPr>
          </w:p>
        </w:tc>
      </w:tr>
      <w:tr w:rsidR="001929F3" w:rsidRPr="005E31CC" w:rsidDel="00DF352F" w14:paraId="42D878EF" w14:textId="1D643438" w:rsidTr="00A3553E">
        <w:trPr>
          <w:ins w:id="13648" w:author="Author"/>
          <w:del w:id="13649" w:author="Author"/>
        </w:trPr>
        <w:tc>
          <w:tcPr>
            <w:cnfStyle w:val="001000000000" w:firstRow="0" w:lastRow="0" w:firstColumn="1" w:lastColumn="0" w:oddVBand="0" w:evenVBand="0" w:oddHBand="0" w:evenHBand="0" w:firstRowFirstColumn="0" w:firstRowLastColumn="0" w:lastRowFirstColumn="0" w:lastRowLastColumn="0"/>
            <w:tcW w:w="2323" w:type="dxa"/>
          </w:tcPr>
          <w:p w14:paraId="2328CB0B" w14:textId="160C788E" w:rsidR="001929F3" w:rsidRPr="005E31CC" w:rsidDel="00DF352F" w:rsidRDefault="001929F3" w:rsidP="00A3553E">
            <w:pPr>
              <w:spacing w:before="120"/>
              <w:jc w:val="left"/>
              <w:rPr>
                <w:ins w:id="13650" w:author="Author"/>
                <w:del w:id="13651" w:author="Author"/>
                <w:sz w:val="20"/>
              </w:rPr>
            </w:pPr>
            <w:ins w:id="13652" w:author="Author">
              <w:del w:id="13653" w:author="Author">
                <w:r w:rsidRPr="005E31CC" w:rsidDel="00DF352F">
                  <w:rPr>
                    <w:sz w:val="20"/>
                  </w:rPr>
                  <w:delText>Service</w:delText>
                </w:r>
              </w:del>
            </w:ins>
          </w:p>
        </w:tc>
        <w:tc>
          <w:tcPr>
            <w:tcW w:w="7293" w:type="dxa"/>
            <w:gridSpan w:val="2"/>
          </w:tcPr>
          <w:p w14:paraId="6F0235D7" w14:textId="2C7EF405" w:rsidR="001929F3" w:rsidRPr="005E31CC" w:rsidDel="00DF352F" w:rsidRDefault="001929F3" w:rsidP="001929F3">
            <w:pPr>
              <w:spacing w:before="120"/>
              <w:jc w:val="left"/>
              <w:cnfStyle w:val="000000000000" w:firstRow="0" w:lastRow="0" w:firstColumn="0" w:lastColumn="0" w:oddVBand="0" w:evenVBand="0" w:oddHBand="0" w:evenHBand="0" w:firstRowFirstColumn="0" w:firstRowLastColumn="0" w:lastRowFirstColumn="0" w:lastRowLastColumn="0"/>
              <w:rPr>
                <w:ins w:id="13654" w:author="Author"/>
                <w:del w:id="13655" w:author="Author"/>
                <w:sz w:val="20"/>
                <w:lang w:val="en-US"/>
              </w:rPr>
            </w:pPr>
            <w:ins w:id="13656" w:author="Author">
              <w:del w:id="13657" w:author="Author">
                <w:r w:rsidRPr="00D16EBA" w:rsidDel="00DF352F">
                  <w:rPr>
                    <w:sz w:val="20"/>
                    <w:lang w:val="en-US"/>
                  </w:rPr>
                  <w:delText xml:space="preserve">Quote </w:delText>
                </w:r>
                <w:r w:rsidDel="00DF352F">
                  <w:rPr>
                    <w:sz w:val="20"/>
                    <w:lang w:val="en-US"/>
                  </w:rPr>
                  <w:delText>Non-orderable</w:delText>
                </w:r>
                <w:r w:rsidRPr="00D16EBA" w:rsidDel="00DF352F">
                  <w:rPr>
                    <w:sz w:val="20"/>
                    <w:lang w:val="en-US"/>
                  </w:rPr>
                  <w:delText xml:space="preserve"> items</w:delText>
                </w:r>
              </w:del>
            </w:ins>
          </w:p>
        </w:tc>
      </w:tr>
      <w:tr w:rsidR="001929F3" w:rsidRPr="005E31CC" w:rsidDel="00DF352F" w14:paraId="3F5994E9" w14:textId="4A1AB207" w:rsidTr="00A3553E">
        <w:trPr>
          <w:ins w:id="13658" w:author="Author"/>
          <w:del w:id="13659" w:author="Author"/>
        </w:trPr>
        <w:tc>
          <w:tcPr>
            <w:cnfStyle w:val="001000000000" w:firstRow="0" w:lastRow="0" w:firstColumn="1" w:lastColumn="0" w:oddVBand="0" w:evenVBand="0" w:oddHBand="0" w:evenHBand="0" w:firstRowFirstColumn="0" w:firstRowLastColumn="0" w:lastRowFirstColumn="0" w:lastRowLastColumn="0"/>
            <w:tcW w:w="2323" w:type="dxa"/>
          </w:tcPr>
          <w:p w14:paraId="05A43E2C" w14:textId="6CBDDF8E" w:rsidR="001929F3" w:rsidRPr="005E31CC" w:rsidDel="00DF352F" w:rsidRDefault="001929F3" w:rsidP="00A3553E">
            <w:pPr>
              <w:spacing w:before="120"/>
              <w:jc w:val="left"/>
              <w:rPr>
                <w:ins w:id="13660" w:author="Author"/>
                <w:del w:id="13661" w:author="Author"/>
                <w:sz w:val="20"/>
              </w:rPr>
            </w:pPr>
            <w:ins w:id="13662" w:author="Author">
              <w:del w:id="13663" w:author="Author">
                <w:r w:rsidRPr="005E31CC" w:rsidDel="00DF352F">
                  <w:rPr>
                    <w:sz w:val="20"/>
                  </w:rPr>
                  <w:delText>Relevant Input Notes</w:delText>
                </w:r>
              </w:del>
            </w:ins>
          </w:p>
        </w:tc>
        <w:tc>
          <w:tcPr>
            <w:tcW w:w="7293" w:type="dxa"/>
            <w:gridSpan w:val="2"/>
          </w:tcPr>
          <w:p w14:paraId="08F1CD31" w14:textId="3198B313"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64" w:author="Author"/>
                <w:del w:id="13665" w:author="Author"/>
                <w:sz w:val="20"/>
                <w:lang w:val="en-US"/>
              </w:rPr>
            </w:pPr>
            <w:ins w:id="13666" w:author="Author">
              <w:del w:id="13667" w:author="Author">
                <w:r w:rsidRPr="007D72B0" w:rsidDel="00DF352F">
                  <w:rPr>
                    <w:sz w:val="20"/>
                    <w:lang w:val="en-US"/>
                  </w:rPr>
                  <w:delText xml:space="preserve">The request is made against all </w:delText>
                </w:r>
                <w:r w:rsidDel="00DF352F">
                  <w:rPr>
                    <w:sz w:val="20"/>
                    <w:lang w:val="en-US"/>
                  </w:rPr>
                  <w:delText>non-orderable</w:delText>
                </w:r>
                <w:r w:rsidRPr="00D16EBA" w:rsidDel="00DF352F">
                  <w:rPr>
                    <w:sz w:val="20"/>
                    <w:lang w:val="en-US"/>
                  </w:rPr>
                  <w:delText xml:space="preserve"> </w:delText>
                </w:r>
                <w:r w:rsidRPr="007D72B0" w:rsidDel="00DF352F">
                  <w:rPr>
                    <w:sz w:val="20"/>
                    <w:lang w:val="en-US"/>
                  </w:rPr>
                  <w:delText>items on the basket</w:delText>
                </w:r>
              </w:del>
            </w:ins>
          </w:p>
        </w:tc>
      </w:tr>
      <w:tr w:rsidR="001929F3" w:rsidRPr="005E31CC" w:rsidDel="00DF352F" w14:paraId="38F6D600" w14:textId="55A936B6" w:rsidTr="00A3553E">
        <w:trPr>
          <w:ins w:id="13668" w:author="Author"/>
          <w:del w:id="13669" w:author="Author"/>
        </w:trPr>
        <w:tc>
          <w:tcPr>
            <w:cnfStyle w:val="001000000000" w:firstRow="0" w:lastRow="0" w:firstColumn="1" w:lastColumn="0" w:oddVBand="0" w:evenVBand="0" w:oddHBand="0" w:evenHBand="0" w:firstRowFirstColumn="0" w:firstRowLastColumn="0" w:lastRowFirstColumn="0" w:lastRowLastColumn="0"/>
            <w:tcW w:w="2323" w:type="dxa"/>
          </w:tcPr>
          <w:p w14:paraId="6AB28CC1" w14:textId="2FD1869D" w:rsidR="001929F3" w:rsidRPr="005E31CC" w:rsidDel="00DF352F" w:rsidRDefault="001929F3" w:rsidP="00A3553E">
            <w:pPr>
              <w:spacing w:before="120"/>
              <w:jc w:val="left"/>
              <w:rPr>
                <w:ins w:id="13670" w:author="Author"/>
                <w:del w:id="13671" w:author="Author"/>
                <w:sz w:val="20"/>
              </w:rPr>
            </w:pPr>
            <w:ins w:id="13672" w:author="Author">
              <w:del w:id="13673" w:author="Author">
                <w:r w:rsidRPr="005E31CC" w:rsidDel="00DF352F">
                  <w:rPr>
                    <w:sz w:val="20"/>
                  </w:rPr>
                  <w:delText>Relevant Output Notes</w:delText>
                </w:r>
              </w:del>
            </w:ins>
          </w:p>
        </w:tc>
        <w:tc>
          <w:tcPr>
            <w:tcW w:w="7293" w:type="dxa"/>
            <w:gridSpan w:val="2"/>
          </w:tcPr>
          <w:p w14:paraId="5ECEA758" w14:textId="1171CBEE"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74" w:author="Author"/>
                <w:del w:id="13675" w:author="Author"/>
                <w:sz w:val="20"/>
                <w:lang w:val="en-US"/>
              </w:rPr>
            </w:pPr>
            <w:ins w:id="13676" w:author="Author">
              <w:del w:id="13677" w:author="Author">
                <w:r w:rsidRPr="007D72B0" w:rsidDel="00DF352F">
                  <w:rPr>
                    <w:sz w:val="20"/>
                    <w:lang w:val="en-US"/>
                  </w:rPr>
                  <w:delText>The response returns the updated values on prices and costs</w:delText>
                </w:r>
              </w:del>
            </w:ins>
          </w:p>
        </w:tc>
      </w:tr>
      <w:tr w:rsidR="001929F3" w:rsidRPr="005E31CC" w:rsidDel="00DF352F" w14:paraId="1FEC4579" w14:textId="40B5E702" w:rsidTr="00A3553E">
        <w:trPr>
          <w:ins w:id="13678" w:author="Author"/>
          <w:del w:id="13679" w:author="Author"/>
        </w:trPr>
        <w:tc>
          <w:tcPr>
            <w:cnfStyle w:val="001000000000" w:firstRow="0" w:lastRow="0" w:firstColumn="1" w:lastColumn="0" w:oddVBand="0" w:evenVBand="0" w:oddHBand="0" w:evenHBand="0" w:firstRowFirstColumn="0" w:firstRowLastColumn="0" w:lastRowFirstColumn="0" w:lastRowLastColumn="0"/>
            <w:tcW w:w="2323" w:type="dxa"/>
          </w:tcPr>
          <w:p w14:paraId="707CA194" w14:textId="67A7BFB3" w:rsidR="001929F3" w:rsidRPr="005E31CC" w:rsidDel="00DF352F" w:rsidRDefault="001929F3" w:rsidP="00A3553E">
            <w:pPr>
              <w:spacing w:before="120"/>
              <w:jc w:val="left"/>
              <w:rPr>
                <w:ins w:id="13680" w:author="Author"/>
                <w:del w:id="13681" w:author="Author"/>
                <w:sz w:val="20"/>
              </w:rPr>
            </w:pPr>
            <w:ins w:id="13682" w:author="Author">
              <w:del w:id="13683" w:author="Author">
                <w:r w:rsidRPr="005E31CC" w:rsidDel="00DF352F">
                  <w:rPr>
                    <w:sz w:val="20"/>
                  </w:rPr>
                  <w:delText>Interface Id</w:delText>
                </w:r>
              </w:del>
            </w:ins>
          </w:p>
        </w:tc>
        <w:tc>
          <w:tcPr>
            <w:tcW w:w="7293" w:type="dxa"/>
            <w:gridSpan w:val="2"/>
          </w:tcPr>
          <w:p w14:paraId="784F93F6" w14:textId="182AE593"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84" w:author="Author"/>
                <w:del w:id="13685" w:author="Author"/>
                <w:sz w:val="20"/>
                <w:lang w:val="en-US"/>
              </w:rPr>
            </w:pPr>
            <w:ins w:id="13686" w:author="Author">
              <w:del w:id="13687" w:author="Author">
                <w:r w:rsidRPr="007D72B0" w:rsidDel="00DF352F">
                  <w:rPr>
                    <w:sz w:val="20"/>
                    <w:lang w:val="en-US"/>
                  </w:rPr>
                  <w:delText>IF192.28</w:delText>
                </w:r>
              </w:del>
            </w:ins>
          </w:p>
        </w:tc>
      </w:tr>
      <w:tr w:rsidR="001929F3" w:rsidRPr="005E31CC" w:rsidDel="00DF352F" w14:paraId="7D8CCEC6" w14:textId="70F79362" w:rsidTr="00A3553E">
        <w:trPr>
          <w:ins w:id="13688" w:author="Author"/>
          <w:del w:id="13689" w:author="Author"/>
        </w:trPr>
        <w:tc>
          <w:tcPr>
            <w:cnfStyle w:val="001000000000" w:firstRow="0" w:lastRow="0" w:firstColumn="1" w:lastColumn="0" w:oddVBand="0" w:evenVBand="0" w:oddHBand="0" w:evenHBand="0" w:firstRowFirstColumn="0" w:firstRowLastColumn="0" w:lastRowFirstColumn="0" w:lastRowLastColumn="0"/>
            <w:tcW w:w="2323" w:type="dxa"/>
          </w:tcPr>
          <w:p w14:paraId="4631E53C" w14:textId="55CDFAA4" w:rsidR="001929F3" w:rsidRPr="005E31CC" w:rsidDel="00DF352F" w:rsidRDefault="001929F3" w:rsidP="00A3553E">
            <w:pPr>
              <w:spacing w:before="120"/>
              <w:jc w:val="left"/>
              <w:rPr>
                <w:ins w:id="13690" w:author="Author"/>
                <w:del w:id="13691" w:author="Author"/>
                <w:sz w:val="20"/>
              </w:rPr>
            </w:pPr>
            <w:ins w:id="13692" w:author="Author">
              <w:del w:id="13693" w:author="Author">
                <w:r w:rsidRPr="005E31CC" w:rsidDel="00DF352F">
                  <w:rPr>
                    <w:sz w:val="20"/>
                  </w:rPr>
                  <w:delText>Service Id</w:delText>
                </w:r>
              </w:del>
            </w:ins>
          </w:p>
        </w:tc>
        <w:tc>
          <w:tcPr>
            <w:tcW w:w="7293" w:type="dxa"/>
            <w:gridSpan w:val="2"/>
            <w:tcBorders>
              <w:bottom w:val="single" w:sz="18" w:space="0" w:color="FFFFFF" w:themeColor="background1"/>
            </w:tcBorders>
          </w:tcPr>
          <w:p w14:paraId="03340412" w14:textId="7C8AB967"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94" w:author="Author"/>
                <w:del w:id="13695" w:author="Author"/>
                <w:sz w:val="20"/>
                <w:lang w:val="en-US"/>
              </w:rPr>
            </w:pPr>
            <w:ins w:id="13696" w:author="Author">
              <w:del w:id="13697" w:author="Author">
                <w:r w:rsidRPr="007D72B0" w:rsidDel="00DF352F">
                  <w:rPr>
                    <w:sz w:val="20"/>
                    <w:lang w:val="en-US"/>
                  </w:rPr>
                  <w:delText>587</w:delText>
                </w:r>
              </w:del>
            </w:ins>
          </w:p>
        </w:tc>
      </w:tr>
      <w:tr w:rsidR="001929F3" w:rsidRPr="005E31CC" w:rsidDel="00DF352F" w14:paraId="4A4AF76E" w14:textId="10A32B4C" w:rsidTr="00A3553E">
        <w:trPr>
          <w:ins w:id="13698" w:author="Author"/>
          <w:del w:id="13699" w:author="Author"/>
        </w:trPr>
        <w:tc>
          <w:tcPr>
            <w:cnfStyle w:val="001000000000" w:firstRow="0" w:lastRow="0" w:firstColumn="1" w:lastColumn="0" w:oddVBand="0" w:evenVBand="0" w:oddHBand="0" w:evenHBand="0" w:firstRowFirstColumn="0" w:firstRowLastColumn="0" w:lastRowFirstColumn="0" w:lastRowLastColumn="0"/>
            <w:tcW w:w="2323" w:type="dxa"/>
          </w:tcPr>
          <w:p w14:paraId="1DE57087" w14:textId="372EEDCF" w:rsidR="001929F3" w:rsidRPr="005E31CC" w:rsidDel="00DF352F" w:rsidRDefault="001929F3" w:rsidP="00A3553E">
            <w:pPr>
              <w:spacing w:before="120"/>
              <w:jc w:val="left"/>
              <w:rPr>
                <w:ins w:id="13700" w:author="Author"/>
                <w:del w:id="13701" w:author="Author"/>
                <w:sz w:val="20"/>
              </w:rPr>
            </w:pPr>
            <w:ins w:id="13702" w:author="Author">
              <w:del w:id="13703" w:author="Author">
                <w:r w:rsidRPr="005E31CC" w:rsidDel="00DF352F">
                  <w:rPr>
                    <w:sz w:val="20"/>
                  </w:rPr>
                  <w:delText>CSM Service</w:delText>
                </w:r>
              </w:del>
            </w:ins>
          </w:p>
        </w:tc>
        <w:tc>
          <w:tcPr>
            <w:tcW w:w="7293" w:type="dxa"/>
            <w:gridSpan w:val="2"/>
          </w:tcPr>
          <w:p w14:paraId="061AB97F" w14:textId="462EE8BB" w:rsidR="001929F3" w:rsidRPr="005E31CC"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704" w:author="Author"/>
                <w:del w:id="13705" w:author="Author"/>
                <w:sz w:val="20"/>
                <w:lang w:val="en-US"/>
              </w:rPr>
            </w:pPr>
            <w:ins w:id="13706" w:author="Author">
              <w:del w:id="13707" w:author="Author">
                <w:r w:rsidRPr="007D72B0" w:rsidDel="00DF352F">
                  <w:rPr>
                    <w:sz w:val="20"/>
                    <w:lang w:val="en-US"/>
                  </w:rPr>
                  <w:delText>SalesQuote</w:delText>
                </w:r>
              </w:del>
            </w:ins>
          </w:p>
        </w:tc>
      </w:tr>
      <w:tr w:rsidR="001929F3" w:rsidRPr="005E31CC" w:rsidDel="00DF352F" w14:paraId="2F26191F" w14:textId="2EF777EA" w:rsidTr="00A3553E">
        <w:trPr>
          <w:ins w:id="13708" w:author="Author"/>
          <w:del w:id="13709" w:author="Author"/>
        </w:trPr>
        <w:tc>
          <w:tcPr>
            <w:cnfStyle w:val="001000000000" w:firstRow="0" w:lastRow="0" w:firstColumn="1" w:lastColumn="0" w:oddVBand="0" w:evenVBand="0" w:oddHBand="0" w:evenHBand="0" w:firstRowFirstColumn="0" w:firstRowLastColumn="0" w:lastRowFirstColumn="0" w:lastRowLastColumn="0"/>
            <w:tcW w:w="2323" w:type="dxa"/>
          </w:tcPr>
          <w:p w14:paraId="39031CF0" w14:textId="23F36633" w:rsidR="001929F3" w:rsidRPr="005E31CC" w:rsidDel="00DF352F" w:rsidRDefault="001929F3" w:rsidP="00A3553E">
            <w:pPr>
              <w:spacing w:before="120"/>
              <w:jc w:val="left"/>
              <w:rPr>
                <w:ins w:id="13710" w:author="Author"/>
                <w:del w:id="13711" w:author="Author"/>
                <w:sz w:val="20"/>
              </w:rPr>
            </w:pPr>
            <w:ins w:id="13712" w:author="Author">
              <w:del w:id="13713" w:author="Author">
                <w:r w:rsidRPr="005E31CC" w:rsidDel="00DF352F">
                  <w:rPr>
                    <w:sz w:val="20"/>
                  </w:rPr>
                  <w:delText>CSM Operation</w:delText>
                </w:r>
              </w:del>
            </w:ins>
          </w:p>
        </w:tc>
        <w:tc>
          <w:tcPr>
            <w:tcW w:w="7293" w:type="dxa"/>
            <w:gridSpan w:val="2"/>
          </w:tcPr>
          <w:p w14:paraId="477A0532" w14:textId="7DCFFBB0"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714" w:author="Author"/>
                <w:del w:id="13715" w:author="Author"/>
                <w:sz w:val="20"/>
                <w:lang w:val="en-US"/>
              </w:rPr>
            </w:pPr>
            <w:ins w:id="13716" w:author="Author">
              <w:del w:id="13717" w:author="Author">
                <w:r w:rsidRPr="007D72B0" w:rsidDel="00DF352F">
                  <w:rPr>
                    <w:sz w:val="20"/>
                    <w:lang w:val="en-US"/>
                  </w:rPr>
                  <w:delText>CreateSalesQuote</w:delText>
                </w:r>
              </w:del>
            </w:ins>
          </w:p>
        </w:tc>
      </w:tr>
    </w:tbl>
    <w:p w14:paraId="460DEF92" w14:textId="717C29E7" w:rsidR="001929F3" w:rsidDel="00DF352F" w:rsidRDefault="001929F3" w:rsidP="00D16EBA">
      <w:pPr>
        <w:rPr>
          <w:ins w:id="13718" w:author="Author"/>
          <w:del w:id="13719" w:author="Author"/>
          <w:rFonts w:cs="Arial"/>
          <w:sz w:val="20"/>
          <w:szCs w:val="20"/>
          <w:lang w:val="en-IE"/>
        </w:rPr>
      </w:pPr>
    </w:p>
    <w:p w14:paraId="1FAC90A7" w14:textId="77777777" w:rsidR="001929F3" w:rsidRDefault="001929F3" w:rsidP="00D16EBA">
      <w:pPr>
        <w:rPr>
          <w:ins w:id="1372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790B89" w14:paraId="78813873" w14:textId="495F7CDE" w:rsidTr="000B6923">
        <w:trPr>
          <w:cnfStyle w:val="100000000000" w:firstRow="1" w:lastRow="0" w:firstColumn="0" w:lastColumn="0" w:oddVBand="0" w:evenVBand="0" w:oddHBand="0" w:evenHBand="0" w:firstRowFirstColumn="0" w:firstRowLastColumn="0" w:lastRowFirstColumn="0" w:lastRowLastColumn="0"/>
          <w:ins w:id="13721" w:author="Author"/>
          <w:del w:id="1372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B6D2E32" w14:textId="3DDF04A6" w:rsidR="00D16EBA" w:rsidRPr="005E31CC" w:rsidDel="00790B89" w:rsidRDefault="00D16EBA" w:rsidP="000B6923">
            <w:pPr>
              <w:spacing w:before="120"/>
              <w:jc w:val="left"/>
              <w:rPr>
                <w:ins w:id="13723" w:author="Author"/>
                <w:del w:id="13724" w:author="Author"/>
                <w:b w:val="0"/>
                <w:sz w:val="20"/>
              </w:rPr>
            </w:pPr>
          </w:p>
        </w:tc>
        <w:tc>
          <w:tcPr>
            <w:tcW w:w="2976" w:type="dxa"/>
          </w:tcPr>
          <w:p w14:paraId="1691F56E" w14:textId="2FC23B08" w:rsidR="00D16EBA" w:rsidRPr="005E31CC" w:rsidDel="00790B89"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725" w:author="Author"/>
                <w:del w:id="13726" w:author="Author"/>
                <w:sz w:val="20"/>
              </w:rPr>
            </w:pPr>
          </w:p>
        </w:tc>
      </w:tr>
      <w:tr w:rsidR="00D16EBA" w:rsidRPr="005E31CC" w:rsidDel="00790B89" w14:paraId="2BC3135B" w14:textId="4274944C" w:rsidTr="000B6923">
        <w:trPr>
          <w:ins w:id="13727" w:author="Author"/>
          <w:del w:id="13728" w:author="Author"/>
        </w:trPr>
        <w:tc>
          <w:tcPr>
            <w:cnfStyle w:val="001000000000" w:firstRow="0" w:lastRow="0" w:firstColumn="1" w:lastColumn="0" w:oddVBand="0" w:evenVBand="0" w:oddHBand="0" w:evenHBand="0" w:firstRowFirstColumn="0" w:firstRowLastColumn="0" w:lastRowFirstColumn="0" w:lastRowLastColumn="0"/>
            <w:tcW w:w="2323" w:type="dxa"/>
          </w:tcPr>
          <w:p w14:paraId="105F9C86" w14:textId="74C9ED32" w:rsidR="00D16EBA" w:rsidRPr="005E31CC" w:rsidDel="00790B89" w:rsidRDefault="00D16EBA" w:rsidP="000B6923">
            <w:pPr>
              <w:spacing w:before="120"/>
              <w:jc w:val="left"/>
              <w:rPr>
                <w:ins w:id="13729" w:author="Author"/>
                <w:del w:id="13730" w:author="Author"/>
                <w:sz w:val="20"/>
              </w:rPr>
            </w:pPr>
            <w:ins w:id="13731" w:author="Author">
              <w:del w:id="13732" w:author="Author">
                <w:r w:rsidRPr="005E31CC" w:rsidDel="00790B89">
                  <w:rPr>
                    <w:sz w:val="20"/>
                  </w:rPr>
                  <w:delText>Service</w:delText>
                </w:r>
              </w:del>
            </w:ins>
          </w:p>
        </w:tc>
        <w:tc>
          <w:tcPr>
            <w:tcW w:w="7293" w:type="dxa"/>
            <w:gridSpan w:val="2"/>
          </w:tcPr>
          <w:p w14:paraId="3F048730" w14:textId="14DECD3F" w:rsidR="00D16EBA" w:rsidRPr="005E31CC" w:rsidDel="00790B89"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733" w:author="Author"/>
                <w:del w:id="13734" w:author="Author"/>
                <w:sz w:val="20"/>
                <w:lang w:val="en-US"/>
              </w:rPr>
            </w:pPr>
            <w:ins w:id="13735" w:author="Author">
              <w:del w:id="13736" w:author="Author">
                <w:r w:rsidRPr="00D16EBA" w:rsidDel="00790B89">
                  <w:rPr>
                    <w:sz w:val="20"/>
                    <w:lang w:val="en-US"/>
                  </w:rPr>
                  <w:delText>Quote non-orderable items</w:delText>
                </w:r>
              </w:del>
            </w:ins>
          </w:p>
        </w:tc>
      </w:tr>
      <w:tr w:rsidR="009D7CAB" w:rsidRPr="005E31CC" w:rsidDel="00790B89" w14:paraId="4A48EB3B" w14:textId="544C6680" w:rsidTr="000B6923">
        <w:trPr>
          <w:ins w:id="13737" w:author="Author"/>
          <w:del w:id="13738" w:author="Author"/>
        </w:trPr>
        <w:tc>
          <w:tcPr>
            <w:cnfStyle w:val="001000000000" w:firstRow="0" w:lastRow="0" w:firstColumn="1" w:lastColumn="0" w:oddVBand="0" w:evenVBand="0" w:oddHBand="0" w:evenHBand="0" w:firstRowFirstColumn="0" w:firstRowLastColumn="0" w:lastRowFirstColumn="0" w:lastRowLastColumn="0"/>
            <w:tcW w:w="2323" w:type="dxa"/>
          </w:tcPr>
          <w:p w14:paraId="75CA5881" w14:textId="3765F34F" w:rsidR="009D7CAB" w:rsidRPr="005E31CC" w:rsidDel="00790B89" w:rsidRDefault="009D7CAB" w:rsidP="009D7CAB">
            <w:pPr>
              <w:spacing w:before="120"/>
              <w:jc w:val="left"/>
              <w:rPr>
                <w:ins w:id="13739" w:author="Author"/>
                <w:del w:id="13740" w:author="Author"/>
                <w:sz w:val="20"/>
              </w:rPr>
            </w:pPr>
            <w:ins w:id="13741" w:author="Author">
              <w:del w:id="13742" w:author="Author">
                <w:r w:rsidRPr="005E31CC" w:rsidDel="00790B89">
                  <w:rPr>
                    <w:sz w:val="20"/>
                  </w:rPr>
                  <w:delText>Relevant Input Notes</w:delText>
                </w:r>
              </w:del>
            </w:ins>
          </w:p>
        </w:tc>
        <w:tc>
          <w:tcPr>
            <w:tcW w:w="7293" w:type="dxa"/>
            <w:gridSpan w:val="2"/>
          </w:tcPr>
          <w:p w14:paraId="6EB253E2" w14:textId="0635AD77"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43" w:author="Author"/>
                <w:del w:id="13744" w:author="Author"/>
                <w:sz w:val="20"/>
              </w:rPr>
            </w:pPr>
            <w:ins w:id="13745" w:author="Author">
              <w:del w:id="13746" w:author="Author">
                <w:r w:rsidRPr="007D72B0" w:rsidDel="00790B89">
                  <w:rPr>
                    <w:sz w:val="20"/>
                    <w:lang w:val="en-US"/>
                  </w:rPr>
                  <w:delText xml:space="preserve">The request is made against all </w:delText>
                </w:r>
                <w:r w:rsidDel="00790B89">
                  <w:rPr>
                    <w:sz w:val="20"/>
                    <w:lang w:val="en-US"/>
                  </w:rPr>
                  <w:delText xml:space="preserve">orderable </w:delText>
                </w:r>
                <w:r w:rsidRPr="007D72B0" w:rsidDel="00790B89">
                  <w:rPr>
                    <w:sz w:val="20"/>
                    <w:lang w:val="en-US"/>
                  </w:rPr>
                  <w:delText>items on the basket</w:delText>
                </w:r>
              </w:del>
            </w:ins>
          </w:p>
        </w:tc>
      </w:tr>
      <w:tr w:rsidR="009D7CAB" w:rsidRPr="005E31CC" w:rsidDel="00790B89" w14:paraId="4F92A973" w14:textId="776A0FA8" w:rsidTr="000B6923">
        <w:trPr>
          <w:ins w:id="13747" w:author="Author"/>
          <w:del w:id="13748" w:author="Author"/>
        </w:trPr>
        <w:tc>
          <w:tcPr>
            <w:cnfStyle w:val="001000000000" w:firstRow="0" w:lastRow="0" w:firstColumn="1" w:lastColumn="0" w:oddVBand="0" w:evenVBand="0" w:oddHBand="0" w:evenHBand="0" w:firstRowFirstColumn="0" w:firstRowLastColumn="0" w:lastRowFirstColumn="0" w:lastRowLastColumn="0"/>
            <w:tcW w:w="2323" w:type="dxa"/>
          </w:tcPr>
          <w:p w14:paraId="6A750016" w14:textId="6A955DFD" w:rsidR="009D7CAB" w:rsidRPr="005E31CC" w:rsidDel="00790B89" w:rsidRDefault="009D7CAB" w:rsidP="009D7CAB">
            <w:pPr>
              <w:spacing w:before="120"/>
              <w:jc w:val="left"/>
              <w:rPr>
                <w:ins w:id="13749" w:author="Author"/>
                <w:del w:id="13750" w:author="Author"/>
                <w:sz w:val="20"/>
              </w:rPr>
            </w:pPr>
            <w:ins w:id="13751" w:author="Author">
              <w:del w:id="13752" w:author="Author">
                <w:r w:rsidRPr="005E31CC" w:rsidDel="00790B89">
                  <w:rPr>
                    <w:sz w:val="20"/>
                  </w:rPr>
                  <w:delText>Relevant Output Notes</w:delText>
                </w:r>
              </w:del>
            </w:ins>
          </w:p>
        </w:tc>
        <w:tc>
          <w:tcPr>
            <w:tcW w:w="7293" w:type="dxa"/>
            <w:gridSpan w:val="2"/>
          </w:tcPr>
          <w:p w14:paraId="25913B0A" w14:textId="5F55BE15"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53" w:author="Author"/>
                <w:del w:id="13754" w:author="Author"/>
                <w:sz w:val="20"/>
              </w:rPr>
            </w:pPr>
            <w:ins w:id="13755" w:author="Author">
              <w:del w:id="13756" w:author="Author">
                <w:r w:rsidRPr="007D72B0" w:rsidDel="00790B89">
                  <w:rPr>
                    <w:sz w:val="20"/>
                    <w:lang w:val="en-US"/>
                  </w:rPr>
                  <w:delText>The response returns the updated values on prices and costs</w:delText>
                </w:r>
              </w:del>
            </w:ins>
          </w:p>
        </w:tc>
      </w:tr>
      <w:tr w:rsidR="009D7CAB" w:rsidRPr="005E31CC" w:rsidDel="00790B89" w14:paraId="22FAFA05" w14:textId="730350C7" w:rsidTr="000B6923">
        <w:trPr>
          <w:ins w:id="13757" w:author="Author"/>
          <w:del w:id="13758" w:author="Author"/>
        </w:trPr>
        <w:tc>
          <w:tcPr>
            <w:cnfStyle w:val="001000000000" w:firstRow="0" w:lastRow="0" w:firstColumn="1" w:lastColumn="0" w:oddVBand="0" w:evenVBand="0" w:oddHBand="0" w:evenHBand="0" w:firstRowFirstColumn="0" w:firstRowLastColumn="0" w:lastRowFirstColumn="0" w:lastRowLastColumn="0"/>
            <w:tcW w:w="2323" w:type="dxa"/>
          </w:tcPr>
          <w:p w14:paraId="487B912B" w14:textId="600CB15F" w:rsidR="009D7CAB" w:rsidRPr="005E31CC" w:rsidDel="00790B89" w:rsidRDefault="009D7CAB" w:rsidP="009D7CAB">
            <w:pPr>
              <w:spacing w:before="120"/>
              <w:jc w:val="left"/>
              <w:rPr>
                <w:ins w:id="13759" w:author="Author"/>
                <w:del w:id="13760" w:author="Author"/>
                <w:sz w:val="20"/>
              </w:rPr>
            </w:pPr>
            <w:ins w:id="13761" w:author="Author">
              <w:del w:id="13762" w:author="Author">
                <w:r w:rsidRPr="005E31CC" w:rsidDel="00790B89">
                  <w:rPr>
                    <w:sz w:val="20"/>
                  </w:rPr>
                  <w:delText>Interface Id</w:delText>
                </w:r>
              </w:del>
            </w:ins>
          </w:p>
        </w:tc>
        <w:tc>
          <w:tcPr>
            <w:tcW w:w="7293" w:type="dxa"/>
            <w:gridSpan w:val="2"/>
          </w:tcPr>
          <w:p w14:paraId="477D0A25" w14:textId="53154BA1"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63" w:author="Author"/>
                <w:del w:id="13764" w:author="Author"/>
                <w:sz w:val="20"/>
              </w:rPr>
            </w:pPr>
            <w:ins w:id="13765" w:author="Author">
              <w:del w:id="13766" w:author="Author">
                <w:r w:rsidRPr="007D72B0" w:rsidDel="00790B89">
                  <w:rPr>
                    <w:sz w:val="20"/>
                    <w:lang w:val="en-US"/>
                  </w:rPr>
                  <w:delText>IF192.28</w:delText>
                </w:r>
              </w:del>
            </w:ins>
          </w:p>
        </w:tc>
      </w:tr>
      <w:tr w:rsidR="009D7CAB" w:rsidRPr="005E31CC" w:rsidDel="00790B89" w14:paraId="3B592C1E" w14:textId="08DDD5B1" w:rsidTr="000B6923">
        <w:trPr>
          <w:ins w:id="13767" w:author="Author"/>
          <w:del w:id="13768" w:author="Author"/>
        </w:trPr>
        <w:tc>
          <w:tcPr>
            <w:cnfStyle w:val="001000000000" w:firstRow="0" w:lastRow="0" w:firstColumn="1" w:lastColumn="0" w:oddVBand="0" w:evenVBand="0" w:oddHBand="0" w:evenHBand="0" w:firstRowFirstColumn="0" w:firstRowLastColumn="0" w:lastRowFirstColumn="0" w:lastRowLastColumn="0"/>
            <w:tcW w:w="2323" w:type="dxa"/>
          </w:tcPr>
          <w:p w14:paraId="11565DB9" w14:textId="42730BAE" w:rsidR="009D7CAB" w:rsidRPr="005E31CC" w:rsidDel="00790B89" w:rsidRDefault="009D7CAB" w:rsidP="009D7CAB">
            <w:pPr>
              <w:spacing w:before="120"/>
              <w:jc w:val="left"/>
              <w:rPr>
                <w:ins w:id="13769" w:author="Author"/>
                <w:del w:id="13770" w:author="Author"/>
                <w:sz w:val="20"/>
              </w:rPr>
            </w:pPr>
            <w:ins w:id="13771" w:author="Author">
              <w:del w:id="13772" w:author="Author">
                <w:r w:rsidRPr="005E31CC" w:rsidDel="00790B89">
                  <w:rPr>
                    <w:sz w:val="20"/>
                  </w:rPr>
                  <w:delText>Service Id</w:delText>
                </w:r>
              </w:del>
            </w:ins>
          </w:p>
        </w:tc>
        <w:tc>
          <w:tcPr>
            <w:tcW w:w="7293" w:type="dxa"/>
            <w:gridSpan w:val="2"/>
            <w:tcBorders>
              <w:bottom w:val="single" w:sz="18" w:space="0" w:color="FFFFFF" w:themeColor="background1"/>
            </w:tcBorders>
          </w:tcPr>
          <w:p w14:paraId="395635C2" w14:textId="0F74A4AA"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73" w:author="Author"/>
                <w:del w:id="13774" w:author="Author"/>
                <w:sz w:val="20"/>
              </w:rPr>
            </w:pPr>
            <w:ins w:id="13775" w:author="Author">
              <w:del w:id="13776" w:author="Author">
                <w:r w:rsidRPr="007D72B0" w:rsidDel="00790B89">
                  <w:rPr>
                    <w:sz w:val="20"/>
                    <w:lang w:val="en-US"/>
                  </w:rPr>
                  <w:delText>587</w:delText>
                </w:r>
              </w:del>
            </w:ins>
          </w:p>
        </w:tc>
      </w:tr>
      <w:tr w:rsidR="009D7CAB" w:rsidRPr="005E31CC" w:rsidDel="00790B89" w14:paraId="1B5062F1" w14:textId="346822E2" w:rsidTr="000B6923">
        <w:trPr>
          <w:ins w:id="13777" w:author="Author"/>
          <w:del w:id="13778" w:author="Author"/>
        </w:trPr>
        <w:tc>
          <w:tcPr>
            <w:cnfStyle w:val="001000000000" w:firstRow="0" w:lastRow="0" w:firstColumn="1" w:lastColumn="0" w:oddVBand="0" w:evenVBand="0" w:oddHBand="0" w:evenHBand="0" w:firstRowFirstColumn="0" w:firstRowLastColumn="0" w:lastRowFirstColumn="0" w:lastRowLastColumn="0"/>
            <w:tcW w:w="2323" w:type="dxa"/>
          </w:tcPr>
          <w:p w14:paraId="66FE502A" w14:textId="74757D22" w:rsidR="009D7CAB" w:rsidRPr="005E31CC" w:rsidDel="00790B89" w:rsidRDefault="009D7CAB" w:rsidP="009D7CAB">
            <w:pPr>
              <w:spacing w:before="120"/>
              <w:jc w:val="left"/>
              <w:rPr>
                <w:ins w:id="13779" w:author="Author"/>
                <w:del w:id="13780" w:author="Author"/>
                <w:sz w:val="20"/>
              </w:rPr>
            </w:pPr>
            <w:ins w:id="13781" w:author="Author">
              <w:del w:id="13782" w:author="Author">
                <w:r w:rsidRPr="005E31CC" w:rsidDel="00790B89">
                  <w:rPr>
                    <w:sz w:val="20"/>
                  </w:rPr>
                  <w:delText>CSM Service</w:delText>
                </w:r>
              </w:del>
            </w:ins>
          </w:p>
        </w:tc>
        <w:tc>
          <w:tcPr>
            <w:tcW w:w="7293" w:type="dxa"/>
            <w:gridSpan w:val="2"/>
          </w:tcPr>
          <w:p w14:paraId="45565039" w14:textId="0D23E07F"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83" w:author="Author"/>
                <w:del w:id="13784" w:author="Author"/>
                <w:sz w:val="20"/>
                <w:lang w:val="en-US" w:eastAsia="pt-PT"/>
              </w:rPr>
            </w:pPr>
            <w:ins w:id="13785" w:author="Author">
              <w:del w:id="13786" w:author="Author">
                <w:r w:rsidRPr="007D72B0" w:rsidDel="00790B89">
                  <w:rPr>
                    <w:sz w:val="20"/>
                    <w:lang w:val="en-US"/>
                  </w:rPr>
                  <w:delText>SalesQuote</w:delText>
                </w:r>
              </w:del>
            </w:ins>
          </w:p>
        </w:tc>
      </w:tr>
      <w:tr w:rsidR="009D7CAB" w:rsidRPr="005E31CC" w:rsidDel="00790B89" w14:paraId="522342D5" w14:textId="667A2B46" w:rsidTr="000B6923">
        <w:trPr>
          <w:ins w:id="13787" w:author="Author"/>
          <w:del w:id="13788" w:author="Author"/>
        </w:trPr>
        <w:tc>
          <w:tcPr>
            <w:cnfStyle w:val="001000000000" w:firstRow="0" w:lastRow="0" w:firstColumn="1" w:lastColumn="0" w:oddVBand="0" w:evenVBand="0" w:oddHBand="0" w:evenHBand="0" w:firstRowFirstColumn="0" w:firstRowLastColumn="0" w:lastRowFirstColumn="0" w:lastRowLastColumn="0"/>
            <w:tcW w:w="2323" w:type="dxa"/>
          </w:tcPr>
          <w:p w14:paraId="75F06EEB" w14:textId="4BC6438A" w:rsidR="009D7CAB" w:rsidRPr="005E31CC" w:rsidDel="00790B89" w:rsidRDefault="009D7CAB" w:rsidP="009D7CAB">
            <w:pPr>
              <w:spacing w:before="120"/>
              <w:jc w:val="left"/>
              <w:rPr>
                <w:ins w:id="13789" w:author="Author"/>
                <w:del w:id="13790" w:author="Author"/>
                <w:sz w:val="20"/>
              </w:rPr>
            </w:pPr>
            <w:ins w:id="13791" w:author="Author">
              <w:del w:id="13792" w:author="Author">
                <w:r w:rsidRPr="005E31CC" w:rsidDel="00790B89">
                  <w:rPr>
                    <w:sz w:val="20"/>
                  </w:rPr>
                  <w:delText>CSM Operation</w:delText>
                </w:r>
              </w:del>
            </w:ins>
          </w:p>
        </w:tc>
        <w:tc>
          <w:tcPr>
            <w:tcW w:w="7293" w:type="dxa"/>
            <w:gridSpan w:val="2"/>
          </w:tcPr>
          <w:p w14:paraId="23DC367E" w14:textId="49809FAA"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93" w:author="Author"/>
                <w:del w:id="13794" w:author="Author"/>
                <w:sz w:val="20"/>
              </w:rPr>
            </w:pPr>
            <w:ins w:id="13795" w:author="Author">
              <w:del w:id="13796" w:author="Author">
                <w:r w:rsidRPr="007D72B0" w:rsidDel="00790B89">
                  <w:rPr>
                    <w:sz w:val="20"/>
                    <w:lang w:val="en-US"/>
                  </w:rPr>
                  <w:delText>CreateSalesQuote</w:delText>
                </w:r>
              </w:del>
            </w:ins>
          </w:p>
        </w:tc>
      </w:tr>
    </w:tbl>
    <w:p w14:paraId="651D2DA6" w14:textId="77DB198F" w:rsidR="00D16EBA" w:rsidDel="00790B89" w:rsidRDefault="00D16EBA" w:rsidP="00D16EBA">
      <w:pPr>
        <w:rPr>
          <w:ins w:id="13797" w:author="Author"/>
          <w:del w:id="1379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435EE2B3" w14:textId="77777777" w:rsidTr="000B6923">
        <w:trPr>
          <w:cnfStyle w:val="100000000000" w:firstRow="1" w:lastRow="0" w:firstColumn="0" w:lastColumn="0" w:oddVBand="0" w:evenVBand="0" w:oddHBand="0" w:evenHBand="0" w:firstRowFirstColumn="0" w:firstRowLastColumn="0" w:lastRowFirstColumn="0" w:lastRowLastColumn="0"/>
          <w:ins w:id="1379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6441361" w14:textId="77777777" w:rsidR="00D16EBA" w:rsidRPr="005E31CC" w:rsidRDefault="00D16EBA" w:rsidP="000B6923">
            <w:pPr>
              <w:spacing w:before="120"/>
              <w:jc w:val="left"/>
              <w:rPr>
                <w:ins w:id="13800" w:author="Author"/>
                <w:b w:val="0"/>
                <w:sz w:val="20"/>
              </w:rPr>
            </w:pPr>
          </w:p>
        </w:tc>
        <w:tc>
          <w:tcPr>
            <w:tcW w:w="2976" w:type="dxa"/>
          </w:tcPr>
          <w:p w14:paraId="5CA86606"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801" w:author="Author"/>
                <w:sz w:val="20"/>
              </w:rPr>
            </w:pPr>
          </w:p>
        </w:tc>
      </w:tr>
      <w:tr w:rsidR="00D16EBA" w:rsidRPr="005E31CC" w14:paraId="5060A1A9" w14:textId="77777777" w:rsidTr="000B6923">
        <w:trPr>
          <w:ins w:id="13802" w:author="Author"/>
        </w:trPr>
        <w:tc>
          <w:tcPr>
            <w:cnfStyle w:val="001000000000" w:firstRow="0" w:lastRow="0" w:firstColumn="1" w:lastColumn="0" w:oddVBand="0" w:evenVBand="0" w:oddHBand="0" w:evenHBand="0" w:firstRowFirstColumn="0" w:firstRowLastColumn="0" w:lastRowFirstColumn="0" w:lastRowLastColumn="0"/>
            <w:tcW w:w="2323" w:type="dxa"/>
          </w:tcPr>
          <w:p w14:paraId="2A2BC3CC" w14:textId="77777777" w:rsidR="00D16EBA" w:rsidRPr="005E31CC" w:rsidRDefault="00D16EBA" w:rsidP="000B6923">
            <w:pPr>
              <w:spacing w:before="120"/>
              <w:jc w:val="left"/>
              <w:rPr>
                <w:ins w:id="13803" w:author="Author"/>
                <w:sz w:val="20"/>
              </w:rPr>
            </w:pPr>
            <w:ins w:id="13804" w:author="Author">
              <w:r w:rsidRPr="005E31CC">
                <w:rPr>
                  <w:sz w:val="20"/>
                </w:rPr>
                <w:t>Service</w:t>
              </w:r>
            </w:ins>
          </w:p>
        </w:tc>
        <w:tc>
          <w:tcPr>
            <w:tcW w:w="7293" w:type="dxa"/>
            <w:gridSpan w:val="2"/>
          </w:tcPr>
          <w:p w14:paraId="6C03299F" w14:textId="4B37A413"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805" w:author="Author"/>
                <w:sz w:val="20"/>
                <w:lang w:val="en-US"/>
              </w:rPr>
            </w:pPr>
            <w:ins w:id="13806" w:author="Author">
              <w:r w:rsidRPr="00D16EBA">
                <w:rPr>
                  <w:sz w:val="20"/>
                  <w:lang w:val="en-US"/>
                </w:rPr>
                <w:t>Product Reservation</w:t>
              </w:r>
            </w:ins>
          </w:p>
        </w:tc>
      </w:tr>
      <w:tr w:rsidR="009D7CAB" w:rsidRPr="005E31CC" w14:paraId="7E71615C" w14:textId="77777777" w:rsidTr="000B6923">
        <w:trPr>
          <w:ins w:id="13807" w:author="Author"/>
        </w:trPr>
        <w:tc>
          <w:tcPr>
            <w:cnfStyle w:val="001000000000" w:firstRow="0" w:lastRow="0" w:firstColumn="1" w:lastColumn="0" w:oddVBand="0" w:evenVBand="0" w:oddHBand="0" w:evenHBand="0" w:firstRowFirstColumn="0" w:firstRowLastColumn="0" w:lastRowFirstColumn="0" w:lastRowLastColumn="0"/>
            <w:tcW w:w="2323" w:type="dxa"/>
          </w:tcPr>
          <w:p w14:paraId="2626B5A0" w14:textId="77777777" w:rsidR="009D7CAB" w:rsidRPr="005E31CC" w:rsidRDefault="009D7CAB" w:rsidP="009D7CAB">
            <w:pPr>
              <w:spacing w:before="120"/>
              <w:jc w:val="left"/>
              <w:rPr>
                <w:ins w:id="13808" w:author="Author"/>
                <w:sz w:val="20"/>
              </w:rPr>
            </w:pPr>
            <w:ins w:id="13809" w:author="Author">
              <w:r w:rsidRPr="005E31CC">
                <w:rPr>
                  <w:sz w:val="20"/>
                </w:rPr>
                <w:t>Relevant Input Notes</w:t>
              </w:r>
            </w:ins>
          </w:p>
        </w:tc>
        <w:tc>
          <w:tcPr>
            <w:tcW w:w="7293" w:type="dxa"/>
            <w:gridSpan w:val="2"/>
          </w:tcPr>
          <w:p w14:paraId="36127DD0" w14:textId="0B27B25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10" w:author="Author"/>
                <w:sz w:val="20"/>
              </w:rPr>
            </w:pPr>
            <w:ins w:id="13811" w:author="Author">
              <w:r w:rsidRPr="00563671">
                <w:rPr>
                  <w:rFonts w:cs="Arial"/>
                  <w:sz w:val="20"/>
                  <w:szCs w:val="20"/>
                  <w:lang w:val="en-IE"/>
                </w:rPr>
                <w:t xml:space="preserve">The request is made against a given </w:t>
              </w:r>
              <w:r>
                <w:rPr>
                  <w:rFonts w:cs="Arial"/>
                  <w:sz w:val="20"/>
                  <w:szCs w:val="20"/>
                  <w:lang w:val="en-IE"/>
                </w:rPr>
                <w:t>product</w:t>
              </w:r>
              <w:r w:rsidRPr="00563671">
                <w:rPr>
                  <w:rFonts w:cs="Arial"/>
                  <w:sz w:val="20"/>
                  <w:szCs w:val="20"/>
                  <w:lang w:val="en-IE"/>
                </w:rPr>
                <w:t xml:space="preserve"> and the contextualized costumer</w:t>
              </w:r>
            </w:ins>
          </w:p>
        </w:tc>
      </w:tr>
      <w:tr w:rsidR="009D7CAB" w:rsidRPr="005E31CC" w14:paraId="01AB5856" w14:textId="77777777" w:rsidTr="000B6923">
        <w:trPr>
          <w:ins w:id="13812" w:author="Author"/>
        </w:trPr>
        <w:tc>
          <w:tcPr>
            <w:cnfStyle w:val="001000000000" w:firstRow="0" w:lastRow="0" w:firstColumn="1" w:lastColumn="0" w:oddVBand="0" w:evenVBand="0" w:oddHBand="0" w:evenHBand="0" w:firstRowFirstColumn="0" w:firstRowLastColumn="0" w:lastRowFirstColumn="0" w:lastRowLastColumn="0"/>
            <w:tcW w:w="2323" w:type="dxa"/>
          </w:tcPr>
          <w:p w14:paraId="5EB10D97" w14:textId="77777777" w:rsidR="009D7CAB" w:rsidRPr="005E31CC" w:rsidRDefault="009D7CAB" w:rsidP="009D7CAB">
            <w:pPr>
              <w:spacing w:before="120"/>
              <w:jc w:val="left"/>
              <w:rPr>
                <w:ins w:id="13813" w:author="Author"/>
                <w:sz w:val="20"/>
              </w:rPr>
            </w:pPr>
            <w:ins w:id="13814" w:author="Author">
              <w:r w:rsidRPr="005E31CC">
                <w:rPr>
                  <w:sz w:val="20"/>
                </w:rPr>
                <w:t>Relevant Output Notes</w:t>
              </w:r>
            </w:ins>
          </w:p>
        </w:tc>
        <w:tc>
          <w:tcPr>
            <w:tcW w:w="7293" w:type="dxa"/>
            <w:gridSpan w:val="2"/>
          </w:tcPr>
          <w:p w14:paraId="49634DC5" w14:textId="1076860B"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15" w:author="Author"/>
                <w:sz w:val="20"/>
              </w:rPr>
            </w:pPr>
            <w:ins w:id="13816" w:author="Author">
              <w:r w:rsidRPr="00563671">
                <w:rPr>
                  <w:rFonts w:cs="Arial"/>
                  <w:sz w:val="20"/>
                  <w:szCs w:val="20"/>
                  <w:lang w:val="en-IE"/>
                </w:rPr>
                <w:t>The response returns the status of the request and the reservation identifier</w:t>
              </w:r>
            </w:ins>
          </w:p>
        </w:tc>
      </w:tr>
      <w:tr w:rsidR="009D7CAB" w:rsidRPr="005E31CC" w14:paraId="7602FC6E" w14:textId="77777777" w:rsidTr="000B6923">
        <w:trPr>
          <w:ins w:id="13817" w:author="Author"/>
        </w:trPr>
        <w:tc>
          <w:tcPr>
            <w:cnfStyle w:val="001000000000" w:firstRow="0" w:lastRow="0" w:firstColumn="1" w:lastColumn="0" w:oddVBand="0" w:evenVBand="0" w:oddHBand="0" w:evenHBand="0" w:firstRowFirstColumn="0" w:firstRowLastColumn="0" w:lastRowFirstColumn="0" w:lastRowLastColumn="0"/>
            <w:tcW w:w="2323" w:type="dxa"/>
          </w:tcPr>
          <w:p w14:paraId="25687F96" w14:textId="77777777" w:rsidR="009D7CAB" w:rsidRPr="005E31CC" w:rsidRDefault="009D7CAB" w:rsidP="009D7CAB">
            <w:pPr>
              <w:spacing w:before="120"/>
              <w:jc w:val="left"/>
              <w:rPr>
                <w:ins w:id="13818" w:author="Author"/>
                <w:sz w:val="20"/>
              </w:rPr>
            </w:pPr>
            <w:ins w:id="13819" w:author="Author">
              <w:r w:rsidRPr="005E31CC">
                <w:rPr>
                  <w:sz w:val="20"/>
                </w:rPr>
                <w:t>Interface Id</w:t>
              </w:r>
            </w:ins>
          </w:p>
        </w:tc>
        <w:tc>
          <w:tcPr>
            <w:tcW w:w="7293" w:type="dxa"/>
            <w:gridSpan w:val="2"/>
          </w:tcPr>
          <w:p w14:paraId="34F354A5" w14:textId="2E010E24"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20" w:author="Author"/>
                <w:sz w:val="20"/>
              </w:rPr>
            </w:pPr>
            <w:ins w:id="13821" w:author="Author">
              <w:r w:rsidRPr="00563671">
                <w:rPr>
                  <w:rFonts w:cs="Arial"/>
                  <w:sz w:val="20"/>
                  <w:szCs w:val="20"/>
                  <w:lang w:val="en-IE" w:eastAsia="pt-PT"/>
                </w:rPr>
                <w:t>IF192.07</w:t>
              </w:r>
            </w:ins>
          </w:p>
        </w:tc>
      </w:tr>
      <w:tr w:rsidR="009D7CAB" w:rsidRPr="005E31CC" w14:paraId="54DD7871" w14:textId="77777777" w:rsidTr="000B6923">
        <w:trPr>
          <w:ins w:id="13822" w:author="Author"/>
        </w:trPr>
        <w:tc>
          <w:tcPr>
            <w:cnfStyle w:val="001000000000" w:firstRow="0" w:lastRow="0" w:firstColumn="1" w:lastColumn="0" w:oddVBand="0" w:evenVBand="0" w:oddHBand="0" w:evenHBand="0" w:firstRowFirstColumn="0" w:firstRowLastColumn="0" w:lastRowFirstColumn="0" w:lastRowLastColumn="0"/>
            <w:tcW w:w="2323" w:type="dxa"/>
          </w:tcPr>
          <w:p w14:paraId="6B9AF488" w14:textId="77777777" w:rsidR="009D7CAB" w:rsidRPr="005E31CC" w:rsidRDefault="009D7CAB" w:rsidP="009D7CAB">
            <w:pPr>
              <w:spacing w:before="120"/>
              <w:jc w:val="left"/>
              <w:rPr>
                <w:ins w:id="13823" w:author="Author"/>
                <w:sz w:val="20"/>
              </w:rPr>
            </w:pPr>
            <w:ins w:id="13824" w:author="Author">
              <w:r w:rsidRPr="005E31CC">
                <w:rPr>
                  <w:sz w:val="20"/>
                </w:rPr>
                <w:t>Service Id</w:t>
              </w:r>
            </w:ins>
          </w:p>
        </w:tc>
        <w:tc>
          <w:tcPr>
            <w:tcW w:w="7293" w:type="dxa"/>
            <w:gridSpan w:val="2"/>
            <w:tcBorders>
              <w:bottom w:val="single" w:sz="18" w:space="0" w:color="FFFFFF" w:themeColor="background1"/>
            </w:tcBorders>
          </w:tcPr>
          <w:p w14:paraId="32A3E6E4" w14:textId="7988531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25" w:author="Author"/>
                <w:sz w:val="20"/>
              </w:rPr>
            </w:pPr>
            <w:ins w:id="13826" w:author="Author">
              <w:r>
                <w:rPr>
                  <w:rFonts w:cs="Arial"/>
                  <w:sz w:val="20"/>
                  <w:szCs w:val="20"/>
                  <w:lang w:val="en-IE"/>
                </w:rPr>
                <w:t>499</w:t>
              </w:r>
            </w:ins>
          </w:p>
        </w:tc>
      </w:tr>
      <w:tr w:rsidR="009D7CAB" w:rsidRPr="005E31CC" w14:paraId="7DB209F8" w14:textId="77777777" w:rsidTr="000B6923">
        <w:trPr>
          <w:ins w:id="13827" w:author="Author"/>
        </w:trPr>
        <w:tc>
          <w:tcPr>
            <w:cnfStyle w:val="001000000000" w:firstRow="0" w:lastRow="0" w:firstColumn="1" w:lastColumn="0" w:oddVBand="0" w:evenVBand="0" w:oddHBand="0" w:evenHBand="0" w:firstRowFirstColumn="0" w:firstRowLastColumn="0" w:lastRowFirstColumn="0" w:lastRowLastColumn="0"/>
            <w:tcW w:w="2323" w:type="dxa"/>
          </w:tcPr>
          <w:p w14:paraId="4F62690E" w14:textId="77777777" w:rsidR="009D7CAB" w:rsidRPr="005E31CC" w:rsidRDefault="009D7CAB" w:rsidP="009D7CAB">
            <w:pPr>
              <w:spacing w:before="120"/>
              <w:jc w:val="left"/>
              <w:rPr>
                <w:ins w:id="13828" w:author="Author"/>
                <w:sz w:val="20"/>
              </w:rPr>
            </w:pPr>
            <w:ins w:id="13829" w:author="Author">
              <w:r w:rsidRPr="005E31CC">
                <w:rPr>
                  <w:sz w:val="20"/>
                </w:rPr>
                <w:t>CSM Service</w:t>
              </w:r>
            </w:ins>
          </w:p>
        </w:tc>
        <w:tc>
          <w:tcPr>
            <w:tcW w:w="7293" w:type="dxa"/>
            <w:gridSpan w:val="2"/>
          </w:tcPr>
          <w:p w14:paraId="0D652E68" w14:textId="7DE99025"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30" w:author="Author"/>
                <w:sz w:val="20"/>
                <w:lang w:val="en-US" w:eastAsia="pt-PT"/>
              </w:rPr>
            </w:pPr>
            <w:ins w:id="13831" w:author="Author">
              <w:r w:rsidRPr="00563671">
                <w:rPr>
                  <w:rFonts w:cs="Arial"/>
                  <w:sz w:val="20"/>
                  <w:szCs w:val="20"/>
                </w:rPr>
                <w:t>ProductStockReservation</w:t>
              </w:r>
              <w:r w:rsidRPr="00563671" w:rsidDel="00517792">
                <w:rPr>
                  <w:rFonts w:cs="Arial"/>
                  <w:sz w:val="20"/>
                  <w:szCs w:val="20"/>
                </w:rPr>
                <w:t xml:space="preserve"> </w:t>
              </w:r>
            </w:ins>
          </w:p>
        </w:tc>
      </w:tr>
      <w:tr w:rsidR="009D7CAB" w:rsidRPr="005E31CC" w14:paraId="2D1C74C2" w14:textId="77777777" w:rsidTr="000B6923">
        <w:trPr>
          <w:ins w:id="13832" w:author="Author"/>
        </w:trPr>
        <w:tc>
          <w:tcPr>
            <w:cnfStyle w:val="001000000000" w:firstRow="0" w:lastRow="0" w:firstColumn="1" w:lastColumn="0" w:oddVBand="0" w:evenVBand="0" w:oddHBand="0" w:evenHBand="0" w:firstRowFirstColumn="0" w:firstRowLastColumn="0" w:lastRowFirstColumn="0" w:lastRowLastColumn="0"/>
            <w:tcW w:w="2323" w:type="dxa"/>
          </w:tcPr>
          <w:p w14:paraId="32356628" w14:textId="77777777" w:rsidR="009D7CAB" w:rsidRPr="005E31CC" w:rsidRDefault="009D7CAB" w:rsidP="009D7CAB">
            <w:pPr>
              <w:spacing w:before="120"/>
              <w:jc w:val="left"/>
              <w:rPr>
                <w:ins w:id="13833" w:author="Author"/>
                <w:sz w:val="20"/>
              </w:rPr>
            </w:pPr>
            <w:ins w:id="13834" w:author="Author">
              <w:r w:rsidRPr="005E31CC">
                <w:rPr>
                  <w:sz w:val="20"/>
                </w:rPr>
                <w:t>CSM Operation</w:t>
              </w:r>
            </w:ins>
          </w:p>
        </w:tc>
        <w:tc>
          <w:tcPr>
            <w:tcW w:w="7293" w:type="dxa"/>
            <w:gridSpan w:val="2"/>
          </w:tcPr>
          <w:p w14:paraId="459CD822" w14:textId="044BCB2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35" w:author="Author"/>
                <w:sz w:val="20"/>
              </w:rPr>
            </w:pPr>
            <w:ins w:id="13836" w:author="Author">
              <w:r w:rsidRPr="00563671">
                <w:rPr>
                  <w:rFonts w:cs="Arial"/>
                  <w:sz w:val="20"/>
                  <w:szCs w:val="20"/>
                </w:rPr>
                <w:t>CreateProductStockReservation</w:t>
              </w:r>
            </w:ins>
          </w:p>
        </w:tc>
      </w:tr>
    </w:tbl>
    <w:p w14:paraId="37B7F93D" w14:textId="77777777" w:rsidR="00D16EBA" w:rsidRDefault="00D16EBA" w:rsidP="00D16EBA">
      <w:pPr>
        <w:rPr>
          <w:ins w:id="1383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29BA9B92" w14:textId="77777777" w:rsidTr="000B6923">
        <w:trPr>
          <w:cnfStyle w:val="100000000000" w:firstRow="1" w:lastRow="0" w:firstColumn="0" w:lastColumn="0" w:oddVBand="0" w:evenVBand="0" w:oddHBand="0" w:evenHBand="0" w:firstRowFirstColumn="0" w:firstRowLastColumn="0" w:lastRowFirstColumn="0" w:lastRowLastColumn="0"/>
          <w:ins w:id="1383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C17294" w14:textId="77777777" w:rsidR="00D16EBA" w:rsidRPr="005E31CC" w:rsidRDefault="00D16EBA" w:rsidP="000B6923">
            <w:pPr>
              <w:spacing w:before="120"/>
              <w:jc w:val="left"/>
              <w:rPr>
                <w:ins w:id="13839" w:author="Author"/>
                <w:b w:val="0"/>
                <w:sz w:val="20"/>
              </w:rPr>
            </w:pPr>
          </w:p>
        </w:tc>
        <w:tc>
          <w:tcPr>
            <w:tcW w:w="2976" w:type="dxa"/>
          </w:tcPr>
          <w:p w14:paraId="3555701B"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840" w:author="Author"/>
                <w:sz w:val="20"/>
              </w:rPr>
            </w:pPr>
          </w:p>
        </w:tc>
      </w:tr>
      <w:tr w:rsidR="00D16EBA" w:rsidRPr="005E31CC" w14:paraId="101A97DD" w14:textId="77777777" w:rsidTr="000B6923">
        <w:trPr>
          <w:ins w:id="13841" w:author="Author"/>
        </w:trPr>
        <w:tc>
          <w:tcPr>
            <w:cnfStyle w:val="001000000000" w:firstRow="0" w:lastRow="0" w:firstColumn="1" w:lastColumn="0" w:oddVBand="0" w:evenVBand="0" w:oddHBand="0" w:evenHBand="0" w:firstRowFirstColumn="0" w:firstRowLastColumn="0" w:lastRowFirstColumn="0" w:lastRowLastColumn="0"/>
            <w:tcW w:w="2323" w:type="dxa"/>
          </w:tcPr>
          <w:p w14:paraId="76EEE8C2" w14:textId="77777777" w:rsidR="00D16EBA" w:rsidRPr="005E31CC" w:rsidRDefault="00D16EBA" w:rsidP="000B6923">
            <w:pPr>
              <w:spacing w:before="120"/>
              <w:jc w:val="left"/>
              <w:rPr>
                <w:ins w:id="13842" w:author="Author"/>
                <w:sz w:val="20"/>
              </w:rPr>
            </w:pPr>
            <w:ins w:id="13843" w:author="Author">
              <w:r w:rsidRPr="005E31CC">
                <w:rPr>
                  <w:sz w:val="20"/>
                </w:rPr>
                <w:t>Service</w:t>
              </w:r>
            </w:ins>
          </w:p>
        </w:tc>
        <w:tc>
          <w:tcPr>
            <w:tcW w:w="7293" w:type="dxa"/>
            <w:gridSpan w:val="2"/>
          </w:tcPr>
          <w:p w14:paraId="46644792" w14:textId="461E4FE1"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844" w:author="Author"/>
                <w:sz w:val="20"/>
                <w:lang w:val="en-US"/>
              </w:rPr>
            </w:pPr>
            <w:ins w:id="13845" w:author="Author">
              <w:r w:rsidRPr="00D16EBA">
                <w:rPr>
                  <w:sz w:val="20"/>
                  <w:lang w:val="en-US"/>
                </w:rPr>
                <w:t>Update Sales Order</w:t>
              </w:r>
            </w:ins>
          </w:p>
        </w:tc>
      </w:tr>
      <w:tr w:rsidR="009D7CAB" w:rsidRPr="005E31CC" w14:paraId="5B47D1A8" w14:textId="77777777" w:rsidTr="000B6923">
        <w:trPr>
          <w:ins w:id="13846" w:author="Author"/>
        </w:trPr>
        <w:tc>
          <w:tcPr>
            <w:cnfStyle w:val="001000000000" w:firstRow="0" w:lastRow="0" w:firstColumn="1" w:lastColumn="0" w:oddVBand="0" w:evenVBand="0" w:oddHBand="0" w:evenHBand="0" w:firstRowFirstColumn="0" w:firstRowLastColumn="0" w:lastRowFirstColumn="0" w:lastRowLastColumn="0"/>
            <w:tcW w:w="2323" w:type="dxa"/>
          </w:tcPr>
          <w:p w14:paraId="6740BB5F" w14:textId="77777777" w:rsidR="009D7CAB" w:rsidRPr="005E31CC" w:rsidRDefault="009D7CAB" w:rsidP="009D7CAB">
            <w:pPr>
              <w:spacing w:before="120"/>
              <w:jc w:val="left"/>
              <w:rPr>
                <w:ins w:id="13847" w:author="Author"/>
                <w:sz w:val="20"/>
              </w:rPr>
            </w:pPr>
            <w:ins w:id="13848" w:author="Author">
              <w:r w:rsidRPr="005E31CC">
                <w:rPr>
                  <w:sz w:val="20"/>
                </w:rPr>
                <w:t>Relevant Input Notes</w:t>
              </w:r>
            </w:ins>
          </w:p>
        </w:tc>
        <w:tc>
          <w:tcPr>
            <w:tcW w:w="7293" w:type="dxa"/>
            <w:gridSpan w:val="2"/>
          </w:tcPr>
          <w:p w14:paraId="39610D4B" w14:textId="2AFE7F15"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49" w:author="Author"/>
                <w:sz w:val="20"/>
              </w:rPr>
            </w:pPr>
            <w:ins w:id="13850" w:author="Author">
              <w:r w:rsidRPr="00563671">
                <w:rPr>
                  <w:rFonts w:cs="Arial"/>
                  <w:sz w:val="20"/>
                  <w:szCs w:val="20"/>
                  <w:lang w:val="en-IE"/>
                </w:rPr>
                <w:t>The request should be made for the given order and contextualized customer</w:t>
              </w:r>
            </w:ins>
          </w:p>
        </w:tc>
      </w:tr>
      <w:tr w:rsidR="009D7CAB" w:rsidRPr="005E31CC" w14:paraId="088A1071" w14:textId="77777777" w:rsidTr="000B6923">
        <w:trPr>
          <w:ins w:id="13851" w:author="Author"/>
        </w:trPr>
        <w:tc>
          <w:tcPr>
            <w:cnfStyle w:val="001000000000" w:firstRow="0" w:lastRow="0" w:firstColumn="1" w:lastColumn="0" w:oddVBand="0" w:evenVBand="0" w:oddHBand="0" w:evenHBand="0" w:firstRowFirstColumn="0" w:firstRowLastColumn="0" w:lastRowFirstColumn="0" w:lastRowLastColumn="0"/>
            <w:tcW w:w="2323" w:type="dxa"/>
          </w:tcPr>
          <w:p w14:paraId="6D430AF2" w14:textId="77777777" w:rsidR="009D7CAB" w:rsidRPr="005E31CC" w:rsidRDefault="009D7CAB" w:rsidP="009D7CAB">
            <w:pPr>
              <w:spacing w:before="120"/>
              <w:jc w:val="left"/>
              <w:rPr>
                <w:ins w:id="13852" w:author="Author"/>
                <w:sz w:val="20"/>
              </w:rPr>
            </w:pPr>
            <w:ins w:id="13853" w:author="Author">
              <w:r w:rsidRPr="005E31CC">
                <w:rPr>
                  <w:sz w:val="20"/>
                </w:rPr>
                <w:lastRenderedPageBreak/>
                <w:t>Relevant Output Notes</w:t>
              </w:r>
            </w:ins>
          </w:p>
        </w:tc>
        <w:tc>
          <w:tcPr>
            <w:tcW w:w="7293" w:type="dxa"/>
            <w:gridSpan w:val="2"/>
          </w:tcPr>
          <w:p w14:paraId="4007DBDA" w14:textId="005E12A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54" w:author="Author"/>
                <w:sz w:val="20"/>
              </w:rPr>
            </w:pPr>
            <w:ins w:id="13855" w:author="Author">
              <w:r w:rsidRPr="00563671">
                <w:rPr>
                  <w:rFonts w:cs="Arial"/>
                  <w:sz w:val="20"/>
                  <w:szCs w:val="20"/>
                  <w:lang w:val="en-IE"/>
                </w:rPr>
                <w:t>The response should return the status of the order and its identifier</w:t>
              </w:r>
            </w:ins>
          </w:p>
        </w:tc>
      </w:tr>
      <w:tr w:rsidR="009D7CAB" w:rsidRPr="005E31CC" w14:paraId="31A29E0B" w14:textId="77777777" w:rsidTr="000B6923">
        <w:trPr>
          <w:ins w:id="13856" w:author="Author"/>
        </w:trPr>
        <w:tc>
          <w:tcPr>
            <w:cnfStyle w:val="001000000000" w:firstRow="0" w:lastRow="0" w:firstColumn="1" w:lastColumn="0" w:oddVBand="0" w:evenVBand="0" w:oddHBand="0" w:evenHBand="0" w:firstRowFirstColumn="0" w:firstRowLastColumn="0" w:lastRowFirstColumn="0" w:lastRowLastColumn="0"/>
            <w:tcW w:w="2323" w:type="dxa"/>
          </w:tcPr>
          <w:p w14:paraId="33A57526" w14:textId="77777777" w:rsidR="009D7CAB" w:rsidRPr="005E31CC" w:rsidRDefault="009D7CAB" w:rsidP="009D7CAB">
            <w:pPr>
              <w:spacing w:before="120"/>
              <w:jc w:val="left"/>
              <w:rPr>
                <w:ins w:id="13857" w:author="Author"/>
                <w:sz w:val="20"/>
              </w:rPr>
            </w:pPr>
            <w:ins w:id="13858" w:author="Author">
              <w:r w:rsidRPr="005E31CC">
                <w:rPr>
                  <w:sz w:val="20"/>
                </w:rPr>
                <w:t>Interface Id</w:t>
              </w:r>
            </w:ins>
          </w:p>
        </w:tc>
        <w:tc>
          <w:tcPr>
            <w:tcW w:w="7293" w:type="dxa"/>
            <w:gridSpan w:val="2"/>
          </w:tcPr>
          <w:p w14:paraId="6D8C1230" w14:textId="33FEA28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59" w:author="Author"/>
                <w:sz w:val="20"/>
              </w:rPr>
            </w:pPr>
            <w:ins w:id="13860" w:author="Author">
              <w:r w:rsidRPr="00563671">
                <w:rPr>
                  <w:rFonts w:cs="Arial"/>
                  <w:sz w:val="20"/>
                  <w:szCs w:val="20"/>
                  <w:lang w:val="en-IE" w:eastAsia="pt-PT"/>
                </w:rPr>
                <w:t>IF192.28</w:t>
              </w:r>
            </w:ins>
          </w:p>
        </w:tc>
      </w:tr>
      <w:tr w:rsidR="009D7CAB" w:rsidRPr="005E31CC" w14:paraId="325F45B6" w14:textId="77777777" w:rsidTr="000B6923">
        <w:trPr>
          <w:ins w:id="13861" w:author="Author"/>
        </w:trPr>
        <w:tc>
          <w:tcPr>
            <w:cnfStyle w:val="001000000000" w:firstRow="0" w:lastRow="0" w:firstColumn="1" w:lastColumn="0" w:oddVBand="0" w:evenVBand="0" w:oddHBand="0" w:evenHBand="0" w:firstRowFirstColumn="0" w:firstRowLastColumn="0" w:lastRowFirstColumn="0" w:lastRowLastColumn="0"/>
            <w:tcW w:w="2323" w:type="dxa"/>
          </w:tcPr>
          <w:p w14:paraId="4695E755" w14:textId="77777777" w:rsidR="009D7CAB" w:rsidRPr="005E31CC" w:rsidRDefault="009D7CAB" w:rsidP="009D7CAB">
            <w:pPr>
              <w:spacing w:before="120"/>
              <w:jc w:val="left"/>
              <w:rPr>
                <w:ins w:id="13862" w:author="Author"/>
                <w:sz w:val="20"/>
              </w:rPr>
            </w:pPr>
            <w:ins w:id="13863" w:author="Author">
              <w:r w:rsidRPr="005E31CC">
                <w:rPr>
                  <w:sz w:val="20"/>
                </w:rPr>
                <w:t>Service Id</w:t>
              </w:r>
            </w:ins>
          </w:p>
        </w:tc>
        <w:tc>
          <w:tcPr>
            <w:tcW w:w="7293" w:type="dxa"/>
            <w:gridSpan w:val="2"/>
            <w:tcBorders>
              <w:bottom w:val="single" w:sz="18" w:space="0" w:color="FFFFFF" w:themeColor="background1"/>
            </w:tcBorders>
          </w:tcPr>
          <w:p w14:paraId="7FD891D3" w14:textId="1521B2BD"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64" w:author="Author"/>
                <w:sz w:val="20"/>
              </w:rPr>
            </w:pPr>
            <w:ins w:id="13865" w:author="Author">
              <w:r>
                <w:rPr>
                  <w:rFonts w:cs="Arial"/>
                  <w:sz w:val="20"/>
                  <w:szCs w:val="20"/>
                  <w:lang w:val="en-IE"/>
                </w:rPr>
                <w:t>599</w:t>
              </w:r>
            </w:ins>
          </w:p>
        </w:tc>
      </w:tr>
      <w:tr w:rsidR="009D7CAB" w:rsidRPr="005E31CC" w14:paraId="6EA28824" w14:textId="77777777" w:rsidTr="000B6923">
        <w:trPr>
          <w:ins w:id="13866" w:author="Author"/>
        </w:trPr>
        <w:tc>
          <w:tcPr>
            <w:cnfStyle w:val="001000000000" w:firstRow="0" w:lastRow="0" w:firstColumn="1" w:lastColumn="0" w:oddVBand="0" w:evenVBand="0" w:oddHBand="0" w:evenHBand="0" w:firstRowFirstColumn="0" w:firstRowLastColumn="0" w:lastRowFirstColumn="0" w:lastRowLastColumn="0"/>
            <w:tcW w:w="2323" w:type="dxa"/>
          </w:tcPr>
          <w:p w14:paraId="0C022CEA" w14:textId="77777777" w:rsidR="009D7CAB" w:rsidRPr="005E31CC" w:rsidRDefault="009D7CAB" w:rsidP="009D7CAB">
            <w:pPr>
              <w:spacing w:before="120"/>
              <w:jc w:val="left"/>
              <w:rPr>
                <w:ins w:id="13867" w:author="Author"/>
                <w:sz w:val="20"/>
              </w:rPr>
            </w:pPr>
            <w:ins w:id="13868" w:author="Author">
              <w:r w:rsidRPr="005E31CC">
                <w:rPr>
                  <w:sz w:val="20"/>
                </w:rPr>
                <w:t>CSM Service</w:t>
              </w:r>
            </w:ins>
          </w:p>
        </w:tc>
        <w:tc>
          <w:tcPr>
            <w:tcW w:w="7293" w:type="dxa"/>
            <w:gridSpan w:val="2"/>
          </w:tcPr>
          <w:p w14:paraId="4A81BFA9" w14:textId="33F39B8C"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69" w:author="Author"/>
                <w:sz w:val="20"/>
                <w:lang w:val="en-US" w:eastAsia="pt-PT"/>
              </w:rPr>
            </w:pPr>
            <w:ins w:id="13870" w:author="Author">
              <w:r w:rsidRPr="00563671">
                <w:rPr>
                  <w:rFonts w:cs="Arial"/>
                  <w:sz w:val="20"/>
                  <w:szCs w:val="20"/>
                </w:rPr>
                <w:t>SalesOrder</w:t>
              </w:r>
            </w:ins>
          </w:p>
        </w:tc>
      </w:tr>
      <w:tr w:rsidR="009D7CAB" w:rsidRPr="005E31CC" w14:paraId="4D50D6B0" w14:textId="77777777" w:rsidTr="000B6923">
        <w:trPr>
          <w:ins w:id="13871" w:author="Author"/>
        </w:trPr>
        <w:tc>
          <w:tcPr>
            <w:cnfStyle w:val="001000000000" w:firstRow="0" w:lastRow="0" w:firstColumn="1" w:lastColumn="0" w:oddVBand="0" w:evenVBand="0" w:oddHBand="0" w:evenHBand="0" w:firstRowFirstColumn="0" w:firstRowLastColumn="0" w:lastRowFirstColumn="0" w:lastRowLastColumn="0"/>
            <w:tcW w:w="2323" w:type="dxa"/>
          </w:tcPr>
          <w:p w14:paraId="6C4DAD6F" w14:textId="77777777" w:rsidR="009D7CAB" w:rsidRPr="005E31CC" w:rsidRDefault="009D7CAB" w:rsidP="009D7CAB">
            <w:pPr>
              <w:spacing w:before="120"/>
              <w:jc w:val="left"/>
              <w:rPr>
                <w:ins w:id="13872" w:author="Author"/>
                <w:sz w:val="20"/>
              </w:rPr>
            </w:pPr>
            <w:ins w:id="13873" w:author="Author">
              <w:r w:rsidRPr="005E31CC">
                <w:rPr>
                  <w:sz w:val="20"/>
                </w:rPr>
                <w:t>CSM Operation</w:t>
              </w:r>
            </w:ins>
          </w:p>
        </w:tc>
        <w:tc>
          <w:tcPr>
            <w:tcW w:w="7293" w:type="dxa"/>
            <w:gridSpan w:val="2"/>
          </w:tcPr>
          <w:p w14:paraId="7B036BF0" w14:textId="38849C9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74" w:author="Author"/>
                <w:sz w:val="20"/>
              </w:rPr>
            </w:pPr>
            <w:ins w:id="13875" w:author="Author">
              <w:r w:rsidRPr="009D7CAB">
                <w:rPr>
                  <w:rFonts w:cs="Arial"/>
                  <w:sz w:val="20"/>
                  <w:szCs w:val="20"/>
                </w:rPr>
                <w:t>UpdateSalesOrder</w:t>
              </w:r>
            </w:ins>
          </w:p>
        </w:tc>
      </w:tr>
    </w:tbl>
    <w:p w14:paraId="316318F6" w14:textId="77777777" w:rsidR="00D16EBA" w:rsidRDefault="00D16EBA" w:rsidP="00D16EBA">
      <w:pPr>
        <w:rPr>
          <w:ins w:id="1387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250195" w:rsidRPr="005E31CC" w14:paraId="0D0ADB8F" w14:textId="77777777" w:rsidTr="00250195">
        <w:trPr>
          <w:cnfStyle w:val="100000000000" w:firstRow="1" w:lastRow="0" w:firstColumn="0" w:lastColumn="0" w:oddVBand="0" w:evenVBand="0" w:oddHBand="0" w:evenHBand="0" w:firstRowFirstColumn="0" w:firstRowLastColumn="0" w:lastRowFirstColumn="0" w:lastRowLastColumn="0"/>
          <w:ins w:id="1387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61861F2" w14:textId="77777777" w:rsidR="00250195" w:rsidRPr="005E31CC" w:rsidRDefault="00250195" w:rsidP="00250195">
            <w:pPr>
              <w:spacing w:before="120"/>
              <w:jc w:val="left"/>
              <w:rPr>
                <w:ins w:id="13878" w:author="Author"/>
                <w:b w:val="0"/>
                <w:sz w:val="20"/>
              </w:rPr>
            </w:pPr>
          </w:p>
        </w:tc>
        <w:tc>
          <w:tcPr>
            <w:tcW w:w="2976" w:type="dxa"/>
          </w:tcPr>
          <w:p w14:paraId="107253F0" w14:textId="77777777" w:rsidR="00250195" w:rsidRPr="005E31CC" w:rsidRDefault="00250195" w:rsidP="00250195">
            <w:pPr>
              <w:spacing w:before="120"/>
              <w:jc w:val="left"/>
              <w:cnfStyle w:val="100000000000" w:firstRow="1" w:lastRow="0" w:firstColumn="0" w:lastColumn="0" w:oddVBand="0" w:evenVBand="0" w:oddHBand="0" w:evenHBand="0" w:firstRowFirstColumn="0" w:firstRowLastColumn="0" w:lastRowFirstColumn="0" w:lastRowLastColumn="0"/>
              <w:rPr>
                <w:ins w:id="13879" w:author="Author"/>
                <w:sz w:val="20"/>
              </w:rPr>
            </w:pPr>
          </w:p>
        </w:tc>
      </w:tr>
      <w:tr w:rsidR="00250195" w:rsidRPr="005E31CC" w14:paraId="05A77EC4" w14:textId="77777777" w:rsidTr="00250195">
        <w:trPr>
          <w:ins w:id="13880" w:author="Author"/>
        </w:trPr>
        <w:tc>
          <w:tcPr>
            <w:cnfStyle w:val="001000000000" w:firstRow="0" w:lastRow="0" w:firstColumn="1" w:lastColumn="0" w:oddVBand="0" w:evenVBand="0" w:oddHBand="0" w:evenHBand="0" w:firstRowFirstColumn="0" w:firstRowLastColumn="0" w:lastRowFirstColumn="0" w:lastRowLastColumn="0"/>
            <w:tcW w:w="2323" w:type="dxa"/>
          </w:tcPr>
          <w:p w14:paraId="7495A75B" w14:textId="77777777" w:rsidR="00250195" w:rsidRPr="005E31CC" w:rsidRDefault="00250195" w:rsidP="00250195">
            <w:pPr>
              <w:spacing w:before="120"/>
              <w:jc w:val="left"/>
              <w:rPr>
                <w:ins w:id="13881" w:author="Author"/>
                <w:sz w:val="20"/>
              </w:rPr>
            </w:pPr>
            <w:ins w:id="13882" w:author="Author">
              <w:r w:rsidRPr="005E31CC">
                <w:rPr>
                  <w:sz w:val="20"/>
                </w:rPr>
                <w:t>Service</w:t>
              </w:r>
            </w:ins>
          </w:p>
        </w:tc>
        <w:tc>
          <w:tcPr>
            <w:tcW w:w="7293" w:type="dxa"/>
            <w:gridSpan w:val="2"/>
          </w:tcPr>
          <w:p w14:paraId="2C4246EB" w14:textId="3B979D23"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883" w:author="Author"/>
                <w:sz w:val="20"/>
                <w:lang w:val="en-US"/>
              </w:rPr>
            </w:pPr>
            <w:ins w:id="13884" w:author="Author">
              <w:r>
                <w:rPr>
                  <w:sz w:val="20"/>
                  <w:szCs w:val="20"/>
                </w:rPr>
                <w:t>Validate address</w:t>
              </w:r>
              <w:del w:id="13885" w:author="Author">
                <w:r w:rsidR="00A74C21" w:rsidDel="00A906A1">
                  <w:rPr>
                    <w:sz w:val="20"/>
                    <w:szCs w:val="20"/>
                  </w:rPr>
                  <w:delText>es</w:delText>
                </w:r>
              </w:del>
            </w:ins>
          </w:p>
        </w:tc>
      </w:tr>
      <w:tr w:rsidR="00250195" w:rsidRPr="005E31CC" w14:paraId="1B8D0671" w14:textId="77777777" w:rsidTr="00250195">
        <w:trPr>
          <w:ins w:id="13886" w:author="Author"/>
        </w:trPr>
        <w:tc>
          <w:tcPr>
            <w:cnfStyle w:val="001000000000" w:firstRow="0" w:lastRow="0" w:firstColumn="1" w:lastColumn="0" w:oddVBand="0" w:evenVBand="0" w:oddHBand="0" w:evenHBand="0" w:firstRowFirstColumn="0" w:firstRowLastColumn="0" w:lastRowFirstColumn="0" w:lastRowLastColumn="0"/>
            <w:tcW w:w="2323" w:type="dxa"/>
          </w:tcPr>
          <w:p w14:paraId="05B6CD12" w14:textId="77777777" w:rsidR="00250195" w:rsidRPr="005E31CC" w:rsidRDefault="00250195" w:rsidP="00250195">
            <w:pPr>
              <w:spacing w:before="120"/>
              <w:jc w:val="left"/>
              <w:rPr>
                <w:ins w:id="13887" w:author="Author"/>
                <w:sz w:val="20"/>
              </w:rPr>
            </w:pPr>
            <w:ins w:id="13888" w:author="Author">
              <w:r w:rsidRPr="005E31CC">
                <w:rPr>
                  <w:sz w:val="20"/>
                </w:rPr>
                <w:t>Relevant Input Notes</w:t>
              </w:r>
            </w:ins>
          </w:p>
        </w:tc>
        <w:tc>
          <w:tcPr>
            <w:tcW w:w="7293" w:type="dxa"/>
            <w:gridSpan w:val="2"/>
          </w:tcPr>
          <w:p w14:paraId="50E5D0ED" w14:textId="7E6FF090"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889" w:author="Author"/>
                <w:sz w:val="20"/>
              </w:rPr>
            </w:pPr>
            <w:ins w:id="13890" w:author="Author">
              <w:r w:rsidRPr="00563671">
                <w:rPr>
                  <w:rFonts w:cs="Arial"/>
                  <w:sz w:val="20"/>
                  <w:szCs w:val="20"/>
                  <w:lang w:val="en-IE"/>
                </w:rPr>
                <w:t xml:space="preserve">The request should be made for the given </w:t>
              </w:r>
              <w:r>
                <w:rPr>
                  <w:rFonts w:cs="Arial"/>
                  <w:sz w:val="20"/>
                  <w:szCs w:val="20"/>
                  <w:lang w:val="en-IE"/>
                </w:rPr>
                <w:t>address</w:t>
              </w:r>
              <w:r w:rsidRPr="00563671">
                <w:rPr>
                  <w:rFonts w:cs="Arial"/>
                  <w:sz w:val="20"/>
                  <w:szCs w:val="20"/>
                  <w:lang w:val="en-IE"/>
                </w:rPr>
                <w:t xml:space="preserve"> and contextualized customer</w:t>
              </w:r>
            </w:ins>
          </w:p>
        </w:tc>
      </w:tr>
      <w:tr w:rsidR="00250195" w:rsidRPr="005E31CC" w14:paraId="0D1BD398" w14:textId="77777777" w:rsidTr="00250195">
        <w:trPr>
          <w:ins w:id="13891" w:author="Author"/>
        </w:trPr>
        <w:tc>
          <w:tcPr>
            <w:cnfStyle w:val="001000000000" w:firstRow="0" w:lastRow="0" w:firstColumn="1" w:lastColumn="0" w:oddVBand="0" w:evenVBand="0" w:oddHBand="0" w:evenHBand="0" w:firstRowFirstColumn="0" w:firstRowLastColumn="0" w:lastRowFirstColumn="0" w:lastRowLastColumn="0"/>
            <w:tcW w:w="2323" w:type="dxa"/>
          </w:tcPr>
          <w:p w14:paraId="0C3CD793" w14:textId="77777777" w:rsidR="00250195" w:rsidRPr="005E31CC" w:rsidRDefault="00250195" w:rsidP="00250195">
            <w:pPr>
              <w:spacing w:before="120"/>
              <w:jc w:val="left"/>
              <w:rPr>
                <w:ins w:id="13892" w:author="Author"/>
                <w:sz w:val="20"/>
              </w:rPr>
            </w:pPr>
            <w:ins w:id="13893" w:author="Author">
              <w:r w:rsidRPr="005E31CC">
                <w:rPr>
                  <w:sz w:val="20"/>
                </w:rPr>
                <w:t>Relevant Output Notes</w:t>
              </w:r>
            </w:ins>
          </w:p>
        </w:tc>
        <w:tc>
          <w:tcPr>
            <w:tcW w:w="7293" w:type="dxa"/>
            <w:gridSpan w:val="2"/>
          </w:tcPr>
          <w:p w14:paraId="1526D090" w14:textId="579BDD42"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894" w:author="Author"/>
                <w:sz w:val="20"/>
              </w:rPr>
            </w:pPr>
            <w:ins w:id="13895" w:author="Author">
              <w:r w:rsidRPr="00563671">
                <w:rPr>
                  <w:rFonts w:cs="Arial"/>
                  <w:sz w:val="20"/>
                  <w:szCs w:val="20"/>
                  <w:lang w:val="en-IE"/>
                </w:rPr>
                <w:t xml:space="preserve">The response should return the </w:t>
              </w:r>
              <w:r>
                <w:rPr>
                  <w:rFonts w:cs="Arial"/>
                  <w:sz w:val="20"/>
                  <w:szCs w:val="20"/>
                  <w:lang w:val="en-IE"/>
                </w:rPr>
                <w:t>address status</w:t>
              </w:r>
            </w:ins>
          </w:p>
        </w:tc>
      </w:tr>
      <w:tr w:rsidR="00250195" w:rsidRPr="005E31CC" w14:paraId="731AB743" w14:textId="77777777" w:rsidTr="00250195">
        <w:trPr>
          <w:ins w:id="13896" w:author="Author"/>
        </w:trPr>
        <w:tc>
          <w:tcPr>
            <w:cnfStyle w:val="001000000000" w:firstRow="0" w:lastRow="0" w:firstColumn="1" w:lastColumn="0" w:oddVBand="0" w:evenVBand="0" w:oddHBand="0" w:evenHBand="0" w:firstRowFirstColumn="0" w:firstRowLastColumn="0" w:lastRowFirstColumn="0" w:lastRowLastColumn="0"/>
            <w:tcW w:w="2323" w:type="dxa"/>
          </w:tcPr>
          <w:p w14:paraId="7F91394B" w14:textId="77777777" w:rsidR="00250195" w:rsidRPr="005E31CC" w:rsidRDefault="00250195" w:rsidP="00250195">
            <w:pPr>
              <w:spacing w:before="120"/>
              <w:jc w:val="left"/>
              <w:rPr>
                <w:ins w:id="13897" w:author="Author"/>
                <w:sz w:val="20"/>
              </w:rPr>
            </w:pPr>
            <w:ins w:id="13898" w:author="Author">
              <w:r w:rsidRPr="005E31CC">
                <w:rPr>
                  <w:sz w:val="20"/>
                </w:rPr>
                <w:t>Interface Id</w:t>
              </w:r>
            </w:ins>
          </w:p>
        </w:tc>
        <w:tc>
          <w:tcPr>
            <w:tcW w:w="7293" w:type="dxa"/>
            <w:gridSpan w:val="2"/>
          </w:tcPr>
          <w:p w14:paraId="014FF29A" w14:textId="13F76FB8"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899" w:author="Author"/>
                <w:sz w:val="20"/>
              </w:rPr>
            </w:pPr>
            <w:ins w:id="13900" w:author="Author">
              <w:r w:rsidRPr="002546F6">
                <w:rPr>
                  <w:sz w:val="20"/>
                  <w:lang w:val="en-US" w:eastAsia="pt-PT"/>
                </w:rPr>
                <w:t>IF192.02</w:t>
              </w:r>
            </w:ins>
          </w:p>
        </w:tc>
      </w:tr>
      <w:tr w:rsidR="00250195" w:rsidRPr="005E31CC" w14:paraId="3F4E2E9C" w14:textId="77777777" w:rsidTr="00250195">
        <w:trPr>
          <w:ins w:id="13901" w:author="Author"/>
        </w:trPr>
        <w:tc>
          <w:tcPr>
            <w:cnfStyle w:val="001000000000" w:firstRow="0" w:lastRow="0" w:firstColumn="1" w:lastColumn="0" w:oddVBand="0" w:evenVBand="0" w:oddHBand="0" w:evenHBand="0" w:firstRowFirstColumn="0" w:firstRowLastColumn="0" w:lastRowFirstColumn="0" w:lastRowLastColumn="0"/>
            <w:tcW w:w="2323" w:type="dxa"/>
          </w:tcPr>
          <w:p w14:paraId="62F583D1" w14:textId="77777777" w:rsidR="00250195" w:rsidRPr="005E31CC" w:rsidRDefault="00250195" w:rsidP="00250195">
            <w:pPr>
              <w:spacing w:before="120"/>
              <w:jc w:val="left"/>
              <w:rPr>
                <w:ins w:id="13902" w:author="Author"/>
                <w:sz w:val="20"/>
              </w:rPr>
            </w:pPr>
            <w:ins w:id="13903" w:author="Author">
              <w:r w:rsidRPr="005E31CC">
                <w:rPr>
                  <w:sz w:val="20"/>
                </w:rPr>
                <w:t>Service Id</w:t>
              </w:r>
            </w:ins>
          </w:p>
        </w:tc>
        <w:tc>
          <w:tcPr>
            <w:tcW w:w="7293" w:type="dxa"/>
            <w:gridSpan w:val="2"/>
            <w:tcBorders>
              <w:bottom w:val="single" w:sz="18" w:space="0" w:color="FFFFFF" w:themeColor="background1"/>
            </w:tcBorders>
          </w:tcPr>
          <w:p w14:paraId="7FCEE5AE" w14:textId="1D71BACF"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04" w:author="Author"/>
                <w:sz w:val="20"/>
              </w:rPr>
            </w:pPr>
            <w:ins w:id="13905" w:author="Author">
              <w:r>
                <w:rPr>
                  <w:sz w:val="20"/>
                </w:rPr>
                <w:t>585</w:t>
              </w:r>
            </w:ins>
          </w:p>
        </w:tc>
      </w:tr>
      <w:tr w:rsidR="00250195" w:rsidRPr="005E31CC" w14:paraId="53C636AA" w14:textId="77777777" w:rsidTr="00250195">
        <w:trPr>
          <w:ins w:id="13906" w:author="Author"/>
        </w:trPr>
        <w:tc>
          <w:tcPr>
            <w:cnfStyle w:val="001000000000" w:firstRow="0" w:lastRow="0" w:firstColumn="1" w:lastColumn="0" w:oddVBand="0" w:evenVBand="0" w:oddHBand="0" w:evenHBand="0" w:firstRowFirstColumn="0" w:firstRowLastColumn="0" w:lastRowFirstColumn="0" w:lastRowLastColumn="0"/>
            <w:tcW w:w="2323" w:type="dxa"/>
          </w:tcPr>
          <w:p w14:paraId="355EEDD1" w14:textId="77777777" w:rsidR="00250195" w:rsidRPr="005E31CC" w:rsidRDefault="00250195" w:rsidP="00250195">
            <w:pPr>
              <w:spacing w:before="120"/>
              <w:jc w:val="left"/>
              <w:rPr>
                <w:ins w:id="13907" w:author="Author"/>
                <w:sz w:val="20"/>
              </w:rPr>
            </w:pPr>
            <w:ins w:id="13908" w:author="Author">
              <w:r w:rsidRPr="005E31CC">
                <w:rPr>
                  <w:sz w:val="20"/>
                </w:rPr>
                <w:t>CSM Service</w:t>
              </w:r>
            </w:ins>
          </w:p>
        </w:tc>
        <w:tc>
          <w:tcPr>
            <w:tcW w:w="7293" w:type="dxa"/>
            <w:gridSpan w:val="2"/>
          </w:tcPr>
          <w:p w14:paraId="15D627EC" w14:textId="554E39FB"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09" w:author="Author"/>
                <w:sz w:val="20"/>
                <w:lang w:val="en-US" w:eastAsia="pt-PT"/>
              </w:rPr>
            </w:pPr>
            <w:ins w:id="13910" w:author="Author">
              <w:r w:rsidRPr="00517792">
                <w:rPr>
                  <w:rFonts w:cs="Arial"/>
                  <w:sz w:val="20"/>
                  <w:szCs w:val="20"/>
                </w:rPr>
                <w:t>PostalAddress</w:t>
              </w:r>
            </w:ins>
          </w:p>
        </w:tc>
      </w:tr>
      <w:tr w:rsidR="00250195" w:rsidRPr="005E31CC" w14:paraId="0C8969BA" w14:textId="77777777" w:rsidTr="00250195">
        <w:trPr>
          <w:ins w:id="13911" w:author="Author"/>
        </w:trPr>
        <w:tc>
          <w:tcPr>
            <w:cnfStyle w:val="001000000000" w:firstRow="0" w:lastRow="0" w:firstColumn="1" w:lastColumn="0" w:oddVBand="0" w:evenVBand="0" w:oddHBand="0" w:evenHBand="0" w:firstRowFirstColumn="0" w:firstRowLastColumn="0" w:lastRowFirstColumn="0" w:lastRowLastColumn="0"/>
            <w:tcW w:w="2323" w:type="dxa"/>
          </w:tcPr>
          <w:p w14:paraId="762BFEDB" w14:textId="77777777" w:rsidR="00250195" w:rsidRPr="005E31CC" w:rsidRDefault="00250195" w:rsidP="00250195">
            <w:pPr>
              <w:spacing w:before="120"/>
              <w:jc w:val="left"/>
              <w:rPr>
                <w:ins w:id="13912" w:author="Author"/>
                <w:sz w:val="20"/>
              </w:rPr>
            </w:pPr>
            <w:ins w:id="13913" w:author="Author">
              <w:r w:rsidRPr="005E31CC">
                <w:rPr>
                  <w:sz w:val="20"/>
                </w:rPr>
                <w:t>CSM Operation</w:t>
              </w:r>
            </w:ins>
          </w:p>
        </w:tc>
        <w:tc>
          <w:tcPr>
            <w:tcW w:w="7293" w:type="dxa"/>
            <w:gridSpan w:val="2"/>
          </w:tcPr>
          <w:p w14:paraId="10DD155E" w14:textId="3B6A3567"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14" w:author="Author"/>
                <w:sz w:val="20"/>
              </w:rPr>
            </w:pPr>
            <w:ins w:id="13915" w:author="Author">
              <w:r w:rsidRPr="00517792">
                <w:rPr>
                  <w:rFonts w:cs="Arial"/>
                  <w:sz w:val="20"/>
                  <w:szCs w:val="20"/>
                </w:rPr>
                <w:t>GetPostalAddressList</w:t>
              </w:r>
            </w:ins>
          </w:p>
        </w:tc>
      </w:tr>
    </w:tbl>
    <w:p w14:paraId="03325A3D" w14:textId="77777777" w:rsidR="000E3D21" w:rsidRDefault="000E3D21" w:rsidP="000E3D21">
      <w:pPr>
        <w:rPr>
          <w:ins w:id="1391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0E3D21" w:rsidRPr="005E31CC" w14:paraId="627A6459" w14:textId="77777777" w:rsidTr="008F3730">
        <w:trPr>
          <w:cnfStyle w:val="100000000000" w:firstRow="1" w:lastRow="0" w:firstColumn="0" w:lastColumn="0" w:oddVBand="0" w:evenVBand="0" w:oddHBand="0" w:evenHBand="0" w:firstRowFirstColumn="0" w:firstRowLastColumn="0" w:lastRowFirstColumn="0" w:lastRowLastColumn="0"/>
          <w:ins w:id="1391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DBC78DA" w14:textId="77777777" w:rsidR="000E3D21" w:rsidRPr="005E31CC" w:rsidRDefault="000E3D21" w:rsidP="008F3730">
            <w:pPr>
              <w:spacing w:before="120"/>
              <w:jc w:val="left"/>
              <w:rPr>
                <w:ins w:id="13918" w:author="Author"/>
                <w:b w:val="0"/>
                <w:sz w:val="20"/>
              </w:rPr>
            </w:pPr>
          </w:p>
        </w:tc>
        <w:tc>
          <w:tcPr>
            <w:tcW w:w="2976" w:type="dxa"/>
          </w:tcPr>
          <w:p w14:paraId="027520DD" w14:textId="77777777" w:rsidR="000E3D21" w:rsidRPr="005E31CC" w:rsidRDefault="000E3D21" w:rsidP="008F3730">
            <w:pPr>
              <w:spacing w:before="120"/>
              <w:jc w:val="left"/>
              <w:cnfStyle w:val="100000000000" w:firstRow="1" w:lastRow="0" w:firstColumn="0" w:lastColumn="0" w:oddVBand="0" w:evenVBand="0" w:oddHBand="0" w:evenHBand="0" w:firstRowFirstColumn="0" w:firstRowLastColumn="0" w:lastRowFirstColumn="0" w:lastRowLastColumn="0"/>
              <w:rPr>
                <w:ins w:id="13919" w:author="Author"/>
                <w:sz w:val="20"/>
              </w:rPr>
            </w:pPr>
          </w:p>
        </w:tc>
      </w:tr>
      <w:tr w:rsidR="000E3D21" w:rsidRPr="005E31CC" w14:paraId="0841306A" w14:textId="77777777" w:rsidTr="008F3730">
        <w:trPr>
          <w:ins w:id="13920" w:author="Author"/>
        </w:trPr>
        <w:tc>
          <w:tcPr>
            <w:cnfStyle w:val="001000000000" w:firstRow="0" w:lastRow="0" w:firstColumn="1" w:lastColumn="0" w:oddVBand="0" w:evenVBand="0" w:oddHBand="0" w:evenHBand="0" w:firstRowFirstColumn="0" w:firstRowLastColumn="0" w:lastRowFirstColumn="0" w:lastRowLastColumn="0"/>
            <w:tcW w:w="2323" w:type="dxa"/>
          </w:tcPr>
          <w:p w14:paraId="0C688EAB" w14:textId="77777777" w:rsidR="000E3D21" w:rsidRPr="005E31CC" w:rsidRDefault="000E3D21" w:rsidP="008F3730">
            <w:pPr>
              <w:spacing w:before="120"/>
              <w:jc w:val="left"/>
              <w:rPr>
                <w:ins w:id="13921" w:author="Author"/>
                <w:sz w:val="20"/>
              </w:rPr>
            </w:pPr>
            <w:ins w:id="13922" w:author="Author">
              <w:r w:rsidRPr="005E31CC">
                <w:rPr>
                  <w:sz w:val="20"/>
                </w:rPr>
                <w:t>Service</w:t>
              </w:r>
            </w:ins>
          </w:p>
        </w:tc>
        <w:tc>
          <w:tcPr>
            <w:tcW w:w="7293" w:type="dxa"/>
            <w:gridSpan w:val="2"/>
          </w:tcPr>
          <w:p w14:paraId="2235E28E"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3923" w:author="Author"/>
                <w:sz w:val="20"/>
                <w:lang w:val="en-US"/>
              </w:rPr>
            </w:pPr>
            <w:ins w:id="13924" w:author="Author">
              <w:r>
                <w:rPr>
                  <w:sz w:val="20"/>
                  <w:szCs w:val="20"/>
                </w:rPr>
                <w:t>Get eligible products l</w:t>
              </w:r>
              <w:r w:rsidRPr="003860AF">
                <w:rPr>
                  <w:sz w:val="20"/>
                  <w:szCs w:val="20"/>
                </w:rPr>
                <w:t>ist</w:t>
              </w:r>
            </w:ins>
          </w:p>
        </w:tc>
      </w:tr>
      <w:tr w:rsidR="000E3D21" w:rsidRPr="005E31CC" w14:paraId="27E57EED" w14:textId="77777777" w:rsidTr="008F3730">
        <w:trPr>
          <w:ins w:id="13925" w:author="Author"/>
        </w:trPr>
        <w:tc>
          <w:tcPr>
            <w:cnfStyle w:val="001000000000" w:firstRow="0" w:lastRow="0" w:firstColumn="1" w:lastColumn="0" w:oddVBand="0" w:evenVBand="0" w:oddHBand="0" w:evenHBand="0" w:firstRowFirstColumn="0" w:firstRowLastColumn="0" w:lastRowFirstColumn="0" w:lastRowLastColumn="0"/>
            <w:tcW w:w="2323" w:type="dxa"/>
          </w:tcPr>
          <w:p w14:paraId="47EB0948" w14:textId="77777777" w:rsidR="000E3D21" w:rsidRPr="005E31CC" w:rsidRDefault="000E3D21" w:rsidP="000E3D21">
            <w:pPr>
              <w:spacing w:before="120"/>
              <w:jc w:val="left"/>
              <w:rPr>
                <w:ins w:id="13926" w:author="Author"/>
                <w:sz w:val="20"/>
              </w:rPr>
            </w:pPr>
            <w:ins w:id="13927" w:author="Author">
              <w:r w:rsidRPr="005E31CC">
                <w:rPr>
                  <w:sz w:val="20"/>
                </w:rPr>
                <w:t>Relevant Input Notes</w:t>
              </w:r>
            </w:ins>
          </w:p>
        </w:tc>
        <w:tc>
          <w:tcPr>
            <w:tcW w:w="7293" w:type="dxa"/>
            <w:gridSpan w:val="2"/>
          </w:tcPr>
          <w:p w14:paraId="1ECFE088" w14:textId="471E0800"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28" w:author="Author"/>
                <w:sz w:val="20"/>
              </w:rPr>
            </w:pPr>
            <w:ins w:id="13929" w:author="Author">
              <w:r w:rsidRPr="008A2F84">
                <w:rPr>
                  <w:rFonts w:cs="Arial"/>
                  <w:sz w:val="20"/>
                  <w:szCs w:val="20"/>
                  <w:lang w:val="en-IE"/>
                </w:rPr>
                <w:t>The request should be made for the given offer and sales channel</w:t>
              </w:r>
            </w:ins>
          </w:p>
        </w:tc>
      </w:tr>
      <w:tr w:rsidR="000E3D21" w:rsidRPr="005E31CC" w14:paraId="09310F30" w14:textId="77777777" w:rsidTr="008F3730">
        <w:trPr>
          <w:ins w:id="13930" w:author="Author"/>
        </w:trPr>
        <w:tc>
          <w:tcPr>
            <w:cnfStyle w:val="001000000000" w:firstRow="0" w:lastRow="0" w:firstColumn="1" w:lastColumn="0" w:oddVBand="0" w:evenVBand="0" w:oddHBand="0" w:evenHBand="0" w:firstRowFirstColumn="0" w:firstRowLastColumn="0" w:lastRowFirstColumn="0" w:lastRowLastColumn="0"/>
            <w:tcW w:w="2323" w:type="dxa"/>
          </w:tcPr>
          <w:p w14:paraId="2A430272" w14:textId="77777777" w:rsidR="000E3D21" w:rsidRPr="005E31CC" w:rsidRDefault="000E3D21" w:rsidP="000E3D21">
            <w:pPr>
              <w:spacing w:before="120"/>
              <w:jc w:val="left"/>
              <w:rPr>
                <w:ins w:id="13931" w:author="Author"/>
                <w:sz w:val="20"/>
              </w:rPr>
            </w:pPr>
            <w:ins w:id="13932" w:author="Author">
              <w:r w:rsidRPr="005E31CC">
                <w:rPr>
                  <w:sz w:val="20"/>
                </w:rPr>
                <w:t>Relevant Output Notes</w:t>
              </w:r>
            </w:ins>
          </w:p>
        </w:tc>
        <w:tc>
          <w:tcPr>
            <w:tcW w:w="7293" w:type="dxa"/>
            <w:gridSpan w:val="2"/>
          </w:tcPr>
          <w:p w14:paraId="67C199AA" w14:textId="401ABD71" w:rsidR="000E3D21" w:rsidRPr="005E31CC" w:rsidRDefault="000E3D21" w:rsidP="004558D2">
            <w:pPr>
              <w:spacing w:before="120"/>
              <w:jc w:val="left"/>
              <w:cnfStyle w:val="000000000000" w:firstRow="0" w:lastRow="0" w:firstColumn="0" w:lastColumn="0" w:oddVBand="0" w:evenVBand="0" w:oddHBand="0" w:evenHBand="0" w:firstRowFirstColumn="0" w:firstRowLastColumn="0" w:lastRowFirstColumn="0" w:lastRowLastColumn="0"/>
              <w:rPr>
                <w:ins w:id="13933" w:author="Author"/>
                <w:sz w:val="20"/>
              </w:rPr>
            </w:pPr>
            <w:ins w:id="13934" w:author="Author">
              <w:r w:rsidRPr="008A2F84">
                <w:rPr>
                  <w:rFonts w:cs="Arial"/>
                  <w:sz w:val="20"/>
                  <w:szCs w:val="20"/>
                  <w:lang w:val="en-IE"/>
                </w:rPr>
                <w:t xml:space="preserve">The response returns </w:t>
              </w:r>
              <w:del w:id="13935" w:author="Author">
                <w:r w:rsidRPr="008A2F84" w:rsidDel="004558D2">
                  <w:rPr>
                    <w:rFonts w:cs="Arial"/>
                    <w:sz w:val="20"/>
                    <w:szCs w:val="20"/>
                    <w:lang w:val="en-IE"/>
                  </w:rPr>
                  <w:delText xml:space="preserve">the </w:delText>
                </w:r>
              </w:del>
              <w:r w:rsidRPr="008A2F84">
                <w:rPr>
                  <w:rFonts w:cs="Arial"/>
                  <w:sz w:val="20"/>
                  <w:szCs w:val="20"/>
                  <w:lang w:val="en-IE"/>
                </w:rPr>
                <w:t>a list with the eligible offers</w:t>
              </w:r>
            </w:ins>
          </w:p>
        </w:tc>
      </w:tr>
      <w:tr w:rsidR="000E3D21" w:rsidRPr="005E31CC" w14:paraId="3E79A703" w14:textId="77777777" w:rsidTr="008F3730">
        <w:trPr>
          <w:ins w:id="13936" w:author="Author"/>
        </w:trPr>
        <w:tc>
          <w:tcPr>
            <w:cnfStyle w:val="001000000000" w:firstRow="0" w:lastRow="0" w:firstColumn="1" w:lastColumn="0" w:oddVBand="0" w:evenVBand="0" w:oddHBand="0" w:evenHBand="0" w:firstRowFirstColumn="0" w:firstRowLastColumn="0" w:lastRowFirstColumn="0" w:lastRowLastColumn="0"/>
            <w:tcW w:w="2323" w:type="dxa"/>
          </w:tcPr>
          <w:p w14:paraId="3A2064A7" w14:textId="77777777" w:rsidR="000E3D21" w:rsidRPr="005E31CC" w:rsidRDefault="000E3D21" w:rsidP="000E3D21">
            <w:pPr>
              <w:spacing w:before="120"/>
              <w:jc w:val="left"/>
              <w:rPr>
                <w:ins w:id="13937" w:author="Author"/>
                <w:sz w:val="20"/>
              </w:rPr>
            </w:pPr>
            <w:ins w:id="13938" w:author="Author">
              <w:r w:rsidRPr="005E31CC">
                <w:rPr>
                  <w:sz w:val="20"/>
                </w:rPr>
                <w:t>Interface Id</w:t>
              </w:r>
            </w:ins>
          </w:p>
        </w:tc>
        <w:tc>
          <w:tcPr>
            <w:tcW w:w="7293" w:type="dxa"/>
            <w:gridSpan w:val="2"/>
          </w:tcPr>
          <w:p w14:paraId="07C227B3" w14:textId="65C3137C"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39" w:author="Author"/>
                <w:sz w:val="20"/>
              </w:rPr>
            </w:pPr>
            <w:ins w:id="13940" w:author="Author">
              <w:r>
                <w:rPr>
                  <w:rFonts w:cs="Arial"/>
                  <w:sz w:val="20"/>
                  <w:szCs w:val="20"/>
                  <w:lang w:val="en-IE" w:eastAsia="pt-PT"/>
                </w:rPr>
                <w:t>IF192.28</w:t>
              </w:r>
            </w:ins>
          </w:p>
        </w:tc>
      </w:tr>
      <w:tr w:rsidR="000E3D21" w:rsidRPr="005E31CC" w14:paraId="2CD19EBC" w14:textId="77777777" w:rsidTr="008F3730">
        <w:trPr>
          <w:ins w:id="13941" w:author="Author"/>
        </w:trPr>
        <w:tc>
          <w:tcPr>
            <w:cnfStyle w:val="001000000000" w:firstRow="0" w:lastRow="0" w:firstColumn="1" w:lastColumn="0" w:oddVBand="0" w:evenVBand="0" w:oddHBand="0" w:evenHBand="0" w:firstRowFirstColumn="0" w:firstRowLastColumn="0" w:lastRowFirstColumn="0" w:lastRowLastColumn="0"/>
            <w:tcW w:w="2323" w:type="dxa"/>
          </w:tcPr>
          <w:p w14:paraId="5C0905A4" w14:textId="77777777" w:rsidR="000E3D21" w:rsidRPr="005E31CC" w:rsidRDefault="000E3D21" w:rsidP="000E3D21">
            <w:pPr>
              <w:spacing w:before="120"/>
              <w:jc w:val="left"/>
              <w:rPr>
                <w:ins w:id="13942" w:author="Author"/>
                <w:sz w:val="20"/>
              </w:rPr>
            </w:pPr>
            <w:ins w:id="13943" w:author="Author">
              <w:r w:rsidRPr="005E31CC">
                <w:rPr>
                  <w:sz w:val="20"/>
                </w:rPr>
                <w:t>Service Id</w:t>
              </w:r>
            </w:ins>
          </w:p>
        </w:tc>
        <w:tc>
          <w:tcPr>
            <w:tcW w:w="7293" w:type="dxa"/>
            <w:gridSpan w:val="2"/>
            <w:tcBorders>
              <w:bottom w:val="single" w:sz="18" w:space="0" w:color="FFFFFF" w:themeColor="background1"/>
            </w:tcBorders>
          </w:tcPr>
          <w:p w14:paraId="612A3F77" w14:textId="7DEC5D33"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44" w:author="Author"/>
                <w:sz w:val="20"/>
              </w:rPr>
            </w:pPr>
            <w:ins w:id="13945" w:author="Author">
              <w:r w:rsidRPr="008A2F84">
                <w:rPr>
                  <w:rFonts w:cs="Arial"/>
                  <w:sz w:val="20"/>
                  <w:szCs w:val="20"/>
                  <w:lang w:val="en-IE"/>
                </w:rPr>
                <w:t>425</w:t>
              </w:r>
            </w:ins>
          </w:p>
        </w:tc>
      </w:tr>
      <w:tr w:rsidR="000E3D21" w:rsidRPr="005E31CC" w14:paraId="5A9A1838" w14:textId="77777777" w:rsidTr="008F3730">
        <w:trPr>
          <w:ins w:id="13946" w:author="Author"/>
        </w:trPr>
        <w:tc>
          <w:tcPr>
            <w:cnfStyle w:val="001000000000" w:firstRow="0" w:lastRow="0" w:firstColumn="1" w:lastColumn="0" w:oddVBand="0" w:evenVBand="0" w:oddHBand="0" w:evenHBand="0" w:firstRowFirstColumn="0" w:firstRowLastColumn="0" w:lastRowFirstColumn="0" w:lastRowLastColumn="0"/>
            <w:tcW w:w="2323" w:type="dxa"/>
          </w:tcPr>
          <w:p w14:paraId="00C3585C" w14:textId="77777777" w:rsidR="000E3D21" w:rsidRPr="005E31CC" w:rsidRDefault="000E3D21" w:rsidP="000E3D21">
            <w:pPr>
              <w:spacing w:before="120"/>
              <w:jc w:val="left"/>
              <w:rPr>
                <w:ins w:id="13947" w:author="Author"/>
                <w:sz w:val="20"/>
              </w:rPr>
            </w:pPr>
            <w:ins w:id="13948" w:author="Author">
              <w:r w:rsidRPr="005E31CC">
                <w:rPr>
                  <w:sz w:val="20"/>
                </w:rPr>
                <w:t>CSM Service</w:t>
              </w:r>
            </w:ins>
          </w:p>
        </w:tc>
        <w:tc>
          <w:tcPr>
            <w:tcW w:w="7293" w:type="dxa"/>
            <w:gridSpan w:val="2"/>
          </w:tcPr>
          <w:p w14:paraId="61216E87" w14:textId="44F3889C"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49" w:author="Author"/>
                <w:sz w:val="20"/>
                <w:lang w:val="en-US" w:eastAsia="pt-PT"/>
              </w:rPr>
            </w:pPr>
            <w:ins w:id="13950" w:author="Author">
              <w:r w:rsidRPr="008A2F84">
                <w:rPr>
                  <w:rFonts w:cs="Arial"/>
                  <w:sz w:val="20"/>
                  <w:szCs w:val="20"/>
                </w:rPr>
                <w:t>EligibleProductOffering</w:t>
              </w:r>
            </w:ins>
          </w:p>
        </w:tc>
      </w:tr>
      <w:tr w:rsidR="000E3D21" w:rsidRPr="005E31CC" w14:paraId="371B0F61" w14:textId="77777777" w:rsidTr="008F3730">
        <w:trPr>
          <w:ins w:id="13951" w:author="Author"/>
        </w:trPr>
        <w:tc>
          <w:tcPr>
            <w:cnfStyle w:val="001000000000" w:firstRow="0" w:lastRow="0" w:firstColumn="1" w:lastColumn="0" w:oddVBand="0" w:evenVBand="0" w:oddHBand="0" w:evenHBand="0" w:firstRowFirstColumn="0" w:firstRowLastColumn="0" w:lastRowFirstColumn="0" w:lastRowLastColumn="0"/>
            <w:tcW w:w="2323" w:type="dxa"/>
          </w:tcPr>
          <w:p w14:paraId="64A00637" w14:textId="77777777" w:rsidR="000E3D21" w:rsidRPr="005E31CC" w:rsidRDefault="000E3D21" w:rsidP="000E3D21">
            <w:pPr>
              <w:spacing w:before="120"/>
              <w:jc w:val="left"/>
              <w:rPr>
                <w:ins w:id="13952" w:author="Author"/>
                <w:sz w:val="20"/>
              </w:rPr>
            </w:pPr>
            <w:ins w:id="13953" w:author="Author">
              <w:r w:rsidRPr="005E31CC">
                <w:rPr>
                  <w:sz w:val="20"/>
                </w:rPr>
                <w:t>CSM Operation</w:t>
              </w:r>
            </w:ins>
          </w:p>
        </w:tc>
        <w:tc>
          <w:tcPr>
            <w:tcW w:w="7293" w:type="dxa"/>
            <w:gridSpan w:val="2"/>
          </w:tcPr>
          <w:p w14:paraId="6A1B5F11" w14:textId="3C21E8AE"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54" w:author="Author"/>
                <w:sz w:val="20"/>
              </w:rPr>
            </w:pPr>
            <w:ins w:id="13955" w:author="Author">
              <w:r w:rsidRPr="008A2F84">
                <w:rPr>
                  <w:rFonts w:cs="Arial"/>
                  <w:sz w:val="20"/>
                  <w:szCs w:val="20"/>
                </w:rPr>
                <w:t>GetEligibleProductOfferingList</w:t>
              </w:r>
            </w:ins>
          </w:p>
        </w:tc>
      </w:tr>
    </w:tbl>
    <w:p w14:paraId="603681A4" w14:textId="77777777" w:rsidR="00250195" w:rsidRDefault="00250195" w:rsidP="00D16EBA">
      <w:pPr>
        <w:rPr>
          <w:ins w:id="1395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3860AF" w:rsidRPr="005E31CC" w14:paraId="33C5204E" w14:textId="77777777" w:rsidTr="00A3553E">
        <w:trPr>
          <w:cnfStyle w:val="100000000000" w:firstRow="1" w:lastRow="0" w:firstColumn="0" w:lastColumn="0" w:oddVBand="0" w:evenVBand="0" w:oddHBand="0" w:evenHBand="0" w:firstRowFirstColumn="0" w:firstRowLastColumn="0" w:lastRowFirstColumn="0" w:lastRowLastColumn="0"/>
          <w:ins w:id="1395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C2E5256" w14:textId="77777777" w:rsidR="003860AF" w:rsidRPr="005E31CC" w:rsidRDefault="003860AF" w:rsidP="00A3553E">
            <w:pPr>
              <w:spacing w:before="120"/>
              <w:jc w:val="left"/>
              <w:rPr>
                <w:ins w:id="13958" w:author="Author"/>
                <w:b w:val="0"/>
                <w:sz w:val="20"/>
              </w:rPr>
            </w:pPr>
          </w:p>
        </w:tc>
        <w:tc>
          <w:tcPr>
            <w:tcW w:w="2976" w:type="dxa"/>
          </w:tcPr>
          <w:p w14:paraId="681975B2" w14:textId="77777777" w:rsidR="003860AF" w:rsidRPr="005E31CC" w:rsidRDefault="003860AF" w:rsidP="00A3553E">
            <w:pPr>
              <w:spacing w:before="120"/>
              <w:jc w:val="left"/>
              <w:cnfStyle w:val="100000000000" w:firstRow="1" w:lastRow="0" w:firstColumn="0" w:lastColumn="0" w:oddVBand="0" w:evenVBand="0" w:oddHBand="0" w:evenHBand="0" w:firstRowFirstColumn="0" w:firstRowLastColumn="0" w:lastRowFirstColumn="0" w:lastRowLastColumn="0"/>
              <w:rPr>
                <w:ins w:id="13959" w:author="Author"/>
                <w:sz w:val="20"/>
              </w:rPr>
            </w:pPr>
          </w:p>
        </w:tc>
      </w:tr>
      <w:tr w:rsidR="003860AF" w:rsidRPr="005E31CC" w14:paraId="45E1DC3C" w14:textId="77777777" w:rsidTr="00A3553E">
        <w:trPr>
          <w:ins w:id="13960" w:author="Author"/>
        </w:trPr>
        <w:tc>
          <w:tcPr>
            <w:cnfStyle w:val="001000000000" w:firstRow="0" w:lastRow="0" w:firstColumn="1" w:lastColumn="0" w:oddVBand="0" w:evenVBand="0" w:oddHBand="0" w:evenHBand="0" w:firstRowFirstColumn="0" w:firstRowLastColumn="0" w:lastRowFirstColumn="0" w:lastRowLastColumn="0"/>
            <w:tcW w:w="2323" w:type="dxa"/>
          </w:tcPr>
          <w:p w14:paraId="2C7526BB" w14:textId="77777777" w:rsidR="003860AF" w:rsidRPr="005E31CC" w:rsidRDefault="003860AF" w:rsidP="00A3553E">
            <w:pPr>
              <w:spacing w:before="120"/>
              <w:jc w:val="left"/>
              <w:rPr>
                <w:ins w:id="13961" w:author="Author"/>
                <w:sz w:val="20"/>
              </w:rPr>
            </w:pPr>
            <w:ins w:id="13962" w:author="Author">
              <w:r w:rsidRPr="005E31CC">
                <w:rPr>
                  <w:sz w:val="20"/>
                </w:rPr>
                <w:t>Service</w:t>
              </w:r>
            </w:ins>
          </w:p>
        </w:tc>
        <w:tc>
          <w:tcPr>
            <w:tcW w:w="7293" w:type="dxa"/>
            <w:gridSpan w:val="2"/>
          </w:tcPr>
          <w:p w14:paraId="255B97F8" w14:textId="2897B56F" w:rsidR="003860AF" w:rsidRPr="005E31CC" w:rsidRDefault="000E3D21" w:rsidP="00474EFD">
            <w:pPr>
              <w:spacing w:before="120"/>
              <w:jc w:val="left"/>
              <w:cnfStyle w:val="000000000000" w:firstRow="0" w:lastRow="0" w:firstColumn="0" w:lastColumn="0" w:oddVBand="0" w:evenVBand="0" w:oddHBand="0" w:evenHBand="0" w:firstRowFirstColumn="0" w:firstRowLastColumn="0" w:lastRowFirstColumn="0" w:lastRowLastColumn="0"/>
              <w:rPr>
                <w:ins w:id="13963" w:author="Author"/>
                <w:sz w:val="20"/>
                <w:lang w:val="en-US"/>
              </w:rPr>
            </w:pPr>
            <w:ins w:id="13964" w:author="Author">
              <w:r w:rsidRPr="000E3D21">
                <w:rPr>
                  <w:sz w:val="20"/>
                  <w:szCs w:val="20"/>
                </w:rPr>
                <w:t>Check Port Co</w:t>
              </w:r>
              <w:r w:rsidR="00474EFD">
                <w:rPr>
                  <w:sz w:val="20"/>
                  <w:szCs w:val="20"/>
                </w:rPr>
                <w:t>ntact</w:t>
              </w:r>
              <w:del w:id="13965" w:author="Author">
                <w:r w:rsidR="003860AF" w:rsidDel="000E3D21">
                  <w:rPr>
                    <w:sz w:val="20"/>
                    <w:szCs w:val="20"/>
                  </w:rPr>
                  <w:delText>Get eligible products l</w:delText>
                </w:r>
                <w:r w:rsidR="003860AF" w:rsidRPr="003860AF" w:rsidDel="000E3D21">
                  <w:rPr>
                    <w:sz w:val="20"/>
                    <w:szCs w:val="20"/>
                  </w:rPr>
                  <w:delText>ist</w:delText>
                </w:r>
              </w:del>
            </w:ins>
          </w:p>
        </w:tc>
      </w:tr>
      <w:tr w:rsidR="003860AF" w:rsidRPr="005E31CC" w14:paraId="260306F8" w14:textId="77777777" w:rsidTr="00A3553E">
        <w:trPr>
          <w:ins w:id="13966" w:author="Author"/>
        </w:trPr>
        <w:tc>
          <w:tcPr>
            <w:cnfStyle w:val="001000000000" w:firstRow="0" w:lastRow="0" w:firstColumn="1" w:lastColumn="0" w:oddVBand="0" w:evenVBand="0" w:oddHBand="0" w:evenHBand="0" w:firstRowFirstColumn="0" w:firstRowLastColumn="0" w:lastRowFirstColumn="0" w:lastRowLastColumn="0"/>
            <w:tcW w:w="2323" w:type="dxa"/>
          </w:tcPr>
          <w:p w14:paraId="04CACD28" w14:textId="77777777" w:rsidR="003860AF" w:rsidRPr="005E31CC" w:rsidRDefault="003860AF" w:rsidP="00A3553E">
            <w:pPr>
              <w:spacing w:before="120"/>
              <w:jc w:val="left"/>
              <w:rPr>
                <w:ins w:id="13967" w:author="Author"/>
                <w:sz w:val="20"/>
              </w:rPr>
            </w:pPr>
            <w:ins w:id="13968" w:author="Author">
              <w:r w:rsidRPr="005E31CC">
                <w:rPr>
                  <w:sz w:val="20"/>
                </w:rPr>
                <w:t>Relevant Input Notes</w:t>
              </w:r>
            </w:ins>
          </w:p>
        </w:tc>
        <w:tc>
          <w:tcPr>
            <w:tcW w:w="7293" w:type="dxa"/>
            <w:gridSpan w:val="2"/>
          </w:tcPr>
          <w:p w14:paraId="732D2576" w14:textId="7BE2BAED" w:rsidR="000E3D21"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69" w:author="Author"/>
                <w:sz w:val="20"/>
              </w:rPr>
            </w:pPr>
            <w:ins w:id="13970" w:author="Author">
              <w:r>
                <w:rPr>
                  <w:sz w:val="20"/>
                </w:rPr>
                <w:t xml:space="preserve">The request sends the </w:t>
              </w:r>
              <w:del w:id="13971" w:author="Author">
                <w:r w:rsidDel="000E3D21">
                  <w:rPr>
                    <w:sz w:val="20"/>
                  </w:rPr>
                  <w:delText>customer id as input</w:delText>
                </w:r>
              </w:del>
              <w:r w:rsidR="000E3D21">
                <w:rPr>
                  <w:sz w:val="20"/>
                </w:rPr>
                <w:t>provided MSISDN as input</w:t>
              </w:r>
            </w:ins>
          </w:p>
        </w:tc>
      </w:tr>
      <w:tr w:rsidR="003860AF" w:rsidRPr="005E31CC" w14:paraId="7B43F806" w14:textId="77777777" w:rsidTr="00A3553E">
        <w:trPr>
          <w:ins w:id="13972" w:author="Author"/>
        </w:trPr>
        <w:tc>
          <w:tcPr>
            <w:cnfStyle w:val="001000000000" w:firstRow="0" w:lastRow="0" w:firstColumn="1" w:lastColumn="0" w:oddVBand="0" w:evenVBand="0" w:oddHBand="0" w:evenHBand="0" w:firstRowFirstColumn="0" w:firstRowLastColumn="0" w:lastRowFirstColumn="0" w:lastRowLastColumn="0"/>
            <w:tcW w:w="2323" w:type="dxa"/>
          </w:tcPr>
          <w:p w14:paraId="5D2F2F89" w14:textId="77777777" w:rsidR="003860AF" w:rsidRPr="005E31CC" w:rsidRDefault="003860AF" w:rsidP="00A3553E">
            <w:pPr>
              <w:spacing w:before="120"/>
              <w:jc w:val="left"/>
              <w:rPr>
                <w:ins w:id="13973" w:author="Author"/>
                <w:sz w:val="20"/>
              </w:rPr>
            </w:pPr>
            <w:ins w:id="13974" w:author="Author">
              <w:r w:rsidRPr="005E31CC">
                <w:rPr>
                  <w:sz w:val="20"/>
                </w:rPr>
                <w:t>Relevant Output Notes</w:t>
              </w:r>
            </w:ins>
          </w:p>
        </w:tc>
        <w:tc>
          <w:tcPr>
            <w:tcW w:w="7293" w:type="dxa"/>
            <w:gridSpan w:val="2"/>
          </w:tcPr>
          <w:p w14:paraId="763F73A2" w14:textId="3E2A7C9D" w:rsidR="003860AF"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75" w:author="Author"/>
                <w:sz w:val="20"/>
              </w:rPr>
            </w:pPr>
            <w:ins w:id="13976" w:author="Author">
              <w:r>
                <w:rPr>
                  <w:sz w:val="20"/>
                </w:rPr>
                <w:t xml:space="preserve">The response </w:t>
              </w:r>
              <w:r w:rsidR="000E3D21">
                <w:rPr>
                  <w:sz w:val="20"/>
                </w:rPr>
                <w:t>returns which operator</w:t>
              </w:r>
              <w:r w:rsidR="000E3D21" w:rsidRPr="000E3D21">
                <w:rPr>
                  <w:sz w:val="20"/>
                </w:rPr>
                <w:t xml:space="preserve"> the number belongs</w:t>
              </w:r>
              <w:r w:rsidR="000E3D21">
                <w:rPr>
                  <w:sz w:val="20"/>
                </w:rPr>
                <w:t xml:space="preserve"> to</w:t>
              </w:r>
              <w:del w:id="13977" w:author="Author">
                <w:r w:rsidDel="000E3D21">
                  <w:rPr>
                    <w:sz w:val="20"/>
                  </w:rPr>
                  <w:delText>returns the list of product offerings which are compatible with the user</w:delText>
                </w:r>
              </w:del>
            </w:ins>
          </w:p>
        </w:tc>
      </w:tr>
      <w:tr w:rsidR="003860AF" w:rsidRPr="005E31CC" w14:paraId="4BABA019" w14:textId="77777777" w:rsidTr="00A3553E">
        <w:trPr>
          <w:ins w:id="13978" w:author="Author"/>
        </w:trPr>
        <w:tc>
          <w:tcPr>
            <w:cnfStyle w:val="001000000000" w:firstRow="0" w:lastRow="0" w:firstColumn="1" w:lastColumn="0" w:oddVBand="0" w:evenVBand="0" w:oddHBand="0" w:evenHBand="0" w:firstRowFirstColumn="0" w:firstRowLastColumn="0" w:lastRowFirstColumn="0" w:lastRowLastColumn="0"/>
            <w:tcW w:w="2323" w:type="dxa"/>
          </w:tcPr>
          <w:p w14:paraId="798EE6DA" w14:textId="77777777" w:rsidR="003860AF" w:rsidRPr="005E31CC" w:rsidRDefault="003860AF" w:rsidP="00A3553E">
            <w:pPr>
              <w:spacing w:before="120"/>
              <w:jc w:val="left"/>
              <w:rPr>
                <w:ins w:id="13979" w:author="Author"/>
                <w:sz w:val="20"/>
              </w:rPr>
            </w:pPr>
            <w:ins w:id="13980" w:author="Author">
              <w:r w:rsidRPr="005E31CC">
                <w:rPr>
                  <w:sz w:val="20"/>
                </w:rPr>
                <w:t>Interface Id</w:t>
              </w:r>
            </w:ins>
          </w:p>
        </w:tc>
        <w:tc>
          <w:tcPr>
            <w:tcW w:w="7293" w:type="dxa"/>
            <w:gridSpan w:val="2"/>
          </w:tcPr>
          <w:p w14:paraId="7A3B2FF4" w14:textId="30928008" w:rsidR="003860AF"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81" w:author="Author"/>
                <w:sz w:val="20"/>
              </w:rPr>
            </w:pPr>
            <w:ins w:id="13982" w:author="Author">
              <w:r w:rsidRPr="00FE1EB2">
                <w:rPr>
                  <w:rFonts w:cs="Arial"/>
                  <w:sz w:val="20"/>
                  <w:szCs w:val="20"/>
                </w:rPr>
                <w:t>IF192.</w:t>
              </w:r>
              <w:del w:id="13983" w:author="Author">
                <w:r w:rsidRPr="00FE1EB2" w:rsidDel="000E3D21">
                  <w:rPr>
                    <w:rFonts w:cs="Arial"/>
                    <w:sz w:val="20"/>
                    <w:szCs w:val="20"/>
                  </w:rPr>
                  <w:delText>28</w:delText>
                </w:r>
              </w:del>
              <w:r w:rsidR="000E3D21">
                <w:rPr>
                  <w:rFonts w:cs="Arial"/>
                  <w:sz w:val="20"/>
                  <w:szCs w:val="20"/>
                </w:rPr>
                <w:t>03</w:t>
              </w:r>
            </w:ins>
          </w:p>
        </w:tc>
      </w:tr>
      <w:tr w:rsidR="003860AF" w:rsidRPr="005E31CC" w14:paraId="5CEEEE92" w14:textId="77777777" w:rsidTr="00A3553E">
        <w:trPr>
          <w:ins w:id="13984" w:author="Author"/>
        </w:trPr>
        <w:tc>
          <w:tcPr>
            <w:cnfStyle w:val="001000000000" w:firstRow="0" w:lastRow="0" w:firstColumn="1" w:lastColumn="0" w:oddVBand="0" w:evenVBand="0" w:oddHBand="0" w:evenHBand="0" w:firstRowFirstColumn="0" w:firstRowLastColumn="0" w:lastRowFirstColumn="0" w:lastRowLastColumn="0"/>
            <w:tcW w:w="2323" w:type="dxa"/>
          </w:tcPr>
          <w:p w14:paraId="1229ADAF" w14:textId="77777777" w:rsidR="003860AF" w:rsidRPr="005E31CC" w:rsidRDefault="003860AF" w:rsidP="00A3553E">
            <w:pPr>
              <w:spacing w:before="120"/>
              <w:jc w:val="left"/>
              <w:rPr>
                <w:ins w:id="13985" w:author="Author"/>
                <w:sz w:val="20"/>
              </w:rPr>
            </w:pPr>
            <w:ins w:id="13986" w:author="Author">
              <w:r w:rsidRPr="005E31CC">
                <w:rPr>
                  <w:sz w:val="20"/>
                </w:rPr>
                <w:t>Service Id</w:t>
              </w:r>
            </w:ins>
          </w:p>
        </w:tc>
        <w:tc>
          <w:tcPr>
            <w:tcW w:w="7293" w:type="dxa"/>
            <w:gridSpan w:val="2"/>
            <w:tcBorders>
              <w:bottom w:val="single" w:sz="18" w:space="0" w:color="FFFFFF" w:themeColor="background1"/>
            </w:tcBorders>
          </w:tcPr>
          <w:p w14:paraId="63F8DACE" w14:textId="5C2B83FA"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3987" w:author="Author"/>
                <w:sz w:val="20"/>
              </w:rPr>
            </w:pPr>
            <w:ins w:id="13988" w:author="Author">
              <w:r>
                <w:rPr>
                  <w:sz w:val="20"/>
                </w:rPr>
                <w:t>531</w:t>
              </w:r>
              <w:del w:id="13989" w:author="Author">
                <w:r w:rsidR="003860AF" w:rsidDel="000E3D21">
                  <w:rPr>
                    <w:sz w:val="20"/>
                  </w:rPr>
                  <w:delText>TBD</w:delText>
                </w:r>
              </w:del>
            </w:ins>
          </w:p>
        </w:tc>
      </w:tr>
      <w:tr w:rsidR="003860AF" w:rsidRPr="005E31CC" w14:paraId="02464387" w14:textId="77777777" w:rsidTr="00A3553E">
        <w:trPr>
          <w:ins w:id="13990" w:author="Author"/>
        </w:trPr>
        <w:tc>
          <w:tcPr>
            <w:cnfStyle w:val="001000000000" w:firstRow="0" w:lastRow="0" w:firstColumn="1" w:lastColumn="0" w:oddVBand="0" w:evenVBand="0" w:oddHBand="0" w:evenHBand="0" w:firstRowFirstColumn="0" w:firstRowLastColumn="0" w:lastRowFirstColumn="0" w:lastRowLastColumn="0"/>
            <w:tcW w:w="2323" w:type="dxa"/>
          </w:tcPr>
          <w:p w14:paraId="554339CB" w14:textId="77777777" w:rsidR="003860AF" w:rsidRPr="005E31CC" w:rsidRDefault="003860AF" w:rsidP="00A3553E">
            <w:pPr>
              <w:spacing w:before="120"/>
              <w:jc w:val="left"/>
              <w:rPr>
                <w:ins w:id="13991" w:author="Author"/>
                <w:sz w:val="20"/>
              </w:rPr>
            </w:pPr>
            <w:ins w:id="13992" w:author="Author">
              <w:r w:rsidRPr="005E31CC">
                <w:rPr>
                  <w:sz w:val="20"/>
                </w:rPr>
                <w:t>CSM Service</w:t>
              </w:r>
            </w:ins>
          </w:p>
        </w:tc>
        <w:tc>
          <w:tcPr>
            <w:tcW w:w="7293" w:type="dxa"/>
            <w:gridSpan w:val="2"/>
          </w:tcPr>
          <w:p w14:paraId="0F0D0A06" w14:textId="3C88DFCA"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3993" w:author="Author"/>
                <w:sz w:val="20"/>
                <w:lang w:val="en-US" w:eastAsia="pt-PT"/>
              </w:rPr>
            </w:pPr>
            <w:ins w:id="13994" w:author="Author">
              <w:r w:rsidRPr="000E3D21">
                <w:rPr>
                  <w:sz w:val="20"/>
                </w:rPr>
                <w:t>ProcessPortContact</w:t>
              </w:r>
              <w:del w:id="13995" w:author="Author">
                <w:r w:rsidR="003860AF" w:rsidDel="000E3D21">
                  <w:rPr>
                    <w:sz w:val="20"/>
                  </w:rPr>
                  <w:delText>TBD</w:delText>
                </w:r>
              </w:del>
            </w:ins>
          </w:p>
        </w:tc>
      </w:tr>
      <w:tr w:rsidR="003860AF" w:rsidRPr="005E31CC" w14:paraId="25ECA22D" w14:textId="77777777" w:rsidTr="00A3553E">
        <w:trPr>
          <w:ins w:id="13996" w:author="Author"/>
        </w:trPr>
        <w:tc>
          <w:tcPr>
            <w:cnfStyle w:val="001000000000" w:firstRow="0" w:lastRow="0" w:firstColumn="1" w:lastColumn="0" w:oddVBand="0" w:evenVBand="0" w:oddHBand="0" w:evenHBand="0" w:firstRowFirstColumn="0" w:firstRowLastColumn="0" w:lastRowFirstColumn="0" w:lastRowLastColumn="0"/>
            <w:tcW w:w="2323" w:type="dxa"/>
          </w:tcPr>
          <w:p w14:paraId="5C99401F" w14:textId="77777777" w:rsidR="003860AF" w:rsidRPr="005E31CC" w:rsidRDefault="003860AF" w:rsidP="00A3553E">
            <w:pPr>
              <w:spacing w:before="120"/>
              <w:jc w:val="left"/>
              <w:rPr>
                <w:ins w:id="13997" w:author="Author"/>
                <w:sz w:val="20"/>
              </w:rPr>
            </w:pPr>
            <w:ins w:id="13998" w:author="Author">
              <w:r w:rsidRPr="005E31CC">
                <w:rPr>
                  <w:sz w:val="20"/>
                </w:rPr>
                <w:t>CSM Operation</w:t>
              </w:r>
            </w:ins>
          </w:p>
        </w:tc>
        <w:tc>
          <w:tcPr>
            <w:tcW w:w="7293" w:type="dxa"/>
            <w:gridSpan w:val="2"/>
          </w:tcPr>
          <w:p w14:paraId="7E3DDA4C" w14:textId="29C45B55"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3999" w:author="Author"/>
                <w:sz w:val="20"/>
              </w:rPr>
            </w:pPr>
            <w:ins w:id="14000" w:author="Author">
              <w:r w:rsidRPr="000E3D21">
                <w:rPr>
                  <w:sz w:val="20"/>
                </w:rPr>
                <w:t>CheckPortContact</w:t>
              </w:r>
              <w:del w:id="14001" w:author="Author">
                <w:r w:rsidR="003860AF" w:rsidDel="000E3D21">
                  <w:rPr>
                    <w:sz w:val="20"/>
                  </w:rPr>
                  <w:delText>TBD</w:delText>
                </w:r>
              </w:del>
            </w:ins>
          </w:p>
        </w:tc>
      </w:tr>
    </w:tbl>
    <w:p w14:paraId="3333AB11" w14:textId="1EC8ACD2" w:rsidR="00250195" w:rsidDel="000E3D21" w:rsidRDefault="00250195" w:rsidP="00D16EBA">
      <w:pPr>
        <w:rPr>
          <w:ins w:id="14002" w:author="Author"/>
          <w:del w:id="1400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3860AF" w:rsidRPr="005E31CC" w:rsidDel="0052319A" w14:paraId="524EDF29" w14:textId="6C2DB95D" w:rsidTr="00A3553E">
        <w:trPr>
          <w:cnfStyle w:val="100000000000" w:firstRow="1" w:lastRow="0" w:firstColumn="0" w:lastColumn="0" w:oddVBand="0" w:evenVBand="0" w:oddHBand="0" w:evenHBand="0" w:firstRowFirstColumn="0" w:firstRowLastColumn="0" w:lastRowFirstColumn="0" w:lastRowLastColumn="0"/>
          <w:ins w:id="14004" w:author="Author"/>
          <w:del w:id="1400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877F7A" w14:textId="302EEB92" w:rsidR="003860AF" w:rsidRPr="005E31CC" w:rsidDel="0052319A" w:rsidRDefault="003860AF" w:rsidP="00A3553E">
            <w:pPr>
              <w:spacing w:before="120"/>
              <w:jc w:val="left"/>
              <w:rPr>
                <w:ins w:id="14006" w:author="Author"/>
                <w:del w:id="14007" w:author="Author"/>
                <w:b w:val="0"/>
                <w:sz w:val="20"/>
              </w:rPr>
            </w:pPr>
          </w:p>
        </w:tc>
        <w:tc>
          <w:tcPr>
            <w:tcW w:w="2976" w:type="dxa"/>
          </w:tcPr>
          <w:p w14:paraId="06324A09" w14:textId="13101CCE" w:rsidR="003860AF" w:rsidRPr="005E31CC" w:rsidDel="0052319A" w:rsidRDefault="003860AF" w:rsidP="00A3553E">
            <w:pPr>
              <w:spacing w:before="120"/>
              <w:jc w:val="left"/>
              <w:cnfStyle w:val="100000000000" w:firstRow="1" w:lastRow="0" w:firstColumn="0" w:lastColumn="0" w:oddVBand="0" w:evenVBand="0" w:oddHBand="0" w:evenHBand="0" w:firstRowFirstColumn="0" w:firstRowLastColumn="0" w:lastRowFirstColumn="0" w:lastRowLastColumn="0"/>
              <w:rPr>
                <w:ins w:id="14008" w:author="Author"/>
                <w:del w:id="14009" w:author="Author"/>
                <w:sz w:val="20"/>
              </w:rPr>
            </w:pPr>
          </w:p>
        </w:tc>
      </w:tr>
      <w:tr w:rsidR="003860AF" w:rsidRPr="005E31CC" w:rsidDel="0052319A" w14:paraId="29A8F328" w14:textId="1B7AA552" w:rsidTr="00A3553E">
        <w:trPr>
          <w:ins w:id="14010" w:author="Author"/>
          <w:del w:id="14011" w:author="Author"/>
        </w:trPr>
        <w:tc>
          <w:tcPr>
            <w:cnfStyle w:val="001000000000" w:firstRow="0" w:lastRow="0" w:firstColumn="1" w:lastColumn="0" w:oddVBand="0" w:evenVBand="0" w:oddHBand="0" w:evenHBand="0" w:firstRowFirstColumn="0" w:firstRowLastColumn="0" w:lastRowFirstColumn="0" w:lastRowLastColumn="0"/>
            <w:tcW w:w="2323" w:type="dxa"/>
          </w:tcPr>
          <w:p w14:paraId="36D401F6" w14:textId="2AC8BCE7" w:rsidR="003860AF" w:rsidRPr="005E31CC" w:rsidDel="0052319A" w:rsidRDefault="003860AF" w:rsidP="00A3553E">
            <w:pPr>
              <w:spacing w:before="120"/>
              <w:jc w:val="left"/>
              <w:rPr>
                <w:ins w:id="14012" w:author="Author"/>
                <w:del w:id="14013" w:author="Author"/>
                <w:sz w:val="20"/>
              </w:rPr>
            </w:pPr>
            <w:ins w:id="14014" w:author="Author">
              <w:del w:id="14015" w:author="Author">
                <w:r w:rsidRPr="005E31CC" w:rsidDel="0052319A">
                  <w:rPr>
                    <w:sz w:val="20"/>
                  </w:rPr>
                  <w:delText>Service</w:delText>
                </w:r>
              </w:del>
            </w:ins>
          </w:p>
        </w:tc>
        <w:tc>
          <w:tcPr>
            <w:tcW w:w="7293" w:type="dxa"/>
            <w:gridSpan w:val="2"/>
          </w:tcPr>
          <w:p w14:paraId="7E5BFA94" w14:textId="15C757A9"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16" w:author="Author"/>
                <w:del w:id="14017" w:author="Author"/>
                <w:sz w:val="20"/>
                <w:lang w:val="en-US"/>
              </w:rPr>
            </w:pPr>
            <w:ins w:id="14018" w:author="Author">
              <w:del w:id="14019" w:author="Author">
                <w:r w:rsidDel="0052319A">
                  <w:rPr>
                    <w:sz w:val="20"/>
                    <w:lang w:val="en-US"/>
                  </w:rPr>
                  <w:delText>Get equipment price</w:delText>
                </w:r>
              </w:del>
            </w:ins>
          </w:p>
        </w:tc>
      </w:tr>
      <w:tr w:rsidR="003860AF" w:rsidRPr="005E31CC" w:rsidDel="0052319A" w14:paraId="13E268C6" w14:textId="03B59A27" w:rsidTr="00A3553E">
        <w:trPr>
          <w:ins w:id="14020" w:author="Author"/>
          <w:del w:id="14021" w:author="Author"/>
        </w:trPr>
        <w:tc>
          <w:tcPr>
            <w:cnfStyle w:val="001000000000" w:firstRow="0" w:lastRow="0" w:firstColumn="1" w:lastColumn="0" w:oddVBand="0" w:evenVBand="0" w:oddHBand="0" w:evenHBand="0" w:firstRowFirstColumn="0" w:firstRowLastColumn="0" w:lastRowFirstColumn="0" w:lastRowLastColumn="0"/>
            <w:tcW w:w="2323" w:type="dxa"/>
          </w:tcPr>
          <w:p w14:paraId="518514E1" w14:textId="63A74EEF" w:rsidR="003860AF" w:rsidRPr="005E31CC" w:rsidDel="0052319A" w:rsidRDefault="003860AF" w:rsidP="00A3553E">
            <w:pPr>
              <w:spacing w:before="120"/>
              <w:jc w:val="left"/>
              <w:rPr>
                <w:ins w:id="14022" w:author="Author"/>
                <w:del w:id="14023" w:author="Author"/>
                <w:sz w:val="20"/>
              </w:rPr>
            </w:pPr>
            <w:ins w:id="14024" w:author="Author">
              <w:del w:id="14025" w:author="Author">
                <w:r w:rsidRPr="005E31CC" w:rsidDel="0052319A">
                  <w:rPr>
                    <w:sz w:val="20"/>
                  </w:rPr>
                  <w:delText>Relevant Input Notes</w:delText>
                </w:r>
              </w:del>
            </w:ins>
          </w:p>
        </w:tc>
        <w:tc>
          <w:tcPr>
            <w:tcW w:w="7293" w:type="dxa"/>
            <w:gridSpan w:val="2"/>
          </w:tcPr>
          <w:p w14:paraId="797EE349" w14:textId="2AD9E1BB"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26" w:author="Author"/>
                <w:del w:id="14027" w:author="Author"/>
                <w:sz w:val="20"/>
              </w:rPr>
            </w:pPr>
            <w:ins w:id="14028" w:author="Author">
              <w:del w:id="14029" w:author="Author">
                <w:r w:rsidDel="0052319A">
                  <w:rPr>
                    <w:sz w:val="20"/>
                  </w:rPr>
                  <w:delText>The request sends the equipment id</w:delText>
                </w:r>
              </w:del>
            </w:ins>
          </w:p>
        </w:tc>
      </w:tr>
      <w:tr w:rsidR="003860AF" w:rsidRPr="005E31CC" w:rsidDel="0052319A" w14:paraId="608F96F1" w14:textId="1A385A96" w:rsidTr="00A3553E">
        <w:trPr>
          <w:ins w:id="14030" w:author="Author"/>
          <w:del w:id="14031" w:author="Author"/>
        </w:trPr>
        <w:tc>
          <w:tcPr>
            <w:cnfStyle w:val="001000000000" w:firstRow="0" w:lastRow="0" w:firstColumn="1" w:lastColumn="0" w:oddVBand="0" w:evenVBand="0" w:oddHBand="0" w:evenHBand="0" w:firstRowFirstColumn="0" w:firstRowLastColumn="0" w:lastRowFirstColumn="0" w:lastRowLastColumn="0"/>
            <w:tcW w:w="2323" w:type="dxa"/>
          </w:tcPr>
          <w:p w14:paraId="6FDA3424" w14:textId="1644582A" w:rsidR="003860AF" w:rsidRPr="005E31CC" w:rsidDel="0052319A" w:rsidRDefault="003860AF" w:rsidP="00A3553E">
            <w:pPr>
              <w:spacing w:before="120"/>
              <w:jc w:val="left"/>
              <w:rPr>
                <w:ins w:id="14032" w:author="Author"/>
                <w:del w:id="14033" w:author="Author"/>
                <w:sz w:val="20"/>
              </w:rPr>
            </w:pPr>
            <w:ins w:id="14034" w:author="Author">
              <w:del w:id="14035" w:author="Author">
                <w:r w:rsidRPr="005E31CC" w:rsidDel="0052319A">
                  <w:rPr>
                    <w:sz w:val="20"/>
                  </w:rPr>
                  <w:delText>Relevant Output Notes</w:delText>
                </w:r>
              </w:del>
            </w:ins>
          </w:p>
        </w:tc>
        <w:tc>
          <w:tcPr>
            <w:tcW w:w="7293" w:type="dxa"/>
            <w:gridSpan w:val="2"/>
          </w:tcPr>
          <w:p w14:paraId="210F3C78" w14:textId="5D6F846E"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36" w:author="Author"/>
                <w:del w:id="14037" w:author="Author"/>
                <w:sz w:val="20"/>
              </w:rPr>
            </w:pPr>
            <w:ins w:id="14038" w:author="Author">
              <w:del w:id="14039" w:author="Author">
                <w:r w:rsidDel="0052319A">
                  <w:rPr>
                    <w:sz w:val="20"/>
                  </w:rPr>
                  <w:delText>The response returns the equipment price</w:delText>
                </w:r>
              </w:del>
            </w:ins>
          </w:p>
        </w:tc>
      </w:tr>
      <w:tr w:rsidR="003860AF" w:rsidRPr="005E31CC" w:rsidDel="0052319A" w14:paraId="63DB3E74" w14:textId="77C1C8B8" w:rsidTr="00A3553E">
        <w:trPr>
          <w:ins w:id="14040" w:author="Author"/>
          <w:del w:id="14041" w:author="Author"/>
        </w:trPr>
        <w:tc>
          <w:tcPr>
            <w:cnfStyle w:val="001000000000" w:firstRow="0" w:lastRow="0" w:firstColumn="1" w:lastColumn="0" w:oddVBand="0" w:evenVBand="0" w:oddHBand="0" w:evenHBand="0" w:firstRowFirstColumn="0" w:firstRowLastColumn="0" w:lastRowFirstColumn="0" w:lastRowLastColumn="0"/>
            <w:tcW w:w="2323" w:type="dxa"/>
          </w:tcPr>
          <w:p w14:paraId="7F9E8319" w14:textId="09127F58" w:rsidR="003860AF" w:rsidRPr="005E31CC" w:rsidDel="0052319A" w:rsidRDefault="003860AF" w:rsidP="00A3553E">
            <w:pPr>
              <w:spacing w:before="120"/>
              <w:jc w:val="left"/>
              <w:rPr>
                <w:ins w:id="14042" w:author="Author"/>
                <w:del w:id="14043" w:author="Author"/>
                <w:sz w:val="20"/>
              </w:rPr>
            </w:pPr>
            <w:ins w:id="14044" w:author="Author">
              <w:del w:id="14045" w:author="Author">
                <w:r w:rsidRPr="005E31CC" w:rsidDel="0052319A">
                  <w:rPr>
                    <w:sz w:val="20"/>
                  </w:rPr>
                  <w:delText>Interface Id</w:delText>
                </w:r>
              </w:del>
            </w:ins>
          </w:p>
        </w:tc>
        <w:tc>
          <w:tcPr>
            <w:tcW w:w="7293" w:type="dxa"/>
            <w:gridSpan w:val="2"/>
          </w:tcPr>
          <w:p w14:paraId="7F185754" w14:textId="52D95C96"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46" w:author="Author"/>
                <w:del w:id="14047" w:author="Author"/>
                <w:sz w:val="20"/>
              </w:rPr>
            </w:pPr>
            <w:ins w:id="14048" w:author="Author">
              <w:del w:id="14049" w:author="Author">
                <w:r w:rsidDel="0052319A">
                  <w:rPr>
                    <w:sz w:val="20"/>
                  </w:rPr>
                  <w:delText>TBD</w:delText>
                </w:r>
              </w:del>
            </w:ins>
          </w:p>
        </w:tc>
      </w:tr>
      <w:tr w:rsidR="003860AF" w:rsidRPr="005E31CC" w:rsidDel="0052319A" w14:paraId="41E8A08E" w14:textId="071555B4" w:rsidTr="00A3553E">
        <w:trPr>
          <w:ins w:id="14050" w:author="Author"/>
          <w:del w:id="14051" w:author="Author"/>
        </w:trPr>
        <w:tc>
          <w:tcPr>
            <w:cnfStyle w:val="001000000000" w:firstRow="0" w:lastRow="0" w:firstColumn="1" w:lastColumn="0" w:oddVBand="0" w:evenVBand="0" w:oddHBand="0" w:evenHBand="0" w:firstRowFirstColumn="0" w:firstRowLastColumn="0" w:lastRowFirstColumn="0" w:lastRowLastColumn="0"/>
            <w:tcW w:w="2323" w:type="dxa"/>
          </w:tcPr>
          <w:p w14:paraId="6CF7DB9A" w14:textId="4F2CA484" w:rsidR="003860AF" w:rsidRPr="005E31CC" w:rsidDel="0052319A" w:rsidRDefault="003860AF" w:rsidP="00A3553E">
            <w:pPr>
              <w:spacing w:before="120"/>
              <w:jc w:val="left"/>
              <w:rPr>
                <w:ins w:id="14052" w:author="Author"/>
                <w:del w:id="14053" w:author="Author"/>
                <w:sz w:val="20"/>
              </w:rPr>
            </w:pPr>
            <w:ins w:id="14054" w:author="Author">
              <w:del w:id="14055" w:author="Author">
                <w:r w:rsidRPr="005E31CC" w:rsidDel="0052319A">
                  <w:rPr>
                    <w:sz w:val="20"/>
                  </w:rPr>
                  <w:delText>Service Id</w:delText>
                </w:r>
              </w:del>
            </w:ins>
          </w:p>
        </w:tc>
        <w:tc>
          <w:tcPr>
            <w:tcW w:w="7293" w:type="dxa"/>
            <w:gridSpan w:val="2"/>
            <w:tcBorders>
              <w:bottom w:val="single" w:sz="18" w:space="0" w:color="FFFFFF" w:themeColor="background1"/>
            </w:tcBorders>
          </w:tcPr>
          <w:p w14:paraId="7BB09F9F" w14:textId="49EF9433"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56" w:author="Author"/>
                <w:del w:id="14057" w:author="Author"/>
                <w:sz w:val="20"/>
              </w:rPr>
            </w:pPr>
            <w:ins w:id="14058" w:author="Author">
              <w:del w:id="14059" w:author="Author">
                <w:r w:rsidDel="0052319A">
                  <w:rPr>
                    <w:sz w:val="20"/>
                  </w:rPr>
                  <w:delText>TBD</w:delText>
                </w:r>
              </w:del>
            </w:ins>
          </w:p>
        </w:tc>
      </w:tr>
      <w:tr w:rsidR="003860AF" w:rsidRPr="005E31CC" w:rsidDel="0052319A" w14:paraId="6BACAA44" w14:textId="10928B47" w:rsidTr="00A3553E">
        <w:trPr>
          <w:ins w:id="14060" w:author="Author"/>
          <w:del w:id="14061" w:author="Author"/>
        </w:trPr>
        <w:tc>
          <w:tcPr>
            <w:cnfStyle w:val="001000000000" w:firstRow="0" w:lastRow="0" w:firstColumn="1" w:lastColumn="0" w:oddVBand="0" w:evenVBand="0" w:oddHBand="0" w:evenHBand="0" w:firstRowFirstColumn="0" w:firstRowLastColumn="0" w:lastRowFirstColumn="0" w:lastRowLastColumn="0"/>
            <w:tcW w:w="2323" w:type="dxa"/>
          </w:tcPr>
          <w:p w14:paraId="146442ED" w14:textId="03D3CBC1" w:rsidR="003860AF" w:rsidRPr="005E31CC" w:rsidDel="0052319A" w:rsidRDefault="003860AF" w:rsidP="00A3553E">
            <w:pPr>
              <w:spacing w:before="120"/>
              <w:jc w:val="left"/>
              <w:rPr>
                <w:ins w:id="14062" w:author="Author"/>
                <w:del w:id="14063" w:author="Author"/>
                <w:sz w:val="20"/>
              </w:rPr>
            </w:pPr>
            <w:ins w:id="14064" w:author="Author">
              <w:del w:id="14065" w:author="Author">
                <w:r w:rsidRPr="005E31CC" w:rsidDel="0052319A">
                  <w:rPr>
                    <w:sz w:val="20"/>
                  </w:rPr>
                  <w:delText>CSM Service</w:delText>
                </w:r>
              </w:del>
            </w:ins>
          </w:p>
        </w:tc>
        <w:tc>
          <w:tcPr>
            <w:tcW w:w="7293" w:type="dxa"/>
            <w:gridSpan w:val="2"/>
          </w:tcPr>
          <w:p w14:paraId="656841AE" w14:textId="79BADBE3"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66" w:author="Author"/>
                <w:del w:id="14067" w:author="Author"/>
                <w:sz w:val="20"/>
                <w:lang w:val="en-US" w:eastAsia="pt-PT"/>
              </w:rPr>
            </w:pPr>
            <w:ins w:id="14068" w:author="Author">
              <w:del w:id="14069" w:author="Author">
                <w:r w:rsidDel="0052319A">
                  <w:rPr>
                    <w:sz w:val="20"/>
                  </w:rPr>
                  <w:delText>TBD</w:delText>
                </w:r>
              </w:del>
            </w:ins>
          </w:p>
        </w:tc>
      </w:tr>
      <w:tr w:rsidR="003860AF" w:rsidRPr="005E31CC" w:rsidDel="0052319A" w14:paraId="2B4BCD0C" w14:textId="7C9DD028" w:rsidTr="00A3553E">
        <w:trPr>
          <w:ins w:id="14070" w:author="Author"/>
          <w:del w:id="14071" w:author="Author"/>
        </w:trPr>
        <w:tc>
          <w:tcPr>
            <w:cnfStyle w:val="001000000000" w:firstRow="0" w:lastRow="0" w:firstColumn="1" w:lastColumn="0" w:oddVBand="0" w:evenVBand="0" w:oddHBand="0" w:evenHBand="0" w:firstRowFirstColumn="0" w:firstRowLastColumn="0" w:lastRowFirstColumn="0" w:lastRowLastColumn="0"/>
            <w:tcW w:w="2323" w:type="dxa"/>
          </w:tcPr>
          <w:p w14:paraId="5A0CEEC8" w14:textId="54B94940" w:rsidR="003860AF" w:rsidRPr="005E31CC" w:rsidDel="0052319A" w:rsidRDefault="003860AF" w:rsidP="00A3553E">
            <w:pPr>
              <w:spacing w:before="120"/>
              <w:jc w:val="left"/>
              <w:rPr>
                <w:ins w:id="14072" w:author="Author"/>
                <w:del w:id="14073" w:author="Author"/>
                <w:sz w:val="20"/>
              </w:rPr>
            </w:pPr>
            <w:ins w:id="14074" w:author="Author">
              <w:del w:id="14075" w:author="Author">
                <w:r w:rsidRPr="005E31CC" w:rsidDel="0052319A">
                  <w:rPr>
                    <w:sz w:val="20"/>
                  </w:rPr>
                  <w:delText>CSM Operation</w:delText>
                </w:r>
              </w:del>
            </w:ins>
          </w:p>
        </w:tc>
        <w:tc>
          <w:tcPr>
            <w:tcW w:w="7293" w:type="dxa"/>
            <w:gridSpan w:val="2"/>
          </w:tcPr>
          <w:p w14:paraId="3D316711" w14:textId="1136C12F"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76" w:author="Author"/>
                <w:del w:id="14077" w:author="Author"/>
                <w:sz w:val="20"/>
              </w:rPr>
            </w:pPr>
            <w:ins w:id="14078" w:author="Author">
              <w:del w:id="14079" w:author="Author">
                <w:r w:rsidDel="0052319A">
                  <w:rPr>
                    <w:sz w:val="20"/>
                  </w:rPr>
                  <w:delText>TBD</w:delText>
                </w:r>
              </w:del>
            </w:ins>
          </w:p>
        </w:tc>
      </w:tr>
    </w:tbl>
    <w:p w14:paraId="7F440D4E" w14:textId="77777777" w:rsidR="000E3D21" w:rsidRDefault="000E3D21" w:rsidP="000E3D21">
      <w:pPr>
        <w:rPr>
          <w:ins w:id="1408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4081">
          <w:tblGrid>
            <w:gridCol w:w="2323"/>
            <w:gridCol w:w="4317"/>
            <w:gridCol w:w="2976"/>
          </w:tblGrid>
        </w:tblGridChange>
      </w:tblGrid>
      <w:tr w:rsidR="000E3D21" w:rsidRPr="005E31CC" w14:paraId="03CC22EB" w14:textId="77777777" w:rsidTr="008F3730">
        <w:trPr>
          <w:cnfStyle w:val="100000000000" w:firstRow="1" w:lastRow="0" w:firstColumn="0" w:lastColumn="0" w:oddVBand="0" w:evenVBand="0" w:oddHBand="0" w:evenHBand="0" w:firstRowFirstColumn="0" w:firstRowLastColumn="0" w:lastRowFirstColumn="0" w:lastRowLastColumn="0"/>
          <w:ins w:id="1408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0BF59F3" w14:textId="77777777" w:rsidR="000E3D21" w:rsidRPr="005E31CC" w:rsidRDefault="000E3D21" w:rsidP="008F3730">
            <w:pPr>
              <w:spacing w:before="120"/>
              <w:jc w:val="left"/>
              <w:rPr>
                <w:ins w:id="14083" w:author="Author"/>
                <w:b w:val="0"/>
                <w:sz w:val="20"/>
              </w:rPr>
            </w:pPr>
          </w:p>
        </w:tc>
        <w:tc>
          <w:tcPr>
            <w:tcW w:w="2976" w:type="dxa"/>
          </w:tcPr>
          <w:p w14:paraId="77EABFC7" w14:textId="77777777" w:rsidR="000E3D21" w:rsidRPr="005E31CC" w:rsidRDefault="000E3D21" w:rsidP="008F3730">
            <w:pPr>
              <w:spacing w:before="120"/>
              <w:jc w:val="left"/>
              <w:cnfStyle w:val="100000000000" w:firstRow="1" w:lastRow="0" w:firstColumn="0" w:lastColumn="0" w:oddVBand="0" w:evenVBand="0" w:oddHBand="0" w:evenHBand="0" w:firstRowFirstColumn="0" w:firstRowLastColumn="0" w:lastRowFirstColumn="0" w:lastRowLastColumn="0"/>
              <w:rPr>
                <w:ins w:id="14084" w:author="Author"/>
                <w:sz w:val="20"/>
              </w:rPr>
            </w:pPr>
          </w:p>
        </w:tc>
      </w:tr>
      <w:tr w:rsidR="000E3D21" w:rsidRPr="005E31CC" w14:paraId="3AFB36B0" w14:textId="77777777" w:rsidTr="008F3730">
        <w:trPr>
          <w:ins w:id="14085" w:author="Author"/>
        </w:trPr>
        <w:tc>
          <w:tcPr>
            <w:cnfStyle w:val="001000000000" w:firstRow="0" w:lastRow="0" w:firstColumn="1" w:lastColumn="0" w:oddVBand="0" w:evenVBand="0" w:oddHBand="0" w:evenHBand="0" w:firstRowFirstColumn="0" w:firstRowLastColumn="0" w:lastRowFirstColumn="0" w:lastRowLastColumn="0"/>
            <w:tcW w:w="2323" w:type="dxa"/>
          </w:tcPr>
          <w:p w14:paraId="49643AF5" w14:textId="77777777" w:rsidR="000E3D21" w:rsidRPr="005E31CC" w:rsidRDefault="000E3D21" w:rsidP="008F3730">
            <w:pPr>
              <w:spacing w:before="120"/>
              <w:jc w:val="left"/>
              <w:rPr>
                <w:ins w:id="14086" w:author="Author"/>
                <w:sz w:val="20"/>
              </w:rPr>
            </w:pPr>
            <w:ins w:id="14087" w:author="Author">
              <w:r w:rsidRPr="005E31CC">
                <w:rPr>
                  <w:sz w:val="20"/>
                </w:rPr>
                <w:t>Service</w:t>
              </w:r>
            </w:ins>
          </w:p>
        </w:tc>
        <w:tc>
          <w:tcPr>
            <w:tcW w:w="7293" w:type="dxa"/>
            <w:gridSpan w:val="2"/>
          </w:tcPr>
          <w:p w14:paraId="25369B94" w14:textId="3286F4D2"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088" w:author="Author"/>
                <w:sz w:val="20"/>
                <w:lang w:val="en-US"/>
              </w:rPr>
            </w:pPr>
            <w:ins w:id="14089" w:author="Author">
              <w:r>
                <w:rPr>
                  <w:sz w:val="20"/>
                  <w:szCs w:val="20"/>
                </w:rPr>
                <w:t>Send SMS</w:t>
              </w:r>
            </w:ins>
          </w:p>
        </w:tc>
      </w:tr>
      <w:tr w:rsidR="000E3D21" w:rsidRPr="005E31CC" w14:paraId="01828E41" w14:textId="77777777" w:rsidTr="008F3730">
        <w:trPr>
          <w:ins w:id="14090" w:author="Author"/>
        </w:trPr>
        <w:tc>
          <w:tcPr>
            <w:cnfStyle w:val="001000000000" w:firstRow="0" w:lastRow="0" w:firstColumn="1" w:lastColumn="0" w:oddVBand="0" w:evenVBand="0" w:oddHBand="0" w:evenHBand="0" w:firstRowFirstColumn="0" w:firstRowLastColumn="0" w:lastRowFirstColumn="0" w:lastRowLastColumn="0"/>
            <w:tcW w:w="2323" w:type="dxa"/>
          </w:tcPr>
          <w:p w14:paraId="526DC113" w14:textId="77777777" w:rsidR="000E3D21" w:rsidRPr="005E31CC" w:rsidRDefault="000E3D21" w:rsidP="008F3730">
            <w:pPr>
              <w:spacing w:before="120"/>
              <w:jc w:val="left"/>
              <w:rPr>
                <w:ins w:id="14091" w:author="Author"/>
                <w:sz w:val="20"/>
              </w:rPr>
            </w:pPr>
            <w:ins w:id="14092" w:author="Author">
              <w:r w:rsidRPr="005E31CC">
                <w:rPr>
                  <w:sz w:val="20"/>
                </w:rPr>
                <w:t>Relevant Input Notes</w:t>
              </w:r>
            </w:ins>
          </w:p>
        </w:tc>
        <w:tc>
          <w:tcPr>
            <w:tcW w:w="7293" w:type="dxa"/>
            <w:gridSpan w:val="2"/>
          </w:tcPr>
          <w:p w14:paraId="5794C626"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093" w:author="Author"/>
                <w:sz w:val="20"/>
              </w:rPr>
            </w:pPr>
            <w:ins w:id="14094" w:author="Author">
              <w:r>
                <w:rPr>
                  <w:sz w:val="20"/>
                </w:rPr>
                <w:t>The request sends the provided MSISDN as input</w:t>
              </w:r>
            </w:ins>
          </w:p>
        </w:tc>
      </w:tr>
      <w:tr w:rsidR="000E3D21" w:rsidRPr="005E31CC" w14:paraId="56BBB716" w14:textId="77777777" w:rsidTr="008F3730">
        <w:trPr>
          <w:ins w:id="14095" w:author="Author"/>
        </w:trPr>
        <w:tc>
          <w:tcPr>
            <w:cnfStyle w:val="001000000000" w:firstRow="0" w:lastRow="0" w:firstColumn="1" w:lastColumn="0" w:oddVBand="0" w:evenVBand="0" w:oddHBand="0" w:evenHBand="0" w:firstRowFirstColumn="0" w:firstRowLastColumn="0" w:lastRowFirstColumn="0" w:lastRowLastColumn="0"/>
            <w:tcW w:w="2323" w:type="dxa"/>
          </w:tcPr>
          <w:p w14:paraId="0897FD0D" w14:textId="77777777" w:rsidR="000E3D21" w:rsidRPr="005E31CC" w:rsidRDefault="000E3D21" w:rsidP="008F3730">
            <w:pPr>
              <w:spacing w:before="120"/>
              <w:jc w:val="left"/>
              <w:rPr>
                <w:ins w:id="14096" w:author="Author"/>
                <w:sz w:val="20"/>
              </w:rPr>
            </w:pPr>
            <w:ins w:id="14097" w:author="Author">
              <w:r w:rsidRPr="005E31CC">
                <w:rPr>
                  <w:sz w:val="20"/>
                </w:rPr>
                <w:t>Relevant Output Notes</w:t>
              </w:r>
            </w:ins>
          </w:p>
        </w:tc>
        <w:tc>
          <w:tcPr>
            <w:tcW w:w="7293" w:type="dxa"/>
            <w:gridSpan w:val="2"/>
          </w:tcPr>
          <w:p w14:paraId="49D3A05C"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098" w:author="Author"/>
                <w:sz w:val="20"/>
              </w:rPr>
            </w:pPr>
            <w:ins w:id="14099" w:author="Author">
              <w:r>
                <w:rPr>
                  <w:sz w:val="20"/>
                </w:rPr>
                <w:t>The response returns which operator</w:t>
              </w:r>
              <w:r w:rsidRPr="000E3D21">
                <w:rPr>
                  <w:sz w:val="20"/>
                </w:rPr>
                <w:t xml:space="preserve"> the number belongs</w:t>
              </w:r>
              <w:r>
                <w:rPr>
                  <w:sz w:val="20"/>
                </w:rPr>
                <w:t xml:space="preserve"> to</w:t>
              </w:r>
            </w:ins>
          </w:p>
        </w:tc>
      </w:tr>
      <w:tr w:rsidR="000E3D21" w:rsidRPr="005E31CC" w14:paraId="2BCFAFFB" w14:textId="77777777" w:rsidTr="008F3730">
        <w:trPr>
          <w:ins w:id="14100" w:author="Author"/>
        </w:trPr>
        <w:tc>
          <w:tcPr>
            <w:cnfStyle w:val="001000000000" w:firstRow="0" w:lastRow="0" w:firstColumn="1" w:lastColumn="0" w:oddVBand="0" w:evenVBand="0" w:oddHBand="0" w:evenHBand="0" w:firstRowFirstColumn="0" w:firstRowLastColumn="0" w:lastRowFirstColumn="0" w:lastRowLastColumn="0"/>
            <w:tcW w:w="2323" w:type="dxa"/>
          </w:tcPr>
          <w:p w14:paraId="7A6B9810" w14:textId="77777777" w:rsidR="000E3D21" w:rsidRPr="005E31CC" w:rsidRDefault="000E3D21" w:rsidP="008F3730">
            <w:pPr>
              <w:spacing w:before="120"/>
              <w:jc w:val="left"/>
              <w:rPr>
                <w:ins w:id="14101" w:author="Author"/>
                <w:sz w:val="20"/>
              </w:rPr>
            </w:pPr>
            <w:ins w:id="14102" w:author="Author">
              <w:r w:rsidRPr="005E31CC">
                <w:rPr>
                  <w:sz w:val="20"/>
                </w:rPr>
                <w:t>Interface Id</w:t>
              </w:r>
            </w:ins>
          </w:p>
        </w:tc>
        <w:tc>
          <w:tcPr>
            <w:tcW w:w="7293" w:type="dxa"/>
            <w:gridSpan w:val="2"/>
          </w:tcPr>
          <w:p w14:paraId="0CB58C2F" w14:textId="439C0AE3"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103" w:author="Author"/>
                <w:sz w:val="20"/>
              </w:rPr>
            </w:pPr>
            <w:ins w:id="14104" w:author="Author">
              <w:del w:id="14105" w:author="Author">
                <w:r w:rsidDel="00CF42B3">
                  <w:rPr>
                    <w:rFonts w:cs="Arial"/>
                    <w:sz w:val="20"/>
                    <w:szCs w:val="20"/>
                  </w:rPr>
                  <w:delText>TBD</w:delText>
                </w:r>
              </w:del>
              <w:r w:rsidR="00CF42B3">
                <w:rPr>
                  <w:rFonts w:cs="Arial"/>
                  <w:sz w:val="20"/>
                  <w:szCs w:val="20"/>
                </w:rPr>
                <w:t>IF192.41</w:t>
              </w:r>
            </w:ins>
          </w:p>
        </w:tc>
      </w:tr>
      <w:tr w:rsidR="000E3D21" w:rsidRPr="005E31CC" w14:paraId="0F720259" w14:textId="77777777" w:rsidTr="008F3730">
        <w:trPr>
          <w:ins w:id="14106" w:author="Author"/>
        </w:trPr>
        <w:tc>
          <w:tcPr>
            <w:cnfStyle w:val="001000000000" w:firstRow="0" w:lastRow="0" w:firstColumn="1" w:lastColumn="0" w:oddVBand="0" w:evenVBand="0" w:oddHBand="0" w:evenHBand="0" w:firstRowFirstColumn="0" w:firstRowLastColumn="0" w:lastRowFirstColumn="0" w:lastRowLastColumn="0"/>
            <w:tcW w:w="2323" w:type="dxa"/>
          </w:tcPr>
          <w:p w14:paraId="599EFFE8" w14:textId="77777777" w:rsidR="000E3D21" w:rsidRPr="005E31CC" w:rsidRDefault="000E3D21" w:rsidP="008F3730">
            <w:pPr>
              <w:spacing w:before="120"/>
              <w:jc w:val="left"/>
              <w:rPr>
                <w:ins w:id="14107" w:author="Author"/>
                <w:sz w:val="20"/>
              </w:rPr>
            </w:pPr>
            <w:ins w:id="14108" w:author="Author">
              <w:r w:rsidRPr="005E31CC">
                <w:rPr>
                  <w:sz w:val="20"/>
                </w:rPr>
                <w:t>Service Id</w:t>
              </w:r>
            </w:ins>
          </w:p>
        </w:tc>
        <w:tc>
          <w:tcPr>
            <w:tcW w:w="7293" w:type="dxa"/>
            <w:gridSpan w:val="2"/>
            <w:tcBorders>
              <w:bottom w:val="single" w:sz="18" w:space="0" w:color="FFFFFF" w:themeColor="background1"/>
            </w:tcBorders>
          </w:tcPr>
          <w:p w14:paraId="43CC4B50" w14:textId="51566128" w:rsidR="000E3D21" w:rsidRPr="005E31CC" w:rsidRDefault="000E3D21" w:rsidP="0017574E">
            <w:pPr>
              <w:spacing w:before="120"/>
              <w:jc w:val="left"/>
              <w:cnfStyle w:val="000000000000" w:firstRow="0" w:lastRow="0" w:firstColumn="0" w:lastColumn="0" w:oddVBand="0" w:evenVBand="0" w:oddHBand="0" w:evenHBand="0" w:firstRowFirstColumn="0" w:firstRowLastColumn="0" w:lastRowFirstColumn="0" w:lastRowLastColumn="0"/>
              <w:rPr>
                <w:ins w:id="14109" w:author="Author"/>
                <w:sz w:val="20"/>
              </w:rPr>
            </w:pPr>
            <w:ins w:id="14110" w:author="Author">
              <w:del w:id="14111" w:author="Author">
                <w:r w:rsidDel="00CF42B3">
                  <w:rPr>
                    <w:sz w:val="20"/>
                  </w:rPr>
                  <w:delText>728</w:delText>
                </w:r>
                <w:r w:rsidR="00CF42B3" w:rsidDel="0017574E">
                  <w:rPr>
                    <w:sz w:val="20"/>
                  </w:rPr>
                  <w:delText>TBD</w:delText>
                </w:r>
              </w:del>
              <w:r w:rsidR="0017574E">
                <w:rPr>
                  <w:sz w:val="20"/>
                </w:rPr>
                <w:t>543</w:t>
              </w:r>
            </w:ins>
          </w:p>
        </w:tc>
      </w:tr>
      <w:tr w:rsidR="00CF42B3" w:rsidRPr="005E31CC" w14:paraId="491B5C31" w14:textId="77777777" w:rsidTr="00CF42B3">
        <w:tblPrEx>
          <w:tblW w:w="9616" w:type="dxa"/>
          <w:tblPrExChange w:id="14112" w:author="Author">
            <w:tblPrEx>
              <w:tblW w:w="9616" w:type="dxa"/>
            </w:tblPrEx>
          </w:tblPrExChange>
        </w:tblPrEx>
        <w:trPr>
          <w:ins w:id="14113" w:author="Author"/>
        </w:trPr>
        <w:tc>
          <w:tcPr>
            <w:cnfStyle w:val="001000000000" w:firstRow="0" w:lastRow="0" w:firstColumn="1" w:lastColumn="0" w:oddVBand="0" w:evenVBand="0" w:oddHBand="0" w:evenHBand="0" w:firstRowFirstColumn="0" w:firstRowLastColumn="0" w:lastRowFirstColumn="0" w:lastRowLastColumn="0"/>
            <w:tcW w:w="2323" w:type="dxa"/>
            <w:tcPrChange w:id="14114" w:author="Author">
              <w:tcPr>
                <w:tcW w:w="2323" w:type="dxa"/>
              </w:tcPr>
            </w:tcPrChange>
          </w:tcPr>
          <w:p w14:paraId="23D0D259" w14:textId="77777777" w:rsidR="00CF42B3" w:rsidRPr="005E31CC" w:rsidRDefault="00CF42B3" w:rsidP="00CF42B3">
            <w:pPr>
              <w:spacing w:before="120"/>
              <w:jc w:val="left"/>
              <w:rPr>
                <w:ins w:id="14115" w:author="Author"/>
                <w:sz w:val="20"/>
              </w:rPr>
            </w:pPr>
            <w:ins w:id="14116" w:author="Author">
              <w:r w:rsidRPr="005E31CC">
                <w:rPr>
                  <w:sz w:val="20"/>
                </w:rPr>
                <w:t>CSM Service</w:t>
              </w:r>
            </w:ins>
          </w:p>
        </w:tc>
        <w:tc>
          <w:tcPr>
            <w:tcW w:w="7293" w:type="dxa"/>
            <w:gridSpan w:val="2"/>
            <w:vAlign w:val="top"/>
            <w:tcPrChange w:id="14117" w:author="Author">
              <w:tcPr>
                <w:tcW w:w="7293" w:type="dxa"/>
                <w:gridSpan w:val="2"/>
              </w:tcPr>
            </w:tcPrChange>
          </w:tcPr>
          <w:p w14:paraId="1D2254C9" w14:textId="33A60422" w:rsidR="00CF42B3" w:rsidRPr="00EE1099" w:rsidRDefault="00CF42B3" w:rsidP="00CF42B3">
            <w:pPr>
              <w:spacing w:before="120"/>
              <w:jc w:val="left"/>
              <w:cnfStyle w:val="000000000000" w:firstRow="0" w:lastRow="0" w:firstColumn="0" w:lastColumn="0" w:oddVBand="0" w:evenVBand="0" w:oddHBand="0" w:evenHBand="0" w:firstRowFirstColumn="0" w:firstRowLastColumn="0" w:lastRowFirstColumn="0" w:lastRowLastColumn="0"/>
              <w:rPr>
                <w:ins w:id="14118" w:author="Author"/>
                <w:i/>
                <w:sz w:val="20"/>
                <w:lang w:val="en-US" w:eastAsia="pt-PT"/>
              </w:rPr>
            </w:pPr>
            <w:ins w:id="14119" w:author="Author">
              <w:r>
                <w:rPr>
                  <w:sz w:val="20"/>
                  <w:lang w:val="en-IE"/>
                </w:rPr>
                <w:t>Communication</w:t>
              </w:r>
              <w:r w:rsidRPr="00EE1099" w:rsidDel="008F418E">
                <w:rPr>
                  <w:i/>
                  <w:sz w:val="20"/>
                </w:rPr>
                <w:t xml:space="preserve"> </w:t>
              </w:r>
              <w:del w:id="14120" w:author="Author">
                <w:r w:rsidRPr="00EE1099" w:rsidDel="008F418E">
                  <w:rPr>
                    <w:i/>
                    <w:sz w:val="20"/>
                  </w:rPr>
                  <w:delText>Communicate to CustomerTBD</w:delText>
                </w:r>
              </w:del>
            </w:ins>
          </w:p>
        </w:tc>
      </w:tr>
      <w:tr w:rsidR="00CF42B3" w:rsidRPr="005E31CC" w14:paraId="589DF37D" w14:textId="77777777" w:rsidTr="00CF42B3">
        <w:tblPrEx>
          <w:tblW w:w="9616" w:type="dxa"/>
          <w:tblPrExChange w:id="14121" w:author="Author">
            <w:tblPrEx>
              <w:tblW w:w="9616" w:type="dxa"/>
            </w:tblPrEx>
          </w:tblPrExChange>
        </w:tblPrEx>
        <w:trPr>
          <w:ins w:id="14122" w:author="Author"/>
        </w:trPr>
        <w:tc>
          <w:tcPr>
            <w:cnfStyle w:val="001000000000" w:firstRow="0" w:lastRow="0" w:firstColumn="1" w:lastColumn="0" w:oddVBand="0" w:evenVBand="0" w:oddHBand="0" w:evenHBand="0" w:firstRowFirstColumn="0" w:firstRowLastColumn="0" w:lastRowFirstColumn="0" w:lastRowLastColumn="0"/>
            <w:tcW w:w="2323" w:type="dxa"/>
            <w:tcPrChange w:id="14123" w:author="Author">
              <w:tcPr>
                <w:tcW w:w="2323" w:type="dxa"/>
              </w:tcPr>
            </w:tcPrChange>
          </w:tcPr>
          <w:p w14:paraId="39AC8DFB" w14:textId="77777777" w:rsidR="00CF42B3" w:rsidRPr="005E31CC" w:rsidRDefault="00CF42B3" w:rsidP="00CF42B3">
            <w:pPr>
              <w:spacing w:before="120"/>
              <w:jc w:val="left"/>
              <w:rPr>
                <w:ins w:id="14124" w:author="Author"/>
                <w:sz w:val="20"/>
              </w:rPr>
            </w:pPr>
            <w:ins w:id="14125" w:author="Author">
              <w:r w:rsidRPr="005E31CC">
                <w:rPr>
                  <w:sz w:val="20"/>
                </w:rPr>
                <w:t>CSM Operation</w:t>
              </w:r>
            </w:ins>
          </w:p>
        </w:tc>
        <w:tc>
          <w:tcPr>
            <w:tcW w:w="7293" w:type="dxa"/>
            <w:gridSpan w:val="2"/>
            <w:vAlign w:val="top"/>
            <w:tcPrChange w:id="14126" w:author="Author">
              <w:tcPr>
                <w:tcW w:w="7293" w:type="dxa"/>
                <w:gridSpan w:val="2"/>
              </w:tcPr>
            </w:tcPrChange>
          </w:tcPr>
          <w:p w14:paraId="2BCFA948" w14:textId="23D164D0" w:rsidR="00CF42B3" w:rsidRPr="00EE1099" w:rsidRDefault="0017574E" w:rsidP="00CF42B3">
            <w:pPr>
              <w:spacing w:before="120"/>
              <w:jc w:val="left"/>
              <w:cnfStyle w:val="000000000000" w:firstRow="0" w:lastRow="0" w:firstColumn="0" w:lastColumn="0" w:oddVBand="0" w:evenVBand="0" w:oddHBand="0" w:evenHBand="0" w:firstRowFirstColumn="0" w:firstRowLastColumn="0" w:lastRowFirstColumn="0" w:lastRowLastColumn="0"/>
              <w:rPr>
                <w:ins w:id="14127" w:author="Author"/>
                <w:i/>
                <w:sz w:val="20"/>
              </w:rPr>
            </w:pPr>
            <w:ins w:id="14128" w:author="Author">
              <w:r w:rsidRPr="0017574E">
                <w:rPr>
                  <w:sz w:val="20"/>
                  <w:lang w:val="en-IE"/>
                </w:rPr>
                <w:t>CreateCommunication</w:t>
              </w:r>
              <w:del w:id="14129" w:author="Author">
                <w:r w:rsidR="00CF42B3" w:rsidRPr="000B68BF" w:rsidDel="0017574E">
                  <w:rPr>
                    <w:sz w:val="20"/>
                    <w:lang w:val="en-IE"/>
                  </w:rPr>
                  <w:delText>CreateCommunicationList</w:delText>
                </w:r>
                <w:r w:rsidR="00CF42B3" w:rsidRPr="00EE1099" w:rsidDel="008F418E">
                  <w:rPr>
                    <w:i/>
                    <w:sz w:val="20"/>
                  </w:rPr>
                  <w:delText>Send SMSTBD</w:delText>
                </w:r>
              </w:del>
            </w:ins>
          </w:p>
        </w:tc>
      </w:tr>
    </w:tbl>
    <w:p w14:paraId="3E92F56D" w14:textId="6DADD0AC" w:rsidR="000E3D21" w:rsidDel="00717951" w:rsidRDefault="000E3D21" w:rsidP="000E3D21">
      <w:pPr>
        <w:rPr>
          <w:ins w:id="14130" w:author="Author"/>
          <w:del w:id="1413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F352F" w:rsidRPr="005E31CC" w:rsidDel="00717951" w14:paraId="6FD708BD" w14:textId="23245923" w:rsidTr="00DF352F">
        <w:trPr>
          <w:cnfStyle w:val="100000000000" w:firstRow="1" w:lastRow="0" w:firstColumn="0" w:lastColumn="0" w:oddVBand="0" w:evenVBand="0" w:oddHBand="0" w:evenHBand="0" w:firstRowFirstColumn="0" w:firstRowLastColumn="0" w:lastRowFirstColumn="0" w:lastRowLastColumn="0"/>
          <w:ins w:id="14132" w:author="Author"/>
          <w:del w:id="1413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EDC453D" w14:textId="30C58078" w:rsidR="00DF352F" w:rsidRPr="005E31CC" w:rsidDel="00717951" w:rsidRDefault="00DF352F" w:rsidP="00DF352F">
            <w:pPr>
              <w:spacing w:before="120"/>
              <w:jc w:val="left"/>
              <w:rPr>
                <w:ins w:id="14134" w:author="Author"/>
                <w:del w:id="14135" w:author="Author"/>
                <w:b w:val="0"/>
                <w:sz w:val="20"/>
              </w:rPr>
            </w:pPr>
          </w:p>
        </w:tc>
        <w:tc>
          <w:tcPr>
            <w:tcW w:w="2976" w:type="dxa"/>
          </w:tcPr>
          <w:p w14:paraId="635931C4" w14:textId="23DE530A" w:rsidR="00DF352F" w:rsidRPr="005E31CC" w:rsidDel="00717951" w:rsidRDefault="00DF352F" w:rsidP="00DF352F">
            <w:pPr>
              <w:spacing w:before="120"/>
              <w:jc w:val="left"/>
              <w:cnfStyle w:val="100000000000" w:firstRow="1" w:lastRow="0" w:firstColumn="0" w:lastColumn="0" w:oddVBand="0" w:evenVBand="0" w:oddHBand="0" w:evenHBand="0" w:firstRowFirstColumn="0" w:firstRowLastColumn="0" w:lastRowFirstColumn="0" w:lastRowLastColumn="0"/>
              <w:rPr>
                <w:ins w:id="14136" w:author="Author"/>
                <w:del w:id="14137" w:author="Author"/>
                <w:sz w:val="20"/>
              </w:rPr>
            </w:pPr>
          </w:p>
        </w:tc>
      </w:tr>
      <w:tr w:rsidR="00DF352F" w:rsidRPr="005E31CC" w:rsidDel="00717951" w14:paraId="77EAF8DA" w14:textId="46096B03" w:rsidTr="00DF352F">
        <w:trPr>
          <w:ins w:id="14138" w:author="Author"/>
          <w:del w:id="14139" w:author="Author"/>
        </w:trPr>
        <w:tc>
          <w:tcPr>
            <w:cnfStyle w:val="001000000000" w:firstRow="0" w:lastRow="0" w:firstColumn="1" w:lastColumn="0" w:oddVBand="0" w:evenVBand="0" w:oddHBand="0" w:evenHBand="0" w:firstRowFirstColumn="0" w:firstRowLastColumn="0" w:lastRowFirstColumn="0" w:lastRowLastColumn="0"/>
            <w:tcW w:w="2323" w:type="dxa"/>
          </w:tcPr>
          <w:p w14:paraId="27772104" w14:textId="71369847" w:rsidR="00DF352F" w:rsidRPr="005E31CC" w:rsidDel="00717951" w:rsidRDefault="00DF352F" w:rsidP="00DF352F">
            <w:pPr>
              <w:spacing w:before="120"/>
              <w:jc w:val="left"/>
              <w:rPr>
                <w:ins w:id="14140" w:author="Author"/>
                <w:del w:id="14141" w:author="Author"/>
                <w:sz w:val="20"/>
              </w:rPr>
            </w:pPr>
            <w:ins w:id="14142" w:author="Author">
              <w:del w:id="14143" w:author="Author">
                <w:r w:rsidRPr="005E31CC" w:rsidDel="00717951">
                  <w:rPr>
                    <w:sz w:val="20"/>
                  </w:rPr>
                  <w:delText>Service</w:delText>
                </w:r>
              </w:del>
            </w:ins>
          </w:p>
        </w:tc>
        <w:tc>
          <w:tcPr>
            <w:tcW w:w="7293" w:type="dxa"/>
            <w:gridSpan w:val="2"/>
          </w:tcPr>
          <w:p w14:paraId="203A4EBA" w14:textId="0C9833D7" w:rsidR="00DF352F" w:rsidRPr="005E31CC" w:rsidDel="00717951" w:rsidRDefault="00DF352F" w:rsidP="00DF352F">
            <w:pPr>
              <w:spacing w:before="120"/>
              <w:jc w:val="left"/>
              <w:cnfStyle w:val="000000000000" w:firstRow="0" w:lastRow="0" w:firstColumn="0" w:lastColumn="0" w:oddVBand="0" w:evenVBand="0" w:oddHBand="0" w:evenHBand="0" w:firstRowFirstColumn="0" w:firstRowLastColumn="0" w:lastRowFirstColumn="0" w:lastRowLastColumn="0"/>
              <w:rPr>
                <w:ins w:id="14144" w:author="Author"/>
                <w:del w:id="14145" w:author="Author"/>
                <w:sz w:val="20"/>
                <w:lang w:val="en-US"/>
              </w:rPr>
            </w:pPr>
            <w:ins w:id="14146" w:author="Author">
              <w:del w:id="14147" w:author="Author">
                <w:r w:rsidRPr="00DF352F" w:rsidDel="00717951">
                  <w:rPr>
                    <w:sz w:val="20"/>
                    <w:szCs w:val="20"/>
                  </w:rPr>
                  <w:delText>Apply coupon information</w:delText>
                </w:r>
              </w:del>
            </w:ins>
          </w:p>
        </w:tc>
      </w:tr>
      <w:tr w:rsidR="004558D2" w:rsidRPr="005E31CC" w:rsidDel="00717951" w14:paraId="10A2237E" w14:textId="4A2E0F65" w:rsidTr="00DF352F">
        <w:trPr>
          <w:ins w:id="14148" w:author="Author"/>
          <w:del w:id="14149" w:author="Author"/>
        </w:trPr>
        <w:tc>
          <w:tcPr>
            <w:cnfStyle w:val="001000000000" w:firstRow="0" w:lastRow="0" w:firstColumn="1" w:lastColumn="0" w:oddVBand="0" w:evenVBand="0" w:oddHBand="0" w:evenHBand="0" w:firstRowFirstColumn="0" w:firstRowLastColumn="0" w:lastRowFirstColumn="0" w:lastRowLastColumn="0"/>
            <w:tcW w:w="2323" w:type="dxa"/>
          </w:tcPr>
          <w:p w14:paraId="0C59C7BF" w14:textId="313ABDE8" w:rsidR="004558D2" w:rsidRPr="005E31CC" w:rsidDel="00717951" w:rsidRDefault="004558D2" w:rsidP="004558D2">
            <w:pPr>
              <w:spacing w:before="120"/>
              <w:jc w:val="left"/>
              <w:rPr>
                <w:ins w:id="14150" w:author="Author"/>
                <w:del w:id="14151" w:author="Author"/>
                <w:sz w:val="20"/>
              </w:rPr>
            </w:pPr>
            <w:ins w:id="14152" w:author="Author">
              <w:del w:id="14153" w:author="Author">
                <w:r w:rsidRPr="005E31CC" w:rsidDel="00717951">
                  <w:rPr>
                    <w:sz w:val="20"/>
                  </w:rPr>
                  <w:delText>Relevant Input Notes</w:delText>
                </w:r>
              </w:del>
            </w:ins>
          </w:p>
        </w:tc>
        <w:tc>
          <w:tcPr>
            <w:tcW w:w="7293" w:type="dxa"/>
            <w:gridSpan w:val="2"/>
          </w:tcPr>
          <w:p w14:paraId="6B50AA4C" w14:textId="12CFD514" w:rsidR="004558D2" w:rsidRPr="005E31CC" w:rsidDel="00717951" w:rsidRDefault="004558D2" w:rsidP="004558D2">
            <w:pPr>
              <w:spacing w:before="120"/>
              <w:jc w:val="left"/>
              <w:cnfStyle w:val="000000000000" w:firstRow="0" w:lastRow="0" w:firstColumn="0" w:lastColumn="0" w:oddVBand="0" w:evenVBand="0" w:oddHBand="0" w:evenHBand="0" w:firstRowFirstColumn="0" w:firstRowLastColumn="0" w:lastRowFirstColumn="0" w:lastRowLastColumn="0"/>
              <w:rPr>
                <w:ins w:id="14154" w:author="Author"/>
                <w:del w:id="14155" w:author="Author"/>
                <w:sz w:val="20"/>
              </w:rPr>
            </w:pPr>
            <w:ins w:id="14156" w:author="Author">
              <w:del w:id="14157" w:author="Author">
                <w:r w:rsidRPr="008A2F84" w:rsidDel="00717951">
                  <w:rPr>
                    <w:rFonts w:cs="Arial"/>
                    <w:sz w:val="20"/>
                    <w:szCs w:val="20"/>
                    <w:lang w:val="en-IE"/>
                  </w:rPr>
                  <w:delText xml:space="preserve">The request should be made for the </w:delText>
                </w:r>
              </w:del>
            </w:ins>
          </w:p>
        </w:tc>
      </w:tr>
      <w:tr w:rsidR="004558D2" w:rsidRPr="005E31CC" w:rsidDel="00717951" w14:paraId="5B14C260" w14:textId="227C9B55" w:rsidTr="00DF352F">
        <w:trPr>
          <w:ins w:id="14158" w:author="Author"/>
          <w:del w:id="14159" w:author="Author"/>
        </w:trPr>
        <w:tc>
          <w:tcPr>
            <w:cnfStyle w:val="001000000000" w:firstRow="0" w:lastRow="0" w:firstColumn="1" w:lastColumn="0" w:oddVBand="0" w:evenVBand="0" w:oddHBand="0" w:evenHBand="0" w:firstRowFirstColumn="0" w:firstRowLastColumn="0" w:lastRowFirstColumn="0" w:lastRowLastColumn="0"/>
            <w:tcW w:w="2323" w:type="dxa"/>
          </w:tcPr>
          <w:p w14:paraId="3738523F" w14:textId="0D635566" w:rsidR="004558D2" w:rsidRPr="005E31CC" w:rsidDel="00717951" w:rsidRDefault="004558D2" w:rsidP="004558D2">
            <w:pPr>
              <w:spacing w:before="120"/>
              <w:jc w:val="left"/>
              <w:rPr>
                <w:ins w:id="14160" w:author="Author"/>
                <w:del w:id="14161" w:author="Author"/>
                <w:sz w:val="20"/>
              </w:rPr>
            </w:pPr>
            <w:ins w:id="14162" w:author="Author">
              <w:del w:id="14163" w:author="Author">
                <w:r w:rsidRPr="005E31CC" w:rsidDel="00717951">
                  <w:rPr>
                    <w:sz w:val="20"/>
                  </w:rPr>
                  <w:delText>Relevant Output Notes</w:delText>
                </w:r>
              </w:del>
            </w:ins>
          </w:p>
        </w:tc>
        <w:tc>
          <w:tcPr>
            <w:tcW w:w="7293" w:type="dxa"/>
            <w:gridSpan w:val="2"/>
          </w:tcPr>
          <w:p w14:paraId="06B7FA94" w14:textId="60331369" w:rsidR="004558D2" w:rsidRPr="005E31CC" w:rsidDel="00717951" w:rsidRDefault="004558D2" w:rsidP="004558D2">
            <w:pPr>
              <w:spacing w:before="120"/>
              <w:jc w:val="left"/>
              <w:cnfStyle w:val="000000000000" w:firstRow="0" w:lastRow="0" w:firstColumn="0" w:lastColumn="0" w:oddVBand="0" w:evenVBand="0" w:oddHBand="0" w:evenHBand="0" w:firstRowFirstColumn="0" w:firstRowLastColumn="0" w:lastRowFirstColumn="0" w:lastRowLastColumn="0"/>
              <w:rPr>
                <w:ins w:id="14164" w:author="Author"/>
                <w:del w:id="14165" w:author="Author"/>
                <w:sz w:val="20"/>
              </w:rPr>
            </w:pPr>
            <w:ins w:id="14166" w:author="Author">
              <w:del w:id="14167" w:author="Author">
                <w:r w:rsidRPr="008A2F84" w:rsidDel="00717951">
                  <w:rPr>
                    <w:rFonts w:cs="Arial"/>
                    <w:sz w:val="20"/>
                    <w:szCs w:val="20"/>
                    <w:lang w:val="en-IE"/>
                  </w:rPr>
                  <w:delText xml:space="preserve">The response returns </w:delText>
                </w:r>
              </w:del>
            </w:ins>
          </w:p>
        </w:tc>
      </w:tr>
      <w:tr w:rsidR="00DF352F" w:rsidRPr="005E31CC" w:rsidDel="00717951" w14:paraId="07EE74C6" w14:textId="35D11423" w:rsidTr="00DF352F">
        <w:trPr>
          <w:ins w:id="14168" w:author="Author"/>
          <w:del w:id="14169" w:author="Author"/>
        </w:trPr>
        <w:tc>
          <w:tcPr>
            <w:cnfStyle w:val="001000000000" w:firstRow="0" w:lastRow="0" w:firstColumn="1" w:lastColumn="0" w:oddVBand="0" w:evenVBand="0" w:oddHBand="0" w:evenHBand="0" w:firstRowFirstColumn="0" w:firstRowLastColumn="0" w:lastRowFirstColumn="0" w:lastRowLastColumn="0"/>
            <w:tcW w:w="2323" w:type="dxa"/>
          </w:tcPr>
          <w:p w14:paraId="4671C912" w14:textId="73424073" w:rsidR="00DF352F" w:rsidRPr="005E31CC" w:rsidDel="00717951" w:rsidRDefault="00DF352F" w:rsidP="00DF352F">
            <w:pPr>
              <w:spacing w:before="120"/>
              <w:jc w:val="left"/>
              <w:rPr>
                <w:ins w:id="14170" w:author="Author"/>
                <w:del w:id="14171" w:author="Author"/>
                <w:sz w:val="20"/>
              </w:rPr>
            </w:pPr>
            <w:ins w:id="14172" w:author="Author">
              <w:del w:id="14173" w:author="Author">
                <w:r w:rsidRPr="005E31CC" w:rsidDel="00717951">
                  <w:rPr>
                    <w:sz w:val="20"/>
                  </w:rPr>
                  <w:delText>Interface Id</w:delText>
                </w:r>
              </w:del>
            </w:ins>
          </w:p>
        </w:tc>
        <w:tc>
          <w:tcPr>
            <w:tcW w:w="7293" w:type="dxa"/>
            <w:gridSpan w:val="2"/>
          </w:tcPr>
          <w:p w14:paraId="163B9C78" w14:textId="148E654E" w:rsidR="00DF352F" w:rsidRPr="005E31CC" w:rsidDel="00717951" w:rsidRDefault="00DF352F" w:rsidP="00464CEE">
            <w:pPr>
              <w:spacing w:before="120"/>
              <w:jc w:val="left"/>
              <w:cnfStyle w:val="000000000000" w:firstRow="0" w:lastRow="0" w:firstColumn="0" w:lastColumn="0" w:oddVBand="0" w:evenVBand="0" w:oddHBand="0" w:evenHBand="0" w:firstRowFirstColumn="0" w:firstRowLastColumn="0" w:lastRowFirstColumn="0" w:lastRowLastColumn="0"/>
              <w:rPr>
                <w:ins w:id="14174" w:author="Author"/>
                <w:del w:id="14175" w:author="Author"/>
                <w:sz w:val="20"/>
              </w:rPr>
            </w:pPr>
            <w:ins w:id="14176" w:author="Author">
              <w:del w:id="14177" w:author="Author">
                <w:r w:rsidDel="00717951">
                  <w:rPr>
                    <w:rFonts w:cs="Arial"/>
                    <w:sz w:val="20"/>
                    <w:szCs w:val="20"/>
                  </w:rPr>
                  <w:delText>IF192.41</w:delText>
                </w:r>
                <w:r w:rsidR="00464CEE" w:rsidDel="00717951">
                  <w:rPr>
                    <w:rFonts w:cs="Arial"/>
                    <w:sz w:val="20"/>
                    <w:szCs w:val="20"/>
                  </w:rPr>
                  <w:delText>16</w:delText>
                </w:r>
              </w:del>
            </w:ins>
          </w:p>
        </w:tc>
      </w:tr>
      <w:tr w:rsidR="00DF352F" w:rsidRPr="005E31CC" w:rsidDel="00717951" w14:paraId="08108881" w14:textId="0A7C4F3F" w:rsidTr="00DF352F">
        <w:trPr>
          <w:ins w:id="14178" w:author="Author"/>
          <w:del w:id="14179" w:author="Author"/>
        </w:trPr>
        <w:tc>
          <w:tcPr>
            <w:cnfStyle w:val="001000000000" w:firstRow="0" w:lastRow="0" w:firstColumn="1" w:lastColumn="0" w:oddVBand="0" w:evenVBand="0" w:oddHBand="0" w:evenHBand="0" w:firstRowFirstColumn="0" w:firstRowLastColumn="0" w:lastRowFirstColumn="0" w:lastRowLastColumn="0"/>
            <w:tcW w:w="2323" w:type="dxa"/>
          </w:tcPr>
          <w:p w14:paraId="620286DA" w14:textId="2A11BB2C" w:rsidR="00DF352F" w:rsidRPr="005E31CC" w:rsidDel="00717951" w:rsidRDefault="00DF352F" w:rsidP="00DF352F">
            <w:pPr>
              <w:spacing w:before="120"/>
              <w:jc w:val="left"/>
              <w:rPr>
                <w:ins w:id="14180" w:author="Author"/>
                <w:del w:id="14181" w:author="Author"/>
                <w:sz w:val="20"/>
              </w:rPr>
            </w:pPr>
            <w:ins w:id="14182" w:author="Author">
              <w:del w:id="14183" w:author="Author">
                <w:r w:rsidRPr="005E31CC" w:rsidDel="00717951">
                  <w:rPr>
                    <w:sz w:val="20"/>
                  </w:rPr>
                  <w:delText>Service Id</w:delText>
                </w:r>
              </w:del>
            </w:ins>
          </w:p>
        </w:tc>
        <w:tc>
          <w:tcPr>
            <w:tcW w:w="7293" w:type="dxa"/>
            <w:gridSpan w:val="2"/>
            <w:tcBorders>
              <w:bottom w:val="single" w:sz="18" w:space="0" w:color="FFFFFF" w:themeColor="background1"/>
            </w:tcBorders>
          </w:tcPr>
          <w:p w14:paraId="15FC3882" w14:textId="24FC9F69" w:rsidR="00DF352F" w:rsidRPr="005E31CC" w:rsidDel="00717951" w:rsidRDefault="00D74B1B" w:rsidP="00DF352F">
            <w:pPr>
              <w:spacing w:before="120"/>
              <w:jc w:val="left"/>
              <w:cnfStyle w:val="000000000000" w:firstRow="0" w:lastRow="0" w:firstColumn="0" w:lastColumn="0" w:oddVBand="0" w:evenVBand="0" w:oddHBand="0" w:evenHBand="0" w:firstRowFirstColumn="0" w:firstRowLastColumn="0" w:lastRowFirstColumn="0" w:lastRowLastColumn="0"/>
              <w:rPr>
                <w:ins w:id="14184" w:author="Author"/>
                <w:del w:id="14185" w:author="Author"/>
                <w:sz w:val="20"/>
              </w:rPr>
            </w:pPr>
            <w:ins w:id="14186" w:author="Author">
              <w:del w:id="14187" w:author="Author">
                <w:r w:rsidRPr="00D74B1B" w:rsidDel="00717951">
                  <w:rPr>
                    <w:sz w:val="20"/>
                  </w:rPr>
                  <w:delText>717</w:delText>
                </w:r>
                <w:r w:rsidR="00DF352F" w:rsidDel="00717951">
                  <w:rPr>
                    <w:sz w:val="20"/>
                  </w:rPr>
                  <w:delText>TBD</w:delText>
                </w:r>
              </w:del>
            </w:ins>
          </w:p>
        </w:tc>
      </w:tr>
      <w:tr w:rsidR="00DF352F" w:rsidRPr="005E31CC" w:rsidDel="00717951" w14:paraId="2D40020F" w14:textId="51A36E13" w:rsidTr="00DF352F">
        <w:trPr>
          <w:ins w:id="14188" w:author="Author"/>
          <w:del w:id="14189" w:author="Author"/>
        </w:trPr>
        <w:tc>
          <w:tcPr>
            <w:cnfStyle w:val="001000000000" w:firstRow="0" w:lastRow="0" w:firstColumn="1" w:lastColumn="0" w:oddVBand="0" w:evenVBand="0" w:oddHBand="0" w:evenHBand="0" w:firstRowFirstColumn="0" w:firstRowLastColumn="0" w:lastRowFirstColumn="0" w:lastRowLastColumn="0"/>
            <w:tcW w:w="2323" w:type="dxa"/>
          </w:tcPr>
          <w:p w14:paraId="7D5175F5" w14:textId="2F6AB0F3" w:rsidR="00DF352F" w:rsidRPr="005E31CC" w:rsidDel="00717951" w:rsidRDefault="00DF352F" w:rsidP="00DF352F">
            <w:pPr>
              <w:spacing w:before="120"/>
              <w:jc w:val="left"/>
              <w:rPr>
                <w:ins w:id="14190" w:author="Author"/>
                <w:del w:id="14191" w:author="Author"/>
                <w:sz w:val="20"/>
              </w:rPr>
            </w:pPr>
            <w:ins w:id="14192" w:author="Author">
              <w:del w:id="14193" w:author="Author">
                <w:r w:rsidRPr="005E31CC" w:rsidDel="00717951">
                  <w:rPr>
                    <w:sz w:val="20"/>
                  </w:rPr>
                  <w:delText>CSM Service</w:delText>
                </w:r>
              </w:del>
            </w:ins>
          </w:p>
        </w:tc>
        <w:tc>
          <w:tcPr>
            <w:tcW w:w="7293" w:type="dxa"/>
            <w:gridSpan w:val="2"/>
            <w:vAlign w:val="top"/>
          </w:tcPr>
          <w:p w14:paraId="39272194" w14:textId="44A6E4C7" w:rsidR="00DF352F" w:rsidRPr="00EE1099" w:rsidDel="00717951" w:rsidRDefault="00DF352F" w:rsidP="00DF352F">
            <w:pPr>
              <w:spacing w:before="120"/>
              <w:jc w:val="left"/>
              <w:cnfStyle w:val="000000000000" w:firstRow="0" w:lastRow="0" w:firstColumn="0" w:lastColumn="0" w:oddVBand="0" w:evenVBand="0" w:oddHBand="0" w:evenHBand="0" w:firstRowFirstColumn="0" w:firstRowLastColumn="0" w:lastRowFirstColumn="0" w:lastRowLastColumn="0"/>
              <w:rPr>
                <w:ins w:id="14194" w:author="Author"/>
                <w:del w:id="14195" w:author="Author"/>
                <w:i/>
                <w:sz w:val="20"/>
                <w:lang w:val="en-US" w:eastAsia="pt-PT"/>
              </w:rPr>
            </w:pPr>
            <w:ins w:id="14196" w:author="Author">
              <w:del w:id="14197" w:author="Author">
                <w:r w:rsidDel="00717951">
                  <w:rPr>
                    <w:sz w:val="20"/>
                    <w:lang w:val="en-IE"/>
                  </w:rPr>
                  <w:delText>Communication</w:delText>
                </w:r>
                <w:r w:rsidR="00464CEE" w:rsidDel="00717951">
                  <w:rPr>
                    <w:sz w:val="20"/>
                    <w:lang w:val="en-IE"/>
                  </w:rPr>
                  <w:delText>CustomerMarketingProduct</w:delText>
                </w:r>
                <w:r w:rsidRPr="00EE1099" w:rsidDel="00717951">
                  <w:rPr>
                    <w:i/>
                    <w:sz w:val="20"/>
                  </w:rPr>
                  <w:delText xml:space="preserve"> </w:delText>
                </w:r>
              </w:del>
            </w:ins>
          </w:p>
        </w:tc>
      </w:tr>
      <w:tr w:rsidR="00DF352F" w:rsidRPr="005E31CC" w:rsidDel="00717951" w14:paraId="5BA4C3BB" w14:textId="48074657" w:rsidTr="00DF352F">
        <w:trPr>
          <w:ins w:id="14198" w:author="Author"/>
          <w:del w:id="14199" w:author="Author"/>
        </w:trPr>
        <w:tc>
          <w:tcPr>
            <w:cnfStyle w:val="001000000000" w:firstRow="0" w:lastRow="0" w:firstColumn="1" w:lastColumn="0" w:oddVBand="0" w:evenVBand="0" w:oddHBand="0" w:evenHBand="0" w:firstRowFirstColumn="0" w:firstRowLastColumn="0" w:lastRowFirstColumn="0" w:lastRowLastColumn="0"/>
            <w:tcW w:w="2323" w:type="dxa"/>
          </w:tcPr>
          <w:p w14:paraId="0B9BC462" w14:textId="17E191EC" w:rsidR="00DF352F" w:rsidRPr="005E31CC" w:rsidDel="00717951" w:rsidRDefault="00DF352F" w:rsidP="00DF352F">
            <w:pPr>
              <w:spacing w:before="120"/>
              <w:jc w:val="left"/>
              <w:rPr>
                <w:ins w:id="14200" w:author="Author"/>
                <w:del w:id="14201" w:author="Author"/>
                <w:sz w:val="20"/>
              </w:rPr>
            </w:pPr>
            <w:ins w:id="14202" w:author="Author">
              <w:del w:id="14203" w:author="Author">
                <w:r w:rsidRPr="005E31CC" w:rsidDel="00717951">
                  <w:rPr>
                    <w:sz w:val="20"/>
                  </w:rPr>
                  <w:delText>CSM Operation</w:delText>
                </w:r>
              </w:del>
            </w:ins>
          </w:p>
        </w:tc>
        <w:tc>
          <w:tcPr>
            <w:tcW w:w="7293" w:type="dxa"/>
            <w:gridSpan w:val="2"/>
            <w:vAlign w:val="top"/>
          </w:tcPr>
          <w:p w14:paraId="71C9894A" w14:textId="14A99008" w:rsidR="00DF352F" w:rsidRPr="00EE1099" w:rsidDel="00717951" w:rsidRDefault="00464CEE" w:rsidP="00DF352F">
            <w:pPr>
              <w:spacing w:before="120"/>
              <w:jc w:val="left"/>
              <w:cnfStyle w:val="000000000000" w:firstRow="0" w:lastRow="0" w:firstColumn="0" w:lastColumn="0" w:oddVBand="0" w:evenVBand="0" w:oddHBand="0" w:evenHBand="0" w:firstRowFirstColumn="0" w:firstRowLastColumn="0" w:lastRowFirstColumn="0" w:lastRowLastColumn="0"/>
              <w:rPr>
                <w:ins w:id="14204" w:author="Author"/>
                <w:del w:id="14205" w:author="Author"/>
                <w:i/>
                <w:sz w:val="20"/>
              </w:rPr>
            </w:pPr>
            <w:ins w:id="14206" w:author="Author">
              <w:del w:id="14207" w:author="Author">
                <w:r w:rsidDel="00717951">
                  <w:rPr>
                    <w:sz w:val="20"/>
                    <w:lang w:val="en-IE"/>
                  </w:rPr>
                  <w:delText>UpdateCustomerMarketingProduct</w:delText>
                </w:r>
                <w:r w:rsidR="00DF352F" w:rsidRPr="000B68BF" w:rsidDel="00717951">
                  <w:rPr>
                    <w:sz w:val="20"/>
                    <w:lang w:val="en-IE"/>
                  </w:rPr>
                  <w:delText>CreateCommunicationList</w:delText>
                </w:r>
              </w:del>
            </w:ins>
          </w:p>
        </w:tc>
      </w:tr>
    </w:tbl>
    <w:p w14:paraId="0822FE6E" w14:textId="77777777" w:rsidR="003860AF" w:rsidRDefault="003860AF" w:rsidP="00D16EBA">
      <w:pPr>
        <w:rPr>
          <w:ins w:id="1420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4B1B" w:rsidRPr="005E31CC" w14:paraId="32A1FE84" w14:textId="77777777" w:rsidTr="008A6BE7">
        <w:trPr>
          <w:cnfStyle w:val="100000000000" w:firstRow="1" w:lastRow="0" w:firstColumn="0" w:lastColumn="0" w:oddVBand="0" w:evenVBand="0" w:oddHBand="0" w:evenHBand="0" w:firstRowFirstColumn="0" w:firstRowLastColumn="0" w:lastRowFirstColumn="0" w:lastRowLastColumn="0"/>
          <w:ins w:id="1420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CF802CA" w14:textId="77777777" w:rsidR="00D74B1B" w:rsidRPr="005E31CC" w:rsidRDefault="00D74B1B" w:rsidP="008A6BE7">
            <w:pPr>
              <w:spacing w:before="120"/>
              <w:jc w:val="left"/>
              <w:rPr>
                <w:ins w:id="14210" w:author="Author"/>
                <w:b w:val="0"/>
                <w:sz w:val="20"/>
              </w:rPr>
            </w:pPr>
          </w:p>
        </w:tc>
        <w:tc>
          <w:tcPr>
            <w:tcW w:w="2976" w:type="dxa"/>
          </w:tcPr>
          <w:p w14:paraId="718FBF12" w14:textId="77777777" w:rsidR="00D74B1B" w:rsidRPr="005E31CC" w:rsidRDefault="00D74B1B" w:rsidP="008A6BE7">
            <w:pPr>
              <w:spacing w:before="120"/>
              <w:jc w:val="left"/>
              <w:cnfStyle w:val="100000000000" w:firstRow="1" w:lastRow="0" w:firstColumn="0" w:lastColumn="0" w:oddVBand="0" w:evenVBand="0" w:oddHBand="0" w:evenHBand="0" w:firstRowFirstColumn="0" w:firstRowLastColumn="0" w:lastRowFirstColumn="0" w:lastRowLastColumn="0"/>
              <w:rPr>
                <w:ins w:id="14211" w:author="Author"/>
                <w:sz w:val="20"/>
              </w:rPr>
            </w:pPr>
          </w:p>
        </w:tc>
      </w:tr>
      <w:tr w:rsidR="00D74B1B" w:rsidRPr="005E31CC" w14:paraId="37CB6358" w14:textId="77777777" w:rsidTr="008A6BE7">
        <w:trPr>
          <w:ins w:id="14212" w:author="Author"/>
        </w:trPr>
        <w:tc>
          <w:tcPr>
            <w:cnfStyle w:val="001000000000" w:firstRow="0" w:lastRow="0" w:firstColumn="1" w:lastColumn="0" w:oddVBand="0" w:evenVBand="0" w:oddHBand="0" w:evenHBand="0" w:firstRowFirstColumn="0" w:firstRowLastColumn="0" w:lastRowFirstColumn="0" w:lastRowLastColumn="0"/>
            <w:tcW w:w="2323" w:type="dxa"/>
          </w:tcPr>
          <w:p w14:paraId="0BADD3DD" w14:textId="77777777" w:rsidR="00D74B1B" w:rsidRPr="005E31CC" w:rsidRDefault="00D74B1B" w:rsidP="008A6BE7">
            <w:pPr>
              <w:spacing w:before="120"/>
              <w:jc w:val="left"/>
              <w:rPr>
                <w:ins w:id="14213" w:author="Author"/>
                <w:sz w:val="20"/>
              </w:rPr>
            </w:pPr>
            <w:ins w:id="14214" w:author="Author">
              <w:r w:rsidRPr="005E31CC">
                <w:rPr>
                  <w:sz w:val="20"/>
                </w:rPr>
                <w:t>Service</w:t>
              </w:r>
            </w:ins>
          </w:p>
        </w:tc>
        <w:tc>
          <w:tcPr>
            <w:tcW w:w="7293" w:type="dxa"/>
            <w:gridSpan w:val="2"/>
          </w:tcPr>
          <w:p w14:paraId="26A58AD2"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15" w:author="Author"/>
                <w:sz w:val="20"/>
                <w:lang w:val="en-US"/>
              </w:rPr>
            </w:pPr>
            <w:ins w:id="14216" w:author="Author">
              <w:r w:rsidRPr="00DF352F">
                <w:rPr>
                  <w:sz w:val="20"/>
                  <w:szCs w:val="20"/>
                </w:rPr>
                <w:t>Apply coupon information</w:t>
              </w:r>
            </w:ins>
          </w:p>
        </w:tc>
      </w:tr>
      <w:tr w:rsidR="00D75E7E" w:rsidRPr="005E31CC" w14:paraId="404D1AD3" w14:textId="77777777" w:rsidTr="008A6BE7">
        <w:trPr>
          <w:ins w:id="14217" w:author="Author"/>
        </w:trPr>
        <w:tc>
          <w:tcPr>
            <w:cnfStyle w:val="001000000000" w:firstRow="0" w:lastRow="0" w:firstColumn="1" w:lastColumn="0" w:oddVBand="0" w:evenVBand="0" w:oddHBand="0" w:evenHBand="0" w:firstRowFirstColumn="0" w:firstRowLastColumn="0" w:lastRowFirstColumn="0" w:lastRowLastColumn="0"/>
            <w:tcW w:w="2323" w:type="dxa"/>
          </w:tcPr>
          <w:p w14:paraId="10AF04A2" w14:textId="77777777" w:rsidR="00D75E7E" w:rsidRPr="005E31CC" w:rsidRDefault="00D75E7E" w:rsidP="00D75E7E">
            <w:pPr>
              <w:spacing w:before="120"/>
              <w:jc w:val="left"/>
              <w:rPr>
                <w:ins w:id="14218" w:author="Author"/>
                <w:sz w:val="20"/>
              </w:rPr>
            </w:pPr>
            <w:ins w:id="14219" w:author="Author">
              <w:r w:rsidRPr="005E31CC">
                <w:rPr>
                  <w:sz w:val="20"/>
                </w:rPr>
                <w:t>Relevant Input Notes</w:t>
              </w:r>
            </w:ins>
          </w:p>
        </w:tc>
        <w:tc>
          <w:tcPr>
            <w:tcW w:w="7293" w:type="dxa"/>
            <w:gridSpan w:val="2"/>
          </w:tcPr>
          <w:p w14:paraId="25517047" w14:textId="1EF7E038" w:rsidR="00D75E7E" w:rsidRPr="005E31CC" w:rsidRDefault="00D75E7E" w:rsidP="00D75E7E">
            <w:pPr>
              <w:spacing w:before="120"/>
              <w:jc w:val="left"/>
              <w:cnfStyle w:val="000000000000" w:firstRow="0" w:lastRow="0" w:firstColumn="0" w:lastColumn="0" w:oddVBand="0" w:evenVBand="0" w:oddHBand="0" w:evenHBand="0" w:firstRowFirstColumn="0" w:firstRowLastColumn="0" w:lastRowFirstColumn="0" w:lastRowLastColumn="0"/>
              <w:rPr>
                <w:ins w:id="14220" w:author="Author"/>
                <w:sz w:val="20"/>
              </w:rPr>
            </w:pPr>
            <w:ins w:id="14221" w:author="Author">
              <w:r w:rsidRPr="008A2F84">
                <w:rPr>
                  <w:rFonts w:cs="Arial"/>
                  <w:sz w:val="20"/>
                  <w:szCs w:val="20"/>
                  <w:lang w:val="en-IE"/>
                </w:rPr>
                <w:t xml:space="preserve">The request should be made for the </w:t>
              </w:r>
              <w:r>
                <w:rPr>
                  <w:rFonts w:cs="Arial"/>
                  <w:sz w:val="20"/>
                  <w:szCs w:val="20"/>
                  <w:lang w:val="en-IE"/>
                </w:rPr>
                <w:t>specified voucher</w:t>
              </w:r>
            </w:ins>
          </w:p>
        </w:tc>
      </w:tr>
      <w:tr w:rsidR="00D74B1B" w:rsidRPr="005E31CC" w14:paraId="5C090CDE" w14:textId="77777777" w:rsidTr="008A6BE7">
        <w:trPr>
          <w:ins w:id="14222" w:author="Author"/>
        </w:trPr>
        <w:tc>
          <w:tcPr>
            <w:cnfStyle w:val="001000000000" w:firstRow="0" w:lastRow="0" w:firstColumn="1" w:lastColumn="0" w:oddVBand="0" w:evenVBand="0" w:oddHBand="0" w:evenHBand="0" w:firstRowFirstColumn="0" w:firstRowLastColumn="0" w:lastRowFirstColumn="0" w:lastRowLastColumn="0"/>
            <w:tcW w:w="2323" w:type="dxa"/>
          </w:tcPr>
          <w:p w14:paraId="690AF1FB" w14:textId="77777777" w:rsidR="00D74B1B" w:rsidRPr="005E31CC" w:rsidRDefault="00D74B1B" w:rsidP="008A6BE7">
            <w:pPr>
              <w:spacing w:before="120"/>
              <w:jc w:val="left"/>
              <w:rPr>
                <w:ins w:id="14223" w:author="Author"/>
                <w:sz w:val="20"/>
              </w:rPr>
            </w:pPr>
            <w:ins w:id="14224" w:author="Author">
              <w:r w:rsidRPr="005E31CC">
                <w:rPr>
                  <w:sz w:val="20"/>
                </w:rPr>
                <w:t>Relevant Output Notes</w:t>
              </w:r>
            </w:ins>
          </w:p>
        </w:tc>
        <w:tc>
          <w:tcPr>
            <w:tcW w:w="7293" w:type="dxa"/>
            <w:gridSpan w:val="2"/>
          </w:tcPr>
          <w:p w14:paraId="63F22883" w14:textId="2661809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25" w:author="Author"/>
                <w:sz w:val="20"/>
              </w:rPr>
            </w:pPr>
            <w:ins w:id="14226" w:author="Author">
              <w:r w:rsidRPr="008A2F84">
                <w:rPr>
                  <w:rFonts w:cs="Arial"/>
                  <w:sz w:val="20"/>
                  <w:szCs w:val="20"/>
                  <w:lang w:val="en-IE"/>
                </w:rPr>
                <w:t xml:space="preserve">The response returns </w:t>
              </w:r>
              <w:r w:rsidR="00D75E7E">
                <w:rPr>
                  <w:rFonts w:cs="Arial"/>
                  <w:sz w:val="20"/>
                  <w:szCs w:val="20"/>
                  <w:lang w:val="en-IE"/>
                </w:rPr>
                <w:t>the operation status</w:t>
              </w:r>
            </w:ins>
          </w:p>
        </w:tc>
      </w:tr>
      <w:tr w:rsidR="00D74B1B" w:rsidRPr="005E31CC" w14:paraId="4841B64C" w14:textId="77777777" w:rsidTr="008A6BE7">
        <w:trPr>
          <w:ins w:id="14227" w:author="Author"/>
        </w:trPr>
        <w:tc>
          <w:tcPr>
            <w:cnfStyle w:val="001000000000" w:firstRow="0" w:lastRow="0" w:firstColumn="1" w:lastColumn="0" w:oddVBand="0" w:evenVBand="0" w:oddHBand="0" w:evenHBand="0" w:firstRowFirstColumn="0" w:firstRowLastColumn="0" w:lastRowFirstColumn="0" w:lastRowLastColumn="0"/>
            <w:tcW w:w="2323" w:type="dxa"/>
          </w:tcPr>
          <w:p w14:paraId="623F9456" w14:textId="77777777" w:rsidR="00D74B1B" w:rsidRPr="005E31CC" w:rsidRDefault="00D74B1B" w:rsidP="008A6BE7">
            <w:pPr>
              <w:spacing w:before="120"/>
              <w:jc w:val="left"/>
              <w:rPr>
                <w:ins w:id="14228" w:author="Author"/>
                <w:sz w:val="20"/>
              </w:rPr>
            </w:pPr>
            <w:ins w:id="14229" w:author="Author">
              <w:r w:rsidRPr="005E31CC">
                <w:rPr>
                  <w:sz w:val="20"/>
                </w:rPr>
                <w:t>Interface Id</w:t>
              </w:r>
            </w:ins>
          </w:p>
        </w:tc>
        <w:tc>
          <w:tcPr>
            <w:tcW w:w="7293" w:type="dxa"/>
            <w:gridSpan w:val="2"/>
          </w:tcPr>
          <w:p w14:paraId="3C2A9277"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30" w:author="Author"/>
                <w:sz w:val="20"/>
              </w:rPr>
            </w:pPr>
            <w:ins w:id="14231" w:author="Author">
              <w:r>
                <w:rPr>
                  <w:rFonts w:cs="Arial"/>
                  <w:sz w:val="20"/>
                  <w:szCs w:val="20"/>
                </w:rPr>
                <w:t>IF192.16</w:t>
              </w:r>
            </w:ins>
          </w:p>
        </w:tc>
      </w:tr>
      <w:tr w:rsidR="00D74B1B" w:rsidRPr="005E31CC" w14:paraId="7FDA5172" w14:textId="77777777" w:rsidTr="008A6BE7">
        <w:trPr>
          <w:ins w:id="14232" w:author="Author"/>
        </w:trPr>
        <w:tc>
          <w:tcPr>
            <w:cnfStyle w:val="001000000000" w:firstRow="0" w:lastRow="0" w:firstColumn="1" w:lastColumn="0" w:oddVBand="0" w:evenVBand="0" w:oddHBand="0" w:evenHBand="0" w:firstRowFirstColumn="0" w:firstRowLastColumn="0" w:lastRowFirstColumn="0" w:lastRowLastColumn="0"/>
            <w:tcW w:w="2323" w:type="dxa"/>
          </w:tcPr>
          <w:p w14:paraId="1BFB5E00" w14:textId="77777777" w:rsidR="00D74B1B" w:rsidRPr="005E31CC" w:rsidRDefault="00D74B1B" w:rsidP="008A6BE7">
            <w:pPr>
              <w:spacing w:before="120"/>
              <w:jc w:val="left"/>
              <w:rPr>
                <w:ins w:id="14233" w:author="Author"/>
                <w:sz w:val="20"/>
              </w:rPr>
            </w:pPr>
            <w:ins w:id="14234" w:author="Author">
              <w:r w:rsidRPr="005E31CC">
                <w:rPr>
                  <w:sz w:val="20"/>
                </w:rPr>
                <w:t>Service Id</w:t>
              </w:r>
            </w:ins>
          </w:p>
        </w:tc>
        <w:tc>
          <w:tcPr>
            <w:tcW w:w="7293" w:type="dxa"/>
            <w:gridSpan w:val="2"/>
            <w:tcBorders>
              <w:bottom w:val="single" w:sz="18" w:space="0" w:color="FFFFFF" w:themeColor="background1"/>
            </w:tcBorders>
          </w:tcPr>
          <w:p w14:paraId="1551D80E"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35" w:author="Author"/>
                <w:sz w:val="20"/>
              </w:rPr>
            </w:pPr>
            <w:ins w:id="14236" w:author="Author">
              <w:r w:rsidRPr="00D74B1B">
                <w:rPr>
                  <w:sz w:val="20"/>
                </w:rPr>
                <w:t>717</w:t>
              </w:r>
            </w:ins>
          </w:p>
        </w:tc>
      </w:tr>
      <w:tr w:rsidR="00D74B1B" w:rsidRPr="005E31CC" w14:paraId="54FCB51B" w14:textId="77777777" w:rsidTr="008A6BE7">
        <w:trPr>
          <w:ins w:id="14237" w:author="Author"/>
        </w:trPr>
        <w:tc>
          <w:tcPr>
            <w:cnfStyle w:val="001000000000" w:firstRow="0" w:lastRow="0" w:firstColumn="1" w:lastColumn="0" w:oddVBand="0" w:evenVBand="0" w:oddHBand="0" w:evenHBand="0" w:firstRowFirstColumn="0" w:firstRowLastColumn="0" w:lastRowFirstColumn="0" w:lastRowLastColumn="0"/>
            <w:tcW w:w="2323" w:type="dxa"/>
          </w:tcPr>
          <w:p w14:paraId="757383BD" w14:textId="77777777" w:rsidR="00D74B1B" w:rsidRPr="005E31CC" w:rsidRDefault="00D74B1B" w:rsidP="008A6BE7">
            <w:pPr>
              <w:spacing w:before="120"/>
              <w:jc w:val="left"/>
              <w:rPr>
                <w:ins w:id="14238" w:author="Author"/>
                <w:sz w:val="20"/>
              </w:rPr>
            </w:pPr>
            <w:ins w:id="14239" w:author="Author">
              <w:r w:rsidRPr="005E31CC">
                <w:rPr>
                  <w:sz w:val="20"/>
                </w:rPr>
                <w:t>CSM Service</w:t>
              </w:r>
            </w:ins>
          </w:p>
        </w:tc>
        <w:tc>
          <w:tcPr>
            <w:tcW w:w="7293" w:type="dxa"/>
            <w:gridSpan w:val="2"/>
            <w:vAlign w:val="top"/>
          </w:tcPr>
          <w:p w14:paraId="6B91D747" w14:textId="77777777" w:rsidR="00D74B1B" w:rsidRPr="00EE1099"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40" w:author="Author"/>
                <w:i/>
                <w:sz w:val="20"/>
                <w:lang w:val="en-US" w:eastAsia="pt-PT"/>
              </w:rPr>
            </w:pPr>
            <w:ins w:id="14241" w:author="Author">
              <w:r>
                <w:rPr>
                  <w:sz w:val="20"/>
                  <w:lang w:val="en-IE"/>
                </w:rPr>
                <w:t>CustomerMarketingProduct</w:t>
              </w:r>
              <w:r w:rsidRPr="00EE1099" w:rsidDel="008F418E">
                <w:rPr>
                  <w:i/>
                  <w:sz w:val="20"/>
                </w:rPr>
                <w:t xml:space="preserve"> </w:t>
              </w:r>
            </w:ins>
          </w:p>
        </w:tc>
      </w:tr>
      <w:tr w:rsidR="00D74B1B" w:rsidRPr="005E31CC" w14:paraId="0F6E3DDC" w14:textId="77777777" w:rsidTr="008A6BE7">
        <w:trPr>
          <w:ins w:id="14242" w:author="Author"/>
        </w:trPr>
        <w:tc>
          <w:tcPr>
            <w:cnfStyle w:val="001000000000" w:firstRow="0" w:lastRow="0" w:firstColumn="1" w:lastColumn="0" w:oddVBand="0" w:evenVBand="0" w:oddHBand="0" w:evenHBand="0" w:firstRowFirstColumn="0" w:firstRowLastColumn="0" w:lastRowFirstColumn="0" w:lastRowLastColumn="0"/>
            <w:tcW w:w="2323" w:type="dxa"/>
          </w:tcPr>
          <w:p w14:paraId="7DBC9F73" w14:textId="77777777" w:rsidR="00D74B1B" w:rsidRPr="005E31CC" w:rsidRDefault="00D74B1B" w:rsidP="008A6BE7">
            <w:pPr>
              <w:spacing w:before="120"/>
              <w:jc w:val="left"/>
              <w:rPr>
                <w:ins w:id="14243" w:author="Author"/>
                <w:sz w:val="20"/>
              </w:rPr>
            </w:pPr>
            <w:ins w:id="14244" w:author="Author">
              <w:r w:rsidRPr="005E31CC">
                <w:rPr>
                  <w:sz w:val="20"/>
                </w:rPr>
                <w:lastRenderedPageBreak/>
                <w:t>CSM Operation</w:t>
              </w:r>
            </w:ins>
          </w:p>
        </w:tc>
        <w:tc>
          <w:tcPr>
            <w:tcW w:w="7293" w:type="dxa"/>
            <w:gridSpan w:val="2"/>
            <w:vAlign w:val="top"/>
          </w:tcPr>
          <w:p w14:paraId="483E0C64" w14:textId="77777777" w:rsidR="00D74B1B" w:rsidRPr="00EE1099"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45" w:author="Author"/>
                <w:i/>
                <w:sz w:val="20"/>
              </w:rPr>
            </w:pPr>
            <w:ins w:id="14246" w:author="Author">
              <w:r>
                <w:rPr>
                  <w:sz w:val="20"/>
                  <w:lang w:val="en-IE"/>
                </w:rPr>
                <w:t>UpdateCustomerMarketingProduct</w:t>
              </w:r>
            </w:ins>
          </w:p>
        </w:tc>
      </w:tr>
    </w:tbl>
    <w:p w14:paraId="7A6B3BA6" w14:textId="77777777" w:rsidR="00DF352F" w:rsidRDefault="00DF352F" w:rsidP="00D16EBA">
      <w:pPr>
        <w:rPr>
          <w:ins w:id="1424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5E7E" w:rsidRPr="005E31CC" w14:paraId="369FCD99" w14:textId="77777777" w:rsidTr="008A6BE7">
        <w:trPr>
          <w:cnfStyle w:val="100000000000" w:firstRow="1" w:lastRow="0" w:firstColumn="0" w:lastColumn="0" w:oddVBand="0" w:evenVBand="0" w:oddHBand="0" w:evenHBand="0" w:firstRowFirstColumn="0" w:firstRowLastColumn="0" w:lastRowFirstColumn="0" w:lastRowLastColumn="0"/>
          <w:ins w:id="1424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2B0C3AA" w14:textId="77777777" w:rsidR="00D75E7E" w:rsidRPr="005E31CC" w:rsidRDefault="00D75E7E" w:rsidP="008A6BE7">
            <w:pPr>
              <w:spacing w:before="120"/>
              <w:jc w:val="left"/>
              <w:rPr>
                <w:ins w:id="14249" w:author="Author"/>
                <w:b w:val="0"/>
                <w:sz w:val="20"/>
              </w:rPr>
            </w:pPr>
          </w:p>
        </w:tc>
        <w:tc>
          <w:tcPr>
            <w:tcW w:w="2976" w:type="dxa"/>
          </w:tcPr>
          <w:p w14:paraId="024F4892" w14:textId="77777777" w:rsidR="00D75E7E" w:rsidRPr="005E31CC" w:rsidRDefault="00D75E7E" w:rsidP="008A6BE7">
            <w:pPr>
              <w:spacing w:before="120"/>
              <w:jc w:val="left"/>
              <w:cnfStyle w:val="100000000000" w:firstRow="1" w:lastRow="0" w:firstColumn="0" w:lastColumn="0" w:oddVBand="0" w:evenVBand="0" w:oddHBand="0" w:evenHBand="0" w:firstRowFirstColumn="0" w:firstRowLastColumn="0" w:lastRowFirstColumn="0" w:lastRowLastColumn="0"/>
              <w:rPr>
                <w:ins w:id="14250" w:author="Author"/>
                <w:sz w:val="20"/>
              </w:rPr>
            </w:pPr>
          </w:p>
        </w:tc>
      </w:tr>
      <w:tr w:rsidR="00D75E7E" w:rsidRPr="005E31CC" w14:paraId="36C8F0B5" w14:textId="77777777" w:rsidTr="008A6BE7">
        <w:trPr>
          <w:ins w:id="14251" w:author="Author"/>
        </w:trPr>
        <w:tc>
          <w:tcPr>
            <w:cnfStyle w:val="001000000000" w:firstRow="0" w:lastRow="0" w:firstColumn="1" w:lastColumn="0" w:oddVBand="0" w:evenVBand="0" w:oddHBand="0" w:evenHBand="0" w:firstRowFirstColumn="0" w:firstRowLastColumn="0" w:lastRowFirstColumn="0" w:lastRowLastColumn="0"/>
            <w:tcW w:w="2323" w:type="dxa"/>
          </w:tcPr>
          <w:p w14:paraId="2B9F4825" w14:textId="77777777" w:rsidR="00D75E7E" w:rsidRPr="005E31CC" w:rsidRDefault="00D75E7E" w:rsidP="008A6BE7">
            <w:pPr>
              <w:spacing w:before="120"/>
              <w:jc w:val="left"/>
              <w:rPr>
                <w:ins w:id="14252" w:author="Author"/>
                <w:sz w:val="20"/>
              </w:rPr>
            </w:pPr>
            <w:ins w:id="14253" w:author="Author">
              <w:r w:rsidRPr="005E31CC">
                <w:rPr>
                  <w:sz w:val="20"/>
                </w:rPr>
                <w:t>Service</w:t>
              </w:r>
            </w:ins>
          </w:p>
        </w:tc>
        <w:tc>
          <w:tcPr>
            <w:tcW w:w="7293" w:type="dxa"/>
            <w:gridSpan w:val="2"/>
          </w:tcPr>
          <w:p w14:paraId="189F6A97" w14:textId="5C0E2121"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54" w:author="Author"/>
                <w:sz w:val="20"/>
                <w:lang w:val="en-US"/>
              </w:rPr>
            </w:pPr>
            <w:ins w:id="14255" w:author="Author">
              <w:r w:rsidRPr="00D75E7E">
                <w:rPr>
                  <w:sz w:val="20"/>
                  <w:szCs w:val="20"/>
                </w:rPr>
                <w:t>Get Payment voucher details</w:t>
              </w:r>
            </w:ins>
          </w:p>
        </w:tc>
      </w:tr>
      <w:tr w:rsidR="00D75E7E" w:rsidRPr="005E31CC" w14:paraId="7C891AA1" w14:textId="77777777" w:rsidTr="008A6BE7">
        <w:trPr>
          <w:ins w:id="14256" w:author="Author"/>
        </w:trPr>
        <w:tc>
          <w:tcPr>
            <w:cnfStyle w:val="001000000000" w:firstRow="0" w:lastRow="0" w:firstColumn="1" w:lastColumn="0" w:oddVBand="0" w:evenVBand="0" w:oddHBand="0" w:evenHBand="0" w:firstRowFirstColumn="0" w:firstRowLastColumn="0" w:lastRowFirstColumn="0" w:lastRowLastColumn="0"/>
            <w:tcW w:w="2323" w:type="dxa"/>
          </w:tcPr>
          <w:p w14:paraId="55C71F07" w14:textId="77777777" w:rsidR="00D75E7E" w:rsidRPr="005E31CC" w:rsidRDefault="00D75E7E" w:rsidP="008A6BE7">
            <w:pPr>
              <w:spacing w:before="120"/>
              <w:jc w:val="left"/>
              <w:rPr>
                <w:ins w:id="14257" w:author="Author"/>
                <w:sz w:val="20"/>
              </w:rPr>
            </w:pPr>
            <w:ins w:id="14258" w:author="Author">
              <w:r w:rsidRPr="005E31CC">
                <w:rPr>
                  <w:sz w:val="20"/>
                </w:rPr>
                <w:t>Relevant Input Notes</w:t>
              </w:r>
            </w:ins>
          </w:p>
        </w:tc>
        <w:tc>
          <w:tcPr>
            <w:tcW w:w="7293" w:type="dxa"/>
            <w:gridSpan w:val="2"/>
          </w:tcPr>
          <w:p w14:paraId="52FE3020" w14:textId="42B9764C"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59" w:author="Author"/>
                <w:sz w:val="20"/>
              </w:rPr>
            </w:pPr>
            <w:ins w:id="14260" w:author="Author">
              <w:r w:rsidRPr="008A2F84">
                <w:rPr>
                  <w:rFonts w:cs="Arial"/>
                  <w:sz w:val="20"/>
                  <w:szCs w:val="20"/>
                  <w:lang w:val="en-IE"/>
                </w:rPr>
                <w:t xml:space="preserve">The request should be made for the </w:t>
              </w:r>
              <w:r>
                <w:rPr>
                  <w:rFonts w:cs="Arial"/>
                  <w:sz w:val="20"/>
                  <w:szCs w:val="20"/>
                  <w:lang w:val="en-IE"/>
                </w:rPr>
                <w:t>specified voucher</w:t>
              </w:r>
            </w:ins>
          </w:p>
        </w:tc>
      </w:tr>
      <w:tr w:rsidR="00D75E7E" w:rsidRPr="005E31CC" w14:paraId="06491CCA" w14:textId="77777777" w:rsidTr="008A6BE7">
        <w:trPr>
          <w:ins w:id="14261" w:author="Author"/>
        </w:trPr>
        <w:tc>
          <w:tcPr>
            <w:cnfStyle w:val="001000000000" w:firstRow="0" w:lastRow="0" w:firstColumn="1" w:lastColumn="0" w:oddVBand="0" w:evenVBand="0" w:oddHBand="0" w:evenHBand="0" w:firstRowFirstColumn="0" w:firstRowLastColumn="0" w:lastRowFirstColumn="0" w:lastRowLastColumn="0"/>
            <w:tcW w:w="2323" w:type="dxa"/>
          </w:tcPr>
          <w:p w14:paraId="32CF9EFB" w14:textId="77777777" w:rsidR="00D75E7E" w:rsidRPr="005E31CC" w:rsidRDefault="00D75E7E" w:rsidP="008A6BE7">
            <w:pPr>
              <w:spacing w:before="120"/>
              <w:jc w:val="left"/>
              <w:rPr>
                <w:ins w:id="14262" w:author="Author"/>
                <w:sz w:val="20"/>
              </w:rPr>
            </w:pPr>
            <w:ins w:id="14263" w:author="Author">
              <w:r w:rsidRPr="005E31CC">
                <w:rPr>
                  <w:sz w:val="20"/>
                </w:rPr>
                <w:t>Relevant Output Notes</w:t>
              </w:r>
            </w:ins>
          </w:p>
        </w:tc>
        <w:tc>
          <w:tcPr>
            <w:tcW w:w="7293" w:type="dxa"/>
            <w:gridSpan w:val="2"/>
          </w:tcPr>
          <w:p w14:paraId="6212CCD6" w14:textId="5FFC20B1"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64" w:author="Author"/>
                <w:sz w:val="20"/>
              </w:rPr>
            </w:pPr>
            <w:ins w:id="14265" w:author="Author">
              <w:r w:rsidRPr="008A2F84">
                <w:rPr>
                  <w:rFonts w:cs="Arial"/>
                  <w:sz w:val="20"/>
                  <w:szCs w:val="20"/>
                  <w:lang w:val="en-IE"/>
                </w:rPr>
                <w:t xml:space="preserve">The response returns </w:t>
              </w:r>
              <w:r>
                <w:rPr>
                  <w:rFonts w:cs="Arial"/>
                  <w:sz w:val="20"/>
                  <w:szCs w:val="20"/>
                  <w:lang w:val="en-IE"/>
                </w:rPr>
                <w:t>the voucher details</w:t>
              </w:r>
            </w:ins>
          </w:p>
        </w:tc>
      </w:tr>
      <w:tr w:rsidR="00D75E7E" w:rsidRPr="005E31CC" w14:paraId="64B272E4" w14:textId="77777777" w:rsidTr="008A6BE7">
        <w:trPr>
          <w:ins w:id="14266" w:author="Author"/>
        </w:trPr>
        <w:tc>
          <w:tcPr>
            <w:cnfStyle w:val="001000000000" w:firstRow="0" w:lastRow="0" w:firstColumn="1" w:lastColumn="0" w:oddVBand="0" w:evenVBand="0" w:oddHBand="0" w:evenHBand="0" w:firstRowFirstColumn="0" w:firstRowLastColumn="0" w:lastRowFirstColumn="0" w:lastRowLastColumn="0"/>
            <w:tcW w:w="2323" w:type="dxa"/>
          </w:tcPr>
          <w:p w14:paraId="3DE22C34" w14:textId="77777777" w:rsidR="00D75E7E" w:rsidRPr="005E31CC" w:rsidRDefault="00D75E7E" w:rsidP="008A6BE7">
            <w:pPr>
              <w:spacing w:before="120"/>
              <w:jc w:val="left"/>
              <w:rPr>
                <w:ins w:id="14267" w:author="Author"/>
                <w:sz w:val="20"/>
              </w:rPr>
            </w:pPr>
            <w:ins w:id="14268" w:author="Author">
              <w:r w:rsidRPr="005E31CC">
                <w:rPr>
                  <w:sz w:val="20"/>
                </w:rPr>
                <w:t>Interface Id</w:t>
              </w:r>
            </w:ins>
          </w:p>
        </w:tc>
        <w:tc>
          <w:tcPr>
            <w:tcW w:w="7293" w:type="dxa"/>
            <w:gridSpan w:val="2"/>
          </w:tcPr>
          <w:p w14:paraId="28C690EC" w14:textId="77777777"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69" w:author="Author"/>
                <w:sz w:val="20"/>
              </w:rPr>
            </w:pPr>
            <w:ins w:id="14270" w:author="Author">
              <w:r>
                <w:rPr>
                  <w:rFonts w:cs="Arial"/>
                  <w:sz w:val="20"/>
                  <w:szCs w:val="20"/>
                </w:rPr>
                <w:t>IF192.16</w:t>
              </w:r>
            </w:ins>
          </w:p>
        </w:tc>
      </w:tr>
      <w:tr w:rsidR="00D75E7E" w:rsidRPr="005E31CC" w14:paraId="5B774182" w14:textId="77777777" w:rsidTr="008A6BE7">
        <w:trPr>
          <w:ins w:id="14271" w:author="Author"/>
        </w:trPr>
        <w:tc>
          <w:tcPr>
            <w:cnfStyle w:val="001000000000" w:firstRow="0" w:lastRow="0" w:firstColumn="1" w:lastColumn="0" w:oddVBand="0" w:evenVBand="0" w:oddHBand="0" w:evenHBand="0" w:firstRowFirstColumn="0" w:firstRowLastColumn="0" w:lastRowFirstColumn="0" w:lastRowLastColumn="0"/>
            <w:tcW w:w="2323" w:type="dxa"/>
          </w:tcPr>
          <w:p w14:paraId="2CEE87C5" w14:textId="77777777" w:rsidR="00D75E7E" w:rsidRPr="005E31CC" w:rsidRDefault="00D75E7E" w:rsidP="008A6BE7">
            <w:pPr>
              <w:spacing w:before="120"/>
              <w:jc w:val="left"/>
              <w:rPr>
                <w:ins w:id="14272" w:author="Author"/>
                <w:sz w:val="20"/>
              </w:rPr>
            </w:pPr>
            <w:ins w:id="14273" w:author="Author">
              <w:r w:rsidRPr="005E31CC">
                <w:rPr>
                  <w:sz w:val="20"/>
                </w:rPr>
                <w:t>Service Id</w:t>
              </w:r>
            </w:ins>
          </w:p>
        </w:tc>
        <w:tc>
          <w:tcPr>
            <w:tcW w:w="7293" w:type="dxa"/>
            <w:gridSpan w:val="2"/>
            <w:tcBorders>
              <w:bottom w:val="single" w:sz="18" w:space="0" w:color="FFFFFF" w:themeColor="background1"/>
            </w:tcBorders>
          </w:tcPr>
          <w:p w14:paraId="55DB5C78" w14:textId="126A6CB6"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74" w:author="Author"/>
                <w:sz w:val="20"/>
              </w:rPr>
            </w:pPr>
            <w:ins w:id="14275" w:author="Author">
              <w:r w:rsidRPr="00D75E7E">
                <w:rPr>
                  <w:sz w:val="20"/>
                </w:rPr>
                <w:t>579</w:t>
              </w:r>
            </w:ins>
          </w:p>
        </w:tc>
      </w:tr>
      <w:tr w:rsidR="00D75E7E" w:rsidRPr="005E31CC" w14:paraId="70698AF8" w14:textId="77777777" w:rsidTr="008A6BE7">
        <w:trPr>
          <w:ins w:id="14276" w:author="Author"/>
        </w:trPr>
        <w:tc>
          <w:tcPr>
            <w:cnfStyle w:val="001000000000" w:firstRow="0" w:lastRow="0" w:firstColumn="1" w:lastColumn="0" w:oddVBand="0" w:evenVBand="0" w:oddHBand="0" w:evenHBand="0" w:firstRowFirstColumn="0" w:firstRowLastColumn="0" w:lastRowFirstColumn="0" w:lastRowLastColumn="0"/>
            <w:tcW w:w="2323" w:type="dxa"/>
          </w:tcPr>
          <w:p w14:paraId="0918F0DF" w14:textId="77777777" w:rsidR="00D75E7E" w:rsidRPr="005E31CC" w:rsidRDefault="00D75E7E" w:rsidP="008A6BE7">
            <w:pPr>
              <w:spacing w:before="120"/>
              <w:jc w:val="left"/>
              <w:rPr>
                <w:ins w:id="14277" w:author="Author"/>
                <w:sz w:val="20"/>
              </w:rPr>
            </w:pPr>
            <w:ins w:id="14278" w:author="Author">
              <w:r w:rsidRPr="005E31CC">
                <w:rPr>
                  <w:sz w:val="20"/>
                </w:rPr>
                <w:t>CSM Service</w:t>
              </w:r>
            </w:ins>
          </w:p>
        </w:tc>
        <w:tc>
          <w:tcPr>
            <w:tcW w:w="7293" w:type="dxa"/>
            <w:gridSpan w:val="2"/>
            <w:vAlign w:val="top"/>
          </w:tcPr>
          <w:p w14:paraId="1CDD49EB" w14:textId="77777777" w:rsidR="00D75E7E" w:rsidRPr="00EE1099"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79" w:author="Author"/>
                <w:i/>
                <w:sz w:val="20"/>
                <w:lang w:val="en-US" w:eastAsia="pt-PT"/>
              </w:rPr>
            </w:pPr>
            <w:ins w:id="14280" w:author="Author">
              <w:r>
                <w:rPr>
                  <w:sz w:val="20"/>
                  <w:lang w:val="en-IE"/>
                </w:rPr>
                <w:t>CustomerMarketingProduct</w:t>
              </w:r>
              <w:r w:rsidRPr="00EE1099" w:rsidDel="008F418E">
                <w:rPr>
                  <w:i/>
                  <w:sz w:val="20"/>
                </w:rPr>
                <w:t xml:space="preserve"> </w:t>
              </w:r>
            </w:ins>
          </w:p>
        </w:tc>
      </w:tr>
      <w:tr w:rsidR="00D75E7E" w:rsidRPr="005E31CC" w14:paraId="6D625C3D" w14:textId="77777777" w:rsidTr="008A6BE7">
        <w:trPr>
          <w:ins w:id="14281" w:author="Author"/>
        </w:trPr>
        <w:tc>
          <w:tcPr>
            <w:cnfStyle w:val="001000000000" w:firstRow="0" w:lastRow="0" w:firstColumn="1" w:lastColumn="0" w:oddVBand="0" w:evenVBand="0" w:oddHBand="0" w:evenHBand="0" w:firstRowFirstColumn="0" w:firstRowLastColumn="0" w:lastRowFirstColumn="0" w:lastRowLastColumn="0"/>
            <w:tcW w:w="2323" w:type="dxa"/>
          </w:tcPr>
          <w:p w14:paraId="1C053AB1" w14:textId="77777777" w:rsidR="00D75E7E" w:rsidRPr="005E31CC" w:rsidRDefault="00D75E7E" w:rsidP="008A6BE7">
            <w:pPr>
              <w:spacing w:before="120"/>
              <w:jc w:val="left"/>
              <w:rPr>
                <w:ins w:id="14282" w:author="Author"/>
                <w:sz w:val="20"/>
              </w:rPr>
            </w:pPr>
            <w:ins w:id="14283" w:author="Author">
              <w:r w:rsidRPr="005E31CC">
                <w:rPr>
                  <w:sz w:val="20"/>
                </w:rPr>
                <w:t>CSM Operation</w:t>
              </w:r>
            </w:ins>
          </w:p>
        </w:tc>
        <w:tc>
          <w:tcPr>
            <w:tcW w:w="7293" w:type="dxa"/>
            <w:gridSpan w:val="2"/>
            <w:vAlign w:val="top"/>
          </w:tcPr>
          <w:p w14:paraId="0FA94FAD" w14:textId="602FECAE" w:rsidR="00D75E7E" w:rsidRPr="00EE1099"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84" w:author="Author"/>
                <w:i/>
                <w:sz w:val="20"/>
              </w:rPr>
            </w:pPr>
            <w:ins w:id="14285" w:author="Author">
              <w:r>
                <w:rPr>
                  <w:sz w:val="20"/>
                  <w:lang w:val="en-IE"/>
                </w:rPr>
                <w:t>GetCustomerMarketingProductList</w:t>
              </w:r>
            </w:ins>
          </w:p>
        </w:tc>
      </w:tr>
    </w:tbl>
    <w:p w14:paraId="3690F917" w14:textId="77777777" w:rsidR="00D75E7E" w:rsidRDefault="00D75E7E" w:rsidP="00D16EBA">
      <w:pPr>
        <w:rPr>
          <w:ins w:id="1428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5E7E" w:rsidRPr="00563671" w14:paraId="17064819" w14:textId="77777777" w:rsidTr="008A6BE7">
        <w:trPr>
          <w:cnfStyle w:val="100000000000" w:firstRow="1" w:lastRow="0" w:firstColumn="0" w:lastColumn="0" w:oddVBand="0" w:evenVBand="0" w:oddHBand="0" w:evenHBand="0" w:firstRowFirstColumn="0" w:firstRowLastColumn="0" w:lastRowFirstColumn="0" w:lastRowLastColumn="0"/>
          <w:ins w:id="1428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59D47FB" w14:textId="77777777" w:rsidR="00D75E7E" w:rsidRPr="00563671" w:rsidRDefault="00D75E7E" w:rsidP="008A6BE7">
            <w:pPr>
              <w:spacing w:before="120"/>
              <w:jc w:val="left"/>
              <w:rPr>
                <w:ins w:id="14288" w:author="Author"/>
                <w:rFonts w:cs="Arial"/>
                <w:b w:val="0"/>
                <w:color w:val="auto"/>
                <w:sz w:val="20"/>
                <w:szCs w:val="20"/>
              </w:rPr>
            </w:pPr>
          </w:p>
        </w:tc>
        <w:tc>
          <w:tcPr>
            <w:tcW w:w="2976" w:type="dxa"/>
          </w:tcPr>
          <w:p w14:paraId="1DDF3523" w14:textId="77777777" w:rsidR="00D75E7E" w:rsidRPr="00563671" w:rsidRDefault="00D75E7E" w:rsidP="008A6BE7">
            <w:pPr>
              <w:spacing w:before="120"/>
              <w:jc w:val="left"/>
              <w:cnfStyle w:val="100000000000" w:firstRow="1" w:lastRow="0" w:firstColumn="0" w:lastColumn="0" w:oddVBand="0" w:evenVBand="0" w:oddHBand="0" w:evenHBand="0" w:firstRowFirstColumn="0" w:firstRowLastColumn="0" w:lastRowFirstColumn="0" w:lastRowLastColumn="0"/>
              <w:rPr>
                <w:ins w:id="14289" w:author="Author"/>
                <w:rFonts w:cs="Arial"/>
                <w:color w:val="auto"/>
                <w:sz w:val="20"/>
                <w:szCs w:val="20"/>
              </w:rPr>
            </w:pPr>
          </w:p>
        </w:tc>
      </w:tr>
      <w:tr w:rsidR="00D75E7E" w:rsidRPr="00563671" w14:paraId="36D8EC21" w14:textId="77777777" w:rsidTr="008A6BE7">
        <w:trPr>
          <w:ins w:id="14290" w:author="Author"/>
        </w:trPr>
        <w:tc>
          <w:tcPr>
            <w:cnfStyle w:val="001000000000" w:firstRow="0" w:lastRow="0" w:firstColumn="1" w:lastColumn="0" w:oddVBand="0" w:evenVBand="0" w:oddHBand="0" w:evenHBand="0" w:firstRowFirstColumn="0" w:firstRowLastColumn="0" w:lastRowFirstColumn="0" w:lastRowLastColumn="0"/>
            <w:tcW w:w="2323" w:type="dxa"/>
          </w:tcPr>
          <w:p w14:paraId="6708AC63" w14:textId="77777777" w:rsidR="00D75E7E" w:rsidRPr="00563671" w:rsidRDefault="00D75E7E" w:rsidP="008A6BE7">
            <w:pPr>
              <w:spacing w:before="120"/>
              <w:jc w:val="left"/>
              <w:rPr>
                <w:ins w:id="14291" w:author="Author"/>
                <w:rFonts w:cs="Arial"/>
                <w:sz w:val="20"/>
                <w:szCs w:val="20"/>
              </w:rPr>
            </w:pPr>
            <w:ins w:id="14292" w:author="Author">
              <w:r w:rsidRPr="00563671">
                <w:rPr>
                  <w:rFonts w:cs="Arial"/>
                  <w:sz w:val="20"/>
                  <w:szCs w:val="20"/>
                </w:rPr>
                <w:t>Service</w:t>
              </w:r>
            </w:ins>
          </w:p>
        </w:tc>
        <w:tc>
          <w:tcPr>
            <w:tcW w:w="7293" w:type="dxa"/>
            <w:gridSpan w:val="2"/>
          </w:tcPr>
          <w:p w14:paraId="52CA52D7" w14:textId="1805D4F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93" w:author="Author"/>
                <w:rFonts w:cs="Arial"/>
                <w:sz w:val="20"/>
                <w:szCs w:val="20"/>
                <w:lang w:val="en-US"/>
              </w:rPr>
            </w:pPr>
            <w:ins w:id="14294" w:author="Author">
              <w:r w:rsidRPr="00D75E7E">
                <w:rPr>
                  <w:rFonts w:cs="Arial"/>
                  <w:sz w:val="20"/>
                  <w:szCs w:val="20"/>
                </w:rPr>
                <w:t>Get Sales Orders</w:t>
              </w:r>
            </w:ins>
          </w:p>
        </w:tc>
      </w:tr>
      <w:tr w:rsidR="00D75E7E" w:rsidRPr="00563671" w14:paraId="3D184320" w14:textId="77777777" w:rsidTr="008A6BE7">
        <w:trPr>
          <w:ins w:id="14295" w:author="Author"/>
        </w:trPr>
        <w:tc>
          <w:tcPr>
            <w:cnfStyle w:val="001000000000" w:firstRow="0" w:lastRow="0" w:firstColumn="1" w:lastColumn="0" w:oddVBand="0" w:evenVBand="0" w:oddHBand="0" w:evenHBand="0" w:firstRowFirstColumn="0" w:firstRowLastColumn="0" w:lastRowFirstColumn="0" w:lastRowLastColumn="0"/>
            <w:tcW w:w="2323" w:type="dxa"/>
          </w:tcPr>
          <w:p w14:paraId="3AE788A7" w14:textId="77777777" w:rsidR="00D75E7E" w:rsidRPr="00563671" w:rsidRDefault="00D75E7E" w:rsidP="008A6BE7">
            <w:pPr>
              <w:spacing w:before="120"/>
              <w:jc w:val="left"/>
              <w:rPr>
                <w:ins w:id="14296" w:author="Author"/>
                <w:rFonts w:cs="Arial"/>
                <w:sz w:val="20"/>
                <w:szCs w:val="20"/>
              </w:rPr>
            </w:pPr>
            <w:ins w:id="14297" w:author="Author">
              <w:r w:rsidRPr="00563671">
                <w:rPr>
                  <w:rFonts w:cs="Arial"/>
                  <w:sz w:val="20"/>
                  <w:szCs w:val="20"/>
                </w:rPr>
                <w:t>Relevant Input Notes</w:t>
              </w:r>
            </w:ins>
          </w:p>
        </w:tc>
        <w:tc>
          <w:tcPr>
            <w:tcW w:w="7293" w:type="dxa"/>
            <w:gridSpan w:val="2"/>
          </w:tcPr>
          <w:p w14:paraId="5F724043"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98" w:author="Author"/>
                <w:rFonts w:cs="Arial"/>
                <w:sz w:val="20"/>
                <w:szCs w:val="20"/>
              </w:rPr>
            </w:pPr>
            <w:ins w:id="14299" w:author="Author">
              <w:r w:rsidRPr="00563671">
                <w:rPr>
                  <w:rFonts w:cs="Arial"/>
                  <w:sz w:val="20"/>
                  <w:szCs w:val="20"/>
                </w:rPr>
                <w:t>The current customer context should be passed as parameter</w:t>
              </w:r>
            </w:ins>
          </w:p>
        </w:tc>
      </w:tr>
      <w:tr w:rsidR="00D75E7E" w:rsidRPr="00563671" w14:paraId="2FF1443E" w14:textId="77777777" w:rsidTr="008A6BE7">
        <w:trPr>
          <w:ins w:id="14300" w:author="Author"/>
        </w:trPr>
        <w:tc>
          <w:tcPr>
            <w:cnfStyle w:val="001000000000" w:firstRow="0" w:lastRow="0" w:firstColumn="1" w:lastColumn="0" w:oddVBand="0" w:evenVBand="0" w:oddHBand="0" w:evenHBand="0" w:firstRowFirstColumn="0" w:firstRowLastColumn="0" w:lastRowFirstColumn="0" w:lastRowLastColumn="0"/>
            <w:tcW w:w="2323" w:type="dxa"/>
          </w:tcPr>
          <w:p w14:paraId="66D3F4F8" w14:textId="77777777" w:rsidR="00D75E7E" w:rsidRPr="00563671" w:rsidRDefault="00D75E7E" w:rsidP="008A6BE7">
            <w:pPr>
              <w:spacing w:before="120"/>
              <w:jc w:val="left"/>
              <w:rPr>
                <w:ins w:id="14301" w:author="Author"/>
                <w:rFonts w:cs="Arial"/>
                <w:sz w:val="20"/>
                <w:szCs w:val="20"/>
              </w:rPr>
            </w:pPr>
            <w:ins w:id="14302" w:author="Author">
              <w:r w:rsidRPr="00563671">
                <w:rPr>
                  <w:rFonts w:cs="Arial"/>
                  <w:sz w:val="20"/>
                  <w:szCs w:val="20"/>
                </w:rPr>
                <w:t>Relevant Output Notes</w:t>
              </w:r>
            </w:ins>
          </w:p>
        </w:tc>
        <w:tc>
          <w:tcPr>
            <w:tcW w:w="7293" w:type="dxa"/>
            <w:gridSpan w:val="2"/>
          </w:tcPr>
          <w:p w14:paraId="6C69BFD5" w14:textId="37758374" w:rsidR="00D75E7E" w:rsidRPr="00563671" w:rsidRDefault="00D75E7E" w:rsidP="00E56303">
            <w:pPr>
              <w:spacing w:before="120"/>
              <w:jc w:val="left"/>
              <w:cnfStyle w:val="000000000000" w:firstRow="0" w:lastRow="0" w:firstColumn="0" w:lastColumn="0" w:oddVBand="0" w:evenVBand="0" w:oddHBand="0" w:evenHBand="0" w:firstRowFirstColumn="0" w:firstRowLastColumn="0" w:lastRowFirstColumn="0" w:lastRowLastColumn="0"/>
              <w:rPr>
                <w:ins w:id="14303" w:author="Author"/>
                <w:rFonts w:cs="Arial"/>
                <w:sz w:val="20"/>
                <w:szCs w:val="20"/>
              </w:rPr>
            </w:pPr>
            <w:ins w:id="14304" w:author="Author">
              <w:r w:rsidRPr="00563671">
                <w:rPr>
                  <w:rFonts w:cs="Arial"/>
                  <w:sz w:val="20"/>
                  <w:szCs w:val="20"/>
                </w:rPr>
                <w:t xml:space="preserve">The response returns </w:t>
              </w:r>
              <w:r w:rsidR="00E56303">
                <w:rPr>
                  <w:rFonts w:cs="Arial"/>
                  <w:sz w:val="20"/>
                  <w:lang w:val="en-IE"/>
                </w:rPr>
                <w:t>the orderable items</w:t>
              </w:r>
            </w:ins>
          </w:p>
        </w:tc>
      </w:tr>
      <w:tr w:rsidR="00D75E7E" w:rsidRPr="00563671" w14:paraId="333A5A6C" w14:textId="77777777" w:rsidTr="008A6BE7">
        <w:trPr>
          <w:ins w:id="14305" w:author="Author"/>
        </w:trPr>
        <w:tc>
          <w:tcPr>
            <w:cnfStyle w:val="001000000000" w:firstRow="0" w:lastRow="0" w:firstColumn="1" w:lastColumn="0" w:oddVBand="0" w:evenVBand="0" w:oddHBand="0" w:evenHBand="0" w:firstRowFirstColumn="0" w:firstRowLastColumn="0" w:lastRowFirstColumn="0" w:lastRowLastColumn="0"/>
            <w:tcW w:w="2323" w:type="dxa"/>
          </w:tcPr>
          <w:p w14:paraId="55D3CDB9" w14:textId="77777777" w:rsidR="00D75E7E" w:rsidRPr="00563671" w:rsidRDefault="00D75E7E" w:rsidP="008A6BE7">
            <w:pPr>
              <w:spacing w:before="120"/>
              <w:jc w:val="left"/>
              <w:rPr>
                <w:ins w:id="14306" w:author="Author"/>
                <w:rFonts w:cs="Arial"/>
                <w:sz w:val="20"/>
                <w:szCs w:val="20"/>
              </w:rPr>
            </w:pPr>
            <w:ins w:id="14307" w:author="Author">
              <w:r w:rsidRPr="00563671">
                <w:rPr>
                  <w:rFonts w:cs="Arial"/>
                  <w:sz w:val="20"/>
                  <w:szCs w:val="20"/>
                </w:rPr>
                <w:t>Interface Id</w:t>
              </w:r>
            </w:ins>
          </w:p>
        </w:tc>
        <w:tc>
          <w:tcPr>
            <w:tcW w:w="7293" w:type="dxa"/>
            <w:gridSpan w:val="2"/>
          </w:tcPr>
          <w:p w14:paraId="39880BD2"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08" w:author="Author"/>
                <w:rFonts w:cs="Arial"/>
                <w:sz w:val="20"/>
                <w:szCs w:val="20"/>
              </w:rPr>
            </w:pPr>
            <w:ins w:id="14309" w:author="Author">
              <w:r w:rsidRPr="00563671">
                <w:rPr>
                  <w:rFonts w:cs="Arial"/>
                  <w:sz w:val="20"/>
                  <w:szCs w:val="20"/>
                  <w:lang w:val="en-US" w:eastAsia="pt-PT"/>
                </w:rPr>
                <w:t>IF192.28</w:t>
              </w:r>
            </w:ins>
          </w:p>
        </w:tc>
      </w:tr>
      <w:tr w:rsidR="00D75E7E" w:rsidRPr="00563671" w14:paraId="68DC7263" w14:textId="77777777" w:rsidTr="008A6BE7">
        <w:trPr>
          <w:ins w:id="14310" w:author="Author"/>
        </w:trPr>
        <w:tc>
          <w:tcPr>
            <w:cnfStyle w:val="001000000000" w:firstRow="0" w:lastRow="0" w:firstColumn="1" w:lastColumn="0" w:oddVBand="0" w:evenVBand="0" w:oddHBand="0" w:evenHBand="0" w:firstRowFirstColumn="0" w:firstRowLastColumn="0" w:lastRowFirstColumn="0" w:lastRowLastColumn="0"/>
            <w:tcW w:w="2323" w:type="dxa"/>
          </w:tcPr>
          <w:p w14:paraId="60ABA09F" w14:textId="77777777" w:rsidR="00D75E7E" w:rsidRPr="00563671" w:rsidRDefault="00D75E7E" w:rsidP="008A6BE7">
            <w:pPr>
              <w:spacing w:before="120"/>
              <w:jc w:val="left"/>
              <w:rPr>
                <w:ins w:id="14311" w:author="Author"/>
                <w:rFonts w:cs="Arial"/>
                <w:sz w:val="20"/>
                <w:szCs w:val="20"/>
              </w:rPr>
            </w:pPr>
            <w:ins w:id="14312" w:author="Author">
              <w:r w:rsidRPr="00563671">
                <w:rPr>
                  <w:rFonts w:cs="Arial"/>
                  <w:sz w:val="20"/>
                  <w:szCs w:val="20"/>
                </w:rPr>
                <w:t>Service Id</w:t>
              </w:r>
            </w:ins>
          </w:p>
        </w:tc>
        <w:tc>
          <w:tcPr>
            <w:tcW w:w="7293" w:type="dxa"/>
            <w:gridSpan w:val="2"/>
          </w:tcPr>
          <w:p w14:paraId="333DE73A"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13" w:author="Author"/>
                <w:rFonts w:cs="Arial"/>
                <w:sz w:val="20"/>
                <w:szCs w:val="20"/>
              </w:rPr>
            </w:pPr>
            <w:ins w:id="14314" w:author="Author">
              <w:r>
                <w:rPr>
                  <w:rFonts w:cs="Arial"/>
                  <w:sz w:val="20"/>
                  <w:szCs w:val="20"/>
                </w:rPr>
                <w:t>389</w:t>
              </w:r>
            </w:ins>
          </w:p>
        </w:tc>
      </w:tr>
      <w:tr w:rsidR="00D75E7E" w:rsidRPr="00563671" w14:paraId="1EA1D7C6" w14:textId="77777777" w:rsidTr="008A6BE7">
        <w:trPr>
          <w:ins w:id="14315" w:author="Author"/>
        </w:trPr>
        <w:tc>
          <w:tcPr>
            <w:cnfStyle w:val="001000000000" w:firstRow="0" w:lastRow="0" w:firstColumn="1" w:lastColumn="0" w:oddVBand="0" w:evenVBand="0" w:oddHBand="0" w:evenHBand="0" w:firstRowFirstColumn="0" w:firstRowLastColumn="0" w:lastRowFirstColumn="0" w:lastRowLastColumn="0"/>
            <w:tcW w:w="2323" w:type="dxa"/>
          </w:tcPr>
          <w:p w14:paraId="6C1D2364" w14:textId="77777777" w:rsidR="00D75E7E" w:rsidRPr="00563671" w:rsidRDefault="00D75E7E" w:rsidP="008A6BE7">
            <w:pPr>
              <w:spacing w:before="120"/>
              <w:jc w:val="left"/>
              <w:rPr>
                <w:ins w:id="14316" w:author="Author"/>
                <w:rFonts w:cs="Arial"/>
                <w:sz w:val="20"/>
                <w:szCs w:val="20"/>
              </w:rPr>
            </w:pPr>
            <w:ins w:id="14317" w:author="Author">
              <w:r w:rsidRPr="00563671">
                <w:rPr>
                  <w:rFonts w:cs="Arial"/>
                  <w:bCs/>
                  <w:sz w:val="20"/>
                  <w:szCs w:val="20"/>
                </w:rPr>
                <w:t>CSM Service</w:t>
              </w:r>
            </w:ins>
          </w:p>
        </w:tc>
        <w:tc>
          <w:tcPr>
            <w:tcW w:w="7293" w:type="dxa"/>
            <w:gridSpan w:val="2"/>
          </w:tcPr>
          <w:p w14:paraId="34E3B4F5"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18" w:author="Author"/>
                <w:rFonts w:cs="Arial"/>
                <w:sz w:val="20"/>
                <w:szCs w:val="20"/>
              </w:rPr>
            </w:pPr>
            <w:ins w:id="14319" w:author="Author">
              <w:r w:rsidRPr="00563671">
                <w:rPr>
                  <w:rFonts w:cs="Arial"/>
                  <w:sz w:val="20"/>
                  <w:szCs w:val="20"/>
                </w:rPr>
                <w:t>SalesOrder</w:t>
              </w:r>
            </w:ins>
          </w:p>
        </w:tc>
      </w:tr>
      <w:tr w:rsidR="00D75E7E" w:rsidRPr="00563671" w14:paraId="64FE3525" w14:textId="77777777" w:rsidTr="008A6BE7">
        <w:trPr>
          <w:ins w:id="14320" w:author="Author"/>
        </w:trPr>
        <w:tc>
          <w:tcPr>
            <w:cnfStyle w:val="001000000000" w:firstRow="0" w:lastRow="0" w:firstColumn="1" w:lastColumn="0" w:oddVBand="0" w:evenVBand="0" w:oddHBand="0" w:evenHBand="0" w:firstRowFirstColumn="0" w:firstRowLastColumn="0" w:lastRowFirstColumn="0" w:lastRowLastColumn="0"/>
            <w:tcW w:w="2323" w:type="dxa"/>
          </w:tcPr>
          <w:p w14:paraId="41DF8652" w14:textId="77777777" w:rsidR="00D75E7E" w:rsidRPr="00563671" w:rsidRDefault="00D75E7E" w:rsidP="008A6BE7">
            <w:pPr>
              <w:spacing w:before="120"/>
              <w:jc w:val="left"/>
              <w:rPr>
                <w:ins w:id="14321" w:author="Author"/>
                <w:rFonts w:cs="Arial"/>
                <w:bCs/>
                <w:sz w:val="20"/>
                <w:szCs w:val="20"/>
              </w:rPr>
            </w:pPr>
            <w:ins w:id="14322" w:author="Author">
              <w:r w:rsidRPr="00563671">
                <w:rPr>
                  <w:rFonts w:cs="Arial"/>
                  <w:bCs/>
                  <w:sz w:val="20"/>
                  <w:szCs w:val="20"/>
                </w:rPr>
                <w:t>CSM Operation</w:t>
              </w:r>
            </w:ins>
          </w:p>
        </w:tc>
        <w:tc>
          <w:tcPr>
            <w:tcW w:w="7293" w:type="dxa"/>
            <w:gridSpan w:val="2"/>
          </w:tcPr>
          <w:p w14:paraId="3730C4E4"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23" w:author="Author"/>
                <w:rFonts w:cs="Arial"/>
                <w:sz w:val="20"/>
                <w:szCs w:val="20"/>
                <w:lang w:val="en-US"/>
              </w:rPr>
            </w:pPr>
            <w:ins w:id="14324" w:author="Author">
              <w:r w:rsidRPr="00563671">
                <w:rPr>
                  <w:rFonts w:cs="Arial"/>
                  <w:sz w:val="20"/>
                  <w:szCs w:val="20"/>
                </w:rPr>
                <w:t>GetSalesOrderList</w:t>
              </w:r>
            </w:ins>
          </w:p>
        </w:tc>
      </w:tr>
    </w:tbl>
    <w:p w14:paraId="1DA031A5" w14:textId="77777777" w:rsidR="00D75E7E" w:rsidRDefault="00D75E7E" w:rsidP="00D16EBA">
      <w:pPr>
        <w:rPr>
          <w:ins w:id="1432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E56303" w:rsidRPr="00563671" w14:paraId="139CCE1D" w14:textId="77777777" w:rsidTr="008A6BE7">
        <w:trPr>
          <w:cnfStyle w:val="100000000000" w:firstRow="1" w:lastRow="0" w:firstColumn="0" w:lastColumn="0" w:oddVBand="0" w:evenVBand="0" w:oddHBand="0" w:evenHBand="0" w:firstRowFirstColumn="0" w:firstRowLastColumn="0" w:lastRowFirstColumn="0" w:lastRowLastColumn="0"/>
          <w:ins w:id="1432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C54C2D" w14:textId="77777777" w:rsidR="00E56303" w:rsidRPr="00563671" w:rsidRDefault="00E56303" w:rsidP="008A6BE7">
            <w:pPr>
              <w:spacing w:before="120"/>
              <w:jc w:val="left"/>
              <w:rPr>
                <w:ins w:id="14327" w:author="Author"/>
                <w:rFonts w:cs="Arial"/>
                <w:b w:val="0"/>
                <w:color w:val="auto"/>
                <w:sz w:val="20"/>
                <w:szCs w:val="20"/>
                <w:lang w:val="en-IE"/>
              </w:rPr>
            </w:pPr>
          </w:p>
        </w:tc>
        <w:tc>
          <w:tcPr>
            <w:tcW w:w="2976" w:type="dxa"/>
          </w:tcPr>
          <w:p w14:paraId="14080B0E" w14:textId="77777777" w:rsidR="00E56303" w:rsidRPr="00563671" w:rsidRDefault="00E56303" w:rsidP="008A6BE7">
            <w:pPr>
              <w:spacing w:before="120"/>
              <w:jc w:val="left"/>
              <w:cnfStyle w:val="100000000000" w:firstRow="1" w:lastRow="0" w:firstColumn="0" w:lastColumn="0" w:oddVBand="0" w:evenVBand="0" w:oddHBand="0" w:evenHBand="0" w:firstRowFirstColumn="0" w:firstRowLastColumn="0" w:lastRowFirstColumn="0" w:lastRowLastColumn="0"/>
              <w:rPr>
                <w:ins w:id="14328" w:author="Author"/>
                <w:rFonts w:cs="Arial"/>
                <w:color w:val="auto"/>
                <w:sz w:val="20"/>
                <w:szCs w:val="20"/>
                <w:lang w:val="en-IE"/>
              </w:rPr>
            </w:pPr>
          </w:p>
        </w:tc>
      </w:tr>
      <w:tr w:rsidR="00717951" w:rsidRPr="00563671" w14:paraId="2F185C4F" w14:textId="77777777" w:rsidTr="008A6BE7">
        <w:trPr>
          <w:ins w:id="14329" w:author="Author"/>
        </w:trPr>
        <w:tc>
          <w:tcPr>
            <w:cnfStyle w:val="001000000000" w:firstRow="0" w:lastRow="0" w:firstColumn="1" w:lastColumn="0" w:oddVBand="0" w:evenVBand="0" w:oddHBand="0" w:evenHBand="0" w:firstRowFirstColumn="0" w:firstRowLastColumn="0" w:lastRowFirstColumn="0" w:lastRowLastColumn="0"/>
            <w:tcW w:w="2323" w:type="dxa"/>
          </w:tcPr>
          <w:p w14:paraId="019BE097" w14:textId="77777777" w:rsidR="00717951" w:rsidRPr="00563671" w:rsidRDefault="00717951" w:rsidP="00717951">
            <w:pPr>
              <w:spacing w:before="120"/>
              <w:jc w:val="left"/>
              <w:rPr>
                <w:ins w:id="14330" w:author="Author"/>
                <w:rFonts w:cs="Arial"/>
                <w:sz w:val="20"/>
                <w:szCs w:val="20"/>
                <w:lang w:val="en-IE"/>
              </w:rPr>
            </w:pPr>
            <w:ins w:id="14331" w:author="Author">
              <w:r w:rsidRPr="00563671">
                <w:rPr>
                  <w:rFonts w:cs="Arial"/>
                  <w:sz w:val="20"/>
                  <w:szCs w:val="20"/>
                  <w:lang w:val="en-IE"/>
                </w:rPr>
                <w:t>Service</w:t>
              </w:r>
            </w:ins>
          </w:p>
        </w:tc>
        <w:tc>
          <w:tcPr>
            <w:tcW w:w="7293" w:type="dxa"/>
            <w:gridSpan w:val="2"/>
          </w:tcPr>
          <w:p w14:paraId="5403C138" w14:textId="4C261610"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32" w:author="Author"/>
                <w:rFonts w:cs="Arial"/>
                <w:sz w:val="20"/>
                <w:szCs w:val="20"/>
                <w:lang w:val="en-IE"/>
              </w:rPr>
            </w:pPr>
            <w:ins w:id="14333" w:author="Author">
              <w:r>
                <w:rPr>
                  <w:sz w:val="20"/>
                  <w:szCs w:val="20"/>
                </w:rPr>
                <w:t>Cancel</w:t>
              </w:r>
              <w:r w:rsidRPr="00563671">
                <w:rPr>
                  <w:sz w:val="20"/>
                  <w:szCs w:val="20"/>
                </w:rPr>
                <w:t xml:space="preserve"> sales order</w:t>
              </w:r>
              <w:del w:id="14334" w:author="Author">
                <w:r w:rsidRPr="00E56303" w:rsidDel="00717951">
                  <w:rPr>
                    <w:rFonts w:cs="Arial"/>
                    <w:sz w:val="20"/>
                    <w:szCs w:val="20"/>
                    <w:lang w:val="en-IE"/>
                  </w:rPr>
                  <w:delText>Rollback loyalty points deduction</w:delText>
                </w:r>
              </w:del>
            </w:ins>
          </w:p>
        </w:tc>
      </w:tr>
      <w:tr w:rsidR="00717951" w:rsidRPr="00563671" w14:paraId="3E2EB7D5" w14:textId="77777777" w:rsidTr="008A6BE7">
        <w:trPr>
          <w:ins w:id="14335" w:author="Author"/>
        </w:trPr>
        <w:tc>
          <w:tcPr>
            <w:cnfStyle w:val="001000000000" w:firstRow="0" w:lastRow="0" w:firstColumn="1" w:lastColumn="0" w:oddVBand="0" w:evenVBand="0" w:oddHBand="0" w:evenHBand="0" w:firstRowFirstColumn="0" w:firstRowLastColumn="0" w:lastRowFirstColumn="0" w:lastRowLastColumn="0"/>
            <w:tcW w:w="2323" w:type="dxa"/>
          </w:tcPr>
          <w:p w14:paraId="549A1545" w14:textId="77777777" w:rsidR="00717951" w:rsidRPr="00563671" w:rsidRDefault="00717951" w:rsidP="00717951">
            <w:pPr>
              <w:spacing w:before="120"/>
              <w:jc w:val="left"/>
              <w:rPr>
                <w:ins w:id="14336" w:author="Author"/>
                <w:rFonts w:cs="Arial"/>
                <w:sz w:val="20"/>
                <w:szCs w:val="20"/>
                <w:lang w:val="en-IE"/>
              </w:rPr>
            </w:pPr>
            <w:ins w:id="14337" w:author="Author">
              <w:r w:rsidRPr="00563671">
                <w:rPr>
                  <w:rFonts w:cs="Arial"/>
                  <w:sz w:val="20"/>
                  <w:szCs w:val="20"/>
                  <w:lang w:val="en-IE"/>
                </w:rPr>
                <w:t>Relevant Input Notes</w:t>
              </w:r>
            </w:ins>
          </w:p>
        </w:tc>
        <w:tc>
          <w:tcPr>
            <w:tcW w:w="7293" w:type="dxa"/>
            <w:gridSpan w:val="2"/>
          </w:tcPr>
          <w:p w14:paraId="362ED85A" w14:textId="0D98C815"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38" w:author="Author"/>
                <w:rFonts w:cs="Arial"/>
                <w:sz w:val="20"/>
                <w:szCs w:val="20"/>
                <w:lang w:val="en-IE"/>
              </w:rPr>
            </w:pPr>
            <w:ins w:id="14339" w:author="Author">
              <w:r w:rsidRPr="00563671">
                <w:rPr>
                  <w:rFonts w:cs="Arial"/>
                  <w:sz w:val="20"/>
                  <w:szCs w:val="20"/>
                  <w:lang w:val="en-IE"/>
                </w:rPr>
                <w:t>The request should be made for the given order and contextualized customer</w:t>
              </w:r>
              <w:del w:id="14340" w:author="Author">
                <w:r w:rsidRPr="00563671" w:rsidDel="0019271D">
                  <w:rPr>
                    <w:rFonts w:cs="Arial"/>
                    <w:sz w:val="20"/>
                    <w:szCs w:val="20"/>
                    <w:lang w:val="en-IE"/>
                  </w:rPr>
                  <w:delText xml:space="preserve">The request sends the loyalty points quantity to be </w:delText>
                </w:r>
                <w:r w:rsidDel="0019271D">
                  <w:rPr>
                    <w:rFonts w:cs="Arial"/>
                    <w:sz w:val="20"/>
                    <w:szCs w:val="20"/>
                    <w:lang w:val="en-IE"/>
                  </w:rPr>
                  <w:delText>credited</w:delText>
                </w:r>
              </w:del>
            </w:ins>
          </w:p>
        </w:tc>
      </w:tr>
      <w:tr w:rsidR="00717951" w:rsidRPr="00563671" w14:paraId="5E0A5ED6" w14:textId="77777777" w:rsidTr="008A6BE7">
        <w:trPr>
          <w:ins w:id="14341" w:author="Author"/>
        </w:trPr>
        <w:tc>
          <w:tcPr>
            <w:cnfStyle w:val="001000000000" w:firstRow="0" w:lastRow="0" w:firstColumn="1" w:lastColumn="0" w:oddVBand="0" w:evenVBand="0" w:oddHBand="0" w:evenHBand="0" w:firstRowFirstColumn="0" w:firstRowLastColumn="0" w:lastRowFirstColumn="0" w:lastRowLastColumn="0"/>
            <w:tcW w:w="2323" w:type="dxa"/>
          </w:tcPr>
          <w:p w14:paraId="214F36A1" w14:textId="77777777" w:rsidR="00717951" w:rsidRPr="00563671" w:rsidRDefault="00717951" w:rsidP="00717951">
            <w:pPr>
              <w:spacing w:before="120"/>
              <w:jc w:val="left"/>
              <w:rPr>
                <w:ins w:id="14342" w:author="Author"/>
                <w:rFonts w:cs="Arial"/>
                <w:sz w:val="20"/>
                <w:szCs w:val="20"/>
                <w:lang w:val="en-IE"/>
              </w:rPr>
            </w:pPr>
            <w:ins w:id="14343" w:author="Author">
              <w:r w:rsidRPr="00563671">
                <w:rPr>
                  <w:rFonts w:cs="Arial"/>
                  <w:sz w:val="20"/>
                  <w:szCs w:val="20"/>
                  <w:lang w:val="en-IE"/>
                </w:rPr>
                <w:t>Relevant Output Notes</w:t>
              </w:r>
            </w:ins>
          </w:p>
        </w:tc>
        <w:tc>
          <w:tcPr>
            <w:tcW w:w="7293" w:type="dxa"/>
            <w:gridSpan w:val="2"/>
          </w:tcPr>
          <w:p w14:paraId="76EF8691" w14:textId="7673F28C"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44" w:author="Author"/>
                <w:rFonts w:cs="Arial"/>
                <w:sz w:val="20"/>
                <w:szCs w:val="20"/>
                <w:lang w:val="en-IE"/>
              </w:rPr>
            </w:pPr>
            <w:ins w:id="14345" w:author="Author">
              <w:r w:rsidRPr="00563671">
                <w:rPr>
                  <w:rFonts w:cs="Arial"/>
                  <w:sz w:val="20"/>
                  <w:szCs w:val="20"/>
                  <w:lang w:val="en-IE"/>
                </w:rPr>
                <w:t>The response should return the status of the order and its identifier</w:t>
              </w:r>
              <w:del w:id="14346" w:author="Author">
                <w:r w:rsidRPr="00563671" w:rsidDel="0019271D">
                  <w:rPr>
                    <w:rFonts w:cs="Arial"/>
                    <w:sz w:val="20"/>
                    <w:szCs w:val="20"/>
                    <w:lang w:val="en-IE"/>
                  </w:rPr>
                  <w:delText>The response should return the operation status</w:delText>
                </w:r>
              </w:del>
            </w:ins>
          </w:p>
        </w:tc>
      </w:tr>
      <w:tr w:rsidR="00717951" w:rsidRPr="00563671" w14:paraId="00187EB8" w14:textId="77777777" w:rsidTr="008A6BE7">
        <w:trPr>
          <w:ins w:id="14347" w:author="Author"/>
        </w:trPr>
        <w:tc>
          <w:tcPr>
            <w:cnfStyle w:val="001000000000" w:firstRow="0" w:lastRow="0" w:firstColumn="1" w:lastColumn="0" w:oddVBand="0" w:evenVBand="0" w:oddHBand="0" w:evenHBand="0" w:firstRowFirstColumn="0" w:firstRowLastColumn="0" w:lastRowFirstColumn="0" w:lastRowLastColumn="0"/>
            <w:tcW w:w="2323" w:type="dxa"/>
          </w:tcPr>
          <w:p w14:paraId="4EE522D0" w14:textId="77777777" w:rsidR="00717951" w:rsidRPr="00563671" w:rsidRDefault="00717951" w:rsidP="00717951">
            <w:pPr>
              <w:spacing w:before="120"/>
              <w:jc w:val="left"/>
              <w:rPr>
                <w:ins w:id="14348" w:author="Author"/>
                <w:rFonts w:cs="Arial"/>
                <w:sz w:val="20"/>
                <w:szCs w:val="20"/>
                <w:lang w:val="en-IE"/>
              </w:rPr>
            </w:pPr>
            <w:ins w:id="14349" w:author="Author">
              <w:r w:rsidRPr="00563671">
                <w:rPr>
                  <w:rFonts w:cs="Arial"/>
                  <w:sz w:val="20"/>
                  <w:szCs w:val="20"/>
                  <w:lang w:val="en-IE"/>
                </w:rPr>
                <w:t>Interface Id</w:t>
              </w:r>
            </w:ins>
          </w:p>
        </w:tc>
        <w:tc>
          <w:tcPr>
            <w:tcW w:w="7293" w:type="dxa"/>
            <w:gridSpan w:val="2"/>
          </w:tcPr>
          <w:p w14:paraId="4775750E" w14:textId="2AA16575"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50" w:author="Author"/>
                <w:rFonts w:cs="Arial"/>
                <w:sz w:val="20"/>
                <w:szCs w:val="20"/>
                <w:lang w:val="en-IE"/>
              </w:rPr>
            </w:pPr>
            <w:ins w:id="14351" w:author="Author">
              <w:r w:rsidRPr="00563671">
                <w:rPr>
                  <w:rFonts w:cs="Arial"/>
                  <w:sz w:val="20"/>
                  <w:szCs w:val="20"/>
                  <w:lang w:val="en-IE" w:eastAsia="pt-PT"/>
                </w:rPr>
                <w:t>IF192.28</w:t>
              </w:r>
              <w:del w:id="14352" w:author="Author">
                <w:r w:rsidRPr="00563671" w:rsidDel="00F8665B">
                  <w:rPr>
                    <w:rFonts w:cs="Arial"/>
                    <w:sz w:val="20"/>
                    <w:szCs w:val="20"/>
                    <w:lang w:val="en-IE"/>
                  </w:rPr>
                  <w:delText>IF192.01</w:delText>
                </w:r>
              </w:del>
            </w:ins>
          </w:p>
        </w:tc>
      </w:tr>
      <w:tr w:rsidR="00717951" w:rsidRPr="00563671" w14:paraId="747CD210" w14:textId="77777777" w:rsidTr="008A6BE7">
        <w:trPr>
          <w:ins w:id="14353" w:author="Author"/>
        </w:trPr>
        <w:tc>
          <w:tcPr>
            <w:cnfStyle w:val="001000000000" w:firstRow="0" w:lastRow="0" w:firstColumn="1" w:lastColumn="0" w:oddVBand="0" w:evenVBand="0" w:oddHBand="0" w:evenHBand="0" w:firstRowFirstColumn="0" w:firstRowLastColumn="0" w:lastRowFirstColumn="0" w:lastRowLastColumn="0"/>
            <w:tcW w:w="2323" w:type="dxa"/>
          </w:tcPr>
          <w:p w14:paraId="46C20A25" w14:textId="77777777" w:rsidR="00717951" w:rsidRPr="00563671" w:rsidRDefault="00717951" w:rsidP="00717951">
            <w:pPr>
              <w:spacing w:before="120"/>
              <w:jc w:val="left"/>
              <w:rPr>
                <w:ins w:id="14354" w:author="Author"/>
                <w:rFonts w:cs="Arial"/>
                <w:sz w:val="20"/>
                <w:szCs w:val="20"/>
                <w:lang w:val="en-IE"/>
              </w:rPr>
            </w:pPr>
            <w:ins w:id="14355" w:author="Author">
              <w:r w:rsidRPr="00563671">
                <w:rPr>
                  <w:rFonts w:cs="Arial"/>
                  <w:sz w:val="20"/>
                  <w:szCs w:val="20"/>
                  <w:lang w:val="en-IE"/>
                </w:rPr>
                <w:lastRenderedPageBreak/>
                <w:t>Service Id</w:t>
              </w:r>
            </w:ins>
          </w:p>
        </w:tc>
        <w:tc>
          <w:tcPr>
            <w:tcW w:w="7293" w:type="dxa"/>
            <w:gridSpan w:val="2"/>
          </w:tcPr>
          <w:p w14:paraId="1D0C1B37" w14:textId="70A023AB"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56" w:author="Author"/>
                <w:rFonts w:cs="Arial"/>
                <w:sz w:val="20"/>
                <w:szCs w:val="20"/>
                <w:lang w:val="en-IE"/>
              </w:rPr>
            </w:pPr>
            <w:ins w:id="14357" w:author="Author">
              <w:r>
                <w:rPr>
                  <w:rFonts w:cs="Arial"/>
                  <w:sz w:val="20"/>
                  <w:szCs w:val="20"/>
                  <w:lang w:val="en-IE"/>
                </w:rPr>
                <w:t>429</w:t>
              </w:r>
              <w:del w:id="14358" w:author="Author">
                <w:r w:rsidDel="00F8665B">
                  <w:rPr>
                    <w:rFonts w:cs="Arial"/>
                    <w:sz w:val="20"/>
                    <w:szCs w:val="20"/>
                    <w:lang w:val="en-IE"/>
                  </w:rPr>
                  <w:delText>366</w:delText>
                </w:r>
              </w:del>
            </w:ins>
          </w:p>
        </w:tc>
      </w:tr>
      <w:tr w:rsidR="00717951" w:rsidRPr="00563671" w14:paraId="3677E57B" w14:textId="77777777" w:rsidTr="008A6BE7">
        <w:trPr>
          <w:ins w:id="14359" w:author="Author"/>
        </w:trPr>
        <w:tc>
          <w:tcPr>
            <w:cnfStyle w:val="001000000000" w:firstRow="0" w:lastRow="0" w:firstColumn="1" w:lastColumn="0" w:oddVBand="0" w:evenVBand="0" w:oddHBand="0" w:evenHBand="0" w:firstRowFirstColumn="0" w:firstRowLastColumn="0" w:lastRowFirstColumn="0" w:lastRowLastColumn="0"/>
            <w:tcW w:w="2323" w:type="dxa"/>
          </w:tcPr>
          <w:p w14:paraId="73939BC8" w14:textId="77777777" w:rsidR="00717951" w:rsidRPr="00563671" w:rsidRDefault="00717951" w:rsidP="00717951">
            <w:pPr>
              <w:spacing w:before="120"/>
              <w:jc w:val="left"/>
              <w:rPr>
                <w:ins w:id="14360" w:author="Author"/>
                <w:rFonts w:cs="Arial"/>
                <w:sz w:val="20"/>
                <w:szCs w:val="20"/>
                <w:lang w:val="en-IE"/>
              </w:rPr>
            </w:pPr>
            <w:ins w:id="14361" w:author="Author">
              <w:r w:rsidRPr="00563671">
                <w:rPr>
                  <w:rFonts w:cs="Arial"/>
                  <w:bCs/>
                  <w:sz w:val="20"/>
                  <w:szCs w:val="20"/>
                </w:rPr>
                <w:t>CSM Service</w:t>
              </w:r>
            </w:ins>
          </w:p>
        </w:tc>
        <w:tc>
          <w:tcPr>
            <w:tcW w:w="7293" w:type="dxa"/>
            <w:gridSpan w:val="2"/>
          </w:tcPr>
          <w:p w14:paraId="00CC3E1F" w14:textId="753AE1F0"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62" w:author="Author"/>
                <w:rFonts w:cs="Arial"/>
                <w:sz w:val="20"/>
                <w:szCs w:val="20"/>
                <w:lang w:val="pt-PT"/>
              </w:rPr>
            </w:pPr>
            <w:ins w:id="14363" w:author="Author">
              <w:r w:rsidRPr="00563671">
                <w:rPr>
                  <w:rFonts w:cs="Arial"/>
                  <w:sz w:val="20"/>
                  <w:szCs w:val="20"/>
                </w:rPr>
                <w:t>SalesOrder</w:t>
              </w:r>
              <w:del w:id="14364" w:author="Author">
                <w:r w:rsidRPr="00563671" w:rsidDel="00F8665B">
                  <w:rPr>
                    <w:rFonts w:cs="Arial"/>
                    <w:sz w:val="20"/>
                    <w:szCs w:val="20"/>
                  </w:rPr>
                  <w:delText>LoyaltyAccountAdjustment</w:delText>
                </w:r>
              </w:del>
            </w:ins>
          </w:p>
        </w:tc>
      </w:tr>
      <w:tr w:rsidR="00717951" w:rsidRPr="00563671" w14:paraId="28DB3BC1" w14:textId="77777777" w:rsidTr="008A6BE7">
        <w:trPr>
          <w:ins w:id="14365" w:author="Author"/>
        </w:trPr>
        <w:tc>
          <w:tcPr>
            <w:cnfStyle w:val="001000000000" w:firstRow="0" w:lastRow="0" w:firstColumn="1" w:lastColumn="0" w:oddVBand="0" w:evenVBand="0" w:oddHBand="0" w:evenHBand="0" w:firstRowFirstColumn="0" w:firstRowLastColumn="0" w:lastRowFirstColumn="0" w:lastRowLastColumn="0"/>
            <w:tcW w:w="2323" w:type="dxa"/>
          </w:tcPr>
          <w:p w14:paraId="30AB7EB2" w14:textId="77777777" w:rsidR="00717951" w:rsidRPr="00563671" w:rsidRDefault="00717951" w:rsidP="00717951">
            <w:pPr>
              <w:spacing w:before="120"/>
              <w:jc w:val="left"/>
              <w:rPr>
                <w:ins w:id="14366" w:author="Author"/>
                <w:rFonts w:cs="Arial"/>
                <w:sz w:val="20"/>
                <w:szCs w:val="20"/>
                <w:lang w:val="en-IE"/>
              </w:rPr>
            </w:pPr>
            <w:ins w:id="14367" w:author="Author">
              <w:r w:rsidRPr="00563671">
                <w:rPr>
                  <w:rFonts w:cs="Arial"/>
                  <w:bCs/>
                  <w:sz w:val="20"/>
                  <w:szCs w:val="20"/>
                </w:rPr>
                <w:t>CSM Operation</w:t>
              </w:r>
            </w:ins>
          </w:p>
        </w:tc>
        <w:tc>
          <w:tcPr>
            <w:tcW w:w="7293" w:type="dxa"/>
            <w:gridSpan w:val="2"/>
          </w:tcPr>
          <w:p w14:paraId="3E283DE4" w14:textId="21DBDE2E"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68" w:author="Author"/>
                <w:rFonts w:cs="Arial"/>
                <w:sz w:val="20"/>
                <w:szCs w:val="20"/>
                <w:lang w:val="pt-PT"/>
              </w:rPr>
            </w:pPr>
            <w:ins w:id="14369" w:author="Author">
              <w:r w:rsidRPr="00563671">
                <w:rPr>
                  <w:rFonts w:cs="Arial"/>
                  <w:sz w:val="20"/>
                  <w:szCs w:val="20"/>
                </w:rPr>
                <w:t>CreateSalesOrder</w:t>
              </w:r>
              <w:del w:id="14370" w:author="Author">
                <w:r w:rsidRPr="00563671" w:rsidDel="00F8665B">
                  <w:rPr>
                    <w:rFonts w:cs="Arial"/>
                    <w:sz w:val="20"/>
                    <w:szCs w:val="20"/>
                  </w:rPr>
                  <w:delText>CreateLoyaltyAccountAdjustment</w:delText>
                </w:r>
              </w:del>
            </w:ins>
          </w:p>
        </w:tc>
      </w:tr>
    </w:tbl>
    <w:p w14:paraId="2BB98F90" w14:textId="6C294392" w:rsidR="00E56303" w:rsidDel="00717951" w:rsidRDefault="00E56303" w:rsidP="00D16EBA">
      <w:pPr>
        <w:rPr>
          <w:ins w:id="14371" w:author="Author"/>
          <w:del w:id="1437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259E1" w:rsidRPr="00563671" w:rsidDel="00A10879" w14:paraId="74CE5865" w14:textId="238E46D0" w:rsidTr="008A6BE7">
        <w:trPr>
          <w:cnfStyle w:val="100000000000" w:firstRow="1" w:lastRow="0" w:firstColumn="0" w:lastColumn="0" w:oddVBand="0" w:evenVBand="0" w:oddHBand="0" w:evenHBand="0" w:firstRowFirstColumn="0" w:firstRowLastColumn="0" w:lastRowFirstColumn="0" w:lastRowLastColumn="0"/>
          <w:ins w:id="14373" w:author="Author"/>
          <w:del w:id="1437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36985D7" w14:textId="4C8489FC" w:rsidR="005259E1" w:rsidRPr="00563671" w:rsidDel="00A10879" w:rsidRDefault="005259E1" w:rsidP="008A6BE7">
            <w:pPr>
              <w:spacing w:before="120"/>
              <w:jc w:val="left"/>
              <w:rPr>
                <w:ins w:id="14375" w:author="Author"/>
                <w:del w:id="14376" w:author="Author"/>
                <w:rFonts w:cs="Arial"/>
                <w:b w:val="0"/>
                <w:color w:val="auto"/>
                <w:sz w:val="20"/>
                <w:szCs w:val="20"/>
                <w:lang w:val="en-IE"/>
              </w:rPr>
            </w:pPr>
          </w:p>
        </w:tc>
        <w:tc>
          <w:tcPr>
            <w:tcW w:w="2976" w:type="dxa"/>
          </w:tcPr>
          <w:p w14:paraId="024038C4" w14:textId="13AE5F64" w:rsidR="005259E1" w:rsidRPr="00563671" w:rsidDel="00A10879" w:rsidRDefault="005259E1" w:rsidP="008A6BE7">
            <w:pPr>
              <w:spacing w:before="120"/>
              <w:jc w:val="left"/>
              <w:cnfStyle w:val="100000000000" w:firstRow="1" w:lastRow="0" w:firstColumn="0" w:lastColumn="0" w:oddVBand="0" w:evenVBand="0" w:oddHBand="0" w:evenHBand="0" w:firstRowFirstColumn="0" w:firstRowLastColumn="0" w:lastRowFirstColumn="0" w:lastRowLastColumn="0"/>
              <w:rPr>
                <w:ins w:id="14377" w:author="Author"/>
                <w:del w:id="14378" w:author="Author"/>
                <w:rFonts w:cs="Arial"/>
                <w:color w:val="auto"/>
                <w:sz w:val="20"/>
                <w:szCs w:val="20"/>
                <w:lang w:val="en-IE"/>
              </w:rPr>
            </w:pPr>
          </w:p>
        </w:tc>
      </w:tr>
      <w:tr w:rsidR="005259E1" w:rsidRPr="00563671" w:rsidDel="00A10879" w14:paraId="55B027B1" w14:textId="0DFC0DBD" w:rsidTr="008A6BE7">
        <w:trPr>
          <w:ins w:id="14379" w:author="Author"/>
          <w:del w:id="14380" w:author="Author"/>
        </w:trPr>
        <w:tc>
          <w:tcPr>
            <w:cnfStyle w:val="001000000000" w:firstRow="0" w:lastRow="0" w:firstColumn="1" w:lastColumn="0" w:oddVBand="0" w:evenVBand="0" w:oddHBand="0" w:evenHBand="0" w:firstRowFirstColumn="0" w:firstRowLastColumn="0" w:lastRowFirstColumn="0" w:lastRowLastColumn="0"/>
            <w:tcW w:w="2323" w:type="dxa"/>
          </w:tcPr>
          <w:p w14:paraId="2B220671" w14:textId="2D1EF76D" w:rsidR="005259E1" w:rsidRPr="00563671" w:rsidDel="00A10879" w:rsidRDefault="005259E1" w:rsidP="008A6BE7">
            <w:pPr>
              <w:spacing w:before="120"/>
              <w:jc w:val="left"/>
              <w:rPr>
                <w:ins w:id="14381" w:author="Author"/>
                <w:del w:id="14382" w:author="Author"/>
                <w:rFonts w:cs="Arial"/>
                <w:sz w:val="20"/>
                <w:szCs w:val="20"/>
                <w:lang w:val="en-IE"/>
              </w:rPr>
            </w:pPr>
            <w:ins w:id="14383" w:author="Author">
              <w:del w:id="14384" w:author="Author">
                <w:r w:rsidRPr="00563671" w:rsidDel="00A10879">
                  <w:rPr>
                    <w:rFonts w:cs="Arial"/>
                    <w:sz w:val="20"/>
                    <w:szCs w:val="20"/>
                    <w:lang w:val="en-IE"/>
                  </w:rPr>
                  <w:delText>Service</w:delText>
                </w:r>
              </w:del>
            </w:ins>
          </w:p>
        </w:tc>
        <w:tc>
          <w:tcPr>
            <w:tcW w:w="7293" w:type="dxa"/>
            <w:gridSpan w:val="2"/>
          </w:tcPr>
          <w:p w14:paraId="535DEF3F" w14:textId="585D4A66" w:rsidR="005259E1" w:rsidRPr="00563671" w:rsidDel="00A10879" w:rsidRDefault="005259E1"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85" w:author="Author"/>
                <w:del w:id="14386" w:author="Author"/>
                <w:rFonts w:cs="Arial"/>
                <w:sz w:val="20"/>
                <w:szCs w:val="20"/>
                <w:lang w:val="en-IE"/>
              </w:rPr>
            </w:pPr>
            <w:ins w:id="14387" w:author="Author">
              <w:del w:id="14388" w:author="Author">
                <w:r w:rsidRPr="005259E1" w:rsidDel="00A10879">
                  <w:rPr>
                    <w:rFonts w:cs="Arial"/>
                    <w:sz w:val="20"/>
                    <w:szCs w:val="20"/>
                    <w:lang w:val="en-IE"/>
                  </w:rPr>
                  <w:delText>Rollback balance deductions</w:delText>
                </w:r>
              </w:del>
            </w:ins>
          </w:p>
        </w:tc>
      </w:tr>
      <w:tr w:rsidR="005259E1" w:rsidRPr="00563671" w:rsidDel="00A10879" w14:paraId="08CACB34" w14:textId="7DD8F41D" w:rsidTr="008A6BE7">
        <w:trPr>
          <w:ins w:id="14389" w:author="Author"/>
          <w:del w:id="14390" w:author="Author"/>
        </w:trPr>
        <w:tc>
          <w:tcPr>
            <w:cnfStyle w:val="001000000000" w:firstRow="0" w:lastRow="0" w:firstColumn="1" w:lastColumn="0" w:oddVBand="0" w:evenVBand="0" w:oddHBand="0" w:evenHBand="0" w:firstRowFirstColumn="0" w:firstRowLastColumn="0" w:lastRowFirstColumn="0" w:lastRowLastColumn="0"/>
            <w:tcW w:w="2323" w:type="dxa"/>
          </w:tcPr>
          <w:p w14:paraId="61EF890A" w14:textId="54A144C6" w:rsidR="005259E1" w:rsidRPr="00563671" w:rsidDel="00A10879" w:rsidRDefault="005259E1" w:rsidP="008A6BE7">
            <w:pPr>
              <w:spacing w:before="120"/>
              <w:jc w:val="left"/>
              <w:rPr>
                <w:ins w:id="14391" w:author="Author"/>
                <w:del w:id="14392" w:author="Author"/>
                <w:rFonts w:cs="Arial"/>
                <w:sz w:val="20"/>
                <w:szCs w:val="20"/>
                <w:lang w:val="en-IE"/>
              </w:rPr>
            </w:pPr>
            <w:ins w:id="14393" w:author="Author">
              <w:del w:id="14394" w:author="Author">
                <w:r w:rsidRPr="00563671" w:rsidDel="00A10879">
                  <w:rPr>
                    <w:rFonts w:cs="Arial"/>
                    <w:sz w:val="20"/>
                    <w:szCs w:val="20"/>
                    <w:lang w:val="en-IE"/>
                  </w:rPr>
                  <w:delText>Relevant Input Notes</w:delText>
                </w:r>
              </w:del>
            </w:ins>
          </w:p>
        </w:tc>
        <w:tc>
          <w:tcPr>
            <w:tcW w:w="7293" w:type="dxa"/>
            <w:gridSpan w:val="2"/>
          </w:tcPr>
          <w:p w14:paraId="3D69395F" w14:textId="0FF324D7" w:rsidR="005259E1" w:rsidRPr="00563671" w:rsidDel="00A10879" w:rsidRDefault="005259E1" w:rsidP="008A6BE7">
            <w:pPr>
              <w:spacing w:before="120"/>
              <w:jc w:val="left"/>
              <w:cnfStyle w:val="000000000000" w:firstRow="0" w:lastRow="0" w:firstColumn="0" w:lastColumn="0" w:oddVBand="0" w:evenVBand="0" w:oddHBand="0" w:evenHBand="0" w:firstRowFirstColumn="0" w:firstRowLastColumn="0" w:lastRowFirstColumn="0" w:lastRowLastColumn="0"/>
              <w:rPr>
                <w:ins w:id="14395" w:author="Author"/>
                <w:del w:id="14396" w:author="Author"/>
                <w:rFonts w:cs="Arial"/>
                <w:sz w:val="20"/>
                <w:szCs w:val="20"/>
                <w:lang w:val="en-IE"/>
              </w:rPr>
            </w:pPr>
            <w:ins w:id="14397" w:author="Author">
              <w:del w:id="14398" w:author="Author">
                <w:r w:rsidRPr="00563671" w:rsidDel="00A10879">
                  <w:rPr>
                    <w:rFonts w:cs="Arial"/>
                    <w:sz w:val="20"/>
                    <w:szCs w:val="20"/>
                    <w:lang w:val="en-IE"/>
                  </w:rPr>
                  <w:delText xml:space="preserve">The request sends the </w:delText>
                </w:r>
                <w:r w:rsidR="00115B85" w:rsidRPr="005259E1" w:rsidDel="00A10879">
                  <w:rPr>
                    <w:rFonts w:cs="Arial"/>
                    <w:sz w:val="20"/>
                    <w:szCs w:val="20"/>
                    <w:lang w:val="en-IE"/>
                  </w:rPr>
                  <w:delText>balance deductions</w:delText>
                </w:r>
                <w:r w:rsidR="00115B85" w:rsidDel="00A10879">
                  <w:rPr>
                    <w:rFonts w:cs="Arial"/>
                    <w:sz w:val="20"/>
                    <w:szCs w:val="20"/>
                    <w:lang w:val="en-IE"/>
                  </w:rPr>
                  <w:delText xml:space="preserve"> to be executed and the current context </w:delText>
                </w:r>
              </w:del>
            </w:ins>
          </w:p>
        </w:tc>
      </w:tr>
      <w:tr w:rsidR="005259E1" w:rsidRPr="00563671" w:rsidDel="00A10879" w14:paraId="3D96E3F4" w14:textId="0566518B" w:rsidTr="008A6BE7">
        <w:trPr>
          <w:ins w:id="14399" w:author="Author"/>
          <w:del w:id="14400" w:author="Author"/>
        </w:trPr>
        <w:tc>
          <w:tcPr>
            <w:cnfStyle w:val="001000000000" w:firstRow="0" w:lastRow="0" w:firstColumn="1" w:lastColumn="0" w:oddVBand="0" w:evenVBand="0" w:oddHBand="0" w:evenHBand="0" w:firstRowFirstColumn="0" w:firstRowLastColumn="0" w:lastRowFirstColumn="0" w:lastRowLastColumn="0"/>
            <w:tcW w:w="2323" w:type="dxa"/>
          </w:tcPr>
          <w:p w14:paraId="66E24DA0" w14:textId="0AFBF0AB" w:rsidR="005259E1" w:rsidRPr="00563671" w:rsidDel="00A10879" w:rsidRDefault="005259E1" w:rsidP="008A6BE7">
            <w:pPr>
              <w:spacing w:before="120"/>
              <w:jc w:val="left"/>
              <w:rPr>
                <w:ins w:id="14401" w:author="Author"/>
                <w:del w:id="14402" w:author="Author"/>
                <w:rFonts w:cs="Arial"/>
                <w:sz w:val="20"/>
                <w:szCs w:val="20"/>
                <w:lang w:val="en-IE"/>
              </w:rPr>
            </w:pPr>
            <w:ins w:id="14403" w:author="Author">
              <w:del w:id="14404" w:author="Author">
                <w:r w:rsidRPr="00563671" w:rsidDel="00A10879">
                  <w:rPr>
                    <w:rFonts w:cs="Arial"/>
                    <w:sz w:val="20"/>
                    <w:szCs w:val="20"/>
                    <w:lang w:val="en-IE"/>
                  </w:rPr>
                  <w:delText>Relevant Output Notes</w:delText>
                </w:r>
              </w:del>
            </w:ins>
          </w:p>
        </w:tc>
        <w:tc>
          <w:tcPr>
            <w:tcW w:w="7293" w:type="dxa"/>
            <w:gridSpan w:val="2"/>
          </w:tcPr>
          <w:p w14:paraId="12C8D4C2" w14:textId="5A979CC6" w:rsidR="005259E1" w:rsidRPr="00563671" w:rsidDel="00A10879" w:rsidRDefault="005259E1" w:rsidP="008A6BE7">
            <w:pPr>
              <w:spacing w:before="120"/>
              <w:jc w:val="left"/>
              <w:cnfStyle w:val="000000000000" w:firstRow="0" w:lastRow="0" w:firstColumn="0" w:lastColumn="0" w:oddVBand="0" w:evenVBand="0" w:oddHBand="0" w:evenHBand="0" w:firstRowFirstColumn="0" w:firstRowLastColumn="0" w:lastRowFirstColumn="0" w:lastRowLastColumn="0"/>
              <w:rPr>
                <w:ins w:id="14405" w:author="Author"/>
                <w:del w:id="14406" w:author="Author"/>
                <w:rFonts w:cs="Arial"/>
                <w:sz w:val="20"/>
                <w:szCs w:val="20"/>
                <w:lang w:val="en-IE"/>
              </w:rPr>
            </w:pPr>
            <w:ins w:id="14407" w:author="Author">
              <w:del w:id="14408" w:author="Author">
                <w:r w:rsidRPr="00563671" w:rsidDel="00A10879">
                  <w:rPr>
                    <w:rFonts w:cs="Arial"/>
                    <w:sz w:val="20"/>
                    <w:szCs w:val="20"/>
                    <w:lang w:val="en-IE"/>
                  </w:rPr>
                  <w:delText>The response should return the operation status</w:delText>
                </w:r>
              </w:del>
            </w:ins>
          </w:p>
        </w:tc>
      </w:tr>
      <w:tr w:rsidR="005259E1" w:rsidRPr="00563671" w:rsidDel="00A10879" w14:paraId="347283BA" w14:textId="2BC984CA" w:rsidTr="008A6BE7">
        <w:trPr>
          <w:ins w:id="14409" w:author="Author"/>
          <w:del w:id="14410" w:author="Author"/>
        </w:trPr>
        <w:tc>
          <w:tcPr>
            <w:cnfStyle w:val="001000000000" w:firstRow="0" w:lastRow="0" w:firstColumn="1" w:lastColumn="0" w:oddVBand="0" w:evenVBand="0" w:oddHBand="0" w:evenHBand="0" w:firstRowFirstColumn="0" w:firstRowLastColumn="0" w:lastRowFirstColumn="0" w:lastRowLastColumn="0"/>
            <w:tcW w:w="2323" w:type="dxa"/>
          </w:tcPr>
          <w:p w14:paraId="60B3DA6F" w14:textId="256A7331" w:rsidR="005259E1" w:rsidRPr="00563671" w:rsidDel="00A10879" w:rsidRDefault="005259E1" w:rsidP="008A6BE7">
            <w:pPr>
              <w:spacing w:before="120"/>
              <w:jc w:val="left"/>
              <w:rPr>
                <w:ins w:id="14411" w:author="Author"/>
                <w:del w:id="14412" w:author="Author"/>
                <w:rFonts w:cs="Arial"/>
                <w:sz w:val="20"/>
                <w:szCs w:val="20"/>
                <w:lang w:val="en-IE"/>
              </w:rPr>
            </w:pPr>
            <w:ins w:id="14413" w:author="Author">
              <w:del w:id="14414" w:author="Author">
                <w:r w:rsidRPr="00563671" w:rsidDel="00A10879">
                  <w:rPr>
                    <w:rFonts w:cs="Arial"/>
                    <w:sz w:val="20"/>
                    <w:szCs w:val="20"/>
                    <w:lang w:val="en-IE"/>
                  </w:rPr>
                  <w:delText>Interface Id</w:delText>
                </w:r>
              </w:del>
            </w:ins>
          </w:p>
        </w:tc>
        <w:tc>
          <w:tcPr>
            <w:tcW w:w="7293" w:type="dxa"/>
            <w:gridSpan w:val="2"/>
          </w:tcPr>
          <w:p w14:paraId="6ECFC982" w14:textId="344DE7FC" w:rsidR="005259E1" w:rsidRPr="00563671" w:rsidDel="00A10879" w:rsidRDefault="00115B85" w:rsidP="008A6BE7">
            <w:pPr>
              <w:spacing w:before="120"/>
              <w:jc w:val="left"/>
              <w:cnfStyle w:val="000000000000" w:firstRow="0" w:lastRow="0" w:firstColumn="0" w:lastColumn="0" w:oddVBand="0" w:evenVBand="0" w:oddHBand="0" w:evenHBand="0" w:firstRowFirstColumn="0" w:firstRowLastColumn="0" w:lastRowFirstColumn="0" w:lastRowLastColumn="0"/>
              <w:rPr>
                <w:ins w:id="14415" w:author="Author"/>
                <w:del w:id="14416" w:author="Author"/>
                <w:rFonts w:cs="Arial"/>
                <w:sz w:val="20"/>
                <w:szCs w:val="20"/>
                <w:lang w:val="en-IE"/>
              </w:rPr>
            </w:pPr>
            <w:ins w:id="14417" w:author="Author">
              <w:del w:id="14418" w:author="Author">
                <w:r w:rsidDel="00A10879">
                  <w:rPr>
                    <w:rFonts w:cs="Arial"/>
                    <w:sz w:val="20"/>
                    <w:szCs w:val="20"/>
                    <w:lang w:val="en-IE"/>
                  </w:rPr>
                  <w:delText>TBD</w:delText>
                </w:r>
              </w:del>
            </w:ins>
          </w:p>
        </w:tc>
      </w:tr>
      <w:tr w:rsidR="005259E1" w:rsidRPr="00563671" w:rsidDel="00A10879" w14:paraId="52CDE08F" w14:textId="187BCB0B" w:rsidTr="008A6BE7">
        <w:trPr>
          <w:ins w:id="14419" w:author="Author"/>
          <w:del w:id="14420" w:author="Author"/>
        </w:trPr>
        <w:tc>
          <w:tcPr>
            <w:cnfStyle w:val="001000000000" w:firstRow="0" w:lastRow="0" w:firstColumn="1" w:lastColumn="0" w:oddVBand="0" w:evenVBand="0" w:oddHBand="0" w:evenHBand="0" w:firstRowFirstColumn="0" w:firstRowLastColumn="0" w:lastRowFirstColumn="0" w:lastRowLastColumn="0"/>
            <w:tcW w:w="2323" w:type="dxa"/>
          </w:tcPr>
          <w:p w14:paraId="28344805" w14:textId="046ADEDB" w:rsidR="005259E1" w:rsidRPr="00563671" w:rsidDel="00A10879" w:rsidRDefault="005259E1" w:rsidP="008A6BE7">
            <w:pPr>
              <w:spacing w:before="120"/>
              <w:jc w:val="left"/>
              <w:rPr>
                <w:ins w:id="14421" w:author="Author"/>
                <w:del w:id="14422" w:author="Author"/>
                <w:rFonts w:cs="Arial"/>
                <w:sz w:val="20"/>
                <w:szCs w:val="20"/>
                <w:lang w:val="en-IE"/>
              </w:rPr>
            </w:pPr>
            <w:ins w:id="14423" w:author="Author">
              <w:del w:id="14424" w:author="Author">
                <w:r w:rsidRPr="00563671" w:rsidDel="00A10879">
                  <w:rPr>
                    <w:rFonts w:cs="Arial"/>
                    <w:sz w:val="20"/>
                    <w:szCs w:val="20"/>
                    <w:lang w:val="en-IE"/>
                  </w:rPr>
                  <w:delText>Service Id</w:delText>
                </w:r>
              </w:del>
            </w:ins>
          </w:p>
        </w:tc>
        <w:tc>
          <w:tcPr>
            <w:tcW w:w="7293" w:type="dxa"/>
            <w:gridSpan w:val="2"/>
          </w:tcPr>
          <w:p w14:paraId="78BBAC4C" w14:textId="3D76FAAE" w:rsidR="005259E1" w:rsidRPr="00563671" w:rsidDel="00A10879" w:rsidRDefault="00115B85" w:rsidP="008A6BE7">
            <w:pPr>
              <w:spacing w:before="120"/>
              <w:jc w:val="left"/>
              <w:cnfStyle w:val="000000000000" w:firstRow="0" w:lastRow="0" w:firstColumn="0" w:lastColumn="0" w:oddVBand="0" w:evenVBand="0" w:oddHBand="0" w:evenHBand="0" w:firstRowFirstColumn="0" w:firstRowLastColumn="0" w:lastRowFirstColumn="0" w:lastRowLastColumn="0"/>
              <w:rPr>
                <w:ins w:id="14425" w:author="Author"/>
                <w:del w:id="14426" w:author="Author"/>
                <w:rFonts w:cs="Arial"/>
                <w:sz w:val="20"/>
                <w:szCs w:val="20"/>
                <w:lang w:val="en-IE"/>
              </w:rPr>
            </w:pPr>
            <w:ins w:id="14427" w:author="Author">
              <w:del w:id="14428" w:author="Author">
                <w:r w:rsidDel="00A10879">
                  <w:rPr>
                    <w:rFonts w:cs="Arial"/>
                    <w:sz w:val="20"/>
                    <w:szCs w:val="20"/>
                    <w:lang w:val="en-IE"/>
                  </w:rPr>
                  <w:delText>TBD</w:delText>
                </w:r>
              </w:del>
            </w:ins>
          </w:p>
        </w:tc>
      </w:tr>
      <w:tr w:rsidR="005259E1" w:rsidRPr="00563671" w:rsidDel="00A10879" w14:paraId="12BEA696" w14:textId="25DC593B" w:rsidTr="008A6BE7">
        <w:trPr>
          <w:ins w:id="14429" w:author="Author"/>
          <w:del w:id="14430" w:author="Author"/>
        </w:trPr>
        <w:tc>
          <w:tcPr>
            <w:cnfStyle w:val="001000000000" w:firstRow="0" w:lastRow="0" w:firstColumn="1" w:lastColumn="0" w:oddVBand="0" w:evenVBand="0" w:oddHBand="0" w:evenHBand="0" w:firstRowFirstColumn="0" w:firstRowLastColumn="0" w:lastRowFirstColumn="0" w:lastRowLastColumn="0"/>
            <w:tcW w:w="2323" w:type="dxa"/>
          </w:tcPr>
          <w:p w14:paraId="3F2CBF04" w14:textId="21433F4D" w:rsidR="005259E1" w:rsidRPr="00563671" w:rsidDel="00A10879" w:rsidRDefault="005259E1" w:rsidP="008A6BE7">
            <w:pPr>
              <w:spacing w:before="120"/>
              <w:jc w:val="left"/>
              <w:rPr>
                <w:ins w:id="14431" w:author="Author"/>
                <w:del w:id="14432" w:author="Author"/>
                <w:rFonts w:cs="Arial"/>
                <w:sz w:val="20"/>
                <w:szCs w:val="20"/>
                <w:lang w:val="en-IE"/>
              </w:rPr>
            </w:pPr>
            <w:ins w:id="14433" w:author="Author">
              <w:del w:id="14434" w:author="Author">
                <w:r w:rsidRPr="00563671" w:rsidDel="00A10879">
                  <w:rPr>
                    <w:rFonts w:cs="Arial"/>
                    <w:bCs/>
                    <w:sz w:val="20"/>
                    <w:szCs w:val="20"/>
                  </w:rPr>
                  <w:delText>CSM Service</w:delText>
                </w:r>
              </w:del>
            </w:ins>
          </w:p>
        </w:tc>
        <w:tc>
          <w:tcPr>
            <w:tcW w:w="7293" w:type="dxa"/>
            <w:gridSpan w:val="2"/>
          </w:tcPr>
          <w:p w14:paraId="32A8D9F7" w14:textId="4FF93112" w:rsidR="005259E1" w:rsidRPr="00563671" w:rsidDel="00A10879" w:rsidRDefault="00115B85"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435" w:author="Author"/>
                <w:del w:id="14436" w:author="Author"/>
                <w:rFonts w:cs="Arial"/>
                <w:sz w:val="20"/>
                <w:szCs w:val="20"/>
                <w:lang w:val="pt-PT"/>
              </w:rPr>
            </w:pPr>
            <w:ins w:id="14437" w:author="Author">
              <w:del w:id="14438" w:author="Author">
                <w:r w:rsidDel="00A10879">
                  <w:rPr>
                    <w:rFonts w:cs="Arial"/>
                    <w:sz w:val="20"/>
                    <w:szCs w:val="20"/>
                    <w:lang w:val="en-IE"/>
                  </w:rPr>
                  <w:delText>TBD</w:delText>
                </w:r>
              </w:del>
            </w:ins>
          </w:p>
        </w:tc>
      </w:tr>
      <w:tr w:rsidR="005259E1" w:rsidRPr="00563671" w:rsidDel="00A10879" w14:paraId="260CA803" w14:textId="0C2529BD" w:rsidTr="008A6BE7">
        <w:trPr>
          <w:ins w:id="14439" w:author="Author"/>
          <w:del w:id="14440" w:author="Author"/>
        </w:trPr>
        <w:tc>
          <w:tcPr>
            <w:cnfStyle w:val="001000000000" w:firstRow="0" w:lastRow="0" w:firstColumn="1" w:lastColumn="0" w:oddVBand="0" w:evenVBand="0" w:oddHBand="0" w:evenHBand="0" w:firstRowFirstColumn="0" w:firstRowLastColumn="0" w:lastRowFirstColumn="0" w:lastRowLastColumn="0"/>
            <w:tcW w:w="2323" w:type="dxa"/>
          </w:tcPr>
          <w:p w14:paraId="37097167" w14:textId="75A58340" w:rsidR="005259E1" w:rsidRPr="00563671" w:rsidDel="00A10879" w:rsidRDefault="005259E1" w:rsidP="008A6BE7">
            <w:pPr>
              <w:spacing w:before="120"/>
              <w:jc w:val="left"/>
              <w:rPr>
                <w:ins w:id="14441" w:author="Author"/>
                <w:del w:id="14442" w:author="Author"/>
                <w:rFonts w:cs="Arial"/>
                <w:sz w:val="20"/>
                <w:szCs w:val="20"/>
                <w:lang w:val="en-IE"/>
              </w:rPr>
            </w:pPr>
            <w:ins w:id="14443" w:author="Author">
              <w:del w:id="14444" w:author="Author">
                <w:r w:rsidRPr="00563671" w:rsidDel="00A10879">
                  <w:rPr>
                    <w:rFonts w:cs="Arial"/>
                    <w:bCs/>
                    <w:sz w:val="20"/>
                    <w:szCs w:val="20"/>
                  </w:rPr>
                  <w:delText>CSM Operation</w:delText>
                </w:r>
              </w:del>
            </w:ins>
          </w:p>
        </w:tc>
        <w:tc>
          <w:tcPr>
            <w:tcW w:w="7293" w:type="dxa"/>
            <w:gridSpan w:val="2"/>
          </w:tcPr>
          <w:p w14:paraId="00505D01" w14:textId="188D9F4E" w:rsidR="005259E1" w:rsidRPr="00563671" w:rsidDel="00A10879" w:rsidRDefault="00115B85"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445" w:author="Author"/>
                <w:del w:id="14446" w:author="Author"/>
                <w:rFonts w:cs="Arial"/>
                <w:sz w:val="20"/>
                <w:szCs w:val="20"/>
                <w:lang w:val="pt-PT"/>
              </w:rPr>
            </w:pPr>
            <w:ins w:id="14447" w:author="Author">
              <w:del w:id="14448" w:author="Author">
                <w:r w:rsidDel="00A10879">
                  <w:rPr>
                    <w:rFonts w:cs="Arial"/>
                    <w:sz w:val="20"/>
                    <w:szCs w:val="20"/>
                    <w:lang w:val="en-IE"/>
                  </w:rPr>
                  <w:delText>TBD</w:delText>
                </w:r>
              </w:del>
            </w:ins>
          </w:p>
        </w:tc>
      </w:tr>
    </w:tbl>
    <w:p w14:paraId="30CB5430" w14:textId="06122E21" w:rsidR="005259E1" w:rsidRPr="00563671" w:rsidDel="00717951" w:rsidRDefault="005259E1" w:rsidP="00D16EBA">
      <w:pPr>
        <w:rPr>
          <w:ins w:id="14449" w:author="Author"/>
          <w:del w:id="14450" w:author="Author"/>
          <w:rFonts w:cs="Arial"/>
          <w:sz w:val="20"/>
          <w:szCs w:val="20"/>
          <w:lang w:val="en-IE"/>
        </w:rPr>
      </w:pPr>
    </w:p>
    <w:p w14:paraId="30F0FEA8" w14:textId="32E3E1AB" w:rsidR="005E41B3" w:rsidDel="00D16EBA" w:rsidRDefault="005E41B3" w:rsidP="005E41B3">
      <w:pPr>
        <w:rPr>
          <w:ins w:id="14451" w:author="Author"/>
          <w:del w:id="14452" w:author="Author"/>
          <w:rFonts w:cs="Arial"/>
          <w:sz w:val="20"/>
          <w:szCs w:val="20"/>
          <w:lang w:val="en-IE"/>
        </w:rPr>
      </w:pPr>
    </w:p>
    <w:tbl>
      <w:tblPr>
        <w:tblStyle w:val="CelFocus"/>
        <w:tblW w:w="9854" w:type="dxa"/>
        <w:tblLook w:val="04A0" w:firstRow="1" w:lastRow="0" w:firstColumn="1" w:lastColumn="0" w:noHBand="0" w:noVBand="1"/>
      </w:tblPr>
      <w:tblGrid>
        <w:gridCol w:w="3092"/>
        <w:gridCol w:w="6540"/>
        <w:gridCol w:w="222"/>
      </w:tblGrid>
      <w:tr w:rsidR="005E31CC" w:rsidRPr="005E31CC" w:rsidDel="00D16EBA" w14:paraId="557F593E" w14:textId="1E623D2B" w:rsidTr="00250195">
        <w:trPr>
          <w:cnfStyle w:val="100000000000" w:firstRow="1" w:lastRow="0" w:firstColumn="0" w:lastColumn="0" w:oddVBand="0" w:evenVBand="0" w:oddHBand="0" w:evenHBand="0" w:firstRowFirstColumn="0" w:firstRowLastColumn="0" w:lastRowFirstColumn="0" w:lastRowLastColumn="0"/>
          <w:ins w:id="14453" w:author="Author"/>
          <w:del w:id="14454" w:author="Author"/>
        </w:trPr>
        <w:tc>
          <w:tcPr>
            <w:cnfStyle w:val="001000000100" w:firstRow="0" w:lastRow="0" w:firstColumn="1" w:lastColumn="0" w:oddVBand="0" w:evenVBand="0" w:oddHBand="0" w:evenHBand="0" w:firstRowFirstColumn="1" w:firstRowLastColumn="0" w:lastRowFirstColumn="0" w:lastRowLastColumn="0"/>
            <w:tcW w:w="9632" w:type="dxa"/>
            <w:gridSpan w:val="2"/>
          </w:tcPr>
          <w:p w14:paraId="55110165" w14:textId="77777777" w:rsidR="00D16EBA" w:rsidRDefault="00D16EBA" w:rsidP="00D16EBA">
            <w:pPr>
              <w:rPr>
                <w:ins w:id="1445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483C1C2C" w14:textId="77777777" w:rsidTr="000B6923">
              <w:trPr>
                <w:cnfStyle w:val="100000000000" w:firstRow="1" w:lastRow="0" w:firstColumn="0" w:lastColumn="0" w:oddVBand="0" w:evenVBand="0" w:oddHBand="0" w:evenHBand="0" w:firstRowFirstColumn="0" w:firstRowLastColumn="0" w:lastRowFirstColumn="0" w:lastRowLastColumn="0"/>
                <w:ins w:id="1445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6F5EC8" w14:textId="77777777" w:rsidR="00D16EBA" w:rsidRPr="005E31CC" w:rsidRDefault="00D16EBA" w:rsidP="00D16EBA">
                  <w:pPr>
                    <w:spacing w:before="120"/>
                    <w:jc w:val="left"/>
                    <w:rPr>
                      <w:ins w:id="14457" w:author="Author"/>
                      <w:b w:val="0"/>
                      <w:sz w:val="20"/>
                    </w:rPr>
                  </w:pPr>
                </w:p>
              </w:tc>
              <w:tc>
                <w:tcPr>
                  <w:tcW w:w="2976" w:type="dxa"/>
                </w:tcPr>
                <w:p w14:paraId="3393CD6A" w14:textId="77777777" w:rsidR="00D16EBA" w:rsidRPr="005E31CC" w:rsidRDefault="00D16EBA" w:rsidP="00D16EBA">
                  <w:pPr>
                    <w:spacing w:before="120"/>
                    <w:jc w:val="left"/>
                    <w:cnfStyle w:val="100000000000" w:firstRow="1" w:lastRow="0" w:firstColumn="0" w:lastColumn="0" w:oddVBand="0" w:evenVBand="0" w:oddHBand="0" w:evenHBand="0" w:firstRowFirstColumn="0" w:firstRowLastColumn="0" w:lastRowFirstColumn="0" w:lastRowLastColumn="0"/>
                    <w:rPr>
                      <w:ins w:id="14458" w:author="Author"/>
                      <w:sz w:val="20"/>
                    </w:rPr>
                  </w:pPr>
                </w:p>
              </w:tc>
            </w:tr>
            <w:tr w:rsidR="00D16EBA" w:rsidRPr="005E31CC" w14:paraId="19398A36" w14:textId="77777777" w:rsidTr="000B6923">
              <w:trPr>
                <w:ins w:id="14459" w:author="Author"/>
              </w:trPr>
              <w:tc>
                <w:tcPr>
                  <w:cnfStyle w:val="001000000000" w:firstRow="0" w:lastRow="0" w:firstColumn="1" w:lastColumn="0" w:oddVBand="0" w:evenVBand="0" w:oddHBand="0" w:evenHBand="0" w:firstRowFirstColumn="0" w:firstRowLastColumn="0" w:lastRowFirstColumn="0" w:lastRowLastColumn="0"/>
                  <w:tcW w:w="2323" w:type="dxa"/>
                </w:tcPr>
                <w:p w14:paraId="45119475" w14:textId="77777777" w:rsidR="00D16EBA" w:rsidRPr="005E31CC" w:rsidRDefault="00D16EBA" w:rsidP="00D16EBA">
                  <w:pPr>
                    <w:spacing w:before="120"/>
                    <w:jc w:val="left"/>
                    <w:rPr>
                      <w:ins w:id="14460" w:author="Author"/>
                      <w:sz w:val="20"/>
                    </w:rPr>
                  </w:pPr>
                  <w:ins w:id="14461" w:author="Author">
                    <w:r w:rsidRPr="005E31CC">
                      <w:rPr>
                        <w:sz w:val="20"/>
                      </w:rPr>
                      <w:t>Service</w:t>
                    </w:r>
                  </w:ins>
                </w:p>
              </w:tc>
              <w:tc>
                <w:tcPr>
                  <w:tcW w:w="7293" w:type="dxa"/>
                  <w:gridSpan w:val="2"/>
                </w:tcPr>
                <w:p w14:paraId="4E79297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62" w:author="Author"/>
                      <w:sz w:val="20"/>
                      <w:lang w:val="en-US"/>
                    </w:rPr>
                  </w:pPr>
                  <w:ins w:id="14463" w:author="Author">
                    <w:r w:rsidRPr="00E73B40">
                      <w:rPr>
                        <w:rFonts w:cs="Arial"/>
                        <w:sz w:val="20"/>
                        <w:lang w:val="en-IE"/>
                      </w:rPr>
                      <w:t>Cancel asset reservation</w:t>
                    </w:r>
                  </w:ins>
                </w:p>
              </w:tc>
            </w:tr>
            <w:tr w:rsidR="00D16EBA" w:rsidRPr="005E31CC" w14:paraId="3D0D5A0A" w14:textId="77777777" w:rsidTr="000B6923">
              <w:trPr>
                <w:ins w:id="14464" w:author="Author"/>
              </w:trPr>
              <w:tc>
                <w:tcPr>
                  <w:cnfStyle w:val="001000000000" w:firstRow="0" w:lastRow="0" w:firstColumn="1" w:lastColumn="0" w:oddVBand="0" w:evenVBand="0" w:oddHBand="0" w:evenHBand="0" w:firstRowFirstColumn="0" w:firstRowLastColumn="0" w:lastRowFirstColumn="0" w:lastRowLastColumn="0"/>
                  <w:tcW w:w="2323" w:type="dxa"/>
                </w:tcPr>
                <w:p w14:paraId="4F77FF60" w14:textId="77777777" w:rsidR="00D16EBA" w:rsidRPr="005E31CC" w:rsidRDefault="00D16EBA" w:rsidP="00D16EBA">
                  <w:pPr>
                    <w:spacing w:before="120"/>
                    <w:jc w:val="left"/>
                    <w:rPr>
                      <w:ins w:id="14465" w:author="Author"/>
                      <w:sz w:val="20"/>
                    </w:rPr>
                  </w:pPr>
                  <w:ins w:id="14466" w:author="Author">
                    <w:r w:rsidRPr="005E31CC">
                      <w:rPr>
                        <w:sz w:val="20"/>
                      </w:rPr>
                      <w:t>Relevant Input Notes</w:t>
                    </w:r>
                  </w:ins>
                </w:p>
              </w:tc>
              <w:tc>
                <w:tcPr>
                  <w:tcW w:w="7293" w:type="dxa"/>
                  <w:gridSpan w:val="2"/>
                </w:tcPr>
                <w:p w14:paraId="498CE3D6"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67" w:author="Author"/>
                      <w:sz w:val="20"/>
                    </w:rPr>
                  </w:pPr>
                  <w:ins w:id="14468" w:author="Author">
                    <w:r w:rsidRPr="00563671">
                      <w:rPr>
                        <w:rFonts w:cs="Arial"/>
                        <w:sz w:val="20"/>
                        <w:szCs w:val="20"/>
                        <w:lang w:val="en-IE"/>
                      </w:rPr>
                      <w:t xml:space="preserve">The request is made against a given </w:t>
                    </w:r>
                    <w:r>
                      <w:rPr>
                        <w:rFonts w:cs="Arial"/>
                        <w:sz w:val="20"/>
                        <w:szCs w:val="20"/>
                        <w:lang w:val="en-IE"/>
                      </w:rPr>
                      <w:t>reservation identifier</w:t>
                    </w:r>
                    <w:r w:rsidRPr="00563671">
                      <w:rPr>
                        <w:rFonts w:cs="Arial"/>
                        <w:sz w:val="20"/>
                        <w:szCs w:val="20"/>
                        <w:lang w:val="en-IE"/>
                      </w:rPr>
                      <w:t xml:space="preserve"> and the contextualized costumer</w:t>
                    </w:r>
                  </w:ins>
                </w:p>
              </w:tc>
            </w:tr>
            <w:tr w:rsidR="00D16EBA" w:rsidRPr="005E31CC" w14:paraId="4147D965" w14:textId="77777777" w:rsidTr="000B6923">
              <w:trPr>
                <w:ins w:id="14469" w:author="Author"/>
              </w:trPr>
              <w:tc>
                <w:tcPr>
                  <w:cnfStyle w:val="001000000000" w:firstRow="0" w:lastRow="0" w:firstColumn="1" w:lastColumn="0" w:oddVBand="0" w:evenVBand="0" w:oddHBand="0" w:evenHBand="0" w:firstRowFirstColumn="0" w:firstRowLastColumn="0" w:lastRowFirstColumn="0" w:lastRowLastColumn="0"/>
                  <w:tcW w:w="2323" w:type="dxa"/>
                </w:tcPr>
                <w:p w14:paraId="44440E8B" w14:textId="77777777" w:rsidR="00D16EBA" w:rsidRPr="005E31CC" w:rsidRDefault="00D16EBA" w:rsidP="00D16EBA">
                  <w:pPr>
                    <w:spacing w:before="120"/>
                    <w:jc w:val="left"/>
                    <w:rPr>
                      <w:ins w:id="14470" w:author="Author"/>
                      <w:sz w:val="20"/>
                    </w:rPr>
                  </w:pPr>
                  <w:ins w:id="14471" w:author="Author">
                    <w:r w:rsidRPr="005E31CC">
                      <w:rPr>
                        <w:sz w:val="20"/>
                      </w:rPr>
                      <w:t>Relevant Output Notes</w:t>
                    </w:r>
                  </w:ins>
                </w:p>
              </w:tc>
              <w:tc>
                <w:tcPr>
                  <w:tcW w:w="7293" w:type="dxa"/>
                  <w:gridSpan w:val="2"/>
                </w:tcPr>
                <w:p w14:paraId="01EECD55"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72" w:author="Author"/>
                      <w:sz w:val="20"/>
                    </w:rPr>
                  </w:pPr>
                  <w:ins w:id="14473" w:author="Author">
                    <w:r w:rsidRPr="00563671">
                      <w:rPr>
                        <w:rFonts w:cs="Arial"/>
                        <w:sz w:val="20"/>
                        <w:szCs w:val="20"/>
                        <w:lang w:val="en-IE"/>
                      </w:rPr>
                      <w:t>The response re</w:t>
                    </w:r>
                    <w:r>
                      <w:rPr>
                        <w:rFonts w:cs="Arial"/>
                        <w:sz w:val="20"/>
                        <w:szCs w:val="20"/>
                        <w:lang w:val="en-IE"/>
                      </w:rPr>
                      <w:t>turns the status of the request</w:t>
                    </w:r>
                  </w:ins>
                </w:p>
              </w:tc>
            </w:tr>
            <w:tr w:rsidR="00D16EBA" w:rsidRPr="005E31CC" w14:paraId="29D89F90" w14:textId="77777777" w:rsidTr="000B6923">
              <w:trPr>
                <w:ins w:id="14474" w:author="Author"/>
              </w:trPr>
              <w:tc>
                <w:tcPr>
                  <w:cnfStyle w:val="001000000000" w:firstRow="0" w:lastRow="0" w:firstColumn="1" w:lastColumn="0" w:oddVBand="0" w:evenVBand="0" w:oddHBand="0" w:evenHBand="0" w:firstRowFirstColumn="0" w:firstRowLastColumn="0" w:lastRowFirstColumn="0" w:lastRowLastColumn="0"/>
                  <w:tcW w:w="2323" w:type="dxa"/>
                </w:tcPr>
                <w:p w14:paraId="7C6BD547" w14:textId="77777777" w:rsidR="00D16EBA" w:rsidRPr="005E31CC" w:rsidRDefault="00D16EBA" w:rsidP="00D16EBA">
                  <w:pPr>
                    <w:spacing w:before="120"/>
                    <w:jc w:val="left"/>
                    <w:rPr>
                      <w:ins w:id="14475" w:author="Author"/>
                      <w:sz w:val="20"/>
                    </w:rPr>
                  </w:pPr>
                  <w:ins w:id="14476" w:author="Author">
                    <w:r w:rsidRPr="005E31CC">
                      <w:rPr>
                        <w:sz w:val="20"/>
                      </w:rPr>
                      <w:t>Interface Id</w:t>
                    </w:r>
                  </w:ins>
                </w:p>
              </w:tc>
              <w:tc>
                <w:tcPr>
                  <w:tcW w:w="7293" w:type="dxa"/>
                  <w:gridSpan w:val="2"/>
                </w:tcPr>
                <w:p w14:paraId="4FE1F09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77" w:author="Author"/>
                      <w:sz w:val="20"/>
                    </w:rPr>
                  </w:pPr>
                  <w:ins w:id="14478" w:author="Author">
                    <w:r w:rsidRPr="00563671">
                      <w:rPr>
                        <w:rFonts w:cs="Arial"/>
                        <w:sz w:val="20"/>
                        <w:szCs w:val="20"/>
                        <w:lang w:val="en-IE" w:eastAsia="pt-PT"/>
                      </w:rPr>
                      <w:t>IF192.07</w:t>
                    </w:r>
                  </w:ins>
                </w:p>
              </w:tc>
            </w:tr>
            <w:tr w:rsidR="00D16EBA" w:rsidRPr="005E31CC" w14:paraId="47A477CB" w14:textId="77777777" w:rsidTr="000B6923">
              <w:trPr>
                <w:ins w:id="14479" w:author="Author"/>
              </w:trPr>
              <w:tc>
                <w:tcPr>
                  <w:cnfStyle w:val="001000000000" w:firstRow="0" w:lastRow="0" w:firstColumn="1" w:lastColumn="0" w:oddVBand="0" w:evenVBand="0" w:oddHBand="0" w:evenHBand="0" w:firstRowFirstColumn="0" w:firstRowLastColumn="0" w:lastRowFirstColumn="0" w:lastRowLastColumn="0"/>
                  <w:tcW w:w="2323" w:type="dxa"/>
                </w:tcPr>
                <w:p w14:paraId="766E19B2" w14:textId="77777777" w:rsidR="00D16EBA" w:rsidRPr="005E31CC" w:rsidRDefault="00D16EBA" w:rsidP="00D16EBA">
                  <w:pPr>
                    <w:spacing w:before="120"/>
                    <w:jc w:val="left"/>
                    <w:rPr>
                      <w:ins w:id="14480" w:author="Author"/>
                      <w:sz w:val="20"/>
                    </w:rPr>
                  </w:pPr>
                  <w:ins w:id="14481" w:author="Author">
                    <w:r w:rsidRPr="005E31CC">
                      <w:rPr>
                        <w:sz w:val="20"/>
                      </w:rPr>
                      <w:t>Service Id</w:t>
                    </w:r>
                  </w:ins>
                </w:p>
              </w:tc>
              <w:tc>
                <w:tcPr>
                  <w:tcW w:w="7293" w:type="dxa"/>
                  <w:gridSpan w:val="2"/>
                  <w:tcBorders>
                    <w:bottom w:val="single" w:sz="18" w:space="0" w:color="FFFFFF" w:themeColor="background1"/>
                  </w:tcBorders>
                </w:tcPr>
                <w:p w14:paraId="78DCBF51"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82" w:author="Author"/>
                      <w:sz w:val="20"/>
                    </w:rPr>
                  </w:pPr>
                  <w:ins w:id="14483" w:author="Author">
                    <w:r>
                      <w:rPr>
                        <w:rFonts w:cs="Arial"/>
                        <w:sz w:val="20"/>
                        <w:szCs w:val="20"/>
                        <w:lang w:val="en-IE"/>
                      </w:rPr>
                      <w:t>718</w:t>
                    </w:r>
                  </w:ins>
                </w:p>
              </w:tc>
            </w:tr>
            <w:tr w:rsidR="00D16EBA" w:rsidRPr="005E31CC" w14:paraId="2985067D" w14:textId="77777777" w:rsidTr="000B6923">
              <w:trPr>
                <w:ins w:id="14484" w:author="Author"/>
              </w:trPr>
              <w:tc>
                <w:tcPr>
                  <w:cnfStyle w:val="001000000000" w:firstRow="0" w:lastRow="0" w:firstColumn="1" w:lastColumn="0" w:oddVBand="0" w:evenVBand="0" w:oddHBand="0" w:evenHBand="0" w:firstRowFirstColumn="0" w:firstRowLastColumn="0" w:lastRowFirstColumn="0" w:lastRowLastColumn="0"/>
                  <w:tcW w:w="2323" w:type="dxa"/>
                </w:tcPr>
                <w:p w14:paraId="0B9479D8" w14:textId="77777777" w:rsidR="00D16EBA" w:rsidRPr="005E31CC" w:rsidRDefault="00D16EBA" w:rsidP="00D16EBA">
                  <w:pPr>
                    <w:spacing w:before="120"/>
                    <w:jc w:val="left"/>
                    <w:rPr>
                      <w:ins w:id="14485" w:author="Author"/>
                      <w:sz w:val="20"/>
                    </w:rPr>
                  </w:pPr>
                  <w:ins w:id="14486" w:author="Author">
                    <w:r w:rsidRPr="005E31CC">
                      <w:rPr>
                        <w:sz w:val="20"/>
                      </w:rPr>
                      <w:t>CSM Service</w:t>
                    </w:r>
                  </w:ins>
                </w:p>
              </w:tc>
              <w:tc>
                <w:tcPr>
                  <w:tcW w:w="7293" w:type="dxa"/>
                  <w:gridSpan w:val="2"/>
                </w:tcPr>
                <w:p w14:paraId="5A1317C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87" w:author="Author"/>
                      <w:sz w:val="20"/>
                      <w:lang w:val="en-US" w:eastAsia="pt-PT"/>
                    </w:rPr>
                  </w:pPr>
                  <w:ins w:id="14488" w:author="Author">
                    <w:r w:rsidRPr="00563671">
                      <w:rPr>
                        <w:rFonts w:cs="Arial"/>
                        <w:sz w:val="20"/>
                        <w:szCs w:val="20"/>
                      </w:rPr>
                      <w:t>ProductStockReservation</w:t>
                    </w:r>
                    <w:r w:rsidRPr="00563671" w:rsidDel="00517792">
                      <w:rPr>
                        <w:rFonts w:cs="Arial"/>
                        <w:sz w:val="20"/>
                        <w:szCs w:val="20"/>
                      </w:rPr>
                      <w:t xml:space="preserve"> </w:t>
                    </w:r>
                  </w:ins>
                </w:p>
              </w:tc>
            </w:tr>
            <w:tr w:rsidR="00D16EBA" w:rsidRPr="005E31CC" w14:paraId="2C45A25E" w14:textId="77777777" w:rsidTr="000B6923">
              <w:trPr>
                <w:ins w:id="14489" w:author="Author"/>
              </w:trPr>
              <w:tc>
                <w:tcPr>
                  <w:cnfStyle w:val="001000000000" w:firstRow="0" w:lastRow="0" w:firstColumn="1" w:lastColumn="0" w:oddVBand="0" w:evenVBand="0" w:oddHBand="0" w:evenHBand="0" w:firstRowFirstColumn="0" w:firstRowLastColumn="0" w:lastRowFirstColumn="0" w:lastRowLastColumn="0"/>
                  <w:tcW w:w="2323" w:type="dxa"/>
                </w:tcPr>
                <w:p w14:paraId="6F56BC47" w14:textId="77777777" w:rsidR="00D16EBA" w:rsidRPr="005E31CC" w:rsidRDefault="00D16EBA" w:rsidP="00D16EBA">
                  <w:pPr>
                    <w:spacing w:before="120"/>
                    <w:jc w:val="left"/>
                    <w:rPr>
                      <w:ins w:id="14490" w:author="Author"/>
                      <w:sz w:val="20"/>
                    </w:rPr>
                  </w:pPr>
                  <w:ins w:id="14491" w:author="Author">
                    <w:r w:rsidRPr="005E31CC">
                      <w:rPr>
                        <w:sz w:val="20"/>
                      </w:rPr>
                      <w:t>CSM Operation</w:t>
                    </w:r>
                  </w:ins>
                </w:p>
              </w:tc>
              <w:tc>
                <w:tcPr>
                  <w:tcW w:w="7293" w:type="dxa"/>
                  <w:gridSpan w:val="2"/>
                </w:tcPr>
                <w:p w14:paraId="6D81EBF2"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92" w:author="Author"/>
                      <w:sz w:val="20"/>
                    </w:rPr>
                  </w:pPr>
                  <w:ins w:id="14493" w:author="Author">
                    <w:r>
                      <w:rPr>
                        <w:rFonts w:cs="Arial"/>
                        <w:sz w:val="20"/>
                        <w:szCs w:val="20"/>
                      </w:rPr>
                      <w:t>Update</w:t>
                    </w:r>
                    <w:r w:rsidRPr="00563671">
                      <w:rPr>
                        <w:rFonts w:cs="Arial"/>
                        <w:sz w:val="20"/>
                        <w:szCs w:val="20"/>
                      </w:rPr>
                      <w:t>ProductStockReservation</w:t>
                    </w:r>
                  </w:ins>
                </w:p>
              </w:tc>
            </w:tr>
          </w:tbl>
          <w:p w14:paraId="0672C8F1" w14:textId="77777777" w:rsidR="00D16EBA" w:rsidRPr="00563671" w:rsidRDefault="00D16EBA" w:rsidP="00D16EBA">
            <w:pPr>
              <w:rPr>
                <w:ins w:id="14494" w:author="Author"/>
                <w:rFonts w:cs="Arial"/>
                <w:sz w:val="20"/>
                <w:szCs w:val="20"/>
                <w:lang w:val="en-IE"/>
              </w:rPr>
            </w:pPr>
          </w:p>
          <w:p w14:paraId="11013B0A" w14:textId="6B551C22" w:rsidR="005E31CC" w:rsidRPr="005E31CC" w:rsidDel="00D16EBA" w:rsidRDefault="005E31CC" w:rsidP="005E31CC">
            <w:pPr>
              <w:spacing w:before="120"/>
              <w:jc w:val="left"/>
              <w:rPr>
                <w:ins w:id="14495" w:author="Author"/>
                <w:del w:id="14496" w:author="Author"/>
                <w:b w:val="0"/>
                <w:sz w:val="20"/>
              </w:rPr>
            </w:pPr>
          </w:p>
        </w:tc>
        <w:tc>
          <w:tcPr>
            <w:tcW w:w="222" w:type="dxa"/>
          </w:tcPr>
          <w:p w14:paraId="7742B74F" w14:textId="3B253B57" w:rsidR="005E31CC" w:rsidRPr="005E31CC" w:rsidDel="00D16EBA" w:rsidRDefault="005E31CC" w:rsidP="005E31CC">
            <w:pPr>
              <w:spacing w:before="120"/>
              <w:jc w:val="left"/>
              <w:cnfStyle w:val="100000000000" w:firstRow="1" w:lastRow="0" w:firstColumn="0" w:lastColumn="0" w:oddVBand="0" w:evenVBand="0" w:oddHBand="0" w:evenHBand="0" w:firstRowFirstColumn="0" w:firstRowLastColumn="0" w:lastRowFirstColumn="0" w:lastRowLastColumn="0"/>
              <w:rPr>
                <w:ins w:id="14497" w:author="Author"/>
                <w:del w:id="14498" w:author="Author"/>
                <w:sz w:val="20"/>
              </w:rPr>
            </w:pPr>
          </w:p>
        </w:tc>
      </w:tr>
      <w:tr w:rsidR="005E31CC" w:rsidRPr="005E31CC" w:rsidDel="00D16EBA" w14:paraId="00886AE1" w14:textId="5A968EF9" w:rsidTr="00250195">
        <w:trPr>
          <w:ins w:id="14499" w:author="Author"/>
          <w:del w:id="14500" w:author="Author"/>
        </w:trPr>
        <w:tc>
          <w:tcPr>
            <w:cnfStyle w:val="001000000000" w:firstRow="0" w:lastRow="0" w:firstColumn="1" w:lastColumn="0" w:oddVBand="0" w:evenVBand="0" w:oddHBand="0" w:evenHBand="0" w:firstRowFirstColumn="0" w:firstRowLastColumn="0" w:lastRowFirstColumn="0" w:lastRowLastColumn="0"/>
            <w:tcW w:w="2288" w:type="dxa"/>
          </w:tcPr>
          <w:p w14:paraId="118F8FFE" w14:textId="39D155D1" w:rsidR="005E31CC" w:rsidRPr="005E31CC" w:rsidDel="00D16EBA" w:rsidRDefault="005E31CC" w:rsidP="005E31CC">
            <w:pPr>
              <w:spacing w:before="120"/>
              <w:jc w:val="left"/>
              <w:rPr>
                <w:ins w:id="14501" w:author="Author"/>
                <w:del w:id="14502" w:author="Author"/>
                <w:sz w:val="20"/>
              </w:rPr>
            </w:pPr>
            <w:ins w:id="14503" w:author="Author">
              <w:del w:id="14504" w:author="Author">
                <w:r w:rsidRPr="005E31CC" w:rsidDel="00D16EBA">
                  <w:rPr>
                    <w:sz w:val="20"/>
                  </w:rPr>
                  <w:delText>Service</w:delText>
                </w:r>
              </w:del>
            </w:ins>
          </w:p>
        </w:tc>
        <w:tc>
          <w:tcPr>
            <w:tcW w:w="7566" w:type="dxa"/>
            <w:gridSpan w:val="2"/>
          </w:tcPr>
          <w:p w14:paraId="4B93CF66" w14:textId="61CEEE3D"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05" w:author="Author"/>
                <w:del w:id="14506" w:author="Author"/>
                <w:sz w:val="20"/>
                <w:lang w:val="en-US"/>
              </w:rPr>
            </w:pPr>
            <w:ins w:id="14507" w:author="Author">
              <w:del w:id="14508" w:author="Author">
                <w:r w:rsidRPr="00E73B40" w:rsidDel="00D16EBA">
                  <w:rPr>
                    <w:rFonts w:cs="Arial"/>
                    <w:sz w:val="20"/>
                    <w:lang w:val="en-IE"/>
                  </w:rPr>
                  <w:delText>Cancel asset reservation</w:delText>
                </w:r>
              </w:del>
            </w:ins>
          </w:p>
        </w:tc>
      </w:tr>
      <w:tr w:rsidR="005E31CC" w:rsidRPr="005E31CC" w:rsidDel="00D16EBA" w14:paraId="7F289558" w14:textId="1BF29401" w:rsidTr="00250195">
        <w:trPr>
          <w:ins w:id="14509" w:author="Author"/>
          <w:del w:id="14510" w:author="Author"/>
        </w:trPr>
        <w:tc>
          <w:tcPr>
            <w:cnfStyle w:val="001000000000" w:firstRow="0" w:lastRow="0" w:firstColumn="1" w:lastColumn="0" w:oddVBand="0" w:evenVBand="0" w:oddHBand="0" w:evenHBand="0" w:firstRowFirstColumn="0" w:firstRowLastColumn="0" w:lastRowFirstColumn="0" w:lastRowLastColumn="0"/>
            <w:tcW w:w="2288" w:type="dxa"/>
          </w:tcPr>
          <w:p w14:paraId="0C78DFA8" w14:textId="5CF7C71D" w:rsidR="005E31CC" w:rsidRPr="005E31CC" w:rsidDel="00D16EBA" w:rsidRDefault="005E31CC" w:rsidP="005E31CC">
            <w:pPr>
              <w:spacing w:before="120"/>
              <w:jc w:val="left"/>
              <w:rPr>
                <w:ins w:id="14511" w:author="Author"/>
                <w:del w:id="14512" w:author="Author"/>
                <w:sz w:val="20"/>
              </w:rPr>
            </w:pPr>
            <w:ins w:id="14513" w:author="Author">
              <w:del w:id="14514" w:author="Author">
                <w:r w:rsidRPr="005E31CC" w:rsidDel="00D16EBA">
                  <w:rPr>
                    <w:sz w:val="20"/>
                  </w:rPr>
                  <w:delText>Relevant Input Notes</w:delText>
                </w:r>
              </w:del>
            </w:ins>
          </w:p>
        </w:tc>
        <w:tc>
          <w:tcPr>
            <w:tcW w:w="7566" w:type="dxa"/>
            <w:gridSpan w:val="2"/>
          </w:tcPr>
          <w:p w14:paraId="1428E011" w14:textId="5FA36F52" w:rsidR="005E31CC" w:rsidRPr="005E31CC" w:rsidDel="00D16EBA" w:rsidRDefault="005E31CC" w:rsidP="00890BF0">
            <w:pPr>
              <w:spacing w:before="120"/>
              <w:jc w:val="left"/>
              <w:cnfStyle w:val="000000000000" w:firstRow="0" w:lastRow="0" w:firstColumn="0" w:lastColumn="0" w:oddVBand="0" w:evenVBand="0" w:oddHBand="0" w:evenHBand="0" w:firstRowFirstColumn="0" w:firstRowLastColumn="0" w:lastRowFirstColumn="0" w:lastRowLastColumn="0"/>
              <w:rPr>
                <w:ins w:id="14515" w:author="Author"/>
                <w:del w:id="14516" w:author="Author"/>
                <w:sz w:val="20"/>
              </w:rPr>
            </w:pPr>
            <w:ins w:id="14517" w:author="Author">
              <w:del w:id="14518" w:author="Author">
                <w:r w:rsidRPr="00563671" w:rsidDel="00D16EBA">
                  <w:rPr>
                    <w:rFonts w:cs="Arial"/>
                    <w:sz w:val="20"/>
                    <w:szCs w:val="20"/>
                    <w:lang w:val="en-IE"/>
                  </w:rPr>
                  <w:delText xml:space="preserve">The request is made against a given </w:delText>
                </w:r>
                <w:r w:rsidR="00890BF0" w:rsidDel="00D16EBA">
                  <w:rPr>
                    <w:rFonts w:cs="Arial"/>
                    <w:sz w:val="20"/>
                    <w:szCs w:val="20"/>
                    <w:lang w:val="en-IE"/>
                  </w:rPr>
                  <w:delText>reservation identifier</w:delText>
                </w:r>
                <w:r w:rsidRPr="00563671" w:rsidDel="00D16EBA">
                  <w:rPr>
                    <w:rFonts w:cs="Arial"/>
                    <w:sz w:val="20"/>
                    <w:szCs w:val="20"/>
                    <w:lang w:val="en-IE"/>
                  </w:rPr>
                  <w:delText xml:space="preserve"> and the contextualized costumer</w:delText>
                </w:r>
              </w:del>
            </w:ins>
          </w:p>
        </w:tc>
      </w:tr>
      <w:tr w:rsidR="005E31CC" w:rsidRPr="005E31CC" w:rsidDel="00D16EBA" w14:paraId="73DF0DC9" w14:textId="4C4EAA84" w:rsidTr="00250195">
        <w:trPr>
          <w:ins w:id="14519" w:author="Author"/>
          <w:del w:id="14520" w:author="Author"/>
        </w:trPr>
        <w:tc>
          <w:tcPr>
            <w:cnfStyle w:val="001000000000" w:firstRow="0" w:lastRow="0" w:firstColumn="1" w:lastColumn="0" w:oddVBand="0" w:evenVBand="0" w:oddHBand="0" w:evenHBand="0" w:firstRowFirstColumn="0" w:firstRowLastColumn="0" w:lastRowFirstColumn="0" w:lastRowLastColumn="0"/>
            <w:tcW w:w="2288" w:type="dxa"/>
          </w:tcPr>
          <w:p w14:paraId="52F65D1F" w14:textId="4BB9B36C" w:rsidR="005E31CC" w:rsidRPr="005E31CC" w:rsidDel="00D16EBA" w:rsidRDefault="005E31CC" w:rsidP="005E31CC">
            <w:pPr>
              <w:spacing w:before="120"/>
              <w:jc w:val="left"/>
              <w:rPr>
                <w:ins w:id="14521" w:author="Author"/>
                <w:del w:id="14522" w:author="Author"/>
                <w:sz w:val="20"/>
              </w:rPr>
            </w:pPr>
            <w:ins w:id="14523" w:author="Author">
              <w:del w:id="14524" w:author="Author">
                <w:r w:rsidRPr="005E31CC" w:rsidDel="00D16EBA">
                  <w:rPr>
                    <w:sz w:val="20"/>
                  </w:rPr>
                  <w:delText>Relevant Output Notes</w:delText>
                </w:r>
              </w:del>
            </w:ins>
          </w:p>
        </w:tc>
        <w:tc>
          <w:tcPr>
            <w:tcW w:w="7566" w:type="dxa"/>
            <w:gridSpan w:val="2"/>
          </w:tcPr>
          <w:p w14:paraId="505F5224" w14:textId="2AF67762" w:rsidR="005E31CC" w:rsidRPr="005E31CC" w:rsidDel="00D16EBA" w:rsidRDefault="005E31CC" w:rsidP="00890BF0">
            <w:pPr>
              <w:spacing w:before="120"/>
              <w:jc w:val="left"/>
              <w:cnfStyle w:val="000000000000" w:firstRow="0" w:lastRow="0" w:firstColumn="0" w:lastColumn="0" w:oddVBand="0" w:evenVBand="0" w:oddHBand="0" w:evenHBand="0" w:firstRowFirstColumn="0" w:firstRowLastColumn="0" w:lastRowFirstColumn="0" w:lastRowLastColumn="0"/>
              <w:rPr>
                <w:ins w:id="14525" w:author="Author"/>
                <w:del w:id="14526" w:author="Author"/>
                <w:sz w:val="20"/>
              </w:rPr>
            </w:pPr>
            <w:ins w:id="14527" w:author="Author">
              <w:del w:id="14528" w:author="Author">
                <w:r w:rsidRPr="00563671" w:rsidDel="00D16EBA">
                  <w:rPr>
                    <w:rFonts w:cs="Arial"/>
                    <w:sz w:val="20"/>
                    <w:szCs w:val="20"/>
                    <w:lang w:val="en-IE"/>
                  </w:rPr>
                  <w:delText>The response re</w:delText>
                </w:r>
                <w:r w:rsidR="00890BF0" w:rsidDel="00D16EBA">
                  <w:rPr>
                    <w:rFonts w:cs="Arial"/>
                    <w:sz w:val="20"/>
                    <w:szCs w:val="20"/>
                    <w:lang w:val="en-IE"/>
                  </w:rPr>
                  <w:delText>turns the status of the request</w:delText>
                </w:r>
              </w:del>
            </w:ins>
          </w:p>
        </w:tc>
      </w:tr>
      <w:tr w:rsidR="005E31CC" w:rsidRPr="005E31CC" w:rsidDel="00D16EBA" w14:paraId="0C943D3E" w14:textId="06E91BC9" w:rsidTr="00250195">
        <w:trPr>
          <w:ins w:id="14529" w:author="Author"/>
          <w:del w:id="14530" w:author="Author"/>
        </w:trPr>
        <w:tc>
          <w:tcPr>
            <w:cnfStyle w:val="001000000000" w:firstRow="0" w:lastRow="0" w:firstColumn="1" w:lastColumn="0" w:oddVBand="0" w:evenVBand="0" w:oddHBand="0" w:evenHBand="0" w:firstRowFirstColumn="0" w:firstRowLastColumn="0" w:lastRowFirstColumn="0" w:lastRowLastColumn="0"/>
            <w:tcW w:w="2288" w:type="dxa"/>
          </w:tcPr>
          <w:p w14:paraId="4F20C8A3" w14:textId="00F06179" w:rsidR="005E31CC" w:rsidRPr="005E31CC" w:rsidDel="00D16EBA" w:rsidRDefault="005E31CC" w:rsidP="005E31CC">
            <w:pPr>
              <w:spacing w:before="120"/>
              <w:jc w:val="left"/>
              <w:rPr>
                <w:ins w:id="14531" w:author="Author"/>
                <w:del w:id="14532" w:author="Author"/>
                <w:sz w:val="20"/>
              </w:rPr>
            </w:pPr>
            <w:ins w:id="14533" w:author="Author">
              <w:del w:id="14534" w:author="Author">
                <w:r w:rsidRPr="005E31CC" w:rsidDel="00D16EBA">
                  <w:rPr>
                    <w:sz w:val="20"/>
                  </w:rPr>
                  <w:delText>Interface Id</w:delText>
                </w:r>
              </w:del>
            </w:ins>
          </w:p>
        </w:tc>
        <w:tc>
          <w:tcPr>
            <w:tcW w:w="7566" w:type="dxa"/>
            <w:gridSpan w:val="2"/>
          </w:tcPr>
          <w:p w14:paraId="37BDEF5B" w14:textId="1D2DF3A7"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35" w:author="Author"/>
                <w:del w:id="14536" w:author="Author"/>
                <w:sz w:val="20"/>
              </w:rPr>
            </w:pPr>
            <w:ins w:id="14537" w:author="Author">
              <w:del w:id="14538" w:author="Author">
                <w:r w:rsidRPr="00563671" w:rsidDel="00D16EBA">
                  <w:rPr>
                    <w:rFonts w:cs="Arial"/>
                    <w:sz w:val="20"/>
                    <w:szCs w:val="20"/>
                    <w:lang w:val="en-IE" w:eastAsia="pt-PT"/>
                  </w:rPr>
                  <w:delText>IF192.07</w:delText>
                </w:r>
              </w:del>
            </w:ins>
          </w:p>
        </w:tc>
      </w:tr>
      <w:tr w:rsidR="005E31CC" w:rsidRPr="005E31CC" w:rsidDel="00D16EBA" w14:paraId="60D6789A" w14:textId="6780A4AA" w:rsidTr="00250195">
        <w:trPr>
          <w:ins w:id="14539" w:author="Author"/>
          <w:del w:id="14540" w:author="Author"/>
        </w:trPr>
        <w:tc>
          <w:tcPr>
            <w:cnfStyle w:val="001000000000" w:firstRow="0" w:lastRow="0" w:firstColumn="1" w:lastColumn="0" w:oddVBand="0" w:evenVBand="0" w:oddHBand="0" w:evenHBand="0" w:firstRowFirstColumn="0" w:firstRowLastColumn="0" w:lastRowFirstColumn="0" w:lastRowLastColumn="0"/>
            <w:tcW w:w="2288" w:type="dxa"/>
          </w:tcPr>
          <w:p w14:paraId="2DFE3C6E" w14:textId="37DB9C24" w:rsidR="005E31CC" w:rsidRPr="005E31CC" w:rsidDel="00D16EBA" w:rsidRDefault="005E31CC" w:rsidP="005E31CC">
            <w:pPr>
              <w:spacing w:before="120"/>
              <w:jc w:val="left"/>
              <w:rPr>
                <w:ins w:id="14541" w:author="Author"/>
                <w:del w:id="14542" w:author="Author"/>
                <w:sz w:val="20"/>
              </w:rPr>
            </w:pPr>
            <w:ins w:id="14543" w:author="Author">
              <w:del w:id="14544" w:author="Author">
                <w:r w:rsidRPr="005E31CC" w:rsidDel="00D16EBA">
                  <w:rPr>
                    <w:sz w:val="20"/>
                  </w:rPr>
                  <w:delText>Service Id</w:delText>
                </w:r>
              </w:del>
            </w:ins>
          </w:p>
        </w:tc>
        <w:tc>
          <w:tcPr>
            <w:tcW w:w="7566" w:type="dxa"/>
            <w:gridSpan w:val="2"/>
          </w:tcPr>
          <w:p w14:paraId="0D6117B0" w14:textId="03978973" w:rsidR="005E31CC" w:rsidRPr="005E31CC" w:rsidDel="00D16EBA" w:rsidRDefault="00890BF0" w:rsidP="005E31CC">
            <w:pPr>
              <w:spacing w:before="120"/>
              <w:jc w:val="left"/>
              <w:cnfStyle w:val="000000000000" w:firstRow="0" w:lastRow="0" w:firstColumn="0" w:lastColumn="0" w:oddVBand="0" w:evenVBand="0" w:oddHBand="0" w:evenHBand="0" w:firstRowFirstColumn="0" w:firstRowLastColumn="0" w:lastRowFirstColumn="0" w:lastRowLastColumn="0"/>
              <w:rPr>
                <w:ins w:id="14545" w:author="Author"/>
                <w:del w:id="14546" w:author="Author"/>
                <w:sz w:val="20"/>
              </w:rPr>
            </w:pPr>
            <w:ins w:id="14547" w:author="Author">
              <w:del w:id="14548" w:author="Author">
                <w:r w:rsidDel="00D16EBA">
                  <w:rPr>
                    <w:rFonts w:cs="Arial"/>
                    <w:sz w:val="20"/>
                    <w:szCs w:val="20"/>
                    <w:lang w:val="en-IE"/>
                  </w:rPr>
                  <w:delText>718</w:delText>
                </w:r>
              </w:del>
            </w:ins>
          </w:p>
        </w:tc>
      </w:tr>
      <w:tr w:rsidR="005E31CC" w:rsidRPr="005E31CC" w:rsidDel="00D16EBA" w14:paraId="7A88CF3E" w14:textId="65FA34A4" w:rsidTr="00250195">
        <w:trPr>
          <w:ins w:id="14549" w:author="Author"/>
          <w:del w:id="14550" w:author="Author"/>
        </w:trPr>
        <w:tc>
          <w:tcPr>
            <w:cnfStyle w:val="001000000000" w:firstRow="0" w:lastRow="0" w:firstColumn="1" w:lastColumn="0" w:oddVBand="0" w:evenVBand="0" w:oddHBand="0" w:evenHBand="0" w:firstRowFirstColumn="0" w:firstRowLastColumn="0" w:lastRowFirstColumn="0" w:lastRowLastColumn="0"/>
            <w:tcW w:w="2288" w:type="dxa"/>
          </w:tcPr>
          <w:p w14:paraId="1EDD9898" w14:textId="4D3A0E2F" w:rsidR="005E31CC" w:rsidRPr="005E31CC" w:rsidDel="00D16EBA" w:rsidRDefault="005E31CC" w:rsidP="005E31CC">
            <w:pPr>
              <w:spacing w:before="120"/>
              <w:jc w:val="left"/>
              <w:rPr>
                <w:ins w:id="14551" w:author="Author"/>
                <w:del w:id="14552" w:author="Author"/>
                <w:sz w:val="20"/>
              </w:rPr>
            </w:pPr>
            <w:ins w:id="14553" w:author="Author">
              <w:del w:id="14554" w:author="Author">
                <w:r w:rsidRPr="005E31CC" w:rsidDel="00D16EBA">
                  <w:rPr>
                    <w:sz w:val="20"/>
                  </w:rPr>
                  <w:delText>CSM Service</w:delText>
                </w:r>
              </w:del>
            </w:ins>
          </w:p>
        </w:tc>
        <w:tc>
          <w:tcPr>
            <w:tcW w:w="7566" w:type="dxa"/>
            <w:gridSpan w:val="2"/>
          </w:tcPr>
          <w:p w14:paraId="3633C13B" w14:textId="46DEA203"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55" w:author="Author"/>
                <w:del w:id="14556" w:author="Author"/>
                <w:sz w:val="20"/>
                <w:lang w:val="en-US" w:eastAsia="pt-PT"/>
              </w:rPr>
            </w:pPr>
            <w:ins w:id="14557" w:author="Author">
              <w:del w:id="14558" w:author="Author">
                <w:r w:rsidRPr="00563671" w:rsidDel="00D16EBA">
                  <w:rPr>
                    <w:rFonts w:cs="Arial"/>
                    <w:sz w:val="20"/>
                    <w:szCs w:val="20"/>
                  </w:rPr>
                  <w:delText xml:space="preserve">ProductStockReservation </w:delText>
                </w:r>
              </w:del>
            </w:ins>
          </w:p>
        </w:tc>
      </w:tr>
      <w:tr w:rsidR="005E31CC" w:rsidRPr="005E31CC" w:rsidDel="00D16EBA" w14:paraId="1294E58D" w14:textId="1F669B39" w:rsidTr="00250195">
        <w:trPr>
          <w:ins w:id="14559" w:author="Author"/>
          <w:del w:id="14560" w:author="Author"/>
        </w:trPr>
        <w:tc>
          <w:tcPr>
            <w:cnfStyle w:val="001000000000" w:firstRow="0" w:lastRow="0" w:firstColumn="1" w:lastColumn="0" w:oddVBand="0" w:evenVBand="0" w:oddHBand="0" w:evenHBand="0" w:firstRowFirstColumn="0" w:firstRowLastColumn="0" w:lastRowFirstColumn="0" w:lastRowLastColumn="0"/>
            <w:tcW w:w="2288" w:type="dxa"/>
          </w:tcPr>
          <w:p w14:paraId="6D83836B" w14:textId="4AC25277" w:rsidR="005E31CC" w:rsidRPr="005E31CC" w:rsidDel="00D16EBA" w:rsidRDefault="005E31CC" w:rsidP="005E31CC">
            <w:pPr>
              <w:spacing w:before="120"/>
              <w:jc w:val="left"/>
              <w:rPr>
                <w:ins w:id="14561" w:author="Author"/>
                <w:del w:id="14562" w:author="Author"/>
                <w:sz w:val="20"/>
              </w:rPr>
            </w:pPr>
            <w:ins w:id="14563" w:author="Author">
              <w:del w:id="14564" w:author="Author">
                <w:r w:rsidRPr="005E31CC" w:rsidDel="00D16EBA">
                  <w:rPr>
                    <w:sz w:val="20"/>
                  </w:rPr>
                  <w:delText>CSM Operation</w:delText>
                </w:r>
              </w:del>
            </w:ins>
          </w:p>
        </w:tc>
        <w:tc>
          <w:tcPr>
            <w:tcW w:w="7566" w:type="dxa"/>
            <w:gridSpan w:val="2"/>
          </w:tcPr>
          <w:p w14:paraId="6955907C" w14:textId="68F1CD87" w:rsidR="005E31CC" w:rsidRPr="005E31CC" w:rsidDel="00D16EBA" w:rsidRDefault="00890BF0" w:rsidP="005E31CC">
            <w:pPr>
              <w:spacing w:before="120"/>
              <w:jc w:val="left"/>
              <w:cnfStyle w:val="000000000000" w:firstRow="0" w:lastRow="0" w:firstColumn="0" w:lastColumn="0" w:oddVBand="0" w:evenVBand="0" w:oddHBand="0" w:evenHBand="0" w:firstRowFirstColumn="0" w:firstRowLastColumn="0" w:lastRowFirstColumn="0" w:lastRowLastColumn="0"/>
              <w:rPr>
                <w:ins w:id="14565" w:author="Author"/>
                <w:del w:id="14566" w:author="Author"/>
                <w:sz w:val="20"/>
              </w:rPr>
            </w:pPr>
            <w:ins w:id="14567" w:author="Author">
              <w:del w:id="14568" w:author="Author">
                <w:r w:rsidDel="00D16EBA">
                  <w:rPr>
                    <w:rFonts w:cs="Arial"/>
                    <w:sz w:val="20"/>
                    <w:szCs w:val="20"/>
                  </w:rPr>
                  <w:delText>Update</w:delText>
                </w:r>
                <w:r w:rsidR="005E31CC" w:rsidRPr="00563671" w:rsidDel="00D16EBA">
                  <w:rPr>
                    <w:rFonts w:cs="Arial"/>
                    <w:sz w:val="20"/>
                    <w:szCs w:val="20"/>
                  </w:rPr>
                  <w:delText>ProductStockReservation</w:delText>
                </w:r>
              </w:del>
            </w:ins>
          </w:p>
        </w:tc>
      </w:tr>
    </w:tbl>
    <w:p w14:paraId="722A25AC" w14:textId="11AB6E4F" w:rsidR="005E31CC" w:rsidRPr="00563671" w:rsidDel="00250195" w:rsidRDefault="005E31CC" w:rsidP="005E41B3">
      <w:pPr>
        <w:rPr>
          <w:ins w:id="14569" w:author="Author"/>
          <w:del w:id="14570" w:author="Author"/>
          <w:rFonts w:cs="Arial"/>
          <w:sz w:val="20"/>
          <w:szCs w:val="20"/>
          <w:lang w:val="en-IE"/>
        </w:rPr>
      </w:pPr>
    </w:p>
    <w:p w14:paraId="28663306" w14:textId="1B59F83A" w:rsidR="005E41B3" w:rsidRPr="00563671" w:rsidDel="00250195" w:rsidRDefault="005E41B3" w:rsidP="005E41B3">
      <w:pPr>
        <w:tabs>
          <w:tab w:val="clear" w:pos="567"/>
        </w:tabs>
        <w:spacing w:before="0" w:after="0"/>
        <w:jc w:val="left"/>
        <w:rPr>
          <w:ins w:id="14571" w:author="Author"/>
          <w:del w:id="14572" w:author="Author"/>
          <w:lang w:val="en-IE"/>
        </w:rPr>
      </w:pPr>
      <w:ins w:id="14573" w:author="Author">
        <w:del w:id="14574" w:author="Author">
          <w:r w:rsidRPr="00563671" w:rsidDel="00250195">
            <w:rPr>
              <w:lang w:val="en-IE"/>
            </w:rPr>
            <w:br w:type="page"/>
          </w:r>
        </w:del>
      </w:ins>
    </w:p>
    <w:p w14:paraId="525EFDA2" w14:textId="2D63D6B0" w:rsidR="00234AC9" w:rsidRPr="00E73B40" w:rsidDel="005E41B3" w:rsidRDefault="00234AC9" w:rsidP="00234AC9">
      <w:pPr>
        <w:pStyle w:val="Heading3"/>
        <w:rPr>
          <w:del w:id="14575" w:author="Author"/>
          <w:lang w:val="en-IE"/>
        </w:rPr>
      </w:pPr>
      <w:del w:id="14576" w:author="Author">
        <w:r w:rsidRPr="00E73B40" w:rsidDel="005E41B3">
          <w:rPr>
            <w:lang w:val="en-IE"/>
          </w:rPr>
          <w:delText>Service Calls</w:delText>
        </w:r>
        <w:bookmarkEnd w:id="11285"/>
      </w:del>
    </w:p>
    <w:p w14:paraId="21350CEB" w14:textId="6E54C102" w:rsidR="00234AC9" w:rsidRPr="00E73B40" w:rsidDel="005E41B3" w:rsidRDefault="00234AC9" w:rsidP="00234AC9">
      <w:pPr>
        <w:rPr>
          <w:del w:id="14577" w:author="Author"/>
          <w:sz w:val="20"/>
          <w:szCs w:val="20"/>
          <w:lang w:val="en-IE" w:eastAsia="pt-PT"/>
        </w:rPr>
      </w:pPr>
      <w:del w:id="14578" w:author="Author">
        <w:r w:rsidRPr="00E73B40" w:rsidDel="005E41B3">
          <w:rPr>
            <w:sz w:val="20"/>
            <w:szCs w:val="20"/>
            <w:lang w:val="en-IE" w:eastAsia="pt-PT"/>
          </w:rPr>
          <w:delText>This section lists service calls (when particularly relevant to the process flow) with the corresponding expected input and output parameters. The Interface and Service Id’s included reflect what was included on the IML and Service Definition Tracker.</w:delText>
        </w:r>
      </w:del>
    </w:p>
    <w:p w14:paraId="0B3D4E6B" w14:textId="091157B2" w:rsidR="00234AC9" w:rsidRPr="00E73B40" w:rsidDel="005E41B3" w:rsidRDefault="00234AC9" w:rsidP="00234AC9">
      <w:pPr>
        <w:rPr>
          <w:ins w:id="14579" w:author="Author"/>
          <w:del w:id="14580" w:author="Author"/>
          <w:sz w:val="20"/>
          <w:szCs w:val="20"/>
          <w:lang w:val="en-IE" w:eastAsia="pt-PT"/>
        </w:rPr>
      </w:pPr>
      <w:del w:id="14581" w:author="Author">
        <w:r w:rsidRPr="00E73B40" w:rsidDel="005E41B3">
          <w:rPr>
            <w:b/>
            <w:sz w:val="20"/>
            <w:szCs w:val="20"/>
            <w:lang w:val="en-IE" w:eastAsia="pt-PT"/>
          </w:rPr>
          <w:delText>Note</w:delText>
        </w:r>
        <w:r w:rsidRPr="00E73B40" w:rsidDel="005E41B3">
          <w:rPr>
            <w:sz w:val="20"/>
            <w:szCs w:val="20"/>
            <w:lang w:val="en-IE" w:eastAsia="pt-PT"/>
          </w:rPr>
          <w:delText>: Additionally to the following services, consider also the service calls for the referenced documents on annex.</w:delText>
        </w:r>
      </w:del>
    </w:p>
    <w:p w14:paraId="03DD3B78" w14:textId="795DFFDB" w:rsidR="00C10C87" w:rsidRPr="00E73B40" w:rsidDel="005E41B3" w:rsidRDefault="00C10C87" w:rsidP="00234AC9">
      <w:pPr>
        <w:rPr>
          <w:ins w:id="14582" w:author="Author"/>
          <w:del w:id="14583" w:author="Author"/>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37A1D42" w14:textId="1FADDFF3" w:rsidTr="00856237">
        <w:trPr>
          <w:cnfStyle w:val="100000000000" w:firstRow="1" w:lastRow="0" w:firstColumn="0" w:lastColumn="0" w:oddVBand="0" w:evenVBand="0" w:oddHBand="0" w:evenHBand="0" w:firstRowFirstColumn="0" w:firstRowLastColumn="0" w:lastRowFirstColumn="0" w:lastRowLastColumn="0"/>
          <w:ins w:id="14584" w:author="Author"/>
          <w:del w:id="1458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2449B3" w14:textId="262D7D9B" w:rsidR="00C10C87" w:rsidRPr="00563671" w:rsidDel="005E41B3" w:rsidRDefault="00C10C87" w:rsidP="00856237">
            <w:pPr>
              <w:spacing w:before="120"/>
              <w:jc w:val="left"/>
              <w:rPr>
                <w:ins w:id="14586" w:author="Author"/>
                <w:del w:id="14587" w:author="Author"/>
                <w:rFonts w:cs="Arial"/>
                <w:b w:val="0"/>
                <w:color w:val="auto"/>
                <w:sz w:val="20"/>
                <w:szCs w:val="20"/>
                <w:lang w:val="en-IE"/>
              </w:rPr>
            </w:pPr>
          </w:p>
        </w:tc>
        <w:tc>
          <w:tcPr>
            <w:tcW w:w="2976" w:type="dxa"/>
          </w:tcPr>
          <w:p w14:paraId="662C104C" w14:textId="3A385F54" w:rsidR="00C10C87" w:rsidRPr="00563671" w:rsidDel="005E41B3" w:rsidRDefault="00C10C87" w:rsidP="00856237">
            <w:pPr>
              <w:spacing w:before="120"/>
              <w:jc w:val="left"/>
              <w:cnfStyle w:val="100000000000" w:firstRow="1" w:lastRow="0" w:firstColumn="0" w:lastColumn="0" w:oddVBand="0" w:evenVBand="0" w:oddHBand="0" w:evenHBand="0" w:firstRowFirstColumn="0" w:firstRowLastColumn="0" w:lastRowFirstColumn="0" w:lastRowLastColumn="0"/>
              <w:rPr>
                <w:ins w:id="14588" w:author="Author"/>
                <w:del w:id="14589" w:author="Author"/>
                <w:rFonts w:cs="Arial"/>
                <w:color w:val="auto"/>
                <w:sz w:val="20"/>
                <w:szCs w:val="20"/>
                <w:lang w:val="en-IE"/>
              </w:rPr>
            </w:pPr>
          </w:p>
        </w:tc>
      </w:tr>
      <w:tr w:rsidR="00563671" w:rsidRPr="00563671" w:rsidDel="005E41B3" w14:paraId="33C071A2" w14:textId="100E3744" w:rsidTr="00856237">
        <w:trPr>
          <w:ins w:id="14590" w:author="Author"/>
          <w:del w:id="14591" w:author="Author"/>
        </w:trPr>
        <w:tc>
          <w:tcPr>
            <w:cnfStyle w:val="001000000000" w:firstRow="0" w:lastRow="0" w:firstColumn="1" w:lastColumn="0" w:oddVBand="0" w:evenVBand="0" w:oddHBand="0" w:evenHBand="0" w:firstRowFirstColumn="0" w:firstRowLastColumn="0" w:lastRowFirstColumn="0" w:lastRowLastColumn="0"/>
            <w:tcW w:w="2323" w:type="dxa"/>
          </w:tcPr>
          <w:p w14:paraId="3EC14B29" w14:textId="68BAACA4" w:rsidR="00C10C87" w:rsidRPr="00563671" w:rsidDel="005E41B3" w:rsidRDefault="00C10C87" w:rsidP="00856237">
            <w:pPr>
              <w:spacing w:before="120"/>
              <w:jc w:val="left"/>
              <w:rPr>
                <w:ins w:id="14592" w:author="Author"/>
                <w:del w:id="14593" w:author="Author"/>
                <w:rFonts w:cs="Arial"/>
                <w:sz w:val="20"/>
                <w:szCs w:val="20"/>
                <w:lang w:val="en-IE"/>
              </w:rPr>
            </w:pPr>
            <w:ins w:id="14594" w:author="Author">
              <w:del w:id="14595" w:author="Author">
                <w:r w:rsidRPr="00563671" w:rsidDel="005E41B3">
                  <w:rPr>
                    <w:rFonts w:cs="Arial"/>
                    <w:sz w:val="20"/>
                    <w:szCs w:val="20"/>
                    <w:lang w:val="en-IE"/>
                  </w:rPr>
                  <w:delText>Service</w:delText>
                </w:r>
              </w:del>
            </w:ins>
          </w:p>
        </w:tc>
        <w:tc>
          <w:tcPr>
            <w:tcW w:w="7293" w:type="dxa"/>
            <w:gridSpan w:val="2"/>
          </w:tcPr>
          <w:p w14:paraId="186D4A19" w14:textId="666D7429" w:rsidR="00C10C87" w:rsidRPr="00563671" w:rsidDel="005E41B3" w:rsidRDefault="00C10C87" w:rsidP="00856237">
            <w:pPr>
              <w:pStyle w:val="Default"/>
              <w:jc w:val="left"/>
              <w:cnfStyle w:val="000000000000" w:firstRow="0" w:lastRow="0" w:firstColumn="0" w:lastColumn="0" w:oddVBand="0" w:evenVBand="0" w:oddHBand="0" w:evenHBand="0" w:firstRowFirstColumn="0" w:firstRowLastColumn="0" w:lastRowFirstColumn="0" w:lastRowLastColumn="0"/>
              <w:rPr>
                <w:ins w:id="14596" w:author="Author"/>
                <w:del w:id="14597" w:author="Author"/>
                <w:color w:val="auto"/>
                <w:sz w:val="20"/>
                <w:szCs w:val="20"/>
              </w:rPr>
            </w:pPr>
            <w:ins w:id="14598" w:author="Author">
              <w:del w:id="14599" w:author="Author">
                <w:r w:rsidRPr="00563671" w:rsidDel="005E41B3">
                  <w:rPr>
                    <w:color w:val="auto"/>
                    <w:sz w:val="20"/>
                    <w:szCs w:val="20"/>
                  </w:rPr>
                  <w:delText>Get stores</w:delText>
                </w:r>
              </w:del>
            </w:ins>
          </w:p>
        </w:tc>
      </w:tr>
      <w:tr w:rsidR="00563671" w:rsidRPr="00563671" w:rsidDel="005E41B3" w14:paraId="00852925" w14:textId="71358928" w:rsidTr="00856237">
        <w:trPr>
          <w:ins w:id="14600" w:author="Author"/>
          <w:del w:id="14601" w:author="Author"/>
        </w:trPr>
        <w:tc>
          <w:tcPr>
            <w:cnfStyle w:val="001000000000" w:firstRow="0" w:lastRow="0" w:firstColumn="1" w:lastColumn="0" w:oddVBand="0" w:evenVBand="0" w:oddHBand="0" w:evenHBand="0" w:firstRowFirstColumn="0" w:firstRowLastColumn="0" w:lastRowFirstColumn="0" w:lastRowLastColumn="0"/>
            <w:tcW w:w="2323" w:type="dxa"/>
          </w:tcPr>
          <w:p w14:paraId="78D41171" w14:textId="7E33F485" w:rsidR="00C10C87" w:rsidRPr="00563671" w:rsidDel="005E41B3" w:rsidRDefault="00C10C87" w:rsidP="00856237">
            <w:pPr>
              <w:spacing w:before="120"/>
              <w:jc w:val="left"/>
              <w:rPr>
                <w:ins w:id="14602" w:author="Author"/>
                <w:del w:id="14603" w:author="Author"/>
                <w:rFonts w:cs="Arial"/>
                <w:sz w:val="20"/>
                <w:szCs w:val="20"/>
                <w:lang w:val="en-IE"/>
              </w:rPr>
            </w:pPr>
            <w:ins w:id="14604" w:author="Author">
              <w:del w:id="14605" w:author="Author">
                <w:r w:rsidRPr="00563671" w:rsidDel="005E41B3">
                  <w:rPr>
                    <w:rFonts w:cs="Arial"/>
                    <w:sz w:val="20"/>
                    <w:szCs w:val="20"/>
                    <w:lang w:val="en-IE"/>
                  </w:rPr>
                  <w:delText>Relevant Input Notes</w:delText>
                </w:r>
              </w:del>
            </w:ins>
          </w:p>
        </w:tc>
        <w:tc>
          <w:tcPr>
            <w:tcW w:w="7293" w:type="dxa"/>
            <w:gridSpan w:val="2"/>
          </w:tcPr>
          <w:p w14:paraId="7AAE01BA" w14:textId="597ED170"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06" w:author="Author"/>
                <w:del w:id="14607" w:author="Author"/>
                <w:rFonts w:cs="Arial"/>
                <w:sz w:val="20"/>
                <w:szCs w:val="20"/>
                <w:lang w:val="en-IE"/>
              </w:rPr>
            </w:pPr>
            <w:ins w:id="14608" w:author="Author">
              <w:del w:id="14609" w:author="Author">
                <w:r w:rsidRPr="00563671" w:rsidDel="005E41B3">
                  <w:rPr>
                    <w:rFonts w:cs="Arial"/>
                    <w:sz w:val="20"/>
                    <w:szCs w:val="20"/>
                    <w:lang w:val="en-IE"/>
                  </w:rPr>
                  <w:delText>The request should be made with a filter to only get stores available for pick up orders and the corresponding address</w:delText>
                </w:r>
              </w:del>
            </w:ins>
          </w:p>
        </w:tc>
      </w:tr>
      <w:tr w:rsidR="00563671" w:rsidRPr="00563671" w:rsidDel="005E41B3" w14:paraId="70B7B821" w14:textId="4F731237" w:rsidTr="00856237">
        <w:trPr>
          <w:ins w:id="14610" w:author="Author"/>
          <w:del w:id="14611" w:author="Author"/>
        </w:trPr>
        <w:tc>
          <w:tcPr>
            <w:cnfStyle w:val="001000000000" w:firstRow="0" w:lastRow="0" w:firstColumn="1" w:lastColumn="0" w:oddVBand="0" w:evenVBand="0" w:oddHBand="0" w:evenHBand="0" w:firstRowFirstColumn="0" w:firstRowLastColumn="0" w:lastRowFirstColumn="0" w:lastRowLastColumn="0"/>
            <w:tcW w:w="2323" w:type="dxa"/>
          </w:tcPr>
          <w:p w14:paraId="0F882B90" w14:textId="5F30C03D" w:rsidR="00C10C87" w:rsidRPr="00563671" w:rsidDel="005E41B3" w:rsidRDefault="00C10C87" w:rsidP="00856237">
            <w:pPr>
              <w:spacing w:before="120"/>
              <w:jc w:val="left"/>
              <w:rPr>
                <w:ins w:id="14612" w:author="Author"/>
                <w:del w:id="14613" w:author="Author"/>
                <w:rFonts w:cs="Arial"/>
                <w:sz w:val="20"/>
                <w:szCs w:val="20"/>
                <w:lang w:val="en-IE"/>
              </w:rPr>
            </w:pPr>
            <w:ins w:id="14614" w:author="Author">
              <w:del w:id="14615" w:author="Author">
                <w:r w:rsidRPr="00563671" w:rsidDel="005E41B3">
                  <w:rPr>
                    <w:rFonts w:cs="Arial"/>
                    <w:sz w:val="20"/>
                    <w:szCs w:val="20"/>
                    <w:lang w:val="en-IE"/>
                  </w:rPr>
                  <w:delText>Relevant Output Notes</w:delText>
                </w:r>
              </w:del>
            </w:ins>
          </w:p>
        </w:tc>
        <w:tc>
          <w:tcPr>
            <w:tcW w:w="7293" w:type="dxa"/>
            <w:gridSpan w:val="2"/>
          </w:tcPr>
          <w:p w14:paraId="5DA07BBC" w14:textId="310CB471"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16" w:author="Author"/>
                <w:del w:id="14617" w:author="Author"/>
                <w:rFonts w:cs="Arial"/>
                <w:sz w:val="20"/>
                <w:szCs w:val="20"/>
                <w:lang w:val="en-IE"/>
              </w:rPr>
            </w:pPr>
            <w:ins w:id="14618" w:author="Author">
              <w:del w:id="14619" w:author="Author">
                <w:r w:rsidRPr="00563671" w:rsidDel="005E41B3">
                  <w:rPr>
                    <w:rFonts w:cs="Arial"/>
                    <w:sz w:val="20"/>
                    <w:szCs w:val="20"/>
                    <w:lang w:val="en-IE"/>
                  </w:rPr>
                  <w:delText xml:space="preserve">The response should return a list with the available stores </w:delText>
                </w:r>
              </w:del>
            </w:ins>
          </w:p>
        </w:tc>
      </w:tr>
      <w:tr w:rsidR="00563671" w:rsidRPr="00563671" w:rsidDel="005E41B3" w14:paraId="03126524" w14:textId="38B6E977" w:rsidTr="00856237">
        <w:trPr>
          <w:ins w:id="14620" w:author="Author"/>
          <w:del w:id="14621" w:author="Author"/>
        </w:trPr>
        <w:tc>
          <w:tcPr>
            <w:cnfStyle w:val="001000000000" w:firstRow="0" w:lastRow="0" w:firstColumn="1" w:lastColumn="0" w:oddVBand="0" w:evenVBand="0" w:oddHBand="0" w:evenHBand="0" w:firstRowFirstColumn="0" w:firstRowLastColumn="0" w:lastRowFirstColumn="0" w:lastRowLastColumn="0"/>
            <w:tcW w:w="2323" w:type="dxa"/>
          </w:tcPr>
          <w:p w14:paraId="531FCC36" w14:textId="5797DED0" w:rsidR="00C10C87" w:rsidRPr="00563671" w:rsidDel="005E41B3" w:rsidRDefault="00C10C87" w:rsidP="00856237">
            <w:pPr>
              <w:spacing w:before="120"/>
              <w:jc w:val="left"/>
              <w:rPr>
                <w:ins w:id="14622" w:author="Author"/>
                <w:del w:id="14623" w:author="Author"/>
                <w:rFonts w:cs="Arial"/>
                <w:sz w:val="20"/>
                <w:szCs w:val="20"/>
                <w:lang w:val="en-IE"/>
              </w:rPr>
            </w:pPr>
            <w:ins w:id="14624" w:author="Author">
              <w:del w:id="14625" w:author="Author">
                <w:r w:rsidRPr="00563671" w:rsidDel="005E41B3">
                  <w:rPr>
                    <w:rFonts w:cs="Arial"/>
                    <w:sz w:val="20"/>
                    <w:szCs w:val="20"/>
                    <w:lang w:val="en-IE"/>
                  </w:rPr>
                  <w:delText>Interface Id</w:delText>
                </w:r>
              </w:del>
            </w:ins>
          </w:p>
        </w:tc>
        <w:tc>
          <w:tcPr>
            <w:tcW w:w="7293" w:type="dxa"/>
            <w:gridSpan w:val="2"/>
          </w:tcPr>
          <w:p w14:paraId="05EA2822" w14:textId="0B40317B"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26" w:author="Author"/>
                <w:del w:id="14627" w:author="Author"/>
                <w:rFonts w:cs="Arial"/>
                <w:sz w:val="20"/>
                <w:szCs w:val="20"/>
                <w:lang w:val="en-IE"/>
              </w:rPr>
            </w:pPr>
            <w:ins w:id="14628" w:author="Author">
              <w:del w:id="14629" w:author="Author">
                <w:r w:rsidRPr="00563671" w:rsidDel="005E41B3">
                  <w:rPr>
                    <w:rFonts w:cs="Arial"/>
                    <w:sz w:val="20"/>
                    <w:szCs w:val="20"/>
                    <w:lang w:val="en-IE"/>
                  </w:rPr>
                  <w:delText>IF192.02</w:delText>
                </w:r>
              </w:del>
            </w:ins>
          </w:p>
        </w:tc>
      </w:tr>
      <w:tr w:rsidR="00563671" w:rsidRPr="00563671" w:rsidDel="005E41B3" w14:paraId="389EF4A9" w14:textId="3A288762" w:rsidTr="00856237">
        <w:trPr>
          <w:ins w:id="14630" w:author="Author"/>
          <w:del w:id="14631" w:author="Author"/>
        </w:trPr>
        <w:tc>
          <w:tcPr>
            <w:cnfStyle w:val="001000000000" w:firstRow="0" w:lastRow="0" w:firstColumn="1" w:lastColumn="0" w:oddVBand="0" w:evenVBand="0" w:oddHBand="0" w:evenHBand="0" w:firstRowFirstColumn="0" w:firstRowLastColumn="0" w:lastRowFirstColumn="0" w:lastRowLastColumn="0"/>
            <w:tcW w:w="2323" w:type="dxa"/>
          </w:tcPr>
          <w:p w14:paraId="73BEBFCF" w14:textId="6BB7295F" w:rsidR="00C10C87" w:rsidRPr="00563671" w:rsidDel="005E41B3" w:rsidRDefault="00C10C87" w:rsidP="00856237">
            <w:pPr>
              <w:spacing w:before="120"/>
              <w:jc w:val="left"/>
              <w:rPr>
                <w:ins w:id="14632" w:author="Author"/>
                <w:del w:id="14633" w:author="Author"/>
                <w:rFonts w:cs="Arial"/>
                <w:sz w:val="20"/>
                <w:szCs w:val="20"/>
                <w:lang w:val="en-IE"/>
              </w:rPr>
            </w:pPr>
            <w:ins w:id="14634" w:author="Author">
              <w:del w:id="14635" w:author="Author">
                <w:r w:rsidRPr="00563671" w:rsidDel="005E41B3">
                  <w:rPr>
                    <w:rFonts w:cs="Arial"/>
                    <w:sz w:val="20"/>
                    <w:szCs w:val="20"/>
                    <w:lang w:val="en-IE"/>
                  </w:rPr>
                  <w:delText>Service Id</w:delText>
                </w:r>
              </w:del>
            </w:ins>
          </w:p>
        </w:tc>
        <w:tc>
          <w:tcPr>
            <w:tcW w:w="7293" w:type="dxa"/>
            <w:gridSpan w:val="2"/>
          </w:tcPr>
          <w:p w14:paraId="7FE513D6" w14:textId="61C71E20" w:rsidR="00C10C87"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36" w:author="Author"/>
                <w:del w:id="14637" w:author="Author"/>
                <w:rFonts w:cs="Arial"/>
                <w:sz w:val="20"/>
                <w:szCs w:val="20"/>
                <w:lang w:val="en-IE"/>
              </w:rPr>
            </w:pPr>
            <w:ins w:id="14638" w:author="Author">
              <w:del w:id="14639" w:author="Author">
                <w:r w:rsidRPr="00563671" w:rsidDel="005E41B3">
                  <w:rPr>
                    <w:rFonts w:cs="Arial"/>
                    <w:sz w:val="20"/>
                    <w:szCs w:val="20"/>
                    <w:lang w:val="en-IE"/>
                  </w:rPr>
                  <w:delText>TBD</w:delText>
                </w:r>
              </w:del>
            </w:ins>
          </w:p>
          <w:p w14:paraId="77D16F12" w14:textId="2EDB9D26" w:rsidR="0018599F" w:rsidRPr="00563671" w:rsidDel="005E41B3" w:rsidRDefault="0018599F" w:rsidP="00856237">
            <w:pPr>
              <w:spacing w:before="120"/>
              <w:jc w:val="left"/>
              <w:cnfStyle w:val="000000000000" w:firstRow="0" w:lastRow="0" w:firstColumn="0" w:lastColumn="0" w:oddVBand="0" w:evenVBand="0" w:oddHBand="0" w:evenHBand="0" w:firstRowFirstColumn="0" w:firstRowLastColumn="0" w:lastRowFirstColumn="0" w:lastRowLastColumn="0"/>
              <w:rPr>
                <w:ins w:id="14640" w:author="Author"/>
                <w:del w:id="14641" w:author="Author"/>
                <w:rFonts w:cs="Arial"/>
                <w:sz w:val="20"/>
                <w:szCs w:val="20"/>
                <w:lang w:val="en-IE"/>
              </w:rPr>
            </w:pPr>
          </w:p>
        </w:tc>
      </w:tr>
      <w:tr w:rsidR="00563671" w:rsidRPr="00563671" w:rsidDel="005E41B3" w14:paraId="184C44B7" w14:textId="60887B51" w:rsidTr="00856237">
        <w:trPr>
          <w:ins w:id="14642" w:author="Author"/>
          <w:del w:id="14643" w:author="Author"/>
        </w:trPr>
        <w:tc>
          <w:tcPr>
            <w:cnfStyle w:val="001000000000" w:firstRow="0" w:lastRow="0" w:firstColumn="1" w:lastColumn="0" w:oddVBand="0" w:evenVBand="0" w:oddHBand="0" w:evenHBand="0" w:firstRowFirstColumn="0" w:firstRowLastColumn="0" w:lastRowFirstColumn="0" w:lastRowLastColumn="0"/>
            <w:tcW w:w="2323" w:type="dxa"/>
          </w:tcPr>
          <w:p w14:paraId="4FF5073C" w14:textId="56DADCC7" w:rsidR="004E4A78" w:rsidRPr="00563671" w:rsidDel="005E41B3" w:rsidRDefault="004E4A78" w:rsidP="004E4A78">
            <w:pPr>
              <w:spacing w:before="120"/>
              <w:jc w:val="left"/>
              <w:rPr>
                <w:ins w:id="14644" w:author="Author"/>
                <w:del w:id="14645" w:author="Author"/>
                <w:rFonts w:cs="Arial"/>
                <w:sz w:val="20"/>
                <w:szCs w:val="20"/>
                <w:lang w:val="en-IE"/>
              </w:rPr>
            </w:pPr>
            <w:ins w:id="14646" w:author="Author">
              <w:del w:id="14647" w:author="Author">
                <w:r w:rsidRPr="00563671" w:rsidDel="005E41B3">
                  <w:rPr>
                    <w:rFonts w:cs="Arial"/>
                    <w:bCs/>
                    <w:sz w:val="20"/>
                    <w:szCs w:val="20"/>
                  </w:rPr>
                  <w:delText>CSM Service</w:delText>
                </w:r>
              </w:del>
            </w:ins>
          </w:p>
        </w:tc>
        <w:tc>
          <w:tcPr>
            <w:tcW w:w="7293" w:type="dxa"/>
            <w:gridSpan w:val="2"/>
          </w:tcPr>
          <w:p w14:paraId="06236E54" w14:textId="392F2418"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648" w:author="Author"/>
                <w:del w:id="14649" w:author="Author"/>
                <w:rFonts w:cs="Arial"/>
                <w:sz w:val="20"/>
                <w:szCs w:val="20"/>
                <w:lang w:val="en-IE"/>
              </w:rPr>
            </w:pPr>
            <w:ins w:id="14650" w:author="Author">
              <w:del w:id="14651" w:author="Author">
                <w:r w:rsidRPr="00563671" w:rsidDel="005E41B3">
                  <w:rPr>
                    <w:rFonts w:cs="Arial"/>
                    <w:sz w:val="20"/>
                    <w:szCs w:val="20"/>
                  </w:rPr>
                  <w:delText>RetailPremises</w:delText>
                </w:r>
              </w:del>
            </w:ins>
          </w:p>
        </w:tc>
      </w:tr>
      <w:tr w:rsidR="00563671" w:rsidRPr="00563671" w:rsidDel="005E41B3" w14:paraId="57CAA856" w14:textId="534C54BD" w:rsidTr="00856237">
        <w:trPr>
          <w:ins w:id="14652" w:author="Author"/>
          <w:del w:id="14653" w:author="Author"/>
        </w:trPr>
        <w:tc>
          <w:tcPr>
            <w:cnfStyle w:val="001000000000" w:firstRow="0" w:lastRow="0" w:firstColumn="1" w:lastColumn="0" w:oddVBand="0" w:evenVBand="0" w:oddHBand="0" w:evenHBand="0" w:firstRowFirstColumn="0" w:firstRowLastColumn="0" w:lastRowFirstColumn="0" w:lastRowLastColumn="0"/>
            <w:tcW w:w="2323" w:type="dxa"/>
          </w:tcPr>
          <w:p w14:paraId="40F4DCCC" w14:textId="7ECCBA8C" w:rsidR="004E4A78" w:rsidRPr="00563671" w:rsidDel="005E41B3" w:rsidRDefault="004E4A78" w:rsidP="004E4A78">
            <w:pPr>
              <w:spacing w:before="120"/>
              <w:jc w:val="left"/>
              <w:rPr>
                <w:ins w:id="14654" w:author="Author"/>
                <w:del w:id="14655" w:author="Author"/>
                <w:rFonts w:cs="Arial"/>
                <w:sz w:val="20"/>
                <w:szCs w:val="20"/>
                <w:lang w:val="en-IE"/>
              </w:rPr>
            </w:pPr>
            <w:ins w:id="14656" w:author="Author">
              <w:del w:id="14657" w:author="Author">
                <w:r w:rsidRPr="00563671" w:rsidDel="005E41B3">
                  <w:rPr>
                    <w:rFonts w:cs="Arial"/>
                    <w:bCs/>
                    <w:sz w:val="20"/>
                    <w:szCs w:val="20"/>
                  </w:rPr>
                  <w:delText>CSM Operation</w:delText>
                </w:r>
              </w:del>
            </w:ins>
          </w:p>
        </w:tc>
        <w:tc>
          <w:tcPr>
            <w:tcW w:w="7293" w:type="dxa"/>
            <w:gridSpan w:val="2"/>
          </w:tcPr>
          <w:p w14:paraId="0CC7606B" w14:textId="23ECECFC" w:rsidR="004E4A78" w:rsidRPr="00563671" w:rsidDel="005E41B3" w:rsidRDefault="004E4A78" w:rsidP="00953123">
            <w:pPr>
              <w:spacing w:before="120"/>
              <w:jc w:val="left"/>
              <w:cnfStyle w:val="000000000000" w:firstRow="0" w:lastRow="0" w:firstColumn="0" w:lastColumn="0" w:oddVBand="0" w:evenVBand="0" w:oddHBand="0" w:evenHBand="0" w:firstRowFirstColumn="0" w:firstRowLastColumn="0" w:lastRowFirstColumn="0" w:lastRowLastColumn="0"/>
              <w:rPr>
                <w:ins w:id="14658" w:author="Author"/>
                <w:del w:id="14659" w:author="Author"/>
                <w:rFonts w:cs="Arial"/>
                <w:sz w:val="20"/>
                <w:szCs w:val="20"/>
                <w:lang w:val="en-IE"/>
              </w:rPr>
            </w:pPr>
            <w:ins w:id="14660" w:author="Author">
              <w:del w:id="14661" w:author="Author">
                <w:r w:rsidRPr="00563671" w:rsidDel="005E41B3">
                  <w:rPr>
                    <w:rFonts w:cs="Arial"/>
                    <w:sz w:val="20"/>
                    <w:szCs w:val="20"/>
                  </w:rPr>
                  <w:delText>GetRetailPremisi</w:delText>
                </w:r>
                <w:r w:rsidR="00953123" w:rsidDel="005E41B3">
                  <w:rPr>
                    <w:rFonts w:cs="Arial"/>
                    <w:sz w:val="20"/>
                    <w:szCs w:val="20"/>
                  </w:rPr>
                  <w:delText>e</w:delText>
                </w:r>
                <w:r w:rsidRPr="00563671" w:rsidDel="005E41B3">
                  <w:rPr>
                    <w:rFonts w:cs="Arial"/>
                    <w:sz w:val="20"/>
                    <w:szCs w:val="20"/>
                  </w:rPr>
                  <w:delText>sList</w:delText>
                </w:r>
              </w:del>
            </w:ins>
          </w:p>
        </w:tc>
      </w:tr>
    </w:tbl>
    <w:p w14:paraId="56EF4D21" w14:textId="325BC4A8" w:rsidR="00C10C87" w:rsidRPr="00563671" w:rsidDel="005E41B3" w:rsidRDefault="00C10C87" w:rsidP="00234AC9">
      <w:pPr>
        <w:rPr>
          <w:del w:id="14662"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BAFCA51" w14:textId="648BF4A4" w:rsidTr="004F7C7A">
        <w:trPr>
          <w:cnfStyle w:val="100000000000" w:firstRow="1" w:lastRow="0" w:firstColumn="0" w:lastColumn="0" w:oddVBand="0" w:evenVBand="0" w:oddHBand="0" w:evenHBand="0" w:firstRowFirstColumn="0" w:firstRowLastColumn="0" w:lastRowFirstColumn="0" w:lastRowLastColumn="0"/>
          <w:del w:id="1466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9F61771" w14:textId="05942D63" w:rsidR="00234AC9" w:rsidRPr="00563671" w:rsidDel="005E41B3" w:rsidRDefault="00234AC9" w:rsidP="004F7C7A">
            <w:pPr>
              <w:spacing w:before="120"/>
              <w:jc w:val="left"/>
              <w:rPr>
                <w:del w:id="14664" w:author="Author"/>
                <w:rFonts w:cs="Arial"/>
                <w:b w:val="0"/>
                <w:color w:val="auto"/>
                <w:sz w:val="20"/>
                <w:szCs w:val="20"/>
                <w:lang w:val="en-IE"/>
              </w:rPr>
            </w:pPr>
          </w:p>
        </w:tc>
        <w:tc>
          <w:tcPr>
            <w:tcW w:w="2976" w:type="dxa"/>
          </w:tcPr>
          <w:p w14:paraId="00EE2937" w14:textId="209DE5F7"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4665" w:author="Author"/>
                <w:rFonts w:cs="Arial"/>
                <w:color w:val="auto"/>
                <w:sz w:val="20"/>
                <w:szCs w:val="20"/>
                <w:lang w:val="en-IE"/>
              </w:rPr>
            </w:pPr>
          </w:p>
        </w:tc>
      </w:tr>
      <w:tr w:rsidR="00563671" w:rsidRPr="00563671" w:rsidDel="005E41B3" w14:paraId="5A03DF40" w14:textId="6CBE3C8A" w:rsidTr="004F7C7A">
        <w:trPr>
          <w:del w:id="14666" w:author="Author"/>
        </w:trPr>
        <w:tc>
          <w:tcPr>
            <w:cnfStyle w:val="001000000000" w:firstRow="0" w:lastRow="0" w:firstColumn="1" w:lastColumn="0" w:oddVBand="0" w:evenVBand="0" w:oddHBand="0" w:evenHBand="0" w:firstRowFirstColumn="0" w:firstRowLastColumn="0" w:lastRowFirstColumn="0" w:lastRowLastColumn="0"/>
            <w:tcW w:w="2323" w:type="dxa"/>
          </w:tcPr>
          <w:p w14:paraId="31F16D21" w14:textId="5C50A956" w:rsidR="00234AC9" w:rsidRPr="00563671" w:rsidDel="005E41B3" w:rsidRDefault="00234AC9" w:rsidP="004F7C7A">
            <w:pPr>
              <w:spacing w:before="120"/>
              <w:jc w:val="left"/>
              <w:rPr>
                <w:del w:id="14667" w:author="Author"/>
                <w:rFonts w:cs="Arial"/>
                <w:sz w:val="20"/>
                <w:szCs w:val="20"/>
                <w:lang w:val="en-IE"/>
              </w:rPr>
            </w:pPr>
            <w:del w:id="14668" w:author="Author">
              <w:r w:rsidRPr="00563671" w:rsidDel="005E41B3">
                <w:rPr>
                  <w:rFonts w:cs="Arial"/>
                  <w:sz w:val="20"/>
                  <w:szCs w:val="20"/>
                  <w:lang w:val="en-IE"/>
                </w:rPr>
                <w:delText>Service</w:delText>
              </w:r>
            </w:del>
          </w:p>
        </w:tc>
        <w:tc>
          <w:tcPr>
            <w:tcW w:w="7293" w:type="dxa"/>
            <w:gridSpan w:val="2"/>
          </w:tcPr>
          <w:p w14:paraId="15F458EB" w14:textId="6665DC38"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69" w:author="Author"/>
                <w:rFonts w:cs="Arial"/>
                <w:sz w:val="20"/>
                <w:szCs w:val="20"/>
                <w:lang w:val="en-IE"/>
              </w:rPr>
            </w:pPr>
            <w:del w:id="14670" w:author="Author">
              <w:r w:rsidRPr="00563671" w:rsidDel="005E41B3">
                <w:rPr>
                  <w:rFonts w:cs="Arial"/>
                  <w:sz w:val="20"/>
                  <w:szCs w:val="20"/>
                  <w:lang w:val="en-IE"/>
                </w:rPr>
                <w:delText>Search available phone numbers</w:delText>
              </w:r>
            </w:del>
          </w:p>
        </w:tc>
      </w:tr>
      <w:tr w:rsidR="00563671" w:rsidRPr="00563671" w:rsidDel="005E41B3" w14:paraId="2806281B" w14:textId="187FDECD" w:rsidTr="004F7C7A">
        <w:trPr>
          <w:del w:id="14671" w:author="Author"/>
        </w:trPr>
        <w:tc>
          <w:tcPr>
            <w:cnfStyle w:val="001000000000" w:firstRow="0" w:lastRow="0" w:firstColumn="1" w:lastColumn="0" w:oddVBand="0" w:evenVBand="0" w:oddHBand="0" w:evenHBand="0" w:firstRowFirstColumn="0" w:firstRowLastColumn="0" w:lastRowFirstColumn="0" w:lastRowLastColumn="0"/>
            <w:tcW w:w="2323" w:type="dxa"/>
          </w:tcPr>
          <w:p w14:paraId="619876B6" w14:textId="09BCB611" w:rsidR="00234AC9" w:rsidRPr="00563671" w:rsidDel="005E41B3" w:rsidRDefault="00234AC9" w:rsidP="004F7C7A">
            <w:pPr>
              <w:spacing w:before="120"/>
              <w:jc w:val="left"/>
              <w:rPr>
                <w:del w:id="14672" w:author="Author"/>
                <w:rFonts w:cs="Arial"/>
                <w:sz w:val="20"/>
                <w:szCs w:val="20"/>
                <w:lang w:val="en-IE"/>
              </w:rPr>
            </w:pPr>
            <w:del w:id="14673" w:author="Author">
              <w:r w:rsidRPr="00563671" w:rsidDel="005E41B3">
                <w:rPr>
                  <w:rFonts w:cs="Arial"/>
                  <w:sz w:val="20"/>
                  <w:szCs w:val="20"/>
                  <w:lang w:val="en-IE"/>
                </w:rPr>
                <w:delText>Relevant Input Notes</w:delText>
              </w:r>
            </w:del>
          </w:p>
        </w:tc>
        <w:tc>
          <w:tcPr>
            <w:tcW w:w="7293" w:type="dxa"/>
            <w:gridSpan w:val="2"/>
          </w:tcPr>
          <w:p w14:paraId="310F0381" w14:textId="76222F5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74" w:author="Author"/>
                <w:rFonts w:cs="Arial"/>
                <w:sz w:val="20"/>
                <w:szCs w:val="20"/>
                <w:lang w:val="en-IE"/>
              </w:rPr>
            </w:pPr>
            <w:del w:id="14675" w:author="Author">
              <w:r w:rsidRPr="00563671" w:rsidDel="005E41B3">
                <w:rPr>
                  <w:rFonts w:cs="Arial"/>
                  <w:sz w:val="20"/>
                  <w:szCs w:val="20"/>
                  <w:lang w:val="en-IE"/>
                </w:rPr>
                <w:delText>N/A</w:delText>
              </w:r>
            </w:del>
          </w:p>
        </w:tc>
      </w:tr>
      <w:tr w:rsidR="00563671" w:rsidRPr="00563671" w:rsidDel="005E41B3" w14:paraId="515D7806" w14:textId="0AA9B880" w:rsidTr="004F7C7A">
        <w:trPr>
          <w:del w:id="14676" w:author="Author"/>
        </w:trPr>
        <w:tc>
          <w:tcPr>
            <w:cnfStyle w:val="001000000000" w:firstRow="0" w:lastRow="0" w:firstColumn="1" w:lastColumn="0" w:oddVBand="0" w:evenVBand="0" w:oddHBand="0" w:evenHBand="0" w:firstRowFirstColumn="0" w:firstRowLastColumn="0" w:lastRowFirstColumn="0" w:lastRowLastColumn="0"/>
            <w:tcW w:w="2323" w:type="dxa"/>
          </w:tcPr>
          <w:p w14:paraId="0F3D6F26" w14:textId="6C8EA0C1" w:rsidR="00234AC9" w:rsidRPr="00563671" w:rsidDel="005E41B3" w:rsidRDefault="00234AC9" w:rsidP="004F7C7A">
            <w:pPr>
              <w:spacing w:before="120"/>
              <w:jc w:val="left"/>
              <w:rPr>
                <w:del w:id="14677" w:author="Author"/>
                <w:rFonts w:cs="Arial"/>
                <w:sz w:val="20"/>
                <w:szCs w:val="20"/>
                <w:lang w:val="en-IE"/>
              </w:rPr>
            </w:pPr>
            <w:del w:id="14678" w:author="Author">
              <w:r w:rsidRPr="00563671" w:rsidDel="005E41B3">
                <w:rPr>
                  <w:rFonts w:cs="Arial"/>
                  <w:sz w:val="20"/>
                  <w:szCs w:val="20"/>
                  <w:lang w:val="en-IE"/>
                </w:rPr>
                <w:delText>Relevant Output Notes</w:delText>
              </w:r>
            </w:del>
          </w:p>
        </w:tc>
        <w:tc>
          <w:tcPr>
            <w:tcW w:w="7293" w:type="dxa"/>
            <w:gridSpan w:val="2"/>
          </w:tcPr>
          <w:p w14:paraId="42DDC864" w14:textId="16A31D5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79" w:author="Author"/>
                <w:rFonts w:cs="Arial"/>
                <w:sz w:val="20"/>
                <w:szCs w:val="20"/>
                <w:lang w:val="en-IE"/>
              </w:rPr>
            </w:pPr>
            <w:del w:id="14680" w:author="Author">
              <w:r w:rsidRPr="00563671" w:rsidDel="005E41B3">
                <w:rPr>
                  <w:rFonts w:cs="Arial"/>
                  <w:sz w:val="20"/>
                  <w:szCs w:val="20"/>
                  <w:lang w:val="en-IE"/>
                </w:rPr>
                <w:delText>The response returns a list of available MSISDNs</w:delText>
              </w:r>
            </w:del>
          </w:p>
        </w:tc>
      </w:tr>
      <w:tr w:rsidR="00563671" w:rsidRPr="00563671" w:rsidDel="005E41B3" w14:paraId="6A9199D0" w14:textId="5CC85894" w:rsidTr="004F7C7A">
        <w:trPr>
          <w:del w:id="14681" w:author="Author"/>
        </w:trPr>
        <w:tc>
          <w:tcPr>
            <w:cnfStyle w:val="001000000000" w:firstRow="0" w:lastRow="0" w:firstColumn="1" w:lastColumn="0" w:oddVBand="0" w:evenVBand="0" w:oddHBand="0" w:evenHBand="0" w:firstRowFirstColumn="0" w:firstRowLastColumn="0" w:lastRowFirstColumn="0" w:lastRowLastColumn="0"/>
            <w:tcW w:w="2323" w:type="dxa"/>
          </w:tcPr>
          <w:p w14:paraId="09D253E7" w14:textId="2626B368" w:rsidR="00234AC9" w:rsidRPr="00563671" w:rsidDel="005E41B3" w:rsidRDefault="00234AC9" w:rsidP="004F7C7A">
            <w:pPr>
              <w:spacing w:before="120"/>
              <w:jc w:val="left"/>
              <w:rPr>
                <w:del w:id="14682" w:author="Author"/>
                <w:rFonts w:cs="Arial"/>
                <w:sz w:val="20"/>
                <w:szCs w:val="20"/>
                <w:lang w:val="en-IE"/>
              </w:rPr>
            </w:pPr>
            <w:del w:id="14683" w:author="Author">
              <w:r w:rsidRPr="00563671" w:rsidDel="005E41B3">
                <w:rPr>
                  <w:rFonts w:cs="Arial"/>
                  <w:sz w:val="20"/>
                  <w:szCs w:val="20"/>
                  <w:lang w:val="en-IE"/>
                </w:rPr>
                <w:delText>Interface Id</w:delText>
              </w:r>
            </w:del>
          </w:p>
        </w:tc>
        <w:tc>
          <w:tcPr>
            <w:tcW w:w="7293" w:type="dxa"/>
            <w:gridSpan w:val="2"/>
          </w:tcPr>
          <w:p w14:paraId="64E97099" w14:textId="3E3D9D4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84" w:author="Author"/>
                <w:rFonts w:cs="Arial"/>
                <w:sz w:val="20"/>
                <w:szCs w:val="20"/>
                <w:lang w:val="en-IE"/>
              </w:rPr>
            </w:pPr>
            <w:del w:id="14685" w:author="Author">
              <w:r w:rsidRPr="00563671" w:rsidDel="005E41B3">
                <w:rPr>
                  <w:rFonts w:cs="Arial"/>
                  <w:sz w:val="20"/>
                  <w:szCs w:val="20"/>
                  <w:lang w:val="en-IE" w:eastAsia="pt-PT"/>
                </w:rPr>
                <w:delText>IF192.27</w:delText>
              </w:r>
            </w:del>
          </w:p>
        </w:tc>
      </w:tr>
      <w:tr w:rsidR="00563671" w:rsidRPr="00563671" w:rsidDel="005E41B3" w14:paraId="7828BDC7" w14:textId="0BFBFEDC" w:rsidTr="004F7C7A">
        <w:trPr>
          <w:del w:id="14686" w:author="Author"/>
        </w:trPr>
        <w:tc>
          <w:tcPr>
            <w:cnfStyle w:val="001000000000" w:firstRow="0" w:lastRow="0" w:firstColumn="1" w:lastColumn="0" w:oddVBand="0" w:evenVBand="0" w:oddHBand="0" w:evenHBand="0" w:firstRowFirstColumn="0" w:firstRowLastColumn="0" w:lastRowFirstColumn="0" w:lastRowLastColumn="0"/>
            <w:tcW w:w="2323" w:type="dxa"/>
          </w:tcPr>
          <w:p w14:paraId="6EC6A08B" w14:textId="1873DDB6" w:rsidR="00234AC9" w:rsidRPr="00563671" w:rsidDel="005E41B3" w:rsidRDefault="00234AC9" w:rsidP="004F7C7A">
            <w:pPr>
              <w:spacing w:before="120"/>
              <w:jc w:val="left"/>
              <w:rPr>
                <w:del w:id="14687" w:author="Author"/>
                <w:rFonts w:cs="Arial"/>
                <w:sz w:val="20"/>
                <w:szCs w:val="20"/>
                <w:lang w:val="en-IE"/>
              </w:rPr>
            </w:pPr>
            <w:del w:id="14688" w:author="Author">
              <w:r w:rsidRPr="00563671" w:rsidDel="005E41B3">
                <w:rPr>
                  <w:rFonts w:cs="Arial"/>
                  <w:sz w:val="20"/>
                  <w:szCs w:val="20"/>
                  <w:lang w:val="en-IE"/>
                </w:rPr>
                <w:delText>Service Id</w:delText>
              </w:r>
            </w:del>
          </w:p>
        </w:tc>
        <w:tc>
          <w:tcPr>
            <w:tcW w:w="7293" w:type="dxa"/>
            <w:gridSpan w:val="2"/>
          </w:tcPr>
          <w:p w14:paraId="5509E87C" w14:textId="5C56E0D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89" w:author="Author"/>
                <w:rFonts w:cs="Arial"/>
                <w:sz w:val="20"/>
                <w:szCs w:val="20"/>
                <w:lang w:val="en-IE"/>
              </w:rPr>
            </w:pPr>
            <w:del w:id="14690" w:author="Author">
              <w:r w:rsidRPr="00563671" w:rsidDel="005E41B3">
                <w:rPr>
                  <w:rFonts w:cs="Arial"/>
                  <w:sz w:val="20"/>
                  <w:szCs w:val="20"/>
                  <w:lang w:val="en-IE"/>
                </w:rPr>
                <w:delText>TBD</w:delText>
              </w:r>
            </w:del>
            <w:ins w:id="14691" w:author="Author">
              <w:del w:id="14692" w:author="Author">
                <w:r w:rsidR="000A6FB9" w:rsidDel="005E41B3">
                  <w:rPr>
                    <w:rFonts w:cs="Arial"/>
                    <w:sz w:val="20"/>
                    <w:szCs w:val="20"/>
                    <w:lang w:val="en-IE"/>
                  </w:rPr>
                  <w:delText>584</w:delText>
                </w:r>
              </w:del>
            </w:ins>
          </w:p>
        </w:tc>
      </w:tr>
      <w:tr w:rsidR="00563671" w:rsidRPr="00563671" w:rsidDel="005E41B3" w14:paraId="0E8959E9" w14:textId="58A9B9C0" w:rsidTr="004F7C7A">
        <w:trPr>
          <w:ins w:id="14693" w:author="Author"/>
          <w:del w:id="14694" w:author="Author"/>
        </w:trPr>
        <w:tc>
          <w:tcPr>
            <w:cnfStyle w:val="001000000000" w:firstRow="0" w:lastRow="0" w:firstColumn="1" w:lastColumn="0" w:oddVBand="0" w:evenVBand="0" w:oddHBand="0" w:evenHBand="0" w:firstRowFirstColumn="0" w:firstRowLastColumn="0" w:lastRowFirstColumn="0" w:lastRowLastColumn="0"/>
            <w:tcW w:w="2323" w:type="dxa"/>
          </w:tcPr>
          <w:p w14:paraId="7B56EACD" w14:textId="363C55D3" w:rsidR="004E4A78" w:rsidRPr="00563671" w:rsidDel="005E41B3" w:rsidRDefault="004E4A78" w:rsidP="004E4A78">
            <w:pPr>
              <w:spacing w:before="120"/>
              <w:jc w:val="left"/>
              <w:rPr>
                <w:ins w:id="14695" w:author="Author"/>
                <w:del w:id="14696" w:author="Author"/>
                <w:rFonts w:cs="Arial"/>
                <w:sz w:val="20"/>
                <w:szCs w:val="20"/>
                <w:lang w:val="en-IE"/>
              </w:rPr>
            </w:pPr>
            <w:ins w:id="14697" w:author="Author">
              <w:del w:id="14698" w:author="Author">
                <w:r w:rsidRPr="00563671" w:rsidDel="005E41B3">
                  <w:rPr>
                    <w:rFonts w:cs="Arial"/>
                    <w:bCs/>
                    <w:sz w:val="20"/>
                    <w:szCs w:val="20"/>
                  </w:rPr>
                  <w:delText>CSM Service</w:delText>
                </w:r>
              </w:del>
            </w:ins>
          </w:p>
        </w:tc>
        <w:tc>
          <w:tcPr>
            <w:tcW w:w="7293" w:type="dxa"/>
            <w:gridSpan w:val="2"/>
          </w:tcPr>
          <w:p w14:paraId="507AB548" w14:textId="1D797C7E"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699" w:author="Author"/>
                <w:del w:id="14700" w:author="Author"/>
                <w:rFonts w:cs="Arial"/>
                <w:sz w:val="20"/>
                <w:szCs w:val="20"/>
                <w:lang w:val="en-IE"/>
              </w:rPr>
            </w:pPr>
            <w:ins w:id="14701" w:author="Author">
              <w:del w:id="14702" w:author="Author">
                <w:r w:rsidRPr="00563671" w:rsidDel="005E41B3">
                  <w:rPr>
                    <w:rFonts w:cs="Arial"/>
                    <w:sz w:val="20"/>
                    <w:szCs w:val="20"/>
                  </w:rPr>
                  <w:delText>LogicalResourceInventoryItem</w:delText>
                </w:r>
              </w:del>
            </w:ins>
          </w:p>
        </w:tc>
      </w:tr>
      <w:tr w:rsidR="00563671" w:rsidRPr="00563671" w:rsidDel="005E41B3" w14:paraId="3FD20E92" w14:textId="2D457919" w:rsidTr="004F7C7A">
        <w:trPr>
          <w:ins w:id="14703" w:author="Author"/>
          <w:del w:id="14704" w:author="Author"/>
        </w:trPr>
        <w:tc>
          <w:tcPr>
            <w:cnfStyle w:val="001000000000" w:firstRow="0" w:lastRow="0" w:firstColumn="1" w:lastColumn="0" w:oddVBand="0" w:evenVBand="0" w:oddHBand="0" w:evenHBand="0" w:firstRowFirstColumn="0" w:firstRowLastColumn="0" w:lastRowFirstColumn="0" w:lastRowLastColumn="0"/>
            <w:tcW w:w="2323" w:type="dxa"/>
          </w:tcPr>
          <w:p w14:paraId="464AEF73" w14:textId="19C1AA60" w:rsidR="004E4A78" w:rsidRPr="00563671" w:rsidDel="005E41B3" w:rsidRDefault="004E4A78" w:rsidP="004E4A78">
            <w:pPr>
              <w:spacing w:before="120"/>
              <w:jc w:val="left"/>
              <w:rPr>
                <w:ins w:id="14705" w:author="Author"/>
                <w:del w:id="14706" w:author="Author"/>
                <w:rFonts w:cs="Arial"/>
                <w:sz w:val="20"/>
                <w:szCs w:val="20"/>
                <w:lang w:val="en-IE"/>
              </w:rPr>
            </w:pPr>
            <w:ins w:id="14707" w:author="Author">
              <w:del w:id="14708" w:author="Author">
                <w:r w:rsidRPr="00563671" w:rsidDel="005E41B3">
                  <w:rPr>
                    <w:rFonts w:cs="Arial"/>
                    <w:bCs/>
                    <w:sz w:val="20"/>
                    <w:szCs w:val="20"/>
                  </w:rPr>
                  <w:delText>CSM Operation</w:delText>
                </w:r>
              </w:del>
            </w:ins>
          </w:p>
        </w:tc>
        <w:tc>
          <w:tcPr>
            <w:tcW w:w="7293" w:type="dxa"/>
            <w:gridSpan w:val="2"/>
          </w:tcPr>
          <w:p w14:paraId="43D0E445" w14:textId="35057425" w:rsidR="004E4A78" w:rsidRPr="00563671" w:rsidDel="005E41B3" w:rsidRDefault="00E64496" w:rsidP="00B5247F">
            <w:pPr>
              <w:spacing w:before="120"/>
              <w:jc w:val="left"/>
              <w:cnfStyle w:val="000000000000" w:firstRow="0" w:lastRow="0" w:firstColumn="0" w:lastColumn="0" w:oddVBand="0" w:evenVBand="0" w:oddHBand="0" w:evenHBand="0" w:firstRowFirstColumn="0" w:firstRowLastColumn="0" w:lastRowFirstColumn="0" w:lastRowLastColumn="0"/>
              <w:rPr>
                <w:ins w:id="14709" w:author="Author"/>
                <w:del w:id="14710" w:author="Author"/>
                <w:rFonts w:cs="Arial"/>
                <w:sz w:val="20"/>
                <w:szCs w:val="20"/>
                <w:lang w:val="en-IE"/>
              </w:rPr>
            </w:pPr>
            <w:ins w:id="14711" w:author="Author">
              <w:del w:id="14712" w:author="Author">
                <w:r w:rsidRPr="00563671" w:rsidDel="005E41B3">
                  <w:rPr>
                    <w:rFonts w:cs="Arial"/>
                    <w:sz w:val="20"/>
                    <w:szCs w:val="20"/>
                  </w:rPr>
                  <w:delText>GetLogicalr</w:delText>
                </w:r>
                <w:r w:rsidR="00B5247F" w:rsidDel="005E41B3">
                  <w:rPr>
                    <w:rFonts w:cs="Arial"/>
                    <w:sz w:val="20"/>
                    <w:szCs w:val="20"/>
                  </w:rPr>
                  <w:delText>R</w:delText>
                </w:r>
                <w:r w:rsidRPr="00563671" w:rsidDel="005E41B3">
                  <w:rPr>
                    <w:rFonts w:cs="Arial"/>
                    <w:sz w:val="20"/>
                    <w:szCs w:val="20"/>
                  </w:rPr>
                  <w:delText>esourceInventoryItemList</w:delText>
                </w:r>
                <w:r w:rsidR="004E4A78" w:rsidRPr="00563671" w:rsidDel="005E41B3">
                  <w:rPr>
                    <w:rFonts w:cs="Arial"/>
                    <w:sz w:val="20"/>
                    <w:szCs w:val="20"/>
                  </w:rPr>
                  <w:delText>TBD</w:delText>
                </w:r>
              </w:del>
            </w:ins>
          </w:p>
        </w:tc>
      </w:tr>
    </w:tbl>
    <w:p w14:paraId="4E05683D" w14:textId="5D437CC3" w:rsidR="00234AC9" w:rsidRPr="00563671" w:rsidDel="005E41B3" w:rsidRDefault="00234AC9" w:rsidP="00234AC9">
      <w:pPr>
        <w:rPr>
          <w:del w:id="14713"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F612CC0" w14:textId="059FA2C8" w:rsidTr="004F7C7A">
        <w:trPr>
          <w:cnfStyle w:val="100000000000" w:firstRow="1" w:lastRow="0" w:firstColumn="0" w:lastColumn="0" w:oddVBand="0" w:evenVBand="0" w:oddHBand="0" w:evenHBand="0" w:firstRowFirstColumn="0" w:firstRowLastColumn="0" w:lastRowFirstColumn="0" w:lastRowLastColumn="0"/>
          <w:del w:id="1471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07CCA32" w14:textId="01162607" w:rsidR="00234AC9" w:rsidRPr="00563671" w:rsidDel="005E41B3" w:rsidRDefault="00234AC9" w:rsidP="004F7C7A">
            <w:pPr>
              <w:spacing w:before="120"/>
              <w:jc w:val="left"/>
              <w:rPr>
                <w:del w:id="14715" w:author="Author"/>
                <w:rFonts w:cs="Arial"/>
                <w:b w:val="0"/>
                <w:color w:val="auto"/>
                <w:sz w:val="20"/>
                <w:szCs w:val="20"/>
                <w:lang w:val="en-IE"/>
              </w:rPr>
            </w:pPr>
          </w:p>
        </w:tc>
        <w:tc>
          <w:tcPr>
            <w:tcW w:w="2976" w:type="dxa"/>
          </w:tcPr>
          <w:p w14:paraId="0E65B86F" w14:textId="49BD7E35"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4716" w:author="Author"/>
                <w:rFonts w:cs="Arial"/>
                <w:color w:val="auto"/>
                <w:sz w:val="20"/>
                <w:szCs w:val="20"/>
                <w:lang w:val="en-IE"/>
              </w:rPr>
            </w:pPr>
          </w:p>
        </w:tc>
      </w:tr>
      <w:tr w:rsidR="00563671" w:rsidRPr="00563671" w:rsidDel="005E41B3" w14:paraId="1CA5E5D8" w14:textId="2B5C2D79" w:rsidTr="004F7C7A">
        <w:trPr>
          <w:del w:id="14717" w:author="Author"/>
        </w:trPr>
        <w:tc>
          <w:tcPr>
            <w:cnfStyle w:val="001000000000" w:firstRow="0" w:lastRow="0" w:firstColumn="1" w:lastColumn="0" w:oddVBand="0" w:evenVBand="0" w:oddHBand="0" w:evenHBand="0" w:firstRowFirstColumn="0" w:firstRowLastColumn="0" w:lastRowFirstColumn="0" w:lastRowLastColumn="0"/>
            <w:tcW w:w="2323" w:type="dxa"/>
          </w:tcPr>
          <w:p w14:paraId="7DFEA4F4" w14:textId="71C59B20" w:rsidR="00234AC9" w:rsidRPr="00563671" w:rsidDel="005E41B3" w:rsidRDefault="00234AC9" w:rsidP="004F7C7A">
            <w:pPr>
              <w:spacing w:before="120"/>
              <w:jc w:val="left"/>
              <w:rPr>
                <w:del w:id="14718" w:author="Author"/>
                <w:rFonts w:cs="Arial"/>
                <w:sz w:val="20"/>
                <w:szCs w:val="20"/>
                <w:lang w:val="en-IE"/>
              </w:rPr>
            </w:pPr>
            <w:del w:id="14719" w:author="Author">
              <w:r w:rsidRPr="00563671" w:rsidDel="005E41B3">
                <w:rPr>
                  <w:rFonts w:cs="Arial"/>
                  <w:sz w:val="20"/>
                  <w:szCs w:val="20"/>
                  <w:lang w:val="en-IE"/>
                </w:rPr>
                <w:delText>Service</w:delText>
              </w:r>
            </w:del>
          </w:p>
        </w:tc>
        <w:tc>
          <w:tcPr>
            <w:tcW w:w="7293" w:type="dxa"/>
            <w:gridSpan w:val="2"/>
          </w:tcPr>
          <w:p w14:paraId="2D0B115D" w14:textId="6EDCE578"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4720" w:author="Author"/>
                <w:color w:val="auto"/>
                <w:sz w:val="20"/>
                <w:szCs w:val="20"/>
              </w:rPr>
            </w:pPr>
            <w:del w:id="14721" w:author="Author">
              <w:r w:rsidRPr="00563671" w:rsidDel="005E41B3">
                <w:rPr>
                  <w:color w:val="auto"/>
                  <w:sz w:val="20"/>
                  <w:szCs w:val="20"/>
                </w:rPr>
                <w:delText xml:space="preserve">Reserve phone number </w:delText>
              </w:r>
            </w:del>
          </w:p>
        </w:tc>
      </w:tr>
      <w:tr w:rsidR="00563671" w:rsidRPr="00563671" w:rsidDel="005E41B3" w14:paraId="7131DF4E" w14:textId="75EFE9A1" w:rsidTr="004F7C7A">
        <w:trPr>
          <w:del w:id="14722" w:author="Author"/>
        </w:trPr>
        <w:tc>
          <w:tcPr>
            <w:cnfStyle w:val="001000000000" w:firstRow="0" w:lastRow="0" w:firstColumn="1" w:lastColumn="0" w:oddVBand="0" w:evenVBand="0" w:oddHBand="0" w:evenHBand="0" w:firstRowFirstColumn="0" w:firstRowLastColumn="0" w:lastRowFirstColumn="0" w:lastRowLastColumn="0"/>
            <w:tcW w:w="2323" w:type="dxa"/>
          </w:tcPr>
          <w:p w14:paraId="236F46C5" w14:textId="36F40E10" w:rsidR="00234AC9" w:rsidRPr="00563671" w:rsidDel="005E41B3" w:rsidRDefault="00234AC9" w:rsidP="004F7C7A">
            <w:pPr>
              <w:spacing w:before="120"/>
              <w:jc w:val="left"/>
              <w:rPr>
                <w:del w:id="14723" w:author="Author"/>
                <w:rFonts w:cs="Arial"/>
                <w:sz w:val="20"/>
                <w:szCs w:val="20"/>
                <w:lang w:val="en-IE"/>
              </w:rPr>
            </w:pPr>
            <w:del w:id="14724" w:author="Author">
              <w:r w:rsidRPr="00563671" w:rsidDel="005E41B3">
                <w:rPr>
                  <w:rFonts w:cs="Arial"/>
                  <w:sz w:val="20"/>
                  <w:szCs w:val="20"/>
                  <w:lang w:val="en-IE"/>
                </w:rPr>
                <w:delText>Relevant Input Notes</w:delText>
              </w:r>
            </w:del>
          </w:p>
        </w:tc>
        <w:tc>
          <w:tcPr>
            <w:tcW w:w="7293" w:type="dxa"/>
            <w:gridSpan w:val="2"/>
          </w:tcPr>
          <w:p w14:paraId="7EFAA8FD" w14:textId="7CD7980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25" w:author="Author"/>
                <w:rFonts w:cs="Arial"/>
                <w:sz w:val="20"/>
                <w:szCs w:val="20"/>
                <w:lang w:val="en-IE"/>
              </w:rPr>
            </w:pPr>
            <w:del w:id="14726" w:author="Author">
              <w:r w:rsidRPr="00563671" w:rsidDel="005E41B3">
                <w:rPr>
                  <w:rFonts w:cs="Arial"/>
                  <w:sz w:val="20"/>
                  <w:szCs w:val="20"/>
                  <w:lang w:val="en-IE"/>
                </w:rPr>
                <w:delText>The request is made against a phone number and the contextualized costumer</w:delText>
              </w:r>
            </w:del>
          </w:p>
        </w:tc>
      </w:tr>
      <w:tr w:rsidR="00563671" w:rsidRPr="00563671" w:rsidDel="005E41B3" w14:paraId="3F64DB25" w14:textId="5C49372B" w:rsidTr="004F7C7A">
        <w:trPr>
          <w:del w:id="14727" w:author="Author"/>
        </w:trPr>
        <w:tc>
          <w:tcPr>
            <w:cnfStyle w:val="001000000000" w:firstRow="0" w:lastRow="0" w:firstColumn="1" w:lastColumn="0" w:oddVBand="0" w:evenVBand="0" w:oddHBand="0" w:evenHBand="0" w:firstRowFirstColumn="0" w:firstRowLastColumn="0" w:lastRowFirstColumn="0" w:lastRowLastColumn="0"/>
            <w:tcW w:w="2323" w:type="dxa"/>
          </w:tcPr>
          <w:p w14:paraId="215094AC" w14:textId="09486EBE" w:rsidR="00234AC9" w:rsidRPr="00563671" w:rsidDel="005E41B3" w:rsidRDefault="00234AC9" w:rsidP="004F7C7A">
            <w:pPr>
              <w:spacing w:before="120"/>
              <w:jc w:val="left"/>
              <w:rPr>
                <w:del w:id="14728" w:author="Author"/>
                <w:rFonts w:cs="Arial"/>
                <w:sz w:val="20"/>
                <w:szCs w:val="20"/>
                <w:lang w:val="en-IE"/>
              </w:rPr>
            </w:pPr>
            <w:del w:id="14729" w:author="Author">
              <w:r w:rsidRPr="00563671" w:rsidDel="005E41B3">
                <w:rPr>
                  <w:rFonts w:cs="Arial"/>
                  <w:sz w:val="20"/>
                  <w:szCs w:val="20"/>
                  <w:lang w:val="en-IE"/>
                </w:rPr>
                <w:delText>Relevant Output Notes</w:delText>
              </w:r>
            </w:del>
          </w:p>
        </w:tc>
        <w:tc>
          <w:tcPr>
            <w:tcW w:w="7293" w:type="dxa"/>
            <w:gridSpan w:val="2"/>
          </w:tcPr>
          <w:p w14:paraId="2B643C2A" w14:textId="6A19010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30" w:author="Author"/>
                <w:rFonts w:cs="Arial"/>
                <w:sz w:val="20"/>
                <w:szCs w:val="20"/>
                <w:lang w:val="en-IE"/>
              </w:rPr>
            </w:pPr>
            <w:del w:id="14731" w:author="Author">
              <w:r w:rsidRPr="00563671" w:rsidDel="005E41B3">
                <w:rPr>
                  <w:rFonts w:cs="Arial"/>
                  <w:sz w:val="20"/>
                  <w:szCs w:val="20"/>
                  <w:lang w:val="en-IE"/>
                </w:rPr>
                <w:delText>The response returns the reservation status</w:delText>
              </w:r>
            </w:del>
          </w:p>
        </w:tc>
      </w:tr>
      <w:tr w:rsidR="00563671" w:rsidRPr="00563671" w:rsidDel="005E41B3" w14:paraId="0CC4ADAE" w14:textId="0CB788C4" w:rsidTr="004F7C7A">
        <w:trPr>
          <w:del w:id="14732" w:author="Author"/>
        </w:trPr>
        <w:tc>
          <w:tcPr>
            <w:cnfStyle w:val="001000000000" w:firstRow="0" w:lastRow="0" w:firstColumn="1" w:lastColumn="0" w:oddVBand="0" w:evenVBand="0" w:oddHBand="0" w:evenHBand="0" w:firstRowFirstColumn="0" w:firstRowLastColumn="0" w:lastRowFirstColumn="0" w:lastRowLastColumn="0"/>
            <w:tcW w:w="2323" w:type="dxa"/>
          </w:tcPr>
          <w:p w14:paraId="1B37E3A6" w14:textId="5B6262A4" w:rsidR="00234AC9" w:rsidRPr="00563671" w:rsidDel="005E41B3" w:rsidRDefault="00234AC9" w:rsidP="004F7C7A">
            <w:pPr>
              <w:spacing w:before="120"/>
              <w:jc w:val="left"/>
              <w:rPr>
                <w:del w:id="14733" w:author="Author"/>
                <w:rFonts w:cs="Arial"/>
                <w:sz w:val="20"/>
                <w:szCs w:val="20"/>
                <w:lang w:val="en-IE"/>
              </w:rPr>
            </w:pPr>
            <w:del w:id="14734" w:author="Author">
              <w:r w:rsidRPr="00563671" w:rsidDel="005E41B3">
                <w:rPr>
                  <w:rFonts w:cs="Arial"/>
                  <w:sz w:val="20"/>
                  <w:szCs w:val="20"/>
                  <w:lang w:val="en-IE"/>
                </w:rPr>
                <w:delText>Interface Id</w:delText>
              </w:r>
            </w:del>
          </w:p>
        </w:tc>
        <w:tc>
          <w:tcPr>
            <w:tcW w:w="7293" w:type="dxa"/>
            <w:gridSpan w:val="2"/>
          </w:tcPr>
          <w:p w14:paraId="4A251C8A" w14:textId="071D5E4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35" w:author="Author"/>
                <w:rFonts w:cs="Arial"/>
                <w:sz w:val="20"/>
                <w:szCs w:val="20"/>
                <w:lang w:val="en-IE"/>
              </w:rPr>
            </w:pPr>
            <w:del w:id="14736" w:author="Author">
              <w:r w:rsidRPr="00563671" w:rsidDel="005E41B3">
                <w:rPr>
                  <w:rFonts w:cs="Arial"/>
                  <w:sz w:val="20"/>
                  <w:szCs w:val="20"/>
                  <w:lang w:val="en-IE" w:eastAsia="pt-PT"/>
                </w:rPr>
                <w:delText>IF192.27</w:delText>
              </w:r>
            </w:del>
          </w:p>
        </w:tc>
      </w:tr>
      <w:tr w:rsidR="00563671" w:rsidRPr="00563671" w:rsidDel="005E41B3" w14:paraId="2FCFF682" w14:textId="2AF24B9A" w:rsidTr="004F7C7A">
        <w:trPr>
          <w:del w:id="14737" w:author="Author"/>
        </w:trPr>
        <w:tc>
          <w:tcPr>
            <w:cnfStyle w:val="001000000000" w:firstRow="0" w:lastRow="0" w:firstColumn="1" w:lastColumn="0" w:oddVBand="0" w:evenVBand="0" w:oddHBand="0" w:evenHBand="0" w:firstRowFirstColumn="0" w:firstRowLastColumn="0" w:lastRowFirstColumn="0" w:lastRowLastColumn="0"/>
            <w:tcW w:w="2323" w:type="dxa"/>
          </w:tcPr>
          <w:p w14:paraId="7047B3FD" w14:textId="2D0486B8" w:rsidR="00234AC9" w:rsidRPr="00563671" w:rsidDel="005E41B3" w:rsidRDefault="00234AC9" w:rsidP="004F7C7A">
            <w:pPr>
              <w:spacing w:before="120"/>
              <w:jc w:val="left"/>
              <w:rPr>
                <w:del w:id="14738" w:author="Author"/>
                <w:rFonts w:cs="Arial"/>
                <w:sz w:val="20"/>
                <w:szCs w:val="20"/>
                <w:lang w:val="en-IE"/>
              </w:rPr>
            </w:pPr>
            <w:del w:id="14739" w:author="Author">
              <w:r w:rsidRPr="00563671" w:rsidDel="005E41B3">
                <w:rPr>
                  <w:rFonts w:cs="Arial"/>
                  <w:sz w:val="20"/>
                  <w:szCs w:val="20"/>
                  <w:lang w:val="en-IE"/>
                </w:rPr>
                <w:delText>Service Id</w:delText>
              </w:r>
            </w:del>
          </w:p>
        </w:tc>
        <w:tc>
          <w:tcPr>
            <w:tcW w:w="7293" w:type="dxa"/>
            <w:gridSpan w:val="2"/>
          </w:tcPr>
          <w:p w14:paraId="09D0F191" w14:textId="608A0BC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40" w:author="Author"/>
                <w:rFonts w:cs="Arial"/>
                <w:sz w:val="20"/>
                <w:szCs w:val="20"/>
                <w:lang w:val="en-IE"/>
              </w:rPr>
            </w:pPr>
            <w:del w:id="14741" w:author="Author">
              <w:r w:rsidRPr="00563671" w:rsidDel="005E41B3">
                <w:rPr>
                  <w:rFonts w:cs="Arial"/>
                  <w:sz w:val="20"/>
                  <w:szCs w:val="20"/>
                  <w:lang w:val="en-IE"/>
                </w:rPr>
                <w:delText>TBD</w:delText>
              </w:r>
            </w:del>
            <w:ins w:id="14742" w:author="Author">
              <w:del w:id="14743" w:author="Author">
                <w:r w:rsidR="0029387C" w:rsidDel="005E41B3">
                  <w:rPr>
                    <w:rFonts w:cs="Arial"/>
                    <w:sz w:val="20"/>
                    <w:szCs w:val="20"/>
                    <w:lang w:val="en-IE"/>
                  </w:rPr>
                  <w:delText>583</w:delText>
                </w:r>
              </w:del>
            </w:ins>
          </w:p>
        </w:tc>
      </w:tr>
      <w:tr w:rsidR="00563671" w:rsidRPr="00563671" w:rsidDel="005E41B3" w14:paraId="24B62649" w14:textId="337E21C5" w:rsidTr="004F7C7A">
        <w:trPr>
          <w:ins w:id="14744" w:author="Author"/>
          <w:del w:id="14745" w:author="Author"/>
        </w:trPr>
        <w:tc>
          <w:tcPr>
            <w:cnfStyle w:val="001000000000" w:firstRow="0" w:lastRow="0" w:firstColumn="1" w:lastColumn="0" w:oddVBand="0" w:evenVBand="0" w:oddHBand="0" w:evenHBand="0" w:firstRowFirstColumn="0" w:firstRowLastColumn="0" w:lastRowFirstColumn="0" w:lastRowLastColumn="0"/>
            <w:tcW w:w="2323" w:type="dxa"/>
          </w:tcPr>
          <w:p w14:paraId="090D3F99" w14:textId="5661A1F9" w:rsidR="004E4A78" w:rsidRPr="00563671" w:rsidDel="005E41B3" w:rsidRDefault="004E4A78" w:rsidP="004E4A78">
            <w:pPr>
              <w:spacing w:before="120"/>
              <w:jc w:val="left"/>
              <w:rPr>
                <w:ins w:id="14746" w:author="Author"/>
                <w:del w:id="14747" w:author="Author"/>
                <w:rFonts w:cs="Arial"/>
                <w:sz w:val="20"/>
                <w:szCs w:val="20"/>
                <w:lang w:val="en-IE"/>
              </w:rPr>
            </w:pPr>
            <w:ins w:id="14748" w:author="Author">
              <w:del w:id="14749" w:author="Author">
                <w:r w:rsidRPr="00563671" w:rsidDel="005E41B3">
                  <w:rPr>
                    <w:rFonts w:cs="Arial"/>
                    <w:bCs/>
                    <w:sz w:val="20"/>
                    <w:szCs w:val="20"/>
                  </w:rPr>
                  <w:delText>CSM Service</w:delText>
                </w:r>
              </w:del>
            </w:ins>
          </w:p>
        </w:tc>
        <w:tc>
          <w:tcPr>
            <w:tcW w:w="7293" w:type="dxa"/>
            <w:gridSpan w:val="2"/>
          </w:tcPr>
          <w:p w14:paraId="5C4D8362" w14:textId="757C0FFC"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750" w:author="Author"/>
                <w:del w:id="14751" w:author="Author"/>
                <w:rFonts w:cs="Arial"/>
                <w:sz w:val="20"/>
                <w:szCs w:val="20"/>
                <w:lang w:val="en-IE"/>
              </w:rPr>
            </w:pPr>
            <w:ins w:id="14752" w:author="Author">
              <w:del w:id="14753" w:author="Author">
                <w:r w:rsidRPr="00563671" w:rsidDel="005E41B3">
                  <w:rPr>
                    <w:rFonts w:cs="Arial"/>
                    <w:sz w:val="20"/>
                    <w:szCs w:val="20"/>
                  </w:rPr>
                  <w:delText>LogicalResourceInventoryItem</w:delText>
                </w:r>
              </w:del>
            </w:ins>
          </w:p>
        </w:tc>
      </w:tr>
      <w:tr w:rsidR="00563671" w:rsidRPr="00563671" w:rsidDel="005E41B3" w14:paraId="617795B2" w14:textId="495CE28B" w:rsidTr="004F7C7A">
        <w:trPr>
          <w:ins w:id="14754" w:author="Author"/>
          <w:del w:id="14755" w:author="Author"/>
        </w:trPr>
        <w:tc>
          <w:tcPr>
            <w:cnfStyle w:val="001000000000" w:firstRow="0" w:lastRow="0" w:firstColumn="1" w:lastColumn="0" w:oddVBand="0" w:evenVBand="0" w:oddHBand="0" w:evenHBand="0" w:firstRowFirstColumn="0" w:firstRowLastColumn="0" w:lastRowFirstColumn="0" w:lastRowLastColumn="0"/>
            <w:tcW w:w="2323" w:type="dxa"/>
          </w:tcPr>
          <w:p w14:paraId="7AE796A2" w14:textId="6E98581B" w:rsidR="004E4A78" w:rsidRPr="00563671" w:rsidDel="005E41B3" w:rsidRDefault="004E4A78" w:rsidP="004E4A78">
            <w:pPr>
              <w:spacing w:before="120"/>
              <w:jc w:val="left"/>
              <w:rPr>
                <w:ins w:id="14756" w:author="Author"/>
                <w:del w:id="14757" w:author="Author"/>
                <w:rFonts w:cs="Arial"/>
                <w:sz w:val="20"/>
                <w:szCs w:val="20"/>
                <w:lang w:val="en-IE"/>
              </w:rPr>
            </w:pPr>
            <w:ins w:id="14758" w:author="Author">
              <w:del w:id="14759" w:author="Author">
                <w:r w:rsidRPr="00563671" w:rsidDel="005E41B3">
                  <w:rPr>
                    <w:rFonts w:cs="Arial"/>
                    <w:bCs/>
                    <w:sz w:val="20"/>
                    <w:szCs w:val="20"/>
                  </w:rPr>
                  <w:delText>CSM Operation</w:delText>
                </w:r>
              </w:del>
            </w:ins>
          </w:p>
        </w:tc>
        <w:tc>
          <w:tcPr>
            <w:tcW w:w="7293" w:type="dxa"/>
            <w:gridSpan w:val="2"/>
          </w:tcPr>
          <w:p w14:paraId="218AB612" w14:textId="06B42E32" w:rsidR="004E4A78" w:rsidRPr="00563671" w:rsidDel="005E41B3" w:rsidRDefault="00E64496" w:rsidP="004E4A78">
            <w:pPr>
              <w:spacing w:before="120"/>
              <w:jc w:val="left"/>
              <w:cnfStyle w:val="000000000000" w:firstRow="0" w:lastRow="0" w:firstColumn="0" w:lastColumn="0" w:oddVBand="0" w:evenVBand="0" w:oddHBand="0" w:evenHBand="0" w:firstRowFirstColumn="0" w:firstRowLastColumn="0" w:lastRowFirstColumn="0" w:lastRowLastColumn="0"/>
              <w:rPr>
                <w:ins w:id="14760" w:author="Author"/>
                <w:del w:id="14761" w:author="Author"/>
                <w:rFonts w:cs="Arial"/>
                <w:sz w:val="20"/>
                <w:szCs w:val="20"/>
                <w:lang w:val="en-IE"/>
              </w:rPr>
            </w:pPr>
            <w:ins w:id="14762" w:author="Author">
              <w:del w:id="14763" w:author="Author">
                <w:r w:rsidRPr="00563671" w:rsidDel="005E41B3">
                  <w:rPr>
                    <w:rFonts w:cs="Arial"/>
                    <w:sz w:val="20"/>
                    <w:szCs w:val="20"/>
                  </w:rPr>
                  <w:delText>UpdateLogicalresourceInventoryItem</w:delText>
                </w:r>
                <w:r w:rsidR="004E4A78" w:rsidRPr="00563671" w:rsidDel="005E41B3">
                  <w:rPr>
                    <w:rFonts w:cs="Arial"/>
                    <w:sz w:val="20"/>
                    <w:szCs w:val="20"/>
                  </w:rPr>
                  <w:delText>TBD</w:delText>
                </w:r>
              </w:del>
            </w:ins>
          </w:p>
        </w:tc>
      </w:tr>
    </w:tbl>
    <w:p w14:paraId="7B2E9FC8" w14:textId="0B6BD90C" w:rsidR="00856237" w:rsidRPr="00563671" w:rsidDel="005E41B3" w:rsidRDefault="00856237" w:rsidP="00234AC9">
      <w:pPr>
        <w:rPr>
          <w:ins w:id="14764" w:author="Author"/>
          <w:del w:id="14765" w:author="Author"/>
          <w:rFonts w:cs="Arial"/>
          <w:sz w:val="20"/>
          <w:szCs w:val="20"/>
          <w:lang w:val="en-IE"/>
        </w:rPr>
      </w:pPr>
      <w:bookmarkStart w:id="14766" w:name="_Toc436121188"/>
      <w:bookmarkStart w:id="14767" w:name="_Toc438449952"/>
      <w:bookmarkStart w:id="14768" w:name="_Toc441502430"/>
      <w:bookmarkStart w:id="14769" w:name="_Toc441673726"/>
      <w:bookmarkStart w:id="14770" w:name="_Toc436121189"/>
      <w:bookmarkStart w:id="14771" w:name="_Toc438449953"/>
      <w:bookmarkStart w:id="14772" w:name="_Toc441502431"/>
      <w:bookmarkStart w:id="14773" w:name="_Toc441673727"/>
      <w:bookmarkStart w:id="14774" w:name="_Toc436121190"/>
      <w:bookmarkStart w:id="14775" w:name="_Toc438449954"/>
      <w:bookmarkStart w:id="14776" w:name="_Toc441502432"/>
      <w:bookmarkStart w:id="14777" w:name="_Toc441673728"/>
      <w:bookmarkStart w:id="14778" w:name="_Toc436121191"/>
      <w:bookmarkStart w:id="14779" w:name="_Toc438449955"/>
      <w:bookmarkStart w:id="14780" w:name="_Toc441502433"/>
      <w:bookmarkStart w:id="14781" w:name="_Toc441673729"/>
      <w:bookmarkStart w:id="14782" w:name="_Toc436121192"/>
      <w:bookmarkStart w:id="14783" w:name="_Toc438449956"/>
      <w:bookmarkStart w:id="14784" w:name="_Toc441502434"/>
      <w:bookmarkStart w:id="14785" w:name="_Toc441673730"/>
      <w:bookmarkStart w:id="14786" w:name="_Toc436121193"/>
      <w:bookmarkStart w:id="14787" w:name="_Toc438449957"/>
      <w:bookmarkStart w:id="14788" w:name="_Toc441502435"/>
      <w:bookmarkStart w:id="14789" w:name="_Toc441673731"/>
      <w:bookmarkStart w:id="14790" w:name="_Toc438449958"/>
      <w:bookmarkEnd w:id="14766"/>
      <w:bookmarkEnd w:id="14767"/>
      <w:bookmarkEnd w:id="14768"/>
      <w:bookmarkEnd w:id="14769"/>
      <w:bookmarkEnd w:id="14770"/>
      <w:bookmarkEnd w:id="14771"/>
      <w:bookmarkEnd w:id="14772"/>
      <w:bookmarkEnd w:id="14773"/>
      <w:bookmarkEnd w:id="14774"/>
      <w:bookmarkEnd w:id="14775"/>
      <w:bookmarkEnd w:id="14776"/>
      <w:bookmarkEnd w:id="14777"/>
      <w:bookmarkEnd w:id="14778"/>
      <w:bookmarkEnd w:id="14779"/>
      <w:bookmarkEnd w:id="14780"/>
      <w:bookmarkEnd w:id="14781"/>
      <w:bookmarkEnd w:id="14782"/>
      <w:bookmarkEnd w:id="14783"/>
      <w:bookmarkEnd w:id="14784"/>
      <w:bookmarkEnd w:id="14785"/>
      <w:bookmarkEnd w:id="14786"/>
      <w:bookmarkEnd w:id="14787"/>
      <w:bookmarkEnd w:id="14788"/>
      <w:bookmarkEnd w:id="14789"/>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44B3224" w14:textId="4A27327F" w:rsidTr="00856237">
        <w:trPr>
          <w:cnfStyle w:val="100000000000" w:firstRow="1" w:lastRow="0" w:firstColumn="0" w:lastColumn="0" w:oddVBand="0" w:evenVBand="0" w:oddHBand="0" w:evenHBand="0" w:firstRowFirstColumn="0" w:firstRowLastColumn="0" w:lastRowFirstColumn="0" w:lastRowLastColumn="0"/>
          <w:ins w:id="14791" w:author="Author"/>
          <w:del w:id="1479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A1C16B9" w14:textId="43726013" w:rsidR="00856237" w:rsidRPr="00563671" w:rsidDel="005E41B3" w:rsidRDefault="00856237" w:rsidP="00856237">
            <w:pPr>
              <w:spacing w:before="120"/>
              <w:jc w:val="left"/>
              <w:rPr>
                <w:ins w:id="14793" w:author="Author"/>
                <w:del w:id="14794" w:author="Author"/>
                <w:rFonts w:cs="Arial"/>
                <w:b w:val="0"/>
                <w:color w:val="auto"/>
                <w:sz w:val="20"/>
                <w:szCs w:val="20"/>
                <w:lang w:val="en-IE"/>
              </w:rPr>
            </w:pPr>
          </w:p>
        </w:tc>
        <w:tc>
          <w:tcPr>
            <w:tcW w:w="2976" w:type="dxa"/>
          </w:tcPr>
          <w:p w14:paraId="02A08CEE" w14:textId="15DC9405"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4795" w:author="Author"/>
                <w:del w:id="14796" w:author="Author"/>
                <w:rFonts w:cs="Arial"/>
                <w:color w:val="auto"/>
                <w:sz w:val="20"/>
                <w:szCs w:val="20"/>
                <w:lang w:val="en-IE"/>
              </w:rPr>
            </w:pPr>
          </w:p>
        </w:tc>
      </w:tr>
      <w:tr w:rsidR="00563671" w:rsidRPr="00563671" w:rsidDel="005E41B3" w14:paraId="3E2AC07F" w14:textId="6DCCA07A" w:rsidTr="00856237">
        <w:trPr>
          <w:ins w:id="14797" w:author="Author"/>
          <w:del w:id="14798" w:author="Author"/>
        </w:trPr>
        <w:tc>
          <w:tcPr>
            <w:cnfStyle w:val="001000000000" w:firstRow="0" w:lastRow="0" w:firstColumn="1" w:lastColumn="0" w:oddVBand="0" w:evenVBand="0" w:oddHBand="0" w:evenHBand="0" w:firstRowFirstColumn="0" w:firstRowLastColumn="0" w:lastRowFirstColumn="0" w:lastRowLastColumn="0"/>
            <w:tcW w:w="2323" w:type="dxa"/>
          </w:tcPr>
          <w:p w14:paraId="33CF8B50" w14:textId="28CBDCC3" w:rsidR="00856237" w:rsidRPr="00563671" w:rsidDel="005E41B3" w:rsidRDefault="00856237" w:rsidP="00856237">
            <w:pPr>
              <w:spacing w:before="120"/>
              <w:jc w:val="left"/>
              <w:rPr>
                <w:ins w:id="14799" w:author="Author"/>
                <w:del w:id="14800" w:author="Author"/>
                <w:rFonts w:cs="Arial"/>
                <w:sz w:val="20"/>
                <w:szCs w:val="20"/>
                <w:lang w:val="en-IE"/>
              </w:rPr>
            </w:pPr>
            <w:ins w:id="14801" w:author="Author">
              <w:del w:id="14802" w:author="Author">
                <w:r w:rsidRPr="00563671" w:rsidDel="005E41B3">
                  <w:rPr>
                    <w:rFonts w:cs="Arial"/>
                    <w:sz w:val="20"/>
                    <w:szCs w:val="20"/>
                    <w:lang w:val="en-IE"/>
                  </w:rPr>
                  <w:delText>Service</w:delText>
                </w:r>
              </w:del>
            </w:ins>
          </w:p>
        </w:tc>
        <w:tc>
          <w:tcPr>
            <w:tcW w:w="7293" w:type="dxa"/>
            <w:gridSpan w:val="2"/>
          </w:tcPr>
          <w:p w14:paraId="3C204CB0" w14:textId="7F5B54AE" w:rsidR="00856237" w:rsidRPr="00563671" w:rsidDel="005E41B3" w:rsidRDefault="00E73B40" w:rsidP="00856237">
            <w:pPr>
              <w:pStyle w:val="Default"/>
              <w:jc w:val="left"/>
              <w:cnfStyle w:val="000000000000" w:firstRow="0" w:lastRow="0" w:firstColumn="0" w:lastColumn="0" w:oddVBand="0" w:evenVBand="0" w:oddHBand="0" w:evenHBand="0" w:firstRowFirstColumn="0" w:firstRowLastColumn="0" w:lastRowFirstColumn="0" w:lastRowLastColumn="0"/>
              <w:rPr>
                <w:ins w:id="14803" w:author="Author"/>
                <w:del w:id="14804" w:author="Author"/>
                <w:color w:val="auto"/>
                <w:sz w:val="20"/>
                <w:szCs w:val="20"/>
              </w:rPr>
            </w:pPr>
            <w:ins w:id="14805" w:author="Author">
              <w:del w:id="14806" w:author="Author">
                <w:r w:rsidRPr="00563671" w:rsidDel="005E41B3">
                  <w:rPr>
                    <w:color w:val="auto"/>
                    <w:sz w:val="20"/>
                    <w:szCs w:val="20"/>
                  </w:rPr>
                  <w:delText>Analyze</w:delText>
                </w:r>
                <w:r w:rsidR="00196360" w:rsidRPr="00563671" w:rsidDel="005E41B3">
                  <w:rPr>
                    <w:color w:val="auto"/>
                    <w:sz w:val="20"/>
                    <w:szCs w:val="20"/>
                  </w:rPr>
                  <w:delText>Analyse</w:delText>
                </w:r>
                <w:r w:rsidR="00856237" w:rsidRPr="00563671" w:rsidDel="005E41B3">
                  <w:rPr>
                    <w:color w:val="auto"/>
                    <w:sz w:val="20"/>
                    <w:szCs w:val="20"/>
                  </w:rPr>
                  <w:delText xml:space="preserve"> and produce summary</w:delText>
                </w:r>
              </w:del>
            </w:ins>
          </w:p>
        </w:tc>
      </w:tr>
      <w:tr w:rsidR="00563671" w:rsidRPr="00563671" w:rsidDel="005E41B3" w14:paraId="6262E6E6" w14:textId="52A3EA05" w:rsidTr="00856237">
        <w:trPr>
          <w:ins w:id="14807" w:author="Author"/>
          <w:del w:id="14808" w:author="Author"/>
        </w:trPr>
        <w:tc>
          <w:tcPr>
            <w:cnfStyle w:val="001000000000" w:firstRow="0" w:lastRow="0" w:firstColumn="1" w:lastColumn="0" w:oddVBand="0" w:evenVBand="0" w:oddHBand="0" w:evenHBand="0" w:firstRowFirstColumn="0" w:firstRowLastColumn="0" w:lastRowFirstColumn="0" w:lastRowLastColumn="0"/>
            <w:tcW w:w="2323" w:type="dxa"/>
          </w:tcPr>
          <w:p w14:paraId="0927A9B2" w14:textId="409EBDF2" w:rsidR="00856237" w:rsidRPr="00563671" w:rsidDel="005E41B3" w:rsidRDefault="00856237" w:rsidP="00856237">
            <w:pPr>
              <w:spacing w:before="120"/>
              <w:jc w:val="left"/>
              <w:rPr>
                <w:ins w:id="14809" w:author="Author"/>
                <w:del w:id="14810" w:author="Author"/>
                <w:rFonts w:cs="Arial"/>
                <w:sz w:val="20"/>
                <w:szCs w:val="20"/>
                <w:lang w:val="en-IE"/>
              </w:rPr>
            </w:pPr>
            <w:ins w:id="14811" w:author="Author">
              <w:del w:id="14812" w:author="Author">
                <w:r w:rsidRPr="00563671" w:rsidDel="005E41B3">
                  <w:rPr>
                    <w:rFonts w:cs="Arial"/>
                    <w:sz w:val="20"/>
                    <w:szCs w:val="20"/>
                    <w:lang w:val="en-IE"/>
                  </w:rPr>
                  <w:delText>Relevant Input Notes</w:delText>
                </w:r>
              </w:del>
            </w:ins>
          </w:p>
        </w:tc>
        <w:tc>
          <w:tcPr>
            <w:tcW w:w="7293" w:type="dxa"/>
            <w:gridSpan w:val="2"/>
          </w:tcPr>
          <w:p w14:paraId="51A5D82C" w14:textId="37D3C7C7"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13" w:author="Author"/>
                <w:del w:id="14814" w:author="Author"/>
                <w:rFonts w:cs="Arial"/>
                <w:sz w:val="20"/>
                <w:szCs w:val="20"/>
                <w:lang w:val="en-IE"/>
              </w:rPr>
            </w:pPr>
            <w:ins w:id="14815" w:author="Author">
              <w:del w:id="14816" w:author="Author">
                <w:r w:rsidRPr="00563671" w:rsidDel="005E41B3">
                  <w:rPr>
                    <w:rFonts w:cs="Arial"/>
                    <w:sz w:val="20"/>
                    <w:szCs w:val="20"/>
                    <w:lang w:val="en-IE"/>
                  </w:rPr>
                  <w:delText>The request is made against the existing offer and the selected offer</w:delText>
                </w:r>
              </w:del>
            </w:ins>
          </w:p>
        </w:tc>
      </w:tr>
      <w:tr w:rsidR="00563671" w:rsidRPr="00563671" w:rsidDel="005E41B3" w14:paraId="25116CD1" w14:textId="44FB79D5" w:rsidTr="00856237">
        <w:trPr>
          <w:ins w:id="14817" w:author="Author"/>
          <w:del w:id="14818" w:author="Author"/>
        </w:trPr>
        <w:tc>
          <w:tcPr>
            <w:cnfStyle w:val="001000000000" w:firstRow="0" w:lastRow="0" w:firstColumn="1" w:lastColumn="0" w:oddVBand="0" w:evenVBand="0" w:oddHBand="0" w:evenHBand="0" w:firstRowFirstColumn="0" w:firstRowLastColumn="0" w:lastRowFirstColumn="0" w:lastRowLastColumn="0"/>
            <w:tcW w:w="2323" w:type="dxa"/>
          </w:tcPr>
          <w:p w14:paraId="0740FA5F" w14:textId="70414DB3" w:rsidR="00856237" w:rsidRPr="00563671" w:rsidDel="005E41B3" w:rsidRDefault="00856237" w:rsidP="00856237">
            <w:pPr>
              <w:spacing w:before="120"/>
              <w:jc w:val="left"/>
              <w:rPr>
                <w:ins w:id="14819" w:author="Author"/>
                <w:del w:id="14820" w:author="Author"/>
                <w:rFonts w:cs="Arial"/>
                <w:sz w:val="20"/>
                <w:szCs w:val="20"/>
                <w:lang w:val="en-IE"/>
              </w:rPr>
            </w:pPr>
            <w:ins w:id="14821" w:author="Author">
              <w:del w:id="14822" w:author="Author">
                <w:r w:rsidRPr="00563671" w:rsidDel="005E41B3">
                  <w:rPr>
                    <w:rFonts w:cs="Arial"/>
                    <w:sz w:val="20"/>
                    <w:szCs w:val="20"/>
                    <w:lang w:val="en-IE"/>
                  </w:rPr>
                  <w:delText>Relevant Output Notes</w:delText>
                </w:r>
              </w:del>
            </w:ins>
          </w:p>
        </w:tc>
        <w:tc>
          <w:tcPr>
            <w:tcW w:w="7293" w:type="dxa"/>
            <w:gridSpan w:val="2"/>
          </w:tcPr>
          <w:p w14:paraId="62D1C8CE" w14:textId="4268AE82"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23" w:author="Author"/>
                <w:del w:id="14824" w:author="Author"/>
                <w:rFonts w:cs="Arial"/>
                <w:sz w:val="20"/>
                <w:szCs w:val="20"/>
                <w:lang w:val="en-IE"/>
              </w:rPr>
            </w:pPr>
            <w:ins w:id="14825" w:author="Author">
              <w:del w:id="14826" w:author="Author">
                <w:r w:rsidRPr="00563671" w:rsidDel="005E41B3">
                  <w:rPr>
                    <w:rFonts w:cs="Arial"/>
                    <w:sz w:val="20"/>
                    <w:szCs w:val="20"/>
                    <w:lang w:val="en-IE"/>
                  </w:rPr>
                  <w:delText>The response returns the necessary actions to be submitted in the final orders</w:delText>
                </w:r>
              </w:del>
            </w:ins>
          </w:p>
        </w:tc>
      </w:tr>
      <w:tr w:rsidR="00563671" w:rsidRPr="00563671" w:rsidDel="005E41B3" w14:paraId="03ED07D5" w14:textId="2D507D27" w:rsidTr="00856237">
        <w:trPr>
          <w:ins w:id="14827" w:author="Author"/>
          <w:del w:id="14828" w:author="Author"/>
        </w:trPr>
        <w:tc>
          <w:tcPr>
            <w:cnfStyle w:val="001000000000" w:firstRow="0" w:lastRow="0" w:firstColumn="1" w:lastColumn="0" w:oddVBand="0" w:evenVBand="0" w:oddHBand="0" w:evenHBand="0" w:firstRowFirstColumn="0" w:firstRowLastColumn="0" w:lastRowFirstColumn="0" w:lastRowLastColumn="0"/>
            <w:tcW w:w="2323" w:type="dxa"/>
          </w:tcPr>
          <w:p w14:paraId="28884992" w14:textId="386C275F" w:rsidR="00856237" w:rsidRPr="00563671" w:rsidDel="005E41B3" w:rsidRDefault="00856237" w:rsidP="00856237">
            <w:pPr>
              <w:spacing w:before="120"/>
              <w:jc w:val="left"/>
              <w:rPr>
                <w:ins w:id="14829" w:author="Author"/>
                <w:del w:id="14830" w:author="Author"/>
                <w:rFonts w:cs="Arial"/>
                <w:sz w:val="20"/>
                <w:szCs w:val="20"/>
                <w:lang w:val="en-IE"/>
              </w:rPr>
            </w:pPr>
            <w:ins w:id="14831" w:author="Author">
              <w:del w:id="14832" w:author="Author">
                <w:r w:rsidRPr="00563671" w:rsidDel="005E41B3">
                  <w:rPr>
                    <w:rFonts w:cs="Arial"/>
                    <w:sz w:val="20"/>
                    <w:szCs w:val="20"/>
                    <w:lang w:val="en-IE"/>
                  </w:rPr>
                  <w:delText>Interface Id</w:delText>
                </w:r>
              </w:del>
            </w:ins>
          </w:p>
        </w:tc>
        <w:tc>
          <w:tcPr>
            <w:tcW w:w="7293" w:type="dxa"/>
            <w:gridSpan w:val="2"/>
          </w:tcPr>
          <w:p w14:paraId="0F7B2FFF" w14:textId="34C60F94"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33" w:author="Author"/>
                <w:del w:id="14834" w:author="Author"/>
                <w:rFonts w:cs="Arial"/>
                <w:sz w:val="20"/>
                <w:szCs w:val="20"/>
                <w:lang w:val="en-IE"/>
              </w:rPr>
            </w:pPr>
            <w:ins w:id="14835" w:author="Author">
              <w:del w:id="14836" w:author="Author">
                <w:r w:rsidRPr="00563671" w:rsidDel="005E41B3">
                  <w:rPr>
                    <w:rFonts w:cs="Arial"/>
                    <w:sz w:val="20"/>
                    <w:szCs w:val="20"/>
                    <w:lang w:val="en-IE" w:eastAsia="pt-PT"/>
                  </w:rPr>
                  <w:delText>IF192.28</w:delText>
                </w:r>
              </w:del>
            </w:ins>
          </w:p>
        </w:tc>
      </w:tr>
      <w:tr w:rsidR="00563671" w:rsidRPr="00563671" w:rsidDel="005E41B3" w14:paraId="6214A229" w14:textId="38DBED10" w:rsidTr="00856237">
        <w:trPr>
          <w:ins w:id="14837" w:author="Author"/>
          <w:del w:id="14838" w:author="Author"/>
        </w:trPr>
        <w:tc>
          <w:tcPr>
            <w:cnfStyle w:val="001000000000" w:firstRow="0" w:lastRow="0" w:firstColumn="1" w:lastColumn="0" w:oddVBand="0" w:evenVBand="0" w:oddHBand="0" w:evenHBand="0" w:firstRowFirstColumn="0" w:firstRowLastColumn="0" w:lastRowFirstColumn="0" w:lastRowLastColumn="0"/>
            <w:tcW w:w="2323" w:type="dxa"/>
          </w:tcPr>
          <w:p w14:paraId="375220B7" w14:textId="7A884FDA" w:rsidR="00856237" w:rsidRPr="00563671" w:rsidDel="005E41B3" w:rsidRDefault="00856237" w:rsidP="00856237">
            <w:pPr>
              <w:spacing w:before="120"/>
              <w:jc w:val="left"/>
              <w:rPr>
                <w:ins w:id="14839" w:author="Author"/>
                <w:del w:id="14840" w:author="Author"/>
                <w:rFonts w:cs="Arial"/>
                <w:sz w:val="20"/>
                <w:szCs w:val="20"/>
                <w:lang w:val="en-IE"/>
              </w:rPr>
            </w:pPr>
            <w:ins w:id="14841" w:author="Author">
              <w:del w:id="14842" w:author="Author">
                <w:r w:rsidRPr="00563671" w:rsidDel="005E41B3">
                  <w:rPr>
                    <w:rFonts w:cs="Arial"/>
                    <w:sz w:val="20"/>
                    <w:szCs w:val="20"/>
                    <w:lang w:val="en-IE"/>
                  </w:rPr>
                  <w:delText>Service Id</w:delText>
                </w:r>
              </w:del>
            </w:ins>
          </w:p>
        </w:tc>
        <w:tc>
          <w:tcPr>
            <w:tcW w:w="7293" w:type="dxa"/>
            <w:gridSpan w:val="2"/>
          </w:tcPr>
          <w:p w14:paraId="64BDD802" w14:textId="0A995EF1"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43" w:author="Author"/>
                <w:del w:id="14844" w:author="Author"/>
                <w:rFonts w:cs="Arial"/>
                <w:sz w:val="20"/>
                <w:szCs w:val="20"/>
                <w:lang w:val="en-IE"/>
              </w:rPr>
            </w:pPr>
            <w:ins w:id="14845" w:author="Author">
              <w:del w:id="14846" w:author="Author">
                <w:r w:rsidRPr="00563671" w:rsidDel="005E41B3">
                  <w:rPr>
                    <w:rFonts w:cs="Arial"/>
                    <w:sz w:val="20"/>
                    <w:szCs w:val="20"/>
                    <w:lang w:val="en-IE"/>
                  </w:rPr>
                  <w:delText>TBD</w:delText>
                </w:r>
              </w:del>
            </w:ins>
          </w:p>
        </w:tc>
      </w:tr>
      <w:tr w:rsidR="00563671" w:rsidRPr="00563671" w:rsidDel="005E41B3" w14:paraId="0CFDAA1C" w14:textId="1B0A07EE" w:rsidTr="00856237">
        <w:trPr>
          <w:ins w:id="14847" w:author="Author"/>
          <w:del w:id="14848" w:author="Author"/>
        </w:trPr>
        <w:tc>
          <w:tcPr>
            <w:cnfStyle w:val="001000000000" w:firstRow="0" w:lastRow="0" w:firstColumn="1" w:lastColumn="0" w:oddVBand="0" w:evenVBand="0" w:oddHBand="0" w:evenHBand="0" w:firstRowFirstColumn="0" w:firstRowLastColumn="0" w:lastRowFirstColumn="0" w:lastRowLastColumn="0"/>
            <w:tcW w:w="2323" w:type="dxa"/>
          </w:tcPr>
          <w:p w14:paraId="755E4C36" w14:textId="068DA8EA" w:rsidR="004E4A78" w:rsidRPr="00563671" w:rsidDel="005E41B3" w:rsidRDefault="004E4A78" w:rsidP="004E4A78">
            <w:pPr>
              <w:spacing w:before="120"/>
              <w:jc w:val="left"/>
              <w:rPr>
                <w:ins w:id="14849" w:author="Author"/>
                <w:del w:id="14850" w:author="Author"/>
                <w:rFonts w:cs="Arial"/>
                <w:sz w:val="20"/>
                <w:szCs w:val="20"/>
                <w:lang w:val="en-IE"/>
              </w:rPr>
            </w:pPr>
            <w:ins w:id="14851" w:author="Author">
              <w:del w:id="14852" w:author="Author">
                <w:r w:rsidRPr="00563671" w:rsidDel="005E41B3">
                  <w:rPr>
                    <w:rFonts w:cs="Arial"/>
                    <w:bCs/>
                    <w:sz w:val="20"/>
                    <w:szCs w:val="20"/>
                  </w:rPr>
                  <w:delText>CSM Service</w:delText>
                </w:r>
              </w:del>
            </w:ins>
          </w:p>
        </w:tc>
        <w:tc>
          <w:tcPr>
            <w:tcW w:w="7293" w:type="dxa"/>
            <w:gridSpan w:val="2"/>
          </w:tcPr>
          <w:p w14:paraId="3D9EB7CB" w14:textId="271CE857"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853" w:author="Author"/>
                <w:del w:id="14854" w:author="Author"/>
                <w:rFonts w:cs="Arial"/>
                <w:sz w:val="20"/>
                <w:szCs w:val="20"/>
                <w:lang w:val="en-IE"/>
              </w:rPr>
            </w:pPr>
            <w:ins w:id="14855" w:author="Author">
              <w:del w:id="14856" w:author="Author">
                <w:r w:rsidRPr="00563671" w:rsidDel="005E41B3">
                  <w:rPr>
                    <w:rFonts w:cs="Arial"/>
                    <w:sz w:val="20"/>
                    <w:szCs w:val="20"/>
                  </w:rPr>
                  <w:delText>TBD</w:delText>
                </w:r>
              </w:del>
            </w:ins>
          </w:p>
        </w:tc>
      </w:tr>
      <w:tr w:rsidR="00563671" w:rsidRPr="00563671" w:rsidDel="005E41B3" w14:paraId="3BCB31C7" w14:textId="38186DC8" w:rsidTr="00856237">
        <w:trPr>
          <w:ins w:id="14857" w:author="Author"/>
          <w:del w:id="14858" w:author="Author"/>
        </w:trPr>
        <w:tc>
          <w:tcPr>
            <w:cnfStyle w:val="001000000000" w:firstRow="0" w:lastRow="0" w:firstColumn="1" w:lastColumn="0" w:oddVBand="0" w:evenVBand="0" w:oddHBand="0" w:evenHBand="0" w:firstRowFirstColumn="0" w:firstRowLastColumn="0" w:lastRowFirstColumn="0" w:lastRowLastColumn="0"/>
            <w:tcW w:w="2323" w:type="dxa"/>
          </w:tcPr>
          <w:p w14:paraId="7A73B2F5" w14:textId="0891C336" w:rsidR="004E4A78" w:rsidRPr="00563671" w:rsidDel="005E41B3" w:rsidRDefault="004E4A78" w:rsidP="004E4A78">
            <w:pPr>
              <w:spacing w:before="120"/>
              <w:jc w:val="left"/>
              <w:rPr>
                <w:ins w:id="14859" w:author="Author"/>
                <w:del w:id="14860" w:author="Author"/>
                <w:rFonts w:cs="Arial"/>
                <w:sz w:val="20"/>
                <w:szCs w:val="20"/>
                <w:lang w:val="en-IE"/>
              </w:rPr>
            </w:pPr>
            <w:ins w:id="14861" w:author="Author">
              <w:del w:id="14862" w:author="Author">
                <w:r w:rsidRPr="00563671" w:rsidDel="005E41B3">
                  <w:rPr>
                    <w:rFonts w:cs="Arial"/>
                    <w:bCs/>
                    <w:sz w:val="20"/>
                    <w:szCs w:val="20"/>
                  </w:rPr>
                  <w:delText>CSM Operation</w:delText>
                </w:r>
              </w:del>
            </w:ins>
          </w:p>
        </w:tc>
        <w:tc>
          <w:tcPr>
            <w:tcW w:w="7293" w:type="dxa"/>
            <w:gridSpan w:val="2"/>
          </w:tcPr>
          <w:p w14:paraId="43A56973" w14:textId="5C90BFBC"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863" w:author="Author"/>
                <w:del w:id="14864" w:author="Author"/>
                <w:rFonts w:cs="Arial"/>
                <w:sz w:val="20"/>
                <w:szCs w:val="20"/>
                <w:lang w:val="en-IE"/>
              </w:rPr>
            </w:pPr>
            <w:ins w:id="14865" w:author="Author">
              <w:del w:id="14866" w:author="Author">
                <w:r w:rsidRPr="00563671" w:rsidDel="005E41B3">
                  <w:rPr>
                    <w:rFonts w:cs="Arial"/>
                    <w:sz w:val="20"/>
                    <w:szCs w:val="20"/>
                  </w:rPr>
                  <w:delText>TBD</w:delText>
                </w:r>
              </w:del>
            </w:ins>
          </w:p>
        </w:tc>
      </w:tr>
    </w:tbl>
    <w:p w14:paraId="6BF482B7" w14:textId="1C386D5F" w:rsidR="00856237" w:rsidDel="005E41B3" w:rsidRDefault="00856237" w:rsidP="00234AC9">
      <w:pPr>
        <w:rPr>
          <w:ins w:id="14867" w:author="Author"/>
          <w:del w:id="1486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8C5E4A" w:rsidRPr="00563671" w:rsidDel="005E41B3" w14:paraId="480516F9" w14:textId="57636226" w:rsidTr="00EA73E6">
        <w:trPr>
          <w:cnfStyle w:val="100000000000" w:firstRow="1" w:lastRow="0" w:firstColumn="0" w:lastColumn="0" w:oddVBand="0" w:evenVBand="0" w:oddHBand="0" w:evenHBand="0" w:firstRowFirstColumn="0" w:firstRowLastColumn="0" w:lastRowFirstColumn="0" w:lastRowLastColumn="0"/>
          <w:ins w:id="14869" w:author="Author"/>
          <w:del w:id="1487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E74BC9D" w14:textId="3BC89593" w:rsidR="008C5E4A" w:rsidRPr="00563671" w:rsidDel="005E41B3" w:rsidRDefault="008C5E4A" w:rsidP="00EA73E6">
            <w:pPr>
              <w:spacing w:before="120"/>
              <w:jc w:val="left"/>
              <w:rPr>
                <w:ins w:id="14871" w:author="Author"/>
                <w:del w:id="14872" w:author="Author"/>
                <w:rFonts w:cs="Arial"/>
                <w:b w:val="0"/>
                <w:color w:val="auto"/>
                <w:sz w:val="20"/>
                <w:szCs w:val="20"/>
                <w:lang w:val="en-IE"/>
              </w:rPr>
            </w:pPr>
          </w:p>
        </w:tc>
        <w:tc>
          <w:tcPr>
            <w:tcW w:w="2976" w:type="dxa"/>
          </w:tcPr>
          <w:p w14:paraId="4F749F03" w14:textId="191F0DDC" w:rsidR="008C5E4A" w:rsidRPr="00563671" w:rsidDel="005E41B3" w:rsidRDefault="008C5E4A" w:rsidP="00EA73E6">
            <w:pPr>
              <w:spacing w:before="120"/>
              <w:jc w:val="left"/>
              <w:cnfStyle w:val="100000000000" w:firstRow="1" w:lastRow="0" w:firstColumn="0" w:lastColumn="0" w:oddVBand="0" w:evenVBand="0" w:oddHBand="0" w:evenHBand="0" w:firstRowFirstColumn="0" w:firstRowLastColumn="0" w:lastRowFirstColumn="0" w:lastRowLastColumn="0"/>
              <w:rPr>
                <w:ins w:id="14873" w:author="Author"/>
                <w:del w:id="14874" w:author="Author"/>
                <w:rFonts w:cs="Arial"/>
                <w:color w:val="auto"/>
                <w:sz w:val="20"/>
                <w:szCs w:val="20"/>
                <w:lang w:val="en-IE"/>
              </w:rPr>
            </w:pPr>
          </w:p>
        </w:tc>
      </w:tr>
      <w:tr w:rsidR="008C5E4A" w:rsidRPr="00DD33C6" w:rsidDel="005E41B3" w14:paraId="31E7EE4F" w14:textId="6972F83D" w:rsidTr="00EA73E6">
        <w:trPr>
          <w:ins w:id="14875" w:author="Author"/>
          <w:del w:id="14876" w:author="Author"/>
        </w:trPr>
        <w:tc>
          <w:tcPr>
            <w:cnfStyle w:val="001000000000" w:firstRow="0" w:lastRow="0" w:firstColumn="1" w:lastColumn="0" w:oddVBand="0" w:evenVBand="0" w:oddHBand="0" w:evenHBand="0" w:firstRowFirstColumn="0" w:firstRowLastColumn="0" w:lastRowFirstColumn="0" w:lastRowLastColumn="0"/>
            <w:tcW w:w="2323" w:type="dxa"/>
          </w:tcPr>
          <w:p w14:paraId="064F22FB" w14:textId="4DD7463D" w:rsidR="008C5E4A" w:rsidRPr="000A6FB9" w:rsidDel="005E41B3" w:rsidRDefault="008C5E4A" w:rsidP="00EA73E6">
            <w:pPr>
              <w:spacing w:before="120"/>
              <w:jc w:val="left"/>
              <w:rPr>
                <w:ins w:id="14877" w:author="Author"/>
                <w:del w:id="14878" w:author="Author"/>
                <w:rFonts w:cs="Arial"/>
                <w:sz w:val="20"/>
                <w:szCs w:val="20"/>
                <w:lang w:val="en-IE"/>
              </w:rPr>
            </w:pPr>
            <w:ins w:id="14879" w:author="Author">
              <w:del w:id="14880" w:author="Author">
                <w:r w:rsidRPr="000A6FB9" w:rsidDel="005E41B3">
                  <w:rPr>
                    <w:rFonts w:cs="Arial"/>
                    <w:sz w:val="20"/>
                    <w:szCs w:val="20"/>
                    <w:lang w:val="en-IE"/>
                  </w:rPr>
                  <w:delText>Service</w:delText>
                </w:r>
              </w:del>
            </w:ins>
          </w:p>
        </w:tc>
        <w:tc>
          <w:tcPr>
            <w:tcW w:w="7293" w:type="dxa"/>
            <w:gridSpan w:val="2"/>
          </w:tcPr>
          <w:p w14:paraId="24FDA677" w14:textId="7EC512E6" w:rsidR="008C5E4A" w:rsidRPr="000A6FB9" w:rsidDel="005E41B3" w:rsidRDefault="008C5E4A" w:rsidP="00EA73E6">
            <w:pPr>
              <w:pStyle w:val="Default"/>
              <w:jc w:val="left"/>
              <w:cnfStyle w:val="000000000000" w:firstRow="0" w:lastRow="0" w:firstColumn="0" w:lastColumn="0" w:oddVBand="0" w:evenVBand="0" w:oddHBand="0" w:evenHBand="0" w:firstRowFirstColumn="0" w:firstRowLastColumn="0" w:lastRowFirstColumn="0" w:lastRowLastColumn="0"/>
              <w:rPr>
                <w:ins w:id="14881" w:author="Author"/>
                <w:del w:id="14882" w:author="Author"/>
                <w:color w:val="auto"/>
                <w:sz w:val="20"/>
                <w:szCs w:val="20"/>
              </w:rPr>
            </w:pPr>
            <w:ins w:id="14883" w:author="Author">
              <w:del w:id="14884" w:author="Author">
                <w:r w:rsidRPr="000A6FB9" w:rsidDel="005E41B3">
                  <w:rPr>
                    <w:sz w:val="20"/>
                  </w:rPr>
                  <w:delText>Redeem coupon</w:delText>
                </w:r>
              </w:del>
            </w:ins>
          </w:p>
        </w:tc>
      </w:tr>
      <w:tr w:rsidR="008C5E4A" w:rsidRPr="00DD33C6" w:rsidDel="005E41B3" w14:paraId="71878501" w14:textId="57CF9024" w:rsidTr="00EA73E6">
        <w:trPr>
          <w:ins w:id="14885" w:author="Author"/>
          <w:del w:id="14886" w:author="Author"/>
        </w:trPr>
        <w:tc>
          <w:tcPr>
            <w:cnfStyle w:val="001000000000" w:firstRow="0" w:lastRow="0" w:firstColumn="1" w:lastColumn="0" w:oddVBand="0" w:evenVBand="0" w:oddHBand="0" w:evenHBand="0" w:firstRowFirstColumn="0" w:firstRowLastColumn="0" w:lastRowFirstColumn="0" w:lastRowLastColumn="0"/>
            <w:tcW w:w="2323" w:type="dxa"/>
          </w:tcPr>
          <w:p w14:paraId="29AE26B1" w14:textId="6E3CA014" w:rsidR="008C5E4A" w:rsidRPr="000A6FB9" w:rsidDel="005E41B3" w:rsidRDefault="008C5E4A" w:rsidP="00EA73E6">
            <w:pPr>
              <w:spacing w:before="120"/>
              <w:jc w:val="left"/>
              <w:rPr>
                <w:ins w:id="14887" w:author="Author"/>
                <w:del w:id="14888" w:author="Author"/>
                <w:rFonts w:cs="Arial"/>
                <w:sz w:val="20"/>
                <w:szCs w:val="20"/>
                <w:lang w:val="en-IE"/>
              </w:rPr>
            </w:pPr>
            <w:ins w:id="14889" w:author="Author">
              <w:del w:id="14890" w:author="Author">
                <w:r w:rsidRPr="000A6FB9" w:rsidDel="005E41B3">
                  <w:rPr>
                    <w:rFonts w:cs="Arial"/>
                    <w:sz w:val="20"/>
                    <w:szCs w:val="20"/>
                    <w:lang w:val="en-IE"/>
                  </w:rPr>
                  <w:delText>Relevant Input Notes</w:delText>
                </w:r>
              </w:del>
            </w:ins>
          </w:p>
        </w:tc>
        <w:tc>
          <w:tcPr>
            <w:tcW w:w="7293" w:type="dxa"/>
            <w:gridSpan w:val="2"/>
          </w:tcPr>
          <w:p w14:paraId="190F0D8C" w14:textId="7C68B408"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891" w:author="Author"/>
                <w:del w:id="14892" w:author="Author"/>
                <w:rFonts w:cs="Arial"/>
                <w:sz w:val="20"/>
                <w:szCs w:val="20"/>
                <w:lang w:val="en-IE"/>
              </w:rPr>
            </w:pPr>
            <w:ins w:id="14893" w:author="Author">
              <w:del w:id="14894" w:author="Author">
                <w:r w:rsidRPr="000A6FB9" w:rsidDel="005E41B3">
                  <w:rPr>
                    <w:rFonts w:cs="Arial"/>
                    <w:sz w:val="20"/>
                    <w:szCs w:val="20"/>
                    <w:lang w:val="en-IE"/>
                  </w:rPr>
                  <w:delText>The request is made against the typed coupon ID</w:delText>
                </w:r>
              </w:del>
            </w:ins>
          </w:p>
        </w:tc>
      </w:tr>
      <w:tr w:rsidR="008C5E4A" w:rsidRPr="00DD33C6" w:rsidDel="005E41B3" w14:paraId="24814065" w14:textId="15AE416E" w:rsidTr="00EA73E6">
        <w:trPr>
          <w:ins w:id="14895" w:author="Author"/>
          <w:del w:id="14896" w:author="Author"/>
        </w:trPr>
        <w:tc>
          <w:tcPr>
            <w:cnfStyle w:val="001000000000" w:firstRow="0" w:lastRow="0" w:firstColumn="1" w:lastColumn="0" w:oddVBand="0" w:evenVBand="0" w:oddHBand="0" w:evenHBand="0" w:firstRowFirstColumn="0" w:firstRowLastColumn="0" w:lastRowFirstColumn="0" w:lastRowLastColumn="0"/>
            <w:tcW w:w="2323" w:type="dxa"/>
          </w:tcPr>
          <w:p w14:paraId="77066CB3" w14:textId="44B725C5" w:rsidR="008C5E4A" w:rsidRPr="000A6FB9" w:rsidDel="005E41B3" w:rsidRDefault="008C5E4A" w:rsidP="00EA73E6">
            <w:pPr>
              <w:spacing w:before="120"/>
              <w:jc w:val="left"/>
              <w:rPr>
                <w:ins w:id="14897" w:author="Author"/>
                <w:del w:id="14898" w:author="Author"/>
                <w:rFonts w:cs="Arial"/>
                <w:sz w:val="20"/>
                <w:szCs w:val="20"/>
                <w:lang w:val="en-IE"/>
              </w:rPr>
            </w:pPr>
            <w:ins w:id="14899" w:author="Author">
              <w:del w:id="14900" w:author="Author">
                <w:r w:rsidRPr="000A6FB9" w:rsidDel="005E41B3">
                  <w:rPr>
                    <w:rFonts w:cs="Arial"/>
                    <w:sz w:val="20"/>
                    <w:szCs w:val="20"/>
                    <w:lang w:val="en-IE"/>
                  </w:rPr>
                  <w:delText>Relevant Output Notes</w:delText>
                </w:r>
              </w:del>
            </w:ins>
          </w:p>
        </w:tc>
        <w:tc>
          <w:tcPr>
            <w:tcW w:w="7293" w:type="dxa"/>
            <w:gridSpan w:val="2"/>
          </w:tcPr>
          <w:p w14:paraId="4C84FA40" w14:textId="2CA6CA5E"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901" w:author="Author"/>
                <w:del w:id="14902" w:author="Author"/>
                <w:rFonts w:cs="Arial"/>
                <w:sz w:val="20"/>
                <w:szCs w:val="20"/>
                <w:lang w:val="en-IE"/>
              </w:rPr>
            </w:pPr>
            <w:ins w:id="14903" w:author="Author">
              <w:del w:id="14904" w:author="Author">
                <w:r w:rsidRPr="000A6FB9" w:rsidDel="005E41B3">
                  <w:rPr>
                    <w:rFonts w:cs="Arial"/>
                    <w:sz w:val="20"/>
                    <w:szCs w:val="20"/>
                    <w:lang w:val="en-IE"/>
                  </w:rPr>
                  <w:delText>The response returns the coupon status and its details</w:delText>
                </w:r>
              </w:del>
            </w:ins>
          </w:p>
        </w:tc>
      </w:tr>
      <w:tr w:rsidR="008C5E4A" w:rsidRPr="00DD33C6" w:rsidDel="005E41B3" w14:paraId="72573BBF" w14:textId="26CE025C" w:rsidTr="00EA73E6">
        <w:trPr>
          <w:ins w:id="14905" w:author="Author"/>
          <w:del w:id="14906" w:author="Author"/>
        </w:trPr>
        <w:tc>
          <w:tcPr>
            <w:cnfStyle w:val="001000000000" w:firstRow="0" w:lastRow="0" w:firstColumn="1" w:lastColumn="0" w:oddVBand="0" w:evenVBand="0" w:oddHBand="0" w:evenHBand="0" w:firstRowFirstColumn="0" w:firstRowLastColumn="0" w:lastRowFirstColumn="0" w:lastRowLastColumn="0"/>
            <w:tcW w:w="2323" w:type="dxa"/>
          </w:tcPr>
          <w:p w14:paraId="0D901FB0" w14:textId="78344BAE" w:rsidR="008C5E4A" w:rsidRPr="000A6FB9" w:rsidDel="005E41B3" w:rsidRDefault="008C5E4A" w:rsidP="00EA73E6">
            <w:pPr>
              <w:spacing w:before="120"/>
              <w:jc w:val="left"/>
              <w:rPr>
                <w:ins w:id="14907" w:author="Author"/>
                <w:del w:id="14908" w:author="Author"/>
                <w:rFonts w:cs="Arial"/>
                <w:sz w:val="20"/>
                <w:szCs w:val="20"/>
                <w:lang w:val="en-IE"/>
              </w:rPr>
            </w:pPr>
            <w:ins w:id="14909" w:author="Author">
              <w:del w:id="14910" w:author="Author">
                <w:r w:rsidRPr="000A6FB9" w:rsidDel="005E41B3">
                  <w:rPr>
                    <w:rFonts w:cs="Arial"/>
                    <w:sz w:val="20"/>
                    <w:szCs w:val="20"/>
                    <w:lang w:val="en-IE"/>
                  </w:rPr>
                  <w:delText>Interface Id</w:delText>
                </w:r>
              </w:del>
            </w:ins>
          </w:p>
        </w:tc>
        <w:tc>
          <w:tcPr>
            <w:tcW w:w="7293" w:type="dxa"/>
            <w:gridSpan w:val="2"/>
          </w:tcPr>
          <w:p w14:paraId="6D1C50DE" w14:textId="4E4421B5"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911" w:author="Author"/>
                <w:del w:id="14912" w:author="Author"/>
                <w:rFonts w:cs="Arial"/>
                <w:sz w:val="20"/>
                <w:szCs w:val="20"/>
                <w:lang w:val="en-IE"/>
              </w:rPr>
            </w:pPr>
            <w:ins w:id="14913" w:author="Author">
              <w:del w:id="14914" w:author="Author">
                <w:r w:rsidRPr="000A6FB9" w:rsidDel="005E41B3">
                  <w:rPr>
                    <w:rFonts w:cs="Arial"/>
                    <w:sz w:val="20"/>
                    <w:lang w:val="en-IE"/>
                  </w:rPr>
                  <w:delText>IF192.</w:delText>
                </w:r>
                <w:r w:rsidR="00ED5E66" w:rsidDel="005E41B3">
                  <w:rPr>
                    <w:rFonts w:cs="Arial"/>
                    <w:sz w:val="20"/>
                    <w:lang w:val="en-IE"/>
                  </w:rPr>
                  <w:delText>30</w:delText>
                </w:r>
                <w:r w:rsidRPr="000A6FB9" w:rsidDel="005E41B3">
                  <w:rPr>
                    <w:rFonts w:cs="Arial"/>
                    <w:sz w:val="20"/>
                    <w:lang w:val="en-IE"/>
                  </w:rPr>
                  <w:delText>16</w:delText>
                </w:r>
              </w:del>
            </w:ins>
          </w:p>
        </w:tc>
      </w:tr>
      <w:tr w:rsidR="008C5E4A" w:rsidRPr="00DD33C6" w:rsidDel="005E41B3" w14:paraId="23001FCE" w14:textId="47D7AD01" w:rsidTr="00EA73E6">
        <w:trPr>
          <w:ins w:id="14915" w:author="Author"/>
          <w:del w:id="14916" w:author="Author"/>
        </w:trPr>
        <w:tc>
          <w:tcPr>
            <w:cnfStyle w:val="001000000000" w:firstRow="0" w:lastRow="0" w:firstColumn="1" w:lastColumn="0" w:oddVBand="0" w:evenVBand="0" w:oddHBand="0" w:evenHBand="0" w:firstRowFirstColumn="0" w:firstRowLastColumn="0" w:lastRowFirstColumn="0" w:lastRowLastColumn="0"/>
            <w:tcW w:w="2323" w:type="dxa"/>
          </w:tcPr>
          <w:p w14:paraId="179C0C32" w14:textId="7130530D" w:rsidR="008C5E4A" w:rsidRPr="000A6FB9" w:rsidDel="005E41B3" w:rsidRDefault="008C5E4A" w:rsidP="00EA73E6">
            <w:pPr>
              <w:spacing w:before="120"/>
              <w:jc w:val="left"/>
              <w:rPr>
                <w:ins w:id="14917" w:author="Author"/>
                <w:del w:id="14918" w:author="Author"/>
                <w:rFonts w:cs="Arial"/>
                <w:sz w:val="20"/>
                <w:szCs w:val="20"/>
                <w:lang w:val="en-IE"/>
              </w:rPr>
            </w:pPr>
            <w:ins w:id="14919" w:author="Author">
              <w:del w:id="14920" w:author="Author">
                <w:r w:rsidRPr="000A6FB9" w:rsidDel="005E41B3">
                  <w:rPr>
                    <w:rFonts w:cs="Arial"/>
                    <w:sz w:val="20"/>
                    <w:szCs w:val="20"/>
                    <w:lang w:val="en-IE"/>
                  </w:rPr>
                  <w:delText>Service Id</w:delText>
                </w:r>
              </w:del>
            </w:ins>
          </w:p>
        </w:tc>
        <w:tc>
          <w:tcPr>
            <w:tcW w:w="7293" w:type="dxa"/>
            <w:gridSpan w:val="2"/>
          </w:tcPr>
          <w:p w14:paraId="588C8CBD" w14:textId="7543DF3A" w:rsidR="008C5E4A" w:rsidRPr="000A6FB9" w:rsidDel="005E41B3" w:rsidRDefault="008C5E4A" w:rsidP="00FE3A35">
            <w:pPr>
              <w:spacing w:before="120"/>
              <w:jc w:val="left"/>
              <w:cnfStyle w:val="000000000000" w:firstRow="0" w:lastRow="0" w:firstColumn="0" w:lastColumn="0" w:oddVBand="0" w:evenVBand="0" w:oddHBand="0" w:evenHBand="0" w:firstRowFirstColumn="0" w:firstRowLastColumn="0" w:lastRowFirstColumn="0" w:lastRowLastColumn="0"/>
              <w:rPr>
                <w:ins w:id="14921" w:author="Author"/>
                <w:del w:id="14922" w:author="Author"/>
                <w:rFonts w:cs="Arial"/>
                <w:sz w:val="20"/>
                <w:szCs w:val="20"/>
                <w:lang w:val="en-IE"/>
              </w:rPr>
            </w:pPr>
            <w:ins w:id="14923" w:author="Author">
              <w:del w:id="14924" w:author="Author">
                <w:r w:rsidRPr="000A6FB9" w:rsidDel="005E41B3">
                  <w:rPr>
                    <w:rFonts w:cs="Arial"/>
                    <w:sz w:val="20"/>
                    <w:szCs w:val="20"/>
                    <w:lang w:val="en-IE"/>
                  </w:rPr>
                  <w:delText>TBD</w:delText>
                </w:r>
                <w:r w:rsidR="0029387C" w:rsidRPr="000A6FB9" w:rsidDel="005E41B3">
                  <w:rPr>
                    <w:rFonts w:cs="Arial"/>
                    <w:sz w:val="20"/>
                    <w:szCs w:val="20"/>
                    <w:lang w:val="en-IE"/>
                  </w:rPr>
                  <w:delText>547</w:delText>
                </w:r>
                <w:r w:rsidR="00FE3A35" w:rsidDel="005E41B3">
                  <w:rPr>
                    <w:rFonts w:cs="Arial"/>
                    <w:sz w:val="20"/>
                    <w:szCs w:val="20"/>
                    <w:lang w:val="en-IE"/>
                  </w:rPr>
                  <w:delText>428</w:delText>
                </w:r>
              </w:del>
            </w:ins>
          </w:p>
        </w:tc>
      </w:tr>
      <w:tr w:rsidR="008C5E4A" w:rsidRPr="00DD33C6" w:rsidDel="005E41B3" w14:paraId="0F06D52A" w14:textId="50AA39E9" w:rsidTr="00EA73E6">
        <w:trPr>
          <w:ins w:id="14925" w:author="Author"/>
          <w:del w:id="14926" w:author="Author"/>
        </w:trPr>
        <w:tc>
          <w:tcPr>
            <w:cnfStyle w:val="001000000000" w:firstRow="0" w:lastRow="0" w:firstColumn="1" w:lastColumn="0" w:oddVBand="0" w:evenVBand="0" w:oddHBand="0" w:evenHBand="0" w:firstRowFirstColumn="0" w:firstRowLastColumn="0" w:lastRowFirstColumn="0" w:lastRowLastColumn="0"/>
            <w:tcW w:w="2323" w:type="dxa"/>
          </w:tcPr>
          <w:p w14:paraId="56D0DFF3" w14:textId="13DA662F" w:rsidR="008C5E4A" w:rsidRPr="000A6FB9" w:rsidDel="005E41B3" w:rsidRDefault="008C5E4A" w:rsidP="00EA73E6">
            <w:pPr>
              <w:spacing w:before="120"/>
              <w:jc w:val="left"/>
              <w:rPr>
                <w:ins w:id="14927" w:author="Author"/>
                <w:del w:id="14928" w:author="Author"/>
                <w:rFonts w:cs="Arial"/>
                <w:sz w:val="20"/>
                <w:szCs w:val="20"/>
                <w:lang w:val="en-IE"/>
              </w:rPr>
            </w:pPr>
            <w:ins w:id="14929" w:author="Author">
              <w:del w:id="14930" w:author="Author">
                <w:r w:rsidRPr="000A6FB9" w:rsidDel="005E41B3">
                  <w:rPr>
                    <w:rFonts w:cs="Arial"/>
                    <w:bCs/>
                    <w:sz w:val="20"/>
                    <w:szCs w:val="20"/>
                  </w:rPr>
                  <w:delText>CSM Service</w:delText>
                </w:r>
              </w:del>
            </w:ins>
          </w:p>
        </w:tc>
        <w:tc>
          <w:tcPr>
            <w:tcW w:w="7293" w:type="dxa"/>
            <w:gridSpan w:val="2"/>
          </w:tcPr>
          <w:p w14:paraId="262C5D5F" w14:textId="348796A0" w:rsidR="008C5E4A" w:rsidRPr="000A6FB9" w:rsidDel="005E41B3" w:rsidRDefault="00FE3A35" w:rsidP="00EA73E6">
            <w:pPr>
              <w:spacing w:before="120"/>
              <w:jc w:val="left"/>
              <w:cnfStyle w:val="000000000000" w:firstRow="0" w:lastRow="0" w:firstColumn="0" w:lastColumn="0" w:oddVBand="0" w:evenVBand="0" w:oddHBand="0" w:evenHBand="0" w:firstRowFirstColumn="0" w:firstRowLastColumn="0" w:lastRowFirstColumn="0" w:lastRowLastColumn="0"/>
              <w:rPr>
                <w:ins w:id="14931" w:author="Author"/>
                <w:del w:id="14932" w:author="Author"/>
                <w:rFonts w:cs="Arial"/>
                <w:sz w:val="20"/>
                <w:szCs w:val="20"/>
                <w:lang w:val="en-IE"/>
              </w:rPr>
            </w:pPr>
            <w:ins w:id="14933" w:author="Author">
              <w:del w:id="14934" w:author="Author">
                <w:r w:rsidDel="005E41B3">
                  <w:rPr>
                    <w:rFonts w:cs="Arial"/>
                    <w:sz w:val="20"/>
                    <w:szCs w:val="20"/>
                    <w:lang w:val="en-IE"/>
                  </w:rPr>
                  <w:delText>Process</w:delText>
                </w:r>
                <w:r w:rsidR="008C5E4A" w:rsidRPr="000A6FB9" w:rsidDel="005E41B3">
                  <w:rPr>
                    <w:rFonts w:cs="Arial"/>
                    <w:sz w:val="20"/>
                    <w:szCs w:val="20"/>
                    <w:lang w:val="en-IE"/>
                  </w:rPr>
                  <w:delText>PaymentVoucher</w:delText>
                </w:r>
              </w:del>
            </w:ins>
          </w:p>
        </w:tc>
      </w:tr>
      <w:tr w:rsidR="008C5E4A" w:rsidRPr="00563671" w:rsidDel="005E41B3" w14:paraId="0E714CC9" w14:textId="46764C6A" w:rsidTr="00EA73E6">
        <w:trPr>
          <w:ins w:id="14935" w:author="Author"/>
          <w:del w:id="14936" w:author="Author"/>
        </w:trPr>
        <w:tc>
          <w:tcPr>
            <w:cnfStyle w:val="001000000000" w:firstRow="0" w:lastRow="0" w:firstColumn="1" w:lastColumn="0" w:oddVBand="0" w:evenVBand="0" w:oddHBand="0" w:evenHBand="0" w:firstRowFirstColumn="0" w:firstRowLastColumn="0" w:lastRowFirstColumn="0" w:lastRowLastColumn="0"/>
            <w:tcW w:w="2323" w:type="dxa"/>
          </w:tcPr>
          <w:p w14:paraId="142C62F5" w14:textId="1E107BE8" w:rsidR="008C5E4A" w:rsidRPr="000A6FB9" w:rsidDel="005E41B3" w:rsidRDefault="008C5E4A" w:rsidP="00EA73E6">
            <w:pPr>
              <w:spacing w:before="120"/>
              <w:jc w:val="left"/>
              <w:rPr>
                <w:ins w:id="14937" w:author="Author"/>
                <w:del w:id="14938" w:author="Author"/>
                <w:rFonts w:cs="Arial"/>
                <w:sz w:val="20"/>
                <w:szCs w:val="20"/>
                <w:lang w:val="en-IE"/>
              </w:rPr>
            </w:pPr>
            <w:ins w:id="14939" w:author="Author">
              <w:del w:id="14940" w:author="Author">
                <w:r w:rsidRPr="000A6FB9" w:rsidDel="005E41B3">
                  <w:rPr>
                    <w:rFonts w:cs="Arial"/>
                    <w:bCs/>
                    <w:sz w:val="20"/>
                    <w:szCs w:val="20"/>
                  </w:rPr>
                  <w:delText>CSM Operation</w:delText>
                </w:r>
              </w:del>
            </w:ins>
          </w:p>
        </w:tc>
        <w:tc>
          <w:tcPr>
            <w:tcW w:w="7293" w:type="dxa"/>
            <w:gridSpan w:val="2"/>
          </w:tcPr>
          <w:p w14:paraId="05DD1B69" w14:textId="404C3411" w:rsidR="008C5E4A" w:rsidRPr="000A6FB9" w:rsidDel="005E41B3" w:rsidRDefault="00FE3A35" w:rsidP="00EA73E6">
            <w:pPr>
              <w:spacing w:before="120"/>
              <w:jc w:val="left"/>
              <w:cnfStyle w:val="000000000000" w:firstRow="0" w:lastRow="0" w:firstColumn="0" w:lastColumn="0" w:oddVBand="0" w:evenVBand="0" w:oddHBand="0" w:evenHBand="0" w:firstRowFirstColumn="0" w:firstRowLastColumn="0" w:lastRowFirstColumn="0" w:lastRowLastColumn="0"/>
              <w:rPr>
                <w:ins w:id="14941" w:author="Author"/>
                <w:del w:id="14942" w:author="Author"/>
                <w:rFonts w:cs="Arial"/>
                <w:sz w:val="20"/>
                <w:szCs w:val="20"/>
                <w:lang w:val="en-IE"/>
              </w:rPr>
            </w:pPr>
            <w:ins w:id="14943" w:author="Author">
              <w:del w:id="14944" w:author="Author">
                <w:r w:rsidDel="005E41B3">
                  <w:rPr>
                    <w:rFonts w:cs="Arial"/>
                    <w:sz w:val="20"/>
                    <w:szCs w:val="20"/>
                    <w:lang w:val="en-IE"/>
                  </w:rPr>
                  <w:delText>Redeem</w:delText>
                </w:r>
                <w:r w:rsidR="008C5E4A" w:rsidRPr="000A6FB9" w:rsidDel="005E41B3">
                  <w:rPr>
                    <w:rFonts w:cs="Arial"/>
                    <w:sz w:val="20"/>
                    <w:szCs w:val="20"/>
                    <w:lang w:val="en-IE"/>
                  </w:rPr>
                  <w:delText>GetPaymentVouche</w:delText>
                </w:r>
                <w:r w:rsidR="00ED5E66" w:rsidDel="005E41B3">
                  <w:rPr>
                    <w:rFonts w:cs="Arial"/>
                    <w:sz w:val="20"/>
                    <w:szCs w:val="20"/>
                    <w:lang w:val="en-IE"/>
                  </w:rPr>
                  <w:delText>r</w:delText>
                </w:r>
                <w:r w:rsidR="008C5E4A" w:rsidRPr="000A6FB9" w:rsidDel="005E41B3">
                  <w:rPr>
                    <w:rFonts w:cs="Arial"/>
                    <w:sz w:val="20"/>
                    <w:szCs w:val="20"/>
                    <w:lang w:val="en-IE"/>
                  </w:rPr>
                  <w:delText>rList</w:delText>
                </w:r>
              </w:del>
            </w:ins>
          </w:p>
        </w:tc>
      </w:tr>
    </w:tbl>
    <w:p w14:paraId="78403879" w14:textId="435E48FD" w:rsidR="008C5E4A" w:rsidDel="005E41B3" w:rsidRDefault="008C5E4A" w:rsidP="00234AC9">
      <w:pPr>
        <w:rPr>
          <w:ins w:id="14945" w:author="Author"/>
          <w:del w:id="1494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D33C6" w:rsidRPr="00563671" w:rsidDel="005E41B3" w14:paraId="57FC000B" w14:textId="354943C6" w:rsidTr="00EA73E6">
        <w:trPr>
          <w:cnfStyle w:val="100000000000" w:firstRow="1" w:lastRow="0" w:firstColumn="0" w:lastColumn="0" w:oddVBand="0" w:evenVBand="0" w:oddHBand="0" w:evenHBand="0" w:firstRowFirstColumn="0" w:firstRowLastColumn="0" w:lastRowFirstColumn="0" w:lastRowLastColumn="0"/>
          <w:ins w:id="14947" w:author="Author"/>
          <w:del w:id="1494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CE71693" w14:textId="1322DA85" w:rsidR="00DD33C6" w:rsidRPr="00563671" w:rsidDel="005E41B3" w:rsidRDefault="00DD33C6" w:rsidP="00EA73E6">
            <w:pPr>
              <w:spacing w:before="120"/>
              <w:jc w:val="left"/>
              <w:rPr>
                <w:ins w:id="14949" w:author="Author"/>
                <w:del w:id="14950" w:author="Author"/>
                <w:rFonts w:cs="Arial"/>
                <w:b w:val="0"/>
                <w:color w:val="auto"/>
                <w:sz w:val="20"/>
                <w:szCs w:val="20"/>
                <w:lang w:val="en-IE"/>
              </w:rPr>
            </w:pPr>
          </w:p>
        </w:tc>
        <w:tc>
          <w:tcPr>
            <w:tcW w:w="2976" w:type="dxa"/>
          </w:tcPr>
          <w:p w14:paraId="6859CC35" w14:textId="3B25D42B" w:rsidR="00DD33C6" w:rsidRPr="00563671" w:rsidDel="005E41B3" w:rsidRDefault="00DD33C6" w:rsidP="00EA73E6">
            <w:pPr>
              <w:spacing w:before="120"/>
              <w:jc w:val="left"/>
              <w:cnfStyle w:val="100000000000" w:firstRow="1" w:lastRow="0" w:firstColumn="0" w:lastColumn="0" w:oddVBand="0" w:evenVBand="0" w:oddHBand="0" w:evenHBand="0" w:firstRowFirstColumn="0" w:firstRowLastColumn="0" w:lastRowFirstColumn="0" w:lastRowLastColumn="0"/>
              <w:rPr>
                <w:ins w:id="14951" w:author="Author"/>
                <w:del w:id="14952" w:author="Author"/>
                <w:rFonts w:cs="Arial"/>
                <w:color w:val="auto"/>
                <w:sz w:val="20"/>
                <w:szCs w:val="20"/>
                <w:lang w:val="en-IE"/>
              </w:rPr>
            </w:pPr>
          </w:p>
        </w:tc>
      </w:tr>
      <w:tr w:rsidR="00DD33C6" w:rsidRPr="00DD33C6" w:rsidDel="005E41B3" w14:paraId="3DAFD2BE" w14:textId="627867D7" w:rsidTr="00EA73E6">
        <w:trPr>
          <w:ins w:id="14953" w:author="Author"/>
          <w:del w:id="14954" w:author="Author"/>
        </w:trPr>
        <w:tc>
          <w:tcPr>
            <w:cnfStyle w:val="001000000000" w:firstRow="0" w:lastRow="0" w:firstColumn="1" w:lastColumn="0" w:oddVBand="0" w:evenVBand="0" w:oddHBand="0" w:evenHBand="0" w:firstRowFirstColumn="0" w:firstRowLastColumn="0" w:lastRowFirstColumn="0" w:lastRowLastColumn="0"/>
            <w:tcW w:w="2323" w:type="dxa"/>
          </w:tcPr>
          <w:p w14:paraId="799A8A52" w14:textId="302F8795" w:rsidR="00DD33C6" w:rsidRPr="000A6FB9" w:rsidDel="005E41B3" w:rsidRDefault="00DD33C6" w:rsidP="00EA73E6">
            <w:pPr>
              <w:spacing w:before="120"/>
              <w:jc w:val="left"/>
              <w:rPr>
                <w:ins w:id="14955" w:author="Author"/>
                <w:del w:id="14956" w:author="Author"/>
                <w:rFonts w:cs="Arial"/>
                <w:sz w:val="20"/>
                <w:szCs w:val="20"/>
                <w:lang w:val="en-IE"/>
              </w:rPr>
            </w:pPr>
            <w:ins w:id="14957" w:author="Author">
              <w:del w:id="14958" w:author="Author">
                <w:r w:rsidRPr="000A6FB9" w:rsidDel="005E41B3">
                  <w:rPr>
                    <w:rFonts w:cs="Arial"/>
                    <w:sz w:val="20"/>
                    <w:szCs w:val="20"/>
                    <w:lang w:val="en-IE"/>
                  </w:rPr>
                  <w:delText>Service</w:delText>
                </w:r>
              </w:del>
            </w:ins>
          </w:p>
        </w:tc>
        <w:tc>
          <w:tcPr>
            <w:tcW w:w="7293" w:type="dxa"/>
            <w:gridSpan w:val="2"/>
          </w:tcPr>
          <w:p w14:paraId="38B9744F" w14:textId="4FE36A78" w:rsidR="00DD33C6" w:rsidRPr="000A6FB9" w:rsidDel="005E41B3" w:rsidRDefault="00DD33C6" w:rsidP="00EA73E6">
            <w:pPr>
              <w:pStyle w:val="Default"/>
              <w:jc w:val="left"/>
              <w:cnfStyle w:val="000000000000" w:firstRow="0" w:lastRow="0" w:firstColumn="0" w:lastColumn="0" w:oddVBand="0" w:evenVBand="0" w:oddHBand="0" w:evenHBand="0" w:firstRowFirstColumn="0" w:firstRowLastColumn="0" w:lastRowFirstColumn="0" w:lastRowLastColumn="0"/>
              <w:rPr>
                <w:ins w:id="14959" w:author="Author"/>
                <w:del w:id="14960" w:author="Author"/>
                <w:color w:val="auto"/>
                <w:sz w:val="20"/>
                <w:szCs w:val="20"/>
              </w:rPr>
            </w:pPr>
            <w:ins w:id="14961" w:author="Author">
              <w:del w:id="14962" w:author="Author">
                <w:r w:rsidRPr="000A6FB9" w:rsidDel="005E41B3">
                  <w:rPr>
                    <w:sz w:val="20"/>
                  </w:rPr>
                  <w:delText>Validate coupon</w:delText>
                </w:r>
              </w:del>
            </w:ins>
          </w:p>
        </w:tc>
      </w:tr>
      <w:tr w:rsidR="00DD33C6" w:rsidRPr="00DD33C6" w:rsidDel="005E41B3" w14:paraId="3F3EAD6E" w14:textId="72E7A746" w:rsidTr="00EA73E6">
        <w:trPr>
          <w:ins w:id="14963" w:author="Author"/>
          <w:del w:id="14964" w:author="Author"/>
        </w:trPr>
        <w:tc>
          <w:tcPr>
            <w:cnfStyle w:val="001000000000" w:firstRow="0" w:lastRow="0" w:firstColumn="1" w:lastColumn="0" w:oddVBand="0" w:evenVBand="0" w:oddHBand="0" w:evenHBand="0" w:firstRowFirstColumn="0" w:firstRowLastColumn="0" w:lastRowFirstColumn="0" w:lastRowLastColumn="0"/>
            <w:tcW w:w="2323" w:type="dxa"/>
          </w:tcPr>
          <w:p w14:paraId="1D3486E9" w14:textId="3BEBBC15" w:rsidR="00DD33C6" w:rsidRPr="000A6FB9" w:rsidDel="005E41B3" w:rsidRDefault="00DD33C6" w:rsidP="00EA73E6">
            <w:pPr>
              <w:spacing w:before="120"/>
              <w:jc w:val="left"/>
              <w:rPr>
                <w:ins w:id="14965" w:author="Author"/>
                <w:del w:id="14966" w:author="Author"/>
                <w:rFonts w:cs="Arial"/>
                <w:sz w:val="20"/>
                <w:szCs w:val="20"/>
                <w:lang w:val="en-IE"/>
              </w:rPr>
            </w:pPr>
            <w:ins w:id="14967" w:author="Author">
              <w:del w:id="14968" w:author="Author">
                <w:r w:rsidRPr="000A6FB9" w:rsidDel="005E41B3">
                  <w:rPr>
                    <w:rFonts w:cs="Arial"/>
                    <w:sz w:val="20"/>
                    <w:szCs w:val="20"/>
                    <w:lang w:val="en-IE"/>
                  </w:rPr>
                  <w:delText>Relevant Input Notes</w:delText>
                </w:r>
              </w:del>
            </w:ins>
          </w:p>
        </w:tc>
        <w:tc>
          <w:tcPr>
            <w:tcW w:w="7293" w:type="dxa"/>
            <w:gridSpan w:val="2"/>
          </w:tcPr>
          <w:p w14:paraId="032861DA" w14:textId="28B99721" w:rsidR="00DD33C6" w:rsidRPr="000A6FB9" w:rsidDel="005E41B3" w:rsidRDefault="00DD33C6" w:rsidP="00DD33C6">
            <w:pPr>
              <w:spacing w:before="120"/>
              <w:jc w:val="left"/>
              <w:cnfStyle w:val="000000000000" w:firstRow="0" w:lastRow="0" w:firstColumn="0" w:lastColumn="0" w:oddVBand="0" w:evenVBand="0" w:oddHBand="0" w:evenHBand="0" w:firstRowFirstColumn="0" w:firstRowLastColumn="0" w:lastRowFirstColumn="0" w:lastRowLastColumn="0"/>
              <w:rPr>
                <w:ins w:id="14969" w:author="Author"/>
                <w:del w:id="14970" w:author="Author"/>
                <w:rFonts w:cs="Arial"/>
                <w:sz w:val="20"/>
                <w:szCs w:val="20"/>
                <w:lang w:val="en-IE"/>
              </w:rPr>
            </w:pPr>
            <w:ins w:id="14971" w:author="Author">
              <w:del w:id="14972" w:author="Author">
                <w:r w:rsidRPr="000A6FB9" w:rsidDel="005E41B3">
                  <w:rPr>
                    <w:rFonts w:cs="Arial"/>
                    <w:sz w:val="20"/>
                    <w:szCs w:val="20"/>
                    <w:lang w:val="en-IE"/>
                  </w:rPr>
                  <w:delText>The request is made against the typed coupon ID</w:delText>
                </w:r>
              </w:del>
            </w:ins>
          </w:p>
        </w:tc>
      </w:tr>
      <w:tr w:rsidR="00DD33C6" w:rsidRPr="00DD33C6" w:rsidDel="005E41B3" w14:paraId="6BE15E4F" w14:textId="46D2A8B5" w:rsidTr="00EA73E6">
        <w:trPr>
          <w:ins w:id="14973" w:author="Author"/>
          <w:del w:id="14974" w:author="Author"/>
        </w:trPr>
        <w:tc>
          <w:tcPr>
            <w:cnfStyle w:val="001000000000" w:firstRow="0" w:lastRow="0" w:firstColumn="1" w:lastColumn="0" w:oddVBand="0" w:evenVBand="0" w:oddHBand="0" w:evenHBand="0" w:firstRowFirstColumn="0" w:firstRowLastColumn="0" w:lastRowFirstColumn="0" w:lastRowLastColumn="0"/>
            <w:tcW w:w="2323" w:type="dxa"/>
          </w:tcPr>
          <w:p w14:paraId="62902882" w14:textId="45B388AC" w:rsidR="00DD33C6" w:rsidRPr="000A6FB9" w:rsidDel="005E41B3" w:rsidRDefault="00DD33C6" w:rsidP="00EA73E6">
            <w:pPr>
              <w:spacing w:before="120"/>
              <w:jc w:val="left"/>
              <w:rPr>
                <w:ins w:id="14975" w:author="Author"/>
                <w:del w:id="14976" w:author="Author"/>
                <w:rFonts w:cs="Arial"/>
                <w:sz w:val="20"/>
                <w:szCs w:val="20"/>
                <w:lang w:val="en-IE"/>
              </w:rPr>
            </w:pPr>
            <w:ins w:id="14977" w:author="Author">
              <w:del w:id="14978" w:author="Author">
                <w:r w:rsidRPr="000A6FB9" w:rsidDel="005E41B3">
                  <w:rPr>
                    <w:rFonts w:cs="Arial"/>
                    <w:sz w:val="20"/>
                    <w:szCs w:val="20"/>
                    <w:lang w:val="en-IE"/>
                  </w:rPr>
                  <w:delText>Relevant Output Notes</w:delText>
                </w:r>
              </w:del>
            </w:ins>
          </w:p>
        </w:tc>
        <w:tc>
          <w:tcPr>
            <w:tcW w:w="7293" w:type="dxa"/>
            <w:gridSpan w:val="2"/>
          </w:tcPr>
          <w:p w14:paraId="4F6EE203" w14:textId="6FD7D9FD" w:rsidR="00DD33C6" w:rsidRPr="000A6FB9" w:rsidDel="005E41B3" w:rsidRDefault="00DD33C6" w:rsidP="00DD33C6">
            <w:pPr>
              <w:spacing w:before="120"/>
              <w:jc w:val="left"/>
              <w:cnfStyle w:val="000000000000" w:firstRow="0" w:lastRow="0" w:firstColumn="0" w:lastColumn="0" w:oddVBand="0" w:evenVBand="0" w:oddHBand="0" w:evenHBand="0" w:firstRowFirstColumn="0" w:firstRowLastColumn="0" w:lastRowFirstColumn="0" w:lastRowLastColumn="0"/>
              <w:rPr>
                <w:ins w:id="14979" w:author="Author"/>
                <w:del w:id="14980" w:author="Author"/>
                <w:rFonts w:cs="Arial"/>
                <w:sz w:val="20"/>
                <w:szCs w:val="20"/>
                <w:lang w:val="en-IE"/>
              </w:rPr>
            </w:pPr>
            <w:ins w:id="14981" w:author="Author">
              <w:del w:id="14982" w:author="Author">
                <w:r w:rsidRPr="000A6FB9" w:rsidDel="005E41B3">
                  <w:rPr>
                    <w:rFonts w:cs="Arial"/>
                    <w:sz w:val="20"/>
                    <w:szCs w:val="20"/>
                    <w:lang w:val="en-IE"/>
                  </w:rPr>
                  <w:delText>The response returns the coupon status and its details</w:delText>
                </w:r>
              </w:del>
            </w:ins>
          </w:p>
        </w:tc>
      </w:tr>
      <w:tr w:rsidR="00DD33C6" w:rsidRPr="00DD33C6" w:rsidDel="005E41B3" w14:paraId="0CE306CE" w14:textId="3A64D5C7" w:rsidTr="00EA73E6">
        <w:trPr>
          <w:ins w:id="14983" w:author="Author"/>
          <w:del w:id="14984" w:author="Author"/>
        </w:trPr>
        <w:tc>
          <w:tcPr>
            <w:cnfStyle w:val="001000000000" w:firstRow="0" w:lastRow="0" w:firstColumn="1" w:lastColumn="0" w:oddVBand="0" w:evenVBand="0" w:oddHBand="0" w:evenHBand="0" w:firstRowFirstColumn="0" w:firstRowLastColumn="0" w:lastRowFirstColumn="0" w:lastRowLastColumn="0"/>
            <w:tcW w:w="2323" w:type="dxa"/>
          </w:tcPr>
          <w:p w14:paraId="3FEBF901" w14:textId="63CA5655" w:rsidR="00DD33C6" w:rsidRPr="000A6FB9" w:rsidDel="005E41B3" w:rsidRDefault="00DD33C6" w:rsidP="00EA73E6">
            <w:pPr>
              <w:spacing w:before="120"/>
              <w:jc w:val="left"/>
              <w:rPr>
                <w:ins w:id="14985" w:author="Author"/>
                <w:del w:id="14986" w:author="Author"/>
                <w:rFonts w:cs="Arial"/>
                <w:sz w:val="20"/>
                <w:szCs w:val="20"/>
                <w:lang w:val="en-IE"/>
              </w:rPr>
            </w:pPr>
            <w:ins w:id="14987" w:author="Author">
              <w:del w:id="14988" w:author="Author">
                <w:r w:rsidRPr="000A6FB9" w:rsidDel="005E41B3">
                  <w:rPr>
                    <w:rFonts w:cs="Arial"/>
                    <w:sz w:val="20"/>
                    <w:szCs w:val="20"/>
                    <w:lang w:val="en-IE"/>
                  </w:rPr>
                  <w:delText>Interface Id</w:delText>
                </w:r>
              </w:del>
            </w:ins>
          </w:p>
        </w:tc>
        <w:tc>
          <w:tcPr>
            <w:tcW w:w="7293" w:type="dxa"/>
            <w:gridSpan w:val="2"/>
          </w:tcPr>
          <w:p w14:paraId="5ABC8263" w14:textId="7683D3E4" w:rsidR="00DD33C6" w:rsidRPr="000A6FB9" w:rsidDel="005E41B3" w:rsidRDefault="00DD33C6" w:rsidP="00EA73E6">
            <w:pPr>
              <w:spacing w:before="120"/>
              <w:jc w:val="left"/>
              <w:cnfStyle w:val="000000000000" w:firstRow="0" w:lastRow="0" w:firstColumn="0" w:lastColumn="0" w:oddVBand="0" w:evenVBand="0" w:oddHBand="0" w:evenHBand="0" w:firstRowFirstColumn="0" w:firstRowLastColumn="0" w:lastRowFirstColumn="0" w:lastRowLastColumn="0"/>
              <w:rPr>
                <w:ins w:id="14989" w:author="Author"/>
                <w:del w:id="14990" w:author="Author"/>
                <w:rFonts w:cs="Arial"/>
                <w:sz w:val="20"/>
                <w:szCs w:val="20"/>
                <w:lang w:val="en-IE"/>
              </w:rPr>
            </w:pPr>
            <w:ins w:id="14991" w:author="Author">
              <w:del w:id="14992" w:author="Author">
                <w:r w:rsidRPr="000A6FB9" w:rsidDel="005E41B3">
                  <w:rPr>
                    <w:rFonts w:cs="Arial"/>
                    <w:sz w:val="20"/>
                    <w:lang w:val="en-IE"/>
                  </w:rPr>
                  <w:delText>IF192.</w:delText>
                </w:r>
                <w:r w:rsidR="00ED5E66" w:rsidDel="005E41B3">
                  <w:rPr>
                    <w:rFonts w:cs="Arial"/>
                    <w:sz w:val="20"/>
                    <w:lang w:val="en-IE"/>
                  </w:rPr>
                  <w:delText>30</w:delText>
                </w:r>
                <w:r w:rsidRPr="000A6FB9" w:rsidDel="005E41B3">
                  <w:rPr>
                    <w:rFonts w:cs="Arial"/>
                    <w:sz w:val="20"/>
                    <w:lang w:val="en-IE"/>
                  </w:rPr>
                  <w:delText>16</w:delText>
                </w:r>
              </w:del>
            </w:ins>
          </w:p>
        </w:tc>
      </w:tr>
      <w:tr w:rsidR="00DD33C6" w:rsidRPr="00DD33C6" w:rsidDel="005E41B3" w14:paraId="366BFB18" w14:textId="1AEDD5A9" w:rsidTr="00EA73E6">
        <w:trPr>
          <w:ins w:id="14993" w:author="Author"/>
          <w:del w:id="14994" w:author="Author"/>
        </w:trPr>
        <w:tc>
          <w:tcPr>
            <w:cnfStyle w:val="001000000000" w:firstRow="0" w:lastRow="0" w:firstColumn="1" w:lastColumn="0" w:oddVBand="0" w:evenVBand="0" w:oddHBand="0" w:evenHBand="0" w:firstRowFirstColumn="0" w:firstRowLastColumn="0" w:lastRowFirstColumn="0" w:lastRowLastColumn="0"/>
            <w:tcW w:w="2323" w:type="dxa"/>
          </w:tcPr>
          <w:p w14:paraId="7C88C375" w14:textId="03C8EB90" w:rsidR="00DD33C6" w:rsidRPr="000A6FB9" w:rsidDel="005E41B3" w:rsidRDefault="00DD33C6" w:rsidP="00EA73E6">
            <w:pPr>
              <w:spacing w:before="120"/>
              <w:jc w:val="left"/>
              <w:rPr>
                <w:ins w:id="14995" w:author="Author"/>
                <w:del w:id="14996" w:author="Author"/>
                <w:rFonts w:cs="Arial"/>
                <w:sz w:val="20"/>
                <w:szCs w:val="20"/>
                <w:lang w:val="en-IE"/>
              </w:rPr>
            </w:pPr>
            <w:ins w:id="14997" w:author="Author">
              <w:del w:id="14998" w:author="Author">
                <w:r w:rsidRPr="000A6FB9" w:rsidDel="005E41B3">
                  <w:rPr>
                    <w:rFonts w:cs="Arial"/>
                    <w:sz w:val="20"/>
                    <w:szCs w:val="20"/>
                    <w:lang w:val="en-IE"/>
                  </w:rPr>
                  <w:delText>Service Id</w:delText>
                </w:r>
              </w:del>
            </w:ins>
          </w:p>
        </w:tc>
        <w:tc>
          <w:tcPr>
            <w:tcW w:w="7293" w:type="dxa"/>
            <w:gridSpan w:val="2"/>
          </w:tcPr>
          <w:p w14:paraId="25BF494E" w14:textId="6AFA2F1A" w:rsidR="00DD33C6" w:rsidRPr="000A6FB9" w:rsidDel="005E41B3" w:rsidRDefault="00DD33C6" w:rsidP="00EA73E6">
            <w:pPr>
              <w:spacing w:before="120"/>
              <w:jc w:val="left"/>
              <w:cnfStyle w:val="000000000000" w:firstRow="0" w:lastRow="0" w:firstColumn="0" w:lastColumn="0" w:oddVBand="0" w:evenVBand="0" w:oddHBand="0" w:evenHBand="0" w:firstRowFirstColumn="0" w:firstRowLastColumn="0" w:lastRowFirstColumn="0" w:lastRowLastColumn="0"/>
              <w:rPr>
                <w:ins w:id="14999" w:author="Author"/>
                <w:del w:id="15000" w:author="Author"/>
                <w:rFonts w:cs="Arial"/>
                <w:sz w:val="20"/>
                <w:szCs w:val="20"/>
                <w:lang w:val="en-IE"/>
              </w:rPr>
            </w:pPr>
            <w:ins w:id="15001" w:author="Author">
              <w:del w:id="15002" w:author="Author">
                <w:r w:rsidRPr="000A6FB9" w:rsidDel="005E41B3">
                  <w:rPr>
                    <w:rFonts w:cs="Arial"/>
                    <w:sz w:val="20"/>
                    <w:szCs w:val="20"/>
                    <w:lang w:val="en-IE"/>
                  </w:rPr>
                  <w:delText>TBD</w:delText>
                </w:r>
                <w:r w:rsidR="0029387C" w:rsidRPr="000A6FB9" w:rsidDel="005E41B3">
                  <w:rPr>
                    <w:rFonts w:cs="Arial"/>
                    <w:sz w:val="20"/>
                    <w:szCs w:val="20"/>
                    <w:lang w:val="en-IE"/>
                  </w:rPr>
                  <w:delText>547</w:delText>
                </w:r>
              </w:del>
            </w:ins>
          </w:p>
        </w:tc>
      </w:tr>
      <w:tr w:rsidR="00DD33C6" w:rsidRPr="00DD33C6" w:rsidDel="005E41B3" w14:paraId="7C57B922" w14:textId="167AA854" w:rsidTr="00EA73E6">
        <w:trPr>
          <w:ins w:id="15003" w:author="Author"/>
          <w:del w:id="15004" w:author="Author"/>
        </w:trPr>
        <w:tc>
          <w:tcPr>
            <w:cnfStyle w:val="001000000000" w:firstRow="0" w:lastRow="0" w:firstColumn="1" w:lastColumn="0" w:oddVBand="0" w:evenVBand="0" w:oddHBand="0" w:evenHBand="0" w:firstRowFirstColumn="0" w:firstRowLastColumn="0" w:lastRowFirstColumn="0" w:lastRowLastColumn="0"/>
            <w:tcW w:w="2323" w:type="dxa"/>
          </w:tcPr>
          <w:p w14:paraId="678CA5AD" w14:textId="42A62A45" w:rsidR="00DD33C6" w:rsidRPr="000A6FB9" w:rsidDel="005E41B3" w:rsidRDefault="00DD33C6" w:rsidP="00EA73E6">
            <w:pPr>
              <w:spacing w:before="120"/>
              <w:jc w:val="left"/>
              <w:rPr>
                <w:ins w:id="15005" w:author="Author"/>
                <w:del w:id="15006" w:author="Author"/>
                <w:rFonts w:cs="Arial"/>
                <w:sz w:val="20"/>
                <w:szCs w:val="20"/>
                <w:lang w:val="en-IE"/>
              </w:rPr>
            </w:pPr>
            <w:ins w:id="15007" w:author="Author">
              <w:del w:id="15008" w:author="Author">
                <w:r w:rsidRPr="000A6FB9" w:rsidDel="005E41B3">
                  <w:rPr>
                    <w:rFonts w:cs="Arial"/>
                    <w:bCs/>
                    <w:sz w:val="20"/>
                    <w:szCs w:val="20"/>
                  </w:rPr>
                  <w:delText>CSM Service</w:delText>
                </w:r>
              </w:del>
            </w:ins>
          </w:p>
        </w:tc>
        <w:tc>
          <w:tcPr>
            <w:tcW w:w="7293" w:type="dxa"/>
            <w:gridSpan w:val="2"/>
          </w:tcPr>
          <w:p w14:paraId="19BCD583" w14:textId="228D0161" w:rsidR="00DD33C6" w:rsidRPr="000A6FB9" w:rsidDel="005E41B3" w:rsidRDefault="00AD3181" w:rsidP="00AD3181">
            <w:pPr>
              <w:spacing w:before="120"/>
              <w:jc w:val="left"/>
              <w:cnfStyle w:val="000000000000" w:firstRow="0" w:lastRow="0" w:firstColumn="0" w:lastColumn="0" w:oddVBand="0" w:evenVBand="0" w:oddHBand="0" w:evenHBand="0" w:firstRowFirstColumn="0" w:firstRowLastColumn="0" w:lastRowFirstColumn="0" w:lastRowLastColumn="0"/>
              <w:rPr>
                <w:ins w:id="15009" w:author="Author"/>
                <w:del w:id="15010" w:author="Author"/>
                <w:rFonts w:cs="Arial"/>
                <w:sz w:val="20"/>
                <w:szCs w:val="20"/>
                <w:lang w:val="en-IE"/>
              </w:rPr>
            </w:pPr>
            <w:ins w:id="15011" w:author="Author">
              <w:del w:id="15012" w:author="Author">
                <w:r w:rsidRPr="000A6FB9" w:rsidDel="005E41B3">
                  <w:rPr>
                    <w:rFonts w:cs="Arial"/>
                    <w:sz w:val="20"/>
                    <w:szCs w:val="20"/>
                    <w:lang w:val="en-IE"/>
                  </w:rPr>
                  <w:delText>PaymentVoucher</w:delText>
                </w:r>
                <w:r w:rsidR="00DD33C6" w:rsidRPr="000A6FB9" w:rsidDel="005E41B3">
                  <w:rPr>
                    <w:rFonts w:cs="Arial"/>
                    <w:sz w:val="20"/>
                    <w:szCs w:val="20"/>
                    <w:lang w:val="en-IE"/>
                  </w:rPr>
                  <w:delText>TBD</w:delText>
                </w:r>
              </w:del>
            </w:ins>
          </w:p>
        </w:tc>
      </w:tr>
      <w:tr w:rsidR="00DD33C6" w:rsidRPr="00563671" w:rsidDel="005E41B3" w14:paraId="2D5FCA1E" w14:textId="6B92193C" w:rsidTr="00EA73E6">
        <w:trPr>
          <w:ins w:id="15013" w:author="Author"/>
          <w:del w:id="15014" w:author="Author"/>
        </w:trPr>
        <w:tc>
          <w:tcPr>
            <w:cnfStyle w:val="001000000000" w:firstRow="0" w:lastRow="0" w:firstColumn="1" w:lastColumn="0" w:oddVBand="0" w:evenVBand="0" w:oddHBand="0" w:evenHBand="0" w:firstRowFirstColumn="0" w:firstRowLastColumn="0" w:lastRowFirstColumn="0" w:lastRowLastColumn="0"/>
            <w:tcW w:w="2323" w:type="dxa"/>
          </w:tcPr>
          <w:p w14:paraId="4C66568B" w14:textId="41BF013D" w:rsidR="00DD33C6" w:rsidRPr="000A6FB9" w:rsidDel="005E41B3" w:rsidRDefault="00DD33C6" w:rsidP="00EA73E6">
            <w:pPr>
              <w:spacing w:before="120"/>
              <w:jc w:val="left"/>
              <w:rPr>
                <w:ins w:id="15015" w:author="Author"/>
                <w:del w:id="15016" w:author="Author"/>
                <w:rFonts w:cs="Arial"/>
                <w:sz w:val="20"/>
                <w:szCs w:val="20"/>
                <w:lang w:val="en-IE"/>
              </w:rPr>
            </w:pPr>
            <w:ins w:id="15017" w:author="Author">
              <w:del w:id="15018" w:author="Author">
                <w:r w:rsidRPr="000A6FB9" w:rsidDel="005E41B3">
                  <w:rPr>
                    <w:rFonts w:cs="Arial"/>
                    <w:bCs/>
                    <w:sz w:val="20"/>
                    <w:szCs w:val="20"/>
                  </w:rPr>
                  <w:delText>CSM Operation</w:delText>
                </w:r>
              </w:del>
            </w:ins>
          </w:p>
        </w:tc>
        <w:tc>
          <w:tcPr>
            <w:tcW w:w="7293" w:type="dxa"/>
            <w:gridSpan w:val="2"/>
          </w:tcPr>
          <w:p w14:paraId="0D1302D1" w14:textId="4D059E2E" w:rsidR="00DD33C6" w:rsidRPr="000A6FB9" w:rsidDel="005E41B3" w:rsidRDefault="00AD3181" w:rsidP="00AD3181">
            <w:pPr>
              <w:spacing w:before="120"/>
              <w:jc w:val="left"/>
              <w:cnfStyle w:val="000000000000" w:firstRow="0" w:lastRow="0" w:firstColumn="0" w:lastColumn="0" w:oddVBand="0" w:evenVBand="0" w:oddHBand="0" w:evenHBand="0" w:firstRowFirstColumn="0" w:firstRowLastColumn="0" w:lastRowFirstColumn="0" w:lastRowLastColumn="0"/>
              <w:rPr>
                <w:ins w:id="15019" w:author="Author"/>
                <w:del w:id="15020" w:author="Author"/>
                <w:rFonts w:cs="Arial"/>
                <w:sz w:val="20"/>
                <w:szCs w:val="20"/>
                <w:lang w:val="en-IE"/>
              </w:rPr>
            </w:pPr>
            <w:ins w:id="15021" w:author="Author">
              <w:del w:id="15022" w:author="Author">
                <w:r w:rsidRPr="000A6FB9" w:rsidDel="005E41B3">
                  <w:rPr>
                    <w:rFonts w:cs="Arial"/>
                    <w:sz w:val="20"/>
                    <w:szCs w:val="20"/>
                    <w:lang w:val="en-IE"/>
                  </w:rPr>
                  <w:delText>GetPaymentVoucherList</w:delText>
                </w:r>
                <w:r w:rsidR="00DD33C6" w:rsidRPr="000A6FB9" w:rsidDel="005E41B3">
                  <w:rPr>
                    <w:rFonts w:cs="Arial"/>
                    <w:sz w:val="20"/>
                    <w:szCs w:val="20"/>
                    <w:lang w:val="en-IE"/>
                  </w:rPr>
                  <w:delText>TBD</w:delText>
                </w:r>
              </w:del>
            </w:ins>
          </w:p>
        </w:tc>
      </w:tr>
    </w:tbl>
    <w:p w14:paraId="6C475D5A" w14:textId="5EDEFA6C" w:rsidR="00DD33C6" w:rsidDel="005E41B3" w:rsidRDefault="00DD33C6" w:rsidP="00234AC9">
      <w:pPr>
        <w:rPr>
          <w:ins w:id="15023" w:author="Author"/>
          <w:del w:id="1502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6A540C" w:rsidRPr="0029387C" w:rsidDel="005E41B3" w14:paraId="41A8E1D7" w14:textId="54E041FC" w:rsidTr="00EA73E6">
        <w:trPr>
          <w:cnfStyle w:val="100000000000" w:firstRow="1" w:lastRow="0" w:firstColumn="0" w:lastColumn="0" w:oddVBand="0" w:evenVBand="0" w:oddHBand="0" w:evenHBand="0" w:firstRowFirstColumn="0" w:firstRowLastColumn="0" w:lastRowFirstColumn="0" w:lastRowLastColumn="0"/>
          <w:ins w:id="15025" w:author="Author"/>
          <w:del w:id="1502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1D4B583" w14:textId="2B39E32B" w:rsidR="006A540C" w:rsidRPr="0029387C" w:rsidDel="005E41B3" w:rsidRDefault="006A540C" w:rsidP="00EA73E6">
            <w:pPr>
              <w:spacing w:before="120"/>
              <w:jc w:val="left"/>
              <w:rPr>
                <w:ins w:id="15027" w:author="Author"/>
                <w:del w:id="15028" w:author="Author"/>
                <w:b w:val="0"/>
                <w:sz w:val="20"/>
              </w:rPr>
            </w:pPr>
          </w:p>
        </w:tc>
        <w:tc>
          <w:tcPr>
            <w:tcW w:w="2976" w:type="dxa"/>
          </w:tcPr>
          <w:p w14:paraId="08445CCD" w14:textId="66CCAB9B" w:rsidR="006A540C" w:rsidRPr="0029387C" w:rsidDel="005E41B3" w:rsidRDefault="006A540C" w:rsidP="00EA73E6">
            <w:pPr>
              <w:spacing w:before="120"/>
              <w:jc w:val="left"/>
              <w:cnfStyle w:val="100000000000" w:firstRow="1" w:lastRow="0" w:firstColumn="0" w:lastColumn="0" w:oddVBand="0" w:evenVBand="0" w:oddHBand="0" w:evenHBand="0" w:firstRowFirstColumn="0" w:firstRowLastColumn="0" w:lastRowFirstColumn="0" w:lastRowLastColumn="0"/>
              <w:rPr>
                <w:ins w:id="15029" w:author="Author"/>
                <w:del w:id="15030" w:author="Author"/>
                <w:sz w:val="20"/>
              </w:rPr>
            </w:pPr>
          </w:p>
        </w:tc>
      </w:tr>
      <w:tr w:rsidR="006A540C" w:rsidRPr="0029387C" w:rsidDel="005E41B3" w14:paraId="1BD1A61D" w14:textId="7F66F6A8" w:rsidTr="00EA73E6">
        <w:trPr>
          <w:ins w:id="15031" w:author="Author"/>
          <w:del w:id="15032" w:author="Author"/>
        </w:trPr>
        <w:tc>
          <w:tcPr>
            <w:cnfStyle w:val="001000000000" w:firstRow="0" w:lastRow="0" w:firstColumn="1" w:lastColumn="0" w:oddVBand="0" w:evenVBand="0" w:oddHBand="0" w:evenHBand="0" w:firstRowFirstColumn="0" w:firstRowLastColumn="0" w:lastRowFirstColumn="0" w:lastRowLastColumn="0"/>
            <w:tcW w:w="2323" w:type="dxa"/>
          </w:tcPr>
          <w:p w14:paraId="06ECC5E2" w14:textId="316FAA10" w:rsidR="006A540C" w:rsidRPr="0029387C" w:rsidDel="005E41B3" w:rsidRDefault="006A540C" w:rsidP="00EA73E6">
            <w:pPr>
              <w:spacing w:before="120"/>
              <w:jc w:val="left"/>
              <w:rPr>
                <w:ins w:id="15033" w:author="Author"/>
                <w:del w:id="15034" w:author="Author"/>
                <w:sz w:val="20"/>
              </w:rPr>
            </w:pPr>
            <w:ins w:id="15035" w:author="Author">
              <w:del w:id="15036" w:author="Author">
                <w:r w:rsidRPr="0029387C" w:rsidDel="005E41B3">
                  <w:rPr>
                    <w:sz w:val="20"/>
                  </w:rPr>
                  <w:delText>Service</w:delText>
                </w:r>
              </w:del>
            </w:ins>
          </w:p>
        </w:tc>
        <w:tc>
          <w:tcPr>
            <w:tcW w:w="7293" w:type="dxa"/>
            <w:gridSpan w:val="2"/>
          </w:tcPr>
          <w:p w14:paraId="44701B3C" w14:textId="4818EDC8"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37" w:author="Author"/>
                <w:del w:id="15038" w:author="Author"/>
                <w:sz w:val="20"/>
                <w:lang w:val="en-US"/>
              </w:rPr>
            </w:pPr>
            <w:ins w:id="15039" w:author="Author">
              <w:del w:id="15040" w:author="Author">
                <w:r w:rsidRPr="0029387C" w:rsidDel="005E41B3">
                  <w:rPr>
                    <w:sz w:val="20"/>
                  </w:rPr>
                  <w:delText>Create voucher</w:delText>
                </w:r>
              </w:del>
            </w:ins>
          </w:p>
        </w:tc>
      </w:tr>
      <w:tr w:rsidR="006A540C" w:rsidRPr="0029387C" w:rsidDel="005E41B3" w14:paraId="10B7A35E" w14:textId="72E6E607" w:rsidTr="00EA73E6">
        <w:trPr>
          <w:ins w:id="15041" w:author="Author"/>
          <w:del w:id="15042" w:author="Author"/>
        </w:trPr>
        <w:tc>
          <w:tcPr>
            <w:cnfStyle w:val="001000000000" w:firstRow="0" w:lastRow="0" w:firstColumn="1" w:lastColumn="0" w:oddVBand="0" w:evenVBand="0" w:oddHBand="0" w:evenHBand="0" w:firstRowFirstColumn="0" w:firstRowLastColumn="0" w:lastRowFirstColumn="0" w:lastRowLastColumn="0"/>
            <w:tcW w:w="2323" w:type="dxa"/>
          </w:tcPr>
          <w:p w14:paraId="54DE6DCB" w14:textId="373CD860" w:rsidR="006A540C" w:rsidRPr="0029387C" w:rsidDel="005E41B3" w:rsidRDefault="006A540C" w:rsidP="00EA73E6">
            <w:pPr>
              <w:spacing w:before="120"/>
              <w:jc w:val="left"/>
              <w:rPr>
                <w:ins w:id="15043" w:author="Author"/>
                <w:del w:id="15044" w:author="Author"/>
                <w:sz w:val="20"/>
              </w:rPr>
            </w:pPr>
            <w:ins w:id="15045" w:author="Author">
              <w:del w:id="15046" w:author="Author">
                <w:r w:rsidRPr="0029387C" w:rsidDel="005E41B3">
                  <w:rPr>
                    <w:sz w:val="20"/>
                  </w:rPr>
                  <w:delText>Relevant Input Notes</w:delText>
                </w:r>
              </w:del>
            </w:ins>
          </w:p>
        </w:tc>
        <w:tc>
          <w:tcPr>
            <w:tcW w:w="7293" w:type="dxa"/>
            <w:gridSpan w:val="2"/>
          </w:tcPr>
          <w:p w14:paraId="7426D49E" w14:textId="5AB87ED7" w:rsidR="006A540C" w:rsidRPr="0029387C" w:rsidDel="005E41B3" w:rsidRDefault="006A540C" w:rsidP="006A540C">
            <w:pPr>
              <w:spacing w:before="120"/>
              <w:jc w:val="left"/>
              <w:cnfStyle w:val="000000000000" w:firstRow="0" w:lastRow="0" w:firstColumn="0" w:lastColumn="0" w:oddVBand="0" w:evenVBand="0" w:oddHBand="0" w:evenHBand="0" w:firstRowFirstColumn="0" w:firstRowLastColumn="0" w:lastRowFirstColumn="0" w:lastRowLastColumn="0"/>
              <w:rPr>
                <w:ins w:id="15047" w:author="Author"/>
                <w:del w:id="15048" w:author="Author"/>
                <w:sz w:val="20"/>
                <w:highlight w:val="yellow"/>
              </w:rPr>
            </w:pPr>
            <w:ins w:id="15049" w:author="Author">
              <w:del w:id="15050" w:author="Author">
                <w:r w:rsidRPr="0029387C" w:rsidDel="005E41B3">
                  <w:rPr>
                    <w:sz w:val="20"/>
                  </w:rPr>
                  <w:delText>The request sends a voucher value and type</w:delText>
                </w:r>
              </w:del>
            </w:ins>
          </w:p>
        </w:tc>
      </w:tr>
      <w:tr w:rsidR="006A540C" w:rsidRPr="0029387C" w:rsidDel="005E41B3" w14:paraId="4214E6F9" w14:textId="2DD55ADD" w:rsidTr="00EA73E6">
        <w:trPr>
          <w:ins w:id="15051" w:author="Author"/>
          <w:del w:id="15052" w:author="Author"/>
        </w:trPr>
        <w:tc>
          <w:tcPr>
            <w:cnfStyle w:val="001000000000" w:firstRow="0" w:lastRow="0" w:firstColumn="1" w:lastColumn="0" w:oddVBand="0" w:evenVBand="0" w:oddHBand="0" w:evenHBand="0" w:firstRowFirstColumn="0" w:firstRowLastColumn="0" w:lastRowFirstColumn="0" w:lastRowLastColumn="0"/>
            <w:tcW w:w="2323" w:type="dxa"/>
          </w:tcPr>
          <w:p w14:paraId="70030B43" w14:textId="4DC5877A" w:rsidR="006A540C" w:rsidRPr="0029387C" w:rsidDel="005E41B3" w:rsidRDefault="006A540C" w:rsidP="00EA73E6">
            <w:pPr>
              <w:spacing w:before="120"/>
              <w:jc w:val="left"/>
              <w:rPr>
                <w:ins w:id="15053" w:author="Author"/>
                <w:del w:id="15054" w:author="Author"/>
                <w:sz w:val="20"/>
              </w:rPr>
            </w:pPr>
            <w:ins w:id="15055" w:author="Author">
              <w:del w:id="15056" w:author="Author">
                <w:r w:rsidRPr="0029387C" w:rsidDel="005E41B3">
                  <w:rPr>
                    <w:sz w:val="20"/>
                  </w:rPr>
                  <w:delText>Relevant Output Notes</w:delText>
                </w:r>
              </w:del>
            </w:ins>
          </w:p>
        </w:tc>
        <w:tc>
          <w:tcPr>
            <w:tcW w:w="7293" w:type="dxa"/>
            <w:gridSpan w:val="2"/>
          </w:tcPr>
          <w:p w14:paraId="3FD3F96F" w14:textId="3197F66C"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57" w:author="Author"/>
                <w:del w:id="15058" w:author="Author"/>
                <w:sz w:val="20"/>
                <w:highlight w:val="yellow"/>
              </w:rPr>
            </w:pPr>
            <w:ins w:id="15059" w:author="Author">
              <w:del w:id="15060" w:author="Author">
                <w:r w:rsidRPr="0029387C" w:rsidDel="005E41B3">
                  <w:rPr>
                    <w:sz w:val="20"/>
                  </w:rPr>
                  <w:delText>The response should return the status and amount of voucher</w:delText>
                </w:r>
              </w:del>
            </w:ins>
          </w:p>
        </w:tc>
      </w:tr>
      <w:tr w:rsidR="006A540C" w:rsidRPr="0029387C" w:rsidDel="005E41B3" w14:paraId="7A1225D7" w14:textId="28FB6F80" w:rsidTr="00EA73E6">
        <w:trPr>
          <w:ins w:id="15061" w:author="Author"/>
          <w:del w:id="15062" w:author="Author"/>
        </w:trPr>
        <w:tc>
          <w:tcPr>
            <w:cnfStyle w:val="001000000000" w:firstRow="0" w:lastRow="0" w:firstColumn="1" w:lastColumn="0" w:oddVBand="0" w:evenVBand="0" w:oddHBand="0" w:evenHBand="0" w:firstRowFirstColumn="0" w:firstRowLastColumn="0" w:lastRowFirstColumn="0" w:lastRowLastColumn="0"/>
            <w:tcW w:w="2323" w:type="dxa"/>
          </w:tcPr>
          <w:p w14:paraId="36EDBB85" w14:textId="6ED3159C" w:rsidR="006A540C" w:rsidRPr="0029387C" w:rsidDel="005E41B3" w:rsidRDefault="006A540C" w:rsidP="00EA73E6">
            <w:pPr>
              <w:spacing w:before="120"/>
              <w:jc w:val="left"/>
              <w:rPr>
                <w:ins w:id="15063" w:author="Author"/>
                <w:del w:id="15064" w:author="Author"/>
                <w:sz w:val="20"/>
              </w:rPr>
            </w:pPr>
            <w:ins w:id="15065" w:author="Author">
              <w:del w:id="15066" w:author="Author">
                <w:r w:rsidRPr="0029387C" w:rsidDel="005E41B3">
                  <w:rPr>
                    <w:sz w:val="20"/>
                  </w:rPr>
                  <w:delText>Interface Id</w:delText>
                </w:r>
              </w:del>
            </w:ins>
          </w:p>
        </w:tc>
        <w:tc>
          <w:tcPr>
            <w:tcW w:w="7293" w:type="dxa"/>
            <w:gridSpan w:val="2"/>
          </w:tcPr>
          <w:p w14:paraId="593FA7B8" w14:textId="6382B8E1"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67" w:author="Author"/>
                <w:del w:id="15068" w:author="Author"/>
                <w:sz w:val="20"/>
              </w:rPr>
            </w:pPr>
            <w:ins w:id="15069" w:author="Author">
              <w:del w:id="15070" w:author="Author">
                <w:r w:rsidRPr="0029387C" w:rsidDel="005E41B3">
                  <w:rPr>
                    <w:sz w:val="20"/>
                    <w:lang w:val="en-US"/>
                  </w:rPr>
                  <w:delText>IF192.23</w:delText>
                </w:r>
              </w:del>
            </w:ins>
          </w:p>
        </w:tc>
      </w:tr>
      <w:tr w:rsidR="006A540C" w:rsidRPr="0029387C" w:rsidDel="005E41B3" w14:paraId="039F8037" w14:textId="3773E3E7" w:rsidTr="00EA73E6">
        <w:trPr>
          <w:ins w:id="15071" w:author="Author"/>
          <w:del w:id="15072" w:author="Author"/>
        </w:trPr>
        <w:tc>
          <w:tcPr>
            <w:cnfStyle w:val="001000000000" w:firstRow="0" w:lastRow="0" w:firstColumn="1" w:lastColumn="0" w:oddVBand="0" w:evenVBand="0" w:oddHBand="0" w:evenHBand="0" w:firstRowFirstColumn="0" w:firstRowLastColumn="0" w:lastRowFirstColumn="0" w:lastRowLastColumn="0"/>
            <w:tcW w:w="2323" w:type="dxa"/>
          </w:tcPr>
          <w:p w14:paraId="2542ADCE" w14:textId="51536370" w:rsidR="006A540C" w:rsidRPr="0029387C" w:rsidDel="005E41B3" w:rsidRDefault="006A540C" w:rsidP="00EA73E6">
            <w:pPr>
              <w:spacing w:before="120"/>
              <w:jc w:val="left"/>
              <w:rPr>
                <w:ins w:id="15073" w:author="Author"/>
                <w:del w:id="15074" w:author="Author"/>
                <w:sz w:val="20"/>
              </w:rPr>
            </w:pPr>
            <w:ins w:id="15075" w:author="Author">
              <w:del w:id="15076" w:author="Author">
                <w:r w:rsidRPr="0029387C" w:rsidDel="005E41B3">
                  <w:rPr>
                    <w:sz w:val="20"/>
                  </w:rPr>
                  <w:delText>Service Id</w:delText>
                </w:r>
              </w:del>
            </w:ins>
          </w:p>
        </w:tc>
        <w:tc>
          <w:tcPr>
            <w:tcW w:w="7293" w:type="dxa"/>
            <w:gridSpan w:val="2"/>
          </w:tcPr>
          <w:p w14:paraId="0A1285B1" w14:textId="1DCC08A2"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77" w:author="Author"/>
                <w:del w:id="15078" w:author="Author"/>
                <w:sz w:val="20"/>
              </w:rPr>
            </w:pPr>
            <w:ins w:id="15079" w:author="Author">
              <w:del w:id="15080" w:author="Author">
                <w:r w:rsidRPr="0029387C" w:rsidDel="005E41B3">
                  <w:rPr>
                    <w:sz w:val="20"/>
                  </w:rPr>
                  <w:delText>TBD</w:delText>
                </w:r>
                <w:r w:rsidR="0029387C" w:rsidRPr="0029387C" w:rsidDel="005E41B3">
                  <w:rPr>
                    <w:sz w:val="20"/>
                  </w:rPr>
                  <w:delText>547</w:delText>
                </w:r>
              </w:del>
            </w:ins>
          </w:p>
        </w:tc>
      </w:tr>
      <w:tr w:rsidR="006A540C" w:rsidRPr="0029387C" w:rsidDel="005E41B3" w14:paraId="71B33CE5" w14:textId="43E55D75" w:rsidTr="00EA73E6">
        <w:trPr>
          <w:ins w:id="15081" w:author="Author"/>
          <w:del w:id="15082" w:author="Author"/>
        </w:trPr>
        <w:tc>
          <w:tcPr>
            <w:cnfStyle w:val="001000000000" w:firstRow="0" w:lastRow="0" w:firstColumn="1" w:lastColumn="0" w:oddVBand="0" w:evenVBand="0" w:oddHBand="0" w:evenHBand="0" w:firstRowFirstColumn="0" w:firstRowLastColumn="0" w:lastRowFirstColumn="0" w:lastRowLastColumn="0"/>
            <w:tcW w:w="2323" w:type="dxa"/>
          </w:tcPr>
          <w:p w14:paraId="19067834" w14:textId="7A5BF487" w:rsidR="006A540C" w:rsidRPr="0029387C" w:rsidDel="005E41B3" w:rsidRDefault="006A540C" w:rsidP="00EA73E6">
            <w:pPr>
              <w:spacing w:before="120"/>
              <w:jc w:val="left"/>
              <w:rPr>
                <w:ins w:id="15083" w:author="Author"/>
                <w:del w:id="15084" w:author="Author"/>
                <w:sz w:val="20"/>
              </w:rPr>
            </w:pPr>
            <w:ins w:id="15085" w:author="Author">
              <w:del w:id="15086" w:author="Author">
                <w:r w:rsidRPr="0029387C" w:rsidDel="005E41B3">
                  <w:rPr>
                    <w:sz w:val="20"/>
                  </w:rPr>
                  <w:delText>CSM Service</w:delText>
                </w:r>
              </w:del>
            </w:ins>
          </w:p>
        </w:tc>
        <w:tc>
          <w:tcPr>
            <w:tcW w:w="7293" w:type="dxa"/>
            <w:gridSpan w:val="2"/>
          </w:tcPr>
          <w:p w14:paraId="283E1B8A" w14:textId="65B74BD7"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87" w:author="Author"/>
                <w:del w:id="15088" w:author="Author"/>
                <w:sz w:val="20"/>
              </w:rPr>
            </w:pPr>
            <w:ins w:id="15089" w:author="Author">
              <w:del w:id="15090" w:author="Author">
                <w:r w:rsidRPr="0029387C" w:rsidDel="005E41B3">
                  <w:rPr>
                    <w:sz w:val="20"/>
                  </w:rPr>
                  <w:delText>PaymentVoucher</w:delText>
                </w:r>
              </w:del>
            </w:ins>
          </w:p>
        </w:tc>
      </w:tr>
      <w:tr w:rsidR="006A540C" w:rsidRPr="0029387C" w:rsidDel="005E41B3" w14:paraId="0A242FA5" w14:textId="514B50CC" w:rsidTr="00EA73E6">
        <w:trPr>
          <w:ins w:id="15091" w:author="Author"/>
          <w:del w:id="15092" w:author="Author"/>
        </w:trPr>
        <w:tc>
          <w:tcPr>
            <w:cnfStyle w:val="001000000000" w:firstRow="0" w:lastRow="0" w:firstColumn="1" w:lastColumn="0" w:oddVBand="0" w:evenVBand="0" w:oddHBand="0" w:evenHBand="0" w:firstRowFirstColumn="0" w:firstRowLastColumn="0" w:lastRowFirstColumn="0" w:lastRowLastColumn="0"/>
            <w:tcW w:w="2323" w:type="dxa"/>
          </w:tcPr>
          <w:p w14:paraId="04340D23" w14:textId="0020D8A0" w:rsidR="006A540C" w:rsidRPr="0029387C" w:rsidDel="005E41B3" w:rsidRDefault="006A540C" w:rsidP="00EA73E6">
            <w:pPr>
              <w:spacing w:before="120"/>
              <w:jc w:val="left"/>
              <w:rPr>
                <w:ins w:id="15093" w:author="Author"/>
                <w:del w:id="15094" w:author="Author"/>
                <w:sz w:val="20"/>
              </w:rPr>
            </w:pPr>
            <w:ins w:id="15095" w:author="Author">
              <w:del w:id="15096" w:author="Author">
                <w:r w:rsidRPr="0029387C" w:rsidDel="005E41B3">
                  <w:rPr>
                    <w:sz w:val="20"/>
                  </w:rPr>
                  <w:delText>CSM Operation</w:delText>
                </w:r>
              </w:del>
            </w:ins>
          </w:p>
        </w:tc>
        <w:tc>
          <w:tcPr>
            <w:tcW w:w="7293" w:type="dxa"/>
            <w:gridSpan w:val="2"/>
          </w:tcPr>
          <w:p w14:paraId="5BE8B993" w14:textId="6C4940E4"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97" w:author="Author"/>
                <w:del w:id="15098" w:author="Author"/>
                <w:sz w:val="20"/>
              </w:rPr>
            </w:pPr>
            <w:ins w:id="15099" w:author="Author">
              <w:del w:id="15100" w:author="Author">
                <w:r w:rsidRPr="0029387C" w:rsidDel="005E41B3">
                  <w:rPr>
                    <w:sz w:val="20"/>
                  </w:rPr>
                  <w:delText>GetPaymentVoucherList</w:delText>
                </w:r>
              </w:del>
            </w:ins>
          </w:p>
        </w:tc>
      </w:tr>
    </w:tbl>
    <w:p w14:paraId="235CD728" w14:textId="516774E8" w:rsidR="006A540C" w:rsidRPr="00563671" w:rsidDel="005E41B3" w:rsidRDefault="006A540C" w:rsidP="00234AC9">
      <w:pPr>
        <w:rPr>
          <w:del w:id="1510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95C14A7" w14:textId="1D4C0C4A" w:rsidTr="004F7C7A">
        <w:trPr>
          <w:cnfStyle w:val="100000000000" w:firstRow="1" w:lastRow="0" w:firstColumn="0" w:lastColumn="0" w:oddVBand="0" w:evenVBand="0" w:oddHBand="0" w:evenHBand="0" w:firstRowFirstColumn="0" w:firstRowLastColumn="0" w:lastRowFirstColumn="0" w:lastRowLastColumn="0"/>
          <w:del w:id="1510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ED2D85C" w14:textId="08FCB71C" w:rsidR="00234AC9" w:rsidRPr="00563671" w:rsidDel="005E41B3" w:rsidRDefault="00234AC9" w:rsidP="004F7C7A">
            <w:pPr>
              <w:spacing w:before="120"/>
              <w:jc w:val="left"/>
              <w:rPr>
                <w:del w:id="15103" w:author="Author"/>
                <w:rFonts w:cs="Arial"/>
                <w:b w:val="0"/>
                <w:color w:val="auto"/>
                <w:sz w:val="20"/>
                <w:szCs w:val="20"/>
                <w:lang w:val="en-IE"/>
              </w:rPr>
            </w:pPr>
          </w:p>
        </w:tc>
        <w:tc>
          <w:tcPr>
            <w:tcW w:w="2976" w:type="dxa"/>
          </w:tcPr>
          <w:p w14:paraId="19C30323" w14:textId="620963F1"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104" w:author="Author"/>
                <w:rFonts w:cs="Arial"/>
                <w:color w:val="auto"/>
                <w:sz w:val="20"/>
                <w:szCs w:val="20"/>
                <w:lang w:val="en-IE"/>
              </w:rPr>
            </w:pPr>
          </w:p>
        </w:tc>
      </w:tr>
      <w:tr w:rsidR="00563671" w:rsidRPr="00563671" w:rsidDel="005E41B3" w14:paraId="2426A095" w14:textId="03135F42" w:rsidTr="004F7C7A">
        <w:trPr>
          <w:del w:id="15105" w:author="Author"/>
        </w:trPr>
        <w:tc>
          <w:tcPr>
            <w:cnfStyle w:val="001000000000" w:firstRow="0" w:lastRow="0" w:firstColumn="1" w:lastColumn="0" w:oddVBand="0" w:evenVBand="0" w:oddHBand="0" w:evenHBand="0" w:firstRowFirstColumn="0" w:firstRowLastColumn="0" w:lastRowFirstColumn="0" w:lastRowLastColumn="0"/>
            <w:tcW w:w="2323" w:type="dxa"/>
          </w:tcPr>
          <w:p w14:paraId="0C913AB0" w14:textId="15CD97C4" w:rsidR="00234AC9" w:rsidRPr="00563671" w:rsidDel="005E41B3" w:rsidRDefault="00234AC9" w:rsidP="004F7C7A">
            <w:pPr>
              <w:spacing w:before="120"/>
              <w:jc w:val="left"/>
              <w:rPr>
                <w:del w:id="15106" w:author="Author"/>
                <w:rFonts w:cs="Arial"/>
                <w:sz w:val="20"/>
                <w:szCs w:val="20"/>
                <w:lang w:val="en-IE"/>
              </w:rPr>
            </w:pPr>
            <w:del w:id="15107" w:author="Author">
              <w:r w:rsidRPr="00563671" w:rsidDel="005E41B3">
                <w:rPr>
                  <w:rFonts w:cs="Arial"/>
                  <w:sz w:val="20"/>
                  <w:szCs w:val="20"/>
                  <w:lang w:val="en-IE"/>
                </w:rPr>
                <w:delText>Service</w:delText>
              </w:r>
            </w:del>
          </w:p>
        </w:tc>
        <w:tc>
          <w:tcPr>
            <w:tcW w:w="7293" w:type="dxa"/>
            <w:gridSpan w:val="2"/>
          </w:tcPr>
          <w:p w14:paraId="3A853A9E" w14:textId="4B6BD691"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108" w:author="Author"/>
                <w:color w:val="auto"/>
                <w:sz w:val="20"/>
                <w:szCs w:val="20"/>
              </w:rPr>
            </w:pPr>
            <w:del w:id="15109" w:author="Author">
              <w:r w:rsidRPr="00563671" w:rsidDel="005E41B3">
                <w:rPr>
                  <w:color w:val="auto"/>
                  <w:sz w:val="20"/>
                  <w:szCs w:val="20"/>
                </w:rPr>
                <w:delText>Get asset details</w:delText>
              </w:r>
            </w:del>
          </w:p>
        </w:tc>
      </w:tr>
      <w:tr w:rsidR="00563671" w:rsidRPr="00563671" w:rsidDel="005E41B3" w14:paraId="1F2395BD" w14:textId="52E9B3BC" w:rsidTr="004F7C7A">
        <w:trPr>
          <w:del w:id="15110" w:author="Author"/>
        </w:trPr>
        <w:tc>
          <w:tcPr>
            <w:cnfStyle w:val="001000000000" w:firstRow="0" w:lastRow="0" w:firstColumn="1" w:lastColumn="0" w:oddVBand="0" w:evenVBand="0" w:oddHBand="0" w:evenHBand="0" w:firstRowFirstColumn="0" w:firstRowLastColumn="0" w:lastRowFirstColumn="0" w:lastRowLastColumn="0"/>
            <w:tcW w:w="2323" w:type="dxa"/>
          </w:tcPr>
          <w:p w14:paraId="78EB3E28" w14:textId="632A1BED" w:rsidR="00234AC9" w:rsidRPr="00563671" w:rsidDel="005E41B3" w:rsidRDefault="00234AC9" w:rsidP="004F7C7A">
            <w:pPr>
              <w:spacing w:before="120"/>
              <w:jc w:val="left"/>
              <w:rPr>
                <w:del w:id="15111" w:author="Author"/>
                <w:rFonts w:cs="Arial"/>
                <w:sz w:val="20"/>
                <w:szCs w:val="20"/>
                <w:lang w:val="en-IE"/>
              </w:rPr>
            </w:pPr>
            <w:del w:id="15112" w:author="Author">
              <w:r w:rsidRPr="00563671" w:rsidDel="005E41B3">
                <w:rPr>
                  <w:rFonts w:cs="Arial"/>
                  <w:sz w:val="20"/>
                  <w:szCs w:val="20"/>
                  <w:lang w:val="en-IE"/>
                </w:rPr>
                <w:delText>Relevant Input Notes</w:delText>
              </w:r>
            </w:del>
          </w:p>
        </w:tc>
        <w:tc>
          <w:tcPr>
            <w:tcW w:w="7293" w:type="dxa"/>
            <w:gridSpan w:val="2"/>
          </w:tcPr>
          <w:p w14:paraId="73BC700D" w14:textId="460F457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13" w:author="Author"/>
                <w:rFonts w:cs="Arial"/>
                <w:sz w:val="20"/>
                <w:szCs w:val="20"/>
                <w:lang w:val="en-IE"/>
              </w:rPr>
            </w:pPr>
            <w:del w:id="15114" w:author="Author">
              <w:r w:rsidRPr="00563671" w:rsidDel="005E41B3">
                <w:rPr>
                  <w:rFonts w:cs="Arial"/>
                  <w:sz w:val="20"/>
                  <w:szCs w:val="20"/>
                  <w:lang w:val="en-IE"/>
                </w:rPr>
                <w:delText>The request is made against a given asset</w:delText>
              </w:r>
            </w:del>
          </w:p>
        </w:tc>
      </w:tr>
      <w:tr w:rsidR="00563671" w:rsidRPr="00563671" w:rsidDel="005E41B3" w14:paraId="584ED86F" w14:textId="5D28E96A" w:rsidTr="004F7C7A">
        <w:trPr>
          <w:del w:id="15115" w:author="Author"/>
        </w:trPr>
        <w:tc>
          <w:tcPr>
            <w:cnfStyle w:val="001000000000" w:firstRow="0" w:lastRow="0" w:firstColumn="1" w:lastColumn="0" w:oddVBand="0" w:evenVBand="0" w:oddHBand="0" w:evenHBand="0" w:firstRowFirstColumn="0" w:firstRowLastColumn="0" w:lastRowFirstColumn="0" w:lastRowLastColumn="0"/>
            <w:tcW w:w="2323" w:type="dxa"/>
          </w:tcPr>
          <w:p w14:paraId="3334469B" w14:textId="4247C972" w:rsidR="00234AC9" w:rsidRPr="00563671" w:rsidDel="005E41B3" w:rsidRDefault="00234AC9" w:rsidP="004F7C7A">
            <w:pPr>
              <w:spacing w:before="120"/>
              <w:jc w:val="left"/>
              <w:rPr>
                <w:del w:id="15116" w:author="Author"/>
                <w:rFonts w:cs="Arial"/>
                <w:sz w:val="20"/>
                <w:szCs w:val="20"/>
                <w:lang w:val="en-IE"/>
              </w:rPr>
            </w:pPr>
            <w:del w:id="15117" w:author="Author">
              <w:r w:rsidRPr="00563671" w:rsidDel="005E41B3">
                <w:rPr>
                  <w:rFonts w:cs="Arial"/>
                  <w:sz w:val="20"/>
                  <w:szCs w:val="20"/>
                  <w:lang w:val="en-IE"/>
                </w:rPr>
                <w:delText>Relevant Output Notes</w:delText>
              </w:r>
            </w:del>
          </w:p>
        </w:tc>
        <w:tc>
          <w:tcPr>
            <w:tcW w:w="7293" w:type="dxa"/>
            <w:gridSpan w:val="2"/>
          </w:tcPr>
          <w:p w14:paraId="77858511" w14:textId="6410375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18" w:author="Author"/>
                <w:rFonts w:cs="Arial"/>
                <w:sz w:val="20"/>
                <w:szCs w:val="20"/>
                <w:lang w:val="en-IE"/>
              </w:rPr>
            </w:pPr>
            <w:del w:id="15119" w:author="Author">
              <w:r w:rsidRPr="00563671" w:rsidDel="005E41B3">
                <w:rPr>
                  <w:rFonts w:cs="Arial"/>
                  <w:sz w:val="20"/>
                  <w:szCs w:val="20"/>
                  <w:lang w:val="en-IE"/>
                </w:rPr>
                <w:delText>The response returns the inventory information for the given asset</w:delText>
              </w:r>
            </w:del>
          </w:p>
        </w:tc>
      </w:tr>
      <w:tr w:rsidR="00563671" w:rsidRPr="00563671" w:rsidDel="005E41B3" w14:paraId="44381301" w14:textId="7A0657C5" w:rsidTr="004F7C7A">
        <w:trPr>
          <w:del w:id="15120" w:author="Author"/>
        </w:trPr>
        <w:tc>
          <w:tcPr>
            <w:cnfStyle w:val="001000000000" w:firstRow="0" w:lastRow="0" w:firstColumn="1" w:lastColumn="0" w:oddVBand="0" w:evenVBand="0" w:oddHBand="0" w:evenHBand="0" w:firstRowFirstColumn="0" w:firstRowLastColumn="0" w:lastRowFirstColumn="0" w:lastRowLastColumn="0"/>
            <w:tcW w:w="2323" w:type="dxa"/>
          </w:tcPr>
          <w:p w14:paraId="63D1EC85" w14:textId="686E26D0" w:rsidR="00234AC9" w:rsidRPr="00563671" w:rsidDel="005E41B3" w:rsidRDefault="00234AC9" w:rsidP="004F7C7A">
            <w:pPr>
              <w:spacing w:before="120"/>
              <w:jc w:val="left"/>
              <w:rPr>
                <w:del w:id="15121" w:author="Author"/>
                <w:rFonts w:cs="Arial"/>
                <w:sz w:val="20"/>
                <w:szCs w:val="20"/>
                <w:lang w:val="en-IE"/>
              </w:rPr>
            </w:pPr>
            <w:del w:id="15122" w:author="Author">
              <w:r w:rsidRPr="00563671" w:rsidDel="005E41B3">
                <w:rPr>
                  <w:rFonts w:cs="Arial"/>
                  <w:sz w:val="20"/>
                  <w:szCs w:val="20"/>
                  <w:lang w:val="en-IE"/>
                </w:rPr>
                <w:delText>Interface Id</w:delText>
              </w:r>
            </w:del>
          </w:p>
        </w:tc>
        <w:tc>
          <w:tcPr>
            <w:tcW w:w="7293" w:type="dxa"/>
            <w:gridSpan w:val="2"/>
          </w:tcPr>
          <w:p w14:paraId="076B8E20" w14:textId="1C7CC7B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23" w:author="Author"/>
                <w:rFonts w:cs="Arial"/>
                <w:sz w:val="20"/>
                <w:szCs w:val="20"/>
                <w:lang w:val="en-IE"/>
              </w:rPr>
            </w:pPr>
            <w:del w:id="15124" w:author="Author">
              <w:r w:rsidRPr="00563671" w:rsidDel="005E41B3">
                <w:rPr>
                  <w:rFonts w:cs="Arial"/>
                  <w:sz w:val="20"/>
                  <w:szCs w:val="20"/>
                  <w:lang w:val="en-IE" w:eastAsia="pt-PT"/>
                </w:rPr>
                <w:delText>IF192.</w:delText>
              </w:r>
            </w:del>
            <w:ins w:id="15125" w:author="Author">
              <w:del w:id="15126" w:author="Author">
                <w:r w:rsidR="00ED5E66" w:rsidDel="005E41B3">
                  <w:rPr>
                    <w:rFonts w:cs="Arial"/>
                    <w:sz w:val="20"/>
                    <w:szCs w:val="20"/>
                    <w:lang w:val="en-IE" w:eastAsia="pt-PT"/>
                  </w:rPr>
                  <w:delText>07</w:delText>
                </w:r>
              </w:del>
            </w:ins>
            <w:del w:id="15127" w:author="Author">
              <w:r w:rsidRPr="00563671" w:rsidDel="005E41B3">
                <w:rPr>
                  <w:rFonts w:cs="Arial"/>
                  <w:sz w:val="20"/>
                  <w:szCs w:val="20"/>
                  <w:lang w:val="en-IE" w:eastAsia="pt-PT"/>
                </w:rPr>
                <w:delText>27</w:delText>
              </w:r>
            </w:del>
          </w:p>
        </w:tc>
      </w:tr>
      <w:tr w:rsidR="00563671" w:rsidRPr="00563671" w:rsidDel="005E41B3" w14:paraId="3BD72F6E" w14:textId="1325115F" w:rsidTr="004F7C7A">
        <w:trPr>
          <w:del w:id="15128" w:author="Author"/>
        </w:trPr>
        <w:tc>
          <w:tcPr>
            <w:cnfStyle w:val="001000000000" w:firstRow="0" w:lastRow="0" w:firstColumn="1" w:lastColumn="0" w:oddVBand="0" w:evenVBand="0" w:oddHBand="0" w:evenHBand="0" w:firstRowFirstColumn="0" w:firstRowLastColumn="0" w:lastRowFirstColumn="0" w:lastRowLastColumn="0"/>
            <w:tcW w:w="2323" w:type="dxa"/>
          </w:tcPr>
          <w:p w14:paraId="363DDBBD" w14:textId="31368461" w:rsidR="00234AC9" w:rsidRPr="00563671" w:rsidDel="005E41B3" w:rsidRDefault="00234AC9" w:rsidP="004F7C7A">
            <w:pPr>
              <w:spacing w:before="120"/>
              <w:jc w:val="left"/>
              <w:rPr>
                <w:del w:id="15129" w:author="Author"/>
                <w:rFonts w:cs="Arial"/>
                <w:sz w:val="20"/>
                <w:szCs w:val="20"/>
                <w:lang w:val="en-IE"/>
              </w:rPr>
            </w:pPr>
            <w:del w:id="15130" w:author="Author">
              <w:r w:rsidRPr="00563671" w:rsidDel="005E41B3">
                <w:rPr>
                  <w:rFonts w:cs="Arial"/>
                  <w:sz w:val="20"/>
                  <w:szCs w:val="20"/>
                  <w:lang w:val="en-IE"/>
                </w:rPr>
                <w:delText>Service Id</w:delText>
              </w:r>
            </w:del>
          </w:p>
        </w:tc>
        <w:tc>
          <w:tcPr>
            <w:tcW w:w="7293" w:type="dxa"/>
            <w:gridSpan w:val="2"/>
          </w:tcPr>
          <w:p w14:paraId="7E23BB59" w14:textId="13B49E2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31" w:author="Author"/>
                <w:rFonts w:cs="Arial"/>
                <w:sz w:val="20"/>
                <w:szCs w:val="20"/>
                <w:lang w:val="en-IE"/>
              </w:rPr>
            </w:pPr>
            <w:del w:id="15132" w:author="Author">
              <w:r w:rsidRPr="00563671" w:rsidDel="005E41B3">
                <w:rPr>
                  <w:rFonts w:cs="Arial"/>
                  <w:sz w:val="20"/>
                  <w:szCs w:val="20"/>
                  <w:lang w:val="en-IE"/>
                </w:rPr>
                <w:delText>TBD</w:delText>
              </w:r>
            </w:del>
            <w:ins w:id="15133" w:author="Author">
              <w:del w:id="15134" w:author="Author">
                <w:r w:rsidR="0029387C" w:rsidDel="005E41B3">
                  <w:rPr>
                    <w:rFonts w:cs="Arial"/>
                    <w:sz w:val="20"/>
                    <w:szCs w:val="20"/>
                    <w:lang w:val="en-IE"/>
                  </w:rPr>
                  <w:delText>501</w:delText>
                </w:r>
              </w:del>
            </w:ins>
          </w:p>
        </w:tc>
      </w:tr>
      <w:tr w:rsidR="00563671" w:rsidRPr="00563671" w:rsidDel="005E41B3" w14:paraId="23B62B45" w14:textId="3A5CECDB" w:rsidTr="004F7C7A">
        <w:trPr>
          <w:ins w:id="15135" w:author="Author"/>
          <w:del w:id="15136" w:author="Author"/>
        </w:trPr>
        <w:tc>
          <w:tcPr>
            <w:cnfStyle w:val="001000000000" w:firstRow="0" w:lastRow="0" w:firstColumn="1" w:lastColumn="0" w:oddVBand="0" w:evenVBand="0" w:oddHBand="0" w:evenHBand="0" w:firstRowFirstColumn="0" w:firstRowLastColumn="0" w:lastRowFirstColumn="0" w:lastRowLastColumn="0"/>
            <w:tcW w:w="2323" w:type="dxa"/>
          </w:tcPr>
          <w:p w14:paraId="0B4065E3" w14:textId="09C37493" w:rsidR="004E4A78" w:rsidRPr="00563671" w:rsidDel="005E41B3" w:rsidRDefault="004E4A78" w:rsidP="004E4A78">
            <w:pPr>
              <w:spacing w:before="120"/>
              <w:jc w:val="left"/>
              <w:rPr>
                <w:ins w:id="15137" w:author="Author"/>
                <w:del w:id="15138" w:author="Author"/>
                <w:rFonts w:cs="Arial"/>
                <w:sz w:val="20"/>
                <w:szCs w:val="20"/>
                <w:lang w:val="en-IE"/>
              </w:rPr>
            </w:pPr>
            <w:ins w:id="15139" w:author="Author">
              <w:del w:id="15140" w:author="Author">
                <w:r w:rsidRPr="00563671" w:rsidDel="005E41B3">
                  <w:rPr>
                    <w:rFonts w:cs="Arial"/>
                    <w:bCs/>
                    <w:sz w:val="20"/>
                    <w:szCs w:val="20"/>
                  </w:rPr>
                  <w:delText>CSM Service</w:delText>
                </w:r>
              </w:del>
            </w:ins>
          </w:p>
        </w:tc>
        <w:tc>
          <w:tcPr>
            <w:tcW w:w="7293" w:type="dxa"/>
            <w:gridSpan w:val="2"/>
          </w:tcPr>
          <w:p w14:paraId="40915D54" w14:textId="2E16C3A9" w:rsidR="004E4A78" w:rsidRPr="00563671" w:rsidDel="005E41B3" w:rsidRDefault="00B95908" w:rsidP="00B95908">
            <w:pPr>
              <w:spacing w:before="120"/>
              <w:jc w:val="left"/>
              <w:cnfStyle w:val="000000000000" w:firstRow="0" w:lastRow="0" w:firstColumn="0" w:lastColumn="0" w:oddVBand="0" w:evenVBand="0" w:oddHBand="0" w:evenHBand="0" w:firstRowFirstColumn="0" w:firstRowLastColumn="0" w:lastRowFirstColumn="0" w:lastRowLastColumn="0"/>
              <w:rPr>
                <w:ins w:id="15141" w:author="Author"/>
                <w:del w:id="15142" w:author="Author"/>
                <w:rFonts w:cs="Arial"/>
                <w:sz w:val="20"/>
                <w:szCs w:val="20"/>
                <w:lang w:val="en-IE"/>
              </w:rPr>
            </w:pPr>
            <w:ins w:id="15143" w:author="Author">
              <w:del w:id="15144" w:author="Author">
                <w:r w:rsidDel="005E41B3">
                  <w:rPr>
                    <w:rFonts w:cs="Arial"/>
                    <w:sz w:val="20"/>
                    <w:szCs w:val="20"/>
                  </w:rPr>
                  <w:delText>ProductStock</w:delText>
                </w:r>
                <w:r w:rsidRPr="00B95908" w:rsidDel="005E41B3">
                  <w:rPr>
                    <w:rFonts w:cs="Arial"/>
                    <w:sz w:val="20"/>
                    <w:szCs w:val="20"/>
                  </w:rPr>
                  <w:delText xml:space="preserve"> </w:delText>
                </w:r>
                <w:r w:rsidR="00624DA1" w:rsidRPr="00563671" w:rsidDel="005E41B3">
                  <w:rPr>
                    <w:rFonts w:cs="Arial"/>
                    <w:sz w:val="20"/>
                    <w:szCs w:val="20"/>
                  </w:rPr>
                  <w:delText>TBD</w:delText>
                </w:r>
                <w:r w:rsidR="004E4A78" w:rsidRPr="00563671" w:rsidDel="005E41B3">
                  <w:rPr>
                    <w:rFonts w:cs="Arial"/>
                    <w:sz w:val="20"/>
                    <w:szCs w:val="20"/>
                  </w:rPr>
                  <w:delText>LogicalResourceInventoryItem</w:delText>
                </w:r>
              </w:del>
            </w:ins>
          </w:p>
        </w:tc>
      </w:tr>
      <w:tr w:rsidR="00563671" w:rsidRPr="00563671" w:rsidDel="005E41B3" w14:paraId="03818C43" w14:textId="2D0D4D84" w:rsidTr="004F7C7A">
        <w:trPr>
          <w:ins w:id="15145" w:author="Author"/>
          <w:del w:id="15146" w:author="Author"/>
        </w:trPr>
        <w:tc>
          <w:tcPr>
            <w:cnfStyle w:val="001000000000" w:firstRow="0" w:lastRow="0" w:firstColumn="1" w:lastColumn="0" w:oddVBand="0" w:evenVBand="0" w:oddHBand="0" w:evenHBand="0" w:firstRowFirstColumn="0" w:firstRowLastColumn="0" w:lastRowFirstColumn="0" w:lastRowLastColumn="0"/>
            <w:tcW w:w="2323" w:type="dxa"/>
          </w:tcPr>
          <w:p w14:paraId="1EA6C20C" w14:textId="43F01E19" w:rsidR="004E4A78" w:rsidRPr="00563671" w:rsidDel="005E41B3" w:rsidRDefault="004E4A78" w:rsidP="004E4A78">
            <w:pPr>
              <w:spacing w:before="120"/>
              <w:jc w:val="left"/>
              <w:rPr>
                <w:ins w:id="15147" w:author="Author"/>
                <w:del w:id="15148" w:author="Author"/>
                <w:rFonts w:cs="Arial"/>
                <w:sz w:val="20"/>
                <w:szCs w:val="20"/>
                <w:lang w:val="en-IE"/>
              </w:rPr>
            </w:pPr>
            <w:ins w:id="15149" w:author="Author">
              <w:del w:id="15150" w:author="Author">
                <w:r w:rsidRPr="00563671" w:rsidDel="005E41B3">
                  <w:rPr>
                    <w:rFonts w:cs="Arial"/>
                    <w:bCs/>
                    <w:sz w:val="20"/>
                    <w:szCs w:val="20"/>
                  </w:rPr>
                  <w:delText>CSM Operation</w:delText>
                </w:r>
              </w:del>
            </w:ins>
          </w:p>
        </w:tc>
        <w:tc>
          <w:tcPr>
            <w:tcW w:w="7293" w:type="dxa"/>
            <w:gridSpan w:val="2"/>
          </w:tcPr>
          <w:p w14:paraId="7E6F00E0" w14:textId="050BB437" w:rsidR="004E4A78" w:rsidRPr="00563671" w:rsidDel="005E41B3" w:rsidRDefault="00B95908" w:rsidP="004E4A78">
            <w:pPr>
              <w:spacing w:before="120"/>
              <w:jc w:val="left"/>
              <w:cnfStyle w:val="000000000000" w:firstRow="0" w:lastRow="0" w:firstColumn="0" w:lastColumn="0" w:oddVBand="0" w:evenVBand="0" w:oddHBand="0" w:evenHBand="0" w:firstRowFirstColumn="0" w:firstRowLastColumn="0" w:lastRowFirstColumn="0" w:lastRowLastColumn="0"/>
              <w:rPr>
                <w:ins w:id="15151" w:author="Author"/>
                <w:del w:id="15152" w:author="Author"/>
                <w:rFonts w:cs="Arial"/>
                <w:sz w:val="20"/>
                <w:szCs w:val="20"/>
                <w:lang w:val="en-IE"/>
              </w:rPr>
            </w:pPr>
            <w:ins w:id="15153" w:author="Author">
              <w:del w:id="15154" w:author="Author">
                <w:r w:rsidRPr="00B95908" w:rsidDel="005E41B3">
                  <w:rPr>
                    <w:rFonts w:cs="Arial"/>
                    <w:sz w:val="20"/>
                    <w:szCs w:val="20"/>
                  </w:rPr>
                  <w:delText xml:space="preserve">GetProductStockList </w:delText>
                </w:r>
                <w:r w:rsidR="00A21198" w:rsidRPr="00A21198" w:rsidDel="005E41B3">
                  <w:rPr>
                    <w:rFonts w:cs="Arial"/>
                    <w:sz w:val="20"/>
                    <w:szCs w:val="20"/>
                  </w:rPr>
                  <w:delText>getproductstocklist</w:delText>
                </w:r>
                <w:r w:rsidR="004E4A78" w:rsidRPr="00563671" w:rsidDel="005E41B3">
                  <w:rPr>
                    <w:rFonts w:cs="Arial"/>
                    <w:sz w:val="20"/>
                    <w:szCs w:val="20"/>
                  </w:rPr>
                  <w:delText>TBD</w:delText>
                </w:r>
              </w:del>
            </w:ins>
          </w:p>
        </w:tc>
      </w:tr>
    </w:tbl>
    <w:p w14:paraId="49437098" w14:textId="726388E2" w:rsidR="00234AC9" w:rsidRPr="00563671" w:rsidDel="005E41B3" w:rsidRDefault="00234AC9" w:rsidP="00234AC9">
      <w:pPr>
        <w:rPr>
          <w:del w:id="1515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25604B1" w14:textId="6822D90C" w:rsidTr="004F7C7A">
        <w:trPr>
          <w:cnfStyle w:val="100000000000" w:firstRow="1" w:lastRow="0" w:firstColumn="0" w:lastColumn="0" w:oddVBand="0" w:evenVBand="0" w:oddHBand="0" w:evenHBand="0" w:firstRowFirstColumn="0" w:firstRowLastColumn="0" w:lastRowFirstColumn="0" w:lastRowLastColumn="0"/>
          <w:del w:id="1515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B4344B2" w14:textId="6F872E53" w:rsidR="00234AC9" w:rsidRPr="00563671" w:rsidDel="005E41B3" w:rsidRDefault="00234AC9" w:rsidP="004F7C7A">
            <w:pPr>
              <w:spacing w:before="120"/>
              <w:jc w:val="left"/>
              <w:rPr>
                <w:del w:id="15157" w:author="Author"/>
                <w:rFonts w:cs="Arial"/>
                <w:b w:val="0"/>
                <w:color w:val="auto"/>
                <w:sz w:val="20"/>
                <w:szCs w:val="20"/>
                <w:lang w:val="en-IE"/>
              </w:rPr>
            </w:pPr>
          </w:p>
        </w:tc>
        <w:tc>
          <w:tcPr>
            <w:tcW w:w="2976" w:type="dxa"/>
          </w:tcPr>
          <w:p w14:paraId="1EAF3376" w14:textId="30091978"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158" w:author="Author"/>
                <w:rFonts w:cs="Arial"/>
                <w:color w:val="auto"/>
                <w:sz w:val="20"/>
                <w:szCs w:val="20"/>
                <w:lang w:val="en-IE"/>
              </w:rPr>
            </w:pPr>
          </w:p>
        </w:tc>
      </w:tr>
      <w:tr w:rsidR="00563671" w:rsidRPr="00563671" w:rsidDel="005E41B3" w14:paraId="677DE47A" w14:textId="539DDF79" w:rsidTr="004F7C7A">
        <w:trPr>
          <w:del w:id="15159" w:author="Author"/>
        </w:trPr>
        <w:tc>
          <w:tcPr>
            <w:cnfStyle w:val="001000000000" w:firstRow="0" w:lastRow="0" w:firstColumn="1" w:lastColumn="0" w:oddVBand="0" w:evenVBand="0" w:oddHBand="0" w:evenHBand="0" w:firstRowFirstColumn="0" w:firstRowLastColumn="0" w:lastRowFirstColumn="0" w:lastRowLastColumn="0"/>
            <w:tcW w:w="2323" w:type="dxa"/>
          </w:tcPr>
          <w:p w14:paraId="78FED76F" w14:textId="04539A65" w:rsidR="00234AC9" w:rsidRPr="00563671" w:rsidDel="005E41B3" w:rsidRDefault="00234AC9" w:rsidP="004F7C7A">
            <w:pPr>
              <w:spacing w:before="120"/>
              <w:jc w:val="left"/>
              <w:rPr>
                <w:del w:id="15160" w:author="Author"/>
                <w:rFonts w:cs="Arial"/>
                <w:sz w:val="20"/>
                <w:szCs w:val="20"/>
                <w:lang w:val="en-IE"/>
              </w:rPr>
            </w:pPr>
            <w:del w:id="15161" w:author="Author">
              <w:r w:rsidRPr="00563671" w:rsidDel="005E41B3">
                <w:rPr>
                  <w:rFonts w:cs="Arial"/>
                  <w:sz w:val="20"/>
                  <w:szCs w:val="20"/>
                  <w:lang w:val="en-IE"/>
                </w:rPr>
                <w:delText>Service</w:delText>
              </w:r>
            </w:del>
          </w:p>
        </w:tc>
        <w:tc>
          <w:tcPr>
            <w:tcW w:w="7293" w:type="dxa"/>
            <w:gridSpan w:val="2"/>
          </w:tcPr>
          <w:p w14:paraId="639BB50F" w14:textId="1CC52EB7"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162" w:author="Author"/>
                <w:color w:val="auto"/>
                <w:sz w:val="20"/>
                <w:szCs w:val="20"/>
              </w:rPr>
            </w:pPr>
            <w:del w:id="15163" w:author="Author">
              <w:r w:rsidRPr="00563671" w:rsidDel="005E41B3">
                <w:rPr>
                  <w:iCs/>
                  <w:color w:val="auto"/>
                  <w:sz w:val="20"/>
                  <w:szCs w:val="20"/>
                </w:rPr>
                <w:delText>Reserve asset</w:delText>
              </w:r>
            </w:del>
          </w:p>
        </w:tc>
      </w:tr>
      <w:tr w:rsidR="00563671" w:rsidRPr="00563671" w:rsidDel="005E41B3" w14:paraId="51B4EA9F" w14:textId="3BDC25F1" w:rsidTr="004F7C7A">
        <w:trPr>
          <w:del w:id="15164" w:author="Author"/>
        </w:trPr>
        <w:tc>
          <w:tcPr>
            <w:cnfStyle w:val="001000000000" w:firstRow="0" w:lastRow="0" w:firstColumn="1" w:lastColumn="0" w:oddVBand="0" w:evenVBand="0" w:oddHBand="0" w:evenHBand="0" w:firstRowFirstColumn="0" w:firstRowLastColumn="0" w:lastRowFirstColumn="0" w:lastRowLastColumn="0"/>
            <w:tcW w:w="2323" w:type="dxa"/>
          </w:tcPr>
          <w:p w14:paraId="63B308F7" w14:textId="2370F35A" w:rsidR="00234AC9" w:rsidRPr="00563671" w:rsidDel="005E41B3" w:rsidRDefault="00234AC9" w:rsidP="004F7C7A">
            <w:pPr>
              <w:spacing w:before="120"/>
              <w:jc w:val="left"/>
              <w:rPr>
                <w:del w:id="15165" w:author="Author"/>
                <w:rFonts w:cs="Arial"/>
                <w:sz w:val="20"/>
                <w:szCs w:val="20"/>
                <w:lang w:val="en-IE"/>
              </w:rPr>
            </w:pPr>
            <w:del w:id="15166" w:author="Author">
              <w:r w:rsidRPr="00563671" w:rsidDel="005E41B3">
                <w:rPr>
                  <w:rFonts w:cs="Arial"/>
                  <w:sz w:val="20"/>
                  <w:szCs w:val="20"/>
                  <w:lang w:val="en-IE"/>
                </w:rPr>
                <w:delText>Relevant Input Notes</w:delText>
              </w:r>
            </w:del>
          </w:p>
        </w:tc>
        <w:tc>
          <w:tcPr>
            <w:tcW w:w="7293" w:type="dxa"/>
            <w:gridSpan w:val="2"/>
          </w:tcPr>
          <w:p w14:paraId="666BD41B" w14:textId="6030669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67" w:author="Author"/>
                <w:rFonts w:cs="Arial"/>
                <w:sz w:val="20"/>
                <w:szCs w:val="20"/>
                <w:lang w:val="en-IE"/>
              </w:rPr>
            </w:pPr>
            <w:del w:id="15168" w:author="Author">
              <w:r w:rsidRPr="00563671" w:rsidDel="005E41B3">
                <w:rPr>
                  <w:rFonts w:cs="Arial"/>
                  <w:sz w:val="20"/>
                  <w:szCs w:val="20"/>
                  <w:lang w:val="en-IE"/>
                </w:rPr>
                <w:delText>The request is made against a given asset and the contextualized costumer</w:delText>
              </w:r>
            </w:del>
          </w:p>
        </w:tc>
      </w:tr>
      <w:tr w:rsidR="00563671" w:rsidRPr="00563671" w:rsidDel="005E41B3" w14:paraId="4BF18E7A" w14:textId="6311B60D" w:rsidTr="004F7C7A">
        <w:trPr>
          <w:del w:id="15169" w:author="Author"/>
        </w:trPr>
        <w:tc>
          <w:tcPr>
            <w:cnfStyle w:val="001000000000" w:firstRow="0" w:lastRow="0" w:firstColumn="1" w:lastColumn="0" w:oddVBand="0" w:evenVBand="0" w:oddHBand="0" w:evenHBand="0" w:firstRowFirstColumn="0" w:firstRowLastColumn="0" w:lastRowFirstColumn="0" w:lastRowLastColumn="0"/>
            <w:tcW w:w="2323" w:type="dxa"/>
          </w:tcPr>
          <w:p w14:paraId="2499B54C" w14:textId="5F301EBC" w:rsidR="00234AC9" w:rsidRPr="00563671" w:rsidDel="005E41B3" w:rsidRDefault="00234AC9" w:rsidP="004F7C7A">
            <w:pPr>
              <w:spacing w:before="120"/>
              <w:jc w:val="left"/>
              <w:rPr>
                <w:del w:id="15170" w:author="Author"/>
                <w:rFonts w:cs="Arial"/>
                <w:sz w:val="20"/>
                <w:szCs w:val="20"/>
                <w:lang w:val="en-IE"/>
              </w:rPr>
            </w:pPr>
            <w:del w:id="15171" w:author="Author">
              <w:r w:rsidRPr="00563671" w:rsidDel="005E41B3">
                <w:rPr>
                  <w:rFonts w:cs="Arial"/>
                  <w:sz w:val="20"/>
                  <w:szCs w:val="20"/>
                  <w:lang w:val="en-IE"/>
                </w:rPr>
                <w:delText>Relevant Output Notes</w:delText>
              </w:r>
            </w:del>
          </w:p>
        </w:tc>
        <w:tc>
          <w:tcPr>
            <w:tcW w:w="7293" w:type="dxa"/>
            <w:gridSpan w:val="2"/>
          </w:tcPr>
          <w:p w14:paraId="37CCEECA" w14:textId="1968C31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72" w:author="Author"/>
                <w:rFonts w:cs="Arial"/>
                <w:sz w:val="20"/>
                <w:szCs w:val="20"/>
                <w:lang w:val="en-IE"/>
              </w:rPr>
            </w:pPr>
            <w:del w:id="15173" w:author="Author">
              <w:r w:rsidRPr="00563671" w:rsidDel="005E41B3">
                <w:rPr>
                  <w:rFonts w:cs="Arial"/>
                  <w:sz w:val="20"/>
                  <w:szCs w:val="20"/>
                  <w:lang w:val="en-IE"/>
                </w:rPr>
                <w:delText>The response returns the status of the request and the reservation identifier</w:delText>
              </w:r>
            </w:del>
          </w:p>
        </w:tc>
      </w:tr>
      <w:tr w:rsidR="00563671" w:rsidRPr="00563671" w:rsidDel="005E41B3" w14:paraId="0FA07B78" w14:textId="0F386FCB" w:rsidTr="004F7C7A">
        <w:trPr>
          <w:del w:id="15174" w:author="Author"/>
        </w:trPr>
        <w:tc>
          <w:tcPr>
            <w:cnfStyle w:val="001000000000" w:firstRow="0" w:lastRow="0" w:firstColumn="1" w:lastColumn="0" w:oddVBand="0" w:evenVBand="0" w:oddHBand="0" w:evenHBand="0" w:firstRowFirstColumn="0" w:firstRowLastColumn="0" w:lastRowFirstColumn="0" w:lastRowLastColumn="0"/>
            <w:tcW w:w="2323" w:type="dxa"/>
          </w:tcPr>
          <w:p w14:paraId="0CF3C906" w14:textId="4CADD2D5" w:rsidR="00234AC9" w:rsidRPr="00563671" w:rsidDel="005E41B3" w:rsidRDefault="00234AC9" w:rsidP="004F7C7A">
            <w:pPr>
              <w:spacing w:before="120"/>
              <w:jc w:val="left"/>
              <w:rPr>
                <w:del w:id="15175" w:author="Author"/>
                <w:rFonts w:cs="Arial"/>
                <w:sz w:val="20"/>
                <w:szCs w:val="20"/>
                <w:lang w:val="en-IE"/>
              </w:rPr>
            </w:pPr>
            <w:del w:id="15176" w:author="Author">
              <w:r w:rsidRPr="00563671" w:rsidDel="005E41B3">
                <w:rPr>
                  <w:rFonts w:cs="Arial"/>
                  <w:sz w:val="20"/>
                  <w:szCs w:val="20"/>
                  <w:lang w:val="en-IE"/>
                </w:rPr>
                <w:delText>Interface Id</w:delText>
              </w:r>
            </w:del>
          </w:p>
        </w:tc>
        <w:tc>
          <w:tcPr>
            <w:tcW w:w="7293" w:type="dxa"/>
            <w:gridSpan w:val="2"/>
          </w:tcPr>
          <w:p w14:paraId="7F739177" w14:textId="3CF146DD" w:rsidR="00234AC9" w:rsidRPr="00563671" w:rsidDel="005E41B3"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5177" w:author="Author"/>
                <w:rFonts w:cs="Arial"/>
                <w:iCs/>
                <w:sz w:val="20"/>
                <w:szCs w:val="20"/>
                <w:lang w:val="en-IE"/>
              </w:rPr>
            </w:pPr>
            <w:del w:id="15178" w:author="Author">
              <w:r w:rsidRPr="00563671" w:rsidDel="005E41B3">
                <w:rPr>
                  <w:rFonts w:cs="Arial"/>
                  <w:sz w:val="20"/>
                  <w:szCs w:val="20"/>
                  <w:lang w:val="en-IE" w:eastAsia="pt-PT"/>
                </w:rPr>
                <w:delText>IF192.</w:delText>
              </w:r>
              <w:r w:rsidR="004F7C7A" w:rsidRPr="00563671" w:rsidDel="005E41B3">
                <w:rPr>
                  <w:rFonts w:cs="Arial"/>
                  <w:sz w:val="20"/>
                  <w:szCs w:val="20"/>
                  <w:lang w:val="en-IE" w:eastAsia="pt-PT"/>
                </w:rPr>
                <w:delText>0</w:delText>
              </w:r>
              <w:r w:rsidRPr="00563671" w:rsidDel="005E41B3">
                <w:rPr>
                  <w:rFonts w:cs="Arial"/>
                  <w:sz w:val="20"/>
                  <w:szCs w:val="20"/>
                  <w:lang w:val="en-IE" w:eastAsia="pt-PT"/>
                </w:rPr>
                <w:delText>7</w:delText>
              </w:r>
            </w:del>
          </w:p>
        </w:tc>
      </w:tr>
      <w:tr w:rsidR="00563671" w:rsidRPr="00563671" w:rsidDel="005E41B3" w14:paraId="698730B1" w14:textId="4DD4D1BB" w:rsidTr="004F7C7A">
        <w:trPr>
          <w:del w:id="15179" w:author="Author"/>
        </w:trPr>
        <w:tc>
          <w:tcPr>
            <w:cnfStyle w:val="001000000000" w:firstRow="0" w:lastRow="0" w:firstColumn="1" w:lastColumn="0" w:oddVBand="0" w:evenVBand="0" w:oddHBand="0" w:evenHBand="0" w:firstRowFirstColumn="0" w:firstRowLastColumn="0" w:lastRowFirstColumn="0" w:lastRowLastColumn="0"/>
            <w:tcW w:w="2323" w:type="dxa"/>
          </w:tcPr>
          <w:p w14:paraId="1AAD5A2D" w14:textId="4FDDB7E5" w:rsidR="00234AC9" w:rsidRPr="00563671" w:rsidDel="005E41B3" w:rsidRDefault="00234AC9" w:rsidP="004F7C7A">
            <w:pPr>
              <w:spacing w:before="120"/>
              <w:jc w:val="left"/>
              <w:rPr>
                <w:del w:id="15180" w:author="Author"/>
                <w:rFonts w:cs="Arial"/>
                <w:sz w:val="20"/>
                <w:szCs w:val="20"/>
                <w:lang w:val="en-IE"/>
              </w:rPr>
            </w:pPr>
            <w:del w:id="15181" w:author="Author">
              <w:r w:rsidRPr="00563671" w:rsidDel="005E41B3">
                <w:rPr>
                  <w:rFonts w:cs="Arial"/>
                  <w:sz w:val="20"/>
                  <w:szCs w:val="20"/>
                  <w:lang w:val="en-IE"/>
                </w:rPr>
                <w:delText>Service Id</w:delText>
              </w:r>
            </w:del>
          </w:p>
        </w:tc>
        <w:tc>
          <w:tcPr>
            <w:tcW w:w="7293" w:type="dxa"/>
            <w:gridSpan w:val="2"/>
          </w:tcPr>
          <w:p w14:paraId="076930F1" w14:textId="684C2FD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82" w:author="Author"/>
                <w:rFonts w:cs="Arial"/>
                <w:sz w:val="20"/>
                <w:szCs w:val="20"/>
                <w:lang w:val="en-IE"/>
              </w:rPr>
            </w:pPr>
            <w:del w:id="15183" w:author="Author">
              <w:r w:rsidRPr="00563671" w:rsidDel="005E41B3">
                <w:rPr>
                  <w:rFonts w:cs="Arial"/>
                  <w:sz w:val="20"/>
                  <w:szCs w:val="20"/>
                  <w:lang w:val="en-IE"/>
                </w:rPr>
                <w:delText>TBD</w:delText>
              </w:r>
            </w:del>
            <w:ins w:id="15184" w:author="Author">
              <w:del w:id="15185" w:author="Author">
                <w:r w:rsidR="0029387C" w:rsidDel="005E41B3">
                  <w:rPr>
                    <w:rFonts w:cs="Arial"/>
                    <w:sz w:val="20"/>
                    <w:szCs w:val="20"/>
                    <w:lang w:val="en-IE"/>
                  </w:rPr>
                  <w:delText>499</w:delText>
                </w:r>
              </w:del>
            </w:ins>
          </w:p>
        </w:tc>
      </w:tr>
      <w:tr w:rsidR="00563671" w:rsidRPr="00563671" w:rsidDel="005E41B3" w14:paraId="5D65CCD1" w14:textId="18926EC5" w:rsidTr="004F7C7A">
        <w:trPr>
          <w:ins w:id="15186" w:author="Author"/>
          <w:del w:id="15187" w:author="Author"/>
        </w:trPr>
        <w:tc>
          <w:tcPr>
            <w:cnfStyle w:val="001000000000" w:firstRow="0" w:lastRow="0" w:firstColumn="1" w:lastColumn="0" w:oddVBand="0" w:evenVBand="0" w:oddHBand="0" w:evenHBand="0" w:firstRowFirstColumn="0" w:firstRowLastColumn="0" w:lastRowFirstColumn="0" w:lastRowLastColumn="0"/>
            <w:tcW w:w="2323" w:type="dxa"/>
          </w:tcPr>
          <w:p w14:paraId="4BD9CDE8" w14:textId="318010C1" w:rsidR="004E4A78" w:rsidRPr="00563671" w:rsidDel="005E41B3" w:rsidRDefault="004E4A78" w:rsidP="004E4A78">
            <w:pPr>
              <w:spacing w:before="120"/>
              <w:jc w:val="left"/>
              <w:rPr>
                <w:ins w:id="15188" w:author="Author"/>
                <w:del w:id="15189" w:author="Author"/>
                <w:rFonts w:cs="Arial"/>
                <w:sz w:val="20"/>
                <w:szCs w:val="20"/>
                <w:lang w:val="en-IE"/>
              </w:rPr>
            </w:pPr>
            <w:ins w:id="15190" w:author="Author">
              <w:del w:id="15191" w:author="Author">
                <w:r w:rsidRPr="00563671" w:rsidDel="005E41B3">
                  <w:rPr>
                    <w:rFonts w:cs="Arial"/>
                    <w:bCs/>
                    <w:sz w:val="20"/>
                    <w:szCs w:val="20"/>
                  </w:rPr>
                  <w:delText>CSM Service</w:delText>
                </w:r>
              </w:del>
            </w:ins>
          </w:p>
        </w:tc>
        <w:tc>
          <w:tcPr>
            <w:tcW w:w="7293" w:type="dxa"/>
            <w:gridSpan w:val="2"/>
          </w:tcPr>
          <w:p w14:paraId="7DBD2C9F" w14:textId="61807842" w:rsidR="004E4A78" w:rsidRPr="00563671" w:rsidDel="005E41B3" w:rsidRDefault="00517792" w:rsidP="00517792">
            <w:pPr>
              <w:spacing w:before="120"/>
              <w:jc w:val="left"/>
              <w:cnfStyle w:val="000000000000" w:firstRow="0" w:lastRow="0" w:firstColumn="0" w:lastColumn="0" w:oddVBand="0" w:evenVBand="0" w:oddHBand="0" w:evenHBand="0" w:firstRowFirstColumn="0" w:firstRowLastColumn="0" w:lastRowFirstColumn="0" w:lastRowLastColumn="0"/>
              <w:rPr>
                <w:ins w:id="15192" w:author="Author"/>
                <w:del w:id="15193" w:author="Author"/>
                <w:rFonts w:cs="Arial"/>
                <w:sz w:val="20"/>
                <w:szCs w:val="20"/>
                <w:lang w:val="en-IE"/>
              </w:rPr>
            </w:pPr>
            <w:ins w:id="15194" w:author="Author">
              <w:del w:id="15195" w:author="Author">
                <w:r w:rsidRPr="00563671" w:rsidDel="005E41B3">
                  <w:rPr>
                    <w:rFonts w:cs="Arial"/>
                    <w:sz w:val="20"/>
                    <w:szCs w:val="20"/>
                  </w:rPr>
                  <w:delText xml:space="preserve">ProductStockReservation </w:delText>
                </w:r>
                <w:r w:rsidR="004E4A78" w:rsidRPr="00563671" w:rsidDel="005E41B3">
                  <w:rPr>
                    <w:rFonts w:cs="Arial"/>
                    <w:sz w:val="20"/>
                    <w:szCs w:val="20"/>
                  </w:rPr>
                  <w:delText>LogicalResourceInventoryItem</w:delText>
                </w:r>
              </w:del>
            </w:ins>
          </w:p>
        </w:tc>
      </w:tr>
      <w:tr w:rsidR="00563671" w:rsidRPr="00563671" w:rsidDel="005E41B3" w14:paraId="13F984CD" w14:textId="336A2D17" w:rsidTr="004F7C7A">
        <w:trPr>
          <w:ins w:id="15196" w:author="Author"/>
          <w:del w:id="15197" w:author="Author"/>
        </w:trPr>
        <w:tc>
          <w:tcPr>
            <w:cnfStyle w:val="001000000000" w:firstRow="0" w:lastRow="0" w:firstColumn="1" w:lastColumn="0" w:oddVBand="0" w:evenVBand="0" w:oddHBand="0" w:evenHBand="0" w:firstRowFirstColumn="0" w:firstRowLastColumn="0" w:lastRowFirstColumn="0" w:lastRowLastColumn="0"/>
            <w:tcW w:w="2323" w:type="dxa"/>
          </w:tcPr>
          <w:p w14:paraId="256F4DE9" w14:textId="379BF890" w:rsidR="004E4A78" w:rsidRPr="00563671" w:rsidDel="005E41B3" w:rsidRDefault="004E4A78" w:rsidP="004E4A78">
            <w:pPr>
              <w:spacing w:before="120"/>
              <w:jc w:val="left"/>
              <w:rPr>
                <w:ins w:id="15198" w:author="Author"/>
                <w:del w:id="15199" w:author="Author"/>
                <w:rFonts w:cs="Arial"/>
                <w:sz w:val="20"/>
                <w:szCs w:val="20"/>
                <w:lang w:val="en-IE"/>
              </w:rPr>
            </w:pPr>
            <w:ins w:id="15200" w:author="Author">
              <w:del w:id="15201" w:author="Author">
                <w:r w:rsidRPr="00563671" w:rsidDel="005E41B3">
                  <w:rPr>
                    <w:rFonts w:cs="Arial"/>
                    <w:bCs/>
                    <w:sz w:val="20"/>
                    <w:szCs w:val="20"/>
                  </w:rPr>
                  <w:delText>CSM Operation</w:delText>
                </w:r>
              </w:del>
            </w:ins>
          </w:p>
        </w:tc>
        <w:tc>
          <w:tcPr>
            <w:tcW w:w="7293" w:type="dxa"/>
            <w:gridSpan w:val="2"/>
          </w:tcPr>
          <w:p w14:paraId="3A0CB145" w14:textId="25EDEB57"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202" w:author="Author"/>
                <w:del w:id="15203" w:author="Author"/>
                <w:rFonts w:cs="Arial"/>
                <w:sz w:val="20"/>
                <w:szCs w:val="20"/>
                <w:lang w:val="en-IE"/>
              </w:rPr>
            </w:pPr>
            <w:ins w:id="15204" w:author="Author">
              <w:del w:id="15205" w:author="Author">
                <w:r w:rsidRPr="00563671" w:rsidDel="005E41B3">
                  <w:rPr>
                    <w:rFonts w:cs="Arial"/>
                    <w:sz w:val="20"/>
                    <w:szCs w:val="20"/>
                  </w:rPr>
                  <w:delText>CreateProductStockReservation</w:delText>
                </w:r>
                <w:r w:rsidR="004E4A78" w:rsidRPr="00563671" w:rsidDel="005E41B3">
                  <w:rPr>
                    <w:rFonts w:cs="Arial"/>
                    <w:sz w:val="20"/>
                    <w:szCs w:val="20"/>
                  </w:rPr>
                  <w:delText>TBD</w:delText>
                </w:r>
              </w:del>
            </w:ins>
          </w:p>
        </w:tc>
      </w:tr>
    </w:tbl>
    <w:p w14:paraId="0263D769" w14:textId="0B50A5F3" w:rsidR="00234AC9" w:rsidRPr="00563671" w:rsidDel="005E41B3" w:rsidRDefault="00234AC9" w:rsidP="00234AC9">
      <w:pPr>
        <w:rPr>
          <w:del w:id="1520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52E6F9" w14:textId="3100A79B" w:rsidTr="004F7C7A">
        <w:trPr>
          <w:cnfStyle w:val="100000000000" w:firstRow="1" w:lastRow="0" w:firstColumn="0" w:lastColumn="0" w:oddVBand="0" w:evenVBand="0" w:oddHBand="0" w:evenHBand="0" w:firstRowFirstColumn="0" w:firstRowLastColumn="0" w:lastRowFirstColumn="0" w:lastRowLastColumn="0"/>
          <w:del w:id="1520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B4B9A34" w14:textId="2FFAFF8B" w:rsidR="00234AC9" w:rsidRPr="00563671" w:rsidDel="005E41B3" w:rsidRDefault="00234AC9" w:rsidP="004F7C7A">
            <w:pPr>
              <w:spacing w:before="120"/>
              <w:jc w:val="left"/>
              <w:rPr>
                <w:del w:id="15208" w:author="Author"/>
                <w:rFonts w:cs="Arial"/>
                <w:b w:val="0"/>
                <w:color w:val="auto"/>
                <w:sz w:val="20"/>
                <w:szCs w:val="20"/>
                <w:lang w:val="en-IE"/>
              </w:rPr>
            </w:pPr>
          </w:p>
        </w:tc>
        <w:tc>
          <w:tcPr>
            <w:tcW w:w="2976" w:type="dxa"/>
          </w:tcPr>
          <w:p w14:paraId="2E67AC8A" w14:textId="4B2A4E0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209" w:author="Author"/>
                <w:rFonts w:cs="Arial"/>
                <w:color w:val="auto"/>
                <w:sz w:val="20"/>
                <w:szCs w:val="20"/>
                <w:lang w:val="en-IE"/>
              </w:rPr>
            </w:pPr>
          </w:p>
        </w:tc>
      </w:tr>
      <w:tr w:rsidR="00563671" w:rsidRPr="00563671" w:rsidDel="005E41B3" w14:paraId="6AC498FE" w14:textId="08DF9F11" w:rsidTr="004F7C7A">
        <w:trPr>
          <w:del w:id="15210" w:author="Author"/>
        </w:trPr>
        <w:tc>
          <w:tcPr>
            <w:cnfStyle w:val="001000000000" w:firstRow="0" w:lastRow="0" w:firstColumn="1" w:lastColumn="0" w:oddVBand="0" w:evenVBand="0" w:oddHBand="0" w:evenHBand="0" w:firstRowFirstColumn="0" w:firstRowLastColumn="0" w:lastRowFirstColumn="0" w:lastRowLastColumn="0"/>
            <w:tcW w:w="2323" w:type="dxa"/>
          </w:tcPr>
          <w:p w14:paraId="3973CB2E" w14:textId="5E50395B" w:rsidR="00234AC9" w:rsidRPr="00563671" w:rsidDel="005E41B3" w:rsidRDefault="00234AC9" w:rsidP="004F7C7A">
            <w:pPr>
              <w:spacing w:before="120"/>
              <w:jc w:val="left"/>
              <w:rPr>
                <w:del w:id="15211" w:author="Author"/>
                <w:rFonts w:cs="Arial"/>
                <w:sz w:val="20"/>
                <w:szCs w:val="20"/>
                <w:lang w:val="en-IE"/>
              </w:rPr>
            </w:pPr>
            <w:del w:id="15212" w:author="Author">
              <w:r w:rsidRPr="00563671" w:rsidDel="005E41B3">
                <w:rPr>
                  <w:rFonts w:cs="Arial"/>
                  <w:sz w:val="20"/>
                  <w:szCs w:val="20"/>
                  <w:lang w:val="en-IE"/>
                </w:rPr>
                <w:delText>Service</w:delText>
              </w:r>
            </w:del>
          </w:p>
        </w:tc>
        <w:tc>
          <w:tcPr>
            <w:tcW w:w="7293" w:type="dxa"/>
            <w:gridSpan w:val="2"/>
          </w:tcPr>
          <w:p w14:paraId="2A466CB1" w14:textId="3424F534"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213" w:author="Author"/>
                <w:color w:val="auto"/>
                <w:sz w:val="20"/>
                <w:szCs w:val="20"/>
              </w:rPr>
            </w:pPr>
            <w:del w:id="15214" w:author="Author">
              <w:r w:rsidRPr="00563671" w:rsidDel="005E41B3">
                <w:rPr>
                  <w:color w:val="auto"/>
                  <w:sz w:val="20"/>
                  <w:szCs w:val="20"/>
                </w:rPr>
                <w:delText>Cancel asset reservation</w:delText>
              </w:r>
            </w:del>
          </w:p>
        </w:tc>
      </w:tr>
      <w:tr w:rsidR="00563671" w:rsidRPr="00563671" w:rsidDel="005E41B3" w14:paraId="5D273FC9" w14:textId="14481981" w:rsidTr="004F7C7A">
        <w:trPr>
          <w:del w:id="15215" w:author="Author"/>
        </w:trPr>
        <w:tc>
          <w:tcPr>
            <w:cnfStyle w:val="001000000000" w:firstRow="0" w:lastRow="0" w:firstColumn="1" w:lastColumn="0" w:oddVBand="0" w:evenVBand="0" w:oddHBand="0" w:evenHBand="0" w:firstRowFirstColumn="0" w:firstRowLastColumn="0" w:lastRowFirstColumn="0" w:lastRowLastColumn="0"/>
            <w:tcW w:w="2323" w:type="dxa"/>
          </w:tcPr>
          <w:p w14:paraId="132E282F" w14:textId="61D2EB6D" w:rsidR="00234AC9" w:rsidRPr="00563671" w:rsidDel="005E41B3" w:rsidRDefault="00234AC9" w:rsidP="004F7C7A">
            <w:pPr>
              <w:spacing w:before="120"/>
              <w:jc w:val="left"/>
              <w:rPr>
                <w:del w:id="15216" w:author="Author"/>
                <w:rFonts w:cs="Arial"/>
                <w:sz w:val="20"/>
                <w:szCs w:val="20"/>
                <w:lang w:val="en-IE"/>
              </w:rPr>
            </w:pPr>
            <w:del w:id="15217" w:author="Author">
              <w:r w:rsidRPr="00563671" w:rsidDel="005E41B3">
                <w:rPr>
                  <w:rFonts w:cs="Arial"/>
                  <w:sz w:val="20"/>
                  <w:szCs w:val="20"/>
                  <w:lang w:val="en-IE"/>
                </w:rPr>
                <w:delText>Relevant Input Notes</w:delText>
              </w:r>
            </w:del>
          </w:p>
        </w:tc>
        <w:tc>
          <w:tcPr>
            <w:tcW w:w="7293" w:type="dxa"/>
            <w:gridSpan w:val="2"/>
          </w:tcPr>
          <w:p w14:paraId="6CC859BB" w14:textId="46AA749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18" w:author="Author"/>
                <w:rFonts w:cs="Arial"/>
                <w:sz w:val="20"/>
                <w:szCs w:val="20"/>
                <w:lang w:val="en-IE"/>
              </w:rPr>
            </w:pPr>
            <w:del w:id="15219" w:author="Author">
              <w:r w:rsidRPr="00563671" w:rsidDel="005E41B3">
                <w:rPr>
                  <w:rFonts w:cs="Arial"/>
                  <w:sz w:val="20"/>
                  <w:szCs w:val="20"/>
                  <w:lang w:val="en-IE"/>
                </w:rPr>
                <w:delText>The request is made against a given reservation identifier</w:delText>
              </w:r>
            </w:del>
          </w:p>
        </w:tc>
      </w:tr>
      <w:tr w:rsidR="00563671" w:rsidRPr="00563671" w:rsidDel="005E41B3" w14:paraId="51BCD50E" w14:textId="51E6F399" w:rsidTr="004F7C7A">
        <w:trPr>
          <w:del w:id="15220" w:author="Author"/>
        </w:trPr>
        <w:tc>
          <w:tcPr>
            <w:cnfStyle w:val="001000000000" w:firstRow="0" w:lastRow="0" w:firstColumn="1" w:lastColumn="0" w:oddVBand="0" w:evenVBand="0" w:oddHBand="0" w:evenHBand="0" w:firstRowFirstColumn="0" w:firstRowLastColumn="0" w:lastRowFirstColumn="0" w:lastRowLastColumn="0"/>
            <w:tcW w:w="2323" w:type="dxa"/>
          </w:tcPr>
          <w:p w14:paraId="45C6EEBE" w14:textId="07D7836F" w:rsidR="00234AC9" w:rsidRPr="00563671" w:rsidDel="005E41B3" w:rsidRDefault="00234AC9" w:rsidP="004F7C7A">
            <w:pPr>
              <w:spacing w:before="120"/>
              <w:jc w:val="left"/>
              <w:rPr>
                <w:del w:id="15221" w:author="Author"/>
                <w:rFonts w:cs="Arial"/>
                <w:sz w:val="20"/>
                <w:szCs w:val="20"/>
                <w:lang w:val="en-IE"/>
              </w:rPr>
            </w:pPr>
            <w:del w:id="15222" w:author="Author">
              <w:r w:rsidRPr="00563671" w:rsidDel="005E41B3">
                <w:rPr>
                  <w:rFonts w:cs="Arial"/>
                  <w:sz w:val="20"/>
                  <w:szCs w:val="20"/>
                  <w:lang w:val="en-IE"/>
                </w:rPr>
                <w:delText>Relevant Output Notes</w:delText>
              </w:r>
            </w:del>
          </w:p>
        </w:tc>
        <w:tc>
          <w:tcPr>
            <w:tcW w:w="7293" w:type="dxa"/>
            <w:gridSpan w:val="2"/>
          </w:tcPr>
          <w:p w14:paraId="7BC1B800" w14:textId="4EA959C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23" w:author="Author"/>
                <w:rFonts w:cs="Arial"/>
                <w:sz w:val="20"/>
                <w:szCs w:val="20"/>
                <w:lang w:val="en-IE"/>
              </w:rPr>
            </w:pPr>
            <w:del w:id="15224" w:author="Author">
              <w:r w:rsidRPr="00563671" w:rsidDel="005E41B3">
                <w:rPr>
                  <w:rFonts w:cs="Arial"/>
                  <w:sz w:val="20"/>
                  <w:szCs w:val="20"/>
                  <w:lang w:val="en-IE"/>
                </w:rPr>
                <w:delText>The response returns the status of the request and the reservation identifier</w:delText>
              </w:r>
            </w:del>
          </w:p>
        </w:tc>
      </w:tr>
      <w:tr w:rsidR="00563671" w:rsidRPr="00563671" w:rsidDel="005E41B3" w14:paraId="7E6355FD" w14:textId="614D9E5B" w:rsidTr="004F7C7A">
        <w:trPr>
          <w:del w:id="15225" w:author="Author"/>
        </w:trPr>
        <w:tc>
          <w:tcPr>
            <w:cnfStyle w:val="001000000000" w:firstRow="0" w:lastRow="0" w:firstColumn="1" w:lastColumn="0" w:oddVBand="0" w:evenVBand="0" w:oddHBand="0" w:evenHBand="0" w:firstRowFirstColumn="0" w:firstRowLastColumn="0" w:lastRowFirstColumn="0" w:lastRowLastColumn="0"/>
            <w:tcW w:w="2323" w:type="dxa"/>
          </w:tcPr>
          <w:p w14:paraId="54465A11" w14:textId="66B210C1" w:rsidR="00234AC9" w:rsidRPr="00563671" w:rsidDel="005E41B3" w:rsidRDefault="00234AC9" w:rsidP="004F7C7A">
            <w:pPr>
              <w:spacing w:before="120"/>
              <w:jc w:val="left"/>
              <w:rPr>
                <w:del w:id="15226" w:author="Author"/>
                <w:rFonts w:cs="Arial"/>
                <w:sz w:val="20"/>
                <w:szCs w:val="20"/>
                <w:lang w:val="en-IE"/>
              </w:rPr>
            </w:pPr>
            <w:del w:id="15227" w:author="Author">
              <w:r w:rsidRPr="00563671" w:rsidDel="005E41B3">
                <w:rPr>
                  <w:rFonts w:cs="Arial"/>
                  <w:sz w:val="20"/>
                  <w:szCs w:val="20"/>
                  <w:lang w:val="en-IE"/>
                </w:rPr>
                <w:delText>Interface Id</w:delText>
              </w:r>
            </w:del>
          </w:p>
        </w:tc>
        <w:tc>
          <w:tcPr>
            <w:tcW w:w="7293" w:type="dxa"/>
            <w:gridSpan w:val="2"/>
          </w:tcPr>
          <w:p w14:paraId="29FA322B" w14:textId="0D2BB86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28" w:author="Author"/>
                <w:rFonts w:cs="Arial"/>
                <w:sz w:val="20"/>
                <w:szCs w:val="20"/>
                <w:lang w:val="en-IE"/>
              </w:rPr>
            </w:pPr>
            <w:del w:id="15229" w:author="Author">
              <w:r w:rsidRPr="00563671" w:rsidDel="005E41B3">
                <w:rPr>
                  <w:rFonts w:cs="Arial"/>
                  <w:sz w:val="20"/>
                  <w:szCs w:val="20"/>
                  <w:lang w:val="en-IE" w:eastAsia="pt-PT"/>
                </w:rPr>
                <w:delText>IF192.</w:delText>
              </w:r>
              <w:r w:rsidR="004F7C7A" w:rsidRPr="00563671" w:rsidDel="005E41B3">
                <w:rPr>
                  <w:rFonts w:cs="Arial"/>
                  <w:sz w:val="20"/>
                  <w:szCs w:val="20"/>
                  <w:lang w:val="en-IE" w:eastAsia="pt-PT"/>
                </w:rPr>
                <w:delText>0</w:delText>
              </w:r>
              <w:r w:rsidRPr="00563671" w:rsidDel="005E41B3">
                <w:rPr>
                  <w:rFonts w:cs="Arial"/>
                  <w:sz w:val="20"/>
                  <w:szCs w:val="20"/>
                  <w:lang w:val="en-IE" w:eastAsia="pt-PT"/>
                </w:rPr>
                <w:delText>7</w:delText>
              </w:r>
            </w:del>
          </w:p>
        </w:tc>
      </w:tr>
      <w:tr w:rsidR="00563671" w:rsidRPr="00563671" w:rsidDel="005E41B3" w14:paraId="70F6E17B" w14:textId="7AAE5534" w:rsidTr="004F7C7A">
        <w:trPr>
          <w:del w:id="15230" w:author="Author"/>
        </w:trPr>
        <w:tc>
          <w:tcPr>
            <w:cnfStyle w:val="001000000000" w:firstRow="0" w:lastRow="0" w:firstColumn="1" w:lastColumn="0" w:oddVBand="0" w:evenVBand="0" w:oddHBand="0" w:evenHBand="0" w:firstRowFirstColumn="0" w:firstRowLastColumn="0" w:lastRowFirstColumn="0" w:lastRowLastColumn="0"/>
            <w:tcW w:w="2323" w:type="dxa"/>
          </w:tcPr>
          <w:p w14:paraId="43E6B7DB" w14:textId="7A73C4B4" w:rsidR="00234AC9" w:rsidRPr="00563671" w:rsidDel="005E41B3" w:rsidRDefault="00234AC9" w:rsidP="004F7C7A">
            <w:pPr>
              <w:spacing w:before="120"/>
              <w:jc w:val="left"/>
              <w:rPr>
                <w:del w:id="15231" w:author="Author"/>
                <w:rFonts w:cs="Arial"/>
                <w:sz w:val="20"/>
                <w:szCs w:val="20"/>
                <w:lang w:val="en-IE"/>
              </w:rPr>
            </w:pPr>
            <w:del w:id="15232" w:author="Author">
              <w:r w:rsidRPr="00563671" w:rsidDel="005E41B3">
                <w:rPr>
                  <w:rFonts w:cs="Arial"/>
                  <w:sz w:val="20"/>
                  <w:szCs w:val="20"/>
                  <w:lang w:val="en-IE"/>
                </w:rPr>
                <w:delText>Service Id</w:delText>
              </w:r>
            </w:del>
          </w:p>
        </w:tc>
        <w:tc>
          <w:tcPr>
            <w:tcW w:w="7293" w:type="dxa"/>
            <w:gridSpan w:val="2"/>
          </w:tcPr>
          <w:p w14:paraId="05282A99" w14:textId="3E2709C3"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33" w:author="Author"/>
                <w:rFonts w:cs="Arial"/>
                <w:sz w:val="20"/>
                <w:szCs w:val="20"/>
                <w:lang w:val="en-IE"/>
              </w:rPr>
            </w:pPr>
            <w:del w:id="15234" w:author="Author">
              <w:r w:rsidRPr="00563671" w:rsidDel="005E41B3">
                <w:rPr>
                  <w:rFonts w:cs="Arial"/>
                  <w:sz w:val="20"/>
                  <w:szCs w:val="20"/>
                  <w:lang w:val="en-IE"/>
                </w:rPr>
                <w:delText>TBD</w:delText>
              </w:r>
            </w:del>
          </w:p>
        </w:tc>
      </w:tr>
      <w:tr w:rsidR="00563671" w:rsidRPr="00563671" w:rsidDel="005E41B3" w14:paraId="1EDFEA08" w14:textId="2C73EA62" w:rsidTr="004F7C7A">
        <w:trPr>
          <w:ins w:id="15235" w:author="Author"/>
          <w:del w:id="15236" w:author="Author"/>
        </w:trPr>
        <w:tc>
          <w:tcPr>
            <w:cnfStyle w:val="001000000000" w:firstRow="0" w:lastRow="0" w:firstColumn="1" w:lastColumn="0" w:oddVBand="0" w:evenVBand="0" w:oddHBand="0" w:evenHBand="0" w:firstRowFirstColumn="0" w:firstRowLastColumn="0" w:lastRowFirstColumn="0" w:lastRowLastColumn="0"/>
            <w:tcW w:w="2323" w:type="dxa"/>
          </w:tcPr>
          <w:p w14:paraId="25096A61" w14:textId="7931342C" w:rsidR="004E4A78" w:rsidRPr="00563671" w:rsidDel="005E41B3" w:rsidRDefault="004E4A78" w:rsidP="004E4A78">
            <w:pPr>
              <w:spacing w:before="120"/>
              <w:jc w:val="left"/>
              <w:rPr>
                <w:ins w:id="15237" w:author="Author"/>
                <w:del w:id="15238" w:author="Author"/>
                <w:rFonts w:cs="Arial"/>
                <w:sz w:val="20"/>
                <w:szCs w:val="20"/>
                <w:lang w:val="en-IE"/>
              </w:rPr>
            </w:pPr>
            <w:ins w:id="15239" w:author="Author">
              <w:del w:id="15240" w:author="Author">
                <w:r w:rsidRPr="00563671" w:rsidDel="005E41B3">
                  <w:rPr>
                    <w:rFonts w:cs="Arial"/>
                    <w:bCs/>
                    <w:sz w:val="20"/>
                    <w:szCs w:val="20"/>
                  </w:rPr>
                  <w:delText>CSM Service</w:delText>
                </w:r>
              </w:del>
            </w:ins>
          </w:p>
        </w:tc>
        <w:tc>
          <w:tcPr>
            <w:tcW w:w="7293" w:type="dxa"/>
            <w:gridSpan w:val="2"/>
          </w:tcPr>
          <w:p w14:paraId="7542CDD9" w14:textId="6D889974" w:rsidR="004E4A78" w:rsidRPr="00563671" w:rsidDel="005E41B3" w:rsidRDefault="00517792" w:rsidP="00517792">
            <w:pPr>
              <w:spacing w:before="120"/>
              <w:jc w:val="left"/>
              <w:cnfStyle w:val="000000000000" w:firstRow="0" w:lastRow="0" w:firstColumn="0" w:lastColumn="0" w:oddVBand="0" w:evenVBand="0" w:oddHBand="0" w:evenHBand="0" w:firstRowFirstColumn="0" w:firstRowLastColumn="0" w:lastRowFirstColumn="0" w:lastRowLastColumn="0"/>
              <w:rPr>
                <w:ins w:id="15241" w:author="Author"/>
                <w:del w:id="15242" w:author="Author"/>
                <w:rFonts w:cs="Arial"/>
                <w:sz w:val="20"/>
                <w:szCs w:val="20"/>
                <w:lang w:val="en-IE"/>
              </w:rPr>
            </w:pPr>
            <w:ins w:id="15243" w:author="Author">
              <w:del w:id="15244" w:author="Author">
                <w:r w:rsidRPr="00563671" w:rsidDel="005E41B3">
                  <w:rPr>
                    <w:rFonts w:cs="Arial"/>
                    <w:sz w:val="20"/>
                    <w:szCs w:val="20"/>
                  </w:rPr>
                  <w:delText>ProductStockReservation</w:delText>
                </w:r>
                <w:r w:rsidR="004E4A78" w:rsidRPr="00563671" w:rsidDel="005E41B3">
                  <w:rPr>
                    <w:rFonts w:cs="Arial"/>
                    <w:sz w:val="20"/>
                    <w:szCs w:val="20"/>
                  </w:rPr>
                  <w:delText>LogicalResourceInventoryItem</w:delText>
                </w:r>
              </w:del>
            </w:ins>
          </w:p>
        </w:tc>
      </w:tr>
      <w:tr w:rsidR="00563671" w:rsidRPr="00563671" w:rsidDel="005E41B3" w14:paraId="4BD793A3" w14:textId="332AA6A1" w:rsidTr="004F7C7A">
        <w:trPr>
          <w:ins w:id="15245" w:author="Author"/>
          <w:del w:id="15246" w:author="Author"/>
        </w:trPr>
        <w:tc>
          <w:tcPr>
            <w:cnfStyle w:val="001000000000" w:firstRow="0" w:lastRow="0" w:firstColumn="1" w:lastColumn="0" w:oddVBand="0" w:evenVBand="0" w:oddHBand="0" w:evenHBand="0" w:firstRowFirstColumn="0" w:firstRowLastColumn="0" w:lastRowFirstColumn="0" w:lastRowLastColumn="0"/>
            <w:tcW w:w="2323" w:type="dxa"/>
          </w:tcPr>
          <w:p w14:paraId="0F21F37A" w14:textId="6D30712B" w:rsidR="004E4A78" w:rsidRPr="00563671" w:rsidDel="005E41B3" w:rsidRDefault="004E4A78" w:rsidP="004E4A78">
            <w:pPr>
              <w:spacing w:before="120"/>
              <w:jc w:val="left"/>
              <w:rPr>
                <w:ins w:id="15247" w:author="Author"/>
                <w:del w:id="15248" w:author="Author"/>
                <w:rFonts w:cs="Arial"/>
                <w:sz w:val="20"/>
                <w:szCs w:val="20"/>
                <w:lang w:val="en-IE"/>
              </w:rPr>
            </w:pPr>
            <w:ins w:id="15249" w:author="Author">
              <w:del w:id="15250" w:author="Author">
                <w:r w:rsidRPr="00563671" w:rsidDel="005E41B3">
                  <w:rPr>
                    <w:rFonts w:cs="Arial"/>
                    <w:bCs/>
                    <w:sz w:val="20"/>
                    <w:szCs w:val="20"/>
                  </w:rPr>
                  <w:delText>CSM Operation</w:delText>
                </w:r>
              </w:del>
            </w:ins>
          </w:p>
        </w:tc>
        <w:tc>
          <w:tcPr>
            <w:tcW w:w="7293" w:type="dxa"/>
            <w:gridSpan w:val="2"/>
          </w:tcPr>
          <w:p w14:paraId="24863623" w14:textId="473ABB27"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251" w:author="Author"/>
                <w:del w:id="15252" w:author="Author"/>
                <w:rFonts w:cs="Arial"/>
                <w:sz w:val="20"/>
                <w:szCs w:val="20"/>
                <w:lang w:val="en-IE"/>
              </w:rPr>
            </w:pPr>
            <w:ins w:id="15253" w:author="Author">
              <w:del w:id="15254" w:author="Author">
                <w:r w:rsidRPr="00563671" w:rsidDel="005E41B3">
                  <w:rPr>
                    <w:rFonts w:cs="Arial"/>
                    <w:sz w:val="20"/>
                    <w:szCs w:val="20"/>
                  </w:rPr>
                  <w:delText>UpdateProductStockReservation</w:delText>
                </w:r>
                <w:r w:rsidR="004E4A78" w:rsidRPr="00563671" w:rsidDel="005E41B3">
                  <w:rPr>
                    <w:rFonts w:cs="Arial"/>
                    <w:sz w:val="20"/>
                    <w:szCs w:val="20"/>
                  </w:rPr>
                  <w:delText>UpdateLogicalresourceInventoryItem</w:delText>
                </w:r>
              </w:del>
            </w:ins>
          </w:p>
        </w:tc>
      </w:tr>
    </w:tbl>
    <w:p w14:paraId="4A352AD6" w14:textId="064731B4" w:rsidR="00234AC9" w:rsidRPr="00563671" w:rsidDel="005E41B3" w:rsidRDefault="00234AC9" w:rsidP="00234AC9">
      <w:pPr>
        <w:rPr>
          <w:del w:id="1525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3B37615" w14:textId="4F48A814" w:rsidTr="004F7C7A">
        <w:trPr>
          <w:cnfStyle w:val="100000000000" w:firstRow="1" w:lastRow="0" w:firstColumn="0" w:lastColumn="0" w:oddVBand="0" w:evenVBand="0" w:oddHBand="0" w:evenHBand="0" w:firstRowFirstColumn="0" w:firstRowLastColumn="0" w:lastRowFirstColumn="0" w:lastRowLastColumn="0"/>
          <w:del w:id="1525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B93705" w14:textId="744A773E" w:rsidR="00234AC9" w:rsidRPr="00563671" w:rsidDel="005E41B3" w:rsidRDefault="00234AC9" w:rsidP="004F7C7A">
            <w:pPr>
              <w:spacing w:before="120"/>
              <w:jc w:val="left"/>
              <w:rPr>
                <w:del w:id="15257" w:author="Author"/>
                <w:rFonts w:cs="Arial"/>
                <w:b w:val="0"/>
                <w:color w:val="auto"/>
                <w:sz w:val="20"/>
                <w:szCs w:val="20"/>
                <w:lang w:val="en-IE"/>
              </w:rPr>
            </w:pPr>
          </w:p>
        </w:tc>
        <w:tc>
          <w:tcPr>
            <w:tcW w:w="2976" w:type="dxa"/>
          </w:tcPr>
          <w:p w14:paraId="0080AE83" w14:textId="67CD6FD8"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258" w:author="Author"/>
                <w:rFonts w:cs="Arial"/>
                <w:color w:val="auto"/>
                <w:sz w:val="20"/>
                <w:szCs w:val="20"/>
                <w:lang w:val="en-IE"/>
              </w:rPr>
            </w:pPr>
          </w:p>
        </w:tc>
      </w:tr>
      <w:tr w:rsidR="00563671" w:rsidRPr="00563671" w:rsidDel="005E41B3" w14:paraId="5E974E85" w14:textId="61E94D36" w:rsidTr="004F7C7A">
        <w:trPr>
          <w:del w:id="15259" w:author="Author"/>
        </w:trPr>
        <w:tc>
          <w:tcPr>
            <w:cnfStyle w:val="001000000000" w:firstRow="0" w:lastRow="0" w:firstColumn="1" w:lastColumn="0" w:oddVBand="0" w:evenVBand="0" w:oddHBand="0" w:evenHBand="0" w:firstRowFirstColumn="0" w:firstRowLastColumn="0" w:lastRowFirstColumn="0" w:lastRowLastColumn="0"/>
            <w:tcW w:w="2323" w:type="dxa"/>
          </w:tcPr>
          <w:p w14:paraId="76C6010F" w14:textId="093316EB" w:rsidR="00234AC9" w:rsidRPr="00563671" w:rsidDel="005E41B3" w:rsidRDefault="00234AC9" w:rsidP="004F7C7A">
            <w:pPr>
              <w:spacing w:before="120"/>
              <w:jc w:val="left"/>
              <w:rPr>
                <w:del w:id="15260" w:author="Author"/>
                <w:rFonts w:cs="Arial"/>
                <w:sz w:val="20"/>
                <w:szCs w:val="20"/>
                <w:lang w:val="en-IE"/>
              </w:rPr>
            </w:pPr>
            <w:del w:id="15261" w:author="Author">
              <w:r w:rsidRPr="00563671" w:rsidDel="005E41B3">
                <w:rPr>
                  <w:rFonts w:cs="Arial"/>
                  <w:sz w:val="20"/>
                  <w:szCs w:val="20"/>
                  <w:lang w:val="en-IE"/>
                </w:rPr>
                <w:delText>Service</w:delText>
              </w:r>
            </w:del>
          </w:p>
        </w:tc>
        <w:tc>
          <w:tcPr>
            <w:tcW w:w="7293" w:type="dxa"/>
            <w:gridSpan w:val="2"/>
          </w:tcPr>
          <w:p w14:paraId="2523844D" w14:textId="753DE0E3"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262" w:author="Author"/>
                <w:color w:val="auto"/>
                <w:sz w:val="20"/>
                <w:szCs w:val="20"/>
              </w:rPr>
            </w:pPr>
            <w:del w:id="15263" w:author="Author">
              <w:r w:rsidRPr="00563671" w:rsidDel="005E41B3">
                <w:rPr>
                  <w:color w:val="auto"/>
                  <w:sz w:val="20"/>
                  <w:szCs w:val="20"/>
                </w:rPr>
                <w:delText>Validate port in number</w:delText>
              </w:r>
            </w:del>
          </w:p>
        </w:tc>
      </w:tr>
      <w:tr w:rsidR="00563671" w:rsidRPr="00563671" w:rsidDel="005E41B3" w14:paraId="73359997" w14:textId="47CF9C56" w:rsidTr="004F7C7A">
        <w:trPr>
          <w:del w:id="15264" w:author="Author"/>
        </w:trPr>
        <w:tc>
          <w:tcPr>
            <w:cnfStyle w:val="001000000000" w:firstRow="0" w:lastRow="0" w:firstColumn="1" w:lastColumn="0" w:oddVBand="0" w:evenVBand="0" w:oddHBand="0" w:evenHBand="0" w:firstRowFirstColumn="0" w:firstRowLastColumn="0" w:lastRowFirstColumn="0" w:lastRowLastColumn="0"/>
            <w:tcW w:w="2323" w:type="dxa"/>
          </w:tcPr>
          <w:p w14:paraId="6DAC2845" w14:textId="23EA1E1A" w:rsidR="00234AC9" w:rsidRPr="00563671" w:rsidDel="005E41B3" w:rsidRDefault="00234AC9" w:rsidP="004F7C7A">
            <w:pPr>
              <w:spacing w:before="120"/>
              <w:jc w:val="left"/>
              <w:rPr>
                <w:del w:id="15265" w:author="Author"/>
                <w:rFonts w:cs="Arial"/>
                <w:sz w:val="20"/>
                <w:szCs w:val="20"/>
                <w:lang w:val="en-IE"/>
              </w:rPr>
            </w:pPr>
            <w:del w:id="15266" w:author="Author">
              <w:r w:rsidRPr="00563671" w:rsidDel="005E41B3">
                <w:rPr>
                  <w:rFonts w:cs="Arial"/>
                  <w:sz w:val="20"/>
                  <w:szCs w:val="20"/>
                  <w:lang w:val="en-IE"/>
                </w:rPr>
                <w:delText>Relevant Input Notes</w:delText>
              </w:r>
            </w:del>
          </w:p>
        </w:tc>
        <w:tc>
          <w:tcPr>
            <w:tcW w:w="7293" w:type="dxa"/>
            <w:gridSpan w:val="2"/>
          </w:tcPr>
          <w:p w14:paraId="0091C4C0" w14:textId="5631993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67" w:author="Author"/>
                <w:rFonts w:cs="Arial"/>
                <w:sz w:val="20"/>
                <w:szCs w:val="20"/>
                <w:lang w:val="en-IE"/>
              </w:rPr>
            </w:pPr>
            <w:del w:id="15268" w:author="Author">
              <w:r w:rsidRPr="00563671" w:rsidDel="005E41B3">
                <w:rPr>
                  <w:rFonts w:cs="Arial"/>
                  <w:sz w:val="20"/>
                  <w:szCs w:val="20"/>
                  <w:lang w:val="en-IE"/>
                </w:rPr>
                <w:delText>The request is made against a given number</w:delText>
              </w:r>
            </w:del>
          </w:p>
        </w:tc>
      </w:tr>
      <w:tr w:rsidR="00563671" w:rsidRPr="00563671" w:rsidDel="005E41B3" w14:paraId="25FD84B2" w14:textId="054122F4" w:rsidTr="004F7C7A">
        <w:trPr>
          <w:del w:id="15269" w:author="Author"/>
        </w:trPr>
        <w:tc>
          <w:tcPr>
            <w:cnfStyle w:val="001000000000" w:firstRow="0" w:lastRow="0" w:firstColumn="1" w:lastColumn="0" w:oddVBand="0" w:evenVBand="0" w:oddHBand="0" w:evenHBand="0" w:firstRowFirstColumn="0" w:firstRowLastColumn="0" w:lastRowFirstColumn="0" w:lastRowLastColumn="0"/>
            <w:tcW w:w="2323" w:type="dxa"/>
          </w:tcPr>
          <w:p w14:paraId="6A523DA0" w14:textId="50A547CF" w:rsidR="00234AC9" w:rsidRPr="00563671" w:rsidDel="005E41B3" w:rsidRDefault="00234AC9" w:rsidP="004F7C7A">
            <w:pPr>
              <w:spacing w:before="120"/>
              <w:jc w:val="left"/>
              <w:rPr>
                <w:del w:id="15270" w:author="Author"/>
                <w:rFonts w:cs="Arial"/>
                <w:sz w:val="20"/>
                <w:szCs w:val="20"/>
                <w:lang w:val="en-IE"/>
              </w:rPr>
            </w:pPr>
            <w:del w:id="15271" w:author="Author">
              <w:r w:rsidRPr="00563671" w:rsidDel="005E41B3">
                <w:rPr>
                  <w:rFonts w:cs="Arial"/>
                  <w:sz w:val="20"/>
                  <w:szCs w:val="20"/>
                  <w:lang w:val="en-IE"/>
                </w:rPr>
                <w:delText>Relevant Output Notes</w:delText>
              </w:r>
            </w:del>
          </w:p>
        </w:tc>
        <w:tc>
          <w:tcPr>
            <w:tcW w:w="7293" w:type="dxa"/>
            <w:gridSpan w:val="2"/>
          </w:tcPr>
          <w:p w14:paraId="70130D98" w14:textId="6FD6247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72" w:author="Author"/>
                <w:rFonts w:cs="Arial"/>
                <w:sz w:val="20"/>
                <w:szCs w:val="20"/>
                <w:lang w:val="en-IE"/>
              </w:rPr>
            </w:pPr>
            <w:del w:id="15273" w:author="Author">
              <w:r w:rsidRPr="00563671" w:rsidDel="005E41B3">
                <w:rPr>
                  <w:rFonts w:cs="Arial"/>
                  <w:sz w:val="20"/>
                  <w:szCs w:val="20"/>
                  <w:lang w:val="en-IE"/>
                </w:rPr>
                <w:delText>The response returns if the port-in number is already a VFIE number or not</w:delText>
              </w:r>
            </w:del>
          </w:p>
        </w:tc>
      </w:tr>
      <w:tr w:rsidR="00563671" w:rsidRPr="00563671" w:rsidDel="005E41B3" w14:paraId="4576F944" w14:textId="57420BFA" w:rsidTr="004F7C7A">
        <w:trPr>
          <w:del w:id="15274" w:author="Author"/>
        </w:trPr>
        <w:tc>
          <w:tcPr>
            <w:cnfStyle w:val="001000000000" w:firstRow="0" w:lastRow="0" w:firstColumn="1" w:lastColumn="0" w:oddVBand="0" w:evenVBand="0" w:oddHBand="0" w:evenHBand="0" w:firstRowFirstColumn="0" w:firstRowLastColumn="0" w:lastRowFirstColumn="0" w:lastRowLastColumn="0"/>
            <w:tcW w:w="2323" w:type="dxa"/>
          </w:tcPr>
          <w:p w14:paraId="09D8598A" w14:textId="5E24CF66" w:rsidR="00234AC9" w:rsidRPr="00563671" w:rsidDel="005E41B3" w:rsidRDefault="00234AC9" w:rsidP="004F7C7A">
            <w:pPr>
              <w:spacing w:before="120"/>
              <w:jc w:val="left"/>
              <w:rPr>
                <w:del w:id="15275" w:author="Author"/>
                <w:rFonts w:cs="Arial"/>
                <w:sz w:val="20"/>
                <w:szCs w:val="20"/>
                <w:lang w:val="en-IE"/>
              </w:rPr>
            </w:pPr>
            <w:del w:id="15276" w:author="Author">
              <w:r w:rsidRPr="00563671" w:rsidDel="005E41B3">
                <w:rPr>
                  <w:rFonts w:cs="Arial"/>
                  <w:sz w:val="20"/>
                  <w:szCs w:val="20"/>
                  <w:lang w:val="en-IE"/>
                </w:rPr>
                <w:delText>Interface Id</w:delText>
              </w:r>
            </w:del>
          </w:p>
        </w:tc>
        <w:tc>
          <w:tcPr>
            <w:tcW w:w="7293" w:type="dxa"/>
            <w:gridSpan w:val="2"/>
          </w:tcPr>
          <w:p w14:paraId="4BEFB170" w14:textId="6EE4B6B4" w:rsidR="00234AC9" w:rsidRPr="00563671" w:rsidDel="005E41B3" w:rsidRDefault="00234AC9" w:rsidP="00C733D2">
            <w:pPr>
              <w:spacing w:before="120"/>
              <w:jc w:val="left"/>
              <w:cnfStyle w:val="000000000000" w:firstRow="0" w:lastRow="0" w:firstColumn="0" w:lastColumn="0" w:oddVBand="0" w:evenVBand="0" w:oddHBand="0" w:evenHBand="0" w:firstRowFirstColumn="0" w:firstRowLastColumn="0" w:lastRowFirstColumn="0" w:lastRowLastColumn="0"/>
              <w:rPr>
                <w:del w:id="15277" w:author="Author"/>
                <w:rFonts w:cs="Arial"/>
                <w:sz w:val="20"/>
                <w:szCs w:val="20"/>
                <w:lang w:val="en-IE"/>
              </w:rPr>
            </w:pPr>
            <w:del w:id="15278" w:author="Author">
              <w:r w:rsidRPr="00563671" w:rsidDel="005E41B3">
                <w:rPr>
                  <w:rFonts w:cs="Arial"/>
                  <w:sz w:val="20"/>
                  <w:szCs w:val="20"/>
                  <w:lang w:val="en-IE" w:eastAsia="pt-PT"/>
                </w:rPr>
                <w:delText>IF192.</w:delText>
              </w:r>
            </w:del>
            <w:ins w:id="15279" w:author="Author">
              <w:del w:id="15280" w:author="Author">
                <w:r w:rsidR="00ED5E66" w:rsidDel="005E41B3">
                  <w:rPr>
                    <w:rFonts w:cs="Arial"/>
                    <w:sz w:val="20"/>
                    <w:szCs w:val="20"/>
                    <w:lang w:val="en-IE" w:eastAsia="pt-PT"/>
                  </w:rPr>
                  <w:delText>0</w:delText>
                </w:r>
                <w:r w:rsidR="00592D9C" w:rsidDel="005E41B3">
                  <w:rPr>
                    <w:rFonts w:cs="Arial"/>
                    <w:sz w:val="20"/>
                    <w:szCs w:val="20"/>
                    <w:lang w:val="en-IE" w:eastAsia="pt-PT"/>
                  </w:rPr>
                  <w:delText>3</w:delText>
                </w:r>
                <w:r w:rsidR="00ED5E66" w:rsidDel="005E41B3">
                  <w:rPr>
                    <w:rFonts w:cs="Arial"/>
                    <w:sz w:val="20"/>
                    <w:szCs w:val="20"/>
                    <w:lang w:val="en-IE" w:eastAsia="pt-PT"/>
                  </w:rPr>
                  <w:delText>2</w:delText>
                </w:r>
              </w:del>
            </w:ins>
            <w:del w:id="15281" w:author="Author">
              <w:r w:rsidR="00C733D2" w:rsidRPr="00563671" w:rsidDel="005E41B3">
                <w:rPr>
                  <w:rFonts w:cs="Arial"/>
                  <w:sz w:val="20"/>
                  <w:szCs w:val="20"/>
                  <w:lang w:val="en-IE" w:eastAsia="pt-PT"/>
                </w:rPr>
                <w:delText>27</w:delText>
              </w:r>
            </w:del>
          </w:p>
        </w:tc>
      </w:tr>
      <w:tr w:rsidR="00563671" w:rsidRPr="00563671" w:rsidDel="005E41B3" w14:paraId="09A71B9A" w14:textId="1C72A213" w:rsidTr="004F7C7A">
        <w:trPr>
          <w:del w:id="15282" w:author="Author"/>
        </w:trPr>
        <w:tc>
          <w:tcPr>
            <w:cnfStyle w:val="001000000000" w:firstRow="0" w:lastRow="0" w:firstColumn="1" w:lastColumn="0" w:oddVBand="0" w:evenVBand="0" w:oddHBand="0" w:evenHBand="0" w:firstRowFirstColumn="0" w:firstRowLastColumn="0" w:lastRowFirstColumn="0" w:lastRowLastColumn="0"/>
            <w:tcW w:w="2323" w:type="dxa"/>
          </w:tcPr>
          <w:p w14:paraId="00458EE8" w14:textId="71EA2E29" w:rsidR="00234AC9" w:rsidRPr="00563671" w:rsidDel="005E41B3" w:rsidRDefault="00234AC9" w:rsidP="004F7C7A">
            <w:pPr>
              <w:spacing w:before="120"/>
              <w:jc w:val="left"/>
              <w:rPr>
                <w:del w:id="15283" w:author="Author"/>
                <w:rFonts w:cs="Arial"/>
                <w:sz w:val="20"/>
                <w:szCs w:val="20"/>
                <w:lang w:val="en-IE"/>
              </w:rPr>
            </w:pPr>
            <w:del w:id="15284" w:author="Author">
              <w:r w:rsidRPr="00563671" w:rsidDel="005E41B3">
                <w:rPr>
                  <w:rFonts w:cs="Arial"/>
                  <w:sz w:val="20"/>
                  <w:szCs w:val="20"/>
                  <w:lang w:val="en-IE"/>
                </w:rPr>
                <w:delText>Service Id</w:delText>
              </w:r>
            </w:del>
          </w:p>
        </w:tc>
        <w:tc>
          <w:tcPr>
            <w:tcW w:w="7293" w:type="dxa"/>
            <w:gridSpan w:val="2"/>
          </w:tcPr>
          <w:p w14:paraId="07880EA9" w14:textId="2F20E80A" w:rsidR="00234AC9" w:rsidRPr="00563671" w:rsidDel="005E41B3" w:rsidRDefault="00234AC9" w:rsidP="000A6FB9">
            <w:pPr>
              <w:spacing w:before="120"/>
              <w:jc w:val="left"/>
              <w:cnfStyle w:val="000000000000" w:firstRow="0" w:lastRow="0" w:firstColumn="0" w:lastColumn="0" w:oddVBand="0" w:evenVBand="0" w:oddHBand="0" w:evenHBand="0" w:firstRowFirstColumn="0" w:firstRowLastColumn="0" w:lastRowFirstColumn="0" w:lastRowLastColumn="0"/>
              <w:rPr>
                <w:del w:id="15285" w:author="Author"/>
                <w:rFonts w:cs="Arial"/>
                <w:sz w:val="20"/>
                <w:szCs w:val="20"/>
                <w:lang w:val="en-IE"/>
              </w:rPr>
            </w:pPr>
            <w:del w:id="15286" w:author="Author">
              <w:r w:rsidRPr="00563671" w:rsidDel="005E41B3">
                <w:rPr>
                  <w:rFonts w:cs="Arial"/>
                  <w:sz w:val="20"/>
                  <w:szCs w:val="20"/>
                  <w:lang w:val="en-IE"/>
                </w:rPr>
                <w:delText>TBD</w:delText>
              </w:r>
            </w:del>
            <w:ins w:id="15287" w:author="Author">
              <w:del w:id="15288" w:author="Author">
                <w:r w:rsidR="0029387C" w:rsidDel="005E41B3">
                  <w:rPr>
                    <w:rFonts w:cs="Arial"/>
                    <w:sz w:val="20"/>
                    <w:szCs w:val="20"/>
                    <w:lang w:val="en-IE"/>
                  </w:rPr>
                  <w:delText>584</w:delText>
                </w:r>
                <w:r w:rsidR="000A6FB9" w:rsidDel="005E41B3">
                  <w:rPr>
                    <w:rFonts w:cs="Arial"/>
                    <w:sz w:val="20"/>
                    <w:szCs w:val="20"/>
                    <w:lang w:val="en-IE"/>
                  </w:rPr>
                  <w:delText>531</w:delText>
                </w:r>
              </w:del>
            </w:ins>
          </w:p>
        </w:tc>
      </w:tr>
      <w:tr w:rsidR="00563671" w:rsidRPr="00563671" w:rsidDel="005E41B3" w14:paraId="1CE081BB" w14:textId="42066E93" w:rsidTr="004F7C7A">
        <w:trPr>
          <w:ins w:id="15289" w:author="Author"/>
          <w:del w:id="15290" w:author="Author"/>
        </w:trPr>
        <w:tc>
          <w:tcPr>
            <w:cnfStyle w:val="001000000000" w:firstRow="0" w:lastRow="0" w:firstColumn="1" w:lastColumn="0" w:oddVBand="0" w:evenVBand="0" w:oddHBand="0" w:evenHBand="0" w:firstRowFirstColumn="0" w:firstRowLastColumn="0" w:lastRowFirstColumn="0" w:lastRowLastColumn="0"/>
            <w:tcW w:w="2323" w:type="dxa"/>
          </w:tcPr>
          <w:p w14:paraId="5AC91126" w14:textId="1585F902" w:rsidR="004E4A78" w:rsidRPr="00563671" w:rsidDel="005E41B3" w:rsidRDefault="004E4A78" w:rsidP="004E4A78">
            <w:pPr>
              <w:spacing w:before="120"/>
              <w:jc w:val="left"/>
              <w:rPr>
                <w:ins w:id="15291" w:author="Author"/>
                <w:del w:id="15292" w:author="Author"/>
                <w:rFonts w:cs="Arial"/>
                <w:sz w:val="20"/>
                <w:szCs w:val="20"/>
                <w:lang w:val="en-IE"/>
              </w:rPr>
            </w:pPr>
            <w:ins w:id="15293" w:author="Author">
              <w:del w:id="15294" w:author="Author">
                <w:r w:rsidRPr="00563671" w:rsidDel="005E41B3">
                  <w:rPr>
                    <w:rFonts w:cs="Arial"/>
                    <w:bCs/>
                    <w:sz w:val="20"/>
                    <w:szCs w:val="20"/>
                  </w:rPr>
                  <w:delText>CSM Service</w:delText>
                </w:r>
              </w:del>
            </w:ins>
          </w:p>
        </w:tc>
        <w:tc>
          <w:tcPr>
            <w:tcW w:w="7293" w:type="dxa"/>
            <w:gridSpan w:val="2"/>
          </w:tcPr>
          <w:p w14:paraId="6EA3CC46" w14:textId="0CC6CF2B" w:rsidR="004E4A78" w:rsidRPr="00563671" w:rsidDel="005E41B3" w:rsidRDefault="000A6FB9" w:rsidP="004E4A78">
            <w:pPr>
              <w:spacing w:before="120"/>
              <w:jc w:val="left"/>
              <w:cnfStyle w:val="000000000000" w:firstRow="0" w:lastRow="0" w:firstColumn="0" w:lastColumn="0" w:oddVBand="0" w:evenVBand="0" w:oddHBand="0" w:evenHBand="0" w:firstRowFirstColumn="0" w:firstRowLastColumn="0" w:lastRowFirstColumn="0" w:lastRowLastColumn="0"/>
              <w:rPr>
                <w:ins w:id="15295" w:author="Author"/>
                <w:del w:id="15296" w:author="Author"/>
                <w:rFonts w:cs="Arial"/>
                <w:sz w:val="20"/>
                <w:szCs w:val="20"/>
                <w:lang w:val="en-IE"/>
              </w:rPr>
            </w:pPr>
            <w:ins w:id="15297" w:author="Author">
              <w:del w:id="15298" w:author="Author">
                <w:r w:rsidRPr="000A6FB9" w:rsidDel="005E41B3">
                  <w:rPr>
                    <w:rFonts w:cs="Arial"/>
                    <w:sz w:val="20"/>
                    <w:szCs w:val="20"/>
                  </w:rPr>
                  <w:delText>ProcessPortContact</w:delText>
                </w:r>
                <w:r w:rsidR="004E4A78" w:rsidRPr="00563671" w:rsidDel="005E41B3">
                  <w:rPr>
                    <w:rFonts w:cs="Arial"/>
                    <w:sz w:val="20"/>
                    <w:szCs w:val="20"/>
                  </w:rPr>
                  <w:delText>LogicalResourceInventoryItem</w:delText>
                </w:r>
              </w:del>
            </w:ins>
          </w:p>
        </w:tc>
      </w:tr>
      <w:tr w:rsidR="00563671" w:rsidRPr="00563671" w:rsidDel="005E41B3" w14:paraId="7B04DB3A" w14:textId="33542106" w:rsidTr="004F7C7A">
        <w:trPr>
          <w:ins w:id="15299" w:author="Author"/>
          <w:del w:id="15300" w:author="Author"/>
        </w:trPr>
        <w:tc>
          <w:tcPr>
            <w:cnfStyle w:val="001000000000" w:firstRow="0" w:lastRow="0" w:firstColumn="1" w:lastColumn="0" w:oddVBand="0" w:evenVBand="0" w:oddHBand="0" w:evenHBand="0" w:firstRowFirstColumn="0" w:firstRowLastColumn="0" w:lastRowFirstColumn="0" w:lastRowLastColumn="0"/>
            <w:tcW w:w="2323" w:type="dxa"/>
          </w:tcPr>
          <w:p w14:paraId="6BDDB6C7" w14:textId="4E0544B3" w:rsidR="004E4A78" w:rsidRPr="00563671" w:rsidDel="005E41B3" w:rsidRDefault="004E4A78" w:rsidP="004E4A78">
            <w:pPr>
              <w:spacing w:before="120"/>
              <w:jc w:val="left"/>
              <w:rPr>
                <w:ins w:id="15301" w:author="Author"/>
                <w:del w:id="15302" w:author="Author"/>
                <w:rFonts w:cs="Arial"/>
                <w:sz w:val="20"/>
                <w:szCs w:val="20"/>
                <w:lang w:val="en-IE"/>
              </w:rPr>
            </w:pPr>
            <w:ins w:id="15303" w:author="Author">
              <w:del w:id="15304" w:author="Author">
                <w:r w:rsidRPr="00563671" w:rsidDel="005E41B3">
                  <w:rPr>
                    <w:rFonts w:cs="Arial"/>
                    <w:bCs/>
                    <w:sz w:val="20"/>
                    <w:szCs w:val="20"/>
                  </w:rPr>
                  <w:delText>CSM Operation</w:delText>
                </w:r>
              </w:del>
            </w:ins>
          </w:p>
        </w:tc>
        <w:tc>
          <w:tcPr>
            <w:tcW w:w="7293" w:type="dxa"/>
            <w:gridSpan w:val="2"/>
          </w:tcPr>
          <w:p w14:paraId="33B9D3F3" w14:textId="37C24815" w:rsidR="0029387C" w:rsidRPr="0029387C" w:rsidDel="005E41B3" w:rsidRDefault="000A6FB9"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305" w:author="Author"/>
                <w:del w:id="15306" w:author="Author"/>
                <w:rFonts w:cs="Arial"/>
                <w:sz w:val="20"/>
                <w:szCs w:val="20"/>
              </w:rPr>
            </w:pPr>
            <w:ins w:id="15307" w:author="Author">
              <w:del w:id="15308" w:author="Author">
                <w:r w:rsidRPr="000A6FB9" w:rsidDel="005E41B3">
                  <w:rPr>
                    <w:rFonts w:cs="Arial"/>
                    <w:sz w:val="20"/>
                    <w:szCs w:val="20"/>
                  </w:rPr>
                  <w:delText>CheckPortContact</w:delText>
                </w:r>
                <w:r w:rsidR="004E4A78" w:rsidRPr="00563671" w:rsidDel="005E41B3">
                  <w:rPr>
                    <w:rFonts w:cs="Arial"/>
                    <w:sz w:val="20"/>
                    <w:szCs w:val="20"/>
                  </w:rPr>
                  <w:delText>GetLogicalresourceInventoryItemList</w:delText>
                </w:r>
              </w:del>
            </w:ins>
          </w:p>
        </w:tc>
      </w:tr>
    </w:tbl>
    <w:p w14:paraId="6ADA9942" w14:textId="3D83C363" w:rsidR="00234AC9" w:rsidRPr="00563671" w:rsidDel="005E41B3" w:rsidRDefault="00234AC9" w:rsidP="00234AC9">
      <w:pPr>
        <w:rPr>
          <w:del w:id="15309" w:author="Author"/>
          <w:rFonts w:cs="Arial"/>
          <w:sz w:val="20"/>
          <w:szCs w:val="20"/>
          <w:lang w:val="en-IE"/>
        </w:rPr>
      </w:pPr>
    </w:p>
    <w:p w14:paraId="4D40AB35" w14:textId="02EB8F80" w:rsidR="00234AC9" w:rsidRPr="00563671" w:rsidDel="005E41B3" w:rsidRDefault="00234AC9" w:rsidP="00234AC9">
      <w:pPr>
        <w:rPr>
          <w:del w:id="15310" w:author="Author"/>
          <w:rFonts w:cs="Arial"/>
          <w:sz w:val="20"/>
          <w:szCs w:val="20"/>
          <w:lang w:val="en-IE"/>
        </w:rPr>
      </w:pPr>
    </w:p>
    <w:p w14:paraId="44FE6683" w14:textId="21ECCF82" w:rsidR="00234AC9" w:rsidDel="005E41B3" w:rsidRDefault="00234AC9" w:rsidP="00234AC9">
      <w:pPr>
        <w:rPr>
          <w:ins w:id="15311" w:author="Author"/>
          <w:del w:id="1531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29387C" w:rsidRPr="00563671" w:rsidDel="005E41B3" w14:paraId="3C17549A" w14:textId="5AEE4DFA" w:rsidTr="00EA73E6">
        <w:trPr>
          <w:cnfStyle w:val="100000000000" w:firstRow="1" w:lastRow="0" w:firstColumn="0" w:lastColumn="0" w:oddVBand="0" w:evenVBand="0" w:oddHBand="0" w:evenHBand="0" w:firstRowFirstColumn="0" w:firstRowLastColumn="0" w:lastRowFirstColumn="0" w:lastRowLastColumn="0"/>
          <w:ins w:id="15313" w:author="Author"/>
          <w:del w:id="1531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E945775" w14:textId="14E175F0" w:rsidR="0029387C" w:rsidRPr="00563671" w:rsidDel="005E41B3" w:rsidRDefault="0029387C" w:rsidP="00EA73E6">
            <w:pPr>
              <w:spacing w:before="120"/>
              <w:jc w:val="left"/>
              <w:rPr>
                <w:ins w:id="15315" w:author="Author"/>
                <w:del w:id="15316" w:author="Author"/>
                <w:rFonts w:cs="Arial"/>
                <w:b w:val="0"/>
                <w:color w:val="auto"/>
                <w:sz w:val="20"/>
                <w:szCs w:val="20"/>
                <w:lang w:val="en-IE"/>
              </w:rPr>
            </w:pPr>
          </w:p>
        </w:tc>
        <w:tc>
          <w:tcPr>
            <w:tcW w:w="2976" w:type="dxa"/>
          </w:tcPr>
          <w:p w14:paraId="4BEC1CBD" w14:textId="28763C26" w:rsidR="0029387C" w:rsidRPr="00563671" w:rsidDel="005E41B3" w:rsidRDefault="0029387C" w:rsidP="00EA73E6">
            <w:pPr>
              <w:spacing w:before="120"/>
              <w:jc w:val="left"/>
              <w:cnfStyle w:val="100000000000" w:firstRow="1" w:lastRow="0" w:firstColumn="0" w:lastColumn="0" w:oddVBand="0" w:evenVBand="0" w:oddHBand="0" w:evenHBand="0" w:firstRowFirstColumn="0" w:firstRowLastColumn="0" w:lastRowFirstColumn="0" w:lastRowLastColumn="0"/>
              <w:rPr>
                <w:ins w:id="15317" w:author="Author"/>
                <w:del w:id="15318" w:author="Author"/>
                <w:rFonts w:cs="Arial"/>
                <w:color w:val="auto"/>
                <w:sz w:val="20"/>
                <w:szCs w:val="20"/>
                <w:lang w:val="en-IE"/>
              </w:rPr>
            </w:pPr>
          </w:p>
        </w:tc>
      </w:tr>
      <w:tr w:rsidR="0029387C" w:rsidRPr="00563671" w:rsidDel="005E41B3" w14:paraId="05C5AB8F" w14:textId="13710621" w:rsidTr="00EA73E6">
        <w:trPr>
          <w:ins w:id="15319" w:author="Author"/>
          <w:del w:id="15320" w:author="Author"/>
        </w:trPr>
        <w:tc>
          <w:tcPr>
            <w:cnfStyle w:val="001000000000" w:firstRow="0" w:lastRow="0" w:firstColumn="1" w:lastColumn="0" w:oddVBand="0" w:evenVBand="0" w:oddHBand="0" w:evenHBand="0" w:firstRowFirstColumn="0" w:firstRowLastColumn="0" w:lastRowFirstColumn="0" w:lastRowLastColumn="0"/>
            <w:tcW w:w="2323" w:type="dxa"/>
          </w:tcPr>
          <w:p w14:paraId="66157EE5" w14:textId="3D4BD288" w:rsidR="0029387C" w:rsidRPr="00563671" w:rsidDel="005E41B3" w:rsidRDefault="0029387C" w:rsidP="00EA73E6">
            <w:pPr>
              <w:spacing w:before="120"/>
              <w:jc w:val="left"/>
              <w:rPr>
                <w:ins w:id="15321" w:author="Author"/>
                <w:del w:id="15322" w:author="Author"/>
                <w:rFonts w:cs="Arial"/>
                <w:sz w:val="20"/>
                <w:szCs w:val="20"/>
                <w:lang w:val="en-IE"/>
              </w:rPr>
            </w:pPr>
            <w:ins w:id="15323" w:author="Author">
              <w:del w:id="15324" w:author="Author">
                <w:r w:rsidRPr="00563671" w:rsidDel="005E41B3">
                  <w:rPr>
                    <w:rFonts w:cs="Arial"/>
                    <w:sz w:val="20"/>
                    <w:szCs w:val="20"/>
                    <w:lang w:val="en-IE"/>
                  </w:rPr>
                  <w:delText>Service</w:delText>
                </w:r>
              </w:del>
            </w:ins>
          </w:p>
        </w:tc>
        <w:tc>
          <w:tcPr>
            <w:tcW w:w="7293" w:type="dxa"/>
            <w:gridSpan w:val="2"/>
          </w:tcPr>
          <w:p w14:paraId="61B2070F" w14:textId="2A40CFCF" w:rsidR="0029387C" w:rsidRPr="00563671" w:rsidDel="005E41B3" w:rsidRDefault="0029387C" w:rsidP="00EA73E6">
            <w:pPr>
              <w:pStyle w:val="Default"/>
              <w:jc w:val="left"/>
              <w:cnfStyle w:val="000000000000" w:firstRow="0" w:lastRow="0" w:firstColumn="0" w:lastColumn="0" w:oddVBand="0" w:evenVBand="0" w:oddHBand="0" w:evenHBand="0" w:firstRowFirstColumn="0" w:firstRowLastColumn="0" w:lastRowFirstColumn="0" w:lastRowLastColumn="0"/>
              <w:rPr>
                <w:ins w:id="15325" w:author="Author"/>
                <w:del w:id="15326" w:author="Author"/>
                <w:color w:val="auto"/>
                <w:sz w:val="20"/>
                <w:szCs w:val="20"/>
              </w:rPr>
            </w:pPr>
            <w:ins w:id="15327" w:author="Author">
              <w:del w:id="15328" w:author="Author">
                <w:r w:rsidRPr="00563671" w:rsidDel="005E41B3">
                  <w:rPr>
                    <w:color w:val="auto"/>
                    <w:sz w:val="20"/>
                    <w:szCs w:val="20"/>
                  </w:rPr>
                  <w:delText>Get stock availability</w:delText>
                </w:r>
              </w:del>
            </w:ins>
          </w:p>
        </w:tc>
      </w:tr>
      <w:tr w:rsidR="0029387C" w:rsidRPr="00563671" w:rsidDel="005E41B3" w14:paraId="7C4BA4B6" w14:textId="181E45EC" w:rsidTr="00EA73E6">
        <w:trPr>
          <w:ins w:id="15329" w:author="Author"/>
          <w:del w:id="15330" w:author="Author"/>
        </w:trPr>
        <w:tc>
          <w:tcPr>
            <w:cnfStyle w:val="001000000000" w:firstRow="0" w:lastRow="0" w:firstColumn="1" w:lastColumn="0" w:oddVBand="0" w:evenVBand="0" w:oddHBand="0" w:evenHBand="0" w:firstRowFirstColumn="0" w:firstRowLastColumn="0" w:lastRowFirstColumn="0" w:lastRowLastColumn="0"/>
            <w:tcW w:w="2323" w:type="dxa"/>
          </w:tcPr>
          <w:p w14:paraId="0B535003" w14:textId="3DA7541C" w:rsidR="0029387C" w:rsidRPr="00563671" w:rsidDel="005E41B3" w:rsidRDefault="0029387C" w:rsidP="00EA73E6">
            <w:pPr>
              <w:spacing w:before="120"/>
              <w:jc w:val="left"/>
              <w:rPr>
                <w:ins w:id="15331" w:author="Author"/>
                <w:del w:id="15332" w:author="Author"/>
                <w:rFonts w:cs="Arial"/>
                <w:sz w:val="20"/>
                <w:szCs w:val="20"/>
                <w:lang w:val="en-IE"/>
              </w:rPr>
            </w:pPr>
            <w:ins w:id="15333" w:author="Author">
              <w:del w:id="15334" w:author="Author">
                <w:r w:rsidRPr="00563671" w:rsidDel="005E41B3">
                  <w:rPr>
                    <w:rFonts w:cs="Arial"/>
                    <w:sz w:val="20"/>
                    <w:szCs w:val="20"/>
                    <w:lang w:val="en-IE"/>
                  </w:rPr>
                  <w:delText>Relevant Input Notes</w:delText>
                </w:r>
              </w:del>
            </w:ins>
          </w:p>
        </w:tc>
        <w:tc>
          <w:tcPr>
            <w:tcW w:w="7293" w:type="dxa"/>
            <w:gridSpan w:val="2"/>
          </w:tcPr>
          <w:p w14:paraId="16314C5F" w14:textId="16460AF0"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35" w:author="Author"/>
                <w:del w:id="15336" w:author="Author"/>
                <w:rFonts w:cs="Arial"/>
                <w:sz w:val="20"/>
                <w:szCs w:val="20"/>
                <w:lang w:val="en-IE"/>
              </w:rPr>
            </w:pPr>
            <w:ins w:id="15337" w:author="Author">
              <w:del w:id="15338" w:author="Author">
                <w:r w:rsidRPr="00563671" w:rsidDel="005E41B3">
                  <w:rPr>
                    <w:rFonts w:cs="Arial"/>
                    <w:sz w:val="20"/>
                    <w:szCs w:val="20"/>
                    <w:lang w:val="en-IE"/>
                  </w:rPr>
                  <w:delText>The request is made against a given item identifier and store</w:delText>
                </w:r>
              </w:del>
            </w:ins>
          </w:p>
        </w:tc>
      </w:tr>
      <w:tr w:rsidR="0029387C" w:rsidRPr="00563671" w:rsidDel="005E41B3" w14:paraId="46EB0287" w14:textId="434E40E2" w:rsidTr="00EA73E6">
        <w:trPr>
          <w:ins w:id="15339" w:author="Author"/>
          <w:del w:id="15340" w:author="Author"/>
        </w:trPr>
        <w:tc>
          <w:tcPr>
            <w:cnfStyle w:val="001000000000" w:firstRow="0" w:lastRow="0" w:firstColumn="1" w:lastColumn="0" w:oddVBand="0" w:evenVBand="0" w:oddHBand="0" w:evenHBand="0" w:firstRowFirstColumn="0" w:firstRowLastColumn="0" w:lastRowFirstColumn="0" w:lastRowLastColumn="0"/>
            <w:tcW w:w="2323" w:type="dxa"/>
          </w:tcPr>
          <w:p w14:paraId="7CFACFE7" w14:textId="644D0630" w:rsidR="0029387C" w:rsidRPr="00563671" w:rsidDel="005E41B3" w:rsidRDefault="0029387C" w:rsidP="00EA73E6">
            <w:pPr>
              <w:spacing w:before="120"/>
              <w:jc w:val="left"/>
              <w:rPr>
                <w:ins w:id="15341" w:author="Author"/>
                <w:del w:id="15342" w:author="Author"/>
                <w:rFonts w:cs="Arial"/>
                <w:sz w:val="20"/>
                <w:szCs w:val="20"/>
                <w:lang w:val="en-IE"/>
              </w:rPr>
            </w:pPr>
            <w:ins w:id="15343" w:author="Author">
              <w:del w:id="15344" w:author="Author">
                <w:r w:rsidRPr="00563671" w:rsidDel="005E41B3">
                  <w:rPr>
                    <w:rFonts w:cs="Arial"/>
                    <w:sz w:val="20"/>
                    <w:szCs w:val="20"/>
                    <w:lang w:val="en-IE"/>
                  </w:rPr>
                  <w:delText>Relevant Output Notes</w:delText>
                </w:r>
              </w:del>
            </w:ins>
          </w:p>
        </w:tc>
        <w:tc>
          <w:tcPr>
            <w:tcW w:w="7293" w:type="dxa"/>
            <w:gridSpan w:val="2"/>
          </w:tcPr>
          <w:p w14:paraId="3D06BF70" w14:textId="079D9448"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45" w:author="Author"/>
                <w:del w:id="15346" w:author="Author"/>
                <w:rFonts w:cs="Arial"/>
                <w:sz w:val="20"/>
                <w:szCs w:val="20"/>
                <w:lang w:val="en-IE"/>
              </w:rPr>
            </w:pPr>
            <w:ins w:id="15347" w:author="Author">
              <w:del w:id="15348" w:author="Author">
                <w:r w:rsidRPr="00563671" w:rsidDel="005E41B3">
                  <w:rPr>
                    <w:rFonts w:cs="Arial"/>
                    <w:sz w:val="20"/>
                    <w:szCs w:val="20"/>
                    <w:lang w:val="en-IE"/>
                  </w:rPr>
                  <w:delText>The response returns the stock availability</w:delText>
                </w:r>
              </w:del>
            </w:ins>
          </w:p>
        </w:tc>
      </w:tr>
      <w:tr w:rsidR="0029387C" w:rsidRPr="00563671" w:rsidDel="005E41B3" w14:paraId="336E4721" w14:textId="0F1F12EC" w:rsidTr="00EA73E6">
        <w:trPr>
          <w:ins w:id="15349" w:author="Author"/>
          <w:del w:id="15350" w:author="Author"/>
        </w:trPr>
        <w:tc>
          <w:tcPr>
            <w:cnfStyle w:val="001000000000" w:firstRow="0" w:lastRow="0" w:firstColumn="1" w:lastColumn="0" w:oddVBand="0" w:evenVBand="0" w:oddHBand="0" w:evenHBand="0" w:firstRowFirstColumn="0" w:firstRowLastColumn="0" w:lastRowFirstColumn="0" w:lastRowLastColumn="0"/>
            <w:tcW w:w="2323" w:type="dxa"/>
          </w:tcPr>
          <w:p w14:paraId="40CCE2E3" w14:textId="47D88C2A" w:rsidR="0029387C" w:rsidRPr="00563671" w:rsidDel="005E41B3" w:rsidRDefault="0029387C" w:rsidP="00EA73E6">
            <w:pPr>
              <w:spacing w:before="120"/>
              <w:jc w:val="left"/>
              <w:rPr>
                <w:ins w:id="15351" w:author="Author"/>
                <w:del w:id="15352" w:author="Author"/>
                <w:rFonts w:cs="Arial"/>
                <w:sz w:val="20"/>
                <w:szCs w:val="20"/>
                <w:lang w:val="en-IE"/>
              </w:rPr>
            </w:pPr>
            <w:ins w:id="15353" w:author="Author">
              <w:del w:id="15354" w:author="Author">
                <w:r w:rsidRPr="00563671" w:rsidDel="005E41B3">
                  <w:rPr>
                    <w:rFonts w:cs="Arial"/>
                    <w:sz w:val="20"/>
                    <w:szCs w:val="20"/>
                    <w:lang w:val="en-IE"/>
                  </w:rPr>
                  <w:delText>Interface Id</w:delText>
                </w:r>
              </w:del>
            </w:ins>
          </w:p>
        </w:tc>
        <w:tc>
          <w:tcPr>
            <w:tcW w:w="7293" w:type="dxa"/>
            <w:gridSpan w:val="2"/>
          </w:tcPr>
          <w:p w14:paraId="0F29033F" w14:textId="0297A845"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55" w:author="Author"/>
                <w:del w:id="15356" w:author="Author"/>
                <w:rFonts w:cs="Arial"/>
                <w:sz w:val="20"/>
                <w:szCs w:val="20"/>
                <w:lang w:val="en-IE"/>
              </w:rPr>
            </w:pPr>
            <w:ins w:id="15357" w:author="Author">
              <w:del w:id="15358" w:author="Author">
                <w:r w:rsidRPr="00563671" w:rsidDel="005E41B3">
                  <w:rPr>
                    <w:rFonts w:cs="Arial"/>
                    <w:sz w:val="20"/>
                    <w:szCs w:val="20"/>
                    <w:lang w:val="en-IE"/>
                  </w:rPr>
                  <w:delText>IF192.07</w:delText>
                </w:r>
              </w:del>
            </w:ins>
          </w:p>
        </w:tc>
      </w:tr>
      <w:tr w:rsidR="0029387C" w:rsidRPr="00563671" w:rsidDel="005E41B3" w14:paraId="45293C40" w14:textId="256DCF07" w:rsidTr="00EA73E6">
        <w:trPr>
          <w:ins w:id="15359" w:author="Author"/>
          <w:del w:id="15360" w:author="Author"/>
        </w:trPr>
        <w:tc>
          <w:tcPr>
            <w:cnfStyle w:val="001000000000" w:firstRow="0" w:lastRow="0" w:firstColumn="1" w:lastColumn="0" w:oddVBand="0" w:evenVBand="0" w:oddHBand="0" w:evenHBand="0" w:firstRowFirstColumn="0" w:firstRowLastColumn="0" w:lastRowFirstColumn="0" w:lastRowLastColumn="0"/>
            <w:tcW w:w="2323" w:type="dxa"/>
          </w:tcPr>
          <w:p w14:paraId="28AB7C28" w14:textId="59FFE377" w:rsidR="0029387C" w:rsidRPr="00563671" w:rsidDel="005E41B3" w:rsidRDefault="0029387C" w:rsidP="00EA73E6">
            <w:pPr>
              <w:spacing w:before="120"/>
              <w:jc w:val="left"/>
              <w:rPr>
                <w:ins w:id="15361" w:author="Author"/>
                <w:del w:id="15362" w:author="Author"/>
                <w:rFonts w:cs="Arial"/>
                <w:sz w:val="20"/>
                <w:szCs w:val="20"/>
                <w:lang w:val="en-IE"/>
              </w:rPr>
            </w:pPr>
            <w:ins w:id="15363" w:author="Author">
              <w:del w:id="15364" w:author="Author">
                <w:r w:rsidRPr="00563671" w:rsidDel="005E41B3">
                  <w:rPr>
                    <w:rFonts w:cs="Arial"/>
                    <w:sz w:val="20"/>
                    <w:szCs w:val="20"/>
                    <w:lang w:val="en-IE"/>
                  </w:rPr>
                  <w:delText>Service Id</w:delText>
                </w:r>
              </w:del>
            </w:ins>
          </w:p>
        </w:tc>
        <w:tc>
          <w:tcPr>
            <w:tcW w:w="7293" w:type="dxa"/>
            <w:gridSpan w:val="2"/>
          </w:tcPr>
          <w:p w14:paraId="55C6C2BA" w14:textId="72BBB078"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65" w:author="Author"/>
                <w:del w:id="15366" w:author="Author"/>
                <w:rFonts w:cs="Arial"/>
                <w:sz w:val="20"/>
                <w:szCs w:val="20"/>
                <w:lang w:val="en-IE"/>
              </w:rPr>
            </w:pPr>
            <w:ins w:id="15367" w:author="Author">
              <w:del w:id="15368" w:author="Author">
                <w:r w:rsidDel="005E41B3">
                  <w:rPr>
                    <w:rFonts w:cs="Arial"/>
                    <w:sz w:val="20"/>
                    <w:szCs w:val="20"/>
                    <w:lang w:val="en-IE"/>
                  </w:rPr>
                  <w:delText>584</w:delText>
                </w:r>
                <w:r w:rsidR="000A6FB9" w:rsidDel="005E41B3">
                  <w:rPr>
                    <w:rFonts w:cs="Arial"/>
                    <w:sz w:val="20"/>
                    <w:szCs w:val="20"/>
                    <w:lang w:val="en-IE"/>
                  </w:rPr>
                  <w:delText>501</w:delText>
                </w:r>
              </w:del>
            </w:ins>
          </w:p>
        </w:tc>
      </w:tr>
      <w:tr w:rsidR="0029387C" w:rsidRPr="00563671" w:rsidDel="005E41B3" w14:paraId="30DD3C94" w14:textId="457C2009" w:rsidTr="00EA73E6">
        <w:trPr>
          <w:ins w:id="15369" w:author="Author"/>
          <w:del w:id="15370" w:author="Author"/>
        </w:trPr>
        <w:tc>
          <w:tcPr>
            <w:cnfStyle w:val="001000000000" w:firstRow="0" w:lastRow="0" w:firstColumn="1" w:lastColumn="0" w:oddVBand="0" w:evenVBand="0" w:oddHBand="0" w:evenHBand="0" w:firstRowFirstColumn="0" w:firstRowLastColumn="0" w:lastRowFirstColumn="0" w:lastRowLastColumn="0"/>
            <w:tcW w:w="2323" w:type="dxa"/>
          </w:tcPr>
          <w:p w14:paraId="59F9458E" w14:textId="5FD055E6" w:rsidR="0029387C" w:rsidRPr="00563671" w:rsidDel="005E41B3" w:rsidRDefault="0029387C" w:rsidP="00EA73E6">
            <w:pPr>
              <w:spacing w:before="120"/>
              <w:jc w:val="left"/>
              <w:rPr>
                <w:ins w:id="15371" w:author="Author"/>
                <w:del w:id="15372" w:author="Author"/>
                <w:rFonts w:cs="Arial"/>
                <w:sz w:val="20"/>
                <w:szCs w:val="20"/>
                <w:lang w:val="en-IE"/>
              </w:rPr>
            </w:pPr>
            <w:ins w:id="15373" w:author="Author">
              <w:del w:id="15374" w:author="Author">
                <w:r w:rsidRPr="00563671" w:rsidDel="005E41B3">
                  <w:rPr>
                    <w:rFonts w:cs="Arial"/>
                    <w:bCs/>
                    <w:sz w:val="20"/>
                    <w:szCs w:val="20"/>
                  </w:rPr>
                  <w:delText>CSM Service</w:delText>
                </w:r>
              </w:del>
            </w:ins>
          </w:p>
        </w:tc>
        <w:tc>
          <w:tcPr>
            <w:tcW w:w="7293" w:type="dxa"/>
            <w:gridSpan w:val="2"/>
          </w:tcPr>
          <w:p w14:paraId="4AEE3E6A" w14:textId="3CE55860" w:rsidR="0029387C" w:rsidRPr="00563671" w:rsidDel="005E41B3" w:rsidRDefault="000A6FB9" w:rsidP="00EA73E6">
            <w:pPr>
              <w:spacing w:before="120"/>
              <w:jc w:val="left"/>
              <w:cnfStyle w:val="000000000000" w:firstRow="0" w:lastRow="0" w:firstColumn="0" w:lastColumn="0" w:oddVBand="0" w:evenVBand="0" w:oddHBand="0" w:evenHBand="0" w:firstRowFirstColumn="0" w:firstRowLastColumn="0" w:lastRowFirstColumn="0" w:lastRowLastColumn="0"/>
              <w:rPr>
                <w:ins w:id="15375" w:author="Author"/>
                <w:del w:id="15376" w:author="Author"/>
                <w:rFonts w:cs="Arial"/>
                <w:sz w:val="20"/>
                <w:szCs w:val="20"/>
                <w:lang w:val="en-IE"/>
              </w:rPr>
            </w:pPr>
            <w:ins w:id="15377" w:author="Author">
              <w:del w:id="15378" w:author="Author">
                <w:r w:rsidRPr="00B95908" w:rsidDel="005E41B3">
                  <w:rPr>
                    <w:rFonts w:cs="Arial"/>
                    <w:sz w:val="20"/>
                    <w:szCs w:val="20"/>
                  </w:rPr>
                  <w:delText>ProductStock</w:delText>
                </w:r>
                <w:r w:rsidR="0029387C" w:rsidRPr="00563671" w:rsidDel="005E41B3">
                  <w:rPr>
                    <w:rFonts w:cs="Arial"/>
                    <w:sz w:val="20"/>
                    <w:szCs w:val="20"/>
                  </w:rPr>
                  <w:delText>LogicalResourceInventoryItem</w:delText>
                </w:r>
              </w:del>
            </w:ins>
          </w:p>
        </w:tc>
      </w:tr>
      <w:tr w:rsidR="0029387C" w:rsidRPr="00563671" w:rsidDel="005E41B3" w14:paraId="03BBEFBB" w14:textId="647CB37C" w:rsidTr="00EA73E6">
        <w:trPr>
          <w:ins w:id="15379" w:author="Author"/>
          <w:del w:id="15380" w:author="Author"/>
        </w:trPr>
        <w:tc>
          <w:tcPr>
            <w:cnfStyle w:val="001000000000" w:firstRow="0" w:lastRow="0" w:firstColumn="1" w:lastColumn="0" w:oddVBand="0" w:evenVBand="0" w:oddHBand="0" w:evenHBand="0" w:firstRowFirstColumn="0" w:firstRowLastColumn="0" w:lastRowFirstColumn="0" w:lastRowLastColumn="0"/>
            <w:tcW w:w="2323" w:type="dxa"/>
          </w:tcPr>
          <w:p w14:paraId="3269CBF7" w14:textId="1AE3E1BD" w:rsidR="0029387C" w:rsidRPr="00563671" w:rsidDel="005E41B3" w:rsidRDefault="0029387C" w:rsidP="00EA73E6">
            <w:pPr>
              <w:spacing w:before="120"/>
              <w:jc w:val="left"/>
              <w:rPr>
                <w:ins w:id="15381" w:author="Author"/>
                <w:del w:id="15382" w:author="Author"/>
                <w:rFonts w:cs="Arial"/>
                <w:sz w:val="20"/>
                <w:szCs w:val="20"/>
                <w:lang w:val="en-IE"/>
              </w:rPr>
            </w:pPr>
            <w:ins w:id="15383" w:author="Author">
              <w:del w:id="15384" w:author="Author">
                <w:r w:rsidRPr="00563671" w:rsidDel="005E41B3">
                  <w:rPr>
                    <w:rFonts w:cs="Arial"/>
                    <w:bCs/>
                    <w:sz w:val="20"/>
                    <w:szCs w:val="20"/>
                  </w:rPr>
                  <w:delText>CSM Operation</w:delText>
                </w:r>
              </w:del>
            </w:ins>
          </w:p>
        </w:tc>
        <w:tc>
          <w:tcPr>
            <w:tcW w:w="7293" w:type="dxa"/>
            <w:gridSpan w:val="2"/>
          </w:tcPr>
          <w:p w14:paraId="1FC2802D" w14:textId="2531043F" w:rsidR="0029387C" w:rsidRPr="00563671" w:rsidDel="005E41B3" w:rsidRDefault="000A6FB9" w:rsidP="00EA73E6">
            <w:pPr>
              <w:spacing w:before="120"/>
              <w:jc w:val="left"/>
              <w:cnfStyle w:val="000000000000" w:firstRow="0" w:lastRow="0" w:firstColumn="0" w:lastColumn="0" w:oddVBand="0" w:evenVBand="0" w:oddHBand="0" w:evenHBand="0" w:firstRowFirstColumn="0" w:firstRowLastColumn="0" w:lastRowFirstColumn="0" w:lastRowLastColumn="0"/>
              <w:rPr>
                <w:ins w:id="15385" w:author="Author"/>
                <w:del w:id="15386" w:author="Author"/>
                <w:rFonts w:cs="Arial"/>
                <w:sz w:val="20"/>
                <w:szCs w:val="20"/>
                <w:lang w:val="en-IE"/>
              </w:rPr>
            </w:pPr>
            <w:ins w:id="15387" w:author="Author">
              <w:del w:id="15388" w:author="Author">
                <w:r w:rsidRPr="00B95908" w:rsidDel="005E41B3">
                  <w:rPr>
                    <w:rFonts w:cs="Arial"/>
                    <w:sz w:val="20"/>
                    <w:szCs w:val="20"/>
                  </w:rPr>
                  <w:delText>GetProductStockList</w:delText>
                </w:r>
                <w:r w:rsidR="0029387C" w:rsidRPr="00563671" w:rsidDel="005E41B3">
                  <w:rPr>
                    <w:rFonts w:cs="Arial"/>
                    <w:sz w:val="20"/>
                    <w:szCs w:val="20"/>
                  </w:rPr>
                  <w:delText>GetLogicalresourceInventoryItemList</w:delText>
                </w:r>
              </w:del>
            </w:ins>
          </w:p>
        </w:tc>
      </w:tr>
    </w:tbl>
    <w:p w14:paraId="107B8B1B" w14:textId="1EFE8AA5" w:rsidR="0029387C" w:rsidRPr="00563671" w:rsidDel="005E41B3" w:rsidRDefault="0029387C" w:rsidP="00234AC9">
      <w:pPr>
        <w:rPr>
          <w:del w:id="1538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0735AB7E" w14:textId="1CEAA934" w:rsidTr="004F7C7A">
        <w:trPr>
          <w:cnfStyle w:val="100000000000" w:firstRow="1" w:lastRow="0" w:firstColumn="0" w:lastColumn="0" w:oddVBand="0" w:evenVBand="0" w:oddHBand="0" w:evenHBand="0" w:firstRowFirstColumn="0" w:firstRowLastColumn="0" w:lastRowFirstColumn="0" w:lastRowLastColumn="0"/>
          <w:del w:id="1539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EAF8741" w14:textId="26199351" w:rsidR="00234AC9" w:rsidRPr="00563671" w:rsidDel="005E41B3" w:rsidRDefault="00234AC9" w:rsidP="004F7C7A">
            <w:pPr>
              <w:spacing w:before="120"/>
              <w:jc w:val="left"/>
              <w:rPr>
                <w:del w:id="15391" w:author="Author"/>
                <w:rFonts w:cs="Arial"/>
                <w:b w:val="0"/>
                <w:color w:val="auto"/>
                <w:sz w:val="20"/>
                <w:szCs w:val="20"/>
                <w:lang w:val="en-IE"/>
              </w:rPr>
            </w:pPr>
          </w:p>
        </w:tc>
        <w:tc>
          <w:tcPr>
            <w:tcW w:w="2976" w:type="dxa"/>
          </w:tcPr>
          <w:p w14:paraId="5EE4B662" w14:textId="3E3546D2"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392" w:author="Author"/>
                <w:rFonts w:cs="Arial"/>
                <w:color w:val="auto"/>
                <w:sz w:val="20"/>
                <w:szCs w:val="20"/>
                <w:lang w:val="en-IE"/>
              </w:rPr>
            </w:pPr>
          </w:p>
        </w:tc>
      </w:tr>
      <w:tr w:rsidR="00563671" w:rsidRPr="00563671" w:rsidDel="005E41B3" w14:paraId="6545B3C1" w14:textId="63408013" w:rsidTr="004F7C7A">
        <w:trPr>
          <w:del w:id="15393" w:author="Author"/>
        </w:trPr>
        <w:tc>
          <w:tcPr>
            <w:cnfStyle w:val="001000000000" w:firstRow="0" w:lastRow="0" w:firstColumn="1" w:lastColumn="0" w:oddVBand="0" w:evenVBand="0" w:oddHBand="0" w:evenHBand="0" w:firstRowFirstColumn="0" w:firstRowLastColumn="0" w:lastRowFirstColumn="0" w:lastRowLastColumn="0"/>
            <w:tcW w:w="2323" w:type="dxa"/>
          </w:tcPr>
          <w:p w14:paraId="3100A4BE" w14:textId="0772313F" w:rsidR="00234AC9" w:rsidRPr="00563671" w:rsidDel="005E41B3" w:rsidRDefault="00234AC9" w:rsidP="004F7C7A">
            <w:pPr>
              <w:spacing w:before="120"/>
              <w:jc w:val="left"/>
              <w:rPr>
                <w:del w:id="15394" w:author="Author"/>
                <w:rFonts w:cs="Arial"/>
                <w:sz w:val="20"/>
                <w:szCs w:val="20"/>
                <w:lang w:val="en-IE"/>
              </w:rPr>
            </w:pPr>
            <w:del w:id="15395" w:author="Author">
              <w:r w:rsidRPr="00563671" w:rsidDel="005E41B3">
                <w:rPr>
                  <w:rFonts w:cs="Arial"/>
                  <w:sz w:val="20"/>
                  <w:szCs w:val="20"/>
                  <w:lang w:val="en-IE"/>
                </w:rPr>
                <w:delText>Service</w:delText>
              </w:r>
            </w:del>
          </w:p>
        </w:tc>
        <w:tc>
          <w:tcPr>
            <w:tcW w:w="7293" w:type="dxa"/>
            <w:gridSpan w:val="2"/>
          </w:tcPr>
          <w:p w14:paraId="00BCC7B2" w14:textId="6FA9E198"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396" w:author="Author"/>
                <w:color w:val="auto"/>
                <w:sz w:val="20"/>
                <w:szCs w:val="20"/>
              </w:rPr>
            </w:pPr>
            <w:del w:id="15397" w:author="Author">
              <w:r w:rsidRPr="00563671" w:rsidDel="005E41B3">
                <w:rPr>
                  <w:color w:val="auto"/>
                  <w:sz w:val="20"/>
                  <w:szCs w:val="20"/>
                </w:rPr>
                <w:delText>Get product details</w:delText>
              </w:r>
            </w:del>
          </w:p>
        </w:tc>
      </w:tr>
      <w:tr w:rsidR="00563671" w:rsidRPr="00563671" w:rsidDel="005E41B3" w14:paraId="79E986D5" w14:textId="629FF0E1" w:rsidTr="004F7C7A">
        <w:trPr>
          <w:del w:id="15398" w:author="Author"/>
        </w:trPr>
        <w:tc>
          <w:tcPr>
            <w:cnfStyle w:val="001000000000" w:firstRow="0" w:lastRow="0" w:firstColumn="1" w:lastColumn="0" w:oddVBand="0" w:evenVBand="0" w:oddHBand="0" w:evenHBand="0" w:firstRowFirstColumn="0" w:firstRowLastColumn="0" w:lastRowFirstColumn="0" w:lastRowLastColumn="0"/>
            <w:tcW w:w="2323" w:type="dxa"/>
          </w:tcPr>
          <w:p w14:paraId="3E0DE6E1" w14:textId="51E323E2" w:rsidR="00234AC9" w:rsidRPr="00563671" w:rsidDel="005E41B3" w:rsidRDefault="00234AC9" w:rsidP="004F7C7A">
            <w:pPr>
              <w:spacing w:before="120"/>
              <w:jc w:val="left"/>
              <w:rPr>
                <w:del w:id="15399" w:author="Author"/>
                <w:rFonts w:cs="Arial"/>
                <w:sz w:val="20"/>
                <w:szCs w:val="20"/>
                <w:lang w:val="en-IE"/>
              </w:rPr>
            </w:pPr>
            <w:del w:id="15400" w:author="Author">
              <w:r w:rsidRPr="00563671" w:rsidDel="005E41B3">
                <w:rPr>
                  <w:rFonts w:cs="Arial"/>
                  <w:sz w:val="20"/>
                  <w:szCs w:val="20"/>
                  <w:lang w:val="en-IE"/>
                </w:rPr>
                <w:delText>Relevant Input Notes</w:delText>
              </w:r>
            </w:del>
          </w:p>
        </w:tc>
        <w:tc>
          <w:tcPr>
            <w:tcW w:w="7293" w:type="dxa"/>
            <w:gridSpan w:val="2"/>
          </w:tcPr>
          <w:p w14:paraId="365F1D08" w14:textId="0A8670BE" w:rsidR="00234AC9" w:rsidRPr="00563671" w:rsidDel="005E41B3" w:rsidRDefault="00234AC9" w:rsidP="00450CE3">
            <w:pPr>
              <w:spacing w:before="120"/>
              <w:jc w:val="left"/>
              <w:cnfStyle w:val="000000000000" w:firstRow="0" w:lastRow="0" w:firstColumn="0" w:lastColumn="0" w:oddVBand="0" w:evenVBand="0" w:oddHBand="0" w:evenHBand="0" w:firstRowFirstColumn="0" w:firstRowLastColumn="0" w:lastRowFirstColumn="0" w:lastRowLastColumn="0"/>
              <w:rPr>
                <w:del w:id="15401" w:author="Author"/>
                <w:rFonts w:cs="Arial"/>
                <w:sz w:val="20"/>
                <w:szCs w:val="20"/>
                <w:lang w:val="en-IE"/>
              </w:rPr>
            </w:pPr>
            <w:del w:id="15402" w:author="Author">
              <w:r w:rsidRPr="00563671" w:rsidDel="005E41B3">
                <w:rPr>
                  <w:rFonts w:cs="Arial"/>
                  <w:sz w:val="20"/>
                  <w:szCs w:val="20"/>
                  <w:lang w:val="en-IE"/>
                </w:rPr>
                <w:delText>The request is made against a given product identifier</w:delText>
              </w:r>
            </w:del>
            <w:ins w:id="15403" w:author="Author">
              <w:del w:id="15404" w:author="Author">
                <w:r w:rsidR="00450CE3" w:rsidDel="005E41B3">
                  <w:rPr>
                    <w:rFonts w:cs="Arial"/>
                    <w:sz w:val="20"/>
                    <w:szCs w:val="20"/>
                    <w:lang w:val="en-IE"/>
                  </w:rPr>
                  <w:delText>IMEI</w:delText>
                </w:r>
              </w:del>
            </w:ins>
          </w:p>
        </w:tc>
      </w:tr>
      <w:tr w:rsidR="00563671" w:rsidRPr="00563671" w:rsidDel="005E41B3" w14:paraId="04D7E7DB" w14:textId="61D499EF" w:rsidTr="004F7C7A">
        <w:trPr>
          <w:del w:id="15405" w:author="Author"/>
        </w:trPr>
        <w:tc>
          <w:tcPr>
            <w:cnfStyle w:val="001000000000" w:firstRow="0" w:lastRow="0" w:firstColumn="1" w:lastColumn="0" w:oddVBand="0" w:evenVBand="0" w:oddHBand="0" w:evenHBand="0" w:firstRowFirstColumn="0" w:firstRowLastColumn="0" w:lastRowFirstColumn="0" w:lastRowLastColumn="0"/>
            <w:tcW w:w="2323" w:type="dxa"/>
          </w:tcPr>
          <w:p w14:paraId="0EE68BCC" w14:textId="7973AFA2" w:rsidR="00234AC9" w:rsidRPr="00563671" w:rsidDel="005E41B3" w:rsidRDefault="00234AC9" w:rsidP="004F7C7A">
            <w:pPr>
              <w:spacing w:before="120"/>
              <w:jc w:val="left"/>
              <w:rPr>
                <w:del w:id="15406" w:author="Author"/>
                <w:rFonts w:cs="Arial"/>
                <w:sz w:val="20"/>
                <w:szCs w:val="20"/>
                <w:lang w:val="en-IE"/>
              </w:rPr>
            </w:pPr>
            <w:del w:id="15407" w:author="Author">
              <w:r w:rsidRPr="00563671" w:rsidDel="005E41B3">
                <w:rPr>
                  <w:rFonts w:cs="Arial"/>
                  <w:sz w:val="20"/>
                  <w:szCs w:val="20"/>
                  <w:lang w:val="en-IE"/>
                </w:rPr>
                <w:delText>Relevant Output Notes</w:delText>
              </w:r>
            </w:del>
          </w:p>
        </w:tc>
        <w:tc>
          <w:tcPr>
            <w:tcW w:w="7293" w:type="dxa"/>
            <w:gridSpan w:val="2"/>
          </w:tcPr>
          <w:p w14:paraId="3D8DD2AC" w14:textId="46C07EF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08" w:author="Author"/>
                <w:rFonts w:cs="Arial"/>
                <w:sz w:val="20"/>
                <w:szCs w:val="20"/>
                <w:lang w:val="en-IE"/>
              </w:rPr>
            </w:pPr>
            <w:del w:id="15409" w:author="Author">
              <w:r w:rsidRPr="00563671" w:rsidDel="005E41B3">
                <w:rPr>
                  <w:rFonts w:cs="Arial"/>
                  <w:sz w:val="20"/>
                  <w:szCs w:val="20"/>
                  <w:lang w:val="en-IE"/>
                </w:rPr>
                <w:delText>The response should return the product details, including all relevant information for device component configuration</w:delText>
              </w:r>
            </w:del>
            <w:ins w:id="15410" w:author="Author">
              <w:del w:id="15411" w:author="Author">
                <w:r w:rsidR="00450CE3" w:rsidDel="005E41B3">
                  <w:rPr>
                    <w:rFonts w:cs="Arial"/>
                    <w:sz w:val="20"/>
                    <w:szCs w:val="20"/>
                    <w:lang w:val="en-IE"/>
                  </w:rPr>
                  <w:delText xml:space="preserve"> (make and model)</w:delText>
                </w:r>
              </w:del>
            </w:ins>
            <w:del w:id="15412" w:author="Author">
              <w:r w:rsidRPr="00563671" w:rsidDel="005E41B3">
                <w:rPr>
                  <w:rFonts w:cs="Arial"/>
                  <w:sz w:val="20"/>
                  <w:szCs w:val="20"/>
                  <w:lang w:val="en-IE"/>
                </w:rPr>
                <w:delText xml:space="preserve">. </w:delText>
              </w:r>
            </w:del>
          </w:p>
        </w:tc>
      </w:tr>
      <w:tr w:rsidR="00563671" w:rsidRPr="00563671" w:rsidDel="005E41B3" w14:paraId="37085088" w14:textId="53C29D5B" w:rsidTr="004F7C7A">
        <w:trPr>
          <w:del w:id="15413" w:author="Author"/>
        </w:trPr>
        <w:tc>
          <w:tcPr>
            <w:cnfStyle w:val="001000000000" w:firstRow="0" w:lastRow="0" w:firstColumn="1" w:lastColumn="0" w:oddVBand="0" w:evenVBand="0" w:oddHBand="0" w:evenHBand="0" w:firstRowFirstColumn="0" w:firstRowLastColumn="0" w:lastRowFirstColumn="0" w:lastRowLastColumn="0"/>
            <w:tcW w:w="2323" w:type="dxa"/>
          </w:tcPr>
          <w:p w14:paraId="69E66817" w14:textId="2110CD02" w:rsidR="00234AC9" w:rsidRPr="00563671" w:rsidDel="005E41B3" w:rsidRDefault="00234AC9" w:rsidP="004F7C7A">
            <w:pPr>
              <w:spacing w:before="120"/>
              <w:jc w:val="left"/>
              <w:rPr>
                <w:del w:id="15414" w:author="Author"/>
                <w:rFonts w:cs="Arial"/>
                <w:sz w:val="20"/>
                <w:szCs w:val="20"/>
                <w:lang w:val="en-IE"/>
              </w:rPr>
            </w:pPr>
            <w:del w:id="15415" w:author="Author">
              <w:r w:rsidRPr="00563671" w:rsidDel="005E41B3">
                <w:rPr>
                  <w:rFonts w:cs="Arial"/>
                  <w:sz w:val="20"/>
                  <w:szCs w:val="20"/>
                  <w:lang w:val="en-IE"/>
                </w:rPr>
                <w:delText>Interface Id</w:delText>
              </w:r>
            </w:del>
          </w:p>
        </w:tc>
        <w:tc>
          <w:tcPr>
            <w:tcW w:w="7293" w:type="dxa"/>
            <w:gridSpan w:val="2"/>
          </w:tcPr>
          <w:p w14:paraId="473428A6" w14:textId="7B10EF8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16" w:author="Author"/>
                <w:rFonts w:cs="Arial"/>
                <w:sz w:val="20"/>
                <w:szCs w:val="20"/>
                <w:lang w:val="en-IE"/>
              </w:rPr>
            </w:pPr>
            <w:del w:id="15417" w:author="Author">
              <w:r w:rsidRPr="00563671" w:rsidDel="005E41B3">
                <w:rPr>
                  <w:rFonts w:cs="Arial"/>
                  <w:sz w:val="20"/>
                  <w:szCs w:val="20"/>
                  <w:lang w:val="en-IE" w:eastAsia="pt-PT"/>
                </w:rPr>
                <w:delText>IF192.07</w:delText>
              </w:r>
            </w:del>
            <w:ins w:id="15418" w:author="Author">
              <w:del w:id="15419" w:author="Author">
                <w:r w:rsidR="00253679" w:rsidDel="005E41B3">
                  <w:rPr>
                    <w:rFonts w:cs="Arial"/>
                    <w:sz w:val="20"/>
                    <w:szCs w:val="20"/>
                    <w:lang w:val="en-IE" w:eastAsia="pt-PT"/>
                  </w:rPr>
                  <w:delText>TBD</w:delText>
                </w:r>
              </w:del>
            </w:ins>
          </w:p>
        </w:tc>
      </w:tr>
      <w:tr w:rsidR="00563671" w:rsidRPr="00563671" w:rsidDel="005E41B3" w14:paraId="16BE9542" w14:textId="49E64FDF" w:rsidTr="004F7C7A">
        <w:trPr>
          <w:del w:id="15420" w:author="Author"/>
        </w:trPr>
        <w:tc>
          <w:tcPr>
            <w:cnfStyle w:val="001000000000" w:firstRow="0" w:lastRow="0" w:firstColumn="1" w:lastColumn="0" w:oddVBand="0" w:evenVBand="0" w:oddHBand="0" w:evenHBand="0" w:firstRowFirstColumn="0" w:firstRowLastColumn="0" w:lastRowFirstColumn="0" w:lastRowLastColumn="0"/>
            <w:tcW w:w="2323" w:type="dxa"/>
          </w:tcPr>
          <w:p w14:paraId="55063E48" w14:textId="7B142A5F" w:rsidR="00234AC9" w:rsidRPr="00563671" w:rsidDel="005E41B3" w:rsidRDefault="00234AC9" w:rsidP="004F7C7A">
            <w:pPr>
              <w:spacing w:before="120"/>
              <w:jc w:val="left"/>
              <w:rPr>
                <w:del w:id="15421" w:author="Author"/>
                <w:rFonts w:cs="Arial"/>
                <w:sz w:val="20"/>
                <w:szCs w:val="20"/>
                <w:lang w:val="en-IE"/>
              </w:rPr>
            </w:pPr>
            <w:del w:id="15422" w:author="Author">
              <w:r w:rsidRPr="00563671" w:rsidDel="005E41B3">
                <w:rPr>
                  <w:rFonts w:cs="Arial"/>
                  <w:sz w:val="20"/>
                  <w:szCs w:val="20"/>
                  <w:lang w:val="en-IE"/>
                </w:rPr>
                <w:delText>Service Id</w:delText>
              </w:r>
            </w:del>
          </w:p>
        </w:tc>
        <w:tc>
          <w:tcPr>
            <w:tcW w:w="7293" w:type="dxa"/>
            <w:gridSpan w:val="2"/>
          </w:tcPr>
          <w:p w14:paraId="6B9037EE" w14:textId="5C30743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23" w:author="Author"/>
                <w:rFonts w:cs="Arial"/>
                <w:sz w:val="20"/>
                <w:szCs w:val="20"/>
                <w:lang w:val="en-IE"/>
              </w:rPr>
            </w:pPr>
            <w:del w:id="15424" w:author="Author">
              <w:r w:rsidRPr="00563671" w:rsidDel="005E41B3">
                <w:rPr>
                  <w:rFonts w:cs="Arial"/>
                  <w:sz w:val="20"/>
                  <w:szCs w:val="20"/>
                  <w:lang w:val="en-IE"/>
                </w:rPr>
                <w:delText>TBD</w:delText>
              </w:r>
            </w:del>
          </w:p>
        </w:tc>
      </w:tr>
      <w:tr w:rsidR="00563671" w:rsidRPr="00563671" w:rsidDel="005E41B3" w14:paraId="0AFF54BE" w14:textId="31DCF05D" w:rsidTr="004F7C7A">
        <w:trPr>
          <w:ins w:id="15425" w:author="Author"/>
          <w:del w:id="15426" w:author="Author"/>
        </w:trPr>
        <w:tc>
          <w:tcPr>
            <w:cnfStyle w:val="001000000000" w:firstRow="0" w:lastRow="0" w:firstColumn="1" w:lastColumn="0" w:oddVBand="0" w:evenVBand="0" w:oddHBand="0" w:evenHBand="0" w:firstRowFirstColumn="0" w:firstRowLastColumn="0" w:lastRowFirstColumn="0" w:lastRowLastColumn="0"/>
            <w:tcW w:w="2323" w:type="dxa"/>
          </w:tcPr>
          <w:p w14:paraId="756A3223" w14:textId="5716050F" w:rsidR="004E4A78" w:rsidRPr="00563671" w:rsidDel="005E41B3" w:rsidRDefault="004E4A78" w:rsidP="004E4A78">
            <w:pPr>
              <w:spacing w:before="120"/>
              <w:jc w:val="left"/>
              <w:rPr>
                <w:ins w:id="15427" w:author="Author"/>
                <w:del w:id="15428" w:author="Author"/>
                <w:rFonts w:cs="Arial"/>
                <w:sz w:val="20"/>
                <w:szCs w:val="20"/>
                <w:lang w:val="en-IE"/>
              </w:rPr>
            </w:pPr>
            <w:ins w:id="15429" w:author="Author">
              <w:del w:id="15430" w:author="Author">
                <w:r w:rsidRPr="00563671" w:rsidDel="005E41B3">
                  <w:rPr>
                    <w:rFonts w:cs="Arial"/>
                    <w:bCs/>
                    <w:sz w:val="20"/>
                    <w:szCs w:val="20"/>
                  </w:rPr>
                  <w:delText>CSM Service</w:delText>
                </w:r>
              </w:del>
            </w:ins>
          </w:p>
        </w:tc>
        <w:tc>
          <w:tcPr>
            <w:tcW w:w="7293" w:type="dxa"/>
            <w:gridSpan w:val="2"/>
          </w:tcPr>
          <w:p w14:paraId="061266D3" w14:textId="01338E0B" w:rsidR="004E4A78" w:rsidRPr="00563671" w:rsidDel="005E41B3" w:rsidRDefault="00450CE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31" w:author="Author"/>
                <w:del w:id="15432" w:author="Author"/>
                <w:rFonts w:cs="Arial"/>
                <w:sz w:val="20"/>
                <w:szCs w:val="20"/>
                <w:lang w:val="pt-PT"/>
              </w:rPr>
            </w:pPr>
            <w:ins w:id="15433" w:author="Author">
              <w:del w:id="15434" w:author="Author">
                <w:r w:rsidRPr="00450CE3" w:rsidDel="005E41B3">
                  <w:rPr>
                    <w:rFonts w:cs="Arial"/>
                    <w:sz w:val="20"/>
                    <w:szCs w:val="20"/>
                  </w:rPr>
                  <w:delText>PhysicalResourceInventoryItem</w:delText>
                </w:r>
                <w:r w:rsidR="004E4A78" w:rsidRPr="00563671" w:rsidDel="005E41B3">
                  <w:rPr>
                    <w:rFonts w:cs="Arial"/>
                    <w:sz w:val="20"/>
                    <w:szCs w:val="20"/>
                  </w:rPr>
                  <w:delText>ProductOffering</w:delText>
                </w:r>
              </w:del>
            </w:ins>
          </w:p>
        </w:tc>
      </w:tr>
      <w:tr w:rsidR="00563671" w:rsidRPr="00563671" w:rsidDel="005E41B3" w14:paraId="6227456D" w14:textId="3D0FDBC9" w:rsidTr="004F7C7A">
        <w:trPr>
          <w:ins w:id="15435" w:author="Author"/>
          <w:del w:id="15436" w:author="Author"/>
        </w:trPr>
        <w:tc>
          <w:tcPr>
            <w:cnfStyle w:val="001000000000" w:firstRow="0" w:lastRow="0" w:firstColumn="1" w:lastColumn="0" w:oddVBand="0" w:evenVBand="0" w:oddHBand="0" w:evenHBand="0" w:firstRowFirstColumn="0" w:firstRowLastColumn="0" w:lastRowFirstColumn="0" w:lastRowLastColumn="0"/>
            <w:tcW w:w="2323" w:type="dxa"/>
          </w:tcPr>
          <w:p w14:paraId="0062B752" w14:textId="3EE41CD7" w:rsidR="004E4A78" w:rsidRPr="00563671" w:rsidDel="005E41B3" w:rsidRDefault="004E4A78" w:rsidP="004E4A78">
            <w:pPr>
              <w:spacing w:before="120"/>
              <w:jc w:val="left"/>
              <w:rPr>
                <w:ins w:id="15437" w:author="Author"/>
                <w:del w:id="15438" w:author="Author"/>
                <w:rFonts w:cs="Arial"/>
                <w:sz w:val="20"/>
                <w:szCs w:val="20"/>
                <w:lang w:val="en-IE"/>
              </w:rPr>
            </w:pPr>
            <w:ins w:id="15439" w:author="Author">
              <w:del w:id="15440" w:author="Author">
                <w:r w:rsidRPr="00563671" w:rsidDel="005E41B3">
                  <w:rPr>
                    <w:rFonts w:cs="Arial"/>
                    <w:bCs/>
                    <w:sz w:val="20"/>
                    <w:szCs w:val="20"/>
                  </w:rPr>
                  <w:delText>CSM Operation</w:delText>
                </w:r>
              </w:del>
            </w:ins>
          </w:p>
        </w:tc>
        <w:tc>
          <w:tcPr>
            <w:tcW w:w="7293" w:type="dxa"/>
            <w:gridSpan w:val="2"/>
          </w:tcPr>
          <w:p w14:paraId="661F8467" w14:textId="1BD45D66" w:rsidR="004E4A78" w:rsidRPr="00563671" w:rsidDel="005E41B3" w:rsidRDefault="00450CE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41" w:author="Author"/>
                <w:del w:id="15442" w:author="Author"/>
                <w:rFonts w:cs="Arial"/>
                <w:sz w:val="20"/>
                <w:szCs w:val="20"/>
                <w:lang w:val="pt-PT"/>
              </w:rPr>
            </w:pPr>
            <w:ins w:id="15443" w:author="Author">
              <w:del w:id="15444" w:author="Author">
                <w:r w:rsidDel="005E41B3">
                  <w:rPr>
                    <w:rFonts w:cs="Arial"/>
                    <w:sz w:val="20"/>
                    <w:szCs w:val="20"/>
                  </w:rPr>
                  <w:delText>Get</w:delText>
                </w:r>
                <w:r w:rsidRPr="00450CE3" w:rsidDel="005E41B3">
                  <w:rPr>
                    <w:rFonts w:cs="Arial"/>
                    <w:sz w:val="20"/>
                    <w:szCs w:val="20"/>
                  </w:rPr>
                  <w:delText>PhysicalResourceInventoryItem</w:delText>
                </w:r>
                <w:r w:rsidR="004E4A78" w:rsidRPr="00563671" w:rsidDel="005E41B3">
                  <w:rPr>
                    <w:rFonts w:cs="Arial"/>
                    <w:sz w:val="20"/>
                    <w:szCs w:val="20"/>
                  </w:rPr>
                  <w:delText>GetProductOfferingList</w:delText>
                </w:r>
                <w:r w:rsidDel="005E41B3">
                  <w:rPr>
                    <w:rFonts w:cs="Arial"/>
                    <w:sz w:val="20"/>
                    <w:szCs w:val="20"/>
                  </w:rPr>
                  <w:delText>List</w:delText>
                </w:r>
              </w:del>
            </w:ins>
          </w:p>
        </w:tc>
      </w:tr>
    </w:tbl>
    <w:p w14:paraId="2870B8C1" w14:textId="246F7DAC" w:rsidR="00234AC9" w:rsidRPr="00563671" w:rsidDel="005E41B3" w:rsidRDefault="00234AC9" w:rsidP="00234AC9">
      <w:pPr>
        <w:rPr>
          <w:del w:id="1544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548B6AE" w14:textId="38482752" w:rsidTr="004F7C7A">
        <w:trPr>
          <w:cnfStyle w:val="100000000000" w:firstRow="1" w:lastRow="0" w:firstColumn="0" w:lastColumn="0" w:oddVBand="0" w:evenVBand="0" w:oddHBand="0" w:evenHBand="0" w:firstRowFirstColumn="0" w:firstRowLastColumn="0" w:lastRowFirstColumn="0" w:lastRowLastColumn="0"/>
          <w:del w:id="1544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76C8B4D" w14:textId="6434E62E" w:rsidR="00234AC9" w:rsidRPr="00563671" w:rsidDel="005E41B3" w:rsidRDefault="00234AC9" w:rsidP="004F7C7A">
            <w:pPr>
              <w:spacing w:before="120"/>
              <w:jc w:val="left"/>
              <w:rPr>
                <w:del w:id="15447" w:author="Author"/>
                <w:rFonts w:cs="Arial"/>
                <w:b w:val="0"/>
                <w:color w:val="auto"/>
                <w:sz w:val="20"/>
                <w:szCs w:val="20"/>
                <w:lang w:val="en-IE"/>
              </w:rPr>
            </w:pPr>
          </w:p>
        </w:tc>
        <w:tc>
          <w:tcPr>
            <w:tcW w:w="2976" w:type="dxa"/>
          </w:tcPr>
          <w:p w14:paraId="6A28AB83" w14:textId="5C6F637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448" w:author="Author"/>
                <w:rFonts w:cs="Arial"/>
                <w:color w:val="auto"/>
                <w:sz w:val="20"/>
                <w:szCs w:val="20"/>
                <w:lang w:val="en-IE"/>
              </w:rPr>
            </w:pPr>
          </w:p>
        </w:tc>
      </w:tr>
      <w:tr w:rsidR="00563671" w:rsidRPr="00563671" w:rsidDel="005E41B3" w14:paraId="654A4C31" w14:textId="60F2C147" w:rsidTr="004F7C7A">
        <w:trPr>
          <w:del w:id="15449" w:author="Author"/>
        </w:trPr>
        <w:tc>
          <w:tcPr>
            <w:cnfStyle w:val="001000000000" w:firstRow="0" w:lastRow="0" w:firstColumn="1" w:lastColumn="0" w:oddVBand="0" w:evenVBand="0" w:oddHBand="0" w:evenHBand="0" w:firstRowFirstColumn="0" w:firstRowLastColumn="0" w:lastRowFirstColumn="0" w:lastRowLastColumn="0"/>
            <w:tcW w:w="2323" w:type="dxa"/>
          </w:tcPr>
          <w:p w14:paraId="4194EEE1" w14:textId="3D96C067" w:rsidR="00234AC9" w:rsidRPr="00563671" w:rsidDel="005E41B3" w:rsidRDefault="00234AC9" w:rsidP="004F7C7A">
            <w:pPr>
              <w:spacing w:before="120"/>
              <w:jc w:val="left"/>
              <w:rPr>
                <w:del w:id="15450" w:author="Author"/>
                <w:rFonts w:cs="Arial"/>
                <w:sz w:val="20"/>
                <w:szCs w:val="20"/>
                <w:lang w:val="en-IE"/>
              </w:rPr>
            </w:pPr>
            <w:del w:id="15451" w:author="Author">
              <w:r w:rsidRPr="00563671" w:rsidDel="005E41B3">
                <w:rPr>
                  <w:rFonts w:cs="Arial"/>
                  <w:sz w:val="20"/>
                  <w:szCs w:val="20"/>
                  <w:lang w:val="en-IE"/>
                </w:rPr>
                <w:delText>Service</w:delText>
              </w:r>
            </w:del>
          </w:p>
        </w:tc>
        <w:tc>
          <w:tcPr>
            <w:tcW w:w="7293" w:type="dxa"/>
            <w:gridSpan w:val="2"/>
          </w:tcPr>
          <w:p w14:paraId="099CF406" w14:textId="0BAF58EA"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452" w:author="Author"/>
                <w:color w:val="auto"/>
                <w:sz w:val="20"/>
                <w:szCs w:val="20"/>
              </w:rPr>
            </w:pPr>
            <w:del w:id="15453" w:author="Author">
              <w:r w:rsidRPr="00563671" w:rsidDel="005E41B3">
                <w:rPr>
                  <w:color w:val="auto"/>
                  <w:sz w:val="20"/>
                  <w:szCs w:val="20"/>
                </w:rPr>
                <w:delText xml:space="preserve">Get available campaigns </w:delText>
              </w:r>
            </w:del>
          </w:p>
        </w:tc>
      </w:tr>
      <w:tr w:rsidR="00563671" w:rsidRPr="00563671" w:rsidDel="005E41B3" w14:paraId="0218774C" w14:textId="12583DD1" w:rsidTr="004F7C7A">
        <w:trPr>
          <w:del w:id="15454" w:author="Author"/>
        </w:trPr>
        <w:tc>
          <w:tcPr>
            <w:cnfStyle w:val="001000000000" w:firstRow="0" w:lastRow="0" w:firstColumn="1" w:lastColumn="0" w:oddVBand="0" w:evenVBand="0" w:oddHBand="0" w:evenHBand="0" w:firstRowFirstColumn="0" w:firstRowLastColumn="0" w:lastRowFirstColumn="0" w:lastRowLastColumn="0"/>
            <w:tcW w:w="2323" w:type="dxa"/>
          </w:tcPr>
          <w:p w14:paraId="6E59CE9D" w14:textId="47B08F3C" w:rsidR="00234AC9" w:rsidRPr="00563671" w:rsidDel="005E41B3" w:rsidRDefault="00234AC9" w:rsidP="004F7C7A">
            <w:pPr>
              <w:spacing w:before="120"/>
              <w:jc w:val="left"/>
              <w:rPr>
                <w:del w:id="15455" w:author="Author"/>
                <w:rFonts w:cs="Arial"/>
                <w:sz w:val="20"/>
                <w:szCs w:val="20"/>
                <w:lang w:val="en-IE"/>
              </w:rPr>
            </w:pPr>
            <w:del w:id="15456" w:author="Author">
              <w:r w:rsidRPr="00563671" w:rsidDel="005E41B3">
                <w:rPr>
                  <w:rFonts w:cs="Arial"/>
                  <w:sz w:val="20"/>
                  <w:szCs w:val="20"/>
                  <w:lang w:val="en-IE"/>
                </w:rPr>
                <w:delText>Relevant Input Notes</w:delText>
              </w:r>
            </w:del>
          </w:p>
        </w:tc>
        <w:tc>
          <w:tcPr>
            <w:tcW w:w="7293" w:type="dxa"/>
            <w:gridSpan w:val="2"/>
          </w:tcPr>
          <w:p w14:paraId="06583C93" w14:textId="060BEB8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57" w:author="Author"/>
                <w:rFonts w:cs="Arial"/>
                <w:sz w:val="20"/>
                <w:szCs w:val="20"/>
                <w:lang w:val="en-IE"/>
              </w:rPr>
            </w:pPr>
            <w:del w:id="15458" w:author="Author">
              <w:r w:rsidRPr="00563671" w:rsidDel="005E41B3">
                <w:rPr>
                  <w:rFonts w:cs="Arial"/>
                  <w:sz w:val="20"/>
                  <w:szCs w:val="20"/>
                  <w:lang w:val="en-IE"/>
                </w:rPr>
                <w:delText>The request is made against the contextualized billing customer, campaign type and user role</w:delText>
              </w:r>
            </w:del>
          </w:p>
        </w:tc>
      </w:tr>
      <w:tr w:rsidR="00563671" w:rsidRPr="00563671" w:rsidDel="005E41B3" w14:paraId="137992D3" w14:textId="63928E16" w:rsidTr="004F7C7A">
        <w:trPr>
          <w:del w:id="15459" w:author="Author"/>
        </w:trPr>
        <w:tc>
          <w:tcPr>
            <w:cnfStyle w:val="001000000000" w:firstRow="0" w:lastRow="0" w:firstColumn="1" w:lastColumn="0" w:oddVBand="0" w:evenVBand="0" w:oddHBand="0" w:evenHBand="0" w:firstRowFirstColumn="0" w:firstRowLastColumn="0" w:lastRowFirstColumn="0" w:lastRowLastColumn="0"/>
            <w:tcW w:w="2323" w:type="dxa"/>
          </w:tcPr>
          <w:p w14:paraId="7FA5524E" w14:textId="13EF22A9" w:rsidR="00234AC9" w:rsidRPr="00563671" w:rsidDel="005E41B3" w:rsidRDefault="00234AC9" w:rsidP="004F7C7A">
            <w:pPr>
              <w:spacing w:before="120"/>
              <w:jc w:val="left"/>
              <w:rPr>
                <w:del w:id="15460" w:author="Author"/>
                <w:rFonts w:cs="Arial"/>
                <w:sz w:val="20"/>
                <w:szCs w:val="20"/>
                <w:lang w:val="en-IE"/>
              </w:rPr>
            </w:pPr>
            <w:del w:id="15461" w:author="Author">
              <w:r w:rsidRPr="00563671" w:rsidDel="005E41B3">
                <w:rPr>
                  <w:rFonts w:cs="Arial"/>
                  <w:sz w:val="20"/>
                  <w:szCs w:val="20"/>
                  <w:lang w:val="en-IE"/>
                </w:rPr>
                <w:delText>Relevant Output Notes</w:delText>
              </w:r>
            </w:del>
          </w:p>
        </w:tc>
        <w:tc>
          <w:tcPr>
            <w:tcW w:w="7293" w:type="dxa"/>
            <w:gridSpan w:val="2"/>
          </w:tcPr>
          <w:p w14:paraId="04538748" w14:textId="2DD51BA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62" w:author="Author"/>
                <w:rFonts w:cs="Arial"/>
                <w:sz w:val="20"/>
                <w:szCs w:val="20"/>
                <w:lang w:val="en-IE"/>
              </w:rPr>
            </w:pPr>
            <w:del w:id="15463" w:author="Author">
              <w:r w:rsidRPr="00563671" w:rsidDel="005E41B3">
                <w:rPr>
                  <w:rFonts w:cs="Arial"/>
                  <w:sz w:val="20"/>
                  <w:szCs w:val="20"/>
                  <w:lang w:val="en-IE"/>
                </w:rPr>
                <w:delText xml:space="preserve">The response returns the available campaigns for the provided search parameters, with the Campaign name, description and Components to add </w:delText>
              </w:r>
            </w:del>
          </w:p>
        </w:tc>
      </w:tr>
      <w:tr w:rsidR="00563671" w:rsidRPr="00563671" w:rsidDel="005E41B3" w14:paraId="205C1258" w14:textId="6F3F5815" w:rsidTr="004F7C7A">
        <w:trPr>
          <w:del w:id="15464" w:author="Author"/>
        </w:trPr>
        <w:tc>
          <w:tcPr>
            <w:cnfStyle w:val="001000000000" w:firstRow="0" w:lastRow="0" w:firstColumn="1" w:lastColumn="0" w:oddVBand="0" w:evenVBand="0" w:oddHBand="0" w:evenHBand="0" w:firstRowFirstColumn="0" w:firstRowLastColumn="0" w:lastRowFirstColumn="0" w:lastRowLastColumn="0"/>
            <w:tcW w:w="2323" w:type="dxa"/>
          </w:tcPr>
          <w:p w14:paraId="3A026EF0" w14:textId="2CE4D8B6" w:rsidR="00234AC9" w:rsidRPr="00563671" w:rsidDel="005E41B3" w:rsidRDefault="00234AC9" w:rsidP="004F7C7A">
            <w:pPr>
              <w:spacing w:before="120"/>
              <w:jc w:val="left"/>
              <w:rPr>
                <w:del w:id="15465" w:author="Author"/>
                <w:rFonts w:cs="Arial"/>
                <w:sz w:val="20"/>
                <w:szCs w:val="20"/>
                <w:lang w:val="en-IE"/>
              </w:rPr>
            </w:pPr>
            <w:del w:id="15466" w:author="Author">
              <w:r w:rsidRPr="00563671" w:rsidDel="005E41B3">
                <w:rPr>
                  <w:rFonts w:cs="Arial"/>
                  <w:sz w:val="20"/>
                  <w:szCs w:val="20"/>
                  <w:lang w:val="en-IE"/>
                </w:rPr>
                <w:delText>Interface Id</w:delText>
              </w:r>
            </w:del>
          </w:p>
        </w:tc>
        <w:tc>
          <w:tcPr>
            <w:tcW w:w="7293" w:type="dxa"/>
            <w:gridSpan w:val="2"/>
          </w:tcPr>
          <w:p w14:paraId="0A66AF34" w14:textId="44BBAF4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67" w:author="Author"/>
                <w:rFonts w:cs="Arial"/>
                <w:sz w:val="20"/>
                <w:szCs w:val="20"/>
                <w:lang w:val="en-IE"/>
              </w:rPr>
            </w:pPr>
            <w:del w:id="15468" w:author="Author">
              <w:r w:rsidRPr="00563671" w:rsidDel="005E41B3">
                <w:rPr>
                  <w:rFonts w:cs="Arial"/>
                  <w:sz w:val="20"/>
                  <w:szCs w:val="20"/>
                  <w:lang w:val="en-IE" w:eastAsia="pt-PT"/>
                </w:rPr>
                <w:delText>IF192.16</w:delText>
              </w:r>
            </w:del>
          </w:p>
        </w:tc>
      </w:tr>
      <w:tr w:rsidR="00563671" w:rsidRPr="00563671" w:rsidDel="005E41B3" w14:paraId="48E51512" w14:textId="300AB349" w:rsidTr="004F7C7A">
        <w:trPr>
          <w:del w:id="15469" w:author="Author"/>
        </w:trPr>
        <w:tc>
          <w:tcPr>
            <w:cnfStyle w:val="001000000000" w:firstRow="0" w:lastRow="0" w:firstColumn="1" w:lastColumn="0" w:oddVBand="0" w:evenVBand="0" w:oddHBand="0" w:evenHBand="0" w:firstRowFirstColumn="0" w:firstRowLastColumn="0" w:lastRowFirstColumn="0" w:lastRowLastColumn="0"/>
            <w:tcW w:w="2323" w:type="dxa"/>
          </w:tcPr>
          <w:p w14:paraId="07387325" w14:textId="16D26D72" w:rsidR="00234AC9" w:rsidRPr="00563671" w:rsidDel="005E41B3" w:rsidRDefault="00234AC9" w:rsidP="004F7C7A">
            <w:pPr>
              <w:spacing w:before="120"/>
              <w:jc w:val="left"/>
              <w:rPr>
                <w:del w:id="15470" w:author="Author"/>
                <w:rFonts w:cs="Arial"/>
                <w:sz w:val="20"/>
                <w:szCs w:val="20"/>
                <w:lang w:val="en-IE"/>
              </w:rPr>
            </w:pPr>
            <w:del w:id="15471" w:author="Author">
              <w:r w:rsidRPr="00563671" w:rsidDel="005E41B3">
                <w:rPr>
                  <w:rFonts w:cs="Arial"/>
                  <w:sz w:val="20"/>
                  <w:szCs w:val="20"/>
                  <w:lang w:val="en-IE"/>
                </w:rPr>
                <w:delText>Service Id</w:delText>
              </w:r>
            </w:del>
          </w:p>
        </w:tc>
        <w:tc>
          <w:tcPr>
            <w:tcW w:w="7293" w:type="dxa"/>
            <w:gridSpan w:val="2"/>
          </w:tcPr>
          <w:p w14:paraId="1BA5F642" w14:textId="39B35683"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72" w:author="Author"/>
                <w:rFonts w:cs="Arial"/>
                <w:sz w:val="20"/>
                <w:szCs w:val="20"/>
                <w:lang w:val="en-IE"/>
              </w:rPr>
            </w:pPr>
            <w:del w:id="15473" w:author="Author">
              <w:r w:rsidRPr="00563671" w:rsidDel="005E41B3">
                <w:rPr>
                  <w:rFonts w:cs="Arial"/>
                  <w:sz w:val="20"/>
                  <w:szCs w:val="20"/>
                  <w:lang w:val="en-IE"/>
                </w:rPr>
                <w:delText>TBD</w:delText>
              </w:r>
            </w:del>
            <w:ins w:id="15474" w:author="Author">
              <w:del w:id="15475" w:author="Author">
                <w:r w:rsidR="0029387C" w:rsidDel="005E41B3">
                  <w:rPr>
                    <w:rFonts w:cs="Arial"/>
                    <w:sz w:val="20"/>
                    <w:szCs w:val="20"/>
                    <w:lang w:val="en-IE"/>
                  </w:rPr>
                  <w:delText>579</w:delText>
                </w:r>
              </w:del>
            </w:ins>
          </w:p>
        </w:tc>
      </w:tr>
      <w:tr w:rsidR="00563671" w:rsidRPr="00563671" w:rsidDel="005E41B3" w14:paraId="2A74C1DD" w14:textId="7D78F982" w:rsidTr="004F7C7A">
        <w:trPr>
          <w:ins w:id="15476" w:author="Author"/>
          <w:del w:id="15477" w:author="Author"/>
        </w:trPr>
        <w:tc>
          <w:tcPr>
            <w:cnfStyle w:val="001000000000" w:firstRow="0" w:lastRow="0" w:firstColumn="1" w:lastColumn="0" w:oddVBand="0" w:evenVBand="0" w:oddHBand="0" w:evenHBand="0" w:firstRowFirstColumn="0" w:firstRowLastColumn="0" w:lastRowFirstColumn="0" w:lastRowLastColumn="0"/>
            <w:tcW w:w="2323" w:type="dxa"/>
          </w:tcPr>
          <w:p w14:paraId="36B63ACB" w14:textId="25AA6F35" w:rsidR="004E4A78" w:rsidRPr="00563671" w:rsidDel="005E41B3" w:rsidRDefault="004E4A78" w:rsidP="004E4A78">
            <w:pPr>
              <w:spacing w:before="120"/>
              <w:jc w:val="left"/>
              <w:rPr>
                <w:ins w:id="15478" w:author="Author"/>
                <w:del w:id="15479" w:author="Author"/>
                <w:rFonts w:cs="Arial"/>
                <w:sz w:val="20"/>
                <w:szCs w:val="20"/>
                <w:lang w:val="en-IE"/>
              </w:rPr>
            </w:pPr>
            <w:ins w:id="15480" w:author="Author">
              <w:del w:id="15481" w:author="Author">
                <w:r w:rsidRPr="00563671" w:rsidDel="005E41B3">
                  <w:rPr>
                    <w:rFonts w:cs="Arial"/>
                    <w:bCs/>
                    <w:sz w:val="20"/>
                    <w:szCs w:val="20"/>
                  </w:rPr>
                  <w:delText>CSM Service</w:delText>
                </w:r>
              </w:del>
            </w:ins>
          </w:p>
        </w:tc>
        <w:tc>
          <w:tcPr>
            <w:tcW w:w="7293" w:type="dxa"/>
            <w:gridSpan w:val="2"/>
          </w:tcPr>
          <w:p w14:paraId="07FA5AA9" w14:textId="3EEBF73F"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82" w:author="Author"/>
                <w:del w:id="15483" w:author="Author"/>
                <w:rFonts w:cs="Arial"/>
                <w:sz w:val="20"/>
                <w:szCs w:val="20"/>
                <w:lang w:val="pt-PT"/>
              </w:rPr>
            </w:pPr>
            <w:ins w:id="15484" w:author="Author">
              <w:del w:id="15485" w:author="Author">
                <w:r w:rsidRPr="00563671" w:rsidDel="005E41B3">
                  <w:rPr>
                    <w:rFonts w:cs="Arial"/>
                    <w:sz w:val="20"/>
                    <w:szCs w:val="20"/>
                  </w:rPr>
                  <w:delText>CustomerMarketingProduct</w:delText>
                </w:r>
              </w:del>
            </w:ins>
          </w:p>
        </w:tc>
      </w:tr>
      <w:tr w:rsidR="00563671" w:rsidRPr="00563671" w:rsidDel="005E41B3" w14:paraId="3A75A84A" w14:textId="6F3690A6" w:rsidTr="004F7C7A">
        <w:trPr>
          <w:ins w:id="15486" w:author="Author"/>
          <w:del w:id="15487" w:author="Author"/>
        </w:trPr>
        <w:tc>
          <w:tcPr>
            <w:cnfStyle w:val="001000000000" w:firstRow="0" w:lastRow="0" w:firstColumn="1" w:lastColumn="0" w:oddVBand="0" w:evenVBand="0" w:oddHBand="0" w:evenHBand="0" w:firstRowFirstColumn="0" w:firstRowLastColumn="0" w:lastRowFirstColumn="0" w:lastRowLastColumn="0"/>
            <w:tcW w:w="2323" w:type="dxa"/>
          </w:tcPr>
          <w:p w14:paraId="5C3E052A" w14:textId="6404F1CF" w:rsidR="004E4A78" w:rsidRPr="00563671" w:rsidDel="005E41B3" w:rsidRDefault="004E4A78" w:rsidP="004E4A78">
            <w:pPr>
              <w:spacing w:before="120"/>
              <w:jc w:val="left"/>
              <w:rPr>
                <w:ins w:id="15488" w:author="Author"/>
                <w:del w:id="15489" w:author="Author"/>
                <w:rFonts w:cs="Arial"/>
                <w:sz w:val="20"/>
                <w:szCs w:val="20"/>
                <w:lang w:val="en-IE"/>
              </w:rPr>
            </w:pPr>
            <w:ins w:id="15490" w:author="Author">
              <w:del w:id="15491" w:author="Author">
                <w:r w:rsidRPr="00563671" w:rsidDel="005E41B3">
                  <w:rPr>
                    <w:rFonts w:cs="Arial"/>
                    <w:bCs/>
                    <w:sz w:val="20"/>
                    <w:szCs w:val="20"/>
                  </w:rPr>
                  <w:delText>CSM Operation</w:delText>
                </w:r>
              </w:del>
            </w:ins>
          </w:p>
        </w:tc>
        <w:tc>
          <w:tcPr>
            <w:tcW w:w="7293" w:type="dxa"/>
            <w:gridSpan w:val="2"/>
          </w:tcPr>
          <w:p w14:paraId="5258F9D8" w14:textId="7B8D1A4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92" w:author="Author"/>
                <w:del w:id="15493" w:author="Author"/>
                <w:rFonts w:cs="Arial"/>
                <w:sz w:val="20"/>
                <w:szCs w:val="20"/>
                <w:lang w:val="pt-PT"/>
              </w:rPr>
            </w:pPr>
            <w:ins w:id="15494" w:author="Author">
              <w:del w:id="15495" w:author="Author">
                <w:r w:rsidRPr="00563671" w:rsidDel="005E41B3">
                  <w:rPr>
                    <w:rFonts w:cs="Arial"/>
                    <w:sz w:val="20"/>
                    <w:szCs w:val="20"/>
                  </w:rPr>
                  <w:delText>GetCustomerMarketingProductList</w:delText>
                </w:r>
              </w:del>
            </w:ins>
          </w:p>
        </w:tc>
      </w:tr>
    </w:tbl>
    <w:p w14:paraId="17663E3D" w14:textId="1B58359B" w:rsidR="00234AC9" w:rsidRPr="00563671" w:rsidDel="005E41B3" w:rsidRDefault="00234AC9" w:rsidP="00234AC9">
      <w:pPr>
        <w:rPr>
          <w:del w:id="1549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7A5641D" w14:textId="267D75D2" w:rsidTr="004F7C7A">
        <w:trPr>
          <w:cnfStyle w:val="100000000000" w:firstRow="1" w:lastRow="0" w:firstColumn="0" w:lastColumn="0" w:oddVBand="0" w:evenVBand="0" w:oddHBand="0" w:evenHBand="0" w:firstRowFirstColumn="0" w:firstRowLastColumn="0" w:lastRowFirstColumn="0" w:lastRowLastColumn="0"/>
          <w:del w:id="1549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86E76D0" w14:textId="220D342E" w:rsidR="00234AC9" w:rsidRPr="00563671" w:rsidDel="005E41B3" w:rsidRDefault="00234AC9" w:rsidP="004F7C7A">
            <w:pPr>
              <w:spacing w:before="120"/>
              <w:jc w:val="left"/>
              <w:rPr>
                <w:del w:id="15498" w:author="Author"/>
                <w:rFonts w:cs="Arial"/>
                <w:b w:val="0"/>
                <w:color w:val="auto"/>
                <w:sz w:val="20"/>
                <w:szCs w:val="20"/>
                <w:lang w:val="en-IE"/>
              </w:rPr>
            </w:pPr>
          </w:p>
        </w:tc>
        <w:tc>
          <w:tcPr>
            <w:tcW w:w="2976" w:type="dxa"/>
          </w:tcPr>
          <w:p w14:paraId="50D0DC6F" w14:textId="6F979D61"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499" w:author="Author"/>
                <w:rFonts w:cs="Arial"/>
                <w:color w:val="auto"/>
                <w:sz w:val="20"/>
                <w:szCs w:val="20"/>
                <w:lang w:val="en-IE"/>
              </w:rPr>
            </w:pPr>
          </w:p>
        </w:tc>
      </w:tr>
      <w:tr w:rsidR="00563671" w:rsidRPr="00563671" w:rsidDel="005E41B3" w14:paraId="064E297A" w14:textId="6EFE84B9" w:rsidTr="004F7C7A">
        <w:trPr>
          <w:del w:id="15500" w:author="Author"/>
        </w:trPr>
        <w:tc>
          <w:tcPr>
            <w:cnfStyle w:val="001000000000" w:firstRow="0" w:lastRow="0" w:firstColumn="1" w:lastColumn="0" w:oddVBand="0" w:evenVBand="0" w:oddHBand="0" w:evenHBand="0" w:firstRowFirstColumn="0" w:firstRowLastColumn="0" w:lastRowFirstColumn="0" w:lastRowLastColumn="0"/>
            <w:tcW w:w="2323" w:type="dxa"/>
          </w:tcPr>
          <w:p w14:paraId="1EFEABEA" w14:textId="2DC9D23C" w:rsidR="00234AC9" w:rsidRPr="00563671" w:rsidDel="005E41B3" w:rsidRDefault="00234AC9" w:rsidP="004F7C7A">
            <w:pPr>
              <w:spacing w:before="120"/>
              <w:jc w:val="left"/>
              <w:rPr>
                <w:del w:id="15501" w:author="Author"/>
                <w:rFonts w:cs="Arial"/>
                <w:sz w:val="20"/>
                <w:szCs w:val="20"/>
                <w:lang w:val="en-IE"/>
              </w:rPr>
            </w:pPr>
            <w:del w:id="15502" w:author="Author">
              <w:r w:rsidRPr="00563671" w:rsidDel="005E41B3">
                <w:rPr>
                  <w:rFonts w:cs="Arial"/>
                  <w:sz w:val="20"/>
                  <w:szCs w:val="20"/>
                  <w:lang w:val="en-IE"/>
                </w:rPr>
                <w:delText>Service</w:delText>
              </w:r>
            </w:del>
          </w:p>
        </w:tc>
        <w:tc>
          <w:tcPr>
            <w:tcW w:w="7293" w:type="dxa"/>
            <w:gridSpan w:val="2"/>
          </w:tcPr>
          <w:p w14:paraId="2B1601C2" w14:textId="50AF4533"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503" w:author="Author"/>
                <w:color w:val="auto"/>
                <w:sz w:val="20"/>
                <w:szCs w:val="20"/>
              </w:rPr>
            </w:pPr>
            <w:del w:id="15504" w:author="Author">
              <w:r w:rsidRPr="00563671" w:rsidDel="005E41B3">
                <w:rPr>
                  <w:color w:val="auto"/>
                  <w:sz w:val="20"/>
                  <w:szCs w:val="20"/>
                </w:rPr>
                <w:delText>Quote basket</w:delText>
              </w:r>
            </w:del>
          </w:p>
        </w:tc>
      </w:tr>
      <w:tr w:rsidR="00563671" w:rsidRPr="00563671" w:rsidDel="005E41B3" w14:paraId="5F0DCC01" w14:textId="377A9A50" w:rsidTr="004F7C7A">
        <w:trPr>
          <w:del w:id="15505" w:author="Author"/>
        </w:trPr>
        <w:tc>
          <w:tcPr>
            <w:cnfStyle w:val="001000000000" w:firstRow="0" w:lastRow="0" w:firstColumn="1" w:lastColumn="0" w:oddVBand="0" w:evenVBand="0" w:oddHBand="0" w:evenHBand="0" w:firstRowFirstColumn="0" w:firstRowLastColumn="0" w:lastRowFirstColumn="0" w:lastRowLastColumn="0"/>
            <w:tcW w:w="2323" w:type="dxa"/>
          </w:tcPr>
          <w:p w14:paraId="7F99D10F" w14:textId="0D9EC735" w:rsidR="00234AC9" w:rsidRPr="00563671" w:rsidDel="005E41B3" w:rsidRDefault="00234AC9" w:rsidP="004F7C7A">
            <w:pPr>
              <w:spacing w:before="120"/>
              <w:jc w:val="left"/>
              <w:rPr>
                <w:del w:id="15506" w:author="Author"/>
                <w:rFonts w:cs="Arial"/>
                <w:sz w:val="20"/>
                <w:szCs w:val="20"/>
                <w:lang w:val="en-IE"/>
              </w:rPr>
            </w:pPr>
            <w:del w:id="15507" w:author="Author">
              <w:r w:rsidRPr="00563671" w:rsidDel="005E41B3">
                <w:rPr>
                  <w:rFonts w:cs="Arial"/>
                  <w:sz w:val="20"/>
                  <w:szCs w:val="20"/>
                  <w:lang w:val="en-IE"/>
                </w:rPr>
                <w:delText>Relevant Input Notes</w:delText>
              </w:r>
            </w:del>
          </w:p>
        </w:tc>
        <w:tc>
          <w:tcPr>
            <w:tcW w:w="7293" w:type="dxa"/>
            <w:gridSpan w:val="2"/>
          </w:tcPr>
          <w:p w14:paraId="4AF61EF0" w14:textId="675EB60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08" w:author="Author"/>
                <w:rFonts w:cs="Arial"/>
                <w:sz w:val="20"/>
                <w:szCs w:val="20"/>
                <w:lang w:val="en-IE"/>
              </w:rPr>
            </w:pPr>
            <w:del w:id="15509" w:author="Author">
              <w:r w:rsidRPr="00563671" w:rsidDel="005E41B3">
                <w:rPr>
                  <w:rFonts w:cs="Arial"/>
                  <w:sz w:val="20"/>
                  <w:szCs w:val="20"/>
                  <w:lang w:val="en-IE"/>
                </w:rPr>
                <w:delText>The request is made against all items on the basket</w:delText>
              </w:r>
            </w:del>
          </w:p>
        </w:tc>
      </w:tr>
      <w:tr w:rsidR="00563671" w:rsidRPr="00563671" w:rsidDel="005E41B3" w14:paraId="32ABFF83" w14:textId="7503C74C" w:rsidTr="004F7C7A">
        <w:trPr>
          <w:del w:id="15510" w:author="Author"/>
        </w:trPr>
        <w:tc>
          <w:tcPr>
            <w:cnfStyle w:val="001000000000" w:firstRow="0" w:lastRow="0" w:firstColumn="1" w:lastColumn="0" w:oddVBand="0" w:evenVBand="0" w:oddHBand="0" w:evenHBand="0" w:firstRowFirstColumn="0" w:firstRowLastColumn="0" w:lastRowFirstColumn="0" w:lastRowLastColumn="0"/>
            <w:tcW w:w="2323" w:type="dxa"/>
          </w:tcPr>
          <w:p w14:paraId="2F583501" w14:textId="1D5E070A" w:rsidR="00234AC9" w:rsidRPr="00563671" w:rsidDel="005E41B3" w:rsidRDefault="00234AC9" w:rsidP="004F7C7A">
            <w:pPr>
              <w:spacing w:before="120"/>
              <w:jc w:val="left"/>
              <w:rPr>
                <w:del w:id="15511" w:author="Author"/>
                <w:rFonts w:cs="Arial"/>
                <w:sz w:val="20"/>
                <w:szCs w:val="20"/>
                <w:lang w:val="en-IE"/>
              </w:rPr>
            </w:pPr>
            <w:del w:id="15512" w:author="Author">
              <w:r w:rsidRPr="00563671" w:rsidDel="005E41B3">
                <w:rPr>
                  <w:rFonts w:cs="Arial"/>
                  <w:sz w:val="20"/>
                  <w:szCs w:val="20"/>
                  <w:lang w:val="en-IE"/>
                </w:rPr>
                <w:delText>Relevant Output Notes</w:delText>
              </w:r>
            </w:del>
          </w:p>
        </w:tc>
        <w:tc>
          <w:tcPr>
            <w:tcW w:w="7293" w:type="dxa"/>
            <w:gridSpan w:val="2"/>
          </w:tcPr>
          <w:p w14:paraId="65F63DC1" w14:textId="3F2E79C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13" w:author="Author"/>
                <w:rFonts w:cs="Arial"/>
                <w:sz w:val="20"/>
                <w:szCs w:val="20"/>
                <w:lang w:val="en-IE"/>
              </w:rPr>
            </w:pPr>
            <w:del w:id="15514" w:author="Author">
              <w:r w:rsidRPr="00563671" w:rsidDel="005E41B3">
                <w:rPr>
                  <w:rFonts w:cs="Arial"/>
                  <w:sz w:val="20"/>
                  <w:szCs w:val="20"/>
                  <w:lang w:val="en-IE"/>
                </w:rPr>
                <w:delText>The response returns the updated values on prices and costs</w:delText>
              </w:r>
            </w:del>
          </w:p>
        </w:tc>
      </w:tr>
      <w:tr w:rsidR="00563671" w:rsidRPr="00563671" w:rsidDel="005E41B3" w14:paraId="6234C32D" w14:textId="16822C2C" w:rsidTr="004F7C7A">
        <w:trPr>
          <w:del w:id="15515" w:author="Author"/>
        </w:trPr>
        <w:tc>
          <w:tcPr>
            <w:cnfStyle w:val="001000000000" w:firstRow="0" w:lastRow="0" w:firstColumn="1" w:lastColumn="0" w:oddVBand="0" w:evenVBand="0" w:oddHBand="0" w:evenHBand="0" w:firstRowFirstColumn="0" w:firstRowLastColumn="0" w:lastRowFirstColumn="0" w:lastRowLastColumn="0"/>
            <w:tcW w:w="2323" w:type="dxa"/>
          </w:tcPr>
          <w:p w14:paraId="0B761BBC" w14:textId="34151950" w:rsidR="00234AC9" w:rsidRPr="00563671" w:rsidDel="005E41B3" w:rsidRDefault="00234AC9" w:rsidP="004F7C7A">
            <w:pPr>
              <w:spacing w:before="120"/>
              <w:jc w:val="left"/>
              <w:rPr>
                <w:del w:id="15516" w:author="Author"/>
                <w:rFonts w:cs="Arial"/>
                <w:sz w:val="20"/>
                <w:szCs w:val="20"/>
                <w:lang w:val="en-IE"/>
              </w:rPr>
            </w:pPr>
            <w:del w:id="15517" w:author="Author">
              <w:r w:rsidRPr="00563671" w:rsidDel="005E41B3">
                <w:rPr>
                  <w:rFonts w:cs="Arial"/>
                  <w:sz w:val="20"/>
                  <w:szCs w:val="20"/>
                  <w:lang w:val="en-IE"/>
                </w:rPr>
                <w:delText>Interface Id</w:delText>
              </w:r>
            </w:del>
          </w:p>
        </w:tc>
        <w:tc>
          <w:tcPr>
            <w:tcW w:w="7293" w:type="dxa"/>
            <w:gridSpan w:val="2"/>
          </w:tcPr>
          <w:p w14:paraId="4D12B84A" w14:textId="42356C2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18" w:author="Author"/>
                <w:rFonts w:cs="Arial"/>
                <w:sz w:val="20"/>
                <w:szCs w:val="20"/>
                <w:lang w:val="en-IE"/>
              </w:rPr>
            </w:pPr>
            <w:del w:id="15519" w:author="Author">
              <w:r w:rsidRPr="00563671" w:rsidDel="005E41B3">
                <w:rPr>
                  <w:rFonts w:cs="Arial"/>
                  <w:sz w:val="20"/>
                  <w:szCs w:val="20"/>
                  <w:lang w:val="en-IE" w:eastAsia="pt-PT"/>
                </w:rPr>
                <w:delText>IF192.28</w:delText>
              </w:r>
            </w:del>
          </w:p>
        </w:tc>
      </w:tr>
      <w:tr w:rsidR="00563671" w:rsidRPr="00563671" w:rsidDel="005E41B3" w14:paraId="26718036" w14:textId="3456253F" w:rsidTr="004F7C7A">
        <w:trPr>
          <w:del w:id="15520" w:author="Author"/>
        </w:trPr>
        <w:tc>
          <w:tcPr>
            <w:cnfStyle w:val="001000000000" w:firstRow="0" w:lastRow="0" w:firstColumn="1" w:lastColumn="0" w:oddVBand="0" w:evenVBand="0" w:oddHBand="0" w:evenHBand="0" w:firstRowFirstColumn="0" w:firstRowLastColumn="0" w:lastRowFirstColumn="0" w:lastRowLastColumn="0"/>
            <w:tcW w:w="2323" w:type="dxa"/>
          </w:tcPr>
          <w:p w14:paraId="1D307C74" w14:textId="6846D34C" w:rsidR="00234AC9" w:rsidRPr="00563671" w:rsidDel="005E41B3" w:rsidRDefault="00234AC9" w:rsidP="004F7C7A">
            <w:pPr>
              <w:spacing w:before="120"/>
              <w:jc w:val="left"/>
              <w:rPr>
                <w:del w:id="15521" w:author="Author"/>
                <w:rFonts w:cs="Arial"/>
                <w:sz w:val="20"/>
                <w:szCs w:val="20"/>
                <w:lang w:val="en-IE"/>
              </w:rPr>
            </w:pPr>
            <w:del w:id="15522" w:author="Author">
              <w:r w:rsidRPr="00563671" w:rsidDel="005E41B3">
                <w:rPr>
                  <w:rFonts w:cs="Arial"/>
                  <w:sz w:val="20"/>
                  <w:szCs w:val="20"/>
                  <w:lang w:val="en-IE"/>
                </w:rPr>
                <w:delText>Service Id</w:delText>
              </w:r>
            </w:del>
          </w:p>
        </w:tc>
        <w:tc>
          <w:tcPr>
            <w:tcW w:w="7293" w:type="dxa"/>
            <w:gridSpan w:val="2"/>
          </w:tcPr>
          <w:p w14:paraId="68231F37" w14:textId="0151A5E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23" w:author="Author"/>
                <w:rFonts w:cs="Arial"/>
                <w:sz w:val="20"/>
                <w:szCs w:val="20"/>
                <w:lang w:val="en-IE"/>
              </w:rPr>
            </w:pPr>
            <w:del w:id="15524" w:author="Author">
              <w:r w:rsidRPr="00563671" w:rsidDel="005E41B3">
                <w:rPr>
                  <w:rFonts w:cs="Arial"/>
                  <w:sz w:val="20"/>
                  <w:szCs w:val="20"/>
                  <w:lang w:val="en-IE"/>
                </w:rPr>
                <w:delText>TBD</w:delText>
              </w:r>
            </w:del>
            <w:ins w:id="15525" w:author="Author">
              <w:del w:id="15526" w:author="Author">
                <w:r w:rsidR="0029387C" w:rsidDel="005E41B3">
                  <w:rPr>
                    <w:rFonts w:cs="Arial"/>
                    <w:sz w:val="20"/>
                    <w:szCs w:val="20"/>
                    <w:lang w:val="en-IE"/>
                  </w:rPr>
                  <w:delText>587</w:delText>
                </w:r>
              </w:del>
            </w:ins>
          </w:p>
        </w:tc>
      </w:tr>
      <w:tr w:rsidR="00563671" w:rsidRPr="00563671" w:rsidDel="005E41B3" w14:paraId="44357341" w14:textId="09ED9311" w:rsidTr="004F7C7A">
        <w:trPr>
          <w:ins w:id="15527" w:author="Author"/>
          <w:del w:id="15528" w:author="Author"/>
        </w:trPr>
        <w:tc>
          <w:tcPr>
            <w:cnfStyle w:val="001000000000" w:firstRow="0" w:lastRow="0" w:firstColumn="1" w:lastColumn="0" w:oddVBand="0" w:evenVBand="0" w:oddHBand="0" w:evenHBand="0" w:firstRowFirstColumn="0" w:firstRowLastColumn="0" w:lastRowFirstColumn="0" w:lastRowLastColumn="0"/>
            <w:tcW w:w="2323" w:type="dxa"/>
          </w:tcPr>
          <w:p w14:paraId="432D0BFF" w14:textId="0DEF6336" w:rsidR="004E4A78" w:rsidRPr="00563671" w:rsidDel="005E41B3" w:rsidRDefault="004E4A78" w:rsidP="004E4A78">
            <w:pPr>
              <w:spacing w:before="120"/>
              <w:jc w:val="left"/>
              <w:rPr>
                <w:ins w:id="15529" w:author="Author"/>
                <w:del w:id="15530" w:author="Author"/>
                <w:rFonts w:cs="Arial"/>
                <w:sz w:val="20"/>
                <w:szCs w:val="20"/>
                <w:lang w:val="en-IE"/>
              </w:rPr>
            </w:pPr>
            <w:ins w:id="15531" w:author="Author">
              <w:del w:id="15532" w:author="Author">
                <w:r w:rsidRPr="00563671" w:rsidDel="005E41B3">
                  <w:rPr>
                    <w:rFonts w:cs="Arial"/>
                    <w:bCs/>
                    <w:sz w:val="20"/>
                    <w:szCs w:val="20"/>
                  </w:rPr>
                  <w:delText>CSM Service</w:delText>
                </w:r>
              </w:del>
            </w:ins>
          </w:p>
        </w:tc>
        <w:tc>
          <w:tcPr>
            <w:tcW w:w="7293" w:type="dxa"/>
            <w:gridSpan w:val="2"/>
          </w:tcPr>
          <w:p w14:paraId="323206A3" w14:textId="6F5AD014"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533" w:author="Author"/>
                <w:del w:id="15534" w:author="Author"/>
                <w:rFonts w:cs="Arial"/>
                <w:sz w:val="20"/>
                <w:szCs w:val="20"/>
                <w:lang w:val="en-IE"/>
              </w:rPr>
            </w:pPr>
            <w:ins w:id="15535" w:author="Author">
              <w:del w:id="15536" w:author="Author">
                <w:r w:rsidRPr="00563671" w:rsidDel="005E41B3">
                  <w:rPr>
                    <w:rFonts w:cs="Arial"/>
                    <w:sz w:val="20"/>
                    <w:szCs w:val="20"/>
                  </w:rPr>
                  <w:delText>TBD</w:delText>
                </w:r>
                <w:r w:rsidR="00E64496" w:rsidRPr="00563671" w:rsidDel="005E41B3">
                  <w:rPr>
                    <w:rFonts w:cs="Arial"/>
                    <w:sz w:val="20"/>
                    <w:szCs w:val="20"/>
                  </w:rPr>
                  <w:delText>SalesQuote</w:delText>
                </w:r>
              </w:del>
            </w:ins>
          </w:p>
        </w:tc>
      </w:tr>
      <w:tr w:rsidR="00563671" w:rsidRPr="00563671" w:rsidDel="005E41B3" w14:paraId="420DF002" w14:textId="34D275C4" w:rsidTr="004F7C7A">
        <w:trPr>
          <w:ins w:id="15537" w:author="Author"/>
          <w:del w:id="15538" w:author="Author"/>
        </w:trPr>
        <w:tc>
          <w:tcPr>
            <w:cnfStyle w:val="001000000000" w:firstRow="0" w:lastRow="0" w:firstColumn="1" w:lastColumn="0" w:oddVBand="0" w:evenVBand="0" w:oddHBand="0" w:evenHBand="0" w:firstRowFirstColumn="0" w:firstRowLastColumn="0" w:lastRowFirstColumn="0" w:lastRowLastColumn="0"/>
            <w:tcW w:w="2323" w:type="dxa"/>
          </w:tcPr>
          <w:p w14:paraId="51936EDC" w14:textId="140484B8" w:rsidR="004E4A78" w:rsidRPr="00563671" w:rsidDel="005E41B3" w:rsidRDefault="004E4A78" w:rsidP="004E4A78">
            <w:pPr>
              <w:spacing w:before="120"/>
              <w:jc w:val="left"/>
              <w:rPr>
                <w:ins w:id="15539" w:author="Author"/>
                <w:del w:id="15540" w:author="Author"/>
                <w:rFonts w:cs="Arial"/>
                <w:sz w:val="20"/>
                <w:szCs w:val="20"/>
                <w:lang w:val="en-IE"/>
              </w:rPr>
            </w:pPr>
            <w:ins w:id="15541" w:author="Author">
              <w:del w:id="15542" w:author="Author">
                <w:r w:rsidRPr="00563671" w:rsidDel="005E41B3">
                  <w:rPr>
                    <w:rFonts w:cs="Arial"/>
                    <w:bCs/>
                    <w:sz w:val="20"/>
                    <w:szCs w:val="20"/>
                  </w:rPr>
                  <w:delText>CSM Operation</w:delText>
                </w:r>
              </w:del>
            </w:ins>
          </w:p>
        </w:tc>
        <w:tc>
          <w:tcPr>
            <w:tcW w:w="7293" w:type="dxa"/>
            <w:gridSpan w:val="2"/>
          </w:tcPr>
          <w:p w14:paraId="2010DD7E" w14:textId="75901DC1"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543" w:author="Author"/>
                <w:del w:id="15544" w:author="Author"/>
                <w:rFonts w:cs="Arial"/>
                <w:sz w:val="20"/>
                <w:szCs w:val="20"/>
                <w:lang w:val="en-IE"/>
              </w:rPr>
            </w:pPr>
            <w:ins w:id="15545" w:author="Author">
              <w:del w:id="15546" w:author="Author">
                <w:r w:rsidRPr="00563671" w:rsidDel="005E41B3">
                  <w:rPr>
                    <w:rFonts w:cs="Arial"/>
                    <w:sz w:val="20"/>
                    <w:szCs w:val="20"/>
                  </w:rPr>
                  <w:delText>TBD</w:delText>
                </w:r>
                <w:r w:rsidR="00E64496" w:rsidRPr="00563671" w:rsidDel="005E41B3">
                  <w:rPr>
                    <w:rFonts w:cs="Arial"/>
                    <w:sz w:val="20"/>
                    <w:szCs w:val="20"/>
                  </w:rPr>
                  <w:delText>CreateSalesQuote</w:delText>
                </w:r>
              </w:del>
            </w:ins>
          </w:p>
        </w:tc>
      </w:tr>
    </w:tbl>
    <w:p w14:paraId="6B505B6D" w14:textId="08FCB566" w:rsidR="00234AC9" w:rsidRPr="00563671" w:rsidDel="005E41B3" w:rsidRDefault="00234AC9" w:rsidP="00234AC9">
      <w:pPr>
        <w:rPr>
          <w:del w:id="1554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D2DBF45" w14:textId="030B093F" w:rsidTr="004F7C7A">
        <w:trPr>
          <w:cnfStyle w:val="100000000000" w:firstRow="1" w:lastRow="0" w:firstColumn="0" w:lastColumn="0" w:oddVBand="0" w:evenVBand="0" w:oddHBand="0" w:evenHBand="0" w:firstRowFirstColumn="0" w:firstRowLastColumn="0" w:lastRowFirstColumn="0" w:lastRowLastColumn="0"/>
          <w:del w:id="1554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4D04D34" w14:textId="61C7D1AF" w:rsidR="00234AC9" w:rsidRPr="00563671" w:rsidDel="005E41B3" w:rsidRDefault="00234AC9" w:rsidP="004F7C7A">
            <w:pPr>
              <w:spacing w:before="120"/>
              <w:jc w:val="left"/>
              <w:rPr>
                <w:del w:id="15549" w:author="Author"/>
                <w:rFonts w:cs="Arial"/>
                <w:b w:val="0"/>
                <w:color w:val="auto"/>
                <w:sz w:val="20"/>
                <w:szCs w:val="20"/>
                <w:lang w:val="en-IE"/>
              </w:rPr>
            </w:pPr>
          </w:p>
        </w:tc>
        <w:tc>
          <w:tcPr>
            <w:tcW w:w="2976" w:type="dxa"/>
          </w:tcPr>
          <w:p w14:paraId="462E66E2" w14:textId="49C4194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550" w:author="Author"/>
                <w:rFonts w:cs="Arial"/>
                <w:color w:val="auto"/>
                <w:sz w:val="20"/>
                <w:szCs w:val="20"/>
                <w:lang w:val="en-IE"/>
              </w:rPr>
            </w:pPr>
          </w:p>
        </w:tc>
      </w:tr>
      <w:tr w:rsidR="00563671" w:rsidRPr="00563671" w:rsidDel="005E41B3" w14:paraId="56D45F21" w14:textId="2CBF220E" w:rsidTr="004F7C7A">
        <w:trPr>
          <w:del w:id="15551" w:author="Author"/>
        </w:trPr>
        <w:tc>
          <w:tcPr>
            <w:cnfStyle w:val="001000000000" w:firstRow="0" w:lastRow="0" w:firstColumn="1" w:lastColumn="0" w:oddVBand="0" w:evenVBand="0" w:oddHBand="0" w:evenHBand="0" w:firstRowFirstColumn="0" w:firstRowLastColumn="0" w:lastRowFirstColumn="0" w:lastRowLastColumn="0"/>
            <w:tcW w:w="2323" w:type="dxa"/>
          </w:tcPr>
          <w:p w14:paraId="5F0FABBB" w14:textId="7DAA10FD" w:rsidR="00234AC9" w:rsidRPr="00563671" w:rsidDel="005E41B3" w:rsidRDefault="00234AC9" w:rsidP="004F7C7A">
            <w:pPr>
              <w:spacing w:before="120"/>
              <w:jc w:val="left"/>
              <w:rPr>
                <w:del w:id="15552" w:author="Author"/>
                <w:rFonts w:cs="Arial"/>
                <w:sz w:val="20"/>
                <w:szCs w:val="20"/>
                <w:lang w:val="en-IE"/>
              </w:rPr>
            </w:pPr>
            <w:del w:id="15553" w:author="Author">
              <w:r w:rsidRPr="00563671" w:rsidDel="005E41B3">
                <w:rPr>
                  <w:rFonts w:cs="Arial"/>
                  <w:sz w:val="20"/>
                  <w:szCs w:val="20"/>
                  <w:lang w:val="en-IE"/>
                </w:rPr>
                <w:delText>Service</w:delText>
              </w:r>
            </w:del>
          </w:p>
        </w:tc>
        <w:tc>
          <w:tcPr>
            <w:tcW w:w="7293" w:type="dxa"/>
            <w:gridSpan w:val="2"/>
          </w:tcPr>
          <w:p w14:paraId="773C13E6" w14:textId="323B6C8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554" w:author="Author"/>
                <w:color w:val="auto"/>
                <w:sz w:val="20"/>
                <w:szCs w:val="20"/>
              </w:rPr>
            </w:pPr>
            <w:del w:id="15555" w:author="Author">
              <w:r w:rsidRPr="00563671" w:rsidDel="005E41B3">
                <w:rPr>
                  <w:color w:val="auto"/>
                  <w:sz w:val="20"/>
                  <w:szCs w:val="20"/>
                </w:rPr>
                <w:delText>Check credit vetting</w:delText>
              </w:r>
            </w:del>
          </w:p>
        </w:tc>
      </w:tr>
      <w:tr w:rsidR="00563671" w:rsidRPr="00563671" w:rsidDel="005E41B3" w14:paraId="34BE3667" w14:textId="5C73FC8D" w:rsidTr="004F7C7A">
        <w:trPr>
          <w:del w:id="15556" w:author="Author"/>
        </w:trPr>
        <w:tc>
          <w:tcPr>
            <w:cnfStyle w:val="001000000000" w:firstRow="0" w:lastRow="0" w:firstColumn="1" w:lastColumn="0" w:oddVBand="0" w:evenVBand="0" w:oddHBand="0" w:evenHBand="0" w:firstRowFirstColumn="0" w:firstRowLastColumn="0" w:lastRowFirstColumn="0" w:lastRowLastColumn="0"/>
            <w:tcW w:w="2323" w:type="dxa"/>
          </w:tcPr>
          <w:p w14:paraId="2C526981" w14:textId="419F49D3" w:rsidR="00234AC9" w:rsidRPr="00563671" w:rsidDel="005E41B3" w:rsidRDefault="00234AC9" w:rsidP="004F7C7A">
            <w:pPr>
              <w:spacing w:before="120"/>
              <w:jc w:val="left"/>
              <w:rPr>
                <w:del w:id="15557" w:author="Author"/>
                <w:rFonts w:cs="Arial"/>
                <w:sz w:val="20"/>
                <w:szCs w:val="20"/>
                <w:lang w:val="en-IE"/>
              </w:rPr>
            </w:pPr>
            <w:del w:id="15558" w:author="Author">
              <w:r w:rsidRPr="00563671" w:rsidDel="005E41B3">
                <w:rPr>
                  <w:rFonts w:cs="Arial"/>
                  <w:sz w:val="20"/>
                  <w:szCs w:val="20"/>
                  <w:lang w:val="en-IE"/>
                </w:rPr>
                <w:delText>Relevant Input Notes</w:delText>
              </w:r>
            </w:del>
          </w:p>
        </w:tc>
        <w:tc>
          <w:tcPr>
            <w:tcW w:w="7293" w:type="dxa"/>
            <w:gridSpan w:val="2"/>
          </w:tcPr>
          <w:p w14:paraId="70A63EA5" w14:textId="29DE9E8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59" w:author="Author"/>
                <w:rFonts w:cs="Arial"/>
                <w:sz w:val="20"/>
                <w:szCs w:val="20"/>
                <w:lang w:val="en-IE"/>
              </w:rPr>
            </w:pPr>
            <w:del w:id="15560" w:author="Author">
              <w:r w:rsidRPr="00563671" w:rsidDel="005E41B3">
                <w:rPr>
                  <w:rFonts w:cs="Arial"/>
                  <w:sz w:val="20"/>
                  <w:szCs w:val="20"/>
                  <w:lang w:val="en-IE"/>
                </w:rPr>
                <w:delText>The request should be made for a given customer and operation</w:delText>
              </w:r>
            </w:del>
          </w:p>
        </w:tc>
      </w:tr>
      <w:tr w:rsidR="00563671" w:rsidRPr="00563671" w:rsidDel="005E41B3" w14:paraId="5C0613DB" w14:textId="2BCB23E7" w:rsidTr="004F7C7A">
        <w:trPr>
          <w:del w:id="15561" w:author="Author"/>
        </w:trPr>
        <w:tc>
          <w:tcPr>
            <w:cnfStyle w:val="001000000000" w:firstRow="0" w:lastRow="0" w:firstColumn="1" w:lastColumn="0" w:oddVBand="0" w:evenVBand="0" w:oddHBand="0" w:evenHBand="0" w:firstRowFirstColumn="0" w:firstRowLastColumn="0" w:lastRowFirstColumn="0" w:lastRowLastColumn="0"/>
            <w:tcW w:w="2323" w:type="dxa"/>
          </w:tcPr>
          <w:p w14:paraId="0039EE01" w14:textId="40E27EA9" w:rsidR="00234AC9" w:rsidRPr="00563671" w:rsidDel="005E41B3" w:rsidRDefault="00234AC9" w:rsidP="004F7C7A">
            <w:pPr>
              <w:spacing w:before="120"/>
              <w:jc w:val="left"/>
              <w:rPr>
                <w:del w:id="15562" w:author="Author"/>
                <w:rFonts w:cs="Arial"/>
                <w:sz w:val="20"/>
                <w:szCs w:val="20"/>
                <w:lang w:val="en-IE"/>
              </w:rPr>
            </w:pPr>
            <w:del w:id="15563" w:author="Author">
              <w:r w:rsidRPr="00563671" w:rsidDel="005E41B3">
                <w:rPr>
                  <w:rFonts w:cs="Arial"/>
                  <w:sz w:val="20"/>
                  <w:szCs w:val="20"/>
                  <w:lang w:val="en-IE"/>
                </w:rPr>
                <w:delText>Relevant Output Notes</w:delText>
              </w:r>
            </w:del>
          </w:p>
        </w:tc>
        <w:tc>
          <w:tcPr>
            <w:tcW w:w="7293" w:type="dxa"/>
            <w:gridSpan w:val="2"/>
          </w:tcPr>
          <w:p w14:paraId="496C5502" w14:textId="158F0BF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64" w:author="Author"/>
                <w:rFonts w:cs="Arial"/>
                <w:sz w:val="20"/>
                <w:szCs w:val="20"/>
                <w:lang w:val="en-IE"/>
              </w:rPr>
            </w:pPr>
            <w:del w:id="15565" w:author="Author">
              <w:r w:rsidRPr="00563671" w:rsidDel="005E41B3">
                <w:rPr>
                  <w:rFonts w:cs="Arial"/>
                  <w:sz w:val="20"/>
                  <w:szCs w:val="20"/>
                  <w:lang w:val="en-IE"/>
                </w:rPr>
                <w:delText>The response returns a status about the credit vetting for the customer</w:delText>
              </w:r>
            </w:del>
          </w:p>
        </w:tc>
      </w:tr>
      <w:tr w:rsidR="00563671" w:rsidRPr="00563671" w:rsidDel="005E41B3" w14:paraId="326A75C5" w14:textId="1BAA2F1A" w:rsidTr="004F7C7A">
        <w:trPr>
          <w:del w:id="15566" w:author="Author"/>
        </w:trPr>
        <w:tc>
          <w:tcPr>
            <w:cnfStyle w:val="001000000000" w:firstRow="0" w:lastRow="0" w:firstColumn="1" w:lastColumn="0" w:oddVBand="0" w:evenVBand="0" w:oddHBand="0" w:evenHBand="0" w:firstRowFirstColumn="0" w:firstRowLastColumn="0" w:lastRowFirstColumn="0" w:lastRowLastColumn="0"/>
            <w:tcW w:w="2323" w:type="dxa"/>
          </w:tcPr>
          <w:p w14:paraId="70349086" w14:textId="7DBB4D6A" w:rsidR="00234AC9" w:rsidRPr="00563671" w:rsidDel="005E41B3" w:rsidRDefault="00234AC9" w:rsidP="004F7C7A">
            <w:pPr>
              <w:spacing w:before="120"/>
              <w:jc w:val="left"/>
              <w:rPr>
                <w:del w:id="15567" w:author="Author"/>
                <w:rFonts w:cs="Arial"/>
                <w:sz w:val="20"/>
                <w:szCs w:val="20"/>
                <w:lang w:val="en-IE"/>
              </w:rPr>
            </w:pPr>
            <w:del w:id="15568" w:author="Author">
              <w:r w:rsidRPr="00563671" w:rsidDel="005E41B3">
                <w:rPr>
                  <w:rFonts w:cs="Arial"/>
                  <w:sz w:val="20"/>
                  <w:szCs w:val="20"/>
                  <w:lang w:val="en-IE"/>
                </w:rPr>
                <w:delText>Interface Id</w:delText>
              </w:r>
            </w:del>
          </w:p>
        </w:tc>
        <w:tc>
          <w:tcPr>
            <w:tcW w:w="7293" w:type="dxa"/>
            <w:gridSpan w:val="2"/>
          </w:tcPr>
          <w:p w14:paraId="2B9947F6" w14:textId="3112072E" w:rsidR="00234AC9" w:rsidRPr="00563671" w:rsidDel="005E41B3" w:rsidRDefault="00127E2D" w:rsidP="004F7C7A">
            <w:pPr>
              <w:spacing w:before="120"/>
              <w:jc w:val="left"/>
              <w:cnfStyle w:val="000000000000" w:firstRow="0" w:lastRow="0" w:firstColumn="0" w:lastColumn="0" w:oddVBand="0" w:evenVBand="0" w:oddHBand="0" w:evenHBand="0" w:firstRowFirstColumn="0" w:firstRowLastColumn="0" w:lastRowFirstColumn="0" w:lastRowLastColumn="0"/>
              <w:rPr>
                <w:del w:id="15569" w:author="Author"/>
                <w:rFonts w:cs="Arial"/>
                <w:sz w:val="20"/>
                <w:szCs w:val="20"/>
                <w:lang w:val="en-IE"/>
              </w:rPr>
            </w:pPr>
            <w:del w:id="15570" w:author="Author">
              <w:r w:rsidRPr="00563671" w:rsidDel="005E41B3">
                <w:rPr>
                  <w:rFonts w:cs="Arial"/>
                  <w:sz w:val="20"/>
                  <w:szCs w:val="20"/>
                  <w:lang w:val="en-IE"/>
                </w:rPr>
                <w:delText>IF192.09</w:delText>
              </w:r>
            </w:del>
          </w:p>
        </w:tc>
      </w:tr>
      <w:tr w:rsidR="00563671" w:rsidRPr="00563671" w:rsidDel="005E41B3" w14:paraId="322E2CFA" w14:textId="15DAD07F" w:rsidTr="004F7C7A">
        <w:trPr>
          <w:del w:id="15571" w:author="Author"/>
        </w:trPr>
        <w:tc>
          <w:tcPr>
            <w:cnfStyle w:val="001000000000" w:firstRow="0" w:lastRow="0" w:firstColumn="1" w:lastColumn="0" w:oddVBand="0" w:evenVBand="0" w:oddHBand="0" w:evenHBand="0" w:firstRowFirstColumn="0" w:firstRowLastColumn="0" w:lastRowFirstColumn="0" w:lastRowLastColumn="0"/>
            <w:tcW w:w="2323" w:type="dxa"/>
          </w:tcPr>
          <w:p w14:paraId="3934D265" w14:textId="58F0622D" w:rsidR="00234AC9" w:rsidRPr="00563671" w:rsidDel="005E41B3" w:rsidRDefault="00234AC9" w:rsidP="004F7C7A">
            <w:pPr>
              <w:spacing w:before="120"/>
              <w:jc w:val="left"/>
              <w:rPr>
                <w:del w:id="15572" w:author="Author"/>
                <w:rFonts w:cs="Arial"/>
                <w:sz w:val="20"/>
                <w:szCs w:val="20"/>
                <w:lang w:val="en-IE"/>
              </w:rPr>
            </w:pPr>
            <w:del w:id="15573" w:author="Author">
              <w:r w:rsidRPr="00563671" w:rsidDel="005E41B3">
                <w:rPr>
                  <w:rFonts w:cs="Arial"/>
                  <w:sz w:val="20"/>
                  <w:szCs w:val="20"/>
                  <w:lang w:val="en-IE"/>
                </w:rPr>
                <w:delText>Service Id</w:delText>
              </w:r>
            </w:del>
          </w:p>
        </w:tc>
        <w:tc>
          <w:tcPr>
            <w:tcW w:w="7293" w:type="dxa"/>
            <w:gridSpan w:val="2"/>
          </w:tcPr>
          <w:p w14:paraId="3A783FA3" w14:textId="7DD9569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74" w:author="Author"/>
                <w:rFonts w:cs="Arial"/>
                <w:sz w:val="20"/>
                <w:szCs w:val="20"/>
                <w:lang w:val="en-IE"/>
              </w:rPr>
            </w:pPr>
            <w:del w:id="15575" w:author="Author">
              <w:r w:rsidRPr="00563671" w:rsidDel="005E41B3">
                <w:rPr>
                  <w:rFonts w:cs="Arial"/>
                  <w:sz w:val="20"/>
                  <w:szCs w:val="20"/>
                  <w:lang w:val="en-IE"/>
                </w:rPr>
                <w:delText>TBD</w:delText>
              </w:r>
            </w:del>
            <w:ins w:id="15576" w:author="Author">
              <w:del w:id="15577" w:author="Author">
                <w:r w:rsidR="0029387C" w:rsidDel="005E41B3">
                  <w:rPr>
                    <w:rFonts w:cs="Arial"/>
                    <w:sz w:val="20"/>
                    <w:szCs w:val="20"/>
                    <w:lang w:val="en-IE"/>
                  </w:rPr>
                  <w:delText>370</w:delText>
                </w:r>
              </w:del>
            </w:ins>
          </w:p>
        </w:tc>
      </w:tr>
      <w:tr w:rsidR="00563671" w:rsidRPr="00563671" w:rsidDel="005E41B3" w14:paraId="5DE21525" w14:textId="2CA092F8" w:rsidTr="004F7C7A">
        <w:trPr>
          <w:ins w:id="15578" w:author="Author"/>
          <w:del w:id="15579" w:author="Author"/>
        </w:trPr>
        <w:tc>
          <w:tcPr>
            <w:cnfStyle w:val="001000000000" w:firstRow="0" w:lastRow="0" w:firstColumn="1" w:lastColumn="0" w:oddVBand="0" w:evenVBand="0" w:oddHBand="0" w:evenHBand="0" w:firstRowFirstColumn="0" w:firstRowLastColumn="0" w:lastRowFirstColumn="0" w:lastRowLastColumn="0"/>
            <w:tcW w:w="2323" w:type="dxa"/>
          </w:tcPr>
          <w:p w14:paraId="00BF3E9D" w14:textId="0F1E1F78" w:rsidR="004E4A78" w:rsidRPr="00563671" w:rsidDel="005E41B3" w:rsidRDefault="004E4A78" w:rsidP="004E4A78">
            <w:pPr>
              <w:spacing w:before="120"/>
              <w:jc w:val="left"/>
              <w:rPr>
                <w:ins w:id="15580" w:author="Author"/>
                <w:del w:id="15581" w:author="Author"/>
                <w:rFonts w:cs="Arial"/>
                <w:sz w:val="20"/>
                <w:szCs w:val="20"/>
                <w:lang w:val="en-IE"/>
              </w:rPr>
            </w:pPr>
            <w:ins w:id="15582" w:author="Author">
              <w:del w:id="15583" w:author="Author">
                <w:r w:rsidRPr="00563671" w:rsidDel="005E41B3">
                  <w:rPr>
                    <w:rFonts w:cs="Arial"/>
                    <w:bCs/>
                    <w:sz w:val="20"/>
                    <w:szCs w:val="20"/>
                  </w:rPr>
                  <w:delText>CSM Service</w:delText>
                </w:r>
              </w:del>
            </w:ins>
          </w:p>
        </w:tc>
        <w:tc>
          <w:tcPr>
            <w:tcW w:w="7293" w:type="dxa"/>
            <w:gridSpan w:val="2"/>
          </w:tcPr>
          <w:p w14:paraId="43D1ACE1" w14:textId="4278BABC"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584" w:author="Author"/>
                <w:del w:id="15585" w:author="Author"/>
                <w:rFonts w:cs="Arial"/>
                <w:sz w:val="20"/>
                <w:szCs w:val="20"/>
                <w:lang w:val="pt-PT"/>
              </w:rPr>
            </w:pPr>
            <w:ins w:id="15586" w:author="Author">
              <w:del w:id="15587" w:author="Author">
                <w:r w:rsidRPr="00563671" w:rsidDel="005E41B3">
                  <w:rPr>
                    <w:rFonts w:cs="Arial"/>
                    <w:sz w:val="20"/>
                    <w:szCs w:val="20"/>
                  </w:rPr>
                  <w:delText>CheckCustomerCreditRating</w:delText>
                </w:r>
              </w:del>
            </w:ins>
          </w:p>
        </w:tc>
      </w:tr>
      <w:tr w:rsidR="00563671" w:rsidRPr="00563671" w:rsidDel="005E41B3" w14:paraId="1C600D3F" w14:textId="64FC78DC" w:rsidTr="004F7C7A">
        <w:trPr>
          <w:ins w:id="15588" w:author="Author"/>
          <w:del w:id="15589" w:author="Author"/>
        </w:trPr>
        <w:tc>
          <w:tcPr>
            <w:cnfStyle w:val="001000000000" w:firstRow="0" w:lastRow="0" w:firstColumn="1" w:lastColumn="0" w:oddVBand="0" w:evenVBand="0" w:oddHBand="0" w:evenHBand="0" w:firstRowFirstColumn="0" w:firstRowLastColumn="0" w:lastRowFirstColumn="0" w:lastRowLastColumn="0"/>
            <w:tcW w:w="2323" w:type="dxa"/>
          </w:tcPr>
          <w:p w14:paraId="455216D7" w14:textId="68604CE5" w:rsidR="004E4A78" w:rsidRPr="00563671" w:rsidDel="005E41B3" w:rsidRDefault="004E4A78" w:rsidP="004E4A78">
            <w:pPr>
              <w:spacing w:before="120"/>
              <w:jc w:val="left"/>
              <w:rPr>
                <w:ins w:id="15590" w:author="Author"/>
                <w:del w:id="15591" w:author="Author"/>
                <w:rFonts w:cs="Arial"/>
                <w:sz w:val="20"/>
                <w:szCs w:val="20"/>
                <w:lang w:val="en-IE"/>
              </w:rPr>
            </w:pPr>
            <w:ins w:id="15592" w:author="Author">
              <w:del w:id="15593" w:author="Author">
                <w:r w:rsidRPr="00563671" w:rsidDel="005E41B3">
                  <w:rPr>
                    <w:rFonts w:cs="Arial"/>
                    <w:bCs/>
                    <w:sz w:val="20"/>
                    <w:szCs w:val="20"/>
                  </w:rPr>
                  <w:delText>CSM Operation</w:delText>
                </w:r>
              </w:del>
            </w:ins>
          </w:p>
        </w:tc>
        <w:tc>
          <w:tcPr>
            <w:tcW w:w="7293" w:type="dxa"/>
            <w:gridSpan w:val="2"/>
          </w:tcPr>
          <w:p w14:paraId="79430D3E" w14:textId="412C8BD0"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594" w:author="Author"/>
                <w:del w:id="15595" w:author="Author"/>
                <w:rFonts w:cs="Arial"/>
                <w:sz w:val="20"/>
                <w:szCs w:val="20"/>
                <w:lang w:val="en-IE"/>
              </w:rPr>
            </w:pPr>
            <w:ins w:id="15596" w:author="Author">
              <w:del w:id="15597" w:author="Author">
                <w:r w:rsidRPr="00563671" w:rsidDel="005E41B3">
                  <w:rPr>
                    <w:rFonts w:cs="Arial"/>
                    <w:sz w:val="20"/>
                    <w:szCs w:val="20"/>
                  </w:rPr>
                  <w:delText>CheckCustomerCreditRating</w:delText>
                </w:r>
              </w:del>
            </w:ins>
          </w:p>
        </w:tc>
      </w:tr>
    </w:tbl>
    <w:p w14:paraId="308047B7" w14:textId="44B58902" w:rsidR="00234AC9" w:rsidRPr="00563671" w:rsidDel="005E41B3" w:rsidRDefault="00234AC9" w:rsidP="00234AC9">
      <w:pPr>
        <w:rPr>
          <w:del w:id="1559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ADDF435" w14:textId="176048F7" w:rsidTr="004F7C7A">
        <w:trPr>
          <w:cnfStyle w:val="100000000000" w:firstRow="1" w:lastRow="0" w:firstColumn="0" w:lastColumn="0" w:oddVBand="0" w:evenVBand="0" w:oddHBand="0" w:evenHBand="0" w:firstRowFirstColumn="0" w:firstRowLastColumn="0" w:lastRowFirstColumn="0" w:lastRowLastColumn="0"/>
          <w:del w:id="1559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44C099A" w14:textId="0355D996" w:rsidR="00234AC9" w:rsidRPr="00563671" w:rsidDel="005E41B3" w:rsidRDefault="00234AC9" w:rsidP="004F7C7A">
            <w:pPr>
              <w:spacing w:before="120"/>
              <w:jc w:val="left"/>
              <w:rPr>
                <w:del w:id="15600" w:author="Author"/>
                <w:rFonts w:cs="Arial"/>
                <w:b w:val="0"/>
                <w:color w:val="auto"/>
                <w:sz w:val="20"/>
                <w:szCs w:val="20"/>
                <w:lang w:val="en-IE"/>
              </w:rPr>
            </w:pPr>
          </w:p>
        </w:tc>
        <w:tc>
          <w:tcPr>
            <w:tcW w:w="2976" w:type="dxa"/>
          </w:tcPr>
          <w:p w14:paraId="341935C8" w14:textId="0F890A64"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601" w:author="Author"/>
                <w:rFonts w:cs="Arial"/>
                <w:color w:val="auto"/>
                <w:sz w:val="20"/>
                <w:szCs w:val="20"/>
                <w:lang w:val="en-IE"/>
              </w:rPr>
            </w:pPr>
          </w:p>
        </w:tc>
      </w:tr>
      <w:tr w:rsidR="00563671" w:rsidRPr="00563671" w:rsidDel="005E41B3" w14:paraId="2FEEA125" w14:textId="467C21C1" w:rsidTr="004F7C7A">
        <w:trPr>
          <w:del w:id="15602" w:author="Author"/>
        </w:trPr>
        <w:tc>
          <w:tcPr>
            <w:cnfStyle w:val="001000000000" w:firstRow="0" w:lastRow="0" w:firstColumn="1" w:lastColumn="0" w:oddVBand="0" w:evenVBand="0" w:oddHBand="0" w:evenHBand="0" w:firstRowFirstColumn="0" w:firstRowLastColumn="0" w:lastRowFirstColumn="0" w:lastRowLastColumn="0"/>
            <w:tcW w:w="2323" w:type="dxa"/>
          </w:tcPr>
          <w:p w14:paraId="64135D51" w14:textId="07170E86" w:rsidR="00234AC9" w:rsidRPr="00563671" w:rsidDel="005E41B3" w:rsidRDefault="00234AC9" w:rsidP="004F7C7A">
            <w:pPr>
              <w:spacing w:before="120"/>
              <w:jc w:val="left"/>
              <w:rPr>
                <w:del w:id="15603" w:author="Author"/>
                <w:rFonts w:cs="Arial"/>
                <w:sz w:val="20"/>
                <w:szCs w:val="20"/>
                <w:lang w:val="en-IE"/>
              </w:rPr>
            </w:pPr>
            <w:del w:id="15604" w:author="Author">
              <w:r w:rsidRPr="00563671" w:rsidDel="005E41B3">
                <w:rPr>
                  <w:rFonts w:cs="Arial"/>
                  <w:sz w:val="20"/>
                  <w:szCs w:val="20"/>
                  <w:lang w:val="en-IE"/>
                </w:rPr>
                <w:delText>Service</w:delText>
              </w:r>
            </w:del>
          </w:p>
        </w:tc>
        <w:tc>
          <w:tcPr>
            <w:tcW w:w="7293" w:type="dxa"/>
            <w:gridSpan w:val="2"/>
          </w:tcPr>
          <w:p w14:paraId="55EFC9A3" w14:textId="597DB45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605" w:author="Author"/>
                <w:color w:val="auto"/>
                <w:sz w:val="20"/>
                <w:szCs w:val="20"/>
              </w:rPr>
            </w:pPr>
            <w:del w:id="15606" w:author="Author">
              <w:r w:rsidRPr="00563671" w:rsidDel="005E41B3">
                <w:rPr>
                  <w:color w:val="auto"/>
                  <w:sz w:val="20"/>
                  <w:szCs w:val="20"/>
                </w:rPr>
                <w:delText>Get available schedule slots</w:delText>
              </w:r>
            </w:del>
          </w:p>
        </w:tc>
      </w:tr>
      <w:tr w:rsidR="00563671" w:rsidRPr="00563671" w:rsidDel="005E41B3" w14:paraId="70A8E713" w14:textId="287714C3" w:rsidTr="004F7C7A">
        <w:trPr>
          <w:del w:id="15607" w:author="Author"/>
        </w:trPr>
        <w:tc>
          <w:tcPr>
            <w:cnfStyle w:val="001000000000" w:firstRow="0" w:lastRow="0" w:firstColumn="1" w:lastColumn="0" w:oddVBand="0" w:evenVBand="0" w:oddHBand="0" w:evenHBand="0" w:firstRowFirstColumn="0" w:firstRowLastColumn="0" w:lastRowFirstColumn="0" w:lastRowLastColumn="0"/>
            <w:tcW w:w="2323" w:type="dxa"/>
          </w:tcPr>
          <w:p w14:paraId="77940957" w14:textId="49DBC061" w:rsidR="00234AC9" w:rsidRPr="00563671" w:rsidDel="005E41B3" w:rsidRDefault="00234AC9" w:rsidP="004F7C7A">
            <w:pPr>
              <w:spacing w:before="120"/>
              <w:jc w:val="left"/>
              <w:rPr>
                <w:del w:id="15608" w:author="Author"/>
                <w:rFonts w:cs="Arial"/>
                <w:sz w:val="20"/>
                <w:szCs w:val="20"/>
                <w:lang w:val="en-IE"/>
              </w:rPr>
            </w:pPr>
            <w:del w:id="15609" w:author="Author">
              <w:r w:rsidRPr="00563671" w:rsidDel="005E41B3">
                <w:rPr>
                  <w:rFonts w:cs="Arial"/>
                  <w:sz w:val="20"/>
                  <w:szCs w:val="20"/>
                  <w:lang w:val="en-IE"/>
                </w:rPr>
                <w:delText>Relevant Input Notes</w:delText>
              </w:r>
            </w:del>
          </w:p>
        </w:tc>
        <w:tc>
          <w:tcPr>
            <w:tcW w:w="7293" w:type="dxa"/>
            <w:gridSpan w:val="2"/>
          </w:tcPr>
          <w:p w14:paraId="05375435" w14:textId="23705B9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10" w:author="Author"/>
                <w:rFonts w:cs="Arial"/>
                <w:sz w:val="20"/>
                <w:szCs w:val="20"/>
                <w:lang w:val="en-IE"/>
              </w:rPr>
            </w:pPr>
            <w:del w:id="15611" w:author="Author">
              <w:r w:rsidRPr="00563671" w:rsidDel="005E41B3">
                <w:rPr>
                  <w:rFonts w:cs="Arial"/>
                  <w:sz w:val="20"/>
                  <w:szCs w:val="20"/>
                  <w:lang w:val="en-IE"/>
                </w:rPr>
                <w:delText>The request should be made against the provider information (obtained on the Serviceability process)</w:delText>
              </w:r>
            </w:del>
          </w:p>
        </w:tc>
      </w:tr>
      <w:tr w:rsidR="00563671" w:rsidRPr="00563671" w:rsidDel="005E41B3" w14:paraId="1AB5AD8E" w14:textId="7CDFA309" w:rsidTr="004F7C7A">
        <w:trPr>
          <w:del w:id="15612" w:author="Author"/>
        </w:trPr>
        <w:tc>
          <w:tcPr>
            <w:cnfStyle w:val="001000000000" w:firstRow="0" w:lastRow="0" w:firstColumn="1" w:lastColumn="0" w:oddVBand="0" w:evenVBand="0" w:oddHBand="0" w:evenHBand="0" w:firstRowFirstColumn="0" w:firstRowLastColumn="0" w:lastRowFirstColumn="0" w:lastRowLastColumn="0"/>
            <w:tcW w:w="2323" w:type="dxa"/>
          </w:tcPr>
          <w:p w14:paraId="1EB1E867" w14:textId="52DCC8B4" w:rsidR="00234AC9" w:rsidRPr="00563671" w:rsidDel="005E41B3" w:rsidRDefault="00234AC9" w:rsidP="004F7C7A">
            <w:pPr>
              <w:spacing w:before="120"/>
              <w:jc w:val="left"/>
              <w:rPr>
                <w:del w:id="15613" w:author="Author"/>
                <w:rFonts w:cs="Arial"/>
                <w:sz w:val="20"/>
                <w:szCs w:val="20"/>
                <w:lang w:val="en-IE"/>
              </w:rPr>
            </w:pPr>
            <w:del w:id="15614" w:author="Author">
              <w:r w:rsidRPr="00563671" w:rsidDel="005E41B3">
                <w:rPr>
                  <w:rFonts w:cs="Arial"/>
                  <w:sz w:val="20"/>
                  <w:szCs w:val="20"/>
                  <w:lang w:val="en-IE"/>
                </w:rPr>
                <w:delText>Relevant Output Notes</w:delText>
              </w:r>
            </w:del>
          </w:p>
        </w:tc>
        <w:tc>
          <w:tcPr>
            <w:tcW w:w="7293" w:type="dxa"/>
            <w:gridSpan w:val="2"/>
          </w:tcPr>
          <w:p w14:paraId="2A2D7622" w14:textId="27DDA3B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15" w:author="Author"/>
                <w:rFonts w:cs="Arial"/>
                <w:sz w:val="20"/>
                <w:szCs w:val="20"/>
                <w:lang w:val="en-IE"/>
              </w:rPr>
            </w:pPr>
            <w:del w:id="15616" w:author="Author">
              <w:r w:rsidRPr="00563671" w:rsidDel="005E41B3">
                <w:rPr>
                  <w:rFonts w:cs="Arial"/>
                  <w:sz w:val="20"/>
                  <w:szCs w:val="20"/>
                  <w:lang w:val="en-IE"/>
                </w:rPr>
                <w:delText xml:space="preserve">The response should return the available slots for the technician visit </w:delText>
              </w:r>
            </w:del>
          </w:p>
        </w:tc>
      </w:tr>
      <w:tr w:rsidR="00563671" w:rsidRPr="00563671" w:rsidDel="005E41B3" w14:paraId="46CFD88F" w14:textId="7F935391" w:rsidTr="004F7C7A">
        <w:trPr>
          <w:del w:id="15617" w:author="Author"/>
        </w:trPr>
        <w:tc>
          <w:tcPr>
            <w:cnfStyle w:val="001000000000" w:firstRow="0" w:lastRow="0" w:firstColumn="1" w:lastColumn="0" w:oddVBand="0" w:evenVBand="0" w:oddHBand="0" w:evenHBand="0" w:firstRowFirstColumn="0" w:firstRowLastColumn="0" w:lastRowFirstColumn="0" w:lastRowLastColumn="0"/>
            <w:tcW w:w="2323" w:type="dxa"/>
          </w:tcPr>
          <w:p w14:paraId="52859746" w14:textId="536DEFCE" w:rsidR="00234AC9" w:rsidRPr="00563671" w:rsidDel="005E41B3" w:rsidRDefault="00234AC9" w:rsidP="004F7C7A">
            <w:pPr>
              <w:spacing w:before="120"/>
              <w:jc w:val="left"/>
              <w:rPr>
                <w:del w:id="15618" w:author="Author"/>
                <w:rFonts w:cs="Arial"/>
                <w:sz w:val="20"/>
                <w:szCs w:val="20"/>
                <w:lang w:val="en-IE"/>
              </w:rPr>
            </w:pPr>
            <w:del w:id="15619" w:author="Author">
              <w:r w:rsidRPr="00563671" w:rsidDel="005E41B3">
                <w:rPr>
                  <w:rFonts w:cs="Arial"/>
                  <w:sz w:val="20"/>
                  <w:szCs w:val="20"/>
                  <w:lang w:val="en-IE"/>
                </w:rPr>
                <w:delText>Interface Id</w:delText>
              </w:r>
            </w:del>
          </w:p>
        </w:tc>
        <w:tc>
          <w:tcPr>
            <w:tcW w:w="7293" w:type="dxa"/>
            <w:gridSpan w:val="2"/>
          </w:tcPr>
          <w:p w14:paraId="6A09387C" w14:textId="751346E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20" w:author="Author"/>
                <w:rFonts w:cs="Arial"/>
                <w:sz w:val="20"/>
                <w:szCs w:val="20"/>
                <w:lang w:val="en-IE"/>
              </w:rPr>
            </w:pPr>
            <w:del w:id="15621" w:author="Author">
              <w:r w:rsidRPr="00563671" w:rsidDel="005E41B3">
                <w:rPr>
                  <w:rFonts w:cs="Arial"/>
                  <w:sz w:val="20"/>
                  <w:szCs w:val="20"/>
                  <w:lang w:val="en-IE"/>
                </w:rPr>
                <w:delText>IF192.02</w:delText>
              </w:r>
            </w:del>
          </w:p>
        </w:tc>
      </w:tr>
      <w:tr w:rsidR="00563671" w:rsidRPr="00563671" w:rsidDel="005E41B3" w14:paraId="2EB3B3BA" w14:textId="41D84B16" w:rsidTr="004F7C7A">
        <w:trPr>
          <w:del w:id="15622" w:author="Author"/>
        </w:trPr>
        <w:tc>
          <w:tcPr>
            <w:cnfStyle w:val="001000000000" w:firstRow="0" w:lastRow="0" w:firstColumn="1" w:lastColumn="0" w:oddVBand="0" w:evenVBand="0" w:oddHBand="0" w:evenHBand="0" w:firstRowFirstColumn="0" w:firstRowLastColumn="0" w:lastRowFirstColumn="0" w:lastRowLastColumn="0"/>
            <w:tcW w:w="2323" w:type="dxa"/>
          </w:tcPr>
          <w:p w14:paraId="7C794AF9" w14:textId="7CB12B95" w:rsidR="00234AC9" w:rsidRPr="00563671" w:rsidDel="005E41B3" w:rsidRDefault="00234AC9" w:rsidP="004F7C7A">
            <w:pPr>
              <w:spacing w:before="120"/>
              <w:jc w:val="left"/>
              <w:rPr>
                <w:del w:id="15623" w:author="Author"/>
                <w:rFonts w:cs="Arial"/>
                <w:sz w:val="20"/>
                <w:szCs w:val="20"/>
                <w:lang w:val="en-IE"/>
              </w:rPr>
            </w:pPr>
            <w:del w:id="15624" w:author="Author">
              <w:r w:rsidRPr="00563671" w:rsidDel="005E41B3">
                <w:rPr>
                  <w:rFonts w:cs="Arial"/>
                  <w:sz w:val="20"/>
                  <w:szCs w:val="20"/>
                  <w:lang w:val="en-IE"/>
                </w:rPr>
                <w:delText>Service Id</w:delText>
              </w:r>
            </w:del>
          </w:p>
        </w:tc>
        <w:tc>
          <w:tcPr>
            <w:tcW w:w="7293" w:type="dxa"/>
            <w:gridSpan w:val="2"/>
          </w:tcPr>
          <w:p w14:paraId="543E1FC7" w14:textId="7D41013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25" w:author="Author"/>
                <w:rFonts w:cs="Arial"/>
                <w:sz w:val="20"/>
                <w:szCs w:val="20"/>
                <w:lang w:val="en-IE"/>
              </w:rPr>
            </w:pPr>
            <w:del w:id="15626" w:author="Author">
              <w:r w:rsidRPr="00563671" w:rsidDel="005E41B3">
                <w:rPr>
                  <w:rFonts w:cs="Arial"/>
                  <w:sz w:val="20"/>
                  <w:szCs w:val="20"/>
                  <w:lang w:val="en-IE"/>
                </w:rPr>
                <w:delText>TBD</w:delText>
              </w:r>
            </w:del>
          </w:p>
        </w:tc>
      </w:tr>
    </w:tbl>
    <w:p w14:paraId="71DABBFC" w14:textId="21C55626" w:rsidR="00234AC9" w:rsidRPr="00563671" w:rsidDel="005E41B3" w:rsidRDefault="00234AC9" w:rsidP="00234AC9">
      <w:pPr>
        <w:rPr>
          <w:del w:id="1562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F02AEE0" w14:textId="46F03405" w:rsidTr="004F7C7A">
        <w:trPr>
          <w:cnfStyle w:val="100000000000" w:firstRow="1" w:lastRow="0" w:firstColumn="0" w:lastColumn="0" w:oddVBand="0" w:evenVBand="0" w:oddHBand="0" w:evenHBand="0" w:firstRowFirstColumn="0" w:firstRowLastColumn="0" w:lastRowFirstColumn="0" w:lastRowLastColumn="0"/>
          <w:del w:id="1562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F6AB7D7" w14:textId="2A86AA66" w:rsidR="00234AC9" w:rsidRPr="00563671" w:rsidDel="005E41B3" w:rsidRDefault="00234AC9" w:rsidP="004F7C7A">
            <w:pPr>
              <w:spacing w:before="120"/>
              <w:jc w:val="left"/>
              <w:rPr>
                <w:del w:id="15629" w:author="Author"/>
                <w:rFonts w:cs="Arial"/>
                <w:b w:val="0"/>
                <w:color w:val="auto"/>
                <w:sz w:val="20"/>
                <w:szCs w:val="20"/>
                <w:lang w:val="en-IE"/>
              </w:rPr>
            </w:pPr>
          </w:p>
        </w:tc>
        <w:tc>
          <w:tcPr>
            <w:tcW w:w="2976" w:type="dxa"/>
          </w:tcPr>
          <w:p w14:paraId="6C1BB8B3" w14:textId="0B43E68C"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630" w:author="Author"/>
                <w:rFonts w:cs="Arial"/>
                <w:color w:val="auto"/>
                <w:sz w:val="20"/>
                <w:szCs w:val="20"/>
                <w:lang w:val="en-IE"/>
              </w:rPr>
            </w:pPr>
          </w:p>
        </w:tc>
      </w:tr>
      <w:tr w:rsidR="00563671" w:rsidRPr="00563671" w:rsidDel="005E41B3" w14:paraId="64FBAC14" w14:textId="6A2FF601" w:rsidTr="004F7C7A">
        <w:trPr>
          <w:del w:id="15631" w:author="Author"/>
        </w:trPr>
        <w:tc>
          <w:tcPr>
            <w:cnfStyle w:val="001000000000" w:firstRow="0" w:lastRow="0" w:firstColumn="1" w:lastColumn="0" w:oddVBand="0" w:evenVBand="0" w:oddHBand="0" w:evenHBand="0" w:firstRowFirstColumn="0" w:firstRowLastColumn="0" w:lastRowFirstColumn="0" w:lastRowLastColumn="0"/>
            <w:tcW w:w="2323" w:type="dxa"/>
          </w:tcPr>
          <w:p w14:paraId="01B750FB" w14:textId="46A18089" w:rsidR="00234AC9" w:rsidRPr="00563671" w:rsidDel="005E41B3" w:rsidRDefault="00234AC9" w:rsidP="004F7C7A">
            <w:pPr>
              <w:spacing w:before="120"/>
              <w:jc w:val="left"/>
              <w:rPr>
                <w:del w:id="15632" w:author="Author"/>
                <w:rFonts w:cs="Arial"/>
                <w:sz w:val="20"/>
                <w:szCs w:val="20"/>
                <w:lang w:val="en-IE"/>
              </w:rPr>
            </w:pPr>
            <w:del w:id="15633" w:author="Author">
              <w:r w:rsidRPr="00563671" w:rsidDel="005E41B3">
                <w:rPr>
                  <w:rFonts w:cs="Arial"/>
                  <w:sz w:val="20"/>
                  <w:szCs w:val="20"/>
                  <w:lang w:val="en-IE"/>
                </w:rPr>
                <w:delText>Service</w:delText>
              </w:r>
            </w:del>
          </w:p>
        </w:tc>
        <w:tc>
          <w:tcPr>
            <w:tcW w:w="7293" w:type="dxa"/>
            <w:gridSpan w:val="2"/>
          </w:tcPr>
          <w:p w14:paraId="70AA4C93" w14:textId="18BEC8F4" w:rsidR="00234AC9" w:rsidRPr="00563671" w:rsidDel="005E41B3" w:rsidRDefault="00490C49" w:rsidP="00490C49">
            <w:pPr>
              <w:pStyle w:val="Default"/>
              <w:jc w:val="left"/>
              <w:cnfStyle w:val="000000000000" w:firstRow="0" w:lastRow="0" w:firstColumn="0" w:lastColumn="0" w:oddVBand="0" w:evenVBand="0" w:oddHBand="0" w:evenHBand="0" w:firstRowFirstColumn="0" w:firstRowLastColumn="0" w:lastRowFirstColumn="0" w:lastRowLastColumn="0"/>
              <w:rPr>
                <w:del w:id="15634" w:author="Author"/>
                <w:color w:val="auto"/>
                <w:sz w:val="20"/>
                <w:szCs w:val="20"/>
              </w:rPr>
            </w:pPr>
            <w:del w:id="15635" w:author="Author">
              <w:r w:rsidRPr="00563671" w:rsidDel="005E41B3">
                <w:rPr>
                  <w:color w:val="auto"/>
                  <w:sz w:val="20"/>
                  <w:szCs w:val="20"/>
                </w:rPr>
                <w:delText>Get available Eircom schedule slots</w:delText>
              </w:r>
            </w:del>
          </w:p>
        </w:tc>
      </w:tr>
      <w:tr w:rsidR="00563671" w:rsidRPr="00563671" w:rsidDel="005E41B3" w14:paraId="260559E7" w14:textId="04A28B91" w:rsidTr="004F7C7A">
        <w:trPr>
          <w:del w:id="15636" w:author="Author"/>
        </w:trPr>
        <w:tc>
          <w:tcPr>
            <w:cnfStyle w:val="001000000000" w:firstRow="0" w:lastRow="0" w:firstColumn="1" w:lastColumn="0" w:oddVBand="0" w:evenVBand="0" w:oddHBand="0" w:evenHBand="0" w:firstRowFirstColumn="0" w:firstRowLastColumn="0" w:lastRowFirstColumn="0" w:lastRowLastColumn="0"/>
            <w:tcW w:w="2323" w:type="dxa"/>
          </w:tcPr>
          <w:p w14:paraId="0E5772F3" w14:textId="11A7A2F4" w:rsidR="00234AC9" w:rsidRPr="00563671" w:rsidDel="005E41B3" w:rsidRDefault="00234AC9" w:rsidP="004F7C7A">
            <w:pPr>
              <w:spacing w:before="120"/>
              <w:jc w:val="left"/>
              <w:rPr>
                <w:del w:id="15637" w:author="Author"/>
                <w:rFonts w:cs="Arial"/>
                <w:sz w:val="20"/>
                <w:szCs w:val="20"/>
                <w:lang w:val="en-IE"/>
              </w:rPr>
            </w:pPr>
            <w:del w:id="15638" w:author="Author">
              <w:r w:rsidRPr="00563671" w:rsidDel="005E41B3">
                <w:rPr>
                  <w:rFonts w:cs="Arial"/>
                  <w:sz w:val="20"/>
                  <w:szCs w:val="20"/>
                  <w:lang w:val="en-IE"/>
                </w:rPr>
                <w:delText>Relevant Input Notes</w:delText>
              </w:r>
            </w:del>
          </w:p>
        </w:tc>
        <w:tc>
          <w:tcPr>
            <w:tcW w:w="7293" w:type="dxa"/>
            <w:gridSpan w:val="2"/>
          </w:tcPr>
          <w:p w14:paraId="4BE188BA" w14:textId="4C3E146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39" w:author="Author"/>
                <w:rFonts w:cs="Arial"/>
                <w:sz w:val="20"/>
                <w:szCs w:val="20"/>
                <w:lang w:val="en-IE"/>
              </w:rPr>
            </w:pPr>
            <w:del w:id="15640" w:author="Author">
              <w:r w:rsidRPr="00563671" w:rsidDel="005E41B3">
                <w:rPr>
                  <w:rFonts w:cs="Arial"/>
                  <w:sz w:val="20"/>
                  <w:szCs w:val="20"/>
                  <w:lang w:val="en-IE"/>
                </w:rPr>
                <w:delText>The request should be made against the chosen slot</w:delText>
              </w:r>
            </w:del>
          </w:p>
        </w:tc>
      </w:tr>
      <w:tr w:rsidR="00563671" w:rsidRPr="00563671" w:rsidDel="005E41B3" w14:paraId="3656B634" w14:textId="59908553" w:rsidTr="004F7C7A">
        <w:trPr>
          <w:del w:id="15641" w:author="Author"/>
        </w:trPr>
        <w:tc>
          <w:tcPr>
            <w:cnfStyle w:val="001000000000" w:firstRow="0" w:lastRow="0" w:firstColumn="1" w:lastColumn="0" w:oddVBand="0" w:evenVBand="0" w:oddHBand="0" w:evenHBand="0" w:firstRowFirstColumn="0" w:firstRowLastColumn="0" w:lastRowFirstColumn="0" w:lastRowLastColumn="0"/>
            <w:tcW w:w="2323" w:type="dxa"/>
          </w:tcPr>
          <w:p w14:paraId="12B400FE" w14:textId="6DBC109A" w:rsidR="00234AC9" w:rsidRPr="00563671" w:rsidDel="005E41B3" w:rsidRDefault="00234AC9" w:rsidP="004F7C7A">
            <w:pPr>
              <w:spacing w:before="120"/>
              <w:jc w:val="left"/>
              <w:rPr>
                <w:del w:id="15642" w:author="Author"/>
                <w:rFonts w:cs="Arial"/>
                <w:sz w:val="20"/>
                <w:szCs w:val="20"/>
                <w:lang w:val="en-IE"/>
              </w:rPr>
            </w:pPr>
            <w:del w:id="15643" w:author="Author">
              <w:r w:rsidRPr="00563671" w:rsidDel="005E41B3">
                <w:rPr>
                  <w:rFonts w:cs="Arial"/>
                  <w:sz w:val="20"/>
                  <w:szCs w:val="20"/>
                  <w:lang w:val="en-IE"/>
                </w:rPr>
                <w:delText>Relevant Output Notes</w:delText>
              </w:r>
            </w:del>
          </w:p>
        </w:tc>
        <w:tc>
          <w:tcPr>
            <w:tcW w:w="7293" w:type="dxa"/>
            <w:gridSpan w:val="2"/>
          </w:tcPr>
          <w:p w14:paraId="1E96BD02" w14:textId="41B861E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44" w:author="Author"/>
                <w:rFonts w:cs="Arial"/>
                <w:sz w:val="20"/>
                <w:szCs w:val="20"/>
                <w:lang w:val="en-IE"/>
              </w:rPr>
            </w:pPr>
            <w:del w:id="15645" w:author="Author">
              <w:r w:rsidRPr="00563671" w:rsidDel="005E41B3">
                <w:rPr>
                  <w:rFonts w:cs="Arial"/>
                  <w:sz w:val="20"/>
                  <w:szCs w:val="20"/>
                  <w:lang w:val="en-IE"/>
                </w:rPr>
                <w:delText>The response should return the status of the request and a reservation identifier</w:delText>
              </w:r>
            </w:del>
          </w:p>
        </w:tc>
      </w:tr>
      <w:tr w:rsidR="00563671" w:rsidRPr="00563671" w:rsidDel="005E41B3" w14:paraId="3798C714" w14:textId="261534B4" w:rsidTr="004F7C7A">
        <w:trPr>
          <w:del w:id="15646" w:author="Author"/>
        </w:trPr>
        <w:tc>
          <w:tcPr>
            <w:cnfStyle w:val="001000000000" w:firstRow="0" w:lastRow="0" w:firstColumn="1" w:lastColumn="0" w:oddVBand="0" w:evenVBand="0" w:oddHBand="0" w:evenHBand="0" w:firstRowFirstColumn="0" w:firstRowLastColumn="0" w:lastRowFirstColumn="0" w:lastRowLastColumn="0"/>
            <w:tcW w:w="2323" w:type="dxa"/>
          </w:tcPr>
          <w:p w14:paraId="3037C477" w14:textId="7887DE67" w:rsidR="00234AC9" w:rsidRPr="00563671" w:rsidDel="005E41B3" w:rsidRDefault="00234AC9" w:rsidP="004F7C7A">
            <w:pPr>
              <w:spacing w:before="120"/>
              <w:jc w:val="left"/>
              <w:rPr>
                <w:del w:id="15647" w:author="Author"/>
                <w:rFonts w:cs="Arial"/>
                <w:sz w:val="20"/>
                <w:szCs w:val="20"/>
                <w:lang w:val="en-IE"/>
              </w:rPr>
            </w:pPr>
            <w:del w:id="15648" w:author="Author">
              <w:r w:rsidRPr="00563671" w:rsidDel="005E41B3">
                <w:rPr>
                  <w:rFonts w:cs="Arial"/>
                  <w:sz w:val="20"/>
                  <w:szCs w:val="20"/>
                  <w:lang w:val="en-IE"/>
                </w:rPr>
                <w:delText>Interface Id</w:delText>
              </w:r>
            </w:del>
          </w:p>
        </w:tc>
        <w:tc>
          <w:tcPr>
            <w:tcW w:w="7293" w:type="dxa"/>
            <w:gridSpan w:val="2"/>
          </w:tcPr>
          <w:p w14:paraId="6678DC19" w14:textId="3DBD6695" w:rsidR="00234AC9" w:rsidRPr="00563671" w:rsidDel="005E41B3" w:rsidRDefault="00F62117" w:rsidP="004F7C7A">
            <w:pPr>
              <w:spacing w:before="120"/>
              <w:jc w:val="left"/>
              <w:cnfStyle w:val="000000000000" w:firstRow="0" w:lastRow="0" w:firstColumn="0" w:lastColumn="0" w:oddVBand="0" w:evenVBand="0" w:oddHBand="0" w:evenHBand="0" w:firstRowFirstColumn="0" w:firstRowLastColumn="0" w:lastRowFirstColumn="0" w:lastRowLastColumn="0"/>
              <w:rPr>
                <w:del w:id="15649" w:author="Author"/>
                <w:rFonts w:cs="Arial"/>
                <w:sz w:val="20"/>
                <w:szCs w:val="20"/>
                <w:lang w:val="en-IE"/>
              </w:rPr>
            </w:pPr>
            <w:del w:id="15650" w:author="Author">
              <w:r w:rsidRPr="00563671" w:rsidDel="005E41B3">
                <w:rPr>
                  <w:rFonts w:cs="Arial"/>
                  <w:sz w:val="20"/>
                  <w:szCs w:val="20"/>
                  <w:lang w:val="en-IE"/>
                </w:rPr>
                <w:delText>IF192.33</w:delText>
              </w:r>
            </w:del>
          </w:p>
        </w:tc>
      </w:tr>
      <w:tr w:rsidR="00563671" w:rsidRPr="00563671" w:rsidDel="005E41B3" w14:paraId="7B1A0A1A" w14:textId="02DF3FD4" w:rsidTr="004F7C7A">
        <w:trPr>
          <w:del w:id="15651" w:author="Author"/>
        </w:trPr>
        <w:tc>
          <w:tcPr>
            <w:cnfStyle w:val="001000000000" w:firstRow="0" w:lastRow="0" w:firstColumn="1" w:lastColumn="0" w:oddVBand="0" w:evenVBand="0" w:oddHBand="0" w:evenHBand="0" w:firstRowFirstColumn="0" w:firstRowLastColumn="0" w:lastRowFirstColumn="0" w:lastRowLastColumn="0"/>
            <w:tcW w:w="2323" w:type="dxa"/>
          </w:tcPr>
          <w:p w14:paraId="3F3CA82D" w14:textId="37209B33" w:rsidR="00234AC9" w:rsidRPr="00563671" w:rsidDel="005E41B3" w:rsidRDefault="00234AC9" w:rsidP="004F7C7A">
            <w:pPr>
              <w:spacing w:before="120"/>
              <w:jc w:val="left"/>
              <w:rPr>
                <w:del w:id="15652" w:author="Author"/>
                <w:rFonts w:cs="Arial"/>
                <w:sz w:val="20"/>
                <w:szCs w:val="20"/>
                <w:lang w:val="en-IE"/>
              </w:rPr>
            </w:pPr>
            <w:del w:id="15653" w:author="Author">
              <w:r w:rsidRPr="00563671" w:rsidDel="005E41B3">
                <w:rPr>
                  <w:rFonts w:cs="Arial"/>
                  <w:sz w:val="20"/>
                  <w:szCs w:val="20"/>
                  <w:lang w:val="en-IE"/>
                </w:rPr>
                <w:delText>Service Id</w:delText>
              </w:r>
            </w:del>
          </w:p>
        </w:tc>
        <w:tc>
          <w:tcPr>
            <w:tcW w:w="7293" w:type="dxa"/>
            <w:gridSpan w:val="2"/>
          </w:tcPr>
          <w:p w14:paraId="150C9819" w14:textId="7AD9715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54" w:author="Author"/>
                <w:rFonts w:cs="Arial"/>
                <w:sz w:val="20"/>
                <w:szCs w:val="20"/>
                <w:lang w:val="en-IE"/>
              </w:rPr>
            </w:pPr>
            <w:del w:id="15655" w:author="Author">
              <w:r w:rsidRPr="00563671" w:rsidDel="005E41B3">
                <w:rPr>
                  <w:rFonts w:cs="Arial"/>
                  <w:sz w:val="20"/>
                  <w:szCs w:val="20"/>
                  <w:lang w:val="en-IE"/>
                </w:rPr>
                <w:delText>TBD</w:delText>
              </w:r>
            </w:del>
          </w:p>
        </w:tc>
      </w:tr>
    </w:tbl>
    <w:p w14:paraId="1D1D165F" w14:textId="49A0544C" w:rsidR="00234AC9" w:rsidRPr="00563671" w:rsidDel="005E41B3" w:rsidRDefault="00234AC9" w:rsidP="00234AC9">
      <w:pPr>
        <w:rPr>
          <w:del w:id="1565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5482008" w14:textId="2577D9E5" w:rsidTr="00430880">
        <w:trPr>
          <w:cnfStyle w:val="100000000000" w:firstRow="1" w:lastRow="0" w:firstColumn="0" w:lastColumn="0" w:oddVBand="0" w:evenVBand="0" w:oddHBand="0" w:evenHBand="0" w:firstRowFirstColumn="0" w:firstRowLastColumn="0" w:lastRowFirstColumn="0" w:lastRowLastColumn="0"/>
          <w:del w:id="1565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1CA5D13" w14:textId="26CECEDD" w:rsidR="00490C49" w:rsidRPr="00563671" w:rsidDel="005E41B3" w:rsidRDefault="00490C49" w:rsidP="00430880">
            <w:pPr>
              <w:spacing w:before="120"/>
              <w:jc w:val="left"/>
              <w:rPr>
                <w:del w:id="15658" w:author="Author"/>
                <w:rFonts w:cs="Arial"/>
                <w:b w:val="0"/>
                <w:color w:val="auto"/>
                <w:sz w:val="20"/>
                <w:szCs w:val="20"/>
                <w:lang w:val="en-IE"/>
              </w:rPr>
            </w:pPr>
          </w:p>
        </w:tc>
        <w:tc>
          <w:tcPr>
            <w:tcW w:w="2976" w:type="dxa"/>
          </w:tcPr>
          <w:p w14:paraId="5B617812" w14:textId="66E2CA4D" w:rsidR="00490C49" w:rsidRPr="00563671" w:rsidDel="005E41B3" w:rsidRDefault="00490C49" w:rsidP="00430880">
            <w:pPr>
              <w:spacing w:before="120"/>
              <w:jc w:val="left"/>
              <w:cnfStyle w:val="100000000000" w:firstRow="1" w:lastRow="0" w:firstColumn="0" w:lastColumn="0" w:oddVBand="0" w:evenVBand="0" w:oddHBand="0" w:evenHBand="0" w:firstRowFirstColumn="0" w:firstRowLastColumn="0" w:lastRowFirstColumn="0" w:lastRowLastColumn="0"/>
              <w:rPr>
                <w:del w:id="15659" w:author="Author"/>
                <w:rFonts w:cs="Arial"/>
                <w:color w:val="auto"/>
                <w:sz w:val="20"/>
                <w:szCs w:val="20"/>
                <w:lang w:val="en-IE"/>
              </w:rPr>
            </w:pPr>
          </w:p>
        </w:tc>
      </w:tr>
      <w:tr w:rsidR="00563671" w:rsidRPr="00563671" w:rsidDel="005E41B3" w14:paraId="55AA8DCF" w14:textId="146359CB" w:rsidTr="00430880">
        <w:trPr>
          <w:del w:id="15660" w:author="Author"/>
        </w:trPr>
        <w:tc>
          <w:tcPr>
            <w:cnfStyle w:val="001000000000" w:firstRow="0" w:lastRow="0" w:firstColumn="1" w:lastColumn="0" w:oddVBand="0" w:evenVBand="0" w:oddHBand="0" w:evenHBand="0" w:firstRowFirstColumn="0" w:firstRowLastColumn="0" w:lastRowFirstColumn="0" w:lastRowLastColumn="0"/>
            <w:tcW w:w="2323" w:type="dxa"/>
          </w:tcPr>
          <w:p w14:paraId="7B01B668" w14:textId="45D047E2" w:rsidR="00490C49" w:rsidRPr="00563671" w:rsidDel="005E41B3" w:rsidRDefault="00490C49" w:rsidP="00430880">
            <w:pPr>
              <w:spacing w:before="120"/>
              <w:jc w:val="left"/>
              <w:rPr>
                <w:del w:id="15661" w:author="Author"/>
                <w:rFonts w:cs="Arial"/>
                <w:sz w:val="20"/>
                <w:szCs w:val="20"/>
                <w:lang w:val="en-IE"/>
              </w:rPr>
            </w:pPr>
            <w:del w:id="15662" w:author="Author">
              <w:r w:rsidRPr="00563671" w:rsidDel="005E41B3">
                <w:rPr>
                  <w:rFonts w:cs="Arial"/>
                  <w:sz w:val="20"/>
                  <w:szCs w:val="20"/>
                  <w:lang w:val="en-IE"/>
                </w:rPr>
                <w:delText>Service</w:delText>
              </w:r>
            </w:del>
          </w:p>
        </w:tc>
        <w:tc>
          <w:tcPr>
            <w:tcW w:w="7293" w:type="dxa"/>
            <w:gridSpan w:val="2"/>
          </w:tcPr>
          <w:p w14:paraId="0BBFBC61" w14:textId="7A150B67" w:rsidR="00490C49" w:rsidRPr="00563671" w:rsidDel="005E41B3" w:rsidRDefault="00490C49" w:rsidP="00490C49">
            <w:pPr>
              <w:pStyle w:val="Default"/>
              <w:jc w:val="left"/>
              <w:cnfStyle w:val="000000000000" w:firstRow="0" w:lastRow="0" w:firstColumn="0" w:lastColumn="0" w:oddVBand="0" w:evenVBand="0" w:oddHBand="0" w:evenHBand="0" w:firstRowFirstColumn="0" w:firstRowLastColumn="0" w:lastRowFirstColumn="0" w:lastRowLastColumn="0"/>
              <w:rPr>
                <w:del w:id="15663" w:author="Author"/>
                <w:color w:val="auto"/>
                <w:sz w:val="20"/>
                <w:szCs w:val="20"/>
              </w:rPr>
            </w:pPr>
            <w:del w:id="15664" w:author="Author">
              <w:r w:rsidRPr="00563671" w:rsidDel="005E41B3">
                <w:rPr>
                  <w:color w:val="auto"/>
                  <w:sz w:val="20"/>
                  <w:szCs w:val="20"/>
                </w:rPr>
                <w:delText>Get available SIRO schedule slots</w:delText>
              </w:r>
            </w:del>
          </w:p>
        </w:tc>
      </w:tr>
      <w:tr w:rsidR="00563671" w:rsidRPr="00563671" w:rsidDel="005E41B3" w14:paraId="606B2CF6" w14:textId="3FE29DBE" w:rsidTr="00430880">
        <w:trPr>
          <w:del w:id="15665" w:author="Author"/>
        </w:trPr>
        <w:tc>
          <w:tcPr>
            <w:cnfStyle w:val="001000000000" w:firstRow="0" w:lastRow="0" w:firstColumn="1" w:lastColumn="0" w:oddVBand="0" w:evenVBand="0" w:oddHBand="0" w:evenHBand="0" w:firstRowFirstColumn="0" w:firstRowLastColumn="0" w:lastRowFirstColumn="0" w:lastRowLastColumn="0"/>
            <w:tcW w:w="2323" w:type="dxa"/>
          </w:tcPr>
          <w:p w14:paraId="0B0F1D5D" w14:textId="23BEACFB" w:rsidR="00490C49" w:rsidRPr="00563671" w:rsidDel="005E41B3" w:rsidRDefault="00490C49" w:rsidP="00430880">
            <w:pPr>
              <w:spacing w:before="120"/>
              <w:jc w:val="left"/>
              <w:rPr>
                <w:del w:id="15666" w:author="Author"/>
                <w:rFonts w:cs="Arial"/>
                <w:sz w:val="20"/>
                <w:szCs w:val="20"/>
                <w:lang w:val="en-IE"/>
              </w:rPr>
            </w:pPr>
            <w:del w:id="15667" w:author="Author">
              <w:r w:rsidRPr="00563671" w:rsidDel="005E41B3">
                <w:rPr>
                  <w:rFonts w:cs="Arial"/>
                  <w:sz w:val="20"/>
                  <w:szCs w:val="20"/>
                  <w:lang w:val="en-IE"/>
                </w:rPr>
                <w:delText>Relevant Input Notes</w:delText>
              </w:r>
            </w:del>
          </w:p>
        </w:tc>
        <w:tc>
          <w:tcPr>
            <w:tcW w:w="7293" w:type="dxa"/>
            <w:gridSpan w:val="2"/>
          </w:tcPr>
          <w:p w14:paraId="5DE6201F" w14:textId="394C5195" w:rsidR="00490C49" w:rsidRPr="00563671" w:rsidDel="005E41B3" w:rsidRDefault="00F534D4" w:rsidP="00430880">
            <w:pPr>
              <w:spacing w:before="120"/>
              <w:jc w:val="left"/>
              <w:cnfStyle w:val="000000000000" w:firstRow="0" w:lastRow="0" w:firstColumn="0" w:lastColumn="0" w:oddVBand="0" w:evenVBand="0" w:oddHBand="0" w:evenHBand="0" w:firstRowFirstColumn="0" w:firstRowLastColumn="0" w:lastRowFirstColumn="0" w:lastRowLastColumn="0"/>
              <w:rPr>
                <w:del w:id="15668" w:author="Author"/>
                <w:rFonts w:cs="Arial"/>
                <w:sz w:val="20"/>
                <w:szCs w:val="20"/>
                <w:lang w:val="en-IE"/>
              </w:rPr>
            </w:pPr>
            <w:ins w:id="15669" w:author="Author">
              <w:del w:id="15670" w:author="Author">
                <w:r w:rsidRPr="00563671" w:rsidDel="005E41B3">
                  <w:rPr>
                    <w:rFonts w:cs="Arial"/>
                    <w:sz w:val="20"/>
                    <w:szCs w:val="20"/>
                    <w:lang w:val="en-IE"/>
                  </w:rPr>
                  <w:delText>N/A</w:delText>
                </w:r>
              </w:del>
            </w:ins>
            <w:del w:id="15671" w:author="Author">
              <w:r w:rsidR="00490C49" w:rsidRPr="00563671" w:rsidDel="005E41B3">
                <w:rPr>
                  <w:rFonts w:cs="Arial"/>
                  <w:sz w:val="20"/>
                  <w:szCs w:val="20"/>
                  <w:lang w:val="en-IE"/>
                </w:rPr>
                <w:delText>The request should be made against the chosen slot</w:delText>
              </w:r>
            </w:del>
          </w:p>
        </w:tc>
      </w:tr>
      <w:tr w:rsidR="00563671" w:rsidRPr="00563671" w:rsidDel="005E41B3" w14:paraId="25251C9F" w14:textId="0BD80C12" w:rsidTr="00430880">
        <w:trPr>
          <w:del w:id="15672" w:author="Author"/>
        </w:trPr>
        <w:tc>
          <w:tcPr>
            <w:cnfStyle w:val="001000000000" w:firstRow="0" w:lastRow="0" w:firstColumn="1" w:lastColumn="0" w:oddVBand="0" w:evenVBand="0" w:oddHBand="0" w:evenHBand="0" w:firstRowFirstColumn="0" w:firstRowLastColumn="0" w:lastRowFirstColumn="0" w:lastRowLastColumn="0"/>
            <w:tcW w:w="2323" w:type="dxa"/>
          </w:tcPr>
          <w:p w14:paraId="0AA8C232" w14:textId="325E9F8C" w:rsidR="00490C49" w:rsidRPr="00563671" w:rsidDel="005E41B3" w:rsidRDefault="00490C49" w:rsidP="00430880">
            <w:pPr>
              <w:spacing w:before="120"/>
              <w:jc w:val="left"/>
              <w:rPr>
                <w:del w:id="15673" w:author="Author"/>
                <w:rFonts w:cs="Arial"/>
                <w:sz w:val="20"/>
                <w:szCs w:val="20"/>
                <w:lang w:val="en-IE"/>
              </w:rPr>
            </w:pPr>
            <w:del w:id="15674" w:author="Author">
              <w:r w:rsidRPr="00563671" w:rsidDel="005E41B3">
                <w:rPr>
                  <w:rFonts w:cs="Arial"/>
                  <w:sz w:val="20"/>
                  <w:szCs w:val="20"/>
                  <w:lang w:val="en-IE"/>
                </w:rPr>
                <w:delText>Relevant Output Notes</w:delText>
              </w:r>
            </w:del>
          </w:p>
        </w:tc>
        <w:tc>
          <w:tcPr>
            <w:tcW w:w="7293" w:type="dxa"/>
            <w:gridSpan w:val="2"/>
          </w:tcPr>
          <w:p w14:paraId="072EB010" w14:textId="04F37B91" w:rsidR="00490C49" w:rsidRPr="00563671" w:rsidDel="005E41B3" w:rsidRDefault="00490C49" w:rsidP="00430880">
            <w:pPr>
              <w:spacing w:before="120"/>
              <w:jc w:val="left"/>
              <w:cnfStyle w:val="000000000000" w:firstRow="0" w:lastRow="0" w:firstColumn="0" w:lastColumn="0" w:oddVBand="0" w:evenVBand="0" w:oddHBand="0" w:evenHBand="0" w:firstRowFirstColumn="0" w:firstRowLastColumn="0" w:lastRowFirstColumn="0" w:lastRowLastColumn="0"/>
              <w:rPr>
                <w:del w:id="15675" w:author="Author"/>
                <w:rFonts w:cs="Arial"/>
                <w:sz w:val="20"/>
                <w:szCs w:val="20"/>
                <w:lang w:val="en-IE"/>
              </w:rPr>
            </w:pPr>
            <w:del w:id="15676" w:author="Author">
              <w:r w:rsidRPr="00563671" w:rsidDel="005E41B3">
                <w:rPr>
                  <w:rFonts w:cs="Arial"/>
                  <w:sz w:val="20"/>
                  <w:szCs w:val="20"/>
                  <w:lang w:val="en-IE"/>
                </w:rPr>
                <w:delText>The response should return the status of the request and a reservation identifier</w:delText>
              </w:r>
            </w:del>
          </w:p>
        </w:tc>
      </w:tr>
      <w:tr w:rsidR="00563671" w:rsidRPr="00563671" w:rsidDel="005E41B3" w14:paraId="720F0E5B" w14:textId="0620BFB7" w:rsidTr="00430880">
        <w:trPr>
          <w:del w:id="15677" w:author="Author"/>
        </w:trPr>
        <w:tc>
          <w:tcPr>
            <w:cnfStyle w:val="001000000000" w:firstRow="0" w:lastRow="0" w:firstColumn="1" w:lastColumn="0" w:oddVBand="0" w:evenVBand="0" w:oddHBand="0" w:evenHBand="0" w:firstRowFirstColumn="0" w:firstRowLastColumn="0" w:lastRowFirstColumn="0" w:lastRowLastColumn="0"/>
            <w:tcW w:w="2323" w:type="dxa"/>
          </w:tcPr>
          <w:p w14:paraId="1BC7CC31" w14:textId="7C6BEC6C" w:rsidR="00490C49" w:rsidRPr="00563671" w:rsidDel="005E41B3" w:rsidRDefault="00490C49" w:rsidP="00430880">
            <w:pPr>
              <w:spacing w:before="120"/>
              <w:jc w:val="left"/>
              <w:rPr>
                <w:del w:id="15678" w:author="Author"/>
                <w:rFonts w:cs="Arial"/>
                <w:sz w:val="20"/>
                <w:szCs w:val="20"/>
                <w:lang w:val="en-IE"/>
              </w:rPr>
            </w:pPr>
            <w:del w:id="15679" w:author="Author">
              <w:r w:rsidRPr="00563671" w:rsidDel="005E41B3">
                <w:rPr>
                  <w:rFonts w:cs="Arial"/>
                  <w:sz w:val="20"/>
                  <w:szCs w:val="20"/>
                  <w:lang w:val="en-IE"/>
                </w:rPr>
                <w:delText>Interface Id</w:delText>
              </w:r>
            </w:del>
          </w:p>
        </w:tc>
        <w:tc>
          <w:tcPr>
            <w:tcW w:w="7293" w:type="dxa"/>
            <w:gridSpan w:val="2"/>
          </w:tcPr>
          <w:p w14:paraId="5AF131C4" w14:textId="77F827EE" w:rsidR="00490C49" w:rsidRPr="00563671" w:rsidDel="005E41B3" w:rsidRDefault="00490C49" w:rsidP="00F62117">
            <w:pPr>
              <w:spacing w:before="120"/>
              <w:jc w:val="left"/>
              <w:cnfStyle w:val="000000000000" w:firstRow="0" w:lastRow="0" w:firstColumn="0" w:lastColumn="0" w:oddVBand="0" w:evenVBand="0" w:oddHBand="0" w:evenHBand="0" w:firstRowFirstColumn="0" w:firstRowLastColumn="0" w:lastRowFirstColumn="0" w:lastRowLastColumn="0"/>
              <w:rPr>
                <w:del w:id="15680" w:author="Author"/>
                <w:rFonts w:cs="Arial"/>
                <w:sz w:val="20"/>
                <w:szCs w:val="20"/>
                <w:lang w:val="en-IE"/>
              </w:rPr>
            </w:pPr>
            <w:del w:id="15681" w:author="Author">
              <w:r w:rsidRPr="00563671" w:rsidDel="005E41B3">
                <w:rPr>
                  <w:rFonts w:cs="Arial"/>
                  <w:sz w:val="20"/>
                  <w:szCs w:val="20"/>
                  <w:lang w:val="en-IE"/>
                </w:rPr>
                <w:delText>IF192.</w:delText>
              </w:r>
              <w:r w:rsidR="00F62117" w:rsidRPr="00563671" w:rsidDel="005E41B3">
                <w:rPr>
                  <w:rFonts w:cs="Arial"/>
                  <w:sz w:val="20"/>
                  <w:szCs w:val="20"/>
                  <w:lang w:val="en-IE"/>
                </w:rPr>
                <w:delText>1</w:delText>
              </w:r>
              <w:r w:rsidRPr="00563671" w:rsidDel="005E41B3">
                <w:rPr>
                  <w:rFonts w:cs="Arial"/>
                  <w:sz w:val="20"/>
                  <w:szCs w:val="20"/>
                  <w:lang w:val="en-IE"/>
                </w:rPr>
                <w:delText>2</w:delText>
              </w:r>
            </w:del>
          </w:p>
        </w:tc>
      </w:tr>
      <w:tr w:rsidR="00563671" w:rsidRPr="00563671" w:rsidDel="005E41B3" w14:paraId="3A5B9832" w14:textId="1E009E68" w:rsidTr="00430880">
        <w:trPr>
          <w:del w:id="15682" w:author="Author"/>
        </w:trPr>
        <w:tc>
          <w:tcPr>
            <w:cnfStyle w:val="001000000000" w:firstRow="0" w:lastRow="0" w:firstColumn="1" w:lastColumn="0" w:oddVBand="0" w:evenVBand="0" w:oddHBand="0" w:evenHBand="0" w:firstRowFirstColumn="0" w:firstRowLastColumn="0" w:lastRowFirstColumn="0" w:lastRowLastColumn="0"/>
            <w:tcW w:w="2323" w:type="dxa"/>
          </w:tcPr>
          <w:p w14:paraId="46A6B750" w14:textId="689F5F20" w:rsidR="00490C49" w:rsidRPr="00563671" w:rsidDel="005E41B3" w:rsidRDefault="00490C49" w:rsidP="00430880">
            <w:pPr>
              <w:spacing w:before="120"/>
              <w:jc w:val="left"/>
              <w:rPr>
                <w:del w:id="15683" w:author="Author"/>
                <w:rFonts w:cs="Arial"/>
                <w:sz w:val="20"/>
                <w:szCs w:val="20"/>
                <w:lang w:val="en-IE"/>
              </w:rPr>
            </w:pPr>
            <w:del w:id="15684" w:author="Author">
              <w:r w:rsidRPr="00563671" w:rsidDel="005E41B3">
                <w:rPr>
                  <w:rFonts w:cs="Arial"/>
                  <w:sz w:val="20"/>
                  <w:szCs w:val="20"/>
                  <w:lang w:val="en-IE"/>
                </w:rPr>
                <w:delText>Service Id</w:delText>
              </w:r>
            </w:del>
          </w:p>
        </w:tc>
        <w:tc>
          <w:tcPr>
            <w:tcW w:w="7293" w:type="dxa"/>
            <w:gridSpan w:val="2"/>
          </w:tcPr>
          <w:p w14:paraId="04D35474" w14:textId="3A6DB68A" w:rsidR="00490C49" w:rsidRPr="00563671" w:rsidDel="005E41B3" w:rsidRDefault="00490C49" w:rsidP="00430880">
            <w:pPr>
              <w:spacing w:before="120"/>
              <w:jc w:val="left"/>
              <w:cnfStyle w:val="000000000000" w:firstRow="0" w:lastRow="0" w:firstColumn="0" w:lastColumn="0" w:oddVBand="0" w:evenVBand="0" w:oddHBand="0" w:evenHBand="0" w:firstRowFirstColumn="0" w:firstRowLastColumn="0" w:lastRowFirstColumn="0" w:lastRowLastColumn="0"/>
              <w:rPr>
                <w:del w:id="15685" w:author="Author"/>
                <w:rFonts w:cs="Arial"/>
                <w:sz w:val="20"/>
                <w:szCs w:val="20"/>
                <w:lang w:val="en-IE"/>
              </w:rPr>
            </w:pPr>
            <w:del w:id="15686" w:author="Author">
              <w:r w:rsidRPr="00563671" w:rsidDel="005E41B3">
                <w:rPr>
                  <w:rFonts w:cs="Arial"/>
                  <w:sz w:val="20"/>
                  <w:szCs w:val="20"/>
                  <w:lang w:val="en-IE"/>
                </w:rPr>
                <w:delText>TBD</w:delText>
              </w:r>
            </w:del>
            <w:ins w:id="15687" w:author="Author">
              <w:del w:id="15688" w:author="Author">
                <w:r w:rsidR="0029387C" w:rsidDel="005E41B3">
                  <w:rPr>
                    <w:rFonts w:cs="Arial"/>
                    <w:sz w:val="20"/>
                    <w:szCs w:val="20"/>
                    <w:lang w:val="en-IE"/>
                  </w:rPr>
                  <w:delText>672</w:delText>
                </w:r>
              </w:del>
            </w:ins>
          </w:p>
        </w:tc>
      </w:tr>
      <w:tr w:rsidR="00563671" w:rsidRPr="00563671" w:rsidDel="005E41B3" w14:paraId="0E4D5269" w14:textId="37EABDF6" w:rsidTr="00430880">
        <w:trPr>
          <w:ins w:id="15689" w:author="Author"/>
          <w:del w:id="15690" w:author="Author"/>
        </w:trPr>
        <w:tc>
          <w:tcPr>
            <w:cnfStyle w:val="001000000000" w:firstRow="0" w:lastRow="0" w:firstColumn="1" w:lastColumn="0" w:oddVBand="0" w:evenVBand="0" w:oddHBand="0" w:evenHBand="0" w:firstRowFirstColumn="0" w:firstRowLastColumn="0" w:lastRowFirstColumn="0" w:lastRowLastColumn="0"/>
            <w:tcW w:w="2323" w:type="dxa"/>
          </w:tcPr>
          <w:p w14:paraId="7DB75C9B" w14:textId="0EDEEB6D" w:rsidR="004E4A78" w:rsidRPr="00563671" w:rsidDel="005E41B3" w:rsidRDefault="004E4A78" w:rsidP="004E4A78">
            <w:pPr>
              <w:spacing w:before="120"/>
              <w:jc w:val="left"/>
              <w:rPr>
                <w:ins w:id="15691" w:author="Author"/>
                <w:del w:id="15692" w:author="Author"/>
                <w:rFonts w:cs="Arial"/>
                <w:sz w:val="20"/>
                <w:szCs w:val="20"/>
                <w:lang w:val="en-IE"/>
              </w:rPr>
            </w:pPr>
            <w:ins w:id="15693" w:author="Author">
              <w:del w:id="15694" w:author="Author">
                <w:r w:rsidRPr="00563671" w:rsidDel="005E41B3">
                  <w:rPr>
                    <w:rFonts w:cs="Arial"/>
                    <w:bCs/>
                    <w:sz w:val="20"/>
                    <w:szCs w:val="20"/>
                  </w:rPr>
                  <w:delText>CSM Service</w:delText>
                </w:r>
              </w:del>
            </w:ins>
          </w:p>
        </w:tc>
        <w:tc>
          <w:tcPr>
            <w:tcW w:w="7293" w:type="dxa"/>
            <w:gridSpan w:val="2"/>
          </w:tcPr>
          <w:p w14:paraId="7E689C9E" w14:textId="15BE12FA" w:rsidR="004E4A78" w:rsidRPr="00563671" w:rsidDel="005E41B3" w:rsidRDefault="00234624" w:rsidP="004E4A78">
            <w:pPr>
              <w:spacing w:before="120"/>
              <w:jc w:val="left"/>
              <w:cnfStyle w:val="000000000000" w:firstRow="0" w:lastRow="0" w:firstColumn="0" w:lastColumn="0" w:oddVBand="0" w:evenVBand="0" w:oddHBand="0" w:evenHBand="0" w:firstRowFirstColumn="0" w:firstRowLastColumn="0" w:lastRowFirstColumn="0" w:lastRowLastColumn="0"/>
              <w:rPr>
                <w:ins w:id="15695" w:author="Author"/>
                <w:del w:id="15696" w:author="Author"/>
                <w:rFonts w:cs="Arial"/>
                <w:sz w:val="20"/>
                <w:szCs w:val="20"/>
                <w:lang w:val="en-IE"/>
              </w:rPr>
            </w:pPr>
            <w:ins w:id="15697" w:author="Author">
              <w:del w:id="15698" w:author="Author">
                <w:r w:rsidRPr="00563671" w:rsidDel="005E41B3">
                  <w:rPr>
                    <w:sz w:val="20"/>
                    <w:szCs w:val="20"/>
                  </w:rPr>
                  <w:delText>WorkforceAppointmentSlot</w:delText>
                </w:r>
                <w:r w:rsidR="004E4A78" w:rsidRPr="00563671" w:rsidDel="005E41B3">
                  <w:rPr>
                    <w:rFonts w:cs="Arial"/>
                    <w:sz w:val="20"/>
                    <w:szCs w:val="20"/>
                  </w:rPr>
                  <w:delText>TBD</w:delText>
                </w:r>
              </w:del>
            </w:ins>
          </w:p>
        </w:tc>
      </w:tr>
      <w:tr w:rsidR="00563671" w:rsidRPr="00563671" w:rsidDel="005E41B3" w14:paraId="4F46A208" w14:textId="152D3798" w:rsidTr="00430880">
        <w:trPr>
          <w:ins w:id="15699" w:author="Author"/>
          <w:del w:id="15700" w:author="Author"/>
        </w:trPr>
        <w:tc>
          <w:tcPr>
            <w:cnfStyle w:val="001000000000" w:firstRow="0" w:lastRow="0" w:firstColumn="1" w:lastColumn="0" w:oddVBand="0" w:evenVBand="0" w:oddHBand="0" w:evenHBand="0" w:firstRowFirstColumn="0" w:firstRowLastColumn="0" w:lastRowFirstColumn="0" w:lastRowLastColumn="0"/>
            <w:tcW w:w="2323" w:type="dxa"/>
          </w:tcPr>
          <w:p w14:paraId="475F471B" w14:textId="16679472" w:rsidR="004E4A78" w:rsidRPr="00563671" w:rsidDel="005E41B3" w:rsidRDefault="004E4A78" w:rsidP="004E4A78">
            <w:pPr>
              <w:spacing w:before="120"/>
              <w:jc w:val="left"/>
              <w:rPr>
                <w:ins w:id="15701" w:author="Author"/>
                <w:del w:id="15702" w:author="Author"/>
                <w:rFonts w:cs="Arial"/>
                <w:sz w:val="20"/>
                <w:szCs w:val="20"/>
                <w:lang w:val="en-IE"/>
              </w:rPr>
            </w:pPr>
            <w:ins w:id="15703" w:author="Author">
              <w:del w:id="15704" w:author="Author">
                <w:r w:rsidRPr="00563671" w:rsidDel="005E41B3">
                  <w:rPr>
                    <w:rFonts w:cs="Arial"/>
                    <w:bCs/>
                    <w:sz w:val="20"/>
                    <w:szCs w:val="20"/>
                  </w:rPr>
                  <w:delText>CSM Operation</w:delText>
                </w:r>
              </w:del>
            </w:ins>
          </w:p>
        </w:tc>
        <w:tc>
          <w:tcPr>
            <w:tcW w:w="7293" w:type="dxa"/>
            <w:gridSpan w:val="2"/>
          </w:tcPr>
          <w:p w14:paraId="2D37C328" w14:textId="513C664B" w:rsidR="004E4A78" w:rsidRPr="00563671" w:rsidDel="005E41B3" w:rsidRDefault="00234624" w:rsidP="004E4A78">
            <w:pPr>
              <w:spacing w:before="120"/>
              <w:jc w:val="left"/>
              <w:cnfStyle w:val="000000000000" w:firstRow="0" w:lastRow="0" w:firstColumn="0" w:lastColumn="0" w:oddVBand="0" w:evenVBand="0" w:oddHBand="0" w:evenHBand="0" w:firstRowFirstColumn="0" w:firstRowLastColumn="0" w:lastRowFirstColumn="0" w:lastRowLastColumn="0"/>
              <w:rPr>
                <w:ins w:id="15705" w:author="Author"/>
                <w:del w:id="15706" w:author="Author"/>
                <w:rFonts w:cs="Arial"/>
                <w:sz w:val="20"/>
                <w:szCs w:val="20"/>
                <w:lang w:val="en-IE"/>
              </w:rPr>
            </w:pPr>
            <w:ins w:id="15707" w:author="Author">
              <w:del w:id="15708" w:author="Author">
                <w:r w:rsidRPr="00563671" w:rsidDel="005E41B3">
                  <w:rPr>
                    <w:sz w:val="20"/>
                    <w:szCs w:val="20"/>
                  </w:rPr>
                  <w:delText>GetWorkforceAppointmentSlotList</w:delText>
                </w:r>
                <w:r w:rsidR="004E4A78" w:rsidRPr="00563671" w:rsidDel="005E41B3">
                  <w:rPr>
                    <w:rFonts w:cs="Arial"/>
                    <w:sz w:val="20"/>
                    <w:szCs w:val="20"/>
                  </w:rPr>
                  <w:delText>TBD</w:delText>
                </w:r>
              </w:del>
            </w:ins>
          </w:p>
        </w:tc>
      </w:tr>
    </w:tbl>
    <w:p w14:paraId="0739DC70" w14:textId="02BA8EB9" w:rsidR="00490C49" w:rsidRPr="00563671" w:rsidDel="005E41B3" w:rsidRDefault="00490C49" w:rsidP="00234AC9">
      <w:pPr>
        <w:rPr>
          <w:del w:id="1570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252B47A0" w14:textId="370B52CE" w:rsidTr="004F7C7A">
        <w:trPr>
          <w:cnfStyle w:val="100000000000" w:firstRow="1" w:lastRow="0" w:firstColumn="0" w:lastColumn="0" w:oddVBand="0" w:evenVBand="0" w:oddHBand="0" w:evenHBand="0" w:firstRowFirstColumn="0" w:firstRowLastColumn="0" w:lastRowFirstColumn="0" w:lastRowLastColumn="0"/>
          <w:del w:id="1571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FF006A3" w14:textId="4A021424" w:rsidR="00234AC9" w:rsidRPr="00563671" w:rsidDel="005E41B3" w:rsidRDefault="00234AC9" w:rsidP="004F7C7A">
            <w:pPr>
              <w:spacing w:before="120"/>
              <w:jc w:val="left"/>
              <w:rPr>
                <w:del w:id="15711" w:author="Author"/>
                <w:rFonts w:cs="Arial"/>
                <w:b w:val="0"/>
                <w:color w:val="auto"/>
                <w:sz w:val="20"/>
                <w:szCs w:val="20"/>
                <w:lang w:val="en-IE"/>
              </w:rPr>
            </w:pPr>
          </w:p>
        </w:tc>
        <w:tc>
          <w:tcPr>
            <w:tcW w:w="2976" w:type="dxa"/>
          </w:tcPr>
          <w:p w14:paraId="363B8A09" w14:textId="4CCB871D"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712" w:author="Author"/>
                <w:rFonts w:cs="Arial"/>
                <w:color w:val="auto"/>
                <w:sz w:val="20"/>
                <w:szCs w:val="20"/>
                <w:lang w:val="en-IE"/>
              </w:rPr>
            </w:pPr>
          </w:p>
        </w:tc>
      </w:tr>
      <w:tr w:rsidR="00563671" w:rsidRPr="00563671" w:rsidDel="005E41B3" w14:paraId="0EEF60A7" w14:textId="2F96702E" w:rsidTr="004F7C7A">
        <w:trPr>
          <w:del w:id="15713" w:author="Author"/>
        </w:trPr>
        <w:tc>
          <w:tcPr>
            <w:cnfStyle w:val="001000000000" w:firstRow="0" w:lastRow="0" w:firstColumn="1" w:lastColumn="0" w:oddVBand="0" w:evenVBand="0" w:oddHBand="0" w:evenHBand="0" w:firstRowFirstColumn="0" w:firstRowLastColumn="0" w:lastRowFirstColumn="0" w:lastRowLastColumn="0"/>
            <w:tcW w:w="2323" w:type="dxa"/>
          </w:tcPr>
          <w:p w14:paraId="08677C20" w14:textId="3741E9FB" w:rsidR="00234AC9" w:rsidRPr="00563671" w:rsidDel="005E41B3" w:rsidRDefault="00234AC9" w:rsidP="004F7C7A">
            <w:pPr>
              <w:spacing w:before="120"/>
              <w:jc w:val="left"/>
              <w:rPr>
                <w:del w:id="15714" w:author="Author"/>
                <w:rFonts w:cs="Arial"/>
                <w:sz w:val="20"/>
                <w:szCs w:val="20"/>
                <w:lang w:val="en-IE"/>
              </w:rPr>
            </w:pPr>
            <w:del w:id="15715" w:author="Author">
              <w:r w:rsidRPr="00563671" w:rsidDel="005E41B3">
                <w:rPr>
                  <w:rFonts w:cs="Arial"/>
                  <w:sz w:val="20"/>
                  <w:szCs w:val="20"/>
                  <w:lang w:val="en-IE"/>
                </w:rPr>
                <w:delText>Service</w:delText>
              </w:r>
            </w:del>
          </w:p>
        </w:tc>
        <w:tc>
          <w:tcPr>
            <w:tcW w:w="7293" w:type="dxa"/>
            <w:gridSpan w:val="2"/>
          </w:tcPr>
          <w:p w14:paraId="0511978B" w14:textId="11DB92AB"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716" w:author="Author"/>
                <w:color w:val="auto"/>
                <w:sz w:val="20"/>
                <w:szCs w:val="20"/>
              </w:rPr>
            </w:pPr>
            <w:del w:id="15717" w:author="Author">
              <w:r w:rsidRPr="00563671" w:rsidDel="005E41B3">
                <w:rPr>
                  <w:color w:val="auto"/>
                  <w:sz w:val="20"/>
                  <w:szCs w:val="20"/>
                </w:rPr>
                <w:delText xml:space="preserve">Cancel </w:delText>
              </w:r>
            </w:del>
            <w:ins w:id="15718" w:author="Author">
              <w:del w:id="15719" w:author="Author">
                <w:r w:rsidR="00856237" w:rsidRPr="00563671" w:rsidDel="005E41B3">
                  <w:rPr>
                    <w:color w:val="auto"/>
                    <w:sz w:val="20"/>
                    <w:szCs w:val="20"/>
                  </w:rPr>
                  <w:delText xml:space="preserve">Reserve </w:delText>
                </w:r>
              </w:del>
            </w:ins>
            <w:del w:id="15720" w:author="Author">
              <w:r w:rsidRPr="00563671" w:rsidDel="005E41B3">
                <w:rPr>
                  <w:color w:val="auto"/>
                  <w:sz w:val="20"/>
                  <w:szCs w:val="20"/>
                </w:rPr>
                <w:delText>schedule slot</w:delText>
              </w:r>
            </w:del>
          </w:p>
        </w:tc>
      </w:tr>
      <w:tr w:rsidR="00563671" w:rsidRPr="00563671" w:rsidDel="005E41B3" w14:paraId="7F29FC2D" w14:textId="725BC872" w:rsidTr="004F7C7A">
        <w:trPr>
          <w:del w:id="15721" w:author="Author"/>
        </w:trPr>
        <w:tc>
          <w:tcPr>
            <w:cnfStyle w:val="001000000000" w:firstRow="0" w:lastRow="0" w:firstColumn="1" w:lastColumn="0" w:oddVBand="0" w:evenVBand="0" w:oddHBand="0" w:evenHBand="0" w:firstRowFirstColumn="0" w:firstRowLastColumn="0" w:lastRowFirstColumn="0" w:lastRowLastColumn="0"/>
            <w:tcW w:w="2323" w:type="dxa"/>
          </w:tcPr>
          <w:p w14:paraId="105BA024" w14:textId="5C5B93E3" w:rsidR="00234AC9" w:rsidRPr="00563671" w:rsidDel="005E41B3" w:rsidRDefault="00234AC9" w:rsidP="004F7C7A">
            <w:pPr>
              <w:spacing w:before="120"/>
              <w:jc w:val="left"/>
              <w:rPr>
                <w:del w:id="15722" w:author="Author"/>
                <w:rFonts w:cs="Arial"/>
                <w:sz w:val="20"/>
                <w:szCs w:val="20"/>
                <w:lang w:val="en-IE"/>
              </w:rPr>
            </w:pPr>
            <w:del w:id="15723" w:author="Author">
              <w:r w:rsidRPr="00563671" w:rsidDel="005E41B3">
                <w:rPr>
                  <w:rFonts w:cs="Arial"/>
                  <w:sz w:val="20"/>
                  <w:szCs w:val="20"/>
                  <w:lang w:val="en-IE"/>
                </w:rPr>
                <w:delText>Relevant Input Notes</w:delText>
              </w:r>
            </w:del>
          </w:p>
        </w:tc>
        <w:tc>
          <w:tcPr>
            <w:tcW w:w="7293" w:type="dxa"/>
            <w:gridSpan w:val="2"/>
          </w:tcPr>
          <w:p w14:paraId="261B44C5" w14:textId="3D2FEB1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24" w:author="Author"/>
                <w:rFonts w:cs="Arial"/>
                <w:sz w:val="20"/>
                <w:szCs w:val="20"/>
                <w:lang w:val="en-IE"/>
              </w:rPr>
            </w:pPr>
            <w:del w:id="15725" w:author="Author">
              <w:r w:rsidRPr="00563671" w:rsidDel="005E41B3">
                <w:rPr>
                  <w:rFonts w:cs="Arial"/>
                  <w:sz w:val="20"/>
                  <w:szCs w:val="20"/>
                  <w:lang w:val="en-IE"/>
                </w:rPr>
                <w:delText>The request should be made against a slot with the provided reservation identifier</w:delText>
              </w:r>
            </w:del>
          </w:p>
        </w:tc>
      </w:tr>
      <w:tr w:rsidR="00563671" w:rsidRPr="00563671" w:rsidDel="005E41B3" w14:paraId="1177BDC7" w14:textId="2AF6C384" w:rsidTr="004F7C7A">
        <w:trPr>
          <w:del w:id="15726" w:author="Author"/>
        </w:trPr>
        <w:tc>
          <w:tcPr>
            <w:cnfStyle w:val="001000000000" w:firstRow="0" w:lastRow="0" w:firstColumn="1" w:lastColumn="0" w:oddVBand="0" w:evenVBand="0" w:oddHBand="0" w:evenHBand="0" w:firstRowFirstColumn="0" w:firstRowLastColumn="0" w:lastRowFirstColumn="0" w:lastRowLastColumn="0"/>
            <w:tcW w:w="2323" w:type="dxa"/>
          </w:tcPr>
          <w:p w14:paraId="08BC368C" w14:textId="2CD796F6" w:rsidR="00234AC9" w:rsidRPr="00563671" w:rsidDel="005E41B3" w:rsidRDefault="00234AC9" w:rsidP="004F7C7A">
            <w:pPr>
              <w:spacing w:before="120"/>
              <w:jc w:val="left"/>
              <w:rPr>
                <w:del w:id="15727" w:author="Author"/>
                <w:rFonts w:cs="Arial"/>
                <w:sz w:val="20"/>
                <w:szCs w:val="20"/>
                <w:lang w:val="en-IE"/>
              </w:rPr>
            </w:pPr>
            <w:del w:id="15728" w:author="Author">
              <w:r w:rsidRPr="00563671" w:rsidDel="005E41B3">
                <w:rPr>
                  <w:rFonts w:cs="Arial"/>
                  <w:sz w:val="20"/>
                  <w:szCs w:val="20"/>
                  <w:lang w:val="en-IE"/>
                </w:rPr>
                <w:delText>Relevant Output Notes</w:delText>
              </w:r>
            </w:del>
          </w:p>
        </w:tc>
        <w:tc>
          <w:tcPr>
            <w:tcW w:w="7293" w:type="dxa"/>
            <w:gridSpan w:val="2"/>
          </w:tcPr>
          <w:p w14:paraId="3785576D" w14:textId="0B0A735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29" w:author="Author"/>
                <w:rFonts w:cs="Arial"/>
                <w:sz w:val="20"/>
                <w:szCs w:val="20"/>
                <w:lang w:val="en-IE"/>
              </w:rPr>
            </w:pPr>
            <w:del w:id="15730" w:author="Author">
              <w:r w:rsidRPr="00563671" w:rsidDel="005E41B3">
                <w:rPr>
                  <w:rFonts w:cs="Arial"/>
                  <w:sz w:val="20"/>
                  <w:szCs w:val="20"/>
                  <w:lang w:val="en-IE"/>
                </w:rPr>
                <w:delText>The response should return the status of the request</w:delText>
              </w:r>
            </w:del>
          </w:p>
        </w:tc>
      </w:tr>
      <w:tr w:rsidR="00563671" w:rsidRPr="00563671" w:rsidDel="005E41B3" w14:paraId="309ABD85" w14:textId="322AFAE5" w:rsidTr="004F7C7A">
        <w:trPr>
          <w:del w:id="15731" w:author="Author"/>
        </w:trPr>
        <w:tc>
          <w:tcPr>
            <w:cnfStyle w:val="001000000000" w:firstRow="0" w:lastRow="0" w:firstColumn="1" w:lastColumn="0" w:oddVBand="0" w:evenVBand="0" w:oddHBand="0" w:evenHBand="0" w:firstRowFirstColumn="0" w:firstRowLastColumn="0" w:lastRowFirstColumn="0" w:lastRowLastColumn="0"/>
            <w:tcW w:w="2323" w:type="dxa"/>
          </w:tcPr>
          <w:p w14:paraId="39B83237" w14:textId="3476B75C" w:rsidR="00234AC9" w:rsidRPr="00563671" w:rsidDel="005E41B3" w:rsidRDefault="00234AC9" w:rsidP="004F7C7A">
            <w:pPr>
              <w:spacing w:before="120"/>
              <w:jc w:val="left"/>
              <w:rPr>
                <w:del w:id="15732" w:author="Author"/>
                <w:rFonts w:cs="Arial"/>
                <w:sz w:val="20"/>
                <w:szCs w:val="20"/>
                <w:lang w:val="en-IE"/>
              </w:rPr>
            </w:pPr>
            <w:del w:id="15733" w:author="Author">
              <w:r w:rsidRPr="00563671" w:rsidDel="005E41B3">
                <w:rPr>
                  <w:rFonts w:cs="Arial"/>
                  <w:sz w:val="20"/>
                  <w:szCs w:val="20"/>
                  <w:lang w:val="en-IE"/>
                </w:rPr>
                <w:delText>Interface Id</w:delText>
              </w:r>
            </w:del>
          </w:p>
        </w:tc>
        <w:tc>
          <w:tcPr>
            <w:tcW w:w="7293" w:type="dxa"/>
            <w:gridSpan w:val="2"/>
          </w:tcPr>
          <w:p w14:paraId="6A6B4749" w14:textId="44F97C8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34" w:author="Author"/>
                <w:rFonts w:cs="Arial"/>
                <w:sz w:val="20"/>
                <w:szCs w:val="20"/>
                <w:lang w:val="en-IE"/>
              </w:rPr>
            </w:pPr>
            <w:del w:id="15735" w:author="Author">
              <w:r w:rsidRPr="00563671" w:rsidDel="005E41B3">
                <w:rPr>
                  <w:rFonts w:cs="Arial"/>
                  <w:sz w:val="20"/>
                  <w:szCs w:val="20"/>
                  <w:lang w:val="en-IE"/>
                </w:rPr>
                <w:delText>IF192.02</w:delText>
              </w:r>
            </w:del>
          </w:p>
        </w:tc>
      </w:tr>
      <w:tr w:rsidR="00563671" w:rsidRPr="00563671" w:rsidDel="005E41B3" w14:paraId="607DF314" w14:textId="08125003" w:rsidTr="004F7C7A">
        <w:trPr>
          <w:del w:id="15736" w:author="Author"/>
        </w:trPr>
        <w:tc>
          <w:tcPr>
            <w:cnfStyle w:val="001000000000" w:firstRow="0" w:lastRow="0" w:firstColumn="1" w:lastColumn="0" w:oddVBand="0" w:evenVBand="0" w:oddHBand="0" w:evenHBand="0" w:firstRowFirstColumn="0" w:firstRowLastColumn="0" w:lastRowFirstColumn="0" w:lastRowLastColumn="0"/>
            <w:tcW w:w="2323" w:type="dxa"/>
          </w:tcPr>
          <w:p w14:paraId="3B6576C7" w14:textId="1E2281C1" w:rsidR="00234AC9" w:rsidRPr="00563671" w:rsidDel="005E41B3" w:rsidRDefault="00234AC9" w:rsidP="004F7C7A">
            <w:pPr>
              <w:spacing w:before="120"/>
              <w:jc w:val="left"/>
              <w:rPr>
                <w:del w:id="15737" w:author="Author"/>
                <w:rFonts w:cs="Arial"/>
                <w:sz w:val="20"/>
                <w:szCs w:val="20"/>
                <w:lang w:val="en-IE"/>
              </w:rPr>
            </w:pPr>
            <w:del w:id="15738" w:author="Author">
              <w:r w:rsidRPr="00563671" w:rsidDel="005E41B3">
                <w:rPr>
                  <w:rFonts w:cs="Arial"/>
                  <w:sz w:val="20"/>
                  <w:szCs w:val="20"/>
                  <w:lang w:val="en-IE"/>
                </w:rPr>
                <w:delText>Service Id</w:delText>
              </w:r>
            </w:del>
          </w:p>
        </w:tc>
        <w:tc>
          <w:tcPr>
            <w:tcW w:w="7293" w:type="dxa"/>
            <w:gridSpan w:val="2"/>
          </w:tcPr>
          <w:p w14:paraId="3E8A7381" w14:textId="5484DCA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39" w:author="Author"/>
                <w:rFonts w:cs="Arial"/>
                <w:sz w:val="20"/>
                <w:szCs w:val="20"/>
                <w:lang w:val="en-IE"/>
              </w:rPr>
            </w:pPr>
            <w:del w:id="15740" w:author="Author">
              <w:r w:rsidRPr="00563671" w:rsidDel="005E41B3">
                <w:rPr>
                  <w:rFonts w:cs="Arial"/>
                  <w:sz w:val="20"/>
                  <w:szCs w:val="20"/>
                  <w:lang w:val="en-IE"/>
                </w:rPr>
                <w:delText>TBD</w:delText>
              </w:r>
            </w:del>
            <w:ins w:id="15741" w:author="Author">
              <w:del w:id="15742" w:author="Author">
                <w:r w:rsidR="0029387C" w:rsidDel="005E41B3">
                  <w:rPr>
                    <w:rFonts w:cs="Arial"/>
                    <w:sz w:val="20"/>
                    <w:szCs w:val="20"/>
                    <w:lang w:val="en-IE"/>
                  </w:rPr>
                  <w:delText>673</w:delText>
                </w:r>
              </w:del>
            </w:ins>
          </w:p>
        </w:tc>
      </w:tr>
      <w:tr w:rsidR="00563671" w:rsidRPr="00563671" w:rsidDel="005E41B3" w14:paraId="7B8AC244" w14:textId="78CB59E7" w:rsidTr="004F7C7A">
        <w:trPr>
          <w:ins w:id="15743" w:author="Author"/>
          <w:del w:id="15744" w:author="Author"/>
        </w:trPr>
        <w:tc>
          <w:tcPr>
            <w:cnfStyle w:val="001000000000" w:firstRow="0" w:lastRow="0" w:firstColumn="1" w:lastColumn="0" w:oddVBand="0" w:evenVBand="0" w:oddHBand="0" w:evenHBand="0" w:firstRowFirstColumn="0" w:firstRowLastColumn="0" w:lastRowFirstColumn="0" w:lastRowLastColumn="0"/>
            <w:tcW w:w="2323" w:type="dxa"/>
          </w:tcPr>
          <w:p w14:paraId="407E5A89" w14:textId="6B80070E" w:rsidR="004E4A78" w:rsidRPr="00563671" w:rsidDel="005E41B3" w:rsidRDefault="004E4A78" w:rsidP="004E4A78">
            <w:pPr>
              <w:spacing w:before="120"/>
              <w:jc w:val="left"/>
              <w:rPr>
                <w:ins w:id="15745" w:author="Author"/>
                <w:del w:id="15746" w:author="Author"/>
                <w:rFonts w:cs="Arial"/>
                <w:sz w:val="20"/>
                <w:szCs w:val="20"/>
                <w:lang w:val="en-IE"/>
              </w:rPr>
            </w:pPr>
            <w:ins w:id="15747" w:author="Author">
              <w:del w:id="15748" w:author="Author">
                <w:r w:rsidRPr="00563671" w:rsidDel="005E41B3">
                  <w:rPr>
                    <w:rFonts w:cs="Arial"/>
                    <w:bCs/>
                    <w:sz w:val="20"/>
                    <w:szCs w:val="20"/>
                  </w:rPr>
                  <w:delText>CSM Service</w:delText>
                </w:r>
              </w:del>
            </w:ins>
          </w:p>
        </w:tc>
        <w:tc>
          <w:tcPr>
            <w:tcW w:w="7293" w:type="dxa"/>
            <w:gridSpan w:val="2"/>
          </w:tcPr>
          <w:p w14:paraId="4A640E70" w14:textId="3F714E08" w:rsidR="004E4A78" w:rsidRPr="00563671" w:rsidDel="005E41B3" w:rsidRDefault="00234624"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749" w:author="Author"/>
                <w:del w:id="15750" w:author="Author"/>
                <w:rFonts w:cs="Arial"/>
                <w:sz w:val="20"/>
                <w:szCs w:val="20"/>
                <w:lang w:val="pt-PT"/>
              </w:rPr>
            </w:pPr>
            <w:ins w:id="15751" w:author="Author">
              <w:del w:id="15752" w:author="Author">
                <w:r w:rsidRPr="00563671" w:rsidDel="005E41B3">
                  <w:rPr>
                    <w:sz w:val="20"/>
                    <w:szCs w:val="20"/>
                  </w:rPr>
                  <w:delText>CustomerAppointment</w:delText>
                </w:r>
                <w:r w:rsidR="004E4A78" w:rsidRPr="00563671" w:rsidDel="005E41B3">
                  <w:rPr>
                    <w:rFonts w:cs="Arial"/>
                    <w:sz w:val="20"/>
                    <w:szCs w:val="20"/>
                  </w:rPr>
                  <w:delText>ServiceOrder</w:delText>
                </w:r>
              </w:del>
            </w:ins>
          </w:p>
        </w:tc>
      </w:tr>
      <w:tr w:rsidR="00563671" w:rsidRPr="00563671" w:rsidDel="005E41B3" w14:paraId="38120899" w14:textId="7D954AAB" w:rsidTr="004F7C7A">
        <w:trPr>
          <w:ins w:id="15753" w:author="Author"/>
          <w:del w:id="15754" w:author="Author"/>
        </w:trPr>
        <w:tc>
          <w:tcPr>
            <w:cnfStyle w:val="001000000000" w:firstRow="0" w:lastRow="0" w:firstColumn="1" w:lastColumn="0" w:oddVBand="0" w:evenVBand="0" w:oddHBand="0" w:evenHBand="0" w:firstRowFirstColumn="0" w:firstRowLastColumn="0" w:lastRowFirstColumn="0" w:lastRowLastColumn="0"/>
            <w:tcW w:w="2323" w:type="dxa"/>
          </w:tcPr>
          <w:p w14:paraId="154B93E8" w14:textId="687848BD" w:rsidR="004E4A78" w:rsidRPr="00563671" w:rsidDel="005E41B3" w:rsidRDefault="004E4A78" w:rsidP="004E4A78">
            <w:pPr>
              <w:spacing w:before="120"/>
              <w:jc w:val="left"/>
              <w:rPr>
                <w:ins w:id="15755" w:author="Author"/>
                <w:del w:id="15756" w:author="Author"/>
                <w:rFonts w:cs="Arial"/>
                <w:sz w:val="20"/>
                <w:szCs w:val="20"/>
                <w:lang w:val="en-IE"/>
              </w:rPr>
            </w:pPr>
            <w:ins w:id="15757" w:author="Author">
              <w:del w:id="15758" w:author="Author">
                <w:r w:rsidRPr="00563671" w:rsidDel="005E41B3">
                  <w:rPr>
                    <w:rFonts w:cs="Arial"/>
                    <w:bCs/>
                    <w:sz w:val="20"/>
                    <w:szCs w:val="20"/>
                  </w:rPr>
                  <w:delText>CSM Operation</w:delText>
                </w:r>
              </w:del>
            </w:ins>
          </w:p>
        </w:tc>
        <w:tc>
          <w:tcPr>
            <w:tcW w:w="7293" w:type="dxa"/>
            <w:gridSpan w:val="2"/>
          </w:tcPr>
          <w:p w14:paraId="0F75DFA9" w14:textId="4BD9CCDE" w:rsidR="004E4A78" w:rsidRPr="00563671" w:rsidDel="005E41B3" w:rsidRDefault="00234624"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759" w:author="Author"/>
                <w:del w:id="15760" w:author="Author"/>
                <w:rFonts w:cs="Arial"/>
                <w:sz w:val="20"/>
                <w:szCs w:val="20"/>
                <w:lang w:val="pt-PT"/>
              </w:rPr>
            </w:pPr>
            <w:ins w:id="15761" w:author="Author">
              <w:del w:id="15762" w:author="Author">
                <w:r w:rsidRPr="00563671" w:rsidDel="005E41B3">
                  <w:rPr>
                    <w:sz w:val="20"/>
                    <w:szCs w:val="20"/>
                  </w:rPr>
                  <w:delText>CreateCustomerAppointment</w:delText>
                </w:r>
                <w:r w:rsidR="004E4A78" w:rsidRPr="00563671" w:rsidDel="005E41B3">
                  <w:rPr>
                    <w:rFonts w:cs="Arial"/>
                    <w:sz w:val="20"/>
                    <w:szCs w:val="20"/>
                  </w:rPr>
                  <w:delText>CreateServiceOrder</w:delText>
                </w:r>
              </w:del>
            </w:ins>
          </w:p>
        </w:tc>
      </w:tr>
    </w:tbl>
    <w:p w14:paraId="5AE33096" w14:textId="635E8325" w:rsidR="00234AC9" w:rsidRPr="00563671" w:rsidDel="005E41B3" w:rsidRDefault="00234AC9" w:rsidP="00234AC9">
      <w:pPr>
        <w:rPr>
          <w:del w:id="1576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1027E5C" w14:textId="6C13E53B" w:rsidTr="004F7C7A">
        <w:trPr>
          <w:cnfStyle w:val="100000000000" w:firstRow="1" w:lastRow="0" w:firstColumn="0" w:lastColumn="0" w:oddVBand="0" w:evenVBand="0" w:oddHBand="0" w:evenHBand="0" w:firstRowFirstColumn="0" w:firstRowLastColumn="0" w:lastRowFirstColumn="0" w:lastRowLastColumn="0"/>
          <w:del w:id="1576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8CBE107" w14:textId="3BDA1A8D" w:rsidR="00234AC9" w:rsidRPr="00563671" w:rsidDel="005E41B3" w:rsidRDefault="00234AC9" w:rsidP="004F7C7A">
            <w:pPr>
              <w:spacing w:before="120"/>
              <w:jc w:val="left"/>
              <w:rPr>
                <w:del w:id="15765" w:author="Author"/>
                <w:rFonts w:cs="Arial"/>
                <w:b w:val="0"/>
                <w:color w:val="auto"/>
                <w:sz w:val="20"/>
                <w:szCs w:val="20"/>
                <w:lang w:val="en-IE"/>
              </w:rPr>
            </w:pPr>
          </w:p>
        </w:tc>
        <w:tc>
          <w:tcPr>
            <w:tcW w:w="2976" w:type="dxa"/>
          </w:tcPr>
          <w:p w14:paraId="2084B105" w14:textId="39397395"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766" w:author="Author"/>
                <w:rFonts w:cs="Arial"/>
                <w:color w:val="auto"/>
                <w:sz w:val="20"/>
                <w:szCs w:val="20"/>
                <w:lang w:val="en-IE"/>
              </w:rPr>
            </w:pPr>
          </w:p>
        </w:tc>
      </w:tr>
      <w:tr w:rsidR="00563671" w:rsidRPr="00563671" w:rsidDel="005E41B3" w14:paraId="47B64D16" w14:textId="2868FC3F" w:rsidTr="004F7C7A">
        <w:trPr>
          <w:del w:id="15767" w:author="Author"/>
        </w:trPr>
        <w:tc>
          <w:tcPr>
            <w:cnfStyle w:val="001000000000" w:firstRow="0" w:lastRow="0" w:firstColumn="1" w:lastColumn="0" w:oddVBand="0" w:evenVBand="0" w:oddHBand="0" w:evenHBand="0" w:firstRowFirstColumn="0" w:firstRowLastColumn="0" w:lastRowFirstColumn="0" w:lastRowLastColumn="0"/>
            <w:tcW w:w="2323" w:type="dxa"/>
          </w:tcPr>
          <w:p w14:paraId="00C576ED" w14:textId="14A01E8E" w:rsidR="00234AC9" w:rsidRPr="00563671" w:rsidDel="005E41B3" w:rsidRDefault="00234AC9" w:rsidP="004F7C7A">
            <w:pPr>
              <w:spacing w:before="120"/>
              <w:jc w:val="left"/>
              <w:rPr>
                <w:del w:id="15768" w:author="Author"/>
                <w:rFonts w:cs="Arial"/>
                <w:sz w:val="20"/>
                <w:szCs w:val="20"/>
                <w:lang w:val="en-IE"/>
              </w:rPr>
            </w:pPr>
            <w:del w:id="15769" w:author="Author">
              <w:r w:rsidRPr="00563671" w:rsidDel="005E41B3">
                <w:rPr>
                  <w:rFonts w:cs="Arial"/>
                  <w:sz w:val="20"/>
                  <w:szCs w:val="20"/>
                  <w:lang w:val="en-IE"/>
                </w:rPr>
                <w:delText>Service</w:delText>
              </w:r>
            </w:del>
          </w:p>
        </w:tc>
        <w:tc>
          <w:tcPr>
            <w:tcW w:w="7293" w:type="dxa"/>
            <w:gridSpan w:val="2"/>
          </w:tcPr>
          <w:p w14:paraId="3270016B" w14:textId="4F3E69AD" w:rsidR="00234AC9" w:rsidRPr="00563671" w:rsidDel="005E41B3" w:rsidRDefault="00234AC9" w:rsidP="00490C49">
            <w:pPr>
              <w:pStyle w:val="Default"/>
              <w:jc w:val="left"/>
              <w:cnfStyle w:val="000000000000" w:firstRow="0" w:lastRow="0" w:firstColumn="0" w:lastColumn="0" w:oddVBand="0" w:evenVBand="0" w:oddHBand="0" w:evenHBand="0" w:firstRowFirstColumn="0" w:firstRowLastColumn="0" w:lastRowFirstColumn="0" w:lastRowLastColumn="0"/>
              <w:rPr>
                <w:del w:id="15770" w:author="Author"/>
                <w:color w:val="auto"/>
                <w:sz w:val="20"/>
                <w:szCs w:val="20"/>
              </w:rPr>
            </w:pPr>
            <w:del w:id="15771" w:author="Author">
              <w:r w:rsidRPr="00563671" w:rsidDel="005E41B3">
                <w:rPr>
                  <w:color w:val="auto"/>
                  <w:sz w:val="20"/>
                  <w:szCs w:val="20"/>
                </w:rPr>
                <w:delText>Get stores</w:delText>
              </w:r>
            </w:del>
          </w:p>
        </w:tc>
      </w:tr>
      <w:tr w:rsidR="00563671" w:rsidRPr="00563671" w:rsidDel="005E41B3" w14:paraId="37B831A4" w14:textId="52A59AA7" w:rsidTr="004F7C7A">
        <w:trPr>
          <w:del w:id="15772" w:author="Author"/>
        </w:trPr>
        <w:tc>
          <w:tcPr>
            <w:cnfStyle w:val="001000000000" w:firstRow="0" w:lastRow="0" w:firstColumn="1" w:lastColumn="0" w:oddVBand="0" w:evenVBand="0" w:oddHBand="0" w:evenHBand="0" w:firstRowFirstColumn="0" w:firstRowLastColumn="0" w:lastRowFirstColumn="0" w:lastRowLastColumn="0"/>
            <w:tcW w:w="2323" w:type="dxa"/>
          </w:tcPr>
          <w:p w14:paraId="4772CB34" w14:textId="014FF3E7" w:rsidR="00234AC9" w:rsidRPr="00563671" w:rsidDel="005E41B3" w:rsidRDefault="00234AC9" w:rsidP="004F7C7A">
            <w:pPr>
              <w:spacing w:before="120"/>
              <w:jc w:val="left"/>
              <w:rPr>
                <w:del w:id="15773" w:author="Author"/>
                <w:rFonts w:cs="Arial"/>
                <w:sz w:val="20"/>
                <w:szCs w:val="20"/>
                <w:lang w:val="en-IE"/>
              </w:rPr>
            </w:pPr>
            <w:del w:id="15774" w:author="Author">
              <w:r w:rsidRPr="00563671" w:rsidDel="005E41B3">
                <w:rPr>
                  <w:rFonts w:cs="Arial"/>
                  <w:sz w:val="20"/>
                  <w:szCs w:val="20"/>
                  <w:lang w:val="en-IE"/>
                </w:rPr>
                <w:delText>Relevant Input Notes</w:delText>
              </w:r>
            </w:del>
          </w:p>
        </w:tc>
        <w:tc>
          <w:tcPr>
            <w:tcW w:w="7293" w:type="dxa"/>
            <w:gridSpan w:val="2"/>
          </w:tcPr>
          <w:p w14:paraId="19EA7514" w14:textId="357B34C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75" w:author="Author"/>
                <w:rFonts w:cs="Arial"/>
                <w:sz w:val="20"/>
                <w:szCs w:val="20"/>
                <w:lang w:val="en-IE"/>
              </w:rPr>
            </w:pPr>
            <w:del w:id="15776" w:author="Author">
              <w:r w:rsidRPr="00563671" w:rsidDel="005E41B3">
                <w:rPr>
                  <w:rFonts w:cs="Arial"/>
                  <w:sz w:val="20"/>
                  <w:szCs w:val="20"/>
                  <w:lang w:val="en-IE"/>
                </w:rPr>
                <w:delText>The request should be made with a filter to only get stores available for pick up orders and the corresponding address</w:delText>
              </w:r>
            </w:del>
          </w:p>
        </w:tc>
      </w:tr>
      <w:tr w:rsidR="00563671" w:rsidRPr="00563671" w:rsidDel="005E41B3" w14:paraId="30552297" w14:textId="13FCA0F9" w:rsidTr="004F7C7A">
        <w:trPr>
          <w:del w:id="15777" w:author="Author"/>
        </w:trPr>
        <w:tc>
          <w:tcPr>
            <w:cnfStyle w:val="001000000000" w:firstRow="0" w:lastRow="0" w:firstColumn="1" w:lastColumn="0" w:oddVBand="0" w:evenVBand="0" w:oddHBand="0" w:evenHBand="0" w:firstRowFirstColumn="0" w:firstRowLastColumn="0" w:lastRowFirstColumn="0" w:lastRowLastColumn="0"/>
            <w:tcW w:w="2323" w:type="dxa"/>
          </w:tcPr>
          <w:p w14:paraId="02B11B53" w14:textId="232E1EA9" w:rsidR="00234AC9" w:rsidRPr="00563671" w:rsidDel="005E41B3" w:rsidRDefault="00234AC9" w:rsidP="004F7C7A">
            <w:pPr>
              <w:spacing w:before="120"/>
              <w:jc w:val="left"/>
              <w:rPr>
                <w:del w:id="15778" w:author="Author"/>
                <w:rFonts w:cs="Arial"/>
                <w:sz w:val="20"/>
                <w:szCs w:val="20"/>
                <w:lang w:val="en-IE"/>
              </w:rPr>
            </w:pPr>
            <w:del w:id="15779" w:author="Author">
              <w:r w:rsidRPr="00563671" w:rsidDel="005E41B3">
                <w:rPr>
                  <w:rFonts w:cs="Arial"/>
                  <w:sz w:val="20"/>
                  <w:szCs w:val="20"/>
                  <w:lang w:val="en-IE"/>
                </w:rPr>
                <w:delText>Relevant Output Notes</w:delText>
              </w:r>
            </w:del>
          </w:p>
        </w:tc>
        <w:tc>
          <w:tcPr>
            <w:tcW w:w="7293" w:type="dxa"/>
            <w:gridSpan w:val="2"/>
          </w:tcPr>
          <w:p w14:paraId="5F720223" w14:textId="3B5AFD8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80" w:author="Author"/>
                <w:rFonts w:cs="Arial"/>
                <w:sz w:val="20"/>
                <w:szCs w:val="20"/>
                <w:lang w:val="en-IE"/>
              </w:rPr>
            </w:pPr>
          </w:p>
          <w:p w14:paraId="33C8E165" w14:textId="4789FEB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81" w:author="Author"/>
                <w:rFonts w:cs="Arial"/>
                <w:sz w:val="20"/>
                <w:szCs w:val="20"/>
                <w:lang w:val="en-IE"/>
              </w:rPr>
            </w:pPr>
            <w:del w:id="15782" w:author="Author">
              <w:r w:rsidRPr="00563671" w:rsidDel="005E41B3">
                <w:rPr>
                  <w:rFonts w:cs="Arial"/>
                  <w:sz w:val="20"/>
                  <w:szCs w:val="20"/>
                  <w:lang w:val="en-IE"/>
                </w:rPr>
                <w:delText xml:space="preserve">The response should return a list with the available stores </w:delText>
              </w:r>
            </w:del>
          </w:p>
        </w:tc>
      </w:tr>
      <w:tr w:rsidR="00563671" w:rsidRPr="00563671" w:rsidDel="005E41B3" w14:paraId="4D1CD5AB" w14:textId="752F0BA8" w:rsidTr="004F7C7A">
        <w:trPr>
          <w:del w:id="15783" w:author="Author"/>
        </w:trPr>
        <w:tc>
          <w:tcPr>
            <w:cnfStyle w:val="001000000000" w:firstRow="0" w:lastRow="0" w:firstColumn="1" w:lastColumn="0" w:oddVBand="0" w:evenVBand="0" w:oddHBand="0" w:evenHBand="0" w:firstRowFirstColumn="0" w:firstRowLastColumn="0" w:lastRowFirstColumn="0" w:lastRowLastColumn="0"/>
            <w:tcW w:w="2323" w:type="dxa"/>
          </w:tcPr>
          <w:p w14:paraId="6DCF1303" w14:textId="7DBD08AE" w:rsidR="00234AC9" w:rsidRPr="00563671" w:rsidDel="005E41B3" w:rsidRDefault="00234AC9" w:rsidP="004F7C7A">
            <w:pPr>
              <w:spacing w:before="120"/>
              <w:jc w:val="left"/>
              <w:rPr>
                <w:del w:id="15784" w:author="Author"/>
                <w:rFonts w:cs="Arial"/>
                <w:sz w:val="20"/>
                <w:szCs w:val="20"/>
                <w:lang w:val="en-IE"/>
              </w:rPr>
            </w:pPr>
            <w:del w:id="15785" w:author="Author">
              <w:r w:rsidRPr="00563671" w:rsidDel="005E41B3">
                <w:rPr>
                  <w:rFonts w:cs="Arial"/>
                  <w:sz w:val="20"/>
                  <w:szCs w:val="20"/>
                  <w:lang w:val="en-IE"/>
                </w:rPr>
                <w:delText>Interface Id</w:delText>
              </w:r>
            </w:del>
          </w:p>
        </w:tc>
        <w:tc>
          <w:tcPr>
            <w:tcW w:w="7293" w:type="dxa"/>
            <w:gridSpan w:val="2"/>
          </w:tcPr>
          <w:p w14:paraId="3C194CF5" w14:textId="059661B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86" w:author="Author"/>
                <w:rFonts w:cs="Arial"/>
                <w:sz w:val="20"/>
                <w:szCs w:val="20"/>
                <w:lang w:val="en-IE"/>
              </w:rPr>
            </w:pPr>
            <w:del w:id="15787" w:author="Author">
              <w:r w:rsidRPr="00563671" w:rsidDel="005E41B3">
                <w:rPr>
                  <w:rFonts w:cs="Arial"/>
                  <w:sz w:val="20"/>
                  <w:szCs w:val="20"/>
                  <w:lang w:val="en-IE"/>
                </w:rPr>
                <w:delText>IF192.02</w:delText>
              </w:r>
            </w:del>
          </w:p>
        </w:tc>
      </w:tr>
      <w:tr w:rsidR="00563671" w:rsidRPr="00563671" w:rsidDel="005E41B3" w14:paraId="663DE0A7" w14:textId="2FE1AE89" w:rsidTr="004F7C7A">
        <w:trPr>
          <w:del w:id="15788" w:author="Author"/>
        </w:trPr>
        <w:tc>
          <w:tcPr>
            <w:cnfStyle w:val="001000000000" w:firstRow="0" w:lastRow="0" w:firstColumn="1" w:lastColumn="0" w:oddVBand="0" w:evenVBand="0" w:oddHBand="0" w:evenHBand="0" w:firstRowFirstColumn="0" w:firstRowLastColumn="0" w:lastRowFirstColumn="0" w:lastRowLastColumn="0"/>
            <w:tcW w:w="2323" w:type="dxa"/>
          </w:tcPr>
          <w:p w14:paraId="65681017" w14:textId="13019EF2" w:rsidR="00234AC9" w:rsidRPr="00563671" w:rsidDel="005E41B3" w:rsidRDefault="00234AC9" w:rsidP="004F7C7A">
            <w:pPr>
              <w:spacing w:before="120"/>
              <w:jc w:val="left"/>
              <w:rPr>
                <w:del w:id="15789" w:author="Author"/>
                <w:rFonts w:cs="Arial"/>
                <w:sz w:val="20"/>
                <w:szCs w:val="20"/>
                <w:lang w:val="en-IE"/>
              </w:rPr>
            </w:pPr>
            <w:del w:id="15790" w:author="Author">
              <w:r w:rsidRPr="00563671" w:rsidDel="005E41B3">
                <w:rPr>
                  <w:rFonts w:cs="Arial"/>
                  <w:sz w:val="20"/>
                  <w:szCs w:val="20"/>
                  <w:lang w:val="en-IE"/>
                </w:rPr>
                <w:delText>Service Id</w:delText>
              </w:r>
            </w:del>
          </w:p>
        </w:tc>
        <w:tc>
          <w:tcPr>
            <w:tcW w:w="7293" w:type="dxa"/>
            <w:gridSpan w:val="2"/>
          </w:tcPr>
          <w:p w14:paraId="643E3CDD" w14:textId="421B643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91" w:author="Author"/>
                <w:rFonts w:cs="Arial"/>
                <w:sz w:val="20"/>
                <w:szCs w:val="20"/>
                <w:lang w:val="en-IE"/>
              </w:rPr>
            </w:pPr>
            <w:del w:id="15792" w:author="Author">
              <w:r w:rsidRPr="00563671" w:rsidDel="005E41B3">
                <w:rPr>
                  <w:rFonts w:cs="Arial"/>
                  <w:sz w:val="20"/>
                  <w:szCs w:val="20"/>
                  <w:lang w:val="en-IE"/>
                </w:rPr>
                <w:delText>TBD</w:delText>
              </w:r>
            </w:del>
          </w:p>
        </w:tc>
      </w:tr>
    </w:tbl>
    <w:p w14:paraId="38A3F276" w14:textId="7FF19BF3" w:rsidR="00234AC9" w:rsidRPr="00563671" w:rsidDel="005E41B3" w:rsidRDefault="00234AC9" w:rsidP="00234AC9">
      <w:pPr>
        <w:rPr>
          <w:ins w:id="15793" w:author="Author"/>
          <w:del w:id="15794" w:author="Author"/>
          <w:rFonts w:cs="Arial"/>
          <w:sz w:val="20"/>
          <w:szCs w:val="20"/>
          <w:lang w:val="en-IE"/>
        </w:rPr>
      </w:pPr>
    </w:p>
    <w:tbl>
      <w:tblPr>
        <w:tblStyle w:val="CelFocus"/>
        <w:tblW w:w="9616" w:type="dxa"/>
        <w:tblLayout w:type="fixed"/>
        <w:tblLook w:val="04A0" w:firstRow="1" w:lastRow="0" w:firstColumn="1" w:lastColumn="0" w:noHBand="0" w:noVBand="1"/>
      </w:tblPr>
      <w:tblGrid>
        <w:gridCol w:w="2387"/>
        <w:gridCol w:w="4265"/>
        <w:gridCol w:w="2964"/>
      </w:tblGrid>
      <w:tr w:rsidR="00563671" w:rsidRPr="00563671" w:rsidDel="005E41B3" w14:paraId="6B8B29E3" w14:textId="19353D7C" w:rsidTr="00882FE6">
        <w:trPr>
          <w:cnfStyle w:val="100000000000" w:firstRow="1" w:lastRow="0" w:firstColumn="0" w:lastColumn="0" w:oddVBand="0" w:evenVBand="0" w:oddHBand="0" w:evenHBand="0" w:firstRowFirstColumn="0" w:firstRowLastColumn="0" w:lastRowFirstColumn="0" w:lastRowLastColumn="0"/>
          <w:ins w:id="15795" w:author="Author"/>
          <w:del w:id="15796" w:author="Author"/>
        </w:trPr>
        <w:tc>
          <w:tcPr>
            <w:cnfStyle w:val="001000000100" w:firstRow="0" w:lastRow="0" w:firstColumn="1" w:lastColumn="0" w:oddVBand="0" w:evenVBand="0" w:oddHBand="0" w:evenHBand="0" w:firstRowFirstColumn="1" w:firstRowLastColumn="0" w:lastRowFirstColumn="0" w:lastRowLastColumn="0"/>
            <w:tcW w:w="6652" w:type="dxa"/>
            <w:gridSpan w:val="2"/>
          </w:tcPr>
          <w:p w14:paraId="5C2B61C0" w14:textId="72F8C5D7" w:rsidR="00856237" w:rsidRPr="00563671" w:rsidDel="005E41B3" w:rsidRDefault="00856237" w:rsidP="00856237">
            <w:pPr>
              <w:spacing w:before="120"/>
              <w:jc w:val="left"/>
              <w:rPr>
                <w:ins w:id="15797" w:author="Author"/>
                <w:del w:id="15798" w:author="Author"/>
                <w:rFonts w:cs="Arial"/>
                <w:b w:val="0"/>
                <w:color w:val="auto"/>
                <w:sz w:val="20"/>
                <w:szCs w:val="20"/>
                <w:lang w:val="en-IE"/>
              </w:rPr>
            </w:pPr>
          </w:p>
        </w:tc>
        <w:tc>
          <w:tcPr>
            <w:tcW w:w="2964" w:type="dxa"/>
          </w:tcPr>
          <w:p w14:paraId="0751E357" w14:textId="4CCAC004"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5799" w:author="Author"/>
                <w:del w:id="15800" w:author="Author"/>
                <w:rFonts w:cs="Arial"/>
                <w:color w:val="auto"/>
                <w:sz w:val="20"/>
                <w:szCs w:val="20"/>
                <w:lang w:val="en-IE"/>
              </w:rPr>
            </w:pPr>
          </w:p>
        </w:tc>
      </w:tr>
      <w:tr w:rsidR="00563671" w:rsidRPr="00563671" w:rsidDel="005E41B3" w14:paraId="595FCC2D" w14:textId="28B1EF73" w:rsidTr="00882FE6">
        <w:trPr>
          <w:ins w:id="15801" w:author="Author"/>
          <w:del w:id="15802" w:author="Author"/>
        </w:trPr>
        <w:tc>
          <w:tcPr>
            <w:cnfStyle w:val="001000000000" w:firstRow="0" w:lastRow="0" w:firstColumn="1" w:lastColumn="0" w:oddVBand="0" w:evenVBand="0" w:oddHBand="0" w:evenHBand="0" w:firstRowFirstColumn="0" w:firstRowLastColumn="0" w:lastRowFirstColumn="0" w:lastRowLastColumn="0"/>
            <w:tcW w:w="2387" w:type="dxa"/>
          </w:tcPr>
          <w:p w14:paraId="54D2ECE3" w14:textId="38D572E4" w:rsidR="00856237" w:rsidRPr="00563671" w:rsidDel="005E41B3" w:rsidRDefault="00856237" w:rsidP="00856237">
            <w:pPr>
              <w:spacing w:before="120"/>
              <w:jc w:val="left"/>
              <w:rPr>
                <w:ins w:id="15803" w:author="Author"/>
                <w:del w:id="15804" w:author="Author"/>
                <w:rFonts w:cs="Arial"/>
                <w:sz w:val="20"/>
                <w:szCs w:val="20"/>
                <w:lang w:val="en-IE"/>
              </w:rPr>
            </w:pPr>
            <w:ins w:id="15805" w:author="Author">
              <w:del w:id="15806" w:author="Author">
                <w:r w:rsidRPr="00563671" w:rsidDel="005E41B3">
                  <w:rPr>
                    <w:rFonts w:cs="Arial"/>
                    <w:sz w:val="20"/>
                    <w:szCs w:val="20"/>
                    <w:lang w:val="en-IE"/>
                  </w:rPr>
                  <w:delText>Service</w:delText>
                </w:r>
              </w:del>
            </w:ins>
          </w:p>
        </w:tc>
        <w:tc>
          <w:tcPr>
            <w:tcW w:w="7229" w:type="dxa"/>
            <w:gridSpan w:val="2"/>
          </w:tcPr>
          <w:p w14:paraId="3AD6B162" w14:textId="239510CB" w:rsidR="00856237" w:rsidRPr="00563671" w:rsidDel="005E41B3" w:rsidRDefault="00856237" w:rsidP="00856237">
            <w:pPr>
              <w:pStyle w:val="Default"/>
              <w:jc w:val="left"/>
              <w:cnfStyle w:val="000000000000" w:firstRow="0" w:lastRow="0" w:firstColumn="0" w:lastColumn="0" w:oddVBand="0" w:evenVBand="0" w:oddHBand="0" w:evenHBand="0" w:firstRowFirstColumn="0" w:firstRowLastColumn="0" w:lastRowFirstColumn="0" w:lastRowLastColumn="0"/>
              <w:rPr>
                <w:ins w:id="15807" w:author="Author"/>
                <w:del w:id="15808" w:author="Author"/>
                <w:color w:val="auto"/>
                <w:sz w:val="20"/>
                <w:szCs w:val="20"/>
              </w:rPr>
            </w:pPr>
            <w:ins w:id="15809" w:author="Author">
              <w:del w:id="15810" w:author="Author">
                <w:r w:rsidRPr="00563671" w:rsidDel="005E41B3">
                  <w:rPr>
                    <w:color w:val="auto"/>
                    <w:sz w:val="20"/>
                    <w:szCs w:val="20"/>
                  </w:rPr>
                  <w:delText>Cancel schedule slot</w:delText>
                </w:r>
              </w:del>
            </w:ins>
          </w:p>
        </w:tc>
      </w:tr>
      <w:tr w:rsidR="00563671" w:rsidRPr="00563671" w:rsidDel="005E41B3" w14:paraId="3BE0C807" w14:textId="20B5117F" w:rsidTr="00882FE6">
        <w:trPr>
          <w:ins w:id="15811" w:author="Author"/>
          <w:del w:id="15812" w:author="Author"/>
        </w:trPr>
        <w:tc>
          <w:tcPr>
            <w:cnfStyle w:val="001000000000" w:firstRow="0" w:lastRow="0" w:firstColumn="1" w:lastColumn="0" w:oddVBand="0" w:evenVBand="0" w:oddHBand="0" w:evenHBand="0" w:firstRowFirstColumn="0" w:firstRowLastColumn="0" w:lastRowFirstColumn="0" w:lastRowLastColumn="0"/>
            <w:tcW w:w="2387" w:type="dxa"/>
          </w:tcPr>
          <w:p w14:paraId="4B28B071" w14:textId="0A80B34E" w:rsidR="00856237" w:rsidRPr="00563671" w:rsidDel="005E41B3" w:rsidRDefault="00856237" w:rsidP="00856237">
            <w:pPr>
              <w:spacing w:before="120"/>
              <w:jc w:val="left"/>
              <w:rPr>
                <w:ins w:id="15813" w:author="Author"/>
                <w:del w:id="15814" w:author="Author"/>
                <w:rFonts w:cs="Arial"/>
                <w:sz w:val="20"/>
                <w:szCs w:val="20"/>
                <w:lang w:val="en-IE"/>
              </w:rPr>
            </w:pPr>
            <w:ins w:id="15815" w:author="Author">
              <w:del w:id="15816" w:author="Author">
                <w:r w:rsidRPr="00563671" w:rsidDel="005E41B3">
                  <w:rPr>
                    <w:rFonts w:cs="Arial"/>
                    <w:sz w:val="20"/>
                    <w:szCs w:val="20"/>
                    <w:lang w:val="en-IE"/>
                  </w:rPr>
                  <w:delText>Relevant Input Notes</w:delText>
                </w:r>
              </w:del>
            </w:ins>
          </w:p>
        </w:tc>
        <w:tc>
          <w:tcPr>
            <w:tcW w:w="7229" w:type="dxa"/>
            <w:gridSpan w:val="2"/>
          </w:tcPr>
          <w:p w14:paraId="7305AD93" w14:textId="605B1157"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17" w:author="Author"/>
                <w:del w:id="15818" w:author="Author"/>
                <w:rFonts w:cs="Arial"/>
                <w:sz w:val="20"/>
                <w:szCs w:val="20"/>
                <w:lang w:val="en-IE"/>
              </w:rPr>
            </w:pPr>
            <w:ins w:id="15819" w:author="Author">
              <w:del w:id="15820" w:author="Author">
                <w:r w:rsidRPr="00563671" w:rsidDel="005E41B3">
                  <w:rPr>
                    <w:rFonts w:cs="Arial"/>
                    <w:sz w:val="20"/>
                    <w:szCs w:val="20"/>
                    <w:lang w:val="en-IE"/>
                  </w:rPr>
                  <w:delText>The request should be made against a slot with the provided reservation identifier</w:delText>
                </w:r>
              </w:del>
            </w:ins>
          </w:p>
        </w:tc>
      </w:tr>
      <w:tr w:rsidR="00563671" w:rsidRPr="00563671" w:rsidDel="005E41B3" w14:paraId="494B5E03" w14:textId="32238F3D" w:rsidTr="00882FE6">
        <w:trPr>
          <w:ins w:id="15821" w:author="Author"/>
          <w:del w:id="15822" w:author="Author"/>
        </w:trPr>
        <w:tc>
          <w:tcPr>
            <w:cnfStyle w:val="001000000000" w:firstRow="0" w:lastRow="0" w:firstColumn="1" w:lastColumn="0" w:oddVBand="0" w:evenVBand="0" w:oddHBand="0" w:evenHBand="0" w:firstRowFirstColumn="0" w:firstRowLastColumn="0" w:lastRowFirstColumn="0" w:lastRowLastColumn="0"/>
            <w:tcW w:w="2387" w:type="dxa"/>
          </w:tcPr>
          <w:p w14:paraId="3966967A" w14:textId="380A6ADA" w:rsidR="00856237" w:rsidRPr="00563671" w:rsidDel="005E41B3" w:rsidRDefault="00856237" w:rsidP="00856237">
            <w:pPr>
              <w:spacing w:before="120"/>
              <w:jc w:val="left"/>
              <w:rPr>
                <w:ins w:id="15823" w:author="Author"/>
                <w:del w:id="15824" w:author="Author"/>
                <w:rFonts w:cs="Arial"/>
                <w:sz w:val="20"/>
                <w:szCs w:val="20"/>
                <w:lang w:val="en-IE"/>
              </w:rPr>
            </w:pPr>
            <w:ins w:id="15825" w:author="Author">
              <w:del w:id="15826" w:author="Author">
                <w:r w:rsidRPr="00563671" w:rsidDel="005E41B3">
                  <w:rPr>
                    <w:rFonts w:cs="Arial"/>
                    <w:sz w:val="20"/>
                    <w:szCs w:val="20"/>
                    <w:lang w:val="en-IE"/>
                  </w:rPr>
                  <w:delText>Relevant Output Notes</w:delText>
                </w:r>
              </w:del>
            </w:ins>
          </w:p>
        </w:tc>
        <w:tc>
          <w:tcPr>
            <w:tcW w:w="7229" w:type="dxa"/>
            <w:gridSpan w:val="2"/>
          </w:tcPr>
          <w:p w14:paraId="2FA7894F" w14:textId="01D060F0"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27" w:author="Author"/>
                <w:del w:id="15828" w:author="Author"/>
                <w:rFonts w:cs="Arial"/>
                <w:sz w:val="20"/>
                <w:szCs w:val="20"/>
                <w:lang w:val="en-IE"/>
              </w:rPr>
            </w:pPr>
            <w:ins w:id="15829" w:author="Author">
              <w:del w:id="15830" w:author="Author">
                <w:r w:rsidRPr="00563671" w:rsidDel="005E41B3">
                  <w:rPr>
                    <w:rFonts w:cs="Arial"/>
                    <w:sz w:val="20"/>
                    <w:szCs w:val="20"/>
                    <w:lang w:val="en-IE"/>
                  </w:rPr>
                  <w:delText>The response should return the status of the request</w:delText>
                </w:r>
              </w:del>
            </w:ins>
          </w:p>
        </w:tc>
      </w:tr>
      <w:tr w:rsidR="00563671" w:rsidRPr="00563671" w:rsidDel="005E41B3" w14:paraId="059DF7B5" w14:textId="15DC1E78" w:rsidTr="00882FE6">
        <w:trPr>
          <w:ins w:id="15831" w:author="Author"/>
          <w:del w:id="15832" w:author="Author"/>
        </w:trPr>
        <w:tc>
          <w:tcPr>
            <w:cnfStyle w:val="001000000000" w:firstRow="0" w:lastRow="0" w:firstColumn="1" w:lastColumn="0" w:oddVBand="0" w:evenVBand="0" w:oddHBand="0" w:evenHBand="0" w:firstRowFirstColumn="0" w:firstRowLastColumn="0" w:lastRowFirstColumn="0" w:lastRowLastColumn="0"/>
            <w:tcW w:w="2387" w:type="dxa"/>
          </w:tcPr>
          <w:p w14:paraId="6B626969" w14:textId="022B73FA" w:rsidR="00856237" w:rsidRPr="00563671" w:rsidDel="005E41B3" w:rsidRDefault="00856237" w:rsidP="00856237">
            <w:pPr>
              <w:spacing w:before="120"/>
              <w:jc w:val="left"/>
              <w:rPr>
                <w:ins w:id="15833" w:author="Author"/>
                <w:del w:id="15834" w:author="Author"/>
                <w:rFonts w:cs="Arial"/>
                <w:sz w:val="20"/>
                <w:szCs w:val="20"/>
                <w:lang w:val="en-IE"/>
              </w:rPr>
            </w:pPr>
            <w:ins w:id="15835" w:author="Author">
              <w:del w:id="15836" w:author="Author">
                <w:r w:rsidRPr="00563671" w:rsidDel="005E41B3">
                  <w:rPr>
                    <w:rFonts w:cs="Arial"/>
                    <w:sz w:val="20"/>
                    <w:szCs w:val="20"/>
                    <w:lang w:val="en-IE"/>
                  </w:rPr>
                  <w:delText>Interface Id</w:delText>
                </w:r>
              </w:del>
            </w:ins>
          </w:p>
        </w:tc>
        <w:tc>
          <w:tcPr>
            <w:tcW w:w="7229" w:type="dxa"/>
            <w:gridSpan w:val="2"/>
          </w:tcPr>
          <w:p w14:paraId="3972D68F" w14:textId="02587062"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37" w:author="Author"/>
                <w:del w:id="15838" w:author="Author"/>
                <w:rFonts w:cs="Arial"/>
                <w:sz w:val="20"/>
                <w:szCs w:val="20"/>
                <w:lang w:val="en-IE"/>
              </w:rPr>
            </w:pPr>
            <w:ins w:id="15839" w:author="Author">
              <w:del w:id="15840" w:author="Author">
                <w:r w:rsidRPr="00563671" w:rsidDel="005E41B3">
                  <w:rPr>
                    <w:rFonts w:cs="Arial"/>
                    <w:sz w:val="20"/>
                    <w:szCs w:val="20"/>
                    <w:lang w:val="en-IE"/>
                  </w:rPr>
                  <w:delText>IF192.02</w:delText>
                </w:r>
              </w:del>
            </w:ins>
          </w:p>
        </w:tc>
      </w:tr>
      <w:tr w:rsidR="00563671" w:rsidRPr="00563671" w:rsidDel="005E41B3" w14:paraId="383C426D" w14:textId="7E698307" w:rsidTr="00882FE6">
        <w:trPr>
          <w:ins w:id="15841" w:author="Author"/>
          <w:del w:id="15842" w:author="Author"/>
        </w:trPr>
        <w:tc>
          <w:tcPr>
            <w:cnfStyle w:val="001000000000" w:firstRow="0" w:lastRow="0" w:firstColumn="1" w:lastColumn="0" w:oddVBand="0" w:evenVBand="0" w:oddHBand="0" w:evenHBand="0" w:firstRowFirstColumn="0" w:firstRowLastColumn="0" w:lastRowFirstColumn="0" w:lastRowLastColumn="0"/>
            <w:tcW w:w="2387" w:type="dxa"/>
          </w:tcPr>
          <w:p w14:paraId="1834805F" w14:textId="137041F7" w:rsidR="00856237" w:rsidRPr="00563671" w:rsidDel="005E41B3" w:rsidRDefault="00856237" w:rsidP="00856237">
            <w:pPr>
              <w:spacing w:before="120"/>
              <w:jc w:val="left"/>
              <w:rPr>
                <w:ins w:id="15843" w:author="Author"/>
                <w:del w:id="15844" w:author="Author"/>
                <w:rFonts w:cs="Arial"/>
                <w:sz w:val="20"/>
                <w:szCs w:val="20"/>
                <w:lang w:val="en-IE"/>
              </w:rPr>
            </w:pPr>
            <w:ins w:id="15845" w:author="Author">
              <w:del w:id="15846" w:author="Author">
                <w:r w:rsidRPr="00563671" w:rsidDel="005E41B3">
                  <w:rPr>
                    <w:rFonts w:cs="Arial"/>
                    <w:sz w:val="20"/>
                    <w:szCs w:val="20"/>
                    <w:lang w:val="en-IE"/>
                  </w:rPr>
                  <w:delText>Service Id</w:delText>
                </w:r>
              </w:del>
            </w:ins>
          </w:p>
        </w:tc>
        <w:tc>
          <w:tcPr>
            <w:tcW w:w="7229" w:type="dxa"/>
            <w:gridSpan w:val="2"/>
          </w:tcPr>
          <w:p w14:paraId="312D7708" w14:textId="34F0368D"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47" w:author="Author"/>
                <w:del w:id="15848" w:author="Author"/>
                <w:rFonts w:cs="Arial"/>
                <w:sz w:val="20"/>
                <w:szCs w:val="20"/>
                <w:lang w:val="en-IE"/>
              </w:rPr>
            </w:pPr>
            <w:ins w:id="15849" w:author="Author">
              <w:del w:id="15850" w:author="Author">
                <w:r w:rsidRPr="00563671" w:rsidDel="005E41B3">
                  <w:rPr>
                    <w:rFonts w:cs="Arial"/>
                    <w:sz w:val="20"/>
                    <w:szCs w:val="20"/>
                    <w:lang w:val="en-IE"/>
                  </w:rPr>
                  <w:delText>TBD</w:delText>
                </w:r>
                <w:r w:rsidR="00882FE6" w:rsidDel="005E41B3">
                  <w:rPr>
                    <w:rFonts w:cs="Arial"/>
                    <w:sz w:val="20"/>
                    <w:szCs w:val="20"/>
                    <w:lang w:val="en-IE"/>
                  </w:rPr>
                  <w:delText>674</w:delText>
                </w:r>
              </w:del>
            </w:ins>
          </w:p>
        </w:tc>
      </w:tr>
      <w:tr w:rsidR="00563671" w:rsidRPr="00563671" w:rsidDel="005E41B3" w14:paraId="4CEC50F0" w14:textId="27B41EA0" w:rsidTr="00882FE6">
        <w:trPr>
          <w:ins w:id="15851" w:author="Author"/>
          <w:del w:id="15852" w:author="Author"/>
        </w:trPr>
        <w:tc>
          <w:tcPr>
            <w:cnfStyle w:val="001000000000" w:firstRow="0" w:lastRow="0" w:firstColumn="1" w:lastColumn="0" w:oddVBand="0" w:evenVBand="0" w:oddHBand="0" w:evenHBand="0" w:firstRowFirstColumn="0" w:firstRowLastColumn="0" w:lastRowFirstColumn="0" w:lastRowLastColumn="0"/>
            <w:tcW w:w="2387" w:type="dxa"/>
          </w:tcPr>
          <w:p w14:paraId="0C6FD0DE" w14:textId="6AD0EE94" w:rsidR="004E4A78" w:rsidRPr="00563671" w:rsidDel="005E41B3" w:rsidRDefault="004E4A78" w:rsidP="004E4A78">
            <w:pPr>
              <w:spacing w:before="120"/>
              <w:jc w:val="left"/>
              <w:rPr>
                <w:ins w:id="15853" w:author="Author"/>
                <w:del w:id="15854" w:author="Author"/>
                <w:rFonts w:cs="Arial"/>
                <w:sz w:val="20"/>
                <w:szCs w:val="20"/>
                <w:lang w:val="en-IE"/>
              </w:rPr>
            </w:pPr>
            <w:ins w:id="15855" w:author="Author">
              <w:del w:id="15856" w:author="Author">
                <w:r w:rsidRPr="00563671" w:rsidDel="005E41B3">
                  <w:rPr>
                    <w:rFonts w:cs="Arial"/>
                    <w:bCs/>
                    <w:sz w:val="20"/>
                    <w:szCs w:val="20"/>
                  </w:rPr>
                  <w:delText>CSM Service</w:delText>
                </w:r>
              </w:del>
            </w:ins>
          </w:p>
        </w:tc>
        <w:tc>
          <w:tcPr>
            <w:tcW w:w="7229" w:type="dxa"/>
            <w:gridSpan w:val="2"/>
          </w:tcPr>
          <w:p w14:paraId="38AC8162" w14:textId="188B010D" w:rsidR="004E4A78" w:rsidRPr="00563671" w:rsidDel="005E41B3" w:rsidRDefault="004E4A78" w:rsidP="0029387C">
            <w:pPr>
              <w:spacing w:before="120"/>
              <w:jc w:val="left"/>
              <w:cnfStyle w:val="000000000000" w:firstRow="0" w:lastRow="0" w:firstColumn="0" w:lastColumn="0" w:oddVBand="0" w:evenVBand="0" w:oddHBand="0" w:evenHBand="0" w:firstRowFirstColumn="0" w:firstRowLastColumn="0" w:lastRowFirstColumn="0" w:lastRowLastColumn="0"/>
              <w:rPr>
                <w:ins w:id="15857" w:author="Author"/>
                <w:del w:id="15858" w:author="Author"/>
                <w:rFonts w:cs="Arial"/>
                <w:sz w:val="20"/>
                <w:szCs w:val="20"/>
                <w:lang w:val="en-IE"/>
              </w:rPr>
            </w:pPr>
            <w:ins w:id="15859" w:author="Author">
              <w:del w:id="15860" w:author="Author">
                <w:r w:rsidRPr="0029387C" w:rsidDel="005E41B3">
                  <w:rPr>
                    <w:rFonts w:cs="Arial"/>
                    <w:sz w:val="20"/>
                    <w:szCs w:val="20"/>
                    <w:lang w:val="en-IE"/>
                  </w:rPr>
                  <w:delText>ServiceOrder</w:delText>
                </w:r>
                <w:r w:rsidR="0029387C" w:rsidRPr="0029387C" w:rsidDel="005E41B3">
                  <w:rPr>
                    <w:rFonts w:cs="Arial"/>
                    <w:sz w:val="20"/>
                    <w:szCs w:val="20"/>
                    <w:lang w:val="en-IE"/>
                  </w:rPr>
                  <w:delText>CustomerAppointment</w:delText>
                </w:r>
                <w:r w:rsidR="00234624" w:rsidRPr="0029387C" w:rsidDel="005E41B3">
                  <w:rPr>
                    <w:rFonts w:cs="Arial"/>
                    <w:sz w:val="20"/>
                    <w:szCs w:val="20"/>
                    <w:lang w:val="en-IE"/>
                  </w:rPr>
                  <w:delText>TBD</w:delText>
                </w:r>
              </w:del>
            </w:ins>
          </w:p>
        </w:tc>
      </w:tr>
      <w:tr w:rsidR="00563671" w:rsidRPr="00563671" w:rsidDel="005E41B3" w14:paraId="0F68999E" w14:textId="0F96936A" w:rsidTr="00882FE6">
        <w:trPr>
          <w:ins w:id="15861" w:author="Author"/>
          <w:del w:id="15862" w:author="Author"/>
        </w:trPr>
        <w:tc>
          <w:tcPr>
            <w:cnfStyle w:val="001000000000" w:firstRow="0" w:lastRow="0" w:firstColumn="1" w:lastColumn="0" w:oddVBand="0" w:evenVBand="0" w:oddHBand="0" w:evenHBand="0" w:firstRowFirstColumn="0" w:firstRowLastColumn="0" w:lastRowFirstColumn="0" w:lastRowLastColumn="0"/>
            <w:tcW w:w="2387" w:type="dxa"/>
          </w:tcPr>
          <w:p w14:paraId="20E9D3D7" w14:textId="73401AE6" w:rsidR="004E4A78" w:rsidRPr="00563671" w:rsidDel="005E41B3" w:rsidRDefault="004E4A78" w:rsidP="004E4A78">
            <w:pPr>
              <w:spacing w:before="120"/>
              <w:jc w:val="left"/>
              <w:rPr>
                <w:ins w:id="15863" w:author="Author"/>
                <w:del w:id="15864" w:author="Author"/>
                <w:rFonts w:cs="Arial"/>
                <w:sz w:val="20"/>
                <w:szCs w:val="20"/>
                <w:lang w:val="en-IE"/>
              </w:rPr>
            </w:pPr>
            <w:ins w:id="15865" w:author="Author">
              <w:del w:id="15866" w:author="Author">
                <w:r w:rsidRPr="00563671" w:rsidDel="005E41B3">
                  <w:rPr>
                    <w:rFonts w:cs="Arial"/>
                    <w:bCs/>
                    <w:sz w:val="20"/>
                    <w:szCs w:val="20"/>
                  </w:rPr>
                  <w:delText>CSM Operation</w:delText>
                </w:r>
              </w:del>
            </w:ins>
          </w:p>
        </w:tc>
        <w:tc>
          <w:tcPr>
            <w:tcW w:w="7229" w:type="dxa"/>
            <w:gridSpan w:val="2"/>
          </w:tcPr>
          <w:p w14:paraId="4570B1FA" w14:textId="78131842" w:rsidR="004E4A78" w:rsidRPr="0029387C" w:rsidDel="005E41B3" w:rsidRDefault="004E4A78" w:rsidP="00A21198">
            <w:pPr>
              <w:spacing w:before="120"/>
              <w:jc w:val="left"/>
              <w:cnfStyle w:val="000000000000" w:firstRow="0" w:lastRow="0" w:firstColumn="0" w:lastColumn="0" w:oddVBand="0" w:evenVBand="0" w:oddHBand="0" w:evenHBand="0" w:firstRowFirstColumn="0" w:firstRowLastColumn="0" w:lastRowFirstColumn="0" w:lastRowLastColumn="0"/>
              <w:rPr>
                <w:ins w:id="15867" w:author="Author"/>
                <w:del w:id="15868" w:author="Author"/>
                <w:rFonts w:cs="Arial"/>
                <w:sz w:val="20"/>
                <w:szCs w:val="20"/>
                <w:lang w:val="en-IE"/>
              </w:rPr>
            </w:pPr>
            <w:ins w:id="15869" w:author="Author">
              <w:del w:id="15870" w:author="Author">
                <w:r w:rsidRPr="0029387C" w:rsidDel="005E41B3">
                  <w:rPr>
                    <w:rFonts w:cs="Arial"/>
                    <w:sz w:val="20"/>
                    <w:szCs w:val="20"/>
                    <w:lang w:val="en-IE"/>
                  </w:rPr>
                  <w:delText>UpdateServicePrder</w:delText>
                </w:r>
                <w:r w:rsidR="00882FE6" w:rsidRPr="00882FE6" w:rsidDel="005E41B3">
                  <w:rPr>
                    <w:rFonts w:cs="Arial"/>
                    <w:sz w:val="20"/>
                    <w:szCs w:val="20"/>
                    <w:lang w:val="en-IE"/>
                  </w:rPr>
                  <w:delText>UpdateCustomerAppointment</w:delText>
                </w:r>
                <w:r w:rsidR="0029387C" w:rsidRPr="0029387C" w:rsidDel="005E41B3">
                  <w:rPr>
                    <w:rFonts w:cs="Arial"/>
                    <w:sz w:val="20"/>
                    <w:szCs w:val="20"/>
                    <w:lang w:val="en-IE"/>
                  </w:rPr>
                  <w:delText>UpdateCustomerAppointment</w:delText>
                </w:r>
                <w:r w:rsidR="00234624" w:rsidRPr="0029387C" w:rsidDel="005E41B3">
                  <w:rPr>
                    <w:rFonts w:cs="Arial"/>
                    <w:sz w:val="20"/>
                    <w:szCs w:val="20"/>
                    <w:lang w:val="en-IE"/>
                  </w:rPr>
                  <w:delText>TBD</w:delText>
                </w:r>
                <w:r w:rsidR="00A21198" w:rsidRPr="0029387C" w:rsidDel="005E41B3">
                  <w:rPr>
                    <w:rFonts w:cs="Arial"/>
                    <w:sz w:val="20"/>
                    <w:szCs w:val="20"/>
                    <w:lang w:val="en-IE"/>
                  </w:rPr>
                  <w:delText xml:space="preserve"> CustomerAppointment?</w:delText>
                </w:r>
              </w:del>
            </w:ins>
          </w:p>
        </w:tc>
      </w:tr>
    </w:tbl>
    <w:p w14:paraId="4375B5B2" w14:textId="1EA211AB" w:rsidR="00856237" w:rsidRPr="00563671" w:rsidDel="005E41B3" w:rsidRDefault="00856237" w:rsidP="00234AC9">
      <w:pPr>
        <w:rPr>
          <w:del w:id="1587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1B6BA80" w14:textId="5EF6847C" w:rsidTr="004F7C7A">
        <w:trPr>
          <w:cnfStyle w:val="100000000000" w:firstRow="1" w:lastRow="0" w:firstColumn="0" w:lastColumn="0" w:oddVBand="0" w:evenVBand="0" w:oddHBand="0" w:evenHBand="0" w:firstRowFirstColumn="0" w:firstRowLastColumn="0" w:lastRowFirstColumn="0" w:lastRowLastColumn="0"/>
          <w:del w:id="1587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49970FD" w14:textId="4A8C7D86" w:rsidR="00234AC9" w:rsidRPr="00563671" w:rsidDel="005E41B3" w:rsidRDefault="00234AC9" w:rsidP="004F7C7A">
            <w:pPr>
              <w:spacing w:before="120"/>
              <w:jc w:val="left"/>
              <w:rPr>
                <w:del w:id="15873" w:author="Author"/>
                <w:rFonts w:cs="Arial"/>
                <w:b w:val="0"/>
                <w:color w:val="auto"/>
                <w:sz w:val="20"/>
                <w:szCs w:val="20"/>
                <w:lang w:val="en-IE"/>
              </w:rPr>
            </w:pPr>
          </w:p>
        </w:tc>
        <w:tc>
          <w:tcPr>
            <w:tcW w:w="2976" w:type="dxa"/>
          </w:tcPr>
          <w:p w14:paraId="0D903E67" w14:textId="0AB8648F"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874" w:author="Author"/>
                <w:rFonts w:cs="Arial"/>
                <w:color w:val="auto"/>
                <w:sz w:val="20"/>
                <w:szCs w:val="20"/>
                <w:lang w:val="en-IE"/>
              </w:rPr>
            </w:pPr>
          </w:p>
        </w:tc>
      </w:tr>
      <w:tr w:rsidR="00563671" w:rsidRPr="00563671" w:rsidDel="005E41B3" w14:paraId="3A80EF98" w14:textId="1B233F1D" w:rsidTr="004F7C7A">
        <w:trPr>
          <w:del w:id="15875" w:author="Author"/>
        </w:trPr>
        <w:tc>
          <w:tcPr>
            <w:cnfStyle w:val="001000000000" w:firstRow="0" w:lastRow="0" w:firstColumn="1" w:lastColumn="0" w:oddVBand="0" w:evenVBand="0" w:oddHBand="0" w:evenHBand="0" w:firstRowFirstColumn="0" w:firstRowLastColumn="0" w:lastRowFirstColumn="0" w:lastRowLastColumn="0"/>
            <w:tcW w:w="2323" w:type="dxa"/>
          </w:tcPr>
          <w:p w14:paraId="0A1DAC7A" w14:textId="2CA45C7B" w:rsidR="00234AC9" w:rsidRPr="00563671" w:rsidDel="005E41B3" w:rsidRDefault="00234AC9" w:rsidP="004F7C7A">
            <w:pPr>
              <w:spacing w:before="120"/>
              <w:jc w:val="left"/>
              <w:rPr>
                <w:del w:id="15876" w:author="Author"/>
                <w:rFonts w:cs="Arial"/>
                <w:sz w:val="20"/>
                <w:szCs w:val="20"/>
                <w:lang w:val="en-IE"/>
              </w:rPr>
            </w:pPr>
            <w:del w:id="15877" w:author="Author">
              <w:r w:rsidRPr="00563671" w:rsidDel="005E41B3">
                <w:rPr>
                  <w:rFonts w:cs="Arial"/>
                  <w:sz w:val="20"/>
                  <w:szCs w:val="20"/>
                  <w:lang w:val="en-IE"/>
                </w:rPr>
                <w:delText>Service</w:delText>
              </w:r>
            </w:del>
          </w:p>
        </w:tc>
        <w:tc>
          <w:tcPr>
            <w:tcW w:w="7293" w:type="dxa"/>
            <w:gridSpan w:val="2"/>
          </w:tcPr>
          <w:p w14:paraId="2F6E6E0F" w14:textId="213220DB"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878" w:author="Author"/>
                <w:color w:val="auto"/>
                <w:sz w:val="20"/>
                <w:szCs w:val="20"/>
              </w:rPr>
            </w:pPr>
            <w:del w:id="15879" w:author="Author">
              <w:r w:rsidRPr="00563671" w:rsidDel="005E41B3">
                <w:rPr>
                  <w:color w:val="auto"/>
                  <w:sz w:val="20"/>
                  <w:szCs w:val="20"/>
                </w:rPr>
                <w:delText>Get available addresses</w:delText>
              </w:r>
            </w:del>
          </w:p>
        </w:tc>
      </w:tr>
      <w:tr w:rsidR="00563671" w:rsidRPr="00563671" w:rsidDel="005E41B3" w14:paraId="6D89D26C" w14:textId="2C38CDC8" w:rsidTr="004F7C7A">
        <w:trPr>
          <w:del w:id="15880" w:author="Author"/>
        </w:trPr>
        <w:tc>
          <w:tcPr>
            <w:cnfStyle w:val="001000000000" w:firstRow="0" w:lastRow="0" w:firstColumn="1" w:lastColumn="0" w:oddVBand="0" w:evenVBand="0" w:oddHBand="0" w:evenHBand="0" w:firstRowFirstColumn="0" w:firstRowLastColumn="0" w:lastRowFirstColumn="0" w:lastRowLastColumn="0"/>
            <w:tcW w:w="2323" w:type="dxa"/>
          </w:tcPr>
          <w:p w14:paraId="7F747242" w14:textId="4D3337E4" w:rsidR="00234AC9" w:rsidRPr="00563671" w:rsidDel="005E41B3" w:rsidRDefault="00234AC9" w:rsidP="004F7C7A">
            <w:pPr>
              <w:spacing w:before="120"/>
              <w:jc w:val="left"/>
              <w:rPr>
                <w:del w:id="15881" w:author="Author"/>
                <w:rFonts w:cs="Arial"/>
                <w:sz w:val="20"/>
                <w:szCs w:val="20"/>
                <w:lang w:val="en-IE"/>
              </w:rPr>
            </w:pPr>
            <w:del w:id="15882" w:author="Author">
              <w:r w:rsidRPr="00563671" w:rsidDel="005E41B3">
                <w:rPr>
                  <w:rFonts w:cs="Arial"/>
                  <w:sz w:val="20"/>
                  <w:szCs w:val="20"/>
                  <w:lang w:val="en-IE"/>
                </w:rPr>
                <w:delText>Relevant Input Notes</w:delText>
              </w:r>
            </w:del>
          </w:p>
        </w:tc>
        <w:tc>
          <w:tcPr>
            <w:tcW w:w="7293" w:type="dxa"/>
            <w:gridSpan w:val="2"/>
          </w:tcPr>
          <w:p w14:paraId="3150383A" w14:textId="6C30EE7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83" w:author="Author"/>
                <w:rFonts w:cs="Arial"/>
                <w:sz w:val="20"/>
                <w:szCs w:val="20"/>
                <w:lang w:val="en-IE"/>
              </w:rPr>
            </w:pPr>
            <w:del w:id="15884" w:author="Author">
              <w:r w:rsidRPr="00563671" w:rsidDel="005E41B3">
                <w:rPr>
                  <w:rFonts w:cs="Arial"/>
                  <w:sz w:val="20"/>
                  <w:szCs w:val="20"/>
                  <w:lang w:val="en-IE"/>
                </w:rPr>
                <w:delText>The request is made against the typed search criteria</w:delText>
              </w:r>
            </w:del>
          </w:p>
        </w:tc>
      </w:tr>
      <w:tr w:rsidR="00563671" w:rsidRPr="00563671" w:rsidDel="005E41B3" w14:paraId="4FA08548" w14:textId="1D9E9347" w:rsidTr="004F7C7A">
        <w:trPr>
          <w:del w:id="15885" w:author="Author"/>
        </w:trPr>
        <w:tc>
          <w:tcPr>
            <w:cnfStyle w:val="001000000000" w:firstRow="0" w:lastRow="0" w:firstColumn="1" w:lastColumn="0" w:oddVBand="0" w:evenVBand="0" w:oddHBand="0" w:evenHBand="0" w:firstRowFirstColumn="0" w:firstRowLastColumn="0" w:lastRowFirstColumn="0" w:lastRowLastColumn="0"/>
            <w:tcW w:w="2323" w:type="dxa"/>
          </w:tcPr>
          <w:p w14:paraId="5B5A72C4" w14:textId="6B14CF20" w:rsidR="00234AC9" w:rsidRPr="00563671" w:rsidDel="005E41B3" w:rsidRDefault="00234AC9" w:rsidP="004F7C7A">
            <w:pPr>
              <w:spacing w:before="120"/>
              <w:jc w:val="left"/>
              <w:rPr>
                <w:del w:id="15886" w:author="Author"/>
                <w:rFonts w:cs="Arial"/>
                <w:sz w:val="20"/>
                <w:szCs w:val="20"/>
                <w:lang w:val="en-IE"/>
              </w:rPr>
            </w:pPr>
            <w:del w:id="15887" w:author="Author">
              <w:r w:rsidRPr="00563671" w:rsidDel="005E41B3">
                <w:rPr>
                  <w:rFonts w:cs="Arial"/>
                  <w:sz w:val="20"/>
                  <w:szCs w:val="20"/>
                  <w:lang w:val="en-IE"/>
                </w:rPr>
                <w:delText>Relevant Output Notes</w:delText>
              </w:r>
            </w:del>
          </w:p>
        </w:tc>
        <w:tc>
          <w:tcPr>
            <w:tcW w:w="7293" w:type="dxa"/>
            <w:gridSpan w:val="2"/>
          </w:tcPr>
          <w:p w14:paraId="37F1BB05" w14:textId="70CA57F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88" w:author="Author"/>
                <w:rFonts w:cs="Arial"/>
                <w:sz w:val="20"/>
                <w:szCs w:val="20"/>
                <w:lang w:val="en-IE"/>
              </w:rPr>
            </w:pPr>
            <w:del w:id="15889" w:author="Author">
              <w:r w:rsidRPr="00563671" w:rsidDel="005E41B3">
                <w:rPr>
                  <w:rFonts w:cs="Arial"/>
                  <w:sz w:val="20"/>
                  <w:szCs w:val="20"/>
                  <w:lang w:val="en-IE"/>
                </w:rPr>
                <w:delText>The response returns all addresses results associated with the search</w:delText>
              </w:r>
            </w:del>
          </w:p>
        </w:tc>
      </w:tr>
      <w:tr w:rsidR="00563671" w:rsidRPr="00563671" w:rsidDel="005E41B3" w14:paraId="3D210DC2" w14:textId="7D16C209" w:rsidTr="004F7C7A">
        <w:trPr>
          <w:del w:id="15890" w:author="Author"/>
        </w:trPr>
        <w:tc>
          <w:tcPr>
            <w:cnfStyle w:val="001000000000" w:firstRow="0" w:lastRow="0" w:firstColumn="1" w:lastColumn="0" w:oddVBand="0" w:evenVBand="0" w:oddHBand="0" w:evenHBand="0" w:firstRowFirstColumn="0" w:firstRowLastColumn="0" w:lastRowFirstColumn="0" w:lastRowLastColumn="0"/>
            <w:tcW w:w="2323" w:type="dxa"/>
          </w:tcPr>
          <w:p w14:paraId="5C260C85" w14:textId="6B30A6FA" w:rsidR="00234AC9" w:rsidRPr="00563671" w:rsidDel="005E41B3" w:rsidRDefault="00234AC9" w:rsidP="004F7C7A">
            <w:pPr>
              <w:spacing w:before="120"/>
              <w:jc w:val="left"/>
              <w:rPr>
                <w:del w:id="15891" w:author="Author"/>
                <w:rFonts w:cs="Arial"/>
                <w:sz w:val="20"/>
                <w:szCs w:val="20"/>
                <w:lang w:val="en-IE"/>
              </w:rPr>
            </w:pPr>
            <w:del w:id="15892" w:author="Author">
              <w:r w:rsidRPr="00563671" w:rsidDel="005E41B3">
                <w:rPr>
                  <w:rFonts w:cs="Arial"/>
                  <w:sz w:val="20"/>
                  <w:szCs w:val="20"/>
                  <w:lang w:val="en-IE"/>
                </w:rPr>
                <w:delText>Interface Id</w:delText>
              </w:r>
            </w:del>
          </w:p>
        </w:tc>
        <w:tc>
          <w:tcPr>
            <w:tcW w:w="7293" w:type="dxa"/>
            <w:gridSpan w:val="2"/>
          </w:tcPr>
          <w:p w14:paraId="3ABB43B3" w14:textId="652CA73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93" w:author="Author"/>
                <w:rFonts w:cs="Arial"/>
                <w:sz w:val="20"/>
                <w:szCs w:val="20"/>
                <w:lang w:val="en-IE"/>
              </w:rPr>
            </w:pPr>
            <w:del w:id="15894" w:author="Author">
              <w:r w:rsidRPr="00563671" w:rsidDel="005E41B3">
                <w:rPr>
                  <w:rFonts w:cs="Arial"/>
                  <w:sz w:val="20"/>
                  <w:szCs w:val="20"/>
                  <w:lang w:val="en-IE"/>
                </w:rPr>
                <w:delText>IF192.02</w:delText>
              </w:r>
            </w:del>
          </w:p>
        </w:tc>
      </w:tr>
      <w:tr w:rsidR="00563671" w:rsidRPr="00563671" w:rsidDel="005E41B3" w14:paraId="1E2B19B4" w14:textId="23AE8514" w:rsidTr="004F7C7A">
        <w:trPr>
          <w:del w:id="15895" w:author="Author"/>
        </w:trPr>
        <w:tc>
          <w:tcPr>
            <w:cnfStyle w:val="001000000000" w:firstRow="0" w:lastRow="0" w:firstColumn="1" w:lastColumn="0" w:oddVBand="0" w:evenVBand="0" w:oddHBand="0" w:evenHBand="0" w:firstRowFirstColumn="0" w:firstRowLastColumn="0" w:lastRowFirstColumn="0" w:lastRowLastColumn="0"/>
            <w:tcW w:w="2323" w:type="dxa"/>
          </w:tcPr>
          <w:p w14:paraId="38199C40" w14:textId="54640687" w:rsidR="00234AC9" w:rsidRPr="00563671" w:rsidDel="005E41B3" w:rsidRDefault="00234AC9" w:rsidP="004F7C7A">
            <w:pPr>
              <w:spacing w:before="120"/>
              <w:jc w:val="left"/>
              <w:rPr>
                <w:del w:id="15896" w:author="Author"/>
                <w:rFonts w:cs="Arial"/>
                <w:sz w:val="20"/>
                <w:szCs w:val="20"/>
                <w:lang w:val="en-IE"/>
              </w:rPr>
            </w:pPr>
            <w:del w:id="15897" w:author="Author">
              <w:r w:rsidRPr="00563671" w:rsidDel="005E41B3">
                <w:rPr>
                  <w:rFonts w:cs="Arial"/>
                  <w:sz w:val="20"/>
                  <w:szCs w:val="20"/>
                  <w:lang w:val="en-IE"/>
                </w:rPr>
                <w:delText>Service Id</w:delText>
              </w:r>
            </w:del>
          </w:p>
        </w:tc>
        <w:tc>
          <w:tcPr>
            <w:tcW w:w="7293" w:type="dxa"/>
            <w:gridSpan w:val="2"/>
          </w:tcPr>
          <w:p w14:paraId="498C15BF" w14:textId="1CCA9B2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98" w:author="Author"/>
                <w:rFonts w:cs="Arial"/>
                <w:sz w:val="20"/>
                <w:szCs w:val="20"/>
                <w:lang w:val="en-IE"/>
              </w:rPr>
            </w:pPr>
            <w:del w:id="15899" w:author="Author">
              <w:r w:rsidRPr="00563671" w:rsidDel="005E41B3">
                <w:rPr>
                  <w:rFonts w:cs="Arial"/>
                  <w:sz w:val="20"/>
                  <w:szCs w:val="20"/>
                  <w:lang w:val="en-IE"/>
                </w:rPr>
                <w:delText>TBD</w:delText>
              </w:r>
            </w:del>
            <w:ins w:id="15900" w:author="Author">
              <w:del w:id="15901" w:author="Author">
                <w:r w:rsidR="00C509FB" w:rsidDel="005E41B3">
                  <w:rPr>
                    <w:rFonts w:cs="Arial"/>
                    <w:sz w:val="20"/>
                    <w:szCs w:val="20"/>
                    <w:lang w:val="en-IE"/>
                  </w:rPr>
                  <w:delText>585</w:delText>
                </w:r>
              </w:del>
            </w:ins>
          </w:p>
        </w:tc>
      </w:tr>
      <w:tr w:rsidR="00563671" w:rsidRPr="00563671" w:rsidDel="005E41B3" w14:paraId="32AF08DB" w14:textId="4200922C" w:rsidTr="004F7C7A">
        <w:trPr>
          <w:ins w:id="15902" w:author="Author"/>
          <w:del w:id="15903" w:author="Author"/>
        </w:trPr>
        <w:tc>
          <w:tcPr>
            <w:cnfStyle w:val="001000000000" w:firstRow="0" w:lastRow="0" w:firstColumn="1" w:lastColumn="0" w:oddVBand="0" w:evenVBand="0" w:oddHBand="0" w:evenHBand="0" w:firstRowFirstColumn="0" w:firstRowLastColumn="0" w:lastRowFirstColumn="0" w:lastRowLastColumn="0"/>
            <w:tcW w:w="2323" w:type="dxa"/>
          </w:tcPr>
          <w:p w14:paraId="4F9CD7B9" w14:textId="5D88AA49" w:rsidR="004E4A78" w:rsidRPr="00563671" w:rsidDel="005E41B3" w:rsidRDefault="004E4A78" w:rsidP="004E4A78">
            <w:pPr>
              <w:spacing w:before="120"/>
              <w:jc w:val="left"/>
              <w:rPr>
                <w:ins w:id="15904" w:author="Author"/>
                <w:del w:id="15905" w:author="Author"/>
                <w:rFonts w:cs="Arial"/>
                <w:sz w:val="20"/>
                <w:szCs w:val="20"/>
                <w:lang w:val="en-IE"/>
              </w:rPr>
            </w:pPr>
            <w:ins w:id="15906" w:author="Author">
              <w:del w:id="15907" w:author="Author">
                <w:r w:rsidRPr="00563671" w:rsidDel="005E41B3">
                  <w:rPr>
                    <w:rFonts w:cs="Arial"/>
                    <w:bCs/>
                    <w:sz w:val="20"/>
                    <w:szCs w:val="20"/>
                  </w:rPr>
                  <w:delText>CSM Service</w:delText>
                </w:r>
              </w:del>
            </w:ins>
          </w:p>
        </w:tc>
        <w:tc>
          <w:tcPr>
            <w:tcW w:w="7293" w:type="dxa"/>
            <w:gridSpan w:val="2"/>
          </w:tcPr>
          <w:p w14:paraId="4F0CA1FB" w14:textId="460B7E7E"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908" w:author="Author"/>
                <w:del w:id="15909" w:author="Author"/>
                <w:rFonts w:cs="Arial"/>
                <w:sz w:val="20"/>
                <w:szCs w:val="20"/>
                <w:lang w:val="en-IE"/>
              </w:rPr>
            </w:pPr>
            <w:ins w:id="15910" w:author="Author">
              <w:del w:id="15911" w:author="Author">
                <w:r w:rsidRPr="00563671" w:rsidDel="005E41B3">
                  <w:rPr>
                    <w:rFonts w:cs="Arial"/>
                    <w:sz w:val="20"/>
                    <w:szCs w:val="20"/>
                  </w:rPr>
                  <w:delText>PostalAddress</w:delText>
                </w:r>
                <w:r w:rsidR="004E4A78" w:rsidRPr="00563671" w:rsidDel="005E41B3">
                  <w:rPr>
                    <w:rFonts w:cs="Arial"/>
                    <w:sz w:val="20"/>
                    <w:szCs w:val="20"/>
                  </w:rPr>
                  <w:delText>TBD</w:delText>
                </w:r>
              </w:del>
            </w:ins>
          </w:p>
        </w:tc>
      </w:tr>
      <w:tr w:rsidR="00563671" w:rsidRPr="00563671" w:rsidDel="005E41B3" w14:paraId="000DC82A" w14:textId="28F08C9B" w:rsidTr="004F7C7A">
        <w:trPr>
          <w:ins w:id="15912" w:author="Author"/>
          <w:del w:id="15913" w:author="Author"/>
        </w:trPr>
        <w:tc>
          <w:tcPr>
            <w:cnfStyle w:val="001000000000" w:firstRow="0" w:lastRow="0" w:firstColumn="1" w:lastColumn="0" w:oddVBand="0" w:evenVBand="0" w:oddHBand="0" w:evenHBand="0" w:firstRowFirstColumn="0" w:firstRowLastColumn="0" w:lastRowFirstColumn="0" w:lastRowLastColumn="0"/>
            <w:tcW w:w="2323" w:type="dxa"/>
          </w:tcPr>
          <w:p w14:paraId="7FF377E5" w14:textId="7FD7A3FA" w:rsidR="004E4A78" w:rsidRPr="00563671" w:rsidDel="005E41B3" w:rsidRDefault="004E4A78" w:rsidP="004E4A78">
            <w:pPr>
              <w:spacing w:before="120"/>
              <w:jc w:val="left"/>
              <w:rPr>
                <w:ins w:id="15914" w:author="Author"/>
                <w:del w:id="15915" w:author="Author"/>
                <w:rFonts w:cs="Arial"/>
                <w:sz w:val="20"/>
                <w:szCs w:val="20"/>
                <w:lang w:val="en-IE"/>
              </w:rPr>
            </w:pPr>
            <w:ins w:id="15916" w:author="Author">
              <w:del w:id="15917" w:author="Author">
                <w:r w:rsidRPr="00563671" w:rsidDel="005E41B3">
                  <w:rPr>
                    <w:rFonts w:cs="Arial"/>
                    <w:bCs/>
                    <w:sz w:val="20"/>
                    <w:szCs w:val="20"/>
                  </w:rPr>
                  <w:delText>CSM Operation</w:delText>
                </w:r>
              </w:del>
            </w:ins>
          </w:p>
        </w:tc>
        <w:tc>
          <w:tcPr>
            <w:tcW w:w="7293" w:type="dxa"/>
            <w:gridSpan w:val="2"/>
          </w:tcPr>
          <w:p w14:paraId="3A4B9131" w14:textId="4D03E18C"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918" w:author="Author"/>
                <w:del w:id="15919" w:author="Author"/>
                <w:rFonts w:cs="Arial"/>
                <w:sz w:val="20"/>
                <w:szCs w:val="20"/>
                <w:lang w:val="en-IE"/>
              </w:rPr>
            </w:pPr>
            <w:ins w:id="15920" w:author="Author">
              <w:del w:id="15921" w:author="Author">
                <w:r w:rsidRPr="00563671" w:rsidDel="005E41B3">
                  <w:rPr>
                    <w:rFonts w:cs="Arial"/>
                    <w:sz w:val="20"/>
                    <w:szCs w:val="20"/>
                  </w:rPr>
                  <w:delText>GetPostalAddressList</w:delText>
                </w:r>
                <w:r w:rsidR="004E4A78" w:rsidRPr="00563671" w:rsidDel="005E41B3">
                  <w:rPr>
                    <w:rFonts w:cs="Arial"/>
                    <w:sz w:val="20"/>
                    <w:szCs w:val="20"/>
                  </w:rPr>
                  <w:delText>TBD</w:delText>
                </w:r>
              </w:del>
            </w:ins>
          </w:p>
        </w:tc>
      </w:tr>
    </w:tbl>
    <w:p w14:paraId="7685D5A5" w14:textId="2F4EDA7F" w:rsidR="00234AC9" w:rsidRPr="00563671" w:rsidDel="005E41B3" w:rsidRDefault="00234AC9" w:rsidP="00234AC9">
      <w:pPr>
        <w:rPr>
          <w:ins w:id="15922" w:author="Author"/>
          <w:del w:id="1592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002E3493" w14:textId="6C8111BE" w:rsidTr="00B31E17">
        <w:trPr>
          <w:cnfStyle w:val="100000000000" w:firstRow="1" w:lastRow="0" w:firstColumn="0" w:lastColumn="0" w:oddVBand="0" w:evenVBand="0" w:oddHBand="0" w:evenHBand="0" w:firstRowFirstColumn="0" w:firstRowLastColumn="0" w:lastRowFirstColumn="0" w:lastRowLastColumn="0"/>
          <w:ins w:id="15924" w:author="Author"/>
          <w:del w:id="1592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B7DEE8B" w14:textId="7F20F8D9" w:rsidR="00B9149B" w:rsidRPr="00563671" w:rsidDel="005E41B3" w:rsidRDefault="00B9149B" w:rsidP="00B31E17">
            <w:pPr>
              <w:spacing w:before="120"/>
              <w:jc w:val="left"/>
              <w:rPr>
                <w:ins w:id="15926" w:author="Author"/>
                <w:del w:id="15927" w:author="Author"/>
                <w:rFonts w:cs="Arial"/>
                <w:b w:val="0"/>
                <w:color w:val="auto"/>
                <w:sz w:val="20"/>
                <w:szCs w:val="20"/>
                <w:lang w:val="en-IE"/>
              </w:rPr>
            </w:pPr>
          </w:p>
        </w:tc>
        <w:tc>
          <w:tcPr>
            <w:tcW w:w="2976" w:type="dxa"/>
          </w:tcPr>
          <w:p w14:paraId="7934F880" w14:textId="2EF79E4F" w:rsidR="00B9149B" w:rsidRPr="00563671" w:rsidDel="005E41B3" w:rsidRDefault="00B9149B" w:rsidP="00B31E17">
            <w:pPr>
              <w:spacing w:before="120"/>
              <w:jc w:val="left"/>
              <w:cnfStyle w:val="100000000000" w:firstRow="1" w:lastRow="0" w:firstColumn="0" w:lastColumn="0" w:oddVBand="0" w:evenVBand="0" w:oddHBand="0" w:evenHBand="0" w:firstRowFirstColumn="0" w:firstRowLastColumn="0" w:lastRowFirstColumn="0" w:lastRowLastColumn="0"/>
              <w:rPr>
                <w:ins w:id="15928" w:author="Author"/>
                <w:del w:id="15929" w:author="Author"/>
                <w:rFonts w:cs="Arial"/>
                <w:color w:val="auto"/>
                <w:sz w:val="20"/>
                <w:szCs w:val="20"/>
                <w:lang w:val="en-IE"/>
              </w:rPr>
            </w:pPr>
          </w:p>
        </w:tc>
      </w:tr>
      <w:tr w:rsidR="00563671" w:rsidRPr="00563671" w:rsidDel="005E41B3" w14:paraId="04CFE451" w14:textId="663F1127" w:rsidTr="00B31E17">
        <w:trPr>
          <w:ins w:id="15930" w:author="Author"/>
          <w:del w:id="15931" w:author="Author"/>
        </w:trPr>
        <w:tc>
          <w:tcPr>
            <w:cnfStyle w:val="001000000000" w:firstRow="0" w:lastRow="0" w:firstColumn="1" w:lastColumn="0" w:oddVBand="0" w:evenVBand="0" w:oddHBand="0" w:evenHBand="0" w:firstRowFirstColumn="0" w:firstRowLastColumn="0" w:lastRowFirstColumn="0" w:lastRowLastColumn="0"/>
            <w:tcW w:w="2323" w:type="dxa"/>
          </w:tcPr>
          <w:p w14:paraId="07A39870" w14:textId="462EA85F" w:rsidR="00B9149B" w:rsidRPr="00563671" w:rsidDel="005E41B3" w:rsidRDefault="00B9149B" w:rsidP="00B31E17">
            <w:pPr>
              <w:spacing w:before="120"/>
              <w:jc w:val="left"/>
              <w:rPr>
                <w:ins w:id="15932" w:author="Author"/>
                <w:del w:id="15933" w:author="Author"/>
                <w:rFonts w:cs="Arial"/>
                <w:sz w:val="20"/>
                <w:szCs w:val="20"/>
                <w:lang w:val="en-IE"/>
              </w:rPr>
            </w:pPr>
            <w:ins w:id="15934" w:author="Author">
              <w:del w:id="15935" w:author="Author">
                <w:r w:rsidRPr="00563671" w:rsidDel="005E41B3">
                  <w:rPr>
                    <w:rFonts w:cs="Arial"/>
                    <w:sz w:val="20"/>
                    <w:szCs w:val="20"/>
                    <w:lang w:val="en-IE"/>
                  </w:rPr>
                  <w:delText>Service</w:delText>
                </w:r>
              </w:del>
            </w:ins>
          </w:p>
        </w:tc>
        <w:tc>
          <w:tcPr>
            <w:tcW w:w="7293" w:type="dxa"/>
            <w:gridSpan w:val="2"/>
          </w:tcPr>
          <w:p w14:paraId="2A1BBA89" w14:textId="60603787" w:rsidR="00B9149B" w:rsidRPr="00563671" w:rsidDel="005E41B3" w:rsidRDefault="00B9149B" w:rsidP="00B31E17">
            <w:pPr>
              <w:pStyle w:val="Default"/>
              <w:jc w:val="left"/>
              <w:cnfStyle w:val="000000000000" w:firstRow="0" w:lastRow="0" w:firstColumn="0" w:lastColumn="0" w:oddVBand="0" w:evenVBand="0" w:oddHBand="0" w:evenHBand="0" w:firstRowFirstColumn="0" w:firstRowLastColumn="0" w:lastRowFirstColumn="0" w:lastRowLastColumn="0"/>
              <w:rPr>
                <w:ins w:id="15936" w:author="Author"/>
                <w:del w:id="15937" w:author="Author"/>
                <w:color w:val="auto"/>
                <w:sz w:val="20"/>
                <w:szCs w:val="20"/>
              </w:rPr>
            </w:pPr>
            <w:ins w:id="15938" w:author="Author">
              <w:del w:id="15939" w:author="Author">
                <w:r w:rsidRPr="00563671" w:rsidDel="005E41B3">
                  <w:rPr>
                    <w:color w:val="auto"/>
                    <w:sz w:val="20"/>
                    <w:szCs w:val="20"/>
                  </w:rPr>
                  <w:delText>Create sales order</w:delText>
                </w:r>
              </w:del>
            </w:ins>
          </w:p>
        </w:tc>
      </w:tr>
      <w:tr w:rsidR="00563671" w:rsidRPr="00563671" w:rsidDel="005E41B3" w14:paraId="1AB23775" w14:textId="69AE0371" w:rsidTr="00B31E17">
        <w:trPr>
          <w:ins w:id="15940" w:author="Author"/>
          <w:del w:id="15941" w:author="Author"/>
        </w:trPr>
        <w:tc>
          <w:tcPr>
            <w:cnfStyle w:val="001000000000" w:firstRow="0" w:lastRow="0" w:firstColumn="1" w:lastColumn="0" w:oddVBand="0" w:evenVBand="0" w:oddHBand="0" w:evenHBand="0" w:firstRowFirstColumn="0" w:firstRowLastColumn="0" w:lastRowFirstColumn="0" w:lastRowLastColumn="0"/>
            <w:tcW w:w="2323" w:type="dxa"/>
          </w:tcPr>
          <w:p w14:paraId="3676B7C1" w14:textId="01286E77" w:rsidR="00B9149B" w:rsidRPr="00563671" w:rsidDel="005E41B3" w:rsidRDefault="00B9149B" w:rsidP="00B31E17">
            <w:pPr>
              <w:spacing w:before="120"/>
              <w:jc w:val="left"/>
              <w:rPr>
                <w:ins w:id="15942" w:author="Author"/>
                <w:del w:id="15943" w:author="Author"/>
                <w:rFonts w:cs="Arial"/>
                <w:sz w:val="20"/>
                <w:szCs w:val="20"/>
                <w:lang w:val="en-IE"/>
              </w:rPr>
            </w:pPr>
            <w:ins w:id="15944" w:author="Author">
              <w:del w:id="15945" w:author="Author">
                <w:r w:rsidRPr="00563671" w:rsidDel="005E41B3">
                  <w:rPr>
                    <w:rFonts w:cs="Arial"/>
                    <w:sz w:val="20"/>
                    <w:szCs w:val="20"/>
                    <w:lang w:val="en-IE"/>
                  </w:rPr>
                  <w:delText>Relevant Input Notes</w:delText>
                </w:r>
              </w:del>
            </w:ins>
          </w:p>
        </w:tc>
        <w:tc>
          <w:tcPr>
            <w:tcW w:w="7293" w:type="dxa"/>
            <w:gridSpan w:val="2"/>
          </w:tcPr>
          <w:p w14:paraId="03742B6A" w14:textId="51CE12A4"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46" w:author="Author"/>
                <w:del w:id="15947" w:author="Author"/>
                <w:rFonts w:cs="Arial"/>
                <w:sz w:val="20"/>
                <w:szCs w:val="20"/>
                <w:lang w:val="en-IE"/>
              </w:rPr>
            </w:pPr>
            <w:ins w:id="15948" w:author="Author">
              <w:del w:id="15949" w:author="Author">
                <w:r w:rsidRPr="00563671" w:rsidDel="005E41B3">
                  <w:rPr>
                    <w:rFonts w:cs="Arial"/>
                    <w:sz w:val="20"/>
                    <w:szCs w:val="20"/>
                    <w:lang w:val="en-IE"/>
                  </w:rPr>
                  <w:delText>The request should be made for the given order and contextualized customer</w:delText>
                </w:r>
              </w:del>
            </w:ins>
          </w:p>
        </w:tc>
      </w:tr>
      <w:tr w:rsidR="00563671" w:rsidRPr="00563671" w:rsidDel="005E41B3" w14:paraId="7D977B36" w14:textId="2BA31DDD" w:rsidTr="00B31E17">
        <w:trPr>
          <w:ins w:id="15950" w:author="Author"/>
          <w:del w:id="15951" w:author="Author"/>
        </w:trPr>
        <w:tc>
          <w:tcPr>
            <w:cnfStyle w:val="001000000000" w:firstRow="0" w:lastRow="0" w:firstColumn="1" w:lastColumn="0" w:oddVBand="0" w:evenVBand="0" w:oddHBand="0" w:evenHBand="0" w:firstRowFirstColumn="0" w:firstRowLastColumn="0" w:lastRowFirstColumn="0" w:lastRowLastColumn="0"/>
            <w:tcW w:w="2323" w:type="dxa"/>
          </w:tcPr>
          <w:p w14:paraId="420654F3" w14:textId="120EC268" w:rsidR="00B9149B" w:rsidRPr="00563671" w:rsidDel="005E41B3" w:rsidRDefault="00B9149B" w:rsidP="00B31E17">
            <w:pPr>
              <w:spacing w:before="120"/>
              <w:jc w:val="left"/>
              <w:rPr>
                <w:ins w:id="15952" w:author="Author"/>
                <w:del w:id="15953" w:author="Author"/>
                <w:rFonts w:cs="Arial"/>
                <w:sz w:val="20"/>
                <w:szCs w:val="20"/>
                <w:lang w:val="en-IE"/>
              </w:rPr>
            </w:pPr>
            <w:ins w:id="15954" w:author="Author">
              <w:del w:id="15955" w:author="Author">
                <w:r w:rsidRPr="00563671" w:rsidDel="005E41B3">
                  <w:rPr>
                    <w:rFonts w:cs="Arial"/>
                    <w:sz w:val="20"/>
                    <w:szCs w:val="20"/>
                    <w:lang w:val="en-IE"/>
                  </w:rPr>
                  <w:delText>Relevant Output Notes</w:delText>
                </w:r>
              </w:del>
            </w:ins>
          </w:p>
        </w:tc>
        <w:tc>
          <w:tcPr>
            <w:tcW w:w="7293" w:type="dxa"/>
            <w:gridSpan w:val="2"/>
          </w:tcPr>
          <w:p w14:paraId="07F5D921" w14:textId="76F838AC"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56" w:author="Author"/>
                <w:del w:id="15957" w:author="Author"/>
                <w:rFonts w:cs="Arial"/>
                <w:sz w:val="20"/>
                <w:szCs w:val="20"/>
                <w:lang w:val="en-IE"/>
              </w:rPr>
            </w:pPr>
            <w:ins w:id="15958" w:author="Author">
              <w:del w:id="15959" w:author="Author">
                <w:r w:rsidRPr="00563671" w:rsidDel="005E41B3">
                  <w:rPr>
                    <w:rFonts w:cs="Arial"/>
                    <w:sz w:val="20"/>
                    <w:szCs w:val="20"/>
                    <w:lang w:val="en-IE"/>
                  </w:rPr>
                  <w:delText>The response should return the status of the order and its identifier</w:delText>
                </w:r>
              </w:del>
            </w:ins>
          </w:p>
        </w:tc>
      </w:tr>
      <w:tr w:rsidR="00563671" w:rsidRPr="00563671" w:rsidDel="005E41B3" w14:paraId="46DFB9F4" w14:textId="7D23BDF8" w:rsidTr="00B31E17">
        <w:trPr>
          <w:ins w:id="15960" w:author="Author"/>
          <w:del w:id="15961" w:author="Author"/>
        </w:trPr>
        <w:tc>
          <w:tcPr>
            <w:cnfStyle w:val="001000000000" w:firstRow="0" w:lastRow="0" w:firstColumn="1" w:lastColumn="0" w:oddVBand="0" w:evenVBand="0" w:oddHBand="0" w:evenHBand="0" w:firstRowFirstColumn="0" w:firstRowLastColumn="0" w:lastRowFirstColumn="0" w:lastRowLastColumn="0"/>
            <w:tcW w:w="2323" w:type="dxa"/>
          </w:tcPr>
          <w:p w14:paraId="375EB79C" w14:textId="1ED90844" w:rsidR="00B9149B" w:rsidRPr="00563671" w:rsidDel="005E41B3" w:rsidRDefault="00B9149B" w:rsidP="00B31E17">
            <w:pPr>
              <w:spacing w:before="120"/>
              <w:jc w:val="left"/>
              <w:rPr>
                <w:ins w:id="15962" w:author="Author"/>
                <w:del w:id="15963" w:author="Author"/>
                <w:rFonts w:cs="Arial"/>
                <w:sz w:val="20"/>
                <w:szCs w:val="20"/>
                <w:lang w:val="en-IE"/>
              </w:rPr>
            </w:pPr>
            <w:ins w:id="15964" w:author="Author">
              <w:del w:id="15965" w:author="Author">
                <w:r w:rsidRPr="00563671" w:rsidDel="005E41B3">
                  <w:rPr>
                    <w:rFonts w:cs="Arial"/>
                    <w:sz w:val="20"/>
                    <w:szCs w:val="20"/>
                    <w:lang w:val="en-IE"/>
                  </w:rPr>
                  <w:delText>Interface Id</w:delText>
                </w:r>
              </w:del>
            </w:ins>
          </w:p>
        </w:tc>
        <w:tc>
          <w:tcPr>
            <w:tcW w:w="7293" w:type="dxa"/>
            <w:gridSpan w:val="2"/>
          </w:tcPr>
          <w:p w14:paraId="47B6B237" w14:textId="46EFEB54"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66" w:author="Author"/>
                <w:del w:id="15967" w:author="Author"/>
                <w:rFonts w:cs="Arial"/>
                <w:sz w:val="20"/>
                <w:szCs w:val="20"/>
                <w:lang w:val="en-IE"/>
              </w:rPr>
            </w:pPr>
            <w:ins w:id="15968" w:author="Author">
              <w:del w:id="15969" w:author="Author">
                <w:r w:rsidRPr="00563671" w:rsidDel="005E41B3">
                  <w:rPr>
                    <w:rFonts w:cs="Arial"/>
                    <w:sz w:val="20"/>
                    <w:szCs w:val="20"/>
                    <w:lang w:val="en-IE" w:eastAsia="pt-PT"/>
                  </w:rPr>
                  <w:delText>IF192.28</w:delText>
                </w:r>
              </w:del>
            </w:ins>
          </w:p>
        </w:tc>
      </w:tr>
      <w:tr w:rsidR="00563671" w:rsidRPr="00563671" w:rsidDel="005E41B3" w14:paraId="45C12F69" w14:textId="3D89A2E8" w:rsidTr="00B31E17">
        <w:trPr>
          <w:ins w:id="15970" w:author="Author"/>
          <w:del w:id="15971" w:author="Author"/>
        </w:trPr>
        <w:tc>
          <w:tcPr>
            <w:cnfStyle w:val="001000000000" w:firstRow="0" w:lastRow="0" w:firstColumn="1" w:lastColumn="0" w:oddVBand="0" w:evenVBand="0" w:oddHBand="0" w:evenHBand="0" w:firstRowFirstColumn="0" w:firstRowLastColumn="0" w:lastRowFirstColumn="0" w:lastRowLastColumn="0"/>
            <w:tcW w:w="2323" w:type="dxa"/>
          </w:tcPr>
          <w:p w14:paraId="0FED948B" w14:textId="131D93D8" w:rsidR="00B9149B" w:rsidRPr="00563671" w:rsidDel="005E41B3" w:rsidRDefault="00B9149B" w:rsidP="00B31E17">
            <w:pPr>
              <w:spacing w:before="120"/>
              <w:jc w:val="left"/>
              <w:rPr>
                <w:ins w:id="15972" w:author="Author"/>
                <w:del w:id="15973" w:author="Author"/>
                <w:rFonts w:cs="Arial"/>
                <w:sz w:val="20"/>
                <w:szCs w:val="20"/>
                <w:lang w:val="en-IE"/>
              </w:rPr>
            </w:pPr>
            <w:ins w:id="15974" w:author="Author">
              <w:del w:id="15975" w:author="Author">
                <w:r w:rsidRPr="00563671" w:rsidDel="005E41B3">
                  <w:rPr>
                    <w:rFonts w:cs="Arial"/>
                    <w:sz w:val="20"/>
                    <w:szCs w:val="20"/>
                    <w:lang w:val="en-IE"/>
                  </w:rPr>
                  <w:delText>Service Id</w:delText>
                </w:r>
              </w:del>
            </w:ins>
          </w:p>
        </w:tc>
        <w:tc>
          <w:tcPr>
            <w:tcW w:w="7293" w:type="dxa"/>
            <w:gridSpan w:val="2"/>
          </w:tcPr>
          <w:p w14:paraId="2868563D" w14:textId="788FBE6F"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76" w:author="Author"/>
                <w:del w:id="15977" w:author="Author"/>
                <w:rFonts w:cs="Arial"/>
                <w:sz w:val="20"/>
                <w:szCs w:val="20"/>
                <w:lang w:val="en-IE"/>
              </w:rPr>
            </w:pPr>
            <w:ins w:id="15978" w:author="Author">
              <w:del w:id="15979" w:author="Author">
                <w:r w:rsidRPr="00563671" w:rsidDel="005E41B3">
                  <w:rPr>
                    <w:rFonts w:cs="Arial"/>
                    <w:sz w:val="20"/>
                    <w:szCs w:val="20"/>
                    <w:lang w:val="en-IE"/>
                  </w:rPr>
                  <w:delText>TBD</w:delText>
                </w:r>
                <w:r w:rsidR="00C509FB" w:rsidDel="005E41B3">
                  <w:rPr>
                    <w:rFonts w:cs="Arial"/>
                    <w:sz w:val="20"/>
                    <w:szCs w:val="20"/>
                    <w:lang w:val="en-IE"/>
                  </w:rPr>
                  <w:delText>429</w:delText>
                </w:r>
              </w:del>
            </w:ins>
          </w:p>
        </w:tc>
      </w:tr>
      <w:tr w:rsidR="00563671" w:rsidRPr="00563671" w:rsidDel="005E41B3" w14:paraId="73BEC588" w14:textId="0A5C8401" w:rsidTr="00B31E17">
        <w:trPr>
          <w:ins w:id="15980" w:author="Author"/>
          <w:del w:id="15981" w:author="Author"/>
        </w:trPr>
        <w:tc>
          <w:tcPr>
            <w:cnfStyle w:val="001000000000" w:firstRow="0" w:lastRow="0" w:firstColumn="1" w:lastColumn="0" w:oddVBand="0" w:evenVBand="0" w:oddHBand="0" w:evenHBand="0" w:firstRowFirstColumn="0" w:firstRowLastColumn="0" w:lastRowFirstColumn="0" w:lastRowLastColumn="0"/>
            <w:tcW w:w="2323" w:type="dxa"/>
          </w:tcPr>
          <w:p w14:paraId="1F44B367" w14:textId="596D8412" w:rsidR="00B9149B" w:rsidRPr="00563671" w:rsidDel="005E41B3" w:rsidRDefault="00B9149B" w:rsidP="00B31E17">
            <w:pPr>
              <w:spacing w:before="120"/>
              <w:jc w:val="left"/>
              <w:rPr>
                <w:ins w:id="15982" w:author="Author"/>
                <w:del w:id="15983" w:author="Author"/>
                <w:rFonts w:cs="Arial"/>
                <w:sz w:val="20"/>
                <w:szCs w:val="20"/>
                <w:lang w:val="en-IE"/>
              </w:rPr>
            </w:pPr>
            <w:ins w:id="15984" w:author="Author">
              <w:del w:id="15985" w:author="Author">
                <w:r w:rsidRPr="00563671" w:rsidDel="005E41B3">
                  <w:rPr>
                    <w:rFonts w:cs="Arial"/>
                    <w:bCs/>
                    <w:sz w:val="20"/>
                    <w:szCs w:val="20"/>
                  </w:rPr>
                  <w:delText>CSM Service</w:delText>
                </w:r>
              </w:del>
            </w:ins>
          </w:p>
        </w:tc>
        <w:tc>
          <w:tcPr>
            <w:tcW w:w="7293" w:type="dxa"/>
            <w:gridSpan w:val="2"/>
          </w:tcPr>
          <w:p w14:paraId="29A32B3E" w14:textId="4BC61D3D"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86" w:author="Author"/>
                <w:del w:id="15987" w:author="Author"/>
                <w:rFonts w:cs="Arial"/>
                <w:sz w:val="20"/>
                <w:szCs w:val="20"/>
                <w:lang w:val="en-IE"/>
              </w:rPr>
            </w:pPr>
            <w:ins w:id="15988" w:author="Author">
              <w:del w:id="15989" w:author="Author">
                <w:r w:rsidRPr="00563671" w:rsidDel="005E41B3">
                  <w:rPr>
                    <w:rFonts w:cs="Arial"/>
                    <w:sz w:val="20"/>
                    <w:szCs w:val="20"/>
                  </w:rPr>
                  <w:delText>SalesOrder</w:delText>
                </w:r>
              </w:del>
            </w:ins>
          </w:p>
        </w:tc>
      </w:tr>
      <w:tr w:rsidR="00563671" w:rsidRPr="00563671" w:rsidDel="005E41B3" w14:paraId="62D6AA3E" w14:textId="5A2E7BBF" w:rsidTr="00B31E17">
        <w:trPr>
          <w:ins w:id="15990" w:author="Author"/>
          <w:del w:id="15991" w:author="Author"/>
        </w:trPr>
        <w:tc>
          <w:tcPr>
            <w:cnfStyle w:val="001000000000" w:firstRow="0" w:lastRow="0" w:firstColumn="1" w:lastColumn="0" w:oddVBand="0" w:evenVBand="0" w:oddHBand="0" w:evenHBand="0" w:firstRowFirstColumn="0" w:firstRowLastColumn="0" w:lastRowFirstColumn="0" w:lastRowLastColumn="0"/>
            <w:tcW w:w="2323" w:type="dxa"/>
          </w:tcPr>
          <w:p w14:paraId="78ACF4B4" w14:textId="4625003F" w:rsidR="00B9149B" w:rsidRPr="00563671" w:rsidDel="005E41B3" w:rsidRDefault="00B9149B" w:rsidP="00B31E17">
            <w:pPr>
              <w:spacing w:before="120"/>
              <w:jc w:val="left"/>
              <w:rPr>
                <w:ins w:id="15992" w:author="Author"/>
                <w:del w:id="15993" w:author="Author"/>
                <w:rFonts w:cs="Arial"/>
                <w:sz w:val="20"/>
                <w:szCs w:val="20"/>
                <w:lang w:val="en-IE"/>
              </w:rPr>
            </w:pPr>
            <w:ins w:id="15994" w:author="Author">
              <w:del w:id="15995" w:author="Author">
                <w:r w:rsidRPr="00563671" w:rsidDel="005E41B3">
                  <w:rPr>
                    <w:rFonts w:cs="Arial"/>
                    <w:bCs/>
                    <w:sz w:val="20"/>
                    <w:szCs w:val="20"/>
                  </w:rPr>
                  <w:delText>CSM Operation</w:delText>
                </w:r>
              </w:del>
            </w:ins>
          </w:p>
        </w:tc>
        <w:tc>
          <w:tcPr>
            <w:tcW w:w="7293" w:type="dxa"/>
            <w:gridSpan w:val="2"/>
          </w:tcPr>
          <w:p w14:paraId="1E3498CD" w14:textId="270DDEF1" w:rsidR="00B9149B" w:rsidRPr="00563671" w:rsidDel="005E41B3" w:rsidRDefault="00B9149B" w:rsidP="00B31E1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996" w:author="Author"/>
                <w:del w:id="15997" w:author="Author"/>
                <w:rFonts w:cs="Arial"/>
                <w:sz w:val="20"/>
                <w:szCs w:val="20"/>
                <w:lang w:val="pt-PT"/>
              </w:rPr>
            </w:pPr>
            <w:ins w:id="15998" w:author="Author">
              <w:del w:id="15999" w:author="Author">
                <w:r w:rsidRPr="00563671" w:rsidDel="005E41B3">
                  <w:rPr>
                    <w:rFonts w:cs="Arial"/>
                    <w:sz w:val="20"/>
                    <w:szCs w:val="20"/>
                  </w:rPr>
                  <w:delText>CreateSalesOrder</w:delText>
                </w:r>
              </w:del>
            </w:ins>
          </w:p>
        </w:tc>
      </w:tr>
    </w:tbl>
    <w:p w14:paraId="50BF7DC2" w14:textId="444E3111" w:rsidR="00B9149B" w:rsidRPr="00563671" w:rsidDel="005E41B3" w:rsidRDefault="00B9149B" w:rsidP="00234AC9">
      <w:pPr>
        <w:rPr>
          <w:ins w:id="16000" w:author="Author"/>
          <w:del w:id="1600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1ED84CE" w14:textId="201C4CA9" w:rsidTr="00C40039">
        <w:trPr>
          <w:cnfStyle w:val="100000000000" w:firstRow="1" w:lastRow="0" w:firstColumn="0" w:lastColumn="0" w:oddVBand="0" w:evenVBand="0" w:oddHBand="0" w:evenHBand="0" w:firstRowFirstColumn="0" w:firstRowLastColumn="0" w:lastRowFirstColumn="0" w:lastRowLastColumn="0"/>
          <w:ins w:id="16002" w:author="Author"/>
          <w:del w:id="1600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AE56B6A" w14:textId="06BD3B7C" w:rsidR="00006657" w:rsidRPr="00563671" w:rsidDel="005E41B3" w:rsidRDefault="00006657" w:rsidP="00C40039">
            <w:pPr>
              <w:spacing w:before="120"/>
              <w:jc w:val="left"/>
              <w:rPr>
                <w:ins w:id="16004" w:author="Author"/>
                <w:del w:id="16005" w:author="Author"/>
                <w:rFonts w:cs="Arial"/>
                <w:b w:val="0"/>
                <w:color w:val="auto"/>
                <w:sz w:val="20"/>
                <w:szCs w:val="20"/>
                <w:lang w:val="en-IE"/>
              </w:rPr>
            </w:pPr>
          </w:p>
        </w:tc>
        <w:tc>
          <w:tcPr>
            <w:tcW w:w="2976" w:type="dxa"/>
          </w:tcPr>
          <w:p w14:paraId="4E56C5C2" w14:textId="249FC383" w:rsidR="00006657" w:rsidRPr="00563671" w:rsidDel="005E41B3" w:rsidRDefault="00006657" w:rsidP="00C40039">
            <w:pPr>
              <w:spacing w:before="120"/>
              <w:jc w:val="left"/>
              <w:cnfStyle w:val="100000000000" w:firstRow="1" w:lastRow="0" w:firstColumn="0" w:lastColumn="0" w:oddVBand="0" w:evenVBand="0" w:oddHBand="0" w:evenHBand="0" w:firstRowFirstColumn="0" w:firstRowLastColumn="0" w:lastRowFirstColumn="0" w:lastRowLastColumn="0"/>
              <w:rPr>
                <w:ins w:id="16006" w:author="Author"/>
                <w:del w:id="16007" w:author="Author"/>
                <w:rFonts w:cs="Arial"/>
                <w:color w:val="auto"/>
                <w:sz w:val="20"/>
                <w:szCs w:val="20"/>
                <w:lang w:val="en-IE"/>
              </w:rPr>
            </w:pPr>
          </w:p>
        </w:tc>
      </w:tr>
      <w:tr w:rsidR="00563671" w:rsidRPr="00563671" w:rsidDel="005E41B3" w14:paraId="79500A32" w14:textId="1221CCEB" w:rsidTr="00C40039">
        <w:trPr>
          <w:ins w:id="16008" w:author="Author"/>
          <w:del w:id="16009" w:author="Author"/>
        </w:trPr>
        <w:tc>
          <w:tcPr>
            <w:cnfStyle w:val="001000000000" w:firstRow="0" w:lastRow="0" w:firstColumn="1" w:lastColumn="0" w:oddVBand="0" w:evenVBand="0" w:oddHBand="0" w:evenHBand="0" w:firstRowFirstColumn="0" w:firstRowLastColumn="0" w:lastRowFirstColumn="0" w:lastRowLastColumn="0"/>
            <w:tcW w:w="2323" w:type="dxa"/>
          </w:tcPr>
          <w:p w14:paraId="400CD12A" w14:textId="6FD0A1A8" w:rsidR="00006657" w:rsidRPr="00563671" w:rsidDel="005E41B3" w:rsidRDefault="00006657" w:rsidP="00C40039">
            <w:pPr>
              <w:spacing w:before="120"/>
              <w:jc w:val="left"/>
              <w:rPr>
                <w:ins w:id="16010" w:author="Author"/>
                <w:del w:id="16011" w:author="Author"/>
                <w:rFonts w:cs="Arial"/>
                <w:sz w:val="20"/>
                <w:szCs w:val="20"/>
                <w:lang w:val="en-IE"/>
              </w:rPr>
            </w:pPr>
            <w:ins w:id="16012" w:author="Author">
              <w:del w:id="16013" w:author="Author">
                <w:r w:rsidRPr="00563671" w:rsidDel="005E41B3">
                  <w:rPr>
                    <w:rFonts w:cs="Arial"/>
                    <w:sz w:val="20"/>
                    <w:szCs w:val="20"/>
                    <w:lang w:val="en-IE"/>
                  </w:rPr>
                  <w:delText>Service</w:delText>
                </w:r>
              </w:del>
            </w:ins>
          </w:p>
        </w:tc>
        <w:tc>
          <w:tcPr>
            <w:tcW w:w="7293" w:type="dxa"/>
            <w:gridSpan w:val="2"/>
          </w:tcPr>
          <w:p w14:paraId="46C11BB0" w14:textId="12FD152B" w:rsidR="00006657" w:rsidRPr="00563671" w:rsidDel="005E41B3" w:rsidRDefault="00006657" w:rsidP="00C40039">
            <w:pPr>
              <w:pStyle w:val="Default"/>
              <w:jc w:val="left"/>
              <w:cnfStyle w:val="000000000000" w:firstRow="0" w:lastRow="0" w:firstColumn="0" w:lastColumn="0" w:oddVBand="0" w:evenVBand="0" w:oddHBand="0" w:evenHBand="0" w:firstRowFirstColumn="0" w:firstRowLastColumn="0" w:lastRowFirstColumn="0" w:lastRowLastColumn="0"/>
              <w:rPr>
                <w:ins w:id="16014" w:author="Author"/>
                <w:del w:id="16015" w:author="Author"/>
                <w:color w:val="auto"/>
                <w:sz w:val="20"/>
                <w:szCs w:val="20"/>
              </w:rPr>
            </w:pPr>
            <w:ins w:id="16016" w:author="Author">
              <w:del w:id="16017" w:author="Author">
                <w:r w:rsidRPr="00563671" w:rsidDel="005E41B3">
                  <w:rPr>
                    <w:color w:val="auto"/>
                    <w:sz w:val="20"/>
                    <w:szCs w:val="20"/>
                  </w:rPr>
                  <w:delText>Get contract templates ID</w:delText>
                </w:r>
              </w:del>
            </w:ins>
          </w:p>
        </w:tc>
      </w:tr>
      <w:tr w:rsidR="00563671" w:rsidRPr="00563671" w:rsidDel="005E41B3" w14:paraId="0A4AB337" w14:textId="2E755E82" w:rsidTr="00C40039">
        <w:trPr>
          <w:ins w:id="16018" w:author="Author"/>
          <w:del w:id="16019" w:author="Author"/>
        </w:trPr>
        <w:tc>
          <w:tcPr>
            <w:cnfStyle w:val="001000000000" w:firstRow="0" w:lastRow="0" w:firstColumn="1" w:lastColumn="0" w:oddVBand="0" w:evenVBand="0" w:oddHBand="0" w:evenHBand="0" w:firstRowFirstColumn="0" w:firstRowLastColumn="0" w:lastRowFirstColumn="0" w:lastRowLastColumn="0"/>
            <w:tcW w:w="2323" w:type="dxa"/>
          </w:tcPr>
          <w:p w14:paraId="0EA42983" w14:textId="7E482F8D" w:rsidR="00006657" w:rsidRPr="00563671" w:rsidDel="005E41B3" w:rsidRDefault="00006657" w:rsidP="00C40039">
            <w:pPr>
              <w:spacing w:before="120"/>
              <w:jc w:val="left"/>
              <w:rPr>
                <w:ins w:id="16020" w:author="Author"/>
                <w:del w:id="16021" w:author="Author"/>
                <w:rFonts w:cs="Arial"/>
                <w:sz w:val="20"/>
                <w:szCs w:val="20"/>
                <w:lang w:val="en-IE"/>
              </w:rPr>
            </w:pPr>
            <w:ins w:id="16022" w:author="Author">
              <w:del w:id="16023" w:author="Author">
                <w:r w:rsidRPr="00563671" w:rsidDel="005E41B3">
                  <w:rPr>
                    <w:rFonts w:cs="Arial"/>
                    <w:sz w:val="20"/>
                    <w:szCs w:val="20"/>
                    <w:lang w:val="en-IE"/>
                  </w:rPr>
                  <w:delText>Relevant Input Notes</w:delText>
                </w:r>
              </w:del>
            </w:ins>
          </w:p>
        </w:tc>
        <w:tc>
          <w:tcPr>
            <w:tcW w:w="7293" w:type="dxa"/>
            <w:gridSpan w:val="2"/>
          </w:tcPr>
          <w:p w14:paraId="4AD9381E" w14:textId="0767A6C4" w:rsidR="00006657" w:rsidRPr="00563671" w:rsidDel="005E41B3" w:rsidRDefault="00006657" w:rsidP="00006657">
            <w:pPr>
              <w:spacing w:before="120"/>
              <w:jc w:val="left"/>
              <w:cnfStyle w:val="000000000000" w:firstRow="0" w:lastRow="0" w:firstColumn="0" w:lastColumn="0" w:oddVBand="0" w:evenVBand="0" w:oddHBand="0" w:evenHBand="0" w:firstRowFirstColumn="0" w:firstRowLastColumn="0" w:lastRowFirstColumn="0" w:lastRowLastColumn="0"/>
              <w:rPr>
                <w:ins w:id="16024" w:author="Author"/>
                <w:del w:id="16025" w:author="Author"/>
                <w:rFonts w:cs="Arial"/>
                <w:sz w:val="20"/>
                <w:szCs w:val="20"/>
                <w:lang w:val="en-IE"/>
              </w:rPr>
            </w:pPr>
            <w:ins w:id="16026" w:author="Author">
              <w:del w:id="16027" w:author="Author">
                <w:r w:rsidRPr="00563671" w:rsidDel="005E41B3">
                  <w:rPr>
                    <w:rFonts w:cs="Arial"/>
                    <w:sz w:val="20"/>
                    <w:szCs w:val="20"/>
                    <w:lang w:val="en-IE"/>
                  </w:rPr>
                  <w:delText>The request is made against a list of contracts</w:delText>
                </w:r>
              </w:del>
            </w:ins>
          </w:p>
        </w:tc>
      </w:tr>
      <w:tr w:rsidR="00563671" w:rsidRPr="00563671" w:rsidDel="005E41B3" w14:paraId="5853AE22" w14:textId="43B4C0CF" w:rsidTr="00C40039">
        <w:trPr>
          <w:ins w:id="16028" w:author="Author"/>
          <w:del w:id="16029" w:author="Author"/>
        </w:trPr>
        <w:tc>
          <w:tcPr>
            <w:cnfStyle w:val="001000000000" w:firstRow="0" w:lastRow="0" w:firstColumn="1" w:lastColumn="0" w:oddVBand="0" w:evenVBand="0" w:oddHBand="0" w:evenHBand="0" w:firstRowFirstColumn="0" w:firstRowLastColumn="0" w:lastRowFirstColumn="0" w:lastRowLastColumn="0"/>
            <w:tcW w:w="2323" w:type="dxa"/>
          </w:tcPr>
          <w:p w14:paraId="6EC9F010" w14:textId="0235ECAA" w:rsidR="00006657" w:rsidRPr="00563671" w:rsidDel="005E41B3" w:rsidRDefault="00006657" w:rsidP="00C40039">
            <w:pPr>
              <w:spacing w:before="120"/>
              <w:jc w:val="left"/>
              <w:rPr>
                <w:ins w:id="16030" w:author="Author"/>
                <w:del w:id="16031" w:author="Author"/>
                <w:rFonts w:cs="Arial"/>
                <w:sz w:val="20"/>
                <w:szCs w:val="20"/>
                <w:lang w:val="en-IE"/>
              </w:rPr>
            </w:pPr>
            <w:ins w:id="16032" w:author="Author">
              <w:del w:id="16033" w:author="Author">
                <w:r w:rsidRPr="00563671" w:rsidDel="005E41B3">
                  <w:rPr>
                    <w:rFonts w:cs="Arial"/>
                    <w:sz w:val="20"/>
                    <w:szCs w:val="20"/>
                    <w:lang w:val="en-IE"/>
                  </w:rPr>
                  <w:delText>Relevant Output Notes</w:delText>
                </w:r>
              </w:del>
            </w:ins>
          </w:p>
        </w:tc>
        <w:tc>
          <w:tcPr>
            <w:tcW w:w="7293" w:type="dxa"/>
            <w:gridSpan w:val="2"/>
          </w:tcPr>
          <w:p w14:paraId="540B80A9" w14:textId="4495D90E"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34" w:author="Author"/>
                <w:del w:id="16035" w:author="Author"/>
                <w:rFonts w:cs="Arial"/>
                <w:sz w:val="20"/>
                <w:szCs w:val="20"/>
                <w:lang w:val="en-IE"/>
              </w:rPr>
            </w:pPr>
            <w:ins w:id="16036" w:author="Author">
              <w:del w:id="16037" w:author="Author">
                <w:r w:rsidRPr="00563671" w:rsidDel="005E41B3">
                  <w:rPr>
                    <w:rFonts w:cs="Arial"/>
                    <w:sz w:val="20"/>
                    <w:szCs w:val="20"/>
                    <w:lang w:val="en-IE"/>
                  </w:rPr>
                  <w:delText>The response returns all the correspondent template ID for each contract</w:delText>
                </w:r>
              </w:del>
            </w:ins>
          </w:p>
        </w:tc>
      </w:tr>
      <w:tr w:rsidR="00563671" w:rsidRPr="00563671" w:rsidDel="005E41B3" w14:paraId="2F2E4035" w14:textId="00AE434F" w:rsidTr="00C40039">
        <w:trPr>
          <w:ins w:id="16038" w:author="Author"/>
          <w:del w:id="16039" w:author="Author"/>
        </w:trPr>
        <w:tc>
          <w:tcPr>
            <w:cnfStyle w:val="001000000000" w:firstRow="0" w:lastRow="0" w:firstColumn="1" w:lastColumn="0" w:oddVBand="0" w:evenVBand="0" w:oddHBand="0" w:evenHBand="0" w:firstRowFirstColumn="0" w:firstRowLastColumn="0" w:lastRowFirstColumn="0" w:lastRowLastColumn="0"/>
            <w:tcW w:w="2323" w:type="dxa"/>
          </w:tcPr>
          <w:p w14:paraId="1D4C26EB" w14:textId="55113358" w:rsidR="00006657" w:rsidRPr="00563671" w:rsidDel="005E41B3" w:rsidRDefault="00006657" w:rsidP="00C40039">
            <w:pPr>
              <w:spacing w:before="120"/>
              <w:jc w:val="left"/>
              <w:rPr>
                <w:ins w:id="16040" w:author="Author"/>
                <w:del w:id="16041" w:author="Author"/>
                <w:rFonts w:cs="Arial"/>
                <w:sz w:val="20"/>
                <w:szCs w:val="20"/>
                <w:lang w:val="en-IE"/>
              </w:rPr>
            </w:pPr>
            <w:ins w:id="16042" w:author="Author">
              <w:del w:id="16043" w:author="Author">
                <w:r w:rsidRPr="00563671" w:rsidDel="005E41B3">
                  <w:rPr>
                    <w:rFonts w:cs="Arial"/>
                    <w:sz w:val="20"/>
                    <w:szCs w:val="20"/>
                    <w:lang w:val="en-IE"/>
                  </w:rPr>
                  <w:delText>Interface Id</w:delText>
                </w:r>
              </w:del>
            </w:ins>
          </w:p>
        </w:tc>
        <w:tc>
          <w:tcPr>
            <w:tcW w:w="7293" w:type="dxa"/>
            <w:gridSpan w:val="2"/>
          </w:tcPr>
          <w:p w14:paraId="0D7DD3AD" w14:textId="59CBF621" w:rsidR="00006657" w:rsidRPr="00563671" w:rsidDel="005E41B3" w:rsidRDefault="00006657" w:rsidP="00006657">
            <w:pPr>
              <w:spacing w:before="120"/>
              <w:jc w:val="left"/>
              <w:cnfStyle w:val="000000000000" w:firstRow="0" w:lastRow="0" w:firstColumn="0" w:lastColumn="0" w:oddVBand="0" w:evenVBand="0" w:oddHBand="0" w:evenHBand="0" w:firstRowFirstColumn="0" w:firstRowLastColumn="0" w:lastRowFirstColumn="0" w:lastRowLastColumn="0"/>
              <w:rPr>
                <w:ins w:id="16044" w:author="Author"/>
                <w:del w:id="16045" w:author="Author"/>
                <w:rFonts w:cs="Arial"/>
                <w:sz w:val="20"/>
                <w:szCs w:val="20"/>
                <w:lang w:val="en-IE"/>
              </w:rPr>
            </w:pPr>
            <w:ins w:id="16046" w:author="Author">
              <w:del w:id="16047" w:author="Author">
                <w:r w:rsidRPr="00563671" w:rsidDel="005E41B3">
                  <w:rPr>
                    <w:rFonts w:cs="Arial"/>
                    <w:sz w:val="20"/>
                    <w:szCs w:val="20"/>
                    <w:lang w:val="en-IE"/>
                  </w:rPr>
                  <w:delText>IF192.28</w:delText>
                </w:r>
              </w:del>
            </w:ins>
          </w:p>
        </w:tc>
      </w:tr>
      <w:tr w:rsidR="00563671" w:rsidRPr="00563671" w:rsidDel="005E41B3" w14:paraId="5DE4B4F5" w14:textId="374E83BC" w:rsidTr="00C40039">
        <w:trPr>
          <w:ins w:id="16048" w:author="Author"/>
          <w:del w:id="16049" w:author="Author"/>
        </w:trPr>
        <w:tc>
          <w:tcPr>
            <w:cnfStyle w:val="001000000000" w:firstRow="0" w:lastRow="0" w:firstColumn="1" w:lastColumn="0" w:oddVBand="0" w:evenVBand="0" w:oddHBand="0" w:evenHBand="0" w:firstRowFirstColumn="0" w:firstRowLastColumn="0" w:lastRowFirstColumn="0" w:lastRowLastColumn="0"/>
            <w:tcW w:w="2323" w:type="dxa"/>
          </w:tcPr>
          <w:p w14:paraId="1C61F91D" w14:textId="42258B27" w:rsidR="00006657" w:rsidRPr="00563671" w:rsidDel="005E41B3" w:rsidRDefault="00006657" w:rsidP="00C40039">
            <w:pPr>
              <w:spacing w:before="120"/>
              <w:jc w:val="left"/>
              <w:rPr>
                <w:ins w:id="16050" w:author="Author"/>
                <w:del w:id="16051" w:author="Author"/>
                <w:rFonts w:cs="Arial"/>
                <w:sz w:val="20"/>
                <w:szCs w:val="20"/>
                <w:lang w:val="en-IE"/>
              </w:rPr>
            </w:pPr>
            <w:ins w:id="16052" w:author="Author">
              <w:del w:id="16053" w:author="Author">
                <w:r w:rsidRPr="00563671" w:rsidDel="005E41B3">
                  <w:rPr>
                    <w:rFonts w:cs="Arial"/>
                    <w:sz w:val="20"/>
                    <w:szCs w:val="20"/>
                    <w:lang w:val="en-IE"/>
                  </w:rPr>
                  <w:delText>Service Id</w:delText>
                </w:r>
              </w:del>
            </w:ins>
          </w:p>
        </w:tc>
        <w:tc>
          <w:tcPr>
            <w:tcW w:w="7293" w:type="dxa"/>
            <w:gridSpan w:val="2"/>
          </w:tcPr>
          <w:p w14:paraId="759E886D" w14:textId="152E9673"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54" w:author="Author"/>
                <w:del w:id="16055" w:author="Author"/>
                <w:rFonts w:cs="Arial"/>
                <w:sz w:val="20"/>
                <w:szCs w:val="20"/>
                <w:lang w:val="en-IE"/>
              </w:rPr>
            </w:pPr>
            <w:ins w:id="16056" w:author="Author">
              <w:del w:id="16057" w:author="Author">
                <w:r w:rsidRPr="00563671" w:rsidDel="005E41B3">
                  <w:rPr>
                    <w:rFonts w:cs="Arial"/>
                    <w:sz w:val="20"/>
                    <w:szCs w:val="20"/>
                    <w:lang w:val="en-IE"/>
                  </w:rPr>
                  <w:delText>TBD</w:delText>
                </w:r>
              </w:del>
            </w:ins>
          </w:p>
        </w:tc>
      </w:tr>
      <w:tr w:rsidR="00563671" w:rsidRPr="00563671" w:rsidDel="005E41B3" w14:paraId="54FD8A91" w14:textId="16FA976A" w:rsidTr="00C40039">
        <w:trPr>
          <w:ins w:id="16058" w:author="Author"/>
          <w:del w:id="16059" w:author="Author"/>
        </w:trPr>
        <w:tc>
          <w:tcPr>
            <w:cnfStyle w:val="001000000000" w:firstRow="0" w:lastRow="0" w:firstColumn="1" w:lastColumn="0" w:oddVBand="0" w:evenVBand="0" w:oddHBand="0" w:evenHBand="0" w:firstRowFirstColumn="0" w:firstRowLastColumn="0" w:lastRowFirstColumn="0" w:lastRowLastColumn="0"/>
            <w:tcW w:w="2323" w:type="dxa"/>
          </w:tcPr>
          <w:p w14:paraId="29FF027B" w14:textId="7A6D0A76" w:rsidR="00006657" w:rsidRPr="00563671" w:rsidDel="005E41B3" w:rsidRDefault="00006657" w:rsidP="00C40039">
            <w:pPr>
              <w:spacing w:before="120"/>
              <w:jc w:val="left"/>
              <w:rPr>
                <w:ins w:id="16060" w:author="Author"/>
                <w:del w:id="16061" w:author="Author"/>
                <w:rFonts w:cs="Arial"/>
                <w:sz w:val="20"/>
                <w:szCs w:val="20"/>
                <w:lang w:val="en-IE"/>
              </w:rPr>
            </w:pPr>
            <w:ins w:id="16062" w:author="Author">
              <w:del w:id="16063" w:author="Author">
                <w:r w:rsidRPr="00563671" w:rsidDel="005E41B3">
                  <w:rPr>
                    <w:rFonts w:cs="Arial"/>
                    <w:bCs/>
                    <w:sz w:val="20"/>
                    <w:szCs w:val="20"/>
                  </w:rPr>
                  <w:delText>CSM</w:delText>
                </w:r>
                <w:r w:rsidR="008C5E4A" w:rsidDel="005E41B3">
                  <w:rPr>
                    <w:rFonts w:cs="Arial"/>
                    <w:bCs/>
                    <w:sz w:val="20"/>
                    <w:szCs w:val="20"/>
                  </w:rPr>
                  <w:delText>OSB</w:delText>
                </w:r>
                <w:r w:rsidRPr="00563671" w:rsidDel="005E41B3">
                  <w:rPr>
                    <w:rFonts w:cs="Arial"/>
                    <w:bCs/>
                    <w:sz w:val="20"/>
                    <w:szCs w:val="20"/>
                  </w:rPr>
                  <w:delText xml:space="preserve"> Service</w:delText>
                </w:r>
              </w:del>
            </w:ins>
          </w:p>
        </w:tc>
        <w:tc>
          <w:tcPr>
            <w:tcW w:w="7293" w:type="dxa"/>
            <w:gridSpan w:val="2"/>
          </w:tcPr>
          <w:p w14:paraId="370EFC9B" w14:textId="1656B215"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64" w:author="Author"/>
                <w:del w:id="16065" w:author="Author"/>
                <w:rFonts w:cs="Arial"/>
                <w:sz w:val="20"/>
                <w:szCs w:val="20"/>
                <w:lang w:val="en-IE"/>
              </w:rPr>
            </w:pPr>
            <w:ins w:id="16066" w:author="Author">
              <w:del w:id="16067" w:author="Author">
                <w:r w:rsidRPr="00563671" w:rsidDel="005E41B3">
                  <w:rPr>
                    <w:rFonts w:cs="Arial"/>
                    <w:sz w:val="20"/>
                    <w:szCs w:val="20"/>
                  </w:rPr>
                  <w:delText>TBD</w:delText>
                </w:r>
              </w:del>
            </w:ins>
          </w:p>
        </w:tc>
      </w:tr>
      <w:tr w:rsidR="00563671" w:rsidRPr="00563671" w:rsidDel="005E41B3" w14:paraId="35B6D1F2" w14:textId="610A51C8" w:rsidTr="00C40039">
        <w:trPr>
          <w:ins w:id="16068" w:author="Author"/>
          <w:del w:id="16069" w:author="Author"/>
        </w:trPr>
        <w:tc>
          <w:tcPr>
            <w:cnfStyle w:val="001000000000" w:firstRow="0" w:lastRow="0" w:firstColumn="1" w:lastColumn="0" w:oddVBand="0" w:evenVBand="0" w:oddHBand="0" w:evenHBand="0" w:firstRowFirstColumn="0" w:firstRowLastColumn="0" w:lastRowFirstColumn="0" w:lastRowLastColumn="0"/>
            <w:tcW w:w="2323" w:type="dxa"/>
          </w:tcPr>
          <w:p w14:paraId="1DB9C8BA" w14:textId="2ABD31BE" w:rsidR="00006657" w:rsidRPr="00563671" w:rsidDel="005E41B3" w:rsidRDefault="00006657" w:rsidP="00C40039">
            <w:pPr>
              <w:spacing w:before="120"/>
              <w:jc w:val="left"/>
              <w:rPr>
                <w:ins w:id="16070" w:author="Author"/>
                <w:del w:id="16071" w:author="Author"/>
                <w:rFonts w:cs="Arial"/>
                <w:sz w:val="20"/>
                <w:szCs w:val="20"/>
                <w:lang w:val="en-IE"/>
              </w:rPr>
            </w:pPr>
            <w:ins w:id="16072" w:author="Author">
              <w:del w:id="16073" w:author="Author">
                <w:r w:rsidRPr="00563671" w:rsidDel="005E41B3">
                  <w:rPr>
                    <w:rFonts w:cs="Arial"/>
                    <w:bCs/>
                    <w:sz w:val="20"/>
                    <w:szCs w:val="20"/>
                  </w:rPr>
                  <w:delText>CSM</w:delText>
                </w:r>
                <w:r w:rsidR="008C5E4A" w:rsidDel="005E41B3">
                  <w:rPr>
                    <w:rFonts w:cs="Arial"/>
                    <w:bCs/>
                    <w:sz w:val="20"/>
                    <w:szCs w:val="20"/>
                  </w:rPr>
                  <w:delText>OSB</w:delText>
                </w:r>
                <w:r w:rsidRPr="00563671" w:rsidDel="005E41B3">
                  <w:rPr>
                    <w:rFonts w:cs="Arial"/>
                    <w:bCs/>
                    <w:sz w:val="20"/>
                    <w:szCs w:val="20"/>
                  </w:rPr>
                  <w:delText xml:space="preserve"> Operation</w:delText>
                </w:r>
              </w:del>
            </w:ins>
          </w:p>
        </w:tc>
        <w:tc>
          <w:tcPr>
            <w:tcW w:w="7293" w:type="dxa"/>
            <w:gridSpan w:val="2"/>
          </w:tcPr>
          <w:p w14:paraId="7B563832" w14:textId="60CE2FBD"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74" w:author="Author"/>
                <w:del w:id="16075" w:author="Author"/>
                <w:rFonts w:cs="Arial"/>
                <w:sz w:val="20"/>
                <w:szCs w:val="20"/>
                <w:lang w:val="en-IE"/>
              </w:rPr>
            </w:pPr>
            <w:ins w:id="16076" w:author="Author">
              <w:del w:id="16077" w:author="Author">
                <w:r w:rsidRPr="00563671" w:rsidDel="005E41B3">
                  <w:rPr>
                    <w:rFonts w:cs="Arial"/>
                    <w:sz w:val="20"/>
                    <w:szCs w:val="20"/>
                  </w:rPr>
                  <w:delText>TBD</w:delText>
                </w:r>
              </w:del>
            </w:ins>
          </w:p>
        </w:tc>
      </w:tr>
    </w:tbl>
    <w:p w14:paraId="2285D13B" w14:textId="63F0439D" w:rsidR="00006657" w:rsidDel="005E41B3" w:rsidRDefault="00006657" w:rsidP="00234AC9">
      <w:pPr>
        <w:rPr>
          <w:ins w:id="16078" w:author="Author"/>
          <w:del w:id="1607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CD297E" w:rsidRPr="00563671" w:rsidDel="005E41B3" w14:paraId="2AF5BA95" w14:textId="7A8BEC3B" w:rsidTr="00916D5B">
        <w:trPr>
          <w:cnfStyle w:val="100000000000" w:firstRow="1" w:lastRow="0" w:firstColumn="0" w:lastColumn="0" w:oddVBand="0" w:evenVBand="0" w:oddHBand="0" w:evenHBand="0" w:firstRowFirstColumn="0" w:firstRowLastColumn="0" w:lastRowFirstColumn="0" w:lastRowLastColumn="0"/>
          <w:ins w:id="16080" w:author="Author"/>
          <w:del w:id="1608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096E8A4" w14:textId="135ED5B3" w:rsidR="00CD297E" w:rsidRPr="00563671" w:rsidDel="005E41B3" w:rsidRDefault="00CD297E" w:rsidP="00916D5B">
            <w:pPr>
              <w:spacing w:before="120"/>
              <w:jc w:val="left"/>
              <w:rPr>
                <w:ins w:id="16082" w:author="Author"/>
                <w:del w:id="16083" w:author="Author"/>
                <w:rFonts w:cs="Arial"/>
                <w:b w:val="0"/>
                <w:color w:val="auto"/>
                <w:sz w:val="20"/>
                <w:szCs w:val="20"/>
                <w:lang w:val="en-IE"/>
              </w:rPr>
            </w:pPr>
          </w:p>
        </w:tc>
        <w:tc>
          <w:tcPr>
            <w:tcW w:w="2976" w:type="dxa"/>
          </w:tcPr>
          <w:p w14:paraId="2867A370" w14:textId="3838EA93" w:rsidR="00CD297E" w:rsidRPr="00563671" w:rsidDel="005E41B3" w:rsidRDefault="00CD297E" w:rsidP="00916D5B">
            <w:pPr>
              <w:spacing w:before="120"/>
              <w:jc w:val="left"/>
              <w:cnfStyle w:val="100000000000" w:firstRow="1" w:lastRow="0" w:firstColumn="0" w:lastColumn="0" w:oddVBand="0" w:evenVBand="0" w:oddHBand="0" w:evenHBand="0" w:firstRowFirstColumn="0" w:firstRowLastColumn="0" w:lastRowFirstColumn="0" w:lastRowLastColumn="0"/>
              <w:rPr>
                <w:ins w:id="16084" w:author="Author"/>
                <w:del w:id="16085" w:author="Author"/>
                <w:rFonts w:cs="Arial"/>
                <w:color w:val="auto"/>
                <w:sz w:val="20"/>
                <w:szCs w:val="20"/>
                <w:lang w:val="en-IE"/>
              </w:rPr>
            </w:pPr>
          </w:p>
        </w:tc>
      </w:tr>
      <w:tr w:rsidR="00CD297E" w:rsidRPr="00563671" w:rsidDel="005E41B3" w14:paraId="0B138F7F" w14:textId="346ADA95" w:rsidTr="002C2593">
        <w:trPr>
          <w:ins w:id="16086" w:author="Author"/>
          <w:del w:id="16087" w:author="Author"/>
        </w:trPr>
        <w:tc>
          <w:tcPr>
            <w:cnfStyle w:val="001000000000" w:firstRow="0" w:lastRow="0" w:firstColumn="1" w:lastColumn="0" w:oddVBand="0" w:evenVBand="0" w:oddHBand="0" w:evenHBand="0" w:firstRowFirstColumn="0" w:firstRowLastColumn="0" w:lastRowFirstColumn="0" w:lastRowLastColumn="0"/>
            <w:tcW w:w="2323" w:type="dxa"/>
          </w:tcPr>
          <w:p w14:paraId="3003B721" w14:textId="46B26195" w:rsidR="00CD297E" w:rsidRPr="00563671" w:rsidDel="005E41B3" w:rsidRDefault="00CD297E" w:rsidP="00916D5B">
            <w:pPr>
              <w:spacing w:before="120"/>
              <w:jc w:val="left"/>
              <w:rPr>
                <w:ins w:id="16088" w:author="Author"/>
                <w:del w:id="16089" w:author="Author"/>
                <w:rFonts w:cs="Arial"/>
                <w:sz w:val="20"/>
                <w:szCs w:val="20"/>
                <w:lang w:val="en-IE"/>
              </w:rPr>
            </w:pPr>
            <w:ins w:id="16090" w:author="Author">
              <w:del w:id="16091" w:author="Author">
                <w:r w:rsidRPr="00563671" w:rsidDel="005E41B3">
                  <w:rPr>
                    <w:rFonts w:cs="Arial"/>
                    <w:sz w:val="20"/>
                    <w:szCs w:val="20"/>
                    <w:lang w:val="en-IE"/>
                  </w:rPr>
                  <w:delText>Service</w:delText>
                </w:r>
              </w:del>
            </w:ins>
          </w:p>
        </w:tc>
        <w:tc>
          <w:tcPr>
            <w:tcW w:w="7293" w:type="dxa"/>
            <w:gridSpan w:val="2"/>
          </w:tcPr>
          <w:p w14:paraId="19952E07" w14:textId="43A88E60" w:rsidR="00CD297E" w:rsidRPr="00CD297E" w:rsidDel="005E41B3" w:rsidRDefault="00CD297E" w:rsidP="00916D5B">
            <w:pPr>
              <w:pStyle w:val="Default"/>
              <w:jc w:val="left"/>
              <w:cnfStyle w:val="000000000000" w:firstRow="0" w:lastRow="0" w:firstColumn="0" w:lastColumn="0" w:oddVBand="0" w:evenVBand="0" w:oddHBand="0" w:evenHBand="0" w:firstRowFirstColumn="0" w:firstRowLastColumn="0" w:lastRowFirstColumn="0" w:lastRowLastColumn="0"/>
              <w:rPr>
                <w:ins w:id="16092" w:author="Author"/>
                <w:del w:id="16093" w:author="Author"/>
                <w:color w:val="auto"/>
                <w:sz w:val="20"/>
                <w:szCs w:val="20"/>
              </w:rPr>
            </w:pPr>
            <w:ins w:id="16094" w:author="Author">
              <w:del w:id="16095" w:author="Author">
                <w:r w:rsidRPr="00CD297E" w:rsidDel="005E41B3">
                  <w:rPr>
                    <w:sz w:val="20"/>
                  </w:rPr>
                  <w:delText>Get Recommended shared equipment’s</w:delText>
                </w:r>
              </w:del>
            </w:ins>
          </w:p>
        </w:tc>
      </w:tr>
      <w:tr w:rsidR="00CD297E" w:rsidRPr="00563671" w:rsidDel="005E41B3" w14:paraId="253BF6A4" w14:textId="1C7FF8B7" w:rsidTr="002C2593">
        <w:trPr>
          <w:ins w:id="16096" w:author="Author"/>
          <w:del w:id="16097" w:author="Author"/>
        </w:trPr>
        <w:tc>
          <w:tcPr>
            <w:cnfStyle w:val="001000000000" w:firstRow="0" w:lastRow="0" w:firstColumn="1" w:lastColumn="0" w:oddVBand="0" w:evenVBand="0" w:oddHBand="0" w:evenHBand="0" w:firstRowFirstColumn="0" w:firstRowLastColumn="0" w:lastRowFirstColumn="0" w:lastRowLastColumn="0"/>
            <w:tcW w:w="2323" w:type="dxa"/>
          </w:tcPr>
          <w:p w14:paraId="0874C385" w14:textId="5FAF8813" w:rsidR="00CD297E" w:rsidRPr="00563671" w:rsidDel="005E41B3" w:rsidRDefault="00CD297E" w:rsidP="00916D5B">
            <w:pPr>
              <w:spacing w:before="120"/>
              <w:jc w:val="left"/>
              <w:rPr>
                <w:ins w:id="16098" w:author="Author"/>
                <w:del w:id="16099" w:author="Author"/>
                <w:rFonts w:cs="Arial"/>
                <w:sz w:val="20"/>
                <w:szCs w:val="20"/>
                <w:lang w:val="en-IE"/>
              </w:rPr>
            </w:pPr>
            <w:ins w:id="16100" w:author="Author">
              <w:del w:id="16101" w:author="Author">
                <w:r w:rsidRPr="00563671" w:rsidDel="005E41B3">
                  <w:rPr>
                    <w:rFonts w:cs="Arial"/>
                    <w:sz w:val="20"/>
                    <w:szCs w:val="20"/>
                    <w:lang w:val="en-IE"/>
                  </w:rPr>
                  <w:delText>Relevant Input Notes</w:delText>
                </w:r>
              </w:del>
            </w:ins>
          </w:p>
        </w:tc>
        <w:tc>
          <w:tcPr>
            <w:tcW w:w="7293" w:type="dxa"/>
            <w:gridSpan w:val="2"/>
          </w:tcPr>
          <w:p w14:paraId="027D8AA1" w14:textId="3BC555F9" w:rsidR="00CD297E" w:rsidRPr="00563671" w:rsidDel="005E41B3" w:rsidRDefault="00CD297E" w:rsidP="00CD297E">
            <w:pPr>
              <w:spacing w:before="120"/>
              <w:jc w:val="left"/>
              <w:cnfStyle w:val="000000000000" w:firstRow="0" w:lastRow="0" w:firstColumn="0" w:lastColumn="0" w:oddVBand="0" w:evenVBand="0" w:oddHBand="0" w:evenHBand="0" w:firstRowFirstColumn="0" w:firstRowLastColumn="0" w:lastRowFirstColumn="0" w:lastRowLastColumn="0"/>
              <w:rPr>
                <w:ins w:id="16102" w:author="Author"/>
                <w:del w:id="16103" w:author="Author"/>
                <w:rFonts w:cs="Arial"/>
                <w:sz w:val="20"/>
                <w:szCs w:val="20"/>
                <w:lang w:val="en-IE"/>
              </w:rPr>
            </w:pPr>
            <w:ins w:id="16104" w:author="Author">
              <w:del w:id="16105" w:author="Author">
                <w:r w:rsidRPr="00563671" w:rsidDel="005E41B3">
                  <w:rPr>
                    <w:rFonts w:cs="Arial"/>
                    <w:sz w:val="20"/>
                    <w:szCs w:val="20"/>
                    <w:lang w:val="en-IE"/>
                  </w:rPr>
                  <w:delText xml:space="preserve">The request should be made for the </w:delText>
                </w:r>
                <w:r w:rsidDel="005E41B3">
                  <w:rPr>
                    <w:rFonts w:cs="Arial"/>
                    <w:sz w:val="20"/>
                    <w:szCs w:val="20"/>
                    <w:lang w:val="en-IE"/>
                  </w:rPr>
                  <w:delText>given offer</w:delText>
                </w:r>
              </w:del>
            </w:ins>
          </w:p>
        </w:tc>
      </w:tr>
      <w:tr w:rsidR="00CD297E" w:rsidRPr="00563671" w:rsidDel="005E41B3" w14:paraId="58384B8C" w14:textId="3EC3A30A" w:rsidTr="002C2593">
        <w:trPr>
          <w:ins w:id="16106" w:author="Author"/>
          <w:del w:id="16107" w:author="Author"/>
        </w:trPr>
        <w:tc>
          <w:tcPr>
            <w:cnfStyle w:val="001000000000" w:firstRow="0" w:lastRow="0" w:firstColumn="1" w:lastColumn="0" w:oddVBand="0" w:evenVBand="0" w:oddHBand="0" w:evenHBand="0" w:firstRowFirstColumn="0" w:firstRowLastColumn="0" w:lastRowFirstColumn="0" w:lastRowLastColumn="0"/>
            <w:tcW w:w="2323" w:type="dxa"/>
          </w:tcPr>
          <w:p w14:paraId="0871B53F" w14:textId="5431F2A9" w:rsidR="00CD297E" w:rsidRPr="00563671" w:rsidDel="005E41B3" w:rsidRDefault="00CD297E" w:rsidP="00916D5B">
            <w:pPr>
              <w:spacing w:before="120"/>
              <w:jc w:val="left"/>
              <w:rPr>
                <w:ins w:id="16108" w:author="Author"/>
                <w:del w:id="16109" w:author="Author"/>
                <w:rFonts w:cs="Arial"/>
                <w:sz w:val="20"/>
                <w:szCs w:val="20"/>
                <w:lang w:val="en-IE"/>
              </w:rPr>
            </w:pPr>
            <w:ins w:id="16110" w:author="Author">
              <w:del w:id="16111" w:author="Author">
                <w:r w:rsidRPr="00563671" w:rsidDel="005E41B3">
                  <w:rPr>
                    <w:rFonts w:cs="Arial"/>
                    <w:sz w:val="20"/>
                    <w:szCs w:val="20"/>
                    <w:lang w:val="en-IE"/>
                  </w:rPr>
                  <w:delText>Relevant Output Notes</w:delText>
                </w:r>
              </w:del>
            </w:ins>
          </w:p>
        </w:tc>
        <w:tc>
          <w:tcPr>
            <w:tcW w:w="7293" w:type="dxa"/>
            <w:gridSpan w:val="2"/>
          </w:tcPr>
          <w:p w14:paraId="0D42D6D4" w14:textId="33EDA444" w:rsidR="00CD297E" w:rsidRPr="00563671" w:rsidDel="005E41B3" w:rsidRDefault="00CD297E" w:rsidP="00CD297E">
            <w:pPr>
              <w:spacing w:before="120"/>
              <w:jc w:val="left"/>
              <w:cnfStyle w:val="000000000000" w:firstRow="0" w:lastRow="0" w:firstColumn="0" w:lastColumn="0" w:oddVBand="0" w:evenVBand="0" w:oddHBand="0" w:evenHBand="0" w:firstRowFirstColumn="0" w:firstRowLastColumn="0" w:lastRowFirstColumn="0" w:lastRowLastColumn="0"/>
              <w:rPr>
                <w:ins w:id="16112" w:author="Author"/>
                <w:del w:id="16113" w:author="Author"/>
                <w:rFonts w:cs="Arial"/>
                <w:sz w:val="20"/>
                <w:szCs w:val="20"/>
                <w:lang w:val="en-IE"/>
              </w:rPr>
            </w:pPr>
            <w:ins w:id="16114" w:author="Author">
              <w:del w:id="16115" w:author="Author">
                <w:r w:rsidRPr="00563671" w:rsidDel="005E41B3">
                  <w:rPr>
                    <w:rFonts w:cs="Arial"/>
                    <w:sz w:val="20"/>
                    <w:szCs w:val="20"/>
                    <w:lang w:val="en-IE"/>
                  </w:rPr>
                  <w:delText xml:space="preserve">The response should return the </w:delText>
                </w:r>
                <w:r w:rsidDel="005E41B3">
                  <w:rPr>
                    <w:rFonts w:cs="Arial"/>
                    <w:sz w:val="20"/>
                    <w:szCs w:val="20"/>
                    <w:lang w:val="en-IE"/>
                  </w:rPr>
                  <w:delText>list of possible shared equipments</w:delText>
                </w:r>
                <w:r w:rsidR="00B551DE" w:rsidDel="005E41B3">
                  <w:rPr>
                    <w:rFonts w:cs="Arial"/>
                    <w:sz w:val="20"/>
                    <w:szCs w:val="20"/>
                    <w:lang w:val="en-IE"/>
                  </w:rPr>
                  <w:delText>equipment’s</w:delText>
                </w:r>
              </w:del>
            </w:ins>
          </w:p>
        </w:tc>
      </w:tr>
      <w:tr w:rsidR="00CD297E" w:rsidRPr="00563671" w:rsidDel="005E41B3" w14:paraId="6A76C50A" w14:textId="149BE7F8" w:rsidTr="002C2593">
        <w:trPr>
          <w:ins w:id="16116" w:author="Author"/>
          <w:del w:id="16117" w:author="Author"/>
        </w:trPr>
        <w:tc>
          <w:tcPr>
            <w:cnfStyle w:val="001000000000" w:firstRow="0" w:lastRow="0" w:firstColumn="1" w:lastColumn="0" w:oddVBand="0" w:evenVBand="0" w:oddHBand="0" w:evenHBand="0" w:firstRowFirstColumn="0" w:firstRowLastColumn="0" w:lastRowFirstColumn="0" w:lastRowLastColumn="0"/>
            <w:tcW w:w="2323" w:type="dxa"/>
          </w:tcPr>
          <w:p w14:paraId="02B70D1C" w14:textId="62AE7873" w:rsidR="00CD297E" w:rsidRPr="00563671" w:rsidDel="005E41B3" w:rsidRDefault="00CD297E" w:rsidP="00916D5B">
            <w:pPr>
              <w:spacing w:before="120"/>
              <w:jc w:val="left"/>
              <w:rPr>
                <w:ins w:id="16118" w:author="Author"/>
                <w:del w:id="16119" w:author="Author"/>
                <w:rFonts w:cs="Arial"/>
                <w:sz w:val="20"/>
                <w:szCs w:val="20"/>
                <w:lang w:val="en-IE"/>
              </w:rPr>
            </w:pPr>
            <w:ins w:id="16120" w:author="Author">
              <w:del w:id="16121" w:author="Author">
                <w:r w:rsidRPr="00563671" w:rsidDel="005E41B3">
                  <w:rPr>
                    <w:rFonts w:cs="Arial"/>
                    <w:sz w:val="20"/>
                    <w:szCs w:val="20"/>
                    <w:lang w:val="en-IE"/>
                  </w:rPr>
                  <w:delText>Interface Id</w:delText>
                </w:r>
              </w:del>
            </w:ins>
          </w:p>
        </w:tc>
        <w:tc>
          <w:tcPr>
            <w:tcW w:w="7293" w:type="dxa"/>
            <w:gridSpan w:val="2"/>
          </w:tcPr>
          <w:p w14:paraId="437E9714" w14:textId="3F680530"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22" w:author="Author"/>
                <w:del w:id="16123" w:author="Author"/>
                <w:rFonts w:cs="Arial"/>
                <w:sz w:val="20"/>
                <w:szCs w:val="20"/>
                <w:lang w:val="en-IE"/>
              </w:rPr>
            </w:pPr>
            <w:ins w:id="16124" w:author="Author">
              <w:del w:id="16125" w:author="Author">
                <w:r w:rsidRPr="00563671" w:rsidDel="005E41B3">
                  <w:rPr>
                    <w:rFonts w:cs="Arial"/>
                    <w:sz w:val="20"/>
                    <w:szCs w:val="20"/>
                    <w:lang w:val="en-IE" w:eastAsia="pt-PT"/>
                  </w:rPr>
                  <w:delText>IF192.28</w:delText>
                </w:r>
              </w:del>
            </w:ins>
          </w:p>
        </w:tc>
      </w:tr>
      <w:tr w:rsidR="00CD297E" w:rsidRPr="00563671" w:rsidDel="005E41B3" w14:paraId="0544A264" w14:textId="44FDCC24" w:rsidTr="002C2593">
        <w:trPr>
          <w:ins w:id="16126" w:author="Author"/>
          <w:del w:id="16127" w:author="Author"/>
        </w:trPr>
        <w:tc>
          <w:tcPr>
            <w:cnfStyle w:val="001000000000" w:firstRow="0" w:lastRow="0" w:firstColumn="1" w:lastColumn="0" w:oddVBand="0" w:evenVBand="0" w:oddHBand="0" w:evenHBand="0" w:firstRowFirstColumn="0" w:firstRowLastColumn="0" w:lastRowFirstColumn="0" w:lastRowLastColumn="0"/>
            <w:tcW w:w="2323" w:type="dxa"/>
          </w:tcPr>
          <w:p w14:paraId="6971FB41" w14:textId="04B67291" w:rsidR="00CD297E" w:rsidRPr="00563671" w:rsidDel="005E41B3" w:rsidRDefault="00CD297E" w:rsidP="00916D5B">
            <w:pPr>
              <w:spacing w:before="120"/>
              <w:jc w:val="left"/>
              <w:rPr>
                <w:ins w:id="16128" w:author="Author"/>
                <w:del w:id="16129" w:author="Author"/>
                <w:rFonts w:cs="Arial"/>
                <w:sz w:val="20"/>
                <w:szCs w:val="20"/>
                <w:lang w:val="en-IE"/>
              </w:rPr>
            </w:pPr>
            <w:ins w:id="16130" w:author="Author">
              <w:del w:id="16131" w:author="Author">
                <w:r w:rsidRPr="00563671" w:rsidDel="005E41B3">
                  <w:rPr>
                    <w:rFonts w:cs="Arial"/>
                    <w:sz w:val="20"/>
                    <w:szCs w:val="20"/>
                    <w:lang w:val="en-IE"/>
                  </w:rPr>
                  <w:delText>Service Id</w:delText>
                </w:r>
              </w:del>
            </w:ins>
          </w:p>
        </w:tc>
        <w:tc>
          <w:tcPr>
            <w:tcW w:w="7293" w:type="dxa"/>
            <w:gridSpan w:val="2"/>
          </w:tcPr>
          <w:p w14:paraId="54C0D8A9" w14:textId="0796F33B"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32" w:author="Author"/>
                <w:del w:id="16133" w:author="Author"/>
                <w:rFonts w:cs="Arial"/>
                <w:sz w:val="20"/>
                <w:szCs w:val="20"/>
                <w:lang w:val="en-IE"/>
              </w:rPr>
            </w:pPr>
            <w:ins w:id="16134" w:author="Author">
              <w:del w:id="16135" w:author="Author">
                <w:r w:rsidDel="005E41B3">
                  <w:rPr>
                    <w:rFonts w:cs="Arial"/>
                    <w:sz w:val="20"/>
                    <w:szCs w:val="20"/>
                    <w:lang w:val="en-IE"/>
                  </w:rPr>
                  <w:delText>TBD</w:delText>
                </w:r>
              </w:del>
            </w:ins>
          </w:p>
        </w:tc>
      </w:tr>
      <w:tr w:rsidR="00CD297E" w:rsidRPr="00563671" w:rsidDel="005E41B3" w14:paraId="14BB6E12" w14:textId="311A4611" w:rsidTr="002C2593">
        <w:trPr>
          <w:ins w:id="16136" w:author="Author"/>
          <w:del w:id="16137" w:author="Author"/>
        </w:trPr>
        <w:tc>
          <w:tcPr>
            <w:cnfStyle w:val="001000000000" w:firstRow="0" w:lastRow="0" w:firstColumn="1" w:lastColumn="0" w:oddVBand="0" w:evenVBand="0" w:oddHBand="0" w:evenHBand="0" w:firstRowFirstColumn="0" w:firstRowLastColumn="0" w:lastRowFirstColumn="0" w:lastRowLastColumn="0"/>
            <w:tcW w:w="2323" w:type="dxa"/>
          </w:tcPr>
          <w:p w14:paraId="35168562" w14:textId="63C0883B" w:rsidR="00CD297E" w:rsidRPr="00563671" w:rsidDel="005E41B3" w:rsidRDefault="00CD297E" w:rsidP="00916D5B">
            <w:pPr>
              <w:spacing w:before="120"/>
              <w:jc w:val="left"/>
              <w:rPr>
                <w:ins w:id="16138" w:author="Author"/>
                <w:del w:id="16139" w:author="Author"/>
                <w:rFonts w:cs="Arial"/>
                <w:sz w:val="20"/>
                <w:szCs w:val="20"/>
                <w:lang w:val="en-IE"/>
              </w:rPr>
            </w:pPr>
            <w:ins w:id="16140" w:author="Author">
              <w:del w:id="16141" w:author="Author">
                <w:r w:rsidRPr="00563671" w:rsidDel="005E41B3">
                  <w:rPr>
                    <w:rFonts w:cs="Arial"/>
                    <w:bCs/>
                    <w:sz w:val="20"/>
                    <w:szCs w:val="20"/>
                  </w:rPr>
                  <w:delText>CSM Service</w:delText>
                </w:r>
              </w:del>
            </w:ins>
          </w:p>
        </w:tc>
        <w:tc>
          <w:tcPr>
            <w:tcW w:w="7293" w:type="dxa"/>
            <w:gridSpan w:val="2"/>
          </w:tcPr>
          <w:p w14:paraId="3C07DD23" w14:textId="1E40A583"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42" w:author="Author"/>
                <w:del w:id="16143" w:author="Author"/>
                <w:rFonts w:cs="Arial"/>
                <w:sz w:val="20"/>
                <w:szCs w:val="20"/>
                <w:lang w:val="en-IE"/>
              </w:rPr>
            </w:pPr>
            <w:ins w:id="16144" w:author="Author">
              <w:del w:id="16145" w:author="Author">
                <w:r w:rsidDel="005E41B3">
                  <w:rPr>
                    <w:rFonts w:cs="Arial"/>
                    <w:sz w:val="20"/>
                    <w:szCs w:val="20"/>
                  </w:rPr>
                  <w:delText>TBD</w:delText>
                </w:r>
              </w:del>
            </w:ins>
          </w:p>
        </w:tc>
      </w:tr>
      <w:tr w:rsidR="00CD297E" w:rsidRPr="00563671" w:rsidDel="005E41B3" w14:paraId="58DF653C" w14:textId="0EB14EBF" w:rsidTr="002C2593">
        <w:trPr>
          <w:ins w:id="16146" w:author="Author"/>
          <w:del w:id="16147" w:author="Author"/>
        </w:trPr>
        <w:tc>
          <w:tcPr>
            <w:cnfStyle w:val="001000000000" w:firstRow="0" w:lastRow="0" w:firstColumn="1" w:lastColumn="0" w:oddVBand="0" w:evenVBand="0" w:oddHBand="0" w:evenHBand="0" w:firstRowFirstColumn="0" w:firstRowLastColumn="0" w:lastRowFirstColumn="0" w:lastRowLastColumn="0"/>
            <w:tcW w:w="2323" w:type="dxa"/>
          </w:tcPr>
          <w:p w14:paraId="757A60A8" w14:textId="64DF1D38" w:rsidR="00CD297E" w:rsidRPr="00563671" w:rsidDel="005E41B3" w:rsidRDefault="00CD297E" w:rsidP="00916D5B">
            <w:pPr>
              <w:spacing w:before="120"/>
              <w:jc w:val="left"/>
              <w:rPr>
                <w:ins w:id="16148" w:author="Author"/>
                <w:del w:id="16149" w:author="Author"/>
                <w:rFonts w:cs="Arial"/>
                <w:sz w:val="20"/>
                <w:szCs w:val="20"/>
                <w:lang w:val="en-IE"/>
              </w:rPr>
            </w:pPr>
            <w:ins w:id="16150" w:author="Author">
              <w:del w:id="16151" w:author="Author">
                <w:r w:rsidRPr="00563671" w:rsidDel="005E41B3">
                  <w:rPr>
                    <w:rFonts w:cs="Arial"/>
                    <w:bCs/>
                    <w:sz w:val="20"/>
                    <w:szCs w:val="20"/>
                  </w:rPr>
                  <w:delText>CSM Operation</w:delText>
                </w:r>
              </w:del>
            </w:ins>
          </w:p>
        </w:tc>
        <w:tc>
          <w:tcPr>
            <w:tcW w:w="7293" w:type="dxa"/>
            <w:gridSpan w:val="2"/>
          </w:tcPr>
          <w:p w14:paraId="72DB0F1B" w14:textId="2B985994" w:rsidR="00CD297E" w:rsidRPr="00563671" w:rsidDel="005E41B3" w:rsidRDefault="00CD297E" w:rsidP="00916D5B">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152" w:author="Author"/>
                <w:del w:id="16153" w:author="Author"/>
                <w:rFonts w:cs="Arial"/>
                <w:sz w:val="20"/>
                <w:szCs w:val="20"/>
                <w:lang w:val="pt-PT"/>
              </w:rPr>
            </w:pPr>
            <w:ins w:id="16154" w:author="Author">
              <w:del w:id="16155" w:author="Author">
                <w:r w:rsidDel="005E41B3">
                  <w:rPr>
                    <w:rFonts w:cs="Arial"/>
                    <w:sz w:val="20"/>
                    <w:szCs w:val="20"/>
                  </w:rPr>
                  <w:delText>TBD</w:delText>
                </w:r>
              </w:del>
            </w:ins>
          </w:p>
        </w:tc>
      </w:tr>
    </w:tbl>
    <w:p w14:paraId="63657F30" w14:textId="4326AFE8" w:rsidR="00CD297E" w:rsidDel="005E41B3" w:rsidRDefault="00CD297E" w:rsidP="00234AC9">
      <w:pPr>
        <w:rPr>
          <w:ins w:id="16156" w:author="Author"/>
          <w:del w:id="16157" w:author="Author"/>
          <w:rFonts w:cs="Arial"/>
          <w:sz w:val="20"/>
          <w:szCs w:val="20"/>
          <w:lang w:val="en-IE"/>
        </w:rPr>
      </w:pPr>
    </w:p>
    <w:p w14:paraId="6BC025F4" w14:textId="3E372BCD" w:rsidR="00CD297E" w:rsidRPr="00563671" w:rsidDel="005E41B3" w:rsidRDefault="00CD297E" w:rsidP="00234AC9">
      <w:pPr>
        <w:rPr>
          <w:ins w:id="16158" w:author="Author"/>
          <w:del w:id="1615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1437EBE8" w14:textId="32042ACF" w:rsidTr="00856237">
        <w:trPr>
          <w:cnfStyle w:val="100000000000" w:firstRow="1" w:lastRow="0" w:firstColumn="0" w:lastColumn="0" w:oddVBand="0" w:evenVBand="0" w:oddHBand="0" w:evenHBand="0" w:firstRowFirstColumn="0" w:firstRowLastColumn="0" w:lastRowFirstColumn="0" w:lastRowLastColumn="0"/>
          <w:ins w:id="16160" w:author="Author"/>
          <w:del w:id="1616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5E51ACE" w14:textId="65982D1D" w:rsidR="00856237" w:rsidRPr="00563671" w:rsidDel="005E41B3" w:rsidRDefault="00856237" w:rsidP="00856237">
            <w:pPr>
              <w:spacing w:before="120"/>
              <w:jc w:val="left"/>
              <w:rPr>
                <w:ins w:id="16162" w:author="Author"/>
                <w:del w:id="16163" w:author="Author"/>
                <w:rFonts w:cs="Arial"/>
                <w:b w:val="0"/>
                <w:color w:val="auto"/>
                <w:sz w:val="20"/>
                <w:szCs w:val="20"/>
                <w:lang w:val="en-IE"/>
              </w:rPr>
            </w:pPr>
          </w:p>
        </w:tc>
        <w:tc>
          <w:tcPr>
            <w:tcW w:w="2976" w:type="dxa"/>
          </w:tcPr>
          <w:p w14:paraId="714236A9" w14:textId="1A07A2FB"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6164" w:author="Author"/>
                <w:del w:id="16165" w:author="Author"/>
                <w:rFonts w:cs="Arial"/>
                <w:color w:val="auto"/>
                <w:sz w:val="20"/>
                <w:szCs w:val="20"/>
                <w:lang w:val="en-IE"/>
              </w:rPr>
            </w:pPr>
          </w:p>
        </w:tc>
      </w:tr>
      <w:tr w:rsidR="00563671" w:rsidRPr="00563671" w:rsidDel="005E41B3" w14:paraId="30BE1612" w14:textId="33361547" w:rsidTr="00856237">
        <w:trPr>
          <w:ins w:id="16166" w:author="Author"/>
          <w:del w:id="16167" w:author="Author"/>
        </w:trPr>
        <w:tc>
          <w:tcPr>
            <w:cnfStyle w:val="001000000000" w:firstRow="0" w:lastRow="0" w:firstColumn="1" w:lastColumn="0" w:oddVBand="0" w:evenVBand="0" w:oddHBand="0" w:evenHBand="0" w:firstRowFirstColumn="0" w:firstRowLastColumn="0" w:lastRowFirstColumn="0" w:lastRowLastColumn="0"/>
            <w:tcW w:w="2323" w:type="dxa"/>
          </w:tcPr>
          <w:p w14:paraId="4061D628" w14:textId="2C3CA459" w:rsidR="00856237" w:rsidRPr="00563671" w:rsidDel="005E41B3" w:rsidRDefault="00856237" w:rsidP="00856237">
            <w:pPr>
              <w:spacing w:before="120"/>
              <w:jc w:val="left"/>
              <w:rPr>
                <w:ins w:id="16168" w:author="Author"/>
                <w:del w:id="16169" w:author="Author"/>
                <w:rFonts w:cs="Arial"/>
                <w:sz w:val="20"/>
                <w:szCs w:val="20"/>
                <w:lang w:val="en-IE"/>
              </w:rPr>
            </w:pPr>
            <w:ins w:id="16170" w:author="Author">
              <w:del w:id="16171" w:author="Author">
                <w:r w:rsidRPr="00563671" w:rsidDel="005E41B3">
                  <w:rPr>
                    <w:rFonts w:cs="Arial"/>
                    <w:sz w:val="20"/>
                    <w:szCs w:val="20"/>
                    <w:lang w:val="en-IE"/>
                  </w:rPr>
                  <w:delText>Service</w:delText>
                </w:r>
              </w:del>
            </w:ins>
          </w:p>
        </w:tc>
        <w:tc>
          <w:tcPr>
            <w:tcW w:w="7293" w:type="dxa"/>
            <w:gridSpan w:val="2"/>
          </w:tcPr>
          <w:p w14:paraId="0461A330" w14:textId="31C6D069" w:rsidR="00856237" w:rsidRPr="00563671" w:rsidDel="005E41B3" w:rsidRDefault="00E73B40" w:rsidP="00E73B4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172" w:author="Author"/>
                <w:del w:id="16173" w:author="Author"/>
                <w:rFonts w:cs="Arial"/>
                <w:sz w:val="20"/>
                <w:szCs w:val="20"/>
                <w:lang w:val="en-IE"/>
              </w:rPr>
            </w:pPr>
            <w:ins w:id="16174" w:author="Author">
              <w:del w:id="16175" w:author="Author">
                <w:r w:rsidRPr="00563671" w:rsidDel="005E41B3">
                  <w:rPr>
                    <w:rFonts w:cs="Arial"/>
                    <w:sz w:val="20"/>
                    <w:szCs w:val="20"/>
                    <w:lang w:val="en-IE"/>
                  </w:rPr>
                  <w:delText>Redeem loyalty points</w:delText>
                </w:r>
              </w:del>
            </w:ins>
          </w:p>
        </w:tc>
      </w:tr>
      <w:tr w:rsidR="00563671" w:rsidRPr="00563671" w:rsidDel="005E41B3" w14:paraId="4850275B" w14:textId="4695E72A" w:rsidTr="00856237">
        <w:trPr>
          <w:ins w:id="16176" w:author="Author"/>
          <w:del w:id="16177" w:author="Author"/>
        </w:trPr>
        <w:tc>
          <w:tcPr>
            <w:cnfStyle w:val="001000000000" w:firstRow="0" w:lastRow="0" w:firstColumn="1" w:lastColumn="0" w:oddVBand="0" w:evenVBand="0" w:oddHBand="0" w:evenHBand="0" w:firstRowFirstColumn="0" w:firstRowLastColumn="0" w:lastRowFirstColumn="0" w:lastRowLastColumn="0"/>
            <w:tcW w:w="2323" w:type="dxa"/>
          </w:tcPr>
          <w:p w14:paraId="07617BC5" w14:textId="39112E1E" w:rsidR="00856237" w:rsidRPr="00563671" w:rsidDel="005E41B3" w:rsidRDefault="00856237" w:rsidP="00856237">
            <w:pPr>
              <w:spacing w:before="120"/>
              <w:jc w:val="left"/>
              <w:rPr>
                <w:ins w:id="16178" w:author="Author"/>
                <w:del w:id="16179" w:author="Author"/>
                <w:rFonts w:cs="Arial"/>
                <w:sz w:val="20"/>
                <w:szCs w:val="20"/>
                <w:lang w:val="en-IE"/>
              </w:rPr>
            </w:pPr>
            <w:ins w:id="16180" w:author="Author">
              <w:del w:id="16181" w:author="Author">
                <w:r w:rsidRPr="00563671" w:rsidDel="005E41B3">
                  <w:rPr>
                    <w:rFonts w:cs="Arial"/>
                    <w:sz w:val="20"/>
                    <w:szCs w:val="20"/>
                    <w:lang w:val="en-IE"/>
                  </w:rPr>
                  <w:delText>Relevant Input Notes</w:delText>
                </w:r>
              </w:del>
            </w:ins>
          </w:p>
        </w:tc>
        <w:tc>
          <w:tcPr>
            <w:tcW w:w="7293" w:type="dxa"/>
            <w:gridSpan w:val="2"/>
          </w:tcPr>
          <w:p w14:paraId="41D5F621" w14:textId="50361A25" w:rsidR="00856237" w:rsidRPr="00563671" w:rsidDel="005E41B3" w:rsidRDefault="008633C4" w:rsidP="00E73B40">
            <w:pPr>
              <w:spacing w:before="120"/>
              <w:jc w:val="left"/>
              <w:cnfStyle w:val="000000000000" w:firstRow="0" w:lastRow="0" w:firstColumn="0" w:lastColumn="0" w:oddVBand="0" w:evenVBand="0" w:oddHBand="0" w:evenHBand="0" w:firstRowFirstColumn="0" w:firstRowLastColumn="0" w:lastRowFirstColumn="0" w:lastRowLastColumn="0"/>
              <w:rPr>
                <w:ins w:id="16182" w:author="Author"/>
                <w:del w:id="16183" w:author="Author"/>
                <w:rFonts w:cs="Arial"/>
                <w:sz w:val="20"/>
                <w:szCs w:val="20"/>
                <w:lang w:val="en-IE"/>
              </w:rPr>
            </w:pPr>
            <w:ins w:id="16184" w:author="Author">
              <w:del w:id="16185" w:author="Author">
                <w:r w:rsidRPr="00563671" w:rsidDel="005E41B3">
                  <w:rPr>
                    <w:rFonts w:cs="Arial"/>
                    <w:sz w:val="20"/>
                    <w:szCs w:val="20"/>
                    <w:lang w:val="en-IE"/>
                  </w:rPr>
                  <w:delText>The request sends the loyalty points quantity to be redeemed</w:delText>
                </w:r>
              </w:del>
            </w:ins>
          </w:p>
        </w:tc>
      </w:tr>
      <w:tr w:rsidR="00563671" w:rsidRPr="00563671" w:rsidDel="005E41B3" w14:paraId="5D51560C" w14:textId="7842FF39" w:rsidTr="00856237">
        <w:trPr>
          <w:ins w:id="16186" w:author="Author"/>
          <w:del w:id="16187" w:author="Author"/>
        </w:trPr>
        <w:tc>
          <w:tcPr>
            <w:cnfStyle w:val="001000000000" w:firstRow="0" w:lastRow="0" w:firstColumn="1" w:lastColumn="0" w:oddVBand="0" w:evenVBand="0" w:oddHBand="0" w:evenHBand="0" w:firstRowFirstColumn="0" w:firstRowLastColumn="0" w:lastRowFirstColumn="0" w:lastRowLastColumn="0"/>
            <w:tcW w:w="2323" w:type="dxa"/>
          </w:tcPr>
          <w:p w14:paraId="46029FF5" w14:textId="3A726D3A" w:rsidR="00856237" w:rsidRPr="00563671" w:rsidDel="005E41B3" w:rsidRDefault="00856237" w:rsidP="00856237">
            <w:pPr>
              <w:spacing w:before="120"/>
              <w:jc w:val="left"/>
              <w:rPr>
                <w:ins w:id="16188" w:author="Author"/>
                <w:del w:id="16189" w:author="Author"/>
                <w:rFonts w:cs="Arial"/>
                <w:sz w:val="20"/>
                <w:szCs w:val="20"/>
                <w:lang w:val="en-IE"/>
              </w:rPr>
            </w:pPr>
            <w:ins w:id="16190" w:author="Author">
              <w:del w:id="16191" w:author="Author">
                <w:r w:rsidRPr="00563671" w:rsidDel="005E41B3">
                  <w:rPr>
                    <w:rFonts w:cs="Arial"/>
                    <w:sz w:val="20"/>
                    <w:szCs w:val="20"/>
                    <w:lang w:val="en-IE"/>
                  </w:rPr>
                  <w:delText>Relevant Output Notes</w:delText>
                </w:r>
              </w:del>
            </w:ins>
          </w:p>
        </w:tc>
        <w:tc>
          <w:tcPr>
            <w:tcW w:w="7293" w:type="dxa"/>
            <w:gridSpan w:val="2"/>
          </w:tcPr>
          <w:p w14:paraId="6DBF41EF" w14:textId="3E12F4B8" w:rsidR="00856237" w:rsidRPr="00563671" w:rsidDel="005E41B3" w:rsidRDefault="008633C4" w:rsidP="00E73B40">
            <w:pPr>
              <w:spacing w:before="120"/>
              <w:jc w:val="left"/>
              <w:cnfStyle w:val="000000000000" w:firstRow="0" w:lastRow="0" w:firstColumn="0" w:lastColumn="0" w:oddVBand="0" w:evenVBand="0" w:oddHBand="0" w:evenHBand="0" w:firstRowFirstColumn="0" w:firstRowLastColumn="0" w:lastRowFirstColumn="0" w:lastRowLastColumn="0"/>
              <w:rPr>
                <w:ins w:id="16192" w:author="Author"/>
                <w:del w:id="16193" w:author="Author"/>
                <w:rFonts w:cs="Arial"/>
                <w:sz w:val="20"/>
                <w:szCs w:val="20"/>
                <w:lang w:val="en-IE"/>
              </w:rPr>
            </w:pPr>
            <w:ins w:id="16194" w:author="Author">
              <w:del w:id="16195" w:author="Author">
                <w:r w:rsidRPr="00563671" w:rsidDel="005E41B3">
                  <w:rPr>
                    <w:rFonts w:cs="Arial"/>
                    <w:sz w:val="20"/>
                    <w:szCs w:val="20"/>
                    <w:lang w:val="en-IE"/>
                  </w:rPr>
                  <w:delText>The response should return the operation status</w:delText>
                </w:r>
              </w:del>
            </w:ins>
          </w:p>
        </w:tc>
      </w:tr>
      <w:tr w:rsidR="00563671" w:rsidRPr="00563671" w:rsidDel="005E41B3" w14:paraId="196102BF" w14:textId="0796CCB8" w:rsidTr="00856237">
        <w:trPr>
          <w:ins w:id="16196" w:author="Author"/>
          <w:del w:id="16197" w:author="Author"/>
        </w:trPr>
        <w:tc>
          <w:tcPr>
            <w:cnfStyle w:val="001000000000" w:firstRow="0" w:lastRow="0" w:firstColumn="1" w:lastColumn="0" w:oddVBand="0" w:evenVBand="0" w:oddHBand="0" w:evenHBand="0" w:firstRowFirstColumn="0" w:firstRowLastColumn="0" w:lastRowFirstColumn="0" w:lastRowLastColumn="0"/>
            <w:tcW w:w="2323" w:type="dxa"/>
          </w:tcPr>
          <w:p w14:paraId="145EFDAD" w14:textId="454878D4" w:rsidR="00856237" w:rsidRPr="00563671" w:rsidDel="005E41B3" w:rsidRDefault="00856237" w:rsidP="00856237">
            <w:pPr>
              <w:spacing w:before="120"/>
              <w:jc w:val="left"/>
              <w:rPr>
                <w:ins w:id="16198" w:author="Author"/>
                <w:del w:id="16199" w:author="Author"/>
                <w:rFonts w:cs="Arial"/>
                <w:sz w:val="20"/>
                <w:szCs w:val="20"/>
                <w:lang w:val="en-IE"/>
              </w:rPr>
            </w:pPr>
            <w:ins w:id="16200" w:author="Author">
              <w:del w:id="16201" w:author="Author">
                <w:r w:rsidRPr="00563671" w:rsidDel="005E41B3">
                  <w:rPr>
                    <w:rFonts w:cs="Arial"/>
                    <w:sz w:val="20"/>
                    <w:szCs w:val="20"/>
                    <w:lang w:val="en-IE"/>
                  </w:rPr>
                  <w:delText>Interface Id</w:delText>
                </w:r>
              </w:del>
            </w:ins>
          </w:p>
        </w:tc>
        <w:tc>
          <w:tcPr>
            <w:tcW w:w="7293" w:type="dxa"/>
            <w:gridSpan w:val="2"/>
          </w:tcPr>
          <w:p w14:paraId="1B369E3B" w14:textId="57DE5604" w:rsidR="00856237" w:rsidRPr="00563671" w:rsidDel="005E41B3" w:rsidRDefault="00856237" w:rsidP="00E73B40">
            <w:pPr>
              <w:spacing w:before="120"/>
              <w:jc w:val="left"/>
              <w:cnfStyle w:val="000000000000" w:firstRow="0" w:lastRow="0" w:firstColumn="0" w:lastColumn="0" w:oddVBand="0" w:evenVBand="0" w:oddHBand="0" w:evenHBand="0" w:firstRowFirstColumn="0" w:firstRowLastColumn="0" w:lastRowFirstColumn="0" w:lastRowLastColumn="0"/>
              <w:rPr>
                <w:ins w:id="16202" w:author="Author"/>
                <w:del w:id="16203" w:author="Author"/>
                <w:rFonts w:cs="Arial"/>
                <w:sz w:val="20"/>
                <w:szCs w:val="20"/>
                <w:lang w:val="en-IE"/>
              </w:rPr>
            </w:pPr>
            <w:ins w:id="16204" w:author="Author">
              <w:del w:id="16205" w:author="Author">
                <w:r w:rsidRPr="00563671" w:rsidDel="005E41B3">
                  <w:rPr>
                    <w:rFonts w:cs="Arial"/>
                    <w:sz w:val="20"/>
                    <w:szCs w:val="20"/>
                    <w:lang w:val="en-IE"/>
                  </w:rPr>
                  <w:delText>IF192.0</w:delText>
                </w:r>
                <w:r w:rsidR="00E73B40" w:rsidRPr="00563671" w:rsidDel="005E41B3">
                  <w:rPr>
                    <w:rFonts w:cs="Arial"/>
                    <w:sz w:val="20"/>
                    <w:szCs w:val="20"/>
                    <w:lang w:val="en-IE"/>
                  </w:rPr>
                  <w:delText>1</w:delText>
                </w:r>
              </w:del>
            </w:ins>
          </w:p>
        </w:tc>
      </w:tr>
      <w:tr w:rsidR="00563671" w:rsidRPr="00563671" w:rsidDel="005E41B3" w14:paraId="1E458869" w14:textId="0DC5D4E3" w:rsidTr="00856237">
        <w:trPr>
          <w:ins w:id="16206" w:author="Author"/>
          <w:del w:id="16207" w:author="Author"/>
        </w:trPr>
        <w:tc>
          <w:tcPr>
            <w:cnfStyle w:val="001000000000" w:firstRow="0" w:lastRow="0" w:firstColumn="1" w:lastColumn="0" w:oddVBand="0" w:evenVBand="0" w:oddHBand="0" w:evenHBand="0" w:firstRowFirstColumn="0" w:firstRowLastColumn="0" w:lastRowFirstColumn="0" w:lastRowLastColumn="0"/>
            <w:tcW w:w="2323" w:type="dxa"/>
          </w:tcPr>
          <w:p w14:paraId="39B30D8A" w14:textId="72AA83BE" w:rsidR="00856237" w:rsidRPr="00563671" w:rsidDel="005E41B3" w:rsidRDefault="00856237" w:rsidP="00856237">
            <w:pPr>
              <w:spacing w:before="120"/>
              <w:jc w:val="left"/>
              <w:rPr>
                <w:ins w:id="16208" w:author="Author"/>
                <w:del w:id="16209" w:author="Author"/>
                <w:rFonts w:cs="Arial"/>
                <w:sz w:val="20"/>
                <w:szCs w:val="20"/>
                <w:lang w:val="en-IE"/>
              </w:rPr>
            </w:pPr>
            <w:ins w:id="16210" w:author="Author">
              <w:del w:id="16211" w:author="Author">
                <w:r w:rsidRPr="00563671" w:rsidDel="005E41B3">
                  <w:rPr>
                    <w:rFonts w:cs="Arial"/>
                    <w:sz w:val="20"/>
                    <w:szCs w:val="20"/>
                    <w:lang w:val="en-IE"/>
                  </w:rPr>
                  <w:delText>Service Id</w:delText>
                </w:r>
              </w:del>
            </w:ins>
          </w:p>
        </w:tc>
        <w:tc>
          <w:tcPr>
            <w:tcW w:w="7293" w:type="dxa"/>
            <w:gridSpan w:val="2"/>
          </w:tcPr>
          <w:p w14:paraId="251B2ACC" w14:textId="1C4492F0"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6212" w:author="Author"/>
                <w:del w:id="16213" w:author="Author"/>
                <w:rFonts w:cs="Arial"/>
                <w:sz w:val="20"/>
                <w:szCs w:val="20"/>
                <w:lang w:val="en-IE"/>
              </w:rPr>
            </w:pPr>
            <w:ins w:id="16214" w:author="Author">
              <w:del w:id="16215" w:author="Author">
                <w:r w:rsidRPr="00563671" w:rsidDel="005E41B3">
                  <w:rPr>
                    <w:rFonts w:cs="Arial"/>
                    <w:sz w:val="20"/>
                    <w:szCs w:val="20"/>
                    <w:lang w:val="en-IE"/>
                  </w:rPr>
                  <w:delText>TBD</w:delText>
                </w:r>
                <w:r w:rsidR="000357EB" w:rsidDel="005E41B3">
                  <w:rPr>
                    <w:rFonts w:cs="Arial"/>
                    <w:sz w:val="20"/>
                    <w:szCs w:val="20"/>
                    <w:lang w:val="en-IE"/>
                  </w:rPr>
                  <w:delText>366</w:delText>
                </w:r>
              </w:del>
            </w:ins>
          </w:p>
        </w:tc>
      </w:tr>
      <w:tr w:rsidR="00563671" w:rsidRPr="00563671" w:rsidDel="005E41B3" w14:paraId="27A80B0D" w14:textId="4DAAB9FE" w:rsidTr="00856237">
        <w:trPr>
          <w:ins w:id="16216" w:author="Author"/>
          <w:del w:id="16217" w:author="Author"/>
        </w:trPr>
        <w:tc>
          <w:tcPr>
            <w:cnfStyle w:val="001000000000" w:firstRow="0" w:lastRow="0" w:firstColumn="1" w:lastColumn="0" w:oddVBand="0" w:evenVBand="0" w:oddHBand="0" w:evenHBand="0" w:firstRowFirstColumn="0" w:firstRowLastColumn="0" w:lastRowFirstColumn="0" w:lastRowLastColumn="0"/>
            <w:tcW w:w="2323" w:type="dxa"/>
          </w:tcPr>
          <w:p w14:paraId="7FF7F9DD" w14:textId="738CC555" w:rsidR="004E4A78" w:rsidRPr="00563671" w:rsidDel="005E41B3" w:rsidRDefault="004E4A78" w:rsidP="004E4A78">
            <w:pPr>
              <w:spacing w:before="120"/>
              <w:jc w:val="left"/>
              <w:rPr>
                <w:ins w:id="16218" w:author="Author"/>
                <w:del w:id="16219" w:author="Author"/>
                <w:rFonts w:cs="Arial"/>
                <w:sz w:val="20"/>
                <w:szCs w:val="20"/>
                <w:lang w:val="en-IE"/>
              </w:rPr>
            </w:pPr>
            <w:ins w:id="16220" w:author="Author">
              <w:del w:id="16221" w:author="Author">
                <w:r w:rsidRPr="00563671" w:rsidDel="005E41B3">
                  <w:rPr>
                    <w:rFonts w:cs="Arial"/>
                    <w:bCs/>
                    <w:sz w:val="20"/>
                    <w:szCs w:val="20"/>
                  </w:rPr>
                  <w:delText>CSM Service</w:delText>
                </w:r>
              </w:del>
            </w:ins>
          </w:p>
        </w:tc>
        <w:tc>
          <w:tcPr>
            <w:tcW w:w="7293" w:type="dxa"/>
            <w:gridSpan w:val="2"/>
          </w:tcPr>
          <w:p w14:paraId="673998CE" w14:textId="66D9D419"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222" w:author="Author"/>
                <w:del w:id="16223" w:author="Author"/>
                <w:rFonts w:cs="Arial"/>
                <w:sz w:val="20"/>
                <w:szCs w:val="20"/>
                <w:lang w:val="pt-PT"/>
              </w:rPr>
            </w:pPr>
            <w:ins w:id="16224" w:author="Author">
              <w:del w:id="16225" w:author="Author">
                <w:r w:rsidRPr="00563671" w:rsidDel="005E41B3">
                  <w:rPr>
                    <w:rFonts w:cs="Arial"/>
                    <w:sz w:val="20"/>
                    <w:szCs w:val="20"/>
                  </w:rPr>
                  <w:delText>LoyaltyAccountAdjustment</w:delText>
                </w:r>
              </w:del>
            </w:ins>
          </w:p>
        </w:tc>
      </w:tr>
      <w:tr w:rsidR="00563671" w:rsidRPr="00563671" w:rsidDel="005E41B3" w14:paraId="54015E6D" w14:textId="5EF1F330" w:rsidTr="00856237">
        <w:trPr>
          <w:ins w:id="16226" w:author="Author"/>
          <w:del w:id="16227" w:author="Author"/>
        </w:trPr>
        <w:tc>
          <w:tcPr>
            <w:cnfStyle w:val="001000000000" w:firstRow="0" w:lastRow="0" w:firstColumn="1" w:lastColumn="0" w:oddVBand="0" w:evenVBand="0" w:oddHBand="0" w:evenHBand="0" w:firstRowFirstColumn="0" w:firstRowLastColumn="0" w:lastRowFirstColumn="0" w:lastRowLastColumn="0"/>
            <w:tcW w:w="2323" w:type="dxa"/>
          </w:tcPr>
          <w:p w14:paraId="74BCC0FE" w14:textId="19707BC0" w:rsidR="004E4A78" w:rsidRPr="00563671" w:rsidDel="005E41B3" w:rsidRDefault="004E4A78" w:rsidP="004E4A78">
            <w:pPr>
              <w:spacing w:before="120"/>
              <w:jc w:val="left"/>
              <w:rPr>
                <w:ins w:id="16228" w:author="Author"/>
                <w:del w:id="16229" w:author="Author"/>
                <w:rFonts w:cs="Arial"/>
                <w:sz w:val="20"/>
                <w:szCs w:val="20"/>
                <w:lang w:val="en-IE"/>
              </w:rPr>
            </w:pPr>
            <w:ins w:id="16230" w:author="Author">
              <w:del w:id="16231" w:author="Author">
                <w:r w:rsidRPr="00563671" w:rsidDel="005E41B3">
                  <w:rPr>
                    <w:rFonts w:cs="Arial"/>
                    <w:bCs/>
                    <w:sz w:val="20"/>
                    <w:szCs w:val="20"/>
                  </w:rPr>
                  <w:delText>CSM Operation</w:delText>
                </w:r>
              </w:del>
            </w:ins>
          </w:p>
        </w:tc>
        <w:tc>
          <w:tcPr>
            <w:tcW w:w="7293" w:type="dxa"/>
            <w:gridSpan w:val="2"/>
          </w:tcPr>
          <w:p w14:paraId="0844D739" w14:textId="6D07CA8A" w:rsidR="004E4A78" w:rsidRPr="00563671" w:rsidDel="005E41B3" w:rsidRDefault="007537A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232" w:author="Author"/>
                <w:del w:id="16233" w:author="Author"/>
                <w:rFonts w:cs="Arial"/>
                <w:sz w:val="20"/>
                <w:szCs w:val="20"/>
                <w:lang w:val="pt-PT"/>
              </w:rPr>
            </w:pPr>
            <w:ins w:id="16234" w:author="Author">
              <w:del w:id="16235" w:author="Author">
                <w:r w:rsidRPr="00563671" w:rsidDel="005E41B3">
                  <w:rPr>
                    <w:rFonts w:cs="Arial"/>
                    <w:sz w:val="20"/>
                    <w:szCs w:val="20"/>
                  </w:rPr>
                  <w:delText>CreateLoyaltyAccountAdjustment</w:delText>
                </w:r>
              </w:del>
            </w:ins>
          </w:p>
        </w:tc>
      </w:tr>
    </w:tbl>
    <w:p w14:paraId="70B503BF" w14:textId="030B5760" w:rsidR="00856237" w:rsidRPr="00563671" w:rsidDel="005E41B3" w:rsidRDefault="00856237" w:rsidP="00234AC9">
      <w:pPr>
        <w:rPr>
          <w:ins w:id="16236" w:author="Author"/>
          <w:del w:id="16237"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69051BA1" w14:textId="4277B3C7" w:rsidTr="00E156BA">
        <w:trPr>
          <w:cnfStyle w:val="100000000000" w:firstRow="1" w:lastRow="0" w:firstColumn="0" w:lastColumn="0" w:oddVBand="0" w:evenVBand="0" w:oddHBand="0" w:evenHBand="0" w:firstRowFirstColumn="0" w:firstRowLastColumn="0" w:lastRowFirstColumn="0" w:lastRowLastColumn="0"/>
          <w:ins w:id="16238" w:author="Author"/>
          <w:del w:id="1623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5DEED4A" w14:textId="6523B6AB" w:rsidR="00CB43F2" w:rsidRPr="00563671" w:rsidDel="005E41B3" w:rsidRDefault="00CB43F2" w:rsidP="00E156BA">
            <w:pPr>
              <w:spacing w:before="120"/>
              <w:jc w:val="left"/>
              <w:rPr>
                <w:ins w:id="16240" w:author="Author"/>
                <w:del w:id="16241" w:author="Author"/>
                <w:b w:val="0"/>
                <w:color w:val="auto"/>
              </w:rPr>
            </w:pPr>
          </w:p>
        </w:tc>
        <w:tc>
          <w:tcPr>
            <w:tcW w:w="2976" w:type="dxa"/>
          </w:tcPr>
          <w:p w14:paraId="344227FE" w14:textId="2623B230" w:rsidR="00CB43F2" w:rsidRPr="00563671" w:rsidDel="005E41B3" w:rsidRDefault="00CB43F2" w:rsidP="00E156BA">
            <w:pPr>
              <w:spacing w:before="120"/>
              <w:jc w:val="left"/>
              <w:cnfStyle w:val="100000000000" w:firstRow="1" w:lastRow="0" w:firstColumn="0" w:lastColumn="0" w:oddVBand="0" w:evenVBand="0" w:oddHBand="0" w:evenHBand="0" w:firstRowFirstColumn="0" w:firstRowLastColumn="0" w:lastRowFirstColumn="0" w:lastRowLastColumn="0"/>
              <w:rPr>
                <w:ins w:id="16242" w:author="Author"/>
                <w:del w:id="16243" w:author="Author"/>
                <w:color w:val="auto"/>
              </w:rPr>
            </w:pPr>
          </w:p>
        </w:tc>
      </w:tr>
      <w:tr w:rsidR="00563671" w:rsidRPr="00563671" w:rsidDel="005E41B3" w14:paraId="3D9B8ECF" w14:textId="6493B19B" w:rsidTr="00E03985">
        <w:trPr>
          <w:ins w:id="16244" w:author="Author"/>
          <w:del w:id="16245" w:author="Author"/>
        </w:trPr>
        <w:tc>
          <w:tcPr>
            <w:cnfStyle w:val="001000000000" w:firstRow="0" w:lastRow="0" w:firstColumn="1" w:lastColumn="0" w:oddVBand="0" w:evenVBand="0" w:oddHBand="0" w:evenHBand="0" w:firstRowFirstColumn="0" w:firstRowLastColumn="0" w:lastRowFirstColumn="0" w:lastRowLastColumn="0"/>
            <w:tcW w:w="2376" w:type="dxa"/>
          </w:tcPr>
          <w:p w14:paraId="0401DFF6" w14:textId="6C2006CE" w:rsidR="00CB43F2" w:rsidRPr="00563671" w:rsidDel="005E41B3" w:rsidRDefault="00CB43F2" w:rsidP="00E156BA">
            <w:pPr>
              <w:spacing w:before="120"/>
              <w:jc w:val="left"/>
              <w:outlineLvl w:val="4"/>
              <w:rPr>
                <w:ins w:id="16246" w:author="Author"/>
                <w:del w:id="16247" w:author="Author"/>
                <w:sz w:val="20"/>
              </w:rPr>
            </w:pPr>
            <w:ins w:id="16248" w:author="Author">
              <w:del w:id="16249" w:author="Author">
                <w:r w:rsidRPr="00563671" w:rsidDel="005E41B3">
                  <w:rPr>
                    <w:sz w:val="20"/>
                  </w:rPr>
                  <w:delText>Service</w:delText>
                </w:r>
              </w:del>
            </w:ins>
          </w:p>
        </w:tc>
        <w:tc>
          <w:tcPr>
            <w:tcW w:w="7240" w:type="dxa"/>
            <w:gridSpan w:val="2"/>
          </w:tcPr>
          <w:p w14:paraId="56F98621" w14:textId="7DCE0B48" w:rsidR="00CB43F2" w:rsidRPr="00563671" w:rsidDel="005E41B3" w:rsidRDefault="00CB43F2" w:rsidP="00E156BA">
            <w:pPr>
              <w:cnfStyle w:val="000000000000" w:firstRow="0" w:lastRow="0" w:firstColumn="0" w:lastColumn="0" w:oddVBand="0" w:evenVBand="0" w:oddHBand="0" w:evenHBand="0" w:firstRowFirstColumn="0" w:firstRowLastColumn="0" w:lastRowFirstColumn="0" w:lastRowLastColumn="0"/>
              <w:rPr>
                <w:ins w:id="16250" w:author="Author"/>
                <w:del w:id="16251" w:author="Author"/>
                <w:sz w:val="20"/>
                <w:lang w:val="en-US" w:eastAsia="pt-PT"/>
              </w:rPr>
            </w:pPr>
            <w:ins w:id="16252" w:author="Author">
              <w:del w:id="16253" w:author="Author">
                <w:r w:rsidRPr="00563671" w:rsidDel="005E41B3">
                  <w:rPr>
                    <w:rFonts w:cs="Arial"/>
                    <w:sz w:val="20"/>
                    <w:lang w:val="en-US"/>
                  </w:rPr>
                  <w:delText>Generate contract</w:delText>
                </w:r>
              </w:del>
            </w:ins>
          </w:p>
        </w:tc>
      </w:tr>
      <w:tr w:rsidR="00563671" w:rsidRPr="00563671" w:rsidDel="005E41B3" w14:paraId="7697F583" w14:textId="4AA98225" w:rsidTr="00E03985">
        <w:trPr>
          <w:ins w:id="16254" w:author="Author"/>
          <w:del w:id="16255" w:author="Author"/>
        </w:trPr>
        <w:tc>
          <w:tcPr>
            <w:cnfStyle w:val="001000000000" w:firstRow="0" w:lastRow="0" w:firstColumn="1" w:lastColumn="0" w:oddVBand="0" w:evenVBand="0" w:oddHBand="0" w:evenHBand="0" w:firstRowFirstColumn="0" w:firstRowLastColumn="0" w:lastRowFirstColumn="0" w:lastRowLastColumn="0"/>
            <w:tcW w:w="2376" w:type="dxa"/>
          </w:tcPr>
          <w:p w14:paraId="13C2677B" w14:textId="63FF3282" w:rsidR="00CB43F2" w:rsidRPr="00563671" w:rsidDel="005E41B3" w:rsidRDefault="00CB43F2" w:rsidP="00E156BA">
            <w:pPr>
              <w:spacing w:before="120"/>
              <w:jc w:val="left"/>
              <w:rPr>
                <w:ins w:id="16256" w:author="Author"/>
                <w:del w:id="16257" w:author="Author"/>
                <w:sz w:val="20"/>
              </w:rPr>
            </w:pPr>
            <w:ins w:id="16258" w:author="Author">
              <w:del w:id="16259" w:author="Author">
                <w:r w:rsidRPr="00563671" w:rsidDel="005E41B3">
                  <w:rPr>
                    <w:sz w:val="20"/>
                  </w:rPr>
                  <w:delText>Relevant Input Notes</w:delText>
                </w:r>
              </w:del>
            </w:ins>
          </w:p>
        </w:tc>
        <w:tc>
          <w:tcPr>
            <w:tcW w:w="7240" w:type="dxa"/>
            <w:gridSpan w:val="2"/>
          </w:tcPr>
          <w:p w14:paraId="240889B7" w14:textId="5A8F6884" w:rsidR="00CB43F2" w:rsidRPr="00563671" w:rsidDel="005E41B3" w:rsidRDefault="00CB43F2" w:rsidP="00FF5D01">
            <w:pPr>
              <w:spacing w:before="120"/>
              <w:jc w:val="left"/>
              <w:outlineLvl w:val="4"/>
              <w:cnfStyle w:val="000000000000" w:firstRow="0" w:lastRow="0" w:firstColumn="0" w:lastColumn="0" w:oddVBand="0" w:evenVBand="0" w:oddHBand="0" w:evenHBand="0" w:firstRowFirstColumn="0" w:firstRowLastColumn="0" w:lastRowFirstColumn="0" w:lastRowLastColumn="0"/>
              <w:rPr>
                <w:ins w:id="16260" w:author="Author"/>
                <w:del w:id="16261" w:author="Author"/>
                <w:sz w:val="20"/>
              </w:rPr>
            </w:pPr>
            <w:ins w:id="16262" w:author="Author">
              <w:del w:id="16263" w:author="Author">
                <w:r w:rsidRPr="00563671" w:rsidDel="005E41B3">
                  <w:rPr>
                    <w:rFonts w:cs="Arial"/>
                    <w:sz w:val="20"/>
                  </w:rPr>
                  <w:delText xml:space="preserve">The request </w:delText>
                </w:r>
                <w:r w:rsidR="00FF5D01" w:rsidRPr="00563671" w:rsidDel="005E41B3">
                  <w:rPr>
                    <w:rFonts w:cs="Arial"/>
                    <w:sz w:val="20"/>
                    <w:szCs w:val="20"/>
                    <w:lang w:val="en-IE"/>
                  </w:rPr>
                  <w:delText xml:space="preserve">should be made for the </w:delText>
                </w:r>
                <w:r w:rsidRPr="00563671" w:rsidDel="005E41B3">
                  <w:rPr>
                    <w:rFonts w:cs="Arial"/>
                    <w:sz w:val="20"/>
                  </w:rPr>
                  <w:delText xml:space="preserve">pass as parameters the </w:delText>
                </w:r>
                <w:r w:rsidR="00FF5D01" w:rsidRPr="00563671" w:rsidDel="005E41B3">
                  <w:rPr>
                    <w:rFonts w:cs="Arial"/>
                    <w:sz w:val="20"/>
                  </w:rPr>
                  <w:delText xml:space="preserve">given </w:delText>
                </w:r>
                <w:r w:rsidRPr="00563671" w:rsidDel="005E41B3">
                  <w:rPr>
                    <w:rFonts w:cs="Arial"/>
                    <w:sz w:val="20"/>
                  </w:rPr>
                  <w:delText>template Ids</w:delText>
                </w:r>
                <w:r w:rsidR="00FF5D01" w:rsidRPr="00563671" w:rsidDel="005E41B3">
                  <w:rPr>
                    <w:rFonts w:cs="Arial"/>
                    <w:sz w:val="20"/>
                  </w:rPr>
                  <w:delText>IDs</w:delText>
                </w:r>
                <w:r w:rsidRPr="00563671" w:rsidDel="005E41B3">
                  <w:rPr>
                    <w:rFonts w:cs="Arial"/>
                    <w:sz w:val="20"/>
                  </w:rPr>
                  <w:delText>, customer data and add-os new configuration</w:delText>
                </w:r>
                <w:r w:rsidR="00FF5D01" w:rsidRPr="00563671" w:rsidDel="005E41B3">
                  <w:rPr>
                    <w:rFonts w:cs="Arial"/>
                    <w:sz w:val="20"/>
                  </w:rPr>
                  <w:delText>and sale details</w:delText>
                </w:r>
                <w:r w:rsidRPr="00563671" w:rsidDel="005E41B3">
                  <w:rPr>
                    <w:rFonts w:cs="Arial"/>
                    <w:sz w:val="20"/>
                  </w:rPr>
                  <w:delText>.</w:delText>
                </w:r>
              </w:del>
            </w:ins>
          </w:p>
        </w:tc>
      </w:tr>
      <w:tr w:rsidR="00563671" w:rsidRPr="00563671" w:rsidDel="005E41B3" w14:paraId="5CD73911" w14:textId="55FA119E" w:rsidTr="00E03985">
        <w:trPr>
          <w:ins w:id="16264" w:author="Author"/>
          <w:del w:id="16265" w:author="Author"/>
        </w:trPr>
        <w:tc>
          <w:tcPr>
            <w:cnfStyle w:val="001000000000" w:firstRow="0" w:lastRow="0" w:firstColumn="1" w:lastColumn="0" w:oddVBand="0" w:evenVBand="0" w:oddHBand="0" w:evenHBand="0" w:firstRowFirstColumn="0" w:firstRowLastColumn="0" w:lastRowFirstColumn="0" w:lastRowLastColumn="0"/>
            <w:tcW w:w="2376" w:type="dxa"/>
          </w:tcPr>
          <w:p w14:paraId="3EB2A018" w14:textId="6CCCEAB9" w:rsidR="00CB43F2" w:rsidRPr="00563671" w:rsidDel="005E41B3" w:rsidRDefault="00CB43F2" w:rsidP="00E156BA">
            <w:pPr>
              <w:spacing w:before="120"/>
              <w:jc w:val="left"/>
              <w:outlineLvl w:val="4"/>
              <w:rPr>
                <w:ins w:id="16266" w:author="Author"/>
                <w:del w:id="16267" w:author="Author"/>
                <w:sz w:val="20"/>
              </w:rPr>
            </w:pPr>
            <w:ins w:id="16268" w:author="Author">
              <w:del w:id="16269" w:author="Author">
                <w:r w:rsidRPr="00563671" w:rsidDel="005E41B3">
                  <w:rPr>
                    <w:sz w:val="20"/>
                  </w:rPr>
                  <w:delText>Relevant Output Notes</w:delText>
                </w:r>
              </w:del>
            </w:ins>
          </w:p>
        </w:tc>
        <w:tc>
          <w:tcPr>
            <w:tcW w:w="7240" w:type="dxa"/>
            <w:gridSpan w:val="2"/>
          </w:tcPr>
          <w:p w14:paraId="65B49C26" w14:textId="785AFF1E" w:rsidR="00CB43F2" w:rsidRPr="00563671" w:rsidDel="005E41B3" w:rsidRDefault="00CB43F2" w:rsidP="00FF5D01">
            <w:pPr>
              <w:spacing w:before="120"/>
              <w:jc w:val="left"/>
              <w:outlineLvl w:val="4"/>
              <w:cnfStyle w:val="000000000000" w:firstRow="0" w:lastRow="0" w:firstColumn="0" w:lastColumn="0" w:oddVBand="0" w:evenVBand="0" w:oddHBand="0" w:evenHBand="0" w:firstRowFirstColumn="0" w:firstRowLastColumn="0" w:lastRowFirstColumn="0" w:lastRowLastColumn="0"/>
              <w:rPr>
                <w:ins w:id="16270" w:author="Author"/>
                <w:del w:id="16271" w:author="Author"/>
                <w:sz w:val="20"/>
              </w:rPr>
            </w:pPr>
            <w:ins w:id="16272" w:author="Author">
              <w:del w:id="16273" w:author="Author">
                <w:r w:rsidRPr="00563671" w:rsidDel="005E41B3">
                  <w:rPr>
                    <w:rFonts w:cs="Arial"/>
                    <w:sz w:val="20"/>
                    <w:lang w:val="en-US"/>
                  </w:rPr>
                  <w:delText>The service will return the document Id</w:delText>
                </w:r>
                <w:r w:rsidR="00FF5D01" w:rsidRPr="00563671" w:rsidDel="005E41B3">
                  <w:rPr>
                    <w:rFonts w:cs="Arial"/>
                    <w:sz w:val="20"/>
                    <w:lang w:val="en-US"/>
                  </w:rPr>
                  <w:delText>ID</w:delText>
                </w:r>
                <w:r w:rsidRPr="00563671" w:rsidDel="005E41B3">
                  <w:rPr>
                    <w:rFonts w:cs="Arial"/>
                    <w:sz w:val="20"/>
                    <w:lang w:val="en-US"/>
                  </w:rPr>
                  <w:delText xml:space="preserve"> and a status</w:delText>
                </w:r>
                <w:r w:rsidR="00FF5D01" w:rsidRPr="00563671" w:rsidDel="005E41B3">
                  <w:rPr>
                    <w:rFonts w:cs="Arial"/>
                    <w:sz w:val="20"/>
                    <w:lang w:val="en-US"/>
                  </w:rPr>
                  <w:delText>and the request status</w:delText>
                </w:r>
                <w:r w:rsidRPr="00563671" w:rsidDel="005E41B3">
                  <w:rPr>
                    <w:rFonts w:cs="Arial"/>
                    <w:sz w:val="20"/>
                    <w:lang w:val="en-US"/>
                  </w:rPr>
                  <w:delText>.</w:delText>
                </w:r>
              </w:del>
            </w:ins>
          </w:p>
        </w:tc>
      </w:tr>
      <w:tr w:rsidR="00563671" w:rsidRPr="00563671" w:rsidDel="005E41B3" w14:paraId="21832DAD" w14:textId="3FC118E3" w:rsidTr="00E03985">
        <w:trPr>
          <w:ins w:id="16274" w:author="Author"/>
          <w:del w:id="16275" w:author="Author"/>
        </w:trPr>
        <w:tc>
          <w:tcPr>
            <w:cnfStyle w:val="001000000000" w:firstRow="0" w:lastRow="0" w:firstColumn="1" w:lastColumn="0" w:oddVBand="0" w:evenVBand="0" w:oddHBand="0" w:evenHBand="0" w:firstRowFirstColumn="0" w:firstRowLastColumn="0" w:lastRowFirstColumn="0" w:lastRowLastColumn="0"/>
            <w:tcW w:w="2376" w:type="dxa"/>
          </w:tcPr>
          <w:p w14:paraId="47B52428" w14:textId="314C6537" w:rsidR="00CB43F2" w:rsidRPr="00563671" w:rsidDel="005E41B3" w:rsidRDefault="00CB43F2" w:rsidP="00E156BA">
            <w:pPr>
              <w:spacing w:before="120"/>
              <w:jc w:val="left"/>
              <w:outlineLvl w:val="4"/>
              <w:rPr>
                <w:ins w:id="16276" w:author="Author"/>
                <w:del w:id="16277" w:author="Author"/>
                <w:sz w:val="20"/>
              </w:rPr>
            </w:pPr>
            <w:ins w:id="16278" w:author="Author">
              <w:del w:id="16279" w:author="Author">
                <w:r w:rsidRPr="00563671" w:rsidDel="005E41B3">
                  <w:rPr>
                    <w:sz w:val="20"/>
                  </w:rPr>
                  <w:delText>Interface Id</w:delText>
                </w:r>
              </w:del>
            </w:ins>
          </w:p>
        </w:tc>
        <w:tc>
          <w:tcPr>
            <w:tcW w:w="7240" w:type="dxa"/>
            <w:gridSpan w:val="2"/>
          </w:tcPr>
          <w:p w14:paraId="0B38EA5A" w14:textId="7A30DDFC" w:rsidR="00CB43F2" w:rsidRPr="00563671" w:rsidDel="005E41B3" w:rsidRDefault="00CB43F2" w:rsidP="00E156BA">
            <w:pPr>
              <w:spacing w:before="120"/>
              <w:jc w:val="left"/>
              <w:outlineLvl w:val="4"/>
              <w:cnfStyle w:val="000000000000" w:firstRow="0" w:lastRow="0" w:firstColumn="0" w:lastColumn="0" w:oddVBand="0" w:evenVBand="0" w:oddHBand="0" w:evenHBand="0" w:firstRowFirstColumn="0" w:firstRowLastColumn="0" w:lastRowFirstColumn="0" w:lastRowLastColumn="0"/>
              <w:rPr>
                <w:ins w:id="16280" w:author="Author"/>
                <w:del w:id="16281" w:author="Author"/>
                <w:sz w:val="20"/>
              </w:rPr>
            </w:pPr>
            <w:ins w:id="16282" w:author="Author">
              <w:del w:id="16283" w:author="Author">
                <w:r w:rsidRPr="00563671" w:rsidDel="005E41B3">
                  <w:rPr>
                    <w:rFonts w:cs="Arial"/>
                    <w:sz w:val="20"/>
                  </w:rPr>
                  <w:delText>IF192.18</w:delText>
                </w:r>
                <w:r w:rsidR="001F5C5E" w:rsidDel="005E41B3">
                  <w:rPr>
                    <w:rFonts w:cs="Arial"/>
                    <w:sz w:val="20"/>
                  </w:rPr>
                  <w:delText xml:space="preserve"> </w:delText>
                </w:r>
                <w:r w:rsidR="002C2234" w:rsidDel="005E41B3">
                  <w:rPr>
                    <w:rFonts w:cs="Arial"/>
                    <w:sz w:val="20"/>
                  </w:rPr>
                  <w:delText>/</w:delText>
                </w:r>
                <w:r w:rsidR="001F5C5E" w:rsidDel="005E41B3">
                  <w:rPr>
                    <w:rFonts w:cs="Arial"/>
                    <w:sz w:val="20"/>
                  </w:rPr>
                  <w:delText xml:space="preserve"> </w:delText>
                </w:r>
                <w:r w:rsidR="002C2234" w:rsidDel="005E41B3">
                  <w:rPr>
                    <w:rFonts w:cs="Arial"/>
                    <w:sz w:val="20"/>
                  </w:rPr>
                  <w:delText>IF192.28</w:delText>
                </w:r>
              </w:del>
            </w:ins>
          </w:p>
        </w:tc>
      </w:tr>
      <w:tr w:rsidR="00563671" w:rsidRPr="00563671" w:rsidDel="005E41B3" w14:paraId="2150CA4C" w14:textId="799A6CAF" w:rsidTr="00E03985">
        <w:trPr>
          <w:ins w:id="16284" w:author="Author"/>
          <w:del w:id="16285" w:author="Author"/>
        </w:trPr>
        <w:tc>
          <w:tcPr>
            <w:cnfStyle w:val="001000000000" w:firstRow="0" w:lastRow="0" w:firstColumn="1" w:lastColumn="0" w:oddVBand="0" w:evenVBand="0" w:oddHBand="0" w:evenHBand="0" w:firstRowFirstColumn="0" w:firstRowLastColumn="0" w:lastRowFirstColumn="0" w:lastRowLastColumn="0"/>
            <w:tcW w:w="2376" w:type="dxa"/>
          </w:tcPr>
          <w:p w14:paraId="407C1B6B" w14:textId="76A331C7" w:rsidR="00CB43F2" w:rsidRPr="00563671" w:rsidDel="005E41B3" w:rsidRDefault="00CB43F2" w:rsidP="00E156BA">
            <w:pPr>
              <w:spacing w:before="120"/>
              <w:jc w:val="left"/>
              <w:rPr>
                <w:ins w:id="16286" w:author="Author"/>
                <w:del w:id="16287" w:author="Author"/>
              </w:rPr>
            </w:pPr>
            <w:ins w:id="16288" w:author="Author">
              <w:del w:id="16289" w:author="Author">
                <w:r w:rsidRPr="00563671" w:rsidDel="005E41B3">
                  <w:delText>Service Id</w:delText>
                </w:r>
              </w:del>
            </w:ins>
          </w:p>
        </w:tc>
        <w:tc>
          <w:tcPr>
            <w:tcW w:w="7240" w:type="dxa"/>
            <w:gridSpan w:val="2"/>
          </w:tcPr>
          <w:p w14:paraId="74349BFA" w14:textId="6A4BD0E9"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290" w:author="Author"/>
                <w:del w:id="16291" w:author="Author"/>
              </w:rPr>
            </w:pPr>
            <w:ins w:id="16292" w:author="Author">
              <w:del w:id="16293" w:author="Author">
                <w:r w:rsidRPr="00563671" w:rsidDel="005E41B3">
                  <w:rPr>
                    <w:rFonts w:cs="Arial"/>
                  </w:rPr>
                  <w:delText>TBD</w:delText>
                </w:r>
                <w:r w:rsidR="000357EB" w:rsidDel="005E41B3">
                  <w:rPr>
                    <w:rFonts w:cs="Arial"/>
                  </w:rPr>
                  <w:delText>574</w:delText>
                </w:r>
              </w:del>
            </w:ins>
          </w:p>
        </w:tc>
      </w:tr>
      <w:tr w:rsidR="00563671" w:rsidRPr="00563671" w:rsidDel="005E41B3" w14:paraId="5265A546" w14:textId="76C5519C" w:rsidTr="00E03985">
        <w:trPr>
          <w:ins w:id="16294" w:author="Author"/>
          <w:del w:id="16295" w:author="Author"/>
        </w:trPr>
        <w:tc>
          <w:tcPr>
            <w:cnfStyle w:val="001000000000" w:firstRow="0" w:lastRow="0" w:firstColumn="1" w:lastColumn="0" w:oddVBand="0" w:evenVBand="0" w:oddHBand="0" w:evenHBand="0" w:firstRowFirstColumn="0" w:firstRowLastColumn="0" w:lastRowFirstColumn="0" w:lastRowLastColumn="0"/>
            <w:tcW w:w="2376" w:type="dxa"/>
          </w:tcPr>
          <w:p w14:paraId="336D7E7B" w14:textId="57BC08FE" w:rsidR="00CB43F2" w:rsidRPr="00563671" w:rsidDel="005E41B3" w:rsidRDefault="00CB43F2" w:rsidP="00E156BA">
            <w:pPr>
              <w:spacing w:before="120"/>
              <w:jc w:val="left"/>
              <w:rPr>
                <w:ins w:id="16296" w:author="Author"/>
                <w:del w:id="16297" w:author="Author"/>
              </w:rPr>
            </w:pPr>
            <w:ins w:id="16298" w:author="Author">
              <w:del w:id="16299" w:author="Author">
                <w:r w:rsidRPr="00563671" w:rsidDel="005E41B3">
                  <w:rPr>
                    <w:sz w:val="20"/>
                  </w:rPr>
                  <w:delText>CSM Service</w:delText>
                </w:r>
              </w:del>
            </w:ins>
          </w:p>
        </w:tc>
        <w:tc>
          <w:tcPr>
            <w:tcW w:w="7240" w:type="dxa"/>
            <w:gridSpan w:val="2"/>
          </w:tcPr>
          <w:p w14:paraId="0A9A095B" w14:textId="0BE1F6CA"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300" w:author="Author"/>
                <w:del w:id="16301" w:author="Author"/>
                <w:rFonts w:cs="Arial"/>
              </w:rPr>
            </w:pPr>
            <w:ins w:id="16302" w:author="Author">
              <w:del w:id="16303" w:author="Author">
                <w:r w:rsidRPr="00563671" w:rsidDel="005E41B3">
                  <w:rPr>
                    <w:sz w:val="20"/>
                  </w:rPr>
                  <w:delText>Document</w:delText>
                </w:r>
                <w:r w:rsidR="008C5E4A" w:rsidDel="005E41B3">
                  <w:rPr>
                    <w:sz w:val="20"/>
                  </w:rPr>
                  <w:delText>CustomerAgreement</w:delText>
                </w:r>
              </w:del>
            </w:ins>
          </w:p>
        </w:tc>
      </w:tr>
      <w:tr w:rsidR="00563671" w:rsidRPr="00563671" w:rsidDel="005E41B3" w14:paraId="1E5807A3" w14:textId="644AB8EB" w:rsidTr="00E03985">
        <w:trPr>
          <w:ins w:id="16304" w:author="Author"/>
          <w:del w:id="16305" w:author="Author"/>
        </w:trPr>
        <w:tc>
          <w:tcPr>
            <w:cnfStyle w:val="001000000000" w:firstRow="0" w:lastRow="0" w:firstColumn="1" w:lastColumn="0" w:oddVBand="0" w:evenVBand="0" w:oddHBand="0" w:evenHBand="0" w:firstRowFirstColumn="0" w:firstRowLastColumn="0" w:lastRowFirstColumn="0" w:lastRowLastColumn="0"/>
            <w:tcW w:w="2376" w:type="dxa"/>
          </w:tcPr>
          <w:p w14:paraId="208257A2" w14:textId="3AC93743" w:rsidR="00CB43F2" w:rsidRPr="00563671" w:rsidDel="005E41B3" w:rsidRDefault="00CB43F2" w:rsidP="00E156BA">
            <w:pPr>
              <w:spacing w:before="120"/>
              <w:jc w:val="left"/>
              <w:rPr>
                <w:ins w:id="16306" w:author="Author"/>
                <w:del w:id="16307" w:author="Author"/>
                <w:sz w:val="20"/>
              </w:rPr>
            </w:pPr>
            <w:ins w:id="16308" w:author="Author">
              <w:del w:id="16309" w:author="Author">
                <w:r w:rsidRPr="00563671" w:rsidDel="005E41B3">
                  <w:rPr>
                    <w:sz w:val="20"/>
                  </w:rPr>
                  <w:delText>CSM Operation</w:delText>
                </w:r>
              </w:del>
            </w:ins>
          </w:p>
        </w:tc>
        <w:tc>
          <w:tcPr>
            <w:tcW w:w="7240" w:type="dxa"/>
            <w:gridSpan w:val="2"/>
          </w:tcPr>
          <w:p w14:paraId="4368963A" w14:textId="5768A339"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310" w:author="Author"/>
                <w:del w:id="16311" w:author="Author"/>
                <w:sz w:val="20"/>
              </w:rPr>
            </w:pPr>
            <w:ins w:id="16312" w:author="Author">
              <w:del w:id="16313" w:author="Author">
                <w:r w:rsidRPr="00563671" w:rsidDel="005E41B3">
                  <w:rPr>
                    <w:sz w:val="20"/>
                  </w:rPr>
                  <w:delText>TBD</w:delText>
                </w:r>
                <w:r w:rsidR="008C5E4A" w:rsidDel="005E41B3">
                  <w:rPr>
                    <w:sz w:val="20"/>
                  </w:rPr>
                  <w:delText>CreateCustomerAgreement</w:delText>
                </w:r>
              </w:del>
            </w:ins>
          </w:p>
        </w:tc>
      </w:tr>
    </w:tbl>
    <w:p w14:paraId="4DF5B2F3" w14:textId="21A4E8D6" w:rsidR="00CB43F2" w:rsidRPr="00563671" w:rsidDel="005E41B3" w:rsidRDefault="00CB43F2" w:rsidP="00234AC9">
      <w:pPr>
        <w:rPr>
          <w:ins w:id="16314" w:author="Author"/>
          <w:del w:id="16315"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0B6C3218" w14:textId="039C68A5" w:rsidTr="002937F1">
        <w:trPr>
          <w:cnfStyle w:val="100000000000" w:firstRow="1" w:lastRow="0" w:firstColumn="0" w:lastColumn="0" w:oddVBand="0" w:evenVBand="0" w:oddHBand="0" w:evenHBand="0" w:firstRowFirstColumn="0" w:firstRowLastColumn="0" w:lastRowFirstColumn="0" w:lastRowLastColumn="0"/>
          <w:ins w:id="16316" w:author="Author"/>
          <w:del w:id="1631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9033558" w14:textId="4E852EEF" w:rsidR="00E73B40" w:rsidRPr="00563671" w:rsidDel="005E41B3" w:rsidRDefault="00E73B40" w:rsidP="002937F1">
            <w:pPr>
              <w:spacing w:before="120"/>
              <w:jc w:val="left"/>
              <w:rPr>
                <w:ins w:id="16318" w:author="Author"/>
                <w:del w:id="16319" w:author="Author"/>
                <w:rFonts w:cs="Arial"/>
                <w:b w:val="0"/>
                <w:color w:val="auto"/>
                <w:sz w:val="20"/>
                <w:szCs w:val="20"/>
                <w:lang w:val="en-IE"/>
              </w:rPr>
            </w:pPr>
          </w:p>
        </w:tc>
        <w:tc>
          <w:tcPr>
            <w:tcW w:w="2976" w:type="dxa"/>
          </w:tcPr>
          <w:p w14:paraId="1B223C33" w14:textId="666674D1"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ins w:id="16320" w:author="Author"/>
                <w:del w:id="16321" w:author="Author"/>
                <w:rFonts w:cs="Arial"/>
                <w:color w:val="auto"/>
                <w:sz w:val="20"/>
                <w:szCs w:val="20"/>
                <w:lang w:val="en-IE"/>
              </w:rPr>
            </w:pPr>
          </w:p>
        </w:tc>
      </w:tr>
      <w:tr w:rsidR="00563671" w:rsidRPr="00563671" w:rsidDel="005E41B3" w14:paraId="30489DBE" w14:textId="46A345AA" w:rsidTr="00E03985">
        <w:trPr>
          <w:ins w:id="16322" w:author="Author"/>
          <w:del w:id="16323" w:author="Author"/>
        </w:trPr>
        <w:tc>
          <w:tcPr>
            <w:cnfStyle w:val="001000000000" w:firstRow="0" w:lastRow="0" w:firstColumn="1" w:lastColumn="0" w:oddVBand="0" w:evenVBand="0" w:oddHBand="0" w:evenHBand="0" w:firstRowFirstColumn="0" w:firstRowLastColumn="0" w:lastRowFirstColumn="0" w:lastRowLastColumn="0"/>
            <w:tcW w:w="2376" w:type="dxa"/>
          </w:tcPr>
          <w:p w14:paraId="50CA73B9" w14:textId="6D003576" w:rsidR="00E73B40" w:rsidRPr="00563671" w:rsidDel="005E41B3" w:rsidRDefault="00E73B40" w:rsidP="002937F1">
            <w:pPr>
              <w:spacing w:before="120"/>
              <w:jc w:val="left"/>
              <w:rPr>
                <w:ins w:id="16324" w:author="Author"/>
                <w:del w:id="16325" w:author="Author"/>
                <w:rFonts w:cs="Arial"/>
                <w:sz w:val="20"/>
                <w:szCs w:val="20"/>
                <w:lang w:val="en-IE"/>
              </w:rPr>
            </w:pPr>
            <w:ins w:id="16326" w:author="Author">
              <w:del w:id="16327" w:author="Author">
                <w:r w:rsidRPr="00563671" w:rsidDel="005E41B3">
                  <w:rPr>
                    <w:rFonts w:cs="Arial"/>
                    <w:sz w:val="20"/>
                    <w:szCs w:val="20"/>
                    <w:lang w:val="en-IE"/>
                  </w:rPr>
                  <w:delText>Service</w:delText>
                </w:r>
              </w:del>
            </w:ins>
          </w:p>
        </w:tc>
        <w:tc>
          <w:tcPr>
            <w:tcW w:w="7240" w:type="dxa"/>
            <w:gridSpan w:val="2"/>
          </w:tcPr>
          <w:p w14:paraId="01C6521C" w14:textId="5F7C8265" w:rsidR="00E73B40" w:rsidRPr="00563671" w:rsidDel="005E41B3" w:rsidRDefault="00F37E1E" w:rsidP="002937F1">
            <w:pPr>
              <w:pStyle w:val="Default"/>
              <w:jc w:val="left"/>
              <w:cnfStyle w:val="000000000000" w:firstRow="0" w:lastRow="0" w:firstColumn="0" w:lastColumn="0" w:oddVBand="0" w:evenVBand="0" w:oddHBand="0" w:evenHBand="0" w:firstRowFirstColumn="0" w:firstRowLastColumn="0" w:lastRowFirstColumn="0" w:lastRowLastColumn="0"/>
              <w:rPr>
                <w:ins w:id="16328" w:author="Author"/>
                <w:del w:id="16329" w:author="Author"/>
                <w:color w:val="auto"/>
                <w:sz w:val="20"/>
                <w:szCs w:val="20"/>
              </w:rPr>
            </w:pPr>
            <w:ins w:id="16330" w:author="Author">
              <w:del w:id="16331" w:author="Author">
                <w:r w:rsidDel="005E41B3">
                  <w:rPr>
                    <w:sz w:val="20"/>
                  </w:rPr>
                  <w:delText>Query generated contract</w:delText>
                </w:r>
                <w:r w:rsidR="00E73B40" w:rsidRPr="00563671" w:rsidDel="005E41B3">
                  <w:rPr>
                    <w:color w:val="auto"/>
                    <w:sz w:val="20"/>
                    <w:szCs w:val="20"/>
                  </w:rPr>
                  <w:delText>Validate contract generation</w:delText>
                </w:r>
              </w:del>
            </w:ins>
          </w:p>
        </w:tc>
      </w:tr>
      <w:tr w:rsidR="00563671" w:rsidRPr="00563671" w:rsidDel="005E41B3" w14:paraId="0DD7F1C2" w14:textId="2051F8F2" w:rsidTr="00E03985">
        <w:trPr>
          <w:ins w:id="16332" w:author="Author"/>
          <w:del w:id="16333" w:author="Author"/>
        </w:trPr>
        <w:tc>
          <w:tcPr>
            <w:cnfStyle w:val="001000000000" w:firstRow="0" w:lastRow="0" w:firstColumn="1" w:lastColumn="0" w:oddVBand="0" w:evenVBand="0" w:oddHBand="0" w:evenHBand="0" w:firstRowFirstColumn="0" w:firstRowLastColumn="0" w:lastRowFirstColumn="0" w:lastRowLastColumn="0"/>
            <w:tcW w:w="2376" w:type="dxa"/>
          </w:tcPr>
          <w:p w14:paraId="6CD843E3" w14:textId="26445392" w:rsidR="00E73B40" w:rsidRPr="00563671" w:rsidDel="005E41B3" w:rsidRDefault="00E73B40" w:rsidP="002937F1">
            <w:pPr>
              <w:spacing w:before="120"/>
              <w:jc w:val="left"/>
              <w:rPr>
                <w:ins w:id="16334" w:author="Author"/>
                <w:del w:id="16335" w:author="Author"/>
                <w:rFonts w:cs="Arial"/>
                <w:sz w:val="20"/>
                <w:szCs w:val="20"/>
                <w:lang w:val="en-IE"/>
              </w:rPr>
            </w:pPr>
            <w:ins w:id="16336" w:author="Author">
              <w:del w:id="16337" w:author="Author">
                <w:r w:rsidRPr="00563671" w:rsidDel="005E41B3">
                  <w:rPr>
                    <w:rFonts w:cs="Arial"/>
                    <w:sz w:val="20"/>
                    <w:szCs w:val="20"/>
                    <w:lang w:val="en-IE"/>
                  </w:rPr>
                  <w:delText>Relevant Input Notes</w:delText>
                </w:r>
              </w:del>
            </w:ins>
          </w:p>
        </w:tc>
        <w:tc>
          <w:tcPr>
            <w:tcW w:w="7240" w:type="dxa"/>
            <w:gridSpan w:val="2"/>
          </w:tcPr>
          <w:p w14:paraId="3FB13F58" w14:textId="595B5829"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338" w:author="Author"/>
                <w:del w:id="16339" w:author="Author"/>
                <w:rFonts w:cs="Arial"/>
                <w:sz w:val="20"/>
                <w:szCs w:val="20"/>
                <w:lang w:val="en-IE"/>
              </w:rPr>
            </w:pPr>
            <w:ins w:id="16340" w:author="Author">
              <w:del w:id="16341" w:author="Author">
                <w:r w:rsidRPr="00563671" w:rsidDel="005E41B3">
                  <w:rPr>
                    <w:rFonts w:cs="Arial"/>
                    <w:sz w:val="20"/>
                    <w:szCs w:val="20"/>
                    <w:lang w:val="en-IE"/>
                  </w:rPr>
                  <w:delText>This request should be made for the given contract</w:delText>
                </w:r>
                <w:r w:rsidR="008C5E4A" w:rsidDel="005E41B3">
                  <w:rPr>
                    <w:rFonts w:cs="Arial"/>
                    <w:sz w:val="20"/>
                    <w:szCs w:val="20"/>
                    <w:lang w:val="en-IE"/>
                  </w:rPr>
                  <w:delText xml:space="preserve"> and document ID</w:delText>
                </w:r>
              </w:del>
            </w:ins>
          </w:p>
        </w:tc>
      </w:tr>
      <w:tr w:rsidR="00563671" w:rsidRPr="00563671" w:rsidDel="005E41B3" w14:paraId="08B04108" w14:textId="295DE228" w:rsidTr="00E03985">
        <w:trPr>
          <w:ins w:id="16342" w:author="Author"/>
          <w:del w:id="16343" w:author="Author"/>
        </w:trPr>
        <w:tc>
          <w:tcPr>
            <w:cnfStyle w:val="001000000000" w:firstRow="0" w:lastRow="0" w:firstColumn="1" w:lastColumn="0" w:oddVBand="0" w:evenVBand="0" w:oddHBand="0" w:evenHBand="0" w:firstRowFirstColumn="0" w:firstRowLastColumn="0" w:lastRowFirstColumn="0" w:lastRowLastColumn="0"/>
            <w:tcW w:w="2376" w:type="dxa"/>
          </w:tcPr>
          <w:p w14:paraId="30624A56" w14:textId="05EC6034" w:rsidR="00E73B40" w:rsidRPr="00563671" w:rsidDel="005E41B3" w:rsidRDefault="00E73B40" w:rsidP="002937F1">
            <w:pPr>
              <w:spacing w:before="120"/>
              <w:jc w:val="left"/>
              <w:rPr>
                <w:ins w:id="16344" w:author="Author"/>
                <w:del w:id="16345" w:author="Author"/>
                <w:rFonts w:cs="Arial"/>
                <w:sz w:val="20"/>
                <w:szCs w:val="20"/>
                <w:lang w:val="en-IE"/>
              </w:rPr>
            </w:pPr>
            <w:ins w:id="16346" w:author="Author">
              <w:del w:id="16347" w:author="Author">
                <w:r w:rsidRPr="00563671" w:rsidDel="005E41B3">
                  <w:rPr>
                    <w:rFonts w:cs="Arial"/>
                    <w:sz w:val="20"/>
                    <w:szCs w:val="20"/>
                    <w:lang w:val="en-IE"/>
                  </w:rPr>
                  <w:delText>Relevant Output Notes</w:delText>
                </w:r>
              </w:del>
            </w:ins>
          </w:p>
        </w:tc>
        <w:tc>
          <w:tcPr>
            <w:tcW w:w="7240" w:type="dxa"/>
            <w:gridSpan w:val="2"/>
          </w:tcPr>
          <w:p w14:paraId="45CA9B2F" w14:textId="69A63C22" w:rsidR="00E73B40" w:rsidRPr="00563671" w:rsidDel="005E41B3" w:rsidRDefault="00E73B40" w:rsidP="00F37E1E">
            <w:pPr>
              <w:spacing w:before="120"/>
              <w:jc w:val="left"/>
              <w:cnfStyle w:val="000000000000" w:firstRow="0" w:lastRow="0" w:firstColumn="0" w:lastColumn="0" w:oddVBand="0" w:evenVBand="0" w:oddHBand="0" w:evenHBand="0" w:firstRowFirstColumn="0" w:firstRowLastColumn="0" w:lastRowFirstColumn="0" w:lastRowLastColumn="0"/>
              <w:rPr>
                <w:ins w:id="16348" w:author="Author"/>
                <w:del w:id="16349" w:author="Author"/>
                <w:rFonts w:cs="Arial"/>
                <w:sz w:val="20"/>
                <w:szCs w:val="20"/>
                <w:lang w:val="en-IE"/>
              </w:rPr>
            </w:pPr>
            <w:ins w:id="16350" w:author="Author">
              <w:del w:id="16351" w:author="Author">
                <w:r w:rsidRPr="00563671" w:rsidDel="005E41B3">
                  <w:rPr>
                    <w:rFonts w:cs="Arial"/>
                    <w:sz w:val="20"/>
                    <w:szCs w:val="20"/>
                    <w:lang w:val="en-IE"/>
                  </w:rPr>
                  <w:delText>The response should return the status of the contract generated.</w:delText>
                </w:r>
                <w:r w:rsidR="00F37E1E" w:rsidDel="005E41B3">
                  <w:rPr>
                    <w:rFonts w:cs="Arial"/>
                    <w:sz w:val="20"/>
                    <w:szCs w:val="20"/>
                    <w:lang w:val="en-IE"/>
                  </w:rPr>
                  <w:delText>a draft of the contract for signature</w:delText>
                </w:r>
              </w:del>
            </w:ins>
          </w:p>
        </w:tc>
      </w:tr>
      <w:tr w:rsidR="00563671" w:rsidRPr="00563671" w:rsidDel="005E41B3" w14:paraId="2D35E2A8" w14:textId="5B362D21" w:rsidTr="00E03985">
        <w:trPr>
          <w:ins w:id="16352" w:author="Author"/>
          <w:del w:id="16353" w:author="Author"/>
        </w:trPr>
        <w:tc>
          <w:tcPr>
            <w:cnfStyle w:val="001000000000" w:firstRow="0" w:lastRow="0" w:firstColumn="1" w:lastColumn="0" w:oddVBand="0" w:evenVBand="0" w:oddHBand="0" w:evenHBand="0" w:firstRowFirstColumn="0" w:firstRowLastColumn="0" w:lastRowFirstColumn="0" w:lastRowLastColumn="0"/>
            <w:tcW w:w="2376" w:type="dxa"/>
          </w:tcPr>
          <w:p w14:paraId="6CBB730C" w14:textId="256E99DE" w:rsidR="00E73B40" w:rsidRPr="00563671" w:rsidDel="005E41B3" w:rsidRDefault="00E73B40" w:rsidP="002937F1">
            <w:pPr>
              <w:spacing w:before="120"/>
              <w:jc w:val="left"/>
              <w:rPr>
                <w:ins w:id="16354" w:author="Author"/>
                <w:del w:id="16355" w:author="Author"/>
                <w:rFonts w:cs="Arial"/>
                <w:sz w:val="20"/>
                <w:szCs w:val="20"/>
                <w:lang w:val="en-IE"/>
              </w:rPr>
            </w:pPr>
            <w:ins w:id="16356" w:author="Author">
              <w:del w:id="16357" w:author="Author">
                <w:r w:rsidRPr="00563671" w:rsidDel="005E41B3">
                  <w:rPr>
                    <w:rFonts w:cs="Arial"/>
                    <w:sz w:val="20"/>
                    <w:szCs w:val="20"/>
                    <w:lang w:val="en-IE"/>
                  </w:rPr>
                  <w:delText>Interface Id</w:delText>
                </w:r>
              </w:del>
            </w:ins>
          </w:p>
        </w:tc>
        <w:tc>
          <w:tcPr>
            <w:tcW w:w="7240" w:type="dxa"/>
            <w:gridSpan w:val="2"/>
          </w:tcPr>
          <w:p w14:paraId="6E397477" w14:textId="02DFB52D" w:rsidR="00E73B40" w:rsidRPr="00563671" w:rsidDel="005E41B3" w:rsidRDefault="00E73B40" w:rsidP="00181C52">
            <w:pPr>
              <w:spacing w:before="120"/>
              <w:jc w:val="left"/>
              <w:cnfStyle w:val="000000000000" w:firstRow="0" w:lastRow="0" w:firstColumn="0" w:lastColumn="0" w:oddVBand="0" w:evenVBand="0" w:oddHBand="0" w:evenHBand="0" w:firstRowFirstColumn="0" w:firstRowLastColumn="0" w:lastRowFirstColumn="0" w:lastRowLastColumn="0"/>
              <w:rPr>
                <w:ins w:id="16358" w:author="Author"/>
                <w:del w:id="16359" w:author="Author"/>
                <w:rFonts w:cs="Arial"/>
                <w:sz w:val="20"/>
                <w:szCs w:val="20"/>
                <w:lang w:val="en-IE"/>
              </w:rPr>
            </w:pPr>
            <w:ins w:id="16360" w:author="Author">
              <w:del w:id="16361" w:author="Author">
                <w:r w:rsidRPr="00563671" w:rsidDel="005E41B3">
                  <w:rPr>
                    <w:rFonts w:cs="Arial"/>
                    <w:sz w:val="20"/>
                    <w:szCs w:val="20"/>
                    <w:lang w:val="en-IE"/>
                  </w:rPr>
                  <w:delText>IF192.18</w:delText>
                </w:r>
                <w:r w:rsidR="00181C52" w:rsidDel="005E41B3">
                  <w:rPr>
                    <w:rFonts w:cs="Arial"/>
                    <w:sz w:val="20"/>
                    <w:szCs w:val="20"/>
                    <w:lang w:val="en-IE"/>
                  </w:rPr>
                  <w:delText>35</w:delText>
                </w:r>
              </w:del>
            </w:ins>
          </w:p>
        </w:tc>
      </w:tr>
      <w:tr w:rsidR="00563671" w:rsidRPr="00563671" w:rsidDel="005E41B3" w14:paraId="313DFF05" w14:textId="11C1A966" w:rsidTr="00E03985">
        <w:trPr>
          <w:ins w:id="16362" w:author="Author"/>
          <w:del w:id="16363" w:author="Author"/>
        </w:trPr>
        <w:tc>
          <w:tcPr>
            <w:cnfStyle w:val="001000000000" w:firstRow="0" w:lastRow="0" w:firstColumn="1" w:lastColumn="0" w:oddVBand="0" w:evenVBand="0" w:oddHBand="0" w:evenHBand="0" w:firstRowFirstColumn="0" w:firstRowLastColumn="0" w:lastRowFirstColumn="0" w:lastRowLastColumn="0"/>
            <w:tcW w:w="2376" w:type="dxa"/>
          </w:tcPr>
          <w:p w14:paraId="07451064" w14:textId="446DE2DB" w:rsidR="00E73B40" w:rsidRPr="00563671" w:rsidDel="005E41B3" w:rsidRDefault="00E73B40" w:rsidP="002937F1">
            <w:pPr>
              <w:spacing w:before="120"/>
              <w:jc w:val="left"/>
              <w:rPr>
                <w:ins w:id="16364" w:author="Author"/>
                <w:del w:id="16365" w:author="Author"/>
                <w:rFonts w:cs="Arial"/>
                <w:sz w:val="20"/>
                <w:szCs w:val="20"/>
                <w:lang w:val="en-IE"/>
              </w:rPr>
            </w:pPr>
            <w:ins w:id="16366" w:author="Author">
              <w:del w:id="16367" w:author="Author">
                <w:r w:rsidRPr="00563671" w:rsidDel="005E41B3">
                  <w:rPr>
                    <w:rFonts w:cs="Arial"/>
                    <w:sz w:val="20"/>
                    <w:szCs w:val="20"/>
                    <w:lang w:val="en-IE"/>
                  </w:rPr>
                  <w:delText>Service Id</w:delText>
                </w:r>
              </w:del>
            </w:ins>
          </w:p>
        </w:tc>
        <w:tc>
          <w:tcPr>
            <w:tcW w:w="7240" w:type="dxa"/>
            <w:gridSpan w:val="2"/>
          </w:tcPr>
          <w:p w14:paraId="7F927922" w14:textId="306E47B5"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368" w:author="Author"/>
                <w:del w:id="16369" w:author="Author"/>
                <w:rFonts w:cs="Arial"/>
                <w:sz w:val="20"/>
                <w:szCs w:val="20"/>
                <w:lang w:val="en-IE"/>
              </w:rPr>
            </w:pPr>
            <w:ins w:id="16370" w:author="Author">
              <w:del w:id="16371" w:author="Author">
                <w:r w:rsidRPr="00563671" w:rsidDel="005E41B3">
                  <w:rPr>
                    <w:rFonts w:cs="Arial"/>
                    <w:sz w:val="20"/>
                    <w:szCs w:val="20"/>
                    <w:lang w:val="en-IE"/>
                  </w:rPr>
                  <w:delText>TBD</w:delText>
                </w:r>
                <w:r w:rsidR="000357EB" w:rsidDel="005E41B3">
                  <w:rPr>
                    <w:rFonts w:cs="Arial"/>
                    <w:sz w:val="20"/>
                    <w:szCs w:val="20"/>
                    <w:lang w:val="en-IE"/>
                  </w:rPr>
                  <w:delText>581</w:delText>
                </w:r>
              </w:del>
            </w:ins>
          </w:p>
        </w:tc>
      </w:tr>
      <w:tr w:rsidR="00563671" w:rsidRPr="00563671" w:rsidDel="005E41B3" w14:paraId="0222A647" w14:textId="286DB6B0" w:rsidTr="00E03985">
        <w:trPr>
          <w:ins w:id="16372" w:author="Author"/>
          <w:del w:id="16373" w:author="Author"/>
        </w:trPr>
        <w:tc>
          <w:tcPr>
            <w:cnfStyle w:val="001000000000" w:firstRow="0" w:lastRow="0" w:firstColumn="1" w:lastColumn="0" w:oddVBand="0" w:evenVBand="0" w:oddHBand="0" w:evenHBand="0" w:firstRowFirstColumn="0" w:firstRowLastColumn="0" w:lastRowFirstColumn="0" w:lastRowLastColumn="0"/>
            <w:tcW w:w="2376" w:type="dxa"/>
          </w:tcPr>
          <w:p w14:paraId="2FE909A9" w14:textId="1CABF9E9" w:rsidR="004E4A78" w:rsidRPr="00563671" w:rsidDel="005E41B3" w:rsidRDefault="004E4A78" w:rsidP="004E4A78">
            <w:pPr>
              <w:spacing w:before="120"/>
              <w:jc w:val="left"/>
              <w:rPr>
                <w:ins w:id="16374" w:author="Author"/>
                <w:del w:id="16375" w:author="Author"/>
                <w:rFonts w:cs="Arial"/>
                <w:sz w:val="20"/>
                <w:szCs w:val="20"/>
                <w:lang w:val="en-IE"/>
              </w:rPr>
            </w:pPr>
            <w:ins w:id="16376" w:author="Author">
              <w:del w:id="16377" w:author="Author">
                <w:r w:rsidRPr="00563671" w:rsidDel="005E41B3">
                  <w:rPr>
                    <w:rFonts w:cs="Arial"/>
                    <w:bCs/>
                    <w:sz w:val="20"/>
                    <w:szCs w:val="20"/>
                  </w:rPr>
                  <w:delText>CSM Service</w:delText>
                </w:r>
              </w:del>
            </w:ins>
          </w:p>
        </w:tc>
        <w:tc>
          <w:tcPr>
            <w:tcW w:w="7240" w:type="dxa"/>
            <w:gridSpan w:val="2"/>
          </w:tcPr>
          <w:p w14:paraId="1A246AD1" w14:textId="4E8D93D8"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378" w:author="Author"/>
                <w:del w:id="16379" w:author="Author"/>
                <w:rFonts w:cs="Arial"/>
                <w:sz w:val="20"/>
                <w:szCs w:val="20"/>
                <w:lang w:val="en-IE"/>
              </w:rPr>
            </w:pPr>
            <w:ins w:id="16380" w:author="Author">
              <w:del w:id="16381" w:author="Author">
                <w:r w:rsidRPr="00563671" w:rsidDel="005E41B3">
                  <w:rPr>
                    <w:rFonts w:cs="Arial"/>
                    <w:sz w:val="20"/>
                    <w:szCs w:val="20"/>
                  </w:rPr>
                  <w:delText>Document</w:delText>
                </w:r>
              </w:del>
            </w:ins>
          </w:p>
        </w:tc>
      </w:tr>
      <w:tr w:rsidR="00563671" w:rsidRPr="00563671" w:rsidDel="005E41B3" w14:paraId="17588326" w14:textId="694CF726" w:rsidTr="00E03985">
        <w:trPr>
          <w:ins w:id="16382" w:author="Author"/>
          <w:del w:id="16383" w:author="Author"/>
        </w:trPr>
        <w:tc>
          <w:tcPr>
            <w:cnfStyle w:val="001000000000" w:firstRow="0" w:lastRow="0" w:firstColumn="1" w:lastColumn="0" w:oddVBand="0" w:evenVBand="0" w:oddHBand="0" w:evenHBand="0" w:firstRowFirstColumn="0" w:firstRowLastColumn="0" w:lastRowFirstColumn="0" w:lastRowLastColumn="0"/>
            <w:tcW w:w="2376" w:type="dxa"/>
          </w:tcPr>
          <w:p w14:paraId="065196D0" w14:textId="4F4602CA" w:rsidR="004E4A78" w:rsidRPr="00563671" w:rsidDel="005E41B3" w:rsidRDefault="004E4A78" w:rsidP="004E4A78">
            <w:pPr>
              <w:spacing w:before="120"/>
              <w:jc w:val="left"/>
              <w:rPr>
                <w:ins w:id="16384" w:author="Author"/>
                <w:del w:id="16385" w:author="Author"/>
                <w:rFonts w:cs="Arial"/>
                <w:sz w:val="20"/>
                <w:szCs w:val="20"/>
                <w:lang w:val="en-IE"/>
              </w:rPr>
            </w:pPr>
            <w:ins w:id="16386" w:author="Author">
              <w:del w:id="16387" w:author="Author">
                <w:r w:rsidRPr="00563671" w:rsidDel="005E41B3">
                  <w:rPr>
                    <w:rFonts w:cs="Arial"/>
                    <w:bCs/>
                    <w:sz w:val="20"/>
                    <w:szCs w:val="20"/>
                  </w:rPr>
                  <w:delText>CSM Operation</w:delText>
                </w:r>
              </w:del>
            </w:ins>
          </w:p>
        </w:tc>
        <w:tc>
          <w:tcPr>
            <w:tcW w:w="7240" w:type="dxa"/>
            <w:gridSpan w:val="2"/>
          </w:tcPr>
          <w:p w14:paraId="031352B4" w14:textId="5F29FFF3" w:rsidR="004E4A78" w:rsidRPr="00563671" w:rsidDel="005E41B3" w:rsidRDefault="008C5E4A" w:rsidP="004E4A78">
            <w:pPr>
              <w:spacing w:before="120"/>
              <w:jc w:val="left"/>
              <w:cnfStyle w:val="000000000000" w:firstRow="0" w:lastRow="0" w:firstColumn="0" w:lastColumn="0" w:oddVBand="0" w:evenVBand="0" w:oddHBand="0" w:evenHBand="0" w:firstRowFirstColumn="0" w:firstRowLastColumn="0" w:lastRowFirstColumn="0" w:lastRowLastColumn="0"/>
              <w:rPr>
                <w:ins w:id="16388" w:author="Author"/>
                <w:del w:id="16389" w:author="Author"/>
                <w:rFonts w:cs="Arial"/>
                <w:sz w:val="20"/>
                <w:szCs w:val="20"/>
                <w:lang w:val="en-IE"/>
              </w:rPr>
            </w:pPr>
            <w:ins w:id="16390" w:author="Author">
              <w:del w:id="16391" w:author="Author">
                <w:r w:rsidRPr="008C5E4A" w:rsidDel="005E41B3">
                  <w:rPr>
                    <w:rFonts w:cs="Arial"/>
                    <w:sz w:val="20"/>
                    <w:szCs w:val="20"/>
                  </w:rPr>
                  <w:delText>GetDocumentList</w:delText>
                </w:r>
                <w:r w:rsidR="004E4A78" w:rsidRPr="00563671" w:rsidDel="005E41B3">
                  <w:rPr>
                    <w:rFonts w:cs="Arial"/>
                    <w:sz w:val="20"/>
                    <w:szCs w:val="20"/>
                  </w:rPr>
                  <w:delText>TBD</w:delText>
                </w:r>
              </w:del>
            </w:ins>
          </w:p>
        </w:tc>
      </w:tr>
    </w:tbl>
    <w:p w14:paraId="34ACC05B" w14:textId="48B25FE5" w:rsidR="00E73B40" w:rsidRPr="00563671" w:rsidDel="005E41B3" w:rsidRDefault="00E73B40" w:rsidP="00234AC9">
      <w:pPr>
        <w:rPr>
          <w:ins w:id="16392" w:author="Author"/>
          <w:del w:id="16393"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3CE62119" w14:textId="564E194E" w:rsidTr="002937F1">
        <w:trPr>
          <w:cnfStyle w:val="100000000000" w:firstRow="1" w:lastRow="0" w:firstColumn="0" w:lastColumn="0" w:oddVBand="0" w:evenVBand="0" w:oddHBand="0" w:evenHBand="0" w:firstRowFirstColumn="0" w:firstRowLastColumn="0" w:lastRowFirstColumn="0" w:lastRowLastColumn="0"/>
          <w:del w:id="1639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D4B8C5B" w14:textId="7E15AE07" w:rsidR="00E73B40" w:rsidRPr="00563671" w:rsidDel="005E41B3" w:rsidRDefault="00E73B40" w:rsidP="002937F1">
            <w:pPr>
              <w:spacing w:before="120"/>
              <w:jc w:val="left"/>
              <w:rPr>
                <w:del w:id="16395" w:author="Author"/>
                <w:rFonts w:cs="Arial"/>
                <w:b w:val="0"/>
                <w:color w:val="auto"/>
                <w:sz w:val="20"/>
                <w:szCs w:val="20"/>
                <w:lang w:val="en-IE"/>
              </w:rPr>
            </w:pPr>
          </w:p>
        </w:tc>
        <w:tc>
          <w:tcPr>
            <w:tcW w:w="2976" w:type="dxa"/>
          </w:tcPr>
          <w:p w14:paraId="165458FA" w14:textId="20C23A95"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del w:id="16396" w:author="Author"/>
                <w:rFonts w:cs="Arial"/>
                <w:color w:val="auto"/>
                <w:sz w:val="20"/>
                <w:szCs w:val="20"/>
                <w:lang w:val="en-IE"/>
              </w:rPr>
            </w:pPr>
          </w:p>
        </w:tc>
      </w:tr>
      <w:tr w:rsidR="00563671" w:rsidRPr="00563671" w:rsidDel="005E41B3" w14:paraId="715643D6" w14:textId="3F3871E0" w:rsidTr="00E03985">
        <w:trPr>
          <w:del w:id="16397" w:author="Author"/>
        </w:trPr>
        <w:tc>
          <w:tcPr>
            <w:cnfStyle w:val="001000000000" w:firstRow="0" w:lastRow="0" w:firstColumn="1" w:lastColumn="0" w:oddVBand="0" w:evenVBand="0" w:oddHBand="0" w:evenHBand="0" w:firstRowFirstColumn="0" w:firstRowLastColumn="0" w:lastRowFirstColumn="0" w:lastRowLastColumn="0"/>
            <w:tcW w:w="2376" w:type="dxa"/>
          </w:tcPr>
          <w:p w14:paraId="63909159" w14:textId="2A996F03" w:rsidR="00E73B40" w:rsidRPr="00563671" w:rsidDel="005E41B3" w:rsidRDefault="00E73B40" w:rsidP="002937F1">
            <w:pPr>
              <w:spacing w:before="120"/>
              <w:jc w:val="left"/>
              <w:rPr>
                <w:del w:id="16398" w:author="Author"/>
                <w:rFonts w:cs="Arial"/>
                <w:sz w:val="20"/>
                <w:szCs w:val="20"/>
                <w:lang w:val="en-IE"/>
              </w:rPr>
            </w:pPr>
            <w:del w:id="16399" w:author="Author">
              <w:r w:rsidRPr="00563671" w:rsidDel="005E41B3">
                <w:rPr>
                  <w:rFonts w:cs="Arial"/>
                  <w:sz w:val="20"/>
                  <w:szCs w:val="20"/>
                  <w:lang w:val="en-IE"/>
                </w:rPr>
                <w:delText>Service</w:delText>
              </w:r>
            </w:del>
          </w:p>
        </w:tc>
        <w:tc>
          <w:tcPr>
            <w:tcW w:w="7240" w:type="dxa"/>
            <w:gridSpan w:val="2"/>
          </w:tcPr>
          <w:p w14:paraId="3C24F84C" w14:textId="70C135C3" w:rsidR="00E73B40" w:rsidRPr="00563671" w:rsidDel="005E41B3" w:rsidRDefault="00E73B40" w:rsidP="002937F1">
            <w:pPr>
              <w:pStyle w:val="Default"/>
              <w:jc w:val="left"/>
              <w:cnfStyle w:val="000000000000" w:firstRow="0" w:lastRow="0" w:firstColumn="0" w:lastColumn="0" w:oddVBand="0" w:evenVBand="0" w:oddHBand="0" w:evenHBand="0" w:firstRowFirstColumn="0" w:firstRowLastColumn="0" w:lastRowFirstColumn="0" w:lastRowLastColumn="0"/>
              <w:rPr>
                <w:del w:id="16400" w:author="Author"/>
                <w:color w:val="auto"/>
                <w:sz w:val="20"/>
                <w:szCs w:val="20"/>
              </w:rPr>
            </w:pPr>
            <w:del w:id="16401" w:author="Author">
              <w:r w:rsidRPr="00563671" w:rsidDel="005E41B3">
                <w:rPr>
                  <w:color w:val="auto"/>
                  <w:sz w:val="20"/>
                  <w:szCs w:val="20"/>
                </w:rPr>
                <w:delText>Upload document</w:delText>
              </w:r>
            </w:del>
          </w:p>
        </w:tc>
      </w:tr>
      <w:tr w:rsidR="00563671" w:rsidRPr="00563671" w:rsidDel="005E41B3" w14:paraId="4A5CFF11" w14:textId="50CC33AE" w:rsidTr="00E03985">
        <w:trPr>
          <w:del w:id="16402" w:author="Author"/>
        </w:trPr>
        <w:tc>
          <w:tcPr>
            <w:cnfStyle w:val="001000000000" w:firstRow="0" w:lastRow="0" w:firstColumn="1" w:lastColumn="0" w:oddVBand="0" w:evenVBand="0" w:oddHBand="0" w:evenHBand="0" w:firstRowFirstColumn="0" w:firstRowLastColumn="0" w:lastRowFirstColumn="0" w:lastRowLastColumn="0"/>
            <w:tcW w:w="2376" w:type="dxa"/>
          </w:tcPr>
          <w:p w14:paraId="15756CD8" w14:textId="41BFE3A5" w:rsidR="00E73B40" w:rsidRPr="00563671" w:rsidDel="005E41B3" w:rsidRDefault="00E73B40" w:rsidP="002937F1">
            <w:pPr>
              <w:spacing w:before="120"/>
              <w:jc w:val="left"/>
              <w:rPr>
                <w:del w:id="16403" w:author="Author"/>
                <w:rFonts w:cs="Arial"/>
                <w:sz w:val="20"/>
                <w:szCs w:val="20"/>
                <w:lang w:val="en-IE"/>
              </w:rPr>
            </w:pPr>
            <w:del w:id="16404" w:author="Author">
              <w:r w:rsidRPr="00563671" w:rsidDel="005E41B3">
                <w:rPr>
                  <w:rFonts w:cs="Arial"/>
                  <w:sz w:val="20"/>
                  <w:szCs w:val="20"/>
                  <w:lang w:val="en-IE"/>
                </w:rPr>
                <w:delText>Relevant Input Notes</w:delText>
              </w:r>
            </w:del>
          </w:p>
        </w:tc>
        <w:tc>
          <w:tcPr>
            <w:tcW w:w="7240" w:type="dxa"/>
            <w:gridSpan w:val="2"/>
          </w:tcPr>
          <w:p w14:paraId="54DD56EF" w14:textId="050CA2BF"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05" w:author="Author"/>
                <w:rFonts w:cs="Arial"/>
                <w:sz w:val="20"/>
                <w:szCs w:val="20"/>
                <w:lang w:val="en-IE"/>
              </w:rPr>
            </w:pPr>
            <w:del w:id="16406" w:author="Author">
              <w:r w:rsidRPr="00563671" w:rsidDel="005E41B3">
                <w:rPr>
                  <w:rFonts w:cs="Arial"/>
                  <w:sz w:val="20"/>
                  <w:szCs w:val="20"/>
                  <w:lang w:val="en-IE"/>
                </w:rPr>
                <w:delText>The content is sent in base64</w:delText>
              </w:r>
            </w:del>
            <w:ins w:id="16407" w:author="Author">
              <w:del w:id="16408" w:author="Author">
                <w:r w:rsidR="000A341E" w:rsidDel="005E41B3">
                  <w:rPr>
                    <w:rFonts w:cs="Arial"/>
                    <w:sz w:val="20"/>
                    <w:szCs w:val="20"/>
                    <w:lang w:val="en-IE"/>
                  </w:rPr>
                  <w:delText xml:space="preserve"> and document ID</w:delText>
                </w:r>
              </w:del>
            </w:ins>
          </w:p>
        </w:tc>
      </w:tr>
      <w:tr w:rsidR="00563671" w:rsidRPr="00563671" w:rsidDel="005E41B3" w14:paraId="7602438B" w14:textId="72E3A079" w:rsidTr="00E03985">
        <w:trPr>
          <w:del w:id="16409" w:author="Author"/>
        </w:trPr>
        <w:tc>
          <w:tcPr>
            <w:cnfStyle w:val="001000000000" w:firstRow="0" w:lastRow="0" w:firstColumn="1" w:lastColumn="0" w:oddVBand="0" w:evenVBand="0" w:oddHBand="0" w:evenHBand="0" w:firstRowFirstColumn="0" w:firstRowLastColumn="0" w:lastRowFirstColumn="0" w:lastRowLastColumn="0"/>
            <w:tcW w:w="2376" w:type="dxa"/>
          </w:tcPr>
          <w:p w14:paraId="6CB20CC2" w14:textId="002D9373" w:rsidR="00E73B40" w:rsidRPr="00563671" w:rsidDel="005E41B3" w:rsidRDefault="00E73B40" w:rsidP="002937F1">
            <w:pPr>
              <w:spacing w:before="120"/>
              <w:jc w:val="left"/>
              <w:rPr>
                <w:del w:id="16410" w:author="Author"/>
                <w:rFonts w:cs="Arial"/>
                <w:sz w:val="20"/>
                <w:szCs w:val="20"/>
                <w:lang w:val="en-IE"/>
              </w:rPr>
            </w:pPr>
            <w:del w:id="16411" w:author="Author">
              <w:r w:rsidRPr="00563671" w:rsidDel="005E41B3">
                <w:rPr>
                  <w:rFonts w:cs="Arial"/>
                  <w:sz w:val="20"/>
                  <w:szCs w:val="20"/>
                  <w:lang w:val="en-IE"/>
                </w:rPr>
                <w:delText>Relevant Output Notes</w:delText>
              </w:r>
            </w:del>
          </w:p>
        </w:tc>
        <w:tc>
          <w:tcPr>
            <w:tcW w:w="7240" w:type="dxa"/>
            <w:gridSpan w:val="2"/>
          </w:tcPr>
          <w:p w14:paraId="05A069AA" w14:textId="5A5E68B4"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12" w:author="Author"/>
                <w:rFonts w:cs="Arial"/>
                <w:sz w:val="20"/>
                <w:szCs w:val="20"/>
                <w:lang w:val="en-IE"/>
              </w:rPr>
            </w:pPr>
            <w:del w:id="16413" w:author="Author">
              <w:r w:rsidRPr="00563671" w:rsidDel="005E41B3">
                <w:rPr>
                  <w:rFonts w:cs="Arial"/>
                  <w:sz w:val="20"/>
                  <w:szCs w:val="20"/>
                  <w:lang w:val="en-IE"/>
                </w:rPr>
                <w:delText>The response returns the upload status and a unique file identifier in the system</w:delText>
              </w:r>
            </w:del>
          </w:p>
        </w:tc>
      </w:tr>
      <w:tr w:rsidR="00563671" w:rsidRPr="00563671" w:rsidDel="005E41B3" w14:paraId="05840EC6" w14:textId="29224A15" w:rsidTr="00E03985">
        <w:trPr>
          <w:del w:id="16414" w:author="Author"/>
        </w:trPr>
        <w:tc>
          <w:tcPr>
            <w:cnfStyle w:val="001000000000" w:firstRow="0" w:lastRow="0" w:firstColumn="1" w:lastColumn="0" w:oddVBand="0" w:evenVBand="0" w:oddHBand="0" w:evenHBand="0" w:firstRowFirstColumn="0" w:firstRowLastColumn="0" w:lastRowFirstColumn="0" w:lastRowLastColumn="0"/>
            <w:tcW w:w="2376" w:type="dxa"/>
          </w:tcPr>
          <w:p w14:paraId="4FE632D1" w14:textId="3369F18C" w:rsidR="00E73B40" w:rsidRPr="00563671" w:rsidDel="005E41B3" w:rsidRDefault="00E73B40" w:rsidP="002937F1">
            <w:pPr>
              <w:spacing w:before="120"/>
              <w:jc w:val="left"/>
              <w:rPr>
                <w:del w:id="16415" w:author="Author"/>
                <w:rFonts w:cs="Arial"/>
                <w:sz w:val="20"/>
                <w:szCs w:val="20"/>
                <w:lang w:val="en-IE"/>
              </w:rPr>
            </w:pPr>
            <w:del w:id="16416" w:author="Author">
              <w:r w:rsidRPr="00563671" w:rsidDel="005E41B3">
                <w:rPr>
                  <w:rFonts w:cs="Arial"/>
                  <w:sz w:val="20"/>
                  <w:szCs w:val="20"/>
                  <w:lang w:val="en-IE"/>
                </w:rPr>
                <w:delText>Interface Id</w:delText>
              </w:r>
            </w:del>
          </w:p>
        </w:tc>
        <w:tc>
          <w:tcPr>
            <w:tcW w:w="7240" w:type="dxa"/>
            <w:gridSpan w:val="2"/>
          </w:tcPr>
          <w:p w14:paraId="4D385790" w14:textId="5C75AAB2"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17" w:author="Author"/>
                <w:rFonts w:cs="Arial"/>
                <w:sz w:val="20"/>
                <w:szCs w:val="20"/>
                <w:lang w:val="en-IE"/>
              </w:rPr>
            </w:pPr>
            <w:del w:id="16418" w:author="Author">
              <w:r w:rsidRPr="00563671" w:rsidDel="005E41B3">
                <w:rPr>
                  <w:rFonts w:cs="Arial"/>
                  <w:sz w:val="20"/>
                  <w:szCs w:val="20"/>
                  <w:lang w:val="en-IE" w:eastAsia="pt-PT"/>
                </w:rPr>
                <w:delText>IF192.35</w:delText>
              </w:r>
            </w:del>
          </w:p>
        </w:tc>
      </w:tr>
      <w:tr w:rsidR="00563671" w:rsidRPr="00563671" w:rsidDel="005E41B3" w14:paraId="6F686091" w14:textId="6D6FEC5D" w:rsidTr="00E03985">
        <w:trPr>
          <w:del w:id="16419" w:author="Author"/>
        </w:trPr>
        <w:tc>
          <w:tcPr>
            <w:cnfStyle w:val="001000000000" w:firstRow="0" w:lastRow="0" w:firstColumn="1" w:lastColumn="0" w:oddVBand="0" w:evenVBand="0" w:oddHBand="0" w:evenHBand="0" w:firstRowFirstColumn="0" w:firstRowLastColumn="0" w:lastRowFirstColumn="0" w:lastRowLastColumn="0"/>
            <w:tcW w:w="2376" w:type="dxa"/>
          </w:tcPr>
          <w:p w14:paraId="36378524" w14:textId="1DBEDF2A" w:rsidR="00E73B40" w:rsidRPr="00563671" w:rsidDel="005E41B3" w:rsidRDefault="00E73B40" w:rsidP="002937F1">
            <w:pPr>
              <w:spacing w:before="120"/>
              <w:jc w:val="left"/>
              <w:rPr>
                <w:del w:id="16420" w:author="Author"/>
                <w:rFonts w:cs="Arial"/>
                <w:sz w:val="20"/>
                <w:szCs w:val="20"/>
                <w:lang w:val="en-IE"/>
              </w:rPr>
            </w:pPr>
            <w:del w:id="16421" w:author="Author">
              <w:r w:rsidRPr="00563671" w:rsidDel="005E41B3">
                <w:rPr>
                  <w:rFonts w:cs="Arial"/>
                  <w:sz w:val="20"/>
                  <w:szCs w:val="20"/>
                  <w:lang w:val="en-IE"/>
                </w:rPr>
                <w:delText>Service Id</w:delText>
              </w:r>
            </w:del>
          </w:p>
        </w:tc>
        <w:tc>
          <w:tcPr>
            <w:tcW w:w="7240" w:type="dxa"/>
            <w:gridSpan w:val="2"/>
          </w:tcPr>
          <w:p w14:paraId="0AFB8D4C" w14:textId="0B4B93C0"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22" w:author="Author"/>
                <w:rFonts w:cs="Arial"/>
                <w:sz w:val="20"/>
                <w:szCs w:val="20"/>
                <w:lang w:val="en-IE"/>
              </w:rPr>
            </w:pPr>
            <w:del w:id="16423" w:author="Author">
              <w:r w:rsidRPr="00563671" w:rsidDel="005E41B3">
                <w:rPr>
                  <w:rFonts w:cs="Arial"/>
                  <w:sz w:val="20"/>
                  <w:szCs w:val="20"/>
                  <w:lang w:val="en-IE"/>
                </w:rPr>
                <w:delText>TBD</w:delText>
              </w:r>
            </w:del>
            <w:ins w:id="16424" w:author="Author">
              <w:del w:id="16425" w:author="Author">
                <w:r w:rsidR="000357EB" w:rsidDel="005E41B3">
                  <w:rPr>
                    <w:rFonts w:cs="Arial"/>
                    <w:sz w:val="20"/>
                    <w:szCs w:val="20"/>
                    <w:lang w:val="en-IE"/>
                  </w:rPr>
                  <w:delText>582</w:delText>
                </w:r>
              </w:del>
            </w:ins>
          </w:p>
        </w:tc>
      </w:tr>
      <w:tr w:rsidR="00563671" w:rsidRPr="00563671" w:rsidDel="005E41B3" w14:paraId="0A61B737" w14:textId="3701E396" w:rsidTr="00E03985">
        <w:trPr>
          <w:ins w:id="16426" w:author="Author"/>
          <w:del w:id="16427" w:author="Author"/>
        </w:trPr>
        <w:tc>
          <w:tcPr>
            <w:cnfStyle w:val="001000000000" w:firstRow="0" w:lastRow="0" w:firstColumn="1" w:lastColumn="0" w:oddVBand="0" w:evenVBand="0" w:oddHBand="0" w:evenHBand="0" w:firstRowFirstColumn="0" w:firstRowLastColumn="0" w:lastRowFirstColumn="0" w:lastRowLastColumn="0"/>
            <w:tcW w:w="2376" w:type="dxa"/>
          </w:tcPr>
          <w:p w14:paraId="7FD2AA84" w14:textId="110B6EB4" w:rsidR="004E4A78" w:rsidRPr="00563671" w:rsidDel="005E41B3" w:rsidRDefault="004E4A78" w:rsidP="004E4A78">
            <w:pPr>
              <w:spacing w:before="120"/>
              <w:jc w:val="left"/>
              <w:rPr>
                <w:ins w:id="16428" w:author="Author"/>
                <w:del w:id="16429" w:author="Author"/>
                <w:rFonts w:cs="Arial"/>
                <w:sz w:val="20"/>
                <w:szCs w:val="20"/>
                <w:lang w:val="en-IE"/>
              </w:rPr>
            </w:pPr>
            <w:ins w:id="16430" w:author="Author">
              <w:del w:id="16431" w:author="Author">
                <w:r w:rsidRPr="00563671" w:rsidDel="005E41B3">
                  <w:rPr>
                    <w:rFonts w:cs="Arial"/>
                    <w:bCs/>
                    <w:sz w:val="20"/>
                    <w:szCs w:val="20"/>
                  </w:rPr>
                  <w:delText>CSM Service</w:delText>
                </w:r>
              </w:del>
            </w:ins>
          </w:p>
        </w:tc>
        <w:tc>
          <w:tcPr>
            <w:tcW w:w="7240" w:type="dxa"/>
            <w:gridSpan w:val="2"/>
          </w:tcPr>
          <w:p w14:paraId="4FE474CD" w14:textId="41ECDDB3"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432" w:author="Author"/>
                <w:del w:id="16433" w:author="Author"/>
                <w:rFonts w:cs="Arial"/>
                <w:sz w:val="20"/>
                <w:szCs w:val="20"/>
                <w:lang w:val="en-IE"/>
              </w:rPr>
            </w:pPr>
            <w:ins w:id="16434" w:author="Author">
              <w:del w:id="16435" w:author="Author">
                <w:r w:rsidRPr="00563671" w:rsidDel="005E41B3">
                  <w:rPr>
                    <w:rFonts w:cs="Arial"/>
                    <w:sz w:val="20"/>
                    <w:szCs w:val="20"/>
                  </w:rPr>
                  <w:delText>Document</w:delText>
                </w:r>
              </w:del>
            </w:ins>
          </w:p>
        </w:tc>
      </w:tr>
      <w:tr w:rsidR="00563671" w:rsidRPr="00563671" w:rsidDel="005E41B3" w14:paraId="0C080D99" w14:textId="7238AE38" w:rsidTr="00E03985">
        <w:trPr>
          <w:ins w:id="16436" w:author="Author"/>
          <w:del w:id="16437" w:author="Author"/>
        </w:trPr>
        <w:tc>
          <w:tcPr>
            <w:cnfStyle w:val="001000000000" w:firstRow="0" w:lastRow="0" w:firstColumn="1" w:lastColumn="0" w:oddVBand="0" w:evenVBand="0" w:oddHBand="0" w:evenHBand="0" w:firstRowFirstColumn="0" w:firstRowLastColumn="0" w:lastRowFirstColumn="0" w:lastRowLastColumn="0"/>
            <w:tcW w:w="2376" w:type="dxa"/>
          </w:tcPr>
          <w:p w14:paraId="61BE6B2E" w14:textId="246890DC" w:rsidR="004E4A78" w:rsidRPr="00563671" w:rsidDel="005E41B3" w:rsidRDefault="004E4A78" w:rsidP="004E4A78">
            <w:pPr>
              <w:spacing w:before="120"/>
              <w:jc w:val="left"/>
              <w:rPr>
                <w:ins w:id="16438" w:author="Author"/>
                <w:del w:id="16439" w:author="Author"/>
                <w:rFonts w:cs="Arial"/>
                <w:sz w:val="20"/>
                <w:szCs w:val="20"/>
                <w:lang w:val="en-IE"/>
              </w:rPr>
            </w:pPr>
            <w:ins w:id="16440" w:author="Author">
              <w:del w:id="16441" w:author="Author">
                <w:r w:rsidRPr="00563671" w:rsidDel="005E41B3">
                  <w:rPr>
                    <w:rFonts w:cs="Arial"/>
                    <w:bCs/>
                    <w:sz w:val="20"/>
                    <w:szCs w:val="20"/>
                  </w:rPr>
                  <w:delText>CSM Operation</w:delText>
                </w:r>
              </w:del>
            </w:ins>
          </w:p>
        </w:tc>
        <w:tc>
          <w:tcPr>
            <w:tcW w:w="7240" w:type="dxa"/>
            <w:gridSpan w:val="2"/>
          </w:tcPr>
          <w:p w14:paraId="6122B85F" w14:textId="2DE9824E" w:rsidR="004E4A78" w:rsidRPr="00563671" w:rsidDel="005E41B3" w:rsidRDefault="004E4A78" w:rsidP="005537BE">
            <w:pPr>
              <w:spacing w:before="120"/>
              <w:jc w:val="left"/>
              <w:cnfStyle w:val="000000000000" w:firstRow="0" w:lastRow="0" w:firstColumn="0" w:lastColumn="0" w:oddVBand="0" w:evenVBand="0" w:oddHBand="0" w:evenHBand="0" w:firstRowFirstColumn="0" w:firstRowLastColumn="0" w:lastRowFirstColumn="0" w:lastRowLastColumn="0"/>
              <w:rPr>
                <w:ins w:id="16442" w:author="Author"/>
                <w:del w:id="16443" w:author="Author"/>
                <w:rFonts w:cs="Arial"/>
                <w:sz w:val="20"/>
                <w:szCs w:val="20"/>
                <w:lang w:val="en-IE"/>
              </w:rPr>
            </w:pPr>
            <w:ins w:id="16444" w:author="Author">
              <w:del w:id="16445" w:author="Author">
                <w:r w:rsidRPr="00563671" w:rsidDel="005E41B3">
                  <w:rPr>
                    <w:rFonts w:cs="Arial"/>
                    <w:sz w:val="20"/>
                    <w:szCs w:val="20"/>
                  </w:rPr>
                  <w:delText>Sync</w:delText>
                </w:r>
                <w:r w:rsidR="000A341E" w:rsidDel="005E41B3">
                  <w:rPr>
                    <w:rFonts w:cs="Arial"/>
                    <w:sz w:val="20"/>
                    <w:szCs w:val="20"/>
                  </w:rPr>
                  <w:delText>Create</w:delText>
                </w:r>
                <w:r w:rsidR="00EE4998" w:rsidDel="005E41B3">
                  <w:rPr>
                    <w:rFonts w:cs="Arial"/>
                    <w:sz w:val="20"/>
                    <w:szCs w:val="20"/>
                  </w:rPr>
                  <w:delText>Sync</w:delText>
                </w:r>
                <w:r w:rsidR="005537BE" w:rsidDel="005E41B3">
                  <w:rPr>
                    <w:rFonts w:cs="Arial"/>
                    <w:sz w:val="20"/>
                    <w:szCs w:val="20"/>
                  </w:rPr>
                  <w:delText>Create</w:delText>
                </w:r>
                <w:r w:rsidRPr="00563671" w:rsidDel="005E41B3">
                  <w:rPr>
                    <w:rFonts w:cs="Arial"/>
                    <w:sz w:val="20"/>
                    <w:szCs w:val="20"/>
                  </w:rPr>
                  <w:delText>Document</w:delText>
                </w:r>
              </w:del>
            </w:ins>
          </w:p>
        </w:tc>
      </w:tr>
    </w:tbl>
    <w:p w14:paraId="1F52CED8" w14:textId="038089EA" w:rsidR="00E73B40" w:rsidRPr="00563671" w:rsidDel="005E41B3" w:rsidRDefault="00E73B40" w:rsidP="00234AC9">
      <w:pPr>
        <w:rPr>
          <w:ins w:id="16446" w:author="Author"/>
          <w:del w:id="16447" w:author="Author"/>
          <w:rFonts w:cs="Arial"/>
          <w:sz w:val="20"/>
          <w:szCs w:val="20"/>
          <w:lang w:val="en-IE"/>
        </w:rPr>
      </w:pPr>
    </w:p>
    <w:p w14:paraId="48C0C8A7" w14:textId="75379B50" w:rsidR="00856237" w:rsidRPr="00563671" w:rsidDel="005E41B3" w:rsidRDefault="00856237" w:rsidP="00234AC9">
      <w:pPr>
        <w:rPr>
          <w:del w:id="1644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EF1EA35" w14:textId="35D25B5B" w:rsidTr="004F7C7A">
        <w:trPr>
          <w:cnfStyle w:val="100000000000" w:firstRow="1" w:lastRow="0" w:firstColumn="0" w:lastColumn="0" w:oddVBand="0" w:evenVBand="0" w:oddHBand="0" w:evenHBand="0" w:firstRowFirstColumn="0" w:firstRowLastColumn="0" w:lastRowFirstColumn="0" w:lastRowLastColumn="0"/>
          <w:del w:id="1644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762112F" w14:textId="714E4CF0" w:rsidR="00234AC9" w:rsidRPr="00563671" w:rsidDel="005E41B3" w:rsidRDefault="00234AC9" w:rsidP="004F7C7A">
            <w:pPr>
              <w:spacing w:before="120"/>
              <w:jc w:val="left"/>
              <w:rPr>
                <w:del w:id="16450" w:author="Author"/>
                <w:rFonts w:cs="Arial"/>
                <w:b w:val="0"/>
                <w:color w:val="auto"/>
                <w:sz w:val="20"/>
                <w:szCs w:val="20"/>
                <w:lang w:val="en-IE"/>
              </w:rPr>
            </w:pPr>
          </w:p>
        </w:tc>
        <w:tc>
          <w:tcPr>
            <w:tcW w:w="2976" w:type="dxa"/>
          </w:tcPr>
          <w:p w14:paraId="5839DD76" w14:textId="63EA7D36"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451" w:author="Author"/>
                <w:rFonts w:cs="Arial"/>
                <w:color w:val="auto"/>
                <w:sz w:val="20"/>
                <w:szCs w:val="20"/>
                <w:lang w:val="en-IE"/>
              </w:rPr>
            </w:pPr>
          </w:p>
        </w:tc>
      </w:tr>
      <w:tr w:rsidR="00563671" w:rsidRPr="00563671" w:rsidDel="005E41B3" w14:paraId="07652E72" w14:textId="40D8C246" w:rsidTr="004F7C7A">
        <w:trPr>
          <w:del w:id="16452" w:author="Author"/>
        </w:trPr>
        <w:tc>
          <w:tcPr>
            <w:cnfStyle w:val="001000000000" w:firstRow="0" w:lastRow="0" w:firstColumn="1" w:lastColumn="0" w:oddVBand="0" w:evenVBand="0" w:oddHBand="0" w:evenHBand="0" w:firstRowFirstColumn="0" w:firstRowLastColumn="0" w:lastRowFirstColumn="0" w:lastRowLastColumn="0"/>
            <w:tcW w:w="2323" w:type="dxa"/>
          </w:tcPr>
          <w:p w14:paraId="61B2D422" w14:textId="565DEA6D" w:rsidR="00234AC9" w:rsidRPr="00563671" w:rsidDel="005E41B3" w:rsidRDefault="00234AC9" w:rsidP="004F7C7A">
            <w:pPr>
              <w:spacing w:before="120"/>
              <w:jc w:val="left"/>
              <w:rPr>
                <w:del w:id="16453" w:author="Author"/>
                <w:rFonts w:cs="Arial"/>
                <w:sz w:val="20"/>
                <w:szCs w:val="20"/>
                <w:lang w:val="en-IE"/>
              </w:rPr>
            </w:pPr>
            <w:del w:id="16454" w:author="Author">
              <w:r w:rsidRPr="00563671" w:rsidDel="005E41B3">
                <w:rPr>
                  <w:rFonts w:cs="Arial"/>
                  <w:sz w:val="20"/>
                  <w:szCs w:val="20"/>
                  <w:lang w:val="en-IE"/>
                </w:rPr>
                <w:delText>Service</w:delText>
              </w:r>
            </w:del>
          </w:p>
        </w:tc>
        <w:tc>
          <w:tcPr>
            <w:tcW w:w="7293" w:type="dxa"/>
            <w:gridSpan w:val="2"/>
          </w:tcPr>
          <w:p w14:paraId="2481173C" w14:textId="041F53A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455" w:author="Author"/>
                <w:color w:val="auto"/>
                <w:sz w:val="20"/>
                <w:szCs w:val="20"/>
              </w:rPr>
            </w:pPr>
            <w:del w:id="16456" w:author="Author">
              <w:r w:rsidRPr="00563671" w:rsidDel="005E41B3">
                <w:rPr>
                  <w:color w:val="auto"/>
                  <w:sz w:val="20"/>
                  <w:szCs w:val="20"/>
                </w:rPr>
                <w:delText>Create billing customer</w:delText>
              </w:r>
            </w:del>
          </w:p>
        </w:tc>
      </w:tr>
      <w:tr w:rsidR="00563671" w:rsidRPr="00563671" w:rsidDel="005E41B3" w14:paraId="325E056E" w14:textId="130DE2CF" w:rsidTr="004F7C7A">
        <w:trPr>
          <w:del w:id="16457" w:author="Author"/>
        </w:trPr>
        <w:tc>
          <w:tcPr>
            <w:cnfStyle w:val="001000000000" w:firstRow="0" w:lastRow="0" w:firstColumn="1" w:lastColumn="0" w:oddVBand="0" w:evenVBand="0" w:oddHBand="0" w:evenHBand="0" w:firstRowFirstColumn="0" w:firstRowLastColumn="0" w:lastRowFirstColumn="0" w:lastRowLastColumn="0"/>
            <w:tcW w:w="2323" w:type="dxa"/>
          </w:tcPr>
          <w:p w14:paraId="4FB37021" w14:textId="189E38F9" w:rsidR="00234AC9" w:rsidRPr="00563671" w:rsidDel="005E41B3" w:rsidRDefault="00234AC9" w:rsidP="004F7C7A">
            <w:pPr>
              <w:spacing w:before="120"/>
              <w:jc w:val="left"/>
              <w:rPr>
                <w:del w:id="16458" w:author="Author"/>
                <w:rFonts w:cs="Arial"/>
                <w:sz w:val="20"/>
                <w:szCs w:val="20"/>
                <w:lang w:val="en-IE"/>
              </w:rPr>
            </w:pPr>
            <w:del w:id="16459" w:author="Author">
              <w:r w:rsidRPr="00563671" w:rsidDel="005E41B3">
                <w:rPr>
                  <w:rFonts w:cs="Arial"/>
                  <w:sz w:val="20"/>
                  <w:szCs w:val="20"/>
                  <w:lang w:val="en-IE"/>
                </w:rPr>
                <w:delText>Relevant Input Notes</w:delText>
              </w:r>
            </w:del>
          </w:p>
        </w:tc>
        <w:tc>
          <w:tcPr>
            <w:tcW w:w="7293" w:type="dxa"/>
            <w:gridSpan w:val="2"/>
          </w:tcPr>
          <w:p w14:paraId="31E17BFA" w14:textId="583F64E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60" w:author="Author"/>
                <w:rFonts w:cs="Arial"/>
                <w:sz w:val="20"/>
                <w:szCs w:val="20"/>
                <w:lang w:val="en-IE"/>
              </w:rPr>
            </w:pPr>
            <w:del w:id="16461" w:author="Author">
              <w:r w:rsidRPr="00563671" w:rsidDel="005E41B3">
                <w:rPr>
                  <w:rFonts w:cs="Arial"/>
                  <w:sz w:val="20"/>
                  <w:szCs w:val="20"/>
                  <w:lang w:val="en-IE"/>
                </w:rPr>
                <w:delText>The request is made against the costumer data</w:delText>
              </w:r>
            </w:del>
          </w:p>
        </w:tc>
      </w:tr>
      <w:tr w:rsidR="00563671" w:rsidRPr="00563671" w:rsidDel="005E41B3" w14:paraId="63FE6183" w14:textId="5DA2837B" w:rsidTr="004F7C7A">
        <w:trPr>
          <w:del w:id="16462" w:author="Author"/>
        </w:trPr>
        <w:tc>
          <w:tcPr>
            <w:cnfStyle w:val="001000000000" w:firstRow="0" w:lastRow="0" w:firstColumn="1" w:lastColumn="0" w:oddVBand="0" w:evenVBand="0" w:oddHBand="0" w:evenHBand="0" w:firstRowFirstColumn="0" w:firstRowLastColumn="0" w:lastRowFirstColumn="0" w:lastRowLastColumn="0"/>
            <w:tcW w:w="2323" w:type="dxa"/>
          </w:tcPr>
          <w:p w14:paraId="5C031E1B" w14:textId="4B7AC41F" w:rsidR="00234AC9" w:rsidRPr="00563671" w:rsidDel="005E41B3" w:rsidRDefault="00234AC9" w:rsidP="004F7C7A">
            <w:pPr>
              <w:spacing w:before="120"/>
              <w:jc w:val="left"/>
              <w:rPr>
                <w:del w:id="16463" w:author="Author"/>
                <w:rFonts w:cs="Arial"/>
                <w:sz w:val="20"/>
                <w:szCs w:val="20"/>
                <w:lang w:val="en-IE"/>
              </w:rPr>
            </w:pPr>
            <w:del w:id="16464" w:author="Author">
              <w:r w:rsidRPr="00563671" w:rsidDel="005E41B3">
                <w:rPr>
                  <w:rFonts w:cs="Arial"/>
                  <w:sz w:val="20"/>
                  <w:szCs w:val="20"/>
                  <w:lang w:val="en-IE"/>
                </w:rPr>
                <w:delText>Relevant Output Notes</w:delText>
              </w:r>
            </w:del>
          </w:p>
        </w:tc>
        <w:tc>
          <w:tcPr>
            <w:tcW w:w="7293" w:type="dxa"/>
            <w:gridSpan w:val="2"/>
          </w:tcPr>
          <w:p w14:paraId="7EA6E725" w14:textId="2D4C27E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65" w:author="Author"/>
                <w:rFonts w:cs="Arial"/>
                <w:sz w:val="20"/>
                <w:szCs w:val="20"/>
                <w:lang w:val="en-IE"/>
              </w:rPr>
            </w:pPr>
            <w:del w:id="16466" w:author="Author">
              <w:r w:rsidRPr="00563671" w:rsidDel="005E41B3">
                <w:rPr>
                  <w:rFonts w:cs="Arial"/>
                  <w:sz w:val="20"/>
                  <w:szCs w:val="20"/>
                  <w:lang w:val="en-IE"/>
                </w:rPr>
                <w:delText>The response returns the status of the request and the billing customer identifier</w:delText>
              </w:r>
            </w:del>
          </w:p>
        </w:tc>
      </w:tr>
      <w:tr w:rsidR="00563671" w:rsidRPr="00563671" w:rsidDel="005E41B3" w14:paraId="690B8588" w14:textId="4FB61350" w:rsidTr="004F7C7A">
        <w:trPr>
          <w:del w:id="16467" w:author="Author"/>
        </w:trPr>
        <w:tc>
          <w:tcPr>
            <w:cnfStyle w:val="001000000000" w:firstRow="0" w:lastRow="0" w:firstColumn="1" w:lastColumn="0" w:oddVBand="0" w:evenVBand="0" w:oddHBand="0" w:evenHBand="0" w:firstRowFirstColumn="0" w:firstRowLastColumn="0" w:lastRowFirstColumn="0" w:lastRowLastColumn="0"/>
            <w:tcW w:w="2323" w:type="dxa"/>
          </w:tcPr>
          <w:p w14:paraId="30EFCE29" w14:textId="58A8B064" w:rsidR="00234AC9" w:rsidRPr="00563671" w:rsidDel="005E41B3" w:rsidRDefault="00234AC9" w:rsidP="004F7C7A">
            <w:pPr>
              <w:spacing w:before="120"/>
              <w:jc w:val="left"/>
              <w:rPr>
                <w:del w:id="16468" w:author="Author"/>
                <w:rFonts w:cs="Arial"/>
                <w:sz w:val="20"/>
                <w:szCs w:val="20"/>
                <w:lang w:val="en-IE"/>
              </w:rPr>
            </w:pPr>
            <w:del w:id="16469" w:author="Author">
              <w:r w:rsidRPr="00563671" w:rsidDel="005E41B3">
                <w:rPr>
                  <w:rFonts w:cs="Arial"/>
                  <w:sz w:val="20"/>
                  <w:szCs w:val="20"/>
                  <w:lang w:val="en-IE"/>
                </w:rPr>
                <w:delText>Interface Id</w:delText>
              </w:r>
            </w:del>
          </w:p>
        </w:tc>
        <w:tc>
          <w:tcPr>
            <w:tcW w:w="7293" w:type="dxa"/>
            <w:gridSpan w:val="2"/>
          </w:tcPr>
          <w:p w14:paraId="7AC4C020" w14:textId="0DCEC05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70" w:author="Author"/>
                <w:rFonts w:cs="Arial"/>
                <w:sz w:val="20"/>
                <w:szCs w:val="20"/>
                <w:lang w:val="en-IE"/>
              </w:rPr>
            </w:pPr>
            <w:del w:id="16471" w:author="Author">
              <w:r w:rsidRPr="00563671" w:rsidDel="005E41B3">
                <w:rPr>
                  <w:rFonts w:cs="Arial"/>
                  <w:sz w:val="20"/>
                  <w:szCs w:val="20"/>
                  <w:lang w:val="en-IE"/>
                </w:rPr>
                <w:delText>IF192.02</w:delText>
              </w:r>
            </w:del>
          </w:p>
        </w:tc>
      </w:tr>
      <w:tr w:rsidR="00563671" w:rsidRPr="00563671" w:rsidDel="005E41B3" w14:paraId="719CAFBF" w14:textId="1B9B44FC" w:rsidTr="004F7C7A">
        <w:trPr>
          <w:del w:id="16472" w:author="Author"/>
        </w:trPr>
        <w:tc>
          <w:tcPr>
            <w:cnfStyle w:val="001000000000" w:firstRow="0" w:lastRow="0" w:firstColumn="1" w:lastColumn="0" w:oddVBand="0" w:evenVBand="0" w:oddHBand="0" w:evenHBand="0" w:firstRowFirstColumn="0" w:firstRowLastColumn="0" w:lastRowFirstColumn="0" w:lastRowLastColumn="0"/>
            <w:tcW w:w="2323" w:type="dxa"/>
          </w:tcPr>
          <w:p w14:paraId="7A0EA09F" w14:textId="51D29A24" w:rsidR="00234AC9" w:rsidRPr="00563671" w:rsidDel="005E41B3" w:rsidRDefault="00234AC9" w:rsidP="004F7C7A">
            <w:pPr>
              <w:spacing w:before="120"/>
              <w:jc w:val="left"/>
              <w:rPr>
                <w:del w:id="16473" w:author="Author"/>
                <w:rFonts w:cs="Arial"/>
                <w:sz w:val="20"/>
                <w:szCs w:val="20"/>
                <w:lang w:val="en-IE"/>
              </w:rPr>
            </w:pPr>
            <w:del w:id="16474" w:author="Author">
              <w:r w:rsidRPr="00563671" w:rsidDel="005E41B3">
                <w:rPr>
                  <w:rFonts w:cs="Arial"/>
                  <w:sz w:val="20"/>
                  <w:szCs w:val="20"/>
                  <w:lang w:val="en-IE"/>
                </w:rPr>
                <w:delText>Service Id</w:delText>
              </w:r>
            </w:del>
          </w:p>
        </w:tc>
        <w:tc>
          <w:tcPr>
            <w:tcW w:w="7293" w:type="dxa"/>
            <w:gridSpan w:val="2"/>
          </w:tcPr>
          <w:p w14:paraId="1E34FB62" w14:textId="526C30D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75" w:author="Author"/>
                <w:rFonts w:cs="Arial"/>
                <w:sz w:val="20"/>
                <w:szCs w:val="20"/>
                <w:lang w:val="en-IE"/>
              </w:rPr>
            </w:pPr>
            <w:del w:id="16476" w:author="Author">
              <w:r w:rsidRPr="00563671" w:rsidDel="005E41B3">
                <w:rPr>
                  <w:rFonts w:cs="Arial"/>
                  <w:sz w:val="20"/>
                  <w:szCs w:val="20"/>
                  <w:lang w:val="en-IE"/>
                </w:rPr>
                <w:delText>TBD</w:delText>
              </w:r>
            </w:del>
            <w:ins w:id="16477" w:author="Author">
              <w:del w:id="16478" w:author="Author">
                <w:r w:rsidR="000357EB" w:rsidDel="005E41B3">
                  <w:rPr>
                    <w:rFonts w:cs="Arial"/>
                    <w:sz w:val="20"/>
                    <w:szCs w:val="20"/>
                    <w:lang w:val="en-IE"/>
                  </w:rPr>
                  <w:delText>524</w:delText>
                </w:r>
              </w:del>
            </w:ins>
          </w:p>
        </w:tc>
      </w:tr>
      <w:tr w:rsidR="00563671" w:rsidRPr="00563671" w:rsidDel="005E41B3" w14:paraId="33D21437" w14:textId="4F1A4782" w:rsidTr="004F7C7A">
        <w:trPr>
          <w:ins w:id="16479" w:author="Author"/>
          <w:del w:id="16480" w:author="Author"/>
        </w:trPr>
        <w:tc>
          <w:tcPr>
            <w:cnfStyle w:val="001000000000" w:firstRow="0" w:lastRow="0" w:firstColumn="1" w:lastColumn="0" w:oddVBand="0" w:evenVBand="0" w:oddHBand="0" w:evenHBand="0" w:firstRowFirstColumn="0" w:firstRowLastColumn="0" w:lastRowFirstColumn="0" w:lastRowLastColumn="0"/>
            <w:tcW w:w="2323" w:type="dxa"/>
          </w:tcPr>
          <w:p w14:paraId="3561418D" w14:textId="0798EF48" w:rsidR="004E4A78" w:rsidRPr="00563671" w:rsidDel="005E41B3" w:rsidRDefault="004E4A78" w:rsidP="004E4A78">
            <w:pPr>
              <w:spacing w:before="120"/>
              <w:jc w:val="left"/>
              <w:rPr>
                <w:ins w:id="16481" w:author="Author"/>
                <w:del w:id="16482" w:author="Author"/>
                <w:rFonts w:cs="Arial"/>
                <w:sz w:val="20"/>
                <w:szCs w:val="20"/>
                <w:lang w:val="en-IE"/>
              </w:rPr>
            </w:pPr>
            <w:ins w:id="16483" w:author="Author">
              <w:del w:id="16484" w:author="Author">
                <w:r w:rsidRPr="00563671" w:rsidDel="005E41B3">
                  <w:rPr>
                    <w:rFonts w:cs="Arial"/>
                    <w:bCs/>
                    <w:sz w:val="20"/>
                    <w:szCs w:val="20"/>
                  </w:rPr>
                  <w:delText>CSM Service</w:delText>
                </w:r>
              </w:del>
            </w:ins>
          </w:p>
        </w:tc>
        <w:tc>
          <w:tcPr>
            <w:tcW w:w="7293" w:type="dxa"/>
            <w:gridSpan w:val="2"/>
          </w:tcPr>
          <w:p w14:paraId="6F1C82C8" w14:textId="206EA0C4"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485" w:author="Author"/>
                <w:del w:id="16486" w:author="Author"/>
                <w:rFonts w:cs="Arial"/>
                <w:sz w:val="20"/>
                <w:szCs w:val="20"/>
                <w:lang w:val="pt-PT"/>
              </w:rPr>
            </w:pPr>
            <w:ins w:id="16487" w:author="Author">
              <w:del w:id="16488" w:author="Author">
                <w:r w:rsidRPr="00563671" w:rsidDel="005E41B3">
                  <w:rPr>
                    <w:rFonts w:cs="Arial"/>
                    <w:sz w:val="20"/>
                    <w:szCs w:val="20"/>
                  </w:rPr>
                  <w:delText>CustomerAccount</w:delText>
                </w:r>
              </w:del>
            </w:ins>
          </w:p>
        </w:tc>
      </w:tr>
      <w:tr w:rsidR="00563671" w:rsidRPr="00563671" w:rsidDel="005E41B3" w14:paraId="63F8CABF" w14:textId="15255016" w:rsidTr="004F7C7A">
        <w:trPr>
          <w:ins w:id="16489" w:author="Author"/>
          <w:del w:id="16490" w:author="Author"/>
        </w:trPr>
        <w:tc>
          <w:tcPr>
            <w:cnfStyle w:val="001000000000" w:firstRow="0" w:lastRow="0" w:firstColumn="1" w:lastColumn="0" w:oddVBand="0" w:evenVBand="0" w:oddHBand="0" w:evenHBand="0" w:firstRowFirstColumn="0" w:firstRowLastColumn="0" w:lastRowFirstColumn="0" w:lastRowLastColumn="0"/>
            <w:tcW w:w="2323" w:type="dxa"/>
          </w:tcPr>
          <w:p w14:paraId="1D5E48A4" w14:textId="3F19CB19" w:rsidR="004E4A78" w:rsidRPr="00563671" w:rsidDel="005E41B3" w:rsidRDefault="004E4A78" w:rsidP="004E4A78">
            <w:pPr>
              <w:spacing w:before="120"/>
              <w:jc w:val="left"/>
              <w:rPr>
                <w:ins w:id="16491" w:author="Author"/>
                <w:del w:id="16492" w:author="Author"/>
                <w:rFonts w:cs="Arial"/>
                <w:sz w:val="20"/>
                <w:szCs w:val="20"/>
                <w:lang w:val="en-IE"/>
              </w:rPr>
            </w:pPr>
            <w:ins w:id="16493" w:author="Author">
              <w:del w:id="16494" w:author="Author">
                <w:r w:rsidRPr="00563671" w:rsidDel="005E41B3">
                  <w:rPr>
                    <w:rFonts w:cs="Arial"/>
                    <w:bCs/>
                    <w:sz w:val="20"/>
                    <w:szCs w:val="20"/>
                  </w:rPr>
                  <w:delText>CSM Operation</w:delText>
                </w:r>
              </w:del>
            </w:ins>
          </w:p>
        </w:tc>
        <w:tc>
          <w:tcPr>
            <w:tcW w:w="7293" w:type="dxa"/>
            <w:gridSpan w:val="2"/>
          </w:tcPr>
          <w:p w14:paraId="45157A11" w14:textId="6E859155"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495" w:author="Author"/>
                <w:del w:id="16496" w:author="Author"/>
                <w:rFonts w:cs="Arial"/>
                <w:sz w:val="20"/>
                <w:szCs w:val="20"/>
                <w:lang w:val="pt-PT"/>
              </w:rPr>
            </w:pPr>
            <w:ins w:id="16497" w:author="Author">
              <w:del w:id="16498" w:author="Author">
                <w:r w:rsidRPr="00563671" w:rsidDel="005E41B3">
                  <w:rPr>
                    <w:rFonts w:cs="Arial"/>
                    <w:sz w:val="20"/>
                    <w:szCs w:val="20"/>
                  </w:rPr>
                  <w:delText>CreateCustomerAccount</w:delText>
                </w:r>
              </w:del>
            </w:ins>
          </w:p>
        </w:tc>
      </w:tr>
    </w:tbl>
    <w:p w14:paraId="230F27BA" w14:textId="537E062D" w:rsidR="00234AC9" w:rsidRPr="00563671" w:rsidDel="005E41B3" w:rsidRDefault="00234AC9" w:rsidP="00234AC9">
      <w:pPr>
        <w:rPr>
          <w:del w:id="1649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29C796EE" w14:textId="3AAA6FCD" w:rsidTr="004F7C7A">
        <w:trPr>
          <w:cnfStyle w:val="100000000000" w:firstRow="1" w:lastRow="0" w:firstColumn="0" w:lastColumn="0" w:oddVBand="0" w:evenVBand="0" w:oddHBand="0" w:evenHBand="0" w:firstRowFirstColumn="0" w:firstRowLastColumn="0" w:lastRowFirstColumn="0" w:lastRowLastColumn="0"/>
          <w:del w:id="1650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73CF6F" w14:textId="24BFD04E" w:rsidR="00234AC9" w:rsidRPr="00563671" w:rsidDel="005E41B3" w:rsidRDefault="00234AC9" w:rsidP="004F7C7A">
            <w:pPr>
              <w:spacing w:before="120"/>
              <w:jc w:val="left"/>
              <w:rPr>
                <w:del w:id="16501" w:author="Author"/>
                <w:rFonts w:cs="Arial"/>
                <w:b w:val="0"/>
                <w:color w:val="auto"/>
                <w:sz w:val="20"/>
                <w:szCs w:val="20"/>
                <w:lang w:val="en-IE"/>
              </w:rPr>
            </w:pPr>
          </w:p>
        </w:tc>
        <w:tc>
          <w:tcPr>
            <w:tcW w:w="2976" w:type="dxa"/>
          </w:tcPr>
          <w:p w14:paraId="50E98607" w14:textId="6DA6FFA6"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502" w:author="Author"/>
                <w:rFonts w:cs="Arial"/>
                <w:color w:val="auto"/>
                <w:sz w:val="20"/>
                <w:szCs w:val="20"/>
                <w:lang w:val="en-IE"/>
              </w:rPr>
            </w:pPr>
          </w:p>
        </w:tc>
      </w:tr>
      <w:tr w:rsidR="00563671" w:rsidRPr="00563671" w:rsidDel="005E41B3" w14:paraId="67E85868" w14:textId="69186FF6" w:rsidTr="004F7C7A">
        <w:trPr>
          <w:del w:id="16503" w:author="Author"/>
        </w:trPr>
        <w:tc>
          <w:tcPr>
            <w:cnfStyle w:val="001000000000" w:firstRow="0" w:lastRow="0" w:firstColumn="1" w:lastColumn="0" w:oddVBand="0" w:evenVBand="0" w:oddHBand="0" w:evenHBand="0" w:firstRowFirstColumn="0" w:firstRowLastColumn="0" w:lastRowFirstColumn="0" w:lastRowLastColumn="0"/>
            <w:tcW w:w="2323" w:type="dxa"/>
          </w:tcPr>
          <w:p w14:paraId="68F600E0" w14:textId="2673FEB4" w:rsidR="00234AC9" w:rsidRPr="00563671" w:rsidDel="005E41B3" w:rsidRDefault="00234AC9" w:rsidP="004F7C7A">
            <w:pPr>
              <w:spacing w:before="120"/>
              <w:jc w:val="left"/>
              <w:rPr>
                <w:del w:id="16504" w:author="Author"/>
                <w:rFonts w:cs="Arial"/>
                <w:sz w:val="20"/>
                <w:szCs w:val="20"/>
                <w:lang w:val="en-IE"/>
              </w:rPr>
            </w:pPr>
            <w:del w:id="16505" w:author="Author">
              <w:r w:rsidRPr="00563671" w:rsidDel="005E41B3">
                <w:rPr>
                  <w:rFonts w:cs="Arial"/>
                  <w:sz w:val="20"/>
                  <w:szCs w:val="20"/>
                  <w:lang w:val="en-IE"/>
                </w:rPr>
                <w:delText>Service</w:delText>
              </w:r>
            </w:del>
          </w:p>
        </w:tc>
        <w:tc>
          <w:tcPr>
            <w:tcW w:w="7293" w:type="dxa"/>
            <w:gridSpan w:val="2"/>
          </w:tcPr>
          <w:p w14:paraId="408C781A" w14:textId="3275B7C9"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506" w:author="Author"/>
                <w:color w:val="auto"/>
                <w:sz w:val="20"/>
                <w:szCs w:val="20"/>
              </w:rPr>
            </w:pPr>
            <w:del w:id="16507" w:author="Author">
              <w:r w:rsidRPr="00563671" w:rsidDel="005E41B3">
                <w:rPr>
                  <w:color w:val="auto"/>
                  <w:sz w:val="20"/>
                  <w:szCs w:val="20"/>
                </w:rPr>
                <w:delText>Create billing profile</w:delText>
              </w:r>
            </w:del>
          </w:p>
        </w:tc>
      </w:tr>
      <w:tr w:rsidR="00563671" w:rsidRPr="00563671" w:rsidDel="005E41B3" w14:paraId="708BAB11" w14:textId="04D7308C" w:rsidTr="004F7C7A">
        <w:trPr>
          <w:del w:id="16508" w:author="Author"/>
        </w:trPr>
        <w:tc>
          <w:tcPr>
            <w:cnfStyle w:val="001000000000" w:firstRow="0" w:lastRow="0" w:firstColumn="1" w:lastColumn="0" w:oddVBand="0" w:evenVBand="0" w:oddHBand="0" w:evenHBand="0" w:firstRowFirstColumn="0" w:firstRowLastColumn="0" w:lastRowFirstColumn="0" w:lastRowLastColumn="0"/>
            <w:tcW w:w="2323" w:type="dxa"/>
          </w:tcPr>
          <w:p w14:paraId="57947B40" w14:textId="3E676E4B" w:rsidR="00234AC9" w:rsidRPr="00563671" w:rsidDel="005E41B3" w:rsidRDefault="00234AC9" w:rsidP="004F7C7A">
            <w:pPr>
              <w:spacing w:before="120"/>
              <w:jc w:val="left"/>
              <w:rPr>
                <w:del w:id="16509" w:author="Author"/>
                <w:rFonts w:cs="Arial"/>
                <w:sz w:val="20"/>
                <w:szCs w:val="20"/>
                <w:lang w:val="en-IE"/>
              </w:rPr>
            </w:pPr>
            <w:del w:id="16510" w:author="Author">
              <w:r w:rsidRPr="00563671" w:rsidDel="005E41B3">
                <w:rPr>
                  <w:rFonts w:cs="Arial"/>
                  <w:sz w:val="20"/>
                  <w:szCs w:val="20"/>
                  <w:lang w:val="en-IE"/>
                </w:rPr>
                <w:delText>Relevant Input Notes</w:delText>
              </w:r>
            </w:del>
          </w:p>
        </w:tc>
        <w:tc>
          <w:tcPr>
            <w:tcW w:w="7293" w:type="dxa"/>
            <w:gridSpan w:val="2"/>
          </w:tcPr>
          <w:p w14:paraId="76492E8C" w14:textId="74BCAA1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11" w:author="Author"/>
                <w:rFonts w:cs="Arial"/>
                <w:sz w:val="20"/>
                <w:szCs w:val="20"/>
                <w:lang w:val="en-IE"/>
              </w:rPr>
            </w:pPr>
            <w:del w:id="16512" w:author="Author">
              <w:r w:rsidRPr="00563671" w:rsidDel="005E41B3">
                <w:rPr>
                  <w:rFonts w:cs="Arial"/>
                  <w:sz w:val="20"/>
                  <w:szCs w:val="20"/>
                  <w:lang w:val="en-IE"/>
                </w:rPr>
                <w:delText>The request is made against a given billing customer identifier</w:delText>
              </w:r>
            </w:del>
          </w:p>
        </w:tc>
      </w:tr>
      <w:tr w:rsidR="00563671" w:rsidRPr="00563671" w:rsidDel="005E41B3" w14:paraId="41DC6A74" w14:textId="526B7139" w:rsidTr="004F7C7A">
        <w:trPr>
          <w:del w:id="16513" w:author="Author"/>
        </w:trPr>
        <w:tc>
          <w:tcPr>
            <w:cnfStyle w:val="001000000000" w:firstRow="0" w:lastRow="0" w:firstColumn="1" w:lastColumn="0" w:oddVBand="0" w:evenVBand="0" w:oddHBand="0" w:evenHBand="0" w:firstRowFirstColumn="0" w:firstRowLastColumn="0" w:lastRowFirstColumn="0" w:lastRowLastColumn="0"/>
            <w:tcW w:w="2323" w:type="dxa"/>
          </w:tcPr>
          <w:p w14:paraId="392E8EE8" w14:textId="6F893231" w:rsidR="00234AC9" w:rsidRPr="00563671" w:rsidDel="005E41B3" w:rsidRDefault="00234AC9" w:rsidP="004F7C7A">
            <w:pPr>
              <w:spacing w:before="120"/>
              <w:jc w:val="left"/>
              <w:rPr>
                <w:del w:id="16514" w:author="Author"/>
                <w:rFonts w:cs="Arial"/>
                <w:sz w:val="20"/>
                <w:szCs w:val="20"/>
                <w:lang w:val="en-IE"/>
              </w:rPr>
            </w:pPr>
            <w:del w:id="16515" w:author="Author">
              <w:r w:rsidRPr="00563671" w:rsidDel="005E41B3">
                <w:rPr>
                  <w:rFonts w:cs="Arial"/>
                  <w:sz w:val="20"/>
                  <w:szCs w:val="20"/>
                  <w:lang w:val="en-IE"/>
                </w:rPr>
                <w:delText>Relevant Output Notes</w:delText>
              </w:r>
            </w:del>
          </w:p>
        </w:tc>
        <w:tc>
          <w:tcPr>
            <w:tcW w:w="7293" w:type="dxa"/>
            <w:gridSpan w:val="2"/>
          </w:tcPr>
          <w:p w14:paraId="4A2D2B21" w14:textId="531B1E6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16" w:author="Author"/>
                <w:rFonts w:cs="Arial"/>
                <w:sz w:val="20"/>
                <w:szCs w:val="20"/>
                <w:lang w:val="en-IE"/>
              </w:rPr>
            </w:pPr>
            <w:del w:id="16517" w:author="Author">
              <w:r w:rsidRPr="00563671" w:rsidDel="005E41B3">
                <w:rPr>
                  <w:rFonts w:cs="Arial"/>
                  <w:sz w:val="20"/>
                  <w:szCs w:val="20"/>
                  <w:lang w:val="en-IE"/>
                </w:rPr>
                <w:delText>The response returns the status of the request and the billing profile identifier</w:delText>
              </w:r>
            </w:del>
          </w:p>
        </w:tc>
      </w:tr>
      <w:tr w:rsidR="00563671" w:rsidRPr="00563671" w:rsidDel="005E41B3" w14:paraId="3F2F60BA" w14:textId="1E42E9BD" w:rsidTr="004F7C7A">
        <w:trPr>
          <w:del w:id="16518" w:author="Author"/>
        </w:trPr>
        <w:tc>
          <w:tcPr>
            <w:cnfStyle w:val="001000000000" w:firstRow="0" w:lastRow="0" w:firstColumn="1" w:lastColumn="0" w:oddVBand="0" w:evenVBand="0" w:oddHBand="0" w:evenHBand="0" w:firstRowFirstColumn="0" w:firstRowLastColumn="0" w:lastRowFirstColumn="0" w:lastRowLastColumn="0"/>
            <w:tcW w:w="2323" w:type="dxa"/>
          </w:tcPr>
          <w:p w14:paraId="3FECB956" w14:textId="783CC5DF" w:rsidR="00234AC9" w:rsidRPr="00563671" w:rsidDel="005E41B3" w:rsidRDefault="00234AC9" w:rsidP="004F7C7A">
            <w:pPr>
              <w:spacing w:before="120"/>
              <w:jc w:val="left"/>
              <w:rPr>
                <w:del w:id="16519" w:author="Author"/>
                <w:rFonts w:cs="Arial"/>
                <w:sz w:val="20"/>
                <w:szCs w:val="20"/>
                <w:lang w:val="en-IE"/>
              </w:rPr>
            </w:pPr>
            <w:del w:id="16520" w:author="Author">
              <w:r w:rsidRPr="00563671" w:rsidDel="005E41B3">
                <w:rPr>
                  <w:rFonts w:cs="Arial"/>
                  <w:sz w:val="20"/>
                  <w:szCs w:val="20"/>
                  <w:lang w:val="en-IE"/>
                </w:rPr>
                <w:delText>Interface Id</w:delText>
              </w:r>
            </w:del>
          </w:p>
        </w:tc>
        <w:tc>
          <w:tcPr>
            <w:tcW w:w="7293" w:type="dxa"/>
            <w:gridSpan w:val="2"/>
          </w:tcPr>
          <w:p w14:paraId="778EDFDF" w14:textId="1D0D31F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21" w:author="Author"/>
                <w:rFonts w:cs="Arial"/>
                <w:sz w:val="20"/>
                <w:szCs w:val="20"/>
                <w:lang w:val="en-IE"/>
              </w:rPr>
            </w:pPr>
            <w:del w:id="16522" w:author="Author">
              <w:r w:rsidRPr="00563671" w:rsidDel="005E41B3">
                <w:rPr>
                  <w:rFonts w:cs="Arial"/>
                  <w:sz w:val="20"/>
                  <w:szCs w:val="20"/>
                  <w:lang w:val="en-IE"/>
                </w:rPr>
                <w:delText>IF192.02</w:delText>
              </w:r>
            </w:del>
          </w:p>
        </w:tc>
      </w:tr>
      <w:tr w:rsidR="00563671" w:rsidRPr="00563671" w:rsidDel="005E41B3" w14:paraId="28286012" w14:textId="0E1B12B7" w:rsidTr="004F7C7A">
        <w:trPr>
          <w:del w:id="16523" w:author="Author"/>
        </w:trPr>
        <w:tc>
          <w:tcPr>
            <w:cnfStyle w:val="001000000000" w:firstRow="0" w:lastRow="0" w:firstColumn="1" w:lastColumn="0" w:oddVBand="0" w:evenVBand="0" w:oddHBand="0" w:evenHBand="0" w:firstRowFirstColumn="0" w:firstRowLastColumn="0" w:lastRowFirstColumn="0" w:lastRowLastColumn="0"/>
            <w:tcW w:w="2323" w:type="dxa"/>
          </w:tcPr>
          <w:p w14:paraId="179E9D02" w14:textId="0EE6F557" w:rsidR="00234AC9" w:rsidRPr="00563671" w:rsidDel="005E41B3" w:rsidRDefault="00234AC9" w:rsidP="004F7C7A">
            <w:pPr>
              <w:spacing w:before="120"/>
              <w:jc w:val="left"/>
              <w:rPr>
                <w:del w:id="16524" w:author="Author"/>
                <w:rFonts w:cs="Arial"/>
                <w:sz w:val="20"/>
                <w:szCs w:val="20"/>
                <w:lang w:val="en-IE"/>
              </w:rPr>
            </w:pPr>
            <w:del w:id="16525" w:author="Author">
              <w:r w:rsidRPr="00563671" w:rsidDel="005E41B3">
                <w:rPr>
                  <w:rFonts w:cs="Arial"/>
                  <w:sz w:val="20"/>
                  <w:szCs w:val="20"/>
                  <w:lang w:val="en-IE"/>
                </w:rPr>
                <w:delText>Service Id</w:delText>
              </w:r>
            </w:del>
          </w:p>
        </w:tc>
        <w:tc>
          <w:tcPr>
            <w:tcW w:w="7293" w:type="dxa"/>
            <w:gridSpan w:val="2"/>
          </w:tcPr>
          <w:p w14:paraId="3AFA1C9C" w14:textId="4051684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26" w:author="Author"/>
                <w:rFonts w:cs="Arial"/>
                <w:sz w:val="20"/>
                <w:szCs w:val="20"/>
                <w:lang w:val="en-IE"/>
              </w:rPr>
            </w:pPr>
            <w:del w:id="16527" w:author="Author">
              <w:r w:rsidRPr="00563671" w:rsidDel="005E41B3">
                <w:rPr>
                  <w:rFonts w:cs="Arial"/>
                  <w:sz w:val="20"/>
                  <w:szCs w:val="20"/>
                  <w:lang w:val="en-IE"/>
                </w:rPr>
                <w:delText>TBD</w:delText>
              </w:r>
            </w:del>
            <w:ins w:id="16528" w:author="Author">
              <w:del w:id="16529" w:author="Author">
                <w:r w:rsidR="000357EB" w:rsidDel="005E41B3">
                  <w:rPr>
                    <w:rFonts w:cs="Arial"/>
                    <w:sz w:val="20"/>
                    <w:szCs w:val="20"/>
                    <w:lang w:val="en-IE"/>
                  </w:rPr>
                  <w:delText>300</w:delText>
                </w:r>
              </w:del>
            </w:ins>
          </w:p>
        </w:tc>
      </w:tr>
      <w:tr w:rsidR="00563671" w:rsidRPr="00563671" w:rsidDel="005E41B3" w14:paraId="4CD05DD1" w14:textId="3A3EB6E9" w:rsidTr="004F7C7A">
        <w:trPr>
          <w:ins w:id="16530" w:author="Author"/>
          <w:del w:id="16531" w:author="Author"/>
        </w:trPr>
        <w:tc>
          <w:tcPr>
            <w:cnfStyle w:val="001000000000" w:firstRow="0" w:lastRow="0" w:firstColumn="1" w:lastColumn="0" w:oddVBand="0" w:evenVBand="0" w:oddHBand="0" w:evenHBand="0" w:firstRowFirstColumn="0" w:firstRowLastColumn="0" w:lastRowFirstColumn="0" w:lastRowLastColumn="0"/>
            <w:tcW w:w="2323" w:type="dxa"/>
          </w:tcPr>
          <w:p w14:paraId="61F2186B" w14:textId="6A8DF1D0" w:rsidR="004E4A78" w:rsidRPr="00563671" w:rsidDel="005E41B3" w:rsidRDefault="004E4A78" w:rsidP="004E4A78">
            <w:pPr>
              <w:spacing w:before="120"/>
              <w:jc w:val="left"/>
              <w:rPr>
                <w:ins w:id="16532" w:author="Author"/>
                <w:del w:id="16533" w:author="Author"/>
                <w:rFonts w:cs="Arial"/>
                <w:sz w:val="20"/>
                <w:szCs w:val="20"/>
                <w:lang w:val="en-IE"/>
              </w:rPr>
            </w:pPr>
            <w:ins w:id="16534" w:author="Author">
              <w:del w:id="16535" w:author="Author">
                <w:r w:rsidRPr="00563671" w:rsidDel="005E41B3">
                  <w:rPr>
                    <w:rFonts w:cs="Arial"/>
                    <w:bCs/>
                    <w:sz w:val="20"/>
                    <w:szCs w:val="20"/>
                  </w:rPr>
                  <w:delText>CSM Service</w:delText>
                </w:r>
              </w:del>
            </w:ins>
          </w:p>
        </w:tc>
        <w:tc>
          <w:tcPr>
            <w:tcW w:w="7293" w:type="dxa"/>
            <w:gridSpan w:val="2"/>
          </w:tcPr>
          <w:p w14:paraId="1F9FB430" w14:textId="48A9EEE6"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36" w:author="Author"/>
                <w:del w:id="16537" w:author="Author"/>
                <w:rFonts w:cs="Arial"/>
                <w:sz w:val="20"/>
                <w:szCs w:val="20"/>
                <w:lang w:val="pt-PT"/>
              </w:rPr>
            </w:pPr>
            <w:ins w:id="16538" w:author="Author">
              <w:del w:id="16539" w:author="Author">
                <w:r w:rsidRPr="00563671" w:rsidDel="005E41B3">
                  <w:rPr>
                    <w:rFonts w:cs="Arial"/>
                    <w:sz w:val="20"/>
                    <w:szCs w:val="20"/>
                  </w:rPr>
                  <w:delText>CustomerAccount</w:delText>
                </w:r>
              </w:del>
            </w:ins>
          </w:p>
        </w:tc>
      </w:tr>
      <w:tr w:rsidR="00563671" w:rsidRPr="00563671" w:rsidDel="005E41B3" w14:paraId="383EE0BE" w14:textId="57AD3A17" w:rsidTr="004F7C7A">
        <w:trPr>
          <w:ins w:id="16540" w:author="Author"/>
          <w:del w:id="16541" w:author="Author"/>
        </w:trPr>
        <w:tc>
          <w:tcPr>
            <w:cnfStyle w:val="001000000000" w:firstRow="0" w:lastRow="0" w:firstColumn="1" w:lastColumn="0" w:oddVBand="0" w:evenVBand="0" w:oddHBand="0" w:evenHBand="0" w:firstRowFirstColumn="0" w:firstRowLastColumn="0" w:lastRowFirstColumn="0" w:lastRowLastColumn="0"/>
            <w:tcW w:w="2323" w:type="dxa"/>
          </w:tcPr>
          <w:p w14:paraId="70AC0698" w14:textId="632CAC3A" w:rsidR="004E4A78" w:rsidRPr="00563671" w:rsidDel="005E41B3" w:rsidRDefault="004E4A78" w:rsidP="004E4A78">
            <w:pPr>
              <w:spacing w:before="120"/>
              <w:jc w:val="left"/>
              <w:rPr>
                <w:ins w:id="16542" w:author="Author"/>
                <w:del w:id="16543" w:author="Author"/>
                <w:rFonts w:cs="Arial"/>
                <w:sz w:val="20"/>
                <w:szCs w:val="20"/>
                <w:lang w:val="en-IE"/>
              </w:rPr>
            </w:pPr>
            <w:ins w:id="16544" w:author="Author">
              <w:del w:id="16545" w:author="Author">
                <w:r w:rsidRPr="00563671" w:rsidDel="005E41B3">
                  <w:rPr>
                    <w:rFonts w:cs="Arial"/>
                    <w:bCs/>
                    <w:sz w:val="20"/>
                    <w:szCs w:val="20"/>
                  </w:rPr>
                  <w:delText>CSM Operation</w:delText>
                </w:r>
              </w:del>
            </w:ins>
          </w:p>
        </w:tc>
        <w:tc>
          <w:tcPr>
            <w:tcW w:w="7293" w:type="dxa"/>
            <w:gridSpan w:val="2"/>
          </w:tcPr>
          <w:p w14:paraId="1285F619" w14:textId="54B5A5F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46" w:author="Author"/>
                <w:del w:id="16547" w:author="Author"/>
                <w:rFonts w:cs="Arial"/>
                <w:sz w:val="20"/>
                <w:szCs w:val="20"/>
                <w:lang w:val="pt-PT"/>
              </w:rPr>
            </w:pPr>
            <w:ins w:id="16548" w:author="Author">
              <w:del w:id="16549" w:author="Author">
                <w:r w:rsidRPr="00563671" w:rsidDel="005E41B3">
                  <w:rPr>
                    <w:rFonts w:cs="Arial"/>
                    <w:sz w:val="20"/>
                    <w:szCs w:val="20"/>
                  </w:rPr>
                  <w:delText>UpdateCustomerAccount</w:delText>
                </w:r>
              </w:del>
            </w:ins>
          </w:p>
        </w:tc>
      </w:tr>
    </w:tbl>
    <w:p w14:paraId="2FFA4C63" w14:textId="2B9A6F21" w:rsidR="00234AC9" w:rsidRPr="00563671" w:rsidDel="005E41B3" w:rsidRDefault="00234AC9" w:rsidP="00234AC9">
      <w:pPr>
        <w:rPr>
          <w:del w:id="16550" w:author="Author"/>
          <w:rFonts w:cs="Arial"/>
          <w:sz w:val="20"/>
          <w:szCs w:val="20"/>
          <w:lang w:val="en-IE"/>
        </w:rPr>
      </w:pPr>
    </w:p>
    <w:p w14:paraId="307DF212" w14:textId="5EA6189B" w:rsidR="00234AC9" w:rsidRPr="00563671" w:rsidDel="005E41B3" w:rsidRDefault="00234AC9" w:rsidP="00234AC9">
      <w:pPr>
        <w:rPr>
          <w:del w:id="1655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E2BD17" w14:textId="3E7F74E9" w:rsidTr="004F7C7A">
        <w:trPr>
          <w:cnfStyle w:val="100000000000" w:firstRow="1" w:lastRow="0" w:firstColumn="0" w:lastColumn="0" w:oddVBand="0" w:evenVBand="0" w:oddHBand="0" w:evenHBand="0" w:firstRowFirstColumn="0" w:firstRowLastColumn="0" w:lastRowFirstColumn="0" w:lastRowLastColumn="0"/>
          <w:del w:id="1655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ABC6C43" w14:textId="250AE76C" w:rsidR="00234AC9" w:rsidRPr="00563671" w:rsidDel="005E41B3" w:rsidRDefault="00234AC9" w:rsidP="004F7C7A">
            <w:pPr>
              <w:spacing w:before="120"/>
              <w:jc w:val="left"/>
              <w:rPr>
                <w:del w:id="16553" w:author="Author"/>
                <w:rFonts w:cs="Arial"/>
                <w:b w:val="0"/>
                <w:color w:val="auto"/>
                <w:sz w:val="20"/>
                <w:szCs w:val="20"/>
                <w:lang w:val="en-IE"/>
              </w:rPr>
            </w:pPr>
          </w:p>
        </w:tc>
        <w:tc>
          <w:tcPr>
            <w:tcW w:w="2976" w:type="dxa"/>
          </w:tcPr>
          <w:p w14:paraId="5992415F" w14:textId="2E5CF067"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554" w:author="Author"/>
                <w:rFonts w:cs="Arial"/>
                <w:color w:val="auto"/>
                <w:sz w:val="20"/>
                <w:szCs w:val="20"/>
                <w:lang w:val="en-IE"/>
              </w:rPr>
            </w:pPr>
          </w:p>
        </w:tc>
      </w:tr>
      <w:tr w:rsidR="00563671" w:rsidRPr="00563671" w:rsidDel="005E41B3" w14:paraId="70A7C6B7" w14:textId="1C1C869C" w:rsidTr="004F7C7A">
        <w:trPr>
          <w:del w:id="16555" w:author="Author"/>
        </w:trPr>
        <w:tc>
          <w:tcPr>
            <w:cnfStyle w:val="001000000000" w:firstRow="0" w:lastRow="0" w:firstColumn="1" w:lastColumn="0" w:oddVBand="0" w:evenVBand="0" w:oddHBand="0" w:evenHBand="0" w:firstRowFirstColumn="0" w:firstRowLastColumn="0" w:lastRowFirstColumn="0" w:lastRowLastColumn="0"/>
            <w:tcW w:w="2323" w:type="dxa"/>
          </w:tcPr>
          <w:p w14:paraId="477D048E" w14:textId="4ABA7E09" w:rsidR="00234AC9" w:rsidRPr="00563671" w:rsidDel="005E41B3" w:rsidRDefault="00234AC9" w:rsidP="004F7C7A">
            <w:pPr>
              <w:spacing w:before="120"/>
              <w:jc w:val="left"/>
              <w:rPr>
                <w:del w:id="16556" w:author="Author"/>
                <w:rFonts w:cs="Arial"/>
                <w:sz w:val="20"/>
                <w:szCs w:val="20"/>
                <w:lang w:val="en-IE"/>
              </w:rPr>
            </w:pPr>
            <w:del w:id="16557" w:author="Author">
              <w:r w:rsidRPr="00563671" w:rsidDel="005E41B3">
                <w:rPr>
                  <w:rFonts w:cs="Arial"/>
                  <w:sz w:val="20"/>
                  <w:szCs w:val="20"/>
                  <w:lang w:val="en-IE"/>
                </w:rPr>
                <w:delText>Service</w:delText>
              </w:r>
            </w:del>
          </w:p>
        </w:tc>
        <w:tc>
          <w:tcPr>
            <w:tcW w:w="7293" w:type="dxa"/>
            <w:gridSpan w:val="2"/>
          </w:tcPr>
          <w:p w14:paraId="22249654" w14:textId="68FF102D"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558" w:author="Author"/>
                <w:color w:val="auto"/>
                <w:sz w:val="20"/>
                <w:szCs w:val="20"/>
              </w:rPr>
            </w:pPr>
            <w:del w:id="16559" w:author="Author">
              <w:r w:rsidRPr="00563671" w:rsidDel="005E41B3">
                <w:rPr>
                  <w:color w:val="auto"/>
                  <w:sz w:val="20"/>
                  <w:szCs w:val="20"/>
                </w:rPr>
                <w:delText>Submit sales order</w:delText>
              </w:r>
            </w:del>
          </w:p>
        </w:tc>
      </w:tr>
      <w:tr w:rsidR="00563671" w:rsidRPr="00563671" w:rsidDel="005E41B3" w14:paraId="23FE2010" w14:textId="6FA8A74B" w:rsidTr="004F7C7A">
        <w:trPr>
          <w:del w:id="16560" w:author="Author"/>
        </w:trPr>
        <w:tc>
          <w:tcPr>
            <w:cnfStyle w:val="001000000000" w:firstRow="0" w:lastRow="0" w:firstColumn="1" w:lastColumn="0" w:oddVBand="0" w:evenVBand="0" w:oddHBand="0" w:evenHBand="0" w:firstRowFirstColumn="0" w:firstRowLastColumn="0" w:lastRowFirstColumn="0" w:lastRowLastColumn="0"/>
            <w:tcW w:w="2323" w:type="dxa"/>
          </w:tcPr>
          <w:p w14:paraId="6F7F4F24" w14:textId="7089BA2B" w:rsidR="00234AC9" w:rsidRPr="00563671" w:rsidDel="005E41B3" w:rsidRDefault="00234AC9" w:rsidP="004F7C7A">
            <w:pPr>
              <w:spacing w:before="120"/>
              <w:jc w:val="left"/>
              <w:rPr>
                <w:del w:id="16561" w:author="Author"/>
                <w:rFonts w:cs="Arial"/>
                <w:sz w:val="20"/>
                <w:szCs w:val="20"/>
                <w:lang w:val="en-IE"/>
              </w:rPr>
            </w:pPr>
            <w:del w:id="16562" w:author="Author">
              <w:r w:rsidRPr="00563671" w:rsidDel="005E41B3">
                <w:rPr>
                  <w:rFonts w:cs="Arial"/>
                  <w:sz w:val="20"/>
                  <w:szCs w:val="20"/>
                  <w:lang w:val="en-IE"/>
                </w:rPr>
                <w:delText>Relevant Input Notes</w:delText>
              </w:r>
            </w:del>
          </w:p>
        </w:tc>
        <w:tc>
          <w:tcPr>
            <w:tcW w:w="7293" w:type="dxa"/>
            <w:gridSpan w:val="2"/>
          </w:tcPr>
          <w:p w14:paraId="020C113E" w14:textId="12FF8547"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63" w:author="Author"/>
                <w:rFonts w:cs="Arial"/>
                <w:sz w:val="20"/>
                <w:szCs w:val="20"/>
                <w:lang w:val="en-IE"/>
              </w:rPr>
            </w:pPr>
            <w:del w:id="16564" w:author="Author">
              <w:r w:rsidRPr="00563671" w:rsidDel="005E41B3">
                <w:rPr>
                  <w:rFonts w:cs="Arial"/>
                  <w:sz w:val="20"/>
                  <w:szCs w:val="20"/>
                  <w:lang w:val="en-IE"/>
                </w:rPr>
                <w:delText>The request should be made for the given order and contextualized customer</w:delText>
              </w:r>
            </w:del>
          </w:p>
        </w:tc>
      </w:tr>
      <w:tr w:rsidR="00563671" w:rsidRPr="00563671" w:rsidDel="005E41B3" w14:paraId="2EA8CD4B" w14:textId="5213534D" w:rsidTr="004F7C7A">
        <w:trPr>
          <w:del w:id="16565" w:author="Author"/>
        </w:trPr>
        <w:tc>
          <w:tcPr>
            <w:cnfStyle w:val="001000000000" w:firstRow="0" w:lastRow="0" w:firstColumn="1" w:lastColumn="0" w:oddVBand="0" w:evenVBand="0" w:oddHBand="0" w:evenHBand="0" w:firstRowFirstColumn="0" w:firstRowLastColumn="0" w:lastRowFirstColumn="0" w:lastRowLastColumn="0"/>
            <w:tcW w:w="2323" w:type="dxa"/>
          </w:tcPr>
          <w:p w14:paraId="6720C38E" w14:textId="50633B8C" w:rsidR="00234AC9" w:rsidRPr="00563671" w:rsidDel="005E41B3" w:rsidRDefault="00234AC9" w:rsidP="004F7C7A">
            <w:pPr>
              <w:spacing w:before="120"/>
              <w:jc w:val="left"/>
              <w:rPr>
                <w:del w:id="16566" w:author="Author"/>
                <w:rFonts w:cs="Arial"/>
                <w:sz w:val="20"/>
                <w:szCs w:val="20"/>
                <w:lang w:val="en-IE"/>
              </w:rPr>
            </w:pPr>
            <w:del w:id="16567" w:author="Author">
              <w:r w:rsidRPr="00563671" w:rsidDel="005E41B3">
                <w:rPr>
                  <w:rFonts w:cs="Arial"/>
                  <w:sz w:val="20"/>
                  <w:szCs w:val="20"/>
                  <w:lang w:val="en-IE"/>
                </w:rPr>
                <w:delText>Relevant Output Notes</w:delText>
              </w:r>
            </w:del>
          </w:p>
        </w:tc>
        <w:tc>
          <w:tcPr>
            <w:tcW w:w="7293" w:type="dxa"/>
            <w:gridSpan w:val="2"/>
          </w:tcPr>
          <w:p w14:paraId="6EFB02D6" w14:textId="5FF4EC1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68" w:author="Author"/>
                <w:rFonts w:cs="Arial"/>
                <w:sz w:val="20"/>
                <w:szCs w:val="20"/>
                <w:lang w:val="en-IE"/>
              </w:rPr>
            </w:pPr>
            <w:del w:id="16569" w:author="Author">
              <w:r w:rsidRPr="00563671" w:rsidDel="005E41B3">
                <w:rPr>
                  <w:rFonts w:cs="Arial"/>
                  <w:sz w:val="20"/>
                  <w:szCs w:val="20"/>
                  <w:lang w:val="en-IE"/>
                </w:rPr>
                <w:delText>The response should return the status of the order and its identifier</w:delText>
              </w:r>
            </w:del>
          </w:p>
        </w:tc>
      </w:tr>
      <w:tr w:rsidR="00563671" w:rsidRPr="00563671" w:rsidDel="005E41B3" w14:paraId="38E854DE" w14:textId="17432EDC" w:rsidTr="004F7C7A">
        <w:trPr>
          <w:del w:id="16570" w:author="Author"/>
        </w:trPr>
        <w:tc>
          <w:tcPr>
            <w:cnfStyle w:val="001000000000" w:firstRow="0" w:lastRow="0" w:firstColumn="1" w:lastColumn="0" w:oddVBand="0" w:evenVBand="0" w:oddHBand="0" w:evenHBand="0" w:firstRowFirstColumn="0" w:firstRowLastColumn="0" w:lastRowFirstColumn="0" w:lastRowLastColumn="0"/>
            <w:tcW w:w="2323" w:type="dxa"/>
          </w:tcPr>
          <w:p w14:paraId="1CD89256" w14:textId="36CDC0F9" w:rsidR="00234AC9" w:rsidRPr="00563671" w:rsidDel="005E41B3" w:rsidRDefault="00234AC9" w:rsidP="004F7C7A">
            <w:pPr>
              <w:spacing w:before="120"/>
              <w:jc w:val="left"/>
              <w:rPr>
                <w:del w:id="16571" w:author="Author"/>
                <w:rFonts w:cs="Arial"/>
                <w:sz w:val="20"/>
                <w:szCs w:val="20"/>
                <w:lang w:val="en-IE"/>
              </w:rPr>
            </w:pPr>
            <w:del w:id="16572" w:author="Author">
              <w:r w:rsidRPr="00563671" w:rsidDel="005E41B3">
                <w:rPr>
                  <w:rFonts w:cs="Arial"/>
                  <w:sz w:val="20"/>
                  <w:szCs w:val="20"/>
                  <w:lang w:val="en-IE"/>
                </w:rPr>
                <w:delText>Interface Id</w:delText>
              </w:r>
            </w:del>
          </w:p>
        </w:tc>
        <w:tc>
          <w:tcPr>
            <w:tcW w:w="7293" w:type="dxa"/>
            <w:gridSpan w:val="2"/>
          </w:tcPr>
          <w:p w14:paraId="3B72A9C9" w14:textId="1BFEC11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73" w:author="Author"/>
                <w:rFonts w:cs="Arial"/>
                <w:sz w:val="20"/>
                <w:szCs w:val="20"/>
                <w:lang w:val="en-IE"/>
              </w:rPr>
            </w:pPr>
            <w:del w:id="16574" w:author="Author">
              <w:r w:rsidRPr="00563671" w:rsidDel="005E41B3">
                <w:rPr>
                  <w:rFonts w:cs="Arial"/>
                  <w:sz w:val="20"/>
                  <w:szCs w:val="20"/>
                  <w:lang w:val="en-IE" w:eastAsia="pt-PT"/>
                </w:rPr>
                <w:delText>IF192.28</w:delText>
              </w:r>
            </w:del>
          </w:p>
        </w:tc>
      </w:tr>
      <w:tr w:rsidR="00563671" w:rsidRPr="00563671" w:rsidDel="005E41B3" w14:paraId="1C995891" w14:textId="1222D95F" w:rsidTr="004F7C7A">
        <w:trPr>
          <w:del w:id="16575" w:author="Author"/>
        </w:trPr>
        <w:tc>
          <w:tcPr>
            <w:cnfStyle w:val="001000000000" w:firstRow="0" w:lastRow="0" w:firstColumn="1" w:lastColumn="0" w:oddVBand="0" w:evenVBand="0" w:oddHBand="0" w:evenHBand="0" w:firstRowFirstColumn="0" w:firstRowLastColumn="0" w:lastRowFirstColumn="0" w:lastRowLastColumn="0"/>
            <w:tcW w:w="2323" w:type="dxa"/>
          </w:tcPr>
          <w:p w14:paraId="440CA21D" w14:textId="70883AB3" w:rsidR="00234AC9" w:rsidRPr="00563671" w:rsidDel="005E41B3" w:rsidRDefault="00234AC9" w:rsidP="004F7C7A">
            <w:pPr>
              <w:spacing w:before="120"/>
              <w:jc w:val="left"/>
              <w:rPr>
                <w:del w:id="16576" w:author="Author"/>
                <w:rFonts w:cs="Arial"/>
                <w:sz w:val="20"/>
                <w:szCs w:val="20"/>
                <w:lang w:val="en-IE"/>
              </w:rPr>
            </w:pPr>
            <w:del w:id="16577" w:author="Author">
              <w:r w:rsidRPr="00563671" w:rsidDel="005E41B3">
                <w:rPr>
                  <w:rFonts w:cs="Arial"/>
                  <w:sz w:val="20"/>
                  <w:szCs w:val="20"/>
                  <w:lang w:val="en-IE"/>
                </w:rPr>
                <w:delText>Service Id</w:delText>
              </w:r>
            </w:del>
          </w:p>
        </w:tc>
        <w:tc>
          <w:tcPr>
            <w:tcW w:w="7293" w:type="dxa"/>
            <w:gridSpan w:val="2"/>
          </w:tcPr>
          <w:p w14:paraId="33B407BB" w14:textId="6ADF433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78" w:author="Author"/>
                <w:rFonts w:cs="Arial"/>
                <w:sz w:val="20"/>
                <w:szCs w:val="20"/>
                <w:lang w:val="en-IE"/>
              </w:rPr>
            </w:pPr>
            <w:del w:id="16579" w:author="Author">
              <w:r w:rsidRPr="00563671" w:rsidDel="005E41B3">
                <w:rPr>
                  <w:rFonts w:cs="Arial"/>
                  <w:sz w:val="20"/>
                  <w:szCs w:val="20"/>
                  <w:lang w:val="en-IE"/>
                </w:rPr>
                <w:delText>TBD</w:delText>
              </w:r>
            </w:del>
            <w:ins w:id="16580" w:author="Author">
              <w:del w:id="16581" w:author="Author">
                <w:r w:rsidR="000357EB" w:rsidDel="005E41B3">
                  <w:rPr>
                    <w:rFonts w:cs="Arial"/>
                    <w:sz w:val="20"/>
                    <w:szCs w:val="20"/>
                    <w:lang w:val="en-IE"/>
                  </w:rPr>
                  <w:delText>599</w:delText>
                </w:r>
              </w:del>
            </w:ins>
          </w:p>
        </w:tc>
      </w:tr>
      <w:tr w:rsidR="00563671" w:rsidRPr="00563671" w:rsidDel="005E41B3" w14:paraId="11024DD7" w14:textId="440341BF" w:rsidTr="004F7C7A">
        <w:trPr>
          <w:ins w:id="16582" w:author="Author"/>
          <w:del w:id="16583" w:author="Author"/>
        </w:trPr>
        <w:tc>
          <w:tcPr>
            <w:cnfStyle w:val="001000000000" w:firstRow="0" w:lastRow="0" w:firstColumn="1" w:lastColumn="0" w:oddVBand="0" w:evenVBand="0" w:oddHBand="0" w:evenHBand="0" w:firstRowFirstColumn="0" w:firstRowLastColumn="0" w:lastRowFirstColumn="0" w:lastRowLastColumn="0"/>
            <w:tcW w:w="2323" w:type="dxa"/>
          </w:tcPr>
          <w:p w14:paraId="641A4F64" w14:textId="527FAA26" w:rsidR="004E4A78" w:rsidRPr="00563671" w:rsidDel="005E41B3" w:rsidRDefault="004E4A78" w:rsidP="004E4A78">
            <w:pPr>
              <w:spacing w:before="120"/>
              <w:jc w:val="left"/>
              <w:rPr>
                <w:ins w:id="16584" w:author="Author"/>
                <w:del w:id="16585" w:author="Author"/>
                <w:rFonts w:cs="Arial"/>
                <w:sz w:val="20"/>
                <w:szCs w:val="20"/>
                <w:lang w:val="en-IE"/>
              </w:rPr>
            </w:pPr>
            <w:ins w:id="16586" w:author="Author">
              <w:del w:id="16587" w:author="Author">
                <w:r w:rsidRPr="00563671" w:rsidDel="005E41B3">
                  <w:rPr>
                    <w:rFonts w:cs="Arial"/>
                    <w:bCs/>
                    <w:sz w:val="20"/>
                    <w:szCs w:val="20"/>
                  </w:rPr>
                  <w:delText>CSM Service</w:delText>
                </w:r>
              </w:del>
            </w:ins>
          </w:p>
        </w:tc>
        <w:tc>
          <w:tcPr>
            <w:tcW w:w="7293" w:type="dxa"/>
            <w:gridSpan w:val="2"/>
          </w:tcPr>
          <w:p w14:paraId="6064AB08" w14:textId="10FFE510"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588" w:author="Author"/>
                <w:del w:id="16589" w:author="Author"/>
                <w:rFonts w:cs="Arial"/>
                <w:sz w:val="20"/>
                <w:szCs w:val="20"/>
                <w:lang w:val="en-IE"/>
              </w:rPr>
            </w:pPr>
            <w:ins w:id="16590" w:author="Author">
              <w:del w:id="16591" w:author="Author">
                <w:r w:rsidRPr="00563671" w:rsidDel="005E41B3">
                  <w:rPr>
                    <w:rFonts w:cs="Arial"/>
                    <w:sz w:val="20"/>
                    <w:szCs w:val="20"/>
                  </w:rPr>
                  <w:delText>SalesOrder</w:delText>
                </w:r>
              </w:del>
            </w:ins>
          </w:p>
        </w:tc>
      </w:tr>
      <w:tr w:rsidR="00563671" w:rsidRPr="00563671" w:rsidDel="005E41B3" w14:paraId="3C74DA97" w14:textId="1A458B85" w:rsidTr="004F7C7A">
        <w:trPr>
          <w:ins w:id="16592" w:author="Author"/>
          <w:del w:id="16593" w:author="Author"/>
        </w:trPr>
        <w:tc>
          <w:tcPr>
            <w:cnfStyle w:val="001000000000" w:firstRow="0" w:lastRow="0" w:firstColumn="1" w:lastColumn="0" w:oddVBand="0" w:evenVBand="0" w:oddHBand="0" w:evenHBand="0" w:firstRowFirstColumn="0" w:firstRowLastColumn="0" w:lastRowFirstColumn="0" w:lastRowLastColumn="0"/>
            <w:tcW w:w="2323" w:type="dxa"/>
          </w:tcPr>
          <w:p w14:paraId="2070F538" w14:textId="6E1D5B70" w:rsidR="004E4A78" w:rsidRPr="00563671" w:rsidDel="005E41B3" w:rsidRDefault="004E4A78" w:rsidP="004E4A78">
            <w:pPr>
              <w:spacing w:before="120"/>
              <w:jc w:val="left"/>
              <w:rPr>
                <w:ins w:id="16594" w:author="Author"/>
                <w:del w:id="16595" w:author="Author"/>
                <w:rFonts w:cs="Arial"/>
                <w:sz w:val="20"/>
                <w:szCs w:val="20"/>
                <w:lang w:val="en-IE"/>
              </w:rPr>
            </w:pPr>
            <w:ins w:id="16596" w:author="Author">
              <w:del w:id="16597" w:author="Author">
                <w:r w:rsidRPr="00563671" w:rsidDel="005E41B3">
                  <w:rPr>
                    <w:rFonts w:cs="Arial"/>
                    <w:bCs/>
                    <w:sz w:val="20"/>
                    <w:szCs w:val="20"/>
                  </w:rPr>
                  <w:delText>CSM Operation</w:delText>
                </w:r>
              </w:del>
            </w:ins>
          </w:p>
        </w:tc>
        <w:tc>
          <w:tcPr>
            <w:tcW w:w="7293" w:type="dxa"/>
            <w:gridSpan w:val="2"/>
          </w:tcPr>
          <w:p w14:paraId="287C1D18" w14:textId="49BE07FF" w:rsidR="004E4A78" w:rsidRPr="00563671" w:rsidDel="005E41B3" w:rsidRDefault="00E03985" w:rsidP="00E0398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98" w:author="Author"/>
                <w:del w:id="16599" w:author="Author"/>
                <w:rFonts w:cs="Arial"/>
                <w:sz w:val="20"/>
                <w:szCs w:val="20"/>
                <w:lang w:val="pt-PT"/>
              </w:rPr>
            </w:pPr>
            <w:ins w:id="16600" w:author="Author">
              <w:del w:id="16601" w:author="Author">
                <w:r w:rsidRPr="00563671" w:rsidDel="005E41B3">
                  <w:rPr>
                    <w:iCs/>
                    <w:sz w:val="20"/>
                    <w:szCs w:val="20"/>
                  </w:rPr>
                  <w:delText>UpdateSalesOrder</w:delText>
                </w:r>
                <w:r w:rsidR="004E4A78" w:rsidRPr="00563671" w:rsidDel="005E41B3">
                  <w:rPr>
                    <w:rFonts w:cs="Arial"/>
                    <w:sz w:val="20"/>
                    <w:szCs w:val="20"/>
                  </w:rPr>
                  <w:delText>CreateSalesOrder</w:delText>
                </w:r>
              </w:del>
            </w:ins>
          </w:p>
        </w:tc>
      </w:tr>
    </w:tbl>
    <w:p w14:paraId="41E77F07" w14:textId="79062489" w:rsidR="00234AC9" w:rsidRPr="00563671" w:rsidDel="005E41B3" w:rsidRDefault="00234AC9" w:rsidP="00234AC9">
      <w:pPr>
        <w:rPr>
          <w:del w:id="1660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EE05735" w14:textId="2D2321C8" w:rsidTr="004F7C7A">
        <w:trPr>
          <w:cnfStyle w:val="100000000000" w:firstRow="1" w:lastRow="0" w:firstColumn="0" w:lastColumn="0" w:oddVBand="0" w:evenVBand="0" w:oddHBand="0" w:evenHBand="0" w:firstRowFirstColumn="0" w:firstRowLastColumn="0" w:lastRowFirstColumn="0" w:lastRowLastColumn="0"/>
          <w:del w:id="1660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9010CE7" w14:textId="7BB496F3" w:rsidR="00234AC9" w:rsidRPr="00563671" w:rsidDel="005E41B3" w:rsidRDefault="00234AC9" w:rsidP="004F7C7A">
            <w:pPr>
              <w:spacing w:before="120"/>
              <w:jc w:val="left"/>
              <w:rPr>
                <w:del w:id="16604" w:author="Author"/>
                <w:rFonts w:cs="Arial"/>
                <w:b w:val="0"/>
                <w:color w:val="auto"/>
                <w:sz w:val="20"/>
                <w:szCs w:val="20"/>
                <w:lang w:val="en-IE"/>
              </w:rPr>
            </w:pPr>
          </w:p>
        </w:tc>
        <w:tc>
          <w:tcPr>
            <w:tcW w:w="2976" w:type="dxa"/>
          </w:tcPr>
          <w:p w14:paraId="6858E031" w14:textId="5A0FD9CB"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605" w:author="Author"/>
                <w:rFonts w:cs="Arial"/>
                <w:color w:val="auto"/>
                <w:sz w:val="20"/>
                <w:szCs w:val="20"/>
                <w:lang w:val="en-IE"/>
              </w:rPr>
            </w:pPr>
          </w:p>
        </w:tc>
      </w:tr>
      <w:tr w:rsidR="00563671" w:rsidRPr="00563671" w:rsidDel="005E41B3" w14:paraId="2F7E85B7" w14:textId="19908FB9" w:rsidTr="004F7C7A">
        <w:trPr>
          <w:del w:id="16606" w:author="Author"/>
        </w:trPr>
        <w:tc>
          <w:tcPr>
            <w:cnfStyle w:val="001000000000" w:firstRow="0" w:lastRow="0" w:firstColumn="1" w:lastColumn="0" w:oddVBand="0" w:evenVBand="0" w:oddHBand="0" w:evenHBand="0" w:firstRowFirstColumn="0" w:firstRowLastColumn="0" w:lastRowFirstColumn="0" w:lastRowLastColumn="0"/>
            <w:tcW w:w="2323" w:type="dxa"/>
          </w:tcPr>
          <w:p w14:paraId="214FB40C" w14:textId="4F56E026" w:rsidR="00234AC9" w:rsidRPr="00563671" w:rsidDel="005E41B3" w:rsidRDefault="00234AC9" w:rsidP="004F7C7A">
            <w:pPr>
              <w:spacing w:before="120"/>
              <w:jc w:val="left"/>
              <w:rPr>
                <w:del w:id="16607" w:author="Author"/>
                <w:rFonts w:cs="Arial"/>
                <w:sz w:val="20"/>
                <w:szCs w:val="20"/>
                <w:lang w:val="en-IE"/>
              </w:rPr>
            </w:pPr>
            <w:del w:id="16608" w:author="Author">
              <w:r w:rsidRPr="00563671" w:rsidDel="005E41B3">
                <w:rPr>
                  <w:rFonts w:cs="Arial"/>
                  <w:sz w:val="20"/>
                  <w:szCs w:val="20"/>
                  <w:lang w:val="en-IE"/>
                </w:rPr>
                <w:delText>Service</w:delText>
              </w:r>
            </w:del>
          </w:p>
        </w:tc>
        <w:tc>
          <w:tcPr>
            <w:tcW w:w="7293" w:type="dxa"/>
            <w:gridSpan w:val="2"/>
          </w:tcPr>
          <w:p w14:paraId="09BAF00D" w14:textId="3CAED0E4"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609" w:author="Author"/>
                <w:color w:val="auto"/>
                <w:sz w:val="20"/>
                <w:szCs w:val="20"/>
              </w:rPr>
            </w:pPr>
            <w:del w:id="16610" w:author="Author">
              <w:r w:rsidRPr="00563671" w:rsidDel="005E41B3">
                <w:rPr>
                  <w:color w:val="auto"/>
                  <w:sz w:val="20"/>
                  <w:szCs w:val="20"/>
                </w:rPr>
                <w:delText>Validate contract generation</w:delText>
              </w:r>
            </w:del>
          </w:p>
        </w:tc>
      </w:tr>
      <w:tr w:rsidR="00563671" w:rsidRPr="00563671" w:rsidDel="005E41B3" w14:paraId="23DC81E4" w14:textId="0245AB4F" w:rsidTr="004F7C7A">
        <w:trPr>
          <w:del w:id="16611" w:author="Author"/>
        </w:trPr>
        <w:tc>
          <w:tcPr>
            <w:cnfStyle w:val="001000000000" w:firstRow="0" w:lastRow="0" w:firstColumn="1" w:lastColumn="0" w:oddVBand="0" w:evenVBand="0" w:oddHBand="0" w:evenHBand="0" w:firstRowFirstColumn="0" w:firstRowLastColumn="0" w:lastRowFirstColumn="0" w:lastRowLastColumn="0"/>
            <w:tcW w:w="2323" w:type="dxa"/>
          </w:tcPr>
          <w:p w14:paraId="5545DA13" w14:textId="7A893959" w:rsidR="00234AC9" w:rsidRPr="00563671" w:rsidDel="005E41B3" w:rsidRDefault="00234AC9" w:rsidP="004F7C7A">
            <w:pPr>
              <w:spacing w:before="120"/>
              <w:jc w:val="left"/>
              <w:rPr>
                <w:del w:id="16612" w:author="Author"/>
                <w:rFonts w:cs="Arial"/>
                <w:sz w:val="20"/>
                <w:szCs w:val="20"/>
                <w:lang w:val="en-IE"/>
              </w:rPr>
            </w:pPr>
            <w:del w:id="16613" w:author="Author">
              <w:r w:rsidRPr="00563671" w:rsidDel="005E41B3">
                <w:rPr>
                  <w:rFonts w:cs="Arial"/>
                  <w:sz w:val="20"/>
                  <w:szCs w:val="20"/>
                  <w:lang w:val="en-IE"/>
                </w:rPr>
                <w:delText>Relevant Input Notes</w:delText>
              </w:r>
            </w:del>
          </w:p>
        </w:tc>
        <w:tc>
          <w:tcPr>
            <w:tcW w:w="7293" w:type="dxa"/>
            <w:gridSpan w:val="2"/>
          </w:tcPr>
          <w:p w14:paraId="73CBEFD4" w14:textId="6896F51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14" w:author="Author"/>
                <w:rFonts w:cs="Arial"/>
                <w:sz w:val="20"/>
                <w:szCs w:val="20"/>
                <w:lang w:val="en-IE"/>
              </w:rPr>
            </w:pPr>
            <w:del w:id="16615" w:author="Author">
              <w:r w:rsidRPr="00563671" w:rsidDel="005E41B3">
                <w:rPr>
                  <w:rFonts w:cs="Arial"/>
                  <w:sz w:val="20"/>
                  <w:szCs w:val="20"/>
                  <w:lang w:val="en-IE"/>
                </w:rPr>
                <w:delText>This request should be made for the given contract</w:delText>
              </w:r>
            </w:del>
          </w:p>
        </w:tc>
      </w:tr>
      <w:tr w:rsidR="00563671" w:rsidRPr="00563671" w:rsidDel="005E41B3" w14:paraId="5D6FDB72" w14:textId="7A5A6337" w:rsidTr="004F7C7A">
        <w:trPr>
          <w:del w:id="16616" w:author="Author"/>
        </w:trPr>
        <w:tc>
          <w:tcPr>
            <w:cnfStyle w:val="001000000000" w:firstRow="0" w:lastRow="0" w:firstColumn="1" w:lastColumn="0" w:oddVBand="0" w:evenVBand="0" w:oddHBand="0" w:evenHBand="0" w:firstRowFirstColumn="0" w:firstRowLastColumn="0" w:lastRowFirstColumn="0" w:lastRowLastColumn="0"/>
            <w:tcW w:w="2323" w:type="dxa"/>
          </w:tcPr>
          <w:p w14:paraId="6942A405" w14:textId="640199CE" w:rsidR="00234AC9" w:rsidRPr="00563671" w:rsidDel="005E41B3" w:rsidRDefault="00234AC9" w:rsidP="004F7C7A">
            <w:pPr>
              <w:spacing w:before="120"/>
              <w:jc w:val="left"/>
              <w:rPr>
                <w:del w:id="16617" w:author="Author"/>
                <w:rFonts w:cs="Arial"/>
                <w:sz w:val="20"/>
                <w:szCs w:val="20"/>
                <w:lang w:val="en-IE"/>
              </w:rPr>
            </w:pPr>
            <w:del w:id="16618" w:author="Author">
              <w:r w:rsidRPr="00563671" w:rsidDel="005E41B3">
                <w:rPr>
                  <w:rFonts w:cs="Arial"/>
                  <w:sz w:val="20"/>
                  <w:szCs w:val="20"/>
                  <w:lang w:val="en-IE"/>
                </w:rPr>
                <w:delText>Relevant Output Notes</w:delText>
              </w:r>
            </w:del>
          </w:p>
        </w:tc>
        <w:tc>
          <w:tcPr>
            <w:tcW w:w="7293" w:type="dxa"/>
            <w:gridSpan w:val="2"/>
          </w:tcPr>
          <w:p w14:paraId="3C9B4123" w14:textId="54CA924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19" w:author="Author"/>
                <w:rFonts w:cs="Arial"/>
                <w:sz w:val="20"/>
                <w:szCs w:val="20"/>
                <w:lang w:val="en-IE"/>
              </w:rPr>
            </w:pPr>
            <w:del w:id="16620" w:author="Author">
              <w:r w:rsidRPr="00563671" w:rsidDel="005E41B3">
                <w:rPr>
                  <w:rFonts w:cs="Arial"/>
                  <w:sz w:val="20"/>
                  <w:szCs w:val="20"/>
                  <w:lang w:val="en-IE"/>
                </w:rPr>
                <w:delText>The response should return the status of the contract generated.</w:delText>
              </w:r>
            </w:del>
          </w:p>
        </w:tc>
      </w:tr>
      <w:tr w:rsidR="00563671" w:rsidRPr="00563671" w:rsidDel="005E41B3" w14:paraId="27429987" w14:textId="6D05E357" w:rsidTr="004F7C7A">
        <w:trPr>
          <w:del w:id="16621" w:author="Author"/>
        </w:trPr>
        <w:tc>
          <w:tcPr>
            <w:cnfStyle w:val="001000000000" w:firstRow="0" w:lastRow="0" w:firstColumn="1" w:lastColumn="0" w:oddVBand="0" w:evenVBand="0" w:oddHBand="0" w:evenHBand="0" w:firstRowFirstColumn="0" w:firstRowLastColumn="0" w:lastRowFirstColumn="0" w:lastRowLastColumn="0"/>
            <w:tcW w:w="2323" w:type="dxa"/>
          </w:tcPr>
          <w:p w14:paraId="543BF95A" w14:textId="3F3C9E35" w:rsidR="00234AC9" w:rsidRPr="00563671" w:rsidDel="005E41B3" w:rsidRDefault="00234AC9" w:rsidP="004F7C7A">
            <w:pPr>
              <w:spacing w:before="120"/>
              <w:jc w:val="left"/>
              <w:rPr>
                <w:del w:id="16622" w:author="Author"/>
                <w:rFonts w:cs="Arial"/>
                <w:sz w:val="20"/>
                <w:szCs w:val="20"/>
                <w:lang w:val="en-IE"/>
              </w:rPr>
            </w:pPr>
            <w:del w:id="16623" w:author="Author">
              <w:r w:rsidRPr="00563671" w:rsidDel="005E41B3">
                <w:rPr>
                  <w:rFonts w:cs="Arial"/>
                  <w:sz w:val="20"/>
                  <w:szCs w:val="20"/>
                  <w:lang w:val="en-IE"/>
                </w:rPr>
                <w:delText>Interface Id</w:delText>
              </w:r>
            </w:del>
          </w:p>
        </w:tc>
        <w:tc>
          <w:tcPr>
            <w:tcW w:w="7293" w:type="dxa"/>
            <w:gridSpan w:val="2"/>
          </w:tcPr>
          <w:p w14:paraId="1BD9D49A" w14:textId="50B93A7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24" w:author="Author"/>
                <w:rFonts w:cs="Arial"/>
                <w:sz w:val="20"/>
                <w:szCs w:val="20"/>
                <w:lang w:val="en-IE"/>
              </w:rPr>
            </w:pPr>
            <w:del w:id="16625" w:author="Author">
              <w:r w:rsidRPr="00563671" w:rsidDel="005E41B3">
                <w:rPr>
                  <w:rFonts w:cs="Arial"/>
                  <w:sz w:val="20"/>
                  <w:szCs w:val="20"/>
                  <w:lang w:val="en-IE"/>
                </w:rPr>
                <w:delText>IF192.18</w:delText>
              </w:r>
            </w:del>
          </w:p>
        </w:tc>
      </w:tr>
      <w:tr w:rsidR="00563671" w:rsidRPr="00563671" w:rsidDel="005E41B3" w14:paraId="4108A636" w14:textId="30486639" w:rsidTr="004F7C7A">
        <w:trPr>
          <w:del w:id="16626" w:author="Author"/>
        </w:trPr>
        <w:tc>
          <w:tcPr>
            <w:cnfStyle w:val="001000000000" w:firstRow="0" w:lastRow="0" w:firstColumn="1" w:lastColumn="0" w:oddVBand="0" w:evenVBand="0" w:oddHBand="0" w:evenHBand="0" w:firstRowFirstColumn="0" w:firstRowLastColumn="0" w:lastRowFirstColumn="0" w:lastRowLastColumn="0"/>
            <w:tcW w:w="2323" w:type="dxa"/>
          </w:tcPr>
          <w:p w14:paraId="26988D36" w14:textId="1D16DA70" w:rsidR="00234AC9" w:rsidRPr="00563671" w:rsidDel="005E41B3" w:rsidRDefault="00234AC9" w:rsidP="004F7C7A">
            <w:pPr>
              <w:spacing w:before="120"/>
              <w:jc w:val="left"/>
              <w:rPr>
                <w:del w:id="16627" w:author="Author"/>
                <w:rFonts w:cs="Arial"/>
                <w:sz w:val="20"/>
                <w:szCs w:val="20"/>
                <w:lang w:val="en-IE"/>
              </w:rPr>
            </w:pPr>
            <w:del w:id="16628" w:author="Author">
              <w:r w:rsidRPr="00563671" w:rsidDel="005E41B3">
                <w:rPr>
                  <w:rFonts w:cs="Arial"/>
                  <w:sz w:val="20"/>
                  <w:szCs w:val="20"/>
                  <w:lang w:val="en-IE"/>
                </w:rPr>
                <w:delText>Service Id</w:delText>
              </w:r>
            </w:del>
          </w:p>
        </w:tc>
        <w:tc>
          <w:tcPr>
            <w:tcW w:w="7293" w:type="dxa"/>
            <w:gridSpan w:val="2"/>
          </w:tcPr>
          <w:p w14:paraId="456E25D0" w14:textId="341F4FE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29" w:author="Author"/>
                <w:rFonts w:cs="Arial"/>
                <w:sz w:val="20"/>
                <w:szCs w:val="20"/>
                <w:lang w:val="en-IE"/>
              </w:rPr>
            </w:pPr>
            <w:del w:id="16630" w:author="Author">
              <w:r w:rsidRPr="00563671" w:rsidDel="005E41B3">
                <w:rPr>
                  <w:rFonts w:cs="Arial"/>
                  <w:sz w:val="20"/>
                  <w:szCs w:val="20"/>
                  <w:lang w:val="en-IE"/>
                </w:rPr>
                <w:delText>TBD</w:delText>
              </w:r>
            </w:del>
          </w:p>
        </w:tc>
      </w:tr>
    </w:tbl>
    <w:p w14:paraId="58300456" w14:textId="6486595E" w:rsidR="00234AC9" w:rsidRPr="00563671" w:rsidDel="005E41B3" w:rsidRDefault="00234AC9" w:rsidP="00234AC9">
      <w:pPr>
        <w:rPr>
          <w:ins w:id="16631" w:author="Author"/>
          <w:del w:id="1663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E30123C" w14:textId="7B859434" w:rsidTr="002937F1">
        <w:trPr>
          <w:cnfStyle w:val="100000000000" w:firstRow="1" w:lastRow="0" w:firstColumn="0" w:lastColumn="0" w:oddVBand="0" w:evenVBand="0" w:oddHBand="0" w:evenHBand="0" w:firstRowFirstColumn="0" w:firstRowLastColumn="0" w:lastRowFirstColumn="0" w:lastRowLastColumn="0"/>
          <w:ins w:id="16633" w:author="Author"/>
          <w:del w:id="1663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BB36B19" w14:textId="111F61FD" w:rsidR="004E4A78" w:rsidRPr="00563671" w:rsidDel="005E41B3" w:rsidRDefault="004E4A78" w:rsidP="002937F1">
            <w:pPr>
              <w:spacing w:before="120"/>
              <w:jc w:val="left"/>
              <w:rPr>
                <w:ins w:id="16635" w:author="Author"/>
                <w:del w:id="16636" w:author="Author"/>
                <w:rFonts w:cs="Arial"/>
                <w:b w:val="0"/>
                <w:color w:val="auto"/>
                <w:sz w:val="20"/>
                <w:szCs w:val="20"/>
              </w:rPr>
            </w:pPr>
          </w:p>
        </w:tc>
        <w:tc>
          <w:tcPr>
            <w:tcW w:w="2976" w:type="dxa"/>
          </w:tcPr>
          <w:p w14:paraId="4D2060D8" w14:textId="7BFEDD88" w:rsidR="004E4A78" w:rsidRPr="00563671" w:rsidDel="005E41B3" w:rsidRDefault="004E4A78" w:rsidP="002937F1">
            <w:pPr>
              <w:spacing w:before="120"/>
              <w:jc w:val="left"/>
              <w:cnfStyle w:val="100000000000" w:firstRow="1" w:lastRow="0" w:firstColumn="0" w:lastColumn="0" w:oddVBand="0" w:evenVBand="0" w:oddHBand="0" w:evenHBand="0" w:firstRowFirstColumn="0" w:firstRowLastColumn="0" w:lastRowFirstColumn="0" w:lastRowLastColumn="0"/>
              <w:rPr>
                <w:ins w:id="16637" w:author="Author"/>
                <w:del w:id="16638" w:author="Author"/>
                <w:rFonts w:cs="Arial"/>
                <w:color w:val="auto"/>
                <w:sz w:val="20"/>
                <w:szCs w:val="20"/>
              </w:rPr>
            </w:pPr>
          </w:p>
        </w:tc>
      </w:tr>
      <w:tr w:rsidR="00563671" w:rsidRPr="00563671" w:rsidDel="005E41B3" w14:paraId="4215EC97" w14:textId="6749A29A" w:rsidTr="002937F1">
        <w:trPr>
          <w:ins w:id="16639" w:author="Author"/>
          <w:del w:id="16640" w:author="Author"/>
        </w:trPr>
        <w:tc>
          <w:tcPr>
            <w:cnfStyle w:val="001000000000" w:firstRow="0" w:lastRow="0" w:firstColumn="1" w:lastColumn="0" w:oddVBand="0" w:evenVBand="0" w:oddHBand="0" w:evenHBand="0" w:firstRowFirstColumn="0" w:firstRowLastColumn="0" w:lastRowFirstColumn="0" w:lastRowLastColumn="0"/>
            <w:tcW w:w="2323" w:type="dxa"/>
          </w:tcPr>
          <w:p w14:paraId="45388AD9" w14:textId="0AE30021" w:rsidR="004E4A78" w:rsidRPr="00563671" w:rsidDel="005E41B3" w:rsidRDefault="004E4A78" w:rsidP="002937F1">
            <w:pPr>
              <w:spacing w:before="120"/>
              <w:jc w:val="left"/>
              <w:rPr>
                <w:ins w:id="16641" w:author="Author"/>
                <w:del w:id="16642" w:author="Author"/>
                <w:rFonts w:cs="Arial"/>
                <w:sz w:val="20"/>
                <w:szCs w:val="20"/>
              </w:rPr>
            </w:pPr>
            <w:ins w:id="16643" w:author="Author">
              <w:del w:id="16644" w:author="Author">
                <w:r w:rsidRPr="00563671" w:rsidDel="005E41B3">
                  <w:rPr>
                    <w:rFonts w:cs="Arial"/>
                    <w:sz w:val="20"/>
                    <w:szCs w:val="20"/>
                  </w:rPr>
                  <w:delText>Service</w:delText>
                </w:r>
              </w:del>
            </w:ins>
          </w:p>
        </w:tc>
        <w:tc>
          <w:tcPr>
            <w:tcW w:w="7293" w:type="dxa"/>
            <w:gridSpan w:val="2"/>
          </w:tcPr>
          <w:p w14:paraId="253374D6" w14:textId="32043A9F"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645" w:author="Author"/>
                <w:del w:id="16646" w:author="Author"/>
                <w:rFonts w:cs="Arial"/>
                <w:sz w:val="20"/>
                <w:szCs w:val="20"/>
                <w:lang w:val="pt-PT"/>
              </w:rPr>
            </w:pPr>
            <w:ins w:id="16647" w:author="Author">
              <w:del w:id="16648" w:author="Author">
                <w:r w:rsidRPr="00563671" w:rsidDel="005E41B3">
                  <w:rPr>
                    <w:rFonts w:cs="Arial"/>
                    <w:sz w:val="20"/>
                    <w:szCs w:val="20"/>
                  </w:rPr>
                  <w:delText>Get loyalty points</w:delText>
                </w:r>
              </w:del>
            </w:ins>
          </w:p>
        </w:tc>
      </w:tr>
      <w:tr w:rsidR="00563671" w:rsidRPr="00563671" w:rsidDel="005E41B3" w14:paraId="2C60A2D2" w14:textId="076C49C9" w:rsidTr="002937F1">
        <w:trPr>
          <w:ins w:id="16649" w:author="Author"/>
          <w:del w:id="16650" w:author="Author"/>
        </w:trPr>
        <w:tc>
          <w:tcPr>
            <w:cnfStyle w:val="001000000000" w:firstRow="0" w:lastRow="0" w:firstColumn="1" w:lastColumn="0" w:oddVBand="0" w:evenVBand="0" w:oddHBand="0" w:evenHBand="0" w:firstRowFirstColumn="0" w:firstRowLastColumn="0" w:lastRowFirstColumn="0" w:lastRowLastColumn="0"/>
            <w:tcW w:w="2323" w:type="dxa"/>
          </w:tcPr>
          <w:p w14:paraId="5E223532" w14:textId="22A49B1A" w:rsidR="004E4A78" w:rsidRPr="00563671" w:rsidDel="005E41B3" w:rsidRDefault="004E4A78" w:rsidP="002937F1">
            <w:pPr>
              <w:spacing w:before="120"/>
              <w:jc w:val="left"/>
              <w:rPr>
                <w:ins w:id="16651" w:author="Author"/>
                <w:del w:id="16652" w:author="Author"/>
                <w:rFonts w:cs="Arial"/>
                <w:sz w:val="20"/>
                <w:szCs w:val="20"/>
              </w:rPr>
            </w:pPr>
            <w:ins w:id="16653" w:author="Author">
              <w:del w:id="16654" w:author="Author">
                <w:r w:rsidRPr="00563671" w:rsidDel="005E41B3">
                  <w:rPr>
                    <w:rFonts w:cs="Arial"/>
                    <w:sz w:val="20"/>
                    <w:szCs w:val="20"/>
                  </w:rPr>
                  <w:delText>Relevant Input Notes</w:delText>
                </w:r>
              </w:del>
            </w:ins>
          </w:p>
        </w:tc>
        <w:tc>
          <w:tcPr>
            <w:tcW w:w="7293" w:type="dxa"/>
            <w:gridSpan w:val="2"/>
          </w:tcPr>
          <w:p w14:paraId="615F9EEC" w14:textId="4ABB1D9F"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55" w:author="Author"/>
                <w:del w:id="16656" w:author="Author"/>
                <w:rFonts w:cs="Arial"/>
                <w:sz w:val="20"/>
                <w:szCs w:val="20"/>
              </w:rPr>
            </w:pPr>
            <w:ins w:id="16657" w:author="Author">
              <w:del w:id="16658" w:author="Author">
                <w:r w:rsidRPr="00563671" w:rsidDel="005E41B3">
                  <w:rPr>
                    <w:rFonts w:cs="Arial"/>
                    <w:sz w:val="20"/>
                    <w:szCs w:val="20"/>
                  </w:rPr>
                  <w:delText>The current customer context should be passed as parameter</w:delText>
                </w:r>
              </w:del>
            </w:ins>
          </w:p>
        </w:tc>
      </w:tr>
      <w:tr w:rsidR="00563671" w:rsidRPr="00563671" w:rsidDel="005E41B3" w14:paraId="5A3215AA" w14:textId="5192819F" w:rsidTr="002937F1">
        <w:trPr>
          <w:ins w:id="16659" w:author="Author"/>
          <w:del w:id="16660" w:author="Author"/>
        </w:trPr>
        <w:tc>
          <w:tcPr>
            <w:cnfStyle w:val="001000000000" w:firstRow="0" w:lastRow="0" w:firstColumn="1" w:lastColumn="0" w:oddVBand="0" w:evenVBand="0" w:oddHBand="0" w:evenHBand="0" w:firstRowFirstColumn="0" w:firstRowLastColumn="0" w:lastRowFirstColumn="0" w:lastRowLastColumn="0"/>
            <w:tcW w:w="2323" w:type="dxa"/>
          </w:tcPr>
          <w:p w14:paraId="12531906" w14:textId="136B01CD" w:rsidR="004E4A78" w:rsidRPr="00563671" w:rsidDel="005E41B3" w:rsidRDefault="004E4A78" w:rsidP="002937F1">
            <w:pPr>
              <w:spacing w:before="120"/>
              <w:jc w:val="left"/>
              <w:rPr>
                <w:ins w:id="16661" w:author="Author"/>
                <w:del w:id="16662" w:author="Author"/>
                <w:rFonts w:cs="Arial"/>
                <w:sz w:val="20"/>
                <w:szCs w:val="20"/>
              </w:rPr>
            </w:pPr>
            <w:ins w:id="16663" w:author="Author">
              <w:del w:id="16664" w:author="Author">
                <w:r w:rsidRPr="00563671" w:rsidDel="005E41B3">
                  <w:rPr>
                    <w:rFonts w:cs="Arial"/>
                    <w:sz w:val="20"/>
                    <w:szCs w:val="20"/>
                  </w:rPr>
                  <w:delText>Relevant Output Notes</w:delText>
                </w:r>
              </w:del>
            </w:ins>
          </w:p>
        </w:tc>
        <w:tc>
          <w:tcPr>
            <w:tcW w:w="7293" w:type="dxa"/>
            <w:gridSpan w:val="2"/>
          </w:tcPr>
          <w:p w14:paraId="18F3C0A4" w14:textId="6ABC36E3"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65" w:author="Author"/>
                <w:del w:id="16666" w:author="Author"/>
                <w:rFonts w:cs="Arial"/>
                <w:sz w:val="20"/>
                <w:szCs w:val="20"/>
              </w:rPr>
            </w:pPr>
            <w:ins w:id="16667" w:author="Author">
              <w:del w:id="16668" w:author="Author">
                <w:r w:rsidRPr="00563671" w:rsidDel="005E41B3">
                  <w:rPr>
                    <w:rFonts w:cs="Arial"/>
                    <w:sz w:val="20"/>
                    <w:szCs w:val="20"/>
                  </w:rPr>
                  <w:delText>The response returns a status about pending orders</w:delText>
                </w:r>
              </w:del>
            </w:ins>
          </w:p>
        </w:tc>
      </w:tr>
      <w:tr w:rsidR="00563671" w:rsidRPr="00563671" w:rsidDel="005E41B3" w14:paraId="2A55666A" w14:textId="35A975BB" w:rsidTr="002937F1">
        <w:trPr>
          <w:ins w:id="16669" w:author="Author"/>
          <w:del w:id="16670" w:author="Author"/>
        </w:trPr>
        <w:tc>
          <w:tcPr>
            <w:cnfStyle w:val="001000000000" w:firstRow="0" w:lastRow="0" w:firstColumn="1" w:lastColumn="0" w:oddVBand="0" w:evenVBand="0" w:oddHBand="0" w:evenHBand="0" w:firstRowFirstColumn="0" w:firstRowLastColumn="0" w:lastRowFirstColumn="0" w:lastRowLastColumn="0"/>
            <w:tcW w:w="2323" w:type="dxa"/>
          </w:tcPr>
          <w:p w14:paraId="4E75FC8A" w14:textId="61571A5A" w:rsidR="004E4A78" w:rsidRPr="00563671" w:rsidDel="005E41B3" w:rsidRDefault="004E4A78" w:rsidP="002937F1">
            <w:pPr>
              <w:spacing w:before="120"/>
              <w:jc w:val="left"/>
              <w:rPr>
                <w:ins w:id="16671" w:author="Author"/>
                <w:del w:id="16672" w:author="Author"/>
                <w:rFonts w:cs="Arial"/>
                <w:sz w:val="20"/>
                <w:szCs w:val="20"/>
              </w:rPr>
            </w:pPr>
            <w:ins w:id="16673" w:author="Author">
              <w:del w:id="16674" w:author="Author">
                <w:r w:rsidRPr="00563671" w:rsidDel="005E41B3">
                  <w:rPr>
                    <w:rFonts w:cs="Arial"/>
                    <w:sz w:val="20"/>
                    <w:szCs w:val="20"/>
                  </w:rPr>
                  <w:delText>Interface Id</w:delText>
                </w:r>
              </w:del>
            </w:ins>
          </w:p>
        </w:tc>
        <w:tc>
          <w:tcPr>
            <w:tcW w:w="7293" w:type="dxa"/>
            <w:gridSpan w:val="2"/>
          </w:tcPr>
          <w:p w14:paraId="1F66158C" w14:textId="0767D6D6"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75" w:author="Author"/>
                <w:del w:id="16676" w:author="Author"/>
                <w:rFonts w:cs="Arial"/>
                <w:sz w:val="20"/>
                <w:szCs w:val="20"/>
              </w:rPr>
            </w:pPr>
            <w:ins w:id="16677" w:author="Author">
              <w:del w:id="16678" w:author="Author">
                <w:r w:rsidRPr="00563671" w:rsidDel="005E41B3">
                  <w:rPr>
                    <w:rFonts w:cs="Arial"/>
                    <w:sz w:val="20"/>
                    <w:szCs w:val="20"/>
                    <w:lang w:val="en-US" w:eastAsia="pt-PT"/>
                  </w:rPr>
                  <w:delText>IF192.</w:delText>
                </w:r>
                <w:r w:rsidR="001F5C5E" w:rsidDel="005E41B3">
                  <w:rPr>
                    <w:rFonts w:cs="Arial"/>
                    <w:sz w:val="20"/>
                    <w:szCs w:val="20"/>
                    <w:lang w:val="en-US" w:eastAsia="pt-PT"/>
                  </w:rPr>
                  <w:delText>01</w:delText>
                </w:r>
                <w:r w:rsidRPr="00563671" w:rsidDel="005E41B3">
                  <w:rPr>
                    <w:rFonts w:cs="Arial"/>
                    <w:sz w:val="20"/>
                    <w:szCs w:val="20"/>
                    <w:lang w:val="en-US" w:eastAsia="pt-PT"/>
                  </w:rPr>
                  <w:delText>28</w:delText>
                </w:r>
              </w:del>
            </w:ins>
          </w:p>
        </w:tc>
      </w:tr>
      <w:tr w:rsidR="00563671" w:rsidRPr="00563671" w:rsidDel="005E41B3" w14:paraId="338576BC" w14:textId="657F3CE9" w:rsidTr="002937F1">
        <w:trPr>
          <w:ins w:id="16679" w:author="Author"/>
          <w:del w:id="16680" w:author="Author"/>
        </w:trPr>
        <w:tc>
          <w:tcPr>
            <w:cnfStyle w:val="001000000000" w:firstRow="0" w:lastRow="0" w:firstColumn="1" w:lastColumn="0" w:oddVBand="0" w:evenVBand="0" w:oddHBand="0" w:evenHBand="0" w:firstRowFirstColumn="0" w:firstRowLastColumn="0" w:lastRowFirstColumn="0" w:lastRowLastColumn="0"/>
            <w:tcW w:w="2323" w:type="dxa"/>
          </w:tcPr>
          <w:p w14:paraId="2946C015" w14:textId="13127787" w:rsidR="004E4A78" w:rsidRPr="00563671" w:rsidDel="005E41B3" w:rsidRDefault="004E4A78" w:rsidP="002937F1">
            <w:pPr>
              <w:spacing w:before="120"/>
              <w:jc w:val="left"/>
              <w:rPr>
                <w:ins w:id="16681" w:author="Author"/>
                <w:del w:id="16682" w:author="Author"/>
                <w:rFonts w:cs="Arial"/>
                <w:sz w:val="20"/>
                <w:szCs w:val="20"/>
              </w:rPr>
            </w:pPr>
            <w:ins w:id="16683" w:author="Author">
              <w:del w:id="16684" w:author="Author">
                <w:r w:rsidRPr="00563671" w:rsidDel="005E41B3">
                  <w:rPr>
                    <w:rFonts w:cs="Arial"/>
                    <w:sz w:val="20"/>
                    <w:szCs w:val="20"/>
                  </w:rPr>
                  <w:delText>Service Id</w:delText>
                </w:r>
              </w:del>
            </w:ins>
          </w:p>
        </w:tc>
        <w:tc>
          <w:tcPr>
            <w:tcW w:w="7293" w:type="dxa"/>
            <w:gridSpan w:val="2"/>
          </w:tcPr>
          <w:p w14:paraId="1A43BBB9" w14:textId="07D084B1"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85" w:author="Author"/>
                <w:del w:id="16686" w:author="Author"/>
                <w:rFonts w:cs="Arial"/>
                <w:sz w:val="20"/>
                <w:szCs w:val="20"/>
              </w:rPr>
            </w:pPr>
            <w:ins w:id="16687" w:author="Author">
              <w:del w:id="16688" w:author="Author">
                <w:r w:rsidRPr="00563671" w:rsidDel="005E41B3">
                  <w:rPr>
                    <w:rFonts w:cs="Arial"/>
                    <w:sz w:val="20"/>
                    <w:szCs w:val="20"/>
                  </w:rPr>
                  <w:delText>TBD</w:delText>
                </w:r>
                <w:r w:rsidR="00C96C7F" w:rsidDel="005E41B3">
                  <w:rPr>
                    <w:rFonts w:cs="Arial"/>
                    <w:sz w:val="20"/>
                    <w:szCs w:val="20"/>
                  </w:rPr>
                  <w:delText>390</w:delText>
                </w:r>
              </w:del>
            </w:ins>
          </w:p>
        </w:tc>
      </w:tr>
      <w:tr w:rsidR="00563671" w:rsidRPr="00563671" w:rsidDel="005E41B3" w14:paraId="7342D737" w14:textId="7EB00513" w:rsidTr="002937F1">
        <w:trPr>
          <w:ins w:id="16689" w:author="Author"/>
          <w:del w:id="16690" w:author="Author"/>
        </w:trPr>
        <w:tc>
          <w:tcPr>
            <w:cnfStyle w:val="001000000000" w:firstRow="0" w:lastRow="0" w:firstColumn="1" w:lastColumn="0" w:oddVBand="0" w:evenVBand="0" w:oddHBand="0" w:evenHBand="0" w:firstRowFirstColumn="0" w:firstRowLastColumn="0" w:lastRowFirstColumn="0" w:lastRowLastColumn="0"/>
            <w:tcW w:w="2323" w:type="dxa"/>
          </w:tcPr>
          <w:p w14:paraId="2228CB90" w14:textId="7983F708" w:rsidR="004E4A78" w:rsidRPr="00563671" w:rsidDel="005E41B3" w:rsidRDefault="004E4A78" w:rsidP="002937F1">
            <w:pPr>
              <w:spacing w:before="120"/>
              <w:jc w:val="left"/>
              <w:rPr>
                <w:ins w:id="16691" w:author="Author"/>
                <w:del w:id="16692" w:author="Author"/>
                <w:rFonts w:cs="Arial"/>
                <w:sz w:val="20"/>
                <w:szCs w:val="20"/>
              </w:rPr>
            </w:pPr>
            <w:ins w:id="16693" w:author="Author">
              <w:del w:id="16694" w:author="Author">
                <w:r w:rsidRPr="00563671" w:rsidDel="005E41B3">
                  <w:rPr>
                    <w:rFonts w:cs="Arial"/>
                    <w:bCs/>
                    <w:sz w:val="20"/>
                    <w:szCs w:val="20"/>
                  </w:rPr>
                  <w:delText>CSM Service</w:delText>
                </w:r>
              </w:del>
            </w:ins>
          </w:p>
        </w:tc>
        <w:tc>
          <w:tcPr>
            <w:tcW w:w="7293" w:type="dxa"/>
            <w:gridSpan w:val="2"/>
          </w:tcPr>
          <w:p w14:paraId="12160ECF" w14:textId="27DDAFD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695" w:author="Author"/>
                <w:del w:id="16696" w:author="Author"/>
                <w:rFonts w:cs="Arial"/>
                <w:sz w:val="20"/>
                <w:szCs w:val="20"/>
                <w:lang w:val="pt-PT"/>
              </w:rPr>
            </w:pPr>
            <w:ins w:id="16697" w:author="Author">
              <w:del w:id="16698" w:author="Author">
                <w:r w:rsidRPr="00563671" w:rsidDel="005E41B3">
                  <w:rPr>
                    <w:rFonts w:cs="Arial"/>
                    <w:sz w:val="20"/>
                    <w:szCs w:val="20"/>
                  </w:rPr>
                  <w:delText>LoyaltyAccount</w:delText>
                </w:r>
              </w:del>
            </w:ins>
          </w:p>
        </w:tc>
      </w:tr>
      <w:tr w:rsidR="00563671" w:rsidRPr="00563671" w:rsidDel="005E41B3" w14:paraId="34852418" w14:textId="0D630237" w:rsidTr="002937F1">
        <w:trPr>
          <w:ins w:id="16699" w:author="Author"/>
          <w:del w:id="16700" w:author="Author"/>
        </w:trPr>
        <w:tc>
          <w:tcPr>
            <w:cnfStyle w:val="001000000000" w:firstRow="0" w:lastRow="0" w:firstColumn="1" w:lastColumn="0" w:oddVBand="0" w:evenVBand="0" w:oddHBand="0" w:evenHBand="0" w:firstRowFirstColumn="0" w:firstRowLastColumn="0" w:lastRowFirstColumn="0" w:lastRowLastColumn="0"/>
            <w:tcW w:w="2323" w:type="dxa"/>
          </w:tcPr>
          <w:p w14:paraId="664745C6" w14:textId="6FF66AAD" w:rsidR="004E4A78" w:rsidRPr="00563671" w:rsidDel="005E41B3" w:rsidRDefault="004E4A78" w:rsidP="002937F1">
            <w:pPr>
              <w:spacing w:before="120"/>
              <w:jc w:val="left"/>
              <w:rPr>
                <w:ins w:id="16701" w:author="Author"/>
                <w:del w:id="16702" w:author="Author"/>
                <w:rFonts w:cs="Arial"/>
                <w:bCs/>
                <w:sz w:val="20"/>
                <w:szCs w:val="20"/>
              </w:rPr>
            </w:pPr>
            <w:ins w:id="16703" w:author="Author">
              <w:del w:id="16704" w:author="Author">
                <w:r w:rsidRPr="00563671" w:rsidDel="005E41B3">
                  <w:rPr>
                    <w:rFonts w:cs="Arial"/>
                    <w:bCs/>
                    <w:sz w:val="20"/>
                    <w:szCs w:val="20"/>
                  </w:rPr>
                  <w:delText>CSM Operation</w:delText>
                </w:r>
              </w:del>
            </w:ins>
          </w:p>
        </w:tc>
        <w:tc>
          <w:tcPr>
            <w:tcW w:w="7293" w:type="dxa"/>
            <w:gridSpan w:val="2"/>
          </w:tcPr>
          <w:p w14:paraId="574CB33E" w14:textId="26B51E95"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705" w:author="Author"/>
                <w:del w:id="16706" w:author="Author"/>
                <w:rFonts w:cs="Arial"/>
                <w:sz w:val="20"/>
                <w:szCs w:val="20"/>
                <w:lang w:val="pt-PT"/>
              </w:rPr>
            </w:pPr>
            <w:ins w:id="16707" w:author="Author">
              <w:del w:id="16708" w:author="Author">
                <w:r w:rsidRPr="00563671" w:rsidDel="005E41B3">
                  <w:rPr>
                    <w:rFonts w:cs="Arial"/>
                    <w:sz w:val="20"/>
                    <w:szCs w:val="20"/>
                  </w:rPr>
                  <w:delText>GetLoyaltyAccountList</w:delText>
                </w:r>
              </w:del>
            </w:ins>
          </w:p>
        </w:tc>
      </w:tr>
    </w:tbl>
    <w:p w14:paraId="5A2243C0" w14:textId="2A58A16B" w:rsidR="004E4A78" w:rsidRPr="00563671" w:rsidDel="005E41B3" w:rsidRDefault="004E4A78" w:rsidP="00234AC9">
      <w:pPr>
        <w:rPr>
          <w:ins w:id="16709" w:author="Author"/>
          <w:del w:id="1671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3C56F7" w14:textId="035901B8" w:rsidTr="002937F1">
        <w:trPr>
          <w:cnfStyle w:val="100000000000" w:firstRow="1" w:lastRow="0" w:firstColumn="0" w:lastColumn="0" w:oddVBand="0" w:evenVBand="0" w:oddHBand="0" w:evenHBand="0" w:firstRowFirstColumn="0" w:firstRowLastColumn="0" w:lastRowFirstColumn="0" w:lastRowLastColumn="0"/>
          <w:ins w:id="16711" w:author="Author"/>
          <w:del w:id="1671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DE91EB9" w14:textId="25354A82" w:rsidR="00E73B40" w:rsidRPr="00563671" w:rsidDel="005E41B3" w:rsidRDefault="00E73B40" w:rsidP="002937F1">
            <w:pPr>
              <w:spacing w:before="120"/>
              <w:jc w:val="left"/>
              <w:rPr>
                <w:ins w:id="16713" w:author="Author"/>
                <w:del w:id="16714" w:author="Author"/>
                <w:rFonts w:cs="Arial"/>
                <w:b w:val="0"/>
                <w:color w:val="auto"/>
                <w:sz w:val="20"/>
                <w:szCs w:val="20"/>
              </w:rPr>
            </w:pPr>
            <w:bookmarkStart w:id="16715" w:name="OLE_LINK6"/>
            <w:bookmarkStart w:id="16716" w:name="OLE_LINK7"/>
          </w:p>
        </w:tc>
        <w:tc>
          <w:tcPr>
            <w:tcW w:w="2976" w:type="dxa"/>
          </w:tcPr>
          <w:p w14:paraId="734C894D" w14:textId="08781F64"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ins w:id="16717" w:author="Author"/>
                <w:del w:id="16718" w:author="Author"/>
                <w:rFonts w:cs="Arial"/>
                <w:color w:val="auto"/>
                <w:sz w:val="20"/>
                <w:szCs w:val="20"/>
              </w:rPr>
            </w:pPr>
          </w:p>
        </w:tc>
      </w:tr>
      <w:tr w:rsidR="00563671" w:rsidRPr="00563671" w:rsidDel="005E41B3" w14:paraId="5A93EE75" w14:textId="66860818" w:rsidTr="002937F1">
        <w:trPr>
          <w:ins w:id="16719" w:author="Author"/>
          <w:del w:id="16720" w:author="Author"/>
        </w:trPr>
        <w:tc>
          <w:tcPr>
            <w:cnfStyle w:val="001000000000" w:firstRow="0" w:lastRow="0" w:firstColumn="1" w:lastColumn="0" w:oddVBand="0" w:evenVBand="0" w:oddHBand="0" w:evenHBand="0" w:firstRowFirstColumn="0" w:firstRowLastColumn="0" w:lastRowFirstColumn="0" w:lastRowLastColumn="0"/>
            <w:tcW w:w="2323" w:type="dxa"/>
          </w:tcPr>
          <w:p w14:paraId="57E135A5" w14:textId="085B96DD" w:rsidR="00E73B40" w:rsidRPr="00563671" w:rsidDel="005E41B3" w:rsidRDefault="00E73B40" w:rsidP="002937F1">
            <w:pPr>
              <w:spacing w:before="120"/>
              <w:jc w:val="left"/>
              <w:rPr>
                <w:ins w:id="16721" w:author="Author"/>
                <w:del w:id="16722" w:author="Author"/>
                <w:rFonts w:cs="Arial"/>
                <w:sz w:val="20"/>
                <w:szCs w:val="20"/>
              </w:rPr>
            </w:pPr>
            <w:ins w:id="16723" w:author="Author">
              <w:del w:id="16724" w:author="Author">
                <w:r w:rsidRPr="00563671" w:rsidDel="005E41B3">
                  <w:rPr>
                    <w:rFonts w:cs="Arial"/>
                    <w:sz w:val="20"/>
                    <w:szCs w:val="20"/>
                  </w:rPr>
                  <w:delText>Service</w:delText>
                </w:r>
              </w:del>
            </w:ins>
          </w:p>
        </w:tc>
        <w:tc>
          <w:tcPr>
            <w:tcW w:w="7293" w:type="dxa"/>
            <w:gridSpan w:val="2"/>
          </w:tcPr>
          <w:p w14:paraId="75D3D4B4" w14:textId="5D6AD54E"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25" w:author="Author"/>
                <w:del w:id="16726" w:author="Author"/>
                <w:rFonts w:cs="Arial"/>
                <w:sz w:val="20"/>
                <w:szCs w:val="20"/>
                <w:lang w:val="en-US"/>
              </w:rPr>
            </w:pPr>
            <w:ins w:id="16727" w:author="Author">
              <w:del w:id="16728" w:author="Author">
                <w:r w:rsidRPr="00563671" w:rsidDel="005E41B3">
                  <w:rPr>
                    <w:rFonts w:cs="Arial"/>
                    <w:sz w:val="20"/>
                    <w:szCs w:val="20"/>
                  </w:rPr>
                  <w:delText>Validate pending orders</w:delText>
                </w:r>
              </w:del>
            </w:ins>
          </w:p>
        </w:tc>
      </w:tr>
      <w:tr w:rsidR="00563671" w:rsidRPr="00563671" w:rsidDel="005E41B3" w14:paraId="31871080" w14:textId="0FD29B8E" w:rsidTr="002937F1">
        <w:trPr>
          <w:ins w:id="16729" w:author="Author"/>
          <w:del w:id="16730" w:author="Author"/>
        </w:trPr>
        <w:tc>
          <w:tcPr>
            <w:cnfStyle w:val="001000000000" w:firstRow="0" w:lastRow="0" w:firstColumn="1" w:lastColumn="0" w:oddVBand="0" w:evenVBand="0" w:oddHBand="0" w:evenHBand="0" w:firstRowFirstColumn="0" w:firstRowLastColumn="0" w:lastRowFirstColumn="0" w:lastRowLastColumn="0"/>
            <w:tcW w:w="2323" w:type="dxa"/>
          </w:tcPr>
          <w:p w14:paraId="782FDC16" w14:textId="51591600" w:rsidR="00E73B40" w:rsidRPr="00563671" w:rsidDel="005E41B3" w:rsidRDefault="00E73B40" w:rsidP="002937F1">
            <w:pPr>
              <w:spacing w:before="120"/>
              <w:jc w:val="left"/>
              <w:rPr>
                <w:ins w:id="16731" w:author="Author"/>
                <w:del w:id="16732" w:author="Author"/>
                <w:rFonts w:cs="Arial"/>
                <w:sz w:val="20"/>
                <w:szCs w:val="20"/>
              </w:rPr>
            </w:pPr>
            <w:ins w:id="16733" w:author="Author">
              <w:del w:id="16734" w:author="Author">
                <w:r w:rsidRPr="00563671" w:rsidDel="005E41B3">
                  <w:rPr>
                    <w:rFonts w:cs="Arial"/>
                    <w:sz w:val="20"/>
                    <w:szCs w:val="20"/>
                  </w:rPr>
                  <w:delText>Relevant Input Notes</w:delText>
                </w:r>
              </w:del>
            </w:ins>
          </w:p>
        </w:tc>
        <w:tc>
          <w:tcPr>
            <w:tcW w:w="7293" w:type="dxa"/>
            <w:gridSpan w:val="2"/>
          </w:tcPr>
          <w:p w14:paraId="5F1B332C" w14:textId="67ED25DE"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35" w:author="Author"/>
                <w:del w:id="16736" w:author="Author"/>
                <w:rFonts w:cs="Arial"/>
                <w:sz w:val="20"/>
                <w:szCs w:val="20"/>
              </w:rPr>
            </w:pPr>
            <w:ins w:id="16737" w:author="Author">
              <w:del w:id="16738" w:author="Author">
                <w:r w:rsidRPr="00563671" w:rsidDel="005E41B3">
                  <w:rPr>
                    <w:rFonts w:cs="Arial"/>
                    <w:sz w:val="20"/>
                    <w:szCs w:val="20"/>
                  </w:rPr>
                  <w:delText>The current customer context should be passed as parameter</w:delText>
                </w:r>
              </w:del>
            </w:ins>
          </w:p>
        </w:tc>
      </w:tr>
      <w:tr w:rsidR="00563671" w:rsidRPr="00563671" w:rsidDel="005E41B3" w14:paraId="4C50EFCC" w14:textId="70F0ABA9" w:rsidTr="002937F1">
        <w:trPr>
          <w:ins w:id="16739" w:author="Author"/>
          <w:del w:id="16740" w:author="Author"/>
        </w:trPr>
        <w:tc>
          <w:tcPr>
            <w:cnfStyle w:val="001000000000" w:firstRow="0" w:lastRow="0" w:firstColumn="1" w:lastColumn="0" w:oddVBand="0" w:evenVBand="0" w:oddHBand="0" w:evenHBand="0" w:firstRowFirstColumn="0" w:firstRowLastColumn="0" w:lastRowFirstColumn="0" w:lastRowLastColumn="0"/>
            <w:tcW w:w="2323" w:type="dxa"/>
          </w:tcPr>
          <w:p w14:paraId="2590DF76" w14:textId="0FA2176B" w:rsidR="00E73B40" w:rsidRPr="00563671" w:rsidDel="005E41B3" w:rsidRDefault="00E73B40" w:rsidP="002937F1">
            <w:pPr>
              <w:spacing w:before="120"/>
              <w:jc w:val="left"/>
              <w:rPr>
                <w:ins w:id="16741" w:author="Author"/>
                <w:del w:id="16742" w:author="Author"/>
                <w:rFonts w:cs="Arial"/>
                <w:sz w:val="20"/>
                <w:szCs w:val="20"/>
              </w:rPr>
            </w:pPr>
            <w:ins w:id="16743" w:author="Author">
              <w:del w:id="16744" w:author="Author">
                <w:r w:rsidRPr="00563671" w:rsidDel="005E41B3">
                  <w:rPr>
                    <w:rFonts w:cs="Arial"/>
                    <w:sz w:val="20"/>
                    <w:szCs w:val="20"/>
                  </w:rPr>
                  <w:delText>Relevant Output Notes</w:delText>
                </w:r>
              </w:del>
            </w:ins>
          </w:p>
        </w:tc>
        <w:tc>
          <w:tcPr>
            <w:tcW w:w="7293" w:type="dxa"/>
            <w:gridSpan w:val="2"/>
          </w:tcPr>
          <w:p w14:paraId="41D966FE" w14:textId="543E3128"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45" w:author="Author"/>
                <w:del w:id="16746" w:author="Author"/>
                <w:rFonts w:cs="Arial"/>
                <w:sz w:val="20"/>
                <w:szCs w:val="20"/>
              </w:rPr>
            </w:pPr>
            <w:ins w:id="16747" w:author="Author">
              <w:del w:id="16748" w:author="Author">
                <w:r w:rsidRPr="00563671" w:rsidDel="005E41B3">
                  <w:rPr>
                    <w:rFonts w:cs="Arial"/>
                    <w:sz w:val="20"/>
                    <w:szCs w:val="20"/>
                  </w:rPr>
                  <w:delText>The response returns a status about pending orders</w:delText>
                </w:r>
              </w:del>
            </w:ins>
          </w:p>
        </w:tc>
      </w:tr>
      <w:tr w:rsidR="00563671" w:rsidRPr="00563671" w:rsidDel="005E41B3" w14:paraId="0368F5AA" w14:textId="734F667F" w:rsidTr="002937F1">
        <w:trPr>
          <w:ins w:id="16749" w:author="Author"/>
          <w:del w:id="16750" w:author="Author"/>
        </w:trPr>
        <w:tc>
          <w:tcPr>
            <w:cnfStyle w:val="001000000000" w:firstRow="0" w:lastRow="0" w:firstColumn="1" w:lastColumn="0" w:oddVBand="0" w:evenVBand="0" w:oddHBand="0" w:evenHBand="0" w:firstRowFirstColumn="0" w:firstRowLastColumn="0" w:lastRowFirstColumn="0" w:lastRowLastColumn="0"/>
            <w:tcW w:w="2323" w:type="dxa"/>
          </w:tcPr>
          <w:p w14:paraId="580C3090" w14:textId="18D9466F" w:rsidR="00E73B40" w:rsidRPr="00563671" w:rsidDel="005E41B3" w:rsidRDefault="00E73B40" w:rsidP="002937F1">
            <w:pPr>
              <w:spacing w:before="120"/>
              <w:jc w:val="left"/>
              <w:rPr>
                <w:ins w:id="16751" w:author="Author"/>
                <w:del w:id="16752" w:author="Author"/>
                <w:rFonts w:cs="Arial"/>
                <w:sz w:val="20"/>
                <w:szCs w:val="20"/>
              </w:rPr>
            </w:pPr>
            <w:ins w:id="16753" w:author="Author">
              <w:del w:id="16754" w:author="Author">
                <w:r w:rsidRPr="00563671" w:rsidDel="005E41B3">
                  <w:rPr>
                    <w:rFonts w:cs="Arial"/>
                    <w:sz w:val="20"/>
                    <w:szCs w:val="20"/>
                  </w:rPr>
                  <w:delText>Interface Id</w:delText>
                </w:r>
              </w:del>
            </w:ins>
          </w:p>
        </w:tc>
        <w:tc>
          <w:tcPr>
            <w:tcW w:w="7293" w:type="dxa"/>
            <w:gridSpan w:val="2"/>
          </w:tcPr>
          <w:p w14:paraId="66AFDAC7" w14:textId="74080908"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55" w:author="Author"/>
                <w:del w:id="16756" w:author="Author"/>
                <w:rFonts w:cs="Arial"/>
                <w:sz w:val="20"/>
                <w:szCs w:val="20"/>
              </w:rPr>
            </w:pPr>
            <w:ins w:id="16757" w:author="Author">
              <w:del w:id="16758" w:author="Author">
                <w:r w:rsidRPr="00563671" w:rsidDel="005E41B3">
                  <w:rPr>
                    <w:rFonts w:cs="Arial"/>
                    <w:sz w:val="20"/>
                    <w:szCs w:val="20"/>
                    <w:lang w:val="en-US" w:eastAsia="pt-PT"/>
                  </w:rPr>
                  <w:delText>IF192.28</w:delText>
                </w:r>
              </w:del>
            </w:ins>
          </w:p>
        </w:tc>
      </w:tr>
      <w:tr w:rsidR="00563671" w:rsidRPr="00563671" w:rsidDel="005E41B3" w14:paraId="0E648203" w14:textId="1DDCA9B5" w:rsidTr="002937F1">
        <w:trPr>
          <w:ins w:id="16759" w:author="Author"/>
          <w:del w:id="16760" w:author="Author"/>
        </w:trPr>
        <w:tc>
          <w:tcPr>
            <w:cnfStyle w:val="001000000000" w:firstRow="0" w:lastRow="0" w:firstColumn="1" w:lastColumn="0" w:oddVBand="0" w:evenVBand="0" w:oddHBand="0" w:evenHBand="0" w:firstRowFirstColumn="0" w:firstRowLastColumn="0" w:lastRowFirstColumn="0" w:lastRowLastColumn="0"/>
            <w:tcW w:w="2323" w:type="dxa"/>
          </w:tcPr>
          <w:p w14:paraId="6CA5276A" w14:textId="792752A0" w:rsidR="00E73B40" w:rsidRPr="00563671" w:rsidDel="005E41B3" w:rsidRDefault="00E73B40" w:rsidP="002937F1">
            <w:pPr>
              <w:spacing w:before="120"/>
              <w:jc w:val="left"/>
              <w:rPr>
                <w:ins w:id="16761" w:author="Author"/>
                <w:del w:id="16762" w:author="Author"/>
                <w:rFonts w:cs="Arial"/>
                <w:sz w:val="20"/>
                <w:szCs w:val="20"/>
              </w:rPr>
            </w:pPr>
            <w:ins w:id="16763" w:author="Author">
              <w:del w:id="16764" w:author="Author">
                <w:r w:rsidRPr="00563671" w:rsidDel="005E41B3">
                  <w:rPr>
                    <w:rFonts w:cs="Arial"/>
                    <w:sz w:val="20"/>
                    <w:szCs w:val="20"/>
                  </w:rPr>
                  <w:delText>Service Id</w:delText>
                </w:r>
              </w:del>
            </w:ins>
          </w:p>
        </w:tc>
        <w:tc>
          <w:tcPr>
            <w:tcW w:w="7293" w:type="dxa"/>
            <w:gridSpan w:val="2"/>
          </w:tcPr>
          <w:p w14:paraId="16E5F13D" w14:textId="469D5BEF"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65" w:author="Author"/>
                <w:del w:id="16766" w:author="Author"/>
                <w:rFonts w:cs="Arial"/>
                <w:sz w:val="20"/>
                <w:szCs w:val="20"/>
              </w:rPr>
            </w:pPr>
            <w:ins w:id="16767" w:author="Author">
              <w:del w:id="16768" w:author="Author">
                <w:r w:rsidRPr="00563671" w:rsidDel="005E41B3">
                  <w:rPr>
                    <w:rFonts w:cs="Arial"/>
                    <w:sz w:val="20"/>
                    <w:szCs w:val="20"/>
                  </w:rPr>
                  <w:delText>TBD</w:delText>
                </w:r>
                <w:r w:rsidR="000357EB" w:rsidDel="005E41B3">
                  <w:rPr>
                    <w:rFonts w:cs="Arial"/>
                    <w:sz w:val="20"/>
                    <w:szCs w:val="20"/>
                  </w:rPr>
                  <w:delText>389</w:delText>
                </w:r>
              </w:del>
            </w:ins>
          </w:p>
        </w:tc>
      </w:tr>
      <w:tr w:rsidR="00563671" w:rsidRPr="00563671" w:rsidDel="005E41B3" w14:paraId="2FF65A45" w14:textId="39830451" w:rsidTr="002937F1">
        <w:trPr>
          <w:ins w:id="16769" w:author="Author"/>
          <w:del w:id="16770" w:author="Author"/>
        </w:trPr>
        <w:tc>
          <w:tcPr>
            <w:cnfStyle w:val="001000000000" w:firstRow="0" w:lastRow="0" w:firstColumn="1" w:lastColumn="0" w:oddVBand="0" w:evenVBand="0" w:oddHBand="0" w:evenHBand="0" w:firstRowFirstColumn="0" w:firstRowLastColumn="0" w:lastRowFirstColumn="0" w:lastRowLastColumn="0"/>
            <w:tcW w:w="2323" w:type="dxa"/>
          </w:tcPr>
          <w:p w14:paraId="40DC6031" w14:textId="5474BAA3" w:rsidR="00E73B40" w:rsidRPr="00563671" w:rsidDel="005E41B3" w:rsidRDefault="00E73B40" w:rsidP="002937F1">
            <w:pPr>
              <w:spacing w:before="120"/>
              <w:jc w:val="left"/>
              <w:rPr>
                <w:ins w:id="16771" w:author="Author"/>
                <w:del w:id="16772" w:author="Author"/>
                <w:rFonts w:cs="Arial"/>
                <w:sz w:val="20"/>
                <w:szCs w:val="20"/>
              </w:rPr>
            </w:pPr>
            <w:ins w:id="16773" w:author="Author">
              <w:del w:id="16774" w:author="Author">
                <w:r w:rsidRPr="00563671" w:rsidDel="005E41B3">
                  <w:rPr>
                    <w:rFonts w:cs="Arial"/>
                    <w:bCs/>
                    <w:sz w:val="20"/>
                    <w:szCs w:val="20"/>
                  </w:rPr>
                  <w:delText>CSM Service</w:delText>
                </w:r>
              </w:del>
            </w:ins>
          </w:p>
        </w:tc>
        <w:tc>
          <w:tcPr>
            <w:tcW w:w="7293" w:type="dxa"/>
            <w:gridSpan w:val="2"/>
          </w:tcPr>
          <w:p w14:paraId="61630CFE" w14:textId="46A816E4" w:rsidR="00E73B40" w:rsidRPr="00563671" w:rsidDel="005E41B3" w:rsidRDefault="00586298" w:rsidP="002937F1">
            <w:pPr>
              <w:spacing w:before="120"/>
              <w:jc w:val="left"/>
              <w:cnfStyle w:val="000000000000" w:firstRow="0" w:lastRow="0" w:firstColumn="0" w:lastColumn="0" w:oddVBand="0" w:evenVBand="0" w:oddHBand="0" w:evenHBand="0" w:firstRowFirstColumn="0" w:firstRowLastColumn="0" w:lastRowFirstColumn="0" w:lastRowLastColumn="0"/>
              <w:rPr>
                <w:ins w:id="16775" w:author="Author"/>
                <w:del w:id="16776" w:author="Author"/>
                <w:rFonts w:cs="Arial"/>
                <w:sz w:val="20"/>
                <w:szCs w:val="20"/>
              </w:rPr>
            </w:pPr>
            <w:ins w:id="16777" w:author="Author">
              <w:del w:id="16778" w:author="Author">
                <w:r w:rsidRPr="00563671" w:rsidDel="005E41B3">
                  <w:rPr>
                    <w:rFonts w:cs="Arial"/>
                    <w:sz w:val="20"/>
                    <w:szCs w:val="20"/>
                  </w:rPr>
                  <w:delText>SalesOrder</w:delText>
                </w:r>
              </w:del>
            </w:ins>
          </w:p>
        </w:tc>
      </w:tr>
      <w:tr w:rsidR="00563671" w:rsidRPr="00563671" w:rsidDel="005E41B3" w14:paraId="49DA88B6" w14:textId="33E52B26" w:rsidTr="002937F1">
        <w:trPr>
          <w:ins w:id="16779" w:author="Author"/>
          <w:del w:id="16780" w:author="Author"/>
        </w:trPr>
        <w:tc>
          <w:tcPr>
            <w:cnfStyle w:val="001000000000" w:firstRow="0" w:lastRow="0" w:firstColumn="1" w:lastColumn="0" w:oddVBand="0" w:evenVBand="0" w:oddHBand="0" w:evenHBand="0" w:firstRowFirstColumn="0" w:firstRowLastColumn="0" w:lastRowFirstColumn="0" w:lastRowLastColumn="0"/>
            <w:tcW w:w="2323" w:type="dxa"/>
          </w:tcPr>
          <w:p w14:paraId="18F1D56C" w14:textId="054BFDBC" w:rsidR="00E73B40" w:rsidRPr="00563671" w:rsidDel="005E41B3" w:rsidRDefault="00E73B40" w:rsidP="002937F1">
            <w:pPr>
              <w:spacing w:before="120"/>
              <w:jc w:val="left"/>
              <w:rPr>
                <w:ins w:id="16781" w:author="Author"/>
                <w:del w:id="16782" w:author="Author"/>
                <w:rFonts w:cs="Arial"/>
                <w:bCs/>
                <w:sz w:val="20"/>
                <w:szCs w:val="20"/>
              </w:rPr>
            </w:pPr>
            <w:ins w:id="16783" w:author="Author">
              <w:del w:id="16784" w:author="Author">
                <w:r w:rsidRPr="00563671" w:rsidDel="005E41B3">
                  <w:rPr>
                    <w:rFonts w:cs="Arial"/>
                    <w:bCs/>
                    <w:sz w:val="20"/>
                    <w:szCs w:val="20"/>
                  </w:rPr>
                  <w:delText>CSM Operation</w:delText>
                </w:r>
              </w:del>
            </w:ins>
          </w:p>
        </w:tc>
        <w:tc>
          <w:tcPr>
            <w:tcW w:w="7293" w:type="dxa"/>
            <w:gridSpan w:val="2"/>
          </w:tcPr>
          <w:p w14:paraId="1095473C" w14:textId="0F11AB4C"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85" w:author="Author"/>
                <w:del w:id="16786" w:author="Author"/>
                <w:rFonts w:cs="Arial"/>
                <w:sz w:val="20"/>
                <w:szCs w:val="20"/>
                <w:lang w:val="en-US"/>
              </w:rPr>
            </w:pPr>
            <w:ins w:id="16787" w:author="Author">
              <w:del w:id="16788" w:author="Author">
                <w:r w:rsidRPr="00563671" w:rsidDel="005E41B3">
                  <w:rPr>
                    <w:rFonts w:cs="Arial"/>
                    <w:sz w:val="20"/>
                    <w:szCs w:val="20"/>
                  </w:rPr>
                  <w:delText>GetSalesOrderList</w:delText>
                </w:r>
              </w:del>
            </w:ins>
          </w:p>
        </w:tc>
      </w:tr>
      <w:bookmarkEnd w:id="16715"/>
      <w:bookmarkEnd w:id="16716"/>
    </w:tbl>
    <w:p w14:paraId="315FF54E" w14:textId="79B50E8B" w:rsidR="00E73B40" w:rsidDel="005E41B3" w:rsidRDefault="00E73B40" w:rsidP="00234AC9">
      <w:pPr>
        <w:tabs>
          <w:tab w:val="clear" w:pos="567"/>
        </w:tabs>
        <w:spacing w:before="0" w:after="0"/>
        <w:jc w:val="left"/>
        <w:rPr>
          <w:del w:id="16789" w:author="Author"/>
          <w:rFonts w:cs="Arial"/>
          <w:sz w:val="20"/>
          <w:szCs w:val="20"/>
          <w:lang w:val="en-IE"/>
        </w:rPr>
      </w:pPr>
    </w:p>
    <w:p w14:paraId="5DBB681C" w14:textId="31FBDE1D" w:rsidR="000B4B5D" w:rsidDel="005E41B3" w:rsidRDefault="000B4B5D" w:rsidP="00234AC9">
      <w:pPr>
        <w:rPr>
          <w:ins w:id="16790" w:author="Author"/>
          <w:del w:id="1679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0B4B5D" w:rsidRPr="00563671" w:rsidDel="005E41B3" w14:paraId="613CE9FB" w14:textId="392F70EC" w:rsidTr="003A307B">
        <w:trPr>
          <w:cnfStyle w:val="100000000000" w:firstRow="1" w:lastRow="0" w:firstColumn="0" w:lastColumn="0" w:oddVBand="0" w:evenVBand="0" w:oddHBand="0" w:evenHBand="0" w:firstRowFirstColumn="0" w:firstRowLastColumn="0" w:lastRowFirstColumn="0" w:lastRowLastColumn="0"/>
          <w:ins w:id="16792" w:author="Author"/>
          <w:del w:id="1679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825442" w14:textId="2684BC81" w:rsidR="000B4B5D" w:rsidRPr="00563671" w:rsidDel="005E41B3" w:rsidRDefault="000B4B5D" w:rsidP="003A307B">
            <w:pPr>
              <w:spacing w:before="120"/>
              <w:jc w:val="left"/>
              <w:rPr>
                <w:ins w:id="16794" w:author="Author"/>
                <w:del w:id="16795" w:author="Author"/>
                <w:rFonts w:cs="Arial"/>
                <w:b w:val="0"/>
                <w:color w:val="auto"/>
                <w:sz w:val="20"/>
                <w:szCs w:val="20"/>
              </w:rPr>
            </w:pPr>
          </w:p>
        </w:tc>
        <w:tc>
          <w:tcPr>
            <w:tcW w:w="2976" w:type="dxa"/>
          </w:tcPr>
          <w:p w14:paraId="0AE729D8" w14:textId="4D405CA8" w:rsidR="000B4B5D" w:rsidRPr="00563671" w:rsidDel="005E41B3" w:rsidRDefault="000B4B5D" w:rsidP="003A307B">
            <w:pPr>
              <w:spacing w:before="120"/>
              <w:jc w:val="left"/>
              <w:cnfStyle w:val="100000000000" w:firstRow="1" w:lastRow="0" w:firstColumn="0" w:lastColumn="0" w:oddVBand="0" w:evenVBand="0" w:oddHBand="0" w:evenHBand="0" w:firstRowFirstColumn="0" w:firstRowLastColumn="0" w:lastRowFirstColumn="0" w:lastRowLastColumn="0"/>
              <w:rPr>
                <w:ins w:id="16796" w:author="Author"/>
                <w:del w:id="16797" w:author="Author"/>
                <w:rFonts w:cs="Arial"/>
                <w:color w:val="auto"/>
                <w:sz w:val="20"/>
                <w:szCs w:val="20"/>
              </w:rPr>
            </w:pPr>
          </w:p>
        </w:tc>
      </w:tr>
      <w:tr w:rsidR="000B4B5D" w:rsidRPr="00563671" w:rsidDel="005E41B3" w14:paraId="042EEB41" w14:textId="33D63C49" w:rsidTr="003A307B">
        <w:trPr>
          <w:ins w:id="16798" w:author="Author"/>
          <w:del w:id="16799" w:author="Author"/>
        </w:trPr>
        <w:tc>
          <w:tcPr>
            <w:cnfStyle w:val="001000000000" w:firstRow="0" w:lastRow="0" w:firstColumn="1" w:lastColumn="0" w:oddVBand="0" w:evenVBand="0" w:oddHBand="0" w:evenHBand="0" w:firstRowFirstColumn="0" w:firstRowLastColumn="0" w:lastRowFirstColumn="0" w:lastRowLastColumn="0"/>
            <w:tcW w:w="2323" w:type="dxa"/>
          </w:tcPr>
          <w:p w14:paraId="78E929F5" w14:textId="201E9FCF" w:rsidR="000B4B5D" w:rsidRPr="00563671" w:rsidDel="005E41B3" w:rsidRDefault="000B4B5D" w:rsidP="003A307B">
            <w:pPr>
              <w:spacing w:before="120"/>
              <w:jc w:val="left"/>
              <w:rPr>
                <w:ins w:id="16800" w:author="Author"/>
                <w:del w:id="16801" w:author="Author"/>
                <w:rFonts w:cs="Arial"/>
                <w:sz w:val="20"/>
                <w:szCs w:val="20"/>
              </w:rPr>
            </w:pPr>
            <w:ins w:id="16802" w:author="Author">
              <w:del w:id="16803" w:author="Author">
                <w:r w:rsidRPr="00563671" w:rsidDel="005E41B3">
                  <w:rPr>
                    <w:rFonts w:cs="Arial"/>
                    <w:sz w:val="20"/>
                    <w:szCs w:val="20"/>
                  </w:rPr>
                  <w:delText>Service</w:delText>
                </w:r>
              </w:del>
            </w:ins>
          </w:p>
        </w:tc>
        <w:tc>
          <w:tcPr>
            <w:tcW w:w="7293" w:type="dxa"/>
            <w:gridSpan w:val="2"/>
          </w:tcPr>
          <w:p w14:paraId="23FB8BCD" w14:textId="6D1AAFC6" w:rsidR="000B4B5D" w:rsidRPr="00AD78D0" w:rsidDel="005E41B3" w:rsidRDefault="00A85E79" w:rsidP="003A307B">
            <w:pPr>
              <w:spacing w:before="120"/>
              <w:jc w:val="left"/>
              <w:cnfStyle w:val="000000000000" w:firstRow="0" w:lastRow="0" w:firstColumn="0" w:lastColumn="0" w:oddVBand="0" w:evenVBand="0" w:oddHBand="0" w:evenHBand="0" w:firstRowFirstColumn="0" w:firstRowLastColumn="0" w:lastRowFirstColumn="0" w:lastRowLastColumn="0"/>
              <w:rPr>
                <w:ins w:id="16804" w:author="Author"/>
                <w:del w:id="16805" w:author="Author"/>
                <w:rFonts w:cs="Arial"/>
                <w:sz w:val="20"/>
                <w:szCs w:val="20"/>
              </w:rPr>
            </w:pPr>
            <w:ins w:id="16806" w:author="Author">
              <w:del w:id="16807" w:author="Author">
                <w:r w:rsidDel="005E41B3">
                  <w:rPr>
                    <w:rFonts w:cs="Arial"/>
                    <w:sz w:val="20"/>
                    <w:lang w:val="en-IE"/>
                  </w:rPr>
                  <w:delText>Communicate Contract Sending</w:delText>
                </w:r>
                <w:r w:rsidR="000B4B5D" w:rsidDel="005E41B3">
                  <w:rPr>
                    <w:rFonts w:cs="Arial"/>
                    <w:sz w:val="20"/>
                    <w:szCs w:val="20"/>
                  </w:rPr>
                  <w:delText>Send contract to client via email</w:delText>
                </w:r>
              </w:del>
            </w:ins>
          </w:p>
        </w:tc>
      </w:tr>
      <w:tr w:rsidR="000B4B5D" w:rsidRPr="00563671" w:rsidDel="005E41B3" w14:paraId="2A1FEB29" w14:textId="11BFEE46" w:rsidTr="003A307B">
        <w:trPr>
          <w:ins w:id="16808" w:author="Author"/>
          <w:del w:id="16809" w:author="Author"/>
        </w:trPr>
        <w:tc>
          <w:tcPr>
            <w:cnfStyle w:val="001000000000" w:firstRow="0" w:lastRow="0" w:firstColumn="1" w:lastColumn="0" w:oddVBand="0" w:evenVBand="0" w:oddHBand="0" w:evenHBand="0" w:firstRowFirstColumn="0" w:firstRowLastColumn="0" w:lastRowFirstColumn="0" w:lastRowLastColumn="0"/>
            <w:tcW w:w="2323" w:type="dxa"/>
          </w:tcPr>
          <w:p w14:paraId="1703BD6F" w14:textId="1B956099" w:rsidR="000B4B5D" w:rsidRPr="00563671" w:rsidDel="005E41B3" w:rsidRDefault="000B4B5D" w:rsidP="003A307B">
            <w:pPr>
              <w:spacing w:before="120"/>
              <w:jc w:val="left"/>
              <w:rPr>
                <w:ins w:id="16810" w:author="Author"/>
                <w:del w:id="16811" w:author="Author"/>
                <w:rFonts w:cs="Arial"/>
                <w:sz w:val="20"/>
                <w:szCs w:val="20"/>
              </w:rPr>
            </w:pPr>
            <w:ins w:id="16812" w:author="Author">
              <w:del w:id="16813" w:author="Author">
                <w:r w:rsidRPr="00563671" w:rsidDel="005E41B3">
                  <w:rPr>
                    <w:rFonts w:cs="Arial"/>
                    <w:sz w:val="20"/>
                    <w:szCs w:val="20"/>
                  </w:rPr>
                  <w:delText>Relevant Input Notes</w:delText>
                </w:r>
              </w:del>
            </w:ins>
          </w:p>
        </w:tc>
        <w:tc>
          <w:tcPr>
            <w:tcW w:w="7293" w:type="dxa"/>
            <w:gridSpan w:val="2"/>
          </w:tcPr>
          <w:p w14:paraId="0587143C" w14:textId="37068F9B" w:rsidR="000B4B5D" w:rsidRPr="00563671" w:rsidDel="005E41B3" w:rsidRDefault="000B4B5D" w:rsidP="003A307B">
            <w:pPr>
              <w:spacing w:before="120"/>
              <w:jc w:val="left"/>
              <w:cnfStyle w:val="000000000000" w:firstRow="0" w:lastRow="0" w:firstColumn="0" w:lastColumn="0" w:oddVBand="0" w:evenVBand="0" w:oddHBand="0" w:evenHBand="0" w:firstRowFirstColumn="0" w:firstRowLastColumn="0" w:lastRowFirstColumn="0" w:lastRowLastColumn="0"/>
              <w:rPr>
                <w:ins w:id="16814" w:author="Author"/>
                <w:del w:id="16815" w:author="Author"/>
                <w:rFonts w:cs="Arial"/>
                <w:sz w:val="20"/>
                <w:szCs w:val="20"/>
              </w:rPr>
            </w:pPr>
            <w:ins w:id="16816" w:author="Author">
              <w:del w:id="16817" w:author="Author">
                <w:r w:rsidRPr="00563671" w:rsidDel="005E41B3">
                  <w:rPr>
                    <w:rFonts w:cs="Arial"/>
                    <w:sz w:val="20"/>
                    <w:szCs w:val="20"/>
                  </w:rPr>
                  <w:delText xml:space="preserve">The current customer context </w:delText>
                </w:r>
                <w:r w:rsidDel="005E41B3">
                  <w:rPr>
                    <w:rFonts w:cs="Arial"/>
                    <w:sz w:val="20"/>
                    <w:szCs w:val="20"/>
                  </w:rPr>
                  <w:delText xml:space="preserve">and contract ID </w:delText>
                </w:r>
                <w:r w:rsidRPr="00563671" w:rsidDel="005E41B3">
                  <w:rPr>
                    <w:rFonts w:cs="Arial"/>
                    <w:sz w:val="20"/>
                    <w:szCs w:val="20"/>
                  </w:rPr>
                  <w:delText>should be passed as parameter</w:delText>
                </w:r>
              </w:del>
            </w:ins>
          </w:p>
        </w:tc>
      </w:tr>
      <w:tr w:rsidR="000B4B5D" w:rsidRPr="00563671" w:rsidDel="005E41B3" w14:paraId="53DF6A98" w14:textId="4D3767AD" w:rsidTr="003A307B">
        <w:trPr>
          <w:ins w:id="16818" w:author="Author"/>
          <w:del w:id="16819" w:author="Author"/>
        </w:trPr>
        <w:tc>
          <w:tcPr>
            <w:cnfStyle w:val="001000000000" w:firstRow="0" w:lastRow="0" w:firstColumn="1" w:lastColumn="0" w:oddVBand="0" w:evenVBand="0" w:oddHBand="0" w:evenHBand="0" w:firstRowFirstColumn="0" w:firstRowLastColumn="0" w:lastRowFirstColumn="0" w:lastRowLastColumn="0"/>
            <w:tcW w:w="2323" w:type="dxa"/>
          </w:tcPr>
          <w:p w14:paraId="258D4190" w14:textId="1AE9E403" w:rsidR="000B4B5D" w:rsidRPr="00563671" w:rsidDel="005E41B3" w:rsidRDefault="000B4B5D" w:rsidP="003A307B">
            <w:pPr>
              <w:spacing w:before="120"/>
              <w:jc w:val="left"/>
              <w:rPr>
                <w:ins w:id="16820" w:author="Author"/>
                <w:del w:id="16821" w:author="Author"/>
                <w:rFonts w:cs="Arial"/>
                <w:sz w:val="20"/>
                <w:szCs w:val="20"/>
              </w:rPr>
            </w:pPr>
            <w:ins w:id="16822" w:author="Author">
              <w:del w:id="16823" w:author="Author">
                <w:r w:rsidRPr="00563671" w:rsidDel="005E41B3">
                  <w:rPr>
                    <w:rFonts w:cs="Arial"/>
                    <w:sz w:val="20"/>
                    <w:szCs w:val="20"/>
                  </w:rPr>
                  <w:delText>Relevant Output Notes</w:delText>
                </w:r>
              </w:del>
            </w:ins>
          </w:p>
        </w:tc>
        <w:tc>
          <w:tcPr>
            <w:tcW w:w="7293" w:type="dxa"/>
            <w:gridSpan w:val="2"/>
          </w:tcPr>
          <w:p w14:paraId="3718F799" w14:textId="6E97B63E" w:rsidR="000B4B5D" w:rsidRPr="00563671" w:rsidDel="005E41B3" w:rsidRDefault="000B4B5D" w:rsidP="000B4B5D">
            <w:pPr>
              <w:spacing w:before="120"/>
              <w:jc w:val="left"/>
              <w:cnfStyle w:val="000000000000" w:firstRow="0" w:lastRow="0" w:firstColumn="0" w:lastColumn="0" w:oddVBand="0" w:evenVBand="0" w:oddHBand="0" w:evenHBand="0" w:firstRowFirstColumn="0" w:firstRowLastColumn="0" w:lastRowFirstColumn="0" w:lastRowLastColumn="0"/>
              <w:rPr>
                <w:ins w:id="16824" w:author="Author"/>
                <w:del w:id="16825" w:author="Author"/>
                <w:rFonts w:cs="Arial"/>
                <w:sz w:val="20"/>
                <w:szCs w:val="20"/>
              </w:rPr>
            </w:pPr>
            <w:ins w:id="16826" w:author="Author">
              <w:del w:id="16827" w:author="Author">
                <w:r w:rsidRPr="00563671" w:rsidDel="005E41B3">
                  <w:rPr>
                    <w:rFonts w:cs="Arial"/>
                    <w:sz w:val="20"/>
                    <w:szCs w:val="20"/>
                  </w:rPr>
                  <w:delText xml:space="preserve">The response returns a status about </w:delText>
                </w:r>
                <w:r w:rsidDel="005E41B3">
                  <w:rPr>
                    <w:rFonts w:cs="Arial"/>
                    <w:sz w:val="20"/>
                    <w:szCs w:val="20"/>
                  </w:rPr>
                  <w:delText>the request</w:delText>
                </w:r>
              </w:del>
            </w:ins>
          </w:p>
        </w:tc>
      </w:tr>
      <w:tr w:rsidR="000B4B5D" w:rsidRPr="00563671" w:rsidDel="005E41B3" w14:paraId="0DA7873C" w14:textId="0405B008" w:rsidTr="003A307B">
        <w:trPr>
          <w:ins w:id="16828" w:author="Author"/>
          <w:del w:id="16829" w:author="Author"/>
        </w:trPr>
        <w:tc>
          <w:tcPr>
            <w:cnfStyle w:val="001000000000" w:firstRow="0" w:lastRow="0" w:firstColumn="1" w:lastColumn="0" w:oddVBand="0" w:evenVBand="0" w:oddHBand="0" w:evenHBand="0" w:firstRowFirstColumn="0" w:firstRowLastColumn="0" w:lastRowFirstColumn="0" w:lastRowLastColumn="0"/>
            <w:tcW w:w="2323" w:type="dxa"/>
          </w:tcPr>
          <w:p w14:paraId="3D092408" w14:textId="1B962E51" w:rsidR="000B4B5D" w:rsidRPr="00563671" w:rsidDel="005E41B3" w:rsidRDefault="000B4B5D" w:rsidP="003A307B">
            <w:pPr>
              <w:spacing w:before="120"/>
              <w:jc w:val="left"/>
              <w:rPr>
                <w:ins w:id="16830" w:author="Author"/>
                <w:del w:id="16831" w:author="Author"/>
                <w:rFonts w:cs="Arial"/>
                <w:sz w:val="20"/>
                <w:szCs w:val="20"/>
              </w:rPr>
            </w:pPr>
            <w:ins w:id="16832" w:author="Author">
              <w:del w:id="16833" w:author="Author">
                <w:r w:rsidRPr="00563671" w:rsidDel="005E41B3">
                  <w:rPr>
                    <w:rFonts w:cs="Arial"/>
                    <w:sz w:val="20"/>
                    <w:szCs w:val="20"/>
                  </w:rPr>
                  <w:delText>Interface Id</w:delText>
                </w:r>
              </w:del>
            </w:ins>
          </w:p>
        </w:tc>
        <w:tc>
          <w:tcPr>
            <w:tcW w:w="7293" w:type="dxa"/>
            <w:gridSpan w:val="2"/>
          </w:tcPr>
          <w:p w14:paraId="22B82671" w14:textId="00742D97" w:rsidR="000B4B5D" w:rsidRPr="00AD78D0" w:rsidDel="005E41B3" w:rsidRDefault="00AD78D0" w:rsidP="00AD78D0">
            <w:pPr>
              <w:spacing w:before="120"/>
              <w:jc w:val="left"/>
              <w:cnfStyle w:val="000000000000" w:firstRow="0" w:lastRow="0" w:firstColumn="0" w:lastColumn="0" w:oddVBand="0" w:evenVBand="0" w:oddHBand="0" w:evenHBand="0" w:firstRowFirstColumn="0" w:firstRowLastColumn="0" w:lastRowFirstColumn="0" w:lastRowLastColumn="0"/>
              <w:rPr>
                <w:ins w:id="16834" w:author="Author"/>
                <w:del w:id="16835" w:author="Author"/>
                <w:rFonts w:cs="Arial"/>
                <w:sz w:val="20"/>
                <w:szCs w:val="20"/>
              </w:rPr>
            </w:pPr>
            <w:ins w:id="16836" w:author="Author">
              <w:del w:id="16837" w:author="Author">
                <w:r w:rsidRPr="00AD78D0" w:rsidDel="005E41B3">
                  <w:rPr>
                    <w:rFonts w:cs="Arial"/>
                    <w:sz w:val="20"/>
                    <w:szCs w:val="20"/>
                  </w:rPr>
                  <w:delText>IF192.41</w:delText>
                </w:r>
              </w:del>
            </w:ins>
          </w:p>
        </w:tc>
      </w:tr>
      <w:tr w:rsidR="000B4B5D" w:rsidRPr="00563671" w:rsidDel="005E41B3" w14:paraId="64F3D3AC" w14:textId="49929488" w:rsidTr="003A307B">
        <w:trPr>
          <w:ins w:id="16838" w:author="Author"/>
          <w:del w:id="16839" w:author="Author"/>
        </w:trPr>
        <w:tc>
          <w:tcPr>
            <w:cnfStyle w:val="001000000000" w:firstRow="0" w:lastRow="0" w:firstColumn="1" w:lastColumn="0" w:oddVBand="0" w:evenVBand="0" w:oddHBand="0" w:evenHBand="0" w:firstRowFirstColumn="0" w:firstRowLastColumn="0" w:lastRowFirstColumn="0" w:lastRowLastColumn="0"/>
            <w:tcW w:w="2323" w:type="dxa"/>
          </w:tcPr>
          <w:p w14:paraId="6EFBB587" w14:textId="2C93552D" w:rsidR="000B4B5D" w:rsidRPr="00563671" w:rsidDel="005E41B3" w:rsidRDefault="000B4B5D" w:rsidP="003A307B">
            <w:pPr>
              <w:spacing w:before="120"/>
              <w:jc w:val="left"/>
              <w:rPr>
                <w:ins w:id="16840" w:author="Author"/>
                <w:del w:id="16841" w:author="Author"/>
                <w:rFonts w:cs="Arial"/>
                <w:sz w:val="20"/>
                <w:szCs w:val="20"/>
              </w:rPr>
            </w:pPr>
            <w:ins w:id="16842" w:author="Author">
              <w:del w:id="16843" w:author="Author">
                <w:r w:rsidRPr="00563671" w:rsidDel="005E41B3">
                  <w:rPr>
                    <w:rFonts w:cs="Arial"/>
                    <w:sz w:val="20"/>
                    <w:szCs w:val="20"/>
                  </w:rPr>
                  <w:delText>Service Id</w:delText>
                </w:r>
              </w:del>
            </w:ins>
          </w:p>
        </w:tc>
        <w:tc>
          <w:tcPr>
            <w:tcW w:w="7293" w:type="dxa"/>
            <w:gridSpan w:val="2"/>
          </w:tcPr>
          <w:p w14:paraId="496FE6BE" w14:textId="05C74AF0" w:rsidR="000B4B5D" w:rsidRPr="00563671" w:rsidDel="005E41B3" w:rsidRDefault="00AD78D0" w:rsidP="003A307B">
            <w:pPr>
              <w:spacing w:before="120"/>
              <w:jc w:val="left"/>
              <w:cnfStyle w:val="000000000000" w:firstRow="0" w:lastRow="0" w:firstColumn="0" w:lastColumn="0" w:oddVBand="0" w:evenVBand="0" w:oddHBand="0" w:evenHBand="0" w:firstRowFirstColumn="0" w:firstRowLastColumn="0" w:lastRowFirstColumn="0" w:lastRowLastColumn="0"/>
              <w:rPr>
                <w:ins w:id="16844" w:author="Author"/>
                <w:del w:id="16845" w:author="Author"/>
                <w:rFonts w:cs="Arial"/>
                <w:sz w:val="20"/>
                <w:szCs w:val="20"/>
              </w:rPr>
            </w:pPr>
            <w:ins w:id="16846" w:author="Author">
              <w:del w:id="16847" w:author="Author">
                <w:r w:rsidDel="005E41B3">
                  <w:rPr>
                    <w:rFonts w:cs="Arial"/>
                    <w:sz w:val="20"/>
                    <w:szCs w:val="20"/>
                  </w:rPr>
                  <w:delText>543</w:delText>
                </w:r>
              </w:del>
            </w:ins>
          </w:p>
        </w:tc>
      </w:tr>
      <w:tr w:rsidR="000B4B5D" w:rsidRPr="00563671" w:rsidDel="005E41B3" w14:paraId="444D244E" w14:textId="10D27791" w:rsidTr="003A307B">
        <w:trPr>
          <w:ins w:id="16848" w:author="Author"/>
          <w:del w:id="16849" w:author="Author"/>
        </w:trPr>
        <w:tc>
          <w:tcPr>
            <w:cnfStyle w:val="001000000000" w:firstRow="0" w:lastRow="0" w:firstColumn="1" w:lastColumn="0" w:oddVBand="0" w:evenVBand="0" w:oddHBand="0" w:evenHBand="0" w:firstRowFirstColumn="0" w:firstRowLastColumn="0" w:lastRowFirstColumn="0" w:lastRowLastColumn="0"/>
            <w:tcW w:w="2323" w:type="dxa"/>
          </w:tcPr>
          <w:p w14:paraId="790C66B7" w14:textId="4B75EEDF" w:rsidR="000B4B5D" w:rsidRPr="00563671" w:rsidDel="005E41B3" w:rsidRDefault="000B4B5D" w:rsidP="003A307B">
            <w:pPr>
              <w:spacing w:before="120"/>
              <w:jc w:val="left"/>
              <w:rPr>
                <w:ins w:id="16850" w:author="Author"/>
                <w:del w:id="16851" w:author="Author"/>
                <w:rFonts w:cs="Arial"/>
                <w:sz w:val="20"/>
                <w:szCs w:val="20"/>
              </w:rPr>
            </w:pPr>
            <w:ins w:id="16852" w:author="Author">
              <w:del w:id="16853" w:author="Author">
                <w:r w:rsidRPr="00AD78D0" w:rsidDel="005E41B3">
                  <w:rPr>
                    <w:rFonts w:cs="Arial"/>
                    <w:sz w:val="20"/>
                    <w:szCs w:val="20"/>
                  </w:rPr>
                  <w:delText>CSM Service</w:delText>
                </w:r>
              </w:del>
            </w:ins>
          </w:p>
        </w:tc>
        <w:tc>
          <w:tcPr>
            <w:tcW w:w="7293" w:type="dxa"/>
            <w:gridSpan w:val="2"/>
          </w:tcPr>
          <w:p w14:paraId="6BCD76A2" w14:textId="39C9E13B" w:rsidR="000B4B5D" w:rsidRPr="00AD78D0" w:rsidDel="005E41B3" w:rsidRDefault="00AD78D0" w:rsidP="00AD78D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854" w:author="Author"/>
                <w:del w:id="16855" w:author="Author"/>
                <w:rFonts w:cs="Arial"/>
                <w:sz w:val="20"/>
                <w:szCs w:val="20"/>
              </w:rPr>
            </w:pPr>
            <w:ins w:id="16856" w:author="Author">
              <w:del w:id="16857" w:author="Author">
                <w:r w:rsidRPr="00AD78D0" w:rsidDel="005E41B3">
                  <w:rPr>
                    <w:rFonts w:cs="Arial"/>
                    <w:sz w:val="20"/>
                    <w:szCs w:val="20"/>
                  </w:rPr>
                  <w:delText>Communication</w:delText>
                </w:r>
              </w:del>
            </w:ins>
          </w:p>
        </w:tc>
      </w:tr>
      <w:tr w:rsidR="000B4B5D" w:rsidRPr="00563671" w:rsidDel="005E41B3" w14:paraId="70772CBC" w14:textId="69BFBD2F" w:rsidTr="003A307B">
        <w:trPr>
          <w:ins w:id="16858" w:author="Author"/>
          <w:del w:id="16859" w:author="Author"/>
        </w:trPr>
        <w:tc>
          <w:tcPr>
            <w:cnfStyle w:val="001000000000" w:firstRow="0" w:lastRow="0" w:firstColumn="1" w:lastColumn="0" w:oddVBand="0" w:evenVBand="0" w:oddHBand="0" w:evenHBand="0" w:firstRowFirstColumn="0" w:firstRowLastColumn="0" w:lastRowFirstColumn="0" w:lastRowLastColumn="0"/>
            <w:tcW w:w="2323" w:type="dxa"/>
          </w:tcPr>
          <w:p w14:paraId="5E769D20" w14:textId="74CC1A46" w:rsidR="000B4B5D" w:rsidRPr="00AD78D0" w:rsidDel="005E41B3" w:rsidRDefault="000B4B5D" w:rsidP="003A307B">
            <w:pPr>
              <w:spacing w:before="120"/>
              <w:jc w:val="left"/>
              <w:rPr>
                <w:ins w:id="16860" w:author="Author"/>
                <w:del w:id="16861" w:author="Author"/>
                <w:rFonts w:cs="Arial"/>
                <w:sz w:val="20"/>
                <w:szCs w:val="20"/>
              </w:rPr>
            </w:pPr>
            <w:ins w:id="16862" w:author="Author">
              <w:del w:id="16863" w:author="Author">
                <w:r w:rsidRPr="00AD78D0" w:rsidDel="005E41B3">
                  <w:rPr>
                    <w:rFonts w:cs="Arial"/>
                    <w:sz w:val="20"/>
                    <w:szCs w:val="20"/>
                  </w:rPr>
                  <w:delText>CSM Operation</w:delText>
                </w:r>
              </w:del>
            </w:ins>
          </w:p>
        </w:tc>
        <w:tc>
          <w:tcPr>
            <w:tcW w:w="7293" w:type="dxa"/>
            <w:gridSpan w:val="2"/>
          </w:tcPr>
          <w:p w14:paraId="0776B7D5" w14:textId="6BF67A53" w:rsidR="000B4B5D" w:rsidRPr="00AD78D0" w:rsidDel="005E41B3" w:rsidRDefault="00AD78D0" w:rsidP="00AD78D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864" w:author="Author"/>
                <w:del w:id="16865" w:author="Author"/>
                <w:rFonts w:cs="Arial"/>
                <w:sz w:val="20"/>
                <w:szCs w:val="20"/>
              </w:rPr>
            </w:pPr>
            <w:ins w:id="16866" w:author="Author">
              <w:del w:id="16867" w:author="Author">
                <w:r w:rsidRPr="00AD78D0" w:rsidDel="005E41B3">
                  <w:rPr>
                    <w:rFonts w:cs="Arial"/>
                    <w:sz w:val="20"/>
                    <w:szCs w:val="20"/>
                  </w:rPr>
                  <w:delText>s</w:delText>
                </w:r>
                <w:r w:rsidR="003E6B65" w:rsidDel="005E41B3">
                  <w:rPr>
                    <w:rFonts w:cs="Arial"/>
                    <w:sz w:val="20"/>
                    <w:szCs w:val="20"/>
                  </w:rPr>
                  <w:delText>S</w:delText>
                </w:r>
                <w:r w:rsidRPr="00AD78D0" w:rsidDel="005E41B3">
                  <w:rPr>
                    <w:rFonts w:cs="Arial"/>
                    <w:sz w:val="20"/>
                    <w:szCs w:val="20"/>
                  </w:rPr>
                  <w:delText>endCommunicationList</w:delText>
                </w:r>
              </w:del>
            </w:ins>
          </w:p>
        </w:tc>
      </w:tr>
    </w:tbl>
    <w:p w14:paraId="3A2FE896" w14:textId="7BC997CD" w:rsidR="00D41A46" w:rsidDel="005E41B3" w:rsidRDefault="00D41A46" w:rsidP="00D41A46">
      <w:pPr>
        <w:rPr>
          <w:ins w:id="16868" w:author="Author"/>
          <w:del w:id="1686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6870">
          <w:tblGrid>
            <w:gridCol w:w="2323"/>
            <w:gridCol w:w="4317"/>
            <w:gridCol w:w="2976"/>
          </w:tblGrid>
        </w:tblGridChange>
      </w:tblGrid>
      <w:tr w:rsidR="00D41A46" w:rsidRPr="00563671" w:rsidDel="005E41B3" w14:paraId="61232D2D" w14:textId="5B38EBC0" w:rsidTr="001356D2">
        <w:trPr>
          <w:cnfStyle w:val="100000000000" w:firstRow="1" w:lastRow="0" w:firstColumn="0" w:lastColumn="0" w:oddVBand="0" w:evenVBand="0" w:oddHBand="0" w:evenHBand="0" w:firstRowFirstColumn="0" w:firstRowLastColumn="0" w:lastRowFirstColumn="0" w:lastRowLastColumn="0"/>
          <w:ins w:id="16871" w:author="Author"/>
          <w:del w:id="1687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AFAA16D" w14:textId="7FD18A9B" w:rsidR="00D41A46" w:rsidRPr="00563671" w:rsidDel="005E41B3" w:rsidRDefault="00D41A46" w:rsidP="001356D2">
            <w:pPr>
              <w:spacing w:before="120"/>
              <w:jc w:val="left"/>
              <w:rPr>
                <w:ins w:id="16873" w:author="Author"/>
                <w:del w:id="16874" w:author="Author"/>
                <w:rFonts w:cs="Arial"/>
                <w:b w:val="0"/>
                <w:color w:val="auto"/>
                <w:sz w:val="20"/>
                <w:szCs w:val="20"/>
              </w:rPr>
            </w:pPr>
          </w:p>
        </w:tc>
        <w:tc>
          <w:tcPr>
            <w:tcW w:w="2976" w:type="dxa"/>
          </w:tcPr>
          <w:p w14:paraId="5C0FB1C1" w14:textId="24BF5552" w:rsidR="00D41A46" w:rsidRPr="00563671" w:rsidDel="005E41B3" w:rsidRDefault="00D41A46" w:rsidP="001356D2">
            <w:pPr>
              <w:spacing w:before="120"/>
              <w:jc w:val="left"/>
              <w:cnfStyle w:val="100000000000" w:firstRow="1" w:lastRow="0" w:firstColumn="0" w:lastColumn="0" w:oddVBand="0" w:evenVBand="0" w:oddHBand="0" w:evenHBand="0" w:firstRowFirstColumn="0" w:firstRowLastColumn="0" w:lastRowFirstColumn="0" w:lastRowLastColumn="0"/>
              <w:rPr>
                <w:ins w:id="16875" w:author="Author"/>
                <w:del w:id="16876" w:author="Author"/>
                <w:rFonts w:cs="Arial"/>
                <w:color w:val="auto"/>
                <w:sz w:val="20"/>
                <w:szCs w:val="20"/>
              </w:rPr>
            </w:pPr>
          </w:p>
        </w:tc>
      </w:tr>
      <w:tr w:rsidR="00D41A46" w:rsidRPr="00563671" w:rsidDel="005E41B3" w14:paraId="341CE156" w14:textId="525AB51E" w:rsidTr="001356D2">
        <w:trPr>
          <w:ins w:id="16877" w:author="Author"/>
          <w:del w:id="16878" w:author="Author"/>
        </w:trPr>
        <w:tc>
          <w:tcPr>
            <w:cnfStyle w:val="001000000000" w:firstRow="0" w:lastRow="0" w:firstColumn="1" w:lastColumn="0" w:oddVBand="0" w:evenVBand="0" w:oddHBand="0" w:evenHBand="0" w:firstRowFirstColumn="0" w:firstRowLastColumn="0" w:lastRowFirstColumn="0" w:lastRowLastColumn="0"/>
            <w:tcW w:w="2323" w:type="dxa"/>
          </w:tcPr>
          <w:p w14:paraId="1D88FF0D" w14:textId="23D1B896" w:rsidR="00D41A46" w:rsidRPr="00563671" w:rsidDel="005E41B3" w:rsidRDefault="00D41A46" w:rsidP="001356D2">
            <w:pPr>
              <w:spacing w:before="120"/>
              <w:jc w:val="left"/>
              <w:rPr>
                <w:ins w:id="16879" w:author="Author"/>
                <w:del w:id="16880" w:author="Author"/>
                <w:rFonts w:cs="Arial"/>
                <w:sz w:val="20"/>
                <w:szCs w:val="20"/>
              </w:rPr>
            </w:pPr>
            <w:ins w:id="16881" w:author="Author">
              <w:del w:id="16882" w:author="Author">
                <w:r w:rsidRPr="00563671" w:rsidDel="005E41B3">
                  <w:rPr>
                    <w:rFonts w:cs="Arial"/>
                    <w:sz w:val="20"/>
                    <w:szCs w:val="20"/>
                  </w:rPr>
                  <w:delText>Service</w:delText>
                </w:r>
              </w:del>
            </w:ins>
          </w:p>
        </w:tc>
        <w:tc>
          <w:tcPr>
            <w:tcW w:w="7293" w:type="dxa"/>
            <w:gridSpan w:val="2"/>
          </w:tcPr>
          <w:p w14:paraId="2BAD5830" w14:textId="6EC68EA1" w:rsidR="00D41A46" w:rsidRPr="00AD78D0" w:rsidDel="005E41B3" w:rsidRDefault="00D41A46" w:rsidP="001356D2">
            <w:pPr>
              <w:spacing w:before="120"/>
              <w:jc w:val="left"/>
              <w:cnfStyle w:val="000000000000" w:firstRow="0" w:lastRow="0" w:firstColumn="0" w:lastColumn="0" w:oddVBand="0" w:evenVBand="0" w:oddHBand="0" w:evenHBand="0" w:firstRowFirstColumn="0" w:firstRowLastColumn="0" w:lastRowFirstColumn="0" w:lastRowLastColumn="0"/>
              <w:rPr>
                <w:ins w:id="16883" w:author="Author"/>
                <w:del w:id="16884" w:author="Author"/>
                <w:rFonts w:cs="Arial"/>
                <w:sz w:val="20"/>
                <w:szCs w:val="20"/>
              </w:rPr>
            </w:pPr>
            <w:ins w:id="16885" w:author="Author">
              <w:del w:id="16886" w:author="Author">
                <w:r w:rsidDel="005E41B3">
                  <w:rPr>
                    <w:rFonts w:cs="Arial"/>
                    <w:sz w:val="20"/>
                    <w:lang w:val="en-IE"/>
                  </w:rPr>
                  <w:delText>Relinquish order</w:delText>
                </w:r>
              </w:del>
            </w:ins>
          </w:p>
        </w:tc>
      </w:tr>
      <w:tr w:rsidR="00D41A46" w:rsidRPr="00563671" w:rsidDel="005E41B3" w14:paraId="36C8D822" w14:textId="2663C897" w:rsidTr="001356D2">
        <w:trPr>
          <w:ins w:id="16887" w:author="Author"/>
          <w:del w:id="16888" w:author="Author"/>
        </w:trPr>
        <w:tc>
          <w:tcPr>
            <w:cnfStyle w:val="001000000000" w:firstRow="0" w:lastRow="0" w:firstColumn="1" w:lastColumn="0" w:oddVBand="0" w:evenVBand="0" w:oddHBand="0" w:evenHBand="0" w:firstRowFirstColumn="0" w:firstRowLastColumn="0" w:lastRowFirstColumn="0" w:lastRowLastColumn="0"/>
            <w:tcW w:w="2323" w:type="dxa"/>
          </w:tcPr>
          <w:p w14:paraId="52FD670C" w14:textId="2F3CBAE3" w:rsidR="00D41A46" w:rsidRPr="00563671" w:rsidDel="005E41B3" w:rsidRDefault="00D41A46" w:rsidP="001356D2">
            <w:pPr>
              <w:spacing w:before="120"/>
              <w:jc w:val="left"/>
              <w:rPr>
                <w:ins w:id="16889" w:author="Author"/>
                <w:del w:id="16890" w:author="Author"/>
                <w:rFonts w:cs="Arial"/>
                <w:sz w:val="20"/>
                <w:szCs w:val="20"/>
              </w:rPr>
            </w:pPr>
            <w:ins w:id="16891" w:author="Author">
              <w:del w:id="16892" w:author="Author">
                <w:r w:rsidRPr="00563671" w:rsidDel="005E41B3">
                  <w:rPr>
                    <w:rFonts w:cs="Arial"/>
                    <w:sz w:val="20"/>
                    <w:szCs w:val="20"/>
                  </w:rPr>
                  <w:delText>Relevant Input Notes</w:delText>
                </w:r>
              </w:del>
            </w:ins>
          </w:p>
        </w:tc>
        <w:tc>
          <w:tcPr>
            <w:tcW w:w="7293" w:type="dxa"/>
            <w:gridSpan w:val="2"/>
          </w:tcPr>
          <w:p w14:paraId="5E672A26" w14:textId="5FC51281" w:rsidR="00D41A46" w:rsidRPr="00563671" w:rsidDel="005E41B3" w:rsidRDefault="00D41A46" w:rsidP="0034343E">
            <w:pPr>
              <w:spacing w:before="120"/>
              <w:jc w:val="left"/>
              <w:cnfStyle w:val="000000000000" w:firstRow="0" w:lastRow="0" w:firstColumn="0" w:lastColumn="0" w:oddVBand="0" w:evenVBand="0" w:oddHBand="0" w:evenHBand="0" w:firstRowFirstColumn="0" w:firstRowLastColumn="0" w:lastRowFirstColumn="0" w:lastRowLastColumn="0"/>
              <w:rPr>
                <w:ins w:id="16893" w:author="Author"/>
                <w:del w:id="16894" w:author="Author"/>
                <w:rFonts w:cs="Arial"/>
                <w:sz w:val="20"/>
                <w:szCs w:val="20"/>
              </w:rPr>
            </w:pPr>
            <w:ins w:id="16895" w:author="Author">
              <w:del w:id="16896" w:author="Author">
                <w:r w:rsidDel="005E41B3">
                  <w:rPr>
                    <w:rFonts w:cs="Arial"/>
                    <w:sz w:val="20"/>
                    <w:szCs w:val="20"/>
                  </w:rPr>
                  <w:delText>TBD</w:delText>
                </w:r>
                <w:r w:rsidR="0034343E" w:rsidDel="005E41B3">
                  <w:rPr>
                    <w:rFonts w:cs="Arial"/>
                    <w:sz w:val="20"/>
                    <w:szCs w:val="20"/>
                  </w:rPr>
                  <w:delText>The request should be made against an order identifier</w:delText>
                </w:r>
              </w:del>
            </w:ins>
          </w:p>
        </w:tc>
      </w:tr>
      <w:tr w:rsidR="00D41A46" w:rsidRPr="00563671" w:rsidDel="005E41B3" w14:paraId="517D0436" w14:textId="44557292" w:rsidTr="00D41A46">
        <w:tblPrEx>
          <w:tblW w:w="9616" w:type="dxa"/>
          <w:tblPrExChange w:id="16897" w:author="Author">
            <w:tblPrEx>
              <w:tblW w:w="9616" w:type="dxa"/>
            </w:tblPrEx>
          </w:tblPrExChange>
        </w:tblPrEx>
        <w:trPr>
          <w:ins w:id="16898" w:author="Author"/>
          <w:del w:id="16899" w:author="Author"/>
        </w:trPr>
        <w:tc>
          <w:tcPr>
            <w:cnfStyle w:val="001000000000" w:firstRow="0" w:lastRow="0" w:firstColumn="1" w:lastColumn="0" w:oddVBand="0" w:evenVBand="0" w:oddHBand="0" w:evenHBand="0" w:firstRowFirstColumn="0" w:firstRowLastColumn="0" w:lastRowFirstColumn="0" w:lastRowLastColumn="0"/>
            <w:tcW w:w="0" w:type="dxa"/>
            <w:tcPrChange w:id="16900" w:author="Author">
              <w:tcPr>
                <w:tcW w:w="2323" w:type="dxa"/>
              </w:tcPr>
            </w:tcPrChange>
          </w:tcPr>
          <w:p w14:paraId="52187282" w14:textId="3E192706" w:rsidR="00D41A46" w:rsidRPr="00563671" w:rsidDel="005E41B3" w:rsidRDefault="00D41A46" w:rsidP="00D41A46">
            <w:pPr>
              <w:spacing w:before="120"/>
              <w:jc w:val="left"/>
              <w:rPr>
                <w:ins w:id="16901" w:author="Author"/>
                <w:del w:id="16902" w:author="Author"/>
                <w:rFonts w:cs="Arial"/>
                <w:sz w:val="20"/>
                <w:szCs w:val="20"/>
              </w:rPr>
            </w:pPr>
            <w:ins w:id="16903" w:author="Author">
              <w:del w:id="16904" w:author="Author">
                <w:r w:rsidRPr="00563671" w:rsidDel="005E41B3">
                  <w:rPr>
                    <w:rFonts w:cs="Arial"/>
                    <w:sz w:val="20"/>
                    <w:szCs w:val="20"/>
                  </w:rPr>
                  <w:delText>Relevant Output Notes</w:delText>
                </w:r>
              </w:del>
            </w:ins>
          </w:p>
        </w:tc>
        <w:tc>
          <w:tcPr>
            <w:tcW w:w="0" w:type="dxa"/>
            <w:gridSpan w:val="2"/>
            <w:vAlign w:val="top"/>
            <w:tcPrChange w:id="16905" w:author="Author">
              <w:tcPr>
                <w:tcW w:w="7293" w:type="dxa"/>
                <w:gridSpan w:val="2"/>
              </w:tcPr>
            </w:tcPrChange>
          </w:tcPr>
          <w:p w14:paraId="0EEDBD1F" w14:textId="56598BCF" w:rsidR="00D41A46" w:rsidRPr="00563671"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6906" w:author="Author"/>
                <w:del w:id="16907" w:author="Author"/>
                <w:rFonts w:cs="Arial"/>
                <w:sz w:val="20"/>
                <w:szCs w:val="20"/>
              </w:rPr>
            </w:pPr>
            <w:ins w:id="16908" w:author="Author">
              <w:del w:id="16909" w:author="Author">
                <w:r w:rsidRPr="00B36D2E" w:rsidDel="005E41B3">
                  <w:rPr>
                    <w:rFonts w:cs="Arial"/>
                    <w:sz w:val="20"/>
                    <w:szCs w:val="20"/>
                  </w:rPr>
                  <w:delText>TBD</w:delText>
                </w:r>
                <w:r w:rsidR="0034343E" w:rsidDel="005E41B3">
                  <w:rPr>
                    <w:rFonts w:cs="Arial"/>
                    <w:sz w:val="20"/>
                    <w:szCs w:val="20"/>
                  </w:rPr>
                  <w:delText>The response should return the request status</w:delText>
                </w:r>
              </w:del>
            </w:ins>
          </w:p>
        </w:tc>
      </w:tr>
      <w:tr w:rsidR="0034343E" w:rsidRPr="00563671" w:rsidDel="005E41B3" w14:paraId="4E9742FB" w14:textId="43F9018B" w:rsidTr="0034343E">
        <w:tblPrEx>
          <w:tblW w:w="9616" w:type="dxa"/>
          <w:tblPrExChange w:id="16910" w:author="Author">
            <w:tblPrEx>
              <w:tblW w:w="9616" w:type="dxa"/>
            </w:tblPrEx>
          </w:tblPrExChange>
        </w:tblPrEx>
        <w:trPr>
          <w:ins w:id="16911" w:author="Author"/>
          <w:del w:id="16912" w:author="Author"/>
        </w:trPr>
        <w:tc>
          <w:tcPr>
            <w:cnfStyle w:val="001000000000" w:firstRow="0" w:lastRow="0" w:firstColumn="1" w:lastColumn="0" w:oddVBand="0" w:evenVBand="0" w:oddHBand="0" w:evenHBand="0" w:firstRowFirstColumn="0" w:firstRowLastColumn="0" w:lastRowFirstColumn="0" w:lastRowLastColumn="0"/>
            <w:tcW w:w="0" w:type="dxa"/>
            <w:tcPrChange w:id="16913" w:author="Author">
              <w:tcPr>
                <w:tcW w:w="2323" w:type="dxa"/>
              </w:tcPr>
            </w:tcPrChange>
          </w:tcPr>
          <w:p w14:paraId="44175D10" w14:textId="661C1AC4" w:rsidR="0034343E" w:rsidRPr="00563671" w:rsidDel="005E41B3" w:rsidRDefault="0034343E" w:rsidP="0034343E">
            <w:pPr>
              <w:spacing w:before="120"/>
              <w:jc w:val="left"/>
              <w:rPr>
                <w:ins w:id="16914" w:author="Author"/>
                <w:del w:id="16915" w:author="Author"/>
                <w:rFonts w:cs="Arial"/>
                <w:sz w:val="20"/>
                <w:szCs w:val="20"/>
              </w:rPr>
            </w:pPr>
            <w:ins w:id="16916" w:author="Author">
              <w:del w:id="16917" w:author="Author">
                <w:r w:rsidRPr="00563671" w:rsidDel="005E41B3">
                  <w:rPr>
                    <w:rFonts w:cs="Arial"/>
                    <w:sz w:val="20"/>
                    <w:szCs w:val="20"/>
                  </w:rPr>
                  <w:delText>Interface Id</w:delText>
                </w:r>
              </w:del>
            </w:ins>
          </w:p>
        </w:tc>
        <w:tc>
          <w:tcPr>
            <w:tcW w:w="0" w:type="dxa"/>
            <w:gridSpan w:val="2"/>
            <w:tcPrChange w:id="16918" w:author="Author">
              <w:tcPr>
                <w:tcW w:w="7293" w:type="dxa"/>
                <w:gridSpan w:val="2"/>
              </w:tcPr>
            </w:tcPrChange>
          </w:tcPr>
          <w:p w14:paraId="4F5A19A9" w14:textId="43B2F8A1" w:rsidR="0034343E" w:rsidRPr="00AD78D0"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6919" w:author="Author"/>
                <w:del w:id="16920" w:author="Author"/>
                <w:rFonts w:cs="Arial"/>
                <w:sz w:val="20"/>
                <w:szCs w:val="20"/>
              </w:rPr>
            </w:pPr>
            <w:ins w:id="16921" w:author="Author">
              <w:del w:id="16922" w:author="Author">
                <w:r w:rsidRPr="00E73B40" w:rsidDel="005E41B3">
                  <w:rPr>
                    <w:rFonts w:cs="Arial"/>
                    <w:sz w:val="20"/>
                    <w:lang w:val="en-IE" w:eastAsia="pt-PT"/>
                  </w:rPr>
                  <w:delText>IF192.28</w:delText>
                </w:r>
                <w:r w:rsidRPr="00B36D2E" w:rsidDel="005E41B3">
                  <w:rPr>
                    <w:rFonts w:cs="Arial"/>
                    <w:sz w:val="20"/>
                    <w:szCs w:val="20"/>
                  </w:rPr>
                  <w:delText>TBD</w:delText>
                </w:r>
              </w:del>
            </w:ins>
          </w:p>
        </w:tc>
      </w:tr>
      <w:tr w:rsidR="0034343E" w:rsidRPr="00563671" w:rsidDel="005E41B3" w14:paraId="134F88CD" w14:textId="240511BB" w:rsidTr="00D41A46">
        <w:tblPrEx>
          <w:tblW w:w="9616" w:type="dxa"/>
          <w:tblPrExChange w:id="16923" w:author="Author">
            <w:tblPrEx>
              <w:tblW w:w="9616" w:type="dxa"/>
            </w:tblPrEx>
          </w:tblPrExChange>
        </w:tblPrEx>
        <w:trPr>
          <w:ins w:id="16924" w:author="Author"/>
          <w:del w:id="16925" w:author="Author"/>
        </w:trPr>
        <w:tc>
          <w:tcPr>
            <w:cnfStyle w:val="001000000000" w:firstRow="0" w:lastRow="0" w:firstColumn="1" w:lastColumn="0" w:oddVBand="0" w:evenVBand="0" w:oddHBand="0" w:evenHBand="0" w:firstRowFirstColumn="0" w:firstRowLastColumn="0" w:lastRowFirstColumn="0" w:lastRowLastColumn="0"/>
            <w:tcW w:w="0" w:type="dxa"/>
            <w:tcPrChange w:id="16926" w:author="Author">
              <w:tcPr>
                <w:tcW w:w="2323" w:type="dxa"/>
              </w:tcPr>
            </w:tcPrChange>
          </w:tcPr>
          <w:p w14:paraId="1BF1882E" w14:textId="69FB4D51" w:rsidR="0034343E" w:rsidRPr="00563671" w:rsidDel="005E41B3" w:rsidRDefault="0034343E" w:rsidP="0034343E">
            <w:pPr>
              <w:spacing w:before="120"/>
              <w:jc w:val="left"/>
              <w:rPr>
                <w:ins w:id="16927" w:author="Author"/>
                <w:del w:id="16928" w:author="Author"/>
                <w:rFonts w:cs="Arial"/>
                <w:sz w:val="20"/>
                <w:szCs w:val="20"/>
              </w:rPr>
            </w:pPr>
            <w:ins w:id="16929" w:author="Author">
              <w:del w:id="16930" w:author="Author">
                <w:r w:rsidRPr="00563671" w:rsidDel="005E41B3">
                  <w:rPr>
                    <w:rFonts w:cs="Arial"/>
                    <w:sz w:val="20"/>
                    <w:szCs w:val="20"/>
                  </w:rPr>
                  <w:delText>Service Id</w:delText>
                </w:r>
              </w:del>
            </w:ins>
          </w:p>
        </w:tc>
        <w:tc>
          <w:tcPr>
            <w:tcW w:w="0" w:type="dxa"/>
            <w:gridSpan w:val="2"/>
            <w:vAlign w:val="top"/>
            <w:tcPrChange w:id="16931" w:author="Author">
              <w:tcPr>
                <w:tcW w:w="7293" w:type="dxa"/>
                <w:gridSpan w:val="2"/>
              </w:tcPr>
            </w:tcPrChange>
          </w:tcPr>
          <w:p w14:paraId="1C01FCE4" w14:textId="5CCF9E9F" w:rsidR="0034343E" w:rsidRPr="00563671"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6932" w:author="Author"/>
                <w:del w:id="16933" w:author="Author"/>
                <w:rFonts w:cs="Arial"/>
                <w:sz w:val="20"/>
                <w:szCs w:val="20"/>
              </w:rPr>
            </w:pPr>
            <w:ins w:id="16934" w:author="Author">
              <w:del w:id="16935" w:author="Author">
                <w:r w:rsidRPr="00B36D2E" w:rsidDel="005E41B3">
                  <w:rPr>
                    <w:rFonts w:cs="Arial"/>
                    <w:sz w:val="20"/>
                    <w:szCs w:val="20"/>
                  </w:rPr>
                  <w:delText>TBD</w:delText>
                </w:r>
              </w:del>
            </w:ins>
          </w:p>
        </w:tc>
      </w:tr>
      <w:tr w:rsidR="0034343E" w:rsidRPr="00563671" w:rsidDel="005E41B3" w14:paraId="4664C1A6" w14:textId="323A4E6D" w:rsidTr="00D41A46">
        <w:tblPrEx>
          <w:tblW w:w="9616" w:type="dxa"/>
          <w:tblPrExChange w:id="16936" w:author="Author">
            <w:tblPrEx>
              <w:tblW w:w="9616" w:type="dxa"/>
            </w:tblPrEx>
          </w:tblPrExChange>
        </w:tblPrEx>
        <w:trPr>
          <w:ins w:id="16937" w:author="Author"/>
          <w:del w:id="16938" w:author="Author"/>
        </w:trPr>
        <w:tc>
          <w:tcPr>
            <w:cnfStyle w:val="001000000000" w:firstRow="0" w:lastRow="0" w:firstColumn="1" w:lastColumn="0" w:oddVBand="0" w:evenVBand="0" w:oddHBand="0" w:evenHBand="0" w:firstRowFirstColumn="0" w:firstRowLastColumn="0" w:lastRowFirstColumn="0" w:lastRowLastColumn="0"/>
            <w:tcW w:w="0" w:type="dxa"/>
            <w:tcPrChange w:id="16939" w:author="Author">
              <w:tcPr>
                <w:tcW w:w="2323" w:type="dxa"/>
              </w:tcPr>
            </w:tcPrChange>
          </w:tcPr>
          <w:p w14:paraId="6D3FEF5F" w14:textId="3A4F4B86" w:rsidR="0034343E" w:rsidRPr="00563671" w:rsidDel="005E41B3" w:rsidRDefault="0034343E" w:rsidP="0034343E">
            <w:pPr>
              <w:spacing w:before="120"/>
              <w:jc w:val="left"/>
              <w:rPr>
                <w:ins w:id="16940" w:author="Author"/>
                <w:del w:id="16941" w:author="Author"/>
                <w:rFonts w:cs="Arial"/>
                <w:sz w:val="20"/>
                <w:szCs w:val="20"/>
              </w:rPr>
            </w:pPr>
            <w:ins w:id="16942" w:author="Author">
              <w:del w:id="16943" w:author="Author">
                <w:r w:rsidRPr="00AD78D0" w:rsidDel="005E41B3">
                  <w:rPr>
                    <w:rFonts w:cs="Arial"/>
                    <w:sz w:val="20"/>
                    <w:szCs w:val="20"/>
                  </w:rPr>
                  <w:delText>CSM Service</w:delText>
                </w:r>
              </w:del>
            </w:ins>
          </w:p>
        </w:tc>
        <w:tc>
          <w:tcPr>
            <w:tcW w:w="0" w:type="dxa"/>
            <w:gridSpan w:val="2"/>
            <w:vAlign w:val="top"/>
            <w:tcPrChange w:id="16944" w:author="Author">
              <w:tcPr>
                <w:tcW w:w="7293" w:type="dxa"/>
                <w:gridSpan w:val="2"/>
              </w:tcPr>
            </w:tcPrChange>
          </w:tcPr>
          <w:p w14:paraId="48CEF39E" w14:textId="4B23A9EA"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945" w:author="Author"/>
                <w:del w:id="16946" w:author="Author"/>
                <w:rFonts w:cs="Arial"/>
                <w:sz w:val="20"/>
                <w:szCs w:val="20"/>
              </w:rPr>
            </w:pPr>
            <w:ins w:id="16947" w:author="Author">
              <w:del w:id="16948" w:author="Author">
                <w:r w:rsidRPr="00B36D2E" w:rsidDel="005E41B3">
                  <w:rPr>
                    <w:rFonts w:cs="Arial"/>
                    <w:sz w:val="20"/>
                    <w:szCs w:val="20"/>
                  </w:rPr>
                  <w:delText>TBD</w:delText>
                </w:r>
                <w:r w:rsidR="00BD6791" w:rsidDel="005E41B3">
                  <w:rPr>
                    <w:rFonts w:cs="Arial"/>
                    <w:sz w:val="20"/>
                    <w:szCs w:val="20"/>
                  </w:rPr>
                  <w:delText>SalesOrder</w:delText>
                </w:r>
              </w:del>
            </w:ins>
          </w:p>
        </w:tc>
      </w:tr>
      <w:tr w:rsidR="0034343E" w:rsidRPr="00563671" w:rsidDel="005E41B3" w14:paraId="257748BB" w14:textId="7808DDEF" w:rsidTr="00D41A46">
        <w:tblPrEx>
          <w:tblW w:w="9616" w:type="dxa"/>
          <w:tblPrExChange w:id="16949" w:author="Author">
            <w:tblPrEx>
              <w:tblW w:w="9616" w:type="dxa"/>
            </w:tblPrEx>
          </w:tblPrExChange>
        </w:tblPrEx>
        <w:trPr>
          <w:ins w:id="16950" w:author="Author"/>
          <w:del w:id="16951" w:author="Author"/>
        </w:trPr>
        <w:tc>
          <w:tcPr>
            <w:cnfStyle w:val="001000000000" w:firstRow="0" w:lastRow="0" w:firstColumn="1" w:lastColumn="0" w:oddVBand="0" w:evenVBand="0" w:oddHBand="0" w:evenHBand="0" w:firstRowFirstColumn="0" w:firstRowLastColumn="0" w:lastRowFirstColumn="0" w:lastRowLastColumn="0"/>
            <w:tcW w:w="0" w:type="dxa"/>
            <w:tcPrChange w:id="16952" w:author="Author">
              <w:tcPr>
                <w:tcW w:w="2323" w:type="dxa"/>
              </w:tcPr>
            </w:tcPrChange>
          </w:tcPr>
          <w:p w14:paraId="2265E190" w14:textId="733D9754" w:rsidR="0034343E" w:rsidRPr="00AD78D0" w:rsidDel="005E41B3" w:rsidRDefault="0034343E" w:rsidP="0034343E">
            <w:pPr>
              <w:spacing w:before="120"/>
              <w:jc w:val="left"/>
              <w:rPr>
                <w:ins w:id="16953" w:author="Author"/>
                <w:del w:id="16954" w:author="Author"/>
                <w:rFonts w:cs="Arial"/>
                <w:sz w:val="20"/>
                <w:szCs w:val="20"/>
              </w:rPr>
            </w:pPr>
            <w:ins w:id="16955" w:author="Author">
              <w:del w:id="16956" w:author="Author">
                <w:r w:rsidRPr="00AD78D0" w:rsidDel="005E41B3">
                  <w:rPr>
                    <w:rFonts w:cs="Arial"/>
                    <w:sz w:val="20"/>
                    <w:szCs w:val="20"/>
                  </w:rPr>
                  <w:delText>CSM Operation</w:delText>
                </w:r>
              </w:del>
            </w:ins>
          </w:p>
        </w:tc>
        <w:tc>
          <w:tcPr>
            <w:tcW w:w="0" w:type="dxa"/>
            <w:gridSpan w:val="2"/>
            <w:vAlign w:val="top"/>
            <w:tcPrChange w:id="16957" w:author="Author">
              <w:tcPr>
                <w:tcW w:w="7293" w:type="dxa"/>
                <w:gridSpan w:val="2"/>
              </w:tcPr>
            </w:tcPrChange>
          </w:tcPr>
          <w:p w14:paraId="398B0623" w14:textId="3254BDFA"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958" w:author="Author"/>
                <w:del w:id="16959" w:author="Author"/>
                <w:rFonts w:cs="Arial"/>
                <w:sz w:val="20"/>
                <w:szCs w:val="20"/>
              </w:rPr>
            </w:pPr>
            <w:ins w:id="16960" w:author="Author">
              <w:del w:id="16961" w:author="Author">
                <w:r w:rsidRPr="00B36D2E" w:rsidDel="005E41B3">
                  <w:rPr>
                    <w:rFonts w:cs="Arial"/>
                    <w:sz w:val="20"/>
                    <w:szCs w:val="20"/>
                  </w:rPr>
                  <w:delText>TBD</w:delText>
                </w:r>
                <w:r w:rsidR="00BD6791" w:rsidDel="005E41B3">
                  <w:rPr>
                    <w:rFonts w:cs="Arial"/>
                    <w:sz w:val="20"/>
                    <w:szCs w:val="20"/>
                  </w:rPr>
                  <w:delText>RelinquishProductOrder</w:delText>
                </w:r>
              </w:del>
            </w:ins>
          </w:p>
        </w:tc>
      </w:tr>
    </w:tbl>
    <w:p w14:paraId="6C2DE381" w14:textId="073709EC" w:rsidR="00D41A46" w:rsidDel="005E41B3" w:rsidRDefault="00D41A46" w:rsidP="00D41A46">
      <w:pPr>
        <w:rPr>
          <w:ins w:id="16962" w:author="Author"/>
          <w:del w:id="1696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6964">
          <w:tblGrid>
            <w:gridCol w:w="2323"/>
            <w:gridCol w:w="4317"/>
            <w:gridCol w:w="2976"/>
          </w:tblGrid>
        </w:tblGridChange>
      </w:tblGrid>
      <w:tr w:rsidR="00D41A46" w:rsidRPr="00563671" w:rsidDel="005E41B3" w14:paraId="5D163011" w14:textId="0943DA25" w:rsidTr="001356D2">
        <w:trPr>
          <w:cnfStyle w:val="100000000000" w:firstRow="1" w:lastRow="0" w:firstColumn="0" w:lastColumn="0" w:oddVBand="0" w:evenVBand="0" w:oddHBand="0" w:evenHBand="0" w:firstRowFirstColumn="0" w:firstRowLastColumn="0" w:lastRowFirstColumn="0" w:lastRowLastColumn="0"/>
          <w:ins w:id="16965" w:author="Author"/>
          <w:del w:id="1696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77DC732" w14:textId="65844C05" w:rsidR="00D41A46" w:rsidRPr="00563671" w:rsidDel="005E41B3" w:rsidRDefault="00D41A46" w:rsidP="001356D2">
            <w:pPr>
              <w:spacing w:before="120"/>
              <w:jc w:val="left"/>
              <w:rPr>
                <w:ins w:id="16967" w:author="Author"/>
                <w:del w:id="16968" w:author="Author"/>
                <w:rFonts w:cs="Arial"/>
                <w:b w:val="0"/>
                <w:color w:val="auto"/>
                <w:sz w:val="20"/>
                <w:szCs w:val="20"/>
              </w:rPr>
            </w:pPr>
          </w:p>
        </w:tc>
        <w:tc>
          <w:tcPr>
            <w:tcW w:w="2976" w:type="dxa"/>
          </w:tcPr>
          <w:p w14:paraId="6F4FA267" w14:textId="1F6538E1" w:rsidR="00D41A46" w:rsidRPr="00563671" w:rsidDel="005E41B3" w:rsidRDefault="00D41A46" w:rsidP="001356D2">
            <w:pPr>
              <w:spacing w:before="120"/>
              <w:jc w:val="left"/>
              <w:cnfStyle w:val="100000000000" w:firstRow="1" w:lastRow="0" w:firstColumn="0" w:lastColumn="0" w:oddVBand="0" w:evenVBand="0" w:oddHBand="0" w:evenHBand="0" w:firstRowFirstColumn="0" w:firstRowLastColumn="0" w:lastRowFirstColumn="0" w:lastRowLastColumn="0"/>
              <w:rPr>
                <w:ins w:id="16969" w:author="Author"/>
                <w:del w:id="16970" w:author="Author"/>
                <w:rFonts w:cs="Arial"/>
                <w:color w:val="auto"/>
                <w:sz w:val="20"/>
                <w:szCs w:val="20"/>
              </w:rPr>
            </w:pPr>
          </w:p>
        </w:tc>
      </w:tr>
      <w:tr w:rsidR="00D41A46" w:rsidRPr="00563671" w:rsidDel="005E41B3" w14:paraId="2B13E258" w14:textId="65120C4B" w:rsidTr="001356D2">
        <w:trPr>
          <w:ins w:id="16971" w:author="Author"/>
          <w:del w:id="16972" w:author="Author"/>
        </w:trPr>
        <w:tc>
          <w:tcPr>
            <w:cnfStyle w:val="001000000000" w:firstRow="0" w:lastRow="0" w:firstColumn="1" w:lastColumn="0" w:oddVBand="0" w:evenVBand="0" w:oddHBand="0" w:evenHBand="0" w:firstRowFirstColumn="0" w:firstRowLastColumn="0" w:lastRowFirstColumn="0" w:lastRowLastColumn="0"/>
            <w:tcW w:w="2323" w:type="dxa"/>
          </w:tcPr>
          <w:p w14:paraId="373EF6AF" w14:textId="2C5C009A" w:rsidR="00D41A46" w:rsidRPr="00563671" w:rsidDel="005E41B3" w:rsidRDefault="00D41A46" w:rsidP="00D41A46">
            <w:pPr>
              <w:spacing w:before="120"/>
              <w:jc w:val="left"/>
              <w:rPr>
                <w:ins w:id="16973" w:author="Author"/>
                <w:del w:id="16974" w:author="Author"/>
                <w:rFonts w:cs="Arial"/>
                <w:sz w:val="20"/>
                <w:szCs w:val="20"/>
              </w:rPr>
            </w:pPr>
            <w:ins w:id="16975" w:author="Author">
              <w:del w:id="16976" w:author="Author">
                <w:r w:rsidRPr="00563671" w:rsidDel="005E41B3">
                  <w:rPr>
                    <w:rFonts w:cs="Arial"/>
                    <w:sz w:val="20"/>
                    <w:szCs w:val="20"/>
                  </w:rPr>
                  <w:delText>Service</w:delText>
                </w:r>
              </w:del>
            </w:ins>
          </w:p>
        </w:tc>
        <w:tc>
          <w:tcPr>
            <w:tcW w:w="7293" w:type="dxa"/>
            <w:gridSpan w:val="2"/>
          </w:tcPr>
          <w:p w14:paraId="058A70BE" w14:textId="0AD33E84" w:rsidR="00D41A46" w:rsidRPr="00AD78D0"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6977" w:author="Author"/>
                <w:del w:id="16978" w:author="Author"/>
                <w:rFonts w:cs="Arial"/>
                <w:sz w:val="20"/>
                <w:szCs w:val="20"/>
              </w:rPr>
            </w:pPr>
            <w:ins w:id="16979" w:author="Author">
              <w:del w:id="16980" w:author="Author">
                <w:r w:rsidDel="005E41B3">
                  <w:rPr>
                    <w:rFonts w:cs="Arial"/>
                    <w:sz w:val="20"/>
                    <w:lang w:val="en-IE"/>
                  </w:rPr>
                  <w:delText>Take over order</w:delText>
                </w:r>
              </w:del>
            </w:ins>
          </w:p>
        </w:tc>
      </w:tr>
      <w:tr w:rsidR="00D41A46" w:rsidRPr="00563671" w:rsidDel="005E41B3" w14:paraId="7094F9EA" w14:textId="45FFB657" w:rsidTr="00D41A46">
        <w:tblPrEx>
          <w:tblW w:w="9616" w:type="dxa"/>
          <w:tblPrExChange w:id="16981" w:author="Author">
            <w:tblPrEx>
              <w:tblW w:w="9616" w:type="dxa"/>
            </w:tblPrEx>
          </w:tblPrExChange>
        </w:tblPrEx>
        <w:trPr>
          <w:ins w:id="16982" w:author="Author"/>
          <w:del w:id="16983" w:author="Author"/>
        </w:trPr>
        <w:tc>
          <w:tcPr>
            <w:cnfStyle w:val="001000000000" w:firstRow="0" w:lastRow="0" w:firstColumn="1" w:lastColumn="0" w:oddVBand="0" w:evenVBand="0" w:oddHBand="0" w:evenHBand="0" w:firstRowFirstColumn="0" w:firstRowLastColumn="0" w:lastRowFirstColumn="0" w:lastRowLastColumn="0"/>
            <w:tcW w:w="0" w:type="dxa"/>
            <w:tcPrChange w:id="16984" w:author="Author">
              <w:tcPr>
                <w:tcW w:w="2323" w:type="dxa"/>
              </w:tcPr>
            </w:tcPrChange>
          </w:tcPr>
          <w:p w14:paraId="34DF2216" w14:textId="28F9DC64" w:rsidR="00D41A46" w:rsidRPr="00563671" w:rsidDel="005E41B3" w:rsidRDefault="00D41A46" w:rsidP="00D41A46">
            <w:pPr>
              <w:spacing w:before="120"/>
              <w:jc w:val="left"/>
              <w:rPr>
                <w:ins w:id="16985" w:author="Author"/>
                <w:del w:id="16986" w:author="Author"/>
                <w:rFonts w:cs="Arial"/>
                <w:sz w:val="20"/>
                <w:szCs w:val="20"/>
              </w:rPr>
            </w:pPr>
            <w:ins w:id="16987" w:author="Author">
              <w:del w:id="16988" w:author="Author">
                <w:r w:rsidRPr="00563671" w:rsidDel="005E41B3">
                  <w:rPr>
                    <w:rFonts w:cs="Arial"/>
                    <w:sz w:val="20"/>
                    <w:szCs w:val="20"/>
                  </w:rPr>
                  <w:delText>Relevant Input Notes</w:delText>
                </w:r>
              </w:del>
            </w:ins>
          </w:p>
        </w:tc>
        <w:tc>
          <w:tcPr>
            <w:tcW w:w="0" w:type="dxa"/>
            <w:gridSpan w:val="2"/>
            <w:vAlign w:val="top"/>
            <w:tcPrChange w:id="16989" w:author="Author">
              <w:tcPr>
                <w:tcW w:w="7293" w:type="dxa"/>
                <w:gridSpan w:val="2"/>
              </w:tcPr>
            </w:tcPrChange>
          </w:tcPr>
          <w:p w14:paraId="6F2B70D8" w14:textId="67DDE0A3" w:rsidR="00D41A46" w:rsidRPr="00563671" w:rsidDel="005E41B3" w:rsidRDefault="0034343E" w:rsidP="00D41A46">
            <w:pPr>
              <w:spacing w:before="120"/>
              <w:jc w:val="left"/>
              <w:cnfStyle w:val="000000000000" w:firstRow="0" w:lastRow="0" w:firstColumn="0" w:lastColumn="0" w:oddVBand="0" w:evenVBand="0" w:oddHBand="0" w:evenHBand="0" w:firstRowFirstColumn="0" w:firstRowLastColumn="0" w:lastRowFirstColumn="0" w:lastRowLastColumn="0"/>
              <w:rPr>
                <w:ins w:id="16990" w:author="Author"/>
                <w:del w:id="16991" w:author="Author"/>
                <w:rFonts w:cs="Arial"/>
                <w:sz w:val="20"/>
                <w:szCs w:val="20"/>
              </w:rPr>
            </w:pPr>
            <w:ins w:id="16992" w:author="Author">
              <w:del w:id="16993" w:author="Author">
                <w:r w:rsidDel="005E41B3">
                  <w:rPr>
                    <w:rFonts w:cs="Arial"/>
                    <w:sz w:val="20"/>
                    <w:szCs w:val="20"/>
                  </w:rPr>
                  <w:delText>The request should be made against an order identifier</w:delText>
                </w:r>
                <w:r w:rsidR="00D41A46" w:rsidRPr="00C43F5F" w:rsidDel="005E41B3">
                  <w:rPr>
                    <w:rFonts w:cs="Arial"/>
                    <w:sz w:val="20"/>
                    <w:szCs w:val="20"/>
                  </w:rPr>
                  <w:delText>TBD</w:delText>
                </w:r>
              </w:del>
            </w:ins>
          </w:p>
        </w:tc>
      </w:tr>
      <w:tr w:rsidR="00D41A46" w:rsidRPr="00563671" w:rsidDel="005E41B3" w14:paraId="6F4DD071" w14:textId="43A12853" w:rsidTr="00D41A46">
        <w:tblPrEx>
          <w:tblW w:w="9616" w:type="dxa"/>
          <w:tblPrExChange w:id="16994" w:author="Author">
            <w:tblPrEx>
              <w:tblW w:w="9616" w:type="dxa"/>
            </w:tblPrEx>
          </w:tblPrExChange>
        </w:tblPrEx>
        <w:trPr>
          <w:ins w:id="16995" w:author="Author"/>
          <w:del w:id="16996" w:author="Author"/>
        </w:trPr>
        <w:tc>
          <w:tcPr>
            <w:cnfStyle w:val="001000000000" w:firstRow="0" w:lastRow="0" w:firstColumn="1" w:lastColumn="0" w:oddVBand="0" w:evenVBand="0" w:oddHBand="0" w:evenHBand="0" w:firstRowFirstColumn="0" w:firstRowLastColumn="0" w:lastRowFirstColumn="0" w:lastRowLastColumn="0"/>
            <w:tcW w:w="0" w:type="dxa"/>
            <w:tcPrChange w:id="16997" w:author="Author">
              <w:tcPr>
                <w:tcW w:w="2323" w:type="dxa"/>
              </w:tcPr>
            </w:tcPrChange>
          </w:tcPr>
          <w:p w14:paraId="1E447222" w14:textId="53726E8F" w:rsidR="00D41A46" w:rsidRPr="00563671" w:rsidDel="005E41B3" w:rsidRDefault="00D41A46" w:rsidP="00D41A46">
            <w:pPr>
              <w:spacing w:before="120"/>
              <w:jc w:val="left"/>
              <w:rPr>
                <w:ins w:id="16998" w:author="Author"/>
                <w:del w:id="16999" w:author="Author"/>
                <w:rFonts w:cs="Arial"/>
                <w:sz w:val="20"/>
                <w:szCs w:val="20"/>
              </w:rPr>
            </w:pPr>
            <w:ins w:id="17000" w:author="Author">
              <w:del w:id="17001" w:author="Author">
                <w:r w:rsidRPr="00563671" w:rsidDel="005E41B3">
                  <w:rPr>
                    <w:rFonts w:cs="Arial"/>
                    <w:sz w:val="20"/>
                    <w:szCs w:val="20"/>
                  </w:rPr>
                  <w:delText>Relevant Output Notes</w:delText>
                </w:r>
              </w:del>
            </w:ins>
          </w:p>
        </w:tc>
        <w:tc>
          <w:tcPr>
            <w:tcW w:w="0" w:type="dxa"/>
            <w:gridSpan w:val="2"/>
            <w:vAlign w:val="top"/>
            <w:tcPrChange w:id="17002" w:author="Author">
              <w:tcPr>
                <w:tcW w:w="7293" w:type="dxa"/>
                <w:gridSpan w:val="2"/>
              </w:tcPr>
            </w:tcPrChange>
          </w:tcPr>
          <w:p w14:paraId="42DB3A06" w14:textId="22FF9FC6" w:rsidR="00D41A46" w:rsidRPr="00563671"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7003" w:author="Author"/>
                <w:del w:id="17004" w:author="Author"/>
                <w:rFonts w:cs="Arial"/>
                <w:sz w:val="20"/>
                <w:szCs w:val="20"/>
              </w:rPr>
            </w:pPr>
            <w:ins w:id="17005" w:author="Author">
              <w:del w:id="17006" w:author="Author">
                <w:r w:rsidRPr="00C43F5F" w:rsidDel="005E41B3">
                  <w:rPr>
                    <w:rFonts w:cs="Arial"/>
                    <w:sz w:val="20"/>
                    <w:szCs w:val="20"/>
                  </w:rPr>
                  <w:delText>TBD</w:delText>
                </w:r>
                <w:r w:rsidR="0034343E" w:rsidDel="005E41B3">
                  <w:rPr>
                    <w:rFonts w:cs="Arial"/>
                    <w:sz w:val="20"/>
                    <w:szCs w:val="20"/>
                  </w:rPr>
                  <w:delText>The response should return the request status and the order details</w:delText>
                </w:r>
              </w:del>
            </w:ins>
          </w:p>
        </w:tc>
      </w:tr>
      <w:tr w:rsidR="0034343E" w:rsidRPr="00563671" w:rsidDel="005E41B3" w14:paraId="5FA5894F" w14:textId="6DF330AD" w:rsidTr="0034343E">
        <w:tblPrEx>
          <w:tblW w:w="9616" w:type="dxa"/>
          <w:tblPrExChange w:id="17007" w:author="Author">
            <w:tblPrEx>
              <w:tblW w:w="9616" w:type="dxa"/>
            </w:tblPrEx>
          </w:tblPrExChange>
        </w:tblPrEx>
        <w:trPr>
          <w:ins w:id="17008" w:author="Author"/>
          <w:del w:id="17009" w:author="Author"/>
        </w:trPr>
        <w:tc>
          <w:tcPr>
            <w:cnfStyle w:val="001000000000" w:firstRow="0" w:lastRow="0" w:firstColumn="1" w:lastColumn="0" w:oddVBand="0" w:evenVBand="0" w:oddHBand="0" w:evenHBand="0" w:firstRowFirstColumn="0" w:firstRowLastColumn="0" w:lastRowFirstColumn="0" w:lastRowLastColumn="0"/>
            <w:tcW w:w="0" w:type="dxa"/>
            <w:tcPrChange w:id="17010" w:author="Author">
              <w:tcPr>
                <w:tcW w:w="2323" w:type="dxa"/>
              </w:tcPr>
            </w:tcPrChange>
          </w:tcPr>
          <w:p w14:paraId="17427E35" w14:textId="211205E5" w:rsidR="0034343E" w:rsidRPr="00563671" w:rsidDel="005E41B3" w:rsidRDefault="0034343E" w:rsidP="0034343E">
            <w:pPr>
              <w:spacing w:before="120"/>
              <w:jc w:val="left"/>
              <w:rPr>
                <w:ins w:id="17011" w:author="Author"/>
                <w:del w:id="17012" w:author="Author"/>
                <w:rFonts w:cs="Arial"/>
                <w:sz w:val="20"/>
                <w:szCs w:val="20"/>
              </w:rPr>
            </w:pPr>
            <w:ins w:id="17013" w:author="Author">
              <w:del w:id="17014" w:author="Author">
                <w:r w:rsidRPr="00563671" w:rsidDel="005E41B3">
                  <w:rPr>
                    <w:rFonts w:cs="Arial"/>
                    <w:sz w:val="20"/>
                    <w:szCs w:val="20"/>
                  </w:rPr>
                  <w:delText>Interface Id</w:delText>
                </w:r>
              </w:del>
            </w:ins>
          </w:p>
        </w:tc>
        <w:tc>
          <w:tcPr>
            <w:tcW w:w="0" w:type="dxa"/>
            <w:gridSpan w:val="2"/>
            <w:tcPrChange w:id="17015" w:author="Author">
              <w:tcPr>
                <w:tcW w:w="7293" w:type="dxa"/>
                <w:gridSpan w:val="2"/>
              </w:tcPr>
            </w:tcPrChange>
          </w:tcPr>
          <w:p w14:paraId="6CF0742B" w14:textId="710BD4E4" w:rsidR="0034343E" w:rsidRPr="00AD78D0"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7016" w:author="Author"/>
                <w:del w:id="17017" w:author="Author"/>
                <w:rFonts w:cs="Arial"/>
                <w:sz w:val="20"/>
                <w:szCs w:val="20"/>
              </w:rPr>
            </w:pPr>
            <w:ins w:id="17018" w:author="Author">
              <w:del w:id="17019" w:author="Author">
                <w:r w:rsidRPr="00E73B40" w:rsidDel="005E41B3">
                  <w:rPr>
                    <w:rFonts w:cs="Arial"/>
                    <w:sz w:val="20"/>
                    <w:lang w:val="en-IE" w:eastAsia="pt-PT"/>
                  </w:rPr>
                  <w:delText>IF192.28</w:delText>
                </w:r>
                <w:r w:rsidRPr="00C43F5F" w:rsidDel="005E41B3">
                  <w:rPr>
                    <w:rFonts w:cs="Arial"/>
                    <w:sz w:val="20"/>
                    <w:szCs w:val="20"/>
                  </w:rPr>
                  <w:delText>TBD</w:delText>
                </w:r>
              </w:del>
            </w:ins>
          </w:p>
        </w:tc>
      </w:tr>
      <w:tr w:rsidR="0034343E" w:rsidRPr="00563671" w:rsidDel="005E41B3" w14:paraId="4B96AF02" w14:textId="002F46EE" w:rsidTr="00D41A46">
        <w:tblPrEx>
          <w:tblW w:w="9616" w:type="dxa"/>
          <w:tblPrExChange w:id="17020" w:author="Author">
            <w:tblPrEx>
              <w:tblW w:w="9616" w:type="dxa"/>
            </w:tblPrEx>
          </w:tblPrExChange>
        </w:tblPrEx>
        <w:trPr>
          <w:ins w:id="17021" w:author="Author"/>
          <w:del w:id="17022" w:author="Author"/>
        </w:trPr>
        <w:tc>
          <w:tcPr>
            <w:cnfStyle w:val="001000000000" w:firstRow="0" w:lastRow="0" w:firstColumn="1" w:lastColumn="0" w:oddVBand="0" w:evenVBand="0" w:oddHBand="0" w:evenHBand="0" w:firstRowFirstColumn="0" w:firstRowLastColumn="0" w:lastRowFirstColumn="0" w:lastRowLastColumn="0"/>
            <w:tcW w:w="0" w:type="dxa"/>
            <w:tcPrChange w:id="17023" w:author="Author">
              <w:tcPr>
                <w:tcW w:w="2323" w:type="dxa"/>
              </w:tcPr>
            </w:tcPrChange>
          </w:tcPr>
          <w:p w14:paraId="6C9186EB" w14:textId="6C855BB1" w:rsidR="0034343E" w:rsidRPr="00563671" w:rsidDel="005E41B3" w:rsidRDefault="0034343E" w:rsidP="0034343E">
            <w:pPr>
              <w:spacing w:before="120"/>
              <w:jc w:val="left"/>
              <w:rPr>
                <w:ins w:id="17024" w:author="Author"/>
                <w:del w:id="17025" w:author="Author"/>
                <w:rFonts w:cs="Arial"/>
                <w:sz w:val="20"/>
                <w:szCs w:val="20"/>
              </w:rPr>
            </w:pPr>
            <w:ins w:id="17026" w:author="Author">
              <w:del w:id="17027" w:author="Author">
                <w:r w:rsidRPr="00563671" w:rsidDel="005E41B3">
                  <w:rPr>
                    <w:rFonts w:cs="Arial"/>
                    <w:sz w:val="20"/>
                    <w:szCs w:val="20"/>
                  </w:rPr>
                  <w:delText>Service Id</w:delText>
                </w:r>
              </w:del>
            </w:ins>
          </w:p>
        </w:tc>
        <w:tc>
          <w:tcPr>
            <w:tcW w:w="0" w:type="dxa"/>
            <w:gridSpan w:val="2"/>
            <w:vAlign w:val="top"/>
            <w:tcPrChange w:id="17028" w:author="Author">
              <w:tcPr>
                <w:tcW w:w="7293" w:type="dxa"/>
                <w:gridSpan w:val="2"/>
              </w:tcPr>
            </w:tcPrChange>
          </w:tcPr>
          <w:p w14:paraId="25F1E2CE" w14:textId="642F2870" w:rsidR="0034343E" w:rsidRPr="00563671"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7029" w:author="Author"/>
                <w:del w:id="17030" w:author="Author"/>
                <w:rFonts w:cs="Arial"/>
                <w:sz w:val="20"/>
                <w:szCs w:val="20"/>
              </w:rPr>
            </w:pPr>
            <w:ins w:id="17031" w:author="Author">
              <w:del w:id="17032" w:author="Author">
                <w:r w:rsidRPr="00C43F5F" w:rsidDel="005E41B3">
                  <w:rPr>
                    <w:rFonts w:cs="Arial"/>
                    <w:sz w:val="20"/>
                    <w:szCs w:val="20"/>
                  </w:rPr>
                  <w:delText>TBD</w:delText>
                </w:r>
              </w:del>
            </w:ins>
          </w:p>
        </w:tc>
      </w:tr>
      <w:tr w:rsidR="0034343E" w:rsidRPr="00563671" w:rsidDel="005E41B3" w14:paraId="4368608A" w14:textId="4E5CCAA9" w:rsidTr="00D41A46">
        <w:tblPrEx>
          <w:tblW w:w="9616" w:type="dxa"/>
          <w:tblPrExChange w:id="17033" w:author="Author">
            <w:tblPrEx>
              <w:tblW w:w="9616" w:type="dxa"/>
            </w:tblPrEx>
          </w:tblPrExChange>
        </w:tblPrEx>
        <w:trPr>
          <w:ins w:id="17034" w:author="Author"/>
          <w:del w:id="17035" w:author="Author"/>
        </w:trPr>
        <w:tc>
          <w:tcPr>
            <w:cnfStyle w:val="001000000000" w:firstRow="0" w:lastRow="0" w:firstColumn="1" w:lastColumn="0" w:oddVBand="0" w:evenVBand="0" w:oddHBand="0" w:evenHBand="0" w:firstRowFirstColumn="0" w:firstRowLastColumn="0" w:lastRowFirstColumn="0" w:lastRowLastColumn="0"/>
            <w:tcW w:w="0" w:type="dxa"/>
            <w:tcPrChange w:id="17036" w:author="Author">
              <w:tcPr>
                <w:tcW w:w="2323" w:type="dxa"/>
              </w:tcPr>
            </w:tcPrChange>
          </w:tcPr>
          <w:p w14:paraId="6EC4C613" w14:textId="6D3A606E" w:rsidR="0034343E" w:rsidRPr="00563671" w:rsidDel="005E41B3" w:rsidRDefault="0034343E" w:rsidP="0034343E">
            <w:pPr>
              <w:spacing w:before="120"/>
              <w:jc w:val="left"/>
              <w:rPr>
                <w:ins w:id="17037" w:author="Author"/>
                <w:del w:id="17038" w:author="Author"/>
                <w:rFonts w:cs="Arial"/>
                <w:sz w:val="20"/>
                <w:szCs w:val="20"/>
              </w:rPr>
            </w:pPr>
            <w:ins w:id="17039" w:author="Author">
              <w:del w:id="17040" w:author="Author">
                <w:r w:rsidRPr="00AD78D0" w:rsidDel="005E41B3">
                  <w:rPr>
                    <w:rFonts w:cs="Arial"/>
                    <w:sz w:val="20"/>
                    <w:szCs w:val="20"/>
                  </w:rPr>
                  <w:delText>CSM Service</w:delText>
                </w:r>
              </w:del>
            </w:ins>
          </w:p>
        </w:tc>
        <w:tc>
          <w:tcPr>
            <w:tcW w:w="0" w:type="dxa"/>
            <w:gridSpan w:val="2"/>
            <w:vAlign w:val="top"/>
            <w:tcPrChange w:id="17041" w:author="Author">
              <w:tcPr>
                <w:tcW w:w="7293" w:type="dxa"/>
                <w:gridSpan w:val="2"/>
              </w:tcPr>
            </w:tcPrChange>
          </w:tcPr>
          <w:p w14:paraId="0DEFCBC1" w14:textId="3F3AD07B"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7042" w:author="Author"/>
                <w:del w:id="17043" w:author="Author"/>
                <w:rFonts w:cs="Arial"/>
                <w:sz w:val="20"/>
                <w:szCs w:val="20"/>
              </w:rPr>
            </w:pPr>
            <w:ins w:id="17044" w:author="Author">
              <w:del w:id="17045" w:author="Author">
                <w:r w:rsidRPr="00C43F5F" w:rsidDel="005E41B3">
                  <w:rPr>
                    <w:rFonts w:cs="Arial"/>
                    <w:sz w:val="20"/>
                    <w:szCs w:val="20"/>
                  </w:rPr>
                  <w:delText>TBD</w:delText>
                </w:r>
                <w:r w:rsidR="00BD6791" w:rsidDel="005E41B3">
                  <w:rPr>
                    <w:rFonts w:cs="Arial"/>
                    <w:sz w:val="20"/>
                    <w:szCs w:val="20"/>
                  </w:rPr>
                  <w:delText>SalesOrder</w:delText>
                </w:r>
              </w:del>
            </w:ins>
          </w:p>
        </w:tc>
      </w:tr>
      <w:tr w:rsidR="0034343E" w:rsidRPr="00563671" w:rsidDel="005E41B3" w14:paraId="115231D3" w14:textId="167030C3" w:rsidTr="00D41A46">
        <w:tblPrEx>
          <w:tblW w:w="9616" w:type="dxa"/>
          <w:tblPrExChange w:id="17046" w:author="Author">
            <w:tblPrEx>
              <w:tblW w:w="9616" w:type="dxa"/>
            </w:tblPrEx>
          </w:tblPrExChange>
        </w:tblPrEx>
        <w:trPr>
          <w:ins w:id="17047" w:author="Author"/>
          <w:del w:id="17048" w:author="Author"/>
        </w:trPr>
        <w:tc>
          <w:tcPr>
            <w:cnfStyle w:val="001000000000" w:firstRow="0" w:lastRow="0" w:firstColumn="1" w:lastColumn="0" w:oddVBand="0" w:evenVBand="0" w:oddHBand="0" w:evenHBand="0" w:firstRowFirstColumn="0" w:firstRowLastColumn="0" w:lastRowFirstColumn="0" w:lastRowLastColumn="0"/>
            <w:tcW w:w="0" w:type="dxa"/>
            <w:tcPrChange w:id="17049" w:author="Author">
              <w:tcPr>
                <w:tcW w:w="2323" w:type="dxa"/>
              </w:tcPr>
            </w:tcPrChange>
          </w:tcPr>
          <w:p w14:paraId="164C552B" w14:textId="61ACF64F" w:rsidR="0034343E" w:rsidRPr="00AD78D0" w:rsidDel="005E41B3" w:rsidRDefault="0034343E" w:rsidP="0034343E">
            <w:pPr>
              <w:spacing w:before="120"/>
              <w:jc w:val="left"/>
              <w:rPr>
                <w:ins w:id="17050" w:author="Author"/>
                <w:del w:id="17051" w:author="Author"/>
                <w:rFonts w:cs="Arial"/>
                <w:sz w:val="20"/>
                <w:szCs w:val="20"/>
              </w:rPr>
            </w:pPr>
            <w:ins w:id="17052" w:author="Author">
              <w:del w:id="17053" w:author="Author">
                <w:r w:rsidRPr="00AD78D0" w:rsidDel="005E41B3">
                  <w:rPr>
                    <w:rFonts w:cs="Arial"/>
                    <w:sz w:val="20"/>
                    <w:szCs w:val="20"/>
                  </w:rPr>
                  <w:delText>CSM Operation</w:delText>
                </w:r>
              </w:del>
            </w:ins>
          </w:p>
        </w:tc>
        <w:tc>
          <w:tcPr>
            <w:tcW w:w="0" w:type="dxa"/>
            <w:gridSpan w:val="2"/>
            <w:vAlign w:val="top"/>
            <w:tcPrChange w:id="17054" w:author="Author">
              <w:tcPr>
                <w:tcW w:w="7293" w:type="dxa"/>
                <w:gridSpan w:val="2"/>
              </w:tcPr>
            </w:tcPrChange>
          </w:tcPr>
          <w:p w14:paraId="096C0D98" w14:textId="7780775D" w:rsidR="0034343E" w:rsidRPr="00AD78D0" w:rsidDel="005E41B3" w:rsidRDefault="00BD6791"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7055" w:author="Author"/>
                <w:del w:id="17056" w:author="Author"/>
                <w:rFonts w:cs="Arial"/>
                <w:sz w:val="20"/>
                <w:szCs w:val="20"/>
              </w:rPr>
            </w:pPr>
            <w:ins w:id="17057" w:author="Author">
              <w:del w:id="17058" w:author="Author">
                <w:r w:rsidRPr="00BD6791" w:rsidDel="005E41B3">
                  <w:rPr>
                    <w:rFonts w:cs="Arial"/>
                    <w:sz w:val="20"/>
                    <w:szCs w:val="20"/>
                  </w:rPr>
                  <w:delText>TakeOverProductOrder</w:delText>
                </w:r>
                <w:r w:rsidR="0034343E" w:rsidRPr="00C43F5F" w:rsidDel="005E41B3">
                  <w:rPr>
                    <w:rFonts w:cs="Arial"/>
                    <w:sz w:val="20"/>
                    <w:szCs w:val="20"/>
                  </w:rPr>
                  <w:delText>TBD</w:delText>
                </w:r>
              </w:del>
            </w:ins>
          </w:p>
        </w:tc>
      </w:tr>
    </w:tbl>
    <w:p w14:paraId="43269506" w14:textId="690B539F" w:rsidR="00D41A46" w:rsidRPr="00563671" w:rsidDel="005E41B3" w:rsidRDefault="00D41A46" w:rsidP="00234AC9">
      <w:pPr>
        <w:rPr>
          <w:ins w:id="17059" w:author="Author"/>
          <w:del w:id="17060" w:author="Author"/>
          <w:rFonts w:cs="Arial"/>
          <w:sz w:val="20"/>
          <w:szCs w:val="20"/>
          <w:lang w:val="en-IE"/>
        </w:rPr>
      </w:pPr>
    </w:p>
    <w:p w14:paraId="7ECB0599" w14:textId="306EDA28" w:rsidR="00234AC9" w:rsidRPr="00563671" w:rsidDel="005E41B3" w:rsidRDefault="00234AC9" w:rsidP="00234AC9">
      <w:pPr>
        <w:tabs>
          <w:tab w:val="clear" w:pos="567"/>
        </w:tabs>
        <w:spacing w:before="0" w:after="0"/>
        <w:jc w:val="left"/>
        <w:rPr>
          <w:del w:id="17061" w:author="Author"/>
          <w:lang w:val="en-IE"/>
        </w:rPr>
      </w:pPr>
      <w:del w:id="17062" w:author="Author">
        <w:r w:rsidRPr="00563671" w:rsidDel="005E41B3">
          <w:rPr>
            <w:lang w:val="en-IE"/>
          </w:rPr>
          <w:br w:type="page"/>
        </w:r>
      </w:del>
    </w:p>
    <w:p w14:paraId="74C93602" w14:textId="77777777" w:rsidR="00234AC9" w:rsidRPr="00E73B40" w:rsidRDefault="00234AC9" w:rsidP="00234AC9">
      <w:pPr>
        <w:pStyle w:val="Heading3"/>
        <w:rPr>
          <w:lang w:val="en-IE"/>
        </w:rPr>
      </w:pPr>
      <w:bookmarkStart w:id="17063" w:name="_Toc471233005"/>
      <w:r w:rsidRPr="00E73B40">
        <w:rPr>
          <w:lang w:val="en-IE"/>
        </w:rPr>
        <w:t>Reference Data</w:t>
      </w:r>
      <w:bookmarkEnd w:id="14790"/>
      <w:bookmarkEnd w:id="17063"/>
    </w:p>
    <w:p w14:paraId="6616EAC6" w14:textId="77777777" w:rsidR="004F7C7A" w:rsidRPr="00E73B40" w:rsidRDefault="004F7C7A" w:rsidP="004F7C7A">
      <w:pPr>
        <w:rPr>
          <w:sz w:val="20"/>
          <w:lang w:val="en-IE" w:eastAsia="pt-PT"/>
        </w:rPr>
      </w:pPr>
      <w:r w:rsidRPr="00E73B40">
        <w:rPr>
          <w:sz w:val="20"/>
          <w:lang w:val="en-IE" w:eastAsia="pt-PT"/>
        </w:rPr>
        <w:t>The following tables present the implementation values for the process reference data identified in chapter 4. When applicable, it also details the Business Parameters documented in the BPT Control Matrix.</w:t>
      </w:r>
    </w:p>
    <w:p w14:paraId="18399808" w14:textId="77777777" w:rsidR="004F7C7A" w:rsidRPr="00E73B40" w:rsidRDefault="004F7C7A" w:rsidP="004F7C7A">
      <w:pPr>
        <w:rPr>
          <w:sz w:val="20"/>
          <w:lang w:val="en-IE" w:eastAsia="pt-PT"/>
        </w:rPr>
      </w:pPr>
      <w:r w:rsidRPr="00E73B40">
        <w:rPr>
          <w:sz w:val="20"/>
          <w:lang w:val="en-IE" w:eastAsia="pt-PT"/>
        </w:rPr>
        <w:t>Some parameters types are described as an example and can be extended to support additional values.</w:t>
      </w:r>
    </w:p>
    <w:tbl>
      <w:tblPr>
        <w:tblStyle w:val="CelFocus"/>
        <w:tblW w:w="9616" w:type="dxa"/>
        <w:tblLook w:val="04A0" w:firstRow="1" w:lastRow="0" w:firstColumn="1" w:lastColumn="0" w:noHBand="0" w:noVBand="1"/>
      </w:tblPr>
      <w:tblGrid>
        <w:gridCol w:w="2065"/>
        <w:gridCol w:w="2373"/>
        <w:gridCol w:w="65"/>
        <w:gridCol w:w="5113"/>
      </w:tblGrid>
      <w:tr w:rsidR="00234AC9" w:rsidRPr="00E73B40" w14:paraId="5BC89003" w14:textId="77777777" w:rsidTr="004F7C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16" w:type="dxa"/>
            <w:gridSpan w:val="4"/>
          </w:tcPr>
          <w:p w14:paraId="6CC85097" w14:textId="77777777" w:rsidR="00234AC9" w:rsidRPr="00E73B40" w:rsidRDefault="00234AC9" w:rsidP="004F7C7A">
            <w:pPr>
              <w:spacing w:before="120"/>
              <w:jc w:val="left"/>
              <w:rPr>
                <w:sz w:val="20"/>
                <w:szCs w:val="20"/>
                <w:lang w:val="en-IE"/>
              </w:rPr>
            </w:pPr>
            <w:r w:rsidRPr="00E73B40">
              <w:rPr>
                <w:sz w:val="20"/>
                <w:szCs w:val="20"/>
                <w:lang w:val="en-IE"/>
              </w:rPr>
              <w:t>Reference Data Domain</w:t>
            </w:r>
          </w:p>
        </w:tc>
      </w:tr>
      <w:tr w:rsidR="00234AC9" w:rsidRPr="00E73B40" w14:paraId="3CE01341"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849B74E" w14:textId="77777777" w:rsidR="00234AC9" w:rsidRPr="00E73B40" w:rsidRDefault="00234AC9" w:rsidP="004F7C7A">
            <w:pPr>
              <w:spacing w:before="120"/>
              <w:jc w:val="left"/>
              <w:rPr>
                <w:sz w:val="20"/>
                <w:szCs w:val="20"/>
                <w:lang w:val="en-IE"/>
              </w:rPr>
            </w:pPr>
            <w:r w:rsidRPr="00E73B40">
              <w:rPr>
                <w:sz w:val="20"/>
                <w:szCs w:val="20"/>
                <w:lang w:val="en-IE"/>
              </w:rPr>
              <w:t>Name</w:t>
            </w:r>
          </w:p>
        </w:tc>
        <w:tc>
          <w:tcPr>
            <w:tcW w:w="7551" w:type="dxa"/>
            <w:gridSpan w:val="3"/>
          </w:tcPr>
          <w:p w14:paraId="7F09FA9B"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rPr>
              <w:t>refdata.sales</w:t>
            </w:r>
          </w:p>
        </w:tc>
      </w:tr>
      <w:tr w:rsidR="00234AC9" w:rsidRPr="00E73B40" w14:paraId="1B676E4D"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B4F83B2" w14:textId="77777777" w:rsidR="00234AC9" w:rsidRPr="00E73B40" w:rsidRDefault="00234AC9" w:rsidP="004F7C7A">
            <w:pPr>
              <w:spacing w:before="120"/>
              <w:jc w:val="left"/>
              <w:rPr>
                <w:sz w:val="20"/>
                <w:szCs w:val="20"/>
                <w:lang w:val="en-IE"/>
              </w:rPr>
            </w:pPr>
            <w:r w:rsidRPr="00E73B40">
              <w:rPr>
                <w:sz w:val="20"/>
                <w:szCs w:val="20"/>
                <w:lang w:val="en-IE"/>
              </w:rPr>
              <w:lastRenderedPageBreak/>
              <w:t>Description</w:t>
            </w:r>
          </w:p>
        </w:tc>
        <w:tc>
          <w:tcPr>
            <w:tcW w:w="7551" w:type="dxa"/>
            <w:gridSpan w:val="3"/>
          </w:tcPr>
          <w:p w14:paraId="347C30C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eastAsia="pt-PT"/>
              </w:rPr>
              <w:t>Reference Data for sales process</w:t>
            </w:r>
          </w:p>
        </w:tc>
      </w:tr>
      <w:tr w:rsidR="00234AC9" w:rsidRPr="00E73B40" w14:paraId="00961B3C" w14:textId="77777777" w:rsidTr="004F7C7A">
        <w:tc>
          <w:tcPr>
            <w:cnfStyle w:val="001000000000" w:firstRow="0" w:lastRow="0" w:firstColumn="1" w:lastColumn="0" w:oddVBand="0" w:evenVBand="0" w:oddHBand="0" w:evenHBand="0" w:firstRowFirstColumn="0" w:firstRowLastColumn="0" w:lastRowFirstColumn="0" w:lastRowLastColumn="0"/>
            <w:tcW w:w="9616" w:type="dxa"/>
            <w:gridSpan w:val="4"/>
            <w:shd w:val="clear" w:color="auto" w:fill="C00000"/>
          </w:tcPr>
          <w:p w14:paraId="69FF420F" w14:textId="77777777" w:rsidR="00234AC9" w:rsidRPr="00E73B40" w:rsidRDefault="00234AC9" w:rsidP="004F7C7A">
            <w:pPr>
              <w:spacing w:before="120"/>
              <w:jc w:val="left"/>
              <w:rPr>
                <w:sz w:val="20"/>
                <w:szCs w:val="20"/>
                <w:lang w:val="en-IE" w:eastAsia="pt-PT"/>
              </w:rPr>
            </w:pPr>
            <w:r w:rsidRPr="00E73B40">
              <w:rPr>
                <w:sz w:val="20"/>
                <w:szCs w:val="20"/>
                <w:lang w:val="en-IE"/>
              </w:rPr>
              <w:t>Parameters</w:t>
            </w:r>
          </w:p>
        </w:tc>
      </w:tr>
      <w:tr w:rsidR="00234AC9" w:rsidRPr="00E73B40" w14:paraId="3B2F3D60"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99F81D9" w14:textId="77777777" w:rsidR="00234AC9" w:rsidRPr="00E73B40" w:rsidRDefault="00234AC9" w:rsidP="004F7C7A">
            <w:pPr>
              <w:spacing w:before="120"/>
              <w:jc w:val="left"/>
              <w:rPr>
                <w:sz w:val="20"/>
                <w:szCs w:val="20"/>
                <w:lang w:val="en-IE"/>
              </w:rPr>
            </w:pPr>
            <w:r w:rsidRPr="00E73B40">
              <w:rPr>
                <w:sz w:val="20"/>
                <w:szCs w:val="20"/>
                <w:lang w:val="en-IE"/>
              </w:rPr>
              <w:t>RF# / Name</w:t>
            </w:r>
          </w:p>
        </w:tc>
        <w:tc>
          <w:tcPr>
            <w:tcW w:w="2373" w:type="dxa"/>
          </w:tcPr>
          <w:p w14:paraId="17452C64"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rPr>
              <w:t>UFE_RD132</w:t>
            </w:r>
          </w:p>
        </w:tc>
        <w:tc>
          <w:tcPr>
            <w:tcW w:w="5178" w:type="dxa"/>
            <w:gridSpan w:val="2"/>
          </w:tcPr>
          <w:p w14:paraId="53C4AD0A" w14:textId="77777777" w:rsidR="00234AC9" w:rsidRPr="00E73B40"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Document types</w:t>
            </w:r>
          </w:p>
        </w:tc>
      </w:tr>
      <w:tr w:rsidR="00234AC9" w:rsidRPr="00E73B40" w14:paraId="7A458A68"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E525ADA"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587421E7" w14:textId="77777777" w:rsidR="00234AC9" w:rsidRPr="00E73B40"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Available document types to be uploaded</w:t>
            </w:r>
          </w:p>
        </w:tc>
      </w:tr>
      <w:tr w:rsidR="00234AC9" w:rsidRPr="00E73B40" w14:paraId="6BB13EEB"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58DBC2C6" w14:textId="77777777" w:rsidR="00234AC9" w:rsidRPr="00E73B40" w:rsidRDefault="00234AC9" w:rsidP="004F7C7A">
            <w:pPr>
              <w:spacing w:before="120"/>
              <w:jc w:val="left"/>
              <w:rPr>
                <w:sz w:val="20"/>
                <w:szCs w:val="20"/>
                <w:lang w:val="en-IE"/>
              </w:rPr>
            </w:pPr>
            <w:r w:rsidRPr="00E73B40">
              <w:rPr>
                <w:sz w:val="20"/>
                <w:szCs w:val="20"/>
                <w:lang w:val="en-IE"/>
              </w:rPr>
              <w:t>Type</w:t>
            </w:r>
          </w:p>
        </w:tc>
        <w:tc>
          <w:tcPr>
            <w:tcW w:w="7551" w:type="dxa"/>
            <w:gridSpan w:val="3"/>
            <w:tcBorders>
              <w:bottom w:val="single" w:sz="18" w:space="0" w:color="FFFFFF" w:themeColor="background1"/>
            </w:tcBorders>
          </w:tcPr>
          <w:p w14:paraId="01CBFDAD"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List of objects, keys: value (string), text (string – key value for translation in ‘i18n’ file)</w:t>
            </w:r>
            <w:r w:rsidRPr="00E73B40">
              <w:rPr>
                <w:rFonts w:cs="Arial"/>
                <w:sz w:val="20"/>
                <w:szCs w:val="20"/>
                <w:lang w:val="en-IE" w:eastAsia="pt-PT"/>
              </w:rPr>
              <w:br/>
              <w:t>{</w:t>
            </w:r>
          </w:p>
          <w:p w14:paraId="09CF7DDD"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"value": “addressProof”,</w:t>
            </w:r>
          </w:p>
          <w:p w14:paraId="781C3A9C"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“text”: “sales.comboboxes.documentTypes.addressProof"</w:t>
            </w:r>
          </w:p>
          <w:p w14:paraId="6E0173C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48C2EF8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796D143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"value": “taxpayerProof”,</w:t>
            </w:r>
          </w:p>
          <w:p w14:paraId="68AC946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“text”: " sales.comboboxes.documentTypes.taxpayerProof"</w:t>
            </w:r>
          </w:p>
          <w:p w14:paraId="3FC7513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5C84BF7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rFonts w:cs="Arial"/>
                <w:sz w:val="20"/>
                <w:szCs w:val="20"/>
                <w:lang w:val="en-IE" w:eastAsia="pt-PT"/>
              </w:rPr>
              <w:t>…</w:t>
            </w:r>
          </w:p>
        </w:tc>
      </w:tr>
      <w:tr w:rsidR="00234AC9" w:rsidRPr="00E73B40" w14:paraId="7D90CA8D"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09C7BAA8" w14:textId="77777777" w:rsidR="00234AC9" w:rsidRPr="00E73B40" w:rsidRDefault="00234AC9" w:rsidP="004F7C7A">
            <w:pPr>
              <w:spacing w:before="120"/>
              <w:jc w:val="left"/>
              <w:rPr>
                <w:sz w:val="20"/>
                <w:szCs w:val="20"/>
                <w:lang w:val="en-IE"/>
              </w:rPr>
            </w:pPr>
            <w:r w:rsidRPr="00E73B40">
              <w:rPr>
                <w:sz w:val="20"/>
                <w:szCs w:val="20"/>
                <w:lang w:val="en-IE"/>
              </w:rPr>
              <w:t>Json Path</w:t>
            </w:r>
          </w:p>
        </w:tc>
        <w:tc>
          <w:tcPr>
            <w:tcW w:w="7551" w:type="dxa"/>
            <w:gridSpan w:val="3"/>
            <w:tcBorders>
              <w:bottom w:val="single" w:sz="18" w:space="0" w:color="FFFFFF" w:themeColor="background1"/>
            </w:tcBorders>
          </w:tcPr>
          <w:p w14:paraId="4E50671E"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rFonts w:cs="Arial"/>
                <w:sz w:val="20"/>
                <w:szCs w:val="20"/>
                <w:lang w:val="en-IE" w:eastAsia="pt-PT"/>
              </w:rPr>
              <w:t>combos/documentTypes/items</w:t>
            </w:r>
          </w:p>
        </w:tc>
      </w:tr>
      <w:tr w:rsidR="00234AC9" w:rsidRPr="00E73B40" w14:paraId="3FD7189D"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36B78F90" w14:textId="77777777" w:rsidR="00234AC9" w:rsidRPr="00E73B40" w:rsidRDefault="00234AC9" w:rsidP="004F7C7A">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3B0B6965"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p>
        </w:tc>
      </w:tr>
      <w:tr w:rsidR="006516C7" w:rsidRPr="00E73B40" w14:paraId="6325C140"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68AB0FAB" w14:textId="77777777" w:rsidR="006516C7" w:rsidRPr="00E73B40" w:rsidRDefault="006516C7" w:rsidP="00430880">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058504CB"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UFE_RD148</w:t>
            </w:r>
          </w:p>
        </w:tc>
        <w:tc>
          <w:tcPr>
            <w:tcW w:w="5178" w:type="dxa"/>
            <w:gridSpan w:val="2"/>
            <w:tcBorders>
              <w:top w:val="single" w:sz="12" w:space="0" w:color="C00000"/>
            </w:tcBorders>
          </w:tcPr>
          <w:p w14:paraId="5B1581E9" w14:textId="082FBCF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del w:id="17064" w:author="Author">
              <w:r w:rsidRPr="00E73B40" w:rsidDel="00AF0A01">
                <w:rPr>
                  <w:sz w:val="20"/>
                  <w:szCs w:val="20"/>
                  <w:lang w:val="en-IE"/>
                </w:rPr>
                <w:delText>Componentes</w:delText>
              </w:r>
            </w:del>
            <w:ins w:id="17065" w:author="Author">
              <w:r w:rsidR="00AF0A01" w:rsidRPr="00E73B40">
                <w:rPr>
                  <w:sz w:val="20"/>
                  <w:szCs w:val="20"/>
                  <w:lang w:val="en-IE"/>
                </w:rPr>
                <w:t>Components</w:t>
              </w:r>
            </w:ins>
            <w:r w:rsidRPr="00E73B40">
              <w:rPr>
                <w:sz w:val="20"/>
                <w:szCs w:val="20"/>
                <w:lang w:val="en-IE"/>
              </w:rPr>
              <w:t xml:space="preserve"> list</w:t>
            </w:r>
          </w:p>
        </w:tc>
      </w:tr>
      <w:tr w:rsidR="006516C7" w:rsidRPr="00E73B40" w14:paraId="0BAB1900"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A73ACE3" w14:textId="77777777" w:rsidR="006516C7" w:rsidRPr="00E73B40" w:rsidRDefault="006516C7" w:rsidP="00430880">
            <w:pPr>
              <w:spacing w:before="120"/>
              <w:jc w:val="left"/>
              <w:rPr>
                <w:sz w:val="20"/>
                <w:szCs w:val="20"/>
                <w:lang w:val="en-IE"/>
              </w:rPr>
            </w:pPr>
            <w:r w:rsidRPr="00E73B40">
              <w:rPr>
                <w:sz w:val="20"/>
                <w:szCs w:val="20"/>
                <w:lang w:val="en-IE"/>
              </w:rPr>
              <w:t>Description</w:t>
            </w:r>
          </w:p>
        </w:tc>
        <w:tc>
          <w:tcPr>
            <w:tcW w:w="7551" w:type="dxa"/>
            <w:gridSpan w:val="3"/>
          </w:tcPr>
          <w:p w14:paraId="02BC44E1"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List of offer components that are not explicitly configurable by the user on the Sales process</w:t>
            </w:r>
          </w:p>
        </w:tc>
      </w:tr>
      <w:tr w:rsidR="006516C7" w:rsidRPr="00E73B40" w14:paraId="3AD794A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DEABD64" w14:textId="77777777" w:rsidR="006516C7" w:rsidRPr="00E73B40" w:rsidRDefault="006516C7" w:rsidP="00430880">
            <w:pPr>
              <w:spacing w:before="120"/>
              <w:jc w:val="left"/>
              <w:rPr>
                <w:sz w:val="20"/>
                <w:szCs w:val="20"/>
                <w:lang w:val="en-IE"/>
              </w:rPr>
            </w:pPr>
            <w:r w:rsidRPr="00E73B40">
              <w:rPr>
                <w:sz w:val="20"/>
                <w:szCs w:val="20"/>
                <w:lang w:val="en-IE"/>
              </w:rPr>
              <w:t>Type</w:t>
            </w:r>
          </w:p>
        </w:tc>
        <w:tc>
          <w:tcPr>
            <w:tcW w:w="7551" w:type="dxa"/>
            <w:gridSpan w:val="3"/>
          </w:tcPr>
          <w:p w14:paraId="71706C20"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List of components: id (string), description (string) </w:t>
            </w:r>
            <w:r w:rsidRPr="00E73B40">
              <w:rPr>
                <w:sz w:val="20"/>
                <w:szCs w:val="20"/>
                <w:lang w:val="en-IE" w:eastAsia="pt-PT"/>
              </w:rPr>
              <w:br/>
              <w:t>{</w:t>
            </w:r>
          </w:p>
          <w:p w14:paraId="00F0EB22"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"id": “C000001”,</w:t>
            </w:r>
          </w:p>
          <w:p w14:paraId="35793338"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"description": “Directory listing”</w:t>
            </w:r>
          </w:p>
          <w:p w14:paraId="05AECA35"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p>
          <w:p w14:paraId="1D90108C"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6516C7" w:rsidRPr="00E73B40" w14:paraId="56CD3FC7"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B6F145F" w14:textId="77777777" w:rsidR="006516C7" w:rsidRPr="00E73B40" w:rsidRDefault="006516C7" w:rsidP="00430880">
            <w:pPr>
              <w:spacing w:before="120"/>
              <w:jc w:val="left"/>
              <w:rPr>
                <w:sz w:val="20"/>
                <w:szCs w:val="20"/>
                <w:lang w:val="en-IE"/>
              </w:rPr>
            </w:pPr>
            <w:r w:rsidRPr="00E73B40">
              <w:rPr>
                <w:sz w:val="20"/>
                <w:szCs w:val="20"/>
                <w:lang w:val="en-IE"/>
              </w:rPr>
              <w:t>Json Path</w:t>
            </w:r>
          </w:p>
        </w:tc>
        <w:tc>
          <w:tcPr>
            <w:tcW w:w="7551" w:type="dxa"/>
            <w:gridSpan w:val="3"/>
          </w:tcPr>
          <w:p w14:paraId="6F6D7FD0" w14:textId="10C994C0" w:rsidR="006516C7"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fixedconfigurable</w:t>
            </w:r>
          </w:p>
        </w:tc>
      </w:tr>
      <w:tr w:rsidR="006516C7" w:rsidRPr="00E73B40" w14:paraId="63ECA6C4"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1B14A0D1" w14:textId="77777777" w:rsidR="006516C7" w:rsidRPr="00E73B40" w:rsidRDefault="006516C7" w:rsidP="00430880">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016A3E82"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8E2B4B" w:rsidRPr="00E73B40" w14:paraId="1ACF32EE"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14D55949" w14:textId="77777777" w:rsidR="008E2B4B" w:rsidRPr="00E73B40" w:rsidRDefault="008E2B4B" w:rsidP="00430880">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57CF0E59" w14:textId="433A6E01" w:rsidR="008E2B4B" w:rsidRPr="00E73B40" w:rsidRDefault="008E2B4B"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w:t>
            </w:r>
            <w:r w:rsidR="006516C7" w:rsidRPr="00E73B40">
              <w:rPr>
                <w:sz w:val="20"/>
                <w:szCs w:val="20"/>
                <w:lang w:val="en-IE"/>
              </w:rPr>
              <w:t>149</w:t>
            </w:r>
          </w:p>
        </w:tc>
        <w:tc>
          <w:tcPr>
            <w:tcW w:w="5178" w:type="dxa"/>
            <w:gridSpan w:val="2"/>
            <w:tcBorders>
              <w:top w:val="single" w:sz="12" w:space="0" w:color="C00000"/>
            </w:tcBorders>
          </w:tcPr>
          <w:p w14:paraId="3D665B73" w14:textId="08B591CC"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del w:id="17066" w:author="Author">
              <w:r w:rsidRPr="00E73B40" w:rsidDel="00F601B3">
                <w:rPr>
                  <w:sz w:val="20"/>
                  <w:szCs w:val="20"/>
                  <w:lang w:val="en-IE"/>
                </w:rPr>
                <w:delText>Terms and conditions</w:delText>
              </w:r>
            </w:del>
            <w:ins w:id="17067" w:author="Author">
              <w:r w:rsidR="00F601B3" w:rsidRPr="00E73B40">
                <w:rPr>
                  <w:sz w:val="20"/>
                  <w:szCs w:val="20"/>
                  <w:lang w:val="en-IE"/>
                </w:rPr>
                <w:t>Self-Confirm</w:t>
              </w:r>
            </w:ins>
          </w:p>
        </w:tc>
      </w:tr>
      <w:tr w:rsidR="008E2B4B" w:rsidRPr="00E73B40" w14:paraId="3CFE396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9E19A5F" w14:textId="77777777" w:rsidR="008E2B4B" w:rsidRPr="00E73B40" w:rsidRDefault="008E2B4B" w:rsidP="00430880">
            <w:pPr>
              <w:spacing w:before="120"/>
              <w:jc w:val="left"/>
              <w:rPr>
                <w:sz w:val="20"/>
                <w:szCs w:val="20"/>
                <w:lang w:val="en-IE"/>
              </w:rPr>
            </w:pPr>
            <w:r w:rsidRPr="00E73B40">
              <w:rPr>
                <w:sz w:val="20"/>
                <w:szCs w:val="20"/>
                <w:lang w:val="en-IE"/>
              </w:rPr>
              <w:t>Description</w:t>
            </w:r>
          </w:p>
        </w:tc>
        <w:tc>
          <w:tcPr>
            <w:tcW w:w="7551" w:type="dxa"/>
            <w:gridSpan w:val="3"/>
          </w:tcPr>
          <w:p w14:paraId="7EEBF40B" w14:textId="38A6F9B4"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Text to be read by the call centre user to the customer with the </w:t>
            </w:r>
            <w:del w:id="17068" w:author="Author">
              <w:r w:rsidRPr="00E73B40" w:rsidDel="00F601B3">
                <w:rPr>
                  <w:sz w:val="20"/>
                  <w:szCs w:val="20"/>
                  <w:lang w:val="en-IE" w:eastAsia="pt-PT"/>
                </w:rPr>
                <w:delText>terms and conditions</w:delText>
              </w:r>
            </w:del>
            <w:ins w:id="17069" w:author="Author">
              <w:r w:rsidR="00F601B3" w:rsidRPr="00E73B40">
                <w:rPr>
                  <w:sz w:val="20"/>
                  <w:szCs w:val="20"/>
                  <w:lang w:val="en-IE" w:eastAsia="pt-PT"/>
                </w:rPr>
                <w:t>Self-Confirm</w:t>
              </w:r>
            </w:ins>
            <w:r w:rsidRPr="00E73B40">
              <w:rPr>
                <w:sz w:val="20"/>
                <w:szCs w:val="20"/>
                <w:lang w:val="en-IE" w:eastAsia="pt-PT"/>
              </w:rPr>
              <w:t>.</w:t>
            </w:r>
          </w:p>
        </w:tc>
      </w:tr>
      <w:tr w:rsidR="008E2B4B" w:rsidRPr="00E73B40" w14:paraId="4B1410B5"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FED753D" w14:textId="77777777" w:rsidR="008E2B4B" w:rsidRPr="00E73B40" w:rsidRDefault="008E2B4B" w:rsidP="00430880">
            <w:pPr>
              <w:spacing w:before="120"/>
              <w:jc w:val="left"/>
              <w:rPr>
                <w:sz w:val="20"/>
                <w:szCs w:val="20"/>
                <w:lang w:val="en-IE"/>
              </w:rPr>
            </w:pPr>
            <w:r w:rsidRPr="00E73B40">
              <w:rPr>
                <w:sz w:val="20"/>
                <w:szCs w:val="20"/>
                <w:lang w:val="en-IE"/>
              </w:rPr>
              <w:t>Type</w:t>
            </w:r>
          </w:p>
        </w:tc>
        <w:tc>
          <w:tcPr>
            <w:tcW w:w="7551" w:type="dxa"/>
            <w:gridSpan w:val="3"/>
          </w:tcPr>
          <w:p w14:paraId="687F1F86" w14:textId="799DBF84" w:rsidR="006516C7"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Terms string</w:t>
            </w:r>
            <w:r w:rsidR="008E2B4B" w:rsidRPr="00E73B40">
              <w:rPr>
                <w:sz w:val="20"/>
                <w:szCs w:val="20"/>
                <w:lang w:val="en-IE" w:eastAsia="pt-PT"/>
              </w:rPr>
              <w:t xml:space="preserve">: </w:t>
            </w:r>
            <w:r w:rsidR="008E2B4B" w:rsidRPr="00E73B40">
              <w:rPr>
                <w:sz w:val="20"/>
                <w:szCs w:val="20"/>
                <w:lang w:val="en-IE" w:eastAsia="pt-PT"/>
              </w:rPr>
              <w:br/>
              <w:t>"</w:t>
            </w:r>
            <w:r w:rsidRPr="00E73B40">
              <w:rPr>
                <w:sz w:val="20"/>
                <w:szCs w:val="20"/>
                <w:lang w:val="en-IE" w:eastAsia="pt-PT"/>
              </w:rPr>
              <w:t>Lorem ipsum dolor sit amet, consectetur adipiscing elit. Aenean euismod bibendum laoreet. Proin gravida dolor sit amet lacus accumsan et viverra justo commodo. Proin sodales pulvinar tempor. Cum sociis natoque penatibus et magnis dis parturient montes, nascetur ridiculus mus. Nam fermentum, nulla luctus pharetra vulputate, felis tellus mollis orci, sed rhoncus sapien nunc eget odio</w:t>
            </w:r>
            <w:r w:rsidR="008E2B4B" w:rsidRPr="00E73B40">
              <w:rPr>
                <w:sz w:val="20"/>
                <w:szCs w:val="20"/>
                <w:lang w:val="en-IE" w:eastAsia="pt-PT"/>
              </w:rPr>
              <w:t>”</w:t>
            </w:r>
          </w:p>
          <w:p w14:paraId="658F71F7" w14:textId="0FDB2EBE" w:rsidR="008E2B4B" w:rsidRPr="00E73B40" w:rsidRDefault="008E2B4B"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006516C7" w:rsidRPr="00E73B40">
              <w:rPr>
                <w:sz w:val="20"/>
                <w:szCs w:val="20"/>
                <w:lang w:val="en-IE" w:eastAsia="pt-PT"/>
              </w:rPr>
              <w:t xml:space="preserve"> previous value</w:t>
            </w:r>
            <w:r w:rsidRPr="00E73B40">
              <w:rPr>
                <w:sz w:val="20"/>
                <w:szCs w:val="20"/>
                <w:lang w:val="en-IE" w:eastAsia="pt-PT"/>
              </w:rPr>
              <w:t xml:space="preserve"> are an example.)</w:t>
            </w:r>
          </w:p>
        </w:tc>
      </w:tr>
      <w:tr w:rsidR="008E2B4B" w:rsidRPr="00E73B40" w14:paraId="19E457A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5BD1D2E2" w14:textId="77777777" w:rsidR="008E2B4B" w:rsidRPr="00E73B40" w:rsidRDefault="008E2B4B" w:rsidP="00430880">
            <w:pPr>
              <w:spacing w:before="120"/>
              <w:jc w:val="left"/>
              <w:rPr>
                <w:sz w:val="20"/>
                <w:szCs w:val="20"/>
                <w:lang w:val="en-IE"/>
              </w:rPr>
            </w:pPr>
            <w:r w:rsidRPr="00E73B40">
              <w:rPr>
                <w:sz w:val="20"/>
                <w:szCs w:val="20"/>
                <w:lang w:val="en-IE"/>
              </w:rPr>
              <w:lastRenderedPageBreak/>
              <w:t>Json Path</w:t>
            </w:r>
          </w:p>
        </w:tc>
        <w:tc>
          <w:tcPr>
            <w:tcW w:w="7551" w:type="dxa"/>
            <w:gridSpan w:val="3"/>
          </w:tcPr>
          <w:p w14:paraId="1B940DDB" w14:textId="1C18F5C9"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termsandconditions</w:t>
            </w:r>
          </w:p>
        </w:tc>
      </w:tr>
      <w:tr w:rsidR="008E2B4B" w:rsidRPr="00E73B40" w14:paraId="1D779F20"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6803C4B6" w14:textId="77777777" w:rsidR="008E2B4B" w:rsidRPr="00E73B40" w:rsidRDefault="008E2B4B" w:rsidP="00430880">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739E5D8B" w14:textId="77777777" w:rsidR="008E2B4B" w:rsidRPr="00E73B40" w:rsidRDefault="008E2B4B"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234AC9" w:rsidRPr="00E73B40" w14:paraId="6DB049D1"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39D81F78" w14:textId="77777777" w:rsidR="00234AC9" w:rsidRPr="00E73B40" w:rsidRDefault="00234AC9" w:rsidP="004F7C7A">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333C0FAB"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UFE_RD59</w:t>
            </w:r>
          </w:p>
        </w:tc>
        <w:tc>
          <w:tcPr>
            <w:tcW w:w="5178" w:type="dxa"/>
            <w:gridSpan w:val="2"/>
            <w:tcBorders>
              <w:top w:val="single" w:sz="12" w:space="0" w:color="C00000"/>
            </w:tcBorders>
          </w:tcPr>
          <w:p w14:paraId="2231DB2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Default Interaction</w:t>
            </w:r>
          </w:p>
        </w:tc>
      </w:tr>
      <w:tr w:rsidR="00234AC9" w:rsidRPr="00E73B40" w14:paraId="21A86396"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F0CC60C"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48167C39"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Default interaction for the process</w:t>
            </w:r>
          </w:p>
        </w:tc>
      </w:tr>
      <w:tr w:rsidR="00234AC9" w:rsidRPr="00E73B40" w14:paraId="55D46172"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540132E7" w14:textId="77777777" w:rsidR="00234AC9" w:rsidRPr="00E73B40" w:rsidRDefault="00234AC9" w:rsidP="004F7C7A">
            <w:pPr>
              <w:spacing w:before="120"/>
              <w:jc w:val="left"/>
              <w:rPr>
                <w:sz w:val="20"/>
                <w:szCs w:val="20"/>
                <w:lang w:val="en-IE"/>
              </w:rPr>
            </w:pPr>
            <w:r w:rsidRPr="00E73B40">
              <w:rPr>
                <w:sz w:val="20"/>
                <w:szCs w:val="20"/>
                <w:lang w:val="en-IE"/>
              </w:rPr>
              <w:t>Type</w:t>
            </w:r>
          </w:p>
        </w:tc>
        <w:tc>
          <w:tcPr>
            <w:tcW w:w="7551" w:type="dxa"/>
            <w:gridSpan w:val="3"/>
          </w:tcPr>
          <w:p w14:paraId="4D0AB7B6"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List of objects, keys: campaign (string), group (string), subject (string)</w:t>
            </w:r>
            <w:r w:rsidRPr="00E73B40">
              <w:rPr>
                <w:sz w:val="20"/>
                <w:szCs w:val="20"/>
                <w:lang w:val="en-IE" w:eastAsia="pt-PT"/>
              </w:rPr>
              <w:br/>
              <w:t>{</w:t>
            </w:r>
          </w:p>
          <w:p w14:paraId="2F369B42"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"campaign": “Sales”,</w:t>
            </w:r>
          </w:p>
          <w:p w14:paraId="5CEEFA28" w14:textId="74765072"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"group": “Mobile </w:t>
            </w:r>
            <w:del w:id="17070" w:author="Author">
              <w:r w:rsidRPr="00E73B40" w:rsidDel="006B2C13">
                <w:rPr>
                  <w:sz w:val="20"/>
                  <w:szCs w:val="20"/>
                  <w:lang w:val="en-IE" w:eastAsia="pt-PT"/>
                </w:rPr>
                <w:delText>Phonet</w:delText>
              </w:r>
            </w:del>
            <w:ins w:id="17071" w:author="Author">
              <w:r w:rsidR="006B2C13" w:rsidRPr="00E73B40">
                <w:rPr>
                  <w:sz w:val="20"/>
                  <w:szCs w:val="20"/>
                  <w:lang w:val="en-IE" w:eastAsia="pt-PT"/>
                </w:rPr>
                <w:t>Phone</w:t>
              </w:r>
            </w:ins>
            <w:r w:rsidRPr="00E73B40">
              <w:rPr>
                <w:sz w:val="20"/>
                <w:szCs w:val="20"/>
                <w:lang w:val="en-IE" w:eastAsia="pt-PT"/>
              </w:rPr>
              <w:t>”,</w:t>
            </w:r>
          </w:p>
          <w:p w14:paraId="56FFBFCC"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"subject": “Loyalty”,</w:t>
            </w:r>
          </w:p>
          <w:p w14:paraId="2C6DEB3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p>
          <w:p w14:paraId="0FE4C132"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234AC9" w:rsidRPr="00E73B40" w14:paraId="1DC187B3"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4FAB3ACA" w14:textId="77777777" w:rsidR="00234AC9" w:rsidRPr="00E73B40" w:rsidRDefault="00234AC9" w:rsidP="004F7C7A">
            <w:pPr>
              <w:spacing w:before="120"/>
              <w:jc w:val="left"/>
              <w:rPr>
                <w:sz w:val="20"/>
                <w:szCs w:val="20"/>
                <w:lang w:val="en-IE"/>
              </w:rPr>
            </w:pPr>
            <w:r w:rsidRPr="00E73B40">
              <w:rPr>
                <w:sz w:val="20"/>
                <w:szCs w:val="20"/>
                <w:lang w:val="en-IE"/>
              </w:rPr>
              <w:t>Json Path</w:t>
            </w:r>
          </w:p>
        </w:tc>
        <w:tc>
          <w:tcPr>
            <w:tcW w:w="7551" w:type="dxa"/>
            <w:gridSpan w:val="3"/>
            <w:tcBorders>
              <w:bottom w:val="single" w:sz="18" w:space="0" w:color="FFFFFF" w:themeColor="background1"/>
            </w:tcBorders>
          </w:tcPr>
          <w:p w14:paraId="76FB323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defaultInteraction</w:t>
            </w:r>
          </w:p>
        </w:tc>
      </w:tr>
      <w:tr w:rsidR="00234AC9" w:rsidRPr="00E73B40" w14:paraId="3446C6EC"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247FA849" w14:textId="77777777" w:rsidR="00234AC9" w:rsidRPr="00E73B40" w:rsidRDefault="00234AC9" w:rsidP="004F7C7A">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5067AC38"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6B2C13" w:rsidRPr="00E73B40" w14:paraId="2D29B6CD" w14:textId="77777777" w:rsidTr="003860AF">
        <w:trPr>
          <w:ins w:id="17072"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27B27D5F" w14:textId="444D86AF" w:rsidR="006B2C13" w:rsidRPr="006B2C13" w:rsidRDefault="006B2C13" w:rsidP="006B2C13">
            <w:pPr>
              <w:spacing w:before="120"/>
              <w:jc w:val="left"/>
              <w:rPr>
                <w:ins w:id="17073" w:author="Author"/>
                <w:sz w:val="20"/>
                <w:szCs w:val="22"/>
                <w:lang w:val="en-IE"/>
              </w:rPr>
            </w:pPr>
            <w:ins w:id="17074" w:author="Author">
              <w:r w:rsidRPr="006B2C13">
                <w:rPr>
                  <w:sz w:val="20"/>
                  <w:szCs w:val="22"/>
                </w:rPr>
                <w:t>RF# / Name</w:t>
              </w:r>
            </w:ins>
          </w:p>
        </w:tc>
        <w:tc>
          <w:tcPr>
            <w:tcW w:w="2373" w:type="dxa"/>
            <w:tcBorders>
              <w:top w:val="single" w:sz="12" w:space="0" w:color="C00000"/>
            </w:tcBorders>
          </w:tcPr>
          <w:p w14:paraId="57A8A905" w14:textId="629C8919"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75" w:author="Author"/>
                <w:sz w:val="20"/>
                <w:szCs w:val="22"/>
                <w:lang w:val="en-IE" w:eastAsia="pt-PT"/>
              </w:rPr>
            </w:pPr>
            <w:ins w:id="17076" w:author="Author">
              <w:r w:rsidRPr="006B2C13">
                <w:rPr>
                  <w:sz w:val="20"/>
                  <w:szCs w:val="22"/>
                  <w:lang w:val="en-IE" w:eastAsia="pt-PT"/>
                </w:rPr>
                <w:t>UFE_RD133</w:t>
              </w:r>
            </w:ins>
          </w:p>
        </w:tc>
        <w:tc>
          <w:tcPr>
            <w:tcW w:w="5178" w:type="dxa"/>
            <w:gridSpan w:val="2"/>
            <w:tcBorders>
              <w:top w:val="single" w:sz="12" w:space="0" w:color="C00000"/>
            </w:tcBorders>
          </w:tcPr>
          <w:p w14:paraId="05807C35" w14:textId="78751594"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77" w:author="Author"/>
                <w:sz w:val="20"/>
                <w:szCs w:val="22"/>
                <w:lang w:val="en-IE" w:eastAsia="pt-PT"/>
              </w:rPr>
            </w:pPr>
            <w:ins w:id="17078" w:author="Author">
              <w:r w:rsidRPr="006B2C13">
                <w:rPr>
                  <w:sz w:val="20"/>
                  <w:szCs w:val="22"/>
                  <w:lang w:val="en-IE" w:eastAsia="pt-PT"/>
                </w:rPr>
                <w:t>Default comment</w:t>
              </w:r>
            </w:ins>
          </w:p>
        </w:tc>
      </w:tr>
      <w:tr w:rsidR="006B2C13" w:rsidRPr="00E73B40" w14:paraId="435627AD" w14:textId="77777777" w:rsidTr="003860AF">
        <w:trPr>
          <w:ins w:id="17079" w:author="Author"/>
        </w:trPr>
        <w:tc>
          <w:tcPr>
            <w:cnfStyle w:val="001000000000" w:firstRow="0" w:lastRow="0" w:firstColumn="1" w:lastColumn="0" w:oddVBand="0" w:evenVBand="0" w:oddHBand="0" w:evenHBand="0" w:firstRowFirstColumn="0" w:firstRowLastColumn="0" w:lastRowFirstColumn="0" w:lastRowLastColumn="0"/>
            <w:tcW w:w="2065" w:type="dxa"/>
          </w:tcPr>
          <w:p w14:paraId="34569D22" w14:textId="6D34D172" w:rsidR="006B2C13" w:rsidRPr="006B2C13" w:rsidRDefault="006B2C13" w:rsidP="006B2C13">
            <w:pPr>
              <w:spacing w:before="120"/>
              <w:jc w:val="left"/>
              <w:rPr>
                <w:ins w:id="17080" w:author="Author"/>
                <w:sz w:val="20"/>
                <w:szCs w:val="22"/>
                <w:lang w:val="en-IE"/>
              </w:rPr>
            </w:pPr>
            <w:ins w:id="17081" w:author="Author">
              <w:r w:rsidRPr="006B2C13">
                <w:rPr>
                  <w:sz w:val="20"/>
                  <w:szCs w:val="22"/>
                </w:rPr>
                <w:t>Description</w:t>
              </w:r>
            </w:ins>
          </w:p>
        </w:tc>
        <w:tc>
          <w:tcPr>
            <w:tcW w:w="7551" w:type="dxa"/>
            <w:gridSpan w:val="3"/>
          </w:tcPr>
          <w:p w14:paraId="79D6DFD7" w14:textId="328AE343" w:rsidR="006B2C13" w:rsidRPr="006B2C13" w:rsidRDefault="006B2C13" w:rsidP="001502DD">
            <w:pPr>
              <w:spacing w:before="120"/>
              <w:jc w:val="left"/>
              <w:cnfStyle w:val="000000000000" w:firstRow="0" w:lastRow="0" w:firstColumn="0" w:lastColumn="0" w:oddVBand="0" w:evenVBand="0" w:oddHBand="0" w:evenHBand="0" w:firstRowFirstColumn="0" w:firstRowLastColumn="0" w:lastRowFirstColumn="0" w:lastRowLastColumn="0"/>
              <w:rPr>
                <w:ins w:id="17082" w:author="Author"/>
                <w:sz w:val="20"/>
                <w:szCs w:val="22"/>
                <w:lang w:val="en-IE" w:eastAsia="pt-PT"/>
              </w:rPr>
            </w:pPr>
            <w:ins w:id="17083" w:author="Author">
              <w:r w:rsidRPr="006B2C13">
                <w:rPr>
                  <w:sz w:val="20"/>
                  <w:szCs w:val="22"/>
                  <w:lang w:val="en-US" w:eastAsia="pt-PT"/>
                </w:rPr>
                <w:t>Default comment presented in the wizard's final step</w:t>
              </w:r>
              <w:del w:id="17084" w:author="Author">
                <w:r w:rsidRPr="006B2C13" w:rsidDel="001502DD">
                  <w:rPr>
                    <w:sz w:val="20"/>
                    <w:szCs w:val="22"/>
                    <w:lang w:val="en-US" w:eastAsia="pt-PT"/>
                  </w:rPr>
                  <w:delText xml:space="preserve">, </w:delText>
                </w:r>
              </w:del>
            </w:ins>
          </w:p>
        </w:tc>
      </w:tr>
      <w:tr w:rsidR="006B2C13" w:rsidRPr="00E73B40" w14:paraId="297B70E9" w14:textId="77777777" w:rsidTr="003860AF">
        <w:trPr>
          <w:ins w:id="17085" w:author="Author"/>
        </w:trPr>
        <w:tc>
          <w:tcPr>
            <w:cnfStyle w:val="001000000000" w:firstRow="0" w:lastRow="0" w:firstColumn="1" w:lastColumn="0" w:oddVBand="0" w:evenVBand="0" w:oddHBand="0" w:evenHBand="0" w:firstRowFirstColumn="0" w:firstRowLastColumn="0" w:lastRowFirstColumn="0" w:lastRowLastColumn="0"/>
            <w:tcW w:w="2065" w:type="dxa"/>
          </w:tcPr>
          <w:p w14:paraId="5B3CF954" w14:textId="15FE2FB5" w:rsidR="006B2C13" w:rsidRPr="006B2C13" w:rsidRDefault="006B2C13" w:rsidP="006B2C13">
            <w:pPr>
              <w:spacing w:before="120"/>
              <w:jc w:val="left"/>
              <w:rPr>
                <w:ins w:id="17086" w:author="Author"/>
                <w:sz w:val="20"/>
                <w:szCs w:val="22"/>
                <w:lang w:val="en-IE"/>
              </w:rPr>
            </w:pPr>
            <w:ins w:id="17087" w:author="Author">
              <w:r w:rsidRPr="006B2C13">
                <w:rPr>
                  <w:sz w:val="20"/>
                  <w:szCs w:val="22"/>
                </w:rPr>
                <w:t>Type</w:t>
              </w:r>
            </w:ins>
          </w:p>
        </w:tc>
        <w:tc>
          <w:tcPr>
            <w:tcW w:w="7551" w:type="dxa"/>
            <w:gridSpan w:val="3"/>
          </w:tcPr>
          <w:p w14:paraId="5378DE10" w14:textId="77777777"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88" w:author="Author"/>
                <w:sz w:val="20"/>
                <w:szCs w:val="22"/>
                <w:lang w:val="en-US" w:eastAsia="pt-PT"/>
              </w:rPr>
            </w:pPr>
            <w:ins w:id="17089" w:author="Author">
              <w:r w:rsidRPr="006B2C13">
                <w:rPr>
                  <w:sz w:val="20"/>
                  <w:szCs w:val="22"/>
                  <w:lang w:val="en-US" w:eastAsia="pt-PT"/>
                </w:rPr>
                <w:t>text (string – key value for translation in ‘i18n’ file)</w:t>
              </w:r>
            </w:ins>
          </w:p>
          <w:p w14:paraId="7CC91643" w14:textId="77777777" w:rsidR="00106964"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090" w:author="Author"/>
                <w:sz w:val="20"/>
                <w:szCs w:val="22"/>
                <w:lang w:val="en-US" w:eastAsia="pt-PT"/>
              </w:rPr>
            </w:pPr>
            <w:ins w:id="17091" w:author="Author">
              <w:r>
                <w:rPr>
                  <w:sz w:val="20"/>
                  <w:szCs w:val="22"/>
                  <w:lang w:val="en-US" w:eastAsia="pt-PT"/>
                </w:rPr>
                <w:t>{</w:t>
              </w:r>
            </w:ins>
          </w:p>
          <w:p w14:paraId="45BE2742" w14:textId="77777777" w:rsidR="006B2C13"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092" w:author="Author"/>
                <w:sz w:val="20"/>
                <w:szCs w:val="22"/>
                <w:lang w:val="en-US" w:eastAsia="pt-PT"/>
              </w:rPr>
            </w:pPr>
            <w:ins w:id="17093" w:author="Author">
              <w:r>
                <w:rPr>
                  <w:sz w:val="20"/>
                  <w:szCs w:val="22"/>
                  <w:lang w:val="en-US" w:eastAsia="pt-PT"/>
                </w:rPr>
                <w:t xml:space="preserve">   </w:t>
              </w:r>
              <w:r w:rsidR="006B2C13" w:rsidRPr="006B2C13">
                <w:rPr>
                  <w:sz w:val="20"/>
                  <w:szCs w:val="22"/>
                  <w:lang w:val="en-US" w:eastAsia="pt-PT"/>
                </w:rPr>
                <w:t xml:space="preserve"> “</w:t>
              </w:r>
              <w:r w:rsidR="006B2C13">
                <w:rPr>
                  <w:sz w:val="20"/>
                  <w:szCs w:val="22"/>
                  <w:lang w:val="en-US" w:eastAsia="pt-PT"/>
                </w:rPr>
                <w:t>sales</w:t>
              </w:r>
              <w:r w:rsidR="006B2C13" w:rsidRPr="006B2C13">
                <w:rPr>
                  <w:sz w:val="20"/>
                  <w:szCs w:val="22"/>
                  <w:lang w:val="en-US" w:eastAsia="pt-PT"/>
                </w:rPr>
                <w:t>.interaction.defaultComment”</w:t>
              </w:r>
              <w:r>
                <w:rPr>
                  <w:sz w:val="20"/>
                  <w:szCs w:val="22"/>
                  <w:lang w:val="en-US" w:eastAsia="pt-PT"/>
                </w:rPr>
                <w:t xml:space="preserve"> : “To be defined”</w:t>
              </w:r>
            </w:ins>
          </w:p>
          <w:p w14:paraId="4D35F16B" w14:textId="2AF4FA0D" w:rsidR="00106964" w:rsidRPr="006B2C13"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094" w:author="Author"/>
                <w:sz w:val="20"/>
                <w:szCs w:val="22"/>
                <w:lang w:val="en-IE" w:eastAsia="pt-PT"/>
              </w:rPr>
            </w:pPr>
            <w:ins w:id="17095" w:author="Author">
              <w:r>
                <w:rPr>
                  <w:sz w:val="20"/>
                  <w:szCs w:val="22"/>
                  <w:lang w:val="en-US" w:eastAsia="pt-PT"/>
                </w:rPr>
                <w:t>}</w:t>
              </w:r>
            </w:ins>
          </w:p>
        </w:tc>
      </w:tr>
      <w:tr w:rsidR="006B2C13" w:rsidRPr="00E73B40" w14:paraId="64A39D79" w14:textId="77777777" w:rsidTr="003860AF">
        <w:trPr>
          <w:ins w:id="17096"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7FA768B7" w14:textId="49680F23" w:rsidR="006B2C13" w:rsidRPr="006B2C13" w:rsidRDefault="006B2C13" w:rsidP="006B2C13">
            <w:pPr>
              <w:spacing w:before="120"/>
              <w:jc w:val="left"/>
              <w:rPr>
                <w:ins w:id="17097" w:author="Author"/>
                <w:sz w:val="20"/>
                <w:szCs w:val="22"/>
                <w:lang w:val="en-IE"/>
              </w:rPr>
            </w:pPr>
            <w:ins w:id="17098" w:author="Author">
              <w:r w:rsidRPr="006B2C13">
                <w:rPr>
                  <w:sz w:val="20"/>
                  <w:szCs w:val="22"/>
                </w:rPr>
                <w:t>Json Path</w:t>
              </w:r>
            </w:ins>
          </w:p>
        </w:tc>
        <w:tc>
          <w:tcPr>
            <w:tcW w:w="7551" w:type="dxa"/>
            <w:gridSpan w:val="3"/>
            <w:tcBorders>
              <w:bottom w:val="single" w:sz="18" w:space="0" w:color="FFFFFF" w:themeColor="background1"/>
            </w:tcBorders>
          </w:tcPr>
          <w:p w14:paraId="54693F06" w14:textId="050E4EA6"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99" w:author="Author"/>
                <w:sz w:val="20"/>
                <w:szCs w:val="22"/>
                <w:lang w:val="en-IE" w:eastAsia="pt-PT"/>
              </w:rPr>
            </w:pPr>
            <w:ins w:id="17100" w:author="Author">
              <w:r w:rsidRPr="006B2C13">
                <w:rPr>
                  <w:sz w:val="20"/>
                  <w:szCs w:val="22"/>
                  <w:lang w:val="en-US" w:eastAsia="pt-PT"/>
                </w:rPr>
                <w:t>defaultComment</w:t>
              </w:r>
            </w:ins>
          </w:p>
        </w:tc>
      </w:tr>
      <w:tr w:rsidR="006B2C13" w:rsidRPr="00E73B40" w14:paraId="49CB23C5" w14:textId="77777777" w:rsidTr="003860AF">
        <w:trPr>
          <w:ins w:id="17101"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73DD120E" w14:textId="10EBF0D4" w:rsidR="006B2C13" w:rsidRPr="006B2C13" w:rsidRDefault="006B2C13" w:rsidP="006B2C13">
            <w:pPr>
              <w:spacing w:before="120"/>
              <w:jc w:val="left"/>
              <w:rPr>
                <w:ins w:id="17102" w:author="Author"/>
                <w:sz w:val="20"/>
                <w:szCs w:val="22"/>
                <w:lang w:val="en-IE"/>
              </w:rPr>
            </w:pPr>
            <w:ins w:id="17103" w:author="Author">
              <w:r w:rsidRPr="006B2C13">
                <w:rPr>
                  <w:sz w:val="20"/>
                  <w:szCs w:val="22"/>
                </w:rPr>
                <w:t>BPT Table / Entity</w:t>
              </w:r>
            </w:ins>
          </w:p>
        </w:tc>
        <w:tc>
          <w:tcPr>
            <w:tcW w:w="7551" w:type="dxa"/>
            <w:gridSpan w:val="3"/>
            <w:tcBorders>
              <w:bottom w:val="single" w:sz="12" w:space="0" w:color="C00000"/>
            </w:tcBorders>
          </w:tcPr>
          <w:p w14:paraId="030AA0E5" w14:textId="77777777"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104" w:author="Author"/>
                <w:sz w:val="20"/>
                <w:szCs w:val="22"/>
                <w:lang w:val="en-IE" w:eastAsia="pt-PT"/>
              </w:rPr>
            </w:pPr>
          </w:p>
        </w:tc>
      </w:tr>
      <w:tr w:rsidR="001502DD" w:rsidRPr="00E73B40" w14:paraId="159B833D" w14:textId="77777777" w:rsidTr="003860AF">
        <w:trPr>
          <w:ins w:id="17105"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4DC50D16" w14:textId="7DAF4AEE" w:rsidR="001502DD" w:rsidRPr="001502DD" w:rsidRDefault="001502DD" w:rsidP="001502DD">
            <w:pPr>
              <w:spacing w:before="120"/>
              <w:jc w:val="left"/>
              <w:rPr>
                <w:ins w:id="17106" w:author="Author"/>
                <w:sz w:val="20"/>
                <w:szCs w:val="22"/>
              </w:rPr>
            </w:pPr>
            <w:ins w:id="17107" w:author="Author">
              <w:r w:rsidRPr="001502DD">
                <w:rPr>
                  <w:sz w:val="20"/>
                </w:rPr>
                <w:t>RF# / Name</w:t>
              </w:r>
            </w:ins>
          </w:p>
        </w:tc>
        <w:tc>
          <w:tcPr>
            <w:tcW w:w="2373" w:type="dxa"/>
            <w:tcBorders>
              <w:top w:val="single" w:sz="12" w:space="0" w:color="C00000"/>
            </w:tcBorders>
          </w:tcPr>
          <w:p w14:paraId="243BAE5B"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08" w:author="Author"/>
                <w:sz w:val="20"/>
                <w:szCs w:val="22"/>
                <w:lang w:val="en-IE" w:eastAsia="pt-PT"/>
              </w:rPr>
            </w:pPr>
            <w:ins w:id="17109" w:author="Author">
              <w:r w:rsidRPr="001502DD">
                <w:rPr>
                  <w:sz w:val="20"/>
                </w:rPr>
                <w:t>UFE_RD17</w:t>
              </w:r>
            </w:ins>
          </w:p>
        </w:tc>
        <w:tc>
          <w:tcPr>
            <w:tcW w:w="5178" w:type="dxa"/>
            <w:gridSpan w:val="2"/>
            <w:tcBorders>
              <w:top w:val="single" w:sz="12" w:space="0" w:color="C00000"/>
            </w:tcBorders>
          </w:tcPr>
          <w:p w14:paraId="1B93F144" w14:textId="2865A9F1"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10" w:author="Author"/>
                <w:sz w:val="20"/>
                <w:szCs w:val="22"/>
                <w:lang w:val="en-IE" w:eastAsia="pt-PT"/>
              </w:rPr>
            </w:pPr>
            <w:ins w:id="17111" w:author="Author">
              <w:r w:rsidRPr="001502DD">
                <w:rPr>
                  <w:sz w:val="20"/>
                  <w:szCs w:val="22"/>
                  <w:lang w:val="en-IE" w:eastAsia="pt-PT"/>
                </w:rPr>
                <w:t>SIM Card type</w:t>
              </w:r>
            </w:ins>
          </w:p>
        </w:tc>
      </w:tr>
      <w:tr w:rsidR="001502DD" w:rsidRPr="00E73B40" w14:paraId="3E63E25E" w14:textId="77777777" w:rsidTr="003860AF">
        <w:trPr>
          <w:ins w:id="17112" w:author="Author"/>
        </w:trPr>
        <w:tc>
          <w:tcPr>
            <w:cnfStyle w:val="001000000000" w:firstRow="0" w:lastRow="0" w:firstColumn="1" w:lastColumn="0" w:oddVBand="0" w:evenVBand="0" w:oddHBand="0" w:evenHBand="0" w:firstRowFirstColumn="0" w:firstRowLastColumn="0" w:lastRowFirstColumn="0" w:lastRowLastColumn="0"/>
            <w:tcW w:w="2065" w:type="dxa"/>
          </w:tcPr>
          <w:p w14:paraId="0A068438" w14:textId="0555B06F" w:rsidR="001502DD" w:rsidRPr="001502DD" w:rsidRDefault="001502DD" w:rsidP="001502DD">
            <w:pPr>
              <w:spacing w:before="120"/>
              <w:jc w:val="left"/>
              <w:rPr>
                <w:ins w:id="17113" w:author="Author"/>
                <w:sz w:val="20"/>
                <w:szCs w:val="22"/>
              </w:rPr>
            </w:pPr>
            <w:ins w:id="17114" w:author="Author">
              <w:r w:rsidRPr="001502DD">
                <w:rPr>
                  <w:sz w:val="20"/>
                </w:rPr>
                <w:t>Description</w:t>
              </w:r>
            </w:ins>
          </w:p>
        </w:tc>
        <w:tc>
          <w:tcPr>
            <w:tcW w:w="7551" w:type="dxa"/>
            <w:gridSpan w:val="3"/>
          </w:tcPr>
          <w:p w14:paraId="370B0FA4" w14:textId="435E4A85"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15" w:author="Author"/>
                <w:sz w:val="20"/>
                <w:szCs w:val="22"/>
                <w:lang w:val="en-IE" w:eastAsia="pt-PT"/>
              </w:rPr>
            </w:pPr>
            <w:ins w:id="17116" w:author="Author">
              <w:r w:rsidRPr="001502DD">
                <w:rPr>
                  <w:sz w:val="20"/>
                  <w:lang w:val="en-US" w:eastAsia="pt-PT"/>
                </w:rPr>
                <w:t>Available types of SIM Cards</w:t>
              </w:r>
            </w:ins>
          </w:p>
        </w:tc>
      </w:tr>
      <w:tr w:rsidR="001502DD" w:rsidRPr="00E73B40" w14:paraId="67655AF6" w14:textId="77777777" w:rsidTr="003860AF">
        <w:trPr>
          <w:ins w:id="17117" w:author="Author"/>
        </w:trPr>
        <w:tc>
          <w:tcPr>
            <w:cnfStyle w:val="001000000000" w:firstRow="0" w:lastRow="0" w:firstColumn="1" w:lastColumn="0" w:oddVBand="0" w:evenVBand="0" w:oddHBand="0" w:evenHBand="0" w:firstRowFirstColumn="0" w:firstRowLastColumn="0" w:lastRowFirstColumn="0" w:lastRowLastColumn="0"/>
            <w:tcW w:w="2065" w:type="dxa"/>
          </w:tcPr>
          <w:p w14:paraId="18EFF72F" w14:textId="135DB300" w:rsidR="001502DD" w:rsidRPr="001502DD" w:rsidRDefault="001502DD" w:rsidP="001502DD">
            <w:pPr>
              <w:spacing w:before="120"/>
              <w:jc w:val="left"/>
              <w:rPr>
                <w:ins w:id="17118" w:author="Author"/>
                <w:sz w:val="20"/>
                <w:szCs w:val="22"/>
              </w:rPr>
            </w:pPr>
            <w:ins w:id="17119" w:author="Author">
              <w:r w:rsidRPr="001502DD">
                <w:rPr>
                  <w:sz w:val="20"/>
                </w:rPr>
                <w:t>Type</w:t>
              </w:r>
            </w:ins>
          </w:p>
        </w:tc>
        <w:tc>
          <w:tcPr>
            <w:tcW w:w="7551" w:type="dxa"/>
            <w:gridSpan w:val="3"/>
          </w:tcPr>
          <w:p w14:paraId="0CA8C2F2"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20" w:author="Author"/>
                <w:sz w:val="20"/>
                <w:lang w:val="en-US" w:eastAsia="pt-PT"/>
              </w:rPr>
            </w:pPr>
            <w:ins w:id="17121" w:author="Author">
              <w:r w:rsidRPr="001502DD">
                <w:rPr>
                  <w:sz w:val="20"/>
                  <w:lang w:val="en-US" w:eastAsia="pt-PT"/>
                </w:rPr>
                <w:t>List of objects, keys: value (string), text (string – key value for translation in ‘i18n’ file)</w:t>
              </w:r>
              <w:r w:rsidRPr="001502DD">
                <w:rPr>
                  <w:sz w:val="20"/>
                  <w:lang w:val="en-US" w:eastAsia="pt-PT"/>
                </w:rPr>
                <w:br/>
                <w:t>{</w:t>
              </w:r>
            </w:ins>
          </w:p>
          <w:p w14:paraId="414B7D61"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22" w:author="Author"/>
                <w:sz w:val="20"/>
                <w:lang w:val="en-US" w:eastAsia="pt-PT"/>
              </w:rPr>
            </w:pPr>
            <w:ins w:id="17123" w:author="Author">
              <w:r w:rsidRPr="001502DD">
                <w:rPr>
                  <w:sz w:val="20"/>
                  <w:lang w:val="en-US" w:eastAsia="pt-PT"/>
                </w:rPr>
                <w:t xml:space="preserve">    "value": “StandardFull”,</w:t>
              </w:r>
            </w:ins>
          </w:p>
          <w:p w14:paraId="0815C650"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24" w:author="Author"/>
                <w:sz w:val="20"/>
                <w:lang w:val="en-US" w:eastAsia="pt-PT"/>
              </w:rPr>
            </w:pPr>
            <w:ins w:id="17125" w:author="Author">
              <w:r w:rsidRPr="001502DD">
                <w:rPr>
                  <w:sz w:val="20"/>
                  <w:lang w:val="en-US" w:eastAsia="pt-PT"/>
                </w:rPr>
                <w:t xml:space="preserve">    “text”: "</w:t>
              </w:r>
              <w:r w:rsidRPr="001502DD">
                <w:rPr>
                  <w:sz w:val="20"/>
                </w:rPr>
                <w:t xml:space="preserve"> </w:t>
              </w:r>
              <w:r w:rsidRPr="001502DD">
                <w:rPr>
                  <w:sz w:val="20"/>
                  <w:lang w:val="en-US" w:eastAsia="pt-PT"/>
                </w:rPr>
                <w:t>mngSimCard.combos.cardtype.standardfull"</w:t>
              </w:r>
            </w:ins>
          </w:p>
          <w:p w14:paraId="551A12AB" w14:textId="77777777" w:rsidR="00AF0A01" w:rsidRPr="00E73B40" w:rsidRDefault="001502DD" w:rsidP="00AF0A01">
            <w:pPr>
              <w:spacing w:before="120"/>
              <w:jc w:val="left"/>
              <w:cnfStyle w:val="000000000000" w:firstRow="0" w:lastRow="0" w:firstColumn="0" w:lastColumn="0" w:oddVBand="0" w:evenVBand="0" w:oddHBand="0" w:evenHBand="0" w:firstRowFirstColumn="0" w:firstRowLastColumn="0" w:lastRowFirstColumn="0" w:lastRowLastColumn="0"/>
              <w:rPr>
                <w:ins w:id="17126" w:author="Author"/>
                <w:sz w:val="20"/>
                <w:szCs w:val="20"/>
                <w:lang w:val="en-IE" w:eastAsia="pt-PT"/>
              </w:rPr>
            </w:pPr>
            <w:ins w:id="17127" w:author="Author">
              <w:r w:rsidRPr="001502DD">
                <w:rPr>
                  <w:sz w:val="20"/>
                  <w:lang w:val="en-US" w:eastAsia="pt-PT"/>
                </w:rPr>
                <w:t>}</w:t>
              </w:r>
            </w:ins>
          </w:p>
          <w:p w14:paraId="48EA810B" w14:textId="644B01C9" w:rsidR="001502DD"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28" w:author="Author"/>
                <w:sz w:val="20"/>
                <w:szCs w:val="22"/>
                <w:lang w:val="en-IE" w:eastAsia="pt-PT"/>
              </w:rPr>
            </w:pPr>
            <w:ins w:id="17129" w:author="Autho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ins>
          </w:p>
        </w:tc>
      </w:tr>
      <w:tr w:rsidR="001502DD" w:rsidRPr="00E73B40" w14:paraId="459D66B6" w14:textId="77777777" w:rsidTr="003860AF">
        <w:trPr>
          <w:ins w:id="17130" w:author="Author"/>
        </w:trPr>
        <w:tc>
          <w:tcPr>
            <w:cnfStyle w:val="001000000000" w:firstRow="0" w:lastRow="0" w:firstColumn="1" w:lastColumn="0" w:oddVBand="0" w:evenVBand="0" w:oddHBand="0" w:evenHBand="0" w:firstRowFirstColumn="0" w:firstRowLastColumn="0" w:lastRowFirstColumn="0" w:lastRowLastColumn="0"/>
            <w:tcW w:w="2065" w:type="dxa"/>
          </w:tcPr>
          <w:p w14:paraId="365F72A6" w14:textId="425AB2FF" w:rsidR="001502DD" w:rsidRPr="001502DD" w:rsidRDefault="001502DD" w:rsidP="001502DD">
            <w:pPr>
              <w:spacing w:before="120"/>
              <w:jc w:val="left"/>
              <w:rPr>
                <w:ins w:id="17131" w:author="Author"/>
                <w:sz w:val="20"/>
                <w:szCs w:val="22"/>
              </w:rPr>
            </w:pPr>
            <w:ins w:id="17132" w:author="Author">
              <w:r w:rsidRPr="001502DD">
                <w:rPr>
                  <w:sz w:val="20"/>
                </w:rPr>
                <w:t>Json Path</w:t>
              </w:r>
            </w:ins>
          </w:p>
        </w:tc>
        <w:tc>
          <w:tcPr>
            <w:tcW w:w="7551" w:type="dxa"/>
            <w:gridSpan w:val="3"/>
          </w:tcPr>
          <w:p w14:paraId="06BE17A2" w14:textId="2C91B861"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33" w:author="Author"/>
                <w:sz w:val="20"/>
                <w:szCs w:val="22"/>
                <w:lang w:val="en-IE" w:eastAsia="pt-PT"/>
              </w:rPr>
            </w:pPr>
            <w:ins w:id="17134" w:author="Author">
              <w:r w:rsidRPr="001502DD">
                <w:rPr>
                  <w:sz w:val="20"/>
                  <w:lang w:val="en-US" w:eastAsia="pt-PT"/>
                </w:rPr>
                <w:t>combos/reason/items</w:t>
              </w:r>
            </w:ins>
          </w:p>
        </w:tc>
      </w:tr>
      <w:tr w:rsidR="001502DD" w:rsidRPr="00E73B40" w14:paraId="5E4E3548" w14:textId="77777777" w:rsidTr="003860AF">
        <w:trPr>
          <w:ins w:id="17135"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427A2B2F" w14:textId="6D5B2F9C" w:rsidR="001502DD" w:rsidRPr="001502DD" w:rsidRDefault="001502DD" w:rsidP="001502DD">
            <w:pPr>
              <w:spacing w:before="120"/>
              <w:jc w:val="left"/>
              <w:rPr>
                <w:ins w:id="17136" w:author="Author"/>
                <w:sz w:val="20"/>
                <w:szCs w:val="22"/>
              </w:rPr>
            </w:pPr>
            <w:ins w:id="17137" w:author="Author">
              <w:r w:rsidRPr="001502DD">
                <w:rPr>
                  <w:sz w:val="20"/>
                </w:rPr>
                <w:t>BPT Table / Entity</w:t>
              </w:r>
            </w:ins>
          </w:p>
        </w:tc>
        <w:tc>
          <w:tcPr>
            <w:tcW w:w="7551" w:type="dxa"/>
            <w:gridSpan w:val="3"/>
            <w:tcBorders>
              <w:bottom w:val="single" w:sz="12" w:space="0" w:color="C00000"/>
            </w:tcBorders>
          </w:tcPr>
          <w:p w14:paraId="63D78675"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38" w:author="Author"/>
                <w:sz w:val="20"/>
                <w:szCs w:val="22"/>
                <w:lang w:val="en-IE" w:eastAsia="pt-PT"/>
              </w:rPr>
            </w:pPr>
          </w:p>
        </w:tc>
      </w:tr>
      <w:tr w:rsidR="00AF0A01" w:rsidRPr="00E73B40" w14:paraId="4155B376"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52D96986" w14:textId="4D6303CA" w:rsidR="00AF0A01" w:rsidRPr="001502DD" w:rsidRDefault="00AF0A01" w:rsidP="00AF0A01">
            <w:pPr>
              <w:spacing w:before="120"/>
              <w:jc w:val="left"/>
              <w:rPr>
                <w:sz w:val="20"/>
              </w:rPr>
            </w:pPr>
            <w:r w:rsidRPr="001502DD">
              <w:rPr>
                <w:sz w:val="20"/>
              </w:rPr>
              <w:t>RF# / Name</w:t>
            </w:r>
          </w:p>
        </w:tc>
        <w:tc>
          <w:tcPr>
            <w:tcW w:w="2373" w:type="dxa"/>
            <w:tcBorders>
              <w:top w:val="single" w:sz="12" w:space="0" w:color="C00000"/>
            </w:tcBorders>
          </w:tcPr>
          <w:p w14:paraId="1F53A652" w14:textId="48C2BEEB"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ins w:id="17139" w:author="Author">
              <w:r w:rsidRPr="00AF0A01">
                <w:rPr>
                  <w:sz w:val="20"/>
                </w:rPr>
                <w:t>UFE_RD164</w:t>
              </w:r>
            </w:ins>
            <w:del w:id="17140" w:author="Author">
              <w:r w:rsidRPr="001502DD" w:rsidDel="00AF0A01">
                <w:rPr>
                  <w:sz w:val="20"/>
                </w:rPr>
                <w:delText>UFE_RD17</w:delText>
              </w:r>
            </w:del>
          </w:p>
        </w:tc>
        <w:tc>
          <w:tcPr>
            <w:tcW w:w="5178" w:type="dxa"/>
            <w:gridSpan w:val="2"/>
            <w:tcBorders>
              <w:top w:val="single" w:sz="12" w:space="0" w:color="C00000"/>
            </w:tcBorders>
          </w:tcPr>
          <w:p w14:paraId="79B21ED4" w14:textId="204A75CD"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ins w:id="17141" w:author="Author">
              <w:r w:rsidRPr="00AF0A01">
                <w:rPr>
                  <w:sz w:val="20"/>
                  <w:szCs w:val="22"/>
                  <w:lang w:val="en-IE" w:eastAsia="pt-PT"/>
                </w:rPr>
                <w:t>Takeover order</w:t>
              </w:r>
            </w:ins>
          </w:p>
        </w:tc>
      </w:tr>
      <w:tr w:rsidR="00AF0A01" w:rsidRPr="00E73B40" w14:paraId="22D633E4"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0FD286DE" w14:textId="77CFAB93" w:rsidR="00AF0A01" w:rsidRPr="001502DD" w:rsidRDefault="00AF0A01" w:rsidP="00AF0A01">
            <w:pPr>
              <w:spacing w:before="120"/>
              <w:jc w:val="left"/>
              <w:rPr>
                <w:sz w:val="20"/>
              </w:rPr>
            </w:pPr>
            <w:r w:rsidRPr="001502DD">
              <w:rPr>
                <w:sz w:val="20"/>
              </w:rPr>
              <w:lastRenderedPageBreak/>
              <w:t>Description</w:t>
            </w:r>
          </w:p>
        </w:tc>
        <w:tc>
          <w:tcPr>
            <w:tcW w:w="7551" w:type="dxa"/>
            <w:gridSpan w:val="3"/>
          </w:tcPr>
          <w:p w14:paraId="1A8CB3B0" w14:textId="2A2A5F19"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r w:rsidRPr="00AF0A01">
              <w:rPr>
                <w:sz w:val="20"/>
                <w:lang w:val="en-US" w:eastAsia="pt-PT"/>
              </w:rPr>
              <w:t xml:space="preserve">List of channel that </w:t>
            </w:r>
            <w:r>
              <w:rPr>
                <w:sz w:val="20"/>
                <w:lang w:val="en-US" w:eastAsia="pt-PT"/>
              </w:rPr>
              <w:t>do not</w:t>
            </w:r>
            <w:r w:rsidRPr="00AF0A01">
              <w:rPr>
                <w:sz w:val="20"/>
                <w:lang w:val="en-US" w:eastAsia="pt-PT"/>
              </w:rPr>
              <w:t xml:space="preserve"> </w:t>
            </w:r>
            <w:del w:id="17142" w:author="Author">
              <w:r w:rsidRPr="00AF0A01" w:rsidDel="00AF0A01">
                <w:rPr>
                  <w:sz w:val="20"/>
                  <w:lang w:val="en-US" w:eastAsia="pt-PT"/>
                </w:rPr>
                <w:delText>permit</w:delText>
              </w:r>
            </w:del>
            <w:ins w:id="17143" w:author="Author">
              <w:r w:rsidRPr="00AF0A01">
                <w:rPr>
                  <w:sz w:val="20"/>
                  <w:lang w:val="en-US" w:eastAsia="pt-PT"/>
                </w:rPr>
                <w:t>authorize</w:t>
              </w:r>
            </w:ins>
            <w:r w:rsidRPr="00AF0A01">
              <w:rPr>
                <w:sz w:val="20"/>
                <w:lang w:val="en-US" w:eastAsia="pt-PT"/>
              </w:rPr>
              <w:t xml:space="preserve"> order takeover in UFE (i.e.: CRM)</w:t>
            </w:r>
            <w:del w:id="17144" w:author="Author">
              <w:r w:rsidRPr="001502DD" w:rsidDel="00AF0A01">
                <w:rPr>
                  <w:sz w:val="20"/>
                  <w:lang w:val="en-US" w:eastAsia="pt-PT"/>
                </w:rPr>
                <w:delText>Available types of SIM Cards</w:delText>
              </w:r>
            </w:del>
          </w:p>
        </w:tc>
      </w:tr>
      <w:tr w:rsidR="00AF0A01" w:rsidRPr="00E73B40" w14:paraId="67B7149C"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0E917A36" w14:textId="23C927BF" w:rsidR="00AF0A01" w:rsidRPr="001502DD" w:rsidRDefault="00AF0A01" w:rsidP="00AF0A01">
            <w:pPr>
              <w:spacing w:before="120"/>
              <w:jc w:val="left"/>
              <w:rPr>
                <w:sz w:val="20"/>
              </w:rPr>
            </w:pPr>
            <w:r w:rsidRPr="001502DD">
              <w:rPr>
                <w:sz w:val="20"/>
              </w:rPr>
              <w:t>Type</w:t>
            </w:r>
          </w:p>
        </w:tc>
        <w:tc>
          <w:tcPr>
            <w:tcW w:w="7551" w:type="dxa"/>
            <w:gridSpan w:val="3"/>
          </w:tcPr>
          <w:p w14:paraId="644377CD" w14:textId="77777777" w:rsidR="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45" w:author="Author"/>
                <w:sz w:val="20"/>
                <w:lang w:val="en-US" w:eastAsia="pt-PT"/>
              </w:rPr>
            </w:pPr>
            <w:r w:rsidRPr="001502DD">
              <w:rPr>
                <w:sz w:val="20"/>
                <w:lang w:val="en-US" w:eastAsia="pt-PT"/>
              </w:rPr>
              <w:t>List of objects, keys: value (string), text (string – key value for translation in ‘i18n’ file)</w:t>
            </w:r>
            <w:r w:rsidRPr="001502DD">
              <w:rPr>
                <w:sz w:val="20"/>
                <w:lang w:val="en-US" w:eastAsia="pt-PT"/>
              </w:rPr>
              <w:br/>
              <w:t>{</w:t>
            </w:r>
            <w:ins w:id="17146" w:author="Author">
              <w:r>
                <w:rPr>
                  <w:sz w:val="20"/>
                  <w:lang w:val="en-US" w:eastAsia="pt-PT"/>
                </w:rPr>
                <w:t>[</w:t>
              </w:r>
            </w:ins>
          </w:p>
          <w:p w14:paraId="4388DAEE" w14:textId="66BDC23C" w:rsidR="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47" w:author="Author"/>
                <w:sz w:val="20"/>
                <w:lang w:val="en-US" w:eastAsia="pt-PT"/>
              </w:rPr>
            </w:pPr>
            <w:ins w:id="17148" w:author="Author">
              <w:r>
                <w:rPr>
                  <w:sz w:val="20"/>
                  <w:lang w:val="en-US" w:eastAsia="pt-PT"/>
                </w:rPr>
                <w:t xml:space="preserve">    “CRM”</w:t>
              </w:r>
            </w:ins>
          </w:p>
          <w:p w14:paraId="77069E3A" w14:textId="7443C3DC"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49" w:author="Author"/>
                <w:sz w:val="20"/>
                <w:lang w:val="en-US" w:eastAsia="pt-PT"/>
              </w:rPr>
            </w:pPr>
            <w:ins w:id="17150" w:author="Author">
              <w:r>
                <w:rPr>
                  <w:sz w:val="20"/>
                  <w:lang w:val="en-US" w:eastAsia="pt-PT"/>
                </w:rPr>
                <w:t>]</w:t>
              </w:r>
            </w:ins>
          </w:p>
          <w:p w14:paraId="53F12116" w14:textId="5DA3DB9E"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51" w:author="Author"/>
                <w:sz w:val="20"/>
                <w:lang w:val="en-US" w:eastAsia="pt-PT"/>
              </w:rPr>
            </w:pPr>
            <w:del w:id="17152" w:author="Author">
              <w:r w:rsidRPr="001502DD" w:rsidDel="00AF0A01">
                <w:rPr>
                  <w:sz w:val="20"/>
                  <w:lang w:val="en-US" w:eastAsia="pt-PT"/>
                </w:rPr>
                <w:delText xml:space="preserve">    "value": “StandardFull”,</w:delText>
              </w:r>
            </w:del>
          </w:p>
          <w:p w14:paraId="648F394F" w14:textId="301FC390"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53" w:author="Author"/>
                <w:sz w:val="20"/>
                <w:lang w:val="en-US" w:eastAsia="pt-PT"/>
              </w:rPr>
            </w:pPr>
            <w:del w:id="17154" w:author="Author">
              <w:r w:rsidRPr="001502DD" w:rsidDel="00AF0A01">
                <w:rPr>
                  <w:sz w:val="20"/>
                  <w:lang w:val="en-US" w:eastAsia="pt-PT"/>
                </w:rPr>
                <w:delText xml:space="preserve">    “text”: "</w:delText>
              </w:r>
              <w:r w:rsidRPr="001502DD" w:rsidDel="00AF0A01">
                <w:rPr>
                  <w:sz w:val="20"/>
                </w:rPr>
                <w:delText xml:space="preserve"> </w:delText>
              </w:r>
              <w:r w:rsidRPr="001502DD" w:rsidDel="00AF0A01">
                <w:rPr>
                  <w:sz w:val="20"/>
                  <w:lang w:val="en-US" w:eastAsia="pt-PT"/>
                </w:rPr>
                <w:delText>mngSimCard.combos.cardtype.standardfull"</w:delText>
              </w:r>
            </w:del>
          </w:p>
          <w:p w14:paraId="65967040" w14:textId="77777777" w:rsidR="00AF0A01" w:rsidRPr="00E73B40"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1502DD">
              <w:rPr>
                <w:sz w:val="20"/>
                <w:lang w:val="en-US" w:eastAsia="pt-PT"/>
              </w:rPr>
              <w:t>}</w:t>
            </w:r>
          </w:p>
          <w:p w14:paraId="7E0A2EEC" w14:textId="575D3E4F"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AF0A01" w:rsidRPr="00E73B40" w14:paraId="30D2F143"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59E8EB1" w14:textId="2F2C4E97" w:rsidR="00AF0A01" w:rsidRPr="001502DD" w:rsidRDefault="00AF0A01" w:rsidP="00AF0A01">
            <w:pPr>
              <w:spacing w:before="120"/>
              <w:jc w:val="left"/>
              <w:rPr>
                <w:sz w:val="20"/>
              </w:rPr>
            </w:pPr>
            <w:r w:rsidRPr="001502DD">
              <w:rPr>
                <w:sz w:val="20"/>
              </w:rPr>
              <w:t>Json Path</w:t>
            </w:r>
          </w:p>
        </w:tc>
        <w:tc>
          <w:tcPr>
            <w:tcW w:w="7551" w:type="dxa"/>
            <w:gridSpan w:val="3"/>
          </w:tcPr>
          <w:p w14:paraId="5ED51D53" w14:textId="389B04A9" w:rsidR="00AF0A01" w:rsidRPr="001502DD" w:rsidRDefault="00AF0A01" w:rsidP="001B79F9">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del w:id="17155" w:author="Author">
              <w:r w:rsidRPr="001502DD" w:rsidDel="001B79F9">
                <w:rPr>
                  <w:sz w:val="20"/>
                  <w:lang w:val="en-US" w:eastAsia="pt-PT"/>
                </w:rPr>
                <w:delText>combos/reason/items</w:delText>
              </w:r>
            </w:del>
            <w:ins w:id="17156" w:author="Author">
              <w:r w:rsidR="001B79F9">
                <w:rPr>
                  <w:sz w:val="20"/>
                  <w:lang w:val="en-US" w:eastAsia="pt-PT"/>
                </w:rPr>
                <w:t>internal/takeoverChannels</w:t>
              </w:r>
            </w:ins>
          </w:p>
        </w:tc>
      </w:tr>
      <w:tr w:rsidR="00AF0A01" w:rsidRPr="00E73B40" w14:paraId="02EA5C7C"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tcPr>
          <w:p w14:paraId="277E77B3" w14:textId="2D100821" w:rsidR="00AF0A01" w:rsidRPr="001502DD" w:rsidRDefault="00AF0A01" w:rsidP="00AF0A01">
            <w:pPr>
              <w:spacing w:before="120"/>
              <w:jc w:val="left"/>
              <w:rPr>
                <w:sz w:val="20"/>
              </w:rPr>
            </w:pPr>
            <w:r w:rsidRPr="001502DD">
              <w:rPr>
                <w:sz w:val="20"/>
              </w:rPr>
              <w:t>BPT Table / Entity</w:t>
            </w:r>
          </w:p>
        </w:tc>
        <w:tc>
          <w:tcPr>
            <w:tcW w:w="7551" w:type="dxa"/>
            <w:gridSpan w:val="3"/>
            <w:tcBorders>
              <w:bottom w:val="single" w:sz="4" w:space="0" w:color="auto"/>
            </w:tcBorders>
          </w:tcPr>
          <w:p w14:paraId="39C2D822" w14:textId="77777777"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p>
        </w:tc>
      </w:tr>
      <w:tr w:rsidR="003860AF" w:rsidRPr="00E73B40" w14:paraId="1BA5CC8A" w14:textId="77777777" w:rsidTr="003860AF">
        <w:trPr>
          <w:ins w:id="17157"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tcPr>
          <w:p w14:paraId="334E14AF" w14:textId="521F38AB" w:rsidR="003860AF" w:rsidRPr="001502DD" w:rsidRDefault="003860AF" w:rsidP="003860AF">
            <w:pPr>
              <w:spacing w:before="120"/>
              <w:jc w:val="left"/>
              <w:rPr>
                <w:ins w:id="17158" w:author="Author"/>
                <w:sz w:val="20"/>
              </w:rPr>
            </w:pPr>
            <w:ins w:id="17159" w:author="Author">
              <w:r w:rsidRPr="001502DD">
                <w:rPr>
                  <w:sz w:val="20"/>
                </w:rPr>
                <w:t>RF# / Name</w:t>
              </w:r>
            </w:ins>
          </w:p>
        </w:tc>
        <w:tc>
          <w:tcPr>
            <w:tcW w:w="2438" w:type="dxa"/>
            <w:gridSpan w:val="2"/>
            <w:tcBorders>
              <w:top w:val="single" w:sz="4" w:space="0" w:color="auto"/>
            </w:tcBorders>
          </w:tcPr>
          <w:p w14:paraId="3D56EBC1" w14:textId="25095A58"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60" w:author="Author"/>
                <w:sz w:val="20"/>
                <w:szCs w:val="22"/>
                <w:lang w:val="en-IE" w:eastAsia="pt-PT"/>
              </w:rPr>
            </w:pPr>
            <w:ins w:id="17161" w:author="Author">
              <w:r>
                <w:rPr>
                  <w:sz w:val="20"/>
                </w:rPr>
                <w:t>UFE_RD169</w:t>
              </w:r>
            </w:ins>
          </w:p>
        </w:tc>
        <w:tc>
          <w:tcPr>
            <w:tcW w:w="5113" w:type="dxa"/>
            <w:tcBorders>
              <w:top w:val="single" w:sz="4" w:space="0" w:color="auto"/>
            </w:tcBorders>
          </w:tcPr>
          <w:p w14:paraId="557C4667" w14:textId="6927585E"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62" w:author="Author"/>
                <w:sz w:val="20"/>
                <w:szCs w:val="22"/>
                <w:lang w:val="en-IE" w:eastAsia="pt-PT"/>
              </w:rPr>
            </w:pPr>
            <w:ins w:id="17163" w:author="Author">
              <w:r>
                <w:rPr>
                  <w:sz w:val="20"/>
                  <w:szCs w:val="22"/>
                  <w:lang w:val="en-IE" w:eastAsia="pt-PT"/>
                </w:rPr>
                <w:t>Store list</w:t>
              </w:r>
            </w:ins>
          </w:p>
        </w:tc>
      </w:tr>
      <w:tr w:rsidR="003860AF" w:rsidRPr="00E73B40" w14:paraId="74F16A1A" w14:textId="77777777" w:rsidTr="003860AF">
        <w:trPr>
          <w:ins w:id="17164" w:author="Author"/>
        </w:trPr>
        <w:tc>
          <w:tcPr>
            <w:cnfStyle w:val="001000000000" w:firstRow="0" w:lastRow="0" w:firstColumn="1" w:lastColumn="0" w:oddVBand="0" w:evenVBand="0" w:oddHBand="0" w:evenHBand="0" w:firstRowFirstColumn="0" w:firstRowLastColumn="0" w:lastRowFirstColumn="0" w:lastRowLastColumn="0"/>
            <w:tcW w:w="2065" w:type="dxa"/>
          </w:tcPr>
          <w:p w14:paraId="0B5CC1BD" w14:textId="12CDC992" w:rsidR="003860AF" w:rsidRPr="001502DD" w:rsidRDefault="003860AF" w:rsidP="003860AF">
            <w:pPr>
              <w:spacing w:before="120"/>
              <w:jc w:val="left"/>
              <w:rPr>
                <w:ins w:id="17165" w:author="Author"/>
                <w:sz w:val="20"/>
              </w:rPr>
            </w:pPr>
            <w:ins w:id="17166" w:author="Author">
              <w:r w:rsidRPr="001502DD">
                <w:rPr>
                  <w:sz w:val="20"/>
                </w:rPr>
                <w:t>Description</w:t>
              </w:r>
            </w:ins>
          </w:p>
        </w:tc>
        <w:tc>
          <w:tcPr>
            <w:tcW w:w="7551" w:type="dxa"/>
            <w:gridSpan w:val="3"/>
          </w:tcPr>
          <w:p w14:paraId="00812191" w14:textId="43EB3925"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67" w:author="Author"/>
                <w:sz w:val="20"/>
                <w:szCs w:val="22"/>
                <w:lang w:val="en-IE" w:eastAsia="pt-PT"/>
              </w:rPr>
            </w:pPr>
            <w:ins w:id="17168" w:author="Author">
              <w:r>
                <w:rPr>
                  <w:sz w:val="20"/>
                  <w:szCs w:val="22"/>
                  <w:lang w:val="en-IE" w:eastAsia="pt-PT"/>
                </w:rPr>
                <w:t>List of available stores</w:t>
              </w:r>
            </w:ins>
          </w:p>
        </w:tc>
      </w:tr>
      <w:tr w:rsidR="003860AF" w:rsidRPr="00E73B40" w14:paraId="66B9E4EA" w14:textId="77777777" w:rsidTr="003860AF">
        <w:trPr>
          <w:ins w:id="17169" w:author="Author"/>
        </w:trPr>
        <w:tc>
          <w:tcPr>
            <w:cnfStyle w:val="001000000000" w:firstRow="0" w:lastRow="0" w:firstColumn="1" w:lastColumn="0" w:oddVBand="0" w:evenVBand="0" w:oddHBand="0" w:evenHBand="0" w:firstRowFirstColumn="0" w:firstRowLastColumn="0" w:lastRowFirstColumn="0" w:lastRowLastColumn="0"/>
            <w:tcW w:w="2065" w:type="dxa"/>
          </w:tcPr>
          <w:p w14:paraId="36BD0B94" w14:textId="7BBAAA85" w:rsidR="003860AF" w:rsidRPr="001502DD" w:rsidRDefault="003860AF" w:rsidP="003860AF">
            <w:pPr>
              <w:spacing w:before="120"/>
              <w:jc w:val="left"/>
              <w:rPr>
                <w:ins w:id="17170" w:author="Author"/>
                <w:sz w:val="20"/>
              </w:rPr>
            </w:pPr>
            <w:ins w:id="17171" w:author="Author">
              <w:r w:rsidRPr="001502DD">
                <w:rPr>
                  <w:sz w:val="20"/>
                </w:rPr>
                <w:t>Type</w:t>
              </w:r>
            </w:ins>
          </w:p>
        </w:tc>
        <w:tc>
          <w:tcPr>
            <w:tcW w:w="7551" w:type="dxa"/>
            <w:gridSpan w:val="3"/>
          </w:tcPr>
          <w:p w14:paraId="1082EBDC" w14:textId="77777777" w:rsidR="003860AF"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72" w:author="Author"/>
                <w:sz w:val="20"/>
                <w:lang w:val="en-US" w:eastAsia="pt-PT"/>
              </w:rPr>
            </w:pPr>
            <w:ins w:id="17173" w:author="Author">
              <w:r w:rsidRPr="001502DD">
                <w:rPr>
                  <w:sz w:val="20"/>
                  <w:lang w:val="en-US" w:eastAsia="pt-PT"/>
                </w:rPr>
                <w:t>List of objects, keys: value (string), text (string – key value for translation in ‘i18n’ file)</w:t>
              </w:r>
              <w:r w:rsidRPr="001502DD">
                <w:rPr>
                  <w:sz w:val="20"/>
                  <w:lang w:val="en-US" w:eastAsia="pt-PT"/>
                </w:rPr>
                <w:br/>
                <w:t>{</w:t>
              </w:r>
              <w:r>
                <w:rPr>
                  <w:sz w:val="20"/>
                  <w:lang w:val="en-US" w:eastAsia="pt-PT"/>
                </w:rPr>
                <w:t>[</w:t>
              </w:r>
            </w:ins>
          </w:p>
          <w:p w14:paraId="099F0BAD" w14:textId="09813F59" w:rsidR="003860AF"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74" w:author="Author"/>
                <w:sz w:val="20"/>
                <w:lang w:val="en-US" w:eastAsia="pt-PT"/>
              </w:rPr>
            </w:pPr>
            <w:ins w:id="17175" w:author="Author">
              <w:r>
                <w:rPr>
                  <w:sz w:val="20"/>
                  <w:lang w:val="en-US" w:eastAsia="pt-PT"/>
                </w:rPr>
                <w:t xml:space="preserve">    “store</w:t>
              </w:r>
              <w:del w:id="17176" w:author="Author">
                <w:r w:rsidDel="00D87DAC">
                  <w:rPr>
                    <w:sz w:val="20"/>
                    <w:lang w:val="en-US" w:eastAsia="pt-PT"/>
                  </w:rPr>
                  <w:delText>1</w:delText>
                </w:r>
                <w:r w:rsidDel="000E3D21">
                  <w:rPr>
                    <w:sz w:val="20"/>
                    <w:lang w:val="en-US" w:eastAsia="pt-PT"/>
                  </w:rPr>
                  <w:delText>42</w:delText>
                </w:r>
              </w:del>
              <w:r>
                <w:rPr>
                  <w:sz w:val="20"/>
                  <w:lang w:val="en-US" w:eastAsia="pt-PT"/>
                </w:rPr>
                <w:t>”: “St. Georgia Street Store”</w:t>
              </w:r>
            </w:ins>
          </w:p>
          <w:p w14:paraId="358F9A87" w14:textId="77777777" w:rsidR="003860AF" w:rsidRPr="00E73B40"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77" w:author="Author"/>
                <w:sz w:val="20"/>
                <w:szCs w:val="20"/>
                <w:lang w:val="en-IE" w:eastAsia="pt-PT"/>
              </w:rPr>
            </w:pPr>
            <w:ins w:id="17178" w:author="Author">
              <w:r>
                <w:rPr>
                  <w:sz w:val="20"/>
                  <w:lang w:val="en-US" w:eastAsia="pt-PT"/>
                </w:rPr>
                <w:t>]</w:t>
              </w:r>
              <w:r w:rsidRPr="001502DD">
                <w:rPr>
                  <w:sz w:val="20"/>
                  <w:lang w:val="en-US" w:eastAsia="pt-PT"/>
                </w:rPr>
                <w:t>}</w:t>
              </w:r>
            </w:ins>
          </w:p>
          <w:p w14:paraId="0D71EDBB" w14:textId="61280D19"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79" w:author="Author"/>
                <w:sz w:val="20"/>
                <w:szCs w:val="22"/>
                <w:lang w:val="en-IE" w:eastAsia="pt-PT"/>
              </w:rPr>
            </w:pPr>
            <w:ins w:id="17180" w:author="Autho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ins>
          </w:p>
        </w:tc>
      </w:tr>
      <w:tr w:rsidR="003860AF" w:rsidRPr="00E73B40" w14:paraId="3EEC73D8" w14:textId="77777777" w:rsidTr="003860AF">
        <w:trPr>
          <w:ins w:id="17181" w:author="Author"/>
        </w:trPr>
        <w:tc>
          <w:tcPr>
            <w:cnfStyle w:val="001000000000" w:firstRow="0" w:lastRow="0" w:firstColumn="1" w:lastColumn="0" w:oddVBand="0" w:evenVBand="0" w:oddHBand="0" w:evenHBand="0" w:firstRowFirstColumn="0" w:firstRowLastColumn="0" w:lastRowFirstColumn="0" w:lastRowLastColumn="0"/>
            <w:tcW w:w="2065" w:type="dxa"/>
          </w:tcPr>
          <w:p w14:paraId="18BD77C1" w14:textId="432CB145" w:rsidR="003860AF" w:rsidRPr="001502DD" w:rsidRDefault="003860AF" w:rsidP="003860AF">
            <w:pPr>
              <w:spacing w:before="120"/>
              <w:jc w:val="left"/>
              <w:rPr>
                <w:ins w:id="17182" w:author="Author"/>
                <w:sz w:val="20"/>
              </w:rPr>
            </w:pPr>
            <w:ins w:id="17183" w:author="Author">
              <w:r w:rsidRPr="001502DD">
                <w:rPr>
                  <w:sz w:val="20"/>
                </w:rPr>
                <w:t>Json Path</w:t>
              </w:r>
            </w:ins>
          </w:p>
        </w:tc>
        <w:tc>
          <w:tcPr>
            <w:tcW w:w="7551" w:type="dxa"/>
            <w:gridSpan w:val="3"/>
          </w:tcPr>
          <w:p w14:paraId="37A7E441" w14:textId="62C1E3BB"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4" w:author="Author"/>
                <w:sz w:val="20"/>
                <w:szCs w:val="22"/>
                <w:lang w:val="en-IE" w:eastAsia="pt-PT"/>
              </w:rPr>
            </w:pPr>
            <w:ins w:id="17185" w:author="Author">
              <w:r>
                <w:rPr>
                  <w:sz w:val="20"/>
                  <w:lang w:val="en-US" w:eastAsia="pt-PT"/>
                </w:rPr>
                <w:t>combos/stores/items</w:t>
              </w:r>
            </w:ins>
          </w:p>
        </w:tc>
      </w:tr>
      <w:tr w:rsidR="003860AF" w:rsidRPr="00E73B40" w14:paraId="1911FAC7" w14:textId="77777777" w:rsidTr="003860AF">
        <w:trPr>
          <w:ins w:id="17186" w:author="Author"/>
        </w:trPr>
        <w:tc>
          <w:tcPr>
            <w:cnfStyle w:val="001000000000" w:firstRow="0" w:lastRow="0" w:firstColumn="1" w:lastColumn="0" w:oddVBand="0" w:evenVBand="0" w:oddHBand="0" w:evenHBand="0" w:firstRowFirstColumn="0" w:firstRowLastColumn="0" w:lastRowFirstColumn="0" w:lastRowLastColumn="0"/>
            <w:tcW w:w="2065" w:type="dxa"/>
          </w:tcPr>
          <w:p w14:paraId="4E88C46A" w14:textId="24996EC6" w:rsidR="003860AF" w:rsidRPr="001502DD" w:rsidRDefault="003860AF" w:rsidP="003860AF">
            <w:pPr>
              <w:spacing w:before="120"/>
              <w:jc w:val="left"/>
              <w:rPr>
                <w:ins w:id="17187" w:author="Author"/>
                <w:sz w:val="20"/>
              </w:rPr>
            </w:pPr>
            <w:ins w:id="17188" w:author="Author">
              <w:r w:rsidRPr="001502DD">
                <w:rPr>
                  <w:sz w:val="20"/>
                </w:rPr>
                <w:t>BPT Table / Entity</w:t>
              </w:r>
            </w:ins>
          </w:p>
        </w:tc>
        <w:tc>
          <w:tcPr>
            <w:tcW w:w="7551" w:type="dxa"/>
            <w:gridSpan w:val="3"/>
          </w:tcPr>
          <w:p w14:paraId="6FE40147" w14:textId="77777777"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9" w:author="Author"/>
                <w:sz w:val="20"/>
                <w:szCs w:val="22"/>
                <w:lang w:val="en-IE" w:eastAsia="pt-PT"/>
              </w:rPr>
            </w:pPr>
          </w:p>
        </w:tc>
      </w:tr>
    </w:tbl>
    <w:p w14:paraId="27A4C031" w14:textId="4A079211" w:rsidR="00234AC9" w:rsidRPr="00E73B40" w:rsidDel="00B155C8" w:rsidRDefault="00234AC9" w:rsidP="00234AC9">
      <w:pPr>
        <w:pStyle w:val="Heading3"/>
        <w:rPr>
          <w:del w:id="17190" w:author="Author"/>
          <w:lang w:val="en-IE"/>
        </w:rPr>
      </w:pPr>
      <w:bookmarkStart w:id="17191" w:name="_Toc438449959"/>
      <w:del w:id="17192" w:author="Author">
        <w:r w:rsidRPr="00E73B40" w:rsidDel="00B155C8">
          <w:rPr>
            <w:lang w:val="en-IE"/>
          </w:rPr>
          <w:delText>Users Messages</w:delText>
        </w:r>
      </w:del>
    </w:p>
    <w:p w14:paraId="766DD8FC" w14:textId="2887CA38" w:rsidR="00234AC9" w:rsidRPr="00E73B40" w:rsidDel="00B155C8" w:rsidRDefault="00234AC9" w:rsidP="00234AC9">
      <w:pPr>
        <w:tabs>
          <w:tab w:val="clear" w:pos="567"/>
        </w:tabs>
        <w:spacing w:before="0" w:after="0"/>
        <w:jc w:val="left"/>
        <w:rPr>
          <w:del w:id="17193" w:author="Author"/>
          <w:sz w:val="20"/>
          <w:lang w:val="en-IE" w:eastAsia="pt-PT"/>
        </w:rPr>
      </w:pPr>
      <w:del w:id="17194" w:author="Author">
        <w:r w:rsidRPr="00E73B40" w:rsidDel="00B155C8">
          <w:rPr>
            <w:sz w:val="20"/>
            <w:lang w:val="en-IE" w:eastAsia="pt-PT"/>
          </w:rPr>
          <w:delText xml:space="preserve">The error, warning and information messages below represent all the messages that can be displayed to the user while interacting </w:delText>
        </w:r>
        <w:r w:rsidR="004F7C7A" w:rsidRPr="00E73B40" w:rsidDel="00B155C8">
          <w:rPr>
            <w:sz w:val="20"/>
            <w:lang w:val="en-IE" w:eastAsia="pt-PT"/>
          </w:rPr>
          <w:delText xml:space="preserve">with </w:delText>
        </w:r>
        <w:r w:rsidRPr="00E73B40" w:rsidDel="00B155C8">
          <w:rPr>
            <w:sz w:val="20"/>
            <w:lang w:val="en-IE" w:eastAsia="pt-PT"/>
          </w:rPr>
          <w:delText xml:space="preserve">the process. The Description and Context fields detail in which part / moment of the process a message can be triggered. As these messages are included in the Internationalization (i18n) file, the Json Path field corresponds to the path for each message in the i18n.js file. In addition, these messages correlate to the ones identified in chapter 5. </w:delText>
        </w:r>
      </w:del>
    </w:p>
    <w:p w14:paraId="6F2A3CCC" w14:textId="5FBF53C4" w:rsidR="00234AC9" w:rsidRPr="00E73B40" w:rsidDel="00B155C8" w:rsidRDefault="00234AC9" w:rsidP="00234AC9">
      <w:pPr>
        <w:pStyle w:val="Heading4"/>
        <w:rPr>
          <w:del w:id="17195" w:author="Author"/>
          <w:lang w:val="en-IE" w:eastAsia="pt-PT"/>
        </w:rPr>
      </w:pPr>
      <w:del w:id="17196" w:author="Author">
        <w:r w:rsidRPr="00E73B40" w:rsidDel="00B155C8">
          <w:rPr>
            <w:lang w:val="en-IE" w:eastAsia="pt-PT"/>
          </w:rPr>
          <w:delText>Error Messages</w:delText>
        </w:r>
      </w:del>
    </w:p>
    <w:tbl>
      <w:tblPr>
        <w:tblStyle w:val="CelFocus"/>
        <w:tblW w:w="5000" w:type="pct"/>
        <w:tblLayout w:type="fixed"/>
        <w:tblLook w:val="04A0" w:firstRow="1" w:lastRow="0" w:firstColumn="1" w:lastColumn="0" w:noHBand="0" w:noVBand="1"/>
      </w:tblPr>
      <w:tblGrid>
        <w:gridCol w:w="2162"/>
        <w:gridCol w:w="7692"/>
        <w:tblGridChange w:id="17197">
          <w:tblGrid>
            <w:gridCol w:w="2162"/>
            <w:gridCol w:w="7692"/>
          </w:tblGrid>
        </w:tblGridChange>
      </w:tblGrid>
      <w:tr w:rsidR="00234AC9" w:rsidRPr="002937F1" w:rsidDel="00B155C8" w14:paraId="2836E10A" w14:textId="7C493E62" w:rsidTr="004F7C7A">
        <w:trPr>
          <w:cnfStyle w:val="100000000000" w:firstRow="1" w:lastRow="0" w:firstColumn="0" w:lastColumn="0" w:oddVBand="0" w:evenVBand="0" w:oddHBand="0" w:evenHBand="0" w:firstRowFirstColumn="0" w:firstRowLastColumn="0" w:lastRowFirstColumn="0" w:lastRowLastColumn="0"/>
          <w:del w:id="17198"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426B44B0" w14:textId="18FB506E" w:rsidR="00234AC9" w:rsidRPr="002937F1" w:rsidDel="00B155C8" w:rsidRDefault="00234AC9" w:rsidP="004F7C7A">
            <w:pPr>
              <w:spacing w:before="120"/>
              <w:jc w:val="left"/>
              <w:rPr>
                <w:del w:id="17199" w:author="Author"/>
                <w:rFonts w:cs="Arial"/>
                <w:sz w:val="20"/>
                <w:szCs w:val="20"/>
                <w:lang w:val="en-IE"/>
              </w:rPr>
            </w:pPr>
            <w:del w:id="17200" w:author="Author">
              <w:r w:rsidRPr="002937F1" w:rsidDel="00B155C8">
                <w:rPr>
                  <w:rFonts w:cs="Arial"/>
                  <w:sz w:val="20"/>
                  <w:szCs w:val="20"/>
                  <w:lang w:val="en-IE"/>
                </w:rPr>
                <w:delText>Messages</w:delText>
              </w:r>
            </w:del>
          </w:p>
        </w:tc>
      </w:tr>
      <w:tr w:rsidR="00234AC9" w:rsidRPr="002937F1" w:rsidDel="00B155C8" w14:paraId="275B1605" w14:textId="505006BE" w:rsidTr="004F7C7A">
        <w:trPr>
          <w:del w:id="17201" w:author="Author"/>
        </w:trPr>
        <w:tc>
          <w:tcPr>
            <w:cnfStyle w:val="001000000000" w:firstRow="0" w:lastRow="0" w:firstColumn="1" w:lastColumn="0" w:oddVBand="0" w:evenVBand="0" w:oddHBand="0" w:evenHBand="0" w:firstRowFirstColumn="0" w:firstRowLastColumn="0" w:lastRowFirstColumn="0" w:lastRowLastColumn="0"/>
            <w:tcW w:w="1097" w:type="pct"/>
          </w:tcPr>
          <w:p w14:paraId="5C6412F3" w14:textId="7BE34157" w:rsidR="00234AC9" w:rsidRPr="002937F1" w:rsidDel="00B155C8" w:rsidRDefault="00234AC9" w:rsidP="004F7C7A">
            <w:pPr>
              <w:spacing w:before="120"/>
              <w:jc w:val="left"/>
              <w:rPr>
                <w:del w:id="17202" w:author="Author"/>
                <w:rFonts w:cs="Arial"/>
                <w:sz w:val="20"/>
                <w:szCs w:val="20"/>
                <w:lang w:val="en-IE"/>
              </w:rPr>
            </w:pPr>
            <w:del w:id="17203" w:author="Author">
              <w:r w:rsidRPr="002937F1" w:rsidDel="00B155C8">
                <w:rPr>
                  <w:rFonts w:cs="Arial"/>
                  <w:sz w:val="20"/>
                  <w:szCs w:val="20"/>
                  <w:lang w:val="en-IE"/>
                </w:rPr>
                <w:delText>Message #</w:delText>
              </w:r>
            </w:del>
          </w:p>
        </w:tc>
        <w:tc>
          <w:tcPr>
            <w:tcW w:w="3903" w:type="pct"/>
          </w:tcPr>
          <w:p w14:paraId="0637D7B6" w14:textId="59DB621E"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04" w:author="Author"/>
                <w:rFonts w:cs="Arial"/>
                <w:i/>
                <w:color w:val="000000"/>
                <w:sz w:val="20"/>
                <w:szCs w:val="20"/>
                <w:lang w:val="en-IE"/>
              </w:rPr>
            </w:pPr>
            <w:del w:id="17205" w:author="Author">
              <w:r w:rsidRPr="002937F1" w:rsidDel="00B155C8">
                <w:rPr>
                  <w:rFonts w:cs="Arial"/>
                  <w:i/>
                  <w:color w:val="000000"/>
                  <w:sz w:val="20"/>
                  <w:szCs w:val="20"/>
                  <w:lang w:val="en-IE"/>
                </w:rPr>
                <w:delText>EM_SAL_1</w:delText>
              </w:r>
            </w:del>
          </w:p>
        </w:tc>
      </w:tr>
      <w:tr w:rsidR="00234AC9" w:rsidRPr="002937F1" w:rsidDel="00B155C8" w14:paraId="1AFD566D" w14:textId="14BA9150" w:rsidTr="004F7C7A">
        <w:trPr>
          <w:del w:id="17206" w:author="Author"/>
        </w:trPr>
        <w:tc>
          <w:tcPr>
            <w:cnfStyle w:val="001000000000" w:firstRow="0" w:lastRow="0" w:firstColumn="1" w:lastColumn="0" w:oddVBand="0" w:evenVBand="0" w:oddHBand="0" w:evenHBand="0" w:firstRowFirstColumn="0" w:firstRowLastColumn="0" w:lastRowFirstColumn="0" w:lastRowLastColumn="0"/>
            <w:tcW w:w="1097" w:type="pct"/>
          </w:tcPr>
          <w:p w14:paraId="6C687A6E" w14:textId="3A431D13" w:rsidR="00234AC9" w:rsidRPr="002937F1" w:rsidDel="00B155C8" w:rsidRDefault="00234AC9" w:rsidP="004F7C7A">
            <w:pPr>
              <w:spacing w:before="120"/>
              <w:jc w:val="left"/>
              <w:rPr>
                <w:del w:id="17207" w:author="Author"/>
                <w:rFonts w:cs="Arial"/>
                <w:sz w:val="20"/>
                <w:szCs w:val="20"/>
                <w:lang w:val="en-IE"/>
              </w:rPr>
            </w:pPr>
            <w:del w:id="17208" w:author="Author">
              <w:r w:rsidRPr="002937F1" w:rsidDel="00B155C8">
                <w:rPr>
                  <w:rFonts w:cs="Arial"/>
                  <w:sz w:val="20"/>
                  <w:szCs w:val="20"/>
                  <w:lang w:val="en-IE"/>
                </w:rPr>
                <w:delText>Description</w:delText>
              </w:r>
            </w:del>
          </w:p>
        </w:tc>
        <w:tc>
          <w:tcPr>
            <w:tcW w:w="3903" w:type="pct"/>
          </w:tcPr>
          <w:p w14:paraId="7F2DCC23" w14:textId="0940C462"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09" w:author="Author"/>
                <w:rFonts w:cs="Arial"/>
                <w:b/>
                <w:bCs/>
                <w:i/>
                <w:iCs/>
                <w:color w:val="000000"/>
                <w:sz w:val="20"/>
                <w:szCs w:val="20"/>
                <w:lang w:val="en-IE"/>
              </w:rPr>
            </w:pPr>
            <w:ins w:id="17210" w:author="Author">
              <w:del w:id="17211" w:author="Author">
                <w:r w:rsidRPr="0034343E" w:rsidDel="00B155C8">
                  <w:rPr>
                    <w:rFonts w:cs="Arial"/>
                    <w:color w:val="000000"/>
                    <w:sz w:val="20"/>
                    <w:szCs w:val="20"/>
                    <w:lang w:val="en-IE"/>
                  </w:rPr>
                  <w:delText>Message displayed if an error occurs while getting the available MSISDN</w:delText>
                </w:r>
              </w:del>
            </w:ins>
            <w:del w:id="17212" w:author="Author">
              <w:r w:rsidR="00234AC9" w:rsidRPr="002937F1" w:rsidDel="00B155C8">
                <w:rPr>
                  <w:rFonts w:cs="Arial"/>
                  <w:color w:val="000000"/>
                  <w:sz w:val="20"/>
                  <w:szCs w:val="20"/>
                  <w:lang w:val="en-IE"/>
                </w:rPr>
                <w:delText>Message displayed</w:delText>
              </w:r>
              <w:r w:rsidR="00FB5CF9" w:rsidRPr="002937F1" w:rsidDel="00B155C8">
                <w:rPr>
                  <w:rFonts w:cs="Arial"/>
                  <w:color w:val="000000"/>
                  <w:sz w:val="20"/>
                  <w:szCs w:val="20"/>
                  <w:lang w:val="en-IE"/>
                </w:rPr>
                <w:delText xml:space="preserve"> if an error occurs while getting the available </w:delText>
              </w:r>
              <w:r w:rsidR="00234AC9" w:rsidRPr="002937F1" w:rsidDel="00B155C8">
                <w:rPr>
                  <w:rFonts w:cs="Arial"/>
                  <w:color w:val="000000"/>
                  <w:sz w:val="20"/>
                  <w:szCs w:val="20"/>
                  <w:lang w:val="en-IE"/>
                </w:rPr>
                <w:delText>MSISDN</w:delText>
              </w:r>
            </w:del>
          </w:p>
        </w:tc>
      </w:tr>
      <w:tr w:rsidR="00234AC9" w:rsidRPr="002937F1" w:rsidDel="00B155C8" w14:paraId="683C37EA" w14:textId="11E262E1" w:rsidTr="004F7C7A">
        <w:trPr>
          <w:del w:id="17213" w:author="Author"/>
        </w:trPr>
        <w:tc>
          <w:tcPr>
            <w:cnfStyle w:val="001000000000" w:firstRow="0" w:lastRow="0" w:firstColumn="1" w:lastColumn="0" w:oddVBand="0" w:evenVBand="0" w:oddHBand="0" w:evenHBand="0" w:firstRowFirstColumn="0" w:firstRowLastColumn="0" w:lastRowFirstColumn="0" w:lastRowLastColumn="0"/>
            <w:tcW w:w="1097" w:type="pct"/>
          </w:tcPr>
          <w:p w14:paraId="03E942E2" w14:textId="4E9D15FF" w:rsidR="00234AC9" w:rsidRPr="002937F1" w:rsidDel="00B155C8" w:rsidRDefault="00234AC9" w:rsidP="004F7C7A">
            <w:pPr>
              <w:spacing w:before="120"/>
              <w:jc w:val="left"/>
              <w:rPr>
                <w:del w:id="17214" w:author="Author"/>
                <w:rFonts w:cs="Arial"/>
                <w:sz w:val="20"/>
                <w:szCs w:val="20"/>
                <w:lang w:val="en-IE"/>
              </w:rPr>
            </w:pPr>
            <w:del w:id="17215" w:author="Author">
              <w:r w:rsidRPr="002937F1" w:rsidDel="00B155C8">
                <w:rPr>
                  <w:rFonts w:cs="Arial"/>
                  <w:sz w:val="20"/>
                  <w:szCs w:val="20"/>
                  <w:lang w:val="en-IE"/>
                </w:rPr>
                <w:delText>Context</w:delText>
              </w:r>
            </w:del>
          </w:p>
        </w:tc>
        <w:tc>
          <w:tcPr>
            <w:tcW w:w="3903" w:type="pct"/>
          </w:tcPr>
          <w:p w14:paraId="26B77CD1" w14:textId="6D91EA9C"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16" w:author="Author"/>
                <w:rFonts w:cs="Arial"/>
                <w:sz w:val="20"/>
                <w:szCs w:val="20"/>
                <w:lang w:val="en-IE" w:eastAsia="pt-PT"/>
              </w:rPr>
            </w:pPr>
            <w:del w:id="17217" w:author="Author">
              <w:r w:rsidRPr="002937F1" w:rsidDel="00B155C8">
                <w:rPr>
                  <w:rFonts w:cs="Arial"/>
                  <w:sz w:val="20"/>
                  <w:szCs w:val="20"/>
                  <w:lang w:val="en-IE" w:eastAsia="pt-PT"/>
                </w:rPr>
                <w:delText>Choosing offer to subscribe or another MSISDN</w:delText>
              </w:r>
            </w:del>
          </w:p>
        </w:tc>
      </w:tr>
      <w:tr w:rsidR="00234AC9" w:rsidRPr="002937F1" w:rsidDel="00B155C8" w14:paraId="181012D6" w14:textId="476ED5C0" w:rsidTr="004F7C7A">
        <w:trPr>
          <w:del w:id="1721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939EB9D" w14:textId="28B66E9F" w:rsidR="00234AC9" w:rsidRPr="002937F1" w:rsidDel="00B155C8" w:rsidRDefault="00234AC9" w:rsidP="004F7C7A">
            <w:pPr>
              <w:spacing w:before="120"/>
              <w:jc w:val="left"/>
              <w:rPr>
                <w:del w:id="17219" w:author="Author"/>
                <w:rFonts w:cs="Arial"/>
                <w:sz w:val="20"/>
                <w:szCs w:val="20"/>
                <w:lang w:val="en-IE"/>
              </w:rPr>
            </w:pPr>
            <w:del w:id="17220"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6E10DD8B" w14:textId="1F3B77C7"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21" w:author="Author"/>
                <w:rFonts w:cs="Arial"/>
                <w:sz w:val="20"/>
                <w:szCs w:val="20"/>
                <w:lang w:val="en-IE" w:eastAsia="pt-PT"/>
              </w:rPr>
            </w:pPr>
            <w:del w:id="17222" w:author="Author">
              <w:r w:rsidRPr="002937F1" w:rsidDel="00B155C8">
                <w:rPr>
                  <w:rFonts w:cs="Arial"/>
                  <w:sz w:val="20"/>
                  <w:szCs w:val="20"/>
                  <w:lang w:val="en-IE" w:eastAsia="pt-PT"/>
                </w:rPr>
                <w:delText>sales.messages.error.ERROR_GETTING_AVAILABLE_MSISDN</w:delText>
              </w:r>
            </w:del>
          </w:p>
        </w:tc>
      </w:tr>
      <w:tr w:rsidR="00C15473" w:rsidRPr="002937F1" w:rsidDel="00B155C8" w14:paraId="428E0E7A" w14:textId="4F3FFD90" w:rsidTr="004F7C7A">
        <w:trPr>
          <w:del w:id="1722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BAF609A" w14:textId="791A29EF" w:rsidR="00C15473" w:rsidRPr="002937F1" w:rsidDel="00B155C8" w:rsidRDefault="00C15473" w:rsidP="00C15473">
            <w:pPr>
              <w:spacing w:before="120"/>
              <w:jc w:val="left"/>
              <w:rPr>
                <w:del w:id="17224" w:author="Author"/>
                <w:rFonts w:cs="Arial"/>
                <w:sz w:val="20"/>
                <w:szCs w:val="20"/>
                <w:lang w:val="en-IE"/>
              </w:rPr>
            </w:pPr>
            <w:del w:id="1722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219CB03" w14:textId="523ED36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26" w:author="Author"/>
                <w:rFonts w:cs="Arial"/>
                <w:color w:val="000000"/>
                <w:sz w:val="20"/>
                <w:szCs w:val="20"/>
                <w:lang w:val="en-IE"/>
              </w:rPr>
            </w:pPr>
            <w:ins w:id="17227" w:author="Author">
              <w:del w:id="17228" w:author="Author">
                <w:r w:rsidRPr="00E73B40" w:rsidDel="00B155C8">
                  <w:rPr>
                    <w:sz w:val="20"/>
                    <w:lang w:val="en-IE"/>
                  </w:rPr>
                  <w:delText>It was not possible to get the available MSISDN</w:delText>
                </w:r>
                <w:r w:rsidDel="00B155C8">
                  <w:rPr>
                    <w:sz w:val="20"/>
                    <w:lang w:val="en-IE"/>
                  </w:rPr>
                  <w:delText>s</w:delText>
                </w:r>
                <w:r w:rsidRPr="00E73B40" w:rsidDel="00B155C8">
                  <w:rPr>
                    <w:sz w:val="20"/>
                    <w:lang w:val="en-IE"/>
                  </w:rPr>
                  <w:delText>. Please try again.</w:delText>
                </w:r>
              </w:del>
            </w:ins>
            <w:del w:id="17229" w:author="Author">
              <w:r w:rsidRPr="002937F1" w:rsidDel="00B155C8">
                <w:rPr>
                  <w:rFonts w:cs="Arial"/>
                  <w:color w:val="000000"/>
                  <w:sz w:val="20"/>
                  <w:szCs w:val="20"/>
                  <w:lang w:val="en-IE"/>
                </w:rPr>
                <w:delText>It was not possible to get the available MSISDN. Please try again.</w:delText>
              </w:r>
            </w:del>
          </w:p>
        </w:tc>
      </w:tr>
      <w:tr w:rsidR="00234AC9" w:rsidRPr="002937F1" w:rsidDel="00B155C8" w14:paraId="09920E25" w14:textId="75EE5425" w:rsidTr="004F7C7A">
        <w:trPr>
          <w:del w:id="1723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CE36BC" w14:textId="4F8A26D6" w:rsidR="00234AC9" w:rsidRPr="002937F1" w:rsidDel="00B155C8" w:rsidRDefault="00234AC9" w:rsidP="004F7C7A">
            <w:pPr>
              <w:spacing w:before="120"/>
              <w:jc w:val="left"/>
              <w:rPr>
                <w:del w:id="17231" w:author="Author"/>
                <w:rFonts w:cs="Arial"/>
                <w:sz w:val="20"/>
                <w:szCs w:val="20"/>
                <w:lang w:val="en-IE"/>
              </w:rPr>
            </w:pPr>
            <w:del w:id="17232" w:author="Author">
              <w:r w:rsidRPr="002937F1" w:rsidDel="00B155C8">
                <w:rPr>
                  <w:rFonts w:cs="Arial"/>
                  <w:sz w:val="20"/>
                  <w:szCs w:val="20"/>
                  <w:lang w:val="en-IE"/>
                </w:rPr>
                <w:delText>Message #</w:delText>
              </w:r>
            </w:del>
          </w:p>
        </w:tc>
        <w:tc>
          <w:tcPr>
            <w:tcW w:w="3903" w:type="pct"/>
            <w:tcBorders>
              <w:top w:val="single" w:sz="12" w:space="0" w:color="C00000"/>
            </w:tcBorders>
          </w:tcPr>
          <w:p w14:paraId="2816B106" w14:textId="713E166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33" w:author="Author"/>
                <w:rFonts w:cs="Arial"/>
                <w:i/>
                <w:color w:val="000000"/>
                <w:sz w:val="20"/>
                <w:szCs w:val="20"/>
                <w:lang w:val="en-IE"/>
              </w:rPr>
            </w:pPr>
            <w:del w:id="17234" w:author="Author">
              <w:r w:rsidRPr="002937F1" w:rsidDel="00B155C8">
                <w:rPr>
                  <w:rFonts w:cs="Arial"/>
                  <w:i/>
                  <w:color w:val="000000"/>
                  <w:sz w:val="20"/>
                  <w:szCs w:val="20"/>
                  <w:lang w:val="en-IE"/>
                </w:rPr>
                <w:delText>EM_SAL_2</w:delText>
              </w:r>
            </w:del>
          </w:p>
        </w:tc>
      </w:tr>
      <w:tr w:rsidR="00234AC9" w:rsidRPr="002937F1" w:rsidDel="00B155C8" w14:paraId="48CB17BD" w14:textId="4642C9B5" w:rsidTr="004F7C7A">
        <w:trPr>
          <w:del w:id="17235" w:author="Author"/>
        </w:trPr>
        <w:tc>
          <w:tcPr>
            <w:cnfStyle w:val="001000000000" w:firstRow="0" w:lastRow="0" w:firstColumn="1" w:lastColumn="0" w:oddVBand="0" w:evenVBand="0" w:oddHBand="0" w:evenHBand="0" w:firstRowFirstColumn="0" w:firstRowLastColumn="0" w:lastRowFirstColumn="0" w:lastRowLastColumn="0"/>
            <w:tcW w:w="1097" w:type="pct"/>
          </w:tcPr>
          <w:p w14:paraId="4335688C" w14:textId="6785D742" w:rsidR="00234AC9" w:rsidRPr="002937F1" w:rsidDel="00B155C8" w:rsidRDefault="00234AC9" w:rsidP="004F7C7A">
            <w:pPr>
              <w:spacing w:before="120"/>
              <w:jc w:val="left"/>
              <w:rPr>
                <w:del w:id="17236" w:author="Author"/>
                <w:rFonts w:cs="Arial"/>
                <w:sz w:val="20"/>
                <w:szCs w:val="20"/>
                <w:lang w:val="en-IE"/>
              </w:rPr>
            </w:pPr>
            <w:del w:id="17237" w:author="Author">
              <w:r w:rsidRPr="002937F1" w:rsidDel="00B155C8">
                <w:rPr>
                  <w:rFonts w:cs="Arial"/>
                  <w:sz w:val="20"/>
                  <w:szCs w:val="20"/>
                  <w:lang w:val="en-IE"/>
                </w:rPr>
                <w:delText>Description</w:delText>
              </w:r>
            </w:del>
          </w:p>
        </w:tc>
        <w:tc>
          <w:tcPr>
            <w:tcW w:w="3903" w:type="pct"/>
          </w:tcPr>
          <w:p w14:paraId="72F8AB28" w14:textId="124A44EC"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38" w:author="Author"/>
                <w:rFonts w:cs="Arial"/>
                <w:color w:val="000000"/>
                <w:sz w:val="20"/>
                <w:szCs w:val="20"/>
                <w:lang w:val="en-IE"/>
              </w:rPr>
            </w:pPr>
            <w:ins w:id="17239" w:author="Author">
              <w:del w:id="17240" w:author="Author">
                <w:r w:rsidRPr="0034343E" w:rsidDel="00B155C8">
                  <w:rPr>
                    <w:rFonts w:cs="Arial"/>
                    <w:color w:val="000000"/>
                    <w:sz w:val="20"/>
                    <w:szCs w:val="20"/>
                    <w:lang w:val="en-IE"/>
                  </w:rPr>
                  <w:delText>Message displayed if an error occurs while reserving a MSISDN</w:delText>
                </w:r>
              </w:del>
            </w:ins>
            <w:del w:id="17241" w:author="Author">
              <w:r w:rsidR="00FB5CF9"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reserving a MSISDN </w:delText>
              </w:r>
            </w:del>
          </w:p>
        </w:tc>
      </w:tr>
      <w:tr w:rsidR="00234AC9" w:rsidRPr="002937F1" w:rsidDel="00B155C8" w14:paraId="29C109F1" w14:textId="2AABDE63" w:rsidTr="004F7C7A">
        <w:trPr>
          <w:del w:id="17242" w:author="Author"/>
        </w:trPr>
        <w:tc>
          <w:tcPr>
            <w:cnfStyle w:val="001000000000" w:firstRow="0" w:lastRow="0" w:firstColumn="1" w:lastColumn="0" w:oddVBand="0" w:evenVBand="0" w:oddHBand="0" w:evenHBand="0" w:firstRowFirstColumn="0" w:firstRowLastColumn="0" w:lastRowFirstColumn="0" w:lastRowLastColumn="0"/>
            <w:tcW w:w="1097" w:type="pct"/>
          </w:tcPr>
          <w:p w14:paraId="325A9164" w14:textId="55A513B6" w:rsidR="00234AC9" w:rsidRPr="002937F1" w:rsidDel="00B155C8" w:rsidRDefault="00234AC9" w:rsidP="004F7C7A">
            <w:pPr>
              <w:spacing w:before="120"/>
              <w:jc w:val="left"/>
              <w:rPr>
                <w:del w:id="17243" w:author="Author"/>
                <w:rFonts w:cs="Arial"/>
                <w:sz w:val="20"/>
                <w:szCs w:val="20"/>
                <w:lang w:val="en-IE"/>
              </w:rPr>
            </w:pPr>
            <w:del w:id="17244" w:author="Author">
              <w:r w:rsidRPr="002937F1" w:rsidDel="00B155C8">
                <w:rPr>
                  <w:rFonts w:cs="Arial"/>
                  <w:sz w:val="20"/>
                  <w:szCs w:val="20"/>
                  <w:lang w:val="en-IE"/>
                </w:rPr>
                <w:delText>Context</w:delText>
              </w:r>
            </w:del>
          </w:p>
        </w:tc>
        <w:tc>
          <w:tcPr>
            <w:tcW w:w="3903" w:type="pct"/>
          </w:tcPr>
          <w:p w14:paraId="57887A1A" w14:textId="39A283E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45" w:author="Author"/>
                <w:rFonts w:cs="Arial"/>
                <w:sz w:val="20"/>
                <w:szCs w:val="20"/>
                <w:lang w:val="en-IE" w:eastAsia="pt-PT"/>
              </w:rPr>
            </w:pPr>
            <w:del w:id="17246" w:author="Author">
              <w:r w:rsidRPr="002937F1" w:rsidDel="00B155C8">
                <w:rPr>
                  <w:rFonts w:cs="Arial"/>
                  <w:sz w:val="20"/>
                  <w:szCs w:val="20"/>
                  <w:lang w:val="en-IE" w:eastAsia="pt-PT"/>
                </w:rPr>
                <w:delText>Choosing offer to subscribe</w:delText>
              </w:r>
            </w:del>
          </w:p>
        </w:tc>
      </w:tr>
      <w:tr w:rsidR="00234AC9" w:rsidRPr="002937F1" w:rsidDel="00B155C8" w14:paraId="6467E63A" w14:textId="71514C5A" w:rsidTr="004F7C7A">
        <w:trPr>
          <w:del w:id="1724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DA73BDD" w14:textId="10F28C3A" w:rsidR="00234AC9" w:rsidRPr="002937F1" w:rsidDel="00B155C8" w:rsidRDefault="00234AC9" w:rsidP="004F7C7A">
            <w:pPr>
              <w:spacing w:before="120"/>
              <w:jc w:val="left"/>
              <w:rPr>
                <w:del w:id="17248" w:author="Author"/>
                <w:rFonts w:cs="Arial"/>
                <w:sz w:val="20"/>
                <w:szCs w:val="20"/>
                <w:lang w:val="en-IE"/>
              </w:rPr>
            </w:pPr>
            <w:del w:id="17249"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43B07AE8" w14:textId="71269C9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50" w:author="Author"/>
                <w:rFonts w:cs="Arial"/>
                <w:sz w:val="20"/>
                <w:szCs w:val="20"/>
                <w:lang w:val="en-IE" w:eastAsia="pt-PT"/>
              </w:rPr>
            </w:pPr>
            <w:del w:id="17251" w:author="Author">
              <w:r w:rsidRPr="002937F1" w:rsidDel="00B155C8">
                <w:rPr>
                  <w:rFonts w:cs="Arial"/>
                  <w:sz w:val="20"/>
                  <w:szCs w:val="20"/>
                  <w:lang w:val="en-IE" w:eastAsia="pt-PT"/>
                </w:rPr>
                <w:delText>sales.messages.error.ERROR_RESERVING_AVAILABLE_MSISDN</w:delText>
              </w:r>
            </w:del>
          </w:p>
        </w:tc>
      </w:tr>
      <w:tr w:rsidR="00C15473" w:rsidRPr="002937F1" w:rsidDel="00B155C8" w14:paraId="2A00C971" w14:textId="35AAF125" w:rsidTr="004F7C7A">
        <w:trPr>
          <w:del w:id="1725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0F83802" w14:textId="1135E330" w:rsidR="00C15473" w:rsidRPr="002937F1" w:rsidDel="00B155C8" w:rsidRDefault="00C15473" w:rsidP="00C15473">
            <w:pPr>
              <w:spacing w:before="120"/>
              <w:jc w:val="left"/>
              <w:rPr>
                <w:del w:id="17253" w:author="Author"/>
                <w:rFonts w:cs="Arial"/>
                <w:sz w:val="20"/>
                <w:szCs w:val="20"/>
                <w:lang w:val="en-IE"/>
              </w:rPr>
            </w:pPr>
            <w:del w:id="1725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D895EA5" w14:textId="3B9747D1"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55" w:author="Author"/>
                <w:rFonts w:cs="Arial"/>
                <w:color w:val="000000"/>
                <w:sz w:val="20"/>
                <w:szCs w:val="20"/>
                <w:lang w:val="en-IE"/>
              </w:rPr>
            </w:pPr>
            <w:ins w:id="17256" w:author="Author">
              <w:del w:id="17257" w:author="Author">
                <w:r w:rsidRPr="00FA586C" w:rsidDel="00B155C8">
                  <w:rPr>
                    <w:sz w:val="20"/>
                    <w:lang w:val="en-IE"/>
                  </w:rPr>
                  <w:delText>It was not possible to reserve the specified MSISDN. Please try again.</w:delText>
                </w:r>
              </w:del>
            </w:ins>
            <w:del w:id="17258" w:author="Author">
              <w:r w:rsidRPr="002937F1" w:rsidDel="00B155C8">
                <w:rPr>
                  <w:rFonts w:cs="Arial"/>
                  <w:color w:val="000000"/>
                  <w:sz w:val="20"/>
                  <w:szCs w:val="20"/>
                  <w:lang w:val="en-IE"/>
                </w:rPr>
                <w:delText>It was not possible to reserve an available MSISDN. Please try again.</w:delText>
              </w:r>
            </w:del>
          </w:p>
        </w:tc>
      </w:tr>
      <w:tr w:rsidR="00234AC9" w:rsidRPr="002937F1" w:rsidDel="00B155C8" w14:paraId="528FE03B" w14:textId="3DA99242" w:rsidTr="004F7C7A">
        <w:trPr>
          <w:del w:id="1725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B3CCFC2" w14:textId="52D9FAF7" w:rsidR="00234AC9" w:rsidRPr="002937F1" w:rsidDel="00B155C8" w:rsidRDefault="00234AC9" w:rsidP="004F7C7A">
            <w:pPr>
              <w:spacing w:before="120"/>
              <w:jc w:val="left"/>
              <w:rPr>
                <w:del w:id="17260" w:author="Author"/>
                <w:rFonts w:cs="Arial"/>
                <w:sz w:val="20"/>
                <w:szCs w:val="20"/>
                <w:lang w:val="en-IE"/>
              </w:rPr>
            </w:pPr>
            <w:del w:id="17261" w:author="Author">
              <w:r w:rsidRPr="002937F1" w:rsidDel="00B155C8">
                <w:rPr>
                  <w:rFonts w:cs="Arial"/>
                  <w:sz w:val="20"/>
                  <w:szCs w:val="20"/>
                  <w:lang w:val="en-IE"/>
                </w:rPr>
                <w:delText>Message #</w:delText>
              </w:r>
            </w:del>
          </w:p>
        </w:tc>
        <w:tc>
          <w:tcPr>
            <w:tcW w:w="3903" w:type="pct"/>
            <w:tcBorders>
              <w:top w:val="single" w:sz="12" w:space="0" w:color="C00000"/>
            </w:tcBorders>
          </w:tcPr>
          <w:p w14:paraId="66FB5244" w14:textId="639747C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62" w:author="Author"/>
                <w:rFonts w:cs="Arial"/>
                <w:i/>
                <w:color w:val="000000"/>
                <w:sz w:val="20"/>
                <w:szCs w:val="20"/>
                <w:lang w:val="en-IE"/>
              </w:rPr>
            </w:pPr>
            <w:del w:id="17263" w:author="Author">
              <w:r w:rsidRPr="002937F1" w:rsidDel="00B155C8">
                <w:rPr>
                  <w:rFonts w:cs="Arial"/>
                  <w:i/>
                  <w:color w:val="000000"/>
                  <w:sz w:val="20"/>
                  <w:szCs w:val="20"/>
                  <w:lang w:val="en-IE"/>
                </w:rPr>
                <w:delText>EM_SAL_3</w:delText>
              </w:r>
            </w:del>
          </w:p>
        </w:tc>
      </w:tr>
      <w:tr w:rsidR="00234AC9" w:rsidRPr="002937F1" w:rsidDel="00B155C8" w14:paraId="061ADA06" w14:textId="5BC4F75B" w:rsidTr="004F7C7A">
        <w:trPr>
          <w:del w:id="17264" w:author="Author"/>
        </w:trPr>
        <w:tc>
          <w:tcPr>
            <w:cnfStyle w:val="001000000000" w:firstRow="0" w:lastRow="0" w:firstColumn="1" w:lastColumn="0" w:oddVBand="0" w:evenVBand="0" w:oddHBand="0" w:evenHBand="0" w:firstRowFirstColumn="0" w:firstRowLastColumn="0" w:lastRowFirstColumn="0" w:lastRowLastColumn="0"/>
            <w:tcW w:w="1097" w:type="pct"/>
          </w:tcPr>
          <w:p w14:paraId="749A15FD" w14:textId="58C6ECFD" w:rsidR="00234AC9" w:rsidRPr="002937F1" w:rsidDel="00B155C8" w:rsidRDefault="00234AC9" w:rsidP="004F7C7A">
            <w:pPr>
              <w:spacing w:before="120"/>
              <w:jc w:val="left"/>
              <w:rPr>
                <w:del w:id="17265" w:author="Author"/>
                <w:rFonts w:cs="Arial"/>
                <w:sz w:val="20"/>
                <w:szCs w:val="20"/>
                <w:lang w:val="en-IE"/>
              </w:rPr>
            </w:pPr>
            <w:del w:id="17266" w:author="Author">
              <w:r w:rsidRPr="002937F1" w:rsidDel="00B155C8">
                <w:rPr>
                  <w:rFonts w:cs="Arial"/>
                  <w:sz w:val="20"/>
                  <w:szCs w:val="20"/>
                  <w:lang w:val="en-IE"/>
                </w:rPr>
                <w:delText>Description</w:delText>
              </w:r>
            </w:del>
          </w:p>
        </w:tc>
        <w:tc>
          <w:tcPr>
            <w:tcW w:w="3903" w:type="pct"/>
          </w:tcPr>
          <w:p w14:paraId="564A93F4" w14:textId="6A2D027A"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67" w:author="Author"/>
                <w:rFonts w:cs="Arial"/>
                <w:b/>
                <w:bCs/>
                <w:i/>
                <w:iCs/>
                <w:color w:val="000000"/>
                <w:sz w:val="20"/>
                <w:szCs w:val="20"/>
                <w:lang w:val="en-IE"/>
              </w:rPr>
            </w:pPr>
            <w:ins w:id="17268" w:author="Author">
              <w:del w:id="17269" w:author="Author">
                <w:r w:rsidRPr="0034343E" w:rsidDel="00B155C8">
                  <w:rPr>
                    <w:rFonts w:cs="Arial"/>
                    <w:color w:val="000000"/>
                    <w:sz w:val="20"/>
                    <w:szCs w:val="20"/>
                    <w:lang w:val="en-IE"/>
                  </w:rPr>
                  <w:delText>Message displayed when choosing a MSISDN which is not available</w:delText>
                </w:r>
              </w:del>
            </w:ins>
            <w:del w:id="17270" w:author="Author">
              <w:r w:rsidR="00234AC9" w:rsidRPr="002937F1" w:rsidDel="00B155C8">
                <w:rPr>
                  <w:rFonts w:cs="Arial"/>
                  <w:color w:val="000000"/>
                  <w:sz w:val="20"/>
                  <w:szCs w:val="20"/>
                  <w:lang w:val="en-IE"/>
                </w:rPr>
                <w:delText>Message displayed when choosing a MSISDN</w:delText>
              </w:r>
              <w:r w:rsidR="00FB5CF9" w:rsidRPr="002937F1" w:rsidDel="00B155C8">
                <w:rPr>
                  <w:rFonts w:cs="Arial"/>
                  <w:color w:val="000000"/>
                  <w:sz w:val="20"/>
                  <w:szCs w:val="20"/>
                  <w:lang w:val="en-IE"/>
                </w:rPr>
                <w:delText xml:space="preserve"> which is not available</w:delText>
              </w:r>
            </w:del>
          </w:p>
        </w:tc>
      </w:tr>
      <w:tr w:rsidR="00234AC9" w:rsidRPr="002937F1" w:rsidDel="00B155C8" w14:paraId="4CB8221E" w14:textId="1A28C227" w:rsidTr="004F7C7A">
        <w:trPr>
          <w:del w:id="17271" w:author="Author"/>
        </w:trPr>
        <w:tc>
          <w:tcPr>
            <w:cnfStyle w:val="001000000000" w:firstRow="0" w:lastRow="0" w:firstColumn="1" w:lastColumn="0" w:oddVBand="0" w:evenVBand="0" w:oddHBand="0" w:evenHBand="0" w:firstRowFirstColumn="0" w:firstRowLastColumn="0" w:lastRowFirstColumn="0" w:lastRowLastColumn="0"/>
            <w:tcW w:w="1097" w:type="pct"/>
          </w:tcPr>
          <w:p w14:paraId="4F2ADE9D" w14:textId="275ED461" w:rsidR="00234AC9" w:rsidRPr="002937F1" w:rsidDel="00B155C8" w:rsidRDefault="00234AC9" w:rsidP="004F7C7A">
            <w:pPr>
              <w:spacing w:before="120"/>
              <w:jc w:val="left"/>
              <w:rPr>
                <w:del w:id="17272" w:author="Author"/>
                <w:rFonts w:cs="Arial"/>
                <w:sz w:val="20"/>
                <w:szCs w:val="20"/>
                <w:lang w:val="en-IE"/>
              </w:rPr>
            </w:pPr>
            <w:del w:id="17273" w:author="Author">
              <w:r w:rsidRPr="002937F1" w:rsidDel="00B155C8">
                <w:rPr>
                  <w:rFonts w:cs="Arial"/>
                  <w:sz w:val="20"/>
                  <w:szCs w:val="20"/>
                  <w:lang w:val="en-IE"/>
                </w:rPr>
                <w:delText>Context</w:delText>
              </w:r>
            </w:del>
          </w:p>
        </w:tc>
        <w:tc>
          <w:tcPr>
            <w:tcW w:w="3903" w:type="pct"/>
          </w:tcPr>
          <w:p w14:paraId="3AAAFCFC" w14:textId="1851EE1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74" w:author="Author"/>
                <w:rFonts w:cs="Arial"/>
                <w:sz w:val="20"/>
                <w:szCs w:val="20"/>
                <w:lang w:val="en-IE" w:eastAsia="pt-PT"/>
              </w:rPr>
            </w:pPr>
            <w:del w:id="17275" w:author="Author">
              <w:r w:rsidRPr="002937F1" w:rsidDel="00B155C8">
                <w:rPr>
                  <w:rFonts w:cs="Arial"/>
                  <w:sz w:val="20"/>
                  <w:szCs w:val="20"/>
                  <w:lang w:val="en-IE" w:eastAsia="pt-PT"/>
                </w:rPr>
                <w:delText>Choosing another MSISDN</w:delText>
              </w:r>
            </w:del>
          </w:p>
        </w:tc>
      </w:tr>
      <w:tr w:rsidR="00234AC9" w:rsidRPr="002937F1" w:rsidDel="00B155C8" w14:paraId="36C9FEDE" w14:textId="0B503DB3" w:rsidTr="004F7C7A">
        <w:trPr>
          <w:del w:id="17276" w:author="Author"/>
        </w:trPr>
        <w:tc>
          <w:tcPr>
            <w:cnfStyle w:val="001000000000" w:firstRow="0" w:lastRow="0" w:firstColumn="1" w:lastColumn="0" w:oddVBand="0" w:evenVBand="0" w:oddHBand="0" w:evenHBand="0" w:firstRowFirstColumn="0" w:firstRowLastColumn="0" w:lastRowFirstColumn="0" w:lastRowLastColumn="0"/>
            <w:tcW w:w="1097" w:type="pct"/>
          </w:tcPr>
          <w:p w14:paraId="4F01B92E" w14:textId="124DEAA4" w:rsidR="00234AC9" w:rsidRPr="002937F1" w:rsidDel="00B155C8" w:rsidRDefault="00234AC9" w:rsidP="004F7C7A">
            <w:pPr>
              <w:spacing w:before="120"/>
              <w:jc w:val="left"/>
              <w:rPr>
                <w:del w:id="17277" w:author="Author"/>
                <w:rFonts w:cs="Arial"/>
                <w:sz w:val="20"/>
                <w:szCs w:val="20"/>
                <w:lang w:val="en-IE"/>
              </w:rPr>
            </w:pPr>
            <w:del w:id="17278" w:author="Author">
              <w:r w:rsidRPr="002937F1" w:rsidDel="00B155C8">
                <w:rPr>
                  <w:rFonts w:cs="Arial"/>
                  <w:sz w:val="20"/>
                  <w:szCs w:val="20"/>
                  <w:lang w:val="en-IE"/>
                </w:rPr>
                <w:delText>Json Path</w:delText>
              </w:r>
            </w:del>
          </w:p>
        </w:tc>
        <w:tc>
          <w:tcPr>
            <w:tcW w:w="3903" w:type="pct"/>
          </w:tcPr>
          <w:p w14:paraId="102A0337" w14:textId="7B65CC0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79" w:author="Author"/>
                <w:rFonts w:cs="Arial"/>
                <w:sz w:val="20"/>
                <w:szCs w:val="20"/>
                <w:lang w:val="en-IE" w:eastAsia="pt-PT"/>
              </w:rPr>
            </w:pPr>
            <w:del w:id="17280" w:author="Author">
              <w:r w:rsidRPr="002937F1" w:rsidDel="00B155C8">
                <w:rPr>
                  <w:rFonts w:cs="Arial"/>
                  <w:sz w:val="20"/>
                  <w:szCs w:val="20"/>
                  <w:lang w:val="en-IE" w:eastAsia="pt-PT"/>
                </w:rPr>
                <w:delText>sales.messages.error.ERROR_MSISDN_NOT_AVAILABLE</w:delText>
              </w:r>
            </w:del>
          </w:p>
        </w:tc>
      </w:tr>
      <w:tr w:rsidR="00C15473" w:rsidRPr="002937F1" w:rsidDel="00B155C8" w14:paraId="0D01B402" w14:textId="6651B4B4" w:rsidTr="004F7C7A">
        <w:trPr>
          <w:del w:id="1728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E4352BA" w14:textId="7851BA91" w:rsidR="00C15473" w:rsidRPr="002937F1" w:rsidDel="00B155C8" w:rsidRDefault="00C15473" w:rsidP="00C15473">
            <w:pPr>
              <w:spacing w:before="120"/>
              <w:jc w:val="left"/>
              <w:rPr>
                <w:del w:id="17282" w:author="Author"/>
                <w:rFonts w:cs="Arial"/>
                <w:sz w:val="20"/>
                <w:szCs w:val="20"/>
                <w:lang w:val="en-IE"/>
              </w:rPr>
            </w:pPr>
            <w:del w:id="1728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7C99FBB" w14:textId="5CE55DF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84" w:author="Author"/>
                <w:rFonts w:cs="Arial"/>
                <w:color w:val="000000"/>
                <w:sz w:val="20"/>
                <w:szCs w:val="20"/>
                <w:lang w:val="en-IE"/>
              </w:rPr>
            </w:pPr>
            <w:ins w:id="17285" w:author="Author">
              <w:del w:id="17286" w:author="Author">
                <w:r w:rsidRPr="00E73B40" w:rsidDel="00B155C8">
                  <w:rPr>
                    <w:sz w:val="20"/>
                    <w:lang w:val="en-IE"/>
                  </w:rPr>
                  <w:delText>The chosen MSISDN is not available. Please choose/search for another MSISDN.</w:delText>
                </w:r>
              </w:del>
            </w:ins>
            <w:del w:id="17287" w:author="Author">
              <w:r w:rsidRPr="002937F1" w:rsidDel="00B155C8">
                <w:rPr>
                  <w:rFonts w:cs="Arial"/>
                  <w:color w:val="000000"/>
                  <w:sz w:val="20"/>
                  <w:szCs w:val="20"/>
                  <w:lang w:val="en-IE"/>
                </w:rPr>
                <w:delText>The chosen MSISDN is not available. Please choose/search for another MSISDN.</w:delText>
              </w:r>
            </w:del>
          </w:p>
        </w:tc>
      </w:tr>
      <w:tr w:rsidR="00234AC9" w:rsidRPr="002937F1" w:rsidDel="00B155C8" w14:paraId="346891FF" w14:textId="1CDE0276" w:rsidTr="004F7C7A">
        <w:trPr>
          <w:del w:id="1728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56379EF" w14:textId="563460BE" w:rsidR="00234AC9" w:rsidRPr="002937F1" w:rsidDel="00B155C8" w:rsidRDefault="00234AC9" w:rsidP="004F7C7A">
            <w:pPr>
              <w:spacing w:before="120"/>
              <w:jc w:val="left"/>
              <w:rPr>
                <w:del w:id="17289" w:author="Author"/>
                <w:rFonts w:cs="Arial"/>
                <w:sz w:val="20"/>
                <w:szCs w:val="20"/>
                <w:lang w:val="en-IE"/>
              </w:rPr>
            </w:pPr>
            <w:del w:id="17290" w:author="Author">
              <w:r w:rsidRPr="002937F1" w:rsidDel="00B155C8">
                <w:rPr>
                  <w:rFonts w:cs="Arial"/>
                  <w:sz w:val="20"/>
                  <w:szCs w:val="20"/>
                  <w:lang w:val="en-IE"/>
                </w:rPr>
                <w:delText>Message #</w:delText>
              </w:r>
            </w:del>
          </w:p>
        </w:tc>
        <w:tc>
          <w:tcPr>
            <w:tcW w:w="3903" w:type="pct"/>
            <w:tcBorders>
              <w:top w:val="single" w:sz="12" w:space="0" w:color="C00000"/>
            </w:tcBorders>
          </w:tcPr>
          <w:p w14:paraId="24498B0F" w14:textId="167B8D0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91" w:author="Author"/>
                <w:rFonts w:cs="Arial"/>
                <w:i/>
                <w:color w:val="000000"/>
                <w:sz w:val="20"/>
                <w:szCs w:val="20"/>
                <w:lang w:val="en-IE"/>
              </w:rPr>
            </w:pPr>
            <w:del w:id="17292" w:author="Author">
              <w:r w:rsidRPr="002937F1" w:rsidDel="00B155C8">
                <w:rPr>
                  <w:rFonts w:cs="Arial"/>
                  <w:i/>
                  <w:color w:val="000000"/>
                  <w:sz w:val="20"/>
                  <w:szCs w:val="20"/>
                  <w:lang w:val="en-IE"/>
                </w:rPr>
                <w:delText>EM_SAL_4</w:delText>
              </w:r>
            </w:del>
          </w:p>
        </w:tc>
      </w:tr>
      <w:tr w:rsidR="00234AC9" w:rsidRPr="002937F1" w:rsidDel="00B155C8" w14:paraId="7B25B403" w14:textId="677BAC04" w:rsidTr="004F7C7A">
        <w:trPr>
          <w:del w:id="17293" w:author="Author"/>
        </w:trPr>
        <w:tc>
          <w:tcPr>
            <w:cnfStyle w:val="001000000000" w:firstRow="0" w:lastRow="0" w:firstColumn="1" w:lastColumn="0" w:oddVBand="0" w:evenVBand="0" w:oddHBand="0" w:evenHBand="0" w:firstRowFirstColumn="0" w:firstRowLastColumn="0" w:lastRowFirstColumn="0" w:lastRowLastColumn="0"/>
            <w:tcW w:w="1097" w:type="pct"/>
          </w:tcPr>
          <w:p w14:paraId="2AB5AB6B" w14:textId="0B58E107" w:rsidR="00234AC9" w:rsidRPr="002937F1" w:rsidDel="00B155C8" w:rsidRDefault="00234AC9" w:rsidP="004F7C7A">
            <w:pPr>
              <w:spacing w:before="120"/>
              <w:jc w:val="left"/>
              <w:rPr>
                <w:del w:id="17294" w:author="Author"/>
                <w:rFonts w:cs="Arial"/>
                <w:sz w:val="20"/>
                <w:szCs w:val="20"/>
                <w:lang w:val="en-IE"/>
              </w:rPr>
            </w:pPr>
            <w:del w:id="17295" w:author="Author">
              <w:r w:rsidRPr="002937F1" w:rsidDel="00B155C8">
                <w:rPr>
                  <w:rFonts w:cs="Arial"/>
                  <w:sz w:val="20"/>
                  <w:szCs w:val="20"/>
                  <w:lang w:val="en-IE"/>
                </w:rPr>
                <w:delText>Description</w:delText>
              </w:r>
            </w:del>
          </w:p>
        </w:tc>
        <w:tc>
          <w:tcPr>
            <w:tcW w:w="3903" w:type="pct"/>
          </w:tcPr>
          <w:p w14:paraId="167E022A" w14:textId="47A6DD11"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96" w:author="Author"/>
                <w:rFonts w:cs="Arial"/>
                <w:color w:val="000000"/>
                <w:sz w:val="20"/>
                <w:szCs w:val="20"/>
                <w:lang w:val="en-IE"/>
              </w:rPr>
            </w:pPr>
            <w:ins w:id="17297" w:author="Author">
              <w:del w:id="17298" w:author="Author">
                <w:r w:rsidRPr="0034343E" w:rsidDel="00B155C8">
                  <w:rPr>
                    <w:rFonts w:cs="Arial"/>
                    <w:color w:val="000000"/>
                    <w:sz w:val="20"/>
                    <w:szCs w:val="20"/>
                    <w:lang w:val="en-IE"/>
                  </w:rPr>
                  <w:delText>Message displayed if an error occurs while retrieving SIM card details</w:delText>
                </w:r>
              </w:del>
            </w:ins>
            <w:del w:id="17299" w:author="Author">
              <w:r w:rsidR="00FB5CF9"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retrieving SIM card details </w:delText>
              </w:r>
            </w:del>
          </w:p>
        </w:tc>
      </w:tr>
      <w:tr w:rsidR="00234AC9" w:rsidRPr="002937F1" w:rsidDel="00B155C8" w14:paraId="796BDA71" w14:textId="28217774" w:rsidTr="004F7C7A">
        <w:trPr>
          <w:del w:id="17300" w:author="Author"/>
        </w:trPr>
        <w:tc>
          <w:tcPr>
            <w:cnfStyle w:val="001000000000" w:firstRow="0" w:lastRow="0" w:firstColumn="1" w:lastColumn="0" w:oddVBand="0" w:evenVBand="0" w:oddHBand="0" w:evenHBand="0" w:firstRowFirstColumn="0" w:firstRowLastColumn="0" w:lastRowFirstColumn="0" w:lastRowLastColumn="0"/>
            <w:tcW w:w="1097" w:type="pct"/>
          </w:tcPr>
          <w:p w14:paraId="7077BE1D" w14:textId="53225F63" w:rsidR="00234AC9" w:rsidRPr="002937F1" w:rsidDel="00B155C8" w:rsidRDefault="00234AC9" w:rsidP="004F7C7A">
            <w:pPr>
              <w:spacing w:before="120"/>
              <w:jc w:val="left"/>
              <w:rPr>
                <w:del w:id="17301" w:author="Author"/>
                <w:rFonts w:cs="Arial"/>
                <w:sz w:val="20"/>
                <w:szCs w:val="20"/>
                <w:lang w:val="en-IE"/>
              </w:rPr>
            </w:pPr>
            <w:del w:id="17302" w:author="Author">
              <w:r w:rsidRPr="002937F1" w:rsidDel="00B155C8">
                <w:rPr>
                  <w:rFonts w:cs="Arial"/>
                  <w:sz w:val="20"/>
                  <w:szCs w:val="20"/>
                  <w:lang w:val="en-IE"/>
                </w:rPr>
                <w:delText>Context</w:delText>
              </w:r>
            </w:del>
          </w:p>
        </w:tc>
        <w:tc>
          <w:tcPr>
            <w:tcW w:w="3903" w:type="pct"/>
          </w:tcPr>
          <w:p w14:paraId="3CC55572" w14:textId="19172635"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03" w:author="Author"/>
                <w:rFonts w:cs="Arial"/>
                <w:sz w:val="20"/>
                <w:szCs w:val="20"/>
                <w:lang w:val="en-IE" w:eastAsia="pt-PT"/>
              </w:rPr>
            </w:pPr>
            <w:del w:id="17304" w:author="Author">
              <w:r w:rsidRPr="002937F1" w:rsidDel="00B155C8">
                <w:rPr>
                  <w:rFonts w:cs="Arial"/>
                  <w:sz w:val="20"/>
                  <w:szCs w:val="20"/>
                  <w:lang w:val="en-IE" w:eastAsia="pt-PT"/>
                </w:rPr>
                <w:delText>Providing SIM card</w:delText>
              </w:r>
            </w:del>
          </w:p>
        </w:tc>
      </w:tr>
      <w:tr w:rsidR="00234AC9" w:rsidRPr="002937F1" w:rsidDel="00B155C8" w14:paraId="621E702F" w14:textId="5BDBD71A" w:rsidTr="004F7C7A">
        <w:trPr>
          <w:del w:id="17305" w:author="Author"/>
        </w:trPr>
        <w:tc>
          <w:tcPr>
            <w:cnfStyle w:val="001000000000" w:firstRow="0" w:lastRow="0" w:firstColumn="1" w:lastColumn="0" w:oddVBand="0" w:evenVBand="0" w:oddHBand="0" w:evenHBand="0" w:firstRowFirstColumn="0" w:firstRowLastColumn="0" w:lastRowFirstColumn="0" w:lastRowLastColumn="0"/>
            <w:tcW w:w="1097" w:type="pct"/>
          </w:tcPr>
          <w:p w14:paraId="39A80DB3" w14:textId="6DA4BFCF" w:rsidR="00234AC9" w:rsidRPr="002937F1" w:rsidDel="00B155C8" w:rsidRDefault="00234AC9" w:rsidP="004F7C7A">
            <w:pPr>
              <w:spacing w:before="120"/>
              <w:jc w:val="left"/>
              <w:rPr>
                <w:del w:id="17306" w:author="Author"/>
                <w:rFonts w:cs="Arial"/>
                <w:sz w:val="20"/>
                <w:szCs w:val="20"/>
                <w:lang w:val="en-IE"/>
              </w:rPr>
            </w:pPr>
            <w:del w:id="17307" w:author="Author">
              <w:r w:rsidRPr="002937F1" w:rsidDel="00B155C8">
                <w:rPr>
                  <w:rFonts w:cs="Arial"/>
                  <w:sz w:val="20"/>
                  <w:szCs w:val="20"/>
                  <w:lang w:val="en-IE"/>
                </w:rPr>
                <w:delText>Json Path</w:delText>
              </w:r>
            </w:del>
          </w:p>
        </w:tc>
        <w:tc>
          <w:tcPr>
            <w:tcW w:w="3903" w:type="pct"/>
          </w:tcPr>
          <w:p w14:paraId="7F224E2F" w14:textId="374136B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08" w:author="Author"/>
                <w:rFonts w:cs="Arial"/>
                <w:sz w:val="20"/>
                <w:szCs w:val="20"/>
                <w:lang w:val="en-IE" w:eastAsia="pt-PT"/>
              </w:rPr>
            </w:pPr>
            <w:del w:id="17309" w:author="Author">
              <w:r w:rsidRPr="002937F1" w:rsidDel="00B155C8">
                <w:rPr>
                  <w:rFonts w:cs="Arial"/>
                  <w:sz w:val="20"/>
                  <w:szCs w:val="20"/>
                  <w:lang w:val="en-IE" w:eastAsia="pt-PT"/>
                </w:rPr>
                <w:delText>sales.messages.error.ERROR_GETTING_SIM_CARD_DETAILS</w:delText>
              </w:r>
            </w:del>
          </w:p>
        </w:tc>
      </w:tr>
      <w:tr w:rsidR="00C15473" w:rsidRPr="002937F1" w:rsidDel="00B155C8" w14:paraId="6B28C61E" w14:textId="1E4AC908" w:rsidTr="004F7C7A">
        <w:trPr>
          <w:del w:id="173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C2B8E1" w14:textId="43BE2A1B" w:rsidR="00C15473" w:rsidRPr="002937F1" w:rsidDel="00B155C8" w:rsidRDefault="00C15473" w:rsidP="00C15473">
            <w:pPr>
              <w:spacing w:before="120"/>
              <w:jc w:val="left"/>
              <w:rPr>
                <w:del w:id="17311" w:author="Author"/>
                <w:rFonts w:cs="Arial"/>
                <w:sz w:val="20"/>
                <w:szCs w:val="20"/>
                <w:lang w:val="en-IE"/>
              </w:rPr>
            </w:pPr>
            <w:del w:id="1731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D3B689A" w14:textId="7F02823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13" w:author="Author"/>
                <w:rFonts w:cs="Arial"/>
                <w:color w:val="000000"/>
                <w:sz w:val="20"/>
                <w:szCs w:val="20"/>
                <w:lang w:val="en-IE"/>
              </w:rPr>
            </w:pPr>
            <w:ins w:id="17314" w:author="Author">
              <w:del w:id="17315" w:author="Author">
                <w:r w:rsidRPr="00E73B40" w:rsidDel="00B155C8">
                  <w:rPr>
                    <w:sz w:val="20"/>
                    <w:lang w:val="en-IE"/>
                  </w:rPr>
                  <w:delText>It was not possible to get the SIM card details. Please try again.</w:delText>
                </w:r>
              </w:del>
            </w:ins>
            <w:del w:id="17316" w:author="Author">
              <w:r w:rsidRPr="002937F1" w:rsidDel="00B155C8">
                <w:rPr>
                  <w:rFonts w:cs="Arial"/>
                  <w:color w:val="000000"/>
                  <w:sz w:val="20"/>
                  <w:szCs w:val="20"/>
                  <w:lang w:val="en-IE"/>
                </w:rPr>
                <w:delText>It was not possible to get the SIM card details. Please try again.</w:delText>
              </w:r>
            </w:del>
          </w:p>
        </w:tc>
      </w:tr>
      <w:tr w:rsidR="00234AC9" w:rsidRPr="002937F1" w:rsidDel="00B155C8" w14:paraId="39EE667E" w14:textId="6BCA4B2C" w:rsidTr="004F7C7A">
        <w:trPr>
          <w:del w:id="1731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6455593" w14:textId="79E6AC8A" w:rsidR="00234AC9" w:rsidRPr="002937F1" w:rsidDel="00B155C8" w:rsidRDefault="00234AC9" w:rsidP="004F7C7A">
            <w:pPr>
              <w:spacing w:before="120"/>
              <w:jc w:val="left"/>
              <w:rPr>
                <w:del w:id="17318" w:author="Author"/>
                <w:rFonts w:cs="Arial"/>
                <w:sz w:val="20"/>
                <w:szCs w:val="20"/>
                <w:lang w:val="en-IE"/>
              </w:rPr>
            </w:pPr>
            <w:del w:id="17319" w:author="Author">
              <w:r w:rsidRPr="002937F1" w:rsidDel="00B155C8">
                <w:rPr>
                  <w:rFonts w:cs="Arial"/>
                  <w:sz w:val="20"/>
                  <w:szCs w:val="20"/>
                  <w:lang w:val="en-IE"/>
                </w:rPr>
                <w:delText>Message #</w:delText>
              </w:r>
            </w:del>
          </w:p>
        </w:tc>
        <w:tc>
          <w:tcPr>
            <w:tcW w:w="3903" w:type="pct"/>
            <w:tcBorders>
              <w:top w:val="single" w:sz="12" w:space="0" w:color="C00000"/>
            </w:tcBorders>
          </w:tcPr>
          <w:p w14:paraId="7CF0B8CC" w14:textId="4D5FB5B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20" w:author="Author"/>
                <w:rFonts w:cs="Arial"/>
                <w:i/>
                <w:color w:val="000000"/>
                <w:sz w:val="20"/>
                <w:szCs w:val="20"/>
                <w:lang w:val="en-IE"/>
              </w:rPr>
            </w:pPr>
            <w:del w:id="17321" w:author="Author">
              <w:r w:rsidRPr="002937F1" w:rsidDel="00B155C8">
                <w:rPr>
                  <w:rFonts w:cs="Arial"/>
                  <w:i/>
                  <w:color w:val="000000"/>
                  <w:sz w:val="20"/>
                  <w:szCs w:val="20"/>
                  <w:lang w:val="en-IE"/>
                </w:rPr>
                <w:delText>EM_SAL_5</w:delText>
              </w:r>
            </w:del>
          </w:p>
        </w:tc>
      </w:tr>
      <w:tr w:rsidR="00234AC9" w:rsidRPr="002937F1" w:rsidDel="00B155C8" w14:paraId="729FD4D2" w14:textId="5C8F510C" w:rsidTr="004F7C7A">
        <w:trPr>
          <w:del w:id="17322" w:author="Author"/>
        </w:trPr>
        <w:tc>
          <w:tcPr>
            <w:cnfStyle w:val="001000000000" w:firstRow="0" w:lastRow="0" w:firstColumn="1" w:lastColumn="0" w:oddVBand="0" w:evenVBand="0" w:oddHBand="0" w:evenHBand="0" w:firstRowFirstColumn="0" w:firstRowLastColumn="0" w:lastRowFirstColumn="0" w:lastRowLastColumn="0"/>
            <w:tcW w:w="1097" w:type="pct"/>
          </w:tcPr>
          <w:p w14:paraId="09DEB755" w14:textId="482A32E0" w:rsidR="00234AC9" w:rsidRPr="002937F1" w:rsidDel="00B155C8" w:rsidRDefault="00234AC9" w:rsidP="004F7C7A">
            <w:pPr>
              <w:spacing w:before="120"/>
              <w:jc w:val="left"/>
              <w:rPr>
                <w:del w:id="17323" w:author="Author"/>
                <w:rFonts w:cs="Arial"/>
                <w:sz w:val="20"/>
                <w:szCs w:val="20"/>
                <w:lang w:val="en-IE"/>
              </w:rPr>
            </w:pPr>
            <w:del w:id="17324" w:author="Author">
              <w:r w:rsidRPr="002937F1" w:rsidDel="00B155C8">
                <w:rPr>
                  <w:rFonts w:cs="Arial"/>
                  <w:sz w:val="20"/>
                  <w:szCs w:val="20"/>
                  <w:lang w:val="en-IE"/>
                </w:rPr>
                <w:delText>Description</w:delText>
              </w:r>
            </w:del>
          </w:p>
        </w:tc>
        <w:tc>
          <w:tcPr>
            <w:tcW w:w="3903" w:type="pct"/>
          </w:tcPr>
          <w:p w14:paraId="402BFD43" w14:textId="6D0B10C5"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25" w:author="Author"/>
                <w:rFonts w:cs="Arial"/>
                <w:color w:val="000000"/>
                <w:sz w:val="20"/>
                <w:szCs w:val="20"/>
                <w:lang w:val="en-IE"/>
              </w:rPr>
            </w:pPr>
            <w:ins w:id="17326" w:author="Author">
              <w:del w:id="17327" w:author="Author">
                <w:r w:rsidRPr="0034343E" w:rsidDel="00B155C8">
                  <w:rPr>
                    <w:rFonts w:cs="Arial"/>
                    <w:color w:val="000000"/>
                    <w:sz w:val="20"/>
                    <w:szCs w:val="20"/>
                    <w:lang w:val="en-IE"/>
                  </w:rPr>
                  <w:delText>Message displayed if the provided SIM card is not available.</w:delText>
                </w:r>
              </w:del>
            </w:ins>
            <w:del w:id="17328" w:author="Author">
              <w:r w:rsidR="00FB5CF9" w:rsidRPr="002937F1" w:rsidDel="00B155C8">
                <w:rPr>
                  <w:rFonts w:cs="Arial"/>
                  <w:color w:val="000000"/>
                  <w:sz w:val="20"/>
                  <w:szCs w:val="20"/>
                  <w:lang w:val="en-IE"/>
                </w:rPr>
                <w:delText xml:space="preserve">Message displayed </w:delText>
              </w:r>
              <w:r w:rsidR="00234AC9" w:rsidRPr="002937F1" w:rsidDel="00B155C8">
                <w:rPr>
                  <w:rFonts w:cs="Arial"/>
                  <w:color w:val="000000"/>
                  <w:sz w:val="20"/>
                  <w:szCs w:val="20"/>
                  <w:lang w:val="en-IE"/>
                </w:rPr>
                <w:delText xml:space="preserve">when </w:delText>
              </w:r>
              <w:r w:rsidR="00FB5CF9" w:rsidRPr="002937F1" w:rsidDel="00B155C8">
                <w:rPr>
                  <w:rFonts w:cs="Arial"/>
                  <w:color w:val="000000"/>
                  <w:sz w:val="20"/>
                  <w:szCs w:val="20"/>
                  <w:lang w:val="en-IE"/>
                </w:rPr>
                <w:delText xml:space="preserve">validating provided </w:delText>
              </w:r>
              <w:r w:rsidR="00234AC9" w:rsidRPr="002937F1" w:rsidDel="00B155C8">
                <w:rPr>
                  <w:rFonts w:cs="Arial"/>
                  <w:color w:val="000000"/>
                  <w:sz w:val="20"/>
                  <w:szCs w:val="20"/>
                  <w:lang w:val="en-IE"/>
                </w:rPr>
                <w:delText>SIM card</w:delText>
              </w:r>
            </w:del>
          </w:p>
        </w:tc>
      </w:tr>
      <w:tr w:rsidR="00234AC9" w:rsidRPr="002937F1" w:rsidDel="00B155C8" w14:paraId="00EA2243" w14:textId="527FCD63" w:rsidTr="004F7C7A">
        <w:trPr>
          <w:del w:id="17329" w:author="Author"/>
        </w:trPr>
        <w:tc>
          <w:tcPr>
            <w:cnfStyle w:val="001000000000" w:firstRow="0" w:lastRow="0" w:firstColumn="1" w:lastColumn="0" w:oddVBand="0" w:evenVBand="0" w:oddHBand="0" w:evenHBand="0" w:firstRowFirstColumn="0" w:firstRowLastColumn="0" w:lastRowFirstColumn="0" w:lastRowLastColumn="0"/>
            <w:tcW w:w="1097" w:type="pct"/>
          </w:tcPr>
          <w:p w14:paraId="78B46230" w14:textId="08584671" w:rsidR="00234AC9" w:rsidRPr="002937F1" w:rsidDel="00B155C8" w:rsidRDefault="00234AC9" w:rsidP="004F7C7A">
            <w:pPr>
              <w:spacing w:before="120"/>
              <w:jc w:val="left"/>
              <w:rPr>
                <w:del w:id="17330" w:author="Author"/>
                <w:rFonts w:cs="Arial"/>
                <w:sz w:val="20"/>
                <w:szCs w:val="20"/>
                <w:lang w:val="en-IE"/>
              </w:rPr>
            </w:pPr>
            <w:del w:id="17331" w:author="Author">
              <w:r w:rsidRPr="002937F1" w:rsidDel="00B155C8">
                <w:rPr>
                  <w:rFonts w:cs="Arial"/>
                  <w:sz w:val="20"/>
                  <w:szCs w:val="20"/>
                  <w:lang w:val="en-IE"/>
                </w:rPr>
                <w:delText>Context</w:delText>
              </w:r>
            </w:del>
          </w:p>
        </w:tc>
        <w:tc>
          <w:tcPr>
            <w:tcW w:w="3903" w:type="pct"/>
          </w:tcPr>
          <w:p w14:paraId="3B27CCD7" w14:textId="4E66A2C9"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32" w:author="Author"/>
                <w:rFonts w:cs="Arial"/>
                <w:sz w:val="20"/>
                <w:szCs w:val="20"/>
                <w:lang w:val="en-IE" w:eastAsia="pt-PT"/>
              </w:rPr>
            </w:pPr>
            <w:del w:id="17333" w:author="Author">
              <w:r w:rsidRPr="002937F1" w:rsidDel="00B155C8">
                <w:rPr>
                  <w:rFonts w:cs="Arial"/>
                  <w:sz w:val="20"/>
                  <w:szCs w:val="20"/>
                  <w:lang w:val="en-IE" w:eastAsia="pt-PT"/>
                </w:rPr>
                <w:delText>Providing SIM card</w:delText>
              </w:r>
            </w:del>
          </w:p>
        </w:tc>
      </w:tr>
      <w:tr w:rsidR="00234AC9" w:rsidRPr="002937F1" w:rsidDel="00B155C8" w14:paraId="029A5D33" w14:textId="24EAA6A8" w:rsidTr="004F7C7A">
        <w:trPr>
          <w:del w:id="17334" w:author="Author"/>
        </w:trPr>
        <w:tc>
          <w:tcPr>
            <w:cnfStyle w:val="001000000000" w:firstRow="0" w:lastRow="0" w:firstColumn="1" w:lastColumn="0" w:oddVBand="0" w:evenVBand="0" w:oddHBand="0" w:evenHBand="0" w:firstRowFirstColumn="0" w:firstRowLastColumn="0" w:lastRowFirstColumn="0" w:lastRowLastColumn="0"/>
            <w:tcW w:w="1097" w:type="pct"/>
          </w:tcPr>
          <w:p w14:paraId="313102C3" w14:textId="26ED5597" w:rsidR="00234AC9" w:rsidRPr="002937F1" w:rsidDel="00B155C8" w:rsidRDefault="00234AC9" w:rsidP="004F7C7A">
            <w:pPr>
              <w:spacing w:before="120"/>
              <w:jc w:val="left"/>
              <w:rPr>
                <w:del w:id="17335" w:author="Author"/>
                <w:rFonts w:cs="Arial"/>
                <w:sz w:val="20"/>
                <w:szCs w:val="20"/>
                <w:lang w:val="en-IE"/>
              </w:rPr>
            </w:pPr>
            <w:del w:id="17336" w:author="Author">
              <w:r w:rsidRPr="002937F1" w:rsidDel="00B155C8">
                <w:rPr>
                  <w:rFonts w:cs="Arial"/>
                  <w:sz w:val="20"/>
                  <w:szCs w:val="20"/>
                  <w:lang w:val="en-IE"/>
                </w:rPr>
                <w:delText>Json Path</w:delText>
              </w:r>
            </w:del>
          </w:p>
        </w:tc>
        <w:tc>
          <w:tcPr>
            <w:tcW w:w="3903" w:type="pct"/>
          </w:tcPr>
          <w:p w14:paraId="4043C2F1" w14:textId="6E288E5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37" w:author="Author"/>
                <w:rFonts w:cs="Arial"/>
                <w:sz w:val="20"/>
                <w:szCs w:val="20"/>
                <w:lang w:val="en-IE" w:eastAsia="pt-PT"/>
              </w:rPr>
            </w:pPr>
            <w:del w:id="17338" w:author="Author">
              <w:r w:rsidRPr="002937F1" w:rsidDel="00B155C8">
                <w:rPr>
                  <w:rFonts w:cs="Arial"/>
                  <w:sz w:val="20"/>
                  <w:szCs w:val="20"/>
                  <w:lang w:val="en-IE" w:eastAsia="pt-PT"/>
                </w:rPr>
                <w:delText>sales.messages.error.ERROR_SIM_CARD_NOT_AVAILABLE</w:delText>
              </w:r>
            </w:del>
          </w:p>
        </w:tc>
      </w:tr>
      <w:tr w:rsidR="00C15473" w:rsidRPr="002937F1" w:rsidDel="00B155C8" w14:paraId="413A05F7" w14:textId="15CD80CA" w:rsidTr="004F7C7A">
        <w:trPr>
          <w:del w:id="1733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6F62DD0" w14:textId="2F95C1B8" w:rsidR="00C15473" w:rsidRPr="002937F1" w:rsidDel="00B155C8" w:rsidRDefault="00C15473" w:rsidP="00C15473">
            <w:pPr>
              <w:spacing w:before="120"/>
              <w:jc w:val="left"/>
              <w:rPr>
                <w:del w:id="17340" w:author="Author"/>
                <w:rFonts w:cs="Arial"/>
                <w:sz w:val="20"/>
                <w:szCs w:val="20"/>
                <w:lang w:val="en-IE"/>
              </w:rPr>
            </w:pPr>
            <w:del w:id="1734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D487EEC" w14:textId="73C6343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42" w:author="Author"/>
                <w:rFonts w:cs="Arial"/>
                <w:color w:val="000000"/>
                <w:sz w:val="20"/>
                <w:szCs w:val="20"/>
                <w:lang w:val="en-IE"/>
              </w:rPr>
            </w:pPr>
            <w:ins w:id="17343" w:author="Author">
              <w:del w:id="17344" w:author="Author">
                <w:r w:rsidRPr="00E73B40" w:rsidDel="00B155C8">
                  <w:rPr>
                    <w:sz w:val="20"/>
                    <w:lang w:val="en-IE"/>
                  </w:rPr>
                  <w:delText>The provided SIM card is not available. Please provide another one.</w:delText>
                </w:r>
              </w:del>
            </w:ins>
            <w:del w:id="17345" w:author="Author">
              <w:r w:rsidRPr="002937F1" w:rsidDel="00B155C8">
                <w:rPr>
                  <w:rFonts w:cs="Arial"/>
                  <w:color w:val="000000"/>
                  <w:sz w:val="20"/>
                  <w:szCs w:val="20"/>
                  <w:lang w:val="en-IE"/>
                </w:rPr>
                <w:delText>The provided SIM card is not available. Please provide another one.</w:delText>
              </w:r>
            </w:del>
          </w:p>
        </w:tc>
      </w:tr>
      <w:tr w:rsidR="00234AC9" w:rsidRPr="002937F1" w:rsidDel="00B155C8" w14:paraId="3FF61E2E" w14:textId="73700169" w:rsidTr="004F7C7A">
        <w:trPr>
          <w:del w:id="173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03B396" w14:textId="3386FE29" w:rsidR="00234AC9" w:rsidRPr="002937F1" w:rsidDel="00B155C8" w:rsidRDefault="00234AC9" w:rsidP="004F7C7A">
            <w:pPr>
              <w:spacing w:before="120"/>
              <w:jc w:val="left"/>
              <w:rPr>
                <w:del w:id="17347" w:author="Author"/>
                <w:rFonts w:cs="Arial"/>
                <w:sz w:val="20"/>
                <w:szCs w:val="20"/>
                <w:lang w:val="en-IE"/>
              </w:rPr>
            </w:pPr>
            <w:del w:id="17348" w:author="Author">
              <w:r w:rsidRPr="002937F1" w:rsidDel="00B155C8">
                <w:rPr>
                  <w:rFonts w:cs="Arial"/>
                  <w:sz w:val="20"/>
                  <w:szCs w:val="20"/>
                  <w:lang w:val="en-IE"/>
                </w:rPr>
                <w:delText>Message #</w:delText>
              </w:r>
            </w:del>
          </w:p>
        </w:tc>
        <w:tc>
          <w:tcPr>
            <w:tcW w:w="3903" w:type="pct"/>
            <w:tcBorders>
              <w:top w:val="single" w:sz="12" w:space="0" w:color="C00000"/>
            </w:tcBorders>
          </w:tcPr>
          <w:p w14:paraId="2B0D800C" w14:textId="60B74F7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49" w:author="Author"/>
                <w:rFonts w:cs="Arial"/>
                <w:i/>
                <w:color w:val="000000"/>
                <w:sz w:val="20"/>
                <w:szCs w:val="20"/>
                <w:lang w:val="en-IE"/>
              </w:rPr>
            </w:pPr>
            <w:del w:id="17350" w:author="Author">
              <w:r w:rsidRPr="002937F1" w:rsidDel="00B155C8">
                <w:rPr>
                  <w:rFonts w:cs="Arial"/>
                  <w:i/>
                  <w:color w:val="000000"/>
                  <w:sz w:val="20"/>
                  <w:szCs w:val="20"/>
                  <w:lang w:val="en-IE"/>
                </w:rPr>
                <w:delText>EM_SAL_6</w:delText>
              </w:r>
            </w:del>
          </w:p>
        </w:tc>
      </w:tr>
      <w:tr w:rsidR="00234AC9" w:rsidRPr="002937F1" w:rsidDel="00B155C8" w14:paraId="62F74CE6" w14:textId="618B618D" w:rsidTr="004F7C7A">
        <w:trPr>
          <w:del w:id="17351" w:author="Author"/>
        </w:trPr>
        <w:tc>
          <w:tcPr>
            <w:cnfStyle w:val="001000000000" w:firstRow="0" w:lastRow="0" w:firstColumn="1" w:lastColumn="0" w:oddVBand="0" w:evenVBand="0" w:oddHBand="0" w:evenHBand="0" w:firstRowFirstColumn="0" w:firstRowLastColumn="0" w:lastRowFirstColumn="0" w:lastRowLastColumn="0"/>
            <w:tcW w:w="1097" w:type="pct"/>
          </w:tcPr>
          <w:p w14:paraId="5FF0B209" w14:textId="4815400D" w:rsidR="00234AC9" w:rsidRPr="002937F1" w:rsidDel="00B155C8" w:rsidRDefault="00234AC9" w:rsidP="004F7C7A">
            <w:pPr>
              <w:spacing w:before="120"/>
              <w:jc w:val="left"/>
              <w:rPr>
                <w:del w:id="17352" w:author="Author"/>
                <w:rFonts w:cs="Arial"/>
                <w:sz w:val="20"/>
                <w:szCs w:val="20"/>
                <w:lang w:val="en-IE"/>
              </w:rPr>
            </w:pPr>
            <w:del w:id="17353" w:author="Author">
              <w:r w:rsidRPr="002937F1" w:rsidDel="00B155C8">
                <w:rPr>
                  <w:rFonts w:cs="Arial"/>
                  <w:sz w:val="20"/>
                  <w:szCs w:val="20"/>
                  <w:lang w:val="en-IE"/>
                </w:rPr>
                <w:delText>Description</w:delText>
              </w:r>
            </w:del>
          </w:p>
        </w:tc>
        <w:tc>
          <w:tcPr>
            <w:tcW w:w="3903" w:type="pct"/>
          </w:tcPr>
          <w:p w14:paraId="2FEAEF9E" w14:textId="5FE7FABF"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54" w:author="Author"/>
                <w:rFonts w:cs="Arial"/>
                <w:b/>
                <w:bCs/>
                <w:i/>
                <w:iCs/>
                <w:color w:val="000000"/>
                <w:sz w:val="20"/>
                <w:szCs w:val="20"/>
                <w:lang w:val="en-IE"/>
              </w:rPr>
            </w:pPr>
            <w:ins w:id="17355" w:author="Author">
              <w:del w:id="17356" w:author="Author">
                <w:r w:rsidRPr="0034343E" w:rsidDel="00B155C8">
                  <w:rPr>
                    <w:rFonts w:cs="Arial"/>
                    <w:color w:val="000000"/>
                    <w:sz w:val="20"/>
                    <w:szCs w:val="20"/>
                    <w:lang w:val="en-IE"/>
                  </w:rPr>
                  <w:delText>Message displayed if an error occurs while trying to reserve the selected available SIM card</w:delText>
                </w:r>
              </w:del>
            </w:ins>
            <w:del w:id="17357" w:author="Author">
              <w:r w:rsidR="00234AC9" w:rsidRPr="002937F1" w:rsidDel="00B155C8">
                <w:rPr>
                  <w:rFonts w:cs="Arial"/>
                  <w:color w:val="000000"/>
                  <w:sz w:val="20"/>
                  <w:szCs w:val="20"/>
                  <w:lang w:val="en-IE"/>
                </w:rPr>
                <w:delText xml:space="preserve">Message displayed when </w:delText>
              </w:r>
              <w:r w:rsidR="008D42F7" w:rsidRPr="002937F1" w:rsidDel="00B155C8">
                <w:rPr>
                  <w:rFonts w:cs="Arial"/>
                  <w:color w:val="000000"/>
                  <w:sz w:val="20"/>
                  <w:szCs w:val="20"/>
                  <w:lang w:val="en-IE"/>
                </w:rPr>
                <w:delText xml:space="preserve">trying to reserver </w:delText>
              </w:r>
              <w:r w:rsidR="00234AC9" w:rsidRPr="002937F1" w:rsidDel="00B155C8">
                <w:rPr>
                  <w:rFonts w:cs="Arial"/>
                  <w:color w:val="000000"/>
                  <w:sz w:val="20"/>
                  <w:szCs w:val="20"/>
                  <w:lang w:val="en-IE"/>
                </w:rPr>
                <w:delText>the selected available SIM card</w:delText>
              </w:r>
            </w:del>
          </w:p>
        </w:tc>
      </w:tr>
      <w:tr w:rsidR="00234AC9" w:rsidRPr="002937F1" w:rsidDel="00B155C8" w14:paraId="74B8E2B2" w14:textId="190513D2" w:rsidTr="004F7C7A">
        <w:trPr>
          <w:del w:id="17358" w:author="Author"/>
        </w:trPr>
        <w:tc>
          <w:tcPr>
            <w:cnfStyle w:val="001000000000" w:firstRow="0" w:lastRow="0" w:firstColumn="1" w:lastColumn="0" w:oddVBand="0" w:evenVBand="0" w:oddHBand="0" w:evenHBand="0" w:firstRowFirstColumn="0" w:firstRowLastColumn="0" w:lastRowFirstColumn="0" w:lastRowLastColumn="0"/>
            <w:tcW w:w="1097" w:type="pct"/>
          </w:tcPr>
          <w:p w14:paraId="444DFEDA" w14:textId="62F9B2D4" w:rsidR="00234AC9" w:rsidRPr="002937F1" w:rsidDel="00B155C8" w:rsidRDefault="00234AC9" w:rsidP="004F7C7A">
            <w:pPr>
              <w:spacing w:before="120"/>
              <w:jc w:val="left"/>
              <w:rPr>
                <w:del w:id="17359" w:author="Author"/>
                <w:rFonts w:cs="Arial"/>
                <w:sz w:val="20"/>
                <w:szCs w:val="20"/>
                <w:lang w:val="en-IE"/>
              </w:rPr>
            </w:pPr>
            <w:del w:id="17360" w:author="Author">
              <w:r w:rsidRPr="002937F1" w:rsidDel="00B155C8">
                <w:rPr>
                  <w:rFonts w:cs="Arial"/>
                  <w:sz w:val="20"/>
                  <w:szCs w:val="20"/>
                  <w:lang w:val="en-IE"/>
                </w:rPr>
                <w:delText>Context</w:delText>
              </w:r>
            </w:del>
          </w:p>
        </w:tc>
        <w:tc>
          <w:tcPr>
            <w:tcW w:w="3903" w:type="pct"/>
          </w:tcPr>
          <w:p w14:paraId="7F36CF3A" w14:textId="79CBC30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61" w:author="Author"/>
                <w:rFonts w:cs="Arial"/>
                <w:sz w:val="20"/>
                <w:szCs w:val="20"/>
                <w:lang w:val="en-IE" w:eastAsia="pt-PT"/>
              </w:rPr>
            </w:pPr>
            <w:del w:id="17362" w:author="Author">
              <w:r w:rsidRPr="002937F1" w:rsidDel="00B155C8">
                <w:rPr>
                  <w:rFonts w:cs="Arial"/>
                  <w:sz w:val="20"/>
                  <w:szCs w:val="20"/>
                  <w:lang w:val="en-IE" w:eastAsia="pt-PT"/>
                </w:rPr>
                <w:delText>Providing SIM card</w:delText>
              </w:r>
            </w:del>
          </w:p>
        </w:tc>
      </w:tr>
      <w:tr w:rsidR="00234AC9" w:rsidRPr="002937F1" w:rsidDel="00B155C8" w14:paraId="151F8070" w14:textId="35EFA33D" w:rsidTr="004F7C7A">
        <w:trPr>
          <w:del w:id="17363" w:author="Author"/>
        </w:trPr>
        <w:tc>
          <w:tcPr>
            <w:cnfStyle w:val="001000000000" w:firstRow="0" w:lastRow="0" w:firstColumn="1" w:lastColumn="0" w:oddVBand="0" w:evenVBand="0" w:oddHBand="0" w:evenHBand="0" w:firstRowFirstColumn="0" w:firstRowLastColumn="0" w:lastRowFirstColumn="0" w:lastRowLastColumn="0"/>
            <w:tcW w:w="1097" w:type="pct"/>
          </w:tcPr>
          <w:p w14:paraId="73DDC5F7" w14:textId="1DD38A40" w:rsidR="00234AC9" w:rsidRPr="002937F1" w:rsidDel="00B155C8" w:rsidRDefault="00234AC9" w:rsidP="004F7C7A">
            <w:pPr>
              <w:spacing w:before="120"/>
              <w:jc w:val="left"/>
              <w:rPr>
                <w:del w:id="17364" w:author="Author"/>
                <w:rFonts w:cs="Arial"/>
                <w:sz w:val="20"/>
                <w:szCs w:val="20"/>
                <w:lang w:val="en-IE"/>
              </w:rPr>
            </w:pPr>
            <w:del w:id="17365" w:author="Author">
              <w:r w:rsidRPr="002937F1" w:rsidDel="00B155C8">
                <w:rPr>
                  <w:rFonts w:cs="Arial"/>
                  <w:sz w:val="20"/>
                  <w:szCs w:val="20"/>
                  <w:lang w:val="en-IE"/>
                </w:rPr>
                <w:delText>Json Path</w:delText>
              </w:r>
            </w:del>
          </w:p>
        </w:tc>
        <w:tc>
          <w:tcPr>
            <w:tcW w:w="3903" w:type="pct"/>
          </w:tcPr>
          <w:p w14:paraId="1E0085F3" w14:textId="52AC4569"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66" w:author="Author"/>
                <w:rFonts w:cs="Arial"/>
                <w:sz w:val="20"/>
                <w:szCs w:val="20"/>
                <w:lang w:val="en-IE" w:eastAsia="pt-PT"/>
              </w:rPr>
            </w:pPr>
            <w:del w:id="17367" w:author="Author">
              <w:r w:rsidRPr="002937F1" w:rsidDel="00B155C8">
                <w:rPr>
                  <w:rFonts w:cs="Arial"/>
                  <w:sz w:val="20"/>
                  <w:szCs w:val="20"/>
                  <w:lang w:val="en-IE" w:eastAsia="pt-PT"/>
                </w:rPr>
                <w:delText>sales.messages.error.ERROR_RESERVING_SIM_CARD</w:delText>
              </w:r>
            </w:del>
          </w:p>
        </w:tc>
      </w:tr>
      <w:tr w:rsidR="00C15473" w:rsidRPr="002937F1" w:rsidDel="00B155C8" w14:paraId="2DBE1D4D" w14:textId="2EC86F01" w:rsidTr="004F7C7A">
        <w:trPr>
          <w:del w:id="1736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8F1543" w14:textId="158A0634" w:rsidR="00C15473" w:rsidRPr="002937F1" w:rsidDel="00B155C8" w:rsidRDefault="00C15473" w:rsidP="00C15473">
            <w:pPr>
              <w:spacing w:before="120"/>
              <w:jc w:val="left"/>
              <w:rPr>
                <w:del w:id="17369" w:author="Author"/>
                <w:rFonts w:cs="Arial"/>
                <w:sz w:val="20"/>
                <w:szCs w:val="20"/>
                <w:lang w:val="en-IE"/>
              </w:rPr>
            </w:pPr>
            <w:del w:id="1737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02F9D9B" w14:textId="22298B0E"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71" w:author="Author"/>
                <w:rFonts w:cs="Arial"/>
                <w:color w:val="000000"/>
                <w:sz w:val="20"/>
                <w:szCs w:val="20"/>
                <w:lang w:val="en-IE"/>
              </w:rPr>
            </w:pPr>
            <w:ins w:id="17372" w:author="Author">
              <w:del w:id="17373" w:author="Author">
                <w:r w:rsidRPr="00E73B40" w:rsidDel="00B155C8">
                  <w:rPr>
                    <w:sz w:val="20"/>
                    <w:lang w:val="en-IE"/>
                  </w:rPr>
                  <w:delText>It was not possible to reserve the SIM card. Please try again.</w:delText>
                </w:r>
              </w:del>
            </w:ins>
            <w:del w:id="17374" w:author="Author">
              <w:r w:rsidRPr="002937F1" w:rsidDel="00B155C8">
                <w:rPr>
                  <w:rFonts w:cs="Arial"/>
                  <w:color w:val="000000"/>
                  <w:sz w:val="20"/>
                  <w:szCs w:val="20"/>
                  <w:lang w:val="en-IE"/>
                </w:rPr>
                <w:delText>It was not possible to reserve the SIM card. Please try again.</w:delText>
              </w:r>
            </w:del>
          </w:p>
        </w:tc>
      </w:tr>
      <w:tr w:rsidR="00234AC9" w:rsidRPr="002937F1" w:rsidDel="00B155C8" w14:paraId="16941DD3" w14:textId="75194810" w:rsidTr="004F7C7A">
        <w:trPr>
          <w:del w:id="1737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176CC37" w14:textId="616AD738" w:rsidR="00234AC9" w:rsidRPr="002937F1" w:rsidDel="00B155C8" w:rsidRDefault="00234AC9" w:rsidP="004F7C7A">
            <w:pPr>
              <w:spacing w:before="120"/>
              <w:jc w:val="left"/>
              <w:rPr>
                <w:del w:id="17376" w:author="Author"/>
                <w:rFonts w:cs="Arial"/>
                <w:sz w:val="20"/>
                <w:szCs w:val="20"/>
                <w:lang w:val="en-IE"/>
              </w:rPr>
            </w:pPr>
            <w:del w:id="17377" w:author="Author">
              <w:r w:rsidRPr="002937F1" w:rsidDel="00B155C8">
                <w:rPr>
                  <w:rFonts w:cs="Arial"/>
                  <w:sz w:val="20"/>
                  <w:szCs w:val="20"/>
                  <w:lang w:val="en-IE"/>
                </w:rPr>
                <w:delText>Message #</w:delText>
              </w:r>
            </w:del>
          </w:p>
        </w:tc>
        <w:tc>
          <w:tcPr>
            <w:tcW w:w="3903" w:type="pct"/>
            <w:tcBorders>
              <w:top w:val="single" w:sz="12" w:space="0" w:color="C00000"/>
            </w:tcBorders>
          </w:tcPr>
          <w:p w14:paraId="7585517D" w14:textId="616EDCC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78" w:author="Author"/>
                <w:rFonts w:cs="Arial"/>
                <w:i/>
                <w:color w:val="000000"/>
                <w:sz w:val="20"/>
                <w:szCs w:val="20"/>
                <w:lang w:val="en-IE"/>
              </w:rPr>
            </w:pPr>
            <w:del w:id="17379" w:author="Author">
              <w:r w:rsidRPr="002937F1" w:rsidDel="00B155C8">
                <w:rPr>
                  <w:rFonts w:cs="Arial"/>
                  <w:i/>
                  <w:color w:val="000000"/>
                  <w:sz w:val="20"/>
                  <w:szCs w:val="20"/>
                  <w:lang w:val="en-IE"/>
                </w:rPr>
                <w:delText>EM_SAL_7</w:delText>
              </w:r>
            </w:del>
          </w:p>
        </w:tc>
      </w:tr>
      <w:tr w:rsidR="00234AC9" w:rsidRPr="002937F1" w:rsidDel="00B155C8" w14:paraId="6F8CFB5B" w14:textId="28139CF9" w:rsidTr="004F7C7A">
        <w:trPr>
          <w:del w:id="17380" w:author="Author"/>
        </w:trPr>
        <w:tc>
          <w:tcPr>
            <w:cnfStyle w:val="001000000000" w:firstRow="0" w:lastRow="0" w:firstColumn="1" w:lastColumn="0" w:oddVBand="0" w:evenVBand="0" w:oddHBand="0" w:evenHBand="0" w:firstRowFirstColumn="0" w:firstRowLastColumn="0" w:lastRowFirstColumn="0" w:lastRowLastColumn="0"/>
            <w:tcW w:w="1097" w:type="pct"/>
          </w:tcPr>
          <w:p w14:paraId="4B48F368" w14:textId="07A65100" w:rsidR="00234AC9" w:rsidRPr="002937F1" w:rsidDel="00B155C8" w:rsidRDefault="00234AC9" w:rsidP="004F7C7A">
            <w:pPr>
              <w:spacing w:before="120"/>
              <w:jc w:val="left"/>
              <w:rPr>
                <w:del w:id="17381" w:author="Author"/>
                <w:rFonts w:cs="Arial"/>
                <w:sz w:val="20"/>
                <w:szCs w:val="20"/>
                <w:lang w:val="en-IE"/>
              </w:rPr>
            </w:pPr>
            <w:del w:id="17382" w:author="Author">
              <w:r w:rsidRPr="002937F1" w:rsidDel="00B155C8">
                <w:rPr>
                  <w:rFonts w:cs="Arial"/>
                  <w:sz w:val="20"/>
                  <w:szCs w:val="20"/>
                  <w:lang w:val="en-IE"/>
                </w:rPr>
                <w:delText>Description</w:delText>
              </w:r>
            </w:del>
          </w:p>
        </w:tc>
        <w:tc>
          <w:tcPr>
            <w:tcW w:w="3903" w:type="pct"/>
          </w:tcPr>
          <w:p w14:paraId="48AEA8C2" w14:textId="6E7C0D35"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83" w:author="Author"/>
                <w:rFonts w:cs="Arial"/>
                <w:color w:val="000000"/>
                <w:sz w:val="20"/>
                <w:szCs w:val="20"/>
                <w:lang w:val="en-IE"/>
              </w:rPr>
            </w:pPr>
            <w:ins w:id="17384" w:author="Author">
              <w:del w:id="17385" w:author="Author">
                <w:r w:rsidRPr="0034343E" w:rsidDel="00B155C8">
                  <w:rPr>
                    <w:rFonts w:cs="Arial"/>
                    <w:color w:val="000000"/>
                    <w:sz w:val="20"/>
                    <w:szCs w:val="20"/>
                    <w:lang w:val="en-IE"/>
                  </w:rPr>
                  <w:delText>Message displayed if trying to port-in a number that is already in VFIE network</w:delText>
                </w:r>
              </w:del>
            </w:ins>
            <w:del w:id="17386" w:author="Author">
              <w:r w:rsidR="008D42F7" w:rsidRPr="002937F1" w:rsidDel="00B155C8">
                <w:rPr>
                  <w:rFonts w:cs="Arial"/>
                  <w:color w:val="000000"/>
                  <w:sz w:val="20"/>
                  <w:szCs w:val="20"/>
                  <w:lang w:val="en-IE"/>
                </w:rPr>
                <w:delText>Message displayed when trying to port-in a number that is already in VFIE network</w:delText>
              </w:r>
            </w:del>
          </w:p>
        </w:tc>
      </w:tr>
      <w:tr w:rsidR="00234AC9" w:rsidRPr="002937F1" w:rsidDel="00B155C8" w14:paraId="0395BC3F" w14:textId="17FE7B89" w:rsidTr="004F7C7A">
        <w:trPr>
          <w:del w:id="17387" w:author="Author"/>
        </w:trPr>
        <w:tc>
          <w:tcPr>
            <w:cnfStyle w:val="001000000000" w:firstRow="0" w:lastRow="0" w:firstColumn="1" w:lastColumn="0" w:oddVBand="0" w:evenVBand="0" w:oddHBand="0" w:evenHBand="0" w:firstRowFirstColumn="0" w:firstRowLastColumn="0" w:lastRowFirstColumn="0" w:lastRowLastColumn="0"/>
            <w:tcW w:w="1097" w:type="pct"/>
          </w:tcPr>
          <w:p w14:paraId="0E93CCF2" w14:textId="3EE92F4A" w:rsidR="00234AC9" w:rsidRPr="002937F1" w:rsidDel="00B155C8" w:rsidRDefault="00234AC9" w:rsidP="004F7C7A">
            <w:pPr>
              <w:spacing w:before="120"/>
              <w:jc w:val="left"/>
              <w:rPr>
                <w:del w:id="17388" w:author="Author"/>
                <w:rFonts w:cs="Arial"/>
                <w:sz w:val="20"/>
                <w:szCs w:val="20"/>
                <w:lang w:val="en-IE"/>
              </w:rPr>
            </w:pPr>
            <w:del w:id="17389" w:author="Author">
              <w:r w:rsidRPr="002937F1" w:rsidDel="00B155C8">
                <w:rPr>
                  <w:rFonts w:cs="Arial"/>
                  <w:sz w:val="20"/>
                  <w:szCs w:val="20"/>
                  <w:lang w:val="en-IE"/>
                </w:rPr>
                <w:delText>Context</w:delText>
              </w:r>
            </w:del>
          </w:p>
        </w:tc>
        <w:tc>
          <w:tcPr>
            <w:tcW w:w="3903" w:type="pct"/>
          </w:tcPr>
          <w:p w14:paraId="572A0F31" w14:textId="1D4C6D0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90" w:author="Author"/>
                <w:rFonts w:cs="Arial"/>
                <w:sz w:val="20"/>
                <w:szCs w:val="20"/>
                <w:lang w:val="en-IE" w:eastAsia="pt-PT"/>
              </w:rPr>
            </w:pPr>
            <w:del w:id="17391" w:author="Author">
              <w:r w:rsidRPr="002937F1" w:rsidDel="00B155C8">
                <w:rPr>
                  <w:rFonts w:cs="Arial"/>
                  <w:sz w:val="20"/>
                  <w:szCs w:val="20"/>
                  <w:lang w:val="en-IE" w:eastAsia="pt-PT"/>
                </w:rPr>
                <w:delText>Choosing portability</w:delText>
              </w:r>
            </w:del>
          </w:p>
        </w:tc>
      </w:tr>
      <w:tr w:rsidR="00234AC9" w:rsidRPr="002937F1" w:rsidDel="00B155C8" w14:paraId="42CC42AD" w14:textId="63BA7B31" w:rsidTr="004F7C7A">
        <w:trPr>
          <w:del w:id="17392" w:author="Author"/>
        </w:trPr>
        <w:tc>
          <w:tcPr>
            <w:cnfStyle w:val="001000000000" w:firstRow="0" w:lastRow="0" w:firstColumn="1" w:lastColumn="0" w:oddVBand="0" w:evenVBand="0" w:oddHBand="0" w:evenHBand="0" w:firstRowFirstColumn="0" w:firstRowLastColumn="0" w:lastRowFirstColumn="0" w:lastRowLastColumn="0"/>
            <w:tcW w:w="1097" w:type="pct"/>
          </w:tcPr>
          <w:p w14:paraId="22637084" w14:textId="60B66DFF" w:rsidR="00234AC9" w:rsidRPr="002937F1" w:rsidDel="00B155C8" w:rsidRDefault="00234AC9" w:rsidP="004F7C7A">
            <w:pPr>
              <w:spacing w:before="120"/>
              <w:jc w:val="left"/>
              <w:rPr>
                <w:del w:id="17393" w:author="Author"/>
                <w:rFonts w:cs="Arial"/>
                <w:sz w:val="20"/>
                <w:szCs w:val="20"/>
                <w:lang w:val="en-IE"/>
              </w:rPr>
            </w:pPr>
            <w:del w:id="17394" w:author="Author">
              <w:r w:rsidRPr="002937F1" w:rsidDel="00B155C8">
                <w:rPr>
                  <w:rFonts w:cs="Arial"/>
                  <w:sz w:val="20"/>
                  <w:szCs w:val="20"/>
                  <w:lang w:val="en-IE"/>
                </w:rPr>
                <w:delText>Json Path</w:delText>
              </w:r>
            </w:del>
          </w:p>
        </w:tc>
        <w:tc>
          <w:tcPr>
            <w:tcW w:w="3903" w:type="pct"/>
          </w:tcPr>
          <w:p w14:paraId="5BE03132" w14:textId="0686280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95" w:author="Author"/>
                <w:rFonts w:cs="Arial"/>
                <w:sz w:val="20"/>
                <w:szCs w:val="20"/>
                <w:lang w:val="en-IE" w:eastAsia="pt-PT"/>
              </w:rPr>
            </w:pPr>
            <w:del w:id="17396" w:author="Author">
              <w:r w:rsidRPr="002937F1" w:rsidDel="00B155C8">
                <w:rPr>
                  <w:rFonts w:cs="Arial"/>
                  <w:sz w:val="20"/>
                  <w:szCs w:val="20"/>
                  <w:lang w:val="en-IE" w:eastAsia="pt-PT"/>
                </w:rPr>
                <w:delText>sales.messages.error.ERROR_PORTIN_NUMBER_ALREADY_VFIE</w:delText>
              </w:r>
            </w:del>
          </w:p>
        </w:tc>
      </w:tr>
      <w:tr w:rsidR="00C15473" w:rsidRPr="002937F1" w:rsidDel="00B155C8" w14:paraId="46F1CCEA" w14:textId="0A7DCA3B" w:rsidTr="004F7C7A">
        <w:trPr>
          <w:del w:id="1739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26B5D3" w14:textId="34DA4D20" w:rsidR="00C15473" w:rsidRPr="002937F1" w:rsidDel="00B155C8" w:rsidRDefault="00C15473" w:rsidP="00C15473">
            <w:pPr>
              <w:spacing w:before="120"/>
              <w:jc w:val="left"/>
              <w:rPr>
                <w:del w:id="17398" w:author="Author"/>
                <w:rFonts w:cs="Arial"/>
                <w:sz w:val="20"/>
                <w:szCs w:val="20"/>
                <w:lang w:val="en-IE"/>
              </w:rPr>
            </w:pPr>
            <w:del w:id="1739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51A245D" w14:textId="5EEECEB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00" w:author="Author"/>
                <w:rFonts w:cs="Arial"/>
                <w:color w:val="000000"/>
                <w:sz w:val="20"/>
                <w:szCs w:val="20"/>
                <w:lang w:val="en-IE"/>
              </w:rPr>
            </w:pPr>
            <w:ins w:id="17401" w:author="Author">
              <w:del w:id="17402" w:author="Author">
                <w:r w:rsidRPr="00E73B40" w:rsidDel="00B155C8">
                  <w:rPr>
                    <w:sz w:val="20"/>
                    <w:lang w:val="en-IE"/>
                  </w:rPr>
                  <w:delText>The provided port-in number is already a VFIE number.</w:delText>
                </w:r>
              </w:del>
            </w:ins>
            <w:del w:id="17403" w:author="Author">
              <w:r w:rsidRPr="002937F1" w:rsidDel="00B155C8">
                <w:rPr>
                  <w:rFonts w:cs="Arial"/>
                  <w:color w:val="000000"/>
                  <w:sz w:val="20"/>
                  <w:szCs w:val="20"/>
                  <w:lang w:val="en-IE"/>
                </w:rPr>
                <w:delText>The provided port-in number is already a VFIE number.</w:delText>
              </w:r>
            </w:del>
          </w:p>
        </w:tc>
      </w:tr>
      <w:tr w:rsidR="00234AC9" w:rsidRPr="002937F1" w:rsidDel="00B155C8" w14:paraId="7971B281" w14:textId="6CDEDEA3" w:rsidTr="004F7C7A">
        <w:trPr>
          <w:del w:id="1740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54F11A3" w14:textId="778C5F7C" w:rsidR="00234AC9" w:rsidRPr="002937F1" w:rsidDel="00B155C8" w:rsidRDefault="00234AC9" w:rsidP="004F7C7A">
            <w:pPr>
              <w:spacing w:before="120"/>
              <w:jc w:val="left"/>
              <w:rPr>
                <w:del w:id="17405" w:author="Author"/>
                <w:rFonts w:cs="Arial"/>
                <w:sz w:val="20"/>
                <w:szCs w:val="20"/>
                <w:lang w:val="en-IE"/>
              </w:rPr>
            </w:pPr>
            <w:del w:id="17406" w:author="Author">
              <w:r w:rsidRPr="002937F1" w:rsidDel="00B155C8">
                <w:rPr>
                  <w:rFonts w:cs="Arial"/>
                  <w:sz w:val="20"/>
                  <w:szCs w:val="20"/>
                  <w:lang w:val="en-IE"/>
                </w:rPr>
                <w:delText>Message #</w:delText>
              </w:r>
            </w:del>
          </w:p>
        </w:tc>
        <w:tc>
          <w:tcPr>
            <w:tcW w:w="3903" w:type="pct"/>
            <w:tcBorders>
              <w:top w:val="single" w:sz="12" w:space="0" w:color="C00000"/>
            </w:tcBorders>
          </w:tcPr>
          <w:p w14:paraId="056471E3" w14:textId="025E0B2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07" w:author="Author"/>
                <w:rFonts w:cs="Arial"/>
                <w:i/>
                <w:color w:val="000000"/>
                <w:sz w:val="20"/>
                <w:szCs w:val="20"/>
                <w:lang w:val="en-IE"/>
              </w:rPr>
            </w:pPr>
            <w:del w:id="17408" w:author="Author">
              <w:r w:rsidRPr="002937F1" w:rsidDel="00B155C8">
                <w:rPr>
                  <w:rFonts w:cs="Arial"/>
                  <w:i/>
                  <w:color w:val="000000"/>
                  <w:sz w:val="20"/>
                  <w:szCs w:val="20"/>
                  <w:lang w:val="en-IE"/>
                </w:rPr>
                <w:delText>EM_SAL_8</w:delText>
              </w:r>
            </w:del>
          </w:p>
        </w:tc>
      </w:tr>
      <w:tr w:rsidR="00234AC9" w:rsidRPr="002937F1" w:rsidDel="00B155C8" w14:paraId="0A904A6E" w14:textId="36C6AAC2" w:rsidTr="004F7C7A">
        <w:trPr>
          <w:del w:id="17409" w:author="Author"/>
        </w:trPr>
        <w:tc>
          <w:tcPr>
            <w:cnfStyle w:val="001000000000" w:firstRow="0" w:lastRow="0" w:firstColumn="1" w:lastColumn="0" w:oddVBand="0" w:evenVBand="0" w:oddHBand="0" w:evenHBand="0" w:firstRowFirstColumn="0" w:firstRowLastColumn="0" w:lastRowFirstColumn="0" w:lastRowLastColumn="0"/>
            <w:tcW w:w="1097" w:type="pct"/>
          </w:tcPr>
          <w:p w14:paraId="19DA030A" w14:textId="295BFFDD" w:rsidR="00234AC9" w:rsidRPr="002937F1" w:rsidDel="00B155C8" w:rsidRDefault="00234AC9" w:rsidP="004F7C7A">
            <w:pPr>
              <w:spacing w:before="120"/>
              <w:jc w:val="left"/>
              <w:rPr>
                <w:del w:id="17410" w:author="Author"/>
                <w:rFonts w:cs="Arial"/>
                <w:sz w:val="20"/>
                <w:szCs w:val="20"/>
                <w:lang w:val="en-IE"/>
              </w:rPr>
            </w:pPr>
            <w:del w:id="17411" w:author="Author">
              <w:r w:rsidRPr="002937F1" w:rsidDel="00B155C8">
                <w:rPr>
                  <w:rFonts w:cs="Arial"/>
                  <w:sz w:val="20"/>
                  <w:szCs w:val="20"/>
                  <w:lang w:val="en-IE"/>
                </w:rPr>
                <w:delText>Description</w:delText>
              </w:r>
            </w:del>
          </w:p>
        </w:tc>
        <w:tc>
          <w:tcPr>
            <w:tcW w:w="3903" w:type="pct"/>
          </w:tcPr>
          <w:p w14:paraId="5BB359FE" w14:textId="0AAD55F1" w:rsidR="00234AC9" w:rsidRPr="002937F1" w:rsidDel="00B155C8" w:rsidRDefault="0034343E"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12" w:author="Author"/>
                <w:rFonts w:cs="Arial"/>
                <w:color w:val="000000"/>
                <w:sz w:val="20"/>
                <w:szCs w:val="20"/>
                <w:lang w:val="en-IE"/>
              </w:rPr>
            </w:pPr>
            <w:ins w:id="17413" w:author="Author">
              <w:del w:id="17414" w:author="Author">
                <w:r w:rsidRPr="0034343E" w:rsidDel="00B155C8">
                  <w:rPr>
                    <w:rFonts w:cs="Arial"/>
                    <w:color w:val="000000"/>
                    <w:sz w:val="20"/>
                    <w:szCs w:val="20"/>
                    <w:lang w:val="en-IE"/>
                  </w:rPr>
                  <w:delText>Message displayed if an error occurs while validation of the port-in number</w:delText>
                </w:r>
              </w:del>
            </w:ins>
            <w:del w:id="17415" w:author="Author">
              <w:r w:rsidR="00234AC9" w:rsidRPr="002937F1" w:rsidDel="00B155C8">
                <w:rPr>
                  <w:rFonts w:cs="Arial"/>
                  <w:color w:val="000000"/>
                  <w:sz w:val="20"/>
                  <w:szCs w:val="20"/>
                  <w:lang w:val="en-IE"/>
                </w:rPr>
                <w:delText>Message displayed when validation of the port-in number fails</w:delText>
              </w:r>
            </w:del>
          </w:p>
        </w:tc>
      </w:tr>
      <w:tr w:rsidR="00234AC9" w:rsidRPr="002937F1" w:rsidDel="00B155C8" w14:paraId="0F376DCA" w14:textId="570E8FB6" w:rsidTr="004F7C7A">
        <w:trPr>
          <w:del w:id="17416" w:author="Author"/>
        </w:trPr>
        <w:tc>
          <w:tcPr>
            <w:cnfStyle w:val="001000000000" w:firstRow="0" w:lastRow="0" w:firstColumn="1" w:lastColumn="0" w:oddVBand="0" w:evenVBand="0" w:oddHBand="0" w:evenHBand="0" w:firstRowFirstColumn="0" w:firstRowLastColumn="0" w:lastRowFirstColumn="0" w:lastRowLastColumn="0"/>
            <w:tcW w:w="1097" w:type="pct"/>
          </w:tcPr>
          <w:p w14:paraId="5C8419AD" w14:textId="36D05FFA" w:rsidR="00234AC9" w:rsidRPr="002937F1" w:rsidDel="00B155C8" w:rsidRDefault="00234AC9" w:rsidP="004F7C7A">
            <w:pPr>
              <w:spacing w:before="120"/>
              <w:jc w:val="left"/>
              <w:rPr>
                <w:del w:id="17417" w:author="Author"/>
                <w:rFonts w:cs="Arial"/>
                <w:sz w:val="20"/>
                <w:szCs w:val="20"/>
                <w:lang w:val="en-IE"/>
              </w:rPr>
            </w:pPr>
            <w:del w:id="17418" w:author="Author">
              <w:r w:rsidRPr="002937F1" w:rsidDel="00B155C8">
                <w:rPr>
                  <w:rFonts w:cs="Arial"/>
                  <w:sz w:val="20"/>
                  <w:szCs w:val="20"/>
                  <w:lang w:val="en-IE"/>
                </w:rPr>
                <w:delText>Context</w:delText>
              </w:r>
            </w:del>
          </w:p>
        </w:tc>
        <w:tc>
          <w:tcPr>
            <w:tcW w:w="3903" w:type="pct"/>
          </w:tcPr>
          <w:p w14:paraId="52D9F922" w14:textId="339ADC9F"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19" w:author="Author"/>
                <w:rFonts w:cs="Arial"/>
                <w:sz w:val="20"/>
                <w:szCs w:val="20"/>
                <w:lang w:val="en-IE" w:eastAsia="pt-PT"/>
              </w:rPr>
            </w:pPr>
            <w:del w:id="17420" w:author="Author">
              <w:r w:rsidRPr="002937F1" w:rsidDel="00B155C8">
                <w:rPr>
                  <w:rFonts w:cs="Arial"/>
                  <w:sz w:val="20"/>
                  <w:szCs w:val="20"/>
                  <w:lang w:val="en-IE" w:eastAsia="pt-PT"/>
                </w:rPr>
                <w:delText>Choosing portability</w:delText>
              </w:r>
            </w:del>
          </w:p>
        </w:tc>
      </w:tr>
      <w:tr w:rsidR="00234AC9" w:rsidRPr="002937F1" w:rsidDel="00B155C8" w14:paraId="667F1966" w14:textId="5A9EC0EC" w:rsidTr="004F7C7A">
        <w:trPr>
          <w:del w:id="17421" w:author="Author"/>
        </w:trPr>
        <w:tc>
          <w:tcPr>
            <w:cnfStyle w:val="001000000000" w:firstRow="0" w:lastRow="0" w:firstColumn="1" w:lastColumn="0" w:oddVBand="0" w:evenVBand="0" w:oddHBand="0" w:evenHBand="0" w:firstRowFirstColumn="0" w:firstRowLastColumn="0" w:lastRowFirstColumn="0" w:lastRowLastColumn="0"/>
            <w:tcW w:w="1097" w:type="pct"/>
          </w:tcPr>
          <w:p w14:paraId="5C7B8917" w14:textId="37493F39" w:rsidR="00234AC9" w:rsidRPr="002937F1" w:rsidDel="00B155C8" w:rsidRDefault="00234AC9" w:rsidP="004F7C7A">
            <w:pPr>
              <w:spacing w:before="120"/>
              <w:jc w:val="left"/>
              <w:rPr>
                <w:del w:id="17422" w:author="Author"/>
                <w:rFonts w:cs="Arial"/>
                <w:sz w:val="20"/>
                <w:szCs w:val="20"/>
                <w:lang w:val="en-IE"/>
              </w:rPr>
            </w:pPr>
            <w:del w:id="17423" w:author="Author">
              <w:r w:rsidRPr="002937F1" w:rsidDel="00B155C8">
                <w:rPr>
                  <w:rFonts w:cs="Arial"/>
                  <w:sz w:val="20"/>
                  <w:szCs w:val="20"/>
                  <w:lang w:val="en-IE"/>
                </w:rPr>
                <w:delText>Json Path</w:delText>
              </w:r>
            </w:del>
          </w:p>
        </w:tc>
        <w:tc>
          <w:tcPr>
            <w:tcW w:w="3903" w:type="pct"/>
          </w:tcPr>
          <w:p w14:paraId="0A4725BA" w14:textId="185D9EB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24" w:author="Author"/>
                <w:rFonts w:cs="Arial"/>
                <w:sz w:val="20"/>
                <w:szCs w:val="20"/>
                <w:lang w:val="en-IE" w:eastAsia="pt-PT"/>
              </w:rPr>
            </w:pPr>
            <w:del w:id="17425" w:author="Author">
              <w:r w:rsidRPr="002937F1" w:rsidDel="00B155C8">
                <w:rPr>
                  <w:rFonts w:cs="Arial"/>
                  <w:sz w:val="20"/>
                  <w:szCs w:val="20"/>
                  <w:lang w:val="en-IE" w:eastAsia="pt-PT"/>
                </w:rPr>
                <w:delText>sales.messages.error.ERROR_VALIDATING_PORTIN_NUMBER</w:delText>
              </w:r>
            </w:del>
          </w:p>
        </w:tc>
      </w:tr>
      <w:tr w:rsidR="00C15473" w:rsidRPr="002937F1" w:rsidDel="00B155C8" w14:paraId="23AAF9A0" w14:textId="098813A5" w:rsidTr="004F7C7A">
        <w:trPr>
          <w:del w:id="1742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4FE4D2D" w14:textId="42742330" w:rsidR="00C15473" w:rsidRPr="002937F1" w:rsidDel="00B155C8" w:rsidRDefault="00C15473" w:rsidP="00C15473">
            <w:pPr>
              <w:spacing w:before="120"/>
              <w:jc w:val="left"/>
              <w:rPr>
                <w:del w:id="17427" w:author="Author"/>
                <w:rFonts w:cs="Arial"/>
                <w:sz w:val="20"/>
                <w:szCs w:val="20"/>
                <w:lang w:val="en-IE"/>
              </w:rPr>
            </w:pPr>
            <w:del w:id="1742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AE37923" w14:textId="073EA68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29" w:author="Author"/>
                <w:rFonts w:cs="Arial"/>
                <w:color w:val="000000"/>
                <w:sz w:val="20"/>
                <w:szCs w:val="20"/>
                <w:lang w:val="en-IE"/>
              </w:rPr>
            </w:pPr>
            <w:ins w:id="17430" w:author="Author">
              <w:del w:id="17431" w:author="Author">
                <w:r w:rsidRPr="00E73B40" w:rsidDel="00B155C8">
                  <w:rPr>
                    <w:sz w:val="20"/>
                    <w:lang w:val="en-IE"/>
                  </w:rPr>
                  <w:delText>It was not possible to validate the port-in number. Please try again.</w:delText>
                </w:r>
              </w:del>
            </w:ins>
            <w:del w:id="17432" w:author="Author">
              <w:r w:rsidRPr="002937F1" w:rsidDel="00B155C8">
                <w:rPr>
                  <w:rFonts w:cs="Arial"/>
                  <w:color w:val="000000"/>
                  <w:sz w:val="20"/>
                  <w:szCs w:val="20"/>
                  <w:lang w:val="en-IE"/>
                </w:rPr>
                <w:delText>It was not possible to validate the port-in number. Please try again.</w:delText>
              </w:r>
            </w:del>
          </w:p>
        </w:tc>
      </w:tr>
      <w:tr w:rsidR="00234AC9" w:rsidRPr="002937F1" w:rsidDel="00B155C8" w14:paraId="11DA1984" w14:textId="7FD539C2" w:rsidTr="004F7C7A">
        <w:trPr>
          <w:del w:id="1743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13734A8" w14:textId="22C15995" w:rsidR="00234AC9" w:rsidRPr="002937F1" w:rsidDel="00B155C8" w:rsidRDefault="00234AC9" w:rsidP="004F7C7A">
            <w:pPr>
              <w:spacing w:before="120"/>
              <w:jc w:val="left"/>
              <w:rPr>
                <w:del w:id="17434" w:author="Author"/>
                <w:rFonts w:cs="Arial"/>
                <w:sz w:val="20"/>
                <w:szCs w:val="20"/>
                <w:lang w:val="en-IE"/>
              </w:rPr>
            </w:pPr>
            <w:del w:id="17435" w:author="Author">
              <w:r w:rsidRPr="002937F1" w:rsidDel="00B155C8">
                <w:rPr>
                  <w:rFonts w:cs="Arial"/>
                  <w:sz w:val="20"/>
                  <w:szCs w:val="20"/>
                  <w:lang w:val="en-IE"/>
                </w:rPr>
                <w:delText>Message #</w:delText>
              </w:r>
            </w:del>
          </w:p>
        </w:tc>
        <w:tc>
          <w:tcPr>
            <w:tcW w:w="3903" w:type="pct"/>
            <w:tcBorders>
              <w:top w:val="single" w:sz="12" w:space="0" w:color="C00000"/>
            </w:tcBorders>
          </w:tcPr>
          <w:p w14:paraId="6DEC0072" w14:textId="1AD8878F"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36" w:author="Author"/>
                <w:rFonts w:cs="Arial"/>
                <w:i/>
                <w:color w:val="000000"/>
                <w:sz w:val="20"/>
                <w:szCs w:val="20"/>
                <w:lang w:val="en-IE"/>
              </w:rPr>
            </w:pPr>
            <w:del w:id="17437" w:author="Author">
              <w:r w:rsidRPr="002937F1" w:rsidDel="00B155C8">
                <w:rPr>
                  <w:rFonts w:cs="Arial"/>
                  <w:i/>
                  <w:color w:val="000000"/>
                  <w:sz w:val="20"/>
                  <w:szCs w:val="20"/>
                  <w:lang w:val="en-IE"/>
                </w:rPr>
                <w:delText>EM_SAL_9</w:delText>
              </w:r>
            </w:del>
          </w:p>
        </w:tc>
      </w:tr>
      <w:tr w:rsidR="00234AC9" w:rsidRPr="002937F1" w:rsidDel="00B155C8" w14:paraId="6353CC45" w14:textId="461754DC" w:rsidTr="004F7C7A">
        <w:trPr>
          <w:del w:id="17438" w:author="Author"/>
        </w:trPr>
        <w:tc>
          <w:tcPr>
            <w:cnfStyle w:val="001000000000" w:firstRow="0" w:lastRow="0" w:firstColumn="1" w:lastColumn="0" w:oddVBand="0" w:evenVBand="0" w:oddHBand="0" w:evenHBand="0" w:firstRowFirstColumn="0" w:firstRowLastColumn="0" w:lastRowFirstColumn="0" w:lastRowLastColumn="0"/>
            <w:tcW w:w="1097" w:type="pct"/>
          </w:tcPr>
          <w:p w14:paraId="7711996B" w14:textId="094987FF" w:rsidR="00234AC9" w:rsidRPr="002937F1" w:rsidDel="00B155C8" w:rsidRDefault="00234AC9" w:rsidP="004F7C7A">
            <w:pPr>
              <w:spacing w:before="120"/>
              <w:jc w:val="left"/>
              <w:rPr>
                <w:del w:id="17439" w:author="Author"/>
                <w:rFonts w:cs="Arial"/>
                <w:sz w:val="20"/>
                <w:szCs w:val="20"/>
                <w:lang w:val="en-IE"/>
              </w:rPr>
            </w:pPr>
            <w:del w:id="17440" w:author="Author">
              <w:r w:rsidRPr="002937F1" w:rsidDel="00B155C8">
                <w:rPr>
                  <w:rFonts w:cs="Arial"/>
                  <w:sz w:val="20"/>
                  <w:szCs w:val="20"/>
                  <w:lang w:val="en-IE"/>
                </w:rPr>
                <w:delText>Description</w:delText>
              </w:r>
            </w:del>
          </w:p>
        </w:tc>
        <w:tc>
          <w:tcPr>
            <w:tcW w:w="3903" w:type="pct"/>
          </w:tcPr>
          <w:p w14:paraId="79378E1C" w14:textId="7B88B1BB" w:rsidR="00234AC9" w:rsidRPr="002937F1" w:rsidDel="00B155C8" w:rsidRDefault="0034343E"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41" w:author="Author"/>
                <w:rFonts w:cs="Arial"/>
                <w:color w:val="000000"/>
                <w:sz w:val="20"/>
                <w:szCs w:val="20"/>
                <w:lang w:val="en-IE"/>
              </w:rPr>
            </w:pPr>
            <w:ins w:id="17442" w:author="Author">
              <w:del w:id="17443" w:author="Author">
                <w:r w:rsidRPr="0034343E" w:rsidDel="00B155C8">
                  <w:rPr>
                    <w:rFonts w:cs="Arial"/>
                    <w:color w:val="000000"/>
                    <w:sz w:val="20"/>
                    <w:szCs w:val="20"/>
                    <w:lang w:val="en-IE"/>
                  </w:rPr>
                  <w:delText>Message displayed if port-in number belongs to a different donor operator than the identified one</w:delText>
                </w:r>
              </w:del>
            </w:ins>
            <w:del w:id="17444" w:author="Author">
              <w:r w:rsidR="00234AC9" w:rsidRPr="002937F1" w:rsidDel="00B155C8">
                <w:rPr>
                  <w:rFonts w:cs="Arial"/>
                  <w:color w:val="000000"/>
                  <w:sz w:val="20"/>
                  <w:szCs w:val="20"/>
                  <w:lang w:val="en-IE"/>
                </w:rPr>
                <w:delText>Message displayed when port-in number belongs to a different donor operator</w:delText>
              </w:r>
              <w:r w:rsidR="008D42F7" w:rsidRPr="002937F1" w:rsidDel="00B155C8">
                <w:rPr>
                  <w:rFonts w:cs="Arial"/>
                  <w:color w:val="000000"/>
                  <w:sz w:val="20"/>
                  <w:szCs w:val="20"/>
                  <w:lang w:val="en-IE"/>
                </w:rPr>
                <w:delText xml:space="preserve"> than the identified one</w:delText>
              </w:r>
            </w:del>
          </w:p>
        </w:tc>
      </w:tr>
      <w:tr w:rsidR="00234AC9" w:rsidRPr="002937F1" w:rsidDel="00B155C8" w14:paraId="7C41D9E8" w14:textId="553D51FE" w:rsidTr="004F7C7A">
        <w:trPr>
          <w:del w:id="17445" w:author="Author"/>
        </w:trPr>
        <w:tc>
          <w:tcPr>
            <w:cnfStyle w:val="001000000000" w:firstRow="0" w:lastRow="0" w:firstColumn="1" w:lastColumn="0" w:oddVBand="0" w:evenVBand="0" w:oddHBand="0" w:evenHBand="0" w:firstRowFirstColumn="0" w:firstRowLastColumn="0" w:lastRowFirstColumn="0" w:lastRowLastColumn="0"/>
            <w:tcW w:w="1097" w:type="pct"/>
          </w:tcPr>
          <w:p w14:paraId="20D055E6" w14:textId="34FBED95" w:rsidR="00234AC9" w:rsidRPr="002937F1" w:rsidDel="00B155C8" w:rsidRDefault="00234AC9" w:rsidP="004F7C7A">
            <w:pPr>
              <w:spacing w:before="120"/>
              <w:jc w:val="left"/>
              <w:rPr>
                <w:del w:id="17446" w:author="Author"/>
                <w:rFonts w:cs="Arial"/>
                <w:sz w:val="20"/>
                <w:szCs w:val="20"/>
                <w:lang w:val="en-IE"/>
              </w:rPr>
            </w:pPr>
            <w:del w:id="17447" w:author="Author">
              <w:r w:rsidRPr="002937F1" w:rsidDel="00B155C8">
                <w:rPr>
                  <w:rFonts w:cs="Arial"/>
                  <w:sz w:val="20"/>
                  <w:szCs w:val="20"/>
                  <w:lang w:val="en-IE"/>
                </w:rPr>
                <w:delText>Context</w:delText>
              </w:r>
            </w:del>
          </w:p>
        </w:tc>
        <w:tc>
          <w:tcPr>
            <w:tcW w:w="3903" w:type="pct"/>
          </w:tcPr>
          <w:p w14:paraId="737C226E" w14:textId="18BE3D2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48" w:author="Author"/>
                <w:rFonts w:cs="Arial"/>
                <w:sz w:val="20"/>
                <w:szCs w:val="20"/>
                <w:lang w:val="en-IE" w:eastAsia="pt-PT"/>
              </w:rPr>
            </w:pPr>
            <w:del w:id="17449" w:author="Author">
              <w:r w:rsidRPr="002937F1" w:rsidDel="00B155C8">
                <w:rPr>
                  <w:rFonts w:cs="Arial"/>
                  <w:sz w:val="20"/>
                  <w:szCs w:val="20"/>
                  <w:lang w:val="en-IE" w:eastAsia="pt-PT"/>
                </w:rPr>
                <w:delText>Choosing portability</w:delText>
              </w:r>
            </w:del>
          </w:p>
        </w:tc>
      </w:tr>
      <w:tr w:rsidR="00234AC9" w:rsidRPr="002937F1" w:rsidDel="00B155C8" w14:paraId="42962E52" w14:textId="6F3B3548" w:rsidTr="004F7C7A">
        <w:trPr>
          <w:del w:id="17450" w:author="Author"/>
        </w:trPr>
        <w:tc>
          <w:tcPr>
            <w:cnfStyle w:val="001000000000" w:firstRow="0" w:lastRow="0" w:firstColumn="1" w:lastColumn="0" w:oddVBand="0" w:evenVBand="0" w:oddHBand="0" w:evenHBand="0" w:firstRowFirstColumn="0" w:firstRowLastColumn="0" w:lastRowFirstColumn="0" w:lastRowLastColumn="0"/>
            <w:tcW w:w="1097" w:type="pct"/>
          </w:tcPr>
          <w:p w14:paraId="0551948B" w14:textId="2D93D5D2" w:rsidR="00234AC9" w:rsidRPr="002937F1" w:rsidDel="00B155C8" w:rsidRDefault="00234AC9" w:rsidP="004F7C7A">
            <w:pPr>
              <w:spacing w:before="120"/>
              <w:jc w:val="left"/>
              <w:rPr>
                <w:del w:id="17451" w:author="Author"/>
                <w:rFonts w:cs="Arial"/>
                <w:sz w:val="20"/>
                <w:szCs w:val="20"/>
                <w:lang w:val="en-IE"/>
              </w:rPr>
            </w:pPr>
            <w:del w:id="17452" w:author="Author">
              <w:r w:rsidRPr="002937F1" w:rsidDel="00B155C8">
                <w:rPr>
                  <w:rFonts w:cs="Arial"/>
                  <w:sz w:val="20"/>
                  <w:szCs w:val="20"/>
                  <w:lang w:val="en-IE"/>
                </w:rPr>
                <w:delText>Json Path</w:delText>
              </w:r>
            </w:del>
          </w:p>
        </w:tc>
        <w:tc>
          <w:tcPr>
            <w:tcW w:w="3903" w:type="pct"/>
          </w:tcPr>
          <w:p w14:paraId="25BC4455" w14:textId="6218DF4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53" w:author="Author"/>
                <w:rFonts w:cs="Arial"/>
                <w:sz w:val="20"/>
                <w:szCs w:val="20"/>
                <w:lang w:val="en-IE" w:eastAsia="pt-PT"/>
              </w:rPr>
            </w:pPr>
            <w:del w:id="17454" w:author="Author">
              <w:r w:rsidRPr="002937F1" w:rsidDel="00B155C8">
                <w:rPr>
                  <w:rFonts w:cs="Arial"/>
                  <w:sz w:val="20"/>
                  <w:szCs w:val="20"/>
                  <w:lang w:val="en-IE" w:eastAsia="pt-PT"/>
                </w:rPr>
                <w:delText>sales.messages.error.ERROR_PORTIN_NUMBER_NOT_FROM_PROVIDED_DONOR</w:delText>
              </w:r>
            </w:del>
          </w:p>
        </w:tc>
      </w:tr>
      <w:tr w:rsidR="00C15473" w:rsidRPr="002937F1" w:rsidDel="00B155C8" w14:paraId="6129B458" w14:textId="7F769133" w:rsidTr="004F7C7A">
        <w:trPr>
          <w:del w:id="1745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67BD788" w14:textId="0FC06C89" w:rsidR="00C15473" w:rsidRPr="002937F1" w:rsidDel="00B155C8" w:rsidRDefault="00C15473" w:rsidP="00C15473">
            <w:pPr>
              <w:spacing w:before="120"/>
              <w:jc w:val="left"/>
              <w:rPr>
                <w:del w:id="17456" w:author="Author"/>
                <w:rFonts w:cs="Arial"/>
                <w:sz w:val="20"/>
                <w:szCs w:val="20"/>
                <w:lang w:val="en-IE"/>
              </w:rPr>
            </w:pPr>
            <w:del w:id="1745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8084AC8" w14:textId="3045C3D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58" w:author="Author"/>
                <w:rFonts w:cs="Arial"/>
                <w:color w:val="000000"/>
                <w:sz w:val="20"/>
                <w:szCs w:val="20"/>
                <w:lang w:val="en-IE"/>
              </w:rPr>
            </w:pPr>
            <w:ins w:id="17459" w:author="Author">
              <w:del w:id="17460" w:author="Author">
                <w:r w:rsidRPr="00E73B40" w:rsidDel="00B155C8">
                  <w:rPr>
                    <w:sz w:val="20"/>
                    <w:lang w:val="en-IE"/>
                  </w:rPr>
                  <w:delText>The port-in number does not belong to the provided donor operator. Please correct the data.</w:delText>
                </w:r>
              </w:del>
            </w:ins>
            <w:del w:id="17461" w:author="Author">
              <w:r w:rsidRPr="002937F1" w:rsidDel="00B155C8">
                <w:rPr>
                  <w:rFonts w:cs="Arial"/>
                  <w:color w:val="000000"/>
                  <w:sz w:val="20"/>
                  <w:szCs w:val="20"/>
                  <w:lang w:val="en-IE"/>
                </w:rPr>
                <w:delText>The port-in number does not belong to the provided donor operator. Please correct the data.</w:delText>
              </w:r>
            </w:del>
          </w:p>
        </w:tc>
      </w:tr>
      <w:tr w:rsidR="00234AC9" w:rsidRPr="002937F1" w:rsidDel="00B155C8" w14:paraId="031559AE" w14:textId="52FA121A" w:rsidTr="004F7C7A">
        <w:trPr>
          <w:del w:id="1746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7F87E12" w14:textId="4EA3BEFD" w:rsidR="00234AC9" w:rsidRPr="002937F1" w:rsidDel="00B155C8" w:rsidRDefault="00234AC9" w:rsidP="004F7C7A">
            <w:pPr>
              <w:spacing w:before="120"/>
              <w:jc w:val="left"/>
              <w:rPr>
                <w:del w:id="17463" w:author="Author"/>
                <w:rFonts w:cs="Arial"/>
                <w:sz w:val="20"/>
                <w:szCs w:val="20"/>
                <w:lang w:val="en-IE"/>
              </w:rPr>
            </w:pPr>
            <w:del w:id="17464" w:author="Author">
              <w:r w:rsidRPr="002937F1" w:rsidDel="00B155C8">
                <w:rPr>
                  <w:rFonts w:cs="Arial"/>
                  <w:sz w:val="20"/>
                  <w:szCs w:val="20"/>
                  <w:lang w:val="en-IE"/>
                </w:rPr>
                <w:delText>Message #</w:delText>
              </w:r>
            </w:del>
          </w:p>
        </w:tc>
        <w:tc>
          <w:tcPr>
            <w:tcW w:w="3903" w:type="pct"/>
            <w:tcBorders>
              <w:top w:val="single" w:sz="12" w:space="0" w:color="C00000"/>
            </w:tcBorders>
          </w:tcPr>
          <w:p w14:paraId="330933CF" w14:textId="6BEF361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65" w:author="Author"/>
                <w:rFonts w:cs="Arial"/>
                <w:i/>
                <w:color w:val="000000"/>
                <w:sz w:val="20"/>
                <w:szCs w:val="20"/>
                <w:lang w:val="en-IE"/>
              </w:rPr>
            </w:pPr>
            <w:del w:id="17466" w:author="Author">
              <w:r w:rsidRPr="002937F1" w:rsidDel="00B155C8">
                <w:rPr>
                  <w:rFonts w:cs="Arial"/>
                  <w:i/>
                  <w:color w:val="000000"/>
                  <w:sz w:val="20"/>
                  <w:szCs w:val="20"/>
                  <w:lang w:val="en-IE"/>
                </w:rPr>
                <w:delText>EM_SAL_10</w:delText>
              </w:r>
            </w:del>
          </w:p>
        </w:tc>
      </w:tr>
      <w:tr w:rsidR="00234AC9" w:rsidRPr="002937F1" w:rsidDel="00B155C8" w14:paraId="0F5E6F58" w14:textId="5B380C94" w:rsidTr="004F7C7A">
        <w:trPr>
          <w:del w:id="17467" w:author="Author"/>
        </w:trPr>
        <w:tc>
          <w:tcPr>
            <w:cnfStyle w:val="001000000000" w:firstRow="0" w:lastRow="0" w:firstColumn="1" w:lastColumn="0" w:oddVBand="0" w:evenVBand="0" w:oddHBand="0" w:evenHBand="0" w:firstRowFirstColumn="0" w:firstRowLastColumn="0" w:lastRowFirstColumn="0" w:lastRowLastColumn="0"/>
            <w:tcW w:w="1097" w:type="pct"/>
          </w:tcPr>
          <w:p w14:paraId="651E14A4" w14:textId="1FCD4B55" w:rsidR="00234AC9" w:rsidRPr="002937F1" w:rsidDel="00B155C8" w:rsidRDefault="00234AC9" w:rsidP="004F7C7A">
            <w:pPr>
              <w:spacing w:before="120"/>
              <w:jc w:val="left"/>
              <w:rPr>
                <w:del w:id="17468" w:author="Author"/>
                <w:rFonts w:cs="Arial"/>
                <w:sz w:val="20"/>
                <w:szCs w:val="20"/>
                <w:lang w:val="en-IE"/>
              </w:rPr>
            </w:pPr>
            <w:del w:id="17469" w:author="Author">
              <w:r w:rsidRPr="002937F1" w:rsidDel="00B155C8">
                <w:rPr>
                  <w:rFonts w:cs="Arial"/>
                  <w:sz w:val="20"/>
                  <w:szCs w:val="20"/>
                  <w:lang w:val="en-IE"/>
                </w:rPr>
                <w:delText>Description</w:delText>
              </w:r>
            </w:del>
          </w:p>
        </w:tc>
        <w:tc>
          <w:tcPr>
            <w:tcW w:w="3903" w:type="pct"/>
          </w:tcPr>
          <w:p w14:paraId="4E0ACCC5" w14:textId="3A36967D" w:rsidR="00234AC9" w:rsidRPr="002937F1" w:rsidDel="00B155C8" w:rsidRDefault="008D42F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70" w:author="Author"/>
                <w:rFonts w:cs="Arial"/>
                <w:color w:val="000000"/>
                <w:sz w:val="20"/>
                <w:szCs w:val="20"/>
                <w:lang w:val="en-IE"/>
              </w:rPr>
            </w:pPr>
            <w:del w:id="17471" w:author="Author">
              <w:r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equipment details</w:delText>
              </w:r>
            </w:del>
          </w:p>
        </w:tc>
      </w:tr>
      <w:tr w:rsidR="00234AC9" w:rsidRPr="002937F1" w:rsidDel="00B155C8" w14:paraId="772873FC" w14:textId="285B8495" w:rsidTr="004F7C7A">
        <w:trPr>
          <w:del w:id="17472" w:author="Author"/>
        </w:trPr>
        <w:tc>
          <w:tcPr>
            <w:cnfStyle w:val="001000000000" w:firstRow="0" w:lastRow="0" w:firstColumn="1" w:lastColumn="0" w:oddVBand="0" w:evenVBand="0" w:oddHBand="0" w:evenHBand="0" w:firstRowFirstColumn="0" w:firstRowLastColumn="0" w:lastRowFirstColumn="0" w:lastRowLastColumn="0"/>
            <w:tcW w:w="1097" w:type="pct"/>
          </w:tcPr>
          <w:p w14:paraId="34E24B47" w14:textId="215719DB" w:rsidR="00234AC9" w:rsidRPr="002937F1" w:rsidDel="00B155C8" w:rsidRDefault="00234AC9" w:rsidP="004F7C7A">
            <w:pPr>
              <w:spacing w:before="120"/>
              <w:jc w:val="left"/>
              <w:rPr>
                <w:del w:id="17473" w:author="Author"/>
                <w:rFonts w:cs="Arial"/>
                <w:sz w:val="20"/>
                <w:szCs w:val="20"/>
                <w:lang w:val="en-IE"/>
              </w:rPr>
            </w:pPr>
            <w:del w:id="17474" w:author="Author">
              <w:r w:rsidRPr="002937F1" w:rsidDel="00B155C8">
                <w:rPr>
                  <w:rFonts w:cs="Arial"/>
                  <w:sz w:val="20"/>
                  <w:szCs w:val="20"/>
                  <w:lang w:val="en-IE"/>
                </w:rPr>
                <w:delText>Context</w:delText>
              </w:r>
            </w:del>
          </w:p>
        </w:tc>
        <w:tc>
          <w:tcPr>
            <w:tcW w:w="3903" w:type="pct"/>
          </w:tcPr>
          <w:p w14:paraId="686EA122" w14:textId="62EFE61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75" w:author="Author"/>
                <w:rFonts w:cs="Arial"/>
                <w:sz w:val="20"/>
                <w:szCs w:val="20"/>
                <w:lang w:val="en-IE" w:eastAsia="pt-PT"/>
              </w:rPr>
            </w:pPr>
            <w:del w:id="17476" w:author="Author">
              <w:r w:rsidRPr="002937F1" w:rsidDel="00B155C8">
                <w:rPr>
                  <w:rFonts w:cs="Arial"/>
                  <w:sz w:val="20"/>
                  <w:szCs w:val="20"/>
                  <w:lang w:val="en-IE" w:eastAsia="pt-PT"/>
                </w:rPr>
                <w:delText>Adding/associating mobile equipment</w:delText>
              </w:r>
            </w:del>
          </w:p>
        </w:tc>
      </w:tr>
      <w:tr w:rsidR="00234AC9" w:rsidRPr="002937F1" w:rsidDel="00B155C8" w14:paraId="05527C48" w14:textId="0E14BE49" w:rsidTr="004F7C7A">
        <w:trPr>
          <w:del w:id="17477" w:author="Author"/>
        </w:trPr>
        <w:tc>
          <w:tcPr>
            <w:cnfStyle w:val="001000000000" w:firstRow="0" w:lastRow="0" w:firstColumn="1" w:lastColumn="0" w:oddVBand="0" w:evenVBand="0" w:oddHBand="0" w:evenHBand="0" w:firstRowFirstColumn="0" w:firstRowLastColumn="0" w:lastRowFirstColumn="0" w:lastRowLastColumn="0"/>
            <w:tcW w:w="1097" w:type="pct"/>
          </w:tcPr>
          <w:p w14:paraId="65F67432" w14:textId="6B07637F" w:rsidR="00234AC9" w:rsidRPr="002937F1" w:rsidDel="00B155C8" w:rsidRDefault="00234AC9" w:rsidP="004F7C7A">
            <w:pPr>
              <w:spacing w:before="120"/>
              <w:jc w:val="left"/>
              <w:rPr>
                <w:del w:id="17478" w:author="Author"/>
                <w:rFonts w:cs="Arial"/>
                <w:sz w:val="20"/>
                <w:szCs w:val="20"/>
                <w:lang w:val="en-IE"/>
              </w:rPr>
            </w:pPr>
            <w:del w:id="17479" w:author="Author">
              <w:r w:rsidRPr="002937F1" w:rsidDel="00B155C8">
                <w:rPr>
                  <w:rFonts w:cs="Arial"/>
                  <w:sz w:val="20"/>
                  <w:szCs w:val="20"/>
                  <w:lang w:val="en-IE"/>
                </w:rPr>
                <w:delText>Json Path</w:delText>
              </w:r>
            </w:del>
          </w:p>
        </w:tc>
        <w:tc>
          <w:tcPr>
            <w:tcW w:w="3903" w:type="pct"/>
          </w:tcPr>
          <w:p w14:paraId="3AD48080" w14:textId="1043A4C4"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80" w:author="Author"/>
                <w:rFonts w:cs="Arial"/>
                <w:sz w:val="20"/>
                <w:szCs w:val="20"/>
                <w:lang w:val="en-IE" w:eastAsia="pt-PT"/>
              </w:rPr>
            </w:pPr>
            <w:del w:id="17481" w:author="Author">
              <w:r w:rsidRPr="002937F1" w:rsidDel="00B155C8">
                <w:rPr>
                  <w:rFonts w:cs="Arial"/>
                  <w:sz w:val="20"/>
                  <w:szCs w:val="20"/>
                  <w:lang w:val="en-IE" w:eastAsia="pt-PT"/>
                </w:rPr>
                <w:delText>sales.messages.error.ERROR_GETTING_EQUIPMENT_DETAILS</w:delText>
              </w:r>
            </w:del>
          </w:p>
        </w:tc>
      </w:tr>
      <w:tr w:rsidR="00C15473" w:rsidRPr="002937F1" w:rsidDel="00B155C8" w14:paraId="4C046CA7" w14:textId="06331FE5" w:rsidTr="004F7C7A">
        <w:trPr>
          <w:del w:id="1748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8767819" w14:textId="15902D0E" w:rsidR="00C15473" w:rsidRPr="002937F1" w:rsidDel="00B155C8" w:rsidRDefault="00C15473" w:rsidP="00C15473">
            <w:pPr>
              <w:spacing w:before="120"/>
              <w:jc w:val="left"/>
              <w:rPr>
                <w:del w:id="17483" w:author="Author"/>
                <w:rFonts w:cs="Arial"/>
                <w:sz w:val="20"/>
                <w:szCs w:val="20"/>
                <w:lang w:val="en-IE"/>
              </w:rPr>
            </w:pPr>
            <w:del w:id="1748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03EA3BCA" w14:textId="1EFA5F9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85" w:author="Author"/>
                <w:rFonts w:cs="Arial"/>
                <w:color w:val="000000"/>
                <w:sz w:val="20"/>
                <w:szCs w:val="20"/>
                <w:lang w:val="en-IE"/>
              </w:rPr>
            </w:pPr>
            <w:ins w:id="17486" w:author="Author">
              <w:del w:id="17487" w:author="Author">
                <w:r w:rsidRPr="00E73B40" w:rsidDel="00B155C8">
                  <w:rPr>
                    <w:sz w:val="20"/>
                    <w:lang w:val="en-IE"/>
                  </w:rPr>
                  <w:delText>It was not possible to get the product details. Please try again.</w:delText>
                </w:r>
              </w:del>
            </w:ins>
            <w:del w:id="17488" w:author="Author">
              <w:r w:rsidRPr="002937F1" w:rsidDel="00B155C8">
                <w:rPr>
                  <w:rFonts w:cs="Arial"/>
                  <w:color w:val="000000"/>
                  <w:sz w:val="20"/>
                  <w:szCs w:val="20"/>
                  <w:lang w:val="en-IE"/>
                </w:rPr>
                <w:delText>It was not possible to get the equipment details. Please try again.</w:delText>
              </w:r>
            </w:del>
          </w:p>
        </w:tc>
      </w:tr>
      <w:tr w:rsidR="00234AC9" w:rsidRPr="002937F1" w:rsidDel="00B155C8" w14:paraId="00CF2FE1" w14:textId="20959739" w:rsidTr="004F7C7A">
        <w:trPr>
          <w:del w:id="1748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0C92C51" w14:textId="34772A2C" w:rsidR="00234AC9" w:rsidRPr="002937F1" w:rsidDel="00B155C8" w:rsidRDefault="00234AC9" w:rsidP="004F7C7A">
            <w:pPr>
              <w:spacing w:before="120"/>
              <w:jc w:val="left"/>
              <w:rPr>
                <w:del w:id="17490" w:author="Author"/>
                <w:rFonts w:cs="Arial"/>
                <w:sz w:val="20"/>
                <w:szCs w:val="20"/>
                <w:lang w:val="en-IE"/>
              </w:rPr>
            </w:pPr>
            <w:del w:id="17491" w:author="Author">
              <w:r w:rsidRPr="002937F1" w:rsidDel="00B155C8">
                <w:rPr>
                  <w:rFonts w:cs="Arial"/>
                  <w:sz w:val="20"/>
                  <w:szCs w:val="20"/>
                  <w:lang w:val="en-IE"/>
                </w:rPr>
                <w:delText>Message #</w:delText>
              </w:r>
            </w:del>
          </w:p>
        </w:tc>
        <w:tc>
          <w:tcPr>
            <w:tcW w:w="3903" w:type="pct"/>
            <w:tcBorders>
              <w:top w:val="single" w:sz="12" w:space="0" w:color="C00000"/>
            </w:tcBorders>
          </w:tcPr>
          <w:p w14:paraId="20B5FD9D" w14:textId="52D716E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92" w:author="Author"/>
                <w:rFonts w:cs="Arial"/>
                <w:i/>
                <w:color w:val="000000"/>
                <w:sz w:val="20"/>
                <w:szCs w:val="20"/>
                <w:lang w:val="en-IE"/>
              </w:rPr>
            </w:pPr>
            <w:del w:id="17493" w:author="Author">
              <w:r w:rsidRPr="002937F1" w:rsidDel="00B155C8">
                <w:rPr>
                  <w:rFonts w:cs="Arial"/>
                  <w:i/>
                  <w:color w:val="000000"/>
                  <w:sz w:val="20"/>
                  <w:szCs w:val="20"/>
                  <w:lang w:val="en-IE"/>
                </w:rPr>
                <w:delText>EM_SAL_11</w:delText>
              </w:r>
            </w:del>
          </w:p>
        </w:tc>
      </w:tr>
      <w:tr w:rsidR="00234AC9" w:rsidRPr="002937F1" w:rsidDel="00B155C8" w14:paraId="3720021E" w14:textId="713EDD73" w:rsidTr="004F7C7A">
        <w:trPr>
          <w:del w:id="17494" w:author="Author"/>
        </w:trPr>
        <w:tc>
          <w:tcPr>
            <w:cnfStyle w:val="001000000000" w:firstRow="0" w:lastRow="0" w:firstColumn="1" w:lastColumn="0" w:oddVBand="0" w:evenVBand="0" w:oddHBand="0" w:evenHBand="0" w:firstRowFirstColumn="0" w:firstRowLastColumn="0" w:lastRowFirstColumn="0" w:lastRowLastColumn="0"/>
            <w:tcW w:w="1097" w:type="pct"/>
          </w:tcPr>
          <w:p w14:paraId="276C74ED" w14:textId="49BCBCED" w:rsidR="00234AC9" w:rsidRPr="002937F1" w:rsidDel="00B155C8" w:rsidRDefault="00234AC9" w:rsidP="004F7C7A">
            <w:pPr>
              <w:spacing w:before="120"/>
              <w:jc w:val="left"/>
              <w:rPr>
                <w:del w:id="17495" w:author="Author"/>
                <w:rFonts w:cs="Arial"/>
                <w:sz w:val="20"/>
                <w:szCs w:val="20"/>
                <w:lang w:val="en-IE"/>
              </w:rPr>
            </w:pPr>
            <w:del w:id="17496" w:author="Author">
              <w:r w:rsidRPr="002937F1" w:rsidDel="00B155C8">
                <w:rPr>
                  <w:rFonts w:cs="Arial"/>
                  <w:sz w:val="20"/>
                  <w:szCs w:val="20"/>
                  <w:lang w:val="en-IE"/>
                </w:rPr>
                <w:delText>Description</w:delText>
              </w:r>
            </w:del>
          </w:p>
        </w:tc>
        <w:tc>
          <w:tcPr>
            <w:tcW w:w="3903" w:type="pct"/>
          </w:tcPr>
          <w:p w14:paraId="06CE65B2" w14:textId="6099397A"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97" w:author="Author"/>
                <w:rFonts w:cs="Arial"/>
                <w:color w:val="000000"/>
                <w:sz w:val="20"/>
                <w:szCs w:val="20"/>
                <w:lang w:val="en-IE"/>
              </w:rPr>
            </w:pPr>
            <w:del w:id="17498" w:author="Author">
              <w:r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basket final value</w:delText>
              </w:r>
            </w:del>
          </w:p>
        </w:tc>
      </w:tr>
      <w:tr w:rsidR="00234AC9" w:rsidRPr="002937F1" w:rsidDel="00B155C8" w14:paraId="729770B6" w14:textId="498FD695" w:rsidTr="004F7C7A">
        <w:trPr>
          <w:del w:id="17499" w:author="Author"/>
        </w:trPr>
        <w:tc>
          <w:tcPr>
            <w:cnfStyle w:val="001000000000" w:firstRow="0" w:lastRow="0" w:firstColumn="1" w:lastColumn="0" w:oddVBand="0" w:evenVBand="0" w:oddHBand="0" w:evenHBand="0" w:firstRowFirstColumn="0" w:firstRowLastColumn="0" w:lastRowFirstColumn="0" w:lastRowLastColumn="0"/>
            <w:tcW w:w="1097" w:type="pct"/>
          </w:tcPr>
          <w:p w14:paraId="61FE0DAE" w14:textId="28B68008" w:rsidR="00234AC9" w:rsidRPr="002937F1" w:rsidDel="00B155C8" w:rsidRDefault="00234AC9" w:rsidP="004F7C7A">
            <w:pPr>
              <w:spacing w:before="120"/>
              <w:jc w:val="left"/>
              <w:rPr>
                <w:del w:id="17500" w:author="Author"/>
                <w:rFonts w:cs="Arial"/>
                <w:sz w:val="20"/>
                <w:szCs w:val="20"/>
                <w:lang w:val="en-IE"/>
              </w:rPr>
            </w:pPr>
            <w:del w:id="17501" w:author="Author">
              <w:r w:rsidRPr="002937F1" w:rsidDel="00B155C8">
                <w:rPr>
                  <w:rFonts w:cs="Arial"/>
                  <w:sz w:val="20"/>
                  <w:szCs w:val="20"/>
                  <w:lang w:val="en-IE"/>
                </w:rPr>
                <w:delText>Context</w:delText>
              </w:r>
            </w:del>
          </w:p>
        </w:tc>
        <w:tc>
          <w:tcPr>
            <w:tcW w:w="3903" w:type="pct"/>
          </w:tcPr>
          <w:p w14:paraId="6A5FA706" w14:textId="3826F4F3"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02" w:author="Author"/>
                <w:rFonts w:cs="Arial"/>
                <w:sz w:val="20"/>
                <w:szCs w:val="20"/>
                <w:lang w:val="en-IE" w:eastAsia="pt-PT"/>
              </w:rPr>
            </w:pPr>
            <w:del w:id="17503" w:author="Author">
              <w:r w:rsidRPr="002937F1" w:rsidDel="00B155C8">
                <w:rPr>
                  <w:rFonts w:cs="Arial"/>
                  <w:bCs/>
                  <w:iCs/>
                  <w:sz w:val="20"/>
                  <w:szCs w:val="20"/>
                  <w:lang w:val="en-IE"/>
                </w:rPr>
                <w:delText>Requesting basket quotation</w:delText>
              </w:r>
            </w:del>
          </w:p>
        </w:tc>
      </w:tr>
      <w:tr w:rsidR="00234AC9" w:rsidRPr="002937F1" w:rsidDel="00B155C8" w14:paraId="4A8AC9D9" w14:textId="5AF6B8AB" w:rsidTr="004F7C7A">
        <w:trPr>
          <w:del w:id="17504" w:author="Author"/>
        </w:trPr>
        <w:tc>
          <w:tcPr>
            <w:cnfStyle w:val="001000000000" w:firstRow="0" w:lastRow="0" w:firstColumn="1" w:lastColumn="0" w:oddVBand="0" w:evenVBand="0" w:oddHBand="0" w:evenHBand="0" w:firstRowFirstColumn="0" w:firstRowLastColumn="0" w:lastRowFirstColumn="0" w:lastRowLastColumn="0"/>
            <w:tcW w:w="1097" w:type="pct"/>
          </w:tcPr>
          <w:p w14:paraId="36CBE6A9" w14:textId="4E352803" w:rsidR="00234AC9" w:rsidRPr="002937F1" w:rsidDel="00B155C8" w:rsidRDefault="00234AC9" w:rsidP="004F7C7A">
            <w:pPr>
              <w:spacing w:before="120"/>
              <w:jc w:val="left"/>
              <w:rPr>
                <w:del w:id="17505" w:author="Author"/>
                <w:rFonts w:cs="Arial"/>
                <w:sz w:val="20"/>
                <w:szCs w:val="20"/>
                <w:lang w:val="en-IE"/>
              </w:rPr>
            </w:pPr>
            <w:del w:id="17506" w:author="Author">
              <w:r w:rsidRPr="002937F1" w:rsidDel="00B155C8">
                <w:rPr>
                  <w:rFonts w:cs="Arial"/>
                  <w:sz w:val="20"/>
                  <w:szCs w:val="20"/>
                  <w:lang w:val="en-IE"/>
                </w:rPr>
                <w:delText>Json Path</w:delText>
              </w:r>
            </w:del>
          </w:p>
        </w:tc>
        <w:tc>
          <w:tcPr>
            <w:tcW w:w="3903" w:type="pct"/>
          </w:tcPr>
          <w:p w14:paraId="475CB4A4" w14:textId="68F004D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07" w:author="Author"/>
                <w:rFonts w:cs="Arial"/>
                <w:sz w:val="20"/>
                <w:szCs w:val="20"/>
                <w:lang w:val="en-IE" w:eastAsia="pt-PT"/>
              </w:rPr>
            </w:pPr>
            <w:del w:id="17508" w:author="Author">
              <w:r w:rsidRPr="002937F1" w:rsidDel="00B155C8">
                <w:rPr>
                  <w:rFonts w:cs="Arial"/>
                  <w:sz w:val="20"/>
                  <w:szCs w:val="20"/>
                  <w:lang w:val="en-IE" w:eastAsia="pt-PT"/>
                </w:rPr>
                <w:delText>sales.messages.error.ERROR_CALCULATING_BASKET_FINAL_VALUE</w:delText>
              </w:r>
            </w:del>
          </w:p>
        </w:tc>
      </w:tr>
      <w:tr w:rsidR="00C15473" w:rsidRPr="002937F1" w:rsidDel="00B155C8" w14:paraId="10944637" w14:textId="1EF33C34" w:rsidTr="004F7C7A">
        <w:trPr>
          <w:del w:id="1750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6E749B" w14:textId="0C0B69DD" w:rsidR="00C15473" w:rsidRPr="002937F1" w:rsidDel="00B155C8" w:rsidRDefault="00C15473" w:rsidP="00C15473">
            <w:pPr>
              <w:spacing w:before="120"/>
              <w:jc w:val="left"/>
              <w:rPr>
                <w:del w:id="17510" w:author="Author"/>
                <w:rFonts w:cs="Arial"/>
                <w:sz w:val="20"/>
                <w:szCs w:val="20"/>
                <w:lang w:val="en-IE"/>
              </w:rPr>
            </w:pPr>
            <w:del w:id="1751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D7C31EE" w14:textId="4754E57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12" w:author="Author"/>
                <w:rFonts w:cs="Arial"/>
                <w:color w:val="000000"/>
                <w:sz w:val="20"/>
                <w:szCs w:val="20"/>
                <w:lang w:val="en-IE"/>
              </w:rPr>
            </w:pPr>
            <w:ins w:id="17513" w:author="Author">
              <w:del w:id="17514" w:author="Author">
                <w:r w:rsidRPr="00E73B40" w:rsidDel="00B155C8">
                  <w:rPr>
                    <w:sz w:val="20"/>
                    <w:lang w:val="en-IE"/>
                  </w:rPr>
                  <w:delText>It was not possible to calculate the basket final value. Please try again.</w:delText>
                </w:r>
              </w:del>
            </w:ins>
            <w:del w:id="17515" w:author="Author">
              <w:r w:rsidRPr="002937F1" w:rsidDel="00B155C8">
                <w:rPr>
                  <w:rFonts w:cs="Arial"/>
                  <w:color w:val="000000"/>
                  <w:sz w:val="20"/>
                  <w:szCs w:val="20"/>
                  <w:lang w:val="en-IE"/>
                </w:rPr>
                <w:delText>It was not possible to calculate the basket final value. Please try again.</w:delText>
              </w:r>
            </w:del>
          </w:p>
        </w:tc>
      </w:tr>
      <w:tr w:rsidR="00234AC9" w:rsidRPr="002937F1" w:rsidDel="00B155C8" w14:paraId="3EEF9C18" w14:textId="56DADD10" w:rsidTr="004F7C7A">
        <w:trPr>
          <w:del w:id="1751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3565BC9" w14:textId="23A02621" w:rsidR="00234AC9" w:rsidRPr="002937F1" w:rsidDel="00B155C8" w:rsidRDefault="00234AC9" w:rsidP="004F7C7A">
            <w:pPr>
              <w:spacing w:before="120"/>
              <w:jc w:val="left"/>
              <w:rPr>
                <w:del w:id="17517" w:author="Author"/>
                <w:rFonts w:cs="Arial"/>
                <w:sz w:val="20"/>
                <w:szCs w:val="20"/>
                <w:lang w:val="en-IE"/>
              </w:rPr>
            </w:pPr>
            <w:del w:id="17518" w:author="Author">
              <w:r w:rsidRPr="002937F1" w:rsidDel="00B155C8">
                <w:rPr>
                  <w:rFonts w:cs="Arial"/>
                  <w:sz w:val="20"/>
                  <w:szCs w:val="20"/>
                  <w:lang w:val="en-IE"/>
                </w:rPr>
                <w:delText>Message #</w:delText>
              </w:r>
            </w:del>
          </w:p>
        </w:tc>
        <w:tc>
          <w:tcPr>
            <w:tcW w:w="3903" w:type="pct"/>
            <w:tcBorders>
              <w:top w:val="single" w:sz="12" w:space="0" w:color="C00000"/>
            </w:tcBorders>
          </w:tcPr>
          <w:p w14:paraId="430C0383" w14:textId="1FCB5725"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19" w:author="Author"/>
                <w:rFonts w:cs="Arial"/>
                <w:i/>
                <w:color w:val="000000"/>
                <w:sz w:val="20"/>
                <w:szCs w:val="20"/>
                <w:lang w:val="en-IE"/>
              </w:rPr>
            </w:pPr>
            <w:del w:id="17520" w:author="Author">
              <w:r w:rsidRPr="002937F1" w:rsidDel="00B155C8">
                <w:rPr>
                  <w:rFonts w:cs="Arial"/>
                  <w:i/>
                  <w:color w:val="000000"/>
                  <w:sz w:val="20"/>
                  <w:szCs w:val="20"/>
                  <w:lang w:val="en-IE"/>
                </w:rPr>
                <w:delText>EM_SAL_12</w:delText>
              </w:r>
            </w:del>
          </w:p>
        </w:tc>
      </w:tr>
      <w:tr w:rsidR="00234AC9" w:rsidRPr="002937F1" w:rsidDel="00B155C8" w14:paraId="3D5F71E8" w14:textId="24BFC6AF" w:rsidTr="004F7C7A">
        <w:trPr>
          <w:del w:id="17521" w:author="Author"/>
        </w:trPr>
        <w:tc>
          <w:tcPr>
            <w:cnfStyle w:val="001000000000" w:firstRow="0" w:lastRow="0" w:firstColumn="1" w:lastColumn="0" w:oddVBand="0" w:evenVBand="0" w:oddHBand="0" w:evenHBand="0" w:firstRowFirstColumn="0" w:firstRowLastColumn="0" w:lastRowFirstColumn="0" w:lastRowLastColumn="0"/>
            <w:tcW w:w="1097" w:type="pct"/>
          </w:tcPr>
          <w:p w14:paraId="094426F4" w14:textId="5F6E84CB" w:rsidR="00234AC9" w:rsidRPr="002937F1" w:rsidDel="00B155C8" w:rsidRDefault="00234AC9" w:rsidP="004F7C7A">
            <w:pPr>
              <w:spacing w:before="120"/>
              <w:jc w:val="left"/>
              <w:rPr>
                <w:del w:id="17522" w:author="Author"/>
                <w:rFonts w:cs="Arial"/>
                <w:sz w:val="20"/>
                <w:szCs w:val="20"/>
                <w:lang w:val="en-IE"/>
              </w:rPr>
            </w:pPr>
            <w:del w:id="17523" w:author="Author">
              <w:r w:rsidRPr="002937F1" w:rsidDel="00B155C8">
                <w:rPr>
                  <w:rFonts w:cs="Arial"/>
                  <w:sz w:val="20"/>
                  <w:szCs w:val="20"/>
                  <w:lang w:val="en-IE"/>
                </w:rPr>
                <w:delText>Description</w:delText>
              </w:r>
            </w:del>
          </w:p>
        </w:tc>
        <w:tc>
          <w:tcPr>
            <w:tcW w:w="3903" w:type="pct"/>
          </w:tcPr>
          <w:p w14:paraId="16971724" w14:textId="278141A3"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24" w:author="Author"/>
                <w:rFonts w:cs="Arial"/>
                <w:color w:val="000000"/>
                <w:sz w:val="20"/>
                <w:szCs w:val="20"/>
                <w:lang w:val="en-IE"/>
              </w:rPr>
            </w:pPr>
            <w:del w:id="17525" w:author="Author">
              <w:r w:rsidRPr="002937F1" w:rsidDel="00B155C8">
                <w:rPr>
                  <w:rFonts w:cs="Arial"/>
                  <w:color w:val="000000"/>
                  <w:sz w:val="20"/>
                  <w:szCs w:val="20"/>
                  <w:lang w:val="en-IE"/>
                </w:rPr>
                <w:delText xml:space="preserve">Message displayed if an error occurs while performing </w:delText>
              </w:r>
              <w:r w:rsidR="00234AC9" w:rsidRPr="002937F1" w:rsidDel="00B155C8">
                <w:rPr>
                  <w:rFonts w:cs="Arial"/>
                  <w:color w:val="000000"/>
                  <w:sz w:val="20"/>
                  <w:szCs w:val="20"/>
                  <w:lang w:val="en-IE"/>
                </w:rPr>
                <w:delText>credit vetting</w:delText>
              </w:r>
            </w:del>
          </w:p>
        </w:tc>
      </w:tr>
      <w:tr w:rsidR="00234AC9" w:rsidRPr="002937F1" w:rsidDel="00B155C8" w14:paraId="38CC88EA" w14:textId="6FB33466" w:rsidTr="004F7C7A">
        <w:trPr>
          <w:del w:id="17526" w:author="Author"/>
        </w:trPr>
        <w:tc>
          <w:tcPr>
            <w:cnfStyle w:val="001000000000" w:firstRow="0" w:lastRow="0" w:firstColumn="1" w:lastColumn="0" w:oddVBand="0" w:evenVBand="0" w:oddHBand="0" w:evenHBand="0" w:firstRowFirstColumn="0" w:firstRowLastColumn="0" w:lastRowFirstColumn="0" w:lastRowLastColumn="0"/>
            <w:tcW w:w="1097" w:type="pct"/>
          </w:tcPr>
          <w:p w14:paraId="11A1A31B" w14:textId="6C7CCCB9" w:rsidR="00234AC9" w:rsidRPr="002937F1" w:rsidDel="00B155C8" w:rsidRDefault="00234AC9" w:rsidP="004F7C7A">
            <w:pPr>
              <w:spacing w:before="120"/>
              <w:jc w:val="left"/>
              <w:rPr>
                <w:del w:id="17527" w:author="Author"/>
                <w:rFonts w:cs="Arial"/>
                <w:sz w:val="20"/>
                <w:szCs w:val="20"/>
                <w:lang w:val="en-IE"/>
              </w:rPr>
            </w:pPr>
            <w:del w:id="17528" w:author="Author">
              <w:r w:rsidRPr="002937F1" w:rsidDel="00B155C8">
                <w:rPr>
                  <w:rFonts w:cs="Arial"/>
                  <w:sz w:val="20"/>
                  <w:szCs w:val="20"/>
                  <w:lang w:val="en-IE"/>
                </w:rPr>
                <w:delText>Context</w:delText>
              </w:r>
            </w:del>
          </w:p>
        </w:tc>
        <w:tc>
          <w:tcPr>
            <w:tcW w:w="3903" w:type="pct"/>
          </w:tcPr>
          <w:p w14:paraId="00FB03C7" w14:textId="0838376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29" w:author="Author"/>
                <w:rFonts w:cs="Arial"/>
                <w:sz w:val="20"/>
                <w:szCs w:val="20"/>
                <w:lang w:val="en-IE" w:eastAsia="pt-PT"/>
              </w:rPr>
            </w:pPr>
            <w:del w:id="17530" w:author="Author">
              <w:r w:rsidRPr="002937F1" w:rsidDel="00B155C8">
                <w:rPr>
                  <w:rFonts w:cs="Arial"/>
                  <w:sz w:val="20"/>
                  <w:szCs w:val="20"/>
                  <w:lang w:val="en-IE" w:eastAsia="pt-PT"/>
                </w:rPr>
                <w:delText>Entering/Confirming billing profile details</w:delText>
              </w:r>
            </w:del>
          </w:p>
        </w:tc>
      </w:tr>
      <w:tr w:rsidR="00234AC9" w:rsidRPr="002937F1" w:rsidDel="00B155C8" w14:paraId="56BDF9ED" w14:textId="41F75145" w:rsidTr="004F7C7A">
        <w:trPr>
          <w:del w:id="17531" w:author="Author"/>
        </w:trPr>
        <w:tc>
          <w:tcPr>
            <w:cnfStyle w:val="001000000000" w:firstRow="0" w:lastRow="0" w:firstColumn="1" w:lastColumn="0" w:oddVBand="0" w:evenVBand="0" w:oddHBand="0" w:evenHBand="0" w:firstRowFirstColumn="0" w:firstRowLastColumn="0" w:lastRowFirstColumn="0" w:lastRowLastColumn="0"/>
            <w:tcW w:w="1097" w:type="pct"/>
          </w:tcPr>
          <w:p w14:paraId="19AD4583" w14:textId="73FA9257" w:rsidR="00234AC9" w:rsidRPr="002937F1" w:rsidDel="00B155C8" w:rsidRDefault="00234AC9" w:rsidP="004F7C7A">
            <w:pPr>
              <w:spacing w:before="120"/>
              <w:jc w:val="left"/>
              <w:rPr>
                <w:del w:id="17532" w:author="Author"/>
                <w:rFonts w:cs="Arial"/>
                <w:sz w:val="20"/>
                <w:szCs w:val="20"/>
                <w:lang w:val="en-IE"/>
              </w:rPr>
            </w:pPr>
            <w:del w:id="17533" w:author="Author">
              <w:r w:rsidRPr="002937F1" w:rsidDel="00B155C8">
                <w:rPr>
                  <w:rFonts w:cs="Arial"/>
                  <w:sz w:val="20"/>
                  <w:szCs w:val="20"/>
                  <w:lang w:val="en-IE"/>
                </w:rPr>
                <w:delText>Json Path</w:delText>
              </w:r>
            </w:del>
          </w:p>
        </w:tc>
        <w:tc>
          <w:tcPr>
            <w:tcW w:w="3903" w:type="pct"/>
          </w:tcPr>
          <w:p w14:paraId="275082FD" w14:textId="4D83524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34" w:author="Author"/>
                <w:rFonts w:cs="Arial"/>
                <w:sz w:val="20"/>
                <w:szCs w:val="20"/>
                <w:lang w:val="en-IE" w:eastAsia="pt-PT"/>
              </w:rPr>
            </w:pPr>
            <w:del w:id="17535" w:author="Author">
              <w:r w:rsidRPr="002937F1" w:rsidDel="00B155C8">
                <w:rPr>
                  <w:rFonts w:cs="Arial"/>
                  <w:sz w:val="20"/>
                  <w:szCs w:val="20"/>
                  <w:lang w:val="en-IE" w:eastAsia="pt-PT"/>
                </w:rPr>
                <w:delText>sales.messages.error.ERROR_CHECKING_CREDIT_VETTING</w:delText>
              </w:r>
            </w:del>
          </w:p>
        </w:tc>
      </w:tr>
      <w:tr w:rsidR="00C15473" w:rsidRPr="002937F1" w:rsidDel="00B155C8" w14:paraId="732D3602" w14:textId="53EBAB36" w:rsidTr="004F7C7A">
        <w:trPr>
          <w:del w:id="1753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129E704" w14:textId="32255C92" w:rsidR="00C15473" w:rsidRPr="002937F1" w:rsidDel="00B155C8" w:rsidRDefault="00C15473" w:rsidP="00C15473">
            <w:pPr>
              <w:spacing w:before="120"/>
              <w:jc w:val="left"/>
              <w:rPr>
                <w:del w:id="17537" w:author="Author"/>
                <w:rFonts w:cs="Arial"/>
                <w:sz w:val="20"/>
                <w:szCs w:val="20"/>
                <w:lang w:val="en-IE"/>
              </w:rPr>
            </w:pPr>
            <w:del w:id="1753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F907033" w14:textId="3581E99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39" w:author="Author"/>
                <w:rFonts w:cs="Arial"/>
                <w:color w:val="000000"/>
                <w:sz w:val="20"/>
                <w:szCs w:val="20"/>
                <w:lang w:val="en-IE"/>
              </w:rPr>
            </w:pPr>
            <w:ins w:id="17540" w:author="Author">
              <w:del w:id="17541" w:author="Author">
                <w:r w:rsidRPr="00E73B40" w:rsidDel="00B155C8">
                  <w:rPr>
                    <w:sz w:val="20"/>
                    <w:lang w:val="en-IE"/>
                  </w:rPr>
                  <w:delText>It was not possible to check credit vetting. Please try again.</w:delText>
                </w:r>
              </w:del>
            </w:ins>
            <w:del w:id="17542" w:author="Author">
              <w:r w:rsidRPr="002937F1" w:rsidDel="00B155C8">
                <w:rPr>
                  <w:rFonts w:cs="Arial"/>
                  <w:color w:val="000000"/>
                  <w:sz w:val="20"/>
                  <w:szCs w:val="20"/>
                  <w:lang w:val="en-IE"/>
                </w:rPr>
                <w:delText>It was not possible to check credit vetting. Please try again.</w:delText>
              </w:r>
            </w:del>
          </w:p>
        </w:tc>
      </w:tr>
      <w:tr w:rsidR="00234AC9" w:rsidRPr="002937F1" w:rsidDel="00B155C8" w14:paraId="522A881E" w14:textId="0E15A897" w:rsidTr="004F7C7A">
        <w:trPr>
          <w:del w:id="1754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87DD0A1" w14:textId="03CB0A0D" w:rsidR="00234AC9" w:rsidRPr="002937F1" w:rsidDel="00B155C8" w:rsidRDefault="00234AC9" w:rsidP="004F7C7A">
            <w:pPr>
              <w:spacing w:before="120"/>
              <w:jc w:val="left"/>
              <w:rPr>
                <w:del w:id="17544" w:author="Author"/>
                <w:rFonts w:cs="Arial"/>
                <w:sz w:val="20"/>
                <w:szCs w:val="20"/>
                <w:lang w:val="en-IE"/>
              </w:rPr>
            </w:pPr>
            <w:del w:id="17545" w:author="Author">
              <w:r w:rsidRPr="002937F1" w:rsidDel="00B155C8">
                <w:rPr>
                  <w:rFonts w:cs="Arial"/>
                  <w:sz w:val="20"/>
                  <w:szCs w:val="20"/>
                  <w:lang w:val="en-IE"/>
                </w:rPr>
                <w:delText>Message #</w:delText>
              </w:r>
            </w:del>
          </w:p>
        </w:tc>
        <w:tc>
          <w:tcPr>
            <w:tcW w:w="3903" w:type="pct"/>
            <w:tcBorders>
              <w:top w:val="single" w:sz="12" w:space="0" w:color="C00000"/>
            </w:tcBorders>
          </w:tcPr>
          <w:p w14:paraId="7DB98B86" w14:textId="72284616"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46" w:author="Author"/>
                <w:rFonts w:cs="Arial"/>
                <w:i/>
                <w:color w:val="000000"/>
                <w:sz w:val="20"/>
                <w:szCs w:val="20"/>
                <w:lang w:val="en-IE"/>
              </w:rPr>
            </w:pPr>
            <w:del w:id="17547" w:author="Author">
              <w:r w:rsidRPr="002937F1" w:rsidDel="00B155C8">
                <w:rPr>
                  <w:rFonts w:cs="Arial"/>
                  <w:i/>
                  <w:color w:val="000000"/>
                  <w:sz w:val="20"/>
                  <w:szCs w:val="20"/>
                  <w:lang w:val="en-IE"/>
                </w:rPr>
                <w:delText>EM_SAL_13</w:delText>
              </w:r>
            </w:del>
          </w:p>
        </w:tc>
      </w:tr>
      <w:tr w:rsidR="00234AC9" w:rsidRPr="002937F1" w:rsidDel="00B155C8" w14:paraId="069052F7" w14:textId="02DF7611" w:rsidTr="004F7C7A">
        <w:trPr>
          <w:del w:id="17548" w:author="Author"/>
        </w:trPr>
        <w:tc>
          <w:tcPr>
            <w:cnfStyle w:val="001000000000" w:firstRow="0" w:lastRow="0" w:firstColumn="1" w:lastColumn="0" w:oddVBand="0" w:evenVBand="0" w:oddHBand="0" w:evenHBand="0" w:firstRowFirstColumn="0" w:firstRowLastColumn="0" w:lastRowFirstColumn="0" w:lastRowLastColumn="0"/>
            <w:tcW w:w="1097" w:type="pct"/>
          </w:tcPr>
          <w:p w14:paraId="44B4CB3A" w14:textId="1A0573D4" w:rsidR="00234AC9" w:rsidRPr="002937F1" w:rsidDel="00B155C8" w:rsidRDefault="00234AC9" w:rsidP="004F7C7A">
            <w:pPr>
              <w:spacing w:before="120"/>
              <w:jc w:val="left"/>
              <w:rPr>
                <w:del w:id="17549" w:author="Author"/>
                <w:rFonts w:cs="Arial"/>
                <w:sz w:val="20"/>
                <w:szCs w:val="20"/>
                <w:lang w:val="en-IE"/>
              </w:rPr>
            </w:pPr>
            <w:del w:id="17550" w:author="Author">
              <w:r w:rsidRPr="002937F1" w:rsidDel="00B155C8">
                <w:rPr>
                  <w:rFonts w:cs="Arial"/>
                  <w:sz w:val="20"/>
                  <w:szCs w:val="20"/>
                  <w:lang w:val="en-IE"/>
                </w:rPr>
                <w:delText>Description</w:delText>
              </w:r>
            </w:del>
          </w:p>
        </w:tc>
        <w:tc>
          <w:tcPr>
            <w:tcW w:w="3903" w:type="pct"/>
          </w:tcPr>
          <w:p w14:paraId="66E55239" w14:textId="579B7B8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51" w:author="Author"/>
                <w:rFonts w:cs="Arial"/>
                <w:color w:val="000000"/>
                <w:sz w:val="20"/>
                <w:szCs w:val="20"/>
                <w:lang w:val="en-IE"/>
              </w:rPr>
            </w:pPr>
            <w:del w:id="17552" w:author="Author">
              <w:r w:rsidRPr="002937F1" w:rsidDel="00B155C8">
                <w:rPr>
                  <w:rFonts w:cs="Arial"/>
                  <w:color w:val="000000"/>
                  <w:sz w:val="20"/>
                  <w:szCs w:val="20"/>
                  <w:lang w:val="en-IE"/>
                </w:rPr>
                <w:delText>Message displayed when credit vetting has been rejected</w:delText>
              </w:r>
            </w:del>
          </w:p>
        </w:tc>
      </w:tr>
      <w:tr w:rsidR="00234AC9" w:rsidRPr="002937F1" w:rsidDel="00B155C8" w14:paraId="4B9FC6E1" w14:textId="676AA10D" w:rsidTr="004F7C7A">
        <w:trPr>
          <w:del w:id="17553" w:author="Author"/>
        </w:trPr>
        <w:tc>
          <w:tcPr>
            <w:cnfStyle w:val="001000000000" w:firstRow="0" w:lastRow="0" w:firstColumn="1" w:lastColumn="0" w:oddVBand="0" w:evenVBand="0" w:oddHBand="0" w:evenHBand="0" w:firstRowFirstColumn="0" w:firstRowLastColumn="0" w:lastRowFirstColumn="0" w:lastRowLastColumn="0"/>
            <w:tcW w:w="1097" w:type="pct"/>
          </w:tcPr>
          <w:p w14:paraId="69CB83AD" w14:textId="770BD351" w:rsidR="00234AC9" w:rsidRPr="002937F1" w:rsidDel="00B155C8" w:rsidRDefault="00234AC9" w:rsidP="004F7C7A">
            <w:pPr>
              <w:spacing w:before="120"/>
              <w:jc w:val="left"/>
              <w:rPr>
                <w:del w:id="17554" w:author="Author"/>
                <w:rFonts w:cs="Arial"/>
                <w:sz w:val="20"/>
                <w:szCs w:val="20"/>
                <w:lang w:val="en-IE"/>
              </w:rPr>
            </w:pPr>
            <w:del w:id="17555" w:author="Author">
              <w:r w:rsidRPr="002937F1" w:rsidDel="00B155C8">
                <w:rPr>
                  <w:rFonts w:cs="Arial"/>
                  <w:sz w:val="20"/>
                  <w:szCs w:val="20"/>
                  <w:lang w:val="en-IE"/>
                </w:rPr>
                <w:delText>Context</w:delText>
              </w:r>
            </w:del>
          </w:p>
        </w:tc>
        <w:tc>
          <w:tcPr>
            <w:tcW w:w="3903" w:type="pct"/>
          </w:tcPr>
          <w:p w14:paraId="3F877BA9" w14:textId="4BC5340C"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56" w:author="Author"/>
                <w:rFonts w:cs="Arial"/>
                <w:sz w:val="20"/>
                <w:szCs w:val="20"/>
                <w:lang w:val="en-IE" w:eastAsia="pt-PT"/>
              </w:rPr>
            </w:pPr>
            <w:del w:id="17557" w:author="Author">
              <w:r w:rsidRPr="002937F1" w:rsidDel="00B155C8">
                <w:rPr>
                  <w:rFonts w:cs="Arial"/>
                  <w:sz w:val="20"/>
                  <w:szCs w:val="20"/>
                  <w:lang w:val="en-IE" w:eastAsia="pt-PT"/>
                </w:rPr>
                <w:delText>Entering/Confirming billing profile details</w:delText>
              </w:r>
            </w:del>
          </w:p>
        </w:tc>
      </w:tr>
      <w:tr w:rsidR="00234AC9" w:rsidRPr="002937F1" w:rsidDel="00B155C8" w14:paraId="5DDA1EFB" w14:textId="7DB44CCB" w:rsidTr="004F7C7A">
        <w:trPr>
          <w:del w:id="17558" w:author="Author"/>
        </w:trPr>
        <w:tc>
          <w:tcPr>
            <w:cnfStyle w:val="001000000000" w:firstRow="0" w:lastRow="0" w:firstColumn="1" w:lastColumn="0" w:oddVBand="0" w:evenVBand="0" w:oddHBand="0" w:evenHBand="0" w:firstRowFirstColumn="0" w:firstRowLastColumn="0" w:lastRowFirstColumn="0" w:lastRowLastColumn="0"/>
            <w:tcW w:w="1097" w:type="pct"/>
          </w:tcPr>
          <w:p w14:paraId="4B9D8054" w14:textId="2D73DE92" w:rsidR="00234AC9" w:rsidRPr="002937F1" w:rsidDel="00B155C8" w:rsidRDefault="00234AC9" w:rsidP="004F7C7A">
            <w:pPr>
              <w:spacing w:before="120"/>
              <w:jc w:val="left"/>
              <w:rPr>
                <w:del w:id="17559" w:author="Author"/>
                <w:rFonts w:cs="Arial"/>
                <w:sz w:val="20"/>
                <w:szCs w:val="20"/>
                <w:lang w:val="en-IE"/>
              </w:rPr>
            </w:pPr>
            <w:del w:id="17560" w:author="Author">
              <w:r w:rsidRPr="002937F1" w:rsidDel="00B155C8">
                <w:rPr>
                  <w:rFonts w:cs="Arial"/>
                  <w:sz w:val="20"/>
                  <w:szCs w:val="20"/>
                  <w:lang w:val="en-IE"/>
                </w:rPr>
                <w:delText>Json Path</w:delText>
              </w:r>
            </w:del>
          </w:p>
        </w:tc>
        <w:tc>
          <w:tcPr>
            <w:tcW w:w="3903" w:type="pct"/>
          </w:tcPr>
          <w:p w14:paraId="7450E124" w14:textId="796A4A6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61" w:author="Author"/>
                <w:rFonts w:cs="Arial"/>
                <w:sz w:val="20"/>
                <w:szCs w:val="20"/>
                <w:lang w:val="en-IE" w:eastAsia="pt-PT"/>
              </w:rPr>
            </w:pPr>
            <w:del w:id="17562" w:author="Author">
              <w:r w:rsidRPr="002937F1" w:rsidDel="00B155C8">
                <w:rPr>
                  <w:rFonts w:cs="Arial"/>
                  <w:sz w:val="20"/>
                  <w:szCs w:val="20"/>
                  <w:lang w:val="en-IE" w:eastAsia="pt-PT"/>
                </w:rPr>
                <w:delText>sales.messages.error.ERROR_REJECTED_CREDIT_VETTING</w:delText>
              </w:r>
            </w:del>
          </w:p>
        </w:tc>
      </w:tr>
      <w:tr w:rsidR="00C15473" w:rsidRPr="002937F1" w:rsidDel="00B155C8" w14:paraId="14B8C7FA" w14:textId="0187BA7E" w:rsidTr="004F7C7A">
        <w:trPr>
          <w:del w:id="175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3E37B99" w14:textId="6BA4E821" w:rsidR="00C15473" w:rsidRPr="002937F1" w:rsidDel="00B155C8" w:rsidRDefault="00C15473" w:rsidP="00C15473">
            <w:pPr>
              <w:spacing w:before="120"/>
              <w:jc w:val="left"/>
              <w:rPr>
                <w:del w:id="17564" w:author="Author"/>
                <w:rFonts w:cs="Arial"/>
                <w:sz w:val="20"/>
                <w:szCs w:val="20"/>
                <w:lang w:val="en-IE"/>
              </w:rPr>
            </w:pPr>
            <w:del w:id="1756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9094C17" w14:textId="3745883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66" w:author="Author"/>
                <w:rFonts w:cs="Arial"/>
                <w:color w:val="000000"/>
                <w:sz w:val="20"/>
                <w:szCs w:val="20"/>
                <w:lang w:val="en-IE"/>
              </w:rPr>
            </w:pPr>
            <w:ins w:id="17567" w:author="Author">
              <w:del w:id="17568" w:author="Author">
                <w:r w:rsidRPr="00E73B40" w:rsidDel="00B155C8">
                  <w:rPr>
                    <w:sz w:val="20"/>
                    <w:lang w:val="en-IE"/>
                  </w:rPr>
                  <w:delText>The credit vetting was rejected. Please inform the customer.</w:delText>
                </w:r>
              </w:del>
            </w:ins>
            <w:del w:id="17569" w:author="Author">
              <w:r w:rsidRPr="002937F1" w:rsidDel="00B155C8">
                <w:rPr>
                  <w:rFonts w:cs="Arial"/>
                  <w:color w:val="000000"/>
                  <w:sz w:val="20"/>
                  <w:szCs w:val="20"/>
                  <w:lang w:val="en-IE"/>
                </w:rPr>
                <w:delText>The credit vetting was rejected. Please inform the customer.</w:delText>
              </w:r>
            </w:del>
          </w:p>
        </w:tc>
      </w:tr>
      <w:tr w:rsidR="00234AC9" w:rsidRPr="002937F1" w:rsidDel="00B155C8" w14:paraId="62381D63" w14:textId="55436F6F" w:rsidTr="004F7C7A">
        <w:trPr>
          <w:del w:id="1757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DC8F73" w14:textId="53A1D325" w:rsidR="00234AC9" w:rsidRPr="002937F1" w:rsidDel="00B155C8" w:rsidRDefault="00234AC9" w:rsidP="004F7C7A">
            <w:pPr>
              <w:spacing w:before="120"/>
              <w:jc w:val="left"/>
              <w:rPr>
                <w:del w:id="17571" w:author="Author"/>
                <w:rFonts w:cs="Arial"/>
                <w:sz w:val="20"/>
                <w:szCs w:val="20"/>
                <w:lang w:val="en-IE"/>
              </w:rPr>
            </w:pPr>
            <w:del w:id="17572" w:author="Author">
              <w:r w:rsidRPr="002937F1" w:rsidDel="00B155C8">
                <w:rPr>
                  <w:rFonts w:cs="Arial"/>
                  <w:sz w:val="20"/>
                  <w:szCs w:val="20"/>
                  <w:lang w:val="en-IE"/>
                </w:rPr>
                <w:delText>Message #</w:delText>
              </w:r>
            </w:del>
          </w:p>
        </w:tc>
        <w:tc>
          <w:tcPr>
            <w:tcW w:w="3903" w:type="pct"/>
            <w:tcBorders>
              <w:top w:val="single" w:sz="12" w:space="0" w:color="C00000"/>
            </w:tcBorders>
          </w:tcPr>
          <w:p w14:paraId="1B77E926" w14:textId="3F4BAD4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73" w:author="Author"/>
                <w:rFonts w:cs="Arial"/>
                <w:i/>
                <w:color w:val="000000"/>
                <w:sz w:val="20"/>
                <w:szCs w:val="20"/>
                <w:lang w:val="en-IE"/>
              </w:rPr>
            </w:pPr>
            <w:del w:id="17574" w:author="Author">
              <w:r w:rsidRPr="002937F1" w:rsidDel="00B155C8">
                <w:rPr>
                  <w:rFonts w:cs="Arial"/>
                  <w:i/>
                  <w:color w:val="000000"/>
                  <w:sz w:val="20"/>
                  <w:szCs w:val="20"/>
                  <w:lang w:val="en-IE"/>
                </w:rPr>
                <w:delText>EM_SAL_14</w:delText>
              </w:r>
            </w:del>
          </w:p>
        </w:tc>
      </w:tr>
      <w:tr w:rsidR="00234AC9" w:rsidRPr="002937F1" w:rsidDel="00B155C8" w14:paraId="2BA992B7" w14:textId="466ACD78" w:rsidTr="004F7C7A">
        <w:trPr>
          <w:del w:id="17575" w:author="Author"/>
        </w:trPr>
        <w:tc>
          <w:tcPr>
            <w:cnfStyle w:val="001000000000" w:firstRow="0" w:lastRow="0" w:firstColumn="1" w:lastColumn="0" w:oddVBand="0" w:evenVBand="0" w:oddHBand="0" w:evenHBand="0" w:firstRowFirstColumn="0" w:firstRowLastColumn="0" w:lastRowFirstColumn="0" w:lastRowLastColumn="0"/>
            <w:tcW w:w="1097" w:type="pct"/>
          </w:tcPr>
          <w:p w14:paraId="1DCC3CDA" w14:textId="64048E2C" w:rsidR="00234AC9" w:rsidRPr="002937F1" w:rsidDel="00B155C8" w:rsidRDefault="00234AC9" w:rsidP="004F7C7A">
            <w:pPr>
              <w:spacing w:before="120"/>
              <w:jc w:val="left"/>
              <w:rPr>
                <w:del w:id="17576" w:author="Author"/>
                <w:rFonts w:cs="Arial"/>
                <w:sz w:val="20"/>
                <w:szCs w:val="20"/>
                <w:lang w:val="en-IE"/>
              </w:rPr>
            </w:pPr>
            <w:del w:id="17577" w:author="Author">
              <w:r w:rsidRPr="002937F1" w:rsidDel="00B155C8">
                <w:rPr>
                  <w:rFonts w:cs="Arial"/>
                  <w:sz w:val="20"/>
                  <w:szCs w:val="20"/>
                  <w:lang w:val="en-IE"/>
                </w:rPr>
                <w:delText>Description</w:delText>
              </w:r>
            </w:del>
          </w:p>
        </w:tc>
        <w:tc>
          <w:tcPr>
            <w:tcW w:w="3903" w:type="pct"/>
          </w:tcPr>
          <w:p w14:paraId="3F474186" w14:textId="5388E94B"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78" w:author="Author"/>
                <w:rFonts w:cs="Arial"/>
                <w:color w:val="000000"/>
                <w:sz w:val="20"/>
                <w:szCs w:val="20"/>
                <w:lang w:val="en-IE"/>
              </w:rPr>
            </w:pPr>
            <w:del w:id="17579" w:author="Author">
              <w:r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generating contracts</w:delText>
              </w:r>
            </w:del>
          </w:p>
        </w:tc>
      </w:tr>
      <w:tr w:rsidR="00234AC9" w:rsidRPr="002937F1" w:rsidDel="00B155C8" w14:paraId="1CB9F0AA" w14:textId="79ECDFAA" w:rsidTr="004F7C7A">
        <w:trPr>
          <w:del w:id="17580" w:author="Author"/>
        </w:trPr>
        <w:tc>
          <w:tcPr>
            <w:cnfStyle w:val="001000000000" w:firstRow="0" w:lastRow="0" w:firstColumn="1" w:lastColumn="0" w:oddVBand="0" w:evenVBand="0" w:oddHBand="0" w:evenHBand="0" w:firstRowFirstColumn="0" w:firstRowLastColumn="0" w:lastRowFirstColumn="0" w:lastRowLastColumn="0"/>
            <w:tcW w:w="1097" w:type="pct"/>
          </w:tcPr>
          <w:p w14:paraId="236E3293" w14:textId="1EB86EC9" w:rsidR="00234AC9" w:rsidRPr="002937F1" w:rsidDel="00B155C8" w:rsidRDefault="00234AC9" w:rsidP="004F7C7A">
            <w:pPr>
              <w:spacing w:before="120"/>
              <w:jc w:val="left"/>
              <w:rPr>
                <w:del w:id="17581" w:author="Author"/>
                <w:rFonts w:cs="Arial"/>
                <w:sz w:val="20"/>
                <w:szCs w:val="20"/>
                <w:lang w:val="en-IE"/>
              </w:rPr>
            </w:pPr>
            <w:del w:id="17582" w:author="Author">
              <w:r w:rsidRPr="002937F1" w:rsidDel="00B155C8">
                <w:rPr>
                  <w:rFonts w:cs="Arial"/>
                  <w:sz w:val="20"/>
                  <w:szCs w:val="20"/>
                  <w:lang w:val="en-IE"/>
                </w:rPr>
                <w:delText>Context</w:delText>
              </w:r>
            </w:del>
          </w:p>
        </w:tc>
        <w:tc>
          <w:tcPr>
            <w:tcW w:w="3903" w:type="pct"/>
          </w:tcPr>
          <w:p w14:paraId="5596FECD" w14:textId="2EA7E444"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83" w:author="Author"/>
                <w:rFonts w:cs="Arial"/>
                <w:sz w:val="20"/>
                <w:szCs w:val="20"/>
                <w:lang w:val="en-IE" w:eastAsia="pt-PT"/>
              </w:rPr>
            </w:pPr>
            <w:del w:id="17584" w:author="Author">
              <w:r w:rsidRPr="002937F1" w:rsidDel="00B155C8">
                <w:rPr>
                  <w:rFonts w:cs="Arial"/>
                  <w:sz w:val="20"/>
                  <w:szCs w:val="20"/>
                  <w:lang w:val="en-IE" w:eastAsia="pt-PT"/>
                </w:rPr>
                <w:delText xml:space="preserve">Uploading documentation </w:delText>
              </w:r>
            </w:del>
          </w:p>
        </w:tc>
      </w:tr>
      <w:tr w:rsidR="00234AC9" w:rsidRPr="002937F1" w:rsidDel="00B155C8" w14:paraId="509EC710" w14:textId="7FD84B7C" w:rsidTr="004F7C7A">
        <w:trPr>
          <w:del w:id="17585" w:author="Author"/>
        </w:trPr>
        <w:tc>
          <w:tcPr>
            <w:cnfStyle w:val="001000000000" w:firstRow="0" w:lastRow="0" w:firstColumn="1" w:lastColumn="0" w:oddVBand="0" w:evenVBand="0" w:oddHBand="0" w:evenHBand="0" w:firstRowFirstColumn="0" w:firstRowLastColumn="0" w:lastRowFirstColumn="0" w:lastRowLastColumn="0"/>
            <w:tcW w:w="1097" w:type="pct"/>
          </w:tcPr>
          <w:p w14:paraId="24527CB5" w14:textId="27F11B72" w:rsidR="00234AC9" w:rsidRPr="002937F1" w:rsidDel="00B155C8" w:rsidRDefault="00234AC9" w:rsidP="004F7C7A">
            <w:pPr>
              <w:spacing w:before="120"/>
              <w:jc w:val="left"/>
              <w:rPr>
                <w:del w:id="17586" w:author="Author"/>
                <w:rFonts w:cs="Arial"/>
                <w:sz w:val="20"/>
                <w:szCs w:val="20"/>
                <w:lang w:val="en-IE"/>
              </w:rPr>
            </w:pPr>
            <w:del w:id="17587" w:author="Author">
              <w:r w:rsidRPr="002937F1" w:rsidDel="00B155C8">
                <w:rPr>
                  <w:rFonts w:cs="Arial"/>
                  <w:sz w:val="20"/>
                  <w:szCs w:val="20"/>
                  <w:lang w:val="en-IE"/>
                </w:rPr>
                <w:delText>Json Path</w:delText>
              </w:r>
            </w:del>
          </w:p>
        </w:tc>
        <w:tc>
          <w:tcPr>
            <w:tcW w:w="3903" w:type="pct"/>
          </w:tcPr>
          <w:p w14:paraId="0B86E228" w14:textId="68D2F39A"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88" w:author="Author"/>
                <w:rFonts w:cs="Arial"/>
                <w:sz w:val="20"/>
                <w:szCs w:val="20"/>
                <w:lang w:val="en-IE" w:eastAsia="pt-PT"/>
              </w:rPr>
            </w:pPr>
            <w:del w:id="17589" w:author="Author">
              <w:r w:rsidRPr="002937F1" w:rsidDel="00B155C8">
                <w:rPr>
                  <w:rFonts w:cs="Arial"/>
                  <w:sz w:val="20"/>
                  <w:szCs w:val="20"/>
                  <w:lang w:val="en-IE" w:eastAsia="pt-PT"/>
                </w:rPr>
                <w:delText>sales.messages.error.ERROR_GENERATING_CONTRACTS</w:delText>
              </w:r>
            </w:del>
          </w:p>
        </w:tc>
      </w:tr>
      <w:tr w:rsidR="00C15473" w:rsidRPr="002937F1" w:rsidDel="00B155C8" w14:paraId="5CA21A55" w14:textId="1F70C60C" w:rsidTr="004F7C7A">
        <w:trPr>
          <w:del w:id="175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64782EE" w14:textId="29DCB8A3" w:rsidR="00C15473" w:rsidRPr="002937F1" w:rsidDel="00B155C8" w:rsidRDefault="00C15473" w:rsidP="00C15473">
            <w:pPr>
              <w:spacing w:before="120"/>
              <w:jc w:val="left"/>
              <w:rPr>
                <w:del w:id="17591" w:author="Author"/>
                <w:rFonts w:cs="Arial"/>
                <w:sz w:val="20"/>
                <w:szCs w:val="20"/>
                <w:lang w:val="en-IE"/>
              </w:rPr>
            </w:pPr>
            <w:del w:id="1759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076E7A9" w14:textId="1D3BEFF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93" w:author="Author"/>
                <w:rFonts w:cs="Arial"/>
                <w:color w:val="000000"/>
                <w:sz w:val="20"/>
                <w:szCs w:val="20"/>
                <w:lang w:val="en-IE"/>
              </w:rPr>
            </w:pPr>
            <w:ins w:id="17594" w:author="Author">
              <w:del w:id="17595" w:author="Author">
                <w:r w:rsidRPr="00E73B40" w:rsidDel="00B155C8">
                  <w:rPr>
                    <w:sz w:val="20"/>
                    <w:lang w:val="en-IE"/>
                  </w:rPr>
                  <w:delText>It was not possible to generate the contracts. Please try again.</w:delText>
                </w:r>
              </w:del>
            </w:ins>
            <w:del w:id="17596" w:author="Author">
              <w:r w:rsidRPr="002937F1" w:rsidDel="00B155C8">
                <w:rPr>
                  <w:rFonts w:cs="Arial"/>
                  <w:color w:val="000000"/>
                  <w:sz w:val="20"/>
                  <w:szCs w:val="20"/>
                  <w:lang w:val="en-IE"/>
                </w:rPr>
                <w:delText>It was not possible to generate the contracts. Please try again.</w:delText>
              </w:r>
            </w:del>
          </w:p>
        </w:tc>
      </w:tr>
      <w:tr w:rsidR="00234AC9" w:rsidRPr="002937F1" w:rsidDel="00B155C8" w14:paraId="6E135A72" w14:textId="5A359B02" w:rsidTr="004F7C7A">
        <w:trPr>
          <w:del w:id="1759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1D903D9" w14:textId="43774BBB" w:rsidR="00234AC9" w:rsidRPr="002937F1" w:rsidDel="00B155C8" w:rsidRDefault="00234AC9" w:rsidP="004F7C7A">
            <w:pPr>
              <w:spacing w:before="120"/>
              <w:jc w:val="left"/>
              <w:rPr>
                <w:del w:id="17598" w:author="Author"/>
                <w:rFonts w:cs="Arial"/>
                <w:sz w:val="20"/>
                <w:szCs w:val="20"/>
                <w:lang w:val="en-IE"/>
              </w:rPr>
            </w:pPr>
            <w:del w:id="17599" w:author="Author">
              <w:r w:rsidRPr="002937F1" w:rsidDel="00B155C8">
                <w:rPr>
                  <w:rFonts w:cs="Arial"/>
                  <w:sz w:val="20"/>
                  <w:szCs w:val="20"/>
                  <w:lang w:val="en-IE"/>
                </w:rPr>
                <w:delText>Message #</w:delText>
              </w:r>
            </w:del>
          </w:p>
        </w:tc>
        <w:tc>
          <w:tcPr>
            <w:tcW w:w="3903" w:type="pct"/>
            <w:tcBorders>
              <w:top w:val="single" w:sz="12" w:space="0" w:color="C00000"/>
            </w:tcBorders>
          </w:tcPr>
          <w:p w14:paraId="0D7574ED" w14:textId="0AE6FAF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00" w:author="Author"/>
                <w:rFonts w:cs="Arial"/>
                <w:i/>
                <w:color w:val="000000"/>
                <w:sz w:val="20"/>
                <w:szCs w:val="20"/>
                <w:lang w:val="en-IE"/>
              </w:rPr>
            </w:pPr>
            <w:del w:id="17601" w:author="Author">
              <w:r w:rsidRPr="002937F1" w:rsidDel="00B155C8">
                <w:rPr>
                  <w:rFonts w:cs="Arial"/>
                  <w:i/>
                  <w:color w:val="000000"/>
                  <w:sz w:val="20"/>
                  <w:szCs w:val="20"/>
                  <w:lang w:val="en-IE"/>
                </w:rPr>
                <w:delText>EM_SAL_15</w:delText>
              </w:r>
            </w:del>
          </w:p>
        </w:tc>
      </w:tr>
      <w:tr w:rsidR="00234AC9" w:rsidRPr="002937F1" w:rsidDel="00B155C8" w14:paraId="48CC0A60" w14:textId="13E4BF6A" w:rsidTr="004F7C7A">
        <w:trPr>
          <w:del w:id="17602" w:author="Author"/>
        </w:trPr>
        <w:tc>
          <w:tcPr>
            <w:cnfStyle w:val="001000000000" w:firstRow="0" w:lastRow="0" w:firstColumn="1" w:lastColumn="0" w:oddVBand="0" w:evenVBand="0" w:oddHBand="0" w:evenHBand="0" w:firstRowFirstColumn="0" w:firstRowLastColumn="0" w:lastRowFirstColumn="0" w:lastRowLastColumn="0"/>
            <w:tcW w:w="1097" w:type="pct"/>
          </w:tcPr>
          <w:p w14:paraId="7781CA03" w14:textId="71187611" w:rsidR="00234AC9" w:rsidRPr="002937F1" w:rsidDel="00B155C8" w:rsidRDefault="00234AC9" w:rsidP="004F7C7A">
            <w:pPr>
              <w:spacing w:before="120"/>
              <w:jc w:val="left"/>
              <w:rPr>
                <w:del w:id="17603" w:author="Author"/>
                <w:rFonts w:cs="Arial"/>
                <w:sz w:val="20"/>
                <w:szCs w:val="20"/>
                <w:lang w:val="en-IE"/>
              </w:rPr>
            </w:pPr>
            <w:del w:id="17604" w:author="Author">
              <w:r w:rsidRPr="002937F1" w:rsidDel="00B155C8">
                <w:rPr>
                  <w:rFonts w:cs="Arial"/>
                  <w:sz w:val="20"/>
                  <w:szCs w:val="20"/>
                  <w:lang w:val="en-IE"/>
                </w:rPr>
                <w:delText>Description</w:delText>
              </w:r>
            </w:del>
          </w:p>
        </w:tc>
        <w:tc>
          <w:tcPr>
            <w:tcW w:w="3903" w:type="pct"/>
          </w:tcPr>
          <w:p w14:paraId="492FC602" w14:textId="52C2BD4B"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05" w:author="Author"/>
                <w:rFonts w:cs="Arial"/>
                <w:color w:val="000000"/>
                <w:sz w:val="20"/>
                <w:szCs w:val="20"/>
                <w:lang w:val="en-IE"/>
              </w:rPr>
            </w:pPr>
            <w:del w:id="17606" w:author="Author">
              <w:r w:rsidRPr="002937F1" w:rsidDel="00B155C8">
                <w:rPr>
                  <w:rFonts w:cs="Arial"/>
                  <w:color w:val="000000"/>
                  <w:sz w:val="20"/>
                  <w:szCs w:val="20"/>
                  <w:lang w:val="en-IE"/>
                </w:rPr>
                <w:delText xml:space="preserve">Message displayed if an error occurs while trying to create a </w:delText>
              </w:r>
              <w:r w:rsidR="00234AC9" w:rsidRPr="002937F1" w:rsidDel="00B155C8">
                <w:rPr>
                  <w:rFonts w:cs="Arial"/>
                  <w:color w:val="000000"/>
                  <w:sz w:val="20"/>
                  <w:szCs w:val="20"/>
                  <w:lang w:val="en-IE"/>
                </w:rPr>
                <w:delText>customer</w:delText>
              </w:r>
            </w:del>
            <w:ins w:id="17607" w:author="Author">
              <w:del w:id="17608" w:author="Author">
                <w:r w:rsidR="00D0157C" w:rsidDel="00B155C8">
                  <w:rPr>
                    <w:rFonts w:cs="Arial"/>
                    <w:color w:val="000000"/>
                    <w:sz w:val="20"/>
                    <w:szCs w:val="20"/>
                    <w:lang w:val="en-IE"/>
                  </w:rPr>
                  <w:delText xml:space="preserve"> and billing profile</w:delText>
                </w:r>
              </w:del>
            </w:ins>
          </w:p>
        </w:tc>
      </w:tr>
      <w:tr w:rsidR="00234AC9" w:rsidRPr="002937F1" w:rsidDel="00B155C8" w14:paraId="31334EDB" w14:textId="5E8D9736" w:rsidTr="004F7C7A">
        <w:trPr>
          <w:del w:id="17609" w:author="Author"/>
        </w:trPr>
        <w:tc>
          <w:tcPr>
            <w:cnfStyle w:val="001000000000" w:firstRow="0" w:lastRow="0" w:firstColumn="1" w:lastColumn="0" w:oddVBand="0" w:evenVBand="0" w:oddHBand="0" w:evenHBand="0" w:firstRowFirstColumn="0" w:firstRowLastColumn="0" w:lastRowFirstColumn="0" w:lastRowLastColumn="0"/>
            <w:tcW w:w="1097" w:type="pct"/>
          </w:tcPr>
          <w:p w14:paraId="56B6E1EF" w14:textId="342FE322" w:rsidR="00234AC9" w:rsidRPr="002937F1" w:rsidDel="00B155C8" w:rsidRDefault="00234AC9" w:rsidP="004F7C7A">
            <w:pPr>
              <w:spacing w:before="120"/>
              <w:jc w:val="left"/>
              <w:rPr>
                <w:del w:id="17610" w:author="Author"/>
                <w:rFonts w:cs="Arial"/>
                <w:sz w:val="20"/>
                <w:szCs w:val="20"/>
                <w:lang w:val="en-IE"/>
              </w:rPr>
            </w:pPr>
            <w:del w:id="17611" w:author="Author">
              <w:r w:rsidRPr="002937F1" w:rsidDel="00B155C8">
                <w:rPr>
                  <w:rFonts w:cs="Arial"/>
                  <w:sz w:val="20"/>
                  <w:szCs w:val="20"/>
                  <w:lang w:val="en-IE"/>
                </w:rPr>
                <w:delText>Context</w:delText>
              </w:r>
            </w:del>
          </w:p>
        </w:tc>
        <w:tc>
          <w:tcPr>
            <w:tcW w:w="3903" w:type="pct"/>
          </w:tcPr>
          <w:p w14:paraId="41067E97" w14:textId="4976685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12" w:author="Author"/>
                <w:rFonts w:cs="Arial"/>
                <w:sz w:val="20"/>
                <w:szCs w:val="20"/>
                <w:lang w:val="en-IE" w:eastAsia="pt-PT"/>
              </w:rPr>
            </w:pPr>
            <w:del w:id="17613" w:author="Author">
              <w:r w:rsidRPr="002937F1" w:rsidDel="00B155C8">
                <w:rPr>
                  <w:rFonts w:cs="Arial"/>
                  <w:sz w:val="20"/>
                  <w:szCs w:val="20"/>
                  <w:lang w:val="en-IE" w:eastAsia="pt-PT"/>
                </w:rPr>
                <w:delText xml:space="preserve">Creating billing customer </w:delText>
              </w:r>
            </w:del>
          </w:p>
        </w:tc>
      </w:tr>
      <w:tr w:rsidR="00234AC9" w:rsidRPr="002937F1" w:rsidDel="00B155C8" w14:paraId="70C5C566" w14:textId="22524907" w:rsidTr="004F7C7A">
        <w:trPr>
          <w:del w:id="17614" w:author="Author"/>
        </w:trPr>
        <w:tc>
          <w:tcPr>
            <w:cnfStyle w:val="001000000000" w:firstRow="0" w:lastRow="0" w:firstColumn="1" w:lastColumn="0" w:oddVBand="0" w:evenVBand="0" w:oddHBand="0" w:evenHBand="0" w:firstRowFirstColumn="0" w:firstRowLastColumn="0" w:lastRowFirstColumn="0" w:lastRowLastColumn="0"/>
            <w:tcW w:w="1097" w:type="pct"/>
          </w:tcPr>
          <w:p w14:paraId="186505E5" w14:textId="006DA4E8" w:rsidR="00234AC9" w:rsidRPr="002937F1" w:rsidDel="00B155C8" w:rsidRDefault="00234AC9" w:rsidP="004F7C7A">
            <w:pPr>
              <w:spacing w:before="120"/>
              <w:jc w:val="left"/>
              <w:rPr>
                <w:del w:id="17615" w:author="Author"/>
                <w:rFonts w:cs="Arial"/>
                <w:sz w:val="20"/>
                <w:szCs w:val="20"/>
                <w:lang w:val="en-IE"/>
              </w:rPr>
            </w:pPr>
            <w:del w:id="17616" w:author="Author">
              <w:r w:rsidRPr="002937F1" w:rsidDel="00B155C8">
                <w:rPr>
                  <w:rFonts w:cs="Arial"/>
                  <w:sz w:val="20"/>
                  <w:szCs w:val="20"/>
                  <w:lang w:val="en-IE"/>
                </w:rPr>
                <w:delText>Json Path</w:delText>
              </w:r>
            </w:del>
          </w:p>
        </w:tc>
        <w:tc>
          <w:tcPr>
            <w:tcW w:w="3903" w:type="pct"/>
          </w:tcPr>
          <w:p w14:paraId="769FEFF7" w14:textId="7C534A3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17" w:author="Author"/>
                <w:rFonts w:cs="Arial"/>
                <w:sz w:val="20"/>
                <w:szCs w:val="20"/>
                <w:lang w:val="en-IE" w:eastAsia="pt-PT"/>
              </w:rPr>
            </w:pPr>
            <w:del w:id="17618" w:author="Author">
              <w:r w:rsidRPr="002937F1" w:rsidDel="00B155C8">
                <w:rPr>
                  <w:rFonts w:cs="Arial"/>
                  <w:sz w:val="20"/>
                  <w:szCs w:val="20"/>
                  <w:lang w:val="en-IE" w:eastAsia="pt-PT"/>
                </w:rPr>
                <w:delText>sales.messages.error.ERROR_CREATING_CUSTOMER</w:delText>
              </w:r>
            </w:del>
            <w:ins w:id="17619" w:author="Author">
              <w:del w:id="17620" w:author="Author">
                <w:r w:rsidR="00D0157C" w:rsidDel="00B155C8">
                  <w:rPr>
                    <w:rFonts w:cs="Arial"/>
                    <w:sz w:val="20"/>
                    <w:szCs w:val="20"/>
                    <w:lang w:val="en-IE" w:eastAsia="pt-PT"/>
                  </w:rPr>
                  <w:delText>_AND_BP</w:delText>
                </w:r>
              </w:del>
            </w:ins>
          </w:p>
        </w:tc>
      </w:tr>
      <w:tr w:rsidR="00C15473" w:rsidRPr="002937F1" w:rsidDel="00B155C8" w14:paraId="5F7A20A8" w14:textId="2AAEE3F5" w:rsidTr="004F7C7A">
        <w:trPr>
          <w:del w:id="176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E32BED5" w14:textId="271D33AD" w:rsidR="00C15473" w:rsidRPr="002937F1" w:rsidDel="00B155C8" w:rsidRDefault="00C15473" w:rsidP="00C15473">
            <w:pPr>
              <w:spacing w:before="120"/>
              <w:jc w:val="left"/>
              <w:rPr>
                <w:del w:id="17622" w:author="Author"/>
                <w:rFonts w:cs="Arial"/>
                <w:sz w:val="20"/>
                <w:szCs w:val="20"/>
                <w:lang w:val="en-IE"/>
              </w:rPr>
            </w:pPr>
            <w:del w:id="1762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BCFD70F" w14:textId="5C54578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24" w:author="Author"/>
                <w:rFonts w:cs="Arial"/>
                <w:color w:val="000000"/>
                <w:sz w:val="20"/>
                <w:szCs w:val="20"/>
                <w:lang w:val="en-IE"/>
              </w:rPr>
            </w:pPr>
            <w:ins w:id="17625" w:author="Author">
              <w:del w:id="17626" w:author="Author">
                <w:r w:rsidRPr="00E73B40" w:rsidDel="00B155C8">
                  <w:rPr>
                    <w:sz w:val="20"/>
                    <w:lang w:val="en-IE"/>
                  </w:rPr>
                  <w:delText>It was not possible to create the customer</w:delText>
                </w:r>
                <w:r w:rsidDel="00B155C8">
                  <w:rPr>
                    <w:sz w:val="20"/>
                    <w:lang w:val="en-IE"/>
                  </w:rPr>
                  <w:delText xml:space="preserve"> and the billing profile</w:delText>
                </w:r>
                <w:r w:rsidRPr="00E73B40" w:rsidDel="00B155C8">
                  <w:rPr>
                    <w:sz w:val="20"/>
                    <w:lang w:val="en-IE"/>
                  </w:rPr>
                  <w:delText>. The order was not submitted.</w:delText>
                </w:r>
              </w:del>
            </w:ins>
            <w:del w:id="17627" w:author="Author">
              <w:r w:rsidRPr="002937F1" w:rsidDel="00B155C8">
                <w:rPr>
                  <w:rFonts w:cs="Arial"/>
                  <w:color w:val="000000"/>
                  <w:sz w:val="20"/>
                  <w:szCs w:val="20"/>
                  <w:lang w:val="en-IE"/>
                </w:rPr>
                <w:delText>It was not possible to create the customer</w:delText>
              </w:r>
            </w:del>
            <w:ins w:id="17628" w:author="Author">
              <w:del w:id="17629" w:author="Author">
                <w:r w:rsidDel="00B155C8">
                  <w:rPr>
                    <w:rFonts w:cs="Arial"/>
                    <w:color w:val="000000"/>
                    <w:sz w:val="20"/>
                    <w:szCs w:val="20"/>
                    <w:lang w:val="en-IE"/>
                  </w:rPr>
                  <w:delText xml:space="preserve"> and the billing profile</w:delText>
                </w:r>
              </w:del>
            </w:ins>
            <w:del w:id="17630" w:author="Author">
              <w:r w:rsidRPr="002937F1" w:rsidDel="00B155C8">
                <w:rPr>
                  <w:rFonts w:cs="Arial"/>
                  <w:color w:val="000000"/>
                  <w:sz w:val="20"/>
                  <w:szCs w:val="20"/>
                  <w:lang w:val="en-IE"/>
                </w:rPr>
                <w:delText>. The order was not submitted.</w:delText>
              </w:r>
            </w:del>
          </w:p>
        </w:tc>
      </w:tr>
      <w:tr w:rsidR="00234AC9" w:rsidRPr="002937F1" w:rsidDel="00B155C8" w14:paraId="5D4DFBFE" w14:textId="257A6536" w:rsidTr="004F7C7A">
        <w:trPr>
          <w:del w:id="1763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B43AE70" w14:textId="559DF954" w:rsidR="00234AC9" w:rsidRPr="002937F1" w:rsidDel="00B155C8" w:rsidRDefault="00234AC9" w:rsidP="004F7C7A">
            <w:pPr>
              <w:spacing w:before="120"/>
              <w:jc w:val="left"/>
              <w:rPr>
                <w:del w:id="17632" w:author="Author"/>
                <w:rFonts w:cs="Arial"/>
                <w:sz w:val="20"/>
                <w:szCs w:val="20"/>
                <w:lang w:val="en-IE"/>
              </w:rPr>
            </w:pPr>
            <w:del w:id="17633" w:author="Author">
              <w:r w:rsidRPr="002937F1" w:rsidDel="00B155C8">
                <w:rPr>
                  <w:rFonts w:cs="Arial"/>
                  <w:sz w:val="20"/>
                  <w:szCs w:val="20"/>
                  <w:lang w:val="en-IE"/>
                </w:rPr>
                <w:delText>Message #</w:delText>
              </w:r>
            </w:del>
          </w:p>
        </w:tc>
        <w:tc>
          <w:tcPr>
            <w:tcW w:w="3903" w:type="pct"/>
            <w:tcBorders>
              <w:top w:val="single" w:sz="12" w:space="0" w:color="C00000"/>
            </w:tcBorders>
          </w:tcPr>
          <w:p w14:paraId="1E87DDA0" w14:textId="5D9E85A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34" w:author="Author"/>
                <w:rFonts w:cs="Arial"/>
                <w:i/>
                <w:color w:val="000000"/>
                <w:sz w:val="20"/>
                <w:szCs w:val="20"/>
                <w:lang w:val="en-IE"/>
              </w:rPr>
            </w:pPr>
            <w:del w:id="17635" w:author="Author">
              <w:r w:rsidRPr="002937F1" w:rsidDel="00B155C8">
                <w:rPr>
                  <w:rFonts w:cs="Arial"/>
                  <w:i/>
                  <w:color w:val="000000"/>
                  <w:sz w:val="20"/>
                  <w:szCs w:val="20"/>
                  <w:lang w:val="en-IE"/>
                </w:rPr>
                <w:delText>EM_SAL_16</w:delText>
              </w:r>
            </w:del>
          </w:p>
        </w:tc>
      </w:tr>
      <w:tr w:rsidR="00234AC9" w:rsidRPr="002937F1" w:rsidDel="00B155C8" w14:paraId="77BFEB34" w14:textId="057D7004" w:rsidTr="004F7C7A">
        <w:trPr>
          <w:del w:id="17636" w:author="Author"/>
        </w:trPr>
        <w:tc>
          <w:tcPr>
            <w:cnfStyle w:val="001000000000" w:firstRow="0" w:lastRow="0" w:firstColumn="1" w:lastColumn="0" w:oddVBand="0" w:evenVBand="0" w:oddHBand="0" w:evenHBand="0" w:firstRowFirstColumn="0" w:firstRowLastColumn="0" w:lastRowFirstColumn="0" w:lastRowLastColumn="0"/>
            <w:tcW w:w="1097" w:type="pct"/>
          </w:tcPr>
          <w:p w14:paraId="13C93A4F" w14:textId="2D19CE81" w:rsidR="00234AC9" w:rsidRPr="002937F1" w:rsidDel="00B155C8" w:rsidRDefault="00234AC9" w:rsidP="004F7C7A">
            <w:pPr>
              <w:spacing w:before="120"/>
              <w:jc w:val="left"/>
              <w:rPr>
                <w:del w:id="17637" w:author="Author"/>
                <w:rFonts w:cs="Arial"/>
                <w:sz w:val="20"/>
                <w:szCs w:val="20"/>
                <w:lang w:val="en-IE"/>
              </w:rPr>
            </w:pPr>
            <w:del w:id="17638" w:author="Author">
              <w:r w:rsidRPr="002937F1" w:rsidDel="00B155C8">
                <w:rPr>
                  <w:rFonts w:cs="Arial"/>
                  <w:sz w:val="20"/>
                  <w:szCs w:val="20"/>
                  <w:lang w:val="en-IE"/>
                </w:rPr>
                <w:delText>Description</w:delText>
              </w:r>
            </w:del>
          </w:p>
        </w:tc>
        <w:tc>
          <w:tcPr>
            <w:tcW w:w="3903" w:type="pct"/>
          </w:tcPr>
          <w:p w14:paraId="29CEA5EB" w14:textId="2B736885"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39" w:author="Author"/>
                <w:rFonts w:cs="Arial"/>
                <w:color w:val="000000"/>
                <w:sz w:val="20"/>
                <w:szCs w:val="20"/>
                <w:lang w:val="en-IE"/>
              </w:rPr>
            </w:pPr>
            <w:del w:id="17640" w:author="Author">
              <w:r w:rsidRPr="002937F1" w:rsidDel="00B155C8">
                <w:rPr>
                  <w:rFonts w:cs="Arial"/>
                  <w:color w:val="000000"/>
                  <w:sz w:val="20"/>
                  <w:szCs w:val="20"/>
                  <w:lang w:val="en-IE"/>
                </w:rPr>
                <w:delText xml:space="preserve">Message displayed if an error occurs while trying to create a </w:delText>
              </w:r>
              <w:r w:rsidR="00234AC9" w:rsidRPr="002937F1" w:rsidDel="00B155C8">
                <w:rPr>
                  <w:rFonts w:cs="Arial"/>
                  <w:color w:val="000000"/>
                  <w:sz w:val="20"/>
                  <w:szCs w:val="20"/>
                  <w:lang w:val="en-IE"/>
                </w:rPr>
                <w:delText>new billing profile</w:delText>
              </w:r>
            </w:del>
          </w:p>
        </w:tc>
      </w:tr>
      <w:tr w:rsidR="00234AC9" w:rsidRPr="002937F1" w:rsidDel="00B155C8" w14:paraId="14A82847" w14:textId="7849AB2B" w:rsidTr="004F7C7A">
        <w:trPr>
          <w:del w:id="17641" w:author="Author"/>
        </w:trPr>
        <w:tc>
          <w:tcPr>
            <w:cnfStyle w:val="001000000000" w:firstRow="0" w:lastRow="0" w:firstColumn="1" w:lastColumn="0" w:oddVBand="0" w:evenVBand="0" w:oddHBand="0" w:evenHBand="0" w:firstRowFirstColumn="0" w:firstRowLastColumn="0" w:lastRowFirstColumn="0" w:lastRowLastColumn="0"/>
            <w:tcW w:w="1097" w:type="pct"/>
          </w:tcPr>
          <w:p w14:paraId="18AF2AFF" w14:textId="62B0D12F" w:rsidR="00234AC9" w:rsidRPr="002937F1" w:rsidDel="00B155C8" w:rsidRDefault="00234AC9" w:rsidP="004F7C7A">
            <w:pPr>
              <w:spacing w:before="120"/>
              <w:jc w:val="left"/>
              <w:rPr>
                <w:del w:id="17642" w:author="Author"/>
                <w:rFonts w:cs="Arial"/>
                <w:sz w:val="20"/>
                <w:szCs w:val="20"/>
                <w:lang w:val="en-IE"/>
              </w:rPr>
            </w:pPr>
            <w:del w:id="17643" w:author="Author">
              <w:r w:rsidRPr="002937F1" w:rsidDel="00B155C8">
                <w:rPr>
                  <w:rFonts w:cs="Arial"/>
                  <w:sz w:val="20"/>
                  <w:szCs w:val="20"/>
                  <w:lang w:val="en-IE"/>
                </w:rPr>
                <w:delText>Context</w:delText>
              </w:r>
            </w:del>
          </w:p>
        </w:tc>
        <w:tc>
          <w:tcPr>
            <w:tcW w:w="3903" w:type="pct"/>
          </w:tcPr>
          <w:p w14:paraId="13112AEB" w14:textId="5E4E2E0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44" w:author="Author"/>
                <w:rFonts w:cs="Arial"/>
                <w:sz w:val="20"/>
                <w:szCs w:val="20"/>
                <w:lang w:val="en-IE" w:eastAsia="pt-PT"/>
              </w:rPr>
            </w:pPr>
            <w:del w:id="17645" w:author="Author">
              <w:r w:rsidRPr="002937F1" w:rsidDel="00B155C8">
                <w:rPr>
                  <w:rFonts w:cs="Arial"/>
                  <w:sz w:val="20"/>
                  <w:szCs w:val="20"/>
                  <w:lang w:val="en-IE" w:eastAsia="pt-PT"/>
                </w:rPr>
                <w:delText>Creating billing profile</w:delText>
              </w:r>
            </w:del>
          </w:p>
        </w:tc>
      </w:tr>
      <w:tr w:rsidR="00234AC9" w:rsidRPr="002937F1" w:rsidDel="00B155C8" w14:paraId="7A2B8777" w14:textId="4BAD3BAF" w:rsidTr="004F7C7A">
        <w:trPr>
          <w:del w:id="17646" w:author="Author"/>
        </w:trPr>
        <w:tc>
          <w:tcPr>
            <w:cnfStyle w:val="001000000000" w:firstRow="0" w:lastRow="0" w:firstColumn="1" w:lastColumn="0" w:oddVBand="0" w:evenVBand="0" w:oddHBand="0" w:evenHBand="0" w:firstRowFirstColumn="0" w:firstRowLastColumn="0" w:lastRowFirstColumn="0" w:lastRowLastColumn="0"/>
            <w:tcW w:w="1097" w:type="pct"/>
          </w:tcPr>
          <w:p w14:paraId="121DFA65" w14:textId="3F7490AD" w:rsidR="00234AC9" w:rsidRPr="002937F1" w:rsidDel="00B155C8" w:rsidRDefault="00234AC9" w:rsidP="004F7C7A">
            <w:pPr>
              <w:spacing w:before="120"/>
              <w:jc w:val="left"/>
              <w:rPr>
                <w:del w:id="17647" w:author="Author"/>
                <w:rFonts w:cs="Arial"/>
                <w:sz w:val="20"/>
                <w:szCs w:val="20"/>
                <w:lang w:val="en-IE"/>
              </w:rPr>
            </w:pPr>
            <w:del w:id="17648" w:author="Author">
              <w:r w:rsidRPr="002937F1" w:rsidDel="00B155C8">
                <w:rPr>
                  <w:rFonts w:cs="Arial"/>
                  <w:sz w:val="20"/>
                  <w:szCs w:val="20"/>
                  <w:lang w:val="en-IE"/>
                </w:rPr>
                <w:delText>Json Path</w:delText>
              </w:r>
            </w:del>
          </w:p>
        </w:tc>
        <w:tc>
          <w:tcPr>
            <w:tcW w:w="3903" w:type="pct"/>
          </w:tcPr>
          <w:p w14:paraId="231BBCED" w14:textId="0A67D04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49" w:author="Author"/>
                <w:rFonts w:cs="Arial"/>
                <w:sz w:val="20"/>
                <w:szCs w:val="20"/>
                <w:lang w:val="en-IE" w:eastAsia="pt-PT"/>
              </w:rPr>
            </w:pPr>
            <w:del w:id="17650" w:author="Author">
              <w:r w:rsidRPr="002937F1" w:rsidDel="00B155C8">
                <w:rPr>
                  <w:rFonts w:cs="Arial"/>
                  <w:sz w:val="20"/>
                  <w:szCs w:val="20"/>
                  <w:lang w:val="en-IE" w:eastAsia="pt-PT"/>
                </w:rPr>
                <w:delText>sales.messages.error.ERROR_CREATING_BILLING_PROFILE</w:delText>
              </w:r>
            </w:del>
          </w:p>
        </w:tc>
      </w:tr>
      <w:tr w:rsidR="00C15473" w:rsidRPr="002937F1" w:rsidDel="00B155C8" w14:paraId="3980AFD5" w14:textId="76D99728" w:rsidTr="004F7C7A">
        <w:trPr>
          <w:del w:id="1765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2F8E959" w14:textId="18B8D96F" w:rsidR="00C15473" w:rsidRPr="002937F1" w:rsidDel="00B155C8" w:rsidRDefault="00C15473" w:rsidP="00C15473">
            <w:pPr>
              <w:spacing w:before="120"/>
              <w:jc w:val="left"/>
              <w:rPr>
                <w:del w:id="17652" w:author="Author"/>
                <w:rFonts w:cs="Arial"/>
                <w:sz w:val="20"/>
                <w:szCs w:val="20"/>
                <w:lang w:val="en-IE"/>
              </w:rPr>
            </w:pPr>
            <w:del w:id="1765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21CE4C1" w14:textId="7EF0CC46"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54" w:author="Author"/>
                <w:rFonts w:cs="Arial"/>
                <w:color w:val="000000"/>
                <w:sz w:val="20"/>
                <w:szCs w:val="20"/>
                <w:lang w:val="en-IE"/>
              </w:rPr>
            </w:pPr>
            <w:ins w:id="17655" w:author="Author">
              <w:del w:id="17656" w:author="Author">
                <w:r w:rsidRPr="00E73B40" w:rsidDel="00B155C8">
                  <w:rPr>
                    <w:sz w:val="20"/>
                    <w:lang w:val="en-IE"/>
                  </w:rPr>
                  <w:delText>It was not possible to create the billing profile. The order was not submitted.</w:delText>
                </w:r>
              </w:del>
            </w:ins>
            <w:del w:id="17657" w:author="Author">
              <w:r w:rsidRPr="002937F1" w:rsidDel="00B155C8">
                <w:rPr>
                  <w:rFonts w:cs="Arial"/>
                  <w:color w:val="000000"/>
                  <w:sz w:val="20"/>
                  <w:szCs w:val="20"/>
                  <w:lang w:val="en-IE"/>
                </w:rPr>
                <w:delText>It was not possible to create the billing profile. The order was not submitted.</w:delText>
              </w:r>
            </w:del>
          </w:p>
        </w:tc>
      </w:tr>
      <w:tr w:rsidR="00234AC9" w:rsidRPr="002937F1" w:rsidDel="00B155C8" w14:paraId="051E5894" w14:textId="7B1D8702" w:rsidTr="004F7C7A">
        <w:trPr>
          <w:del w:id="1765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8E6518D" w14:textId="5FEAE07E" w:rsidR="00234AC9" w:rsidRPr="002937F1" w:rsidDel="00B155C8" w:rsidRDefault="00234AC9" w:rsidP="004F7C7A">
            <w:pPr>
              <w:spacing w:before="120"/>
              <w:jc w:val="left"/>
              <w:rPr>
                <w:del w:id="17659" w:author="Author"/>
                <w:rFonts w:cs="Arial"/>
                <w:sz w:val="20"/>
                <w:szCs w:val="20"/>
                <w:lang w:val="en-IE"/>
              </w:rPr>
            </w:pPr>
            <w:del w:id="17660" w:author="Author">
              <w:r w:rsidRPr="002937F1" w:rsidDel="00B155C8">
                <w:rPr>
                  <w:rFonts w:cs="Arial"/>
                  <w:sz w:val="20"/>
                  <w:szCs w:val="20"/>
                  <w:lang w:val="en-IE"/>
                </w:rPr>
                <w:delText>Message #</w:delText>
              </w:r>
            </w:del>
          </w:p>
        </w:tc>
        <w:tc>
          <w:tcPr>
            <w:tcW w:w="3903" w:type="pct"/>
            <w:tcBorders>
              <w:top w:val="single" w:sz="12" w:space="0" w:color="C00000"/>
            </w:tcBorders>
          </w:tcPr>
          <w:p w14:paraId="56D35986" w14:textId="042E311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61" w:author="Author"/>
                <w:rFonts w:cs="Arial"/>
                <w:i/>
                <w:color w:val="000000"/>
                <w:sz w:val="20"/>
                <w:szCs w:val="20"/>
                <w:lang w:val="en-IE"/>
              </w:rPr>
            </w:pPr>
            <w:del w:id="17662" w:author="Author">
              <w:r w:rsidRPr="002937F1" w:rsidDel="00B155C8">
                <w:rPr>
                  <w:rFonts w:cs="Arial"/>
                  <w:i/>
                  <w:color w:val="000000"/>
                  <w:sz w:val="20"/>
                  <w:szCs w:val="20"/>
                  <w:lang w:val="en-IE"/>
                </w:rPr>
                <w:delText>EM_SAL_17</w:delText>
              </w:r>
            </w:del>
          </w:p>
        </w:tc>
      </w:tr>
      <w:tr w:rsidR="00234AC9" w:rsidRPr="002937F1" w:rsidDel="00B155C8" w14:paraId="15E77E54" w14:textId="04AA6A09" w:rsidTr="004F7C7A">
        <w:trPr>
          <w:del w:id="17663" w:author="Author"/>
        </w:trPr>
        <w:tc>
          <w:tcPr>
            <w:cnfStyle w:val="001000000000" w:firstRow="0" w:lastRow="0" w:firstColumn="1" w:lastColumn="0" w:oddVBand="0" w:evenVBand="0" w:oddHBand="0" w:evenHBand="0" w:firstRowFirstColumn="0" w:firstRowLastColumn="0" w:lastRowFirstColumn="0" w:lastRowLastColumn="0"/>
            <w:tcW w:w="1097" w:type="pct"/>
          </w:tcPr>
          <w:p w14:paraId="7838D2A5" w14:textId="14BD3E87" w:rsidR="00234AC9" w:rsidRPr="002937F1" w:rsidDel="00B155C8" w:rsidRDefault="00234AC9" w:rsidP="004F7C7A">
            <w:pPr>
              <w:spacing w:before="120"/>
              <w:jc w:val="left"/>
              <w:rPr>
                <w:del w:id="17664" w:author="Author"/>
                <w:rFonts w:cs="Arial"/>
                <w:sz w:val="20"/>
                <w:szCs w:val="20"/>
                <w:lang w:val="en-IE"/>
              </w:rPr>
            </w:pPr>
            <w:del w:id="17665" w:author="Author">
              <w:r w:rsidRPr="002937F1" w:rsidDel="00B155C8">
                <w:rPr>
                  <w:rFonts w:cs="Arial"/>
                  <w:sz w:val="20"/>
                  <w:szCs w:val="20"/>
                  <w:lang w:val="en-IE"/>
                </w:rPr>
                <w:delText>Description</w:delText>
              </w:r>
            </w:del>
          </w:p>
        </w:tc>
        <w:tc>
          <w:tcPr>
            <w:tcW w:w="3903" w:type="pct"/>
          </w:tcPr>
          <w:p w14:paraId="36F5FC94" w14:textId="19C70F80"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66" w:author="Author"/>
                <w:rFonts w:cs="Arial"/>
                <w:color w:val="000000"/>
                <w:sz w:val="20"/>
                <w:szCs w:val="20"/>
                <w:lang w:val="en-IE"/>
              </w:rPr>
            </w:pPr>
            <w:del w:id="17667" w:author="Author">
              <w:r w:rsidRPr="002937F1" w:rsidDel="00B155C8">
                <w:rPr>
                  <w:rFonts w:cs="Arial"/>
                  <w:color w:val="000000"/>
                  <w:sz w:val="20"/>
                  <w:szCs w:val="20"/>
                  <w:lang w:val="en-IE"/>
                </w:rPr>
                <w:delText>Message displayed if an error occurs while trying to save uploaded documents</w:delText>
              </w:r>
            </w:del>
          </w:p>
        </w:tc>
      </w:tr>
      <w:tr w:rsidR="00234AC9" w:rsidRPr="002937F1" w:rsidDel="00B155C8" w14:paraId="731C3C1D" w14:textId="799FA928" w:rsidTr="004F7C7A">
        <w:trPr>
          <w:del w:id="17668" w:author="Author"/>
        </w:trPr>
        <w:tc>
          <w:tcPr>
            <w:cnfStyle w:val="001000000000" w:firstRow="0" w:lastRow="0" w:firstColumn="1" w:lastColumn="0" w:oddVBand="0" w:evenVBand="0" w:oddHBand="0" w:evenHBand="0" w:firstRowFirstColumn="0" w:firstRowLastColumn="0" w:lastRowFirstColumn="0" w:lastRowLastColumn="0"/>
            <w:tcW w:w="1097" w:type="pct"/>
          </w:tcPr>
          <w:p w14:paraId="6CE617B5" w14:textId="141E1271" w:rsidR="00234AC9" w:rsidRPr="002937F1" w:rsidDel="00B155C8" w:rsidRDefault="00234AC9" w:rsidP="004F7C7A">
            <w:pPr>
              <w:spacing w:before="120"/>
              <w:jc w:val="left"/>
              <w:rPr>
                <w:del w:id="17669" w:author="Author"/>
                <w:rFonts w:cs="Arial"/>
                <w:sz w:val="20"/>
                <w:szCs w:val="20"/>
                <w:lang w:val="en-IE"/>
              </w:rPr>
            </w:pPr>
            <w:del w:id="17670" w:author="Author">
              <w:r w:rsidRPr="002937F1" w:rsidDel="00B155C8">
                <w:rPr>
                  <w:rFonts w:cs="Arial"/>
                  <w:sz w:val="20"/>
                  <w:szCs w:val="20"/>
                  <w:lang w:val="en-IE"/>
                </w:rPr>
                <w:delText>Context</w:delText>
              </w:r>
            </w:del>
          </w:p>
        </w:tc>
        <w:tc>
          <w:tcPr>
            <w:tcW w:w="3903" w:type="pct"/>
          </w:tcPr>
          <w:p w14:paraId="522867A0" w14:textId="4A60AB7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71" w:author="Author"/>
                <w:rFonts w:cs="Arial"/>
                <w:sz w:val="20"/>
                <w:szCs w:val="20"/>
                <w:lang w:val="en-IE" w:eastAsia="pt-PT"/>
              </w:rPr>
            </w:pPr>
            <w:del w:id="17672" w:author="Author">
              <w:r w:rsidRPr="002937F1" w:rsidDel="00B155C8">
                <w:rPr>
                  <w:rFonts w:cs="Arial"/>
                  <w:sz w:val="20"/>
                  <w:szCs w:val="20"/>
                  <w:lang w:val="en-IE" w:eastAsia="pt-PT"/>
                </w:rPr>
                <w:delText>Submitting a subscription</w:delText>
              </w:r>
            </w:del>
          </w:p>
        </w:tc>
      </w:tr>
      <w:tr w:rsidR="00234AC9" w:rsidRPr="002937F1" w:rsidDel="00B155C8" w14:paraId="232C86B9" w14:textId="1BD53066" w:rsidTr="004F7C7A">
        <w:trPr>
          <w:del w:id="17673" w:author="Author"/>
        </w:trPr>
        <w:tc>
          <w:tcPr>
            <w:cnfStyle w:val="001000000000" w:firstRow="0" w:lastRow="0" w:firstColumn="1" w:lastColumn="0" w:oddVBand="0" w:evenVBand="0" w:oddHBand="0" w:evenHBand="0" w:firstRowFirstColumn="0" w:firstRowLastColumn="0" w:lastRowFirstColumn="0" w:lastRowLastColumn="0"/>
            <w:tcW w:w="1097" w:type="pct"/>
          </w:tcPr>
          <w:p w14:paraId="1D3B2052" w14:textId="37571B75" w:rsidR="00234AC9" w:rsidRPr="002937F1" w:rsidDel="00B155C8" w:rsidRDefault="00234AC9" w:rsidP="004F7C7A">
            <w:pPr>
              <w:spacing w:before="120"/>
              <w:jc w:val="left"/>
              <w:rPr>
                <w:del w:id="17674" w:author="Author"/>
                <w:rFonts w:cs="Arial"/>
                <w:sz w:val="20"/>
                <w:szCs w:val="20"/>
                <w:lang w:val="en-IE"/>
              </w:rPr>
            </w:pPr>
            <w:del w:id="17675" w:author="Author">
              <w:r w:rsidRPr="002937F1" w:rsidDel="00B155C8">
                <w:rPr>
                  <w:rFonts w:cs="Arial"/>
                  <w:sz w:val="20"/>
                  <w:szCs w:val="20"/>
                  <w:lang w:val="en-IE"/>
                </w:rPr>
                <w:delText>Json Path</w:delText>
              </w:r>
            </w:del>
          </w:p>
        </w:tc>
        <w:tc>
          <w:tcPr>
            <w:tcW w:w="3903" w:type="pct"/>
          </w:tcPr>
          <w:p w14:paraId="00539FF7" w14:textId="5CCF67F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76" w:author="Author"/>
                <w:rFonts w:cs="Arial"/>
                <w:sz w:val="20"/>
                <w:szCs w:val="20"/>
                <w:lang w:val="en-IE" w:eastAsia="pt-PT"/>
              </w:rPr>
            </w:pPr>
            <w:del w:id="17677" w:author="Author">
              <w:r w:rsidRPr="002937F1" w:rsidDel="00B155C8">
                <w:rPr>
                  <w:rFonts w:cs="Arial"/>
                  <w:sz w:val="20"/>
                  <w:szCs w:val="20"/>
                  <w:lang w:val="en-IE" w:eastAsia="pt-PT"/>
                </w:rPr>
                <w:delText>sales.messages.error.ERROR_SAVING_UPLOADED_DOCUMENTS</w:delText>
              </w:r>
            </w:del>
          </w:p>
        </w:tc>
      </w:tr>
      <w:tr w:rsidR="00C15473" w:rsidRPr="002937F1" w:rsidDel="00B155C8" w14:paraId="24243FAB" w14:textId="210FB69D" w:rsidTr="004F7C7A">
        <w:trPr>
          <w:del w:id="176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E391F54" w14:textId="3EAC09D0" w:rsidR="00C15473" w:rsidRPr="002937F1" w:rsidDel="00B155C8" w:rsidRDefault="00C15473" w:rsidP="00C15473">
            <w:pPr>
              <w:spacing w:before="120"/>
              <w:jc w:val="left"/>
              <w:rPr>
                <w:del w:id="17679" w:author="Author"/>
                <w:rFonts w:cs="Arial"/>
                <w:sz w:val="20"/>
                <w:szCs w:val="20"/>
                <w:lang w:val="en-IE"/>
              </w:rPr>
            </w:pPr>
            <w:del w:id="1768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073C39D" w14:textId="34B8653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81" w:author="Author"/>
                <w:rFonts w:cs="Arial"/>
                <w:color w:val="000000"/>
                <w:sz w:val="20"/>
                <w:szCs w:val="20"/>
                <w:lang w:val="en-IE"/>
              </w:rPr>
            </w:pPr>
            <w:ins w:id="17682" w:author="Author">
              <w:del w:id="17683" w:author="Author">
                <w:r w:rsidRPr="00E73B40" w:rsidDel="00B155C8">
                  <w:rPr>
                    <w:sz w:val="20"/>
                    <w:lang w:val="en-IE"/>
                  </w:rPr>
                  <w:delText>It was not possible to upload</w:delText>
                </w:r>
                <w:r w:rsidDel="00B155C8">
                  <w:rPr>
                    <w:sz w:val="20"/>
                    <w:lang w:val="en-IE"/>
                  </w:rPr>
                  <w:delText xml:space="preserve"> the signed</w:delText>
                </w:r>
                <w:r w:rsidRPr="00E73B40" w:rsidDel="00B155C8">
                  <w:rPr>
                    <w:sz w:val="20"/>
                    <w:lang w:val="en-IE"/>
                  </w:rPr>
                  <w:delText xml:space="preserve"> documents.</w:delText>
                </w:r>
                <w:r w:rsidDel="00B155C8">
                  <w:rPr>
                    <w:sz w:val="20"/>
                    <w:lang w:val="en-IE"/>
                  </w:rPr>
                  <w:delText xml:space="preserve"> Please try again.</w:delText>
                </w:r>
                <w:r w:rsidRPr="00E73B40" w:rsidDel="00B155C8">
                  <w:rPr>
                    <w:sz w:val="20"/>
                    <w:lang w:val="en-IE"/>
                  </w:rPr>
                  <w:delText>It was not possible to upload</w:delText>
                </w:r>
                <w:r w:rsidDel="00B155C8">
                  <w:rPr>
                    <w:sz w:val="20"/>
                    <w:lang w:val="en-IE"/>
                  </w:rPr>
                  <w:delText xml:space="preserve"> the signed</w:delText>
                </w:r>
                <w:r w:rsidRPr="00E73B40" w:rsidDel="00B155C8">
                  <w:rPr>
                    <w:sz w:val="20"/>
                    <w:lang w:val="en-IE"/>
                  </w:rPr>
                  <w:delText xml:space="preserve"> documents.</w:delText>
                </w:r>
                <w:r w:rsidDel="00B155C8">
                  <w:rPr>
                    <w:sz w:val="20"/>
                    <w:lang w:val="en-IE"/>
                  </w:rPr>
                  <w:delText xml:space="preserve"> Please try again.</w:delText>
                </w:r>
              </w:del>
            </w:ins>
            <w:del w:id="17684" w:author="Author">
              <w:r w:rsidRPr="002937F1" w:rsidDel="00B155C8">
                <w:rPr>
                  <w:rFonts w:cs="Arial"/>
                  <w:color w:val="000000"/>
                  <w:sz w:val="20"/>
                  <w:szCs w:val="20"/>
                  <w:lang w:val="en-IE"/>
                </w:rPr>
                <w:delText>It was not possible to save the uploaded documents. The order was not submitted.</w:delText>
              </w:r>
            </w:del>
          </w:p>
        </w:tc>
      </w:tr>
      <w:tr w:rsidR="00234AC9" w:rsidRPr="002937F1" w:rsidDel="00B155C8" w14:paraId="297051F5" w14:textId="04AA68F0" w:rsidTr="004F7C7A">
        <w:trPr>
          <w:del w:id="1768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AB50AD" w14:textId="3453C054" w:rsidR="00234AC9" w:rsidRPr="002937F1" w:rsidDel="00B155C8" w:rsidRDefault="00234AC9" w:rsidP="004F7C7A">
            <w:pPr>
              <w:spacing w:before="120"/>
              <w:jc w:val="left"/>
              <w:rPr>
                <w:del w:id="17686" w:author="Author"/>
                <w:rFonts w:cs="Arial"/>
                <w:sz w:val="20"/>
                <w:szCs w:val="20"/>
                <w:lang w:val="en-IE"/>
              </w:rPr>
            </w:pPr>
            <w:del w:id="17687" w:author="Author">
              <w:r w:rsidRPr="002937F1" w:rsidDel="00B155C8">
                <w:rPr>
                  <w:rFonts w:cs="Arial"/>
                  <w:sz w:val="20"/>
                  <w:szCs w:val="20"/>
                  <w:lang w:val="en-IE"/>
                </w:rPr>
                <w:delText>Message #</w:delText>
              </w:r>
            </w:del>
          </w:p>
        </w:tc>
        <w:tc>
          <w:tcPr>
            <w:tcW w:w="3903" w:type="pct"/>
            <w:tcBorders>
              <w:top w:val="single" w:sz="12" w:space="0" w:color="C00000"/>
            </w:tcBorders>
          </w:tcPr>
          <w:p w14:paraId="5042B03F" w14:textId="609D113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88" w:author="Author"/>
                <w:rFonts w:cs="Arial"/>
                <w:i/>
                <w:color w:val="000000"/>
                <w:sz w:val="20"/>
                <w:szCs w:val="20"/>
                <w:lang w:val="en-IE"/>
              </w:rPr>
            </w:pPr>
            <w:del w:id="17689" w:author="Author">
              <w:r w:rsidRPr="002937F1" w:rsidDel="00B155C8">
                <w:rPr>
                  <w:rFonts w:cs="Arial"/>
                  <w:i/>
                  <w:color w:val="000000"/>
                  <w:sz w:val="20"/>
                  <w:szCs w:val="20"/>
                  <w:lang w:val="en-IE"/>
                </w:rPr>
                <w:delText>EM_SAL_18</w:delText>
              </w:r>
            </w:del>
          </w:p>
        </w:tc>
      </w:tr>
      <w:tr w:rsidR="00234AC9" w:rsidRPr="002937F1" w:rsidDel="00B155C8" w14:paraId="70F6D016" w14:textId="25A83592" w:rsidTr="004F7C7A">
        <w:trPr>
          <w:del w:id="17690" w:author="Author"/>
        </w:trPr>
        <w:tc>
          <w:tcPr>
            <w:cnfStyle w:val="001000000000" w:firstRow="0" w:lastRow="0" w:firstColumn="1" w:lastColumn="0" w:oddVBand="0" w:evenVBand="0" w:oddHBand="0" w:evenHBand="0" w:firstRowFirstColumn="0" w:firstRowLastColumn="0" w:lastRowFirstColumn="0" w:lastRowLastColumn="0"/>
            <w:tcW w:w="1097" w:type="pct"/>
          </w:tcPr>
          <w:p w14:paraId="5504DB26" w14:textId="4794FF0E" w:rsidR="00234AC9" w:rsidRPr="002937F1" w:rsidDel="00B155C8" w:rsidRDefault="00234AC9" w:rsidP="004F7C7A">
            <w:pPr>
              <w:spacing w:before="120"/>
              <w:jc w:val="left"/>
              <w:rPr>
                <w:del w:id="17691" w:author="Author"/>
                <w:rFonts w:cs="Arial"/>
                <w:sz w:val="20"/>
                <w:szCs w:val="20"/>
                <w:lang w:val="en-IE"/>
              </w:rPr>
            </w:pPr>
            <w:del w:id="17692" w:author="Author">
              <w:r w:rsidRPr="002937F1" w:rsidDel="00B155C8">
                <w:rPr>
                  <w:rFonts w:cs="Arial"/>
                  <w:sz w:val="20"/>
                  <w:szCs w:val="20"/>
                  <w:lang w:val="en-IE"/>
                </w:rPr>
                <w:delText>Description</w:delText>
              </w:r>
            </w:del>
          </w:p>
        </w:tc>
        <w:tc>
          <w:tcPr>
            <w:tcW w:w="3903" w:type="pct"/>
          </w:tcPr>
          <w:p w14:paraId="36583505" w14:textId="4E8A2B33"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93" w:author="Author"/>
                <w:rFonts w:cs="Arial"/>
                <w:color w:val="000000"/>
                <w:sz w:val="20"/>
                <w:szCs w:val="20"/>
                <w:lang w:val="en-IE"/>
              </w:rPr>
            </w:pPr>
            <w:ins w:id="17694" w:author="Author">
              <w:del w:id="17695" w:author="Author">
                <w:r w:rsidRPr="00B40FC3" w:rsidDel="00B155C8">
                  <w:rPr>
                    <w:rFonts w:cs="Arial"/>
                    <w:color w:val="000000"/>
                    <w:sz w:val="20"/>
                    <w:szCs w:val="20"/>
                    <w:lang w:val="en-IE"/>
                  </w:rPr>
                  <w:delText>Message displayed if an error occurs while trying to submit the final order</w:delText>
                </w:r>
              </w:del>
            </w:ins>
            <w:del w:id="17696" w:author="Author">
              <w:r w:rsidR="00F918E1" w:rsidRPr="002937F1" w:rsidDel="00B155C8">
                <w:rPr>
                  <w:rFonts w:cs="Arial"/>
                  <w:color w:val="000000"/>
                  <w:sz w:val="20"/>
                  <w:szCs w:val="20"/>
                  <w:lang w:val="en-IE"/>
                </w:rPr>
                <w:delText xml:space="preserve">Message displayed if an error occurs while trying to submit the </w:delText>
              </w:r>
              <w:r w:rsidR="00234AC9" w:rsidRPr="002937F1" w:rsidDel="00B155C8">
                <w:rPr>
                  <w:rFonts w:cs="Arial"/>
                  <w:color w:val="000000"/>
                  <w:sz w:val="20"/>
                  <w:szCs w:val="20"/>
                  <w:lang w:val="en-IE"/>
                </w:rPr>
                <w:delText>final order</w:delText>
              </w:r>
            </w:del>
          </w:p>
        </w:tc>
      </w:tr>
      <w:tr w:rsidR="00234AC9" w:rsidRPr="002937F1" w:rsidDel="00B155C8" w14:paraId="2D45742A" w14:textId="5C7A97CF" w:rsidTr="004F7C7A">
        <w:trPr>
          <w:del w:id="17697" w:author="Author"/>
        </w:trPr>
        <w:tc>
          <w:tcPr>
            <w:cnfStyle w:val="001000000000" w:firstRow="0" w:lastRow="0" w:firstColumn="1" w:lastColumn="0" w:oddVBand="0" w:evenVBand="0" w:oddHBand="0" w:evenHBand="0" w:firstRowFirstColumn="0" w:firstRowLastColumn="0" w:lastRowFirstColumn="0" w:lastRowLastColumn="0"/>
            <w:tcW w:w="1097" w:type="pct"/>
          </w:tcPr>
          <w:p w14:paraId="4799E2F0" w14:textId="667B9C5C" w:rsidR="00234AC9" w:rsidRPr="002937F1" w:rsidDel="00B155C8" w:rsidRDefault="00234AC9" w:rsidP="004F7C7A">
            <w:pPr>
              <w:spacing w:before="120"/>
              <w:jc w:val="left"/>
              <w:rPr>
                <w:del w:id="17698" w:author="Author"/>
                <w:rFonts w:cs="Arial"/>
                <w:sz w:val="20"/>
                <w:szCs w:val="20"/>
                <w:lang w:val="en-IE"/>
              </w:rPr>
            </w:pPr>
            <w:del w:id="17699" w:author="Author">
              <w:r w:rsidRPr="002937F1" w:rsidDel="00B155C8">
                <w:rPr>
                  <w:rFonts w:cs="Arial"/>
                  <w:sz w:val="20"/>
                  <w:szCs w:val="20"/>
                  <w:lang w:val="en-IE"/>
                </w:rPr>
                <w:delText>Context</w:delText>
              </w:r>
            </w:del>
          </w:p>
        </w:tc>
        <w:tc>
          <w:tcPr>
            <w:tcW w:w="3903" w:type="pct"/>
          </w:tcPr>
          <w:p w14:paraId="75A3F045" w14:textId="0A14D6A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00" w:author="Author"/>
                <w:rFonts w:cs="Arial"/>
                <w:sz w:val="20"/>
                <w:szCs w:val="20"/>
                <w:lang w:val="en-IE" w:eastAsia="pt-PT"/>
              </w:rPr>
            </w:pPr>
            <w:del w:id="17701" w:author="Author">
              <w:r w:rsidRPr="002937F1" w:rsidDel="00B155C8">
                <w:rPr>
                  <w:rFonts w:cs="Arial"/>
                  <w:sz w:val="20"/>
                  <w:szCs w:val="20"/>
                  <w:lang w:val="en-IE" w:eastAsia="pt-PT"/>
                </w:rPr>
                <w:delText>Submitting a subscription</w:delText>
              </w:r>
            </w:del>
          </w:p>
        </w:tc>
      </w:tr>
      <w:tr w:rsidR="00234AC9" w:rsidRPr="002937F1" w:rsidDel="00B155C8" w14:paraId="7B11E43D" w14:textId="7A10DD5F" w:rsidTr="004F7C7A">
        <w:trPr>
          <w:del w:id="17702" w:author="Author"/>
        </w:trPr>
        <w:tc>
          <w:tcPr>
            <w:cnfStyle w:val="001000000000" w:firstRow="0" w:lastRow="0" w:firstColumn="1" w:lastColumn="0" w:oddVBand="0" w:evenVBand="0" w:oddHBand="0" w:evenHBand="0" w:firstRowFirstColumn="0" w:firstRowLastColumn="0" w:lastRowFirstColumn="0" w:lastRowLastColumn="0"/>
            <w:tcW w:w="1097" w:type="pct"/>
          </w:tcPr>
          <w:p w14:paraId="5C8634B7" w14:textId="4391C647" w:rsidR="00234AC9" w:rsidRPr="002937F1" w:rsidDel="00B155C8" w:rsidRDefault="00234AC9" w:rsidP="004F7C7A">
            <w:pPr>
              <w:spacing w:before="120"/>
              <w:jc w:val="left"/>
              <w:rPr>
                <w:del w:id="17703" w:author="Author"/>
                <w:rFonts w:cs="Arial"/>
                <w:sz w:val="20"/>
                <w:szCs w:val="20"/>
                <w:lang w:val="en-IE"/>
              </w:rPr>
            </w:pPr>
            <w:del w:id="17704" w:author="Author">
              <w:r w:rsidRPr="002937F1" w:rsidDel="00B155C8">
                <w:rPr>
                  <w:rFonts w:cs="Arial"/>
                  <w:sz w:val="20"/>
                  <w:szCs w:val="20"/>
                  <w:lang w:val="en-IE"/>
                </w:rPr>
                <w:delText>Json Path</w:delText>
              </w:r>
            </w:del>
          </w:p>
        </w:tc>
        <w:tc>
          <w:tcPr>
            <w:tcW w:w="3903" w:type="pct"/>
          </w:tcPr>
          <w:p w14:paraId="23A138EF" w14:textId="5881792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05" w:author="Author"/>
                <w:rFonts w:cs="Arial"/>
                <w:sz w:val="20"/>
                <w:szCs w:val="20"/>
                <w:lang w:val="en-IE" w:eastAsia="pt-PT"/>
              </w:rPr>
            </w:pPr>
            <w:del w:id="17706" w:author="Author">
              <w:r w:rsidRPr="002937F1" w:rsidDel="00B155C8">
                <w:rPr>
                  <w:rFonts w:cs="Arial"/>
                  <w:sz w:val="20"/>
                  <w:szCs w:val="20"/>
                  <w:lang w:val="en-IE" w:eastAsia="pt-PT"/>
                </w:rPr>
                <w:delText>sales.messages.error.ERROR_SUBMITTING_FINAL_ORDER</w:delText>
              </w:r>
            </w:del>
          </w:p>
        </w:tc>
      </w:tr>
      <w:tr w:rsidR="00C15473" w:rsidRPr="002937F1" w:rsidDel="00B155C8" w14:paraId="3EB2E6AC" w14:textId="6C2CE0C6" w:rsidTr="004F7C7A">
        <w:trPr>
          <w:del w:id="1770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86DF9EF" w14:textId="2C500FBF" w:rsidR="00C15473" w:rsidRPr="002937F1" w:rsidDel="00B155C8" w:rsidRDefault="00C15473" w:rsidP="00C15473">
            <w:pPr>
              <w:spacing w:before="120"/>
              <w:jc w:val="left"/>
              <w:rPr>
                <w:del w:id="17708" w:author="Author"/>
                <w:rFonts w:cs="Arial"/>
                <w:sz w:val="20"/>
                <w:szCs w:val="20"/>
                <w:lang w:val="en-IE"/>
              </w:rPr>
            </w:pPr>
            <w:del w:id="1770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E1A36BE" w14:textId="0A153F5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10" w:author="Author"/>
                <w:rFonts w:cs="Arial"/>
                <w:color w:val="000000"/>
                <w:sz w:val="20"/>
                <w:szCs w:val="20"/>
                <w:lang w:val="en-IE"/>
              </w:rPr>
            </w:pPr>
            <w:ins w:id="17711" w:author="Author">
              <w:del w:id="17712" w:author="Author">
                <w:r w:rsidRPr="00E73B40" w:rsidDel="00B155C8">
                  <w:rPr>
                    <w:sz w:val="20"/>
                    <w:lang w:val="en-IE"/>
                  </w:rPr>
                  <w:delText>It was not possible to submit the final order.</w:delText>
                </w:r>
                <w:r w:rsidDel="00B155C8">
                  <w:rPr>
                    <w:sz w:val="20"/>
                    <w:lang w:val="en-IE"/>
                  </w:rPr>
                  <w:delText xml:space="preserve"> Please try again.</w:delText>
                </w:r>
              </w:del>
            </w:ins>
            <w:del w:id="17713" w:author="Author">
              <w:r w:rsidRPr="002937F1" w:rsidDel="00B155C8">
                <w:rPr>
                  <w:rFonts w:cs="Arial"/>
                  <w:color w:val="000000"/>
                  <w:sz w:val="20"/>
                  <w:szCs w:val="20"/>
                  <w:lang w:val="en-IE"/>
                </w:rPr>
                <w:delText>It was not possible to submit the final order.</w:delText>
              </w:r>
            </w:del>
          </w:p>
        </w:tc>
      </w:tr>
      <w:tr w:rsidR="00234AC9" w:rsidRPr="002937F1" w:rsidDel="00B155C8" w14:paraId="7D74FC69" w14:textId="22E18C29" w:rsidTr="004F7C7A">
        <w:trPr>
          <w:del w:id="1771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48318B" w14:textId="7B2A1A8C" w:rsidR="00234AC9" w:rsidRPr="002937F1" w:rsidDel="00B155C8" w:rsidRDefault="00234AC9" w:rsidP="004F7C7A">
            <w:pPr>
              <w:spacing w:before="120"/>
              <w:jc w:val="left"/>
              <w:rPr>
                <w:del w:id="17715" w:author="Author"/>
                <w:rFonts w:cs="Arial"/>
                <w:sz w:val="20"/>
                <w:szCs w:val="20"/>
                <w:lang w:val="en-IE"/>
              </w:rPr>
            </w:pPr>
            <w:del w:id="17716" w:author="Author">
              <w:r w:rsidRPr="002937F1" w:rsidDel="00B155C8">
                <w:rPr>
                  <w:rFonts w:cs="Arial"/>
                  <w:sz w:val="20"/>
                  <w:szCs w:val="20"/>
                  <w:lang w:val="en-IE"/>
                </w:rPr>
                <w:delText>Message #</w:delText>
              </w:r>
            </w:del>
          </w:p>
        </w:tc>
        <w:tc>
          <w:tcPr>
            <w:tcW w:w="3903" w:type="pct"/>
            <w:tcBorders>
              <w:top w:val="single" w:sz="12" w:space="0" w:color="C00000"/>
            </w:tcBorders>
          </w:tcPr>
          <w:p w14:paraId="1CA19244" w14:textId="3017FA1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17" w:author="Author"/>
                <w:rFonts w:cs="Arial"/>
                <w:i/>
                <w:color w:val="000000"/>
                <w:sz w:val="20"/>
                <w:szCs w:val="20"/>
                <w:lang w:val="en-IE"/>
              </w:rPr>
            </w:pPr>
            <w:del w:id="17718" w:author="Author">
              <w:r w:rsidRPr="002937F1" w:rsidDel="00B155C8">
                <w:rPr>
                  <w:rFonts w:cs="Arial"/>
                  <w:i/>
                  <w:color w:val="000000"/>
                  <w:sz w:val="20"/>
                  <w:szCs w:val="20"/>
                  <w:lang w:val="en-IE"/>
                </w:rPr>
                <w:delText>EM_SAL_19</w:delText>
              </w:r>
            </w:del>
          </w:p>
        </w:tc>
      </w:tr>
      <w:tr w:rsidR="00234AC9" w:rsidRPr="002937F1" w:rsidDel="00B155C8" w14:paraId="0E175907" w14:textId="0BB70885" w:rsidTr="004F7C7A">
        <w:trPr>
          <w:del w:id="17719" w:author="Author"/>
        </w:trPr>
        <w:tc>
          <w:tcPr>
            <w:cnfStyle w:val="001000000000" w:firstRow="0" w:lastRow="0" w:firstColumn="1" w:lastColumn="0" w:oddVBand="0" w:evenVBand="0" w:oddHBand="0" w:evenHBand="0" w:firstRowFirstColumn="0" w:firstRowLastColumn="0" w:lastRowFirstColumn="0" w:lastRowLastColumn="0"/>
            <w:tcW w:w="1097" w:type="pct"/>
          </w:tcPr>
          <w:p w14:paraId="0C0453D0" w14:textId="1CE2FF3B" w:rsidR="00234AC9" w:rsidRPr="002937F1" w:rsidDel="00B155C8" w:rsidRDefault="00234AC9" w:rsidP="004F7C7A">
            <w:pPr>
              <w:spacing w:before="120"/>
              <w:jc w:val="left"/>
              <w:rPr>
                <w:del w:id="17720" w:author="Author"/>
                <w:rFonts w:cs="Arial"/>
                <w:sz w:val="20"/>
                <w:szCs w:val="20"/>
                <w:lang w:val="en-IE"/>
              </w:rPr>
            </w:pPr>
            <w:del w:id="17721" w:author="Author">
              <w:r w:rsidRPr="002937F1" w:rsidDel="00B155C8">
                <w:rPr>
                  <w:rFonts w:cs="Arial"/>
                  <w:sz w:val="20"/>
                  <w:szCs w:val="20"/>
                  <w:lang w:val="en-IE"/>
                </w:rPr>
                <w:delText>Description</w:delText>
              </w:r>
            </w:del>
          </w:p>
        </w:tc>
        <w:tc>
          <w:tcPr>
            <w:tcW w:w="3903" w:type="pct"/>
          </w:tcPr>
          <w:p w14:paraId="1D101C38" w14:textId="39DA6DE7"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22" w:author="Author"/>
                <w:rFonts w:cs="Arial"/>
                <w:b/>
                <w:bCs/>
                <w:i/>
                <w:iCs/>
                <w:color w:val="000000"/>
                <w:sz w:val="20"/>
                <w:szCs w:val="20"/>
                <w:lang w:val="en-IE"/>
              </w:rPr>
            </w:pPr>
            <w:ins w:id="17723" w:author="Author">
              <w:del w:id="17724" w:author="Author">
                <w:r w:rsidRPr="00B40FC3" w:rsidDel="00B155C8">
                  <w:rPr>
                    <w:rFonts w:cs="Arial"/>
                    <w:color w:val="000000"/>
                    <w:sz w:val="20"/>
                    <w:szCs w:val="20"/>
                    <w:lang w:val="en-IE"/>
                  </w:rPr>
                  <w:delText>Message displayed if an error occurs while retrieving the available fixed phone number</w:delText>
                </w:r>
              </w:del>
            </w:ins>
            <w:del w:id="17725" w:author="Author">
              <w:r w:rsidR="00234AC9" w:rsidRPr="002937F1" w:rsidDel="00B155C8">
                <w:rPr>
                  <w:rFonts w:cs="Arial"/>
                  <w:color w:val="000000"/>
                  <w:sz w:val="20"/>
                  <w:szCs w:val="20"/>
                  <w:lang w:val="en-IE"/>
                </w:rPr>
                <w:delText xml:space="preserve">Message displayed when the available fixed phone number </w:delText>
              </w:r>
              <w:r w:rsidR="00F918E1" w:rsidRPr="002937F1" w:rsidDel="00B155C8">
                <w:rPr>
                  <w:rFonts w:cs="Arial"/>
                  <w:color w:val="000000"/>
                  <w:sz w:val="20"/>
                  <w:szCs w:val="20"/>
                  <w:lang w:val="en-IE"/>
                </w:rPr>
                <w:delText xml:space="preserve">cannot </w:delText>
              </w:r>
              <w:r w:rsidR="00234AC9" w:rsidRPr="002937F1" w:rsidDel="00B155C8">
                <w:rPr>
                  <w:rFonts w:cs="Arial"/>
                  <w:color w:val="000000"/>
                  <w:sz w:val="20"/>
                  <w:szCs w:val="20"/>
                  <w:lang w:val="en-IE"/>
                </w:rPr>
                <w:delText>be retrieved</w:delText>
              </w:r>
            </w:del>
          </w:p>
        </w:tc>
      </w:tr>
      <w:tr w:rsidR="00234AC9" w:rsidRPr="002937F1" w:rsidDel="00B155C8" w14:paraId="2D104816" w14:textId="301030E6" w:rsidTr="004F7C7A">
        <w:trPr>
          <w:del w:id="17726" w:author="Author"/>
        </w:trPr>
        <w:tc>
          <w:tcPr>
            <w:cnfStyle w:val="001000000000" w:firstRow="0" w:lastRow="0" w:firstColumn="1" w:lastColumn="0" w:oddVBand="0" w:evenVBand="0" w:oddHBand="0" w:evenHBand="0" w:firstRowFirstColumn="0" w:firstRowLastColumn="0" w:lastRowFirstColumn="0" w:lastRowLastColumn="0"/>
            <w:tcW w:w="1097" w:type="pct"/>
          </w:tcPr>
          <w:p w14:paraId="30BF1C5D" w14:textId="186C6F39" w:rsidR="00234AC9" w:rsidRPr="002937F1" w:rsidDel="00B155C8" w:rsidRDefault="00234AC9" w:rsidP="004F7C7A">
            <w:pPr>
              <w:spacing w:before="120"/>
              <w:jc w:val="left"/>
              <w:rPr>
                <w:del w:id="17727" w:author="Author"/>
                <w:rFonts w:cs="Arial"/>
                <w:sz w:val="20"/>
                <w:szCs w:val="20"/>
                <w:lang w:val="en-IE"/>
              </w:rPr>
            </w:pPr>
            <w:del w:id="17728" w:author="Author">
              <w:r w:rsidRPr="002937F1" w:rsidDel="00B155C8">
                <w:rPr>
                  <w:rFonts w:cs="Arial"/>
                  <w:sz w:val="20"/>
                  <w:szCs w:val="20"/>
                  <w:lang w:val="en-IE"/>
                </w:rPr>
                <w:delText>Context</w:delText>
              </w:r>
            </w:del>
          </w:p>
        </w:tc>
        <w:tc>
          <w:tcPr>
            <w:tcW w:w="3903" w:type="pct"/>
          </w:tcPr>
          <w:p w14:paraId="2EAFE5D1" w14:textId="28AA807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29" w:author="Author"/>
                <w:rFonts w:cs="Arial"/>
                <w:sz w:val="20"/>
                <w:szCs w:val="20"/>
                <w:lang w:val="en-IE" w:eastAsia="pt-PT"/>
              </w:rPr>
            </w:pPr>
            <w:del w:id="17730" w:author="Author">
              <w:r w:rsidRPr="002937F1" w:rsidDel="00B155C8">
                <w:rPr>
                  <w:rFonts w:cs="Arial"/>
                  <w:sz w:val="20"/>
                  <w:szCs w:val="20"/>
                  <w:lang w:val="en-IE" w:eastAsia="pt-PT"/>
                </w:rPr>
                <w:delText>Choosing fixed or convergent offer</w:delText>
              </w:r>
            </w:del>
          </w:p>
        </w:tc>
      </w:tr>
      <w:tr w:rsidR="00234AC9" w:rsidRPr="002937F1" w:rsidDel="00B155C8" w14:paraId="173DB378" w14:textId="154DF3E7" w:rsidTr="004F7C7A">
        <w:trPr>
          <w:del w:id="17731" w:author="Author"/>
        </w:trPr>
        <w:tc>
          <w:tcPr>
            <w:cnfStyle w:val="001000000000" w:firstRow="0" w:lastRow="0" w:firstColumn="1" w:lastColumn="0" w:oddVBand="0" w:evenVBand="0" w:oddHBand="0" w:evenHBand="0" w:firstRowFirstColumn="0" w:firstRowLastColumn="0" w:lastRowFirstColumn="0" w:lastRowLastColumn="0"/>
            <w:tcW w:w="1097" w:type="pct"/>
          </w:tcPr>
          <w:p w14:paraId="64AA4091" w14:textId="00641DC8" w:rsidR="00234AC9" w:rsidRPr="002937F1" w:rsidDel="00B155C8" w:rsidRDefault="00234AC9" w:rsidP="004F7C7A">
            <w:pPr>
              <w:spacing w:before="120"/>
              <w:jc w:val="left"/>
              <w:rPr>
                <w:del w:id="17732" w:author="Author"/>
                <w:rFonts w:cs="Arial"/>
                <w:sz w:val="20"/>
                <w:szCs w:val="20"/>
                <w:lang w:val="en-IE"/>
              </w:rPr>
            </w:pPr>
            <w:del w:id="17733" w:author="Author">
              <w:r w:rsidRPr="002937F1" w:rsidDel="00B155C8">
                <w:rPr>
                  <w:rFonts w:cs="Arial"/>
                  <w:sz w:val="20"/>
                  <w:szCs w:val="20"/>
                  <w:lang w:val="en-IE"/>
                </w:rPr>
                <w:delText>Json Path</w:delText>
              </w:r>
            </w:del>
          </w:p>
        </w:tc>
        <w:tc>
          <w:tcPr>
            <w:tcW w:w="3903" w:type="pct"/>
          </w:tcPr>
          <w:p w14:paraId="727BECF0" w14:textId="2BDE96DA"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34" w:author="Author"/>
                <w:rFonts w:cs="Arial"/>
                <w:sz w:val="20"/>
                <w:szCs w:val="20"/>
                <w:lang w:val="en-IE" w:eastAsia="pt-PT"/>
              </w:rPr>
            </w:pPr>
            <w:del w:id="17735" w:author="Author">
              <w:r w:rsidRPr="002937F1" w:rsidDel="00B155C8">
                <w:rPr>
                  <w:rFonts w:cs="Arial"/>
                  <w:sz w:val="20"/>
                  <w:szCs w:val="20"/>
                  <w:lang w:val="en-IE" w:eastAsia="pt-PT"/>
                </w:rPr>
                <w:delText>sales.messages.error.ERROR_GETTING_FIXED_PHONE_NUMBER</w:delText>
              </w:r>
            </w:del>
          </w:p>
        </w:tc>
      </w:tr>
      <w:tr w:rsidR="00C15473" w:rsidRPr="002937F1" w:rsidDel="00B155C8" w14:paraId="0D402CC2" w14:textId="6767C1AD" w:rsidTr="004F7C7A">
        <w:trPr>
          <w:del w:id="1773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51AB4DF" w14:textId="157A0607" w:rsidR="00C15473" w:rsidRPr="002937F1" w:rsidDel="00B155C8" w:rsidRDefault="00C15473" w:rsidP="00C15473">
            <w:pPr>
              <w:spacing w:before="120"/>
              <w:jc w:val="left"/>
              <w:rPr>
                <w:del w:id="17737" w:author="Author"/>
                <w:rFonts w:cs="Arial"/>
                <w:sz w:val="20"/>
                <w:szCs w:val="20"/>
                <w:lang w:val="en-IE"/>
              </w:rPr>
            </w:pPr>
            <w:del w:id="1773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C99A447" w14:textId="443604E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39" w:author="Author"/>
                <w:rFonts w:cs="Arial"/>
                <w:color w:val="000000"/>
                <w:sz w:val="20"/>
                <w:szCs w:val="20"/>
                <w:lang w:val="en-IE"/>
              </w:rPr>
            </w:pPr>
            <w:ins w:id="17740" w:author="Author">
              <w:del w:id="17741" w:author="Author">
                <w:r w:rsidRPr="00E73B40" w:rsidDel="00B155C8">
                  <w:rPr>
                    <w:sz w:val="20"/>
                    <w:lang w:val="en-IE"/>
                  </w:rPr>
                  <w:delText>It was not possible to get the available fixed phone number. Please try again.</w:delText>
                </w:r>
              </w:del>
            </w:ins>
            <w:del w:id="17742" w:author="Author">
              <w:r w:rsidRPr="002937F1" w:rsidDel="00B155C8">
                <w:rPr>
                  <w:rFonts w:cs="Arial"/>
                  <w:color w:val="000000"/>
                  <w:sz w:val="20"/>
                  <w:szCs w:val="20"/>
                  <w:lang w:val="en-IE"/>
                </w:rPr>
                <w:delText>It was not possible to get the available fixed phone number. Please try again.</w:delText>
              </w:r>
            </w:del>
          </w:p>
        </w:tc>
      </w:tr>
      <w:tr w:rsidR="00234AC9" w:rsidRPr="002937F1" w:rsidDel="00B155C8" w14:paraId="70A38D3D" w14:textId="1916D9A6" w:rsidTr="004F7C7A">
        <w:trPr>
          <w:del w:id="1774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201D6B4" w14:textId="04B6D00B" w:rsidR="00234AC9" w:rsidRPr="002937F1" w:rsidDel="00B155C8" w:rsidRDefault="00234AC9" w:rsidP="004F7C7A">
            <w:pPr>
              <w:spacing w:before="120"/>
              <w:jc w:val="left"/>
              <w:rPr>
                <w:del w:id="17744" w:author="Author"/>
                <w:rFonts w:cs="Arial"/>
                <w:sz w:val="20"/>
                <w:szCs w:val="20"/>
                <w:lang w:val="en-IE"/>
              </w:rPr>
            </w:pPr>
            <w:del w:id="17745" w:author="Author">
              <w:r w:rsidRPr="002937F1" w:rsidDel="00B155C8">
                <w:rPr>
                  <w:rFonts w:cs="Arial"/>
                  <w:sz w:val="20"/>
                  <w:szCs w:val="20"/>
                  <w:lang w:val="en-IE"/>
                </w:rPr>
                <w:delText>Message #</w:delText>
              </w:r>
            </w:del>
          </w:p>
        </w:tc>
        <w:tc>
          <w:tcPr>
            <w:tcW w:w="3903" w:type="pct"/>
            <w:tcBorders>
              <w:top w:val="single" w:sz="12" w:space="0" w:color="C00000"/>
            </w:tcBorders>
          </w:tcPr>
          <w:p w14:paraId="4B96BB7D" w14:textId="6937B490"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46" w:author="Author"/>
                <w:rFonts w:cs="Arial"/>
                <w:i/>
                <w:color w:val="000000"/>
                <w:sz w:val="20"/>
                <w:szCs w:val="20"/>
                <w:lang w:val="en-IE"/>
              </w:rPr>
            </w:pPr>
            <w:del w:id="17747" w:author="Author">
              <w:r w:rsidRPr="002937F1" w:rsidDel="00B155C8">
                <w:rPr>
                  <w:rFonts w:cs="Arial"/>
                  <w:i/>
                  <w:color w:val="000000"/>
                  <w:sz w:val="20"/>
                  <w:szCs w:val="20"/>
                  <w:lang w:val="en-IE"/>
                </w:rPr>
                <w:delText>EM_SAL_20</w:delText>
              </w:r>
            </w:del>
          </w:p>
        </w:tc>
      </w:tr>
      <w:tr w:rsidR="00234AC9" w:rsidRPr="002937F1" w:rsidDel="00B155C8" w14:paraId="553C28EC" w14:textId="133EE695" w:rsidTr="004F7C7A">
        <w:trPr>
          <w:del w:id="17748" w:author="Author"/>
        </w:trPr>
        <w:tc>
          <w:tcPr>
            <w:cnfStyle w:val="001000000000" w:firstRow="0" w:lastRow="0" w:firstColumn="1" w:lastColumn="0" w:oddVBand="0" w:evenVBand="0" w:oddHBand="0" w:evenHBand="0" w:firstRowFirstColumn="0" w:firstRowLastColumn="0" w:lastRowFirstColumn="0" w:lastRowLastColumn="0"/>
            <w:tcW w:w="1097" w:type="pct"/>
          </w:tcPr>
          <w:p w14:paraId="4D6E4D67" w14:textId="0380B591" w:rsidR="00234AC9" w:rsidRPr="002937F1" w:rsidDel="00B155C8" w:rsidRDefault="00234AC9" w:rsidP="004F7C7A">
            <w:pPr>
              <w:spacing w:before="120"/>
              <w:jc w:val="left"/>
              <w:rPr>
                <w:del w:id="17749" w:author="Author"/>
                <w:rFonts w:cs="Arial"/>
                <w:sz w:val="20"/>
                <w:szCs w:val="20"/>
                <w:lang w:val="en-IE"/>
              </w:rPr>
            </w:pPr>
            <w:del w:id="17750" w:author="Author">
              <w:r w:rsidRPr="002937F1" w:rsidDel="00B155C8">
                <w:rPr>
                  <w:rFonts w:cs="Arial"/>
                  <w:sz w:val="20"/>
                  <w:szCs w:val="20"/>
                  <w:lang w:val="en-IE"/>
                </w:rPr>
                <w:delText>Description</w:delText>
              </w:r>
            </w:del>
          </w:p>
        </w:tc>
        <w:tc>
          <w:tcPr>
            <w:tcW w:w="3903" w:type="pct"/>
          </w:tcPr>
          <w:p w14:paraId="1B9C4628" w14:textId="5773DF00"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51" w:author="Author"/>
                <w:rFonts w:cs="Arial"/>
                <w:color w:val="000000"/>
                <w:sz w:val="20"/>
                <w:szCs w:val="20"/>
                <w:lang w:val="en-IE"/>
              </w:rPr>
            </w:pPr>
            <w:ins w:id="17752" w:author="Author">
              <w:del w:id="17753" w:author="Author">
                <w:r w:rsidRPr="00B40FC3" w:rsidDel="00B155C8">
                  <w:rPr>
                    <w:rFonts w:cs="Arial"/>
                    <w:color w:val="000000"/>
                    <w:sz w:val="20"/>
                    <w:szCs w:val="20"/>
                    <w:lang w:val="en-IE"/>
                  </w:rPr>
                  <w:delText>Message displayed if an error occurs while attempting to reserve a fixed phone number.</w:delText>
                </w:r>
              </w:del>
            </w:ins>
            <w:del w:id="17754" w:author="Author">
              <w:r w:rsidR="00F918E1" w:rsidRPr="002937F1" w:rsidDel="00B155C8">
                <w:rPr>
                  <w:rFonts w:cs="Arial"/>
                  <w:color w:val="000000"/>
                  <w:sz w:val="20"/>
                  <w:szCs w:val="20"/>
                  <w:lang w:val="en-IE"/>
                </w:rPr>
                <w:delText xml:space="preserve">Message displayed if an error occurs </w:delText>
              </w:r>
              <w:r w:rsidR="00234AC9" w:rsidRPr="002937F1" w:rsidDel="00B155C8">
                <w:rPr>
                  <w:rFonts w:cs="Arial"/>
                  <w:color w:val="000000"/>
                  <w:sz w:val="20"/>
                  <w:szCs w:val="20"/>
                  <w:lang w:val="en-IE"/>
                </w:rPr>
                <w:delText xml:space="preserve">while attempting to reserve </w:delText>
              </w:r>
              <w:r w:rsidR="00F918E1" w:rsidRPr="002937F1" w:rsidDel="00B155C8">
                <w:rPr>
                  <w:rFonts w:cs="Arial"/>
                  <w:color w:val="000000"/>
                  <w:sz w:val="20"/>
                  <w:szCs w:val="20"/>
                  <w:lang w:val="en-IE"/>
                </w:rPr>
                <w:delText xml:space="preserve">a </w:delText>
              </w:r>
              <w:r w:rsidR="00234AC9" w:rsidRPr="002937F1" w:rsidDel="00B155C8">
                <w:rPr>
                  <w:rFonts w:cs="Arial"/>
                  <w:color w:val="000000"/>
                  <w:sz w:val="20"/>
                  <w:szCs w:val="20"/>
                  <w:lang w:val="en-IE"/>
                </w:rPr>
                <w:delText>fixed phone number.</w:delText>
              </w:r>
            </w:del>
          </w:p>
        </w:tc>
      </w:tr>
      <w:tr w:rsidR="00234AC9" w:rsidRPr="002937F1" w:rsidDel="00B155C8" w14:paraId="7B7AB3C4" w14:textId="3C12AFC7" w:rsidTr="004F7C7A">
        <w:trPr>
          <w:del w:id="17755" w:author="Author"/>
        </w:trPr>
        <w:tc>
          <w:tcPr>
            <w:cnfStyle w:val="001000000000" w:firstRow="0" w:lastRow="0" w:firstColumn="1" w:lastColumn="0" w:oddVBand="0" w:evenVBand="0" w:oddHBand="0" w:evenHBand="0" w:firstRowFirstColumn="0" w:firstRowLastColumn="0" w:lastRowFirstColumn="0" w:lastRowLastColumn="0"/>
            <w:tcW w:w="1097" w:type="pct"/>
          </w:tcPr>
          <w:p w14:paraId="7FFACF01" w14:textId="52657278" w:rsidR="00234AC9" w:rsidRPr="002937F1" w:rsidDel="00B155C8" w:rsidRDefault="00234AC9" w:rsidP="004F7C7A">
            <w:pPr>
              <w:spacing w:before="120"/>
              <w:jc w:val="left"/>
              <w:rPr>
                <w:del w:id="17756" w:author="Author"/>
                <w:rFonts w:cs="Arial"/>
                <w:sz w:val="20"/>
                <w:szCs w:val="20"/>
                <w:lang w:val="en-IE"/>
              </w:rPr>
            </w:pPr>
            <w:del w:id="17757" w:author="Author">
              <w:r w:rsidRPr="002937F1" w:rsidDel="00B155C8">
                <w:rPr>
                  <w:rFonts w:cs="Arial"/>
                  <w:sz w:val="20"/>
                  <w:szCs w:val="20"/>
                  <w:lang w:val="en-IE"/>
                </w:rPr>
                <w:delText>Context</w:delText>
              </w:r>
            </w:del>
          </w:p>
        </w:tc>
        <w:tc>
          <w:tcPr>
            <w:tcW w:w="3903" w:type="pct"/>
          </w:tcPr>
          <w:p w14:paraId="53E4616F" w14:textId="2D91591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58" w:author="Author"/>
                <w:rFonts w:cs="Arial"/>
                <w:sz w:val="20"/>
                <w:szCs w:val="20"/>
                <w:lang w:val="en-IE" w:eastAsia="pt-PT"/>
              </w:rPr>
            </w:pPr>
            <w:del w:id="17759" w:author="Author">
              <w:r w:rsidRPr="002937F1" w:rsidDel="00B155C8">
                <w:rPr>
                  <w:rFonts w:cs="Arial"/>
                  <w:sz w:val="20"/>
                  <w:szCs w:val="20"/>
                  <w:lang w:val="en-IE" w:eastAsia="pt-PT"/>
                </w:rPr>
                <w:delText>Choosing fixed or convergent offer</w:delText>
              </w:r>
            </w:del>
          </w:p>
        </w:tc>
      </w:tr>
      <w:tr w:rsidR="00234AC9" w:rsidRPr="002937F1" w:rsidDel="00B155C8" w14:paraId="4868DA90" w14:textId="70D6D3BD" w:rsidTr="004F7C7A">
        <w:trPr>
          <w:del w:id="17760" w:author="Author"/>
        </w:trPr>
        <w:tc>
          <w:tcPr>
            <w:cnfStyle w:val="001000000000" w:firstRow="0" w:lastRow="0" w:firstColumn="1" w:lastColumn="0" w:oddVBand="0" w:evenVBand="0" w:oddHBand="0" w:evenHBand="0" w:firstRowFirstColumn="0" w:firstRowLastColumn="0" w:lastRowFirstColumn="0" w:lastRowLastColumn="0"/>
            <w:tcW w:w="1097" w:type="pct"/>
          </w:tcPr>
          <w:p w14:paraId="2D4F5B3E" w14:textId="53554B6A" w:rsidR="00234AC9" w:rsidRPr="002937F1" w:rsidDel="00B155C8" w:rsidRDefault="00234AC9" w:rsidP="004F7C7A">
            <w:pPr>
              <w:spacing w:before="120"/>
              <w:jc w:val="left"/>
              <w:rPr>
                <w:del w:id="17761" w:author="Author"/>
                <w:rFonts w:cs="Arial"/>
                <w:sz w:val="20"/>
                <w:szCs w:val="20"/>
                <w:lang w:val="en-IE"/>
              </w:rPr>
            </w:pPr>
            <w:del w:id="17762" w:author="Author">
              <w:r w:rsidRPr="002937F1" w:rsidDel="00B155C8">
                <w:rPr>
                  <w:rFonts w:cs="Arial"/>
                  <w:sz w:val="20"/>
                  <w:szCs w:val="20"/>
                  <w:lang w:val="en-IE"/>
                </w:rPr>
                <w:delText>Json Path</w:delText>
              </w:r>
            </w:del>
          </w:p>
        </w:tc>
        <w:tc>
          <w:tcPr>
            <w:tcW w:w="3903" w:type="pct"/>
          </w:tcPr>
          <w:p w14:paraId="586C28DF" w14:textId="151F679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63" w:author="Author"/>
                <w:rFonts w:cs="Arial"/>
                <w:sz w:val="20"/>
                <w:szCs w:val="20"/>
                <w:lang w:val="en-IE" w:eastAsia="pt-PT"/>
              </w:rPr>
            </w:pPr>
            <w:del w:id="17764" w:author="Author">
              <w:r w:rsidRPr="002937F1" w:rsidDel="00B155C8">
                <w:rPr>
                  <w:rFonts w:cs="Arial"/>
                  <w:sz w:val="20"/>
                  <w:szCs w:val="20"/>
                  <w:lang w:val="en-IE" w:eastAsia="pt-PT"/>
                </w:rPr>
                <w:delText>sales.messages.error.ERROR_RESERVING_FIXED_PHONE_NUMBER</w:delText>
              </w:r>
            </w:del>
          </w:p>
        </w:tc>
      </w:tr>
      <w:tr w:rsidR="00C15473" w:rsidRPr="002937F1" w:rsidDel="00B155C8" w14:paraId="0B7EE0F8" w14:textId="4CEE0DFB" w:rsidTr="004F7C7A">
        <w:trPr>
          <w:del w:id="177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995A133" w14:textId="3A006E58" w:rsidR="00C15473" w:rsidRPr="002937F1" w:rsidDel="00B155C8" w:rsidRDefault="00C15473" w:rsidP="00C15473">
            <w:pPr>
              <w:spacing w:before="120"/>
              <w:jc w:val="left"/>
              <w:rPr>
                <w:del w:id="17766" w:author="Author"/>
                <w:rFonts w:cs="Arial"/>
                <w:sz w:val="20"/>
                <w:szCs w:val="20"/>
                <w:lang w:val="en-IE"/>
              </w:rPr>
            </w:pPr>
            <w:del w:id="1776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560807" w14:textId="2742E8EA"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68" w:author="Author"/>
                <w:rFonts w:cs="Arial"/>
                <w:color w:val="000000"/>
                <w:sz w:val="20"/>
                <w:szCs w:val="20"/>
                <w:lang w:val="en-IE"/>
              </w:rPr>
            </w:pPr>
            <w:ins w:id="17769" w:author="Author">
              <w:del w:id="17770" w:author="Author">
                <w:r w:rsidRPr="00E73B40" w:rsidDel="00B155C8">
                  <w:rPr>
                    <w:sz w:val="20"/>
                    <w:lang w:val="en-IE"/>
                  </w:rPr>
                  <w:delText>It was not possible to reserve an available fixed phone number. Please try again.</w:delText>
                </w:r>
              </w:del>
            </w:ins>
            <w:del w:id="17771" w:author="Author">
              <w:r w:rsidRPr="002937F1" w:rsidDel="00B155C8">
                <w:rPr>
                  <w:rFonts w:cs="Arial"/>
                  <w:color w:val="000000"/>
                  <w:sz w:val="20"/>
                  <w:szCs w:val="20"/>
                  <w:lang w:val="en-IE"/>
                </w:rPr>
                <w:delText>It was not possible to reserve an available fixed phone number. Please try again.</w:delText>
              </w:r>
            </w:del>
          </w:p>
        </w:tc>
      </w:tr>
      <w:tr w:rsidR="00234AC9" w:rsidRPr="002937F1" w:rsidDel="00B155C8" w14:paraId="73DDEFB0" w14:textId="072DCDEF" w:rsidTr="004F7C7A">
        <w:trPr>
          <w:del w:id="1777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893747" w14:textId="55F82C0C" w:rsidR="00234AC9" w:rsidRPr="002937F1" w:rsidDel="00B155C8" w:rsidRDefault="00234AC9" w:rsidP="004F7C7A">
            <w:pPr>
              <w:spacing w:before="120"/>
              <w:jc w:val="left"/>
              <w:rPr>
                <w:del w:id="17773" w:author="Author"/>
                <w:rFonts w:cs="Arial"/>
                <w:sz w:val="20"/>
                <w:szCs w:val="20"/>
                <w:lang w:val="en-IE"/>
              </w:rPr>
            </w:pPr>
            <w:del w:id="17774" w:author="Author">
              <w:r w:rsidRPr="002937F1" w:rsidDel="00B155C8">
                <w:rPr>
                  <w:rFonts w:cs="Arial"/>
                  <w:sz w:val="20"/>
                  <w:szCs w:val="20"/>
                  <w:lang w:val="en-IE"/>
                </w:rPr>
                <w:delText>Message #</w:delText>
              </w:r>
            </w:del>
          </w:p>
        </w:tc>
        <w:tc>
          <w:tcPr>
            <w:tcW w:w="3903" w:type="pct"/>
            <w:tcBorders>
              <w:top w:val="single" w:sz="12" w:space="0" w:color="C00000"/>
            </w:tcBorders>
          </w:tcPr>
          <w:p w14:paraId="341A6693" w14:textId="27C33750"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75" w:author="Author"/>
                <w:rFonts w:cs="Arial"/>
                <w:i/>
                <w:color w:val="000000"/>
                <w:sz w:val="20"/>
                <w:szCs w:val="20"/>
                <w:lang w:val="en-IE"/>
              </w:rPr>
            </w:pPr>
            <w:del w:id="17776" w:author="Author">
              <w:r w:rsidRPr="002937F1" w:rsidDel="00B155C8">
                <w:rPr>
                  <w:rFonts w:cs="Arial"/>
                  <w:i/>
                  <w:color w:val="000000"/>
                  <w:sz w:val="20"/>
                  <w:szCs w:val="20"/>
                  <w:lang w:val="en-IE"/>
                </w:rPr>
                <w:delText>EM_SAL_21</w:delText>
              </w:r>
            </w:del>
          </w:p>
        </w:tc>
      </w:tr>
      <w:tr w:rsidR="00234AC9" w:rsidRPr="002937F1" w:rsidDel="00B155C8" w14:paraId="284F3908" w14:textId="5F847992" w:rsidTr="004F7C7A">
        <w:trPr>
          <w:del w:id="17777" w:author="Author"/>
        </w:trPr>
        <w:tc>
          <w:tcPr>
            <w:cnfStyle w:val="001000000000" w:firstRow="0" w:lastRow="0" w:firstColumn="1" w:lastColumn="0" w:oddVBand="0" w:evenVBand="0" w:oddHBand="0" w:evenHBand="0" w:firstRowFirstColumn="0" w:firstRowLastColumn="0" w:lastRowFirstColumn="0" w:lastRowLastColumn="0"/>
            <w:tcW w:w="1097" w:type="pct"/>
          </w:tcPr>
          <w:p w14:paraId="24412E6C" w14:textId="168AFA0B" w:rsidR="00234AC9" w:rsidRPr="002937F1" w:rsidDel="00B155C8" w:rsidRDefault="00234AC9" w:rsidP="004F7C7A">
            <w:pPr>
              <w:spacing w:before="120"/>
              <w:jc w:val="left"/>
              <w:rPr>
                <w:del w:id="17778" w:author="Author"/>
                <w:rFonts w:cs="Arial"/>
                <w:sz w:val="20"/>
                <w:szCs w:val="20"/>
                <w:lang w:val="en-IE"/>
              </w:rPr>
            </w:pPr>
            <w:del w:id="17779" w:author="Author">
              <w:r w:rsidRPr="002937F1" w:rsidDel="00B155C8">
                <w:rPr>
                  <w:rFonts w:cs="Arial"/>
                  <w:sz w:val="20"/>
                  <w:szCs w:val="20"/>
                  <w:lang w:val="en-IE"/>
                </w:rPr>
                <w:delText>Description</w:delText>
              </w:r>
            </w:del>
          </w:p>
        </w:tc>
        <w:tc>
          <w:tcPr>
            <w:tcW w:w="3903" w:type="pct"/>
          </w:tcPr>
          <w:p w14:paraId="739EA5E5" w14:textId="7E034BEB" w:rsidR="00234AC9" w:rsidRPr="002937F1" w:rsidDel="00B155C8" w:rsidRDefault="00B40FC3"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80" w:author="Author"/>
                <w:rFonts w:cs="Arial"/>
                <w:sz w:val="20"/>
                <w:szCs w:val="20"/>
                <w:lang w:val="en-IE"/>
              </w:rPr>
            </w:pPr>
            <w:ins w:id="17781" w:author="Author">
              <w:del w:id="17782" w:author="Author">
                <w:r w:rsidRPr="00B40FC3" w:rsidDel="00B155C8">
                  <w:rPr>
                    <w:rFonts w:cs="Arial"/>
                    <w:color w:val="000000"/>
                    <w:sz w:val="20"/>
                    <w:szCs w:val="20"/>
                    <w:lang w:val="en-IE"/>
                  </w:rPr>
                  <w:delText>Message displayed if an error occurs while attempting to retrieve the list of STB compatible with the selected offer</w:delText>
                </w:r>
              </w:del>
            </w:ins>
            <w:del w:id="17783" w:author="Author">
              <w:r w:rsidR="00234AC9" w:rsidRPr="002937F1" w:rsidDel="00B155C8">
                <w:rPr>
                  <w:rFonts w:cs="Arial"/>
                  <w:color w:val="000000"/>
                  <w:sz w:val="20"/>
                  <w:szCs w:val="20"/>
                  <w:lang w:val="en-IE"/>
                </w:rPr>
                <w:delText>Message displayed when attempting to retrieve the list of STB compatible with the selected offer</w:delText>
              </w:r>
            </w:del>
          </w:p>
        </w:tc>
      </w:tr>
      <w:tr w:rsidR="00234AC9" w:rsidRPr="002937F1" w:rsidDel="00B155C8" w14:paraId="41211A03" w14:textId="5058898C" w:rsidTr="004F7C7A">
        <w:trPr>
          <w:del w:id="17784" w:author="Author"/>
        </w:trPr>
        <w:tc>
          <w:tcPr>
            <w:cnfStyle w:val="001000000000" w:firstRow="0" w:lastRow="0" w:firstColumn="1" w:lastColumn="0" w:oddVBand="0" w:evenVBand="0" w:oddHBand="0" w:evenHBand="0" w:firstRowFirstColumn="0" w:firstRowLastColumn="0" w:lastRowFirstColumn="0" w:lastRowLastColumn="0"/>
            <w:tcW w:w="1097" w:type="pct"/>
          </w:tcPr>
          <w:p w14:paraId="024B9EAF" w14:textId="33CB44E0" w:rsidR="00234AC9" w:rsidRPr="002937F1" w:rsidDel="00B155C8" w:rsidRDefault="00234AC9" w:rsidP="004F7C7A">
            <w:pPr>
              <w:spacing w:before="120"/>
              <w:jc w:val="left"/>
              <w:rPr>
                <w:del w:id="17785" w:author="Author"/>
                <w:rFonts w:cs="Arial"/>
                <w:sz w:val="20"/>
                <w:szCs w:val="20"/>
                <w:lang w:val="en-IE"/>
              </w:rPr>
            </w:pPr>
            <w:del w:id="17786" w:author="Author">
              <w:r w:rsidRPr="002937F1" w:rsidDel="00B155C8">
                <w:rPr>
                  <w:rFonts w:cs="Arial"/>
                  <w:sz w:val="20"/>
                  <w:szCs w:val="20"/>
                  <w:lang w:val="en-IE"/>
                </w:rPr>
                <w:delText>Context</w:delText>
              </w:r>
            </w:del>
          </w:p>
        </w:tc>
        <w:tc>
          <w:tcPr>
            <w:tcW w:w="3903" w:type="pct"/>
          </w:tcPr>
          <w:p w14:paraId="2A134A96" w14:textId="536477E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87" w:author="Author"/>
                <w:rFonts w:cs="Arial"/>
                <w:sz w:val="20"/>
                <w:szCs w:val="20"/>
                <w:lang w:val="en-IE" w:eastAsia="pt-PT"/>
              </w:rPr>
            </w:pPr>
            <w:del w:id="17788" w:author="Author">
              <w:r w:rsidRPr="002937F1" w:rsidDel="00B155C8">
                <w:rPr>
                  <w:rFonts w:cs="Arial"/>
                  <w:sz w:val="20"/>
                  <w:szCs w:val="20"/>
                  <w:lang w:val="en-IE" w:eastAsia="pt-PT"/>
                </w:rPr>
                <w:delText>Choosing fixed or convergent offer</w:delText>
              </w:r>
            </w:del>
          </w:p>
        </w:tc>
      </w:tr>
      <w:tr w:rsidR="00234AC9" w:rsidRPr="002937F1" w:rsidDel="00B155C8" w14:paraId="3217430D" w14:textId="072E95F5" w:rsidTr="004F7C7A">
        <w:trPr>
          <w:del w:id="17789" w:author="Author"/>
        </w:trPr>
        <w:tc>
          <w:tcPr>
            <w:cnfStyle w:val="001000000000" w:firstRow="0" w:lastRow="0" w:firstColumn="1" w:lastColumn="0" w:oddVBand="0" w:evenVBand="0" w:oddHBand="0" w:evenHBand="0" w:firstRowFirstColumn="0" w:firstRowLastColumn="0" w:lastRowFirstColumn="0" w:lastRowLastColumn="0"/>
            <w:tcW w:w="1097" w:type="pct"/>
          </w:tcPr>
          <w:p w14:paraId="2DEFB471" w14:textId="24E8A155" w:rsidR="00234AC9" w:rsidRPr="002937F1" w:rsidDel="00B155C8" w:rsidRDefault="00234AC9" w:rsidP="004F7C7A">
            <w:pPr>
              <w:spacing w:before="120"/>
              <w:jc w:val="left"/>
              <w:rPr>
                <w:del w:id="17790" w:author="Author"/>
                <w:rFonts w:cs="Arial"/>
                <w:sz w:val="20"/>
                <w:szCs w:val="20"/>
                <w:lang w:val="en-IE"/>
              </w:rPr>
            </w:pPr>
            <w:del w:id="17791" w:author="Author">
              <w:r w:rsidRPr="002937F1" w:rsidDel="00B155C8">
                <w:rPr>
                  <w:rFonts w:cs="Arial"/>
                  <w:sz w:val="20"/>
                  <w:szCs w:val="20"/>
                  <w:lang w:val="en-IE"/>
                </w:rPr>
                <w:delText>Json Path</w:delText>
              </w:r>
            </w:del>
          </w:p>
        </w:tc>
        <w:tc>
          <w:tcPr>
            <w:tcW w:w="3903" w:type="pct"/>
          </w:tcPr>
          <w:p w14:paraId="5FEA143D" w14:textId="145E780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92" w:author="Author"/>
                <w:rFonts w:cs="Arial"/>
                <w:sz w:val="20"/>
                <w:szCs w:val="20"/>
                <w:lang w:val="en-IE" w:eastAsia="pt-PT"/>
              </w:rPr>
            </w:pPr>
            <w:del w:id="17793" w:author="Author">
              <w:r w:rsidRPr="002937F1" w:rsidDel="00B155C8">
                <w:rPr>
                  <w:rFonts w:cs="Arial"/>
                  <w:sz w:val="20"/>
                  <w:szCs w:val="20"/>
                  <w:lang w:val="en-IE" w:eastAsia="pt-PT"/>
                </w:rPr>
                <w:delText>sales.messages.error.ERROR_GETTING_STB_COMPATIBILE_WITH_OFFER</w:delText>
              </w:r>
            </w:del>
          </w:p>
        </w:tc>
      </w:tr>
      <w:tr w:rsidR="00234AC9" w:rsidRPr="002937F1" w:rsidDel="00B155C8" w14:paraId="105DE871" w14:textId="519FA0B0" w:rsidTr="004F7C7A">
        <w:trPr>
          <w:del w:id="1779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17409DD" w14:textId="60E96E88" w:rsidR="00234AC9" w:rsidRPr="002937F1" w:rsidDel="00B155C8" w:rsidRDefault="00234AC9" w:rsidP="004F7C7A">
            <w:pPr>
              <w:spacing w:before="120"/>
              <w:jc w:val="left"/>
              <w:rPr>
                <w:del w:id="17795" w:author="Author"/>
                <w:rFonts w:cs="Arial"/>
                <w:sz w:val="20"/>
                <w:szCs w:val="20"/>
                <w:lang w:val="en-IE"/>
              </w:rPr>
            </w:pPr>
            <w:del w:id="1779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BAB2958" w14:textId="66A135F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97" w:author="Author"/>
                <w:rFonts w:cs="Arial"/>
                <w:color w:val="000000"/>
                <w:sz w:val="20"/>
                <w:szCs w:val="20"/>
                <w:lang w:val="en-IE"/>
              </w:rPr>
            </w:pPr>
            <w:del w:id="17798" w:author="Author">
              <w:r w:rsidRPr="002937F1" w:rsidDel="00B155C8">
                <w:rPr>
                  <w:rFonts w:cs="Arial"/>
                  <w:color w:val="000000"/>
                  <w:sz w:val="20"/>
                  <w:szCs w:val="20"/>
                  <w:lang w:val="en-IE"/>
                </w:rPr>
                <w:delText>It was not possible to get the list of STB compatible with the chosen offer.</w:delText>
              </w:r>
            </w:del>
          </w:p>
        </w:tc>
      </w:tr>
      <w:tr w:rsidR="00234AC9" w:rsidRPr="002937F1" w:rsidDel="00B155C8" w14:paraId="7ADAFC68" w14:textId="2D76D13E" w:rsidTr="004F7C7A">
        <w:trPr>
          <w:del w:id="177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DAAF7DC" w14:textId="1DF56F32" w:rsidR="00234AC9" w:rsidRPr="002937F1" w:rsidDel="00B155C8" w:rsidRDefault="00234AC9" w:rsidP="004F7C7A">
            <w:pPr>
              <w:spacing w:before="120"/>
              <w:jc w:val="left"/>
              <w:rPr>
                <w:del w:id="17800" w:author="Author"/>
                <w:rFonts w:cs="Arial"/>
                <w:sz w:val="20"/>
                <w:szCs w:val="20"/>
                <w:lang w:val="en-IE"/>
              </w:rPr>
            </w:pPr>
            <w:del w:id="17801" w:author="Author">
              <w:r w:rsidRPr="002937F1" w:rsidDel="00B155C8">
                <w:rPr>
                  <w:rFonts w:cs="Arial"/>
                  <w:sz w:val="20"/>
                  <w:szCs w:val="20"/>
                  <w:lang w:val="en-IE"/>
                </w:rPr>
                <w:delText>Message #</w:delText>
              </w:r>
            </w:del>
          </w:p>
        </w:tc>
        <w:tc>
          <w:tcPr>
            <w:tcW w:w="3903" w:type="pct"/>
            <w:tcBorders>
              <w:top w:val="single" w:sz="12" w:space="0" w:color="C00000"/>
            </w:tcBorders>
          </w:tcPr>
          <w:p w14:paraId="22F3B7B2" w14:textId="7C1785D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02" w:author="Author"/>
                <w:rFonts w:cs="Arial"/>
                <w:i/>
                <w:color w:val="000000"/>
                <w:sz w:val="20"/>
                <w:szCs w:val="20"/>
                <w:lang w:val="en-IE"/>
              </w:rPr>
            </w:pPr>
            <w:del w:id="17803" w:author="Author">
              <w:r w:rsidRPr="002937F1" w:rsidDel="00B155C8">
                <w:rPr>
                  <w:rFonts w:cs="Arial"/>
                  <w:i/>
                  <w:color w:val="000000"/>
                  <w:sz w:val="20"/>
                  <w:szCs w:val="20"/>
                  <w:lang w:val="en-IE"/>
                </w:rPr>
                <w:delText>EM_SAL_22</w:delText>
              </w:r>
            </w:del>
          </w:p>
        </w:tc>
      </w:tr>
      <w:tr w:rsidR="00234AC9" w:rsidRPr="002937F1" w:rsidDel="00B155C8" w14:paraId="3EB47D13" w14:textId="4EE5D8B2" w:rsidTr="004F7C7A">
        <w:trPr>
          <w:del w:id="17804" w:author="Author"/>
        </w:trPr>
        <w:tc>
          <w:tcPr>
            <w:cnfStyle w:val="001000000000" w:firstRow="0" w:lastRow="0" w:firstColumn="1" w:lastColumn="0" w:oddVBand="0" w:evenVBand="0" w:oddHBand="0" w:evenHBand="0" w:firstRowFirstColumn="0" w:firstRowLastColumn="0" w:lastRowFirstColumn="0" w:lastRowLastColumn="0"/>
            <w:tcW w:w="1097" w:type="pct"/>
          </w:tcPr>
          <w:p w14:paraId="3E120C54" w14:textId="1046A5D0" w:rsidR="00234AC9" w:rsidRPr="002937F1" w:rsidDel="00B155C8" w:rsidRDefault="00234AC9" w:rsidP="004F7C7A">
            <w:pPr>
              <w:spacing w:before="120"/>
              <w:jc w:val="left"/>
              <w:rPr>
                <w:del w:id="17805" w:author="Author"/>
                <w:rFonts w:cs="Arial"/>
                <w:sz w:val="20"/>
                <w:szCs w:val="20"/>
                <w:lang w:val="en-IE"/>
              </w:rPr>
            </w:pPr>
            <w:del w:id="17806" w:author="Author">
              <w:r w:rsidRPr="002937F1" w:rsidDel="00B155C8">
                <w:rPr>
                  <w:rFonts w:cs="Arial"/>
                  <w:sz w:val="20"/>
                  <w:szCs w:val="20"/>
                  <w:lang w:val="en-IE"/>
                </w:rPr>
                <w:delText>Description</w:delText>
              </w:r>
            </w:del>
          </w:p>
        </w:tc>
        <w:tc>
          <w:tcPr>
            <w:tcW w:w="3903" w:type="pct"/>
          </w:tcPr>
          <w:p w14:paraId="556FD7BE" w14:textId="1D8D403B"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07" w:author="Author"/>
                <w:rFonts w:cs="Arial"/>
                <w:color w:val="000000"/>
                <w:sz w:val="20"/>
                <w:szCs w:val="20"/>
                <w:lang w:val="en-IE"/>
              </w:rPr>
            </w:pPr>
            <w:ins w:id="17808" w:author="Author">
              <w:del w:id="17809" w:author="Author">
                <w:r w:rsidRPr="00B40FC3" w:rsidDel="00B155C8">
                  <w:rPr>
                    <w:rFonts w:cs="Arial"/>
                    <w:color w:val="000000"/>
                    <w:sz w:val="20"/>
                    <w:szCs w:val="20"/>
                    <w:lang w:val="en-IE"/>
                  </w:rPr>
                  <w:delText>Message displayed if an error occurs while getting the available technician slots</w:delText>
                </w:r>
              </w:del>
            </w:ins>
            <w:del w:id="17810" w:author="Author">
              <w:r w:rsidR="00B4447E"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 xml:space="preserve">available </w:delText>
              </w:r>
              <w:r w:rsidR="00B4447E" w:rsidRPr="002937F1" w:rsidDel="00B155C8">
                <w:rPr>
                  <w:rFonts w:cs="Arial"/>
                  <w:color w:val="000000"/>
                  <w:sz w:val="20"/>
                  <w:szCs w:val="20"/>
                  <w:lang w:val="en-IE"/>
                </w:rPr>
                <w:delText xml:space="preserve">technician </w:delText>
              </w:r>
              <w:r w:rsidR="00234AC9" w:rsidRPr="002937F1" w:rsidDel="00B155C8">
                <w:rPr>
                  <w:rFonts w:cs="Arial"/>
                  <w:color w:val="000000"/>
                  <w:sz w:val="20"/>
                  <w:szCs w:val="20"/>
                  <w:lang w:val="en-IE"/>
                </w:rPr>
                <w:delText>slots</w:delText>
              </w:r>
            </w:del>
          </w:p>
        </w:tc>
      </w:tr>
      <w:tr w:rsidR="00234AC9" w:rsidRPr="002937F1" w:rsidDel="00B155C8" w14:paraId="0C32A215" w14:textId="45FA0192" w:rsidTr="004F7C7A">
        <w:trPr>
          <w:del w:id="17811" w:author="Author"/>
        </w:trPr>
        <w:tc>
          <w:tcPr>
            <w:cnfStyle w:val="001000000000" w:firstRow="0" w:lastRow="0" w:firstColumn="1" w:lastColumn="0" w:oddVBand="0" w:evenVBand="0" w:oddHBand="0" w:evenHBand="0" w:firstRowFirstColumn="0" w:firstRowLastColumn="0" w:lastRowFirstColumn="0" w:lastRowLastColumn="0"/>
            <w:tcW w:w="1097" w:type="pct"/>
          </w:tcPr>
          <w:p w14:paraId="2D2F0EB5" w14:textId="2281FEB3" w:rsidR="00234AC9" w:rsidRPr="002937F1" w:rsidDel="00B155C8" w:rsidRDefault="00234AC9" w:rsidP="004F7C7A">
            <w:pPr>
              <w:spacing w:before="120"/>
              <w:jc w:val="left"/>
              <w:rPr>
                <w:del w:id="17812" w:author="Author"/>
                <w:rFonts w:cs="Arial"/>
                <w:sz w:val="20"/>
                <w:szCs w:val="20"/>
                <w:lang w:val="en-IE"/>
              </w:rPr>
            </w:pPr>
            <w:del w:id="17813" w:author="Author">
              <w:r w:rsidRPr="002937F1" w:rsidDel="00B155C8">
                <w:rPr>
                  <w:rFonts w:cs="Arial"/>
                  <w:sz w:val="20"/>
                  <w:szCs w:val="20"/>
                  <w:lang w:val="en-IE"/>
                </w:rPr>
                <w:delText>Context</w:delText>
              </w:r>
            </w:del>
          </w:p>
        </w:tc>
        <w:tc>
          <w:tcPr>
            <w:tcW w:w="3903" w:type="pct"/>
          </w:tcPr>
          <w:p w14:paraId="0153F034" w14:textId="6BCD81D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14" w:author="Author"/>
                <w:rFonts w:cs="Arial"/>
                <w:sz w:val="20"/>
                <w:szCs w:val="20"/>
                <w:lang w:val="en-IE" w:eastAsia="pt-PT"/>
              </w:rPr>
            </w:pPr>
            <w:del w:id="17815" w:author="Author">
              <w:r w:rsidRPr="002937F1" w:rsidDel="00B155C8">
                <w:rPr>
                  <w:rFonts w:cs="Arial"/>
                  <w:sz w:val="20"/>
                  <w:szCs w:val="20"/>
                  <w:lang w:val="en-IE" w:eastAsia="pt-PT"/>
                </w:rPr>
                <w:delText>Choosing fixed or convergent offer</w:delText>
              </w:r>
            </w:del>
          </w:p>
        </w:tc>
      </w:tr>
      <w:tr w:rsidR="00234AC9" w:rsidRPr="002937F1" w:rsidDel="00B155C8" w14:paraId="2FB3EE55" w14:textId="5DC5C2CF" w:rsidTr="004F7C7A">
        <w:trPr>
          <w:del w:id="17816" w:author="Author"/>
        </w:trPr>
        <w:tc>
          <w:tcPr>
            <w:cnfStyle w:val="001000000000" w:firstRow="0" w:lastRow="0" w:firstColumn="1" w:lastColumn="0" w:oddVBand="0" w:evenVBand="0" w:oddHBand="0" w:evenHBand="0" w:firstRowFirstColumn="0" w:firstRowLastColumn="0" w:lastRowFirstColumn="0" w:lastRowLastColumn="0"/>
            <w:tcW w:w="1097" w:type="pct"/>
          </w:tcPr>
          <w:p w14:paraId="0D80B309" w14:textId="63754D21" w:rsidR="00234AC9" w:rsidRPr="002937F1" w:rsidDel="00B155C8" w:rsidRDefault="00234AC9" w:rsidP="004F7C7A">
            <w:pPr>
              <w:spacing w:before="120"/>
              <w:jc w:val="left"/>
              <w:rPr>
                <w:del w:id="17817" w:author="Author"/>
                <w:rFonts w:cs="Arial"/>
                <w:sz w:val="20"/>
                <w:szCs w:val="20"/>
                <w:lang w:val="en-IE"/>
              </w:rPr>
            </w:pPr>
            <w:del w:id="17818" w:author="Author">
              <w:r w:rsidRPr="002937F1" w:rsidDel="00B155C8">
                <w:rPr>
                  <w:rFonts w:cs="Arial"/>
                  <w:sz w:val="20"/>
                  <w:szCs w:val="20"/>
                  <w:lang w:val="en-IE"/>
                </w:rPr>
                <w:delText>Json Path</w:delText>
              </w:r>
            </w:del>
          </w:p>
        </w:tc>
        <w:tc>
          <w:tcPr>
            <w:tcW w:w="3903" w:type="pct"/>
          </w:tcPr>
          <w:p w14:paraId="1D61101D" w14:textId="3C77DF7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19" w:author="Author"/>
                <w:rFonts w:cs="Arial"/>
                <w:sz w:val="20"/>
                <w:szCs w:val="20"/>
                <w:lang w:val="en-IE" w:eastAsia="pt-PT"/>
              </w:rPr>
            </w:pPr>
            <w:del w:id="17820" w:author="Author">
              <w:r w:rsidRPr="002937F1" w:rsidDel="00B155C8">
                <w:rPr>
                  <w:rFonts w:cs="Arial"/>
                  <w:sz w:val="20"/>
                  <w:szCs w:val="20"/>
                  <w:lang w:val="en-IE" w:eastAsia="pt-PT"/>
                </w:rPr>
                <w:delText>sales.messages.error.ERROR_GETTING_AVAILABLE_TECH_VISIT_SLOTS</w:delText>
              </w:r>
            </w:del>
          </w:p>
        </w:tc>
      </w:tr>
      <w:tr w:rsidR="00C15473" w:rsidRPr="002937F1" w:rsidDel="00B155C8" w14:paraId="296E793D" w14:textId="6FE916FA" w:rsidTr="004F7C7A">
        <w:trPr>
          <w:del w:id="178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4CB0125" w14:textId="5B5B4905" w:rsidR="00C15473" w:rsidRPr="002937F1" w:rsidDel="00B155C8" w:rsidRDefault="00C15473" w:rsidP="00C15473">
            <w:pPr>
              <w:spacing w:before="120"/>
              <w:jc w:val="left"/>
              <w:rPr>
                <w:del w:id="17822" w:author="Author"/>
                <w:rFonts w:cs="Arial"/>
                <w:sz w:val="20"/>
                <w:szCs w:val="20"/>
                <w:lang w:val="en-IE"/>
              </w:rPr>
            </w:pPr>
            <w:del w:id="1782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AF7A480" w14:textId="0F1D3E3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24" w:author="Author"/>
                <w:rFonts w:cs="Arial"/>
                <w:color w:val="000000"/>
                <w:sz w:val="20"/>
                <w:szCs w:val="20"/>
                <w:lang w:val="en-IE"/>
              </w:rPr>
            </w:pPr>
            <w:ins w:id="17825" w:author="Author">
              <w:del w:id="17826" w:author="Author">
                <w:r w:rsidRPr="00E73B40" w:rsidDel="00B155C8">
                  <w:rPr>
                    <w:sz w:val="20"/>
                    <w:lang w:val="en-IE"/>
                  </w:rPr>
                  <w:delText>It was not possible to get the available slots for the technician visit. Please try again.</w:delText>
                </w:r>
              </w:del>
            </w:ins>
            <w:del w:id="17827" w:author="Author">
              <w:r w:rsidRPr="002937F1" w:rsidDel="00B155C8">
                <w:rPr>
                  <w:rFonts w:cs="Arial"/>
                  <w:color w:val="000000"/>
                  <w:sz w:val="20"/>
                  <w:szCs w:val="20"/>
                  <w:lang w:val="en-IE"/>
                </w:rPr>
                <w:delText>It was not possible to get the available slots for the technician visit. Please try again.</w:delText>
              </w:r>
            </w:del>
          </w:p>
        </w:tc>
      </w:tr>
      <w:tr w:rsidR="00234AC9" w:rsidRPr="002937F1" w:rsidDel="00B155C8" w14:paraId="36067A4E" w14:textId="33913457" w:rsidTr="004F7C7A">
        <w:trPr>
          <w:del w:id="1782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2DD3DF" w14:textId="546D5A08" w:rsidR="00234AC9" w:rsidRPr="002937F1" w:rsidDel="00B155C8" w:rsidRDefault="00234AC9" w:rsidP="004F7C7A">
            <w:pPr>
              <w:spacing w:before="120"/>
              <w:jc w:val="left"/>
              <w:rPr>
                <w:del w:id="17829" w:author="Author"/>
                <w:rFonts w:cs="Arial"/>
                <w:sz w:val="20"/>
                <w:szCs w:val="20"/>
                <w:lang w:val="en-IE"/>
              </w:rPr>
            </w:pPr>
            <w:del w:id="17830" w:author="Author">
              <w:r w:rsidRPr="002937F1" w:rsidDel="00B155C8">
                <w:rPr>
                  <w:rFonts w:cs="Arial"/>
                  <w:sz w:val="20"/>
                  <w:szCs w:val="20"/>
                  <w:lang w:val="en-IE"/>
                </w:rPr>
                <w:delText>Message #</w:delText>
              </w:r>
            </w:del>
          </w:p>
        </w:tc>
        <w:tc>
          <w:tcPr>
            <w:tcW w:w="3903" w:type="pct"/>
            <w:tcBorders>
              <w:top w:val="single" w:sz="12" w:space="0" w:color="C00000"/>
            </w:tcBorders>
          </w:tcPr>
          <w:p w14:paraId="0F25BE69" w14:textId="34336AB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31" w:author="Author"/>
                <w:rFonts w:cs="Arial"/>
                <w:i/>
                <w:color w:val="000000"/>
                <w:sz w:val="20"/>
                <w:szCs w:val="20"/>
                <w:lang w:val="en-IE"/>
              </w:rPr>
            </w:pPr>
            <w:del w:id="17832" w:author="Author">
              <w:r w:rsidRPr="002937F1" w:rsidDel="00B155C8">
                <w:rPr>
                  <w:rFonts w:cs="Arial"/>
                  <w:i/>
                  <w:color w:val="000000"/>
                  <w:sz w:val="20"/>
                  <w:szCs w:val="20"/>
                  <w:lang w:val="en-IE"/>
                </w:rPr>
                <w:delText>EM_SAL_23</w:delText>
              </w:r>
            </w:del>
          </w:p>
        </w:tc>
      </w:tr>
      <w:tr w:rsidR="00234AC9" w:rsidRPr="002937F1" w:rsidDel="00B155C8" w14:paraId="6461C450" w14:textId="4F1D1833" w:rsidTr="004F7C7A">
        <w:trPr>
          <w:del w:id="17833" w:author="Author"/>
        </w:trPr>
        <w:tc>
          <w:tcPr>
            <w:cnfStyle w:val="001000000000" w:firstRow="0" w:lastRow="0" w:firstColumn="1" w:lastColumn="0" w:oddVBand="0" w:evenVBand="0" w:oddHBand="0" w:evenHBand="0" w:firstRowFirstColumn="0" w:firstRowLastColumn="0" w:lastRowFirstColumn="0" w:lastRowLastColumn="0"/>
            <w:tcW w:w="1097" w:type="pct"/>
          </w:tcPr>
          <w:p w14:paraId="318ECE5A" w14:textId="4594E97E" w:rsidR="00234AC9" w:rsidRPr="002937F1" w:rsidDel="00B155C8" w:rsidRDefault="00234AC9" w:rsidP="004F7C7A">
            <w:pPr>
              <w:spacing w:before="120"/>
              <w:jc w:val="left"/>
              <w:rPr>
                <w:del w:id="17834" w:author="Author"/>
                <w:rFonts w:cs="Arial"/>
                <w:sz w:val="20"/>
                <w:szCs w:val="20"/>
                <w:lang w:val="en-IE"/>
              </w:rPr>
            </w:pPr>
            <w:del w:id="17835" w:author="Author">
              <w:r w:rsidRPr="002937F1" w:rsidDel="00B155C8">
                <w:rPr>
                  <w:rFonts w:cs="Arial"/>
                  <w:sz w:val="20"/>
                  <w:szCs w:val="20"/>
                  <w:lang w:val="en-IE"/>
                </w:rPr>
                <w:delText>Description</w:delText>
              </w:r>
            </w:del>
          </w:p>
        </w:tc>
        <w:tc>
          <w:tcPr>
            <w:tcW w:w="3903" w:type="pct"/>
          </w:tcPr>
          <w:p w14:paraId="4E8F23EB" w14:textId="1F95C115"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36" w:author="Author"/>
                <w:rFonts w:cs="Arial"/>
                <w:color w:val="000000"/>
                <w:sz w:val="20"/>
                <w:szCs w:val="20"/>
                <w:lang w:val="en-IE"/>
              </w:rPr>
            </w:pPr>
            <w:ins w:id="17837" w:author="Author">
              <w:del w:id="17838" w:author="Author">
                <w:r w:rsidRPr="00B40FC3" w:rsidDel="00B155C8">
                  <w:rPr>
                    <w:rFonts w:cs="Arial"/>
                    <w:color w:val="000000"/>
                    <w:sz w:val="20"/>
                    <w:szCs w:val="20"/>
                    <w:lang w:val="en-IE"/>
                  </w:rPr>
                  <w:delText>Message displayed if an error occurs while attempting to reserve the technician slot</w:delText>
                </w:r>
              </w:del>
            </w:ins>
            <w:del w:id="17839" w:author="Author">
              <w:r w:rsidR="00B4447E"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attempting to reserve the </w:delText>
              </w:r>
              <w:r w:rsidR="00B4447E" w:rsidRPr="002937F1" w:rsidDel="00B155C8">
                <w:rPr>
                  <w:rFonts w:cs="Arial"/>
                  <w:color w:val="000000"/>
                  <w:sz w:val="20"/>
                  <w:szCs w:val="20"/>
                  <w:lang w:val="en-IE"/>
                </w:rPr>
                <w:delText xml:space="preserve">technician </w:delText>
              </w:r>
              <w:r w:rsidR="00234AC9" w:rsidRPr="002937F1" w:rsidDel="00B155C8">
                <w:rPr>
                  <w:rFonts w:cs="Arial"/>
                  <w:color w:val="000000"/>
                  <w:sz w:val="20"/>
                  <w:szCs w:val="20"/>
                  <w:lang w:val="en-IE"/>
                </w:rPr>
                <w:delText>slot</w:delText>
              </w:r>
            </w:del>
          </w:p>
        </w:tc>
      </w:tr>
      <w:tr w:rsidR="00234AC9" w:rsidRPr="002937F1" w:rsidDel="00B155C8" w14:paraId="11820A1D" w14:textId="21EA9075" w:rsidTr="004F7C7A">
        <w:trPr>
          <w:del w:id="17840" w:author="Author"/>
        </w:trPr>
        <w:tc>
          <w:tcPr>
            <w:cnfStyle w:val="001000000000" w:firstRow="0" w:lastRow="0" w:firstColumn="1" w:lastColumn="0" w:oddVBand="0" w:evenVBand="0" w:oddHBand="0" w:evenHBand="0" w:firstRowFirstColumn="0" w:firstRowLastColumn="0" w:lastRowFirstColumn="0" w:lastRowLastColumn="0"/>
            <w:tcW w:w="1097" w:type="pct"/>
          </w:tcPr>
          <w:p w14:paraId="15B51804" w14:textId="7D01639E" w:rsidR="00234AC9" w:rsidRPr="002937F1" w:rsidDel="00B155C8" w:rsidRDefault="00234AC9" w:rsidP="004F7C7A">
            <w:pPr>
              <w:spacing w:before="120"/>
              <w:jc w:val="left"/>
              <w:rPr>
                <w:del w:id="17841" w:author="Author"/>
                <w:rFonts w:cs="Arial"/>
                <w:sz w:val="20"/>
                <w:szCs w:val="20"/>
                <w:lang w:val="en-IE"/>
              </w:rPr>
            </w:pPr>
            <w:del w:id="17842" w:author="Author">
              <w:r w:rsidRPr="002937F1" w:rsidDel="00B155C8">
                <w:rPr>
                  <w:rFonts w:cs="Arial"/>
                  <w:sz w:val="20"/>
                  <w:szCs w:val="20"/>
                  <w:lang w:val="en-IE"/>
                </w:rPr>
                <w:delText>Context</w:delText>
              </w:r>
            </w:del>
          </w:p>
        </w:tc>
        <w:tc>
          <w:tcPr>
            <w:tcW w:w="3903" w:type="pct"/>
          </w:tcPr>
          <w:p w14:paraId="5F671AF5" w14:textId="73410F0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43" w:author="Author"/>
                <w:rFonts w:cs="Arial"/>
                <w:sz w:val="20"/>
                <w:szCs w:val="20"/>
                <w:lang w:val="en-IE" w:eastAsia="pt-PT"/>
              </w:rPr>
            </w:pPr>
            <w:del w:id="17844" w:author="Author">
              <w:r w:rsidRPr="002937F1" w:rsidDel="00B155C8">
                <w:rPr>
                  <w:rFonts w:cs="Arial"/>
                  <w:sz w:val="20"/>
                  <w:szCs w:val="20"/>
                  <w:lang w:val="en-IE" w:eastAsia="pt-PT"/>
                </w:rPr>
                <w:delText>Choosing fixed or convergent offer</w:delText>
              </w:r>
            </w:del>
          </w:p>
        </w:tc>
      </w:tr>
      <w:tr w:rsidR="00234AC9" w:rsidRPr="002937F1" w:rsidDel="00B155C8" w14:paraId="77E26D7C" w14:textId="6A6C73B3" w:rsidTr="004F7C7A">
        <w:trPr>
          <w:del w:id="17845" w:author="Author"/>
        </w:trPr>
        <w:tc>
          <w:tcPr>
            <w:cnfStyle w:val="001000000000" w:firstRow="0" w:lastRow="0" w:firstColumn="1" w:lastColumn="0" w:oddVBand="0" w:evenVBand="0" w:oddHBand="0" w:evenHBand="0" w:firstRowFirstColumn="0" w:firstRowLastColumn="0" w:lastRowFirstColumn="0" w:lastRowLastColumn="0"/>
            <w:tcW w:w="1097" w:type="pct"/>
          </w:tcPr>
          <w:p w14:paraId="44CABD99" w14:textId="311FDA33" w:rsidR="00234AC9" w:rsidRPr="002937F1" w:rsidDel="00B155C8" w:rsidRDefault="00234AC9" w:rsidP="004F7C7A">
            <w:pPr>
              <w:spacing w:before="120"/>
              <w:jc w:val="left"/>
              <w:rPr>
                <w:del w:id="17846" w:author="Author"/>
                <w:rFonts w:cs="Arial"/>
                <w:sz w:val="20"/>
                <w:szCs w:val="20"/>
                <w:lang w:val="en-IE"/>
              </w:rPr>
            </w:pPr>
            <w:del w:id="17847" w:author="Author">
              <w:r w:rsidRPr="002937F1" w:rsidDel="00B155C8">
                <w:rPr>
                  <w:rFonts w:cs="Arial"/>
                  <w:sz w:val="20"/>
                  <w:szCs w:val="20"/>
                  <w:lang w:val="en-IE"/>
                </w:rPr>
                <w:delText>Json Path</w:delText>
              </w:r>
            </w:del>
          </w:p>
        </w:tc>
        <w:tc>
          <w:tcPr>
            <w:tcW w:w="3903" w:type="pct"/>
          </w:tcPr>
          <w:p w14:paraId="30D85FDD" w14:textId="3640AE53"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48" w:author="Author"/>
                <w:rFonts w:cs="Arial"/>
                <w:sz w:val="20"/>
                <w:szCs w:val="20"/>
                <w:lang w:val="en-IE" w:eastAsia="pt-PT"/>
              </w:rPr>
            </w:pPr>
            <w:del w:id="17849" w:author="Author">
              <w:r w:rsidRPr="002937F1" w:rsidDel="00B155C8">
                <w:rPr>
                  <w:rFonts w:cs="Arial"/>
                  <w:sz w:val="20"/>
                  <w:szCs w:val="20"/>
                  <w:lang w:val="en-IE" w:eastAsia="pt-PT"/>
                </w:rPr>
                <w:delText>sales.messages.error.ERROR_RESERVING_CHOSEN_SLOT</w:delText>
              </w:r>
            </w:del>
          </w:p>
        </w:tc>
      </w:tr>
      <w:tr w:rsidR="00C15473" w:rsidRPr="002937F1" w:rsidDel="00B155C8" w14:paraId="40E99E52" w14:textId="1591B1BF" w:rsidTr="004F7C7A">
        <w:trPr>
          <w:del w:id="1785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8F23D6" w14:textId="4EE9BB3C" w:rsidR="00C15473" w:rsidRPr="002937F1" w:rsidDel="00B155C8" w:rsidRDefault="00C15473" w:rsidP="00C15473">
            <w:pPr>
              <w:spacing w:before="120"/>
              <w:jc w:val="left"/>
              <w:rPr>
                <w:del w:id="17851" w:author="Author"/>
                <w:rFonts w:cs="Arial"/>
                <w:sz w:val="20"/>
                <w:szCs w:val="20"/>
                <w:lang w:val="en-IE"/>
              </w:rPr>
            </w:pPr>
            <w:del w:id="1785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25E90E6" w14:textId="4617AE9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53" w:author="Author"/>
                <w:rFonts w:cs="Arial"/>
                <w:color w:val="000000"/>
                <w:sz w:val="20"/>
                <w:szCs w:val="20"/>
                <w:lang w:val="en-IE"/>
              </w:rPr>
            </w:pPr>
            <w:ins w:id="17854" w:author="Author">
              <w:del w:id="17855" w:author="Author">
                <w:r w:rsidRPr="00E73B40" w:rsidDel="00B155C8">
                  <w:rPr>
                    <w:sz w:val="20"/>
                    <w:lang w:val="en-IE"/>
                  </w:rPr>
                  <w:delText>It was not possible to reserve the chosen slot. Please try again.</w:delText>
                </w:r>
              </w:del>
            </w:ins>
            <w:del w:id="17856" w:author="Author">
              <w:r w:rsidRPr="002937F1" w:rsidDel="00B155C8">
                <w:rPr>
                  <w:rFonts w:cs="Arial"/>
                  <w:color w:val="000000"/>
                  <w:sz w:val="20"/>
                  <w:szCs w:val="20"/>
                  <w:lang w:val="en-IE"/>
                </w:rPr>
                <w:delText>It was not possible to reserve the chosen slot. Please try again.</w:delText>
              </w:r>
            </w:del>
          </w:p>
        </w:tc>
      </w:tr>
      <w:tr w:rsidR="00234AC9" w:rsidRPr="002937F1" w:rsidDel="00B155C8" w14:paraId="5BDA7242" w14:textId="1392EA7D" w:rsidTr="004F7C7A">
        <w:trPr>
          <w:del w:id="1785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D6B96AA" w14:textId="2B537D1A" w:rsidR="00234AC9" w:rsidRPr="002937F1" w:rsidDel="00B155C8" w:rsidRDefault="00234AC9" w:rsidP="004F7C7A">
            <w:pPr>
              <w:spacing w:before="120"/>
              <w:jc w:val="left"/>
              <w:rPr>
                <w:del w:id="17858" w:author="Author"/>
                <w:rFonts w:cs="Arial"/>
                <w:sz w:val="20"/>
                <w:szCs w:val="20"/>
                <w:lang w:val="en-IE"/>
              </w:rPr>
            </w:pPr>
            <w:del w:id="17859" w:author="Author">
              <w:r w:rsidRPr="002937F1" w:rsidDel="00B155C8">
                <w:rPr>
                  <w:rFonts w:cs="Arial"/>
                  <w:sz w:val="20"/>
                  <w:szCs w:val="20"/>
                  <w:lang w:val="en-IE"/>
                </w:rPr>
                <w:delText>Message #</w:delText>
              </w:r>
            </w:del>
          </w:p>
        </w:tc>
        <w:tc>
          <w:tcPr>
            <w:tcW w:w="3903" w:type="pct"/>
            <w:tcBorders>
              <w:top w:val="single" w:sz="12" w:space="0" w:color="C00000"/>
            </w:tcBorders>
          </w:tcPr>
          <w:p w14:paraId="037FE0A9" w14:textId="5668F52F"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60" w:author="Author"/>
                <w:rFonts w:cs="Arial"/>
                <w:i/>
                <w:color w:val="000000"/>
                <w:sz w:val="20"/>
                <w:szCs w:val="20"/>
                <w:lang w:val="en-IE"/>
              </w:rPr>
            </w:pPr>
            <w:del w:id="17861" w:author="Author">
              <w:r w:rsidRPr="002937F1" w:rsidDel="00B155C8">
                <w:rPr>
                  <w:rFonts w:cs="Arial"/>
                  <w:i/>
                  <w:color w:val="000000"/>
                  <w:sz w:val="20"/>
                  <w:szCs w:val="20"/>
                  <w:lang w:val="en-IE"/>
                </w:rPr>
                <w:delText>EM_SAL_24</w:delText>
              </w:r>
            </w:del>
          </w:p>
        </w:tc>
      </w:tr>
      <w:tr w:rsidR="00234AC9" w:rsidRPr="002937F1" w:rsidDel="00B155C8" w14:paraId="74EC14C6" w14:textId="1BAF53C9" w:rsidTr="004F7C7A">
        <w:trPr>
          <w:del w:id="17862" w:author="Author"/>
        </w:trPr>
        <w:tc>
          <w:tcPr>
            <w:cnfStyle w:val="001000000000" w:firstRow="0" w:lastRow="0" w:firstColumn="1" w:lastColumn="0" w:oddVBand="0" w:evenVBand="0" w:oddHBand="0" w:evenHBand="0" w:firstRowFirstColumn="0" w:firstRowLastColumn="0" w:lastRowFirstColumn="0" w:lastRowLastColumn="0"/>
            <w:tcW w:w="1097" w:type="pct"/>
          </w:tcPr>
          <w:p w14:paraId="665E3706" w14:textId="0A460EEF" w:rsidR="00234AC9" w:rsidRPr="002937F1" w:rsidDel="00B155C8" w:rsidRDefault="00234AC9" w:rsidP="004F7C7A">
            <w:pPr>
              <w:spacing w:before="120"/>
              <w:jc w:val="left"/>
              <w:rPr>
                <w:del w:id="17863" w:author="Author"/>
                <w:rFonts w:cs="Arial"/>
                <w:sz w:val="20"/>
                <w:szCs w:val="20"/>
                <w:lang w:val="en-IE"/>
              </w:rPr>
            </w:pPr>
            <w:del w:id="17864" w:author="Author">
              <w:r w:rsidRPr="002937F1" w:rsidDel="00B155C8">
                <w:rPr>
                  <w:rFonts w:cs="Arial"/>
                  <w:sz w:val="20"/>
                  <w:szCs w:val="20"/>
                  <w:lang w:val="en-IE"/>
                </w:rPr>
                <w:delText>Description</w:delText>
              </w:r>
            </w:del>
          </w:p>
        </w:tc>
        <w:tc>
          <w:tcPr>
            <w:tcW w:w="3903" w:type="pct"/>
          </w:tcPr>
          <w:p w14:paraId="4771D458" w14:textId="2E7D6598"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65" w:author="Author"/>
                <w:rFonts w:cs="Arial"/>
                <w:color w:val="000000"/>
                <w:sz w:val="20"/>
                <w:szCs w:val="20"/>
                <w:lang w:val="en-IE"/>
              </w:rPr>
            </w:pPr>
            <w:ins w:id="17866" w:author="Author">
              <w:del w:id="17867" w:author="Author">
                <w:r w:rsidRPr="00B40FC3" w:rsidDel="00B155C8">
                  <w:rPr>
                    <w:rFonts w:cs="Arial"/>
                    <w:color w:val="000000"/>
                    <w:sz w:val="20"/>
                    <w:szCs w:val="20"/>
                    <w:lang w:val="en-IE"/>
                  </w:rPr>
                  <w:delText>Message displayed if an error occurs while getting the accessory details</w:delText>
                </w:r>
              </w:del>
            </w:ins>
            <w:del w:id="17868" w:author="Author">
              <w:r w:rsidR="00B4447E" w:rsidRPr="002937F1" w:rsidDel="00B155C8">
                <w:rPr>
                  <w:rFonts w:cs="Arial"/>
                  <w:color w:val="000000"/>
                  <w:sz w:val="20"/>
                  <w:szCs w:val="20"/>
                  <w:lang w:val="en-IE"/>
                </w:rPr>
                <w:delText>Message displayed if an error occurs while getting the accessory details</w:delText>
              </w:r>
            </w:del>
          </w:p>
        </w:tc>
      </w:tr>
      <w:tr w:rsidR="00234AC9" w:rsidRPr="002937F1" w:rsidDel="00B155C8" w14:paraId="51EC3B5F" w14:textId="5552D3AF" w:rsidTr="004F7C7A">
        <w:trPr>
          <w:del w:id="17869" w:author="Author"/>
        </w:trPr>
        <w:tc>
          <w:tcPr>
            <w:cnfStyle w:val="001000000000" w:firstRow="0" w:lastRow="0" w:firstColumn="1" w:lastColumn="0" w:oddVBand="0" w:evenVBand="0" w:oddHBand="0" w:evenHBand="0" w:firstRowFirstColumn="0" w:firstRowLastColumn="0" w:lastRowFirstColumn="0" w:lastRowLastColumn="0"/>
            <w:tcW w:w="1097" w:type="pct"/>
          </w:tcPr>
          <w:p w14:paraId="1FE5E3D9" w14:textId="6E959122" w:rsidR="00234AC9" w:rsidRPr="002937F1" w:rsidDel="00B155C8" w:rsidRDefault="00234AC9" w:rsidP="004F7C7A">
            <w:pPr>
              <w:spacing w:before="120"/>
              <w:jc w:val="left"/>
              <w:rPr>
                <w:del w:id="17870" w:author="Author"/>
                <w:rFonts w:cs="Arial"/>
                <w:sz w:val="20"/>
                <w:szCs w:val="20"/>
                <w:lang w:val="en-IE"/>
              </w:rPr>
            </w:pPr>
            <w:del w:id="17871" w:author="Author">
              <w:r w:rsidRPr="002937F1" w:rsidDel="00B155C8">
                <w:rPr>
                  <w:rFonts w:cs="Arial"/>
                  <w:sz w:val="20"/>
                  <w:szCs w:val="20"/>
                  <w:lang w:val="en-IE"/>
                </w:rPr>
                <w:delText>Context</w:delText>
              </w:r>
            </w:del>
          </w:p>
        </w:tc>
        <w:tc>
          <w:tcPr>
            <w:tcW w:w="3903" w:type="pct"/>
          </w:tcPr>
          <w:p w14:paraId="5162AF4F" w14:textId="0E4DAF8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72" w:author="Author"/>
                <w:rFonts w:cs="Arial"/>
                <w:sz w:val="20"/>
                <w:szCs w:val="20"/>
                <w:lang w:val="en-IE" w:eastAsia="pt-PT"/>
              </w:rPr>
            </w:pPr>
            <w:del w:id="17873" w:author="Author">
              <w:r w:rsidRPr="002937F1" w:rsidDel="00B155C8">
                <w:rPr>
                  <w:rFonts w:cs="Arial"/>
                  <w:sz w:val="20"/>
                  <w:szCs w:val="20"/>
                  <w:lang w:val="en-IE" w:eastAsia="pt-PT"/>
                </w:rPr>
                <w:delText>Viewing accessory details</w:delText>
              </w:r>
            </w:del>
          </w:p>
        </w:tc>
      </w:tr>
      <w:tr w:rsidR="00234AC9" w:rsidRPr="002937F1" w:rsidDel="00B155C8" w14:paraId="3FCE3732" w14:textId="5D703231" w:rsidTr="004F7C7A">
        <w:trPr>
          <w:del w:id="17874" w:author="Author"/>
        </w:trPr>
        <w:tc>
          <w:tcPr>
            <w:cnfStyle w:val="001000000000" w:firstRow="0" w:lastRow="0" w:firstColumn="1" w:lastColumn="0" w:oddVBand="0" w:evenVBand="0" w:oddHBand="0" w:evenHBand="0" w:firstRowFirstColumn="0" w:firstRowLastColumn="0" w:lastRowFirstColumn="0" w:lastRowLastColumn="0"/>
            <w:tcW w:w="1097" w:type="pct"/>
          </w:tcPr>
          <w:p w14:paraId="6EAE84E6" w14:textId="581FCCF6" w:rsidR="00234AC9" w:rsidRPr="002937F1" w:rsidDel="00B155C8" w:rsidRDefault="00234AC9" w:rsidP="004F7C7A">
            <w:pPr>
              <w:spacing w:before="120"/>
              <w:jc w:val="left"/>
              <w:rPr>
                <w:del w:id="17875" w:author="Author"/>
                <w:rFonts w:cs="Arial"/>
                <w:sz w:val="20"/>
                <w:szCs w:val="20"/>
                <w:lang w:val="en-IE"/>
              </w:rPr>
            </w:pPr>
            <w:del w:id="17876" w:author="Author">
              <w:r w:rsidRPr="002937F1" w:rsidDel="00B155C8">
                <w:rPr>
                  <w:rFonts w:cs="Arial"/>
                  <w:sz w:val="20"/>
                  <w:szCs w:val="20"/>
                  <w:lang w:val="en-IE"/>
                </w:rPr>
                <w:delText>Json Path</w:delText>
              </w:r>
            </w:del>
          </w:p>
        </w:tc>
        <w:tc>
          <w:tcPr>
            <w:tcW w:w="3903" w:type="pct"/>
          </w:tcPr>
          <w:p w14:paraId="382D6025" w14:textId="3C1DC73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77" w:author="Author"/>
                <w:rFonts w:cs="Arial"/>
                <w:sz w:val="20"/>
                <w:szCs w:val="20"/>
                <w:lang w:val="en-IE" w:eastAsia="pt-PT"/>
              </w:rPr>
            </w:pPr>
            <w:del w:id="17878" w:author="Author">
              <w:r w:rsidRPr="002937F1" w:rsidDel="00B155C8">
                <w:rPr>
                  <w:rFonts w:cs="Arial"/>
                  <w:sz w:val="20"/>
                  <w:szCs w:val="20"/>
                  <w:lang w:val="en-IE" w:eastAsia="pt-PT"/>
                </w:rPr>
                <w:delText>sales.messages.error.ERROR_GETTING_ACCESSORY_DETAILS</w:delText>
              </w:r>
            </w:del>
          </w:p>
        </w:tc>
      </w:tr>
      <w:tr w:rsidR="00C15473" w:rsidRPr="002937F1" w:rsidDel="00B155C8" w14:paraId="49A1EFE3" w14:textId="763603BD" w:rsidTr="004F7C7A">
        <w:trPr>
          <w:del w:id="1787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5284524" w14:textId="7032BAB7" w:rsidR="00C15473" w:rsidRPr="002937F1" w:rsidDel="00B155C8" w:rsidRDefault="00C15473" w:rsidP="00C15473">
            <w:pPr>
              <w:spacing w:before="120"/>
              <w:jc w:val="left"/>
              <w:rPr>
                <w:del w:id="17880" w:author="Author"/>
                <w:rFonts w:cs="Arial"/>
                <w:sz w:val="20"/>
                <w:szCs w:val="20"/>
                <w:lang w:val="en-IE"/>
              </w:rPr>
            </w:pPr>
            <w:del w:id="1788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4F156F6" w14:textId="31DC946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82" w:author="Author"/>
                <w:rFonts w:cs="Arial"/>
                <w:color w:val="000000"/>
                <w:sz w:val="20"/>
                <w:szCs w:val="20"/>
                <w:lang w:val="en-IE"/>
              </w:rPr>
            </w:pPr>
            <w:ins w:id="17883" w:author="Author">
              <w:del w:id="17884" w:author="Author">
                <w:r w:rsidRPr="00E73B40" w:rsidDel="00B155C8">
                  <w:rPr>
                    <w:sz w:val="20"/>
                    <w:lang w:val="en-IE"/>
                  </w:rPr>
                  <w:delText>It was not possible to get the accessory details. Please try again.</w:delText>
                </w:r>
              </w:del>
            </w:ins>
            <w:del w:id="17885" w:author="Author">
              <w:r w:rsidRPr="002937F1" w:rsidDel="00B155C8">
                <w:rPr>
                  <w:rFonts w:cs="Arial"/>
                  <w:color w:val="000000"/>
                  <w:sz w:val="20"/>
                  <w:szCs w:val="20"/>
                  <w:lang w:val="en-IE"/>
                </w:rPr>
                <w:delText>It was not possible to get the accessory details. Please try again.</w:delText>
              </w:r>
            </w:del>
          </w:p>
        </w:tc>
      </w:tr>
      <w:tr w:rsidR="00234AC9" w:rsidRPr="002937F1" w:rsidDel="00B155C8" w14:paraId="7A6D2F3C" w14:textId="5C8FD231" w:rsidTr="004F7C7A">
        <w:trPr>
          <w:del w:id="1788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47CAD1B" w14:textId="075E27A9" w:rsidR="00234AC9" w:rsidRPr="002937F1" w:rsidDel="00B155C8" w:rsidRDefault="00234AC9" w:rsidP="004F7C7A">
            <w:pPr>
              <w:spacing w:before="120"/>
              <w:jc w:val="left"/>
              <w:rPr>
                <w:del w:id="17887" w:author="Author"/>
                <w:rFonts w:cs="Arial"/>
                <w:sz w:val="20"/>
                <w:szCs w:val="20"/>
                <w:lang w:val="en-IE"/>
              </w:rPr>
            </w:pPr>
            <w:del w:id="17888" w:author="Author">
              <w:r w:rsidRPr="002937F1" w:rsidDel="00B155C8">
                <w:rPr>
                  <w:rFonts w:cs="Arial"/>
                  <w:sz w:val="20"/>
                  <w:szCs w:val="20"/>
                  <w:lang w:val="en-IE"/>
                </w:rPr>
                <w:delText>Message #</w:delText>
              </w:r>
            </w:del>
          </w:p>
        </w:tc>
        <w:tc>
          <w:tcPr>
            <w:tcW w:w="3903" w:type="pct"/>
            <w:tcBorders>
              <w:top w:val="single" w:sz="12" w:space="0" w:color="C00000"/>
            </w:tcBorders>
          </w:tcPr>
          <w:p w14:paraId="1E09D641" w14:textId="7F86419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89" w:author="Author"/>
                <w:rFonts w:cs="Arial"/>
                <w:i/>
                <w:color w:val="000000"/>
                <w:sz w:val="20"/>
                <w:szCs w:val="20"/>
                <w:lang w:val="en-IE"/>
              </w:rPr>
            </w:pPr>
            <w:del w:id="17890" w:author="Author">
              <w:r w:rsidRPr="002937F1" w:rsidDel="00B155C8">
                <w:rPr>
                  <w:rFonts w:cs="Arial"/>
                  <w:i/>
                  <w:color w:val="000000"/>
                  <w:sz w:val="20"/>
                  <w:szCs w:val="20"/>
                  <w:lang w:val="en-IE"/>
                </w:rPr>
                <w:delText>EM_SAL_25</w:delText>
              </w:r>
            </w:del>
          </w:p>
        </w:tc>
      </w:tr>
      <w:tr w:rsidR="00234AC9" w:rsidRPr="002937F1" w:rsidDel="00B155C8" w14:paraId="71A6BF74" w14:textId="2EA1E4CB" w:rsidTr="004F7C7A">
        <w:trPr>
          <w:del w:id="17891" w:author="Author"/>
        </w:trPr>
        <w:tc>
          <w:tcPr>
            <w:cnfStyle w:val="001000000000" w:firstRow="0" w:lastRow="0" w:firstColumn="1" w:lastColumn="0" w:oddVBand="0" w:evenVBand="0" w:oddHBand="0" w:evenHBand="0" w:firstRowFirstColumn="0" w:firstRowLastColumn="0" w:lastRowFirstColumn="0" w:lastRowLastColumn="0"/>
            <w:tcW w:w="1097" w:type="pct"/>
          </w:tcPr>
          <w:p w14:paraId="49BA16C5" w14:textId="79161B7D" w:rsidR="00234AC9" w:rsidRPr="002937F1" w:rsidDel="00B155C8" w:rsidRDefault="00234AC9" w:rsidP="004F7C7A">
            <w:pPr>
              <w:spacing w:before="120"/>
              <w:jc w:val="left"/>
              <w:rPr>
                <w:del w:id="17892" w:author="Author"/>
                <w:rFonts w:cs="Arial"/>
                <w:sz w:val="20"/>
                <w:szCs w:val="20"/>
                <w:lang w:val="en-IE"/>
              </w:rPr>
            </w:pPr>
            <w:del w:id="17893" w:author="Author">
              <w:r w:rsidRPr="002937F1" w:rsidDel="00B155C8">
                <w:rPr>
                  <w:rFonts w:cs="Arial"/>
                  <w:sz w:val="20"/>
                  <w:szCs w:val="20"/>
                  <w:lang w:val="en-IE"/>
                </w:rPr>
                <w:delText>Description</w:delText>
              </w:r>
            </w:del>
          </w:p>
        </w:tc>
        <w:tc>
          <w:tcPr>
            <w:tcW w:w="3903" w:type="pct"/>
          </w:tcPr>
          <w:p w14:paraId="030854B8" w14:textId="10BFF18A"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94" w:author="Author"/>
                <w:rFonts w:cs="Arial"/>
                <w:color w:val="000000"/>
                <w:sz w:val="20"/>
                <w:szCs w:val="20"/>
                <w:lang w:val="en-IE"/>
              </w:rPr>
            </w:pPr>
            <w:ins w:id="17895" w:author="Author">
              <w:del w:id="17896" w:author="Author">
                <w:r w:rsidRPr="00B40FC3" w:rsidDel="00B155C8">
                  <w:rPr>
                    <w:rFonts w:cs="Arial"/>
                    <w:color w:val="000000"/>
                    <w:sz w:val="20"/>
                    <w:szCs w:val="20"/>
                    <w:lang w:val="en-IE"/>
                  </w:rPr>
                  <w:delText>Message displayed if an error occurs while fetching feasibility status</w:delText>
                </w:r>
              </w:del>
            </w:ins>
            <w:del w:id="17897" w:author="Author">
              <w:r w:rsidR="00B4447E" w:rsidRPr="002937F1" w:rsidDel="00B155C8">
                <w:rPr>
                  <w:rFonts w:cs="Arial"/>
                  <w:color w:val="000000"/>
                  <w:sz w:val="20"/>
                  <w:szCs w:val="20"/>
                  <w:lang w:val="en-IE"/>
                </w:rPr>
                <w:delText xml:space="preserve">Message displayed if an error occurs while </w:delText>
              </w:r>
            </w:del>
            <w:ins w:id="17898" w:author="Author">
              <w:del w:id="17899" w:author="Author">
                <w:r w:rsidR="0002606D" w:rsidRPr="005B1C18" w:rsidDel="00B155C8">
                  <w:rPr>
                    <w:rFonts w:cs="Arial"/>
                    <w:color w:val="000000"/>
                    <w:sz w:val="20"/>
                    <w:szCs w:val="20"/>
                    <w:lang w:val="en-IE"/>
                  </w:rPr>
                  <w:delText>fetching feasibility status</w:delText>
                </w:r>
              </w:del>
            </w:ins>
            <w:del w:id="17900" w:author="Author">
              <w:r w:rsidR="00B4447E" w:rsidRPr="002937F1" w:rsidDel="00B155C8">
                <w:rPr>
                  <w:rFonts w:cs="Arial"/>
                  <w:color w:val="000000"/>
                  <w:sz w:val="20"/>
                  <w:szCs w:val="20"/>
                  <w:lang w:val="en-IE"/>
                </w:rPr>
                <w:delText xml:space="preserve">adding a gift card to </w:delText>
              </w:r>
              <w:r w:rsidR="00234AC9" w:rsidRPr="002937F1" w:rsidDel="00B155C8">
                <w:rPr>
                  <w:rFonts w:cs="Arial"/>
                  <w:color w:val="000000"/>
                  <w:sz w:val="20"/>
                  <w:szCs w:val="20"/>
                  <w:lang w:val="en-IE"/>
                </w:rPr>
                <w:delText>the basket</w:delText>
              </w:r>
            </w:del>
          </w:p>
        </w:tc>
      </w:tr>
      <w:tr w:rsidR="00234AC9" w:rsidRPr="002937F1" w:rsidDel="00B155C8" w14:paraId="1B4E4A1A" w14:textId="06D56748" w:rsidTr="004F7C7A">
        <w:trPr>
          <w:del w:id="17901" w:author="Author"/>
        </w:trPr>
        <w:tc>
          <w:tcPr>
            <w:cnfStyle w:val="001000000000" w:firstRow="0" w:lastRow="0" w:firstColumn="1" w:lastColumn="0" w:oddVBand="0" w:evenVBand="0" w:oddHBand="0" w:evenHBand="0" w:firstRowFirstColumn="0" w:firstRowLastColumn="0" w:lastRowFirstColumn="0" w:lastRowLastColumn="0"/>
            <w:tcW w:w="1097" w:type="pct"/>
          </w:tcPr>
          <w:p w14:paraId="250BB038" w14:textId="247DE1AF" w:rsidR="00234AC9" w:rsidRPr="002937F1" w:rsidDel="00B155C8" w:rsidRDefault="00234AC9" w:rsidP="004F7C7A">
            <w:pPr>
              <w:spacing w:before="120"/>
              <w:jc w:val="left"/>
              <w:rPr>
                <w:del w:id="17902" w:author="Author"/>
                <w:rFonts w:cs="Arial"/>
                <w:sz w:val="20"/>
                <w:szCs w:val="20"/>
                <w:lang w:val="en-IE"/>
              </w:rPr>
            </w:pPr>
            <w:del w:id="17903" w:author="Author">
              <w:r w:rsidRPr="002937F1" w:rsidDel="00B155C8">
                <w:rPr>
                  <w:rFonts w:cs="Arial"/>
                  <w:sz w:val="20"/>
                  <w:szCs w:val="20"/>
                  <w:lang w:val="en-IE"/>
                </w:rPr>
                <w:delText>Context</w:delText>
              </w:r>
            </w:del>
          </w:p>
        </w:tc>
        <w:tc>
          <w:tcPr>
            <w:tcW w:w="3903" w:type="pct"/>
          </w:tcPr>
          <w:p w14:paraId="4C740E1D" w14:textId="16EFC140" w:rsidR="00234AC9" w:rsidRPr="002937F1" w:rsidDel="00B155C8" w:rsidRDefault="0002606D" w:rsidP="004F7C7A">
            <w:pPr>
              <w:spacing w:before="120"/>
              <w:jc w:val="left"/>
              <w:cnfStyle w:val="000000000000" w:firstRow="0" w:lastRow="0" w:firstColumn="0" w:lastColumn="0" w:oddVBand="0" w:evenVBand="0" w:oddHBand="0" w:evenHBand="0" w:firstRowFirstColumn="0" w:firstRowLastColumn="0" w:lastRowFirstColumn="0" w:lastRowLastColumn="0"/>
              <w:rPr>
                <w:del w:id="17904" w:author="Author"/>
                <w:rFonts w:cs="Arial"/>
                <w:sz w:val="20"/>
                <w:szCs w:val="20"/>
                <w:lang w:val="en-IE" w:eastAsia="pt-PT"/>
              </w:rPr>
            </w:pPr>
            <w:ins w:id="17905" w:author="Author">
              <w:del w:id="17906" w:author="Author">
                <w:r w:rsidRPr="002937F1" w:rsidDel="00B155C8">
                  <w:rPr>
                    <w:rFonts w:cs="Arial"/>
                    <w:sz w:val="20"/>
                    <w:szCs w:val="20"/>
                    <w:lang w:val="en-IE"/>
                  </w:rPr>
                  <w:delText>Scheduling installation</w:delText>
                </w:r>
              </w:del>
            </w:ins>
            <w:del w:id="17907" w:author="Author">
              <w:r w:rsidR="00234AC9" w:rsidRPr="002937F1" w:rsidDel="00B155C8">
                <w:rPr>
                  <w:rFonts w:cs="Arial"/>
                  <w:sz w:val="20"/>
                  <w:szCs w:val="20"/>
                  <w:lang w:val="en-IE" w:eastAsia="pt-PT"/>
                </w:rPr>
                <w:delText>Adding gift card to basket</w:delText>
              </w:r>
            </w:del>
          </w:p>
        </w:tc>
      </w:tr>
      <w:tr w:rsidR="00234AC9" w:rsidRPr="002937F1" w:rsidDel="00B155C8" w14:paraId="7A3ADA23" w14:textId="29160834" w:rsidTr="004F7C7A">
        <w:trPr>
          <w:del w:id="17908" w:author="Author"/>
        </w:trPr>
        <w:tc>
          <w:tcPr>
            <w:cnfStyle w:val="001000000000" w:firstRow="0" w:lastRow="0" w:firstColumn="1" w:lastColumn="0" w:oddVBand="0" w:evenVBand="0" w:oddHBand="0" w:evenHBand="0" w:firstRowFirstColumn="0" w:firstRowLastColumn="0" w:lastRowFirstColumn="0" w:lastRowLastColumn="0"/>
            <w:tcW w:w="1097" w:type="pct"/>
          </w:tcPr>
          <w:p w14:paraId="257D7993" w14:textId="3116D492" w:rsidR="00234AC9" w:rsidRPr="002937F1" w:rsidDel="00B155C8" w:rsidRDefault="00234AC9" w:rsidP="004F7C7A">
            <w:pPr>
              <w:spacing w:before="120"/>
              <w:jc w:val="left"/>
              <w:rPr>
                <w:del w:id="17909" w:author="Author"/>
                <w:rFonts w:cs="Arial"/>
                <w:sz w:val="20"/>
                <w:szCs w:val="20"/>
                <w:lang w:val="en-IE"/>
              </w:rPr>
            </w:pPr>
            <w:del w:id="17910" w:author="Author">
              <w:r w:rsidRPr="002937F1" w:rsidDel="00B155C8">
                <w:rPr>
                  <w:rFonts w:cs="Arial"/>
                  <w:sz w:val="20"/>
                  <w:szCs w:val="20"/>
                  <w:lang w:val="en-IE"/>
                </w:rPr>
                <w:delText>Json Path</w:delText>
              </w:r>
            </w:del>
          </w:p>
        </w:tc>
        <w:tc>
          <w:tcPr>
            <w:tcW w:w="3903" w:type="pct"/>
          </w:tcPr>
          <w:p w14:paraId="59ADC3BC" w14:textId="7416C87B" w:rsidR="00234AC9" w:rsidRPr="002937F1" w:rsidDel="00B155C8" w:rsidRDefault="00234AC9" w:rsidP="0002606D">
            <w:pPr>
              <w:spacing w:before="120"/>
              <w:jc w:val="left"/>
              <w:cnfStyle w:val="000000000000" w:firstRow="0" w:lastRow="0" w:firstColumn="0" w:lastColumn="0" w:oddVBand="0" w:evenVBand="0" w:oddHBand="0" w:evenHBand="0" w:firstRowFirstColumn="0" w:firstRowLastColumn="0" w:lastRowFirstColumn="0" w:lastRowLastColumn="0"/>
              <w:rPr>
                <w:del w:id="17911" w:author="Author"/>
                <w:rFonts w:cs="Arial"/>
                <w:sz w:val="20"/>
                <w:szCs w:val="20"/>
                <w:lang w:val="en-IE" w:eastAsia="pt-PT"/>
              </w:rPr>
            </w:pPr>
            <w:del w:id="17912" w:author="Author">
              <w:r w:rsidRPr="002937F1" w:rsidDel="00B155C8">
                <w:rPr>
                  <w:rFonts w:cs="Arial"/>
                  <w:sz w:val="20"/>
                  <w:szCs w:val="20"/>
                  <w:lang w:val="en-IE" w:eastAsia="pt-PT"/>
                </w:rPr>
                <w:delText>sales.messages.error.ERROR_GETTING_GIFT_CARD_FROM_CATALOGUE</w:delText>
              </w:r>
            </w:del>
            <w:ins w:id="17913" w:author="Author">
              <w:del w:id="17914" w:author="Author">
                <w:r w:rsidR="0002606D" w:rsidRPr="002937F1" w:rsidDel="00B155C8">
                  <w:rPr>
                    <w:rFonts w:cs="Arial"/>
                    <w:sz w:val="20"/>
                    <w:szCs w:val="20"/>
                    <w:lang w:val="en-IE" w:eastAsia="pt-PT"/>
                  </w:rPr>
                  <w:delText>CHECKING_FEASIBILITY</w:delText>
                </w:r>
              </w:del>
            </w:ins>
          </w:p>
        </w:tc>
      </w:tr>
      <w:tr w:rsidR="00C15473" w:rsidRPr="002937F1" w:rsidDel="00B155C8" w14:paraId="1A091CEB" w14:textId="33912900" w:rsidTr="004F7C7A">
        <w:trPr>
          <w:del w:id="179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CF5E8F" w14:textId="7B88E967" w:rsidR="00C15473" w:rsidRPr="002937F1" w:rsidDel="00B155C8" w:rsidRDefault="00C15473" w:rsidP="00C15473">
            <w:pPr>
              <w:spacing w:before="120"/>
              <w:jc w:val="left"/>
              <w:rPr>
                <w:del w:id="17916" w:author="Author"/>
                <w:rFonts w:cs="Arial"/>
                <w:sz w:val="20"/>
                <w:szCs w:val="20"/>
                <w:lang w:val="en-IE"/>
              </w:rPr>
            </w:pPr>
            <w:del w:id="1791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6B78E1" w14:textId="0B75718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18" w:author="Author"/>
                <w:rFonts w:cs="Arial"/>
                <w:color w:val="000000"/>
                <w:sz w:val="20"/>
                <w:szCs w:val="20"/>
                <w:lang w:val="en-IE"/>
              </w:rPr>
            </w:pPr>
            <w:ins w:id="17919" w:author="Author">
              <w:del w:id="17920" w:author="Author">
                <w:r w:rsidRPr="00E73B40" w:rsidDel="00B155C8">
                  <w:rPr>
                    <w:sz w:val="20"/>
                    <w:lang w:val="en-IE"/>
                  </w:rPr>
                  <w:delText>An error occurred while checking the feasibility</w:delText>
                </w:r>
                <w:r w:rsidDel="00B155C8">
                  <w:rPr>
                    <w:sz w:val="20"/>
                    <w:lang w:val="en-IE"/>
                  </w:rPr>
                  <w:delText>. P</w:delText>
                </w:r>
                <w:r w:rsidRPr="00E73B40" w:rsidDel="00B155C8">
                  <w:rPr>
                    <w:sz w:val="20"/>
                    <w:lang w:val="en-IE"/>
                  </w:rPr>
                  <w:delText xml:space="preserve">lease press the </w:delText>
                </w:r>
                <w:r w:rsidDel="00B155C8">
                  <w:rPr>
                    <w:sz w:val="20"/>
                    <w:lang w:val="en-IE"/>
                  </w:rPr>
                  <w:delText>next</w:delText>
                </w:r>
                <w:r w:rsidRPr="00E73B40" w:rsidDel="00B155C8">
                  <w:rPr>
                    <w:sz w:val="20"/>
                    <w:lang w:val="en-IE"/>
                  </w:rPr>
                  <w:delText xml:space="preserve"> button to try again.</w:delText>
                </w:r>
                <w:r w:rsidRPr="002937F1" w:rsidDel="00B155C8">
                  <w:rPr>
                    <w:rFonts w:cs="Arial"/>
                    <w:sz w:val="20"/>
                    <w:szCs w:val="20"/>
                    <w:lang w:val="en-IE"/>
                  </w:rPr>
                  <w:delText>An error occurred while checking the feasibility,</w:delText>
                </w:r>
                <w:r w:rsidDel="00B155C8">
                  <w:rPr>
                    <w:rFonts w:cs="Arial"/>
                    <w:sz w:val="20"/>
                    <w:szCs w:val="20"/>
                    <w:lang w:val="en-IE"/>
                  </w:rPr>
                  <w:delText>.</w:delText>
                </w:r>
                <w:r w:rsidRPr="002937F1" w:rsidDel="00B155C8">
                  <w:rPr>
                    <w:rFonts w:cs="Arial"/>
                    <w:sz w:val="20"/>
                    <w:szCs w:val="20"/>
                    <w:lang w:val="en-IE"/>
                  </w:rPr>
                  <w:delText xml:space="preserve"> p</w:delText>
                </w:r>
                <w:r w:rsidDel="00B155C8">
                  <w:rPr>
                    <w:rFonts w:cs="Arial"/>
                    <w:sz w:val="20"/>
                    <w:szCs w:val="20"/>
                    <w:lang w:val="en-IE"/>
                  </w:rPr>
                  <w:delText>P</w:delText>
                </w:r>
                <w:r w:rsidRPr="002937F1" w:rsidDel="00B155C8">
                  <w:rPr>
                    <w:rFonts w:cs="Arial"/>
                    <w:sz w:val="20"/>
                    <w:szCs w:val="20"/>
                    <w:lang w:val="en-IE"/>
                  </w:rPr>
                  <w:delText>lease press the retry button to try again.</w:delText>
                </w:r>
              </w:del>
            </w:ins>
            <w:del w:id="17921" w:author="Author">
              <w:r w:rsidRPr="002937F1" w:rsidDel="00B155C8">
                <w:rPr>
                  <w:rFonts w:cs="Arial"/>
                  <w:color w:val="000000"/>
                  <w:sz w:val="20"/>
                  <w:szCs w:val="20"/>
                  <w:lang w:val="en-IE"/>
                </w:rPr>
                <w:delText>It was not possible to get the gift card from the catalogue. Please try again.</w:delText>
              </w:r>
            </w:del>
          </w:p>
        </w:tc>
      </w:tr>
      <w:tr w:rsidR="00234AC9" w:rsidRPr="002937F1" w:rsidDel="00B155C8" w14:paraId="0871B93A" w14:textId="77291F7D" w:rsidTr="004F7C7A">
        <w:trPr>
          <w:del w:id="1792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A71A4B" w14:textId="168B4CEF" w:rsidR="00234AC9" w:rsidRPr="002937F1" w:rsidDel="00B155C8" w:rsidRDefault="00234AC9" w:rsidP="004F7C7A">
            <w:pPr>
              <w:spacing w:before="120"/>
              <w:jc w:val="left"/>
              <w:rPr>
                <w:del w:id="17923" w:author="Author"/>
                <w:rFonts w:cs="Arial"/>
                <w:sz w:val="20"/>
                <w:szCs w:val="20"/>
                <w:lang w:val="en-IE"/>
              </w:rPr>
            </w:pPr>
            <w:del w:id="17924" w:author="Author">
              <w:r w:rsidRPr="002937F1" w:rsidDel="00B155C8">
                <w:rPr>
                  <w:rFonts w:cs="Arial"/>
                  <w:sz w:val="20"/>
                  <w:szCs w:val="20"/>
                  <w:lang w:val="en-IE"/>
                </w:rPr>
                <w:delText>Message #</w:delText>
              </w:r>
            </w:del>
          </w:p>
        </w:tc>
        <w:tc>
          <w:tcPr>
            <w:tcW w:w="3903" w:type="pct"/>
            <w:tcBorders>
              <w:top w:val="single" w:sz="12" w:space="0" w:color="C00000"/>
            </w:tcBorders>
          </w:tcPr>
          <w:p w14:paraId="27A88E8F" w14:textId="7162D24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25" w:author="Author"/>
                <w:rFonts w:cs="Arial"/>
                <w:i/>
                <w:color w:val="000000"/>
                <w:sz w:val="20"/>
                <w:szCs w:val="20"/>
                <w:lang w:val="en-IE"/>
              </w:rPr>
            </w:pPr>
            <w:del w:id="17926" w:author="Author">
              <w:r w:rsidRPr="002937F1" w:rsidDel="00B155C8">
                <w:rPr>
                  <w:rFonts w:cs="Arial"/>
                  <w:i/>
                  <w:color w:val="000000"/>
                  <w:sz w:val="20"/>
                  <w:szCs w:val="20"/>
                  <w:lang w:val="en-IE"/>
                </w:rPr>
                <w:delText>EM_SAL_26</w:delText>
              </w:r>
            </w:del>
          </w:p>
        </w:tc>
      </w:tr>
      <w:tr w:rsidR="00234AC9" w:rsidRPr="002937F1" w:rsidDel="00B155C8" w14:paraId="71B17D98" w14:textId="2BE8FF5F" w:rsidTr="004F7C7A">
        <w:trPr>
          <w:del w:id="17927" w:author="Author"/>
        </w:trPr>
        <w:tc>
          <w:tcPr>
            <w:cnfStyle w:val="001000000000" w:firstRow="0" w:lastRow="0" w:firstColumn="1" w:lastColumn="0" w:oddVBand="0" w:evenVBand="0" w:oddHBand="0" w:evenHBand="0" w:firstRowFirstColumn="0" w:firstRowLastColumn="0" w:lastRowFirstColumn="0" w:lastRowLastColumn="0"/>
            <w:tcW w:w="1097" w:type="pct"/>
          </w:tcPr>
          <w:p w14:paraId="0DDB9F2B" w14:textId="38AD925E" w:rsidR="00234AC9" w:rsidRPr="002937F1" w:rsidDel="00B155C8" w:rsidRDefault="00234AC9" w:rsidP="004F7C7A">
            <w:pPr>
              <w:spacing w:before="120"/>
              <w:jc w:val="left"/>
              <w:rPr>
                <w:del w:id="17928" w:author="Author"/>
                <w:rFonts w:cs="Arial"/>
                <w:sz w:val="20"/>
                <w:szCs w:val="20"/>
                <w:lang w:val="en-IE"/>
              </w:rPr>
            </w:pPr>
            <w:del w:id="17929" w:author="Author">
              <w:r w:rsidRPr="002937F1" w:rsidDel="00B155C8">
                <w:rPr>
                  <w:rFonts w:cs="Arial"/>
                  <w:sz w:val="20"/>
                  <w:szCs w:val="20"/>
                  <w:lang w:val="en-IE"/>
                </w:rPr>
                <w:delText>Description</w:delText>
              </w:r>
            </w:del>
          </w:p>
        </w:tc>
        <w:tc>
          <w:tcPr>
            <w:tcW w:w="3903" w:type="pct"/>
          </w:tcPr>
          <w:p w14:paraId="3D75F7D5" w14:textId="79397276"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30" w:author="Author"/>
                <w:rFonts w:cs="Arial"/>
                <w:color w:val="000000"/>
                <w:sz w:val="20"/>
                <w:szCs w:val="20"/>
                <w:lang w:val="en-IE"/>
              </w:rPr>
            </w:pPr>
            <w:ins w:id="17931" w:author="Author">
              <w:del w:id="17932" w:author="Author">
                <w:r w:rsidRPr="00B40FC3" w:rsidDel="00B155C8">
                  <w:rPr>
                    <w:rFonts w:cs="Arial"/>
                    <w:color w:val="000000"/>
                    <w:sz w:val="20"/>
                    <w:szCs w:val="20"/>
                    <w:lang w:val="en-IE"/>
                  </w:rPr>
                  <w:delText>Message displayed if an error occurs while adding the top up voucher to the basket</w:delText>
                </w:r>
              </w:del>
            </w:ins>
            <w:del w:id="17933" w:author="Author">
              <w:r w:rsidR="00B4447E"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adding the top up voucher to the basket</w:delText>
              </w:r>
            </w:del>
          </w:p>
        </w:tc>
      </w:tr>
      <w:tr w:rsidR="00234AC9" w:rsidRPr="002937F1" w:rsidDel="00B155C8" w14:paraId="158C6578" w14:textId="4A8B4C96" w:rsidTr="004F7C7A">
        <w:trPr>
          <w:del w:id="17934" w:author="Author"/>
        </w:trPr>
        <w:tc>
          <w:tcPr>
            <w:cnfStyle w:val="001000000000" w:firstRow="0" w:lastRow="0" w:firstColumn="1" w:lastColumn="0" w:oddVBand="0" w:evenVBand="0" w:oddHBand="0" w:evenHBand="0" w:firstRowFirstColumn="0" w:firstRowLastColumn="0" w:lastRowFirstColumn="0" w:lastRowLastColumn="0"/>
            <w:tcW w:w="1097" w:type="pct"/>
          </w:tcPr>
          <w:p w14:paraId="412C1A8B" w14:textId="372C5198" w:rsidR="00234AC9" w:rsidRPr="002937F1" w:rsidDel="00B155C8" w:rsidRDefault="00234AC9" w:rsidP="004F7C7A">
            <w:pPr>
              <w:spacing w:before="120"/>
              <w:jc w:val="left"/>
              <w:rPr>
                <w:del w:id="17935" w:author="Author"/>
                <w:rFonts w:cs="Arial"/>
                <w:sz w:val="20"/>
                <w:szCs w:val="20"/>
                <w:lang w:val="en-IE"/>
              </w:rPr>
            </w:pPr>
            <w:del w:id="17936" w:author="Author">
              <w:r w:rsidRPr="002937F1" w:rsidDel="00B155C8">
                <w:rPr>
                  <w:rFonts w:cs="Arial"/>
                  <w:sz w:val="20"/>
                  <w:szCs w:val="20"/>
                  <w:lang w:val="en-IE"/>
                </w:rPr>
                <w:delText>Context</w:delText>
              </w:r>
            </w:del>
          </w:p>
        </w:tc>
        <w:tc>
          <w:tcPr>
            <w:tcW w:w="3903" w:type="pct"/>
          </w:tcPr>
          <w:p w14:paraId="540316BE" w14:textId="385FB40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37" w:author="Author"/>
                <w:rFonts w:cs="Arial"/>
                <w:sz w:val="20"/>
                <w:szCs w:val="20"/>
                <w:lang w:val="en-IE" w:eastAsia="pt-PT"/>
              </w:rPr>
            </w:pPr>
            <w:del w:id="17938" w:author="Author">
              <w:r w:rsidRPr="002937F1" w:rsidDel="00B155C8">
                <w:rPr>
                  <w:rFonts w:cs="Arial"/>
                  <w:sz w:val="20"/>
                  <w:szCs w:val="20"/>
                  <w:lang w:val="en-IE" w:eastAsia="pt-PT"/>
                </w:rPr>
                <w:delText>Adding top up voucher to basket</w:delText>
              </w:r>
            </w:del>
          </w:p>
        </w:tc>
      </w:tr>
      <w:tr w:rsidR="00234AC9" w:rsidRPr="002937F1" w:rsidDel="00B155C8" w14:paraId="6E389FAD" w14:textId="6F276953" w:rsidTr="004F7C7A">
        <w:trPr>
          <w:del w:id="17939" w:author="Author"/>
        </w:trPr>
        <w:tc>
          <w:tcPr>
            <w:cnfStyle w:val="001000000000" w:firstRow="0" w:lastRow="0" w:firstColumn="1" w:lastColumn="0" w:oddVBand="0" w:evenVBand="0" w:oddHBand="0" w:evenHBand="0" w:firstRowFirstColumn="0" w:firstRowLastColumn="0" w:lastRowFirstColumn="0" w:lastRowLastColumn="0"/>
            <w:tcW w:w="1097" w:type="pct"/>
          </w:tcPr>
          <w:p w14:paraId="461D7C64" w14:textId="4646B10B" w:rsidR="00234AC9" w:rsidRPr="002937F1" w:rsidDel="00B155C8" w:rsidRDefault="00234AC9" w:rsidP="004F7C7A">
            <w:pPr>
              <w:spacing w:before="120"/>
              <w:jc w:val="left"/>
              <w:rPr>
                <w:del w:id="17940" w:author="Author"/>
                <w:rFonts w:cs="Arial"/>
                <w:sz w:val="20"/>
                <w:szCs w:val="20"/>
                <w:lang w:val="en-IE"/>
              </w:rPr>
            </w:pPr>
            <w:del w:id="17941" w:author="Author">
              <w:r w:rsidRPr="002937F1" w:rsidDel="00B155C8">
                <w:rPr>
                  <w:rFonts w:cs="Arial"/>
                  <w:sz w:val="20"/>
                  <w:szCs w:val="20"/>
                  <w:lang w:val="en-IE"/>
                </w:rPr>
                <w:delText>Json Path</w:delText>
              </w:r>
            </w:del>
          </w:p>
        </w:tc>
        <w:tc>
          <w:tcPr>
            <w:tcW w:w="3903" w:type="pct"/>
          </w:tcPr>
          <w:p w14:paraId="7439F353" w14:textId="057B8845"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42" w:author="Author"/>
                <w:rFonts w:cs="Arial"/>
                <w:sz w:val="20"/>
                <w:szCs w:val="20"/>
                <w:lang w:val="en-IE" w:eastAsia="pt-PT"/>
              </w:rPr>
            </w:pPr>
            <w:del w:id="17943" w:author="Author">
              <w:r w:rsidRPr="002937F1" w:rsidDel="00B155C8">
                <w:rPr>
                  <w:rFonts w:cs="Arial"/>
                  <w:sz w:val="20"/>
                  <w:szCs w:val="20"/>
                  <w:lang w:val="en-IE" w:eastAsia="pt-PT"/>
                </w:rPr>
                <w:delText>sales.messages.error.ERROR_GETTING_TOPUP_VOUCHER_FROM_CATALOGUE</w:delText>
              </w:r>
            </w:del>
          </w:p>
        </w:tc>
      </w:tr>
      <w:tr w:rsidR="00C15473" w:rsidRPr="002937F1" w:rsidDel="00B155C8" w14:paraId="0C9F3211" w14:textId="6B7C4593" w:rsidTr="004F7C7A">
        <w:trPr>
          <w:del w:id="1794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5298AD" w14:textId="6C3E3A88" w:rsidR="00C15473" w:rsidRPr="002937F1" w:rsidDel="00B155C8" w:rsidRDefault="00C15473" w:rsidP="00C15473">
            <w:pPr>
              <w:spacing w:before="120"/>
              <w:jc w:val="left"/>
              <w:rPr>
                <w:del w:id="17945" w:author="Author"/>
                <w:rFonts w:cs="Arial"/>
                <w:sz w:val="20"/>
                <w:szCs w:val="20"/>
                <w:lang w:val="en-IE"/>
              </w:rPr>
            </w:pPr>
            <w:del w:id="1794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B7DCD2" w14:textId="1A2A7FF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47" w:author="Author"/>
                <w:rFonts w:cs="Arial"/>
                <w:color w:val="000000"/>
                <w:sz w:val="20"/>
                <w:szCs w:val="20"/>
                <w:lang w:val="en-IE"/>
              </w:rPr>
            </w:pPr>
            <w:ins w:id="17948" w:author="Author">
              <w:del w:id="17949" w:author="Author">
                <w:r w:rsidRPr="00E73B40" w:rsidDel="00B155C8">
                  <w:rPr>
                    <w:sz w:val="20"/>
                    <w:lang w:val="en-IE"/>
                  </w:rPr>
                  <w:delText>It was not possible to get the top up voucher from the catalogue. Please try again.</w:delText>
                </w:r>
              </w:del>
            </w:ins>
            <w:del w:id="17950" w:author="Author">
              <w:r w:rsidRPr="002937F1" w:rsidDel="00B155C8">
                <w:rPr>
                  <w:rFonts w:cs="Arial"/>
                  <w:color w:val="000000"/>
                  <w:sz w:val="20"/>
                  <w:szCs w:val="20"/>
                  <w:lang w:val="en-IE"/>
                </w:rPr>
                <w:delText>It was not possible to get the top up voucher from the catalogue. Please try again.</w:delText>
              </w:r>
            </w:del>
          </w:p>
        </w:tc>
      </w:tr>
      <w:tr w:rsidR="00234AC9" w:rsidRPr="002937F1" w:rsidDel="00B155C8" w14:paraId="2C07C99A" w14:textId="6002B947" w:rsidTr="004F7C7A">
        <w:trPr>
          <w:del w:id="1795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2507E7B" w14:textId="48DDBEE2" w:rsidR="00234AC9" w:rsidRPr="002937F1" w:rsidDel="00B155C8" w:rsidRDefault="00234AC9" w:rsidP="004F7C7A">
            <w:pPr>
              <w:spacing w:before="120"/>
              <w:jc w:val="left"/>
              <w:rPr>
                <w:del w:id="17952" w:author="Author"/>
                <w:rFonts w:cs="Arial"/>
                <w:sz w:val="20"/>
                <w:szCs w:val="20"/>
                <w:lang w:val="en-IE"/>
              </w:rPr>
            </w:pPr>
            <w:del w:id="17953" w:author="Author">
              <w:r w:rsidRPr="002937F1" w:rsidDel="00B155C8">
                <w:rPr>
                  <w:rFonts w:cs="Arial"/>
                  <w:sz w:val="20"/>
                  <w:szCs w:val="20"/>
                  <w:lang w:val="en-IE"/>
                </w:rPr>
                <w:delText>Message #</w:delText>
              </w:r>
            </w:del>
          </w:p>
        </w:tc>
        <w:tc>
          <w:tcPr>
            <w:tcW w:w="3903" w:type="pct"/>
            <w:tcBorders>
              <w:top w:val="single" w:sz="12" w:space="0" w:color="C00000"/>
            </w:tcBorders>
          </w:tcPr>
          <w:p w14:paraId="75111962" w14:textId="16F8C0A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54" w:author="Author"/>
                <w:rFonts w:cs="Arial"/>
                <w:i/>
                <w:color w:val="000000"/>
                <w:sz w:val="20"/>
                <w:szCs w:val="20"/>
                <w:lang w:val="en-IE"/>
              </w:rPr>
            </w:pPr>
            <w:del w:id="17955" w:author="Author">
              <w:r w:rsidRPr="002937F1" w:rsidDel="00B155C8">
                <w:rPr>
                  <w:rFonts w:cs="Arial"/>
                  <w:i/>
                  <w:color w:val="000000"/>
                  <w:sz w:val="20"/>
                  <w:szCs w:val="20"/>
                  <w:lang w:val="en-IE"/>
                </w:rPr>
                <w:delText>EM_SAL_27</w:delText>
              </w:r>
            </w:del>
          </w:p>
        </w:tc>
      </w:tr>
      <w:tr w:rsidR="00234AC9" w:rsidRPr="002937F1" w:rsidDel="00B155C8" w14:paraId="63397A7D" w14:textId="5A58CB0C" w:rsidTr="004F7C7A">
        <w:trPr>
          <w:del w:id="17956" w:author="Author"/>
        </w:trPr>
        <w:tc>
          <w:tcPr>
            <w:cnfStyle w:val="001000000000" w:firstRow="0" w:lastRow="0" w:firstColumn="1" w:lastColumn="0" w:oddVBand="0" w:evenVBand="0" w:oddHBand="0" w:evenHBand="0" w:firstRowFirstColumn="0" w:firstRowLastColumn="0" w:lastRowFirstColumn="0" w:lastRowLastColumn="0"/>
            <w:tcW w:w="1097" w:type="pct"/>
          </w:tcPr>
          <w:p w14:paraId="41CDDC4E" w14:textId="5C5B125B" w:rsidR="00234AC9" w:rsidRPr="002937F1" w:rsidDel="00B155C8" w:rsidRDefault="00234AC9" w:rsidP="004F7C7A">
            <w:pPr>
              <w:spacing w:before="120"/>
              <w:jc w:val="left"/>
              <w:rPr>
                <w:del w:id="17957" w:author="Author"/>
                <w:rFonts w:cs="Arial"/>
                <w:sz w:val="20"/>
                <w:szCs w:val="20"/>
                <w:lang w:val="en-IE"/>
              </w:rPr>
            </w:pPr>
            <w:del w:id="17958" w:author="Author">
              <w:r w:rsidRPr="002937F1" w:rsidDel="00B155C8">
                <w:rPr>
                  <w:rFonts w:cs="Arial"/>
                  <w:sz w:val="20"/>
                  <w:szCs w:val="20"/>
                  <w:lang w:val="en-IE"/>
                </w:rPr>
                <w:delText>Description</w:delText>
              </w:r>
            </w:del>
          </w:p>
        </w:tc>
        <w:tc>
          <w:tcPr>
            <w:tcW w:w="3903" w:type="pct"/>
          </w:tcPr>
          <w:p w14:paraId="1189817E" w14:textId="5DB09534"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59" w:author="Author"/>
                <w:rFonts w:cs="Arial"/>
                <w:b/>
                <w:bCs/>
                <w:i/>
                <w:iCs/>
                <w:color w:val="000000"/>
                <w:sz w:val="20"/>
                <w:szCs w:val="20"/>
                <w:lang w:val="en-IE"/>
              </w:rPr>
            </w:pPr>
            <w:ins w:id="17960" w:author="Author">
              <w:del w:id="17961" w:author="Author">
                <w:r w:rsidRPr="00B40FC3" w:rsidDel="00B155C8">
                  <w:rPr>
                    <w:rFonts w:cs="Arial"/>
                    <w:color w:val="000000"/>
                    <w:sz w:val="20"/>
                    <w:szCs w:val="20"/>
                    <w:lang w:val="en-IE"/>
                  </w:rPr>
                  <w:delText>Message displayed when an error occurs while getting the buyback details from the catalogue</w:delText>
                </w:r>
              </w:del>
            </w:ins>
            <w:del w:id="17962" w:author="Author">
              <w:r w:rsidR="00234AC9" w:rsidRPr="002937F1" w:rsidDel="00B155C8">
                <w:rPr>
                  <w:rFonts w:cs="Arial"/>
                  <w:color w:val="000000"/>
                  <w:sz w:val="20"/>
                  <w:szCs w:val="20"/>
                  <w:lang w:val="en-IE"/>
                </w:rPr>
                <w:delText xml:space="preserve">Message displayed when an error occurs while </w:delText>
              </w:r>
              <w:r w:rsidR="00B4447E" w:rsidRPr="002937F1" w:rsidDel="00B155C8">
                <w:rPr>
                  <w:rFonts w:cs="Arial"/>
                  <w:color w:val="000000"/>
                  <w:sz w:val="20"/>
                  <w:szCs w:val="20"/>
                  <w:lang w:val="en-IE"/>
                </w:rPr>
                <w:delText xml:space="preserve">getting the </w:delText>
              </w:r>
              <w:r w:rsidR="00234AC9" w:rsidRPr="002937F1" w:rsidDel="00B155C8">
                <w:rPr>
                  <w:rFonts w:cs="Arial"/>
                  <w:color w:val="000000"/>
                  <w:sz w:val="20"/>
                  <w:szCs w:val="20"/>
                  <w:lang w:val="en-IE"/>
                </w:rPr>
                <w:delText xml:space="preserve">buyback </w:delText>
              </w:r>
              <w:r w:rsidR="00B4447E" w:rsidRPr="002937F1" w:rsidDel="00B155C8">
                <w:rPr>
                  <w:rFonts w:cs="Arial"/>
                  <w:color w:val="000000"/>
                  <w:sz w:val="20"/>
                  <w:szCs w:val="20"/>
                  <w:lang w:val="en-IE"/>
                </w:rPr>
                <w:delText xml:space="preserve">details </w:delText>
              </w:r>
              <w:r w:rsidR="00234AC9" w:rsidRPr="002937F1" w:rsidDel="00B155C8">
                <w:rPr>
                  <w:rFonts w:cs="Arial"/>
                  <w:color w:val="000000"/>
                  <w:sz w:val="20"/>
                  <w:szCs w:val="20"/>
                  <w:lang w:val="en-IE"/>
                </w:rPr>
                <w:delText>from the catalogue</w:delText>
              </w:r>
            </w:del>
          </w:p>
        </w:tc>
      </w:tr>
      <w:tr w:rsidR="00234AC9" w:rsidRPr="002937F1" w:rsidDel="00B155C8" w14:paraId="3D18ED28" w14:textId="2736E57C" w:rsidTr="004F7C7A">
        <w:trPr>
          <w:del w:id="17963" w:author="Author"/>
        </w:trPr>
        <w:tc>
          <w:tcPr>
            <w:cnfStyle w:val="001000000000" w:firstRow="0" w:lastRow="0" w:firstColumn="1" w:lastColumn="0" w:oddVBand="0" w:evenVBand="0" w:oddHBand="0" w:evenHBand="0" w:firstRowFirstColumn="0" w:firstRowLastColumn="0" w:lastRowFirstColumn="0" w:lastRowLastColumn="0"/>
            <w:tcW w:w="1097" w:type="pct"/>
          </w:tcPr>
          <w:p w14:paraId="2F1D04B3" w14:textId="128F39F0" w:rsidR="00234AC9" w:rsidRPr="002937F1" w:rsidDel="00B155C8" w:rsidRDefault="00234AC9" w:rsidP="004F7C7A">
            <w:pPr>
              <w:spacing w:before="120"/>
              <w:jc w:val="left"/>
              <w:rPr>
                <w:del w:id="17964" w:author="Author"/>
                <w:rFonts w:cs="Arial"/>
                <w:sz w:val="20"/>
                <w:szCs w:val="20"/>
                <w:lang w:val="en-IE"/>
              </w:rPr>
            </w:pPr>
            <w:del w:id="17965" w:author="Author">
              <w:r w:rsidRPr="002937F1" w:rsidDel="00B155C8">
                <w:rPr>
                  <w:rFonts w:cs="Arial"/>
                  <w:sz w:val="20"/>
                  <w:szCs w:val="20"/>
                  <w:lang w:val="en-IE"/>
                </w:rPr>
                <w:delText>Context</w:delText>
              </w:r>
            </w:del>
          </w:p>
        </w:tc>
        <w:tc>
          <w:tcPr>
            <w:tcW w:w="3903" w:type="pct"/>
          </w:tcPr>
          <w:p w14:paraId="074A011A" w14:textId="0DD7B49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66" w:author="Author"/>
                <w:rFonts w:cs="Arial"/>
                <w:sz w:val="20"/>
                <w:szCs w:val="20"/>
                <w:lang w:val="en-IE" w:eastAsia="pt-PT"/>
              </w:rPr>
            </w:pPr>
            <w:del w:id="17967" w:author="Author">
              <w:r w:rsidRPr="002937F1" w:rsidDel="00B155C8">
                <w:rPr>
                  <w:rFonts w:cs="Arial"/>
                  <w:sz w:val="20"/>
                  <w:szCs w:val="20"/>
                  <w:lang w:val="en-IE" w:eastAsia="pt-PT"/>
                </w:rPr>
                <w:delText>Adding buyback to basket</w:delText>
              </w:r>
            </w:del>
          </w:p>
        </w:tc>
      </w:tr>
      <w:tr w:rsidR="00234AC9" w:rsidRPr="002937F1" w:rsidDel="00B155C8" w14:paraId="476DC17D" w14:textId="240DBD70" w:rsidTr="004F7C7A">
        <w:trPr>
          <w:del w:id="17968" w:author="Author"/>
        </w:trPr>
        <w:tc>
          <w:tcPr>
            <w:cnfStyle w:val="001000000000" w:firstRow="0" w:lastRow="0" w:firstColumn="1" w:lastColumn="0" w:oddVBand="0" w:evenVBand="0" w:oddHBand="0" w:evenHBand="0" w:firstRowFirstColumn="0" w:firstRowLastColumn="0" w:lastRowFirstColumn="0" w:lastRowLastColumn="0"/>
            <w:tcW w:w="1097" w:type="pct"/>
          </w:tcPr>
          <w:p w14:paraId="004EDF8B" w14:textId="4A161049" w:rsidR="00234AC9" w:rsidRPr="002937F1" w:rsidDel="00B155C8" w:rsidRDefault="00234AC9" w:rsidP="004F7C7A">
            <w:pPr>
              <w:spacing w:before="120"/>
              <w:jc w:val="left"/>
              <w:rPr>
                <w:del w:id="17969" w:author="Author"/>
                <w:rFonts w:cs="Arial"/>
                <w:sz w:val="20"/>
                <w:szCs w:val="20"/>
                <w:lang w:val="en-IE"/>
              </w:rPr>
            </w:pPr>
            <w:del w:id="17970" w:author="Author">
              <w:r w:rsidRPr="002937F1" w:rsidDel="00B155C8">
                <w:rPr>
                  <w:rFonts w:cs="Arial"/>
                  <w:sz w:val="20"/>
                  <w:szCs w:val="20"/>
                  <w:lang w:val="en-IE"/>
                </w:rPr>
                <w:delText>Json Path</w:delText>
              </w:r>
            </w:del>
          </w:p>
        </w:tc>
        <w:tc>
          <w:tcPr>
            <w:tcW w:w="3903" w:type="pct"/>
          </w:tcPr>
          <w:p w14:paraId="6CE279F6" w14:textId="611CAC6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71" w:author="Author"/>
                <w:rFonts w:cs="Arial"/>
                <w:sz w:val="20"/>
                <w:szCs w:val="20"/>
                <w:lang w:val="en-IE" w:eastAsia="pt-PT"/>
              </w:rPr>
            </w:pPr>
            <w:del w:id="17972" w:author="Author">
              <w:r w:rsidRPr="002937F1" w:rsidDel="00B155C8">
                <w:rPr>
                  <w:rFonts w:cs="Arial"/>
                  <w:sz w:val="20"/>
                  <w:szCs w:val="20"/>
                  <w:lang w:val="en-IE" w:eastAsia="pt-PT"/>
                </w:rPr>
                <w:delText>sales.messages.error.ERROR_GETTING_BUYBACK_FROM_CATALOGUE</w:delText>
              </w:r>
            </w:del>
          </w:p>
        </w:tc>
      </w:tr>
      <w:tr w:rsidR="00C15473" w:rsidRPr="002937F1" w:rsidDel="00B155C8" w14:paraId="2148CF1F" w14:textId="2E6C5B93" w:rsidTr="004F7C7A">
        <w:trPr>
          <w:del w:id="1797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A4A8A8" w14:textId="4CD6BEAB" w:rsidR="00C15473" w:rsidRPr="002937F1" w:rsidDel="00B155C8" w:rsidRDefault="00C15473" w:rsidP="00C15473">
            <w:pPr>
              <w:spacing w:before="120"/>
              <w:jc w:val="left"/>
              <w:rPr>
                <w:del w:id="17974" w:author="Author"/>
                <w:rFonts w:cs="Arial"/>
                <w:sz w:val="20"/>
                <w:szCs w:val="20"/>
                <w:lang w:val="en-IE"/>
              </w:rPr>
            </w:pPr>
            <w:del w:id="1797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FE7237A" w14:textId="6C6D0BD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76" w:author="Author"/>
                <w:rFonts w:cs="Arial"/>
                <w:color w:val="000000"/>
                <w:sz w:val="20"/>
                <w:szCs w:val="20"/>
                <w:lang w:val="en-IE"/>
              </w:rPr>
            </w:pPr>
            <w:ins w:id="17977" w:author="Author">
              <w:del w:id="17978" w:author="Author">
                <w:r w:rsidRPr="00E73B40" w:rsidDel="00B155C8">
                  <w:rPr>
                    <w:sz w:val="20"/>
                    <w:lang w:val="en-IE"/>
                  </w:rPr>
                  <w:delText>It was not possible to get the buyback from the catalogue. Please try again.</w:delText>
                </w:r>
              </w:del>
            </w:ins>
            <w:del w:id="17979" w:author="Author">
              <w:r w:rsidRPr="002937F1" w:rsidDel="00B155C8">
                <w:rPr>
                  <w:rFonts w:cs="Arial"/>
                  <w:color w:val="000000"/>
                  <w:sz w:val="20"/>
                  <w:szCs w:val="20"/>
                  <w:lang w:val="en-IE"/>
                </w:rPr>
                <w:delText>It was not possible to get the buyback from the catalogue. Please try again.</w:delText>
              </w:r>
            </w:del>
          </w:p>
        </w:tc>
      </w:tr>
      <w:tr w:rsidR="00234AC9" w:rsidRPr="002937F1" w:rsidDel="00B155C8" w14:paraId="151A863C" w14:textId="5ED56319" w:rsidTr="004F7C7A">
        <w:trPr>
          <w:del w:id="1798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13E9CE6" w14:textId="79B55FDA" w:rsidR="00234AC9" w:rsidRPr="002937F1" w:rsidDel="00B155C8" w:rsidRDefault="00234AC9" w:rsidP="004F7C7A">
            <w:pPr>
              <w:spacing w:before="120"/>
              <w:jc w:val="left"/>
              <w:rPr>
                <w:del w:id="17981" w:author="Author"/>
                <w:rFonts w:cs="Arial"/>
                <w:sz w:val="20"/>
                <w:szCs w:val="20"/>
                <w:lang w:val="en-IE"/>
              </w:rPr>
            </w:pPr>
            <w:del w:id="17982" w:author="Author">
              <w:r w:rsidRPr="002937F1" w:rsidDel="00B155C8">
                <w:rPr>
                  <w:rFonts w:cs="Arial"/>
                  <w:sz w:val="20"/>
                  <w:szCs w:val="20"/>
                  <w:lang w:val="en-IE"/>
                </w:rPr>
                <w:delText>Message #</w:delText>
              </w:r>
            </w:del>
          </w:p>
        </w:tc>
        <w:tc>
          <w:tcPr>
            <w:tcW w:w="3903" w:type="pct"/>
            <w:tcBorders>
              <w:top w:val="single" w:sz="12" w:space="0" w:color="C00000"/>
            </w:tcBorders>
          </w:tcPr>
          <w:p w14:paraId="5A15E5B7" w14:textId="15B1BE1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83" w:author="Author"/>
                <w:rFonts w:cs="Arial"/>
                <w:i/>
                <w:color w:val="000000"/>
                <w:sz w:val="20"/>
                <w:szCs w:val="20"/>
                <w:lang w:val="en-IE"/>
              </w:rPr>
            </w:pPr>
            <w:del w:id="17984" w:author="Author">
              <w:r w:rsidRPr="002937F1" w:rsidDel="00B155C8">
                <w:rPr>
                  <w:rFonts w:cs="Arial"/>
                  <w:i/>
                  <w:color w:val="000000"/>
                  <w:sz w:val="20"/>
                  <w:szCs w:val="20"/>
                  <w:lang w:val="en-IE"/>
                </w:rPr>
                <w:delText>EM_SAL_28</w:delText>
              </w:r>
            </w:del>
          </w:p>
        </w:tc>
      </w:tr>
      <w:tr w:rsidR="00234AC9" w:rsidRPr="002937F1" w:rsidDel="00B155C8" w14:paraId="15E741D4" w14:textId="3F7DE3E3" w:rsidTr="004F7C7A">
        <w:trPr>
          <w:del w:id="17985" w:author="Author"/>
        </w:trPr>
        <w:tc>
          <w:tcPr>
            <w:cnfStyle w:val="001000000000" w:firstRow="0" w:lastRow="0" w:firstColumn="1" w:lastColumn="0" w:oddVBand="0" w:evenVBand="0" w:oddHBand="0" w:evenHBand="0" w:firstRowFirstColumn="0" w:firstRowLastColumn="0" w:lastRowFirstColumn="0" w:lastRowLastColumn="0"/>
            <w:tcW w:w="1097" w:type="pct"/>
          </w:tcPr>
          <w:p w14:paraId="359C6831" w14:textId="44661707" w:rsidR="00234AC9" w:rsidRPr="002937F1" w:rsidDel="00B155C8" w:rsidRDefault="00234AC9" w:rsidP="004F7C7A">
            <w:pPr>
              <w:spacing w:before="120"/>
              <w:jc w:val="left"/>
              <w:rPr>
                <w:del w:id="17986" w:author="Author"/>
                <w:rFonts w:cs="Arial"/>
                <w:sz w:val="20"/>
                <w:szCs w:val="20"/>
                <w:lang w:val="en-IE"/>
              </w:rPr>
            </w:pPr>
            <w:del w:id="17987" w:author="Author">
              <w:r w:rsidRPr="002937F1" w:rsidDel="00B155C8">
                <w:rPr>
                  <w:rFonts w:cs="Arial"/>
                  <w:sz w:val="20"/>
                  <w:szCs w:val="20"/>
                  <w:lang w:val="en-IE"/>
                </w:rPr>
                <w:delText>Description</w:delText>
              </w:r>
            </w:del>
          </w:p>
        </w:tc>
        <w:tc>
          <w:tcPr>
            <w:tcW w:w="3903" w:type="pct"/>
          </w:tcPr>
          <w:p w14:paraId="4C55E2B6" w14:textId="6DDC8241"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88" w:author="Author"/>
                <w:rFonts w:cs="Arial"/>
                <w:b/>
                <w:bCs/>
                <w:i/>
                <w:iCs/>
                <w:color w:val="000000"/>
                <w:sz w:val="20"/>
                <w:szCs w:val="20"/>
                <w:lang w:val="en-IE"/>
              </w:rPr>
            </w:pPr>
            <w:ins w:id="17989" w:author="Author">
              <w:del w:id="17990" w:author="Author">
                <w:r w:rsidRPr="00B40FC3" w:rsidDel="00B155C8">
                  <w:rPr>
                    <w:rFonts w:cs="Arial"/>
                    <w:color w:val="000000"/>
                    <w:sz w:val="20"/>
                    <w:szCs w:val="20"/>
                    <w:lang w:val="en-IE"/>
                  </w:rPr>
                  <w:delText>Message displayed if the campaign offer was not found</w:delText>
                </w:r>
              </w:del>
            </w:ins>
            <w:del w:id="17991" w:author="Author">
              <w:r w:rsidR="00234AC9" w:rsidRPr="002937F1" w:rsidDel="00B155C8">
                <w:rPr>
                  <w:rFonts w:cs="Arial"/>
                  <w:color w:val="000000"/>
                  <w:sz w:val="20"/>
                  <w:szCs w:val="20"/>
                  <w:lang w:val="en-IE"/>
                </w:rPr>
                <w:delText>Message displayed when the campaign offer was not found</w:delText>
              </w:r>
            </w:del>
          </w:p>
        </w:tc>
      </w:tr>
      <w:tr w:rsidR="00234AC9" w:rsidRPr="002937F1" w:rsidDel="00B155C8" w14:paraId="0434AAAE" w14:textId="74652FBF" w:rsidTr="004F7C7A">
        <w:trPr>
          <w:del w:id="17992" w:author="Author"/>
        </w:trPr>
        <w:tc>
          <w:tcPr>
            <w:cnfStyle w:val="001000000000" w:firstRow="0" w:lastRow="0" w:firstColumn="1" w:lastColumn="0" w:oddVBand="0" w:evenVBand="0" w:oddHBand="0" w:evenHBand="0" w:firstRowFirstColumn="0" w:firstRowLastColumn="0" w:lastRowFirstColumn="0" w:lastRowLastColumn="0"/>
            <w:tcW w:w="1097" w:type="pct"/>
          </w:tcPr>
          <w:p w14:paraId="63D51018" w14:textId="147945EE" w:rsidR="00234AC9" w:rsidRPr="002937F1" w:rsidDel="00B155C8" w:rsidRDefault="00234AC9" w:rsidP="004F7C7A">
            <w:pPr>
              <w:spacing w:before="120"/>
              <w:jc w:val="left"/>
              <w:rPr>
                <w:del w:id="17993" w:author="Author"/>
                <w:rFonts w:cs="Arial"/>
                <w:sz w:val="20"/>
                <w:szCs w:val="20"/>
                <w:lang w:val="en-IE"/>
              </w:rPr>
            </w:pPr>
            <w:del w:id="17994" w:author="Author">
              <w:r w:rsidRPr="002937F1" w:rsidDel="00B155C8">
                <w:rPr>
                  <w:rFonts w:cs="Arial"/>
                  <w:sz w:val="20"/>
                  <w:szCs w:val="20"/>
                  <w:lang w:val="en-IE"/>
                </w:rPr>
                <w:delText>Context</w:delText>
              </w:r>
            </w:del>
          </w:p>
        </w:tc>
        <w:tc>
          <w:tcPr>
            <w:tcW w:w="3903" w:type="pct"/>
          </w:tcPr>
          <w:p w14:paraId="7FD75DC1" w14:textId="3FAD3F6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95" w:author="Author"/>
                <w:rFonts w:cs="Arial"/>
                <w:sz w:val="20"/>
                <w:szCs w:val="20"/>
                <w:lang w:val="en-IE" w:eastAsia="pt-PT"/>
              </w:rPr>
            </w:pPr>
            <w:del w:id="17996" w:author="Author">
              <w:r w:rsidRPr="002937F1" w:rsidDel="00B155C8">
                <w:rPr>
                  <w:rFonts w:cs="Arial"/>
                  <w:sz w:val="20"/>
                  <w:szCs w:val="20"/>
                  <w:lang w:val="en-IE" w:eastAsia="pt-PT"/>
                </w:rPr>
                <w:delText>Subscribing a campaign</w:delText>
              </w:r>
            </w:del>
          </w:p>
        </w:tc>
      </w:tr>
      <w:tr w:rsidR="00234AC9" w:rsidRPr="002937F1" w:rsidDel="00B155C8" w14:paraId="7090FB47" w14:textId="6D22A366" w:rsidTr="004F7C7A">
        <w:trPr>
          <w:del w:id="17997" w:author="Author"/>
        </w:trPr>
        <w:tc>
          <w:tcPr>
            <w:cnfStyle w:val="001000000000" w:firstRow="0" w:lastRow="0" w:firstColumn="1" w:lastColumn="0" w:oddVBand="0" w:evenVBand="0" w:oddHBand="0" w:evenHBand="0" w:firstRowFirstColumn="0" w:firstRowLastColumn="0" w:lastRowFirstColumn="0" w:lastRowLastColumn="0"/>
            <w:tcW w:w="1097" w:type="pct"/>
          </w:tcPr>
          <w:p w14:paraId="73848889" w14:textId="4D0A1329" w:rsidR="00234AC9" w:rsidRPr="002937F1" w:rsidDel="00B155C8" w:rsidRDefault="00234AC9" w:rsidP="004F7C7A">
            <w:pPr>
              <w:spacing w:before="120"/>
              <w:jc w:val="left"/>
              <w:rPr>
                <w:del w:id="17998" w:author="Author"/>
                <w:rFonts w:cs="Arial"/>
                <w:sz w:val="20"/>
                <w:szCs w:val="20"/>
                <w:lang w:val="en-IE"/>
              </w:rPr>
            </w:pPr>
            <w:del w:id="17999" w:author="Author">
              <w:r w:rsidRPr="002937F1" w:rsidDel="00B155C8">
                <w:rPr>
                  <w:rFonts w:cs="Arial"/>
                  <w:sz w:val="20"/>
                  <w:szCs w:val="20"/>
                  <w:lang w:val="en-IE"/>
                </w:rPr>
                <w:delText>Json Path</w:delText>
              </w:r>
            </w:del>
          </w:p>
        </w:tc>
        <w:tc>
          <w:tcPr>
            <w:tcW w:w="3903" w:type="pct"/>
          </w:tcPr>
          <w:p w14:paraId="3E76D9DE" w14:textId="5B79DD1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00" w:author="Author"/>
                <w:rFonts w:cs="Arial"/>
                <w:sz w:val="20"/>
                <w:szCs w:val="20"/>
                <w:lang w:val="en-IE" w:eastAsia="pt-PT"/>
              </w:rPr>
            </w:pPr>
            <w:del w:id="18001" w:author="Author">
              <w:r w:rsidRPr="002937F1" w:rsidDel="00B155C8">
                <w:rPr>
                  <w:rFonts w:cs="Arial"/>
                  <w:sz w:val="20"/>
                  <w:szCs w:val="20"/>
                  <w:lang w:val="en-IE" w:eastAsia="pt-PT"/>
                </w:rPr>
                <w:delText>sales.messages.error.ERROR_OFFER_NOT_FOUND</w:delText>
              </w:r>
            </w:del>
          </w:p>
        </w:tc>
      </w:tr>
      <w:tr w:rsidR="00234AC9" w:rsidRPr="002937F1" w:rsidDel="00B155C8" w14:paraId="2A48F9DF" w14:textId="0518B96B" w:rsidTr="004F7C7A">
        <w:trPr>
          <w:del w:id="1800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504C6A3" w14:textId="049FCE0A" w:rsidR="00234AC9" w:rsidRPr="002937F1" w:rsidDel="00B155C8" w:rsidRDefault="00234AC9" w:rsidP="004F7C7A">
            <w:pPr>
              <w:spacing w:before="120"/>
              <w:jc w:val="left"/>
              <w:rPr>
                <w:del w:id="18003" w:author="Author"/>
                <w:rFonts w:cs="Arial"/>
                <w:sz w:val="20"/>
                <w:szCs w:val="20"/>
                <w:lang w:val="en-IE"/>
              </w:rPr>
            </w:pPr>
            <w:del w:id="1800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34507CD" w14:textId="5B73D0A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05" w:author="Author"/>
                <w:rFonts w:cs="Arial"/>
                <w:color w:val="000000"/>
                <w:sz w:val="20"/>
                <w:szCs w:val="20"/>
                <w:lang w:val="en-IE"/>
              </w:rPr>
            </w:pPr>
            <w:del w:id="18006" w:author="Author">
              <w:r w:rsidRPr="002937F1" w:rsidDel="00B155C8">
                <w:rPr>
                  <w:rFonts w:cs="Arial"/>
                  <w:color w:val="000000"/>
                  <w:sz w:val="20"/>
                  <w:szCs w:val="20"/>
                  <w:lang w:val="en-IE"/>
                </w:rPr>
                <w:delText>The offer was not found.</w:delText>
              </w:r>
            </w:del>
          </w:p>
        </w:tc>
      </w:tr>
      <w:tr w:rsidR="00234AC9" w:rsidRPr="002937F1" w:rsidDel="00B155C8" w14:paraId="19711E42" w14:textId="2186331C" w:rsidTr="004F7C7A">
        <w:trPr>
          <w:del w:id="1800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CA6B4E8" w14:textId="0125CCDC" w:rsidR="00234AC9" w:rsidRPr="002937F1" w:rsidDel="00B155C8" w:rsidRDefault="00234AC9" w:rsidP="004F7C7A">
            <w:pPr>
              <w:spacing w:before="120"/>
              <w:jc w:val="left"/>
              <w:rPr>
                <w:del w:id="18008" w:author="Author"/>
                <w:rFonts w:cs="Arial"/>
                <w:sz w:val="20"/>
                <w:szCs w:val="20"/>
                <w:lang w:val="en-IE"/>
              </w:rPr>
            </w:pPr>
            <w:del w:id="18009" w:author="Author">
              <w:r w:rsidRPr="002937F1" w:rsidDel="00B155C8">
                <w:rPr>
                  <w:rFonts w:cs="Arial"/>
                  <w:sz w:val="20"/>
                  <w:szCs w:val="20"/>
                  <w:lang w:val="en-IE"/>
                </w:rPr>
                <w:delText>Message #</w:delText>
              </w:r>
            </w:del>
          </w:p>
        </w:tc>
        <w:tc>
          <w:tcPr>
            <w:tcW w:w="3903" w:type="pct"/>
            <w:tcBorders>
              <w:top w:val="single" w:sz="12" w:space="0" w:color="C00000"/>
            </w:tcBorders>
          </w:tcPr>
          <w:p w14:paraId="3276FA67" w14:textId="45A3371D"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10" w:author="Author"/>
                <w:rFonts w:cs="Arial"/>
                <w:i/>
                <w:color w:val="000000"/>
                <w:sz w:val="20"/>
                <w:szCs w:val="20"/>
                <w:lang w:val="en-IE"/>
              </w:rPr>
            </w:pPr>
            <w:del w:id="18011" w:author="Author">
              <w:r w:rsidRPr="002937F1" w:rsidDel="00B155C8">
                <w:rPr>
                  <w:rFonts w:cs="Arial"/>
                  <w:i/>
                  <w:color w:val="000000"/>
                  <w:sz w:val="20"/>
                  <w:szCs w:val="20"/>
                  <w:lang w:val="en-IE"/>
                </w:rPr>
                <w:delText>EM_SAL_29</w:delText>
              </w:r>
            </w:del>
          </w:p>
        </w:tc>
      </w:tr>
      <w:tr w:rsidR="00234AC9" w:rsidRPr="002937F1" w:rsidDel="00B155C8" w14:paraId="4600DC00" w14:textId="025122E0" w:rsidTr="004F7C7A">
        <w:trPr>
          <w:del w:id="18012" w:author="Author"/>
        </w:trPr>
        <w:tc>
          <w:tcPr>
            <w:cnfStyle w:val="001000000000" w:firstRow="0" w:lastRow="0" w:firstColumn="1" w:lastColumn="0" w:oddVBand="0" w:evenVBand="0" w:oddHBand="0" w:evenHBand="0" w:firstRowFirstColumn="0" w:firstRowLastColumn="0" w:lastRowFirstColumn="0" w:lastRowLastColumn="0"/>
            <w:tcW w:w="1097" w:type="pct"/>
          </w:tcPr>
          <w:p w14:paraId="23A27F7A" w14:textId="665741F2" w:rsidR="00234AC9" w:rsidRPr="002937F1" w:rsidDel="00B155C8" w:rsidRDefault="00234AC9" w:rsidP="004F7C7A">
            <w:pPr>
              <w:spacing w:before="120"/>
              <w:jc w:val="left"/>
              <w:rPr>
                <w:del w:id="18013" w:author="Author"/>
                <w:rFonts w:cs="Arial"/>
                <w:sz w:val="20"/>
                <w:szCs w:val="20"/>
                <w:lang w:val="en-IE"/>
              </w:rPr>
            </w:pPr>
            <w:del w:id="18014" w:author="Author">
              <w:r w:rsidRPr="002937F1" w:rsidDel="00B155C8">
                <w:rPr>
                  <w:rFonts w:cs="Arial"/>
                  <w:sz w:val="20"/>
                  <w:szCs w:val="20"/>
                  <w:lang w:val="en-IE"/>
                </w:rPr>
                <w:delText>Description</w:delText>
              </w:r>
            </w:del>
          </w:p>
        </w:tc>
        <w:tc>
          <w:tcPr>
            <w:tcW w:w="3903" w:type="pct"/>
          </w:tcPr>
          <w:p w14:paraId="2C013952" w14:textId="029752D3"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15" w:author="Author"/>
                <w:rFonts w:cs="Arial"/>
                <w:color w:val="000000"/>
                <w:sz w:val="20"/>
                <w:szCs w:val="20"/>
                <w:lang w:val="en-IE"/>
              </w:rPr>
            </w:pPr>
            <w:ins w:id="18016" w:author="Author">
              <w:del w:id="18017" w:author="Author">
                <w:r w:rsidRPr="00B40FC3" w:rsidDel="00B155C8">
                  <w:rPr>
                    <w:rFonts w:cs="Arial"/>
                    <w:color w:val="000000"/>
                    <w:sz w:val="20"/>
                    <w:szCs w:val="20"/>
                    <w:lang w:val="en-IE"/>
                  </w:rPr>
                  <w:delText>Message displayed if an error occurs while retrieving the NBA campaigns that match the customer choices</w:delText>
                </w:r>
              </w:del>
            </w:ins>
            <w:del w:id="18018" w:author="Author">
              <w:r w:rsidR="00B4447E" w:rsidRPr="002937F1" w:rsidDel="00B155C8">
                <w:rPr>
                  <w:rFonts w:cs="Arial"/>
                  <w:color w:val="000000"/>
                  <w:sz w:val="20"/>
                  <w:szCs w:val="20"/>
                  <w:lang w:val="en-IE"/>
                </w:rPr>
                <w:delText xml:space="preserve">Message displayed if an error occurs while retrieving </w:delText>
              </w:r>
              <w:r w:rsidR="00234AC9" w:rsidRPr="002937F1" w:rsidDel="00B155C8">
                <w:rPr>
                  <w:rFonts w:cs="Arial"/>
                  <w:color w:val="000000"/>
                  <w:sz w:val="20"/>
                  <w:szCs w:val="20"/>
                  <w:lang w:val="en-IE"/>
                </w:rPr>
                <w:delText>the NBA campaigns that match the customer choices</w:delText>
              </w:r>
            </w:del>
          </w:p>
        </w:tc>
      </w:tr>
      <w:tr w:rsidR="00234AC9" w:rsidRPr="002937F1" w:rsidDel="00B155C8" w14:paraId="0A8C57DF" w14:textId="5AAEAA2B" w:rsidTr="004F7C7A">
        <w:trPr>
          <w:del w:id="18019" w:author="Author"/>
        </w:trPr>
        <w:tc>
          <w:tcPr>
            <w:cnfStyle w:val="001000000000" w:firstRow="0" w:lastRow="0" w:firstColumn="1" w:lastColumn="0" w:oddVBand="0" w:evenVBand="0" w:oddHBand="0" w:evenHBand="0" w:firstRowFirstColumn="0" w:firstRowLastColumn="0" w:lastRowFirstColumn="0" w:lastRowLastColumn="0"/>
            <w:tcW w:w="1097" w:type="pct"/>
          </w:tcPr>
          <w:p w14:paraId="2A04C458" w14:textId="6FA850F0" w:rsidR="00234AC9" w:rsidRPr="002937F1" w:rsidDel="00B155C8" w:rsidRDefault="00234AC9" w:rsidP="004F7C7A">
            <w:pPr>
              <w:spacing w:before="120"/>
              <w:jc w:val="left"/>
              <w:rPr>
                <w:del w:id="18020" w:author="Author"/>
                <w:rFonts w:cs="Arial"/>
                <w:sz w:val="20"/>
                <w:szCs w:val="20"/>
                <w:lang w:val="en-IE"/>
              </w:rPr>
            </w:pPr>
            <w:del w:id="18021" w:author="Author">
              <w:r w:rsidRPr="002937F1" w:rsidDel="00B155C8">
                <w:rPr>
                  <w:rFonts w:cs="Arial"/>
                  <w:sz w:val="20"/>
                  <w:szCs w:val="20"/>
                  <w:lang w:val="en-IE"/>
                </w:rPr>
                <w:delText>Context</w:delText>
              </w:r>
            </w:del>
          </w:p>
        </w:tc>
        <w:tc>
          <w:tcPr>
            <w:tcW w:w="3903" w:type="pct"/>
          </w:tcPr>
          <w:p w14:paraId="13ED1D5E" w14:textId="5F9B0F8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22" w:author="Author"/>
                <w:rFonts w:cs="Arial"/>
                <w:sz w:val="20"/>
                <w:szCs w:val="20"/>
                <w:lang w:val="en-IE" w:eastAsia="pt-PT"/>
              </w:rPr>
            </w:pPr>
            <w:del w:id="18023" w:author="Author">
              <w:r w:rsidRPr="002937F1" w:rsidDel="00B155C8">
                <w:rPr>
                  <w:rFonts w:cs="Arial"/>
                  <w:sz w:val="20"/>
                  <w:szCs w:val="20"/>
                  <w:lang w:val="en-IE" w:eastAsia="pt-PT"/>
                </w:rPr>
                <w:delText>Getting NBA campaigns</w:delText>
              </w:r>
            </w:del>
          </w:p>
        </w:tc>
      </w:tr>
      <w:tr w:rsidR="00234AC9" w:rsidRPr="002937F1" w:rsidDel="00B155C8" w14:paraId="2C35C6EC" w14:textId="7DD034DA" w:rsidTr="004F7C7A">
        <w:trPr>
          <w:del w:id="18024" w:author="Author"/>
        </w:trPr>
        <w:tc>
          <w:tcPr>
            <w:cnfStyle w:val="001000000000" w:firstRow="0" w:lastRow="0" w:firstColumn="1" w:lastColumn="0" w:oddVBand="0" w:evenVBand="0" w:oddHBand="0" w:evenHBand="0" w:firstRowFirstColumn="0" w:firstRowLastColumn="0" w:lastRowFirstColumn="0" w:lastRowLastColumn="0"/>
            <w:tcW w:w="1097" w:type="pct"/>
          </w:tcPr>
          <w:p w14:paraId="4513CCBE" w14:textId="4CB424D9" w:rsidR="00234AC9" w:rsidRPr="002937F1" w:rsidDel="00B155C8" w:rsidRDefault="00234AC9" w:rsidP="004F7C7A">
            <w:pPr>
              <w:spacing w:before="120"/>
              <w:jc w:val="left"/>
              <w:rPr>
                <w:del w:id="18025" w:author="Author"/>
                <w:rFonts w:cs="Arial"/>
                <w:sz w:val="20"/>
                <w:szCs w:val="20"/>
                <w:lang w:val="en-IE"/>
              </w:rPr>
            </w:pPr>
            <w:del w:id="18026" w:author="Author">
              <w:r w:rsidRPr="002937F1" w:rsidDel="00B155C8">
                <w:rPr>
                  <w:rFonts w:cs="Arial"/>
                  <w:sz w:val="20"/>
                  <w:szCs w:val="20"/>
                  <w:lang w:val="en-IE"/>
                </w:rPr>
                <w:delText>Json Path</w:delText>
              </w:r>
            </w:del>
          </w:p>
        </w:tc>
        <w:tc>
          <w:tcPr>
            <w:tcW w:w="3903" w:type="pct"/>
          </w:tcPr>
          <w:p w14:paraId="23A280D9" w14:textId="497A8F17"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27" w:author="Author"/>
                <w:rFonts w:cs="Arial"/>
                <w:sz w:val="20"/>
                <w:szCs w:val="20"/>
                <w:lang w:val="en-IE" w:eastAsia="pt-PT"/>
              </w:rPr>
            </w:pPr>
            <w:del w:id="18028" w:author="Author">
              <w:r w:rsidRPr="002937F1" w:rsidDel="00B155C8">
                <w:rPr>
                  <w:rFonts w:cs="Arial"/>
                  <w:sz w:val="20"/>
                  <w:szCs w:val="20"/>
                  <w:lang w:val="en-IE" w:eastAsia="pt-PT"/>
                </w:rPr>
                <w:delText>sales.messages.error.ERROR_GETTING_AVAILABLE_NBA_CAMPAIGNS</w:delText>
              </w:r>
            </w:del>
          </w:p>
        </w:tc>
      </w:tr>
      <w:tr w:rsidR="00C15473" w:rsidRPr="002937F1" w:rsidDel="00B155C8" w14:paraId="4B75A4AF" w14:textId="1412931F" w:rsidTr="004F7C7A">
        <w:trPr>
          <w:del w:id="1802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61D0728" w14:textId="23B04B99" w:rsidR="00C15473" w:rsidRPr="002937F1" w:rsidDel="00B155C8" w:rsidRDefault="00C15473" w:rsidP="00C15473">
            <w:pPr>
              <w:spacing w:before="120"/>
              <w:jc w:val="left"/>
              <w:rPr>
                <w:del w:id="18030" w:author="Author"/>
                <w:rFonts w:cs="Arial"/>
                <w:sz w:val="20"/>
                <w:szCs w:val="20"/>
                <w:lang w:val="en-IE"/>
              </w:rPr>
            </w:pPr>
            <w:del w:id="1803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2A83E95" w14:textId="7C4C3EC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32" w:author="Author"/>
                <w:rFonts w:cs="Arial"/>
                <w:color w:val="000000"/>
                <w:sz w:val="20"/>
                <w:szCs w:val="20"/>
                <w:lang w:val="en-IE"/>
              </w:rPr>
            </w:pPr>
            <w:ins w:id="18033" w:author="Author">
              <w:del w:id="18034" w:author="Author">
                <w:r w:rsidRPr="00E73B40" w:rsidDel="00B155C8">
                  <w:rPr>
                    <w:sz w:val="20"/>
                    <w:lang w:val="en-IE"/>
                  </w:rPr>
                  <w:delText>It was not possible to get the available NBA campaigns suitable with the customer choices.</w:delText>
                </w:r>
              </w:del>
            </w:ins>
            <w:del w:id="18035" w:author="Author">
              <w:r w:rsidRPr="002937F1" w:rsidDel="00B155C8">
                <w:rPr>
                  <w:rFonts w:cs="Arial"/>
                  <w:color w:val="000000"/>
                  <w:sz w:val="20"/>
                  <w:szCs w:val="20"/>
                  <w:lang w:val="en-IE"/>
                </w:rPr>
                <w:delText>It was not possible to get the available NBA campaigns suitable with the customer choices.</w:delText>
              </w:r>
            </w:del>
          </w:p>
        </w:tc>
      </w:tr>
      <w:tr w:rsidR="00234AC9" w:rsidRPr="002937F1" w:rsidDel="00B155C8" w14:paraId="18AB9628" w14:textId="264F4177" w:rsidTr="004F7C7A">
        <w:trPr>
          <w:del w:id="1803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B3B9D25" w14:textId="2C82663A" w:rsidR="00234AC9" w:rsidRPr="002937F1" w:rsidDel="00B155C8" w:rsidRDefault="00234AC9" w:rsidP="004F7C7A">
            <w:pPr>
              <w:spacing w:before="120"/>
              <w:jc w:val="left"/>
              <w:rPr>
                <w:del w:id="18037" w:author="Author"/>
                <w:rFonts w:cs="Arial"/>
                <w:sz w:val="20"/>
                <w:szCs w:val="20"/>
                <w:lang w:val="en-IE"/>
              </w:rPr>
            </w:pPr>
            <w:del w:id="18038" w:author="Author">
              <w:r w:rsidRPr="002937F1" w:rsidDel="00B155C8">
                <w:rPr>
                  <w:rFonts w:cs="Arial"/>
                  <w:sz w:val="20"/>
                  <w:szCs w:val="20"/>
                  <w:lang w:val="en-IE"/>
                </w:rPr>
                <w:delText>Message #</w:delText>
              </w:r>
            </w:del>
          </w:p>
        </w:tc>
        <w:tc>
          <w:tcPr>
            <w:tcW w:w="3903" w:type="pct"/>
            <w:tcBorders>
              <w:top w:val="single" w:sz="12" w:space="0" w:color="C00000"/>
            </w:tcBorders>
          </w:tcPr>
          <w:p w14:paraId="390890E6" w14:textId="733DD63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39" w:author="Author"/>
                <w:rFonts w:cs="Arial"/>
                <w:i/>
                <w:color w:val="000000"/>
                <w:sz w:val="20"/>
                <w:szCs w:val="20"/>
                <w:lang w:val="en-IE"/>
              </w:rPr>
            </w:pPr>
            <w:del w:id="18040" w:author="Author">
              <w:r w:rsidRPr="002937F1" w:rsidDel="00B155C8">
                <w:rPr>
                  <w:rFonts w:cs="Arial"/>
                  <w:i/>
                  <w:color w:val="000000"/>
                  <w:sz w:val="20"/>
                  <w:szCs w:val="20"/>
                  <w:lang w:val="en-IE"/>
                </w:rPr>
                <w:delText>EM_SAL_30</w:delText>
              </w:r>
            </w:del>
          </w:p>
        </w:tc>
      </w:tr>
      <w:tr w:rsidR="00234AC9" w:rsidRPr="002937F1" w:rsidDel="00B155C8" w14:paraId="3B264C29" w14:textId="59EFD4B3" w:rsidTr="004F7C7A">
        <w:trPr>
          <w:del w:id="18041" w:author="Author"/>
        </w:trPr>
        <w:tc>
          <w:tcPr>
            <w:cnfStyle w:val="001000000000" w:firstRow="0" w:lastRow="0" w:firstColumn="1" w:lastColumn="0" w:oddVBand="0" w:evenVBand="0" w:oddHBand="0" w:evenHBand="0" w:firstRowFirstColumn="0" w:firstRowLastColumn="0" w:lastRowFirstColumn="0" w:lastRowLastColumn="0"/>
            <w:tcW w:w="1097" w:type="pct"/>
          </w:tcPr>
          <w:p w14:paraId="09AC44C4" w14:textId="1475591E" w:rsidR="00234AC9" w:rsidRPr="002937F1" w:rsidDel="00B155C8" w:rsidRDefault="00234AC9" w:rsidP="004F7C7A">
            <w:pPr>
              <w:spacing w:before="120"/>
              <w:jc w:val="left"/>
              <w:rPr>
                <w:del w:id="18042" w:author="Author"/>
                <w:rFonts w:cs="Arial"/>
                <w:sz w:val="20"/>
                <w:szCs w:val="20"/>
                <w:lang w:val="en-IE"/>
              </w:rPr>
            </w:pPr>
            <w:del w:id="18043" w:author="Author">
              <w:r w:rsidRPr="002937F1" w:rsidDel="00B155C8">
                <w:rPr>
                  <w:rFonts w:cs="Arial"/>
                  <w:sz w:val="20"/>
                  <w:szCs w:val="20"/>
                  <w:lang w:val="en-IE"/>
                </w:rPr>
                <w:delText>Description</w:delText>
              </w:r>
            </w:del>
          </w:p>
        </w:tc>
        <w:tc>
          <w:tcPr>
            <w:tcW w:w="3903" w:type="pct"/>
          </w:tcPr>
          <w:p w14:paraId="30D6CA94" w14:textId="0339C2B9"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44" w:author="Author"/>
                <w:rFonts w:cs="Arial"/>
                <w:b/>
                <w:bCs/>
                <w:i/>
                <w:iCs/>
                <w:color w:val="000000"/>
                <w:sz w:val="20"/>
                <w:szCs w:val="20"/>
                <w:lang w:val="en-IE"/>
              </w:rPr>
            </w:pPr>
            <w:ins w:id="18045" w:author="Author">
              <w:del w:id="18046" w:author="Author">
                <w:r w:rsidRPr="00B40FC3" w:rsidDel="00B155C8">
                  <w:rPr>
                    <w:rFonts w:cs="Arial"/>
                    <w:color w:val="000000"/>
                    <w:sz w:val="20"/>
                    <w:szCs w:val="20"/>
                    <w:lang w:val="en-IE"/>
                  </w:rPr>
                  <w:delText>Message displayed if the equipment cannot be found on the catalogue.</w:delText>
                </w:r>
              </w:del>
            </w:ins>
            <w:del w:id="18047" w:author="Author">
              <w:r w:rsidR="00234AC9" w:rsidRPr="002937F1" w:rsidDel="00B155C8">
                <w:rPr>
                  <w:rFonts w:cs="Arial"/>
                  <w:color w:val="000000"/>
                  <w:sz w:val="20"/>
                  <w:szCs w:val="20"/>
                  <w:lang w:val="en-IE"/>
                </w:rPr>
                <w:delText xml:space="preserve">Message displayed when the equipment </w:delText>
              </w:r>
              <w:r w:rsidR="0047682A" w:rsidRPr="002937F1" w:rsidDel="00B155C8">
                <w:rPr>
                  <w:rFonts w:cs="Arial"/>
                  <w:color w:val="000000"/>
                  <w:sz w:val="20"/>
                  <w:szCs w:val="20"/>
                  <w:lang w:val="en-IE"/>
                </w:rPr>
                <w:delText xml:space="preserve">cannot be found </w:delText>
              </w:r>
              <w:r w:rsidR="00234AC9" w:rsidRPr="002937F1" w:rsidDel="00B155C8">
                <w:rPr>
                  <w:rFonts w:cs="Arial"/>
                  <w:color w:val="000000"/>
                  <w:sz w:val="20"/>
                  <w:szCs w:val="20"/>
                  <w:lang w:val="en-IE"/>
                </w:rPr>
                <w:delText xml:space="preserve">on the catalogue. </w:delText>
              </w:r>
            </w:del>
          </w:p>
        </w:tc>
      </w:tr>
      <w:tr w:rsidR="00234AC9" w:rsidRPr="002937F1" w:rsidDel="00B155C8" w14:paraId="3F0843F1" w14:textId="1C747DB9" w:rsidTr="004F7C7A">
        <w:trPr>
          <w:del w:id="18048" w:author="Author"/>
        </w:trPr>
        <w:tc>
          <w:tcPr>
            <w:cnfStyle w:val="001000000000" w:firstRow="0" w:lastRow="0" w:firstColumn="1" w:lastColumn="0" w:oddVBand="0" w:evenVBand="0" w:oddHBand="0" w:evenHBand="0" w:firstRowFirstColumn="0" w:firstRowLastColumn="0" w:lastRowFirstColumn="0" w:lastRowLastColumn="0"/>
            <w:tcW w:w="1097" w:type="pct"/>
          </w:tcPr>
          <w:p w14:paraId="474483CE" w14:textId="360DB085" w:rsidR="00234AC9" w:rsidRPr="002937F1" w:rsidDel="00B155C8" w:rsidRDefault="00234AC9" w:rsidP="004F7C7A">
            <w:pPr>
              <w:spacing w:before="120"/>
              <w:jc w:val="left"/>
              <w:rPr>
                <w:del w:id="18049" w:author="Author"/>
                <w:rFonts w:cs="Arial"/>
                <w:sz w:val="20"/>
                <w:szCs w:val="20"/>
                <w:lang w:val="en-IE"/>
              </w:rPr>
            </w:pPr>
            <w:del w:id="18050" w:author="Author">
              <w:r w:rsidRPr="002937F1" w:rsidDel="00B155C8">
                <w:rPr>
                  <w:rFonts w:cs="Arial"/>
                  <w:sz w:val="20"/>
                  <w:szCs w:val="20"/>
                  <w:lang w:val="en-IE"/>
                </w:rPr>
                <w:delText>Context</w:delText>
              </w:r>
            </w:del>
          </w:p>
        </w:tc>
        <w:tc>
          <w:tcPr>
            <w:tcW w:w="3903" w:type="pct"/>
          </w:tcPr>
          <w:p w14:paraId="2A81578B" w14:textId="3007207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51" w:author="Author"/>
                <w:rFonts w:cs="Arial"/>
                <w:sz w:val="20"/>
                <w:szCs w:val="20"/>
                <w:lang w:val="en-IE" w:eastAsia="pt-PT"/>
              </w:rPr>
            </w:pPr>
            <w:del w:id="18052" w:author="Author">
              <w:r w:rsidRPr="002937F1" w:rsidDel="00B155C8">
                <w:rPr>
                  <w:rFonts w:cs="Arial"/>
                  <w:sz w:val="20"/>
                  <w:szCs w:val="20"/>
                  <w:lang w:val="en-IE" w:eastAsia="pt-PT"/>
                </w:rPr>
                <w:delText>Adding/associating equipment to basket</w:delText>
              </w:r>
            </w:del>
          </w:p>
        </w:tc>
      </w:tr>
      <w:tr w:rsidR="00234AC9" w:rsidRPr="002937F1" w:rsidDel="00B155C8" w14:paraId="170D4BAF" w14:textId="002D2814" w:rsidTr="004F7C7A">
        <w:trPr>
          <w:del w:id="180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B23433A" w14:textId="153E397F" w:rsidR="00234AC9" w:rsidRPr="002937F1" w:rsidDel="00B155C8" w:rsidRDefault="00234AC9" w:rsidP="004F7C7A">
            <w:pPr>
              <w:spacing w:before="120"/>
              <w:jc w:val="left"/>
              <w:rPr>
                <w:del w:id="18054" w:author="Author"/>
                <w:rFonts w:cs="Arial"/>
                <w:sz w:val="20"/>
                <w:szCs w:val="20"/>
                <w:lang w:val="en-IE"/>
              </w:rPr>
            </w:pPr>
            <w:del w:id="18055"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52D6D745" w14:textId="52BB8D6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56" w:author="Author"/>
                <w:rFonts w:cs="Arial"/>
                <w:sz w:val="20"/>
                <w:szCs w:val="20"/>
                <w:lang w:val="en-IE" w:eastAsia="pt-PT"/>
              </w:rPr>
            </w:pPr>
            <w:del w:id="18057" w:author="Author">
              <w:r w:rsidRPr="002937F1" w:rsidDel="00B155C8">
                <w:rPr>
                  <w:rFonts w:cs="Arial"/>
                  <w:sz w:val="20"/>
                  <w:szCs w:val="20"/>
                  <w:lang w:val="en-IE" w:eastAsia="pt-PT"/>
                </w:rPr>
                <w:delText>sales.messages.error.ERROR_EQUIPMENT_NOT_FOUND</w:delText>
              </w:r>
            </w:del>
          </w:p>
        </w:tc>
      </w:tr>
      <w:tr w:rsidR="00C15473" w:rsidRPr="002937F1" w:rsidDel="00B155C8" w14:paraId="131006AD" w14:textId="11E89D70" w:rsidTr="004F7C7A">
        <w:trPr>
          <w:del w:id="1805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1D3557" w14:textId="14E0ECBC" w:rsidR="00C15473" w:rsidRPr="002937F1" w:rsidDel="00B155C8" w:rsidRDefault="00C15473" w:rsidP="00C15473">
            <w:pPr>
              <w:spacing w:before="120"/>
              <w:jc w:val="left"/>
              <w:rPr>
                <w:del w:id="18059" w:author="Author"/>
                <w:rFonts w:cs="Arial"/>
                <w:sz w:val="20"/>
                <w:szCs w:val="20"/>
                <w:lang w:val="en-IE"/>
              </w:rPr>
            </w:pPr>
            <w:del w:id="1806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F94305C" w14:textId="11E4CF1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61" w:author="Author"/>
                <w:rFonts w:cs="Arial"/>
                <w:color w:val="000000"/>
                <w:sz w:val="20"/>
                <w:szCs w:val="20"/>
                <w:lang w:val="en-IE"/>
              </w:rPr>
            </w:pPr>
            <w:ins w:id="18062" w:author="Author">
              <w:del w:id="18063" w:author="Author">
                <w:r w:rsidRPr="00E73B40" w:rsidDel="00B155C8">
                  <w:rPr>
                    <w:sz w:val="20"/>
                    <w:lang w:val="en-IE"/>
                  </w:rPr>
                  <w:delText xml:space="preserve">The product was not found in the catalogue. </w:delText>
                </w:r>
              </w:del>
            </w:ins>
            <w:del w:id="18064" w:author="Author">
              <w:r w:rsidRPr="002937F1" w:rsidDel="00B155C8">
                <w:rPr>
                  <w:rFonts w:cs="Arial"/>
                  <w:color w:val="000000"/>
                  <w:sz w:val="20"/>
                  <w:szCs w:val="20"/>
                  <w:lang w:val="en-IE"/>
                </w:rPr>
                <w:delText xml:space="preserve">The equipment was not found in the catalogue. </w:delText>
              </w:r>
            </w:del>
          </w:p>
        </w:tc>
      </w:tr>
      <w:tr w:rsidR="00234AC9" w:rsidRPr="002937F1" w:rsidDel="00B155C8" w14:paraId="1EAE51D9" w14:textId="7659F956" w:rsidTr="004F7C7A">
        <w:trPr>
          <w:del w:id="1806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8DCD8BC" w14:textId="46A30C90" w:rsidR="00234AC9" w:rsidRPr="002937F1" w:rsidDel="00B155C8" w:rsidRDefault="00234AC9" w:rsidP="004F7C7A">
            <w:pPr>
              <w:spacing w:before="120"/>
              <w:jc w:val="left"/>
              <w:rPr>
                <w:del w:id="18066" w:author="Author"/>
                <w:rFonts w:cs="Arial"/>
                <w:sz w:val="20"/>
                <w:szCs w:val="20"/>
                <w:lang w:val="en-IE"/>
              </w:rPr>
            </w:pPr>
            <w:del w:id="18067" w:author="Author">
              <w:r w:rsidRPr="002937F1" w:rsidDel="00B155C8">
                <w:rPr>
                  <w:rFonts w:cs="Arial"/>
                  <w:sz w:val="20"/>
                  <w:szCs w:val="20"/>
                  <w:lang w:val="en-IE"/>
                </w:rPr>
                <w:delText>Message #</w:delText>
              </w:r>
            </w:del>
          </w:p>
        </w:tc>
        <w:tc>
          <w:tcPr>
            <w:tcW w:w="3903" w:type="pct"/>
            <w:tcBorders>
              <w:top w:val="single" w:sz="12" w:space="0" w:color="C00000"/>
            </w:tcBorders>
          </w:tcPr>
          <w:p w14:paraId="7B73A5D8" w14:textId="5E5B79BC"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68" w:author="Author"/>
                <w:rFonts w:cs="Arial"/>
                <w:i/>
                <w:color w:val="000000"/>
                <w:sz w:val="20"/>
                <w:szCs w:val="20"/>
                <w:lang w:val="en-IE"/>
              </w:rPr>
            </w:pPr>
            <w:del w:id="18069" w:author="Author">
              <w:r w:rsidRPr="002937F1" w:rsidDel="00B155C8">
                <w:rPr>
                  <w:rFonts w:cs="Arial"/>
                  <w:i/>
                  <w:color w:val="000000"/>
                  <w:sz w:val="20"/>
                  <w:szCs w:val="20"/>
                  <w:lang w:val="en-IE"/>
                </w:rPr>
                <w:delText>EM_SAL_31</w:delText>
              </w:r>
            </w:del>
          </w:p>
        </w:tc>
      </w:tr>
      <w:tr w:rsidR="00234AC9" w:rsidRPr="002937F1" w:rsidDel="00B155C8" w14:paraId="383C3FD7" w14:textId="0E499B2E" w:rsidTr="004F7C7A">
        <w:trPr>
          <w:del w:id="18070" w:author="Author"/>
        </w:trPr>
        <w:tc>
          <w:tcPr>
            <w:cnfStyle w:val="001000000000" w:firstRow="0" w:lastRow="0" w:firstColumn="1" w:lastColumn="0" w:oddVBand="0" w:evenVBand="0" w:oddHBand="0" w:evenHBand="0" w:firstRowFirstColumn="0" w:firstRowLastColumn="0" w:lastRowFirstColumn="0" w:lastRowLastColumn="0"/>
            <w:tcW w:w="1097" w:type="pct"/>
          </w:tcPr>
          <w:p w14:paraId="2086A768" w14:textId="6866A520" w:rsidR="00234AC9" w:rsidRPr="002937F1" w:rsidDel="00B155C8" w:rsidRDefault="00234AC9" w:rsidP="004F7C7A">
            <w:pPr>
              <w:spacing w:before="120"/>
              <w:jc w:val="left"/>
              <w:rPr>
                <w:del w:id="18071" w:author="Author"/>
                <w:rFonts w:cs="Arial"/>
                <w:sz w:val="20"/>
                <w:szCs w:val="20"/>
                <w:lang w:val="en-IE"/>
              </w:rPr>
            </w:pPr>
            <w:del w:id="18072" w:author="Author">
              <w:r w:rsidRPr="002937F1" w:rsidDel="00B155C8">
                <w:rPr>
                  <w:rFonts w:cs="Arial"/>
                  <w:sz w:val="20"/>
                  <w:szCs w:val="20"/>
                  <w:lang w:val="en-IE"/>
                </w:rPr>
                <w:delText>Description</w:delText>
              </w:r>
            </w:del>
          </w:p>
        </w:tc>
        <w:tc>
          <w:tcPr>
            <w:tcW w:w="3903" w:type="pct"/>
          </w:tcPr>
          <w:p w14:paraId="68D115BF" w14:textId="3A73F9F9"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73" w:author="Author"/>
                <w:rFonts w:cs="Arial"/>
                <w:color w:val="000000"/>
                <w:sz w:val="20"/>
                <w:szCs w:val="20"/>
                <w:lang w:val="en-IE"/>
              </w:rPr>
            </w:pPr>
            <w:ins w:id="18074" w:author="Author">
              <w:del w:id="18075" w:author="Author">
                <w:r w:rsidRPr="00B40FC3" w:rsidDel="00B155C8">
                  <w:rPr>
                    <w:rFonts w:cs="Arial"/>
                    <w:color w:val="000000"/>
                    <w:sz w:val="20"/>
                    <w:szCs w:val="20"/>
                    <w:lang w:val="en-IE"/>
                  </w:rPr>
                  <w:delText>Message displayed if an error occurs while getting the available stores for Pick and Collect</w:delText>
                </w:r>
              </w:del>
            </w:ins>
            <w:del w:id="18076" w:author="Author">
              <w:r w:rsidR="0047682A" w:rsidRPr="002937F1" w:rsidDel="00B155C8">
                <w:rPr>
                  <w:rFonts w:cs="Arial"/>
                  <w:color w:val="000000"/>
                  <w:sz w:val="20"/>
                  <w:szCs w:val="20"/>
                  <w:lang w:val="en-IE"/>
                </w:rPr>
                <w:delText>Message displayed if an error occurs while getting the available stores for Pick and Collect</w:delText>
              </w:r>
            </w:del>
          </w:p>
        </w:tc>
      </w:tr>
      <w:tr w:rsidR="00234AC9" w:rsidRPr="002937F1" w:rsidDel="00B155C8" w14:paraId="314A5499" w14:textId="2C2FDE83" w:rsidTr="004F7C7A">
        <w:trPr>
          <w:del w:id="18077" w:author="Author"/>
        </w:trPr>
        <w:tc>
          <w:tcPr>
            <w:cnfStyle w:val="001000000000" w:firstRow="0" w:lastRow="0" w:firstColumn="1" w:lastColumn="0" w:oddVBand="0" w:evenVBand="0" w:oddHBand="0" w:evenHBand="0" w:firstRowFirstColumn="0" w:firstRowLastColumn="0" w:lastRowFirstColumn="0" w:lastRowLastColumn="0"/>
            <w:tcW w:w="1097" w:type="pct"/>
          </w:tcPr>
          <w:p w14:paraId="7A69F3D1" w14:textId="0CD0FB90" w:rsidR="00234AC9" w:rsidRPr="002937F1" w:rsidDel="00B155C8" w:rsidRDefault="00234AC9" w:rsidP="004F7C7A">
            <w:pPr>
              <w:spacing w:before="120"/>
              <w:jc w:val="left"/>
              <w:rPr>
                <w:del w:id="18078" w:author="Author"/>
                <w:rFonts w:cs="Arial"/>
                <w:sz w:val="20"/>
                <w:szCs w:val="20"/>
                <w:lang w:val="en-IE"/>
              </w:rPr>
            </w:pPr>
            <w:del w:id="18079" w:author="Author">
              <w:r w:rsidRPr="002937F1" w:rsidDel="00B155C8">
                <w:rPr>
                  <w:rFonts w:cs="Arial"/>
                  <w:sz w:val="20"/>
                  <w:szCs w:val="20"/>
                  <w:lang w:val="en-IE"/>
                </w:rPr>
                <w:delText>Context</w:delText>
              </w:r>
            </w:del>
          </w:p>
        </w:tc>
        <w:tc>
          <w:tcPr>
            <w:tcW w:w="3903" w:type="pct"/>
          </w:tcPr>
          <w:p w14:paraId="4DBB9B86" w14:textId="2C78AA7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80" w:author="Author"/>
                <w:rFonts w:cs="Arial"/>
                <w:color w:val="000000"/>
                <w:sz w:val="20"/>
                <w:szCs w:val="20"/>
                <w:lang w:val="en-IE"/>
              </w:rPr>
            </w:pPr>
            <w:del w:id="18081" w:author="Author">
              <w:r w:rsidRPr="002937F1" w:rsidDel="00B155C8">
                <w:rPr>
                  <w:rFonts w:cs="Arial"/>
                  <w:color w:val="000000"/>
                  <w:sz w:val="20"/>
                  <w:szCs w:val="20"/>
                  <w:lang w:val="en-IE"/>
                </w:rPr>
                <w:delText>Providing shipping details</w:delText>
              </w:r>
            </w:del>
          </w:p>
        </w:tc>
      </w:tr>
      <w:tr w:rsidR="00234AC9" w:rsidRPr="002937F1" w:rsidDel="00B155C8" w14:paraId="351FD5A7" w14:textId="1822A5AC" w:rsidTr="004F7C7A">
        <w:trPr>
          <w:del w:id="1808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B9C4129" w14:textId="6FC48BDE" w:rsidR="00234AC9" w:rsidRPr="002937F1" w:rsidDel="00B155C8" w:rsidRDefault="00234AC9" w:rsidP="004F7C7A">
            <w:pPr>
              <w:spacing w:before="120"/>
              <w:jc w:val="left"/>
              <w:rPr>
                <w:del w:id="18083" w:author="Author"/>
                <w:rFonts w:cs="Arial"/>
                <w:sz w:val="20"/>
                <w:szCs w:val="20"/>
                <w:lang w:val="en-IE"/>
              </w:rPr>
            </w:pPr>
            <w:del w:id="18084"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047C71A1" w14:textId="67B14EA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85" w:author="Author"/>
                <w:rFonts w:cs="Arial"/>
                <w:color w:val="000000"/>
                <w:sz w:val="20"/>
                <w:szCs w:val="20"/>
                <w:lang w:val="en-IE"/>
              </w:rPr>
            </w:pPr>
            <w:del w:id="18086" w:author="Author">
              <w:r w:rsidRPr="002937F1" w:rsidDel="00B155C8">
                <w:rPr>
                  <w:rFonts w:cs="Arial"/>
                  <w:sz w:val="20"/>
                  <w:szCs w:val="20"/>
                  <w:lang w:val="en-IE" w:eastAsia="pt-PT"/>
                </w:rPr>
                <w:delText>sales.messages.error.ERROR_RETRIEVING_AVAILABLE_STORE_LIST</w:delText>
              </w:r>
            </w:del>
          </w:p>
        </w:tc>
      </w:tr>
      <w:tr w:rsidR="00C15473" w:rsidRPr="002937F1" w:rsidDel="00B155C8" w14:paraId="551F49CE" w14:textId="148AF521" w:rsidTr="004F7C7A">
        <w:trPr>
          <w:del w:id="1808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15428EF" w14:textId="5408C44B" w:rsidR="00C15473" w:rsidRPr="002937F1" w:rsidDel="00B155C8" w:rsidRDefault="00C15473" w:rsidP="00C15473">
            <w:pPr>
              <w:spacing w:before="120"/>
              <w:jc w:val="left"/>
              <w:rPr>
                <w:del w:id="18088" w:author="Author"/>
                <w:rFonts w:cs="Arial"/>
                <w:sz w:val="20"/>
                <w:szCs w:val="20"/>
                <w:lang w:val="en-IE"/>
              </w:rPr>
            </w:pPr>
            <w:del w:id="1808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B31451" w14:textId="5CD5E3A4"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90" w:author="Author"/>
                <w:rFonts w:cs="Arial"/>
                <w:color w:val="000000"/>
                <w:sz w:val="20"/>
                <w:szCs w:val="20"/>
                <w:lang w:val="en-IE"/>
              </w:rPr>
            </w:pPr>
            <w:ins w:id="18091" w:author="Author">
              <w:del w:id="18092" w:author="Author">
                <w:r w:rsidRPr="00E73B40" w:rsidDel="00B155C8">
                  <w:rPr>
                    <w:sz w:val="20"/>
                    <w:lang w:val="en-IE"/>
                  </w:rPr>
                  <w:delText>It was not possible to get the available stores.</w:delText>
                </w:r>
                <w:r w:rsidDel="00B155C8">
                  <w:rPr>
                    <w:sz w:val="20"/>
                    <w:lang w:val="en-IE"/>
                  </w:rPr>
                  <w:delText xml:space="preserve"> Please try again.</w:delText>
                </w:r>
              </w:del>
            </w:ins>
            <w:del w:id="18093" w:author="Author">
              <w:r w:rsidRPr="002937F1" w:rsidDel="00B155C8">
                <w:rPr>
                  <w:rFonts w:cs="Arial"/>
                  <w:sz w:val="20"/>
                  <w:szCs w:val="20"/>
                  <w:lang w:val="en-IE"/>
                </w:rPr>
                <w:delText>It was not possible to get the available stores.</w:delText>
              </w:r>
            </w:del>
          </w:p>
        </w:tc>
      </w:tr>
      <w:tr w:rsidR="00180D71" w:rsidRPr="002937F1" w:rsidDel="00B155C8" w14:paraId="53FB6CE5" w14:textId="5E7E4833" w:rsidTr="00180D71">
        <w:trPr>
          <w:del w:id="1809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3E58129" w14:textId="13B02182" w:rsidR="00180D71" w:rsidRPr="002937F1" w:rsidDel="00B155C8" w:rsidRDefault="00180D71" w:rsidP="00A169F1">
            <w:pPr>
              <w:spacing w:before="120"/>
              <w:jc w:val="left"/>
              <w:rPr>
                <w:del w:id="18095" w:author="Author"/>
                <w:rFonts w:cs="Arial"/>
                <w:sz w:val="20"/>
                <w:szCs w:val="20"/>
                <w:lang w:val="en-IE"/>
              </w:rPr>
            </w:pPr>
            <w:del w:id="18096" w:author="Author">
              <w:r w:rsidRPr="002937F1" w:rsidDel="00B155C8">
                <w:rPr>
                  <w:rFonts w:cs="Arial"/>
                  <w:sz w:val="20"/>
                  <w:szCs w:val="20"/>
                  <w:lang w:val="en-IE"/>
                </w:rPr>
                <w:delText>Message #</w:delText>
              </w:r>
            </w:del>
          </w:p>
        </w:tc>
        <w:tc>
          <w:tcPr>
            <w:tcW w:w="3903" w:type="pct"/>
            <w:tcBorders>
              <w:top w:val="single" w:sz="12" w:space="0" w:color="C00000"/>
            </w:tcBorders>
          </w:tcPr>
          <w:p w14:paraId="2698EE51" w14:textId="589B725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97" w:author="Author"/>
                <w:rFonts w:cs="Arial"/>
                <w:i/>
                <w:color w:val="000000"/>
                <w:sz w:val="20"/>
                <w:szCs w:val="20"/>
                <w:lang w:val="en-IE"/>
              </w:rPr>
            </w:pPr>
            <w:del w:id="18098" w:author="Author">
              <w:r w:rsidRPr="002937F1" w:rsidDel="00B155C8">
                <w:rPr>
                  <w:rFonts w:cs="Arial"/>
                  <w:i/>
                  <w:sz w:val="20"/>
                  <w:szCs w:val="20"/>
                  <w:lang w:val="en-IE"/>
                </w:rPr>
                <w:delText>EM_SAL_32</w:delText>
              </w:r>
            </w:del>
          </w:p>
        </w:tc>
      </w:tr>
      <w:tr w:rsidR="00180D71" w:rsidRPr="002937F1" w:rsidDel="00B155C8" w14:paraId="04D8FAB2" w14:textId="08E96D25" w:rsidTr="00180D71">
        <w:trPr>
          <w:del w:id="18099" w:author="Author"/>
        </w:trPr>
        <w:tc>
          <w:tcPr>
            <w:cnfStyle w:val="001000000000" w:firstRow="0" w:lastRow="0" w:firstColumn="1" w:lastColumn="0" w:oddVBand="0" w:evenVBand="0" w:oddHBand="0" w:evenHBand="0" w:firstRowFirstColumn="0" w:firstRowLastColumn="0" w:lastRowFirstColumn="0" w:lastRowLastColumn="0"/>
            <w:tcW w:w="1097" w:type="pct"/>
          </w:tcPr>
          <w:p w14:paraId="6F8D745D" w14:textId="20F9910A" w:rsidR="00180D71" w:rsidRPr="002937F1" w:rsidDel="00B155C8" w:rsidRDefault="00180D71" w:rsidP="00A169F1">
            <w:pPr>
              <w:spacing w:before="120"/>
              <w:jc w:val="left"/>
              <w:rPr>
                <w:del w:id="18100" w:author="Author"/>
                <w:rFonts w:cs="Arial"/>
                <w:sz w:val="20"/>
                <w:szCs w:val="20"/>
                <w:lang w:val="en-IE"/>
              </w:rPr>
            </w:pPr>
            <w:del w:id="18101" w:author="Author">
              <w:r w:rsidRPr="002937F1" w:rsidDel="00B155C8">
                <w:rPr>
                  <w:rFonts w:cs="Arial"/>
                  <w:sz w:val="20"/>
                  <w:szCs w:val="20"/>
                  <w:lang w:val="en-IE"/>
                </w:rPr>
                <w:delText>Description</w:delText>
              </w:r>
            </w:del>
          </w:p>
        </w:tc>
        <w:tc>
          <w:tcPr>
            <w:tcW w:w="3903" w:type="pct"/>
          </w:tcPr>
          <w:p w14:paraId="20B6188F" w14:textId="71A2AD90"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02" w:author="Author"/>
                <w:rFonts w:cs="Arial"/>
                <w:color w:val="000000"/>
                <w:sz w:val="20"/>
                <w:szCs w:val="20"/>
                <w:lang w:val="en-IE"/>
              </w:rPr>
            </w:pPr>
            <w:ins w:id="18103" w:author="Author">
              <w:del w:id="18104" w:author="Author">
                <w:r w:rsidRPr="00B40FC3" w:rsidDel="00B155C8">
                  <w:rPr>
                    <w:rFonts w:cs="Arial"/>
                    <w:sz w:val="20"/>
                    <w:szCs w:val="20"/>
                    <w:lang w:val="en-IE"/>
                  </w:rPr>
                  <w:delText>Message displayed if an error occurs while getting the available stock of the selected store</w:delText>
                </w:r>
              </w:del>
            </w:ins>
            <w:del w:id="18105" w:author="Author">
              <w:r w:rsidR="00180D71" w:rsidRPr="002937F1" w:rsidDel="00B155C8">
                <w:rPr>
                  <w:rFonts w:cs="Arial"/>
                  <w:sz w:val="20"/>
                  <w:szCs w:val="20"/>
                  <w:lang w:val="en-IE"/>
                </w:rPr>
                <w:delText>Message displayed if an error occurs while getting the available stock of the selected store</w:delText>
              </w:r>
            </w:del>
          </w:p>
        </w:tc>
      </w:tr>
      <w:tr w:rsidR="00180D71" w:rsidRPr="002937F1" w:rsidDel="00B155C8" w14:paraId="6178BCC1" w14:textId="7D6A7C31" w:rsidTr="00180D71">
        <w:trPr>
          <w:del w:id="18106" w:author="Author"/>
        </w:trPr>
        <w:tc>
          <w:tcPr>
            <w:cnfStyle w:val="001000000000" w:firstRow="0" w:lastRow="0" w:firstColumn="1" w:lastColumn="0" w:oddVBand="0" w:evenVBand="0" w:oddHBand="0" w:evenHBand="0" w:firstRowFirstColumn="0" w:firstRowLastColumn="0" w:lastRowFirstColumn="0" w:lastRowLastColumn="0"/>
            <w:tcW w:w="1097" w:type="pct"/>
          </w:tcPr>
          <w:p w14:paraId="131642DA" w14:textId="4D17ABCD" w:rsidR="00180D71" w:rsidRPr="002937F1" w:rsidDel="00B155C8" w:rsidRDefault="00180D71" w:rsidP="00A169F1">
            <w:pPr>
              <w:spacing w:before="120"/>
              <w:jc w:val="left"/>
              <w:rPr>
                <w:del w:id="18107" w:author="Author"/>
                <w:rFonts w:cs="Arial"/>
                <w:sz w:val="20"/>
                <w:szCs w:val="20"/>
                <w:lang w:val="en-IE"/>
              </w:rPr>
            </w:pPr>
            <w:del w:id="18108" w:author="Author">
              <w:r w:rsidRPr="002937F1" w:rsidDel="00B155C8">
                <w:rPr>
                  <w:rFonts w:cs="Arial"/>
                  <w:sz w:val="20"/>
                  <w:szCs w:val="20"/>
                  <w:lang w:val="en-IE"/>
                </w:rPr>
                <w:delText>Context</w:delText>
              </w:r>
            </w:del>
          </w:p>
        </w:tc>
        <w:tc>
          <w:tcPr>
            <w:tcW w:w="3903" w:type="pct"/>
          </w:tcPr>
          <w:p w14:paraId="580F63E9" w14:textId="09F0FEC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09" w:author="Author"/>
                <w:rFonts w:cs="Arial"/>
                <w:color w:val="000000"/>
                <w:sz w:val="20"/>
                <w:szCs w:val="20"/>
                <w:lang w:val="en-IE"/>
              </w:rPr>
            </w:pPr>
            <w:del w:id="18110" w:author="Author">
              <w:r w:rsidRPr="002937F1" w:rsidDel="00B155C8">
                <w:rPr>
                  <w:rFonts w:cs="Arial"/>
                  <w:sz w:val="20"/>
                  <w:szCs w:val="20"/>
                  <w:lang w:val="en-IE"/>
                </w:rPr>
                <w:delText>Providing shipping details</w:delText>
              </w:r>
            </w:del>
          </w:p>
        </w:tc>
      </w:tr>
      <w:tr w:rsidR="00180D71" w:rsidRPr="002937F1" w:rsidDel="00B155C8" w14:paraId="1F471879" w14:textId="01D221A3" w:rsidTr="00180D71">
        <w:trPr>
          <w:del w:id="1811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FEE3384" w14:textId="0FFEB3AB" w:rsidR="00180D71" w:rsidRPr="002937F1" w:rsidDel="00B155C8" w:rsidRDefault="00180D71" w:rsidP="00A169F1">
            <w:pPr>
              <w:spacing w:before="120"/>
              <w:jc w:val="left"/>
              <w:rPr>
                <w:del w:id="18112" w:author="Author"/>
                <w:rFonts w:cs="Arial"/>
                <w:sz w:val="20"/>
                <w:szCs w:val="20"/>
                <w:lang w:val="en-IE"/>
              </w:rPr>
            </w:pPr>
            <w:del w:id="18113"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203B5560" w14:textId="50665B8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14" w:author="Author"/>
                <w:rFonts w:cs="Arial"/>
                <w:color w:val="000000"/>
                <w:sz w:val="20"/>
                <w:szCs w:val="20"/>
                <w:lang w:val="en-IE"/>
              </w:rPr>
            </w:pPr>
            <w:del w:id="18115" w:author="Author">
              <w:r w:rsidRPr="002937F1" w:rsidDel="00B155C8">
                <w:rPr>
                  <w:rFonts w:cs="Arial"/>
                  <w:sz w:val="20"/>
                  <w:szCs w:val="20"/>
                  <w:lang w:val="en-IE"/>
                </w:rPr>
                <w:delText>sales.messages.error.ERROR_CHECKING_AVAILABLE_STOCK</w:delText>
              </w:r>
            </w:del>
          </w:p>
        </w:tc>
      </w:tr>
      <w:tr w:rsidR="00C15473" w:rsidRPr="002937F1" w:rsidDel="00B155C8" w14:paraId="2CBED9FB" w14:textId="234BF68A" w:rsidTr="00180D71">
        <w:trPr>
          <w:del w:id="181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5829036" w14:textId="2BAE2A9A" w:rsidR="00C15473" w:rsidRPr="002937F1" w:rsidDel="00B155C8" w:rsidRDefault="00C15473" w:rsidP="00C15473">
            <w:pPr>
              <w:spacing w:before="120"/>
              <w:jc w:val="left"/>
              <w:rPr>
                <w:del w:id="18117" w:author="Author"/>
                <w:rFonts w:cs="Arial"/>
                <w:sz w:val="20"/>
                <w:szCs w:val="20"/>
                <w:lang w:val="en-IE"/>
              </w:rPr>
            </w:pPr>
            <w:del w:id="1811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E30835" w14:textId="5AFFD2E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19" w:author="Author"/>
                <w:rFonts w:cs="Arial"/>
                <w:color w:val="000000"/>
                <w:sz w:val="20"/>
                <w:szCs w:val="20"/>
                <w:lang w:val="en-IE"/>
              </w:rPr>
            </w:pPr>
            <w:ins w:id="18120" w:author="Author">
              <w:del w:id="18121" w:author="Author">
                <w:r w:rsidRPr="00E73B40" w:rsidDel="00B155C8">
                  <w:rPr>
                    <w:sz w:val="20"/>
                    <w:lang w:val="en-IE"/>
                  </w:rPr>
                  <w:delText>It was not possible to check the available stock on the chosen store.</w:delText>
                </w:r>
              </w:del>
            </w:ins>
            <w:del w:id="18122" w:author="Author">
              <w:r w:rsidRPr="002937F1" w:rsidDel="00B155C8">
                <w:rPr>
                  <w:rFonts w:cs="Arial"/>
                  <w:sz w:val="20"/>
                  <w:szCs w:val="20"/>
                  <w:lang w:val="en-IE"/>
                </w:rPr>
                <w:delText>It was not possible to check the available stock on the chosen store.</w:delText>
              </w:r>
            </w:del>
          </w:p>
        </w:tc>
      </w:tr>
      <w:tr w:rsidR="00180D71" w:rsidRPr="002937F1" w:rsidDel="00B155C8" w14:paraId="1E50144F" w14:textId="59E2D70C" w:rsidTr="00180D71">
        <w:trPr>
          <w:del w:id="1812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0BD4E46" w14:textId="41CF7F9E" w:rsidR="00180D71" w:rsidRPr="002937F1" w:rsidDel="00B155C8" w:rsidRDefault="00180D71" w:rsidP="00A169F1">
            <w:pPr>
              <w:spacing w:before="120"/>
              <w:jc w:val="left"/>
              <w:rPr>
                <w:del w:id="18124" w:author="Author"/>
                <w:rFonts w:cs="Arial"/>
                <w:sz w:val="20"/>
                <w:szCs w:val="20"/>
                <w:lang w:val="en-IE"/>
              </w:rPr>
            </w:pPr>
            <w:del w:id="18125" w:author="Author">
              <w:r w:rsidRPr="002937F1" w:rsidDel="00B155C8">
                <w:rPr>
                  <w:rFonts w:cs="Arial"/>
                  <w:sz w:val="20"/>
                  <w:szCs w:val="20"/>
                  <w:lang w:val="en-IE"/>
                </w:rPr>
                <w:delText>Message #</w:delText>
              </w:r>
            </w:del>
          </w:p>
        </w:tc>
        <w:tc>
          <w:tcPr>
            <w:tcW w:w="3903" w:type="pct"/>
            <w:tcBorders>
              <w:top w:val="single" w:sz="12" w:space="0" w:color="C00000"/>
            </w:tcBorders>
          </w:tcPr>
          <w:p w14:paraId="69708FF8" w14:textId="00BC7BB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26" w:author="Author"/>
                <w:rFonts w:cs="Arial"/>
                <w:i/>
                <w:color w:val="000000"/>
                <w:sz w:val="20"/>
                <w:szCs w:val="20"/>
                <w:lang w:val="en-IE"/>
              </w:rPr>
            </w:pPr>
            <w:del w:id="18127" w:author="Author">
              <w:r w:rsidRPr="002937F1" w:rsidDel="00B155C8">
                <w:rPr>
                  <w:rFonts w:cs="Arial"/>
                  <w:i/>
                  <w:sz w:val="20"/>
                  <w:szCs w:val="20"/>
                  <w:lang w:val="en-IE"/>
                </w:rPr>
                <w:delText>EM_SAL_33</w:delText>
              </w:r>
            </w:del>
          </w:p>
        </w:tc>
      </w:tr>
      <w:tr w:rsidR="00180D71" w:rsidRPr="002937F1" w:rsidDel="00B155C8" w14:paraId="2E7F95C1" w14:textId="6BE5619F" w:rsidTr="00180D71">
        <w:trPr>
          <w:del w:id="18128" w:author="Author"/>
        </w:trPr>
        <w:tc>
          <w:tcPr>
            <w:cnfStyle w:val="001000000000" w:firstRow="0" w:lastRow="0" w:firstColumn="1" w:lastColumn="0" w:oddVBand="0" w:evenVBand="0" w:oddHBand="0" w:evenHBand="0" w:firstRowFirstColumn="0" w:firstRowLastColumn="0" w:lastRowFirstColumn="0" w:lastRowLastColumn="0"/>
            <w:tcW w:w="1097" w:type="pct"/>
          </w:tcPr>
          <w:p w14:paraId="0127CDCE" w14:textId="1333A3E5" w:rsidR="00180D71" w:rsidRPr="002937F1" w:rsidDel="00B155C8" w:rsidRDefault="00180D71" w:rsidP="00A169F1">
            <w:pPr>
              <w:spacing w:before="120"/>
              <w:jc w:val="left"/>
              <w:rPr>
                <w:del w:id="18129" w:author="Author"/>
                <w:rFonts w:cs="Arial"/>
                <w:sz w:val="20"/>
                <w:szCs w:val="20"/>
                <w:lang w:val="en-IE"/>
              </w:rPr>
            </w:pPr>
            <w:del w:id="18130" w:author="Author">
              <w:r w:rsidRPr="002937F1" w:rsidDel="00B155C8">
                <w:rPr>
                  <w:rFonts w:cs="Arial"/>
                  <w:sz w:val="20"/>
                  <w:szCs w:val="20"/>
                  <w:lang w:val="en-IE"/>
                </w:rPr>
                <w:delText>Description</w:delText>
              </w:r>
            </w:del>
          </w:p>
        </w:tc>
        <w:tc>
          <w:tcPr>
            <w:tcW w:w="3903" w:type="pct"/>
          </w:tcPr>
          <w:p w14:paraId="6F0F06AA" w14:textId="65E3B6B6"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31" w:author="Author"/>
                <w:rFonts w:cs="Arial"/>
                <w:color w:val="000000"/>
                <w:sz w:val="20"/>
                <w:szCs w:val="20"/>
                <w:lang w:val="en-IE"/>
              </w:rPr>
            </w:pPr>
            <w:ins w:id="18132" w:author="Author">
              <w:del w:id="18133" w:author="Author">
                <w:r w:rsidRPr="00B40FC3" w:rsidDel="00B155C8">
                  <w:rPr>
                    <w:rFonts w:cs="Arial"/>
                    <w:sz w:val="20"/>
                    <w:szCs w:val="20"/>
                    <w:lang w:val="en-IE"/>
                  </w:rPr>
                  <w:delText>Message displayed if an error occurs while informing campaign system regarding customer's decision for the campaign</w:delText>
                </w:r>
              </w:del>
            </w:ins>
            <w:del w:id="18134" w:author="Author">
              <w:r w:rsidR="00180D71" w:rsidRPr="002937F1" w:rsidDel="00B155C8">
                <w:rPr>
                  <w:rFonts w:cs="Arial"/>
                  <w:sz w:val="20"/>
                  <w:szCs w:val="20"/>
                  <w:lang w:val="en-IE"/>
                </w:rPr>
                <w:delText>Message displayed if an error occurred when informing campaign system regarding customer's decision for the campaign</w:delText>
              </w:r>
            </w:del>
          </w:p>
        </w:tc>
      </w:tr>
      <w:tr w:rsidR="00180D71" w:rsidRPr="002937F1" w:rsidDel="00B155C8" w14:paraId="2691454C" w14:textId="105944B2" w:rsidTr="00180D71">
        <w:trPr>
          <w:del w:id="18135" w:author="Author"/>
        </w:trPr>
        <w:tc>
          <w:tcPr>
            <w:cnfStyle w:val="001000000000" w:firstRow="0" w:lastRow="0" w:firstColumn="1" w:lastColumn="0" w:oddVBand="0" w:evenVBand="0" w:oddHBand="0" w:evenHBand="0" w:firstRowFirstColumn="0" w:firstRowLastColumn="0" w:lastRowFirstColumn="0" w:lastRowLastColumn="0"/>
            <w:tcW w:w="1097" w:type="pct"/>
          </w:tcPr>
          <w:p w14:paraId="6FA0E500" w14:textId="5947F757" w:rsidR="00180D71" w:rsidRPr="002937F1" w:rsidDel="00B155C8" w:rsidRDefault="00180D71" w:rsidP="00A169F1">
            <w:pPr>
              <w:spacing w:before="120"/>
              <w:jc w:val="left"/>
              <w:rPr>
                <w:del w:id="18136" w:author="Author"/>
                <w:rFonts w:cs="Arial"/>
                <w:sz w:val="20"/>
                <w:szCs w:val="20"/>
                <w:lang w:val="en-IE"/>
              </w:rPr>
            </w:pPr>
            <w:del w:id="18137" w:author="Author">
              <w:r w:rsidRPr="002937F1" w:rsidDel="00B155C8">
                <w:rPr>
                  <w:rFonts w:cs="Arial"/>
                  <w:sz w:val="20"/>
                  <w:szCs w:val="20"/>
                  <w:lang w:val="en-IE"/>
                </w:rPr>
                <w:delText>Context</w:delText>
              </w:r>
            </w:del>
          </w:p>
        </w:tc>
        <w:tc>
          <w:tcPr>
            <w:tcW w:w="3903" w:type="pct"/>
          </w:tcPr>
          <w:p w14:paraId="0A7E33AE" w14:textId="5326BE24"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38" w:author="Author"/>
                <w:rFonts w:cs="Arial"/>
                <w:color w:val="000000"/>
                <w:sz w:val="20"/>
                <w:szCs w:val="20"/>
                <w:lang w:val="en-IE"/>
              </w:rPr>
            </w:pPr>
            <w:del w:id="18139" w:author="Author">
              <w:r w:rsidRPr="002937F1" w:rsidDel="00B155C8">
                <w:rPr>
                  <w:rFonts w:cs="Arial"/>
                  <w:sz w:val="20"/>
                  <w:szCs w:val="20"/>
                  <w:lang w:val="en-IE"/>
                </w:rPr>
                <w:delText>Sending customer's option for the campaign</w:delText>
              </w:r>
            </w:del>
          </w:p>
        </w:tc>
      </w:tr>
      <w:tr w:rsidR="00180D71" w:rsidRPr="002937F1" w:rsidDel="00B155C8" w14:paraId="72622953" w14:textId="38248DD8" w:rsidTr="00180D71">
        <w:trPr>
          <w:del w:id="181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E1C3918" w14:textId="4B4EEAB7" w:rsidR="00180D71" w:rsidRPr="002937F1" w:rsidDel="00B155C8" w:rsidRDefault="00180D71" w:rsidP="00A169F1">
            <w:pPr>
              <w:spacing w:before="120"/>
              <w:jc w:val="left"/>
              <w:rPr>
                <w:del w:id="18141" w:author="Author"/>
                <w:rFonts w:cs="Arial"/>
                <w:sz w:val="20"/>
                <w:szCs w:val="20"/>
                <w:lang w:val="en-IE"/>
              </w:rPr>
            </w:pPr>
            <w:del w:id="18142"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0BC72850" w14:textId="6AED9972"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43" w:author="Author"/>
                <w:rFonts w:cs="Arial"/>
                <w:color w:val="000000"/>
                <w:sz w:val="20"/>
                <w:szCs w:val="20"/>
                <w:lang w:val="en-IE"/>
              </w:rPr>
            </w:pPr>
            <w:del w:id="18144" w:author="Author">
              <w:r w:rsidRPr="002937F1" w:rsidDel="00B155C8">
                <w:rPr>
                  <w:rFonts w:cs="Arial"/>
                  <w:sz w:val="20"/>
                  <w:szCs w:val="20"/>
                  <w:lang w:val="en-IE"/>
                </w:rPr>
                <w:delText>sales.messages.error.ERROR_INFORMING_CAMPAIGN_SYSTEM</w:delText>
              </w:r>
            </w:del>
          </w:p>
        </w:tc>
      </w:tr>
      <w:tr w:rsidR="00C15473" w:rsidRPr="002937F1" w:rsidDel="00B155C8" w14:paraId="42816D01" w14:textId="56B84AFD" w:rsidTr="00180D71">
        <w:trPr>
          <w:del w:id="181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AD8520F" w14:textId="74DB32C8" w:rsidR="00C15473" w:rsidRPr="002937F1" w:rsidDel="00B155C8" w:rsidRDefault="00C15473" w:rsidP="00C15473">
            <w:pPr>
              <w:spacing w:before="120"/>
              <w:jc w:val="left"/>
              <w:rPr>
                <w:del w:id="18146" w:author="Author"/>
                <w:rFonts w:cs="Arial"/>
                <w:sz w:val="20"/>
                <w:szCs w:val="20"/>
                <w:lang w:val="en-IE"/>
              </w:rPr>
            </w:pPr>
            <w:del w:id="1814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7D0DB80" w14:textId="1C43239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48" w:author="Author"/>
                <w:rFonts w:cs="Arial"/>
                <w:color w:val="000000"/>
                <w:sz w:val="20"/>
                <w:szCs w:val="20"/>
                <w:lang w:val="en-IE"/>
              </w:rPr>
            </w:pPr>
            <w:ins w:id="18149" w:author="Author">
              <w:del w:id="18150" w:author="Author">
                <w:r w:rsidRPr="00E73B40" w:rsidDel="00B155C8">
                  <w:rPr>
                    <w:sz w:val="20"/>
                    <w:lang w:val="en-IE"/>
                  </w:rPr>
                  <w:delText>It was not possible inform the campaign system regarding the customer decision.</w:delText>
                </w:r>
              </w:del>
            </w:ins>
            <w:del w:id="18151" w:author="Author">
              <w:r w:rsidRPr="002937F1" w:rsidDel="00B155C8">
                <w:rPr>
                  <w:rFonts w:cs="Arial"/>
                  <w:sz w:val="20"/>
                  <w:szCs w:val="20"/>
                  <w:lang w:val="en-IE"/>
                </w:rPr>
                <w:delText>It was not possible inform the campaign system regarding the customer decision.</w:delText>
              </w:r>
            </w:del>
          </w:p>
        </w:tc>
      </w:tr>
      <w:tr w:rsidR="00180D71" w:rsidRPr="002937F1" w:rsidDel="00B155C8" w14:paraId="6A3925BC" w14:textId="36E7CDA5" w:rsidTr="00180D71">
        <w:trPr>
          <w:del w:id="1815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A3F9F58" w14:textId="63D76647" w:rsidR="00180D71" w:rsidRPr="002937F1" w:rsidDel="00B155C8" w:rsidRDefault="00180D71" w:rsidP="00A169F1">
            <w:pPr>
              <w:spacing w:before="120"/>
              <w:jc w:val="left"/>
              <w:rPr>
                <w:del w:id="18153" w:author="Author"/>
                <w:rFonts w:cs="Arial"/>
                <w:sz w:val="20"/>
                <w:szCs w:val="20"/>
                <w:lang w:val="en-IE"/>
              </w:rPr>
            </w:pPr>
            <w:del w:id="18154" w:author="Author">
              <w:r w:rsidRPr="002937F1" w:rsidDel="00B155C8">
                <w:rPr>
                  <w:rFonts w:cs="Arial"/>
                  <w:sz w:val="20"/>
                  <w:szCs w:val="20"/>
                  <w:lang w:val="en-IE"/>
                </w:rPr>
                <w:delText>Message #</w:delText>
              </w:r>
            </w:del>
          </w:p>
        </w:tc>
        <w:tc>
          <w:tcPr>
            <w:tcW w:w="3903" w:type="pct"/>
            <w:tcBorders>
              <w:top w:val="single" w:sz="12" w:space="0" w:color="C00000"/>
            </w:tcBorders>
          </w:tcPr>
          <w:p w14:paraId="75D0E6F4" w14:textId="774BED9E"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55" w:author="Author"/>
                <w:rFonts w:cs="Arial"/>
                <w:i/>
                <w:color w:val="000000"/>
                <w:sz w:val="20"/>
                <w:szCs w:val="20"/>
                <w:lang w:val="en-IE"/>
              </w:rPr>
            </w:pPr>
            <w:del w:id="18156" w:author="Author">
              <w:r w:rsidRPr="002937F1" w:rsidDel="00B155C8">
                <w:rPr>
                  <w:rFonts w:cs="Arial"/>
                  <w:i/>
                  <w:sz w:val="20"/>
                  <w:szCs w:val="20"/>
                  <w:lang w:val="en-IE"/>
                </w:rPr>
                <w:delText>EM_SAL_34</w:delText>
              </w:r>
            </w:del>
          </w:p>
        </w:tc>
      </w:tr>
      <w:tr w:rsidR="00180D71" w:rsidRPr="002937F1" w:rsidDel="00B155C8" w14:paraId="331ED25D" w14:textId="39D95EB6" w:rsidTr="00180D71">
        <w:trPr>
          <w:del w:id="18157" w:author="Author"/>
        </w:trPr>
        <w:tc>
          <w:tcPr>
            <w:cnfStyle w:val="001000000000" w:firstRow="0" w:lastRow="0" w:firstColumn="1" w:lastColumn="0" w:oddVBand="0" w:evenVBand="0" w:oddHBand="0" w:evenHBand="0" w:firstRowFirstColumn="0" w:firstRowLastColumn="0" w:lastRowFirstColumn="0" w:lastRowLastColumn="0"/>
            <w:tcW w:w="1097" w:type="pct"/>
          </w:tcPr>
          <w:p w14:paraId="2D698A52" w14:textId="3C32EF62" w:rsidR="00180D71" w:rsidRPr="002937F1" w:rsidDel="00B155C8" w:rsidRDefault="00180D71" w:rsidP="00A169F1">
            <w:pPr>
              <w:spacing w:before="120"/>
              <w:jc w:val="left"/>
              <w:rPr>
                <w:del w:id="18158" w:author="Author"/>
                <w:rFonts w:cs="Arial"/>
                <w:sz w:val="20"/>
                <w:szCs w:val="20"/>
                <w:lang w:val="en-IE"/>
              </w:rPr>
            </w:pPr>
            <w:del w:id="18159" w:author="Author">
              <w:r w:rsidRPr="002937F1" w:rsidDel="00B155C8">
                <w:rPr>
                  <w:rFonts w:cs="Arial"/>
                  <w:sz w:val="20"/>
                  <w:szCs w:val="20"/>
                  <w:lang w:val="en-IE"/>
                </w:rPr>
                <w:delText>Description</w:delText>
              </w:r>
            </w:del>
          </w:p>
        </w:tc>
        <w:tc>
          <w:tcPr>
            <w:tcW w:w="3903" w:type="pct"/>
          </w:tcPr>
          <w:p w14:paraId="44EC2A47" w14:textId="1AA15227"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60" w:author="Author"/>
                <w:rFonts w:cs="Arial"/>
                <w:color w:val="000000"/>
                <w:sz w:val="20"/>
                <w:szCs w:val="20"/>
                <w:lang w:val="en-IE"/>
              </w:rPr>
            </w:pPr>
            <w:ins w:id="18161" w:author="Author">
              <w:del w:id="18162" w:author="Author">
                <w:r w:rsidRPr="00B40FC3" w:rsidDel="00B155C8">
                  <w:rPr>
                    <w:rFonts w:cs="Arial"/>
                    <w:sz w:val="20"/>
                    <w:szCs w:val="20"/>
                    <w:lang w:val="en-IE"/>
                  </w:rPr>
                  <w:delText>Message displayed if an error occurs while generating voucher ID</w:delText>
                </w:r>
              </w:del>
            </w:ins>
            <w:del w:id="18163" w:author="Author">
              <w:r w:rsidR="00180D71" w:rsidRPr="002937F1" w:rsidDel="00B155C8">
                <w:rPr>
                  <w:rFonts w:cs="Arial"/>
                  <w:sz w:val="20"/>
                  <w:szCs w:val="20"/>
                  <w:lang w:val="en-IE"/>
                </w:rPr>
                <w:delText>Message displayed if an error occured when generating voucher ID</w:delText>
              </w:r>
            </w:del>
          </w:p>
        </w:tc>
      </w:tr>
      <w:tr w:rsidR="00180D71" w:rsidRPr="002937F1" w:rsidDel="00B155C8" w14:paraId="1E89DC75" w14:textId="59F3EA4F" w:rsidTr="00180D71">
        <w:trPr>
          <w:del w:id="18164" w:author="Author"/>
        </w:trPr>
        <w:tc>
          <w:tcPr>
            <w:cnfStyle w:val="001000000000" w:firstRow="0" w:lastRow="0" w:firstColumn="1" w:lastColumn="0" w:oddVBand="0" w:evenVBand="0" w:oddHBand="0" w:evenHBand="0" w:firstRowFirstColumn="0" w:firstRowLastColumn="0" w:lastRowFirstColumn="0" w:lastRowLastColumn="0"/>
            <w:tcW w:w="1097" w:type="pct"/>
          </w:tcPr>
          <w:p w14:paraId="40791B31" w14:textId="7416A931" w:rsidR="00180D71" w:rsidRPr="002937F1" w:rsidDel="00B155C8" w:rsidRDefault="00180D71" w:rsidP="00A169F1">
            <w:pPr>
              <w:spacing w:before="120"/>
              <w:jc w:val="left"/>
              <w:rPr>
                <w:del w:id="18165" w:author="Author"/>
                <w:rFonts w:cs="Arial"/>
                <w:sz w:val="20"/>
                <w:szCs w:val="20"/>
                <w:lang w:val="en-IE"/>
              </w:rPr>
            </w:pPr>
            <w:del w:id="18166" w:author="Author">
              <w:r w:rsidRPr="002937F1" w:rsidDel="00B155C8">
                <w:rPr>
                  <w:rFonts w:cs="Arial"/>
                  <w:sz w:val="20"/>
                  <w:szCs w:val="20"/>
                  <w:lang w:val="en-IE"/>
                </w:rPr>
                <w:delText>Context</w:delText>
              </w:r>
            </w:del>
          </w:p>
        </w:tc>
        <w:tc>
          <w:tcPr>
            <w:tcW w:w="3903" w:type="pct"/>
          </w:tcPr>
          <w:p w14:paraId="011505BD" w14:textId="6D5E6920"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67" w:author="Author"/>
                <w:rFonts w:cs="Arial"/>
                <w:color w:val="000000"/>
                <w:sz w:val="20"/>
                <w:szCs w:val="20"/>
                <w:lang w:val="en-IE"/>
              </w:rPr>
            </w:pPr>
            <w:del w:id="18168" w:author="Author">
              <w:r w:rsidRPr="002937F1" w:rsidDel="00B155C8">
                <w:rPr>
                  <w:rFonts w:cs="Arial"/>
                  <w:sz w:val="20"/>
                  <w:szCs w:val="20"/>
                  <w:lang w:val="en-IE"/>
                </w:rPr>
                <w:delText>Getting voucher ID</w:delText>
              </w:r>
            </w:del>
          </w:p>
        </w:tc>
      </w:tr>
      <w:tr w:rsidR="00180D71" w:rsidRPr="002937F1" w:rsidDel="00B155C8" w14:paraId="00AE41D5" w14:textId="6906DFA8" w:rsidTr="00180D71">
        <w:trPr>
          <w:del w:id="181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9DB4235" w14:textId="7BE34E3F" w:rsidR="00180D71" w:rsidRPr="002937F1" w:rsidDel="00B155C8" w:rsidRDefault="00180D71" w:rsidP="00A169F1">
            <w:pPr>
              <w:spacing w:before="120"/>
              <w:jc w:val="left"/>
              <w:rPr>
                <w:del w:id="18170" w:author="Author"/>
                <w:rFonts w:cs="Arial"/>
                <w:sz w:val="20"/>
                <w:szCs w:val="20"/>
                <w:lang w:val="en-IE"/>
              </w:rPr>
            </w:pPr>
            <w:del w:id="18171"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5B87B817" w14:textId="0EF1B05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72" w:author="Author"/>
                <w:rFonts w:cs="Arial"/>
                <w:color w:val="000000"/>
                <w:sz w:val="20"/>
                <w:szCs w:val="20"/>
                <w:lang w:val="en-IE"/>
              </w:rPr>
            </w:pPr>
            <w:del w:id="18173" w:author="Author">
              <w:r w:rsidRPr="002937F1" w:rsidDel="00B155C8">
                <w:rPr>
                  <w:rFonts w:cs="Arial"/>
                  <w:sz w:val="20"/>
                  <w:szCs w:val="20"/>
                  <w:lang w:val="en-IE"/>
                </w:rPr>
                <w:delText>sales.messages.error.ERROR_GENERATING_TOPUP_VOUCHER</w:delText>
              </w:r>
            </w:del>
          </w:p>
        </w:tc>
      </w:tr>
      <w:tr w:rsidR="00C15473" w:rsidRPr="002937F1" w:rsidDel="00B155C8" w14:paraId="229A292F" w14:textId="3547A201" w:rsidTr="00180D71">
        <w:trPr>
          <w:del w:id="1817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82040BA" w14:textId="092F2790" w:rsidR="00C15473" w:rsidRPr="002937F1" w:rsidDel="00B155C8" w:rsidRDefault="00C15473" w:rsidP="00C15473">
            <w:pPr>
              <w:spacing w:before="120"/>
              <w:jc w:val="left"/>
              <w:rPr>
                <w:del w:id="18175" w:author="Author"/>
                <w:rFonts w:cs="Arial"/>
                <w:sz w:val="20"/>
                <w:szCs w:val="20"/>
                <w:lang w:val="en-IE"/>
              </w:rPr>
            </w:pPr>
            <w:del w:id="1817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85FE9D3" w14:textId="09C0674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77" w:author="Author"/>
                <w:rFonts w:cs="Arial"/>
                <w:color w:val="000000"/>
                <w:sz w:val="20"/>
                <w:szCs w:val="20"/>
                <w:lang w:val="en-IE"/>
              </w:rPr>
            </w:pPr>
            <w:ins w:id="18178" w:author="Author">
              <w:del w:id="18179" w:author="Author">
                <w:r w:rsidRPr="00E73B40" w:rsidDel="00B155C8">
                  <w:rPr>
                    <w:sz w:val="20"/>
                    <w:lang w:val="en-IE"/>
                  </w:rPr>
                  <w:delText>It was not possible to generate the top up voucher ID.</w:delText>
                </w:r>
                <w:r w:rsidDel="00B155C8">
                  <w:rPr>
                    <w:sz w:val="20"/>
                    <w:lang w:val="en-IE"/>
                  </w:rPr>
                  <w:delText xml:space="preserve"> Please try again.</w:delText>
                </w:r>
              </w:del>
            </w:ins>
            <w:del w:id="18180" w:author="Author">
              <w:r w:rsidRPr="002937F1" w:rsidDel="00B155C8">
                <w:rPr>
                  <w:rFonts w:cs="Arial"/>
                  <w:sz w:val="20"/>
                  <w:szCs w:val="20"/>
                  <w:lang w:val="en-IE"/>
                </w:rPr>
                <w:delText>It was not possible to generate the top up voucher ID.</w:delText>
              </w:r>
            </w:del>
          </w:p>
        </w:tc>
      </w:tr>
      <w:tr w:rsidR="00180D71" w:rsidRPr="002937F1" w:rsidDel="00B155C8" w14:paraId="23951EB2" w14:textId="2F3CA155" w:rsidTr="00180D71">
        <w:trPr>
          <w:del w:id="1818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2AA846" w14:textId="739A2391" w:rsidR="00180D71" w:rsidRPr="002937F1" w:rsidDel="00B155C8" w:rsidRDefault="00180D71" w:rsidP="00A169F1">
            <w:pPr>
              <w:spacing w:before="120"/>
              <w:jc w:val="left"/>
              <w:rPr>
                <w:del w:id="18182" w:author="Author"/>
                <w:rFonts w:cs="Arial"/>
                <w:sz w:val="20"/>
                <w:szCs w:val="20"/>
                <w:lang w:val="en-IE"/>
              </w:rPr>
            </w:pPr>
            <w:del w:id="18183" w:author="Author">
              <w:r w:rsidRPr="002937F1" w:rsidDel="00B155C8">
                <w:rPr>
                  <w:rFonts w:cs="Arial"/>
                  <w:sz w:val="20"/>
                  <w:szCs w:val="20"/>
                  <w:lang w:val="en-IE"/>
                </w:rPr>
                <w:delText>Message #</w:delText>
              </w:r>
            </w:del>
          </w:p>
        </w:tc>
        <w:tc>
          <w:tcPr>
            <w:tcW w:w="3903" w:type="pct"/>
            <w:tcBorders>
              <w:top w:val="single" w:sz="12" w:space="0" w:color="C00000"/>
            </w:tcBorders>
          </w:tcPr>
          <w:p w14:paraId="728641BF" w14:textId="4A72C000"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84" w:author="Author"/>
                <w:rFonts w:cs="Arial"/>
                <w:i/>
                <w:color w:val="000000"/>
                <w:sz w:val="20"/>
                <w:szCs w:val="20"/>
                <w:lang w:val="en-IE"/>
              </w:rPr>
            </w:pPr>
            <w:del w:id="18185" w:author="Author">
              <w:r w:rsidRPr="002937F1" w:rsidDel="00B155C8">
                <w:rPr>
                  <w:rFonts w:cs="Arial"/>
                  <w:i/>
                  <w:sz w:val="20"/>
                  <w:szCs w:val="20"/>
                  <w:lang w:val="en-IE"/>
                </w:rPr>
                <w:delText>EM_SAL_35</w:delText>
              </w:r>
            </w:del>
          </w:p>
        </w:tc>
      </w:tr>
      <w:tr w:rsidR="00180D71" w:rsidRPr="002937F1" w:rsidDel="00B155C8" w14:paraId="7FF161A4" w14:textId="1A077119" w:rsidTr="00180D71">
        <w:trPr>
          <w:del w:id="18186" w:author="Author"/>
        </w:trPr>
        <w:tc>
          <w:tcPr>
            <w:cnfStyle w:val="001000000000" w:firstRow="0" w:lastRow="0" w:firstColumn="1" w:lastColumn="0" w:oddVBand="0" w:evenVBand="0" w:oddHBand="0" w:evenHBand="0" w:firstRowFirstColumn="0" w:firstRowLastColumn="0" w:lastRowFirstColumn="0" w:lastRowLastColumn="0"/>
            <w:tcW w:w="1097" w:type="pct"/>
          </w:tcPr>
          <w:p w14:paraId="2AC75221" w14:textId="37E76EC0" w:rsidR="00180D71" w:rsidRPr="002937F1" w:rsidDel="00B155C8" w:rsidRDefault="00180D71" w:rsidP="00A169F1">
            <w:pPr>
              <w:spacing w:before="120"/>
              <w:jc w:val="left"/>
              <w:rPr>
                <w:del w:id="18187" w:author="Author"/>
                <w:rFonts w:cs="Arial"/>
                <w:sz w:val="20"/>
                <w:szCs w:val="20"/>
                <w:lang w:val="en-IE"/>
              </w:rPr>
            </w:pPr>
            <w:del w:id="18188" w:author="Author">
              <w:r w:rsidRPr="002937F1" w:rsidDel="00B155C8">
                <w:rPr>
                  <w:rFonts w:cs="Arial"/>
                  <w:sz w:val="20"/>
                  <w:szCs w:val="20"/>
                  <w:lang w:val="en-IE"/>
                </w:rPr>
                <w:delText>Description</w:delText>
              </w:r>
            </w:del>
          </w:p>
        </w:tc>
        <w:tc>
          <w:tcPr>
            <w:tcW w:w="3903" w:type="pct"/>
          </w:tcPr>
          <w:p w14:paraId="3BA6900F" w14:textId="5A8ACDD6"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89" w:author="Author"/>
                <w:rFonts w:cs="Arial"/>
                <w:color w:val="000000"/>
                <w:sz w:val="20"/>
                <w:szCs w:val="20"/>
                <w:lang w:val="en-IE"/>
              </w:rPr>
            </w:pPr>
            <w:ins w:id="18190" w:author="Author">
              <w:del w:id="18191" w:author="Author">
                <w:r w:rsidRPr="00B40FC3" w:rsidDel="00B155C8">
                  <w:rPr>
                    <w:rFonts w:cs="Arial"/>
                    <w:sz w:val="20"/>
                    <w:szCs w:val="20"/>
                    <w:lang w:val="en-IE"/>
                  </w:rPr>
                  <w:delText>Message displayed if an error occurs while sending SMS with port-in code</w:delText>
                </w:r>
              </w:del>
            </w:ins>
            <w:del w:id="18192" w:author="Author">
              <w:r w:rsidR="00180D71" w:rsidRPr="002937F1" w:rsidDel="00B155C8">
                <w:rPr>
                  <w:rFonts w:cs="Arial"/>
                  <w:sz w:val="20"/>
                  <w:szCs w:val="20"/>
                  <w:lang w:val="en-IE"/>
                </w:rPr>
                <w:delText>Message displayed when an error sending SMS with port-in code occurs</w:delText>
              </w:r>
            </w:del>
          </w:p>
        </w:tc>
      </w:tr>
      <w:tr w:rsidR="00180D71" w:rsidRPr="002937F1" w:rsidDel="00B155C8" w14:paraId="5FBC255D" w14:textId="510D2452" w:rsidTr="00180D71">
        <w:trPr>
          <w:del w:id="18193" w:author="Author"/>
        </w:trPr>
        <w:tc>
          <w:tcPr>
            <w:cnfStyle w:val="001000000000" w:firstRow="0" w:lastRow="0" w:firstColumn="1" w:lastColumn="0" w:oddVBand="0" w:evenVBand="0" w:oddHBand="0" w:evenHBand="0" w:firstRowFirstColumn="0" w:firstRowLastColumn="0" w:lastRowFirstColumn="0" w:lastRowLastColumn="0"/>
            <w:tcW w:w="1097" w:type="pct"/>
          </w:tcPr>
          <w:p w14:paraId="6A3BDABE" w14:textId="1EFE9A9B" w:rsidR="00180D71" w:rsidRPr="002937F1" w:rsidDel="00B155C8" w:rsidRDefault="00180D71" w:rsidP="00A169F1">
            <w:pPr>
              <w:spacing w:before="120"/>
              <w:jc w:val="left"/>
              <w:rPr>
                <w:del w:id="18194" w:author="Author"/>
                <w:rFonts w:cs="Arial"/>
                <w:sz w:val="20"/>
                <w:szCs w:val="20"/>
                <w:lang w:val="en-IE"/>
              </w:rPr>
            </w:pPr>
            <w:del w:id="18195" w:author="Author">
              <w:r w:rsidRPr="002937F1" w:rsidDel="00B155C8">
                <w:rPr>
                  <w:rFonts w:cs="Arial"/>
                  <w:sz w:val="20"/>
                  <w:szCs w:val="20"/>
                  <w:lang w:val="en-IE"/>
                </w:rPr>
                <w:delText>Context</w:delText>
              </w:r>
            </w:del>
          </w:p>
        </w:tc>
        <w:tc>
          <w:tcPr>
            <w:tcW w:w="3903" w:type="pct"/>
          </w:tcPr>
          <w:p w14:paraId="1543A921" w14:textId="01E1DDF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96" w:author="Author"/>
                <w:rFonts w:cs="Arial"/>
                <w:color w:val="000000"/>
                <w:sz w:val="20"/>
                <w:szCs w:val="20"/>
                <w:lang w:val="en-IE"/>
              </w:rPr>
            </w:pPr>
            <w:del w:id="18197" w:author="Author">
              <w:r w:rsidRPr="002937F1" w:rsidDel="00B155C8">
                <w:rPr>
                  <w:rFonts w:cs="Arial"/>
                  <w:sz w:val="20"/>
                  <w:szCs w:val="20"/>
                  <w:lang w:val="en-IE"/>
                </w:rPr>
                <w:delText>Generating port-in code</w:delText>
              </w:r>
            </w:del>
          </w:p>
        </w:tc>
      </w:tr>
      <w:tr w:rsidR="00180D71" w:rsidRPr="002937F1" w:rsidDel="00B155C8" w14:paraId="711FE0B7" w14:textId="52C82065" w:rsidTr="00180D71">
        <w:trPr>
          <w:del w:id="1819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FF23A79" w14:textId="634F4DCA" w:rsidR="00180D71" w:rsidRPr="002937F1" w:rsidDel="00B155C8" w:rsidRDefault="00180D71" w:rsidP="00A169F1">
            <w:pPr>
              <w:spacing w:before="120"/>
              <w:jc w:val="left"/>
              <w:rPr>
                <w:del w:id="18199" w:author="Author"/>
                <w:rFonts w:cs="Arial"/>
                <w:sz w:val="20"/>
                <w:szCs w:val="20"/>
                <w:lang w:val="en-IE"/>
              </w:rPr>
            </w:pPr>
            <w:del w:id="18200"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1ABA1E0F" w14:textId="596D57A4"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01" w:author="Author"/>
                <w:rFonts w:cs="Arial"/>
                <w:color w:val="000000"/>
                <w:sz w:val="20"/>
                <w:szCs w:val="20"/>
                <w:lang w:val="en-IE"/>
              </w:rPr>
            </w:pPr>
            <w:del w:id="18202" w:author="Author">
              <w:r w:rsidRPr="002937F1" w:rsidDel="00B155C8">
                <w:rPr>
                  <w:rFonts w:cs="Arial"/>
                  <w:sz w:val="20"/>
                  <w:szCs w:val="20"/>
                  <w:lang w:val="en-IE"/>
                </w:rPr>
                <w:delText>sales.messages.error.ERROR_SENDING_SMS</w:delText>
              </w:r>
            </w:del>
          </w:p>
        </w:tc>
      </w:tr>
      <w:tr w:rsidR="00C15473" w:rsidRPr="002937F1" w:rsidDel="00B155C8" w14:paraId="2B9D3565" w14:textId="0B0A0A94" w:rsidTr="00180D71">
        <w:trPr>
          <w:del w:id="1820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EFCC051" w14:textId="39F384E6" w:rsidR="00C15473" w:rsidRPr="002937F1" w:rsidDel="00B155C8" w:rsidRDefault="00C15473" w:rsidP="00C15473">
            <w:pPr>
              <w:spacing w:before="120"/>
              <w:jc w:val="left"/>
              <w:rPr>
                <w:del w:id="18204" w:author="Author"/>
                <w:rFonts w:cs="Arial"/>
                <w:sz w:val="20"/>
                <w:szCs w:val="20"/>
                <w:lang w:val="en-IE"/>
              </w:rPr>
            </w:pPr>
            <w:del w:id="1820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16ADC95" w14:textId="45B9FC1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06" w:author="Author"/>
                <w:rFonts w:cs="Arial"/>
                <w:color w:val="000000"/>
                <w:sz w:val="20"/>
                <w:szCs w:val="20"/>
                <w:lang w:val="en-IE"/>
              </w:rPr>
            </w:pPr>
            <w:ins w:id="18207" w:author="Author">
              <w:del w:id="18208" w:author="Author">
                <w:r w:rsidRPr="00E73B40" w:rsidDel="00B155C8">
                  <w:rPr>
                    <w:sz w:val="20"/>
                    <w:lang w:val="en-IE"/>
                  </w:rPr>
                  <w:delText>An error occurred while sending SMS. Please try again.</w:delText>
                </w:r>
              </w:del>
            </w:ins>
            <w:del w:id="18209" w:author="Author">
              <w:r w:rsidRPr="002937F1" w:rsidDel="00B155C8">
                <w:rPr>
                  <w:rFonts w:cs="Arial"/>
                  <w:sz w:val="20"/>
                  <w:szCs w:val="20"/>
                  <w:lang w:val="en-IE"/>
                </w:rPr>
                <w:delText>An error occurred while sending SMS. Please try again.</w:delText>
              </w:r>
            </w:del>
          </w:p>
        </w:tc>
      </w:tr>
      <w:tr w:rsidR="00180D71" w:rsidRPr="002937F1" w:rsidDel="00B155C8" w14:paraId="1951918D" w14:textId="20AF7FBB" w:rsidTr="00180D71">
        <w:trPr>
          <w:del w:id="1821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9162182" w14:textId="3162910E" w:rsidR="00180D71" w:rsidRPr="002937F1" w:rsidDel="00B155C8" w:rsidRDefault="00180D71" w:rsidP="00A169F1">
            <w:pPr>
              <w:spacing w:before="120"/>
              <w:jc w:val="left"/>
              <w:rPr>
                <w:del w:id="18211" w:author="Author"/>
                <w:rFonts w:cs="Arial"/>
                <w:sz w:val="20"/>
                <w:szCs w:val="20"/>
                <w:lang w:val="en-IE"/>
              </w:rPr>
            </w:pPr>
            <w:del w:id="18212" w:author="Author">
              <w:r w:rsidRPr="002937F1" w:rsidDel="00B155C8">
                <w:rPr>
                  <w:rFonts w:cs="Arial"/>
                  <w:sz w:val="20"/>
                  <w:szCs w:val="20"/>
                  <w:lang w:val="en-IE"/>
                </w:rPr>
                <w:delText>Message #</w:delText>
              </w:r>
            </w:del>
          </w:p>
        </w:tc>
        <w:tc>
          <w:tcPr>
            <w:tcW w:w="3903" w:type="pct"/>
            <w:tcBorders>
              <w:top w:val="single" w:sz="12" w:space="0" w:color="C00000"/>
            </w:tcBorders>
          </w:tcPr>
          <w:p w14:paraId="71104C71" w14:textId="5FD8F15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13" w:author="Author"/>
                <w:rFonts w:cs="Arial"/>
                <w:i/>
                <w:color w:val="000000"/>
                <w:sz w:val="20"/>
                <w:szCs w:val="20"/>
                <w:lang w:val="en-IE"/>
              </w:rPr>
            </w:pPr>
            <w:del w:id="18214" w:author="Author">
              <w:r w:rsidRPr="002937F1" w:rsidDel="00B155C8">
                <w:rPr>
                  <w:rFonts w:cs="Arial"/>
                  <w:i/>
                  <w:sz w:val="20"/>
                  <w:szCs w:val="20"/>
                  <w:lang w:val="en-IE"/>
                </w:rPr>
                <w:delText>EM_SAL_36</w:delText>
              </w:r>
            </w:del>
          </w:p>
        </w:tc>
      </w:tr>
      <w:tr w:rsidR="00180D71" w:rsidRPr="002937F1" w:rsidDel="00B155C8" w14:paraId="5F7376CB" w14:textId="07541776" w:rsidTr="00180D71">
        <w:trPr>
          <w:del w:id="18215" w:author="Author"/>
        </w:trPr>
        <w:tc>
          <w:tcPr>
            <w:cnfStyle w:val="001000000000" w:firstRow="0" w:lastRow="0" w:firstColumn="1" w:lastColumn="0" w:oddVBand="0" w:evenVBand="0" w:oddHBand="0" w:evenHBand="0" w:firstRowFirstColumn="0" w:firstRowLastColumn="0" w:lastRowFirstColumn="0" w:lastRowLastColumn="0"/>
            <w:tcW w:w="1097" w:type="pct"/>
          </w:tcPr>
          <w:p w14:paraId="6949837F" w14:textId="04C26215" w:rsidR="00180D71" w:rsidRPr="002937F1" w:rsidDel="00B155C8" w:rsidRDefault="00180D71" w:rsidP="00A169F1">
            <w:pPr>
              <w:spacing w:before="120"/>
              <w:jc w:val="left"/>
              <w:rPr>
                <w:del w:id="18216" w:author="Author"/>
                <w:rFonts w:cs="Arial"/>
                <w:sz w:val="20"/>
                <w:szCs w:val="20"/>
                <w:lang w:val="en-IE"/>
              </w:rPr>
            </w:pPr>
            <w:del w:id="18217" w:author="Author">
              <w:r w:rsidRPr="002937F1" w:rsidDel="00B155C8">
                <w:rPr>
                  <w:rFonts w:cs="Arial"/>
                  <w:sz w:val="20"/>
                  <w:szCs w:val="20"/>
                  <w:lang w:val="en-IE"/>
                </w:rPr>
                <w:delText>Description</w:delText>
              </w:r>
            </w:del>
          </w:p>
        </w:tc>
        <w:tc>
          <w:tcPr>
            <w:tcW w:w="3903" w:type="pct"/>
          </w:tcPr>
          <w:p w14:paraId="44467E98" w14:textId="2538990C"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18" w:author="Author"/>
                <w:rFonts w:cs="Arial"/>
                <w:color w:val="000000"/>
                <w:sz w:val="20"/>
                <w:szCs w:val="20"/>
                <w:lang w:val="en-IE"/>
              </w:rPr>
            </w:pPr>
            <w:del w:id="18219" w:author="Author">
              <w:r w:rsidRPr="002937F1" w:rsidDel="00B155C8">
                <w:rPr>
                  <w:rFonts w:cs="Arial"/>
                  <w:sz w:val="20"/>
                  <w:szCs w:val="20"/>
                  <w:lang w:val="en-IE"/>
                </w:rPr>
                <w:delText>Message displayed if the previously selected offer is no longer available for the installation address</w:delText>
              </w:r>
            </w:del>
          </w:p>
        </w:tc>
      </w:tr>
      <w:tr w:rsidR="00180D71" w:rsidRPr="002937F1" w:rsidDel="00B155C8" w14:paraId="35E8C18D" w14:textId="4AF26CB8" w:rsidTr="00180D71">
        <w:trPr>
          <w:del w:id="18220" w:author="Author"/>
        </w:trPr>
        <w:tc>
          <w:tcPr>
            <w:cnfStyle w:val="001000000000" w:firstRow="0" w:lastRow="0" w:firstColumn="1" w:lastColumn="0" w:oddVBand="0" w:evenVBand="0" w:oddHBand="0" w:evenHBand="0" w:firstRowFirstColumn="0" w:firstRowLastColumn="0" w:lastRowFirstColumn="0" w:lastRowLastColumn="0"/>
            <w:tcW w:w="1097" w:type="pct"/>
          </w:tcPr>
          <w:p w14:paraId="6BA120F6" w14:textId="77856111" w:rsidR="00180D71" w:rsidRPr="002937F1" w:rsidDel="00B155C8" w:rsidRDefault="00180D71" w:rsidP="00A169F1">
            <w:pPr>
              <w:spacing w:before="120"/>
              <w:jc w:val="left"/>
              <w:rPr>
                <w:del w:id="18221" w:author="Author"/>
                <w:rFonts w:cs="Arial"/>
                <w:sz w:val="20"/>
                <w:szCs w:val="20"/>
                <w:lang w:val="en-IE"/>
              </w:rPr>
            </w:pPr>
            <w:del w:id="18222" w:author="Author">
              <w:r w:rsidRPr="002937F1" w:rsidDel="00B155C8">
                <w:rPr>
                  <w:rFonts w:cs="Arial"/>
                  <w:sz w:val="20"/>
                  <w:szCs w:val="20"/>
                  <w:lang w:val="en-IE"/>
                </w:rPr>
                <w:delText>Context</w:delText>
              </w:r>
            </w:del>
          </w:p>
        </w:tc>
        <w:tc>
          <w:tcPr>
            <w:tcW w:w="3903" w:type="pct"/>
          </w:tcPr>
          <w:p w14:paraId="1F7A67B1" w14:textId="6E18DD6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23" w:author="Author"/>
                <w:rFonts w:cs="Arial"/>
                <w:color w:val="000000"/>
                <w:sz w:val="20"/>
                <w:szCs w:val="20"/>
                <w:lang w:val="en-IE"/>
              </w:rPr>
            </w:pPr>
            <w:del w:id="18224" w:author="Author">
              <w:r w:rsidRPr="002937F1" w:rsidDel="00B155C8">
                <w:rPr>
                  <w:rFonts w:cs="Arial"/>
                  <w:sz w:val="20"/>
                  <w:szCs w:val="20"/>
                  <w:lang w:val="en-IE"/>
                </w:rPr>
                <w:delText>Recovering process</w:delText>
              </w:r>
            </w:del>
          </w:p>
        </w:tc>
      </w:tr>
      <w:tr w:rsidR="00180D71" w:rsidRPr="002937F1" w:rsidDel="00B155C8" w14:paraId="3AF1395A" w14:textId="6B5292B7" w:rsidTr="00180D71">
        <w:trPr>
          <w:del w:id="1822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D56064E" w14:textId="5DBAA136" w:rsidR="00180D71" w:rsidRPr="002937F1" w:rsidDel="00B155C8" w:rsidRDefault="00180D71" w:rsidP="00A169F1">
            <w:pPr>
              <w:spacing w:before="120"/>
              <w:jc w:val="left"/>
              <w:rPr>
                <w:del w:id="18226" w:author="Author"/>
                <w:rFonts w:cs="Arial"/>
                <w:sz w:val="20"/>
                <w:szCs w:val="20"/>
                <w:lang w:val="en-IE"/>
              </w:rPr>
            </w:pPr>
            <w:del w:id="18227"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283CAE23" w14:textId="1049691F"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28" w:author="Author"/>
                <w:rFonts w:cs="Arial"/>
                <w:color w:val="000000"/>
                <w:sz w:val="20"/>
                <w:szCs w:val="20"/>
                <w:lang w:val="en-IE"/>
              </w:rPr>
            </w:pPr>
            <w:del w:id="18229" w:author="Author">
              <w:r w:rsidRPr="002937F1" w:rsidDel="00B155C8">
                <w:rPr>
                  <w:rFonts w:cs="Arial"/>
                  <w:sz w:val="20"/>
                  <w:szCs w:val="20"/>
                  <w:lang w:val="en-IE"/>
                </w:rPr>
                <w:delText>sales.messages.error.ERROR_OFFER_NO_LONGER_AVAILABLE_FOR_ADDRESS</w:delText>
              </w:r>
            </w:del>
          </w:p>
        </w:tc>
      </w:tr>
      <w:tr w:rsidR="00180D71" w:rsidRPr="002937F1" w:rsidDel="00B155C8" w14:paraId="43F00AFE" w14:textId="76F8F742" w:rsidTr="00180D71">
        <w:trPr>
          <w:del w:id="182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331F3DB" w14:textId="1E74A0CE" w:rsidR="00180D71" w:rsidRPr="002937F1" w:rsidDel="00B155C8" w:rsidRDefault="00180D71" w:rsidP="00A169F1">
            <w:pPr>
              <w:spacing w:before="120"/>
              <w:jc w:val="left"/>
              <w:rPr>
                <w:del w:id="18231" w:author="Author"/>
                <w:rFonts w:cs="Arial"/>
                <w:sz w:val="20"/>
                <w:szCs w:val="20"/>
                <w:lang w:val="en-IE"/>
              </w:rPr>
            </w:pPr>
            <w:del w:id="1823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E65014F" w14:textId="59DC6419"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33" w:author="Author"/>
                <w:rFonts w:cs="Arial"/>
                <w:color w:val="000000"/>
                <w:sz w:val="20"/>
                <w:szCs w:val="20"/>
                <w:lang w:val="en-IE"/>
              </w:rPr>
            </w:pPr>
            <w:del w:id="18234" w:author="Author">
              <w:r w:rsidRPr="002937F1" w:rsidDel="00B155C8">
                <w:rPr>
                  <w:rFonts w:cs="Arial"/>
                  <w:sz w:val="20"/>
                  <w:szCs w:val="20"/>
                  <w:lang w:val="en-IE"/>
                </w:rPr>
                <w:delText>The chosen offer is no longer available on the installation address.</w:delText>
              </w:r>
            </w:del>
          </w:p>
        </w:tc>
      </w:tr>
      <w:tr w:rsidR="00180D71" w:rsidRPr="002937F1" w:rsidDel="00B155C8" w14:paraId="650CA879" w14:textId="4B54AC94" w:rsidTr="00180D71">
        <w:trPr>
          <w:del w:id="1823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E27D33" w14:textId="5839E315" w:rsidR="00180D71" w:rsidRPr="002937F1" w:rsidDel="00B155C8" w:rsidRDefault="00180D71" w:rsidP="00A169F1">
            <w:pPr>
              <w:spacing w:before="120"/>
              <w:jc w:val="left"/>
              <w:rPr>
                <w:del w:id="18236" w:author="Author"/>
                <w:rFonts w:cs="Arial"/>
                <w:sz w:val="20"/>
                <w:szCs w:val="20"/>
                <w:lang w:val="en-IE"/>
              </w:rPr>
            </w:pPr>
            <w:del w:id="18237" w:author="Author">
              <w:r w:rsidRPr="002937F1" w:rsidDel="00B155C8">
                <w:rPr>
                  <w:rFonts w:cs="Arial"/>
                  <w:sz w:val="20"/>
                  <w:szCs w:val="20"/>
                  <w:lang w:val="en-IE"/>
                </w:rPr>
                <w:delText>Message #</w:delText>
              </w:r>
            </w:del>
          </w:p>
        </w:tc>
        <w:tc>
          <w:tcPr>
            <w:tcW w:w="3903" w:type="pct"/>
            <w:tcBorders>
              <w:top w:val="single" w:sz="12" w:space="0" w:color="C00000"/>
            </w:tcBorders>
          </w:tcPr>
          <w:p w14:paraId="0DE9FFF2" w14:textId="2F14C84B"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38" w:author="Author"/>
                <w:rFonts w:cs="Arial"/>
                <w:i/>
                <w:color w:val="000000"/>
                <w:sz w:val="20"/>
                <w:szCs w:val="20"/>
                <w:lang w:val="en-IE"/>
              </w:rPr>
            </w:pPr>
            <w:del w:id="18239" w:author="Author">
              <w:r w:rsidRPr="002937F1" w:rsidDel="00B155C8">
                <w:rPr>
                  <w:rFonts w:cs="Arial"/>
                  <w:i/>
                  <w:sz w:val="20"/>
                  <w:szCs w:val="20"/>
                  <w:lang w:val="en-IE"/>
                </w:rPr>
                <w:delText>EM_SAL_37</w:delText>
              </w:r>
            </w:del>
          </w:p>
        </w:tc>
      </w:tr>
      <w:tr w:rsidR="00180D71" w:rsidRPr="002937F1" w:rsidDel="00B155C8" w14:paraId="048145AD" w14:textId="6FC42B3E" w:rsidTr="00180D71">
        <w:trPr>
          <w:del w:id="18240" w:author="Author"/>
        </w:trPr>
        <w:tc>
          <w:tcPr>
            <w:cnfStyle w:val="001000000000" w:firstRow="0" w:lastRow="0" w:firstColumn="1" w:lastColumn="0" w:oddVBand="0" w:evenVBand="0" w:oddHBand="0" w:evenHBand="0" w:firstRowFirstColumn="0" w:firstRowLastColumn="0" w:lastRowFirstColumn="0" w:lastRowLastColumn="0"/>
            <w:tcW w:w="1097" w:type="pct"/>
          </w:tcPr>
          <w:p w14:paraId="31A827B0" w14:textId="25EBA828" w:rsidR="00180D71" w:rsidRPr="002937F1" w:rsidDel="00B155C8" w:rsidRDefault="00180D71" w:rsidP="00A169F1">
            <w:pPr>
              <w:spacing w:before="120"/>
              <w:jc w:val="left"/>
              <w:rPr>
                <w:del w:id="18241" w:author="Author"/>
                <w:rFonts w:cs="Arial"/>
                <w:sz w:val="20"/>
                <w:szCs w:val="20"/>
                <w:lang w:val="en-IE"/>
              </w:rPr>
            </w:pPr>
            <w:del w:id="18242" w:author="Author">
              <w:r w:rsidRPr="002937F1" w:rsidDel="00B155C8">
                <w:rPr>
                  <w:rFonts w:cs="Arial"/>
                  <w:sz w:val="20"/>
                  <w:szCs w:val="20"/>
                  <w:lang w:val="en-IE"/>
                </w:rPr>
                <w:delText>Description</w:delText>
              </w:r>
            </w:del>
          </w:p>
        </w:tc>
        <w:tc>
          <w:tcPr>
            <w:tcW w:w="3903" w:type="pct"/>
          </w:tcPr>
          <w:p w14:paraId="1B075CD6" w14:textId="736E767A"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43" w:author="Author"/>
                <w:rFonts w:cs="Arial"/>
                <w:color w:val="000000"/>
                <w:sz w:val="20"/>
                <w:szCs w:val="20"/>
                <w:lang w:val="en-IE"/>
              </w:rPr>
            </w:pPr>
            <w:del w:id="18244" w:author="Author">
              <w:r w:rsidRPr="002937F1" w:rsidDel="00B155C8">
                <w:rPr>
                  <w:rFonts w:cs="Arial"/>
                  <w:sz w:val="20"/>
                  <w:szCs w:val="20"/>
                  <w:lang w:val="en-IE"/>
                </w:rPr>
                <w:delText>Message displayed if the previously selected campaign is no longer available</w:delText>
              </w:r>
            </w:del>
          </w:p>
        </w:tc>
      </w:tr>
      <w:tr w:rsidR="00180D71" w:rsidRPr="002937F1" w:rsidDel="00B155C8" w14:paraId="10B0790D" w14:textId="790A7D2D" w:rsidTr="00180D71">
        <w:trPr>
          <w:del w:id="18245" w:author="Author"/>
        </w:trPr>
        <w:tc>
          <w:tcPr>
            <w:cnfStyle w:val="001000000000" w:firstRow="0" w:lastRow="0" w:firstColumn="1" w:lastColumn="0" w:oddVBand="0" w:evenVBand="0" w:oddHBand="0" w:evenHBand="0" w:firstRowFirstColumn="0" w:firstRowLastColumn="0" w:lastRowFirstColumn="0" w:lastRowLastColumn="0"/>
            <w:tcW w:w="1097" w:type="pct"/>
          </w:tcPr>
          <w:p w14:paraId="6E5ABFB5" w14:textId="669B8903" w:rsidR="00180D71" w:rsidRPr="002937F1" w:rsidDel="00B155C8" w:rsidRDefault="00180D71" w:rsidP="00A169F1">
            <w:pPr>
              <w:spacing w:before="120"/>
              <w:jc w:val="left"/>
              <w:rPr>
                <w:del w:id="18246" w:author="Author"/>
                <w:rFonts w:cs="Arial"/>
                <w:sz w:val="20"/>
                <w:szCs w:val="20"/>
                <w:lang w:val="en-IE"/>
              </w:rPr>
            </w:pPr>
            <w:del w:id="18247" w:author="Author">
              <w:r w:rsidRPr="002937F1" w:rsidDel="00B155C8">
                <w:rPr>
                  <w:rFonts w:cs="Arial"/>
                  <w:sz w:val="20"/>
                  <w:szCs w:val="20"/>
                  <w:lang w:val="en-IE"/>
                </w:rPr>
                <w:delText>Context</w:delText>
              </w:r>
            </w:del>
          </w:p>
        </w:tc>
        <w:tc>
          <w:tcPr>
            <w:tcW w:w="3903" w:type="pct"/>
          </w:tcPr>
          <w:p w14:paraId="2A7975FF" w14:textId="052BB6A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48" w:author="Author"/>
                <w:rFonts w:cs="Arial"/>
                <w:color w:val="000000"/>
                <w:sz w:val="20"/>
                <w:szCs w:val="20"/>
                <w:lang w:val="en-IE"/>
              </w:rPr>
            </w:pPr>
            <w:del w:id="18249" w:author="Author">
              <w:r w:rsidRPr="002937F1" w:rsidDel="00B155C8">
                <w:rPr>
                  <w:rFonts w:cs="Arial"/>
                  <w:sz w:val="20"/>
                  <w:szCs w:val="20"/>
                  <w:lang w:val="en-IE"/>
                </w:rPr>
                <w:delText>Recovering process</w:delText>
              </w:r>
            </w:del>
          </w:p>
        </w:tc>
      </w:tr>
      <w:tr w:rsidR="00180D71" w:rsidRPr="002937F1" w:rsidDel="00B155C8" w14:paraId="07A740E3" w14:textId="5C5BB2A8" w:rsidTr="00180D71">
        <w:trPr>
          <w:del w:id="1825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D20B127" w14:textId="6B9C6BA8" w:rsidR="00180D71" w:rsidRPr="002937F1" w:rsidDel="00B155C8" w:rsidRDefault="00180D71" w:rsidP="00A169F1">
            <w:pPr>
              <w:spacing w:before="120"/>
              <w:jc w:val="left"/>
              <w:rPr>
                <w:del w:id="18251" w:author="Author"/>
                <w:rFonts w:cs="Arial"/>
                <w:sz w:val="20"/>
                <w:szCs w:val="20"/>
                <w:lang w:val="en-IE"/>
              </w:rPr>
            </w:pPr>
            <w:del w:id="18252"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4A38FF4E" w14:textId="6F88561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53" w:author="Author"/>
                <w:rFonts w:cs="Arial"/>
                <w:color w:val="000000"/>
                <w:sz w:val="20"/>
                <w:szCs w:val="20"/>
                <w:lang w:val="en-IE"/>
              </w:rPr>
            </w:pPr>
            <w:del w:id="18254" w:author="Author">
              <w:r w:rsidRPr="002937F1" w:rsidDel="00B155C8">
                <w:rPr>
                  <w:rFonts w:cs="Arial"/>
                  <w:sz w:val="20"/>
                  <w:szCs w:val="20"/>
                  <w:lang w:val="en-IE"/>
                </w:rPr>
                <w:delText>sales.messages.error.ERROR_BASKET_INVALID_CAMPAINGS</w:delText>
              </w:r>
            </w:del>
          </w:p>
        </w:tc>
      </w:tr>
      <w:tr w:rsidR="00C15473" w:rsidRPr="002937F1" w:rsidDel="00B155C8" w14:paraId="5339AACE" w14:textId="1D31BD72" w:rsidTr="00180D71">
        <w:trPr>
          <w:del w:id="1825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70E702" w14:textId="209334F6" w:rsidR="00C15473" w:rsidRPr="002937F1" w:rsidDel="00B155C8" w:rsidRDefault="00C15473" w:rsidP="00C15473">
            <w:pPr>
              <w:spacing w:before="120"/>
              <w:jc w:val="left"/>
              <w:rPr>
                <w:del w:id="18256" w:author="Author"/>
                <w:rFonts w:cs="Arial"/>
                <w:sz w:val="20"/>
                <w:szCs w:val="20"/>
                <w:lang w:val="en-IE"/>
              </w:rPr>
            </w:pPr>
            <w:del w:id="1825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45B0774" w14:textId="75E9962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58" w:author="Author"/>
                <w:rFonts w:cs="Arial"/>
                <w:color w:val="000000"/>
                <w:sz w:val="20"/>
                <w:szCs w:val="20"/>
                <w:lang w:val="en-IE"/>
              </w:rPr>
            </w:pPr>
            <w:ins w:id="18259" w:author="Author">
              <w:del w:id="18260" w:author="Author">
                <w:r w:rsidRPr="00E73B40" w:rsidDel="00B155C8">
                  <w:rPr>
                    <w:sz w:val="20"/>
                    <w:lang w:val="en-IE"/>
                  </w:rPr>
                  <w:delText>The basket has invalid associated campaigns.</w:delText>
                </w:r>
              </w:del>
            </w:ins>
            <w:del w:id="18261" w:author="Author">
              <w:r w:rsidRPr="002937F1" w:rsidDel="00B155C8">
                <w:rPr>
                  <w:rFonts w:cs="Arial"/>
                  <w:sz w:val="20"/>
                  <w:szCs w:val="20"/>
                  <w:lang w:val="en-IE"/>
                </w:rPr>
                <w:delText>The basket has invalid associated campaigns.</w:delText>
              </w:r>
            </w:del>
          </w:p>
        </w:tc>
      </w:tr>
      <w:tr w:rsidR="00180D71" w:rsidRPr="002937F1" w:rsidDel="00B155C8" w14:paraId="5DCE590B" w14:textId="05EBF1A6" w:rsidTr="00180D71">
        <w:trPr>
          <w:del w:id="1826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C5F50A2" w14:textId="08A3055E" w:rsidR="00180D71" w:rsidRPr="002937F1" w:rsidDel="00B155C8" w:rsidRDefault="00180D71" w:rsidP="004F7C7A">
            <w:pPr>
              <w:spacing w:before="120"/>
              <w:jc w:val="left"/>
              <w:rPr>
                <w:del w:id="18263" w:author="Author"/>
                <w:rFonts w:cs="Arial"/>
                <w:sz w:val="20"/>
                <w:szCs w:val="20"/>
                <w:lang w:val="en-IE"/>
              </w:rPr>
            </w:pPr>
            <w:del w:id="18264" w:author="Author">
              <w:r w:rsidRPr="002937F1" w:rsidDel="00B155C8">
                <w:rPr>
                  <w:rFonts w:cs="Arial"/>
                  <w:sz w:val="20"/>
                  <w:szCs w:val="20"/>
                  <w:lang w:val="en-IE"/>
                </w:rPr>
                <w:delText>Message #</w:delText>
              </w:r>
            </w:del>
          </w:p>
        </w:tc>
        <w:tc>
          <w:tcPr>
            <w:tcW w:w="3903" w:type="pct"/>
            <w:tcBorders>
              <w:top w:val="single" w:sz="12" w:space="0" w:color="C00000"/>
            </w:tcBorders>
          </w:tcPr>
          <w:p w14:paraId="5FA526CC" w14:textId="48D09B8B"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65" w:author="Author"/>
                <w:rFonts w:cs="Arial"/>
                <w:i/>
                <w:color w:val="000000"/>
                <w:sz w:val="20"/>
                <w:szCs w:val="20"/>
                <w:lang w:val="en-IE"/>
              </w:rPr>
            </w:pPr>
            <w:del w:id="18266" w:author="Author">
              <w:r w:rsidRPr="002937F1" w:rsidDel="00B155C8">
                <w:rPr>
                  <w:rFonts w:cs="Arial"/>
                  <w:i/>
                  <w:sz w:val="20"/>
                  <w:szCs w:val="20"/>
                  <w:lang w:val="en-IE"/>
                </w:rPr>
                <w:delText>EM_SAL_38</w:delText>
              </w:r>
            </w:del>
          </w:p>
        </w:tc>
      </w:tr>
      <w:tr w:rsidR="00180D71" w:rsidRPr="002937F1" w:rsidDel="00B155C8" w14:paraId="4879397E" w14:textId="22BD8D8D" w:rsidTr="00180D71">
        <w:trPr>
          <w:del w:id="18267" w:author="Author"/>
        </w:trPr>
        <w:tc>
          <w:tcPr>
            <w:cnfStyle w:val="001000000000" w:firstRow="0" w:lastRow="0" w:firstColumn="1" w:lastColumn="0" w:oddVBand="0" w:evenVBand="0" w:oddHBand="0" w:evenHBand="0" w:firstRowFirstColumn="0" w:firstRowLastColumn="0" w:lastRowFirstColumn="0" w:lastRowLastColumn="0"/>
            <w:tcW w:w="1097" w:type="pct"/>
          </w:tcPr>
          <w:p w14:paraId="503ADB47" w14:textId="34686C74" w:rsidR="00180D71" w:rsidRPr="002937F1" w:rsidDel="00B155C8" w:rsidRDefault="00180D71" w:rsidP="004F7C7A">
            <w:pPr>
              <w:spacing w:before="120"/>
              <w:jc w:val="left"/>
              <w:rPr>
                <w:del w:id="18268" w:author="Author"/>
                <w:rFonts w:cs="Arial"/>
                <w:sz w:val="20"/>
                <w:szCs w:val="20"/>
                <w:lang w:val="en-IE"/>
              </w:rPr>
            </w:pPr>
            <w:del w:id="18269" w:author="Author">
              <w:r w:rsidRPr="002937F1" w:rsidDel="00B155C8">
                <w:rPr>
                  <w:rFonts w:cs="Arial"/>
                  <w:sz w:val="20"/>
                  <w:szCs w:val="20"/>
                  <w:lang w:val="en-IE"/>
                </w:rPr>
                <w:delText>Description</w:delText>
              </w:r>
            </w:del>
          </w:p>
        </w:tc>
        <w:tc>
          <w:tcPr>
            <w:tcW w:w="3903" w:type="pct"/>
          </w:tcPr>
          <w:p w14:paraId="7CFB1C4A" w14:textId="0F03E03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70" w:author="Author"/>
                <w:rFonts w:cs="Arial"/>
                <w:color w:val="000000"/>
                <w:sz w:val="20"/>
                <w:szCs w:val="20"/>
                <w:lang w:val="en-IE"/>
              </w:rPr>
            </w:pPr>
            <w:del w:id="18271" w:author="Author">
              <w:r w:rsidRPr="002937F1" w:rsidDel="00B155C8">
                <w:rPr>
                  <w:rFonts w:cs="Arial"/>
                  <w:sz w:val="20"/>
                  <w:szCs w:val="20"/>
                  <w:lang w:val="en-IE"/>
                </w:rPr>
                <w:delText>Message displayed if the previously selected offer is no longer available</w:delText>
              </w:r>
            </w:del>
          </w:p>
        </w:tc>
      </w:tr>
      <w:tr w:rsidR="00180D71" w:rsidRPr="002937F1" w:rsidDel="00B155C8" w14:paraId="18350B1E" w14:textId="7155E549" w:rsidTr="00180D71">
        <w:trPr>
          <w:del w:id="18272" w:author="Author"/>
        </w:trPr>
        <w:tc>
          <w:tcPr>
            <w:cnfStyle w:val="001000000000" w:firstRow="0" w:lastRow="0" w:firstColumn="1" w:lastColumn="0" w:oddVBand="0" w:evenVBand="0" w:oddHBand="0" w:evenHBand="0" w:firstRowFirstColumn="0" w:firstRowLastColumn="0" w:lastRowFirstColumn="0" w:lastRowLastColumn="0"/>
            <w:tcW w:w="1097" w:type="pct"/>
          </w:tcPr>
          <w:p w14:paraId="6D9F854A" w14:textId="697F9F0C" w:rsidR="00180D71" w:rsidRPr="002937F1" w:rsidDel="00B155C8" w:rsidRDefault="00180D71" w:rsidP="004F7C7A">
            <w:pPr>
              <w:spacing w:before="120"/>
              <w:jc w:val="left"/>
              <w:rPr>
                <w:del w:id="18273" w:author="Author"/>
                <w:rFonts w:cs="Arial"/>
                <w:sz w:val="20"/>
                <w:szCs w:val="20"/>
                <w:lang w:val="en-IE"/>
              </w:rPr>
            </w:pPr>
            <w:del w:id="18274" w:author="Author">
              <w:r w:rsidRPr="002937F1" w:rsidDel="00B155C8">
                <w:rPr>
                  <w:rFonts w:cs="Arial"/>
                  <w:sz w:val="20"/>
                  <w:szCs w:val="20"/>
                  <w:lang w:val="en-IE"/>
                </w:rPr>
                <w:delText>Context</w:delText>
              </w:r>
            </w:del>
          </w:p>
        </w:tc>
        <w:tc>
          <w:tcPr>
            <w:tcW w:w="3903" w:type="pct"/>
          </w:tcPr>
          <w:p w14:paraId="1BC96504" w14:textId="4DAC982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75" w:author="Author"/>
                <w:rFonts w:cs="Arial"/>
                <w:color w:val="000000"/>
                <w:sz w:val="20"/>
                <w:szCs w:val="20"/>
                <w:lang w:val="en-IE"/>
              </w:rPr>
            </w:pPr>
            <w:del w:id="18276" w:author="Author">
              <w:r w:rsidRPr="002937F1" w:rsidDel="00B155C8">
                <w:rPr>
                  <w:rFonts w:cs="Arial"/>
                  <w:sz w:val="20"/>
                  <w:szCs w:val="20"/>
                  <w:lang w:val="en-IE"/>
                </w:rPr>
                <w:delText>Recovering process</w:delText>
              </w:r>
            </w:del>
          </w:p>
        </w:tc>
      </w:tr>
      <w:tr w:rsidR="00180D71" w:rsidRPr="002937F1" w:rsidDel="00B155C8" w14:paraId="6D3944EF" w14:textId="233CE9F5" w:rsidTr="002937F1">
        <w:trPr>
          <w:del w:id="1827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5F84E5F" w14:textId="3E36B368" w:rsidR="00180D71" w:rsidRPr="002937F1" w:rsidDel="00B155C8" w:rsidRDefault="00180D71" w:rsidP="004F7C7A">
            <w:pPr>
              <w:spacing w:before="120"/>
              <w:jc w:val="left"/>
              <w:rPr>
                <w:del w:id="18278" w:author="Author"/>
                <w:rFonts w:cs="Arial"/>
                <w:sz w:val="20"/>
                <w:szCs w:val="20"/>
                <w:lang w:val="en-IE"/>
              </w:rPr>
            </w:pPr>
            <w:del w:id="18279"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61E36F7F" w14:textId="769091F9"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80" w:author="Author"/>
                <w:rFonts w:cs="Arial"/>
                <w:color w:val="000000"/>
                <w:sz w:val="20"/>
                <w:szCs w:val="20"/>
                <w:lang w:val="en-IE"/>
              </w:rPr>
            </w:pPr>
            <w:del w:id="18281" w:author="Author">
              <w:r w:rsidRPr="002937F1" w:rsidDel="00B155C8">
                <w:rPr>
                  <w:rFonts w:cs="Arial"/>
                  <w:sz w:val="20"/>
                  <w:szCs w:val="20"/>
                  <w:lang w:val="en-IE"/>
                </w:rPr>
                <w:delText>sales.messages.error.ERROR_OFFER_NOT_AVAILABLE</w:delText>
              </w:r>
            </w:del>
          </w:p>
        </w:tc>
      </w:tr>
      <w:tr w:rsidR="00C15473" w:rsidRPr="002937F1" w:rsidDel="00B155C8" w14:paraId="4A3E2F8B" w14:textId="33F55589" w:rsidTr="002937F1">
        <w:trPr>
          <w:del w:id="1828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1670F2" w14:textId="4BBDB252" w:rsidR="00C15473" w:rsidRPr="002937F1" w:rsidDel="00B155C8" w:rsidRDefault="00C15473" w:rsidP="00C15473">
            <w:pPr>
              <w:spacing w:before="120"/>
              <w:jc w:val="left"/>
              <w:rPr>
                <w:del w:id="18283" w:author="Author"/>
                <w:rFonts w:cs="Arial"/>
                <w:sz w:val="20"/>
                <w:szCs w:val="20"/>
                <w:lang w:val="en-IE"/>
              </w:rPr>
            </w:pPr>
            <w:del w:id="1828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F7D1F2" w14:textId="1476FDDA"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85" w:author="Author"/>
                <w:rFonts w:cs="Arial"/>
                <w:color w:val="000000"/>
                <w:sz w:val="20"/>
                <w:szCs w:val="20"/>
                <w:lang w:val="en-IE"/>
              </w:rPr>
            </w:pPr>
            <w:ins w:id="18286" w:author="Author">
              <w:del w:id="18287" w:author="Author">
                <w:r w:rsidRPr="00E73B40" w:rsidDel="00B155C8">
                  <w:rPr>
                    <w:sz w:val="20"/>
                    <w:lang w:val="en-IE"/>
                  </w:rPr>
                  <w:delText>The chosen offer is not available anymore.</w:delText>
                </w:r>
              </w:del>
            </w:ins>
            <w:del w:id="18288" w:author="Author">
              <w:r w:rsidRPr="002937F1" w:rsidDel="00B155C8">
                <w:rPr>
                  <w:rFonts w:cs="Arial"/>
                  <w:sz w:val="20"/>
                  <w:szCs w:val="20"/>
                  <w:lang w:val="en-IE"/>
                </w:rPr>
                <w:delText>The chosen offer is not available anymore.</w:delText>
              </w:r>
            </w:del>
          </w:p>
        </w:tc>
      </w:tr>
      <w:tr w:rsidR="002937F1" w:rsidRPr="002937F1" w:rsidDel="00B155C8" w14:paraId="6F815F39" w14:textId="0F2DE721" w:rsidTr="002937F1">
        <w:trPr>
          <w:ins w:id="18289" w:author="Author"/>
          <w:del w:id="182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0518D0" w14:textId="3F4390D8" w:rsidR="002937F1" w:rsidRPr="002937F1" w:rsidDel="00B155C8" w:rsidRDefault="002937F1" w:rsidP="002937F1">
            <w:pPr>
              <w:spacing w:before="120"/>
              <w:jc w:val="left"/>
              <w:rPr>
                <w:ins w:id="18291" w:author="Author"/>
                <w:del w:id="18292" w:author="Author"/>
                <w:rFonts w:cs="Arial"/>
                <w:sz w:val="20"/>
                <w:szCs w:val="20"/>
                <w:lang w:val="en-IE"/>
              </w:rPr>
            </w:pPr>
            <w:ins w:id="18293" w:author="Author">
              <w:del w:id="18294" w:author="Author">
                <w:r w:rsidRPr="002937F1" w:rsidDel="00B155C8">
                  <w:rPr>
                    <w:rFonts w:cs="Arial"/>
                    <w:sz w:val="20"/>
                    <w:szCs w:val="20"/>
                    <w:lang w:val="en-IE"/>
                  </w:rPr>
                  <w:delText>Message #</w:delText>
                </w:r>
              </w:del>
            </w:ins>
          </w:p>
        </w:tc>
        <w:tc>
          <w:tcPr>
            <w:tcW w:w="3903" w:type="pct"/>
            <w:tcBorders>
              <w:top w:val="single" w:sz="12" w:space="0" w:color="C00000"/>
            </w:tcBorders>
          </w:tcPr>
          <w:p w14:paraId="3F95C3B2" w14:textId="2B665093"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295" w:author="Author"/>
                <w:del w:id="18296" w:author="Author"/>
                <w:rFonts w:cs="Arial"/>
                <w:i/>
                <w:sz w:val="20"/>
                <w:szCs w:val="20"/>
                <w:lang w:val="en-IE"/>
              </w:rPr>
            </w:pPr>
            <w:ins w:id="18297" w:author="Author">
              <w:del w:id="18298" w:author="Author">
                <w:r w:rsidRPr="006316A4" w:rsidDel="00B155C8">
                  <w:rPr>
                    <w:rFonts w:cs="Arial"/>
                    <w:i/>
                    <w:sz w:val="20"/>
                    <w:szCs w:val="20"/>
                    <w:lang w:val="en-IE"/>
                  </w:rPr>
                  <w:delText>EM_SAL_39</w:delText>
                </w:r>
              </w:del>
            </w:ins>
          </w:p>
        </w:tc>
      </w:tr>
      <w:tr w:rsidR="002937F1" w:rsidRPr="002937F1" w:rsidDel="00B155C8" w14:paraId="7DF1EBA7" w14:textId="4B24979C" w:rsidTr="00180D71">
        <w:trPr>
          <w:ins w:id="18299" w:author="Author"/>
          <w:del w:id="18300" w:author="Author"/>
        </w:trPr>
        <w:tc>
          <w:tcPr>
            <w:cnfStyle w:val="001000000000" w:firstRow="0" w:lastRow="0" w:firstColumn="1" w:lastColumn="0" w:oddVBand="0" w:evenVBand="0" w:oddHBand="0" w:evenHBand="0" w:firstRowFirstColumn="0" w:firstRowLastColumn="0" w:lastRowFirstColumn="0" w:lastRowLastColumn="0"/>
            <w:tcW w:w="1097" w:type="pct"/>
          </w:tcPr>
          <w:p w14:paraId="512F0C8F" w14:textId="3821E551" w:rsidR="002937F1" w:rsidRPr="002937F1" w:rsidDel="00B155C8" w:rsidRDefault="002937F1" w:rsidP="002937F1">
            <w:pPr>
              <w:spacing w:before="120"/>
              <w:jc w:val="left"/>
              <w:rPr>
                <w:ins w:id="18301" w:author="Author"/>
                <w:del w:id="18302" w:author="Author"/>
                <w:rFonts w:cs="Arial"/>
                <w:sz w:val="20"/>
                <w:szCs w:val="20"/>
                <w:lang w:val="en-IE"/>
              </w:rPr>
            </w:pPr>
            <w:ins w:id="18303" w:author="Author">
              <w:del w:id="18304" w:author="Author">
                <w:r w:rsidRPr="002937F1" w:rsidDel="00B155C8">
                  <w:rPr>
                    <w:rFonts w:cs="Arial"/>
                    <w:sz w:val="20"/>
                    <w:szCs w:val="20"/>
                    <w:lang w:val="en-IE"/>
                  </w:rPr>
                  <w:delText>Description</w:delText>
                </w:r>
              </w:del>
            </w:ins>
          </w:p>
        </w:tc>
        <w:tc>
          <w:tcPr>
            <w:tcW w:w="3903" w:type="pct"/>
          </w:tcPr>
          <w:p w14:paraId="1501B7B9" w14:textId="572F42DA"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05" w:author="Author"/>
                <w:del w:id="18306" w:author="Author"/>
                <w:rFonts w:cs="Arial"/>
                <w:sz w:val="20"/>
                <w:szCs w:val="20"/>
                <w:lang w:val="en-IE"/>
              </w:rPr>
            </w:pPr>
            <w:ins w:id="18307" w:author="Author">
              <w:del w:id="18308" w:author="Author">
                <w:r w:rsidRPr="006316A4" w:rsidDel="00B155C8">
                  <w:rPr>
                    <w:rFonts w:cs="Arial"/>
                    <w:sz w:val="20"/>
                    <w:szCs w:val="20"/>
                    <w:lang w:val="en-IE"/>
                  </w:rPr>
                  <w:delText>Message displayed if</w:delText>
                </w:r>
                <w:r w:rsidR="006316A4" w:rsidRPr="006316A4" w:rsidDel="00B155C8">
                  <w:rPr>
                    <w:sz w:val="20"/>
                    <w:lang w:val="en-IE"/>
                  </w:rPr>
                  <w:delText xml:space="preserve"> there is an existing active line on the provided address (feasibility not OK</w:delText>
                </w:r>
                <w:r w:rsidR="006316A4" w:rsidDel="00B155C8">
                  <w:rPr>
                    <w:sz w:val="20"/>
                    <w:lang w:val="en-IE"/>
                  </w:rPr>
                  <w:delText>)</w:delText>
                </w:r>
              </w:del>
            </w:ins>
          </w:p>
        </w:tc>
      </w:tr>
      <w:tr w:rsidR="002937F1" w:rsidRPr="002937F1" w:rsidDel="00B155C8" w14:paraId="20F3F4A3" w14:textId="1F93E5A7" w:rsidTr="00180D71">
        <w:trPr>
          <w:ins w:id="18309" w:author="Author"/>
          <w:del w:id="18310" w:author="Author"/>
        </w:trPr>
        <w:tc>
          <w:tcPr>
            <w:cnfStyle w:val="001000000000" w:firstRow="0" w:lastRow="0" w:firstColumn="1" w:lastColumn="0" w:oddVBand="0" w:evenVBand="0" w:oddHBand="0" w:evenHBand="0" w:firstRowFirstColumn="0" w:firstRowLastColumn="0" w:lastRowFirstColumn="0" w:lastRowLastColumn="0"/>
            <w:tcW w:w="1097" w:type="pct"/>
          </w:tcPr>
          <w:p w14:paraId="44EA4F64" w14:textId="06349C15" w:rsidR="002937F1" w:rsidRPr="002937F1" w:rsidDel="00B155C8" w:rsidRDefault="002937F1" w:rsidP="002937F1">
            <w:pPr>
              <w:spacing w:before="120"/>
              <w:jc w:val="left"/>
              <w:rPr>
                <w:ins w:id="18311" w:author="Author"/>
                <w:del w:id="18312" w:author="Author"/>
                <w:rFonts w:cs="Arial"/>
                <w:sz w:val="20"/>
                <w:szCs w:val="20"/>
                <w:lang w:val="en-IE"/>
              </w:rPr>
            </w:pPr>
            <w:ins w:id="18313" w:author="Author">
              <w:del w:id="18314" w:author="Author">
                <w:r w:rsidRPr="002937F1" w:rsidDel="00B155C8">
                  <w:rPr>
                    <w:rFonts w:cs="Arial"/>
                    <w:sz w:val="20"/>
                    <w:szCs w:val="20"/>
                    <w:lang w:val="en-IE"/>
                  </w:rPr>
                  <w:delText>Context</w:delText>
                </w:r>
              </w:del>
            </w:ins>
          </w:p>
        </w:tc>
        <w:tc>
          <w:tcPr>
            <w:tcW w:w="3903" w:type="pct"/>
          </w:tcPr>
          <w:p w14:paraId="6BF4948E" w14:textId="63F09513" w:rsidR="002937F1" w:rsidRPr="002937F1" w:rsidDel="00B155C8" w:rsidRDefault="006316A4"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15" w:author="Author"/>
                <w:del w:id="18316" w:author="Author"/>
                <w:rFonts w:cs="Arial"/>
                <w:sz w:val="20"/>
                <w:szCs w:val="20"/>
                <w:lang w:val="en-IE"/>
              </w:rPr>
            </w:pPr>
            <w:ins w:id="18317" w:author="Author">
              <w:del w:id="18318" w:author="Author">
                <w:r w:rsidDel="00B155C8">
                  <w:rPr>
                    <w:rFonts w:cs="Arial"/>
                    <w:sz w:val="20"/>
                    <w:szCs w:val="20"/>
                    <w:lang w:val="en-IE"/>
                  </w:rPr>
                  <w:delText>Scheduling installation</w:delText>
                </w:r>
              </w:del>
            </w:ins>
          </w:p>
        </w:tc>
      </w:tr>
      <w:tr w:rsidR="002937F1" w:rsidRPr="002937F1" w:rsidDel="00B155C8" w14:paraId="35154BAC" w14:textId="2F683A75" w:rsidTr="002937F1">
        <w:trPr>
          <w:ins w:id="18319" w:author="Author"/>
          <w:del w:id="183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9FCDE2A" w14:textId="68B7EEEB" w:rsidR="002937F1" w:rsidRPr="002937F1" w:rsidDel="00B155C8" w:rsidRDefault="002937F1" w:rsidP="002937F1">
            <w:pPr>
              <w:spacing w:before="120"/>
              <w:jc w:val="left"/>
              <w:rPr>
                <w:ins w:id="18321" w:author="Author"/>
                <w:del w:id="18322" w:author="Author"/>
                <w:rFonts w:cs="Arial"/>
                <w:sz w:val="20"/>
                <w:szCs w:val="20"/>
                <w:lang w:val="en-IE"/>
              </w:rPr>
            </w:pPr>
            <w:ins w:id="18323" w:author="Author">
              <w:del w:id="18324"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04E3E001" w14:textId="6952FAB1" w:rsidR="002937F1" w:rsidRPr="002937F1" w:rsidDel="00B155C8" w:rsidRDefault="006316A4"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25" w:author="Author"/>
                <w:del w:id="18326" w:author="Author"/>
                <w:rFonts w:cs="Arial"/>
                <w:sz w:val="20"/>
                <w:szCs w:val="20"/>
                <w:lang w:val="en-IE"/>
              </w:rPr>
            </w:pPr>
            <w:ins w:id="18327" w:author="Author">
              <w:del w:id="18328" w:author="Author">
                <w:r w:rsidRPr="002937F1" w:rsidDel="00B155C8">
                  <w:rPr>
                    <w:rFonts w:cs="Arial"/>
                    <w:sz w:val="20"/>
                    <w:szCs w:val="20"/>
                    <w:lang w:val="en-IE"/>
                  </w:rPr>
                  <w:delText>sales.messages.error.ERROR_</w:delText>
                </w:r>
                <w:r w:rsidDel="00B155C8">
                  <w:rPr>
                    <w:rFonts w:cs="Arial"/>
                    <w:sz w:val="20"/>
                    <w:szCs w:val="20"/>
                    <w:lang w:val="en-IE"/>
                  </w:rPr>
                  <w:delText>ACTIVE_LINE_ON_ADDRESS</w:delText>
                </w:r>
              </w:del>
            </w:ins>
          </w:p>
        </w:tc>
      </w:tr>
      <w:tr w:rsidR="002937F1" w:rsidRPr="002937F1" w:rsidDel="00B155C8" w14:paraId="45EEE50F" w14:textId="10707EE9" w:rsidTr="002937F1">
        <w:trPr>
          <w:ins w:id="18329" w:author="Author"/>
          <w:del w:id="183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04E000" w14:textId="690C6900" w:rsidR="002937F1" w:rsidRPr="002937F1" w:rsidDel="00B155C8" w:rsidRDefault="002937F1" w:rsidP="002937F1">
            <w:pPr>
              <w:spacing w:before="120"/>
              <w:jc w:val="left"/>
              <w:rPr>
                <w:ins w:id="18331" w:author="Author"/>
                <w:del w:id="18332" w:author="Author"/>
                <w:rFonts w:cs="Arial"/>
                <w:sz w:val="20"/>
                <w:szCs w:val="20"/>
                <w:lang w:val="en-IE"/>
              </w:rPr>
            </w:pPr>
            <w:ins w:id="18333" w:author="Author">
              <w:del w:id="1833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F1223AA" w14:textId="6273D2F2" w:rsidR="002937F1" w:rsidRPr="002937F1"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35" w:author="Author"/>
                <w:del w:id="18336" w:author="Author"/>
                <w:rFonts w:cs="Arial"/>
                <w:sz w:val="20"/>
                <w:szCs w:val="20"/>
                <w:lang w:val="en-IE"/>
              </w:rPr>
            </w:pPr>
            <w:ins w:id="18337" w:author="Author">
              <w:del w:id="18338" w:author="Author">
                <w:r w:rsidRPr="002937F1" w:rsidDel="00B155C8">
                  <w:rPr>
                    <w:rFonts w:cs="Arial"/>
                    <w:sz w:val="20"/>
                    <w:szCs w:val="20"/>
                    <w:lang w:val="en-IE"/>
                  </w:rPr>
                  <w:delText>The activation of the fixed service is not possible since there is an active line on the given address.</w:delText>
                </w:r>
              </w:del>
            </w:ins>
          </w:p>
        </w:tc>
      </w:tr>
      <w:tr w:rsidR="002937F1" w:rsidRPr="002937F1" w:rsidDel="00B155C8" w14:paraId="044E3087" w14:textId="0B3A80C6" w:rsidTr="002937F1">
        <w:trPr>
          <w:ins w:id="18339" w:author="Author"/>
          <w:del w:id="183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E20300" w14:textId="03AC50A1" w:rsidR="002937F1" w:rsidRPr="002937F1" w:rsidDel="00B155C8" w:rsidRDefault="002937F1" w:rsidP="002937F1">
            <w:pPr>
              <w:spacing w:before="120"/>
              <w:jc w:val="left"/>
              <w:rPr>
                <w:ins w:id="18341" w:author="Author"/>
                <w:del w:id="18342" w:author="Author"/>
                <w:rFonts w:cs="Arial"/>
                <w:sz w:val="20"/>
                <w:szCs w:val="20"/>
                <w:lang w:val="en-IE"/>
              </w:rPr>
            </w:pPr>
            <w:ins w:id="18343" w:author="Author">
              <w:del w:id="18344" w:author="Author">
                <w:r w:rsidRPr="002937F1" w:rsidDel="00B155C8">
                  <w:rPr>
                    <w:rFonts w:cs="Arial"/>
                    <w:sz w:val="20"/>
                    <w:szCs w:val="20"/>
                    <w:lang w:val="en-IE"/>
                  </w:rPr>
                  <w:delText>Message #</w:delText>
                </w:r>
              </w:del>
            </w:ins>
          </w:p>
        </w:tc>
        <w:tc>
          <w:tcPr>
            <w:tcW w:w="3903" w:type="pct"/>
            <w:tcBorders>
              <w:top w:val="single" w:sz="12" w:space="0" w:color="C00000"/>
            </w:tcBorders>
          </w:tcPr>
          <w:p w14:paraId="649A08BD" w14:textId="369B9F49"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45" w:author="Author"/>
                <w:del w:id="18346" w:author="Author"/>
                <w:rFonts w:cs="Arial"/>
                <w:i/>
                <w:sz w:val="20"/>
                <w:szCs w:val="20"/>
                <w:lang w:val="en-IE"/>
              </w:rPr>
            </w:pPr>
            <w:ins w:id="18347" w:author="Author">
              <w:del w:id="18348" w:author="Author">
                <w:r w:rsidRPr="006316A4" w:rsidDel="00B155C8">
                  <w:rPr>
                    <w:rFonts w:cs="Arial"/>
                    <w:i/>
                    <w:sz w:val="20"/>
                    <w:szCs w:val="20"/>
                    <w:lang w:val="en-IE"/>
                  </w:rPr>
                  <w:delText>EM_SAL_40</w:delText>
                </w:r>
              </w:del>
            </w:ins>
          </w:p>
        </w:tc>
      </w:tr>
      <w:tr w:rsidR="002937F1" w:rsidRPr="002937F1" w:rsidDel="00B155C8" w14:paraId="22B4CDF0" w14:textId="22BB3758" w:rsidTr="00180D71">
        <w:trPr>
          <w:ins w:id="18349" w:author="Author"/>
          <w:del w:id="18350" w:author="Author"/>
        </w:trPr>
        <w:tc>
          <w:tcPr>
            <w:cnfStyle w:val="001000000000" w:firstRow="0" w:lastRow="0" w:firstColumn="1" w:lastColumn="0" w:oddVBand="0" w:evenVBand="0" w:oddHBand="0" w:evenHBand="0" w:firstRowFirstColumn="0" w:firstRowLastColumn="0" w:lastRowFirstColumn="0" w:lastRowLastColumn="0"/>
            <w:tcW w:w="1097" w:type="pct"/>
          </w:tcPr>
          <w:p w14:paraId="46A853CE" w14:textId="4698F87A" w:rsidR="002937F1" w:rsidRPr="002937F1" w:rsidDel="00B155C8" w:rsidRDefault="002937F1" w:rsidP="002937F1">
            <w:pPr>
              <w:spacing w:before="120"/>
              <w:jc w:val="left"/>
              <w:rPr>
                <w:ins w:id="18351" w:author="Author"/>
                <w:del w:id="18352" w:author="Author"/>
                <w:rFonts w:cs="Arial"/>
                <w:sz w:val="20"/>
                <w:szCs w:val="20"/>
                <w:lang w:val="en-IE"/>
              </w:rPr>
            </w:pPr>
            <w:ins w:id="18353" w:author="Author">
              <w:del w:id="18354" w:author="Author">
                <w:r w:rsidRPr="002937F1" w:rsidDel="00B155C8">
                  <w:rPr>
                    <w:rFonts w:cs="Arial"/>
                    <w:sz w:val="20"/>
                    <w:szCs w:val="20"/>
                    <w:lang w:val="en-IE"/>
                  </w:rPr>
                  <w:delText>Description</w:delText>
                </w:r>
              </w:del>
            </w:ins>
          </w:p>
        </w:tc>
        <w:tc>
          <w:tcPr>
            <w:tcW w:w="3903" w:type="pct"/>
          </w:tcPr>
          <w:p w14:paraId="42A3D87B" w14:textId="6D5CF8A1" w:rsidR="002937F1" w:rsidRPr="00B40FC3" w:rsidDel="00B155C8" w:rsidRDefault="00B40FC3"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55" w:author="Author"/>
                <w:del w:id="18356" w:author="Author"/>
                <w:rFonts w:cs="Arial"/>
                <w:sz w:val="20"/>
                <w:szCs w:val="20"/>
                <w:lang w:val="en-US"/>
              </w:rPr>
            </w:pPr>
            <w:ins w:id="18357" w:author="Author">
              <w:del w:id="18358" w:author="Author">
                <w:r w:rsidDel="00B155C8">
                  <w:rPr>
                    <w:rFonts w:cs="Arial"/>
                    <w:sz w:val="20"/>
                    <w:szCs w:val="20"/>
                  </w:rPr>
                  <w:delText>Message displayed if an error occurs while saving the basket</w:delText>
                </w:r>
                <w:r w:rsidR="006316A4" w:rsidRPr="006316A4" w:rsidDel="00B155C8">
                  <w:rPr>
                    <w:rFonts w:cs="Arial"/>
                    <w:sz w:val="20"/>
                    <w:szCs w:val="20"/>
                    <w:lang w:val="en-IE"/>
                  </w:rPr>
                  <w:delText xml:space="preserve">Message displayed </w:delText>
                </w:r>
                <w:r w:rsidR="006316A4" w:rsidDel="00B155C8">
                  <w:rPr>
                    <w:rFonts w:cs="Arial"/>
                    <w:sz w:val="20"/>
                    <w:szCs w:val="20"/>
                    <w:lang w:val="en-IE"/>
                  </w:rPr>
                  <w:delText xml:space="preserve">when there is an error </w:delText>
                </w:r>
                <w:r w:rsidR="006316A4" w:rsidRPr="00E73B40" w:rsidDel="00B155C8">
                  <w:rPr>
                    <w:sz w:val="20"/>
                    <w:lang w:val="en-IE"/>
                  </w:rPr>
                  <w:delText>saving the basket</w:delText>
                </w:r>
              </w:del>
            </w:ins>
          </w:p>
        </w:tc>
      </w:tr>
      <w:tr w:rsidR="002937F1" w:rsidRPr="002937F1" w:rsidDel="00B155C8" w14:paraId="7EEBC282" w14:textId="6E820837" w:rsidTr="00180D71">
        <w:trPr>
          <w:ins w:id="18359" w:author="Author"/>
          <w:del w:id="18360" w:author="Author"/>
        </w:trPr>
        <w:tc>
          <w:tcPr>
            <w:cnfStyle w:val="001000000000" w:firstRow="0" w:lastRow="0" w:firstColumn="1" w:lastColumn="0" w:oddVBand="0" w:evenVBand="0" w:oddHBand="0" w:evenHBand="0" w:firstRowFirstColumn="0" w:firstRowLastColumn="0" w:lastRowFirstColumn="0" w:lastRowLastColumn="0"/>
            <w:tcW w:w="1097" w:type="pct"/>
          </w:tcPr>
          <w:p w14:paraId="0D4D2F35" w14:textId="53CD2AAF" w:rsidR="002937F1" w:rsidRPr="002937F1" w:rsidDel="00B155C8" w:rsidRDefault="002937F1" w:rsidP="002937F1">
            <w:pPr>
              <w:spacing w:before="120"/>
              <w:jc w:val="left"/>
              <w:rPr>
                <w:ins w:id="18361" w:author="Author"/>
                <w:del w:id="18362" w:author="Author"/>
                <w:rFonts w:cs="Arial"/>
                <w:sz w:val="20"/>
                <w:szCs w:val="20"/>
                <w:lang w:val="en-IE"/>
              </w:rPr>
            </w:pPr>
            <w:ins w:id="18363" w:author="Author">
              <w:del w:id="18364" w:author="Author">
                <w:r w:rsidRPr="002937F1" w:rsidDel="00B155C8">
                  <w:rPr>
                    <w:rFonts w:cs="Arial"/>
                    <w:sz w:val="20"/>
                    <w:szCs w:val="20"/>
                    <w:lang w:val="en-IE"/>
                  </w:rPr>
                  <w:delText>Context</w:delText>
                </w:r>
              </w:del>
            </w:ins>
          </w:p>
        </w:tc>
        <w:tc>
          <w:tcPr>
            <w:tcW w:w="3903" w:type="pct"/>
          </w:tcPr>
          <w:p w14:paraId="6518AE83" w14:textId="619A10C4" w:rsidR="002937F1" w:rsidRPr="002937F1" w:rsidDel="00B155C8" w:rsidRDefault="006316A4"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65" w:author="Author"/>
                <w:del w:id="18366" w:author="Author"/>
                <w:rFonts w:cs="Arial"/>
                <w:sz w:val="20"/>
                <w:szCs w:val="20"/>
                <w:lang w:val="en-IE"/>
              </w:rPr>
            </w:pPr>
            <w:ins w:id="18367" w:author="Author">
              <w:del w:id="18368" w:author="Author">
                <w:r w:rsidDel="00B155C8">
                  <w:rPr>
                    <w:rFonts w:cs="Arial"/>
                    <w:sz w:val="20"/>
                    <w:szCs w:val="20"/>
                    <w:lang w:val="en-IE"/>
                  </w:rPr>
                  <w:delText>Leaving confirmation step</w:delText>
                </w:r>
              </w:del>
            </w:ins>
          </w:p>
        </w:tc>
      </w:tr>
      <w:tr w:rsidR="002937F1" w:rsidRPr="002937F1" w:rsidDel="00B155C8" w14:paraId="490CD0B8" w14:textId="0FCF954F" w:rsidTr="002937F1">
        <w:trPr>
          <w:ins w:id="18369" w:author="Author"/>
          <w:del w:id="183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591FD26" w14:textId="558104ED" w:rsidR="002937F1" w:rsidRPr="002937F1" w:rsidDel="00B155C8" w:rsidRDefault="002937F1" w:rsidP="002937F1">
            <w:pPr>
              <w:spacing w:before="120"/>
              <w:jc w:val="left"/>
              <w:rPr>
                <w:ins w:id="18371" w:author="Author"/>
                <w:del w:id="18372" w:author="Author"/>
                <w:rFonts w:cs="Arial"/>
                <w:sz w:val="20"/>
                <w:szCs w:val="20"/>
                <w:lang w:val="en-IE"/>
              </w:rPr>
            </w:pPr>
            <w:ins w:id="18373" w:author="Author">
              <w:del w:id="18374"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3CA96176" w14:textId="74983FAC" w:rsidR="002937F1" w:rsidRPr="002937F1" w:rsidDel="00B155C8" w:rsidRDefault="006316A4"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75" w:author="Author"/>
                <w:del w:id="18376" w:author="Author"/>
                <w:rFonts w:cs="Arial"/>
                <w:sz w:val="20"/>
                <w:szCs w:val="20"/>
                <w:lang w:val="en-IE"/>
              </w:rPr>
            </w:pPr>
            <w:ins w:id="18377" w:author="Author">
              <w:del w:id="18378" w:author="Author">
                <w:r w:rsidRPr="002937F1" w:rsidDel="00B155C8">
                  <w:rPr>
                    <w:rFonts w:cs="Arial"/>
                    <w:sz w:val="20"/>
                    <w:szCs w:val="20"/>
                    <w:lang w:val="en-IE"/>
                  </w:rPr>
                  <w:delText>sales.messages.error.ERROR_</w:delText>
                </w:r>
                <w:r w:rsidDel="00B155C8">
                  <w:rPr>
                    <w:rFonts w:cs="Arial"/>
                    <w:sz w:val="20"/>
                    <w:szCs w:val="20"/>
                    <w:lang w:val="en-IE"/>
                  </w:rPr>
                  <w:delText>TRYING_TO_SAVE_BASKET</w:delText>
                </w:r>
              </w:del>
            </w:ins>
          </w:p>
        </w:tc>
      </w:tr>
      <w:tr w:rsidR="00C15473" w:rsidRPr="002937F1" w:rsidDel="00B155C8" w14:paraId="12E38DF2" w14:textId="4A0CFD17" w:rsidTr="002937F1">
        <w:trPr>
          <w:ins w:id="18379" w:author="Author"/>
          <w:del w:id="183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BB00F6B" w14:textId="6FAA15AB" w:rsidR="00C15473" w:rsidRPr="002937F1" w:rsidDel="00B155C8" w:rsidRDefault="00C15473" w:rsidP="00C15473">
            <w:pPr>
              <w:spacing w:before="120"/>
              <w:jc w:val="left"/>
              <w:rPr>
                <w:ins w:id="18381" w:author="Author"/>
                <w:del w:id="18382" w:author="Author"/>
                <w:rFonts w:cs="Arial"/>
                <w:sz w:val="20"/>
                <w:szCs w:val="20"/>
                <w:lang w:val="en-IE"/>
              </w:rPr>
            </w:pPr>
            <w:ins w:id="18383" w:author="Author">
              <w:del w:id="1838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7C4C36E9" w14:textId="20D5EDB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85" w:author="Author"/>
                <w:del w:id="18386" w:author="Author"/>
                <w:rFonts w:cs="Arial"/>
                <w:sz w:val="20"/>
                <w:szCs w:val="20"/>
                <w:lang w:val="en-IE"/>
              </w:rPr>
            </w:pPr>
            <w:ins w:id="18387" w:author="Author">
              <w:del w:id="18388" w:author="Author">
                <w:r w:rsidRPr="00E73B40" w:rsidDel="00B155C8">
                  <w:rPr>
                    <w:sz w:val="20"/>
                    <w:lang w:val="en-IE"/>
                  </w:rPr>
                  <w:delText>An error occurred when trying to save the basket. Please try again</w:delText>
                </w:r>
                <w:r w:rsidRPr="002937F1" w:rsidDel="00B155C8">
                  <w:rPr>
                    <w:rFonts w:cs="Arial"/>
                    <w:sz w:val="20"/>
                    <w:szCs w:val="20"/>
                    <w:lang w:val="en-IE"/>
                  </w:rPr>
                  <w:delText>An error occurred when trying to save the basket. Please try again</w:delText>
                </w:r>
              </w:del>
            </w:ins>
          </w:p>
        </w:tc>
      </w:tr>
      <w:tr w:rsidR="002937F1" w:rsidRPr="002937F1" w:rsidDel="00B155C8" w14:paraId="50C99EE8" w14:textId="72559D5A" w:rsidTr="002937F1">
        <w:trPr>
          <w:ins w:id="18389" w:author="Author"/>
          <w:del w:id="183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CEF2785" w14:textId="5749A799" w:rsidR="002937F1" w:rsidRPr="002937F1" w:rsidDel="00B155C8" w:rsidRDefault="002937F1" w:rsidP="002937F1">
            <w:pPr>
              <w:spacing w:before="120"/>
              <w:jc w:val="left"/>
              <w:rPr>
                <w:ins w:id="18391" w:author="Author"/>
                <w:del w:id="18392" w:author="Author"/>
                <w:rFonts w:cs="Arial"/>
                <w:sz w:val="20"/>
                <w:szCs w:val="20"/>
                <w:lang w:val="en-IE"/>
              </w:rPr>
            </w:pPr>
            <w:ins w:id="18393" w:author="Author">
              <w:del w:id="18394" w:author="Author">
                <w:r w:rsidRPr="002937F1" w:rsidDel="00B155C8">
                  <w:rPr>
                    <w:rFonts w:cs="Arial"/>
                    <w:sz w:val="20"/>
                    <w:szCs w:val="20"/>
                    <w:lang w:val="en-IE"/>
                  </w:rPr>
                  <w:delText>Message #</w:delText>
                </w:r>
              </w:del>
            </w:ins>
          </w:p>
        </w:tc>
        <w:tc>
          <w:tcPr>
            <w:tcW w:w="3903" w:type="pct"/>
            <w:tcBorders>
              <w:top w:val="single" w:sz="12" w:space="0" w:color="C00000"/>
            </w:tcBorders>
          </w:tcPr>
          <w:p w14:paraId="3DCBDC27" w14:textId="482FF1A2"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95" w:author="Author"/>
                <w:del w:id="18396" w:author="Author"/>
                <w:rFonts w:cs="Arial"/>
                <w:i/>
                <w:sz w:val="20"/>
                <w:szCs w:val="20"/>
                <w:lang w:val="en-IE"/>
              </w:rPr>
            </w:pPr>
            <w:ins w:id="18397" w:author="Author">
              <w:del w:id="18398" w:author="Author">
                <w:r w:rsidRPr="006316A4" w:rsidDel="00B155C8">
                  <w:rPr>
                    <w:rFonts w:cs="Arial"/>
                    <w:i/>
                    <w:sz w:val="20"/>
                    <w:szCs w:val="20"/>
                    <w:lang w:val="en-IE"/>
                  </w:rPr>
                  <w:delText>EM_SAL_41</w:delText>
                </w:r>
              </w:del>
            </w:ins>
          </w:p>
        </w:tc>
      </w:tr>
      <w:tr w:rsidR="002937F1" w:rsidRPr="002937F1" w:rsidDel="00B155C8" w14:paraId="68C8A412" w14:textId="25A4B178" w:rsidTr="00180D71">
        <w:trPr>
          <w:ins w:id="18399" w:author="Author"/>
          <w:del w:id="18400" w:author="Author"/>
        </w:trPr>
        <w:tc>
          <w:tcPr>
            <w:cnfStyle w:val="001000000000" w:firstRow="0" w:lastRow="0" w:firstColumn="1" w:lastColumn="0" w:oddVBand="0" w:evenVBand="0" w:oddHBand="0" w:evenHBand="0" w:firstRowFirstColumn="0" w:firstRowLastColumn="0" w:lastRowFirstColumn="0" w:lastRowLastColumn="0"/>
            <w:tcW w:w="1097" w:type="pct"/>
          </w:tcPr>
          <w:p w14:paraId="61E202D8" w14:textId="006E6DB0" w:rsidR="002937F1" w:rsidRPr="002937F1" w:rsidDel="00B155C8" w:rsidRDefault="002937F1" w:rsidP="002937F1">
            <w:pPr>
              <w:spacing w:before="120"/>
              <w:jc w:val="left"/>
              <w:rPr>
                <w:ins w:id="18401" w:author="Author"/>
                <w:del w:id="18402" w:author="Author"/>
                <w:rFonts w:cs="Arial"/>
                <w:sz w:val="20"/>
                <w:szCs w:val="20"/>
                <w:lang w:val="en-IE"/>
              </w:rPr>
            </w:pPr>
            <w:ins w:id="18403" w:author="Author">
              <w:del w:id="18404" w:author="Author">
                <w:r w:rsidRPr="002937F1" w:rsidDel="00B155C8">
                  <w:rPr>
                    <w:rFonts w:cs="Arial"/>
                    <w:sz w:val="20"/>
                    <w:szCs w:val="20"/>
                    <w:lang w:val="en-IE"/>
                  </w:rPr>
                  <w:delText>Description</w:delText>
                </w:r>
              </w:del>
            </w:ins>
          </w:p>
        </w:tc>
        <w:tc>
          <w:tcPr>
            <w:tcW w:w="3903" w:type="pct"/>
          </w:tcPr>
          <w:p w14:paraId="36940D22" w14:textId="244FD4D5" w:rsidR="002937F1" w:rsidRPr="002937F1" w:rsidDel="00B155C8" w:rsidRDefault="00B40FC3" w:rsidP="0075727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05" w:author="Author"/>
                <w:del w:id="18406" w:author="Author"/>
                <w:rFonts w:cs="Arial"/>
                <w:sz w:val="20"/>
                <w:szCs w:val="20"/>
                <w:lang w:val="en-IE"/>
              </w:rPr>
            </w:pPr>
            <w:ins w:id="18407" w:author="Author">
              <w:del w:id="18408" w:author="Author">
                <w:r w:rsidDel="00B155C8">
                  <w:rPr>
                    <w:rFonts w:cs="Arial"/>
                    <w:sz w:val="20"/>
                    <w:szCs w:val="20"/>
                  </w:rPr>
                  <w:delText>Message displayed if an error occurs while trying to getting the contract templates</w:delText>
                </w:r>
                <w:r w:rsidR="00757276" w:rsidDel="00B155C8">
                  <w:rPr>
                    <w:rFonts w:cs="Arial"/>
                    <w:sz w:val="20"/>
                    <w:szCs w:val="20"/>
                  </w:rPr>
                  <w:delText>request the contract generation</w:delText>
                </w:r>
                <w:r w:rsidR="007902C1" w:rsidDel="00B155C8">
                  <w:rPr>
                    <w:rFonts w:cs="Arial"/>
                    <w:sz w:val="20"/>
                    <w:szCs w:val="20"/>
                    <w:lang w:val="en-IE"/>
                  </w:rPr>
                  <w:delText>Message displayed i</w:delText>
                </w:r>
                <w:r w:rsidR="007902C1" w:rsidRPr="00E73B40" w:rsidDel="00B155C8">
                  <w:rPr>
                    <w:sz w:val="20"/>
                    <w:lang w:val="en-IE"/>
                  </w:rPr>
                  <w:delText>f an error occurs trying to getting the contract templates</w:delText>
                </w:r>
              </w:del>
            </w:ins>
          </w:p>
        </w:tc>
      </w:tr>
      <w:tr w:rsidR="002937F1" w:rsidRPr="002937F1" w:rsidDel="00B155C8" w14:paraId="53E81871" w14:textId="101E8483" w:rsidTr="00180D71">
        <w:trPr>
          <w:ins w:id="18409" w:author="Author"/>
          <w:del w:id="18410" w:author="Author"/>
        </w:trPr>
        <w:tc>
          <w:tcPr>
            <w:cnfStyle w:val="001000000000" w:firstRow="0" w:lastRow="0" w:firstColumn="1" w:lastColumn="0" w:oddVBand="0" w:evenVBand="0" w:oddHBand="0" w:evenHBand="0" w:firstRowFirstColumn="0" w:firstRowLastColumn="0" w:lastRowFirstColumn="0" w:lastRowLastColumn="0"/>
            <w:tcW w:w="1097" w:type="pct"/>
          </w:tcPr>
          <w:p w14:paraId="744B34C1" w14:textId="385BC281" w:rsidR="002937F1" w:rsidRPr="002937F1" w:rsidDel="00B155C8" w:rsidRDefault="002937F1" w:rsidP="002937F1">
            <w:pPr>
              <w:spacing w:before="120"/>
              <w:jc w:val="left"/>
              <w:rPr>
                <w:ins w:id="18411" w:author="Author"/>
                <w:del w:id="18412" w:author="Author"/>
                <w:rFonts w:cs="Arial"/>
                <w:sz w:val="20"/>
                <w:szCs w:val="20"/>
                <w:lang w:val="en-IE"/>
              </w:rPr>
            </w:pPr>
            <w:ins w:id="18413" w:author="Author">
              <w:del w:id="18414" w:author="Author">
                <w:r w:rsidRPr="002937F1" w:rsidDel="00B155C8">
                  <w:rPr>
                    <w:rFonts w:cs="Arial"/>
                    <w:sz w:val="20"/>
                    <w:szCs w:val="20"/>
                    <w:lang w:val="en-IE"/>
                  </w:rPr>
                  <w:delText>Context</w:delText>
                </w:r>
              </w:del>
            </w:ins>
          </w:p>
        </w:tc>
        <w:tc>
          <w:tcPr>
            <w:tcW w:w="3903" w:type="pct"/>
          </w:tcPr>
          <w:p w14:paraId="0433D7BD" w14:textId="76A76D71" w:rsidR="002937F1" w:rsidRPr="002937F1" w:rsidDel="00B155C8" w:rsidRDefault="007902C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15" w:author="Author"/>
                <w:del w:id="18416" w:author="Author"/>
                <w:rFonts w:cs="Arial"/>
                <w:sz w:val="20"/>
                <w:szCs w:val="20"/>
                <w:lang w:val="en-IE"/>
              </w:rPr>
            </w:pPr>
            <w:ins w:id="18417" w:author="Author">
              <w:del w:id="18418" w:author="Author">
                <w:r w:rsidDel="00B155C8">
                  <w:rPr>
                    <w:rFonts w:cs="Arial"/>
                    <w:sz w:val="20"/>
                    <w:szCs w:val="20"/>
                    <w:lang w:val="en-IE"/>
                  </w:rPr>
                  <w:delText>Leaving confirmation step</w:delText>
                </w:r>
              </w:del>
            </w:ins>
          </w:p>
        </w:tc>
      </w:tr>
      <w:tr w:rsidR="002937F1" w:rsidRPr="002937F1" w:rsidDel="00B155C8" w14:paraId="48DDE1C3" w14:textId="124DAD6D" w:rsidTr="002937F1">
        <w:trPr>
          <w:ins w:id="18419" w:author="Author"/>
          <w:del w:id="184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9FE9C64" w14:textId="242A6CA0" w:rsidR="002937F1" w:rsidRPr="002937F1" w:rsidDel="00B155C8" w:rsidRDefault="002937F1" w:rsidP="002937F1">
            <w:pPr>
              <w:spacing w:before="120"/>
              <w:jc w:val="left"/>
              <w:rPr>
                <w:ins w:id="18421" w:author="Author"/>
                <w:del w:id="18422" w:author="Author"/>
                <w:rFonts w:cs="Arial"/>
                <w:sz w:val="20"/>
                <w:szCs w:val="20"/>
                <w:lang w:val="en-IE"/>
              </w:rPr>
            </w:pPr>
            <w:ins w:id="18423" w:author="Author">
              <w:del w:id="18424"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07C26D0B" w14:textId="2159EFB5" w:rsidR="002937F1" w:rsidRPr="002937F1" w:rsidDel="00B155C8" w:rsidRDefault="007902C1"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25" w:author="Author"/>
                <w:del w:id="18426" w:author="Author"/>
                <w:rFonts w:cs="Arial"/>
                <w:sz w:val="20"/>
                <w:szCs w:val="20"/>
                <w:lang w:val="en-IE"/>
              </w:rPr>
            </w:pPr>
            <w:ins w:id="18427" w:author="Author">
              <w:del w:id="18428" w:author="Author">
                <w:r w:rsidRPr="002937F1" w:rsidDel="00B155C8">
                  <w:rPr>
                    <w:rFonts w:cs="Arial"/>
                    <w:sz w:val="20"/>
                    <w:szCs w:val="20"/>
                    <w:lang w:val="en-IE"/>
                  </w:rPr>
                  <w:delText>sales.messages.error.ERROR_</w:delText>
                </w:r>
                <w:r w:rsidDel="00B155C8">
                  <w:rPr>
                    <w:rFonts w:cs="Arial"/>
                    <w:sz w:val="20"/>
                    <w:szCs w:val="20"/>
                    <w:lang w:val="en-IE"/>
                  </w:rPr>
                  <w:delText>GETTING_TEMPLATES</w:delText>
                </w:r>
                <w:r w:rsidR="00757276" w:rsidDel="00B155C8">
                  <w:rPr>
                    <w:rFonts w:cs="Arial"/>
                    <w:sz w:val="20"/>
                    <w:szCs w:val="20"/>
                    <w:lang w:val="en-IE"/>
                  </w:rPr>
                  <w:delText>DOCUMENTATION_ID</w:delText>
                </w:r>
                <w:r w:rsidR="00250195" w:rsidDel="00B155C8">
                  <w:rPr>
                    <w:rFonts w:cs="Arial"/>
                    <w:sz w:val="20"/>
                    <w:szCs w:val="20"/>
                    <w:lang w:val="en-IE"/>
                  </w:rPr>
                  <w:delText>CONTRACT_GENERATION_REQUEST</w:delText>
                </w:r>
              </w:del>
            </w:ins>
          </w:p>
        </w:tc>
      </w:tr>
      <w:tr w:rsidR="00C15473" w:rsidRPr="002937F1" w:rsidDel="00B155C8" w14:paraId="4E32A2C0" w14:textId="29DC2AD4" w:rsidTr="002937F1">
        <w:trPr>
          <w:ins w:id="18429" w:author="Author"/>
          <w:del w:id="184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2ADA79" w14:textId="0FF255B4" w:rsidR="00C15473" w:rsidRPr="002937F1" w:rsidDel="00B155C8" w:rsidRDefault="00C15473" w:rsidP="00C15473">
            <w:pPr>
              <w:spacing w:before="120"/>
              <w:jc w:val="left"/>
              <w:rPr>
                <w:ins w:id="18431" w:author="Author"/>
                <w:del w:id="18432" w:author="Author"/>
                <w:rFonts w:cs="Arial"/>
                <w:sz w:val="20"/>
                <w:szCs w:val="20"/>
                <w:lang w:val="en-IE"/>
              </w:rPr>
            </w:pPr>
            <w:ins w:id="18433" w:author="Author">
              <w:del w:id="1843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1E0C0543" w14:textId="0D379F0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35" w:author="Author"/>
                <w:del w:id="18436" w:author="Author"/>
                <w:rFonts w:cs="Arial"/>
                <w:sz w:val="20"/>
                <w:szCs w:val="20"/>
                <w:lang w:val="en-IE"/>
              </w:rPr>
            </w:pPr>
            <w:ins w:id="18437" w:author="Author">
              <w:del w:id="18438" w:author="Author">
                <w:r w:rsidDel="00B155C8">
                  <w:rPr>
                    <w:sz w:val="20"/>
                    <w:lang w:val="en-IE"/>
                  </w:rPr>
                  <w:delText>The request for contract generation failed. Please try againThe request for contract generation failed. Please try again</w:delText>
                </w:r>
                <w:r w:rsidRPr="002937F1" w:rsidDel="00B155C8">
                  <w:rPr>
                    <w:rFonts w:cs="Arial"/>
                    <w:sz w:val="20"/>
                    <w:szCs w:val="20"/>
                    <w:lang w:val="en-IE"/>
                  </w:rPr>
                  <w:delText>An error occurred when getting the templates</w:delText>
                </w:r>
                <w:r w:rsidDel="00B155C8">
                  <w:rPr>
                    <w:rFonts w:cs="Arial"/>
                    <w:sz w:val="20"/>
                    <w:szCs w:val="20"/>
                    <w:lang w:val="en-IE"/>
                  </w:rPr>
                  <w:delText>documentation</w:delText>
                </w:r>
                <w:r w:rsidRPr="002937F1" w:rsidDel="00B155C8">
                  <w:rPr>
                    <w:rFonts w:cs="Arial"/>
                    <w:sz w:val="20"/>
                    <w:szCs w:val="20"/>
                    <w:lang w:val="en-IE"/>
                  </w:rPr>
                  <w:delText xml:space="preserve"> ID. Please try again</w:delText>
                </w:r>
              </w:del>
            </w:ins>
          </w:p>
        </w:tc>
      </w:tr>
      <w:tr w:rsidR="002937F1" w:rsidRPr="002937F1" w:rsidDel="00B155C8" w14:paraId="333D73E4" w14:textId="02F54FE8" w:rsidTr="002937F1">
        <w:trPr>
          <w:ins w:id="18439" w:author="Author"/>
          <w:del w:id="184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ABCA00E" w14:textId="58B0437D" w:rsidR="002937F1" w:rsidRPr="002937F1" w:rsidDel="00B155C8" w:rsidRDefault="002937F1" w:rsidP="002937F1">
            <w:pPr>
              <w:spacing w:before="120"/>
              <w:jc w:val="left"/>
              <w:rPr>
                <w:ins w:id="18441" w:author="Author"/>
                <w:del w:id="18442" w:author="Author"/>
                <w:rFonts w:cs="Arial"/>
                <w:sz w:val="20"/>
                <w:szCs w:val="20"/>
                <w:lang w:val="en-IE"/>
              </w:rPr>
            </w:pPr>
            <w:ins w:id="18443" w:author="Author">
              <w:del w:id="18444" w:author="Author">
                <w:r w:rsidRPr="002937F1" w:rsidDel="00B155C8">
                  <w:rPr>
                    <w:rFonts w:cs="Arial"/>
                    <w:sz w:val="20"/>
                    <w:szCs w:val="20"/>
                    <w:lang w:val="en-IE"/>
                  </w:rPr>
                  <w:delText>Message #</w:delText>
                </w:r>
              </w:del>
            </w:ins>
          </w:p>
        </w:tc>
        <w:tc>
          <w:tcPr>
            <w:tcW w:w="3903" w:type="pct"/>
            <w:tcBorders>
              <w:top w:val="single" w:sz="12" w:space="0" w:color="C00000"/>
            </w:tcBorders>
          </w:tcPr>
          <w:p w14:paraId="0154F4BC" w14:textId="67B41778" w:rsidR="002937F1" w:rsidRPr="007902C1"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45" w:author="Author"/>
                <w:del w:id="18446" w:author="Author"/>
                <w:rFonts w:cs="Arial"/>
                <w:i/>
                <w:sz w:val="20"/>
                <w:szCs w:val="20"/>
                <w:lang w:val="en-IE"/>
              </w:rPr>
            </w:pPr>
            <w:ins w:id="18447" w:author="Author">
              <w:del w:id="18448" w:author="Author">
                <w:r w:rsidRPr="007902C1" w:rsidDel="00B155C8">
                  <w:rPr>
                    <w:rFonts w:cs="Arial"/>
                    <w:i/>
                    <w:sz w:val="20"/>
                    <w:szCs w:val="20"/>
                    <w:lang w:val="en-IE"/>
                  </w:rPr>
                  <w:delText>EM_SAL_42</w:delText>
                </w:r>
              </w:del>
            </w:ins>
          </w:p>
        </w:tc>
      </w:tr>
      <w:tr w:rsidR="002937F1" w:rsidRPr="002937F1" w:rsidDel="00B155C8" w14:paraId="100C4FAC" w14:textId="4FEC7126" w:rsidTr="00180D71">
        <w:trPr>
          <w:ins w:id="18449" w:author="Author"/>
          <w:del w:id="18450" w:author="Author"/>
        </w:trPr>
        <w:tc>
          <w:tcPr>
            <w:cnfStyle w:val="001000000000" w:firstRow="0" w:lastRow="0" w:firstColumn="1" w:lastColumn="0" w:oddVBand="0" w:evenVBand="0" w:oddHBand="0" w:evenHBand="0" w:firstRowFirstColumn="0" w:firstRowLastColumn="0" w:lastRowFirstColumn="0" w:lastRowLastColumn="0"/>
            <w:tcW w:w="1097" w:type="pct"/>
          </w:tcPr>
          <w:p w14:paraId="5793B005" w14:textId="6670411B" w:rsidR="002937F1" w:rsidRPr="002937F1" w:rsidDel="00B155C8" w:rsidRDefault="002937F1" w:rsidP="002937F1">
            <w:pPr>
              <w:spacing w:before="120"/>
              <w:jc w:val="left"/>
              <w:rPr>
                <w:ins w:id="18451" w:author="Author"/>
                <w:del w:id="18452" w:author="Author"/>
                <w:rFonts w:cs="Arial"/>
                <w:sz w:val="20"/>
                <w:szCs w:val="20"/>
                <w:lang w:val="en-IE"/>
              </w:rPr>
            </w:pPr>
            <w:ins w:id="18453" w:author="Author">
              <w:del w:id="18454" w:author="Author">
                <w:r w:rsidRPr="002937F1" w:rsidDel="00B155C8">
                  <w:rPr>
                    <w:rFonts w:cs="Arial"/>
                    <w:sz w:val="20"/>
                    <w:szCs w:val="20"/>
                    <w:lang w:val="en-IE"/>
                  </w:rPr>
                  <w:delText>Description</w:delText>
                </w:r>
              </w:del>
            </w:ins>
          </w:p>
        </w:tc>
        <w:tc>
          <w:tcPr>
            <w:tcW w:w="3903" w:type="pct"/>
          </w:tcPr>
          <w:p w14:paraId="57D48C04" w14:textId="4F5D78B4" w:rsidR="002937F1" w:rsidRPr="00B40FC3" w:rsidDel="00B155C8" w:rsidRDefault="00B40FC3" w:rsidP="00DE07BB">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55" w:author="Author"/>
                <w:del w:id="18456" w:author="Author"/>
                <w:rFonts w:cs="Arial"/>
                <w:sz w:val="20"/>
                <w:szCs w:val="20"/>
                <w:lang w:val="en-US"/>
              </w:rPr>
            </w:pPr>
            <w:ins w:id="18457" w:author="Author">
              <w:del w:id="18458" w:author="Author">
                <w:r w:rsidDel="00B155C8">
                  <w:rPr>
                    <w:rFonts w:cs="Arial"/>
                    <w:sz w:val="20"/>
                    <w:szCs w:val="20"/>
                  </w:rPr>
                  <w:delText>Message displayed if an error occurs while trying to call the service from OMS</w:delText>
                </w:r>
                <w:r w:rsidR="00DE07BB" w:rsidDel="00B155C8">
                  <w:rPr>
                    <w:rFonts w:cs="Arial"/>
                    <w:sz w:val="20"/>
                    <w:szCs w:val="20"/>
                  </w:rPr>
                  <w:delText>analysing the current offer and the selected offer</w:delText>
                </w:r>
                <w:r w:rsidR="007902C1" w:rsidDel="00B155C8">
                  <w:rPr>
                    <w:rFonts w:cs="Arial"/>
                    <w:sz w:val="20"/>
                    <w:szCs w:val="20"/>
                    <w:lang w:val="en-IE"/>
                  </w:rPr>
                  <w:delText>Message displayed i</w:delText>
                </w:r>
                <w:r w:rsidR="007902C1" w:rsidRPr="00E73B40" w:rsidDel="00B155C8">
                  <w:rPr>
                    <w:sz w:val="20"/>
                    <w:lang w:val="en-IE"/>
                  </w:rPr>
                  <w:delText>f any error occurs trying to call the service from OMS</w:delText>
                </w:r>
              </w:del>
            </w:ins>
          </w:p>
        </w:tc>
      </w:tr>
      <w:tr w:rsidR="007902C1" w:rsidRPr="002937F1" w:rsidDel="00B155C8" w14:paraId="33ABF114" w14:textId="2EA3343C" w:rsidTr="00180D71">
        <w:trPr>
          <w:ins w:id="18459" w:author="Author"/>
          <w:del w:id="18460" w:author="Author"/>
        </w:trPr>
        <w:tc>
          <w:tcPr>
            <w:cnfStyle w:val="001000000000" w:firstRow="0" w:lastRow="0" w:firstColumn="1" w:lastColumn="0" w:oddVBand="0" w:evenVBand="0" w:oddHBand="0" w:evenHBand="0" w:firstRowFirstColumn="0" w:firstRowLastColumn="0" w:lastRowFirstColumn="0" w:lastRowLastColumn="0"/>
            <w:tcW w:w="1097" w:type="pct"/>
          </w:tcPr>
          <w:p w14:paraId="43592145" w14:textId="515EFA8F" w:rsidR="007902C1" w:rsidRPr="002937F1" w:rsidDel="00B155C8" w:rsidRDefault="007902C1" w:rsidP="007902C1">
            <w:pPr>
              <w:spacing w:before="120"/>
              <w:jc w:val="left"/>
              <w:rPr>
                <w:ins w:id="18461" w:author="Author"/>
                <w:del w:id="18462" w:author="Author"/>
                <w:rFonts w:cs="Arial"/>
                <w:sz w:val="20"/>
                <w:szCs w:val="20"/>
                <w:lang w:val="en-IE"/>
              </w:rPr>
            </w:pPr>
            <w:ins w:id="18463" w:author="Author">
              <w:del w:id="18464" w:author="Author">
                <w:r w:rsidRPr="002937F1" w:rsidDel="00B155C8">
                  <w:rPr>
                    <w:rFonts w:cs="Arial"/>
                    <w:sz w:val="20"/>
                    <w:szCs w:val="20"/>
                    <w:lang w:val="en-IE"/>
                  </w:rPr>
                  <w:delText>Context</w:delText>
                </w:r>
              </w:del>
            </w:ins>
          </w:p>
        </w:tc>
        <w:tc>
          <w:tcPr>
            <w:tcW w:w="3903" w:type="pct"/>
          </w:tcPr>
          <w:p w14:paraId="4D5E3F37" w14:textId="17FF0D05"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65" w:author="Author"/>
                <w:del w:id="18466" w:author="Author"/>
                <w:rFonts w:cs="Arial"/>
                <w:sz w:val="20"/>
                <w:szCs w:val="20"/>
                <w:lang w:val="en-IE"/>
              </w:rPr>
            </w:pPr>
            <w:ins w:id="18467" w:author="Author">
              <w:del w:id="18468" w:author="Author">
                <w:r w:rsidDel="00B155C8">
                  <w:rPr>
                    <w:rFonts w:cs="Arial"/>
                    <w:sz w:val="20"/>
                    <w:szCs w:val="20"/>
                    <w:lang w:val="en-IE"/>
                  </w:rPr>
                  <w:delText>Selecting offer on “Choose offer” screen</w:delText>
                </w:r>
              </w:del>
            </w:ins>
          </w:p>
        </w:tc>
      </w:tr>
      <w:tr w:rsidR="007902C1" w:rsidRPr="002937F1" w:rsidDel="00B155C8" w14:paraId="1AD27758" w14:textId="6FD99194" w:rsidTr="002937F1">
        <w:trPr>
          <w:ins w:id="18469" w:author="Author"/>
          <w:del w:id="184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64C6CC5" w14:textId="17C28B2C" w:rsidR="007902C1" w:rsidRPr="002937F1" w:rsidDel="00B155C8" w:rsidRDefault="007902C1" w:rsidP="007902C1">
            <w:pPr>
              <w:spacing w:before="120"/>
              <w:jc w:val="left"/>
              <w:rPr>
                <w:ins w:id="18471" w:author="Author"/>
                <w:del w:id="18472" w:author="Author"/>
                <w:rFonts w:cs="Arial"/>
                <w:sz w:val="20"/>
                <w:szCs w:val="20"/>
                <w:lang w:val="en-IE"/>
              </w:rPr>
            </w:pPr>
            <w:ins w:id="18473" w:author="Author">
              <w:del w:id="18474"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1CF5BFF9" w14:textId="0195EE09" w:rsidR="007902C1" w:rsidRPr="002937F1" w:rsidDel="00B155C8" w:rsidRDefault="007902C1" w:rsidP="0019636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75" w:author="Author"/>
                <w:del w:id="18476" w:author="Author"/>
                <w:rFonts w:cs="Arial"/>
                <w:sz w:val="20"/>
                <w:szCs w:val="20"/>
                <w:lang w:val="en-IE"/>
              </w:rPr>
            </w:pPr>
            <w:ins w:id="18477" w:author="Author">
              <w:del w:id="18478" w:author="Author">
                <w:r w:rsidRPr="002937F1" w:rsidDel="00B155C8">
                  <w:rPr>
                    <w:rFonts w:cs="Arial"/>
                    <w:sz w:val="20"/>
                    <w:szCs w:val="20"/>
                    <w:lang w:val="en-IE"/>
                  </w:rPr>
                  <w:delText>sales.messages.error.ERROR_</w:delText>
                </w:r>
                <w:r w:rsidDel="00B155C8">
                  <w:rPr>
                    <w:rFonts w:cs="Arial"/>
                    <w:sz w:val="20"/>
                    <w:szCs w:val="20"/>
                    <w:lang w:val="en-IE"/>
                  </w:rPr>
                  <w:delText>TRYING_TO_ANALYZE</w:delText>
                </w:r>
                <w:r w:rsidR="00196360" w:rsidDel="00B155C8">
                  <w:rPr>
                    <w:rFonts w:cs="Arial"/>
                    <w:sz w:val="20"/>
                    <w:szCs w:val="20"/>
                    <w:lang w:val="en-IE"/>
                  </w:rPr>
                  <w:delText>ANALYSE</w:delText>
                </w:r>
                <w:r w:rsidDel="00B155C8">
                  <w:rPr>
                    <w:rFonts w:cs="Arial"/>
                    <w:sz w:val="20"/>
                    <w:szCs w:val="20"/>
                    <w:lang w:val="en-IE"/>
                  </w:rPr>
                  <w:delText>_OFFER</w:delText>
                </w:r>
              </w:del>
            </w:ins>
          </w:p>
        </w:tc>
      </w:tr>
      <w:tr w:rsidR="00C15473" w:rsidRPr="002937F1" w:rsidDel="00B155C8" w14:paraId="19F992AD" w14:textId="25793382" w:rsidTr="002937F1">
        <w:trPr>
          <w:ins w:id="18479" w:author="Author"/>
          <w:del w:id="184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739342D" w14:textId="4F1A29BA" w:rsidR="00C15473" w:rsidRPr="002937F1" w:rsidDel="00B155C8" w:rsidRDefault="00C15473" w:rsidP="00C15473">
            <w:pPr>
              <w:spacing w:before="120"/>
              <w:jc w:val="left"/>
              <w:rPr>
                <w:ins w:id="18481" w:author="Author"/>
                <w:del w:id="18482" w:author="Author"/>
                <w:rFonts w:cs="Arial"/>
                <w:sz w:val="20"/>
                <w:szCs w:val="20"/>
                <w:lang w:val="en-IE"/>
              </w:rPr>
            </w:pPr>
            <w:ins w:id="18483" w:author="Author">
              <w:del w:id="1848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8936796" w14:textId="5B429C76"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85" w:author="Author"/>
                <w:del w:id="18486" w:author="Author"/>
                <w:rFonts w:cs="Arial"/>
                <w:sz w:val="20"/>
                <w:szCs w:val="20"/>
                <w:lang w:val="en-IE"/>
              </w:rPr>
            </w:pPr>
            <w:ins w:id="18487" w:author="Author">
              <w:del w:id="18488" w:author="Author">
                <w:r w:rsidRPr="00E73B40" w:rsidDel="00B155C8">
                  <w:rPr>
                    <w:sz w:val="20"/>
                    <w:lang w:val="en-IE"/>
                  </w:rPr>
                  <w:delText xml:space="preserve">An error occurred when trying to </w:delText>
                </w:r>
                <w:r w:rsidDel="00B155C8">
                  <w:rPr>
                    <w:sz w:val="20"/>
                    <w:lang w:val="en-IE"/>
                  </w:rPr>
                  <w:delText>a</w:delText>
                </w:r>
                <w:r w:rsidRPr="00E73B40" w:rsidDel="00B155C8">
                  <w:rPr>
                    <w:sz w:val="20"/>
                    <w:lang w:val="en-IE"/>
                  </w:rPr>
                  <w:delText>nalyse the current offer against the selected offer. Please try again.</w:delText>
                </w:r>
                <w:r w:rsidRPr="002937F1" w:rsidDel="00B155C8">
                  <w:rPr>
                    <w:rFonts w:cs="Arial"/>
                    <w:sz w:val="20"/>
                    <w:szCs w:val="20"/>
                    <w:lang w:val="en-IE"/>
                  </w:rPr>
                  <w:delText>An error occurred when trying to Analyze</w:delText>
                </w:r>
                <w:r w:rsidDel="00B155C8">
                  <w:rPr>
                    <w:rFonts w:cs="Arial"/>
                    <w:sz w:val="20"/>
                    <w:szCs w:val="20"/>
                    <w:lang w:val="en-IE"/>
                  </w:rPr>
                  <w:delText>a</w:delText>
                </w:r>
                <w:r w:rsidRPr="002937F1" w:rsidDel="00B155C8">
                  <w:rPr>
                    <w:rFonts w:cs="Arial"/>
                    <w:sz w:val="20"/>
                    <w:szCs w:val="20"/>
                    <w:lang w:val="en-IE"/>
                  </w:rPr>
                  <w:delText>nalyse the current offer against the selected offer. Please try again.</w:delText>
                </w:r>
              </w:del>
            </w:ins>
          </w:p>
        </w:tc>
      </w:tr>
      <w:tr w:rsidR="007902C1" w:rsidRPr="002937F1" w:rsidDel="00B155C8" w14:paraId="64C6BE88" w14:textId="52E87E24" w:rsidTr="002937F1">
        <w:trPr>
          <w:ins w:id="18489" w:author="Author"/>
          <w:del w:id="184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ECA769" w14:textId="358CF1BD" w:rsidR="007902C1" w:rsidRPr="002937F1" w:rsidDel="00B155C8" w:rsidRDefault="007902C1" w:rsidP="007902C1">
            <w:pPr>
              <w:spacing w:before="120"/>
              <w:jc w:val="left"/>
              <w:rPr>
                <w:ins w:id="18491" w:author="Author"/>
                <w:del w:id="18492" w:author="Author"/>
                <w:rFonts w:cs="Arial"/>
                <w:sz w:val="20"/>
                <w:szCs w:val="20"/>
                <w:lang w:val="en-IE"/>
              </w:rPr>
            </w:pPr>
            <w:ins w:id="18493" w:author="Author">
              <w:del w:id="18494" w:author="Author">
                <w:r w:rsidRPr="002937F1" w:rsidDel="00B155C8">
                  <w:rPr>
                    <w:rFonts w:cs="Arial"/>
                    <w:sz w:val="20"/>
                    <w:szCs w:val="20"/>
                    <w:lang w:val="en-IE"/>
                  </w:rPr>
                  <w:delText>Message #</w:delText>
                </w:r>
              </w:del>
            </w:ins>
          </w:p>
        </w:tc>
        <w:tc>
          <w:tcPr>
            <w:tcW w:w="3903" w:type="pct"/>
            <w:tcBorders>
              <w:top w:val="single" w:sz="12" w:space="0" w:color="C00000"/>
            </w:tcBorders>
          </w:tcPr>
          <w:p w14:paraId="6FDF4E2B" w14:textId="7B8FB38F" w:rsidR="007902C1" w:rsidRPr="007902C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95" w:author="Author"/>
                <w:del w:id="18496" w:author="Author"/>
                <w:rFonts w:cs="Arial"/>
                <w:i/>
                <w:sz w:val="20"/>
                <w:szCs w:val="20"/>
                <w:lang w:val="en-IE"/>
              </w:rPr>
            </w:pPr>
            <w:ins w:id="18497" w:author="Author">
              <w:del w:id="18498" w:author="Author">
                <w:r w:rsidRPr="007902C1" w:rsidDel="00B155C8">
                  <w:rPr>
                    <w:rFonts w:cs="Arial"/>
                    <w:i/>
                    <w:sz w:val="20"/>
                    <w:szCs w:val="20"/>
                    <w:lang w:val="en-IE"/>
                  </w:rPr>
                  <w:delText>EM_SAL_43</w:delText>
                </w:r>
              </w:del>
            </w:ins>
          </w:p>
        </w:tc>
      </w:tr>
      <w:tr w:rsidR="007902C1" w:rsidRPr="002937F1" w:rsidDel="00B155C8" w14:paraId="06648B79" w14:textId="5F3FBE9D" w:rsidTr="00180D71">
        <w:trPr>
          <w:ins w:id="18499" w:author="Author"/>
          <w:del w:id="18500" w:author="Author"/>
        </w:trPr>
        <w:tc>
          <w:tcPr>
            <w:cnfStyle w:val="001000000000" w:firstRow="0" w:lastRow="0" w:firstColumn="1" w:lastColumn="0" w:oddVBand="0" w:evenVBand="0" w:oddHBand="0" w:evenHBand="0" w:firstRowFirstColumn="0" w:firstRowLastColumn="0" w:lastRowFirstColumn="0" w:lastRowLastColumn="0"/>
            <w:tcW w:w="1097" w:type="pct"/>
          </w:tcPr>
          <w:p w14:paraId="37884B70" w14:textId="68F3D63E" w:rsidR="007902C1" w:rsidRPr="002937F1" w:rsidDel="00B155C8" w:rsidRDefault="007902C1" w:rsidP="007902C1">
            <w:pPr>
              <w:spacing w:before="120"/>
              <w:jc w:val="left"/>
              <w:rPr>
                <w:ins w:id="18501" w:author="Author"/>
                <w:del w:id="18502" w:author="Author"/>
                <w:rFonts w:cs="Arial"/>
                <w:sz w:val="20"/>
                <w:szCs w:val="20"/>
                <w:lang w:val="en-IE"/>
              </w:rPr>
            </w:pPr>
            <w:ins w:id="18503" w:author="Author">
              <w:del w:id="18504" w:author="Author">
                <w:r w:rsidRPr="002937F1" w:rsidDel="00B155C8">
                  <w:rPr>
                    <w:rFonts w:cs="Arial"/>
                    <w:sz w:val="20"/>
                    <w:szCs w:val="20"/>
                    <w:lang w:val="en-IE"/>
                  </w:rPr>
                  <w:delText>Description</w:delText>
                </w:r>
              </w:del>
            </w:ins>
          </w:p>
        </w:tc>
        <w:tc>
          <w:tcPr>
            <w:tcW w:w="3903" w:type="pct"/>
          </w:tcPr>
          <w:p w14:paraId="02C2CDF9" w14:textId="6016A188" w:rsidR="007902C1" w:rsidRPr="00B40FC3" w:rsidDel="00B155C8" w:rsidRDefault="00B40FC3"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05" w:author="Author"/>
                <w:del w:id="18506" w:author="Author"/>
                <w:rFonts w:cs="Arial"/>
                <w:sz w:val="20"/>
                <w:szCs w:val="20"/>
                <w:lang w:val="en-US"/>
              </w:rPr>
            </w:pPr>
            <w:ins w:id="18507" w:author="Author">
              <w:del w:id="18508" w:author="Author">
                <w:r w:rsidDel="00B155C8">
                  <w:rPr>
                    <w:rFonts w:cs="Arial"/>
                    <w:sz w:val="20"/>
                    <w:szCs w:val="20"/>
                  </w:rPr>
                  <w:delText>Message displayed if an error occurs while trying to validate the coupon</w:delText>
                </w:r>
                <w:r w:rsidR="007902C1" w:rsidDel="00B155C8">
                  <w:rPr>
                    <w:rFonts w:cs="Arial"/>
                    <w:sz w:val="20"/>
                    <w:szCs w:val="20"/>
                    <w:lang w:val="en-IE"/>
                  </w:rPr>
                  <w:delText>Message displayed i</w:delText>
                </w:r>
                <w:r w:rsidR="007902C1" w:rsidRPr="00E73B40" w:rsidDel="00B155C8">
                  <w:rPr>
                    <w:sz w:val="20"/>
                    <w:lang w:val="en-IE"/>
                  </w:rPr>
                  <w:delText>f any error occurs trying to validate the coupon</w:delText>
                </w:r>
              </w:del>
            </w:ins>
          </w:p>
        </w:tc>
      </w:tr>
      <w:tr w:rsidR="007902C1" w:rsidRPr="002937F1" w:rsidDel="00B155C8" w14:paraId="280247E4" w14:textId="1A70E240" w:rsidTr="00180D71">
        <w:trPr>
          <w:ins w:id="18509" w:author="Author"/>
          <w:del w:id="18510" w:author="Author"/>
        </w:trPr>
        <w:tc>
          <w:tcPr>
            <w:cnfStyle w:val="001000000000" w:firstRow="0" w:lastRow="0" w:firstColumn="1" w:lastColumn="0" w:oddVBand="0" w:evenVBand="0" w:oddHBand="0" w:evenHBand="0" w:firstRowFirstColumn="0" w:firstRowLastColumn="0" w:lastRowFirstColumn="0" w:lastRowLastColumn="0"/>
            <w:tcW w:w="1097" w:type="pct"/>
          </w:tcPr>
          <w:p w14:paraId="5A475568" w14:textId="7944E20B" w:rsidR="007902C1" w:rsidRPr="002937F1" w:rsidDel="00B155C8" w:rsidRDefault="007902C1" w:rsidP="007902C1">
            <w:pPr>
              <w:spacing w:before="120"/>
              <w:jc w:val="left"/>
              <w:rPr>
                <w:ins w:id="18511" w:author="Author"/>
                <w:del w:id="18512" w:author="Author"/>
                <w:rFonts w:cs="Arial"/>
                <w:sz w:val="20"/>
                <w:szCs w:val="20"/>
                <w:lang w:val="en-IE"/>
              </w:rPr>
            </w:pPr>
            <w:ins w:id="18513" w:author="Author">
              <w:del w:id="18514" w:author="Author">
                <w:r w:rsidRPr="002937F1" w:rsidDel="00B155C8">
                  <w:rPr>
                    <w:rFonts w:cs="Arial"/>
                    <w:sz w:val="20"/>
                    <w:szCs w:val="20"/>
                    <w:lang w:val="en-IE"/>
                  </w:rPr>
                  <w:delText>Context</w:delText>
                </w:r>
              </w:del>
            </w:ins>
          </w:p>
        </w:tc>
        <w:tc>
          <w:tcPr>
            <w:tcW w:w="3903" w:type="pct"/>
          </w:tcPr>
          <w:p w14:paraId="7DA46D4E" w14:textId="49429592"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15" w:author="Author"/>
                <w:del w:id="18516" w:author="Author"/>
                <w:rFonts w:cs="Arial"/>
                <w:sz w:val="20"/>
                <w:szCs w:val="20"/>
                <w:lang w:val="en-IE"/>
              </w:rPr>
            </w:pPr>
            <w:ins w:id="18517" w:author="Author">
              <w:del w:id="18518" w:author="Author">
                <w:r w:rsidDel="00B155C8">
                  <w:rPr>
                    <w:rFonts w:cs="Arial"/>
                    <w:sz w:val="20"/>
                    <w:szCs w:val="20"/>
                    <w:lang w:val="en-IE"/>
                  </w:rPr>
                  <w:delText>Applying coupon</w:delText>
                </w:r>
              </w:del>
            </w:ins>
          </w:p>
        </w:tc>
      </w:tr>
      <w:tr w:rsidR="007902C1" w:rsidRPr="002937F1" w:rsidDel="00B155C8" w14:paraId="222200BA" w14:textId="4E2728A5" w:rsidTr="00180D71">
        <w:trPr>
          <w:ins w:id="18519" w:author="Author"/>
          <w:del w:id="18520" w:author="Author"/>
        </w:trPr>
        <w:tc>
          <w:tcPr>
            <w:cnfStyle w:val="001000000000" w:firstRow="0" w:lastRow="0" w:firstColumn="1" w:lastColumn="0" w:oddVBand="0" w:evenVBand="0" w:oddHBand="0" w:evenHBand="0" w:firstRowFirstColumn="0" w:firstRowLastColumn="0" w:lastRowFirstColumn="0" w:lastRowLastColumn="0"/>
            <w:tcW w:w="1097" w:type="pct"/>
          </w:tcPr>
          <w:p w14:paraId="7A8CC7B9" w14:textId="7A06763D" w:rsidR="007902C1" w:rsidRPr="002937F1" w:rsidDel="00B155C8" w:rsidRDefault="007902C1" w:rsidP="007902C1">
            <w:pPr>
              <w:spacing w:before="120"/>
              <w:jc w:val="left"/>
              <w:rPr>
                <w:ins w:id="18521" w:author="Author"/>
                <w:del w:id="18522" w:author="Author"/>
                <w:rFonts w:cs="Arial"/>
                <w:sz w:val="20"/>
                <w:szCs w:val="20"/>
                <w:lang w:val="en-IE"/>
              </w:rPr>
            </w:pPr>
            <w:ins w:id="18523" w:author="Author">
              <w:del w:id="18524" w:author="Author">
                <w:r w:rsidRPr="002937F1" w:rsidDel="00B155C8">
                  <w:rPr>
                    <w:rFonts w:cs="Arial"/>
                    <w:sz w:val="20"/>
                    <w:szCs w:val="20"/>
                    <w:lang w:val="en-IE"/>
                  </w:rPr>
                  <w:delText>Json Path</w:delText>
                </w:r>
              </w:del>
            </w:ins>
          </w:p>
        </w:tc>
        <w:tc>
          <w:tcPr>
            <w:tcW w:w="3903" w:type="pct"/>
          </w:tcPr>
          <w:p w14:paraId="05D6F281" w14:textId="33C2AB02"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25" w:author="Author"/>
                <w:del w:id="18526" w:author="Author"/>
                <w:rFonts w:cs="Arial"/>
                <w:sz w:val="20"/>
                <w:szCs w:val="20"/>
                <w:lang w:val="en-IE"/>
              </w:rPr>
            </w:pPr>
            <w:ins w:id="18527" w:author="Author">
              <w:del w:id="18528" w:author="Author">
                <w:r w:rsidRPr="002937F1" w:rsidDel="00B155C8">
                  <w:rPr>
                    <w:rFonts w:cs="Arial"/>
                    <w:sz w:val="20"/>
                    <w:szCs w:val="20"/>
                    <w:lang w:val="en-IE"/>
                  </w:rPr>
                  <w:delText>sales.messages.error.ERROR_</w:delText>
                </w:r>
                <w:r w:rsidDel="00B155C8">
                  <w:rPr>
                    <w:rFonts w:cs="Arial"/>
                    <w:sz w:val="20"/>
                    <w:szCs w:val="20"/>
                    <w:lang w:val="en-IE"/>
                  </w:rPr>
                  <w:delText>VALIDATING_COUPON</w:delText>
                </w:r>
              </w:del>
            </w:ins>
          </w:p>
        </w:tc>
      </w:tr>
      <w:tr w:rsidR="00C15473" w:rsidRPr="002937F1" w:rsidDel="00B155C8" w14:paraId="511C163B" w14:textId="357DE50F" w:rsidTr="005B1C18">
        <w:trPr>
          <w:ins w:id="18529" w:author="Author"/>
          <w:del w:id="185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82AC73" w14:textId="27098EED" w:rsidR="00C15473" w:rsidRPr="002937F1" w:rsidDel="00B155C8" w:rsidRDefault="00C15473" w:rsidP="00C15473">
            <w:pPr>
              <w:spacing w:before="120"/>
              <w:jc w:val="left"/>
              <w:rPr>
                <w:ins w:id="18531" w:author="Author"/>
                <w:del w:id="18532" w:author="Author"/>
                <w:rFonts w:cs="Arial"/>
                <w:sz w:val="20"/>
                <w:szCs w:val="20"/>
                <w:lang w:val="en-IE"/>
              </w:rPr>
            </w:pPr>
            <w:ins w:id="18533" w:author="Author">
              <w:del w:id="1853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691E7930" w14:textId="5139E7C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35" w:author="Author"/>
                <w:del w:id="18536" w:author="Author"/>
                <w:rFonts w:cs="Arial"/>
                <w:sz w:val="20"/>
                <w:szCs w:val="20"/>
                <w:lang w:val="en-IE"/>
              </w:rPr>
            </w:pPr>
            <w:ins w:id="18537" w:author="Author">
              <w:del w:id="18538" w:author="Author">
                <w:r w:rsidRPr="00E73B40" w:rsidDel="00B155C8">
                  <w:rPr>
                    <w:sz w:val="20"/>
                    <w:lang w:val="en-IE"/>
                  </w:rPr>
                  <w:delText>An error occurred while validating the coupon. Please try again.</w:delText>
                </w:r>
                <w:r w:rsidRPr="002937F1" w:rsidDel="00B155C8">
                  <w:rPr>
                    <w:rFonts w:cs="Arial"/>
                    <w:sz w:val="20"/>
                    <w:szCs w:val="20"/>
                    <w:lang w:val="en-IE"/>
                  </w:rPr>
                  <w:delText>An error occurred while validating the coupon. Please try again.</w:delText>
                </w:r>
              </w:del>
            </w:ins>
          </w:p>
        </w:tc>
      </w:tr>
      <w:tr w:rsidR="005B1C18" w:rsidRPr="002937F1" w:rsidDel="00B155C8" w14:paraId="0EF507E7" w14:textId="10D90B34" w:rsidTr="00A86D55">
        <w:tblPrEx>
          <w:tblW w:w="5000" w:type="pct"/>
          <w:tblLayout w:type="fixed"/>
          <w:tblPrExChange w:id="18539" w:author="Author">
            <w:tblPrEx>
              <w:tblW w:w="5000" w:type="pct"/>
              <w:tblLayout w:type="fixed"/>
            </w:tblPrEx>
          </w:tblPrExChange>
        </w:tblPrEx>
        <w:trPr>
          <w:ins w:id="18540" w:author="Author"/>
          <w:del w:id="1854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542" w:author="Author">
              <w:tcPr>
                <w:tcW w:w="1097" w:type="pct"/>
              </w:tcPr>
            </w:tcPrChange>
          </w:tcPr>
          <w:p w14:paraId="5A6CBD6C" w14:textId="78707EDB" w:rsidR="005B1C18" w:rsidRPr="002937F1" w:rsidDel="00B155C8" w:rsidRDefault="005B1C18" w:rsidP="005B1C18">
            <w:pPr>
              <w:spacing w:before="120"/>
              <w:jc w:val="left"/>
              <w:rPr>
                <w:ins w:id="18543" w:author="Author"/>
                <w:del w:id="18544" w:author="Author"/>
                <w:rFonts w:cs="Arial"/>
                <w:sz w:val="20"/>
                <w:szCs w:val="20"/>
                <w:lang w:val="en-IE"/>
              </w:rPr>
            </w:pPr>
            <w:ins w:id="18545" w:author="Author">
              <w:del w:id="18546" w:author="Author">
                <w:r w:rsidRPr="002937F1" w:rsidDel="00B155C8">
                  <w:rPr>
                    <w:rFonts w:cs="Arial"/>
                    <w:sz w:val="20"/>
                    <w:szCs w:val="20"/>
                    <w:lang w:val="en-IE"/>
                  </w:rPr>
                  <w:delText>Message #</w:delText>
                </w:r>
              </w:del>
            </w:ins>
          </w:p>
        </w:tc>
        <w:tc>
          <w:tcPr>
            <w:tcW w:w="3903" w:type="pct"/>
            <w:tcBorders>
              <w:top w:val="single" w:sz="12" w:space="0" w:color="C00000"/>
            </w:tcBorders>
            <w:tcPrChange w:id="18547" w:author="Author">
              <w:tcPr>
                <w:tcW w:w="3903" w:type="pct"/>
              </w:tcPr>
            </w:tcPrChange>
          </w:tcPr>
          <w:p w14:paraId="18ABB96B" w14:textId="1829A62F"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48" w:author="Author"/>
                <w:del w:id="18549" w:author="Author"/>
                <w:rFonts w:cs="Arial"/>
                <w:i/>
                <w:sz w:val="20"/>
                <w:szCs w:val="20"/>
                <w:lang w:val="en-IE"/>
              </w:rPr>
            </w:pPr>
            <w:ins w:id="18550" w:author="Author">
              <w:del w:id="18551" w:author="Author">
                <w:r w:rsidRPr="007902C1" w:rsidDel="00B155C8">
                  <w:rPr>
                    <w:rFonts w:cs="Arial"/>
                    <w:i/>
                    <w:sz w:val="20"/>
                    <w:szCs w:val="20"/>
                    <w:lang w:val="en-IE"/>
                  </w:rPr>
                  <w:delText>EM_SAL_</w:delText>
                </w:r>
                <w:r w:rsidDel="00B155C8">
                  <w:rPr>
                    <w:rFonts w:cs="Arial"/>
                    <w:i/>
                    <w:sz w:val="20"/>
                    <w:szCs w:val="20"/>
                    <w:lang w:val="en-IE"/>
                  </w:rPr>
                  <w:delText>44</w:delText>
                </w:r>
              </w:del>
            </w:ins>
          </w:p>
        </w:tc>
      </w:tr>
      <w:tr w:rsidR="005B1C18" w:rsidRPr="002937F1" w:rsidDel="00B155C8" w14:paraId="7698C75E" w14:textId="319E5C0D" w:rsidTr="00A86D55">
        <w:tblPrEx>
          <w:tblW w:w="5000" w:type="pct"/>
          <w:tblLayout w:type="fixed"/>
          <w:tblPrExChange w:id="18552" w:author="Author">
            <w:tblPrEx>
              <w:tblW w:w="5000" w:type="pct"/>
              <w:tblLayout w:type="fixed"/>
            </w:tblPrEx>
          </w:tblPrExChange>
        </w:tblPrEx>
        <w:trPr>
          <w:ins w:id="18553" w:author="Author"/>
          <w:del w:id="18554" w:author="Author"/>
        </w:trPr>
        <w:tc>
          <w:tcPr>
            <w:cnfStyle w:val="001000000000" w:firstRow="0" w:lastRow="0" w:firstColumn="1" w:lastColumn="0" w:oddVBand="0" w:evenVBand="0" w:oddHBand="0" w:evenHBand="0" w:firstRowFirstColumn="0" w:firstRowLastColumn="0" w:lastRowFirstColumn="0" w:lastRowLastColumn="0"/>
            <w:tcW w:w="1097" w:type="pct"/>
            <w:tcPrChange w:id="18555" w:author="Author">
              <w:tcPr>
                <w:tcW w:w="1097" w:type="pct"/>
              </w:tcPr>
            </w:tcPrChange>
          </w:tcPr>
          <w:p w14:paraId="693CEE13" w14:textId="2BC30E8D" w:rsidR="005B1C18" w:rsidRPr="002937F1" w:rsidDel="00B155C8" w:rsidRDefault="005B1C18" w:rsidP="005B1C18">
            <w:pPr>
              <w:spacing w:before="120"/>
              <w:jc w:val="left"/>
              <w:rPr>
                <w:ins w:id="18556" w:author="Author"/>
                <w:del w:id="18557" w:author="Author"/>
                <w:rFonts w:cs="Arial"/>
                <w:sz w:val="20"/>
                <w:szCs w:val="20"/>
                <w:lang w:val="en-IE"/>
              </w:rPr>
            </w:pPr>
            <w:ins w:id="18558" w:author="Author">
              <w:del w:id="18559" w:author="Author">
                <w:r w:rsidRPr="002937F1" w:rsidDel="00B155C8">
                  <w:rPr>
                    <w:rFonts w:cs="Arial"/>
                    <w:sz w:val="20"/>
                    <w:szCs w:val="20"/>
                    <w:lang w:val="en-IE"/>
                  </w:rPr>
                  <w:delText>Description</w:delText>
                </w:r>
              </w:del>
            </w:ins>
          </w:p>
        </w:tc>
        <w:tc>
          <w:tcPr>
            <w:tcW w:w="3903" w:type="pct"/>
            <w:vAlign w:val="bottom"/>
            <w:tcPrChange w:id="18560" w:author="Author">
              <w:tcPr>
                <w:tcW w:w="3903" w:type="pct"/>
              </w:tcPr>
            </w:tcPrChange>
          </w:tcPr>
          <w:p w14:paraId="618641D7" w14:textId="2E313A82" w:rsidR="005B1C18" w:rsidRPr="00B40FC3" w:rsidDel="00B155C8" w:rsidRDefault="00B40FC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61" w:author="Author"/>
                <w:del w:id="18562" w:author="Author"/>
                <w:rFonts w:cs="Arial"/>
                <w:sz w:val="20"/>
                <w:szCs w:val="20"/>
                <w:lang w:val="en-US"/>
              </w:rPr>
            </w:pPr>
            <w:ins w:id="18563" w:author="Author">
              <w:del w:id="18564" w:author="Author">
                <w:r w:rsidDel="00B155C8">
                  <w:rPr>
                    <w:rFonts w:cs="Arial"/>
                    <w:sz w:val="20"/>
                    <w:szCs w:val="20"/>
                  </w:rPr>
                  <w:delText>Message displayed if an error occurs while trying to reserve the selected products</w:delText>
                </w:r>
                <w:r w:rsidR="00097FB3" w:rsidDel="00B155C8">
                  <w:rPr>
                    <w:rFonts w:cs="Arial"/>
                    <w:sz w:val="20"/>
                    <w:szCs w:val="20"/>
                    <w:lang w:val="en-IE"/>
                  </w:rPr>
                  <w:delText xml:space="preserve">Message displayed if an </w:delText>
                </w:r>
                <w:r w:rsidR="00097FB3" w:rsidRPr="00E73B40" w:rsidDel="00B155C8">
                  <w:rPr>
                    <w:sz w:val="20"/>
                    <w:lang w:val="en-IE"/>
                  </w:rPr>
                  <w:delText xml:space="preserve">error occurs trying to </w:delText>
                </w:r>
                <w:r w:rsidR="00097FB3" w:rsidDel="00B155C8">
                  <w:rPr>
                    <w:sz w:val="20"/>
                    <w:lang w:val="en-IE"/>
                  </w:rPr>
                  <w:delText>reserve the selected products</w:delText>
                </w:r>
              </w:del>
            </w:ins>
          </w:p>
        </w:tc>
      </w:tr>
      <w:tr w:rsidR="005B1C18" w:rsidRPr="002937F1" w:rsidDel="00B155C8" w14:paraId="2C79D86E" w14:textId="22F39234" w:rsidTr="00180D71">
        <w:trPr>
          <w:ins w:id="18565" w:author="Author"/>
          <w:del w:id="18566" w:author="Author"/>
        </w:trPr>
        <w:tc>
          <w:tcPr>
            <w:cnfStyle w:val="001000000000" w:firstRow="0" w:lastRow="0" w:firstColumn="1" w:lastColumn="0" w:oddVBand="0" w:evenVBand="0" w:oddHBand="0" w:evenHBand="0" w:firstRowFirstColumn="0" w:firstRowLastColumn="0" w:lastRowFirstColumn="0" w:lastRowLastColumn="0"/>
            <w:tcW w:w="1097" w:type="pct"/>
          </w:tcPr>
          <w:p w14:paraId="5E25616D" w14:textId="258B384C" w:rsidR="005B1C18" w:rsidRPr="002937F1" w:rsidDel="00B155C8" w:rsidRDefault="005B1C18" w:rsidP="005B1C18">
            <w:pPr>
              <w:spacing w:before="120"/>
              <w:jc w:val="left"/>
              <w:rPr>
                <w:ins w:id="18567" w:author="Author"/>
                <w:del w:id="18568" w:author="Author"/>
                <w:rFonts w:cs="Arial"/>
                <w:sz w:val="20"/>
                <w:szCs w:val="20"/>
                <w:lang w:val="en-IE"/>
              </w:rPr>
            </w:pPr>
            <w:ins w:id="18569" w:author="Author">
              <w:del w:id="18570" w:author="Author">
                <w:r w:rsidRPr="002937F1" w:rsidDel="00B155C8">
                  <w:rPr>
                    <w:rFonts w:cs="Arial"/>
                    <w:sz w:val="20"/>
                    <w:szCs w:val="20"/>
                    <w:lang w:val="en-IE"/>
                  </w:rPr>
                  <w:delText>Context</w:delText>
                </w:r>
              </w:del>
            </w:ins>
          </w:p>
        </w:tc>
        <w:tc>
          <w:tcPr>
            <w:tcW w:w="3903" w:type="pct"/>
          </w:tcPr>
          <w:p w14:paraId="5B176B3D" w14:textId="6C87707E"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71" w:author="Author"/>
                <w:del w:id="18572" w:author="Author"/>
                <w:rFonts w:cs="Arial"/>
                <w:sz w:val="20"/>
                <w:szCs w:val="20"/>
                <w:lang w:val="en-IE"/>
              </w:rPr>
            </w:pPr>
            <w:ins w:id="18573" w:author="Author">
              <w:del w:id="18574" w:author="Author">
                <w:r w:rsidDel="00B155C8">
                  <w:rPr>
                    <w:rFonts w:cs="Arial"/>
                    <w:sz w:val="20"/>
                    <w:szCs w:val="20"/>
                    <w:lang w:val="en-IE"/>
                  </w:rPr>
                  <w:delText>Associate an equipment step</w:delText>
                </w:r>
              </w:del>
            </w:ins>
          </w:p>
        </w:tc>
      </w:tr>
      <w:tr w:rsidR="005B1C18" w:rsidRPr="002937F1" w:rsidDel="00B155C8" w14:paraId="4707703B" w14:textId="0CFAFCB1" w:rsidTr="00180D71">
        <w:trPr>
          <w:ins w:id="18575" w:author="Author"/>
          <w:del w:id="18576" w:author="Author"/>
        </w:trPr>
        <w:tc>
          <w:tcPr>
            <w:cnfStyle w:val="001000000000" w:firstRow="0" w:lastRow="0" w:firstColumn="1" w:lastColumn="0" w:oddVBand="0" w:evenVBand="0" w:oddHBand="0" w:evenHBand="0" w:firstRowFirstColumn="0" w:firstRowLastColumn="0" w:lastRowFirstColumn="0" w:lastRowLastColumn="0"/>
            <w:tcW w:w="1097" w:type="pct"/>
          </w:tcPr>
          <w:p w14:paraId="5970C28F" w14:textId="3036B994" w:rsidR="005B1C18" w:rsidRPr="002937F1" w:rsidDel="00B155C8" w:rsidRDefault="005B1C18" w:rsidP="005B1C18">
            <w:pPr>
              <w:spacing w:before="120"/>
              <w:jc w:val="left"/>
              <w:rPr>
                <w:ins w:id="18577" w:author="Author"/>
                <w:del w:id="18578" w:author="Author"/>
                <w:rFonts w:cs="Arial"/>
                <w:sz w:val="20"/>
                <w:szCs w:val="20"/>
                <w:lang w:val="en-IE"/>
              </w:rPr>
            </w:pPr>
            <w:ins w:id="18579" w:author="Author">
              <w:del w:id="18580" w:author="Author">
                <w:r w:rsidRPr="002937F1" w:rsidDel="00B155C8">
                  <w:rPr>
                    <w:rFonts w:cs="Arial"/>
                    <w:sz w:val="20"/>
                    <w:szCs w:val="20"/>
                    <w:lang w:val="en-IE"/>
                  </w:rPr>
                  <w:delText>Json Path</w:delText>
                </w:r>
              </w:del>
            </w:ins>
          </w:p>
        </w:tc>
        <w:tc>
          <w:tcPr>
            <w:tcW w:w="3903" w:type="pct"/>
          </w:tcPr>
          <w:p w14:paraId="55E4D68B" w14:textId="6FAAF80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81" w:author="Author"/>
                <w:del w:id="18582" w:author="Author"/>
                <w:rFonts w:cs="Arial"/>
                <w:sz w:val="20"/>
                <w:szCs w:val="20"/>
                <w:lang w:val="en-IE"/>
              </w:rPr>
            </w:pPr>
            <w:ins w:id="18583" w:author="Author">
              <w:del w:id="18584" w:author="Author">
                <w:r w:rsidDel="00B155C8">
                  <w:rPr>
                    <w:rFonts w:cs="Arial"/>
                    <w:sz w:val="20"/>
                    <w:szCs w:val="20"/>
                    <w:lang w:val="en-IE"/>
                  </w:rPr>
                  <w:delText>sales.messages.error.ERROR_RESERVING_PRODUCTS</w:delText>
                </w:r>
              </w:del>
            </w:ins>
          </w:p>
        </w:tc>
      </w:tr>
      <w:tr w:rsidR="00C15473" w:rsidRPr="002937F1" w:rsidDel="00B155C8" w14:paraId="0457D3D4" w14:textId="61584EF3" w:rsidTr="00C15473">
        <w:tblPrEx>
          <w:tblW w:w="5000" w:type="pct"/>
          <w:tblLayout w:type="fixed"/>
          <w:tblPrExChange w:id="18585" w:author="Author">
            <w:tblPrEx>
              <w:tblW w:w="5000" w:type="pct"/>
              <w:tblLayout w:type="fixed"/>
            </w:tblPrEx>
          </w:tblPrExChange>
        </w:tblPrEx>
        <w:trPr>
          <w:ins w:id="18586" w:author="Author"/>
          <w:del w:id="1858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Change w:id="18588" w:author="Author">
              <w:tcPr>
                <w:tcW w:w="1097" w:type="pct"/>
                <w:tcBorders>
                  <w:bottom w:val="single" w:sz="12" w:space="0" w:color="C00000"/>
                </w:tcBorders>
              </w:tcPr>
            </w:tcPrChange>
          </w:tcPr>
          <w:p w14:paraId="03696A31" w14:textId="4D94629A" w:rsidR="00C15473" w:rsidRPr="002937F1" w:rsidDel="00B155C8" w:rsidRDefault="00C15473" w:rsidP="00C15473">
            <w:pPr>
              <w:spacing w:before="120"/>
              <w:jc w:val="left"/>
              <w:rPr>
                <w:ins w:id="18589" w:author="Author"/>
                <w:del w:id="18590" w:author="Author"/>
                <w:rFonts w:cs="Arial"/>
                <w:sz w:val="20"/>
                <w:szCs w:val="20"/>
                <w:lang w:val="en-IE"/>
              </w:rPr>
            </w:pPr>
            <w:ins w:id="18591" w:author="Author">
              <w:del w:id="18592" w:author="Author">
                <w:r w:rsidRPr="002937F1" w:rsidDel="00B155C8">
                  <w:rPr>
                    <w:rFonts w:cs="Arial"/>
                    <w:sz w:val="20"/>
                    <w:szCs w:val="20"/>
                    <w:lang w:val="en-IE"/>
                  </w:rPr>
                  <w:delText>Message (English)</w:delText>
                </w:r>
              </w:del>
            </w:ins>
          </w:p>
        </w:tc>
        <w:tc>
          <w:tcPr>
            <w:tcW w:w="3903" w:type="pct"/>
            <w:tcBorders>
              <w:bottom w:val="single" w:sz="12" w:space="0" w:color="C00000"/>
            </w:tcBorders>
            <w:tcPrChange w:id="18593" w:author="Author">
              <w:tcPr>
                <w:tcW w:w="3903" w:type="pct"/>
                <w:tcBorders>
                  <w:bottom w:val="single" w:sz="12" w:space="0" w:color="C00000"/>
                </w:tcBorders>
              </w:tcPr>
            </w:tcPrChange>
          </w:tcPr>
          <w:p w14:paraId="7E1B9CB5" w14:textId="229C4D9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94" w:author="Author"/>
                <w:del w:id="18595" w:author="Author"/>
                <w:rFonts w:cs="Arial"/>
                <w:sz w:val="20"/>
                <w:szCs w:val="20"/>
                <w:lang w:val="en-IE"/>
              </w:rPr>
            </w:pPr>
            <w:ins w:id="18596" w:author="Author">
              <w:del w:id="18597" w:author="Author">
                <w:r w:rsidDel="00B155C8">
                  <w:rPr>
                    <w:sz w:val="20"/>
                    <w:lang w:val="en-IE"/>
                  </w:rPr>
                  <w:delText>An error occurred while reserving the products. Please try again.</w:delText>
                </w:r>
                <w:r w:rsidRPr="005B1C18" w:rsidDel="00B155C8">
                  <w:rPr>
                    <w:rFonts w:cs="Arial"/>
                    <w:sz w:val="20"/>
                    <w:szCs w:val="20"/>
                    <w:lang w:val="en-IE"/>
                  </w:rPr>
                  <w:delText>An error occurred while reserving the products. Please try again.</w:delText>
                </w:r>
              </w:del>
            </w:ins>
          </w:p>
        </w:tc>
      </w:tr>
      <w:tr w:rsidR="005B1C18" w:rsidRPr="002937F1" w:rsidDel="00B155C8" w14:paraId="63E323FF" w14:textId="126FAD55" w:rsidTr="00A86D55">
        <w:tblPrEx>
          <w:tblW w:w="5000" w:type="pct"/>
          <w:tblLayout w:type="fixed"/>
          <w:tblPrExChange w:id="18598" w:author="Author">
            <w:tblPrEx>
              <w:tblW w:w="5000" w:type="pct"/>
              <w:tblLayout w:type="fixed"/>
            </w:tblPrEx>
          </w:tblPrExChange>
        </w:tblPrEx>
        <w:trPr>
          <w:ins w:id="18599" w:author="Author"/>
          <w:del w:id="1860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601" w:author="Author">
              <w:tcPr>
                <w:tcW w:w="1097" w:type="pct"/>
              </w:tcPr>
            </w:tcPrChange>
          </w:tcPr>
          <w:p w14:paraId="747784AC" w14:textId="1EA6BAD0" w:rsidR="005B1C18" w:rsidRPr="002937F1" w:rsidDel="00B155C8" w:rsidRDefault="005B1C18" w:rsidP="005B1C18">
            <w:pPr>
              <w:spacing w:before="120"/>
              <w:jc w:val="left"/>
              <w:rPr>
                <w:ins w:id="18602" w:author="Author"/>
                <w:del w:id="18603" w:author="Author"/>
                <w:rFonts w:cs="Arial"/>
                <w:sz w:val="20"/>
                <w:szCs w:val="20"/>
                <w:lang w:val="en-IE"/>
              </w:rPr>
            </w:pPr>
            <w:ins w:id="18604" w:author="Author">
              <w:del w:id="18605" w:author="Author">
                <w:r w:rsidRPr="002937F1" w:rsidDel="00B155C8">
                  <w:rPr>
                    <w:rFonts w:cs="Arial"/>
                    <w:sz w:val="20"/>
                    <w:szCs w:val="20"/>
                    <w:lang w:val="en-IE"/>
                  </w:rPr>
                  <w:delText>Message #</w:delText>
                </w:r>
              </w:del>
            </w:ins>
          </w:p>
        </w:tc>
        <w:tc>
          <w:tcPr>
            <w:tcW w:w="3903" w:type="pct"/>
            <w:tcBorders>
              <w:top w:val="single" w:sz="12" w:space="0" w:color="C00000"/>
            </w:tcBorders>
            <w:tcPrChange w:id="18606" w:author="Author">
              <w:tcPr>
                <w:tcW w:w="3903" w:type="pct"/>
              </w:tcPr>
            </w:tcPrChange>
          </w:tcPr>
          <w:p w14:paraId="2829BA77" w14:textId="6E717A59"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07" w:author="Author"/>
                <w:del w:id="18608" w:author="Author"/>
                <w:rFonts w:cs="Arial"/>
                <w:i/>
                <w:sz w:val="20"/>
                <w:szCs w:val="20"/>
                <w:lang w:val="en-IE"/>
              </w:rPr>
            </w:pPr>
            <w:ins w:id="18609" w:author="Author">
              <w:del w:id="18610" w:author="Author">
                <w:r w:rsidRPr="005B1C18" w:rsidDel="00B155C8">
                  <w:rPr>
                    <w:rFonts w:cs="Arial"/>
                    <w:i/>
                    <w:sz w:val="20"/>
                    <w:szCs w:val="20"/>
                    <w:lang w:val="en-IE"/>
                  </w:rPr>
                  <w:delText>EM_SAL_45</w:delText>
                </w:r>
              </w:del>
            </w:ins>
          </w:p>
        </w:tc>
      </w:tr>
      <w:tr w:rsidR="005B1C18" w:rsidRPr="002937F1" w:rsidDel="00B155C8" w14:paraId="4EA00247" w14:textId="469E22BF" w:rsidTr="00A86D55">
        <w:tblPrEx>
          <w:tblW w:w="5000" w:type="pct"/>
          <w:tblLayout w:type="fixed"/>
          <w:tblPrExChange w:id="18611" w:author="Author">
            <w:tblPrEx>
              <w:tblW w:w="5000" w:type="pct"/>
              <w:tblLayout w:type="fixed"/>
            </w:tblPrEx>
          </w:tblPrExChange>
        </w:tblPrEx>
        <w:trPr>
          <w:ins w:id="18612" w:author="Author"/>
          <w:del w:id="18613" w:author="Author"/>
        </w:trPr>
        <w:tc>
          <w:tcPr>
            <w:cnfStyle w:val="001000000000" w:firstRow="0" w:lastRow="0" w:firstColumn="1" w:lastColumn="0" w:oddVBand="0" w:evenVBand="0" w:oddHBand="0" w:evenHBand="0" w:firstRowFirstColumn="0" w:firstRowLastColumn="0" w:lastRowFirstColumn="0" w:lastRowLastColumn="0"/>
            <w:tcW w:w="1097" w:type="pct"/>
            <w:tcPrChange w:id="18614" w:author="Author">
              <w:tcPr>
                <w:tcW w:w="1097" w:type="pct"/>
              </w:tcPr>
            </w:tcPrChange>
          </w:tcPr>
          <w:p w14:paraId="1BE8D364" w14:textId="3BC15E50" w:rsidR="005B1C18" w:rsidRPr="002937F1" w:rsidDel="00B155C8" w:rsidRDefault="005B1C18" w:rsidP="005B1C18">
            <w:pPr>
              <w:spacing w:before="120"/>
              <w:jc w:val="left"/>
              <w:rPr>
                <w:ins w:id="18615" w:author="Author"/>
                <w:del w:id="18616" w:author="Author"/>
                <w:rFonts w:cs="Arial"/>
                <w:sz w:val="20"/>
                <w:szCs w:val="20"/>
                <w:lang w:val="en-IE"/>
              </w:rPr>
            </w:pPr>
            <w:ins w:id="18617" w:author="Author">
              <w:del w:id="18618" w:author="Author">
                <w:r w:rsidRPr="002937F1" w:rsidDel="00B155C8">
                  <w:rPr>
                    <w:rFonts w:cs="Arial"/>
                    <w:sz w:val="20"/>
                    <w:szCs w:val="20"/>
                    <w:lang w:val="en-IE"/>
                  </w:rPr>
                  <w:delText>Description</w:delText>
                </w:r>
              </w:del>
            </w:ins>
          </w:p>
        </w:tc>
        <w:tc>
          <w:tcPr>
            <w:tcW w:w="3903" w:type="pct"/>
            <w:tcPrChange w:id="18619" w:author="Author">
              <w:tcPr>
                <w:tcW w:w="3903" w:type="pct"/>
              </w:tcPr>
            </w:tcPrChange>
          </w:tcPr>
          <w:p w14:paraId="4E02706E" w14:textId="7A6D1A7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20" w:author="Author"/>
                <w:del w:id="18621" w:author="Author"/>
                <w:rFonts w:cs="Arial"/>
                <w:sz w:val="20"/>
                <w:szCs w:val="20"/>
                <w:lang w:val="en-IE"/>
              </w:rPr>
            </w:pPr>
            <w:ins w:id="18622" w:author="Author">
              <w:del w:id="18623" w:author="Author">
                <w:r w:rsidDel="00B155C8">
                  <w:rPr>
                    <w:rFonts w:cs="Arial"/>
                    <w:sz w:val="20"/>
                    <w:szCs w:val="20"/>
                    <w:lang w:val="en-IE"/>
                  </w:rPr>
                  <w:delText xml:space="preserve">Message displayed if an </w:delText>
                </w:r>
                <w:r w:rsidRPr="00E73B40" w:rsidDel="00B155C8">
                  <w:rPr>
                    <w:sz w:val="20"/>
                    <w:lang w:val="en-IE"/>
                  </w:rPr>
                  <w:delText>error occur</w:delText>
                </w:r>
                <w:r w:rsidDel="00B155C8">
                  <w:rPr>
                    <w:sz w:val="20"/>
                    <w:lang w:val="en-IE"/>
                  </w:rPr>
                  <w:delText>s while getting the shared equipment´s from OMS</w:delText>
                </w:r>
              </w:del>
            </w:ins>
          </w:p>
        </w:tc>
      </w:tr>
      <w:tr w:rsidR="005B1C18" w:rsidRPr="002937F1" w:rsidDel="00B155C8" w14:paraId="2CC9C73A" w14:textId="505744A8" w:rsidTr="005B1C18">
        <w:trPr>
          <w:ins w:id="18624" w:author="Author"/>
          <w:del w:id="18625" w:author="Author"/>
        </w:trPr>
        <w:tc>
          <w:tcPr>
            <w:cnfStyle w:val="001000000000" w:firstRow="0" w:lastRow="0" w:firstColumn="1" w:lastColumn="0" w:oddVBand="0" w:evenVBand="0" w:oddHBand="0" w:evenHBand="0" w:firstRowFirstColumn="0" w:firstRowLastColumn="0" w:lastRowFirstColumn="0" w:lastRowLastColumn="0"/>
            <w:tcW w:w="1097" w:type="pct"/>
          </w:tcPr>
          <w:p w14:paraId="6B844138" w14:textId="32FA0BBD" w:rsidR="005B1C18" w:rsidRPr="002937F1" w:rsidDel="00B155C8" w:rsidRDefault="005B1C18" w:rsidP="005B1C18">
            <w:pPr>
              <w:spacing w:before="120"/>
              <w:jc w:val="left"/>
              <w:rPr>
                <w:ins w:id="18626" w:author="Author"/>
                <w:del w:id="18627" w:author="Author"/>
                <w:rFonts w:cs="Arial"/>
                <w:sz w:val="20"/>
                <w:szCs w:val="20"/>
                <w:lang w:val="en-IE"/>
              </w:rPr>
            </w:pPr>
            <w:ins w:id="18628" w:author="Author">
              <w:del w:id="18629" w:author="Author">
                <w:r w:rsidRPr="002937F1" w:rsidDel="00B155C8">
                  <w:rPr>
                    <w:rFonts w:cs="Arial"/>
                    <w:sz w:val="20"/>
                    <w:szCs w:val="20"/>
                    <w:lang w:val="en-IE"/>
                  </w:rPr>
                  <w:delText>Context</w:delText>
                </w:r>
              </w:del>
            </w:ins>
          </w:p>
        </w:tc>
        <w:tc>
          <w:tcPr>
            <w:tcW w:w="3903" w:type="pct"/>
          </w:tcPr>
          <w:p w14:paraId="4BC702F8" w14:textId="6B705AC6"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30" w:author="Author"/>
                <w:del w:id="18631" w:author="Author"/>
                <w:rFonts w:cs="Arial"/>
                <w:sz w:val="20"/>
                <w:szCs w:val="20"/>
                <w:lang w:val="en-IE"/>
              </w:rPr>
            </w:pPr>
            <w:ins w:id="18632" w:author="Author">
              <w:del w:id="18633" w:author="Author">
                <w:r w:rsidDel="00B155C8">
                  <w:rPr>
                    <w:rFonts w:cs="Arial"/>
                    <w:sz w:val="20"/>
                    <w:szCs w:val="20"/>
                    <w:lang w:val="en-IE"/>
                  </w:rPr>
                  <w:delText>Choosing offer</w:delText>
                </w:r>
              </w:del>
            </w:ins>
          </w:p>
        </w:tc>
      </w:tr>
      <w:tr w:rsidR="005B1C18" w:rsidRPr="002937F1" w:rsidDel="00B155C8" w14:paraId="2B74826A" w14:textId="634B0DA9" w:rsidTr="005B1C18">
        <w:trPr>
          <w:ins w:id="18634" w:author="Author"/>
          <w:del w:id="18635" w:author="Author"/>
        </w:trPr>
        <w:tc>
          <w:tcPr>
            <w:cnfStyle w:val="001000000000" w:firstRow="0" w:lastRow="0" w:firstColumn="1" w:lastColumn="0" w:oddVBand="0" w:evenVBand="0" w:oddHBand="0" w:evenHBand="0" w:firstRowFirstColumn="0" w:firstRowLastColumn="0" w:lastRowFirstColumn="0" w:lastRowLastColumn="0"/>
            <w:tcW w:w="1097" w:type="pct"/>
          </w:tcPr>
          <w:p w14:paraId="53ECBB75" w14:textId="5AC8CC9D" w:rsidR="005B1C18" w:rsidRPr="002937F1" w:rsidDel="00B155C8" w:rsidRDefault="005B1C18" w:rsidP="005B1C18">
            <w:pPr>
              <w:spacing w:before="120"/>
              <w:jc w:val="left"/>
              <w:rPr>
                <w:ins w:id="18636" w:author="Author"/>
                <w:del w:id="18637" w:author="Author"/>
                <w:rFonts w:cs="Arial"/>
                <w:sz w:val="20"/>
                <w:szCs w:val="20"/>
                <w:lang w:val="en-IE"/>
              </w:rPr>
            </w:pPr>
            <w:ins w:id="18638" w:author="Author">
              <w:del w:id="18639" w:author="Author">
                <w:r w:rsidRPr="002937F1" w:rsidDel="00B155C8">
                  <w:rPr>
                    <w:rFonts w:cs="Arial"/>
                    <w:sz w:val="20"/>
                    <w:szCs w:val="20"/>
                    <w:lang w:val="en-IE"/>
                  </w:rPr>
                  <w:delText>Json Path</w:delText>
                </w:r>
              </w:del>
            </w:ins>
          </w:p>
        </w:tc>
        <w:tc>
          <w:tcPr>
            <w:tcW w:w="3903" w:type="pct"/>
          </w:tcPr>
          <w:p w14:paraId="3BE06AF8" w14:textId="19761D34"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40" w:author="Author"/>
                <w:del w:id="18641" w:author="Author"/>
                <w:rFonts w:cs="Arial"/>
                <w:sz w:val="20"/>
                <w:szCs w:val="20"/>
                <w:lang w:val="en-IE"/>
              </w:rPr>
            </w:pPr>
            <w:ins w:id="18642" w:author="Author">
              <w:del w:id="18643" w:author="Author">
                <w:r w:rsidDel="00B155C8">
                  <w:rPr>
                    <w:rFonts w:cs="Arial"/>
                    <w:sz w:val="20"/>
                    <w:szCs w:val="20"/>
                    <w:lang w:val="en-IE"/>
                  </w:rPr>
                  <w:delText>sales.messages.error.ERROR_GETTING_SHARED_EQUIPMENT</w:delText>
                </w:r>
              </w:del>
            </w:ins>
          </w:p>
        </w:tc>
      </w:tr>
      <w:tr w:rsidR="00C15473" w:rsidRPr="002937F1" w:rsidDel="00B155C8" w14:paraId="3510D7BD" w14:textId="72CBD16B" w:rsidTr="005B1C18">
        <w:trPr>
          <w:ins w:id="18644" w:author="Author"/>
          <w:del w:id="186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FBBD993" w14:textId="346A7A7F" w:rsidR="00C15473" w:rsidRPr="002937F1" w:rsidDel="00B155C8" w:rsidRDefault="00C15473" w:rsidP="00C15473">
            <w:pPr>
              <w:spacing w:before="120"/>
              <w:jc w:val="left"/>
              <w:rPr>
                <w:ins w:id="18646" w:author="Author"/>
                <w:del w:id="18647" w:author="Author"/>
                <w:rFonts w:cs="Arial"/>
                <w:sz w:val="20"/>
                <w:szCs w:val="20"/>
                <w:lang w:val="en-IE"/>
              </w:rPr>
            </w:pPr>
            <w:ins w:id="18648" w:author="Author">
              <w:del w:id="1864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496B7AA" w14:textId="72CB0D5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50" w:author="Author"/>
                <w:del w:id="18651" w:author="Author"/>
                <w:rFonts w:cs="Arial"/>
                <w:sz w:val="20"/>
                <w:szCs w:val="20"/>
                <w:lang w:val="en-IE"/>
              </w:rPr>
            </w:pPr>
            <w:ins w:id="18652" w:author="Author">
              <w:del w:id="18653" w:author="Author">
                <w:r w:rsidDel="00B155C8">
                  <w:rPr>
                    <w:sz w:val="20"/>
                    <w:lang w:val="en-IE"/>
                  </w:rPr>
                  <w:delText>An error occurred while getting the shared equipment. Please try again.</w:delText>
                </w:r>
                <w:r w:rsidRPr="005B1C18" w:rsidDel="00B155C8">
                  <w:rPr>
                    <w:rFonts w:cs="Arial"/>
                    <w:sz w:val="20"/>
                    <w:szCs w:val="20"/>
                    <w:lang w:val="en-IE"/>
                  </w:rPr>
                  <w:delText>An error occurred while getting the shared equipment. Please try again.</w:delText>
                </w:r>
              </w:del>
            </w:ins>
          </w:p>
        </w:tc>
      </w:tr>
      <w:tr w:rsidR="005B1C18" w:rsidRPr="002937F1" w:rsidDel="00B155C8" w14:paraId="1B5D773D" w14:textId="75344856" w:rsidTr="00A86D55">
        <w:tblPrEx>
          <w:tblW w:w="5000" w:type="pct"/>
          <w:tblLayout w:type="fixed"/>
          <w:tblPrExChange w:id="18654" w:author="Author">
            <w:tblPrEx>
              <w:tblW w:w="5000" w:type="pct"/>
              <w:tblLayout w:type="fixed"/>
            </w:tblPrEx>
          </w:tblPrExChange>
        </w:tblPrEx>
        <w:trPr>
          <w:ins w:id="18655" w:author="Author"/>
          <w:del w:id="1865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657" w:author="Author">
              <w:tcPr>
                <w:tcW w:w="1097" w:type="pct"/>
              </w:tcPr>
            </w:tcPrChange>
          </w:tcPr>
          <w:p w14:paraId="07620554" w14:textId="49BCBCE6" w:rsidR="005B1C18" w:rsidRPr="002937F1" w:rsidDel="00B155C8" w:rsidRDefault="005B1C18" w:rsidP="005B1C18">
            <w:pPr>
              <w:spacing w:before="120"/>
              <w:jc w:val="left"/>
              <w:rPr>
                <w:ins w:id="18658" w:author="Author"/>
                <w:del w:id="18659" w:author="Author"/>
                <w:rFonts w:cs="Arial"/>
                <w:sz w:val="20"/>
                <w:szCs w:val="20"/>
                <w:lang w:val="en-IE"/>
              </w:rPr>
            </w:pPr>
            <w:ins w:id="18660" w:author="Author">
              <w:del w:id="18661" w:author="Author">
                <w:r w:rsidRPr="002937F1" w:rsidDel="00B155C8">
                  <w:rPr>
                    <w:rFonts w:cs="Arial"/>
                    <w:sz w:val="20"/>
                    <w:szCs w:val="20"/>
                    <w:lang w:val="en-IE"/>
                  </w:rPr>
                  <w:delText>Message #</w:delText>
                </w:r>
              </w:del>
            </w:ins>
          </w:p>
        </w:tc>
        <w:tc>
          <w:tcPr>
            <w:tcW w:w="3903" w:type="pct"/>
            <w:tcBorders>
              <w:top w:val="single" w:sz="12" w:space="0" w:color="C00000"/>
            </w:tcBorders>
            <w:tcPrChange w:id="18662" w:author="Author">
              <w:tcPr>
                <w:tcW w:w="3903" w:type="pct"/>
              </w:tcPr>
            </w:tcPrChange>
          </w:tcPr>
          <w:p w14:paraId="56732BA0" w14:textId="7ED2B9F1"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63" w:author="Author"/>
                <w:del w:id="18664" w:author="Author"/>
                <w:rFonts w:cs="Arial"/>
                <w:i/>
                <w:sz w:val="20"/>
                <w:szCs w:val="20"/>
                <w:lang w:val="en-IE"/>
              </w:rPr>
            </w:pPr>
            <w:ins w:id="18665" w:author="Author">
              <w:del w:id="18666" w:author="Author">
                <w:r w:rsidRPr="005B1C18" w:rsidDel="00B155C8">
                  <w:rPr>
                    <w:rFonts w:cs="Arial"/>
                    <w:i/>
                    <w:sz w:val="20"/>
                    <w:szCs w:val="20"/>
                    <w:lang w:val="en-IE"/>
                  </w:rPr>
                  <w:delText>EM_SAL_46</w:delText>
                </w:r>
              </w:del>
            </w:ins>
          </w:p>
        </w:tc>
      </w:tr>
      <w:tr w:rsidR="005B1C18" w:rsidRPr="002937F1" w:rsidDel="00B155C8" w14:paraId="72644E21" w14:textId="211F7EF1" w:rsidTr="00A86D55">
        <w:tblPrEx>
          <w:tblW w:w="5000" w:type="pct"/>
          <w:tblLayout w:type="fixed"/>
          <w:tblPrExChange w:id="18667" w:author="Author">
            <w:tblPrEx>
              <w:tblW w:w="5000" w:type="pct"/>
              <w:tblLayout w:type="fixed"/>
            </w:tblPrEx>
          </w:tblPrExChange>
        </w:tblPrEx>
        <w:trPr>
          <w:ins w:id="18668" w:author="Author"/>
          <w:del w:id="18669" w:author="Author"/>
        </w:trPr>
        <w:tc>
          <w:tcPr>
            <w:cnfStyle w:val="001000000000" w:firstRow="0" w:lastRow="0" w:firstColumn="1" w:lastColumn="0" w:oddVBand="0" w:evenVBand="0" w:oddHBand="0" w:evenHBand="0" w:firstRowFirstColumn="0" w:firstRowLastColumn="0" w:lastRowFirstColumn="0" w:lastRowLastColumn="0"/>
            <w:tcW w:w="1097" w:type="pct"/>
            <w:tcPrChange w:id="18670" w:author="Author">
              <w:tcPr>
                <w:tcW w:w="1097" w:type="pct"/>
              </w:tcPr>
            </w:tcPrChange>
          </w:tcPr>
          <w:p w14:paraId="6BB41807" w14:textId="1FC584AF" w:rsidR="005B1C18" w:rsidRPr="002937F1" w:rsidDel="00B155C8" w:rsidRDefault="005B1C18" w:rsidP="005B1C18">
            <w:pPr>
              <w:spacing w:before="120"/>
              <w:jc w:val="left"/>
              <w:rPr>
                <w:ins w:id="18671" w:author="Author"/>
                <w:del w:id="18672" w:author="Author"/>
                <w:rFonts w:cs="Arial"/>
                <w:sz w:val="20"/>
                <w:szCs w:val="20"/>
                <w:lang w:val="en-IE"/>
              </w:rPr>
            </w:pPr>
            <w:ins w:id="18673" w:author="Author">
              <w:del w:id="18674" w:author="Author">
                <w:r w:rsidRPr="002937F1" w:rsidDel="00B155C8">
                  <w:rPr>
                    <w:rFonts w:cs="Arial"/>
                    <w:sz w:val="20"/>
                    <w:szCs w:val="20"/>
                    <w:lang w:val="en-IE"/>
                  </w:rPr>
                  <w:delText>Description</w:delText>
                </w:r>
              </w:del>
            </w:ins>
          </w:p>
        </w:tc>
        <w:tc>
          <w:tcPr>
            <w:tcW w:w="3903" w:type="pct"/>
            <w:tcPrChange w:id="18675" w:author="Author">
              <w:tcPr>
                <w:tcW w:w="3903" w:type="pct"/>
              </w:tcPr>
            </w:tcPrChange>
          </w:tcPr>
          <w:p w14:paraId="770ABF92" w14:textId="2DCCB3EE"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76" w:author="Author"/>
                <w:del w:id="18677" w:author="Author"/>
                <w:rFonts w:cs="Arial"/>
                <w:sz w:val="20"/>
                <w:szCs w:val="20"/>
                <w:lang w:val="en-IE"/>
              </w:rPr>
            </w:pPr>
            <w:ins w:id="18678" w:author="Author">
              <w:del w:id="18679" w:author="Author">
                <w:r w:rsidDel="00B155C8">
                  <w:rPr>
                    <w:rFonts w:cs="Arial"/>
                    <w:sz w:val="20"/>
                    <w:szCs w:val="20"/>
                    <w:lang w:val="en-IE"/>
                  </w:rPr>
                  <w:delText>Message displayed if an</w:delText>
                </w:r>
                <w:r w:rsidDel="00B155C8">
                  <w:rPr>
                    <w:sz w:val="20"/>
                    <w:lang w:val="en-IE"/>
                  </w:rPr>
                  <w:delText xml:space="preserve"> error occurs and a contract cannot be downloaded</w:delText>
                </w:r>
              </w:del>
            </w:ins>
          </w:p>
        </w:tc>
      </w:tr>
      <w:tr w:rsidR="005B1C18" w:rsidRPr="002937F1" w:rsidDel="00B155C8" w14:paraId="302FA557" w14:textId="362BA983" w:rsidTr="005B1C18">
        <w:trPr>
          <w:ins w:id="18680" w:author="Author"/>
          <w:del w:id="18681" w:author="Author"/>
        </w:trPr>
        <w:tc>
          <w:tcPr>
            <w:cnfStyle w:val="001000000000" w:firstRow="0" w:lastRow="0" w:firstColumn="1" w:lastColumn="0" w:oddVBand="0" w:evenVBand="0" w:oddHBand="0" w:evenHBand="0" w:firstRowFirstColumn="0" w:firstRowLastColumn="0" w:lastRowFirstColumn="0" w:lastRowLastColumn="0"/>
            <w:tcW w:w="1097" w:type="pct"/>
          </w:tcPr>
          <w:p w14:paraId="0D163F34" w14:textId="00F3FDAC" w:rsidR="005B1C18" w:rsidRPr="002937F1" w:rsidDel="00B155C8" w:rsidRDefault="005B1C18" w:rsidP="005B1C18">
            <w:pPr>
              <w:spacing w:before="120"/>
              <w:jc w:val="left"/>
              <w:rPr>
                <w:ins w:id="18682" w:author="Author"/>
                <w:del w:id="18683" w:author="Author"/>
                <w:rFonts w:cs="Arial"/>
                <w:sz w:val="20"/>
                <w:szCs w:val="20"/>
                <w:lang w:val="en-IE"/>
              </w:rPr>
            </w:pPr>
            <w:ins w:id="18684" w:author="Author">
              <w:del w:id="18685" w:author="Author">
                <w:r w:rsidRPr="002937F1" w:rsidDel="00B155C8">
                  <w:rPr>
                    <w:rFonts w:cs="Arial"/>
                    <w:sz w:val="20"/>
                    <w:szCs w:val="20"/>
                    <w:lang w:val="en-IE"/>
                  </w:rPr>
                  <w:delText>Context</w:delText>
                </w:r>
              </w:del>
            </w:ins>
          </w:p>
        </w:tc>
        <w:tc>
          <w:tcPr>
            <w:tcW w:w="3903" w:type="pct"/>
          </w:tcPr>
          <w:p w14:paraId="29836111" w14:textId="531A61E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86" w:author="Author"/>
                <w:del w:id="18687" w:author="Author"/>
                <w:rFonts w:cs="Arial"/>
                <w:sz w:val="20"/>
                <w:szCs w:val="20"/>
                <w:lang w:val="en-IE"/>
              </w:rPr>
            </w:pPr>
            <w:ins w:id="18688" w:author="Author">
              <w:del w:id="18689" w:author="Author">
                <w:r w:rsidRPr="00097FB3" w:rsidDel="00B155C8">
                  <w:rPr>
                    <w:rFonts w:cs="Arial"/>
                    <w:sz w:val="20"/>
                    <w:szCs w:val="20"/>
                    <w:lang w:val="en-IE"/>
                  </w:rPr>
                  <w:delText>Contract download and documentation upload</w:delText>
                </w:r>
              </w:del>
            </w:ins>
          </w:p>
        </w:tc>
      </w:tr>
      <w:tr w:rsidR="005B1C18" w:rsidRPr="002937F1" w:rsidDel="00B155C8" w14:paraId="710040F6" w14:textId="47040EE3" w:rsidTr="005B1C18">
        <w:trPr>
          <w:ins w:id="18690" w:author="Author"/>
          <w:del w:id="18691" w:author="Author"/>
        </w:trPr>
        <w:tc>
          <w:tcPr>
            <w:cnfStyle w:val="001000000000" w:firstRow="0" w:lastRow="0" w:firstColumn="1" w:lastColumn="0" w:oddVBand="0" w:evenVBand="0" w:oddHBand="0" w:evenHBand="0" w:firstRowFirstColumn="0" w:firstRowLastColumn="0" w:lastRowFirstColumn="0" w:lastRowLastColumn="0"/>
            <w:tcW w:w="1097" w:type="pct"/>
          </w:tcPr>
          <w:p w14:paraId="2EE6BE1E" w14:textId="2102671D" w:rsidR="005B1C18" w:rsidRPr="002937F1" w:rsidDel="00B155C8" w:rsidRDefault="005B1C18" w:rsidP="005B1C18">
            <w:pPr>
              <w:spacing w:before="120"/>
              <w:jc w:val="left"/>
              <w:rPr>
                <w:ins w:id="18692" w:author="Author"/>
                <w:del w:id="18693" w:author="Author"/>
                <w:rFonts w:cs="Arial"/>
                <w:sz w:val="20"/>
                <w:szCs w:val="20"/>
                <w:lang w:val="en-IE"/>
              </w:rPr>
            </w:pPr>
            <w:ins w:id="18694" w:author="Author">
              <w:del w:id="18695" w:author="Author">
                <w:r w:rsidRPr="002937F1" w:rsidDel="00B155C8">
                  <w:rPr>
                    <w:rFonts w:cs="Arial"/>
                    <w:sz w:val="20"/>
                    <w:szCs w:val="20"/>
                    <w:lang w:val="en-IE"/>
                  </w:rPr>
                  <w:delText>Json Path</w:delText>
                </w:r>
              </w:del>
            </w:ins>
          </w:p>
        </w:tc>
        <w:tc>
          <w:tcPr>
            <w:tcW w:w="3903" w:type="pct"/>
          </w:tcPr>
          <w:p w14:paraId="651851A0" w14:textId="02D1D5CF"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96" w:author="Author"/>
                <w:del w:id="18697" w:author="Author"/>
                <w:rFonts w:cs="Arial"/>
                <w:sz w:val="20"/>
                <w:szCs w:val="20"/>
                <w:lang w:val="en-IE"/>
              </w:rPr>
            </w:pPr>
            <w:ins w:id="18698" w:author="Author">
              <w:del w:id="18699" w:author="Author">
                <w:r w:rsidDel="00B155C8">
                  <w:rPr>
                    <w:rFonts w:cs="Arial"/>
                    <w:sz w:val="20"/>
                    <w:szCs w:val="20"/>
                    <w:lang w:val="en-IE"/>
                  </w:rPr>
                  <w:delText>sales.messages.error.ERROR_DOWLOADING_CONTRACT</w:delText>
                </w:r>
              </w:del>
            </w:ins>
          </w:p>
        </w:tc>
      </w:tr>
      <w:tr w:rsidR="00C15473" w:rsidRPr="002937F1" w:rsidDel="00B155C8" w14:paraId="5D8A382A" w14:textId="0B07D133" w:rsidTr="005B1C18">
        <w:trPr>
          <w:ins w:id="18700" w:author="Author"/>
          <w:del w:id="1870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C91567" w14:textId="2078F575" w:rsidR="00C15473" w:rsidRPr="002937F1" w:rsidDel="00B155C8" w:rsidRDefault="00C15473" w:rsidP="00C15473">
            <w:pPr>
              <w:spacing w:before="120"/>
              <w:jc w:val="left"/>
              <w:rPr>
                <w:ins w:id="18702" w:author="Author"/>
                <w:del w:id="18703" w:author="Author"/>
                <w:rFonts w:cs="Arial"/>
                <w:sz w:val="20"/>
                <w:szCs w:val="20"/>
                <w:lang w:val="en-IE"/>
              </w:rPr>
            </w:pPr>
            <w:ins w:id="18704" w:author="Author">
              <w:del w:id="18705"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A46E9F6" w14:textId="189E469E"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06" w:author="Author"/>
                <w:del w:id="18707" w:author="Author"/>
                <w:rFonts w:cs="Arial"/>
                <w:sz w:val="20"/>
                <w:szCs w:val="20"/>
                <w:lang w:val="en-IE"/>
              </w:rPr>
            </w:pPr>
            <w:ins w:id="18708" w:author="Author">
              <w:del w:id="18709" w:author="Author">
                <w:r w:rsidDel="00B155C8">
                  <w:rPr>
                    <w:sz w:val="20"/>
                    <w:lang w:val="en-IE"/>
                  </w:rPr>
                  <w:delText>An error occurred while download the contract. The process cannot continue until the contract is returned. You may save the basket and try again later.</w:delText>
                </w:r>
                <w:r w:rsidRPr="005B1C18" w:rsidDel="00B155C8">
                  <w:rPr>
                    <w:rFonts w:cs="Arial"/>
                    <w:sz w:val="20"/>
                    <w:szCs w:val="20"/>
                    <w:lang w:val="en-IE"/>
                  </w:rPr>
                  <w:delText>An error occurred while download the contract. The process cannot continue until the contract is returned. You may save the basket and try again later.</w:delText>
                </w:r>
              </w:del>
            </w:ins>
          </w:p>
        </w:tc>
      </w:tr>
      <w:tr w:rsidR="005B1C18" w:rsidRPr="002937F1" w:rsidDel="00B155C8" w14:paraId="2B0C8813" w14:textId="1025147C" w:rsidTr="00A86D55">
        <w:tblPrEx>
          <w:tblW w:w="5000" w:type="pct"/>
          <w:tblLayout w:type="fixed"/>
          <w:tblPrExChange w:id="18710" w:author="Author">
            <w:tblPrEx>
              <w:tblW w:w="5000" w:type="pct"/>
              <w:tblLayout w:type="fixed"/>
            </w:tblPrEx>
          </w:tblPrExChange>
        </w:tblPrEx>
        <w:trPr>
          <w:ins w:id="18711" w:author="Author"/>
          <w:del w:id="1871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713" w:author="Author">
              <w:tcPr>
                <w:tcW w:w="1097" w:type="pct"/>
              </w:tcPr>
            </w:tcPrChange>
          </w:tcPr>
          <w:p w14:paraId="0B36BF1C" w14:textId="56582D5C" w:rsidR="005B1C18" w:rsidRPr="002937F1" w:rsidDel="00B155C8" w:rsidRDefault="005B1C18" w:rsidP="005B1C18">
            <w:pPr>
              <w:spacing w:before="120"/>
              <w:jc w:val="left"/>
              <w:rPr>
                <w:ins w:id="18714" w:author="Author"/>
                <w:del w:id="18715" w:author="Author"/>
                <w:rFonts w:cs="Arial"/>
                <w:sz w:val="20"/>
                <w:szCs w:val="20"/>
                <w:lang w:val="en-IE"/>
              </w:rPr>
            </w:pPr>
            <w:ins w:id="18716" w:author="Author">
              <w:del w:id="18717" w:author="Author">
                <w:r w:rsidRPr="002937F1" w:rsidDel="00B155C8">
                  <w:rPr>
                    <w:rFonts w:cs="Arial"/>
                    <w:sz w:val="20"/>
                    <w:szCs w:val="20"/>
                    <w:lang w:val="en-IE"/>
                  </w:rPr>
                  <w:delText>Message #</w:delText>
                </w:r>
              </w:del>
            </w:ins>
          </w:p>
        </w:tc>
        <w:tc>
          <w:tcPr>
            <w:tcW w:w="3903" w:type="pct"/>
            <w:tcBorders>
              <w:top w:val="single" w:sz="12" w:space="0" w:color="C00000"/>
            </w:tcBorders>
            <w:tcPrChange w:id="18718" w:author="Author">
              <w:tcPr>
                <w:tcW w:w="3903" w:type="pct"/>
              </w:tcPr>
            </w:tcPrChange>
          </w:tcPr>
          <w:p w14:paraId="4E4E407B" w14:textId="5F6A6803"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19" w:author="Author"/>
                <w:del w:id="18720" w:author="Author"/>
                <w:rFonts w:cs="Arial"/>
                <w:i/>
                <w:sz w:val="20"/>
                <w:szCs w:val="20"/>
                <w:lang w:val="en-IE"/>
              </w:rPr>
            </w:pPr>
            <w:ins w:id="18721" w:author="Author">
              <w:del w:id="18722" w:author="Author">
                <w:r w:rsidRPr="005B1C18" w:rsidDel="00B155C8">
                  <w:rPr>
                    <w:rFonts w:cs="Arial"/>
                    <w:i/>
                    <w:sz w:val="20"/>
                    <w:szCs w:val="20"/>
                    <w:lang w:val="en-IE"/>
                  </w:rPr>
                  <w:delText>EM_SAL_47</w:delText>
                </w:r>
              </w:del>
            </w:ins>
          </w:p>
        </w:tc>
      </w:tr>
      <w:tr w:rsidR="005B1C18" w:rsidRPr="002937F1" w:rsidDel="00B155C8" w14:paraId="32BCB500" w14:textId="4E233B05" w:rsidTr="00A86D55">
        <w:tblPrEx>
          <w:tblW w:w="5000" w:type="pct"/>
          <w:tblLayout w:type="fixed"/>
          <w:tblPrExChange w:id="18723" w:author="Author">
            <w:tblPrEx>
              <w:tblW w:w="5000" w:type="pct"/>
              <w:tblLayout w:type="fixed"/>
            </w:tblPrEx>
          </w:tblPrExChange>
        </w:tblPrEx>
        <w:trPr>
          <w:ins w:id="18724" w:author="Author"/>
          <w:del w:id="18725" w:author="Author"/>
        </w:trPr>
        <w:tc>
          <w:tcPr>
            <w:cnfStyle w:val="001000000000" w:firstRow="0" w:lastRow="0" w:firstColumn="1" w:lastColumn="0" w:oddVBand="0" w:evenVBand="0" w:oddHBand="0" w:evenHBand="0" w:firstRowFirstColumn="0" w:firstRowLastColumn="0" w:lastRowFirstColumn="0" w:lastRowLastColumn="0"/>
            <w:tcW w:w="1097" w:type="pct"/>
            <w:tcPrChange w:id="18726" w:author="Author">
              <w:tcPr>
                <w:tcW w:w="1097" w:type="pct"/>
              </w:tcPr>
            </w:tcPrChange>
          </w:tcPr>
          <w:p w14:paraId="1ACD0F21" w14:textId="11513666" w:rsidR="005B1C18" w:rsidRPr="002937F1" w:rsidDel="00B155C8" w:rsidRDefault="005B1C18" w:rsidP="005B1C18">
            <w:pPr>
              <w:spacing w:before="120"/>
              <w:jc w:val="left"/>
              <w:rPr>
                <w:ins w:id="18727" w:author="Author"/>
                <w:del w:id="18728" w:author="Author"/>
                <w:rFonts w:cs="Arial"/>
                <w:sz w:val="20"/>
                <w:szCs w:val="20"/>
                <w:lang w:val="en-IE"/>
              </w:rPr>
            </w:pPr>
            <w:ins w:id="18729" w:author="Author">
              <w:del w:id="18730" w:author="Author">
                <w:r w:rsidRPr="002937F1" w:rsidDel="00B155C8">
                  <w:rPr>
                    <w:rFonts w:cs="Arial"/>
                    <w:sz w:val="20"/>
                    <w:szCs w:val="20"/>
                    <w:lang w:val="en-IE"/>
                  </w:rPr>
                  <w:delText>Description</w:delText>
                </w:r>
              </w:del>
            </w:ins>
          </w:p>
        </w:tc>
        <w:tc>
          <w:tcPr>
            <w:tcW w:w="3903" w:type="pct"/>
            <w:tcPrChange w:id="18731" w:author="Author">
              <w:tcPr>
                <w:tcW w:w="3903" w:type="pct"/>
              </w:tcPr>
            </w:tcPrChange>
          </w:tcPr>
          <w:p w14:paraId="47CA30BE" w14:textId="22DE8864" w:rsidR="005B1C18" w:rsidRPr="00B40FC3" w:rsidDel="00B155C8" w:rsidRDefault="00B40FC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32" w:author="Author"/>
                <w:del w:id="18733" w:author="Author"/>
                <w:rFonts w:cs="Arial"/>
                <w:sz w:val="20"/>
                <w:szCs w:val="20"/>
                <w:lang w:val="en-US"/>
              </w:rPr>
            </w:pPr>
            <w:ins w:id="18734" w:author="Author">
              <w:del w:id="18735" w:author="Author">
                <w:r w:rsidDel="00B155C8">
                  <w:rPr>
                    <w:rFonts w:cs="Arial"/>
                    <w:sz w:val="20"/>
                    <w:szCs w:val="20"/>
                  </w:rPr>
                  <w:delText xml:space="preserve">Message displayed if an error occurs while getting the price of an equipment </w:delText>
                </w:r>
                <w:r w:rsidR="00097FB3" w:rsidDel="00B155C8">
                  <w:rPr>
                    <w:rFonts w:cs="Arial"/>
                    <w:sz w:val="20"/>
                    <w:szCs w:val="20"/>
                    <w:lang w:val="en-IE"/>
                  </w:rPr>
                  <w:delText>Message displayed if</w:delText>
                </w:r>
                <w:r w:rsidR="00097FB3" w:rsidRPr="00E73B40" w:rsidDel="00B155C8">
                  <w:rPr>
                    <w:sz w:val="20"/>
                    <w:lang w:val="en-IE"/>
                  </w:rPr>
                  <w:delText xml:space="preserve"> the </w:delText>
                </w:r>
                <w:r w:rsidR="00097FB3" w:rsidDel="00B155C8">
                  <w:rPr>
                    <w:sz w:val="20"/>
                    <w:lang w:val="en-IE"/>
                  </w:rPr>
                  <w:delText>price list service returns an error</w:delText>
                </w:r>
              </w:del>
            </w:ins>
          </w:p>
        </w:tc>
      </w:tr>
      <w:tr w:rsidR="005B1C18" w:rsidRPr="002937F1" w:rsidDel="00B155C8" w14:paraId="621ABC67" w14:textId="4AF12D2A" w:rsidTr="005B1C18">
        <w:trPr>
          <w:ins w:id="18736" w:author="Author"/>
          <w:del w:id="18737" w:author="Author"/>
        </w:trPr>
        <w:tc>
          <w:tcPr>
            <w:cnfStyle w:val="001000000000" w:firstRow="0" w:lastRow="0" w:firstColumn="1" w:lastColumn="0" w:oddVBand="0" w:evenVBand="0" w:oddHBand="0" w:evenHBand="0" w:firstRowFirstColumn="0" w:firstRowLastColumn="0" w:lastRowFirstColumn="0" w:lastRowLastColumn="0"/>
            <w:tcW w:w="1097" w:type="pct"/>
          </w:tcPr>
          <w:p w14:paraId="0C78A1E3" w14:textId="55EDBC3A" w:rsidR="005B1C18" w:rsidRPr="002937F1" w:rsidDel="00B155C8" w:rsidRDefault="005B1C18" w:rsidP="005B1C18">
            <w:pPr>
              <w:spacing w:before="120"/>
              <w:jc w:val="left"/>
              <w:rPr>
                <w:ins w:id="18738" w:author="Author"/>
                <w:del w:id="18739" w:author="Author"/>
                <w:rFonts w:cs="Arial"/>
                <w:sz w:val="20"/>
                <w:szCs w:val="20"/>
                <w:lang w:val="en-IE"/>
              </w:rPr>
            </w:pPr>
            <w:ins w:id="18740" w:author="Author">
              <w:del w:id="18741" w:author="Author">
                <w:r w:rsidRPr="002937F1" w:rsidDel="00B155C8">
                  <w:rPr>
                    <w:rFonts w:cs="Arial"/>
                    <w:sz w:val="20"/>
                    <w:szCs w:val="20"/>
                    <w:lang w:val="en-IE"/>
                  </w:rPr>
                  <w:delText>Context</w:delText>
                </w:r>
              </w:del>
            </w:ins>
          </w:p>
        </w:tc>
        <w:tc>
          <w:tcPr>
            <w:tcW w:w="3903" w:type="pct"/>
          </w:tcPr>
          <w:p w14:paraId="0AE72FA0" w14:textId="4EB683F5"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42" w:author="Author"/>
                <w:del w:id="18743" w:author="Author"/>
                <w:rFonts w:cs="Arial"/>
                <w:sz w:val="20"/>
                <w:szCs w:val="20"/>
                <w:lang w:val="en-IE"/>
              </w:rPr>
            </w:pPr>
            <w:ins w:id="18744" w:author="Author">
              <w:del w:id="18745" w:author="Author">
                <w:r w:rsidRPr="00097FB3" w:rsidDel="00B155C8">
                  <w:rPr>
                    <w:rFonts w:cs="Arial"/>
                    <w:sz w:val="20"/>
                    <w:szCs w:val="20"/>
                    <w:lang w:val="en-IE"/>
                  </w:rPr>
                  <w:delText>Associat</w:delText>
                </w:r>
                <w:r w:rsidDel="00B155C8">
                  <w:rPr>
                    <w:rFonts w:cs="Arial"/>
                    <w:sz w:val="20"/>
                    <w:szCs w:val="20"/>
                    <w:lang w:val="en-IE"/>
                  </w:rPr>
                  <w:delText>ing</w:delText>
                </w:r>
                <w:r w:rsidRPr="00097FB3" w:rsidDel="00B155C8">
                  <w:rPr>
                    <w:rFonts w:cs="Arial"/>
                    <w:sz w:val="20"/>
                    <w:szCs w:val="20"/>
                    <w:lang w:val="en-IE"/>
                  </w:rPr>
                  <w:delText xml:space="preserve"> an equipment</w:delText>
                </w:r>
              </w:del>
            </w:ins>
          </w:p>
        </w:tc>
      </w:tr>
      <w:tr w:rsidR="005B1C18" w:rsidRPr="002937F1" w:rsidDel="00B155C8" w14:paraId="6567C340" w14:textId="590D0654" w:rsidTr="005B1C18">
        <w:trPr>
          <w:ins w:id="18746" w:author="Author"/>
          <w:del w:id="18747" w:author="Author"/>
        </w:trPr>
        <w:tc>
          <w:tcPr>
            <w:cnfStyle w:val="001000000000" w:firstRow="0" w:lastRow="0" w:firstColumn="1" w:lastColumn="0" w:oddVBand="0" w:evenVBand="0" w:oddHBand="0" w:evenHBand="0" w:firstRowFirstColumn="0" w:firstRowLastColumn="0" w:lastRowFirstColumn="0" w:lastRowLastColumn="0"/>
            <w:tcW w:w="1097" w:type="pct"/>
          </w:tcPr>
          <w:p w14:paraId="36BAACDC" w14:textId="3F46ABB4" w:rsidR="005B1C18" w:rsidRPr="002937F1" w:rsidDel="00B155C8" w:rsidRDefault="005B1C18" w:rsidP="005B1C18">
            <w:pPr>
              <w:spacing w:before="120"/>
              <w:jc w:val="left"/>
              <w:rPr>
                <w:ins w:id="18748" w:author="Author"/>
                <w:del w:id="18749" w:author="Author"/>
                <w:rFonts w:cs="Arial"/>
                <w:sz w:val="20"/>
                <w:szCs w:val="20"/>
                <w:lang w:val="en-IE"/>
              </w:rPr>
            </w:pPr>
            <w:ins w:id="18750" w:author="Author">
              <w:del w:id="18751" w:author="Author">
                <w:r w:rsidRPr="002937F1" w:rsidDel="00B155C8">
                  <w:rPr>
                    <w:rFonts w:cs="Arial"/>
                    <w:sz w:val="20"/>
                    <w:szCs w:val="20"/>
                    <w:lang w:val="en-IE"/>
                  </w:rPr>
                  <w:delText>Json Path</w:delText>
                </w:r>
              </w:del>
            </w:ins>
          </w:p>
        </w:tc>
        <w:tc>
          <w:tcPr>
            <w:tcW w:w="3903" w:type="pct"/>
          </w:tcPr>
          <w:p w14:paraId="32864DE9" w14:textId="53D9793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52" w:author="Author"/>
                <w:del w:id="18753" w:author="Author"/>
                <w:rFonts w:cs="Arial"/>
                <w:sz w:val="20"/>
                <w:szCs w:val="20"/>
                <w:lang w:val="en-IE"/>
              </w:rPr>
            </w:pPr>
            <w:ins w:id="18754" w:author="Author">
              <w:del w:id="18755" w:author="Author">
                <w:r w:rsidDel="00B155C8">
                  <w:rPr>
                    <w:rFonts w:cs="Arial"/>
                    <w:sz w:val="20"/>
                    <w:szCs w:val="20"/>
                    <w:lang w:val="en-IE"/>
                  </w:rPr>
                  <w:delText>sales.messages.error.ERROR_GETTINS_EQUIPMENT_PRICE</w:delText>
                </w:r>
              </w:del>
            </w:ins>
          </w:p>
        </w:tc>
      </w:tr>
      <w:tr w:rsidR="00C15473" w:rsidRPr="002937F1" w:rsidDel="00B155C8" w14:paraId="5864EEA2" w14:textId="4CC962A4" w:rsidTr="005B1C18">
        <w:trPr>
          <w:ins w:id="18756" w:author="Author"/>
          <w:del w:id="1875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BA65C2" w14:textId="405D0FAA" w:rsidR="00C15473" w:rsidRPr="002937F1" w:rsidDel="00B155C8" w:rsidRDefault="00C15473" w:rsidP="00C15473">
            <w:pPr>
              <w:spacing w:before="120"/>
              <w:jc w:val="left"/>
              <w:rPr>
                <w:ins w:id="18758" w:author="Author"/>
                <w:del w:id="18759" w:author="Author"/>
                <w:rFonts w:cs="Arial"/>
                <w:sz w:val="20"/>
                <w:szCs w:val="20"/>
                <w:lang w:val="en-IE"/>
              </w:rPr>
            </w:pPr>
            <w:ins w:id="18760" w:author="Author">
              <w:del w:id="18761"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1DEB8D2" w14:textId="2D706B1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62" w:author="Author"/>
                <w:del w:id="18763" w:author="Author"/>
                <w:rFonts w:cs="Arial"/>
                <w:sz w:val="20"/>
                <w:szCs w:val="20"/>
                <w:lang w:val="en-IE"/>
              </w:rPr>
            </w:pPr>
            <w:ins w:id="18764" w:author="Author">
              <w:del w:id="18765" w:author="Author">
                <w:r w:rsidDel="00B155C8">
                  <w:rPr>
                    <w:sz w:val="20"/>
                    <w:lang w:val="en-IE"/>
                  </w:rPr>
                  <w:delText>An error occurred while getting the price of the equipment. Please try again.</w:delText>
                </w:r>
                <w:r w:rsidRPr="005B1C18" w:rsidDel="00B155C8">
                  <w:rPr>
                    <w:rFonts w:cs="Arial"/>
                    <w:sz w:val="20"/>
                    <w:szCs w:val="20"/>
                    <w:lang w:val="en-IE"/>
                  </w:rPr>
                  <w:delText>An error occurred while getting the price of the equipment. Please try again.</w:delText>
                </w:r>
              </w:del>
            </w:ins>
          </w:p>
        </w:tc>
      </w:tr>
      <w:tr w:rsidR="005B1C18" w:rsidRPr="002937F1" w:rsidDel="00B155C8" w14:paraId="68BDBBF6" w14:textId="04E71124" w:rsidTr="00A86D55">
        <w:tblPrEx>
          <w:tblW w:w="5000" w:type="pct"/>
          <w:tblLayout w:type="fixed"/>
          <w:tblPrExChange w:id="18766" w:author="Author">
            <w:tblPrEx>
              <w:tblW w:w="5000" w:type="pct"/>
              <w:tblLayout w:type="fixed"/>
            </w:tblPrEx>
          </w:tblPrExChange>
        </w:tblPrEx>
        <w:trPr>
          <w:ins w:id="18767" w:author="Author"/>
          <w:del w:id="1876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769" w:author="Author">
              <w:tcPr>
                <w:tcW w:w="1097" w:type="pct"/>
              </w:tcPr>
            </w:tcPrChange>
          </w:tcPr>
          <w:p w14:paraId="27058D8C" w14:textId="1C83783A" w:rsidR="005B1C18" w:rsidRPr="002937F1" w:rsidDel="00B155C8" w:rsidRDefault="005B1C18" w:rsidP="005B1C18">
            <w:pPr>
              <w:spacing w:before="120"/>
              <w:jc w:val="left"/>
              <w:rPr>
                <w:ins w:id="18770" w:author="Author"/>
                <w:del w:id="18771" w:author="Author"/>
                <w:rFonts w:cs="Arial"/>
                <w:sz w:val="20"/>
                <w:szCs w:val="20"/>
                <w:lang w:val="en-IE"/>
              </w:rPr>
            </w:pPr>
            <w:ins w:id="18772" w:author="Author">
              <w:del w:id="18773" w:author="Author">
                <w:r w:rsidRPr="002937F1" w:rsidDel="00B155C8">
                  <w:rPr>
                    <w:rFonts w:cs="Arial"/>
                    <w:sz w:val="20"/>
                    <w:szCs w:val="20"/>
                    <w:lang w:val="en-IE"/>
                  </w:rPr>
                  <w:delText>Message #</w:delText>
                </w:r>
              </w:del>
            </w:ins>
          </w:p>
        </w:tc>
        <w:tc>
          <w:tcPr>
            <w:tcW w:w="3903" w:type="pct"/>
            <w:tcBorders>
              <w:top w:val="single" w:sz="12" w:space="0" w:color="C00000"/>
            </w:tcBorders>
            <w:tcPrChange w:id="18774" w:author="Author">
              <w:tcPr>
                <w:tcW w:w="3903" w:type="pct"/>
              </w:tcPr>
            </w:tcPrChange>
          </w:tcPr>
          <w:p w14:paraId="1B13FC2B" w14:textId="19203D94"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75" w:author="Author"/>
                <w:del w:id="18776" w:author="Author"/>
                <w:rFonts w:cs="Arial"/>
                <w:i/>
                <w:sz w:val="20"/>
                <w:szCs w:val="20"/>
                <w:lang w:val="en-IE"/>
              </w:rPr>
            </w:pPr>
            <w:ins w:id="18777" w:author="Author">
              <w:del w:id="18778" w:author="Author">
                <w:r w:rsidRPr="005B1C18" w:rsidDel="00B155C8">
                  <w:rPr>
                    <w:rFonts w:cs="Arial"/>
                    <w:i/>
                    <w:sz w:val="20"/>
                    <w:szCs w:val="20"/>
                    <w:lang w:val="en-IE"/>
                  </w:rPr>
                  <w:delText>EM_SAL_48</w:delText>
                </w:r>
              </w:del>
            </w:ins>
          </w:p>
        </w:tc>
      </w:tr>
      <w:tr w:rsidR="005B1C18" w:rsidRPr="002937F1" w:rsidDel="00B155C8" w14:paraId="1611A67E" w14:textId="54635661" w:rsidTr="00A86D55">
        <w:tblPrEx>
          <w:tblW w:w="5000" w:type="pct"/>
          <w:tblLayout w:type="fixed"/>
          <w:tblPrExChange w:id="18779" w:author="Author">
            <w:tblPrEx>
              <w:tblW w:w="5000" w:type="pct"/>
              <w:tblLayout w:type="fixed"/>
            </w:tblPrEx>
          </w:tblPrExChange>
        </w:tblPrEx>
        <w:trPr>
          <w:ins w:id="18780" w:author="Author"/>
          <w:del w:id="18781" w:author="Author"/>
        </w:trPr>
        <w:tc>
          <w:tcPr>
            <w:cnfStyle w:val="001000000000" w:firstRow="0" w:lastRow="0" w:firstColumn="1" w:lastColumn="0" w:oddVBand="0" w:evenVBand="0" w:oddHBand="0" w:evenHBand="0" w:firstRowFirstColumn="0" w:firstRowLastColumn="0" w:lastRowFirstColumn="0" w:lastRowLastColumn="0"/>
            <w:tcW w:w="1097" w:type="pct"/>
            <w:tcPrChange w:id="18782" w:author="Author">
              <w:tcPr>
                <w:tcW w:w="1097" w:type="pct"/>
              </w:tcPr>
            </w:tcPrChange>
          </w:tcPr>
          <w:p w14:paraId="51E0AB00" w14:textId="3D5B6B7F" w:rsidR="005B1C18" w:rsidRPr="002937F1" w:rsidDel="00B155C8" w:rsidRDefault="005B1C18" w:rsidP="005B1C18">
            <w:pPr>
              <w:spacing w:before="120"/>
              <w:jc w:val="left"/>
              <w:rPr>
                <w:ins w:id="18783" w:author="Author"/>
                <w:del w:id="18784" w:author="Author"/>
                <w:rFonts w:cs="Arial"/>
                <w:sz w:val="20"/>
                <w:szCs w:val="20"/>
                <w:lang w:val="en-IE"/>
              </w:rPr>
            </w:pPr>
            <w:ins w:id="18785" w:author="Author">
              <w:del w:id="18786" w:author="Author">
                <w:r w:rsidRPr="002937F1" w:rsidDel="00B155C8">
                  <w:rPr>
                    <w:rFonts w:cs="Arial"/>
                    <w:sz w:val="20"/>
                    <w:szCs w:val="20"/>
                    <w:lang w:val="en-IE"/>
                  </w:rPr>
                  <w:delText>Description</w:delText>
                </w:r>
              </w:del>
            </w:ins>
          </w:p>
        </w:tc>
        <w:tc>
          <w:tcPr>
            <w:tcW w:w="3903" w:type="pct"/>
            <w:tcPrChange w:id="18787" w:author="Author">
              <w:tcPr>
                <w:tcW w:w="3903" w:type="pct"/>
              </w:tcPr>
            </w:tcPrChange>
          </w:tcPr>
          <w:p w14:paraId="330D08A6" w14:textId="4BAA03DF"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88" w:author="Author"/>
                <w:del w:id="18789" w:author="Author"/>
                <w:rFonts w:cs="Arial"/>
                <w:sz w:val="20"/>
                <w:szCs w:val="20"/>
                <w:lang w:val="en-IE"/>
              </w:rPr>
            </w:pPr>
            <w:ins w:id="18790" w:author="Author">
              <w:del w:id="18791" w:author="Author">
                <w:r w:rsidDel="00B155C8">
                  <w:rPr>
                    <w:rFonts w:cs="Arial"/>
                    <w:sz w:val="20"/>
                    <w:szCs w:val="20"/>
                    <w:lang w:val="en-IE"/>
                  </w:rPr>
                  <w:delText>Message displayed i</w:delText>
                </w:r>
                <w:r w:rsidRPr="00586BE7" w:rsidDel="00B155C8">
                  <w:rPr>
                    <w:sz w:val="20"/>
                    <w:lang w:val="en-IE"/>
                  </w:rPr>
                  <w:delText>f the address is not found on CRM system</w:delText>
                </w:r>
              </w:del>
            </w:ins>
          </w:p>
        </w:tc>
      </w:tr>
      <w:tr w:rsidR="005B1C18" w:rsidRPr="002937F1" w:rsidDel="00B155C8" w14:paraId="2AFB7A16" w14:textId="1B4179F4" w:rsidTr="005B1C18">
        <w:trPr>
          <w:ins w:id="18792" w:author="Author"/>
          <w:del w:id="18793" w:author="Author"/>
        </w:trPr>
        <w:tc>
          <w:tcPr>
            <w:cnfStyle w:val="001000000000" w:firstRow="0" w:lastRow="0" w:firstColumn="1" w:lastColumn="0" w:oddVBand="0" w:evenVBand="0" w:oddHBand="0" w:evenHBand="0" w:firstRowFirstColumn="0" w:firstRowLastColumn="0" w:lastRowFirstColumn="0" w:lastRowLastColumn="0"/>
            <w:tcW w:w="1097" w:type="pct"/>
          </w:tcPr>
          <w:p w14:paraId="3E2CEF9D" w14:textId="4A396B05" w:rsidR="005B1C18" w:rsidRPr="002937F1" w:rsidDel="00B155C8" w:rsidRDefault="005B1C18" w:rsidP="005B1C18">
            <w:pPr>
              <w:spacing w:before="120"/>
              <w:jc w:val="left"/>
              <w:rPr>
                <w:ins w:id="18794" w:author="Author"/>
                <w:del w:id="18795" w:author="Author"/>
                <w:rFonts w:cs="Arial"/>
                <w:sz w:val="20"/>
                <w:szCs w:val="20"/>
                <w:lang w:val="en-IE"/>
              </w:rPr>
            </w:pPr>
            <w:ins w:id="18796" w:author="Author">
              <w:del w:id="18797" w:author="Author">
                <w:r w:rsidRPr="002937F1" w:rsidDel="00B155C8">
                  <w:rPr>
                    <w:rFonts w:cs="Arial"/>
                    <w:sz w:val="20"/>
                    <w:szCs w:val="20"/>
                    <w:lang w:val="en-IE"/>
                  </w:rPr>
                  <w:delText>Context</w:delText>
                </w:r>
              </w:del>
            </w:ins>
          </w:p>
        </w:tc>
        <w:tc>
          <w:tcPr>
            <w:tcW w:w="3903" w:type="pct"/>
          </w:tcPr>
          <w:p w14:paraId="5CF12A95" w14:textId="73C9AEB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98" w:author="Author"/>
                <w:del w:id="18799" w:author="Author"/>
                <w:rFonts w:cs="Arial"/>
                <w:sz w:val="20"/>
                <w:szCs w:val="20"/>
                <w:lang w:val="en-IE"/>
              </w:rPr>
            </w:pPr>
            <w:ins w:id="18800" w:author="Author">
              <w:del w:id="18801" w:author="Author">
                <w:r w:rsidDel="00B155C8">
                  <w:rPr>
                    <w:rFonts w:cs="Arial"/>
                    <w:sz w:val="20"/>
                    <w:szCs w:val="20"/>
                    <w:lang w:val="en-IE"/>
                  </w:rPr>
                  <w:delText>Validating delivery address</w:delText>
                </w:r>
              </w:del>
            </w:ins>
          </w:p>
        </w:tc>
      </w:tr>
      <w:tr w:rsidR="005B1C18" w:rsidRPr="002937F1" w:rsidDel="00B155C8" w14:paraId="433676D1" w14:textId="1E1C9718" w:rsidTr="005B1C18">
        <w:trPr>
          <w:ins w:id="18802" w:author="Author"/>
          <w:del w:id="18803" w:author="Author"/>
        </w:trPr>
        <w:tc>
          <w:tcPr>
            <w:cnfStyle w:val="001000000000" w:firstRow="0" w:lastRow="0" w:firstColumn="1" w:lastColumn="0" w:oddVBand="0" w:evenVBand="0" w:oddHBand="0" w:evenHBand="0" w:firstRowFirstColumn="0" w:firstRowLastColumn="0" w:lastRowFirstColumn="0" w:lastRowLastColumn="0"/>
            <w:tcW w:w="1097" w:type="pct"/>
          </w:tcPr>
          <w:p w14:paraId="0C875D4F" w14:textId="537ADB27" w:rsidR="005B1C18" w:rsidRPr="002937F1" w:rsidDel="00B155C8" w:rsidRDefault="005B1C18" w:rsidP="005B1C18">
            <w:pPr>
              <w:spacing w:before="120"/>
              <w:jc w:val="left"/>
              <w:rPr>
                <w:ins w:id="18804" w:author="Author"/>
                <w:del w:id="18805" w:author="Author"/>
                <w:rFonts w:cs="Arial"/>
                <w:sz w:val="20"/>
                <w:szCs w:val="20"/>
                <w:lang w:val="en-IE"/>
              </w:rPr>
            </w:pPr>
            <w:ins w:id="18806" w:author="Author">
              <w:del w:id="18807" w:author="Author">
                <w:r w:rsidRPr="002937F1" w:rsidDel="00B155C8">
                  <w:rPr>
                    <w:rFonts w:cs="Arial"/>
                    <w:sz w:val="20"/>
                    <w:szCs w:val="20"/>
                    <w:lang w:val="en-IE"/>
                  </w:rPr>
                  <w:delText>Json Path</w:delText>
                </w:r>
              </w:del>
            </w:ins>
          </w:p>
        </w:tc>
        <w:tc>
          <w:tcPr>
            <w:tcW w:w="3903" w:type="pct"/>
          </w:tcPr>
          <w:p w14:paraId="401365D5" w14:textId="1541F339"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08" w:author="Author"/>
                <w:del w:id="18809" w:author="Author"/>
                <w:rFonts w:cs="Arial"/>
                <w:sz w:val="20"/>
                <w:szCs w:val="20"/>
                <w:lang w:val="en-IE"/>
              </w:rPr>
            </w:pPr>
            <w:ins w:id="18810" w:author="Author">
              <w:del w:id="18811" w:author="Author">
                <w:r w:rsidDel="00B155C8">
                  <w:rPr>
                    <w:rFonts w:cs="Arial"/>
                    <w:sz w:val="20"/>
                    <w:szCs w:val="20"/>
                    <w:lang w:val="en-IE"/>
                  </w:rPr>
                  <w:delText>sales.messages.error.ERROR_</w:delText>
                </w:r>
                <w:r w:rsidR="00BE2C78" w:rsidDel="00B155C8">
                  <w:rPr>
                    <w:rFonts w:cs="Arial"/>
                    <w:sz w:val="20"/>
                    <w:szCs w:val="20"/>
                    <w:lang w:val="en-IE"/>
                  </w:rPr>
                  <w:delText>ADDRESS_NOT_FOUND</w:delText>
                </w:r>
              </w:del>
            </w:ins>
          </w:p>
        </w:tc>
      </w:tr>
      <w:tr w:rsidR="00C15473" w:rsidRPr="002937F1" w:rsidDel="00B155C8" w14:paraId="5D23CC51" w14:textId="569C9EC0" w:rsidTr="005B1C18">
        <w:trPr>
          <w:ins w:id="18812" w:author="Author"/>
          <w:del w:id="1881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7912FC" w14:textId="455AADA5" w:rsidR="00C15473" w:rsidRPr="002937F1" w:rsidDel="00B155C8" w:rsidRDefault="00C15473" w:rsidP="00C15473">
            <w:pPr>
              <w:spacing w:before="120"/>
              <w:jc w:val="left"/>
              <w:rPr>
                <w:ins w:id="18814" w:author="Author"/>
                <w:del w:id="18815" w:author="Author"/>
                <w:rFonts w:cs="Arial"/>
                <w:sz w:val="20"/>
                <w:szCs w:val="20"/>
                <w:lang w:val="en-IE"/>
              </w:rPr>
            </w:pPr>
            <w:ins w:id="18816" w:author="Author">
              <w:del w:id="18817"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EDA05F9" w14:textId="3BFC3C2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18" w:author="Author"/>
                <w:del w:id="18819" w:author="Author"/>
                <w:rFonts w:cs="Arial"/>
                <w:sz w:val="20"/>
                <w:szCs w:val="20"/>
                <w:lang w:val="en-IE"/>
              </w:rPr>
            </w:pPr>
            <w:ins w:id="18820" w:author="Author">
              <w:del w:id="18821" w:author="Author">
                <w:r w:rsidDel="00B155C8">
                  <w:rPr>
                    <w:sz w:val="20"/>
                    <w:lang w:val="en-IE"/>
                  </w:rPr>
                  <w:delText>Address not found in CRM, please provide an existing address</w:delText>
                </w:r>
                <w:r w:rsidRPr="005B1C18" w:rsidDel="00B155C8">
                  <w:rPr>
                    <w:rFonts w:cs="Arial"/>
                    <w:sz w:val="20"/>
                    <w:szCs w:val="20"/>
                    <w:lang w:val="en-IE"/>
                  </w:rPr>
                  <w:delText>Address not found in CRM, please provide an existing address</w:delText>
                </w:r>
              </w:del>
            </w:ins>
          </w:p>
        </w:tc>
      </w:tr>
      <w:tr w:rsidR="005B1C18" w:rsidRPr="002937F1" w:rsidDel="00B155C8" w14:paraId="4B6C6BE5" w14:textId="36B24AF9" w:rsidTr="00A86D55">
        <w:tblPrEx>
          <w:tblW w:w="5000" w:type="pct"/>
          <w:tblLayout w:type="fixed"/>
          <w:tblPrExChange w:id="18822" w:author="Author">
            <w:tblPrEx>
              <w:tblW w:w="5000" w:type="pct"/>
              <w:tblLayout w:type="fixed"/>
            </w:tblPrEx>
          </w:tblPrExChange>
        </w:tblPrEx>
        <w:trPr>
          <w:ins w:id="18823" w:author="Author"/>
          <w:del w:id="1882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825" w:author="Author">
              <w:tcPr>
                <w:tcW w:w="1097" w:type="pct"/>
              </w:tcPr>
            </w:tcPrChange>
          </w:tcPr>
          <w:p w14:paraId="5FF014F3" w14:textId="2B6BB8AA" w:rsidR="005B1C18" w:rsidRPr="002937F1" w:rsidDel="00B155C8" w:rsidRDefault="005B1C18" w:rsidP="005B1C18">
            <w:pPr>
              <w:spacing w:before="120"/>
              <w:jc w:val="left"/>
              <w:rPr>
                <w:ins w:id="18826" w:author="Author"/>
                <w:del w:id="18827" w:author="Author"/>
                <w:rFonts w:cs="Arial"/>
                <w:sz w:val="20"/>
                <w:szCs w:val="20"/>
                <w:lang w:val="en-IE"/>
              </w:rPr>
            </w:pPr>
            <w:ins w:id="18828" w:author="Author">
              <w:del w:id="18829" w:author="Author">
                <w:r w:rsidRPr="002937F1" w:rsidDel="00B155C8">
                  <w:rPr>
                    <w:rFonts w:cs="Arial"/>
                    <w:sz w:val="20"/>
                    <w:szCs w:val="20"/>
                    <w:lang w:val="en-IE"/>
                  </w:rPr>
                  <w:delText>Message #</w:delText>
                </w:r>
              </w:del>
            </w:ins>
          </w:p>
        </w:tc>
        <w:tc>
          <w:tcPr>
            <w:tcW w:w="3903" w:type="pct"/>
            <w:tcBorders>
              <w:top w:val="single" w:sz="12" w:space="0" w:color="C00000"/>
            </w:tcBorders>
            <w:tcPrChange w:id="18830" w:author="Author">
              <w:tcPr>
                <w:tcW w:w="3903" w:type="pct"/>
              </w:tcPr>
            </w:tcPrChange>
          </w:tcPr>
          <w:p w14:paraId="18608F76" w14:textId="0E99A096"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31" w:author="Author"/>
                <w:del w:id="18832" w:author="Author"/>
                <w:rFonts w:cs="Arial"/>
                <w:i/>
                <w:sz w:val="20"/>
                <w:szCs w:val="20"/>
                <w:lang w:val="en-IE"/>
              </w:rPr>
            </w:pPr>
            <w:ins w:id="18833" w:author="Author">
              <w:del w:id="18834" w:author="Author">
                <w:r w:rsidRPr="005B1C18" w:rsidDel="00B155C8">
                  <w:rPr>
                    <w:rFonts w:cs="Arial"/>
                    <w:i/>
                    <w:sz w:val="20"/>
                    <w:szCs w:val="20"/>
                    <w:lang w:val="en-IE"/>
                  </w:rPr>
                  <w:delText>EM_SAL_49</w:delText>
                </w:r>
              </w:del>
            </w:ins>
          </w:p>
        </w:tc>
      </w:tr>
      <w:tr w:rsidR="005B1C18" w:rsidRPr="002937F1" w:rsidDel="00B155C8" w14:paraId="4A39F35A" w14:textId="312AC41D" w:rsidTr="00A86D55">
        <w:tblPrEx>
          <w:tblW w:w="5000" w:type="pct"/>
          <w:tblLayout w:type="fixed"/>
          <w:tblPrExChange w:id="18835" w:author="Author">
            <w:tblPrEx>
              <w:tblW w:w="5000" w:type="pct"/>
              <w:tblLayout w:type="fixed"/>
            </w:tblPrEx>
          </w:tblPrExChange>
        </w:tblPrEx>
        <w:trPr>
          <w:ins w:id="18836" w:author="Author"/>
          <w:del w:id="18837" w:author="Author"/>
        </w:trPr>
        <w:tc>
          <w:tcPr>
            <w:cnfStyle w:val="001000000000" w:firstRow="0" w:lastRow="0" w:firstColumn="1" w:lastColumn="0" w:oddVBand="0" w:evenVBand="0" w:oddHBand="0" w:evenHBand="0" w:firstRowFirstColumn="0" w:firstRowLastColumn="0" w:lastRowFirstColumn="0" w:lastRowLastColumn="0"/>
            <w:tcW w:w="1097" w:type="pct"/>
            <w:tcPrChange w:id="18838" w:author="Author">
              <w:tcPr>
                <w:tcW w:w="1097" w:type="pct"/>
              </w:tcPr>
            </w:tcPrChange>
          </w:tcPr>
          <w:p w14:paraId="19741BB7" w14:textId="346B50F8" w:rsidR="005B1C18" w:rsidRPr="002937F1" w:rsidDel="00B155C8" w:rsidRDefault="005B1C18" w:rsidP="005B1C18">
            <w:pPr>
              <w:spacing w:before="120"/>
              <w:jc w:val="left"/>
              <w:rPr>
                <w:ins w:id="18839" w:author="Author"/>
                <w:del w:id="18840" w:author="Author"/>
                <w:rFonts w:cs="Arial"/>
                <w:sz w:val="20"/>
                <w:szCs w:val="20"/>
                <w:lang w:val="en-IE"/>
              </w:rPr>
            </w:pPr>
            <w:ins w:id="18841" w:author="Author">
              <w:del w:id="18842" w:author="Author">
                <w:r w:rsidRPr="002937F1" w:rsidDel="00B155C8">
                  <w:rPr>
                    <w:rFonts w:cs="Arial"/>
                    <w:sz w:val="20"/>
                    <w:szCs w:val="20"/>
                    <w:lang w:val="en-IE"/>
                  </w:rPr>
                  <w:delText>Description</w:delText>
                </w:r>
              </w:del>
            </w:ins>
          </w:p>
        </w:tc>
        <w:tc>
          <w:tcPr>
            <w:tcW w:w="3903" w:type="pct"/>
            <w:tcPrChange w:id="18843" w:author="Author">
              <w:tcPr>
                <w:tcW w:w="3903" w:type="pct"/>
              </w:tcPr>
            </w:tcPrChange>
          </w:tcPr>
          <w:p w14:paraId="1658080F" w14:textId="5157D247" w:rsidR="005B1C18" w:rsidRPr="002937F1" w:rsidDel="00B155C8" w:rsidRDefault="00B40FC3" w:rsidP="00BE2C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44" w:author="Author"/>
                <w:del w:id="18845" w:author="Author"/>
                <w:rFonts w:cs="Arial"/>
                <w:sz w:val="20"/>
                <w:szCs w:val="20"/>
                <w:lang w:val="en-IE"/>
              </w:rPr>
            </w:pPr>
            <w:ins w:id="18846" w:author="Author">
              <w:del w:id="18847" w:author="Author">
                <w:r w:rsidRPr="00B40FC3" w:rsidDel="00B155C8">
                  <w:rPr>
                    <w:rFonts w:cs="Arial"/>
                    <w:sz w:val="20"/>
                    <w:szCs w:val="20"/>
                    <w:lang w:val="en-IE"/>
                  </w:rPr>
                  <w:delText>Message displayed if an error occurs while calling the service from CSM to send the contracts to the Customer</w:delText>
                </w:r>
                <w:r w:rsidR="00BE2C78" w:rsidDel="00B155C8">
                  <w:rPr>
                    <w:rFonts w:cs="Arial"/>
                    <w:sz w:val="20"/>
                    <w:szCs w:val="20"/>
                    <w:lang w:val="en-IE"/>
                  </w:rPr>
                  <w:delText>Message displayed if an</w:delText>
                </w:r>
                <w:r w:rsidR="00BE2C78" w:rsidRPr="00E73B40" w:rsidDel="00B155C8">
                  <w:rPr>
                    <w:sz w:val="20"/>
                    <w:lang w:val="en-IE"/>
                  </w:rPr>
                  <w:delText xml:space="preserve"> error occurred </w:delText>
                </w:r>
                <w:r w:rsidR="00BE2C78" w:rsidDel="00B155C8">
                  <w:rPr>
                    <w:sz w:val="20"/>
                    <w:lang w:val="en-IE"/>
                  </w:rPr>
                  <w:delText>while calling the service from CSM to send the contracts to the Customer</w:delText>
                </w:r>
              </w:del>
            </w:ins>
          </w:p>
        </w:tc>
      </w:tr>
      <w:tr w:rsidR="005B1C18" w:rsidRPr="002937F1" w:rsidDel="00B155C8" w14:paraId="3CDCCC55" w14:textId="53E77561" w:rsidTr="005B1C18">
        <w:trPr>
          <w:ins w:id="18848" w:author="Author"/>
          <w:del w:id="18849" w:author="Author"/>
        </w:trPr>
        <w:tc>
          <w:tcPr>
            <w:cnfStyle w:val="001000000000" w:firstRow="0" w:lastRow="0" w:firstColumn="1" w:lastColumn="0" w:oddVBand="0" w:evenVBand="0" w:oddHBand="0" w:evenHBand="0" w:firstRowFirstColumn="0" w:firstRowLastColumn="0" w:lastRowFirstColumn="0" w:lastRowLastColumn="0"/>
            <w:tcW w:w="1097" w:type="pct"/>
          </w:tcPr>
          <w:p w14:paraId="2C399D9C" w14:textId="62BE7435" w:rsidR="005B1C18" w:rsidRPr="002937F1" w:rsidDel="00B155C8" w:rsidRDefault="005B1C18" w:rsidP="005B1C18">
            <w:pPr>
              <w:spacing w:before="120"/>
              <w:jc w:val="left"/>
              <w:rPr>
                <w:ins w:id="18850" w:author="Author"/>
                <w:del w:id="18851" w:author="Author"/>
                <w:rFonts w:cs="Arial"/>
                <w:sz w:val="20"/>
                <w:szCs w:val="20"/>
                <w:lang w:val="en-IE"/>
              </w:rPr>
            </w:pPr>
            <w:ins w:id="18852" w:author="Author">
              <w:del w:id="18853" w:author="Author">
                <w:r w:rsidRPr="002937F1" w:rsidDel="00B155C8">
                  <w:rPr>
                    <w:rFonts w:cs="Arial"/>
                    <w:sz w:val="20"/>
                    <w:szCs w:val="20"/>
                    <w:lang w:val="en-IE"/>
                  </w:rPr>
                  <w:delText>Context</w:delText>
                </w:r>
              </w:del>
            </w:ins>
          </w:p>
        </w:tc>
        <w:tc>
          <w:tcPr>
            <w:tcW w:w="3903" w:type="pct"/>
          </w:tcPr>
          <w:p w14:paraId="39604250" w14:textId="384BED9D" w:rsidR="005B1C18" w:rsidRPr="002937F1" w:rsidDel="00B155C8" w:rsidRDefault="00BE2C7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54" w:author="Author"/>
                <w:del w:id="18855" w:author="Author"/>
                <w:rFonts w:cs="Arial"/>
                <w:sz w:val="20"/>
                <w:szCs w:val="20"/>
                <w:lang w:val="en-IE"/>
              </w:rPr>
            </w:pPr>
            <w:ins w:id="18856" w:author="Author">
              <w:del w:id="18857" w:author="Author">
                <w:r w:rsidDel="00B155C8">
                  <w:rPr>
                    <w:rFonts w:cs="Arial"/>
                    <w:sz w:val="20"/>
                    <w:szCs w:val="20"/>
                    <w:lang w:val="en-IE"/>
                  </w:rPr>
                  <w:delText>Self-Confirm step</w:delText>
                </w:r>
              </w:del>
            </w:ins>
          </w:p>
        </w:tc>
      </w:tr>
      <w:tr w:rsidR="005B1C18" w:rsidRPr="002937F1" w:rsidDel="00B155C8" w14:paraId="42E7ABBE" w14:textId="34B704E3" w:rsidTr="00C041AF">
        <w:trPr>
          <w:ins w:id="18858" w:author="Author"/>
          <w:del w:id="1885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D97A77A" w14:textId="112CCC50" w:rsidR="005B1C18" w:rsidRPr="002937F1" w:rsidDel="00B155C8" w:rsidRDefault="005B1C18" w:rsidP="005B1C18">
            <w:pPr>
              <w:spacing w:before="120"/>
              <w:jc w:val="left"/>
              <w:rPr>
                <w:ins w:id="18860" w:author="Author"/>
                <w:del w:id="18861" w:author="Author"/>
                <w:rFonts w:cs="Arial"/>
                <w:sz w:val="20"/>
                <w:szCs w:val="20"/>
                <w:lang w:val="en-IE"/>
              </w:rPr>
            </w:pPr>
            <w:ins w:id="18862" w:author="Author">
              <w:del w:id="18863"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3E00E1EA" w14:textId="60A8544D" w:rsidR="005B1C18" w:rsidRPr="002937F1" w:rsidDel="00B155C8" w:rsidRDefault="00BE2C7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64" w:author="Author"/>
                <w:del w:id="18865" w:author="Author"/>
                <w:rFonts w:cs="Arial"/>
                <w:sz w:val="20"/>
                <w:szCs w:val="20"/>
                <w:lang w:val="en-IE"/>
              </w:rPr>
            </w:pPr>
            <w:ins w:id="18866" w:author="Author">
              <w:del w:id="18867" w:author="Author">
                <w:r w:rsidDel="00B155C8">
                  <w:rPr>
                    <w:rFonts w:cs="Arial"/>
                    <w:sz w:val="20"/>
                    <w:szCs w:val="20"/>
                    <w:lang w:val="en-IE"/>
                  </w:rPr>
                  <w:delText>sales.messages.error.ERROR_CALLING_CONTRACTS_SERVICE</w:delText>
                </w:r>
              </w:del>
            </w:ins>
          </w:p>
        </w:tc>
      </w:tr>
      <w:tr w:rsidR="00C15473" w:rsidRPr="002937F1" w:rsidDel="00B155C8" w14:paraId="4F305562" w14:textId="20DD4F01" w:rsidTr="00C041AF">
        <w:trPr>
          <w:ins w:id="18868" w:author="Author"/>
          <w:del w:id="188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B47AC7" w14:textId="697D9CC3" w:rsidR="00C15473" w:rsidRPr="002937F1" w:rsidDel="00B155C8" w:rsidRDefault="00C15473" w:rsidP="00C15473">
            <w:pPr>
              <w:spacing w:before="120"/>
              <w:jc w:val="left"/>
              <w:rPr>
                <w:ins w:id="18870" w:author="Author"/>
                <w:del w:id="18871" w:author="Author"/>
                <w:rFonts w:cs="Arial"/>
                <w:sz w:val="20"/>
                <w:szCs w:val="20"/>
                <w:lang w:val="en-IE"/>
              </w:rPr>
            </w:pPr>
            <w:ins w:id="18872" w:author="Author">
              <w:del w:id="1887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2D70D91" w14:textId="2BD837B1"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74" w:author="Author"/>
                <w:del w:id="18875" w:author="Author"/>
                <w:rFonts w:cs="Arial"/>
                <w:sz w:val="20"/>
                <w:szCs w:val="20"/>
                <w:lang w:val="en-IE"/>
              </w:rPr>
            </w:pPr>
            <w:ins w:id="18876" w:author="Author">
              <w:del w:id="18877" w:author="Author">
                <w:r w:rsidDel="00B155C8">
                  <w:rPr>
                    <w:sz w:val="20"/>
                    <w:lang w:val="en-IE"/>
                  </w:rPr>
                  <w:delText>An error occurred while calling the service to send the contracts to the Customer address. Please try again</w:delText>
                </w:r>
                <w:r w:rsidRPr="005B1C18" w:rsidDel="00B155C8">
                  <w:rPr>
                    <w:rFonts w:cs="Arial"/>
                    <w:sz w:val="20"/>
                    <w:szCs w:val="20"/>
                    <w:lang w:val="en-IE"/>
                  </w:rPr>
                  <w:delText>An error occurred while calling the service to send the contracts to the Customer address. Please try again</w:delText>
                </w:r>
              </w:del>
            </w:ins>
          </w:p>
        </w:tc>
      </w:tr>
      <w:tr w:rsidR="00C041AF" w:rsidRPr="002937F1" w:rsidDel="00B155C8" w14:paraId="58102D78" w14:textId="1EFF2E3C" w:rsidTr="00C041AF">
        <w:trPr>
          <w:ins w:id="18878" w:author="Author"/>
          <w:del w:id="1887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4C5F451" w14:textId="7B37ADD9" w:rsidR="00C041AF" w:rsidRPr="002937F1" w:rsidDel="00B155C8" w:rsidRDefault="00C041AF" w:rsidP="00C041AF">
            <w:pPr>
              <w:spacing w:before="120"/>
              <w:jc w:val="left"/>
              <w:rPr>
                <w:ins w:id="18880" w:author="Author"/>
                <w:del w:id="18881" w:author="Author"/>
                <w:rFonts w:cs="Arial"/>
                <w:sz w:val="20"/>
                <w:szCs w:val="20"/>
                <w:lang w:val="en-IE"/>
              </w:rPr>
            </w:pPr>
            <w:ins w:id="18882" w:author="Author">
              <w:del w:id="18883" w:author="Author">
                <w:r w:rsidRPr="002937F1" w:rsidDel="00B155C8">
                  <w:rPr>
                    <w:rFonts w:cs="Arial"/>
                    <w:sz w:val="20"/>
                    <w:szCs w:val="20"/>
                    <w:lang w:val="en-IE"/>
                  </w:rPr>
                  <w:delText>Message #</w:delText>
                </w:r>
              </w:del>
            </w:ins>
          </w:p>
        </w:tc>
        <w:tc>
          <w:tcPr>
            <w:tcW w:w="3903" w:type="pct"/>
            <w:tcBorders>
              <w:top w:val="single" w:sz="12" w:space="0" w:color="C00000"/>
            </w:tcBorders>
          </w:tcPr>
          <w:p w14:paraId="793A9918" w14:textId="296EE976" w:rsidR="00C041AF" w:rsidRPr="00C041AF" w:rsidDel="00B155C8" w:rsidRDefault="00C041AF" w:rsidP="00C041AF">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84" w:author="Author"/>
                <w:del w:id="18885" w:author="Author"/>
                <w:rFonts w:cs="Arial"/>
                <w:i/>
                <w:sz w:val="20"/>
                <w:szCs w:val="20"/>
                <w:lang w:val="en-IE"/>
              </w:rPr>
            </w:pPr>
            <w:ins w:id="18886" w:author="Author">
              <w:del w:id="18887" w:author="Author">
                <w:r w:rsidRPr="00C041AF" w:rsidDel="00B155C8">
                  <w:rPr>
                    <w:rFonts w:cs="Arial"/>
                    <w:i/>
                    <w:sz w:val="20"/>
                    <w:szCs w:val="20"/>
                    <w:lang w:val="en-IE"/>
                  </w:rPr>
                  <w:delText>EM_SAL_50</w:delText>
                </w:r>
              </w:del>
            </w:ins>
          </w:p>
        </w:tc>
      </w:tr>
      <w:tr w:rsidR="00064038" w:rsidRPr="002937F1" w:rsidDel="00B155C8" w14:paraId="765F09E1" w14:textId="607BD000" w:rsidTr="005B1C18">
        <w:trPr>
          <w:ins w:id="18888" w:author="Author"/>
          <w:del w:id="18889" w:author="Author"/>
        </w:trPr>
        <w:tc>
          <w:tcPr>
            <w:cnfStyle w:val="001000000000" w:firstRow="0" w:lastRow="0" w:firstColumn="1" w:lastColumn="0" w:oddVBand="0" w:evenVBand="0" w:oddHBand="0" w:evenHBand="0" w:firstRowFirstColumn="0" w:firstRowLastColumn="0" w:lastRowFirstColumn="0" w:lastRowLastColumn="0"/>
            <w:tcW w:w="1097" w:type="pct"/>
          </w:tcPr>
          <w:p w14:paraId="7FAD4941" w14:textId="37E5F639" w:rsidR="00064038" w:rsidRPr="002937F1" w:rsidDel="00B155C8" w:rsidRDefault="00064038" w:rsidP="00064038">
            <w:pPr>
              <w:spacing w:before="120"/>
              <w:jc w:val="left"/>
              <w:rPr>
                <w:ins w:id="18890" w:author="Author"/>
                <w:del w:id="18891" w:author="Author"/>
                <w:rFonts w:cs="Arial"/>
                <w:sz w:val="20"/>
                <w:szCs w:val="20"/>
                <w:lang w:val="en-IE"/>
              </w:rPr>
            </w:pPr>
            <w:ins w:id="18892" w:author="Author">
              <w:del w:id="18893" w:author="Author">
                <w:r w:rsidRPr="002937F1" w:rsidDel="00B155C8">
                  <w:rPr>
                    <w:rFonts w:cs="Arial"/>
                    <w:sz w:val="20"/>
                    <w:szCs w:val="20"/>
                    <w:lang w:val="en-IE"/>
                  </w:rPr>
                  <w:delText>Description</w:delText>
                </w:r>
              </w:del>
            </w:ins>
          </w:p>
        </w:tc>
        <w:tc>
          <w:tcPr>
            <w:tcW w:w="3903" w:type="pct"/>
          </w:tcPr>
          <w:p w14:paraId="35E03BB3" w14:textId="75FC05EA" w:rsidR="00064038" w:rsidRPr="005B1C18" w:rsidDel="00B155C8" w:rsidRDefault="00064038" w:rsidP="0006403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94" w:author="Author"/>
                <w:del w:id="18895" w:author="Author"/>
                <w:rFonts w:cs="Arial"/>
                <w:sz w:val="20"/>
                <w:szCs w:val="20"/>
                <w:lang w:val="en-IE"/>
              </w:rPr>
            </w:pPr>
            <w:ins w:id="18896" w:author="Author">
              <w:del w:id="18897" w:author="Author">
                <w:r w:rsidRPr="00B40FC3" w:rsidDel="00B155C8">
                  <w:rPr>
                    <w:rFonts w:cs="Arial"/>
                    <w:sz w:val="20"/>
                    <w:szCs w:val="20"/>
                    <w:lang w:val="en-IE"/>
                  </w:rPr>
                  <w:delText xml:space="preserve">Message displayed if an error occurs </w:delText>
                </w:r>
                <w:r w:rsidDel="00B155C8">
                  <w:rPr>
                    <w:sz w:val="20"/>
                    <w:lang w:val="en-IE"/>
                  </w:rPr>
                  <w:delText>while relinquishing the order</w:delText>
                </w:r>
              </w:del>
            </w:ins>
          </w:p>
        </w:tc>
      </w:tr>
      <w:tr w:rsidR="00064038" w:rsidRPr="002937F1" w:rsidDel="00B155C8" w14:paraId="3C42C604" w14:textId="67CE86BB" w:rsidTr="005B1C18">
        <w:trPr>
          <w:ins w:id="18898" w:author="Author"/>
          <w:del w:id="18899" w:author="Author"/>
        </w:trPr>
        <w:tc>
          <w:tcPr>
            <w:cnfStyle w:val="001000000000" w:firstRow="0" w:lastRow="0" w:firstColumn="1" w:lastColumn="0" w:oddVBand="0" w:evenVBand="0" w:oddHBand="0" w:evenHBand="0" w:firstRowFirstColumn="0" w:firstRowLastColumn="0" w:lastRowFirstColumn="0" w:lastRowLastColumn="0"/>
            <w:tcW w:w="1097" w:type="pct"/>
          </w:tcPr>
          <w:p w14:paraId="370B045C" w14:textId="348E83D8" w:rsidR="00064038" w:rsidRPr="002937F1" w:rsidDel="00B155C8" w:rsidRDefault="00064038" w:rsidP="00064038">
            <w:pPr>
              <w:spacing w:before="120"/>
              <w:jc w:val="left"/>
              <w:rPr>
                <w:ins w:id="18900" w:author="Author"/>
                <w:del w:id="18901" w:author="Author"/>
                <w:rFonts w:cs="Arial"/>
                <w:sz w:val="20"/>
                <w:szCs w:val="20"/>
                <w:lang w:val="en-IE"/>
              </w:rPr>
            </w:pPr>
            <w:ins w:id="18902" w:author="Author">
              <w:del w:id="18903" w:author="Author">
                <w:r w:rsidRPr="002937F1" w:rsidDel="00B155C8">
                  <w:rPr>
                    <w:rFonts w:cs="Arial"/>
                    <w:sz w:val="20"/>
                    <w:szCs w:val="20"/>
                    <w:lang w:val="en-IE"/>
                  </w:rPr>
                  <w:delText>Context</w:delText>
                </w:r>
              </w:del>
            </w:ins>
          </w:p>
        </w:tc>
        <w:tc>
          <w:tcPr>
            <w:tcW w:w="3903" w:type="pct"/>
          </w:tcPr>
          <w:p w14:paraId="3CB30E92" w14:textId="648F481E" w:rsidR="00064038" w:rsidRPr="005B1C18" w:rsidDel="00B155C8" w:rsidRDefault="00064038" w:rsidP="0006403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04" w:author="Author"/>
                <w:del w:id="18905" w:author="Author"/>
                <w:rFonts w:cs="Arial"/>
                <w:sz w:val="20"/>
                <w:szCs w:val="20"/>
                <w:lang w:val="en-IE"/>
              </w:rPr>
            </w:pPr>
            <w:ins w:id="18906" w:author="Author">
              <w:del w:id="18907" w:author="Author">
                <w:r w:rsidDel="00B155C8">
                  <w:rPr>
                    <w:rFonts w:cs="Arial"/>
                    <w:sz w:val="20"/>
                    <w:szCs w:val="20"/>
                    <w:lang w:val="en-IE"/>
                  </w:rPr>
                  <w:delText>Saving process execution</w:delText>
                </w:r>
              </w:del>
            </w:ins>
          </w:p>
        </w:tc>
      </w:tr>
      <w:tr w:rsidR="00EF5AB3" w:rsidRPr="002937F1" w:rsidDel="00B155C8" w14:paraId="0DE4AA99" w14:textId="29C55006" w:rsidTr="00C041AF">
        <w:trPr>
          <w:ins w:id="18908" w:author="Author"/>
          <w:del w:id="1890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8B34C29" w14:textId="00074187" w:rsidR="00EF5AB3" w:rsidRPr="002937F1" w:rsidDel="00B155C8" w:rsidRDefault="00EF5AB3" w:rsidP="00EF5AB3">
            <w:pPr>
              <w:spacing w:before="120"/>
              <w:jc w:val="left"/>
              <w:rPr>
                <w:ins w:id="18910" w:author="Author"/>
                <w:del w:id="18911" w:author="Author"/>
                <w:rFonts w:cs="Arial"/>
                <w:sz w:val="20"/>
                <w:szCs w:val="20"/>
                <w:lang w:val="en-IE"/>
              </w:rPr>
            </w:pPr>
            <w:ins w:id="18912" w:author="Author">
              <w:del w:id="18913"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417DB063" w14:textId="361DA164"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14" w:author="Author"/>
                <w:del w:id="18915" w:author="Author"/>
                <w:rFonts w:cs="Arial"/>
                <w:sz w:val="20"/>
                <w:szCs w:val="20"/>
                <w:lang w:val="en-IE"/>
              </w:rPr>
            </w:pPr>
            <w:ins w:id="18916" w:author="Author">
              <w:del w:id="18917" w:author="Author">
                <w:r w:rsidDel="00B155C8">
                  <w:rPr>
                    <w:rFonts w:cs="Arial"/>
                    <w:sz w:val="20"/>
                    <w:szCs w:val="20"/>
                    <w:lang w:val="en-IE"/>
                  </w:rPr>
                  <w:delText>sales.messages.error.ERROR_RELINQUISHING_ORDER</w:delText>
                </w:r>
              </w:del>
            </w:ins>
          </w:p>
        </w:tc>
      </w:tr>
      <w:tr w:rsidR="00C15473" w:rsidRPr="002937F1" w:rsidDel="00B155C8" w14:paraId="723467D2" w14:textId="5B9A90F5" w:rsidTr="00C041AF">
        <w:trPr>
          <w:ins w:id="18918" w:author="Author"/>
          <w:del w:id="189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87160E3" w14:textId="1CB1393B" w:rsidR="00C15473" w:rsidRPr="002937F1" w:rsidDel="00B155C8" w:rsidRDefault="00C15473" w:rsidP="00C15473">
            <w:pPr>
              <w:spacing w:before="120"/>
              <w:jc w:val="left"/>
              <w:rPr>
                <w:ins w:id="18920" w:author="Author"/>
                <w:del w:id="18921" w:author="Author"/>
                <w:rFonts w:cs="Arial"/>
                <w:sz w:val="20"/>
                <w:szCs w:val="20"/>
                <w:lang w:val="en-IE"/>
              </w:rPr>
            </w:pPr>
            <w:ins w:id="18922" w:author="Author">
              <w:del w:id="1892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09EABDF" w14:textId="03908DBF"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24" w:author="Author"/>
                <w:del w:id="18925" w:author="Author"/>
                <w:rFonts w:cs="Arial"/>
                <w:sz w:val="20"/>
                <w:szCs w:val="20"/>
                <w:lang w:val="en-IE"/>
              </w:rPr>
            </w:pPr>
            <w:ins w:id="18926" w:author="Author">
              <w:del w:id="18927" w:author="Author">
                <w:r w:rsidDel="00B155C8">
                  <w:rPr>
                    <w:sz w:val="20"/>
                    <w:lang w:val="en-IE"/>
                  </w:rPr>
                  <w:delText>An error occurred while relinquishing the order. Please try again.An error occurred while relinquishing the order. Please try again.</w:delText>
                </w:r>
              </w:del>
            </w:ins>
          </w:p>
        </w:tc>
      </w:tr>
      <w:tr w:rsidR="00EF5AB3" w:rsidRPr="002937F1" w:rsidDel="00B155C8" w14:paraId="49D4A812" w14:textId="26E24B7B" w:rsidTr="00C041AF">
        <w:trPr>
          <w:ins w:id="18928" w:author="Author"/>
          <w:del w:id="1892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2B2F97A" w14:textId="5105A6F5" w:rsidR="00EF5AB3" w:rsidRPr="002937F1" w:rsidDel="00B155C8" w:rsidRDefault="00EF5AB3" w:rsidP="00EF5AB3">
            <w:pPr>
              <w:spacing w:before="120"/>
              <w:jc w:val="left"/>
              <w:rPr>
                <w:ins w:id="18930" w:author="Author"/>
                <w:del w:id="18931" w:author="Author"/>
                <w:rFonts w:cs="Arial"/>
                <w:sz w:val="20"/>
                <w:szCs w:val="20"/>
                <w:lang w:val="en-IE"/>
              </w:rPr>
            </w:pPr>
            <w:ins w:id="18932" w:author="Author">
              <w:del w:id="18933" w:author="Author">
                <w:r w:rsidRPr="002937F1" w:rsidDel="00B155C8">
                  <w:rPr>
                    <w:rFonts w:cs="Arial"/>
                    <w:sz w:val="20"/>
                    <w:szCs w:val="20"/>
                    <w:lang w:val="en-IE"/>
                  </w:rPr>
                  <w:delText>Message #</w:delText>
                </w:r>
              </w:del>
            </w:ins>
          </w:p>
        </w:tc>
        <w:tc>
          <w:tcPr>
            <w:tcW w:w="3903" w:type="pct"/>
            <w:tcBorders>
              <w:top w:val="single" w:sz="12" w:space="0" w:color="C00000"/>
            </w:tcBorders>
          </w:tcPr>
          <w:p w14:paraId="17198A20" w14:textId="1285823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34" w:author="Author"/>
                <w:del w:id="18935" w:author="Author"/>
                <w:rFonts w:cs="Arial"/>
                <w:sz w:val="20"/>
                <w:szCs w:val="20"/>
                <w:lang w:val="en-IE"/>
              </w:rPr>
            </w:pPr>
            <w:ins w:id="18936" w:author="Author">
              <w:del w:id="18937" w:author="Author">
                <w:r w:rsidRPr="00C041AF" w:rsidDel="00B155C8">
                  <w:rPr>
                    <w:rFonts w:cs="Arial"/>
                    <w:i/>
                    <w:sz w:val="20"/>
                    <w:szCs w:val="20"/>
                    <w:lang w:val="en-IE"/>
                  </w:rPr>
                  <w:delText>EM_SAL_5</w:delText>
                </w:r>
                <w:r w:rsidDel="00B155C8">
                  <w:rPr>
                    <w:rFonts w:cs="Arial"/>
                    <w:i/>
                    <w:sz w:val="20"/>
                    <w:szCs w:val="20"/>
                    <w:lang w:val="en-IE"/>
                  </w:rPr>
                  <w:delText>1</w:delText>
                </w:r>
              </w:del>
            </w:ins>
          </w:p>
        </w:tc>
      </w:tr>
      <w:tr w:rsidR="00EF5AB3" w:rsidRPr="002937F1" w:rsidDel="00B155C8" w14:paraId="1857D41E" w14:textId="5E7DA867" w:rsidTr="005B1C18">
        <w:trPr>
          <w:ins w:id="18938" w:author="Author"/>
          <w:del w:id="18939" w:author="Author"/>
        </w:trPr>
        <w:tc>
          <w:tcPr>
            <w:cnfStyle w:val="001000000000" w:firstRow="0" w:lastRow="0" w:firstColumn="1" w:lastColumn="0" w:oddVBand="0" w:evenVBand="0" w:oddHBand="0" w:evenHBand="0" w:firstRowFirstColumn="0" w:firstRowLastColumn="0" w:lastRowFirstColumn="0" w:lastRowLastColumn="0"/>
            <w:tcW w:w="1097" w:type="pct"/>
          </w:tcPr>
          <w:p w14:paraId="7E408816" w14:textId="284E1073" w:rsidR="00EF5AB3" w:rsidRPr="002937F1" w:rsidDel="00B155C8" w:rsidRDefault="00EF5AB3" w:rsidP="00EF5AB3">
            <w:pPr>
              <w:spacing w:before="120"/>
              <w:jc w:val="left"/>
              <w:rPr>
                <w:ins w:id="18940" w:author="Author"/>
                <w:del w:id="18941" w:author="Author"/>
                <w:rFonts w:cs="Arial"/>
                <w:sz w:val="20"/>
                <w:szCs w:val="20"/>
                <w:lang w:val="en-IE"/>
              </w:rPr>
            </w:pPr>
            <w:ins w:id="18942" w:author="Author">
              <w:del w:id="18943" w:author="Author">
                <w:r w:rsidRPr="002937F1" w:rsidDel="00B155C8">
                  <w:rPr>
                    <w:rFonts w:cs="Arial"/>
                    <w:sz w:val="20"/>
                    <w:szCs w:val="20"/>
                    <w:lang w:val="en-IE"/>
                  </w:rPr>
                  <w:delText>Description</w:delText>
                </w:r>
              </w:del>
            </w:ins>
          </w:p>
        </w:tc>
        <w:tc>
          <w:tcPr>
            <w:tcW w:w="3903" w:type="pct"/>
          </w:tcPr>
          <w:p w14:paraId="0CB1B41F" w14:textId="15C5C0AF"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44" w:author="Author"/>
                <w:del w:id="18945" w:author="Author"/>
                <w:rFonts w:cs="Arial"/>
                <w:sz w:val="20"/>
                <w:szCs w:val="20"/>
                <w:lang w:val="en-IE"/>
              </w:rPr>
            </w:pPr>
            <w:ins w:id="18946" w:author="Author">
              <w:del w:id="18947" w:author="Author">
                <w:r w:rsidRPr="00B40FC3" w:rsidDel="00B155C8">
                  <w:rPr>
                    <w:rFonts w:cs="Arial"/>
                    <w:sz w:val="20"/>
                    <w:szCs w:val="20"/>
                    <w:lang w:val="en-IE"/>
                  </w:rPr>
                  <w:delText xml:space="preserve">Message displayed if an error occurs </w:delText>
                </w:r>
                <w:r w:rsidDel="00B155C8">
                  <w:rPr>
                    <w:sz w:val="20"/>
                    <w:lang w:val="en-IE"/>
                  </w:rPr>
                  <w:delText>while taking over the order</w:delText>
                </w:r>
              </w:del>
            </w:ins>
          </w:p>
        </w:tc>
      </w:tr>
      <w:tr w:rsidR="00EF5AB3" w:rsidRPr="002937F1" w:rsidDel="00B155C8" w14:paraId="4C2052A1" w14:textId="05E24196" w:rsidTr="005B1C18">
        <w:trPr>
          <w:ins w:id="18948" w:author="Author"/>
          <w:del w:id="18949" w:author="Author"/>
        </w:trPr>
        <w:tc>
          <w:tcPr>
            <w:cnfStyle w:val="001000000000" w:firstRow="0" w:lastRow="0" w:firstColumn="1" w:lastColumn="0" w:oddVBand="0" w:evenVBand="0" w:oddHBand="0" w:evenHBand="0" w:firstRowFirstColumn="0" w:firstRowLastColumn="0" w:lastRowFirstColumn="0" w:lastRowLastColumn="0"/>
            <w:tcW w:w="1097" w:type="pct"/>
          </w:tcPr>
          <w:p w14:paraId="7C7147FB" w14:textId="77E95FDB" w:rsidR="00EF5AB3" w:rsidRPr="002937F1" w:rsidDel="00B155C8" w:rsidRDefault="00EF5AB3" w:rsidP="00EF5AB3">
            <w:pPr>
              <w:spacing w:before="120"/>
              <w:jc w:val="left"/>
              <w:rPr>
                <w:ins w:id="18950" w:author="Author"/>
                <w:del w:id="18951" w:author="Author"/>
                <w:rFonts w:cs="Arial"/>
                <w:sz w:val="20"/>
                <w:szCs w:val="20"/>
                <w:lang w:val="en-IE"/>
              </w:rPr>
            </w:pPr>
            <w:ins w:id="18952" w:author="Author">
              <w:del w:id="18953" w:author="Author">
                <w:r w:rsidRPr="002937F1" w:rsidDel="00B155C8">
                  <w:rPr>
                    <w:rFonts w:cs="Arial"/>
                    <w:sz w:val="20"/>
                    <w:szCs w:val="20"/>
                    <w:lang w:val="en-IE"/>
                  </w:rPr>
                  <w:delText>Context</w:delText>
                </w:r>
              </w:del>
            </w:ins>
          </w:p>
        </w:tc>
        <w:tc>
          <w:tcPr>
            <w:tcW w:w="3903" w:type="pct"/>
          </w:tcPr>
          <w:p w14:paraId="20E35428" w14:textId="1ABAA89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54" w:author="Author"/>
                <w:del w:id="18955" w:author="Author"/>
                <w:rFonts w:cs="Arial"/>
                <w:sz w:val="20"/>
                <w:szCs w:val="20"/>
                <w:lang w:val="en-IE"/>
              </w:rPr>
            </w:pPr>
            <w:ins w:id="18956" w:author="Author">
              <w:del w:id="18957" w:author="Author">
                <w:r w:rsidDel="00B155C8">
                  <w:rPr>
                    <w:rFonts w:cs="Arial"/>
                    <w:sz w:val="20"/>
                    <w:szCs w:val="20"/>
                    <w:lang w:val="en-IE"/>
                  </w:rPr>
                  <w:delText>Loading process</w:delText>
                </w:r>
              </w:del>
            </w:ins>
          </w:p>
        </w:tc>
      </w:tr>
      <w:tr w:rsidR="00EF5AB3" w:rsidRPr="002937F1" w:rsidDel="00B155C8" w14:paraId="0485871A" w14:textId="6BE48E18" w:rsidTr="00C041AF">
        <w:trPr>
          <w:ins w:id="18958" w:author="Author"/>
          <w:del w:id="1895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F0ECB00" w14:textId="56F321A5" w:rsidR="00EF5AB3" w:rsidRPr="002937F1" w:rsidDel="00B155C8" w:rsidRDefault="00EF5AB3" w:rsidP="00EF5AB3">
            <w:pPr>
              <w:spacing w:before="120"/>
              <w:jc w:val="left"/>
              <w:rPr>
                <w:ins w:id="18960" w:author="Author"/>
                <w:del w:id="18961" w:author="Author"/>
                <w:rFonts w:cs="Arial"/>
                <w:sz w:val="20"/>
                <w:szCs w:val="20"/>
                <w:lang w:val="en-IE"/>
              </w:rPr>
            </w:pPr>
            <w:ins w:id="18962" w:author="Author">
              <w:del w:id="18963"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458E70AD" w14:textId="701B8C5C"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64" w:author="Author"/>
                <w:del w:id="18965" w:author="Author"/>
                <w:rFonts w:cs="Arial"/>
                <w:sz w:val="20"/>
                <w:szCs w:val="20"/>
                <w:lang w:val="en-IE"/>
              </w:rPr>
            </w:pPr>
            <w:ins w:id="18966" w:author="Author">
              <w:del w:id="18967" w:author="Author">
                <w:r w:rsidDel="00B155C8">
                  <w:rPr>
                    <w:rFonts w:cs="Arial"/>
                    <w:sz w:val="20"/>
                    <w:szCs w:val="20"/>
                    <w:lang w:val="en-IE"/>
                  </w:rPr>
                  <w:delText>sales.messages.error.ERROR_TAKING_OVER_ORDER</w:delText>
                </w:r>
              </w:del>
            </w:ins>
          </w:p>
        </w:tc>
      </w:tr>
      <w:tr w:rsidR="00C15473" w:rsidRPr="002937F1" w:rsidDel="00B155C8" w14:paraId="16DAA972" w14:textId="5F6F7E84" w:rsidTr="00C041AF">
        <w:trPr>
          <w:ins w:id="18968" w:author="Author"/>
          <w:del w:id="189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19C934A" w14:textId="4AA6B5C7" w:rsidR="00C15473" w:rsidRPr="002937F1" w:rsidDel="00B155C8" w:rsidRDefault="00C15473" w:rsidP="00C15473">
            <w:pPr>
              <w:spacing w:before="120"/>
              <w:jc w:val="left"/>
              <w:rPr>
                <w:ins w:id="18970" w:author="Author"/>
                <w:del w:id="18971" w:author="Author"/>
                <w:rFonts w:cs="Arial"/>
                <w:sz w:val="20"/>
                <w:szCs w:val="20"/>
                <w:lang w:val="en-IE"/>
              </w:rPr>
            </w:pPr>
            <w:ins w:id="18972" w:author="Author">
              <w:del w:id="1897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ECB431E" w14:textId="18E9E128"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74" w:author="Author"/>
                <w:del w:id="18975" w:author="Author"/>
                <w:rFonts w:cs="Arial"/>
                <w:sz w:val="20"/>
                <w:szCs w:val="20"/>
                <w:lang w:val="en-IE"/>
              </w:rPr>
            </w:pPr>
            <w:ins w:id="18976" w:author="Author">
              <w:del w:id="18977" w:author="Author">
                <w:r w:rsidDel="00B155C8">
                  <w:rPr>
                    <w:sz w:val="20"/>
                    <w:lang w:val="en-IE"/>
                  </w:rPr>
                  <w:delText>An error occurred while taking over the order. Please try again.An error occurred while taking over the order. Please try again.</w:delText>
                </w:r>
              </w:del>
            </w:ins>
          </w:p>
        </w:tc>
      </w:tr>
      <w:tr w:rsidR="00EF5AB3" w:rsidRPr="002937F1" w:rsidDel="00B155C8" w14:paraId="4CC77ED6" w14:textId="0D174B7E" w:rsidTr="00C041AF">
        <w:trPr>
          <w:ins w:id="18978" w:author="Author"/>
          <w:del w:id="1897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17B0142" w14:textId="10B4CED1" w:rsidR="00EF5AB3" w:rsidRPr="002937F1" w:rsidDel="00B155C8" w:rsidRDefault="00EF5AB3" w:rsidP="00EF5AB3">
            <w:pPr>
              <w:spacing w:before="120"/>
              <w:jc w:val="left"/>
              <w:rPr>
                <w:ins w:id="18980" w:author="Author"/>
                <w:del w:id="18981" w:author="Author"/>
                <w:rFonts w:cs="Arial"/>
                <w:sz w:val="20"/>
                <w:szCs w:val="20"/>
                <w:lang w:val="en-IE"/>
              </w:rPr>
            </w:pPr>
            <w:ins w:id="18982" w:author="Author">
              <w:del w:id="18983" w:author="Author">
                <w:r w:rsidRPr="002937F1" w:rsidDel="00B155C8">
                  <w:rPr>
                    <w:rFonts w:cs="Arial"/>
                    <w:sz w:val="20"/>
                    <w:szCs w:val="20"/>
                    <w:lang w:val="en-IE"/>
                  </w:rPr>
                  <w:delText>Message #</w:delText>
                </w:r>
              </w:del>
            </w:ins>
          </w:p>
        </w:tc>
        <w:tc>
          <w:tcPr>
            <w:tcW w:w="3903" w:type="pct"/>
            <w:tcBorders>
              <w:top w:val="single" w:sz="12" w:space="0" w:color="C00000"/>
            </w:tcBorders>
          </w:tcPr>
          <w:p w14:paraId="26EC2801" w14:textId="4D45E2B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84" w:author="Author"/>
                <w:del w:id="18985" w:author="Author"/>
                <w:rFonts w:cs="Arial"/>
                <w:sz w:val="20"/>
                <w:szCs w:val="20"/>
                <w:lang w:val="en-IE"/>
              </w:rPr>
            </w:pPr>
            <w:ins w:id="18986" w:author="Author">
              <w:del w:id="18987" w:author="Author">
                <w:r w:rsidDel="00B155C8">
                  <w:rPr>
                    <w:rFonts w:cs="Arial"/>
                    <w:i/>
                    <w:sz w:val="20"/>
                    <w:szCs w:val="20"/>
                    <w:lang w:val="en-IE"/>
                  </w:rPr>
                  <w:delText>EM_SAL_52</w:delText>
                </w:r>
              </w:del>
            </w:ins>
          </w:p>
        </w:tc>
      </w:tr>
      <w:tr w:rsidR="00EF5AB3" w:rsidRPr="002937F1" w:rsidDel="00B155C8" w14:paraId="4F145B45" w14:textId="40B94578" w:rsidTr="005B1C18">
        <w:trPr>
          <w:ins w:id="18988" w:author="Author"/>
          <w:del w:id="18989" w:author="Author"/>
        </w:trPr>
        <w:tc>
          <w:tcPr>
            <w:cnfStyle w:val="001000000000" w:firstRow="0" w:lastRow="0" w:firstColumn="1" w:lastColumn="0" w:oddVBand="0" w:evenVBand="0" w:oddHBand="0" w:evenHBand="0" w:firstRowFirstColumn="0" w:firstRowLastColumn="0" w:lastRowFirstColumn="0" w:lastRowLastColumn="0"/>
            <w:tcW w:w="1097" w:type="pct"/>
          </w:tcPr>
          <w:p w14:paraId="1C59B4BB" w14:textId="1602B9A8" w:rsidR="00EF5AB3" w:rsidRPr="002937F1" w:rsidDel="00B155C8" w:rsidRDefault="00EF5AB3" w:rsidP="00EF5AB3">
            <w:pPr>
              <w:spacing w:before="120"/>
              <w:jc w:val="left"/>
              <w:rPr>
                <w:ins w:id="18990" w:author="Author"/>
                <w:del w:id="18991" w:author="Author"/>
                <w:rFonts w:cs="Arial"/>
                <w:sz w:val="20"/>
                <w:szCs w:val="20"/>
                <w:lang w:val="en-IE"/>
              </w:rPr>
            </w:pPr>
            <w:ins w:id="18992" w:author="Author">
              <w:del w:id="18993" w:author="Author">
                <w:r w:rsidRPr="002937F1" w:rsidDel="00B155C8">
                  <w:rPr>
                    <w:rFonts w:cs="Arial"/>
                    <w:sz w:val="20"/>
                    <w:szCs w:val="20"/>
                    <w:lang w:val="en-IE"/>
                  </w:rPr>
                  <w:delText>Description</w:delText>
                </w:r>
              </w:del>
            </w:ins>
          </w:p>
        </w:tc>
        <w:tc>
          <w:tcPr>
            <w:tcW w:w="3903" w:type="pct"/>
          </w:tcPr>
          <w:p w14:paraId="38772D5F" w14:textId="6D4665B8"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94" w:author="Author"/>
                <w:del w:id="18995" w:author="Author"/>
                <w:rFonts w:cs="Arial"/>
                <w:sz w:val="20"/>
                <w:szCs w:val="20"/>
                <w:lang w:val="en-IE"/>
              </w:rPr>
            </w:pPr>
            <w:ins w:id="18996" w:author="Author">
              <w:del w:id="18997" w:author="Author">
                <w:r w:rsidRPr="00B40FC3" w:rsidDel="00B155C8">
                  <w:rPr>
                    <w:rFonts w:cs="Arial"/>
                    <w:sz w:val="20"/>
                    <w:szCs w:val="20"/>
                    <w:lang w:val="en-IE"/>
                  </w:rPr>
                  <w:delText>Message displayed if</w:delText>
                </w:r>
                <w:r w:rsidDel="00B155C8">
                  <w:rPr>
                    <w:rFonts w:cs="Arial"/>
                    <w:sz w:val="20"/>
                    <w:szCs w:val="20"/>
                    <w:lang w:val="en-IE"/>
                  </w:rPr>
                  <w:delText xml:space="preserve"> </w:delText>
                </w:r>
                <w:r w:rsidDel="00B155C8">
                  <w:rPr>
                    <w:sz w:val="20"/>
                    <w:lang w:val="en-IE"/>
                  </w:rPr>
                  <w:delText>t</w:delText>
                </w:r>
                <w:r w:rsidRPr="00D63CFB" w:rsidDel="00B155C8">
                  <w:rPr>
                    <w:sz w:val="20"/>
                    <w:lang w:val="en-IE"/>
                  </w:rPr>
                  <w:delText>here are pending orders on the provider side</w:delText>
                </w:r>
              </w:del>
            </w:ins>
          </w:p>
        </w:tc>
      </w:tr>
      <w:tr w:rsidR="00EF5AB3" w:rsidRPr="002937F1" w:rsidDel="00B155C8" w14:paraId="63DBC204" w14:textId="22C7362B" w:rsidTr="005B1C18">
        <w:trPr>
          <w:ins w:id="18998" w:author="Author"/>
          <w:del w:id="18999" w:author="Author"/>
        </w:trPr>
        <w:tc>
          <w:tcPr>
            <w:cnfStyle w:val="001000000000" w:firstRow="0" w:lastRow="0" w:firstColumn="1" w:lastColumn="0" w:oddVBand="0" w:evenVBand="0" w:oddHBand="0" w:evenHBand="0" w:firstRowFirstColumn="0" w:firstRowLastColumn="0" w:lastRowFirstColumn="0" w:lastRowLastColumn="0"/>
            <w:tcW w:w="1097" w:type="pct"/>
          </w:tcPr>
          <w:p w14:paraId="5AFE4406" w14:textId="1EBB71F6" w:rsidR="00EF5AB3" w:rsidRPr="002937F1" w:rsidDel="00B155C8" w:rsidRDefault="00EF5AB3" w:rsidP="00EF5AB3">
            <w:pPr>
              <w:spacing w:before="120"/>
              <w:jc w:val="left"/>
              <w:rPr>
                <w:ins w:id="19000" w:author="Author"/>
                <w:del w:id="19001" w:author="Author"/>
                <w:rFonts w:cs="Arial"/>
                <w:sz w:val="20"/>
                <w:szCs w:val="20"/>
                <w:lang w:val="en-IE"/>
              </w:rPr>
            </w:pPr>
            <w:ins w:id="19002" w:author="Author">
              <w:del w:id="19003" w:author="Author">
                <w:r w:rsidRPr="002937F1" w:rsidDel="00B155C8">
                  <w:rPr>
                    <w:rFonts w:cs="Arial"/>
                    <w:sz w:val="20"/>
                    <w:szCs w:val="20"/>
                    <w:lang w:val="en-IE"/>
                  </w:rPr>
                  <w:delText>Context</w:delText>
                </w:r>
              </w:del>
            </w:ins>
          </w:p>
        </w:tc>
        <w:tc>
          <w:tcPr>
            <w:tcW w:w="3903" w:type="pct"/>
          </w:tcPr>
          <w:p w14:paraId="678491D7" w14:textId="0FD96A14"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04" w:author="Author"/>
                <w:del w:id="19005" w:author="Author"/>
                <w:rFonts w:cs="Arial"/>
                <w:sz w:val="20"/>
                <w:szCs w:val="20"/>
                <w:lang w:val="en-IE"/>
              </w:rPr>
            </w:pPr>
            <w:ins w:id="19006" w:author="Author">
              <w:del w:id="19007" w:author="Author">
                <w:r w:rsidDel="00B155C8">
                  <w:rPr>
                    <w:rFonts w:cs="Arial"/>
                    <w:sz w:val="20"/>
                    <w:szCs w:val="20"/>
                    <w:lang w:val="en-IE"/>
                  </w:rPr>
                  <w:delText>Feasibility check</w:delText>
                </w:r>
              </w:del>
            </w:ins>
          </w:p>
        </w:tc>
      </w:tr>
      <w:tr w:rsidR="00EF5AB3" w:rsidRPr="002937F1" w:rsidDel="00B155C8" w14:paraId="3753DEA4" w14:textId="514127FF" w:rsidTr="00C041AF">
        <w:trPr>
          <w:ins w:id="19008" w:author="Author"/>
          <w:del w:id="1900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0AEF64A" w14:textId="752917F9" w:rsidR="00EF5AB3" w:rsidRPr="002937F1" w:rsidDel="00B155C8" w:rsidRDefault="00EF5AB3" w:rsidP="00EF5AB3">
            <w:pPr>
              <w:spacing w:before="120"/>
              <w:jc w:val="left"/>
              <w:rPr>
                <w:ins w:id="19010" w:author="Author"/>
                <w:del w:id="19011" w:author="Author"/>
                <w:rFonts w:cs="Arial"/>
                <w:sz w:val="20"/>
                <w:szCs w:val="20"/>
                <w:lang w:val="en-IE"/>
              </w:rPr>
            </w:pPr>
            <w:ins w:id="19012" w:author="Author">
              <w:del w:id="19013"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532B1866" w14:textId="6FDECBE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14" w:author="Author"/>
                <w:del w:id="19015" w:author="Author"/>
                <w:rFonts w:cs="Arial"/>
                <w:sz w:val="20"/>
                <w:szCs w:val="20"/>
                <w:lang w:val="en-IE"/>
              </w:rPr>
            </w:pPr>
            <w:ins w:id="19016" w:author="Author">
              <w:del w:id="19017" w:author="Author">
                <w:r w:rsidDel="00B155C8">
                  <w:rPr>
                    <w:rFonts w:cs="Arial"/>
                    <w:sz w:val="20"/>
                    <w:szCs w:val="20"/>
                    <w:lang w:val="en-IE"/>
                  </w:rPr>
                  <w:delText>sales.messages.error.ERROR_CUSTOMER_HAS_PENDING_ORDERS</w:delText>
                </w:r>
              </w:del>
            </w:ins>
          </w:p>
        </w:tc>
      </w:tr>
      <w:tr w:rsidR="00C15473" w:rsidRPr="002937F1" w:rsidDel="00B155C8" w14:paraId="218F5D7C" w14:textId="49E79336" w:rsidTr="00C041AF">
        <w:trPr>
          <w:ins w:id="19018" w:author="Author"/>
          <w:del w:id="190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79119DD" w14:textId="100A087A" w:rsidR="00C15473" w:rsidRPr="002937F1" w:rsidDel="00B155C8" w:rsidRDefault="00C15473" w:rsidP="00C15473">
            <w:pPr>
              <w:spacing w:before="120"/>
              <w:jc w:val="left"/>
              <w:rPr>
                <w:ins w:id="19020" w:author="Author"/>
                <w:del w:id="19021" w:author="Author"/>
                <w:rFonts w:cs="Arial"/>
                <w:sz w:val="20"/>
                <w:szCs w:val="20"/>
                <w:lang w:val="en-IE"/>
              </w:rPr>
            </w:pPr>
            <w:ins w:id="19022" w:author="Author">
              <w:del w:id="1902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499F66D" w14:textId="6C56682E"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24" w:author="Author"/>
                <w:del w:id="19025" w:author="Author"/>
                <w:rFonts w:cs="Arial"/>
                <w:sz w:val="20"/>
                <w:szCs w:val="20"/>
                <w:lang w:val="en-IE"/>
              </w:rPr>
            </w:pPr>
            <w:ins w:id="19026" w:author="Author">
              <w:del w:id="19027" w:author="Author">
                <w:r w:rsidRPr="00D63CFB" w:rsidDel="00B155C8">
                  <w:rPr>
                    <w:sz w:val="20"/>
                    <w:lang w:val="en-IE"/>
                  </w:rPr>
                  <w:delText>There are pending orders on the provider side. The process can´t</w:delText>
                </w:r>
                <w:r w:rsidR="00112F06" w:rsidDel="00B155C8">
                  <w:rPr>
                    <w:sz w:val="20"/>
                    <w:lang w:val="en-IE"/>
                  </w:rPr>
                  <w:delText>cannot</w:delText>
                </w:r>
                <w:r w:rsidRPr="00D63CFB" w:rsidDel="00B155C8">
                  <w:rPr>
                    <w:sz w:val="20"/>
                    <w:lang w:val="en-IE"/>
                  </w:rPr>
                  <w:delText xml:space="preserve"> continue.There are pending orders on the provider side. The process can´t continue.</w:delText>
                </w:r>
              </w:del>
            </w:ins>
          </w:p>
        </w:tc>
      </w:tr>
      <w:tr w:rsidR="00EF5AB3" w:rsidRPr="002937F1" w:rsidDel="00B155C8" w14:paraId="6D98E191" w14:textId="5BDB3CBA" w:rsidTr="00C041AF">
        <w:trPr>
          <w:ins w:id="19028" w:author="Author"/>
          <w:del w:id="1902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901FD05" w14:textId="3BA2321B" w:rsidR="00EF5AB3" w:rsidRPr="002937F1" w:rsidDel="00B155C8" w:rsidRDefault="00EF5AB3" w:rsidP="00EF5AB3">
            <w:pPr>
              <w:spacing w:before="120"/>
              <w:jc w:val="left"/>
              <w:rPr>
                <w:ins w:id="19030" w:author="Author"/>
                <w:del w:id="19031" w:author="Author"/>
                <w:rFonts w:cs="Arial"/>
                <w:sz w:val="20"/>
                <w:szCs w:val="20"/>
                <w:lang w:val="en-IE"/>
              </w:rPr>
            </w:pPr>
            <w:ins w:id="19032" w:author="Author">
              <w:del w:id="19033" w:author="Author">
                <w:r w:rsidRPr="002937F1" w:rsidDel="00B155C8">
                  <w:rPr>
                    <w:rFonts w:cs="Arial"/>
                    <w:sz w:val="20"/>
                    <w:szCs w:val="20"/>
                    <w:lang w:val="en-IE"/>
                  </w:rPr>
                  <w:delText>Message #</w:delText>
                </w:r>
              </w:del>
            </w:ins>
          </w:p>
        </w:tc>
        <w:tc>
          <w:tcPr>
            <w:tcW w:w="3903" w:type="pct"/>
            <w:tcBorders>
              <w:top w:val="single" w:sz="12" w:space="0" w:color="C00000"/>
            </w:tcBorders>
          </w:tcPr>
          <w:p w14:paraId="1C546AFB" w14:textId="4DCA102C"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34" w:author="Author"/>
                <w:del w:id="19035" w:author="Author"/>
                <w:rFonts w:cs="Arial"/>
                <w:sz w:val="20"/>
                <w:szCs w:val="20"/>
                <w:lang w:val="en-IE"/>
              </w:rPr>
            </w:pPr>
            <w:ins w:id="19036" w:author="Author">
              <w:del w:id="19037" w:author="Author">
                <w:r w:rsidDel="00B155C8">
                  <w:rPr>
                    <w:rFonts w:cs="Arial"/>
                    <w:i/>
                    <w:sz w:val="20"/>
                    <w:szCs w:val="20"/>
                    <w:lang w:val="en-IE"/>
                  </w:rPr>
                  <w:delText>EM_SAL_53</w:delText>
                </w:r>
              </w:del>
            </w:ins>
          </w:p>
        </w:tc>
      </w:tr>
      <w:tr w:rsidR="00EF5AB3" w:rsidRPr="002937F1" w:rsidDel="00B155C8" w14:paraId="7C5D991E" w14:textId="6ED3DB7F" w:rsidTr="005B1C18">
        <w:trPr>
          <w:ins w:id="19038" w:author="Author"/>
          <w:del w:id="19039" w:author="Author"/>
        </w:trPr>
        <w:tc>
          <w:tcPr>
            <w:cnfStyle w:val="001000000000" w:firstRow="0" w:lastRow="0" w:firstColumn="1" w:lastColumn="0" w:oddVBand="0" w:evenVBand="0" w:oddHBand="0" w:evenHBand="0" w:firstRowFirstColumn="0" w:firstRowLastColumn="0" w:lastRowFirstColumn="0" w:lastRowLastColumn="0"/>
            <w:tcW w:w="1097" w:type="pct"/>
          </w:tcPr>
          <w:p w14:paraId="1D127555" w14:textId="454CE1FA" w:rsidR="00EF5AB3" w:rsidRPr="002937F1" w:rsidDel="00B155C8" w:rsidRDefault="00EF5AB3" w:rsidP="00EF5AB3">
            <w:pPr>
              <w:spacing w:before="120"/>
              <w:jc w:val="left"/>
              <w:rPr>
                <w:ins w:id="19040" w:author="Author"/>
                <w:del w:id="19041" w:author="Author"/>
                <w:rFonts w:cs="Arial"/>
                <w:sz w:val="20"/>
                <w:szCs w:val="20"/>
                <w:lang w:val="en-IE"/>
              </w:rPr>
            </w:pPr>
            <w:ins w:id="19042" w:author="Author">
              <w:del w:id="19043" w:author="Author">
                <w:r w:rsidRPr="002937F1" w:rsidDel="00B155C8">
                  <w:rPr>
                    <w:rFonts w:cs="Arial"/>
                    <w:sz w:val="20"/>
                    <w:szCs w:val="20"/>
                    <w:lang w:val="en-IE"/>
                  </w:rPr>
                  <w:delText>Description</w:delText>
                </w:r>
              </w:del>
            </w:ins>
          </w:p>
        </w:tc>
        <w:tc>
          <w:tcPr>
            <w:tcW w:w="3903" w:type="pct"/>
          </w:tcPr>
          <w:p w14:paraId="682C08E1" w14:textId="00EF13B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44" w:author="Author"/>
                <w:del w:id="19045" w:author="Author"/>
                <w:rFonts w:cs="Arial"/>
                <w:sz w:val="20"/>
                <w:szCs w:val="20"/>
                <w:lang w:val="en-IE"/>
              </w:rPr>
            </w:pPr>
            <w:ins w:id="19046" w:author="Author">
              <w:del w:id="19047" w:author="Author">
                <w:r w:rsidRPr="00B40FC3" w:rsidDel="00B155C8">
                  <w:rPr>
                    <w:rFonts w:cs="Arial"/>
                    <w:sz w:val="20"/>
                    <w:szCs w:val="20"/>
                    <w:lang w:val="en-IE"/>
                  </w:rPr>
                  <w:delText xml:space="preserve">Message displayed if an error occurs </w:delText>
                </w:r>
                <w:r w:rsidRPr="00D63CFB" w:rsidDel="00B155C8">
                  <w:rPr>
                    <w:sz w:val="20"/>
                    <w:lang w:val="en-IE"/>
                  </w:rPr>
                  <w:delText>while checking the line status</w:delText>
                </w:r>
              </w:del>
            </w:ins>
          </w:p>
        </w:tc>
      </w:tr>
      <w:tr w:rsidR="00EF5AB3" w:rsidRPr="002937F1" w:rsidDel="00B155C8" w14:paraId="5C7B00BA" w14:textId="1080FB51" w:rsidTr="005B1C18">
        <w:trPr>
          <w:ins w:id="19048" w:author="Author"/>
          <w:del w:id="19049" w:author="Author"/>
        </w:trPr>
        <w:tc>
          <w:tcPr>
            <w:cnfStyle w:val="001000000000" w:firstRow="0" w:lastRow="0" w:firstColumn="1" w:lastColumn="0" w:oddVBand="0" w:evenVBand="0" w:oddHBand="0" w:evenHBand="0" w:firstRowFirstColumn="0" w:firstRowLastColumn="0" w:lastRowFirstColumn="0" w:lastRowLastColumn="0"/>
            <w:tcW w:w="1097" w:type="pct"/>
          </w:tcPr>
          <w:p w14:paraId="2DC81DFE" w14:textId="05B40732" w:rsidR="00EF5AB3" w:rsidRPr="002937F1" w:rsidDel="00B155C8" w:rsidRDefault="00EF5AB3" w:rsidP="00EF5AB3">
            <w:pPr>
              <w:spacing w:before="120"/>
              <w:jc w:val="left"/>
              <w:rPr>
                <w:ins w:id="19050" w:author="Author"/>
                <w:del w:id="19051" w:author="Author"/>
                <w:rFonts w:cs="Arial"/>
                <w:sz w:val="20"/>
                <w:szCs w:val="20"/>
                <w:lang w:val="en-IE"/>
              </w:rPr>
            </w:pPr>
            <w:ins w:id="19052" w:author="Author">
              <w:del w:id="19053" w:author="Author">
                <w:r w:rsidRPr="002937F1" w:rsidDel="00B155C8">
                  <w:rPr>
                    <w:rFonts w:cs="Arial"/>
                    <w:sz w:val="20"/>
                    <w:szCs w:val="20"/>
                    <w:lang w:val="en-IE"/>
                  </w:rPr>
                  <w:delText>Context</w:delText>
                </w:r>
              </w:del>
            </w:ins>
          </w:p>
        </w:tc>
        <w:tc>
          <w:tcPr>
            <w:tcW w:w="3903" w:type="pct"/>
          </w:tcPr>
          <w:p w14:paraId="71336A1E" w14:textId="0D4E50D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54" w:author="Author"/>
                <w:del w:id="19055" w:author="Author"/>
                <w:rFonts w:cs="Arial"/>
                <w:sz w:val="20"/>
                <w:szCs w:val="20"/>
                <w:lang w:val="en-IE"/>
              </w:rPr>
            </w:pPr>
            <w:ins w:id="19056" w:author="Author">
              <w:del w:id="19057" w:author="Author">
                <w:r w:rsidDel="00B155C8">
                  <w:rPr>
                    <w:rFonts w:cs="Arial"/>
                    <w:sz w:val="20"/>
                    <w:szCs w:val="20"/>
                    <w:lang w:val="en-IE"/>
                  </w:rPr>
                  <w:delText>Feasibility check</w:delText>
                </w:r>
              </w:del>
            </w:ins>
          </w:p>
        </w:tc>
      </w:tr>
      <w:tr w:rsidR="00EF5AB3" w:rsidRPr="002937F1" w:rsidDel="00B155C8" w14:paraId="29EDD407" w14:textId="303949A1" w:rsidTr="00C041AF">
        <w:trPr>
          <w:ins w:id="19058" w:author="Author"/>
          <w:del w:id="1905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5D7B4E9" w14:textId="14FAD2B3" w:rsidR="00EF5AB3" w:rsidRPr="002937F1" w:rsidDel="00B155C8" w:rsidRDefault="00EF5AB3" w:rsidP="00EF5AB3">
            <w:pPr>
              <w:spacing w:before="120"/>
              <w:jc w:val="left"/>
              <w:rPr>
                <w:ins w:id="19060" w:author="Author"/>
                <w:del w:id="19061" w:author="Author"/>
                <w:rFonts w:cs="Arial"/>
                <w:sz w:val="20"/>
                <w:szCs w:val="20"/>
                <w:lang w:val="en-IE"/>
              </w:rPr>
            </w:pPr>
            <w:ins w:id="19062" w:author="Author">
              <w:del w:id="19063"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6F444A93" w14:textId="2A80F4BA"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64" w:author="Author"/>
                <w:del w:id="19065" w:author="Author"/>
                <w:rFonts w:cs="Arial"/>
                <w:sz w:val="20"/>
                <w:szCs w:val="20"/>
                <w:lang w:val="en-IE"/>
              </w:rPr>
            </w:pPr>
            <w:ins w:id="19066" w:author="Author">
              <w:del w:id="19067" w:author="Author">
                <w:r w:rsidDel="00B155C8">
                  <w:rPr>
                    <w:rFonts w:cs="Arial"/>
                    <w:sz w:val="20"/>
                    <w:szCs w:val="20"/>
                    <w:lang w:val="en-IE"/>
                  </w:rPr>
                  <w:delText>sales.messages.error.ERROR_CHECKING_LINE_STATUS</w:delText>
                </w:r>
              </w:del>
            </w:ins>
          </w:p>
        </w:tc>
      </w:tr>
      <w:tr w:rsidR="00C15473" w:rsidRPr="002937F1" w:rsidDel="00B155C8" w14:paraId="0D811320" w14:textId="1FD3AA10" w:rsidTr="00C041AF">
        <w:trPr>
          <w:ins w:id="19068" w:author="Author"/>
          <w:del w:id="190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3EBD64E" w14:textId="128F362F" w:rsidR="00C15473" w:rsidRPr="002937F1" w:rsidDel="00B155C8" w:rsidRDefault="00C15473" w:rsidP="00C15473">
            <w:pPr>
              <w:spacing w:before="120"/>
              <w:jc w:val="left"/>
              <w:rPr>
                <w:ins w:id="19070" w:author="Author"/>
                <w:del w:id="19071" w:author="Author"/>
                <w:rFonts w:cs="Arial"/>
                <w:sz w:val="20"/>
                <w:szCs w:val="20"/>
                <w:lang w:val="en-IE"/>
              </w:rPr>
            </w:pPr>
            <w:ins w:id="19072" w:author="Author">
              <w:del w:id="1907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298925EF" w14:textId="43794EDF"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74" w:author="Author"/>
                <w:del w:id="19075" w:author="Author"/>
                <w:rFonts w:cs="Arial"/>
                <w:sz w:val="20"/>
                <w:szCs w:val="20"/>
                <w:lang w:val="en-IE"/>
              </w:rPr>
            </w:pPr>
            <w:ins w:id="19076" w:author="Author">
              <w:del w:id="19077" w:author="Author">
                <w:r w:rsidRPr="00D63CFB" w:rsidDel="00B155C8">
                  <w:rPr>
                    <w:sz w:val="20"/>
                    <w:lang w:val="en-IE"/>
                  </w:rPr>
                  <w:delText>An error occurred while checking the line status. Please try again.An error occurred while checking the line status. Please try again.</w:delText>
                </w:r>
              </w:del>
            </w:ins>
          </w:p>
        </w:tc>
      </w:tr>
      <w:tr w:rsidR="00EF5AB3" w:rsidRPr="002937F1" w:rsidDel="00B155C8" w14:paraId="68359E0D" w14:textId="7A04A6E3" w:rsidTr="00C041AF">
        <w:trPr>
          <w:ins w:id="19078" w:author="Author"/>
          <w:del w:id="1907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471DECE" w14:textId="48C80BD8" w:rsidR="00EF5AB3" w:rsidRPr="002937F1" w:rsidDel="00B155C8" w:rsidRDefault="00EF5AB3" w:rsidP="00EF5AB3">
            <w:pPr>
              <w:spacing w:before="120"/>
              <w:jc w:val="left"/>
              <w:rPr>
                <w:ins w:id="19080" w:author="Author"/>
                <w:del w:id="19081" w:author="Author"/>
                <w:rFonts w:cs="Arial"/>
                <w:sz w:val="20"/>
                <w:szCs w:val="20"/>
                <w:lang w:val="en-IE"/>
              </w:rPr>
            </w:pPr>
            <w:ins w:id="19082" w:author="Author">
              <w:del w:id="19083" w:author="Author">
                <w:r w:rsidRPr="002937F1" w:rsidDel="00B155C8">
                  <w:rPr>
                    <w:rFonts w:cs="Arial"/>
                    <w:sz w:val="20"/>
                    <w:szCs w:val="20"/>
                    <w:lang w:val="en-IE"/>
                  </w:rPr>
                  <w:delText>Message #</w:delText>
                </w:r>
              </w:del>
            </w:ins>
          </w:p>
        </w:tc>
        <w:tc>
          <w:tcPr>
            <w:tcW w:w="3903" w:type="pct"/>
            <w:tcBorders>
              <w:top w:val="single" w:sz="12" w:space="0" w:color="C00000"/>
            </w:tcBorders>
          </w:tcPr>
          <w:p w14:paraId="5F7D626B" w14:textId="3D3D76D5"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84" w:author="Author"/>
                <w:del w:id="19085" w:author="Author"/>
                <w:rFonts w:cs="Arial"/>
                <w:sz w:val="20"/>
                <w:szCs w:val="20"/>
                <w:lang w:val="en-IE"/>
              </w:rPr>
            </w:pPr>
            <w:ins w:id="19086" w:author="Author">
              <w:del w:id="19087" w:author="Author">
                <w:r w:rsidRPr="00C041AF" w:rsidDel="00B155C8">
                  <w:rPr>
                    <w:rFonts w:cs="Arial"/>
                    <w:i/>
                    <w:sz w:val="20"/>
                    <w:szCs w:val="20"/>
                    <w:lang w:val="en-IE"/>
                  </w:rPr>
                  <w:delText>EM_SAL_5</w:delText>
                </w:r>
                <w:r w:rsidDel="00B155C8">
                  <w:rPr>
                    <w:rFonts w:cs="Arial"/>
                    <w:i/>
                    <w:sz w:val="20"/>
                    <w:szCs w:val="20"/>
                    <w:lang w:val="en-IE"/>
                  </w:rPr>
                  <w:delText>4</w:delText>
                </w:r>
              </w:del>
            </w:ins>
          </w:p>
        </w:tc>
      </w:tr>
      <w:tr w:rsidR="00EF5AB3" w:rsidRPr="002937F1" w:rsidDel="00B155C8" w14:paraId="36504589" w14:textId="5C9617A6" w:rsidTr="005B1C18">
        <w:trPr>
          <w:ins w:id="19088" w:author="Author"/>
          <w:del w:id="19089" w:author="Author"/>
        </w:trPr>
        <w:tc>
          <w:tcPr>
            <w:cnfStyle w:val="001000000000" w:firstRow="0" w:lastRow="0" w:firstColumn="1" w:lastColumn="0" w:oddVBand="0" w:evenVBand="0" w:oddHBand="0" w:evenHBand="0" w:firstRowFirstColumn="0" w:firstRowLastColumn="0" w:lastRowFirstColumn="0" w:lastRowLastColumn="0"/>
            <w:tcW w:w="1097" w:type="pct"/>
          </w:tcPr>
          <w:p w14:paraId="6BFD4A3D" w14:textId="0A3B5090" w:rsidR="00EF5AB3" w:rsidRPr="002937F1" w:rsidDel="00B155C8" w:rsidRDefault="00EF5AB3" w:rsidP="00EF5AB3">
            <w:pPr>
              <w:spacing w:before="120"/>
              <w:jc w:val="left"/>
              <w:rPr>
                <w:ins w:id="19090" w:author="Author"/>
                <w:del w:id="19091" w:author="Author"/>
                <w:rFonts w:cs="Arial"/>
                <w:sz w:val="20"/>
                <w:szCs w:val="20"/>
                <w:lang w:val="en-IE"/>
              </w:rPr>
            </w:pPr>
            <w:ins w:id="19092" w:author="Author">
              <w:del w:id="19093" w:author="Author">
                <w:r w:rsidRPr="002937F1" w:rsidDel="00B155C8">
                  <w:rPr>
                    <w:rFonts w:cs="Arial"/>
                    <w:sz w:val="20"/>
                    <w:szCs w:val="20"/>
                    <w:lang w:val="en-IE"/>
                  </w:rPr>
                  <w:delText>Description</w:delText>
                </w:r>
              </w:del>
            </w:ins>
          </w:p>
        </w:tc>
        <w:tc>
          <w:tcPr>
            <w:tcW w:w="3903" w:type="pct"/>
          </w:tcPr>
          <w:p w14:paraId="6F15E71D" w14:textId="42734E78"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94" w:author="Author"/>
                <w:del w:id="19095" w:author="Author"/>
                <w:rFonts w:cs="Arial"/>
                <w:sz w:val="20"/>
                <w:szCs w:val="20"/>
                <w:lang w:val="en-IE"/>
              </w:rPr>
            </w:pPr>
            <w:ins w:id="19096" w:author="Author">
              <w:del w:id="19097" w:author="Author">
                <w:r w:rsidRPr="00B40FC3" w:rsidDel="00B155C8">
                  <w:rPr>
                    <w:rFonts w:cs="Arial"/>
                    <w:sz w:val="20"/>
                    <w:szCs w:val="20"/>
                    <w:lang w:val="en-IE"/>
                  </w:rPr>
                  <w:delText xml:space="preserve">Message displayed if an error occurs </w:delText>
                </w:r>
                <w:r w:rsidDel="00B155C8">
                  <w:rPr>
                    <w:sz w:val="20"/>
                    <w:lang w:val="en-IE"/>
                  </w:rPr>
                  <w:delText>while cancelling the reservations made</w:delText>
                </w:r>
              </w:del>
            </w:ins>
          </w:p>
        </w:tc>
      </w:tr>
      <w:tr w:rsidR="00EF5AB3" w:rsidRPr="002937F1" w:rsidDel="00B155C8" w14:paraId="08DF250D" w14:textId="6744AF77" w:rsidTr="005B1C18">
        <w:trPr>
          <w:ins w:id="19098" w:author="Author"/>
          <w:del w:id="19099" w:author="Author"/>
        </w:trPr>
        <w:tc>
          <w:tcPr>
            <w:cnfStyle w:val="001000000000" w:firstRow="0" w:lastRow="0" w:firstColumn="1" w:lastColumn="0" w:oddVBand="0" w:evenVBand="0" w:oddHBand="0" w:evenHBand="0" w:firstRowFirstColumn="0" w:firstRowLastColumn="0" w:lastRowFirstColumn="0" w:lastRowLastColumn="0"/>
            <w:tcW w:w="1097" w:type="pct"/>
          </w:tcPr>
          <w:p w14:paraId="4088784E" w14:textId="400166E4" w:rsidR="00EF5AB3" w:rsidRPr="002937F1" w:rsidDel="00B155C8" w:rsidRDefault="00EF5AB3" w:rsidP="00EF5AB3">
            <w:pPr>
              <w:spacing w:before="120"/>
              <w:jc w:val="left"/>
              <w:rPr>
                <w:ins w:id="19100" w:author="Author"/>
                <w:del w:id="19101" w:author="Author"/>
                <w:rFonts w:cs="Arial"/>
                <w:sz w:val="20"/>
                <w:szCs w:val="20"/>
                <w:lang w:val="en-IE"/>
              </w:rPr>
            </w:pPr>
            <w:ins w:id="19102" w:author="Author">
              <w:del w:id="19103" w:author="Author">
                <w:r w:rsidRPr="002937F1" w:rsidDel="00B155C8">
                  <w:rPr>
                    <w:rFonts w:cs="Arial"/>
                    <w:sz w:val="20"/>
                    <w:szCs w:val="20"/>
                    <w:lang w:val="en-IE"/>
                  </w:rPr>
                  <w:delText>Context</w:delText>
                </w:r>
              </w:del>
            </w:ins>
          </w:p>
        </w:tc>
        <w:tc>
          <w:tcPr>
            <w:tcW w:w="3903" w:type="pct"/>
          </w:tcPr>
          <w:p w14:paraId="4E7C1284" w14:textId="59E953E7"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04" w:author="Author"/>
                <w:del w:id="19105" w:author="Author"/>
                <w:rFonts w:cs="Arial"/>
                <w:sz w:val="20"/>
                <w:szCs w:val="20"/>
                <w:lang w:val="en-IE"/>
              </w:rPr>
            </w:pPr>
            <w:ins w:id="19106" w:author="Author">
              <w:del w:id="19107" w:author="Author">
                <w:r w:rsidDel="00B155C8">
                  <w:rPr>
                    <w:rFonts w:cs="Arial"/>
                    <w:sz w:val="20"/>
                    <w:szCs w:val="20"/>
                    <w:lang w:val="en-IE"/>
                  </w:rPr>
                  <w:delText>Clearing basket</w:delText>
                </w:r>
              </w:del>
            </w:ins>
          </w:p>
        </w:tc>
      </w:tr>
      <w:tr w:rsidR="00EF5AB3" w:rsidRPr="002937F1" w:rsidDel="00B155C8" w14:paraId="503C7C64" w14:textId="1769AEBF" w:rsidTr="00F17035">
        <w:trPr>
          <w:ins w:id="19108" w:author="Author"/>
          <w:del w:id="1910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39D280E" w14:textId="5FFEAACF" w:rsidR="00EF5AB3" w:rsidRPr="002937F1" w:rsidDel="00B155C8" w:rsidRDefault="00EF5AB3" w:rsidP="00EF5AB3">
            <w:pPr>
              <w:spacing w:before="120"/>
              <w:jc w:val="left"/>
              <w:rPr>
                <w:ins w:id="19110" w:author="Author"/>
                <w:del w:id="19111" w:author="Author"/>
                <w:rFonts w:cs="Arial"/>
                <w:sz w:val="20"/>
                <w:szCs w:val="20"/>
                <w:lang w:val="en-IE"/>
              </w:rPr>
            </w:pPr>
            <w:ins w:id="19112" w:author="Author">
              <w:del w:id="19113"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6F169419" w14:textId="3A95945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14" w:author="Author"/>
                <w:del w:id="19115" w:author="Author"/>
                <w:rFonts w:cs="Arial"/>
                <w:sz w:val="20"/>
                <w:szCs w:val="20"/>
                <w:lang w:val="en-IE"/>
              </w:rPr>
            </w:pPr>
            <w:ins w:id="19116" w:author="Author">
              <w:del w:id="19117" w:author="Author">
                <w:r w:rsidDel="00B155C8">
                  <w:rPr>
                    <w:rFonts w:cs="Arial"/>
                    <w:sz w:val="20"/>
                    <w:szCs w:val="20"/>
                    <w:lang w:val="en-IE"/>
                  </w:rPr>
                  <w:delText>sales.messages.error.ERROR_CANCELLING_RESERVATIONS</w:delText>
                </w:r>
              </w:del>
            </w:ins>
          </w:p>
        </w:tc>
      </w:tr>
      <w:tr w:rsidR="00C15473" w:rsidRPr="002937F1" w:rsidDel="00B155C8" w14:paraId="0DF16B44" w14:textId="4E27A124" w:rsidTr="00F17035">
        <w:trPr>
          <w:ins w:id="19118" w:author="Author"/>
          <w:del w:id="191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B7CE52A" w14:textId="5536B32C" w:rsidR="00C15473" w:rsidRPr="002937F1" w:rsidDel="00B155C8" w:rsidRDefault="00C15473" w:rsidP="00C15473">
            <w:pPr>
              <w:spacing w:before="120"/>
              <w:jc w:val="left"/>
              <w:rPr>
                <w:ins w:id="19120" w:author="Author"/>
                <w:del w:id="19121" w:author="Author"/>
                <w:rFonts w:cs="Arial"/>
                <w:sz w:val="20"/>
                <w:szCs w:val="20"/>
                <w:lang w:val="en-IE"/>
              </w:rPr>
            </w:pPr>
            <w:ins w:id="19122" w:author="Author">
              <w:del w:id="1912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170581F" w14:textId="716516C6"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24" w:author="Author"/>
                <w:del w:id="19125" w:author="Author"/>
                <w:rFonts w:cs="Arial"/>
                <w:sz w:val="20"/>
                <w:szCs w:val="20"/>
                <w:lang w:val="en-IE"/>
              </w:rPr>
            </w:pPr>
            <w:ins w:id="19126" w:author="Author">
              <w:del w:id="19127" w:author="Author">
                <w:r w:rsidDel="00B155C8">
                  <w:rPr>
                    <w:sz w:val="20"/>
                    <w:lang w:val="en-IE"/>
                  </w:rPr>
                  <w:delText>An error occurred while cancelling the reservations made. Please try againAn error occurred while cancelling the reservations made. Please try again</w:delText>
                </w:r>
              </w:del>
            </w:ins>
          </w:p>
        </w:tc>
      </w:tr>
      <w:tr w:rsidR="00F17035" w:rsidRPr="002937F1" w:rsidDel="00B155C8" w14:paraId="12BE5FD8" w14:textId="34D2E914" w:rsidTr="00F17035">
        <w:trPr>
          <w:ins w:id="19128" w:author="Author"/>
          <w:del w:id="1912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79A617" w14:textId="63F3788F" w:rsidR="00F17035" w:rsidRPr="002937F1" w:rsidDel="00B155C8" w:rsidRDefault="00F17035" w:rsidP="00F17035">
            <w:pPr>
              <w:spacing w:before="120"/>
              <w:jc w:val="left"/>
              <w:rPr>
                <w:ins w:id="19130" w:author="Author"/>
                <w:del w:id="19131" w:author="Author"/>
                <w:rFonts w:cs="Arial"/>
                <w:sz w:val="20"/>
                <w:szCs w:val="20"/>
                <w:lang w:val="en-IE"/>
              </w:rPr>
            </w:pPr>
            <w:ins w:id="19132" w:author="Author">
              <w:del w:id="19133" w:author="Author">
                <w:r w:rsidRPr="002937F1" w:rsidDel="00B155C8">
                  <w:rPr>
                    <w:rFonts w:cs="Arial"/>
                    <w:sz w:val="20"/>
                    <w:szCs w:val="20"/>
                    <w:lang w:val="en-IE"/>
                  </w:rPr>
                  <w:delText>Message #</w:delText>
                </w:r>
              </w:del>
            </w:ins>
          </w:p>
        </w:tc>
        <w:tc>
          <w:tcPr>
            <w:tcW w:w="3903" w:type="pct"/>
            <w:tcBorders>
              <w:top w:val="single" w:sz="12" w:space="0" w:color="C00000"/>
            </w:tcBorders>
          </w:tcPr>
          <w:p w14:paraId="3AE588D0" w14:textId="51513E61" w:rsidR="00F17035" w:rsidRP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34" w:author="Author"/>
                <w:del w:id="19135" w:author="Author"/>
                <w:i/>
                <w:sz w:val="20"/>
                <w:lang w:val="en-IE"/>
              </w:rPr>
            </w:pPr>
            <w:ins w:id="19136" w:author="Author">
              <w:del w:id="19137" w:author="Author">
                <w:r w:rsidRPr="00F17035" w:rsidDel="00B155C8">
                  <w:rPr>
                    <w:i/>
                    <w:sz w:val="20"/>
                    <w:lang w:val="en-IE"/>
                  </w:rPr>
                  <w:delText>EM_SAL_55</w:delText>
                </w:r>
              </w:del>
            </w:ins>
          </w:p>
        </w:tc>
      </w:tr>
      <w:tr w:rsidR="00F17035" w:rsidRPr="002937F1" w:rsidDel="00B155C8" w14:paraId="244E21EA" w14:textId="27606C86" w:rsidTr="005B1C18">
        <w:trPr>
          <w:ins w:id="19138" w:author="Author"/>
          <w:del w:id="19139" w:author="Author"/>
        </w:trPr>
        <w:tc>
          <w:tcPr>
            <w:cnfStyle w:val="001000000000" w:firstRow="0" w:lastRow="0" w:firstColumn="1" w:lastColumn="0" w:oddVBand="0" w:evenVBand="0" w:oddHBand="0" w:evenHBand="0" w:firstRowFirstColumn="0" w:firstRowLastColumn="0" w:lastRowFirstColumn="0" w:lastRowLastColumn="0"/>
            <w:tcW w:w="1097" w:type="pct"/>
          </w:tcPr>
          <w:p w14:paraId="2C6F9180" w14:textId="4F6D5194" w:rsidR="00F17035" w:rsidRPr="002937F1" w:rsidDel="00B155C8" w:rsidRDefault="00F17035" w:rsidP="00F17035">
            <w:pPr>
              <w:spacing w:before="120"/>
              <w:jc w:val="left"/>
              <w:rPr>
                <w:ins w:id="19140" w:author="Author"/>
                <w:del w:id="19141" w:author="Author"/>
                <w:rFonts w:cs="Arial"/>
                <w:sz w:val="20"/>
                <w:szCs w:val="20"/>
                <w:lang w:val="en-IE"/>
              </w:rPr>
            </w:pPr>
            <w:ins w:id="19142" w:author="Author">
              <w:del w:id="19143" w:author="Author">
                <w:r w:rsidRPr="002937F1" w:rsidDel="00B155C8">
                  <w:rPr>
                    <w:rFonts w:cs="Arial"/>
                    <w:sz w:val="20"/>
                    <w:szCs w:val="20"/>
                    <w:lang w:val="en-IE"/>
                  </w:rPr>
                  <w:delText>Description</w:delText>
                </w:r>
              </w:del>
            </w:ins>
          </w:p>
        </w:tc>
        <w:tc>
          <w:tcPr>
            <w:tcW w:w="3903" w:type="pct"/>
          </w:tcPr>
          <w:p w14:paraId="4F2D9F89" w14:textId="28CBA407"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44" w:author="Author"/>
                <w:del w:id="19145" w:author="Author"/>
                <w:sz w:val="20"/>
                <w:lang w:val="en-IE"/>
              </w:rPr>
            </w:pPr>
            <w:ins w:id="19146" w:author="Author">
              <w:del w:id="19147" w:author="Author">
                <w:r w:rsidDel="00B155C8">
                  <w:rPr>
                    <w:rFonts w:cs="Arial"/>
                    <w:sz w:val="20"/>
                    <w:szCs w:val="20"/>
                  </w:rPr>
                  <w:delText>Message displayed if the customer is in collections and is trying to upgrade from 3P to 4P, or to activate a new mobile line</w:delText>
                </w:r>
              </w:del>
            </w:ins>
          </w:p>
        </w:tc>
      </w:tr>
      <w:tr w:rsidR="00F17035" w:rsidRPr="002937F1" w:rsidDel="00B155C8" w14:paraId="1E268B5A" w14:textId="6A42F70A" w:rsidTr="005B1C18">
        <w:trPr>
          <w:ins w:id="19148" w:author="Author"/>
          <w:del w:id="19149" w:author="Author"/>
        </w:trPr>
        <w:tc>
          <w:tcPr>
            <w:cnfStyle w:val="001000000000" w:firstRow="0" w:lastRow="0" w:firstColumn="1" w:lastColumn="0" w:oddVBand="0" w:evenVBand="0" w:oddHBand="0" w:evenHBand="0" w:firstRowFirstColumn="0" w:firstRowLastColumn="0" w:lastRowFirstColumn="0" w:lastRowLastColumn="0"/>
            <w:tcW w:w="1097" w:type="pct"/>
          </w:tcPr>
          <w:p w14:paraId="6477CAFF" w14:textId="032A780D" w:rsidR="00F17035" w:rsidRPr="002937F1" w:rsidDel="00B155C8" w:rsidRDefault="00F17035" w:rsidP="00F17035">
            <w:pPr>
              <w:spacing w:before="120"/>
              <w:jc w:val="left"/>
              <w:rPr>
                <w:ins w:id="19150" w:author="Author"/>
                <w:del w:id="19151" w:author="Author"/>
                <w:rFonts w:cs="Arial"/>
                <w:sz w:val="20"/>
                <w:szCs w:val="20"/>
                <w:lang w:val="en-IE"/>
              </w:rPr>
            </w:pPr>
            <w:ins w:id="19152" w:author="Author">
              <w:del w:id="19153" w:author="Author">
                <w:r w:rsidRPr="002937F1" w:rsidDel="00B155C8">
                  <w:rPr>
                    <w:rFonts w:cs="Arial"/>
                    <w:sz w:val="20"/>
                    <w:szCs w:val="20"/>
                    <w:lang w:val="en-IE"/>
                  </w:rPr>
                  <w:delText>Context</w:delText>
                </w:r>
              </w:del>
            </w:ins>
          </w:p>
        </w:tc>
        <w:tc>
          <w:tcPr>
            <w:tcW w:w="3903" w:type="pct"/>
          </w:tcPr>
          <w:p w14:paraId="62B3934B" w14:textId="7A5A0371"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54" w:author="Author"/>
                <w:del w:id="19155" w:author="Author"/>
                <w:sz w:val="20"/>
                <w:lang w:val="en-IE"/>
              </w:rPr>
            </w:pPr>
            <w:ins w:id="19156" w:author="Author">
              <w:del w:id="19157" w:author="Author">
                <w:r w:rsidDel="00B155C8">
                  <w:rPr>
                    <w:rFonts w:cs="Arial"/>
                    <w:sz w:val="20"/>
                    <w:szCs w:val="20"/>
                    <w:lang w:val="en-IE"/>
                  </w:rPr>
                  <w:delText>Choosing offer</w:delText>
                </w:r>
              </w:del>
            </w:ins>
          </w:p>
        </w:tc>
      </w:tr>
      <w:tr w:rsidR="00F17035" w:rsidRPr="002937F1" w:rsidDel="00B155C8" w14:paraId="3B5455EC" w14:textId="17376425" w:rsidTr="00F17035">
        <w:trPr>
          <w:ins w:id="19158" w:author="Author"/>
          <w:del w:id="1915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7BCACC6" w14:textId="3DBB7B1B" w:rsidR="00F17035" w:rsidRPr="002937F1" w:rsidDel="00B155C8" w:rsidRDefault="00F17035" w:rsidP="00F17035">
            <w:pPr>
              <w:spacing w:before="120"/>
              <w:jc w:val="left"/>
              <w:rPr>
                <w:ins w:id="19160" w:author="Author"/>
                <w:del w:id="19161" w:author="Author"/>
                <w:rFonts w:cs="Arial"/>
                <w:sz w:val="20"/>
                <w:szCs w:val="20"/>
                <w:lang w:val="en-IE"/>
              </w:rPr>
            </w:pPr>
            <w:ins w:id="19162" w:author="Author">
              <w:del w:id="19163"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2C3D00CC" w14:textId="5BD1B5C6"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64" w:author="Author"/>
                <w:del w:id="19165" w:author="Author"/>
                <w:sz w:val="20"/>
                <w:lang w:val="en-IE"/>
              </w:rPr>
            </w:pPr>
            <w:ins w:id="19166" w:author="Author">
              <w:del w:id="1916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CUSTOMER_IN_COLLECTIONS</w:delText>
                </w:r>
              </w:del>
            </w:ins>
          </w:p>
        </w:tc>
      </w:tr>
      <w:tr w:rsidR="00C15473" w:rsidRPr="002937F1" w:rsidDel="00B155C8" w14:paraId="06CE13BD" w14:textId="3C60EB53" w:rsidTr="00F17035">
        <w:trPr>
          <w:ins w:id="19168" w:author="Author"/>
          <w:del w:id="191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D7100F9" w14:textId="6147B3B0" w:rsidR="00C15473" w:rsidRPr="002937F1" w:rsidDel="00B155C8" w:rsidRDefault="00C15473" w:rsidP="00C15473">
            <w:pPr>
              <w:spacing w:before="120"/>
              <w:jc w:val="left"/>
              <w:rPr>
                <w:ins w:id="19170" w:author="Author"/>
                <w:del w:id="19171" w:author="Author"/>
                <w:rFonts w:cs="Arial"/>
                <w:sz w:val="20"/>
                <w:szCs w:val="20"/>
                <w:lang w:val="en-IE"/>
              </w:rPr>
            </w:pPr>
            <w:ins w:id="19172" w:author="Author">
              <w:del w:id="1917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633F19CF" w14:textId="282F5F1F"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74" w:author="Author"/>
                <w:del w:id="19175" w:author="Author"/>
                <w:sz w:val="20"/>
                <w:lang w:val="en-IE"/>
              </w:rPr>
            </w:pPr>
            <w:ins w:id="19176" w:author="Author">
              <w:del w:id="19177" w:author="Author">
                <w:r w:rsidRPr="00E73B40" w:rsidDel="00B155C8">
                  <w:rPr>
                    <w:sz w:val="20"/>
                    <w:lang w:val="en-IE"/>
                  </w:rPr>
                  <w:delText xml:space="preserve">The Customer is in collections. </w:delText>
                </w:r>
                <w:r w:rsidDel="00B155C8">
                  <w:rPr>
                    <w:sz w:val="20"/>
                    <w:lang w:val="en-IE"/>
                  </w:rPr>
                  <w:delText>The Customer must first be out of collections in order to be able to access this process</w:delText>
                </w:r>
                <w:r w:rsidRPr="00E73B40" w:rsidDel="00B155C8">
                  <w:rPr>
                    <w:sz w:val="20"/>
                    <w:lang w:val="en-IE"/>
                  </w:rPr>
                  <w:delText xml:space="preserve">.The Customer is in collections. </w:delText>
                </w:r>
                <w:r w:rsidDel="00B155C8">
                  <w:rPr>
                    <w:sz w:val="20"/>
                    <w:lang w:val="en-IE"/>
                  </w:rPr>
                  <w:delText>The Customer must first be out of collections in order to be able to access this process</w:delText>
                </w:r>
                <w:r w:rsidRPr="00E73B40" w:rsidDel="00B155C8">
                  <w:rPr>
                    <w:sz w:val="20"/>
                    <w:lang w:val="en-IE"/>
                  </w:rPr>
                  <w:delText>.</w:delText>
                </w:r>
              </w:del>
            </w:ins>
          </w:p>
        </w:tc>
      </w:tr>
      <w:tr w:rsidR="00F17035" w:rsidRPr="002937F1" w:rsidDel="00B155C8" w14:paraId="7302C7D5" w14:textId="7B71E7EB" w:rsidTr="00F17035">
        <w:trPr>
          <w:ins w:id="19178" w:author="Author"/>
          <w:del w:id="1917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E315590" w14:textId="7C54A686" w:rsidR="00F17035" w:rsidRPr="002937F1" w:rsidDel="00B155C8" w:rsidRDefault="00F17035" w:rsidP="00F17035">
            <w:pPr>
              <w:spacing w:before="120"/>
              <w:jc w:val="left"/>
              <w:rPr>
                <w:ins w:id="19180" w:author="Author"/>
                <w:del w:id="19181" w:author="Author"/>
                <w:rFonts w:cs="Arial"/>
                <w:sz w:val="20"/>
                <w:szCs w:val="20"/>
                <w:lang w:val="en-IE"/>
              </w:rPr>
            </w:pPr>
            <w:ins w:id="19182" w:author="Author">
              <w:del w:id="19183" w:author="Author">
                <w:r w:rsidRPr="002937F1" w:rsidDel="00B155C8">
                  <w:rPr>
                    <w:rFonts w:cs="Arial"/>
                    <w:sz w:val="20"/>
                    <w:szCs w:val="20"/>
                    <w:lang w:val="en-IE"/>
                  </w:rPr>
                  <w:delText>Message #</w:delText>
                </w:r>
              </w:del>
            </w:ins>
          </w:p>
        </w:tc>
        <w:tc>
          <w:tcPr>
            <w:tcW w:w="3903" w:type="pct"/>
            <w:tcBorders>
              <w:top w:val="single" w:sz="12" w:space="0" w:color="C00000"/>
            </w:tcBorders>
          </w:tcPr>
          <w:p w14:paraId="75AC6DF2" w14:textId="7D3BD546" w:rsidR="00F17035" w:rsidRP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84" w:author="Author"/>
                <w:del w:id="19185" w:author="Author"/>
                <w:i/>
                <w:sz w:val="20"/>
                <w:lang w:val="en-IE"/>
              </w:rPr>
            </w:pPr>
            <w:ins w:id="19186" w:author="Author">
              <w:del w:id="19187" w:author="Author">
                <w:r w:rsidRPr="00F17035" w:rsidDel="00B155C8">
                  <w:rPr>
                    <w:i/>
                    <w:sz w:val="20"/>
                    <w:lang w:val="en-IE"/>
                  </w:rPr>
                  <w:delText>EM_SAL_56</w:delText>
                </w:r>
              </w:del>
            </w:ins>
          </w:p>
        </w:tc>
      </w:tr>
      <w:tr w:rsidR="00F17035" w:rsidRPr="002937F1" w:rsidDel="00B155C8" w14:paraId="3F554D5D" w14:textId="3E7F30A8" w:rsidTr="005B1C18">
        <w:trPr>
          <w:ins w:id="19188" w:author="Author"/>
          <w:del w:id="19189" w:author="Author"/>
        </w:trPr>
        <w:tc>
          <w:tcPr>
            <w:cnfStyle w:val="001000000000" w:firstRow="0" w:lastRow="0" w:firstColumn="1" w:lastColumn="0" w:oddVBand="0" w:evenVBand="0" w:oddHBand="0" w:evenHBand="0" w:firstRowFirstColumn="0" w:firstRowLastColumn="0" w:lastRowFirstColumn="0" w:lastRowLastColumn="0"/>
            <w:tcW w:w="1097" w:type="pct"/>
          </w:tcPr>
          <w:p w14:paraId="4CB93E60" w14:textId="02961E76" w:rsidR="00F17035" w:rsidRPr="002937F1" w:rsidDel="00B155C8" w:rsidRDefault="00F17035" w:rsidP="00F17035">
            <w:pPr>
              <w:spacing w:before="120"/>
              <w:jc w:val="left"/>
              <w:rPr>
                <w:ins w:id="19190" w:author="Author"/>
                <w:del w:id="19191" w:author="Author"/>
                <w:rFonts w:cs="Arial"/>
                <w:sz w:val="20"/>
                <w:szCs w:val="20"/>
                <w:lang w:val="en-IE"/>
              </w:rPr>
            </w:pPr>
            <w:ins w:id="19192" w:author="Author">
              <w:del w:id="19193" w:author="Author">
                <w:r w:rsidRPr="002937F1" w:rsidDel="00B155C8">
                  <w:rPr>
                    <w:rFonts w:cs="Arial"/>
                    <w:sz w:val="20"/>
                    <w:szCs w:val="20"/>
                    <w:lang w:val="en-IE"/>
                  </w:rPr>
                  <w:delText>Description</w:delText>
                </w:r>
              </w:del>
            </w:ins>
          </w:p>
        </w:tc>
        <w:tc>
          <w:tcPr>
            <w:tcW w:w="3903" w:type="pct"/>
          </w:tcPr>
          <w:p w14:paraId="799AB66C" w14:textId="71860BCA"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94" w:author="Author"/>
                <w:del w:id="19195" w:author="Author"/>
                <w:sz w:val="20"/>
                <w:lang w:val="en-IE"/>
              </w:rPr>
            </w:pPr>
            <w:ins w:id="19196" w:author="Author">
              <w:del w:id="19197" w:author="Author">
                <w:r w:rsidRPr="00B40FC3" w:rsidDel="00B155C8">
                  <w:rPr>
                    <w:rFonts w:cs="Arial"/>
                    <w:sz w:val="20"/>
                    <w:szCs w:val="20"/>
                    <w:lang w:val="en-IE"/>
                  </w:rPr>
                  <w:delText xml:space="preserve">Message displayed if an error occurs </w:delText>
                </w:r>
                <w:r w:rsidDel="00B155C8">
                  <w:rPr>
                    <w:sz w:val="20"/>
                    <w:lang w:val="en-IE"/>
                  </w:rPr>
                  <w:delText>while releasing the reserved</w:delText>
                </w:r>
                <w:r w:rsidRPr="00E73B40" w:rsidDel="00B155C8">
                  <w:rPr>
                    <w:sz w:val="20"/>
                    <w:lang w:val="en-IE"/>
                  </w:rPr>
                  <w:delText xml:space="preserve"> MSISDN</w:delText>
                </w:r>
              </w:del>
            </w:ins>
          </w:p>
        </w:tc>
      </w:tr>
      <w:tr w:rsidR="00F17035" w:rsidRPr="002937F1" w:rsidDel="00B155C8" w14:paraId="23E7C25E" w14:textId="2FDFEE21" w:rsidTr="005B1C18">
        <w:trPr>
          <w:ins w:id="19198" w:author="Author"/>
          <w:del w:id="19199" w:author="Author"/>
        </w:trPr>
        <w:tc>
          <w:tcPr>
            <w:cnfStyle w:val="001000000000" w:firstRow="0" w:lastRow="0" w:firstColumn="1" w:lastColumn="0" w:oddVBand="0" w:evenVBand="0" w:oddHBand="0" w:evenHBand="0" w:firstRowFirstColumn="0" w:firstRowLastColumn="0" w:lastRowFirstColumn="0" w:lastRowLastColumn="0"/>
            <w:tcW w:w="1097" w:type="pct"/>
          </w:tcPr>
          <w:p w14:paraId="4685B3A3" w14:textId="6226FD9A" w:rsidR="00F17035" w:rsidRPr="002937F1" w:rsidDel="00B155C8" w:rsidRDefault="00F17035" w:rsidP="00F17035">
            <w:pPr>
              <w:spacing w:before="120"/>
              <w:jc w:val="left"/>
              <w:rPr>
                <w:ins w:id="19200" w:author="Author"/>
                <w:del w:id="19201" w:author="Author"/>
                <w:rFonts w:cs="Arial"/>
                <w:sz w:val="20"/>
                <w:szCs w:val="20"/>
                <w:lang w:val="en-IE"/>
              </w:rPr>
            </w:pPr>
            <w:ins w:id="19202" w:author="Author">
              <w:del w:id="19203" w:author="Author">
                <w:r w:rsidRPr="002937F1" w:rsidDel="00B155C8">
                  <w:rPr>
                    <w:rFonts w:cs="Arial"/>
                    <w:sz w:val="20"/>
                    <w:szCs w:val="20"/>
                    <w:lang w:val="en-IE"/>
                  </w:rPr>
                  <w:delText>Context</w:delText>
                </w:r>
              </w:del>
            </w:ins>
          </w:p>
        </w:tc>
        <w:tc>
          <w:tcPr>
            <w:tcW w:w="3903" w:type="pct"/>
          </w:tcPr>
          <w:p w14:paraId="12495FAA" w14:textId="68C02F35"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04" w:author="Author"/>
                <w:del w:id="19205" w:author="Author"/>
                <w:sz w:val="20"/>
                <w:lang w:val="en-IE"/>
              </w:rPr>
            </w:pPr>
            <w:ins w:id="19206" w:author="Author">
              <w:del w:id="19207" w:author="Author">
                <w:r w:rsidDel="00B155C8">
                  <w:rPr>
                    <w:sz w:val="20"/>
                    <w:lang w:val="en-IE"/>
                  </w:rPr>
                  <w:delText>Releasing MSISDN</w:delText>
                </w:r>
              </w:del>
            </w:ins>
          </w:p>
        </w:tc>
      </w:tr>
      <w:tr w:rsidR="00F17035" w:rsidRPr="002937F1" w:rsidDel="00B155C8" w14:paraId="3AFA5DD8" w14:textId="4A7571DD" w:rsidTr="00F17035">
        <w:trPr>
          <w:ins w:id="19208" w:author="Author"/>
          <w:del w:id="1920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D18602D" w14:textId="0E562A53" w:rsidR="00F17035" w:rsidRPr="002937F1" w:rsidDel="00B155C8" w:rsidRDefault="00F17035" w:rsidP="00F17035">
            <w:pPr>
              <w:spacing w:before="120"/>
              <w:jc w:val="left"/>
              <w:rPr>
                <w:ins w:id="19210" w:author="Author"/>
                <w:del w:id="19211" w:author="Author"/>
                <w:rFonts w:cs="Arial"/>
                <w:sz w:val="20"/>
                <w:szCs w:val="20"/>
                <w:lang w:val="en-IE"/>
              </w:rPr>
            </w:pPr>
            <w:ins w:id="19212" w:author="Author">
              <w:del w:id="19213"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7B2E5185" w14:textId="6910F435"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14" w:author="Author"/>
                <w:del w:id="19215" w:author="Author"/>
                <w:sz w:val="20"/>
                <w:lang w:val="en-IE"/>
              </w:rPr>
            </w:pPr>
            <w:ins w:id="19216" w:author="Author">
              <w:del w:id="1921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RELEASING_MSISDN</w:delText>
                </w:r>
              </w:del>
            </w:ins>
          </w:p>
        </w:tc>
      </w:tr>
      <w:tr w:rsidR="00C15473" w:rsidRPr="002937F1" w:rsidDel="00B155C8" w14:paraId="01FA7745" w14:textId="701EB087" w:rsidTr="00F17035">
        <w:trPr>
          <w:ins w:id="19218" w:author="Author"/>
          <w:del w:id="192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EEEB21" w14:textId="4A22CCAC" w:rsidR="00C15473" w:rsidRPr="002937F1" w:rsidDel="00B155C8" w:rsidRDefault="00C15473" w:rsidP="00C15473">
            <w:pPr>
              <w:spacing w:before="120"/>
              <w:jc w:val="left"/>
              <w:rPr>
                <w:ins w:id="19220" w:author="Author"/>
                <w:del w:id="19221" w:author="Author"/>
                <w:rFonts w:cs="Arial"/>
                <w:sz w:val="20"/>
                <w:szCs w:val="20"/>
                <w:lang w:val="en-IE"/>
              </w:rPr>
            </w:pPr>
            <w:ins w:id="19222" w:author="Author">
              <w:del w:id="1922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5BF2BA7" w14:textId="7D06274D"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24" w:author="Author"/>
                <w:del w:id="19225" w:author="Author"/>
                <w:sz w:val="20"/>
                <w:lang w:val="en-IE"/>
              </w:rPr>
            </w:pPr>
            <w:ins w:id="19226" w:author="Author">
              <w:del w:id="19227" w:author="Author">
                <w:r w:rsidDel="00B155C8">
                  <w:rPr>
                    <w:sz w:val="20"/>
                    <w:lang w:val="en-IE"/>
                  </w:rPr>
                  <w:delText>An error occurred while releasing the reserved phone number. Please try again.An error occurred while releasing the reserved phone number. Please try again.</w:delText>
                </w:r>
              </w:del>
            </w:ins>
          </w:p>
        </w:tc>
      </w:tr>
      <w:tr w:rsidR="00250195" w:rsidRPr="002937F1" w:rsidDel="00B155C8" w14:paraId="6E258860" w14:textId="4995AF09" w:rsidTr="00F17035">
        <w:trPr>
          <w:ins w:id="19228" w:author="Author"/>
          <w:del w:id="1922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90AE9D5" w14:textId="623B40EE" w:rsidR="00250195" w:rsidRPr="002937F1" w:rsidDel="00B155C8" w:rsidRDefault="00250195" w:rsidP="00250195">
            <w:pPr>
              <w:spacing w:before="120"/>
              <w:jc w:val="left"/>
              <w:rPr>
                <w:ins w:id="19230" w:author="Author"/>
                <w:del w:id="19231" w:author="Author"/>
                <w:rFonts w:cs="Arial"/>
                <w:sz w:val="20"/>
                <w:szCs w:val="20"/>
                <w:lang w:val="en-IE"/>
              </w:rPr>
            </w:pPr>
            <w:ins w:id="19232" w:author="Author">
              <w:del w:id="19233" w:author="Author">
                <w:r w:rsidRPr="002937F1" w:rsidDel="00B155C8">
                  <w:rPr>
                    <w:rFonts w:cs="Arial"/>
                    <w:sz w:val="20"/>
                    <w:szCs w:val="20"/>
                    <w:lang w:val="en-IE"/>
                  </w:rPr>
                  <w:delText>Message #Message #</w:delText>
                </w:r>
              </w:del>
            </w:ins>
          </w:p>
        </w:tc>
        <w:tc>
          <w:tcPr>
            <w:tcW w:w="3903" w:type="pct"/>
            <w:tcBorders>
              <w:top w:val="single" w:sz="12" w:space="0" w:color="C00000"/>
            </w:tcBorders>
          </w:tcPr>
          <w:p w14:paraId="12B96A09" w14:textId="4F09E4A7" w:rsidR="00250195" w:rsidRPr="00F1703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34" w:author="Author"/>
                <w:del w:id="19235" w:author="Author"/>
                <w:i/>
                <w:sz w:val="20"/>
                <w:lang w:val="en-IE"/>
              </w:rPr>
            </w:pPr>
            <w:ins w:id="19236" w:author="Author">
              <w:del w:id="19237" w:author="Author">
                <w:r w:rsidRPr="00F17035" w:rsidDel="00B155C8">
                  <w:rPr>
                    <w:i/>
                    <w:sz w:val="20"/>
                    <w:lang w:val="en-IE"/>
                  </w:rPr>
                  <w:delText>EM_SAL_57EM_SAL_57</w:delText>
                </w:r>
              </w:del>
            </w:ins>
          </w:p>
        </w:tc>
      </w:tr>
      <w:tr w:rsidR="00250195" w:rsidRPr="002937F1" w:rsidDel="00B155C8" w14:paraId="57877BF7" w14:textId="5CA4DA80" w:rsidTr="005B1C18">
        <w:trPr>
          <w:ins w:id="19238" w:author="Author"/>
          <w:del w:id="19239" w:author="Author"/>
        </w:trPr>
        <w:tc>
          <w:tcPr>
            <w:cnfStyle w:val="001000000000" w:firstRow="0" w:lastRow="0" w:firstColumn="1" w:lastColumn="0" w:oddVBand="0" w:evenVBand="0" w:oddHBand="0" w:evenHBand="0" w:firstRowFirstColumn="0" w:firstRowLastColumn="0" w:lastRowFirstColumn="0" w:lastRowLastColumn="0"/>
            <w:tcW w:w="1097" w:type="pct"/>
          </w:tcPr>
          <w:p w14:paraId="30EDB20D" w14:textId="678D0EEC" w:rsidR="00250195" w:rsidRPr="002937F1" w:rsidDel="00B155C8" w:rsidRDefault="00250195" w:rsidP="00250195">
            <w:pPr>
              <w:spacing w:before="120"/>
              <w:jc w:val="left"/>
              <w:rPr>
                <w:ins w:id="19240" w:author="Author"/>
                <w:del w:id="19241" w:author="Author"/>
                <w:rFonts w:cs="Arial"/>
                <w:sz w:val="20"/>
                <w:szCs w:val="20"/>
                <w:lang w:val="en-IE"/>
              </w:rPr>
            </w:pPr>
            <w:ins w:id="19242" w:author="Author">
              <w:del w:id="19243" w:author="Author">
                <w:r w:rsidRPr="002937F1" w:rsidDel="00B155C8">
                  <w:rPr>
                    <w:rFonts w:cs="Arial"/>
                    <w:sz w:val="20"/>
                    <w:szCs w:val="20"/>
                    <w:lang w:val="en-IE"/>
                  </w:rPr>
                  <w:delText>DescriptionDescription</w:delText>
                </w:r>
              </w:del>
            </w:ins>
          </w:p>
        </w:tc>
        <w:tc>
          <w:tcPr>
            <w:tcW w:w="3903" w:type="pct"/>
          </w:tcPr>
          <w:p w14:paraId="29D47B35" w14:textId="6416E039"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44" w:author="Author"/>
                <w:del w:id="19245" w:author="Author"/>
                <w:sz w:val="20"/>
                <w:lang w:val="en-IE"/>
              </w:rPr>
            </w:pPr>
            <w:ins w:id="19246" w:author="Author">
              <w:del w:id="19247" w:author="Author">
                <w:r w:rsidRPr="00B40FC3" w:rsidDel="00B155C8">
                  <w:rPr>
                    <w:rFonts w:cs="Arial"/>
                    <w:sz w:val="20"/>
                    <w:szCs w:val="20"/>
                    <w:lang w:val="en-IE"/>
                  </w:rPr>
                  <w:delText xml:space="preserve">Message displayed if an error occurs </w:delText>
                </w:r>
                <w:r w:rsidDel="00B155C8">
                  <w:rPr>
                    <w:sz w:val="20"/>
                    <w:lang w:val="en-IE"/>
                  </w:rPr>
                  <w:delText xml:space="preserve">while </w:delText>
                </w:r>
                <w:r w:rsidRPr="00E73B40" w:rsidDel="00B155C8">
                  <w:rPr>
                    <w:sz w:val="20"/>
                    <w:lang w:val="en-IE"/>
                  </w:rPr>
                  <w:delText>cancel</w:delText>
                </w:r>
                <w:r w:rsidDel="00B155C8">
                  <w:rPr>
                    <w:sz w:val="20"/>
                    <w:lang w:val="en-IE"/>
                  </w:rPr>
                  <w:delText>ling</w:delText>
                </w:r>
                <w:r w:rsidRPr="00E73B40" w:rsidDel="00B155C8">
                  <w:rPr>
                    <w:sz w:val="20"/>
                    <w:lang w:val="en-IE"/>
                  </w:rPr>
                  <w:delText xml:space="preserve"> the slot reservation</w:delText>
                </w:r>
                <w:r w:rsidRPr="00B40FC3" w:rsidDel="00B155C8">
                  <w:rPr>
                    <w:rFonts w:cs="Arial"/>
                    <w:sz w:val="20"/>
                    <w:szCs w:val="20"/>
                    <w:lang w:val="en-IE"/>
                  </w:rPr>
                  <w:delText xml:space="preserve">Message displayed if an error occurs </w:delText>
                </w:r>
                <w:r w:rsidDel="00B155C8">
                  <w:rPr>
                    <w:sz w:val="20"/>
                    <w:lang w:val="en-IE"/>
                  </w:rPr>
                  <w:delText xml:space="preserve">while </w:delText>
                </w:r>
                <w:r w:rsidRPr="00E73B40" w:rsidDel="00B155C8">
                  <w:rPr>
                    <w:sz w:val="20"/>
                    <w:lang w:val="en-IE"/>
                  </w:rPr>
                  <w:delText>cancel</w:delText>
                </w:r>
                <w:r w:rsidDel="00B155C8">
                  <w:rPr>
                    <w:sz w:val="20"/>
                    <w:lang w:val="en-IE"/>
                  </w:rPr>
                  <w:delText>ling</w:delText>
                </w:r>
                <w:r w:rsidRPr="00E73B40" w:rsidDel="00B155C8">
                  <w:rPr>
                    <w:sz w:val="20"/>
                    <w:lang w:val="en-IE"/>
                  </w:rPr>
                  <w:delText xml:space="preserve"> the slot reservation</w:delText>
                </w:r>
              </w:del>
            </w:ins>
          </w:p>
        </w:tc>
      </w:tr>
      <w:tr w:rsidR="00250195" w:rsidRPr="002937F1" w:rsidDel="00B155C8" w14:paraId="77713323" w14:textId="50DA7454" w:rsidTr="005B1C18">
        <w:trPr>
          <w:ins w:id="19248" w:author="Author"/>
          <w:del w:id="19249" w:author="Author"/>
        </w:trPr>
        <w:tc>
          <w:tcPr>
            <w:cnfStyle w:val="001000000000" w:firstRow="0" w:lastRow="0" w:firstColumn="1" w:lastColumn="0" w:oddVBand="0" w:evenVBand="0" w:oddHBand="0" w:evenHBand="0" w:firstRowFirstColumn="0" w:firstRowLastColumn="0" w:lastRowFirstColumn="0" w:lastRowLastColumn="0"/>
            <w:tcW w:w="1097" w:type="pct"/>
          </w:tcPr>
          <w:p w14:paraId="03AB9929" w14:textId="4F596CC2" w:rsidR="00250195" w:rsidRPr="002937F1" w:rsidDel="00B155C8" w:rsidRDefault="00250195" w:rsidP="00250195">
            <w:pPr>
              <w:spacing w:before="120"/>
              <w:jc w:val="left"/>
              <w:rPr>
                <w:ins w:id="19250" w:author="Author"/>
                <w:del w:id="19251" w:author="Author"/>
                <w:rFonts w:cs="Arial"/>
                <w:sz w:val="20"/>
                <w:szCs w:val="20"/>
                <w:lang w:val="en-IE"/>
              </w:rPr>
            </w:pPr>
            <w:ins w:id="19252" w:author="Author">
              <w:del w:id="19253" w:author="Author">
                <w:r w:rsidRPr="002937F1" w:rsidDel="00B155C8">
                  <w:rPr>
                    <w:rFonts w:cs="Arial"/>
                    <w:sz w:val="20"/>
                    <w:szCs w:val="20"/>
                    <w:lang w:val="en-IE"/>
                  </w:rPr>
                  <w:delText>ContextContext</w:delText>
                </w:r>
              </w:del>
            </w:ins>
          </w:p>
        </w:tc>
        <w:tc>
          <w:tcPr>
            <w:tcW w:w="3903" w:type="pct"/>
          </w:tcPr>
          <w:p w14:paraId="691F78FB" w14:textId="627F833C"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54" w:author="Author"/>
                <w:del w:id="19255" w:author="Author"/>
                <w:sz w:val="20"/>
                <w:lang w:val="en-IE"/>
              </w:rPr>
            </w:pPr>
            <w:ins w:id="19256" w:author="Author">
              <w:del w:id="19257" w:author="Author">
                <w:r w:rsidRPr="00F17035" w:rsidDel="00B155C8">
                  <w:rPr>
                    <w:sz w:val="20"/>
                    <w:lang w:val="en-IE"/>
                  </w:rPr>
                  <w:delText>Cancel</w:delText>
                </w:r>
                <w:r w:rsidDel="00B155C8">
                  <w:rPr>
                    <w:sz w:val="20"/>
                    <w:lang w:val="en-IE"/>
                  </w:rPr>
                  <w:delText>ling</w:delText>
                </w:r>
                <w:r w:rsidRPr="00F17035" w:rsidDel="00B155C8">
                  <w:rPr>
                    <w:sz w:val="20"/>
                    <w:lang w:val="en-IE"/>
                  </w:rPr>
                  <w:delText xml:space="preserve"> slot reservationCancel</w:delText>
                </w:r>
                <w:r w:rsidDel="00B155C8">
                  <w:rPr>
                    <w:sz w:val="20"/>
                    <w:lang w:val="en-IE"/>
                  </w:rPr>
                  <w:delText>ling</w:delText>
                </w:r>
                <w:r w:rsidRPr="00F17035" w:rsidDel="00B155C8">
                  <w:rPr>
                    <w:sz w:val="20"/>
                    <w:lang w:val="en-IE"/>
                  </w:rPr>
                  <w:delText xml:space="preserve"> slot reservation</w:delText>
                </w:r>
              </w:del>
            </w:ins>
          </w:p>
        </w:tc>
      </w:tr>
      <w:tr w:rsidR="00250195" w:rsidRPr="002937F1" w:rsidDel="00B155C8" w14:paraId="5EC03873" w14:textId="1A73EBC9" w:rsidTr="005B1C18">
        <w:trPr>
          <w:ins w:id="19258" w:author="Author"/>
          <w:del w:id="19259" w:author="Author"/>
        </w:trPr>
        <w:tc>
          <w:tcPr>
            <w:cnfStyle w:val="001000000000" w:firstRow="0" w:lastRow="0" w:firstColumn="1" w:lastColumn="0" w:oddVBand="0" w:evenVBand="0" w:oddHBand="0" w:evenHBand="0" w:firstRowFirstColumn="0" w:firstRowLastColumn="0" w:lastRowFirstColumn="0" w:lastRowLastColumn="0"/>
            <w:tcW w:w="1097" w:type="pct"/>
          </w:tcPr>
          <w:p w14:paraId="4CC3AC84" w14:textId="0C88318C" w:rsidR="00250195" w:rsidRPr="002937F1" w:rsidDel="00B155C8" w:rsidRDefault="00250195" w:rsidP="00250195">
            <w:pPr>
              <w:spacing w:before="120"/>
              <w:jc w:val="left"/>
              <w:rPr>
                <w:ins w:id="19260" w:author="Author"/>
                <w:del w:id="19261" w:author="Author"/>
                <w:rFonts w:cs="Arial"/>
                <w:sz w:val="20"/>
                <w:szCs w:val="20"/>
                <w:lang w:val="en-IE"/>
              </w:rPr>
            </w:pPr>
            <w:ins w:id="19262" w:author="Author">
              <w:del w:id="19263" w:author="Author">
                <w:r w:rsidRPr="002937F1" w:rsidDel="00B155C8">
                  <w:rPr>
                    <w:rFonts w:cs="Arial"/>
                    <w:sz w:val="20"/>
                    <w:szCs w:val="20"/>
                    <w:lang w:val="en-IE"/>
                  </w:rPr>
                  <w:delText>Json PathJson Path</w:delText>
                </w:r>
              </w:del>
            </w:ins>
          </w:p>
        </w:tc>
        <w:tc>
          <w:tcPr>
            <w:tcW w:w="3903" w:type="pct"/>
          </w:tcPr>
          <w:p w14:paraId="09BE25E3" w14:textId="67CF6573"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64" w:author="Author"/>
                <w:del w:id="19265" w:author="Author"/>
                <w:sz w:val="20"/>
                <w:lang w:val="en-IE"/>
              </w:rPr>
            </w:pPr>
            <w:ins w:id="19266" w:author="Author">
              <w:del w:id="1926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CANCELLINJG_SLOT_RESERVATION</w:delText>
                </w: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CANCELLINJG_SLOT_RESERVATION</w:delText>
                </w:r>
              </w:del>
            </w:ins>
          </w:p>
        </w:tc>
      </w:tr>
      <w:tr w:rsidR="00250195" w:rsidRPr="002937F1" w:rsidDel="00B155C8" w14:paraId="05422A49" w14:textId="3232FFC4" w:rsidTr="00F92F39">
        <w:trPr>
          <w:ins w:id="19268" w:author="Author"/>
          <w:del w:id="192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F427C75" w14:textId="02AD4EB4" w:rsidR="00250195" w:rsidRPr="002937F1" w:rsidDel="00B155C8" w:rsidRDefault="00250195" w:rsidP="00250195">
            <w:pPr>
              <w:spacing w:before="120"/>
              <w:jc w:val="left"/>
              <w:rPr>
                <w:ins w:id="19270" w:author="Author"/>
                <w:del w:id="19271" w:author="Author"/>
                <w:rFonts w:cs="Arial"/>
                <w:sz w:val="20"/>
                <w:szCs w:val="20"/>
                <w:lang w:val="en-IE"/>
              </w:rPr>
            </w:pPr>
            <w:ins w:id="19272" w:author="Author">
              <w:del w:id="19273" w:author="Author">
                <w:r w:rsidRPr="002937F1" w:rsidDel="00B155C8">
                  <w:rPr>
                    <w:rFonts w:cs="Arial"/>
                    <w:sz w:val="20"/>
                    <w:szCs w:val="20"/>
                    <w:lang w:val="en-IE"/>
                  </w:rPr>
                  <w:delText>Message (English)Message (English)</w:delText>
                </w:r>
              </w:del>
            </w:ins>
          </w:p>
        </w:tc>
        <w:tc>
          <w:tcPr>
            <w:tcW w:w="3903" w:type="pct"/>
            <w:tcBorders>
              <w:bottom w:val="single" w:sz="12" w:space="0" w:color="C00000"/>
            </w:tcBorders>
          </w:tcPr>
          <w:p w14:paraId="04AD3E78" w14:textId="18272E96"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74" w:author="Author"/>
                <w:del w:id="19275" w:author="Author"/>
                <w:sz w:val="20"/>
                <w:lang w:val="en-IE"/>
              </w:rPr>
            </w:pPr>
            <w:ins w:id="19276" w:author="Author">
              <w:del w:id="19277" w:author="Author">
                <w:r w:rsidRPr="00E73B40" w:rsidDel="00B155C8">
                  <w:rPr>
                    <w:sz w:val="20"/>
                    <w:lang w:val="en-IE"/>
                  </w:rPr>
                  <w:delText>It was not possible to cancel the previous slot reservations.It was not possible to cancel the previous slot reservations.</w:delText>
                </w:r>
              </w:del>
            </w:ins>
          </w:p>
        </w:tc>
      </w:tr>
      <w:tr w:rsidR="006228D3" w:rsidRPr="002937F1" w:rsidDel="00B155C8" w14:paraId="1E537DC9" w14:textId="0CA617E4" w:rsidTr="006228D3">
        <w:trPr>
          <w:ins w:id="19278" w:author="Author"/>
          <w:del w:id="1927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D7A7EB8" w14:textId="102B1808" w:rsidR="006228D3" w:rsidRPr="002937F1" w:rsidDel="00B155C8" w:rsidRDefault="006228D3" w:rsidP="006228D3">
            <w:pPr>
              <w:spacing w:before="120"/>
              <w:jc w:val="left"/>
              <w:rPr>
                <w:ins w:id="19280" w:author="Author"/>
                <w:del w:id="19281" w:author="Author"/>
                <w:rFonts w:cs="Arial"/>
                <w:sz w:val="20"/>
                <w:szCs w:val="20"/>
                <w:lang w:val="en-IE"/>
              </w:rPr>
            </w:pPr>
            <w:ins w:id="19282" w:author="Author">
              <w:del w:id="19283" w:author="Author">
                <w:r w:rsidRPr="002937F1" w:rsidDel="00B155C8">
                  <w:rPr>
                    <w:rFonts w:cs="Arial"/>
                    <w:sz w:val="20"/>
                    <w:szCs w:val="20"/>
                    <w:lang w:val="en-IE"/>
                  </w:rPr>
                  <w:delText>Message #</w:delText>
                </w:r>
              </w:del>
            </w:ins>
          </w:p>
        </w:tc>
        <w:tc>
          <w:tcPr>
            <w:tcW w:w="3903" w:type="pct"/>
            <w:tcBorders>
              <w:top w:val="single" w:sz="12" w:space="0" w:color="C00000"/>
            </w:tcBorders>
          </w:tcPr>
          <w:p w14:paraId="4F5C2DBD" w14:textId="6BB15210" w:rsidR="006228D3" w:rsidRPr="006228D3" w:rsidDel="00B155C8" w:rsidRDefault="006228D3"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84" w:author="Author"/>
                <w:del w:id="19285" w:author="Author"/>
                <w:i/>
                <w:sz w:val="20"/>
                <w:lang w:val="en-IE"/>
              </w:rPr>
            </w:pPr>
            <w:ins w:id="19286" w:author="Author">
              <w:del w:id="19287" w:author="Author">
                <w:r w:rsidRPr="006228D3" w:rsidDel="00B155C8">
                  <w:rPr>
                    <w:i/>
                    <w:sz w:val="20"/>
                    <w:lang w:val="en-IE"/>
                  </w:rPr>
                  <w:delText>EM_SAL_58</w:delText>
                </w:r>
              </w:del>
            </w:ins>
          </w:p>
        </w:tc>
      </w:tr>
      <w:tr w:rsidR="006228D3" w:rsidRPr="002937F1" w:rsidDel="00B155C8" w14:paraId="62E69237" w14:textId="7545995D" w:rsidTr="005B1C18">
        <w:trPr>
          <w:ins w:id="19288" w:author="Author"/>
          <w:del w:id="19289" w:author="Author"/>
        </w:trPr>
        <w:tc>
          <w:tcPr>
            <w:cnfStyle w:val="001000000000" w:firstRow="0" w:lastRow="0" w:firstColumn="1" w:lastColumn="0" w:oddVBand="0" w:evenVBand="0" w:oddHBand="0" w:evenHBand="0" w:firstRowFirstColumn="0" w:firstRowLastColumn="0" w:lastRowFirstColumn="0" w:lastRowLastColumn="0"/>
            <w:tcW w:w="1097" w:type="pct"/>
          </w:tcPr>
          <w:p w14:paraId="040D3E7F" w14:textId="2830E318" w:rsidR="006228D3" w:rsidRPr="002937F1" w:rsidDel="00B155C8" w:rsidRDefault="006228D3" w:rsidP="006228D3">
            <w:pPr>
              <w:spacing w:before="120"/>
              <w:jc w:val="left"/>
              <w:rPr>
                <w:ins w:id="19290" w:author="Author"/>
                <w:del w:id="19291" w:author="Author"/>
                <w:rFonts w:cs="Arial"/>
                <w:sz w:val="20"/>
                <w:szCs w:val="20"/>
                <w:lang w:val="en-IE"/>
              </w:rPr>
            </w:pPr>
            <w:ins w:id="19292" w:author="Author">
              <w:del w:id="19293" w:author="Author">
                <w:r w:rsidRPr="002937F1" w:rsidDel="00B155C8">
                  <w:rPr>
                    <w:rFonts w:cs="Arial"/>
                    <w:sz w:val="20"/>
                    <w:szCs w:val="20"/>
                    <w:lang w:val="en-IE"/>
                  </w:rPr>
                  <w:delText>Description</w:delText>
                </w:r>
              </w:del>
            </w:ins>
          </w:p>
        </w:tc>
        <w:tc>
          <w:tcPr>
            <w:tcW w:w="3903" w:type="pct"/>
          </w:tcPr>
          <w:p w14:paraId="0B2343A4" w14:textId="404D6C6E" w:rsidR="006228D3" w:rsidRPr="00E73B40" w:rsidDel="00B155C8" w:rsidRDefault="000F63B1"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94" w:author="Author"/>
                <w:del w:id="19295" w:author="Author"/>
                <w:sz w:val="20"/>
                <w:lang w:val="en-IE"/>
              </w:rPr>
            </w:pPr>
            <w:ins w:id="19296" w:author="Author">
              <w:del w:id="19297" w:author="Author">
                <w:r w:rsidDel="00B155C8">
                  <w:rPr>
                    <w:sz w:val="20"/>
                    <w:lang w:val="en-IE"/>
                  </w:rPr>
                  <w:delText>Message displayed if</w:delText>
                </w:r>
                <w:r w:rsidRPr="000F63B1" w:rsidDel="00B155C8">
                  <w:rPr>
                    <w:sz w:val="20"/>
                    <w:lang w:val="en-IE"/>
                  </w:rPr>
                  <w:delText xml:space="preserve"> the CLI given by the Customer is </w:delText>
                </w:r>
                <w:r w:rsidDel="00B155C8">
                  <w:rPr>
                    <w:sz w:val="20"/>
                    <w:lang w:val="en-IE"/>
                  </w:rPr>
                  <w:delText xml:space="preserve">not </w:delText>
                </w:r>
                <w:r w:rsidRPr="000F63B1" w:rsidDel="00B155C8">
                  <w:rPr>
                    <w:sz w:val="20"/>
                    <w:lang w:val="en-IE"/>
                  </w:rPr>
                  <w:delText>the same returned by feasibility</w:delText>
                </w:r>
              </w:del>
            </w:ins>
          </w:p>
        </w:tc>
      </w:tr>
      <w:tr w:rsidR="006228D3" w:rsidRPr="002937F1" w:rsidDel="00B155C8" w14:paraId="5499C1D6" w14:textId="3FD1318B" w:rsidTr="005B1C18">
        <w:trPr>
          <w:ins w:id="19298" w:author="Author"/>
          <w:del w:id="19299" w:author="Author"/>
        </w:trPr>
        <w:tc>
          <w:tcPr>
            <w:cnfStyle w:val="001000000000" w:firstRow="0" w:lastRow="0" w:firstColumn="1" w:lastColumn="0" w:oddVBand="0" w:evenVBand="0" w:oddHBand="0" w:evenHBand="0" w:firstRowFirstColumn="0" w:firstRowLastColumn="0" w:lastRowFirstColumn="0" w:lastRowLastColumn="0"/>
            <w:tcW w:w="1097" w:type="pct"/>
          </w:tcPr>
          <w:p w14:paraId="42842531" w14:textId="10D326DE" w:rsidR="006228D3" w:rsidRPr="002937F1" w:rsidDel="00B155C8" w:rsidRDefault="006228D3" w:rsidP="006228D3">
            <w:pPr>
              <w:spacing w:before="120"/>
              <w:jc w:val="left"/>
              <w:rPr>
                <w:ins w:id="19300" w:author="Author"/>
                <w:del w:id="19301" w:author="Author"/>
                <w:rFonts w:cs="Arial"/>
                <w:sz w:val="20"/>
                <w:szCs w:val="20"/>
                <w:lang w:val="en-IE"/>
              </w:rPr>
            </w:pPr>
            <w:ins w:id="19302" w:author="Author">
              <w:del w:id="19303" w:author="Author">
                <w:r w:rsidRPr="002937F1" w:rsidDel="00B155C8">
                  <w:rPr>
                    <w:rFonts w:cs="Arial"/>
                    <w:sz w:val="20"/>
                    <w:szCs w:val="20"/>
                    <w:lang w:val="en-IE"/>
                  </w:rPr>
                  <w:delText>Context</w:delText>
                </w:r>
              </w:del>
            </w:ins>
          </w:p>
        </w:tc>
        <w:tc>
          <w:tcPr>
            <w:tcW w:w="3903" w:type="pct"/>
          </w:tcPr>
          <w:p w14:paraId="6293A124" w14:textId="3FA53438" w:rsidR="006228D3" w:rsidRPr="00E73B40" w:rsidDel="00B155C8" w:rsidRDefault="000F63B1"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04" w:author="Author"/>
                <w:del w:id="19305" w:author="Author"/>
                <w:sz w:val="20"/>
                <w:lang w:val="en-IE"/>
              </w:rPr>
            </w:pPr>
            <w:ins w:id="19306" w:author="Author">
              <w:del w:id="19307" w:author="Author">
                <w:r w:rsidRPr="000F63B1" w:rsidDel="00B155C8">
                  <w:rPr>
                    <w:sz w:val="20"/>
                    <w:lang w:val="en-IE"/>
                  </w:rPr>
                  <w:delText>Wholesale line rental (WLR)</w:delText>
                </w:r>
              </w:del>
            </w:ins>
          </w:p>
        </w:tc>
      </w:tr>
      <w:tr w:rsidR="000F63B1" w:rsidRPr="002937F1" w:rsidDel="00B155C8" w14:paraId="033B3F36" w14:textId="5C840ABE" w:rsidTr="005B1C18">
        <w:trPr>
          <w:ins w:id="19308" w:author="Author"/>
          <w:del w:id="19309" w:author="Author"/>
        </w:trPr>
        <w:tc>
          <w:tcPr>
            <w:cnfStyle w:val="001000000000" w:firstRow="0" w:lastRow="0" w:firstColumn="1" w:lastColumn="0" w:oddVBand="0" w:evenVBand="0" w:oddHBand="0" w:evenHBand="0" w:firstRowFirstColumn="0" w:firstRowLastColumn="0" w:lastRowFirstColumn="0" w:lastRowLastColumn="0"/>
            <w:tcW w:w="1097" w:type="pct"/>
          </w:tcPr>
          <w:p w14:paraId="29AE0DD4" w14:textId="11B8E25E" w:rsidR="000F63B1" w:rsidRPr="002937F1" w:rsidDel="00B155C8" w:rsidRDefault="000F63B1" w:rsidP="000F63B1">
            <w:pPr>
              <w:spacing w:before="120"/>
              <w:jc w:val="left"/>
              <w:rPr>
                <w:ins w:id="19310" w:author="Author"/>
                <w:del w:id="19311" w:author="Author"/>
                <w:rFonts w:cs="Arial"/>
                <w:sz w:val="20"/>
                <w:szCs w:val="20"/>
                <w:lang w:val="en-IE"/>
              </w:rPr>
            </w:pPr>
            <w:ins w:id="19312" w:author="Author">
              <w:del w:id="19313" w:author="Author">
                <w:r w:rsidRPr="002937F1" w:rsidDel="00B155C8">
                  <w:rPr>
                    <w:rFonts w:cs="Arial"/>
                    <w:sz w:val="20"/>
                    <w:szCs w:val="20"/>
                    <w:lang w:val="en-IE"/>
                  </w:rPr>
                  <w:delText>Json Path</w:delText>
                </w:r>
              </w:del>
            </w:ins>
          </w:p>
        </w:tc>
        <w:tc>
          <w:tcPr>
            <w:tcW w:w="3903" w:type="pct"/>
          </w:tcPr>
          <w:p w14:paraId="155544C0" w14:textId="501BFB49" w:rsidR="000F63B1" w:rsidRPr="00E73B40" w:rsidDel="00B155C8" w:rsidRDefault="000F63B1" w:rsidP="000F63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14" w:author="Author"/>
                <w:del w:id="19315" w:author="Author"/>
                <w:sz w:val="20"/>
                <w:lang w:val="en-IE"/>
              </w:rPr>
            </w:pPr>
            <w:ins w:id="19316" w:author="Author">
              <w:del w:id="1931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DIFFERENT_CLI_NUMBER</w:delText>
                </w:r>
              </w:del>
            </w:ins>
          </w:p>
        </w:tc>
      </w:tr>
      <w:tr w:rsidR="00C15473" w:rsidRPr="002937F1" w:rsidDel="00B155C8" w14:paraId="3803B567" w14:textId="56EB4610" w:rsidTr="006228D3">
        <w:trPr>
          <w:ins w:id="19318" w:author="Author"/>
          <w:del w:id="193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2F4BCB5" w14:textId="300038BE" w:rsidR="00C15473" w:rsidRPr="002937F1" w:rsidDel="00B155C8" w:rsidRDefault="00C15473" w:rsidP="00C15473">
            <w:pPr>
              <w:spacing w:before="120"/>
              <w:jc w:val="left"/>
              <w:rPr>
                <w:ins w:id="19320" w:author="Author"/>
                <w:del w:id="19321" w:author="Author"/>
                <w:rFonts w:cs="Arial"/>
                <w:sz w:val="20"/>
                <w:szCs w:val="20"/>
                <w:lang w:val="en-IE"/>
              </w:rPr>
            </w:pPr>
            <w:ins w:id="19322" w:author="Author">
              <w:del w:id="1932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1F8272C" w14:textId="63DE0178"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24" w:author="Author"/>
                <w:del w:id="19325" w:author="Author"/>
                <w:sz w:val="20"/>
                <w:lang w:val="en-IE"/>
              </w:rPr>
            </w:pPr>
            <w:ins w:id="19326" w:author="Author">
              <w:del w:id="19327" w:author="Author">
                <w:r w:rsidDel="00B155C8">
                  <w:rPr>
                    <w:sz w:val="20"/>
                    <w:lang w:val="en-IE"/>
                  </w:rPr>
                  <w:delText xml:space="preserve">The telephone number (CLI) given by the Customer is not the same returned by feasibility check {number}. Please validate. The telephone number (CLI) given by the Customer is not the same returned by feasibility check {number}. Please validate. </w:delText>
                </w:r>
              </w:del>
            </w:ins>
          </w:p>
        </w:tc>
      </w:tr>
      <w:tr w:rsidR="000F63B1" w:rsidRPr="002937F1" w:rsidDel="00B155C8" w14:paraId="4F069DDF" w14:textId="1D3DA355" w:rsidTr="006228D3">
        <w:trPr>
          <w:ins w:id="19328" w:author="Author"/>
          <w:del w:id="1932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073E63B" w14:textId="609C7861" w:rsidR="000F63B1" w:rsidRPr="002937F1" w:rsidDel="00B155C8" w:rsidRDefault="000F63B1" w:rsidP="000F63B1">
            <w:pPr>
              <w:spacing w:before="120"/>
              <w:jc w:val="left"/>
              <w:rPr>
                <w:ins w:id="19330" w:author="Author"/>
                <w:del w:id="19331" w:author="Author"/>
                <w:rFonts w:cs="Arial"/>
                <w:sz w:val="20"/>
                <w:szCs w:val="20"/>
                <w:lang w:val="en-IE"/>
              </w:rPr>
            </w:pPr>
            <w:ins w:id="19332" w:author="Author">
              <w:del w:id="19333" w:author="Author">
                <w:r w:rsidRPr="002937F1" w:rsidDel="00B155C8">
                  <w:rPr>
                    <w:rFonts w:cs="Arial"/>
                    <w:sz w:val="20"/>
                    <w:szCs w:val="20"/>
                    <w:lang w:val="en-IE"/>
                  </w:rPr>
                  <w:delText>Message #</w:delText>
                </w:r>
              </w:del>
            </w:ins>
          </w:p>
        </w:tc>
        <w:tc>
          <w:tcPr>
            <w:tcW w:w="3903" w:type="pct"/>
            <w:tcBorders>
              <w:top w:val="single" w:sz="12" w:space="0" w:color="C00000"/>
            </w:tcBorders>
          </w:tcPr>
          <w:p w14:paraId="19543875" w14:textId="6D9F8EFE" w:rsidR="000F63B1" w:rsidRPr="006228D3" w:rsidDel="00B155C8" w:rsidRDefault="000F63B1" w:rsidP="000F63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34" w:author="Author"/>
                <w:del w:id="19335" w:author="Author"/>
                <w:i/>
                <w:sz w:val="20"/>
                <w:lang w:val="en-IE"/>
              </w:rPr>
            </w:pPr>
            <w:ins w:id="19336" w:author="Author">
              <w:del w:id="19337" w:author="Author">
                <w:r w:rsidRPr="006228D3" w:rsidDel="00B155C8">
                  <w:rPr>
                    <w:i/>
                    <w:sz w:val="20"/>
                    <w:lang w:val="en-IE"/>
                  </w:rPr>
                  <w:delText>EM_SAL_59</w:delText>
                </w:r>
              </w:del>
            </w:ins>
          </w:p>
        </w:tc>
      </w:tr>
      <w:tr w:rsidR="000F63B1" w:rsidRPr="002937F1" w:rsidDel="00B155C8" w14:paraId="74249244" w14:textId="48836091" w:rsidTr="005B1C18">
        <w:trPr>
          <w:ins w:id="19338" w:author="Author"/>
          <w:del w:id="19339" w:author="Author"/>
        </w:trPr>
        <w:tc>
          <w:tcPr>
            <w:cnfStyle w:val="001000000000" w:firstRow="0" w:lastRow="0" w:firstColumn="1" w:lastColumn="0" w:oddVBand="0" w:evenVBand="0" w:oddHBand="0" w:evenHBand="0" w:firstRowFirstColumn="0" w:firstRowLastColumn="0" w:lastRowFirstColumn="0" w:lastRowLastColumn="0"/>
            <w:tcW w:w="1097" w:type="pct"/>
          </w:tcPr>
          <w:p w14:paraId="4BE344C9" w14:textId="4E9FD520" w:rsidR="000F63B1" w:rsidRPr="002937F1" w:rsidDel="00B155C8" w:rsidRDefault="000F63B1" w:rsidP="000F63B1">
            <w:pPr>
              <w:spacing w:before="120"/>
              <w:jc w:val="left"/>
              <w:rPr>
                <w:ins w:id="19340" w:author="Author"/>
                <w:del w:id="19341" w:author="Author"/>
                <w:rFonts w:cs="Arial"/>
                <w:sz w:val="20"/>
                <w:szCs w:val="20"/>
                <w:lang w:val="en-IE"/>
              </w:rPr>
            </w:pPr>
            <w:ins w:id="19342" w:author="Author">
              <w:del w:id="19343" w:author="Author">
                <w:r w:rsidRPr="002937F1" w:rsidDel="00B155C8">
                  <w:rPr>
                    <w:rFonts w:cs="Arial"/>
                    <w:sz w:val="20"/>
                    <w:szCs w:val="20"/>
                    <w:lang w:val="en-IE"/>
                  </w:rPr>
                  <w:delText>Description</w:delText>
                </w:r>
              </w:del>
            </w:ins>
          </w:p>
        </w:tc>
        <w:tc>
          <w:tcPr>
            <w:tcW w:w="3903" w:type="pct"/>
          </w:tcPr>
          <w:p w14:paraId="68D2A583" w14:textId="37E0DCCC" w:rsidR="000F63B1"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44" w:author="Author"/>
                <w:del w:id="19345" w:author="Author"/>
                <w:sz w:val="20"/>
                <w:lang w:val="en-IE"/>
              </w:rPr>
            </w:pPr>
            <w:ins w:id="19346" w:author="Author">
              <w:del w:id="19347" w:author="Author">
                <w:r w:rsidDel="00B155C8">
                  <w:rPr>
                    <w:sz w:val="20"/>
                    <w:lang w:val="en-IE"/>
                  </w:rPr>
                  <w:delText xml:space="preserve">Message displayed if an </w:delText>
                </w:r>
                <w:r w:rsidRPr="00357509" w:rsidDel="00B155C8">
                  <w:rPr>
                    <w:sz w:val="20"/>
                    <w:lang w:val="en-IE"/>
                  </w:rPr>
                  <w:delText xml:space="preserve">error </w:delText>
                </w:r>
                <w:r w:rsidDel="00B155C8">
                  <w:rPr>
                    <w:sz w:val="20"/>
                    <w:lang w:val="en-IE"/>
                  </w:rPr>
                  <w:delText xml:space="preserve">occurs </w:delText>
                </w:r>
                <w:r w:rsidRPr="00357509" w:rsidDel="00B155C8">
                  <w:rPr>
                    <w:sz w:val="20"/>
                    <w:lang w:val="en-IE"/>
                  </w:rPr>
                  <w:delText>while getting the WLR PSTN Features</w:delText>
                </w:r>
              </w:del>
            </w:ins>
          </w:p>
        </w:tc>
      </w:tr>
      <w:tr w:rsidR="00357509" w:rsidRPr="002937F1" w:rsidDel="00B155C8" w14:paraId="17D06005" w14:textId="17AD60BE" w:rsidTr="005B1C18">
        <w:trPr>
          <w:ins w:id="19348" w:author="Author"/>
          <w:del w:id="19349" w:author="Author"/>
        </w:trPr>
        <w:tc>
          <w:tcPr>
            <w:cnfStyle w:val="001000000000" w:firstRow="0" w:lastRow="0" w:firstColumn="1" w:lastColumn="0" w:oddVBand="0" w:evenVBand="0" w:oddHBand="0" w:evenHBand="0" w:firstRowFirstColumn="0" w:firstRowLastColumn="0" w:lastRowFirstColumn="0" w:lastRowLastColumn="0"/>
            <w:tcW w:w="1097" w:type="pct"/>
          </w:tcPr>
          <w:p w14:paraId="3A0C2853" w14:textId="23D19318" w:rsidR="00357509" w:rsidRPr="002937F1" w:rsidDel="00B155C8" w:rsidRDefault="00357509" w:rsidP="00357509">
            <w:pPr>
              <w:spacing w:before="120"/>
              <w:jc w:val="left"/>
              <w:rPr>
                <w:ins w:id="19350" w:author="Author"/>
                <w:del w:id="19351" w:author="Author"/>
                <w:rFonts w:cs="Arial"/>
                <w:sz w:val="20"/>
                <w:szCs w:val="20"/>
                <w:lang w:val="en-IE"/>
              </w:rPr>
            </w:pPr>
            <w:ins w:id="19352" w:author="Author">
              <w:del w:id="19353" w:author="Author">
                <w:r w:rsidRPr="002937F1" w:rsidDel="00B155C8">
                  <w:rPr>
                    <w:rFonts w:cs="Arial"/>
                    <w:sz w:val="20"/>
                    <w:szCs w:val="20"/>
                    <w:lang w:val="en-IE"/>
                  </w:rPr>
                  <w:delText>Context</w:delText>
                </w:r>
              </w:del>
            </w:ins>
          </w:p>
        </w:tc>
        <w:tc>
          <w:tcPr>
            <w:tcW w:w="3903" w:type="pct"/>
          </w:tcPr>
          <w:p w14:paraId="7F73C819" w14:textId="73A4E335"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54" w:author="Author"/>
                <w:del w:id="19355" w:author="Author"/>
                <w:sz w:val="20"/>
                <w:lang w:val="en-IE"/>
              </w:rPr>
            </w:pPr>
            <w:ins w:id="19356" w:author="Author">
              <w:del w:id="19357" w:author="Author">
                <w:r w:rsidRPr="00357509" w:rsidDel="00B155C8">
                  <w:rPr>
                    <w:sz w:val="20"/>
                    <w:lang w:val="en-IE"/>
                  </w:rPr>
                  <w:delText>Ancillary Services</w:delText>
                </w:r>
                <w:r w:rsidDel="00B155C8">
                  <w:rPr>
                    <w:sz w:val="20"/>
                    <w:lang w:val="en-IE"/>
                  </w:rPr>
                  <w:delText xml:space="preserve"> – Catalogue</w:delText>
                </w:r>
              </w:del>
            </w:ins>
          </w:p>
        </w:tc>
      </w:tr>
      <w:tr w:rsidR="00357509" w:rsidRPr="002937F1" w:rsidDel="00B155C8" w14:paraId="47BDB824" w14:textId="25D8BC0A" w:rsidTr="005B1C18">
        <w:trPr>
          <w:ins w:id="19358" w:author="Author"/>
          <w:del w:id="19359" w:author="Author"/>
        </w:trPr>
        <w:tc>
          <w:tcPr>
            <w:cnfStyle w:val="001000000000" w:firstRow="0" w:lastRow="0" w:firstColumn="1" w:lastColumn="0" w:oddVBand="0" w:evenVBand="0" w:oddHBand="0" w:evenHBand="0" w:firstRowFirstColumn="0" w:firstRowLastColumn="0" w:lastRowFirstColumn="0" w:lastRowLastColumn="0"/>
            <w:tcW w:w="1097" w:type="pct"/>
          </w:tcPr>
          <w:p w14:paraId="300059E3" w14:textId="4D105700" w:rsidR="00357509" w:rsidRPr="002937F1" w:rsidDel="00B155C8" w:rsidRDefault="00357509" w:rsidP="00357509">
            <w:pPr>
              <w:spacing w:before="120"/>
              <w:jc w:val="left"/>
              <w:rPr>
                <w:ins w:id="19360" w:author="Author"/>
                <w:del w:id="19361" w:author="Author"/>
                <w:rFonts w:cs="Arial"/>
                <w:sz w:val="20"/>
                <w:szCs w:val="20"/>
                <w:lang w:val="en-IE"/>
              </w:rPr>
            </w:pPr>
            <w:ins w:id="19362" w:author="Author">
              <w:del w:id="19363" w:author="Author">
                <w:r w:rsidRPr="002937F1" w:rsidDel="00B155C8">
                  <w:rPr>
                    <w:rFonts w:cs="Arial"/>
                    <w:sz w:val="20"/>
                    <w:szCs w:val="20"/>
                    <w:lang w:val="en-IE"/>
                  </w:rPr>
                  <w:delText>Json Path</w:delText>
                </w:r>
              </w:del>
            </w:ins>
          </w:p>
        </w:tc>
        <w:tc>
          <w:tcPr>
            <w:tcW w:w="3903" w:type="pct"/>
          </w:tcPr>
          <w:p w14:paraId="18852A8A" w14:textId="1E510926"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64" w:author="Author"/>
                <w:del w:id="19365" w:author="Author"/>
                <w:sz w:val="20"/>
                <w:lang w:val="en-IE"/>
              </w:rPr>
            </w:pPr>
            <w:ins w:id="19366" w:author="Author">
              <w:del w:id="1936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GETTING_WLR_PSTN</w:delText>
                </w:r>
              </w:del>
            </w:ins>
          </w:p>
        </w:tc>
      </w:tr>
      <w:tr w:rsidR="00C15473" w:rsidRPr="002937F1" w:rsidDel="00B155C8" w14:paraId="15F52535" w14:textId="7AC58B16" w:rsidTr="006228D3">
        <w:trPr>
          <w:ins w:id="19368" w:author="Author"/>
          <w:del w:id="193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44E05E8" w14:textId="0D916F7F" w:rsidR="00C15473" w:rsidRPr="002937F1" w:rsidDel="00B155C8" w:rsidRDefault="00C15473" w:rsidP="00C15473">
            <w:pPr>
              <w:spacing w:before="120"/>
              <w:jc w:val="left"/>
              <w:rPr>
                <w:ins w:id="19370" w:author="Author"/>
                <w:del w:id="19371" w:author="Author"/>
                <w:rFonts w:cs="Arial"/>
                <w:sz w:val="20"/>
                <w:szCs w:val="20"/>
                <w:lang w:val="en-IE"/>
              </w:rPr>
            </w:pPr>
            <w:ins w:id="19372" w:author="Author">
              <w:del w:id="1937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0458466" w14:textId="31F40DE3"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74" w:author="Author"/>
                <w:del w:id="19375" w:author="Author"/>
                <w:sz w:val="20"/>
                <w:lang w:val="en-IE"/>
              </w:rPr>
            </w:pPr>
            <w:ins w:id="19376" w:author="Author">
              <w:del w:id="19377" w:author="Author">
                <w:r w:rsidDel="00B155C8">
                  <w:rPr>
                    <w:sz w:val="20"/>
                    <w:lang w:val="en-IE"/>
                  </w:rPr>
                  <w:delText>An error occurred while getting the WLR PSTN Features. Please try again.An error occurred while getting the WLR PSTN Features. Please try again.</w:delText>
                </w:r>
              </w:del>
            </w:ins>
          </w:p>
        </w:tc>
      </w:tr>
      <w:tr w:rsidR="00357509" w:rsidRPr="002937F1" w:rsidDel="00B155C8" w14:paraId="67043E23" w14:textId="309A06AB" w:rsidTr="006228D3">
        <w:trPr>
          <w:ins w:id="19378" w:author="Author"/>
          <w:del w:id="1937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E886CCD" w14:textId="4E098303" w:rsidR="00357509" w:rsidRPr="002937F1" w:rsidDel="00B155C8" w:rsidRDefault="00357509" w:rsidP="00357509">
            <w:pPr>
              <w:spacing w:before="120"/>
              <w:jc w:val="left"/>
              <w:rPr>
                <w:ins w:id="19380" w:author="Author"/>
                <w:del w:id="19381" w:author="Author"/>
                <w:rFonts w:cs="Arial"/>
                <w:sz w:val="20"/>
                <w:szCs w:val="20"/>
                <w:lang w:val="en-IE"/>
              </w:rPr>
            </w:pPr>
            <w:ins w:id="19382" w:author="Author">
              <w:del w:id="19383" w:author="Author">
                <w:r w:rsidRPr="002937F1" w:rsidDel="00B155C8">
                  <w:rPr>
                    <w:rFonts w:cs="Arial"/>
                    <w:sz w:val="20"/>
                    <w:szCs w:val="20"/>
                    <w:lang w:val="en-IE"/>
                  </w:rPr>
                  <w:delText>Message #</w:delText>
                </w:r>
              </w:del>
            </w:ins>
          </w:p>
        </w:tc>
        <w:tc>
          <w:tcPr>
            <w:tcW w:w="3903" w:type="pct"/>
            <w:tcBorders>
              <w:top w:val="single" w:sz="12" w:space="0" w:color="C00000"/>
            </w:tcBorders>
          </w:tcPr>
          <w:p w14:paraId="62C2D222" w14:textId="7222801E" w:rsidR="00357509" w:rsidRPr="006228D3"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84" w:author="Author"/>
                <w:del w:id="19385" w:author="Author"/>
                <w:i/>
                <w:sz w:val="20"/>
                <w:lang w:val="en-IE"/>
              </w:rPr>
            </w:pPr>
            <w:ins w:id="19386" w:author="Author">
              <w:del w:id="19387" w:author="Author">
                <w:r w:rsidRPr="006228D3" w:rsidDel="00B155C8">
                  <w:rPr>
                    <w:i/>
                    <w:sz w:val="20"/>
                    <w:lang w:val="en-IE"/>
                  </w:rPr>
                  <w:delText>EM_SAL_60</w:delText>
                </w:r>
              </w:del>
            </w:ins>
          </w:p>
        </w:tc>
      </w:tr>
      <w:tr w:rsidR="00357509" w:rsidRPr="002937F1" w:rsidDel="00B155C8" w14:paraId="666BD5D4" w14:textId="01489DA1" w:rsidTr="005B1C18">
        <w:trPr>
          <w:ins w:id="19388" w:author="Author"/>
          <w:del w:id="19389" w:author="Author"/>
        </w:trPr>
        <w:tc>
          <w:tcPr>
            <w:cnfStyle w:val="001000000000" w:firstRow="0" w:lastRow="0" w:firstColumn="1" w:lastColumn="0" w:oddVBand="0" w:evenVBand="0" w:oddHBand="0" w:evenHBand="0" w:firstRowFirstColumn="0" w:firstRowLastColumn="0" w:lastRowFirstColumn="0" w:lastRowLastColumn="0"/>
            <w:tcW w:w="1097" w:type="pct"/>
          </w:tcPr>
          <w:p w14:paraId="28D0B21D" w14:textId="0841D140" w:rsidR="00357509" w:rsidRPr="002937F1" w:rsidDel="00B155C8" w:rsidRDefault="00357509" w:rsidP="00357509">
            <w:pPr>
              <w:spacing w:before="120"/>
              <w:jc w:val="left"/>
              <w:rPr>
                <w:ins w:id="19390" w:author="Author"/>
                <w:del w:id="19391" w:author="Author"/>
                <w:rFonts w:cs="Arial"/>
                <w:sz w:val="20"/>
                <w:szCs w:val="20"/>
                <w:lang w:val="en-IE"/>
              </w:rPr>
            </w:pPr>
            <w:ins w:id="19392" w:author="Author">
              <w:del w:id="19393" w:author="Author">
                <w:r w:rsidRPr="002937F1" w:rsidDel="00B155C8">
                  <w:rPr>
                    <w:rFonts w:cs="Arial"/>
                    <w:sz w:val="20"/>
                    <w:szCs w:val="20"/>
                    <w:lang w:val="en-IE"/>
                  </w:rPr>
                  <w:delText>Description</w:delText>
                </w:r>
              </w:del>
            </w:ins>
          </w:p>
        </w:tc>
        <w:tc>
          <w:tcPr>
            <w:tcW w:w="3903" w:type="pct"/>
          </w:tcPr>
          <w:p w14:paraId="694DBD80" w14:textId="41660131"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94" w:author="Author"/>
                <w:del w:id="19395" w:author="Author"/>
                <w:sz w:val="20"/>
                <w:lang w:val="en-IE"/>
              </w:rPr>
            </w:pPr>
            <w:ins w:id="19396" w:author="Author">
              <w:del w:id="19397" w:author="Author">
                <w:r w:rsidDel="00B155C8">
                  <w:rPr>
                    <w:sz w:val="20"/>
                    <w:lang w:val="en-IE"/>
                  </w:rPr>
                  <w:delText>Message displayed if the customer has pending orders on ordering</w:delText>
                </w:r>
              </w:del>
            </w:ins>
          </w:p>
        </w:tc>
      </w:tr>
      <w:tr w:rsidR="00357509" w:rsidRPr="002937F1" w:rsidDel="00B155C8" w14:paraId="7DB53D0B" w14:textId="65BA0164" w:rsidTr="005B1C18">
        <w:trPr>
          <w:ins w:id="19398" w:author="Author"/>
          <w:del w:id="19399" w:author="Author"/>
        </w:trPr>
        <w:tc>
          <w:tcPr>
            <w:cnfStyle w:val="001000000000" w:firstRow="0" w:lastRow="0" w:firstColumn="1" w:lastColumn="0" w:oddVBand="0" w:evenVBand="0" w:oddHBand="0" w:evenHBand="0" w:firstRowFirstColumn="0" w:firstRowLastColumn="0" w:lastRowFirstColumn="0" w:lastRowLastColumn="0"/>
            <w:tcW w:w="1097" w:type="pct"/>
          </w:tcPr>
          <w:p w14:paraId="51F7094B" w14:textId="307A59C6" w:rsidR="00357509" w:rsidRPr="002937F1" w:rsidDel="00B155C8" w:rsidRDefault="00357509" w:rsidP="00357509">
            <w:pPr>
              <w:spacing w:before="120"/>
              <w:jc w:val="left"/>
              <w:rPr>
                <w:ins w:id="19400" w:author="Author"/>
                <w:del w:id="19401" w:author="Author"/>
                <w:rFonts w:cs="Arial"/>
                <w:sz w:val="20"/>
                <w:szCs w:val="20"/>
                <w:lang w:val="en-IE"/>
              </w:rPr>
            </w:pPr>
            <w:ins w:id="19402" w:author="Author">
              <w:del w:id="19403" w:author="Author">
                <w:r w:rsidRPr="002937F1" w:rsidDel="00B155C8">
                  <w:rPr>
                    <w:rFonts w:cs="Arial"/>
                    <w:sz w:val="20"/>
                    <w:szCs w:val="20"/>
                    <w:lang w:val="en-IE"/>
                  </w:rPr>
                  <w:delText>Context</w:delText>
                </w:r>
              </w:del>
            </w:ins>
          </w:p>
        </w:tc>
        <w:tc>
          <w:tcPr>
            <w:tcW w:w="3903" w:type="pct"/>
          </w:tcPr>
          <w:p w14:paraId="0D2C75F0" w14:textId="13D4CC9B"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04" w:author="Author"/>
                <w:del w:id="19405" w:author="Author"/>
                <w:sz w:val="20"/>
                <w:lang w:val="en-IE"/>
              </w:rPr>
            </w:pPr>
            <w:ins w:id="19406" w:author="Author">
              <w:del w:id="19407" w:author="Author">
                <w:r w:rsidRPr="000F63B1" w:rsidDel="00B155C8">
                  <w:rPr>
                    <w:sz w:val="20"/>
                    <w:lang w:val="en-IE"/>
                  </w:rPr>
                  <w:delText>Get Pending Orders</w:delText>
                </w:r>
              </w:del>
            </w:ins>
          </w:p>
        </w:tc>
      </w:tr>
      <w:tr w:rsidR="00357509" w:rsidRPr="002937F1" w:rsidDel="00B155C8" w14:paraId="472054B4" w14:textId="051C28BE" w:rsidTr="005B1C18">
        <w:trPr>
          <w:ins w:id="19408" w:author="Author"/>
          <w:del w:id="19409" w:author="Author"/>
        </w:trPr>
        <w:tc>
          <w:tcPr>
            <w:cnfStyle w:val="001000000000" w:firstRow="0" w:lastRow="0" w:firstColumn="1" w:lastColumn="0" w:oddVBand="0" w:evenVBand="0" w:oddHBand="0" w:evenHBand="0" w:firstRowFirstColumn="0" w:firstRowLastColumn="0" w:lastRowFirstColumn="0" w:lastRowLastColumn="0"/>
            <w:tcW w:w="1097" w:type="pct"/>
          </w:tcPr>
          <w:p w14:paraId="2CF3CC6D" w14:textId="09484CF1" w:rsidR="00357509" w:rsidRPr="002937F1" w:rsidDel="00B155C8" w:rsidRDefault="00357509" w:rsidP="00357509">
            <w:pPr>
              <w:spacing w:before="120"/>
              <w:jc w:val="left"/>
              <w:rPr>
                <w:ins w:id="19410" w:author="Author"/>
                <w:del w:id="19411" w:author="Author"/>
                <w:rFonts w:cs="Arial"/>
                <w:sz w:val="20"/>
                <w:szCs w:val="20"/>
                <w:lang w:val="en-IE"/>
              </w:rPr>
            </w:pPr>
            <w:ins w:id="19412" w:author="Author">
              <w:del w:id="19413" w:author="Author">
                <w:r w:rsidRPr="002937F1" w:rsidDel="00B155C8">
                  <w:rPr>
                    <w:rFonts w:cs="Arial"/>
                    <w:sz w:val="20"/>
                    <w:szCs w:val="20"/>
                    <w:lang w:val="en-IE"/>
                  </w:rPr>
                  <w:delText>Json Path</w:delText>
                </w:r>
              </w:del>
            </w:ins>
          </w:p>
        </w:tc>
        <w:tc>
          <w:tcPr>
            <w:tcW w:w="3903" w:type="pct"/>
          </w:tcPr>
          <w:p w14:paraId="1FF64E23" w14:textId="22FDFE94"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14" w:author="Author"/>
                <w:del w:id="19415" w:author="Author"/>
                <w:sz w:val="20"/>
                <w:lang w:val="en-IE"/>
              </w:rPr>
            </w:pPr>
            <w:ins w:id="19416" w:author="Author">
              <w:del w:id="1941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OMS_PENDING_ORDERS</w:delText>
                </w:r>
              </w:del>
            </w:ins>
          </w:p>
        </w:tc>
      </w:tr>
      <w:tr w:rsidR="00C15473" w:rsidRPr="002937F1" w:rsidDel="00B155C8" w14:paraId="65603E6B" w14:textId="744D2055" w:rsidTr="001F28CC">
        <w:trPr>
          <w:ins w:id="19418" w:author="Author"/>
          <w:del w:id="194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5E5BE0" w14:textId="3CAA685E" w:rsidR="00C15473" w:rsidRPr="002937F1" w:rsidDel="00B155C8" w:rsidRDefault="00C15473" w:rsidP="00C15473">
            <w:pPr>
              <w:spacing w:before="120"/>
              <w:jc w:val="left"/>
              <w:rPr>
                <w:ins w:id="19420" w:author="Author"/>
                <w:del w:id="19421" w:author="Author"/>
                <w:rFonts w:cs="Arial"/>
                <w:sz w:val="20"/>
                <w:szCs w:val="20"/>
                <w:lang w:val="en-IE"/>
              </w:rPr>
            </w:pPr>
            <w:ins w:id="19422" w:author="Author">
              <w:del w:id="1942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4F77C16" w14:textId="575F0B9B"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24" w:author="Author"/>
                <w:del w:id="19425" w:author="Author"/>
                <w:sz w:val="20"/>
                <w:lang w:val="en-IE"/>
              </w:rPr>
            </w:pPr>
            <w:ins w:id="19426" w:author="Author">
              <w:del w:id="19427" w:author="Author">
                <w:r w:rsidDel="00B155C8">
                  <w:rPr>
                    <w:sz w:val="20"/>
                    <w:lang w:val="en-IE"/>
                  </w:rPr>
                  <w:delText>The customer has pending orders in ordering side. The process cannot continueThe customer has pending orders in ordering side. The process cannot continue</w:delText>
                </w:r>
              </w:del>
            </w:ins>
          </w:p>
        </w:tc>
      </w:tr>
      <w:tr w:rsidR="001F28CC" w:rsidRPr="002937F1" w:rsidDel="00B155C8" w14:paraId="3F010C88" w14:textId="0D2C90E2" w:rsidTr="001F28CC">
        <w:trPr>
          <w:ins w:id="19428" w:author="Author"/>
          <w:del w:id="1942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D0E26F4" w14:textId="653E709D" w:rsidR="001F28CC" w:rsidRPr="002937F1" w:rsidDel="00B155C8" w:rsidRDefault="001F28CC" w:rsidP="001F28CC">
            <w:pPr>
              <w:spacing w:before="120"/>
              <w:jc w:val="left"/>
              <w:rPr>
                <w:ins w:id="19430" w:author="Author"/>
                <w:del w:id="19431" w:author="Author"/>
                <w:rFonts w:cs="Arial"/>
                <w:sz w:val="20"/>
                <w:szCs w:val="20"/>
                <w:lang w:val="en-IE"/>
              </w:rPr>
            </w:pPr>
            <w:ins w:id="19432" w:author="Author">
              <w:del w:id="19433" w:author="Author">
                <w:r w:rsidRPr="002937F1" w:rsidDel="00B155C8">
                  <w:rPr>
                    <w:rFonts w:cs="Arial"/>
                    <w:sz w:val="20"/>
                    <w:szCs w:val="20"/>
                    <w:lang w:val="en-IE"/>
                  </w:rPr>
                  <w:delText>Message #</w:delText>
                </w:r>
              </w:del>
            </w:ins>
          </w:p>
        </w:tc>
        <w:tc>
          <w:tcPr>
            <w:tcW w:w="3903" w:type="pct"/>
            <w:tcBorders>
              <w:top w:val="single" w:sz="12" w:space="0" w:color="C00000"/>
            </w:tcBorders>
          </w:tcPr>
          <w:p w14:paraId="52F93F5F" w14:textId="19813720"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34" w:author="Author"/>
                <w:del w:id="19435" w:author="Author"/>
                <w:sz w:val="20"/>
                <w:lang w:val="en-IE"/>
              </w:rPr>
            </w:pPr>
            <w:ins w:id="19436" w:author="Author">
              <w:del w:id="19437" w:author="Author">
                <w:r w:rsidRPr="006228D3" w:rsidDel="00B155C8">
                  <w:rPr>
                    <w:i/>
                    <w:sz w:val="20"/>
                    <w:lang w:val="en-IE"/>
                  </w:rPr>
                  <w:delText>EM_SAL_</w:delText>
                </w:r>
                <w:r w:rsidDel="00B155C8">
                  <w:rPr>
                    <w:i/>
                    <w:sz w:val="20"/>
                    <w:lang w:val="en-IE"/>
                  </w:rPr>
                  <w:delText>61</w:delText>
                </w:r>
              </w:del>
            </w:ins>
          </w:p>
        </w:tc>
      </w:tr>
      <w:tr w:rsidR="001F28CC" w:rsidRPr="002937F1" w:rsidDel="00B155C8" w14:paraId="23CFCD60" w14:textId="26F7402D" w:rsidTr="005B1C18">
        <w:trPr>
          <w:ins w:id="19438" w:author="Author"/>
          <w:del w:id="19439" w:author="Author"/>
        </w:trPr>
        <w:tc>
          <w:tcPr>
            <w:cnfStyle w:val="001000000000" w:firstRow="0" w:lastRow="0" w:firstColumn="1" w:lastColumn="0" w:oddVBand="0" w:evenVBand="0" w:oddHBand="0" w:evenHBand="0" w:firstRowFirstColumn="0" w:firstRowLastColumn="0" w:lastRowFirstColumn="0" w:lastRowLastColumn="0"/>
            <w:tcW w:w="1097" w:type="pct"/>
          </w:tcPr>
          <w:p w14:paraId="5D7E9E44" w14:textId="12E95C0D" w:rsidR="001F28CC" w:rsidRPr="002937F1" w:rsidDel="00B155C8" w:rsidRDefault="001F28CC" w:rsidP="001F28CC">
            <w:pPr>
              <w:spacing w:before="120"/>
              <w:jc w:val="left"/>
              <w:rPr>
                <w:ins w:id="19440" w:author="Author"/>
                <w:del w:id="19441" w:author="Author"/>
                <w:rFonts w:cs="Arial"/>
                <w:sz w:val="20"/>
                <w:szCs w:val="20"/>
                <w:lang w:val="en-IE"/>
              </w:rPr>
            </w:pPr>
            <w:ins w:id="19442" w:author="Author">
              <w:del w:id="19443" w:author="Author">
                <w:r w:rsidRPr="002937F1" w:rsidDel="00B155C8">
                  <w:rPr>
                    <w:rFonts w:cs="Arial"/>
                    <w:sz w:val="20"/>
                    <w:szCs w:val="20"/>
                    <w:lang w:val="en-IE"/>
                  </w:rPr>
                  <w:delText>Description</w:delText>
                </w:r>
              </w:del>
            </w:ins>
          </w:p>
        </w:tc>
        <w:tc>
          <w:tcPr>
            <w:tcW w:w="3903" w:type="pct"/>
          </w:tcPr>
          <w:p w14:paraId="5D8A75A3" w14:textId="4DC202EE"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44" w:author="Author"/>
                <w:del w:id="19445" w:author="Author"/>
                <w:sz w:val="20"/>
                <w:lang w:val="en-IE"/>
              </w:rPr>
            </w:pPr>
            <w:ins w:id="19446" w:author="Author">
              <w:del w:id="19447" w:author="Author">
                <w:r w:rsidDel="00B155C8">
                  <w:rPr>
                    <w:sz w:val="20"/>
                    <w:lang w:val="en-IE"/>
                  </w:rPr>
                  <w:delText>Message displayed if an error occurs while creating an order</w:delText>
                </w:r>
              </w:del>
            </w:ins>
          </w:p>
        </w:tc>
      </w:tr>
      <w:tr w:rsidR="001F28CC" w:rsidRPr="002937F1" w:rsidDel="00B155C8" w14:paraId="3785E032" w14:textId="22371209" w:rsidTr="005B1C18">
        <w:trPr>
          <w:ins w:id="19448" w:author="Author"/>
          <w:del w:id="19449" w:author="Author"/>
        </w:trPr>
        <w:tc>
          <w:tcPr>
            <w:cnfStyle w:val="001000000000" w:firstRow="0" w:lastRow="0" w:firstColumn="1" w:lastColumn="0" w:oddVBand="0" w:evenVBand="0" w:oddHBand="0" w:evenHBand="0" w:firstRowFirstColumn="0" w:firstRowLastColumn="0" w:lastRowFirstColumn="0" w:lastRowLastColumn="0"/>
            <w:tcW w:w="1097" w:type="pct"/>
          </w:tcPr>
          <w:p w14:paraId="533B5245" w14:textId="3846A799" w:rsidR="001F28CC" w:rsidRPr="002937F1" w:rsidDel="00B155C8" w:rsidRDefault="001F28CC" w:rsidP="001F28CC">
            <w:pPr>
              <w:spacing w:before="120"/>
              <w:jc w:val="left"/>
              <w:rPr>
                <w:ins w:id="19450" w:author="Author"/>
                <w:del w:id="19451" w:author="Author"/>
                <w:rFonts w:cs="Arial"/>
                <w:sz w:val="20"/>
                <w:szCs w:val="20"/>
                <w:lang w:val="en-IE"/>
              </w:rPr>
            </w:pPr>
            <w:ins w:id="19452" w:author="Author">
              <w:del w:id="19453" w:author="Author">
                <w:r w:rsidRPr="002937F1" w:rsidDel="00B155C8">
                  <w:rPr>
                    <w:rFonts w:cs="Arial"/>
                    <w:sz w:val="20"/>
                    <w:szCs w:val="20"/>
                    <w:lang w:val="en-IE"/>
                  </w:rPr>
                  <w:delText>Context</w:delText>
                </w:r>
              </w:del>
            </w:ins>
          </w:p>
        </w:tc>
        <w:tc>
          <w:tcPr>
            <w:tcW w:w="3903" w:type="pct"/>
          </w:tcPr>
          <w:p w14:paraId="25CFFF67" w14:textId="55E08ABB"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54" w:author="Author"/>
                <w:del w:id="19455" w:author="Author"/>
                <w:sz w:val="20"/>
                <w:lang w:val="en-IE"/>
              </w:rPr>
            </w:pPr>
            <w:ins w:id="19456" w:author="Author">
              <w:del w:id="19457" w:author="Author">
                <w:r w:rsidDel="00B155C8">
                  <w:rPr>
                    <w:sz w:val="20"/>
                    <w:lang w:val="en-IE"/>
                  </w:rPr>
                  <w:delText>Create</w:delText>
                </w:r>
                <w:r w:rsidRPr="000F63B1" w:rsidDel="00B155C8">
                  <w:rPr>
                    <w:sz w:val="20"/>
                    <w:lang w:val="en-IE"/>
                  </w:rPr>
                  <w:delText xml:space="preserve"> Pending Orders</w:delText>
                </w:r>
              </w:del>
            </w:ins>
          </w:p>
        </w:tc>
      </w:tr>
      <w:tr w:rsidR="001F28CC" w:rsidRPr="002937F1" w:rsidDel="00B155C8" w14:paraId="6C64292B" w14:textId="38FF41BD" w:rsidTr="005B1C18">
        <w:trPr>
          <w:ins w:id="19458" w:author="Author"/>
          <w:del w:id="19459" w:author="Author"/>
        </w:trPr>
        <w:tc>
          <w:tcPr>
            <w:cnfStyle w:val="001000000000" w:firstRow="0" w:lastRow="0" w:firstColumn="1" w:lastColumn="0" w:oddVBand="0" w:evenVBand="0" w:oddHBand="0" w:evenHBand="0" w:firstRowFirstColumn="0" w:firstRowLastColumn="0" w:lastRowFirstColumn="0" w:lastRowLastColumn="0"/>
            <w:tcW w:w="1097" w:type="pct"/>
          </w:tcPr>
          <w:p w14:paraId="4BC5F83E" w14:textId="79BDE19B" w:rsidR="001F28CC" w:rsidRPr="002937F1" w:rsidDel="00B155C8" w:rsidRDefault="001F28CC" w:rsidP="001F28CC">
            <w:pPr>
              <w:spacing w:before="120"/>
              <w:jc w:val="left"/>
              <w:rPr>
                <w:ins w:id="19460" w:author="Author"/>
                <w:del w:id="19461" w:author="Author"/>
                <w:rFonts w:cs="Arial"/>
                <w:sz w:val="20"/>
                <w:szCs w:val="20"/>
                <w:lang w:val="en-IE"/>
              </w:rPr>
            </w:pPr>
            <w:ins w:id="19462" w:author="Author">
              <w:del w:id="19463" w:author="Author">
                <w:r w:rsidRPr="002937F1" w:rsidDel="00B155C8">
                  <w:rPr>
                    <w:rFonts w:cs="Arial"/>
                    <w:sz w:val="20"/>
                    <w:szCs w:val="20"/>
                    <w:lang w:val="en-IE"/>
                  </w:rPr>
                  <w:delText>Json Path</w:delText>
                </w:r>
              </w:del>
            </w:ins>
          </w:p>
        </w:tc>
        <w:tc>
          <w:tcPr>
            <w:tcW w:w="3903" w:type="pct"/>
          </w:tcPr>
          <w:p w14:paraId="04D14C2E" w14:textId="690D2988"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64" w:author="Author"/>
                <w:del w:id="19465" w:author="Author"/>
                <w:sz w:val="20"/>
                <w:lang w:val="en-IE"/>
              </w:rPr>
            </w:pPr>
            <w:ins w:id="19466" w:author="Author">
              <w:del w:id="1946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R="002D24DE" w:rsidDel="00B155C8">
                  <w:rPr>
                    <w:rFonts w:cs="Arial"/>
                    <w:sz w:val="20"/>
                    <w:szCs w:val="20"/>
                    <w:lang w:val="en-IE"/>
                  </w:rPr>
                  <w:delText>O</w:delText>
                </w:r>
                <w:r w:rsidDel="00B155C8">
                  <w:rPr>
                    <w:rFonts w:cs="Arial"/>
                    <w:sz w:val="20"/>
                    <w:szCs w:val="20"/>
                    <w:lang w:val="en-IE"/>
                  </w:rPr>
                  <w:delText>MS_CREATING_ORDER</w:delText>
                </w:r>
              </w:del>
            </w:ins>
          </w:p>
        </w:tc>
      </w:tr>
      <w:tr w:rsidR="00C15473" w:rsidRPr="002937F1" w:rsidDel="00B155C8" w14:paraId="65AD2A23" w14:textId="08B31413" w:rsidTr="00A86D55">
        <w:trPr>
          <w:ins w:id="19468" w:author="Author"/>
          <w:del w:id="194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A8929B" w14:textId="47E74677" w:rsidR="00C15473" w:rsidRPr="002937F1" w:rsidDel="00B155C8" w:rsidRDefault="00C15473" w:rsidP="00C15473">
            <w:pPr>
              <w:spacing w:before="120"/>
              <w:jc w:val="left"/>
              <w:rPr>
                <w:ins w:id="19470" w:author="Author"/>
                <w:del w:id="19471" w:author="Author"/>
                <w:rFonts w:cs="Arial"/>
                <w:sz w:val="20"/>
                <w:szCs w:val="20"/>
                <w:lang w:val="en-IE"/>
              </w:rPr>
            </w:pPr>
            <w:ins w:id="19472" w:author="Author">
              <w:del w:id="1947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2D0CF8AF" w14:textId="64E6E383"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74" w:author="Author"/>
                <w:del w:id="19475" w:author="Author"/>
                <w:sz w:val="20"/>
                <w:lang w:val="en-IE"/>
              </w:rPr>
            </w:pPr>
            <w:ins w:id="19476" w:author="Author">
              <w:del w:id="19477" w:author="Author">
                <w:r w:rsidDel="00B155C8">
                  <w:rPr>
                    <w:sz w:val="20"/>
                    <w:lang w:val="en-IE"/>
                  </w:rPr>
                  <w:delText>An error occurred while creating an order. Please try again.</w:delText>
                </w:r>
                <w:r w:rsidRPr="001F28CC" w:rsidDel="00B155C8">
                  <w:rPr>
                    <w:sz w:val="20"/>
                    <w:lang w:val="en-IE"/>
                  </w:rPr>
                  <w:delText>An error occurred while creating an order. Please try again.</w:delText>
                </w:r>
              </w:del>
            </w:ins>
          </w:p>
        </w:tc>
      </w:tr>
      <w:tr w:rsidR="00A86D55" w:rsidRPr="002937F1" w:rsidDel="00B155C8" w14:paraId="73EC332C" w14:textId="052E85D6" w:rsidTr="00A86D55">
        <w:trPr>
          <w:ins w:id="19478" w:author="Author"/>
          <w:del w:id="1947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5DEA57" w14:textId="36E1D426" w:rsidR="00A86D55" w:rsidRPr="002937F1" w:rsidDel="00B155C8" w:rsidRDefault="00A86D55" w:rsidP="00A86D55">
            <w:pPr>
              <w:spacing w:before="120"/>
              <w:jc w:val="left"/>
              <w:rPr>
                <w:ins w:id="19480" w:author="Author"/>
                <w:del w:id="19481" w:author="Author"/>
                <w:rFonts w:cs="Arial"/>
                <w:sz w:val="20"/>
                <w:szCs w:val="20"/>
                <w:lang w:val="en-IE"/>
              </w:rPr>
            </w:pPr>
            <w:ins w:id="19482" w:author="Author">
              <w:del w:id="19483" w:author="Author">
                <w:r w:rsidRPr="002937F1" w:rsidDel="00B155C8">
                  <w:rPr>
                    <w:rFonts w:cs="Arial"/>
                    <w:sz w:val="20"/>
                    <w:szCs w:val="20"/>
                    <w:lang w:val="en-IE"/>
                  </w:rPr>
                  <w:delText>Message #</w:delText>
                </w:r>
              </w:del>
            </w:ins>
          </w:p>
        </w:tc>
        <w:tc>
          <w:tcPr>
            <w:tcW w:w="3903" w:type="pct"/>
            <w:tcBorders>
              <w:top w:val="single" w:sz="12" w:space="0" w:color="C00000"/>
            </w:tcBorders>
          </w:tcPr>
          <w:p w14:paraId="5DF3FADF" w14:textId="2ED0392F" w:rsidR="00A86D55" w:rsidRPr="00C15473" w:rsidDel="00B155C8" w:rsidRDefault="00A86D55" w:rsidP="00A86D5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84" w:author="Author"/>
                <w:del w:id="19485" w:author="Author"/>
                <w:i/>
                <w:sz w:val="20"/>
                <w:lang w:val="en-IE"/>
              </w:rPr>
            </w:pPr>
            <w:ins w:id="19486" w:author="Author">
              <w:del w:id="19487" w:author="Author">
                <w:r w:rsidRPr="00C15473" w:rsidDel="00B155C8">
                  <w:rPr>
                    <w:i/>
                    <w:sz w:val="20"/>
                    <w:lang w:val="en-IE"/>
                  </w:rPr>
                  <w:delText>EM_SAL_62</w:delText>
                </w:r>
              </w:del>
            </w:ins>
          </w:p>
        </w:tc>
      </w:tr>
      <w:tr w:rsidR="00C15473" w:rsidRPr="002937F1" w:rsidDel="00B155C8" w14:paraId="78006A80" w14:textId="02D8FC37" w:rsidTr="005B1C18">
        <w:trPr>
          <w:ins w:id="19488" w:author="Author"/>
          <w:del w:id="19489" w:author="Author"/>
        </w:trPr>
        <w:tc>
          <w:tcPr>
            <w:cnfStyle w:val="001000000000" w:firstRow="0" w:lastRow="0" w:firstColumn="1" w:lastColumn="0" w:oddVBand="0" w:evenVBand="0" w:oddHBand="0" w:evenHBand="0" w:firstRowFirstColumn="0" w:firstRowLastColumn="0" w:lastRowFirstColumn="0" w:lastRowLastColumn="0"/>
            <w:tcW w:w="1097" w:type="pct"/>
          </w:tcPr>
          <w:p w14:paraId="477409FB" w14:textId="44EC4CE7" w:rsidR="00C15473" w:rsidRPr="002937F1" w:rsidDel="00B155C8" w:rsidRDefault="00C15473" w:rsidP="00C15473">
            <w:pPr>
              <w:spacing w:before="120"/>
              <w:jc w:val="left"/>
              <w:rPr>
                <w:ins w:id="19490" w:author="Author"/>
                <w:del w:id="19491" w:author="Author"/>
                <w:rFonts w:cs="Arial"/>
                <w:sz w:val="20"/>
                <w:szCs w:val="20"/>
                <w:lang w:val="en-IE"/>
              </w:rPr>
            </w:pPr>
            <w:ins w:id="19492" w:author="Author">
              <w:del w:id="19493" w:author="Author">
                <w:r w:rsidRPr="002937F1" w:rsidDel="00B155C8">
                  <w:rPr>
                    <w:rFonts w:cs="Arial"/>
                    <w:sz w:val="20"/>
                    <w:szCs w:val="20"/>
                    <w:lang w:val="en-IE"/>
                  </w:rPr>
                  <w:delText>Description</w:delText>
                </w:r>
              </w:del>
            </w:ins>
          </w:p>
        </w:tc>
        <w:tc>
          <w:tcPr>
            <w:tcW w:w="3903" w:type="pct"/>
          </w:tcPr>
          <w:p w14:paraId="49AFCAB5" w14:textId="1F4706B4"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94" w:author="Author"/>
                <w:del w:id="19495" w:author="Author"/>
                <w:sz w:val="20"/>
                <w:lang w:val="en-IE"/>
              </w:rPr>
            </w:pPr>
            <w:ins w:id="19496" w:author="Author">
              <w:del w:id="19497" w:author="Author">
                <w:r w:rsidDel="00B155C8">
                  <w:rPr>
                    <w:sz w:val="20"/>
                    <w:lang w:val="en-IE"/>
                  </w:rPr>
                  <w:delText xml:space="preserve">Message displayed if the </w:delText>
                </w:r>
                <w:r w:rsidRPr="00C15473" w:rsidDel="00B155C8">
                  <w:rPr>
                    <w:sz w:val="20"/>
                    <w:lang w:val="en-IE"/>
                  </w:rPr>
                  <w:delText xml:space="preserve">port-in code </w:delText>
                </w:r>
                <w:r w:rsidDel="00B155C8">
                  <w:rPr>
                    <w:sz w:val="20"/>
                    <w:lang w:val="en-IE"/>
                  </w:rPr>
                  <w:delText>is not correct</w:delText>
                </w:r>
              </w:del>
            </w:ins>
          </w:p>
        </w:tc>
      </w:tr>
      <w:tr w:rsidR="00C15473" w:rsidRPr="002937F1" w:rsidDel="00B155C8" w14:paraId="245AFDCB" w14:textId="79F0E653" w:rsidTr="005B1C18">
        <w:trPr>
          <w:ins w:id="19498" w:author="Author"/>
          <w:del w:id="19499" w:author="Author"/>
        </w:trPr>
        <w:tc>
          <w:tcPr>
            <w:cnfStyle w:val="001000000000" w:firstRow="0" w:lastRow="0" w:firstColumn="1" w:lastColumn="0" w:oddVBand="0" w:evenVBand="0" w:oddHBand="0" w:evenHBand="0" w:firstRowFirstColumn="0" w:firstRowLastColumn="0" w:lastRowFirstColumn="0" w:lastRowLastColumn="0"/>
            <w:tcW w:w="1097" w:type="pct"/>
          </w:tcPr>
          <w:p w14:paraId="4302AE28" w14:textId="7DB65C86" w:rsidR="00C15473" w:rsidRPr="002937F1" w:rsidDel="00B155C8" w:rsidRDefault="00C15473" w:rsidP="00C15473">
            <w:pPr>
              <w:spacing w:before="120"/>
              <w:jc w:val="left"/>
              <w:rPr>
                <w:ins w:id="19500" w:author="Author"/>
                <w:del w:id="19501" w:author="Author"/>
                <w:rFonts w:cs="Arial"/>
                <w:sz w:val="20"/>
                <w:szCs w:val="20"/>
                <w:lang w:val="en-IE"/>
              </w:rPr>
            </w:pPr>
            <w:ins w:id="19502" w:author="Author">
              <w:del w:id="19503" w:author="Author">
                <w:r w:rsidRPr="002937F1" w:rsidDel="00B155C8">
                  <w:rPr>
                    <w:rFonts w:cs="Arial"/>
                    <w:sz w:val="20"/>
                    <w:szCs w:val="20"/>
                    <w:lang w:val="en-IE"/>
                  </w:rPr>
                  <w:delText>Context</w:delText>
                </w:r>
              </w:del>
            </w:ins>
          </w:p>
        </w:tc>
        <w:tc>
          <w:tcPr>
            <w:tcW w:w="3903" w:type="pct"/>
          </w:tcPr>
          <w:p w14:paraId="58DFFF89" w14:textId="57372770"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04" w:author="Author"/>
                <w:del w:id="19505" w:author="Author"/>
                <w:sz w:val="20"/>
                <w:lang w:val="en-IE"/>
              </w:rPr>
            </w:pPr>
            <w:ins w:id="19506" w:author="Author">
              <w:del w:id="19507" w:author="Author">
                <w:r w:rsidRPr="00C15473" w:rsidDel="00B155C8">
                  <w:rPr>
                    <w:sz w:val="20"/>
                    <w:lang w:val="en-IE"/>
                  </w:rPr>
                  <w:delText>Generate port-in code</w:delText>
                </w:r>
              </w:del>
            </w:ins>
          </w:p>
        </w:tc>
      </w:tr>
      <w:tr w:rsidR="00C15473" w:rsidRPr="002937F1" w:rsidDel="00B155C8" w14:paraId="1801B033" w14:textId="4467B70A" w:rsidTr="005B1C18">
        <w:trPr>
          <w:ins w:id="19508" w:author="Author"/>
          <w:del w:id="19509" w:author="Author"/>
        </w:trPr>
        <w:tc>
          <w:tcPr>
            <w:cnfStyle w:val="001000000000" w:firstRow="0" w:lastRow="0" w:firstColumn="1" w:lastColumn="0" w:oddVBand="0" w:evenVBand="0" w:oddHBand="0" w:evenHBand="0" w:firstRowFirstColumn="0" w:firstRowLastColumn="0" w:lastRowFirstColumn="0" w:lastRowLastColumn="0"/>
            <w:tcW w:w="1097" w:type="pct"/>
          </w:tcPr>
          <w:p w14:paraId="51C7121D" w14:textId="6B6680C1" w:rsidR="00C15473" w:rsidRPr="002937F1" w:rsidDel="00B155C8" w:rsidRDefault="00C15473" w:rsidP="00C15473">
            <w:pPr>
              <w:spacing w:before="120"/>
              <w:jc w:val="left"/>
              <w:rPr>
                <w:ins w:id="19510" w:author="Author"/>
                <w:del w:id="19511" w:author="Author"/>
                <w:rFonts w:cs="Arial"/>
                <w:sz w:val="20"/>
                <w:szCs w:val="20"/>
                <w:lang w:val="en-IE"/>
              </w:rPr>
            </w:pPr>
            <w:ins w:id="19512" w:author="Author">
              <w:del w:id="19513" w:author="Author">
                <w:r w:rsidRPr="002937F1" w:rsidDel="00B155C8">
                  <w:rPr>
                    <w:rFonts w:cs="Arial"/>
                    <w:sz w:val="20"/>
                    <w:szCs w:val="20"/>
                    <w:lang w:val="en-IE"/>
                  </w:rPr>
                  <w:delText>Json Path</w:delText>
                </w:r>
              </w:del>
            </w:ins>
          </w:p>
        </w:tc>
        <w:tc>
          <w:tcPr>
            <w:tcW w:w="3903" w:type="pct"/>
          </w:tcPr>
          <w:p w14:paraId="5D0EB34E" w14:textId="6408E5E0"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14" w:author="Author"/>
                <w:del w:id="19515" w:author="Author"/>
                <w:sz w:val="20"/>
                <w:lang w:val="en-IE"/>
              </w:rPr>
            </w:pPr>
            <w:ins w:id="19516" w:author="Author">
              <w:del w:id="1951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PORTIN_CODES_NO_MATCH</w:delText>
                </w:r>
              </w:del>
            </w:ins>
          </w:p>
        </w:tc>
      </w:tr>
      <w:tr w:rsidR="00C15473" w:rsidRPr="002937F1" w:rsidDel="00B155C8" w14:paraId="2120ED6D" w14:textId="5210C963" w:rsidTr="00A86D55">
        <w:trPr>
          <w:ins w:id="19518" w:author="Author"/>
          <w:del w:id="195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3D1477B" w14:textId="6003E3EA" w:rsidR="00C15473" w:rsidRPr="002937F1" w:rsidDel="00B155C8" w:rsidRDefault="00C15473" w:rsidP="00C15473">
            <w:pPr>
              <w:spacing w:before="120"/>
              <w:jc w:val="left"/>
              <w:rPr>
                <w:ins w:id="19520" w:author="Author"/>
                <w:del w:id="19521" w:author="Author"/>
                <w:rFonts w:cs="Arial"/>
                <w:sz w:val="20"/>
                <w:szCs w:val="20"/>
                <w:lang w:val="en-IE"/>
              </w:rPr>
            </w:pPr>
            <w:ins w:id="19522" w:author="Author">
              <w:del w:id="1952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EB000F0" w14:textId="2475B0EA"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24" w:author="Author"/>
                <w:del w:id="19525" w:author="Author"/>
                <w:sz w:val="20"/>
                <w:lang w:val="en-IE"/>
              </w:rPr>
            </w:pPr>
            <w:ins w:id="19526" w:author="Author">
              <w:del w:id="19527" w:author="Author">
                <w:r w:rsidDel="00B155C8">
                  <w:rPr>
                    <w:sz w:val="20"/>
                    <w:lang w:val="en-IE"/>
                  </w:rPr>
                  <w:delText>The code given by the Customer does not match the one generated. Please confirm again.The code given by the Customer does not match the one generated. Please confirm again.</w:delText>
                </w:r>
              </w:del>
            </w:ins>
          </w:p>
        </w:tc>
      </w:tr>
      <w:tr w:rsidR="00C15473" w:rsidRPr="002937F1" w:rsidDel="00B155C8" w14:paraId="2B6889E6" w14:textId="2B1906B3" w:rsidTr="00A86D55">
        <w:trPr>
          <w:ins w:id="19528" w:author="Author"/>
          <w:del w:id="1952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DE8596" w14:textId="5D7335BA" w:rsidR="00C15473" w:rsidRPr="002937F1" w:rsidDel="00B155C8" w:rsidRDefault="00C15473" w:rsidP="00C15473">
            <w:pPr>
              <w:spacing w:before="120"/>
              <w:jc w:val="left"/>
              <w:rPr>
                <w:ins w:id="19530" w:author="Author"/>
                <w:del w:id="19531" w:author="Author"/>
                <w:rFonts w:cs="Arial"/>
                <w:sz w:val="20"/>
                <w:szCs w:val="20"/>
                <w:lang w:val="en-IE"/>
              </w:rPr>
            </w:pPr>
            <w:ins w:id="19532" w:author="Author">
              <w:del w:id="19533" w:author="Author">
                <w:r w:rsidRPr="002937F1" w:rsidDel="00B155C8">
                  <w:rPr>
                    <w:rFonts w:cs="Arial"/>
                    <w:sz w:val="20"/>
                    <w:szCs w:val="20"/>
                    <w:lang w:val="en-IE"/>
                  </w:rPr>
                  <w:delText>Message #</w:delText>
                </w:r>
              </w:del>
            </w:ins>
          </w:p>
        </w:tc>
        <w:tc>
          <w:tcPr>
            <w:tcW w:w="3903" w:type="pct"/>
            <w:tcBorders>
              <w:top w:val="single" w:sz="12" w:space="0" w:color="C00000"/>
            </w:tcBorders>
          </w:tcPr>
          <w:p w14:paraId="7CB79F55" w14:textId="7F6043E1" w:rsidR="00C15473" w:rsidRP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34" w:author="Author"/>
                <w:del w:id="19535" w:author="Author"/>
                <w:i/>
                <w:sz w:val="20"/>
                <w:lang w:val="en-IE"/>
              </w:rPr>
            </w:pPr>
            <w:ins w:id="19536" w:author="Author">
              <w:del w:id="19537" w:author="Author">
                <w:r w:rsidRPr="00C15473" w:rsidDel="00B155C8">
                  <w:rPr>
                    <w:i/>
                    <w:sz w:val="20"/>
                    <w:lang w:val="en-IE"/>
                  </w:rPr>
                  <w:delText>EM_SAL_63</w:delText>
                </w:r>
              </w:del>
            </w:ins>
          </w:p>
        </w:tc>
      </w:tr>
      <w:tr w:rsidR="00C15473" w:rsidRPr="002937F1" w:rsidDel="00B155C8" w14:paraId="6D31025A" w14:textId="4F9FBAFD" w:rsidTr="005B1C18">
        <w:trPr>
          <w:ins w:id="19538" w:author="Author"/>
          <w:del w:id="19539" w:author="Author"/>
        </w:trPr>
        <w:tc>
          <w:tcPr>
            <w:cnfStyle w:val="001000000000" w:firstRow="0" w:lastRow="0" w:firstColumn="1" w:lastColumn="0" w:oddVBand="0" w:evenVBand="0" w:oddHBand="0" w:evenHBand="0" w:firstRowFirstColumn="0" w:firstRowLastColumn="0" w:lastRowFirstColumn="0" w:lastRowLastColumn="0"/>
            <w:tcW w:w="1097" w:type="pct"/>
          </w:tcPr>
          <w:p w14:paraId="647F0682" w14:textId="251994FF" w:rsidR="00C15473" w:rsidRPr="002937F1" w:rsidDel="00B155C8" w:rsidRDefault="00C15473" w:rsidP="00C15473">
            <w:pPr>
              <w:spacing w:before="120"/>
              <w:jc w:val="left"/>
              <w:rPr>
                <w:ins w:id="19540" w:author="Author"/>
                <w:del w:id="19541" w:author="Author"/>
                <w:rFonts w:cs="Arial"/>
                <w:sz w:val="20"/>
                <w:szCs w:val="20"/>
                <w:lang w:val="en-IE"/>
              </w:rPr>
            </w:pPr>
            <w:ins w:id="19542" w:author="Author">
              <w:del w:id="19543" w:author="Author">
                <w:r w:rsidRPr="002937F1" w:rsidDel="00B155C8">
                  <w:rPr>
                    <w:rFonts w:cs="Arial"/>
                    <w:sz w:val="20"/>
                    <w:szCs w:val="20"/>
                    <w:lang w:val="en-IE"/>
                  </w:rPr>
                  <w:delText>Description</w:delText>
                </w:r>
              </w:del>
            </w:ins>
          </w:p>
        </w:tc>
        <w:tc>
          <w:tcPr>
            <w:tcW w:w="3903" w:type="pct"/>
          </w:tcPr>
          <w:p w14:paraId="78298DC7" w14:textId="6A7618BB"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44" w:author="Author"/>
                <w:del w:id="19545" w:author="Author"/>
                <w:sz w:val="20"/>
                <w:lang w:val="en-IE"/>
              </w:rPr>
            </w:pPr>
            <w:ins w:id="19546" w:author="Author">
              <w:del w:id="19547" w:author="Author">
                <w:r w:rsidDel="00B155C8">
                  <w:rPr>
                    <w:sz w:val="20"/>
                    <w:lang w:val="en-IE"/>
                  </w:rPr>
                  <w:delText xml:space="preserve">Message displayed if the portability component is enabled and the </w:delText>
                </w:r>
                <w:r w:rsidRPr="00C15473" w:rsidDel="00B155C8">
                  <w:rPr>
                    <w:sz w:val="20"/>
                    <w:lang w:val="en-IE"/>
                  </w:rPr>
                  <w:delText xml:space="preserve">port-in code </w:delText>
                </w:r>
                <w:r w:rsidDel="00B155C8">
                  <w:rPr>
                    <w:sz w:val="20"/>
                    <w:lang w:val="en-IE"/>
                  </w:rPr>
                  <w:delText>has not been inserted</w:delText>
                </w:r>
              </w:del>
            </w:ins>
          </w:p>
        </w:tc>
      </w:tr>
      <w:tr w:rsidR="00C15473" w:rsidRPr="002937F1" w:rsidDel="00B155C8" w14:paraId="12B5BE1C" w14:textId="21E3B557" w:rsidTr="005B1C18">
        <w:trPr>
          <w:ins w:id="19548" w:author="Author"/>
          <w:del w:id="19549" w:author="Author"/>
        </w:trPr>
        <w:tc>
          <w:tcPr>
            <w:cnfStyle w:val="001000000000" w:firstRow="0" w:lastRow="0" w:firstColumn="1" w:lastColumn="0" w:oddVBand="0" w:evenVBand="0" w:oddHBand="0" w:evenHBand="0" w:firstRowFirstColumn="0" w:firstRowLastColumn="0" w:lastRowFirstColumn="0" w:lastRowLastColumn="0"/>
            <w:tcW w:w="1097" w:type="pct"/>
          </w:tcPr>
          <w:p w14:paraId="0C3428AA" w14:textId="3D304DF2" w:rsidR="00C15473" w:rsidRPr="002937F1" w:rsidDel="00B155C8" w:rsidRDefault="00C15473" w:rsidP="00C15473">
            <w:pPr>
              <w:spacing w:before="120"/>
              <w:jc w:val="left"/>
              <w:rPr>
                <w:ins w:id="19550" w:author="Author"/>
                <w:del w:id="19551" w:author="Author"/>
                <w:rFonts w:cs="Arial"/>
                <w:sz w:val="20"/>
                <w:szCs w:val="20"/>
                <w:lang w:val="en-IE"/>
              </w:rPr>
            </w:pPr>
            <w:ins w:id="19552" w:author="Author">
              <w:del w:id="19553" w:author="Author">
                <w:r w:rsidRPr="002937F1" w:rsidDel="00B155C8">
                  <w:rPr>
                    <w:rFonts w:cs="Arial"/>
                    <w:sz w:val="20"/>
                    <w:szCs w:val="20"/>
                    <w:lang w:val="en-IE"/>
                  </w:rPr>
                  <w:delText>Context</w:delText>
                </w:r>
              </w:del>
            </w:ins>
          </w:p>
        </w:tc>
        <w:tc>
          <w:tcPr>
            <w:tcW w:w="3903" w:type="pct"/>
          </w:tcPr>
          <w:p w14:paraId="4808BFE0" w14:textId="6EBB48C6"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54" w:author="Author"/>
                <w:del w:id="19555" w:author="Author"/>
                <w:sz w:val="20"/>
                <w:lang w:val="en-IE"/>
              </w:rPr>
            </w:pPr>
            <w:ins w:id="19556" w:author="Author">
              <w:del w:id="19557" w:author="Author">
                <w:r w:rsidRPr="00C15473" w:rsidDel="00B155C8">
                  <w:rPr>
                    <w:sz w:val="20"/>
                    <w:lang w:val="en-IE"/>
                  </w:rPr>
                  <w:delText>Generate port-in code</w:delText>
                </w:r>
              </w:del>
            </w:ins>
          </w:p>
        </w:tc>
      </w:tr>
      <w:tr w:rsidR="00C15473" w:rsidRPr="002937F1" w:rsidDel="00B155C8" w14:paraId="0312DF15" w14:textId="7B373448" w:rsidTr="005B1C18">
        <w:trPr>
          <w:ins w:id="19558" w:author="Author"/>
          <w:del w:id="19559" w:author="Author"/>
        </w:trPr>
        <w:tc>
          <w:tcPr>
            <w:cnfStyle w:val="001000000000" w:firstRow="0" w:lastRow="0" w:firstColumn="1" w:lastColumn="0" w:oddVBand="0" w:evenVBand="0" w:oddHBand="0" w:evenHBand="0" w:firstRowFirstColumn="0" w:firstRowLastColumn="0" w:lastRowFirstColumn="0" w:lastRowLastColumn="0"/>
            <w:tcW w:w="1097" w:type="pct"/>
          </w:tcPr>
          <w:p w14:paraId="614AE175" w14:textId="0B5FE098" w:rsidR="00C15473" w:rsidRPr="002937F1" w:rsidDel="00B155C8" w:rsidRDefault="00C15473" w:rsidP="00C15473">
            <w:pPr>
              <w:spacing w:before="120"/>
              <w:jc w:val="left"/>
              <w:rPr>
                <w:ins w:id="19560" w:author="Author"/>
                <w:del w:id="19561" w:author="Author"/>
                <w:rFonts w:cs="Arial"/>
                <w:sz w:val="20"/>
                <w:szCs w:val="20"/>
                <w:lang w:val="en-IE"/>
              </w:rPr>
            </w:pPr>
            <w:ins w:id="19562" w:author="Author">
              <w:del w:id="19563" w:author="Author">
                <w:r w:rsidRPr="002937F1" w:rsidDel="00B155C8">
                  <w:rPr>
                    <w:rFonts w:cs="Arial"/>
                    <w:sz w:val="20"/>
                    <w:szCs w:val="20"/>
                    <w:lang w:val="en-IE"/>
                  </w:rPr>
                  <w:delText>Json Path</w:delText>
                </w:r>
              </w:del>
            </w:ins>
          </w:p>
        </w:tc>
        <w:tc>
          <w:tcPr>
            <w:tcW w:w="3903" w:type="pct"/>
          </w:tcPr>
          <w:p w14:paraId="10B82291" w14:textId="6C89BD7C"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64" w:author="Author"/>
                <w:del w:id="19565" w:author="Author"/>
                <w:sz w:val="20"/>
                <w:lang w:val="en-IE"/>
              </w:rPr>
            </w:pPr>
            <w:ins w:id="19566" w:author="Author">
              <w:del w:id="1956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PORTIN_CODE_NOT_INSERTED</w:delText>
                </w:r>
              </w:del>
            </w:ins>
          </w:p>
        </w:tc>
      </w:tr>
      <w:tr w:rsidR="00C15473" w:rsidRPr="002937F1" w:rsidDel="00B155C8" w14:paraId="4F469167" w14:textId="13B1A523" w:rsidTr="00A86D55">
        <w:trPr>
          <w:ins w:id="19568" w:author="Author"/>
          <w:del w:id="195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604EA45" w14:textId="445A697B" w:rsidR="00C15473" w:rsidRPr="002937F1" w:rsidDel="00B155C8" w:rsidRDefault="00C15473" w:rsidP="00C15473">
            <w:pPr>
              <w:spacing w:before="120"/>
              <w:jc w:val="left"/>
              <w:rPr>
                <w:ins w:id="19570" w:author="Author"/>
                <w:del w:id="19571" w:author="Author"/>
                <w:rFonts w:cs="Arial"/>
                <w:sz w:val="20"/>
                <w:szCs w:val="20"/>
                <w:lang w:val="en-IE"/>
              </w:rPr>
            </w:pPr>
            <w:ins w:id="19572" w:author="Author">
              <w:del w:id="1957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59C110B" w14:textId="0424D2A5"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74" w:author="Author"/>
                <w:del w:id="19575" w:author="Author"/>
                <w:sz w:val="20"/>
                <w:lang w:val="en-IE"/>
              </w:rPr>
            </w:pPr>
            <w:ins w:id="19576" w:author="Author">
              <w:del w:id="19577" w:author="Author">
                <w:r w:rsidDel="00B155C8">
                  <w:rPr>
                    <w:sz w:val="20"/>
                    <w:lang w:val="en-IE"/>
                  </w:rPr>
                  <w:delText>A validation port-in code is necessary for the portability to be made. Please go to the Portability component and proceed accordingly.</w:delText>
                </w:r>
              </w:del>
            </w:ins>
          </w:p>
        </w:tc>
      </w:tr>
      <w:tr w:rsidR="00C15473" w:rsidRPr="002937F1" w:rsidDel="00B155C8" w14:paraId="1D543907" w14:textId="6FD791E4" w:rsidTr="00A86D55">
        <w:trPr>
          <w:ins w:id="19578" w:author="Author"/>
          <w:del w:id="1957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73F387" w14:textId="557FA190" w:rsidR="00C15473" w:rsidRPr="002937F1" w:rsidDel="00B155C8" w:rsidRDefault="00C15473" w:rsidP="00C15473">
            <w:pPr>
              <w:spacing w:before="120"/>
              <w:jc w:val="left"/>
              <w:rPr>
                <w:ins w:id="19580" w:author="Author"/>
                <w:del w:id="19581" w:author="Author"/>
                <w:rFonts w:cs="Arial"/>
                <w:sz w:val="20"/>
                <w:szCs w:val="20"/>
                <w:lang w:val="en-IE"/>
              </w:rPr>
            </w:pPr>
            <w:ins w:id="19582" w:author="Author">
              <w:del w:id="19583" w:author="Author">
                <w:r w:rsidRPr="002937F1" w:rsidDel="00B155C8">
                  <w:rPr>
                    <w:rFonts w:cs="Arial"/>
                    <w:sz w:val="20"/>
                    <w:szCs w:val="20"/>
                    <w:lang w:val="en-IE"/>
                  </w:rPr>
                  <w:delText>Message #</w:delText>
                </w:r>
              </w:del>
            </w:ins>
          </w:p>
        </w:tc>
        <w:tc>
          <w:tcPr>
            <w:tcW w:w="3903" w:type="pct"/>
            <w:tcBorders>
              <w:top w:val="single" w:sz="12" w:space="0" w:color="C00000"/>
            </w:tcBorders>
          </w:tcPr>
          <w:p w14:paraId="11524CAD" w14:textId="0EC9D406" w:rsidR="00C15473" w:rsidRP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84" w:author="Author"/>
                <w:del w:id="19585" w:author="Author"/>
                <w:i/>
                <w:sz w:val="20"/>
                <w:lang w:val="en-IE"/>
              </w:rPr>
            </w:pPr>
            <w:ins w:id="19586" w:author="Author">
              <w:del w:id="19587" w:author="Author">
                <w:r w:rsidRPr="00C15473" w:rsidDel="00B155C8">
                  <w:rPr>
                    <w:i/>
                    <w:sz w:val="20"/>
                    <w:lang w:val="en-IE"/>
                  </w:rPr>
                  <w:delText>EM_SAL_64</w:delText>
                </w:r>
              </w:del>
            </w:ins>
          </w:p>
        </w:tc>
      </w:tr>
      <w:tr w:rsidR="00C15473" w:rsidRPr="002937F1" w:rsidDel="00B155C8" w14:paraId="433E784D" w14:textId="1B28ECC6" w:rsidTr="005B1C18">
        <w:trPr>
          <w:ins w:id="19588" w:author="Author"/>
          <w:del w:id="19589" w:author="Author"/>
        </w:trPr>
        <w:tc>
          <w:tcPr>
            <w:cnfStyle w:val="001000000000" w:firstRow="0" w:lastRow="0" w:firstColumn="1" w:lastColumn="0" w:oddVBand="0" w:evenVBand="0" w:oddHBand="0" w:evenHBand="0" w:firstRowFirstColumn="0" w:firstRowLastColumn="0" w:lastRowFirstColumn="0" w:lastRowLastColumn="0"/>
            <w:tcW w:w="1097" w:type="pct"/>
          </w:tcPr>
          <w:p w14:paraId="431C9384" w14:textId="1CAD6D06" w:rsidR="00C15473" w:rsidRPr="002937F1" w:rsidDel="00B155C8" w:rsidRDefault="00C15473" w:rsidP="00C15473">
            <w:pPr>
              <w:spacing w:before="120"/>
              <w:jc w:val="left"/>
              <w:rPr>
                <w:ins w:id="19590" w:author="Author"/>
                <w:del w:id="19591" w:author="Author"/>
                <w:rFonts w:cs="Arial"/>
                <w:sz w:val="20"/>
                <w:szCs w:val="20"/>
                <w:lang w:val="en-IE"/>
              </w:rPr>
            </w:pPr>
            <w:ins w:id="19592" w:author="Author">
              <w:del w:id="19593" w:author="Author">
                <w:r w:rsidRPr="002937F1" w:rsidDel="00B155C8">
                  <w:rPr>
                    <w:rFonts w:cs="Arial"/>
                    <w:sz w:val="20"/>
                    <w:szCs w:val="20"/>
                    <w:lang w:val="en-IE"/>
                  </w:rPr>
                  <w:delText>Description</w:delText>
                </w:r>
              </w:del>
            </w:ins>
          </w:p>
        </w:tc>
        <w:tc>
          <w:tcPr>
            <w:tcW w:w="3903" w:type="pct"/>
          </w:tcPr>
          <w:p w14:paraId="3A53FDDA" w14:textId="2C85916E" w:rsidR="00C15473"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94" w:author="Author"/>
                <w:del w:id="19595" w:author="Author"/>
                <w:sz w:val="20"/>
                <w:lang w:val="en-IE"/>
              </w:rPr>
            </w:pPr>
            <w:ins w:id="19596" w:author="Author">
              <w:del w:id="19597" w:author="Author">
                <w:r w:rsidDel="00B155C8">
                  <w:rPr>
                    <w:sz w:val="20"/>
                    <w:lang w:val="en-IE"/>
                  </w:rPr>
                  <w:delText>Message displayed if an error occurs while doing the rollback of the loyalty point deduction.</w:delText>
                </w:r>
              </w:del>
            </w:ins>
          </w:p>
        </w:tc>
      </w:tr>
      <w:tr w:rsidR="00C15473" w:rsidRPr="002937F1" w:rsidDel="00B155C8" w14:paraId="4D9E558E" w14:textId="6F47424B" w:rsidTr="005B1C18">
        <w:trPr>
          <w:ins w:id="19598" w:author="Author"/>
          <w:del w:id="19599" w:author="Author"/>
        </w:trPr>
        <w:tc>
          <w:tcPr>
            <w:cnfStyle w:val="001000000000" w:firstRow="0" w:lastRow="0" w:firstColumn="1" w:lastColumn="0" w:oddVBand="0" w:evenVBand="0" w:oddHBand="0" w:evenHBand="0" w:firstRowFirstColumn="0" w:firstRowLastColumn="0" w:lastRowFirstColumn="0" w:lastRowLastColumn="0"/>
            <w:tcW w:w="1097" w:type="pct"/>
          </w:tcPr>
          <w:p w14:paraId="4E99EF39" w14:textId="632E7CF9" w:rsidR="00C15473" w:rsidRPr="002937F1" w:rsidDel="00B155C8" w:rsidRDefault="00C15473" w:rsidP="00C15473">
            <w:pPr>
              <w:spacing w:before="120"/>
              <w:jc w:val="left"/>
              <w:rPr>
                <w:ins w:id="19600" w:author="Author"/>
                <w:del w:id="19601" w:author="Author"/>
                <w:rFonts w:cs="Arial"/>
                <w:sz w:val="20"/>
                <w:szCs w:val="20"/>
                <w:lang w:val="en-IE"/>
              </w:rPr>
            </w:pPr>
            <w:ins w:id="19602" w:author="Author">
              <w:del w:id="19603" w:author="Author">
                <w:r w:rsidRPr="002937F1" w:rsidDel="00B155C8">
                  <w:rPr>
                    <w:rFonts w:cs="Arial"/>
                    <w:sz w:val="20"/>
                    <w:szCs w:val="20"/>
                    <w:lang w:val="en-IE"/>
                  </w:rPr>
                  <w:delText>Context</w:delText>
                </w:r>
              </w:del>
            </w:ins>
          </w:p>
        </w:tc>
        <w:tc>
          <w:tcPr>
            <w:tcW w:w="3903" w:type="pct"/>
          </w:tcPr>
          <w:p w14:paraId="027B41F7" w14:textId="2858BC94" w:rsidR="00C15473" w:rsidRPr="001F28CC" w:rsidDel="00B155C8" w:rsidRDefault="0076179D"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04" w:author="Author"/>
                <w:del w:id="19605" w:author="Author"/>
                <w:sz w:val="20"/>
                <w:lang w:val="en-IE"/>
              </w:rPr>
            </w:pPr>
            <w:ins w:id="19606" w:author="Author">
              <w:del w:id="19607" w:author="Author">
                <w:r w:rsidRPr="0076179D" w:rsidDel="00B155C8">
                  <w:rPr>
                    <w:sz w:val="20"/>
                    <w:lang w:val="en-IE"/>
                  </w:rPr>
                  <w:delText>Order submission rollback</w:delText>
                </w:r>
              </w:del>
            </w:ins>
          </w:p>
        </w:tc>
      </w:tr>
      <w:tr w:rsidR="0076179D" w:rsidRPr="002937F1" w:rsidDel="00B155C8" w14:paraId="2E8D6495" w14:textId="27B68EC6" w:rsidTr="005B1C18">
        <w:trPr>
          <w:ins w:id="19608" w:author="Author"/>
          <w:del w:id="19609" w:author="Author"/>
        </w:trPr>
        <w:tc>
          <w:tcPr>
            <w:cnfStyle w:val="001000000000" w:firstRow="0" w:lastRow="0" w:firstColumn="1" w:lastColumn="0" w:oddVBand="0" w:evenVBand="0" w:oddHBand="0" w:evenHBand="0" w:firstRowFirstColumn="0" w:firstRowLastColumn="0" w:lastRowFirstColumn="0" w:lastRowLastColumn="0"/>
            <w:tcW w:w="1097" w:type="pct"/>
          </w:tcPr>
          <w:p w14:paraId="4E45049A" w14:textId="43AA13E8" w:rsidR="0076179D" w:rsidRPr="002937F1" w:rsidDel="00B155C8" w:rsidRDefault="0076179D" w:rsidP="0076179D">
            <w:pPr>
              <w:spacing w:before="120"/>
              <w:jc w:val="left"/>
              <w:rPr>
                <w:ins w:id="19610" w:author="Author"/>
                <w:del w:id="19611" w:author="Author"/>
                <w:rFonts w:cs="Arial"/>
                <w:sz w:val="20"/>
                <w:szCs w:val="20"/>
                <w:lang w:val="en-IE"/>
              </w:rPr>
            </w:pPr>
            <w:ins w:id="19612" w:author="Author">
              <w:del w:id="19613" w:author="Author">
                <w:r w:rsidRPr="002937F1" w:rsidDel="00B155C8">
                  <w:rPr>
                    <w:rFonts w:cs="Arial"/>
                    <w:sz w:val="20"/>
                    <w:szCs w:val="20"/>
                    <w:lang w:val="en-IE"/>
                  </w:rPr>
                  <w:delText>Json Path</w:delText>
                </w:r>
              </w:del>
            </w:ins>
          </w:p>
        </w:tc>
        <w:tc>
          <w:tcPr>
            <w:tcW w:w="3903" w:type="pct"/>
          </w:tcPr>
          <w:p w14:paraId="48CE5486" w14:textId="22DA31D5"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14" w:author="Author"/>
                <w:del w:id="19615" w:author="Author"/>
                <w:sz w:val="20"/>
                <w:lang w:val="en-IE"/>
              </w:rPr>
            </w:pPr>
            <w:ins w:id="19616" w:author="Author">
              <w:del w:id="1961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ROLLING_BACK_LOYALTY_POINTS</w:delText>
                </w:r>
              </w:del>
            </w:ins>
          </w:p>
        </w:tc>
      </w:tr>
      <w:tr w:rsidR="0076179D" w:rsidRPr="002937F1" w:rsidDel="00B155C8" w14:paraId="7A951A7B" w14:textId="5CD2489C" w:rsidTr="00A86D55">
        <w:trPr>
          <w:ins w:id="19618" w:author="Author"/>
          <w:del w:id="196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158820C" w14:textId="2D41ABE0" w:rsidR="0076179D" w:rsidRPr="002937F1" w:rsidDel="00B155C8" w:rsidRDefault="0076179D" w:rsidP="0076179D">
            <w:pPr>
              <w:spacing w:before="120"/>
              <w:jc w:val="left"/>
              <w:rPr>
                <w:ins w:id="19620" w:author="Author"/>
                <w:del w:id="19621" w:author="Author"/>
                <w:rFonts w:cs="Arial"/>
                <w:sz w:val="20"/>
                <w:szCs w:val="20"/>
                <w:lang w:val="en-IE"/>
              </w:rPr>
            </w:pPr>
            <w:ins w:id="19622" w:author="Author">
              <w:del w:id="1962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B81B8A3" w14:textId="4C726D27"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24" w:author="Author"/>
                <w:del w:id="19625" w:author="Author"/>
                <w:sz w:val="20"/>
                <w:lang w:val="en-IE"/>
              </w:rPr>
            </w:pPr>
            <w:ins w:id="19626" w:author="Author">
              <w:del w:id="19627" w:author="Author">
                <w:r w:rsidDel="00B155C8">
                  <w:rPr>
                    <w:sz w:val="20"/>
                    <w:lang w:val="en-IE"/>
                  </w:rPr>
                  <w:delText>An error occurred while doing the rollback of the loyalty point deduction. Please retry by submitting the previous action.</w:delText>
                </w:r>
              </w:del>
            </w:ins>
          </w:p>
        </w:tc>
      </w:tr>
      <w:tr w:rsidR="0076179D" w:rsidRPr="002937F1" w:rsidDel="00B155C8" w14:paraId="42176389" w14:textId="2BB480ED" w:rsidTr="00A86D55">
        <w:trPr>
          <w:ins w:id="19628" w:author="Author"/>
          <w:del w:id="1962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CFB385" w14:textId="3002AEF2" w:rsidR="0076179D" w:rsidRPr="002937F1" w:rsidDel="00B155C8" w:rsidRDefault="0076179D" w:rsidP="0076179D">
            <w:pPr>
              <w:spacing w:before="120"/>
              <w:jc w:val="left"/>
              <w:rPr>
                <w:ins w:id="19630" w:author="Author"/>
                <w:del w:id="19631" w:author="Author"/>
                <w:rFonts w:cs="Arial"/>
                <w:sz w:val="20"/>
                <w:szCs w:val="20"/>
                <w:lang w:val="en-IE"/>
              </w:rPr>
            </w:pPr>
            <w:ins w:id="19632" w:author="Author">
              <w:del w:id="19633" w:author="Author">
                <w:r w:rsidRPr="002937F1" w:rsidDel="00B155C8">
                  <w:rPr>
                    <w:rFonts w:cs="Arial"/>
                    <w:sz w:val="20"/>
                    <w:szCs w:val="20"/>
                    <w:lang w:val="en-IE"/>
                  </w:rPr>
                  <w:delText>Message #</w:delText>
                </w:r>
              </w:del>
            </w:ins>
          </w:p>
        </w:tc>
        <w:tc>
          <w:tcPr>
            <w:tcW w:w="3903" w:type="pct"/>
            <w:tcBorders>
              <w:top w:val="single" w:sz="12" w:space="0" w:color="C00000"/>
            </w:tcBorders>
          </w:tcPr>
          <w:p w14:paraId="2D26BC6D" w14:textId="41566D86" w:rsidR="0076179D" w:rsidRPr="00C15473"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34" w:author="Author"/>
                <w:del w:id="19635" w:author="Author"/>
                <w:i/>
                <w:sz w:val="20"/>
                <w:lang w:val="en-IE"/>
              </w:rPr>
            </w:pPr>
            <w:ins w:id="19636" w:author="Author">
              <w:del w:id="19637" w:author="Author">
                <w:r w:rsidRPr="00C15473" w:rsidDel="00B155C8">
                  <w:rPr>
                    <w:i/>
                    <w:sz w:val="20"/>
                    <w:lang w:val="en-IE"/>
                  </w:rPr>
                  <w:delText>EM_SAL_65</w:delText>
                </w:r>
              </w:del>
            </w:ins>
          </w:p>
        </w:tc>
      </w:tr>
      <w:tr w:rsidR="0060011D" w:rsidRPr="002937F1" w:rsidDel="00B155C8" w14:paraId="5A4A341B" w14:textId="6542175D" w:rsidTr="005B1C18">
        <w:trPr>
          <w:ins w:id="19638" w:author="Author"/>
          <w:del w:id="19639" w:author="Author"/>
        </w:trPr>
        <w:tc>
          <w:tcPr>
            <w:cnfStyle w:val="001000000000" w:firstRow="0" w:lastRow="0" w:firstColumn="1" w:lastColumn="0" w:oddVBand="0" w:evenVBand="0" w:oddHBand="0" w:evenHBand="0" w:firstRowFirstColumn="0" w:firstRowLastColumn="0" w:lastRowFirstColumn="0" w:lastRowLastColumn="0"/>
            <w:tcW w:w="1097" w:type="pct"/>
          </w:tcPr>
          <w:p w14:paraId="1652529E" w14:textId="3BA6BEEC" w:rsidR="0060011D" w:rsidRPr="002937F1" w:rsidDel="00B155C8" w:rsidRDefault="0060011D" w:rsidP="0060011D">
            <w:pPr>
              <w:spacing w:before="120"/>
              <w:jc w:val="left"/>
              <w:rPr>
                <w:ins w:id="19640" w:author="Author"/>
                <w:del w:id="19641" w:author="Author"/>
                <w:rFonts w:cs="Arial"/>
                <w:sz w:val="20"/>
                <w:szCs w:val="20"/>
                <w:lang w:val="en-IE"/>
              </w:rPr>
            </w:pPr>
            <w:ins w:id="19642" w:author="Author">
              <w:del w:id="19643" w:author="Author">
                <w:r w:rsidRPr="002937F1" w:rsidDel="00B155C8">
                  <w:rPr>
                    <w:rFonts w:cs="Arial"/>
                    <w:sz w:val="20"/>
                    <w:szCs w:val="20"/>
                    <w:lang w:val="en-IE"/>
                  </w:rPr>
                  <w:delText>Description</w:delText>
                </w:r>
              </w:del>
            </w:ins>
          </w:p>
        </w:tc>
        <w:tc>
          <w:tcPr>
            <w:tcW w:w="3903" w:type="pct"/>
          </w:tcPr>
          <w:p w14:paraId="6F3834B0" w14:textId="55136CCF"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44" w:author="Author"/>
                <w:del w:id="19645" w:author="Author"/>
                <w:sz w:val="20"/>
                <w:lang w:val="en-IE"/>
              </w:rPr>
            </w:pPr>
            <w:ins w:id="19646" w:author="Author">
              <w:del w:id="19647" w:author="Author">
                <w:r w:rsidDel="00B155C8">
                  <w:rPr>
                    <w:sz w:val="20"/>
                    <w:lang w:val="en-IE"/>
                  </w:rPr>
                  <w:delText>Message displayed if an error occurs while obtaining the loyalty points</w:delText>
                </w:r>
              </w:del>
            </w:ins>
          </w:p>
        </w:tc>
      </w:tr>
      <w:tr w:rsidR="0060011D" w:rsidRPr="002937F1" w:rsidDel="00B155C8" w14:paraId="25040ECE" w14:textId="3A7904BB" w:rsidTr="005B1C18">
        <w:trPr>
          <w:ins w:id="19648" w:author="Author"/>
          <w:del w:id="19649" w:author="Author"/>
        </w:trPr>
        <w:tc>
          <w:tcPr>
            <w:cnfStyle w:val="001000000000" w:firstRow="0" w:lastRow="0" w:firstColumn="1" w:lastColumn="0" w:oddVBand="0" w:evenVBand="0" w:oddHBand="0" w:evenHBand="0" w:firstRowFirstColumn="0" w:firstRowLastColumn="0" w:lastRowFirstColumn="0" w:lastRowLastColumn="0"/>
            <w:tcW w:w="1097" w:type="pct"/>
          </w:tcPr>
          <w:p w14:paraId="6BBDC680" w14:textId="67ADE515" w:rsidR="0060011D" w:rsidRPr="002937F1" w:rsidDel="00B155C8" w:rsidRDefault="0060011D" w:rsidP="0060011D">
            <w:pPr>
              <w:spacing w:before="120"/>
              <w:jc w:val="left"/>
              <w:rPr>
                <w:ins w:id="19650" w:author="Author"/>
                <w:del w:id="19651" w:author="Author"/>
                <w:rFonts w:cs="Arial"/>
                <w:sz w:val="20"/>
                <w:szCs w:val="20"/>
                <w:lang w:val="en-IE"/>
              </w:rPr>
            </w:pPr>
            <w:ins w:id="19652" w:author="Author">
              <w:del w:id="19653" w:author="Author">
                <w:r w:rsidRPr="002937F1" w:rsidDel="00B155C8">
                  <w:rPr>
                    <w:rFonts w:cs="Arial"/>
                    <w:sz w:val="20"/>
                    <w:szCs w:val="20"/>
                    <w:lang w:val="en-IE"/>
                  </w:rPr>
                  <w:delText>Context</w:delText>
                </w:r>
              </w:del>
            </w:ins>
          </w:p>
        </w:tc>
        <w:tc>
          <w:tcPr>
            <w:tcW w:w="3903" w:type="pct"/>
          </w:tcPr>
          <w:p w14:paraId="6A74FC68" w14:textId="36A386D9"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54" w:author="Author"/>
                <w:del w:id="19655" w:author="Author"/>
                <w:sz w:val="20"/>
                <w:lang w:val="en-IE"/>
              </w:rPr>
            </w:pPr>
            <w:ins w:id="19656" w:author="Author">
              <w:del w:id="19657" w:author="Author">
                <w:r w:rsidRPr="0060011D" w:rsidDel="00B155C8">
                  <w:rPr>
                    <w:sz w:val="20"/>
                    <w:lang w:val="en-IE"/>
                  </w:rPr>
                  <w:delText>Add fixed or convergent offer to the basket</w:delText>
                </w:r>
              </w:del>
            </w:ins>
          </w:p>
        </w:tc>
      </w:tr>
      <w:tr w:rsidR="0060011D" w:rsidRPr="002937F1" w:rsidDel="00B155C8" w14:paraId="5032919D" w14:textId="7E2DE6BB" w:rsidTr="005B1C18">
        <w:trPr>
          <w:ins w:id="19658" w:author="Author"/>
          <w:del w:id="19659" w:author="Author"/>
        </w:trPr>
        <w:tc>
          <w:tcPr>
            <w:cnfStyle w:val="001000000000" w:firstRow="0" w:lastRow="0" w:firstColumn="1" w:lastColumn="0" w:oddVBand="0" w:evenVBand="0" w:oddHBand="0" w:evenHBand="0" w:firstRowFirstColumn="0" w:firstRowLastColumn="0" w:lastRowFirstColumn="0" w:lastRowLastColumn="0"/>
            <w:tcW w:w="1097" w:type="pct"/>
          </w:tcPr>
          <w:p w14:paraId="27B8B354" w14:textId="4466A383" w:rsidR="0060011D" w:rsidRPr="002937F1" w:rsidDel="00B155C8" w:rsidRDefault="0060011D" w:rsidP="0060011D">
            <w:pPr>
              <w:spacing w:before="120"/>
              <w:jc w:val="left"/>
              <w:rPr>
                <w:ins w:id="19660" w:author="Author"/>
                <w:del w:id="19661" w:author="Author"/>
                <w:rFonts w:cs="Arial"/>
                <w:sz w:val="20"/>
                <w:szCs w:val="20"/>
                <w:lang w:val="en-IE"/>
              </w:rPr>
            </w:pPr>
            <w:ins w:id="19662" w:author="Author">
              <w:del w:id="19663" w:author="Author">
                <w:r w:rsidRPr="002937F1" w:rsidDel="00B155C8">
                  <w:rPr>
                    <w:rFonts w:cs="Arial"/>
                    <w:sz w:val="20"/>
                    <w:szCs w:val="20"/>
                    <w:lang w:val="en-IE"/>
                  </w:rPr>
                  <w:delText>Json Path</w:delText>
                </w:r>
              </w:del>
            </w:ins>
          </w:p>
        </w:tc>
        <w:tc>
          <w:tcPr>
            <w:tcW w:w="3903" w:type="pct"/>
          </w:tcPr>
          <w:p w14:paraId="73C463B8" w14:textId="1A20FA45"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64" w:author="Author"/>
                <w:del w:id="19665" w:author="Author"/>
                <w:sz w:val="20"/>
                <w:lang w:val="en-IE"/>
              </w:rPr>
            </w:pPr>
            <w:ins w:id="19666" w:author="Author">
              <w:del w:id="1966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GETTING_ LOYALTY_POINTS</w:delText>
                </w:r>
              </w:del>
            </w:ins>
          </w:p>
        </w:tc>
      </w:tr>
      <w:tr w:rsidR="0076179D" w:rsidRPr="002937F1" w:rsidDel="00B155C8" w14:paraId="0802F251" w14:textId="0A2D6160" w:rsidTr="00A86D55">
        <w:trPr>
          <w:ins w:id="19668" w:author="Author"/>
          <w:del w:id="1966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F0912F8" w14:textId="1BC6964B" w:rsidR="0076179D" w:rsidRPr="002937F1" w:rsidDel="00B155C8" w:rsidRDefault="0076179D" w:rsidP="0076179D">
            <w:pPr>
              <w:spacing w:before="120"/>
              <w:jc w:val="left"/>
              <w:rPr>
                <w:ins w:id="19670" w:author="Author"/>
                <w:del w:id="19671" w:author="Author"/>
                <w:rFonts w:cs="Arial"/>
                <w:sz w:val="20"/>
                <w:szCs w:val="20"/>
                <w:lang w:val="en-IE"/>
              </w:rPr>
            </w:pPr>
            <w:ins w:id="19672" w:author="Author">
              <w:del w:id="19673"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A299340" w14:textId="58608724"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74" w:author="Author"/>
                <w:del w:id="19675" w:author="Author"/>
                <w:sz w:val="20"/>
                <w:lang w:val="en-IE"/>
              </w:rPr>
            </w:pPr>
            <w:ins w:id="19676" w:author="Author">
              <w:del w:id="19677" w:author="Author">
                <w:r w:rsidDel="00B155C8">
                  <w:rPr>
                    <w:sz w:val="20"/>
                    <w:lang w:val="en-IE"/>
                  </w:rPr>
                  <w:delText>An error occurred while getting the loyalty points. Please try again.</w:delText>
                </w:r>
              </w:del>
            </w:ins>
          </w:p>
        </w:tc>
      </w:tr>
      <w:tr w:rsidR="0076179D" w:rsidRPr="002937F1" w:rsidDel="00B155C8" w14:paraId="7F66C970" w14:textId="1DC4209E" w:rsidTr="00A86D55">
        <w:trPr>
          <w:ins w:id="19678" w:author="Author"/>
          <w:del w:id="1967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8581317" w14:textId="54628D2A" w:rsidR="0076179D" w:rsidRPr="002937F1" w:rsidDel="00B155C8" w:rsidRDefault="0076179D" w:rsidP="0076179D">
            <w:pPr>
              <w:spacing w:before="120"/>
              <w:jc w:val="left"/>
              <w:rPr>
                <w:ins w:id="19680" w:author="Author"/>
                <w:del w:id="19681" w:author="Author"/>
                <w:rFonts w:cs="Arial"/>
                <w:sz w:val="20"/>
                <w:szCs w:val="20"/>
                <w:lang w:val="en-IE"/>
              </w:rPr>
            </w:pPr>
            <w:ins w:id="19682" w:author="Author">
              <w:del w:id="19683" w:author="Author">
                <w:r w:rsidRPr="002937F1" w:rsidDel="00B155C8">
                  <w:rPr>
                    <w:rFonts w:cs="Arial"/>
                    <w:sz w:val="20"/>
                    <w:szCs w:val="20"/>
                    <w:lang w:val="en-IE"/>
                  </w:rPr>
                  <w:delText>Message #</w:delText>
                </w:r>
              </w:del>
            </w:ins>
          </w:p>
        </w:tc>
        <w:tc>
          <w:tcPr>
            <w:tcW w:w="3903" w:type="pct"/>
            <w:tcBorders>
              <w:top w:val="single" w:sz="12" w:space="0" w:color="C00000"/>
            </w:tcBorders>
          </w:tcPr>
          <w:p w14:paraId="15E14D7F" w14:textId="7953C547" w:rsidR="0076179D" w:rsidRPr="00C15473"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84" w:author="Author"/>
                <w:del w:id="19685" w:author="Author"/>
                <w:i/>
                <w:sz w:val="20"/>
                <w:lang w:val="en-IE"/>
              </w:rPr>
            </w:pPr>
            <w:ins w:id="19686" w:author="Author">
              <w:del w:id="19687" w:author="Author">
                <w:r w:rsidRPr="00C15473" w:rsidDel="00B155C8">
                  <w:rPr>
                    <w:i/>
                    <w:sz w:val="20"/>
                    <w:lang w:val="en-IE"/>
                  </w:rPr>
                  <w:delText>EM_SAL_66</w:delText>
                </w:r>
                <w:r w:rsidRPr="00C15473" w:rsidDel="00B155C8">
                  <w:rPr>
                    <w:b/>
                    <w:i/>
                    <w:sz w:val="20"/>
                    <w:lang w:val="en-IE"/>
                  </w:rPr>
                  <w:delText>6</w:delText>
                </w:r>
              </w:del>
            </w:ins>
          </w:p>
        </w:tc>
      </w:tr>
      <w:tr w:rsidR="000716BD" w:rsidRPr="002937F1" w:rsidDel="00B155C8" w14:paraId="5E8F8309" w14:textId="3DE07E0B" w:rsidTr="005B1C18">
        <w:trPr>
          <w:ins w:id="19688" w:author="Author"/>
          <w:del w:id="19689" w:author="Author"/>
        </w:trPr>
        <w:tc>
          <w:tcPr>
            <w:cnfStyle w:val="001000000000" w:firstRow="0" w:lastRow="0" w:firstColumn="1" w:lastColumn="0" w:oddVBand="0" w:evenVBand="0" w:oddHBand="0" w:evenHBand="0" w:firstRowFirstColumn="0" w:firstRowLastColumn="0" w:lastRowFirstColumn="0" w:lastRowLastColumn="0"/>
            <w:tcW w:w="1097" w:type="pct"/>
          </w:tcPr>
          <w:p w14:paraId="254AD8C2" w14:textId="6A75C9B2" w:rsidR="000716BD" w:rsidRPr="002937F1" w:rsidDel="00B155C8" w:rsidRDefault="000716BD" w:rsidP="000716BD">
            <w:pPr>
              <w:spacing w:before="120"/>
              <w:jc w:val="left"/>
              <w:rPr>
                <w:ins w:id="19690" w:author="Author"/>
                <w:del w:id="19691" w:author="Author"/>
                <w:rFonts w:cs="Arial"/>
                <w:sz w:val="20"/>
                <w:szCs w:val="20"/>
                <w:lang w:val="en-IE"/>
              </w:rPr>
            </w:pPr>
            <w:ins w:id="19692" w:author="Author">
              <w:del w:id="19693" w:author="Author">
                <w:r w:rsidRPr="002937F1" w:rsidDel="00B155C8">
                  <w:rPr>
                    <w:rFonts w:cs="Arial"/>
                    <w:sz w:val="20"/>
                    <w:szCs w:val="20"/>
                    <w:lang w:val="en-IE"/>
                  </w:rPr>
                  <w:delText>Description</w:delText>
                </w:r>
              </w:del>
            </w:ins>
          </w:p>
        </w:tc>
        <w:tc>
          <w:tcPr>
            <w:tcW w:w="3903" w:type="pct"/>
          </w:tcPr>
          <w:p w14:paraId="436A42BF" w14:textId="613809E5"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94" w:author="Author"/>
                <w:del w:id="19695" w:author="Author"/>
                <w:sz w:val="20"/>
                <w:lang w:val="en-IE"/>
              </w:rPr>
            </w:pPr>
            <w:ins w:id="19696" w:author="Author">
              <w:del w:id="19697" w:author="Author">
                <w:r w:rsidDel="00B155C8">
                  <w:rPr>
                    <w:sz w:val="20"/>
                    <w:lang w:val="en-IE"/>
                  </w:rPr>
                  <w:delText>Message displayed if an error occurs while doing the rollback of the balance deduction</w:delText>
                </w:r>
              </w:del>
            </w:ins>
          </w:p>
        </w:tc>
      </w:tr>
      <w:tr w:rsidR="000716BD" w:rsidRPr="002937F1" w:rsidDel="00B155C8" w14:paraId="29B3E685" w14:textId="088C6BEC" w:rsidTr="005B1C18">
        <w:trPr>
          <w:ins w:id="19698" w:author="Author"/>
          <w:del w:id="19699" w:author="Author"/>
        </w:trPr>
        <w:tc>
          <w:tcPr>
            <w:cnfStyle w:val="001000000000" w:firstRow="0" w:lastRow="0" w:firstColumn="1" w:lastColumn="0" w:oddVBand="0" w:evenVBand="0" w:oddHBand="0" w:evenHBand="0" w:firstRowFirstColumn="0" w:firstRowLastColumn="0" w:lastRowFirstColumn="0" w:lastRowLastColumn="0"/>
            <w:tcW w:w="1097" w:type="pct"/>
          </w:tcPr>
          <w:p w14:paraId="42A2CE74" w14:textId="6929C4B5" w:rsidR="000716BD" w:rsidRPr="002937F1" w:rsidDel="00B155C8" w:rsidRDefault="000716BD" w:rsidP="000716BD">
            <w:pPr>
              <w:spacing w:before="120"/>
              <w:jc w:val="left"/>
              <w:rPr>
                <w:ins w:id="19700" w:author="Author"/>
                <w:del w:id="19701" w:author="Author"/>
                <w:rFonts w:cs="Arial"/>
                <w:sz w:val="20"/>
                <w:szCs w:val="20"/>
                <w:lang w:val="en-IE"/>
              </w:rPr>
            </w:pPr>
            <w:ins w:id="19702" w:author="Author">
              <w:del w:id="19703" w:author="Author">
                <w:r w:rsidRPr="002937F1" w:rsidDel="00B155C8">
                  <w:rPr>
                    <w:rFonts w:cs="Arial"/>
                    <w:sz w:val="20"/>
                    <w:szCs w:val="20"/>
                    <w:lang w:val="en-IE"/>
                  </w:rPr>
                  <w:delText>Context</w:delText>
                </w:r>
              </w:del>
            </w:ins>
          </w:p>
        </w:tc>
        <w:tc>
          <w:tcPr>
            <w:tcW w:w="3903" w:type="pct"/>
          </w:tcPr>
          <w:p w14:paraId="7AD71E57" w14:textId="0E204F3C"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04" w:author="Author"/>
                <w:del w:id="19705" w:author="Author"/>
                <w:sz w:val="20"/>
                <w:lang w:val="en-IE"/>
              </w:rPr>
            </w:pPr>
            <w:ins w:id="19706" w:author="Author">
              <w:del w:id="19707" w:author="Author">
                <w:r w:rsidRPr="0076179D" w:rsidDel="00B155C8">
                  <w:rPr>
                    <w:sz w:val="20"/>
                    <w:lang w:val="en-IE"/>
                  </w:rPr>
                  <w:delText>Order submission rollback</w:delText>
                </w:r>
              </w:del>
            </w:ins>
          </w:p>
        </w:tc>
      </w:tr>
      <w:tr w:rsidR="000716BD" w:rsidRPr="002937F1" w:rsidDel="00B155C8" w14:paraId="6AF7338A" w14:textId="5AA3617E" w:rsidTr="005B1C18">
        <w:trPr>
          <w:ins w:id="19708" w:author="Author"/>
          <w:del w:id="19709" w:author="Author"/>
        </w:trPr>
        <w:tc>
          <w:tcPr>
            <w:cnfStyle w:val="001000000000" w:firstRow="0" w:lastRow="0" w:firstColumn="1" w:lastColumn="0" w:oddVBand="0" w:evenVBand="0" w:oddHBand="0" w:evenHBand="0" w:firstRowFirstColumn="0" w:firstRowLastColumn="0" w:lastRowFirstColumn="0" w:lastRowLastColumn="0"/>
            <w:tcW w:w="1097" w:type="pct"/>
          </w:tcPr>
          <w:p w14:paraId="759F39FB" w14:textId="53D19EFA" w:rsidR="000716BD" w:rsidRPr="002937F1" w:rsidDel="00B155C8" w:rsidRDefault="000716BD" w:rsidP="000716BD">
            <w:pPr>
              <w:spacing w:before="120"/>
              <w:jc w:val="left"/>
              <w:rPr>
                <w:ins w:id="19710" w:author="Author"/>
                <w:del w:id="19711" w:author="Author"/>
                <w:rFonts w:cs="Arial"/>
                <w:sz w:val="20"/>
                <w:szCs w:val="20"/>
                <w:lang w:val="en-IE"/>
              </w:rPr>
            </w:pPr>
            <w:ins w:id="19712" w:author="Author">
              <w:del w:id="19713" w:author="Author">
                <w:r w:rsidRPr="002937F1" w:rsidDel="00B155C8">
                  <w:rPr>
                    <w:rFonts w:cs="Arial"/>
                    <w:sz w:val="20"/>
                    <w:szCs w:val="20"/>
                    <w:lang w:val="en-IE"/>
                  </w:rPr>
                  <w:delText>Json Path</w:delText>
                </w:r>
              </w:del>
            </w:ins>
          </w:p>
        </w:tc>
        <w:tc>
          <w:tcPr>
            <w:tcW w:w="3903" w:type="pct"/>
          </w:tcPr>
          <w:p w14:paraId="78803ED4" w14:textId="53FE377C"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14" w:author="Author"/>
                <w:del w:id="19715" w:author="Author"/>
                <w:sz w:val="20"/>
                <w:lang w:val="en-IE"/>
              </w:rPr>
            </w:pPr>
            <w:ins w:id="19716" w:author="Author">
              <w:del w:id="19717"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ROLLING_BACK_BALANCE_DEDUCTION</w:delText>
                </w:r>
              </w:del>
            </w:ins>
          </w:p>
        </w:tc>
      </w:tr>
      <w:tr w:rsidR="0076179D" w:rsidRPr="002937F1" w:rsidDel="00B155C8" w14:paraId="1B03BD62" w14:textId="59ABBE43" w:rsidTr="005B1C18">
        <w:trPr>
          <w:ins w:id="19718" w:author="Author"/>
          <w:del w:id="19719" w:author="Author"/>
        </w:trPr>
        <w:tc>
          <w:tcPr>
            <w:cnfStyle w:val="001000000000" w:firstRow="0" w:lastRow="0" w:firstColumn="1" w:lastColumn="0" w:oddVBand="0" w:evenVBand="0" w:oddHBand="0" w:evenHBand="0" w:firstRowFirstColumn="0" w:firstRowLastColumn="0" w:lastRowFirstColumn="0" w:lastRowLastColumn="0"/>
            <w:tcW w:w="1097" w:type="pct"/>
          </w:tcPr>
          <w:p w14:paraId="28811DF6" w14:textId="55DDF359" w:rsidR="0076179D" w:rsidRPr="002937F1" w:rsidDel="00B155C8" w:rsidRDefault="0076179D" w:rsidP="0076179D">
            <w:pPr>
              <w:spacing w:before="120"/>
              <w:jc w:val="left"/>
              <w:rPr>
                <w:ins w:id="19720" w:author="Author"/>
                <w:del w:id="19721" w:author="Author"/>
                <w:rFonts w:cs="Arial"/>
                <w:sz w:val="20"/>
                <w:szCs w:val="20"/>
                <w:lang w:val="en-IE"/>
              </w:rPr>
            </w:pPr>
            <w:ins w:id="19722" w:author="Author">
              <w:del w:id="19723" w:author="Author">
                <w:r w:rsidRPr="002937F1" w:rsidDel="00B155C8">
                  <w:rPr>
                    <w:rFonts w:cs="Arial"/>
                    <w:sz w:val="20"/>
                    <w:szCs w:val="20"/>
                    <w:lang w:val="en-IE"/>
                  </w:rPr>
                  <w:delText>Message (English)</w:delText>
                </w:r>
              </w:del>
            </w:ins>
          </w:p>
        </w:tc>
        <w:tc>
          <w:tcPr>
            <w:tcW w:w="3903" w:type="pct"/>
          </w:tcPr>
          <w:p w14:paraId="7C671E56" w14:textId="36F46AA3"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24" w:author="Author"/>
                <w:del w:id="19725" w:author="Author"/>
                <w:sz w:val="20"/>
                <w:lang w:val="en-IE"/>
              </w:rPr>
            </w:pPr>
            <w:ins w:id="19726" w:author="Author">
              <w:del w:id="19727" w:author="Author">
                <w:r w:rsidDel="00B155C8">
                  <w:rPr>
                    <w:sz w:val="20"/>
                    <w:lang w:val="en-IE"/>
                  </w:rPr>
                  <w:delText>An error occurred while doing the rollback of the balance deduction. Please retry by submitting the previous action.</w:delText>
                </w:r>
              </w:del>
            </w:ins>
          </w:p>
        </w:tc>
      </w:tr>
    </w:tbl>
    <w:p w14:paraId="4EB2C06F" w14:textId="50FB2E9C" w:rsidR="00234AC9" w:rsidRPr="00E73B40" w:rsidDel="00B155C8" w:rsidRDefault="00234AC9" w:rsidP="00234AC9">
      <w:pPr>
        <w:pStyle w:val="Heading4"/>
        <w:rPr>
          <w:del w:id="19728" w:author="Author"/>
          <w:lang w:val="en-IE" w:eastAsia="pt-PT"/>
        </w:rPr>
      </w:pPr>
      <w:del w:id="19729" w:author="Author">
        <w:r w:rsidRPr="00E73B40" w:rsidDel="00B155C8">
          <w:rPr>
            <w:lang w:val="en-IE" w:eastAsia="pt-PT"/>
          </w:rPr>
          <w:delText>Warning Messages</w:delText>
        </w:r>
      </w:del>
    </w:p>
    <w:tbl>
      <w:tblPr>
        <w:tblStyle w:val="CelFocus"/>
        <w:tblW w:w="5000" w:type="pct"/>
        <w:tblLayout w:type="fixed"/>
        <w:tblLook w:val="04A0" w:firstRow="1" w:lastRow="0" w:firstColumn="1" w:lastColumn="0" w:noHBand="0" w:noVBand="1"/>
      </w:tblPr>
      <w:tblGrid>
        <w:gridCol w:w="2154"/>
        <w:gridCol w:w="7700"/>
      </w:tblGrid>
      <w:tr w:rsidR="00234AC9" w:rsidRPr="00C3339A" w:rsidDel="00B155C8" w14:paraId="5AC7E0B5" w14:textId="0509BC71" w:rsidTr="00546EDD">
        <w:trPr>
          <w:cnfStyle w:val="100000000000" w:firstRow="1" w:lastRow="0" w:firstColumn="0" w:lastColumn="0" w:oddVBand="0" w:evenVBand="0" w:oddHBand="0" w:evenHBand="0" w:firstRowFirstColumn="0" w:firstRowLastColumn="0" w:lastRowFirstColumn="0" w:lastRowLastColumn="0"/>
          <w:del w:id="19730"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3A8D5377" w14:textId="31BEEFFE" w:rsidR="00234AC9" w:rsidRPr="00C3339A" w:rsidDel="00B155C8" w:rsidRDefault="00234AC9" w:rsidP="00C3339A">
            <w:pPr>
              <w:spacing w:before="120"/>
              <w:jc w:val="left"/>
              <w:rPr>
                <w:del w:id="19731" w:author="Author"/>
                <w:rFonts w:cs="Arial"/>
                <w:sz w:val="20"/>
                <w:szCs w:val="20"/>
                <w:lang w:val="en-IE"/>
              </w:rPr>
            </w:pPr>
            <w:del w:id="19732" w:author="Author">
              <w:r w:rsidRPr="00C3339A" w:rsidDel="00B155C8">
                <w:rPr>
                  <w:rFonts w:cs="Arial"/>
                  <w:sz w:val="20"/>
                  <w:szCs w:val="20"/>
                  <w:lang w:val="en-IE"/>
                </w:rPr>
                <w:delText>Messages</w:delText>
              </w:r>
            </w:del>
          </w:p>
        </w:tc>
      </w:tr>
      <w:tr w:rsidR="00234AC9" w:rsidRPr="00C3339A" w:rsidDel="00B155C8" w14:paraId="587CF6BE" w14:textId="095EFAB3" w:rsidTr="00546EDD">
        <w:trPr>
          <w:del w:id="19733" w:author="Author"/>
        </w:trPr>
        <w:tc>
          <w:tcPr>
            <w:cnfStyle w:val="001000000000" w:firstRow="0" w:lastRow="0" w:firstColumn="1" w:lastColumn="0" w:oddVBand="0" w:evenVBand="0" w:oddHBand="0" w:evenHBand="0" w:firstRowFirstColumn="0" w:firstRowLastColumn="0" w:lastRowFirstColumn="0" w:lastRowLastColumn="0"/>
            <w:tcW w:w="1093" w:type="pct"/>
          </w:tcPr>
          <w:p w14:paraId="41046FD9" w14:textId="4441B8A1" w:rsidR="00234AC9" w:rsidRPr="00C3339A" w:rsidDel="00B155C8" w:rsidRDefault="00234AC9" w:rsidP="00C3339A">
            <w:pPr>
              <w:spacing w:before="120"/>
              <w:jc w:val="left"/>
              <w:rPr>
                <w:del w:id="19734" w:author="Author"/>
                <w:rFonts w:cs="Arial"/>
                <w:sz w:val="20"/>
                <w:szCs w:val="20"/>
                <w:lang w:val="en-IE"/>
              </w:rPr>
            </w:pPr>
            <w:del w:id="19735" w:author="Author">
              <w:r w:rsidRPr="00C3339A" w:rsidDel="00B155C8">
                <w:rPr>
                  <w:rFonts w:cs="Arial"/>
                  <w:sz w:val="20"/>
                  <w:szCs w:val="20"/>
                  <w:lang w:val="en-IE"/>
                </w:rPr>
                <w:delText>Message #</w:delText>
              </w:r>
            </w:del>
          </w:p>
        </w:tc>
        <w:tc>
          <w:tcPr>
            <w:tcW w:w="3907" w:type="pct"/>
          </w:tcPr>
          <w:p w14:paraId="6243A77B" w14:textId="56D6CC0D"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36" w:author="Author"/>
                <w:rFonts w:cs="Arial"/>
                <w:i/>
                <w:color w:val="000000"/>
                <w:sz w:val="20"/>
                <w:szCs w:val="20"/>
                <w:lang w:val="en-IE"/>
              </w:rPr>
            </w:pPr>
            <w:del w:id="19737" w:author="Author">
              <w:r w:rsidRPr="00C3339A" w:rsidDel="00B155C8">
                <w:rPr>
                  <w:rFonts w:cs="Arial"/>
                  <w:i/>
                  <w:color w:val="000000"/>
                  <w:sz w:val="20"/>
                  <w:szCs w:val="20"/>
                  <w:lang w:val="en-IE"/>
                </w:rPr>
                <w:delText>WM_SAL_1</w:delText>
              </w:r>
            </w:del>
          </w:p>
        </w:tc>
      </w:tr>
      <w:tr w:rsidR="00234AC9" w:rsidRPr="00C3339A" w:rsidDel="00B155C8" w14:paraId="3C2225F0" w14:textId="1F7A63B0" w:rsidTr="00546EDD">
        <w:trPr>
          <w:del w:id="19738" w:author="Author"/>
        </w:trPr>
        <w:tc>
          <w:tcPr>
            <w:cnfStyle w:val="001000000000" w:firstRow="0" w:lastRow="0" w:firstColumn="1" w:lastColumn="0" w:oddVBand="0" w:evenVBand="0" w:oddHBand="0" w:evenHBand="0" w:firstRowFirstColumn="0" w:firstRowLastColumn="0" w:lastRowFirstColumn="0" w:lastRowLastColumn="0"/>
            <w:tcW w:w="1093" w:type="pct"/>
          </w:tcPr>
          <w:p w14:paraId="4D12C7CA" w14:textId="550B8F7A" w:rsidR="00234AC9" w:rsidRPr="00C3339A" w:rsidDel="00B155C8" w:rsidRDefault="00234AC9" w:rsidP="00C3339A">
            <w:pPr>
              <w:spacing w:before="120"/>
              <w:jc w:val="left"/>
              <w:rPr>
                <w:del w:id="19739" w:author="Author"/>
                <w:rFonts w:cs="Arial"/>
                <w:sz w:val="20"/>
                <w:szCs w:val="20"/>
                <w:lang w:val="en-IE"/>
              </w:rPr>
            </w:pPr>
            <w:del w:id="19740" w:author="Author">
              <w:r w:rsidRPr="00C3339A" w:rsidDel="00B155C8">
                <w:rPr>
                  <w:rFonts w:cs="Arial"/>
                  <w:sz w:val="20"/>
                  <w:szCs w:val="20"/>
                  <w:lang w:val="en-IE"/>
                </w:rPr>
                <w:delText>Description</w:delText>
              </w:r>
            </w:del>
          </w:p>
        </w:tc>
        <w:tc>
          <w:tcPr>
            <w:tcW w:w="3907" w:type="pct"/>
          </w:tcPr>
          <w:p w14:paraId="64877862" w14:textId="4F8E41AD"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41" w:author="Author"/>
                <w:rFonts w:cs="Arial"/>
                <w:color w:val="000000"/>
                <w:sz w:val="20"/>
                <w:szCs w:val="20"/>
                <w:lang w:val="en-IE"/>
              </w:rPr>
            </w:pPr>
            <w:ins w:id="19742" w:author="Author">
              <w:del w:id="19743" w:author="Author">
                <w:r w:rsidDel="00B155C8">
                  <w:rPr>
                    <w:rFonts w:cs="Arial"/>
                    <w:sz w:val="20"/>
                    <w:szCs w:val="20"/>
                  </w:rPr>
                  <w:delText>Message displayed if there are no offers available.</w:delText>
                </w:r>
              </w:del>
            </w:ins>
            <w:del w:id="19744" w:author="Author">
              <w:r w:rsidR="00234AC9" w:rsidRPr="00C3339A" w:rsidDel="00B155C8">
                <w:rPr>
                  <w:rFonts w:cs="Arial"/>
                  <w:color w:val="000000"/>
                  <w:sz w:val="20"/>
                  <w:szCs w:val="20"/>
                  <w:lang w:val="en-IE"/>
                </w:rPr>
                <w:delText>Message displayed when there are no offers available.</w:delText>
              </w:r>
            </w:del>
          </w:p>
        </w:tc>
      </w:tr>
      <w:tr w:rsidR="00234AC9" w:rsidRPr="00C3339A" w:rsidDel="00B155C8" w14:paraId="4EFDF6F9" w14:textId="547F7F04" w:rsidTr="00546EDD">
        <w:trPr>
          <w:del w:id="19745" w:author="Author"/>
        </w:trPr>
        <w:tc>
          <w:tcPr>
            <w:cnfStyle w:val="001000000000" w:firstRow="0" w:lastRow="0" w:firstColumn="1" w:lastColumn="0" w:oddVBand="0" w:evenVBand="0" w:oddHBand="0" w:evenHBand="0" w:firstRowFirstColumn="0" w:firstRowLastColumn="0" w:lastRowFirstColumn="0" w:lastRowLastColumn="0"/>
            <w:tcW w:w="1093" w:type="pct"/>
          </w:tcPr>
          <w:p w14:paraId="051635F8" w14:textId="38D5C210" w:rsidR="00234AC9" w:rsidRPr="00C3339A" w:rsidDel="00B155C8" w:rsidRDefault="00234AC9" w:rsidP="00C3339A">
            <w:pPr>
              <w:spacing w:before="120"/>
              <w:jc w:val="left"/>
              <w:rPr>
                <w:del w:id="19746" w:author="Author"/>
                <w:rFonts w:cs="Arial"/>
                <w:sz w:val="20"/>
                <w:szCs w:val="20"/>
                <w:lang w:val="en-IE"/>
              </w:rPr>
            </w:pPr>
            <w:del w:id="19747" w:author="Author">
              <w:r w:rsidRPr="00C3339A" w:rsidDel="00B155C8">
                <w:rPr>
                  <w:rFonts w:cs="Arial"/>
                  <w:sz w:val="20"/>
                  <w:szCs w:val="20"/>
                  <w:lang w:val="en-IE"/>
                </w:rPr>
                <w:delText>Context</w:delText>
              </w:r>
            </w:del>
          </w:p>
        </w:tc>
        <w:tc>
          <w:tcPr>
            <w:tcW w:w="3907" w:type="pct"/>
          </w:tcPr>
          <w:p w14:paraId="40210D09" w14:textId="5F5B816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48" w:author="Author"/>
                <w:rFonts w:cs="Arial"/>
                <w:sz w:val="20"/>
                <w:szCs w:val="20"/>
                <w:lang w:val="en-IE" w:eastAsia="pt-PT"/>
              </w:rPr>
            </w:pPr>
            <w:del w:id="19749" w:author="Author">
              <w:r w:rsidRPr="00C3339A" w:rsidDel="00B155C8">
                <w:rPr>
                  <w:rFonts w:cs="Arial"/>
                  <w:sz w:val="20"/>
                  <w:szCs w:val="20"/>
                  <w:lang w:val="en-IE" w:eastAsia="pt-PT"/>
                </w:rPr>
                <w:delText>Adding mobile offer to basket</w:delText>
              </w:r>
            </w:del>
          </w:p>
        </w:tc>
      </w:tr>
      <w:tr w:rsidR="00234AC9" w:rsidRPr="00C3339A" w:rsidDel="00B155C8" w14:paraId="0AE625B4" w14:textId="3B5C8102" w:rsidTr="00546EDD">
        <w:trPr>
          <w:del w:id="19750" w:author="Author"/>
        </w:trPr>
        <w:tc>
          <w:tcPr>
            <w:cnfStyle w:val="001000000000" w:firstRow="0" w:lastRow="0" w:firstColumn="1" w:lastColumn="0" w:oddVBand="0" w:evenVBand="0" w:oddHBand="0" w:evenHBand="0" w:firstRowFirstColumn="0" w:firstRowLastColumn="0" w:lastRowFirstColumn="0" w:lastRowLastColumn="0"/>
            <w:tcW w:w="1093" w:type="pct"/>
          </w:tcPr>
          <w:p w14:paraId="7FF88D16" w14:textId="2A0414BC" w:rsidR="00234AC9" w:rsidRPr="00C3339A" w:rsidDel="00B155C8" w:rsidRDefault="00234AC9" w:rsidP="00C3339A">
            <w:pPr>
              <w:spacing w:before="120"/>
              <w:jc w:val="left"/>
              <w:rPr>
                <w:del w:id="19751" w:author="Author"/>
                <w:rFonts w:cs="Arial"/>
                <w:sz w:val="20"/>
                <w:szCs w:val="20"/>
                <w:lang w:val="en-IE"/>
              </w:rPr>
            </w:pPr>
            <w:del w:id="19752" w:author="Author">
              <w:r w:rsidRPr="00C3339A" w:rsidDel="00B155C8">
                <w:rPr>
                  <w:rFonts w:cs="Arial"/>
                  <w:sz w:val="20"/>
                  <w:szCs w:val="20"/>
                  <w:lang w:val="en-IE"/>
                </w:rPr>
                <w:delText>Json Path</w:delText>
              </w:r>
            </w:del>
          </w:p>
        </w:tc>
        <w:tc>
          <w:tcPr>
            <w:tcW w:w="3907" w:type="pct"/>
          </w:tcPr>
          <w:p w14:paraId="7D499500" w14:textId="7B4258FB"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53" w:author="Author"/>
                <w:rFonts w:cs="Arial"/>
                <w:sz w:val="20"/>
                <w:szCs w:val="20"/>
                <w:lang w:val="en-IE" w:eastAsia="pt-PT"/>
              </w:rPr>
            </w:pPr>
            <w:del w:id="19754" w:author="Author">
              <w:r w:rsidRPr="00C3339A" w:rsidDel="00B155C8">
                <w:rPr>
                  <w:rFonts w:cs="Arial"/>
                  <w:sz w:val="20"/>
                  <w:szCs w:val="20"/>
                  <w:lang w:val="en-IE" w:eastAsia="pt-PT"/>
                </w:rPr>
                <w:delText>sales.messages.warning.WARN_NO_AVAILABLE_OFFERS</w:delText>
              </w:r>
            </w:del>
          </w:p>
        </w:tc>
      </w:tr>
      <w:tr w:rsidR="00234AC9" w:rsidRPr="00C3339A" w:rsidDel="00B155C8" w14:paraId="58A1B7AC" w14:textId="160AB67A" w:rsidTr="00546EDD">
        <w:trPr>
          <w:del w:id="1975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A4111E1" w14:textId="04DF4C38" w:rsidR="00234AC9" w:rsidRPr="00C3339A" w:rsidDel="00B155C8" w:rsidRDefault="00234AC9" w:rsidP="00C3339A">
            <w:pPr>
              <w:spacing w:before="120"/>
              <w:jc w:val="left"/>
              <w:rPr>
                <w:del w:id="19756" w:author="Author"/>
                <w:rFonts w:cs="Arial"/>
                <w:sz w:val="20"/>
                <w:szCs w:val="20"/>
                <w:lang w:val="en-IE"/>
              </w:rPr>
            </w:pPr>
            <w:del w:id="19757"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6D57B403" w14:textId="754C955B"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58" w:author="Author"/>
                <w:rFonts w:cs="Arial"/>
                <w:color w:val="000000"/>
                <w:sz w:val="20"/>
                <w:szCs w:val="20"/>
                <w:lang w:val="en-IE"/>
              </w:rPr>
            </w:pPr>
            <w:del w:id="19759" w:author="Author">
              <w:r w:rsidRPr="00C3339A" w:rsidDel="00B155C8">
                <w:rPr>
                  <w:rFonts w:cs="Arial"/>
                  <w:color w:val="000000"/>
                  <w:sz w:val="20"/>
                  <w:szCs w:val="20"/>
                  <w:lang w:val="en-IE"/>
                </w:rPr>
                <w:delText>There are no available offers.</w:delText>
              </w:r>
            </w:del>
          </w:p>
        </w:tc>
      </w:tr>
      <w:tr w:rsidR="00234AC9" w:rsidRPr="00C3339A" w:rsidDel="00B155C8" w14:paraId="76D43C63" w14:textId="131F9B9E" w:rsidTr="00546EDD">
        <w:trPr>
          <w:del w:id="1976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F102091" w14:textId="1191E079" w:rsidR="00234AC9" w:rsidRPr="00C3339A" w:rsidDel="00B155C8" w:rsidRDefault="00234AC9" w:rsidP="00C3339A">
            <w:pPr>
              <w:spacing w:before="120"/>
              <w:jc w:val="left"/>
              <w:rPr>
                <w:del w:id="19761" w:author="Author"/>
                <w:rFonts w:cs="Arial"/>
                <w:sz w:val="20"/>
                <w:szCs w:val="20"/>
                <w:lang w:val="en-IE"/>
              </w:rPr>
            </w:pPr>
            <w:del w:id="19762" w:author="Author">
              <w:r w:rsidRPr="00C3339A" w:rsidDel="00B155C8">
                <w:rPr>
                  <w:rFonts w:cs="Arial"/>
                  <w:sz w:val="20"/>
                  <w:szCs w:val="20"/>
                  <w:lang w:val="en-IE"/>
                </w:rPr>
                <w:delText>Message #</w:delText>
              </w:r>
            </w:del>
          </w:p>
        </w:tc>
        <w:tc>
          <w:tcPr>
            <w:tcW w:w="3907" w:type="pct"/>
            <w:tcBorders>
              <w:top w:val="single" w:sz="12" w:space="0" w:color="C00000"/>
            </w:tcBorders>
          </w:tcPr>
          <w:p w14:paraId="38BE47C6" w14:textId="25A702B5"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63" w:author="Author"/>
                <w:rFonts w:cs="Arial"/>
                <w:i/>
                <w:color w:val="000000"/>
                <w:sz w:val="20"/>
                <w:szCs w:val="20"/>
                <w:lang w:val="en-IE"/>
              </w:rPr>
            </w:pPr>
            <w:del w:id="19764" w:author="Author">
              <w:r w:rsidRPr="00C3339A" w:rsidDel="00B155C8">
                <w:rPr>
                  <w:rFonts w:cs="Arial"/>
                  <w:i/>
                  <w:color w:val="000000"/>
                  <w:sz w:val="20"/>
                  <w:szCs w:val="20"/>
                  <w:lang w:val="en-IE"/>
                </w:rPr>
                <w:delText>WM_SAL_2</w:delText>
              </w:r>
            </w:del>
          </w:p>
        </w:tc>
      </w:tr>
      <w:tr w:rsidR="00234AC9" w:rsidRPr="00C3339A" w:rsidDel="00B155C8" w14:paraId="54BC4009" w14:textId="0616E5A3" w:rsidTr="00546EDD">
        <w:trPr>
          <w:del w:id="19765" w:author="Author"/>
        </w:trPr>
        <w:tc>
          <w:tcPr>
            <w:cnfStyle w:val="001000000000" w:firstRow="0" w:lastRow="0" w:firstColumn="1" w:lastColumn="0" w:oddVBand="0" w:evenVBand="0" w:oddHBand="0" w:evenHBand="0" w:firstRowFirstColumn="0" w:firstRowLastColumn="0" w:lastRowFirstColumn="0" w:lastRowLastColumn="0"/>
            <w:tcW w:w="1093" w:type="pct"/>
          </w:tcPr>
          <w:p w14:paraId="471D8A6A" w14:textId="5FB36A34" w:rsidR="00234AC9" w:rsidRPr="00C3339A" w:rsidDel="00B155C8" w:rsidRDefault="00234AC9" w:rsidP="00C3339A">
            <w:pPr>
              <w:spacing w:before="120"/>
              <w:jc w:val="left"/>
              <w:rPr>
                <w:del w:id="19766" w:author="Author"/>
                <w:rFonts w:cs="Arial"/>
                <w:sz w:val="20"/>
                <w:szCs w:val="20"/>
                <w:lang w:val="en-IE"/>
              </w:rPr>
            </w:pPr>
            <w:del w:id="19767" w:author="Author">
              <w:r w:rsidRPr="00C3339A" w:rsidDel="00B155C8">
                <w:rPr>
                  <w:rFonts w:cs="Arial"/>
                  <w:sz w:val="20"/>
                  <w:szCs w:val="20"/>
                  <w:lang w:val="en-IE"/>
                </w:rPr>
                <w:delText>Description</w:delText>
              </w:r>
            </w:del>
          </w:p>
        </w:tc>
        <w:tc>
          <w:tcPr>
            <w:tcW w:w="3907" w:type="pct"/>
          </w:tcPr>
          <w:p w14:paraId="5353E670" w14:textId="5FDEEC2A"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68" w:author="Author"/>
                <w:rFonts w:cs="Arial"/>
                <w:b/>
                <w:bCs/>
                <w:i/>
                <w:iCs/>
                <w:color w:val="000000"/>
                <w:sz w:val="20"/>
                <w:szCs w:val="20"/>
                <w:lang w:val="en-IE"/>
              </w:rPr>
            </w:pPr>
            <w:ins w:id="19769" w:author="Author">
              <w:del w:id="19770" w:author="Author">
                <w:r w:rsidDel="00B155C8">
                  <w:rPr>
                    <w:rFonts w:cs="Arial"/>
                    <w:sz w:val="20"/>
                    <w:szCs w:val="20"/>
                  </w:rPr>
                  <w:delText>Message displayed if an attempt to cancel a reservation of the previous SIM card has failed</w:delText>
                </w:r>
              </w:del>
            </w:ins>
            <w:del w:id="19771" w:author="Author">
              <w:r w:rsidR="00234AC9" w:rsidRPr="00C3339A" w:rsidDel="00B155C8">
                <w:rPr>
                  <w:rFonts w:cs="Arial"/>
                  <w:color w:val="000000"/>
                  <w:sz w:val="20"/>
                  <w:szCs w:val="20"/>
                  <w:lang w:val="en-IE"/>
                </w:rPr>
                <w:delText>Message displayed when an attempt to cancel a reservation of the previous SIM card has failed</w:delText>
              </w:r>
            </w:del>
          </w:p>
        </w:tc>
      </w:tr>
      <w:tr w:rsidR="00234AC9" w:rsidRPr="00C3339A" w:rsidDel="00B155C8" w14:paraId="01BD8037" w14:textId="31935F96" w:rsidTr="00546EDD">
        <w:trPr>
          <w:del w:id="19772" w:author="Author"/>
        </w:trPr>
        <w:tc>
          <w:tcPr>
            <w:cnfStyle w:val="001000000000" w:firstRow="0" w:lastRow="0" w:firstColumn="1" w:lastColumn="0" w:oddVBand="0" w:evenVBand="0" w:oddHBand="0" w:evenHBand="0" w:firstRowFirstColumn="0" w:firstRowLastColumn="0" w:lastRowFirstColumn="0" w:lastRowLastColumn="0"/>
            <w:tcW w:w="1093" w:type="pct"/>
          </w:tcPr>
          <w:p w14:paraId="54F181F2" w14:textId="03B6CD41" w:rsidR="00234AC9" w:rsidRPr="00C3339A" w:rsidDel="00B155C8" w:rsidRDefault="00234AC9" w:rsidP="00C3339A">
            <w:pPr>
              <w:spacing w:before="120"/>
              <w:jc w:val="left"/>
              <w:rPr>
                <w:del w:id="19773" w:author="Author"/>
                <w:rFonts w:cs="Arial"/>
                <w:sz w:val="20"/>
                <w:szCs w:val="20"/>
                <w:lang w:val="en-IE"/>
              </w:rPr>
            </w:pPr>
            <w:del w:id="19774" w:author="Author">
              <w:r w:rsidRPr="00C3339A" w:rsidDel="00B155C8">
                <w:rPr>
                  <w:rFonts w:cs="Arial"/>
                  <w:sz w:val="20"/>
                  <w:szCs w:val="20"/>
                  <w:lang w:val="en-IE"/>
                </w:rPr>
                <w:delText>Context</w:delText>
              </w:r>
            </w:del>
          </w:p>
        </w:tc>
        <w:tc>
          <w:tcPr>
            <w:tcW w:w="3907" w:type="pct"/>
          </w:tcPr>
          <w:p w14:paraId="5012F13D" w14:textId="19140F15"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75" w:author="Author"/>
                <w:rFonts w:cs="Arial"/>
                <w:sz w:val="20"/>
                <w:szCs w:val="20"/>
                <w:lang w:val="en-IE" w:eastAsia="pt-PT"/>
              </w:rPr>
            </w:pPr>
            <w:del w:id="19776" w:author="Author">
              <w:r w:rsidRPr="00C3339A" w:rsidDel="00B155C8">
                <w:rPr>
                  <w:rFonts w:cs="Arial"/>
                  <w:sz w:val="20"/>
                  <w:szCs w:val="20"/>
                  <w:lang w:val="en-IE" w:eastAsia="pt-PT"/>
                </w:rPr>
                <w:delText>Subscribing mobile offer</w:delText>
              </w:r>
            </w:del>
          </w:p>
        </w:tc>
      </w:tr>
      <w:tr w:rsidR="00234AC9" w:rsidRPr="00C3339A" w:rsidDel="00B155C8" w14:paraId="298BEC68" w14:textId="7A199B90" w:rsidTr="00546EDD">
        <w:trPr>
          <w:del w:id="19777" w:author="Author"/>
        </w:trPr>
        <w:tc>
          <w:tcPr>
            <w:cnfStyle w:val="001000000000" w:firstRow="0" w:lastRow="0" w:firstColumn="1" w:lastColumn="0" w:oddVBand="0" w:evenVBand="0" w:oddHBand="0" w:evenHBand="0" w:firstRowFirstColumn="0" w:firstRowLastColumn="0" w:lastRowFirstColumn="0" w:lastRowLastColumn="0"/>
            <w:tcW w:w="1093" w:type="pct"/>
          </w:tcPr>
          <w:p w14:paraId="5DEC634B" w14:textId="5053C8A5" w:rsidR="00234AC9" w:rsidRPr="00C3339A" w:rsidDel="00B155C8" w:rsidRDefault="00234AC9" w:rsidP="00C3339A">
            <w:pPr>
              <w:spacing w:before="120"/>
              <w:jc w:val="left"/>
              <w:rPr>
                <w:del w:id="19778" w:author="Author"/>
                <w:rFonts w:cs="Arial"/>
                <w:sz w:val="20"/>
                <w:szCs w:val="20"/>
                <w:lang w:val="en-IE"/>
              </w:rPr>
            </w:pPr>
            <w:del w:id="19779" w:author="Author">
              <w:r w:rsidRPr="00C3339A" w:rsidDel="00B155C8">
                <w:rPr>
                  <w:rFonts w:cs="Arial"/>
                  <w:sz w:val="20"/>
                  <w:szCs w:val="20"/>
                  <w:lang w:val="en-IE"/>
                </w:rPr>
                <w:delText>Json Path</w:delText>
              </w:r>
            </w:del>
          </w:p>
        </w:tc>
        <w:tc>
          <w:tcPr>
            <w:tcW w:w="3907" w:type="pct"/>
          </w:tcPr>
          <w:p w14:paraId="50AA1F9F" w14:textId="3171E98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80" w:author="Author"/>
                <w:rFonts w:cs="Arial"/>
                <w:sz w:val="20"/>
                <w:szCs w:val="20"/>
                <w:lang w:val="en-IE" w:eastAsia="pt-PT"/>
              </w:rPr>
            </w:pPr>
            <w:del w:id="19781" w:author="Author">
              <w:r w:rsidRPr="00C3339A" w:rsidDel="00B155C8">
                <w:rPr>
                  <w:rFonts w:cs="Arial"/>
                  <w:sz w:val="20"/>
                  <w:szCs w:val="20"/>
                  <w:lang w:val="en-IE" w:eastAsia="pt-PT"/>
                </w:rPr>
                <w:delText>sales.messages.warning.WARN_IMPOSSIBLE_CANCELING_SIM_RESERVATION</w:delText>
              </w:r>
            </w:del>
          </w:p>
        </w:tc>
      </w:tr>
      <w:tr w:rsidR="00234AC9" w:rsidRPr="00C3339A" w:rsidDel="00B155C8" w14:paraId="481DB354" w14:textId="0A87C7A7" w:rsidTr="00546EDD">
        <w:trPr>
          <w:del w:id="1978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7F91CDB" w14:textId="028E3827" w:rsidR="00234AC9" w:rsidRPr="00C3339A" w:rsidDel="00B155C8" w:rsidRDefault="00234AC9" w:rsidP="00C3339A">
            <w:pPr>
              <w:spacing w:before="120"/>
              <w:jc w:val="left"/>
              <w:rPr>
                <w:del w:id="19783" w:author="Author"/>
                <w:rFonts w:cs="Arial"/>
                <w:sz w:val="20"/>
                <w:szCs w:val="20"/>
                <w:lang w:val="en-IE"/>
              </w:rPr>
            </w:pPr>
            <w:del w:id="19784"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2AD4FDEA" w14:textId="2221ECD7"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85" w:author="Author"/>
                <w:rFonts w:cs="Arial"/>
                <w:color w:val="000000"/>
                <w:sz w:val="20"/>
                <w:szCs w:val="20"/>
                <w:lang w:val="en-IE"/>
              </w:rPr>
            </w:pPr>
            <w:del w:id="19786" w:author="Author">
              <w:r w:rsidRPr="00C3339A" w:rsidDel="00B155C8">
                <w:rPr>
                  <w:rFonts w:cs="Arial"/>
                  <w:color w:val="000000"/>
                  <w:sz w:val="20"/>
                  <w:szCs w:val="20"/>
                  <w:lang w:val="en-IE"/>
                </w:rPr>
                <w:delText>It was not possible to cancel the reservation of the previous SIM card.</w:delText>
              </w:r>
            </w:del>
          </w:p>
        </w:tc>
      </w:tr>
      <w:tr w:rsidR="00234AC9" w:rsidRPr="00C3339A" w:rsidDel="00B155C8" w14:paraId="3CBEEED7" w14:textId="034161E8" w:rsidTr="00546EDD">
        <w:trPr>
          <w:del w:id="1978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67575A2" w14:textId="0FF42B12" w:rsidR="00234AC9" w:rsidRPr="00C3339A" w:rsidDel="00B155C8" w:rsidRDefault="00234AC9" w:rsidP="00C3339A">
            <w:pPr>
              <w:spacing w:before="120"/>
              <w:jc w:val="left"/>
              <w:rPr>
                <w:del w:id="19788" w:author="Author"/>
                <w:rFonts w:cs="Arial"/>
                <w:sz w:val="20"/>
                <w:szCs w:val="20"/>
                <w:lang w:val="en-IE"/>
              </w:rPr>
            </w:pPr>
            <w:del w:id="19789" w:author="Author">
              <w:r w:rsidRPr="00C3339A" w:rsidDel="00B155C8">
                <w:rPr>
                  <w:rFonts w:cs="Arial"/>
                  <w:sz w:val="20"/>
                  <w:szCs w:val="20"/>
                  <w:lang w:val="en-IE"/>
                </w:rPr>
                <w:delText>Message #</w:delText>
              </w:r>
            </w:del>
          </w:p>
        </w:tc>
        <w:tc>
          <w:tcPr>
            <w:tcW w:w="3907" w:type="pct"/>
            <w:tcBorders>
              <w:top w:val="single" w:sz="12" w:space="0" w:color="C00000"/>
            </w:tcBorders>
          </w:tcPr>
          <w:p w14:paraId="532E92B4" w14:textId="17892446"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90" w:author="Author"/>
                <w:rFonts w:cs="Arial"/>
                <w:i/>
                <w:color w:val="000000"/>
                <w:sz w:val="20"/>
                <w:szCs w:val="20"/>
                <w:lang w:val="en-IE"/>
              </w:rPr>
            </w:pPr>
            <w:del w:id="19791" w:author="Author">
              <w:r w:rsidRPr="00C3339A" w:rsidDel="00B155C8">
                <w:rPr>
                  <w:rFonts w:cs="Arial"/>
                  <w:i/>
                  <w:color w:val="000000"/>
                  <w:sz w:val="20"/>
                  <w:szCs w:val="20"/>
                  <w:lang w:val="en-IE"/>
                </w:rPr>
                <w:delText>WM_SAL_3</w:delText>
              </w:r>
            </w:del>
          </w:p>
        </w:tc>
      </w:tr>
      <w:tr w:rsidR="00234AC9" w:rsidRPr="00C3339A" w:rsidDel="00B155C8" w14:paraId="456C4567" w14:textId="50C3F354" w:rsidTr="00546EDD">
        <w:trPr>
          <w:del w:id="19792" w:author="Author"/>
        </w:trPr>
        <w:tc>
          <w:tcPr>
            <w:cnfStyle w:val="001000000000" w:firstRow="0" w:lastRow="0" w:firstColumn="1" w:lastColumn="0" w:oddVBand="0" w:evenVBand="0" w:oddHBand="0" w:evenHBand="0" w:firstRowFirstColumn="0" w:firstRowLastColumn="0" w:lastRowFirstColumn="0" w:lastRowLastColumn="0"/>
            <w:tcW w:w="1093" w:type="pct"/>
          </w:tcPr>
          <w:p w14:paraId="03DD73B8" w14:textId="397D02B8" w:rsidR="00234AC9" w:rsidRPr="00C3339A" w:rsidDel="00B155C8" w:rsidRDefault="00234AC9" w:rsidP="00C3339A">
            <w:pPr>
              <w:spacing w:before="120"/>
              <w:jc w:val="left"/>
              <w:rPr>
                <w:del w:id="19793" w:author="Author"/>
                <w:rFonts w:cs="Arial"/>
                <w:sz w:val="20"/>
                <w:szCs w:val="20"/>
                <w:lang w:val="en-IE"/>
              </w:rPr>
            </w:pPr>
            <w:del w:id="19794" w:author="Author">
              <w:r w:rsidRPr="00C3339A" w:rsidDel="00B155C8">
                <w:rPr>
                  <w:rFonts w:cs="Arial"/>
                  <w:sz w:val="20"/>
                  <w:szCs w:val="20"/>
                  <w:lang w:val="en-IE"/>
                </w:rPr>
                <w:delText>Description</w:delText>
              </w:r>
            </w:del>
          </w:p>
        </w:tc>
        <w:tc>
          <w:tcPr>
            <w:tcW w:w="3907" w:type="pct"/>
          </w:tcPr>
          <w:p w14:paraId="61AD0381" w14:textId="39E63D21"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95" w:author="Author"/>
                <w:rFonts w:cs="Arial"/>
                <w:color w:val="000000"/>
                <w:sz w:val="20"/>
                <w:szCs w:val="20"/>
                <w:lang w:val="en-IE"/>
              </w:rPr>
            </w:pPr>
            <w:ins w:id="19796" w:author="Author">
              <w:del w:id="19797" w:author="Author">
                <w:r w:rsidDel="00B155C8">
                  <w:rPr>
                    <w:rFonts w:cs="Arial"/>
                    <w:sz w:val="20"/>
                    <w:szCs w:val="20"/>
                  </w:rPr>
                  <w:delText>Message displayed if it is not possible to continue the transaction because the customer needs to do an advanced payment of a certain amount.</w:delText>
                </w:r>
              </w:del>
            </w:ins>
            <w:del w:id="19798" w:author="Author">
              <w:r w:rsidR="00234AC9" w:rsidRPr="00C3339A" w:rsidDel="00B155C8">
                <w:rPr>
                  <w:rFonts w:cs="Arial"/>
                  <w:color w:val="000000"/>
                  <w:sz w:val="20"/>
                  <w:szCs w:val="20"/>
                  <w:lang w:val="en-IE"/>
                </w:rPr>
                <w:delText>Message displayed when it is not possible to continue the transaction because the customer needs to do an advanced payment of a certain amount.</w:delText>
              </w:r>
            </w:del>
          </w:p>
        </w:tc>
      </w:tr>
      <w:tr w:rsidR="00234AC9" w:rsidRPr="00C3339A" w:rsidDel="00B155C8" w14:paraId="1DE9F74F" w14:textId="1EAC1338" w:rsidTr="00546EDD">
        <w:trPr>
          <w:del w:id="19799" w:author="Author"/>
        </w:trPr>
        <w:tc>
          <w:tcPr>
            <w:cnfStyle w:val="001000000000" w:firstRow="0" w:lastRow="0" w:firstColumn="1" w:lastColumn="0" w:oddVBand="0" w:evenVBand="0" w:oddHBand="0" w:evenHBand="0" w:firstRowFirstColumn="0" w:firstRowLastColumn="0" w:lastRowFirstColumn="0" w:lastRowLastColumn="0"/>
            <w:tcW w:w="1093" w:type="pct"/>
          </w:tcPr>
          <w:p w14:paraId="65AF5C94" w14:textId="1C1C0584" w:rsidR="00234AC9" w:rsidRPr="00C3339A" w:rsidDel="00B155C8" w:rsidRDefault="00234AC9" w:rsidP="00C3339A">
            <w:pPr>
              <w:spacing w:before="120"/>
              <w:jc w:val="left"/>
              <w:rPr>
                <w:del w:id="19800" w:author="Author"/>
                <w:rFonts w:cs="Arial"/>
                <w:sz w:val="20"/>
                <w:szCs w:val="20"/>
                <w:lang w:val="en-IE"/>
              </w:rPr>
            </w:pPr>
            <w:del w:id="19801" w:author="Author">
              <w:r w:rsidRPr="00C3339A" w:rsidDel="00B155C8">
                <w:rPr>
                  <w:rFonts w:cs="Arial"/>
                  <w:sz w:val="20"/>
                  <w:szCs w:val="20"/>
                  <w:lang w:val="en-IE"/>
                </w:rPr>
                <w:delText>Context</w:delText>
              </w:r>
            </w:del>
          </w:p>
        </w:tc>
        <w:tc>
          <w:tcPr>
            <w:tcW w:w="3907" w:type="pct"/>
          </w:tcPr>
          <w:p w14:paraId="137F83A4" w14:textId="47BFA865"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02" w:author="Author"/>
                <w:rFonts w:cs="Arial"/>
                <w:sz w:val="20"/>
                <w:szCs w:val="20"/>
                <w:lang w:val="en-IE" w:eastAsia="pt-PT"/>
              </w:rPr>
            </w:pPr>
            <w:del w:id="19803" w:author="Author">
              <w:r w:rsidRPr="00C3339A" w:rsidDel="00B155C8">
                <w:rPr>
                  <w:rFonts w:cs="Arial"/>
                  <w:sz w:val="20"/>
                  <w:szCs w:val="20"/>
                  <w:lang w:val="en-IE" w:eastAsia="pt-PT"/>
                </w:rPr>
                <w:delText>Subscribing mobile offer</w:delText>
              </w:r>
            </w:del>
          </w:p>
        </w:tc>
      </w:tr>
      <w:tr w:rsidR="00234AC9" w:rsidRPr="00C3339A" w:rsidDel="00B155C8" w14:paraId="26391635" w14:textId="20AB40A7" w:rsidTr="00546EDD">
        <w:trPr>
          <w:del w:id="19804" w:author="Author"/>
        </w:trPr>
        <w:tc>
          <w:tcPr>
            <w:cnfStyle w:val="001000000000" w:firstRow="0" w:lastRow="0" w:firstColumn="1" w:lastColumn="0" w:oddVBand="0" w:evenVBand="0" w:oddHBand="0" w:evenHBand="0" w:firstRowFirstColumn="0" w:firstRowLastColumn="0" w:lastRowFirstColumn="0" w:lastRowLastColumn="0"/>
            <w:tcW w:w="1093" w:type="pct"/>
          </w:tcPr>
          <w:p w14:paraId="33C1452D" w14:textId="619D9639" w:rsidR="00234AC9" w:rsidRPr="00C3339A" w:rsidDel="00B155C8" w:rsidRDefault="00234AC9" w:rsidP="00C3339A">
            <w:pPr>
              <w:spacing w:before="120"/>
              <w:jc w:val="left"/>
              <w:rPr>
                <w:del w:id="19805" w:author="Author"/>
                <w:rFonts w:cs="Arial"/>
                <w:sz w:val="20"/>
                <w:szCs w:val="20"/>
                <w:lang w:val="en-IE"/>
              </w:rPr>
            </w:pPr>
            <w:del w:id="19806" w:author="Author">
              <w:r w:rsidRPr="00C3339A" w:rsidDel="00B155C8">
                <w:rPr>
                  <w:rFonts w:cs="Arial"/>
                  <w:sz w:val="20"/>
                  <w:szCs w:val="20"/>
                  <w:lang w:val="en-IE"/>
                </w:rPr>
                <w:delText>Json Path</w:delText>
              </w:r>
            </w:del>
          </w:p>
        </w:tc>
        <w:tc>
          <w:tcPr>
            <w:tcW w:w="3907" w:type="pct"/>
          </w:tcPr>
          <w:p w14:paraId="1887A106" w14:textId="08BB9E0E"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07" w:author="Author"/>
                <w:rFonts w:cs="Arial"/>
                <w:sz w:val="20"/>
                <w:szCs w:val="20"/>
                <w:lang w:val="en-IE" w:eastAsia="pt-PT"/>
              </w:rPr>
            </w:pPr>
            <w:del w:id="19808" w:author="Author">
              <w:r w:rsidRPr="00C3339A" w:rsidDel="00B155C8">
                <w:rPr>
                  <w:rFonts w:cs="Arial"/>
                  <w:sz w:val="20"/>
                  <w:szCs w:val="20"/>
                  <w:lang w:val="en-IE" w:eastAsia="pt-PT"/>
                </w:rPr>
                <w:delText>sales.messages.warning.WARN_ADVANCED_PAYMENT_REQUIRED</w:delText>
              </w:r>
            </w:del>
          </w:p>
        </w:tc>
      </w:tr>
      <w:tr w:rsidR="00112F06" w:rsidRPr="00C3339A" w:rsidDel="00B155C8" w14:paraId="27AC0BBE" w14:textId="54AAB2D9" w:rsidTr="00546EDD">
        <w:trPr>
          <w:del w:id="1980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715BD7A" w14:textId="65B95361" w:rsidR="00112F06" w:rsidRPr="00C3339A" w:rsidDel="00B155C8" w:rsidRDefault="00112F06" w:rsidP="00112F06">
            <w:pPr>
              <w:spacing w:before="120"/>
              <w:jc w:val="left"/>
              <w:rPr>
                <w:del w:id="19810" w:author="Author"/>
                <w:rFonts w:cs="Arial"/>
                <w:sz w:val="20"/>
                <w:szCs w:val="20"/>
                <w:lang w:val="en-IE"/>
              </w:rPr>
            </w:pPr>
            <w:del w:id="19811"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1812E370" w14:textId="5418C0D6"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12" w:author="Author"/>
                <w:rFonts w:cs="Arial"/>
                <w:color w:val="000000"/>
                <w:sz w:val="20"/>
                <w:szCs w:val="20"/>
                <w:lang w:val="en-IE"/>
              </w:rPr>
            </w:pPr>
            <w:ins w:id="19813" w:author="Author">
              <w:del w:id="19814" w:author="Author">
                <w:r w:rsidRPr="00E73B40" w:rsidDel="00B155C8">
                  <w:rPr>
                    <w:sz w:val="20"/>
                    <w:lang w:val="en-IE"/>
                  </w:rPr>
                  <w:delText>The customer needs to do an advanced payment of %amount% in order to perform the subscription(s) activation(s). Please inform the customer. The payment will be handled later in the process.</w:delText>
                </w:r>
              </w:del>
            </w:ins>
            <w:del w:id="19815" w:author="Author">
              <w:r w:rsidRPr="00C3339A" w:rsidDel="00B155C8">
                <w:rPr>
                  <w:rFonts w:cs="Arial"/>
                  <w:color w:val="000000"/>
                  <w:sz w:val="20"/>
                  <w:szCs w:val="20"/>
                  <w:lang w:val="en-IE"/>
                </w:rPr>
                <w:delText>The customer needs to do an advanced payment of %amount% in order to perform the subscription(s) activation(s). Please inform the customer. The payment will be handled later in the process.</w:delText>
              </w:r>
            </w:del>
          </w:p>
        </w:tc>
      </w:tr>
      <w:tr w:rsidR="00234AC9" w:rsidRPr="00C3339A" w:rsidDel="00B155C8" w14:paraId="0FE68DEE" w14:textId="786393DE" w:rsidTr="00546EDD">
        <w:trPr>
          <w:del w:id="1981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E4B3984" w14:textId="065B6543" w:rsidR="00234AC9" w:rsidRPr="00C3339A" w:rsidDel="00B155C8" w:rsidRDefault="00234AC9" w:rsidP="00C3339A">
            <w:pPr>
              <w:spacing w:before="120"/>
              <w:jc w:val="left"/>
              <w:rPr>
                <w:del w:id="19817" w:author="Author"/>
                <w:rFonts w:cs="Arial"/>
                <w:sz w:val="20"/>
                <w:szCs w:val="20"/>
                <w:lang w:val="en-IE"/>
              </w:rPr>
            </w:pPr>
            <w:del w:id="19818" w:author="Author">
              <w:r w:rsidRPr="00C3339A" w:rsidDel="00B155C8">
                <w:rPr>
                  <w:rFonts w:cs="Arial"/>
                  <w:sz w:val="20"/>
                  <w:szCs w:val="20"/>
                  <w:lang w:val="en-IE"/>
                </w:rPr>
                <w:delText>Message #</w:delText>
              </w:r>
            </w:del>
          </w:p>
        </w:tc>
        <w:tc>
          <w:tcPr>
            <w:tcW w:w="3907" w:type="pct"/>
            <w:tcBorders>
              <w:top w:val="single" w:sz="12" w:space="0" w:color="C00000"/>
            </w:tcBorders>
          </w:tcPr>
          <w:p w14:paraId="76EA26FC" w14:textId="22C4F123"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19" w:author="Author"/>
                <w:rFonts w:cs="Arial"/>
                <w:i/>
                <w:color w:val="000000"/>
                <w:sz w:val="20"/>
                <w:szCs w:val="20"/>
                <w:lang w:val="en-IE"/>
              </w:rPr>
            </w:pPr>
            <w:del w:id="19820" w:author="Author">
              <w:r w:rsidRPr="00C3339A" w:rsidDel="00B155C8">
                <w:rPr>
                  <w:rFonts w:cs="Arial"/>
                  <w:i/>
                  <w:color w:val="000000"/>
                  <w:sz w:val="20"/>
                  <w:szCs w:val="20"/>
                  <w:lang w:val="en-IE"/>
                </w:rPr>
                <w:delText>WM_SAL_4</w:delText>
              </w:r>
            </w:del>
          </w:p>
        </w:tc>
      </w:tr>
      <w:tr w:rsidR="00234AC9" w:rsidRPr="00C3339A" w:rsidDel="00B155C8" w14:paraId="40981A02" w14:textId="5D8CB003" w:rsidTr="00546EDD">
        <w:trPr>
          <w:del w:id="19821" w:author="Author"/>
        </w:trPr>
        <w:tc>
          <w:tcPr>
            <w:cnfStyle w:val="001000000000" w:firstRow="0" w:lastRow="0" w:firstColumn="1" w:lastColumn="0" w:oddVBand="0" w:evenVBand="0" w:oddHBand="0" w:evenHBand="0" w:firstRowFirstColumn="0" w:firstRowLastColumn="0" w:lastRowFirstColumn="0" w:lastRowLastColumn="0"/>
            <w:tcW w:w="1093" w:type="pct"/>
          </w:tcPr>
          <w:p w14:paraId="1ADFAB05" w14:textId="0F53C153" w:rsidR="00234AC9" w:rsidRPr="00C3339A" w:rsidDel="00B155C8" w:rsidRDefault="00234AC9" w:rsidP="00C3339A">
            <w:pPr>
              <w:spacing w:before="120"/>
              <w:jc w:val="left"/>
              <w:rPr>
                <w:del w:id="19822" w:author="Author"/>
                <w:rFonts w:cs="Arial"/>
                <w:sz w:val="20"/>
                <w:szCs w:val="20"/>
                <w:lang w:val="en-IE"/>
              </w:rPr>
            </w:pPr>
            <w:del w:id="19823" w:author="Author">
              <w:r w:rsidRPr="00C3339A" w:rsidDel="00B155C8">
                <w:rPr>
                  <w:rFonts w:cs="Arial"/>
                  <w:sz w:val="20"/>
                  <w:szCs w:val="20"/>
                  <w:lang w:val="en-IE"/>
                </w:rPr>
                <w:delText>Description</w:delText>
              </w:r>
            </w:del>
          </w:p>
        </w:tc>
        <w:tc>
          <w:tcPr>
            <w:tcW w:w="3907" w:type="pct"/>
          </w:tcPr>
          <w:p w14:paraId="11B0A434" w14:textId="24F81D67"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24" w:author="Author"/>
                <w:rFonts w:cs="Arial"/>
                <w:color w:val="000000"/>
                <w:sz w:val="20"/>
                <w:szCs w:val="20"/>
                <w:lang w:val="en-IE"/>
              </w:rPr>
            </w:pPr>
            <w:ins w:id="19825" w:author="Author">
              <w:del w:id="19826" w:author="Author">
                <w:r w:rsidDel="00B155C8">
                  <w:rPr>
                    <w:rFonts w:cs="Arial"/>
                    <w:sz w:val="20"/>
                    <w:szCs w:val="20"/>
                  </w:rPr>
                  <w:delText>Message displayed if it is not possible to continue the subscription because the customer needs to deposit a certain amount.</w:delText>
                </w:r>
              </w:del>
            </w:ins>
            <w:del w:id="19827" w:author="Author">
              <w:r w:rsidR="00234AC9" w:rsidRPr="00C3339A" w:rsidDel="00B155C8">
                <w:rPr>
                  <w:rFonts w:cs="Arial"/>
                  <w:color w:val="000000"/>
                  <w:sz w:val="20"/>
                  <w:szCs w:val="20"/>
                  <w:lang w:val="en-IE"/>
                </w:rPr>
                <w:delText>Message displayed when it is not possible to continue the subscription because the customer needs to deposit  a certain amount.</w:delText>
              </w:r>
            </w:del>
          </w:p>
        </w:tc>
      </w:tr>
      <w:tr w:rsidR="00234AC9" w:rsidRPr="00C3339A" w:rsidDel="00B155C8" w14:paraId="4360FC1E" w14:textId="4F71A3DD" w:rsidTr="00546EDD">
        <w:trPr>
          <w:del w:id="19828" w:author="Author"/>
        </w:trPr>
        <w:tc>
          <w:tcPr>
            <w:cnfStyle w:val="001000000000" w:firstRow="0" w:lastRow="0" w:firstColumn="1" w:lastColumn="0" w:oddVBand="0" w:evenVBand="0" w:oddHBand="0" w:evenHBand="0" w:firstRowFirstColumn="0" w:firstRowLastColumn="0" w:lastRowFirstColumn="0" w:lastRowLastColumn="0"/>
            <w:tcW w:w="1093" w:type="pct"/>
          </w:tcPr>
          <w:p w14:paraId="262AA4A2" w14:textId="0E2B54AA" w:rsidR="00234AC9" w:rsidRPr="00C3339A" w:rsidDel="00B155C8" w:rsidRDefault="00234AC9" w:rsidP="00C3339A">
            <w:pPr>
              <w:spacing w:before="120"/>
              <w:jc w:val="left"/>
              <w:rPr>
                <w:del w:id="19829" w:author="Author"/>
                <w:rFonts w:cs="Arial"/>
                <w:sz w:val="20"/>
                <w:szCs w:val="20"/>
                <w:lang w:val="en-IE"/>
              </w:rPr>
            </w:pPr>
            <w:del w:id="19830" w:author="Author">
              <w:r w:rsidRPr="00C3339A" w:rsidDel="00B155C8">
                <w:rPr>
                  <w:rFonts w:cs="Arial"/>
                  <w:sz w:val="20"/>
                  <w:szCs w:val="20"/>
                  <w:lang w:val="en-IE"/>
                </w:rPr>
                <w:delText>Context</w:delText>
              </w:r>
            </w:del>
          </w:p>
        </w:tc>
        <w:tc>
          <w:tcPr>
            <w:tcW w:w="3907" w:type="pct"/>
          </w:tcPr>
          <w:p w14:paraId="4CFA8F87" w14:textId="6D040CF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31" w:author="Author"/>
                <w:rFonts w:cs="Arial"/>
                <w:sz w:val="20"/>
                <w:szCs w:val="20"/>
                <w:lang w:val="en-IE" w:eastAsia="pt-PT"/>
              </w:rPr>
            </w:pPr>
            <w:del w:id="19832" w:author="Author">
              <w:r w:rsidRPr="00C3339A" w:rsidDel="00B155C8">
                <w:rPr>
                  <w:rFonts w:cs="Arial"/>
                  <w:sz w:val="20"/>
                  <w:szCs w:val="20"/>
                  <w:lang w:val="en-IE" w:eastAsia="pt-PT"/>
                </w:rPr>
                <w:delText>Subscribing mobile offer</w:delText>
              </w:r>
            </w:del>
          </w:p>
        </w:tc>
      </w:tr>
      <w:tr w:rsidR="00234AC9" w:rsidRPr="00C3339A" w:rsidDel="00B155C8" w14:paraId="06B3C32F" w14:textId="78212177" w:rsidTr="00546EDD">
        <w:trPr>
          <w:del w:id="19833" w:author="Author"/>
        </w:trPr>
        <w:tc>
          <w:tcPr>
            <w:cnfStyle w:val="001000000000" w:firstRow="0" w:lastRow="0" w:firstColumn="1" w:lastColumn="0" w:oddVBand="0" w:evenVBand="0" w:oddHBand="0" w:evenHBand="0" w:firstRowFirstColumn="0" w:firstRowLastColumn="0" w:lastRowFirstColumn="0" w:lastRowLastColumn="0"/>
            <w:tcW w:w="1093" w:type="pct"/>
          </w:tcPr>
          <w:p w14:paraId="7AB4EF13" w14:textId="2F66F8D5" w:rsidR="00234AC9" w:rsidRPr="00C3339A" w:rsidDel="00B155C8" w:rsidRDefault="00234AC9" w:rsidP="00C3339A">
            <w:pPr>
              <w:spacing w:before="120"/>
              <w:jc w:val="left"/>
              <w:rPr>
                <w:del w:id="19834" w:author="Author"/>
                <w:rFonts w:cs="Arial"/>
                <w:sz w:val="20"/>
                <w:szCs w:val="20"/>
                <w:lang w:val="en-IE"/>
              </w:rPr>
            </w:pPr>
            <w:del w:id="19835" w:author="Author">
              <w:r w:rsidRPr="00C3339A" w:rsidDel="00B155C8">
                <w:rPr>
                  <w:rFonts w:cs="Arial"/>
                  <w:sz w:val="20"/>
                  <w:szCs w:val="20"/>
                  <w:lang w:val="en-IE"/>
                </w:rPr>
                <w:delText>Json Path</w:delText>
              </w:r>
            </w:del>
          </w:p>
        </w:tc>
        <w:tc>
          <w:tcPr>
            <w:tcW w:w="3907" w:type="pct"/>
          </w:tcPr>
          <w:p w14:paraId="0A44A67D" w14:textId="64FA79D7"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36" w:author="Author"/>
                <w:rFonts w:cs="Arial"/>
                <w:sz w:val="20"/>
                <w:szCs w:val="20"/>
                <w:lang w:val="en-IE" w:eastAsia="pt-PT"/>
              </w:rPr>
            </w:pPr>
            <w:del w:id="19837" w:author="Author">
              <w:r w:rsidRPr="00C3339A" w:rsidDel="00B155C8">
                <w:rPr>
                  <w:rFonts w:cs="Arial"/>
                  <w:sz w:val="20"/>
                  <w:szCs w:val="20"/>
                  <w:lang w:val="en-IE" w:eastAsia="pt-PT"/>
                </w:rPr>
                <w:delText>sales.messages.warning.WARN_DEPOSIT_REQUIRED</w:delText>
              </w:r>
            </w:del>
          </w:p>
        </w:tc>
      </w:tr>
      <w:tr w:rsidR="00112F06" w:rsidRPr="00C3339A" w:rsidDel="00B155C8" w14:paraId="4B649511" w14:textId="4E85C5CA" w:rsidTr="00546EDD">
        <w:trPr>
          <w:del w:id="1983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9539746" w14:textId="6FD0182C" w:rsidR="00112F06" w:rsidRPr="00C3339A" w:rsidDel="00B155C8" w:rsidRDefault="00112F06" w:rsidP="00112F06">
            <w:pPr>
              <w:spacing w:before="120"/>
              <w:jc w:val="left"/>
              <w:rPr>
                <w:del w:id="19839" w:author="Author"/>
                <w:rFonts w:cs="Arial"/>
                <w:sz w:val="20"/>
                <w:szCs w:val="20"/>
                <w:lang w:val="en-IE"/>
              </w:rPr>
            </w:pPr>
            <w:del w:id="19840"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56DF30EB" w14:textId="73102C70"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41" w:author="Author"/>
                <w:rFonts w:cs="Arial"/>
                <w:color w:val="000000"/>
                <w:sz w:val="20"/>
                <w:szCs w:val="20"/>
                <w:lang w:val="en-IE"/>
              </w:rPr>
            </w:pPr>
            <w:ins w:id="19842" w:author="Author">
              <w:del w:id="19843" w:author="Author">
                <w:r w:rsidRPr="00E73B40" w:rsidDel="00B155C8">
                  <w:rPr>
                    <w:sz w:val="20"/>
                    <w:lang w:val="en-IE"/>
                  </w:rPr>
                  <w:delText>The customer needs to do a deposit of %amount% in order to perform the subscription(s) activation(s). Please inform the customer. The payment will be handled later in the process.</w:delText>
                </w:r>
              </w:del>
            </w:ins>
            <w:del w:id="19844" w:author="Author">
              <w:r w:rsidRPr="00C3339A" w:rsidDel="00B155C8">
                <w:rPr>
                  <w:rFonts w:cs="Arial"/>
                  <w:color w:val="000000"/>
                  <w:sz w:val="20"/>
                  <w:szCs w:val="20"/>
                  <w:lang w:val="en-IE"/>
                </w:rPr>
                <w:delText>The customer needs to do a deposit of %amount% in order to perform the subscription(s) activation(s). Please inform the customer. The payment will be handled later in the process.</w:delText>
              </w:r>
            </w:del>
          </w:p>
        </w:tc>
      </w:tr>
      <w:tr w:rsidR="00234AC9" w:rsidRPr="00C3339A" w:rsidDel="00B155C8" w14:paraId="4596F78A" w14:textId="4ABB7A43" w:rsidTr="00546EDD">
        <w:trPr>
          <w:del w:id="1984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CB78404" w14:textId="44A44E73" w:rsidR="00234AC9" w:rsidRPr="00C3339A" w:rsidDel="00B155C8" w:rsidRDefault="00234AC9" w:rsidP="00C3339A">
            <w:pPr>
              <w:spacing w:before="120"/>
              <w:jc w:val="left"/>
              <w:rPr>
                <w:del w:id="19846" w:author="Author"/>
                <w:rFonts w:cs="Arial"/>
                <w:sz w:val="20"/>
                <w:szCs w:val="20"/>
                <w:lang w:val="en-IE"/>
              </w:rPr>
            </w:pPr>
            <w:del w:id="19847" w:author="Author">
              <w:r w:rsidRPr="00C3339A" w:rsidDel="00B155C8">
                <w:rPr>
                  <w:rFonts w:cs="Arial"/>
                  <w:sz w:val="20"/>
                  <w:szCs w:val="20"/>
                  <w:lang w:val="en-IE"/>
                </w:rPr>
                <w:delText>Message #</w:delText>
              </w:r>
            </w:del>
          </w:p>
        </w:tc>
        <w:tc>
          <w:tcPr>
            <w:tcW w:w="3907" w:type="pct"/>
            <w:tcBorders>
              <w:top w:val="single" w:sz="12" w:space="0" w:color="C00000"/>
            </w:tcBorders>
          </w:tcPr>
          <w:p w14:paraId="57507B4C" w14:textId="4F1DF136"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48" w:author="Author"/>
                <w:rFonts w:cs="Arial"/>
                <w:i/>
                <w:color w:val="000000"/>
                <w:sz w:val="20"/>
                <w:szCs w:val="20"/>
                <w:lang w:val="en-IE"/>
              </w:rPr>
            </w:pPr>
            <w:del w:id="19849" w:author="Author">
              <w:r w:rsidRPr="00C3339A" w:rsidDel="00B155C8">
                <w:rPr>
                  <w:rFonts w:cs="Arial"/>
                  <w:i/>
                  <w:color w:val="000000"/>
                  <w:sz w:val="20"/>
                  <w:szCs w:val="20"/>
                  <w:lang w:val="en-IE"/>
                </w:rPr>
                <w:delText>WM_SAL_5</w:delText>
              </w:r>
            </w:del>
          </w:p>
        </w:tc>
      </w:tr>
      <w:tr w:rsidR="00234AC9" w:rsidRPr="00C3339A" w:rsidDel="00B155C8" w14:paraId="49C10FDB" w14:textId="21CFBFA2" w:rsidTr="00546EDD">
        <w:trPr>
          <w:del w:id="19850" w:author="Author"/>
        </w:trPr>
        <w:tc>
          <w:tcPr>
            <w:cnfStyle w:val="001000000000" w:firstRow="0" w:lastRow="0" w:firstColumn="1" w:lastColumn="0" w:oddVBand="0" w:evenVBand="0" w:oddHBand="0" w:evenHBand="0" w:firstRowFirstColumn="0" w:firstRowLastColumn="0" w:lastRowFirstColumn="0" w:lastRowLastColumn="0"/>
            <w:tcW w:w="1093" w:type="pct"/>
          </w:tcPr>
          <w:p w14:paraId="4BA3364F" w14:textId="724B0DDB" w:rsidR="00234AC9" w:rsidRPr="00C3339A" w:rsidDel="00B155C8" w:rsidRDefault="00234AC9" w:rsidP="00C3339A">
            <w:pPr>
              <w:spacing w:before="120"/>
              <w:jc w:val="left"/>
              <w:rPr>
                <w:del w:id="19851" w:author="Author"/>
                <w:rFonts w:cs="Arial"/>
                <w:sz w:val="20"/>
                <w:szCs w:val="20"/>
                <w:lang w:val="en-IE"/>
              </w:rPr>
            </w:pPr>
            <w:del w:id="19852" w:author="Author">
              <w:r w:rsidRPr="00C3339A" w:rsidDel="00B155C8">
                <w:rPr>
                  <w:rFonts w:cs="Arial"/>
                  <w:sz w:val="20"/>
                  <w:szCs w:val="20"/>
                  <w:lang w:val="en-IE"/>
                </w:rPr>
                <w:delText>Description</w:delText>
              </w:r>
            </w:del>
          </w:p>
        </w:tc>
        <w:tc>
          <w:tcPr>
            <w:tcW w:w="3907" w:type="pct"/>
          </w:tcPr>
          <w:p w14:paraId="4F6751FC" w14:textId="7A72D12E"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53" w:author="Author"/>
                <w:rFonts w:cs="Arial"/>
                <w:b/>
                <w:bCs/>
                <w:i/>
                <w:iCs/>
                <w:color w:val="000000"/>
                <w:sz w:val="20"/>
                <w:szCs w:val="20"/>
                <w:lang w:val="en-IE"/>
              </w:rPr>
            </w:pPr>
            <w:ins w:id="19854" w:author="Author">
              <w:del w:id="19855" w:author="Author">
                <w:r w:rsidDel="00B155C8">
                  <w:rPr>
                    <w:rFonts w:cs="Arial"/>
                    <w:sz w:val="20"/>
                    <w:szCs w:val="20"/>
                  </w:rPr>
                  <w:delText>Message displayed if the customer credit vetting is in referral</w:delText>
                </w:r>
              </w:del>
            </w:ins>
            <w:del w:id="19856" w:author="Author">
              <w:r w:rsidR="00234AC9" w:rsidRPr="00C3339A" w:rsidDel="00B155C8">
                <w:rPr>
                  <w:rFonts w:cs="Arial"/>
                  <w:color w:val="000000"/>
                  <w:sz w:val="20"/>
                  <w:szCs w:val="20"/>
                  <w:lang w:val="en-IE"/>
                </w:rPr>
                <w:delText xml:space="preserve">Message displayed when the </w:delText>
              </w:r>
              <w:r w:rsidR="0047682A" w:rsidRPr="00C3339A" w:rsidDel="00B155C8">
                <w:rPr>
                  <w:rFonts w:cs="Arial"/>
                  <w:color w:val="000000"/>
                  <w:sz w:val="20"/>
                  <w:szCs w:val="20"/>
                  <w:lang w:val="en-IE"/>
                </w:rPr>
                <w:delText>customer</w:delText>
              </w:r>
              <w:r w:rsidR="00234AC9" w:rsidRPr="00C3339A" w:rsidDel="00B155C8">
                <w:rPr>
                  <w:rFonts w:cs="Arial"/>
                  <w:color w:val="000000"/>
                  <w:sz w:val="20"/>
                  <w:szCs w:val="20"/>
                  <w:lang w:val="en-IE"/>
                </w:rPr>
                <w:delText xml:space="preserve"> credit vetting is </w:delText>
              </w:r>
              <w:r w:rsidR="0047682A" w:rsidRPr="00C3339A" w:rsidDel="00B155C8">
                <w:rPr>
                  <w:rFonts w:cs="Arial"/>
                  <w:color w:val="000000"/>
                  <w:sz w:val="20"/>
                  <w:szCs w:val="20"/>
                  <w:lang w:val="en-IE"/>
                </w:rPr>
                <w:delText xml:space="preserve">in </w:delText>
              </w:r>
              <w:r w:rsidR="00234AC9" w:rsidRPr="00C3339A" w:rsidDel="00B155C8">
                <w:rPr>
                  <w:rFonts w:cs="Arial"/>
                  <w:color w:val="000000"/>
                  <w:sz w:val="20"/>
                  <w:szCs w:val="20"/>
                  <w:lang w:val="en-IE"/>
                </w:rPr>
                <w:delText>referral</w:delText>
              </w:r>
            </w:del>
          </w:p>
        </w:tc>
      </w:tr>
      <w:tr w:rsidR="00234AC9" w:rsidRPr="00C3339A" w:rsidDel="00B155C8" w14:paraId="3B6BA656" w14:textId="651E34D5" w:rsidTr="00546EDD">
        <w:trPr>
          <w:del w:id="19857" w:author="Author"/>
        </w:trPr>
        <w:tc>
          <w:tcPr>
            <w:cnfStyle w:val="001000000000" w:firstRow="0" w:lastRow="0" w:firstColumn="1" w:lastColumn="0" w:oddVBand="0" w:evenVBand="0" w:oddHBand="0" w:evenHBand="0" w:firstRowFirstColumn="0" w:firstRowLastColumn="0" w:lastRowFirstColumn="0" w:lastRowLastColumn="0"/>
            <w:tcW w:w="1093" w:type="pct"/>
          </w:tcPr>
          <w:p w14:paraId="0E8A2033" w14:textId="64761226" w:rsidR="00234AC9" w:rsidRPr="00C3339A" w:rsidDel="00B155C8" w:rsidRDefault="00234AC9" w:rsidP="00C3339A">
            <w:pPr>
              <w:spacing w:before="120"/>
              <w:jc w:val="left"/>
              <w:rPr>
                <w:del w:id="19858" w:author="Author"/>
                <w:rFonts w:cs="Arial"/>
                <w:sz w:val="20"/>
                <w:szCs w:val="20"/>
                <w:lang w:val="en-IE"/>
              </w:rPr>
            </w:pPr>
            <w:del w:id="19859" w:author="Author">
              <w:r w:rsidRPr="00C3339A" w:rsidDel="00B155C8">
                <w:rPr>
                  <w:rFonts w:cs="Arial"/>
                  <w:sz w:val="20"/>
                  <w:szCs w:val="20"/>
                  <w:lang w:val="en-IE"/>
                </w:rPr>
                <w:delText>Context</w:delText>
              </w:r>
            </w:del>
          </w:p>
        </w:tc>
        <w:tc>
          <w:tcPr>
            <w:tcW w:w="3907" w:type="pct"/>
          </w:tcPr>
          <w:p w14:paraId="6401FD9F" w14:textId="2CB2DEE8"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60" w:author="Author"/>
                <w:rFonts w:cs="Arial"/>
                <w:sz w:val="20"/>
                <w:szCs w:val="20"/>
                <w:lang w:val="en-IE" w:eastAsia="pt-PT"/>
              </w:rPr>
            </w:pPr>
            <w:del w:id="19861" w:author="Author">
              <w:r w:rsidRPr="00C3339A" w:rsidDel="00B155C8">
                <w:rPr>
                  <w:rFonts w:cs="Arial"/>
                  <w:sz w:val="20"/>
                  <w:szCs w:val="20"/>
                  <w:lang w:val="en-IE" w:eastAsia="pt-PT"/>
                </w:rPr>
                <w:delText>Subscribing mobile offer</w:delText>
              </w:r>
            </w:del>
          </w:p>
        </w:tc>
      </w:tr>
      <w:tr w:rsidR="00234AC9" w:rsidRPr="00C3339A" w:rsidDel="00B155C8" w14:paraId="1A774731" w14:textId="2EFC78DE" w:rsidTr="00546EDD">
        <w:trPr>
          <w:del w:id="19862" w:author="Author"/>
        </w:trPr>
        <w:tc>
          <w:tcPr>
            <w:cnfStyle w:val="001000000000" w:firstRow="0" w:lastRow="0" w:firstColumn="1" w:lastColumn="0" w:oddVBand="0" w:evenVBand="0" w:oddHBand="0" w:evenHBand="0" w:firstRowFirstColumn="0" w:firstRowLastColumn="0" w:lastRowFirstColumn="0" w:lastRowLastColumn="0"/>
            <w:tcW w:w="1093" w:type="pct"/>
          </w:tcPr>
          <w:p w14:paraId="2BD90876" w14:textId="20E78A85" w:rsidR="00234AC9" w:rsidRPr="00C3339A" w:rsidDel="00B155C8" w:rsidRDefault="00234AC9" w:rsidP="00C3339A">
            <w:pPr>
              <w:spacing w:before="120"/>
              <w:jc w:val="left"/>
              <w:rPr>
                <w:del w:id="19863" w:author="Author"/>
                <w:rFonts w:cs="Arial"/>
                <w:sz w:val="20"/>
                <w:szCs w:val="20"/>
                <w:lang w:val="en-IE"/>
              </w:rPr>
            </w:pPr>
            <w:del w:id="19864" w:author="Author">
              <w:r w:rsidRPr="00C3339A" w:rsidDel="00B155C8">
                <w:rPr>
                  <w:rFonts w:cs="Arial"/>
                  <w:sz w:val="20"/>
                  <w:szCs w:val="20"/>
                  <w:lang w:val="en-IE"/>
                </w:rPr>
                <w:delText>Json Path</w:delText>
              </w:r>
            </w:del>
          </w:p>
        </w:tc>
        <w:tc>
          <w:tcPr>
            <w:tcW w:w="3907" w:type="pct"/>
          </w:tcPr>
          <w:p w14:paraId="40265AD4" w14:textId="0EA6C5BC"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65" w:author="Author"/>
                <w:rFonts w:cs="Arial"/>
                <w:sz w:val="20"/>
                <w:szCs w:val="20"/>
                <w:lang w:val="en-IE" w:eastAsia="pt-PT"/>
              </w:rPr>
            </w:pPr>
            <w:del w:id="19866" w:author="Author">
              <w:r w:rsidRPr="00C3339A" w:rsidDel="00B155C8">
                <w:rPr>
                  <w:rFonts w:cs="Arial"/>
                  <w:sz w:val="20"/>
                  <w:szCs w:val="20"/>
                  <w:lang w:val="en-IE" w:eastAsia="pt-PT"/>
                </w:rPr>
                <w:delText>sales.messages.warning.WARN_CREDIT_VETTING_REFERRAL</w:delText>
              </w:r>
            </w:del>
          </w:p>
        </w:tc>
      </w:tr>
      <w:tr w:rsidR="00112F06" w:rsidRPr="00C3339A" w:rsidDel="00B155C8" w14:paraId="50B97DB8" w14:textId="261338B4" w:rsidTr="00546EDD">
        <w:trPr>
          <w:del w:id="1986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CF2E3E9" w14:textId="20B9F287" w:rsidR="00112F06" w:rsidRPr="00C3339A" w:rsidDel="00B155C8" w:rsidRDefault="00112F06" w:rsidP="00112F06">
            <w:pPr>
              <w:spacing w:before="120"/>
              <w:jc w:val="left"/>
              <w:rPr>
                <w:del w:id="19868" w:author="Author"/>
                <w:rFonts w:cs="Arial"/>
                <w:sz w:val="20"/>
                <w:szCs w:val="20"/>
                <w:lang w:val="en-IE"/>
              </w:rPr>
            </w:pPr>
            <w:del w:id="19869"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D1E5BEE" w14:textId="6FFBB31C"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70" w:author="Author"/>
                <w:rFonts w:cs="Arial"/>
                <w:color w:val="000000"/>
                <w:sz w:val="20"/>
                <w:szCs w:val="20"/>
                <w:lang w:val="en-IE"/>
              </w:rPr>
            </w:pPr>
            <w:ins w:id="19871" w:author="Author">
              <w:del w:id="19872" w:author="Author">
                <w:r w:rsidRPr="00E73B40" w:rsidDel="00B155C8">
                  <w:rPr>
                    <w:sz w:val="20"/>
                    <w:lang w:val="en-IE"/>
                  </w:rPr>
                  <w:delText>The credit vetting is referral</w:delText>
                </w:r>
                <w:r w:rsidDel="00B155C8">
                  <w:rPr>
                    <w:sz w:val="20"/>
                    <w:lang w:val="en-IE"/>
                  </w:rPr>
                  <w:delText xml:space="preserve"> with the ID: {referralID}. Please press the “Get Referral Results” button to obtain the result.</w:delText>
                </w:r>
                <w:r w:rsidRPr="002D24DE" w:rsidDel="00B155C8">
                  <w:rPr>
                    <w:rFonts w:cs="Arial"/>
                    <w:color w:val="000000"/>
                    <w:sz w:val="20"/>
                    <w:szCs w:val="20"/>
                    <w:lang w:val="en-IE"/>
                  </w:rPr>
                  <w:delText>The credit vetting is referral. The result from this referral is: {creditVettingReferralMessage}</w:delText>
                </w:r>
              </w:del>
            </w:ins>
            <w:del w:id="19873" w:author="Author">
              <w:r w:rsidRPr="00C3339A" w:rsidDel="00B155C8">
                <w:rPr>
                  <w:rFonts w:cs="Arial"/>
                  <w:color w:val="000000"/>
                  <w:sz w:val="20"/>
                  <w:szCs w:val="20"/>
                  <w:lang w:val="en-IE"/>
                </w:rPr>
                <w:delText>The credit vetting is referral. Please check again or open a case to handle the customer request.</w:delText>
              </w:r>
            </w:del>
          </w:p>
        </w:tc>
      </w:tr>
      <w:tr w:rsidR="00234AC9" w:rsidRPr="00C3339A" w:rsidDel="00B155C8" w14:paraId="337E09C9" w14:textId="1C33E776" w:rsidTr="00546EDD">
        <w:trPr>
          <w:del w:id="1987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718E7E3" w14:textId="3A747FFA" w:rsidR="00234AC9" w:rsidRPr="00C3339A" w:rsidDel="00B155C8" w:rsidRDefault="00234AC9" w:rsidP="00C3339A">
            <w:pPr>
              <w:spacing w:before="120"/>
              <w:jc w:val="left"/>
              <w:rPr>
                <w:del w:id="19875" w:author="Author"/>
                <w:rFonts w:cs="Arial"/>
                <w:sz w:val="20"/>
                <w:szCs w:val="20"/>
                <w:lang w:val="en-IE"/>
              </w:rPr>
            </w:pPr>
            <w:del w:id="19876" w:author="Author">
              <w:r w:rsidRPr="00C3339A" w:rsidDel="00B155C8">
                <w:rPr>
                  <w:rFonts w:cs="Arial"/>
                  <w:sz w:val="20"/>
                  <w:szCs w:val="20"/>
                  <w:lang w:val="en-IE"/>
                </w:rPr>
                <w:delText>Message #</w:delText>
              </w:r>
            </w:del>
          </w:p>
        </w:tc>
        <w:tc>
          <w:tcPr>
            <w:tcW w:w="3907" w:type="pct"/>
            <w:tcBorders>
              <w:top w:val="single" w:sz="12" w:space="0" w:color="C00000"/>
            </w:tcBorders>
          </w:tcPr>
          <w:p w14:paraId="1184ECD3" w14:textId="190CD429"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77" w:author="Author"/>
                <w:rFonts w:cs="Arial"/>
                <w:i/>
                <w:color w:val="000000"/>
                <w:sz w:val="20"/>
                <w:szCs w:val="20"/>
                <w:lang w:val="en-IE"/>
              </w:rPr>
            </w:pPr>
            <w:del w:id="19878" w:author="Author">
              <w:r w:rsidRPr="00C3339A" w:rsidDel="00B155C8">
                <w:rPr>
                  <w:rFonts w:cs="Arial"/>
                  <w:i/>
                  <w:color w:val="000000"/>
                  <w:sz w:val="20"/>
                  <w:szCs w:val="20"/>
                  <w:lang w:val="en-IE"/>
                </w:rPr>
                <w:delText>WM_SAL_6</w:delText>
              </w:r>
            </w:del>
          </w:p>
        </w:tc>
      </w:tr>
      <w:tr w:rsidR="00234AC9" w:rsidRPr="00C3339A" w:rsidDel="00B155C8" w14:paraId="44961E7C" w14:textId="76C84A8E" w:rsidTr="00546EDD">
        <w:trPr>
          <w:del w:id="19879" w:author="Author"/>
        </w:trPr>
        <w:tc>
          <w:tcPr>
            <w:cnfStyle w:val="001000000000" w:firstRow="0" w:lastRow="0" w:firstColumn="1" w:lastColumn="0" w:oddVBand="0" w:evenVBand="0" w:oddHBand="0" w:evenHBand="0" w:firstRowFirstColumn="0" w:firstRowLastColumn="0" w:lastRowFirstColumn="0" w:lastRowLastColumn="0"/>
            <w:tcW w:w="1093" w:type="pct"/>
          </w:tcPr>
          <w:p w14:paraId="054A212A" w14:textId="4AD4EE48" w:rsidR="00234AC9" w:rsidRPr="00C3339A" w:rsidDel="00B155C8" w:rsidRDefault="00234AC9" w:rsidP="00C3339A">
            <w:pPr>
              <w:spacing w:before="120"/>
              <w:jc w:val="left"/>
              <w:rPr>
                <w:del w:id="19880" w:author="Author"/>
                <w:rFonts w:cs="Arial"/>
                <w:sz w:val="20"/>
                <w:szCs w:val="20"/>
                <w:lang w:val="en-IE"/>
              </w:rPr>
            </w:pPr>
            <w:del w:id="19881" w:author="Author">
              <w:r w:rsidRPr="00C3339A" w:rsidDel="00B155C8">
                <w:rPr>
                  <w:rFonts w:cs="Arial"/>
                  <w:sz w:val="20"/>
                  <w:szCs w:val="20"/>
                  <w:lang w:val="en-IE"/>
                </w:rPr>
                <w:delText>Description</w:delText>
              </w:r>
            </w:del>
          </w:p>
        </w:tc>
        <w:tc>
          <w:tcPr>
            <w:tcW w:w="3907" w:type="pct"/>
          </w:tcPr>
          <w:p w14:paraId="07E70421" w14:textId="694AD488"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82" w:author="Author"/>
                <w:rFonts w:cs="Arial"/>
                <w:color w:val="000000"/>
                <w:sz w:val="20"/>
                <w:szCs w:val="20"/>
                <w:lang w:val="en-IE"/>
              </w:rPr>
            </w:pPr>
            <w:ins w:id="19883" w:author="Author">
              <w:del w:id="19884" w:author="Author">
                <w:r w:rsidDel="00B155C8">
                  <w:rPr>
                    <w:rFonts w:cs="Arial"/>
                    <w:sz w:val="20"/>
                    <w:szCs w:val="20"/>
                  </w:rPr>
                  <w:delText>Message displayed if there are no slots available for the technician visit.</w:delText>
                </w:r>
              </w:del>
            </w:ins>
            <w:del w:id="19885" w:author="Author">
              <w:r w:rsidR="00234AC9" w:rsidRPr="00C3339A" w:rsidDel="00B155C8">
                <w:rPr>
                  <w:rFonts w:cs="Arial"/>
                  <w:color w:val="000000"/>
                  <w:sz w:val="20"/>
                  <w:szCs w:val="20"/>
                  <w:lang w:val="en-IE"/>
                </w:rPr>
                <w:delText>Message displayed when there are no slots available for the technician visit.</w:delText>
              </w:r>
            </w:del>
          </w:p>
        </w:tc>
      </w:tr>
      <w:tr w:rsidR="00234AC9" w:rsidRPr="00C3339A" w:rsidDel="00B155C8" w14:paraId="5F0EB082" w14:textId="04E6F74C" w:rsidTr="00546EDD">
        <w:trPr>
          <w:del w:id="19886" w:author="Author"/>
        </w:trPr>
        <w:tc>
          <w:tcPr>
            <w:cnfStyle w:val="001000000000" w:firstRow="0" w:lastRow="0" w:firstColumn="1" w:lastColumn="0" w:oddVBand="0" w:evenVBand="0" w:oddHBand="0" w:evenHBand="0" w:firstRowFirstColumn="0" w:firstRowLastColumn="0" w:lastRowFirstColumn="0" w:lastRowLastColumn="0"/>
            <w:tcW w:w="1093" w:type="pct"/>
          </w:tcPr>
          <w:p w14:paraId="4E1C533D" w14:textId="66492DE7" w:rsidR="00234AC9" w:rsidRPr="00C3339A" w:rsidDel="00B155C8" w:rsidRDefault="00234AC9" w:rsidP="00C3339A">
            <w:pPr>
              <w:spacing w:before="120"/>
              <w:jc w:val="left"/>
              <w:rPr>
                <w:del w:id="19887" w:author="Author"/>
                <w:rFonts w:cs="Arial"/>
                <w:sz w:val="20"/>
                <w:szCs w:val="20"/>
                <w:lang w:val="en-IE"/>
              </w:rPr>
            </w:pPr>
            <w:del w:id="19888" w:author="Author">
              <w:r w:rsidRPr="00C3339A" w:rsidDel="00B155C8">
                <w:rPr>
                  <w:rFonts w:cs="Arial"/>
                  <w:sz w:val="20"/>
                  <w:szCs w:val="20"/>
                  <w:lang w:val="en-IE"/>
                </w:rPr>
                <w:delText>Context</w:delText>
              </w:r>
            </w:del>
          </w:p>
        </w:tc>
        <w:tc>
          <w:tcPr>
            <w:tcW w:w="3907" w:type="pct"/>
          </w:tcPr>
          <w:p w14:paraId="2FB21CFC" w14:textId="71CA9C9C"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89" w:author="Author"/>
                <w:rFonts w:cs="Arial"/>
                <w:sz w:val="20"/>
                <w:szCs w:val="20"/>
                <w:lang w:val="en-IE" w:eastAsia="pt-PT"/>
              </w:rPr>
            </w:pPr>
            <w:del w:id="19890" w:author="Author">
              <w:r w:rsidRPr="00C3339A" w:rsidDel="00B155C8">
                <w:rPr>
                  <w:rFonts w:cs="Arial"/>
                  <w:sz w:val="20"/>
                  <w:szCs w:val="20"/>
                  <w:lang w:val="en-IE" w:eastAsia="pt-PT"/>
                </w:rPr>
                <w:delText>Scheduling installation for fixed offer</w:delText>
              </w:r>
            </w:del>
          </w:p>
        </w:tc>
      </w:tr>
      <w:tr w:rsidR="00234AC9" w:rsidRPr="00C3339A" w:rsidDel="00B155C8" w14:paraId="186D7F38" w14:textId="488CF2B2" w:rsidTr="00546EDD">
        <w:trPr>
          <w:del w:id="19891" w:author="Author"/>
        </w:trPr>
        <w:tc>
          <w:tcPr>
            <w:cnfStyle w:val="001000000000" w:firstRow="0" w:lastRow="0" w:firstColumn="1" w:lastColumn="0" w:oddVBand="0" w:evenVBand="0" w:oddHBand="0" w:evenHBand="0" w:firstRowFirstColumn="0" w:firstRowLastColumn="0" w:lastRowFirstColumn="0" w:lastRowLastColumn="0"/>
            <w:tcW w:w="1093" w:type="pct"/>
          </w:tcPr>
          <w:p w14:paraId="51965792" w14:textId="2FAAC81C" w:rsidR="00234AC9" w:rsidRPr="00C3339A" w:rsidDel="00B155C8" w:rsidRDefault="00234AC9" w:rsidP="00C3339A">
            <w:pPr>
              <w:spacing w:before="120"/>
              <w:jc w:val="left"/>
              <w:rPr>
                <w:del w:id="19892" w:author="Author"/>
                <w:rFonts w:cs="Arial"/>
                <w:sz w:val="20"/>
                <w:szCs w:val="20"/>
                <w:lang w:val="en-IE"/>
              </w:rPr>
            </w:pPr>
            <w:del w:id="19893" w:author="Author">
              <w:r w:rsidRPr="00C3339A" w:rsidDel="00B155C8">
                <w:rPr>
                  <w:rFonts w:cs="Arial"/>
                  <w:sz w:val="20"/>
                  <w:szCs w:val="20"/>
                  <w:lang w:val="en-IE"/>
                </w:rPr>
                <w:delText>Json Path</w:delText>
              </w:r>
            </w:del>
          </w:p>
        </w:tc>
        <w:tc>
          <w:tcPr>
            <w:tcW w:w="3907" w:type="pct"/>
          </w:tcPr>
          <w:p w14:paraId="0FAA6EE8" w14:textId="317DF78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94" w:author="Author"/>
                <w:rFonts w:cs="Arial"/>
                <w:sz w:val="20"/>
                <w:szCs w:val="20"/>
                <w:lang w:val="en-IE" w:eastAsia="pt-PT"/>
              </w:rPr>
            </w:pPr>
            <w:del w:id="19895" w:author="Author">
              <w:r w:rsidRPr="00C3339A" w:rsidDel="00B155C8">
                <w:rPr>
                  <w:rFonts w:cs="Arial"/>
                  <w:sz w:val="20"/>
                  <w:szCs w:val="20"/>
                  <w:lang w:val="en-IE" w:eastAsia="pt-PT"/>
                </w:rPr>
                <w:delText>sales.messages.warning.WARN_NO_AVAILABLE_TECH_SLOTS</w:delText>
              </w:r>
            </w:del>
          </w:p>
        </w:tc>
      </w:tr>
      <w:tr w:rsidR="00112F06" w:rsidRPr="00C3339A" w:rsidDel="00B155C8" w14:paraId="5D6AEFA2" w14:textId="4BB90D3B" w:rsidTr="00546EDD">
        <w:trPr>
          <w:del w:id="1989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BB63F04" w14:textId="674F9214" w:rsidR="00112F06" w:rsidRPr="00C3339A" w:rsidDel="00B155C8" w:rsidRDefault="00112F06" w:rsidP="00112F06">
            <w:pPr>
              <w:spacing w:before="120"/>
              <w:jc w:val="left"/>
              <w:rPr>
                <w:del w:id="19897" w:author="Author"/>
                <w:rFonts w:cs="Arial"/>
                <w:sz w:val="20"/>
                <w:szCs w:val="20"/>
                <w:lang w:val="en-IE"/>
              </w:rPr>
            </w:pPr>
            <w:del w:id="19898"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599C54B8" w14:textId="7FB7DD7D"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99" w:author="Author"/>
                <w:rFonts w:cs="Arial"/>
                <w:color w:val="000000"/>
                <w:sz w:val="20"/>
                <w:szCs w:val="20"/>
                <w:lang w:val="en-IE"/>
              </w:rPr>
            </w:pPr>
            <w:ins w:id="19900" w:author="Author">
              <w:del w:id="19901" w:author="Author">
                <w:r w:rsidRPr="00E73B40" w:rsidDel="00B155C8">
                  <w:rPr>
                    <w:sz w:val="20"/>
                    <w:lang w:val="en-IE"/>
                  </w:rPr>
                  <w:delText>There are no available slots for the technician visit.</w:delText>
                </w:r>
              </w:del>
            </w:ins>
            <w:del w:id="19902" w:author="Author">
              <w:r w:rsidRPr="00C3339A" w:rsidDel="00B155C8">
                <w:rPr>
                  <w:rFonts w:cs="Arial"/>
                  <w:color w:val="000000"/>
                  <w:sz w:val="20"/>
                  <w:szCs w:val="20"/>
                  <w:lang w:val="en-IE"/>
                </w:rPr>
                <w:delText>There are no available slots for the technician visit.</w:delText>
              </w:r>
            </w:del>
          </w:p>
        </w:tc>
      </w:tr>
      <w:tr w:rsidR="00234AC9" w:rsidRPr="00C3339A" w:rsidDel="00B155C8" w14:paraId="1B5D442F" w14:textId="69F32333" w:rsidTr="00546EDD">
        <w:trPr>
          <w:del w:id="1990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A77FD0E" w14:textId="6E4B664F" w:rsidR="00234AC9" w:rsidRPr="00C3339A" w:rsidDel="00B155C8" w:rsidRDefault="00234AC9" w:rsidP="00C3339A">
            <w:pPr>
              <w:spacing w:before="120"/>
              <w:jc w:val="left"/>
              <w:rPr>
                <w:del w:id="19904" w:author="Author"/>
                <w:rFonts w:cs="Arial"/>
                <w:sz w:val="20"/>
                <w:szCs w:val="20"/>
                <w:lang w:val="en-IE"/>
              </w:rPr>
            </w:pPr>
            <w:del w:id="19905" w:author="Author">
              <w:r w:rsidRPr="00C3339A" w:rsidDel="00B155C8">
                <w:rPr>
                  <w:rFonts w:cs="Arial"/>
                  <w:sz w:val="20"/>
                  <w:szCs w:val="20"/>
                  <w:lang w:val="en-IE"/>
                </w:rPr>
                <w:delText>Message #</w:delText>
              </w:r>
            </w:del>
          </w:p>
        </w:tc>
        <w:tc>
          <w:tcPr>
            <w:tcW w:w="3907" w:type="pct"/>
            <w:tcBorders>
              <w:top w:val="single" w:sz="12" w:space="0" w:color="C00000"/>
            </w:tcBorders>
          </w:tcPr>
          <w:p w14:paraId="1833EECF" w14:textId="7E359DC9"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06" w:author="Author"/>
                <w:rFonts w:cs="Arial"/>
                <w:i/>
                <w:color w:val="000000"/>
                <w:sz w:val="20"/>
                <w:szCs w:val="20"/>
                <w:lang w:val="en-IE"/>
              </w:rPr>
            </w:pPr>
            <w:del w:id="19907" w:author="Author">
              <w:r w:rsidRPr="00C3339A" w:rsidDel="00B155C8">
                <w:rPr>
                  <w:rFonts w:cs="Arial"/>
                  <w:i/>
                  <w:color w:val="000000"/>
                  <w:sz w:val="20"/>
                  <w:szCs w:val="20"/>
                  <w:lang w:val="en-IE"/>
                </w:rPr>
                <w:delText>WM_SAL_7</w:delText>
              </w:r>
            </w:del>
          </w:p>
        </w:tc>
      </w:tr>
      <w:tr w:rsidR="00234AC9" w:rsidRPr="00C3339A" w:rsidDel="00B155C8" w14:paraId="729B372C" w14:textId="7EF499CD" w:rsidTr="00546EDD">
        <w:trPr>
          <w:del w:id="19908" w:author="Author"/>
        </w:trPr>
        <w:tc>
          <w:tcPr>
            <w:cnfStyle w:val="001000000000" w:firstRow="0" w:lastRow="0" w:firstColumn="1" w:lastColumn="0" w:oddVBand="0" w:evenVBand="0" w:oddHBand="0" w:evenHBand="0" w:firstRowFirstColumn="0" w:firstRowLastColumn="0" w:lastRowFirstColumn="0" w:lastRowLastColumn="0"/>
            <w:tcW w:w="1093" w:type="pct"/>
          </w:tcPr>
          <w:p w14:paraId="640D6F67" w14:textId="4D8A7FF4" w:rsidR="00234AC9" w:rsidRPr="00C3339A" w:rsidDel="00B155C8" w:rsidRDefault="00234AC9" w:rsidP="00C3339A">
            <w:pPr>
              <w:spacing w:before="120"/>
              <w:jc w:val="left"/>
              <w:rPr>
                <w:del w:id="19909" w:author="Author"/>
                <w:rFonts w:cs="Arial"/>
                <w:sz w:val="20"/>
                <w:szCs w:val="20"/>
                <w:lang w:val="en-IE"/>
              </w:rPr>
            </w:pPr>
            <w:del w:id="19910" w:author="Author">
              <w:r w:rsidRPr="00C3339A" w:rsidDel="00B155C8">
                <w:rPr>
                  <w:rFonts w:cs="Arial"/>
                  <w:sz w:val="20"/>
                  <w:szCs w:val="20"/>
                  <w:lang w:val="en-IE"/>
                </w:rPr>
                <w:delText>Description</w:delText>
              </w:r>
            </w:del>
          </w:p>
        </w:tc>
        <w:tc>
          <w:tcPr>
            <w:tcW w:w="3907" w:type="pct"/>
          </w:tcPr>
          <w:p w14:paraId="7277A253" w14:textId="7D674CA7" w:rsidR="00234AC9" w:rsidRPr="00C3339A" w:rsidDel="00B155C8" w:rsidRDefault="00B40FC3" w:rsidP="000B692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11" w:author="Author"/>
                <w:rFonts w:cs="Arial"/>
                <w:color w:val="000000"/>
                <w:sz w:val="20"/>
                <w:szCs w:val="20"/>
                <w:lang w:val="en-IE"/>
              </w:rPr>
            </w:pPr>
            <w:ins w:id="19912" w:author="Author">
              <w:del w:id="19913" w:author="Author">
                <w:r w:rsidDel="00B155C8">
                  <w:rPr>
                    <w:rFonts w:cs="Arial"/>
                    <w:sz w:val="20"/>
                    <w:szCs w:val="20"/>
                  </w:rPr>
                  <w:delText>Message displayed if it is not possible to cancel the slot reservation</w:delText>
                </w:r>
                <w:r w:rsidR="000B6923" w:rsidDel="00B155C8">
                  <w:rPr>
                    <w:rFonts w:cs="Arial"/>
                    <w:sz w:val="20"/>
                    <w:szCs w:val="20"/>
                  </w:rPr>
                  <w:delText>add-on management is not possible</w:delText>
                </w:r>
                <w:r w:rsidDel="00B155C8">
                  <w:rPr>
                    <w:rFonts w:cs="Arial"/>
                    <w:sz w:val="20"/>
                    <w:szCs w:val="20"/>
                  </w:rPr>
                  <w:delText>.</w:delText>
                </w:r>
              </w:del>
            </w:ins>
            <w:del w:id="19914" w:author="Author">
              <w:r w:rsidR="00234AC9" w:rsidRPr="00C3339A" w:rsidDel="00B155C8">
                <w:rPr>
                  <w:rFonts w:cs="Arial"/>
                  <w:color w:val="000000"/>
                  <w:sz w:val="20"/>
                  <w:szCs w:val="20"/>
                  <w:lang w:val="en-IE"/>
                </w:rPr>
                <w:delText>Message displayed when it is not possible to cancel the slot reservation.</w:delText>
              </w:r>
            </w:del>
          </w:p>
        </w:tc>
      </w:tr>
      <w:tr w:rsidR="00234AC9" w:rsidRPr="00C3339A" w:rsidDel="00B155C8" w14:paraId="1446DD3C" w14:textId="60702756" w:rsidTr="00546EDD">
        <w:trPr>
          <w:del w:id="19915" w:author="Author"/>
        </w:trPr>
        <w:tc>
          <w:tcPr>
            <w:cnfStyle w:val="001000000000" w:firstRow="0" w:lastRow="0" w:firstColumn="1" w:lastColumn="0" w:oddVBand="0" w:evenVBand="0" w:oddHBand="0" w:evenHBand="0" w:firstRowFirstColumn="0" w:firstRowLastColumn="0" w:lastRowFirstColumn="0" w:lastRowLastColumn="0"/>
            <w:tcW w:w="1093" w:type="pct"/>
          </w:tcPr>
          <w:p w14:paraId="47A077EA" w14:textId="6045C402" w:rsidR="00234AC9" w:rsidRPr="00C3339A" w:rsidDel="00B155C8" w:rsidRDefault="00234AC9" w:rsidP="00C3339A">
            <w:pPr>
              <w:spacing w:before="120"/>
              <w:jc w:val="left"/>
              <w:rPr>
                <w:del w:id="19916" w:author="Author"/>
                <w:rFonts w:cs="Arial"/>
                <w:sz w:val="20"/>
                <w:szCs w:val="20"/>
                <w:lang w:val="en-IE"/>
              </w:rPr>
            </w:pPr>
            <w:del w:id="19917" w:author="Author">
              <w:r w:rsidRPr="00C3339A" w:rsidDel="00B155C8">
                <w:rPr>
                  <w:rFonts w:cs="Arial"/>
                  <w:sz w:val="20"/>
                  <w:szCs w:val="20"/>
                  <w:lang w:val="en-IE"/>
                </w:rPr>
                <w:delText>Context</w:delText>
              </w:r>
            </w:del>
          </w:p>
        </w:tc>
        <w:tc>
          <w:tcPr>
            <w:tcW w:w="3907" w:type="pct"/>
          </w:tcPr>
          <w:p w14:paraId="72251942" w14:textId="1B31CC1D" w:rsidR="00234AC9" w:rsidRPr="00C3339A" w:rsidDel="00B155C8" w:rsidRDefault="000B6923" w:rsidP="000B6923">
            <w:pPr>
              <w:spacing w:before="120"/>
              <w:jc w:val="left"/>
              <w:cnfStyle w:val="000000000000" w:firstRow="0" w:lastRow="0" w:firstColumn="0" w:lastColumn="0" w:oddVBand="0" w:evenVBand="0" w:oddHBand="0" w:evenHBand="0" w:firstRowFirstColumn="0" w:firstRowLastColumn="0" w:lastRowFirstColumn="0" w:lastRowLastColumn="0"/>
              <w:rPr>
                <w:del w:id="19918" w:author="Author"/>
                <w:rFonts w:cs="Arial"/>
                <w:sz w:val="20"/>
                <w:szCs w:val="20"/>
                <w:lang w:val="en-IE" w:eastAsia="pt-PT"/>
              </w:rPr>
            </w:pPr>
            <w:ins w:id="19919" w:author="Author">
              <w:del w:id="19920" w:author="Author">
                <w:r w:rsidRPr="000B6923" w:rsidDel="00B155C8">
                  <w:rPr>
                    <w:rFonts w:cs="Arial"/>
                    <w:sz w:val="20"/>
                    <w:szCs w:val="20"/>
                    <w:lang w:val="en-IE" w:eastAsia="pt-PT"/>
                  </w:rPr>
                  <w:delText>Configur</w:delText>
                </w:r>
                <w:r w:rsidDel="00B155C8">
                  <w:rPr>
                    <w:rFonts w:cs="Arial"/>
                    <w:sz w:val="20"/>
                    <w:szCs w:val="20"/>
                    <w:lang w:val="en-IE" w:eastAsia="pt-PT"/>
                  </w:rPr>
                  <w:delText>ing</w:delText>
                </w:r>
                <w:r w:rsidRPr="000B6923" w:rsidDel="00B155C8">
                  <w:rPr>
                    <w:rFonts w:cs="Arial"/>
                    <w:sz w:val="20"/>
                    <w:szCs w:val="20"/>
                    <w:lang w:val="en-IE" w:eastAsia="pt-PT"/>
                  </w:rPr>
                  <w:delText xml:space="preserve"> offer components</w:delText>
                </w:r>
              </w:del>
            </w:ins>
            <w:del w:id="19921" w:author="Author">
              <w:r w:rsidR="00234AC9" w:rsidRPr="00C3339A" w:rsidDel="00B155C8">
                <w:rPr>
                  <w:rFonts w:cs="Arial"/>
                  <w:sz w:val="20"/>
                  <w:szCs w:val="20"/>
                  <w:lang w:val="en-IE" w:eastAsia="pt-PT"/>
                </w:rPr>
                <w:delText>Scheduling installation for fixed offer</w:delText>
              </w:r>
            </w:del>
          </w:p>
        </w:tc>
      </w:tr>
      <w:tr w:rsidR="00234AC9" w:rsidRPr="00C3339A" w:rsidDel="00B155C8" w14:paraId="458201CC" w14:textId="386F4E58" w:rsidTr="00546EDD">
        <w:trPr>
          <w:del w:id="19922" w:author="Author"/>
        </w:trPr>
        <w:tc>
          <w:tcPr>
            <w:cnfStyle w:val="001000000000" w:firstRow="0" w:lastRow="0" w:firstColumn="1" w:lastColumn="0" w:oddVBand="0" w:evenVBand="0" w:oddHBand="0" w:evenHBand="0" w:firstRowFirstColumn="0" w:firstRowLastColumn="0" w:lastRowFirstColumn="0" w:lastRowLastColumn="0"/>
            <w:tcW w:w="1093" w:type="pct"/>
          </w:tcPr>
          <w:p w14:paraId="7DA1FBC5" w14:textId="64317536" w:rsidR="00234AC9" w:rsidRPr="00C3339A" w:rsidDel="00B155C8" w:rsidRDefault="00234AC9" w:rsidP="00C3339A">
            <w:pPr>
              <w:spacing w:before="120"/>
              <w:jc w:val="left"/>
              <w:rPr>
                <w:del w:id="19923" w:author="Author"/>
                <w:rFonts w:cs="Arial"/>
                <w:sz w:val="20"/>
                <w:szCs w:val="20"/>
                <w:lang w:val="en-IE"/>
              </w:rPr>
            </w:pPr>
            <w:del w:id="19924" w:author="Author">
              <w:r w:rsidRPr="00C3339A" w:rsidDel="00B155C8">
                <w:rPr>
                  <w:rFonts w:cs="Arial"/>
                  <w:sz w:val="20"/>
                  <w:szCs w:val="20"/>
                  <w:lang w:val="en-IE"/>
                </w:rPr>
                <w:delText>Json Path</w:delText>
              </w:r>
            </w:del>
          </w:p>
        </w:tc>
        <w:tc>
          <w:tcPr>
            <w:tcW w:w="3907" w:type="pct"/>
          </w:tcPr>
          <w:p w14:paraId="4A449E84" w14:textId="111D9F27" w:rsidR="00234AC9" w:rsidRPr="00C3339A" w:rsidDel="00B155C8" w:rsidRDefault="00234AC9" w:rsidP="000B6923">
            <w:pPr>
              <w:spacing w:before="120"/>
              <w:jc w:val="left"/>
              <w:cnfStyle w:val="000000000000" w:firstRow="0" w:lastRow="0" w:firstColumn="0" w:lastColumn="0" w:oddVBand="0" w:evenVBand="0" w:oddHBand="0" w:evenHBand="0" w:firstRowFirstColumn="0" w:firstRowLastColumn="0" w:lastRowFirstColumn="0" w:lastRowLastColumn="0"/>
              <w:rPr>
                <w:del w:id="19925" w:author="Author"/>
                <w:rFonts w:cs="Arial"/>
                <w:sz w:val="20"/>
                <w:szCs w:val="20"/>
                <w:lang w:val="en-IE" w:eastAsia="pt-PT"/>
              </w:rPr>
            </w:pPr>
            <w:del w:id="19926" w:author="Author">
              <w:r w:rsidRPr="00C3339A" w:rsidDel="00B155C8">
                <w:rPr>
                  <w:rFonts w:cs="Arial"/>
                  <w:sz w:val="20"/>
                  <w:szCs w:val="20"/>
                  <w:lang w:val="en-IE" w:eastAsia="pt-PT"/>
                </w:rPr>
                <w:delText>sales.messages.warning.WARN_IMPOSSIBLE_CANCELING_PREVIOUS_RESERVATION</w:delText>
              </w:r>
            </w:del>
            <w:ins w:id="19927" w:author="Author">
              <w:del w:id="19928" w:author="Author">
                <w:r w:rsidR="000B6923" w:rsidDel="00B155C8">
                  <w:rPr>
                    <w:rFonts w:cs="Arial"/>
                    <w:sz w:val="20"/>
                    <w:szCs w:val="20"/>
                    <w:lang w:val="en-IE" w:eastAsia="pt-PT"/>
                  </w:rPr>
                  <w:delText>ADDON_MANAGEMENT_NOT_POSSIBLE</w:delText>
                </w:r>
              </w:del>
            </w:ins>
          </w:p>
        </w:tc>
      </w:tr>
      <w:tr w:rsidR="00112F06" w:rsidRPr="00C3339A" w:rsidDel="00B155C8" w14:paraId="3045EA58" w14:textId="49091727" w:rsidTr="00546EDD">
        <w:trPr>
          <w:del w:id="1992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78BD2C4" w14:textId="7F4A75DC" w:rsidR="00112F06" w:rsidRPr="00C3339A" w:rsidDel="00B155C8" w:rsidRDefault="00112F06" w:rsidP="00112F06">
            <w:pPr>
              <w:spacing w:before="120"/>
              <w:jc w:val="left"/>
              <w:rPr>
                <w:del w:id="19930" w:author="Author"/>
                <w:rFonts w:cs="Arial"/>
                <w:sz w:val="20"/>
                <w:szCs w:val="20"/>
                <w:lang w:val="en-IE"/>
              </w:rPr>
            </w:pPr>
            <w:del w:id="19931"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A217302" w14:textId="6797E3BF"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32" w:author="Author"/>
                <w:rFonts w:cs="Arial"/>
                <w:color w:val="000000"/>
                <w:sz w:val="20"/>
                <w:szCs w:val="20"/>
                <w:lang w:val="en-IE"/>
              </w:rPr>
            </w:pPr>
            <w:ins w:id="19933" w:author="Author">
              <w:del w:id="19934" w:author="Author">
                <w:r w:rsidDel="00B155C8">
                  <w:rPr>
                    <w:sz w:val="20"/>
                    <w:lang w:val="en-IE"/>
                  </w:rPr>
                  <w:delText>UFE cannot apply the correction automatically due to a problem in identifying which product is causing the incompatibility. Please proceed manually with the corrections.The performed action is not possible.</w:delText>
                </w:r>
              </w:del>
            </w:ins>
            <w:del w:id="19935" w:author="Author">
              <w:r w:rsidRPr="00C3339A" w:rsidDel="00B155C8">
                <w:rPr>
                  <w:rFonts w:cs="Arial"/>
                  <w:color w:val="000000"/>
                  <w:sz w:val="20"/>
                  <w:szCs w:val="20"/>
                  <w:lang w:val="en-IE"/>
                </w:rPr>
                <w:delText>It was not possible to cancel the previous slot reservations.</w:delText>
              </w:r>
            </w:del>
          </w:p>
        </w:tc>
      </w:tr>
      <w:tr w:rsidR="00234AC9" w:rsidRPr="00C3339A" w:rsidDel="00B155C8" w14:paraId="75D5AEB6" w14:textId="69976E0A" w:rsidTr="00546EDD">
        <w:trPr>
          <w:del w:id="1993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53C0AEA" w14:textId="6C5F4E8C" w:rsidR="00234AC9" w:rsidRPr="00C3339A" w:rsidDel="00B155C8" w:rsidRDefault="00234AC9" w:rsidP="00C3339A">
            <w:pPr>
              <w:spacing w:before="120"/>
              <w:jc w:val="left"/>
              <w:rPr>
                <w:del w:id="19937" w:author="Author"/>
                <w:rFonts w:cs="Arial"/>
                <w:sz w:val="20"/>
                <w:szCs w:val="20"/>
                <w:lang w:val="en-IE"/>
              </w:rPr>
            </w:pPr>
            <w:del w:id="19938" w:author="Author">
              <w:r w:rsidRPr="00C3339A" w:rsidDel="00B155C8">
                <w:rPr>
                  <w:rFonts w:cs="Arial"/>
                  <w:sz w:val="20"/>
                  <w:szCs w:val="20"/>
                  <w:lang w:val="en-IE"/>
                </w:rPr>
                <w:delText>Message #</w:delText>
              </w:r>
            </w:del>
          </w:p>
        </w:tc>
        <w:tc>
          <w:tcPr>
            <w:tcW w:w="3907" w:type="pct"/>
            <w:tcBorders>
              <w:top w:val="single" w:sz="12" w:space="0" w:color="C00000"/>
            </w:tcBorders>
          </w:tcPr>
          <w:p w14:paraId="6B7B576C" w14:textId="2295D84B"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39" w:author="Author"/>
                <w:rFonts w:cs="Arial"/>
                <w:i/>
                <w:color w:val="000000"/>
                <w:sz w:val="20"/>
                <w:szCs w:val="20"/>
                <w:lang w:val="en-IE"/>
              </w:rPr>
            </w:pPr>
            <w:del w:id="19940" w:author="Author">
              <w:r w:rsidRPr="00C3339A" w:rsidDel="00B155C8">
                <w:rPr>
                  <w:rFonts w:cs="Arial"/>
                  <w:i/>
                  <w:color w:val="000000"/>
                  <w:sz w:val="20"/>
                  <w:szCs w:val="20"/>
                  <w:lang w:val="en-IE"/>
                </w:rPr>
                <w:delText>WM_SAL_8</w:delText>
              </w:r>
            </w:del>
          </w:p>
        </w:tc>
      </w:tr>
      <w:tr w:rsidR="00234AC9" w:rsidRPr="00C3339A" w:rsidDel="00B155C8" w14:paraId="6DCF0E86" w14:textId="7790DD46" w:rsidTr="00546EDD">
        <w:trPr>
          <w:del w:id="19941" w:author="Author"/>
        </w:trPr>
        <w:tc>
          <w:tcPr>
            <w:cnfStyle w:val="001000000000" w:firstRow="0" w:lastRow="0" w:firstColumn="1" w:lastColumn="0" w:oddVBand="0" w:evenVBand="0" w:oddHBand="0" w:evenHBand="0" w:firstRowFirstColumn="0" w:firstRowLastColumn="0" w:lastRowFirstColumn="0" w:lastRowLastColumn="0"/>
            <w:tcW w:w="1093" w:type="pct"/>
          </w:tcPr>
          <w:p w14:paraId="219C6C49" w14:textId="5A94B95D" w:rsidR="00234AC9" w:rsidRPr="00C3339A" w:rsidDel="00B155C8" w:rsidRDefault="00234AC9" w:rsidP="00C3339A">
            <w:pPr>
              <w:spacing w:before="120"/>
              <w:jc w:val="left"/>
              <w:rPr>
                <w:del w:id="19942" w:author="Author"/>
                <w:rFonts w:cs="Arial"/>
                <w:sz w:val="20"/>
                <w:szCs w:val="20"/>
                <w:lang w:val="en-IE"/>
              </w:rPr>
            </w:pPr>
            <w:del w:id="19943" w:author="Author">
              <w:r w:rsidRPr="00C3339A" w:rsidDel="00B155C8">
                <w:rPr>
                  <w:rFonts w:cs="Arial"/>
                  <w:sz w:val="20"/>
                  <w:szCs w:val="20"/>
                  <w:lang w:val="en-IE"/>
                </w:rPr>
                <w:delText>Description</w:delText>
              </w:r>
            </w:del>
          </w:p>
        </w:tc>
        <w:tc>
          <w:tcPr>
            <w:tcW w:w="3907" w:type="pct"/>
          </w:tcPr>
          <w:p w14:paraId="08F30337" w14:textId="0A8A52A3"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44" w:author="Author"/>
                <w:rFonts w:cs="Arial"/>
                <w:color w:val="000000"/>
                <w:sz w:val="20"/>
                <w:szCs w:val="20"/>
                <w:lang w:val="en-IE"/>
              </w:rPr>
            </w:pPr>
            <w:ins w:id="19945" w:author="Author">
              <w:del w:id="19946" w:author="Author">
                <w:r w:rsidDel="00B155C8">
                  <w:rPr>
                    <w:rFonts w:cs="Arial"/>
                    <w:sz w:val="20"/>
                    <w:szCs w:val="20"/>
                  </w:rPr>
                  <w:delText>Message displayed if a search query returns no results.</w:delText>
                </w:r>
              </w:del>
            </w:ins>
            <w:del w:id="19947" w:author="Author">
              <w:r w:rsidR="00234AC9" w:rsidRPr="00C3339A" w:rsidDel="00B155C8">
                <w:rPr>
                  <w:rFonts w:cs="Arial"/>
                  <w:color w:val="000000"/>
                  <w:sz w:val="20"/>
                  <w:szCs w:val="20"/>
                  <w:lang w:val="en-IE"/>
                </w:rPr>
                <w:delText>Message displayed when a search query returns empty.</w:delText>
              </w:r>
            </w:del>
          </w:p>
        </w:tc>
      </w:tr>
      <w:tr w:rsidR="00234AC9" w:rsidRPr="00C3339A" w:rsidDel="00B155C8" w14:paraId="396B0E2E" w14:textId="53F8BED1" w:rsidTr="00546EDD">
        <w:trPr>
          <w:del w:id="19948" w:author="Author"/>
        </w:trPr>
        <w:tc>
          <w:tcPr>
            <w:cnfStyle w:val="001000000000" w:firstRow="0" w:lastRow="0" w:firstColumn="1" w:lastColumn="0" w:oddVBand="0" w:evenVBand="0" w:oddHBand="0" w:evenHBand="0" w:firstRowFirstColumn="0" w:firstRowLastColumn="0" w:lastRowFirstColumn="0" w:lastRowLastColumn="0"/>
            <w:tcW w:w="1093" w:type="pct"/>
          </w:tcPr>
          <w:p w14:paraId="3B6D17B3" w14:textId="27B4747F" w:rsidR="00234AC9" w:rsidRPr="00C3339A" w:rsidDel="00B155C8" w:rsidRDefault="00234AC9" w:rsidP="00C3339A">
            <w:pPr>
              <w:spacing w:before="120"/>
              <w:jc w:val="left"/>
              <w:rPr>
                <w:del w:id="19949" w:author="Author"/>
                <w:rFonts w:cs="Arial"/>
                <w:sz w:val="20"/>
                <w:szCs w:val="20"/>
                <w:lang w:val="en-IE"/>
              </w:rPr>
            </w:pPr>
            <w:del w:id="19950" w:author="Author">
              <w:r w:rsidRPr="00C3339A" w:rsidDel="00B155C8">
                <w:rPr>
                  <w:rFonts w:cs="Arial"/>
                  <w:sz w:val="20"/>
                  <w:szCs w:val="20"/>
                  <w:lang w:val="en-IE"/>
                </w:rPr>
                <w:delText>Context</w:delText>
              </w:r>
            </w:del>
          </w:p>
        </w:tc>
        <w:tc>
          <w:tcPr>
            <w:tcW w:w="3907" w:type="pct"/>
          </w:tcPr>
          <w:p w14:paraId="633312F4" w14:textId="1E80F30B"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51" w:author="Author"/>
                <w:rFonts w:cs="Arial"/>
                <w:sz w:val="20"/>
                <w:szCs w:val="20"/>
                <w:lang w:val="en-IE" w:eastAsia="pt-PT"/>
              </w:rPr>
            </w:pPr>
            <w:del w:id="19952" w:author="Author">
              <w:r w:rsidRPr="00C3339A" w:rsidDel="00B155C8">
                <w:rPr>
                  <w:rFonts w:cs="Arial"/>
                  <w:sz w:val="20"/>
                  <w:szCs w:val="20"/>
                  <w:lang w:val="en-IE" w:eastAsia="pt-PT"/>
                </w:rPr>
                <w:delText>Selecting a mobile product to buy/associate</w:delText>
              </w:r>
            </w:del>
          </w:p>
        </w:tc>
      </w:tr>
      <w:tr w:rsidR="00234AC9" w:rsidRPr="00C3339A" w:rsidDel="00B155C8" w14:paraId="34E48F8D" w14:textId="05673A23" w:rsidTr="00546EDD">
        <w:trPr>
          <w:del w:id="19953" w:author="Author"/>
        </w:trPr>
        <w:tc>
          <w:tcPr>
            <w:cnfStyle w:val="001000000000" w:firstRow="0" w:lastRow="0" w:firstColumn="1" w:lastColumn="0" w:oddVBand="0" w:evenVBand="0" w:oddHBand="0" w:evenHBand="0" w:firstRowFirstColumn="0" w:firstRowLastColumn="0" w:lastRowFirstColumn="0" w:lastRowLastColumn="0"/>
            <w:tcW w:w="1093" w:type="pct"/>
          </w:tcPr>
          <w:p w14:paraId="5B0BD7FF" w14:textId="5F306698" w:rsidR="00234AC9" w:rsidRPr="00C3339A" w:rsidDel="00B155C8" w:rsidRDefault="00234AC9" w:rsidP="00C3339A">
            <w:pPr>
              <w:spacing w:before="120"/>
              <w:jc w:val="left"/>
              <w:rPr>
                <w:del w:id="19954" w:author="Author"/>
                <w:rFonts w:cs="Arial"/>
                <w:sz w:val="20"/>
                <w:szCs w:val="20"/>
                <w:lang w:val="en-IE"/>
              </w:rPr>
            </w:pPr>
            <w:del w:id="19955" w:author="Author">
              <w:r w:rsidRPr="00C3339A" w:rsidDel="00B155C8">
                <w:rPr>
                  <w:rFonts w:cs="Arial"/>
                  <w:sz w:val="20"/>
                  <w:szCs w:val="20"/>
                  <w:lang w:val="en-IE"/>
                </w:rPr>
                <w:delText>Json Path</w:delText>
              </w:r>
            </w:del>
          </w:p>
        </w:tc>
        <w:tc>
          <w:tcPr>
            <w:tcW w:w="3907" w:type="pct"/>
          </w:tcPr>
          <w:p w14:paraId="706A30F1" w14:textId="56F4B8E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56" w:author="Author"/>
                <w:rFonts w:cs="Arial"/>
                <w:sz w:val="20"/>
                <w:szCs w:val="20"/>
                <w:lang w:val="en-IE" w:eastAsia="pt-PT"/>
              </w:rPr>
            </w:pPr>
            <w:del w:id="19957" w:author="Author">
              <w:r w:rsidRPr="00C3339A" w:rsidDel="00B155C8">
                <w:rPr>
                  <w:rFonts w:cs="Arial"/>
                  <w:sz w:val="20"/>
                  <w:szCs w:val="20"/>
                  <w:lang w:val="en-IE" w:eastAsia="pt-PT"/>
                </w:rPr>
                <w:delText>sales.messages.warning.WARN_NO_SEARCH_RESULTS</w:delText>
              </w:r>
            </w:del>
          </w:p>
        </w:tc>
      </w:tr>
      <w:tr w:rsidR="00234AC9" w:rsidRPr="00C3339A" w:rsidDel="00B155C8" w14:paraId="0CE3B721" w14:textId="40F460CC" w:rsidTr="00546EDD">
        <w:trPr>
          <w:del w:id="1995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F63F3C2" w14:textId="54274030" w:rsidR="00234AC9" w:rsidRPr="00C3339A" w:rsidDel="00B155C8" w:rsidRDefault="00234AC9" w:rsidP="00C3339A">
            <w:pPr>
              <w:spacing w:before="120"/>
              <w:jc w:val="left"/>
              <w:rPr>
                <w:del w:id="19959" w:author="Author"/>
                <w:rFonts w:cs="Arial"/>
                <w:sz w:val="20"/>
                <w:szCs w:val="20"/>
                <w:lang w:val="en-IE"/>
              </w:rPr>
            </w:pPr>
            <w:del w:id="19960"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788B23A7" w14:textId="1903C6F5"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61" w:author="Author"/>
                <w:rFonts w:cs="Arial"/>
                <w:color w:val="000000"/>
                <w:sz w:val="20"/>
                <w:szCs w:val="20"/>
                <w:lang w:val="en-IE"/>
              </w:rPr>
            </w:pPr>
            <w:del w:id="19962" w:author="Author">
              <w:r w:rsidRPr="00C3339A" w:rsidDel="00B155C8">
                <w:rPr>
                  <w:rFonts w:cs="Arial"/>
                  <w:color w:val="000000"/>
                  <w:sz w:val="20"/>
                  <w:szCs w:val="20"/>
                  <w:lang w:val="en-IE"/>
                </w:rPr>
                <w:delText>There are no results for your search.</w:delText>
              </w:r>
            </w:del>
          </w:p>
        </w:tc>
      </w:tr>
      <w:tr w:rsidR="00234AC9" w:rsidRPr="00C3339A" w:rsidDel="00B155C8" w14:paraId="3B356099" w14:textId="3380155D" w:rsidTr="00546EDD">
        <w:trPr>
          <w:del w:id="1996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6F53167" w14:textId="764DBE4F" w:rsidR="00234AC9" w:rsidRPr="00C3339A" w:rsidDel="00B155C8" w:rsidRDefault="00234AC9" w:rsidP="00C3339A">
            <w:pPr>
              <w:spacing w:before="120"/>
              <w:jc w:val="left"/>
              <w:rPr>
                <w:del w:id="19964" w:author="Author"/>
                <w:rFonts w:cs="Arial"/>
                <w:sz w:val="20"/>
                <w:szCs w:val="20"/>
                <w:lang w:val="en-IE"/>
              </w:rPr>
            </w:pPr>
            <w:del w:id="19965" w:author="Author">
              <w:r w:rsidRPr="00C3339A" w:rsidDel="00B155C8">
                <w:rPr>
                  <w:rFonts w:cs="Arial"/>
                  <w:sz w:val="20"/>
                  <w:szCs w:val="20"/>
                  <w:lang w:val="en-IE"/>
                </w:rPr>
                <w:delText>Message #</w:delText>
              </w:r>
            </w:del>
          </w:p>
        </w:tc>
        <w:tc>
          <w:tcPr>
            <w:tcW w:w="3907" w:type="pct"/>
            <w:tcBorders>
              <w:top w:val="single" w:sz="12" w:space="0" w:color="C00000"/>
            </w:tcBorders>
          </w:tcPr>
          <w:p w14:paraId="5774E9AC" w14:textId="2C076A27"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66" w:author="Author"/>
                <w:rFonts w:cs="Arial"/>
                <w:i/>
                <w:sz w:val="20"/>
                <w:szCs w:val="20"/>
                <w:lang w:val="en-IE"/>
              </w:rPr>
            </w:pPr>
            <w:del w:id="19967" w:author="Author">
              <w:r w:rsidRPr="00C3339A" w:rsidDel="00B155C8">
                <w:rPr>
                  <w:rFonts w:cs="Arial"/>
                  <w:i/>
                  <w:sz w:val="20"/>
                  <w:szCs w:val="20"/>
                  <w:lang w:val="en-IE"/>
                </w:rPr>
                <w:delText>WM_SAL_9</w:delText>
              </w:r>
            </w:del>
          </w:p>
        </w:tc>
      </w:tr>
      <w:tr w:rsidR="00234AC9" w:rsidRPr="00C3339A" w:rsidDel="00B155C8" w14:paraId="544B7807" w14:textId="0A75CA06" w:rsidTr="00546EDD">
        <w:trPr>
          <w:del w:id="19968" w:author="Author"/>
        </w:trPr>
        <w:tc>
          <w:tcPr>
            <w:cnfStyle w:val="001000000000" w:firstRow="0" w:lastRow="0" w:firstColumn="1" w:lastColumn="0" w:oddVBand="0" w:evenVBand="0" w:oddHBand="0" w:evenHBand="0" w:firstRowFirstColumn="0" w:firstRowLastColumn="0" w:lastRowFirstColumn="0" w:lastRowLastColumn="0"/>
            <w:tcW w:w="1093" w:type="pct"/>
          </w:tcPr>
          <w:p w14:paraId="09C7A3C1" w14:textId="14E1AF2A" w:rsidR="00234AC9" w:rsidRPr="00C3339A" w:rsidDel="00B155C8" w:rsidRDefault="00234AC9" w:rsidP="00C3339A">
            <w:pPr>
              <w:spacing w:before="120"/>
              <w:jc w:val="left"/>
              <w:rPr>
                <w:del w:id="19969" w:author="Author"/>
                <w:rFonts w:cs="Arial"/>
                <w:sz w:val="20"/>
                <w:szCs w:val="20"/>
                <w:lang w:val="en-IE"/>
              </w:rPr>
            </w:pPr>
            <w:del w:id="19970" w:author="Author">
              <w:r w:rsidRPr="00C3339A" w:rsidDel="00B155C8">
                <w:rPr>
                  <w:rFonts w:cs="Arial"/>
                  <w:sz w:val="20"/>
                  <w:szCs w:val="20"/>
                  <w:lang w:val="en-IE"/>
                </w:rPr>
                <w:delText>Description</w:delText>
              </w:r>
            </w:del>
          </w:p>
        </w:tc>
        <w:tc>
          <w:tcPr>
            <w:tcW w:w="3907" w:type="pct"/>
          </w:tcPr>
          <w:p w14:paraId="4AE1D23E" w14:textId="567CBD44"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71" w:author="Author"/>
                <w:rFonts w:cs="Arial"/>
                <w:color w:val="000000"/>
                <w:sz w:val="20"/>
                <w:szCs w:val="20"/>
                <w:lang w:val="en-IE"/>
              </w:rPr>
            </w:pPr>
            <w:ins w:id="19972" w:author="Author">
              <w:del w:id="19973" w:author="Author">
                <w:r w:rsidDel="00B155C8">
                  <w:rPr>
                    <w:rFonts w:cs="Arial"/>
                    <w:sz w:val="20"/>
                    <w:szCs w:val="20"/>
                  </w:rPr>
                  <w:delText>Message displayed if the customer choices do not match with any of the available NBA campaigns.</w:delText>
                </w:r>
              </w:del>
            </w:ins>
            <w:del w:id="19974" w:author="Author">
              <w:r w:rsidR="00234AC9" w:rsidRPr="00C3339A" w:rsidDel="00B155C8">
                <w:rPr>
                  <w:rFonts w:cs="Arial"/>
                  <w:color w:val="000000"/>
                  <w:sz w:val="20"/>
                  <w:szCs w:val="20"/>
                  <w:lang w:val="en-IE"/>
                </w:rPr>
                <w:delText>Message displayed when the customer choices do not match with any of the available NBA campaigns.</w:delText>
              </w:r>
            </w:del>
          </w:p>
        </w:tc>
      </w:tr>
      <w:tr w:rsidR="00234AC9" w:rsidRPr="00C3339A" w:rsidDel="00B155C8" w14:paraId="65FA75B9" w14:textId="277DA89F" w:rsidTr="00546EDD">
        <w:trPr>
          <w:del w:id="19975" w:author="Author"/>
        </w:trPr>
        <w:tc>
          <w:tcPr>
            <w:cnfStyle w:val="001000000000" w:firstRow="0" w:lastRow="0" w:firstColumn="1" w:lastColumn="0" w:oddVBand="0" w:evenVBand="0" w:oddHBand="0" w:evenHBand="0" w:firstRowFirstColumn="0" w:firstRowLastColumn="0" w:lastRowFirstColumn="0" w:lastRowLastColumn="0"/>
            <w:tcW w:w="1093" w:type="pct"/>
          </w:tcPr>
          <w:p w14:paraId="6E4886C5" w14:textId="58053B35" w:rsidR="00234AC9" w:rsidRPr="00C3339A" w:rsidDel="00B155C8" w:rsidRDefault="00234AC9" w:rsidP="00C3339A">
            <w:pPr>
              <w:spacing w:before="120"/>
              <w:jc w:val="left"/>
              <w:rPr>
                <w:del w:id="19976" w:author="Author"/>
                <w:rFonts w:cs="Arial"/>
                <w:sz w:val="20"/>
                <w:szCs w:val="20"/>
                <w:lang w:val="en-IE"/>
              </w:rPr>
            </w:pPr>
            <w:del w:id="19977" w:author="Author">
              <w:r w:rsidRPr="00C3339A" w:rsidDel="00B155C8">
                <w:rPr>
                  <w:rFonts w:cs="Arial"/>
                  <w:sz w:val="20"/>
                  <w:szCs w:val="20"/>
                  <w:lang w:val="en-IE"/>
                </w:rPr>
                <w:delText>Context</w:delText>
              </w:r>
            </w:del>
          </w:p>
        </w:tc>
        <w:tc>
          <w:tcPr>
            <w:tcW w:w="3907" w:type="pct"/>
          </w:tcPr>
          <w:p w14:paraId="6F6738C9" w14:textId="090532E1"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78" w:author="Author"/>
                <w:rFonts w:cs="Arial"/>
                <w:sz w:val="20"/>
                <w:szCs w:val="20"/>
                <w:lang w:val="en-IE" w:eastAsia="pt-PT"/>
              </w:rPr>
            </w:pPr>
            <w:del w:id="19979" w:author="Author">
              <w:r w:rsidRPr="00C3339A" w:rsidDel="00B155C8">
                <w:rPr>
                  <w:rFonts w:cs="Arial"/>
                  <w:sz w:val="20"/>
                  <w:szCs w:val="20"/>
                  <w:lang w:val="en-IE" w:eastAsia="pt-PT"/>
                </w:rPr>
                <w:delText>Searching NBA campaigns suitable for the costumer</w:delText>
              </w:r>
            </w:del>
          </w:p>
        </w:tc>
      </w:tr>
      <w:tr w:rsidR="00234AC9" w:rsidRPr="00C3339A" w:rsidDel="00B155C8" w14:paraId="1D813D8D" w14:textId="480B2DB1" w:rsidTr="00546EDD">
        <w:trPr>
          <w:del w:id="1998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4831A0A" w14:textId="06DE71BE" w:rsidR="00234AC9" w:rsidRPr="00C3339A" w:rsidDel="00B155C8" w:rsidRDefault="00234AC9" w:rsidP="00C3339A">
            <w:pPr>
              <w:spacing w:before="120"/>
              <w:jc w:val="left"/>
              <w:rPr>
                <w:del w:id="19981" w:author="Author"/>
                <w:rFonts w:cs="Arial"/>
                <w:sz w:val="20"/>
                <w:szCs w:val="20"/>
                <w:lang w:val="en-IE"/>
              </w:rPr>
            </w:pPr>
            <w:del w:id="19982"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448AD7AF" w14:textId="03FE262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83" w:author="Author"/>
                <w:rFonts w:cs="Arial"/>
                <w:sz w:val="20"/>
                <w:szCs w:val="20"/>
                <w:lang w:val="en-IE" w:eastAsia="pt-PT"/>
              </w:rPr>
            </w:pPr>
            <w:del w:id="19984" w:author="Author">
              <w:r w:rsidRPr="00C3339A" w:rsidDel="00B155C8">
                <w:rPr>
                  <w:rFonts w:cs="Arial"/>
                  <w:sz w:val="20"/>
                  <w:szCs w:val="20"/>
                  <w:lang w:val="en-IE" w:eastAsia="pt-PT"/>
                </w:rPr>
                <w:delText>sales.messages.warning.WARN_NO_SUITABLE_NBA_CAMPAIGNS</w:delText>
              </w:r>
            </w:del>
          </w:p>
        </w:tc>
      </w:tr>
      <w:tr w:rsidR="00234AC9" w:rsidRPr="00C3339A" w:rsidDel="00B155C8" w14:paraId="298B3CA2" w14:textId="44AA29E0" w:rsidTr="00546EDD">
        <w:trPr>
          <w:del w:id="1998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223100F" w14:textId="33A55701" w:rsidR="00234AC9" w:rsidRPr="00C3339A" w:rsidDel="00B155C8" w:rsidRDefault="00234AC9" w:rsidP="00C3339A">
            <w:pPr>
              <w:spacing w:before="120"/>
              <w:jc w:val="left"/>
              <w:rPr>
                <w:del w:id="19986" w:author="Author"/>
                <w:rFonts w:cs="Arial"/>
                <w:sz w:val="20"/>
                <w:szCs w:val="20"/>
                <w:lang w:val="en-IE"/>
              </w:rPr>
            </w:pPr>
            <w:del w:id="19987"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162BCE04" w14:textId="60089788"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88" w:author="Author"/>
                <w:rFonts w:cs="Arial"/>
                <w:color w:val="000000"/>
                <w:sz w:val="20"/>
                <w:szCs w:val="20"/>
                <w:lang w:val="en-IE"/>
              </w:rPr>
            </w:pPr>
            <w:del w:id="19989" w:author="Author">
              <w:r w:rsidRPr="00C3339A" w:rsidDel="00B155C8">
                <w:rPr>
                  <w:rFonts w:cs="Arial"/>
                  <w:color w:val="000000"/>
                  <w:sz w:val="20"/>
                  <w:szCs w:val="20"/>
                  <w:lang w:val="en-IE"/>
                </w:rPr>
                <w:delText>There are no available NBA campaigns suitable with the customer choices.</w:delText>
              </w:r>
            </w:del>
          </w:p>
        </w:tc>
      </w:tr>
      <w:tr w:rsidR="00112F06" w:rsidRPr="00C3339A" w:rsidDel="00B155C8" w14:paraId="0783E0CD" w14:textId="4FEC8529" w:rsidTr="00546EDD">
        <w:trPr>
          <w:ins w:id="19990" w:author="Author"/>
          <w:del w:id="1999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56CA471" w14:textId="01DDE6B2" w:rsidR="00112F06" w:rsidRPr="00C3339A" w:rsidDel="00B155C8" w:rsidRDefault="00112F06" w:rsidP="00112F06">
            <w:pPr>
              <w:spacing w:before="120"/>
              <w:jc w:val="left"/>
              <w:rPr>
                <w:ins w:id="19992" w:author="Author"/>
                <w:del w:id="19993" w:author="Author"/>
                <w:rFonts w:cs="Arial"/>
                <w:sz w:val="20"/>
                <w:szCs w:val="20"/>
                <w:lang w:val="en-IE"/>
              </w:rPr>
            </w:pPr>
            <w:ins w:id="19994" w:author="Author">
              <w:del w:id="19995" w:author="Author">
                <w:r w:rsidRPr="00C3339A" w:rsidDel="00B155C8">
                  <w:rPr>
                    <w:rFonts w:cs="Arial"/>
                    <w:sz w:val="20"/>
                    <w:szCs w:val="20"/>
                    <w:lang w:val="en-IE"/>
                  </w:rPr>
                  <w:delText>Message #</w:delText>
                </w:r>
              </w:del>
            </w:ins>
          </w:p>
        </w:tc>
        <w:tc>
          <w:tcPr>
            <w:tcW w:w="3907" w:type="pct"/>
            <w:tcBorders>
              <w:bottom w:val="single" w:sz="12" w:space="0" w:color="C00000"/>
            </w:tcBorders>
          </w:tcPr>
          <w:p w14:paraId="43ED73E5" w14:textId="0DA361D3"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996" w:author="Author"/>
                <w:del w:id="19997" w:author="Author"/>
                <w:rFonts w:cs="Arial"/>
                <w:color w:val="000000"/>
                <w:sz w:val="20"/>
                <w:szCs w:val="20"/>
                <w:lang w:val="en-IE"/>
              </w:rPr>
            </w:pPr>
            <w:ins w:id="19998" w:author="Author">
              <w:del w:id="19999" w:author="Author">
                <w:r w:rsidRPr="00C3339A" w:rsidDel="00B155C8">
                  <w:rPr>
                    <w:rFonts w:cs="Arial"/>
                    <w:i/>
                    <w:sz w:val="20"/>
                    <w:szCs w:val="20"/>
                    <w:lang w:val="en-IE"/>
                  </w:rPr>
                  <w:delText>WM_SAL_</w:delText>
                </w:r>
                <w:r w:rsidDel="00B155C8">
                  <w:rPr>
                    <w:rFonts w:cs="Arial"/>
                    <w:i/>
                    <w:sz w:val="20"/>
                    <w:szCs w:val="20"/>
                    <w:lang w:val="en-IE"/>
                  </w:rPr>
                  <w:delText>10</w:delText>
                </w:r>
              </w:del>
            </w:ins>
          </w:p>
        </w:tc>
      </w:tr>
      <w:tr w:rsidR="00112F06" w:rsidRPr="00C3339A" w:rsidDel="00B155C8" w14:paraId="76DF271E" w14:textId="649514ED" w:rsidTr="00546EDD">
        <w:trPr>
          <w:ins w:id="20000" w:author="Author"/>
          <w:del w:id="2000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53CC52" w14:textId="60464753" w:rsidR="00112F06" w:rsidRPr="00C3339A" w:rsidDel="00B155C8" w:rsidRDefault="00112F06" w:rsidP="00112F06">
            <w:pPr>
              <w:spacing w:before="120"/>
              <w:jc w:val="left"/>
              <w:rPr>
                <w:ins w:id="20002" w:author="Author"/>
                <w:del w:id="20003" w:author="Author"/>
                <w:rFonts w:cs="Arial"/>
                <w:sz w:val="20"/>
                <w:szCs w:val="20"/>
                <w:lang w:val="en-IE"/>
              </w:rPr>
            </w:pPr>
            <w:ins w:id="20004" w:author="Author">
              <w:del w:id="20005" w:author="Author">
                <w:r w:rsidRPr="00C3339A" w:rsidDel="00B155C8">
                  <w:rPr>
                    <w:rFonts w:cs="Arial"/>
                    <w:sz w:val="20"/>
                    <w:szCs w:val="20"/>
                    <w:lang w:val="en-IE"/>
                  </w:rPr>
                  <w:delText>Description</w:delText>
                </w:r>
              </w:del>
            </w:ins>
          </w:p>
        </w:tc>
        <w:tc>
          <w:tcPr>
            <w:tcW w:w="3907" w:type="pct"/>
            <w:tcBorders>
              <w:bottom w:val="single" w:sz="12" w:space="0" w:color="C00000"/>
            </w:tcBorders>
          </w:tcPr>
          <w:p w14:paraId="4ED25A4D" w14:textId="20C5F001"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06" w:author="Author"/>
                <w:del w:id="20007" w:author="Author"/>
                <w:rFonts w:cs="Arial"/>
                <w:color w:val="000000"/>
                <w:sz w:val="20"/>
                <w:szCs w:val="20"/>
                <w:lang w:val="en-IE"/>
              </w:rPr>
            </w:pPr>
            <w:ins w:id="20008" w:author="Author">
              <w:del w:id="20009" w:author="Author">
                <w:r w:rsidDel="00B155C8">
                  <w:rPr>
                    <w:rFonts w:cs="Arial"/>
                    <w:sz w:val="20"/>
                    <w:szCs w:val="20"/>
                  </w:rPr>
                  <w:delText xml:space="preserve">Message displayed </w:delText>
                </w:r>
                <w:r w:rsidDel="00B155C8">
                  <w:rPr>
                    <w:sz w:val="20"/>
                    <w:lang w:val="en-IE"/>
                  </w:rPr>
                  <w:delText>to show the referral result to the user</w:delText>
                </w:r>
              </w:del>
            </w:ins>
          </w:p>
        </w:tc>
      </w:tr>
      <w:tr w:rsidR="00112F06" w:rsidRPr="00C3339A" w:rsidDel="00B155C8" w14:paraId="25E26760" w14:textId="10D0A334" w:rsidTr="00546EDD">
        <w:trPr>
          <w:ins w:id="20010" w:author="Author"/>
          <w:del w:id="2001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ECA05C" w14:textId="223B3981" w:rsidR="00112F06" w:rsidRPr="00C3339A" w:rsidDel="00B155C8" w:rsidRDefault="00112F06" w:rsidP="00112F06">
            <w:pPr>
              <w:spacing w:before="120"/>
              <w:jc w:val="left"/>
              <w:rPr>
                <w:ins w:id="20012" w:author="Author"/>
                <w:del w:id="20013" w:author="Author"/>
                <w:rFonts w:cs="Arial"/>
                <w:sz w:val="20"/>
                <w:szCs w:val="20"/>
                <w:lang w:val="en-IE"/>
              </w:rPr>
            </w:pPr>
            <w:ins w:id="20014" w:author="Author">
              <w:del w:id="20015" w:author="Author">
                <w:r w:rsidRPr="00C3339A" w:rsidDel="00B155C8">
                  <w:rPr>
                    <w:rFonts w:cs="Arial"/>
                    <w:sz w:val="20"/>
                    <w:szCs w:val="20"/>
                    <w:lang w:val="en-IE"/>
                  </w:rPr>
                  <w:delText>Context</w:delText>
                </w:r>
              </w:del>
            </w:ins>
          </w:p>
        </w:tc>
        <w:tc>
          <w:tcPr>
            <w:tcW w:w="3907" w:type="pct"/>
            <w:tcBorders>
              <w:bottom w:val="single" w:sz="12" w:space="0" w:color="C00000"/>
            </w:tcBorders>
          </w:tcPr>
          <w:p w14:paraId="35D0CA01" w14:textId="58535AD6"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16" w:author="Author"/>
                <w:del w:id="20017" w:author="Author"/>
                <w:rFonts w:cs="Arial"/>
                <w:color w:val="000000"/>
                <w:sz w:val="20"/>
                <w:szCs w:val="20"/>
                <w:lang w:val="en-IE"/>
              </w:rPr>
            </w:pPr>
            <w:ins w:id="20018" w:author="Author">
              <w:del w:id="20019" w:author="Author">
                <w:r w:rsidRPr="00112F06" w:rsidDel="00B155C8">
                  <w:rPr>
                    <w:rFonts w:cs="Arial"/>
                    <w:sz w:val="20"/>
                    <w:szCs w:val="20"/>
                    <w:lang w:val="en-IE" w:eastAsia="pt-PT"/>
                  </w:rPr>
                  <w:delText>Check credit vetting</w:delText>
                </w:r>
              </w:del>
            </w:ins>
          </w:p>
        </w:tc>
      </w:tr>
      <w:tr w:rsidR="00112F06" w:rsidRPr="00C3339A" w:rsidDel="00B155C8" w14:paraId="34BF64C2" w14:textId="79BE871E" w:rsidTr="00546EDD">
        <w:trPr>
          <w:ins w:id="20020" w:author="Author"/>
          <w:del w:id="2002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9A48DA3" w14:textId="57C34DA9" w:rsidR="00112F06" w:rsidRPr="00C3339A" w:rsidDel="00B155C8" w:rsidRDefault="00112F06" w:rsidP="00112F06">
            <w:pPr>
              <w:spacing w:before="120"/>
              <w:jc w:val="left"/>
              <w:rPr>
                <w:ins w:id="20022" w:author="Author"/>
                <w:del w:id="20023" w:author="Author"/>
                <w:rFonts w:cs="Arial"/>
                <w:sz w:val="20"/>
                <w:szCs w:val="20"/>
                <w:lang w:val="en-IE"/>
              </w:rPr>
            </w:pPr>
            <w:ins w:id="20024" w:author="Author">
              <w:del w:id="20025" w:author="Author">
                <w:r w:rsidRPr="00C3339A" w:rsidDel="00B155C8">
                  <w:rPr>
                    <w:rFonts w:cs="Arial"/>
                    <w:sz w:val="20"/>
                    <w:szCs w:val="20"/>
                    <w:lang w:val="en-IE"/>
                  </w:rPr>
                  <w:delText>Json Path</w:delText>
                </w:r>
              </w:del>
            </w:ins>
          </w:p>
        </w:tc>
        <w:tc>
          <w:tcPr>
            <w:tcW w:w="3907" w:type="pct"/>
            <w:tcBorders>
              <w:bottom w:val="single" w:sz="12" w:space="0" w:color="C00000"/>
            </w:tcBorders>
          </w:tcPr>
          <w:p w14:paraId="38DA9629" w14:textId="4872DE14"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26" w:author="Author"/>
                <w:del w:id="20027" w:author="Author"/>
                <w:rFonts w:cs="Arial"/>
                <w:color w:val="000000"/>
                <w:sz w:val="20"/>
                <w:szCs w:val="20"/>
                <w:lang w:val="en-IE"/>
              </w:rPr>
            </w:pPr>
            <w:ins w:id="20028" w:author="Author">
              <w:del w:id="20029" w:author="Author">
                <w:r w:rsidRPr="00C3339A" w:rsidDel="00B155C8">
                  <w:rPr>
                    <w:rFonts w:cs="Arial"/>
                    <w:sz w:val="20"/>
                    <w:szCs w:val="20"/>
                    <w:lang w:val="en-IE" w:eastAsia="pt-PT"/>
                  </w:rPr>
                  <w:delText>sales.messages.warning.WARN_</w:delText>
                </w:r>
                <w:r w:rsidDel="00B155C8">
                  <w:rPr>
                    <w:rFonts w:cs="Arial"/>
                    <w:sz w:val="20"/>
                    <w:szCs w:val="20"/>
                    <w:lang w:val="en-IE" w:eastAsia="pt-PT"/>
                  </w:rPr>
                  <w:delText>REFERRAL_RESULT</w:delText>
                </w:r>
              </w:del>
            </w:ins>
          </w:p>
        </w:tc>
      </w:tr>
      <w:tr w:rsidR="00112F06" w:rsidRPr="00C3339A" w:rsidDel="00B155C8" w14:paraId="76ED4A62" w14:textId="7D73BC44" w:rsidTr="00546EDD">
        <w:trPr>
          <w:ins w:id="20030" w:author="Author"/>
          <w:del w:id="2003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D89335B" w14:textId="03D08A74" w:rsidR="00112F06" w:rsidRPr="00C3339A" w:rsidDel="00B155C8" w:rsidRDefault="00112F06" w:rsidP="00112F06">
            <w:pPr>
              <w:spacing w:before="120"/>
              <w:jc w:val="left"/>
              <w:rPr>
                <w:ins w:id="20032" w:author="Author"/>
                <w:del w:id="20033" w:author="Author"/>
                <w:rFonts w:cs="Arial"/>
                <w:sz w:val="20"/>
                <w:szCs w:val="20"/>
                <w:lang w:val="en-IE"/>
              </w:rPr>
            </w:pPr>
            <w:ins w:id="20034" w:author="Author">
              <w:del w:id="20035"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0383EB7A" w14:textId="565E5F1D"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36" w:author="Author"/>
                <w:del w:id="20037" w:author="Author"/>
                <w:rFonts w:cs="Arial"/>
                <w:color w:val="000000"/>
                <w:sz w:val="20"/>
                <w:szCs w:val="20"/>
                <w:lang w:val="en-IE"/>
              </w:rPr>
            </w:pPr>
            <w:ins w:id="20038" w:author="Author">
              <w:del w:id="20039" w:author="Author">
                <w:r w:rsidDel="00B155C8">
                  <w:rPr>
                    <w:sz w:val="20"/>
                    <w:lang w:val="en-IE"/>
                  </w:rPr>
                  <w:delText>The result from this referral is: {creditVettingReferralMessage}</w:delText>
                </w:r>
              </w:del>
            </w:ins>
          </w:p>
        </w:tc>
      </w:tr>
      <w:tr w:rsidR="005C3E47" w:rsidRPr="00C3339A" w:rsidDel="00B155C8" w14:paraId="46385DB9" w14:textId="2D460AAE" w:rsidTr="005C3E47">
        <w:trPr>
          <w:trHeight w:val="649"/>
          <w:ins w:id="20040" w:author="Author"/>
          <w:del w:id="2004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931A818" w14:textId="1683E358" w:rsidR="005C3E47" w:rsidRPr="00C3339A" w:rsidDel="00B155C8" w:rsidRDefault="005C3E47" w:rsidP="00112F06">
            <w:pPr>
              <w:spacing w:before="120"/>
              <w:jc w:val="left"/>
              <w:rPr>
                <w:ins w:id="20042" w:author="Author"/>
                <w:del w:id="20043" w:author="Author"/>
                <w:rFonts w:cs="Arial"/>
                <w:sz w:val="20"/>
                <w:szCs w:val="20"/>
                <w:lang w:val="en-IE"/>
              </w:rPr>
            </w:pPr>
            <w:ins w:id="20044" w:author="Author">
              <w:del w:id="20045" w:author="Author">
                <w:r w:rsidRPr="002937F1" w:rsidDel="00B155C8">
                  <w:rPr>
                    <w:rFonts w:cs="Arial"/>
                    <w:sz w:val="20"/>
                    <w:szCs w:val="20"/>
                    <w:lang w:val="en-IE"/>
                  </w:rPr>
                  <w:delText>Message #</w:delText>
                </w:r>
              </w:del>
            </w:ins>
          </w:p>
        </w:tc>
        <w:tc>
          <w:tcPr>
            <w:tcW w:w="3907" w:type="pct"/>
            <w:tcBorders>
              <w:bottom w:val="single" w:sz="12" w:space="0" w:color="C00000"/>
            </w:tcBorders>
          </w:tcPr>
          <w:p w14:paraId="410A6102" w14:textId="341F3BCE"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46" w:author="Author"/>
                <w:del w:id="20047" w:author="Author"/>
                <w:sz w:val="20"/>
                <w:lang w:val="en-IE"/>
              </w:rPr>
            </w:pPr>
            <w:ins w:id="20048" w:author="Author">
              <w:del w:id="20049" w:author="Author">
                <w:r w:rsidDel="00B155C8">
                  <w:rPr>
                    <w:rFonts w:cs="Arial"/>
                    <w:i/>
                    <w:sz w:val="20"/>
                    <w:szCs w:val="20"/>
                    <w:lang w:val="en-IE"/>
                  </w:rPr>
                  <w:delText>WM_SAL_11</w:delText>
                </w:r>
              </w:del>
            </w:ins>
          </w:p>
        </w:tc>
      </w:tr>
      <w:tr w:rsidR="005C3E47" w:rsidRPr="00C3339A" w:rsidDel="00B155C8" w14:paraId="1E5305B2" w14:textId="1B004B07" w:rsidTr="00546EDD">
        <w:trPr>
          <w:ins w:id="20050" w:author="Author"/>
          <w:del w:id="2005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B704D6F" w14:textId="73D55904" w:rsidR="005C3E47" w:rsidRPr="00C3339A" w:rsidDel="00B155C8" w:rsidRDefault="005C3E47" w:rsidP="00112F06">
            <w:pPr>
              <w:spacing w:before="120"/>
              <w:jc w:val="left"/>
              <w:rPr>
                <w:ins w:id="20052" w:author="Author"/>
                <w:del w:id="20053" w:author="Author"/>
                <w:rFonts w:cs="Arial"/>
                <w:sz w:val="20"/>
                <w:szCs w:val="20"/>
                <w:lang w:val="en-IE"/>
              </w:rPr>
            </w:pPr>
            <w:ins w:id="20054" w:author="Author">
              <w:del w:id="20055" w:author="Author">
                <w:r w:rsidRPr="002937F1" w:rsidDel="00B155C8">
                  <w:rPr>
                    <w:rFonts w:cs="Arial"/>
                    <w:sz w:val="20"/>
                    <w:szCs w:val="20"/>
                    <w:lang w:val="en-IE"/>
                  </w:rPr>
                  <w:delText>Description</w:delText>
                </w:r>
              </w:del>
            </w:ins>
          </w:p>
        </w:tc>
        <w:tc>
          <w:tcPr>
            <w:tcW w:w="3907" w:type="pct"/>
            <w:tcBorders>
              <w:bottom w:val="single" w:sz="12" w:space="0" w:color="C00000"/>
            </w:tcBorders>
          </w:tcPr>
          <w:p w14:paraId="1E578341" w14:textId="4F9179F3" w:rsidR="005C3E47"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56" w:author="Author"/>
                <w:del w:id="20057" w:author="Author"/>
                <w:sz w:val="20"/>
                <w:lang w:val="en-IE"/>
              </w:rPr>
            </w:pPr>
            <w:ins w:id="20058" w:author="Author">
              <w:del w:id="20059" w:author="Author">
                <w:r w:rsidDel="00B155C8">
                  <w:rPr>
                    <w:sz w:val="20"/>
                    <w:lang w:val="en-IE"/>
                  </w:rPr>
                  <w:delText>Message displayed for the rollback of the balance deduction</w:delText>
                </w:r>
              </w:del>
            </w:ins>
          </w:p>
        </w:tc>
      </w:tr>
      <w:tr w:rsidR="005C3E47" w:rsidRPr="00C3339A" w:rsidDel="00B155C8" w14:paraId="218955A3" w14:textId="0E5F546C" w:rsidTr="00546EDD">
        <w:trPr>
          <w:ins w:id="20060" w:author="Author"/>
          <w:del w:id="2006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20E302A" w14:textId="5A4B674C" w:rsidR="005C3E47" w:rsidRPr="00C3339A" w:rsidDel="00B155C8" w:rsidRDefault="005C3E47" w:rsidP="00112F06">
            <w:pPr>
              <w:spacing w:before="120"/>
              <w:jc w:val="left"/>
              <w:rPr>
                <w:ins w:id="20062" w:author="Author"/>
                <w:del w:id="20063" w:author="Author"/>
                <w:rFonts w:cs="Arial"/>
                <w:sz w:val="20"/>
                <w:szCs w:val="20"/>
                <w:lang w:val="en-IE"/>
              </w:rPr>
            </w:pPr>
            <w:ins w:id="20064" w:author="Author">
              <w:del w:id="20065" w:author="Author">
                <w:r w:rsidRPr="002937F1" w:rsidDel="00B155C8">
                  <w:rPr>
                    <w:rFonts w:cs="Arial"/>
                    <w:sz w:val="20"/>
                    <w:szCs w:val="20"/>
                    <w:lang w:val="en-IE"/>
                  </w:rPr>
                  <w:delText>Context</w:delText>
                </w:r>
              </w:del>
            </w:ins>
          </w:p>
        </w:tc>
        <w:tc>
          <w:tcPr>
            <w:tcW w:w="3907" w:type="pct"/>
            <w:tcBorders>
              <w:bottom w:val="single" w:sz="12" w:space="0" w:color="C00000"/>
            </w:tcBorders>
          </w:tcPr>
          <w:p w14:paraId="255AA56F" w14:textId="75671361"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66" w:author="Author"/>
                <w:del w:id="20067" w:author="Author"/>
                <w:sz w:val="20"/>
                <w:lang w:val="en-IE"/>
              </w:rPr>
            </w:pPr>
            <w:ins w:id="20068" w:author="Author">
              <w:del w:id="20069" w:author="Author">
                <w:r w:rsidRPr="0076179D" w:rsidDel="00B155C8">
                  <w:rPr>
                    <w:sz w:val="20"/>
                    <w:lang w:val="en-IE"/>
                  </w:rPr>
                  <w:delText>Order submission rollback</w:delText>
                </w:r>
              </w:del>
            </w:ins>
          </w:p>
        </w:tc>
      </w:tr>
      <w:tr w:rsidR="005C3E47" w:rsidRPr="00C3339A" w:rsidDel="00B155C8" w14:paraId="4128CDC1" w14:textId="491447BB" w:rsidTr="00546EDD">
        <w:trPr>
          <w:ins w:id="20070" w:author="Author"/>
          <w:del w:id="2007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CA71E8A" w14:textId="133A6F5D" w:rsidR="005C3E47" w:rsidRPr="00C3339A" w:rsidDel="00B155C8" w:rsidRDefault="005C3E47" w:rsidP="00112F06">
            <w:pPr>
              <w:spacing w:before="120"/>
              <w:jc w:val="left"/>
              <w:rPr>
                <w:ins w:id="20072" w:author="Author"/>
                <w:del w:id="20073" w:author="Author"/>
                <w:rFonts w:cs="Arial"/>
                <w:sz w:val="20"/>
                <w:szCs w:val="20"/>
                <w:lang w:val="en-IE"/>
              </w:rPr>
            </w:pPr>
            <w:ins w:id="20074" w:author="Author">
              <w:del w:id="20075" w:author="Author">
                <w:r w:rsidRPr="002937F1" w:rsidDel="00B155C8">
                  <w:rPr>
                    <w:rFonts w:cs="Arial"/>
                    <w:sz w:val="20"/>
                    <w:szCs w:val="20"/>
                    <w:lang w:val="en-IE"/>
                  </w:rPr>
                  <w:delText>Json Path</w:delText>
                </w:r>
              </w:del>
            </w:ins>
          </w:p>
        </w:tc>
        <w:tc>
          <w:tcPr>
            <w:tcW w:w="3907" w:type="pct"/>
            <w:tcBorders>
              <w:bottom w:val="single" w:sz="12" w:space="0" w:color="C00000"/>
            </w:tcBorders>
          </w:tcPr>
          <w:p w14:paraId="224B632F" w14:textId="68A2D00C" w:rsidR="005C3E47"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76" w:author="Author"/>
                <w:del w:id="20077" w:author="Author"/>
                <w:sz w:val="20"/>
                <w:lang w:val="en-IE"/>
              </w:rPr>
            </w:pPr>
            <w:ins w:id="20078" w:author="Author">
              <w:del w:id="20079" w:author="Author">
                <w:r w:rsidRPr="00C3339A" w:rsidDel="00B155C8">
                  <w:rPr>
                    <w:rFonts w:cs="Arial"/>
                    <w:sz w:val="20"/>
                    <w:szCs w:val="20"/>
                    <w:lang w:val="en-IE"/>
                  </w:rPr>
                  <w:delText>sales.messages.</w:delText>
                </w:r>
                <w:r w:rsidDel="00B155C8">
                  <w:rPr>
                    <w:rFonts w:cs="Arial"/>
                    <w:sz w:val="20"/>
                    <w:szCs w:val="20"/>
                    <w:lang w:val="en-IE"/>
                  </w:rPr>
                  <w:delText>warning</w:delText>
                </w:r>
                <w:r w:rsidRPr="00C3339A" w:rsidDel="00B155C8">
                  <w:rPr>
                    <w:rFonts w:cs="Arial"/>
                    <w:sz w:val="20"/>
                    <w:szCs w:val="20"/>
                    <w:lang w:val="en-IE"/>
                  </w:rPr>
                  <w:delText>.</w:delText>
                </w:r>
                <w:r w:rsidDel="00B155C8">
                  <w:rPr>
                    <w:rFonts w:cs="Arial"/>
                    <w:sz w:val="20"/>
                    <w:szCs w:val="20"/>
                    <w:lang w:val="en-IE"/>
                  </w:rPr>
                  <w:delText>WARN</w:delText>
                </w:r>
                <w:r w:rsidRPr="00C3339A" w:rsidDel="00B155C8">
                  <w:rPr>
                    <w:rFonts w:cs="Arial"/>
                    <w:sz w:val="20"/>
                    <w:szCs w:val="20"/>
                    <w:lang w:val="en-IE"/>
                  </w:rPr>
                  <w:delText>_</w:delText>
                </w:r>
                <w:r w:rsidDel="00B155C8">
                  <w:rPr>
                    <w:rFonts w:cs="Arial"/>
                    <w:sz w:val="20"/>
                    <w:szCs w:val="20"/>
                    <w:lang w:val="en-IE"/>
                  </w:rPr>
                  <w:delText>ROLLING_BACK_BALANCE_DEDUCTION</w:delText>
                </w:r>
              </w:del>
            </w:ins>
          </w:p>
        </w:tc>
      </w:tr>
      <w:tr w:rsidR="005C3E47" w:rsidRPr="00C3339A" w:rsidDel="00B155C8" w14:paraId="524F20D9" w14:textId="084C675F" w:rsidTr="00546EDD">
        <w:trPr>
          <w:ins w:id="20080" w:author="Author"/>
          <w:del w:id="2008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56A2A1F" w14:textId="5E208C55" w:rsidR="005C3E47" w:rsidRPr="00C3339A" w:rsidDel="00B155C8" w:rsidRDefault="005C3E47" w:rsidP="00112F06">
            <w:pPr>
              <w:spacing w:before="120"/>
              <w:jc w:val="left"/>
              <w:rPr>
                <w:ins w:id="20082" w:author="Author"/>
                <w:del w:id="20083" w:author="Author"/>
                <w:rFonts w:cs="Arial"/>
                <w:sz w:val="20"/>
                <w:szCs w:val="20"/>
                <w:lang w:val="en-IE"/>
              </w:rPr>
            </w:pPr>
            <w:ins w:id="20084" w:author="Author">
              <w:del w:id="20085" w:author="Author">
                <w:r w:rsidRPr="002937F1" w:rsidDel="00B155C8">
                  <w:rPr>
                    <w:rFonts w:cs="Arial"/>
                    <w:sz w:val="20"/>
                    <w:szCs w:val="20"/>
                    <w:lang w:val="en-IE"/>
                  </w:rPr>
                  <w:delText>Message (English)</w:delText>
                </w:r>
              </w:del>
            </w:ins>
          </w:p>
        </w:tc>
        <w:tc>
          <w:tcPr>
            <w:tcW w:w="3907" w:type="pct"/>
            <w:tcBorders>
              <w:bottom w:val="single" w:sz="12" w:space="0" w:color="C00000"/>
            </w:tcBorders>
          </w:tcPr>
          <w:p w14:paraId="64DECC43" w14:textId="5402BE53"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86" w:author="Author"/>
                <w:del w:id="20087" w:author="Author"/>
                <w:sz w:val="20"/>
                <w:lang w:val="en-IE"/>
              </w:rPr>
            </w:pPr>
            <w:ins w:id="20088" w:author="Author">
              <w:del w:id="20089" w:author="Author">
                <w:r w:rsidRPr="005C3E47" w:rsidDel="00B155C8">
                  <w:rPr>
                    <w:sz w:val="20"/>
                    <w:lang w:val="en-IE"/>
                  </w:rPr>
                  <w:delText>Please go to the manage top ups process and correct the balance manually or retry the last action.</w:delText>
                </w:r>
              </w:del>
            </w:ins>
          </w:p>
        </w:tc>
      </w:tr>
      <w:tr w:rsidR="00964BE1" w:rsidRPr="00C3339A" w:rsidDel="00B155C8" w14:paraId="75094C3A" w14:textId="1E4C7FDB" w:rsidTr="00546EDD">
        <w:trPr>
          <w:del w:id="2009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DA1E0C7" w14:textId="3B20EF31" w:rsidR="00964BE1" w:rsidRPr="00C3339A" w:rsidDel="00B155C8" w:rsidRDefault="00964BE1" w:rsidP="00C3339A">
            <w:pPr>
              <w:spacing w:before="120"/>
              <w:jc w:val="left"/>
              <w:rPr>
                <w:del w:id="20091" w:author="Author"/>
                <w:rFonts w:cs="Arial"/>
                <w:sz w:val="20"/>
                <w:szCs w:val="20"/>
                <w:lang w:val="en-IE"/>
              </w:rPr>
            </w:pPr>
            <w:del w:id="20092" w:author="Author">
              <w:r w:rsidRPr="00C3339A" w:rsidDel="00B155C8">
                <w:rPr>
                  <w:rFonts w:cs="Arial"/>
                  <w:sz w:val="20"/>
                  <w:szCs w:val="20"/>
                  <w:lang w:val="en-IE"/>
                </w:rPr>
                <w:delText>Message #</w:delText>
              </w:r>
            </w:del>
          </w:p>
        </w:tc>
        <w:tc>
          <w:tcPr>
            <w:tcW w:w="3907" w:type="pct"/>
            <w:tcBorders>
              <w:top w:val="single" w:sz="12" w:space="0" w:color="C00000"/>
            </w:tcBorders>
          </w:tcPr>
          <w:p w14:paraId="2639088A" w14:textId="7D9A2A0F"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093" w:author="Author"/>
                <w:rFonts w:cs="Arial"/>
                <w:i/>
                <w:color w:val="000000"/>
                <w:sz w:val="20"/>
                <w:szCs w:val="20"/>
                <w:lang w:val="en-IE"/>
              </w:rPr>
            </w:pPr>
            <w:del w:id="20094" w:author="Author">
              <w:r w:rsidRPr="00C3339A" w:rsidDel="00B155C8">
                <w:rPr>
                  <w:rFonts w:cs="Arial"/>
                  <w:i/>
                  <w:sz w:val="20"/>
                  <w:szCs w:val="20"/>
                  <w:lang w:val="en-IE"/>
                </w:rPr>
                <w:delText>WM_SAL_10</w:delText>
              </w:r>
            </w:del>
          </w:p>
        </w:tc>
      </w:tr>
      <w:tr w:rsidR="00964BE1" w:rsidRPr="00C3339A" w:rsidDel="00B155C8" w14:paraId="4FE3629D" w14:textId="21D7E592" w:rsidTr="00546EDD">
        <w:trPr>
          <w:del w:id="20095" w:author="Author"/>
        </w:trPr>
        <w:tc>
          <w:tcPr>
            <w:cnfStyle w:val="001000000000" w:firstRow="0" w:lastRow="0" w:firstColumn="1" w:lastColumn="0" w:oddVBand="0" w:evenVBand="0" w:oddHBand="0" w:evenHBand="0" w:firstRowFirstColumn="0" w:firstRowLastColumn="0" w:lastRowFirstColumn="0" w:lastRowLastColumn="0"/>
            <w:tcW w:w="1093" w:type="pct"/>
          </w:tcPr>
          <w:p w14:paraId="00BE52D2" w14:textId="43A0967D" w:rsidR="00964BE1" w:rsidRPr="00C3339A" w:rsidDel="00B155C8" w:rsidRDefault="00964BE1" w:rsidP="00C3339A">
            <w:pPr>
              <w:spacing w:before="120"/>
              <w:jc w:val="left"/>
              <w:rPr>
                <w:del w:id="20096" w:author="Author"/>
                <w:rFonts w:cs="Arial"/>
                <w:sz w:val="20"/>
                <w:szCs w:val="20"/>
                <w:lang w:val="en-IE"/>
              </w:rPr>
            </w:pPr>
            <w:del w:id="20097" w:author="Author">
              <w:r w:rsidRPr="00C3339A" w:rsidDel="00B155C8">
                <w:rPr>
                  <w:rFonts w:cs="Arial"/>
                  <w:sz w:val="20"/>
                  <w:szCs w:val="20"/>
                  <w:lang w:val="en-IE"/>
                </w:rPr>
                <w:delText>Description</w:delText>
              </w:r>
            </w:del>
          </w:p>
        </w:tc>
        <w:tc>
          <w:tcPr>
            <w:tcW w:w="3907" w:type="pct"/>
          </w:tcPr>
          <w:p w14:paraId="207BFE9C" w14:textId="0B56F3E9"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098" w:author="Author"/>
                <w:rFonts w:cs="Arial"/>
                <w:color w:val="000000"/>
                <w:sz w:val="20"/>
                <w:szCs w:val="20"/>
                <w:lang w:val="en-IE"/>
              </w:rPr>
            </w:pPr>
            <w:ins w:id="20099" w:author="Author">
              <w:del w:id="20100" w:author="Author">
                <w:r w:rsidDel="00B155C8">
                  <w:rPr>
                    <w:rFonts w:cs="Arial"/>
                    <w:sz w:val="20"/>
                    <w:szCs w:val="20"/>
                  </w:rPr>
                  <w:delText>Message displayed if there are no available stores for the customer to pick up the order.</w:delText>
                </w:r>
                <w:r w:rsidR="00C3339A" w:rsidRPr="00C3339A" w:rsidDel="00B155C8">
                  <w:rPr>
                    <w:rFonts w:cs="Arial"/>
                    <w:color w:val="000000"/>
                    <w:sz w:val="20"/>
                    <w:szCs w:val="20"/>
                    <w:lang w:val="en-IE"/>
                  </w:rPr>
                  <w:delText xml:space="preserve">Message displayed when </w:delText>
                </w:r>
              </w:del>
            </w:ins>
            <w:del w:id="20101" w:author="Author">
              <w:r w:rsidR="00964BE1" w:rsidRPr="00C3339A" w:rsidDel="00B155C8">
                <w:rPr>
                  <w:rFonts w:cs="Arial"/>
                  <w:sz w:val="20"/>
                  <w:szCs w:val="20"/>
                  <w:lang w:val="en-IE"/>
                </w:rPr>
                <w:delText>T</w:delText>
              </w:r>
            </w:del>
            <w:ins w:id="20102" w:author="Author">
              <w:del w:id="20103" w:author="Author">
                <w:r w:rsidR="00C3339A" w:rsidDel="00B155C8">
                  <w:rPr>
                    <w:rFonts w:cs="Arial"/>
                    <w:sz w:val="20"/>
                    <w:szCs w:val="20"/>
                    <w:lang w:val="en-IE"/>
                  </w:rPr>
                  <w:delText>t</w:delText>
                </w:r>
              </w:del>
            </w:ins>
            <w:del w:id="20104" w:author="Author">
              <w:r w:rsidR="00964BE1" w:rsidRPr="00C3339A" w:rsidDel="00B155C8">
                <w:rPr>
                  <w:rFonts w:cs="Arial"/>
                  <w:sz w:val="20"/>
                  <w:szCs w:val="20"/>
                  <w:lang w:val="en-IE"/>
                </w:rPr>
                <w:delText>here are no available stores for the customer to pick up the order.</w:delText>
              </w:r>
            </w:del>
          </w:p>
        </w:tc>
      </w:tr>
      <w:tr w:rsidR="00964BE1" w:rsidRPr="00C3339A" w:rsidDel="00B155C8" w14:paraId="2D470369" w14:textId="793EB1E7" w:rsidTr="00546EDD">
        <w:trPr>
          <w:del w:id="20105" w:author="Author"/>
        </w:trPr>
        <w:tc>
          <w:tcPr>
            <w:cnfStyle w:val="001000000000" w:firstRow="0" w:lastRow="0" w:firstColumn="1" w:lastColumn="0" w:oddVBand="0" w:evenVBand="0" w:oddHBand="0" w:evenHBand="0" w:firstRowFirstColumn="0" w:firstRowLastColumn="0" w:lastRowFirstColumn="0" w:lastRowLastColumn="0"/>
            <w:tcW w:w="1093" w:type="pct"/>
          </w:tcPr>
          <w:p w14:paraId="614B125D" w14:textId="6F46D08E" w:rsidR="00964BE1" w:rsidRPr="00C3339A" w:rsidDel="00B155C8" w:rsidRDefault="00964BE1" w:rsidP="00C3339A">
            <w:pPr>
              <w:spacing w:before="120"/>
              <w:jc w:val="left"/>
              <w:rPr>
                <w:del w:id="20106" w:author="Author"/>
                <w:rFonts w:cs="Arial"/>
                <w:sz w:val="20"/>
                <w:szCs w:val="20"/>
                <w:lang w:val="en-IE"/>
              </w:rPr>
            </w:pPr>
            <w:del w:id="20107" w:author="Author">
              <w:r w:rsidRPr="00C3339A" w:rsidDel="00B155C8">
                <w:rPr>
                  <w:rFonts w:cs="Arial"/>
                  <w:sz w:val="20"/>
                  <w:szCs w:val="20"/>
                  <w:lang w:val="en-IE"/>
                </w:rPr>
                <w:delText>Context</w:delText>
              </w:r>
            </w:del>
          </w:p>
        </w:tc>
        <w:tc>
          <w:tcPr>
            <w:tcW w:w="3907" w:type="pct"/>
          </w:tcPr>
          <w:p w14:paraId="180C5C8B" w14:textId="61EDC22A"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08" w:author="Author"/>
                <w:rFonts w:cs="Arial"/>
                <w:color w:val="000000"/>
                <w:sz w:val="20"/>
                <w:szCs w:val="20"/>
                <w:lang w:val="en-IE"/>
              </w:rPr>
            </w:pPr>
            <w:del w:id="20109" w:author="Author">
              <w:r w:rsidRPr="00C3339A" w:rsidDel="00B155C8">
                <w:rPr>
                  <w:rFonts w:cs="Arial"/>
                  <w:sz w:val="20"/>
                  <w:szCs w:val="20"/>
                  <w:lang w:val="en-IE"/>
                </w:rPr>
                <w:delText>Providing shipping details</w:delText>
              </w:r>
            </w:del>
          </w:p>
        </w:tc>
      </w:tr>
      <w:tr w:rsidR="00964BE1" w:rsidRPr="00C3339A" w:rsidDel="00B155C8" w14:paraId="10CE113D" w14:textId="02FFEEC3" w:rsidTr="00546EDD">
        <w:trPr>
          <w:del w:id="2011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5A8E7E" w14:textId="1325BF23" w:rsidR="00964BE1" w:rsidRPr="00C3339A" w:rsidDel="00B155C8" w:rsidRDefault="00964BE1" w:rsidP="00C3339A">
            <w:pPr>
              <w:spacing w:before="120"/>
              <w:jc w:val="left"/>
              <w:rPr>
                <w:del w:id="20111" w:author="Author"/>
                <w:rFonts w:cs="Arial"/>
                <w:sz w:val="20"/>
                <w:szCs w:val="20"/>
                <w:lang w:val="en-IE"/>
              </w:rPr>
            </w:pPr>
            <w:del w:id="20112"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651925DA" w14:textId="0413B47E"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13" w:author="Author"/>
                <w:rFonts w:cs="Arial"/>
                <w:color w:val="000000"/>
                <w:sz w:val="20"/>
                <w:szCs w:val="20"/>
                <w:lang w:val="en-IE"/>
              </w:rPr>
            </w:pPr>
            <w:del w:id="20114" w:author="Author">
              <w:r w:rsidRPr="00C3339A" w:rsidDel="00B155C8">
                <w:rPr>
                  <w:rFonts w:cs="Arial"/>
                  <w:sz w:val="20"/>
                  <w:szCs w:val="20"/>
                  <w:lang w:val="en-IE"/>
                </w:rPr>
                <w:delText>sales.messages.warning.WARN_NO_AVAILABLE_STORES</w:delText>
              </w:r>
            </w:del>
          </w:p>
        </w:tc>
      </w:tr>
      <w:tr w:rsidR="00964BE1" w:rsidRPr="00C3339A" w:rsidDel="00B155C8" w14:paraId="750ACB61" w14:textId="6F651AC9" w:rsidTr="00546EDD">
        <w:trPr>
          <w:del w:id="2011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C77F9FF" w14:textId="14119770" w:rsidR="00964BE1" w:rsidRPr="00C3339A" w:rsidDel="00B155C8" w:rsidRDefault="00964BE1" w:rsidP="00C3339A">
            <w:pPr>
              <w:spacing w:before="120"/>
              <w:jc w:val="left"/>
              <w:rPr>
                <w:del w:id="20116" w:author="Author"/>
                <w:rFonts w:cs="Arial"/>
                <w:sz w:val="20"/>
                <w:szCs w:val="20"/>
                <w:lang w:val="en-IE"/>
              </w:rPr>
            </w:pPr>
            <w:del w:id="20117"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1BE8541" w14:textId="3C143C96"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18" w:author="Author"/>
                <w:rFonts w:cs="Arial"/>
                <w:color w:val="000000"/>
                <w:sz w:val="20"/>
                <w:szCs w:val="20"/>
                <w:lang w:val="en-IE"/>
              </w:rPr>
            </w:pPr>
            <w:del w:id="20119" w:author="Author">
              <w:r w:rsidRPr="00C3339A" w:rsidDel="00B155C8">
                <w:rPr>
                  <w:rFonts w:cs="Arial"/>
                  <w:sz w:val="20"/>
                  <w:szCs w:val="20"/>
                  <w:lang w:val="en-IE"/>
                </w:rPr>
                <w:delText>There are no available stores.</w:delText>
              </w:r>
            </w:del>
          </w:p>
        </w:tc>
      </w:tr>
      <w:tr w:rsidR="00964BE1" w:rsidRPr="00C3339A" w:rsidDel="00B155C8" w14:paraId="206446B1" w14:textId="591E8F2D" w:rsidTr="00546EDD">
        <w:trPr>
          <w:del w:id="2012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82EE6E3" w14:textId="609C8D13" w:rsidR="00964BE1" w:rsidRPr="00C3339A" w:rsidDel="00B155C8" w:rsidRDefault="00964BE1" w:rsidP="00C3339A">
            <w:pPr>
              <w:spacing w:before="120"/>
              <w:jc w:val="left"/>
              <w:rPr>
                <w:del w:id="20121" w:author="Author"/>
                <w:rFonts w:cs="Arial"/>
                <w:sz w:val="20"/>
                <w:szCs w:val="20"/>
                <w:lang w:val="en-IE"/>
              </w:rPr>
            </w:pPr>
            <w:del w:id="20122" w:author="Author">
              <w:r w:rsidRPr="00C3339A" w:rsidDel="00B155C8">
                <w:rPr>
                  <w:rFonts w:cs="Arial"/>
                  <w:sz w:val="20"/>
                  <w:szCs w:val="20"/>
                  <w:lang w:val="en-IE"/>
                </w:rPr>
                <w:delText>Message #</w:delText>
              </w:r>
            </w:del>
          </w:p>
        </w:tc>
        <w:tc>
          <w:tcPr>
            <w:tcW w:w="3907" w:type="pct"/>
            <w:tcBorders>
              <w:top w:val="single" w:sz="12" w:space="0" w:color="C00000"/>
            </w:tcBorders>
          </w:tcPr>
          <w:p w14:paraId="5A5C4231" w14:textId="67523DED"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23" w:author="Author"/>
                <w:rFonts w:cs="Arial"/>
                <w:i/>
                <w:color w:val="000000"/>
                <w:sz w:val="20"/>
                <w:szCs w:val="20"/>
                <w:lang w:val="en-IE"/>
              </w:rPr>
            </w:pPr>
            <w:del w:id="20124" w:author="Author">
              <w:r w:rsidRPr="00C3339A" w:rsidDel="00B155C8">
                <w:rPr>
                  <w:rFonts w:cs="Arial"/>
                  <w:i/>
                  <w:sz w:val="20"/>
                  <w:szCs w:val="20"/>
                  <w:lang w:val="en-IE"/>
                </w:rPr>
                <w:delText>WM_SAL_11</w:delText>
              </w:r>
            </w:del>
          </w:p>
        </w:tc>
      </w:tr>
      <w:tr w:rsidR="00964BE1" w:rsidRPr="00C3339A" w:rsidDel="00B155C8" w14:paraId="09034F01" w14:textId="475B85BB" w:rsidTr="00546EDD">
        <w:trPr>
          <w:del w:id="20125" w:author="Author"/>
        </w:trPr>
        <w:tc>
          <w:tcPr>
            <w:cnfStyle w:val="001000000000" w:firstRow="0" w:lastRow="0" w:firstColumn="1" w:lastColumn="0" w:oddVBand="0" w:evenVBand="0" w:oddHBand="0" w:evenHBand="0" w:firstRowFirstColumn="0" w:firstRowLastColumn="0" w:lastRowFirstColumn="0" w:lastRowLastColumn="0"/>
            <w:tcW w:w="1093" w:type="pct"/>
          </w:tcPr>
          <w:p w14:paraId="41F8B590" w14:textId="17BD2F49" w:rsidR="00964BE1" w:rsidRPr="00C3339A" w:rsidDel="00B155C8" w:rsidRDefault="00964BE1" w:rsidP="00C3339A">
            <w:pPr>
              <w:spacing w:before="120"/>
              <w:jc w:val="left"/>
              <w:rPr>
                <w:del w:id="20126" w:author="Author"/>
                <w:rFonts w:cs="Arial"/>
                <w:sz w:val="20"/>
                <w:szCs w:val="20"/>
                <w:lang w:val="en-IE"/>
              </w:rPr>
            </w:pPr>
            <w:del w:id="20127" w:author="Author">
              <w:r w:rsidRPr="00C3339A" w:rsidDel="00B155C8">
                <w:rPr>
                  <w:rFonts w:cs="Arial"/>
                  <w:sz w:val="20"/>
                  <w:szCs w:val="20"/>
                  <w:lang w:val="en-IE"/>
                </w:rPr>
                <w:delText>Description</w:delText>
              </w:r>
            </w:del>
          </w:p>
        </w:tc>
        <w:tc>
          <w:tcPr>
            <w:tcW w:w="3907" w:type="pct"/>
          </w:tcPr>
          <w:p w14:paraId="7D5A372A" w14:textId="2AEC53E7"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28" w:author="Author"/>
                <w:rFonts w:cs="Arial"/>
                <w:color w:val="000000"/>
                <w:sz w:val="20"/>
                <w:szCs w:val="20"/>
                <w:lang w:val="en-IE"/>
              </w:rPr>
            </w:pPr>
            <w:ins w:id="20129" w:author="Author">
              <w:del w:id="20130" w:author="Author">
                <w:r w:rsidDel="00B155C8">
                  <w:rPr>
                    <w:rFonts w:cs="Arial"/>
                    <w:sz w:val="20"/>
                    <w:szCs w:val="20"/>
                  </w:rPr>
                  <w:delText>Message displayed if the selected product doesn't exists in the store's stock</w:delText>
                </w:r>
                <w:r w:rsidR="00C3339A" w:rsidRPr="00C3339A" w:rsidDel="00B155C8">
                  <w:rPr>
                    <w:rFonts w:cs="Arial"/>
                    <w:color w:val="000000"/>
                    <w:sz w:val="20"/>
                    <w:szCs w:val="20"/>
                    <w:lang w:val="en-IE"/>
                  </w:rPr>
                  <w:delText xml:space="preserve">Message displayed when </w:delText>
                </w:r>
              </w:del>
            </w:ins>
            <w:del w:id="20131" w:author="Author">
              <w:r w:rsidR="00964BE1" w:rsidRPr="00C3339A" w:rsidDel="00B155C8">
                <w:rPr>
                  <w:rFonts w:cs="Arial"/>
                  <w:sz w:val="20"/>
                  <w:szCs w:val="20"/>
                  <w:lang w:val="en-IE"/>
                </w:rPr>
                <w:delText>T</w:delText>
              </w:r>
            </w:del>
            <w:ins w:id="20132" w:author="Author">
              <w:del w:id="20133" w:author="Author">
                <w:r w:rsidR="00C3339A" w:rsidDel="00B155C8">
                  <w:rPr>
                    <w:rFonts w:cs="Arial"/>
                    <w:sz w:val="20"/>
                    <w:szCs w:val="20"/>
                    <w:lang w:val="en-IE"/>
                  </w:rPr>
                  <w:delText>t</w:delText>
                </w:r>
              </w:del>
            </w:ins>
            <w:del w:id="20134" w:author="Author">
              <w:r w:rsidR="00964BE1" w:rsidRPr="00C3339A" w:rsidDel="00B155C8">
                <w:rPr>
                  <w:rFonts w:cs="Arial"/>
                  <w:sz w:val="20"/>
                  <w:szCs w:val="20"/>
                  <w:lang w:val="en-IE"/>
                </w:rPr>
                <w:delText>he selected product doesn't exists in the store's stock</w:delText>
              </w:r>
            </w:del>
          </w:p>
        </w:tc>
      </w:tr>
      <w:tr w:rsidR="00964BE1" w:rsidRPr="00C3339A" w:rsidDel="00B155C8" w14:paraId="13CDECEA" w14:textId="6A351BED" w:rsidTr="00546EDD">
        <w:trPr>
          <w:del w:id="20135" w:author="Author"/>
        </w:trPr>
        <w:tc>
          <w:tcPr>
            <w:cnfStyle w:val="001000000000" w:firstRow="0" w:lastRow="0" w:firstColumn="1" w:lastColumn="0" w:oddVBand="0" w:evenVBand="0" w:oddHBand="0" w:evenHBand="0" w:firstRowFirstColumn="0" w:firstRowLastColumn="0" w:lastRowFirstColumn="0" w:lastRowLastColumn="0"/>
            <w:tcW w:w="1093" w:type="pct"/>
          </w:tcPr>
          <w:p w14:paraId="5EFA9FDF" w14:textId="5DD945B6" w:rsidR="00964BE1" w:rsidRPr="00C3339A" w:rsidDel="00B155C8" w:rsidRDefault="00964BE1" w:rsidP="00C3339A">
            <w:pPr>
              <w:spacing w:before="120"/>
              <w:jc w:val="left"/>
              <w:rPr>
                <w:del w:id="20136" w:author="Author"/>
                <w:rFonts w:cs="Arial"/>
                <w:sz w:val="20"/>
                <w:szCs w:val="20"/>
                <w:lang w:val="en-IE"/>
              </w:rPr>
            </w:pPr>
            <w:del w:id="20137" w:author="Author">
              <w:r w:rsidRPr="00C3339A" w:rsidDel="00B155C8">
                <w:rPr>
                  <w:rFonts w:cs="Arial"/>
                  <w:sz w:val="20"/>
                  <w:szCs w:val="20"/>
                  <w:lang w:val="en-IE"/>
                </w:rPr>
                <w:delText>Context</w:delText>
              </w:r>
            </w:del>
          </w:p>
        </w:tc>
        <w:tc>
          <w:tcPr>
            <w:tcW w:w="3907" w:type="pct"/>
          </w:tcPr>
          <w:p w14:paraId="4FD404EE" w14:textId="0267FBD7"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38" w:author="Author"/>
                <w:rFonts w:cs="Arial"/>
                <w:color w:val="000000"/>
                <w:sz w:val="20"/>
                <w:szCs w:val="20"/>
                <w:lang w:val="en-IE"/>
              </w:rPr>
            </w:pPr>
            <w:del w:id="20139" w:author="Author">
              <w:r w:rsidRPr="00C3339A" w:rsidDel="00B155C8">
                <w:rPr>
                  <w:rFonts w:cs="Arial"/>
                  <w:sz w:val="20"/>
                  <w:szCs w:val="20"/>
                  <w:lang w:val="en-IE"/>
                </w:rPr>
                <w:delText>Providing shipping details</w:delText>
              </w:r>
            </w:del>
          </w:p>
        </w:tc>
      </w:tr>
      <w:tr w:rsidR="00964BE1" w:rsidRPr="00C3339A" w:rsidDel="00B155C8" w14:paraId="71569E48" w14:textId="2208BF62" w:rsidTr="00546EDD">
        <w:trPr>
          <w:del w:id="2014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E06874D" w14:textId="6D44F5E5" w:rsidR="00964BE1" w:rsidRPr="00C3339A" w:rsidDel="00B155C8" w:rsidRDefault="00964BE1" w:rsidP="00C3339A">
            <w:pPr>
              <w:spacing w:before="120"/>
              <w:jc w:val="left"/>
              <w:rPr>
                <w:del w:id="20141" w:author="Author"/>
                <w:rFonts w:cs="Arial"/>
                <w:sz w:val="20"/>
                <w:szCs w:val="20"/>
                <w:lang w:val="en-IE"/>
              </w:rPr>
            </w:pPr>
            <w:del w:id="20142"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3B817AF3" w14:textId="7E41167D"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43" w:author="Author"/>
                <w:rFonts w:cs="Arial"/>
                <w:color w:val="000000"/>
                <w:sz w:val="20"/>
                <w:szCs w:val="20"/>
                <w:lang w:val="en-IE"/>
              </w:rPr>
            </w:pPr>
            <w:del w:id="20144" w:author="Author">
              <w:r w:rsidRPr="00C3339A" w:rsidDel="00B155C8">
                <w:rPr>
                  <w:rFonts w:cs="Arial"/>
                  <w:sz w:val="20"/>
                  <w:szCs w:val="20"/>
                  <w:lang w:val="en-IE"/>
                </w:rPr>
                <w:delText>sales.messages.warning.WARN_PRODUCT_NOT_AVAILABLE_IN_SELECTED_STORE</w:delText>
              </w:r>
            </w:del>
          </w:p>
        </w:tc>
      </w:tr>
      <w:tr w:rsidR="00964BE1" w:rsidRPr="00C3339A" w:rsidDel="00B155C8" w14:paraId="3C60A029" w14:textId="254B8479" w:rsidTr="00546EDD">
        <w:trPr>
          <w:del w:id="2014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303207A" w14:textId="38080BBA" w:rsidR="00964BE1" w:rsidRPr="00C3339A" w:rsidDel="00B155C8" w:rsidRDefault="00964BE1" w:rsidP="00C3339A">
            <w:pPr>
              <w:spacing w:before="120"/>
              <w:jc w:val="left"/>
              <w:rPr>
                <w:del w:id="20146" w:author="Author"/>
                <w:rFonts w:cs="Arial"/>
                <w:sz w:val="20"/>
                <w:szCs w:val="20"/>
                <w:lang w:val="en-IE"/>
              </w:rPr>
            </w:pPr>
            <w:del w:id="20147"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4A01A696" w14:textId="14373727"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48" w:author="Author"/>
                <w:rFonts w:cs="Arial"/>
                <w:color w:val="000000"/>
                <w:sz w:val="20"/>
                <w:szCs w:val="20"/>
                <w:lang w:val="en-IE"/>
              </w:rPr>
            </w:pPr>
            <w:del w:id="20149" w:author="Author">
              <w:r w:rsidRPr="00C3339A" w:rsidDel="00B155C8">
                <w:rPr>
                  <w:rFonts w:cs="Arial"/>
                  <w:sz w:val="20"/>
                  <w:szCs w:val="20"/>
                  <w:lang w:val="en-IE"/>
                </w:rPr>
                <w:delText>The product %product name% is not available on the selected store. Please select another store or go back to the basket and remove the item.</w:delText>
              </w:r>
            </w:del>
          </w:p>
        </w:tc>
      </w:tr>
      <w:tr w:rsidR="00964BE1" w:rsidRPr="00C3339A" w:rsidDel="00B155C8" w14:paraId="6B4CB961" w14:textId="10B9337A" w:rsidTr="00546EDD">
        <w:trPr>
          <w:del w:id="2015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1ED0C4D" w14:textId="10AA1699" w:rsidR="00964BE1" w:rsidRPr="00C3339A" w:rsidDel="00B155C8" w:rsidRDefault="00964BE1" w:rsidP="00C3339A">
            <w:pPr>
              <w:spacing w:before="120"/>
              <w:jc w:val="left"/>
              <w:rPr>
                <w:del w:id="20151" w:author="Author"/>
                <w:rFonts w:cs="Arial"/>
                <w:sz w:val="20"/>
                <w:szCs w:val="20"/>
                <w:lang w:val="en-IE"/>
              </w:rPr>
            </w:pPr>
            <w:del w:id="20152" w:author="Author">
              <w:r w:rsidRPr="00C3339A" w:rsidDel="00B155C8">
                <w:rPr>
                  <w:rFonts w:cs="Arial"/>
                  <w:sz w:val="20"/>
                  <w:szCs w:val="20"/>
                  <w:lang w:val="en-IE"/>
                </w:rPr>
                <w:delText>Message #</w:delText>
              </w:r>
            </w:del>
          </w:p>
        </w:tc>
        <w:tc>
          <w:tcPr>
            <w:tcW w:w="3907" w:type="pct"/>
            <w:tcBorders>
              <w:top w:val="single" w:sz="12" w:space="0" w:color="C00000"/>
            </w:tcBorders>
          </w:tcPr>
          <w:p w14:paraId="5DFDC3C8" w14:textId="551138B4"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53" w:author="Author"/>
                <w:rFonts w:cs="Arial"/>
                <w:i/>
                <w:color w:val="000000"/>
                <w:sz w:val="20"/>
                <w:szCs w:val="20"/>
                <w:lang w:val="en-IE"/>
              </w:rPr>
            </w:pPr>
            <w:del w:id="20154" w:author="Author">
              <w:r w:rsidRPr="00C3339A" w:rsidDel="00B155C8">
                <w:rPr>
                  <w:rFonts w:cs="Arial"/>
                  <w:i/>
                  <w:sz w:val="20"/>
                  <w:szCs w:val="20"/>
                  <w:lang w:val="en-IE"/>
                </w:rPr>
                <w:delText>WM_SAL_12</w:delText>
              </w:r>
            </w:del>
          </w:p>
        </w:tc>
      </w:tr>
      <w:tr w:rsidR="00964BE1" w:rsidRPr="00C3339A" w:rsidDel="00B155C8" w14:paraId="35F72E25" w14:textId="5ED944BD" w:rsidTr="00546EDD">
        <w:trPr>
          <w:del w:id="20155" w:author="Author"/>
        </w:trPr>
        <w:tc>
          <w:tcPr>
            <w:cnfStyle w:val="001000000000" w:firstRow="0" w:lastRow="0" w:firstColumn="1" w:lastColumn="0" w:oddVBand="0" w:evenVBand="0" w:oddHBand="0" w:evenHBand="0" w:firstRowFirstColumn="0" w:firstRowLastColumn="0" w:lastRowFirstColumn="0" w:lastRowLastColumn="0"/>
            <w:tcW w:w="1093" w:type="pct"/>
          </w:tcPr>
          <w:p w14:paraId="7970A363" w14:textId="76688D2B" w:rsidR="00964BE1" w:rsidRPr="00C3339A" w:rsidDel="00B155C8" w:rsidRDefault="00964BE1" w:rsidP="00C3339A">
            <w:pPr>
              <w:spacing w:before="120"/>
              <w:jc w:val="left"/>
              <w:rPr>
                <w:del w:id="20156" w:author="Author"/>
                <w:rFonts w:cs="Arial"/>
                <w:sz w:val="20"/>
                <w:szCs w:val="20"/>
                <w:lang w:val="en-IE"/>
              </w:rPr>
            </w:pPr>
            <w:del w:id="20157" w:author="Author">
              <w:r w:rsidRPr="00C3339A" w:rsidDel="00B155C8">
                <w:rPr>
                  <w:rFonts w:cs="Arial"/>
                  <w:sz w:val="20"/>
                  <w:szCs w:val="20"/>
                  <w:lang w:val="en-IE"/>
                </w:rPr>
                <w:delText>Description</w:delText>
              </w:r>
            </w:del>
          </w:p>
        </w:tc>
        <w:tc>
          <w:tcPr>
            <w:tcW w:w="3907" w:type="pct"/>
          </w:tcPr>
          <w:p w14:paraId="71391568" w14:textId="14F38F9D"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58" w:author="Author"/>
                <w:rFonts w:cs="Arial"/>
                <w:color w:val="000000"/>
                <w:sz w:val="20"/>
                <w:szCs w:val="20"/>
                <w:lang w:val="en-IE"/>
              </w:rPr>
            </w:pPr>
            <w:ins w:id="20159" w:author="Author">
              <w:del w:id="20160" w:author="Author">
                <w:r w:rsidDel="00B155C8">
                  <w:rPr>
                    <w:rFonts w:cs="Arial"/>
                    <w:sz w:val="20"/>
                    <w:szCs w:val="20"/>
                  </w:rPr>
                  <w:delText xml:space="preserve">Message displayed </w:delText>
                </w:r>
                <w:r w:rsidR="00277D73" w:rsidDel="00B155C8">
                  <w:rPr>
                    <w:rFonts w:cs="Arial"/>
                    <w:sz w:val="20"/>
                    <w:szCs w:val="20"/>
                  </w:rPr>
                  <w:delText>i</w:delText>
                </w:r>
                <w:r w:rsidR="00277D73" w:rsidRPr="00277D73" w:rsidDel="00B155C8">
                  <w:rPr>
                    <w:rFonts w:cs="Arial"/>
                    <w:sz w:val="20"/>
                    <w:szCs w:val="20"/>
                  </w:rPr>
                  <w:delText xml:space="preserve">f the basket already contain one fixed or convergent offer </w:delText>
                </w:r>
                <w:r w:rsidDel="00B155C8">
                  <w:rPr>
                    <w:rFonts w:cs="Arial"/>
                    <w:sz w:val="20"/>
                    <w:szCs w:val="20"/>
                  </w:rPr>
                  <w:delText>if the selected offers cannot be configured simultaneously</w:delText>
                </w:r>
                <w:r w:rsidR="00C3339A" w:rsidRPr="00C3339A" w:rsidDel="00B155C8">
                  <w:rPr>
                    <w:rFonts w:cs="Arial"/>
                    <w:color w:val="000000"/>
                    <w:sz w:val="20"/>
                    <w:szCs w:val="20"/>
                    <w:lang w:val="en-IE"/>
                  </w:rPr>
                  <w:delText xml:space="preserve">Message displayed when </w:delText>
                </w:r>
              </w:del>
            </w:ins>
            <w:del w:id="20161" w:author="Author">
              <w:r w:rsidR="00964BE1" w:rsidRPr="00C3339A" w:rsidDel="00B155C8">
                <w:rPr>
                  <w:rFonts w:cs="Arial"/>
                  <w:sz w:val="20"/>
                  <w:szCs w:val="20"/>
                  <w:lang w:val="en-IE"/>
                </w:rPr>
                <w:delText>T</w:delText>
              </w:r>
            </w:del>
            <w:ins w:id="20162" w:author="Author">
              <w:del w:id="20163" w:author="Author">
                <w:r w:rsidR="00C3339A" w:rsidDel="00B155C8">
                  <w:rPr>
                    <w:rFonts w:cs="Arial"/>
                    <w:sz w:val="20"/>
                    <w:szCs w:val="20"/>
                    <w:lang w:val="en-IE"/>
                  </w:rPr>
                  <w:delText>t</w:delText>
                </w:r>
              </w:del>
            </w:ins>
            <w:del w:id="20164" w:author="Author">
              <w:r w:rsidR="00964BE1" w:rsidRPr="00C3339A" w:rsidDel="00B155C8">
                <w:rPr>
                  <w:rFonts w:cs="Arial"/>
                  <w:sz w:val="20"/>
                  <w:szCs w:val="20"/>
                  <w:lang w:val="en-IE"/>
                </w:rPr>
                <w:delText>he selected offers cannot be configured simultaneously</w:delText>
              </w:r>
            </w:del>
          </w:p>
        </w:tc>
      </w:tr>
      <w:tr w:rsidR="00964BE1" w:rsidRPr="00C3339A" w:rsidDel="00B155C8" w14:paraId="11C3A07D" w14:textId="7832A56B" w:rsidTr="00546EDD">
        <w:trPr>
          <w:del w:id="20165" w:author="Author"/>
        </w:trPr>
        <w:tc>
          <w:tcPr>
            <w:cnfStyle w:val="001000000000" w:firstRow="0" w:lastRow="0" w:firstColumn="1" w:lastColumn="0" w:oddVBand="0" w:evenVBand="0" w:oddHBand="0" w:evenHBand="0" w:firstRowFirstColumn="0" w:firstRowLastColumn="0" w:lastRowFirstColumn="0" w:lastRowLastColumn="0"/>
            <w:tcW w:w="1093" w:type="pct"/>
          </w:tcPr>
          <w:p w14:paraId="66B2028D" w14:textId="31F439D6" w:rsidR="00964BE1" w:rsidRPr="00C3339A" w:rsidDel="00B155C8" w:rsidRDefault="00964BE1" w:rsidP="00C3339A">
            <w:pPr>
              <w:spacing w:before="120"/>
              <w:jc w:val="left"/>
              <w:rPr>
                <w:del w:id="20166" w:author="Author"/>
                <w:rFonts w:cs="Arial"/>
                <w:sz w:val="20"/>
                <w:szCs w:val="20"/>
                <w:lang w:val="en-IE"/>
              </w:rPr>
            </w:pPr>
            <w:del w:id="20167" w:author="Author">
              <w:r w:rsidRPr="00C3339A" w:rsidDel="00B155C8">
                <w:rPr>
                  <w:rFonts w:cs="Arial"/>
                  <w:sz w:val="20"/>
                  <w:szCs w:val="20"/>
                  <w:lang w:val="en-IE"/>
                </w:rPr>
                <w:delText>Context</w:delText>
              </w:r>
            </w:del>
          </w:p>
        </w:tc>
        <w:tc>
          <w:tcPr>
            <w:tcW w:w="3907" w:type="pct"/>
          </w:tcPr>
          <w:p w14:paraId="5618D581" w14:textId="07B65049" w:rsidR="00964BE1" w:rsidRPr="00C3339A" w:rsidDel="00B155C8" w:rsidRDefault="00277D73"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68" w:author="Author"/>
                <w:rFonts w:cs="Arial"/>
                <w:color w:val="000000"/>
                <w:sz w:val="20"/>
                <w:szCs w:val="20"/>
                <w:lang w:val="en-IE"/>
              </w:rPr>
            </w:pPr>
            <w:ins w:id="20169" w:author="Author">
              <w:del w:id="20170" w:author="Author">
                <w:r w:rsidRPr="00277D73" w:rsidDel="00B155C8">
                  <w:rPr>
                    <w:rFonts w:cs="Arial"/>
                    <w:sz w:val="20"/>
                    <w:szCs w:val="20"/>
                    <w:lang w:val="en-IE"/>
                  </w:rPr>
                  <w:delText>Validate basket content</w:delText>
                </w:r>
              </w:del>
            </w:ins>
            <w:del w:id="20171" w:author="Author">
              <w:r w:rsidR="00964BE1" w:rsidRPr="00C3339A" w:rsidDel="00B155C8">
                <w:rPr>
                  <w:rFonts w:cs="Arial"/>
                  <w:sz w:val="20"/>
                  <w:szCs w:val="20"/>
                  <w:lang w:val="en-IE"/>
                </w:rPr>
                <w:delText>Selecting offer to basket</w:delText>
              </w:r>
            </w:del>
          </w:p>
        </w:tc>
      </w:tr>
      <w:tr w:rsidR="00964BE1" w:rsidRPr="00C3339A" w:rsidDel="00B155C8" w14:paraId="3B65D789" w14:textId="36C22EE1" w:rsidTr="00546EDD">
        <w:trPr>
          <w:del w:id="2017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F0A119" w14:textId="2248AF65" w:rsidR="00964BE1" w:rsidRPr="00C3339A" w:rsidDel="00B155C8" w:rsidRDefault="00964BE1" w:rsidP="00C3339A">
            <w:pPr>
              <w:spacing w:before="120"/>
              <w:jc w:val="left"/>
              <w:rPr>
                <w:del w:id="20173" w:author="Author"/>
                <w:rFonts w:cs="Arial"/>
                <w:sz w:val="20"/>
                <w:szCs w:val="20"/>
                <w:lang w:val="en-IE"/>
              </w:rPr>
            </w:pPr>
            <w:del w:id="20174"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6260ECB5" w14:textId="3D746E8F"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75" w:author="Author"/>
                <w:rFonts w:cs="Arial"/>
                <w:color w:val="000000"/>
                <w:sz w:val="20"/>
                <w:szCs w:val="20"/>
                <w:lang w:val="en-IE"/>
              </w:rPr>
            </w:pPr>
            <w:del w:id="20176" w:author="Author">
              <w:r w:rsidRPr="00C3339A" w:rsidDel="00B155C8">
                <w:rPr>
                  <w:rFonts w:cs="Arial"/>
                  <w:sz w:val="20"/>
                  <w:szCs w:val="20"/>
                  <w:lang w:val="en-IE"/>
                </w:rPr>
                <w:delText>sales.messages.warning.WARN_ONLY_ONE_FIXED_CONVERGENT_ALLOWED</w:delText>
              </w:r>
            </w:del>
          </w:p>
        </w:tc>
      </w:tr>
      <w:tr w:rsidR="00277D73" w:rsidRPr="00C3339A" w:rsidDel="00B155C8" w14:paraId="175A736D" w14:textId="43596EB2" w:rsidTr="00546EDD">
        <w:trPr>
          <w:del w:id="2017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D0A7F4E" w14:textId="7D69E831" w:rsidR="00277D73" w:rsidRPr="00C3339A" w:rsidDel="00B155C8" w:rsidRDefault="00277D73" w:rsidP="00277D73">
            <w:pPr>
              <w:spacing w:before="120"/>
              <w:jc w:val="left"/>
              <w:rPr>
                <w:del w:id="20178" w:author="Author"/>
                <w:rFonts w:cs="Arial"/>
                <w:sz w:val="20"/>
                <w:szCs w:val="20"/>
                <w:lang w:val="en-IE"/>
              </w:rPr>
            </w:pPr>
            <w:del w:id="20179"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26C2B9B1" w14:textId="2EC12948"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80" w:author="Author"/>
                <w:rFonts w:cs="Arial"/>
                <w:color w:val="000000"/>
                <w:sz w:val="20"/>
                <w:szCs w:val="20"/>
                <w:lang w:val="en-IE"/>
              </w:rPr>
            </w:pPr>
            <w:ins w:id="20181" w:author="Author">
              <w:del w:id="20182" w:author="Author">
                <w:r w:rsidRPr="00E73B40" w:rsidDel="00B155C8">
                  <w:rPr>
                    <w:sz w:val="20"/>
                    <w:lang w:val="en-IE"/>
                  </w:rPr>
                  <w:delText>The basket can only contain one fixed or convergent offer. For multiple fixed or convergent activations, please follow the entire process for each one, independently.</w:delText>
                </w:r>
              </w:del>
            </w:ins>
            <w:del w:id="20183" w:author="Author">
              <w:r w:rsidRPr="00C3339A" w:rsidDel="00B155C8">
                <w:rPr>
                  <w:rFonts w:cs="Arial"/>
                  <w:sz w:val="20"/>
                  <w:szCs w:val="20"/>
                  <w:lang w:val="en-IE"/>
                </w:rPr>
                <w:delText>The basket can only contain one fixed or convergent offer. For multiple fixed or convergent activations, please follow the entire process for each one, independently.</w:delText>
              </w:r>
            </w:del>
          </w:p>
        </w:tc>
      </w:tr>
      <w:tr w:rsidR="00964BE1" w:rsidRPr="00C3339A" w:rsidDel="00B155C8" w14:paraId="5FFD4A0F" w14:textId="0FF750EC" w:rsidTr="00546EDD">
        <w:trPr>
          <w:del w:id="2018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40AD1F3" w14:textId="4FFB3077" w:rsidR="00964BE1" w:rsidRPr="00C3339A" w:rsidDel="00B155C8" w:rsidRDefault="00964BE1" w:rsidP="00C3339A">
            <w:pPr>
              <w:spacing w:before="120"/>
              <w:jc w:val="left"/>
              <w:rPr>
                <w:del w:id="20185" w:author="Author"/>
                <w:rFonts w:cs="Arial"/>
                <w:sz w:val="20"/>
                <w:szCs w:val="20"/>
                <w:lang w:val="en-IE"/>
              </w:rPr>
            </w:pPr>
            <w:del w:id="20186" w:author="Author">
              <w:r w:rsidRPr="00C3339A" w:rsidDel="00B155C8">
                <w:rPr>
                  <w:rFonts w:cs="Arial"/>
                  <w:sz w:val="20"/>
                  <w:szCs w:val="20"/>
                  <w:lang w:val="en-IE"/>
                </w:rPr>
                <w:delText>Message #</w:delText>
              </w:r>
            </w:del>
          </w:p>
        </w:tc>
        <w:tc>
          <w:tcPr>
            <w:tcW w:w="3907" w:type="pct"/>
            <w:tcBorders>
              <w:top w:val="single" w:sz="12" w:space="0" w:color="C00000"/>
            </w:tcBorders>
          </w:tcPr>
          <w:p w14:paraId="2E251758" w14:textId="1364755E"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87" w:author="Author"/>
                <w:rFonts w:cs="Arial"/>
                <w:i/>
                <w:color w:val="000000"/>
                <w:sz w:val="20"/>
                <w:szCs w:val="20"/>
                <w:lang w:val="en-IE"/>
              </w:rPr>
            </w:pPr>
            <w:del w:id="20188" w:author="Author">
              <w:r w:rsidRPr="00C3339A" w:rsidDel="00B155C8">
                <w:rPr>
                  <w:rFonts w:cs="Arial"/>
                  <w:i/>
                  <w:sz w:val="20"/>
                  <w:szCs w:val="20"/>
                  <w:lang w:val="en-IE"/>
                </w:rPr>
                <w:delText>WM_SAL_13</w:delText>
              </w:r>
            </w:del>
          </w:p>
        </w:tc>
      </w:tr>
      <w:tr w:rsidR="00964BE1" w:rsidRPr="00C3339A" w:rsidDel="00B155C8" w14:paraId="5E131341" w14:textId="7FC9F51F" w:rsidTr="00546EDD">
        <w:trPr>
          <w:del w:id="20189" w:author="Author"/>
        </w:trPr>
        <w:tc>
          <w:tcPr>
            <w:cnfStyle w:val="001000000000" w:firstRow="0" w:lastRow="0" w:firstColumn="1" w:lastColumn="0" w:oddVBand="0" w:evenVBand="0" w:oddHBand="0" w:evenHBand="0" w:firstRowFirstColumn="0" w:firstRowLastColumn="0" w:lastRowFirstColumn="0" w:lastRowLastColumn="0"/>
            <w:tcW w:w="1093" w:type="pct"/>
          </w:tcPr>
          <w:p w14:paraId="130EF90B" w14:textId="6D910350" w:rsidR="00964BE1" w:rsidRPr="00C3339A" w:rsidDel="00B155C8" w:rsidRDefault="00964BE1" w:rsidP="00C3339A">
            <w:pPr>
              <w:spacing w:before="120"/>
              <w:jc w:val="left"/>
              <w:rPr>
                <w:del w:id="20190" w:author="Author"/>
                <w:rFonts w:cs="Arial"/>
                <w:sz w:val="20"/>
                <w:szCs w:val="20"/>
                <w:lang w:val="en-IE"/>
              </w:rPr>
            </w:pPr>
            <w:del w:id="20191" w:author="Author">
              <w:r w:rsidRPr="00C3339A" w:rsidDel="00B155C8">
                <w:rPr>
                  <w:rFonts w:cs="Arial"/>
                  <w:sz w:val="20"/>
                  <w:szCs w:val="20"/>
                  <w:lang w:val="en-IE"/>
                </w:rPr>
                <w:delText>Description</w:delText>
              </w:r>
            </w:del>
          </w:p>
        </w:tc>
        <w:tc>
          <w:tcPr>
            <w:tcW w:w="3907" w:type="pct"/>
          </w:tcPr>
          <w:p w14:paraId="4074DB6F" w14:textId="69190461"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92" w:author="Author"/>
                <w:rFonts w:cs="Arial"/>
                <w:color w:val="000000"/>
                <w:sz w:val="20"/>
                <w:szCs w:val="20"/>
                <w:lang w:val="en-IE"/>
              </w:rPr>
            </w:pPr>
            <w:ins w:id="20193" w:author="Author">
              <w:del w:id="20194" w:author="Author">
                <w:r w:rsidDel="00B155C8">
                  <w:rPr>
                    <w:rFonts w:cs="Arial"/>
                    <w:sz w:val="20"/>
                    <w:szCs w:val="20"/>
                    <w:lang w:val="en-IE"/>
                  </w:rPr>
                  <w:delText>Message displayed if the user needs to confirm if customer wants to add a buyback equipment</w:delText>
                </w:r>
                <w:r w:rsidR="00C3339A" w:rsidRPr="00C3339A" w:rsidDel="00B155C8">
                  <w:rPr>
                    <w:rFonts w:cs="Arial"/>
                    <w:color w:val="000000"/>
                    <w:sz w:val="20"/>
                    <w:szCs w:val="20"/>
                    <w:lang w:val="en-IE"/>
                  </w:rPr>
                  <w:delText xml:space="preserve">Message displayed when </w:delText>
                </w:r>
              </w:del>
            </w:ins>
            <w:del w:id="20195" w:author="Author">
              <w:r w:rsidR="00964BE1" w:rsidRPr="00C3339A" w:rsidDel="00B155C8">
                <w:rPr>
                  <w:rFonts w:cs="Arial"/>
                  <w:sz w:val="20"/>
                  <w:szCs w:val="20"/>
                  <w:lang w:val="en-IE"/>
                </w:rPr>
                <w:delText>T</w:delText>
              </w:r>
            </w:del>
            <w:ins w:id="20196" w:author="Author">
              <w:del w:id="20197" w:author="Author">
                <w:r w:rsidR="00C3339A" w:rsidDel="00B155C8">
                  <w:rPr>
                    <w:rFonts w:cs="Arial"/>
                    <w:sz w:val="20"/>
                    <w:szCs w:val="20"/>
                    <w:lang w:val="en-IE"/>
                  </w:rPr>
                  <w:delText>t</w:delText>
                </w:r>
              </w:del>
            </w:ins>
            <w:del w:id="20198" w:author="Author">
              <w:r w:rsidR="00964BE1" w:rsidRPr="00C3339A" w:rsidDel="00B155C8">
                <w:rPr>
                  <w:rFonts w:cs="Arial"/>
                  <w:sz w:val="20"/>
                  <w:szCs w:val="20"/>
                  <w:lang w:val="en-IE"/>
                </w:rPr>
                <w:delText>he user needs to confirm if customer wants to add a buyback equipment</w:delText>
              </w:r>
            </w:del>
          </w:p>
        </w:tc>
      </w:tr>
      <w:tr w:rsidR="00964BE1" w:rsidRPr="00C3339A" w:rsidDel="00B155C8" w14:paraId="1D151952" w14:textId="17B05881" w:rsidTr="00546EDD">
        <w:trPr>
          <w:del w:id="20199" w:author="Author"/>
        </w:trPr>
        <w:tc>
          <w:tcPr>
            <w:cnfStyle w:val="001000000000" w:firstRow="0" w:lastRow="0" w:firstColumn="1" w:lastColumn="0" w:oddVBand="0" w:evenVBand="0" w:oddHBand="0" w:evenHBand="0" w:firstRowFirstColumn="0" w:firstRowLastColumn="0" w:lastRowFirstColumn="0" w:lastRowLastColumn="0"/>
            <w:tcW w:w="1093" w:type="pct"/>
          </w:tcPr>
          <w:p w14:paraId="1CD68DF7" w14:textId="47500DCF" w:rsidR="00964BE1" w:rsidRPr="00C3339A" w:rsidDel="00B155C8" w:rsidRDefault="00964BE1" w:rsidP="00C3339A">
            <w:pPr>
              <w:spacing w:before="120"/>
              <w:jc w:val="left"/>
              <w:rPr>
                <w:del w:id="20200" w:author="Author"/>
                <w:rFonts w:cs="Arial"/>
                <w:sz w:val="20"/>
                <w:szCs w:val="20"/>
                <w:lang w:val="en-IE"/>
              </w:rPr>
            </w:pPr>
            <w:del w:id="20201" w:author="Author">
              <w:r w:rsidRPr="00C3339A" w:rsidDel="00B155C8">
                <w:rPr>
                  <w:rFonts w:cs="Arial"/>
                  <w:sz w:val="20"/>
                  <w:szCs w:val="20"/>
                  <w:lang w:val="en-IE"/>
                </w:rPr>
                <w:delText>Context</w:delText>
              </w:r>
            </w:del>
          </w:p>
        </w:tc>
        <w:tc>
          <w:tcPr>
            <w:tcW w:w="3907" w:type="pct"/>
          </w:tcPr>
          <w:p w14:paraId="6E10FF0A" w14:textId="465DCDE3"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02" w:author="Author"/>
                <w:rFonts w:cs="Arial"/>
                <w:color w:val="000000"/>
                <w:sz w:val="20"/>
                <w:szCs w:val="20"/>
                <w:lang w:val="en-IE"/>
              </w:rPr>
            </w:pPr>
            <w:del w:id="20203" w:author="Author">
              <w:r w:rsidRPr="00C3339A" w:rsidDel="00B155C8">
                <w:rPr>
                  <w:rFonts w:cs="Arial"/>
                  <w:sz w:val="20"/>
                  <w:szCs w:val="20"/>
                  <w:lang w:val="en-IE"/>
                </w:rPr>
                <w:delText>Adding buyback to the basket</w:delText>
              </w:r>
            </w:del>
          </w:p>
        </w:tc>
      </w:tr>
      <w:tr w:rsidR="00964BE1" w:rsidRPr="00C3339A" w:rsidDel="00B155C8" w14:paraId="06545008" w14:textId="77223EB7" w:rsidTr="00546EDD">
        <w:trPr>
          <w:del w:id="2020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4D792DD7" w14:textId="2D564D5E" w:rsidR="00964BE1" w:rsidRPr="00C3339A" w:rsidDel="00B155C8" w:rsidRDefault="00964BE1" w:rsidP="00C3339A">
            <w:pPr>
              <w:spacing w:before="120"/>
              <w:jc w:val="left"/>
              <w:rPr>
                <w:del w:id="20205" w:author="Author"/>
                <w:rFonts w:cs="Arial"/>
                <w:sz w:val="20"/>
                <w:szCs w:val="20"/>
                <w:lang w:val="en-IE"/>
              </w:rPr>
            </w:pPr>
            <w:del w:id="20206"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3CE05CC9" w14:textId="35396D48"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07" w:author="Author"/>
                <w:rFonts w:cs="Arial"/>
                <w:color w:val="000000"/>
                <w:sz w:val="20"/>
                <w:szCs w:val="20"/>
                <w:lang w:val="en-IE"/>
              </w:rPr>
            </w:pPr>
            <w:del w:id="20208" w:author="Author">
              <w:r w:rsidRPr="00C3339A" w:rsidDel="00B155C8">
                <w:rPr>
                  <w:rFonts w:cs="Arial"/>
                  <w:sz w:val="20"/>
                  <w:szCs w:val="20"/>
                  <w:lang w:val="en-IE"/>
                </w:rPr>
                <w:delText>sales.messages.warning.WARN_CONFIRMS_BUYBACK</w:delText>
              </w:r>
            </w:del>
          </w:p>
        </w:tc>
      </w:tr>
      <w:tr w:rsidR="00964BE1" w:rsidRPr="00C3339A" w:rsidDel="00B155C8" w14:paraId="4113FB9A" w14:textId="73EE6E04" w:rsidTr="00546EDD">
        <w:trPr>
          <w:del w:id="2020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B8F018B" w14:textId="0C5337A7" w:rsidR="00964BE1" w:rsidRPr="00C3339A" w:rsidDel="00B155C8" w:rsidRDefault="00964BE1" w:rsidP="00C3339A">
            <w:pPr>
              <w:spacing w:before="120"/>
              <w:jc w:val="left"/>
              <w:rPr>
                <w:del w:id="20210" w:author="Author"/>
                <w:rFonts w:cs="Arial"/>
                <w:sz w:val="20"/>
                <w:szCs w:val="20"/>
                <w:lang w:val="en-IE"/>
              </w:rPr>
            </w:pPr>
            <w:del w:id="20211"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683B2C00" w14:textId="37EF5721"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12" w:author="Author"/>
                <w:rFonts w:cs="Arial"/>
                <w:color w:val="000000"/>
                <w:sz w:val="20"/>
                <w:szCs w:val="20"/>
                <w:lang w:val="en-IE"/>
              </w:rPr>
            </w:pPr>
            <w:del w:id="20213" w:author="Author">
              <w:r w:rsidRPr="00C3339A" w:rsidDel="00B155C8">
                <w:rPr>
                  <w:rFonts w:cs="Arial"/>
                  <w:sz w:val="20"/>
                  <w:szCs w:val="20"/>
                  <w:lang w:val="en-IE"/>
                </w:rPr>
                <w:delText>Please confirm with the user if he wishes to make a buyback.</w:delText>
              </w:r>
            </w:del>
          </w:p>
        </w:tc>
      </w:tr>
      <w:tr w:rsidR="00964BE1" w:rsidRPr="00C3339A" w:rsidDel="00B155C8" w14:paraId="2CF696EF" w14:textId="299E8EB2" w:rsidTr="00546EDD">
        <w:trPr>
          <w:trHeight w:val="529"/>
          <w:del w:id="2021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A292DFE" w14:textId="148182FC" w:rsidR="00964BE1" w:rsidRPr="00C3339A" w:rsidDel="00B155C8" w:rsidRDefault="00964BE1" w:rsidP="00C3339A">
            <w:pPr>
              <w:spacing w:before="120"/>
              <w:jc w:val="left"/>
              <w:rPr>
                <w:del w:id="20215" w:author="Author"/>
                <w:rFonts w:cs="Arial"/>
                <w:sz w:val="20"/>
                <w:szCs w:val="20"/>
                <w:lang w:val="en-IE"/>
              </w:rPr>
            </w:pPr>
            <w:del w:id="20216" w:author="Author">
              <w:r w:rsidRPr="00C3339A" w:rsidDel="00B155C8">
                <w:rPr>
                  <w:rFonts w:cs="Arial"/>
                  <w:sz w:val="20"/>
                  <w:szCs w:val="20"/>
                  <w:lang w:val="en-IE"/>
                </w:rPr>
                <w:delText>Message #</w:delText>
              </w:r>
            </w:del>
          </w:p>
        </w:tc>
        <w:tc>
          <w:tcPr>
            <w:tcW w:w="3907" w:type="pct"/>
            <w:tcBorders>
              <w:top w:val="single" w:sz="12" w:space="0" w:color="C00000"/>
            </w:tcBorders>
          </w:tcPr>
          <w:p w14:paraId="58D63686" w14:textId="2EB324FB"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17" w:author="Author"/>
                <w:rFonts w:cs="Arial"/>
                <w:i/>
                <w:color w:val="000000"/>
                <w:sz w:val="20"/>
                <w:szCs w:val="20"/>
                <w:lang w:val="en-IE"/>
              </w:rPr>
            </w:pPr>
            <w:del w:id="20218" w:author="Author">
              <w:r w:rsidRPr="00C3339A" w:rsidDel="00B155C8">
                <w:rPr>
                  <w:rFonts w:cs="Arial"/>
                  <w:i/>
                  <w:sz w:val="20"/>
                  <w:szCs w:val="20"/>
                  <w:lang w:val="en-IE"/>
                </w:rPr>
                <w:delText>WM_SAL_14</w:delText>
              </w:r>
            </w:del>
          </w:p>
        </w:tc>
      </w:tr>
      <w:tr w:rsidR="00964BE1" w:rsidRPr="00C3339A" w:rsidDel="00B155C8" w14:paraId="2CD46E62" w14:textId="1DC1D3B0" w:rsidTr="00546EDD">
        <w:trPr>
          <w:del w:id="20219" w:author="Author"/>
        </w:trPr>
        <w:tc>
          <w:tcPr>
            <w:cnfStyle w:val="001000000000" w:firstRow="0" w:lastRow="0" w:firstColumn="1" w:lastColumn="0" w:oddVBand="0" w:evenVBand="0" w:oddHBand="0" w:evenHBand="0" w:firstRowFirstColumn="0" w:firstRowLastColumn="0" w:lastRowFirstColumn="0" w:lastRowLastColumn="0"/>
            <w:tcW w:w="1093" w:type="pct"/>
          </w:tcPr>
          <w:p w14:paraId="0B092A04" w14:textId="02E7673B" w:rsidR="00964BE1" w:rsidRPr="00C3339A" w:rsidDel="00B155C8" w:rsidRDefault="00964BE1" w:rsidP="00C3339A">
            <w:pPr>
              <w:spacing w:before="120"/>
              <w:jc w:val="left"/>
              <w:rPr>
                <w:del w:id="20220" w:author="Author"/>
                <w:rFonts w:cs="Arial"/>
                <w:sz w:val="20"/>
                <w:szCs w:val="20"/>
                <w:lang w:val="en-IE"/>
              </w:rPr>
            </w:pPr>
            <w:del w:id="20221" w:author="Author">
              <w:r w:rsidRPr="00C3339A" w:rsidDel="00B155C8">
                <w:rPr>
                  <w:rFonts w:cs="Arial"/>
                  <w:sz w:val="20"/>
                  <w:szCs w:val="20"/>
                  <w:lang w:val="en-IE"/>
                </w:rPr>
                <w:delText>Description</w:delText>
              </w:r>
            </w:del>
          </w:p>
        </w:tc>
        <w:tc>
          <w:tcPr>
            <w:tcW w:w="3907" w:type="pct"/>
          </w:tcPr>
          <w:p w14:paraId="799D9119" w14:textId="108D74AD"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22" w:author="Author"/>
                <w:rFonts w:cs="Arial"/>
                <w:color w:val="000000"/>
                <w:sz w:val="20"/>
                <w:szCs w:val="20"/>
                <w:lang w:val="en-IE"/>
              </w:rPr>
            </w:pPr>
            <w:ins w:id="20223" w:author="Author">
              <w:del w:id="20224" w:author="Author">
                <w:r w:rsidDel="00B155C8">
                  <w:rPr>
                    <w:rFonts w:cs="Arial"/>
                    <w:sz w:val="20"/>
                    <w:szCs w:val="20"/>
                  </w:rPr>
                  <w:delText>Message displayed if the customer desires to port in the mobile phone number, so the user needs to insert the port in code sent to the customer by SMS</w:delText>
                </w:r>
                <w:r w:rsidR="00C3339A" w:rsidRPr="00C3339A" w:rsidDel="00B155C8">
                  <w:rPr>
                    <w:rFonts w:cs="Arial"/>
                    <w:color w:val="000000"/>
                    <w:sz w:val="20"/>
                    <w:szCs w:val="20"/>
                    <w:lang w:val="en-IE"/>
                  </w:rPr>
                  <w:delText xml:space="preserve">Message displayed when </w:delText>
                </w:r>
                <w:r w:rsidR="00C3339A" w:rsidDel="00B155C8">
                  <w:rPr>
                    <w:rFonts w:cs="Arial"/>
                    <w:sz w:val="20"/>
                    <w:szCs w:val="20"/>
                    <w:lang w:val="en-IE"/>
                  </w:rPr>
                  <w:delText>t</w:delText>
                </w:r>
              </w:del>
            </w:ins>
            <w:del w:id="20225" w:author="Author">
              <w:r w:rsidR="00964BE1" w:rsidRPr="00C3339A" w:rsidDel="00B155C8">
                <w:rPr>
                  <w:rFonts w:cs="Arial"/>
                  <w:sz w:val="20"/>
                  <w:szCs w:val="20"/>
                  <w:lang w:val="en-IE"/>
                </w:rPr>
                <w:delText>The customer desires to port in the mobile phone number, so the user needs to insert the port in code sent to the customer by SMS</w:delText>
              </w:r>
            </w:del>
          </w:p>
        </w:tc>
      </w:tr>
      <w:tr w:rsidR="00964BE1" w:rsidRPr="00C3339A" w:rsidDel="00B155C8" w14:paraId="21B690BF" w14:textId="33393DAA" w:rsidTr="00546EDD">
        <w:trPr>
          <w:del w:id="20226" w:author="Author"/>
        </w:trPr>
        <w:tc>
          <w:tcPr>
            <w:cnfStyle w:val="001000000000" w:firstRow="0" w:lastRow="0" w:firstColumn="1" w:lastColumn="0" w:oddVBand="0" w:evenVBand="0" w:oddHBand="0" w:evenHBand="0" w:firstRowFirstColumn="0" w:firstRowLastColumn="0" w:lastRowFirstColumn="0" w:lastRowLastColumn="0"/>
            <w:tcW w:w="1093" w:type="pct"/>
          </w:tcPr>
          <w:p w14:paraId="6C9B7AA5" w14:textId="2838C4A1" w:rsidR="00964BE1" w:rsidRPr="00C3339A" w:rsidDel="00B155C8" w:rsidRDefault="00964BE1" w:rsidP="00C3339A">
            <w:pPr>
              <w:spacing w:before="120"/>
              <w:jc w:val="left"/>
              <w:rPr>
                <w:del w:id="20227" w:author="Author"/>
                <w:rFonts w:cs="Arial"/>
                <w:sz w:val="20"/>
                <w:szCs w:val="20"/>
                <w:lang w:val="en-IE"/>
              </w:rPr>
            </w:pPr>
            <w:del w:id="20228" w:author="Author">
              <w:r w:rsidRPr="00C3339A" w:rsidDel="00B155C8">
                <w:rPr>
                  <w:rFonts w:cs="Arial"/>
                  <w:sz w:val="20"/>
                  <w:szCs w:val="20"/>
                  <w:lang w:val="en-IE"/>
                </w:rPr>
                <w:delText>Context</w:delText>
              </w:r>
            </w:del>
          </w:p>
        </w:tc>
        <w:tc>
          <w:tcPr>
            <w:tcW w:w="3907" w:type="pct"/>
          </w:tcPr>
          <w:p w14:paraId="23BCEC00" w14:textId="2C2F721B"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29" w:author="Author"/>
                <w:rFonts w:cs="Arial"/>
                <w:color w:val="000000"/>
                <w:sz w:val="20"/>
                <w:szCs w:val="20"/>
                <w:lang w:val="en-IE"/>
              </w:rPr>
            </w:pPr>
            <w:del w:id="20230" w:author="Author">
              <w:r w:rsidRPr="00C3339A" w:rsidDel="00B155C8">
                <w:rPr>
                  <w:rFonts w:cs="Arial"/>
                  <w:sz w:val="20"/>
                  <w:szCs w:val="20"/>
                  <w:lang w:val="en-IE"/>
                </w:rPr>
                <w:delText>Choosing portability</w:delText>
              </w:r>
            </w:del>
          </w:p>
        </w:tc>
      </w:tr>
      <w:tr w:rsidR="00964BE1" w:rsidRPr="00C3339A" w:rsidDel="00B155C8" w14:paraId="57BDD316" w14:textId="48DDE037" w:rsidTr="00546EDD">
        <w:trPr>
          <w:del w:id="2023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3DBB392" w14:textId="26785E74" w:rsidR="00964BE1" w:rsidRPr="00C3339A" w:rsidDel="00B155C8" w:rsidRDefault="00964BE1" w:rsidP="00C3339A">
            <w:pPr>
              <w:spacing w:before="120"/>
              <w:jc w:val="left"/>
              <w:rPr>
                <w:del w:id="20232" w:author="Author"/>
                <w:rFonts w:cs="Arial"/>
                <w:sz w:val="20"/>
                <w:szCs w:val="20"/>
                <w:lang w:val="en-IE"/>
              </w:rPr>
            </w:pPr>
            <w:del w:id="20233"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4E84CD1E" w14:textId="222036AA"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34" w:author="Author"/>
                <w:rFonts w:cs="Arial"/>
                <w:color w:val="000000"/>
                <w:sz w:val="20"/>
                <w:szCs w:val="20"/>
                <w:lang w:val="en-IE"/>
              </w:rPr>
            </w:pPr>
            <w:del w:id="20235" w:author="Author">
              <w:r w:rsidRPr="00C3339A" w:rsidDel="00B155C8">
                <w:rPr>
                  <w:rFonts w:cs="Arial"/>
                  <w:sz w:val="20"/>
                  <w:szCs w:val="20"/>
                  <w:lang w:val="en-IE"/>
                </w:rPr>
                <w:delText>sales.messages.warning.WARN_INSERT_CUSTOMER_PORTIN_CODE</w:delText>
              </w:r>
            </w:del>
          </w:p>
        </w:tc>
      </w:tr>
      <w:tr w:rsidR="00964BE1" w:rsidRPr="00C3339A" w:rsidDel="00B155C8" w14:paraId="4EE29FF1" w14:textId="4604D1CD" w:rsidTr="00546EDD">
        <w:trPr>
          <w:del w:id="2023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857CF02" w14:textId="35CC3C5F" w:rsidR="00964BE1" w:rsidRPr="00C3339A" w:rsidDel="00B155C8" w:rsidRDefault="00964BE1" w:rsidP="00C3339A">
            <w:pPr>
              <w:spacing w:before="120"/>
              <w:jc w:val="left"/>
              <w:rPr>
                <w:del w:id="20237" w:author="Author"/>
                <w:rFonts w:cs="Arial"/>
                <w:sz w:val="20"/>
                <w:szCs w:val="20"/>
                <w:lang w:val="en-IE"/>
              </w:rPr>
            </w:pPr>
            <w:del w:id="20238"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4BAD354D" w14:textId="3F980501"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39" w:author="Author"/>
                <w:rFonts w:cs="Arial"/>
                <w:color w:val="000000"/>
                <w:sz w:val="20"/>
                <w:szCs w:val="20"/>
                <w:lang w:val="en-IE"/>
              </w:rPr>
            </w:pPr>
            <w:del w:id="20240" w:author="Author">
              <w:r w:rsidRPr="00C3339A" w:rsidDel="00B155C8">
                <w:rPr>
                  <w:rFonts w:cs="Arial"/>
                  <w:sz w:val="20"/>
                  <w:szCs w:val="20"/>
                  <w:lang w:val="en-IE"/>
                </w:rPr>
                <w:delText>Please insert the code received by the customer in the port in code area.</w:delText>
              </w:r>
            </w:del>
          </w:p>
        </w:tc>
      </w:tr>
      <w:tr w:rsidR="004F1889" w:rsidRPr="00C3339A" w:rsidDel="00B155C8" w14:paraId="04360DFC" w14:textId="61FDE978" w:rsidTr="00546EDD">
        <w:trPr>
          <w:ins w:id="20241" w:author="Author"/>
          <w:del w:id="2024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21F674A" w14:textId="6A0F81D3" w:rsidR="004F1889" w:rsidRPr="00C3339A" w:rsidDel="00B155C8" w:rsidRDefault="004F1889" w:rsidP="00C3339A">
            <w:pPr>
              <w:spacing w:before="120"/>
              <w:jc w:val="left"/>
              <w:rPr>
                <w:ins w:id="20243" w:author="Author"/>
                <w:del w:id="20244" w:author="Author"/>
                <w:rFonts w:cs="Arial"/>
                <w:sz w:val="20"/>
                <w:szCs w:val="20"/>
                <w:lang w:val="en-IE"/>
              </w:rPr>
            </w:pPr>
            <w:ins w:id="20245" w:author="Author">
              <w:del w:id="20246" w:author="Author">
                <w:r w:rsidRPr="00C3339A" w:rsidDel="00B155C8">
                  <w:rPr>
                    <w:rFonts w:cs="Arial"/>
                    <w:sz w:val="20"/>
                    <w:szCs w:val="20"/>
                    <w:lang w:val="en-IE"/>
                  </w:rPr>
                  <w:delText>Message #</w:delText>
                </w:r>
              </w:del>
            </w:ins>
          </w:p>
        </w:tc>
        <w:tc>
          <w:tcPr>
            <w:tcW w:w="3907" w:type="pct"/>
            <w:tcBorders>
              <w:top w:val="single" w:sz="12" w:space="0" w:color="C00000"/>
            </w:tcBorders>
          </w:tcPr>
          <w:p w14:paraId="19CA629E" w14:textId="0FF5C11B" w:rsidR="004F1889" w:rsidRPr="00C3339A" w:rsidDel="00B155C8" w:rsidRDefault="004F188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47" w:author="Author"/>
                <w:del w:id="20248" w:author="Author"/>
                <w:rFonts w:cs="Arial"/>
                <w:i/>
                <w:sz w:val="20"/>
                <w:szCs w:val="20"/>
                <w:lang w:val="en-IE"/>
              </w:rPr>
            </w:pPr>
            <w:ins w:id="20249" w:author="Author">
              <w:del w:id="20250" w:author="Author">
                <w:r w:rsidRPr="00C3339A" w:rsidDel="00B155C8">
                  <w:rPr>
                    <w:rFonts w:cs="Arial"/>
                    <w:i/>
                    <w:sz w:val="20"/>
                    <w:szCs w:val="20"/>
                    <w:lang w:val="en-IE"/>
                  </w:rPr>
                  <w:delText>WM_SAL_15</w:delText>
                </w:r>
              </w:del>
            </w:ins>
          </w:p>
        </w:tc>
      </w:tr>
      <w:tr w:rsidR="004F1889" w:rsidRPr="00C3339A" w:rsidDel="00B155C8" w14:paraId="26DE05AF" w14:textId="2B04A8DD" w:rsidTr="00546EDD">
        <w:trPr>
          <w:ins w:id="20251" w:author="Author"/>
          <w:del w:id="20252" w:author="Author"/>
        </w:trPr>
        <w:tc>
          <w:tcPr>
            <w:cnfStyle w:val="001000000000" w:firstRow="0" w:lastRow="0" w:firstColumn="1" w:lastColumn="0" w:oddVBand="0" w:evenVBand="0" w:oddHBand="0" w:evenHBand="0" w:firstRowFirstColumn="0" w:firstRowLastColumn="0" w:lastRowFirstColumn="0" w:lastRowLastColumn="0"/>
            <w:tcW w:w="1093" w:type="pct"/>
          </w:tcPr>
          <w:p w14:paraId="28C33412" w14:textId="49A833F2" w:rsidR="004F1889" w:rsidRPr="00C3339A" w:rsidDel="00B155C8" w:rsidRDefault="004F1889" w:rsidP="00C3339A">
            <w:pPr>
              <w:spacing w:before="120"/>
              <w:jc w:val="left"/>
              <w:rPr>
                <w:ins w:id="20253" w:author="Author"/>
                <w:del w:id="20254" w:author="Author"/>
                <w:rFonts w:cs="Arial"/>
                <w:sz w:val="20"/>
                <w:szCs w:val="20"/>
                <w:lang w:val="en-IE"/>
              </w:rPr>
            </w:pPr>
            <w:ins w:id="20255" w:author="Author">
              <w:del w:id="20256" w:author="Author">
                <w:r w:rsidRPr="00C3339A" w:rsidDel="00B155C8">
                  <w:rPr>
                    <w:rFonts w:cs="Arial"/>
                    <w:sz w:val="20"/>
                    <w:szCs w:val="20"/>
                    <w:lang w:val="en-IE"/>
                  </w:rPr>
                  <w:delText>Description</w:delText>
                </w:r>
              </w:del>
            </w:ins>
          </w:p>
        </w:tc>
        <w:tc>
          <w:tcPr>
            <w:tcW w:w="3907" w:type="pct"/>
          </w:tcPr>
          <w:p w14:paraId="63B160DE" w14:textId="3CC9F68F" w:rsidR="004F188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57" w:author="Author"/>
                <w:del w:id="20258" w:author="Author"/>
                <w:rFonts w:cs="Arial"/>
                <w:sz w:val="20"/>
                <w:szCs w:val="20"/>
                <w:lang w:val="en-IE"/>
              </w:rPr>
            </w:pPr>
            <w:ins w:id="20259" w:author="Author">
              <w:del w:id="20260" w:author="Author">
                <w:r w:rsidDel="00B155C8">
                  <w:rPr>
                    <w:rFonts w:cs="Arial"/>
                    <w:sz w:val="20"/>
                    <w:szCs w:val="20"/>
                  </w:rPr>
                  <w:delText>Message displayed if the customer does not have enough loyalty points for a product</w:delText>
                </w:r>
                <w:r w:rsidR="00C3339A" w:rsidRPr="00C3339A" w:rsidDel="00B155C8">
                  <w:rPr>
                    <w:rFonts w:cs="Arial"/>
                    <w:color w:val="000000"/>
                    <w:sz w:val="20"/>
                    <w:szCs w:val="20"/>
                    <w:lang w:val="en-IE"/>
                  </w:rPr>
                  <w:delText xml:space="preserve">Message displayed when </w:delText>
                </w:r>
                <w:r w:rsidR="00C3339A" w:rsidDel="00B155C8">
                  <w:rPr>
                    <w:rFonts w:cs="Arial"/>
                    <w:sz w:val="20"/>
                    <w:szCs w:val="20"/>
                    <w:lang w:val="en-IE"/>
                  </w:rPr>
                  <w:delText>the customer does not have enough loyalty points for a product</w:delText>
                </w:r>
              </w:del>
            </w:ins>
          </w:p>
        </w:tc>
      </w:tr>
      <w:tr w:rsidR="004F1889" w:rsidRPr="00C3339A" w:rsidDel="00B155C8" w14:paraId="60F9EF81" w14:textId="08A3541D" w:rsidTr="00546EDD">
        <w:trPr>
          <w:ins w:id="20261" w:author="Author"/>
          <w:del w:id="20262" w:author="Author"/>
        </w:trPr>
        <w:tc>
          <w:tcPr>
            <w:cnfStyle w:val="001000000000" w:firstRow="0" w:lastRow="0" w:firstColumn="1" w:lastColumn="0" w:oddVBand="0" w:evenVBand="0" w:oddHBand="0" w:evenHBand="0" w:firstRowFirstColumn="0" w:firstRowLastColumn="0" w:lastRowFirstColumn="0" w:lastRowLastColumn="0"/>
            <w:tcW w:w="1093" w:type="pct"/>
          </w:tcPr>
          <w:p w14:paraId="2E8CC6AB" w14:textId="57DDCFFE" w:rsidR="004F1889" w:rsidRPr="00C3339A" w:rsidDel="00B155C8" w:rsidRDefault="004F1889" w:rsidP="00C3339A">
            <w:pPr>
              <w:spacing w:before="120"/>
              <w:jc w:val="left"/>
              <w:rPr>
                <w:ins w:id="20263" w:author="Author"/>
                <w:del w:id="20264" w:author="Author"/>
                <w:rFonts w:cs="Arial"/>
                <w:sz w:val="20"/>
                <w:szCs w:val="20"/>
                <w:lang w:val="en-IE"/>
              </w:rPr>
            </w:pPr>
            <w:ins w:id="20265" w:author="Author">
              <w:del w:id="20266" w:author="Author">
                <w:r w:rsidRPr="00C3339A" w:rsidDel="00B155C8">
                  <w:rPr>
                    <w:rFonts w:cs="Arial"/>
                    <w:sz w:val="20"/>
                    <w:szCs w:val="20"/>
                    <w:lang w:val="en-IE"/>
                  </w:rPr>
                  <w:delText>Context</w:delText>
                </w:r>
              </w:del>
            </w:ins>
          </w:p>
        </w:tc>
        <w:tc>
          <w:tcPr>
            <w:tcW w:w="3907" w:type="pct"/>
          </w:tcPr>
          <w:p w14:paraId="69AE5B85" w14:textId="3BDC2C7C" w:rsidR="004F1889"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67" w:author="Author"/>
                <w:del w:id="20268" w:author="Author"/>
                <w:rFonts w:cs="Arial"/>
                <w:sz w:val="20"/>
                <w:szCs w:val="20"/>
                <w:lang w:val="en-IE"/>
              </w:rPr>
            </w:pPr>
            <w:ins w:id="20269" w:author="Author">
              <w:del w:id="20270" w:author="Author">
                <w:r w:rsidDel="00B155C8">
                  <w:rPr>
                    <w:rFonts w:cs="Arial"/>
                    <w:sz w:val="20"/>
                    <w:szCs w:val="20"/>
                    <w:lang w:val="en-IE"/>
                  </w:rPr>
                  <w:delText>Adding equipment to basket</w:delText>
                </w:r>
              </w:del>
            </w:ins>
          </w:p>
        </w:tc>
      </w:tr>
      <w:tr w:rsidR="004F1889" w:rsidRPr="00C3339A" w:rsidDel="00B155C8" w14:paraId="50FF816E" w14:textId="7F81536B" w:rsidTr="00546EDD">
        <w:trPr>
          <w:ins w:id="20271" w:author="Author"/>
          <w:del w:id="2027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6F66212B" w14:textId="7ECC5157" w:rsidR="004F1889" w:rsidRPr="00C3339A" w:rsidDel="00B155C8" w:rsidRDefault="004F1889" w:rsidP="00C3339A">
            <w:pPr>
              <w:spacing w:before="120"/>
              <w:jc w:val="left"/>
              <w:rPr>
                <w:ins w:id="20273" w:author="Author"/>
                <w:del w:id="20274" w:author="Author"/>
                <w:rFonts w:cs="Arial"/>
                <w:sz w:val="20"/>
                <w:szCs w:val="20"/>
                <w:lang w:val="en-IE"/>
              </w:rPr>
            </w:pPr>
            <w:ins w:id="20275" w:author="Author">
              <w:del w:id="20276"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3C1371BF" w14:textId="1D487370" w:rsidR="004F1889"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77" w:author="Author"/>
                <w:del w:id="20278" w:author="Author"/>
                <w:rFonts w:cs="Arial"/>
                <w:sz w:val="20"/>
                <w:szCs w:val="20"/>
                <w:lang w:val="en-IE"/>
              </w:rPr>
            </w:pPr>
            <w:ins w:id="20279" w:author="Author">
              <w:del w:id="20280" w:author="Author">
                <w:r w:rsidRPr="00C3339A" w:rsidDel="00B155C8">
                  <w:rPr>
                    <w:rFonts w:cs="Arial"/>
                    <w:sz w:val="20"/>
                    <w:szCs w:val="20"/>
                    <w:lang w:val="en-IE"/>
                  </w:rPr>
                  <w:delText>sales.messages.warning.WARN_</w:delText>
                </w:r>
                <w:r w:rsidDel="00B155C8">
                  <w:rPr>
                    <w:rFonts w:cs="Arial"/>
                    <w:sz w:val="20"/>
                    <w:szCs w:val="20"/>
                    <w:lang w:val="en-IE"/>
                  </w:rPr>
                  <w:delText>NOT_ENOUGH_LOYALTY_POINTS</w:delText>
                </w:r>
              </w:del>
            </w:ins>
          </w:p>
        </w:tc>
      </w:tr>
      <w:tr w:rsidR="00277D73" w:rsidRPr="00C3339A" w:rsidDel="00B155C8" w14:paraId="12C21DD5" w14:textId="5E11501A" w:rsidTr="00546EDD">
        <w:trPr>
          <w:ins w:id="20281" w:author="Author"/>
          <w:del w:id="2028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5153904" w14:textId="48EE0D33" w:rsidR="00277D73" w:rsidRPr="00C3339A" w:rsidDel="00B155C8" w:rsidRDefault="00277D73" w:rsidP="00277D73">
            <w:pPr>
              <w:spacing w:before="120"/>
              <w:jc w:val="left"/>
              <w:rPr>
                <w:ins w:id="20283" w:author="Author"/>
                <w:del w:id="20284" w:author="Author"/>
                <w:rFonts w:cs="Arial"/>
                <w:sz w:val="20"/>
                <w:szCs w:val="20"/>
                <w:lang w:val="en-IE"/>
              </w:rPr>
            </w:pPr>
            <w:ins w:id="20285" w:author="Author">
              <w:del w:id="2028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A394969" w14:textId="07E101DE"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87" w:author="Author"/>
                <w:del w:id="20288" w:author="Author"/>
                <w:rFonts w:cs="Arial"/>
                <w:sz w:val="20"/>
                <w:szCs w:val="20"/>
                <w:lang w:val="en-IE"/>
              </w:rPr>
            </w:pPr>
            <w:ins w:id="20289" w:author="Author">
              <w:del w:id="20290" w:author="Author">
                <w:r w:rsidRPr="00E73B40" w:rsidDel="00B155C8">
                  <w:rPr>
                    <w:sz w:val="20"/>
                    <w:lang w:val="en-IE"/>
                  </w:rPr>
                  <w:delText>There are not enough loyalty points for this product.</w:delText>
                </w:r>
                <w:r w:rsidRPr="00C3339A" w:rsidDel="00B155C8">
                  <w:rPr>
                    <w:rFonts w:cs="Arial"/>
                    <w:sz w:val="20"/>
                    <w:szCs w:val="20"/>
                  </w:rPr>
                  <w:delText>There are not enough loyalty points for this product.</w:delText>
                </w:r>
              </w:del>
            </w:ins>
          </w:p>
        </w:tc>
      </w:tr>
      <w:tr w:rsidR="00040B57" w:rsidRPr="00C3339A" w:rsidDel="00B155C8" w14:paraId="5955EEBF" w14:textId="73E00E05" w:rsidTr="00546EDD">
        <w:trPr>
          <w:ins w:id="20291" w:author="Author"/>
          <w:del w:id="2029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4148A3A" w14:textId="43BB4C53" w:rsidR="00040B57" w:rsidRPr="00C3339A" w:rsidDel="00B155C8" w:rsidRDefault="00040B57" w:rsidP="00040B57">
            <w:pPr>
              <w:spacing w:before="120"/>
              <w:jc w:val="left"/>
              <w:rPr>
                <w:ins w:id="20293" w:author="Author"/>
                <w:del w:id="20294" w:author="Author"/>
                <w:rFonts w:cs="Arial"/>
                <w:sz w:val="20"/>
                <w:szCs w:val="20"/>
                <w:lang w:val="en-IE"/>
              </w:rPr>
            </w:pPr>
            <w:ins w:id="20295" w:author="Author">
              <w:del w:id="20296" w:author="Author">
                <w:r w:rsidRPr="00C3339A" w:rsidDel="00B155C8">
                  <w:rPr>
                    <w:rFonts w:cs="Arial"/>
                    <w:sz w:val="20"/>
                    <w:szCs w:val="20"/>
                    <w:lang w:val="en-IE"/>
                  </w:rPr>
                  <w:delText>Message #</w:delText>
                </w:r>
              </w:del>
            </w:ins>
          </w:p>
        </w:tc>
        <w:tc>
          <w:tcPr>
            <w:tcW w:w="3907" w:type="pct"/>
            <w:tcBorders>
              <w:top w:val="single" w:sz="12" w:space="0" w:color="C00000"/>
            </w:tcBorders>
          </w:tcPr>
          <w:p w14:paraId="0307B275" w14:textId="36E7C0E6"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97" w:author="Author"/>
                <w:del w:id="20298" w:author="Author"/>
                <w:rFonts w:cs="Arial"/>
                <w:i/>
                <w:sz w:val="20"/>
                <w:szCs w:val="20"/>
              </w:rPr>
            </w:pPr>
            <w:ins w:id="20299" w:author="Author">
              <w:del w:id="20300" w:author="Author">
                <w:r w:rsidRPr="00040B57" w:rsidDel="00B155C8">
                  <w:rPr>
                    <w:rFonts w:cs="Arial"/>
                    <w:i/>
                    <w:sz w:val="20"/>
                    <w:szCs w:val="20"/>
                  </w:rPr>
                  <w:delText>WM_SAL_16WM_SAL_16</w:delText>
                </w:r>
              </w:del>
            </w:ins>
          </w:p>
        </w:tc>
      </w:tr>
      <w:tr w:rsidR="00040B57" w:rsidRPr="00C3339A" w:rsidDel="00B155C8" w14:paraId="07BAF187" w14:textId="10C556B3" w:rsidTr="00546EDD">
        <w:trPr>
          <w:ins w:id="20301" w:author="Author"/>
          <w:del w:id="20302" w:author="Author"/>
        </w:trPr>
        <w:tc>
          <w:tcPr>
            <w:cnfStyle w:val="001000000000" w:firstRow="0" w:lastRow="0" w:firstColumn="1" w:lastColumn="0" w:oddVBand="0" w:evenVBand="0" w:oddHBand="0" w:evenHBand="0" w:firstRowFirstColumn="0" w:firstRowLastColumn="0" w:lastRowFirstColumn="0" w:lastRowLastColumn="0"/>
            <w:tcW w:w="1093" w:type="pct"/>
          </w:tcPr>
          <w:p w14:paraId="50B4F0BA" w14:textId="4E94292B" w:rsidR="00040B57" w:rsidRPr="00C3339A" w:rsidDel="00B155C8" w:rsidRDefault="00040B57" w:rsidP="00040B57">
            <w:pPr>
              <w:spacing w:before="120"/>
              <w:jc w:val="left"/>
              <w:rPr>
                <w:ins w:id="20303" w:author="Author"/>
                <w:del w:id="20304" w:author="Author"/>
                <w:rFonts w:cs="Arial"/>
                <w:sz w:val="20"/>
                <w:szCs w:val="20"/>
                <w:lang w:val="en-IE"/>
              </w:rPr>
            </w:pPr>
            <w:ins w:id="20305" w:author="Author">
              <w:del w:id="20306" w:author="Author">
                <w:r w:rsidRPr="00C3339A" w:rsidDel="00B155C8">
                  <w:rPr>
                    <w:rFonts w:cs="Arial"/>
                    <w:sz w:val="20"/>
                    <w:szCs w:val="20"/>
                    <w:lang w:val="en-IE"/>
                  </w:rPr>
                  <w:delText>Description</w:delText>
                </w:r>
              </w:del>
            </w:ins>
          </w:p>
        </w:tc>
        <w:tc>
          <w:tcPr>
            <w:tcW w:w="3907" w:type="pct"/>
          </w:tcPr>
          <w:p w14:paraId="4883EA29" w14:textId="0D2CF525"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07" w:author="Author"/>
                <w:del w:id="20308" w:author="Author"/>
                <w:rFonts w:cs="Arial"/>
                <w:sz w:val="20"/>
                <w:szCs w:val="20"/>
              </w:rPr>
            </w:pPr>
            <w:ins w:id="20309" w:author="Author">
              <w:del w:id="20310" w:author="Author">
                <w:r w:rsidRPr="00040B57" w:rsidDel="00B155C8">
                  <w:rPr>
                    <w:rFonts w:cs="Arial"/>
                    <w:sz w:val="20"/>
                    <w:szCs w:val="20"/>
                  </w:rPr>
                  <w:delText>Message displayed if any unconformity was detected and the user chose to apply the corrections, UFE automatically select the mandatory billing offers and deselect the incompatible billing offers</w:delText>
                </w:r>
                <w:r w:rsidDel="00B155C8">
                  <w:rPr>
                    <w:rFonts w:cs="Arial"/>
                    <w:sz w:val="20"/>
                    <w:szCs w:val="20"/>
                  </w:rPr>
                  <w:delText>Message displayed if the customer is in collections and is trying to upgrade from 3P to 4P, or to activate a new mobile line</w:delText>
                </w:r>
                <w:r w:rsidRPr="00040B57" w:rsidDel="00B155C8">
                  <w:rPr>
                    <w:rFonts w:cs="Arial"/>
                    <w:sz w:val="20"/>
                    <w:szCs w:val="20"/>
                  </w:rPr>
                  <w:delText>Message displayed when the customer is in collections and is trying to upgrade from 3P to 4P, or to activate a new mobile line</w:delText>
                </w:r>
              </w:del>
            </w:ins>
          </w:p>
        </w:tc>
      </w:tr>
      <w:tr w:rsidR="00040B57" w:rsidRPr="00C3339A" w:rsidDel="00B155C8" w14:paraId="62D7861C" w14:textId="380CB55A" w:rsidTr="00546EDD">
        <w:trPr>
          <w:ins w:id="20311" w:author="Author"/>
          <w:del w:id="20312" w:author="Author"/>
        </w:trPr>
        <w:tc>
          <w:tcPr>
            <w:cnfStyle w:val="001000000000" w:firstRow="0" w:lastRow="0" w:firstColumn="1" w:lastColumn="0" w:oddVBand="0" w:evenVBand="0" w:oddHBand="0" w:evenHBand="0" w:firstRowFirstColumn="0" w:firstRowLastColumn="0" w:lastRowFirstColumn="0" w:lastRowLastColumn="0"/>
            <w:tcW w:w="1093" w:type="pct"/>
          </w:tcPr>
          <w:p w14:paraId="29D07839" w14:textId="5BD6FA25" w:rsidR="00040B57" w:rsidRPr="00C3339A" w:rsidDel="00B155C8" w:rsidRDefault="00040B57" w:rsidP="00040B57">
            <w:pPr>
              <w:spacing w:before="120"/>
              <w:jc w:val="left"/>
              <w:rPr>
                <w:ins w:id="20313" w:author="Author"/>
                <w:del w:id="20314" w:author="Author"/>
                <w:rFonts w:cs="Arial"/>
                <w:sz w:val="20"/>
                <w:szCs w:val="20"/>
                <w:lang w:val="en-IE"/>
              </w:rPr>
            </w:pPr>
            <w:ins w:id="20315" w:author="Author">
              <w:del w:id="20316" w:author="Author">
                <w:r w:rsidRPr="00C3339A" w:rsidDel="00B155C8">
                  <w:rPr>
                    <w:rFonts w:cs="Arial"/>
                    <w:sz w:val="20"/>
                    <w:szCs w:val="20"/>
                    <w:lang w:val="en-IE"/>
                  </w:rPr>
                  <w:delText>Context</w:delText>
                </w:r>
              </w:del>
            </w:ins>
          </w:p>
        </w:tc>
        <w:tc>
          <w:tcPr>
            <w:tcW w:w="3907" w:type="pct"/>
          </w:tcPr>
          <w:p w14:paraId="3DA0F4AE" w14:textId="43589303"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17" w:author="Author"/>
                <w:del w:id="20318" w:author="Author"/>
                <w:rFonts w:cs="Arial"/>
                <w:sz w:val="20"/>
                <w:szCs w:val="20"/>
              </w:rPr>
            </w:pPr>
            <w:ins w:id="20319" w:author="Author">
              <w:del w:id="20320" w:author="Author">
                <w:r w:rsidRPr="00040B57" w:rsidDel="00B155C8">
                  <w:rPr>
                    <w:rFonts w:cs="Arial"/>
                    <w:sz w:val="20"/>
                    <w:szCs w:val="20"/>
                  </w:rPr>
                  <w:delText>Validating offer configurationChoosing offer</w:delText>
                </w:r>
              </w:del>
            </w:ins>
          </w:p>
        </w:tc>
      </w:tr>
      <w:tr w:rsidR="00040B57" w:rsidRPr="00C3339A" w:rsidDel="00B155C8" w14:paraId="75E67B40" w14:textId="3C723D6C" w:rsidTr="00546EDD">
        <w:trPr>
          <w:ins w:id="20321" w:author="Author"/>
          <w:del w:id="2032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0140C448" w14:textId="4C7064AA" w:rsidR="00040B57" w:rsidRPr="00C3339A" w:rsidDel="00B155C8" w:rsidRDefault="00040B57" w:rsidP="00040B57">
            <w:pPr>
              <w:spacing w:before="120"/>
              <w:jc w:val="left"/>
              <w:rPr>
                <w:ins w:id="20323" w:author="Author"/>
                <w:del w:id="20324" w:author="Author"/>
                <w:rFonts w:cs="Arial"/>
                <w:sz w:val="20"/>
                <w:szCs w:val="20"/>
                <w:lang w:val="en-IE"/>
              </w:rPr>
            </w:pPr>
            <w:ins w:id="20325" w:author="Author">
              <w:del w:id="20326"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2CB6A50C" w14:textId="2E9C4790"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27" w:author="Author"/>
                <w:del w:id="20328" w:author="Author"/>
                <w:rFonts w:cs="Arial"/>
                <w:sz w:val="20"/>
                <w:szCs w:val="20"/>
              </w:rPr>
            </w:pPr>
            <w:ins w:id="20329" w:author="Author">
              <w:del w:id="20330" w:author="Author">
                <w:r w:rsidRPr="00040B57" w:rsidDel="00B155C8">
                  <w:rPr>
                    <w:rFonts w:cs="Arial"/>
                    <w:sz w:val="20"/>
                    <w:szCs w:val="20"/>
                  </w:rPr>
                  <w:delText>sales.messages.warning.WARN_UNCONFORMITY_DETECTEDsales.messages.warning.WARN_CUSTOMER_IN_COLLECTIONS</w:delText>
                </w:r>
              </w:del>
            </w:ins>
          </w:p>
        </w:tc>
      </w:tr>
      <w:tr w:rsidR="00277D73" w:rsidRPr="00C3339A" w:rsidDel="00B155C8" w14:paraId="1DE2F9FD" w14:textId="49493C7F" w:rsidTr="00546EDD">
        <w:trPr>
          <w:ins w:id="20331" w:author="Author"/>
          <w:del w:id="2033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6132CF1" w14:textId="147BCB44" w:rsidR="00277D73" w:rsidRPr="00C3339A" w:rsidDel="00B155C8" w:rsidRDefault="00277D73" w:rsidP="00277D73">
            <w:pPr>
              <w:spacing w:before="120"/>
              <w:jc w:val="left"/>
              <w:rPr>
                <w:ins w:id="20333" w:author="Author"/>
                <w:del w:id="20334" w:author="Author"/>
                <w:rFonts w:cs="Arial"/>
                <w:sz w:val="20"/>
                <w:szCs w:val="20"/>
                <w:lang w:val="en-IE"/>
              </w:rPr>
            </w:pPr>
            <w:ins w:id="20335" w:author="Author">
              <w:del w:id="2033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8AFDDF6" w14:textId="0A0051A7" w:rsidR="00277D73" w:rsidRPr="00040B57"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37" w:author="Author"/>
                <w:del w:id="20338" w:author="Author"/>
                <w:rFonts w:cs="Arial"/>
                <w:sz w:val="20"/>
                <w:szCs w:val="20"/>
              </w:rPr>
            </w:pPr>
            <w:ins w:id="20339" w:author="Author">
              <w:del w:id="20340" w:author="Author">
                <w:r w:rsidRPr="00BC6744" w:rsidDel="00B155C8">
                  <w:rPr>
                    <w:sz w:val="20"/>
                    <w:lang w:val="en-IE"/>
                  </w:rPr>
                  <w:delText xml:space="preserve">UFE detected </w:delText>
                </w:r>
                <w:r w:rsidDel="00B155C8">
                  <w:rPr>
                    <w:sz w:val="20"/>
                    <w:lang w:val="en-IE"/>
                  </w:rPr>
                  <w:delText>an u</w:delText>
                </w:r>
                <w:r w:rsidRPr="00BC6744" w:rsidDel="00B155C8">
                  <w:rPr>
                    <w:sz w:val="20"/>
                    <w:lang w:val="en-IE"/>
                  </w:rPr>
                  <w:delText>nconfo</w:delText>
                </w:r>
                <w:r w:rsidDel="00B155C8">
                  <w:rPr>
                    <w:sz w:val="20"/>
                    <w:lang w:val="en-IE"/>
                  </w:rPr>
                  <w:delText>rmity in the selected offer. The respective changes {Added: [addedProducts], Removed: [removedProducts]} have been made. Please verify before continuing.</w:delText>
                </w:r>
                <w:r w:rsidRPr="002D24DE" w:rsidDel="00B155C8">
                  <w:rPr>
                    <w:rFonts w:cs="Arial"/>
                    <w:sz w:val="20"/>
                    <w:szCs w:val="20"/>
                  </w:rPr>
                  <w:delText>UFE detected an unconformity in the selected offer. The respective changes {Added: [addedProducts], Removed: [removedProducts]} have been made. Please verify before continuing.</w:delText>
                </w:r>
                <w:r w:rsidRPr="00040B57" w:rsidDel="00B155C8">
                  <w:rPr>
                    <w:rFonts w:cs="Arial"/>
                    <w:sz w:val="20"/>
                    <w:szCs w:val="20"/>
                  </w:rPr>
                  <w:delText>UFE detected an unconformity in the selected offer. The respective changes have been made. Please verify before continuing.The Customer is in collections. The Customer must first be out of collections in order to be able to access this process.</w:delText>
                </w:r>
                <w:r w:rsidRPr="00C3339A" w:rsidDel="00B155C8">
                  <w:rPr>
                    <w:rFonts w:cs="Arial"/>
                    <w:sz w:val="20"/>
                    <w:szCs w:val="20"/>
                  </w:rPr>
                  <w:delText>The Customer is in collections. This action is not allowed.</w:delText>
                </w:r>
              </w:del>
            </w:ins>
          </w:p>
        </w:tc>
      </w:tr>
      <w:tr w:rsidR="00477E25" w:rsidRPr="00C3339A" w:rsidDel="00B155C8" w14:paraId="5C8860D6" w14:textId="08D2DA99" w:rsidTr="00546EDD">
        <w:trPr>
          <w:ins w:id="20341" w:author="Author"/>
          <w:del w:id="2034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9B6A3CE" w14:textId="14297CC4" w:rsidR="00477E25" w:rsidRPr="00C3339A" w:rsidDel="00B155C8" w:rsidRDefault="00477E25" w:rsidP="00C3339A">
            <w:pPr>
              <w:spacing w:before="120"/>
              <w:jc w:val="left"/>
              <w:rPr>
                <w:ins w:id="20343" w:author="Author"/>
                <w:del w:id="20344" w:author="Author"/>
                <w:rFonts w:cs="Arial"/>
                <w:sz w:val="20"/>
                <w:szCs w:val="20"/>
                <w:lang w:val="en-IE"/>
              </w:rPr>
            </w:pPr>
            <w:ins w:id="20345" w:author="Author">
              <w:del w:id="20346" w:author="Author">
                <w:r w:rsidRPr="00C3339A" w:rsidDel="00B155C8">
                  <w:rPr>
                    <w:rFonts w:cs="Arial"/>
                    <w:sz w:val="20"/>
                    <w:szCs w:val="20"/>
                    <w:lang w:val="en-IE"/>
                  </w:rPr>
                  <w:delText>Message #</w:delText>
                </w:r>
              </w:del>
            </w:ins>
          </w:p>
        </w:tc>
        <w:tc>
          <w:tcPr>
            <w:tcW w:w="3907" w:type="pct"/>
            <w:tcBorders>
              <w:top w:val="single" w:sz="12" w:space="0" w:color="C00000"/>
            </w:tcBorders>
          </w:tcPr>
          <w:p w14:paraId="4EB6F957" w14:textId="33FCEB12" w:rsidR="00477E25" w:rsidRPr="00C3339A" w:rsidDel="00B155C8" w:rsidRDefault="00477E25"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47" w:author="Author"/>
                <w:del w:id="20348" w:author="Author"/>
                <w:rFonts w:cs="Arial"/>
                <w:i/>
                <w:sz w:val="20"/>
                <w:szCs w:val="20"/>
                <w:lang w:val="en-IE"/>
              </w:rPr>
            </w:pPr>
            <w:ins w:id="20349" w:author="Author">
              <w:del w:id="20350" w:author="Author">
                <w:r w:rsidRPr="00C3339A" w:rsidDel="00B155C8">
                  <w:rPr>
                    <w:rFonts w:cs="Arial"/>
                    <w:i/>
                    <w:sz w:val="20"/>
                    <w:szCs w:val="20"/>
                  </w:rPr>
                  <w:delText>WM_SAL_17</w:delText>
                </w:r>
              </w:del>
            </w:ins>
          </w:p>
        </w:tc>
      </w:tr>
      <w:tr w:rsidR="00477E25" w:rsidRPr="00C3339A" w:rsidDel="00B155C8" w14:paraId="59491C9C" w14:textId="3706E1EB" w:rsidTr="00546EDD">
        <w:trPr>
          <w:trHeight w:val="892"/>
          <w:ins w:id="20351" w:author="Author"/>
          <w:del w:id="20352" w:author="Author"/>
        </w:trPr>
        <w:tc>
          <w:tcPr>
            <w:cnfStyle w:val="001000000000" w:firstRow="0" w:lastRow="0" w:firstColumn="1" w:lastColumn="0" w:oddVBand="0" w:evenVBand="0" w:oddHBand="0" w:evenHBand="0" w:firstRowFirstColumn="0" w:firstRowLastColumn="0" w:lastRowFirstColumn="0" w:lastRowLastColumn="0"/>
            <w:tcW w:w="1093" w:type="pct"/>
          </w:tcPr>
          <w:p w14:paraId="76F7D099" w14:textId="7FF85186" w:rsidR="00477E25" w:rsidRPr="00C3339A" w:rsidDel="00B155C8" w:rsidRDefault="00477E25" w:rsidP="00C3339A">
            <w:pPr>
              <w:spacing w:before="120"/>
              <w:jc w:val="left"/>
              <w:rPr>
                <w:ins w:id="20353" w:author="Author"/>
                <w:del w:id="20354" w:author="Author"/>
                <w:rFonts w:cs="Arial"/>
                <w:sz w:val="20"/>
                <w:szCs w:val="20"/>
                <w:lang w:val="en-IE"/>
              </w:rPr>
            </w:pPr>
            <w:ins w:id="20355" w:author="Author">
              <w:del w:id="20356" w:author="Author">
                <w:r w:rsidRPr="00C3339A" w:rsidDel="00B155C8">
                  <w:rPr>
                    <w:rFonts w:cs="Arial"/>
                    <w:sz w:val="20"/>
                    <w:szCs w:val="20"/>
                    <w:lang w:val="en-IE"/>
                  </w:rPr>
                  <w:delText>Description</w:delText>
                </w:r>
              </w:del>
            </w:ins>
          </w:p>
        </w:tc>
        <w:tc>
          <w:tcPr>
            <w:tcW w:w="3907" w:type="pct"/>
          </w:tcPr>
          <w:p w14:paraId="1C0A7C23" w14:textId="23EF867B" w:rsidR="00477E25"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57" w:author="Author"/>
                <w:del w:id="20358" w:author="Author"/>
                <w:rFonts w:cs="Arial"/>
                <w:sz w:val="20"/>
                <w:szCs w:val="20"/>
                <w:lang w:val="en-IE"/>
              </w:rPr>
            </w:pPr>
            <w:ins w:id="20359" w:author="Author">
              <w:del w:id="20360" w:author="Author">
                <w:r w:rsidDel="00B155C8">
                  <w:rPr>
                    <w:rFonts w:cs="Arial"/>
                    <w:sz w:val="20"/>
                    <w:szCs w:val="20"/>
                  </w:rPr>
                  <w:delText>Message displayed if a selected NBA campaign cannot be applied because there are mandatory components in the selected plan incompatible with the NBA campaign</w:delText>
                </w:r>
                <w:r w:rsidR="00C3339A" w:rsidRPr="00C3339A" w:rsidDel="00B155C8">
                  <w:rPr>
                    <w:rFonts w:cs="Arial"/>
                    <w:color w:val="000000"/>
                    <w:sz w:val="20"/>
                    <w:szCs w:val="20"/>
                    <w:lang w:val="en-IE"/>
                  </w:rPr>
                  <w:delText xml:space="preserve">Message displayed when </w:delText>
                </w:r>
                <w:r w:rsidR="00C3339A" w:rsidRPr="00C3339A" w:rsidDel="00B155C8">
                  <w:rPr>
                    <w:rFonts w:cs="Arial"/>
                    <w:sz w:val="20"/>
                    <w:szCs w:val="20"/>
                    <w:lang w:val="en-IE"/>
                  </w:rPr>
                  <w:delText>a</w:delText>
                </w:r>
                <w:r w:rsidR="00C3339A" w:rsidRPr="00C3339A" w:rsidDel="00B155C8">
                  <w:rPr>
                    <w:rFonts w:cs="Arial"/>
                    <w:sz w:val="20"/>
                    <w:szCs w:val="20"/>
                  </w:rPr>
                  <w:delText xml:space="preserve"> selected NBA campaign cannot be applied because there are mandatory components in the selected plan incompatible with the NBA campaign</w:delText>
                </w:r>
              </w:del>
            </w:ins>
          </w:p>
        </w:tc>
      </w:tr>
      <w:tr w:rsidR="00477E25" w:rsidRPr="00C3339A" w:rsidDel="00B155C8" w14:paraId="249AACE2" w14:textId="3B12B7CA" w:rsidTr="00546EDD">
        <w:trPr>
          <w:ins w:id="20361" w:author="Author"/>
          <w:del w:id="20362" w:author="Author"/>
        </w:trPr>
        <w:tc>
          <w:tcPr>
            <w:cnfStyle w:val="001000000000" w:firstRow="0" w:lastRow="0" w:firstColumn="1" w:lastColumn="0" w:oddVBand="0" w:evenVBand="0" w:oddHBand="0" w:evenHBand="0" w:firstRowFirstColumn="0" w:firstRowLastColumn="0" w:lastRowFirstColumn="0" w:lastRowLastColumn="0"/>
            <w:tcW w:w="1093" w:type="pct"/>
          </w:tcPr>
          <w:p w14:paraId="64DB7AF7" w14:textId="44A34A27" w:rsidR="00477E25" w:rsidRPr="00C3339A" w:rsidDel="00B155C8" w:rsidRDefault="00477E25" w:rsidP="00C3339A">
            <w:pPr>
              <w:spacing w:before="120"/>
              <w:jc w:val="left"/>
              <w:rPr>
                <w:ins w:id="20363" w:author="Author"/>
                <w:del w:id="20364" w:author="Author"/>
                <w:rFonts w:cs="Arial"/>
                <w:sz w:val="20"/>
                <w:szCs w:val="20"/>
                <w:lang w:val="en-IE"/>
              </w:rPr>
            </w:pPr>
            <w:ins w:id="20365" w:author="Author">
              <w:del w:id="20366" w:author="Author">
                <w:r w:rsidRPr="00C3339A" w:rsidDel="00B155C8">
                  <w:rPr>
                    <w:rFonts w:cs="Arial"/>
                    <w:sz w:val="20"/>
                    <w:szCs w:val="20"/>
                    <w:lang w:val="en-IE"/>
                  </w:rPr>
                  <w:delText>Context</w:delText>
                </w:r>
              </w:del>
            </w:ins>
          </w:p>
        </w:tc>
        <w:tc>
          <w:tcPr>
            <w:tcW w:w="3907" w:type="pct"/>
          </w:tcPr>
          <w:p w14:paraId="53093DF4" w14:textId="5F2C219F"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67" w:author="Author"/>
                <w:del w:id="20368" w:author="Author"/>
                <w:rFonts w:cs="Arial"/>
                <w:sz w:val="20"/>
                <w:szCs w:val="20"/>
                <w:lang w:val="en-IE"/>
              </w:rPr>
            </w:pPr>
            <w:ins w:id="20369" w:author="Author">
              <w:del w:id="20370" w:author="Author">
                <w:r w:rsidRPr="00C3339A" w:rsidDel="00B155C8">
                  <w:rPr>
                    <w:sz w:val="20"/>
                    <w:szCs w:val="20"/>
                    <w:lang w:val="en-IE"/>
                  </w:rPr>
                  <w:delText>Searching for NBA campaigns</w:delText>
                </w:r>
              </w:del>
            </w:ins>
          </w:p>
        </w:tc>
      </w:tr>
      <w:tr w:rsidR="00477E25" w:rsidRPr="00C3339A" w:rsidDel="00B155C8" w14:paraId="00D969BF" w14:textId="1388EC9F" w:rsidTr="00546EDD">
        <w:trPr>
          <w:ins w:id="20371" w:author="Author"/>
          <w:del w:id="2037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CE71B83" w14:textId="1ABEFE8C" w:rsidR="00477E25" w:rsidRPr="00C3339A" w:rsidDel="00B155C8" w:rsidRDefault="00477E25" w:rsidP="00C3339A">
            <w:pPr>
              <w:spacing w:before="120"/>
              <w:jc w:val="left"/>
              <w:rPr>
                <w:ins w:id="20373" w:author="Author"/>
                <w:del w:id="20374" w:author="Author"/>
                <w:rFonts w:cs="Arial"/>
                <w:sz w:val="20"/>
                <w:szCs w:val="20"/>
                <w:lang w:val="en-IE"/>
              </w:rPr>
            </w:pPr>
            <w:ins w:id="20375" w:author="Author">
              <w:del w:id="20376"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29176062" w14:textId="17E6FD1C"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77" w:author="Author"/>
                <w:del w:id="20378" w:author="Author"/>
                <w:rFonts w:cs="Arial"/>
                <w:sz w:val="20"/>
                <w:szCs w:val="20"/>
                <w:lang w:val="en-IE"/>
              </w:rPr>
            </w:pPr>
            <w:ins w:id="20379" w:author="Author">
              <w:del w:id="20380" w:author="Author">
                <w:r w:rsidRPr="00C3339A" w:rsidDel="00B155C8">
                  <w:rPr>
                    <w:rFonts w:cs="Arial"/>
                    <w:sz w:val="20"/>
                    <w:szCs w:val="20"/>
                    <w:lang w:val="en-IE"/>
                  </w:rPr>
                  <w:delText>sales.messages.warning.WARN_</w:delText>
                </w:r>
                <w:r w:rsidR="00100C5D" w:rsidDel="00B155C8">
                  <w:rPr>
                    <w:rFonts w:cs="Arial"/>
                    <w:sz w:val="20"/>
                    <w:szCs w:val="20"/>
                    <w:lang w:val="en-IE"/>
                  </w:rPr>
                  <w:delText>NBA_CAMPAIGN_CANNOT_BE_APPLIED</w:delText>
                </w:r>
              </w:del>
            </w:ins>
          </w:p>
        </w:tc>
      </w:tr>
      <w:tr w:rsidR="00277D73" w:rsidRPr="00C3339A" w:rsidDel="00B155C8" w14:paraId="7620DF1E" w14:textId="4DAF49E5" w:rsidTr="00546EDD">
        <w:trPr>
          <w:ins w:id="20381" w:author="Author"/>
          <w:del w:id="2038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FBA6535" w14:textId="5B5A45F3" w:rsidR="00277D73" w:rsidRPr="00C3339A" w:rsidDel="00B155C8" w:rsidRDefault="00277D73" w:rsidP="00277D73">
            <w:pPr>
              <w:spacing w:before="120"/>
              <w:jc w:val="left"/>
              <w:rPr>
                <w:ins w:id="20383" w:author="Author"/>
                <w:del w:id="20384" w:author="Author"/>
                <w:rFonts w:cs="Arial"/>
                <w:sz w:val="20"/>
                <w:szCs w:val="20"/>
                <w:lang w:val="en-IE"/>
              </w:rPr>
            </w:pPr>
            <w:ins w:id="20385" w:author="Author">
              <w:del w:id="2038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1CC96B2A" w14:textId="284DD9F5"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87" w:author="Author"/>
                <w:del w:id="20388" w:author="Author"/>
                <w:rFonts w:cs="Arial"/>
                <w:sz w:val="20"/>
                <w:szCs w:val="20"/>
                <w:lang w:val="en-IE"/>
              </w:rPr>
            </w:pPr>
            <w:ins w:id="20389" w:author="Author">
              <w:del w:id="20390" w:author="Author">
                <w:r w:rsidRPr="00E73B40" w:rsidDel="00B155C8">
                  <w:rPr>
                    <w:sz w:val="20"/>
                    <w:lang w:val="en-IE"/>
                  </w:rPr>
                  <w:delText>The selected NBA campaign cannot be applied because there are mandatory components in the selected plan incompatible with the NBA campaign.The selected NBA campaign cannot be applied because there are mandatory components in the selected plan incompatible with the NBA campaign.</w:delText>
                </w:r>
                <w:r w:rsidRPr="00C3339A" w:rsidDel="00B155C8">
                  <w:rPr>
                    <w:rFonts w:cs="Arial"/>
                    <w:sz w:val="20"/>
                    <w:szCs w:val="20"/>
                  </w:rPr>
                  <w:delText>The selected NBA campaign cannot be applied because there are mandatory components in the selected plan incompatible with the NBA campaign.</w:delText>
                </w:r>
              </w:del>
            </w:ins>
          </w:p>
        </w:tc>
      </w:tr>
      <w:tr w:rsidR="00477E25" w:rsidRPr="00C3339A" w:rsidDel="00B155C8" w14:paraId="4EBD9A20" w14:textId="2B5861DF" w:rsidTr="00546EDD">
        <w:trPr>
          <w:ins w:id="20391" w:author="Author"/>
          <w:del w:id="2039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1088BD4" w14:textId="5A4BB240" w:rsidR="00477E25" w:rsidRPr="00C3339A" w:rsidDel="00B155C8" w:rsidRDefault="00477E25" w:rsidP="00C3339A">
            <w:pPr>
              <w:spacing w:before="120"/>
              <w:jc w:val="left"/>
              <w:rPr>
                <w:ins w:id="20393" w:author="Author"/>
                <w:del w:id="20394" w:author="Author"/>
                <w:rFonts w:cs="Arial"/>
                <w:sz w:val="20"/>
                <w:szCs w:val="20"/>
                <w:lang w:val="en-IE"/>
              </w:rPr>
            </w:pPr>
            <w:ins w:id="20395" w:author="Author">
              <w:del w:id="20396" w:author="Author">
                <w:r w:rsidRPr="00C3339A" w:rsidDel="00B155C8">
                  <w:rPr>
                    <w:rFonts w:cs="Arial"/>
                    <w:sz w:val="20"/>
                    <w:szCs w:val="20"/>
                    <w:lang w:val="en-IE"/>
                  </w:rPr>
                  <w:delText>Message #</w:delText>
                </w:r>
              </w:del>
            </w:ins>
          </w:p>
        </w:tc>
        <w:tc>
          <w:tcPr>
            <w:tcW w:w="3907" w:type="pct"/>
            <w:tcBorders>
              <w:top w:val="single" w:sz="12" w:space="0" w:color="C00000"/>
            </w:tcBorders>
          </w:tcPr>
          <w:p w14:paraId="1FE92859" w14:textId="5D268F68" w:rsidR="00477E25" w:rsidRPr="00C3339A" w:rsidDel="00B155C8" w:rsidRDefault="00477E25"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97" w:author="Author"/>
                <w:del w:id="20398" w:author="Author"/>
                <w:rFonts w:cs="Arial"/>
                <w:i/>
                <w:sz w:val="20"/>
                <w:szCs w:val="20"/>
                <w:lang w:val="en-IE"/>
              </w:rPr>
            </w:pPr>
            <w:ins w:id="20399" w:author="Author">
              <w:del w:id="20400" w:author="Author">
                <w:r w:rsidRPr="00C3339A" w:rsidDel="00B155C8">
                  <w:rPr>
                    <w:rFonts w:cs="Arial"/>
                    <w:i/>
                    <w:sz w:val="20"/>
                    <w:szCs w:val="20"/>
                  </w:rPr>
                  <w:delText>WM_SAL_18</w:delText>
                </w:r>
              </w:del>
            </w:ins>
          </w:p>
        </w:tc>
      </w:tr>
      <w:tr w:rsidR="00477E25" w:rsidRPr="00C3339A" w:rsidDel="00B155C8" w14:paraId="497E9326" w14:textId="298412B8" w:rsidTr="00546EDD">
        <w:trPr>
          <w:ins w:id="20401" w:author="Author"/>
          <w:del w:id="20402" w:author="Author"/>
        </w:trPr>
        <w:tc>
          <w:tcPr>
            <w:cnfStyle w:val="001000000000" w:firstRow="0" w:lastRow="0" w:firstColumn="1" w:lastColumn="0" w:oddVBand="0" w:evenVBand="0" w:oddHBand="0" w:evenHBand="0" w:firstRowFirstColumn="0" w:firstRowLastColumn="0" w:lastRowFirstColumn="0" w:lastRowLastColumn="0"/>
            <w:tcW w:w="1093" w:type="pct"/>
          </w:tcPr>
          <w:p w14:paraId="5ACE9584" w14:textId="7FEA3BCE" w:rsidR="00477E25" w:rsidRPr="00C3339A" w:rsidDel="00B155C8" w:rsidRDefault="00477E25" w:rsidP="00C3339A">
            <w:pPr>
              <w:spacing w:before="120"/>
              <w:jc w:val="left"/>
              <w:rPr>
                <w:ins w:id="20403" w:author="Author"/>
                <w:del w:id="20404" w:author="Author"/>
                <w:rFonts w:cs="Arial"/>
                <w:sz w:val="20"/>
                <w:szCs w:val="20"/>
                <w:lang w:val="en-IE"/>
              </w:rPr>
            </w:pPr>
            <w:ins w:id="20405" w:author="Author">
              <w:del w:id="20406" w:author="Author">
                <w:r w:rsidRPr="00C3339A" w:rsidDel="00B155C8">
                  <w:rPr>
                    <w:rFonts w:cs="Arial"/>
                    <w:sz w:val="20"/>
                    <w:szCs w:val="20"/>
                    <w:lang w:val="en-IE"/>
                  </w:rPr>
                  <w:delText>Description</w:delText>
                </w:r>
              </w:del>
            </w:ins>
          </w:p>
        </w:tc>
        <w:tc>
          <w:tcPr>
            <w:tcW w:w="3907" w:type="pct"/>
          </w:tcPr>
          <w:p w14:paraId="424AC544" w14:textId="106FBBCB" w:rsidR="00477E25"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07" w:author="Author"/>
                <w:del w:id="20408" w:author="Author"/>
                <w:rFonts w:cs="Arial"/>
                <w:sz w:val="20"/>
                <w:szCs w:val="20"/>
                <w:lang w:val="en-IE"/>
              </w:rPr>
            </w:pPr>
            <w:ins w:id="20409" w:author="Author">
              <w:del w:id="20410" w:author="Author">
                <w:r w:rsidDel="00B155C8">
                  <w:rPr>
                    <w:rFonts w:cs="Arial"/>
                    <w:sz w:val="20"/>
                    <w:szCs w:val="20"/>
                  </w:rPr>
                  <w:delText>Message displayed if the coupon has already been applied</w:delText>
                </w:r>
                <w:r w:rsidR="00C3339A" w:rsidRPr="00C3339A" w:rsidDel="00B155C8">
                  <w:rPr>
                    <w:rFonts w:cs="Arial"/>
                    <w:color w:val="000000"/>
                    <w:sz w:val="20"/>
                    <w:szCs w:val="20"/>
                    <w:lang w:val="en-IE"/>
                  </w:rPr>
                  <w:delText xml:space="preserve">Message displayed when </w:delText>
                </w:r>
                <w:r w:rsidR="00C3339A" w:rsidRPr="00E73B40" w:rsidDel="00B155C8">
                  <w:rPr>
                    <w:sz w:val="20"/>
                    <w:lang w:val="en-IE"/>
                  </w:rPr>
                  <w:delText>the coupon has already been applied</w:delText>
                </w:r>
              </w:del>
            </w:ins>
          </w:p>
        </w:tc>
      </w:tr>
      <w:tr w:rsidR="00477E25" w:rsidRPr="00C3339A" w:rsidDel="00B155C8" w14:paraId="7558C69A" w14:textId="62C4AA3C" w:rsidTr="00546EDD">
        <w:trPr>
          <w:ins w:id="20411" w:author="Author"/>
          <w:del w:id="20412" w:author="Author"/>
        </w:trPr>
        <w:tc>
          <w:tcPr>
            <w:cnfStyle w:val="001000000000" w:firstRow="0" w:lastRow="0" w:firstColumn="1" w:lastColumn="0" w:oddVBand="0" w:evenVBand="0" w:oddHBand="0" w:evenHBand="0" w:firstRowFirstColumn="0" w:firstRowLastColumn="0" w:lastRowFirstColumn="0" w:lastRowLastColumn="0"/>
            <w:tcW w:w="1093" w:type="pct"/>
          </w:tcPr>
          <w:p w14:paraId="17E003A8" w14:textId="7F0B9E10" w:rsidR="00477E25" w:rsidRPr="00C3339A" w:rsidDel="00B155C8" w:rsidRDefault="00477E25" w:rsidP="00C3339A">
            <w:pPr>
              <w:spacing w:before="120"/>
              <w:jc w:val="left"/>
              <w:rPr>
                <w:ins w:id="20413" w:author="Author"/>
                <w:del w:id="20414" w:author="Author"/>
                <w:rFonts w:cs="Arial"/>
                <w:sz w:val="20"/>
                <w:szCs w:val="20"/>
                <w:lang w:val="en-IE"/>
              </w:rPr>
            </w:pPr>
            <w:ins w:id="20415" w:author="Author">
              <w:del w:id="20416" w:author="Author">
                <w:r w:rsidRPr="00C3339A" w:rsidDel="00B155C8">
                  <w:rPr>
                    <w:rFonts w:cs="Arial"/>
                    <w:sz w:val="20"/>
                    <w:szCs w:val="20"/>
                    <w:lang w:val="en-IE"/>
                  </w:rPr>
                  <w:delText>Context</w:delText>
                </w:r>
              </w:del>
            </w:ins>
          </w:p>
        </w:tc>
        <w:tc>
          <w:tcPr>
            <w:tcW w:w="3907" w:type="pct"/>
          </w:tcPr>
          <w:p w14:paraId="07F8F843" w14:textId="702F545F" w:rsidR="00477E25" w:rsidRPr="00C3339A" w:rsidDel="00B155C8" w:rsidRDefault="00100C5D"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17" w:author="Author"/>
                <w:del w:id="20418" w:author="Author"/>
                <w:rFonts w:cs="Arial"/>
                <w:sz w:val="20"/>
                <w:szCs w:val="20"/>
                <w:lang w:val="en-IE"/>
              </w:rPr>
            </w:pPr>
            <w:ins w:id="20419" w:author="Author">
              <w:del w:id="20420" w:author="Author">
                <w:r w:rsidDel="00B155C8">
                  <w:rPr>
                    <w:rFonts w:cs="Arial"/>
                    <w:sz w:val="20"/>
                    <w:szCs w:val="20"/>
                    <w:lang w:val="en-IE"/>
                  </w:rPr>
                  <w:delText>Applying coupon</w:delText>
                </w:r>
              </w:del>
            </w:ins>
          </w:p>
        </w:tc>
      </w:tr>
      <w:tr w:rsidR="00477E25" w:rsidRPr="00C3339A" w:rsidDel="00B155C8" w14:paraId="71B6F763" w14:textId="2CC69EB0" w:rsidTr="00546EDD">
        <w:trPr>
          <w:ins w:id="20421" w:author="Author"/>
          <w:del w:id="20422" w:author="Author"/>
        </w:trPr>
        <w:tc>
          <w:tcPr>
            <w:cnfStyle w:val="001000000000" w:firstRow="0" w:lastRow="0" w:firstColumn="1" w:lastColumn="0" w:oddVBand="0" w:evenVBand="0" w:oddHBand="0" w:evenHBand="0" w:firstRowFirstColumn="0" w:firstRowLastColumn="0" w:lastRowFirstColumn="0" w:lastRowLastColumn="0"/>
            <w:tcW w:w="1093" w:type="pct"/>
          </w:tcPr>
          <w:p w14:paraId="69C7FED9" w14:textId="459EC03B" w:rsidR="00477E25" w:rsidRPr="00C3339A" w:rsidDel="00B155C8" w:rsidRDefault="00477E25" w:rsidP="00C3339A">
            <w:pPr>
              <w:spacing w:before="120"/>
              <w:jc w:val="left"/>
              <w:rPr>
                <w:ins w:id="20423" w:author="Author"/>
                <w:del w:id="20424" w:author="Author"/>
                <w:rFonts w:cs="Arial"/>
                <w:sz w:val="20"/>
                <w:szCs w:val="20"/>
                <w:lang w:val="en-IE"/>
              </w:rPr>
            </w:pPr>
            <w:ins w:id="20425" w:author="Author">
              <w:del w:id="20426" w:author="Author">
                <w:r w:rsidRPr="00C3339A" w:rsidDel="00B155C8">
                  <w:rPr>
                    <w:rFonts w:cs="Arial"/>
                    <w:sz w:val="20"/>
                    <w:szCs w:val="20"/>
                    <w:lang w:val="en-IE"/>
                  </w:rPr>
                  <w:delText>Json Path</w:delText>
                </w:r>
              </w:del>
            </w:ins>
          </w:p>
        </w:tc>
        <w:tc>
          <w:tcPr>
            <w:tcW w:w="3907" w:type="pct"/>
          </w:tcPr>
          <w:p w14:paraId="3888C33E" w14:textId="6D3531DB"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27" w:author="Author"/>
                <w:del w:id="20428" w:author="Author"/>
                <w:rFonts w:cs="Arial"/>
                <w:sz w:val="20"/>
                <w:szCs w:val="20"/>
                <w:lang w:val="en-IE"/>
              </w:rPr>
            </w:pPr>
            <w:ins w:id="20429" w:author="Author">
              <w:del w:id="20430" w:author="Author">
                <w:r w:rsidRPr="00C3339A" w:rsidDel="00B155C8">
                  <w:rPr>
                    <w:rFonts w:cs="Arial"/>
                    <w:sz w:val="20"/>
                    <w:szCs w:val="20"/>
                    <w:lang w:val="en-IE"/>
                  </w:rPr>
                  <w:delText>sales.messages.warning.WARN_</w:delText>
                </w:r>
                <w:r w:rsidR="00100C5D" w:rsidDel="00B155C8">
                  <w:rPr>
                    <w:rFonts w:cs="Arial"/>
                    <w:sz w:val="20"/>
                    <w:szCs w:val="20"/>
                    <w:lang w:val="en-IE"/>
                  </w:rPr>
                  <w:delText>COUPON_ALREADY_USED</w:delText>
                </w:r>
              </w:del>
            </w:ins>
          </w:p>
        </w:tc>
      </w:tr>
      <w:tr w:rsidR="00E20DD4" w:rsidRPr="00C3339A" w:rsidDel="00B155C8" w14:paraId="5DFE118A" w14:textId="1C1F83FE" w:rsidTr="00546EDD">
        <w:trPr>
          <w:ins w:id="20431" w:author="Author"/>
          <w:del w:id="2043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33D9750" w14:textId="753980D4" w:rsidR="00E20DD4" w:rsidRPr="00C3339A" w:rsidDel="00B155C8" w:rsidRDefault="00E20DD4" w:rsidP="00E20DD4">
            <w:pPr>
              <w:spacing w:before="120"/>
              <w:jc w:val="left"/>
              <w:rPr>
                <w:ins w:id="20433" w:author="Author"/>
                <w:del w:id="20434" w:author="Author"/>
                <w:rFonts w:cs="Arial"/>
                <w:sz w:val="20"/>
                <w:szCs w:val="20"/>
                <w:lang w:val="en-IE"/>
              </w:rPr>
            </w:pPr>
            <w:ins w:id="20435" w:author="Author">
              <w:del w:id="2043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3CE2A5C3" w14:textId="4F8428D6" w:rsidR="00E20DD4" w:rsidRPr="00C3339A"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37" w:author="Author"/>
                <w:del w:id="20438" w:author="Author"/>
                <w:rFonts w:cs="Arial"/>
                <w:sz w:val="20"/>
                <w:szCs w:val="20"/>
                <w:lang w:val="en-IE"/>
              </w:rPr>
            </w:pPr>
            <w:ins w:id="20439" w:author="Author">
              <w:del w:id="20440" w:author="Author">
                <w:r w:rsidRPr="00E73B40" w:rsidDel="00B155C8">
                  <w:rPr>
                    <w:sz w:val="20"/>
                    <w:lang w:val="en-IE"/>
                  </w:rPr>
                  <w:delText>The coupon has already been used. Please check if the coupon number is correct or input another coupon number.</w:delText>
                </w:r>
                <w:r w:rsidRPr="00C3339A" w:rsidDel="00B155C8">
                  <w:rPr>
                    <w:rFonts w:cs="Arial"/>
                    <w:sz w:val="20"/>
                    <w:szCs w:val="20"/>
                  </w:rPr>
                  <w:delText>The coupon has already been used. Please check if the coupon number is correct or input another coupon number.</w:delText>
                </w:r>
              </w:del>
            </w:ins>
          </w:p>
        </w:tc>
      </w:tr>
      <w:tr w:rsidR="00E20DD4" w:rsidRPr="00C3339A" w:rsidDel="00B155C8" w14:paraId="55FB9871" w14:textId="5527C6EB" w:rsidTr="00546EDD">
        <w:trPr>
          <w:ins w:id="20441" w:author="Author"/>
          <w:del w:id="2044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E4860C7" w14:textId="1E42E3EB" w:rsidR="00E20DD4" w:rsidRPr="00C3339A" w:rsidDel="00B155C8" w:rsidRDefault="00E20DD4" w:rsidP="00E20DD4">
            <w:pPr>
              <w:spacing w:before="120"/>
              <w:jc w:val="left"/>
              <w:rPr>
                <w:ins w:id="20443" w:author="Author"/>
                <w:del w:id="20444" w:author="Author"/>
                <w:rFonts w:cs="Arial"/>
                <w:sz w:val="20"/>
                <w:szCs w:val="20"/>
                <w:lang w:val="en-IE"/>
              </w:rPr>
            </w:pPr>
            <w:ins w:id="20445" w:author="Author">
              <w:del w:id="20446" w:author="Author">
                <w:r w:rsidRPr="00C3339A" w:rsidDel="00B155C8">
                  <w:rPr>
                    <w:rFonts w:cs="Arial"/>
                    <w:sz w:val="20"/>
                    <w:szCs w:val="20"/>
                    <w:lang w:val="en-IE"/>
                  </w:rPr>
                  <w:delText>Message #</w:delText>
                </w:r>
              </w:del>
            </w:ins>
          </w:p>
        </w:tc>
        <w:tc>
          <w:tcPr>
            <w:tcW w:w="3907" w:type="pct"/>
            <w:tcBorders>
              <w:top w:val="single" w:sz="12" w:space="0" w:color="C00000"/>
            </w:tcBorders>
          </w:tcPr>
          <w:p w14:paraId="49B59400" w14:textId="1E3AE9CB"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47" w:author="Author"/>
                <w:del w:id="20448" w:author="Author"/>
                <w:sz w:val="20"/>
                <w:lang w:val="en-IE"/>
              </w:rPr>
            </w:pPr>
            <w:ins w:id="20449" w:author="Author">
              <w:del w:id="20450" w:author="Author">
                <w:r w:rsidDel="00B155C8">
                  <w:rPr>
                    <w:sz w:val="20"/>
                    <w:lang w:val="en-IE"/>
                  </w:rPr>
                  <w:delText>WM_SAL_19</w:delText>
                </w:r>
              </w:del>
            </w:ins>
          </w:p>
        </w:tc>
      </w:tr>
      <w:tr w:rsidR="00E20DD4" w:rsidRPr="00C3339A" w:rsidDel="00B155C8" w14:paraId="5625BA33" w14:textId="7BF7D792" w:rsidTr="00546EDD">
        <w:trPr>
          <w:ins w:id="20451" w:author="Author"/>
          <w:del w:id="20452" w:author="Author"/>
        </w:trPr>
        <w:tc>
          <w:tcPr>
            <w:cnfStyle w:val="001000000000" w:firstRow="0" w:lastRow="0" w:firstColumn="1" w:lastColumn="0" w:oddVBand="0" w:evenVBand="0" w:oddHBand="0" w:evenHBand="0" w:firstRowFirstColumn="0" w:firstRowLastColumn="0" w:lastRowFirstColumn="0" w:lastRowLastColumn="0"/>
            <w:tcW w:w="1093" w:type="pct"/>
          </w:tcPr>
          <w:p w14:paraId="30141C17" w14:textId="135996B2" w:rsidR="00E20DD4" w:rsidRPr="00C3339A" w:rsidDel="00B155C8" w:rsidRDefault="00E20DD4" w:rsidP="00E20DD4">
            <w:pPr>
              <w:spacing w:before="120"/>
              <w:jc w:val="left"/>
              <w:rPr>
                <w:ins w:id="20453" w:author="Author"/>
                <w:del w:id="20454" w:author="Author"/>
                <w:rFonts w:cs="Arial"/>
                <w:sz w:val="20"/>
                <w:szCs w:val="20"/>
                <w:lang w:val="en-IE"/>
              </w:rPr>
            </w:pPr>
            <w:ins w:id="20455" w:author="Author">
              <w:del w:id="20456" w:author="Author">
                <w:r w:rsidRPr="00C3339A" w:rsidDel="00B155C8">
                  <w:rPr>
                    <w:rFonts w:cs="Arial"/>
                    <w:sz w:val="20"/>
                    <w:szCs w:val="20"/>
                    <w:lang w:val="en-IE"/>
                  </w:rPr>
                  <w:delText>Description</w:delText>
                </w:r>
              </w:del>
            </w:ins>
          </w:p>
        </w:tc>
        <w:tc>
          <w:tcPr>
            <w:tcW w:w="3907" w:type="pct"/>
          </w:tcPr>
          <w:p w14:paraId="0E866D8F" w14:textId="5BAC4C4C"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57" w:author="Author"/>
                <w:del w:id="20458" w:author="Author"/>
                <w:sz w:val="20"/>
                <w:lang w:val="en-IE"/>
              </w:rPr>
            </w:pPr>
            <w:ins w:id="20459" w:author="Author">
              <w:del w:id="20460" w:author="Author">
                <w:r w:rsidRPr="00C3339A" w:rsidDel="00B155C8">
                  <w:rPr>
                    <w:rFonts w:cs="Arial"/>
                    <w:color w:val="000000"/>
                    <w:sz w:val="20"/>
                    <w:szCs w:val="20"/>
                    <w:lang w:val="en-IE"/>
                  </w:rPr>
                  <w:delText xml:space="preserve">Message displayed </w:delText>
                </w:r>
                <w:r w:rsidDel="00B155C8">
                  <w:rPr>
                    <w:sz w:val="20"/>
                    <w:lang w:val="en-IE"/>
                  </w:rPr>
                  <w:delText>if a product went out of stock during the process</w:delText>
                </w:r>
              </w:del>
            </w:ins>
          </w:p>
        </w:tc>
      </w:tr>
      <w:tr w:rsidR="00E20DD4" w:rsidRPr="00C3339A" w:rsidDel="00B155C8" w14:paraId="3881171F" w14:textId="495A1830" w:rsidTr="00546EDD">
        <w:trPr>
          <w:ins w:id="20461" w:author="Author"/>
          <w:del w:id="20462" w:author="Author"/>
        </w:trPr>
        <w:tc>
          <w:tcPr>
            <w:cnfStyle w:val="001000000000" w:firstRow="0" w:lastRow="0" w:firstColumn="1" w:lastColumn="0" w:oddVBand="0" w:evenVBand="0" w:oddHBand="0" w:evenHBand="0" w:firstRowFirstColumn="0" w:firstRowLastColumn="0" w:lastRowFirstColumn="0" w:lastRowLastColumn="0"/>
            <w:tcW w:w="1093" w:type="pct"/>
          </w:tcPr>
          <w:p w14:paraId="006519A9" w14:textId="5DE4D7F9" w:rsidR="00E20DD4" w:rsidRPr="00C3339A" w:rsidDel="00B155C8" w:rsidRDefault="00E20DD4" w:rsidP="00E20DD4">
            <w:pPr>
              <w:spacing w:before="120"/>
              <w:jc w:val="left"/>
              <w:rPr>
                <w:ins w:id="20463" w:author="Author"/>
                <w:del w:id="20464" w:author="Author"/>
                <w:rFonts w:cs="Arial"/>
                <w:sz w:val="20"/>
                <w:szCs w:val="20"/>
                <w:lang w:val="en-IE"/>
              </w:rPr>
            </w:pPr>
            <w:ins w:id="20465" w:author="Author">
              <w:del w:id="20466" w:author="Author">
                <w:r w:rsidRPr="00C3339A" w:rsidDel="00B155C8">
                  <w:rPr>
                    <w:rFonts w:cs="Arial"/>
                    <w:sz w:val="20"/>
                    <w:szCs w:val="20"/>
                    <w:lang w:val="en-IE"/>
                  </w:rPr>
                  <w:delText>Context</w:delText>
                </w:r>
              </w:del>
            </w:ins>
          </w:p>
        </w:tc>
        <w:tc>
          <w:tcPr>
            <w:tcW w:w="3907" w:type="pct"/>
          </w:tcPr>
          <w:p w14:paraId="419627C9" w14:textId="0440E9E8"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67" w:author="Author"/>
                <w:del w:id="20468" w:author="Author"/>
                <w:sz w:val="20"/>
                <w:lang w:val="en-IE"/>
              </w:rPr>
            </w:pPr>
            <w:ins w:id="20469" w:author="Author">
              <w:del w:id="20470" w:author="Author">
                <w:r w:rsidDel="00B155C8">
                  <w:rPr>
                    <w:sz w:val="20"/>
                    <w:lang w:val="en-IE"/>
                  </w:rPr>
                  <w:delText>Associate an equipment step</w:delText>
                </w:r>
              </w:del>
            </w:ins>
          </w:p>
        </w:tc>
      </w:tr>
      <w:tr w:rsidR="00E20DD4" w:rsidRPr="00C3339A" w:rsidDel="00B155C8" w14:paraId="372CF76F" w14:textId="301C17A9" w:rsidTr="00546EDD">
        <w:trPr>
          <w:ins w:id="20471" w:author="Author"/>
          <w:del w:id="20472" w:author="Author"/>
        </w:trPr>
        <w:tc>
          <w:tcPr>
            <w:cnfStyle w:val="001000000000" w:firstRow="0" w:lastRow="0" w:firstColumn="1" w:lastColumn="0" w:oddVBand="0" w:evenVBand="0" w:oddHBand="0" w:evenHBand="0" w:firstRowFirstColumn="0" w:firstRowLastColumn="0" w:lastRowFirstColumn="0" w:lastRowLastColumn="0"/>
            <w:tcW w:w="1093" w:type="pct"/>
          </w:tcPr>
          <w:p w14:paraId="4B60E4F7" w14:textId="6CC71FDC" w:rsidR="00E20DD4" w:rsidRPr="00C3339A" w:rsidDel="00B155C8" w:rsidRDefault="00E20DD4" w:rsidP="00E20DD4">
            <w:pPr>
              <w:spacing w:before="120"/>
              <w:jc w:val="left"/>
              <w:rPr>
                <w:ins w:id="20473" w:author="Author"/>
                <w:del w:id="20474" w:author="Author"/>
                <w:rFonts w:cs="Arial"/>
                <w:sz w:val="20"/>
                <w:szCs w:val="20"/>
                <w:lang w:val="en-IE"/>
              </w:rPr>
            </w:pPr>
            <w:ins w:id="20475" w:author="Author">
              <w:del w:id="20476" w:author="Author">
                <w:r w:rsidRPr="00C3339A" w:rsidDel="00B155C8">
                  <w:rPr>
                    <w:rFonts w:cs="Arial"/>
                    <w:sz w:val="20"/>
                    <w:szCs w:val="20"/>
                    <w:lang w:val="en-IE"/>
                  </w:rPr>
                  <w:delText>Json Path</w:delText>
                </w:r>
              </w:del>
            </w:ins>
          </w:p>
        </w:tc>
        <w:tc>
          <w:tcPr>
            <w:tcW w:w="3907" w:type="pct"/>
          </w:tcPr>
          <w:p w14:paraId="5F3CB65D" w14:textId="0067FB30"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77" w:author="Author"/>
                <w:del w:id="20478" w:author="Author"/>
                <w:sz w:val="20"/>
                <w:lang w:val="en-IE"/>
              </w:rPr>
            </w:pPr>
            <w:ins w:id="20479" w:author="Author">
              <w:del w:id="20480" w:author="Author">
                <w:r w:rsidRPr="00C3339A" w:rsidDel="00B155C8">
                  <w:rPr>
                    <w:rFonts w:cs="Arial"/>
                    <w:sz w:val="20"/>
                    <w:szCs w:val="20"/>
                    <w:lang w:val="en-IE"/>
                  </w:rPr>
                  <w:delText>sales.messages.warning.WARN_</w:delText>
                </w:r>
                <w:r w:rsidDel="00B155C8">
                  <w:rPr>
                    <w:rFonts w:cs="Arial"/>
                    <w:sz w:val="20"/>
                    <w:szCs w:val="20"/>
                    <w:lang w:val="en-IE"/>
                  </w:rPr>
                  <w:delText>EQUIPMENT_OUT_OF_STOCK</w:delText>
                </w:r>
              </w:del>
            </w:ins>
          </w:p>
        </w:tc>
      </w:tr>
      <w:tr w:rsidR="00277D73" w:rsidRPr="00C3339A" w:rsidDel="00B155C8" w14:paraId="1FC8DC83" w14:textId="5B24F9CB" w:rsidTr="00546EDD">
        <w:trPr>
          <w:ins w:id="20481" w:author="Author"/>
          <w:del w:id="2048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31D3B82" w14:textId="4DEAAE85" w:rsidR="00277D73" w:rsidRPr="00C3339A" w:rsidDel="00B155C8" w:rsidRDefault="00277D73" w:rsidP="00277D73">
            <w:pPr>
              <w:spacing w:before="120"/>
              <w:jc w:val="left"/>
              <w:rPr>
                <w:ins w:id="20483" w:author="Author"/>
                <w:del w:id="20484" w:author="Author"/>
                <w:rFonts w:cs="Arial"/>
                <w:sz w:val="20"/>
                <w:szCs w:val="20"/>
                <w:lang w:val="en-IE"/>
              </w:rPr>
            </w:pPr>
            <w:ins w:id="20485" w:author="Author">
              <w:del w:id="2048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380D06E" w14:textId="020028AC" w:rsidR="00277D73" w:rsidRPr="00E73B40"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87" w:author="Author"/>
                <w:del w:id="20488" w:author="Author"/>
                <w:sz w:val="20"/>
                <w:lang w:val="en-IE"/>
              </w:rPr>
            </w:pPr>
            <w:ins w:id="20489" w:author="Author">
              <w:del w:id="20490" w:author="Author">
                <w:r w:rsidDel="00B155C8">
                  <w:rPr>
                    <w:sz w:val="20"/>
                    <w:lang w:val="en-IE"/>
                  </w:rPr>
                  <w:delText>The product {name} went out of stock during the sales process. Please remove this product from the basket in order to continue.The product {name} went out of stock during the sales process. Please remove this product from the basket in order to continue.</w:delText>
                </w:r>
              </w:del>
            </w:ins>
          </w:p>
        </w:tc>
      </w:tr>
      <w:tr w:rsidR="00E20DD4" w:rsidRPr="00C3339A" w:rsidDel="00B155C8" w14:paraId="4A60AAA6" w14:textId="583D1F31" w:rsidTr="00546EDD">
        <w:trPr>
          <w:ins w:id="20491" w:author="Author"/>
          <w:del w:id="2049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55610D3" w14:textId="08E4B5F2" w:rsidR="00E20DD4" w:rsidRPr="00C3339A" w:rsidDel="00B155C8" w:rsidRDefault="00E20DD4" w:rsidP="00E20DD4">
            <w:pPr>
              <w:spacing w:before="120"/>
              <w:jc w:val="left"/>
              <w:rPr>
                <w:ins w:id="20493" w:author="Author"/>
                <w:del w:id="20494" w:author="Author"/>
                <w:rFonts w:cs="Arial"/>
                <w:sz w:val="20"/>
                <w:szCs w:val="20"/>
                <w:lang w:val="en-IE"/>
              </w:rPr>
            </w:pPr>
            <w:ins w:id="20495" w:author="Author">
              <w:del w:id="20496" w:author="Author">
                <w:r w:rsidRPr="00C3339A" w:rsidDel="00B155C8">
                  <w:rPr>
                    <w:rFonts w:cs="Arial"/>
                    <w:sz w:val="20"/>
                    <w:szCs w:val="20"/>
                    <w:lang w:val="en-IE"/>
                  </w:rPr>
                  <w:delText>Message #</w:delText>
                </w:r>
              </w:del>
            </w:ins>
          </w:p>
        </w:tc>
        <w:tc>
          <w:tcPr>
            <w:tcW w:w="3907" w:type="pct"/>
            <w:tcBorders>
              <w:top w:val="single" w:sz="12" w:space="0" w:color="C00000"/>
            </w:tcBorders>
          </w:tcPr>
          <w:p w14:paraId="21D02D25" w14:textId="230A2BC0" w:rsidR="00E20DD4" w:rsidRPr="00EF5AB3"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97" w:author="Author"/>
                <w:del w:id="20498" w:author="Author"/>
                <w:i/>
                <w:sz w:val="20"/>
                <w:lang w:val="en-IE"/>
              </w:rPr>
            </w:pPr>
            <w:ins w:id="20499" w:author="Author">
              <w:del w:id="20500" w:author="Author">
                <w:r w:rsidRPr="00EF5AB3" w:rsidDel="00B155C8">
                  <w:rPr>
                    <w:i/>
                    <w:sz w:val="20"/>
                    <w:lang w:val="en-IE"/>
                  </w:rPr>
                  <w:delText>WM_SAL_20</w:delText>
                </w:r>
              </w:del>
            </w:ins>
          </w:p>
        </w:tc>
      </w:tr>
      <w:tr w:rsidR="00E20DD4" w:rsidRPr="00C3339A" w:rsidDel="00B155C8" w14:paraId="33F71DF5" w14:textId="206B3238" w:rsidTr="00546EDD">
        <w:trPr>
          <w:ins w:id="20501" w:author="Author"/>
          <w:del w:id="20502" w:author="Author"/>
        </w:trPr>
        <w:tc>
          <w:tcPr>
            <w:cnfStyle w:val="001000000000" w:firstRow="0" w:lastRow="0" w:firstColumn="1" w:lastColumn="0" w:oddVBand="0" w:evenVBand="0" w:oddHBand="0" w:evenHBand="0" w:firstRowFirstColumn="0" w:firstRowLastColumn="0" w:lastRowFirstColumn="0" w:lastRowLastColumn="0"/>
            <w:tcW w:w="1093" w:type="pct"/>
          </w:tcPr>
          <w:p w14:paraId="797F83B5" w14:textId="7D89DC3E" w:rsidR="00E20DD4" w:rsidRPr="00C3339A" w:rsidDel="00B155C8" w:rsidRDefault="00E20DD4" w:rsidP="00E20DD4">
            <w:pPr>
              <w:spacing w:before="120"/>
              <w:jc w:val="left"/>
              <w:rPr>
                <w:ins w:id="20503" w:author="Author"/>
                <w:del w:id="20504" w:author="Author"/>
                <w:rFonts w:cs="Arial"/>
                <w:sz w:val="20"/>
                <w:szCs w:val="20"/>
                <w:lang w:val="en-IE"/>
              </w:rPr>
            </w:pPr>
            <w:ins w:id="20505" w:author="Author">
              <w:del w:id="20506" w:author="Author">
                <w:r w:rsidRPr="00C3339A" w:rsidDel="00B155C8">
                  <w:rPr>
                    <w:rFonts w:cs="Arial"/>
                    <w:sz w:val="20"/>
                    <w:szCs w:val="20"/>
                    <w:lang w:val="en-IE"/>
                  </w:rPr>
                  <w:delText>Description</w:delText>
                </w:r>
              </w:del>
            </w:ins>
          </w:p>
        </w:tc>
        <w:tc>
          <w:tcPr>
            <w:tcW w:w="3907" w:type="pct"/>
          </w:tcPr>
          <w:p w14:paraId="2BECBC0E" w14:textId="606BBE2A" w:rsidR="00E20DD4"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07" w:author="Author"/>
                <w:del w:id="20508" w:author="Author"/>
                <w:sz w:val="20"/>
                <w:lang w:val="en-IE"/>
              </w:rPr>
            </w:pPr>
            <w:ins w:id="20509" w:author="Author">
              <w:del w:id="20510" w:author="Author">
                <w:r w:rsidDel="00B155C8">
                  <w:rPr>
                    <w:rFonts w:cs="Arial"/>
                    <w:sz w:val="20"/>
                    <w:szCs w:val="20"/>
                  </w:rPr>
                  <w:delText>Message displayed if an error occurs while checking feasibility</w:delText>
                </w:r>
                <w:r w:rsidR="00E20DD4" w:rsidRPr="00C3339A" w:rsidDel="00B155C8">
                  <w:rPr>
                    <w:rFonts w:cs="Arial"/>
                    <w:color w:val="000000"/>
                    <w:sz w:val="20"/>
                    <w:szCs w:val="20"/>
                    <w:lang w:val="en-IE"/>
                  </w:rPr>
                  <w:delText>Message displayed when</w:delText>
                </w:r>
                <w:r w:rsidR="00E20DD4" w:rsidDel="00B155C8">
                  <w:rPr>
                    <w:rFonts w:cs="Arial"/>
                    <w:color w:val="000000"/>
                    <w:sz w:val="20"/>
                    <w:szCs w:val="20"/>
                    <w:lang w:val="en-IE"/>
                  </w:rPr>
                  <w:delText xml:space="preserve"> an error occurs checking feasibility</w:delText>
                </w:r>
              </w:del>
            </w:ins>
          </w:p>
        </w:tc>
      </w:tr>
      <w:tr w:rsidR="00E20DD4" w:rsidRPr="00C3339A" w:rsidDel="00B155C8" w14:paraId="5157C503" w14:textId="162CEB22" w:rsidTr="00546EDD">
        <w:trPr>
          <w:ins w:id="20511" w:author="Author"/>
          <w:del w:id="20512" w:author="Author"/>
        </w:trPr>
        <w:tc>
          <w:tcPr>
            <w:cnfStyle w:val="001000000000" w:firstRow="0" w:lastRow="0" w:firstColumn="1" w:lastColumn="0" w:oddVBand="0" w:evenVBand="0" w:oddHBand="0" w:evenHBand="0" w:firstRowFirstColumn="0" w:firstRowLastColumn="0" w:lastRowFirstColumn="0" w:lastRowLastColumn="0"/>
            <w:tcW w:w="1093" w:type="pct"/>
          </w:tcPr>
          <w:p w14:paraId="2A4514AD" w14:textId="7993241D" w:rsidR="00E20DD4" w:rsidRPr="00C3339A" w:rsidDel="00B155C8" w:rsidRDefault="00E20DD4" w:rsidP="00E20DD4">
            <w:pPr>
              <w:spacing w:before="120"/>
              <w:jc w:val="left"/>
              <w:rPr>
                <w:ins w:id="20513" w:author="Author"/>
                <w:del w:id="20514" w:author="Author"/>
                <w:rFonts w:cs="Arial"/>
                <w:sz w:val="20"/>
                <w:szCs w:val="20"/>
                <w:lang w:val="en-IE"/>
              </w:rPr>
            </w:pPr>
            <w:ins w:id="20515" w:author="Author">
              <w:del w:id="20516" w:author="Author">
                <w:r w:rsidRPr="00C3339A" w:rsidDel="00B155C8">
                  <w:rPr>
                    <w:rFonts w:cs="Arial"/>
                    <w:sz w:val="20"/>
                    <w:szCs w:val="20"/>
                    <w:lang w:val="en-IE"/>
                  </w:rPr>
                  <w:delText>Context</w:delText>
                </w:r>
              </w:del>
            </w:ins>
          </w:p>
        </w:tc>
        <w:tc>
          <w:tcPr>
            <w:tcW w:w="3907" w:type="pct"/>
          </w:tcPr>
          <w:p w14:paraId="3736EE11" w14:textId="7379793C"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17" w:author="Author"/>
                <w:del w:id="20518" w:author="Author"/>
                <w:sz w:val="20"/>
                <w:lang w:val="en-IE"/>
              </w:rPr>
            </w:pPr>
            <w:ins w:id="20519" w:author="Author">
              <w:del w:id="20520" w:author="Author">
                <w:r w:rsidDel="00B155C8">
                  <w:rPr>
                    <w:sz w:val="20"/>
                    <w:lang w:val="en-IE"/>
                  </w:rPr>
                  <w:delText>Installation step</w:delText>
                </w:r>
              </w:del>
            </w:ins>
          </w:p>
        </w:tc>
      </w:tr>
      <w:tr w:rsidR="00E20DD4" w:rsidRPr="00C3339A" w:rsidDel="00B155C8" w14:paraId="238F796E" w14:textId="400B4655" w:rsidTr="00546EDD">
        <w:trPr>
          <w:ins w:id="20521" w:author="Author"/>
          <w:del w:id="20522" w:author="Author"/>
        </w:trPr>
        <w:tc>
          <w:tcPr>
            <w:cnfStyle w:val="001000000000" w:firstRow="0" w:lastRow="0" w:firstColumn="1" w:lastColumn="0" w:oddVBand="0" w:evenVBand="0" w:oddHBand="0" w:evenHBand="0" w:firstRowFirstColumn="0" w:firstRowLastColumn="0" w:lastRowFirstColumn="0" w:lastRowLastColumn="0"/>
            <w:tcW w:w="1093" w:type="pct"/>
          </w:tcPr>
          <w:p w14:paraId="2F2DDED4" w14:textId="00AAA91A" w:rsidR="00E20DD4" w:rsidRPr="00C3339A" w:rsidDel="00B155C8" w:rsidRDefault="00E20DD4" w:rsidP="00E20DD4">
            <w:pPr>
              <w:spacing w:before="120"/>
              <w:jc w:val="left"/>
              <w:rPr>
                <w:ins w:id="20523" w:author="Author"/>
                <w:del w:id="20524" w:author="Author"/>
                <w:rFonts w:cs="Arial"/>
                <w:sz w:val="20"/>
                <w:szCs w:val="20"/>
                <w:lang w:val="en-IE"/>
              </w:rPr>
            </w:pPr>
            <w:ins w:id="20525" w:author="Author">
              <w:del w:id="20526" w:author="Author">
                <w:r w:rsidRPr="00C3339A" w:rsidDel="00B155C8">
                  <w:rPr>
                    <w:rFonts w:cs="Arial"/>
                    <w:sz w:val="20"/>
                    <w:szCs w:val="20"/>
                    <w:lang w:val="en-IE"/>
                  </w:rPr>
                  <w:delText>Json Path</w:delText>
                </w:r>
              </w:del>
            </w:ins>
          </w:p>
        </w:tc>
        <w:tc>
          <w:tcPr>
            <w:tcW w:w="3907" w:type="pct"/>
          </w:tcPr>
          <w:p w14:paraId="0DCA4396" w14:textId="56957DE3"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27" w:author="Author"/>
                <w:del w:id="20528" w:author="Author"/>
                <w:sz w:val="20"/>
                <w:lang w:val="en-IE"/>
              </w:rPr>
            </w:pPr>
            <w:ins w:id="20529" w:author="Author">
              <w:del w:id="20530"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WARN_FEASIBILITY_NOT_READY</w:delText>
                </w:r>
              </w:del>
            </w:ins>
          </w:p>
        </w:tc>
      </w:tr>
      <w:tr w:rsidR="00E20DD4" w:rsidRPr="00C3339A" w:rsidDel="00B155C8" w14:paraId="645C5537" w14:textId="07FCDA70" w:rsidTr="00546EDD">
        <w:trPr>
          <w:ins w:id="20531" w:author="Author"/>
          <w:del w:id="2053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23243AE" w14:textId="11F2BE8A" w:rsidR="00E20DD4" w:rsidRPr="00C3339A" w:rsidDel="00B155C8" w:rsidRDefault="00E20DD4" w:rsidP="00E20DD4">
            <w:pPr>
              <w:spacing w:before="120"/>
              <w:jc w:val="left"/>
              <w:rPr>
                <w:ins w:id="20533" w:author="Author"/>
                <w:del w:id="20534" w:author="Author"/>
                <w:rFonts w:cs="Arial"/>
                <w:sz w:val="20"/>
                <w:szCs w:val="20"/>
                <w:lang w:val="en-IE"/>
              </w:rPr>
            </w:pPr>
            <w:ins w:id="20535" w:author="Author">
              <w:del w:id="2053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D5B586E" w14:textId="7DCEF794"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37" w:author="Author"/>
                <w:del w:id="20538" w:author="Author"/>
                <w:sz w:val="20"/>
                <w:lang w:val="en-IE"/>
              </w:rPr>
            </w:pPr>
            <w:ins w:id="20539" w:author="Author">
              <w:del w:id="20540" w:author="Author">
                <w:r w:rsidDel="00B155C8">
                  <w:rPr>
                    <w:sz w:val="20"/>
                    <w:lang w:val="en-IE"/>
                  </w:rPr>
                  <w:delText>Feasibility is not yet ready. Please inform the customer that he will be later contacted to schedule the technician visit if necessary.</w:delText>
                </w:r>
              </w:del>
            </w:ins>
          </w:p>
        </w:tc>
      </w:tr>
      <w:tr w:rsidR="00E20DD4" w:rsidRPr="00C3339A" w:rsidDel="00B155C8" w14:paraId="0B18F624" w14:textId="774AC5FC" w:rsidTr="00546EDD">
        <w:trPr>
          <w:ins w:id="20541" w:author="Author"/>
          <w:del w:id="2054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7C9C076" w14:textId="6B1530AC" w:rsidR="00E20DD4" w:rsidRPr="00C3339A" w:rsidDel="00B155C8" w:rsidRDefault="00E20DD4" w:rsidP="00E20DD4">
            <w:pPr>
              <w:spacing w:before="120"/>
              <w:jc w:val="left"/>
              <w:rPr>
                <w:ins w:id="20543" w:author="Author"/>
                <w:del w:id="20544" w:author="Author"/>
                <w:rFonts w:cs="Arial"/>
                <w:sz w:val="20"/>
                <w:szCs w:val="20"/>
                <w:lang w:val="en-IE"/>
              </w:rPr>
            </w:pPr>
            <w:ins w:id="20545" w:author="Author">
              <w:del w:id="20546" w:author="Author">
                <w:r w:rsidRPr="00C3339A" w:rsidDel="00B155C8">
                  <w:rPr>
                    <w:rFonts w:cs="Arial"/>
                    <w:sz w:val="20"/>
                    <w:szCs w:val="20"/>
                    <w:lang w:val="en-IE"/>
                  </w:rPr>
                  <w:delText>Message #</w:delText>
                </w:r>
              </w:del>
            </w:ins>
          </w:p>
        </w:tc>
        <w:tc>
          <w:tcPr>
            <w:tcW w:w="3907" w:type="pct"/>
            <w:tcBorders>
              <w:top w:val="single" w:sz="12" w:space="0" w:color="C00000"/>
            </w:tcBorders>
          </w:tcPr>
          <w:p w14:paraId="21E93813" w14:textId="3FF363DC" w:rsidR="00E20DD4" w:rsidRPr="00EF5AB3"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47" w:author="Author"/>
                <w:del w:id="20548" w:author="Author"/>
                <w:i/>
                <w:sz w:val="20"/>
                <w:lang w:val="en-IE"/>
              </w:rPr>
            </w:pPr>
            <w:ins w:id="20549" w:author="Author">
              <w:del w:id="20550" w:author="Author">
                <w:r w:rsidRPr="00EF5AB3" w:rsidDel="00B155C8">
                  <w:rPr>
                    <w:i/>
                    <w:sz w:val="20"/>
                    <w:lang w:val="en-IE"/>
                  </w:rPr>
                  <w:delText>WM_SAL_21</w:delText>
                </w:r>
              </w:del>
            </w:ins>
          </w:p>
        </w:tc>
      </w:tr>
      <w:tr w:rsidR="00E20DD4" w:rsidRPr="00C3339A" w:rsidDel="00B155C8" w14:paraId="55AEB98D" w14:textId="5D83C893" w:rsidTr="00546EDD">
        <w:trPr>
          <w:ins w:id="20551" w:author="Author"/>
          <w:del w:id="20552" w:author="Author"/>
        </w:trPr>
        <w:tc>
          <w:tcPr>
            <w:cnfStyle w:val="001000000000" w:firstRow="0" w:lastRow="0" w:firstColumn="1" w:lastColumn="0" w:oddVBand="0" w:evenVBand="0" w:oddHBand="0" w:evenHBand="0" w:firstRowFirstColumn="0" w:firstRowLastColumn="0" w:lastRowFirstColumn="0" w:lastRowLastColumn="0"/>
            <w:tcW w:w="1093" w:type="pct"/>
          </w:tcPr>
          <w:p w14:paraId="57A77042" w14:textId="5E13D719" w:rsidR="00E20DD4" w:rsidRPr="00C3339A" w:rsidDel="00B155C8" w:rsidRDefault="00E20DD4" w:rsidP="00E20DD4">
            <w:pPr>
              <w:spacing w:before="120"/>
              <w:jc w:val="left"/>
              <w:rPr>
                <w:ins w:id="20553" w:author="Author"/>
                <w:del w:id="20554" w:author="Author"/>
                <w:rFonts w:cs="Arial"/>
                <w:sz w:val="20"/>
                <w:szCs w:val="20"/>
                <w:lang w:val="en-IE"/>
              </w:rPr>
            </w:pPr>
            <w:ins w:id="20555" w:author="Author">
              <w:del w:id="20556" w:author="Author">
                <w:r w:rsidRPr="00C3339A" w:rsidDel="00B155C8">
                  <w:rPr>
                    <w:rFonts w:cs="Arial"/>
                    <w:sz w:val="20"/>
                    <w:szCs w:val="20"/>
                    <w:lang w:val="en-IE"/>
                  </w:rPr>
                  <w:delText>Description</w:delText>
                </w:r>
              </w:del>
            </w:ins>
          </w:p>
        </w:tc>
        <w:tc>
          <w:tcPr>
            <w:tcW w:w="3907" w:type="pct"/>
          </w:tcPr>
          <w:p w14:paraId="4D8A821F" w14:textId="510C3CC2" w:rsidR="00E20DD4" w:rsidDel="00B155C8" w:rsidRDefault="00B40FC3"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57" w:author="Author"/>
                <w:del w:id="20558" w:author="Author"/>
                <w:sz w:val="20"/>
                <w:lang w:val="en-IE"/>
              </w:rPr>
            </w:pPr>
            <w:ins w:id="20559" w:author="Author">
              <w:del w:id="20560" w:author="Author">
                <w:r w:rsidDel="00B155C8">
                  <w:rPr>
                    <w:rFonts w:cs="Arial"/>
                    <w:sz w:val="20"/>
                    <w:szCs w:val="20"/>
                  </w:rPr>
                  <w:delText xml:space="preserve">Message displayed if an </w:delText>
                </w:r>
                <w:r w:rsidDel="00B155C8">
                  <w:rPr>
                    <w:sz w:val="20"/>
                    <w:lang w:val="en-IE"/>
                  </w:rPr>
                  <w:delText>add-on</w:delText>
                </w:r>
                <w:r w:rsidDel="00B155C8">
                  <w:rPr>
                    <w:rFonts w:cs="Arial"/>
                    <w:sz w:val="20"/>
                    <w:szCs w:val="20"/>
                  </w:rPr>
                  <w:delText xml:space="preserve"> change is not possible.</w:delText>
                </w:r>
                <w:r w:rsidR="002D24DE" w:rsidDel="00B155C8">
                  <w:rPr>
                    <w:rFonts w:cs="Arial"/>
                    <w:sz w:val="20"/>
                    <w:szCs w:val="20"/>
                  </w:rPr>
                  <w:delText>the basket is empty.</w:delText>
                </w:r>
                <w:r w:rsidR="00E20DD4" w:rsidRPr="00C3339A" w:rsidDel="00B155C8">
                  <w:rPr>
                    <w:rFonts w:cs="Arial"/>
                    <w:color w:val="000000"/>
                    <w:sz w:val="20"/>
                    <w:szCs w:val="20"/>
                    <w:lang w:val="en-IE"/>
                  </w:rPr>
                  <w:delText>Message displayed when</w:delText>
                </w:r>
                <w:r w:rsidR="00E20DD4" w:rsidDel="00B155C8">
                  <w:rPr>
                    <w:rFonts w:cs="Arial"/>
                    <w:color w:val="000000"/>
                    <w:sz w:val="20"/>
                    <w:szCs w:val="20"/>
                    <w:lang w:val="en-IE"/>
                  </w:rPr>
                  <w:delText xml:space="preserve"> a change is not possible.</w:delText>
                </w:r>
              </w:del>
            </w:ins>
          </w:p>
        </w:tc>
      </w:tr>
      <w:tr w:rsidR="00E20DD4" w:rsidRPr="00C3339A" w:rsidDel="00B155C8" w14:paraId="5F6B0A53" w14:textId="761DB9AC" w:rsidTr="00546EDD">
        <w:trPr>
          <w:ins w:id="20561" w:author="Author"/>
          <w:del w:id="20562" w:author="Author"/>
        </w:trPr>
        <w:tc>
          <w:tcPr>
            <w:cnfStyle w:val="001000000000" w:firstRow="0" w:lastRow="0" w:firstColumn="1" w:lastColumn="0" w:oddVBand="0" w:evenVBand="0" w:oddHBand="0" w:evenHBand="0" w:firstRowFirstColumn="0" w:firstRowLastColumn="0" w:lastRowFirstColumn="0" w:lastRowLastColumn="0"/>
            <w:tcW w:w="1093" w:type="pct"/>
          </w:tcPr>
          <w:p w14:paraId="2B112B58" w14:textId="1472D3C0" w:rsidR="00E20DD4" w:rsidRPr="00C3339A" w:rsidDel="00B155C8" w:rsidRDefault="00E20DD4" w:rsidP="00E20DD4">
            <w:pPr>
              <w:spacing w:before="120"/>
              <w:jc w:val="left"/>
              <w:rPr>
                <w:ins w:id="20563" w:author="Author"/>
                <w:del w:id="20564" w:author="Author"/>
                <w:rFonts w:cs="Arial"/>
                <w:sz w:val="20"/>
                <w:szCs w:val="20"/>
                <w:lang w:val="en-IE"/>
              </w:rPr>
            </w:pPr>
            <w:ins w:id="20565" w:author="Author">
              <w:del w:id="20566" w:author="Author">
                <w:r w:rsidRPr="00C3339A" w:rsidDel="00B155C8">
                  <w:rPr>
                    <w:rFonts w:cs="Arial"/>
                    <w:sz w:val="20"/>
                    <w:szCs w:val="20"/>
                    <w:lang w:val="en-IE"/>
                  </w:rPr>
                  <w:delText>Context</w:delText>
                </w:r>
              </w:del>
            </w:ins>
          </w:p>
        </w:tc>
        <w:tc>
          <w:tcPr>
            <w:tcW w:w="3907" w:type="pct"/>
          </w:tcPr>
          <w:p w14:paraId="4CB88FA2" w14:textId="6265CAB0"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67" w:author="Author"/>
                <w:del w:id="20568" w:author="Author"/>
                <w:sz w:val="20"/>
                <w:lang w:val="en-IE"/>
              </w:rPr>
            </w:pPr>
            <w:ins w:id="20569" w:author="Author">
              <w:del w:id="20570" w:author="Author">
                <w:r w:rsidRPr="00E20DD4" w:rsidDel="00B155C8">
                  <w:rPr>
                    <w:sz w:val="20"/>
                    <w:lang w:val="en-IE"/>
                  </w:rPr>
                  <w:delText>Validate offer add-on management</w:delText>
                </w:r>
                <w:r w:rsidR="002D24DE" w:rsidDel="00B155C8">
                  <w:rPr>
                    <w:sz w:val="20"/>
                    <w:lang w:val="en-IE"/>
                  </w:rPr>
                  <w:delText>Attempting to proceed with actions using basket items.</w:delText>
                </w:r>
              </w:del>
            </w:ins>
          </w:p>
        </w:tc>
      </w:tr>
      <w:tr w:rsidR="00E20DD4" w:rsidRPr="00C3339A" w:rsidDel="00B155C8" w14:paraId="4546BCB6" w14:textId="205720C9" w:rsidTr="00546EDD">
        <w:trPr>
          <w:ins w:id="20571" w:author="Author"/>
          <w:del w:id="2057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2877EF24" w14:textId="6B4DD191" w:rsidR="00E20DD4" w:rsidRPr="00C3339A" w:rsidDel="00B155C8" w:rsidRDefault="00E20DD4" w:rsidP="00E20DD4">
            <w:pPr>
              <w:spacing w:before="120"/>
              <w:jc w:val="left"/>
              <w:rPr>
                <w:ins w:id="20573" w:author="Author"/>
                <w:del w:id="20574" w:author="Author"/>
                <w:rFonts w:cs="Arial"/>
                <w:sz w:val="20"/>
                <w:szCs w:val="20"/>
                <w:lang w:val="en-IE"/>
              </w:rPr>
            </w:pPr>
            <w:ins w:id="20575" w:author="Author">
              <w:del w:id="20576"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1C1DFB84" w14:textId="36FCEE84" w:rsidR="00E20DD4" w:rsidDel="00B155C8" w:rsidRDefault="00E20DD4"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77" w:author="Author"/>
                <w:del w:id="20578" w:author="Author"/>
                <w:sz w:val="20"/>
                <w:lang w:val="en-IE"/>
              </w:rPr>
            </w:pPr>
            <w:ins w:id="20579" w:author="Author">
              <w:del w:id="20580"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WARN_ACTION_NOT_POSSIBLE</w:delText>
                </w:r>
                <w:r w:rsidR="002D24DE" w:rsidDel="00B155C8">
                  <w:rPr>
                    <w:rFonts w:cs="Arial"/>
                    <w:sz w:val="20"/>
                    <w:szCs w:val="22"/>
                    <w:lang w:val="en-IE" w:eastAsia="pt-PT"/>
                  </w:rPr>
                  <w:delText>EMPTY_BASKET</w:delText>
                </w:r>
              </w:del>
            </w:ins>
          </w:p>
        </w:tc>
      </w:tr>
      <w:tr w:rsidR="00E20DD4" w:rsidRPr="00C3339A" w:rsidDel="00B155C8" w14:paraId="2B1AF13A" w14:textId="69DA5D9A" w:rsidTr="00546EDD">
        <w:trPr>
          <w:ins w:id="20581" w:author="Author"/>
          <w:del w:id="2058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5C27014" w14:textId="6F3DBD23" w:rsidR="00E20DD4" w:rsidRPr="00C3339A" w:rsidDel="00B155C8" w:rsidRDefault="00E20DD4" w:rsidP="00E20DD4">
            <w:pPr>
              <w:spacing w:before="120"/>
              <w:jc w:val="left"/>
              <w:rPr>
                <w:ins w:id="20583" w:author="Author"/>
                <w:del w:id="20584" w:author="Author"/>
                <w:rFonts w:cs="Arial"/>
                <w:sz w:val="20"/>
                <w:szCs w:val="20"/>
                <w:lang w:val="en-IE"/>
              </w:rPr>
            </w:pPr>
            <w:ins w:id="20585" w:author="Author">
              <w:del w:id="2058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F528090" w14:textId="6A5F6CB5" w:rsidR="00E20DD4" w:rsidDel="00B155C8" w:rsidRDefault="002D24DE"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87" w:author="Author"/>
                <w:del w:id="20588" w:author="Author"/>
                <w:sz w:val="20"/>
                <w:lang w:val="en-IE"/>
              </w:rPr>
            </w:pPr>
            <w:ins w:id="20589" w:author="Author">
              <w:del w:id="20590" w:author="Author">
                <w:r w:rsidRPr="002D24DE" w:rsidDel="00B155C8">
                  <w:rPr>
                    <w:sz w:val="20"/>
                    <w:lang w:val="en-IE"/>
                  </w:rPr>
                  <w:delText>There are no other items in the basket.</w:delText>
                </w:r>
                <w:r w:rsidR="00E20DD4" w:rsidDel="00B155C8">
                  <w:rPr>
                    <w:sz w:val="20"/>
                    <w:lang w:val="en-IE"/>
                  </w:rPr>
                  <w:delText>The performed action is not possible.</w:delText>
                </w:r>
              </w:del>
            </w:ins>
          </w:p>
        </w:tc>
      </w:tr>
      <w:tr w:rsidR="00A300E0" w:rsidRPr="00C3339A" w:rsidDel="00B155C8" w14:paraId="054D5245" w14:textId="14A12CA8" w:rsidTr="00546EDD">
        <w:trPr>
          <w:ins w:id="20591" w:author="Author"/>
          <w:del w:id="2059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29C28503" w14:textId="0702BAD6" w:rsidR="00A300E0" w:rsidRPr="00C3339A" w:rsidDel="00B155C8" w:rsidRDefault="00A300E0" w:rsidP="00A300E0">
            <w:pPr>
              <w:spacing w:before="120"/>
              <w:jc w:val="left"/>
              <w:rPr>
                <w:ins w:id="20593" w:author="Author"/>
                <w:del w:id="20594" w:author="Author"/>
                <w:rFonts w:cs="Arial"/>
                <w:sz w:val="20"/>
                <w:szCs w:val="20"/>
                <w:lang w:val="en-IE"/>
              </w:rPr>
            </w:pPr>
            <w:ins w:id="20595" w:author="Author">
              <w:del w:id="20596"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267583C8" w14:textId="698E56B4" w:rsidR="00A300E0"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97" w:author="Author"/>
                <w:del w:id="20598" w:author="Author"/>
                <w:i/>
                <w:sz w:val="20"/>
                <w:lang w:val="en-IE"/>
              </w:rPr>
            </w:pPr>
            <w:ins w:id="20599" w:author="Author">
              <w:del w:id="20600" w:author="Author">
                <w:r w:rsidRPr="0042356E" w:rsidDel="00B155C8">
                  <w:rPr>
                    <w:i/>
                    <w:sz w:val="20"/>
                    <w:lang w:val="en-IE"/>
                  </w:rPr>
                  <w:delText>WM_SAL_22</w:delText>
                </w:r>
              </w:del>
            </w:ins>
          </w:p>
        </w:tc>
      </w:tr>
      <w:tr w:rsidR="0042356E" w:rsidRPr="00C3339A" w:rsidDel="00B155C8" w14:paraId="545F6439" w14:textId="2061062E" w:rsidTr="00546EDD">
        <w:trPr>
          <w:ins w:id="20601" w:author="Author"/>
          <w:del w:id="2060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259E6E7" w14:textId="1CB4072F" w:rsidR="0042356E" w:rsidRPr="00C3339A" w:rsidDel="00B155C8" w:rsidRDefault="0042356E" w:rsidP="0042356E">
            <w:pPr>
              <w:spacing w:before="120"/>
              <w:jc w:val="left"/>
              <w:rPr>
                <w:ins w:id="20603" w:author="Author"/>
                <w:del w:id="20604" w:author="Author"/>
                <w:rFonts w:cs="Arial"/>
                <w:sz w:val="20"/>
                <w:szCs w:val="20"/>
                <w:lang w:val="en-IE"/>
              </w:rPr>
            </w:pPr>
            <w:ins w:id="20605" w:author="Author">
              <w:del w:id="20606" w:author="Author">
                <w:r w:rsidRPr="00C3339A" w:rsidDel="00B155C8">
                  <w:rPr>
                    <w:rFonts w:cs="Arial"/>
                    <w:sz w:val="20"/>
                    <w:szCs w:val="20"/>
                    <w:lang w:val="en-IE"/>
                  </w:rPr>
                  <w:delText>Description</w:delText>
                </w:r>
              </w:del>
            </w:ins>
          </w:p>
        </w:tc>
        <w:tc>
          <w:tcPr>
            <w:tcW w:w="3907" w:type="pct"/>
            <w:tcBorders>
              <w:bottom w:val="nil"/>
            </w:tcBorders>
          </w:tcPr>
          <w:p w14:paraId="4DFBEA7C" w14:textId="7CDF5F89"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07" w:author="Author"/>
                <w:del w:id="20608" w:author="Author"/>
                <w:sz w:val="20"/>
                <w:lang w:val="en-IE"/>
              </w:rPr>
            </w:pPr>
            <w:ins w:id="20609" w:author="Author">
              <w:del w:id="20610" w:author="Author">
                <w:r w:rsidDel="00B155C8">
                  <w:rPr>
                    <w:sz w:val="20"/>
                    <w:lang w:val="en-IE"/>
                  </w:rPr>
                  <w:delText>Message displayed if m</w:delText>
                </w:r>
                <w:r w:rsidRPr="0042356E" w:rsidDel="00B155C8">
                  <w:rPr>
                    <w:sz w:val="20"/>
                    <w:lang w:val="en-IE"/>
                  </w:rPr>
                  <w:delText>ultiple add-ons management</w:delText>
                </w:r>
                <w:r w:rsidDel="00B155C8">
                  <w:rPr>
                    <w:sz w:val="20"/>
                    <w:lang w:val="en-IE"/>
                  </w:rPr>
                  <w:delText xml:space="preserve"> is required</w:delText>
                </w:r>
              </w:del>
            </w:ins>
          </w:p>
        </w:tc>
      </w:tr>
      <w:tr w:rsidR="0042356E" w:rsidRPr="00C3339A" w:rsidDel="00B155C8" w14:paraId="4C64D233" w14:textId="369016E2" w:rsidTr="00546EDD">
        <w:trPr>
          <w:ins w:id="20611" w:author="Author"/>
          <w:del w:id="2061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A94D2FE" w14:textId="624F663F" w:rsidR="0042356E" w:rsidRPr="00C3339A" w:rsidDel="00B155C8" w:rsidRDefault="0042356E" w:rsidP="0042356E">
            <w:pPr>
              <w:spacing w:before="120"/>
              <w:jc w:val="left"/>
              <w:rPr>
                <w:ins w:id="20613" w:author="Author"/>
                <w:del w:id="20614" w:author="Author"/>
                <w:rFonts w:cs="Arial"/>
                <w:sz w:val="20"/>
                <w:szCs w:val="20"/>
                <w:lang w:val="en-IE"/>
              </w:rPr>
            </w:pPr>
            <w:ins w:id="20615" w:author="Author">
              <w:del w:id="20616" w:author="Author">
                <w:r w:rsidRPr="00C3339A" w:rsidDel="00B155C8">
                  <w:rPr>
                    <w:rFonts w:cs="Arial"/>
                    <w:sz w:val="20"/>
                    <w:szCs w:val="20"/>
                    <w:lang w:val="en-IE"/>
                  </w:rPr>
                  <w:delText>Context</w:delText>
                </w:r>
              </w:del>
            </w:ins>
          </w:p>
        </w:tc>
        <w:tc>
          <w:tcPr>
            <w:tcW w:w="3907" w:type="pct"/>
            <w:tcBorders>
              <w:bottom w:val="nil"/>
            </w:tcBorders>
          </w:tcPr>
          <w:p w14:paraId="6A6F56E0" w14:textId="29AEEB92"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17" w:author="Author"/>
                <w:del w:id="20618" w:author="Author"/>
                <w:sz w:val="20"/>
                <w:lang w:val="en-IE"/>
              </w:rPr>
            </w:pPr>
            <w:ins w:id="20619" w:author="Author">
              <w:del w:id="20620" w:author="Author">
                <w:r w:rsidRPr="0042356E" w:rsidDel="00B155C8">
                  <w:rPr>
                    <w:sz w:val="20"/>
                    <w:lang w:val="en-IE"/>
                  </w:rPr>
                  <w:delText>Multiple add-ons management</w:delText>
                </w:r>
              </w:del>
            </w:ins>
          </w:p>
        </w:tc>
      </w:tr>
      <w:tr w:rsidR="0042356E" w:rsidRPr="00C3339A" w:rsidDel="00B155C8" w14:paraId="10BBE097" w14:textId="4435FB04" w:rsidTr="00546EDD">
        <w:trPr>
          <w:ins w:id="20621" w:author="Author"/>
          <w:del w:id="2062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2E0CDE9" w14:textId="08F26FE9" w:rsidR="0042356E" w:rsidRPr="00C3339A" w:rsidDel="00B155C8" w:rsidRDefault="0042356E" w:rsidP="0042356E">
            <w:pPr>
              <w:spacing w:before="120"/>
              <w:jc w:val="left"/>
              <w:rPr>
                <w:ins w:id="20623" w:author="Author"/>
                <w:del w:id="20624" w:author="Author"/>
                <w:rFonts w:cs="Arial"/>
                <w:sz w:val="20"/>
                <w:szCs w:val="20"/>
                <w:lang w:val="en-IE"/>
              </w:rPr>
            </w:pPr>
            <w:ins w:id="20625" w:author="Author">
              <w:del w:id="20626" w:author="Author">
                <w:r w:rsidRPr="00C3339A" w:rsidDel="00B155C8">
                  <w:rPr>
                    <w:rFonts w:cs="Arial"/>
                    <w:sz w:val="20"/>
                    <w:szCs w:val="20"/>
                    <w:lang w:val="en-IE"/>
                  </w:rPr>
                  <w:delText>Json Path</w:delText>
                </w:r>
              </w:del>
            </w:ins>
          </w:p>
        </w:tc>
        <w:tc>
          <w:tcPr>
            <w:tcW w:w="3907" w:type="pct"/>
            <w:tcBorders>
              <w:bottom w:val="nil"/>
            </w:tcBorders>
          </w:tcPr>
          <w:p w14:paraId="15484641" w14:textId="0ACBB6F1"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27" w:author="Author"/>
                <w:del w:id="20628" w:author="Author"/>
                <w:sz w:val="20"/>
                <w:lang w:val="en-IE"/>
              </w:rPr>
            </w:pPr>
            <w:ins w:id="20629" w:author="Author">
              <w:del w:id="20630"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WARN_CHOOSE_ADD</w:delText>
                </w:r>
              </w:del>
            </w:ins>
          </w:p>
        </w:tc>
      </w:tr>
      <w:tr w:rsidR="0042356E" w:rsidRPr="00C3339A" w:rsidDel="00B155C8" w14:paraId="260DD31B" w14:textId="1C7F3385" w:rsidTr="00546EDD">
        <w:trPr>
          <w:ins w:id="20631" w:author="Author"/>
          <w:del w:id="2063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2A3C472" w14:textId="1AE092E1" w:rsidR="0042356E" w:rsidRPr="00C3339A" w:rsidDel="00B155C8" w:rsidRDefault="0042356E" w:rsidP="0042356E">
            <w:pPr>
              <w:spacing w:before="120"/>
              <w:jc w:val="left"/>
              <w:rPr>
                <w:ins w:id="20633" w:author="Author"/>
                <w:del w:id="20634" w:author="Author"/>
                <w:rFonts w:cs="Arial"/>
                <w:sz w:val="20"/>
                <w:szCs w:val="20"/>
                <w:lang w:val="en-IE"/>
              </w:rPr>
            </w:pPr>
            <w:ins w:id="20635" w:author="Author">
              <w:del w:id="2063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FB3F6BF" w14:textId="346EDF74"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37" w:author="Author"/>
                <w:del w:id="20638" w:author="Author"/>
                <w:sz w:val="20"/>
                <w:lang w:val="en-IE"/>
              </w:rPr>
            </w:pPr>
            <w:ins w:id="20639" w:author="Author">
              <w:del w:id="20640" w:author="Author">
                <w:r w:rsidDel="00B155C8">
                  <w:rPr>
                    <w:sz w:val="20"/>
                    <w:lang w:val="en-IE"/>
                  </w:rPr>
                  <w:delText>Please choose one of the following products to be added: {productName}</w:delText>
                </w:r>
              </w:del>
            </w:ins>
          </w:p>
        </w:tc>
      </w:tr>
      <w:tr w:rsidR="0042356E" w:rsidRPr="00C3339A" w:rsidDel="00B155C8" w14:paraId="143E2180" w14:textId="75E59AB1" w:rsidTr="00546EDD">
        <w:trPr>
          <w:ins w:id="20641" w:author="Author"/>
          <w:del w:id="2064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4C0084BB" w14:textId="236C05AE" w:rsidR="0042356E" w:rsidRPr="00C3339A" w:rsidDel="00B155C8" w:rsidRDefault="0042356E" w:rsidP="0042356E">
            <w:pPr>
              <w:spacing w:before="120"/>
              <w:jc w:val="left"/>
              <w:rPr>
                <w:ins w:id="20643" w:author="Author"/>
                <w:del w:id="20644" w:author="Author"/>
                <w:rFonts w:cs="Arial"/>
                <w:sz w:val="20"/>
                <w:szCs w:val="20"/>
                <w:lang w:val="en-IE"/>
              </w:rPr>
            </w:pPr>
            <w:ins w:id="20645" w:author="Author">
              <w:del w:id="20646"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4AF0D592" w14:textId="054CFF2A" w:rsidR="0042356E"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47" w:author="Author"/>
                <w:del w:id="20648" w:author="Author"/>
                <w:i/>
                <w:sz w:val="20"/>
                <w:lang w:val="en-IE"/>
              </w:rPr>
            </w:pPr>
            <w:ins w:id="20649" w:author="Author">
              <w:del w:id="20650" w:author="Author">
                <w:r w:rsidRPr="0042356E" w:rsidDel="00B155C8">
                  <w:rPr>
                    <w:i/>
                    <w:sz w:val="20"/>
                    <w:lang w:val="en-IE"/>
                  </w:rPr>
                  <w:delText>WM_SAL_23</w:delText>
                </w:r>
              </w:del>
            </w:ins>
          </w:p>
        </w:tc>
      </w:tr>
      <w:tr w:rsidR="0042356E" w:rsidRPr="00C3339A" w:rsidDel="00B155C8" w14:paraId="3EFA0E34" w14:textId="77831CAF" w:rsidTr="00546EDD">
        <w:trPr>
          <w:ins w:id="20651" w:author="Author"/>
          <w:del w:id="2065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E97EEB6" w14:textId="4C63901F" w:rsidR="0042356E" w:rsidRPr="00C3339A" w:rsidDel="00B155C8" w:rsidRDefault="0042356E" w:rsidP="0042356E">
            <w:pPr>
              <w:spacing w:before="120"/>
              <w:jc w:val="left"/>
              <w:rPr>
                <w:ins w:id="20653" w:author="Author"/>
                <w:del w:id="20654" w:author="Author"/>
                <w:rFonts w:cs="Arial"/>
                <w:sz w:val="20"/>
                <w:szCs w:val="20"/>
                <w:lang w:val="en-IE"/>
              </w:rPr>
            </w:pPr>
            <w:ins w:id="20655" w:author="Author">
              <w:del w:id="20656" w:author="Author">
                <w:r w:rsidRPr="00C3339A" w:rsidDel="00B155C8">
                  <w:rPr>
                    <w:rFonts w:cs="Arial"/>
                    <w:sz w:val="20"/>
                    <w:szCs w:val="20"/>
                    <w:lang w:val="en-IE"/>
                  </w:rPr>
                  <w:delText>Description</w:delText>
                </w:r>
              </w:del>
            </w:ins>
          </w:p>
        </w:tc>
        <w:tc>
          <w:tcPr>
            <w:tcW w:w="3907" w:type="pct"/>
            <w:tcBorders>
              <w:bottom w:val="nil"/>
            </w:tcBorders>
          </w:tcPr>
          <w:p w14:paraId="15AD9356" w14:textId="64ADB845"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57" w:author="Author"/>
                <w:del w:id="20658" w:author="Author"/>
                <w:sz w:val="20"/>
                <w:lang w:val="en-IE"/>
              </w:rPr>
            </w:pPr>
            <w:ins w:id="20659" w:author="Author">
              <w:del w:id="20660" w:author="Author">
                <w:r w:rsidDel="00B155C8">
                  <w:rPr>
                    <w:sz w:val="20"/>
                    <w:lang w:val="en-IE"/>
                  </w:rPr>
                  <w:delText>Message displayed if m</w:delText>
                </w:r>
                <w:r w:rsidRPr="0042356E" w:rsidDel="00B155C8">
                  <w:rPr>
                    <w:sz w:val="20"/>
                    <w:lang w:val="en-IE"/>
                  </w:rPr>
                  <w:delText>ultiple add-ons management</w:delText>
                </w:r>
                <w:r w:rsidDel="00B155C8">
                  <w:rPr>
                    <w:sz w:val="20"/>
                    <w:lang w:val="en-IE"/>
                  </w:rPr>
                  <w:delText xml:space="preserve"> is required</w:delText>
                </w:r>
              </w:del>
            </w:ins>
          </w:p>
        </w:tc>
      </w:tr>
      <w:tr w:rsidR="0042356E" w:rsidRPr="00C3339A" w:rsidDel="00B155C8" w14:paraId="7383DCCD" w14:textId="50399D62" w:rsidTr="00546EDD">
        <w:trPr>
          <w:ins w:id="20661" w:author="Author"/>
          <w:del w:id="2066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19FFB111" w14:textId="4EFF0650" w:rsidR="0042356E" w:rsidRPr="00C3339A" w:rsidDel="00B155C8" w:rsidRDefault="0042356E" w:rsidP="0042356E">
            <w:pPr>
              <w:spacing w:before="120"/>
              <w:jc w:val="left"/>
              <w:rPr>
                <w:ins w:id="20663" w:author="Author"/>
                <w:del w:id="20664" w:author="Author"/>
                <w:rFonts w:cs="Arial"/>
                <w:sz w:val="20"/>
                <w:szCs w:val="20"/>
                <w:lang w:val="en-IE"/>
              </w:rPr>
            </w:pPr>
            <w:ins w:id="20665" w:author="Author">
              <w:del w:id="20666" w:author="Author">
                <w:r w:rsidRPr="00C3339A" w:rsidDel="00B155C8">
                  <w:rPr>
                    <w:rFonts w:cs="Arial"/>
                    <w:sz w:val="20"/>
                    <w:szCs w:val="20"/>
                    <w:lang w:val="en-IE"/>
                  </w:rPr>
                  <w:delText>Context</w:delText>
                </w:r>
              </w:del>
            </w:ins>
          </w:p>
        </w:tc>
        <w:tc>
          <w:tcPr>
            <w:tcW w:w="3907" w:type="pct"/>
            <w:tcBorders>
              <w:bottom w:val="nil"/>
            </w:tcBorders>
          </w:tcPr>
          <w:p w14:paraId="01389A4B" w14:textId="6E51B92B"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67" w:author="Author"/>
                <w:del w:id="20668" w:author="Author"/>
                <w:sz w:val="20"/>
                <w:lang w:val="en-IE"/>
              </w:rPr>
            </w:pPr>
            <w:ins w:id="20669" w:author="Author">
              <w:del w:id="20670" w:author="Author">
                <w:r w:rsidRPr="0042356E" w:rsidDel="00B155C8">
                  <w:rPr>
                    <w:sz w:val="20"/>
                    <w:lang w:val="en-IE"/>
                  </w:rPr>
                  <w:delText>Multiple add-ons management</w:delText>
                </w:r>
              </w:del>
            </w:ins>
          </w:p>
        </w:tc>
      </w:tr>
      <w:tr w:rsidR="0042356E" w:rsidRPr="00C3339A" w:rsidDel="00B155C8" w14:paraId="288CFD27" w14:textId="60C04985" w:rsidTr="00546EDD">
        <w:trPr>
          <w:ins w:id="20671" w:author="Author"/>
          <w:del w:id="2067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4BA8F19" w14:textId="330A1131" w:rsidR="0042356E" w:rsidRPr="00C3339A" w:rsidDel="00B155C8" w:rsidRDefault="0042356E" w:rsidP="0042356E">
            <w:pPr>
              <w:spacing w:before="120"/>
              <w:jc w:val="left"/>
              <w:rPr>
                <w:ins w:id="20673" w:author="Author"/>
                <w:del w:id="20674" w:author="Author"/>
                <w:rFonts w:cs="Arial"/>
                <w:sz w:val="20"/>
                <w:szCs w:val="20"/>
                <w:lang w:val="en-IE"/>
              </w:rPr>
            </w:pPr>
            <w:ins w:id="20675" w:author="Author">
              <w:del w:id="20676" w:author="Author">
                <w:r w:rsidRPr="00C3339A" w:rsidDel="00B155C8">
                  <w:rPr>
                    <w:rFonts w:cs="Arial"/>
                    <w:sz w:val="20"/>
                    <w:szCs w:val="20"/>
                    <w:lang w:val="en-IE"/>
                  </w:rPr>
                  <w:delText>Json Path</w:delText>
                </w:r>
              </w:del>
            </w:ins>
          </w:p>
        </w:tc>
        <w:tc>
          <w:tcPr>
            <w:tcW w:w="3907" w:type="pct"/>
            <w:tcBorders>
              <w:bottom w:val="nil"/>
            </w:tcBorders>
          </w:tcPr>
          <w:p w14:paraId="24108362" w14:textId="77039D8E"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77" w:author="Author"/>
                <w:del w:id="20678" w:author="Author"/>
                <w:sz w:val="20"/>
                <w:lang w:val="en-IE"/>
              </w:rPr>
            </w:pPr>
            <w:ins w:id="20679" w:author="Author">
              <w:del w:id="20680"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WARN_CHOOSE_REMOVE</w:delText>
                </w:r>
              </w:del>
            </w:ins>
          </w:p>
        </w:tc>
      </w:tr>
      <w:tr w:rsidR="0042356E" w:rsidRPr="00C3339A" w:rsidDel="00B155C8" w14:paraId="5A02964E" w14:textId="7C896CD3" w:rsidTr="00546EDD">
        <w:trPr>
          <w:ins w:id="20681" w:author="Author"/>
          <w:del w:id="2068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3D87DA3" w14:textId="3886BDD3" w:rsidR="0042356E" w:rsidRPr="00C3339A" w:rsidDel="00B155C8" w:rsidRDefault="0042356E" w:rsidP="0042356E">
            <w:pPr>
              <w:spacing w:before="120"/>
              <w:jc w:val="left"/>
              <w:rPr>
                <w:ins w:id="20683" w:author="Author"/>
                <w:del w:id="20684" w:author="Author"/>
                <w:rFonts w:cs="Arial"/>
                <w:sz w:val="20"/>
                <w:szCs w:val="20"/>
                <w:lang w:val="en-IE"/>
              </w:rPr>
            </w:pPr>
            <w:ins w:id="20685" w:author="Author">
              <w:del w:id="2068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358A018" w14:textId="6FBE8F39"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87" w:author="Author"/>
                <w:del w:id="20688" w:author="Author"/>
                <w:sz w:val="20"/>
                <w:lang w:val="en-IE"/>
              </w:rPr>
            </w:pPr>
            <w:ins w:id="20689" w:author="Author">
              <w:del w:id="20690" w:author="Author">
                <w:r w:rsidDel="00B155C8">
                  <w:rPr>
                    <w:sz w:val="20"/>
                    <w:lang w:val="en-IE"/>
                  </w:rPr>
                  <w:delText>Please choose one of the following products to be removed: {productName}</w:delText>
                </w:r>
              </w:del>
            </w:ins>
          </w:p>
        </w:tc>
      </w:tr>
      <w:tr w:rsidR="0042356E" w:rsidRPr="00C3339A" w:rsidDel="00B155C8" w14:paraId="2589B8B7" w14:textId="6D54329D" w:rsidTr="00546EDD">
        <w:trPr>
          <w:ins w:id="20691" w:author="Author"/>
          <w:del w:id="2069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3F7E7A88" w14:textId="66E0FEB0" w:rsidR="0042356E" w:rsidRPr="00C3339A" w:rsidDel="00B155C8" w:rsidRDefault="0042356E" w:rsidP="0042356E">
            <w:pPr>
              <w:spacing w:before="120"/>
              <w:jc w:val="left"/>
              <w:rPr>
                <w:ins w:id="20693" w:author="Author"/>
                <w:del w:id="20694" w:author="Author"/>
                <w:rFonts w:cs="Arial"/>
                <w:sz w:val="20"/>
                <w:szCs w:val="20"/>
                <w:lang w:val="en-IE"/>
              </w:rPr>
            </w:pPr>
            <w:ins w:id="20695" w:author="Author">
              <w:del w:id="20696"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22F8EE4" w14:textId="322FC2E2" w:rsidR="0042356E"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97" w:author="Author"/>
                <w:del w:id="20698" w:author="Author"/>
                <w:i/>
                <w:sz w:val="20"/>
                <w:lang w:val="en-IE"/>
              </w:rPr>
            </w:pPr>
            <w:ins w:id="20699" w:author="Author">
              <w:del w:id="20700" w:author="Author">
                <w:r w:rsidRPr="0042356E" w:rsidDel="00B155C8">
                  <w:rPr>
                    <w:i/>
                    <w:sz w:val="20"/>
                    <w:lang w:val="en-IE"/>
                  </w:rPr>
                  <w:delText>WM_SAL_24</w:delText>
                </w:r>
              </w:del>
            </w:ins>
          </w:p>
        </w:tc>
      </w:tr>
      <w:tr w:rsidR="0042356E" w:rsidRPr="00C3339A" w:rsidDel="00B155C8" w14:paraId="3C2D7A40" w14:textId="06D6908B" w:rsidTr="00546EDD">
        <w:trPr>
          <w:ins w:id="20701" w:author="Author"/>
          <w:del w:id="2070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F800FEF" w14:textId="2E176930" w:rsidR="0042356E" w:rsidRPr="00C3339A" w:rsidDel="00B155C8" w:rsidRDefault="0042356E" w:rsidP="0042356E">
            <w:pPr>
              <w:spacing w:before="120"/>
              <w:jc w:val="left"/>
              <w:rPr>
                <w:ins w:id="20703" w:author="Author"/>
                <w:del w:id="20704" w:author="Author"/>
                <w:rFonts w:cs="Arial"/>
                <w:sz w:val="20"/>
                <w:szCs w:val="20"/>
                <w:lang w:val="en-IE"/>
              </w:rPr>
            </w:pPr>
            <w:ins w:id="20705" w:author="Author">
              <w:del w:id="20706" w:author="Author">
                <w:r w:rsidRPr="00C3339A" w:rsidDel="00B155C8">
                  <w:rPr>
                    <w:rFonts w:cs="Arial"/>
                    <w:sz w:val="20"/>
                    <w:szCs w:val="20"/>
                    <w:lang w:val="en-IE"/>
                  </w:rPr>
                  <w:delText>Description</w:delText>
                </w:r>
              </w:del>
            </w:ins>
          </w:p>
        </w:tc>
        <w:tc>
          <w:tcPr>
            <w:tcW w:w="3907" w:type="pct"/>
            <w:tcBorders>
              <w:bottom w:val="nil"/>
            </w:tcBorders>
          </w:tcPr>
          <w:p w14:paraId="5EF01A4A" w14:textId="5EC6AC8D"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07" w:author="Author"/>
                <w:del w:id="20708" w:author="Author"/>
                <w:sz w:val="20"/>
                <w:lang w:val="en-IE"/>
              </w:rPr>
            </w:pPr>
            <w:ins w:id="20709" w:author="Author">
              <w:del w:id="20710" w:author="Author">
                <w:r w:rsidDel="00B155C8">
                  <w:rPr>
                    <w:sz w:val="20"/>
                    <w:lang w:val="en-IE"/>
                  </w:rPr>
                  <w:delText xml:space="preserve">Message displayed if </w:delText>
                </w:r>
                <w:r w:rsidRPr="0042356E" w:rsidDel="00B155C8">
                  <w:rPr>
                    <w:sz w:val="20"/>
                    <w:lang w:val="en-IE"/>
                  </w:rPr>
                  <w:delText xml:space="preserve">user must collect </w:delText>
                </w:r>
                <w:r w:rsidDel="00B155C8">
                  <w:rPr>
                    <w:sz w:val="20"/>
                    <w:lang w:val="en-IE"/>
                  </w:rPr>
                  <w:delText xml:space="preserve">an </w:delText>
                </w:r>
                <w:r w:rsidRPr="0042356E" w:rsidDel="00B155C8">
                  <w:rPr>
                    <w:sz w:val="20"/>
                    <w:lang w:val="en-IE"/>
                  </w:rPr>
                  <w:delText xml:space="preserve">order in the </w:delText>
                </w:r>
                <w:r w:rsidDel="00B155C8">
                  <w:rPr>
                    <w:sz w:val="20"/>
                    <w:lang w:val="en-IE"/>
                  </w:rPr>
                  <w:delText xml:space="preserve">a </w:delText>
                </w:r>
                <w:r w:rsidRPr="0042356E" w:rsidDel="00B155C8">
                  <w:rPr>
                    <w:sz w:val="20"/>
                    <w:lang w:val="en-IE"/>
                  </w:rPr>
                  <w:delText>store</w:delText>
                </w:r>
              </w:del>
            </w:ins>
          </w:p>
        </w:tc>
      </w:tr>
      <w:tr w:rsidR="0042356E" w:rsidRPr="00C3339A" w:rsidDel="00B155C8" w14:paraId="0E4610E3" w14:textId="444F34E6" w:rsidTr="00546EDD">
        <w:trPr>
          <w:ins w:id="20711" w:author="Author"/>
          <w:del w:id="2071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7B7BC45" w14:textId="24937B44" w:rsidR="0042356E" w:rsidRPr="00C3339A" w:rsidDel="00B155C8" w:rsidRDefault="0042356E" w:rsidP="0042356E">
            <w:pPr>
              <w:spacing w:before="120"/>
              <w:jc w:val="left"/>
              <w:rPr>
                <w:ins w:id="20713" w:author="Author"/>
                <w:del w:id="20714" w:author="Author"/>
                <w:rFonts w:cs="Arial"/>
                <w:sz w:val="20"/>
                <w:szCs w:val="20"/>
                <w:lang w:val="en-IE"/>
              </w:rPr>
            </w:pPr>
            <w:ins w:id="20715" w:author="Author">
              <w:del w:id="20716" w:author="Author">
                <w:r w:rsidRPr="00C3339A" w:rsidDel="00B155C8">
                  <w:rPr>
                    <w:rFonts w:cs="Arial"/>
                    <w:sz w:val="20"/>
                    <w:szCs w:val="20"/>
                    <w:lang w:val="en-IE"/>
                  </w:rPr>
                  <w:delText>Context</w:delText>
                </w:r>
              </w:del>
            </w:ins>
          </w:p>
        </w:tc>
        <w:tc>
          <w:tcPr>
            <w:tcW w:w="3907" w:type="pct"/>
            <w:tcBorders>
              <w:bottom w:val="nil"/>
            </w:tcBorders>
          </w:tcPr>
          <w:p w14:paraId="1EBE86CC" w14:textId="36F3DC17"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17" w:author="Author"/>
                <w:del w:id="20718" w:author="Author"/>
                <w:sz w:val="20"/>
                <w:lang w:val="en-IE"/>
              </w:rPr>
            </w:pPr>
            <w:ins w:id="20719" w:author="Author">
              <w:del w:id="20720" w:author="Author">
                <w:r w:rsidDel="00B155C8">
                  <w:rPr>
                    <w:sz w:val="20"/>
                    <w:lang w:val="en-IE"/>
                  </w:rPr>
                  <w:delText>-</w:delText>
                </w:r>
              </w:del>
            </w:ins>
          </w:p>
        </w:tc>
      </w:tr>
      <w:tr w:rsidR="0042356E" w:rsidRPr="00C3339A" w:rsidDel="00B155C8" w14:paraId="1A08ACD0" w14:textId="7F3EA08B" w:rsidTr="00546EDD">
        <w:trPr>
          <w:ins w:id="20721" w:author="Author"/>
          <w:del w:id="2072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1028099" w14:textId="67B862F1" w:rsidR="0042356E" w:rsidRPr="00C3339A" w:rsidDel="00B155C8" w:rsidRDefault="0042356E" w:rsidP="0042356E">
            <w:pPr>
              <w:spacing w:before="120"/>
              <w:jc w:val="left"/>
              <w:rPr>
                <w:ins w:id="20723" w:author="Author"/>
                <w:del w:id="20724" w:author="Author"/>
                <w:rFonts w:cs="Arial"/>
                <w:sz w:val="20"/>
                <w:szCs w:val="20"/>
                <w:lang w:val="en-IE"/>
              </w:rPr>
            </w:pPr>
            <w:ins w:id="20725" w:author="Author">
              <w:del w:id="20726" w:author="Author">
                <w:r w:rsidRPr="00C3339A" w:rsidDel="00B155C8">
                  <w:rPr>
                    <w:rFonts w:cs="Arial"/>
                    <w:sz w:val="20"/>
                    <w:szCs w:val="20"/>
                    <w:lang w:val="en-IE"/>
                  </w:rPr>
                  <w:delText>Json Path</w:delText>
                </w:r>
              </w:del>
            </w:ins>
          </w:p>
        </w:tc>
        <w:tc>
          <w:tcPr>
            <w:tcW w:w="3907" w:type="pct"/>
            <w:tcBorders>
              <w:bottom w:val="nil"/>
            </w:tcBorders>
          </w:tcPr>
          <w:p w14:paraId="480C46E5" w14:textId="1B1B3EA3"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27" w:author="Author"/>
                <w:del w:id="20728" w:author="Author"/>
                <w:sz w:val="20"/>
                <w:lang w:val="en-IE"/>
              </w:rPr>
            </w:pPr>
            <w:ins w:id="20729" w:author="Author">
              <w:del w:id="20730"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WARN_INFORM_USER_COLLECT</w:delText>
                </w:r>
              </w:del>
            </w:ins>
          </w:p>
        </w:tc>
      </w:tr>
      <w:tr w:rsidR="0042356E" w:rsidRPr="00C3339A" w:rsidDel="00B155C8" w14:paraId="78312E49" w14:textId="39589448" w:rsidTr="00546EDD">
        <w:trPr>
          <w:ins w:id="20731" w:author="Author"/>
          <w:del w:id="2073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9DA776F" w14:textId="7F972FCF" w:rsidR="0042356E" w:rsidRPr="00C3339A" w:rsidDel="00B155C8" w:rsidRDefault="0042356E" w:rsidP="0042356E">
            <w:pPr>
              <w:spacing w:before="120"/>
              <w:jc w:val="left"/>
              <w:rPr>
                <w:ins w:id="20733" w:author="Author"/>
                <w:del w:id="20734" w:author="Author"/>
                <w:rFonts w:cs="Arial"/>
                <w:sz w:val="20"/>
                <w:szCs w:val="20"/>
                <w:lang w:val="en-IE"/>
              </w:rPr>
            </w:pPr>
            <w:ins w:id="20735" w:author="Author">
              <w:del w:id="2073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D24CF4B" w14:textId="5EA6A018"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37" w:author="Author"/>
                <w:del w:id="20738" w:author="Author"/>
                <w:sz w:val="20"/>
                <w:lang w:val="en-IE"/>
              </w:rPr>
            </w:pPr>
            <w:ins w:id="20739" w:author="Author">
              <w:del w:id="20740" w:author="Author">
                <w:r w:rsidDel="00B155C8">
                  <w:rPr>
                    <w:sz w:val="20"/>
                    <w:lang w:val="en-IE"/>
                  </w:rPr>
                  <w:delText>Please inform the user that he must collect the order in the selected store with the ID: {Basket ID}</w:delText>
                </w:r>
              </w:del>
            </w:ins>
          </w:p>
        </w:tc>
      </w:tr>
      <w:tr w:rsidR="002D24DE" w:rsidRPr="00C3339A" w:rsidDel="00B155C8" w14:paraId="67B93C6C" w14:textId="6D5EAA63" w:rsidTr="00546EDD">
        <w:trPr>
          <w:ins w:id="20741" w:author="Author"/>
          <w:del w:id="2074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3514BAC0" w14:textId="4C97B5A3" w:rsidR="002D24DE" w:rsidRPr="00C3339A" w:rsidDel="00B155C8" w:rsidRDefault="002D24DE" w:rsidP="002D24DE">
            <w:pPr>
              <w:spacing w:before="120"/>
              <w:jc w:val="left"/>
              <w:rPr>
                <w:ins w:id="20743" w:author="Author"/>
                <w:del w:id="20744" w:author="Author"/>
                <w:rFonts w:cs="Arial"/>
                <w:sz w:val="20"/>
                <w:szCs w:val="20"/>
                <w:lang w:val="en-IE"/>
              </w:rPr>
            </w:pPr>
            <w:ins w:id="20745" w:author="Author">
              <w:del w:id="20746"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74D3362" w14:textId="2E6ED7E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47" w:author="Author"/>
                <w:del w:id="20748" w:author="Author"/>
                <w:sz w:val="20"/>
                <w:lang w:val="en-IE"/>
              </w:rPr>
            </w:pPr>
            <w:ins w:id="20749" w:author="Author">
              <w:del w:id="20750" w:author="Author">
                <w:r w:rsidDel="00B155C8">
                  <w:rPr>
                    <w:i/>
                    <w:sz w:val="20"/>
                    <w:lang w:val="en-IE"/>
                  </w:rPr>
                  <w:delText>WM_SAL_25</w:delText>
                </w:r>
              </w:del>
            </w:ins>
          </w:p>
        </w:tc>
      </w:tr>
      <w:tr w:rsidR="002D24DE" w:rsidRPr="00C3339A" w:rsidDel="00B155C8" w14:paraId="7AB6E325" w14:textId="4FFF49D9" w:rsidTr="00546EDD">
        <w:trPr>
          <w:ins w:id="20751" w:author="Author"/>
          <w:del w:id="2075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5D7EFBB" w14:textId="2CE3B14D" w:rsidR="002D24DE" w:rsidRPr="00C3339A" w:rsidDel="00B155C8" w:rsidRDefault="002D24DE" w:rsidP="002D24DE">
            <w:pPr>
              <w:spacing w:before="120"/>
              <w:jc w:val="left"/>
              <w:rPr>
                <w:ins w:id="20753" w:author="Author"/>
                <w:del w:id="20754" w:author="Author"/>
                <w:rFonts w:cs="Arial"/>
                <w:sz w:val="20"/>
                <w:szCs w:val="20"/>
                <w:lang w:val="en-IE"/>
              </w:rPr>
            </w:pPr>
            <w:ins w:id="20755" w:author="Author">
              <w:del w:id="20756" w:author="Author">
                <w:r w:rsidRPr="00C3339A" w:rsidDel="00B155C8">
                  <w:rPr>
                    <w:rFonts w:cs="Arial"/>
                    <w:sz w:val="20"/>
                    <w:szCs w:val="20"/>
                    <w:lang w:val="en-IE"/>
                  </w:rPr>
                  <w:delText>Description</w:delText>
                </w:r>
              </w:del>
            </w:ins>
          </w:p>
        </w:tc>
        <w:tc>
          <w:tcPr>
            <w:tcW w:w="3907" w:type="pct"/>
            <w:tcBorders>
              <w:bottom w:val="nil"/>
            </w:tcBorders>
          </w:tcPr>
          <w:p w14:paraId="6814A2D0" w14:textId="7655ADF3"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57" w:author="Author"/>
                <w:del w:id="20758" w:author="Author"/>
                <w:sz w:val="20"/>
                <w:lang w:val="en-IE"/>
              </w:rPr>
            </w:pPr>
            <w:ins w:id="20759" w:author="Author">
              <w:del w:id="20760" w:author="Author">
                <w:r w:rsidDel="00B155C8">
                  <w:rPr>
                    <w:sz w:val="20"/>
                    <w:lang w:val="en-IE"/>
                  </w:rPr>
                  <w:delText>Message displayed after the credit vetting has been activated</w:delText>
                </w:r>
              </w:del>
            </w:ins>
          </w:p>
        </w:tc>
      </w:tr>
      <w:tr w:rsidR="002D24DE" w:rsidRPr="00C3339A" w:rsidDel="00B155C8" w14:paraId="1E6F5DBB" w14:textId="04CCD8CC" w:rsidTr="00546EDD">
        <w:trPr>
          <w:ins w:id="20761" w:author="Author"/>
          <w:del w:id="2076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C66E0D8" w14:textId="77388027" w:rsidR="002D24DE" w:rsidRPr="00C3339A" w:rsidDel="00B155C8" w:rsidRDefault="002D24DE" w:rsidP="002D24DE">
            <w:pPr>
              <w:spacing w:before="120"/>
              <w:jc w:val="left"/>
              <w:rPr>
                <w:ins w:id="20763" w:author="Author"/>
                <w:del w:id="20764" w:author="Author"/>
                <w:rFonts w:cs="Arial"/>
                <w:sz w:val="20"/>
                <w:szCs w:val="20"/>
                <w:lang w:val="en-IE"/>
              </w:rPr>
            </w:pPr>
            <w:ins w:id="20765" w:author="Author">
              <w:del w:id="20766" w:author="Author">
                <w:r w:rsidRPr="00C3339A" w:rsidDel="00B155C8">
                  <w:rPr>
                    <w:rFonts w:cs="Arial"/>
                    <w:sz w:val="20"/>
                    <w:szCs w:val="20"/>
                    <w:lang w:val="en-IE"/>
                  </w:rPr>
                  <w:delText>Context</w:delText>
                </w:r>
              </w:del>
            </w:ins>
          </w:p>
        </w:tc>
        <w:tc>
          <w:tcPr>
            <w:tcW w:w="3907" w:type="pct"/>
            <w:tcBorders>
              <w:bottom w:val="nil"/>
            </w:tcBorders>
          </w:tcPr>
          <w:p w14:paraId="01CC874E" w14:textId="0C28658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67" w:author="Author"/>
                <w:del w:id="20768" w:author="Author"/>
                <w:sz w:val="20"/>
                <w:lang w:val="en-IE"/>
              </w:rPr>
            </w:pPr>
            <w:ins w:id="20769" w:author="Author">
              <w:del w:id="20770" w:author="Author">
                <w:r w:rsidDel="00B155C8">
                  <w:rPr>
                    <w:sz w:val="20"/>
                    <w:lang w:val="en-IE"/>
                  </w:rPr>
                  <w:delText>After activating a customer’s credit vetting</w:delText>
                </w:r>
              </w:del>
            </w:ins>
          </w:p>
        </w:tc>
      </w:tr>
      <w:tr w:rsidR="002D24DE" w:rsidRPr="00C3339A" w:rsidDel="00B155C8" w14:paraId="3C23C828" w14:textId="362A1F88" w:rsidTr="00546EDD">
        <w:trPr>
          <w:ins w:id="20771" w:author="Author"/>
          <w:del w:id="2077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9E8AC44" w14:textId="0FB4662A" w:rsidR="002D24DE" w:rsidRPr="00C3339A" w:rsidDel="00B155C8" w:rsidRDefault="002D24DE" w:rsidP="002D24DE">
            <w:pPr>
              <w:spacing w:before="120"/>
              <w:jc w:val="left"/>
              <w:rPr>
                <w:ins w:id="20773" w:author="Author"/>
                <w:del w:id="20774" w:author="Author"/>
                <w:rFonts w:cs="Arial"/>
                <w:sz w:val="20"/>
                <w:szCs w:val="20"/>
                <w:lang w:val="en-IE"/>
              </w:rPr>
            </w:pPr>
            <w:ins w:id="20775" w:author="Author">
              <w:del w:id="20776" w:author="Author">
                <w:r w:rsidRPr="00C3339A" w:rsidDel="00B155C8">
                  <w:rPr>
                    <w:rFonts w:cs="Arial"/>
                    <w:sz w:val="20"/>
                    <w:szCs w:val="20"/>
                    <w:lang w:val="en-IE"/>
                  </w:rPr>
                  <w:delText>Json Path</w:delText>
                </w:r>
              </w:del>
            </w:ins>
          </w:p>
        </w:tc>
        <w:tc>
          <w:tcPr>
            <w:tcW w:w="3907" w:type="pct"/>
            <w:tcBorders>
              <w:bottom w:val="nil"/>
            </w:tcBorders>
          </w:tcPr>
          <w:p w14:paraId="3E25686C" w14:textId="0B617DF7"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77" w:author="Author"/>
                <w:del w:id="20778" w:author="Author"/>
                <w:sz w:val="20"/>
                <w:lang w:val="en-IE"/>
              </w:rPr>
            </w:pPr>
            <w:ins w:id="20779" w:author="Author">
              <w:del w:id="20780"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WARN_CREDIT_VETTING_TO_ANALISE</w:delText>
                </w:r>
              </w:del>
            </w:ins>
          </w:p>
        </w:tc>
      </w:tr>
      <w:tr w:rsidR="002D24DE" w:rsidRPr="00C3339A" w:rsidDel="00B155C8" w14:paraId="5D75E2E0" w14:textId="53E97C08" w:rsidTr="00546EDD">
        <w:trPr>
          <w:ins w:id="20781" w:author="Author"/>
          <w:del w:id="2078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36C9610" w14:textId="26C03E79" w:rsidR="002D24DE" w:rsidRPr="00C3339A" w:rsidDel="00B155C8" w:rsidRDefault="002D24DE" w:rsidP="002D24DE">
            <w:pPr>
              <w:spacing w:before="120"/>
              <w:jc w:val="left"/>
              <w:rPr>
                <w:ins w:id="20783" w:author="Author"/>
                <w:del w:id="20784" w:author="Author"/>
                <w:rFonts w:cs="Arial"/>
                <w:sz w:val="20"/>
                <w:szCs w:val="20"/>
                <w:lang w:val="en-IE"/>
              </w:rPr>
            </w:pPr>
            <w:ins w:id="20785" w:author="Author">
              <w:del w:id="2078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57C5E1D7" w14:textId="3F7057E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87" w:author="Author"/>
                <w:del w:id="20788" w:author="Author"/>
                <w:sz w:val="20"/>
                <w:lang w:val="en-IE"/>
              </w:rPr>
            </w:pPr>
            <w:ins w:id="20789" w:author="Author">
              <w:del w:id="20790" w:author="Author">
                <w:r w:rsidRPr="002D24DE" w:rsidDel="00B155C8">
                  <w:rPr>
                    <w:sz w:val="20"/>
                    <w:lang w:val="en-IE"/>
                  </w:rPr>
                  <w:delText>Credit Vetting is now active. The customer will be subjected to a credit vetting analysis.</w:delText>
                </w:r>
              </w:del>
            </w:ins>
          </w:p>
        </w:tc>
      </w:tr>
      <w:tr w:rsidR="002D24DE" w:rsidRPr="00C3339A" w:rsidDel="00B155C8" w14:paraId="101BF9E9" w14:textId="1101FE29" w:rsidTr="00546EDD">
        <w:trPr>
          <w:ins w:id="20791" w:author="Author"/>
          <w:del w:id="2079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5CCDA798" w14:textId="4BDEA993" w:rsidR="002D24DE" w:rsidRPr="00C3339A" w:rsidDel="00B155C8" w:rsidRDefault="002D24DE" w:rsidP="002D24DE">
            <w:pPr>
              <w:spacing w:before="120"/>
              <w:jc w:val="left"/>
              <w:rPr>
                <w:ins w:id="20793" w:author="Author"/>
                <w:del w:id="20794" w:author="Author"/>
                <w:rFonts w:cs="Arial"/>
                <w:sz w:val="20"/>
                <w:szCs w:val="20"/>
                <w:lang w:val="en-IE"/>
              </w:rPr>
            </w:pPr>
            <w:ins w:id="20795" w:author="Author">
              <w:del w:id="20796"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58A369BA" w14:textId="3226AE85"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97" w:author="Author"/>
                <w:del w:id="20798" w:author="Author"/>
                <w:sz w:val="20"/>
                <w:lang w:val="en-IE"/>
              </w:rPr>
            </w:pPr>
            <w:ins w:id="20799" w:author="Author">
              <w:del w:id="20800" w:author="Author">
                <w:r w:rsidDel="00B155C8">
                  <w:rPr>
                    <w:i/>
                    <w:sz w:val="20"/>
                    <w:lang w:val="en-IE"/>
                  </w:rPr>
                  <w:delText>WM_SAL_26</w:delText>
                </w:r>
              </w:del>
            </w:ins>
          </w:p>
        </w:tc>
      </w:tr>
      <w:tr w:rsidR="002D24DE" w:rsidRPr="00C3339A" w:rsidDel="00B155C8" w14:paraId="1BDDF6E0" w14:textId="7A09A008" w:rsidTr="00546EDD">
        <w:trPr>
          <w:ins w:id="20801" w:author="Author"/>
          <w:del w:id="2080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BD5E49B" w14:textId="10E0A249" w:rsidR="002D24DE" w:rsidRPr="00C3339A" w:rsidDel="00B155C8" w:rsidRDefault="002D24DE" w:rsidP="002D24DE">
            <w:pPr>
              <w:spacing w:before="120"/>
              <w:jc w:val="left"/>
              <w:rPr>
                <w:ins w:id="20803" w:author="Author"/>
                <w:del w:id="20804" w:author="Author"/>
                <w:rFonts w:cs="Arial"/>
                <w:sz w:val="20"/>
                <w:szCs w:val="20"/>
                <w:lang w:val="en-IE"/>
              </w:rPr>
            </w:pPr>
            <w:ins w:id="20805" w:author="Author">
              <w:del w:id="20806" w:author="Author">
                <w:r w:rsidRPr="00C3339A" w:rsidDel="00B155C8">
                  <w:rPr>
                    <w:rFonts w:cs="Arial"/>
                    <w:sz w:val="20"/>
                    <w:szCs w:val="20"/>
                    <w:lang w:val="en-IE"/>
                  </w:rPr>
                  <w:delText>Description</w:delText>
                </w:r>
              </w:del>
            </w:ins>
          </w:p>
        </w:tc>
        <w:tc>
          <w:tcPr>
            <w:tcW w:w="3907" w:type="pct"/>
            <w:tcBorders>
              <w:bottom w:val="nil"/>
            </w:tcBorders>
          </w:tcPr>
          <w:p w14:paraId="27AFBC77" w14:textId="6936E55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07" w:author="Author"/>
                <w:del w:id="20808" w:author="Author"/>
                <w:sz w:val="20"/>
                <w:lang w:val="en-IE"/>
              </w:rPr>
            </w:pPr>
            <w:ins w:id="20809" w:author="Author">
              <w:del w:id="20810" w:author="Author">
                <w:r w:rsidDel="00B155C8">
                  <w:rPr>
                    <w:sz w:val="20"/>
                    <w:lang w:val="en-IE"/>
                  </w:rPr>
                  <w:delText>Message displayed after the credit vetting has been deactivated</w:delText>
                </w:r>
              </w:del>
            </w:ins>
          </w:p>
        </w:tc>
      </w:tr>
      <w:tr w:rsidR="002D24DE" w:rsidRPr="00C3339A" w:rsidDel="00B155C8" w14:paraId="10485C79" w14:textId="3DC0D173" w:rsidTr="00546EDD">
        <w:trPr>
          <w:ins w:id="20811" w:author="Author"/>
          <w:del w:id="2081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43D2EF13" w14:textId="58885EC3" w:rsidR="002D24DE" w:rsidRPr="00C3339A" w:rsidDel="00B155C8" w:rsidRDefault="002D24DE" w:rsidP="002D24DE">
            <w:pPr>
              <w:spacing w:before="120"/>
              <w:jc w:val="left"/>
              <w:rPr>
                <w:ins w:id="20813" w:author="Author"/>
                <w:del w:id="20814" w:author="Author"/>
                <w:rFonts w:cs="Arial"/>
                <w:sz w:val="20"/>
                <w:szCs w:val="20"/>
                <w:lang w:val="en-IE"/>
              </w:rPr>
            </w:pPr>
            <w:ins w:id="20815" w:author="Author">
              <w:del w:id="20816" w:author="Author">
                <w:r w:rsidRPr="00C3339A" w:rsidDel="00B155C8">
                  <w:rPr>
                    <w:rFonts w:cs="Arial"/>
                    <w:sz w:val="20"/>
                    <w:szCs w:val="20"/>
                    <w:lang w:val="en-IE"/>
                  </w:rPr>
                  <w:delText>Context</w:delText>
                </w:r>
              </w:del>
            </w:ins>
          </w:p>
        </w:tc>
        <w:tc>
          <w:tcPr>
            <w:tcW w:w="3907" w:type="pct"/>
            <w:tcBorders>
              <w:bottom w:val="nil"/>
            </w:tcBorders>
          </w:tcPr>
          <w:p w14:paraId="0E2A854C" w14:textId="0AFD981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17" w:author="Author"/>
                <w:del w:id="20818" w:author="Author"/>
                <w:sz w:val="20"/>
                <w:lang w:val="en-IE"/>
              </w:rPr>
            </w:pPr>
            <w:ins w:id="20819" w:author="Author">
              <w:del w:id="20820" w:author="Author">
                <w:r w:rsidDel="00B155C8">
                  <w:rPr>
                    <w:sz w:val="20"/>
                    <w:lang w:val="en-IE"/>
                  </w:rPr>
                  <w:delText>After deactivating a customer’s credit vetting</w:delText>
                </w:r>
              </w:del>
            </w:ins>
          </w:p>
        </w:tc>
      </w:tr>
      <w:tr w:rsidR="002D24DE" w:rsidRPr="00C3339A" w:rsidDel="00B155C8" w14:paraId="79C9DAFB" w14:textId="716E3326" w:rsidTr="00546EDD">
        <w:trPr>
          <w:ins w:id="20821" w:author="Author"/>
          <w:del w:id="2082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692D629" w14:textId="2FE9D3B1" w:rsidR="002D24DE" w:rsidRPr="00C3339A" w:rsidDel="00B155C8" w:rsidRDefault="002D24DE" w:rsidP="002D24DE">
            <w:pPr>
              <w:spacing w:before="120"/>
              <w:jc w:val="left"/>
              <w:rPr>
                <w:ins w:id="20823" w:author="Author"/>
                <w:del w:id="20824" w:author="Author"/>
                <w:rFonts w:cs="Arial"/>
                <w:sz w:val="20"/>
                <w:szCs w:val="20"/>
                <w:lang w:val="en-IE"/>
              </w:rPr>
            </w:pPr>
            <w:ins w:id="20825" w:author="Author">
              <w:del w:id="20826" w:author="Author">
                <w:r w:rsidRPr="00C3339A" w:rsidDel="00B155C8">
                  <w:rPr>
                    <w:rFonts w:cs="Arial"/>
                    <w:sz w:val="20"/>
                    <w:szCs w:val="20"/>
                    <w:lang w:val="en-IE"/>
                  </w:rPr>
                  <w:delText>Json Path</w:delText>
                </w:r>
              </w:del>
            </w:ins>
          </w:p>
        </w:tc>
        <w:tc>
          <w:tcPr>
            <w:tcW w:w="3907" w:type="pct"/>
            <w:tcBorders>
              <w:bottom w:val="nil"/>
            </w:tcBorders>
          </w:tcPr>
          <w:p w14:paraId="4A2EA056" w14:textId="0A015D8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27" w:author="Author"/>
                <w:del w:id="20828" w:author="Author"/>
                <w:sz w:val="20"/>
                <w:lang w:val="en-IE"/>
              </w:rPr>
            </w:pPr>
            <w:ins w:id="20829" w:author="Author">
              <w:del w:id="20830"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WARN_CREDIT_VETTING_NO_ANALISIS</w:delText>
                </w:r>
              </w:del>
            </w:ins>
          </w:p>
        </w:tc>
      </w:tr>
      <w:tr w:rsidR="002D24DE" w:rsidRPr="00C3339A" w:rsidDel="00B155C8" w14:paraId="3956B799" w14:textId="1735C2C3" w:rsidTr="00546EDD">
        <w:trPr>
          <w:ins w:id="20831" w:author="Author"/>
          <w:del w:id="2083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16E174" w14:textId="2C8854E5" w:rsidR="002D24DE" w:rsidRPr="00C3339A" w:rsidDel="00B155C8" w:rsidRDefault="002D24DE" w:rsidP="002D24DE">
            <w:pPr>
              <w:spacing w:before="120"/>
              <w:jc w:val="left"/>
              <w:rPr>
                <w:ins w:id="20833" w:author="Author"/>
                <w:del w:id="20834" w:author="Author"/>
                <w:rFonts w:cs="Arial"/>
                <w:sz w:val="20"/>
                <w:szCs w:val="20"/>
                <w:lang w:val="en-IE"/>
              </w:rPr>
            </w:pPr>
            <w:ins w:id="20835" w:author="Author">
              <w:del w:id="2083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DD401D3" w14:textId="4389C41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37" w:author="Author"/>
                <w:del w:id="20838" w:author="Author"/>
                <w:sz w:val="20"/>
                <w:lang w:val="en-IE"/>
              </w:rPr>
            </w:pPr>
            <w:ins w:id="20839" w:author="Author">
              <w:del w:id="20840" w:author="Author">
                <w:r w:rsidRPr="002D24DE" w:rsidDel="00B155C8">
                  <w:rPr>
                    <w:sz w:val="20"/>
                    <w:lang w:val="en-IE"/>
                  </w:rPr>
                  <w:delText>Credit Vetting is now inactive. The customer will not be subjected to a credit vetting analysis.</w:delText>
                </w:r>
              </w:del>
            </w:ins>
          </w:p>
        </w:tc>
      </w:tr>
      <w:tr w:rsidR="00554526" w:rsidRPr="00C3339A" w:rsidDel="00B155C8" w14:paraId="7D025430" w14:textId="3AC27B86" w:rsidTr="00546EDD">
        <w:trPr>
          <w:ins w:id="20841" w:author="Author"/>
          <w:del w:id="2084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single" w:sz="18" w:space="0" w:color="FFFFFF" w:themeColor="background1"/>
            </w:tcBorders>
          </w:tcPr>
          <w:p w14:paraId="387094A9" w14:textId="5E1AD16F" w:rsidR="00554526" w:rsidRPr="00C3339A" w:rsidDel="00B155C8" w:rsidRDefault="00554526" w:rsidP="002D24DE">
            <w:pPr>
              <w:spacing w:before="120"/>
              <w:jc w:val="left"/>
              <w:rPr>
                <w:ins w:id="20843" w:author="Author"/>
                <w:del w:id="20844" w:author="Author"/>
                <w:rFonts w:cs="Arial"/>
                <w:sz w:val="20"/>
                <w:szCs w:val="20"/>
                <w:lang w:val="en-IE"/>
              </w:rPr>
            </w:pPr>
            <w:ins w:id="20845" w:author="Author">
              <w:del w:id="20846" w:author="Author">
                <w:r w:rsidRPr="00C3339A" w:rsidDel="00B155C8">
                  <w:rPr>
                    <w:rFonts w:cs="Arial"/>
                    <w:sz w:val="20"/>
                    <w:szCs w:val="20"/>
                    <w:lang w:val="en-IE"/>
                  </w:rPr>
                  <w:delText>Message #</w:delText>
                </w:r>
              </w:del>
            </w:ins>
          </w:p>
        </w:tc>
        <w:tc>
          <w:tcPr>
            <w:tcW w:w="3907" w:type="pct"/>
            <w:tcBorders>
              <w:top w:val="single" w:sz="12" w:space="0" w:color="C00000"/>
              <w:bottom w:val="single" w:sz="18" w:space="0" w:color="FFFFFF" w:themeColor="background1"/>
            </w:tcBorders>
          </w:tcPr>
          <w:p w14:paraId="5203F607" w14:textId="77CAD10B" w:rsidR="00554526" w:rsidRPr="002D24DE"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47" w:author="Author"/>
                <w:del w:id="20848" w:author="Author"/>
                <w:sz w:val="20"/>
                <w:lang w:val="en-IE"/>
              </w:rPr>
            </w:pPr>
            <w:ins w:id="20849" w:author="Author">
              <w:del w:id="20850" w:author="Author">
                <w:r w:rsidDel="00B155C8">
                  <w:rPr>
                    <w:i/>
                    <w:sz w:val="20"/>
                    <w:lang w:val="en-IE"/>
                  </w:rPr>
                  <w:delText>WM_SAL_27</w:delText>
                </w:r>
              </w:del>
            </w:ins>
          </w:p>
        </w:tc>
      </w:tr>
      <w:tr w:rsidR="00554526" w:rsidRPr="00C3339A" w:rsidDel="00B155C8" w14:paraId="39541C2B" w14:textId="4FA7F027" w:rsidTr="00546EDD">
        <w:trPr>
          <w:ins w:id="20851" w:author="Author"/>
          <w:del w:id="2085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8" w:space="0" w:color="FFFFFF" w:themeColor="background1"/>
              <w:bottom w:val="nil"/>
            </w:tcBorders>
          </w:tcPr>
          <w:p w14:paraId="5D64B9FC" w14:textId="526BF156" w:rsidR="00554526" w:rsidRPr="00C3339A" w:rsidDel="00B155C8" w:rsidRDefault="00554526" w:rsidP="002D24DE">
            <w:pPr>
              <w:spacing w:before="120"/>
              <w:jc w:val="left"/>
              <w:rPr>
                <w:ins w:id="20853" w:author="Author"/>
                <w:del w:id="20854" w:author="Author"/>
                <w:rFonts w:cs="Arial"/>
                <w:sz w:val="20"/>
                <w:szCs w:val="20"/>
                <w:lang w:val="en-IE"/>
              </w:rPr>
            </w:pPr>
            <w:ins w:id="20855" w:author="Author">
              <w:del w:id="20856" w:author="Author">
                <w:r w:rsidRPr="00C3339A" w:rsidDel="00B155C8">
                  <w:rPr>
                    <w:rFonts w:cs="Arial"/>
                    <w:sz w:val="20"/>
                    <w:szCs w:val="20"/>
                    <w:lang w:val="en-IE"/>
                  </w:rPr>
                  <w:delText>Description</w:delText>
                </w:r>
              </w:del>
            </w:ins>
          </w:p>
        </w:tc>
        <w:tc>
          <w:tcPr>
            <w:tcW w:w="3907" w:type="pct"/>
            <w:tcBorders>
              <w:top w:val="single" w:sz="18" w:space="0" w:color="FFFFFF" w:themeColor="background1"/>
              <w:bottom w:val="nil"/>
            </w:tcBorders>
          </w:tcPr>
          <w:p w14:paraId="7C3FDED2" w14:textId="7F0A77EE"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57" w:author="Author"/>
                <w:del w:id="20858" w:author="Author"/>
                <w:sz w:val="20"/>
                <w:lang w:val="en-IE"/>
              </w:rPr>
            </w:pPr>
            <w:ins w:id="20859" w:author="Author">
              <w:del w:id="20860" w:author="Author">
                <w:r w:rsidDel="00B155C8">
                  <w:rPr>
                    <w:sz w:val="20"/>
                    <w:lang w:val="en-IE"/>
                  </w:rPr>
                  <w:delText>Message displayed after the line enquiry (NLE/LE) response</w:delText>
                </w:r>
              </w:del>
            </w:ins>
          </w:p>
        </w:tc>
      </w:tr>
      <w:tr w:rsidR="00554526" w:rsidRPr="00C3339A" w:rsidDel="00B155C8" w14:paraId="50408DED" w14:textId="457C8EC8" w:rsidTr="00546EDD">
        <w:trPr>
          <w:ins w:id="20861" w:author="Author"/>
          <w:del w:id="2086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AC97D74" w14:textId="4F9129EA" w:rsidR="00554526" w:rsidRPr="00C3339A" w:rsidDel="00B155C8" w:rsidRDefault="00554526" w:rsidP="002D24DE">
            <w:pPr>
              <w:spacing w:before="120"/>
              <w:jc w:val="left"/>
              <w:rPr>
                <w:ins w:id="20863" w:author="Author"/>
                <w:del w:id="20864" w:author="Author"/>
                <w:rFonts w:cs="Arial"/>
                <w:sz w:val="20"/>
                <w:szCs w:val="20"/>
                <w:lang w:val="en-IE"/>
              </w:rPr>
            </w:pPr>
            <w:ins w:id="20865" w:author="Author">
              <w:del w:id="20866" w:author="Author">
                <w:r w:rsidRPr="00C3339A" w:rsidDel="00B155C8">
                  <w:rPr>
                    <w:rFonts w:cs="Arial"/>
                    <w:sz w:val="20"/>
                    <w:szCs w:val="20"/>
                    <w:lang w:val="en-IE"/>
                  </w:rPr>
                  <w:delText>Context</w:delText>
                </w:r>
              </w:del>
            </w:ins>
          </w:p>
        </w:tc>
        <w:tc>
          <w:tcPr>
            <w:tcW w:w="3907" w:type="pct"/>
            <w:tcBorders>
              <w:bottom w:val="nil"/>
            </w:tcBorders>
          </w:tcPr>
          <w:p w14:paraId="4EDEB131" w14:textId="271AAD71"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67" w:author="Author"/>
                <w:del w:id="20868" w:author="Author"/>
                <w:sz w:val="20"/>
                <w:lang w:val="en-IE"/>
              </w:rPr>
            </w:pPr>
            <w:ins w:id="20869" w:author="Author">
              <w:del w:id="20870" w:author="Author">
                <w:r w:rsidDel="00B155C8">
                  <w:rPr>
                    <w:sz w:val="20"/>
                    <w:lang w:val="en-IE"/>
                  </w:rPr>
                  <w:delText>After Line Enquiry response</w:delText>
                </w:r>
              </w:del>
            </w:ins>
          </w:p>
        </w:tc>
      </w:tr>
      <w:tr w:rsidR="00554526" w:rsidRPr="00C3339A" w:rsidDel="00B155C8" w14:paraId="7C5BBE2A" w14:textId="58067842" w:rsidTr="00546EDD">
        <w:trPr>
          <w:ins w:id="20871" w:author="Author"/>
          <w:del w:id="2087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79190DE" w14:textId="4D2D82C5" w:rsidR="00554526" w:rsidRPr="00C3339A" w:rsidDel="00B155C8" w:rsidRDefault="00554526" w:rsidP="002D24DE">
            <w:pPr>
              <w:spacing w:before="120"/>
              <w:jc w:val="left"/>
              <w:rPr>
                <w:ins w:id="20873" w:author="Author"/>
                <w:del w:id="20874" w:author="Author"/>
                <w:rFonts w:cs="Arial"/>
                <w:sz w:val="20"/>
                <w:szCs w:val="20"/>
                <w:lang w:val="en-IE"/>
              </w:rPr>
            </w:pPr>
            <w:ins w:id="20875" w:author="Author">
              <w:del w:id="20876" w:author="Author">
                <w:r w:rsidRPr="00C3339A" w:rsidDel="00B155C8">
                  <w:rPr>
                    <w:rFonts w:cs="Arial"/>
                    <w:sz w:val="20"/>
                    <w:szCs w:val="20"/>
                    <w:lang w:val="en-IE"/>
                  </w:rPr>
                  <w:delText>Json Path</w:delText>
                </w:r>
              </w:del>
            </w:ins>
          </w:p>
        </w:tc>
        <w:tc>
          <w:tcPr>
            <w:tcW w:w="3907" w:type="pct"/>
            <w:tcBorders>
              <w:bottom w:val="nil"/>
            </w:tcBorders>
          </w:tcPr>
          <w:p w14:paraId="066F7157" w14:textId="34847197"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77" w:author="Author"/>
                <w:del w:id="20878" w:author="Author"/>
                <w:sz w:val="20"/>
                <w:lang w:val="en-IE"/>
              </w:rPr>
            </w:pPr>
            <w:ins w:id="20879" w:author="Author">
              <w:del w:id="20880"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WARN_CREDIT_NLE_LE_ANALISIS</w:delText>
                </w:r>
              </w:del>
            </w:ins>
          </w:p>
        </w:tc>
      </w:tr>
      <w:tr w:rsidR="00554526" w:rsidRPr="00C3339A" w:rsidDel="00B155C8" w14:paraId="78C4A5A3" w14:textId="51C07611" w:rsidTr="00277D73">
        <w:trPr>
          <w:ins w:id="20881" w:author="Author"/>
          <w:del w:id="2088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69B4DDD" w14:textId="40484C28" w:rsidR="00554526" w:rsidRPr="00C3339A" w:rsidDel="00B155C8" w:rsidRDefault="00554526" w:rsidP="002D24DE">
            <w:pPr>
              <w:spacing w:before="120"/>
              <w:jc w:val="left"/>
              <w:rPr>
                <w:ins w:id="20883" w:author="Author"/>
                <w:del w:id="20884" w:author="Author"/>
                <w:rFonts w:cs="Arial"/>
                <w:sz w:val="20"/>
                <w:szCs w:val="20"/>
                <w:lang w:val="en-IE"/>
              </w:rPr>
            </w:pPr>
            <w:ins w:id="20885" w:author="Author">
              <w:del w:id="20886"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F06F3D2" w14:textId="48146701" w:rsidR="00554526" w:rsidRPr="002D24DE"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87" w:author="Author"/>
                <w:del w:id="20888" w:author="Author"/>
                <w:sz w:val="20"/>
                <w:lang w:val="en-IE"/>
              </w:rPr>
            </w:pPr>
            <w:ins w:id="20889" w:author="Author">
              <w:del w:id="20890" w:author="Author">
                <w:r w:rsidDel="00B155C8">
                  <w:rPr>
                    <w:sz w:val="20"/>
                    <w:lang w:val="en-IE"/>
                  </w:rPr>
                  <w:delText>Line Enquiry result is: {insituNonInsituResponse} and {lineActive/lineInactive}. Please press “Next” to proceed if desired.</w:delText>
                </w:r>
              </w:del>
            </w:ins>
          </w:p>
        </w:tc>
      </w:tr>
      <w:tr w:rsidR="00277D73" w:rsidRPr="00C3339A" w:rsidDel="00B155C8" w14:paraId="52170A2F" w14:textId="6E7D4994" w:rsidTr="00277D73">
        <w:trPr>
          <w:ins w:id="20891" w:author="Author"/>
          <w:del w:id="2089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0622724C" w14:textId="0ABC16DA" w:rsidR="00277D73" w:rsidRPr="00C3339A" w:rsidDel="00B155C8" w:rsidRDefault="00277D73" w:rsidP="00277D73">
            <w:pPr>
              <w:spacing w:before="120"/>
              <w:jc w:val="left"/>
              <w:rPr>
                <w:ins w:id="20893" w:author="Author"/>
                <w:del w:id="20894" w:author="Author"/>
                <w:rFonts w:cs="Arial"/>
                <w:sz w:val="20"/>
                <w:szCs w:val="20"/>
                <w:lang w:val="en-IE"/>
              </w:rPr>
            </w:pPr>
            <w:ins w:id="20895" w:author="Author">
              <w:del w:id="20896"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2877817" w14:textId="6B27BCA7"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97" w:author="Author"/>
                <w:del w:id="20898" w:author="Author"/>
                <w:sz w:val="20"/>
                <w:lang w:val="en-IE"/>
              </w:rPr>
            </w:pPr>
            <w:ins w:id="20899" w:author="Author">
              <w:del w:id="20900" w:author="Author">
                <w:r w:rsidDel="00B155C8">
                  <w:rPr>
                    <w:i/>
                    <w:sz w:val="20"/>
                    <w:lang w:val="en-IE"/>
                  </w:rPr>
                  <w:delText>WM_SAL_28</w:delText>
                </w:r>
              </w:del>
            </w:ins>
          </w:p>
        </w:tc>
      </w:tr>
      <w:tr w:rsidR="00277D73" w:rsidRPr="00C3339A" w:rsidDel="00B155C8" w14:paraId="24CC6B2A" w14:textId="3C3D3704" w:rsidTr="00546EDD">
        <w:trPr>
          <w:ins w:id="20901" w:author="Author"/>
          <w:del w:id="2090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8EE826B" w14:textId="61B1D677" w:rsidR="00277D73" w:rsidRPr="00C3339A" w:rsidDel="00B155C8" w:rsidRDefault="00277D73" w:rsidP="00277D73">
            <w:pPr>
              <w:spacing w:before="120"/>
              <w:jc w:val="left"/>
              <w:rPr>
                <w:ins w:id="20903" w:author="Author"/>
                <w:del w:id="20904" w:author="Author"/>
                <w:rFonts w:cs="Arial"/>
                <w:sz w:val="20"/>
                <w:szCs w:val="20"/>
                <w:lang w:val="en-IE"/>
              </w:rPr>
            </w:pPr>
            <w:ins w:id="20905" w:author="Author">
              <w:del w:id="20906" w:author="Author">
                <w:r w:rsidRPr="00C3339A" w:rsidDel="00B155C8">
                  <w:rPr>
                    <w:rFonts w:cs="Arial"/>
                    <w:sz w:val="20"/>
                    <w:szCs w:val="20"/>
                    <w:lang w:val="en-IE"/>
                  </w:rPr>
                  <w:delText>Description</w:delText>
                </w:r>
              </w:del>
            </w:ins>
          </w:p>
        </w:tc>
        <w:tc>
          <w:tcPr>
            <w:tcW w:w="3907" w:type="pct"/>
            <w:tcBorders>
              <w:bottom w:val="nil"/>
            </w:tcBorders>
          </w:tcPr>
          <w:p w14:paraId="510E1870" w14:textId="1B3430B4"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07" w:author="Author"/>
                <w:del w:id="20908" w:author="Author"/>
                <w:sz w:val="20"/>
                <w:lang w:val="en-IE"/>
              </w:rPr>
            </w:pPr>
            <w:ins w:id="20909" w:author="Author">
              <w:del w:id="20910" w:author="Author">
                <w:r w:rsidDel="00B155C8">
                  <w:rPr>
                    <w:sz w:val="20"/>
                    <w:lang w:val="en-IE"/>
                  </w:rPr>
                  <w:delText>Message displayed if n</w:delText>
                </w:r>
                <w:r w:rsidRPr="00277D73" w:rsidDel="00B155C8">
                  <w:rPr>
                    <w:sz w:val="20"/>
                    <w:lang w:val="en-IE"/>
                  </w:rPr>
                  <w:delText>ot all contracts have been selected to be uploaded</w:delText>
                </w:r>
              </w:del>
            </w:ins>
          </w:p>
        </w:tc>
      </w:tr>
      <w:tr w:rsidR="00277D73" w:rsidRPr="00C3339A" w:rsidDel="00B155C8" w14:paraId="02570541" w14:textId="3372CCD3" w:rsidTr="00546EDD">
        <w:trPr>
          <w:ins w:id="20911" w:author="Author"/>
          <w:del w:id="2091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137E201" w14:textId="75C07904" w:rsidR="00277D73" w:rsidRPr="00C3339A" w:rsidDel="00B155C8" w:rsidRDefault="00277D73" w:rsidP="00277D73">
            <w:pPr>
              <w:spacing w:before="120"/>
              <w:jc w:val="left"/>
              <w:rPr>
                <w:ins w:id="20913" w:author="Author"/>
                <w:del w:id="20914" w:author="Author"/>
                <w:rFonts w:cs="Arial"/>
                <w:sz w:val="20"/>
                <w:szCs w:val="20"/>
                <w:lang w:val="en-IE"/>
              </w:rPr>
            </w:pPr>
            <w:ins w:id="20915" w:author="Author">
              <w:del w:id="20916" w:author="Author">
                <w:r w:rsidRPr="00C3339A" w:rsidDel="00B155C8">
                  <w:rPr>
                    <w:rFonts w:cs="Arial"/>
                    <w:sz w:val="20"/>
                    <w:szCs w:val="20"/>
                    <w:lang w:val="en-IE"/>
                  </w:rPr>
                  <w:delText>Context</w:delText>
                </w:r>
              </w:del>
            </w:ins>
          </w:p>
        </w:tc>
        <w:tc>
          <w:tcPr>
            <w:tcW w:w="3907" w:type="pct"/>
            <w:tcBorders>
              <w:bottom w:val="nil"/>
            </w:tcBorders>
          </w:tcPr>
          <w:p w14:paraId="67E61F98" w14:textId="48DBCDCB"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17" w:author="Author"/>
                <w:del w:id="20918" w:author="Author"/>
                <w:sz w:val="20"/>
                <w:lang w:val="en-IE"/>
              </w:rPr>
            </w:pPr>
            <w:ins w:id="20919" w:author="Author">
              <w:del w:id="20920" w:author="Author">
                <w:r w:rsidRPr="00277D73" w:rsidDel="00B155C8">
                  <w:rPr>
                    <w:sz w:val="20"/>
                    <w:lang w:val="en-IE"/>
                  </w:rPr>
                  <w:delText>Save uploaded documents</w:delText>
                </w:r>
              </w:del>
            </w:ins>
          </w:p>
        </w:tc>
      </w:tr>
      <w:tr w:rsidR="00277D73" w:rsidRPr="00C3339A" w:rsidDel="00B155C8" w14:paraId="257748B9" w14:textId="1B1BBE5A" w:rsidTr="00546EDD">
        <w:trPr>
          <w:ins w:id="20921" w:author="Author"/>
          <w:del w:id="2092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F714BD4" w14:textId="69CD85DF" w:rsidR="00277D73" w:rsidRPr="00C3339A" w:rsidDel="00B155C8" w:rsidRDefault="00277D73" w:rsidP="00277D73">
            <w:pPr>
              <w:spacing w:before="120"/>
              <w:jc w:val="left"/>
              <w:rPr>
                <w:ins w:id="20923" w:author="Author"/>
                <w:del w:id="20924" w:author="Author"/>
                <w:rFonts w:cs="Arial"/>
                <w:sz w:val="20"/>
                <w:szCs w:val="20"/>
                <w:lang w:val="en-IE"/>
              </w:rPr>
            </w:pPr>
            <w:ins w:id="20925" w:author="Author">
              <w:del w:id="20926" w:author="Author">
                <w:r w:rsidRPr="00C3339A" w:rsidDel="00B155C8">
                  <w:rPr>
                    <w:rFonts w:cs="Arial"/>
                    <w:sz w:val="20"/>
                    <w:szCs w:val="20"/>
                    <w:lang w:val="en-IE"/>
                  </w:rPr>
                  <w:delText>Json Path</w:delText>
                </w:r>
              </w:del>
            </w:ins>
          </w:p>
        </w:tc>
        <w:tc>
          <w:tcPr>
            <w:tcW w:w="3907" w:type="pct"/>
            <w:tcBorders>
              <w:bottom w:val="nil"/>
            </w:tcBorders>
          </w:tcPr>
          <w:p w14:paraId="1876ED38" w14:textId="01CC711B"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27" w:author="Author"/>
                <w:del w:id="20928" w:author="Author"/>
                <w:sz w:val="20"/>
                <w:lang w:val="en-IE"/>
              </w:rPr>
            </w:pPr>
            <w:ins w:id="20929" w:author="Author">
              <w:del w:id="20930"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WARN_NOT_ALL_CONTRACTS_SELECTED</w:delText>
                </w:r>
              </w:del>
            </w:ins>
          </w:p>
        </w:tc>
      </w:tr>
      <w:tr w:rsidR="00277D73" w:rsidRPr="00C3339A" w:rsidDel="00B155C8" w14:paraId="60D33062" w14:textId="3B40F4ED" w:rsidTr="00546EDD">
        <w:trPr>
          <w:ins w:id="20931" w:author="Author"/>
          <w:del w:id="2093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C2DB0B4" w14:textId="5CC7FE87" w:rsidR="00277D73" w:rsidRPr="00C3339A" w:rsidDel="00B155C8" w:rsidRDefault="00277D73" w:rsidP="00277D73">
            <w:pPr>
              <w:spacing w:before="120"/>
              <w:jc w:val="left"/>
              <w:rPr>
                <w:ins w:id="20933" w:author="Author"/>
                <w:del w:id="20934" w:author="Author"/>
                <w:rFonts w:cs="Arial"/>
                <w:sz w:val="20"/>
                <w:szCs w:val="20"/>
                <w:lang w:val="en-IE"/>
              </w:rPr>
            </w:pPr>
            <w:ins w:id="20935" w:author="Author">
              <w:del w:id="20936" w:author="Author">
                <w:r w:rsidRPr="00C3339A" w:rsidDel="00B155C8">
                  <w:rPr>
                    <w:rFonts w:cs="Arial"/>
                    <w:sz w:val="20"/>
                    <w:szCs w:val="20"/>
                    <w:lang w:val="en-IE"/>
                  </w:rPr>
                  <w:delText>Message (English)</w:delText>
                </w:r>
              </w:del>
            </w:ins>
          </w:p>
        </w:tc>
        <w:tc>
          <w:tcPr>
            <w:tcW w:w="3907" w:type="pct"/>
            <w:tcBorders>
              <w:bottom w:val="nil"/>
            </w:tcBorders>
          </w:tcPr>
          <w:p w14:paraId="2FE0DEE1" w14:textId="1CF3423E"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37" w:author="Author"/>
                <w:del w:id="20938" w:author="Author"/>
                <w:sz w:val="20"/>
                <w:lang w:val="en-IE"/>
              </w:rPr>
            </w:pPr>
            <w:ins w:id="20939" w:author="Author">
              <w:del w:id="20940" w:author="Author">
                <w:r w:rsidDel="00B155C8">
                  <w:rPr>
                    <w:sz w:val="20"/>
                    <w:lang w:val="en-IE"/>
                  </w:rPr>
                  <w:delText>Not all contracts have been selected to be uploaded. Please correct this to continue.</w:delText>
                </w:r>
              </w:del>
            </w:ins>
          </w:p>
        </w:tc>
      </w:tr>
      <w:tr w:rsidR="00554526" w:rsidRPr="00C3339A" w:rsidDel="00B155C8" w14:paraId="243B8348" w14:textId="6640D5D7" w:rsidTr="00546EDD">
        <w:trPr>
          <w:ins w:id="20941" w:author="Author"/>
          <w:del w:id="20942" w:author="Author"/>
        </w:trPr>
        <w:tc>
          <w:tcPr>
            <w:cnfStyle w:val="001000000000" w:firstRow="0" w:lastRow="0" w:firstColumn="1" w:lastColumn="0" w:oddVBand="0" w:evenVBand="0" w:oddHBand="0" w:evenHBand="0" w:firstRowFirstColumn="0" w:firstRowLastColumn="0" w:lastRowFirstColumn="0" w:lastRowLastColumn="0"/>
            <w:tcW w:w="1093" w:type="pct"/>
            <w:tcBorders>
              <w:top w:val="nil"/>
            </w:tcBorders>
          </w:tcPr>
          <w:p w14:paraId="5C08DDCD" w14:textId="31A84F5C" w:rsidR="00554526" w:rsidRPr="00C3339A" w:rsidDel="00B155C8" w:rsidRDefault="00554526" w:rsidP="002D24DE">
            <w:pPr>
              <w:spacing w:before="120"/>
              <w:jc w:val="left"/>
              <w:rPr>
                <w:ins w:id="20943" w:author="Author"/>
                <w:del w:id="20944" w:author="Author"/>
                <w:rFonts w:cs="Arial"/>
                <w:sz w:val="20"/>
                <w:szCs w:val="20"/>
                <w:lang w:val="en-IE"/>
              </w:rPr>
            </w:pPr>
            <w:ins w:id="20945" w:author="Author">
              <w:del w:id="20946" w:author="Author">
                <w:r w:rsidRPr="00C3339A" w:rsidDel="00B155C8">
                  <w:rPr>
                    <w:rFonts w:cs="Arial"/>
                    <w:sz w:val="20"/>
                    <w:szCs w:val="20"/>
                    <w:lang w:val="en-IE"/>
                  </w:rPr>
                  <w:delText>Message #</w:delText>
                </w:r>
              </w:del>
            </w:ins>
          </w:p>
        </w:tc>
        <w:tc>
          <w:tcPr>
            <w:tcW w:w="3907" w:type="pct"/>
            <w:tcBorders>
              <w:top w:val="nil"/>
            </w:tcBorders>
          </w:tcPr>
          <w:p w14:paraId="5B31E56E" w14:textId="14644892" w:rsidR="00554526" w:rsidRPr="00EF5AB3"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47" w:author="Author"/>
                <w:del w:id="20948" w:author="Author"/>
                <w:i/>
                <w:sz w:val="20"/>
                <w:lang w:val="en-IE"/>
              </w:rPr>
            </w:pPr>
            <w:ins w:id="20949" w:author="Author">
              <w:del w:id="20950" w:author="Author">
                <w:r w:rsidDel="00B155C8">
                  <w:rPr>
                    <w:sz w:val="20"/>
                    <w:lang w:val="en-IE"/>
                  </w:rPr>
                  <w:delText>WM_SAL_22</w:delText>
                </w:r>
              </w:del>
            </w:ins>
          </w:p>
        </w:tc>
      </w:tr>
      <w:tr w:rsidR="00554526" w:rsidRPr="00C3339A" w:rsidDel="00B155C8" w14:paraId="289B4C13" w14:textId="4488B9D1" w:rsidTr="00546EDD">
        <w:trPr>
          <w:ins w:id="20951" w:author="Author"/>
          <w:del w:id="20952" w:author="Author"/>
        </w:trPr>
        <w:tc>
          <w:tcPr>
            <w:cnfStyle w:val="001000000000" w:firstRow="0" w:lastRow="0" w:firstColumn="1" w:lastColumn="0" w:oddVBand="0" w:evenVBand="0" w:oddHBand="0" w:evenHBand="0" w:firstRowFirstColumn="0" w:firstRowLastColumn="0" w:lastRowFirstColumn="0" w:lastRowLastColumn="0"/>
            <w:tcW w:w="1093" w:type="pct"/>
          </w:tcPr>
          <w:p w14:paraId="1A281E3A" w14:textId="3D49D38F" w:rsidR="00554526" w:rsidRPr="00C3339A" w:rsidDel="00B155C8" w:rsidRDefault="00554526" w:rsidP="002D24DE">
            <w:pPr>
              <w:spacing w:before="120"/>
              <w:jc w:val="left"/>
              <w:rPr>
                <w:ins w:id="20953" w:author="Author"/>
                <w:del w:id="20954" w:author="Author"/>
                <w:rFonts w:cs="Arial"/>
                <w:sz w:val="20"/>
                <w:szCs w:val="20"/>
                <w:lang w:val="en-IE"/>
              </w:rPr>
            </w:pPr>
            <w:ins w:id="20955" w:author="Author">
              <w:del w:id="20956" w:author="Author">
                <w:r w:rsidRPr="00C3339A" w:rsidDel="00B155C8">
                  <w:rPr>
                    <w:rFonts w:cs="Arial"/>
                    <w:sz w:val="20"/>
                    <w:szCs w:val="20"/>
                    <w:lang w:val="en-IE"/>
                  </w:rPr>
                  <w:delText>Description</w:delText>
                </w:r>
              </w:del>
            </w:ins>
          </w:p>
        </w:tc>
        <w:tc>
          <w:tcPr>
            <w:tcW w:w="3907" w:type="pct"/>
          </w:tcPr>
          <w:p w14:paraId="101C4BF9" w14:textId="0C5C1B1C"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57" w:author="Author"/>
                <w:del w:id="20958" w:author="Author"/>
                <w:sz w:val="20"/>
                <w:lang w:val="en-IE"/>
              </w:rPr>
            </w:pPr>
            <w:ins w:id="20959" w:author="Author">
              <w:del w:id="20960" w:author="Author">
                <w:r w:rsidDel="00B155C8">
                  <w:rPr>
                    <w:sz w:val="20"/>
                    <w:lang w:val="en-IE"/>
                  </w:rPr>
                  <w:delText xml:space="preserve">Message displayed if any </w:delText>
                </w:r>
                <w:r w:rsidRPr="00E73B40" w:rsidDel="00B155C8">
                  <w:rPr>
                    <w:sz w:val="20"/>
                    <w:lang w:val="en-IE"/>
                  </w:rPr>
                  <w:delText>unconformity w</w:delText>
                </w:r>
                <w:r w:rsidDel="00B155C8">
                  <w:rPr>
                    <w:sz w:val="20"/>
                    <w:lang w:val="en-IE"/>
                  </w:rPr>
                  <w:delText xml:space="preserve">as detected and the user chose </w:delText>
                </w:r>
                <w:r w:rsidRPr="00E73B40" w:rsidDel="00B155C8">
                  <w:rPr>
                    <w:sz w:val="20"/>
                    <w:lang w:val="en-IE"/>
                  </w:rPr>
                  <w:delText>to apply the corrections, UFE automatically select the mandatory billing offers and deselect the incompatible billing offers</w:delText>
                </w:r>
              </w:del>
            </w:ins>
          </w:p>
        </w:tc>
      </w:tr>
      <w:tr w:rsidR="00554526" w:rsidRPr="00C3339A" w:rsidDel="00B155C8" w14:paraId="5EDB7B01" w14:textId="3EC9571D" w:rsidTr="00546EDD">
        <w:trPr>
          <w:ins w:id="20961" w:author="Author"/>
          <w:del w:id="20962" w:author="Author"/>
        </w:trPr>
        <w:tc>
          <w:tcPr>
            <w:cnfStyle w:val="001000000000" w:firstRow="0" w:lastRow="0" w:firstColumn="1" w:lastColumn="0" w:oddVBand="0" w:evenVBand="0" w:oddHBand="0" w:evenHBand="0" w:firstRowFirstColumn="0" w:firstRowLastColumn="0" w:lastRowFirstColumn="0" w:lastRowLastColumn="0"/>
            <w:tcW w:w="1093" w:type="pct"/>
          </w:tcPr>
          <w:p w14:paraId="68C24CB7" w14:textId="515D7BAA" w:rsidR="00554526" w:rsidRPr="00C3339A" w:rsidDel="00B155C8" w:rsidRDefault="00554526" w:rsidP="002D24DE">
            <w:pPr>
              <w:spacing w:before="120"/>
              <w:jc w:val="left"/>
              <w:rPr>
                <w:ins w:id="20963" w:author="Author"/>
                <w:del w:id="20964" w:author="Author"/>
                <w:rFonts w:cs="Arial"/>
                <w:sz w:val="20"/>
                <w:szCs w:val="20"/>
                <w:lang w:val="en-IE"/>
              </w:rPr>
            </w:pPr>
            <w:ins w:id="20965" w:author="Author">
              <w:del w:id="20966" w:author="Author">
                <w:r w:rsidRPr="00C3339A" w:rsidDel="00B155C8">
                  <w:rPr>
                    <w:rFonts w:cs="Arial"/>
                    <w:sz w:val="20"/>
                    <w:szCs w:val="20"/>
                    <w:lang w:val="en-IE"/>
                  </w:rPr>
                  <w:delText>Context</w:delText>
                </w:r>
              </w:del>
            </w:ins>
          </w:p>
        </w:tc>
        <w:tc>
          <w:tcPr>
            <w:tcW w:w="3907" w:type="pct"/>
          </w:tcPr>
          <w:p w14:paraId="01060431" w14:textId="26F9233B"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67" w:author="Author"/>
                <w:del w:id="20968" w:author="Author"/>
                <w:sz w:val="20"/>
                <w:lang w:val="en-IE"/>
              </w:rPr>
            </w:pPr>
            <w:ins w:id="20969" w:author="Author">
              <w:del w:id="20970" w:author="Author">
                <w:r w:rsidDel="00B155C8">
                  <w:rPr>
                    <w:lang w:val="en-IE"/>
                  </w:rPr>
                  <w:delText>Validating</w:delText>
                </w:r>
                <w:r w:rsidRPr="00E73B40" w:rsidDel="00B155C8">
                  <w:rPr>
                    <w:lang w:val="en-IE"/>
                  </w:rPr>
                  <w:delText xml:space="preserve"> offer configuration</w:delText>
                </w:r>
              </w:del>
            </w:ins>
          </w:p>
        </w:tc>
      </w:tr>
      <w:tr w:rsidR="00554526" w:rsidRPr="00C3339A" w:rsidDel="00B155C8" w14:paraId="2D2520A5" w14:textId="49ECD8BF" w:rsidTr="00546EDD">
        <w:trPr>
          <w:ins w:id="20971" w:author="Author"/>
          <w:del w:id="20972" w:author="Author"/>
        </w:trPr>
        <w:tc>
          <w:tcPr>
            <w:cnfStyle w:val="001000000000" w:firstRow="0" w:lastRow="0" w:firstColumn="1" w:lastColumn="0" w:oddVBand="0" w:evenVBand="0" w:oddHBand="0" w:evenHBand="0" w:firstRowFirstColumn="0" w:firstRowLastColumn="0" w:lastRowFirstColumn="0" w:lastRowLastColumn="0"/>
            <w:tcW w:w="1093" w:type="pct"/>
          </w:tcPr>
          <w:p w14:paraId="250ABFD7" w14:textId="593060DF" w:rsidR="00554526" w:rsidRPr="00C3339A" w:rsidDel="00B155C8" w:rsidRDefault="00554526" w:rsidP="002D24DE">
            <w:pPr>
              <w:spacing w:before="120"/>
              <w:jc w:val="left"/>
              <w:rPr>
                <w:ins w:id="20973" w:author="Author"/>
                <w:del w:id="20974" w:author="Author"/>
                <w:rFonts w:cs="Arial"/>
                <w:sz w:val="20"/>
                <w:szCs w:val="20"/>
                <w:lang w:val="en-IE"/>
              </w:rPr>
            </w:pPr>
            <w:ins w:id="20975" w:author="Author">
              <w:del w:id="20976" w:author="Author">
                <w:r w:rsidRPr="00C3339A" w:rsidDel="00B155C8">
                  <w:rPr>
                    <w:rFonts w:cs="Arial"/>
                    <w:sz w:val="20"/>
                    <w:szCs w:val="20"/>
                    <w:lang w:val="en-IE"/>
                  </w:rPr>
                  <w:delText>Json Path</w:delText>
                </w:r>
              </w:del>
            </w:ins>
          </w:p>
        </w:tc>
        <w:tc>
          <w:tcPr>
            <w:tcW w:w="3907" w:type="pct"/>
          </w:tcPr>
          <w:p w14:paraId="286E5E51" w14:textId="5B9DA5C2"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77" w:author="Author"/>
                <w:del w:id="20978" w:author="Author"/>
                <w:sz w:val="20"/>
                <w:lang w:val="en-IE"/>
              </w:rPr>
            </w:pPr>
            <w:ins w:id="20979" w:author="Author">
              <w:del w:id="20980"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WARN_UNCONFORMITY_DETECTED</w:delText>
                </w:r>
              </w:del>
            </w:ins>
          </w:p>
        </w:tc>
      </w:tr>
      <w:tr w:rsidR="00554526" w:rsidRPr="00C3339A" w:rsidDel="00B155C8" w14:paraId="091114D6" w14:textId="38C48AB3" w:rsidTr="00546EDD">
        <w:trPr>
          <w:ins w:id="20981" w:author="Author"/>
          <w:del w:id="20982" w:author="Author"/>
        </w:trPr>
        <w:tc>
          <w:tcPr>
            <w:cnfStyle w:val="001000000000" w:firstRow="0" w:lastRow="0" w:firstColumn="1" w:lastColumn="0" w:oddVBand="0" w:evenVBand="0" w:oddHBand="0" w:evenHBand="0" w:firstRowFirstColumn="0" w:firstRowLastColumn="0" w:lastRowFirstColumn="0" w:lastRowLastColumn="0"/>
            <w:tcW w:w="1093" w:type="pct"/>
          </w:tcPr>
          <w:p w14:paraId="04621DE8" w14:textId="2DDAE324" w:rsidR="00554526" w:rsidRPr="00C3339A" w:rsidDel="00B155C8" w:rsidRDefault="00554526" w:rsidP="002D24DE">
            <w:pPr>
              <w:spacing w:before="120"/>
              <w:jc w:val="left"/>
              <w:rPr>
                <w:ins w:id="20983" w:author="Author"/>
                <w:del w:id="20984" w:author="Author"/>
                <w:rFonts w:cs="Arial"/>
                <w:sz w:val="20"/>
                <w:szCs w:val="20"/>
                <w:lang w:val="en-IE"/>
              </w:rPr>
            </w:pPr>
            <w:ins w:id="20985" w:author="Author">
              <w:del w:id="20986" w:author="Author">
                <w:r w:rsidRPr="00C3339A" w:rsidDel="00B155C8">
                  <w:rPr>
                    <w:rFonts w:cs="Arial"/>
                    <w:sz w:val="20"/>
                    <w:szCs w:val="20"/>
                    <w:lang w:val="en-IE"/>
                  </w:rPr>
                  <w:delText>Message (English)</w:delText>
                </w:r>
              </w:del>
            </w:ins>
          </w:p>
        </w:tc>
        <w:tc>
          <w:tcPr>
            <w:tcW w:w="3907" w:type="pct"/>
          </w:tcPr>
          <w:p w14:paraId="4321F717" w14:textId="416E1FBE"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87" w:author="Author"/>
                <w:del w:id="20988" w:author="Author"/>
                <w:sz w:val="20"/>
                <w:lang w:val="en-IE"/>
              </w:rPr>
            </w:pPr>
            <w:ins w:id="20989" w:author="Author">
              <w:del w:id="20990" w:author="Author">
                <w:r w:rsidRPr="00BC6744" w:rsidDel="00B155C8">
                  <w:rPr>
                    <w:sz w:val="20"/>
                    <w:lang w:val="en-IE"/>
                  </w:rPr>
                  <w:delText xml:space="preserve">UFE detected </w:delText>
                </w:r>
                <w:r w:rsidDel="00B155C8">
                  <w:rPr>
                    <w:sz w:val="20"/>
                    <w:lang w:val="en-IE"/>
                  </w:rPr>
                  <w:delText>an u</w:delText>
                </w:r>
                <w:r w:rsidRPr="00BC6744" w:rsidDel="00B155C8">
                  <w:rPr>
                    <w:sz w:val="20"/>
                    <w:lang w:val="en-IE"/>
                  </w:rPr>
                  <w:delText>nconfo</w:delText>
                </w:r>
                <w:r w:rsidDel="00B155C8">
                  <w:rPr>
                    <w:sz w:val="20"/>
                    <w:lang w:val="en-IE"/>
                  </w:rPr>
                  <w:delText>rmity in the selected offer. The respective changes have been made. Please verify before continuing.</w:delText>
                </w:r>
              </w:del>
            </w:ins>
          </w:p>
        </w:tc>
      </w:tr>
    </w:tbl>
    <w:p w14:paraId="671EB9A3" w14:textId="7CB9BEAE" w:rsidR="00234AC9" w:rsidRPr="00E73B40" w:rsidDel="00B155C8" w:rsidRDefault="00234AC9" w:rsidP="00234AC9">
      <w:pPr>
        <w:pStyle w:val="Heading4"/>
        <w:rPr>
          <w:del w:id="20991" w:author="Author"/>
          <w:lang w:val="en-IE" w:eastAsia="pt-PT"/>
        </w:rPr>
      </w:pPr>
      <w:del w:id="20992" w:author="Author">
        <w:r w:rsidRPr="00E73B40" w:rsidDel="00B155C8">
          <w:rPr>
            <w:lang w:val="en-IE" w:eastAsia="pt-PT"/>
          </w:rPr>
          <w:delText>Success Messages</w:delText>
        </w:r>
      </w:del>
    </w:p>
    <w:tbl>
      <w:tblPr>
        <w:tblStyle w:val="CelFocus"/>
        <w:tblW w:w="5000" w:type="pct"/>
        <w:tblLook w:val="04A0" w:firstRow="1" w:lastRow="0" w:firstColumn="1" w:lastColumn="0" w:noHBand="0" w:noVBand="1"/>
      </w:tblPr>
      <w:tblGrid>
        <w:gridCol w:w="2188"/>
        <w:gridCol w:w="7666"/>
      </w:tblGrid>
      <w:tr w:rsidR="00234AC9" w:rsidRPr="00316D1A" w:rsidDel="00B155C8" w14:paraId="326C967C" w14:textId="1F1CED7E" w:rsidTr="002A4608">
        <w:trPr>
          <w:cnfStyle w:val="100000000000" w:firstRow="1" w:lastRow="0" w:firstColumn="0" w:lastColumn="0" w:oddVBand="0" w:evenVBand="0" w:oddHBand="0" w:evenHBand="0" w:firstRowFirstColumn="0" w:firstRowLastColumn="0" w:lastRowFirstColumn="0" w:lastRowLastColumn="0"/>
          <w:del w:id="20993"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20C4A14C" w14:textId="17A13939" w:rsidR="00234AC9" w:rsidRPr="00316D1A" w:rsidDel="00B155C8" w:rsidRDefault="00234AC9" w:rsidP="004F7C7A">
            <w:pPr>
              <w:spacing w:before="120"/>
              <w:jc w:val="left"/>
              <w:rPr>
                <w:del w:id="20994" w:author="Author"/>
                <w:rFonts w:cs="Arial"/>
                <w:sz w:val="20"/>
                <w:szCs w:val="22"/>
                <w:lang w:val="en-IE"/>
              </w:rPr>
            </w:pPr>
            <w:del w:id="20995" w:author="Author">
              <w:r w:rsidRPr="00316D1A" w:rsidDel="00B155C8">
                <w:rPr>
                  <w:rFonts w:cs="Arial"/>
                  <w:sz w:val="20"/>
                  <w:szCs w:val="22"/>
                  <w:lang w:val="en-IE"/>
                </w:rPr>
                <w:delText>Messages</w:delText>
              </w:r>
            </w:del>
          </w:p>
        </w:tc>
      </w:tr>
      <w:tr w:rsidR="00234AC9" w:rsidRPr="00316D1A" w:rsidDel="00B155C8" w14:paraId="25A95685" w14:textId="2855BEA1" w:rsidTr="002A4608">
        <w:trPr>
          <w:del w:id="20996" w:author="Author"/>
        </w:trPr>
        <w:tc>
          <w:tcPr>
            <w:cnfStyle w:val="001000000000" w:firstRow="0" w:lastRow="0" w:firstColumn="1" w:lastColumn="0" w:oddVBand="0" w:evenVBand="0" w:oddHBand="0" w:evenHBand="0" w:firstRowFirstColumn="0" w:firstRowLastColumn="0" w:lastRowFirstColumn="0" w:lastRowLastColumn="0"/>
            <w:tcW w:w="1110" w:type="pct"/>
          </w:tcPr>
          <w:p w14:paraId="0AD5DD87" w14:textId="4142C016" w:rsidR="00234AC9" w:rsidRPr="00316D1A" w:rsidDel="00B155C8" w:rsidRDefault="00234AC9" w:rsidP="004F7C7A">
            <w:pPr>
              <w:spacing w:before="120"/>
              <w:jc w:val="left"/>
              <w:rPr>
                <w:del w:id="20997" w:author="Author"/>
                <w:rFonts w:cs="Arial"/>
                <w:sz w:val="20"/>
                <w:szCs w:val="22"/>
                <w:lang w:val="en-IE"/>
              </w:rPr>
            </w:pPr>
            <w:del w:id="20998" w:author="Author">
              <w:r w:rsidRPr="00316D1A" w:rsidDel="00B155C8">
                <w:rPr>
                  <w:rFonts w:cs="Arial"/>
                  <w:sz w:val="20"/>
                  <w:szCs w:val="22"/>
                  <w:lang w:val="en-IE"/>
                </w:rPr>
                <w:delText>Message #</w:delText>
              </w:r>
            </w:del>
          </w:p>
        </w:tc>
        <w:tc>
          <w:tcPr>
            <w:tcW w:w="3890" w:type="pct"/>
          </w:tcPr>
          <w:p w14:paraId="49A04CA6" w14:textId="1A6ED107"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999" w:author="Author"/>
                <w:rFonts w:cs="Arial"/>
                <w:i/>
                <w:color w:val="000000"/>
                <w:sz w:val="20"/>
                <w:szCs w:val="22"/>
                <w:lang w:val="en-IE"/>
              </w:rPr>
            </w:pPr>
            <w:del w:id="21000" w:author="Author">
              <w:r w:rsidRPr="00316D1A" w:rsidDel="00B155C8">
                <w:rPr>
                  <w:rFonts w:cs="Arial"/>
                  <w:i/>
                  <w:color w:val="000000"/>
                  <w:sz w:val="20"/>
                  <w:szCs w:val="22"/>
                  <w:lang w:val="en-IE"/>
                </w:rPr>
                <w:delText>SM_SAL_1</w:delText>
              </w:r>
            </w:del>
          </w:p>
        </w:tc>
      </w:tr>
      <w:tr w:rsidR="00234AC9" w:rsidRPr="00316D1A" w:rsidDel="00B155C8" w14:paraId="2AC5637D" w14:textId="740239CB" w:rsidTr="002A4608">
        <w:trPr>
          <w:del w:id="21001" w:author="Author"/>
        </w:trPr>
        <w:tc>
          <w:tcPr>
            <w:cnfStyle w:val="001000000000" w:firstRow="0" w:lastRow="0" w:firstColumn="1" w:lastColumn="0" w:oddVBand="0" w:evenVBand="0" w:oddHBand="0" w:evenHBand="0" w:firstRowFirstColumn="0" w:firstRowLastColumn="0" w:lastRowFirstColumn="0" w:lastRowLastColumn="0"/>
            <w:tcW w:w="1110" w:type="pct"/>
          </w:tcPr>
          <w:p w14:paraId="6C68FA77" w14:textId="2C344B1B" w:rsidR="00234AC9" w:rsidRPr="00316D1A" w:rsidDel="00B155C8" w:rsidRDefault="00234AC9" w:rsidP="004F7C7A">
            <w:pPr>
              <w:spacing w:before="120"/>
              <w:jc w:val="left"/>
              <w:rPr>
                <w:del w:id="21002" w:author="Author"/>
                <w:rFonts w:cs="Arial"/>
                <w:sz w:val="20"/>
                <w:szCs w:val="22"/>
                <w:lang w:val="en-IE"/>
              </w:rPr>
            </w:pPr>
            <w:del w:id="21003" w:author="Author">
              <w:r w:rsidRPr="00316D1A" w:rsidDel="00B155C8">
                <w:rPr>
                  <w:rFonts w:cs="Arial"/>
                  <w:sz w:val="20"/>
                  <w:szCs w:val="22"/>
                  <w:lang w:val="en-IE"/>
                </w:rPr>
                <w:delText>Description</w:delText>
              </w:r>
            </w:del>
          </w:p>
        </w:tc>
        <w:tc>
          <w:tcPr>
            <w:tcW w:w="3890" w:type="pct"/>
          </w:tcPr>
          <w:p w14:paraId="125D9262" w14:textId="37A9467F"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04" w:author="Author"/>
                <w:rFonts w:cs="Arial"/>
                <w:color w:val="000000"/>
                <w:sz w:val="20"/>
                <w:szCs w:val="22"/>
                <w:lang w:val="en-IE"/>
              </w:rPr>
            </w:pPr>
            <w:del w:id="21005" w:author="Author">
              <w:r w:rsidRPr="00316D1A" w:rsidDel="00B155C8">
                <w:rPr>
                  <w:rFonts w:cs="Arial"/>
                  <w:color w:val="000000"/>
                  <w:sz w:val="20"/>
                  <w:szCs w:val="22"/>
                  <w:lang w:val="en-IE"/>
                </w:rPr>
                <w:delText>Message displayed when the credit vetting has been approved.</w:delText>
              </w:r>
            </w:del>
          </w:p>
        </w:tc>
      </w:tr>
      <w:tr w:rsidR="00234AC9" w:rsidRPr="00316D1A" w:rsidDel="00B155C8" w14:paraId="1A93E31D" w14:textId="1C82DB8D" w:rsidTr="002A4608">
        <w:trPr>
          <w:del w:id="21006" w:author="Author"/>
        </w:trPr>
        <w:tc>
          <w:tcPr>
            <w:cnfStyle w:val="001000000000" w:firstRow="0" w:lastRow="0" w:firstColumn="1" w:lastColumn="0" w:oddVBand="0" w:evenVBand="0" w:oddHBand="0" w:evenHBand="0" w:firstRowFirstColumn="0" w:firstRowLastColumn="0" w:lastRowFirstColumn="0" w:lastRowLastColumn="0"/>
            <w:tcW w:w="1110" w:type="pct"/>
          </w:tcPr>
          <w:p w14:paraId="71867A7D" w14:textId="2CCC7AAE" w:rsidR="00234AC9" w:rsidRPr="00316D1A" w:rsidDel="00B155C8" w:rsidRDefault="00234AC9" w:rsidP="004F7C7A">
            <w:pPr>
              <w:spacing w:before="120"/>
              <w:jc w:val="left"/>
              <w:rPr>
                <w:del w:id="21007" w:author="Author"/>
                <w:rFonts w:cs="Arial"/>
                <w:sz w:val="20"/>
                <w:szCs w:val="22"/>
                <w:lang w:val="en-IE"/>
              </w:rPr>
            </w:pPr>
            <w:del w:id="21008" w:author="Author">
              <w:r w:rsidRPr="00316D1A" w:rsidDel="00B155C8">
                <w:rPr>
                  <w:rFonts w:cs="Arial"/>
                  <w:sz w:val="20"/>
                  <w:szCs w:val="22"/>
                  <w:lang w:val="en-IE"/>
                </w:rPr>
                <w:delText>Context</w:delText>
              </w:r>
            </w:del>
          </w:p>
        </w:tc>
        <w:tc>
          <w:tcPr>
            <w:tcW w:w="3890" w:type="pct"/>
          </w:tcPr>
          <w:p w14:paraId="4F160392" w14:textId="6338FE5B"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09" w:author="Author"/>
                <w:rFonts w:cs="Arial"/>
                <w:sz w:val="20"/>
                <w:szCs w:val="22"/>
                <w:lang w:val="en-IE" w:eastAsia="pt-PT"/>
              </w:rPr>
            </w:pPr>
            <w:del w:id="21010" w:author="Author">
              <w:r w:rsidRPr="00316D1A" w:rsidDel="00B155C8">
                <w:rPr>
                  <w:rFonts w:cs="Arial"/>
                  <w:sz w:val="20"/>
                  <w:szCs w:val="22"/>
                  <w:lang w:val="en-IE" w:eastAsia="pt-PT"/>
                </w:rPr>
                <w:delText>Entering/Confirming billing profile details</w:delText>
              </w:r>
            </w:del>
          </w:p>
        </w:tc>
      </w:tr>
      <w:tr w:rsidR="00234AC9" w:rsidRPr="00316D1A" w:rsidDel="00B155C8" w14:paraId="560B2BA1" w14:textId="334B4828" w:rsidTr="002A4608">
        <w:trPr>
          <w:del w:id="21011" w:author="Author"/>
        </w:trPr>
        <w:tc>
          <w:tcPr>
            <w:cnfStyle w:val="001000000000" w:firstRow="0" w:lastRow="0" w:firstColumn="1" w:lastColumn="0" w:oddVBand="0" w:evenVBand="0" w:oddHBand="0" w:evenHBand="0" w:firstRowFirstColumn="0" w:firstRowLastColumn="0" w:lastRowFirstColumn="0" w:lastRowLastColumn="0"/>
            <w:tcW w:w="1110" w:type="pct"/>
          </w:tcPr>
          <w:p w14:paraId="367C98AB" w14:textId="627B777C" w:rsidR="00234AC9" w:rsidRPr="00316D1A" w:rsidDel="00B155C8" w:rsidRDefault="00234AC9" w:rsidP="004F7C7A">
            <w:pPr>
              <w:spacing w:before="120"/>
              <w:jc w:val="left"/>
              <w:rPr>
                <w:del w:id="21012" w:author="Author"/>
                <w:rFonts w:cs="Arial"/>
                <w:sz w:val="20"/>
                <w:szCs w:val="22"/>
                <w:lang w:val="en-IE"/>
              </w:rPr>
            </w:pPr>
            <w:del w:id="21013" w:author="Author">
              <w:r w:rsidRPr="00316D1A" w:rsidDel="00B155C8">
                <w:rPr>
                  <w:rFonts w:cs="Arial"/>
                  <w:sz w:val="20"/>
                  <w:szCs w:val="22"/>
                  <w:lang w:val="en-IE"/>
                </w:rPr>
                <w:delText>Json Path</w:delText>
              </w:r>
            </w:del>
          </w:p>
        </w:tc>
        <w:tc>
          <w:tcPr>
            <w:tcW w:w="3890" w:type="pct"/>
          </w:tcPr>
          <w:p w14:paraId="64F99662" w14:textId="67F4BEDE"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14" w:author="Author"/>
                <w:rFonts w:cs="Arial"/>
                <w:sz w:val="20"/>
                <w:szCs w:val="22"/>
                <w:lang w:val="en-IE" w:eastAsia="pt-PT"/>
              </w:rPr>
            </w:pPr>
            <w:del w:id="21015" w:author="Author">
              <w:r w:rsidRPr="00316D1A" w:rsidDel="00B155C8">
                <w:rPr>
                  <w:rFonts w:cs="Arial"/>
                  <w:sz w:val="20"/>
                  <w:szCs w:val="22"/>
                  <w:lang w:val="en-IE" w:eastAsia="pt-PT"/>
                </w:rPr>
                <w:delText>sales.messages.success.CREDIT_VETTING_APPROVED</w:delText>
              </w:r>
            </w:del>
          </w:p>
        </w:tc>
      </w:tr>
      <w:tr w:rsidR="00234AC9" w:rsidRPr="00316D1A" w:rsidDel="00B155C8" w14:paraId="4952FABE" w14:textId="275571FA" w:rsidTr="002A4608">
        <w:trPr>
          <w:del w:id="21016"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595AD43" w14:textId="4AF45FF9" w:rsidR="00234AC9" w:rsidRPr="00316D1A" w:rsidDel="00B155C8" w:rsidRDefault="00234AC9" w:rsidP="004F7C7A">
            <w:pPr>
              <w:spacing w:before="120"/>
              <w:jc w:val="left"/>
              <w:rPr>
                <w:del w:id="21017" w:author="Author"/>
                <w:rFonts w:cs="Arial"/>
                <w:sz w:val="20"/>
                <w:szCs w:val="22"/>
                <w:lang w:val="en-IE"/>
              </w:rPr>
            </w:pPr>
            <w:del w:id="21018"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5A249AC9" w14:textId="30D2F032"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19" w:author="Author"/>
                <w:rFonts w:cs="Arial"/>
                <w:color w:val="000000"/>
                <w:sz w:val="20"/>
                <w:szCs w:val="22"/>
                <w:lang w:val="en-IE"/>
              </w:rPr>
            </w:pPr>
            <w:del w:id="21020" w:author="Author">
              <w:r w:rsidRPr="00316D1A" w:rsidDel="00B155C8">
                <w:rPr>
                  <w:rFonts w:cs="Arial"/>
                  <w:color w:val="000000"/>
                  <w:sz w:val="20"/>
                  <w:szCs w:val="22"/>
                  <w:lang w:val="en-IE"/>
                </w:rPr>
                <w:delText>The credit vetting is approved.</w:delText>
              </w:r>
            </w:del>
          </w:p>
        </w:tc>
      </w:tr>
      <w:tr w:rsidR="00234AC9" w:rsidRPr="00316D1A" w:rsidDel="00B155C8" w14:paraId="2ACE1CE3" w14:textId="23A8C370" w:rsidTr="002A4608">
        <w:trPr>
          <w:del w:id="21021"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0F6A302E" w14:textId="364676CE" w:rsidR="00234AC9" w:rsidRPr="00316D1A" w:rsidDel="00B155C8" w:rsidRDefault="00234AC9" w:rsidP="004F7C7A">
            <w:pPr>
              <w:spacing w:before="120"/>
              <w:jc w:val="left"/>
              <w:rPr>
                <w:del w:id="21022" w:author="Author"/>
                <w:rFonts w:cs="Arial"/>
                <w:sz w:val="20"/>
                <w:szCs w:val="22"/>
                <w:lang w:val="en-IE"/>
              </w:rPr>
            </w:pPr>
            <w:del w:id="21023" w:author="Author">
              <w:r w:rsidRPr="00316D1A" w:rsidDel="00B155C8">
                <w:rPr>
                  <w:rFonts w:cs="Arial"/>
                  <w:sz w:val="20"/>
                  <w:szCs w:val="22"/>
                  <w:lang w:val="en-IE"/>
                </w:rPr>
                <w:delText>Message #</w:delText>
              </w:r>
            </w:del>
          </w:p>
        </w:tc>
        <w:tc>
          <w:tcPr>
            <w:tcW w:w="3890" w:type="pct"/>
            <w:tcBorders>
              <w:top w:val="single" w:sz="12" w:space="0" w:color="C00000"/>
            </w:tcBorders>
          </w:tcPr>
          <w:p w14:paraId="77C7106D" w14:textId="22C96808"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24" w:author="Author"/>
                <w:rFonts w:cs="Arial"/>
                <w:i/>
                <w:color w:val="000000"/>
                <w:sz w:val="20"/>
                <w:szCs w:val="22"/>
                <w:lang w:val="en-IE"/>
              </w:rPr>
            </w:pPr>
            <w:del w:id="21025" w:author="Author">
              <w:r w:rsidRPr="00316D1A" w:rsidDel="00B155C8">
                <w:rPr>
                  <w:rFonts w:cs="Arial"/>
                  <w:i/>
                  <w:color w:val="000000"/>
                  <w:sz w:val="20"/>
                  <w:szCs w:val="22"/>
                  <w:lang w:val="en-IE"/>
                </w:rPr>
                <w:delText>SM_SAL_2</w:delText>
              </w:r>
            </w:del>
          </w:p>
        </w:tc>
      </w:tr>
      <w:tr w:rsidR="00234AC9" w:rsidRPr="00316D1A" w:rsidDel="00B155C8" w14:paraId="7539D879" w14:textId="2DEDBCD0" w:rsidTr="002A4608">
        <w:trPr>
          <w:del w:id="21026" w:author="Author"/>
        </w:trPr>
        <w:tc>
          <w:tcPr>
            <w:cnfStyle w:val="001000000000" w:firstRow="0" w:lastRow="0" w:firstColumn="1" w:lastColumn="0" w:oddVBand="0" w:evenVBand="0" w:oddHBand="0" w:evenHBand="0" w:firstRowFirstColumn="0" w:firstRowLastColumn="0" w:lastRowFirstColumn="0" w:lastRowLastColumn="0"/>
            <w:tcW w:w="1110" w:type="pct"/>
          </w:tcPr>
          <w:p w14:paraId="4036EA89" w14:textId="6E6C0D18" w:rsidR="00234AC9" w:rsidRPr="00316D1A" w:rsidDel="00B155C8" w:rsidRDefault="00234AC9" w:rsidP="004F7C7A">
            <w:pPr>
              <w:spacing w:before="120"/>
              <w:jc w:val="left"/>
              <w:rPr>
                <w:del w:id="21027" w:author="Author"/>
                <w:rFonts w:cs="Arial"/>
                <w:sz w:val="20"/>
                <w:szCs w:val="22"/>
                <w:lang w:val="en-IE"/>
              </w:rPr>
            </w:pPr>
            <w:del w:id="21028" w:author="Author">
              <w:r w:rsidRPr="00316D1A" w:rsidDel="00B155C8">
                <w:rPr>
                  <w:rFonts w:cs="Arial"/>
                  <w:sz w:val="20"/>
                  <w:szCs w:val="22"/>
                  <w:lang w:val="en-IE"/>
                </w:rPr>
                <w:delText>Description</w:delText>
              </w:r>
            </w:del>
          </w:p>
        </w:tc>
        <w:tc>
          <w:tcPr>
            <w:tcW w:w="3890" w:type="pct"/>
          </w:tcPr>
          <w:p w14:paraId="15D05AD8" w14:textId="11881DD9"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29" w:author="Author"/>
                <w:rFonts w:cs="Arial"/>
                <w:sz w:val="20"/>
                <w:szCs w:val="22"/>
                <w:lang w:val="en-IE" w:eastAsia="pt-PT"/>
              </w:rPr>
            </w:pPr>
            <w:del w:id="21030" w:author="Author">
              <w:r w:rsidRPr="00316D1A" w:rsidDel="00B155C8">
                <w:rPr>
                  <w:rFonts w:cs="Arial"/>
                  <w:color w:val="000000"/>
                  <w:sz w:val="20"/>
                  <w:szCs w:val="22"/>
                  <w:lang w:val="en-IE"/>
                </w:rPr>
                <w:delText>Message displayed when the billing customer</w:delText>
              </w:r>
            </w:del>
            <w:ins w:id="21031" w:author="Author">
              <w:del w:id="21032" w:author="Author">
                <w:r w:rsidR="008F030C" w:rsidDel="00B155C8">
                  <w:rPr>
                    <w:rFonts w:cs="Arial"/>
                    <w:color w:val="000000"/>
                    <w:sz w:val="20"/>
                    <w:szCs w:val="22"/>
                    <w:lang w:val="en-IE"/>
                  </w:rPr>
                  <w:delText xml:space="preserve"> and profile</w:delText>
                </w:r>
              </w:del>
            </w:ins>
            <w:del w:id="21033" w:author="Author">
              <w:r w:rsidRPr="00316D1A" w:rsidDel="00B155C8">
                <w:rPr>
                  <w:rFonts w:cs="Arial"/>
                  <w:color w:val="000000"/>
                  <w:sz w:val="20"/>
                  <w:szCs w:val="22"/>
                  <w:lang w:val="en-IE"/>
                </w:rPr>
                <w:delText xml:space="preserve"> ha</w:delText>
              </w:r>
            </w:del>
            <w:ins w:id="21034" w:author="Author">
              <w:del w:id="21035" w:author="Author">
                <w:r w:rsidR="008F030C" w:rsidDel="00B155C8">
                  <w:rPr>
                    <w:rFonts w:cs="Arial"/>
                    <w:color w:val="000000"/>
                    <w:sz w:val="20"/>
                    <w:szCs w:val="22"/>
                    <w:lang w:val="en-IE"/>
                  </w:rPr>
                  <w:delText>ve</w:delText>
                </w:r>
              </w:del>
            </w:ins>
            <w:del w:id="21036" w:author="Author">
              <w:r w:rsidRPr="00316D1A" w:rsidDel="00B155C8">
                <w:rPr>
                  <w:rFonts w:cs="Arial"/>
                  <w:color w:val="000000"/>
                  <w:sz w:val="20"/>
                  <w:szCs w:val="22"/>
                  <w:lang w:val="en-IE"/>
                </w:rPr>
                <w:delText>s been created.</w:delText>
              </w:r>
              <w:r w:rsidRPr="00316D1A" w:rsidDel="00B155C8">
                <w:rPr>
                  <w:rFonts w:cs="Arial"/>
                  <w:sz w:val="20"/>
                  <w:szCs w:val="22"/>
                  <w:lang w:val="en-IE" w:eastAsia="pt-PT"/>
                </w:rPr>
                <w:delText xml:space="preserve"> </w:delText>
              </w:r>
            </w:del>
          </w:p>
        </w:tc>
      </w:tr>
      <w:tr w:rsidR="00234AC9" w:rsidRPr="00316D1A" w:rsidDel="00B155C8" w14:paraId="2186F6E3" w14:textId="772840C0" w:rsidTr="002A4608">
        <w:trPr>
          <w:del w:id="2103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7328927" w14:textId="59A8D576" w:rsidR="00234AC9" w:rsidRPr="00316D1A" w:rsidDel="00B155C8" w:rsidRDefault="00234AC9" w:rsidP="004F7C7A">
            <w:pPr>
              <w:spacing w:before="120"/>
              <w:jc w:val="left"/>
              <w:rPr>
                <w:del w:id="21038" w:author="Author"/>
                <w:rFonts w:cs="Arial"/>
                <w:sz w:val="20"/>
                <w:szCs w:val="22"/>
                <w:lang w:val="en-IE"/>
              </w:rPr>
            </w:pPr>
            <w:del w:id="21039"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78C465EC" w14:textId="73E36F0D"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40" w:author="Author"/>
                <w:rFonts w:cs="Arial"/>
                <w:sz w:val="20"/>
                <w:szCs w:val="22"/>
                <w:lang w:val="en-IE" w:eastAsia="pt-PT"/>
              </w:rPr>
            </w:pPr>
            <w:del w:id="21041" w:author="Author">
              <w:r w:rsidRPr="00316D1A" w:rsidDel="00B155C8">
                <w:rPr>
                  <w:rFonts w:cs="Arial"/>
                  <w:sz w:val="20"/>
                  <w:szCs w:val="22"/>
                  <w:lang w:val="en-IE" w:eastAsia="pt-PT"/>
                </w:rPr>
                <w:delText>Creating billing customer</w:delText>
              </w:r>
            </w:del>
          </w:p>
        </w:tc>
      </w:tr>
      <w:tr w:rsidR="00234AC9" w:rsidRPr="00316D1A" w:rsidDel="00B155C8" w14:paraId="4B2848FB" w14:textId="0212B3D1" w:rsidTr="002A4608">
        <w:trPr>
          <w:del w:id="2104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1BA2886" w14:textId="33F1A251" w:rsidR="00234AC9" w:rsidRPr="00316D1A" w:rsidDel="00B155C8" w:rsidRDefault="00234AC9" w:rsidP="004F7C7A">
            <w:pPr>
              <w:spacing w:before="120"/>
              <w:jc w:val="left"/>
              <w:rPr>
                <w:del w:id="21043" w:author="Author"/>
                <w:rFonts w:cs="Arial"/>
                <w:sz w:val="20"/>
                <w:szCs w:val="22"/>
                <w:lang w:val="en-IE"/>
              </w:rPr>
            </w:pPr>
            <w:del w:id="21044"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6DB17026" w14:textId="33FCBE0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45" w:author="Author"/>
                <w:rFonts w:cs="Arial"/>
                <w:sz w:val="20"/>
                <w:szCs w:val="22"/>
                <w:lang w:val="en-IE" w:eastAsia="pt-PT"/>
              </w:rPr>
            </w:pPr>
            <w:del w:id="21046" w:author="Author">
              <w:r w:rsidRPr="00316D1A" w:rsidDel="00B155C8">
                <w:rPr>
                  <w:rFonts w:cs="Arial"/>
                  <w:sz w:val="20"/>
                  <w:szCs w:val="22"/>
                  <w:lang w:val="en-IE" w:eastAsia="pt-PT"/>
                </w:rPr>
                <w:delText>sales.messages.success.BILLING_CUSTOMER_CREATED</w:delText>
              </w:r>
            </w:del>
          </w:p>
        </w:tc>
      </w:tr>
      <w:tr w:rsidR="00234AC9" w:rsidRPr="00316D1A" w:rsidDel="00B155C8" w14:paraId="5AE47BCE" w14:textId="382180D8" w:rsidTr="002A4608">
        <w:trPr>
          <w:del w:id="2104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6384A3AB" w14:textId="7CA8345E" w:rsidR="00234AC9" w:rsidRPr="00316D1A" w:rsidDel="00B155C8" w:rsidRDefault="00234AC9" w:rsidP="004F7C7A">
            <w:pPr>
              <w:spacing w:before="120"/>
              <w:jc w:val="left"/>
              <w:rPr>
                <w:del w:id="21048" w:author="Author"/>
                <w:rFonts w:cs="Arial"/>
                <w:sz w:val="20"/>
                <w:szCs w:val="22"/>
                <w:lang w:val="en-IE"/>
              </w:rPr>
            </w:pPr>
            <w:del w:id="21049"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7287B2D5" w14:textId="531718DC"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50" w:author="Author"/>
                <w:rFonts w:cs="Arial"/>
                <w:color w:val="000000"/>
                <w:sz w:val="20"/>
                <w:szCs w:val="22"/>
                <w:lang w:val="en-IE"/>
              </w:rPr>
            </w:pPr>
            <w:del w:id="21051" w:author="Author">
              <w:r w:rsidRPr="00316D1A" w:rsidDel="00B155C8">
                <w:rPr>
                  <w:rFonts w:cs="Arial"/>
                  <w:color w:val="000000"/>
                  <w:sz w:val="20"/>
                  <w:szCs w:val="22"/>
                  <w:lang w:val="en-IE"/>
                </w:rPr>
                <w:delText>The billing customer</w:delText>
              </w:r>
            </w:del>
            <w:ins w:id="21052" w:author="Author">
              <w:del w:id="21053" w:author="Author">
                <w:r w:rsidR="008F030C" w:rsidDel="00B155C8">
                  <w:rPr>
                    <w:rFonts w:cs="Arial"/>
                    <w:color w:val="000000"/>
                    <w:sz w:val="20"/>
                    <w:szCs w:val="22"/>
                    <w:lang w:val="en-IE"/>
                  </w:rPr>
                  <w:delText xml:space="preserve"> and billing profile</w:delText>
                </w:r>
              </w:del>
            </w:ins>
            <w:del w:id="21054" w:author="Author">
              <w:r w:rsidRPr="00316D1A" w:rsidDel="00B155C8">
                <w:rPr>
                  <w:rFonts w:cs="Arial"/>
                  <w:color w:val="000000"/>
                  <w:sz w:val="20"/>
                  <w:szCs w:val="22"/>
                  <w:lang w:val="en-IE"/>
                </w:rPr>
                <w:delText xml:space="preserve"> was successfully created.</w:delText>
              </w:r>
            </w:del>
          </w:p>
        </w:tc>
      </w:tr>
      <w:tr w:rsidR="00234AC9" w:rsidRPr="00316D1A" w:rsidDel="00B155C8" w14:paraId="770A33A5" w14:textId="50244C51" w:rsidTr="002A4608">
        <w:trPr>
          <w:del w:id="21055"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A6E735E" w14:textId="7FA074FD" w:rsidR="00234AC9" w:rsidRPr="00316D1A" w:rsidDel="00B155C8" w:rsidRDefault="00234AC9" w:rsidP="004F7C7A">
            <w:pPr>
              <w:spacing w:before="120"/>
              <w:jc w:val="left"/>
              <w:rPr>
                <w:del w:id="21056" w:author="Author"/>
                <w:rFonts w:cs="Arial"/>
                <w:sz w:val="20"/>
                <w:szCs w:val="22"/>
                <w:lang w:val="en-IE"/>
              </w:rPr>
            </w:pPr>
            <w:del w:id="21057"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4A4C9558" w14:textId="3F44DECE"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58" w:author="Author"/>
                <w:rFonts w:cs="Arial"/>
                <w:i/>
                <w:color w:val="000000"/>
                <w:sz w:val="20"/>
                <w:szCs w:val="22"/>
                <w:lang w:val="en-IE"/>
              </w:rPr>
            </w:pPr>
            <w:del w:id="21059" w:author="Author">
              <w:r w:rsidRPr="00316D1A" w:rsidDel="00B155C8">
                <w:rPr>
                  <w:rFonts w:cs="Arial"/>
                  <w:i/>
                  <w:color w:val="000000"/>
                  <w:sz w:val="20"/>
                  <w:szCs w:val="22"/>
                  <w:lang w:val="en-IE"/>
                </w:rPr>
                <w:delText>SM_SAL_3</w:delText>
              </w:r>
            </w:del>
          </w:p>
        </w:tc>
      </w:tr>
      <w:tr w:rsidR="00234AC9" w:rsidRPr="00316D1A" w:rsidDel="00B155C8" w14:paraId="1C9BC192" w14:textId="41469F16" w:rsidTr="002A4608">
        <w:trPr>
          <w:del w:id="2106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D6C499C" w14:textId="16F8447F" w:rsidR="00234AC9" w:rsidRPr="00316D1A" w:rsidDel="00B155C8" w:rsidRDefault="00234AC9" w:rsidP="004F7C7A">
            <w:pPr>
              <w:spacing w:before="120"/>
              <w:jc w:val="left"/>
              <w:rPr>
                <w:del w:id="21061" w:author="Author"/>
                <w:rFonts w:cs="Arial"/>
                <w:sz w:val="20"/>
                <w:szCs w:val="22"/>
                <w:lang w:val="en-IE"/>
              </w:rPr>
            </w:pPr>
            <w:del w:id="21062"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1E50CB80" w14:textId="3C4F1788"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63" w:author="Author"/>
                <w:rFonts w:cs="Arial"/>
                <w:color w:val="000000"/>
                <w:sz w:val="20"/>
                <w:szCs w:val="22"/>
                <w:lang w:val="en-IE"/>
              </w:rPr>
            </w:pPr>
            <w:del w:id="21064" w:author="Author">
              <w:r w:rsidRPr="00316D1A" w:rsidDel="00B155C8">
                <w:rPr>
                  <w:rFonts w:cs="Arial"/>
                  <w:color w:val="000000"/>
                  <w:sz w:val="20"/>
                  <w:szCs w:val="22"/>
                  <w:lang w:val="en-IE"/>
                </w:rPr>
                <w:delText>Message displayed when the billing profile has been created.</w:delText>
              </w:r>
            </w:del>
          </w:p>
        </w:tc>
      </w:tr>
      <w:tr w:rsidR="00234AC9" w:rsidRPr="00316D1A" w:rsidDel="00B155C8" w14:paraId="7BB4F8AF" w14:textId="1F00284B" w:rsidTr="002A4608">
        <w:trPr>
          <w:del w:id="2106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E5DD03D" w14:textId="5BA2D670" w:rsidR="00234AC9" w:rsidRPr="00316D1A" w:rsidDel="00B155C8" w:rsidRDefault="00234AC9" w:rsidP="004F7C7A">
            <w:pPr>
              <w:spacing w:before="120"/>
              <w:jc w:val="left"/>
              <w:rPr>
                <w:del w:id="21066" w:author="Author"/>
                <w:rFonts w:cs="Arial"/>
                <w:sz w:val="20"/>
                <w:szCs w:val="22"/>
                <w:lang w:val="en-IE"/>
              </w:rPr>
            </w:pPr>
            <w:del w:id="21067"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100A719B" w14:textId="2EEB96AD"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68" w:author="Author"/>
                <w:rFonts w:cs="Arial"/>
                <w:sz w:val="20"/>
                <w:szCs w:val="22"/>
                <w:lang w:val="en-IE" w:eastAsia="pt-PT"/>
              </w:rPr>
            </w:pPr>
            <w:del w:id="21069" w:author="Author">
              <w:r w:rsidRPr="00316D1A" w:rsidDel="00B155C8">
                <w:rPr>
                  <w:rFonts w:cs="Arial"/>
                  <w:sz w:val="20"/>
                  <w:szCs w:val="22"/>
                  <w:lang w:val="en-IE" w:eastAsia="pt-PT"/>
                </w:rPr>
                <w:delText>Creating billing profile</w:delText>
              </w:r>
            </w:del>
          </w:p>
        </w:tc>
      </w:tr>
      <w:tr w:rsidR="00234AC9" w:rsidRPr="00316D1A" w:rsidDel="00B155C8" w14:paraId="67FB2396" w14:textId="7347BE66" w:rsidTr="002A4608">
        <w:trPr>
          <w:del w:id="2107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8B5464F" w14:textId="4CD1A680" w:rsidR="00234AC9" w:rsidRPr="00316D1A" w:rsidDel="00B155C8" w:rsidRDefault="00234AC9" w:rsidP="004F7C7A">
            <w:pPr>
              <w:spacing w:before="120"/>
              <w:jc w:val="left"/>
              <w:rPr>
                <w:del w:id="21071" w:author="Author"/>
                <w:rFonts w:cs="Arial"/>
                <w:sz w:val="20"/>
                <w:szCs w:val="22"/>
                <w:lang w:val="en-IE"/>
              </w:rPr>
            </w:pPr>
            <w:del w:id="21072"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0D5744E8" w14:textId="2910598A"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73" w:author="Author"/>
                <w:rFonts w:cs="Arial"/>
                <w:sz w:val="20"/>
                <w:szCs w:val="22"/>
                <w:lang w:val="en-IE" w:eastAsia="pt-PT"/>
              </w:rPr>
            </w:pPr>
            <w:del w:id="21074" w:author="Author">
              <w:r w:rsidRPr="00316D1A" w:rsidDel="00B155C8">
                <w:rPr>
                  <w:rFonts w:cs="Arial"/>
                  <w:sz w:val="20"/>
                  <w:szCs w:val="22"/>
                  <w:lang w:val="en-IE" w:eastAsia="pt-PT"/>
                </w:rPr>
                <w:delText>sales.messages.success.BILLING_PROFILE_CREATED</w:delText>
              </w:r>
            </w:del>
          </w:p>
        </w:tc>
      </w:tr>
      <w:tr w:rsidR="00234AC9" w:rsidRPr="00316D1A" w:rsidDel="00B155C8" w14:paraId="59AC8049" w14:textId="6B066219" w:rsidTr="002A4608">
        <w:trPr>
          <w:del w:id="2107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2891313F" w14:textId="61F31E23" w:rsidR="00234AC9" w:rsidRPr="00316D1A" w:rsidDel="00B155C8" w:rsidRDefault="00234AC9" w:rsidP="004F7C7A">
            <w:pPr>
              <w:spacing w:before="120"/>
              <w:jc w:val="left"/>
              <w:rPr>
                <w:del w:id="21076" w:author="Author"/>
                <w:rFonts w:cs="Arial"/>
                <w:sz w:val="20"/>
                <w:szCs w:val="22"/>
                <w:lang w:val="en-IE"/>
              </w:rPr>
            </w:pPr>
            <w:del w:id="21077"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651B0C1C" w14:textId="67BD7A36"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78" w:author="Author"/>
                <w:rFonts w:cs="Arial"/>
                <w:color w:val="000000"/>
                <w:sz w:val="20"/>
                <w:szCs w:val="22"/>
                <w:lang w:val="en-IE"/>
              </w:rPr>
            </w:pPr>
            <w:del w:id="21079" w:author="Author">
              <w:r w:rsidRPr="00316D1A" w:rsidDel="00B155C8">
                <w:rPr>
                  <w:rFonts w:cs="Arial"/>
                  <w:color w:val="000000"/>
                  <w:sz w:val="20"/>
                  <w:szCs w:val="22"/>
                  <w:lang w:val="en-IE"/>
                </w:rPr>
                <w:delText>The billing profile was successfully created.</w:delText>
              </w:r>
            </w:del>
          </w:p>
        </w:tc>
      </w:tr>
      <w:tr w:rsidR="00234AC9" w:rsidRPr="00316D1A" w:rsidDel="00B155C8" w14:paraId="52DC1D5B" w14:textId="372BF326" w:rsidTr="002A4608">
        <w:trPr>
          <w:del w:id="21080"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49C262DC" w14:textId="49571218" w:rsidR="00234AC9" w:rsidRPr="00316D1A" w:rsidDel="00B155C8" w:rsidRDefault="00234AC9" w:rsidP="004F7C7A">
            <w:pPr>
              <w:spacing w:before="120"/>
              <w:jc w:val="left"/>
              <w:rPr>
                <w:del w:id="21081" w:author="Author"/>
                <w:rFonts w:cs="Arial"/>
                <w:sz w:val="20"/>
                <w:szCs w:val="22"/>
                <w:lang w:val="en-IE"/>
              </w:rPr>
            </w:pPr>
            <w:del w:id="21082"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415772CE" w14:textId="2BF6D3E6"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83" w:author="Author"/>
                <w:rFonts w:cs="Arial"/>
                <w:i/>
                <w:color w:val="000000"/>
                <w:sz w:val="20"/>
                <w:szCs w:val="22"/>
                <w:lang w:val="en-IE"/>
              </w:rPr>
            </w:pPr>
            <w:del w:id="21084" w:author="Author">
              <w:r w:rsidRPr="00316D1A" w:rsidDel="00B155C8">
                <w:rPr>
                  <w:rFonts w:cs="Arial"/>
                  <w:i/>
                  <w:color w:val="000000"/>
                  <w:sz w:val="20"/>
                  <w:szCs w:val="22"/>
                  <w:lang w:val="en-IE"/>
                </w:rPr>
                <w:delText>SM_SAL_4</w:delText>
              </w:r>
            </w:del>
          </w:p>
        </w:tc>
      </w:tr>
      <w:tr w:rsidR="00234AC9" w:rsidRPr="00316D1A" w:rsidDel="00B155C8" w14:paraId="35FDD295" w14:textId="692ACB0E" w:rsidTr="002A4608">
        <w:trPr>
          <w:del w:id="2108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15F01B3" w14:textId="42D730D4" w:rsidR="00234AC9" w:rsidRPr="00316D1A" w:rsidDel="00B155C8" w:rsidRDefault="00234AC9" w:rsidP="004F7C7A">
            <w:pPr>
              <w:spacing w:before="120"/>
              <w:jc w:val="left"/>
              <w:rPr>
                <w:del w:id="21086" w:author="Author"/>
                <w:rFonts w:cs="Arial"/>
                <w:sz w:val="20"/>
                <w:szCs w:val="22"/>
                <w:lang w:val="en-IE"/>
              </w:rPr>
            </w:pPr>
            <w:del w:id="21087"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14D12179" w14:textId="434FD853"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88" w:author="Author"/>
                <w:rFonts w:cs="Arial"/>
                <w:color w:val="000000"/>
                <w:sz w:val="20"/>
                <w:szCs w:val="22"/>
                <w:lang w:val="en-IE"/>
              </w:rPr>
            </w:pPr>
            <w:del w:id="21089" w:author="Author">
              <w:r w:rsidRPr="00316D1A" w:rsidDel="00B155C8">
                <w:rPr>
                  <w:rFonts w:cs="Arial"/>
                  <w:color w:val="000000"/>
                  <w:sz w:val="20"/>
                  <w:szCs w:val="22"/>
                  <w:lang w:val="en-IE"/>
                </w:rPr>
                <w:delText>Message displayed when the document has been saved.</w:delText>
              </w:r>
            </w:del>
          </w:p>
        </w:tc>
      </w:tr>
      <w:tr w:rsidR="00234AC9" w:rsidRPr="00316D1A" w:rsidDel="00B155C8" w14:paraId="5C9EB02C" w14:textId="3161B4D5" w:rsidTr="002A4608">
        <w:trPr>
          <w:del w:id="2109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5847DBC" w14:textId="4B697013" w:rsidR="00234AC9" w:rsidRPr="00316D1A" w:rsidDel="00B155C8" w:rsidRDefault="00234AC9" w:rsidP="004F7C7A">
            <w:pPr>
              <w:spacing w:before="120"/>
              <w:jc w:val="left"/>
              <w:rPr>
                <w:del w:id="21091" w:author="Author"/>
                <w:rFonts w:cs="Arial"/>
                <w:sz w:val="20"/>
                <w:szCs w:val="22"/>
                <w:lang w:val="en-IE"/>
              </w:rPr>
            </w:pPr>
            <w:del w:id="21092"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26D88CCF" w14:textId="610FACB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93" w:author="Author"/>
                <w:rFonts w:cs="Arial"/>
                <w:sz w:val="20"/>
                <w:szCs w:val="22"/>
                <w:lang w:val="en-IE" w:eastAsia="pt-PT"/>
              </w:rPr>
            </w:pPr>
            <w:del w:id="21094" w:author="Author">
              <w:r w:rsidRPr="00316D1A" w:rsidDel="00B155C8">
                <w:rPr>
                  <w:rFonts w:cs="Arial"/>
                  <w:sz w:val="20"/>
                  <w:szCs w:val="22"/>
                  <w:lang w:val="en-IE" w:eastAsia="pt-PT"/>
                </w:rPr>
                <w:delText>Saving uploaded documents when subscribing offer</w:delText>
              </w:r>
            </w:del>
          </w:p>
        </w:tc>
      </w:tr>
      <w:tr w:rsidR="00234AC9" w:rsidRPr="00787D2C" w:rsidDel="00B155C8" w14:paraId="6A6B4564" w14:textId="5D6607C2" w:rsidTr="002A4608">
        <w:trPr>
          <w:del w:id="2109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ED9730E" w14:textId="53B834F0" w:rsidR="00234AC9" w:rsidRPr="00316D1A" w:rsidDel="00B155C8" w:rsidRDefault="00234AC9" w:rsidP="004F7C7A">
            <w:pPr>
              <w:spacing w:before="120"/>
              <w:jc w:val="left"/>
              <w:rPr>
                <w:del w:id="21096" w:author="Author"/>
                <w:rFonts w:cs="Arial"/>
                <w:sz w:val="20"/>
                <w:szCs w:val="22"/>
                <w:lang w:val="en-IE"/>
              </w:rPr>
            </w:pPr>
            <w:del w:id="21097"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071FCF95" w14:textId="407B8339" w:rsidR="00234AC9" w:rsidRPr="00354C3C"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98" w:author="Author"/>
                <w:rFonts w:cs="Arial"/>
                <w:sz w:val="20"/>
                <w:szCs w:val="22"/>
                <w:lang w:val="fr-FR" w:eastAsia="pt-PT"/>
              </w:rPr>
            </w:pPr>
            <w:del w:id="21099" w:author="Author">
              <w:r w:rsidRPr="00354C3C" w:rsidDel="00B155C8">
                <w:rPr>
                  <w:rFonts w:cs="Arial"/>
                  <w:sz w:val="20"/>
                  <w:szCs w:val="22"/>
                  <w:lang w:val="fr-FR" w:eastAsia="pt-PT"/>
                </w:rPr>
                <w:delText>sales.messages.success.DOCUMENT_SAVED</w:delText>
              </w:r>
            </w:del>
          </w:p>
        </w:tc>
      </w:tr>
      <w:tr w:rsidR="00234AC9" w:rsidRPr="00316D1A" w:rsidDel="00B155C8" w14:paraId="1CBC95D4" w14:textId="57C53F5D" w:rsidTr="002A4608">
        <w:trPr>
          <w:del w:id="2110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0520B5C" w14:textId="15E6D5FA" w:rsidR="00234AC9" w:rsidRPr="00316D1A" w:rsidDel="00B155C8" w:rsidRDefault="00234AC9" w:rsidP="004F7C7A">
            <w:pPr>
              <w:spacing w:before="120"/>
              <w:jc w:val="left"/>
              <w:rPr>
                <w:del w:id="21101" w:author="Author"/>
                <w:rFonts w:cs="Arial"/>
                <w:sz w:val="20"/>
                <w:szCs w:val="22"/>
                <w:lang w:val="en-IE"/>
              </w:rPr>
            </w:pPr>
            <w:del w:id="21102"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568A8FD4" w14:textId="78B52123"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03" w:author="Author"/>
                <w:rFonts w:cs="Arial"/>
                <w:color w:val="000000"/>
                <w:sz w:val="20"/>
                <w:szCs w:val="22"/>
                <w:lang w:val="en-IE"/>
              </w:rPr>
            </w:pPr>
            <w:del w:id="21104" w:author="Author">
              <w:r w:rsidRPr="00316D1A" w:rsidDel="00B155C8">
                <w:rPr>
                  <w:rFonts w:cs="Arial"/>
                  <w:color w:val="000000"/>
                  <w:sz w:val="20"/>
                  <w:szCs w:val="22"/>
                  <w:lang w:val="en-IE"/>
                </w:rPr>
                <w:delText>The document %document type% was successfully saved.</w:delText>
              </w:r>
            </w:del>
          </w:p>
        </w:tc>
      </w:tr>
      <w:tr w:rsidR="00234AC9" w:rsidRPr="00316D1A" w:rsidDel="00B155C8" w14:paraId="621CC79F" w14:textId="64B2BE7F" w:rsidTr="002A4608">
        <w:trPr>
          <w:del w:id="21105"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9CCA961" w14:textId="78EBFE39" w:rsidR="00234AC9" w:rsidRPr="00316D1A" w:rsidDel="00B155C8" w:rsidRDefault="00234AC9" w:rsidP="004F7C7A">
            <w:pPr>
              <w:spacing w:before="120"/>
              <w:jc w:val="left"/>
              <w:rPr>
                <w:del w:id="21106" w:author="Author"/>
                <w:rFonts w:cs="Arial"/>
                <w:sz w:val="20"/>
                <w:szCs w:val="22"/>
                <w:lang w:val="en-IE"/>
              </w:rPr>
            </w:pPr>
            <w:del w:id="21107"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0B8AAD08" w14:textId="5288C9CE" w:rsidR="00234AC9" w:rsidRPr="003709C3"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08" w:author="Author"/>
                <w:rFonts w:cs="Arial"/>
                <w:i/>
                <w:color w:val="000000"/>
                <w:sz w:val="20"/>
                <w:szCs w:val="22"/>
                <w:lang w:val="en-IE"/>
              </w:rPr>
            </w:pPr>
            <w:del w:id="21109" w:author="Author">
              <w:r w:rsidRPr="003709C3" w:rsidDel="00B155C8">
                <w:rPr>
                  <w:rFonts w:cs="Arial"/>
                  <w:i/>
                  <w:color w:val="000000"/>
                  <w:sz w:val="20"/>
                  <w:szCs w:val="22"/>
                  <w:lang w:val="en-IE"/>
                </w:rPr>
                <w:delText>SM_SAL_5</w:delText>
              </w:r>
            </w:del>
          </w:p>
        </w:tc>
      </w:tr>
      <w:tr w:rsidR="00234AC9" w:rsidRPr="00316D1A" w:rsidDel="00B155C8" w14:paraId="76D1FED1" w14:textId="4F1E5A01" w:rsidTr="002A4608">
        <w:trPr>
          <w:del w:id="2111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523160D" w14:textId="7E4DBF80" w:rsidR="00234AC9" w:rsidRPr="00316D1A" w:rsidDel="00B155C8" w:rsidRDefault="00234AC9" w:rsidP="004F7C7A">
            <w:pPr>
              <w:spacing w:before="120"/>
              <w:jc w:val="left"/>
              <w:rPr>
                <w:del w:id="21111" w:author="Author"/>
                <w:rFonts w:cs="Arial"/>
                <w:sz w:val="20"/>
                <w:szCs w:val="22"/>
                <w:lang w:val="en-IE"/>
              </w:rPr>
            </w:pPr>
            <w:del w:id="21112"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2E11AACB" w14:textId="4D9B0512"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13" w:author="Author"/>
                <w:rFonts w:cs="Arial"/>
                <w:color w:val="000000"/>
                <w:sz w:val="20"/>
                <w:szCs w:val="22"/>
                <w:lang w:val="en-IE"/>
              </w:rPr>
            </w:pPr>
            <w:del w:id="21114" w:author="Author">
              <w:r w:rsidRPr="00316D1A" w:rsidDel="00B155C8">
                <w:rPr>
                  <w:rFonts w:cs="Arial"/>
                  <w:color w:val="000000"/>
                  <w:sz w:val="20"/>
                  <w:szCs w:val="22"/>
                  <w:lang w:val="en-IE"/>
                </w:rPr>
                <w:delText>Message displayed when the order has been submitted.</w:delText>
              </w:r>
            </w:del>
          </w:p>
        </w:tc>
      </w:tr>
      <w:tr w:rsidR="00234AC9" w:rsidRPr="00316D1A" w:rsidDel="00B155C8" w14:paraId="04F8C9C1" w14:textId="47FFE104" w:rsidTr="002A4608">
        <w:trPr>
          <w:del w:id="2111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7129864B" w14:textId="0D9ADDF5" w:rsidR="00234AC9" w:rsidRPr="00316D1A" w:rsidDel="00B155C8" w:rsidRDefault="00234AC9" w:rsidP="004F7C7A">
            <w:pPr>
              <w:spacing w:before="120"/>
              <w:jc w:val="left"/>
              <w:rPr>
                <w:del w:id="21116" w:author="Author"/>
                <w:rFonts w:cs="Arial"/>
                <w:sz w:val="20"/>
                <w:szCs w:val="22"/>
                <w:lang w:val="en-IE"/>
              </w:rPr>
            </w:pPr>
            <w:del w:id="21117"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6111DA83" w14:textId="3A0AB649"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18" w:author="Author"/>
                <w:rFonts w:cs="Arial"/>
                <w:sz w:val="20"/>
                <w:szCs w:val="22"/>
                <w:lang w:val="en-IE" w:eastAsia="pt-PT"/>
              </w:rPr>
            </w:pPr>
            <w:del w:id="21119" w:author="Author">
              <w:r w:rsidRPr="00316D1A" w:rsidDel="00B155C8">
                <w:rPr>
                  <w:rFonts w:cs="Arial"/>
                  <w:sz w:val="20"/>
                  <w:szCs w:val="22"/>
                  <w:lang w:val="en-IE" w:eastAsia="pt-PT"/>
                </w:rPr>
                <w:delText>Submitting order to OMS</w:delText>
              </w:r>
            </w:del>
          </w:p>
        </w:tc>
      </w:tr>
      <w:tr w:rsidR="00234AC9" w:rsidRPr="00316D1A" w:rsidDel="00B155C8" w14:paraId="2EDEFB65" w14:textId="074C0559" w:rsidTr="002A4608">
        <w:trPr>
          <w:del w:id="2112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760B5BF" w14:textId="3DFD5FD3" w:rsidR="00234AC9" w:rsidRPr="00316D1A" w:rsidDel="00B155C8" w:rsidRDefault="00234AC9" w:rsidP="004F7C7A">
            <w:pPr>
              <w:spacing w:before="120"/>
              <w:jc w:val="left"/>
              <w:rPr>
                <w:del w:id="21121" w:author="Author"/>
                <w:rFonts w:cs="Arial"/>
                <w:sz w:val="20"/>
                <w:szCs w:val="22"/>
                <w:lang w:val="en-IE"/>
              </w:rPr>
            </w:pPr>
            <w:del w:id="21122"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342948EA" w14:textId="2EAB93A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23" w:author="Author"/>
                <w:rFonts w:cs="Arial"/>
                <w:sz w:val="20"/>
                <w:szCs w:val="22"/>
                <w:lang w:val="en-IE" w:eastAsia="pt-PT"/>
              </w:rPr>
            </w:pPr>
            <w:del w:id="21124" w:author="Author">
              <w:r w:rsidRPr="00316D1A" w:rsidDel="00B155C8">
                <w:rPr>
                  <w:rFonts w:cs="Arial"/>
                  <w:sz w:val="20"/>
                  <w:szCs w:val="22"/>
                  <w:lang w:val="en-IE" w:eastAsia="pt-PT"/>
                </w:rPr>
                <w:delText>sales.messages.success.ORDER_SUBMITTED</w:delText>
              </w:r>
            </w:del>
          </w:p>
        </w:tc>
      </w:tr>
      <w:tr w:rsidR="00234AC9" w:rsidRPr="00316D1A" w:rsidDel="00B155C8" w14:paraId="33CF1260" w14:textId="1256DB8F" w:rsidTr="002A4608">
        <w:trPr>
          <w:del w:id="2112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B5F28FC" w14:textId="3A758E19" w:rsidR="00234AC9" w:rsidRPr="00316D1A" w:rsidDel="00B155C8" w:rsidRDefault="00234AC9" w:rsidP="004F7C7A">
            <w:pPr>
              <w:spacing w:before="120"/>
              <w:jc w:val="left"/>
              <w:rPr>
                <w:del w:id="21126" w:author="Author"/>
                <w:rFonts w:cs="Arial"/>
                <w:sz w:val="20"/>
                <w:szCs w:val="22"/>
                <w:lang w:val="en-IE"/>
              </w:rPr>
            </w:pPr>
            <w:del w:id="21127"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4CB4167A" w14:textId="0720D9F9"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28" w:author="Author"/>
                <w:rFonts w:cs="Arial"/>
                <w:color w:val="000000"/>
                <w:sz w:val="20"/>
                <w:szCs w:val="22"/>
                <w:lang w:val="en-IE"/>
              </w:rPr>
            </w:pPr>
            <w:del w:id="21129" w:author="Author">
              <w:r w:rsidRPr="00316D1A" w:rsidDel="00B155C8">
                <w:rPr>
                  <w:rFonts w:cs="Arial"/>
                  <w:color w:val="000000"/>
                  <w:sz w:val="20"/>
                  <w:szCs w:val="22"/>
                  <w:lang w:val="en-IE"/>
                </w:rPr>
                <w:delText>The order was successfully submitted.</w:delText>
              </w:r>
            </w:del>
          </w:p>
        </w:tc>
      </w:tr>
      <w:tr w:rsidR="00E32944" w:rsidRPr="00316D1A" w:rsidDel="00B155C8" w14:paraId="54DDC99C" w14:textId="268253F0" w:rsidTr="002A4608">
        <w:trPr>
          <w:ins w:id="21130" w:author="Author"/>
          <w:del w:id="21131"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1946DD41" w14:textId="731ECDB2" w:rsidR="00E32944" w:rsidRPr="00316D1A" w:rsidDel="00B155C8" w:rsidRDefault="00E32944" w:rsidP="00E32944">
            <w:pPr>
              <w:spacing w:before="120"/>
              <w:jc w:val="left"/>
              <w:rPr>
                <w:ins w:id="21132" w:author="Author"/>
                <w:del w:id="21133" w:author="Author"/>
                <w:rFonts w:cs="Arial"/>
                <w:sz w:val="20"/>
                <w:szCs w:val="22"/>
                <w:lang w:val="en-IE"/>
              </w:rPr>
            </w:pPr>
            <w:ins w:id="21134" w:author="Author">
              <w:del w:id="21135" w:author="Author">
                <w:r w:rsidRPr="00316D1A" w:rsidDel="00B155C8">
                  <w:rPr>
                    <w:rFonts w:cs="Arial"/>
                    <w:sz w:val="20"/>
                    <w:szCs w:val="22"/>
                    <w:lang w:val="en-IE"/>
                  </w:rPr>
                  <w:delText>Message #</w:delText>
                </w:r>
              </w:del>
            </w:ins>
          </w:p>
        </w:tc>
        <w:tc>
          <w:tcPr>
            <w:tcW w:w="3890" w:type="pct"/>
            <w:tcBorders>
              <w:top w:val="single" w:sz="12" w:space="0" w:color="C00000"/>
            </w:tcBorders>
          </w:tcPr>
          <w:p w14:paraId="4EA2C148" w14:textId="6FE104CE" w:rsidR="00E32944" w:rsidRPr="003709C3"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36" w:author="Author"/>
                <w:del w:id="21137" w:author="Author"/>
                <w:rFonts w:cs="Arial"/>
                <w:i/>
                <w:color w:val="000000"/>
                <w:sz w:val="20"/>
                <w:szCs w:val="22"/>
                <w:lang w:val="en-IE"/>
              </w:rPr>
            </w:pPr>
            <w:ins w:id="21138" w:author="Author">
              <w:del w:id="21139" w:author="Author">
                <w:r w:rsidRPr="003709C3" w:rsidDel="00B155C8">
                  <w:rPr>
                    <w:i/>
                    <w:sz w:val="20"/>
                    <w:lang w:val="en-IE"/>
                  </w:rPr>
                  <w:delText>SM_SAL_6</w:delText>
                </w:r>
              </w:del>
            </w:ins>
          </w:p>
        </w:tc>
      </w:tr>
      <w:tr w:rsidR="00E32944" w:rsidRPr="00316D1A" w:rsidDel="00B155C8" w14:paraId="3EBE3FE6" w14:textId="022F2964" w:rsidTr="002A4608">
        <w:trPr>
          <w:ins w:id="21140" w:author="Author"/>
          <w:del w:id="21141" w:author="Author"/>
        </w:trPr>
        <w:tc>
          <w:tcPr>
            <w:cnfStyle w:val="001000000000" w:firstRow="0" w:lastRow="0" w:firstColumn="1" w:lastColumn="0" w:oddVBand="0" w:evenVBand="0" w:oddHBand="0" w:evenHBand="0" w:firstRowFirstColumn="0" w:firstRowLastColumn="0" w:lastRowFirstColumn="0" w:lastRowLastColumn="0"/>
            <w:tcW w:w="1110" w:type="pct"/>
          </w:tcPr>
          <w:p w14:paraId="5B8C596F" w14:textId="1B3BF849" w:rsidR="00E32944" w:rsidRPr="00316D1A" w:rsidDel="00B155C8" w:rsidRDefault="00E32944" w:rsidP="00E32944">
            <w:pPr>
              <w:spacing w:before="120"/>
              <w:jc w:val="left"/>
              <w:rPr>
                <w:ins w:id="21142" w:author="Author"/>
                <w:del w:id="21143" w:author="Author"/>
                <w:rFonts w:cs="Arial"/>
                <w:sz w:val="20"/>
                <w:szCs w:val="22"/>
                <w:lang w:val="en-IE"/>
              </w:rPr>
            </w:pPr>
            <w:ins w:id="21144" w:author="Author">
              <w:del w:id="21145" w:author="Author">
                <w:r w:rsidRPr="00316D1A" w:rsidDel="00B155C8">
                  <w:rPr>
                    <w:rFonts w:cs="Arial"/>
                    <w:sz w:val="20"/>
                    <w:szCs w:val="22"/>
                    <w:lang w:val="en-IE"/>
                  </w:rPr>
                  <w:delText>Description</w:delText>
                </w:r>
              </w:del>
            </w:ins>
          </w:p>
        </w:tc>
        <w:tc>
          <w:tcPr>
            <w:tcW w:w="3890" w:type="pct"/>
          </w:tcPr>
          <w:p w14:paraId="324FE984" w14:textId="7BC2FB49"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46" w:author="Author"/>
                <w:del w:id="21147" w:author="Author"/>
                <w:rFonts w:cs="Arial"/>
                <w:color w:val="000000"/>
                <w:sz w:val="20"/>
                <w:szCs w:val="22"/>
                <w:lang w:val="en-IE"/>
              </w:rPr>
            </w:pPr>
            <w:ins w:id="21148" w:author="Author">
              <w:del w:id="21149" w:author="Author">
                <w:r w:rsidDel="00B155C8">
                  <w:rPr>
                    <w:rFonts w:cs="Arial"/>
                    <w:color w:val="000000"/>
                    <w:sz w:val="20"/>
                    <w:szCs w:val="22"/>
                    <w:lang w:val="en-IE"/>
                  </w:rPr>
                  <w:delText xml:space="preserve">Message displayed when </w:delText>
                </w:r>
                <w:r w:rsidRPr="00E73B40" w:rsidDel="00B155C8">
                  <w:rPr>
                    <w:sz w:val="20"/>
                    <w:lang w:val="en-IE"/>
                  </w:rPr>
                  <w:delText>the user rejects the campaign</w:delText>
                </w:r>
              </w:del>
            </w:ins>
          </w:p>
        </w:tc>
      </w:tr>
      <w:tr w:rsidR="00E32944" w:rsidRPr="00316D1A" w:rsidDel="00B155C8" w14:paraId="651762E9" w14:textId="40FEE2A4" w:rsidTr="002A4608">
        <w:trPr>
          <w:ins w:id="21150" w:author="Author"/>
          <w:del w:id="21151" w:author="Author"/>
        </w:trPr>
        <w:tc>
          <w:tcPr>
            <w:cnfStyle w:val="001000000000" w:firstRow="0" w:lastRow="0" w:firstColumn="1" w:lastColumn="0" w:oddVBand="0" w:evenVBand="0" w:oddHBand="0" w:evenHBand="0" w:firstRowFirstColumn="0" w:firstRowLastColumn="0" w:lastRowFirstColumn="0" w:lastRowLastColumn="0"/>
            <w:tcW w:w="1110" w:type="pct"/>
          </w:tcPr>
          <w:p w14:paraId="23A63751" w14:textId="30C26607" w:rsidR="00E32944" w:rsidRPr="00316D1A" w:rsidDel="00B155C8" w:rsidRDefault="00E32944" w:rsidP="00E32944">
            <w:pPr>
              <w:spacing w:before="120"/>
              <w:jc w:val="left"/>
              <w:rPr>
                <w:ins w:id="21152" w:author="Author"/>
                <w:del w:id="21153" w:author="Author"/>
                <w:rFonts w:cs="Arial"/>
                <w:sz w:val="20"/>
                <w:szCs w:val="22"/>
                <w:lang w:val="en-IE"/>
              </w:rPr>
            </w:pPr>
            <w:ins w:id="21154" w:author="Author">
              <w:del w:id="21155" w:author="Author">
                <w:r w:rsidRPr="00316D1A" w:rsidDel="00B155C8">
                  <w:rPr>
                    <w:rFonts w:cs="Arial"/>
                    <w:sz w:val="20"/>
                    <w:szCs w:val="22"/>
                    <w:lang w:val="en-IE"/>
                  </w:rPr>
                  <w:delText>Context</w:delText>
                </w:r>
              </w:del>
            </w:ins>
          </w:p>
        </w:tc>
        <w:tc>
          <w:tcPr>
            <w:tcW w:w="3890" w:type="pct"/>
          </w:tcPr>
          <w:p w14:paraId="3AA4F352" w14:textId="64AFA2A1"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56" w:author="Author"/>
                <w:del w:id="21157" w:author="Author"/>
                <w:rFonts w:cs="Arial"/>
                <w:color w:val="000000"/>
                <w:sz w:val="20"/>
                <w:szCs w:val="22"/>
                <w:lang w:val="en-IE"/>
              </w:rPr>
            </w:pPr>
            <w:ins w:id="21158" w:author="Author">
              <w:del w:id="21159" w:author="Author">
                <w:r w:rsidDel="00B155C8">
                  <w:rPr>
                    <w:rFonts w:cs="Arial"/>
                    <w:color w:val="000000"/>
                    <w:sz w:val="20"/>
                    <w:szCs w:val="22"/>
                    <w:lang w:val="en-IE"/>
                  </w:rPr>
                  <w:delText>Campaigns step</w:delText>
                </w:r>
              </w:del>
            </w:ins>
          </w:p>
        </w:tc>
      </w:tr>
      <w:tr w:rsidR="00E32944" w:rsidRPr="00316D1A" w:rsidDel="00B155C8" w14:paraId="35EED3DC" w14:textId="255961F4" w:rsidTr="002A4608">
        <w:trPr>
          <w:ins w:id="21160" w:author="Author"/>
          <w:del w:id="2116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D3A617B" w14:textId="55E047F1" w:rsidR="00E32944" w:rsidRPr="00316D1A" w:rsidDel="00B155C8" w:rsidRDefault="00E32944" w:rsidP="00E32944">
            <w:pPr>
              <w:spacing w:before="120"/>
              <w:jc w:val="left"/>
              <w:rPr>
                <w:ins w:id="21162" w:author="Author"/>
                <w:del w:id="21163" w:author="Author"/>
                <w:rFonts w:cs="Arial"/>
                <w:sz w:val="20"/>
                <w:szCs w:val="22"/>
                <w:lang w:val="en-IE"/>
              </w:rPr>
            </w:pPr>
            <w:ins w:id="21164" w:author="Author">
              <w:del w:id="21165" w:author="Author">
                <w:r w:rsidRPr="00316D1A" w:rsidDel="00B155C8">
                  <w:rPr>
                    <w:rFonts w:cs="Arial"/>
                    <w:sz w:val="20"/>
                    <w:szCs w:val="22"/>
                    <w:lang w:val="en-IE"/>
                  </w:rPr>
                  <w:delText>Json Path</w:delText>
                </w:r>
              </w:del>
            </w:ins>
          </w:p>
        </w:tc>
        <w:tc>
          <w:tcPr>
            <w:tcW w:w="3890" w:type="pct"/>
            <w:tcBorders>
              <w:bottom w:val="single" w:sz="18" w:space="0" w:color="FFFFFF" w:themeColor="background1"/>
            </w:tcBorders>
          </w:tcPr>
          <w:p w14:paraId="53BA878B" w14:textId="569821E6"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66" w:author="Author"/>
                <w:del w:id="21167" w:author="Author"/>
                <w:rFonts w:cs="Arial"/>
                <w:color w:val="000000"/>
                <w:sz w:val="20"/>
                <w:szCs w:val="22"/>
                <w:lang w:val="en-IE"/>
              </w:rPr>
            </w:pPr>
            <w:ins w:id="21168" w:author="Author">
              <w:del w:id="21169"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CAMPAIGN_REJECTED</w:delText>
                </w:r>
              </w:del>
            </w:ins>
          </w:p>
        </w:tc>
      </w:tr>
      <w:tr w:rsidR="00E32944" w:rsidRPr="00316D1A" w:rsidDel="00B155C8" w14:paraId="1555D7DC" w14:textId="08BDB2B9" w:rsidTr="002A4608">
        <w:trPr>
          <w:ins w:id="21170" w:author="Author"/>
          <w:del w:id="21171"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8" w:space="0" w:color="FFFFFF" w:themeColor="background1"/>
              <w:bottom w:val="single" w:sz="12" w:space="0" w:color="C00000"/>
            </w:tcBorders>
          </w:tcPr>
          <w:p w14:paraId="0339604E" w14:textId="7BF8A0A2" w:rsidR="00E32944" w:rsidRPr="00316D1A" w:rsidDel="00B155C8" w:rsidRDefault="00E32944" w:rsidP="00E32944">
            <w:pPr>
              <w:spacing w:before="120"/>
              <w:jc w:val="left"/>
              <w:rPr>
                <w:ins w:id="21172" w:author="Author"/>
                <w:del w:id="21173" w:author="Author"/>
                <w:rFonts w:cs="Arial"/>
                <w:sz w:val="20"/>
                <w:szCs w:val="22"/>
                <w:lang w:val="en-IE"/>
              </w:rPr>
            </w:pPr>
            <w:ins w:id="21174" w:author="Author">
              <w:del w:id="21175" w:author="Author">
                <w:r w:rsidRPr="00316D1A" w:rsidDel="00B155C8">
                  <w:rPr>
                    <w:rFonts w:cs="Arial"/>
                    <w:sz w:val="20"/>
                    <w:szCs w:val="22"/>
                    <w:lang w:val="en-IE"/>
                  </w:rPr>
                  <w:delText>Message (English)</w:delText>
                </w:r>
              </w:del>
            </w:ins>
          </w:p>
        </w:tc>
        <w:tc>
          <w:tcPr>
            <w:tcW w:w="3890" w:type="pct"/>
            <w:tcBorders>
              <w:top w:val="single" w:sz="18" w:space="0" w:color="FFFFFF" w:themeColor="background1"/>
              <w:bottom w:val="single" w:sz="12" w:space="0" w:color="C00000"/>
            </w:tcBorders>
          </w:tcPr>
          <w:p w14:paraId="4B3041B7" w14:textId="21139EBE"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76" w:author="Author"/>
                <w:del w:id="21177" w:author="Author"/>
                <w:rFonts w:cs="Arial"/>
                <w:color w:val="000000"/>
                <w:sz w:val="20"/>
                <w:szCs w:val="22"/>
                <w:lang w:val="en-IE"/>
              </w:rPr>
            </w:pPr>
            <w:ins w:id="21178" w:author="Author">
              <w:del w:id="21179" w:author="Author">
                <w:r w:rsidRPr="00E73B40" w:rsidDel="00B155C8">
                  <w:rPr>
                    <w:sz w:val="20"/>
                    <w:lang w:val="en-IE"/>
                  </w:rPr>
                  <w:delText>The campaign was successfully rejected.</w:delText>
                </w:r>
              </w:del>
            </w:ins>
          </w:p>
        </w:tc>
      </w:tr>
      <w:tr w:rsidR="00E32944" w:rsidRPr="00316D1A" w:rsidDel="00B155C8" w14:paraId="4EE9A817" w14:textId="497D612A" w:rsidTr="002A4608">
        <w:trPr>
          <w:ins w:id="21180" w:author="Author"/>
          <w:del w:id="21181"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B18B852" w14:textId="2F9AF05C" w:rsidR="00E32944" w:rsidRPr="00316D1A" w:rsidDel="00B155C8" w:rsidRDefault="00E32944" w:rsidP="00E32944">
            <w:pPr>
              <w:spacing w:before="120"/>
              <w:jc w:val="left"/>
              <w:rPr>
                <w:ins w:id="21182" w:author="Author"/>
                <w:del w:id="21183" w:author="Author"/>
                <w:rFonts w:cs="Arial"/>
                <w:sz w:val="20"/>
                <w:szCs w:val="22"/>
                <w:lang w:val="en-IE"/>
              </w:rPr>
            </w:pPr>
            <w:ins w:id="21184" w:author="Author">
              <w:del w:id="21185" w:author="Author">
                <w:r w:rsidRPr="00316D1A" w:rsidDel="00B155C8">
                  <w:rPr>
                    <w:rFonts w:cs="Arial"/>
                    <w:sz w:val="20"/>
                    <w:szCs w:val="22"/>
                    <w:lang w:val="en-IE"/>
                  </w:rPr>
                  <w:delText>Message #</w:delText>
                </w:r>
              </w:del>
            </w:ins>
          </w:p>
        </w:tc>
        <w:tc>
          <w:tcPr>
            <w:tcW w:w="3890" w:type="pct"/>
            <w:tcBorders>
              <w:top w:val="single" w:sz="12" w:space="0" w:color="C00000"/>
            </w:tcBorders>
          </w:tcPr>
          <w:p w14:paraId="2E640A3E" w14:textId="3B3709BD" w:rsidR="00E32944" w:rsidRPr="003709C3"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86" w:author="Author"/>
                <w:del w:id="21187" w:author="Author"/>
                <w:rFonts w:cs="Arial"/>
                <w:i/>
                <w:color w:val="000000"/>
                <w:sz w:val="20"/>
                <w:szCs w:val="22"/>
                <w:lang w:val="en-IE"/>
              </w:rPr>
            </w:pPr>
            <w:ins w:id="21188" w:author="Author">
              <w:del w:id="21189" w:author="Author">
                <w:r w:rsidRPr="003709C3" w:rsidDel="00B155C8">
                  <w:rPr>
                    <w:i/>
                    <w:sz w:val="20"/>
                    <w:lang w:val="en-IE"/>
                  </w:rPr>
                  <w:delText>SM_SAL_7</w:delText>
                </w:r>
              </w:del>
            </w:ins>
          </w:p>
        </w:tc>
      </w:tr>
      <w:tr w:rsidR="00E32944" w:rsidRPr="00316D1A" w:rsidDel="00B155C8" w14:paraId="29EF3193" w14:textId="1619B824" w:rsidTr="002A4608">
        <w:trPr>
          <w:ins w:id="21190" w:author="Author"/>
          <w:del w:id="21191" w:author="Author"/>
        </w:trPr>
        <w:tc>
          <w:tcPr>
            <w:cnfStyle w:val="001000000000" w:firstRow="0" w:lastRow="0" w:firstColumn="1" w:lastColumn="0" w:oddVBand="0" w:evenVBand="0" w:oddHBand="0" w:evenHBand="0" w:firstRowFirstColumn="0" w:firstRowLastColumn="0" w:lastRowFirstColumn="0" w:lastRowLastColumn="0"/>
            <w:tcW w:w="1110" w:type="pct"/>
          </w:tcPr>
          <w:p w14:paraId="74E263B4" w14:textId="6CA7FE35" w:rsidR="00E32944" w:rsidRPr="00316D1A" w:rsidDel="00B155C8" w:rsidRDefault="00E32944" w:rsidP="00E32944">
            <w:pPr>
              <w:spacing w:before="120"/>
              <w:jc w:val="left"/>
              <w:rPr>
                <w:ins w:id="21192" w:author="Author"/>
                <w:del w:id="21193" w:author="Author"/>
                <w:rFonts w:cs="Arial"/>
                <w:sz w:val="20"/>
                <w:szCs w:val="22"/>
                <w:lang w:val="en-IE"/>
              </w:rPr>
            </w:pPr>
            <w:ins w:id="21194" w:author="Author">
              <w:del w:id="21195" w:author="Author">
                <w:r w:rsidRPr="00316D1A" w:rsidDel="00B155C8">
                  <w:rPr>
                    <w:rFonts w:cs="Arial"/>
                    <w:sz w:val="20"/>
                    <w:szCs w:val="22"/>
                    <w:lang w:val="en-IE"/>
                  </w:rPr>
                  <w:delText>Description</w:delText>
                </w:r>
              </w:del>
            </w:ins>
          </w:p>
        </w:tc>
        <w:tc>
          <w:tcPr>
            <w:tcW w:w="3890" w:type="pct"/>
          </w:tcPr>
          <w:p w14:paraId="2C17D911" w14:textId="192AB2CA" w:rsidR="00E32944" w:rsidRPr="00316D1A" w:rsidDel="00B155C8" w:rsidRDefault="00E32944"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96" w:author="Author"/>
                <w:del w:id="21197" w:author="Author"/>
                <w:rFonts w:cs="Arial"/>
                <w:color w:val="000000"/>
                <w:sz w:val="20"/>
                <w:szCs w:val="22"/>
                <w:lang w:val="en-IE"/>
              </w:rPr>
            </w:pPr>
            <w:ins w:id="21198" w:author="Author">
              <w:del w:id="21199"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user </w:delText>
                </w:r>
                <w:r w:rsidDel="00B155C8">
                  <w:rPr>
                    <w:sz w:val="20"/>
                    <w:lang w:val="en-IE"/>
                  </w:rPr>
                  <w:delText>postpones</w:delText>
                </w:r>
                <w:r w:rsidR="00AD4E4D" w:rsidRPr="00E73B40" w:rsidDel="00B155C8">
                  <w:rPr>
                    <w:sz w:val="20"/>
                    <w:lang w:val="en-IE"/>
                  </w:rPr>
                  <w:delText xml:space="preserve"> </w:delText>
                </w:r>
                <w:r w:rsidR="00AD4E4D" w:rsidRPr="00AD4E4D" w:rsidDel="00B155C8">
                  <w:rPr>
                    <w:sz w:val="20"/>
                    <w:lang w:val="en-IE"/>
                  </w:rPr>
                  <w:delText xml:space="preserve">postpones </w:delText>
                </w:r>
                <w:r w:rsidR="008F030C" w:rsidDel="00B155C8">
                  <w:rPr>
                    <w:sz w:val="20"/>
                    <w:lang w:val="en-IE"/>
                  </w:rPr>
                  <w:delText>accepts</w:delText>
                </w:r>
                <w:r w:rsidRPr="00E73B40" w:rsidDel="00B155C8">
                  <w:rPr>
                    <w:sz w:val="20"/>
                    <w:lang w:val="en-IE"/>
                  </w:rPr>
                  <w:delText xml:space="preserve"> the campaign</w:delText>
                </w:r>
              </w:del>
            </w:ins>
          </w:p>
        </w:tc>
      </w:tr>
      <w:tr w:rsidR="00E32944" w:rsidRPr="00316D1A" w:rsidDel="00B155C8" w14:paraId="42B10921" w14:textId="73F1EDFE" w:rsidTr="002A4608">
        <w:trPr>
          <w:ins w:id="21200" w:author="Author"/>
          <w:del w:id="21201" w:author="Author"/>
        </w:trPr>
        <w:tc>
          <w:tcPr>
            <w:cnfStyle w:val="001000000000" w:firstRow="0" w:lastRow="0" w:firstColumn="1" w:lastColumn="0" w:oddVBand="0" w:evenVBand="0" w:oddHBand="0" w:evenHBand="0" w:firstRowFirstColumn="0" w:firstRowLastColumn="0" w:lastRowFirstColumn="0" w:lastRowLastColumn="0"/>
            <w:tcW w:w="1110" w:type="pct"/>
          </w:tcPr>
          <w:p w14:paraId="584DAA6B" w14:textId="4173508F" w:rsidR="00E32944" w:rsidRPr="00316D1A" w:rsidDel="00B155C8" w:rsidRDefault="00E32944" w:rsidP="00E32944">
            <w:pPr>
              <w:spacing w:before="120"/>
              <w:jc w:val="left"/>
              <w:rPr>
                <w:ins w:id="21202" w:author="Author"/>
                <w:del w:id="21203" w:author="Author"/>
                <w:rFonts w:cs="Arial"/>
                <w:sz w:val="20"/>
                <w:szCs w:val="22"/>
                <w:lang w:val="en-IE"/>
              </w:rPr>
            </w:pPr>
            <w:ins w:id="21204" w:author="Author">
              <w:del w:id="21205" w:author="Author">
                <w:r w:rsidRPr="00316D1A" w:rsidDel="00B155C8">
                  <w:rPr>
                    <w:rFonts w:cs="Arial"/>
                    <w:sz w:val="20"/>
                    <w:szCs w:val="22"/>
                    <w:lang w:val="en-IE"/>
                  </w:rPr>
                  <w:delText>Context</w:delText>
                </w:r>
              </w:del>
            </w:ins>
          </w:p>
        </w:tc>
        <w:tc>
          <w:tcPr>
            <w:tcW w:w="3890" w:type="pct"/>
          </w:tcPr>
          <w:p w14:paraId="368FB8CB" w14:textId="3FBA94F9"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06" w:author="Author"/>
                <w:del w:id="21207" w:author="Author"/>
                <w:rFonts w:cs="Arial"/>
                <w:color w:val="000000"/>
                <w:sz w:val="20"/>
                <w:szCs w:val="22"/>
                <w:lang w:val="en-IE"/>
              </w:rPr>
            </w:pPr>
            <w:ins w:id="21208" w:author="Author">
              <w:del w:id="21209" w:author="Author">
                <w:r w:rsidDel="00B155C8">
                  <w:rPr>
                    <w:rFonts w:cs="Arial"/>
                    <w:color w:val="000000"/>
                    <w:sz w:val="20"/>
                    <w:szCs w:val="22"/>
                    <w:lang w:val="en-IE"/>
                  </w:rPr>
                  <w:delText>Campaigns step</w:delText>
                </w:r>
              </w:del>
            </w:ins>
          </w:p>
        </w:tc>
      </w:tr>
      <w:tr w:rsidR="00E32944" w:rsidRPr="00316D1A" w:rsidDel="00B155C8" w14:paraId="6900782C" w14:textId="59B0F7BA" w:rsidTr="003709C3">
        <w:trPr>
          <w:ins w:id="21210" w:author="Author"/>
          <w:del w:id="2121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CB81879" w14:textId="09511B23" w:rsidR="00E32944" w:rsidRPr="00316D1A" w:rsidDel="00B155C8" w:rsidRDefault="00E32944" w:rsidP="00E32944">
            <w:pPr>
              <w:spacing w:before="120"/>
              <w:jc w:val="left"/>
              <w:rPr>
                <w:ins w:id="21212" w:author="Author"/>
                <w:del w:id="21213" w:author="Author"/>
                <w:rFonts w:cs="Arial"/>
                <w:sz w:val="20"/>
                <w:szCs w:val="22"/>
                <w:lang w:val="en-IE"/>
              </w:rPr>
            </w:pPr>
            <w:ins w:id="21214" w:author="Author">
              <w:del w:id="21215" w:author="Author">
                <w:r w:rsidRPr="00316D1A" w:rsidDel="00B155C8">
                  <w:rPr>
                    <w:rFonts w:cs="Arial"/>
                    <w:sz w:val="20"/>
                    <w:szCs w:val="22"/>
                    <w:lang w:val="en-IE"/>
                  </w:rPr>
                  <w:delText>Json Path</w:delText>
                </w:r>
              </w:del>
            </w:ins>
          </w:p>
        </w:tc>
        <w:tc>
          <w:tcPr>
            <w:tcW w:w="3890" w:type="pct"/>
            <w:tcBorders>
              <w:bottom w:val="single" w:sz="18" w:space="0" w:color="FFFFFF" w:themeColor="background1"/>
            </w:tcBorders>
          </w:tcPr>
          <w:p w14:paraId="5D8F997F" w14:textId="1B63AB57" w:rsidR="00E32944" w:rsidRPr="00316D1A" w:rsidDel="00B155C8" w:rsidRDefault="00E32944"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16" w:author="Author"/>
                <w:del w:id="21217" w:author="Author"/>
                <w:rFonts w:cs="Arial"/>
                <w:color w:val="000000"/>
                <w:sz w:val="20"/>
                <w:szCs w:val="22"/>
                <w:lang w:val="en-IE"/>
              </w:rPr>
            </w:pPr>
            <w:ins w:id="21218" w:author="Author">
              <w:del w:id="21219"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w:delText>
                </w:r>
                <w:r w:rsidR="008F030C" w:rsidDel="00B155C8">
                  <w:rPr>
                    <w:rFonts w:cs="Arial"/>
                    <w:sz w:val="20"/>
                    <w:szCs w:val="22"/>
                    <w:lang w:val="en-IE" w:eastAsia="pt-PT"/>
                  </w:rPr>
                  <w:delText>ACCEPTED</w:delText>
                </w:r>
                <w:r w:rsidR="00AD4E4D" w:rsidDel="00B155C8">
                  <w:rPr>
                    <w:rFonts w:cs="Arial"/>
                    <w:sz w:val="20"/>
                    <w:szCs w:val="22"/>
                    <w:lang w:val="en-IE" w:eastAsia="pt-PT"/>
                  </w:rPr>
                  <w:delText>POSTPONED</w:delText>
                </w:r>
                <w:r w:rsidDel="00B155C8">
                  <w:rPr>
                    <w:rFonts w:cs="Arial"/>
                    <w:sz w:val="20"/>
                    <w:szCs w:val="22"/>
                    <w:lang w:val="en-IE" w:eastAsia="pt-PT"/>
                  </w:rPr>
                  <w:delText>POSTPONED</w:delText>
                </w:r>
              </w:del>
            </w:ins>
          </w:p>
        </w:tc>
      </w:tr>
      <w:tr w:rsidR="00AD4E4D" w:rsidRPr="00316D1A" w:rsidDel="00B155C8" w14:paraId="07553681" w14:textId="53C87ED0" w:rsidTr="003709C3">
        <w:trPr>
          <w:ins w:id="21220" w:author="Author"/>
          <w:del w:id="2122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E0AF20F" w14:textId="64567C04" w:rsidR="00AD4E4D" w:rsidRPr="00316D1A" w:rsidDel="00B155C8" w:rsidRDefault="00AD4E4D" w:rsidP="00AD4E4D">
            <w:pPr>
              <w:spacing w:before="120"/>
              <w:jc w:val="left"/>
              <w:rPr>
                <w:ins w:id="21222" w:author="Author"/>
                <w:del w:id="21223" w:author="Author"/>
                <w:rFonts w:cs="Arial"/>
                <w:sz w:val="20"/>
                <w:szCs w:val="22"/>
                <w:lang w:val="en-IE"/>
              </w:rPr>
            </w:pPr>
            <w:ins w:id="21224" w:author="Author">
              <w:del w:id="21225"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44F50889" w14:textId="4CF7A6D8" w:rsidR="00AD4E4D" w:rsidRPr="00316D1A" w:rsidDel="00B155C8" w:rsidRDefault="00AD4E4D"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26" w:author="Author"/>
                <w:del w:id="21227" w:author="Author"/>
                <w:rFonts w:cs="Arial"/>
                <w:color w:val="000000"/>
                <w:sz w:val="20"/>
                <w:szCs w:val="22"/>
                <w:lang w:val="en-IE"/>
              </w:rPr>
            </w:pPr>
            <w:ins w:id="21228" w:author="Author">
              <w:del w:id="21229" w:author="Author">
                <w:r w:rsidRPr="00E73B40" w:rsidDel="00B155C8">
                  <w:rPr>
                    <w:sz w:val="20"/>
                    <w:lang w:val="en-IE"/>
                  </w:rPr>
                  <w:delText>The campaign was successfully postponed.The campaign was successfully postponed</w:delText>
                </w:r>
                <w:r w:rsidDel="00B155C8">
                  <w:rPr>
                    <w:sz w:val="20"/>
                    <w:lang w:val="en-IE"/>
                  </w:rPr>
                  <w:delText>accepted</w:delText>
                </w:r>
                <w:r w:rsidRPr="00E73B40" w:rsidDel="00B155C8">
                  <w:rPr>
                    <w:sz w:val="20"/>
                    <w:lang w:val="en-IE"/>
                  </w:rPr>
                  <w:delText>.</w:delText>
                </w:r>
              </w:del>
            </w:ins>
          </w:p>
        </w:tc>
      </w:tr>
      <w:tr w:rsidR="003709C3" w:rsidRPr="00316D1A" w:rsidDel="00B155C8" w14:paraId="33DFAE25" w14:textId="41622D7F" w:rsidTr="003709C3">
        <w:trPr>
          <w:ins w:id="21230" w:author="Author"/>
          <w:del w:id="21231"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90D658B" w14:textId="55DDF6D5" w:rsidR="003709C3" w:rsidRPr="00316D1A" w:rsidDel="00B155C8" w:rsidRDefault="003709C3" w:rsidP="003709C3">
            <w:pPr>
              <w:spacing w:before="120"/>
              <w:jc w:val="left"/>
              <w:rPr>
                <w:ins w:id="21232" w:author="Author"/>
                <w:del w:id="21233" w:author="Author"/>
                <w:rFonts w:cs="Arial"/>
                <w:sz w:val="20"/>
                <w:szCs w:val="22"/>
                <w:lang w:val="en-IE"/>
              </w:rPr>
            </w:pPr>
            <w:ins w:id="21234" w:author="Author">
              <w:del w:id="21235" w:author="Author">
                <w:r w:rsidRPr="00316D1A" w:rsidDel="00B155C8">
                  <w:rPr>
                    <w:rFonts w:cs="Arial"/>
                    <w:sz w:val="20"/>
                    <w:szCs w:val="22"/>
                    <w:lang w:val="en-IE"/>
                  </w:rPr>
                  <w:delText>Message #</w:delText>
                </w:r>
              </w:del>
            </w:ins>
          </w:p>
        </w:tc>
        <w:tc>
          <w:tcPr>
            <w:tcW w:w="3890" w:type="pct"/>
            <w:tcBorders>
              <w:top w:val="single" w:sz="12" w:space="0" w:color="C00000"/>
            </w:tcBorders>
          </w:tcPr>
          <w:p w14:paraId="41FD778A" w14:textId="779F9D4B" w:rsidR="003709C3" w:rsidRPr="003709C3"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36" w:author="Author"/>
                <w:del w:id="21237" w:author="Author"/>
                <w:i/>
                <w:sz w:val="20"/>
                <w:lang w:val="en-IE"/>
              </w:rPr>
            </w:pPr>
            <w:ins w:id="21238" w:author="Author">
              <w:del w:id="21239" w:author="Author">
                <w:r w:rsidRPr="003709C3" w:rsidDel="00B155C8">
                  <w:rPr>
                    <w:i/>
                    <w:sz w:val="20"/>
                    <w:lang w:val="en-IE"/>
                  </w:rPr>
                  <w:delText>SM_SAL_8</w:delText>
                </w:r>
              </w:del>
            </w:ins>
          </w:p>
        </w:tc>
      </w:tr>
      <w:tr w:rsidR="003709C3" w:rsidRPr="00316D1A" w:rsidDel="00B155C8" w14:paraId="743A7A17" w14:textId="5FF2B022" w:rsidTr="003709C3">
        <w:trPr>
          <w:ins w:id="21240" w:author="Author"/>
          <w:del w:id="21241" w:author="Author"/>
        </w:trPr>
        <w:tc>
          <w:tcPr>
            <w:cnfStyle w:val="001000000000" w:firstRow="0" w:lastRow="0" w:firstColumn="1" w:lastColumn="0" w:oddVBand="0" w:evenVBand="0" w:oddHBand="0" w:evenHBand="0" w:firstRowFirstColumn="0" w:firstRowLastColumn="0" w:lastRowFirstColumn="0" w:lastRowLastColumn="0"/>
            <w:tcW w:w="1110" w:type="pct"/>
          </w:tcPr>
          <w:p w14:paraId="27288015" w14:textId="173BC652" w:rsidR="003709C3" w:rsidRPr="00316D1A" w:rsidDel="00B155C8" w:rsidRDefault="003709C3" w:rsidP="003709C3">
            <w:pPr>
              <w:spacing w:before="120"/>
              <w:jc w:val="left"/>
              <w:rPr>
                <w:ins w:id="21242" w:author="Author"/>
                <w:del w:id="21243" w:author="Author"/>
                <w:rFonts w:cs="Arial"/>
                <w:sz w:val="20"/>
                <w:szCs w:val="22"/>
                <w:lang w:val="en-IE"/>
              </w:rPr>
            </w:pPr>
            <w:ins w:id="21244" w:author="Author">
              <w:del w:id="21245" w:author="Author">
                <w:r w:rsidRPr="00316D1A" w:rsidDel="00B155C8">
                  <w:rPr>
                    <w:rFonts w:cs="Arial"/>
                    <w:sz w:val="20"/>
                    <w:szCs w:val="22"/>
                    <w:lang w:val="en-IE"/>
                  </w:rPr>
                  <w:delText>Description</w:delText>
                </w:r>
              </w:del>
            </w:ins>
          </w:p>
        </w:tc>
        <w:tc>
          <w:tcPr>
            <w:tcW w:w="3890" w:type="pct"/>
          </w:tcPr>
          <w:p w14:paraId="57C679C6" w14:textId="6BD18546"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46" w:author="Author"/>
                <w:del w:id="21247" w:author="Author"/>
                <w:sz w:val="20"/>
                <w:lang w:val="en-IE"/>
              </w:rPr>
            </w:pPr>
            <w:ins w:id="21248" w:author="Author">
              <w:del w:id="21249"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user </w:delText>
                </w:r>
                <w:r w:rsidDel="00B155C8">
                  <w:rPr>
                    <w:sz w:val="20"/>
                    <w:lang w:val="en-IE"/>
                  </w:rPr>
                  <w:delText>accepts</w:delText>
                </w:r>
                <w:r w:rsidRPr="00E73B40" w:rsidDel="00B155C8">
                  <w:rPr>
                    <w:sz w:val="20"/>
                    <w:lang w:val="en-IE"/>
                  </w:rPr>
                  <w:delText xml:space="preserve"> the campaign</w:delText>
                </w:r>
              </w:del>
            </w:ins>
          </w:p>
        </w:tc>
      </w:tr>
      <w:tr w:rsidR="003709C3" w:rsidRPr="00316D1A" w:rsidDel="00B155C8" w14:paraId="19EE9780" w14:textId="56FB8DB6" w:rsidTr="003709C3">
        <w:trPr>
          <w:ins w:id="21250" w:author="Author"/>
          <w:del w:id="21251" w:author="Author"/>
        </w:trPr>
        <w:tc>
          <w:tcPr>
            <w:cnfStyle w:val="001000000000" w:firstRow="0" w:lastRow="0" w:firstColumn="1" w:lastColumn="0" w:oddVBand="0" w:evenVBand="0" w:oddHBand="0" w:evenHBand="0" w:firstRowFirstColumn="0" w:firstRowLastColumn="0" w:lastRowFirstColumn="0" w:lastRowLastColumn="0"/>
            <w:tcW w:w="1110" w:type="pct"/>
          </w:tcPr>
          <w:p w14:paraId="026ACA68" w14:textId="70F20A91" w:rsidR="003709C3" w:rsidRPr="00316D1A" w:rsidDel="00B155C8" w:rsidRDefault="003709C3" w:rsidP="003709C3">
            <w:pPr>
              <w:spacing w:before="120"/>
              <w:jc w:val="left"/>
              <w:rPr>
                <w:ins w:id="21252" w:author="Author"/>
                <w:del w:id="21253" w:author="Author"/>
                <w:rFonts w:cs="Arial"/>
                <w:sz w:val="20"/>
                <w:szCs w:val="22"/>
                <w:lang w:val="en-IE"/>
              </w:rPr>
            </w:pPr>
            <w:ins w:id="21254" w:author="Author">
              <w:del w:id="21255" w:author="Author">
                <w:r w:rsidRPr="00316D1A" w:rsidDel="00B155C8">
                  <w:rPr>
                    <w:rFonts w:cs="Arial"/>
                    <w:sz w:val="20"/>
                    <w:szCs w:val="22"/>
                    <w:lang w:val="en-IE"/>
                  </w:rPr>
                  <w:delText>Context</w:delText>
                </w:r>
              </w:del>
            </w:ins>
          </w:p>
        </w:tc>
        <w:tc>
          <w:tcPr>
            <w:tcW w:w="3890" w:type="pct"/>
          </w:tcPr>
          <w:p w14:paraId="55E3A99C" w14:textId="72418797"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56" w:author="Author"/>
                <w:del w:id="21257" w:author="Author"/>
                <w:sz w:val="20"/>
                <w:lang w:val="en-IE"/>
              </w:rPr>
            </w:pPr>
            <w:ins w:id="21258" w:author="Author">
              <w:del w:id="21259" w:author="Author">
                <w:r w:rsidDel="00B155C8">
                  <w:rPr>
                    <w:rFonts w:cs="Arial"/>
                    <w:color w:val="000000"/>
                    <w:sz w:val="20"/>
                    <w:szCs w:val="22"/>
                    <w:lang w:val="en-IE"/>
                  </w:rPr>
                  <w:delText>Campaigns step</w:delText>
                </w:r>
              </w:del>
            </w:ins>
          </w:p>
        </w:tc>
      </w:tr>
      <w:tr w:rsidR="003709C3" w:rsidRPr="00316D1A" w:rsidDel="00B155C8" w14:paraId="3EF927F9" w14:textId="56F68CF8" w:rsidTr="003709C3">
        <w:trPr>
          <w:ins w:id="21260" w:author="Author"/>
          <w:del w:id="21261" w:author="Author"/>
        </w:trPr>
        <w:tc>
          <w:tcPr>
            <w:cnfStyle w:val="001000000000" w:firstRow="0" w:lastRow="0" w:firstColumn="1" w:lastColumn="0" w:oddVBand="0" w:evenVBand="0" w:oddHBand="0" w:evenHBand="0" w:firstRowFirstColumn="0" w:firstRowLastColumn="0" w:lastRowFirstColumn="0" w:lastRowLastColumn="0"/>
            <w:tcW w:w="1110" w:type="pct"/>
          </w:tcPr>
          <w:p w14:paraId="7136BB1A" w14:textId="2446F1AD" w:rsidR="003709C3" w:rsidRPr="00316D1A" w:rsidDel="00B155C8" w:rsidRDefault="003709C3" w:rsidP="003709C3">
            <w:pPr>
              <w:spacing w:before="120"/>
              <w:jc w:val="left"/>
              <w:rPr>
                <w:ins w:id="21262" w:author="Author"/>
                <w:del w:id="21263" w:author="Author"/>
                <w:rFonts w:cs="Arial"/>
                <w:sz w:val="20"/>
                <w:szCs w:val="22"/>
                <w:lang w:val="en-IE"/>
              </w:rPr>
            </w:pPr>
            <w:ins w:id="21264" w:author="Author">
              <w:del w:id="21265" w:author="Author">
                <w:r w:rsidRPr="00316D1A" w:rsidDel="00B155C8">
                  <w:rPr>
                    <w:rFonts w:cs="Arial"/>
                    <w:sz w:val="20"/>
                    <w:szCs w:val="22"/>
                    <w:lang w:val="en-IE"/>
                  </w:rPr>
                  <w:delText>Json Path</w:delText>
                </w:r>
              </w:del>
            </w:ins>
          </w:p>
        </w:tc>
        <w:tc>
          <w:tcPr>
            <w:tcW w:w="3890" w:type="pct"/>
          </w:tcPr>
          <w:p w14:paraId="5BB4B7B9" w14:textId="7B611884"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66" w:author="Author"/>
                <w:del w:id="21267" w:author="Author"/>
                <w:sz w:val="20"/>
                <w:lang w:val="en-IE"/>
              </w:rPr>
            </w:pPr>
            <w:ins w:id="21268" w:author="Author">
              <w:del w:id="21269"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CAMPAIGN_ACCEPTED</w:delText>
                </w:r>
              </w:del>
            </w:ins>
          </w:p>
        </w:tc>
      </w:tr>
      <w:tr w:rsidR="003709C3" w:rsidRPr="00316D1A" w:rsidDel="00B155C8" w14:paraId="1B1AAA8B" w14:textId="23570AD9" w:rsidTr="00717951">
        <w:trPr>
          <w:ins w:id="21270" w:author="Author"/>
          <w:del w:id="2127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C8DC570" w14:textId="28E32F54" w:rsidR="003709C3" w:rsidRPr="00316D1A" w:rsidDel="00B155C8" w:rsidRDefault="003709C3" w:rsidP="003709C3">
            <w:pPr>
              <w:spacing w:before="120"/>
              <w:jc w:val="left"/>
              <w:rPr>
                <w:ins w:id="21272" w:author="Author"/>
                <w:del w:id="21273" w:author="Author"/>
                <w:rFonts w:cs="Arial"/>
                <w:sz w:val="20"/>
                <w:szCs w:val="22"/>
                <w:lang w:val="en-IE"/>
              </w:rPr>
            </w:pPr>
            <w:ins w:id="21274" w:author="Author">
              <w:del w:id="21275"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75DC2F97" w14:textId="2E76EC61"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76" w:author="Author"/>
                <w:del w:id="21277" w:author="Author"/>
                <w:sz w:val="20"/>
                <w:lang w:val="en-IE"/>
              </w:rPr>
            </w:pPr>
            <w:ins w:id="21278" w:author="Author">
              <w:del w:id="21279" w:author="Author">
                <w:r w:rsidRPr="00E73B40" w:rsidDel="00B155C8">
                  <w:rPr>
                    <w:sz w:val="20"/>
                    <w:lang w:val="en-IE"/>
                  </w:rPr>
                  <w:delText xml:space="preserve">The campaign was successfully </w:delText>
                </w:r>
                <w:r w:rsidDel="00B155C8">
                  <w:rPr>
                    <w:sz w:val="20"/>
                    <w:lang w:val="en-IE"/>
                  </w:rPr>
                  <w:delText>accepted</w:delText>
                </w:r>
                <w:r w:rsidRPr="00E73B40" w:rsidDel="00B155C8">
                  <w:rPr>
                    <w:sz w:val="20"/>
                    <w:lang w:val="en-IE"/>
                  </w:rPr>
                  <w:delText>.</w:delText>
                </w:r>
              </w:del>
            </w:ins>
          </w:p>
        </w:tc>
      </w:tr>
      <w:tr w:rsidR="005C3E47" w:rsidRPr="00316D1A" w:rsidDel="00B155C8" w14:paraId="62376DF2" w14:textId="6793D9C7" w:rsidTr="00717951">
        <w:trPr>
          <w:ins w:id="21280" w:author="Author"/>
          <w:del w:id="21281"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5319FB68" w14:textId="2CD60919" w:rsidR="005C3E47" w:rsidRPr="00316D1A" w:rsidDel="00B155C8" w:rsidRDefault="005C3E47" w:rsidP="003709C3">
            <w:pPr>
              <w:spacing w:before="120"/>
              <w:jc w:val="left"/>
              <w:rPr>
                <w:ins w:id="21282" w:author="Author"/>
                <w:del w:id="21283" w:author="Author"/>
                <w:rFonts w:cs="Arial"/>
                <w:sz w:val="20"/>
                <w:szCs w:val="22"/>
                <w:lang w:val="en-IE"/>
              </w:rPr>
            </w:pPr>
            <w:ins w:id="21284" w:author="Author">
              <w:del w:id="21285" w:author="Author">
                <w:r w:rsidRPr="00316D1A" w:rsidDel="00B155C8">
                  <w:rPr>
                    <w:rFonts w:cs="Arial"/>
                    <w:sz w:val="20"/>
                    <w:szCs w:val="22"/>
                    <w:lang w:val="en-IE"/>
                  </w:rPr>
                  <w:delText>Message #</w:delText>
                </w:r>
              </w:del>
            </w:ins>
          </w:p>
        </w:tc>
        <w:tc>
          <w:tcPr>
            <w:tcW w:w="3890" w:type="pct"/>
            <w:tcBorders>
              <w:top w:val="single" w:sz="12" w:space="0" w:color="C00000"/>
            </w:tcBorders>
          </w:tcPr>
          <w:p w14:paraId="26CEAFB5" w14:textId="56D29465" w:rsidR="005C3E47" w:rsidRPr="00E73B40" w:rsidDel="00B155C8" w:rsidRDefault="005C3E47"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86" w:author="Author"/>
                <w:del w:id="21287" w:author="Author"/>
                <w:sz w:val="20"/>
                <w:lang w:val="en-IE"/>
              </w:rPr>
            </w:pPr>
            <w:ins w:id="21288" w:author="Author">
              <w:del w:id="21289" w:author="Author">
                <w:r w:rsidDel="00B155C8">
                  <w:rPr>
                    <w:i/>
                    <w:sz w:val="20"/>
                    <w:lang w:val="en-IE"/>
                  </w:rPr>
                  <w:delText>SM_SAL_9</w:delText>
                </w:r>
              </w:del>
            </w:ins>
          </w:p>
        </w:tc>
      </w:tr>
      <w:tr w:rsidR="005C3E47" w:rsidRPr="00316D1A" w:rsidDel="00B155C8" w14:paraId="637597A3" w14:textId="4D1E7398" w:rsidTr="005C3E47">
        <w:trPr>
          <w:ins w:id="21290" w:author="Author"/>
          <w:del w:id="21291" w:author="Author"/>
        </w:trPr>
        <w:tc>
          <w:tcPr>
            <w:cnfStyle w:val="001000000000" w:firstRow="0" w:lastRow="0" w:firstColumn="1" w:lastColumn="0" w:oddVBand="0" w:evenVBand="0" w:oddHBand="0" w:evenHBand="0" w:firstRowFirstColumn="0" w:firstRowLastColumn="0" w:lastRowFirstColumn="0" w:lastRowLastColumn="0"/>
            <w:tcW w:w="1110" w:type="pct"/>
          </w:tcPr>
          <w:p w14:paraId="0381C9CA" w14:textId="362484CF" w:rsidR="005C3E47" w:rsidRPr="00316D1A" w:rsidDel="00B155C8" w:rsidRDefault="005C3E47" w:rsidP="003709C3">
            <w:pPr>
              <w:spacing w:before="120"/>
              <w:jc w:val="left"/>
              <w:rPr>
                <w:ins w:id="21292" w:author="Author"/>
                <w:del w:id="21293" w:author="Author"/>
                <w:rFonts w:cs="Arial"/>
                <w:sz w:val="20"/>
                <w:szCs w:val="22"/>
                <w:lang w:val="en-IE"/>
              </w:rPr>
            </w:pPr>
            <w:ins w:id="21294" w:author="Author">
              <w:del w:id="21295" w:author="Author">
                <w:r w:rsidRPr="00316D1A" w:rsidDel="00B155C8">
                  <w:rPr>
                    <w:rFonts w:cs="Arial"/>
                    <w:sz w:val="20"/>
                    <w:szCs w:val="22"/>
                    <w:lang w:val="en-IE"/>
                  </w:rPr>
                  <w:delText>Description</w:delText>
                </w:r>
              </w:del>
            </w:ins>
          </w:p>
        </w:tc>
        <w:tc>
          <w:tcPr>
            <w:tcW w:w="3890" w:type="pct"/>
          </w:tcPr>
          <w:p w14:paraId="2526FAF0" w14:textId="42A849A7"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96" w:author="Author"/>
                <w:del w:id="21297" w:author="Author"/>
                <w:sz w:val="20"/>
                <w:lang w:val="en-IE"/>
              </w:rPr>
            </w:pPr>
            <w:ins w:id="21298" w:author="Author">
              <w:del w:id="21299"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w:delText>
                </w:r>
                <w:r w:rsidDel="00B155C8">
                  <w:rPr>
                    <w:sz w:val="20"/>
                    <w:lang w:val="en-IE"/>
                  </w:rPr>
                  <w:delText>loyalty points are credited in case of error</w:delText>
                </w:r>
              </w:del>
            </w:ins>
          </w:p>
        </w:tc>
      </w:tr>
      <w:tr w:rsidR="005C3E47" w:rsidRPr="00316D1A" w:rsidDel="00B155C8" w14:paraId="6C4C43EA" w14:textId="408088C4" w:rsidTr="005C3E47">
        <w:trPr>
          <w:ins w:id="21300" w:author="Author"/>
          <w:del w:id="21301" w:author="Author"/>
        </w:trPr>
        <w:tc>
          <w:tcPr>
            <w:cnfStyle w:val="001000000000" w:firstRow="0" w:lastRow="0" w:firstColumn="1" w:lastColumn="0" w:oddVBand="0" w:evenVBand="0" w:oddHBand="0" w:evenHBand="0" w:firstRowFirstColumn="0" w:firstRowLastColumn="0" w:lastRowFirstColumn="0" w:lastRowLastColumn="0"/>
            <w:tcW w:w="1110" w:type="pct"/>
          </w:tcPr>
          <w:p w14:paraId="314728E0" w14:textId="1556FD64" w:rsidR="005C3E47" w:rsidRPr="00316D1A" w:rsidDel="00B155C8" w:rsidRDefault="005C3E47" w:rsidP="003709C3">
            <w:pPr>
              <w:spacing w:before="120"/>
              <w:jc w:val="left"/>
              <w:rPr>
                <w:ins w:id="21302" w:author="Author"/>
                <w:del w:id="21303" w:author="Author"/>
                <w:rFonts w:cs="Arial"/>
                <w:sz w:val="20"/>
                <w:szCs w:val="22"/>
                <w:lang w:val="en-IE"/>
              </w:rPr>
            </w:pPr>
            <w:ins w:id="21304" w:author="Author">
              <w:del w:id="21305" w:author="Author">
                <w:r w:rsidRPr="00316D1A" w:rsidDel="00B155C8">
                  <w:rPr>
                    <w:rFonts w:cs="Arial"/>
                    <w:sz w:val="20"/>
                    <w:szCs w:val="22"/>
                    <w:lang w:val="en-IE"/>
                  </w:rPr>
                  <w:delText>Context</w:delText>
                </w:r>
              </w:del>
            </w:ins>
          </w:p>
        </w:tc>
        <w:tc>
          <w:tcPr>
            <w:tcW w:w="3890" w:type="pct"/>
          </w:tcPr>
          <w:p w14:paraId="11F7D8FE" w14:textId="505AA533"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06" w:author="Author"/>
                <w:del w:id="21307" w:author="Author"/>
                <w:sz w:val="20"/>
                <w:lang w:val="en-IE"/>
              </w:rPr>
            </w:pPr>
            <w:ins w:id="21308" w:author="Author">
              <w:del w:id="21309" w:author="Author">
                <w:r w:rsidDel="00B155C8">
                  <w:rPr>
                    <w:rFonts w:cs="Arial"/>
                    <w:color w:val="000000"/>
                    <w:sz w:val="20"/>
                    <w:szCs w:val="22"/>
                    <w:lang w:val="en-IE"/>
                  </w:rPr>
                  <w:delText>Loyalty points credit</w:delText>
                </w:r>
              </w:del>
            </w:ins>
          </w:p>
        </w:tc>
      </w:tr>
      <w:tr w:rsidR="005C3E47" w:rsidRPr="00316D1A" w:rsidDel="00B155C8" w14:paraId="29196C53" w14:textId="132ACB2D" w:rsidTr="005C3E47">
        <w:trPr>
          <w:ins w:id="21310" w:author="Author"/>
          <w:del w:id="21311" w:author="Author"/>
        </w:trPr>
        <w:tc>
          <w:tcPr>
            <w:cnfStyle w:val="001000000000" w:firstRow="0" w:lastRow="0" w:firstColumn="1" w:lastColumn="0" w:oddVBand="0" w:evenVBand="0" w:oddHBand="0" w:evenHBand="0" w:firstRowFirstColumn="0" w:firstRowLastColumn="0" w:lastRowFirstColumn="0" w:lastRowLastColumn="0"/>
            <w:tcW w:w="1110" w:type="pct"/>
          </w:tcPr>
          <w:p w14:paraId="44D65853" w14:textId="41449C9D" w:rsidR="005C3E47" w:rsidRPr="00316D1A" w:rsidDel="00B155C8" w:rsidRDefault="005C3E47" w:rsidP="003709C3">
            <w:pPr>
              <w:spacing w:before="120"/>
              <w:jc w:val="left"/>
              <w:rPr>
                <w:ins w:id="21312" w:author="Author"/>
                <w:del w:id="21313" w:author="Author"/>
                <w:rFonts w:cs="Arial"/>
                <w:sz w:val="20"/>
                <w:szCs w:val="22"/>
                <w:lang w:val="en-IE"/>
              </w:rPr>
            </w:pPr>
            <w:ins w:id="21314" w:author="Author">
              <w:del w:id="21315" w:author="Author">
                <w:r w:rsidRPr="00316D1A" w:rsidDel="00B155C8">
                  <w:rPr>
                    <w:rFonts w:cs="Arial"/>
                    <w:sz w:val="20"/>
                    <w:szCs w:val="22"/>
                    <w:lang w:val="en-IE"/>
                  </w:rPr>
                  <w:delText>Json Path</w:delText>
                </w:r>
              </w:del>
            </w:ins>
          </w:p>
        </w:tc>
        <w:tc>
          <w:tcPr>
            <w:tcW w:w="3890" w:type="pct"/>
          </w:tcPr>
          <w:p w14:paraId="6E074CC7" w14:textId="555AB050"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16" w:author="Author"/>
                <w:del w:id="21317" w:author="Author"/>
                <w:sz w:val="20"/>
                <w:lang w:val="en-IE"/>
              </w:rPr>
            </w:pPr>
            <w:ins w:id="21318" w:author="Author">
              <w:del w:id="21319"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LOYALTY_CREDITED</w:delText>
                </w:r>
              </w:del>
            </w:ins>
          </w:p>
        </w:tc>
      </w:tr>
      <w:tr w:rsidR="005C3E47" w:rsidRPr="00316D1A" w:rsidDel="00B155C8" w14:paraId="09EB80A4" w14:textId="131CF80F" w:rsidTr="00717951">
        <w:trPr>
          <w:ins w:id="21320" w:author="Author"/>
          <w:del w:id="2132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D50956B" w14:textId="6E49D703" w:rsidR="005C3E47" w:rsidRPr="00316D1A" w:rsidDel="00B155C8" w:rsidRDefault="005C3E47" w:rsidP="003709C3">
            <w:pPr>
              <w:spacing w:before="120"/>
              <w:jc w:val="left"/>
              <w:rPr>
                <w:ins w:id="21322" w:author="Author"/>
                <w:del w:id="21323" w:author="Author"/>
                <w:rFonts w:cs="Arial"/>
                <w:sz w:val="20"/>
                <w:szCs w:val="22"/>
                <w:lang w:val="en-IE"/>
              </w:rPr>
            </w:pPr>
            <w:ins w:id="21324" w:author="Author">
              <w:del w:id="21325"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5780F95E" w14:textId="595E562E" w:rsidR="005C3E47" w:rsidRPr="00E73B40" w:rsidDel="00B155C8" w:rsidRDefault="005C3E47"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26" w:author="Author"/>
                <w:del w:id="21327" w:author="Author"/>
                <w:sz w:val="20"/>
                <w:lang w:val="en-IE"/>
              </w:rPr>
            </w:pPr>
            <w:ins w:id="21328" w:author="Author">
              <w:del w:id="21329" w:author="Author">
                <w:r w:rsidDel="00B155C8">
                  <w:rPr>
                    <w:sz w:val="20"/>
                    <w:lang w:val="en-IE"/>
                  </w:rPr>
                  <w:delText>Loyalty points were successfully credited. Please retry the last action to deduce them again.</w:delText>
                </w:r>
              </w:del>
            </w:ins>
          </w:p>
        </w:tc>
      </w:tr>
      <w:tr w:rsidR="00717951" w:rsidRPr="00316D1A" w:rsidDel="00B155C8" w14:paraId="075AAF58" w14:textId="5587A127" w:rsidTr="00717951">
        <w:trPr>
          <w:ins w:id="21330" w:author="Author"/>
          <w:del w:id="21331"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44DD5F0E" w14:textId="13BD1F25" w:rsidR="00717951" w:rsidRPr="00316D1A" w:rsidDel="00B155C8" w:rsidRDefault="00717951" w:rsidP="00717951">
            <w:pPr>
              <w:spacing w:before="120"/>
              <w:jc w:val="left"/>
              <w:rPr>
                <w:ins w:id="21332" w:author="Author"/>
                <w:del w:id="21333" w:author="Author"/>
                <w:rFonts w:cs="Arial"/>
                <w:sz w:val="20"/>
                <w:szCs w:val="22"/>
                <w:lang w:val="en-IE"/>
              </w:rPr>
            </w:pPr>
            <w:ins w:id="21334" w:author="Author">
              <w:del w:id="21335" w:author="Author">
                <w:r w:rsidRPr="00316D1A" w:rsidDel="00B155C8">
                  <w:rPr>
                    <w:rFonts w:cs="Arial"/>
                    <w:sz w:val="20"/>
                    <w:szCs w:val="22"/>
                    <w:lang w:val="en-IE"/>
                  </w:rPr>
                  <w:delText>Message #</w:delText>
                </w:r>
              </w:del>
            </w:ins>
          </w:p>
        </w:tc>
        <w:tc>
          <w:tcPr>
            <w:tcW w:w="3890" w:type="pct"/>
            <w:tcBorders>
              <w:top w:val="single" w:sz="12" w:space="0" w:color="C00000"/>
            </w:tcBorders>
          </w:tcPr>
          <w:p w14:paraId="7B9467AF" w14:textId="6708BEAB" w:rsidR="00717951" w:rsidRPr="00717951" w:rsidDel="00B155C8"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36" w:author="Author"/>
                <w:del w:id="21337" w:author="Author"/>
                <w:i/>
                <w:sz w:val="20"/>
                <w:lang w:val="en-IE"/>
              </w:rPr>
            </w:pPr>
            <w:ins w:id="21338" w:author="Author">
              <w:del w:id="21339" w:author="Author">
                <w:r w:rsidRPr="00717951" w:rsidDel="00B155C8">
                  <w:rPr>
                    <w:i/>
                    <w:sz w:val="20"/>
                    <w:lang w:val="en-IE"/>
                  </w:rPr>
                  <w:delText>SM_SAL_10</w:delText>
                </w:r>
              </w:del>
            </w:ins>
          </w:p>
        </w:tc>
      </w:tr>
      <w:tr w:rsidR="00717951" w:rsidRPr="00316D1A" w:rsidDel="00B155C8" w14:paraId="40BB1814" w14:textId="1DBCEBC5" w:rsidTr="00717951">
        <w:trPr>
          <w:ins w:id="21340" w:author="Author"/>
          <w:del w:id="21341" w:author="Author"/>
        </w:trPr>
        <w:tc>
          <w:tcPr>
            <w:cnfStyle w:val="001000000000" w:firstRow="0" w:lastRow="0" w:firstColumn="1" w:lastColumn="0" w:oddVBand="0" w:evenVBand="0" w:oddHBand="0" w:evenHBand="0" w:firstRowFirstColumn="0" w:firstRowLastColumn="0" w:lastRowFirstColumn="0" w:lastRowLastColumn="0"/>
            <w:tcW w:w="1110" w:type="pct"/>
          </w:tcPr>
          <w:p w14:paraId="3D0585BB" w14:textId="2113E097" w:rsidR="00717951" w:rsidRPr="00316D1A" w:rsidDel="00B155C8" w:rsidRDefault="00717951" w:rsidP="00717951">
            <w:pPr>
              <w:spacing w:before="120"/>
              <w:jc w:val="left"/>
              <w:rPr>
                <w:ins w:id="21342" w:author="Author"/>
                <w:del w:id="21343" w:author="Author"/>
                <w:rFonts w:cs="Arial"/>
                <w:sz w:val="20"/>
                <w:szCs w:val="22"/>
                <w:lang w:val="en-IE"/>
              </w:rPr>
            </w:pPr>
            <w:ins w:id="21344" w:author="Author">
              <w:del w:id="21345" w:author="Author">
                <w:r w:rsidRPr="00316D1A" w:rsidDel="00B155C8">
                  <w:rPr>
                    <w:rFonts w:cs="Arial"/>
                    <w:sz w:val="20"/>
                    <w:szCs w:val="22"/>
                    <w:lang w:val="en-IE"/>
                  </w:rPr>
                  <w:delText>Description</w:delText>
                </w:r>
              </w:del>
            </w:ins>
          </w:p>
        </w:tc>
        <w:tc>
          <w:tcPr>
            <w:tcW w:w="3890" w:type="pct"/>
          </w:tcPr>
          <w:p w14:paraId="17E82AB5" w14:textId="45EFDB4D" w:rsidR="00717951" w:rsidDel="00B155C8" w:rsidRDefault="00717951"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46" w:author="Author"/>
                <w:del w:id="21347" w:author="Author"/>
                <w:sz w:val="20"/>
                <w:lang w:val="en-IE"/>
              </w:rPr>
            </w:pPr>
            <w:ins w:id="21348" w:author="Author">
              <w:del w:id="21349" w:author="Author">
                <w:r w:rsidRPr="00B40FC3" w:rsidDel="00B155C8">
                  <w:rPr>
                    <w:rFonts w:cs="Arial"/>
                    <w:sz w:val="20"/>
                    <w:szCs w:val="20"/>
                    <w:lang w:val="en-IE"/>
                  </w:rPr>
                  <w:delText xml:space="preserve">Message displayed </w:delText>
                </w:r>
                <w:r w:rsidR="00DD3C68" w:rsidDel="00B155C8">
                  <w:rPr>
                    <w:rFonts w:cs="Arial"/>
                    <w:sz w:val="20"/>
                    <w:szCs w:val="20"/>
                    <w:lang w:val="en-IE"/>
                  </w:rPr>
                  <w:delText>when the contracts are successfully sent</w:delText>
                </w:r>
              </w:del>
            </w:ins>
          </w:p>
        </w:tc>
      </w:tr>
      <w:tr w:rsidR="00717951" w:rsidRPr="00316D1A" w:rsidDel="00B155C8" w14:paraId="035FA576" w14:textId="59B35840" w:rsidTr="00717951">
        <w:trPr>
          <w:ins w:id="21350" w:author="Author"/>
          <w:del w:id="21351" w:author="Author"/>
        </w:trPr>
        <w:tc>
          <w:tcPr>
            <w:cnfStyle w:val="001000000000" w:firstRow="0" w:lastRow="0" w:firstColumn="1" w:lastColumn="0" w:oddVBand="0" w:evenVBand="0" w:oddHBand="0" w:evenHBand="0" w:firstRowFirstColumn="0" w:firstRowLastColumn="0" w:lastRowFirstColumn="0" w:lastRowLastColumn="0"/>
            <w:tcW w:w="1110" w:type="pct"/>
          </w:tcPr>
          <w:p w14:paraId="64978530" w14:textId="69C7E076" w:rsidR="00717951" w:rsidRPr="00316D1A" w:rsidDel="00B155C8" w:rsidRDefault="00717951" w:rsidP="00717951">
            <w:pPr>
              <w:spacing w:before="120"/>
              <w:jc w:val="left"/>
              <w:rPr>
                <w:ins w:id="21352" w:author="Author"/>
                <w:del w:id="21353" w:author="Author"/>
                <w:rFonts w:cs="Arial"/>
                <w:sz w:val="20"/>
                <w:szCs w:val="22"/>
                <w:lang w:val="en-IE"/>
              </w:rPr>
            </w:pPr>
            <w:ins w:id="21354" w:author="Author">
              <w:del w:id="21355" w:author="Author">
                <w:r w:rsidRPr="00316D1A" w:rsidDel="00B155C8">
                  <w:rPr>
                    <w:rFonts w:cs="Arial"/>
                    <w:sz w:val="20"/>
                    <w:szCs w:val="22"/>
                    <w:lang w:val="en-IE"/>
                  </w:rPr>
                  <w:delText>Context</w:delText>
                </w:r>
              </w:del>
            </w:ins>
          </w:p>
        </w:tc>
        <w:tc>
          <w:tcPr>
            <w:tcW w:w="3890" w:type="pct"/>
          </w:tcPr>
          <w:p w14:paraId="23DD7F0C" w14:textId="403C05B2" w:rsidR="00717951" w:rsidDel="00B155C8"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56" w:author="Author"/>
                <w:del w:id="21357" w:author="Author"/>
                <w:sz w:val="20"/>
                <w:lang w:val="en-IE"/>
              </w:rPr>
            </w:pPr>
            <w:ins w:id="21358" w:author="Author">
              <w:del w:id="21359" w:author="Author">
                <w:r w:rsidDel="00B155C8">
                  <w:rPr>
                    <w:rFonts w:cs="Arial"/>
                    <w:sz w:val="20"/>
                    <w:szCs w:val="20"/>
                    <w:lang w:val="en-IE"/>
                  </w:rPr>
                  <w:delText>Self-Confirm step</w:delText>
                </w:r>
              </w:del>
            </w:ins>
          </w:p>
        </w:tc>
      </w:tr>
      <w:tr w:rsidR="00717951" w:rsidRPr="00316D1A" w:rsidDel="00B155C8" w14:paraId="501390E0" w14:textId="540A551C" w:rsidTr="00717951">
        <w:trPr>
          <w:ins w:id="21360" w:author="Author"/>
          <w:del w:id="21361" w:author="Author"/>
        </w:trPr>
        <w:tc>
          <w:tcPr>
            <w:cnfStyle w:val="001000000000" w:firstRow="0" w:lastRow="0" w:firstColumn="1" w:lastColumn="0" w:oddVBand="0" w:evenVBand="0" w:oddHBand="0" w:evenHBand="0" w:firstRowFirstColumn="0" w:firstRowLastColumn="0" w:lastRowFirstColumn="0" w:lastRowLastColumn="0"/>
            <w:tcW w:w="1110" w:type="pct"/>
          </w:tcPr>
          <w:p w14:paraId="075B58E4" w14:textId="483DA111" w:rsidR="00717951" w:rsidRPr="00316D1A" w:rsidDel="00B155C8" w:rsidRDefault="00717951" w:rsidP="00717951">
            <w:pPr>
              <w:spacing w:before="120"/>
              <w:jc w:val="left"/>
              <w:rPr>
                <w:ins w:id="21362" w:author="Author"/>
                <w:del w:id="21363" w:author="Author"/>
                <w:rFonts w:cs="Arial"/>
                <w:sz w:val="20"/>
                <w:szCs w:val="22"/>
                <w:lang w:val="en-IE"/>
              </w:rPr>
            </w:pPr>
            <w:ins w:id="21364" w:author="Author">
              <w:del w:id="21365" w:author="Author">
                <w:r w:rsidRPr="00316D1A" w:rsidDel="00B155C8">
                  <w:rPr>
                    <w:rFonts w:cs="Arial"/>
                    <w:sz w:val="20"/>
                    <w:szCs w:val="22"/>
                    <w:lang w:val="en-IE"/>
                  </w:rPr>
                  <w:delText>Json Path</w:delText>
                </w:r>
              </w:del>
            </w:ins>
          </w:p>
        </w:tc>
        <w:tc>
          <w:tcPr>
            <w:tcW w:w="3890" w:type="pct"/>
          </w:tcPr>
          <w:p w14:paraId="566DDF12" w14:textId="3646C542" w:rsidR="00717951" w:rsidDel="00B155C8" w:rsidRDefault="00717951"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66" w:author="Author"/>
                <w:del w:id="21367" w:author="Author"/>
                <w:sz w:val="20"/>
                <w:lang w:val="en-IE"/>
              </w:rPr>
            </w:pPr>
            <w:ins w:id="21368" w:author="Author">
              <w:del w:id="21369" w:author="Author">
                <w:r w:rsidDel="00B155C8">
                  <w:rPr>
                    <w:rFonts w:cs="Arial"/>
                    <w:sz w:val="20"/>
                    <w:szCs w:val="20"/>
                    <w:lang w:val="en-IE"/>
                  </w:rPr>
                  <w:delText>sales.messages.</w:delText>
                </w:r>
                <w:r w:rsidR="00DD3C68" w:rsidRPr="00316D1A" w:rsidDel="00B155C8">
                  <w:rPr>
                    <w:rFonts w:cs="Arial"/>
                    <w:sz w:val="20"/>
                    <w:szCs w:val="22"/>
                    <w:lang w:val="en-IE" w:eastAsia="pt-PT"/>
                  </w:rPr>
                  <w:delText>success</w:delText>
                </w:r>
                <w:r w:rsidDel="00B155C8">
                  <w:rPr>
                    <w:rFonts w:cs="Arial"/>
                    <w:sz w:val="20"/>
                    <w:szCs w:val="20"/>
                    <w:lang w:val="en-IE"/>
                  </w:rPr>
                  <w:delText>.CALLING_CONTRACTS_SERVICE</w:delText>
                </w:r>
              </w:del>
            </w:ins>
          </w:p>
        </w:tc>
      </w:tr>
      <w:tr w:rsidR="00DD3C68" w:rsidRPr="00316D1A" w:rsidDel="00B155C8" w14:paraId="51A1BD06" w14:textId="21646B06" w:rsidTr="00717951">
        <w:trPr>
          <w:ins w:id="21370" w:author="Author"/>
          <w:del w:id="2137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2C8F21F" w14:textId="00267ACB" w:rsidR="00DD3C68" w:rsidRPr="00316D1A" w:rsidDel="00B155C8" w:rsidRDefault="00DD3C68" w:rsidP="00DD3C68">
            <w:pPr>
              <w:spacing w:before="120"/>
              <w:jc w:val="left"/>
              <w:rPr>
                <w:ins w:id="21372" w:author="Author"/>
                <w:del w:id="21373" w:author="Author"/>
                <w:rFonts w:cs="Arial"/>
                <w:sz w:val="20"/>
                <w:szCs w:val="22"/>
                <w:lang w:val="en-IE"/>
              </w:rPr>
            </w:pPr>
            <w:ins w:id="21374" w:author="Author">
              <w:del w:id="21375" w:author="Author">
                <w:r w:rsidRPr="00316D1A" w:rsidDel="00B155C8">
                  <w:rPr>
                    <w:rFonts w:cs="Arial"/>
                    <w:sz w:val="20"/>
                    <w:szCs w:val="22"/>
                    <w:lang w:val="en-IE"/>
                  </w:rPr>
                  <w:delText>Message (English)</w:delText>
                </w:r>
              </w:del>
            </w:ins>
          </w:p>
        </w:tc>
        <w:tc>
          <w:tcPr>
            <w:tcW w:w="3890" w:type="pct"/>
            <w:tcBorders>
              <w:bottom w:val="single" w:sz="18" w:space="0" w:color="FFFFFF" w:themeColor="background1"/>
            </w:tcBorders>
          </w:tcPr>
          <w:p w14:paraId="61FD6893" w14:textId="69DB6952" w:rsidR="00DD3C68" w:rsidDel="00B155C8" w:rsidRDefault="00DD3C68"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76" w:author="Author"/>
                <w:del w:id="21377" w:author="Author"/>
                <w:sz w:val="20"/>
                <w:lang w:val="en-IE"/>
              </w:rPr>
            </w:pPr>
            <w:ins w:id="21378" w:author="Author">
              <w:del w:id="21379" w:author="Author">
                <w:r w:rsidDel="00B155C8">
                  <w:rPr>
                    <w:sz w:val="20"/>
                    <w:lang w:val="en-IE"/>
                  </w:rPr>
                  <w:delText>Contracts will be sent to the Customer address defined in the primary contact.</w:delText>
                </w:r>
              </w:del>
            </w:ins>
          </w:p>
        </w:tc>
      </w:tr>
    </w:tbl>
    <w:p w14:paraId="1B6E8783" w14:textId="77777777" w:rsidR="00B155C8" w:rsidRPr="00E73B40" w:rsidRDefault="00B155C8" w:rsidP="00B155C8">
      <w:pPr>
        <w:pStyle w:val="Heading3"/>
        <w:rPr>
          <w:ins w:id="21380" w:author="Author"/>
          <w:lang w:val="en-IE"/>
        </w:rPr>
      </w:pPr>
      <w:bookmarkStart w:id="21381" w:name="_Toc471233006"/>
      <w:bookmarkEnd w:id="17191"/>
      <w:ins w:id="21382" w:author="Author">
        <w:r w:rsidRPr="00E73B40">
          <w:rPr>
            <w:lang w:val="en-IE"/>
          </w:rPr>
          <w:t>Users Messages</w:t>
        </w:r>
        <w:bookmarkEnd w:id="21381"/>
      </w:ins>
    </w:p>
    <w:p w14:paraId="7A51641C" w14:textId="77777777" w:rsidR="00B155C8" w:rsidRPr="00E73B40" w:rsidRDefault="00B155C8" w:rsidP="00B155C8">
      <w:pPr>
        <w:tabs>
          <w:tab w:val="clear" w:pos="567"/>
        </w:tabs>
        <w:spacing w:before="0" w:after="0"/>
        <w:jc w:val="left"/>
        <w:rPr>
          <w:ins w:id="21383" w:author="Author"/>
          <w:sz w:val="20"/>
          <w:lang w:val="en-IE" w:eastAsia="pt-PT"/>
        </w:rPr>
      </w:pPr>
      <w:ins w:id="21384" w:author="Author">
        <w:r w:rsidRPr="00E73B40">
          <w:rPr>
            <w:sz w:val="20"/>
            <w:lang w:val="en-IE" w:eastAsia="pt-PT"/>
          </w:rPr>
          <w:t xml:space="preserve">The error, warning and information messages below represent all the messages that can be displayed to the user while interacting with the process. The Description and Context fields detail in which part / moment of the process a message can be triggered. As these messages are included in the Internationalization (i18n) file, the Json Path field corresponds to the path for each message in the i18n.js file. In addition, these messages correlate to the ones identified in chapter 5. </w:t>
        </w:r>
      </w:ins>
    </w:p>
    <w:p w14:paraId="1F7A76DE" w14:textId="77777777" w:rsidR="00B155C8" w:rsidRPr="00E73B40" w:rsidRDefault="00B155C8" w:rsidP="00B155C8">
      <w:pPr>
        <w:pStyle w:val="Heading4"/>
        <w:rPr>
          <w:ins w:id="21385" w:author="Author"/>
          <w:lang w:val="en-IE" w:eastAsia="pt-PT"/>
        </w:rPr>
      </w:pPr>
      <w:ins w:id="21386" w:author="Author">
        <w:r w:rsidRPr="00E73B40">
          <w:rPr>
            <w:lang w:val="en-IE" w:eastAsia="pt-PT"/>
          </w:rPr>
          <w:t>Error Messages</w:t>
        </w:r>
      </w:ins>
    </w:p>
    <w:tbl>
      <w:tblPr>
        <w:tblStyle w:val="CelFocus"/>
        <w:tblW w:w="5000" w:type="pct"/>
        <w:tblLayout w:type="fixed"/>
        <w:tblLook w:val="04A0" w:firstRow="1" w:lastRow="0" w:firstColumn="1" w:lastColumn="0" w:noHBand="0" w:noVBand="1"/>
      </w:tblPr>
      <w:tblGrid>
        <w:gridCol w:w="2162"/>
        <w:gridCol w:w="7692"/>
      </w:tblGrid>
      <w:tr w:rsidR="00B155C8" w:rsidRPr="002937F1" w14:paraId="78ED4EE1" w14:textId="77777777" w:rsidTr="00C23BF1">
        <w:trPr>
          <w:cnfStyle w:val="100000000000" w:firstRow="1" w:lastRow="0" w:firstColumn="0" w:lastColumn="0" w:oddVBand="0" w:evenVBand="0" w:oddHBand="0" w:evenHBand="0" w:firstRowFirstColumn="0" w:firstRowLastColumn="0" w:lastRowFirstColumn="0" w:lastRowLastColumn="0"/>
          <w:ins w:id="21387"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382EDD51" w14:textId="77777777" w:rsidR="00B155C8" w:rsidRPr="002937F1" w:rsidRDefault="00B155C8" w:rsidP="00C23BF1">
            <w:pPr>
              <w:spacing w:before="120"/>
              <w:jc w:val="left"/>
              <w:rPr>
                <w:ins w:id="21388" w:author="Author"/>
                <w:rFonts w:cs="Arial"/>
                <w:sz w:val="20"/>
                <w:szCs w:val="20"/>
                <w:lang w:val="en-IE"/>
              </w:rPr>
            </w:pPr>
            <w:ins w:id="21389" w:author="Author">
              <w:r w:rsidRPr="002937F1">
                <w:rPr>
                  <w:rFonts w:cs="Arial"/>
                  <w:sz w:val="20"/>
                  <w:szCs w:val="20"/>
                  <w:lang w:val="en-IE"/>
                </w:rPr>
                <w:t>Messages</w:t>
              </w:r>
            </w:ins>
          </w:p>
        </w:tc>
      </w:tr>
      <w:tr w:rsidR="00B155C8" w:rsidRPr="002937F1" w14:paraId="270BA21E" w14:textId="77777777" w:rsidTr="00C23BF1">
        <w:trPr>
          <w:ins w:id="21390" w:author="Author"/>
        </w:trPr>
        <w:tc>
          <w:tcPr>
            <w:cnfStyle w:val="001000000000" w:firstRow="0" w:lastRow="0" w:firstColumn="1" w:lastColumn="0" w:oddVBand="0" w:evenVBand="0" w:oddHBand="0" w:evenHBand="0" w:firstRowFirstColumn="0" w:firstRowLastColumn="0" w:lastRowFirstColumn="0" w:lastRowLastColumn="0"/>
            <w:tcW w:w="1097" w:type="pct"/>
          </w:tcPr>
          <w:p w14:paraId="42F80181" w14:textId="77777777" w:rsidR="00B155C8" w:rsidRPr="002937F1" w:rsidRDefault="00B155C8" w:rsidP="00C23BF1">
            <w:pPr>
              <w:spacing w:before="120"/>
              <w:jc w:val="left"/>
              <w:rPr>
                <w:ins w:id="21391" w:author="Author"/>
                <w:rFonts w:cs="Arial"/>
                <w:sz w:val="20"/>
                <w:szCs w:val="20"/>
                <w:lang w:val="en-IE"/>
              </w:rPr>
            </w:pPr>
            <w:ins w:id="21392" w:author="Author">
              <w:r w:rsidRPr="002937F1">
                <w:rPr>
                  <w:rFonts w:cs="Arial"/>
                  <w:sz w:val="20"/>
                  <w:szCs w:val="20"/>
                  <w:lang w:val="en-IE"/>
                </w:rPr>
                <w:t>Message #</w:t>
              </w:r>
            </w:ins>
          </w:p>
        </w:tc>
        <w:tc>
          <w:tcPr>
            <w:tcW w:w="3903" w:type="pct"/>
          </w:tcPr>
          <w:p w14:paraId="3F5E7DC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93" w:author="Author"/>
                <w:rFonts w:cs="Arial"/>
                <w:i/>
                <w:color w:val="000000"/>
                <w:sz w:val="20"/>
                <w:szCs w:val="20"/>
                <w:lang w:val="en-IE"/>
              </w:rPr>
            </w:pPr>
            <w:ins w:id="21394" w:author="Author">
              <w:r w:rsidRPr="002937F1">
                <w:rPr>
                  <w:rFonts w:cs="Arial"/>
                  <w:i/>
                  <w:color w:val="000000"/>
                  <w:sz w:val="20"/>
                  <w:szCs w:val="20"/>
                  <w:lang w:val="en-IE"/>
                </w:rPr>
                <w:t>EM_SAL_1</w:t>
              </w:r>
            </w:ins>
          </w:p>
        </w:tc>
      </w:tr>
      <w:tr w:rsidR="00B155C8" w:rsidRPr="002937F1" w14:paraId="465D4E05" w14:textId="77777777" w:rsidTr="00C23BF1">
        <w:trPr>
          <w:ins w:id="21395" w:author="Author"/>
        </w:trPr>
        <w:tc>
          <w:tcPr>
            <w:cnfStyle w:val="001000000000" w:firstRow="0" w:lastRow="0" w:firstColumn="1" w:lastColumn="0" w:oddVBand="0" w:evenVBand="0" w:oddHBand="0" w:evenHBand="0" w:firstRowFirstColumn="0" w:firstRowLastColumn="0" w:lastRowFirstColumn="0" w:lastRowLastColumn="0"/>
            <w:tcW w:w="1097" w:type="pct"/>
          </w:tcPr>
          <w:p w14:paraId="0457318B" w14:textId="77777777" w:rsidR="00B155C8" w:rsidRPr="002937F1" w:rsidRDefault="00B155C8" w:rsidP="00C23BF1">
            <w:pPr>
              <w:spacing w:before="120"/>
              <w:jc w:val="left"/>
              <w:rPr>
                <w:ins w:id="21396" w:author="Author"/>
                <w:rFonts w:cs="Arial"/>
                <w:sz w:val="20"/>
                <w:szCs w:val="20"/>
                <w:lang w:val="en-IE"/>
              </w:rPr>
            </w:pPr>
            <w:ins w:id="21397" w:author="Author">
              <w:r w:rsidRPr="002937F1">
                <w:rPr>
                  <w:rFonts w:cs="Arial"/>
                  <w:sz w:val="20"/>
                  <w:szCs w:val="20"/>
                  <w:lang w:val="en-IE"/>
                </w:rPr>
                <w:t>Description</w:t>
              </w:r>
            </w:ins>
          </w:p>
        </w:tc>
        <w:tc>
          <w:tcPr>
            <w:tcW w:w="3903" w:type="pct"/>
          </w:tcPr>
          <w:p w14:paraId="2014506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98" w:author="Author"/>
                <w:rFonts w:cs="Arial"/>
                <w:b/>
                <w:bCs/>
                <w:i/>
                <w:iCs/>
                <w:color w:val="000000"/>
                <w:sz w:val="20"/>
                <w:szCs w:val="20"/>
                <w:lang w:val="en-IE"/>
              </w:rPr>
            </w:pPr>
            <w:ins w:id="21399" w:author="Author">
              <w:r w:rsidRPr="0034343E">
                <w:rPr>
                  <w:rFonts w:cs="Arial"/>
                  <w:color w:val="000000"/>
                  <w:sz w:val="20"/>
                  <w:szCs w:val="20"/>
                  <w:lang w:val="en-IE"/>
                </w:rPr>
                <w:t>Message displayed if an error occurs while getting the available MSISDN</w:t>
              </w:r>
            </w:ins>
          </w:p>
        </w:tc>
      </w:tr>
      <w:tr w:rsidR="00B155C8" w:rsidRPr="002937F1" w14:paraId="5E6A8B79" w14:textId="77777777" w:rsidTr="00C23BF1">
        <w:trPr>
          <w:ins w:id="21400" w:author="Author"/>
        </w:trPr>
        <w:tc>
          <w:tcPr>
            <w:cnfStyle w:val="001000000000" w:firstRow="0" w:lastRow="0" w:firstColumn="1" w:lastColumn="0" w:oddVBand="0" w:evenVBand="0" w:oddHBand="0" w:evenHBand="0" w:firstRowFirstColumn="0" w:firstRowLastColumn="0" w:lastRowFirstColumn="0" w:lastRowLastColumn="0"/>
            <w:tcW w:w="1097" w:type="pct"/>
          </w:tcPr>
          <w:p w14:paraId="0486DE0D" w14:textId="77777777" w:rsidR="00B155C8" w:rsidRPr="002937F1" w:rsidRDefault="00B155C8" w:rsidP="00C23BF1">
            <w:pPr>
              <w:spacing w:before="120"/>
              <w:jc w:val="left"/>
              <w:rPr>
                <w:ins w:id="21401" w:author="Author"/>
                <w:rFonts w:cs="Arial"/>
                <w:sz w:val="20"/>
                <w:szCs w:val="20"/>
                <w:lang w:val="en-IE"/>
              </w:rPr>
            </w:pPr>
            <w:ins w:id="21402" w:author="Author">
              <w:r w:rsidRPr="002937F1">
                <w:rPr>
                  <w:rFonts w:cs="Arial"/>
                  <w:sz w:val="20"/>
                  <w:szCs w:val="20"/>
                  <w:lang w:val="en-IE"/>
                </w:rPr>
                <w:t>Context</w:t>
              </w:r>
            </w:ins>
          </w:p>
        </w:tc>
        <w:tc>
          <w:tcPr>
            <w:tcW w:w="3903" w:type="pct"/>
          </w:tcPr>
          <w:p w14:paraId="4501501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03" w:author="Author"/>
                <w:rFonts w:cs="Arial"/>
                <w:sz w:val="20"/>
                <w:szCs w:val="20"/>
                <w:lang w:val="en-IE" w:eastAsia="pt-PT"/>
              </w:rPr>
            </w:pPr>
            <w:ins w:id="21404" w:author="Author">
              <w:r w:rsidRPr="002937F1">
                <w:rPr>
                  <w:rFonts w:cs="Arial"/>
                  <w:sz w:val="20"/>
                  <w:szCs w:val="20"/>
                  <w:lang w:val="en-IE" w:eastAsia="pt-PT"/>
                </w:rPr>
                <w:t>Choosing offer to subscribe or another MSISDN</w:t>
              </w:r>
            </w:ins>
          </w:p>
        </w:tc>
      </w:tr>
      <w:tr w:rsidR="00B155C8" w:rsidRPr="002937F1" w14:paraId="3C97C886" w14:textId="77777777" w:rsidTr="00C23BF1">
        <w:trPr>
          <w:ins w:id="2140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8758A3B" w14:textId="77777777" w:rsidR="00B155C8" w:rsidRPr="002937F1" w:rsidRDefault="00B155C8" w:rsidP="00C23BF1">
            <w:pPr>
              <w:spacing w:before="120"/>
              <w:jc w:val="left"/>
              <w:rPr>
                <w:ins w:id="21406" w:author="Author"/>
                <w:rFonts w:cs="Arial"/>
                <w:sz w:val="20"/>
                <w:szCs w:val="20"/>
                <w:lang w:val="en-IE"/>
              </w:rPr>
            </w:pPr>
            <w:ins w:id="21407" w:author="Author">
              <w:r w:rsidRPr="002937F1">
                <w:rPr>
                  <w:rFonts w:cs="Arial"/>
                  <w:sz w:val="20"/>
                  <w:szCs w:val="20"/>
                  <w:lang w:val="en-IE"/>
                </w:rPr>
                <w:t>Json Path</w:t>
              </w:r>
            </w:ins>
          </w:p>
        </w:tc>
        <w:tc>
          <w:tcPr>
            <w:tcW w:w="3903" w:type="pct"/>
            <w:tcBorders>
              <w:bottom w:val="single" w:sz="18" w:space="0" w:color="FFFFFF" w:themeColor="background1"/>
            </w:tcBorders>
          </w:tcPr>
          <w:p w14:paraId="1044DB2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08" w:author="Author"/>
                <w:rFonts w:cs="Arial"/>
                <w:sz w:val="20"/>
                <w:szCs w:val="20"/>
                <w:lang w:val="en-IE" w:eastAsia="pt-PT"/>
              </w:rPr>
            </w:pPr>
            <w:ins w:id="21409" w:author="Author">
              <w:r w:rsidRPr="002937F1">
                <w:rPr>
                  <w:rFonts w:cs="Arial"/>
                  <w:sz w:val="20"/>
                  <w:szCs w:val="20"/>
                  <w:lang w:val="en-IE" w:eastAsia="pt-PT"/>
                </w:rPr>
                <w:t>sales.messages.error.ERROR_GETTING_AVAILABLE_MSISDN</w:t>
              </w:r>
            </w:ins>
          </w:p>
        </w:tc>
      </w:tr>
      <w:tr w:rsidR="00B155C8" w:rsidRPr="002937F1" w14:paraId="6D3E4A97" w14:textId="77777777" w:rsidTr="00C23BF1">
        <w:trPr>
          <w:ins w:id="214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5F48B5B" w14:textId="77777777" w:rsidR="00B155C8" w:rsidRPr="002937F1" w:rsidRDefault="00B155C8" w:rsidP="00C23BF1">
            <w:pPr>
              <w:spacing w:before="120"/>
              <w:jc w:val="left"/>
              <w:rPr>
                <w:ins w:id="21411" w:author="Author"/>
                <w:rFonts w:cs="Arial"/>
                <w:sz w:val="20"/>
                <w:szCs w:val="20"/>
                <w:lang w:val="en-IE"/>
              </w:rPr>
            </w:pPr>
            <w:ins w:id="21412" w:author="Author">
              <w:r w:rsidRPr="002937F1">
                <w:rPr>
                  <w:rFonts w:cs="Arial"/>
                  <w:sz w:val="20"/>
                  <w:szCs w:val="20"/>
                  <w:lang w:val="en-IE"/>
                </w:rPr>
                <w:t>Message (English)</w:t>
              </w:r>
            </w:ins>
          </w:p>
        </w:tc>
        <w:tc>
          <w:tcPr>
            <w:tcW w:w="3903" w:type="pct"/>
            <w:tcBorders>
              <w:bottom w:val="single" w:sz="12" w:space="0" w:color="C00000"/>
            </w:tcBorders>
          </w:tcPr>
          <w:p w14:paraId="3192F14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13" w:author="Author"/>
                <w:rFonts w:cs="Arial"/>
                <w:color w:val="000000"/>
                <w:sz w:val="20"/>
                <w:szCs w:val="20"/>
                <w:lang w:val="en-IE"/>
              </w:rPr>
            </w:pPr>
            <w:ins w:id="21414" w:author="Author">
              <w:r w:rsidRPr="00E73B40">
                <w:rPr>
                  <w:sz w:val="20"/>
                  <w:lang w:val="en-IE"/>
                </w:rPr>
                <w:t>It was not possible to get the available MSISDN</w:t>
              </w:r>
              <w:r>
                <w:rPr>
                  <w:sz w:val="20"/>
                  <w:lang w:val="en-IE"/>
                </w:rPr>
                <w:t>s</w:t>
              </w:r>
              <w:r w:rsidRPr="00E73B40">
                <w:rPr>
                  <w:sz w:val="20"/>
                  <w:lang w:val="en-IE"/>
                </w:rPr>
                <w:t>. Please try again.</w:t>
              </w:r>
            </w:ins>
          </w:p>
        </w:tc>
      </w:tr>
      <w:tr w:rsidR="00B155C8" w:rsidRPr="002937F1" w14:paraId="0F38E8F3" w14:textId="77777777" w:rsidTr="00C23BF1">
        <w:trPr>
          <w:ins w:id="2141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9C065FD" w14:textId="77777777" w:rsidR="00B155C8" w:rsidRPr="002937F1" w:rsidRDefault="00B155C8" w:rsidP="00C23BF1">
            <w:pPr>
              <w:spacing w:before="120"/>
              <w:jc w:val="left"/>
              <w:rPr>
                <w:ins w:id="21416" w:author="Author"/>
                <w:rFonts w:cs="Arial"/>
                <w:sz w:val="20"/>
                <w:szCs w:val="20"/>
                <w:lang w:val="en-IE"/>
              </w:rPr>
            </w:pPr>
            <w:ins w:id="21417" w:author="Author">
              <w:r w:rsidRPr="002937F1">
                <w:rPr>
                  <w:rFonts w:cs="Arial"/>
                  <w:sz w:val="20"/>
                  <w:szCs w:val="20"/>
                  <w:lang w:val="en-IE"/>
                </w:rPr>
                <w:lastRenderedPageBreak/>
                <w:t>Message #</w:t>
              </w:r>
            </w:ins>
          </w:p>
        </w:tc>
        <w:tc>
          <w:tcPr>
            <w:tcW w:w="3903" w:type="pct"/>
            <w:tcBorders>
              <w:top w:val="single" w:sz="12" w:space="0" w:color="C00000"/>
            </w:tcBorders>
          </w:tcPr>
          <w:p w14:paraId="35155A6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18" w:author="Author"/>
                <w:rFonts w:cs="Arial"/>
                <w:i/>
                <w:color w:val="000000"/>
                <w:sz w:val="20"/>
                <w:szCs w:val="20"/>
                <w:lang w:val="en-IE"/>
              </w:rPr>
            </w:pPr>
            <w:ins w:id="21419" w:author="Author">
              <w:r w:rsidRPr="002937F1">
                <w:rPr>
                  <w:rFonts w:cs="Arial"/>
                  <w:i/>
                  <w:color w:val="000000"/>
                  <w:sz w:val="20"/>
                  <w:szCs w:val="20"/>
                  <w:lang w:val="en-IE"/>
                </w:rPr>
                <w:t>EM_SAL_2</w:t>
              </w:r>
            </w:ins>
          </w:p>
        </w:tc>
      </w:tr>
      <w:tr w:rsidR="00B155C8" w:rsidRPr="002937F1" w14:paraId="73A9BD8F" w14:textId="77777777" w:rsidTr="00C23BF1">
        <w:trPr>
          <w:ins w:id="21420" w:author="Author"/>
        </w:trPr>
        <w:tc>
          <w:tcPr>
            <w:cnfStyle w:val="001000000000" w:firstRow="0" w:lastRow="0" w:firstColumn="1" w:lastColumn="0" w:oddVBand="0" w:evenVBand="0" w:oddHBand="0" w:evenHBand="0" w:firstRowFirstColumn="0" w:firstRowLastColumn="0" w:lastRowFirstColumn="0" w:lastRowLastColumn="0"/>
            <w:tcW w:w="1097" w:type="pct"/>
          </w:tcPr>
          <w:p w14:paraId="154D5E1D" w14:textId="77777777" w:rsidR="00B155C8" w:rsidRPr="002937F1" w:rsidRDefault="00B155C8" w:rsidP="00C23BF1">
            <w:pPr>
              <w:spacing w:before="120"/>
              <w:jc w:val="left"/>
              <w:rPr>
                <w:ins w:id="21421" w:author="Author"/>
                <w:rFonts w:cs="Arial"/>
                <w:sz w:val="20"/>
                <w:szCs w:val="20"/>
                <w:lang w:val="en-IE"/>
              </w:rPr>
            </w:pPr>
            <w:ins w:id="21422" w:author="Author">
              <w:r w:rsidRPr="002937F1">
                <w:rPr>
                  <w:rFonts w:cs="Arial"/>
                  <w:sz w:val="20"/>
                  <w:szCs w:val="20"/>
                  <w:lang w:val="en-IE"/>
                </w:rPr>
                <w:t>Description</w:t>
              </w:r>
            </w:ins>
          </w:p>
        </w:tc>
        <w:tc>
          <w:tcPr>
            <w:tcW w:w="3903" w:type="pct"/>
          </w:tcPr>
          <w:p w14:paraId="54203BF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23" w:author="Author"/>
                <w:rFonts w:cs="Arial"/>
                <w:color w:val="000000"/>
                <w:sz w:val="20"/>
                <w:szCs w:val="20"/>
                <w:lang w:val="en-IE"/>
              </w:rPr>
            </w:pPr>
            <w:ins w:id="21424" w:author="Author">
              <w:r w:rsidRPr="0034343E">
                <w:rPr>
                  <w:rFonts w:cs="Arial"/>
                  <w:color w:val="000000"/>
                  <w:sz w:val="20"/>
                  <w:szCs w:val="20"/>
                  <w:lang w:val="en-IE"/>
                </w:rPr>
                <w:t>Message displayed if an error occurs while reserving a MSISDN</w:t>
              </w:r>
            </w:ins>
          </w:p>
        </w:tc>
      </w:tr>
      <w:tr w:rsidR="00B155C8" w:rsidRPr="002937F1" w14:paraId="3E31FBF7" w14:textId="77777777" w:rsidTr="00C23BF1">
        <w:trPr>
          <w:ins w:id="21425" w:author="Author"/>
        </w:trPr>
        <w:tc>
          <w:tcPr>
            <w:cnfStyle w:val="001000000000" w:firstRow="0" w:lastRow="0" w:firstColumn="1" w:lastColumn="0" w:oddVBand="0" w:evenVBand="0" w:oddHBand="0" w:evenHBand="0" w:firstRowFirstColumn="0" w:firstRowLastColumn="0" w:lastRowFirstColumn="0" w:lastRowLastColumn="0"/>
            <w:tcW w:w="1097" w:type="pct"/>
          </w:tcPr>
          <w:p w14:paraId="51DA0BB0" w14:textId="77777777" w:rsidR="00B155C8" w:rsidRPr="002937F1" w:rsidRDefault="00B155C8" w:rsidP="00C23BF1">
            <w:pPr>
              <w:spacing w:before="120"/>
              <w:jc w:val="left"/>
              <w:rPr>
                <w:ins w:id="21426" w:author="Author"/>
                <w:rFonts w:cs="Arial"/>
                <w:sz w:val="20"/>
                <w:szCs w:val="20"/>
                <w:lang w:val="en-IE"/>
              </w:rPr>
            </w:pPr>
            <w:ins w:id="21427" w:author="Author">
              <w:r w:rsidRPr="002937F1">
                <w:rPr>
                  <w:rFonts w:cs="Arial"/>
                  <w:sz w:val="20"/>
                  <w:szCs w:val="20"/>
                  <w:lang w:val="en-IE"/>
                </w:rPr>
                <w:t>Context</w:t>
              </w:r>
            </w:ins>
          </w:p>
        </w:tc>
        <w:tc>
          <w:tcPr>
            <w:tcW w:w="3903" w:type="pct"/>
          </w:tcPr>
          <w:p w14:paraId="34FF38C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28" w:author="Author"/>
                <w:rFonts w:cs="Arial"/>
                <w:sz w:val="20"/>
                <w:szCs w:val="20"/>
                <w:lang w:val="en-IE" w:eastAsia="pt-PT"/>
              </w:rPr>
            </w:pPr>
            <w:ins w:id="21429" w:author="Author">
              <w:r w:rsidRPr="002937F1">
                <w:rPr>
                  <w:rFonts w:cs="Arial"/>
                  <w:sz w:val="20"/>
                  <w:szCs w:val="20"/>
                  <w:lang w:val="en-IE" w:eastAsia="pt-PT"/>
                </w:rPr>
                <w:t>Choosing offer to subscribe</w:t>
              </w:r>
            </w:ins>
          </w:p>
        </w:tc>
      </w:tr>
      <w:tr w:rsidR="00B155C8" w:rsidRPr="002937F1" w14:paraId="38E9BA2A" w14:textId="77777777" w:rsidTr="00C23BF1">
        <w:trPr>
          <w:ins w:id="214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1E9C0C1F" w14:textId="77777777" w:rsidR="00B155C8" w:rsidRPr="002937F1" w:rsidRDefault="00B155C8" w:rsidP="00C23BF1">
            <w:pPr>
              <w:spacing w:before="120"/>
              <w:jc w:val="left"/>
              <w:rPr>
                <w:ins w:id="21431" w:author="Author"/>
                <w:rFonts w:cs="Arial"/>
                <w:sz w:val="20"/>
                <w:szCs w:val="20"/>
                <w:lang w:val="en-IE"/>
              </w:rPr>
            </w:pPr>
            <w:ins w:id="21432" w:author="Author">
              <w:r w:rsidRPr="002937F1">
                <w:rPr>
                  <w:rFonts w:cs="Arial"/>
                  <w:sz w:val="20"/>
                  <w:szCs w:val="20"/>
                  <w:lang w:val="en-IE"/>
                </w:rPr>
                <w:t>Json Path</w:t>
              </w:r>
            </w:ins>
          </w:p>
        </w:tc>
        <w:tc>
          <w:tcPr>
            <w:tcW w:w="3903" w:type="pct"/>
            <w:tcBorders>
              <w:bottom w:val="single" w:sz="18" w:space="0" w:color="FFFFFF" w:themeColor="background1"/>
            </w:tcBorders>
          </w:tcPr>
          <w:p w14:paraId="6389CF7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33" w:author="Author"/>
                <w:rFonts w:cs="Arial"/>
                <w:sz w:val="20"/>
                <w:szCs w:val="20"/>
                <w:lang w:val="en-IE" w:eastAsia="pt-PT"/>
              </w:rPr>
            </w:pPr>
            <w:ins w:id="21434" w:author="Author">
              <w:r w:rsidRPr="002937F1">
                <w:rPr>
                  <w:rFonts w:cs="Arial"/>
                  <w:sz w:val="20"/>
                  <w:szCs w:val="20"/>
                  <w:lang w:val="en-IE" w:eastAsia="pt-PT"/>
                </w:rPr>
                <w:t>sales.messages.error.ERROR_RESERVING_AVAILABLE_MSISDN</w:t>
              </w:r>
            </w:ins>
          </w:p>
        </w:tc>
      </w:tr>
      <w:tr w:rsidR="00B155C8" w:rsidRPr="002937F1" w14:paraId="37E53ECE" w14:textId="77777777" w:rsidTr="00C23BF1">
        <w:trPr>
          <w:ins w:id="214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997A93B" w14:textId="77777777" w:rsidR="00B155C8" w:rsidRPr="002937F1" w:rsidRDefault="00B155C8" w:rsidP="00C23BF1">
            <w:pPr>
              <w:spacing w:before="120"/>
              <w:jc w:val="left"/>
              <w:rPr>
                <w:ins w:id="21436" w:author="Author"/>
                <w:rFonts w:cs="Arial"/>
                <w:sz w:val="20"/>
                <w:szCs w:val="20"/>
                <w:lang w:val="en-IE"/>
              </w:rPr>
            </w:pPr>
            <w:ins w:id="21437" w:author="Author">
              <w:r w:rsidRPr="002937F1">
                <w:rPr>
                  <w:rFonts w:cs="Arial"/>
                  <w:sz w:val="20"/>
                  <w:szCs w:val="20"/>
                  <w:lang w:val="en-IE"/>
                </w:rPr>
                <w:t>Message (English)</w:t>
              </w:r>
            </w:ins>
          </w:p>
        </w:tc>
        <w:tc>
          <w:tcPr>
            <w:tcW w:w="3903" w:type="pct"/>
            <w:tcBorders>
              <w:bottom w:val="single" w:sz="12" w:space="0" w:color="C00000"/>
            </w:tcBorders>
          </w:tcPr>
          <w:p w14:paraId="4A4443A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38" w:author="Author"/>
                <w:rFonts w:cs="Arial"/>
                <w:color w:val="000000"/>
                <w:sz w:val="20"/>
                <w:szCs w:val="20"/>
                <w:lang w:val="en-IE"/>
              </w:rPr>
            </w:pPr>
            <w:ins w:id="21439" w:author="Author">
              <w:r w:rsidRPr="00FA586C">
                <w:rPr>
                  <w:sz w:val="20"/>
                  <w:lang w:val="en-IE"/>
                </w:rPr>
                <w:t>It was not possible to reserve the specified MSISDN. Please try again.</w:t>
              </w:r>
            </w:ins>
          </w:p>
        </w:tc>
      </w:tr>
      <w:tr w:rsidR="00B155C8" w:rsidRPr="002937F1" w14:paraId="56AAC9BC" w14:textId="77777777" w:rsidTr="00C23BF1">
        <w:trPr>
          <w:ins w:id="214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A74172" w14:textId="77777777" w:rsidR="00B155C8" w:rsidRPr="002937F1" w:rsidRDefault="00B155C8" w:rsidP="00C23BF1">
            <w:pPr>
              <w:spacing w:before="120"/>
              <w:jc w:val="left"/>
              <w:rPr>
                <w:ins w:id="21441" w:author="Author"/>
                <w:rFonts w:cs="Arial"/>
                <w:sz w:val="20"/>
                <w:szCs w:val="20"/>
                <w:lang w:val="en-IE"/>
              </w:rPr>
            </w:pPr>
            <w:ins w:id="21442" w:author="Author">
              <w:r w:rsidRPr="002937F1">
                <w:rPr>
                  <w:rFonts w:cs="Arial"/>
                  <w:sz w:val="20"/>
                  <w:szCs w:val="20"/>
                  <w:lang w:val="en-IE"/>
                </w:rPr>
                <w:t>Message #</w:t>
              </w:r>
            </w:ins>
          </w:p>
        </w:tc>
        <w:tc>
          <w:tcPr>
            <w:tcW w:w="3903" w:type="pct"/>
            <w:tcBorders>
              <w:top w:val="single" w:sz="12" w:space="0" w:color="C00000"/>
            </w:tcBorders>
          </w:tcPr>
          <w:p w14:paraId="5B869FB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43" w:author="Author"/>
                <w:rFonts w:cs="Arial"/>
                <w:i/>
                <w:color w:val="000000"/>
                <w:sz w:val="20"/>
                <w:szCs w:val="20"/>
                <w:lang w:val="en-IE"/>
              </w:rPr>
            </w:pPr>
            <w:ins w:id="21444" w:author="Author">
              <w:r w:rsidRPr="002937F1">
                <w:rPr>
                  <w:rFonts w:cs="Arial"/>
                  <w:i/>
                  <w:color w:val="000000"/>
                  <w:sz w:val="20"/>
                  <w:szCs w:val="20"/>
                  <w:lang w:val="en-IE"/>
                </w:rPr>
                <w:t>EM_SAL_3</w:t>
              </w:r>
            </w:ins>
          </w:p>
        </w:tc>
      </w:tr>
      <w:tr w:rsidR="00B155C8" w:rsidRPr="002937F1" w14:paraId="7AE202FA" w14:textId="77777777" w:rsidTr="00C23BF1">
        <w:trPr>
          <w:ins w:id="21445" w:author="Author"/>
        </w:trPr>
        <w:tc>
          <w:tcPr>
            <w:cnfStyle w:val="001000000000" w:firstRow="0" w:lastRow="0" w:firstColumn="1" w:lastColumn="0" w:oddVBand="0" w:evenVBand="0" w:oddHBand="0" w:evenHBand="0" w:firstRowFirstColumn="0" w:firstRowLastColumn="0" w:lastRowFirstColumn="0" w:lastRowLastColumn="0"/>
            <w:tcW w:w="1097" w:type="pct"/>
          </w:tcPr>
          <w:p w14:paraId="710A1459" w14:textId="77777777" w:rsidR="00B155C8" w:rsidRPr="002937F1" w:rsidRDefault="00B155C8" w:rsidP="00C23BF1">
            <w:pPr>
              <w:spacing w:before="120"/>
              <w:jc w:val="left"/>
              <w:rPr>
                <w:ins w:id="21446" w:author="Author"/>
                <w:rFonts w:cs="Arial"/>
                <w:sz w:val="20"/>
                <w:szCs w:val="20"/>
                <w:lang w:val="en-IE"/>
              </w:rPr>
            </w:pPr>
            <w:ins w:id="21447" w:author="Author">
              <w:r w:rsidRPr="002937F1">
                <w:rPr>
                  <w:rFonts w:cs="Arial"/>
                  <w:sz w:val="20"/>
                  <w:szCs w:val="20"/>
                  <w:lang w:val="en-IE"/>
                </w:rPr>
                <w:t>Description</w:t>
              </w:r>
            </w:ins>
          </w:p>
        </w:tc>
        <w:tc>
          <w:tcPr>
            <w:tcW w:w="3903" w:type="pct"/>
          </w:tcPr>
          <w:p w14:paraId="2ABB9F7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48" w:author="Author"/>
                <w:rFonts w:cs="Arial"/>
                <w:b/>
                <w:bCs/>
                <w:i/>
                <w:iCs/>
                <w:color w:val="000000"/>
                <w:sz w:val="20"/>
                <w:szCs w:val="20"/>
                <w:lang w:val="en-IE"/>
              </w:rPr>
            </w:pPr>
            <w:ins w:id="21449" w:author="Author">
              <w:r w:rsidRPr="0034343E">
                <w:rPr>
                  <w:rFonts w:cs="Arial"/>
                  <w:color w:val="000000"/>
                  <w:sz w:val="20"/>
                  <w:szCs w:val="20"/>
                  <w:lang w:val="en-IE"/>
                </w:rPr>
                <w:t>Message displayed when choosing a MSISDN which is not available</w:t>
              </w:r>
            </w:ins>
          </w:p>
        </w:tc>
      </w:tr>
      <w:tr w:rsidR="00B155C8" w:rsidRPr="002937F1" w14:paraId="250E6E1B" w14:textId="77777777" w:rsidTr="00C23BF1">
        <w:trPr>
          <w:ins w:id="21450" w:author="Author"/>
        </w:trPr>
        <w:tc>
          <w:tcPr>
            <w:cnfStyle w:val="001000000000" w:firstRow="0" w:lastRow="0" w:firstColumn="1" w:lastColumn="0" w:oddVBand="0" w:evenVBand="0" w:oddHBand="0" w:evenHBand="0" w:firstRowFirstColumn="0" w:firstRowLastColumn="0" w:lastRowFirstColumn="0" w:lastRowLastColumn="0"/>
            <w:tcW w:w="1097" w:type="pct"/>
          </w:tcPr>
          <w:p w14:paraId="4B993418" w14:textId="77777777" w:rsidR="00B155C8" w:rsidRPr="002937F1" w:rsidRDefault="00B155C8" w:rsidP="00C23BF1">
            <w:pPr>
              <w:spacing w:before="120"/>
              <w:jc w:val="left"/>
              <w:rPr>
                <w:ins w:id="21451" w:author="Author"/>
                <w:rFonts w:cs="Arial"/>
                <w:sz w:val="20"/>
                <w:szCs w:val="20"/>
                <w:lang w:val="en-IE"/>
              </w:rPr>
            </w:pPr>
            <w:ins w:id="21452" w:author="Author">
              <w:r w:rsidRPr="002937F1">
                <w:rPr>
                  <w:rFonts w:cs="Arial"/>
                  <w:sz w:val="20"/>
                  <w:szCs w:val="20"/>
                  <w:lang w:val="en-IE"/>
                </w:rPr>
                <w:t>Context</w:t>
              </w:r>
            </w:ins>
          </w:p>
        </w:tc>
        <w:tc>
          <w:tcPr>
            <w:tcW w:w="3903" w:type="pct"/>
          </w:tcPr>
          <w:p w14:paraId="4F705F8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53" w:author="Author"/>
                <w:rFonts w:cs="Arial"/>
                <w:sz w:val="20"/>
                <w:szCs w:val="20"/>
                <w:lang w:val="en-IE" w:eastAsia="pt-PT"/>
              </w:rPr>
            </w:pPr>
            <w:ins w:id="21454" w:author="Author">
              <w:r w:rsidRPr="002937F1">
                <w:rPr>
                  <w:rFonts w:cs="Arial"/>
                  <w:sz w:val="20"/>
                  <w:szCs w:val="20"/>
                  <w:lang w:val="en-IE" w:eastAsia="pt-PT"/>
                </w:rPr>
                <w:t>Choosing another MSISDN</w:t>
              </w:r>
            </w:ins>
          </w:p>
        </w:tc>
      </w:tr>
      <w:tr w:rsidR="00B155C8" w:rsidRPr="002937F1" w14:paraId="4AA376B9" w14:textId="77777777" w:rsidTr="00C23BF1">
        <w:trPr>
          <w:ins w:id="21455" w:author="Author"/>
        </w:trPr>
        <w:tc>
          <w:tcPr>
            <w:cnfStyle w:val="001000000000" w:firstRow="0" w:lastRow="0" w:firstColumn="1" w:lastColumn="0" w:oddVBand="0" w:evenVBand="0" w:oddHBand="0" w:evenHBand="0" w:firstRowFirstColumn="0" w:firstRowLastColumn="0" w:lastRowFirstColumn="0" w:lastRowLastColumn="0"/>
            <w:tcW w:w="1097" w:type="pct"/>
          </w:tcPr>
          <w:p w14:paraId="35A2B908" w14:textId="77777777" w:rsidR="00B155C8" w:rsidRPr="002937F1" w:rsidRDefault="00B155C8" w:rsidP="00C23BF1">
            <w:pPr>
              <w:spacing w:before="120"/>
              <w:jc w:val="left"/>
              <w:rPr>
                <w:ins w:id="21456" w:author="Author"/>
                <w:rFonts w:cs="Arial"/>
                <w:sz w:val="20"/>
                <w:szCs w:val="20"/>
                <w:lang w:val="en-IE"/>
              </w:rPr>
            </w:pPr>
            <w:ins w:id="21457" w:author="Author">
              <w:r w:rsidRPr="002937F1">
                <w:rPr>
                  <w:rFonts w:cs="Arial"/>
                  <w:sz w:val="20"/>
                  <w:szCs w:val="20"/>
                  <w:lang w:val="en-IE"/>
                </w:rPr>
                <w:t>Json Path</w:t>
              </w:r>
            </w:ins>
          </w:p>
        </w:tc>
        <w:tc>
          <w:tcPr>
            <w:tcW w:w="3903" w:type="pct"/>
          </w:tcPr>
          <w:p w14:paraId="3EA13CB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58" w:author="Author"/>
                <w:rFonts w:cs="Arial"/>
                <w:sz w:val="20"/>
                <w:szCs w:val="20"/>
                <w:lang w:val="en-IE" w:eastAsia="pt-PT"/>
              </w:rPr>
            </w:pPr>
            <w:ins w:id="21459" w:author="Author">
              <w:r w:rsidRPr="002937F1">
                <w:rPr>
                  <w:rFonts w:cs="Arial"/>
                  <w:sz w:val="20"/>
                  <w:szCs w:val="20"/>
                  <w:lang w:val="en-IE" w:eastAsia="pt-PT"/>
                </w:rPr>
                <w:t>sales.messages.error.ERROR_MSISDN_NOT_AVAILABLE</w:t>
              </w:r>
            </w:ins>
          </w:p>
        </w:tc>
      </w:tr>
      <w:tr w:rsidR="00B155C8" w:rsidRPr="002937F1" w14:paraId="66B676FB" w14:textId="77777777" w:rsidTr="00C23BF1">
        <w:trPr>
          <w:ins w:id="214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C0E7829" w14:textId="77777777" w:rsidR="00B155C8" w:rsidRPr="002937F1" w:rsidRDefault="00B155C8" w:rsidP="00C23BF1">
            <w:pPr>
              <w:spacing w:before="120"/>
              <w:jc w:val="left"/>
              <w:rPr>
                <w:ins w:id="21461" w:author="Author"/>
                <w:rFonts w:cs="Arial"/>
                <w:sz w:val="20"/>
                <w:szCs w:val="20"/>
                <w:lang w:val="en-IE"/>
              </w:rPr>
            </w:pPr>
            <w:ins w:id="21462" w:author="Author">
              <w:r w:rsidRPr="002937F1">
                <w:rPr>
                  <w:rFonts w:cs="Arial"/>
                  <w:sz w:val="20"/>
                  <w:szCs w:val="20"/>
                  <w:lang w:val="en-IE"/>
                </w:rPr>
                <w:t>Message (English)</w:t>
              </w:r>
            </w:ins>
          </w:p>
        </w:tc>
        <w:tc>
          <w:tcPr>
            <w:tcW w:w="3903" w:type="pct"/>
            <w:tcBorders>
              <w:bottom w:val="single" w:sz="12" w:space="0" w:color="C00000"/>
            </w:tcBorders>
          </w:tcPr>
          <w:p w14:paraId="5224BEB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63" w:author="Author"/>
                <w:rFonts w:cs="Arial"/>
                <w:color w:val="000000"/>
                <w:sz w:val="20"/>
                <w:szCs w:val="20"/>
                <w:lang w:val="en-IE"/>
              </w:rPr>
            </w:pPr>
            <w:ins w:id="21464" w:author="Author">
              <w:r w:rsidRPr="00E73B40">
                <w:rPr>
                  <w:sz w:val="20"/>
                  <w:lang w:val="en-IE"/>
                </w:rPr>
                <w:t>The chosen MSISDN is not available. Please choose/search for another MSISDN.</w:t>
              </w:r>
            </w:ins>
          </w:p>
        </w:tc>
      </w:tr>
      <w:tr w:rsidR="00B155C8" w:rsidRPr="002937F1" w14:paraId="1526916F" w14:textId="77777777" w:rsidTr="00C23BF1">
        <w:trPr>
          <w:ins w:id="2146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0FF73F9" w14:textId="77777777" w:rsidR="00B155C8" w:rsidRPr="002937F1" w:rsidRDefault="00B155C8" w:rsidP="00C23BF1">
            <w:pPr>
              <w:spacing w:before="120"/>
              <w:jc w:val="left"/>
              <w:rPr>
                <w:ins w:id="21466" w:author="Author"/>
                <w:rFonts w:cs="Arial"/>
                <w:sz w:val="20"/>
                <w:szCs w:val="20"/>
                <w:lang w:val="en-IE"/>
              </w:rPr>
            </w:pPr>
            <w:ins w:id="21467" w:author="Author">
              <w:r w:rsidRPr="002937F1">
                <w:rPr>
                  <w:rFonts w:cs="Arial"/>
                  <w:sz w:val="20"/>
                  <w:szCs w:val="20"/>
                  <w:lang w:val="en-IE"/>
                </w:rPr>
                <w:t>Message #</w:t>
              </w:r>
            </w:ins>
          </w:p>
        </w:tc>
        <w:tc>
          <w:tcPr>
            <w:tcW w:w="3903" w:type="pct"/>
            <w:tcBorders>
              <w:top w:val="single" w:sz="12" w:space="0" w:color="C00000"/>
            </w:tcBorders>
          </w:tcPr>
          <w:p w14:paraId="6310C37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68" w:author="Author"/>
                <w:rFonts w:cs="Arial"/>
                <w:i/>
                <w:color w:val="000000"/>
                <w:sz w:val="20"/>
                <w:szCs w:val="20"/>
                <w:lang w:val="en-IE"/>
              </w:rPr>
            </w:pPr>
            <w:ins w:id="21469" w:author="Author">
              <w:r w:rsidRPr="002937F1">
                <w:rPr>
                  <w:rFonts w:cs="Arial"/>
                  <w:i/>
                  <w:color w:val="000000"/>
                  <w:sz w:val="20"/>
                  <w:szCs w:val="20"/>
                  <w:lang w:val="en-IE"/>
                </w:rPr>
                <w:t>EM_SAL_4</w:t>
              </w:r>
            </w:ins>
          </w:p>
        </w:tc>
      </w:tr>
      <w:tr w:rsidR="00B155C8" w:rsidRPr="002937F1" w14:paraId="51514D31" w14:textId="77777777" w:rsidTr="00C23BF1">
        <w:trPr>
          <w:ins w:id="21470" w:author="Author"/>
        </w:trPr>
        <w:tc>
          <w:tcPr>
            <w:cnfStyle w:val="001000000000" w:firstRow="0" w:lastRow="0" w:firstColumn="1" w:lastColumn="0" w:oddVBand="0" w:evenVBand="0" w:oddHBand="0" w:evenHBand="0" w:firstRowFirstColumn="0" w:firstRowLastColumn="0" w:lastRowFirstColumn="0" w:lastRowLastColumn="0"/>
            <w:tcW w:w="1097" w:type="pct"/>
          </w:tcPr>
          <w:p w14:paraId="03A603EE" w14:textId="77777777" w:rsidR="00B155C8" w:rsidRPr="002937F1" w:rsidRDefault="00B155C8" w:rsidP="00C23BF1">
            <w:pPr>
              <w:spacing w:before="120"/>
              <w:jc w:val="left"/>
              <w:rPr>
                <w:ins w:id="21471" w:author="Author"/>
                <w:rFonts w:cs="Arial"/>
                <w:sz w:val="20"/>
                <w:szCs w:val="20"/>
                <w:lang w:val="en-IE"/>
              </w:rPr>
            </w:pPr>
            <w:ins w:id="21472" w:author="Author">
              <w:r w:rsidRPr="002937F1">
                <w:rPr>
                  <w:rFonts w:cs="Arial"/>
                  <w:sz w:val="20"/>
                  <w:szCs w:val="20"/>
                  <w:lang w:val="en-IE"/>
                </w:rPr>
                <w:t>Description</w:t>
              </w:r>
            </w:ins>
          </w:p>
        </w:tc>
        <w:tc>
          <w:tcPr>
            <w:tcW w:w="3903" w:type="pct"/>
          </w:tcPr>
          <w:p w14:paraId="12F1623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73" w:author="Author"/>
                <w:rFonts w:cs="Arial"/>
                <w:color w:val="000000"/>
                <w:sz w:val="20"/>
                <w:szCs w:val="20"/>
                <w:lang w:val="en-IE"/>
              </w:rPr>
            </w:pPr>
            <w:ins w:id="21474" w:author="Author">
              <w:r w:rsidRPr="0034343E">
                <w:rPr>
                  <w:rFonts w:cs="Arial"/>
                  <w:color w:val="000000"/>
                  <w:sz w:val="20"/>
                  <w:szCs w:val="20"/>
                  <w:lang w:val="en-IE"/>
                </w:rPr>
                <w:t>Message displayed if an error occurs while retrieving SIM card details</w:t>
              </w:r>
            </w:ins>
          </w:p>
        </w:tc>
      </w:tr>
      <w:tr w:rsidR="00B155C8" w:rsidRPr="002937F1" w14:paraId="5A6F0463" w14:textId="77777777" w:rsidTr="00C23BF1">
        <w:trPr>
          <w:ins w:id="21475" w:author="Author"/>
        </w:trPr>
        <w:tc>
          <w:tcPr>
            <w:cnfStyle w:val="001000000000" w:firstRow="0" w:lastRow="0" w:firstColumn="1" w:lastColumn="0" w:oddVBand="0" w:evenVBand="0" w:oddHBand="0" w:evenHBand="0" w:firstRowFirstColumn="0" w:firstRowLastColumn="0" w:lastRowFirstColumn="0" w:lastRowLastColumn="0"/>
            <w:tcW w:w="1097" w:type="pct"/>
          </w:tcPr>
          <w:p w14:paraId="370B24A5" w14:textId="77777777" w:rsidR="00B155C8" w:rsidRPr="002937F1" w:rsidRDefault="00B155C8" w:rsidP="00C23BF1">
            <w:pPr>
              <w:spacing w:before="120"/>
              <w:jc w:val="left"/>
              <w:rPr>
                <w:ins w:id="21476" w:author="Author"/>
                <w:rFonts w:cs="Arial"/>
                <w:sz w:val="20"/>
                <w:szCs w:val="20"/>
                <w:lang w:val="en-IE"/>
              </w:rPr>
            </w:pPr>
            <w:ins w:id="21477" w:author="Author">
              <w:r w:rsidRPr="002937F1">
                <w:rPr>
                  <w:rFonts w:cs="Arial"/>
                  <w:sz w:val="20"/>
                  <w:szCs w:val="20"/>
                  <w:lang w:val="en-IE"/>
                </w:rPr>
                <w:t>Context</w:t>
              </w:r>
            </w:ins>
          </w:p>
        </w:tc>
        <w:tc>
          <w:tcPr>
            <w:tcW w:w="3903" w:type="pct"/>
          </w:tcPr>
          <w:p w14:paraId="4189B19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78" w:author="Author"/>
                <w:rFonts w:cs="Arial"/>
                <w:sz w:val="20"/>
                <w:szCs w:val="20"/>
                <w:lang w:val="en-IE" w:eastAsia="pt-PT"/>
              </w:rPr>
            </w:pPr>
            <w:ins w:id="21479" w:author="Author">
              <w:r w:rsidRPr="002937F1">
                <w:rPr>
                  <w:rFonts w:cs="Arial"/>
                  <w:sz w:val="20"/>
                  <w:szCs w:val="20"/>
                  <w:lang w:val="en-IE" w:eastAsia="pt-PT"/>
                </w:rPr>
                <w:t>Providing SIM card</w:t>
              </w:r>
            </w:ins>
          </w:p>
        </w:tc>
      </w:tr>
      <w:tr w:rsidR="00B155C8" w:rsidRPr="002937F1" w14:paraId="0585F665" w14:textId="77777777" w:rsidTr="00C23BF1">
        <w:trPr>
          <w:ins w:id="21480" w:author="Author"/>
        </w:trPr>
        <w:tc>
          <w:tcPr>
            <w:cnfStyle w:val="001000000000" w:firstRow="0" w:lastRow="0" w:firstColumn="1" w:lastColumn="0" w:oddVBand="0" w:evenVBand="0" w:oddHBand="0" w:evenHBand="0" w:firstRowFirstColumn="0" w:firstRowLastColumn="0" w:lastRowFirstColumn="0" w:lastRowLastColumn="0"/>
            <w:tcW w:w="1097" w:type="pct"/>
          </w:tcPr>
          <w:p w14:paraId="70082094" w14:textId="77777777" w:rsidR="00B155C8" w:rsidRPr="002937F1" w:rsidRDefault="00B155C8" w:rsidP="00C23BF1">
            <w:pPr>
              <w:spacing w:before="120"/>
              <w:jc w:val="left"/>
              <w:rPr>
                <w:ins w:id="21481" w:author="Author"/>
                <w:rFonts w:cs="Arial"/>
                <w:sz w:val="20"/>
                <w:szCs w:val="20"/>
                <w:lang w:val="en-IE"/>
              </w:rPr>
            </w:pPr>
            <w:ins w:id="21482" w:author="Author">
              <w:r w:rsidRPr="002937F1">
                <w:rPr>
                  <w:rFonts w:cs="Arial"/>
                  <w:sz w:val="20"/>
                  <w:szCs w:val="20"/>
                  <w:lang w:val="en-IE"/>
                </w:rPr>
                <w:t>Json Path</w:t>
              </w:r>
            </w:ins>
          </w:p>
        </w:tc>
        <w:tc>
          <w:tcPr>
            <w:tcW w:w="3903" w:type="pct"/>
          </w:tcPr>
          <w:p w14:paraId="02D6CD13"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83" w:author="Author"/>
                <w:rFonts w:cs="Arial"/>
                <w:sz w:val="20"/>
                <w:szCs w:val="20"/>
                <w:lang w:val="en-IE" w:eastAsia="pt-PT"/>
              </w:rPr>
            </w:pPr>
            <w:ins w:id="21484" w:author="Author">
              <w:r w:rsidRPr="002937F1">
                <w:rPr>
                  <w:rFonts w:cs="Arial"/>
                  <w:sz w:val="20"/>
                  <w:szCs w:val="20"/>
                  <w:lang w:val="en-IE" w:eastAsia="pt-PT"/>
                </w:rPr>
                <w:t>sales.messages.error.ERROR_GETTING_SIM_CARD_DETAILS</w:t>
              </w:r>
            </w:ins>
          </w:p>
        </w:tc>
      </w:tr>
      <w:tr w:rsidR="00B155C8" w:rsidRPr="002937F1" w14:paraId="10C59261" w14:textId="77777777" w:rsidTr="00C23BF1">
        <w:trPr>
          <w:ins w:id="214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F4A45C6" w14:textId="77777777" w:rsidR="00B155C8" w:rsidRPr="002937F1" w:rsidRDefault="00B155C8" w:rsidP="00C23BF1">
            <w:pPr>
              <w:spacing w:before="120"/>
              <w:jc w:val="left"/>
              <w:rPr>
                <w:ins w:id="21486" w:author="Author"/>
                <w:rFonts w:cs="Arial"/>
                <w:sz w:val="20"/>
                <w:szCs w:val="20"/>
                <w:lang w:val="en-IE"/>
              </w:rPr>
            </w:pPr>
            <w:ins w:id="21487" w:author="Author">
              <w:r w:rsidRPr="002937F1">
                <w:rPr>
                  <w:rFonts w:cs="Arial"/>
                  <w:sz w:val="20"/>
                  <w:szCs w:val="20"/>
                  <w:lang w:val="en-IE"/>
                </w:rPr>
                <w:t>Message (English)</w:t>
              </w:r>
            </w:ins>
          </w:p>
        </w:tc>
        <w:tc>
          <w:tcPr>
            <w:tcW w:w="3903" w:type="pct"/>
            <w:tcBorders>
              <w:bottom w:val="single" w:sz="12" w:space="0" w:color="C00000"/>
            </w:tcBorders>
          </w:tcPr>
          <w:p w14:paraId="5F63BFE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88" w:author="Author"/>
                <w:rFonts w:cs="Arial"/>
                <w:color w:val="000000"/>
                <w:sz w:val="20"/>
                <w:szCs w:val="20"/>
                <w:lang w:val="en-IE"/>
              </w:rPr>
            </w:pPr>
            <w:ins w:id="21489" w:author="Author">
              <w:r w:rsidRPr="00E73B40">
                <w:rPr>
                  <w:sz w:val="20"/>
                  <w:lang w:val="en-IE"/>
                </w:rPr>
                <w:t>It was not possible to get the SIM card details. Please try again.</w:t>
              </w:r>
            </w:ins>
          </w:p>
        </w:tc>
      </w:tr>
      <w:tr w:rsidR="00B155C8" w:rsidRPr="002937F1" w14:paraId="30E16D85" w14:textId="77777777" w:rsidTr="00C23BF1">
        <w:trPr>
          <w:ins w:id="214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8D5315" w14:textId="77777777" w:rsidR="00B155C8" w:rsidRPr="002937F1" w:rsidRDefault="00B155C8" w:rsidP="00C23BF1">
            <w:pPr>
              <w:spacing w:before="120"/>
              <w:jc w:val="left"/>
              <w:rPr>
                <w:ins w:id="21491" w:author="Author"/>
                <w:rFonts w:cs="Arial"/>
                <w:sz w:val="20"/>
                <w:szCs w:val="20"/>
                <w:lang w:val="en-IE"/>
              </w:rPr>
            </w:pPr>
            <w:ins w:id="21492" w:author="Author">
              <w:r w:rsidRPr="002937F1">
                <w:rPr>
                  <w:rFonts w:cs="Arial"/>
                  <w:sz w:val="20"/>
                  <w:szCs w:val="20"/>
                  <w:lang w:val="en-IE"/>
                </w:rPr>
                <w:t>Message #</w:t>
              </w:r>
            </w:ins>
          </w:p>
        </w:tc>
        <w:tc>
          <w:tcPr>
            <w:tcW w:w="3903" w:type="pct"/>
            <w:tcBorders>
              <w:top w:val="single" w:sz="12" w:space="0" w:color="C00000"/>
            </w:tcBorders>
          </w:tcPr>
          <w:p w14:paraId="76B8F6C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93" w:author="Author"/>
                <w:rFonts w:cs="Arial"/>
                <w:i/>
                <w:color w:val="000000"/>
                <w:sz w:val="20"/>
                <w:szCs w:val="20"/>
                <w:lang w:val="en-IE"/>
              </w:rPr>
            </w:pPr>
            <w:ins w:id="21494" w:author="Author">
              <w:r w:rsidRPr="002937F1">
                <w:rPr>
                  <w:rFonts w:cs="Arial"/>
                  <w:i/>
                  <w:color w:val="000000"/>
                  <w:sz w:val="20"/>
                  <w:szCs w:val="20"/>
                  <w:lang w:val="en-IE"/>
                </w:rPr>
                <w:t>EM_SAL_5</w:t>
              </w:r>
            </w:ins>
          </w:p>
        </w:tc>
      </w:tr>
      <w:tr w:rsidR="00B155C8" w:rsidRPr="002937F1" w14:paraId="3BECC3C4" w14:textId="77777777" w:rsidTr="00C23BF1">
        <w:trPr>
          <w:ins w:id="21495" w:author="Author"/>
        </w:trPr>
        <w:tc>
          <w:tcPr>
            <w:cnfStyle w:val="001000000000" w:firstRow="0" w:lastRow="0" w:firstColumn="1" w:lastColumn="0" w:oddVBand="0" w:evenVBand="0" w:oddHBand="0" w:evenHBand="0" w:firstRowFirstColumn="0" w:firstRowLastColumn="0" w:lastRowFirstColumn="0" w:lastRowLastColumn="0"/>
            <w:tcW w:w="1097" w:type="pct"/>
          </w:tcPr>
          <w:p w14:paraId="533346C8" w14:textId="77777777" w:rsidR="00B155C8" w:rsidRPr="002937F1" w:rsidRDefault="00B155C8" w:rsidP="00C23BF1">
            <w:pPr>
              <w:spacing w:before="120"/>
              <w:jc w:val="left"/>
              <w:rPr>
                <w:ins w:id="21496" w:author="Author"/>
                <w:rFonts w:cs="Arial"/>
                <w:sz w:val="20"/>
                <w:szCs w:val="20"/>
                <w:lang w:val="en-IE"/>
              </w:rPr>
            </w:pPr>
            <w:ins w:id="21497" w:author="Author">
              <w:r w:rsidRPr="002937F1">
                <w:rPr>
                  <w:rFonts w:cs="Arial"/>
                  <w:sz w:val="20"/>
                  <w:szCs w:val="20"/>
                  <w:lang w:val="en-IE"/>
                </w:rPr>
                <w:t>Description</w:t>
              </w:r>
            </w:ins>
          </w:p>
        </w:tc>
        <w:tc>
          <w:tcPr>
            <w:tcW w:w="3903" w:type="pct"/>
          </w:tcPr>
          <w:p w14:paraId="712F3AB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98" w:author="Author"/>
                <w:rFonts w:cs="Arial"/>
                <w:color w:val="000000"/>
                <w:sz w:val="20"/>
                <w:szCs w:val="20"/>
                <w:lang w:val="en-IE"/>
              </w:rPr>
            </w:pPr>
            <w:ins w:id="21499" w:author="Author">
              <w:r w:rsidRPr="0034343E">
                <w:rPr>
                  <w:rFonts w:cs="Arial"/>
                  <w:color w:val="000000"/>
                  <w:sz w:val="20"/>
                  <w:szCs w:val="20"/>
                  <w:lang w:val="en-IE"/>
                </w:rPr>
                <w:t>Message displayed if the provided SIM card is not available.</w:t>
              </w:r>
            </w:ins>
          </w:p>
        </w:tc>
      </w:tr>
      <w:tr w:rsidR="00B155C8" w:rsidRPr="002937F1" w14:paraId="3220B1DC" w14:textId="77777777" w:rsidTr="00C23BF1">
        <w:trPr>
          <w:ins w:id="21500" w:author="Author"/>
        </w:trPr>
        <w:tc>
          <w:tcPr>
            <w:cnfStyle w:val="001000000000" w:firstRow="0" w:lastRow="0" w:firstColumn="1" w:lastColumn="0" w:oddVBand="0" w:evenVBand="0" w:oddHBand="0" w:evenHBand="0" w:firstRowFirstColumn="0" w:firstRowLastColumn="0" w:lastRowFirstColumn="0" w:lastRowLastColumn="0"/>
            <w:tcW w:w="1097" w:type="pct"/>
          </w:tcPr>
          <w:p w14:paraId="051F1A16" w14:textId="77777777" w:rsidR="00B155C8" w:rsidRPr="002937F1" w:rsidRDefault="00B155C8" w:rsidP="00C23BF1">
            <w:pPr>
              <w:spacing w:before="120"/>
              <w:jc w:val="left"/>
              <w:rPr>
                <w:ins w:id="21501" w:author="Author"/>
                <w:rFonts w:cs="Arial"/>
                <w:sz w:val="20"/>
                <w:szCs w:val="20"/>
                <w:lang w:val="en-IE"/>
              </w:rPr>
            </w:pPr>
            <w:ins w:id="21502" w:author="Author">
              <w:r w:rsidRPr="002937F1">
                <w:rPr>
                  <w:rFonts w:cs="Arial"/>
                  <w:sz w:val="20"/>
                  <w:szCs w:val="20"/>
                  <w:lang w:val="en-IE"/>
                </w:rPr>
                <w:t>Context</w:t>
              </w:r>
            </w:ins>
          </w:p>
        </w:tc>
        <w:tc>
          <w:tcPr>
            <w:tcW w:w="3903" w:type="pct"/>
          </w:tcPr>
          <w:p w14:paraId="1538765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03" w:author="Author"/>
                <w:rFonts w:cs="Arial"/>
                <w:sz w:val="20"/>
                <w:szCs w:val="20"/>
                <w:lang w:val="en-IE" w:eastAsia="pt-PT"/>
              </w:rPr>
            </w:pPr>
            <w:ins w:id="21504" w:author="Author">
              <w:r w:rsidRPr="002937F1">
                <w:rPr>
                  <w:rFonts w:cs="Arial"/>
                  <w:sz w:val="20"/>
                  <w:szCs w:val="20"/>
                  <w:lang w:val="en-IE" w:eastAsia="pt-PT"/>
                </w:rPr>
                <w:t>Providing SIM card</w:t>
              </w:r>
            </w:ins>
          </w:p>
        </w:tc>
      </w:tr>
      <w:tr w:rsidR="00B155C8" w:rsidRPr="002937F1" w14:paraId="02E6E8A8" w14:textId="77777777" w:rsidTr="00C23BF1">
        <w:trPr>
          <w:ins w:id="21505" w:author="Author"/>
        </w:trPr>
        <w:tc>
          <w:tcPr>
            <w:cnfStyle w:val="001000000000" w:firstRow="0" w:lastRow="0" w:firstColumn="1" w:lastColumn="0" w:oddVBand="0" w:evenVBand="0" w:oddHBand="0" w:evenHBand="0" w:firstRowFirstColumn="0" w:firstRowLastColumn="0" w:lastRowFirstColumn="0" w:lastRowLastColumn="0"/>
            <w:tcW w:w="1097" w:type="pct"/>
          </w:tcPr>
          <w:p w14:paraId="2B541EFD" w14:textId="77777777" w:rsidR="00B155C8" w:rsidRPr="002937F1" w:rsidRDefault="00B155C8" w:rsidP="00C23BF1">
            <w:pPr>
              <w:spacing w:before="120"/>
              <w:jc w:val="left"/>
              <w:rPr>
                <w:ins w:id="21506" w:author="Author"/>
                <w:rFonts w:cs="Arial"/>
                <w:sz w:val="20"/>
                <w:szCs w:val="20"/>
                <w:lang w:val="en-IE"/>
              </w:rPr>
            </w:pPr>
            <w:ins w:id="21507" w:author="Author">
              <w:r w:rsidRPr="002937F1">
                <w:rPr>
                  <w:rFonts w:cs="Arial"/>
                  <w:sz w:val="20"/>
                  <w:szCs w:val="20"/>
                  <w:lang w:val="en-IE"/>
                </w:rPr>
                <w:t>Json Path</w:t>
              </w:r>
            </w:ins>
          </w:p>
        </w:tc>
        <w:tc>
          <w:tcPr>
            <w:tcW w:w="3903" w:type="pct"/>
          </w:tcPr>
          <w:p w14:paraId="5535901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08" w:author="Author"/>
                <w:rFonts w:cs="Arial"/>
                <w:sz w:val="20"/>
                <w:szCs w:val="20"/>
                <w:lang w:val="en-IE" w:eastAsia="pt-PT"/>
              </w:rPr>
            </w:pPr>
            <w:ins w:id="21509" w:author="Author">
              <w:r w:rsidRPr="002937F1">
                <w:rPr>
                  <w:rFonts w:cs="Arial"/>
                  <w:sz w:val="20"/>
                  <w:szCs w:val="20"/>
                  <w:lang w:val="en-IE" w:eastAsia="pt-PT"/>
                </w:rPr>
                <w:t>sales.messages.error.ERROR_SIM_CARD_NOT_AVAILABLE</w:t>
              </w:r>
            </w:ins>
          </w:p>
        </w:tc>
      </w:tr>
      <w:tr w:rsidR="00B155C8" w:rsidRPr="002937F1" w14:paraId="05908355" w14:textId="77777777" w:rsidTr="00C23BF1">
        <w:trPr>
          <w:ins w:id="215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F781E04" w14:textId="77777777" w:rsidR="00B155C8" w:rsidRPr="002937F1" w:rsidRDefault="00B155C8" w:rsidP="00C23BF1">
            <w:pPr>
              <w:spacing w:before="120"/>
              <w:jc w:val="left"/>
              <w:rPr>
                <w:ins w:id="21511" w:author="Author"/>
                <w:rFonts w:cs="Arial"/>
                <w:sz w:val="20"/>
                <w:szCs w:val="20"/>
                <w:lang w:val="en-IE"/>
              </w:rPr>
            </w:pPr>
            <w:ins w:id="21512" w:author="Author">
              <w:r w:rsidRPr="002937F1">
                <w:rPr>
                  <w:rFonts w:cs="Arial"/>
                  <w:sz w:val="20"/>
                  <w:szCs w:val="20"/>
                  <w:lang w:val="en-IE"/>
                </w:rPr>
                <w:t>Message (English)</w:t>
              </w:r>
            </w:ins>
          </w:p>
        </w:tc>
        <w:tc>
          <w:tcPr>
            <w:tcW w:w="3903" w:type="pct"/>
            <w:tcBorders>
              <w:bottom w:val="single" w:sz="12" w:space="0" w:color="C00000"/>
            </w:tcBorders>
          </w:tcPr>
          <w:p w14:paraId="6E24670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13" w:author="Author"/>
                <w:rFonts w:cs="Arial"/>
                <w:color w:val="000000"/>
                <w:sz w:val="20"/>
                <w:szCs w:val="20"/>
                <w:lang w:val="en-IE"/>
              </w:rPr>
            </w:pPr>
            <w:ins w:id="21514" w:author="Author">
              <w:r w:rsidRPr="00E73B40">
                <w:rPr>
                  <w:sz w:val="20"/>
                  <w:lang w:val="en-IE"/>
                </w:rPr>
                <w:t>The provided SIM card is not available. Please provide another one.</w:t>
              </w:r>
            </w:ins>
          </w:p>
        </w:tc>
      </w:tr>
      <w:tr w:rsidR="00B155C8" w:rsidRPr="002937F1" w14:paraId="25DF3ECD" w14:textId="77777777" w:rsidTr="00C23BF1">
        <w:trPr>
          <w:ins w:id="2151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40B11FF" w14:textId="77777777" w:rsidR="00B155C8" w:rsidRPr="002937F1" w:rsidRDefault="00B155C8" w:rsidP="00C23BF1">
            <w:pPr>
              <w:spacing w:before="120"/>
              <w:jc w:val="left"/>
              <w:rPr>
                <w:ins w:id="21516" w:author="Author"/>
                <w:rFonts w:cs="Arial"/>
                <w:sz w:val="20"/>
                <w:szCs w:val="20"/>
                <w:lang w:val="en-IE"/>
              </w:rPr>
            </w:pPr>
            <w:ins w:id="21517" w:author="Author">
              <w:r w:rsidRPr="002937F1">
                <w:rPr>
                  <w:rFonts w:cs="Arial"/>
                  <w:sz w:val="20"/>
                  <w:szCs w:val="20"/>
                  <w:lang w:val="en-IE"/>
                </w:rPr>
                <w:t>Message #</w:t>
              </w:r>
            </w:ins>
          </w:p>
        </w:tc>
        <w:tc>
          <w:tcPr>
            <w:tcW w:w="3903" w:type="pct"/>
            <w:tcBorders>
              <w:top w:val="single" w:sz="12" w:space="0" w:color="C00000"/>
            </w:tcBorders>
          </w:tcPr>
          <w:p w14:paraId="07BE2D5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18" w:author="Author"/>
                <w:rFonts w:cs="Arial"/>
                <w:i/>
                <w:color w:val="000000"/>
                <w:sz w:val="20"/>
                <w:szCs w:val="20"/>
                <w:lang w:val="en-IE"/>
              </w:rPr>
            </w:pPr>
            <w:ins w:id="21519" w:author="Author">
              <w:r w:rsidRPr="002937F1">
                <w:rPr>
                  <w:rFonts w:cs="Arial"/>
                  <w:i/>
                  <w:color w:val="000000"/>
                  <w:sz w:val="20"/>
                  <w:szCs w:val="20"/>
                  <w:lang w:val="en-IE"/>
                </w:rPr>
                <w:t>EM_SAL_6</w:t>
              </w:r>
            </w:ins>
          </w:p>
        </w:tc>
      </w:tr>
      <w:tr w:rsidR="00B155C8" w:rsidRPr="002937F1" w14:paraId="488BB4F7" w14:textId="77777777" w:rsidTr="00C23BF1">
        <w:trPr>
          <w:ins w:id="21520" w:author="Author"/>
        </w:trPr>
        <w:tc>
          <w:tcPr>
            <w:cnfStyle w:val="001000000000" w:firstRow="0" w:lastRow="0" w:firstColumn="1" w:lastColumn="0" w:oddVBand="0" w:evenVBand="0" w:oddHBand="0" w:evenHBand="0" w:firstRowFirstColumn="0" w:firstRowLastColumn="0" w:lastRowFirstColumn="0" w:lastRowLastColumn="0"/>
            <w:tcW w:w="1097" w:type="pct"/>
          </w:tcPr>
          <w:p w14:paraId="0078F52D" w14:textId="77777777" w:rsidR="00B155C8" w:rsidRPr="002937F1" w:rsidRDefault="00B155C8" w:rsidP="00C23BF1">
            <w:pPr>
              <w:spacing w:before="120"/>
              <w:jc w:val="left"/>
              <w:rPr>
                <w:ins w:id="21521" w:author="Author"/>
                <w:rFonts w:cs="Arial"/>
                <w:sz w:val="20"/>
                <w:szCs w:val="20"/>
                <w:lang w:val="en-IE"/>
              </w:rPr>
            </w:pPr>
            <w:ins w:id="21522" w:author="Author">
              <w:r w:rsidRPr="002937F1">
                <w:rPr>
                  <w:rFonts w:cs="Arial"/>
                  <w:sz w:val="20"/>
                  <w:szCs w:val="20"/>
                  <w:lang w:val="en-IE"/>
                </w:rPr>
                <w:t>Description</w:t>
              </w:r>
            </w:ins>
          </w:p>
        </w:tc>
        <w:tc>
          <w:tcPr>
            <w:tcW w:w="3903" w:type="pct"/>
          </w:tcPr>
          <w:p w14:paraId="3B62636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23" w:author="Author"/>
                <w:rFonts w:cs="Arial"/>
                <w:b/>
                <w:bCs/>
                <w:i/>
                <w:iCs/>
                <w:color w:val="000000"/>
                <w:sz w:val="20"/>
                <w:szCs w:val="20"/>
                <w:lang w:val="en-IE"/>
              </w:rPr>
            </w:pPr>
            <w:ins w:id="21524" w:author="Author">
              <w:r w:rsidRPr="0034343E">
                <w:rPr>
                  <w:rFonts w:cs="Arial"/>
                  <w:color w:val="000000"/>
                  <w:sz w:val="20"/>
                  <w:szCs w:val="20"/>
                  <w:lang w:val="en-IE"/>
                </w:rPr>
                <w:t>Message displayed if an error occurs while trying to reserve the selected available SIM card</w:t>
              </w:r>
            </w:ins>
          </w:p>
        </w:tc>
      </w:tr>
      <w:tr w:rsidR="00B155C8" w:rsidRPr="002937F1" w14:paraId="566EED38" w14:textId="77777777" w:rsidTr="00C23BF1">
        <w:trPr>
          <w:ins w:id="21525" w:author="Author"/>
        </w:trPr>
        <w:tc>
          <w:tcPr>
            <w:cnfStyle w:val="001000000000" w:firstRow="0" w:lastRow="0" w:firstColumn="1" w:lastColumn="0" w:oddVBand="0" w:evenVBand="0" w:oddHBand="0" w:evenHBand="0" w:firstRowFirstColumn="0" w:firstRowLastColumn="0" w:lastRowFirstColumn="0" w:lastRowLastColumn="0"/>
            <w:tcW w:w="1097" w:type="pct"/>
          </w:tcPr>
          <w:p w14:paraId="32AA5188" w14:textId="77777777" w:rsidR="00B155C8" w:rsidRPr="002937F1" w:rsidRDefault="00B155C8" w:rsidP="00C23BF1">
            <w:pPr>
              <w:spacing w:before="120"/>
              <w:jc w:val="left"/>
              <w:rPr>
                <w:ins w:id="21526" w:author="Author"/>
                <w:rFonts w:cs="Arial"/>
                <w:sz w:val="20"/>
                <w:szCs w:val="20"/>
                <w:lang w:val="en-IE"/>
              </w:rPr>
            </w:pPr>
            <w:ins w:id="21527" w:author="Author">
              <w:r w:rsidRPr="002937F1">
                <w:rPr>
                  <w:rFonts w:cs="Arial"/>
                  <w:sz w:val="20"/>
                  <w:szCs w:val="20"/>
                  <w:lang w:val="en-IE"/>
                </w:rPr>
                <w:t>Context</w:t>
              </w:r>
            </w:ins>
          </w:p>
        </w:tc>
        <w:tc>
          <w:tcPr>
            <w:tcW w:w="3903" w:type="pct"/>
          </w:tcPr>
          <w:p w14:paraId="4B06942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28" w:author="Author"/>
                <w:rFonts w:cs="Arial"/>
                <w:sz w:val="20"/>
                <w:szCs w:val="20"/>
                <w:lang w:val="en-IE" w:eastAsia="pt-PT"/>
              </w:rPr>
            </w:pPr>
            <w:ins w:id="21529" w:author="Author">
              <w:r w:rsidRPr="002937F1">
                <w:rPr>
                  <w:rFonts w:cs="Arial"/>
                  <w:sz w:val="20"/>
                  <w:szCs w:val="20"/>
                  <w:lang w:val="en-IE" w:eastAsia="pt-PT"/>
                </w:rPr>
                <w:t>Providing SIM card</w:t>
              </w:r>
            </w:ins>
          </w:p>
        </w:tc>
      </w:tr>
      <w:tr w:rsidR="00B155C8" w:rsidRPr="002937F1" w14:paraId="2D738C3E" w14:textId="77777777" w:rsidTr="00C23BF1">
        <w:trPr>
          <w:ins w:id="21530" w:author="Author"/>
        </w:trPr>
        <w:tc>
          <w:tcPr>
            <w:cnfStyle w:val="001000000000" w:firstRow="0" w:lastRow="0" w:firstColumn="1" w:lastColumn="0" w:oddVBand="0" w:evenVBand="0" w:oddHBand="0" w:evenHBand="0" w:firstRowFirstColumn="0" w:firstRowLastColumn="0" w:lastRowFirstColumn="0" w:lastRowLastColumn="0"/>
            <w:tcW w:w="1097" w:type="pct"/>
          </w:tcPr>
          <w:p w14:paraId="788F4EA3" w14:textId="77777777" w:rsidR="00B155C8" w:rsidRPr="002937F1" w:rsidRDefault="00B155C8" w:rsidP="00C23BF1">
            <w:pPr>
              <w:spacing w:before="120"/>
              <w:jc w:val="left"/>
              <w:rPr>
                <w:ins w:id="21531" w:author="Author"/>
                <w:rFonts w:cs="Arial"/>
                <w:sz w:val="20"/>
                <w:szCs w:val="20"/>
                <w:lang w:val="en-IE"/>
              </w:rPr>
            </w:pPr>
            <w:ins w:id="21532" w:author="Author">
              <w:r w:rsidRPr="002937F1">
                <w:rPr>
                  <w:rFonts w:cs="Arial"/>
                  <w:sz w:val="20"/>
                  <w:szCs w:val="20"/>
                  <w:lang w:val="en-IE"/>
                </w:rPr>
                <w:t>Json Path</w:t>
              </w:r>
            </w:ins>
          </w:p>
        </w:tc>
        <w:tc>
          <w:tcPr>
            <w:tcW w:w="3903" w:type="pct"/>
          </w:tcPr>
          <w:p w14:paraId="2CC8C67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33" w:author="Author"/>
                <w:rFonts w:cs="Arial"/>
                <w:sz w:val="20"/>
                <w:szCs w:val="20"/>
                <w:lang w:val="en-IE" w:eastAsia="pt-PT"/>
              </w:rPr>
            </w:pPr>
            <w:ins w:id="21534" w:author="Author">
              <w:r w:rsidRPr="002937F1">
                <w:rPr>
                  <w:rFonts w:cs="Arial"/>
                  <w:sz w:val="20"/>
                  <w:szCs w:val="20"/>
                  <w:lang w:val="en-IE" w:eastAsia="pt-PT"/>
                </w:rPr>
                <w:t>sales.messages.error.ERROR_RESERVING_SIM_CARD</w:t>
              </w:r>
            </w:ins>
          </w:p>
        </w:tc>
      </w:tr>
      <w:tr w:rsidR="00B155C8" w:rsidRPr="002937F1" w14:paraId="317E642F" w14:textId="77777777" w:rsidTr="00C23BF1">
        <w:trPr>
          <w:ins w:id="215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D7F067" w14:textId="77777777" w:rsidR="00B155C8" w:rsidRPr="002937F1" w:rsidRDefault="00B155C8" w:rsidP="00C23BF1">
            <w:pPr>
              <w:spacing w:before="120"/>
              <w:jc w:val="left"/>
              <w:rPr>
                <w:ins w:id="21536" w:author="Author"/>
                <w:rFonts w:cs="Arial"/>
                <w:sz w:val="20"/>
                <w:szCs w:val="20"/>
                <w:lang w:val="en-IE"/>
              </w:rPr>
            </w:pPr>
            <w:ins w:id="21537" w:author="Author">
              <w:r w:rsidRPr="002937F1">
                <w:rPr>
                  <w:rFonts w:cs="Arial"/>
                  <w:sz w:val="20"/>
                  <w:szCs w:val="20"/>
                  <w:lang w:val="en-IE"/>
                </w:rPr>
                <w:t>Message (English)</w:t>
              </w:r>
            </w:ins>
          </w:p>
        </w:tc>
        <w:tc>
          <w:tcPr>
            <w:tcW w:w="3903" w:type="pct"/>
            <w:tcBorders>
              <w:bottom w:val="single" w:sz="12" w:space="0" w:color="C00000"/>
            </w:tcBorders>
          </w:tcPr>
          <w:p w14:paraId="2B2E7D0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38" w:author="Author"/>
                <w:rFonts w:cs="Arial"/>
                <w:color w:val="000000"/>
                <w:sz w:val="20"/>
                <w:szCs w:val="20"/>
                <w:lang w:val="en-IE"/>
              </w:rPr>
            </w:pPr>
            <w:ins w:id="21539" w:author="Author">
              <w:r w:rsidRPr="00E73B40">
                <w:rPr>
                  <w:sz w:val="20"/>
                  <w:lang w:val="en-IE"/>
                </w:rPr>
                <w:t>It was not possible to reserve the SIM card. Please try again.</w:t>
              </w:r>
            </w:ins>
          </w:p>
        </w:tc>
      </w:tr>
      <w:tr w:rsidR="00B155C8" w:rsidRPr="002937F1" w14:paraId="58B8EC07" w14:textId="77777777" w:rsidTr="00C23BF1">
        <w:trPr>
          <w:ins w:id="215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8D62A3A" w14:textId="77777777" w:rsidR="00B155C8" w:rsidRPr="002937F1" w:rsidRDefault="00B155C8" w:rsidP="00C23BF1">
            <w:pPr>
              <w:spacing w:before="120"/>
              <w:jc w:val="left"/>
              <w:rPr>
                <w:ins w:id="21541" w:author="Author"/>
                <w:rFonts w:cs="Arial"/>
                <w:sz w:val="20"/>
                <w:szCs w:val="20"/>
                <w:lang w:val="en-IE"/>
              </w:rPr>
            </w:pPr>
            <w:ins w:id="21542" w:author="Author">
              <w:r w:rsidRPr="002937F1">
                <w:rPr>
                  <w:rFonts w:cs="Arial"/>
                  <w:sz w:val="20"/>
                  <w:szCs w:val="20"/>
                  <w:lang w:val="en-IE"/>
                </w:rPr>
                <w:t>Message #</w:t>
              </w:r>
            </w:ins>
          </w:p>
        </w:tc>
        <w:tc>
          <w:tcPr>
            <w:tcW w:w="3903" w:type="pct"/>
            <w:tcBorders>
              <w:top w:val="single" w:sz="12" w:space="0" w:color="C00000"/>
            </w:tcBorders>
          </w:tcPr>
          <w:p w14:paraId="2B1ED40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43" w:author="Author"/>
                <w:rFonts w:cs="Arial"/>
                <w:i/>
                <w:color w:val="000000"/>
                <w:sz w:val="20"/>
                <w:szCs w:val="20"/>
                <w:lang w:val="en-IE"/>
              </w:rPr>
            </w:pPr>
            <w:ins w:id="21544" w:author="Author">
              <w:r w:rsidRPr="002937F1">
                <w:rPr>
                  <w:rFonts w:cs="Arial"/>
                  <w:i/>
                  <w:color w:val="000000"/>
                  <w:sz w:val="20"/>
                  <w:szCs w:val="20"/>
                  <w:lang w:val="en-IE"/>
                </w:rPr>
                <w:t>EM_SAL_7</w:t>
              </w:r>
            </w:ins>
          </w:p>
        </w:tc>
      </w:tr>
      <w:tr w:rsidR="00B155C8" w:rsidRPr="002937F1" w14:paraId="183B43FA" w14:textId="77777777" w:rsidTr="00C23BF1">
        <w:trPr>
          <w:ins w:id="21545" w:author="Author"/>
        </w:trPr>
        <w:tc>
          <w:tcPr>
            <w:cnfStyle w:val="001000000000" w:firstRow="0" w:lastRow="0" w:firstColumn="1" w:lastColumn="0" w:oddVBand="0" w:evenVBand="0" w:oddHBand="0" w:evenHBand="0" w:firstRowFirstColumn="0" w:firstRowLastColumn="0" w:lastRowFirstColumn="0" w:lastRowLastColumn="0"/>
            <w:tcW w:w="1097" w:type="pct"/>
          </w:tcPr>
          <w:p w14:paraId="4943C06E" w14:textId="77777777" w:rsidR="00B155C8" w:rsidRPr="002937F1" w:rsidRDefault="00B155C8" w:rsidP="00C23BF1">
            <w:pPr>
              <w:spacing w:before="120"/>
              <w:jc w:val="left"/>
              <w:rPr>
                <w:ins w:id="21546" w:author="Author"/>
                <w:rFonts w:cs="Arial"/>
                <w:sz w:val="20"/>
                <w:szCs w:val="20"/>
                <w:lang w:val="en-IE"/>
              </w:rPr>
            </w:pPr>
            <w:ins w:id="21547" w:author="Author">
              <w:r w:rsidRPr="002937F1">
                <w:rPr>
                  <w:rFonts w:cs="Arial"/>
                  <w:sz w:val="20"/>
                  <w:szCs w:val="20"/>
                  <w:lang w:val="en-IE"/>
                </w:rPr>
                <w:t>Description</w:t>
              </w:r>
            </w:ins>
          </w:p>
        </w:tc>
        <w:tc>
          <w:tcPr>
            <w:tcW w:w="3903" w:type="pct"/>
          </w:tcPr>
          <w:p w14:paraId="473A076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48" w:author="Author"/>
                <w:rFonts w:cs="Arial"/>
                <w:color w:val="000000"/>
                <w:sz w:val="20"/>
                <w:szCs w:val="20"/>
                <w:lang w:val="en-IE"/>
              </w:rPr>
            </w:pPr>
            <w:ins w:id="21549" w:author="Author">
              <w:r w:rsidRPr="0034343E">
                <w:rPr>
                  <w:rFonts w:cs="Arial"/>
                  <w:color w:val="000000"/>
                  <w:sz w:val="20"/>
                  <w:szCs w:val="20"/>
                  <w:lang w:val="en-IE"/>
                </w:rPr>
                <w:t>Message displayed if trying to port-in a number that is already in VFIE network</w:t>
              </w:r>
            </w:ins>
          </w:p>
        </w:tc>
      </w:tr>
      <w:tr w:rsidR="00B155C8" w:rsidRPr="002937F1" w14:paraId="05040F38" w14:textId="77777777" w:rsidTr="00C23BF1">
        <w:trPr>
          <w:ins w:id="21550" w:author="Author"/>
        </w:trPr>
        <w:tc>
          <w:tcPr>
            <w:cnfStyle w:val="001000000000" w:firstRow="0" w:lastRow="0" w:firstColumn="1" w:lastColumn="0" w:oddVBand="0" w:evenVBand="0" w:oddHBand="0" w:evenHBand="0" w:firstRowFirstColumn="0" w:firstRowLastColumn="0" w:lastRowFirstColumn="0" w:lastRowLastColumn="0"/>
            <w:tcW w:w="1097" w:type="pct"/>
          </w:tcPr>
          <w:p w14:paraId="34AB98D3" w14:textId="77777777" w:rsidR="00B155C8" w:rsidRPr="002937F1" w:rsidRDefault="00B155C8" w:rsidP="00C23BF1">
            <w:pPr>
              <w:spacing w:before="120"/>
              <w:jc w:val="left"/>
              <w:rPr>
                <w:ins w:id="21551" w:author="Author"/>
                <w:rFonts w:cs="Arial"/>
                <w:sz w:val="20"/>
                <w:szCs w:val="20"/>
                <w:lang w:val="en-IE"/>
              </w:rPr>
            </w:pPr>
            <w:ins w:id="21552" w:author="Author">
              <w:r w:rsidRPr="002937F1">
                <w:rPr>
                  <w:rFonts w:cs="Arial"/>
                  <w:sz w:val="20"/>
                  <w:szCs w:val="20"/>
                  <w:lang w:val="en-IE"/>
                </w:rPr>
                <w:t>Context</w:t>
              </w:r>
            </w:ins>
          </w:p>
        </w:tc>
        <w:tc>
          <w:tcPr>
            <w:tcW w:w="3903" w:type="pct"/>
          </w:tcPr>
          <w:p w14:paraId="3612A9A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53" w:author="Author"/>
                <w:rFonts w:cs="Arial"/>
                <w:sz w:val="20"/>
                <w:szCs w:val="20"/>
                <w:lang w:val="en-IE" w:eastAsia="pt-PT"/>
              </w:rPr>
            </w:pPr>
            <w:ins w:id="21554" w:author="Author">
              <w:r w:rsidRPr="002937F1">
                <w:rPr>
                  <w:rFonts w:cs="Arial"/>
                  <w:sz w:val="20"/>
                  <w:szCs w:val="20"/>
                  <w:lang w:val="en-IE" w:eastAsia="pt-PT"/>
                </w:rPr>
                <w:t>Choosing portability</w:t>
              </w:r>
            </w:ins>
          </w:p>
        </w:tc>
      </w:tr>
      <w:tr w:rsidR="00B155C8" w:rsidRPr="002937F1" w14:paraId="0E2C88FD" w14:textId="77777777" w:rsidTr="00C23BF1">
        <w:trPr>
          <w:ins w:id="21555" w:author="Author"/>
        </w:trPr>
        <w:tc>
          <w:tcPr>
            <w:cnfStyle w:val="001000000000" w:firstRow="0" w:lastRow="0" w:firstColumn="1" w:lastColumn="0" w:oddVBand="0" w:evenVBand="0" w:oddHBand="0" w:evenHBand="0" w:firstRowFirstColumn="0" w:firstRowLastColumn="0" w:lastRowFirstColumn="0" w:lastRowLastColumn="0"/>
            <w:tcW w:w="1097" w:type="pct"/>
          </w:tcPr>
          <w:p w14:paraId="07C881C2" w14:textId="77777777" w:rsidR="00B155C8" w:rsidRPr="002937F1" w:rsidRDefault="00B155C8" w:rsidP="00C23BF1">
            <w:pPr>
              <w:spacing w:before="120"/>
              <w:jc w:val="left"/>
              <w:rPr>
                <w:ins w:id="21556" w:author="Author"/>
                <w:rFonts w:cs="Arial"/>
                <w:sz w:val="20"/>
                <w:szCs w:val="20"/>
                <w:lang w:val="en-IE"/>
              </w:rPr>
            </w:pPr>
            <w:ins w:id="21557" w:author="Author">
              <w:r w:rsidRPr="002937F1">
                <w:rPr>
                  <w:rFonts w:cs="Arial"/>
                  <w:sz w:val="20"/>
                  <w:szCs w:val="20"/>
                  <w:lang w:val="en-IE"/>
                </w:rPr>
                <w:lastRenderedPageBreak/>
                <w:t>Json Path</w:t>
              </w:r>
            </w:ins>
          </w:p>
        </w:tc>
        <w:tc>
          <w:tcPr>
            <w:tcW w:w="3903" w:type="pct"/>
          </w:tcPr>
          <w:p w14:paraId="32269B9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58" w:author="Author"/>
                <w:rFonts w:cs="Arial"/>
                <w:sz w:val="20"/>
                <w:szCs w:val="20"/>
                <w:lang w:val="en-IE" w:eastAsia="pt-PT"/>
              </w:rPr>
            </w:pPr>
            <w:ins w:id="21559" w:author="Author">
              <w:r w:rsidRPr="002937F1">
                <w:rPr>
                  <w:rFonts w:cs="Arial"/>
                  <w:sz w:val="20"/>
                  <w:szCs w:val="20"/>
                  <w:lang w:val="en-IE" w:eastAsia="pt-PT"/>
                </w:rPr>
                <w:t>sales.messages.error.ERROR_PORTIN_NUMBER_ALREADY_VFIE</w:t>
              </w:r>
            </w:ins>
          </w:p>
        </w:tc>
      </w:tr>
      <w:tr w:rsidR="00B155C8" w:rsidRPr="002937F1" w14:paraId="4C5D11BD" w14:textId="77777777" w:rsidTr="00C23BF1">
        <w:trPr>
          <w:ins w:id="215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D90192A" w14:textId="77777777" w:rsidR="00B155C8" w:rsidRPr="002937F1" w:rsidRDefault="00B155C8" w:rsidP="00C23BF1">
            <w:pPr>
              <w:spacing w:before="120"/>
              <w:jc w:val="left"/>
              <w:rPr>
                <w:ins w:id="21561" w:author="Author"/>
                <w:rFonts w:cs="Arial"/>
                <w:sz w:val="20"/>
                <w:szCs w:val="20"/>
                <w:lang w:val="en-IE"/>
              </w:rPr>
            </w:pPr>
            <w:ins w:id="21562" w:author="Author">
              <w:r w:rsidRPr="002937F1">
                <w:rPr>
                  <w:rFonts w:cs="Arial"/>
                  <w:sz w:val="20"/>
                  <w:szCs w:val="20"/>
                  <w:lang w:val="en-IE"/>
                </w:rPr>
                <w:t>Message (English)</w:t>
              </w:r>
            </w:ins>
          </w:p>
        </w:tc>
        <w:tc>
          <w:tcPr>
            <w:tcW w:w="3903" w:type="pct"/>
            <w:tcBorders>
              <w:bottom w:val="single" w:sz="12" w:space="0" w:color="C00000"/>
            </w:tcBorders>
          </w:tcPr>
          <w:p w14:paraId="7C22567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63" w:author="Author"/>
                <w:rFonts w:cs="Arial"/>
                <w:color w:val="000000"/>
                <w:sz w:val="20"/>
                <w:szCs w:val="20"/>
                <w:lang w:val="en-IE"/>
              </w:rPr>
            </w:pPr>
            <w:ins w:id="21564" w:author="Author">
              <w:r w:rsidRPr="00E73B40">
                <w:rPr>
                  <w:sz w:val="20"/>
                  <w:lang w:val="en-IE"/>
                </w:rPr>
                <w:t>The provided port-in number is already a VFIE number.</w:t>
              </w:r>
            </w:ins>
          </w:p>
        </w:tc>
      </w:tr>
      <w:tr w:rsidR="00B155C8" w:rsidRPr="002937F1" w14:paraId="23AB0EDA" w14:textId="77777777" w:rsidTr="00C23BF1">
        <w:trPr>
          <w:ins w:id="2156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7E6424" w14:textId="77777777" w:rsidR="00B155C8" w:rsidRPr="002937F1" w:rsidRDefault="00B155C8" w:rsidP="00C23BF1">
            <w:pPr>
              <w:spacing w:before="120"/>
              <w:jc w:val="left"/>
              <w:rPr>
                <w:ins w:id="21566" w:author="Author"/>
                <w:rFonts w:cs="Arial"/>
                <w:sz w:val="20"/>
                <w:szCs w:val="20"/>
                <w:lang w:val="en-IE"/>
              </w:rPr>
            </w:pPr>
            <w:ins w:id="21567" w:author="Author">
              <w:r w:rsidRPr="002937F1">
                <w:rPr>
                  <w:rFonts w:cs="Arial"/>
                  <w:sz w:val="20"/>
                  <w:szCs w:val="20"/>
                  <w:lang w:val="en-IE"/>
                </w:rPr>
                <w:t>Message #</w:t>
              </w:r>
            </w:ins>
          </w:p>
        </w:tc>
        <w:tc>
          <w:tcPr>
            <w:tcW w:w="3903" w:type="pct"/>
            <w:tcBorders>
              <w:top w:val="single" w:sz="12" w:space="0" w:color="C00000"/>
            </w:tcBorders>
          </w:tcPr>
          <w:p w14:paraId="70D482C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68" w:author="Author"/>
                <w:rFonts w:cs="Arial"/>
                <w:i/>
                <w:color w:val="000000"/>
                <w:sz w:val="20"/>
                <w:szCs w:val="20"/>
                <w:lang w:val="en-IE"/>
              </w:rPr>
            </w:pPr>
            <w:ins w:id="21569" w:author="Author">
              <w:r w:rsidRPr="002937F1">
                <w:rPr>
                  <w:rFonts w:cs="Arial"/>
                  <w:i/>
                  <w:color w:val="000000"/>
                  <w:sz w:val="20"/>
                  <w:szCs w:val="20"/>
                  <w:lang w:val="en-IE"/>
                </w:rPr>
                <w:t>EM_SAL_8</w:t>
              </w:r>
            </w:ins>
          </w:p>
        </w:tc>
      </w:tr>
      <w:tr w:rsidR="00B155C8" w:rsidRPr="002937F1" w14:paraId="7D0E5742" w14:textId="77777777" w:rsidTr="00C23BF1">
        <w:trPr>
          <w:ins w:id="21570" w:author="Author"/>
        </w:trPr>
        <w:tc>
          <w:tcPr>
            <w:cnfStyle w:val="001000000000" w:firstRow="0" w:lastRow="0" w:firstColumn="1" w:lastColumn="0" w:oddVBand="0" w:evenVBand="0" w:oddHBand="0" w:evenHBand="0" w:firstRowFirstColumn="0" w:firstRowLastColumn="0" w:lastRowFirstColumn="0" w:lastRowLastColumn="0"/>
            <w:tcW w:w="1097" w:type="pct"/>
          </w:tcPr>
          <w:p w14:paraId="746577F7" w14:textId="77777777" w:rsidR="00B155C8" w:rsidRPr="002937F1" w:rsidRDefault="00B155C8" w:rsidP="00C23BF1">
            <w:pPr>
              <w:spacing w:before="120"/>
              <w:jc w:val="left"/>
              <w:rPr>
                <w:ins w:id="21571" w:author="Author"/>
                <w:rFonts w:cs="Arial"/>
                <w:sz w:val="20"/>
                <w:szCs w:val="20"/>
                <w:lang w:val="en-IE"/>
              </w:rPr>
            </w:pPr>
            <w:ins w:id="21572" w:author="Author">
              <w:r w:rsidRPr="002937F1">
                <w:rPr>
                  <w:rFonts w:cs="Arial"/>
                  <w:sz w:val="20"/>
                  <w:szCs w:val="20"/>
                  <w:lang w:val="en-IE"/>
                </w:rPr>
                <w:t>Description</w:t>
              </w:r>
            </w:ins>
          </w:p>
        </w:tc>
        <w:tc>
          <w:tcPr>
            <w:tcW w:w="3903" w:type="pct"/>
          </w:tcPr>
          <w:p w14:paraId="73B8367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73" w:author="Author"/>
                <w:rFonts w:cs="Arial"/>
                <w:color w:val="000000"/>
                <w:sz w:val="20"/>
                <w:szCs w:val="20"/>
                <w:lang w:val="en-IE"/>
              </w:rPr>
            </w:pPr>
            <w:ins w:id="21574" w:author="Author">
              <w:r w:rsidRPr="0034343E">
                <w:rPr>
                  <w:rFonts w:cs="Arial"/>
                  <w:color w:val="000000"/>
                  <w:sz w:val="20"/>
                  <w:szCs w:val="20"/>
                  <w:lang w:val="en-IE"/>
                </w:rPr>
                <w:t>Message displayed if an error occurs while validation of the port-in number</w:t>
              </w:r>
            </w:ins>
          </w:p>
        </w:tc>
      </w:tr>
      <w:tr w:rsidR="00B155C8" w:rsidRPr="002937F1" w14:paraId="0054B24B" w14:textId="77777777" w:rsidTr="00C23BF1">
        <w:trPr>
          <w:ins w:id="21575" w:author="Author"/>
        </w:trPr>
        <w:tc>
          <w:tcPr>
            <w:cnfStyle w:val="001000000000" w:firstRow="0" w:lastRow="0" w:firstColumn="1" w:lastColumn="0" w:oddVBand="0" w:evenVBand="0" w:oddHBand="0" w:evenHBand="0" w:firstRowFirstColumn="0" w:firstRowLastColumn="0" w:lastRowFirstColumn="0" w:lastRowLastColumn="0"/>
            <w:tcW w:w="1097" w:type="pct"/>
          </w:tcPr>
          <w:p w14:paraId="2A366BB3" w14:textId="77777777" w:rsidR="00B155C8" w:rsidRPr="002937F1" w:rsidRDefault="00B155C8" w:rsidP="00C23BF1">
            <w:pPr>
              <w:spacing w:before="120"/>
              <w:jc w:val="left"/>
              <w:rPr>
                <w:ins w:id="21576" w:author="Author"/>
                <w:rFonts w:cs="Arial"/>
                <w:sz w:val="20"/>
                <w:szCs w:val="20"/>
                <w:lang w:val="en-IE"/>
              </w:rPr>
            </w:pPr>
            <w:ins w:id="21577" w:author="Author">
              <w:r w:rsidRPr="002937F1">
                <w:rPr>
                  <w:rFonts w:cs="Arial"/>
                  <w:sz w:val="20"/>
                  <w:szCs w:val="20"/>
                  <w:lang w:val="en-IE"/>
                </w:rPr>
                <w:t>Context</w:t>
              </w:r>
            </w:ins>
          </w:p>
        </w:tc>
        <w:tc>
          <w:tcPr>
            <w:tcW w:w="3903" w:type="pct"/>
          </w:tcPr>
          <w:p w14:paraId="04CE7B1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78" w:author="Author"/>
                <w:rFonts w:cs="Arial"/>
                <w:sz w:val="20"/>
                <w:szCs w:val="20"/>
                <w:lang w:val="en-IE" w:eastAsia="pt-PT"/>
              </w:rPr>
            </w:pPr>
            <w:ins w:id="21579" w:author="Author">
              <w:r w:rsidRPr="002937F1">
                <w:rPr>
                  <w:rFonts w:cs="Arial"/>
                  <w:sz w:val="20"/>
                  <w:szCs w:val="20"/>
                  <w:lang w:val="en-IE" w:eastAsia="pt-PT"/>
                </w:rPr>
                <w:t>Choosing portability</w:t>
              </w:r>
            </w:ins>
          </w:p>
        </w:tc>
      </w:tr>
      <w:tr w:rsidR="00B155C8" w:rsidRPr="002937F1" w14:paraId="153E6CAD" w14:textId="77777777" w:rsidTr="00C23BF1">
        <w:trPr>
          <w:ins w:id="21580" w:author="Author"/>
        </w:trPr>
        <w:tc>
          <w:tcPr>
            <w:cnfStyle w:val="001000000000" w:firstRow="0" w:lastRow="0" w:firstColumn="1" w:lastColumn="0" w:oddVBand="0" w:evenVBand="0" w:oddHBand="0" w:evenHBand="0" w:firstRowFirstColumn="0" w:firstRowLastColumn="0" w:lastRowFirstColumn="0" w:lastRowLastColumn="0"/>
            <w:tcW w:w="1097" w:type="pct"/>
          </w:tcPr>
          <w:p w14:paraId="4C489CAB" w14:textId="77777777" w:rsidR="00B155C8" w:rsidRPr="002937F1" w:rsidRDefault="00B155C8" w:rsidP="00C23BF1">
            <w:pPr>
              <w:spacing w:before="120"/>
              <w:jc w:val="left"/>
              <w:rPr>
                <w:ins w:id="21581" w:author="Author"/>
                <w:rFonts w:cs="Arial"/>
                <w:sz w:val="20"/>
                <w:szCs w:val="20"/>
                <w:lang w:val="en-IE"/>
              </w:rPr>
            </w:pPr>
            <w:ins w:id="21582" w:author="Author">
              <w:r w:rsidRPr="002937F1">
                <w:rPr>
                  <w:rFonts w:cs="Arial"/>
                  <w:sz w:val="20"/>
                  <w:szCs w:val="20"/>
                  <w:lang w:val="en-IE"/>
                </w:rPr>
                <w:t>Json Path</w:t>
              </w:r>
            </w:ins>
          </w:p>
        </w:tc>
        <w:tc>
          <w:tcPr>
            <w:tcW w:w="3903" w:type="pct"/>
          </w:tcPr>
          <w:p w14:paraId="18AF398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83" w:author="Author"/>
                <w:rFonts w:cs="Arial"/>
                <w:sz w:val="20"/>
                <w:szCs w:val="20"/>
                <w:lang w:val="en-IE" w:eastAsia="pt-PT"/>
              </w:rPr>
            </w:pPr>
            <w:ins w:id="21584" w:author="Author">
              <w:r w:rsidRPr="002937F1">
                <w:rPr>
                  <w:rFonts w:cs="Arial"/>
                  <w:sz w:val="20"/>
                  <w:szCs w:val="20"/>
                  <w:lang w:val="en-IE" w:eastAsia="pt-PT"/>
                </w:rPr>
                <w:t>sales.messages.error.ERROR_VALIDATING_PORTIN_NUMBER</w:t>
              </w:r>
            </w:ins>
          </w:p>
        </w:tc>
      </w:tr>
      <w:tr w:rsidR="00B155C8" w:rsidRPr="002937F1" w14:paraId="449000C6" w14:textId="77777777" w:rsidTr="00C23BF1">
        <w:trPr>
          <w:ins w:id="215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6DBD5A8" w14:textId="77777777" w:rsidR="00B155C8" w:rsidRPr="002937F1" w:rsidRDefault="00B155C8" w:rsidP="00C23BF1">
            <w:pPr>
              <w:spacing w:before="120"/>
              <w:jc w:val="left"/>
              <w:rPr>
                <w:ins w:id="21586" w:author="Author"/>
                <w:rFonts w:cs="Arial"/>
                <w:sz w:val="20"/>
                <w:szCs w:val="20"/>
                <w:lang w:val="en-IE"/>
              </w:rPr>
            </w:pPr>
            <w:ins w:id="21587" w:author="Author">
              <w:r w:rsidRPr="002937F1">
                <w:rPr>
                  <w:rFonts w:cs="Arial"/>
                  <w:sz w:val="20"/>
                  <w:szCs w:val="20"/>
                  <w:lang w:val="en-IE"/>
                </w:rPr>
                <w:t>Message (English)</w:t>
              </w:r>
            </w:ins>
          </w:p>
        </w:tc>
        <w:tc>
          <w:tcPr>
            <w:tcW w:w="3903" w:type="pct"/>
            <w:tcBorders>
              <w:bottom w:val="single" w:sz="12" w:space="0" w:color="C00000"/>
            </w:tcBorders>
          </w:tcPr>
          <w:p w14:paraId="0AA0595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88" w:author="Author"/>
                <w:rFonts w:cs="Arial"/>
                <w:color w:val="000000"/>
                <w:sz w:val="20"/>
                <w:szCs w:val="20"/>
                <w:lang w:val="en-IE"/>
              </w:rPr>
            </w:pPr>
            <w:ins w:id="21589" w:author="Author">
              <w:r w:rsidRPr="00E73B40">
                <w:rPr>
                  <w:sz w:val="20"/>
                  <w:lang w:val="en-IE"/>
                </w:rPr>
                <w:t>It was not possible to validate the port-in number. Please try again.</w:t>
              </w:r>
            </w:ins>
          </w:p>
        </w:tc>
      </w:tr>
      <w:tr w:rsidR="00B155C8" w:rsidRPr="002937F1" w14:paraId="24909F2C" w14:textId="77777777" w:rsidTr="00C23BF1">
        <w:trPr>
          <w:ins w:id="215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37A7F2C" w14:textId="77777777" w:rsidR="00B155C8" w:rsidRPr="002937F1" w:rsidRDefault="00B155C8" w:rsidP="00C23BF1">
            <w:pPr>
              <w:spacing w:before="120"/>
              <w:jc w:val="left"/>
              <w:rPr>
                <w:ins w:id="21591" w:author="Author"/>
                <w:rFonts w:cs="Arial"/>
                <w:sz w:val="20"/>
                <w:szCs w:val="20"/>
                <w:lang w:val="en-IE"/>
              </w:rPr>
            </w:pPr>
            <w:ins w:id="21592" w:author="Author">
              <w:r w:rsidRPr="002937F1">
                <w:rPr>
                  <w:rFonts w:cs="Arial"/>
                  <w:sz w:val="20"/>
                  <w:szCs w:val="20"/>
                  <w:lang w:val="en-IE"/>
                </w:rPr>
                <w:t>Message #</w:t>
              </w:r>
            </w:ins>
          </w:p>
        </w:tc>
        <w:tc>
          <w:tcPr>
            <w:tcW w:w="3903" w:type="pct"/>
            <w:tcBorders>
              <w:top w:val="single" w:sz="12" w:space="0" w:color="C00000"/>
            </w:tcBorders>
          </w:tcPr>
          <w:p w14:paraId="6D6DB39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93" w:author="Author"/>
                <w:rFonts w:cs="Arial"/>
                <w:i/>
                <w:color w:val="000000"/>
                <w:sz w:val="20"/>
                <w:szCs w:val="20"/>
                <w:lang w:val="en-IE"/>
              </w:rPr>
            </w:pPr>
            <w:ins w:id="21594" w:author="Author">
              <w:r w:rsidRPr="002937F1">
                <w:rPr>
                  <w:rFonts w:cs="Arial"/>
                  <w:i/>
                  <w:color w:val="000000"/>
                  <w:sz w:val="20"/>
                  <w:szCs w:val="20"/>
                  <w:lang w:val="en-IE"/>
                </w:rPr>
                <w:t>EM_SAL_9</w:t>
              </w:r>
            </w:ins>
          </w:p>
        </w:tc>
      </w:tr>
      <w:tr w:rsidR="00B155C8" w:rsidRPr="002937F1" w14:paraId="6C0BE281" w14:textId="77777777" w:rsidTr="00C23BF1">
        <w:trPr>
          <w:ins w:id="21595" w:author="Author"/>
        </w:trPr>
        <w:tc>
          <w:tcPr>
            <w:cnfStyle w:val="001000000000" w:firstRow="0" w:lastRow="0" w:firstColumn="1" w:lastColumn="0" w:oddVBand="0" w:evenVBand="0" w:oddHBand="0" w:evenHBand="0" w:firstRowFirstColumn="0" w:firstRowLastColumn="0" w:lastRowFirstColumn="0" w:lastRowLastColumn="0"/>
            <w:tcW w:w="1097" w:type="pct"/>
          </w:tcPr>
          <w:p w14:paraId="5B372EAE" w14:textId="77777777" w:rsidR="00B155C8" w:rsidRPr="002937F1" w:rsidRDefault="00B155C8" w:rsidP="00C23BF1">
            <w:pPr>
              <w:spacing w:before="120"/>
              <w:jc w:val="left"/>
              <w:rPr>
                <w:ins w:id="21596" w:author="Author"/>
                <w:rFonts w:cs="Arial"/>
                <w:sz w:val="20"/>
                <w:szCs w:val="20"/>
                <w:lang w:val="en-IE"/>
              </w:rPr>
            </w:pPr>
            <w:ins w:id="21597" w:author="Author">
              <w:r w:rsidRPr="002937F1">
                <w:rPr>
                  <w:rFonts w:cs="Arial"/>
                  <w:sz w:val="20"/>
                  <w:szCs w:val="20"/>
                  <w:lang w:val="en-IE"/>
                </w:rPr>
                <w:t>Description</w:t>
              </w:r>
            </w:ins>
          </w:p>
        </w:tc>
        <w:tc>
          <w:tcPr>
            <w:tcW w:w="3903" w:type="pct"/>
          </w:tcPr>
          <w:p w14:paraId="6F069EE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98" w:author="Author"/>
                <w:rFonts w:cs="Arial"/>
                <w:color w:val="000000"/>
                <w:sz w:val="20"/>
                <w:szCs w:val="20"/>
                <w:lang w:val="en-IE"/>
              </w:rPr>
            </w:pPr>
            <w:ins w:id="21599" w:author="Author">
              <w:r w:rsidRPr="0034343E">
                <w:rPr>
                  <w:rFonts w:cs="Arial"/>
                  <w:color w:val="000000"/>
                  <w:sz w:val="20"/>
                  <w:szCs w:val="20"/>
                  <w:lang w:val="en-IE"/>
                </w:rPr>
                <w:t>Message displayed if port-in number belongs to a different donor operator than the identified one</w:t>
              </w:r>
            </w:ins>
          </w:p>
        </w:tc>
      </w:tr>
      <w:tr w:rsidR="00B155C8" w:rsidRPr="002937F1" w14:paraId="1234ABC8" w14:textId="77777777" w:rsidTr="00C23BF1">
        <w:trPr>
          <w:ins w:id="21600" w:author="Author"/>
        </w:trPr>
        <w:tc>
          <w:tcPr>
            <w:cnfStyle w:val="001000000000" w:firstRow="0" w:lastRow="0" w:firstColumn="1" w:lastColumn="0" w:oddVBand="0" w:evenVBand="0" w:oddHBand="0" w:evenHBand="0" w:firstRowFirstColumn="0" w:firstRowLastColumn="0" w:lastRowFirstColumn="0" w:lastRowLastColumn="0"/>
            <w:tcW w:w="1097" w:type="pct"/>
          </w:tcPr>
          <w:p w14:paraId="1EFD6B2C" w14:textId="77777777" w:rsidR="00B155C8" w:rsidRPr="002937F1" w:rsidRDefault="00B155C8" w:rsidP="00C23BF1">
            <w:pPr>
              <w:spacing w:before="120"/>
              <w:jc w:val="left"/>
              <w:rPr>
                <w:ins w:id="21601" w:author="Author"/>
                <w:rFonts w:cs="Arial"/>
                <w:sz w:val="20"/>
                <w:szCs w:val="20"/>
                <w:lang w:val="en-IE"/>
              </w:rPr>
            </w:pPr>
            <w:ins w:id="21602" w:author="Author">
              <w:r w:rsidRPr="002937F1">
                <w:rPr>
                  <w:rFonts w:cs="Arial"/>
                  <w:sz w:val="20"/>
                  <w:szCs w:val="20"/>
                  <w:lang w:val="en-IE"/>
                </w:rPr>
                <w:t>Context</w:t>
              </w:r>
            </w:ins>
          </w:p>
        </w:tc>
        <w:tc>
          <w:tcPr>
            <w:tcW w:w="3903" w:type="pct"/>
          </w:tcPr>
          <w:p w14:paraId="7B0537A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03" w:author="Author"/>
                <w:rFonts w:cs="Arial"/>
                <w:sz w:val="20"/>
                <w:szCs w:val="20"/>
                <w:lang w:val="en-IE" w:eastAsia="pt-PT"/>
              </w:rPr>
            </w:pPr>
            <w:ins w:id="21604" w:author="Author">
              <w:r w:rsidRPr="002937F1">
                <w:rPr>
                  <w:rFonts w:cs="Arial"/>
                  <w:sz w:val="20"/>
                  <w:szCs w:val="20"/>
                  <w:lang w:val="en-IE" w:eastAsia="pt-PT"/>
                </w:rPr>
                <w:t>Choosing portability</w:t>
              </w:r>
            </w:ins>
          </w:p>
        </w:tc>
      </w:tr>
      <w:tr w:rsidR="00B155C8" w:rsidRPr="002937F1" w14:paraId="288257C3" w14:textId="77777777" w:rsidTr="00C23BF1">
        <w:trPr>
          <w:ins w:id="21605" w:author="Author"/>
        </w:trPr>
        <w:tc>
          <w:tcPr>
            <w:cnfStyle w:val="001000000000" w:firstRow="0" w:lastRow="0" w:firstColumn="1" w:lastColumn="0" w:oddVBand="0" w:evenVBand="0" w:oddHBand="0" w:evenHBand="0" w:firstRowFirstColumn="0" w:firstRowLastColumn="0" w:lastRowFirstColumn="0" w:lastRowLastColumn="0"/>
            <w:tcW w:w="1097" w:type="pct"/>
          </w:tcPr>
          <w:p w14:paraId="09AECE6F" w14:textId="77777777" w:rsidR="00B155C8" w:rsidRPr="002937F1" w:rsidRDefault="00B155C8" w:rsidP="00C23BF1">
            <w:pPr>
              <w:spacing w:before="120"/>
              <w:jc w:val="left"/>
              <w:rPr>
                <w:ins w:id="21606" w:author="Author"/>
                <w:rFonts w:cs="Arial"/>
                <w:sz w:val="20"/>
                <w:szCs w:val="20"/>
                <w:lang w:val="en-IE"/>
              </w:rPr>
            </w:pPr>
            <w:ins w:id="21607" w:author="Author">
              <w:r w:rsidRPr="002937F1">
                <w:rPr>
                  <w:rFonts w:cs="Arial"/>
                  <w:sz w:val="20"/>
                  <w:szCs w:val="20"/>
                  <w:lang w:val="en-IE"/>
                </w:rPr>
                <w:t>Json Path</w:t>
              </w:r>
            </w:ins>
          </w:p>
        </w:tc>
        <w:tc>
          <w:tcPr>
            <w:tcW w:w="3903" w:type="pct"/>
          </w:tcPr>
          <w:p w14:paraId="1232235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08" w:author="Author"/>
                <w:rFonts w:cs="Arial"/>
                <w:sz w:val="20"/>
                <w:szCs w:val="20"/>
                <w:lang w:val="en-IE" w:eastAsia="pt-PT"/>
              </w:rPr>
            </w:pPr>
            <w:ins w:id="21609" w:author="Author">
              <w:r w:rsidRPr="002937F1">
                <w:rPr>
                  <w:rFonts w:cs="Arial"/>
                  <w:sz w:val="20"/>
                  <w:szCs w:val="20"/>
                  <w:lang w:val="en-IE" w:eastAsia="pt-PT"/>
                </w:rPr>
                <w:t>sales.messages.error.ERROR_PORTIN_NUMBER_NOT_FROM_PROVIDED_DONOR</w:t>
              </w:r>
            </w:ins>
          </w:p>
        </w:tc>
      </w:tr>
      <w:tr w:rsidR="00B155C8" w:rsidRPr="002937F1" w14:paraId="560A7B5D" w14:textId="77777777" w:rsidTr="00C23BF1">
        <w:trPr>
          <w:ins w:id="216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B6D8C30" w14:textId="77777777" w:rsidR="00B155C8" w:rsidRPr="002937F1" w:rsidRDefault="00B155C8" w:rsidP="00C23BF1">
            <w:pPr>
              <w:spacing w:before="120"/>
              <w:jc w:val="left"/>
              <w:rPr>
                <w:ins w:id="21611" w:author="Author"/>
                <w:rFonts w:cs="Arial"/>
                <w:sz w:val="20"/>
                <w:szCs w:val="20"/>
                <w:lang w:val="en-IE"/>
              </w:rPr>
            </w:pPr>
            <w:ins w:id="21612" w:author="Author">
              <w:r w:rsidRPr="002937F1">
                <w:rPr>
                  <w:rFonts w:cs="Arial"/>
                  <w:sz w:val="20"/>
                  <w:szCs w:val="20"/>
                  <w:lang w:val="en-IE"/>
                </w:rPr>
                <w:t>Message (English)</w:t>
              </w:r>
            </w:ins>
          </w:p>
        </w:tc>
        <w:tc>
          <w:tcPr>
            <w:tcW w:w="3903" w:type="pct"/>
            <w:tcBorders>
              <w:bottom w:val="single" w:sz="12" w:space="0" w:color="C00000"/>
            </w:tcBorders>
          </w:tcPr>
          <w:p w14:paraId="24A7D7B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13" w:author="Author"/>
                <w:rFonts w:cs="Arial"/>
                <w:color w:val="000000"/>
                <w:sz w:val="20"/>
                <w:szCs w:val="20"/>
                <w:lang w:val="en-IE"/>
              </w:rPr>
            </w:pPr>
            <w:ins w:id="21614" w:author="Author">
              <w:r w:rsidRPr="00E73B40">
                <w:rPr>
                  <w:sz w:val="20"/>
                  <w:lang w:val="en-IE"/>
                </w:rPr>
                <w:t>The port-in number does not belong to the provided donor operator. Please correct the data.</w:t>
              </w:r>
            </w:ins>
          </w:p>
        </w:tc>
      </w:tr>
      <w:tr w:rsidR="00B155C8" w:rsidRPr="002937F1" w14:paraId="6D26B3E9" w14:textId="77777777" w:rsidTr="00C23BF1">
        <w:trPr>
          <w:ins w:id="2161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B2B855C" w14:textId="77777777" w:rsidR="00B155C8" w:rsidRPr="002937F1" w:rsidRDefault="00B155C8" w:rsidP="00C23BF1">
            <w:pPr>
              <w:spacing w:before="120"/>
              <w:jc w:val="left"/>
              <w:rPr>
                <w:ins w:id="21616" w:author="Author"/>
                <w:rFonts w:cs="Arial"/>
                <w:sz w:val="20"/>
                <w:szCs w:val="20"/>
                <w:lang w:val="en-IE"/>
              </w:rPr>
            </w:pPr>
            <w:ins w:id="21617" w:author="Author">
              <w:r w:rsidRPr="002937F1">
                <w:rPr>
                  <w:rFonts w:cs="Arial"/>
                  <w:sz w:val="20"/>
                  <w:szCs w:val="20"/>
                  <w:lang w:val="en-IE"/>
                </w:rPr>
                <w:t>Message #</w:t>
              </w:r>
            </w:ins>
          </w:p>
        </w:tc>
        <w:tc>
          <w:tcPr>
            <w:tcW w:w="3903" w:type="pct"/>
            <w:tcBorders>
              <w:top w:val="single" w:sz="12" w:space="0" w:color="C00000"/>
            </w:tcBorders>
          </w:tcPr>
          <w:p w14:paraId="7FA80DC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18" w:author="Author"/>
                <w:rFonts w:cs="Arial"/>
                <w:i/>
                <w:color w:val="000000"/>
                <w:sz w:val="20"/>
                <w:szCs w:val="20"/>
                <w:lang w:val="en-IE"/>
              </w:rPr>
            </w:pPr>
            <w:ins w:id="21619" w:author="Author">
              <w:r w:rsidRPr="002937F1">
                <w:rPr>
                  <w:rFonts w:cs="Arial"/>
                  <w:i/>
                  <w:color w:val="000000"/>
                  <w:sz w:val="20"/>
                  <w:szCs w:val="20"/>
                  <w:lang w:val="en-IE"/>
                </w:rPr>
                <w:t>EM_SAL_10</w:t>
              </w:r>
            </w:ins>
          </w:p>
        </w:tc>
      </w:tr>
      <w:tr w:rsidR="00B155C8" w:rsidRPr="002937F1" w14:paraId="2021D8FD" w14:textId="77777777" w:rsidTr="00C23BF1">
        <w:trPr>
          <w:ins w:id="21620" w:author="Author"/>
        </w:trPr>
        <w:tc>
          <w:tcPr>
            <w:cnfStyle w:val="001000000000" w:firstRow="0" w:lastRow="0" w:firstColumn="1" w:lastColumn="0" w:oddVBand="0" w:evenVBand="0" w:oddHBand="0" w:evenHBand="0" w:firstRowFirstColumn="0" w:firstRowLastColumn="0" w:lastRowFirstColumn="0" w:lastRowLastColumn="0"/>
            <w:tcW w:w="1097" w:type="pct"/>
          </w:tcPr>
          <w:p w14:paraId="00D0D946" w14:textId="77777777" w:rsidR="00B155C8" w:rsidRPr="002937F1" w:rsidRDefault="00B155C8" w:rsidP="00C23BF1">
            <w:pPr>
              <w:spacing w:before="120"/>
              <w:jc w:val="left"/>
              <w:rPr>
                <w:ins w:id="21621" w:author="Author"/>
                <w:rFonts w:cs="Arial"/>
                <w:sz w:val="20"/>
                <w:szCs w:val="20"/>
                <w:lang w:val="en-IE"/>
              </w:rPr>
            </w:pPr>
            <w:ins w:id="21622" w:author="Author">
              <w:r w:rsidRPr="002937F1">
                <w:rPr>
                  <w:rFonts w:cs="Arial"/>
                  <w:sz w:val="20"/>
                  <w:szCs w:val="20"/>
                  <w:lang w:val="en-IE"/>
                </w:rPr>
                <w:t>Description</w:t>
              </w:r>
            </w:ins>
          </w:p>
        </w:tc>
        <w:tc>
          <w:tcPr>
            <w:tcW w:w="3903" w:type="pct"/>
          </w:tcPr>
          <w:p w14:paraId="672C0DF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23" w:author="Author"/>
                <w:rFonts w:cs="Arial"/>
                <w:color w:val="000000"/>
                <w:sz w:val="20"/>
                <w:szCs w:val="20"/>
                <w:lang w:val="en-IE"/>
              </w:rPr>
            </w:pPr>
            <w:ins w:id="21624" w:author="Author">
              <w:r w:rsidRPr="002937F1">
                <w:rPr>
                  <w:rFonts w:cs="Arial"/>
                  <w:color w:val="000000"/>
                  <w:sz w:val="20"/>
                  <w:szCs w:val="20"/>
                  <w:lang w:val="en-IE"/>
                </w:rPr>
                <w:t>Message displayed if an error occurs while getting the equipment details</w:t>
              </w:r>
            </w:ins>
          </w:p>
        </w:tc>
      </w:tr>
      <w:tr w:rsidR="00B155C8" w:rsidRPr="002937F1" w14:paraId="36959E3A" w14:textId="77777777" w:rsidTr="00C23BF1">
        <w:trPr>
          <w:ins w:id="21625" w:author="Author"/>
        </w:trPr>
        <w:tc>
          <w:tcPr>
            <w:cnfStyle w:val="001000000000" w:firstRow="0" w:lastRow="0" w:firstColumn="1" w:lastColumn="0" w:oddVBand="0" w:evenVBand="0" w:oddHBand="0" w:evenHBand="0" w:firstRowFirstColumn="0" w:firstRowLastColumn="0" w:lastRowFirstColumn="0" w:lastRowLastColumn="0"/>
            <w:tcW w:w="1097" w:type="pct"/>
          </w:tcPr>
          <w:p w14:paraId="4D8E2FAF" w14:textId="77777777" w:rsidR="00B155C8" w:rsidRPr="002937F1" w:rsidRDefault="00B155C8" w:rsidP="00C23BF1">
            <w:pPr>
              <w:spacing w:before="120"/>
              <w:jc w:val="left"/>
              <w:rPr>
                <w:ins w:id="21626" w:author="Author"/>
                <w:rFonts w:cs="Arial"/>
                <w:sz w:val="20"/>
                <w:szCs w:val="20"/>
                <w:lang w:val="en-IE"/>
              </w:rPr>
            </w:pPr>
            <w:ins w:id="21627" w:author="Author">
              <w:r w:rsidRPr="002937F1">
                <w:rPr>
                  <w:rFonts w:cs="Arial"/>
                  <w:sz w:val="20"/>
                  <w:szCs w:val="20"/>
                  <w:lang w:val="en-IE"/>
                </w:rPr>
                <w:t>Context</w:t>
              </w:r>
            </w:ins>
          </w:p>
        </w:tc>
        <w:tc>
          <w:tcPr>
            <w:tcW w:w="3903" w:type="pct"/>
          </w:tcPr>
          <w:p w14:paraId="62C83B3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28" w:author="Author"/>
                <w:rFonts w:cs="Arial"/>
                <w:sz w:val="20"/>
                <w:szCs w:val="20"/>
                <w:lang w:val="en-IE" w:eastAsia="pt-PT"/>
              </w:rPr>
            </w:pPr>
            <w:ins w:id="21629" w:author="Author">
              <w:r w:rsidRPr="002937F1">
                <w:rPr>
                  <w:rFonts w:cs="Arial"/>
                  <w:sz w:val="20"/>
                  <w:szCs w:val="20"/>
                  <w:lang w:val="en-IE" w:eastAsia="pt-PT"/>
                </w:rPr>
                <w:t>Adding/associating mobile equipment</w:t>
              </w:r>
            </w:ins>
          </w:p>
        </w:tc>
      </w:tr>
      <w:tr w:rsidR="00B155C8" w:rsidRPr="002937F1" w14:paraId="721A31D1" w14:textId="77777777" w:rsidTr="00C23BF1">
        <w:trPr>
          <w:ins w:id="21630" w:author="Author"/>
        </w:trPr>
        <w:tc>
          <w:tcPr>
            <w:cnfStyle w:val="001000000000" w:firstRow="0" w:lastRow="0" w:firstColumn="1" w:lastColumn="0" w:oddVBand="0" w:evenVBand="0" w:oddHBand="0" w:evenHBand="0" w:firstRowFirstColumn="0" w:firstRowLastColumn="0" w:lastRowFirstColumn="0" w:lastRowLastColumn="0"/>
            <w:tcW w:w="1097" w:type="pct"/>
          </w:tcPr>
          <w:p w14:paraId="24E3F5B5" w14:textId="77777777" w:rsidR="00B155C8" w:rsidRPr="002937F1" w:rsidRDefault="00B155C8" w:rsidP="00C23BF1">
            <w:pPr>
              <w:spacing w:before="120"/>
              <w:jc w:val="left"/>
              <w:rPr>
                <w:ins w:id="21631" w:author="Author"/>
                <w:rFonts w:cs="Arial"/>
                <w:sz w:val="20"/>
                <w:szCs w:val="20"/>
                <w:lang w:val="en-IE"/>
              </w:rPr>
            </w:pPr>
            <w:ins w:id="21632" w:author="Author">
              <w:r w:rsidRPr="002937F1">
                <w:rPr>
                  <w:rFonts w:cs="Arial"/>
                  <w:sz w:val="20"/>
                  <w:szCs w:val="20"/>
                  <w:lang w:val="en-IE"/>
                </w:rPr>
                <w:t>Json Path</w:t>
              </w:r>
            </w:ins>
          </w:p>
        </w:tc>
        <w:tc>
          <w:tcPr>
            <w:tcW w:w="3903" w:type="pct"/>
          </w:tcPr>
          <w:p w14:paraId="5855E40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33" w:author="Author"/>
                <w:rFonts w:cs="Arial"/>
                <w:sz w:val="20"/>
                <w:szCs w:val="20"/>
                <w:lang w:val="en-IE" w:eastAsia="pt-PT"/>
              </w:rPr>
            </w:pPr>
            <w:ins w:id="21634" w:author="Author">
              <w:r w:rsidRPr="002937F1">
                <w:rPr>
                  <w:rFonts w:cs="Arial"/>
                  <w:sz w:val="20"/>
                  <w:szCs w:val="20"/>
                  <w:lang w:val="en-IE" w:eastAsia="pt-PT"/>
                </w:rPr>
                <w:t>sales.messages.error.ERROR_GETTING_EQUIPMENT_DETAILS</w:t>
              </w:r>
            </w:ins>
          </w:p>
        </w:tc>
      </w:tr>
      <w:tr w:rsidR="00B155C8" w:rsidRPr="002937F1" w14:paraId="6A3BD2CC" w14:textId="77777777" w:rsidTr="00C23BF1">
        <w:trPr>
          <w:ins w:id="216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F60520" w14:textId="77777777" w:rsidR="00B155C8" w:rsidRPr="002937F1" w:rsidRDefault="00B155C8" w:rsidP="00C23BF1">
            <w:pPr>
              <w:spacing w:before="120"/>
              <w:jc w:val="left"/>
              <w:rPr>
                <w:ins w:id="21636" w:author="Author"/>
                <w:rFonts w:cs="Arial"/>
                <w:sz w:val="20"/>
                <w:szCs w:val="20"/>
                <w:lang w:val="en-IE"/>
              </w:rPr>
            </w:pPr>
            <w:ins w:id="21637" w:author="Author">
              <w:r w:rsidRPr="002937F1">
                <w:rPr>
                  <w:rFonts w:cs="Arial"/>
                  <w:sz w:val="20"/>
                  <w:szCs w:val="20"/>
                  <w:lang w:val="en-IE"/>
                </w:rPr>
                <w:t>Message (English)</w:t>
              </w:r>
            </w:ins>
          </w:p>
        </w:tc>
        <w:tc>
          <w:tcPr>
            <w:tcW w:w="3903" w:type="pct"/>
            <w:tcBorders>
              <w:bottom w:val="single" w:sz="12" w:space="0" w:color="C00000"/>
            </w:tcBorders>
          </w:tcPr>
          <w:p w14:paraId="062F938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38" w:author="Author"/>
                <w:rFonts w:cs="Arial"/>
                <w:color w:val="000000"/>
                <w:sz w:val="20"/>
                <w:szCs w:val="20"/>
                <w:lang w:val="en-IE"/>
              </w:rPr>
            </w:pPr>
            <w:ins w:id="21639" w:author="Author">
              <w:r w:rsidRPr="00E73B40">
                <w:rPr>
                  <w:sz w:val="20"/>
                  <w:lang w:val="en-IE"/>
                </w:rPr>
                <w:t>It was not possible to get the product details. Please try again.</w:t>
              </w:r>
            </w:ins>
          </w:p>
        </w:tc>
      </w:tr>
      <w:tr w:rsidR="00B155C8" w:rsidRPr="002937F1" w14:paraId="0730A23A" w14:textId="77777777" w:rsidTr="00C23BF1">
        <w:trPr>
          <w:ins w:id="216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412C8C2" w14:textId="77777777" w:rsidR="00B155C8" w:rsidRPr="002937F1" w:rsidRDefault="00B155C8" w:rsidP="00C23BF1">
            <w:pPr>
              <w:spacing w:before="120"/>
              <w:jc w:val="left"/>
              <w:rPr>
                <w:ins w:id="21641" w:author="Author"/>
                <w:rFonts w:cs="Arial"/>
                <w:sz w:val="20"/>
                <w:szCs w:val="20"/>
                <w:lang w:val="en-IE"/>
              </w:rPr>
            </w:pPr>
            <w:ins w:id="21642" w:author="Author">
              <w:r w:rsidRPr="002937F1">
                <w:rPr>
                  <w:rFonts w:cs="Arial"/>
                  <w:sz w:val="20"/>
                  <w:szCs w:val="20"/>
                  <w:lang w:val="en-IE"/>
                </w:rPr>
                <w:t>Message #</w:t>
              </w:r>
            </w:ins>
          </w:p>
        </w:tc>
        <w:tc>
          <w:tcPr>
            <w:tcW w:w="3903" w:type="pct"/>
            <w:tcBorders>
              <w:top w:val="single" w:sz="12" w:space="0" w:color="C00000"/>
            </w:tcBorders>
          </w:tcPr>
          <w:p w14:paraId="2FAC7C7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43" w:author="Author"/>
                <w:rFonts w:cs="Arial"/>
                <w:i/>
                <w:color w:val="000000"/>
                <w:sz w:val="20"/>
                <w:szCs w:val="20"/>
                <w:lang w:val="en-IE"/>
              </w:rPr>
            </w:pPr>
            <w:ins w:id="21644" w:author="Author">
              <w:r w:rsidRPr="002937F1">
                <w:rPr>
                  <w:rFonts w:cs="Arial"/>
                  <w:i/>
                  <w:color w:val="000000"/>
                  <w:sz w:val="20"/>
                  <w:szCs w:val="20"/>
                  <w:lang w:val="en-IE"/>
                </w:rPr>
                <w:t>EM_SAL_11</w:t>
              </w:r>
            </w:ins>
          </w:p>
        </w:tc>
      </w:tr>
      <w:tr w:rsidR="00B155C8" w:rsidRPr="002937F1" w14:paraId="0ABA74A4" w14:textId="77777777" w:rsidTr="00C23BF1">
        <w:trPr>
          <w:ins w:id="21645" w:author="Author"/>
        </w:trPr>
        <w:tc>
          <w:tcPr>
            <w:cnfStyle w:val="001000000000" w:firstRow="0" w:lastRow="0" w:firstColumn="1" w:lastColumn="0" w:oddVBand="0" w:evenVBand="0" w:oddHBand="0" w:evenHBand="0" w:firstRowFirstColumn="0" w:firstRowLastColumn="0" w:lastRowFirstColumn="0" w:lastRowLastColumn="0"/>
            <w:tcW w:w="1097" w:type="pct"/>
          </w:tcPr>
          <w:p w14:paraId="6FCC443D" w14:textId="77777777" w:rsidR="00B155C8" w:rsidRPr="002937F1" w:rsidRDefault="00B155C8" w:rsidP="00C23BF1">
            <w:pPr>
              <w:spacing w:before="120"/>
              <w:jc w:val="left"/>
              <w:rPr>
                <w:ins w:id="21646" w:author="Author"/>
                <w:rFonts w:cs="Arial"/>
                <w:sz w:val="20"/>
                <w:szCs w:val="20"/>
                <w:lang w:val="en-IE"/>
              </w:rPr>
            </w:pPr>
            <w:ins w:id="21647" w:author="Author">
              <w:r w:rsidRPr="002937F1">
                <w:rPr>
                  <w:rFonts w:cs="Arial"/>
                  <w:sz w:val="20"/>
                  <w:szCs w:val="20"/>
                  <w:lang w:val="en-IE"/>
                </w:rPr>
                <w:t>Description</w:t>
              </w:r>
            </w:ins>
          </w:p>
        </w:tc>
        <w:tc>
          <w:tcPr>
            <w:tcW w:w="3903" w:type="pct"/>
          </w:tcPr>
          <w:p w14:paraId="0A62C8B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48" w:author="Author"/>
                <w:rFonts w:cs="Arial"/>
                <w:color w:val="000000"/>
                <w:sz w:val="20"/>
                <w:szCs w:val="20"/>
                <w:lang w:val="en-IE"/>
              </w:rPr>
            </w:pPr>
            <w:ins w:id="21649" w:author="Author">
              <w:r w:rsidRPr="002937F1">
                <w:rPr>
                  <w:rFonts w:cs="Arial"/>
                  <w:color w:val="000000"/>
                  <w:sz w:val="20"/>
                  <w:szCs w:val="20"/>
                  <w:lang w:val="en-IE"/>
                </w:rPr>
                <w:t>Message displayed if an error occurs while getting the basket final value</w:t>
              </w:r>
            </w:ins>
          </w:p>
        </w:tc>
      </w:tr>
      <w:tr w:rsidR="00B155C8" w:rsidRPr="002937F1" w14:paraId="6F7D29E8" w14:textId="77777777" w:rsidTr="00C23BF1">
        <w:trPr>
          <w:ins w:id="21650" w:author="Author"/>
        </w:trPr>
        <w:tc>
          <w:tcPr>
            <w:cnfStyle w:val="001000000000" w:firstRow="0" w:lastRow="0" w:firstColumn="1" w:lastColumn="0" w:oddVBand="0" w:evenVBand="0" w:oddHBand="0" w:evenHBand="0" w:firstRowFirstColumn="0" w:firstRowLastColumn="0" w:lastRowFirstColumn="0" w:lastRowLastColumn="0"/>
            <w:tcW w:w="1097" w:type="pct"/>
          </w:tcPr>
          <w:p w14:paraId="2E19637D" w14:textId="77777777" w:rsidR="00B155C8" w:rsidRPr="002937F1" w:rsidRDefault="00B155C8" w:rsidP="00C23BF1">
            <w:pPr>
              <w:spacing w:before="120"/>
              <w:jc w:val="left"/>
              <w:rPr>
                <w:ins w:id="21651" w:author="Author"/>
                <w:rFonts w:cs="Arial"/>
                <w:sz w:val="20"/>
                <w:szCs w:val="20"/>
                <w:lang w:val="en-IE"/>
              </w:rPr>
            </w:pPr>
            <w:ins w:id="21652" w:author="Author">
              <w:r w:rsidRPr="002937F1">
                <w:rPr>
                  <w:rFonts w:cs="Arial"/>
                  <w:sz w:val="20"/>
                  <w:szCs w:val="20"/>
                  <w:lang w:val="en-IE"/>
                </w:rPr>
                <w:t>Context</w:t>
              </w:r>
            </w:ins>
          </w:p>
        </w:tc>
        <w:tc>
          <w:tcPr>
            <w:tcW w:w="3903" w:type="pct"/>
          </w:tcPr>
          <w:p w14:paraId="1F0A76D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53" w:author="Author"/>
                <w:rFonts w:cs="Arial"/>
                <w:sz w:val="20"/>
                <w:szCs w:val="20"/>
                <w:lang w:val="en-IE" w:eastAsia="pt-PT"/>
              </w:rPr>
            </w:pPr>
            <w:ins w:id="21654" w:author="Author">
              <w:r w:rsidRPr="002937F1">
                <w:rPr>
                  <w:rFonts w:cs="Arial"/>
                  <w:bCs/>
                  <w:iCs/>
                  <w:sz w:val="20"/>
                  <w:szCs w:val="20"/>
                  <w:lang w:val="en-IE"/>
                </w:rPr>
                <w:t>Requesting basket quotation</w:t>
              </w:r>
            </w:ins>
          </w:p>
        </w:tc>
      </w:tr>
      <w:tr w:rsidR="00B155C8" w:rsidRPr="002937F1" w14:paraId="76B0D348" w14:textId="77777777" w:rsidTr="00C23BF1">
        <w:trPr>
          <w:ins w:id="21655" w:author="Author"/>
        </w:trPr>
        <w:tc>
          <w:tcPr>
            <w:cnfStyle w:val="001000000000" w:firstRow="0" w:lastRow="0" w:firstColumn="1" w:lastColumn="0" w:oddVBand="0" w:evenVBand="0" w:oddHBand="0" w:evenHBand="0" w:firstRowFirstColumn="0" w:firstRowLastColumn="0" w:lastRowFirstColumn="0" w:lastRowLastColumn="0"/>
            <w:tcW w:w="1097" w:type="pct"/>
          </w:tcPr>
          <w:p w14:paraId="2FBD9E65" w14:textId="77777777" w:rsidR="00B155C8" w:rsidRPr="002937F1" w:rsidRDefault="00B155C8" w:rsidP="00C23BF1">
            <w:pPr>
              <w:spacing w:before="120"/>
              <w:jc w:val="left"/>
              <w:rPr>
                <w:ins w:id="21656" w:author="Author"/>
                <w:rFonts w:cs="Arial"/>
                <w:sz w:val="20"/>
                <w:szCs w:val="20"/>
                <w:lang w:val="en-IE"/>
              </w:rPr>
            </w:pPr>
            <w:ins w:id="21657" w:author="Author">
              <w:r w:rsidRPr="002937F1">
                <w:rPr>
                  <w:rFonts w:cs="Arial"/>
                  <w:sz w:val="20"/>
                  <w:szCs w:val="20"/>
                  <w:lang w:val="en-IE"/>
                </w:rPr>
                <w:t>Json Path</w:t>
              </w:r>
            </w:ins>
          </w:p>
        </w:tc>
        <w:tc>
          <w:tcPr>
            <w:tcW w:w="3903" w:type="pct"/>
          </w:tcPr>
          <w:p w14:paraId="18725EF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58" w:author="Author"/>
                <w:rFonts w:cs="Arial"/>
                <w:sz w:val="20"/>
                <w:szCs w:val="20"/>
                <w:lang w:val="en-IE" w:eastAsia="pt-PT"/>
              </w:rPr>
            </w:pPr>
            <w:ins w:id="21659" w:author="Author">
              <w:r w:rsidRPr="002937F1">
                <w:rPr>
                  <w:rFonts w:cs="Arial"/>
                  <w:sz w:val="20"/>
                  <w:szCs w:val="20"/>
                  <w:lang w:val="en-IE" w:eastAsia="pt-PT"/>
                </w:rPr>
                <w:t>sales.messages.error.ERROR_CALCULATING_BASKET_FINAL_VALUE</w:t>
              </w:r>
            </w:ins>
          </w:p>
        </w:tc>
      </w:tr>
      <w:tr w:rsidR="00B155C8" w:rsidRPr="002937F1" w14:paraId="3235F5F7" w14:textId="77777777" w:rsidTr="00C23BF1">
        <w:trPr>
          <w:ins w:id="216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8A676E6" w14:textId="77777777" w:rsidR="00B155C8" w:rsidRPr="002937F1" w:rsidRDefault="00B155C8" w:rsidP="00C23BF1">
            <w:pPr>
              <w:spacing w:before="120"/>
              <w:jc w:val="left"/>
              <w:rPr>
                <w:ins w:id="21661" w:author="Author"/>
                <w:rFonts w:cs="Arial"/>
                <w:sz w:val="20"/>
                <w:szCs w:val="20"/>
                <w:lang w:val="en-IE"/>
              </w:rPr>
            </w:pPr>
            <w:ins w:id="21662" w:author="Author">
              <w:r w:rsidRPr="002937F1">
                <w:rPr>
                  <w:rFonts w:cs="Arial"/>
                  <w:sz w:val="20"/>
                  <w:szCs w:val="20"/>
                  <w:lang w:val="en-IE"/>
                </w:rPr>
                <w:t>Message (English)</w:t>
              </w:r>
            </w:ins>
          </w:p>
        </w:tc>
        <w:tc>
          <w:tcPr>
            <w:tcW w:w="3903" w:type="pct"/>
            <w:tcBorders>
              <w:bottom w:val="single" w:sz="12" w:space="0" w:color="C00000"/>
            </w:tcBorders>
          </w:tcPr>
          <w:p w14:paraId="252C5E9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63" w:author="Author"/>
                <w:rFonts w:cs="Arial"/>
                <w:color w:val="000000"/>
                <w:sz w:val="20"/>
                <w:szCs w:val="20"/>
                <w:lang w:val="en-IE"/>
              </w:rPr>
            </w:pPr>
            <w:ins w:id="21664" w:author="Author">
              <w:r w:rsidRPr="00E73B40">
                <w:rPr>
                  <w:sz w:val="20"/>
                  <w:lang w:val="en-IE"/>
                </w:rPr>
                <w:t>It was not possible to calculate the basket final value. Please try again.</w:t>
              </w:r>
            </w:ins>
          </w:p>
        </w:tc>
      </w:tr>
      <w:tr w:rsidR="00B155C8" w:rsidRPr="002937F1" w14:paraId="2AB6F5D4" w14:textId="77777777" w:rsidTr="00C23BF1">
        <w:trPr>
          <w:ins w:id="2166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B29CB29" w14:textId="77777777" w:rsidR="00B155C8" w:rsidRPr="002937F1" w:rsidRDefault="00B155C8" w:rsidP="00C23BF1">
            <w:pPr>
              <w:spacing w:before="120"/>
              <w:jc w:val="left"/>
              <w:rPr>
                <w:ins w:id="21666" w:author="Author"/>
                <w:rFonts w:cs="Arial"/>
                <w:sz w:val="20"/>
                <w:szCs w:val="20"/>
                <w:lang w:val="en-IE"/>
              </w:rPr>
            </w:pPr>
            <w:ins w:id="21667" w:author="Author">
              <w:r w:rsidRPr="002937F1">
                <w:rPr>
                  <w:rFonts w:cs="Arial"/>
                  <w:sz w:val="20"/>
                  <w:szCs w:val="20"/>
                  <w:lang w:val="en-IE"/>
                </w:rPr>
                <w:t>Message #</w:t>
              </w:r>
            </w:ins>
          </w:p>
        </w:tc>
        <w:tc>
          <w:tcPr>
            <w:tcW w:w="3903" w:type="pct"/>
            <w:tcBorders>
              <w:top w:val="single" w:sz="12" w:space="0" w:color="C00000"/>
            </w:tcBorders>
          </w:tcPr>
          <w:p w14:paraId="6D63DA3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68" w:author="Author"/>
                <w:rFonts w:cs="Arial"/>
                <w:i/>
                <w:color w:val="000000"/>
                <w:sz w:val="20"/>
                <w:szCs w:val="20"/>
                <w:lang w:val="en-IE"/>
              </w:rPr>
            </w:pPr>
            <w:ins w:id="21669" w:author="Author">
              <w:r w:rsidRPr="002937F1">
                <w:rPr>
                  <w:rFonts w:cs="Arial"/>
                  <w:i/>
                  <w:color w:val="000000"/>
                  <w:sz w:val="20"/>
                  <w:szCs w:val="20"/>
                  <w:lang w:val="en-IE"/>
                </w:rPr>
                <w:t>EM_SAL_12</w:t>
              </w:r>
            </w:ins>
          </w:p>
        </w:tc>
      </w:tr>
      <w:tr w:rsidR="00B155C8" w:rsidRPr="002937F1" w14:paraId="78E55D2E" w14:textId="77777777" w:rsidTr="00C23BF1">
        <w:trPr>
          <w:ins w:id="21670" w:author="Author"/>
        </w:trPr>
        <w:tc>
          <w:tcPr>
            <w:cnfStyle w:val="001000000000" w:firstRow="0" w:lastRow="0" w:firstColumn="1" w:lastColumn="0" w:oddVBand="0" w:evenVBand="0" w:oddHBand="0" w:evenHBand="0" w:firstRowFirstColumn="0" w:firstRowLastColumn="0" w:lastRowFirstColumn="0" w:lastRowLastColumn="0"/>
            <w:tcW w:w="1097" w:type="pct"/>
          </w:tcPr>
          <w:p w14:paraId="48018016" w14:textId="77777777" w:rsidR="00B155C8" w:rsidRPr="002937F1" w:rsidRDefault="00B155C8" w:rsidP="00C23BF1">
            <w:pPr>
              <w:spacing w:before="120"/>
              <w:jc w:val="left"/>
              <w:rPr>
                <w:ins w:id="21671" w:author="Author"/>
                <w:rFonts w:cs="Arial"/>
                <w:sz w:val="20"/>
                <w:szCs w:val="20"/>
                <w:lang w:val="en-IE"/>
              </w:rPr>
            </w:pPr>
            <w:ins w:id="21672" w:author="Author">
              <w:r w:rsidRPr="002937F1">
                <w:rPr>
                  <w:rFonts w:cs="Arial"/>
                  <w:sz w:val="20"/>
                  <w:szCs w:val="20"/>
                  <w:lang w:val="en-IE"/>
                </w:rPr>
                <w:t>Description</w:t>
              </w:r>
            </w:ins>
          </w:p>
        </w:tc>
        <w:tc>
          <w:tcPr>
            <w:tcW w:w="3903" w:type="pct"/>
          </w:tcPr>
          <w:p w14:paraId="7C9B9D1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73" w:author="Author"/>
                <w:rFonts w:cs="Arial"/>
                <w:color w:val="000000"/>
                <w:sz w:val="20"/>
                <w:szCs w:val="20"/>
                <w:lang w:val="en-IE"/>
              </w:rPr>
            </w:pPr>
            <w:ins w:id="21674" w:author="Author">
              <w:r w:rsidRPr="002937F1">
                <w:rPr>
                  <w:rFonts w:cs="Arial"/>
                  <w:color w:val="000000"/>
                  <w:sz w:val="20"/>
                  <w:szCs w:val="20"/>
                  <w:lang w:val="en-IE"/>
                </w:rPr>
                <w:t>Message displayed if an error occurs while performing credit vetting</w:t>
              </w:r>
            </w:ins>
          </w:p>
        </w:tc>
      </w:tr>
      <w:tr w:rsidR="00B155C8" w:rsidRPr="002937F1" w14:paraId="7F06402D" w14:textId="77777777" w:rsidTr="00C23BF1">
        <w:trPr>
          <w:ins w:id="21675" w:author="Author"/>
        </w:trPr>
        <w:tc>
          <w:tcPr>
            <w:cnfStyle w:val="001000000000" w:firstRow="0" w:lastRow="0" w:firstColumn="1" w:lastColumn="0" w:oddVBand="0" w:evenVBand="0" w:oddHBand="0" w:evenHBand="0" w:firstRowFirstColumn="0" w:firstRowLastColumn="0" w:lastRowFirstColumn="0" w:lastRowLastColumn="0"/>
            <w:tcW w:w="1097" w:type="pct"/>
          </w:tcPr>
          <w:p w14:paraId="12349CFC" w14:textId="77777777" w:rsidR="00B155C8" w:rsidRPr="002937F1" w:rsidRDefault="00B155C8" w:rsidP="00C23BF1">
            <w:pPr>
              <w:spacing w:before="120"/>
              <w:jc w:val="left"/>
              <w:rPr>
                <w:ins w:id="21676" w:author="Author"/>
                <w:rFonts w:cs="Arial"/>
                <w:sz w:val="20"/>
                <w:szCs w:val="20"/>
                <w:lang w:val="en-IE"/>
              </w:rPr>
            </w:pPr>
            <w:ins w:id="21677" w:author="Author">
              <w:r w:rsidRPr="002937F1">
                <w:rPr>
                  <w:rFonts w:cs="Arial"/>
                  <w:sz w:val="20"/>
                  <w:szCs w:val="20"/>
                  <w:lang w:val="en-IE"/>
                </w:rPr>
                <w:t>Context</w:t>
              </w:r>
            </w:ins>
          </w:p>
        </w:tc>
        <w:tc>
          <w:tcPr>
            <w:tcW w:w="3903" w:type="pct"/>
          </w:tcPr>
          <w:p w14:paraId="077718F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78" w:author="Author"/>
                <w:rFonts w:cs="Arial"/>
                <w:sz w:val="20"/>
                <w:szCs w:val="20"/>
                <w:lang w:val="en-IE" w:eastAsia="pt-PT"/>
              </w:rPr>
            </w:pPr>
            <w:ins w:id="21679" w:author="Author">
              <w:r w:rsidRPr="002937F1">
                <w:rPr>
                  <w:rFonts w:cs="Arial"/>
                  <w:sz w:val="20"/>
                  <w:szCs w:val="20"/>
                  <w:lang w:val="en-IE" w:eastAsia="pt-PT"/>
                </w:rPr>
                <w:t>Entering/Confirming billing profile details</w:t>
              </w:r>
            </w:ins>
          </w:p>
        </w:tc>
      </w:tr>
      <w:tr w:rsidR="00B155C8" w:rsidRPr="002937F1" w14:paraId="23417506" w14:textId="77777777" w:rsidTr="00C23BF1">
        <w:trPr>
          <w:ins w:id="21680" w:author="Author"/>
        </w:trPr>
        <w:tc>
          <w:tcPr>
            <w:cnfStyle w:val="001000000000" w:firstRow="0" w:lastRow="0" w:firstColumn="1" w:lastColumn="0" w:oddVBand="0" w:evenVBand="0" w:oddHBand="0" w:evenHBand="0" w:firstRowFirstColumn="0" w:firstRowLastColumn="0" w:lastRowFirstColumn="0" w:lastRowLastColumn="0"/>
            <w:tcW w:w="1097" w:type="pct"/>
          </w:tcPr>
          <w:p w14:paraId="2DD90D3D" w14:textId="77777777" w:rsidR="00B155C8" w:rsidRPr="002937F1" w:rsidRDefault="00B155C8" w:rsidP="00C23BF1">
            <w:pPr>
              <w:spacing w:before="120"/>
              <w:jc w:val="left"/>
              <w:rPr>
                <w:ins w:id="21681" w:author="Author"/>
                <w:rFonts w:cs="Arial"/>
                <w:sz w:val="20"/>
                <w:szCs w:val="20"/>
                <w:lang w:val="en-IE"/>
              </w:rPr>
            </w:pPr>
            <w:ins w:id="21682" w:author="Author">
              <w:r w:rsidRPr="002937F1">
                <w:rPr>
                  <w:rFonts w:cs="Arial"/>
                  <w:sz w:val="20"/>
                  <w:szCs w:val="20"/>
                  <w:lang w:val="en-IE"/>
                </w:rPr>
                <w:t>Json Path</w:t>
              </w:r>
            </w:ins>
          </w:p>
        </w:tc>
        <w:tc>
          <w:tcPr>
            <w:tcW w:w="3903" w:type="pct"/>
          </w:tcPr>
          <w:p w14:paraId="7ADD9F9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83" w:author="Author"/>
                <w:rFonts w:cs="Arial"/>
                <w:sz w:val="20"/>
                <w:szCs w:val="20"/>
                <w:lang w:val="en-IE" w:eastAsia="pt-PT"/>
              </w:rPr>
            </w:pPr>
            <w:ins w:id="21684" w:author="Author">
              <w:r w:rsidRPr="002937F1">
                <w:rPr>
                  <w:rFonts w:cs="Arial"/>
                  <w:sz w:val="20"/>
                  <w:szCs w:val="20"/>
                  <w:lang w:val="en-IE" w:eastAsia="pt-PT"/>
                </w:rPr>
                <w:t>sales.messages.error.ERROR_CHECKING_CREDIT_VETTING</w:t>
              </w:r>
            </w:ins>
          </w:p>
        </w:tc>
      </w:tr>
      <w:tr w:rsidR="00B155C8" w:rsidRPr="002937F1" w14:paraId="4C7E0E5A" w14:textId="77777777" w:rsidTr="00C23BF1">
        <w:trPr>
          <w:ins w:id="216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1332E24" w14:textId="77777777" w:rsidR="00B155C8" w:rsidRPr="002937F1" w:rsidRDefault="00B155C8" w:rsidP="00C23BF1">
            <w:pPr>
              <w:spacing w:before="120"/>
              <w:jc w:val="left"/>
              <w:rPr>
                <w:ins w:id="21686" w:author="Author"/>
                <w:rFonts w:cs="Arial"/>
                <w:sz w:val="20"/>
                <w:szCs w:val="20"/>
                <w:lang w:val="en-IE"/>
              </w:rPr>
            </w:pPr>
            <w:ins w:id="21687" w:author="Author">
              <w:r w:rsidRPr="002937F1">
                <w:rPr>
                  <w:rFonts w:cs="Arial"/>
                  <w:sz w:val="20"/>
                  <w:szCs w:val="20"/>
                  <w:lang w:val="en-IE"/>
                </w:rPr>
                <w:t>Message (English)</w:t>
              </w:r>
            </w:ins>
          </w:p>
        </w:tc>
        <w:tc>
          <w:tcPr>
            <w:tcW w:w="3903" w:type="pct"/>
            <w:tcBorders>
              <w:bottom w:val="single" w:sz="12" w:space="0" w:color="C00000"/>
            </w:tcBorders>
          </w:tcPr>
          <w:p w14:paraId="437DCF1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88" w:author="Author"/>
                <w:rFonts w:cs="Arial"/>
                <w:color w:val="000000"/>
                <w:sz w:val="20"/>
                <w:szCs w:val="20"/>
                <w:lang w:val="en-IE"/>
              </w:rPr>
            </w:pPr>
            <w:ins w:id="21689" w:author="Author">
              <w:r w:rsidRPr="00E73B40">
                <w:rPr>
                  <w:sz w:val="20"/>
                  <w:lang w:val="en-IE"/>
                </w:rPr>
                <w:t>It was not possible to check credit vetting. Please try again.</w:t>
              </w:r>
            </w:ins>
          </w:p>
        </w:tc>
      </w:tr>
      <w:tr w:rsidR="00B155C8" w:rsidRPr="002937F1" w14:paraId="6F4AF635" w14:textId="77777777" w:rsidTr="00C23BF1">
        <w:trPr>
          <w:ins w:id="216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F9759A" w14:textId="77777777" w:rsidR="00B155C8" w:rsidRPr="002937F1" w:rsidRDefault="00B155C8" w:rsidP="00C23BF1">
            <w:pPr>
              <w:spacing w:before="120"/>
              <w:jc w:val="left"/>
              <w:rPr>
                <w:ins w:id="21691" w:author="Author"/>
                <w:rFonts w:cs="Arial"/>
                <w:sz w:val="20"/>
                <w:szCs w:val="20"/>
                <w:lang w:val="en-IE"/>
              </w:rPr>
            </w:pPr>
            <w:ins w:id="21692" w:author="Author">
              <w:r w:rsidRPr="002937F1">
                <w:rPr>
                  <w:rFonts w:cs="Arial"/>
                  <w:sz w:val="20"/>
                  <w:szCs w:val="20"/>
                  <w:lang w:val="en-IE"/>
                </w:rPr>
                <w:lastRenderedPageBreak/>
                <w:t>Message #</w:t>
              </w:r>
            </w:ins>
          </w:p>
        </w:tc>
        <w:tc>
          <w:tcPr>
            <w:tcW w:w="3903" w:type="pct"/>
            <w:tcBorders>
              <w:top w:val="single" w:sz="12" w:space="0" w:color="C00000"/>
            </w:tcBorders>
          </w:tcPr>
          <w:p w14:paraId="6F2165C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93" w:author="Author"/>
                <w:rFonts w:cs="Arial"/>
                <w:i/>
                <w:color w:val="000000"/>
                <w:sz w:val="20"/>
                <w:szCs w:val="20"/>
                <w:lang w:val="en-IE"/>
              </w:rPr>
            </w:pPr>
            <w:ins w:id="21694" w:author="Author">
              <w:r w:rsidRPr="002937F1">
                <w:rPr>
                  <w:rFonts w:cs="Arial"/>
                  <w:i/>
                  <w:color w:val="000000"/>
                  <w:sz w:val="20"/>
                  <w:szCs w:val="20"/>
                  <w:lang w:val="en-IE"/>
                </w:rPr>
                <w:t>EM_SAL_13</w:t>
              </w:r>
            </w:ins>
          </w:p>
        </w:tc>
      </w:tr>
      <w:tr w:rsidR="00B155C8" w:rsidRPr="002937F1" w14:paraId="24FD5F2C" w14:textId="77777777" w:rsidTr="00C23BF1">
        <w:trPr>
          <w:ins w:id="21695" w:author="Author"/>
        </w:trPr>
        <w:tc>
          <w:tcPr>
            <w:cnfStyle w:val="001000000000" w:firstRow="0" w:lastRow="0" w:firstColumn="1" w:lastColumn="0" w:oddVBand="0" w:evenVBand="0" w:oddHBand="0" w:evenHBand="0" w:firstRowFirstColumn="0" w:firstRowLastColumn="0" w:lastRowFirstColumn="0" w:lastRowLastColumn="0"/>
            <w:tcW w:w="1097" w:type="pct"/>
          </w:tcPr>
          <w:p w14:paraId="29D44AF6" w14:textId="77777777" w:rsidR="00B155C8" w:rsidRPr="002937F1" w:rsidRDefault="00B155C8" w:rsidP="00C23BF1">
            <w:pPr>
              <w:spacing w:before="120"/>
              <w:jc w:val="left"/>
              <w:rPr>
                <w:ins w:id="21696" w:author="Author"/>
                <w:rFonts w:cs="Arial"/>
                <w:sz w:val="20"/>
                <w:szCs w:val="20"/>
                <w:lang w:val="en-IE"/>
              </w:rPr>
            </w:pPr>
            <w:ins w:id="21697" w:author="Author">
              <w:r w:rsidRPr="002937F1">
                <w:rPr>
                  <w:rFonts w:cs="Arial"/>
                  <w:sz w:val="20"/>
                  <w:szCs w:val="20"/>
                  <w:lang w:val="en-IE"/>
                </w:rPr>
                <w:t>Description</w:t>
              </w:r>
            </w:ins>
          </w:p>
        </w:tc>
        <w:tc>
          <w:tcPr>
            <w:tcW w:w="3903" w:type="pct"/>
          </w:tcPr>
          <w:p w14:paraId="504C950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98" w:author="Author"/>
                <w:rFonts w:cs="Arial"/>
                <w:color w:val="000000"/>
                <w:sz w:val="20"/>
                <w:szCs w:val="20"/>
                <w:lang w:val="en-IE"/>
              </w:rPr>
            </w:pPr>
            <w:ins w:id="21699" w:author="Author">
              <w:r w:rsidRPr="002937F1">
                <w:rPr>
                  <w:rFonts w:cs="Arial"/>
                  <w:color w:val="000000"/>
                  <w:sz w:val="20"/>
                  <w:szCs w:val="20"/>
                  <w:lang w:val="en-IE"/>
                </w:rPr>
                <w:t>Message displayed when credit vetting has been rejected</w:t>
              </w:r>
            </w:ins>
          </w:p>
        </w:tc>
      </w:tr>
      <w:tr w:rsidR="00B155C8" w:rsidRPr="002937F1" w14:paraId="4672994E" w14:textId="77777777" w:rsidTr="00C23BF1">
        <w:trPr>
          <w:ins w:id="21700" w:author="Author"/>
        </w:trPr>
        <w:tc>
          <w:tcPr>
            <w:cnfStyle w:val="001000000000" w:firstRow="0" w:lastRow="0" w:firstColumn="1" w:lastColumn="0" w:oddVBand="0" w:evenVBand="0" w:oddHBand="0" w:evenHBand="0" w:firstRowFirstColumn="0" w:firstRowLastColumn="0" w:lastRowFirstColumn="0" w:lastRowLastColumn="0"/>
            <w:tcW w:w="1097" w:type="pct"/>
          </w:tcPr>
          <w:p w14:paraId="2738CE9D" w14:textId="77777777" w:rsidR="00B155C8" w:rsidRPr="002937F1" w:rsidRDefault="00B155C8" w:rsidP="00C23BF1">
            <w:pPr>
              <w:spacing w:before="120"/>
              <w:jc w:val="left"/>
              <w:rPr>
                <w:ins w:id="21701" w:author="Author"/>
                <w:rFonts w:cs="Arial"/>
                <w:sz w:val="20"/>
                <w:szCs w:val="20"/>
                <w:lang w:val="en-IE"/>
              </w:rPr>
            </w:pPr>
            <w:ins w:id="21702" w:author="Author">
              <w:r w:rsidRPr="002937F1">
                <w:rPr>
                  <w:rFonts w:cs="Arial"/>
                  <w:sz w:val="20"/>
                  <w:szCs w:val="20"/>
                  <w:lang w:val="en-IE"/>
                </w:rPr>
                <w:t>Context</w:t>
              </w:r>
            </w:ins>
          </w:p>
        </w:tc>
        <w:tc>
          <w:tcPr>
            <w:tcW w:w="3903" w:type="pct"/>
          </w:tcPr>
          <w:p w14:paraId="495B164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03" w:author="Author"/>
                <w:rFonts w:cs="Arial"/>
                <w:sz w:val="20"/>
                <w:szCs w:val="20"/>
                <w:lang w:val="en-IE" w:eastAsia="pt-PT"/>
              </w:rPr>
            </w:pPr>
            <w:ins w:id="21704" w:author="Author">
              <w:r w:rsidRPr="002937F1">
                <w:rPr>
                  <w:rFonts w:cs="Arial"/>
                  <w:sz w:val="20"/>
                  <w:szCs w:val="20"/>
                  <w:lang w:val="en-IE" w:eastAsia="pt-PT"/>
                </w:rPr>
                <w:t>Entering/Confirming billing profile details</w:t>
              </w:r>
            </w:ins>
          </w:p>
        </w:tc>
      </w:tr>
      <w:tr w:rsidR="00B155C8" w:rsidRPr="002937F1" w14:paraId="3F92460F" w14:textId="77777777" w:rsidTr="00C23BF1">
        <w:trPr>
          <w:ins w:id="21705" w:author="Author"/>
        </w:trPr>
        <w:tc>
          <w:tcPr>
            <w:cnfStyle w:val="001000000000" w:firstRow="0" w:lastRow="0" w:firstColumn="1" w:lastColumn="0" w:oddVBand="0" w:evenVBand="0" w:oddHBand="0" w:evenHBand="0" w:firstRowFirstColumn="0" w:firstRowLastColumn="0" w:lastRowFirstColumn="0" w:lastRowLastColumn="0"/>
            <w:tcW w:w="1097" w:type="pct"/>
          </w:tcPr>
          <w:p w14:paraId="35701450" w14:textId="77777777" w:rsidR="00B155C8" w:rsidRPr="002937F1" w:rsidRDefault="00B155C8" w:rsidP="00C23BF1">
            <w:pPr>
              <w:spacing w:before="120"/>
              <w:jc w:val="left"/>
              <w:rPr>
                <w:ins w:id="21706" w:author="Author"/>
                <w:rFonts w:cs="Arial"/>
                <w:sz w:val="20"/>
                <w:szCs w:val="20"/>
                <w:lang w:val="en-IE"/>
              </w:rPr>
            </w:pPr>
            <w:ins w:id="21707" w:author="Author">
              <w:r w:rsidRPr="002937F1">
                <w:rPr>
                  <w:rFonts w:cs="Arial"/>
                  <w:sz w:val="20"/>
                  <w:szCs w:val="20"/>
                  <w:lang w:val="en-IE"/>
                </w:rPr>
                <w:t>Json Path</w:t>
              </w:r>
            </w:ins>
          </w:p>
        </w:tc>
        <w:tc>
          <w:tcPr>
            <w:tcW w:w="3903" w:type="pct"/>
          </w:tcPr>
          <w:p w14:paraId="27C805C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08" w:author="Author"/>
                <w:rFonts w:cs="Arial"/>
                <w:sz w:val="20"/>
                <w:szCs w:val="20"/>
                <w:lang w:val="en-IE" w:eastAsia="pt-PT"/>
              </w:rPr>
            </w:pPr>
            <w:ins w:id="21709" w:author="Author">
              <w:r w:rsidRPr="002937F1">
                <w:rPr>
                  <w:rFonts w:cs="Arial"/>
                  <w:sz w:val="20"/>
                  <w:szCs w:val="20"/>
                  <w:lang w:val="en-IE" w:eastAsia="pt-PT"/>
                </w:rPr>
                <w:t>sales.messages.error.ERROR_REJECTED_CREDIT_VETTING</w:t>
              </w:r>
            </w:ins>
          </w:p>
        </w:tc>
      </w:tr>
      <w:tr w:rsidR="00B155C8" w:rsidRPr="002937F1" w14:paraId="48B7F83B" w14:textId="77777777" w:rsidTr="00C23BF1">
        <w:trPr>
          <w:ins w:id="217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969213" w14:textId="77777777" w:rsidR="00B155C8" w:rsidRPr="002937F1" w:rsidRDefault="00B155C8" w:rsidP="00C23BF1">
            <w:pPr>
              <w:spacing w:before="120"/>
              <w:jc w:val="left"/>
              <w:rPr>
                <w:ins w:id="21711" w:author="Author"/>
                <w:rFonts w:cs="Arial"/>
                <w:sz w:val="20"/>
                <w:szCs w:val="20"/>
                <w:lang w:val="en-IE"/>
              </w:rPr>
            </w:pPr>
            <w:ins w:id="21712" w:author="Author">
              <w:r w:rsidRPr="002937F1">
                <w:rPr>
                  <w:rFonts w:cs="Arial"/>
                  <w:sz w:val="20"/>
                  <w:szCs w:val="20"/>
                  <w:lang w:val="en-IE"/>
                </w:rPr>
                <w:t>Message (English)</w:t>
              </w:r>
            </w:ins>
          </w:p>
        </w:tc>
        <w:tc>
          <w:tcPr>
            <w:tcW w:w="3903" w:type="pct"/>
            <w:tcBorders>
              <w:bottom w:val="single" w:sz="12" w:space="0" w:color="C00000"/>
            </w:tcBorders>
          </w:tcPr>
          <w:p w14:paraId="506EE0E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13" w:author="Author"/>
                <w:rFonts w:cs="Arial"/>
                <w:color w:val="000000"/>
                <w:sz w:val="20"/>
                <w:szCs w:val="20"/>
                <w:lang w:val="en-IE"/>
              </w:rPr>
            </w:pPr>
            <w:ins w:id="21714" w:author="Author">
              <w:r w:rsidRPr="00E73B40">
                <w:rPr>
                  <w:sz w:val="20"/>
                  <w:lang w:val="en-IE"/>
                </w:rPr>
                <w:t>The credit vetting was rejected. Please inform the customer.</w:t>
              </w:r>
            </w:ins>
          </w:p>
        </w:tc>
      </w:tr>
      <w:tr w:rsidR="00B155C8" w:rsidRPr="002937F1" w14:paraId="20E32F0B" w14:textId="77777777" w:rsidTr="00C23BF1">
        <w:trPr>
          <w:ins w:id="2171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4BACD3E" w14:textId="77777777" w:rsidR="00B155C8" w:rsidRPr="002937F1" w:rsidRDefault="00B155C8" w:rsidP="00C23BF1">
            <w:pPr>
              <w:spacing w:before="120"/>
              <w:jc w:val="left"/>
              <w:rPr>
                <w:ins w:id="21716" w:author="Author"/>
                <w:rFonts w:cs="Arial"/>
                <w:sz w:val="20"/>
                <w:szCs w:val="20"/>
                <w:lang w:val="en-IE"/>
              </w:rPr>
            </w:pPr>
            <w:ins w:id="21717" w:author="Author">
              <w:r w:rsidRPr="002937F1">
                <w:rPr>
                  <w:rFonts w:cs="Arial"/>
                  <w:sz w:val="20"/>
                  <w:szCs w:val="20"/>
                  <w:lang w:val="en-IE"/>
                </w:rPr>
                <w:t>Message #</w:t>
              </w:r>
            </w:ins>
          </w:p>
        </w:tc>
        <w:tc>
          <w:tcPr>
            <w:tcW w:w="3903" w:type="pct"/>
            <w:tcBorders>
              <w:top w:val="single" w:sz="12" w:space="0" w:color="C00000"/>
            </w:tcBorders>
          </w:tcPr>
          <w:p w14:paraId="1D60AD4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18" w:author="Author"/>
                <w:rFonts w:cs="Arial"/>
                <w:i/>
                <w:color w:val="000000"/>
                <w:sz w:val="20"/>
                <w:szCs w:val="20"/>
                <w:lang w:val="en-IE"/>
              </w:rPr>
            </w:pPr>
            <w:ins w:id="21719" w:author="Author">
              <w:r w:rsidRPr="002937F1">
                <w:rPr>
                  <w:rFonts w:cs="Arial"/>
                  <w:i/>
                  <w:color w:val="000000"/>
                  <w:sz w:val="20"/>
                  <w:szCs w:val="20"/>
                  <w:lang w:val="en-IE"/>
                </w:rPr>
                <w:t>EM_SAL_14</w:t>
              </w:r>
            </w:ins>
          </w:p>
        </w:tc>
      </w:tr>
      <w:tr w:rsidR="00B155C8" w:rsidRPr="002937F1" w14:paraId="0AD78CDB" w14:textId="77777777" w:rsidTr="00C23BF1">
        <w:trPr>
          <w:ins w:id="21720" w:author="Author"/>
        </w:trPr>
        <w:tc>
          <w:tcPr>
            <w:cnfStyle w:val="001000000000" w:firstRow="0" w:lastRow="0" w:firstColumn="1" w:lastColumn="0" w:oddVBand="0" w:evenVBand="0" w:oddHBand="0" w:evenHBand="0" w:firstRowFirstColumn="0" w:firstRowLastColumn="0" w:lastRowFirstColumn="0" w:lastRowLastColumn="0"/>
            <w:tcW w:w="1097" w:type="pct"/>
          </w:tcPr>
          <w:p w14:paraId="469074B7" w14:textId="77777777" w:rsidR="00B155C8" w:rsidRPr="002937F1" w:rsidRDefault="00B155C8" w:rsidP="00C23BF1">
            <w:pPr>
              <w:spacing w:before="120"/>
              <w:jc w:val="left"/>
              <w:rPr>
                <w:ins w:id="21721" w:author="Author"/>
                <w:rFonts w:cs="Arial"/>
                <w:sz w:val="20"/>
                <w:szCs w:val="20"/>
                <w:lang w:val="en-IE"/>
              </w:rPr>
            </w:pPr>
            <w:ins w:id="21722" w:author="Author">
              <w:r w:rsidRPr="002937F1">
                <w:rPr>
                  <w:rFonts w:cs="Arial"/>
                  <w:sz w:val="20"/>
                  <w:szCs w:val="20"/>
                  <w:lang w:val="en-IE"/>
                </w:rPr>
                <w:t>Description</w:t>
              </w:r>
            </w:ins>
          </w:p>
        </w:tc>
        <w:tc>
          <w:tcPr>
            <w:tcW w:w="3903" w:type="pct"/>
          </w:tcPr>
          <w:p w14:paraId="2EDA616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23" w:author="Author"/>
                <w:rFonts w:cs="Arial"/>
                <w:color w:val="000000"/>
                <w:sz w:val="20"/>
                <w:szCs w:val="20"/>
                <w:lang w:val="en-IE"/>
              </w:rPr>
            </w:pPr>
            <w:ins w:id="21724" w:author="Author">
              <w:r w:rsidRPr="002937F1">
                <w:rPr>
                  <w:rFonts w:cs="Arial"/>
                  <w:color w:val="000000"/>
                  <w:sz w:val="20"/>
                  <w:szCs w:val="20"/>
                  <w:lang w:val="en-IE"/>
                </w:rPr>
                <w:t>Message displayed if an error occurs while generating contracts</w:t>
              </w:r>
            </w:ins>
          </w:p>
        </w:tc>
      </w:tr>
      <w:tr w:rsidR="00B155C8" w:rsidRPr="002937F1" w14:paraId="4FE7FCBB" w14:textId="77777777" w:rsidTr="00C23BF1">
        <w:trPr>
          <w:ins w:id="21725" w:author="Author"/>
        </w:trPr>
        <w:tc>
          <w:tcPr>
            <w:cnfStyle w:val="001000000000" w:firstRow="0" w:lastRow="0" w:firstColumn="1" w:lastColumn="0" w:oddVBand="0" w:evenVBand="0" w:oddHBand="0" w:evenHBand="0" w:firstRowFirstColumn="0" w:firstRowLastColumn="0" w:lastRowFirstColumn="0" w:lastRowLastColumn="0"/>
            <w:tcW w:w="1097" w:type="pct"/>
          </w:tcPr>
          <w:p w14:paraId="0A435845" w14:textId="77777777" w:rsidR="00B155C8" w:rsidRPr="002937F1" w:rsidRDefault="00B155C8" w:rsidP="00C23BF1">
            <w:pPr>
              <w:spacing w:before="120"/>
              <w:jc w:val="left"/>
              <w:rPr>
                <w:ins w:id="21726" w:author="Author"/>
                <w:rFonts w:cs="Arial"/>
                <w:sz w:val="20"/>
                <w:szCs w:val="20"/>
                <w:lang w:val="en-IE"/>
              </w:rPr>
            </w:pPr>
            <w:ins w:id="21727" w:author="Author">
              <w:r w:rsidRPr="002937F1">
                <w:rPr>
                  <w:rFonts w:cs="Arial"/>
                  <w:sz w:val="20"/>
                  <w:szCs w:val="20"/>
                  <w:lang w:val="en-IE"/>
                </w:rPr>
                <w:t>Context</w:t>
              </w:r>
            </w:ins>
          </w:p>
        </w:tc>
        <w:tc>
          <w:tcPr>
            <w:tcW w:w="3903" w:type="pct"/>
          </w:tcPr>
          <w:p w14:paraId="549E171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28" w:author="Author"/>
                <w:rFonts w:cs="Arial"/>
                <w:sz w:val="20"/>
                <w:szCs w:val="20"/>
                <w:lang w:val="en-IE" w:eastAsia="pt-PT"/>
              </w:rPr>
            </w:pPr>
            <w:ins w:id="21729" w:author="Author">
              <w:r w:rsidRPr="002937F1">
                <w:rPr>
                  <w:rFonts w:cs="Arial"/>
                  <w:sz w:val="20"/>
                  <w:szCs w:val="20"/>
                  <w:lang w:val="en-IE" w:eastAsia="pt-PT"/>
                </w:rPr>
                <w:t xml:space="preserve">Uploading documentation </w:t>
              </w:r>
            </w:ins>
          </w:p>
        </w:tc>
      </w:tr>
      <w:tr w:rsidR="00B155C8" w:rsidRPr="002937F1" w14:paraId="7F60D248" w14:textId="77777777" w:rsidTr="00C23BF1">
        <w:trPr>
          <w:ins w:id="21730" w:author="Author"/>
        </w:trPr>
        <w:tc>
          <w:tcPr>
            <w:cnfStyle w:val="001000000000" w:firstRow="0" w:lastRow="0" w:firstColumn="1" w:lastColumn="0" w:oddVBand="0" w:evenVBand="0" w:oddHBand="0" w:evenHBand="0" w:firstRowFirstColumn="0" w:firstRowLastColumn="0" w:lastRowFirstColumn="0" w:lastRowLastColumn="0"/>
            <w:tcW w:w="1097" w:type="pct"/>
          </w:tcPr>
          <w:p w14:paraId="11D7810E" w14:textId="77777777" w:rsidR="00B155C8" w:rsidRPr="002937F1" w:rsidRDefault="00B155C8" w:rsidP="00C23BF1">
            <w:pPr>
              <w:spacing w:before="120"/>
              <w:jc w:val="left"/>
              <w:rPr>
                <w:ins w:id="21731" w:author="Author"/>
                <w:rFonts w:cs="Arial"/>
                <w:sz w:val="20"/>
                <w:szCs w:val="20"/>
                <w:lang w:val="en-IE"/>
              </w:rPr>
            </w:pPr>
            <w:ins w:id="21732" w:author="Author">
              <w:r w:rsidRPr="002937F1">
                <w:rPr>
                  <w:rFonts w:cs="Arial"/>
                  <w:sz w:val="20"/>
                  <w:szCs w:val="20"/>
                  <w:lang w:val="en-IE"/>
                </w:rPr>
                <w:t>Json Path</w:t>
              </w:r>
            </w:ins>
          </w:p>
        </w:tc>
        <w:tc>
          <w:tcPr>
            <w:tcW w:w="3903" w:type="pct"/>
          </w:tcPr>
          <w:p w14:paraId="137EB7E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33" w:author="Author"/>
                <w:rFonts w:cs="Arial"/>
                <w:sz w:val="20"/>
                <w:szCs w:val="20"/>
                <w:lang w:val="en-IE" w:eastAsia="pt-PT"/>
              </w:rPr>
            </w:pPr>
            <w:ins w:id="21734" w:author="Author">
              <w:r w:rsidRPr="002937F1">
                <w:rPr>
                  <w:rFonts w:cs="Arial"/>
                  <w:sz w:val="20"/>
                  <w:szCs w:val="20"/>
                  <w:lang w:val="en-IE" w:eastAsia="pt-PT"/>
                </w:rPr>
                <w:t>sales.messages.error.ERROR_GENERATING_CONTRACTS</w:t>
              </w:r>
            </w:ins>
          </w:p>
        </w:tc>
      </w:tr>
      <w:tr w:rsidR="00B155C8" w:rsidRPr="002937F1" w14:paraId="6CF65CBC" w14:textId="77777777" w:rsidTr="00C23BF1">
        <w:trPr>
          <w:ins w:id="217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070000E" w14:textId="77777777" w:rsidR="00B155C8" w:rsidRPr="002937F1" w:rsidRDefault="00B155C8" w:rsidP="00C23BF1">
            <w:pPr>
              <w:spacing w:before="120"/>
              <w:jc w:val="left"/>
              <w:rPr>
                <w:ins w:id="21736" w:author="Author"/>
                <w:rFonts w:cs="Arial"/>
                <w:sz w:val="20"/>
                <w:szCs w:val="20"/>
                <w:lang w:val="en-IE"/>
              </w:rPr>
            </w:pPr>
            <w:ins w:id="21737" w:author="Author">
              <w:r w:rsidRPr="002937F1">
                <w:rPr>
                  <w:rFonts w:cs="Arial"/>
                  <w:sz w:val="20"/>
                  <w:szCs w:val="20"/>
                  <w:lang w:val="en-IE"/>
                </w:rPr>
                <w:t>Message (English)</w:t>
              </w:r>
            </w:ins>
          </w:p>
        </w:tc>
        <w:tc>
          <w:tcPr>
            <w:tcW w:w="3903" w:type="pct"/>
            <w:tcBorders>
              <w:bottom w:val="single" w:sz="12" w:space="0" w:color="C00000"/>
            </w:tcBorders>
          </w:tcPr>
          <w:p w14:paraId="23BEE2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38" w:author="Author"/>
                <w:rFonts w:cs="Arial"/>
                <w:color w:val="000000"/>
                <w:sz w:val="20"/>
                <w:szCs w:val="20"/>
                <w:lang w:val="en-IE"/>
              </w:rPr>
            </w:pPr>
            <w:ins w:id="21739" w:author="Author">
              <w:r w:rsidRPr="00E73B40">
                <w:rPr>
                  <w:sz w:val="20"/>
                  <w:lang w:val="en-IE"/>
                </w:rPr>
                <w:t>It was not possible to generate the contracts. Please try again.</w:t>
              </w:r>
            </w:ins>
          </w:p>
        </w:tc>
      </w:tr>
      <w:tr w:rsidR="00B155C8" w:rsidRPr="002937F1" w14:paraId="625C6A66" w14:textId="77777777" w:rsidTr="00C23BF1">
        <w:trPr>
          <w:ins w:id="217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2509A73" w14:textId="77777777" w:rsidR="00B155C8" w:rsidRPr="002937F1" w:rsidRDefault="00B155C8" w:rsidP="00C23BF1">
            <w:pPr>
              <w:spacing w:before="120"/>
              <w:jc w:val="left"/>
              <w:rPr>
                <w:ins w:id="21741" w:author="Author"/>
                <w:rFonts w:cs="Arial"/>
                <w:sz w:val="20"/>
                <w:szCs w:val="20"/>
                <w:lang w:val="en-IE"/>
              </w:rPr>
            </w:pPr>
            <w:ins w:id="21742" w:author="Author">
              <w:r w:rsidRPr="002937F1">
                <w:rPr>
                  <w:rFonts w:cs="Arial"/>
                  <w:sz w:val="20"/>
                  <w:szCs w:val="20"/>
                  <w:lang w:val="en-IE"/>
                </w:rPr>
                <w:t>Message #</w:t>
              </w:r>
            </w:ins>
          </w:p>
        </w:tc>
        <w:tc>
          <w:tcPr>
            <w:tcW w:w="3903" w:type="pct"/>
            <w:tcBorders>
              <w:top w:val="single" w:sz="12" w:space="0" w:color="C00000"/>
            </w:tcBorders>
          </w:tcPr>
          <w:p w14:paraId="2941F4E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43" w:author="Author"/>
                <w:rFonts w:cs="Arial"/>
                <w:i/>
                <w:color w:val="000000"/>
                <w:sz w:val="20"/>
                <w:szCs w:val="20"/>
                <w:lang w:val="en-IE"/>
              </w:rPr>
            </w:pPr>
            <w:ins w:id="21744" w:author="Author">
              <w:r w:rsidRPr="002937F1">
                <w:rPr>
                  <w:rFonts w:cs="Arial"/>
                  <w:i/>
                  <w:color w:val="000000"/>
                  <w:sz w:val="20"/>
                  <w:szCs w:val="20"/>
                  <w:lang w:val="en-IE"/>
                </w:rPr>
                <w:t>EM_SAL_15</w:t>
              </w:r>
            </w:ins>
          </w:p>
        </w:tc>
      </w:tr>
      <w:tr w:rsidR="00B155C8" w:rsidRPr="002937F1" w14:paraId="79FAC670" w14:textId="77777777" w:rsidTr="00C23BF1">
        <w:trPr>
          <w:ins w:id="21745" w:author="Author"/>
        </w:trPr>
        <w:tc>
          <w:tcPr>
            <w:cnfStyle w:val="001000000000" w:firstRow="0" w:lastRow="0" w:firstColumn="1" w:lastColumn="0" w:oddVBand="0" w:evenVBand="0" w:oddHBand="0" w:evenHBand="0" w:firstRowFirstColumn="0" w:firstRowLastColumn="0" w:lastRowFirstColumn="0" w:lastRowLastColumn="0"/>
            <w:tcW w:w="1097" w:type="pct"/>
          </w:tcPr>
          <w:p w14:paraId="0E6AC544" w14:textId="77777777" w:rsidR="00B155C8" w:rsidRPr="002937F1" w:rsidRDefault="00B155C8" w:rsidP="00C23BF1">
            <w:pPr>
              <w:spacing w:before="120"/>
              <w:jc w:val="left"/>
              <w:rPr>
                <w:ins w:id="21746" w:author="Author"/>
                <w:rFonts w:cs="Arial"/>
                <w:sz w:val="20"/>
                <w:szCs w:val="20"/>
                <w:lang w:val="en-IE"/>
              </w:rPr>
            </w:pPr>
            <w:ins w:id="21747" w:author="Author">
              <w:r w:rsidRPr="002937F1">
                <w:rPr>
                  <w:rFonts w:cs="Arial"/>
                  <w:sz w:val="20"/>
                  <w:szCs w:val="20"/>
                  <w:lang w:val="en-IE"/>
                </w:rPr>
                <w:t>Description</w:t>
              </w:r>
            </w:ins>
          </w:p>
        </w:tc>
        <w:tc>
          <w:tcPr>
            <w:tcW w:w="3903" w:type="pct"/>
          </w:tcPr>
          <w:p w14:paraId="311E7EF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48" w:author="Author"/>
                <w:rFonts w:cs="Arial"/>
                <w:color w:val="000000"/>
                <w:sz w:val="20"/>
                <w:szCs w:val="20"/>
                <w:lang w:val="en-IE"/>
              </w:rPr>
            </w:pPr>
            <w:ins w:id="21749" w:author="Author">
              <w:r w:rsidRPr="002937F1">
                <w:rPr>
                  <w:rFonts w:cs="Arial"/>
                  <w:color w:val="000000"/>
                  <w:sz w:val="20"/>
                  <w:szCs w:val="20"/>
                  <w:lang w:val="en-IE"/>
                </w:rPr>
                <w:t>Message displayed if an error occurs while trying to create a customer</w:t>
              </w:r>
              <w:r>
                <w:rPr>
                  <w:rFonts w:cs="Arial"/>
                  <w:color w:val="000000"/>
                  <w:sz w:val="20"/>
                  <w:szCs w:val="20"/>
                  <w:lang w:val="en-IE"/>
                </w:rPr>
                <w:t xml:space="preserve"> and billing profile</w:t>
              </w:r>
            </w:ins>
          </w:p>
        </w:tc>
      </w:tr>
      <w:tr w:rsidR="00B155C8" w:rsidRPr="002937F1" w14:paraId="6C65B097" w14:textId="77777777" w:rsidTr="00C23BF1">
        <w:trPr>
          <w:ins w:id="21750" w:author="Author"/>
        </w:trPr>
        <w:tc>
          <w:tcPr>
            <w:cnfStyle w:val="001000000000" w:firstRow="0" w:lastRow="0" w:firstColumn="1" w:lastColumn="0" w:oddVBand="0" w:evenVBand="0" w:oddHBand="0" w:evenHBand="0" w:firstRowFirstColumn="0" w:firstRowLastColumn="0" w:lastRowFirstColumn="0" w:lastRowLastColumn="0"/>
            <w:tcW w:w="1097" w:type="pct"/>
          </w:tcPr>
          <w:p w14:paraId="249BB3AB" w14:textId="77777777" w:rsidR="00B155C8" w:rsidRPr="002937F1" w:rsidRDefault="00B155C8" w:rsidP="00C23BF1">
            <w:pPr>
              <w:spacing w:before="120"/>
              <w:jc w:val="left"/>
              <w:rPr>
                <w:ins w:id="21751" w:author="Author"/>
                <w:rFonts w:cs="Arial"/>
                <w:sz w:val="20"/>
                <w:szCs w:val="20"/>
                <w:lang w:val="en-IE"/>
              </w:rPr>
            </w:pPr>
            <w:ins w:id="21752" w:author="Author">
              <w:r w:rsidRPr="002937F1">
                <w:rPr>
                  <w:rFonts w:cs="Arial"/>
                  <w:sz w:val="20"/>
                  <w:szCs w:val="20"/>
                  <w:lang w:val="en-IE"/>
                </w:rPr>
                <w:t>Context</w:t>
              </w:r>
            </w:ins>
          </w:p>
        </w:tc>
        <w:tc>
          <w:tcPr>
            <w:tcW w:w="3903" w:type="pct"/>
          </w:tcPr>
          <w:p w14:paraId="0448801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53" w:author="Author"/>
                <w:rFonts w:cs="Arial"/>
                <w:sz w:val="20"/>
                <w:szCs w:val="20"/>
                <w:lang w:val="en-IE" w:eastAsia="pt-PT"/>
              </w:rPr>
            </w:pPr>
            <w:ins w:id="21754" w:author="Author">
              <w:r w:rsidRPr="002937F1">
                <w:rPr>
                  <w:rFonts w:cs="Arial"/>
                  <w:sz w:val="20"/>
                  <w:szCs w:val="20"/>
                  <w:lang w:val="en-IE" w:eastAsia="pt-PT"/>
                </w:rPr>
                <w:t xml:space="preserve">Creating billing customer </w:t>
              </w:r>
            </w:ins>
          </w:p>
        </w:tc>
      </w:tr>
      <w:tr w:rsidR="00B155C8" w:rsidRPr="002937F1" w14:paraId="25A158FA" w14:textId="77777777" w:rsidTr="00C23BF1">
        <w:trPr>
          <w:ins w:id="21755" w:author="Author"/>
        </w:trPr>
        <w:tc>
          <w:tcPr>
            <w:cnfStyle w:val="001000000000" w:firstRow="0" w:lastRow="0" w:firstColumn="1" w:lastColumn="0" w:oddVBand="0" w:evenVBand="0" w:oddHBand="0" w:evenHBand="0" w:firstRowFirstColumn="0" w:firstRowLastColumn="0" w:lastRowFirstColumn="0" w:lastRowLastColumn="0"/>
            <w:tcW w:w="1097" w:type="pct"/>
          </w:tcPr>
          <w:p w14:paraId="14347556" w14:textId="77777777" w:rsidR="00B155C8" w:rsidRPr="002937F1" w:rsidRDefault="00B155C8" w:rsidP="00C23BF1">
            <w:pPr>
              <w:spacing w:before="120"/>
              <w:jc w:val="left"/>
              <w:rPr>
                <w:ins w:id="21756" w:author="Author"/>
                <w:rFonts w:cs="Arial"/>
                <w:sz w:val="20"/>
                <w:szCs w:val="20"/>
                <w:lang w:val="en-IE"/>
              </w:rPr>
            </w:pPr>
            <w:ins w:id="21757" w:author="Author">
              <w:r w:rsidRPr="002937F1">
                <w:rPr>
                  <w:rFonts w:cs="Arial"/>
                  <w:sz w:val="20"/>
                  <w:szCs w:val="20"/>
                  <w:lang w:val="en-IE"/>
                </w:rPr>
                <w:t>Json Path</w:t>
              </w:r>
            </w:ins>
          </w:p>
        </w:tc>
        <w:tc>
          <w:tcPr>
            <w:tcW w:w="3903" w:type="pct"/>
          </w:tcPr>
          <w:p w14:paraId="3B862E0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58" w:author="Author"/>
                <w:rFonts w:cs="Arial"/>
                <w:sz w:val="20"/>
                <w:szCs w:val="20"/>
                <w:lang w:val="en-IE" w:eastAsia="pt-PT"/>
              </w:rPr>
            </w:pPr>
            <w:ins w:id="21759" w:author="Author">
              <w:r w:rsidRPr="002937F1">
                <w:rPr>
                  <w:rFonts w:cs="Arial"/>
                  <w:sz w:val="20"/>
                  <w:szCs w:val="20"/>
                  <w:lang w:val="en-IE" w:eastAsia="pt-PT"/>
                </w:rPr>
                <w:t>sales.messages.error.ERROR_CREATING_CUSTOMER</w:t>
              </w:r>
              <w:r>
                <w:rPr>
                  <w:rFonts w:cs="Arial"/>
                  <w:sz w:val="20"/>
                  <w:szCs w:val="20"/>
                  <w:lang w:val="en-IE" w:eastAsia="pt-PT"/>
                </w:rPr>
                <w:t>_AND_BP</w:t>
              </w:r>
            </w:ins>
          </w:p>
        </w:tc>
      </w:tr>
      <w:tr w:rsidR="00B155C8" w:rsidRPr="002937F1" w14:paraId="769367E0" w14:textId="77777777" w:rsidTr="00C23BF1">
        <w:trPr>
          <w:ins w:id="217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9DF47C3" w14:textId="77777777" w:rsidR="00B155C8" w:rsidRPr="002937F1" w:rsidRDefault="00B155C8" w:rsidP="00C23BF1">
            <w:pPr>
              <w:spacing w:before="120"/>
              <w:jc w:val="left"/>
              <w:rPr>
                <w:ins w:id="21761" w:author="Author"/>
                <w:rFonts w:cs="Arial"/>
                <w:sz w:val="20"/>
                <w:szCs w:val="20"/>
                <w:lang w:val="en-IE"/>
              </w:rPr>
            </w:pPr>
            <w:ins w:id="21762" w:author="Author">
              <w:r w:rsidRPr="002937F1">
                <w:rPr>
                  <w:rFonts w:cs="Arial"/>
                  <w:sz w:val="20"/>
                  <w:szCs w:val="20"/>
                  <w:lang w:val="en-IE"/>
                </w:rPr>
                <w:t>Message (English)</w:t>
              </w:r>
            </w:ins>
          </w:p>
        </w:tc>
        <w:tc>
          <w:tcPr>
            <w:tcW w:w="3903" w:type="pct"/>
            <w:tcBorders>
              <w:bottom w:val="single" w:sz="12" w:space="0" w:color="C00000"/>
            </w:tcBorders>
          </w:tcPr>
          <w:p w14:paraId="45D0CE9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63" w:author="Author"/>
                <w:rFonts w:cs="Arial"/>
                <w:color w:val="000000"/>
                <w:sz w:val="20"/>
                <w:szCs w:val="20"/>
                <w:lang w:val="en-IE"/>
              </w:rPr>
            </w:pPr>
            <w:ins w:id="21764" w:author="Author">
              <w:r w:rsidRPr="00E73B40">
                <w:rPr>
                  <w:sz w:val="20"/>
                  <w:lang w:val="en-IE"/>
                </w:rPr>
                <w:t>It was not possible to create the customer</w:t>
              </w:r>
              <w:r>
                <w:rPr>
                  <w:sz w:val="20"/>
                  <w:lang w:val="en-IE"/>
                </w:rPr>
                <w:t xml:space="preserve"> and the billing profile</w:t>
              </w:r>
              <w:r w:rsidRPr="00E73B40">
                <w:rPr>
                  <w:sz w:val="20"/>
                  <w:lang w:val="en-IE"/>
                </w:rPr>
                <w:t>. The order was not submitted.</w:t>
              </w:r>
            </w:ins>
          </w:p>
        </w:tc>
      </w:tr>
      <w:tr w:rsidR="00B155C8" w:rsidRPr="002937F1" w14:paraId="51813295" w14:textId="77777777" w:rsidTr="00C23BF1">
        <w:trPr>
          <w:ins w:id="2176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004EC79" w14:textId="77777777" w:rsidR="00B155C8" w:rsidRPr="002937F1" w:rsidRDefault="00B155C8" w:rsidP="00C23BF1">
            <w:pPr>
              <w:spacing w:before="120"/>
              <w:jc w:val="left"/>
              <w:rPr>
                <w:ins w:id="21766" w:author="Author"/>
                <w:rFonts w:cs="Arial"/>
                <w:sz w:val="20"/>
                <w:szCs w:val="20"/>
                <w:lang w:val="en-IE"/>
              </w:rPr>
            </w:pPr>
            <w:ins w:id="21767" w:author="Author">
              <w:r w:rsidRPr="002937F1">
                <w:rPr>
                  <w:rFonts w:cs="Arial"/>
                  <w:sz w:val="20"/>
                  <w:szCs w:val="20"/>
                  <w:lang w:val="en-IE"/>
                </w:rPr>
                <w:t>Message #</w:t>
              </w:r>
            </w:ins>
          </w:p>
        </w:tc>
        <w:tc>
          <w:tcPr>
            <w:tcW w:w="3903" w:type="pct"/>
            <w:tcBorders>
              <w:top w:val="single" w:sz="12" w:space="0" w:color="C00000"/>
            </w:tcBorders>
          </w:tcPr>
          <w:p w14:paraId="27F0873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68" w:author="Author"/>
                <w:rFonts w:cs="Arial"/>
                <w:i/>
                <w:color w:val="000000"/>
                <w:sz w:val="20"/>
                <w:szCs w:val="20"/>
                <w:lang w:val="en-IE"/>
              </w:rPr>
            </w:pPr>
            <w:ins w:id="21769" w:author="Author">
              <w:r w:rsidRPr="002937F1">
                <w:rPr>
                  <w:rFonts w:cs="Arial"/>
                  <w:i/>
                  <w:color w:val="000000"/>
                  <w:sz w:val="20"/>
                  <w:szCs w:val="20"/>
                  <w:lang w:val="en-IE"/>
                </w:rPr>
                <w:t>EM_SAL_16</w:t>
              </w:r>
            </w:ins>
          </w:p>
        </w:tc>
      </w:tr>
      <w:tr w:rsidR="00B155C8" w:rsidRPr="002937F1" w14:paraId="4E2C4923" w14:textId="77777777" w:rsidTr="00C23BF1">
        <w:trPr>
          <w:ins w:id="21770" w:author="Author"/>
        </w:trPr>
        <w:tc>
          <w:tcPr>
            <w:cnfStyle w:val="001000000000" w:firstRow="0" w:lastRow="0" w:firstColumn="1" w:lastColumn="0" w:oddVBand="0" w:evenVBand="0" w:oddHBand="0" w:evenHBand="0" w:firstRowFirstColumn="0" w:firstRowLastColumn="0" w:lastRowFirstColumn="0" w:lastRowLastColumn="0"/>
            <w:tcW w:w="1097" w:type="pct"/>
          </w:tcPr>
          <w:p w14:paraId="647E6EE5" w14:textId="77777777" w:rsidR="00B155C8" w:rsidRPr="002937F1" w:rsidRDefault="00B155C8" w:rsidP="00C23BF1">
            <w:pPr>
              <w:spacing w:before="120"/>
              <w:jc w:val="left"/>
              <w:rPr>
                <w:ins w:id="21771" w:author="Author"/>
                <w:rFonts w:cs="Arial"/>
                <w:sz w:val="20"/>
                <w:szCs w:val="20"/>
                <w:lang w:val="en-IE"/>
              </w:rPr>
            </w:pPr>
            <w:ins w:id="21772" w:author="Author">
              <w:r w:rsidRPr="002937F1">
                <w:rPr>
                  <w:rFonts w:cs="Arial"/>
                  <w:sz w:val="20"/>
                  <w:szCs w:val="20"/>
                  <w:lang w:val="en-IE"/>
                </w:rPr>
                <w:t>Description</w:t>
              </w:r>
            </w:ins>
          </w:p>
        </w:tc>
        <w:tc>
          <w:tcPr>
            <w:tcW w:w="3903" w:type="pct"/>
          </w:tcPr>
          <w:p w14:paraId="61712F3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73" w:author="Author"/>
                <w:rFonts w:cs="Arial"/>
                <w:color w:val="000000"/>
                <w:sz w:val="20"/>
                <w:szCs w:val="20"/>
                <w:lang w:val="en-IE"/>
              </w:rPr>
            </w:pPr>
            <w:ins w:id="21774" w:author="Author">
              <w:r w:rsidRPr="002937F1">
                <w:rPr>
                  <w:rFonts w:cs="Arial"/>
                  <w:color w:val="000000"/>
                  <w:sz w:val="20"/>
                  <w:szCs w:val="20"/>
                  <w:lang w:val="en-IE"/>
                </w:rPr>
                <w:t>Message displayed if an error occurs while trying to create a new billing profile</w:t>
              </w:r>
            </w:ins>
          </w:p>
        </w:tc>
      </w:tr>
      <w:tr w:rsidR="00B155C8" w:rsidRPr="002937F1" w14:paraId="7BB97EF7" w14:textId="77777777" w:rsidTr="00C23BF1">
        <w:trPr>
          <w:ins w:id="21775" w:author="Author"/>
        </w:trPr>
        <w:tc>
          <w:tcPr>
            <w:cnfStyle w:val="001000000000" w:firstRow="0" w:lastRow="0" w:firstColumn="1" w:lastColumn="0" w:oddVBand="0" w:evenVBand="0" w:oddHBand="0" w:evenHBand="0" w:firstRowFirstColumn="0" w:firstRowLastColumn="0" w:lastRowFirstColumn="0" w:lastRowLastColumn="0"/>
            <w:tcW w:w="1097" w:type="pct"/>
          </w:tcPr>
          <w:p w14:paraId="13FE917E" w14:textId="77777777" w:rsidR="00B155C8" w:rsidRPr="002937F1" w:rsidRDefault="00B155C8" w:rsidP="00C23BF1">
            <w:pPr>
              <w:spacing w:before="120"/>
              <w:jc w:val="left"/>
              <w:rPr>
                <w:ins w:id="21776" w:author="Author"/>
                <w:rFonts w:cs="Arial"/>
                <w:sz w:val="20"/>
                <w:szCs w:val="20"/>
                <w:lang w:val="en-IE"/>
              </w:rPr>
            </w:pPr>
            <w:ins w:id="21777" w:author="Author">
              <w:r w:rsidRPr="002937F1">
                <w:rPr>
                  <w:rFonts w:cs="Arial"/>
                  <w:sz w:val="20"/>
                  <w:szCs w:val="20"/>
                  <w:lang w:val="en-IE"/>
                </w:rPr>
                <w:t>Context</w:t>
              </w:r>
            </w:ins>
          </w:p>
        </w:tc>
        <w:tc>
          <w:tcPr>
            <w:tcW w:w="3903" w:type="pct"/>
          </w:tcPr>
          <w:p w14:paraId="2820571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78" w:author="Author"/>
                <w:rFonts w:cs="Arial"/>
                <w:sz w:val="20"/>
                <w:szCs w:val="20"/>
                <w:lang w:val="en-IE" w:eastAsia="pt-PT"/>
              </w:rPr>
            </w:pPr>
            <w:ins w:id="21779" w:author="Author">
              <w:r w:rsidRPr="002937F1">
                <w:rPr>
                  <w:rFonts w:cs="Arial"/>
                  <w:sz w:val="20"/>
                  <w:szCs w:val="20"/>
                  <w:lang w:val="en-IE" w:eastAsia="pt-PT"/>
                </w:rPr>
                <w:t>Creating billing profile</w:t>
              </w:r>
            </w:ins>
          </w:p>
        </w:tc>
      </w:tr>
      <w:tr w:rsidR="00B155C8" w:rsidRPr="002937F1" w14:paraId="77FEE565" w14:textId="77777777" w:rsidTr="00C23BF1">
        <w:trPr>
          <w:ins w:id="21780" w:author="Author"/>
        </w:trPr>
        <w:tc>
          <w:tcPr>
            <w:cnfStyle w:val="001000000000" w:firstRow="0" w:lastRow="0" w:firstColumn="1" w:lastColumn="0" w:oddVBand="0" w:evenVBand="0" w:oddHBand="0" w:evenHBand="0" w:firstRowFirstColumn="0" w:firstRowLastColumn="0" w:lastRowFirstColumn="0" w:lastRowLastColumn="0"/>
            <w:tcW w:w="1097" w:type="pct"/>
          </w:tcPr>
          <w:p w14:paraId="1648CEBB" w14:textId="77777777" w:rsidR="00B155C8" w:rsidRPr="002937F1" w:rsidRDefault="00B155C8" w:rsidP="00C23BF1">
            <w:pPr>
              <w:spacing w:before="120"/>
              <w:jc w:val="left"/>
              <w:rPr>
                <w:ins w:id="21781" w:author="Author"/>
                <w:rFonts w:cs="Arial"/>
                <w:sz w:val="20"/>
                <w:szCs w:val="20"/>
                <w:lang w:val="en-IE"/>
              </w:rPr>
            </w:pPr>
            <w:ins w:id="21782" w:author="Author">
              <w:r w:rsidRPr="002937F1">
                <w:rPr>
                  <w:rFonts w:cs="Arial"/>
                  <w:sz w:val="20"/>
                  <w:szCs w:val="20"/>
                  <w:lang w:val="en-IE"/>
                </w:rPr>
                <w:t>Json Path</w:t>
              </w:r>
            </w:ins>
          </w:p>
        </w:tc>
        <w:tc>
          <w:tcPr>
            <w:tcW w:w="3903" w:type="pct"/>
          </w:tcPr>
          <w:p w14:paraId="022F9F4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83" w:author="Author"/>
                <w:rFonts w:cs="Arial"/>
                <w:sz w:val="20"/>
                <w:szCs w:val="20"/>
                <w:lang w:val="en-IE" w:eastAsia="pt-PT"/>
              </w:rPr>
            </w:pPr>
            <w:ins w:id="21784" w:author="Author">
              <w:r w:rsidRPr="002937F1">
                <w:rPr>
                  <w:rFonts w:cs="Arial"/>
                  <w:sz w:val="20"/>
                  <w:szCs w:val="20"/>
                  <w:lang w:val="en-IE" w:eastAsia="pt-PT"/>
                </w:rPr>
                <w:t>sales.messages.error.ERROR_CREATING_BILLING_PROFILE</w:t>
              </w:r>
            </w:ins>
          </w:p>
        </w:tc>
      </w:tr>
      <w:tr w:rsidR="00B155C8" w:rsidRPr="002937F1" w14:paraId="062074F3" w14:textId="77777777" w:rsidTr="00C23BF1">
        <w:trPr>
          <w:ins w:id="217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8B35C24" w14:textId="77777777" w:rsidR="00B155C8" w:rsidRPr="002937F1" w:rsidRDefault="00B155C8" w:rsidP="00C23BF1">
            <w:pPr>
              <w:spacing w:before="120"/>
              <w:jc w:val="left"/>
              <w:rPr>
                <w:ins w:id="21786" w:author="Author"/>
                <w:rFonts w:cs="Arial"/>
                <w:sz w:val="20"/>
                <w:szCs w:val="20"/>
                <w:lang w:val="en-IE"/>
              </w:rPr>
            </w:pPr>
            <w:ins w:id="21787" w:author="Author">
              <w:r w:rsidRPr="002937F1">
                <w:rPr>
                  <w:rFonts w:cs="Arial"/>
                  <w:sz w:val="20"/>
                  <w:szCs w:val="20"/>
                  <w:lang w:val="en-IE"/>
                </w:rPr>
                <w:t>Message (English)</w:t>
              </w:r>
            </w:ins>
          </w:p>
        </w:tc>
        <w:tc>
          <w:tcPr>
            <w:tcW w:w="3903" w:type="pct"/>
            <w:tcBorders>
              <w:bottom w:val="single" w:sz="12" w:space="0" w:color="C00000"/>
            </w:tcBorders>
          </w:tcPr>
          <w:p w14:paraId="63E292A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88" w:author="Author"/>
                <w:rFonts w:cs="Arial"/>
                <w:color w:val="000000"/>
                <w:sz w:val="20"/>
                <w:szCs w:val="20"/>
                <w:lang w:val="en-IE"/>
              </w:rPr>
            </w:pPr>
            <w:ins w:id="21789" w:author="Author">
              <w:r w:rsidRPr="00E73B40">
                <w:rPr>
                  <w:sz w:val="20"/>
                  <w:lang w:val="en-IE"/>
                </w:rPr>
                <w:t>It was not possible to create the billing profile. The order was not submitted.</w:t>
              </w:r>
            </w:ins>
          </w:p>
        </w:tc>
      </w:tr>
      <w:tr w:rsidR="00B155C8" w:rsidRPr="002937F1" w14:paraId="5675D1FF" w14:textId="77777777" w:rsidTr="00C23BF1">
        <w:trPr>
          <w:ins w:id="217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63339D0" w14:textId="77777777" w:rsidR="00B155C8" w:rsidRPr="002937F1" w:rsidRDefault="00B155C8" w:rsidP="00C23BF1">
            <w:pPr>
              <w:spacing w:before="120"/>
              <w:jc w:val="left"/>
              <w:rPr>
                <w:ins w:id="21791" w:author="Author"/>
                <w:rFonts w:cs="Arial"/>
                <w:sz w:val="20"/>
                <w:szCs w:val="20"/>
                <w:lang w:val="en-IE"/>
              </w:rPr>
            </w:pPr>
            <w:ins w:id="21792" w:author="Author">
              <w:r w:rsidRPr="002937F1">
                <w:rPr>
                  <w:rFonts w:cs="Arial"/>
                  <w:sz w:val="20"/>
                  <w:szCs w:val="20"/>
                  <w:lang w:val="en-IE"/>
                </w:rPr>
                <w:t>Message #</w:t>
              </w:r>
            </w:ins>
          </w:p>
        </w:tc>
        <w:tc>
          <w:tcPr>
            <w:tcW w:w="3903" w:type="pct"/>
            <w:tcBorders>
              <w:top w:val="single" w:sz="12" w:space="0" w:color="C00000"/>
            </w:tcBorders>
          </w:tcPr>
          <w:p w14:paraId="163DA87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93" w:author="Author"/>
                <w:rFonts w:cs="Arial"/>
                <w:i/>
                <w:color w:val="000000"/>
                <w:sz w:val="20"/>
                <w:szCs w:val="20"/>
                <w:lang w:val="en-IE"/>
              </w:rPr>
            </w:pPr>
            <w:ins w:id="21794" w:author="Author">
              <w:r w:rsidRPr="002937F1">
                <w:rPr>
                  <w:rFonts w:cs="Arial"/>
                  <w:i/>
                  <w:color w:val="000000"/>
                  <w:sz w:val="20"/>
                  <w:szCs w:val="20"/>
                  <w:lang w:val="en-IE"/>
                </w:rPr>
                <w:t>EM_SAL_17</w:t>
              </w:r>
            </w:ins>
          </w:p>
        </w:tc>
      </w:tr>
      <w:tr w:rsidR="00B155C8" w:rsidRPr="002937F1" w14:paraId="16EFDC9A" w14:textId="77777777" w:rsidTr="00C23BF1">
        <w:trPr>
          <w:ins w:id="21795" w:author="Author"/>
        </w:trPr>
        <w:tc>
          <w:tcPr>
            <w:cnfStyle w:val="001000000000" w:firstRow="0" w:lastRow="0" w:firstColumn="1" w:lastColumn="0" w:oddVBand="0" w:evenVBand="0" w:oddHBand="0" w:evenHBand="0" w:firstRowFirstColumn="0" w:firstRowLastColumn="0" w:lastRowFirstColumn="0" w:lastRowLastColumn="0"/>
            <w:tcW w:w="1097" w:type="pct"/>
          </w:tcPr>
          <w:p w14:paraId="010616E1" w14:textId="77777777" w:rsidR="00B155C8" w:rsidRPr="002937F1" w:rsidRDefault="00B155C8" w:rsidP="00C23BF1">
            <w:pPr>
              <w:spacing w:before="120"/>
              <w:jc w:val="left"/>
              <w:rPr>
                <w:ins w:id="21796" w:author="Author"/>
                <w:rFonts w:cs="Arial"/>
                <w:sz w:val="20"/>
                <w:szCs w:val="20"/>
                <w:lang w:val="en-IE"/>
              </w:rPr>
            </w:pPr>
            <w:ins w:id="21797" w:author="Author">
              <w:r w:rsidRPr="002937F1">
                <w:rPr>
                  <w:rFonts w:cs="Arial"/>
                  <w:sz w:val="20"/>
                  <w:szCs w:val="20"/>
                  <w:lang w:val="en-IE"/>
                </w:rPr>
                <w:t>Description</w:t>
              </w:r>
            </w:ins>
          </w:p>
        </w:tc>
        <w:tc>
          <w:tcPr>
            <w:tcW w:w="3903" w:type="pct"/>
          </w:tcPr>
          <w:p w14:paraId="61A8772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98" w:author="Author"/>
                <w:rFonts w:cs="Arial"/>
                <w:color w:val="000000"/>
                <w:sz w:val="20"/>
                <w:szCs w:val="20"/>
                <w:lang w:val="en-IE"/>
              </w:rPr>
            </w:pPr>
            <w:ins w:id="21799" w:author="Author">
              <w:r w:rsidRPr="002937F1">
                <w:rPr>
                  <w:rFonts w:cs="Arial"/>
                  <w:color w:val="000000"/>
                  <w:sz w:val="20"/>
                  <w:szCs w:val="20"/>
                  <w:lang w:val="en-IE"/>
                </w:rPr>
                <w:t>Message displayed if an error occurs while trying to save uploaded documents</w:t>
              </w:r>
            </w:ins>
          </w:p>
        </w:tc>
      </w:tr>
      <w:tr w:rsidR="00B155C8" w:rsidRPr="002937F1" w14:paraId="40791981" w14:textId="77777777" w:rsidTr="00C23BF1">
        <w:trPr>
          <w:ins w:id="21800" w:author="Author"/>
        </w:trPr>
        <w:tc>
          <w:tcPr>
            <w:cnfStyle w:val="001000000000" w:firstRow="0" w:lastRow="0" w:firstColumn="1" w:lastColumn="0" w:oddVBand="0" w:evenVBand="0" w:oddHBand="0" w:evenHBand="0" w:firstRowFirstColumn="0" w:firstRowLastColumn="0" w:lastRowFirstColumn="0" w:lastRowLastColumn="0"/>
            <w:tcW w:w="1097" w:type="pct"/>
          </w:tcPr>
          <w:p w14:paraId="0AEEBF30" w14:textId="77777777" w:rsidR="00B155C8" w:rsidRPr="002937F1" w:rsidRDefault="00B155C8" w:rsidP="00C23BF1">
            <w:pPr>
              <w:spacing w:before="120"/>
              <w:jc w:val="left"/>
              <w:rPr>
                <w:ins w:id="21801" w:author="Author"/>
                <w:rFonts w:cs="Arial"/>
                <w:sz w:val="20"/>
                <w:szCs w:val="20"/>
                <w:lang w:val="en-IE"/>
              </w:rPr>
            </w:pPr>
            <w:ins w:id="21802" w:author="Author">
              <w:r w:rsidRPr="002937F1">
                <w:rPr>
                  <w:rFonts w:cs="Arial"/>
                  <w:sz w:val="20"/>
                  <w:szCs w:val="20"/>
                  <w:lang w:val="en-IE"/>
                </w:rPr>
                <w:t>Context</w:t>
              </w:r>
            </w:ins>
          </w:p>
        </w:tc>
        <w:tc>
          <w:tcPr>
            <w:tcW w:w="3903" w:type="pct"/>
          </w:tcPr>
          <w:p w14:paraId="0429539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03" w:author="Author"/>
                <w:rFonts w:cs="Arial"/>
                <w:sz w:val="20"/>
                <w:szCs w:val="20"/>
                <w:lang w:val="en-IE" w:eastAsia="pt-PT"/>
              </w:rPr>
            </w:pPr>
            <w:ins w:id="21804" w:author="Author">
              <w:r w:rsidRPr="002937F1">
                <w:rPr>
                  <w:rFonts w:cs="Arial"/>
                  <w:sz w:val="20"/>
                  <w:szCs w:val="20"/>
                  <w:lang w:val="en-IE" w:eastAsia="pt-PT"/>
                </w:rPr>
                <w:t>Submitting a subscription</w:t>
              </w:r>
            </w:ins>
          </w:p>
        </w:tc>
      </w:tr>
      <w:tr w:rsidR="00B155C8" w:rsidRPr="002937F1" w14:paraId="0E3A684E" w14:textId="77777777" w:rsidTr="00C23BF1">
        <w:trPr>
          <w:ins w:id="21805" w:author="Author"/>
        </w:trPr>
        <w:tc>
          <w:tcPr>
            <w:cnfStyle w:val="001000000000" w:firstRow="0" w:lastRow="0" w:firstColumn="1" w:lastColumn="0" w:oddVBand="0" w:evenVBand="0" w:oddHBand="0" w:evenHBand="0" w:firstRowFirstColumn="0" w:firstRowLastColumn="0" w:lastRowFirstColumn="0" w:lastRowLastColumn="0"/>
            <w:tcW w:w="1097" w:type="pct"/>
          </w:tcPr>
          <w:p w14:paraId="00D44C8C" w14:textId="77777777" w:rsidR="00B155C8" w:rsidRPr="002937F1" w:rsidRDefault="00B155C8" w:rsidP="00C23BF1">
            <w:pPr>
              <w:spacing w:before="120"/>
              <w:jc w:val="left"/>
              <w:rPr>
                <w:ins w:id="21806" w:author="Author"/>
                <w:rFonts w:cs="Arial"/>
                <w:sz w:val="20"/>
                <w:szCs w:val="20"/>
                <w:lang w:val="en-IE"/>
              </w:rPr>
            </w:pPr>
            <w:ins w:id="21807" w:author="Author">
              <w:r w:rsidRPr="002937F1">
                <w:rPr>
                  <w:rFonts w:cs="Arial"/>
                  <w:sz w:val="20"/>
                  <w:szCs w:val="20"/>
                  <w:lang w:val="en-IE"/>
                </w:rPr>
                <w:t>Json Path</w:t>
              </w:r>
            </w:ins>
          </w:p>
        </w:tc>
        <w:tc>
          <w:tcPr>
            <w:tcW w:w="3903" w:type="pct"/>
          </w:tcPr>
          <w:p w14:paraId="6B8952CD"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08" w:author="Author"/>
                <w:rFonts w:cs="Arial"/>
                <w:sz w:val="20"/>
                <w:szCs w:val="20"/>
                <w:lang w:val="en-IE" w:eastAsia="pt-PT"/>
              </w:rPr>
            </w:pPr>
            <w:ins w:id="21809" w:author="Author">
              <w:r w:rsidRPr="002937F1">
                <w:rPr>
                  <w:rFonts w:cs="Arial"/>
                  <w:sz w:val="20"/>
                  <w:szCs w:val="20"/>
                  <w:lang w:val="en-IE" w:eastAsia="pt-PT"/>
                </w:rPr>
                <w:t>sales.messages.error.ERROR_SAVING_UPLOADED_DOCUMENTS</w:t>
              </w:r>
            </w:ins>
          </w:p>
        </w:tc>
      </w:tr>
      <w:tr w:rsidR="00B155C8" w:rsidRPr="002937F1" w14:paraId="5FB3C6A8" w14:textId="77777777" w:rsidTr="00C23BF1">
        <w:trPr>
          <w:ins w:id="218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C031A7" w14:textId="77777777" w:rsidR="00B155C8" w:rsidRPr="002937F1" w:rsidRDefault="00B155C8" w:rsidP="00C23BF1">
            <w:pPr>
              <w:spacing w:before="120"/>
              <w:jc w:val="left"/>
              <w:rPr>
                <w:ins w:id="21811" w:author="Author"/>
                <w:rFonts w:cs="Arial"/>
                <w:sz w:val="20"/>
                <w:szCs w:val="20"/>
                <w:lang w:val="en-IE"/>
              </w:rPr>
            </w:pPr>
            <w:ins w:id="21812" w:author="Author">
              <w:r w:rsidRPr="002937F1">
                <w:rPr>
                  <w:rFonts w:cs="Arial"/>
                  <w:sz w:val="20"/>
                  <w:szCs w:val="20"/>
                  <w:lang w:val="en-IE"/>
                </w:rPr>
                <w:t>Message (English)</w:t>
              </w:r>
            </w:ins>
          </w:p>
        </w:tc>
        <w:tc>
          <w:tcPr>
            <w:tcW w:w="3903" w:type="pct"/>
            <w:tcBorders>
              <w:bottom w:val="single" w:sz="12" w:space="0" w:color="C00000"/>
            </w:tcBorders>
          </w:tcPr>
          <w:p w14:paraId="753DD2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13" w:author="Author"/>
                <w:rFonts w:cs="Arial"/>
                <w:color w:val="000000"/>
                <w:sz w:val="20"/>
                <w:szCs w:val="20"/>
                <w:lang w:val="en-IE"/>
              </w:rPr>
            </w:pPr>
            <w:ins w:id="21814" w:author="Author">
              <w:r w:rsidRPr="00E73B40">
                <w:rPr>
                  <w:sz w:val="20"/>
                  <w:lang w:val="en-IE"/>
                </w:rPr>
                <w:t>It was not possible to upload</w:t>
              </w:r>
              <w:r>
                <w:rPr>
                  <w:sz w:val="20"/>
                  <w:lang w:val="en-IE"/>
                </w:rPr>
                <w:t xml:space="preserve"> the signed</w:t>
              </w:r>
              <w:r w:rsidRPr="00E73B40">
                <w:rPr>
                  <w:sz w:val="20"/>
                  <w:lang w:val="en-IE"/>
                </w:rPr>
                <w:t xml:space="preserve"> documents.</w:t>
              </w:r>
              <w:r>
                <w:rPr>
                  <w:sz w:val="20"/>
                  <w:lang w:val="en-IE"/>
                </w:rPr>
                <w:t xml:space="preserve"> Please try again.</w:t>
              </w:r>
            </w:ins>
          </w:p>
        </w:tc>
      </w:tr>
      <w:tr w:rsidR="00B155C8" w:rsidRPr="002937F1" w14:paraId="61401129" w14:textId="77777777" w:rsidTr="00C23BF1">
        <w:trPr>
          <w:ins w:id="2181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D9068F" w14:textId="77777777" w:rsidR="00B155C8" w:rsidRPr="002937F1" w:rsidRDefault="00B155C8" w:rsidP="00C23BF1">
            <w:pPr>
              <w:spacing w:before="120"/>
              <w:jc w:val="left"/>
              <w:rPr>
                <w:ins w:id="21816" w:author="Author"/>
                <w:rFonts w:cs="Arial"/>
                <w:sz w:val="20"/>
                <w:szCs w:val="20"/>
                <w:lang w:val="en-IE"/>
              </w:rPr>
            </w:pPr>
            <w:ins w:id="21817" w:author="Author">
              <w:r w:rsidRPr="002937F1">
                <w:rPr>
                  <w:rFonts w:cs="Arial"/>
                  <w:sz w:val="20"/>
                  <w:szCs w:val="20"/>
                  <w:lang w:val="en-IE"/>
                </w:rPr>
                <w:t>Message #</w:t>
              </w:r>
            </w:ins>
          </w:p>
        </w:tc>
        <w:tc>
          <w:tcPr>
            <w:tcW w:w="3903" w:type="pct"/>
            <w:tcBorders>
              <w:top w:val="single" w:sz="12" w:space="0" w:color="C00000"/>
            </w:tcBorders>
          </w:tcPr>
          <w:p w14:paraId="36DD422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18" w:author="Author"/>
                <w:rFonts w:cs="Arial"/>
                <w:i/>
                <w:color w:val="000000"/>
                <w:sz w:val="20"/>
                <w:szCs w:val="20"/>
                <w:lang w:val="en-IE"/>
              </w:rPr>
            </w:pPr>
            <w:ins w:id="21819" w:author="Author">
              <w:r w:rsidRPr="002937F1">
                <w:rPr>
                  <w:rFonts w:cs="Arial"/>
                  <w:i/>
                  <w:color w:val="000000"/>
                  <w:sz w:val="20"/>
                  <w:szCs w:val="20"/>
                  <w:lang w:val="en-IE"/>
                </w:rPr>
                <w:t>EM_SAL_18</w:t>
              </w:r>
            </w:ins>
          </w:p>
        </w:tc>
      </w:tr>
      <w:tr w:rsidR="00B155C8" w:rsidRPr="002937F1" w14:paraId="3CE21973" w14:textId="77777777" w:rsidTr="00C23BF1">
        <w:trPr>
          <w:ins w:id="21820" w:author="Author"/>
        </w:trPr>
        <w:tc>
          <w:tcPr>
            <w:cnfStyle w:val="001000000000" w:firstRow="0" w:lastRow="0" w:firstColumn="1" w:lastColumn="0" w:oddVBand="0" w:evenVBand="0" w:oddHBand="0" w:evenHBand="0" w:firstRowFirstColumn="0" w:firstRowLastColumn="0" w:lastRowFirstColumn="0" w:lastRowLastColumn="0"/>
            <w:tcW w:w="1097" w:type="pct"/>
          </w:tcPr>
          <w:p w14:paraId="71DF2BCE" w14:textId="77777777" w:rsidR="00B155C8" w:rsidRPr="002937F1" w:rsidRDefault="00B155C8" w:rsidP="00C23BF1">
            <w:pPr>
              <w:spacing w:before="120"/>
              <w:jc w:val="left"/>
              <w:rPr>
                <w:ins w:id="21821" w:author="Author"/>
                <w:rFonts w:cs="Arial"/>
                <w:sz w:val="20"/>
                <w:szCs w:val="20"/>
                <w:lang w:val="en-IE"/>
              </w:rPr>
            </w:pPr>
            <w:ins w:id="21822" w:author="Author">
              <w:r w:rsidRPr="002937F1">
                <w:rPr>
                  <w:rFonts w:cs="Arial"/>
                  <w:sz w:val="20"/>
                  <w:szCs w:val="20"/>
                  <w:lang w:val="en-IE"/>
                </w:rPr>
                <w:t>Description</w:t>
              </w:r>
            </w:ins>
          </w:p>
        </w:tc>
        <w:tc>
          <w:tcPr>
            <w:tcW w:w="3903" w:type="pct"/>
          </w:tcPr>
          <w:p w14:paraId="19A07CD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23" w:author="Author"/>
                <w:rFonts w:cs="Arial"/>
                <w:color w:val="000000"/>
                <w:sz w:val="20"/>
                <w:szCs w:val="20"/>
                <w:lang w:val="en-IE"/>
              </w:rPr>
            </w:pPr>
            <w:ins w:id="21824" w:author="Author">
              <w:r w:rsidRPr="00B40FC3">
                <w:rPr>
                  <w:rFonts w:cs="Arial"/>
                  <w:color w:val="000000"/>
                  <w:sz w:val="20"/>
                  <w:szCs w:val="20"/>
                  <w:lang w:val="en-IE"/>
                </w:rPr>
                <w:t>Message displayed if an error occurs while trying to submit the final order</w:t>
              </w:r>
            </w:ins>
          </w:p>
        </w:tc>
      </w:tr>
      <w:tr w:rsidR="00B155C8" w:rsidRPr="002937F1" w14:paraId="6E901528" w14:textId="77777777" w:rsidTr="00C23BF1">
        <w:trPr>
          <w:ins w:id="21825" w:author="Author"/>
        </w:trPr>
        <w:tc>
          <w:tcPr>
            <w:cnfStyle w:val="001000000000" w:firstRow="0" w:lastRow="0" w:firstColumn="1" w:lastColumn="0" w:oddVBand="0" w:evenVBand="0" w:oddHBand="0" w:evenHBand="0" w:firstRowFirstColumn="0" w:firstRowLastColumn="0" w:lastRowFirstColumn="0" w:lastRowLastColumn="0"/>
            <w:tcW w:w="1097" w:type="pct"/>
          </w:tcPr>
          <w:p w14:paraId="48F72658" w14:textId="77777777" w:rsidR="00B155C8" w:rsidRPr="002937F1" w:rsidRDefault="00B155C8" w:rsidP="00C23BF1">
            <w:pPr>
              <w:spacing w:before="120"/>
              <w:jc w:val="left"/>
              <w:rPr>
                <w:ins w:id="21826" w:author="Author"/>
                <w:rFonts w:cs="Arial"/>
                <w:sz w:val="20"/>
                <w:szCs w:val="20"/>
                <w:lang w:val="en-IE"/>
              </w:rPr>
            </w:pPr>
            <w:ins w:id="21827" w:author="Author">
              <w:r w:rsidRPr="002937F1">
                <w:rPr>
                  <w:rFonts w:cs="Arial"/>
                  <w:sz w:val="20"/>
                  <w:szCs w:val="20"/>
                  <w:lang w:val="en-IE"/>
                </w:rPr>
                <w:t>Context</w:t>
              </w:r>
            </w:ins>
          </w:p>
        </w:tc>
        <w:tc>
          <w:tcPr>
            <w:tcW w:w="3903" w:type="pct"/>
          </w:tcPr>
          <w:p w14:paraId="4C86E87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28" w:author="Author"/>
                <w:rFonts w:cs="Arial"/>
                <w:sz w:val="20"/>
                <w:szCs w:val="20"/>
                <w:lang w:val="en-IE" w:eastAsia="pt-PT"/>
              </w:rPr>
            </w:pPr>
            <w:ins w:id="21829" w:author="Author">
              <w:r w:rsidRPr="002937F1">
                <w:rPr>
                  <w:rFonts w:cs="Arial"/>
                  <w:sz w:val="20"/>
                  <w:szCs w:val="20"/>
                  <w:lang w:val="en-IE" w:eastAsia="pt-PT"/>
                </w:rPr>
                <w:t>Submitting a subscription</w:t>
              </w:r>
            </w:ins>
          </w:p>
        </w:tc>
      </w:tr>
      <w:tr w:rsidR="00B155C8" w:rsidRPr="002937F1" w14:paraId="641C6B7B" w14:textId="77777777" w:rsidTr="00C23BF1">
        <w:trPr>
          <w:ins w:id="21830" w:author="Author"/>
        </w:trPr>
        <w:tc>
          <w:tcPr>
            <w:cnfStyle w:val="001000000000" w:firstRow="0" w:lastRow="0" w:firstColumn="1" w:lastColumn="0" w:oddVBand="0" w:evenVBand="0" w:oddHBand="0" w:evenHBand="0" w:firstRowFirstColumn="0" w:firstRowLastColumn="0" w:lastRowFirstColumn="0" w:lastRowLastColumn="0"/>
            <w:tcW w:w="1097" w:type="pct"/>
          </w:tcPr>
          <w:p w14:paraId="2888A521" w14:textId="77777777" w:rsidR="00B155C8" w:rsidRPr="002937F1" w:rsidRDefault="00B155C8" w:rsidP="00C23BF1">
            <w:pPr>
              <w:spacing w:before="120"/>
              <w:jc w:val="left"/>
              <w:rPr>
                <w:ins w:id="21831" w:author="Author"/>
                <w:rFonts w:cs="Arial"/>
                <w:sz w:val="20"/>
                <w:szCs w:val="20"/>
                <w:lang w:val="en-IE"/>
              </w:rPr>
            </w:pPr>
            <w:ins w:id="21832" w:author="Author">
              <w:r w:rsidRPr="002937F1">
                <w:rPr>
                  <w:rFonts w:cs="Arial"/>
                  <w:sz w:val="20"/>
                  <w:szCs w:val="20"/>
                  <w:lang w:val="en-IE"/>
                </w:rPr>
                <w:lastRenderedPageBreak/>
                <w:t>Json Path</w:t>
              </w:r>
            </w:ins>
          </w:p>
        </w:tc>
        <w:tc>
          <w:tcPr>
            <w:tcW w:w="3903" w:type="pct"/>
          </w:tcPr>
          <w:p w14:paraId="1D33B7B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33" w:author="Author"/>
                <w:rFonts w:cs="Arial"/>
                <w:sz w:val="20"/>
                <w:szCs w:val="20"/>
                <w:lang w:val="en-IE" w:eastAsia="pt-PT"/>
              </w:rPr>
            </w:pPr>
            <w:ins w:id="21834" w:author="Author">
              <w:r w:rsidRPr="002937F1">
                <w:rPr>
                  <w:rFonts w:cs="Arial"/>
                  <w:sz w:val="20"/>
                  <w:szCs w:val="20"/>
                  <w:lang w:val="en-IE" w:eastAsia="pt-PT"/>
                </w:rPr>
                <w:t>sales.messages.error.ERROR_SUBMITTING_FINAL_ORDER</w:t>
              </w:r>
            </w:ins>
          </w:p>
        </w:tc>
      </w:tr>
      <w:tr w:rsidR="00B155C8" w:rsidRPr="002937F1" w14:paraId="6A518EAF" w14:textId="77777777" w:rsidTr="00C23BF1">
        <w:trPr>
          <w:ins w:id="218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5432C3" w14:textId="77777777" w:rsidR="00B155C8" w:rsidRPr="002937F1" w:rsidRDefault="00B155C8" w:rsidP="00C23BF1">
            <w:pPr>
              <w:spacing w:before="120"/>
              <w:jc w:val="left"/>
              <w:rPr>
                <w:ins w:id="21836" w:author="Author"/>
                <w:rFonts w:cs="Arial"/>
                <w:sz w:val="20"/>
                <w:szCs w:val="20"/>
                <w:lang w:val="en-IE"/>
              </w:rPr>
            </w:pPr>
            <w:ins w:id="21837" w:author="Author">
              <w:r w:rsidRPr="002937F1">
                <w:rPr>
                  <w:rFonts w:cs="Arial"/>
                  <w:sz w:val="20"/>
                  <w:szCs w:val="20"/>
                  <w:lang w:val="en-IE"/>
                </w:rPr>
                <w:t>Message (English)</w:t>
              </w:r>
            </w:ins>
          </w:p>
        </w:tc>
        <w:tc>
          <w:tcPr>
            <w:tcW w:w="3903" w:type="pct"/>
            <w:tcBorders>
              <w:bottom w:val="single" w:sz="12" w:space="0" w:color="C00000"/>
            </w:tcBorders>
          </w:tcPr>
          <w:p w14:paraId="062C3DF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38" w:author="Author"/>
                <w:rFonts w:cs="Arial"/>
                <w:color w:val="000000"/>
                <w:sz w:val="20"/>
                <w:szCs w:val="20"/>
                <w:lang w:val="en-IE"/>
              </w:rPr>
            </w:pPr>
            <w:ins w:id="21839" w:author="Author">
              <w:r w:rsidRPr="00E73B40">
                <w:rPr>
                  <w:sz w:val="20"/>
                  <w:lang w:val="en-IE"/>
                </w:rPr>
                <w:t>It was not possible to submit the final order.</w:t>
              </w:r>
              <w:r>
                <w:rPr>
                  <w:sz w:val="20"/>
                  <w:lang w:val="en-IE"/>
                </w:rPr>
                <w:t xml:space="preserve"> Please try again.</w:t>
              </w:r>
            </w:ins>
          </w:p>
        </w:tc>
      </w:tr>
      <w:tr w:rsidR="00B155C8" w:rsidRPr="002937F1" w14:paraId="244A2807" w14:textId="77777777" w:rsidTr="00C23BF1">
        <w:trPr>
          <w:ins w:id="218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DBAFA2" w14:textId="77777777" w:rsidR="00B155C8" w:rsidRPr="002937F1" w:rsidRDefault="00B155C8" w:rsidP="00C23BF1">
            <w:pPr>
              <w:spacing w:before="120"/>
              <w:jc w:val="left"/>
              <w:rPr>
                <w:ins w:id="21841" w:author="Author"/>
                <w:rFonts w:cs="Arial"/>
                <w:sz w:val="20"/>
                <w:szCs w:val="20"/>
                <w:lang w:val="en-IE"/>
              </w:rPr>
            </w:pPr>
            <w:ins w:id="21842" w:author="Author">
              <w:r w:rsidRPr="002937F1">
                <w:rPr>
                  <w:rFonts w:cs="Arial"/>
                  <w:sz w:val="20"/>
                  <w:szCs w:val="20"/>
                  <w:lang w:val="en-IE"/>
                </w:rPr>
                <w:t>Message #</w:t>
              </w:r>
            </w:ins>
          </w:p>
        </w:tc>
        <w:tc>
          <w:tcPr>
            <w:tcW w:w="3903" w:type="pct"/>
            <w:tcBorders>
              <w:top w:val="single" w:sz="12" w:space="0" w:color="C00000"/>
            </w:tcBorders>
          </w:tcPr>
          <w:p w14:paraId="67EDAE7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43" w:author="Author"/>
                <w:rFonts w:cs="Arial"/>
                <w:i/>
                <w:color w:val="000000"/>
                <w:sz w:val="20"/>
                <w:szCs w:val="20"/>
                <w:lang w:val="en-IE"/>
              </w:rPr>
            </w:pPr>
            <w:ins w:id="21844" w:author="Author">
              <w:r w:rsidRPr="002937F1">
                <w:rPr>
                  <w:rFonts w:cs="Arial"/>
                  <w:i/>
                  <w:color w:val="000000"/>
                  <w:sz w:val="20"/>
                  <w:szCs w:val="20"/>
                  <w:lang w:val="en-IE"/>
                </w:rPr>
                <w:t>EM_SAL_19</w:t>
              </w:r>
            </w:ins>
          </w:p>
        </w:tc>
      </w:tr>
      <w:tr w:rsidR="00B155C8" w:rsidRPr="002937F1" w14:paraId="33555560" w14:textId="77777777" w:rsidTr="00C23BF1">
        <w:trPr>
          <w:ins w:id="21845" w:author="Author"/>
        </w:trPr>
        <w:tc>
          <w:tcPr>
            <w:cnfStyle w:val="001000000000" w:firstRow="0" w:lastRow="0" w:firstColumn="1" w:lastColumn="0" w:oddVBand="0" w:evenVBand="0" w:oddHBand="0" w:evenHBand="0" w:firstRowFirstColumn="0" w:firstRowLastColumn="0" w:lastRowFirstColumn="0" w:lastRowLastColumn="0"/>
            <w:tcW w:w="1097" w:type="pct"/>
          </w:tcPr>
          <w:p w14:paraId="4BEE5B80" w14:textId="77777777" w:rsidR="00B155C8" w:rsidRPr="002937F1" w:rsidRDefault="00B155C8" w:rsidP="00C23BF1">
            <w:pPr>
              <w:spacing w:before="120"/>
              <w:jc w:val="left"/>
              <w:rPr>
                <w:ins w:id="21846" w:author="Author"/>
                <w:rFonts w:cs="Arial"/>
                <w:sz w:val="20"/>
                <w:szCs w:val="20"/>
                <w:lang w:val="en-IE"/>
              </w:rPr>
            </w:pPr>
            <w:ins w:id="21847" w:author="Author">
              <w:r w:rsidRPr="002937F1">
                <w:rPr>
                  <w:rFonts w:cs="Arial"/>
                  <w:sz w:val="20"/>
                  <w:szCs w:val="20"/>
                  <w:lang w:val="en-IE"/>
                </w:rPr>
                <w:t>Description</w:t>
              </w:r>
            </w:ins>
          </w:p>
        </w:tc>
        <w:tc>
          <w:tcPr>
            <w:tcW w:w="3903" w:type="pct"/>
          </w:tcPr>
          <w:p w14:paraId="123917D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48" w:author="Author"/>
                <w:rFonts w:cs="Arial"/>
                <w:b/>
                <w:bCs/>
                <w:i/>
                <w:iCs/>
                <w:color w:val="000000"/>
                <w:sz w:val="20"/>
                <w:szCs w:val="20"/>
                <w:lang w:val="en-IE"/>
              </w:rPr>
            </w:pPr>
            <w:ins w:id="21849" w:author="Author">
              <w:r w:rsidRPr="00B40FC3">
                <w:rPr>
                  <w:rFonts w:cs="Arial"/>
                  <w:color w:val="000000"/>
                  <w:sz w:val="20"/>
                  <w:szCs w:val="20"/>
                  <w:lang w:val="en-IE"/>
                </w:rPr>
                <w:t>Message displayed if an error occurs while retrieving the available fixed phone number</w:t>
              </w:r>
            </w:ins>
          </w:p>
        </w:tc>
      </w:tr>
      <w:tr w:rsidR="00B155C8" w:rsidRPr="002937F1" w14:paraId="661A4162" w14:textId="77777777" w:rsidTr="00C23BF1">
        <w:trPr>
          <w:ins w:id="21850" w:author="Author"/>
        </w:trPr>
        <w:tc>
          <w:tcPr>
            <w:cnfStyle w:val="001000000000" w:firstRow="0" w:lastRow="0" w:firstColumn="1" w:lastColumn="0" w:oddVBand="0" w:evenVBand="0" w:oddHBand="0" w:evenHBand="0" w:firstRowFirstColumn="0" w:firstRowLastColumn="0" w:lastRowFirstColumn="0" w:lastRowLastColumn="0"/>
            <w:tcW w:w="1097" w:type="pct"/>
          </w:tcPr>
          <w:p w14:paraId="6BB9006A" w14:textId="77777777" w:rsidR="00B155C8" w:rsidRPr="002937F1" w:rsidRDefault="00B155C8" w:rsidP="00C23BF1">
            <w:pPr>
              <w:spacing w:before="120"/>
              <w:jc w:val="left"/>
              <w:rPr>
                <w:ins w:id="21851" w:author="Author"/>
                <w:rFonts w:cs="Arial"/>
                <w:sz w:val="20"/>
                <w:szCs w:val="20"/>
                <w:lang w:val="en-IE"/>
              </w:rPr>
            </w:pPr>
            <w:ins w:id="21852" w:author="Author">
              <w:r w:rsidRPr="002937F1">
                <w:rPr>
                  <w:rFonts w:cs="Arial"/>
                  <w:sz w:val="20"/>
                  <w:szCs w:val="20"/>
                  <w:lang w:val="en-IE"/>
                </w:rPr>
                <w:t>Context</w:t>
              </w:r>
            </w:ins>
          </w:p>
        </w:tc>
        <w:tc>
          <w:tcPr>
            <w:tcW w:w="3903" w:type="pct"/>
          </w:tcPr>
          <w:p w14:paraId="3351D9B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53" w:author="Author"/>
                <w:rFonts w:cs="Arial"/>
                <w:sz w:val="20"/>
                <w:szCs w:val="20"/>
                <w:lang w:val="en-IE" w:eastAsia="pt-PT"/>
              </w:rPr>
            </w:pPr>
            <w:ins w:id="21854" w:author="Author">
              <w:r w:rsidRPr="002937F1">
                <w:rPr>
                  <w:rFonts w:cs="Arial"/>
                  <w:sz w:val="20"/>
                  <w:szCs w:val="20"/>
                  <w:lang w:val="en-IE" w:eastAsia="pt-PT"/>
                </w:rPr>
                <w:t>Choosing fixed or convergent offer</w:t>
              </w:r>
            </w:ins>
          </w:p>
        </w:tc>
      </w:tr>
      <w:tr w:rsidR="00B155C8" w:rsidRPr="002937F1" w14:paraId="220CFB36" w14:textId="77777777" w:rsidTr="00C23BF1">
        <w:trPr>
          <w:ins w:id="21855" w:author="Author"/>
        </w:trPr>
        <w:tc>
          <w:tcPr>
            <w:cnfStyle w:val="001000000000" w:firstRow="0" w:lastRow="0" w:firstColumn="1" w:lastColumn="0" w:oddVBand="0" w:evenVBand="0" w:oddHBand="0" w:evenHBand="0" w:firstRowFirstColumn="0" w:firstRowLastColumn="0" w:lastRowFirstColumn="0" w:lastRowLastColumn="0"/>
            <w:tcW w:w="1097" w:type="pct"/>
          </w:tcPr>
          <w:p w14:paraId="184B28C4" w14:textId="77777777" w:rsidR="00B155C8" w:rsidRPr="002937F1" w:rsidRDefault="00B155C8" w:rsidP="00C23BF1">
            <w:pPr>
              <w:spacing w:before="120"/>
              <w:jc w:val="left"/>
              <w:rPr>
                <w:ins w:id="21856" w:author="Author"/>
                <w:rFonts w:cs="Arial"/>
                <w:sz w:val="20"/>
                <w:szCs w:val="20"/>
                <w:lang w:val="en-IE"/>
              </w:rPr>
            </w:pPr>
            <w:ins w:id="21857" w:author="Author">
              <w:r w:rsidRPr="002937F1">
                <w:rPr>
                  <w:rFonts w:cs="Arial"/>
                  <w:sz w:val="20"/>
                  <w:szCs w:val="20"/>
                  <w:lang w:val="en-IE"/>
                </w:rPr>
                <w:t>Json Path</w:t>
              </w:r>
            </w:ins>
          </w:p>
        </w:tc>
        <w:tc>
          <w:tcPr>
            <w:tcW w:w="3903" w:type="pct"/>
          </w:tcPr>
          <w:p w14:paraId="1667AAB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58" w:author="Author"/>
                <w:rFonts w:cs="Arial"/>
                <w:sz w:val="20"/>
                <w:szCs w:val="20"/>
                <w:lang w:val="en-IE" w:eastAsia="pt-PT"/>
              </w:rPr>
            </w:pPr>
            <w:ins w:id="21859" w:author="Author">
              <w:r w:rsidRPr="002937F1">
                <w:rPr>
                  <w:rFonts w:cs="Arial"/>
                  <w:sz w:val="20"/>
                  <w:szCs w:val="20"/>
                  <w:lang w:val="en-IE" w:eastAsia="pt-PT"/>
                </w:rPr>
                <w:t>sales.messages.error.ERROR_GETTING_FIXED_PHONE_NUMBER</w:t>
              </w:r>
            </w:ins>
          </w:p>
        </w:tc>
      </w:tr>
      <w:tr w:rsidR="00B155C8" w:rsidRPr="002937F1" w14:paraId="2159A1B8" w14:textId="77777777" w:rsidTr="00C23BF1">
        <w:trPr>
          <w:ins w:id="218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70DFA17" w14:textId="77777777" w:rsidR="00B155C8" w:rsidRPr="002937F1" w:rsidRDefault="00B155C8" w:rsidP="00C23BF1">
            <w:pPr>
              <w:spacing w:before="120"/>
              <w:jc w:val="left"/>
              <w:rPr>
                <w:ins w:id="21861" w:author="Author"/>
                <w:rFonts w:cs="Arial"/>
                <w:sz w:val="20"/>
                <w:szCs w:val="20"/>
                <w:lang w:val="en-IE"/>
              </w:rPr>
            </w:pPr>
            <w:ins w:id="21862" w:author="Author">
              <w:r w:rsidRPr="002937F1">
                <w:rPr>
                  <w:rFonts w:cs="Arial"/>
                  <w:sz w:val="20"/>
                  <w:szCs w:val="20"/>
                  <w:lang w:val="en-IE"/>
                </w:rPr>
                <w:t>Message (English)</w:t>
              </w:r>
            </w:ins>
          </w:p>
        </w:tc>
        <w:tc>
          <w:tcPr>
            <w:tcW w:w="3903" w:type="pct"/>
            <w:tcBorders>
              <w:bottom w:val="single" w:sz="12" w:space="0" w:color="C00000"/>
            </w:tcBorders>
          </w:tcPr>
          <w:p w14:paraId="1E403C6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63" w:author="Author"/>
                <w:rFonts w:cs="Arial"/>
                <w:color w:val="000000"/>
                <w:sz w:val="20"/>
                <w:szCs w:val="20"/>
                <w:lang w:val="en-IE"/>
              </w:rPr>
            </w:pPr>
            <w:ins w:id="21864" w:author="Author">
              <w:r w:rsidRPr="00E73B40">
                <w:rPr>
                  <w:sz w:val="20"/>
                  <w:lang w:val="en-IE"/>
                </w:rPr>
                <w:t>It was not possible to get the available fixed phone number. Please try again.</w:t>
              </w:r>
            </w:ins>
          </w:p>
        </w:tc>
      </w:tr>
      <w:tr w:rsidR="00B155C8" w:rsidRPr="002937F1" w14:paraId="1D461D3A" w14:textId="77777777" w:rsidTr="00C23BF1">
        <w:trPr>
          <w:ins w:id="2186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9DDE13" w14:textId="77777777" w:rsidR="00B155C8" w:rsidRPr="002937F1" w:rsidRDefault="00B155C8" w:rsidP="00C23BF1">
            <w:pPr>
              <w:spacing w:before="120"/>
              <w:jc w:val="left"/>
              <w:rPr>
                <w:ins w:id="21866" w:author="Author"/>
                <w:rFonts w:cs="Arial"/>
                <w:sz w:val="20"/>
                <w:szCs w:val="20"/>
                <w:lang w:val="en-IE"/>
              </w:rPr>
            </w:pPr>
            <w:ins w:id="21867" w:author="Author">
              <w:r w:rsidRPr="002937F1">
                <w:rPr>
                  <w:rFonts w:cs="Arial"/>
                  <w:sz w:val="20"/>
                  <w:szCs w:val="20"/>
                  <w:lang w:val="en-IE"/>
                </w:rPr>
                <w:t>Message #</w:t>
              </w:r>
            </w:ins>
          </w:p>
        </w:tc>
        <w:tc>
          <w:tcPr>
            <w:tcW w:w="3903" w:type="pct"/>
            <w:tcBorders>
              <w:top w:val="single" w:sz="12" w:space="0" w:color="C00000"/>
            </w:tcBorders>
          </w:tcPr>
          <w:p w14:paraId="715D24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68" w:author="Author"/>
                <w:rFonts w:cs="Arial"/>
                <w:i/>
                <w:color w:val="000000"/>
                <w:sz w:val="20"/>
                <w:szCs w:val="20"/>
                <w:lang w:val="en-IE"/>
              </w:rPr>
            </w:pPr>
            <w:ins w:id="21869" w:author="Author">
              <w:r w:rsidRPr="002937F1">
                <w:rPr>
                  <w:rFonts w:cs="Arial"/>
                  <w:i/>
                  <w:color w:val="000000"/>
                  <w:sz w:val="20"/>
                  <w:szCs w:val="20"/>
                  <w:lang w:val="en-IE"/>
                </w:rPr>
                <w:t>EM_SAL_20</w:t>
              </w:r>
            </w:ins>
          </w:p>
        </w:tc>
      </w:tr>
      <w:tr w:rsidR="00B155C8" w:rsidRPr="002937F1" w14:paraId="3FBE214D" w14:textId="77777777" w:rsidTr="00C23BF1">
        <w:trPr>
          <w:ins w:id="21870" w:author="Author"/>
        </w:trPr>
        <w:tc>
          <w:tcPr>
            <w:cnfStyle w:val="001000000000" w:firstRow="0" w:lastRow="0" w:firstColumn="1" w:lastColumn="0" w:oddVBand="0" w:evenVBand="0" w:oddHBand="0" w:evenHBand="0" w:firstRowFirstColumn="0" w:firstRowLastColumn="0" w:lastRowFirstColumn="0" w:lastRowLastColumn="0"/>
            <w:tcW w:w="1097" w:type="pct"/>
          </w:tcPr>
          <w:p w14:paraId="25DBF4BE" w14:textId="77777777" w:rsidR="00B155C8" w:rsidRPr="002937F1" w:rsidRDefault="00B155C8" w:rsidP="00C23BF1">
            <w:pPr>
              <w:spacing w:before="120"/>
              <w:jc w:val="left"/>
              <w:rPr>
                <w:ins w:id="21871" w:author="Author"/>
                <w:rFonts w:cs="Arial"/>
                <w:sz w:val="20"/>
                <w:szCs w:val="20"/>
                <w:lang w:val="en-IE"/>
              </w:rPr>
            </w:pPr>
            <w:ins w:id="21872" w:author="Author">
              <w:r w:rsidRPr="002937F1">
                <w:rPr>
                  <w:rFonts w:cs="Arial"/>
                  <w:sz w:val="20"/>
                  <w:szCs w:val="20"/>
                  <w:lang w:val="en-IE"/>
                </w:rPr>
                <w:t>Description</w:t>
              </w:r>
            </w:ins>
          </w:p>
        </w:tc>
        <w:tc>
          <w:tcPr>
            <w:tcW w:w="3903" w:type="pct"/>
          </w:tcPr>
          <w:p w14:paraId="0248D91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73" w:author="Author"/>
                <w:rFonts w:cs="Arial"/>
                <w:color w:val="000000"/>
                <w:sz w:val="20"/>
                <w:szCs w:val="20"/>
                <w:lang w:val="en-IE"/>
              </w:rPr>
            </w:pPr>
            <w:ins w:id="21874" w:author="Author">
              <w:r w:rsidRPr="00B40FC3">
                <w:rPr>
                  <w:rFonts w:cs="Arial"/>
                  <w:color w:val="000000"/>
                  <w:sz w:val="20"/>
                  <w:szCs w:val="20"/>
                  <w:lang w:val="en-IE"/>
                </w:rPr>
                <w:t>Message displayed if an error occurs while attempting to reserve a fixed phone number.</w:t>
              </w:r>
            </w:ins>
          </w:p>
        </w:tc>
      </w:tr>
      <w:tr w:rsidR="00B155C8" w:rsidRPr="002937F1" w14:paraId="175D3F15" w14:textId="77777777" w:rsidTr="00C23BF1">
        <w:trPr>
          <w:ins w:id="21875" w:author="Author"/>
        </w:trPr>
        <w:tc>
          <w:tcPr>
            <w:cnfStyle w:val="001000000000" w:firstRow="0" w:lastRow="0" w:firstColumn="1" w:lastColumn="0" w:oddVBand="0" w:evenVBand="0" w:oddHBand="0" w:evenHBand="0" w:firstRowFirstColumn="0" w:firstRowLastColumn="0" w:lastRowFirstColumn="0" w:lastRowLastColumn="0"/>
            <w:tcW w:w="1097" w:type="pct"/>
          </w:tcPr>
          <w:p w14:paraId="7C1052CD" w14:textId="77777777" w:rsidR="00B155C8" w:rsidRPr="002937F1" w:rsidRDefault="00B155C8" w:rsidP="00C23BF1">
            <w:pPr>
              <w:spacing w:before="120"/>
              <w:jc w:val="left"/>
              <w:rPr>
                <w:ins w:id="21876" w:author="Author"/>
                <w:rFonts w:cs="Arial"/>
                <w:sz w:val="20"/>
                <w:szCs w:val="20"/>
                <w:lang w:val="en-IE"/>
              </w:rPr>
            </w:pPr>
            <w:ins w:id="21877" w:author="Author">
              <w:r w:rsidRPr="002937F1">
                <w:rPr>
                  <w:rFonts w:cs="Arial"/>
                  <w:sz w:val="20"/>
                  <w:szCs w:val="20"/>
                  <w:lang w:val="en-IE"/>
                </w:rPr>
                <w:t>Context</w:t>
              </w:r>
            </w:ins>
          </w:p>
        </w:tc>
        <w:tc>
          <w:tcPr>
            <w:tcW w:w="3903" w:type="pct"/>
          </w:tcPr>
          <w:p w14:paraId="19456C6D"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78" w:author="Author"/>
                <w:rFonts w:cs="Arial"/>
                <w:sz w:val="20"/>
                <w:szCs w:val="20"/>
                <w:lang w:val="en-IE" w:eastAsia="pt-PT"/>
              </w:rPr>
            </w:pPr>
            <w:ins w:id="21879" w:author="Author">
              <w:r w:rsidRPr="002937F1">
                <w:rPr>
                  <w:rFonts w:cs="Arial"/>
                  <w:sz w:val="20"/>
                  <w:szCs w:val="20"/>
                  <w:lang w:val="en-IE" w:eastAsia="pt-PT"/>
                </w:rPr>
                <w:t>Choosing fixed or convergent offer</w:t>
              </w:r>
            </w:ins>
          </w:p>
        </w:tc>
      </w:tr>
      <w:tr w:rsidR="00B155C8" w:rsidRPr="002937F1" w14:paraId="73C65CD2" w14:textId="77777777" w:rsidTr="00C23BF1">
        <w:trPr>
          <w:ins w:id="21880" w:author="Author"/>
        </w:trPr>
        <w:tc>
          <w:tcPr>
            <w:cnfStyle w:val="001000000000" w:firstRow="0" w:lastRow="0" w:firstColumn="1" w:lastColumn="0" w:oddVBand="0" w:evenVBand="0" w:oddHBand="0" w:evenHBand="0" w:firstRowFirstColumn="0" w:firstRowLastColumn="0" w:lastRowFirstColumn="0" w:lastRowLastColumn="0"/>
            <w:tcW w:w="1097" w:type="pct"/>
          </w:tcPr>
          <w:p w14:paraId="6F49C5EB" w14:textId="77777777" w:rsidR="00B155C8" w:rsidRPr="002937F1" w:rsidRDefault="00B155C8" w:rsidP="00C23BF1">
            <w:pPr>
              <w:spacing w:before="120"/>
              <w:jc w:val="left"/>
              <w:rPr>
                <w:ins w:id="21881" w:author="Author"/>
                <w:rFonts w:cs="Arial"/>
                <w:sz w:val="20"/>
                <w:szCs w:val="20"/>
                <w:lang w:val="en-IE"/>
              </w:rPr>
            </w:pPr>
            <w:ins w:id="21882" w:author="Author">
              <w:r w:rsidRPr="002937F1">
                <w:rPr>
                  <w:rFonts w:cs="Arial"/>
                  <w:sz w:val="20"/>
                  <w:szCs w:val="20"/>
                  <w:lang w:val="en-IE"/>
                </w:rPr>
                <w:t>Json Path</w:t>
              </w:r>
            </w:ins>
          </w:p>
        </w:tc>
        <w:tc>
          <w:tcPr>
            <w:tcW w:w="3903" w:type="pct"/>
          </w:tcPr>
          <w:p w14:paraId="7C3AB88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83" w:author="Author"/>
                <w:rFonts w:cs="Arial"/>
                <w:sz w:val="20"/>
                <w:szCs w:val="20"/>
                <w:lang w:val="en-IE" w:eastAsia="pt-PT"/>
              </w:rPr>
            </w:pPr>
            <w:ins w:id="21884" w:author="Author">
              <w:r w:rsidRPr="002937F1">
                <w:rPr>
                  <w:rFonts w:cs="Arial"/>
                  <w:sz w:val="20"/>
                  <w:szCs w:val="20"/>
                  <w:lang w:val="en-IE" w:eastAsia="pt-PT"/>
                </w:rPr>
                <w:t>sales.messages.error.ERROR_RESERVING_FIXED_PHONE_NUMBER</w:t>
              </w:r>
            </w:ins>
          </w:p>
        </w:tc>
      </w:tr>
      <w:tr w:rsidR="00B155C8" w:rsidRPr="002937F1" w14:paraId="3E06C4B6" w14:textId="77777777" w:rsidTr="00C23BF1">
        <w:trPr>
          <w:ins w:id="218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E3EAA3" w14:textId="77777777" w:rsidR="00B155C8" w:rsidRPr="002937F1" w:rsidRDefault="00B155C8" w:rsidP="00C23BF1">
            <w:pPr>
              <w:spacing w:before="120"/>
              <w:jc w:val="left"/>
              <w:rPr>
                <w:ins w:id="21886" w:author="Author"/>
                <w:rFonts w:cs="Arial"/>
                <w:sz w:val="20"/>
                <w:szCs w:val="20"/>
                <w:lang w:val="en-IE"/>
              </w:rPr>
            </w:pPr>
            <w:ins w:id="21887" w:author="Author">
              <w:r w:rsidRPr="002937F1">
                <w:rPr>
                  <w:rFonts w:cs="Arial"/>
                  <w:sz w:val="20"/>
                  <w:szCs w:val="20"/>
                  <w:lang w:val="en-IE"/>
                </w:rPr>
                <w:t>Message (English)</w:t>
              </w:r>
            </w:ins>
          </w:p>
        </w:tc>
        <w:tc>
          <w:tcPr>
            <w:tcW w:w="3903" w:type="pct"/>
            <w:tcBorders>
              <w:bottom w:val="single" w:sz="12" w:space="0" w:color="C00000"/>
            </w:tcBorders>
          </w:tcPr>
          <w:p w14:paraId="11AD3CE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88" w:author="Author"/>
                <w:rFonts w:cs="Arial"/>
                <w:color w:val="000000"/>
                <w:sz w:val="20"/>
                <w:szCs w:val="20"/>
                <w:lang w:val="en-IE"/>
              </w:rPr>
            </w:pPr>
            <w:ins w:id="21889" w:author="Author">
              <w:r w:rsidRPr="00E73B40">
                <w:rPr>
                  <w:sz w:val="20"/>
                  <w:lang w:val="en-IE"/>
                </w:rPr>
                <w:t>It was not possible to reserve an available fixed phone number. Please try again.</w:t>
              </w:r>
            </w:ins>
          </w:p>
        </w:tc>
      </w:tr>
      <w:tr w:rsidR="00B155C8" w:rsidRPr="002937F1" w14:paraId="0E294B5B" w14:textId="77777777" w:rsidTr="00C23BF1">
        <w:trPr>
          <w:ins w:id="218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4B53C95" w14:textId="77777777" w:rsidR="00B155C8" w:rsidRPr="002937F1" w:rsidRDefault="00B155C8" w:rsidP="00C23BF1">
            <w:pPr>
              <w:spacing w:before="120"/>
              <w:jc w:val="left"/>
              <w:rPr>
                <w:ins w:id="21891" w:author="Author"/>
                <w:rFonts w:cs="Arial"/>
                <w:sz w:val="20"/>
                <w:szCs w:val="20"/>
                <w:lang w:val="en-IE"/>
              </w:rPr>
            </w:pPr>
            <w:ins w:id="21892" w:author="Author">
              <w:r w:rsidRPr="002937F1">
                <w:rPr>
                  <w:rFonts w:cs="Arial"/>
                  <w:sz w:val="20"/>
                  <w:szCs w:val="20"/>
                  <w:lang w:val="en-IE"/>
                </w:rPr>
                <w:t>Message #</w:t>
              </w:r>
            </w:ins>
          </w:p>
        </w:tc>
        <w:tc>
          <w:tcPr>
            <w:tcW w:w="3903" w:type="pct"/>
            <w:tcBorders>
              <w:top w:val="single" w:sz="12" w:space="0" w:color="C00000"/>
            </w:tcBorders>
          </w:tcPr>
          <w:p w14:paraId="57E1D80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93" w:author="Author"/>
                <w:rFonts w:cs="Arial"/>
                <w:i/>
                <w:color w:val="000000"/>
                <w:sz w:val="20"/>
                <w:szCs w:val="20"/>
                <w:lang w:val="en-IE"/>
              </w:rPr>
            </w:pPr>
            <w:ins w:id="21894" w:author="Author">
              <w:r w:rsidRPr="002937F1">
                <w:rPr>
                  <w:rFonts w:cs="Arial"/>
                  <w:i/>
                  <w:color w:val="000000"/>
                  <w:sz w:val="20"/>
                  <w:szCs w:val="20"/>
                  <w:lang w:val="en-IE"/>
                </w:rPr>
                <w:t>EM_SAL_22</w:t>
              </w:r>
            </w:ins>
          </w:p>
        </w:tc>
      </w:tr>
      <w:tr w:rsidR="00B155C8" w:rsidRPr="002937F1" w14:paraId="0BC71004" w14:textId="77777777" w:rsidTr="00C23BF1">
        <w:trPr>
          <w:ins w:id="21895" w:author="Author"/>
        </w:trPr>
        <w:tc>
          <w:tcPr>
            <w:cnfStyle w:val="001000000000" w:firstRow="0" w:lastRow="0" w:firstColumn="1" w:lastColumn="0" w:oddVBand="0" w:evenVBand="0" w:oddHBand="0" w:evenHBand="0" w:firstRowFirstColumn="0" w:firstRowLastColumn="0" w:lastRowFirstColumn="0" w:lastRowLastColumn="0"/>
            <w:tcW w:w="1097" w:type="pct"/>
          </w:tcPr>
          <w:p w14:paraId="613C881F" w14:textId="77777777" w:rsidR="00B155C8" w:rsidRPr="002937F1" w:rsidRDefault="00B155C8" w:rsidP="00C23BF1">
            <w:pPr>
              <w:spacing w:before="120"/>
              <w:jc w:val="left"/>
              <w:rPr>
                <w:ins w:id="21896" w:author="Author"/>
                <w:rFonts w:cs="Arial"/>
                <w:sz w:val="20"/>
                <w:szCs w:val="20"/>
                <w:lang w:val="en-IE"/>
              </w:rPr>
            </w:pPr>
            <w:ins w:id="21897" w:author="Author">
              <w:r w:rsidRPr="002937F1">
                <w:rPr>
                  <w:rFonts w:cs="Arial"/>
                  <w:sz w:val="20"/>
                  <w:szCs w:val="20"/>
                  <w:lang w:val="en-IE"/>
                </w:rPr>
                <w:t>Description</w:t>
              </w:r>
            </w:ins>
          </w:p>
        </w:tc>
        <w:tc>
          <w:tcPr>
            <w:tcW w:w="3903" w:type="pct"/>
          </w:tcPr>
          <w:p w14:paraId="6A3EF19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98" w:author="Author"/>
                <w:rFonts w:cs="Arial"/>
                <w:color w:val="000000"/>
                <w:sz w:val="20"/>
                <w:szCs w:val="20"/>
                <w:lang w:val="en-IE"/>
              </w:rPr>
            </w:pPr>
            <w:ins w:id="21899" w:author="Author">
              <w:r w:rsidRPr="00B40FC3">
                <w:rPr>
                  <w:rFonts w:cs="Arial"/>
                  <w:color w:val="000000"/>
                  <w:sz w:val="20"/>
                  <w:szCs w:val="20"/>
                  <w:lang w:val="en-IE"/>
                </w:rPr>
                <w:t>Message displayed if an error occurs while getting the available technician slots</w:t>
              </w:r>
            </w:ins>
          </w:p>
        </w:tc>
      </w:tr>
      <w:tr w:rsidR="00B155C8" w:rsidRPr="002937F1" w14:paraId="2CE03896" w14:textId="77777777" w:rsidTr="00C23BF1">
        <w:trPr>
          <w:ins w:id="21900" w:author="Author"/>
        </w:trPr>
        <w:tc>
          <w:tcPr>
            <w:cnfStyle w:val="001000000000" w:firstRow="0" w:lastRow="0" w:firstColumn="1" w:lastColumn="0" w:oddVBand="0" w:evenVBand="0" w:oddHBand="0" w:evenHBand="0" w:firstRowFirstColumn="0" w:firstRowLastColumn="0" w:lastRowFirstColumn="0" w:lastRowLastColumn="0"/>
            <w:tcW w:w="1097" w:type="pct"/>
          </w:tcPr>
          <w:p w14:paraId="6EBE1AFA" w14:textId="77777777" w:rsidR="00B155C8" w:rsidRPr="002937F1" w:rsidRDefault="00B155C8" w:rsidP="00C23BF1">
            <w:pPr>
              <w:spacing w:before="120"/>
              <w:jc w:val="left"/>
              <w:rPr>
                <w:ins w:id="21901" w:author="Author"/>
                <w:rFonts w:cs="Arial"/>
                <w:sz w:val="20"/>
                <w:szCs w:val="20"/>
                <w:lang w:val="en-IE"/>
              </w:rPr>
            </w:pPr>
            <w:ins w:id="21902" w:author="Author">
              <w:r w:rsidRPr="002937F1">
                <w:rPr>
                  <w:rFonts w:cs="Arial"/>
                  <w:sz w:val="20"/>
                  <w:szCs w:val="20"/>
                  <w:lang w:val="en-IE"/>
                </w:rPr>
                <w:t>Context</w:t>
              </w:r>
            </w:ins>
          </w:p>
        </w:tc>
        <w:tc>
          <w:tcPr>
            <w:tcW w:w="3903" w:type="pct"/>
          </w:tcPr>
          <w:p w14:paraId="0E1DEB8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03" w:author="Author"/>
                <w:rFonts w:cs="Arial"/>
                <w:sz w:val="20"/>
                <w:szCs w:val="20"/>
                <w:lang w:val="en-IE" w:eastAsia="pt-PT"/>
              </w:rPr>
            </w:pPr>
            <w:ins w:id="21904" w:author="Author">
              <w:r w:rsidRPr="002937F1">
                <w:rPr>
                  <w:rFonts w:cs="Arial"/>
                  <w:sz w:val="20"/>
                  <w:szCs w:val="20"/>
                  <w:lang w:val="en-IE" w:eastAsia="pt-PT"/>
                </w:rPr>
                <w:t>Choosing fixed or convergent offer</w:t>
              </w:r>
            </w:ins>
          </w:p>
        </w:tc>
      </w:tr>
      <w:tr w:rsidR="00B155C8" w:rsidRPr="002937F1" w14:paraId="3DFCB9C6" w14:textId="77777777" w:rsidTr="00C23BF1">
        <w:trPr>
          <w:ins w:id="21905" w:author="Author"/>
        </w:trPr>
        <w:tc>
          <w:tcPr>
            <w:cnfStyle w:val="001000000000" w:firstRow="0" w:lastRow="0" w:firstColumn="1" w:lastColumn="0" w:oddVBand="0" w:evenVBand="0" w:oddHBand="0" w:evenHBand="0" w:firstRowFirstColumn="0" w:firstRowLastColumn="0" w:lastRowFirstColumn="0" w:lastRowLastColumn="0"/>
            <w:tcW w:w="1097" w:type="pct"/>
          </w:tcPr>
          <w:p w14:paraId="30E796FA" w14:textId="77777777" w:rsidR="00B155C8" w:rsidRPr="002937F1" w:rsidRDefault="00B155C8" w:rsidP="00C23BF1">
            <w:pPr>
              <w:spacing w:before="120"/>
              <w:jc w:val="left"/>
              <w:rPr>
                <w:ins w:id="21906" w:author="Author"/>
                <w:rFonts w:cs="Arial"/>
                <w:sz w:val="20"/>
                <w:szCs w:val="20"/>
                <w:lang w:val="en-IE"/>
              </w:rPr>
            </w:pPr>
            <w:ins w:id="21907" w:author="Author">
              <w:r w:rsidRPr="002937F1">
                <w:rPr>
                  <w:rFonts w:cs="Arial"/>
                  <w:sz w:val="20"/>
                  <w:szCs w:val="20"/>
                  <w:lang w:val="en-IE"/>
                </w:rPr>
                <w:t>Json Path</w:t>
              </w:r>
            </w:ins>
          </w:p>
        </w:tc>
        <w:tc>
          <w:tcPr>
            <w:tcW w:w="3903" w:type="pct"/>
          </w:tcPr>
          <w:p w14:paraId="3F97CF6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08" w:author="Author"/>
                <w:rFonts w:cs="Arial"/>
                <w:sz w:val="20"/>
                <w:szCs w:val="20"/>
                <w:lang w:val="en-IE" w:eastAsia="pt-PT"/>
              </w:rPr>
            </w:pPr>
            <w:ins w:id="21909" w:author="Author">
              <w:r w:rsidRPr="002937F1">
                <w:rPr>
                  <w:rFonts w:cs="Arial"/>
                  <w:sz w:val="20"/>
                  <w:szCs w:val="20"/>
                  <w:lang w:val="en-IE" w:eastAsia="pt-PT"/>
                </w:rPr>
                <w:t>sales.messages.error.ERROR_GETTING_AVAILABLE_TECH_VISIT_SLOTS</w:t>
              </w:r>
            </w:ins>
          </w:p>
        </w:tc>
      </w:tr>
      <w:tr w:rsidR="00B155C8" w:rsidRPr="002937F1" w14:paraId="63526F5C" w14:textId="77777777" w:rsidTr="00C23BF1">
        <w:trPr>
          <w:ins w:id="219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36FB779" w14:textId="77777777" w:rsidR="00B155C8" w:rsidRPr="002937F1" w:rsidRDefault="00B155C8" w:rsidP="00C23BF1">
            <w:pPr>
              <w:spacing w:before="120"/>
              <w:jc w:val="left"/>
              <w:rPr>
                <w:ins w:id="21911" w:author="Author"/>
                <w:rFonts w:cs="Arial"/>
                <w:sz w:val="20"/>
                <w:szCs w:val="20"/>
                <w:lang w:val="en-IE"/>
              </w:rPr>
            </w:pPr>
            <w:ins w:id="21912" w:author="Author">
              <w:r w:rsidRPr="002937F1">
                <w:rPr>
                  <w:rFonts w:cs="Arial"/>
                  <w:sz w:val="20"/>
                  <w:szCs w:val="20"/>
                  <w:lang w:val="en-IE"/>
                </w:rPr>
                <w:t>Message (English)</w:t>
              </w:r>
            </w:ins>
          </w:p>
        </w:tc>
        <w:tc>
          <w:tcPr>
            <w:tcW w:w="3903" w:type="pct"/>
            <w:tcBorders>
              <w:bottom w:val="single" w:sz="12" w:space="0" w:color="C00000"/>
            </w:tcBorders>
          </w:tcPr>
          <w:p w14:paraId="0FDE6EE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13" w:author="Author"/>
                <w:rFonts w:cs="Arial"/>
                <w:color w:val="000000"/>
                <w:sz w:val="20"/>
                <w:szCs w:val="20"/>
                <w:lang w:val="en-IE"/>
              </w:rPr>
            </w:pPr>
            <w:ins w:id="21914" w:author="Author">
              <w:r w:rsidRPr="00E73B40">
                <w:rPr>
                  <w:sz w:val="20"/>
                  <w:lang w:val="en-IE"/>
                </w:rPr>
                <w:t>It was not possible to get the available slots for the technician visit. Please try again.</w:t>
              </w:r>
            </w:ins>
          </w:p>
        </w:tc>
      </w:tr>
      <w:tr w:rsidR="00B155C8" w:rsidRPr="002937F1" w14:paraId="3E470993" w14:textId="77777777" w:rsidTr="00C23BF1">
        <w:trPr>
          <w:ins w:id="2191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C870086" w14:textId="77777777" w:rsidR="00B155C8" w:rsidRPr="002937F1" w:rsidRDefault="00B155C8" w:rsidP="00C23BF1">
            <w:pPr>
              <w:spacing w:before="120"/>
              <w:jc w:val="left"/>
              <w:rPr>
                <w:ins w:id="21916" w:author="Author"/>
                <w:rFonts w:cs="Arial"/>
                <w:sz w:val="20"/>
                <w:szCs w:val="20"/>
                <w:lang w:val="en-IE"/>
              </w:rPr>
            </w:pPr>
            <w:ins w:id="21917" w:author="Author">
              <w:r w:rsidRPr="002937F1">
                <w:rPr>
                  <w:rFonts w:cs="Arial"/>
                  <w:sz w:val="20"/>
                  <w:szCs w:val="20"/>
                  <w:lang w:val="en-IE"/>
                </w:rPr>
                <w:t>Message #</w:t>
              </w:r>
            </w:ins>
          </w:p>
        </w:tc>
        <w:tc>
          <w:tcPr>
            <w:tcW w:w="3903" w:type="pct"/>
            <w:tcBorders>
              <w:top w:val="single" w:sz="12" w:space="0" w:color="C00000"/>
            </w:tcBorders>
          </w:tcPr>
          <w:p w14:paraId="122C084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18" w:author="Author"/>
                <w:rFonts w:cs="Arial"/>
                <w:i/>
                <w:color w:val="000000"/>
                <w:sz w:val="20"/>
                <w:szCs w:val="20"/>
                <w:lang w:val="en-IE"/>
              </w:rPr>
            </w:pPr>
            <w:ins w:id="21919" w:author="Author">
              <w:r w:rsidRPr="002937F1">
                <w:rPr>
                  <w:rFonts w:cs="Arial"/>
                  <w:i/>
                  <w:color w:val="000000"/>
                  <w:sz w:val="20"/>
                  <w:szCs w:val="20"/>
                  <w:lang w:val="en-IE"/>
                </w:rPr>
                <w:t>EM_SAL_23</w:t>
              </w:r>
            </w:ins>
          </w:p>
        </w:tc>
      </w:tr>
      <w:tr w:rsidR="00B155C8" w:rsidRPr="002937F1" w14:paraId="19B7436B" w14:textId="77777777" w:rsidTr="00C23BF1">
        <w:trPr>
          <w:ins w:id="21920" w:author="Author"/>
        </w:trPr>
        <w:tc>
          <w:tcPr>
            <w:cnfStyle w:val="001000000000" w:firstRow="0" w:lastRow="0" w:firstColumn="1" w:lastColumn="0" w:oddVBand="0" w:evenVBand="0" w:oddHBand="0" w:evenHBand="0" w:firstRowFirstColumn="0" w:firstRowLastColumn="0" w:lastRowFirstColumn="0" w:lastRowLastColumn="0"/>
            <w:tcW w:w="1097" w:type="pct"/>
          </w:tcPr>
          <w:p w14:paraId="46472E8F" w14:textId="77777777" w:rsidR="00B155C8" w:rsidRPr="002937F1" w:rsidRDefault="00B155C8" w:rsidP="00C23BF1">
            <w:pPr>
              <w:spacing w:before="120"/>
              <w:jc w:val="left"/>
              <w:rPr>
                <w:ins w:id="21921" w:author="Author"/>
                <w:rFonts w:cs="Arial"/>
                <w:sz w:val="20"/>
                <w:szCs w:val="20"/>
                <w:lang w:val="en-IE"/>
              </w:rPr>
            </w:pPr>
            <w:ins w:id="21922" w:author="Author">
              <w:r w:rsidRPr="002937F1">
                <w:rPr>
                  <w:rFonts w:cs="Arial"/>
                  <w:sz w:val="20"/>
                  <w:szCs w:val="20"/>
                  <w:lang w:val="en-IE"/>
                </w:rPr>
                <w:t>Description</w:t>
              </w:r>
            </w:ins>
          </w:p>
        </w:tc>
        <w:tc>
          <w:tcPr>
            <w:tcW w:w="3903" w:type="pct"/>
          </w:tcPr>
          <w:p w14:paraId="33D1FBD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23" w:author="Author"/>
                <w:rFonts w:cs="Arial"/>
                <w:color w:val="000000"/>
                <w:sz w:val="20"/>
                <w:szCs w:val="20"/>
                <w:lang w:val="en-IE"/>
              </w:rPr>
            </w:pPr>
            <w:ins w:id="21924" w:author="Author">
              <w:r w:rsidRPr="00B40FC3">
                <w:rPr>
                  <w:rFonts w:cs="Arial"/>
                  <w:color w:val="000000"/>
                  <w:sz w:val="20"/>
                  <w:szCs w:val="20"/>
                  <w:lang w:val="en-IE"/>
                </w:rPr>
                <w:t>Message displayed if an error occurs while attempting to reserve the technician slot</w:t>
              </w:r>
            </w:ins>
          </w:p>
        </w:tc>
      </w:tr>
      <w:tr w:rsidR="00B155C8" w:rsidRPr="002937F1" w14:paraId="4DCAE704" w14:textId="77777777" w:rsidTr="00C23BF1">
        <w:trPr>
          <w:ins w:id="21925" w:author="Author"/>
        </w:trPr>
        <w:tc>
          <w:tcPr>
            <w:cnfStyle w:val="001000000000" w:firstRow="0" w:lastRow="0" w:firstColumn="1" w:lastColumn="0" w:oddVBand="0" w:evenVBand="0" w:oddHBand="0" w:evenHBand="0" w:firstRowFirstColumn="0" w:firstRowLastColumn="0" w:lastRowFirstColumn="0" w:lastRowLastColumn="0"/>
            <w:tcW w:w="1097" w:type="pct"/>
          </w:tcPr>
          <w:p w14:paraId="26A23152" w14:textId="77777777" w:rsidR="00B155C8" w:rsidRPr="002937F1" w:rsidRDefault="00B155C8" w:rsidP="00C23BF1">
            <w:pPr>
              <w:spacing w:before="120"/>
              <w:jc w:val="left"/>
              <w:rPr>
                <w:ins w:id="21926" w:author="Author"/>
                <w:rFonts w:cs="Arial"/>
                <w:sz w:val="20"/>
                <w:szCs w:val="20"/>
                <w:lang w:val="en-IE"/>
              </w:rPr>
            </w:pPr>
            <w:ins w:id="21927" w:author="Author">
              <w:r w:rsidRPr="002937F1">
                <w:rPr>
                  <w:rFonts w:cs="Arial"/>
                  <w:sz w:val="20"/>
                  <w:szCs w:val="20"/>
                  <w:lang w:val="en-IE"/>
                </w:rPr>
                <w:t>Context</w:t>
              </w:r>
            </w:ins>
          </w:p>
        </w:tc>
        <w:tc>
          <w:tcPr>
            <w:tcW w:w="3903" w:type="pct"/>
          </w:tcPr>
          <w:p w14:paraId="374ADB4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28" w:author="Author"/>
                <w:rFonts w:cs="Arial"/>
                <w:sz w:val="20"/>
                <w:szCs w:val="20"/>
                <w:lang w:val="en-IE" w:eastAsia="pt-PT"/>
              </w:rPr>
            </w:pPr>
            <w:ins w:id="21929" w:author="Author">
              <w:r w:rsidRPr="002937F1">
                <w:rPr>
                  <w:rFonts w:cs="Arial"/>
                  <w:sz w:val="20"/>
                  <w:szCs w:val="20"/>
                  <w:lang w:val="en-IE" w:eastAsia="pt-PT"/>
                </w:rPr>
                <w:t>Choosing fixed or convergent offer</w:t>
              </w:r>
            </w:ins>
          </w:p>
        </w:tc>
      </w:tr>
      <w:tr w:rsidR="00B155C8" w:rsidRPr="002937F1" w14:paraId="06E3C50E" w14:textId="77777777" w:rsidTr="00C23BF1">
        <w:trPr>
          <w:ins w:id="21930" w:author="Author"/>
        </w:trPr>
        <w:tc>
          <w:tcPr>
            <w:cnfStyle w:val="001000000000" w:firstRow="0" w:lastRow="0" w:firstColumn="1" w:lastColumn="0" w:oddVBand="0" w:evenVBand="0" w:oddHBand="0" w:evenHBand="0" w:firstRowFirstColumn="0" w:firstRowLastColumn="0" w:lastRowFirstColumn="0" w:lastRowLastColumn="0"/>
            <w:tcW w:w="1097" w:type="pct"/>
          </w:tcPr>
          <w:p w14:paraId="7C0D7571" w14:textId="77777777" w:rsidR="00B155C8" w:rsidRPr="002937F1" w:rsidRDefault="00B155C8" w:rsidP="00C23BF1">
            <w:pPr>
              <w:spacing w:before="120"/>
              <w:jc w:val="left"/>
              <w:rPr>
                <w:ins w:id="21931" w:author="Author"/>
                <w:rFonts w:cs="Arial"/>
                <w:sz w:val="20"/>
                <w:szCs w:val="20"/>
                <w:lang w:val="en-IE"/>
              </w:rPr>
            </w:pPr>
            <w:ins w:id="21932" w:author="Author">
              <w:r w:rsidRPr="002937F1">
                <w:rPr>
                  <w:rFonts w:cs="Arial"/>
                  <w:sz w:val="20"/>
                  <w:szCs w:val="20"/>
                  <w:lang w:val="en-IE"/>
                </w:rPr>
                <w:t>Json Path</w:t>
              </w:r>
            </w:ins>
          </w:p>
        </w:tc>
        <w:tc>
          <w:tcPr>
            <w:tcW w:w="3903" w:type="pct"/>
          </w:tcPr>
          <w:p w14:paraId="2B5F6CF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33" w:author="Author"/>
                <w:rFonts w:cs="Arial"/>
                <w:sz w:val="20"/>
                <w:szCs w:val="20"/>
                <w:lang w:val="en-IE" w:eastAsia="pt-PT"/>
              </w:rPr>
            </w:pPr>
            <w:ins w:id="21934" w:author="Author">
              <w:r w:rsidRPr="002937F1">
                <w:rPr>
                  <w:rFonts w:cs="Arial"/>
                  <w:sz w:val="20"/>
                  <w:szCs w:val="20"/>
                  <w:lang w:val="en-IE" w:eastAsia="pt-PT"/>
                </w:rPr>
                <w:t>sales.messages.error.ERROR_RESERVING_CHOSEN_SLOT</w:t>
              </w:r>
            </w:ins>
          </w:p>
        </w:tc>
      </w:tr>
      <w:tr w:rsidR="00B155C8" w:rsidRPr="002937F1" w14:paraId="0FB066CF" w14:textId="77777777" w:rsidTr="00C23BF1">
        <w:trPr>
          <w:ins w:id="219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B0B5997" w14:textId="77777777" w:rsidR="00B155C8" w:rsidRPr="002937F1" w:rsidRDefault="00B155C8" w:rsidP="00C23BF1">
            <w:pPr>
              <w:spacing w:before="120"/>
              <w:jc w:val="left"/>
              <w:rPr>
                <w:ins w:id="21936" w:author="Author"/>
                <w:rFonts w:cs="Arial"/>
                <w:sz w:val="20"/>
                <w:szCs w:val="20"/>
                <w:lang w:val="en-IE"/>
              </w:rPr>
            </w:pPr>
            <w:ins w:id="21937" w:author="Author">
              <w:r w:rsidRPr="002937F1">
                <w:rPr>
                  <w:rFonts w:cs="Arial"/>
                  <w:sz w:val="20"/>
                  <w:szCs w:val="20"/>
                  <w:lang w:val="en-IE"/>
                </w:rPr>
                <w:t>Message (English)</w:t>
              </w:r>
            </w:ins>
          </w:p>
        </w:tc>
        <w:tc>
          <w:tcPr>
            <w:tcW w:w="3903" w:type="pct"/>
            <w:tcBorders>
              <w:bottom w:val="single" w:sz="12" w:space="0" w:color="C00000"/>
            </w:tcBorders>
          </w:tcPr>
          <w:p w14:paraId="2D78D5D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38" w:author="Author"/>
                <w:rFonts w:cs="Arial"/>
                <w:color w:val="000000"/>
                <w:sz w:val="20"/>
                <w:szCs w:val="20"/>
                <w:lang w:val="en-IE"/>
              </w:rPr>
            </w:pPr>
            <w:ins w:id="21939" w:author="Author">
              <w:r w:rsidRPr="00E73B40">
                <w:rPr>
                  <w:sz w:val="20"/>
                  <w:lang w:val="en-IE"/>
                </w:rPr>
                <w:t>It was not possible to reserve the chosen slot. Please try again.</w:t>
              </w:r>
            </w:ins>
          </w:p>
        </w:tc>
      </w:tr>
      <w:tr w:rsidR="00B155C8" w:rsidRPr="002937F1" w14:paraId="7D97C98D" w14:textId="77777777" w:rsidTr="00C23BF1">
        <w:trPr>
          <w:ins w:id="219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D64D489" w14:textId="77777777" w:rsidR="00B155C8" w:rsidRPr="002937F1" w:rsidRDefault="00B155C8" w:rsidP="00C23BF1">
            <w:pPr>
              <w:spacing w:before="120"/>
              <w:jc w:val="left"/>
              <w:rPr>
                <w:ins w:id="21941" w:author="Author"/>
                <w:rFonts w:cs="Arial"/>
                <w:sz w:val="20"/>
                <w:szCs w:val="20"/>
                <w:lang w:val="en-IE"/>
              </w:rPr>
            </w:pPr>
            <w:ins w:id="21942" w:author="Author">
              <w:r w:rsidRPr="002937F1">
                <w:rPr>
                  <w:rFonts w:cs="Arial"/>
                  <w:sz w:val="20"/>
                  <w:szCs w:val="20"/>
                  <w:lang w:val="en-IE"/>
                </w:rPr>
                <w:t>Message #</w:t>
              </w:r>
            </w:ins>
          </w:p>
        </w:tc>
        <w:tc>
          <w:tcPr>
            <w:tcW w:w="3903" w:type="pct"/>
            <w:tcBorders>
              <w:top w:val="single" w:sz="12" w:space="0" w:color="C00000"/>
            </w:tcBorders>
          </w:tcPr>
          <w:p w14:paraId="203A749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43" w:author="Author"/>
                <w:rFonts w:cs="Arial"/>
                <w:i/>
                <w:color w:val="000000"/>
                <w:sz w:val="20"/>
                <w:szCs w:val="20"/>
                <w:lang w:val="en-IE"/>
              </w:rPr>
            </w:pPr>
            <w:ins w:id="21944" w:author="Author">
              <w:r w:rsidRPr="002937F1">
                <w:rPr>
                  <w:rFonts w:cs="Arial"/>
                  <w:i/>
                  <w:color w:val="000000"/>
                  <w:sz w:val="20"/>
                  <w:szCs w:val="20"/>
                  <w:lang w:val="en-IE"/>
                </w:rPr>
                <w:t>EM_SAL_24</w:t>
              </w:r>
            </w:ins>
          </w:p>
        </w:tc>
      </w:tr>
      <w:tr w:rsidR="00B155C8" w:rsidRPr="002937F1" w14:paraId="415D58CD" w14:textId="77777777" w:rsidTr="00C23BF1">
        <w:trPr>
          <w:ins w:id="21945" w:author="Author"/>
        </w:trPr>
        <w:tc>
          <w:tcPr>
            <w:cnfStyle w:val="001000000000" w:firstRow="0" w:lastRow="0" w:firstColumn="1" w:lastColumn="0" w:oddVBand="0" w:evenVBand="0" w:oddHBand="0" w:evenHBand="0" w:firstRowFirstColumn="0" w:firstRowLastColumn="0" w:lastRowFirstColumn="0" w:lastRowLastColumn="0"/>
            <w:tcW w:w="1097" w:type="pct"/>
          </w:tcPr>
          <w:p w14:paraId="431C1A5D" w14:textId="77777777" w:rsidR="00B155C8" w:rsidRPr="002937F1" w:rsidRDefault="00B155C8" w:rsidP="00C23BF1">
            <w:pPr>
              <w:spacing w:before="120"/>
              <w:jc w:val="left"/>
              <w:rPr>
                <w:ins w:id="21946" w:author="Author"/>
                <w:rFonts w:cs="Arial"/>
                <w:sz w:val="20"/>
                <w:szCs w:val="20"/>
                <w:lang w:val="en-IE"/>
              </w:rPr>
            </w:pPr>
            <w:ins w:id="21947" w:author="Author">
              <w:r w:rsidRPr="002937F1">
                <w:rPr>
                  <w:rFonts w:cs="Arial"/>
                  <w:sz w:val="20"/>
                  <w:szCs w:val="20"/>
                  <w:lang w:val="en-IE"/>
                </w:rPr>
                <w:t>Description</w:t>
              </w:r>
            </w:ins>
          </w:p>
        </w:tc>
        <w:tc>
          <w:tcPr>
            <w:tcW w:w="3903" w:type="pct"/>
          </w:tcPr>
          <w:p w14:paraId="282C2A3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48" w:author="Author"/>
                <w:rFonts w:cs="Arial"/>
                <w:color w:val="000000"/>
                <w:sz w:val="20"/>
                <w:szCs w:val="20"/>
                <w:lang w:val="en-IE"/>
              </w:rPr>
            </w:pPr>
            <w:ins w:id="21949" w:author="Author">
              <w:r w:rsidRPr="00B40FC3">
                <w:rPr>
                  <w:rFonts w:cs="Arial"/>
                  <w:color w:val="000000"/>
                  <w:sz w:val="20"/>
                  <w:szCs w:val="20"/>
                  <w:lang w:val="en-IE"/>
                </w:rPr>
                <w:t>Message displayed if an error occurs while getting the accessory details</w:t>
              </w:r>
            </w:ins>
          </w:p>
        </w:tc>
      </w:tr>
      <w:tr w:rsidR="00B155C8" w:rsidRPr="002937F1" w14:paraId="7AAB2EB6" w14:textId="77777777" w:rsidTr="00C23BF1">
        <w:trPr>
          <w:ins w:id="21950" w:author="Author"/>
        </w:trPr>
        <w:tc>
          <w:tcPr>
            <w:cnfStyle w:val="001000000000" w:firstRow="0" w:lastRow="0" w:firstColumn="1" w:lastColumn="0" w:oddVBand="0" w:evenVBand="0" w:oddHBand="0" w:evenHBand="0" w:firstRowFirstColumn="0" w:firstRowLastColumn="0" w:lastRowFirstColumn="0" w:lastRowLastColumn="0"/>
            <w:tcW w:w="1097" w:type="pct"/>
          </w:tcPr>
          <w:p w14:paraId="352486DE" w14:textId="77777777" w:rsidR="00B155C8" w:rsidRPr="002937F1" w:rsidRDefault="00B155C8" w:rsidP="00C23BF1">
            <w:pPr>
              <w:spacing w:before="120"/>
              <w:jc w:val="left"/>
              <w:rPr>
                <w:ins w:id="21951" w:author="Author"/>
                <w:rFonts w:cs="Arial"/>
                <w:sz w:val="20"/>
                <w:szCs w:val="20"/>
                <w:lang w:val="en-IE"/>
              </w:rPr>
            </w:pPr>
            <w:ins w:id="21952" w:author="Author">
              <w:r w:rsidRPr="002937F1">
                <w:rPr>
                  <w:rFonts w:cs="Arial"/>
                  <w:sz w:val="20"/>
                  <w:szCs w:val="20"/>
                  <w:lang w:val="en-IE"/>
                </w:rPr>
                <w:t>Context</w:t>
              </w:r>
            </w:ins>
          </w:p>
        </w:tc>
        <w:tc>
          <w:tcPr>
            <w:tcW w:w="3903" w:type="pct"/>
          </w:tcPr>
          <w:p w14:paraId="5556B6A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53" w:author="Author"/>
                <w:rFonts w:cs="Arial"/>
                <w:sz w:val="20"/>
                <w:szCs w:val="20"/>
                <w:lang w:val="en-IE" w:eastAsia="pt-PT"/>
              </w:rPr>
            </w:pPr>
            <w:ins w:id="21954" w:author="Author">
              <w:r w:rsidRPr="002937F1">
                <w:rPr>
                  <w:rFonts w:cs="Arial"/>
                  <w:sz w:val="20"/>
                  <w:szCs w:val="20"/>
                  <w:lang w:val="en-IE" w:eastAsia="pt-PT"/>
                </w:rPr>
                <w:t>Viewing accessory details</w:t>
              </w:r>
            </w:ins>
          </w:p>
        </w:tc>
      </w:tr>
      <w:tr w:rsidR="00B155C8" w:rsidRPr="002937F1" w14:paraId="35C87B1D" w14:textId="77777777" w:rsidTr="00C23BF1">
        <w:trPr>
          <w:ins w:id="21955" w:author="Author"/>
        </w:trPr>
        <w:tc>
          <w:tcPr>
            <w:cnfStyle w:val="001000000000" w:firstRow="0" w:lastRow="0" w:firstColumn="1" w:lastColumn="0" w:oddVBand="0" w:evenVBand="0" w:oddHBand="0" w:evenHBand="0" w:firstRowFirstColumn="0" w:firstRowLastColumn="0" w:lastRowFirstColumn="0" w:lastRowLastColumn="0"/>
            <w:tcW w:w="1097" w:type="pct"/>
          </w:tcPr>
          <w:p w14:paraId="142C05D7" w14:textId="77777777" w:rsidR="00B155C8" w:rsidRPr="002937F1" w:rsidRDefault="00B155C8" w:rsidP="00C23BF1">
            <w:pPr>
              <w:spacing w:before="120"/>
              <w:jc w:val="left"/>
              <w:rPr>
                <w:ins w:id="21956" w:author="Author"/>
                <w:rFonts w:cs="Arial"/>
                <w:sz w:val="20"/>
                <w:szCs w:val="20"/>
                <w:lang w:val="en-IE"/>
              </w:rPr>
            </w:pPr>
            <w:ins w:id="21957" w:author="Author">
              <w:r w:rsidRPr="002937F1">
                <w:rPr>
                  <w:rFonts w:cs="Arial"/>
                  <w:sz w:val="20"/>
                  <w:szCs w:val="20"/>
                  <w:lang w:val="en-IE"/>
                </w:rPr>
                <w:t>Json Path</w:t>
              </w:r>
            </w:ins>
          </w:p>
        </w:tc>
        <w:tc>
          <w:tcPr>
            <w:tcW w:w="3903" w:type="pct"/>
          </w:tcPr>
          <w:p w14:paraId="77E8B72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58" w:author="Author"/>
                <w:rFonts w:cs="Arial"/>
                <w:sz w:val="20"/>
                <w:szCs w:val="20"/>
                <w:lang w:val="en-IE" w:eastAsia="pt-PT"/>
              </w:rPr>
            </w:pPr>
            <w:ins w:id="21959" w:author="Author">
              <w:r w:rsidRPr="002937F1">
                <w:rPr>
                  <w:rFonts w:cs="Arial"/>
                  <w:sz w:val="20"/>
                  <w:szCs w:val="20"/>
                  <w:lang w:val="en-IE" w:eastAsia="pt-PT"/>
                </w:rPr>
                <w:t>sales.messages.error.ERROR_GETTING_ACCESSORY_DETAILS</w:t>
              </w:r>
            </w:ins>
          </w:p>
        </w:tc>
      </w:tr>
      <w:tr w:rsidR="00B155C8" w:rsidRPr="002937F1" w14:paraId="7DA6788D" w14:textId="77777777" w:rsidTr="00C23BF1">
        <w:trPr>
          <w:ins w:id="219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727D6E2" w14:textId="77777777" w:rsidR="00B155C8" w:rsidRPr="002937F1" w:rsidRDefault="00B155C8" w:rsidP="00C23BF1">
            <w:pPr>
              <w:spacing w:before="120"/>
              <w:jc w:val="left"/>
              <w:rPr>
                <w:ins w:id="21961" w:author="Author"/>
                <w:rFonts w:cs="Arial"/>
                <w:sz w:val="20"/>
                <w:szCs w:val="20"/>
                <w:lang w:val="en-IE"/>
              </w:rPr>
            </w:pPr>
            <w:ins w:id="21962" w:author="Author">
              <w:r w:rsidRPr="002937F1">
                <w:rPr>
                  <w:rFonts w:cs="Arial"/>
                  <w:sz w:val="20"/>
                  <w:szCs w:val="20"/>
                  <w:lang w:val="en-IE"/>
                </w:rPr>
                <w:t>Message (English)</w:t>
              </w:r>
            </w:ins>
          </w:p>
        </w:tc>
        <w:tc>
          <w:tcPr>
            <w:tcW w:w="3903" w:type="pct"/>
            <w:tcBorders>
              <w:bottom w:val="single" w:sz="12" w:space="0" w:color="C00000"/>
            </w:tcBorders>
          </w:tcPr>
          <w:p w14:paraId="7E6B83A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63" w:author="Author"/>
                <w:rFonts w:cs="Arial"/>
                <w:color w:val="000000"/>
                <w:sz w:val="20"/>
                <w:szCs w:val="20"/>
                <w:lang w:val="en-IE"/>
              </w:rPr>
            </w:pPr>
            <w:ins w:id="21964" w:author="Author">
              <w:r w:rsidRPr="00E73B40">
                <w:rPr>
                  <w:sz w:val="20"/>
                  <w:lang w:val="en-IE"/>
                </w:rPr>
                <w:t>It was not possible to get the accessory details. Please try again.</w:t>
              </w:r>
            </w:ins>
          </w:p>
        </w:tc>
      </w:tr>
      <w:tr w:rsidR="00B155C8" w:rsidRPr="002937F1" w14:paraId="0C66CDD1" w14:textId="77777777" w:rsidTr="00C23BF1">
        <w:trPr>
          <w:ins w:id="2196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6BC629" w14:textId="77777777" w:rsidR="00B155C8" w:rsidRPr="002937F1" w:rsidRDefault="00B155C8" w:rsidP="00C23BF1">
            <w:pPr>
              <w:spacing w:before="120"/>
              <w:jc w:val="left"/>
              <w:rPr>
                <w:ins w:id="21966" w:author="Author"/>
                <w:rFonts w:cs="Arial"/>
                <w:sz w:val="20"/>
                <w:szCs w:val="20"/>
                <w:lang w:val="en-IE"/>
              </w:rPr>
            </w:pPr>
            <w:ins w:id="21967" w:author="Author">
              <w:r w:rsidRPr="002937F1">
                <w:rPr>
                  <w:rFonts w:cs="Arial"/>
                  <w:sz w:val="20"/>
                  <w:szCs w:val="20"/>
                  <w:lang w:val="en-IE"/>
                </w:rPr>
                <w:t>Message #</w:t>
              </w:r>
            </w:ins>
          </w:p>
        </w:tc>
        <w:tc>
          <w:tcPr>
            <w:tcW w:w="3903" w:type="pct"/>
            <w:tcBorders>
              <w:top w:val="single" w:sz="12" w:space="0" w:color="C00000"/>
            </w:tcBorders>
          </w:tcPr>
          <w:p w14:paraId="1F9E065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68" w:author="Author"/>
                <w:rFonts w:cs="Arial"/>
                <w:i/>
                <w:color w:val="000000"/>
                <w:sz w:val="20"/>
                <w:szCs w:val="20"/>
                <w:lang w:val="en-IE"/>
              </w:rPr>
            </w:pPr>
            <w:ins w:id="21969" w:author="Author">
              <w:r w:rsidRPr="002937F1">
                <w:rPr>
                  <w:rFonts w:cs="Arial"/>
                  <w:i/>
                  <w:color w:val="000000"/>
                  <w:sz w:val="20"/>
                  <w:szCs w:val="20"/>
                  <w:lang w:val="en-IE"/>
                </w:rPr>
                <w:t>EM_SAL_25</w:t>
              </w:r>
            </w:ins>
          </w:p>
        </w:tc>
      </w:tr>
      <w:tr w:rsidR="00B155C8" w:rsidRPr="002937F1" w14:paraId="6E2E4094" w14:textId="77777777" w:rsidTr="00C23BF1">
        <w:trPr>
          <w:ins w:id="21970" w:author="Author"/>
        </w:trPr>
        <w:tc>
          <w:tcPr>
            <w:cnfStyle w:val="001000000000" w:firstRow="0" w:lastRow="0" w:firstColumn="1" w:lastColumn="0" w:oddVBand="0" w:evenVBand="0" w:oddHBand="0" w:evenHBand="0" w:firstRowFirstColumn="0" w:firstRowLastColumn="0" w:lastRowFirstColumn="0" w:lastRowLastColumn="0"/>
            <w:tcW w:w="1097" w:type="pct"/>
          </w:tcPr>
          <w:p w14:paraId="5EF28EF6" w14:textId="77777777" w:rsidR="00B155C8" w:rsidRPr="002937F1" w:rsidRDefault="00B155C8" w:rsidP="00C23BF1">
            <w:pPr>
              <w:spacing w:before="120"/>
              <w:jc w:val="left"/>
              <w:rPr>
                <w:ins w:id="21971" w:author="Author"/>
                <w:rFonts w:cs="Arial"/>
                <w:sz w:val="20"/>
                <w:szCs w:val="20"/>
                <w:lang w:val="en-IE"/>
              </w:rPr>
            </w:pPr>
            <w:ins w:id="21972" w:author="Author">
              <w:r w:rsidRPr="002937F1">
                <w:rPr>
                  <w:rFonts w:cs="Arial"/>
                  <w:sz w:val="20"/>
                  <w:szCs w:val="20"/>
                  <w:lang w:val="en-IE"/>
                </w:rPr>
                <w:lastRenderedPageBreak/>
                <w:t>Description</w:t>
              </w:r>
            </w:ins>
          </w:p>
        </w:tc>
        <w:tc>
          <w:tcPr>
            <w:tcW w:w="3903" w:type="pct"/>
          </w:tcPr>
          <w:p w14:paraId="1A634A8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73" w:author="Author"/>
                <w:rFonts w:cs="Arial"/>
                <w:color w:val="000000"/>
                <w:sz w:val="20"/>
                <w:szCs w:val="20"/>
                <w:lang w:val="en-IE"/>
              </w:rPr>
            </w:pPr>
            <w:ins w:id="21974" w:author="Author">
              <w:r w:rsidRPr="00B40FC3">
                <w:rPr>
                  <w:rFonts w:cs="Arial"/>
                  <w:color w:val="000000"/>
                  <w:sz w:val="20"/>
                  <w:szCs w:val="20"/>
                  <w:lang w:val="en-IE"/>
                </w:rPr>
                <w:t>Message displayed if an error occurs while fetching feasibility status</w:t>
              </w:r>
            </w:ins>
          </w:p>
        </w:tc>
      </w:tr>
      <w:tr w:rsidR="00B155C8" w:rsidRPr="002937F1" w14:paraId="69FB40A0" w14:textId="77777777" w:rsidTr="00C23BF1">
        <w:trPr>
          <w:ins w:id="21975" w:author="Author"/>
        </w:trPr>
        <w:tc>
          <w:tcPr>
            <w:cnfStyle w:val="001000000000" w:firstRow="0" w:lastRow="0" w:firstColumn="1" w:lastColumn="0" w:oddVBand="0" w:evenVBand="0" w:oddHBand="0" w:evenHBand="0" w:firstRowFirstColumn="0" w:firstRowLastColumn="0" w:lastRowFirstColumn="0" w:lastRowLastColumn="0"/>
            <w:tcW w:w="1097" w:type="pct"/>
          </w:tcPr>
          <w:p w14:paraId="7F70686B" w14:textId="77777777" w:rsidR="00B155C8" w:rsidRPr="002937F1" w:rsidRDefault="00B155C8" w:rsidP="00C23BF1">
            <w:pPr>
              <w:spacing w:before="120"/>
              <w:jc w:val="left"/>
              <w:rPr>
                <w:ins w:id="21976" w:author="Author"/>
                <w:rFonts w:cs="Arial"/>
                <w:sz w:val="20"/>
                <w:szCs w:val="20"/>
                <w:lang w:val="en-IE"/>
              </w:rPr>
            </w:pPr>
            <w:ins w:id="21977" w:author="Author">
              <w:r w:rsidRPr="002937F1">
                <w:rPr>
                  <w:rFonts w:cs="Arial"/>
                  <w:sz w:val="20"/>
                  <w:szCs w:val="20"/>
                  <w:lang w:val="en-IE"/>
                </w:rPr>
                <w:t>Context</w:t>
              </w:r>
            </w:ins>
          </w:p>
        </w:tc>
        <w:tc>
          <w:tcPr>
            <w:tcW w:w="3903" w:type="pct"/>
          </w:tcPr>
          <w:p w14:paraId="1662DE6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78" w:author="Author"/>
                <w:rFonts w:cs="Arial"/>
                <w:sz w:val="20"/>
                <w:szCs w:val="20"/>
                <w:lang w:val="en-IE" w:eastAsia="pt-PT"/>
              </w:rPr>
            </w:pPr>
            <w:ins w:id="21979" w:author="Author">
              <w:r w:rsidRPr="002937F1">
                <w:rPr>
                  <w:rFonts w:cs="Arial"/>
                  <w:sz w:val="20"/>
                  <w:szCs w:val="20"/>
                  <w:lang w:val="en-IE"/>
                </w:rPr>
                <w:t>Scheduling installation</w:t>
              </w:r>
            </w:ins>
          </w:p>
        </w:tc>
      </w:tr>
      <w:tr w:rsidR="00B155C8" w:rsidRPr="002937F1" w14:paraId="3C21B418" w14:textId="77777777" w:rsidTr="00C23BF1">
        <w:trPr>
          <w:ins w:id="21980" w:author="Author"/>
        </w:trPr>
        <w:tc>
          <w:tcPr>
            <w:cnfStyle w:val="001000000000" w:firstRow="0" w:lastRow="0" w:firstColumn="1" w:lastColumn="0" w:oddVBand="0" w:evenVBand="0" w:oddHBand="0" w:evenHBand="0" w:firstRowFirstColumn="0" w:firstRowLastColumn="0" w:lastRowFirstColumn="0" w:lastRowLastColumn="0"/>
            <w:tcW w:w="1097" w:type="pct"/>
          </w:tcPr>
          <w:p w14:paraId="66EB3C33" w14:textId="77777777" w:rsidR="00B155C8" w:rsidRPr="002937F1" w:rsidRDefault="00B155C8" w:rsidP="00C23BF1">
            <w:pPr>
              <w:spacing w:before="120"/>
              <w:jc w:val="left"/>
              <w:rPr>
                <w:ins w:id="21981" w:author="Author"/>
                <w:rFonts w:cs="Arial"/>
                <w:sz w:val="20"/>
                <w:szCs w:val="20"/>
                <w:lang w:val="en-IE"/>
              </w:rPr>
            </w:pPr>
            <w:ins w:id="21982" w:author="Author">
              <w:r w:rsidRPr="002937F1">
                <w:rPr>
                  <w:rFonts w:cs="Arial"/>
                  <w:sz w:val="20"/>
                  <w:szCs w:val="20"/>
                  <w:lang w:val="en-IE"/>
                </w:rPr>
                <w:t>Json Path</w:t>
              </w:r>
            </w:ins>
          </w:p>
        </w:tc>
        <w:tc>
          <w:tcPr>
            <w:tcW w:w="3903" w:type="pct"/>
          </w:tcPr>
          <w:p w14:paraId="697156F4"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83" w:author="Author"/>
                <w:rFonts w:cs="Arial"/>
                <w:sz w:val="20"/>
                <w:szCs w:val="20"/>
                <w:lang w:val="en-IE" w:eastAsia="pt-PT"/>
              </w:rPr>
            </w:pPr>
            <w:ins w:id="21984" w:author="Author">
              <w:r w:rsidRPr="002937F1">
                <w:rPr>
                  <w:rFonts w:cs="Arial"/>
                  <w:sz w:val="20"/>
                  <w:szCs w:val="20"/>
                  <w:lang w:val="en-IE" w:eastAsia="pt-PT"/>
                </w:rPr>
                <w:t>sales.messages.error.ERROR_CHECKING_FEASIBILITY</w:t>
              </w:r>
            </w:ins>
          </w:p>
        </w:tc>
      </w:tr>
      <w:tr w:rsidR="00B155C8" w:rsidRPr="002937F1" w14:paraId="6F0B2D6E" w14:textId="77777777" w:rsidTr="00C23BF1">
        <w:trPr>
          <w:ins w:id="219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06D44F" w14:textId="77777777" w:rsidR="00B155C8" w:rsidRPr="002937F1" w:rsidRDefault="00B155C8" w:rsidP="00C23BF1">
            <w:pPr>
              <w:spacing w:before="120"/>
              <w:jc w:val="left"/>
              <w:rPr>
                <w:ins w:id="21986" w:author="Author"/>
                <w:rFonts w:cs="Arial"/>
                <w:sz w:val="20"/>
                <w:szCs w:val="20"/>
                <w:lang w:val="en-IE"/>
              </w:rPr>
            </w:pPr>
            <w:ins w:id="21987" w:author="Author">
              <w:r w:rsidRPr="002937F1">
                <w:rPr>
                  <w:rFonts w:cs="Arial"/>
                  <w:sz w:val="20"/>
                  <w:szCs w:val="20"/>
                  <w:lang w:val="en-IE"/>
                </w:rPr>
                <w:t>Message (English)</w:t>
              </w:r>
            </w:ins>
          </w:p>
        </w:tc>
        <w:tc>
          <w:tcPr>
            <w:tcW w:w="3903" w:type="pct"/>
            <w:tcBorders>
              <w:bottom w:val="single" w:sz="12" w:space="0" w:color="C00000"/>
            </w:tcBorders>
          </w:tcPr>
          <w:p w14:paraId="450BC18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88" w:author="Author"/>
                <w:rFonts w:cs="Arial"/>
                <w:color w:val="000000"/>
                <w:sz w:val="20"/>
                <w:szCs w:val="20"/>
                <w:lang w:val="en-IE"/>
              </w:rPr>
            </w:pPr>
            <w:ins w:id="21989" w:author="Author">
              <w:r w:rsidRPr="00E73B40">
                <w:rPr>
                  <w:sz w:val="20"/>
                  <w:lang w:val="en-IE"/>
                </w:rPr>
                <w:t>An error occurred while checking the feasibility</w:t>
              </w:r>
              <w:r>
                <w:rPr>
                  <w:sz w:val="20"/>
                  <w:lang w:val="en-IE"/>
                </w:rPr>
                <w:t>. P</w:t>
              </w:r>
              <w:r w:rsidRPr="00E73B40">
                <w:rPr>
                  <w:sz w:val="20"/>
                  <w:lang w:val="en-IE"/>
                </w:rPr>
                <w:t xml:space="preserve">lease press the </w:t>
              </w:r>
              <w:r>
                <w:rPr>
                  <w:sz w:val="20"/>
                  <w:lang w:val="en-IE"/>
                </w:rPr>
                <w:t>next</w:t>
              </w:r>
              <w:r w:rsidRPr="00E73B40">
                <w:rPr>
                  <w:sz w:val="20"/>
                  <w:lang w:val="en-IE"/>
                </w:rPr>
                <w:t xml:space="preserve"> button to try again.</w:t>
              </w:r>
            </w:ins>
          </w:p>
        </w:tc>
      </w:tr>
      <w:tr w:rsidR="00B155C8" w:rsidRPr="002937F1" w14:paraId="757D83F0" w14:textId="77777777" w:rsidTr="00C23BF1">
        <w:trPr>
          <w:ins w:id="219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DABE50" w14:textId="77777777" w:rsidR="00B155C8" w:rsidRPr="002937F1" w:rsidRDefault="00B155C8" w:rsidP="00C23BF1">
            <w:pPr>
              <w:spacing w:before="120"/>
              <w:jc w:val="left"/>
              <w:rPr>
                <w:ins w:id="21991" w:author="Author"/>
                <w:rFonts w:cs="Arial"/>
                <w:sz w:val="20"/>
                <w:szCs w:val="20"/>
                <w:lang w:val="en-IE"/>
              </w:rPr>
            </w:pPr>
            <w:ins w:id="21992" w:author="Author">
              <w:r w:rsidRPr="002937F1">
                <w:rPr>
                  <w:rFonts w:cs="Arial"/>
                  <w:sz w:val="20"/>
                  <w:szCs w:val="20"/>
                  <w:lang w:val="en-IE"/>
                </w:rPr>
                <w:t>Message #</w:t>
              </w:r>
            </w:ins>
          </w:p>
        </w:tc>
        <w:tc>
          <w:tcPr>
            <w:tcW w:w="3903" w:type="pct"/>
            <w:tcBorders>
              <w:top w:val="single" w:sz="12" w:space="0" w:color="C00000"/>
            </w:tcBorders>
          </w:tcPr>
          <w:p w14:paraId="54C3C58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93" w:author="Author"/>
                <w:rFonts w:cs="Arial"/>
                <w:i/>
                <w:color w:val="000000"/>
                <w:sz w:val="20"/>
                <w:szCs w:val="20"/>
                <w:lang w:val="en-IE"/>
              </w:rPr>
            </w:pPr>
            <w:ins w:id="21994" w:author="Author">
              <w:r w:rsidRPr="002937F1">
                <w:rPr>
                  <w:rFonts w:cs="Arial"/>
                  <w:i/>
                  <w:color w:val="000000"/>
                  <w:sz w:val="20"/>
                  <w:szCs w:val="20"/>
                  <w:lang w:val="en-IE"/>
                </w:rPr>
                <w:t>EM_SAL_26</w:t>
              </w:r>
            </w:ins>
          </w:p>
        </w:tc>
      </w:tr>
      <w:tr w:rsidR="00B155C8" w:rsidRPr="002937F1" w14:paraId="4678FD1B" w14:textId="77777777" w:rsidTr="00C23BF1">
        <w:trPr>
          <w:ins w:id="21995" w:author="Author"/>
        </w:trPr>
        <w:tc>
          <w:tcPr>
            <w:cnfStyle w:val="001000000000" w:firstRow="0" w:lastRow="0" w:firstColumn="1" w:lastColumn="0" w:oddVBand="0" w:evenVBand="0" w:oddHBand="0" w:evenHBand="0" w:firstRowFirstColumn="0" w:firstRowLastColumn="0" w:lastRowFirstColumn="0" w:lastRowLastColumn="0"/>
            <w:tcW w:w="1097" w:type="pct"/>
          </w:tcPr>
          <w:p w14:paraId="6B3B7B5B" w14:textId="77777777" w:rsidR="00B155C8" w:rsidRPr="002937F1" w:rsidRDefault="00B155C8" w:rsidP="00C23BF1">
            <w:pPr>
              <w:spacing w:before="120"/>
              <w:jc w:val="left"/>
              <w:rPr>
                <w:ins w:id="21996" w:author="Author"/>
                <w:rFonts w:cs="Arial"/>
                <w:sz w:val="20"/>
                <w:szCs w:val="20"/>
                <w:lang w:val="en-IE"/>
              </w:rPr>
            </w:pPr>
            <w:ins w:id="21997" w:author="Author">
              <w:r w:rsidRPr="002937F1">
                <w:rPr>
                  <w:rFonts w:cs="Arial"/>
                  <w:sz w:val="20"/>
                  <w:szCs w:val="20"/>
                  <w:lang w:val="en-IE"/>
                </w:rPr>
                <w:t>Description</w:t>
              </w:r>
            </w:ins>
          </w:p>
        </w:tc>
        <w:tc>
          <w:tcPr>
            <w:tcW w:w="3903" w:type="pct"/>
          </w:tcPr>
          <w:p w14:paraId="63F844E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98" w:author="Author"/>
                <w:rFonts w:cs="Arial"/>
                <w:color w:val="000000"/>
                <w:sz w:val="20"/>
                <w:szCs w:val="20"/>
                <w:lang w:val="en-IE"/>
              </w:rPr>
            </w:pPr>
            <w:ins w:id="21999" w:author="Author">
              <w:r w:rsidRPr="00B40FC3">
                <w:rPr>
                  <w:rFonts w:cs="Arial"/>
                  <w:color w:val="000000"/>
                  <w:sz w:val="20"/>
                  <w:szCs w:val="20"/>
                  <w:lang w:val="en-IE"/>
                </w:rPr>
                <w:t>Message displayed if an error occurs while adding the top up voucher to the basket</w:t>
              </w:r>
            </w:ins>
          </w:p>
        </w:tc>
      </w:tr>
      <w:tr w:rsidR="00B155C8" w:rsidRPr="002937F1" w14:paraId="407EFCEB" w14:textId="77777777" w:rsidTr="00C23BF1">
        <w:trPr>
          <w:ins w:id="22000" w:author="Author"/>
        </w:trPr>
        <w:tc>
          <w:tcPr>
            <w:cnfStyle w:val="001000000000" w:firstRow="0" w:lastRow="0" w:firstColumn="1" w:lastColumn="0" w:oddVBand="0" w:evenVBand="0" w:oddHBand="0" w:evenHBand="0" w:firstRowFirstColumn="0" w:firstRowLastColumn="0" w:lastRowFirstColumn="0" w:lastRowLastColumn="0"/>
            <w:tcW w:w="1097" w:type="pct"/>
          </w:tcPr>
          <w:p w14:paraId="2A92D9D0" w14:textId="77777777" w:rsidR="00B155C8" w:rsidRPr="002937F1" w:rsidRDefault="00B155C8" w:rsidP="00C23BF1">
            <w:pPr>
              <w:spacing w:before="120"/>
              <w:jc w:val="left"/>
              <w:rPr>
                <w:ins w:id="22001" w:author="Author"/>
                <w:rFonts w:cs="Arial"/>
                <w:sz w:val="20"/>
                <w:szCs w:val="20"/>
                <w:lang w:val="en-IE"/>
              </w:rPr>
            </w:pPr>
            <w:ins w:id="22002" w:author="Author">
              <w:r w:rsidRPr="002937F1">
                <w:rPr>
                  <w:rFonts w:cs="Arial"/>
                  <w:sz w:val="20"/>
                  <w:szCs w:val="20"/>
                  <w:lang w:val="en-IE"/>
                </w:rPr>
                <w:t>Context</w:t>
              </w:r>
            </w:ins>
          </w:p>
        </w:tc>
        <w:tc>
          <w:tcPr>
            <w:tcW w:w="3903" w:type="pct"/>
          </w:tcPr>
          <w:p w14:paraId="5EBAD4B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03" w:author="Author"/>
                <w:rFonts w:cs="Arial"/>
                <w:sz w:val="20"/>
                <w:szCs w:val="20"/>
                <w:lang w:val="en-IE" w:eastAsia="pt-PT"/>
              </w:rPr>
            </w:pPr>
            <w:ins w:id="22004" w:author="Author">
              <w:r w:rsidRPr="002937F1">
                <w:rPr>
                  <w:rFonts w:cs="Arial"/>
                  <w:sz w:val="20"/>
                  <w:szCs w:val="20"/>
                  <w:lang w:val="en-IE" w:eastAsia="pt-PT"/>
                </w:rPr>
                <w:t>Adding top up voucher to basket</w:t>
              </w:r>
            </w:ins>
          </w:p>
        </w:tc>
      </w:tr>
      <w:tr w:rsidR="00B155C8" w:rsidRPr="002937F1" w14:paraId="55601DBE" w14:textId="77777777" w:rsidTr="00C23BF1">
        <w:trPr>
          <w:ins w:id="22005" w:author="Author"/>
        </w:trPr>
        <w:tc>
          <w:tcPr>
            <w:cnfStyle w:val="001000000000" w:firstRow="0" w:lastRow="0" w:firstColumn="1" w:lastColumn="0" w:oddVBand="0" w:evenVBand="0" w:oddHBand="0" w:evenHBand="0" w:firstRowFirstColumn="0" w:firstRowLastColumn="0" w:lastRowFirstColumn="0" w:lastRowLastColumn="0"/>
            <w:tcW w:w="1097" w:type="pct"/>
          </w:tcPr>
          <w:p w14:paraId="62B9A30D" w14:textId="77777777" w:rsidR="00B155C8" w:rsidRPr="002937F1" w:rsidRDefault="00B155C8" w:rsidP="00C23BF1">
            <w:pPr>
              <w:spacing w:before="120"/>
              <w:jc w:val="left"/>
              <w:rPr>
                <w:ins w:id="22006" w:author="Author"/>
                <w:rFonts w:cs="Arial"/>
                <w:sz w:val="20"/>
                <w:szCs w:val="20"/>
                <w:lang w:val="en-IE"/>
              </w:rPr>
            </w:pPr>
            <w:ins w:id="22007" w:author="Author">
              <w:r w:rsidRPr="002937F1">
                <w:rPr>
                  <w:rFonts w:cs="Arial"/>
                  <w:sz w:val="20"/>
                  <w:szCs w:val="20"/>
                  <w:lang w:val="en-IE"/>
                </w:rPr>
                <w:t>Json Path</w:t>
              </w:r>
            </w:ins>
          </w:p>
        </w:tc>
        <w:tc>
          <w:tcPr>
            <w:tcW w:w="3903" w:type="pct"/>
          </w:tcPr>
          <w:p w14:paraId="06B1283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08" w:author="Author"/>
                <w:rFonts w:cs="Arial"/>
                <w:sz w:val="20"/>
                <w:szCs w:val="20"/>
                <w:lang w:val="en-IE" w:eastAsia="pt-PT"/>
              </w:rPr>
            </w:pPr>
            <w:ins w:id="22009" w:author="Author">
              <w:r w:rsidRPr="002937F1">
                <w:rPr>
                  <w:rFonts w:cs="Arial"/>
                  <w:sz w:val="20"/>
                  <w:szCs w:val="20"/>
                  <w:lang w:val="en-IE" w:eastAsia="pt-PT"/>
                </w:rPr>
                <w:t>sales.messages.error.ERROR_GETTING_TOPUP_VOUCHER_FROM_CATALOGUE</w:t>
              </w:r>
            </w:ins>
          </w:p>
        </w:tc>
      </w:tr>
      <w:tr w:rsidR="00B155C8" w:rsidRPr="002937F1" w14:paraId="32828AB3" w14:textId="77777777" w:rsidTr="00C23BF1">
        <w:trPr>
          <w:ins w:id="220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361ED78" w14:textId="77777777" w:rsidR="00B155C8" w:rsidRPr="002937F1" w:rsidRDefault="00B155C8" w:rsidP="00C23BF1">
            <w:pPr>
              <w:spacing w:before="120"/>
              <w:jc w:val="left"/>
              <w:rPr>
                <w:ins w:id="22011" w:author="Author"/>
                <w:rFonts w:cs="Arial"/>
                <w:sz w:val="20"/>
                <w:szCs w:val="20"/>
                <w:lang w:val="en-IE"/>
              </w:rPr>
            </w:pPr>
            <w:ins w:id="22012" w:author="Author">
              <w:r w:rsidRPr="002937F1">
                <w:rPr>
                  <w:rFonts w:cs="Arial"/>
                  <w:sz w:val="20"/>
                  <w:szCs w:val="20"/>
                  <w:lang w:val="en-IE"/>
                </w:rPr>
                <w:t>Message (English)</w:t>
              </w:r>
            </w:ins>
          </w:p>
        </w:tc>
        <w:tc>
          <w:tcPr>
            <w:tcW w:w="3903" w:type="pct"/>
            <w:tcBorders>
              <w:bottom w:val="single" w:sz="12" w:space="0" w:color="C00000"/>
            </w:tcBorders>
          </w:tcPr>
          <w:p w14:paraId="3EE0009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13" w:author="Author"/>
                <w:rFonts w:cs="Arial"/>
                <w:color w:val="000000"/>
                <w:sz w:val="20"/>
                <w:szCs w:val="20"/>
                <w:lang w:val="en-IE"/>
              </w:rPr>
            </w:pPr>
            <w:ins w:id="22014" w:author="Author">
              <w:r w:rsidRPr="00E73B40">
                <w:rPr>
                  <w:sz w:val="20"/>
                  <w:lang w:val="en-IE"/>
                </w:rPr>
                <w:t>It was not possible to get the top up voucher from the catalogue. Please try again.</w:t>
              </w:r>
            </w:ins>
          </w:p>
        </w:tc>
      </w:tr>
      <w:tr w:rsidR="00B155C8" w:rsidRPr="002937F1" w14:paraId="3F80379E" w14:textId="77777777" w:rsidTr="00C23BF1">
        <w:trPr>
          <w:ins w:id="2201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0FCE91" w14:textId="77777777" w:rsidR="00B155C8" w:rsidRPr="002937F1" w:rsidRDefault="00B155C8" w:rsidP="00C23BF1">
            <w:pPr>
              <w:spacing w:before="120"/>
              <w:jc w:val="left"/>
              <w:rPr>
                <w:ins w:id="22016" w:author="Author"/>
                <w:rFonts w:cs="Arial"/>
                <w:sz w:val="20"/>
                <w:szCs w:val="20"/>
                <w:lang w:val="en-IE"/>
              </w:rPr>
            </w:pPr>
            <w:ins w:id="22017" w:author="Author">
              <w:r w:rsidRPr="002937F1">
                <w:rPr>
                  <w:rFonts w:cs="Arial"/>
                  <w:sz w:val="20"/>
                  <w:szCs w:val="20"/>
                  <w:lang w:val="en-IE"/>
                </w:rPr>
                <w:t>Message #</w:t>
              </w:r>
            </w:ins>
          </w:p>
        </w:tc>
        <w:tc>
          <w:tcPr>
            <w:tcW w:w="3903" w:type="pct"/>
            <w:tcBorders>
              <w:top w:val="single" w:sz="12" w:space="0" w:color="C00000"/>
            </w:tcBorders>
          </w:tcPr>
          <w:p w14:paraId="5A746CD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18" w:author="Author"/>
                <w:rFonts w:cs="Arial"/>
                <w:i/>
                <w:color w:val="000000"/>
                <w:sz w:val="20"/>
                <w:szCs w:val="20"/>
                <w:lang w:val="en-IE"/>
              </w:rPr>
            </w:pPr>
            <w:ins w:id="22019" w:author="Author">
              <w:r w:rsidRPr="002937F1">
                <w:rPr>
                  <w:rFonts w:cs="Arial"/>
                  <w:i/>
                  <w:color w:val="000000"/>
                  <w:sz w:val="20"/>
                  <w:szCs w:val="20"/>
                  <w:lang w:val="en-IE"/>
                </w:rPr>
                <w:t>EM_SAL_27</w:t>
              </w:r>
            </w:ins>
          </w:p>
        </w:tc>
      </w:tr>
      <w:tr w:rsidR="00B155C8" w:rsidRPr="002937F1" w14:paraId="103474E8" w14:textId="77777777" w:rsidTr="00C23BF1">
        <w:trPr>
          <w:ins w:id="22020" w:author="Author"/>
        </w:trPr>
        <w:tc>
          <w:tcPr>
            <w:cnfStyle w:val="001000000000" w:firstRow="0" w:lastRow="0" w:firstColumn="1" w:lastColumn="0" w:oddVBand="0" w:evenVBand="0" w:oddHBand="0" w:evenHBand="0" w:firstRowFirstColumn="0" w:firstRowLastColumn="0" w:lastRowFirstColumn="0" w:lastRowLastColumn="0"/>
            <w:tcW w:w="1097" w:type="pct"/>
          </w:tcPr>
          <w:p w14:paraId="34E27520" w14:textId="77777777" w:rsidR="00B155C8" w:rsidRPr="002937F1" w:rsidRDefault="00B155C8" w:rsidP="00C23BF1">
            <w:pPr>
              <w:spacing w:before="120"/>
              <w:jc w:val="left"/>
              <w:rPr>
                <w:ins w:id="22021" w:author="Author"/>
                <w:rFonts w:cs="Arial"/>
                <w:sz w:val="20"/>
                <w:szCs w:val="20"/>
                <w:lang w:val="en-IE"/>
              </w:rPr>
            </w:pPr>
            <w:ins w:id="22022" w:author="Author">
              <w:r w:rsidRPr="002937F1">
                <w:rPr>
                  <w:rFonts w:cs="Arial"/>
                  <w:sz w:val="20"/>
                  <w:szCs w:val="20"/>
                  <w:lang w:val="en-IE"/>
                </w:rPr>
                <w:t>Description</w:t>
              </w:r>
            </w:ins>
          </w:p>
        </w:tc>
        <w:tc>
          <w:tcPr>
            <w:tcW w:w="3903" w:type="pct"/>
          </w:tcPr>
          <w:p w14:paraId="6EB4267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23" w:author="Author"/>
                <w:rFonts w:cs="Arial"/>
                <w:b/>
                <w:bCs/>
                <w:i/>
                <w:iCs/>
                <w:color w:val="000000"/>
                <w:sz w:val="20"/>
                <w:szCs w:val="20"/>
                <w:lang w:val="en-IE"/>
              </w:rPr>
            </w:pPr>
            <w:ins w:id="22024" w:author="Author">
              <w:r w:rsidRPr="00B40FC3">
                <w:rPr>
                  <w:rFonts w:cs="Arial"/>
                  <w:color w:val="000000"/>
                  <w:sz w:val="20"/>
                  <w:szCs w:val="20"/>
                  <w:lang w:val="en-IE"/>
                </w:rPr>
                <w:t>Message displayed when an error occurs while getting the buyback details from the catalogue</w:t>
              </w:r>
            </w:ins>
          </w:p>
        </w:tc>
      </w:tr>
      <w:tr w:rsidR="00B155C8" w:rsidRPr="002937F1" w14:paraId="0BCE6AA3" w14:textId="77777777" w:rsidTr="00C23BF1">
        <w:trPr>
          <w:ins w:id="22025" w:author="Author"/>
        </w:trPr>
        <w:tc>
          <w:tcPr>
            <w:cnfStyle w:val="001000000000" w:firstRow="0" w:lastRow="0" w:firstColumn="1" w:lastColumn="0" w:oddVBand="0" w:evenVBand="0" w:oddHBand="0" w:evenHBand="0" w:firstRowFirstColumn="0" w:firstRowLastColumn="0" w:lastRowFirstColumn="0" w:lastRowLastColumn="0"/>
            <w:tcW w:w="1097" w:type="pct"/>
          </w:tcPr>
          <w:p w14:paraId="47759B75" w14:textId="77777777" w:rsidR="00B155C8" w:rsidRPr="002937F1" w:rsidRDefault="00B155C8" w:rsidP="00C23BF1">
            <w:pPr>
              <w:spacing w:before="120"/>
              <w:jc w:val="left"/>
              <w:rPr>
                <w:ins w:id="22026" w:author="Author"/>
                <w:rFonts w:cs="Arial"/>
                <w:sz w:val="20"/>
                <w:szCs w:val="20"/>
                <w:lang w:val="en-IE"/>
              </w:rPr>
            </w:pPr>
            <w:ins w:id="22027" w:author="Author">
              <w:r w:rsidRPr="002937F1">
                <w:rPr>
                  <w:rFonts w:cs="Arial"/>
                  <w:sz w:val="20"/>
                  <w:szCs w:val="20"/>
                  <w:lang w:val="en-IE"/>
                </w:rPr>
                <w:t>Context</w:t>
              </w:r>
            </w:ins>
          </w:p>
        </w:tc>
        <w:tc>
          <w:tcPr>
            <w:tcW w:w="3903" w:type="pct"/>
          </w:tcPr>
          <w:p w14:paraId="05D9B3A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28" w:author="Author"/>
                <w:rFonts w:cs="Arial"/>
                <w:sz w:val="20"/>
                <w:szCs w:val="20"/>
                <w:lang w:val="en-IE" w:eastAsia="pt-PT"/>
              </w:rPr>
            </w:pPr>
            <w:ins w:id="22029" w:author="Author">
              <w:r w:rsidRPr="002937F1">
                <w:rPr>
                  <w:rFonts w:cs="Arial"/>
                  <w:sz w:val="20"/>
                  <w:szCs w:val="20"/>
                  <w:lang w:val="en-IE" w:eastAsia="pt-PT"/>
                </w:rPr>
                <w:t>Adding buyback to basket</w:t>
              </w:r>
            </w:ins>
          </w:p>
        </w:tc>
      </w:tr>
      <w:tr w:rsidR="00B155C8" w:rsidRPr="002937F1" w14:paraId="61E293FB" w14:textId="77777777" w:rsidTr="00C23BF1">
        <w:trPr>
          <w:ins w:id="22030" w:author="Author"/>
        </w:trPr>
        <w:tc>
          <w:tcPr>
            <w:cnfStyle w:val="001000000000" w:firstRow="0" w:lastRow="0" w:firstColumn="1" w:lastColumn="0" w:oddVBand="0" w:evenVBand="0" w:oddHBand="0" w:evenHBand="0" w:firstRowFirstColumn="0" w:firstRowLastColumn="0" w:lastRowFirstColumn="0" w:lastRowLastColumn="0"/>
            <w:tcW w:w="1097" w:type="pct"/>
          </w:tcPr>
          <w:p w14:paraId="08DD9595" w14:textId="77777777" w:rsidR="00B155C8" w:rsidRPr="002937F1" w:rsidRDefault="00B155C8" w:rsidP="00C23BF1">
            <w:pPr>
              <w:spacing w:before="120"/>
              <w:jc w:val="left"/>
              <w:rPr>
                <w:ins w:id="22031" w:author="Author"/>
                <w:rFonts w:cs="Arial"/>
                <w:sz w:val="20"/>
                <w:szCs w:val="20"/>
                <w:lang w:val="en-IE"/>
              </w:rPr>
            </w:pPr>
            <w:ins w:id="22032" w:author="Author">
              <w:r w:rsidRPr="002937F1">
                <w:rPr>
                  <w:rFonts w:cs="Arial"/>
                  <w:sz w:val="20"/>
                  <w:szCs w:val="20"/>
                  <w:lang w:val="en-IE"/>
                </w:rPr>
                <w:t>Json Path</w:t>
              </w:r>
            </w:ins>
          </w:p>
        </w:tc>
        <w:tc>
          <w:tcPr>
            <w:tcW w:w="3903" w:type="pct"/>
          </w:tcPr>
          <w:p w14:paraId="37C0289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33" w:author="Author"/>
                <w:rFonts w:cs="Arial"/>
                <w:sz w:val="20"/>
                <w:szCs w:val="20"/>
                <w:lang w:val="en-IE" w:eastAsia="pt-PT"/>
              </w:rPr>
            </w:pPr>
            <w:ins w:id="22034" w:author="Author">
              <w:r w:rsidRPr="002937F1">
                <w:rPr>
                  <w:rFonts w:cs="Arial"/>
                  <w:sz w:val="20"/>
                  <w:szCs w:val="20"/>
                  <w:lang w:val="en-IE" w:eastAsia="pt-PT"/>
                </w:rPr>
                <w:t>sales.messages.error.ERROR_GETTING_BUYBACK_FROM_CATALOGUE</w:t>
              </w:r>
            </w:ins>
          </w:p>
        </w:tc>
      </w:tr>
      <w:tr w:rsidR="00B155C8" w:rsidRPr="002937F1" w14:paraId="5D6BD23D" w14:textId="77777777" w:rsidTr="00C23BF1">
        <w:trPr>
          <w:ins w:id="220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53DD93" w14:textId="77777777" w:rsidR="00B155C8" w:rsidRPr="002937F1" w:rsidRDefault="00B155C8" w:rsidP="00C23BF1">
            <w:pPr>
              <w:spacing w:before="120"/>
              <w:jc w:val="left"/>
              <w:rPr>
                <w:ins w:id="22036" w:author="Author"/>
                <w:rFonts w:cs="Arial"/>
                <w:sz w:val="20"/>
                <w:szCs w:val="20"/>
                <w:lang w:val="en-IE"/>
              </w:rPr>
            </w:pPr>
            <w:ins w:id="22037" w:author="Author">
              <w:r w:rsidRPr="002937F1">
                <w:rPr>
                  <w:rFonts w:cs="Arial"/>
                  <w:sz w:val="20"/>
                  <w:szCs w:val="20"/>
                  <w:lang w:val="en-IE"/>
                </w:rPr>
                <w:t>Message (English)</w:t>
              </w:r>
            </w:ins>
          </w:p>
        </w:tc>
        <w:tc>
          <w:tcPr>
            <w:tcW w:w="3903" w:type="pct"/>
            <w:tcBorders>
              <w:bottom w:val="single" w:sz="12" w:space="0" w:color="C00000"/>
            </w:tcBorders>
          </w:tcPr>
          <w:p w14:paraId="48681EA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38" w:author="Author"/>
                <w:rFonts w:cs="Arial"/>
                <w:color w:val="000000"/>
                <w:sz w:val="20"/>
                <w:szCs w:val="20"/>
                <w:lang w:val="en-IE"/>
              </w:rPr>
            </w:pPr>
            <w:ins w:id="22039" w:author="Author">
              <w:r w:rsidRPr="00E73B40">
                <w:rPr>
                  <w:sz w:val="20"/>
                  <w:lang w:val="en-IE"/>
                </w:rPr>
                <w:t>It was not possible to get the buyback from the catalogue. Please try again.</w:t>
              </w:r>
            </w:ins>
          </w:p>
        </w:tc>
      </w:tr>
      <w:tr w:rsidR="00B155C8" w:rsidRPr="002937F1" w14:paraId="59BB571F" w14:textId="77777777" w:rsidTr="00C23BF1">
        <w:trPr>
          <w:ins w:id="220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0C6D6081" w14:textId="77777777" w:rsidR="00B155C8" w:rsidRPr="002937F1" w:rsidRDefault="00B155C8" w:rsidP="00C23BF1">
            <w:pPr>
              <w:spacing w:before="120"/>
              <w:jc w:val="left"/>
              <w:rPr>
                <w:ins w:id="22041" w:author="Author"/>
                <w:rFonts w:cs="Arial"/>
                <w:sz w:val="20"/>
                <w:szCs w:val="20"/>
                <w:lang w:val="en-IE"/>
              </w:rPr>
            </w:pPr>
            <w:ins w:id="22042"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5B1BEF6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43" w:author="Author"/>
                <w:sz w:val="20"/>
                <w:lang w:val="en-IE"/>
              </w:rPr>
            </w:pPr>
            <w:ins w:id="22044" w:author="Author">
              <w:r>
                <w:rPr>
                  <w:rFonts w:cs="Arial"/>
                  <w:i/>
                  <w:color w:val="000000"/>
                  <w:sz w:val="20"/>
                  <w:szCs w:val="20"/>
                  <w:lang w:val="en-IE"/>
                </w:rPr>
                <w:t>EM_SAL_28</w:t>
              </w:r>
            </w:ins>
          </w:p>
        </w:tc>
      </w:tr>
      <w:tr w:rsidR="00B155C8" w:rsidRPr="002937F1" w14:paraId="0A07136B" w14:textId="77777777" w:rsidTr="00C23BF1">
        <w:trPr>
          <w:ins w:id="220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0A15E9" w14:textId="77777777" w:rsidR="00B155C8" w:rsidRPr="002937F1" w:rsidRDefault="00B155C8" w:rsidP="00C23BF1">
            <w:pPr>
              <w:spacing w:before="120"/>
              <w:jc w:val="left"/>
              <w:rPr>
                <w:ins w:id="22046" w:author="Author"/>
                <w:rFonts w:cs="Arial"/>
                <w:sz w:val="20"/>
                <w:szCs w:val="20"/>
                <w:lang w:val="en-IE"/>
              </w:rPr>
            </w:pPr>
            <w:ins w:id="22047" w:author="Author">
              <w:r w:rsidRPr="002937F1">
                <w:rPr>
                  <w:rFonts w:cs="Arial"/>
                  <w:sz w:val="20"/>
                  <w:szCs w:val="20"/>
                  <w:lang w:val="en-IE"/>
                </w:rPr>
                <w:t>Description</w:t>
              </w:r>
            </w:ins>
          </w:p>
        </w:tc>
        <w:tc>
          <w:tcPr>
            <w:tcW w:w="3903" w:type="pct"/>
            <w:tcBorders>
              <w:bottom w:val="single" w:sz="12" w:space="0" w:color="C00000"/>
            </w:tcBorders>
          </w:tcPr>
          <w:p w14:paraId="34F7305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48" w:author="Author"/>
                <w:sz w:val="20"/>
                <w:lang w:val="en-IE"/>
              </w:rPr>
            </w:pPr>
            <w:ins w:id="22049" w:author="Author">
              <w:r w:rsidRPr="00B40FC3">
                <w:rPr>
                  <w:rFonts w:cs="Arial"/>
                  <w:color w:val="000000"/>
                  <w:sz w:val="20"/>
                  <w:szCs w:val="20"/>
                  <w:lang w:val="en-IE"/>
                </w:rPr>
                <w:t xml:space="preserve">Message displayed </w:t>
              </w:r>
              <w:r>
                <w:rPr>
                  <w:rFonts w:cs="Arial"/>
                  <w:color w:val="000000"/>
                  <w:sz w:val="20"/>
                  <w:szCs w:val="20"/>
                  <w:lang w:val="en-IE"/>
                </w:rPr>
                <w:t xml:space="preserve">if </w:t>
              </w:r>
              <w:r>
                <w:rPr>
                  <w:sz w:val="20"/>
                  <w:lang w:val="en-IE"/>
                </w:rPr>
                <w:t>the user tries to add a standalone with no contextualized customer</w:t>
              </w:r>
            </w:ins>
          </w:p>
        </w:tc>
      </w:tr>
      <w:tr w:rsidR="00B155C8" w:rsidRPr="002937F1" w14:paraId="589F90BF" w14:textId="77777777" w:rsidTr="00C23BF1">
        <w:trPr>
          <w:ins w:id="2205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8099C1" w14:textId="77777777" w:rsidR="00B155C8" w:rsidRPr="002937F1" w:rsidRDefault="00B155C8" w:rsidP="00C23BF1">
            <w:pPr>
              <w:spacing w:before="120"/>
              <w:jc w:val="left"/>
              <w:rPr>
                <w:ins w:id="22051" w:author="Author"/>
                <w:rFonts w:cs="Arial"/>
                <w:sz w:val="20"/>
                <w:szCs w:val="20"/>
                <w:lang w:val="en-IE"/>
              </w:rPr>
            </w:pPr>
            <w:ins w:id="22052" w:author="Author">
              <w:r w:rsidRPr="002937F1">
                <w:rPr>
                  <w:rFonts w:cs="Arial"/>
                  <w:sz w:val="20"/>
                  <w:szCs w:val="20"/>
                  <w:lang w:val="en-IE"/>
                </w:rPr>
                <w:t>Context</w:t>
              </w:r>
            </w:ins>
          </w:p>
        </w:tc>
        <w:tc>
          <w:tcPr>
            <w:tcW w:w="3903" w:type="pct"/>
            <w:tcBorders>
              <w:bottom w:val="single" w:sz="12" w:space="0" w:color="C00000"/>
            </w:tcBorders>
          </w:tcPr>
          <w:p w14:paraId="7C976F8E"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53" w:author="Author"/>
                <w:sz w:val="20"/>
                <w:lang w:val="en-IE"/>
              </w:rPr>
            </w:pPr>
            <w:ins w:id="22054" w:author="Author">
              <w:r>
                <w:rPr>
                  <w:sz w:val="20"/>
                  <w:lang w:val="en-IE"/>
                </w:rPr>
                <w:t>Buying  equipment / accessory</w:t>
              </w:r>
            </w:ins>
          </w:p>
        </w:tc>
      </w:tr>
      <w:tr w:rsidR="00B155C8" w:rsidRPr="002937F1" w14:paraId="030B8045" w14:textId="77777777" w:rsidTr="00C23BF1">
        <w:trPr>
          <w:ins w:id="2205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C80DA75" w14:textId="77777777" w:rsidR="00B155C8" w:rsidRPr="002937F1" w:rsidRDefault="00B155C8" w:rsidP="00C23BF1">
            <w:pPr>
              <w:spacing w:before="120"/>
              <w:jc w:val="left"/>
              <w:rPr>
                <w:ins w:id="22056" w:author="Author"/>
                <w:rFonts w:cs="Arial"/>
                <w:sz w:val="20"/>
                <w:szCs w:val="20"/>
                <w:lang w:val="en-IE"/>
              </w:rPr>
            </w:pPr>
            <w:ins w:id="22057" w:author="Author">
              <w:r w:rsidRPr="002937F1">
                <w:rPr>
                  <w:rFonts w:cs="Arial"/>
                  <w:sz w:val="20"/>
                  <w:szCs w:val="20"/>
                  <w:lang w:val="en-IE"/>
                </w:rPr>
                <w:t>Json Path</w:t>
              </w:r>
            </w:ins>
          </w:p>
        </w:tc>
        <w:tc>
          <w:tcPr>
            <w:tcW w:w="3903" w:type="pct"/>
            <w:tcBorders>
              <w:bottom w:val="single" w:sz="12" w:space="0" w:color="C00000"/>
            </w:tcBorders>
          </w:tcPr>
          <w:p w14:paraId="7649A9F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58" w:author="Author"/>
                <w:sz w:val="20"/>
                <w:lang w:val="en-IE"/>
              </w:rPr>
            </w:pPr>
            <w:ins w:id="22059" w:author="Author">
              <w:r w:rsidRPr="002937F1">
                <w:rPr>
                  <w:rFonts w:cs="Arial"/>
                  <w:sz w:val="20"/>
                  <w:szCs w:val="20"/>
                  <w:lang w:val="en-IE" w:eastAsia="pt-PT"/>
                </w:rPr>
                <w:t>sales.messages.error.ERROR_</w:t>
              </w:r>
              <w:r>
                <w:rPr>
                  <w:rFonts w:cs="Arial"/>
                  <w:sz w:val="20"/>
                  <w:szCs w:val="20"/>
                  <w:lang w:val="en-IE" w:eastAsia="pt-PT"/>
                </w:rPr>
                <w:t>PROCEEDING_TO_POS</w:t>
              </w:r>
            </w:ins>
          </w:p>
        </w:tc>
      </w:tr>
      <w:tr w:rsidR="00B155C8" w:rsidRPr="002937F1" w14:paraId="2DEF7527" w14:textId="77777777" w:rsidTr="00C23BF1">
        <w:trPr>
          <w:ins w:id="220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B448871" w14:textId="77777777" w:rsidR="00B155C8" w:rsidRPr="002937F1" w:rsidRDefault="00B155C8" w:rsidP="00C23BF1">
            <w:pPr>
              <w:spacing w:before="120"/>
              <w:jc w:val="left"/>
              <w:rPr>
                <w:ins w:id="22061" w:author="Author"/>
                <w:rFonts w:cs="Arial"/>
                <w:sz w:val="20"/>
                <w:szCs w:val="20"/>
                <w:lang w:val="en-IE"/>
              </w:rPr>
            </w:pPr>
            <w:ins w:id="22062" w:author="Author">
              <w:r w:rsidRPr="002937F1">
                <w:rPr>
                  <w:rFonts w:cs="Arial"/>
                  <w:sz w:val="20"/>
                  <w:szCs w:val="20"/>
                  <w:lang w:val="en-IE"/>
                </w:rPr>
                <w:t>Message (English)</w:t>
              </w:r>
            </w:ins>
          </w:p>
        </w:tc>
        <w:tc>
          <w:tcPr>
            <w:tcW w:w="3903" w:type="pct"/>
            <w:tcBorders>
              <w:bottom w:val="single" w:sz="12" w:space="0" w:color="C00000"/>
            </w:tcBorders>
          </w:tcPr>
          <w:p w14:paraId="3F334BC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63" w:author="Author"/>
                <w:sz w:val="20"/>
                <w:lang w:val="en-IE"/>
              </w:rPr>
            </w:pPr>
            <w:ins w:id="22064" w:author="Author">
              <w:r>
                <w:rPr>
                  <w:sz w:val="20"/>
                  <w:lang w:val="en-IE"/>
                </w:rPr>
                <w:t>Please contextualize a customer in order to proceed or go to POS.</w:t>
              </w:r>
            </w:ins>
          </w:p>
        </w:tc>
      </w:tr>
      <w:tr w:rsidR="00B155C8" w:rsidRPr="002937F1" w14:paraId="03A978C4" w14:textId="77777777" w:rsidTr="00C23BF1">
        <w:trPr>
          <w:ins w:id="2206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66E1ACE" w14:textId="77777777" w:rsidR="00B155C8" w:rsidRPr="002937F1" w:rsidRDefault="00B155C8" w:rsidP="00C23BF1">
            <w:pPr>
              <w:spacing w:before="120"/>
              <w:jc w:val="left"/>
              <w:rPr>
                <w:ins w:id="22066" w:author="Author"/>
                <w:rFonts w:cs="Arial"/>
                <w:sz w:val="20"/>
                <w:szCs w:val="20"/>
                <w:lang w:val="en-IE"/>
              </w:rPr>
            </w:pPr>
            <w:ins w:id="22067" w:author="Author">
              <w:r w:rsidRPr="002937F1">
                <w:rPr>
                  <w:rFonts w:cs="Arial"/>
                  <w:sz w:val="20"/>
                  <w:szCs w:val="20"/>
                  <w:lang w:val="en-IE"/>
                </w:rPr>
                <w:t>Message #</w:t>
              </w:r>
            </w:ins>
          </w:p>
        </w:tc>
        <w:tc>
          <w:tcPr>
            <w:tcW w:w="3903" w:type="pct"/>
            <w:tcBorders>
              <w:top w:val="single" w:sz="12" w:space="0" w:color="C00000"/>
            </w:tcBorders>
          </w:tcPr>
          <w:p w14:paraId="59072F2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68" w:author="Author"/>
                <w:rFonts w:cs="Arial"/>
                <w:i/>
                <w:color w:val="000000"/>
                <w:sz w:val="20"/>
                <w:szCs w:val="20"/>
                <w:lang w:val="en-IE"/>
              </w:rPr>
            </w:pPr>
            <w:ins w:id="22069" w:author="Author">
              <w:r w:rsidRPr="002937F1">
                <w:rPr>
                  <w:rFonts w:cs="Arial"/>
                  <w:i/>
                  <w:color w:val="000000"/>
                  <w:sz w:val="20"/>
                  <w:szCs w:val="20"/>
                  <w:lang w:val="en-IE"/>
                </w:rPr>
                <w:t>EM_SAL_29</w:t>
              </w:r>
            </w:ins>
          </w:p>
        </w:tc>
      </w:tr>
      <w:tr w:rsidR="00B155C8" w:rsidRPr="002937F1" w14:paraId="232C3B14" w14:textId="77777777" w:rsidTr="00C23BF1">
        <w:trPr>
          <w:ins w:id="22070" w:author="Author"/>
        </w:trPr>
        <w:tc>
          <w:tcPr>
            <w:cnfStyle w:val="001000000000" w:firstRow="0" w:lastRow="0" w:firstColumn="1" w:lastColumn="0" w:oddVBand="0" w:evenVBand="0" w:oddHBand="0" w:evenHBand="0" w:firstRowFirstColumn="0" w:firstRowLastColumn="0" w:lastRowFirstColumn="0" w:lastRowLastColumn="0"/>
            <w:tcW w:w="1097" w:type="pct"/>
          </w:tcPr>
          <w:p w14:paraId="178A9926" w14:textId="77777777" w:rsidR="00B155C8" w:rsidRPr="002937F1" w:rsidRDefault="00B155C8" w:rsidP="00C23BF1">
            <w:pPr>
              <w:spacing w:before="120"/>
              <w:jc w:val="left"/>
              <w:rPr>
                <w:ins w:id="22071" w:author="Author"/>
                <w:rFonts w:cs="Arial"/>
                <w:sz w:val="20"/>
                <w:szCs w:val="20"/>
                <w:lang w:val="en-IE"/>
              </w:rPr>
            </w:pPr>
            <w:ins w:id="22072" w:author="Author">
              <w:r w:rsidRPr="002937F1">
                <w:rPr>
                  <w:rFonts w:cs="Arial"/>
                  <w:sz w:val="20"/>
                  <w:szCs w:val="20"/>
                  <w:lang w:val="en-IE"/>
                </w:rPr>
                <w:t>Description</w:t>
              </w:r>
            </w:ins>
          </w:p>
        </w:tc>
        <w:tc>
          <w:tcPr>
            <w:tcW w:w="3903" w:type="pct"/>
          </w:tcPr>
          <w:p w14:paraId="3B2205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73" w:author="Author"/>
                <w:rFonts w:cs="Arial"/>
                <w:color w:val="000000"/>
                <w:sz w:val="20"/>
                <w:szCs w:val="20"/>
                <w:lang w:val="en-IE"/>
              </w:rPr>
            </w:pPr>
            <w:ins w:id="22074" w:author="Author">
              <w:r w:rsidRPr="00B40FC3">
                <w:rPr>
                  <w:rFonts w:cs="Arial"/>
                  <w:color w:val="000000"/>
                  <w:sz w:val="20"/>
                  <w:szCs w:val="20"/>
                  <w:lang w:val="en-IE"/>
                </w:rPr>
                <w:t>Message displayed if an error occurs while retrieving the NBA campaigns that match the customer choices</w:t>
              </w:r>
            </w:ins>
          </w:p>
        </w:tc>
      </w:tr>
      <w:tr w:rsidR="00B155C8" w:rsidRPr="002937F1" w14:paraId="00DE9810" w14:textId="77777777" w:rsidTr="00C23BF1">
        <w:trPr>
          <w:ins w:id="22075" w:author="Author"/>
        </w:trPr>
        <w:tc>
          <w:tcPr>
            <w:cnfStyle w:val="001000000000" w:firstRow="0" w:lastRow="0" w:firstColumn="1" w:lastColumn="0" w:oddVBand="0" w:evenVBand="0" w:oddHBand="0" w:evenHBand="0" w:firstRowFirstColumn="0" w:firstRowLastColumn="0" w:lastRowFirstColumn="0" w:lastRowLastColumn="0"/>
            <w:tcW w:w="1097" w:type="pct"/>
          </w:tcPr>
          <w:p w14:paraId="72E3318C" w14:textId="77777777" w:rsidR="00B155C8" w:rsidRPr="002937F1" w:rsidRDefault="00B155C8" w:rsidP="00C23BF1">
            <w:pPr>
              <w:spacing w:before="120"/>
              <w:jc w:val="left"/>
              <w:rPr>
                <w:ins w:id="22076" w:author="Author"/>
                <w:rFonts w:cs="Arial"/>
                <w:sz w:val="20"/>
                <w:szCs w:val="20"/>
                <w:lang w:val="en-IE"/>
              </w:rPr>
            </w:pPr>
            <w:ins w:id="22077" w:author="Author">
              <w:r w:rsidRPr="002937F1">
                <w:rPr>
                  <w:rFonts w:cs="Arial"/>
                  <w:sz w:val="20"/>
                  <w:szCs w:val="20"/>
                  <w:lang w:val="en-IE"/>
                </w:rPr>
                <w:t>Context</w:t>
              </w:r>
            </w:ins>
          </w:p>
        </w:tc>
        <w:tc>
          <w:tcPr>
            <w:tcW w:w="3903" w:type="pct"/>
          </w:tcPr>
          <w:p w14:paraId="10F0CC6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78" w:author="Author"/>
                <w:rFonts w:cs="Arial"/>
                <w:sz w:val="20"/>
                <w:szCs w:val="20"/>
                <w:lang w:val="en-IE" w:eastAsia="pt-PT"/>
              </w:rPr>
            </w:pPr>
            <w:ins w:id="22079" w:author="Author">
              <w:r w:rsidRPr="002937F1">
                <w:rPr>
                  <w:rFonts w:cs="Arial"/>
                  <w:sz w:val="20"/>
                  <w:szCs w:val="20"/>
                  <w:lang w:val="en-IE" w:eastAsia="pt-PT"/>
                </w:rPr>
                <w:t>Getting NBA campaigns</w:t>
              </w:r>
            </w:ins>
          </w:p>
        </w:tc>
      </w:tr>
      <w:tr w:rsidR="00B155C8" w:rsidRPr="002937F1" w14:paraId="63233AFA" w14:textId="77777777" w:rsidTr="00C23BF1">
        <w:trPr>
          <w:ins w:id="22080" w:author="Author"/>
        </w:trPr>
        <w:tc>
          <w:tcPr>
            <w:cnfStyle w:val="001000000000" w:firstRow="0" w:lastRow="0" w:firstColumn="1" w:lastColumn="0" w:oddVBand="0" w:evenVBand="0" w:oddHBand="0" w:evenHBand="0" w:firstRowFirstColumn="0" w:firstRowLastColumn="0" w:lastRowFirstColumn="0" w:lastRowLastColumn="0"/>
            <w:tcW w:w="1097" w:type="pct"/>
          </w:tcPr>
          <w:p w14:paraId="767C4EF6" w14:textId="77777777" w:rsidR="00B155C8" w:rsidRPr="002937F1" w:rsidRDefault="00B155C8" w:rsidP="00C23BF1">
            <w:pPr>
              <w:spacing w:before="120"/>
              <w:jc w:val="left"/>
              <w:rPr>
                <w:ins w:id="22081" w:author="Author"/>
                <w:rFonts w:cs="Arial"/>
                <w:sz w:val="20"/>
                <w:szCs w:val="20"/>
                <w:lang w:val="en-IE"/>
              </w:rPr>
            </w:pPr>
            <w:ins w:id="22082" w:author="Author">
              <w:r w:rsidRPr="002937F1">
                <w:rPr>
                  <w:rFonts w:cs="Arial"/>
                  <w:sz w:val="20"/>
                  <w:szCs w:val="20"/>
                  <w:lang w:val="en-IE"/>
                </w:rPr>
                <w:t>Json Path</w:t>
              </w:r>
            </w:ins>
          </w:p>
        </w:tc>
        <w:tc>
          <w:tcPr>
            <w:tcW w:w="3903" w:type="pct"/>
          </w:tcPr>
          <w:p w14:paraId="19EE399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83" w:author="Author"/>
                <w:rFonts w:cs="Arial"/>
                <w:sz w:val="20"/>
                <w:szCs w:val="20"/>
                <w:lang w:val="en-IE" w:eastAsia="pt-PT"/>
              </w:rPr>
            </w:pPr>
            <w:ins w:id="22084" w:author="Author">
              <w:r w:rsidRPr="002937F1">
                <w:rPr>
                  <w:rFonts w:cs="Arial"/>
                  <w:sz w:val="20"/>
                  <w:szCs w:val="20"/>
                  <w:lang w:val="en-IE" w:eastAsia="pt-PT"/>
                </w:rPr>
                <w:t>sales.messages.error.ERROR_GETTING_AVAILABLE_NBA_CAMPAIGNS</w:t>
              </w:r>
            </w:ins>
          </w:p>
        </w:tc>
      </w:tr>
      <w:tr w:rsidR="00B155C8" w:rsidRPr="002937F1" w14:paraId="1F4403D8" w14:textId="77777777" w:rsidTr="00C23BF1">
        <w:trPr>
          <w:ins w:id="220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99A77B7" w14:textId="77777777" w:rsidR="00B155C8" w:rsidRPr="002937F1" w:rsidRDefault="00B155C8" w:rsidP="00C23BF1">
            <w:pPr>
              <w:spacing w:before="120"/>
              <w:jc w:val="left"/>
              <w:rPr>
                <w:ins w:id="22086" w:author="Author"/>
                <w:rFonts w:cs="Arial"/>
                <w:sz w:val="20"/>
                <w:szCs w:val="20"/>
                <w:lang w:val="en-IE"/>
              </w:rPr>
            </w:pPr>
            <w:ins w:id="22087" w:author="Author">
              <w:r w:rsidRPr="002937F1">
                <w:rPr>
                  <w:rFonts w:cs="Arial"/>
                  <w:sz w:val="20"/>
                  <w:szCs w:val="20"/>
                  <w:lang w:val="en-IE"/>
                </w:rPr>
                <w:t>Message (English)</w:t>
              </w:r>
            </w:ins>
          </w:p>
        </w:tc>
        <w:tc>
          <w:tcPr>
            <w:tcW w:w="3903" w:type="pct"/>
            <w:tcBorders>
              <w:bottom w:val="single" w:sz="12" w:space="0" w:color="C00000"/>
            </w:tcBorders>
          </w:tcPr>
          <w:p w14:paraId="15EF7AB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88" w:author="Author"/>
                <w:rFonts w:cs="Arial"/>
                <w:color w:val="000000"/>
                <w:sz w:val="20"/>
                <w:szCs w:val="20"/>
                <w:lang w:val="en-IE"/>
              </w:rPr>
            </w:pPr>
            <w:ins w:id="22089" w:author="Author">
              <w:r w:rsidRPr="00E73B40">
                <w:rPr>
                  <w:sz w:val="20"/>
                  <w:lang w:val="en-IE"/>
                </w:rPr>
                <w:t>It was not possible to get the available NBA campaigns suitable with the customer choices.</w:t>
              </w:r>
            </w:ins>
          </w:p>
        </w:tc>
      </w:tr>
      <w:tr w:rsidR="00B155C8" w:rsidRPr="002937F1" w14:paraId="21DAD82C" w14:textId="77777777" w:rsidTr="00C23BF1">
        <w:trPr>
          <w:ins w:id="220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5439E2" w14:textId="77777777" w:rsidR="00B155C8" w:rsidRPr="002937F1" w:rsidRDefault="00B155C8" w:rsidP="00C23BF1">
            <w:pPr>
              <w:spacing w:before="120"/>
              <w:jc w:val="left"/>
              <w:rPr>
                <w:ins w:id="22091" w:author="Author"/>
                <w:rFonts w:cs="Arial"/>
                <w:sz w:val="20"/>
                <w:szCs w:val="20"/>
                <w:lang w:val="en-IE"/>
              </w:rPr>
            </w:pPr>
            <w:ins w:id="22092" w:author="Author">
              <w:r w:rsidRPr="002937F1">
                <w:rPr>
                  <w:rFonts w:cs="Arial"/>
                  <w:sz w:val="20"/>
                  <w:szCs w:val="20"/>
                  <w:lang w:val="en-IE"/>
                </w:rPr>
                <w:t>Message #</w:t>
              </w:r>
            </w:ins>
          </w:p>
        </w:tc>
        <w:tc>
          <w:tcPr>
            <w:tcW w:w="3903" w:type="pct"/>
            <w:tcBorders>
              <w:top w:val="single" w:sz="12" w:space="0" w:color="C00000"/>
            </w:tcBorders>
          </w:tcPr>
          <w:p w14:paraId="2D3D405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93" w:author="Author"/>
                <w:rFonts w:cs="Arial"/>
                <w:i/>
                <w:color w:val="000000"/>
                <w:sz w:val="20"/>
                <w:szCs w:val="20"/>
                <w:lang w:val="en-IE"/>
              </w:rPr>
            </w:pPr>
            <w:ins w:id="22094" w:author="Author">
              <w:r w:rsidRPr="002937F1">
                <w:rPr>
                  <w:rFonts w:cs="Arial"/>
                  <w:i/>
                  <w:color w:val="000000"/>
                  <w:sz w:val="20"/>
                  <w:szCs w:val="20"/>
                  <w:lang w:val="en-IE"/>
                </w:rPr>
                <w:t>EM_SAL_30</w:t>
              </w:r>
            </w:ins>
          </w:p>
        </w:tc>
      </w:tr>
      <w:tr w:rsidR="00B155C8" w:rsidRPr="002937F1" w14:paraId="0D1AA5E7" w14:textId="77777777" w:rsidTr="00C23BF1">
        <w:trPr>
          <w:ins w:id="22095" w:author="Author"/>
        </w:trPr>
        <w:tc>
          <w:tcPr>
            <w:cnfStyle w:val="001000000000" w:firstRow="0" w:lastRow="0" w:firstColumn="1" w:lastColumn="0" w:oddVBand="0" w:evenVBand="0" w:oddHBand="0" w:evenHBand="0" w:firstRowFirstColumn="0" w:firstRowLastColumn="0" w:lastRowFirstColumn="0" w:lastRowLastColumn="0"/>
            <w:tcW w:w="1097" w:type="pct"/>
          </w:tcPr>
          <w:p w14:paraId="63A3E626" w14:textId="77777777" w:rsidR="00B155C8" w:rsidRPr="002937F1" w:rsidRDefault="00B155C8" w:rsidP="00C23BF1">
            <w:pPr>
              <w:spacing w:before="120"/>
              <w:jc w:val="left"/>
              <w:rPr>
                <w:ins w:id="22096" w:author="Author"/>
                <w:rFonts w:cs="Arial"/>
                <w:sz w:val="20"/>
                <w:szCs w:val="20"/>
                <w:lang w:val="en-IE"/>
              </w:rPr>
            </w:pPr>
            <w:ins w:id="22097" w:author="Author">
              <w:r w:rsidRPr="002937F1">
                <w:rPr>
                  <w:rFonts w:cs="Arial"/>
                  <w:sz w:val="20"/>
                  <w:szCs w:val="20"/>
                  <w:lang w:val="en-IE"/>
                </w:rPr>
                <w:t>Description</w:t>
              </w:r>
            </w:ins>
          </w:p>
        </w:tc>
        <w:tc>
          <w:tcPr>
            <w:tcW w:w="3903" w:type="pct"/>
          </w:tcPr>
          <w:p w14:paraId="21C13B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98" w:author="Author"/>
                <w:rFonts w:cs="Arial"/>
                <w:b/>
                <w:bCs/>
                <w:i/>
                <w:iCs/>
                <w:color w:val="000000"/>
                <w:sz w:val="20"/>
                <w:szCs w:val="20"/>
                <w:lang w:val="en-IE"/>
              </w:rPr>
            </w:pPr>
            <w:ins w:id="22099" w:author="Author">
              <w:r w:rsidRPr="00B40FC3">
                <w:rPr>
                  <w:rFonts w:cs="Arial"/>
                  <w:color w:val="000000"/>
                  <w:sz w:val="20"/>
                  <w:szCs w:val="20"/>
                  <w:lang w:val="en-IE"/>
                </w:rPr>
                <w:t>Message displayed if the equipment cannot be found on the catalogue.</w:t>
              </w:r>
            </w:ins>
          </w:p>
        </w:tc>
      </w:tr>
      <w:tr w:rsidR="00B155C8" w:rsidRPr="002937F1" w14:paraId="20A992EE" w14:textId="77777777" w:rsidTr="00C23BF1">
        <w:trPr>
          <w:ins w:id="22100" w:author="Author"/>
        </w:trPr>
        <w:tc>
          <w:tcPr>
            <w:cnfStyle w:val="001000000000" w:firstRow="0" w:lastRow="0" w:firstColumn="1" w:lastColumn="0" w:oddVBand="0" w:evenVBand="0" w:oddHBand="0" w:evenHBand="0" w:firstRowFirstColumn="0" w:firstRowLastColumn="0" w:lastRowFirstColumn="0" w:lastRowLastColumn="0"/>
            <w:tcW w:w="1097" w:type="pct"/>
          </w:tcPr>
          <w:p w14:paraId="525B4AC9" w14:textId="77777777" w:rsidR="00B155C8" w:rsidRPr="002937F1" w:rsidRDefault="00B155C8" w:rsidP="00C23BF1">
            <w:pPr>
              <w:spacing w:before="120"/>
              <w:jc w:val="left"/>
              <w:rPr>
                <w:ins w:id="22101" w:author="Author"/>
                <w:rFonts w:cs="Arial"/>
                <w:sz w:val="20"/>
                <w:szCs w:val="20"/>
                <w:lang w:val="en-IE"/>
              </w:rPr>
            </w:pPr>
            <w:ins w:id="22102" w:author="Author">
              <w:r w:rsidRPr="002937F1">
                <w:rPr>
                  <w:rFonts w:cs="Arial"/>
                  <w:sz w:val="20"/>
                  <w:szCs w:val="20"/>
                  <w:lang w:val="en-IE"/>
                </w:rPr>
                <w:t>Context</w:t>
              </w:r>
            </w:ins>
          </w:p>
        </w:tc>
        <w:tc>
          <w:tcPr>
            <w:tcW w:w="3903" w:type="pct"/>
          </w:tcPr>
          <w:p w14:paraId="1350DFE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103" w:author="Author"/>
                <w:rFonts w:cs="Arial"/>
                <w:sz w:val="20"/>
                <w:szCs w:val="20"/>
                <w:lang w:val="en-IE" w:eastAsia="pt-PT"/>
              </w:rPr>
            </w:pPr>
            <w:ins w:id="22104" w:author="Author">
              <w:r w:rsidRPr="002937F1">
                <w:rPr>
                  <w:rFonts w:cs="Arial"/>
                  <w:sz w:val="20"/>
                  <w:szCs w:val="20"/>
                  <w:lang w:val="en-IE" w:eastAsia="pt-PT"/>
                </w:rPr>
                <w:t>Adding/associating equipment to basket</w:t>
              </w:r>
            </w:ins>
          </w:p>
        </w:tc>
      </w:tr>
      <w:tr w:rsidR="00B155C8" w:rsidRPr="002937F1" w14:paraId="12FDDE08" w14:textId="77777777" w:rsidTr="00C23BF1">
        <w:trPr>
          <w:ins w:id="2210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768649" w14:textId="77777777" w:rsidR="00B155C8" w:rsidRPr="002937F1" w:rsidRDefault="00B155C8" w:rsidP="00C23BF1">
            <w:pPr>
              <w:spacing w:before="120"/>
              <w:jc w:val="left"/>
              <w:rPr>
                <w:ins w:id="22106" w:author="Author"/>
                <w:rFonts w:cs="Arial"/>
                <w:sz w:val="20"/>
                <w:szCs w:val="20"/>
                <w:lang w:val="en-IE"/>
              </w:rPr>
            </w:pPr>
            <w:ins w:id="22107" w:author="Author">
              <w:r w:rsidRPr="002937F1">
                <w:rPr>
                  <w:rFonts w:cs="Arial"/>
                  <w:sz w:val="20"/>
                  <w:szCs w:val="20"/>
                  <w:lang w:val="en-IE"/>
                </w:rPr>
                <w:lastRenderedPageBreak/>
                <w:t>Json Path</w:t>
              </w:r>
            </w:ins>
          </w:p>
        </w:tc>
        <w:tc>
          <w:tcPr>
            <w:tcW w:w="3903" w:type="pct"/>
            <w:tcBorders>
              <w:bottom w:val="single" w:sz="18" w:space="0" w:color="FFFFFF" w:themeColor="background1"/>
            </w:tcBorders>
          </w:tcPr>
          <w:p w14:paraId="720A5F7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108" w:author="Author"/>
                <w:rFonts w:cs="Arial"/>
                <w:sz w:val="20"/>
                <w:szCs w:val="20"/>
                <w:lang w:val="en-IE" w:eastAsia="pt-PT"/>
              </w:rPr>
            </w:pPr>
            <w:ins w:id="22109" w:author="Author">
              <w:r w:rsidRPr="002937F1">
                <w:rPr>
                  <w:rFonts w:cs="Arial"/>
                  <w:sz w:val="20"/>
                  <w:szCs w:val="20"/>
                  <w:lang w:val="en-IE" w:eastAsia="pt-PT"/>
                </w:rPr>
                <w:t>sales.messages.error.ERROR_EQUIPMENT_NOT_FOUND</w:t>
              </w:r>
            </w:ins>
          </w:p>
        </w:tc>
      </w:tr>
      <w:tr w:rsidR="00B155C8" w:rsidRPr="002937F1" w14:paraId="0EC31B16" w14:textId="77777777" w:rsidTr="00C23BF1">
        <w:trPr>
          <w:ins w:id="221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03BA58F" w14:textId="77777777" w:rsidR="00B155C8" w:rsidRPr="002937F1" w:rsidRDefault="00B155C8" w:rsidP="00C23BF1">
            <w:pPr>
              <w:spacing w:before="120"/>
              <w:jc w:val="left"/>
              <w:rPr>
                <w:ins w:id="22111" w:author="Author"/>
                <w:rFonts w:cs="Arial"/>
                <w:sz w:val="20"/>
                <w:szCs w:val="20"/>
                <w:lang w:val="en-IE"/>
              </w:rPr>
            </w:pPr>
            <w:ins w:id="22112" w:author="Author">
              <w:r w:rsidRPr="002937F1">
                <w:rPr>
                  <w:rFonts w:cs="Arial"/>
                  <w:sz w:val="20"/>
                  <w:szCs w:val="20"/>
                  <w:lang w:val="en-IE"/>
                </w:rPr>
                <w:t>Message (English)</w:t>
              </w:r>
            </w:ins>
          </w:p>
        </w:tc>
        <w:tc>
          <w:tcPr>
            <w:tcW w:w="3903" w:type="pct"/>
            <w:tcBorders>
              <w:bottom w:val="single" w:sz="12" w:space="0" w:color="C00000"/>
            </w:tcBorders>
          </w:tcPr>
          <w:p w14:paraId="7B4B31D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13" w:author="Author"/>
                <w:rFonts w:cs="Arial"/>
                <w:color w:val="000000"/>
                <w:sz w:val="20"/>
                <w:szCs w:val="20"/>
                <w:lang w:val="en-IE"/>
              </w:rPr>
            </w:pPr>
            <w:ins w:id="22114" w:author="Author">
              <w:r w:rsidRPr="00E73B40">
                <w:rPr>
                  <w:sz w:val="20"/>
                  <w:lang w:val="en-IE"/>
                </w:rPr>
                <w:t xml:space="preserve">The product was not found in the catalogue. </w:t>
              </w:r>
            </w:ins>
          </w:p>
        </w:tc>
      </w:tr>
      <w:tr w:rsidR="00B155C8" w:rsidRPr="002937F1" w14:paraId="00AF1E31" w14:textId="77777777" w:rsidTr="00C23BF1">
        <w:trPr>
          <w:ins w:id="2211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DF2CDB7" w14:textId="77777777" w:rsidR="00B155C8" w:rsidRPr="002937F1" w:rsidRDefault="00B155C8" w:rsidP="00C23BF1">
            <w:pPr>
              <w:spacing w:before="120"/>
              <w:jc w:val="left"/>
              <w:rPr>
                <w:ins w:id="22116" w:author="Author"/>
                <w:rFonts w:cs="Arial"/>
                <w:sz w:val="20"/>
                <w:szCs w:val="20"/>
                <w:lang w:val="en-IE"/>
              </w:rPr>
            </w:pPr>
            <w:ins w:id="22117" w:author="Author">
              <w:r w:rsidRPr="002937F1">
                <w:rPr>
                  <w:rFonts w:cs="Arial"/>
                  <w:sz w:val="20"/>
                  <w:szCs w:val="20"/>
                  <w:lang w:val="en-IE"/>
                </w:rPr>
                <w:t>Message #</w:t>
              </w:r>
            </w:ins>
          </w:p>
        </w:tc>
        <w:tc>
          <w:tcPr>
            <w:tcW w:w="3903" w:type="pct"/>
            <w:tcBorders>
              <w:top w:val="single" w:sz="12" w:space="0" w:color="C00000"/>
            </w:tcBorders>
          </w:tcPr>
          <w:p w14:paraId="16CAE49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18" w:author="Author"/>
                <w:rFonts w:cs="Arial"/>
                <w:i/>
                <w:color w:val="000000"/>
                <w:sz w:val="20"/>
                <w:szCs w:val="20"/>
                <w:lang w:val="en-IE"/>
              </w:rPr>
            </w:pPr>
            <w:ins w:id="22119" w:author="Author">
              <w:r w:rsidRPr="002937F1">
                <w:rPr>
                  <w:rFonts w:cs="Arial"/>
                  <w:i/>
                  <w:color w:val="000000"/>
                  <w:sz w:val="20"/>
                  <w:szCs w:val="20"/>
                  <w:lang w:val="en-IE"/>
                </w:rPr>
                <w:t>EM_SAL_31</w:t>
              </w:r>
            </w:ins>
          </w:p>
        </w:tc>
      </w:tr>
      <w:tr w:rsidR="00B155C8" w:rsidRPr="002937F1" w14:paraId="7056A87F" w14:textId="77777777" w:rsidTr="00C23BF1">
        <w:trPr>
          <w:ins w:id="22120" w:author="Author"/>
        </w:trPr>
        <w:tc>
          <w:tcPr>
            <w:cnfStyle w:val="001000000000" w:firstRow="0" w:lastRow="0" w:firstColumn="1" w:lastColumn="0" w:oddVBand="0" w:evenVBand="0" w:oddHBand="0" w:evenHBand="0" w:firstRowFirstColumn="0" w:firstRowLastColumn="0" w:lastRowFirstColumn="0" w:lastRowLastColumn="0"/>
            <w:tcW w:w="1097" w:type="pct"/>
          </w:tcPr>
          <w:p w14:paraId="5925E1EA" w14:textId="77777777" w:rsidR="00B155C8" w:rsidRPr="002937F1" w:rsidRDefault="00B155C8" w:rsidP="00C23BF1">
            <w:pPr>
              <w:spacing w:before="120"/>
              <w:jc w:val="left"/>
              <w:rPr>
                <w:ins w:id="22121" w:author="Author"/>
                <w:rFonts w:cs="Arial"/>
                <w:sz w:val="20"/>
                <w:szCs w:val="20"/>
                <w:lang w:val="en-IE"/>
              </w:rPr>
            </w:pPr>
            <w:ins w:id="22122" w:author="Author">
              <w:r w:rsidRPr="002937F1">
                <w:rPr>
                  <w:rFonts w:cs="Arial"/>
                  <w:sz w:val="20"/>
                  <w:szCs w:val="20"/>
                  <w:lang w:val="en-IE"/>
                </w:rPr>
                <w:t>Description</w:t>
              </w:r>
            </w:ins>
          </w:p>
        </w:tc>
        <w:tc>
          <w:tcPr>
            <w:tcW w:w="3903" w:type="pct"/>
          </w:tcPr>
          <w:p w14:paraId="1D58BC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23" w:author="Author"/>
                <w:rFonts w:cs="Arial"/>
                <w:color w:val="000000"/>
                <w:sz w:val="20"/>
                <w:szCs w:val="20"/>
                <w:lang w:val="en-IE"/>
              </w:rPr>
            </w:pPr>
            <w:ins w:id="22124" w:author="Author">
              <w:r w:rsidRPr="00B40FC3">
                <w:rPr>
                  <w:rFonts w:cs="Arial"/>
                  <w:color w:val="000000"/>
                  <w:sz w:val="20"/>
                  <w:szCs w:val="20"/>
                  <w:lang w:val="en-IE"/>
                </w:rPr>
                <w:t>Message displayed if an error occurs while getting the available stores for Pick and Collect</w:t>
              </w:r>
            </w:ins>
          </w:p>
        </w:tc>
      </w:tr>
      <w:tr w:rsidR="00B155C8" w:rsidRPr="002937F1" w14:paraId="46A6D2F0" w14:textId="77777777" w:rsidTr="00C23BF1">
        <w:trPr>
          <w:ins w:id="22125" w:author="Author"/>
        </w:trPr>
        <w:tc>
          <w:tcPr>
            <w:cnfStyle w:val="001000000000" w:firstRow="0" w:lastRow="0" w:firstColumn="1" w:lastColumn="0" w:oddVBand="0" w:evenVBand="0" w:oddHBand="0" w:evenHBand="0" w:firstRowFirstColumn="0" w:firstRowLastColumn="0" w:lastRowFirstColumn="0" w:lastRowLastColumn="0"/>
            <w:tcW w:w="1097" w:type="pct"/>
          </w:tcPr>
          <w:p w14:paraId="478AFCA2" w14:textId="77777777" w:rsidR="00B155C8" w:rsidRPr="002937F1" w:rsidRDefault="00B155C8" w:rsidP="00C23BF1">
            <w:pPr>
              <w:spacing w:before="120"/>
              <w:jc w:val="left"/>
              <w:rPr>
                <w:ins w:id="22126" w:author="Author"/>
                <w:rFonts w:cs="Arial"/>
                <w:sz w:val="20"/>
                <w:szCs w:val="20"/>
                <w:lang w:val="en-IE"/>
              </w:rPr>
            </w:pPr>
            <w:ins w:id="22127" w:author="Author">
              <w:r w:rsidRPr="002937F1">
                <w:rPr>
                  <w:rFonts w:cs="Arial"/>
                  <w:sz w:val="20"/>
                  <w:szCs w:val="20"/>
                  <w:lang w:val="en-IE"/>
                </w:rPr>
                <w:t>Context</w:t>
              </w:r>
            </w:ins>
          </w:p>
        </w:tc>
        <w:tc>
          <w:tcPr>
            <w:tcW w:w="3903" w:type="pct"/>
          </w:tcPr>
          <w:p w14:paraId="3A0AAD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28" w:author="Author"/>
                <w:rFonts w:cs="Arial"/>
                <w:color w:val="000000"/>
                <w:sz w:val="20"/>
                <w:szCs w:val="20"/>
                <w:lang w:val="en-IE"/>
              </w:rPr>
            </w:pPr>
            <w:ins w:id="22129" w:author="Author">
              <w:r w:rsidRPr="002937F1">
                <w:rPr>
                  <w:rFonts w:cs="Arial"/>
                  <w:color w:val="000000"/>
                  <w:sz w:val="20"/>
                  <w:szCs w:val="20"/>
                  <w:lang w:val="en-IE"/>
                </w:rPr>
                <w:t>Providing shipping details</w:t>
              </w:r>
            </w:ins>
          </w:p>
        </w:tc>
      </w:tr>
      <w:tr w:rsidR="00B155C8" w:rsidRPr="002937F1" w14:paraId="0A2D3D28" w14:textId="77777777" w:rsidTr="00C23BF1">
        <w:trPr>
          <w:ins w:id="221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8F71FFA" w14:textId="77777777" w:rsidR="00B155C8" w:rsidRPr="002937F1" w:rsidRDefault="00B155C8" w:rsidP="00C23BF1">
            <w:pPr>
              <w:spacing w:before="120"/>
              <w:jc w:val="left"/>
              <w:rPr>
                <w:ins w:id="22131" w:author="Author"/>
                <w:rFonts w:cs="Arial"/>
                <w:sz w:val="20"/>
                <w:szCs w:val="20"/>
                <w:lang w:val="en-IE"/>
              </w:rPr>
            </w:pPr>
            <w:ins w:id="22132" w:author="Author">
              <w:r w:rsidRPr="002937F1">
                <w:rPr>
                  <w:rFonts w:cs="Arial"/>
                  <w:sz w:val="20"/>
                  <w:szCs w:val="20"/>
                  <w:lang w:val="en-IE"/>
                </w:rPr>
                <w:t>Json Path</w:t>
              </w:r>
            </w:ins>
          </w:p>
        </w:tc>
        <w:tc>
          <w:tcPr>
            <w:tcW w:w="3903" w:type="pct"/>
            <w:tcBorders>
              <w:bottom w:val="single" w:sz="18" w:space="0" w:color="FFFFFF" w:themeColor="background1"/>
            </w:tcBorders>
          </w:tcPr>
          <w:p w14:paraId="0B9264A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33" w:author="Author"/>
                <w:rFonts w:cs="Arial"/>
                <w:color w:val="000000"/>
                <w:sz w:val="20"/>
                <w:szCs w:val="20"/>
                <w:lang w:val="en-IE"/>
              </w:rPr>
            </w:pPr>
            <w:ins w:id="22134" w:author="Author">
              <w:r w:rsidRPr="002937F1">
                <w:rPr>
                  <w:rFonts w:cs="Arial"/>
                  <w:sz w:val="20"/>
                  <w:szCs w:val="20"/>
                  <w:lang w:val="en-IE" w:eastAsia="pt-PT"/>
                </w:rPr>
                <w:t>sales.messages.error.ERROR_RETRIEVING_AVAILABLE_STORE_LIST</w:t>
              </w:r>
            </w:ins>
          </w:p>
        </w:tc>
      </w:tr>
      <w:tr w:rsidR="00B155C8" w:rsidRPr="002937F1" w14:paraId="72185E4F" w14:textId="77777777" w:rsidTr="00C23BF1">
        <w:trPr>
          <w:ins w:id="221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48FE820" w14:textId="77777777" w:rsidR="00B155C8" w:rsidRPr="002937F1" w:rsidRDefault="00B155C8" w:rsidP="00C23BF1">
            <w:pPr>
              <w:spacing w:before="120"/>
              <w:jc w:val="left"/>
              <w:rPr>
                <w:ins w:id="22136" w:author="Author"/>
                <w:rFonts w:cs="Arial"/>
                <w:sz w:val="20"/>
                <w:szCs w:val="20"/>
                <w:lang w:val="en-IE"/>
              </w:rPr>
            </w:pPr>
            <w:ins w:id="22137" w:author="Author">
              <w:r w:rsidRPr="002937F1">
                <w:rPr>
                  <w:rFonts w:cs="Arial"/>
                  <w:sz w:val="20"/>
                  <w:szCs w:val="20"/>
                  <w:lang w:val="en-IE"/>
                </w:rPr>
                <w:t>Message (English)</w:t>
              </w:r>
            </w:ins>
          </w:p>
        </w:tc>
        <w:tc>
          <w:tcPr>
            <w:tcW w:w="3903" w:type="pct"/>
            <w:tcBorders>
              <w:bottom w:val="single" w:sz="12" w:space="0" w:color="C00000"/>
            </w:tcBorders>
          </w:tcPr>
          <w:p w14:paraId="1FC8B6C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38" w:author="Author"/>
                <w:rFonts w:cs="Arial"/>
                <w:color w:val="000000"/>
                <w:sz w:val="20"/>
                <w:szCs w:val="20"/>
                <w:lang w:val="en-IE"/>
              </w:rPr>
            </w:pPr>
            <w:ins w:id="22139" w:author="Author">
              <w:r w:rsidRPr="00E73B40">
                <w:rPr>
                  <w:sz w:val="20"/>
                  <w:lang w:val="en-IE"/>
                </w:rPr>
                <w:t>It was not possible to get the available stores.</w:t>
              </w:r>
              <w:r>
                <w:rPr>
                  <w:sz w:val="20"/>
                  <w:lang w:val="en-IE"/>
                </w:rPr>
                <w:t xml:space="preserve"> Please try again.</w:t>
              </w:r>
            </w:ins>
          </w:p>
        </w:tc>
      </w:tr>
      <w:tr w:rsidR="00B155C8" w:rsidRPr="002937F1" w14:paraId="16A5CA5B" w14:textId="77777777" w:rsidTr="00C23BF1">
        <w:trPr>
          <w:ins w:id="221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BE6E620" w14:textId="77777777" w:rsidR="00B155C8" w:rsidRPr="002937F1" w:rsidRDefault="00B155C8" w:rsidP="00C23BF1">
            <w:pPr>
              <w:spacing w:before="120"/>
              <w:jc w:val="left"/>
              <w:rPr>
                <w:ins w:id="22141" w:author="Author"/>
                <w:rFonts w:cs="Arial"/>
                <w:sz w:val="20"/>
                <w:szCs w:val="20"/>
                <w:lang w:val="en-IE"/>
              </w:rPr>
            </w:pPr>
            <w:ins w:id="22142" w:author="Author">
              <w:r w:rsidRPr="002937F1">
                <w:rPr>
                  <w:rFonts w:cs="Arial"/>
                  <w:sz w:val="20"/>
                  <w:szCs w:val="20"/>
                  <w:lang w:val="en-IE"/>
                </w:rPr>
                <w:t>Message #</w:t>
              </w:r>
            </w:ins>
          </w:p>
        </w:tc>
        <w:tc>
          <w:tcPr>
            <w:tcW w:w="3903" w:type="pct"/>
            <w:tcBorders>
              <w:top w:val="single" w:sz="12" w:space="0" w:color="C00000"/>
            </w:tcBorders>
          </w:tcPr>
          <w:p w14:paraId="541722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43" w:author="Author"/>
                <w:rFonts w:cs="Arial"/>
                <w:i/>
                <w:color w:val="000000"/>
                <w:sz w:val="20"/>
                <w:szCs w:val="20"/>
                <w:lang w:val="en-IE"/>
              </w:rPr>
            </w:pPr>
            <w:ins w:id="22144" w:author="Author">
              <w:r w:rsidRPr="002937F1">
                <w:rPr>
                  <w:rFonts w:cs="Arial"/>
                  <w:i/>
                  <w:sz w:val="20"/>
                  <w:szCs w:val="20"/>
                  <w:lang w:val="en-IE"/>
                </w:rPr>
                <w:t>EM_SAL_32</w:t>
              </w:r>
            </w:ins>
          </w:p>
        </w:tc>
      </w:tr>
      <w:tr w:rsidR="00B155C8" w:rsidRPr="002937F1" w14:paraId="3D211EAC" w14:textId="77777777" w:rsidTr="00C23BF1">
        <w:trPr>
          <w:ins w:id="22145" w:author="Author"/>
        </w:trPr>
        <w:tc>
          <w:tcPr>
            <w:cnfStyle w:val="001000000000" w:firstRow="0" w:lastRow="0" w:firstColumn="1" w:lastColumn="0" w:oddVBand="0" w:evenVBand="0" w:oddHBand="0" w:evenHBand="0" w:firstRowFirstColumn="0" w:firstRowLastColumn="0" w:lastRowFirstColumn="0" w:lastRowLastColumn="0"/>
            <w:tcW w:w="1097" w:type="pct"/>
          </w:tcPr>
          <w:p w14:paraId="7150D05C" w14:textId="77777777" w:rsidR="00B155C8" w:rsidRPr="002937F1" w:rsidRDefault="00B155C8" w:rsidP="00C23BF1">
            <w:pPr>
              <w:spacing w:before="120"/>
              <w:jc w:val="left"/>
              <w:rPr>
                <w:ins w:id="22146" w:author="Author"/>
                <w:rFonts w:cs="Arial"/>
                <w:sz w:val="20"/>
                <w:szCs w:val="20"/>
                <w:lang w:val="en-IE"/>
              </w:rPr>
            </w:pPr>
            <w:ins w:id="22147" w:author="Author">
              <w:r w:rsidRPr="002937F1">
                <w:rPr>
                  <w:rFonts w:cs="Arial"/>
                  <w:sz w:val="20"/>
                  <w:szCs w:val="20"/>
                  <w:lang w:val="en-IE"/>
                </w:rPr>
                <w:t>Description</w:t>
              </w:r>
            </w:ins>
          </w:p>
        </w:tc>
        <w:tc>
          <w:tcPr>
            <w:tcW w:w="3903" w:type="pct"/>
          </w:tcPr>
          <w:p w14:paraId="4456485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48" w:author="Author"/>
                <w:rFonts w:cs="Arial"/>
                <w:color w:val="000000"/>
                <w:sz w:val="20"/>
                <w:szCs w:val="20"/>
                <w:lang w:val="en-IE"/>
              </w:rPr>
            </w:pPr>
            <w:ins w:id="22149" w:author="Author">
              <w:r w:rsidRPr="00B40FC3">
                <w:rPr>
                  <w:rFonts w:cs="Arial"/>
                  <w:sz w:val="20"/>
                  <w:szCs w:val="20"/>
                  <w:lang w:val="en-IE"/>
                </w:rPr>
                <w:t>Message displayed if an error occurs while getting the available stock of the selected store</w:t>
              </w:r>
            </w:ins>
          </w:p>
        </w:tc>
      </w:tr>
      <w:tr w:rsidR="00B155C8" w:rsidRPr="002937F1" w14:paraId="31C08416" w14:textId="77777777" w:rsidTr="00C23BF1">
        <w:trPr>
          <w:ins w:id="22150" w:author="Author"/>
        </w:trPr>
        <w:tc>
          <w:tcPr>
            <w:cnfStyle w:val="001000000000" w:firstRow="0" w:lastRow="0" w:firstColumn="1" w:lastColumn="0" w:oddVBand="0" w:evenVBand="0" w:oddHBand="0" w:evenHBand="0" w:firstRowFirstColumn="0" w:firstRowLastColumn="0" w:lastRowFirstColumn="0" w:lastRowLastColumn="0"/>
            <w:tcW w:w="1097" w:type="pct"/>
          </w:tcPr>
          <w:p w14:paraId="3AA27EC2" w14:textId="77777777" w:rsidR="00B155C8" w:rsidRPr="002937F1" w:rsidRDefault="00B155C8" w:rsidP="00C23BF1">
            <w:pPr>
              <w:spacing w:before="120"/>
              <w:jc w:val="left"/>
              <w:rPr>
                <w:ins w:id="22151" w:author="Author"/>
                <w:rFonts w:cs="Arial"/>
                <w:sz w:val="20"/>
                <w:szCs w:val="20"/>
                <w:lang w:val="en-IE"/>
              </w:rPr>
            </w:pPr>
            <w:ins w:id="22152" w:author="Author">
              <w:r w:rsidRPr="002937F1">
                <w:rPr>
                  <w:rFonts w:cs="Arial"/>
                  <w:sz w:val="20"/>
                  <w:szCs w:val="20"/>
                  <w:lang w:val="en-IE"/>
                </w:rPr>
                <w:t>Context</w:t>
              </w:r>
            </w:ins>
          </w:p>
        </w:tc>
        <w:tc>
          <w:tcPr>
            <w:tcW w:w="3903" w:type="pct"/>
          </w:tcPr>
          <w:p w14:paraId="06E59CE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53" w:author="Author"/>
                <w:rFonts w:cs="Arial"/>
                <w:color w:val="000000"/>
                <w:sz w:val="20"/>
                <w:szCs w:val="20"/>
                <w:lang w:val="en-IE"/>
              </w:rPr>
            </w:pPr>
            <w:ins w:id="22154" w:author="Author">
              <w:r w:rsidRPr="002937F1">
                <w:rPr>
                  <w:rFonts w:cs="Arial"/>
                  <w:sz w:val="20"/>
                  <w:szCs w:val="20"/>
                  <w:lang w:val="en-IE"/>
                </w:rPr>
                <w:t>Providing shipping details</w:t>
              </w:r>
            </w:ins>
          </w:p>
        </w:tc>
      </w:tr>
      <w:tr w:rsidR="00B155C8" w:rsidRPr="002937F1" w14:paraId="4F88DE4B" w14:textId="77777777" w:rsidTr="00C23BF1">
        <w:trPr>
          <w:ins w:id="2215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1980EBE" w14:textId="77777777" w:rsidR="00B155C8" w:rsidRPr="002937F1" w:rsidRDefault="00B155C8" w:rsidP="00C23BF1">
            <w:pPr>
              <w:spacing w:before="120"/>
              <w:jc w:val="left"/>
              <w:rPr>
                <w:ins w:id="22156" w:author="Author"/>
                <w:rFonts w:cs="Arial"/>
                <w:sz w:val="20"/>
                <w:szCs w:val="20"/>
                <w:lang w:val="en-IE"/>
              </w:rPr>
            </w:pPr>
            <w:ins w:id="22157" w:author="Author">
              <w:r w:rsidRPr="002937F1">
                <w:rPr>
                  <w:rFonts w:cs="Arial"/>
                  <w:sz w:val="20"/>
                  <w:szCs w:val="20"/>
                  <w:lang w:val="en-IE"/>
                </w:rPr>
                <w:t>Json Path</w:t>
              </w:r>
            </w:ins>
          </w:p>
        </w:tc>
        <w:tc>
          <w:tcPr>
            <w:tcW w:w="3903" w:type="pct"/>
            <w:tcBorders>
              <w:bottom w:val="single" w:sz="18" w:space="0" w:color="FFFFFF" w:themeColor="background1"/>
            </w:tcBorders>
          </w:tcPr>
          <w:p w14:paraId="017A653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58" w:author="Author"/>
                <w:rFonts w:cs="Arial"/>
                <w:color w:val="000000"/>
                <w:sz w:val="20"/>
                <w:szCs w:val="20"/>
                <w:lang w:val="en-IE"/>
              </w:rPr>
            </w:pPr>
            <w:ins w:id="22159" w:author="Author">
              <w:r w:rsidRPr="002937F1">
                <w:rPr>
                  <w:rFonts w:cs="Arial"/>
                  <w:sz w:val="20"/>
                  <w:szCs w:val="20"/>
                  <w:lang w:val="en-IE"/>
                </w:rPr>
                <w:t>sales.messages.error.ERROR_CHECKING_AVAILABLE_STOCK</w:t>
              </w:r>
            </w:ins>
          </w:p>
        </w:tc>
      </w:tr>
      <w:tr w:rsidR="00B155C8" w:rsidRPr="002937F1" w14:paraId="14836942" w14:textId="77777777" w:rsidTr="00C23BF1">
        <w:trPr>
          <w:ins w:id="221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0C4C6C0" w14:textId="77777777" w:rsidR="00B155C8" w:rsidRPr="002937F1" w:rsidRDefault="00B155C8" w:rsidP="00C23BF1">
            <w:pPr>
              <w:spacing w:before="120"/>
              <w:jc w:val="left"/>
              <w:rPr>
                <w:ins w:id="22161" w:author="Author"/>
                <w:rFonts w:cs="Arial"/>
                <w:sz w:val="20"/>
                <w:szCs w:val="20"/>
                <w:lang w:val="en-IE"/>
              </w:rPr>
            </w:pPr>
            <w:ins w:id="22162" w:author="Author">
              <w:r w:rsidRPr="002937F1">
                <w:rPr>
                  <w:rFonts w:cs="Arial"/>
                  <w:sz w:val="20"/>
                  <w:szCs w:val="20"/>
                  <w:lang w:val="en-IE"/>
                </w:rPr>
                <w:t>Message (English)</w:t>
              </w:r>
            </w:ins>
          </w:p>
        </w:tc>
        <w:tc>
          <w:tcPr>
            <w:tcW w:w="3903" w:type="pct"/>
            <w:tcBorders>
              <w:bottom w:val="single" w:sz="12" w:space="0" w:color="C00000"/>
            </w:tcBorders>
          </w:tcPr>
          <w:p w14:paraId="2809A17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63" w:author="Author"/>
                <w:rFonts w:cs="Arial"/>
                <w:color w:val="000000"/>
                <w:sz w:val="20"/>
                <w:szCs w:val="20"/>
                <w:lang w:val="en-IE"/>
              </w:rPr>
            </w:pPr>
            <w:ins w:id="22164" w:author="Author">
              <w:r w:rsidRPr="00E73B40">
                <w:rPr>
                  <w:sz w:val="20"/>
                  <w:lang w:val="en-IE"/>
                </w:rPr>
                <w:t>It was not possible to check the available stock on the chosen store.</w:t>
              </w:r>
            </w:ins>
          </w:p>
        </w:tc>
      </w:tr>
      <w:tr w:rsidR="00B155C8" w:rsidRPr="002937F1" w14:paraId="2AF798C3" w14:textId="77777777" w:rsidTr="00C23BF1">
        <w:trPr>
          <w:ins w:id="2216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069D076" w14:textId="77777777" w:rsidR="00B155C8" w:rsidRPr="002937F1" w:rsidRDefault="00B155C8" w:rsidP="00C23BF1">
            <w:pPr>
              <w:spacing w:before="120"/>
              <w:jc w:val="left"/>
              <w:rPr>
                <w:ins w:id="22166" w:author="Author"/>
                <w:rFonts w:cs="Arial"/>
                <w:sz w:val="20"/>
                <w:szCs w:val="20"/>
                <w:lang w:val="en-IE"/>
              </w:rPr>
            </w:pPr>
            <w:ins w:id="22167" w:author="Author">
              <w:r w:rsidRPr="002937F1">
                <w:rPr>
                  <w:rFonts w:cs="Arial"/>
                  <w:sz w:val="20"/>
                  <w:szCs w:val="20"/>
                  <w:lang w:val="en-IE"/>
                </w:rPr>
                <w:t>Message #</w:t>
              </w:r>
            </w:ins>
          </w:p>
        </w:tc>
        <w:tc>
          <w:tcPr>
            <w:tcW w:w="3903" w:type="pct"/>
            <w:tcBorders>
              <w:top w:val="single" w:sz="12" w:space="0" w:color="C00000"/>
            </w:tcBorders>
          </w:tcPr>
          <w:p w14:paraId="466EFD4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68" w:author="Author"/>
                <w:rFonts w:cs="Arial"/>
                <w:i/>
                <w:color w:val="000000"/>
                <w:sz w:val="20"/>
                <w:szCs w:val="20"/>
                <w:lang w:val="en-IE"/>
              </w:rPr>
            </w:pPr>
            <w:ins w:id="22169" w:author="Author">
              <w:r w:rsidRPr="002937F1">
                <w:rPr>
                  <w:rFonts w:cs="Arial"/>
                  <w:i/>
                  <w:sz w:val="20"/>
                  <w:szCs w:val="20"/>
                  <w:lang w:val="en-IE"/>
                </w:rPr>
                <w:t>EM_SAL_33</w:t>
              </w:r>
            </w:ins>
          </w:p>
        </w:tc>
      </w:tr>
      <w:tr w:rsidR="00B155C8" w:rsidRPr="002937F1" w14:paraId="43246491" w14:textId="77777777" w:rsidTr="00C23BF1">
        <w:trPr>
          <w:ins w:id="22170" w:author="Author"/>
        </w:trPr>
        <w:tc>
          <w:tcPr>
            <w:cnfStyle w:val="001000000000" w:firstRow="0" w:lastRow="0" w:firstColumn="1" w:lastColumn="0" w:oddVBand="0" w:evenVBand="0" w:oddHBand="0" w:evenHBand="0" w:firstRowFirstColumn="0" w:firstRowLastColumn="0" w:lastRowFirstColumn="0" w:lastRowLastColumn="0"/>
            <w:tcW w:w="1097" w:type="pct"/>
          </w:tcPr>
          <w:p w14:paraId="77AC3000" w14:textId="77777777" w:rsidR="00B155C8" w:rsidRPr="002937F1" w:rsidRDefault="00B155C8" w:rsidP="00C23BF1">
            <w:pPr>
              <w:spacing w:before="120"/>
              <w:jc w:val="left"/>
              <w:rPr>
                <w:ins w:id="22171" w:author="Author"/>
                <w:rFonts w:cs="Arial"/>
                <w:sz w:val="20"/>
                <w:szCs w:val="20"/>
                <w:lang w:val="en-IE"/>
              </w:rPr>
            </w:pPr>
            <w:ins w:id="22172" w:author="Author">
              <w:r w:rsidRPr="002937F1">
                <w:rPr>
                  <w:rFonts w:cs="Arial"/>
                  <w:sz w:val="20"/>
                  <w:szCs w:val="20"/>
                  <w:lang w:val="en-IE"/>
                </w:rPr>
                <w:t>Description</w:t>
              </w:r>
            </w:ins>
          </w:p>
        </w:tc>
        <w:tc>
          <w:tcPr>
            <w:tcW w:w="3903" w:type="pct"/>
          </w:tcPr>
          <w:p w14:paraId="23BA74E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73" w:author="Author"/>
                <w:rFonts w:cs="Arial"/>
                <w:color w:val="000000"/>
                <w:sz w:val="20"/>
                <w:szCs w:val="20"/>
                <w:lang w:val="en-IE"/>
              </w:rPr>
            </w:pPr>
            <w:ins w:id="22174" w:author="Author">
              <w:r w:rsidRPr="00B40FC3">
                <w:rPr>
                  <w:rFonts w:cs="Arial"/>
                  <w:sz w:val="20"/>
                  <w:szCs w:val="20"/>
                  <w:lang w:val="en-IE"/>
                </w:rPr>
                <w:t>Message displayed if an error occurs while informing campaign system regarding customer's decision for the campaign</w:t>
              </w:r>
            </w:ins>
          </w:p>
        </w:tc>
      </w:tr>
      <w:tr w:rsidR="00B155C8" w:rsidRPr="002937F1" w14:paraId="775C75CD" w14:textId="77777777" w:rsidTr="00C23BF1">
        <w:trPr>
          <w:ins w:id="22175" w:author="Author"/>
        </w:trPr>
        <w:tc>
          <w:tcPr>
            <w:cnfStyle w:val="001000000000" w:firstRow="0" w:lastRow="0" w:firstColumn="1" w:lastColumn="0" w:oddVBand="0" w:evenVBand="0" w:oddHBand="0" w:evenHBand="0" w:firstRowFirstColumn="0" w:firstRowLastColumn="0" w:lastRowFirstColumn="0" w:lastRowLastColumn="0"/>
            <w:tcW w:w="1097" w:type="pct"/>
          </w:tcPr>
          <w:p w14:paraId="6632D88E" w14:textId="77777777" w:rsidR="00B155C8" w:rsidRPr="002937F1" w:rsidRDefault="00B155C8" w:rsidP="00C23BF1">
            <w:pPr>
              <w:spacing w:before="120"/>
              <w:jc w:val="left"/>
              <w:rPr>
                <w:ins w:id="22176" w:author="Author"/>
                <w:rFonts w:cs="Arial"/>
                <w:sz w:val="20"/>
                <w:szCs w:val="20"/>
                <w:lang w:val="en-IE"/>
              </w:rPr>
            </w:pPr>
            <w:ins w:id="22177" w:author="Author">
              <w:r w:rsidRPr="002937F1">
                <w:rPr>
                  <w:rFonts w:cs="Arial"/>
                  <w:sz w:val="20"/>
                  <w:szCs w:val="20"/>
                  <w:lang w:val="en-IE"/>
                </w:rPr>
                <w:t>Context</w:t>
              </w:r>
            </w:ins>
          </w:p>
        </w:tc>
        <w:tc>
          <w:tcPr>
            <w:tcW w:w="3903" w:type="pct"/>
          </w:tcPr>
          <w:p w14:paraId="47AA9D2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78" w:author="Author"/>
                <w:rFonts w:cs="Arial"/>
                <w:color w:val="000000"/>
                <w:sz w:val="20"/>
                <w:szCs w:val="20"/>
                <w:lang w:val="en-IE"/>
              </w:rPr>
            </w:pPr>
            <w:ins w:id="22179" w:author="Author">
              <w:r w:rsidRPr="002937F1">
                <w:rPr>
                  <w:rFonts w:cs="Arial"/>
                  <w:sz w:val="20"/>
                  <w:szCs w:val="20"/>
                  <w:lang w:val="en-IE"/>
                </w:rPr>
                <w:t>Sending customer's option for the campaign</w:t>
              </w:r>
            </w:ins>
          </w:p>
        </w:tc>
      </w:tr>
      <w:tr w:rsidR="00B155C8" w:rsidRPr="002937F1" w14:paraId="2DE35C02" w14:textId="77777777" w:rsidTr="00C23BF1">
        <w:trPr>
          <w:ins w:id="221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1202AFE" w14:textId="77777777" w:rsidR="00B155C8" w:rsidRPr="002937F1" w:rsidRDefault="00B155C8" w:rsidP="00C23BF1">
            <w:pPr>
              <w:spacing w:before="120"/>
              <w:jc w:val="left"/>
              <w:rPr>
                <w:ins w:id="22181" w:author="Author"/>
                <w:rFonts w:cs="Arial"/>
                <w:sz w:val="20"/>
                <w:szCs w:val="20"/>
                <w:lang w:val="en-IE"/>
              </w:rPr>
            </w:pPr>
            <w:ins w:id="22182" w:author="Author">
              <w:r w:rsidRPr="002937F1">
                <w:rPr>
                  <w:rFonts w:cs="Arial"/>
                  <w:sz w:val="20"/>
                  <w:szCs w:val="20"/>
                  <w:lang w:val="en-IE"/>
                </w:rPr>
                <w:t>Json Path</w:t>
              </w:r>
            </w:ins>
          </w:p>
        </w:tc>
        <w:tc>
          <w:tcPr>
            <w:tcW w:w="3903" w:type="pct"/>
            <w:tcBorders>
              <w:bottom w:val="single" w:sz="18" w:space="0" w:color="FFFFFF" w:themeColor="background1"/>
            </w:tcBorders>
          </w:tcPr>
          <w:p w14:paraId="3A1E0CF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83" w:author="Author"/>
                <w:rFonts w:cs="Arial"/>
                <w:color w:val="000000"/>
                <w:sz w:val="20"/>
                <w:szCs w:val="20"/>
                <w:lang w:val="en-IE"/>
              </w:rPr>
            </w:pPr>
            <w:ins w:id="22184" w:author="Author">
              <w:r w:rsidRPr="002937F1">
                <w:rPr>
                  <w:rFonts w:cs="Arial"/>
                  <w:sz w:val="20"/>
                  <w:szCs w:val="20"/>
                  <w:lang w:val="en-IE"/>
                </w:rPr>
                <w:t>sales.messages.error.ERROR_INFORMING_CAMPAIGN_SYSTEM</w:t>
              </w:r>
            </w:ins>
          </w:p>
        </w:tc>
      </w:tr>
      <w:tr w:rsidR="00B155C8" w:rsidRPr="002937F1" w14:paraId="3B7803DF" w14:textId="77777777" w:rsidTr="00C23BF1">
        <w:trPr>
          <w:ins w:id="221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64D8622" w14:textId="77777777" w:rsidR="00B155C8" w:rsidRPr="002937F1" w:rsidRDefault="00B155C8" w:rsidP="00C23BF1">
            <w:pPr>
              <w:spacing w:before="120"/>
              <w:jc w:val="left"/>
              <w:rPr>
                <w:ins w:id="22186" w:author="Author"/>
                <w:rFonts w:cs="Arial"/>
                <w:sz w:val="20"/>
                <w:szCs w:val="20"/>
                <w:lang w:val="en-IE"/>
              </w:rPr>
            </w:pPr>
            <w:ins w:id="22187" w:author="Author">
              <w:r w:rsidRPr="002937F1">
                <w:rPr>
                  <w:rFonts w:cs="Arial"/>
                  <w:sz w:val="20"/>
                  <w:szCs w:val="20"/>
                  <w:lang w:val="en-IE"/>
                </w:rPr>
                <w:t>Message (English)</w:t>
              </w:r>
            </w:ins>
          </w:p>
        </w:tc>
        <w:tc>
          <w:tcPr>
            <w:tcW w:w="3903" w:type="pct"/>
            <w:tcBorders>
              <w:bottom w:val="single" w:sz="12" w:space="0" w:color="C00000"/>
            </w:tcBorders>
          </w:tcPr>
          <w:p w14:paraId="671F6BD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88" w:author="Author"/>
                <w:rFonts w:cs="Arial"/>
                <w:color w:val="000000"/>
                <w:sz w:val="20"/>
                <w:szCs w:val="20"/>
                <w:lang w:val="en-IE"/>
              </w:rPr>
            </w:pPr>
            <w:ins w:id="22189" w:author="Author">
              <w:r w:rsidRPr="00E73B40">
                <w:rPr>
                  <w:sz w:val="20"/>
                  <w:lang w:val="en-IE"/>
                </w:rPr>
                <w:t>It was not possible inform the campaign system regarding the customer decision.</w:t>
              </w:r>
            </w:ins>
          </w:p>
        </w:tc>
      </w:tr>
      <w:tr w:rsidR="00B155C8" w:rsidRPr="002937F1" w14:paraId="280DBEC7" w14:textId="77777777" w:rsidTr="00C23BF1">
        <w:trPr>
          <w:ins w:id="221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395EC7" w14:textId="77777777" w:rsidR="00B155C8" w:rsidRPr="002937F1" w:rsidRDefault="00B155C8" w:rsidP="00C23BF1">
            <w:pPr>
              <w:spacing w:before="120"/>
              <w:jc w:val="left"/>
              <w:rPr>
                <w:ins w:id="22191" w:author="Author"/>
                <w:rFonts w:cs="Arial"/>
                <w:sz w:val="20"/>
                <w:szCs w:val="20"/>
                <w:lang w:val="en-IE"/>
              </w:rPr>
            </w:pPr>
            <w:ins w:id="22192" w:author="Author">
              <w:r w:rsidRPr="002937F1">
                <w:rPr>
                  <w:rFonts w:cs="Arial"/>
                  <w:sz w:val="20"/>
                  <w:szCs w:val="20"/>
                  <w:lang w:val="en-IE"/>
                </w:rPr>
                <w:t>Message #</w:t>
              </w:r>
            </w:ins>
          </w:p>
        </w:tc>
        <w:tc>
          <w:tcPr>
            <w:tcW w:w="3903" w:type="pct"/>
            <w:tcBorders>
              <w:top w:val="single" w:sz="12" w:space="0" w:color="C00000"/>
            </w:tcBorders>
          </w:tcPr>
          <w:p w14:paraId="61F5A6D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93" w:author="Author"/>
                <w:rFonts w:cs="Arial"/>
                <w:i/>
                <w:color w:val="000000"/>
                <w:sz w:val="20"/>
                <w:szCs w:val="20"/>
                <w:lang w:val="en-IE"/>
              </w:rPr>
            </w:pPr>
            <w:ins w:id="22194" w:author="Author">
              <w:r w:rsidRPr="002937F1">
                <w:rPr>
                  <w:rFonts w:cs="Arial"/>
                  <w:i/>
                  <w:sz w:val="20"/>
                  <w:szCs w:val="20"/>
                  <w:lang w:val="en-IE"/>
                </w:rPr>
                <w:t>EM_SAL_34</w:t>
              </w:r>
            </w:ins>
          </w:p>
        </w:tc>
      </w:tr>
      <w:tr w:rsidR="00B155C8" w:rsidRPr="002937F1" w14:paraId="0FAA472E" w14:textId="77777777" w:rsidTr="00C23BF1">
        <w:trPr>
          <w:ins w:id="22195" w:author="Author"/>
        </w:trPr>
        <w:tc>
          <w:tcPr>
            <w:cnfStyle w:val="001000000000" w:firstRow="0" w:lastRow="0" w:firstColumn="1" w:lastColumn="0" w:oddVBand="0" w:evenVBand="0" w:oddHBand="0" w:evenHBand="0" w:firstRowFirstColumn="0" w:firstRowLastColumn="0" w:lastRowFirstColumn="0" w:lastRowLastColumn="0"/>
            <w:tcW w:w="1097" w:type="pct"/>
          </w:tcPr>
          <w:p w14:paraId="325C8EC4" w14:textId="77777777" w:rsidR="00B155C8" w:rsidRPr="002937F1" w:rsidRDefault="00B155C8" w:rsidP="00C23BF1">
            <w:pPr>
              <w:spacing w:before="120"/>
              <w:jc w:val="left"/>
              <w:rPr>
                <w:ins w:id="22196" w:author="Author"/>
                <w:rFonts w:cs="Arial"/>
                <w:sz w:val="20"/>
                <w:szCs w:val="20"/>
                <w:lang w:val="en-IE"/>
              </w:rPr>
            </w:pPr>
            <w:ins w:id="22197" w:author="Author">
              <w:r w:rsidRPr="002937F1">
                <w:rPr>
                  <w:rFonts w:cs="Arial"/>
                  <w:sz w:val="20"/>
                  <w:szCs w:val="20"/>
                  <w:lang w:val="en-IE"/>
                </w:rPr>
                <w:t>Description</w:t>
              </w:r>
            </w:ins>
          </w:p>
        </w:tc>
        <w:tc>
          <w:tcPr>
            <w:tcW w:w="3903" w:type="pct"/>
          </w:tcPr>
          <w:p w14:paraId="23DDD11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98" w:author="Author"/>
                <w:rFonts w:cs="Arial"/>
                <w:color w:val="000000"/>
                <w:sz w:val="20"/>
                <w:szCs w:val="20"/>
                <w:lang w:val="en-IE"/>
              </w:rPr>
            </w:pPr>
            <w:ins w:id="22199" w:author="Author">
              <w:r w:rsidRPr="00B40FC3">
                <w:rPr>
                  <w:rFonts w:cs="Arial"/>
                  <w:sz w:val="20"/>
                  <w:szCs w:val="20"/>
                  <w:lang w:val="en-IE"/>
                </w:rPr>
                <w:t>Message displayed if an error occurs while generating voucher ID</w:t>
              </w:r>
            </w:ins>
          </w:p>
        </w:tc>
      </w:tr>
      <w:tr w:rsidR="00B155C8" w:rsidRPr="002937F1" w14:paraId="488E7AA4" w14:textId="77777777" w:rsidTr="00C23BF1">
        <w:trPr>
          <w:ins w:id="22200" w:author="Author"/>
        </w:trPr>
        <w:tc>
          <w:tcPr>
            <w:cnfStyle w:val="001000000000" w:firstRow="0" w:lastRow="0" w:firstColumn="1" w:lastColumn="0" w:oddVBand="0" w:evenVBand="0" w:oddHBand="0" w:evenHBand="0" w:firstRowFirstColumn="0" w:firstRowLastColumn="0" w:lastRowFirstColumn="0" w:lastRowLastColumn="0"/>
            <w:tcW w:w="1097" w:type="pct"/>
          </w:tcPr>
          <w:p w14:paraId="12796690" w14:textId="77777777" w:rsidR="00B155C8" w:rsidRPr="002937F1" w:rsidRDefault="00B155C8" w:rsidP="00C23BF1">
            <w:pPr>
              <w:spacing w:before="120"/>
              <w:jc w:val="left"/>
              <w:rPr>
                <w:ins w:id="22201" w:author="Author"/>
                <w:rFonts w:cs="Arial"/>
                <w:sz w:val="20"/>
                <w:szCs w:val="20"/>
                <w:lang w:val="en-IE"/>
              </w:rPr>
            </w:pPr>
            <w:ins w:id="22202" w:author="Author">
              <w:r w:rsidRPr="002937F1">
                <w:rPr>
                  <w:rFonts w:cs="Arial"/>
                  <w:sz w:val="20"/>
                  <w:szCs w:val="20"/>
                  <w:lang w:val="en-IE"/>
                </w:rPr>
                <w:t>Context</w:t>
              </w:r>
            </w:ins>
          </w:p>
        </w:tc>
        <w:tc>
          <w:tcPr>
            <w:tcW w:w="3903" w:type="pct"/>
          </w:tcPr>
          <w:p w14:paraId="566054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03" w:author="Author"/>
                <w:rFonts w:cs="Arial"/>
                <w:color w:val="000000"/>
                <w:sz w:val="20"/>
                <w:szCs w:val="20"/>
                <w:lang w:val="en-IE"/>
              </w:rPr>
            </w:pPr>
            <w:ins w:id="22204" w:author="Author">
              <w:r w:rsidRPr="002937F1">
                <w:rPr>
                  <w:rFonts w:cs="Arial"/>
                  <w:sz w:val="20"/>
                  <w:szCs w:val="20"/>
                  <w:lang w:val="en-IE"/>
                </w:rPr>
                <w:t>Getting voucher ID</w:t>
              </w:r>
            </w:ins>
          </w:p>
        </w:tc>
      </w:tr>
      <w:tr w:rsidR="00B155C8" w:rsidRPr="002937F1" w14:paraId="712DCB3B" w14:textId="77777777" w:rsidTr="00C23BF1">
        <w:trPr>
          <w:ins w:id="2220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1D03C4AA" w14:textId="77777777" w:rsidR="00B155C8" w:rsidRPr="002937F1" w:rsidRDefault="00B155C8" w:rsidP="00C23BF1">
            <w:pPr>
              <w:spacing w:before="120"/>
              <w:jc w:val="left"/>
              <w:rPr>
                <w:ins w:id="22206" w:author="Author"/>
                <w:rFonts w:cs="Arial"/>
                <w:sz w:val="20"/>
                <w:szCs w:val="20"/>
                <w:lang w:val="en-IE"/>
              </w:rPr>
            </w:pPr>
            <w:ins w:id="22207" w:author="Author">
              <w:r w:rsidRPr="002937F1">
                <w:rPr>
                  <w:rFonts w:cs="Arial"/>
                  <w:sz w:val="20"/>
                  <w:szCs w:val="20"/>
                  <w:lang w:val="en-IE"/>
                </w:rPr>
                <w:t>Json Path</w:t>
              </w:r>
            </w:ins>
          </w:p>
        </w:tc>
        <w:tc>
          <w:tcPr>
            <w:tcW w:w="3903" w:type="pct"/>
            <w:tcBorders>
              <w:bottom w:val="single" w:sz="18" w:space="0" w:color="FFFFFF" w:themeColor="background1"/>
            </w:tcBorders>
          </w:tcPr>
          <w:p w14:paraId="349C747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08" w:author="Author"/>
                <w:rFonts w:cs="Arial"/>
                <w:color w:val="000000"/>
                <w:sz w:val="20"/>
                <w:szCs w:val="20"/>
                <w:lang w:val="en-IE"/>
              </w:rPr>
            </w:pPr>
            <w:ins w:id="22209" w:author="Author">
              <w:r w:rsidRPr="002937F1">
                <w:rPr>
                  <w:rFonts w:cs="Arial"/>
                  <w:sz w:val="20"/>
                  <w:szCs w:val="20"/>
                  <w:lang w:val="en-IE"/>
                </w:rPr>
                <w:t>sales.messages.error.ERROR_GENERATING_TOPUP_VOUCHER</w:t>
              </w:r>
            </w:ins>
          </w:p>
        </w:tc>
      </w:tr>
      <w:tr w:rsidR="00B155C8" w:rsidRPr="002937F1" w14:paraId="0C1CCA42" w14:textId="77777777" w:rsidTr="00C23BF1">
        <w:trPr>
          <w:ins w:id="222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4DA7EE3" w14:textId="77777777" w:rsidR="00B155C8" w:rsidRPr="002937F1" w:rsidRDefault="00B155C8" w:rsidP="00C23BF1">
            <w:pPr>
              <w:spacing w:before="120"/>
              <w:jc w:val="left"/>
              <w:rPr>
                <w:ins w:id="22211" w:author="Author"/>
                <w:rFonts w:cs="Arial"/>
                <w:sz w:val="20"/>
                <w:szCs w:val="20"/>
                <w:lang w:val="en-IE"/>
              </w:rPr>
            </w:pPr>
            <w:ins w:id="22212" w:author="Author">
              <w:r w:rsidRPr="002937F1">
                <w:rPr>
                  <w:rFonts w:cs="Arial"/>
                  <w:sz w:val="20"/>
                  <w:szCs w:val="20"/>
                  <w:lang w:val="en-IE"/>
                </w:rPr>
                <w:t>Message (English)</w:t>
              </w:r>
            </w:ins>
          </w:p>
        </w:tc>
        <w:tc>
          <w:tcPr>
            <w:tcW w:w="3903" w:type="pct"/>
            <w:tcBorders>
              <w:bottom w:val="single" w:sz="12" w:space="0" w:color="C00000"/>
            </w:tcBorders>
          </w:tcPr>
          <w:p w14:paraId="4D42860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13" w:author="Author"/>
                <w:rFonts w:cs="Arial"/>
                <w:color w:val="000000"/>
                <w:sz w:val="20"/>
                <w:szCs w:val="20"/>
                <w:lang w:val="en-IE"/>
              </w:rPr>
            </w:pPr>
            <w:ins w:id="22214" w:author="Author">
              <w:r w:rsidRPr="00E73B40">
                <w:rPr>
                  <w:sz w:val="20"/>
                  <w:lang w:val="en-IE"/>
                </w:rPr>
                <w:t>It was not possible to generate the top up voucher ID.</w:t>
              </w:r>
              <w:r>
                <w:rPr>
                  <w:sz w:val="20"/>
                  <w:lang w:val="en-IE"/>
                </w:rPr>
                <w:t xml:space="preserve"> Please try again.</w:t>
              </w:r>
            </w:ins>
          </w:p>
        </w:tc>
      </w:tr>
      <w:tr w:rsidR="00B155C8" w:rsidRPr="002937F1" w14:paraId="0EC3F34E" w14:textId="77777777" w:rsidTr="00C23BF1">
        <w:trPr>
          <w:ins w:id="2221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788084A" w14:textId="77777777" w:rsidR="00B155C8" w:rsidRPr="002937F1" w:rsidRDefault="00B155C8" w:rsidP="00C23BF1">
            <w:pPr>
              <w:spacing w:before="120"/>
              <w:jc w:val="left"/>
              <w:rPr>
                <w:ins w:id="22216" w:author="Author"/>
                <w:rFonts w:cs="Arial"/>
                <w:sz w:val="20"/>
                <w:szCs w:val="20"/>
                <w:lang w:val="en-IE"/>
              </w:rPr>
            </w:pPr>
            <w:ins w:id="22217" w:author="Author">
              <w:r w:rsidRPr="002937F1">
                <w:rPr>
                  <w:rFonts w:cs="Arial"/>
                  <w:sz w:val="20"/>
                  <w:szCs w:val="20"/>
                  <w:lang w:val="en-IE"/>
                </w:rPr>
                <w:t>Message #</w:t>
              </w:r>
            </w:ins>
          </w:p>
        </w:tc>
        <w:tc>
          <w:tcPr>
            <w:tcW w:w="3903" w:type="pct"/>
            <w:tcBorders>
              <w:top w:val="single" w:sz="12" w:space="0" w:color="C00000"/>
            </w:tcBorders>
          </w:tcPr>
          <w:p w14:paraId="48B2CF3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18" w:author="Author"/>
                <w:rFonts w:cs="Arial"/>
                <w:i/>
                <w:color w:val="000000"/>
                <w:sz w:val="20"/>
                <w:szCs w:val="20"/>
                <w:lang w:val="en-IE"/>
              </w:rPr>
            </w:pPr>
            <w:ins w:id="22219" w:author="Author">
              <w:r w:rsidRPr="002937F1">
                <w:rPr>
                  <w:rFonts w:cs="Arial"/>
                  <w:i/>
                  <w:sz w:val="20"/>
                  <w:szCs w:val="20"/>
                  <w:lang w:val="en-IE"/>
                </w:rPr>
                <w:t>EM_SAL_35</w:t>
              </w:r>
            </w:ins>
          </w:p>
        </w:tc>
      </w:tr>
      <w:tr w:rsidR="00B155C8" w:rsidRPr="002937F1" w14:paraId="715ED4DE" w14:textId="77777777" w:rsidTr="00C23BF1">
        <w:trPr>
          <w:ins w:id="22220" w:author="Author"/>
        </w:trPr>
        <w:tc>
          <w:tcPr>
            <w:cnfStyle w:val="001000000000" w:firstRow="0" w:lastRow="0" w:firstColumn="1" w:lastColumn="0" w:oddVBand="0" w:evenVBand="0" w:oddHBand="0" w:evenHBand="0" w:firstRowFirstColumn="0" w:firstRowLastColumn="0" w:lastRowFirstColumn="0" w:lastRowLastColumn="0"/>
            <w:tcW w:w="1097" w:type="pct"/>
          </w:tcPr>
          <w:p w14:paraId="0E59C304" w14:textId="77777777" w:rsidR="00B155C8" w:rsidRPr="002937F1" w:rsidRDefault="00B155C8" w:rsidP="00C23BF1">
            <w:pPr>
              <w:spacing w:before="120"/>
              <w:jc w:val="left"/>
              <w:rPr>
                <w:ins w:id="22221" w:author="Author"/>
                <w:rFonts w:cs="Arial"/>
                <w:sz w:val="20"/>
                <w:szCs w:val="20"/>
                <w:lang w:val="en-IE"/>
              </w:rPr>
            </w:pPr>
            <w:ins w:id="22222" w:author="Author">
              <w:r w:rsidRPr="002937F1">
                <w:rPr>
                  <w:rFonts w:cs="Arial"/>
                  <w:sz w:val="20"/>
                  <w:szCs w:val="20"/>
                  <w:lang w:val="en-IE"/>
                </w:rPr>
                <w:t>Description</w:t>
              </w:r>
            </w:ins>
          </w:p>
        </w:tc>
        <w:tc>
          <w:tcPr>
            <w:tcW w:w="3903" w:type="pct"/>
          </w:tcPr>
          <w:p w14:paraId="249B357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23" w:author="Author"/>
                <w:rFonts w:cs="Arial"/>
                <w:color w:val="000000"/>
                <w:sz w:val="20"/>
                <w:szCs w:val="20"/>
                <w:lang w:val="en-IE"/>
              </w:rPr>
            </w:pPr>
            <w:ins w:id="22224" w:author="Author">
              <w:r w:rsidRPr="00B40FC3">
                <w:rPr>
                  <w:rFonts w:cs="Arial"/>
                  <w:sz w:val="20"/>
                  <w:szCs w:val="20"/>
                  <w:lang w:val="en-IE"/>
                </w:rPr>
                <w:t>Message displayed if an error occurs while sending SMS with port-in code</w:t>
              </w:r>
            </w:ins>
          </w:p>
        </w:tc>
      </w:tr>
      <w:tr w:rsidR="00B155C8" w:rsidRPr="002937F1" w14:paraId="42392238" w14:textId="77777777" w:rsidTr="00C23BF1">
        <w:trPr>
          <w:ins w:id="22225" w:author="Author"/>
        </w:trPr>
        <w:tc>
          <w:tcPr>
            <w:cnfStyle w:val="001000000000" w:firstRow="0" w:lastRow="0" w:firstColumn="1" w:lastColumn="0" w:oddVBand="0" w:evenVBand="0" w:oddHBand="0" w:evenHBand="0" w:firstRowFirstColumn="0" w:firstRowLastColumn="0" w:lastRowFirstColumn="0" w:lastRowLastColumn="0"/>
            <w:tcW w:w="1097" w:type="pct"/>
          </w:tcPr>
          <w:p w14:paraId="5E194328" w14:textId="77777777" w:rsidR="00B155C8" w:rsidRPr="002937F1" w:rsidRDefault="00B155C8" w:rsidP="00C23BF1">
            <w:pPr>
              <w:spacing w:before="120"/>
              <w:jc w:val="left"/>
              <w:rPr>
                <w:ins w:id="22226" w:author="Author"/>
                <w:rFonts w:cs="Arial"/>
                <w:sz w:val="20"/>
                <w:szCs w:val="20"/>
                <w:lang w:val="en-IE"/>
              </w:rPr>
            </w:pPr>
            <w:ins w:id="22227" w:author="Author">
              <w:r w:rsidRPr="002937F1">
                <w:rPr>
                  <w:rFonts w:cs="Arial"/>
                  <w:sz w:val="20"/>
                  <w:szCs w:val="20"/>
                  <w:lang w:val="en-IE"/>
                </w:rPr>
                <w:t>Context</w:t>
              </w:r>
            </w:ins>
          </w:p>
        </w:tc>
        <w:tc>
          <w:tcPr>
            <w:tcW w:w="3903" w:type="pct"/>
          </w:tcPr>
          <w:p w14:paraId="0A322EC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28" w:author="Author"/>
                <w:rFonts w:cs="Arial"/>
                <w:color w:val="000000"/>
                <w:sz w:val="20"/>
                <w:szCs w:val="20"/>
                <w:lang w:val="en-IE"/>
              </w:rPr>
            </w:pPr>
            <w:ins w:id="22229" w:author="Author">
              <w:r w:rsidRPr="002937F1">
                <w:rPr>
                  <w:rFonts w:cs="Arial"/>
                  <w:sz w:val="20"/>
                  <w:szCs w:val="20"/>
                  <w:lang w:val="en-IE"/>
                </w:rPr>
                <w:t>Generating port-in code</w:t>
              </w:r>
            </w:ins>
          </w:p>
        </w:tc>
      </w:tr>
      <w:tr w:rsidR="00B155C8" w:rsidRPr="002937F1" w14:paraId="72B5794D" w14:textId="77777777" w:rsidTr="00C23BF1">
        <w:trPr>
          <w:ins w:id="222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E29257" w14:textId="77777777" w:rsidR="00B155C8" w:rsidRPr="002937F1" w:rsidRDefault="00B155C8" w:rsidP="00C23BF1">
            <w:pPr>
              <w:spacing w:before="120"/>
              <w:jc w:val="left"/>
              <w:rPr>
                <w:ins w:id="22231" w:author="Author"/>
                <w:rFonts w:cs="Arial"/>
                <w:sz w:val="20"/>
                <w:szCs w:val="20"/>
                <w:lang w:val="en-IE"/>
              </w:rPr>
            </w:pPr>
            <w:ins w:id="22232" w:author="Author">
              <w:r w:rsidRPr="002937F1">
                <w:rPr>
                  <w:rFonts w:cs="Arial"/>
                  <w:sz w:val="20"/>
                  <w:szCs w:val="20"/>
                  <w:lang w:val="en-IE"/>
                </w:rPr>
                <w:t>Json Path</w:t>
              </w:r>
            </w:ins>
          </w:p>
        </w:tc>
        <w:tc>
          <w:tcPr>
            <w:tcW w:w="3903" w:type="pct"/>
            <w:tcBorders>
              <w:bottom w:val="single" w:sz="18" w:space="0" w:color="FFFFFF" w:themeColor="background1"/>
            </w:tcBorders>
          </w:tcPr>
          <w:p w14:paraId="2314DED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33" w:author="Author"/>
                <w:rFonts w:cs="Arial"/>
                <w:color w:val="000000"/>
                <w:sz w:val="20"/>
                <w:szCs w:val="20"/>
                <w:lang w:val="en-IE"/>
              </w:rPr>
            </w:pPr>
            <w:ins w:id="22234" w:author="Author">
              <w:r w:rsidRPr="002937F1">
                <w:rPr>
                  <w:rFonts w:cs="Arial"/>
                  <w:sz w:val="20"/>
                  <w:szCs w:val="20"/>
                  <w:lang w:val="en-IE"/>
                </w:rPr>
                <w:t>sales.messages.error.ERROR_SENDING_SMS</w:t>
              </w:r>
            </w:ins>
          </w:p>
        </w:tc>
      </w:tr>
      <w:tr w:rsidR="00B155C8" w:rsidRPr="002937F1" w14:paraId="3AB4B98E" w14:textId="77777777" w:rsidTr="00C23BF1">
        <w:trPr>
          <w:ins w:id="222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FB7CB4" w14:textId="77777777" w:rsidR="00B155C8" w:rsidRPr="002937F1" w:rsidRDefault="00B155C8" w:rsidP="00C23BF1">
            <w:pPr>
              <w:spacing w:before="120"/>
              <w:jc w:val="left"/>
              <w:rPr>
                <w:ins w:id="22236" w:author="Author"/>
                <w:rFonts w:cs="Arial"/>
                <w:sz w:val="20"/>
                <w:szCs w:val="20"/>
                <w:lang w:val="en-IE"/>
              </w:rPr>
            </w:pPr>
            <w:ins w:id="22237" w:author="Author">
              <w:r w:rsidRPr="002937F1">
                <w:rPr>
                  <w:rFonts w:cs="Arial"/>
                  <w:sz w:val="20"/>
                  <w:szCs w:val="20"/>
                  <w:lang w:val="en-IE"/>
                </w:rPr>
                <w:t>Message (English)</w:t>
              </w:r>
            </w:ins>
          </w:p>
        </w:tc>
        <w:tc>
          <w:tcPr>
            <w:tcW w:w="3903" w:type="pct"/>
            <w:tcBorders>
              <w:bottom w:val="single" w:sz="12" w:space="0" w:color="C00000"/>
            </w:tcBorders>
          </w:tcPr>
          <w:p w14:paraId="68EBD76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38" w:author="Author"/>
                <w:rFonts w:cs="Arial"/>
                <w:color w:val="000000"/>
                <w:sz w:val="20"/>
                <w:szCs w:val="20"/>
                <w:lang w:val="en-IE"/>
              </w:rPr>
            </w:pPr>
            <w:ins w:id="22239" w:author="Author">
              <w:r w:rsidRPr="00E73B40">
                <w:rPr>
                  <w:sz w:val="20"/>
                  <w:lang w:val="en-IE"/>
                </w:rPr>
                <w:t>An error occurred while sending SMS. Please try again.</w:t>
              </w:r>
            </w:ins>
          </w:p>
        </w:tc>
      </w:tr>
      <w:tr w:rsidR="00B155C8" w:rsidRPr="002937F1" w14:paraId="0B3ECC7E" w14:textId="77777777" w:rsidTr="00C23BF1">
        <w:trPr>
          <w:ins w:id="222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423F5C92" w14:textId="77777777" w:rsidR="00B155C8" w:rsidRPr="002937F1" w:rsidRDefault="00B155C8" w:rsidP="00C23BF1">
            <w:pPr>
              <w:spacing w:before="120"/>
              <w:jc w:val="left"/>
              <w:rPr>
                <w:ins w:id="22241" w:author="Author"/>
                <w:rFonts w:cs="Arial"/>
                <w:sz w:val="20"/>
                <w:szCs w:val="20"/>
                <w:lang w:val="en-IE"/>
              </w:rPr>
            </w:pPr>
            <w:ins w:id="22242"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13CF1AA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43" w:author="Author"/>
                <w:sz w:val="20"/>
                <w:lang w:val="en-IE"/>
              </w:rPr>
            </w:pPr>
            <w:ins w:id="22244" w:author="Author">
              <w:r>
                <w:rPr>
                  <w:rFonts w:cs="Arial"/>
                  <w:i/>
                  <w:sz w:val="20"/>
                  <w:szCs w:val="20"/>
                  <w:lang w:val="en-IE"/>
                </w:rPr>
                <w:t>EM_SAL_36</w:t>
              </w:r>
            </w:ins>
          </w:p>
        </w:tc>
      </w:tr>
      <w:tr w:rsidR="00B155C8" w:rsidRPr="002937F1" w14:paraId="514E723F" w14:textId="77777777" w:rsidTr="00C23BF1">
        <w:trPr>
          <w:ins w:id="222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37C45C" w14:textId="77777777" w:rsidR="00B155C8" w:rsidRPr="002937F1" w:rsidRDefault="00B155C8" w:rsidP="00C23BF1">
            <w:pPr>
              <w:spacing w:before="120"/>
              <w:jc w:val="left"/>
              <w:rPr>
                <w:ins w:id="22246" w:author="Author"/>
                <w:rFonts w:cs="Arial"/>
                <w:sz w:val="20"/>
                <w:szCs w:val="20"/>
                <w:lang w:val="en-IE"/>
              </w:rPr>
            </w:pPr>
            <w:ins w:id="22247" w:author="Author">
              <w:r w:rsidRPr="002937F1">
                <w:rPr>
                  <w:rFonts w:cs="Arial"/>
                  <w:sz w:val="20"/>
                  <w:szCs w:val="20"/>
                  <w:lang w:val="en-IE"/>
                </w:rPr>
                <w:lastRenderedPageBreak/>
                <w:t>Description</w:t>
              </w:r>
            </w:ins>
          </w:p>
        </w:tc>
        <w:tc>
          <w:tcPr>
            <w:tcW w:w="3903" w:type="pct"/>
            <w:tcBorders>
              <w:bottom w:val="single" w:sz="12" w:space="0" w:color="C00000"/>
            </w:tcBorders>
          </w:tcPr>
          <w:p w14:paraId="0D74B4F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48" w:author="Author"/>
                <w:sz w:val="20"/>
                <w:lang w:val="en-IE"/>
              </w:rPr>
            </w:pPr>
            <w:ins w:id="22249" w:author="Author">
              <w:r>
                <w:rPr>
                  <w:sz w:val="20"/>
                  <w:lang w:val="en-IE"/>
                </w:rPr>
                <w:t>Message displayed i</w:t>
              </w:r>
              <w:r w:rsidRPr="00E73B40">
                <w:rPr>
                  <w:sz w:val="20"/>
                  <w:lang w:val="en-IE"/>
                </w:rPr>
                <w:t xml:space="preserve">f any error occurs trying to </w:t>
              </w:r>
              <w:r>
                <w:rPr>
                  <w:sz w:val="20"/>
                  <w:lang w:val="en-IE"/>
                </w:rPr>
                <w:t>send</w:t>
              </w:r>
              <w:r w:rsidRPr="00E73B40">
                <w:rPr>
                  <w:sz w:val="20"/>
                  <w:lang w:val="en-IE"/>
                </w:rPr>
                <w:t xml:space="preserve"> the </w:t>
              </w:r>
              <w:r>
                <w:rPr>
                  <w:sz w:val="20"/>
                  <w:lang w:val="en-IE"/>
                </w:rPr>
                <w:t>confirmation of the coupon</w:t>
              </w:r>
            </w:ins>
          </w:p>
        </w:tc>
      </w:tr>
      <w:tr w:rsidR="00B155C8" w:rsidRPr="002937F1" w14:paraId="53E3AED4" w14:textId="77777777" w:rsidTr="00C23BF1">
        <w:trPr>
          <w:ins w:id="2225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81AC8F" w14:textId="77777777" w:rsidR="00B155C8" w:rsidRPr="002937F1" w:rsidRDefault="00B155C8" w:rsidP="00C23BF1">
            <w:pPr>
              <w:spacing w:before="120"/>
              <w:jc w:val="left"/>
              <w:rPr>
                <w:ins w:id="22251" w:author="Author"/>
                <w:rFonts w:cs="Arial"/>
                <w:sz w:val="20"/>
                <w:szCs w:val="20"/>
                <w:lang w:val="en-IE"/>
              </w:rPr>
            </w:pPr>
            <w:ins w:id="22252" w:author="Author">
              <w:r w:rsidRPr="002937F1">
                <w:rPr>
                  <w:rFonts w:cs="Arial"/>
                  <w:sz w:val="20"/>
                  <w:szCs w:val="20"/>
                  <w:lang w:val="en-IE"/>
                </w:rPr>
                <w:t>Context</w:t>
              </w:r>
            </w:ins>
          </w:p>
        </w:tc>
        <w:tc>
          <w:tcPr>
            <w:tcW w:w="3903" w:type="pct"/>
            <w:tcBorders>
              <w:bottom w:val="single" w:sz="12" w:space="0" w:color="C00000"/>
            </w:tcBorders>
          </w:tcPr>
          <w:p w14:paraId="0EC5C358"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53" w:author="Author"/>
                <w:sz w:val="20"/>
                <w:lang w:val="en-IE"/>
              </w:rPr>
            </w:pPr>
            <w:ins w:id="22254" w:author="Author">
              <w:r>
                <w:rPr>
                  <w:sz w:val="20"/>
                  <w:lang w:val="en-IE"/>
                </w:rPr>
                <w:t>Aplying coupon</w:t>
              </w:r>
            </w:ins>
          </w:p>
        </w:tc>
      </w:tr>
      <w:tr w:rsidR="00B155C8" w:rsidRPr="002937F1" w14:paraId="680A6065" w14:textId="77777777" w:rsidTr="00C23BF1">
        <w:trPr>
          <w:ins w:id="2225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0B6ED21" w14:textId="77777777" w:rsidR="00B155C8" w:rsidRPr="002937F1" w:rsidRDefault="00B155C8" w:rsidP="00C23BF1">
            <w:pPr>
              <w:spacing w:before="120"/>
              <w:jc w:val="left"/>
              <w:rPr>
                <w:ins w:id="22256" w:author="Author"/>
                <w:rFonts w:cs="Arial"/>
                <w:sz w:val="20"/>
                <w:szCs w:val="20"/>
                <w:lang w:val="en-IE"/>
              </w:rPr>
            </w:pPr>
            <w:ins w:id="22257" w:author="Author">
              <w:r w:rsidRPr="002937F1">
                <w:rPr>
                  <w:rFonts w:cs="Arial"/>
                  <w:sz w:val="20"/>
                  <w:szCs w:val="20"/>
                  <w:lang w:val="en-IE"/>
                </w:rPr>
                <w:t>Json Path</w:t>
              </w:r>
            </w:ins>
          </w:p>
        </w:tc>
        <w:tc>
          <w:tcPr>
            <w:tcW w:w="3903" w:type="pct"/>
            <w:tcBorders>
              <w:bottom w:val="single" w:sz="12" w:space="0" w:color="C00000"/>
            </w:tcBorders>
          </w:tcPr>
          <w:p w14:paraId="64B3FD5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58" w:author="Author"/>
                <w:sz w:val="20"/>
                <w:lang w:val="en-IE"/>
              </w:rPr>
            </w:pPr>
            <w:ins w:id="22259" w:author="Author">
              <w:r w:rsidRPr="002937F1">
                <w:rPr>
                  <w:rFonts w:cs="Arial"/>
                  <w:sz w:val="20"/>
                  <w:szCs w:val="20"/>
                  <w:lang w:val="en-IE"/>
                </w:rPr>
                <w:t>sales.messages.error.ERROR_</w:t>
              </w:r>
              <w:r>
                <w:rPr>
                  <w:rFonts w:cs="Arial"/>
                  <w:sz w:val="20"/>
                  <w:szCs w:val="20"/>
                  <w:lang w:val="en-IE"/>
                </w:rPr>
                <w:t>SENDING_COUPON_INFORMATION</w:t>
              </w:r>
            </w:ins>
          </w:p>
        </w:tc>
      </w:tr>
      <w:tr w:rsidR="00B155C8" w:rsidRPr="002937F1" w14:paraId="14368584" w14:textId="77777777" w:rsidTr="00C23BF1">
        <w:trPr>
          <w:ins w:id="222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20FD92" w14:textId="77777777" w:rsidR="00B155C8" w:rsidRPr="002937F1" w:rsidRDefault="00B155C8" w:rsidP="00C23BF1">
            <w:pPr>
              <w:spacing w:before="120"/>
              <w:jc w:val="left"/>
              <w:rPr>
                <w:ins w:id="22261" w:author="Author"/>
                <w:rFonts w:cs="Arial"/>
                <w:sz w:val="20"/>
                <w:szCs w:val="20"/>
                <w:lang w:val="en-IE"/>
              </w:rPr>
            </w:pPr>
            <w:ins w:id="22262" w:author="Author">
              <w:r w:rsidRPr="002937F1">
                <w:rPr>
                  <w:rFonts w:cs="Arial"/>
                  <w:sz w:val="20"/>
                  <w:szCs w:val="20"/>
                  <w:lang w:val="en-IE"/>
                </w:rPr>
                <w:t>Message (English)</w:t>
              </w:r>
            </w:ins>
          </w:p>
        </w:tc>
        <w:tc>
          <w:tcPr>
            <w:tcW w:w="3903" w:type="pct"/>
            <w:tcBorders>
              <w:bottom w:val="single" w:sz="12" w:space="0" w:color="C00000"/>
            </w:tcBorders>
          </w:tcPr>
          <w:p w14:paraId="19ACC60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63" w:author="Author"/>
                <w:sz w:val="20"/>
                <w:lang w:val="en-IE"/>
              </w:rPr>
            </w:pPr>
            <w:ins w:id="22264" w:author="Author">
              <w:r>
                <w:rPr>
                  <w:sz w:val="20"/>
                  <w:lang w:val="en-IE"/>
                </w:rPr>
                <w:t>An error occurred sending the coupon confirmation. Please try again.</w:t>
              </w:r>
            </w:ins>
          </w:p>
        </w:tc>
      </w:tr>
      <w:tr w:rsidR="00B155C8" w:rsidRPr="002937F1" w14:paraId="62A190DA" w14:textId="77777777" w:rsidTr="00C23BF1">
        <w:trPr>
          <w:ins w:id="2226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AACD38D" w14:textId="77777777" w:rsidR="00B155C8" w:rsidRPr="002937F1" w:rsidRDefault="00B155C8" w:rsidP="00C23BF1">
            <w:pPr>
              <w:spacing w:before="120"/>
              <w:jc w:val="left"/>
              <w:rPr>
                <w:ins w:id="22266" w:author="Author"/>
                <w:rFonts w:cs="Arial"/>
                <w:sz w:val="20"/>
                <w:szCs w:val="20"/>
                <w:lang w:val="en-IE"/>
              </w:rPr>
            </w:pPr>
            <w:ins w:id="22267" w:author="Author">
              <w:r w:rsidRPr="002937F1">
                <w:rPr>
                  <w:rFonts w:cs="Arial"/>
                  <w:sz w:val="20"/>
                  <w:szCs w:val="20"/>
                  <w:lang w:val="en-IE"/>
                </w:rPr>
                <w:t>Message #</w:t>
              </w:r>
            </w:ins>
          </w:p>
        </w:tc>
        <w:tc>
          <w:tcPr>
            <w:tcW w:w="3903" w:type="pct"/>
            <w:tcBorders>
              <w:top w:val="single" w:sz="12" w:space="0" w:color="C00000"/>
            </w:tcBorders>
          </w:tcPr>
          <w:p w14:paraId="233C7D5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68" w:author="Author"/>
                <w:rFonts w:cs="Arial"/>
                <w:i/>
                <w:color w:val="000000"/>
                <w:sz w:val="20"/>
                <w:szCs w:val="20"/>
                <w:lang w:val="en-IE"/>
              </w:rPr>
            </w:pPr>
            <w:ins w:id="22269" w:author="Author">
              <w:r w:rsidRPr="002937F1">
                <w:rPr>
                  <w:rFonts w:cs="Arial"/>
                  <w:i/>
                  <w:sz w:val="20"/>
                  <w:szCs w:val="20"/>
                  <w:lang w:val="en-IE"/>
                </w:rPr>
                <w:t>EM_SAL_37</w:t>
              </w:r>
            </w:ins>
          </w:p>
        </w:tc>
      </w:tr>
      <w:tr w:rsidR="00B155C8" w:rsidRPr="002937F1" w14:paraId="642CD31A" w14:textId="77777777" w:rsidTr="00C23BF1">
        <w:trPr>
          <w:ins w:id="22270" w:author="Author"/>
        </w:trPr>
        <w:tc>
          <w:tcPr>
            <w:cnfStyle w:val="001000000000" w:firstRow="0" w:lastRow="0" w:firstColumn="1" w:lastColumn="0" w:oddVBand="0" w:evenVBand="0" w:oddHBand="0" w:evenHBand="0" w:firstRowFirstColumn="0" w:firstRowLastColumn="0" w:lastRowFirstColumn="0" w:lastRowLastColumn="0"/>
            <w:tcW w:w="1097" w:type="pct"/>
          </w:tcPr>
          <w:p w14:paraId="6B3EED02" w14:textId="77777777" w:rsidR="00B155C8" w:rsidRPr="002937F1" w:rsidRDefault="00B155C8" w:rsidP="00C23BF1">
            <w:pPr>
              <w:spacing w:before="120"/>
              <w:jc w:val="left"/>
              <w:rPr>
                <w:ins w:id="22271" w:author="Author"/>
                <w:rFonts w:cs="Arial"/>
                <w:sz w:val="20"/>
                <w:szCs w:val="20"/>
                <w:lang w:val="en-IE"/>
              </w:rPr>
            </w:pPr>
            <w:ins w:id="22272" w:author="Author">
              <w:r w:rsidRPr="002937F1">
                <w:rPr>
                  <w:rFonts w:cs="Arial"/>
                  <w:sz w:val="20"/>
                  <w:szCs w:val="20"/>
                  <w:lang w:val="en-IE"/>
                </w:rPr>
                <w:t>Description</w:t>
              </w:r>
            </w:ins>
          </w:p>
        </w:tc>
        <w:tc>
          <w:tcPr>
            <w:tcW w:w="3903" w:type="pct"/>
          </w:tcPr>
          <w:p w14:paraId="6817628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73" w:author="Author"/>
                <w:rFonts w:cs="Arial"/>
                <w:color w:val="000000"/>
                <w:sz w:val="20"/>
                <w:szCs w:val="20"/>
                <w:lang w:val="en-IE"/>
              </w:rPr>
            </w:pPr>
            <w:ins w:id="22274" w:author="Author">
              <w:r w:rsidRPr="002937F1">
                <w:rPr>
                  <w:rFonts w:cs="Arial"/>
                  <w:sz w:val="20"/>
                  <w:szCs w:val="20"/>
                  <w:lang w:val="en-IE"/>
                </w:rPr>
                <w:t xml:space="preserve">Message displayed </w:t>
              </w:r>
              <w:r>
                <w:rPr>
                  <w:sz w:val="20"/>
                  <w:lang w:val="en-IE"/>
                </w:rPr>
                <w:t>If the user tries to add an equipment by reference scanning when one is already in the basket to be picked up in another store or to be delivered at home</w:t>
              </w:r>
            </w:ins>
          </w:p>
        </w:tc>
      </w:tr>
      <w:tr w:rsidR="00B155C8" w:rsidRPr="002937F1" w14:paraId="66840CCD" w14:textId="77777777" w:rsidTr="00C23BF1">
        <w:trPr>
          <w:ins w:id="22275" w:author="Author"/>
        </w:trPr>
        <w:tc>
          <w:tcPr>
            <w:cnfStyle w:val="001000000000" w:firstRow="0" w:lastRow="0" w:firstColumn="1" w:lastColumn="0" w:oddVBand="0" w:evenVBand="0" w:oddHBand="0" w:evenHBand="0" w:firstRowFirstColumn="0" w:firstRowLastColumn="0" w:lastRowFirstColumn="0" w:lastRowLastColumn="0"/>
            <w:tcW w:w="1097" w:type="pct"/>
          </w:tcPr>
          <w:p w14:paraId="26AB6D68" w14:textId="77777777" w:rsidR="00B155C8" w:rsidRPr="002937F1" w:rsidRDefault="00B155C8" w:rsidP="00C23BF1">
            <w:pPr>
              <w:spacing w:before="120"/>
              <w:jc w:val="left"/>
              <w:rPr>
                <w:ins w:id="22276" w:author="Author"/>
                <w:rFonts w:cs="Arial"/>
                <w:sz w:val="20"/>
                <w:szCs w:val="20"/>
                <w:lang w:val="en-IE"/>
              </w:rPr>
            </w:pPr>
            <w:ins w:id="22277" w:author="Author">
              <w:r w:rsidRPr="002937F1">
                <w:rPr>
                  <w:rFonts w:cs="Arial"/>
                  <w:sz w:val="20"/>
                  <w:szCs w:val="20"/>
                  <w:lang w:val="en-IE"/>
                </w:rPr>
                <w:t>Context</w:t>
              </w:r>
            </w:ins>
          </w:p>
        </w:tc>
        <w:tc>
          <w:tcPr>
            <w:tcW w:w="3903" w:type="pct"/>
          </w:tcPr>
          <w:p w14:paraId="1990E3E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78" w:author="Author"/>
                <w:rFonts w:cs="Arial"/>
                <w:color w:val="000000"/>
                <w:sz w:val="20"/>
                <w:szCs w:val="20"/>
                <w:lang w:val="en-IE"/>
              </w:rPr>
            </w:pPr>
            <w:ins w:id="22279" w:author="Author">
              <w:r w:rsidRPr="00AE5328">
                <w:rPr>
                  <w:rFonts w:cs="Arial"/>
                  <w:sz w:val="20"/>
                  <w:szCs w:val="20"/>
                  <w:lang w:val="en-IE"/>
                </w:rPr>
                <w:t>Subscrib</w:t>
              </w:r>
              <w:r>
                <w:rPr>
                  <w:rFonts w:cs="Arial"/>
                  <w:sz w:val="20"/>
                  <w:szCs w:val="20"/>
                  <w:lang w:val="en-IE"/>
                </w:rPr>
                <w:t>ing</w:t>
              </w:r>
              <w:r w:rsidRPr="00AE5328">
                <w:rPr>
                  <w:rFonts w:cs="Arial"/>
                  <w:sz w:val="20"/>
                  <w:szCs w:val="20"/>
                  <w:lang w:val="en-IE"/>
                </w:rPr>
                <w:t xml:space="preserve"> mobile offer</w:t>
              </w:r>
            </w:ins>
          </w:p>
        </w:tc>
      </w:tr>
      <w:tr w:rsidR="00B155C8" w:rsidRPr="002937F1" w14:paraId="75B816D8" w14:textId="77777777" w:rsidTr="00C23BF1">
        <w:trPr>
          <w:ins w:id="222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2EC0649" w14:textId="77777777" w:rsidR="00B155C8" w:rsidRPr="002937F1" w:rsidRDefault="00B155C8" w:rsidP="00C23BF1">
            <w:pPr>
              <w:spacing w:before="120"/>
              <w:jc w:val="left"/>
              <w:rPr>
                <w:ins w:id="22281" w:author="Author"/>
                <w:rFonts w:cs="Arial"/>
                <w:sz w:val="20"/>
                <w:szCs w:val="20"/>
                <w:lang w:val="en-IE"/>
              </w:rPr>
            </w:pPr>
            <w:ins w:id="22282" w:author="Author">
              <w:r w:rsidRPr="002937F1">
                <w:rPr>
                  <w:rFonts w:cs="Arial"/>
                  <w:sz w:val="20"/>
                  <w:szCs w:val="20"/>
                  <w:lang w:val="en-IE"/>
                </w:rPr>
                <w:t>Json Path</w:t>
              </w:r>
            </w:ins>
          </w:p>
        </w:tc>
        <w:tc>
          <w:tcPr>
            <w:tcW w:w="3903" w:type="pct"/>
            <w:tcBorders>
              <w:bottom w:val="single" w:sz="18" w:space="0" w:color="FFFFFF" w:themeColor="background1"/>
            </w:tcBorders>
          </w:tcPr>
          <w:p w14:paraId="63BA1B5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83" w:author="Author"/>
                <w:rFonts w:cs="Arial"/>
                <w:color w:val="000000"/>
                <w:sz w:val="20"/>
                <w:szCs w:val="20"/>
                <w:lang w:val="en-IE"/>
              </w:rPr>
            </w:pPr>
            <w:ins w:id="22284" w:author="Author">
              <w:r w:rsidRPr="002937F1">
                <w:rPr>
                  <w:rFonts w:cs="Arial"/>
                  <w:sz w:val="20"/>
                  <w:szCs w:val="20"/>
                  <w:lang w:val="en-IE"/>
                </w:rPr>
                <w:t>sales.messages.error.ERROR_</w:t>
              </w:r>
              <w:r>
                <w:rPr>
                  <w:rFonts w:cs="Arial"/>
                  <w:sz w:val="20"/>
                  <w:szCs w:val="20"/>
                  <w:lang w:val="en-IE"/>
                </w:rPr>
                <w:t>BASKET_EQUIPMENT</w:t>
              </w:r>
            </w:ins>
          </w:p>
        </w:tc>
      </w:tr>
      <w:tr w:rsidR="00B155C8" w:rsidRPr="002937F1" w14:paraId="559C5746" w14:textId="77777777" w:rsidTr="00C23BF1">
        <w:trPr>
          <w:ins w:id="222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25163CA" w14:textId="77777777" w:rsidR="00B155C8" w:rsidRPr="002937F1" w:rsidRDefault="00B155C8" w:rsidP="00C23BF1">
            <w:pPr>
              <w:spacing w:before="120"/>
              <w:jc w:val="left"/>
              <w:rPr>
                <w:ins w:id="22286" w:author="Author"/>
                <w:rFonts w:cs="Arial"/>
                <w:sz w:val="20"/>
                <w:szCs w:val="20"/>
                <w:lang w:val="en-IE"/>
              </w:rPr>
            </w:pPr>
            <w:ins w:id="22287" w:author="Author">
              <w:r w:rsidRPr="002937F1">
                <w:rPr>
                  <w:rFonts w:cs="Arial"/>
                  <w:sz w:val="20"/>
                  <w:szCs w:val="20"/>
                  <w:lang w:val="en-IE"/>
                </w:rPr>
                <w:t>Message (English)</w:t>
              </w:r>
            </w:ins>
          </w:p>
        </w:tc>
        <w:tc>
          <w:tcPr>
            <w:tcW w:w="3903" w:type="pct"/>
            <w:tcBorders>
              <w:bottom w:val="single" w:sz="12" w:space="0" w:color="C00000"/>
            </w:tcBorders>
          </w:tcPr>
          <w:p w14:paraId="776E180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88" w:author="Author"/>
                <w:rFonts w:cs="Arial"/>
                <w:color w:val="000000"/>
                <w:sz w:val="20"/>
                <w:szCs w:val="20"/>
                <w:lang w:val="en-IE"/>
              </w:rPr>
            </w:pPr>
            <w:ins w:id="22289" w:author="Author">
              <w:r>
                <w:rPr>
                  <w:sz w:val="20"/>
                  <w:lang w:val="en-IE"/>
                </w:rPr>
                <w:t>An equipment in the basket has already a delivery method defined. All other equipment’s need to be delivered in the same way.</w:t>
              </w:r>
            </w:ins>
          </w:p>
        </w:tc>
      </w:tr>
      <w:tr w:rsidR="00B155C8" w:rsidRPr="002937F1" w14:paraId="236666DF" w14:textId="77777777" w:rsidTr="00C23BF1">
        <w:trPr>
          <w:ins w:id="222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9CD0227" w14:textId="77777777" w:rsidR="00B155C8" w:rsidRPr="002937F1" w:rsidRDefault="00B155C8" w:rsidP="00C23BF1">
            <w:pPr>
              <w:spacing w:before="120"/>
              <w:jc w:val="left"/>
              <w:rPr>
                <w:ins w:id="22291" w:author="Author"/>
                <w:rFonts w:cs="Arial"/>
                <w:sz w:val="20"/>
                <w:szCs w:val="20"/>
                <w:lang w:val="en-IE"/>
              </w:rPr>
            </w:pPr>
            <w:ins w:id="22292" w:author="Author">
              <w:r w:rsidRPr="002937F1">
                <w:rPr>
                  <w:rFonts w:cs="Arial"/>
                  <w:sz w:val="20"/>
                  <w:szCs w:val="20"/>
                  <w:lang w:val="en-IE"/>
                </w:rPr>
                <w:t>Message #</w:t>
              </w:r>
            </w:ins>
          </w:p>
        </w:tc>
        <w:tc>
          <w:tcPr>
            <w:tcW w:w="3903" w:type="pct"/>
            <w:tcBorders>
              <w:top w:val="single" w:sz="12" w:space="0" w:color="C00000"/>
            </w:tcBorders>
          </w:tcPr>
          <w:p w14:paraId="78D8775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93" w:author="Author"/>
                <w:rFonts w:cs="Arial"/>
                <w:i/>
                <w:color w:val="000000"/>
                <w:sz w:val="20"/>
                <w:szCs w:val="20"/>
                <w:lang w:val="en-IE"/>
              </w:rPr>
            </w:pPr>
            <w:ins w:id="22294" w:author="Author">
              <w:r w:rsidRPr="002937F1">
                <w:rPr>
                  <w:rFonts w:cs="Arial"/>
                  <w:i/>
                  <w:sz w:val="20"/>
                  <w:szCs w:val="20"/>
                  <w:lang w:val="en-IE"/>
                </w:rPr>
                <w:t>EM_SAL_38</w:t>
              </w:r>
            </w:ins>
          </w:p>
        </w:tc>
      </w:tr>
      <w:tr w:rsidR="00B155C8" w:rsidRPr="002937F1" w14:paraId="64DEBCF0" w14:textId="77777777" w:rsidTr="00C23BF1">
        <w:trPr>
          <w:ins w:id="22295" w:author="Author"/>
        </w:trPr>
        <w:tc>
          <w:tcPr>
            <w:cnfStyle w:val="001000000000" w:firstRow="0" w:lastRow="0" w:firstColumn="1" w:lastColumn="0" w:oddVBand="0" w:evenVBand="0" w:oddHBand="0" w:evenHBand="0" w:firstRowFirstColumn="0" w:firstRowLastColumn="0" w:lastRowFirstColumn="0" w:lastRowLastColumn="0"/>
            <w:tcW w:w="1097" w:type="pct"/>
          </w:tcPr>
          <w:p w14:paraId="2A854A03" w14:textId="77777777" w:rsidR="00B155C8" w:rsidRPr="002937F1" w:rsidRDefault="00B155C8" w:rsidP="00C23BF1">
            <w:pPr>
              <w:spacing w:before="120"/>
              <w:jc w:val="left"/>
              <w:rPr>
                <w:ins w:id="22296" w:author="Author"/>
                <w:rFonts w:cs="Arial"/>
                <w:sz w:val="20"/>
                <w:szCs w:val="20"/>
                <w:lang w:val="en-IE"/>
              </w:rPr>
            </w:pPr>
            <w:ins w:id="22297" w:author="Author">
              <w:r w:rsidRPr="002937F1">
                <w:rPr>
                  <w:rFonts w:cs="Arial"/>
                  <w:sz w:val="20"/>
                  <w:szCs w:val="20"/>
                  <w:lang w:val="en-IE"/>
                </w:rPr>
                <w:t>Description</w:t>
              </w:r>
            </w:ins>
          </w:p>
        </w:tc>
        <w:tc>
          <w:tcPr>
            <w:tcW w:w="3903" w:type="pct"/>
          </w:tcPr>
          <w:p w14:paraId="5675162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98" w:author="Author"/>
                <w:rFonts w:cs="Arial"/>
                <w:color w:val="000000"/>
                <w:sz w:val="20"/>
                <w:szCs w:val="20"/>
                <w:lang w:val="en-IE"/>
              </w:rPr>
            </w:pPr>
            <w:ins w:id="22299" w:author="Author">
              <w:r w:rsidRPr="002937F1">
                <w:rPr>
                  <w:rFonts w:cs="Arial"/>
                  <w:sz w:val="20"/>
                  <w:szCs w:val="20"/>
                  <w:lang w:val="en-IE"/>
                </w:rPr>
                <w:t>Message displayed if the previously selected offer is no longer available</w:t>
              </w:r>
            </w:ins>
          </w:p>
        </w:tc>
      </w:tr>
      <w:tr w:rsidR="00B155C8" w:rsidRPr="002937F1" w14:paraId="6EAAE9DD" w14:textId="77777777" w:rsidTr="00C23BF1">
        <w:trPr>
          <w:ins w:id="22300" w:author="Author"/>
        </w:trPr>
        <w:tc>
          <w:tcPr>
            <w:cnfStyle w:val="001000000000" w:firstRow="0" w:lastRow="0" w:firstColumn="1" w:lastColumn="0" w:oddVBand="0" w:evenVBand="0" w:oddHBand="0" w:evenHBand="0" w:firstRowFirstColumn="0" w:firstRowLastColumn="0" w:lastRowFirstColumn="0" w:lastRowLastColumn="0"/>
            <w:tcW w:w="1097" w:type="pct"/>
          </w:tcPr>
          <w:p w14:paraId="500331EE" w14:textId="77777777" w:rsidR="00B155C8" w:rsidRPr="002937F1" w:rsidRDefault="00B155C8" w:rsidP="00C23BF1">
            <w:pPr>
              <w:spacing w:before="120"/>
              <w:jc w:val="left"/>
              <w:rPr>
                <w:ins w:id="22301" w:author="Author"/>
                <w:rFonts w:cs="Arial"/>
                <w:sz w:val="20"/>
                <w:szCs w:val="20"/>
                <w:lang w:val="en-IE"/>
              </w:rPr>
            </w:pPr>
            <w:ins w:id="22302" w:author="Author">
              <w:r w:rsidRPr="002937F1">
                <w:rPr>
                  <w:rFonts w:cs="Arial"/>
                  <w:sz w:val="20"/>
                  <w:szCs w:val="20"/>
                  <w:lang w:val="en-IE"/>
                </w:rPr>
                <w:t>Context</w:t>
              </w:r>
            </w:ins>
          </w:p>
        </w:tc>
        <w:tc>
          <w:tcPr>
            <w:tcW w:w="3903" w:type="pct"/>
          </w:tcPr>
          <w:p w14:paraId="259F632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03" w:author="Author"/>
                <w:rFonts w:cs="Arial"/>
                <w:color w:val="000000"/>
                <w:sz w:val="20"/>
                <w:szCs w:val="20"/>
                <w:lang w:val="en-IE"/>
              </w:rPr>
            </w:pPr>
            <w:ins w:id="22304" w:author="Author">
              <w:r w:rsidRPr="002937F1">
                <w:rPr>
                  <w:rFonts w:cs="Arial"/>
                  <w:sz w:val="20"/>
                  <w:szCs w:val="20"/>
                  <w:lang w:val="en-IE"/>
                </w:rPr>
                <w:t>Recovering process</w:t>
              </w:r>
            </w:ins>
          </w:p>
        </w:tc>
      </w:tr>
      <w:tr w:rsidR="00B155C8" w:rsidRPr="002937F1" w14:paraId="22C6C341" w14:textId="77777777" w:rsidTr="00C23BF1">
        <w:trPr>
          <w:ins w:id="2230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DDAAD4F" w14:textId="77777777" w:rsidR="00B155C8" w:rsidRPr="002937F1" w:rsidRDefault="00B155C8" w:rsidP="00C23BF1">
            <w:pPr>
              <w:spacing w:before="120"/>
              <w:jc w:val="left"/>
              <w:rPr>
                <w:ins w:id="22306" w:author="Author"/>
                <w:rFonts w:cs="Arial"/>
                <w:sz w:val="20"/>
                <w:szCs w:val="20"/>
                <w:lang w:val="en-IE"/>
              </w:rPr>
            </w:pPr>
            <w:ins w:id="22307" w:author="Author">
              <w:r w:rsidRPr="002937F1">
                <w:rPr>
                  <w:rFonts w:cs="Arial"/>
                  <w:sz w:val="20"/>
                  <w:szCs w:val="20"/>
                  <w:lang w:val="en-IE"/>
                </w:rPr>
                <w:t>Json Path</w:t>
              </w:r>
            </w:ins>
          </w:p>
        </w:tc>
        <w:tc>
          <w:tcPr>
            <w:tcW w:w="3903" w:type="pct"/>
            <w:tcBorders>
              <w:bottom w:val="single" w:sz="18" w:space="0" w:color="FFFFFF" w:themeColor="background1"/>
            </w:tcBorders>
          </w:tcPr>
          <w:p w14:paraId="39378A7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08" w:author="Author"/>
                <w:rFonts w:cs="Arial"/>
                <w:color w:val="000000"/>
                <w:sz w:val="20"/>
                <w:szCs w:val="20"/>
                <w:lang w:val="en-IE"/>
              </w:rPr>
            </w:pPr>
            <w:ins w:id="22309" w:author="Author">
              <w:r w:rsidRPr="002937F1">
                <w:rPr>
                  <w:rFonts w:cs="Arial"/>
                  <w:sz w:val="20"/>
                  <w:szCs w:val="20"/>
                  <w:lang w:val="en-IE"/>
                </w:rPr>
                <w:t>sales.messages.error.ERROR_OFFER_NOT_AVAILABLE</w:t>
              </w:r>
            </w:ins>
          </w:p>
        </w:tc>
      </w:tr>
      <w:tr w:rsidR="00B155C8" w:rsidRPr="002937F1" w14:paraId="64CC36CA" w14:textId="77777777" w:rsidTr="00C23BF1">
        <w:trPr>
          <w:ins w:id="223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3D62EA" w14:textId="77777777" w:rsidR="00B155C8" w:rsidRPr="002937F1" w:rsidRDefault="00B155C8" w:rsidP="00C23BF1">
            <w:pPr>
              <w:spacing w:before="120"/>
              <w:jc w:val="left"/>
              <w:rPr>
                <w:ins w:id="22311" w:author="Author"/>
                <w:rFonts w:cs="Arial"/>
                <w:sz w:val="20"/>
                <w:szCs w:val="20"/>
                <w:lang w:val="en-IE"/>
              </w:rPr>
            </w:pPr>
            <w:ins w:id="22312" w:author="Author">
              <w:r w:rsidRPr="002937F1">
                <w:rPr>
                  <w:rFonts w:cs="Arial"/>
                  <w:sz w:val="20"/>
                  <w:szCs w:val="20"/>
                  <w:lang w:val="en-IE"/>
                </w:rPr>
                <w:t>Message (English)</w:t>
              </w:r>
            </w:ins>
          </w:p>
        </w:tc>
        <w:tc>
          <w:tcPr>
            <w:tcW w:w="3903" w:type="pct"/>
            <w:tcBorders>
              <w:bottom w:val="single" w:sz="12" w:space="0" w:color="C00000"/>
            </w:tcBorders>
          </w:tcPr>
          <w:p w14:paraId="54087DB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13" w:author="Author"/>
                <w:rFonts w:cs="Arial"/>
                <w:color w:val="000000"/>
                <w:sz w:val="20"/>
                <w:szCs w:val="20"/>
                <w:lang w:val="en-IE"/>
              </w:rPr>
            </w:pPr>
            <w:ins w:id="22314" w:author="Author">
              <w:r w:rsidRPr="00E73B40">
                <w:rPr>
                  <w:sz w:val="20"/>
                  <w:lang w:val="en-IE"/>
                </w:rPr>
                <w:t>The chosen offer is not available anymore.</w:t>
              </w:r>
            </w:ins>
          </w:p>
        </w:tc>
      </w:tr>
      <w:tr w:rsidR="00B155C8" w:rsidRPr="002937F1" w14:paraId="12AC26CE" w14:textId="77777777" w:rsidTr="00C23BF1">
        <w:trPr>
          <w:ins w:id="2231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95EC4A5" w14:textId="77777777" w:rsidR="00B155C8" w:rsidRPr="002937F1" w:rsidRDefault="00B155C8" w:rsidP="00C23BF1">
            <w:pPr>
              <w:spacing w:before="120"/>
              <w:jc w:val="left"/>
              <w:rPr>
                <w:ins w:id="22316" w:author="Author"/>
                <w:rFonts w:cs="Arial"/>
                <w:sz w:val="20"/>
                <w:szCs w:val="20"/>
                <w:lang w:val="en-IE"/>
              </w:rPr>
            </w:pPr>
            <w:ins w:id="22317" w:author="Author">
              <w:r w:rsidRPr="002937F1">
                <w:rPr>
                  <w:rFonts w:cs="Arial"/>
                  <w:sz w:val="20"/>
                  <w:szCs w:val="20"/>
                  <w:lang w:val="en-IE"/>
                </w:rPr>
                <w:t>Message #</w:t>
              </w:r>
            </w:ins>
          </w:p>
        </w:tc>
        <w:tc>
          <w:tcPr>
            <w:tcW w:w="3903" w:type="pct"/>
            <w:tcBorders>
              <w:top w:val="single" w:sz="12" w:space="0" w:color="C00000"/>
            </w:tcBorders>
          </w:tcPr>
          <w:p w14:paraId="13AA9894" w14:textId="77777777" w:rsidR="00B155C8" w:rsidRPr="006316A4"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18" w:author="Author"/>
                <w:rFonts w:cs="Arial"/>
                <w:i/>
                <w:sz w:val="20"/>
                <w:szCs w:val="20"/>
                <w:lang w:val="en-IE"/>
              </w:rPr>
            </w:pPr>
            <w:ins w:id="22319" w:author="Author">
              <w:r w:rsidRPr="006316A4">
                <w:rPr>
                  <w:rFonts w:cs="Arial"/>
                  <w:i/>
                  <w:sz w:val="20"/>
                  <w:szCs w:val="20"/>
                  <w:lang w:val="en-IE"/>
                </w:rPr>
                <w:t>EM_SAL_40</w:t>
              </w:r>
            </w:ins>
          </w:p>
        </w:tc>
      </w:tr>
      <w:tr w:rsidR="00B155C8" w:rsidRPr="002937F1" w14:paraId="3250DEAA" w14:textId="77777777" w:rsidTr="00C23BF1">
        <w:trPr>
          <w:ins w:id="22320" w:author="Author"/>
        </w:trPr>
        <w:tc>
          <w:tcPr>
            <w:cnfStyle w:val="001000000000" w:firstRow="0" w:lastRow="0" w:firstColumn="1" w:lastColumn="0" w:oddVBand="0" w:evenVBand="0" w:oddHBand="0" w:evenHBand="0" w:firstRowFirstColumn="0" w:firstRowLastColumn="0" w:lastRowFirstColumn="0" w:lastRowLastColumn="0"/>
            <w:tcW w:w="1097" w:type="pct"/>
          </w:tcPr>
          <w:p w14:paraId="715979C9" w14:textId="77777777" w:rsidR="00B155C8" w:rsidRPr="002937F1" w:rsidRDefault="00B155C8" w:rsidP="00C23BF1">
            <w:pPr>
              <w:spacing w:before="120"/>
              <w:jc w:val="left"/>
              <w:rPr>
                <w:ins w:id="22321" w:author="Author"/>
                <w:rFonts w:cs="Arial"/>
                <w:sz w:val="20"/>
                <w:szCs w:val="20"/>
                <w:lang w:val="en-IE"/>
              </w:rPr>
            </w:pPr>
            <w:ins w:id="22322" w:author="Author">
              <w:r w:rsidRPr="002937F1">
                <w:rPr>
                  <w:rFonts w:cs="Arial"/>
                  <w:sz w:val="20"/>
                  <w:szCs w:val="20"/>
                  <w:lang w:val="en-IE"/>
                </w:rPr>
                <w:t>Description</w:t>
              </w:r>
            </w:ins>
          </w:p>
        </w:tc>
        <w:tc>
          <w:tcPr>
            <w:tcW w:w="3903" w:type="pct"/>
          </w:tcPr>
          <w:p w14:paraId="10A202C4"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23" w:author="Author"/>
                <w:rFonts w:cs="Arial"/>
                <w:sz w:val="20"/>
                <w:szCs w:val="20"/>
                <w:lang w:val="en-US"/>
              </w:rPr>
            </w:pPr>
            <w:ins w:id="22324" w:author="Author">
              <w:r>
                <w:rPr>
                  <w:rFonts w:cs="Arial"/>
                  <w:sz w:val="20"/>
                  <w:szCs w:val="20"/>
                </w:rPr>
                <w:t>Message displayed if an error occurs while saving the basket</w:t>
              </w:r>
            </w:ins>
          </w:p>
        </w:tc>
      </w:tr>
      <w:tr w:rsidR="00B155C8" w:rsidRPr="002937F1" w14:paraId="649E5BA9" w14:textId="77777777" w:rsidTr="00C23BF1">
        <w:trPr>
          <w:ins w:id="22325" w:author="Author"/>
        </w:trPr>
        <w:tc>
          <w:tcPr>
            <w:cnfStyle w:val="001000000000" w:firstRow="0" w:lastRow="0" w:firstColumn="1" w:lastColumn="0" w:oddVBand="0" w:evenVBand="0" w:oddHBand="0" w:evenHBand="0" w:firstRowFirstColumn="0" w:firstRowLastColumn="0" w:lastRowFirstColumn="0" w:lastRowLastColumn="0"/>
            <w:tcW w:w="1097" w:type="pct"/>
          </w:tcPr>
          <w:p w14:paraId="637AE1D8" w14:textId="77777777" w:rsidR="00B155C8" w:rsidRPr="002937F1" w:rsidRDefault="00B155C8" w:rsidP="00C23BF1">
            <w:pPr>
              <w:spacing w:before="120"/>
              <w:jc w:val="left"/>
              <w:rPr>
                <w:ins w:id="22326" w:author="Author"/>
                <w:rFonts w:cs="Arial"/>
                <w:sz w:val="20"/>
                <w:szCs w:val="20"/>
                <w:lang w:val="en-IE"/>
              </w:rPr>
            </w:pPr>
            <w:ins w:id="22327" w:author="Author">
              <w:r w:rsidRPr="002937F1">
                <w:rPr>
                  <w:rFonts w:cs="Arial"/>
                  <w:sz w:val="20"/>
                  <w:szCs w:val="20"/>
                  <w:lang w:val="en-IE"/>
                </w:rPr>
                <w:t>Context</w:t>
              </w:r>
            </w:ins>
          </w:p>
        </w:tc>
        <w:tc>
          <w:tcPr>
            <w:tcW w:w="3903" w:type="pct"/>
          </w:tcPr>
          <w:p w14:paraId="7C36FD3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28" w:author="Author"/>
                <w:rFonts w:cs="Arial"/>
                <w:sz w:val="20"/>
                <w:szCs w:val="20"/>
                <w:lang w:val="en-IE"/>
              </w:rPr>
            </w:pPr>
            <w:ins w:id="22329" w:author="Author">
              <w:r>
                <w:rPr>
                  <w:rFonts w:cs="Arial"/>
                  <w:sz w:val="20"/>
                  <w:szCs w:val="20"/>
                  <w:lang w:val="en-IE"/>
                </w:rPr>
                <w:t>Leaving confirmation step</w:t>
              </w:r>
            </w:ins>
          </w:p>
        </w:tc>
      </w:tr>
      <w:tr w:rsidR="00B155C8" w:rsidRPr="002937F1" w14:paraId="1DDE8A4F" w14:textId="77777777" w:rsidTr="00C23BF1">
        <w:trPr>
          <w:ins w:id="223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A2F5350" w14:textId="77777777" w:rsidR="00B155C8" w:rsidRPr="002937F1" w:rsidRDefault="00B155C8" w:rsidP="00C23BF1">
            <w:pPr>
              <w:spacing w:before="120"/>
              <w:jc w:val="left"/>
              <w:rPr>
                <w:ins w:id="22331" w:author="Author"/>
                <w:rFonts w:cs="Arial"/>
                <w:sz w:val="20"/>
                <w:szCs w:val="20"/>
                <w:lang w:val="en-IE"/>
              </w:rPr>
            </w:pPr>
            <w:ins w:id="22332" w:author="Author">
              <w:r w:rsidRPr="002937F1">
                <w:rPr>
                  <w:rFonts w:cs="Arial"/>
                  <w:sz w:val="20"/>
                  <w:szCs w:val="20"/>
                  <w:lang w:val="en-IE"/>
                </w:rPr>
                <w:t>Json Path</w:t>
              </w:r>
            </w:ins>
          </w:p>
        </w:tc>
        <w:tc>
          <w:tcPr>
            <w:tcW w:w="3903" w:type="pct"/>
            <w:tcBorders>
              <w:bottom w:val="single" w:sz="18" w:space="0" w:color="FFFFFF" w:themeColor="background1"/>
            </w:tcBorders>
          </w:tcPr>
          <w:p w14:paraId="749BF3A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33" w:author="Author"/>
                <w:rFonts w:cs="Arial"/>
                <w:sz w:val="20"/>
                <w:szCs w:val="20"/>
                <w:lang w:val="en-IE"/>
              </w:rPr>
            </w:pPr>
            <w:ins w:id="22334" w:author="Author">
              <w:r w:rsidRPr="002937F1">
                <w:rPr>
                  <w:rFonts w:cs="Arial"/>
                  <w:sz w:val="20"/>
                  <w:szCs w:val="20"/>
                  <w:lang w:val="en-IE"/>
                </w:rPr>
                <w:t>sales.messages.error.ERROR_</w:t>
              </w:r>
              <w:r>
                <w:rPr>
                  <w:rFonts w:cs="Arial"/>
                  <w:sz w:val="20"/>
                  <w:szCs w:val="20"/>
                  <w:lang w:val="en-IE"/>
                </w:rPr>
                <w:t>TRYING_TO_SAVE_BASKET</w:t>
              </w:r>
            </w:ins>
          </w:p>
        </w:tc>
      </w:tr>
      <w:tr w:rsidR="00B155C8" w:rsidRPr="002937F1" w14:paraId="5169B1A0" w14:textId="77777777" w:rsidTr="00C23BF1">
        <w:trPr>
          <w:ins w:id="223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D6CC74C" w14:textId="77777777" w:rsidR="00B155C8" w:rsidRPr="002937F1" w:rsidRDefault="00B155C8" w:rsidP="00C23BF1">
            <w:pPr>
              <w:spacing w:before="120"/>
              <w:jc w:val="left"/>
              <w:rPr>
                <w:ins w:id="22336" w:author="Author"/>
                <w:rFonts w:cs="Arial"/>
                <w:sz w:val="20"/>
                <w:szCs w:val="20"/>
                <w:lang w:val="en-IE"/>
              </w:rPr>
            </w:pPr>
            <w:ins w:id="22337" w:author="Author">
              <w:r w:rsidRPr="002937F1">
                <w:rPr>
                  <w:rFonts w:cs="Arial"/>
                  <w:sz w:val="20"/>
                  <w:szCs w:val="20"/>
                  <w:lang w:val="en-IE"/>
                </w:rPr>
                <w:t>Message (English)</w:t>
              </w:r>
            </w:ins>
          </w:p>
        </w:tc>
        <w:tc>
          <w:tcPr>
            <w:tcW w:w="3903" w:type="pct"/>
            <w:tcBorders>
              <w:bottom w:val="single" w:sz="12" w:space="0" w:color="C00000"/>
            </w:tcBorders>
          </w:tcPr>
          <w:p w14:paraId="51269D3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38" w:author="Author"/>
                <w:rFonts w:cs="Arial"/>
                <w:sz w:val="20"/>
                <w:szCs w:val="20"/>
                <w:lang w:val="en-IE"/>
              </w:rPr>
            </w:pPr>
            <w:ins w:id="22339" w:author="Author">
              <w:r w:rsidRPr="00E73B40">
                <w:rPr>
                  <w:sz w:val="20"/>
                  <w:lang w:val="en-IE"/>
                </w:rPr>
                <w:t>An error occurred when trying to save the basket. Please try again</w:t>
              </w:r>
            </w:ins>
          </w:p>
        </w:tc>
      </w:tr>
      <w:tr w:rsidR="00B155C8" w:rsidRPr="002937F1" w14:paraId="1D9902CC" w14:textId="77777777" w:rsidTr="00C23BF1">
        <w:trPr>
          <w:ins w:id="223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D029E1" w14:textId="77777777" w:rsidR="00B155C8" w:rsidRPr="002937F1" w:rsidRDefault="00B155C8" w:rsidP="00C23BF1">
            <w:pPr>
              <w:spacing w:before="120"/>
              <w:jc w:val="left"/>
              <w:rPr>
                <w:ins w:id="22341" w:author="Author"/>
                <w:rFonts w:cs="Arial"/>
                <w:sz w:val="20"/>
                <w:szCs w:val="20"/>
                <w:lang w:val="en-IE"/>
              </w:rPr>
            </w:pPr>
            <w:ins w:id="22342" w:author="Author">
              <w:r w:rsidRPr="002937F1">
                <w:rPr>
                  <w:rFonts w:cs="Arial"/>
                  <w:sz w:val="20"/>
                  <w:szCs w:val="20"/>
                  <w:lang w:val="en-IE"/>
                </w:rPr>
                <w:t>Message #</w:t>
              </w:r>
            </w:ins>
          </w:p>
        </w:tc>
        <w:tc>
          <w:tcPr>
            <w:tcW w:w="3903" w:type="pct"/>
            <w:tcBorders>
              <w:top w:val="single" w:sz="12" w:space="0" w:color="C00000"/>
            </w:tcBorders>
          </w:tcPr>
          <w:p w14:paraId="72E38602" w14:textId="77777777" w:rsidR="00B155C8" w:rsidRPr="006316A4"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43" w:author="Author"/>
                <w:rFonts w:cs="Arial"/>
                <w:i/>
                <w:sz w:val="20"/>
                <w:szCs w:val="20"/>
                <w:lang w:val="en-IE"/>
              </w:rPr>
            </w:pPr>
            <w:ins w:id="22344" w:author="Author">
              <w:r w:rsidRPr="006316A4">
                <w:rPr>
                  <w:rFonts w:cs="Arial"/>
                  <w:i/>
                  <w:sz w:val="20"/>
                  <w:szCs w:val="20"/>
                  <w:lang w:val="en-IE"/>
                </w:rPr>
                <w:t>EM_SAL_41</w:t>
              </w:r>
            </w:ins>
          </w:p>
        </w:tc>
      </w:tr>
      <w:tr w:rsidR="00B155C8" w:rsidRPr="002937F1" w14:paraId="42AAF78A" w14:textId="77777777" w:rsidTr="00C23BF1">
        <w:trPr>
          <w:ins w:id="22345" w:author="Author"/>
        </w:trPr>
        <w:tc>
          <w:tcPr>
            <w:cnfStyle w:val="001000000000" w:firstRow="0" w:lastRow="0" w:firstColumn="1" w:lastColumn="0" w:oddVBand="0" w:evenVBand="0" w:oddHBand="0" w:evenHBand="0" w:firstRowFirstColumn="0" w:firstRowLastColumn="0" w:lastRowFirstColumn="0" w:lastRowLastColumn="0"/>
            <w:tcW w:w="1097" w:type="pct"/>
          </w:tcPr>
          <w:p w14:paraId="120D208F" w14:textId="77777777" w:rsidR="00B155C8" w:rsidRPr="002937F1" w:rsidRDefault="00B155C8" w:rsidP="00C23BF1">
            <w:pPr>
              <w:spacing w:before="120"/>
              <w:jc w:val="left"/>
              <w:rPr>
                <w:ins w:id="22346" w:author="Author"/>
                <w:rFonts w:cs="Arial"/>
                <w:sz w:val="20"/>
                <w:szCs w:val="20"/>
                <w:lang w:val="en-IE"/>
              </w:rPr>
            </w:pPr>
            <w:ins w:id="22347" w:author="Author">
              <w:r w:rsidRPr="002937F1">
                <w:rPr>
                  <w:rFonts w:cs="Arial"/>
                  <w:sz w:val="20"/>
                  <w:szCs w:val="20"/>
                  <w:lang w:val="en-IE"/>
                </w:rPr>
                <w:t>Description</w:t>
              </w:r>
            </w:ins>
          </w:p>
        </w:tc>
        <w:tc>
          <w:tcPr>
            <w:tcW w:w="3903" w:type="pct"/>
          </w:tcPr>
          <w:p w14:paraId="1CA6B64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48" w:author="Author"/>
                <w:rFonts w:cs="Arial"/>
                <w:sz w:val="20"/>
                <w:szCs w:val="20"/>
                <w:lang w:val="en-IE"/>
              </w:rPr>
            </w:pPr>
            <w:ins w:id="22349" w:author="Author">
              <w:r>
                <w:rPr>
                  <w:rFonts w:cs="Arial"/>
                  <w:sz w:val="20"/>
                  <w:szCs w:val="20"/>
                </w:rPr>
                <w:t>Message displayed if an error occurs while trying to request the contract generation</w:t>
              </w:r>
            </w:ins>
          </w:p>
        </w:tc>
      </w:tr>
      <w:tr w:rsidR="00B155C8" w:rsidRPr="002937F1" w14:paraId="5CCDB9B4" w14:textId="77777777" w:rsidTr="00C23BF1">
        <w:trPr>
          <w:ins w:id="22350" w:author="Author"/>
        </w:trPr>
        <w:tc>
          <w:tcPr>
            <w:cnfStyle w:val="001000000000" w:firstRow="0" w:lastRow="0" w:firstColumn="1" w:lastColumn="0" w:oddVBand="0" w:evenVBand="0" w:oddHBand="0" w:evenHBand="0" w:firstRowFirstColumn="0" w:firstRowLastColumn="0" w:lastRowFirstColumn="0" w:lastRowLastColumn="0"/>
            <w:tcW w:w="1097" w:type="pct"/>
          </w:tcPr>
          <w:p w14:paraId="33E742C0" w14:textId="77777777" w:rsidR="00B155C8" w:rsidRPr="002937F1" w:rsidRDefault="00B155C8" w:rsidP="00C23BF1">
            <w:pPr>
              <w:spacing w:before="120"/>
              <w:jc w:val="left"/>
              <w:rPr>
                <w:ins w:id="22351" w:author="Author"/>
                <w:rFonts w:cs="Arial"/>
                <w:sz w:val="20"/>
                <w:szCs w:val="20"/>
                <w:lang w:val="en-IE"/>
              </w:rPr>
            </w:pPr>
            <w:ins w:id="22352" w:author="Author">
              <w:r w:rsidRPr="002937F1">
                <w:rPr>
                  <w:rFonts w:cs="Arial"/>
                  <w:sz w:val="20"/>
                  <w:szCs w:val="20"/>
                  <w:lang w:val="en-IE"/>
                </w:rPr>
                <w:t>Context</w:t>
              </w:r>
            </w:ins>
          </w:p>
        </w:tc>
        <w:tc>
          <w:tcPr>
            <w:tcW w:w="3903" w:type="pct"/>
          </w:tcPr>
          <w:p w14:paraId="49F87C8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53" w:author="Author"/>
                <w:rFonts w:cs="Arial"/>
                <w:sz w:val="20"/>
                <w:szCs w:val="20"/>
                <w:lang w:val="en-IE"/>
              </w:rPr>
            </w:pPr>
            <w:ins w:id="22354" w:author="Author">
              <w:r>
                <w:rPr>
                  <w:rFonts w:cs="Arial"/>
                  <w:sz w:val="20"/>
                  <w:szCs w:val="20"/>
                  <w:lang w:val="en-IE"/>
                </w:rPr>
                <w:t>Leaving confirmation step</w:t>
              </w:r>
            </w:ins>
          </w:p>
        </w:tc>
      </w:tr>
      <w:tr w:rsidR="00B155C8" w:rsidRPr="002937F1" w14:paraId="24AF08CF" w14:textId="77777777" w:rsidTr="00C23BF1">
        <w:trPr>
          <w:ins w:id="2235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B5A21DB" w14:textId="77777777" w:rsidR="00B155C8" w:rsidRPr="002937F1" w:rsidRDefault="00B155C8" w:rsidP="00C23BF1">
            <w:pPr>
              <w:spacing w:before="120"/>
              <w:jc w:val="left"/>
              <w:rPr>
                <w:ins w:id="22356" w:author="Author"/>
                <w:rFonts w:cs="Arial"/>
                <w:sz w:val="20"/>
                <w:szCs w:val="20"/>
                <w:lang w:val="en-IE"/>
              </w:rPr>
            </w:pPr>
            <w:ins w:id="22357" w:author="Author">
              <w:r w:rsidRPr="002937F1">
                <w:rPr>
                  <w:rFonts w:cs="Arial"/>
                  <w:sz w:val="20"/>
                  <w:szCs w:val="20"/>
                  <w:lang w:val="en-IE"/>
                </w:rPr>
                <w:t>Json Path</w:t>
              </w:r>
            </w:ins>
          </w:p>
        </w:tc>
        <w:tc>
          <w:tcPr>
            <w:tcW w:w="3903" w:type="pct"/>
            <w:tcBorders>
              <w:bottom w:val="single" w:sz="18" w:space="0" w:color="FFFFFF" w:themeColor="background1"/>
            </w:tcBorders>
          </w:tcPr>
          <w:p w14:paraId="2BD1A4E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58" w:author="Author"/>
                <w:rFonts w:cs="Arial"/>
                <w:sz w:val="20"/>
                <w:szCs w:val="20"/>
                <w:lang w:val="en-IE"/>
              </w:rPr>
            </w:pPr>
            <w:ins w:id="22359" w:author="Author">
              <w:r w:rsidRPr="002937F1">
                <w:rPr>
                  <w:rFonts w:cs="Arial"/>
                  <w:sz w:val="20"/>
                  <w:szCs w:val="20"/>
                  <w:lang w:val="en-IE"/>
                </w:rPr>
                <w:t>sales.messages.error.ERROR_</w:t>
              </w:r>
              <w:r>
                <w:rPr>
                  <w:rFonts w:cs="Arial"/>
                  <w:sz w:val="20"/>
                  <w:szCs w:val="20"/>
                  <w:lang w:val="en-IE"/>
                </w:rPr>
                <w:t>CONTRACT_GENERATION_REQUEST</w:t>
              </w:r>
            </w:ins>
          </w:p>
        </w:tc>
      </w:tr>
      <w:tr w:rsidR="00B155C8" w:rsidRPr="002937F1" w14:paraId="597849A1" w14:textId="77777777" w:rsidTr="00C23BF1">
        <w:trPr>
          <w:ins w:id="223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F1A219" w14:textId="77777777" w:rsidR="00B155C8" w:rsidRPr="002937F1" w:rsidRDefault="00B155C8" w:rsidP="00C23BF1">
            <w:pPr>
              <w:spacing w:before="120"/>
              <w:jc w:val="left"/>
              <w:rPr>
                <w:ins w:id="22361" w:author="Author"/>
                <w:rFonts w:cs="Arial"/>
                <w:sz w:val="20"/>
                <w:szCs w:val="20"/>
                <w:lang w:val="en-IE"/>
              </w:rPr>
            </w:pPr>
            <w:ins w:id="22362" w:author="Author">
              <w:r w:rsidRPr="002937F1">
                <w:rPr>
                  <w:rFonts w:cs="Arial"/>
                  <w:sz w:val="20"/>
                  <w:szCs w:val="20"/>
                  <w:lang w:val="en-IE"/>
                </w:rPr>
                <w:t>Message (English)</w:t>
              </w:r>
            </w:ins>
          </w:p>
        </w:tc>
        <w:tc>
          <w:tcPr>
            <w:tcW w:w="3903" w:type="pct"/>
            <w:tcBorders>
              <w:bottom w:val="single" w:sz="12" w:space="0" w:color="C00000"/>
            </w:tcBorders>
          </w:tcPr>
          <w:p w14:paraId="75E47C0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63" w:author="Author"/>
                <w:rFonts w:cs="Arial"/>
                <w:sz w:val="20"/>
                <w:szCs w:val="20"/>
                <w:lang w:val="en-IE"/>
              </w:rPr>
            </w:pPr>
            <w:ins w:id="22364" w:author="Author">
              <w:r>
                <w:rPr>
                  <w:sz w:val="20"/>
                  <w:lang w:val="en-IE"/>
                </w:rPr>
                <w:t>The request for contract generation failed. Please try again</w:t>
              </w:r>
            </w:ins>
          </w:p>
        </w:tc>
      </w:tr>
      <w:tr w:rsidR="00B155C8" w:rsidRPr="002937F1" w14:paraId="6639B889" w14:textId="77777777" w:rsidTr="00C23BF1">
        <w:trPr>
          <w:ins w:id="2236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AD7AD4" w14:textId="77777777" w:rsidR="00B155C8" w:rsidRPr="002937F1" w:rsidRDefault="00B155C8" w:rsidP="00C23BF1">
            <w:pPr>
              <w:spacing w:before="120"/>
              <w:jc w:val="left"/>
              <w:rPr>
                <w:ins w:id="22366" w:author="Author"/>
                <w:rFonts w:cs="Arial"/>
                <w:sz w:val="20"/>
                <w:szCs w:val="20"/>
                <w:lang w:val="en-IE"/>
              </w:rPr>
            </w:pPr>
            <w:ins w:id="22367" w:author="Author">
              <w:r w:rsidRPr="002937F1">
                <w:rPr>
                  <w:rFonts w:cs="Arial"/>
                  <w:sz w:val="20"/>
                  <w:szCs w:val="20"/>
                  <w:lang w:val="en-IE"/>
                </w:rPr>
                <w:t>Message #</w:t>
              </w:r>
            </w:ins>
          </w:p>
        </w:tc>
        <w:tc>
          <w:tcPr>
            <w:tcW w:w="3903" w:type="pct"/>
            <w:tcBorders>
              <w:top w:val="single" w:sz="12" w:space="0" w:color="C00000"/>
            </w:tcBorders>
          </w:tcPr>
          <w:p w14:paraId="784E12F2" w14:textId="77777777" w:rsidR="00B155C8" w:rsidRPr="007902C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68" w:author="Author"/>
                <w:rFonts w:cs="Arial"/>
                <w:i/>
                <w:sz w:val="20"/>
                <w:szCs w:val="20"/>
                <w:lang w:val="en-IE"/>
              </w:rPr>
            </w:pPr>
            <w:ins w:id="22369" w:author="Author">
              <w:r w:rsidRPr="007902C1">
                <w:rPr>
                  <w:rFonts w:cs="Arial"/>
                  <w:i/>
                  <w:sz w:val="20"/>
                  <w:szCs w:val="20"/>
                  <w:lang w:val="en-IE"/>
                </w:rPr>
                <w:t>EM_SAL_42</w:t>
              </w:r>
            </w:ins>
          </w:p>
        </w:tc>
      </w:tr>
      <w:tr w:rsidR="00B155C8" w:rsidRPr="002937F1" w14:paraId="017BE1AF" w14:textId="77777777" w:rsidTr="00C23BF1">
        <w:trPr>
          <w:ins w:id="22370" w:author="Author"/>
        </w:trPr>
        <w:tc>
          <w:tcPr>
            <w:cnfStyle w:val="001000000000" w:firstRow="0" w:lastRow="0" w:firstColumn="1" w:lastColumn="0" w:oddVBand="0" w:evenVBand="0" w:oddHBand="0" w:evenHBand="0" w:firstRowFirstColumn="0" w:firstRowLastColumn="0" w:lastRowFirstColumn="0" w:lastRowLastColumn="0"/>
            <w:tcW w:w="1097" w:type="pct"/>
          </w:tcPr>
          <w:p w14:paraId="4F694BE4" w14:textId="77777777" w:rsidR="00B155C8" w:rsidRPr="002937F1" w:rsidRDefault="00B155C8" w:rsidP="00C23BF1">
            <w:pPr>
              <w:spacing w:before="120"/>
              <w:jc w:val="left"/>
              <w:rPr>
                <w:ins w:id="22371" w:author="Author"/>
                <w:rFonts w:cs="Arial"/>
                <w:sz w:val="20"/>
                <w:szCs w:val="20"/>
                <w:lang w:val="en-IE"/>
              </w:rPr>
            </w:pPr>
            <w:ins w:id="22372" w:author="Author">
              <w:r w:rsidRPr="002937F1">
                <w:rPr>
                  <w:rFonts w:cs="Arial"/>
                  <w:sz w:val="20"/>
                  <w:szCs w:val="20"/>
                  <w:lang w:val="en-IE"/>
                </w:rPr>
                <w:t>Description</w:t>
              </w:r>
            </w:ins>
          </w:p>
        </w:tc>
        <w:tc>
          <w:tcPr>
            <w:tcW w:w="3903" w:type="pct"/>
          </w:tcPr>
          <w:p w14:paraId="159147CB"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73" w:author="Author"/>
                <w:rFonts w:cs="Arial"/>
                <w:sz w:val="20"/>
                <w:szCs w:val="20"/>
                <w:lang w:val="en-US"/>
              </w:rPr>
            </w:pPr>
            <w:ins w:id="22374" w:author="Author">
              <w:r>
                <w:rPr>
                  <w:rFonts w:cs="Arial"/>
                  <w:sz w:val="20"/>
                  <w:szCs w:val="20"/>
                </w:rPr>
                <w:t>Message displayed if an error occurs while analysing the current offer and the selected offer</w:t>
              </w:r>
            </w:ins>
          </w:p>
        </w:tc>
      </w:tr>
      <w:tr w:rsidR="00B155C8" w:rsidRPr="002937F1" w14:paraId="6D94AB19" w14:textId="77777777" w:rsidTr="00C23BF1">
        <w:trPr>
          <w:ins w:id="22375" w:author="Author"/>
        </w:trPr>
        <w:tc>
          <w:tcPr>
            <w:cnfStyle w:val="001000000000" w:firstRow="0" w:lastRow="0" w:firstColumn="1" w:lastColumn="0" w:oddVBand="0" w:evenVBand="0" w:oddHBand="0" w:evenHBand="0" w:firstRowFirstColumn="0" w:firstRowLastColumn="0" w:lastRowFirstColumn="0" w:lastRowLastColumn="0"/>
            <w:tcW w:w="1097" w:type="pct"/>
          </w:tcPr>
          <w:p w14:paraId="088DAD20" w14:textId="77777777" w:rsidR="00B155C8" w:rsidRPr="002937F1" w:rsidRDefault="00B155C8" w:rsidP="00C23BF1">
            <w:pPr>
              <w:spacing w:before="120"/>
              <w:jc w:val="left"/>
              <w:rPr>
                <w:ins w:id="22376" w:author="Author"/>
                <w:rFonts w:cs="Arial"/>
                <w:sz w:val="20"/>
                <w:szCs w:val="20"/>
                <w:lang w:val="en-IE"/>
              </w:rPr>
            </w:pPr>
            <w:ins w:id="22377" w:author="Author">
              <w:r w:rsidRPr="002937F1">
                <w:rPr>
                  <w:rFonts w:cs="Arial"/>
                  <w:sz w:val="20"/>
                  <w:szCs w:val="20"/>
                  <w:lang w:val="en-IE"/>
                </w:rPr>
                <w:t>Context</w:t>
              </w:r>
            </w:ins>
          </w:p>
        </w:tc>
        <w:tc>
          <w:tcPr>
            <w:tcW w:w="3903" w:type="pct"/>
          </w:tcPr>
          <w:p w14:paraId="3E37611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78" w:author="Author"/>
                <w:rFonts w:cs="Arial"/>
                <w:sz w:val="20"/>
                <w:szCs w:val="20"/>
                <w:lang w:val="en-IE"/>
              </w:rPr>
            </w:pPr>
            <w:ins w:id="22379" w:author="Author">
              <w:r>
                <w:rPr>
                  <w:rFonts w:cs="Arial"/>
                  <w:sz w:val="20"/>
                  <w:szCs w:val="20"/>
                  <w:lang w:val="en-IE"/>
                </w:rPr>
                <w:t>Selecting offer on “Choose offer” screen</w:t>
              </w:r>
            </w:ins>
          </w:p>
        </w:tc>
      </w:tr>
      <w:tr w:rsidR="00B155C8" w:rsidRPr="002937F1" w14:paraId="4EB98875" w14:textId="77777777" w:rsidTr="00C23BF1">
        <w:trPr>
          <w:ins w:id="223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B74CA46" w14:textId="77777777" w:rsidR="00B155C8" w:rsidRPr="002937F1" w:rsidRDefault="00B155C8" w:rsidP="00C23BF1">
            <w:pPr>
              <w:spacing w:before="120"/>
              <w:jc w:val="left"/>
              <w:rPr>
                <w:ins w:id="22381" w:author="Author"/>
                <w:rFonts w:cs="Arial"/>
                <w:sz w:val="20"/>
                <w:szCs w:val="20"/>
                <w:lang w:val="en-IE"/>
              </w:rPr>
            </w:pPr>
            <w:ins w:id="22382" w:author="Author">
              <w:r w:rsidRPr="002937F1">
                <w:rPr>
                  <w:rFonts w:cs="Arial"/>
                  <w:sz w:val="20"/>
                  <w:szCs w:val="20"/>
                  <w:lang w:val="en-IE"/>
                </w:rPr>
                <w:lastRenderedPageBreak/>
                <w:t>Json Path</w:t>
              </w:r>
            </w:ins>
          </w:p>
        </w:tc>
        <w:tc>
          <w:tcPr>
            <w:tcW w:w="3903" w:type="pct"/>
            <w:tcBorders>
              <w:bottom w:val="single" w:sz="18" w:space="0" w:color="FFFFFF" w:themeColor="background1"/>
            </w:tcBorders>
          </w:tcPr>
          <w:p w14:paraId="4A80EAB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83" w:author="Author"/>
                <w:rFonts w:cs="Arial"/>
                <w:sz w:val="20"/>
                <w:szCs w:val="20"/>
                <w:lang w:val="en-IE"/>
              </w:rPr>
            </w:pPr>
            <w:ins w:id="22384" w:author="Author">
              <w:r w:rsidRPr="002937F1">
                <w:rPr>
                  <w:rFonts w:cs="Arial"/>
                  <w:sz w:val="20"/>
                  <w:szCs w:val="20"/>
                  <w:lang w:val="en-IE"/>
                </w:rPr>
                <w:t>sales.messages.error.ERROR_</w:t>
              </w:r>
              <w:r>
                <w:rPr>
                  <w:rFonts w:cs="Arial"/>
                  <w:sz w:val="20"/>
                  <w:szCs w:val="20"/>
                  <w:lang w:val="en-IE"/>
                </w:rPr>
                <w:t>TRYING_TO_ANALYSE_OFFER</w:t>
              </w:r>
            </w:ins>
          </w:p>
        </w:tc>
      </w:tr>
      <w:tr w:rsidR="00B155C8" w:rsidRPr="002937F1" w14:paraId="1B0DE2C6" w14:textId="77777777" w:rsidTr="00C23BF1">
        <w:trPr>
          <w:ins w:id="223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B4D4C2" w14:textId="77777777" w:rsidR="00B155C8" w:rsidRPr="002937F1" w:rsidRDefault="00B155C8" w:rsidP="00C23BF1">
            <w:pPr>
              <w:spacing w:before="120"/>
              <w:jc w:val="left"/>
              <w:rPr>
                <w:ins w:id="22386" w:author="Author"/>
                <w:rFonts w:cs="Arial"/>
                <w:sz w:val="20"/>
                <w:szCs w:val="20"/>
                <w:lang w:val="en-IE"/>
              </w:rPr>
            </w:pPr>
            <w:ins w:id="22387" w:author="Author">
              <w:r w:rsidRPr="002937F1">
                <w:rPr>
                  <w:rFonts w:cs="Arial"/>
                  <w:sz w:val="20"/>
                  <w:szCs w:val="20"/>
                  <w:lang w:val="en-IE"/>
                </w:rPr>
                <w:t>Message (English)</w:t>
              </w:r>
            </w:ins>
          </w:p>
        </w:tc>
        <w:tc>
          <w:tcPr>
            <w:tcW w:w="3903" w:type="pct"/>
            <w:tcBorders>
              <w:bottom w:val="single" w:sz="12" w:space="0" w:color="C00000"/>
            </w:tcBorders>
          </w:tcPr>
          <w:p w14:paraId="3A52F1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88" w:author="Author"/>
                <w:rFonts w:cs="Arial"/>
                <w:sz w:val="20"/>
                <w:szCs w:val="20"/>
                <w:lang w:val="en-IE"/>
              </w:rPr>
            </w:pPr>
            <w:ins w:id="22389" w:author="Author">
              <w:r w:rsidRPr="00E73B40">
                <w:rPr>
                  <w:sz w:val="20"/>
                  <w:lang w:val="en-IE"/>
                </w:rPr>
                <w:t xml:space="preserve">An error occurred when trying to </w:t>
              </w:r>
              <w:r>
                <w:rPr>
                  <w:sz w:val="20"/>
                  <w:lang w:val="en-IE"/>
                </w:rPr>
                <w:t>a</w:t>
              </w:r>
              <w:r w:rsidRPr="00E73B40">
                <w:rPr>
                  <w:sz w:val="20"/>
                  <w:lang w:val="en-IE"/>
                </w:rPr>
                <w:t>nalyse the current offer against the selected offer. Please try again.</w:t>
              </w:r>
            </w:ins>
          </w:p>
        </w:tc>
      </w:tr>
      <w:tr w:rsidR="00B155C8" w:rsidRPr="002937F1" w14:paraId="5EAA3C9E" w14:textId="77777777" w:rsidTr="00C23BF1">
        <w:trPr>
          <w:ins w:id="223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EC17B80" w14:textId="77777777" w:rsidR="00B155C8" w:rsidRPr="002937F1" w:rsidRDefault="00B155C8" w:rsidP="00C23BF1">
            <w:pPr>
              <w:spacing w:before="120"/>
              <w:jc w:val="left"/>
              <w:rPr>
                <w:ins w:id="22391" w:author="Author"/>
                <w:rFonts w:cs="Arial"/>
                <w:sz w:val="20"/>
                <w:szCs w:val="20"/>
                <w:lang w:val="en-IE"/>
              </w:rPr>
            </w:pPr>
            <w:ins w:id="22392" w:author="Author">
              <w:r w:rsidRPr="002937F1">
                <w:rPr>
                  <w:rFonts w:cs="Arial"/>
                  <w:sz w:val="20"/>
                  <w:szCs w:val="20"/>
                  <w:lang w:val="en-IE"/>
                </w:rPr>
                <w:t>Message #</w:t>
              </w:r>
            </w:ins>
          </w:p>
        </w:tc>
        <w:tc>
          <w:tcPr>
            <w:tcW w:w="3903" w:type="pct"/>
            <w:tcBorders>
              <w:top w:val="single" w:sz="12" w:space="0" w:color="C00000"/>
            </w:tcBorders>
          </w:tcPr>
          <w:p w14:paraId="5FABD8D5" w14:textId="77777777" w:rsidR="00B155C8" w:rsidRPr="007902C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93" w:author="Author"/>
                <w:rFonts w:cs="Arial"/>
                <w:i/>
                <w:sz w:val="20"/>
                <w:szCs w:val="20"/>
                <w:lang w:val="en-IE"/>
              </w:rPr>
            </w:pPr>
            <w:ins w:id="22394" w:author="Author">
              <w:r w:rsidRPr="007902C1">
                <w:rPr>
                  <w:rFonts w:cs="Arial"/>
                  <w:i/>
                  <w:sz w:val="20"/>
                  <w:szCs w:val="20"/>
                  <w:lang w:val="en-IE"/>
                </w:rPr>
                <w:t>EM_SAL_43</w:t>
              </w:r>
            </w:ins>
          </w:p>
        </w:tc>
      </w:tr>
      <w:tr w:rsidR="00B155C8" w:rsidRPr="002937F1" w14:paraId="2A19AC13" w14:textId="77777777" w:rsidTr="00C23BF1">
        <w:trPr>
          <w:ins w:id="22395" w:author="Author"/>
        </w:trPr>
        <w:tc>
          <w:tcPr>
            <w:cnfStyle w:val="001000000000" w:firstRow="0" w:lastRow="0" w:firstColumn="1" w:lastColumn="0" w:oddVBand="0" w:evenVBand="0" w:oddHBand="0" w:evenHBand="0" w:firstRowFirstColumn="0" w:firstRowLastColumn="0" w:lastRowFirstColumn="0" w:lastRowLastColumn="0"/>
            <w:tcW w:w="1097" w:type="pct"/>
          </w:tcPr>
          <w:p w14:paraId="43E4600D" w14:textId="77777777" w:rsidR="00B155C8" w:rsidRPr="002937F1" w:rsidRDefault="00B155C8" w:rsidP="00C23BF1">
            <w:pPr>
              <w:spacing w:before="120"/>
              <w:jc w:val="left"/>
              <w:rPr>
                <w:ins w:id="22396" w:author="Author"/>
                <w:rFonts w:cs="Arial"/>
                <w:sz w:val="20"/>
                <w:szCs w:val="20"/>
                <w:lang w:val="en-IE"/>
              </w:rPr>
            </w:pPr>
            <w:ins w:id="22397" w:author="Author">
              <w:r w:rsidRPr="002937F1">
                <w:rPr>
                  <w:rFonts w:cs="Arial"/>
                  <w:sz w:val="20"/>
                  <w:szCs w:val="20"/>
                  <w:lang w:val="en-IE"/>
                </w:rPr>
                <w:t>Description</w:t>
              </w:r>
            </w:ins>
          </w:p>
        </w:tc>
        <w:tc>
          <w:tcPr>
            <w:tcW w:w="3903" w:type="pct"/>
          </w:tcPr>
          <w:p w14:paraId="2B45A6B8"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98" w:author="Author"/>
                <w:rFonts w:cs="Arial"/>
                <w:sz w:val="20"/>
                <w:szCs w:val="20"/>
                <w:lang w:val="en-US"/>
              </w:rPr>
            </w:pPr>
            <w:ins w:id="22399" w:author="Author">
              <w:r>
                <w:rPr>
                  <w:rFonts w:cs="Arial"/>
                  <w:sz w:val="20"/>
                  <w:szCs w:val="20"/>
                </w:rPr>
                <w:t>Message displayed if an error occurs while trying to validate the coupon</w:t>
              </w:r>
            </w:ins>
          </w:p>
        </w:tc>
      </w:tr>
      <w:tr w:rsidR="00B155C8" w:rsidRPr="002937F1" w14:paraId="51A2817A" w14:textId="77777777" w:rsidTr="00C23BF1">
        <w:trPr>
          <w:ins w:id="22400" w:author="Author"/>
        </w:trPr>
        <w:tc>
          <w:tcPr>
            <w:cnfStyle w:val="001000000000" w:firstRow="0" w:lastRow="0" w:firstColumn="1" w:lastColumn="0" w:oddVBand="0" w:evenVBand="0" w:oddHBand="0" w:evenHBand="0" w:firstRowFirstColumn="0" w:firstRowLastColumn="0" w:lastRowFirstColumn="0" w:lastRowLastColumn="0"/>
            <w:tcW w:w="1097" w:type="pct"/>
          </w:tcPr>
          <w:p w14:paraId="35EB1677" w14:textId="77777777" w:rsidR="00B155C8" w:rsidRPr="002937F1" w:rsidRDefault="00B155C8" w:rsidP="00C23BF1">
            <w:pPr>
              <w:spacing w:before="120"/>
              <w:jc w:val="left"/>
              <w:rPr>
                <w:ins w:id="22401" w:author="Author"/>
                <w:rFonts w:cs="Arial"/>
                <w:sz w:val="20"/>
                <w:szCs w:val="20"/>
                <w:lang w:val="en-IE"/>
              </w:rPr>
            </w:pPr>
            <w:ins w:id="22402" w:author="Author">
              <w:r w:rsidRPr="002937F1">
                <w:rPr>
                  <w:rFonts w:cs="Arial"/>
                  <w:sz w:val="20"/>
                  <w:szCs w:val="20"/>
                  <w:lang w:val="en-IE"/>
                </w:rPr>
                <w:t>Context</w:t>
              </w:r>
            </w:ins>
          </w:p>
        </w:tc>
        <w:tc>
          <w:tcPr>
            <w:tcW w:w="3903" w:type="pct"/>
          </w:tcPr>
          <w:p w14:paraId="16C9AA9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03" w:author="Author"/>
                <w:rFonts w:cs="Arial"/>
                <w:sz w:val="20"/>
                <w:szCs w:val="20"/>
                <w:lang w:val="en-IE"/>
              </w:rPr>
            </w:pPr>
            <w:ins w:id="22404" w:author="Author">
              <w:r>
                <w:rPr>
                  <w:rFonts w:cs="Arial"/>
                  <w:sz w:val="20"/>
                  <w:szCs w:val="20"/>
                  <w:lang w:val="en-IE"/>
                </w:rPr>
                <w:t>Applying coupon</w:t>
              </w:r>
            </w:ins>
          </w:p>
        </w:tc>
      </w:tr>
      <w:tr w:rsidR="00B155C8" w:rsidRPr="002937F1" w14:paraId="60211537" w14:textId="77777777" w:rsidTr="00C23BF1">
        <w:trPr>
          <w:ins w:id="22405" w:author="Author"/>
        </w:trPr>
        <w:tc>
          <w:tcPr>
            <w:cnfStyle w:val="001000000000" w:firstRow="0" w:lastRow="0" w:firstColumn="1" w:lastColumn="0" w:oddVBand="0" w:evenVBand="0" w:oddHBand="0" w:evenHBand="0" w:firstRowFirstColumn="0" w:firstRowLastColumn="0" w:lastRowFirstColumn="0" w:lastRowLastColumn="0"/>
            <w:tcW w:w="1097" w:type="pct"/>
          </w:tcPr>
          <w:p w14:paraId="624E139D" w14:textId="77777777" w:rsidR="00B155C8" w:rsidRPr="002937F1" w:rsidRDefault="00B155C8" w:rsidP="00C23BF1">
            <w:pPr>
              <w:spacing w:before="120"/>
              <w:jc w:val="left"/>
              <w:rPr>
                <w:ins w:id="22406" w:author="Author"/>
                <w:rFonts w:cs="Arial"/>
                <w:sz w:val="20"/>
                <w:szCs w:val="20"/>
                <w:lang w:val="en-IE"/>
              </w:rPr>
            </w:pPr>
            <w:ins w:id="22407" w:author="Author">
              <w:r w:rsidRPr="002937F1">
                <w:rPr>
                  <w:rFonts w:cs="Arial"/>
                  <w:sz w:val="20"/>
                  <w:szCs w:val="20"/>
                  <w:lang w:val="en-IE"/>
                </w:rPr>
                <w:t>Json Path</w:t>
              </w:r>
            </w:ins>
          </w:p>
        </w:tc>
        <w:tc>
          <w:tcPr>
            <w:tcW w:w="3903" w:type="pct"/>
          </w:tcPr>
          <w:p w14:paraId="6853564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08" w:author="Author"/>
                <w:rFonts w:cs="Arial"/>
                <w:sz w:val="20"/>
                <w:szCs w:val="20"/>
                <w:lang w:val="en-IE"/>
              </w:rPr>
            </w:pPr>
            <w:ins w:id="22409" w:author="Author">
              <w:r w:rsidRPr="002937F1">
                <w:rPr>
                  <w:rFonts w:cs="Arial"/>
                  <w:sz w:val="20"/>
                  <w:szCs w:val="20"/>
                  <w:lang w:val="en-IE"/>
                </w:rPr>
                <w:t>sales.messages.error.ERROR_</w:t>
              </w:r>
              <w:r>
                <w:rPr>
                  <w:rFonts w:cs="Arial"/>
                  <w:sz w:val="20"/>
                  <w:szCs w:val="20"/>
                  <w:lang w:val="en-IE"/>
                </w:rPr>
                <w:t>VALIDATING_COUPON</w:t>
              </w:r>
            </w:ins>
          </w:p>
        </w:tc>
      </w:tr>
      <w:tr w:rsidR="00B155C8" w:rsidRPr="002937F1" w14:paraId="32DEA36C" w14:textId="77777777" w:rsidTr="00C23BF1">
        <w:trPr>
          <w:ins w:id="224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037C6C1" w14:textId="77777777" w:rsidR="00B155C8" w:rsidRPr="002937F1" w:rsidRDefault="00B155C8" w:rsidP="00C23BF1">
            <w:pPr>
              <w:spacing w:before="120"/>
              <w:jc w:val="left"/>
              <w:rPr>
                <w:ins w:id="22411" w:author="Author"/>
                <w:rFonts w:cs="Arial"/>
                <w:sz w:val="20"/>
                <w:szCs w:val="20"/>
                <w:lang w:val="en-IE"/>
              </w:rPr>
            </w:pPr>
            <w:ins w:id="22412" w:author="Author">
              <w:r w:rsidRPr="002937F1">
                <w:rPr>
                  <w:rFonts w:cs="Arial"/>
                  <w:sz w:val="20"/>
                  <w:szCs w:val="20"/>
                  <w:lang w:val="en-IE"/>
                </w:rPr>
                <w:t>Message (English)</w:t>
              </w:r>
            </w:ins>
          </w:p>
        </w:tc>
        <w:tc>
          <w:tcPr>
            <w:tcW w:w="3903" w:type="pct"/>
            <w:tcBorders>
              <w:bottom w:val="single" w:sz="12" w:space="0" w:color="C00000"/>
            </w:tcBorders>
          </w:tcPr>
          <w:p w14:paraId="26D0C9E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13" w:author="Author"/>
                <w:rFonts w:cs="Arial"/>
                <w:sz w:val="20"/>
                <w:szCs w:val="20"/>
                <w:lang w:val="en-IE"/>
              </w:rPr>
            </w:pPr>
            <w:ins w:id="22414" w:author="Author">
              <w:r w:rsidRPr="00E73B40">
                <w:rPr>
                  <w:sz w:val="20"/>
                  <w:lang w:val="en-IE"/>
                </w:rPr>
                <w:t>An error occurred while validating the coupon. Please try again.</w:t>
              </w:r>
            </w:ins>
          </w:p>
        </w:tc>
      </w:tr>
      <w:tr w:rsidR="00B155C8" w:rsidRPr="002937F1" w14:paraId="37B4E404" w14:textId="77777777" w:rsidTr="00C23BF1">
        <w:trPr>
          <w:ins w:id="2241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2302D6B" w14:textId="77777777" w:rsidR="00B155C8" w:rsidRPr="002937F1" w:rsidRDefault="00B155C8" w:rsidP="00C23BF1">
            <w:pPr>
              <w:spacing w:before="120"/>
              <w:jc w:val="left"/>
              <w:rPr>
                <w:ins w:id="22416" w:author="Author"/>
                <w:rFonts w:cs="Arial"/>
                <w:sz w:val="20"/>
                <w:szCs w:val="20"/>
                <w:lang w:val="en-IE"/>
              </w:rPr>
            </w:pPr>
            <w:ins w:id="22417" w:author="Author">
              <w:r w:rsidRPr="002937F1">
                <w:rPr>
                  <w:rFonts w:cs="Arial"/>
                  <w:sz w:val="20"/>
                  <w:szCs w:val="20"/>
                  <w:lang w:val="en-IE"/>
                </w:rPr>
                <w:t>Message #</w:t>
              </w:r>
            </w:ins>
          </w:p>
        </w:tc>
        <w:tc>
          <w:tcPr>
            <w:tcW w:w="3903" w:type="pct"/>
            <w:tcBorders>
              <w:top w:val="single" w:sz="12" w:space="0" w:color="C00000"/>
            </w:tcBorders>
          </w:tcPr>
          <w:p w14:paraId="2D4B2AC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18" w:author="Author"/>
                <w:rFonts w:cs="Arial"/>
                <w:i/>
                <w:sz w:val="20"/>
                <w:szCs w:val="20"/>
                <w:lang w:val="en-IE"/>
              </w:rPr>
            </w:pPr>
            <w:ins w:id="22419" w:author="Author">
              <w:r w:rsidRPr="007902C1">
                <w:rPr>
                  <w:rFonts w:cs="Arial"/>
                  <w:i/>
                  <w:sz w:val="20"/>
                  <w:szCs w:val="20"/>
                  <w:lang w:val="en-IE"/>
                </w:rPr>
                <w:t>EM_SAL_</w:t>
              </w:r>
              <w:r>
                <w:rPr>
                  <w:rFonts w:cs="Arial"/>
                  <w:i/>
                  <w:sz w:val="20"/>
                  <w:szCs w:val="20"/>
                  <w:lang w:val="en-IE"/>
                </w:rPr>
                <w:t>44</w:t>
              </w:r>
            </w:ins>
          </w:p>
        </w:tc>
      </w:tr>
      <w:tr w:rsidR="00B155C8" w:rsidRPr="002937F1" w14:paraId="678826E3" w14:textId="77777777" w:rsidTr="00C23BF1">
        <w:trPr>
          <w:ins w:id="22420" w:author="Author"/>
        </w:trPr>
        <w:tc>
          <w:tcPr>
            <w:cnfStyle w:val="001000000000" w:firstRow="0" w:lastRow="0" w:firstColumn="1" w:lastColumn="0" w:oddVBand="0" w:evenVBand="0" w:oddHBand="0" w:evenHBand="0" w:firstRowFirstColumn="0" w:firstRowLastColumn="0" w:lastRowFirstColumn="0" w:lastRowLastColumn="0"/>
            <w:tcW w:w="1097" w:type="pct"/>
          </w:tcPr>
          <w:p w14:paraId="319C517C" w14:textId="77777777" w:rsidR="00B155C8" w:rsidRPr="002937F1" w:rsidRDefault="00B155C8" w:rsidP="00C23BF1">
            <w:pPr>
              <w:spacing w:before="120"/>
              <w:jc w:val="left"/>
              <w:rPr>
                <w:ins w:id="22421" w:author="Author"/>
                <w:rFonts w:cs="Arial"/>
                <w:sz w:val="20"/>
                <w:szCs w:val="20"/>
                <w:lang w:val="en-IE"/>
              </w:rPr>
            </w:pPr>
            <w:ins w:id="22422" w:author="Author">
              <w:r w:rsidRPr="002937F1">
                <w:rPr>
                  <w:rFonts w:cs="Arial"/>
                  <w:sz w:val="20"/>
                  <w:szCs w:val="20"/>
                  <w:lang w:val="en-IE"/>
                </w:rPr>
                <w:t>Description</w:t>
              </w:r>
            </w:ins>
          </w:p>
        </w:tc>
        <w:tc>
          <w:tcPr>
            <w:tcW w:w="3903" w:type="pct"/>
            <w:vAlign w:val="bottom"/>
          </w:tcPr>
          <w:p w14:paraId="54EEC854"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23" w:author="Author"/>
                <w:rFonts w:cs="Arial"/>
                <w:sz w:val="20"/>
                <w:szCs w:val="20"/>
                <w:lang w:val="en-US"/>
              </w:rPr>
            </w:pPr>
            <w:ins w:id="22424" w:author="Author">
              <w:r>
                <w:rPr>
                  <w:rFonts w:cs="Arial"/>
                  <w:sz w:val="20"/>
                  <w:szCs w:val="20"/>
                </w:rPr>
                <w:t>Message displayed if an error occurs while trying to reserve the selected products</w:t>
              </w:r>
            </w:ins>
          </w:p>
        </w:tc>
      </w:tr>
      <w:tr w:rsidR="00B155C8" w:rsidRPr="002937F1" w14:paraId="05B294CB" w14:textId="77777777" w:rsidTr="00C23BF1">
        <w:trPr>
          <w:ins w:id="22425" w:author="Author"/>
        </w:trPr>
        <w:tc>
          <w:tcPr>
            <w:cnfStyle w:val="001000000000" w:firstRow="0" w:lastRow="0" w:firstColumn="1" w:lastColumn="0" w:oddVBand="0" w:evenVBand="0" w:oddHBand="0" w:evenHBand="0" w:firstRowFirstColumn="0" w:firstRowLastColumn="0" w:lastRowFirstColumn="0" w:lastRowLastColumn="0"/>
            <w:tcW w:w="1097" w:type="pct"/>
          </w:tcPr>
          <w:p w14:paraId="6D48D3A4" w14:textId="77777777" w:rsidR="00B155C8" w:rsidRPr="002937F1" w:rsidRDefault="00B155C8" w:rsidP="00C23BF1">
            <w:pPr>
              <w:spacing w:before="120"/>
              <w:jc w:val="left"/>
              <w:rPr>
                <w:ins w:id="22426" w:author="Author"/>
                <w:rFonts w:cs="Arial"/>
                <w:sz w:val="20"/>
                <w:szCs w:val="20"/>
                <w:lang w:val="en-IE"/>
              </w:rPr>
            </w:pPr>
            <w:ins w:id="22427" w:author="Author">
              <w:r w:rsidRPr="002937F1">
                <w:rPr>
                  <w:rFonts w:cs="Arial"/>
                  <w:sz w:val="20"/>
                  <w:szCs w:val="20"/>
                  <w:lang w:val="en-IE"/>
                </w:rPr>
                <w:t>Context</w:t>
              </w:r>
            </w:ins>
          </w:p>
        </w:tc>
        <w:tc>
          <w:tcPr>
            <w:tcW w:w="3903" w:type="pct"/>
          </w:tcPr>
          <w:p w14:paraId="1DEC1A1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28" w:author="Author"/>
                <w:rFonts w:cs="Arial"/>
                <w:sz w:val="20"/>
                <w:szCs w:val="20"/>
                <w:lang w:val="en-IE"/>
              </w:rPr>
            </w:pPr>
            <w:ins w:id="22429" w:author="Author">
              <w:r>
                <w:rPr>
                  <w:rFonts w:cs="Arial"/>
                  <w:sz w:val="20"/>
                  <w:szCs w:val="20"/>
                  <w:lang w:val="en-IE"/>
                </w:rPr>
                <w:t>Associate an equipment step</w:t>
              </w:r>
            </w:ins>
          </w:p>
        </w:tc>
      </w:tr>
      <w:tr w:rsidR="00B155C8" w:rsidRPr="002937F1" w14:paraId="5034474D" w14:textId="77777777" w:rsidTr="00C23BF1">
        <w:trPr>
          <w:ins w:id="22430" w:author="Author"/>
        </w:trPr>
        <w:tc>
          <w:tcPr>
            <w:cnfStyle w:val="001000000000" w:firstRow="0" w:lastRow="0" w:firstColumn="1" w:lastColumn="0" w:oddVBand="0" w:evenVBand="0" w:oddHBand="0" w:evenHBand="0" w:firstRowFirstColumn="0" w:firstRowLastColumn="0" w:lastRowFirstColumn="0" w:lastRowLastColumn="0"/>
            <w:tcW w:w="1097" w:type="pct"/>
          </w:tcPr>
          <w:p w14:paraId="2F02E373" w14:textId="77777777" w:rsidR="00B155C8" w:rsidRPr="002937F1" w:rsidRDefault="00B155C8" w:rsidP="00C23BF1">
            <w:pPr>
              <w:spacing w:before="120"/>
              <w:jc w:val="left"/>
              <w:rPr>
                <w:ins w:id="22431" w:author="Author"/>
                <w:rFonts w:cs="Arial"/>
                <w:sz w:val="20"/>
                <w:szCs w:val="20"/>
                <w:lang w:val="en-IE"/>
              </w:rPr>
            </w:pPr>
            <w:ins w:id="22432" w:author="Author">
              <w:r w:rsidRPr="002937F1">
                <w:rPr>
                  <w:rFonts w:cs="Arial"/>
                  <w:sz w:val="20"/>
                  <w:szCs w:val="20"/>
                  <w:lang w:val="en-IE"/>
                </w:rPr>
                <w:t>Json Path</w:t>
              </w:r>
            </w:ins>
          </w:p>
        </w:tc>
        <w:tc>
          <w:tcPr>
            <w:tcW w:w="3903" w:type="pct"/>
          </w:tcPr>
          <w:p w14:paraId="1CDC72F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33" w:author="Author"/>
                <w:rFonts w:cs="Arial"/>
                <w:sz w:val="20"/>
                <w:szCs w:val="20"/>
                <w:lang w:val="en-IE"/>
              </w:rPr>
            </w:pPr>
            <w:ins w:id="22434" w:author="Author">
              <w:r>
                <w:rPr>
                  <w:rFonts w:cs="Arial"/>
                  <w:sz w:val="20"/>
                  <w:szCs w:val="20"/>
                  <w:lang w:val="en-IE"/>
                </w:rPr>
                <w:t>sales.messages.error.ERROR_RESERVING_PRODUCTS</w:t>
              </w:r>
            </w:ins>
          </w:p>
        </w:tc>
      </w:tr>
      <w:tr w:rsidR="00B155C8" w:rsidRPr="002937F1" w14:paraId="44D6F57F" w14:textId="77777777" w:rsidTr="00C23BF1">
        <w:trPr>
          <w:ins w:id="224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0A02453" w14:textId="77777777" w:rsidR="00B155C8" w:rsidRPr="002937F1" w:rsidRDefault="00B155C8" w:rsidP="00C23BF1">
            <w:pPr>
              <w:spacing w:before="120"/>
              <w:jc w:val="left"/>
              <w:rPr>
                <w:ins w:id="22436" w:author="Author"/>
                <w:rFonts w:cs="Arial"/>
                <w:sz w:val="20"/>
                <w:szCs w:val="20"/>
                <w:lang w:val="en-IE"/>
              </w:rPr>
            </w:pPr>
            <w:ins w:id="22437" w:author="Author">
              <w:r w:rsidRPr="002937F1">
                <w:rPr>
                  <w:rFonts w:cs="Arial"/>
                  <w:sz w:val="20"/>
                  <w:szCs w:val="20"/>
                  <w:lang w:val="en-IE"/>
                </w:rPr>
                <w:t>Message (English)</w:t>
              </w:r>
            </w:ins>
          </w:p>
        </w:tc>
        <w:tc>
          <w:tcPr>
            <w:tcW w:w="3903" w:type="pct"/>
            <w:tcBorders>
              <w:bottom w:val="single" w:sz="12" w:space="0" w:color="C00000"/>
            </w:tcBorders>
          </w:tcPr>
          <w:p w14:paraId="1A9E455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38" w:author="Author"/>
                <w:rFonts w:cs="Arial"/>
                <w:sz w:val="20"/>
                <w:szCs w:val="20"/>
                <w:lang w:val="en-IE"/>
              </w:rPr>
            </w:pPr>
            <w:ins w:id="22439" w:author="Author">
              <w:r>
                <w:rPr>
                  <w:sz w:val="20"/>
                  <w:lang w:val="en-IE"/>
                </w:rPr>
                <w:t>An error occurred while reserving the products. Please try again.</w:t>
              </w:r>
            </w:ins>
          </w:p>
        </w:tc>
      </w:tr>
      <w:tr w:rsidR="00B155C8" w:rsidRPr="002937F1" w14:paraId="3CB282F3" w14:textId="77777777" w:rsidTr="00C23BF1">
        <w:trPr>
          <w:ins w:id="224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594D4C8" w14:textId="77777777" w:rsidR="00B155C8" w:rsidRPr="002937F1" w:rsidRDefault="00B155C8" w:rsidP="00C23BF1">
            <w:pPr>
              <w:spacing w:before="120"/>
              <w:jc w:val="left"/>
              <w:rPr>
                <w:ins w:id="22441" w:author="Author"/>
                <w:rFonts w:cs="Arial"/>
                <w:sz w:val="20"/>
                <w:szCs w:val="20"/>
                <w:lang w:val="en-IE"/>
              </w:rPr>
            </w:pPr>
            <w:ins w:id="22442" w:author="Author">
              <w:r w:rsidRPr="002937F1">
                <w:rPr>
                  <w:rFonts w:cs="Arial"/>
                  <w:sz w:val="20"/>
                  <w:szCs w:val="20"/>
                  <w:lang w:val="en-IE"/>
                </w:rPr>
                <w:t>Message #</w:t>
              </w:r>
            </w:ins>
          </w:p>
        </w:tc>
        <w:tc>
          <w:tcPr>
            <w:tcW w:w="3903" w:type="pct"/>
            <w:tcBorders>
              <w:top w:val="single" w:sz="12" w:space="0" w:color="C00000"/>
            </w:tcBorders>
          </w:tcPr>
          <w:p w14:paraId="39B3AAF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43" w:author="Author"/>
                <w:rFonts w:cs="Arial"/>
                <w:i/>
                <w:sz w:val="20"/>
                <w:szCs w:val="20"/>
                <w:lang w:val="en-IE"/>
              </w:rPr>
            </w:pPr>
            <w:ins w:id="22444" w:author="Author">
              <w:r w:rsidRPr="005B1C18">
                <w:rPr>
                  <w:rFonts w:cs="Arial"/>
                  <w:i/>
                  <w:sz w:val="20"/>
                  <w:szCs w:val="20"/>
                  <w:lang w:val="en-IE"/>
                </w:rPr>
                <w:t>EM_SAL_45</w:t>
              </w:r>
            </w:ins>
          </w:p>
        </w:tc>
      </w:tr>
      <w:tr w:rsidR="00B155C8" w:rsidRPr="002937F1" w14:paraId="03CABC00" w14:textId="77777777" w:rsidTr="00C23BF1">
        <w:trPr>
          <w:ins w:id="22445" w:author="Author"/>
        </w:trPr>
        <w:tc>
          <w:tcPr>
            <w:cnfStyle w:val="001000000000" w:firstRow="0" w:lastRow="0" w:firstColumn="1" w:lastColumn="0" w:oddVBand="0" w:evenVBand="0" w:oddHBand="0" w:evenHBand="0" w:firstRowFirstColumn="0" w:firstRowLastColumn="0" w:lastRowFirstColumn="0" w:lastRowLastColumn="0"/>
            <w:tcW w:w="1097" w:type="pct"/>
          </w:tcPr>
          <w:p w14:paraId="2756671D" w14:textId="77777777" w:rsidR="00B155C8" w:rsidRPr="002937F1" w:rsidRDefault="00B155C8" w:rsidP="00C23BF1">
            <w:pPr>
              <w:spacing w:before="120"/>
              <w:jc w:val="left"/>
              <w:rPr>
                <w:ins w:id="22446" w:author="Author"/>
                <w:rFonts w:cs="Arial"/>
                <w:sz w:val="20"/>
                <w:szCs w:val="20"/>
                <w:lang w:val="en-IE"/>
              </w:rPr>
            </w:pPr>
            <w:ins w:id="22447" w:author="Author">
              <w:r w:rsidRPr="002937F1">
                <w:rPr>
                  <w:rFonts w:cs="Arial"/>
                  <w:sz w:val="20"/>
                  <w:szCs w:val="20"/>
                  <w:lang w:val="en-IE"/>
                </w:rPr>
                <w:t>Description</w:t>
              </w:r>
            </w:ins>
          </w:p>
        </w:tc>
        <w:tc>
          <w:tcPr>
            <w:tcW w:w="3903" w:type="pct"/>
          </w:tcPr>
          <w:p w14:paraId="38BE9E4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48" w:author="Author"/>
                <w:rFonts w:cs="Arial"/>
                <w:sz w:val="20"/>
                <w:szCs w:val="20"/>
                <w:lang w:val="en-IE"/>
              </w:rPr>
            </w:pPr>
            <w:ins w:id="22449" w:author="Author">
              <w:r>
                <w:rPr>
                  <w:rFonts w:cs="Arial"/>
                  <w:sz w:val="20"/>
                  <w:szCs w:val="20"/>
                  <w:lang w:val="en-IE"/>
                </w:rPr>
                <w:t xml:space="preserve">Message displayed if an </w:t>
              </w:r>
              <w:r w:rsidRPr="00E73B40">
                <w:rPr>
                  <w:sz w:val="20"/>
                  <w:lang w:val="en-IE"/>
                </w:rPr>
                <w:t>error occur</w:t>
              </w:r>
              <w:r>
                <w:rPr>
                  <w:sz w:val="20"/>
                  <w:lang w:val="en-IE"/>
                </w:rPr>
                <w:t>s while getting the shared equipment´s from OMS</w:t>
              </w:r>
            </w:ins>
          </w:p>
        </w:tc>
      </w:tr>
      <w:tr w:rsidR="00B155C8" w:rsidRPr="002937F1" w14:paraId="50CE8280" w14:textId="77777777" w:rsidTr="00C23BF1">
        <w:trPr>
          <w:ins w:id="22450" w:author="Author"/>
        </w:trPr>
        <w:tc>
          <w:tcPr>
            <w:cnfStyle w:val="001000000000" w:firstRow="0" w:lastRow="0" w:firstColumn="1" w:lastColumn="0" w:oddVBand="0" w:evenVBand="0" w:oddHBand="0" w:evenHBand="0" w:firstRowFirstColumn="0" w:firstRowLastColumn="0" w:lastRowFirstColumn="0" w:lastRowLastColumn="0"/>
            <w:tcW w:w="1097" w:type="pct"/>
          </w:tcPr>
          <w:p w14:paraId="139AF3F1" w14:textId="77777777" w:rsidR="00B155C8" w:rsidRPr="002937F1" w:rsidRDefault="00B155C8" w:rsidP="00C23BF1">
            <w:pPr>
              <w:spacing w:before="120"/>
              <w:jc w:val="left"/>
              <w:rPr>
                <w:ins w:id="22451" w:author="Author"/>
                <w:rFonts w:cs="Arial"/>
                <w:sz w:val="20"/>
                <w:szCs w:val="20"/>
                <w:lang w:val="en-IE"/>
              </w:rPr>
            </w:pPr>
            <w:ins w:id="22452" w:author="Author">
              <w:r w:rsidRPr="002937F1">
                <w:rPr>
                  <w:rFonts w:cs="Arial"/>
                  <w:sz w:val="20"/>
                  <w:szCs w:val="20"/>
                  <w:lang w:val="en-IE"/>
                </w:rPr>
                <w:t>Context</w:t>
              </w:r>
            </w:ins>
          </w:p>
        </w:tc>
        <w:tc>
          <w:tcPr>
            <w:tcW w:w="3903" w:type="pct"/>
          </w:tcPr>
          <w:p w14:paraId="3A8D10E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53" w:author="Author"/>
                <w:rFonts w:cs="Arial"/>
                <w:sz w:val="20"/>
                <w:szCs w:val="20"/>
                <w:lang w:val="en-IE"/>
              </w:rPr>
            </w:pPr>
            <w:ins w:id="22454" w:author="Author">
              <w:r>
                <w:rPr>
                  <w:rFonts w:cs="Arial"/>
                  <w:sz w:val="20"/>
                  <w:szCs w:val="20"/>
                  <w:lang w:val="en-IE"/>
                </w:rPr>
                <w:t>Choosing offer</w:t>
              </w:r>
            </w:ins>
          </w:p>
        </w:tc>
      </w:tr>
      <w:tr w:rsidR="00B155C8" w:rsidRPr="002937F1" w14:paraId="68DFD15B" w14:textId="77777777" w:rsidTr="00C23BF1">
        <w:trPr>
          <w:ins w:id="22455" w:author="Author"/>
        </w:trPr>
        <w:tc>
          <w:tcPr>
            <w:cnfStyle w:val="001000000000" w:firstRow="0" w:lastRow="0" w:firstColumn="1" w:lastColumn="0" w:oddVBand="0" w:evenVBand="0" w:oddHBand="0" w:evenHBand="0" w:firstRowFirstColumn="0" w:firstRowLastColumn="0" w:lastRowFirstColumn="0" w:lastRowLastColumn="0"/>
            <w:tcW w:w="1097" w:type="pct"/>
          </w:tcPr>
          <w:p w14:paraId="1D7149C2" w14:textId="77777777" w:rsidR="00B155C8" w:rsidRPr="002937F1" w:rsidRDefault="00B155C8" w:rsidP="00C23BF1">
            <w:pPr>
              <w:spacing w:before="120"/>
              <w:jc w:val="left"/>
              <w:rPr>
                <w:ins w:id="22456" w:author="Author"/>
                <w:rFonts w:cs="Arial"/>
                <w:sz w:val="20"/>
                <w:szCs w:val="20"/>
                <w:lang w:val="en-IE"/>
              </w:rPr>
            </w:pPr>
            <w:ins w:id="22457" w:author="Author">
              <w:r w:rsidRPr="002937F1">
                <w:rPr>
                  <w:rFonts w:cs="Arial"/>
                  <w:sz w:val="20"/>
                  <w:szCs w:val="20"/>
                  <w:lang w:val="en-IE"/>
                </w:rPr>
                <w:t>Json Path</w:t>
              </w:r>
            </w:ins>
          </w:p>
        </w:tc>
        <w:tc>
          <w:tcPr>
            <w:tcW w:w="3903" w:type="pct"/>
          </w:tcPr>
          <w:p w14:paraId="1E27687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58" w:author="Author"/>
                <w:rFonts w:cs="Arial"/>
                <w:sz w:val="20"/>
                <w:szCs w:val="20"/>
                <w:lang w:val="en-IE"/>
              </w:rPr>
            </w:pPr>
            <w:ins w:id="22459" w:author="Author">
              <w:r>
                <w:rPr>
                  <w:rFonts w:cs="Arial"/>
                  <w:sz w:val="20"/>
                  <w:szCs w:val="20"/>
                  <w:lang w:val="en-IE"/>
                </w:rPr>
                <w:t>sales.messages.error.ERROR_GETTING_SHARED_EQUIPMENT</w:t>
              </w:r>
            </w:ins>
          </w:p>
        </w:tc>
      </w:tr>
      <w:tr w:rsidR="00B155C8" w:rsidRPr="002937F1" w14:paraId="799C236F" w14:textId="77777777" w:rsidTr="00C23BF1">
        <w:trPr>
          <w:ins w:id="224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D6F835F" w14:textId="77777777" w:rsidR="00B155C8" w:rsidRPr="002937F1" w:rsidRDefault="00B155C8" w:rsidP="00C23BF1">
            <w:pPr>
              <w:spacing w:before="120"/>
              <w:jc w:val="left"/>
              <w:rPr>
                <w:ins w:id="22461" w:author="Author"/>
                <w:rFonts w:cs="Arial"/>
                <w:sz w:val="20"/>
                <w:szCs w:val="20"/>
                <w:lang w:val="en-IE"/>
              </w:rPr>
            </w:pPr>
            <w:ins w:id="22462" w:author="Author">
              <w:r w:rsidRPr="002937F1">
                <w:rPr>
                  <w:rFonts w:cs="Arial"/>
                  <w:sz w:val="20"/>
                  <w:szCs w:val="20"/>
                  <w:lang w:val="en-IE"/>
                </w:rPr>
                <w:t>Message (English)</w:t>
              </w:r>
            </w:ins>
          </w:p>
        </w:tc>
        <w:tc>
          <w:tcPr>
            <w:tcW w:w="3903" w:type="pct"/>
            <w:tcBorders>
              <w:bottom w:val="single" w:sz="12" w:space="0" w:color="C00000"/>
            </w:tcBorders>
          </w:tcPr>
          <w:p w14:paraId="6A0FC24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63" w:author="Author"/>
                <w:rFonts w:cs="Arial"/>
                <w:sz w:val="20"/>
                <w:szCs w:val="20"/>
                <w:lang w:val="en-IE"/>
              </w:rPr>
            </w:pPr>
            <w:ins w:id="22464" w:author="Author">
              <w:r>
                <w:rPr>
                  <w:sz w:val="20"/>
                  <w:lang w:val="en-IE"/>
                </w:rPr>
                <w:t>An error occurred while getting the shared equipment. Please try again.</w:t>
              </w:r>
            </w:ins>
          </w:p>
        </w:tc>
      </w:tr>
      <w:tr w:rsidR="00B155C8" w:rsidRPr="002937F1" w14:paraId="0E092359" w14:textId="77777777" w:rsidTr="00C23BF1">
        <w:trPr>
          <w:ins w:id="2246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0841C5" w14:textId="77777777" w:rsidR="00B155C8" w:rsidRPr="002937F1" w:rsidRDefault="00B155C8" w:rsidP="00C23BF1">
            <w:pPr>
              <w:spacing w:before="120"/>
              <w:jc w:val="left"/>
              <w:rPr>
                <w:ins w:id="22466" w:author="Author"/>
                <w:rFonts w:cs="Arial"/>
                <w:sz w:val="20"/>
                <w:szCs w:val="20"/>
                <w:lang w:val="en-IE"/>
              </w:rPr>
            </w:pPr>
            <w:ins w:id="22467" w:author="Author">
              <w:r w:rsidRPr="002937F1">
                <w:rPr>
                  <w:rFonts w:cs="Arial"/>
                  <w:sz w:val="20"/>
                  <w:szCs w:val="20"/>
                  <w:lang w:val="en-IE"/>
                </w:rPr>
                <w:t>Message #</w:t>
              </w:r>
            </w:ins>
          </w:p>
        </w:tc>
        <w:tc>
          <w:tcPr>
            <w:tcW w:w="3903" w:type="pct"/>
            <w:tcBorders>
              <w:top w:val="single" w:sz="12" w:space="0" w:color="C00000"/>
            </w:tcBorders>
          </w:tcPr>
          <w:p w14:paraId="35D02ADD"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68" w:author="Author"/>
                <w:rFonts w:cs="Arial"/>
                <w:i/>
                <w:sz w:val="20"/>
                <w:szCs w:val="20"/>
                <w:lang w:val="en-IE"/>
              </w:rPr>
            </w:pPr>
            <w:ins w:id="22469" w:author="Author">
              <w:r w:rsidRPr="005B1C18">
                <w:rPr>
                  <w:rFonts w:cs="Arial"/>
                  <w:i/>
                  <w:sz w:val="20"/>
                  <w:szCs w:val="20"/>
                  <w:lang w:val="en-IE"/>
                </w:rPr>
                <w:t>EM_SAL_46</w:t>
              </w:r>
            </w:ins>
          </w:p>
        </w:tc>
      </w:tr>
      <w:tr w:rsidR="00B155C8" w:rsidRPr="002937F1" w14:paraId="4F852095" w14:textId="77777777" w:rsidTr="00C23BF1">
        <w:trPr>
          <w:ins w:id="22470" w:author="Author"/>
        </w:trPr>
        <w:tc>
          <w:tcPr>
            <w:cnfStyle w:val="001000000000" w:firstRow="0" w:lastRow="0" w:firstColumn="1" w:lastColumn="0" w:oddVBand="0" w:evenVBand="0" w:oddHBand="0" w:evenHBand="0" w:firstRowFirstColumn="0" w:firstRowLastColumn="0" w:lastRowFirstColumn="0" w:lastRowLastColumn="0"/>
            <w:tcW w:w="1097" w:type="pct"/>
          </w:tcPr>
          <w:p w14:paraId="0F9DD69D" w14:textId="77777777" w:rsidR="00B155C8" w:rsidRPr="002937F1" w:rsidRDefault="00B155C8" w:rsidP="00C23BF1">
            <w:pPr>
              <w:spacing w:before="120"/>
              <w:jc w:val="left"/>
              <w:rPr>
                <w:ins w:id="22471" w:author="Author"/>
                <w:rFonts w:cs="Arial"/>
                <w:sz w:val="20"/>
                <w:szCs w:val="20"/>
                <w:lang w:val="en-IE"/>
              </w:rPr>
            </w:pPr>
            <w:ins w:id="22472" w:author="Author">
              <w:r w:rsidRPr="002937F1">
                <w:rPr>
                  <w:rFonts w:cs="Arial"/>
                  <w:sz w:val="20"/>
                  <w:szCs w:val="20"/>
                  <w:lang w:val="en-IE"/>
                </w:rPr>
                <w:t>Description</w:t>
              </w:r>
            </w:ins>
          </w:p>
        </w:tc>
        <w:tc>
          <w:tcPr>
            <w:tcW w:w="3903" w:type="pct"/>
          </w:tcPr>
          <w:p w14:paraId="353F113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73" w:author="Author"/>
                <w:rFonts w:cs="Arial"/>
                <w:sz w:val="20"/>
                <w:szCs w:val="20"/>
                <w:lang w:val="en-IE"/>
              </w:rPr>
            </w:pPr>
            <w:ins w:id="22474" w:author="Author">
              <w:r>
                <w:rPr>
                  <w:rFonts w:cs="Arial"/>
                  <w:sz w:val="20"/>
                  <w:szCs w:val="20"/>
                  <w:lang w:val="en-IE"/>
                </w:rPr>
                <w:t>Message displayed if an</w:t>
              </w:r>
              <w:r>
                <w:rPr>
                  <w:sz w:val="20"/>
                  <w:lang w:val="en-IE"/>
                </w:rPr>
                <w:t xml:space="preserve"> error occurs and a contract cannot be downloaded</w:t>
              </w:r>
            </w:ins>
          </w:p>
        </w:tc>
      </w:tr>
      <w:tr w:rsidR="00B155C8" w:rsidRPr="002937F1" w14:paraId="13EF866B" w14:textId="77777777" w:rsidTr="00C23BF1">
        <w:trPr>
          <w:ins w:id="22475" w:author="Author"/>
        </w:trPr>
        <w:tc>
          <w:tcPr>
            <w:cnfStyle w:val="001000000000" w:firstRow="0" w:lastRow="0" w:firstColumn="1" w:lastColumn="0" w:oddVBand="0" w:evenVBand="0" w:oddHBand="0" w:evenHBand="0" w:firstRowFirstColumn="0" w:firstRowLastColumn="0" w:lastRowFirstColumn="0" w:lastRowLastColumn="0"/>
            <w:tcW w:w="1097" w:type="pct"/>
          </w:tcPr>
          <w:p w14:paraId="413FE2A6" w14:textId="77777777" w:rsidR="00B155C8" w:rsidRPr="002937F1" w:rsidRDefault="00B155C8" w:rsidP="00C23BF1">
            <w:pPr>
              <w:spacing w:before="120"/>
              <w:jc w:val="left"/>
              <w:rPr>
                <w:ins w:id="22476" w:author="Author"/>
                <w:rFonts w:cs="Arial"/>
                <w:sz w:val="20"/>
                <w:szCs w:val="20"/>
                <w:lang w:val="en-IE"/>
              </w:rPr>
            </w:pPr>
            <w:ins w:id="22477" w:author="Author">
              <w:r w:rsidRPr="002937F1">
                <w:rPr>
                  <w:rFonts w:cs="Arial"/>
                  <w:sz w:val="20"/>
                  <w:szCs w:val="20"/>
                  <w:lang w:val="en-IE"/>
                </w:rPr>
                <w:t>Context</w:t>
              </w:r>
            </w:ins>
          </w:p>
        </w:tc>
        <w:tc>
          <w:tcPr>
            <w:tcW w:w="3903" w:type="pct"/>
          </w:tcPr>
          <w:p w14:paraId="4AE6D11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78" w:author="Author"/>
                <w:rFonts w:cs="Arial"/>
                <w:sz w:val="20"/>
                <w:szCs w:val="20"/>
                <w:lang w:val="en-IE"/>
              </w:rPr>
            </w:pPr>
            <w:ins w:id="22479" w:author="Author">
              <w:r w:rsidRPr="00097FB3">
                <w:rPr>
                  <w:rFonts w:cs="Arial"/>
                  <w:sz w:val="20"/>
                  <w:szCs w:val="20"/>
                  <w:lang w:val="en-IE"/>
                </w:rPr>
                <w:t>Contract download and documentation upload</w:t>
              </w:r>
            </w:ins>
          </w:p>
        </w:tc>
      </w:tr>
      <w:tr w:rsidR="00B155C8" w:rsidRPr="002937F1" w14:paraId="257FE5C7" w14:textId="77777777" w:rsidTr="00C23BF1">
        <w:trPr>
          <w:ins w:id="22480" w:author="Author"/>
        </w:trPr>
        <w:tc>
          <w:tcPr>
            <w:cnfStyle w:val="001000000000" w:firstRow="0" w:lastRow="0" w:firstColumn="1" w:lastColumn="0" w:oddVBand="0" w:evenVBand="0" w:oddHBand="0" w:evenHBand="0" w:firstRowFirstColumn="0" w:firstRowLastColumn="0" w:lastRowFirstColumn="0" w:lastRowLastColumn="0"/>
            <w:tcW w:w="1097" w:type="pct"/>
          </w:tcPr>
          <w:p w14:paraId="67047968" w14:textId="77777777" w:rsidR="00B155C8" w:rsidRPr="002937F1" w:rsidRDefault="00B155C8" w:rsidP="00C23BF1">
            <w:pPr>
              <w:spacing w:before="120"/>
              <w:jc w:val="left"/>
              <w:rPr>
                <w:ins w:id="22481" w:author="Author"/>
                <w:rFonts w:cs="Arial"/>
                <w:sz w:val="20"/>
                <w:szCs w:val="20"/>
                <w:lang w:val="en-IE"/>
              </w:rPr>
            </w:pPr>
            <w:ins w:id="22482" w:author="Author">
              <w:r w:rsidRPr="002937F1">
                <w:rPr>
                  <w:rFonts w:cs="Arial"/>
                  <w:sz w:val="20"/>
                  <w:szCs w:val="20"/>
                  <w:lang w:val="en-IE"/>
                </w:rPr>
                <w:t>Json Path</w:t>
              </w:r>
            </w:ins>
          </w:p>
        </w:tc>
        <w:tc>
          <w:tcPr>
            <w:tcW w:w="3903" w:type="pct"/>
          </w:tcPr>
          <w:p w14:paraId="31B2700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83" w:author="Author"/>
                <w:rFonts w:cs="Arial"/>
                <w:sz w:val="20"/>
                <w:szCs w:val="20"/>
                <w:lang w:val="en-IE"/>
              </w:rPr>
            </w:pPr>
            <w:ins w:id="22484" w:author="Author">
              <w:r>
                <w:rPr>
                  <w:rFonts w:cs="Arial"/>
                  <w:sz w:val="20"/>
                  <w:szCs w:val="20"/>
                  <w:lang w:val="en-IE"/>
                </w:rPr>
                <w:t>sales.messages.error.ERROR_DOWLOADING_CONTRACT</w:t>
              </w:r>
            </w:ins>
          </w:p>
        </w:tc>
      </w:tr>
      <w:tr w:rsidR="00B155C8" w:rsidRPr="002937F1" w14:paraId="34544D98" w14:textId="77777777" w:rsidTr="00C23BF1">
        <w:trPr>
          <w:ins w:id="224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9ED018" w14:textId="77777777" w:rsidR="00B155C8" w:rsidRPr="002937F1" w:rsidRDefault="00B155C8" w:rsidP="00C23BF1">
            <w:pPr>
              <w:spacing w:before="120"/>
              <w:jc w:val="left"/>
              <w:rPr>
                <w:ins w:id="22486" w:author="Author"/>
                <w:rFonts w:cs="Arial"/>
                <w:sz w:val="20"/>
                <w:szCs w:val="20"/>
                <w:lang w:val="en-IE"/>
              </w:rPr>
            </w:pPr>
            <w:ins w:id="22487" w:author="Author">
              <w:r w:rsidRPr="002937F1">
                <w:rPr>
                  <w:rFonts w:cs="Arial"/>
                  <w:sz w:val="20"/>
                  <w:szCs w:val="20"/>
                  <w:lang w:val="en-IE"/>
                </w:rPr>
                <w:t>Message (English)</w:t>
              </w:r>
            </w:ins>
          </w:p>
        </w:tc>
        <w:tc>
          <w:tcPr>
            <w:tcW w:w="3903" w:type="pct"/>
            <w:tcBorders>
              <w:bottom w:val="single" w:sz="12" w:space="0" w:color="C00000"/>
            </w:tcBorders>
          </w:tcPr>
          <w:p w14:paraId="05A2098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88" w:author="Author"/>
                <w:rFonts w:cs="Arial"/>
                <w:sz w:val="20"/>
                <w:szCs w:val="20"/>
                <w:lang w:val="en-IE"/>
              </w:rPr>
            </w:pPr>
            <w:ins w:id="22489" w:author="Author">
              <w:r>
                <w:rPr>
                  <w:sz w:val="20"/>
                  <w:lang w:val="en-IE"/>
                </w:rPr>
                <w:t>An error occurred while download the contract. The process cannot continue until the contract is returned. You may save the basket and try again later.</w:t>
              </w:r>
            </w:ins>
          </w:p>
        </w:tc>
      </w:tr>
      <w:tr w:rsidR="00B155C8" w:rsidRPr="002937F1" w14:paraId="526E2BC2" w14:textId="77777777" w:rsidTr="00C23BF1">
        <w:trPr>
          <w:ins w:id="224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13199FC" w14:textId="77777777" w:rsidR="00B155C8" w:rsidRPr="002937F1" w:rsidRDefault="00B155C8" w:rsidP="00C23BF1">
            <w:pPr>
              <w:spacing w:before="120"/>
              <w:jc w:val="left"/>
              <w:rPr>
                <w:ins w:id="22491" w:author="Author"/>
                <w:rFonts w:cs="Arial"/>
                <w:sz w:val="20"/>
                <w:szCs w:val="20"/>
                <w:lang w:val="en-IE"/>
              </w:rPr>
            </w:pPr>
            <w:ins w:id="22492" w:author="Author">
              <w:r w:rsidRPr="002937F1">
                <w:rPr>
                  <w:rFonts w:cs="Arial"/>
                  <w:sz w:val="20"/>
                  <w:szCs w:val="20"/>
                  <w:lang w:val="en-IE"/>
                </w:rPr>
                <w:t>Message #</w:t>
              </w:r>
            </w:ins>
          </w:p>
        </w:tc>
        <w:tc>
          <w:tcPr>
            <w:tcW w:w="3903" w:type="pct"/>
            <w:tcBorders>
              <w:top w:val="single" w:sz="12" w:space="0" w:color="C00000"/>
            </w:tcBorders>
          </w:tcPr>
          <w:p w14:paraId="06ED2341"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93" w:author="Author"/>
                <w:rFonts w:cs="Arial"/>
                <w:i/>
                <w:sz w:val="20"/>
                <w:szCs w:val="20"/>
                <w:lang w:val="en-IE"/>
              </w:rPr>
            </w:pPr>
            <w:ins w:id="22494" w:author="Author">
              <w:r w:rsidRPr="005B1C18">
                <w:rPr>
                  <w:rFonts w:cs="Arial"/>
                  <w:i/>
                  <w:sz w:val="20"/>
                  <w:szCs w:val="20"/>
                  <w:lang w:val="en-IE"/>
                </w:rPr>
                <w:t>EM_SAL_47</w:t>
              </w:r>
            </w:ins>
          </w:p>
        </w:tc>
      </w:tr>
      <w:tr w:rsidR="00B155C8" w:rsidRPr="002937F1" w14:paraId="423655FC" w14:textId="77777777" w:rsidTr="00C23BF1">
        <w:trPr>
          <w:ins w:id="22495" w:author="Author"/>
        </w:trPr>
        <w:tc>
          <w:tcPr>
            <w:cnfStyle w:val="001000000000" w:firstRow="0" w:lastRow="0" w:firstColumn="1" w:lastColumn="0" w:oddVBand="0" w:evenVBand="0" w:oddHBand="0" w:evenHBand="0" w:firstRowFirstColumn="0" w:firstRowLastColumn="0" w:lastRowFirstColumn="0" w:lastRowLastColumn="0"/>
            <w:tcW w:w="1097" w:type="pct"/>
          </w:tcPr>
          <w:p w14:paraId="6791A5B0" w14:textId="77777777" w:rsidR="00B155C8" w:rsidRPr="002937F1" w:rsidRDefault="00B155C8" w:rsidP="00C23BF1">
            <w:pPr>
              <w:spacing w:before="120"/>
              <w:jc w:val="left"/>
              <w:rPr>
                <w:ins w:id="22496" w:author="Author"/>
                <w:rFonts w:cs="Arial"/>
                <w:sz w:val="20"/>
                <w:szCs w:val="20"/>
                <w:lang w:val="en-IE"/>
              </w:rPr>
            </w:pPr>
            <w:ins w:id="22497" w:author="Author">
              <w:r w:rsidRPr="002937F1">
                <w:rPr>
                  <w:rFonts w:cs="Arial"/>
                  <w:sz w:val="20"/>
                  <w:szCs w:val="20"/>
                  <w:lang w:val="en-IE"/>
                </w:rPr>
                <w:t>Description</w:t>
              </w:r>
            </w:ins>
          </w:p>
        </w:tc>
        <w:tc>
          <w:tcPr>
            <w:tcW w:w="3903" w:type="pct"/>
          </w:tcPr>
          <w:p w14:paraId="598E4693"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98" w:author="Author"/>
                <w:rFonts w:cs="Arial"/>
                <w:sz w:val="20"/>
                <w:szCs w:val="20"/>
                <w:lang w:val="en-US"/>
              </w:rPr>
            </w:pPr>
            <w:ins w:id="22499" w:author="Author">
              <w:r>
                <w:rPr>
                  <w:rFonts w:cs="Arial"/>
                  <w:sz w:val="20"/>
                  <w:szCs w:val="20"/>
                </w:rPr>
                <w:t xml:space="preserve">Message displayed if an error occurs while getting the price of an equipment </w:t>
              </w:r>
            </w:ins>
          </w:p>
        </w:tc>
      </w:tr>
      <w:tr w:rsidR="00B155C8" w:rsidRPr="002937F1" w14:paraId="70136A0F" w14:textId="77777777" w:rsidTr="00C23BF1">
        <w:trPr>
          <w:ins w:id="22500" w:author="Author"/>
        </w:trPr>
        <w:tc>
          <w:tcPr>
            <w:cnfStyle w:val="001000000000" w:firstRow="0" w:lastRow="0" w:firstColumn="1" w:lastColumn="0" w:oddVBand="0" w:evenVBand="0" w:oddHBand="0" w:evenHBand="0" w:firstRowFirstColumn="0" w:firstRowLastColumn="0" w:lastRowFirstColumn="0" w:lastRowLastColumn="0"/>
            <w:tcW w:w="1097" w:type="pct"/>
          </w:tcPr>
          <w:p w14:paraId="398D838F" w14:textId="77777777" w:rsidR="00B155C8" w:rsidRPr="002937F1" w:rsidRDefault="00B155C8" w:rsidP="00C23BF1">
            <w:pPr>
              <w:spacing w:before="120"/>
              <w:jc w:val="left"/>
              <w:rPr>
                <w:ins w:id="22501" w:author="Author"/>
                <w:rFonts w:cs="Arial"/>
                <w:sz w:val="20"/>
                <w:szCs w:val="20"/>
                <w:lang w:val="en-IE"/>
              </w:rPr>
            </w:pPr>
            <w:ins w:id="22502" w:author="Author">
              <w:r w:rsidRPr="002937F1">
                <w:rPr>
                  <w:rFonts w:cs="Arial"/>
                  <w:sz w:val="20"/>
                  <w:szCs w:val="20"/>
                  <w:lang w:val="en-IE"/>
                </w:rPr>
                <w:t>Context</w:t>
              </w:r>
            </w:ins>
          </w:p>
        </w:tc>
        <w:tc>
          <w:tcPr>
            <w:tcW w:w="3903" w:type="pct"/>
          </w:tcPr>
          <w:p w14:paraId="04FCC4B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03" w:author="Author"/>
                <w:rFonts w:cs="Arial"/>
                <w:sz w:val="20"/>
                <w:szCs w:val="20"/>
                <w:lang w:val="en-IE"/>
              </w:rPr>
            </w:pPr>
            <w:ins w:id="22504" w:author="Author">
              <w:r w:rsidRPr="00097FB3">
                <w:rPr>
                  <w:rFonts w:cs="Arial"/>
                  <w:sz w:val="20"/>
                  <w:szCs w:val="20"/>
                  <w:lang w:val="en-IE"/>
                </w:rPr>
                <w:t>Associat</w:t>
              </w:r>
              <w:r>
                <w:rPr>
                  <w:rFonts w:cs="Arial"/>
                  <w:sz w:val="20"/>
                  <w:szCs w:val="20"/>
                  <w:lang w:val="en-IE"/>
                </w:rPr>
                <w:t>ing</w:t>
              </w:r>
              <w:r w:rsidRPr="00097FB3">
                <w:rPr>
                  <w:rFonts w:cs="Arial"/>
                  <w:sz w:val="20"/>
                  <w:szCs w:val="20"/>
                  <w:lang w:val="en-IE"/>
                </w:rPr>
                <w:t xml:space="preserve"> an equipment</w:t>
              </w:r>
            </w:ins>
          </w:p>
        </w:tc>
      </w:tr>
      <w:tr w:rsidR="00B155C8" w:rsidRPr="002937F1" w14:paraId="1C079313" w14:textId="77777777" w:rsidTr="00C23BF1">
        <w:trPr>
          <w:ins w:id="22505" w:author="Author"/>
        </w:trPr>
        <w:tc>
          <w:tcPr>
            <w:cnfStyle w:val="001000000000" w:firstRow="0" w:lastRow="0" w:firstColumn="1" w:lastColumn="0" w:oddVBand="0" w:evenVBand="0" w:oddHBand="0" w:evenHBand="0" w:firstRowFirstColumn="0" w:firstRowLastColumn="0" w:lastRowFirstColumn="0" w:lastRowLastColumn="0"/>
            <w:tcW w:w="1097" w:type="pct"/>
          </w:tcPr>
          <w:p w14:paraId="33D8A987" w14:textId="77777777" w:rsidR="00B155C8" w:rsidRPr="002937F1" w:rsidRDefault="00B155C8" w:rsidP="00C23BF1">
            <w:pPr>
              <w:spacing w:before="120"/>
              <w:jc w:val="left"/>
              <w:rPr>
                <w:ins w:id="22506" w:author="Author"/>
                <w:rFonts w:cs="Arial"/>
                <w:sz w:val="20"/>
                <w:szCs w:val="20"/>
                <w:lang w:val="en-IE"/>
              </w:rPr>
            </w:pPr>
            <w:ins w:id="22507" w:author="Author">
              <w:r w:rsidRPr="002937F1">
                <w:rPr>
                  <w:rFonts w:cs="Arial"/>
                  <w:sz w:val="20"/>
                  <w:szCs w:val="20"/>
                  <w:lang w:val="en-IE"/>
                </w:rPr>
                <w:t>Json Path</w:t>
              </w:r>
            </w:ins>
          </w:p>
        </w:tc>
        <w:tc>
          <w:tcPr>
            <w:tcW w:w="3903" w:type="pct"/>
          </w:tcPr>
          <w:p w14:paraId="19EC5F0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08" w:author="Author"/>
                <w:rFonts w:cs="Arial"/>
                <w:sz w:val="20"/>
                <w:szCs w:val="20"/>
                <w:lang w:val="en-IE"/>
              </w:rPr>
            </w:pPr>
            <w:ins w:id="22509" w:author="Author">
              <w:r>
                <w:rPr>
                  <w:rFonts w:cs="Arial"/>
                  <w:sz w:val="20"/>
                  <w:szCs w:val="20"/>
                  <w:lang w:val="en-IE"/>
                </w:rPr>
                <w:t>sales.messages.error.ERROR_GETTINS_EQUIPMENT_PRICE</w:t>
              </w:r>
            </w:ins>
          </w:p>
        </w:tc>
      </w:tr>
      <w:tr w:rsidR="00B155C8" w:rsidRPr="002937F1" w14:paraId="07C0901C" w14:textId="77777777" w:rsidTr="00C23BF1">
        <w:trPr>
          <w:ins w:id="225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A20476" w14:textId="77777777" w:rsidR="00B155C8" w:rsidRPr="002937F1" w:rsidRDefault="00B155C8" w:rsidP="00C23BF1">
            <w:pPr>
              <w:spacing w:before="120"/>
              <w:jc w:val="left"/>
              <w:rPr>
                <w:ins w:id="22511" w:author="Author"/>
                <w:rFonts w:cs="Arial"/>
                <w:sz w:val="20"/>
                <w:szCs w:val="20"/>
                <w:lang w:val="en-IE"/>
              </w:rPr>
            </w:pPr>
            <w:ins w:id="22512" w:author="Author">
              <w:r w:rsidRPr="002937F1">
                <w:rPr>
                  <w:rFonts w:cs="Arial"/>
                  <w:sz w:val="20"/>
                  <w:szCs w:val="20"/>
                  <w:lang w:val="en-IE"/>
                </w:rPr>
                <w:t>Message (English)</w:t>
              </w:r>
            </w:ins>
          </w:p>
        </w:tc>
        <w:tc>
          <w:tcPr>
            <w:tcW w:w="3903" w:type="pct"/>
            <w:tcBorders>
              <w:bottom w:val="single" w:sz="12" w:space="0" w:color="C00000"/>
            </w:tcBorders>
          </w:tcPr>
          <w:p w14:paraId="0792046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13" w:author="Author"/>
                <w:rFonts w:cs="Arial"/>
                <w:sz w:val="20"/>
                <w:szCs w:val="20"/>
                <w:lang w:val="en-IE"/>
              </w:rPr>
            </w:pPr>
            <w:ins w:id="22514" w:author="Author">
              <w:r>
                <w:rPr>
                  <w:sz w:val="20"/>
                  <w:lang w:val="en-IE"/>
                </w:rPr>
                <w:t>An error occurred while getting the price of the equipment. Please try again.</w:t>
              </w:r>
            </w:ins>
          </w:p>
        </w:tc>
      </w:tr>
      <w:tr w:rsidR="00B155C8" w:rsidRPr="002937F1" w14:paraId="1F07187A" w14:textId="77777777" w:rsidTr="00C23BF1">
        <w:trPr>
          <w:ins w:id="2251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16532BB" w14:textId="77777777" w:rsidR="00B155C8" w:rsidRPr="002937F1" w:rsidRDefault="00B155C8" w:rsidP="00C23BF1">
            <w:pPr>
              <w:spacing w:before="120"/>
              <w:jc w:val="left"/>
              <w:rPr>
                <w:ins w:id="22516" w:author="Author"/>
                <w:rFonts w:cs="Arial"/>
                <w:sz w:val="20"/>
                <w:szCs w:val="20"/>
                <w:lang w:val="en-IE"/>
              </w:rPr>
            </w:pPr>
            <w:ins w:id="22517" w:author="Author">
              <w:r w:rsidRPr="002937F1">
                <w:rPr>
                  <w:rFonts w:cs="Arial"/>
                  <w:sz w:val="20"/>
                  <w:szCs w:val="20"/>
                  <w:lang w:val="en-IE"/>
                </w:rPr>
                <w:t>Message #</w:t>
              </w:r>
            </w:ins>
          </w:p>
        </w:tc>
        <w:tc>
          <w:tcPr>
            <w:tcW w:w="3903" w:type="pct"/>
            <w:tcBorders>
              <w:top w:val="single" w:sz="12" w:space="0" w:color="C00000"/>
            </w:tcBorders>
          </w:tcPr>
          <w:p w14:paraId="2257D80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18" w:author="Author"/>
                <w:rFonts w:cs="Arial"/>
                <w:i/>
                <w:sz w:val="20"/>
                <w:szCs w:val="20"/>
                <w:lang w:val="en-IE"/>
              </w:rPr>
            </w:pPr>
            <w:ins w:id="22519" w:author="Author">
              <w:r w:rsidRPr="005B1C18">
                <w:rPr>
                  <w:rFonts w:cs="Arial"/>
                  <w:i/>
                  <w:sz w:val="20"/>
                  <w:szCs w:val="20"/>
                  <w:lang w:val="en-IE"/>
                </w:rPr>
                <w:t>EM_SAL_48</w:t>
              </w:r>
            </w:ins>
          </w:p>
        </w:tc>
      </w:tr>
      <w:tr w:rsidR="00B155C8" w:rsidRPr="002937F1" w14:paraId="2FECD497" w14:textId="77777777" w:rsidTr="00C23BF1">
        <w:trPr>
          <w:ins w:id="22520" w:author="Author"/>
        </w:trPr>
        <w:tc>
          <w:tcPr>
            <w:cnfStyle w:val="001000000000" w:firstRow="0" w:lastRow="0" w:firstColumn="1" w:lastColumn="0" w:oddVBand="0" w:evenVBand="0" w:oddHBand="0" w:evenHBand="0" w:firstRowFirstColumn="0" w:firstRowLastColumn="0" w:lastRowFirstColumn="0" w:lastRowLastColumn="0"/>
            <w:tcW w:w="1097" w:type="pct"/>
          </w:tcPr>
          <w:p w14:paraId="6E42CB6F" w14:textId="77777777" w:rsidR="00B155C8" w:rsidRPr="002937F1" w:rsidRDefault="00B155C8" w:rsidP="00C23BF1">
            <w:pPr>
              <w:spacing w:before="120"/>
              <w:jc w:val="left"/>
              <w:rPr>
                <w:ins w:id="22521" w:author="Author"/>
                <w:rFonts w:cs="Arial"/>
                <w:sz w:val="20"/>
                <w:szCs w:val="20"/>
                <w:lang w:val="en-IE"/>
              </w:rPr>
            </w:pPr>
            <w:ins w:id="22522" w:author="Author">
              <w:r w:rsidRPr="002937F1">
                <w:rPr>
                  <w:rFonts w:cs="Arial"/>
                  <w:sz w:val="20"/>
                  <w:szCs w:val="20"/>
                  <w:lang w:val="en-IE"/>
                </w:rPr>
                <w:lastRenderedPageBreak/>
                <w:t>Description</w:t>
              </w:r>
            </w:ins>
          </w:p>
        </w:tc>
        <w:tc>
          <w:tcPr>
            <w:tcW w:w="3903" w:type="pct"/>
          </w:tcPr>
          <w:p w14:paraId="138351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23" w:author="Author"/>
                <w:rFonts w:cs="Arial"/>
                <w:sz w:val="20"/>
                <w:szCs w:val="20"/>
                <w:lang w:val="en-IE"/>
              </w:rPr>
            </w:pPr>
            <w:ins w:id="22524" w:author="Author">
              <w:r>
                <w:rPr>
                  <w:rFonts w:cs="Arial"/>
                  <w:sz w:val="20"/>
                  <w:szCs w:val="20"/>
                  <w:lang w:val="en-IE"/>
                </w:rPr>
                <w:t>Message displayed i</w:t>
              </w:r>
              <w:r w:rsidRPr="00586BE7">
                <w:rPr>
                  <w:sz w:val="20"/>
                  <w:lang w:val="en-IE"/>
                </w:rPr>
                <w:t>f the address is not found on CRM system</w:t>
              </w:r>
            </w:ins>
          </w:p>
        </w:tc>
      </w:tr>
      <w:tr w:rsidR="00B155C8" w:rsidRPr="002937F1" w14:paraId="697BD5F2" w14:textId="77777777" w:rsidTr="00C23BF1">
        <w:trPr>
          <w:ins w:id="22525" w:author="Author"/>
        </w:trPr>
        <w:tc>
          <w:tcPr>
            <w:cnfStyle w:val="001000000000" w:firstRow="0" w:lastRow="0" w:firstColumn="1" w:lastColumn="0" w:oddVBand="0" w:evenVBand="0" w:oddHBand="0" w:evenHBand="0" w:firstRowFirstColumn="0" w:firstRowLastColumn="0" w:lastRowFirstColumn="0" w:lastRowLastColumn="0"/>
            <w:tcW w:w="1097" w:type="pct"/>
          </w:tcPr>
          <w:p w14:paraId="2BA4667F" w14:textId="77777777" w:rsidR="00B155C8" w:rsidRPr="002937F1" w:rsidRDefault="00B155C8" w:rsidP="00C23BF1">
            <w:pPr>
              <w:spacing w:before="120"/>
              <w:jc w:val="left"/>
              <w:rPr>
                <w:ins w:id="22526" w:author="Author"/>
                <w:rFonts w:cs="Arial"/>
                <w:sz w:val="20"/>
                <w:szCs w:val="20"/>
                <w:lang w:val="en-IE"/>
              </w:rPr>
            </w:pPr>
            <w:ins w:id="22527" w:author="Author">
              <w:r w:rsidRPr="002937F1">
                <w:rPr>
                  <w:rFonts w:cs="Arial"/>
                  <w:sz w:val="20"/>
                  <w:szCs w:val="20"/>
                  <w:lang w:val="en-IE"/>
                </w:rPr>
                <w:t>Context</w:t>
              </w:r>
            </w:ins>
          </w:p>
        </w:tc>
        <w:tc>
          <w:tcPr>
            <w:tcW w:w="3903" w:type="pct"/>
          </w:tcPr>
          <w:p w14:paraId="5CFCCE1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28" w:author="Author"/>
                <w:rFonts w:cs="Arial"/>
                <w:sz w:val="20"/>
                <w:szCs w:val="20"/>
                <w:lang w:val="en-IE"/>
              </w:rPr>
            </w:pPr>
            <w:ins w:id="22529" w:author="Author">
              <w:r>
                <w:rPr>
                  <w:rFonts w:cs="Arial"/>
                  <w:sz w:val="20"/>
                  <w:szCs w:val="20"/>
                  <w:lang w:val="en-IE"/>
                </w:rPr>
                <w:t>Validating delivery address</w:t>
              </w:r>
            </w:ins>
          </w:p>
        </w:tc>
      </w:tr>
      <w:tr w:rsidR="00B155C8" w:rsidRPr="002937F1" w14:paraId="07A58D04" w14:textId="77777777" w:rsidTr="00C23BF1">
        <w:trPr>
          <w:ins w:id="22530" w:author="Author"/>
        </w:trPr>
        <w:tc>
          <w:tcPr>
            <w:cnfStyle w:val="001000000000" w:firstRow="0" w:lastRow="0" w:firstColumn="1" w:lastColumn="0" w:oddVBand="0" w:evenVBand="0" w:oddHBand="0" w:evenHBand="0" w:firstRowFirstColumn="0" w:firstRowLastColumn="0" w:lastRowFirstColumn="0" w:lastRowLastColumn="0"/>
            <w:tcW w:w="1097" w:type="pct"/>
          </w:tcPr>
          <w:p w14:paraId="4ECB9395" w14:textId="77777777" w:rsidR="00B155C8" w:rsidRPr="002937F1" w:rsidRDefault="00B155C8" w:rsidP="00C23BF1">
            <w:pPr>
              <w:spacing w:before="120"/>
              <w:jc w:val="left"/>
              <w:rPr>
                <w:ins w:id="22531" w:author="Author"/>
                <w:rFonts w:cs="Arial"/>
                <w:sz w:val="20"/>
                <w:szCs w:val="20"/>
                <w:lang w:val="en-IE"/>
              </w:rPr>
            </w:pPr>
            <w:ins w:id="22532" w:author="Author">
              <w:r w:rsidRPr="002937F1">
                <w:rPr>
                  <w:rFonts w:cs="Arial"/>
                  <w:sz w:val="20"/>
                  <w:szCs w:val="20"/>
                  <w:lang w:val="en-IE"/>
                </w:rPr>
                <w:t>Json Path</w:t>
              </w:r>
            </w:ins>
          </w:p>
        </w:tc>
        <w:tc>
          <w:tcPr>
            <w:tcW w:w="3903" w:type="pct"/>
          </w:tcPr>
          <w:p w14:paraId="72E99FD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33" w:author="Author"/>
                <w:rFonts w:cs="Arial"/>
                <w:sz w:val="20"/>
                <w:szCs w:val="20"/>
                <w:lang w:val="en-IE"/>
              </w:rPr>
            </w:pPr>
            <w:ins w:id="22534" w:author="Author">
              <w:r>
                <w:rPr>
                  <w:rFonts w:cs="Arial"/>
                  <w:sz w:val="20"/>
                  <w:szCs w:val="20"/>
                  <w:lang w:val="en-IE"/>
                </w:rPr>
                <w:t>sales.messages.error.ERROR_ADDRESS_NOT_FOUND</w:t>
              </w:r>
            </w:ins>
          </w:p>
        </w:tc>
      </w:tr>
      <w:tr w:rsidR="00B155C8" w:rsidRPr="002937F1" w14:paraId="76571BB5" w14:textId="77777777" w:rsidTr="00C23BF1">
        <w:trPr>
          <w:ins w:id="225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51F95D0" w14:textId="77777777" w:rsidR="00B155C8" w:rsidRPr="002937F1" w:rsidRDefault="00B155C8" w:rsidP="00C23BF1">
            <w:pPr>
              <w:spacing w:before="120"/>
              <w:jc w:val="left"/>
              <w:rPr>
                <w:ins w:id="22536" w:author="Author"/>
                <w:rFonts w:cs="Arial"/>
                <w:sz w:val="20"/>
                <w:szCs w:val="20"/>
                <w:lang w:val="en-IE"/>
              </w:rPr>
            </w:pPr>
            <w:ins w:id="22537" w:author="Author">
              <w:r w:rsidRPr="002937F1">
                <w:rPr>
                  <w:rFonts w:cs="Arial"/>
                  <w:sz w:val="20"/>
                  <w:szCs w:val="20"/>
                  <w:lang w:val="en-IE"/>
                </w:rPr>
                <w:t>Message (English)</w:t>
              </w:r>
            </w:ins>
          </w:p>
        </w:tc>
        <w:tc>
          <w:tcPr>
            <w:tcW w:w="3903" w:type="pct"/>
            <w:tcBorders>
              <w:bottom w:val="single" w:sz="12" w:space="0" w:color="C00000"/>
            </w:tcBorders>
          </w:tcPr>
          <w:p w14:paraId="57C331B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38" w:author="Author"/>
                <w:rFonts w:cs="Arial"/>
                <w:sz w:val="20"/>
                <w:szCs w:val="20"/>
                <w:lang w:val="en-IE"/>
              </w:rPr>
            </w:pPr>
            <w:ins w:id="22539" w:author="Author">
              <w:r>
                <w:rPr>
                  <w:sz w:val="20"/>
                  <w:lang w:val="en-IE"/>
                </w:rPr>
                <w:t>Address not found in CRM, please provide an existing address</w:t>
              </w:r>
            </w:ins>
          </w:p>
        </w:tc>
      </w:tr>
      <w:tr w:rsidR="00B155C8" w:rsidRPr="002937F1" w14:paraId="62F782A7" w14:textId="77777777" w:rsidTr="00C23BF1">
        <w:trPr>
          <w:ins w:id="225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CEF3FB" w14:textId="77777777" w:rsidR="00B155C8" w:rsidRPr="002937F1" w:rsidRDefault="00B155C8" w:rsidP="00C23BF1">
            <w:pPr>
              <w:spacing w:before="120"/>
              <w:jc w:val="left"/>
              <w:rPr>
                <w:ins w:id="22541" w:author="Author"/>
                <w:rFonts w:cs="Arial"/>
                <w:sz w:val="20"/>
                <w:szCs w:val="20"/>
                <w:lang w:val="en-IE"/>
              </w:rPr>
            </w:pPr>
            <w:ins w:id="22542" w:author="Author">
              <w:r w:rsidRPr="002937F1">
                <w:rPr>
                  <w:rFonts w:cs="Arial"/>
                  <w:sz w:val="20"/>
                  <w:szCs w:val="20"/>
                  <w:lang w:val="en-IE"/>
                </w:rPr>
                <w:t>Message #</w:t>
              </w:r>
            </w:ins>
          </w:p>
        </w:tc>
        <w:tc>
          <w:tcPr>
            <w:tcW w:w="3903" w:type="pct"/>
            <w:tcBorders>
              <w:top w:val="single" w:sz="12" w:space="0" w:color="C00000"/>
            </w:tcBorders>
          </w:tcPr>
          <w:p w14:paraId="4C729629"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43" w:author="Author"/>
                <w:rFonts w:cs="Arial"/>
                <w:i/>
                <w:sz w:val="20"/>
                <w:szCs w:val="20"/>
                <w:lang w:val="en-IE"/>
              </w:rPr>
            </w:pPr>
            <w:ins w:id="22544" w:author="Author">
              <w:r w:rsidRPr="005B1C18">
                <w:rPr>
                  <w:rFonts w:cs="Arial"/>
                  <w:i/>
                  <w:sz w:val="20"/>
                  <w:szCs w:val="20"/>
                  <w:lang w:val="en-IE"/>
                </w:rPr>
                <w:t>EM_SAL_49</w:t>
              </w:r>
            </w:ins>
          </w:p>
        </w:tc>
      </w:tr>
      <w:tr w:rsidR="00B155C8" w:rsidRPr="002937F1" w14:paraId="41F64B4A" w14:textId="77777777" w:rsidTr="00C23BF1">
        <w:trPr>
          <w:ins w:id="22545" w:author="Author"/>
        </w:trPr>
        <w:tc>
          <w:tcPr>
            <w:cnfStyle w:val="001000000000" w:firstRow="0" w:lastRow="0" w:firstColumn="1" w:lastColumn="0" w:oddVBand="0" w:evenVBand="0" w:oddHBand="0" w:evenHBand="0" w:firstRowFirstColumn="0" w:firstRowLastColumn="0" w:lastRowFirstColumn="0" w:lastRowLastColumn="0"/>
            <w:tcW w:w="1097" w:type="pct"/>
          </w:tcPr>
          <w:p w14:paraId="4C5C1FC0" w14:textId="77777777" w:rsidR="00B155C8" w:rsidRPr="002937F1" w:rsidRDefault="00B155C8" w:rsidP="00C23BF1">
            <w:pPr>
              <w:spacing w:before="120"/>
              <w:jc w:val="left"/>
              <w:rPr>
                <w:ins w:id="22546" w:author="Author"/>
                <w:rFonts w:cs="Arial"/>
                <w:sz w:val="20"/>
                <w:szCs w:val="20"/>
                <w:lang w:val="en-IE"/>
              </w:rPr>
            </w:pPr>
            <w:ins w:id="22547" w:author="Author">
              <w:r w:rsidRPr="002937F1">
                <w:rPr>
                  <w:rFonts w:cs="Arial"/>
                  <w:sz w:val="20"/>
                  <w:szCs w:val="20"/>
                  <w:lang w:val="en-IE"/>
                </w:rPr>
                <w:t>Description</w:t>
              </w:r>
            </w:ins>
          </w:p>
        </w:tc>
        <w:tc>
          <w:tcPr>
            <w:tcW w:w="3903" w:type="pct"/>
          </w:tcPr>
          <w:p w14:paraId="053AF5D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48" w:author="Author"/>
                <w:rFonts w:cs="Arial"/>
                <w:sz w:val="20"/>
                <w:szCs w:val="20"/>
                <w:lang w:val="en-IE"/>
              </w:rPr>
            </w:pPr>
            <w:ins w:id="22549" w:author="Author">
              <w:r w:rsidRPr="00B40FC3">
                <w:rPr>
                  <w:rFonts w:cs="Arial"/>
                  <w:sz w:val="20"/>
                  <w:szCs w:val="20"/>
                  <w:lang w:val="en-IE"/>
                </w:rPr>
                <w:t>Message displayed if an error occurs while calling the service from CSM to send the contracts to the Customer</w:t>
              </w:r>
            </w:ins>
          </w:p>
        </w:tc>
      </w:tr>
      <w:tr w:rsidR="00B155C8" w:rsidRPr="002937F1" w14:paraId="046A42D0" w14:textId="77777777" w:rsidTr="00C23BF1">
        <w:trPr>
          <w:ins w:id="22550" w:author="Author"/>
        </w:trPr>
        <w:tc>
          <w:tcPr>
            <w:cnfStyle w:val="001000000000" w:firstRow="0" w:lastRow="0" w:firstColumn="1" w:lastColumn="0" w:oddVBand="0" w:evenVBand="0" w:oddHBand="0" w:evenHBand="0" w:firstRowFirstColumn="0" w:firstRowLastColumn="0" w:lastRowFirstColumn="0" w:lastRowLastColumn="0"/>
            <w:tcW w:w="1097" w:type="pct"/>
          </w:tcPr>
          <w:p w14:paraId="20B33E56" w14:textId="77777777" w:rsidR="00B155C8" w:rsidRPr="002937F1" w:rsidRDefault="00B155C8" w:rsidP="00C23BF1">
            <w:pPr>
              <w:spacing w:before="120"/>
              <w:jc w:val="left"/>
              <w:rPr>
                <w:ins w:id="22551" w:author="Author"/>
                <w:rFonts w:cs="Arial"/>
                <w:sz w:val="20"/>
                <w:szCs w:val="20"/>
                <w:lang w:val="en-IE"/>
              </w:rPr>
            </w:pPr>
            <w:ins w:id="22552" w:author="Author">
              <w:r w:rsidRPr="002937F1">
                <w:rPr>
                  <w:rFonts w:cs="Arial"/>
                  <w:sz w:val="20"/>
                  <w:szCs w:val="20"/>
                  <w:lang w:val="en-IE"/>
                </w:rPr>
                <w:t>Context</w:t>
              </w:r>
            </w:ins>
          </w:p>
        </w:tc>
        <w:tc>
          <w:tcPr>
            <w:tcW w:w="3903" w:type="pct"/>
          </w:tcPr>
          <w:p w14:paraId="176B24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53" w:author="Author"/>
                <w:rFonts w:cs="Arial"/>
                <w:sz w:val="20"/>
                <w:szCs w:val="20"/>
                <w:lang w:val="en-IE"/>
              </w:rPr>
            </w:pPr>
            <w:ins w:id="22554" w:author="Author">
              <w:r>
                <w:rPr>
                  <w:rFonts w:cs="Arial"/>
                  <w:sz w:val="20"/>
                  <w:szCs w:val="20"/>
                  <w:lang w:val="en-IE"/>
                </w:rPr>
                <w:t>Self-Confirm step</w:t>
              </w:r>
            </w:ins>
          </w:p>
        </w:tc>
      </w:tr>
      <w:tr w:rsidR="00B155C8" w:rsidRPr="002937F1" w14:paraId="48EDF62E" w14:textId="77777777" w:rsidTr="00C23BF1">
        <w:trPr>
          <w:ins w:id="2255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B91C9C0" w14:textId="77777777" w:rsidR="00B155C8" w:rsidRPr="002937F1" w:rsidRDefault="00B155C8" w:rsidP="00C23BF1">
            <w:pPr>
              <w:spacing w:before="120"/>
              <w:jc w:val="left"/>
              <w:rPr>
                <w:ins w:id="22556" w:author="Author"/>
                <w:rFonts w:cs="Arial"/>
                <w:sz w:val="20"/>
                <w:szCs w:val="20"/>
                <w:lang w:val="en-IE"/>
              </w:rPr>
            </w:pPr>
            <w:ins w:id="22557" w:author="Author">
              <w:r w:rsidRPr="002937F1">
                <w:rPr>
                  <w:rFonts w:cs="Arial"/>
                  <w:sz w:val="20"/>
                  <w:szCs w:val="20"/>
                  <w:lang w:val="en-IE"/>
                </w:rPr>
                <w:t>Json Path</w:t>
              </w:r>
            </w:ins>
          </w:p>
        </w:tc>
        <w:tc>
          <w:tcPr>
            <w:tcW w:w="3903" w:type="pct"/>
            <w:tcBorders>
              <w:bottom w:val="single" w:sz="18" w:space="0" w:color="FFFFFF" w:themeColor="background1"/>
            </w:tcBorders>
          </w:tcPr>
          <w:p w14:paraId="22F5C0B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58" w:author="Author"/>
                <w:rFonts w:cs="Arial"/>
                <w:sz w:val="20"/>
                <w:szCs w:val="20"/>
                <w:lang w:val="en-IE"/>
              </w:rPr>
            </w:pPr>
            <w:ins w:id="22559" w:author="Author">
              <w:r>
                <w:rPr>
                  <w:rFonts w:cs="Arial"/>
                  <w:sz w:val="20"/>
                  <w:szCs w:val="20"/>
                  <w:lang w:val="en-IE"/>
                </w:rPr>
                <w:t>sales.messages.error.ERROR_CALLING_CONTRACTS_SERVICE</w:t>
              </w:r>
            </w:ins>
          </w:p>
        </w:tc>
      </w:tr>
      <w:tr w:rsidR="00B155C8" w:rsidRPr="002937F1" w14:paraId="42AC8AD4" w14:textId="77777777" w:rsidTr="00C23BF1">
        <w:trPr>
          <w:ins w:id="225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C0A1F2C" w14:textId="77777777" w:rsidR="00B155C8" w:rsidRPr="002937F1" w:rsidRDefault="00B155C8" w:rsidP="00C23BF1">
            <w:pPr>
              <w:spacing w:before="120"/>
              <w:jc w:val="left"/>
              <w:rPr>
                <w:ins w:id="22561" w:author="Author"/>
                <w:rFonts w:cs="Arial"/>
                <w:sz w:val="20"/>
                <w:szCs w:val="20"/>
                <w:lang w:val="en-IE"/>
              </w:rPr>
            </w:pPr>
            <w:ins w:id="22562" w:author="Author">
              <w:r w:rsidRPr="002937F1">
                <w:rPr>
                  <w:rFonts w:cs="Arial"/>
                  <w:sz w:val="20"/>
                  <w:szCs w:val="20"/>
                  <w:lang w:val="en-IE"/>
                </w:rPr>
                <w:t>Message (English)</w:t>
              </w:r>
            </w:ins>
          </w:p>
        </w:tc>
        <w:tc>
          <w:tcPr>
            <w:tcW w:w="3903" w:type="pct"/>
            <w:tcBorders>
              <w:bottom w:val="single" w:sz="12" w:space="0" w:color="C00000"/>
            </w:tcBorders>
          </w:tcPr>
          <w:p w14:paraId="5B5ABA5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63" w:author="Author"/>
                <w:rFonts w:cs="Arial"/>
                <w:sz w:val="20"/>
                <w:szCs w:val="20"/>
                <w:lang w:val="en-IE"/>
              </w:rPr>
            </w:pPr>
            <w:ins w:id="22564" w:author="Author">
              <w:r>
                <w:rPr>
                  <w:sz w:val="20"/>
                  <w:lang w:val="en-IE"/>
                </w:rPr>
                <w:t>An error occurred while calling the service to send the contracts to the Customer address. Please try again</w:t>
              </w:r>
            </w:ins>
          </w:p>
        </w:tc>
      </w:tr>
      <w:tr w:rsidR="00B155C8" w:rsidRPr="002937F1" w14:paraId="6DCD658A" w14:textId="77777777" w:rsidTr="00C23BF1">
        <w:trPr>
          <w:ins w:id="2256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7056C952" w14:textId="77777777" w:rsidR="00B155C8" w:rsidRPr="002937F1" w:rsidRDefault="00B155C8" w:rsidP="00C23BF1">
            <w:pPr>
              <w:spacing w:before="120"/>
              <w:jc w:val="left"/>
              <w:rPr>
                <w:ins w:id="22566" w:author="Author"/>
                <w:rFonts w:cs="Arial"/>
                <w:sz w:val="20"/>
                <w:szCs w:val="20"/>
                <w:lang w:val="en-IE"/>
              </w:rPr>
            </w:pPr>
            <w:ins w:id="22567"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4C76349E"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68" w:author="Author"/>
                <w:sz w:val="20"/>
                <w:lang w:val="en-IE"/>
              </w:rPr>
            </w:pPr>
            <w:ins w:id="22569" w:author="Author">
              <w:r>
                <w:rPr>
                  <w:rFonts w:cs="Arial"/>
                  <w:i/>
                  <w:sz w:val="20"/>
                  <w:szCs w:val="20"/>
                  <w:lang w:val="en-IE"/>
                </w:rPr>
                <w:t>EM_SAL_50</w:t>
              </w:r>
            </w:ins>
          </w:p>
        </w:tc>
      </w:tr>
      <w:tr w:rsidR="00B155C8" w:rsidRPr="002937F1" w14:paraId="3B9CEC33" w14:textId="77777777" w:rsidTr="00C23BF1">
        <w:trPr>
          <w:ins w:id="225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BBD5EA8" w14:textId="77777777" w:rsidR="00B155C8" w:rsidRPr="002937F1" w:rsidRDefault="00B155C8" w:rsidP="00C23BF1">
            <w:pPr>
              <w:spacing w:before="120"/>
              <w:jc w:val="left"/>
              <w:rPr>
                <w:ins w:id="22571" w:author="Author"/>
                <w:rFonts w:cs="Arial"/>
                <w:sz w:val="20"/>
                <w:szCs w:val="20"/>
                <w:lang w:val="en-IE"/>
              </w:rPr>
            </w:pPr>
            <w:ins w:id="22572" w:author="Author">
              <w:r w:rsidRPr="002937F1">
                <w:rPr>
                  <w:rFonts w:cs="Arial"/>
                  <w:sz w:val="20"/>
                  <w:szCs w:val="20"/>
                  <w:lang w:val="en-IE"/>
                </w:rPr>
                <w:t>Description</w:t>
              </w:r>
            </w:ins>
          </w:p>
        </w:tc>
        <w:tc>
          <w:tcPr>
            <w:tcW w:w="3903" w:type="pct"/>
            <w:tcBorders>
              <w:bottom w:val="single" w:sz="12" w:space="0" w:color="C00000"/>
            </w:tcBorders>
          </w:tcPr>
          <w:p w14:paraId="2AE5593B"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73" w:author="Author"/>
                <w:sz w:val="20"/>
                <w:lang w:val="en-IE"/>
              </w:rPr>
            </w:pPr>
            <w:ins w:id="22574" w:author="Author">
              <w:r>
                <w:rPr>
                  <w:sz w:val="20"/>
                  <w:lang w:val="en-IE"/>
                </w:rPr>
                <w:t>Message displayed i</w:t>
              </w:r>
              <w:r w:rsidRPr="00E73B40">
                <w:rPr>
                  <w:sz w:val="20"/>
                  <w:lang w:val="en-IE"/>
                </w:rPr>
                <w:t xml:space="preserve">f </w:t>
              </w:r>
              <w:r>
                <w:rPr>
                  <w:sz w:val="20"/>
                  <w:lang w:val="en-IE"/>
                </w:rPr>
                <w:t xml:space="preserve">trying to reserve a </w:t>
              </w:r>
              <w:r w:rsidRPr="00E73B40">
                <w:rPr>
                  <w:sz w:val="20"/>
                  <w:lang w:val="en-IE"/>
                </w:rPr>
                <w:t xml:space="preserve">fixed phone number </w:t>
              </w:r>
              <w:r>
                <w:rPr>
                  <w:sz w:val="20"/>
                  <w:lang w:val="en-IE"/>
                </w:rPr>
                <w:t xml:space="preserve">that </w:t>
              </w:r>
              <w:r w:rsidRPr="00E73B40">
                <w:rPr>
                  <w:sz w:val="20"/>
                  <w:lang w:val="en-IE"/>
                </w:rPr>
                <w:t xml:space="preserve">is not available </w:t>
              </w:r>
            </w:ins>
          </w:p>
        </w:tc>
      </w:tr>
      <w:tr w:rsidR="00B155C8" w:rsidRPr="002937F1" w14:paraId="251A0468" w14:textId="77777777" w:rsidTr="00C23BF1">
        <w:trPr>
          <w:ins w:id="2257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1E2A1C" w14:textId="77777777" w:rsidR="00B155C8" w:rsidRPr="002937F1" w:rsidRDefault="00B155C8" w:rsidP="00C23BF1">
            <w:pPr>
              <w:spacing w:before="120"/>
              <w:jc w:val="left"/>
              <w:rPr>
                <w:ins w:id="22576" w:author="Author"/>
                <w:rFonts w:cs="Arial"/>
                <w:sz w:val="20"/>
                <w:szCs w:val="20"/>
                <w:lang w:val="en-IE"/>
              </w:rPr>
            </w:pPr>
            <w:ins w:id="22577" w:author="Author">
              <w:r w:rsidRPr="002937F1">
                <w:rPr>
                  <w:rFonts w:cs="Arial"/>
                  <w:sz w:val="20"/>
                  <w:szCs w:val="20"/>
                  <w:lang w:val="en-IE"/>
                </w:rPr>
                <w:t>Context</w:t>
              </w:r>
            </w:ins>
          </w:p>
        </w:tc>
        <w:tc>
          <w:tcPr>
            <w:tcW w:w="3903" w:type="pct"/>
            <w:tcBorders>
              <w:bottom w:val="single" w:sz="12" w:space="0" w:color="C00000"/>
            </w:tcBorders>
          </w:tcPr>
          <w:p w14:paraId="364235E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78" w:author="Author"/>
                <w:sz w:val="20"/>
                <w:lang w:val="en-IE"/>
              </w:rPr>
            </w:pPr>
            <w:ins w:id="22579" w:author="Author">
              <w:r>
                <w:rPr>
                  <w:sz w:val="20"/>
                  <w:lang w:val="en-IE"/>
                </w:rPr>
                <w:t>Reserving fixed voice number</w:t>
              </w:r>
            </w:ins>
          </w:p>
        </w:tc>
      </w:tr>
      <w:tr w:rsidR="00B155C8" w:rsidRPr="002937F1" w14:paraId="4D6A4F7B" w14:textId="77777777" w:rsidTr="00C23BF1">
        <w:trPr>
          <w:ins w:id="225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227D36F" w14:textId="77777777" w:rsidR="00B155C8" w:rsidRPr="002937F1" w:rsidRDefault="00B155C8" w:rsidP="00C23BF1">
            <w:pPr>
              <w:spacing w:before="120"/>
              <w:jc w:val="left"/>
              <w:rPr>
                <w:ins w:id="22581" w:author="Author"/>
                <w:rFonts w:cs="Arial"/>
                <w:sz w:val="20"/>
                <w:szCs w:val="20"/>
                <w:lang w:val="en-IE"/>
              </w:rPr>
            </w:pPr>
            <w:ins w:id="22582" w:author="Author">
              <w:r w:rsidRPr="002937F1">
                <w:rPr>
                  <w:rFonts w:cs="Arial"/>
                  <w:sz w:val="20"/>
                  <w:szCs w:val="20"/>
                  <w:lang w:val="en-IE"/>
                </w:rPr>
                <w:t>Json Path</w:t>
              </w:r>
            </w:ins>
          </w:p>
        </w:tc>
        <w:tc>
          <w:tcPr>
            <w:tcW w:w="3903" w:type="pct"/>
            <w:tcBorders>
              <w:bottom w:val="single" w:sz="12" w:space="0" w:color="C00000"/>
            </w:tcBorders>
          </w:tcPr>
          <w:p w14:paraId="7CE7385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83" w:author="Author"/>
                <w:sz w:val="20"/>
                <w:lang w:val="en-IE"/>
              </w:rPr>
            </w:pPr>
            <w:ins w:id="22584" w:author="Author">
              <w:r>
                <w:rPr>
                  <w:rFonts w:cs="Arial"/>
                  <w:sz w:val="20"/>
                  <w:szCs w:val="20"/>
                  <w:lang w:val="en-IE"/>
                </w:rPr>
                <w:t>sales.messages.error.ERROR_VOICE_NUMBER_NOT_AVAILABLE</w:t>
              </w:r>
            </w:ins>
          </w:p>
        </w:tc>
      </w:tr>
      <w:tr w:rsidR="00B155C8" w:rsidRPr="002937F1" w14:paraId="4B1B09B6" w14:textId="77777777" w:rsidTr="00C23BF1">
        <w:trPr>
          <w:ins w:id="225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277F9BA" w14:textId="77777777" w:rsidR="00B155C8" w:rsidRPr="002937F1" w:rsidRDefault="00B155C8" w:rsidP="00C23BF1">
            <w:pPr>
              <w:spacing w:before="120"/>
              <w:jc w:val="left"/>
              <w:rPr>
                <w:ins w:id="22586" w:author="Author"/>
                <w:rFonts w:cs="Arial"/>
                <w:sz w:val="20"/>
                <w:szCs w:val="20"/>
                <w:lang w:val="en-IE"/>
              </w:rPr>
            </w:pPr>
            <w:ins w:id="22587" w:author="Author">
              <w:r w:rsidRPr="002937F1">
                <w:rPr>
                  <w:rFonts w:cs="Arial"/>
                  <w:sz w:val="20"/>
                  <w:szCs w:val="20"/>
                  <w:lang w:val="en-IE"/>
                </w:rPr>
                <w:t>Message (English)</w:t>
              </w:r>
            </w:ins>
          </w:p>
        </w:tc>
        <w:tc>
          <w:tcPr>
            <w:tcW w:w="3903" w:type="pct"/>
            <w:tcBorders>
              <w:bottom w:val="single" w:sz="12" w:space="0" w:color="C00000"/>
            </w:tcBorders>
          </w:tcPr>
          <w:p w14:paraId="4FB4187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88" w:author="Author"/>
                <w:sz w:val="20"/>
                <w:lang w:val="en-IE"/>
              </w:rPr>
            </w:pPr>
            <w:ins w:id="22589" w:author="Author">
              <w:r w:rsidRPr="008B23B0">
                <w:rPr>
                  <w:sz w:val="20"/>
                  <w:lang w:val="en-IE"/>
                </w:rPr>
                <w:t xml:space="preserve">The chosen </w:t>
              </w:r>
              <w:r>
                <w:rPr>
                  <w:sz w:val="20"/>
                  <w:lang w:val="en-IE"/>
                </w:rPr>
                <w:t>fixed voice number</w:t>
              </w:r>
              <w:r w:rsidRPr="008B23B0">
                <w:rPr>
                  <w:sz w:val="20"/>
                  <w:lang w:val="en-IE"/>
                </w:rPr>
                <w:t xml:space="preserve"> is not available. Please choose/search for another </w:t>
              </w:r>
              <w:r>
                <w:rPr>
                  <w:sz w:val="20"/>
                  <w:lang w:val="en-IE"/>
                </w:rPr>
                <w:t>fixed voice number</w:t>
              </w:r>
              <w:r w:rsidRPr="008B23B0">
                <w:rPr>
                  <w:sz w:val="20"/>
                  <w:lang w:val="en-IE"/>
                </w:rPr>
                <w:t>.</w:t>
              </w:r>
            </w:ins>
          </w:p>
        </w:tc>
      </w:tr>
      <w:tr w:rsidR="00B155C8" w:rsidRPr="002937F1" w14:paraId="3314EEBD" w14:textId="77777777" w:rsidTr="00C23BF1">
        <w:trPr>
          <w:ins w:id="225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50675A" w14:textId="77777777" w:rsidR="00B155C8" w:rsidRPr="002937F1" w:rsidRDefault="00B155C8" w:rsidP="00C23BF1">
            <w:pPr>
              <w:spacing w:before="120"/>
              <w:jc w:val="left"/>
              <w:rPr>
                <w:ins w:id="22591" w:author="Author"/>
                <w:rFonts w:cs="Arial"/>
                <w:sz w:val="20"/>
                <w:szCs w:val="20"/>
                <w:lang w:val="en-IE"/>
              </w:rPr>
            </w:pPr>
            <w:ins w:id="22592" w:author="Author">
              <w:r w:rsidRPr="002937F1">
                <w:rPr>
                  <w:rFonts w:cs="Arial"/>
                  <w:sz w:val="20"/>
                  <w:szCs w:val="20"/>
                  <w:lang w:val="en-IE"/>
                </w:rPr>
                <w:t>Message #</w:t>
              </w:r>
            </w:ins>
          </w:p>
        </w:tc>
        <w:tc>
          <w:tcPr>
            <w:tcW w:w="3903" w:type="pct"/>
            <w:tcBorders>
              <w:top w:val="single" w:sz="12" w:space="0" w:color="C00000"/>
            </w:tcBorders>
          </w:tcPr>
          <w:p w14:paraId="1299D88A"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93" w:author="Author"/>
                <w:rFonts w:cs="Arial"/>
                <w:sz w:val="20"/>
                <w:szCs w:val="20"/>
                <w:lang w:val="en-IE"/>
              </w:rPr>
            </w:pPr>
            <w:ins w:id="22594" w:author="Author">
              <w:r w:rsidRPr="00C041AF">
                <w:rPr>
                  <w:rFonts w:cs="Arial"/>
                  <w:i/>
                  <w:sz w:val="20"/>
                  <w:szCs w:val="20"/>
                  <w:lang w:val="en-IE"/>
                </w:rPr>
                <w:t>EM_SAL_5</w:t>
              </w:r>
              <w:r>
                <w:rPr>
                  <w:rFonts w:cs="Arial"/>
                  <w:i/>
                  <w:sz w:val="20"/>
                  <w:szCs w:val="20"/>
                  <w:lang w:val="en-IE"/>
                </w:rPr>
                <w:t>1</w:t>
              </w:r>
            </w:ins>
          </w:p>
        </w:tc>
      </w:tr>
      <w:tr w:rsidR="00B155C8" w:rsidRPr="002937F1" w14:paraId="6D3BB4D3" w14:textId="77777777" w:rsidTr="00C23BF1">
        <w:trPr>
          <w:ins w:id="22595" w:author="Author"/>
        </w:trPr>
        <w:tc>
          <w:tcPr>
            <w:cnfStyle w:val="001000000000" w:firstRow="0" w:lastRow="0" w:firstColumn="1" w:lastColumn="0" w:oddVBand="0" w:evenVBand="0" w:oddHBand="0" w:evenHBand="0" w:firstRowFirstColumn="0" w:firstRowLastColumn="0" w:lastRowFirstColumn="0" w:lastRowLastColumn="0"/>
            <w:tcW w:w="1097" w:type="pct"/>
          </w:tcPr>
          <w:p w14:paraId="4517A2E0" w14:textId="77777777" w:rsidR="00B155C8" w:rsidRPr="002937F1" w:rsidRDefault="00B155C8" w:rsidP="00C23BF1">
            <w:pPr>
              <w:spacing w:before="120"/>
              <w:jc w:val="left"/>
              <w:rPr>
                <w:ins w:id="22596" w:author="Author"/>
                <w:rFonts w:cs="Arial"/>
                <w:sz w:val="20"/>
                <w:szCs w:val="20"/>
                <w:lang w:val="en-IE"/>
              </w:rPr>
            </w:pPr>
            <w:ins w:id="22597" w:author="Author">
              <w:r w:rsidRPr="002937F1">
                <w:rPr>
                  <w:rFonts w:cs="Arial"/>
                  <w:sz w:val="20"/>
                  <w:szCs w:val="20"/>
                  <w:lang w:val="en-IE"/>
                </w:rPr>
                <w:t>Description</w:t>
              </w:r>
            </w:ins>
          </w:p>
        </w:tc>
        <w:tc>
          <w:tcPr>
            <w:tcW w:w="3903" w:type="pct"/>
          </w:tcPr>
          <w:p w14:paraId="36D0398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98" w:author="Author"/>
                <w:rFonts w:cs="Arial"/>
                <w:sz w:val="20"/>
                <w:szCs w:val="20"/>
                <w:lang w:val="en-IE"/>
              </w:rPr>
            </w:pPr>
            <w:ins w:id="22599" w:author="Author">
              <w:r w:rsidRPr="00B40FC3">
                <w:rPr>
                  <w:rFonts w:cs="Arial"/>
                  <w:sz w:val="20"/>
                  <w:szCs w:val="20"/>
                  <w:lang w:val="en-IE"/>
                </w:rPr>
                <w:t xml:space="preserve">Message displayed if an error occurs </w:t>
              </w:r>
              <w:r>
                <w:rPr>
                  <w:sz w:val="20"/>
                  <w:lang w:val="en-IE"/>
                </w:rPr>
                <w:t>while taking over the order</w:t>
              </w:r>
            </w:ins>
          </w:p>
        </w:tc>
      </w:tr>
      <w:tr w:rsidR="00B155C8" w:rsidRPr="002937F1" w14:paraId="0C9593E9" w14:textId="77777777" w:rsidTr="00C23BF1">
        <w:trPr>
          <w:ins w:id="22600" w:author="Author"/>
        </w:trPr>
        <w:tc>
          <w:tcPr>
            <w:cnfStyle w:val="001000000000" w:firstRow="0" w:lastRow="0" w:firstColumn="1" w:lastColumn="0" w:oddVBand="0" w:evenVBand="0" w:oddHBand="0" w:evenHBand="0" w:firstRowFirstColumn="0" w:firstRowLastColumn="0" w:lastRowFirstColumn="0" w:lastRowLastColumn="0"/>
            <w:tcW w:w="1097" w:type="pct"/>
          </w:tcPr>
          <w:p w14:paraId="2694F91E" w14:textId="77777777" w:rsidR="00B155C8" w:rsidRPr="002937F1" w:rsidRDefault="00B155C8" w:rsidP="00C23BF1">
            <w:pPr>
              <w:spacing w:before="120"/>
              <w:jc w:val="left"/>
              <w:rPr>
                <w:ins w:id="22601" w:author="Author"/>
                <w:rFonts w:cs="Arial"/>
                <w:sz w:val="20"/>
                <w:szCs w:val="20"/>
                <w:lang w:val="en-IE"/>
              </w:rPr>
            </w:pPr>
            <w:ins w:id="22602" w:author="Author">
              <w:r w:rsidRPr="002937F1">
                <w:rPr>
                  <w:rFonts w:cs="Arial"/>
                  <w:sz w:val="20"/>
                  <w:szCs w:val="20"/>
                  <w:lang w:val="en-IE"/>
                </w:rPr>
                <w:t>Context</w:t>
              </w:r>
            </w:ins>
          </w:p>
        </w:tc>
        <w:tc>
          <w:tcPr>
            <w:tcW w:w="3903" w:type="pct"/>
          </w:tcPr>
          <w:p w14:paraId="3C25AE1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03" w:author="Author"/>
                <w:rFonts w:cs="Arial"/>
                <w:sz w:val="20"/>
                <w:szCs w:val="20"/>
                <w:lang w:val="en-IE"/>
              </w:rPr>
            </w:pPr>
            <w:ins w:id="22604" w:author="Author">
              <w:r>
                <w:rPr>
                  <w:rFonts w:cs="Arial"/>
                  <w:sz w:val="20"/>
                  <w:szCs w:val="20"/>
                  <w:lang w:val="en-IE"/>
                </w:rPr>
                <w:t>Loading process</w:t>
              </w:r>
            </w:ins>
          </w:p>
        </w:tc>
      </w:tr>
      <w:tr w:rsidR="00B155C8" w:rsidRPr="002937F1" w14:paraId="51F54B48" w14:textId="77777777" w:rsidTr="00C23BF1">
        <w:trPr>
          <w:ins w:id="2260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1581168" w14:textId="77777777" w:rsidR="00B155C8" w:rsidRPr="002937F1" w:rsidRDefault="00B155C8" w:rsidP="00C23BF1">
            <w:pPr>
              <w:spacing w:before="120"/>
              <w:jc w:val="left"/>
              <w:rPr>
                <w:ins w:id="22606" w:author="Author"/>
                <w:rFonts w:cs="Arial"/>
                <w:sz w:val="20"/>
                <w:szCs w:val="20"/>
                <w:lang w:val="en-IE"/>
              </w:rPr>
            </w:pPr>
            <w:ins w:id="22607" w:author="Author">
              <w:r w:rsidRPr="002937F1">
                <w:rPr>
                  <w:rFonts w:cs="Arial"/>
                  <w:sz w:val="20"/>
                  <w:szCs w:val="20"/>
                  <w:lang w:val="en-IE"/>
                </w:rPr>
                <w:t>Json Path</w:t>
              </w:r>
            </w:ins>
          </w:p>
        </w:tc>
        <w:tc>
          <w:tcPr>
            <w:tcW w:w="3903" w:type="pct"/>
            <w:tcBorders>
              <w:bottom w:val="single" w:sz="18" w:space="0" w:color="FFFFFF" w:themeColor="background1"/>
            </w:tcBorders>
          </w:tcPr>
          <w:p w14:paraId="0AA0B2BA"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08" w:author="Author"/>
                <w:rFonts w:cs="Arial"/>
                <w:sz w:val="20"/>
                <w:szCs w:val="20"/>
                <w:lang w:val="en-IE"/>
              </w:rPr>
            </w:pPr>
            <w:ins w:id="22609" w:author="Author">
              <w:r>
                <w:rPr>
                  <w:rFonts w:cs="Arial"/>
                  <w:sz w:val="20"/>
                  <w:szCs w:val="20"/>
                  <w:lang w:val="en-IE"/>
                </w:rPr>
                <w:t>sales.messages.error.ERROR_TAKING_OVER_ORDER</w:t>
              </w:r>
            </w:ins>
          </w:p>
        </w:tc>
      </w:tr>
      <w:tr w:rsidR="00B155C8" w:rsidRPr="002937F1" w14:paraId="5B30535C" w14:textId="77777777" w:rsidTr="00C23BF1">
        <w:trPr>
          <w:ins w:id="226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A55EE76" w14:textId="77777777" w:rsidR="00B155C8" w:rsidRPr="002937F1" w:rsidRDefault="00B155C8" w:rsidP="00C23BF1">
            <w:pPr>
              <w:spacing w:before="120"/>
              <w:jc w:val="left"/>
              <w:rPr>
                <w:ins w:id="22611" w:author="Author"/>
                <w:rFonts w:cs="Arial"/>
                <w:sz w:val="20"/>
                <w:szCs w:val="20"/>
                <w:lang w:val="en-IE"/>
              </w:rPr>
            </w:pPr>
            <w:ins w:id="22612" w:author="Author">
              <w:r w:rsidRPr="002937F1">
                <w:rPr>
                  <w:rFonts w:cs="Arial"/>
                  <w:sz w:val="20"/>
                  <w:szCs w:val="20"/>
                  <w:lang w:val="en-IE"/>
                </w:rPr>
                <w:t>Message (English)</w:t>
              </w:r>
            </w:ins>
          </w:p>
        </w:tc>
        <w:tc>
          <w:tcPr>
            <w:tcW w:w="3903" w:type="pct"/>
            <w:tcBorders>
              <w:bottom w:val="single" w:sz="12" w:space="0" w:color="C00000"/>
            </w:tcBorders>
          </w:tcPr>
          <w:p w14:paraId="5DA9EE85"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13" w:author="Author"/>
                <w:rFonts w:cs="Arial"/>
                <w:sz w:val="20"/>
                <w:szCs w:val="20"/>
                <w:lang w:val="en-IE"/>
              </w:rPr>
            </w:pPr>
            <w:ins w:id="22614" w:author="Author">
              <w:r>
                <w:rPr>
                  <w:sz w:val="20"/>
                  <w:lang w:val="en-IE"/>
                </w:rPr>
                <w:t>An error occurred while taking over the order. Please try again.</w:t>
              </w:r>
            </w:ins>
          </w:p>
        </w:tc>
      </w:tr>
      <w:tr w:rsidR="00B155C8" w:rsidRPr="002937F1" w14:paraId="0F025BC5" w14:textId="77777777" w:rsidTr="00C23BF1">
        <w:trPr>
          <w:ins w:id="2261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FAD19A" w14:textId="77777777" w:rsidR="00B155C8" w:rsidRPr="002937F1" w:rsidRDefault="00B155C8" w:rsidP="00C23BF1">
            <w:pPr>
              <w:spacing w:before="120"/>
              <w:jc w:val="left"/>
              <w:rPr>
                <w:ins w:id="22616" w:author="Author"/>
                <w:rFonts w:cs="Arial"/>
                <w:sz w:val="20"/>
                <w:szCs w:val="20"/>
                <w:lang w:val="en-IE"/>
              </w:rPr>
            </w:pPr>
            <w:ins w:id="22617" w:author="Author">
              <w:r w:rsidRPr="002937F1">
                <w:rPr>
                  <w:rFonts w:cs="Arial"/>
                  <w:sz w:val="20"/>
                  <w:szCs w:val="20"/>
                  <w:lang w:val="en-IE"/>
                </w:rPr>
                <w:t>Message #</w:t>
              </w:r>
            </w:ins>
          </w:p>
        </w:tc>
        <w:tc>
          <w:tcPr>
            <w:tcW w:w="3903" w:type="pct"/>
            <w:tcBorders>
              <w:top w:val="single" w:sz="12" w:space="0" w:color="C00000"/>
            </w:tcBorders>
          </w:tcPr>
          <w:p w14:paraId="1C47F15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18" w:author="Author"/>
                <w:rFonts w:cs="Arial"/>
                <w:sz w:val="20"/>
                <w:szCs w:val="20"/>
                <w:lang w:val="en-IE"/>
              </w:rPr>
            </w:pPr>
            <w:ins w:id="22619" w:author="Author">
              <w:r>
                <w:rPr>
                  <w:rFonts w:cs="Arial"/>
                  <w:i/>
                  <w:sz w:val="20"/>
                  <w:szCs w:val="20"/>
                  <w:lang w:val="en-IE"/>
                </w:rPr>
                <w:t>EM_SAL_52</w:t>
              </w:r>
            </w:ins>
          </w:p>
        </w:tc>
      </w:tr>
      <w:tr w:rsidR="00B155C8" w:rsidRPr="002937F1" w14:paraId="00C205DE" w14:textId="77777777" w:rsidTr="00C23BF1">
        <w:trPr>
          <w:ins w:id="22620" w:author="Author"/>
        </w:trPr>
        <w:tc>
          <w:tcPr>
            <w:cnfStyle w:val="001000000000" w:firstRow="0" w:lastRow="0" w:firstColumn="1" w:lastColumn="0" w:oddVBand="0" w:evenVBand="0" w:oddHBand="0" w:evenHBand="0" w:firstRowFirstColumn="0" w:firstRowLastColumn="0" w:lastRowFirstColumn="0" w:lastRowLastColumn="0"/>
            <w:tcW w:w="1097" w:type="pct"/>
          </w:tcPr>
          <w:p w14:paraId="68873AC7" w14:textId="77777777" w:rsidR="00B155C8" w:rsidRPr="002937F1" w:rsidRDefault="00B155C8" w:rsidP="00C23BF1">
            <w:pPr>
              <w:spacing w:before="120"/>
              <w:jc w:val="left"/>
              <w:rPr>
                <w:ins w:id="22621" w:author="Author"/>
                <w:rFonts w:cs="Arial"/>
                <w:sz w:val="20"/>
                <w:szCs w:val="20"/>
                <w:lang w:val="en-IE"/>
              </w:rPr>
            </w:pPr>
            <w:ins w:id="22622" w:author="Author">
              <w:r w:rsidRPr="002937F1">
                <w:rPr>
                  <w:rFonts w:cs="Arial"/>
                  <w:sz w:val="20"/>
                  <w:szCs w:val="20"/>
                  <w:lang w:val="en-IE"/>
                </w:rPr>
                <w:t>Description</w:t>
              </w:r>
            </w:ins>
          </w:p>
        </w:tc>
        <w:tc>
          <w:tcPr>
            <w:tcW w:w="3903" w:type="pct"/>
          </w:tcPr>
          <w:p w14:paraId="26E6D68F"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23" w:author="Author"/>
                <w:rFonts w:cs="Arial"/>
                <w:sz w:val="20"/>
                <w:szCs w:val="20"/>
                <w:lang w:val="en-IE"/>
              </w:rPr>
            </w:pPr>
            <w:ins w:id="22624" w:author="Author">
              <w:r w:rsidRPr="00B40FC3">
                <w:rPr>
                  <w:rFonts w:cs="Arial"/>
                  <w:sz w:val="20"/>
                  <w:szCs w:val="20"/>
                  <w:lang w:val="en-IE"/>
                </w:rPr>
                <w:t>Message displayed if</w:t>
              </w:r>
              <w:r>
                <w:rPr>
                  <w:rFonts w:cs="Arial"/>
                  <w:sz w:val="20"/>
                  <w:szCs w:val="20"/>
                  <w:lang w:val="en-IE"/>
                </w:rPr>
                <w:t xml:space="preserve"> </w:t>
              </w:r>
              <w:r>
                <w:rPr>
                  <w:sz w:val="20"/>
                  <w:lang w:val="en-IE"/>
                </w:rPr>
                <w:t>t</w:t>
              </w:r>
              <w:r w:rsidRPr="00D63CFB">
                <w:rPr>
                  <w:sz w:val="20"/>
                  <w:lang w:val="en-IE"/>
                </w:rPr>
                <w:t>here are pending orders on the provider side</w:t>
              </w:r>
            </w:ins>
          </w:p>
        </w:tc>
      </w:tr>
      <w:tr w:rsidR="00B155C8" w:rsidRPr="002937F1" w14:paraId="2F478440" w14:textId="77777777" w:rsidTr="00C23BF1">
        <w:trPr>
          <w:ins w:id="22625" w:author="Author"/>
        </w:trPr>
        <w:tc>
          <w:tcPr>
            <w:cnfStyle w:val="001000000000" w:firstRow="0" w:lastRow="0" w:firstColumn="1" w:lastColumn="0" w:oddVBand="0" w:evenVBand="0" w:oddHBand="0" w:evenHBand="0" w:firstRowFirstColumn="0" w:firstRowLastColumn="0" w:lastRowFirstColumn="0" w:lastRowLastColumn="0"/>
            <w:tcW w:w="1097" w:type="pct"/>
          </w:tcPr>
          <w:p w14:paraId="2E67C7ED" w14:textId="77777777" w:rsidR="00B155C8" w:rsidRPr="002937F1" w:rsidRDefault="00B155C8" w:rsidP="00C23BF1">
            <w:pPr>
              <w:spacing w:before="120"/>
              <w:jc w:val="left"/>
              <w:rPr>
                <w:ins w:id="22626" w:author="Author"/>
                <w:rFonts w:cs="Arial"/>
                <w:sz w:val="20"/>
                <w:szCs w:val="20"/>
                <w:lang w:val="en-IE"/>
              </w:rPr>
            </w:pPr>
            <w:ins w:id="22627" w:author="Author">
              <w:r w:rsidRPr="002937F1">
                <w:rPr>
                  <w:rFonts w:cs="Arial"/>
                  <w:sz w:val="20"/>
                  <w:szCs w:val="20"/>
                  <w:lang w:val="en-IE"/>
                </w:rPr>
                <w:t>Context</w:t>
              </w:r>
            </w:ins>
          </w:p>
        </w:tc>
        <w:tc>
          <w:tcPr>
            <w:tcW w:w="3903" w:type="pct"/>
          </w:tcPr>
          <w:p w14:paraId="5E6DA45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28" w:author="Author"/>
                <w:rFonts w:cs="Arial"/>
                <w:sz w:val="20"/>
                <w:szCs w:val="20"/>
                <w:lang w:val="en-IE"/>
              </w:rPr>
            </w:pPr>
            <w:ins w:id="22629" w:author="Author">
              <w:r>
                <w:rPr>
                  <w:rFonts w:cs="Arial"/>
                  <w:sz w:val="20"/>
                  <w:szCs w:val="20"/>
                  <w:lang w:val="en-IE"/>
                </w:rPr>
                <w:t>Feasibility check</w:t>
              </w:r>
            </w:ins>
          </w:p>
        </w:tc>
      </w:tr>
      <w:tr w:rsidR="00B155C8" w:rsidRPr="002937F1" w14:paraId="49E5C532" w14:textId="77777777" w:rsidTr="00C23BF1">
        <w:trPr>
          <w:ins w:id="226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5A9622A" w14:textId="77777777" w:rsidR="00B155C8" w:rsidRPr="002937F1" w:rsidRDefault="00B155C8" w:rsidP="00C23BF1">
            <w:pPr>
              <w:spacing w:before="120"/>
              <w:jc w:val="left"/>
              <w:rPr>
                <w:ins w:id="22631" w:author="Author"/>
                <w:rFonts w:cs="Arial"/>
                <w:sz w:val="20"/>
                <w:szCs w:val="20"/>
                <w:lang w:val="en-IE"/>
              </w:rPr>
            </w:pPr>
            <w:ins w:id="22632" w:author="Author">
              <w:r w:rsidRPr="002937F1">
                <w:rPr>
                  <w:rFonts w:cs="Arial"/>
                  <w:sz w:val="20"/>
                  <w:szCs w:val="20"/>
                  <w:lang w:val="en-IE"/>
                </w:rPr>
                <w:t>Json Path</w:t>
              </w:r>
            </w:ins>
          </w:p>
        </w:tc>
        <w:tc>
          <w:tcPr>
            <w:tcW w:w="3903" w:type="pct"/>
            <w:tcBorders>
              <w:bottom w:val="single" w:sz="18" w:space="0" w:color="FFFFFF" w:themeColor="background1"/>
            </w:tcBorders>
          </w:tcPr>
          <w:p w14:paraId="2E27DA13"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33" w:author="Author"/>
                <w:rFonts w:cs="Arial"/>
                <w:sz w:val="20"/>
                <w:szCs w:val="20"/>
                <w:lang w:val="en-IE"/>
              </w:rPr>
            </w:pPr>
            <w:ins w:id="22634" w:author="Author">
              <w:r>
                <w:rPr>
                  <w:rFonts w:cs="Arial"/>
                  <w:sz w:val="20"/>
                  <w:szCs w:val="20"/>
                  <w:lang w:val="en-IE"/>
                </w:rPr>
                <w:t>sales.messages.error.ERROR_CUSTOMER_HAS_PENDING_ORDERS</w:t>
              </w:r>
            </w:ins>
          </w:p>
        </w:tc>
      </w:tr>
      <w:tr w:rsidR="00B155C8" w:rsidRPr="002937F1" w14:paraId="66793DF2" w14:textId="77777777" w:rsidTr="00C23BF1">
        <w:trPr>
          <w:ins w:id="226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CAF525" w14:textId="77777777" w:rsidR="00B155C8" w:rsidRPr="002937F1" w:rsidRDefault="00B155C8" w:rsidP="00C23BF1">
            <w:pPr>
              <w:spacing w:before="120"/>
              <w:jc w:val="left"/>
              <w:rPr>
                <w:ins w:id="22636" w:author="Author"/>
                <w:rFonts w:cs="Arial"/>
                <w:sz w:val="20"/>
                <w:szCs w:val="20"/>
                <w:lang w:val="en-IE"/>
              </w:rPr>
            </w:pPr>
            <w:ins w:id="22637" w:author="Author">
              <w:r w:rsidRPr="002937F1">
                <w:rPr>
                  <w:rFonts w:cs="Arial"/>
                  <w:sz w:val="20"/>
                  <w:szCs w:val="20"/>
                  <w:lang w:val="en-IE"/>
                </w:rPr>
                <w:t>Message (English)</w:t>
              </w:r>
            </w:ins>
          </w:p>
        </w:tc>
        <w:tc>
          <w:tcPr>
            <w:tcW w:w="3903" w:type="pct"/>
            <w:tcBorders>
              <w:bottom w:val="single" w:sz="12" w:space="0" w:color="C00000"/>
            </w:tcBorders>
          </w:tcPr>
          <w:p w14:paraId="1B2B481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38" w:author="Author"/>
                <w:rFonts w:cs="Arial"/>
                <w:sz w:val="20"/>
                <w:szCs w:val="20"/>
                <w:lang w:val="en-IE"/>
              </w:rPr>
            </w:pPr>
            <w:ins w:id="22639" w:author="Author">
              <w:r w:rsidRPr="00D63CFB">
                <w:rPr>
                  <w:sz w:val="20"/>
                  <w:lang w:val="en-IE"/>
                </w:rPr>
                <w:t xml:space="preserve">There are pending orders on the provider side. The process </w:t>
              </w:r>
              <w:r>
                <w:rPr>
                  <w:sz w:val="20"/>
                  <w:lang w:val="en-IE"/>
                </w:rPr>
                <w:t>cannot</w:t>
              </w:r>
              <w:r w:rsidRPr="00D63CFB">
                <w:rPr>
                  <w:sz w:val="20"/>
                  <w:lang w:val="en-IE"/>
                </w:rPr>
                <w:t xml:space="preserve"> continue.</w:t>
              </w:r>
            </w:ins>
          </w:p>
        </w:tc>
      </w:tr>
      <w:tr w:rsidR="00B155C8" w:rsidRPr="002937F1" w14:paraId="02B6BDC7" w14:textId="77777777" w:rsidTr="00C23BF1">
        <w:trPr>
          <w:ins w:id="226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44A5178" w14:textId="77777777" w:rsidR="00B155C8" w:rsidRPr="002937F1" w:rsidRDefault="00B155C8" w:rsidP="00C23BF1">
            <w:pPr>
              <w:spacing w:before="120"/>
              <w:jc w:val="left"/>
              <w:rPr>
                <w:ins w:id="22641" w:author="Author"/>
                <w:rFonts w:cs="Arial"/>
                <w:sz w:val="20"/>
                <w:szCs w:val="20"/>
                <w:lang w:val="en-IE"/>
              </w:rPr>
            </w:pPr>
            <w:ins w:id="22642" w:author="Author">
              <w:r w:rsidRPr="002937F1">
                <w:rPr>
                  <w:rFonts w:cs="Arial"/>
                  <w:sz w:val="20"/>
                  <w:szCs w:val="20"/>
                  <w:lang w:val="en-IE"/>
                </w:rPr>
                <w:t>Message #</w:t>
              </w:r>
            </w:ins>
          </w:p>
        </w:tc>
        <w:tc>
          <w:tcPr>
            <w:tcW w:w="3903" w:type="pct"/>
            <w:tcBorders>
              <w:top w:val="single" w:sz="12" w:space="0" w:color="C00000"/>
            </w:tcBorders>
          </w:tcPr>
          <w:p w14:paraId="4224394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43" w:author="Author"/>
                <w:rFonts w:cs="Arial"/>
                <w:sz w:val="20"/>
                <w:szCs w:val="20"/>
                <w:lang w:val="en-IE"/>
              </w:rPr>
            </w:pPr>
            <w:ins w:id="22644" w:author="Author">
              <w:r>
                <w:rPr>
                  <w:rFonts w:cs="Arial"/>
                  <w:i/>
                  <w:sz w:val="20"/>
                  <w:szCs w:val="20"/>
                  <w:lang w:val="en-IE"/>
                </w:rPr>
                <w:t>EM_SAL_53</w:t>
              </w:r>
            </w:ins>
          </w:p>
        </w:tc>
      </w:tr>
      <w:tr w:rsidR="00B155C8" w:rsidRPr="002937F1" w14:paraId="7B62A84D" w14:textId="77777777" w:rsidTr="00C23BF1">
        <w:trPr>
          <w:ins w:id="22645" w:author="Author"/>
        </w:trPr>
        <w:tc>
          <w:tcPr>
            <w:cnfStyle w:val="001000000000" w:firstRow="0" w:lastRow="0" w:firstColumn="1" w:lastColumn="0" w:oddVBand="0" w:evenVBand="0" w:oddHBand="0" w:evenHBand="0" w:firstRowFirstColumn="0" w:firstRowLastColumn="0" w:lastRowFirstColumn="0" w:lastRowLastColumn="0"/>
            <w:tcW w:w="1097" w:type="pct"/>
          </w:tcPr>
          <w:p w14:paraId="379B325E" w14:textId="77777777" w:rsidR="00B155C8" w:rsidRPr="002937F1" w:rsidRDefault="00B155C8" w:rsidP="00C23BF1">
            <w:pPr>
              <w:spacing w:before="120"/>
              <w:jc w:val="left"/>
              <w:rPr>
                <w:ins w:id="22646" w:author="Author"/>
                <w:rFonts w:cs="Arial"/>
                <w:sz w:val="20"/>
                <w:szCs w:val="20"/>
                <w:lang w:val="en-IE"/>
              </w:rPr>
            </w:pPr>
            <w:ins w:id="22647" w:author="Author">
              <w:r w:rsidRPr="002937F1">
                <w:rPr>
                  <w:rFonts w:cs="Arial"/>
                  <w:sz w:val="20"/>
                  <w:szCs w:val="20"/>
                  <w:lang w:val="en-IE"/>
                </w:rPr>
                <w:t>Description</w:t>
              </w:r>
            </w:ins>
          </w:p>
        </w:tc>
        <w:tc>
          <w:tcPr>
            <w:tcW w:w="3903" w:type="pct"/>
          </w:tcPr>
          <w:p w14:paraId="57E80708"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48" w:author="Author"/>
                <w:rFonts w:cs="Arial"/>
                <w:sz w:val="20"/>
                <w:szCs w:val="20"/>
                <w:lang w:val="en-IE"/>
              </w:rPr>
            </w:pPr>
            <w:ins w:id="22649" w:author="Author">
              <w:r w:rsidRPr="00B40FC3">
                <w:rPr>
                  <w:rFonts w:cs="Arial"/>
                  <w:sz w:val="20"/>
                  <w:szCs w:val="20"/>
                  <w:lang w:val="en-IE"/>
                </w:rPr>
                <w:t xml:space="preserve">Message displayed if an error occurs </w:t>
              </w:r>
              <w:r w:rsidRPr="00D63CFB">
                <w:rPr>
                  <w:sz w:val="20"/>
                  <w:lang w:val="en-IE"/>
                </w:rPr>
                <w:t>while checking the line status</w:t>
              </w:r>
            </w:ins>
          </w:p>
        </w:tc>
      </w:tr>
      <w:tr w:rsidR="00B155C8" w:rsidRPr="002937F1" w14:paraId="24F88704" w14:textId="77777777" w:rsidTr="00C23BF1">
        <w:trPr>
          <w:ins w:id="22650" w:author="Author"/>
        </w:trPr>
        <w:tc>
          <w:tcPr>
            <w:cnfStyle w:val="001000000000" w:firstRow="0" w:lastRow="0" w:firstColumn="1" w:lastColumn="0" w:oddVBand="0" w:evenVBand="0" w:oddHBand="0" w:evenHBand="0" w:firstRowFirstColumn="0" w:firstRowLastColumn="0" w:lastRowFirstColumn="0" w:lastRowLastColumn="0"/>
            <w:tcW w:w="1097" w:type="pct"/>
          </w:tcPr>
          <w:p w14:paraId="12DF8F7B" w14:textId="77777777" w:rsidR="00B155C8" w:rsidRPr="002937F1" w:rsidRDefault="00B155C8" w:rsidP="00C23BF1">
            <w:pPr>
              <w:spacing w:before="120"/>
              <w:jc w:val="left"/>
              <w:rPr>
                <w:ins w:id="22651" w:author="Author"/>
                <w:rFonts w:cs="Arial"/>
                <w:sz w:val="20"/>
                <w:szCs w:val="20"/>
                <w:lang w:val="en-IE"/>
              </w:rPr>
            </w:pPr>
            <w:ins w:id="22652" w:author="Author">
              <w:r w:rsidRPr="002937F1">
                <w:rPr>
                  <w:rFonts w:cs="Arial"/>
                  <w:sz w:val="20"/>
                  <w:szCs w:val="20"/>
                  <w:lang w:val="en-IE"/>
                </w:rPr>
                <w:t>Context</w:t>
              </w:r>
            </w:ins>
          </w:p>
        </w:tc>
        <w:tc>
          <w:tcPr>
            <w:tcW w:w="3903" w:type="pct"/>
          </w:tcPr>
          <w:p w14:paraId="25901EC1"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53" w:author="Author"/>
                <w:rFonts w:cs="Arial"/>
                <w:sz w:val="20"/>
                <w:szCs w:val="20"/>
                <w:lang w:val="en-IE"/>
              </w:rPr>
            </w:pPr>
            <w:ins w:id="22654" w:author="Author">
              <w:r>
                <w:rPr>
                  <w:rFonts w:cs="Arial"/>
                  <w:sz w:val="20"/>
                  <w:szCs w:val="20"/>
                  <w:lang w:val="en-IE"/>
                </w:rPr>
                <w:t>Feasibility check</w:t>
              </w:r>
            </w:ins>
          </w:p>
        </w:tc>
      </w:tr>
      <w:tr w:rsidR="00B155C8" w:rsidRPr="002937F1" w14:paraId="2584C367" w14:textId="77777777" w:rsidTr="00C23BF1">
        <w:trPr>
          <w:ins w:id="2265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D606111" w14:textId="77777777" w:rsidR="00B155C8" w:rsidRPr="002937F1" w:rsidRDefault="00B155C8" w:rsidP="00C23BF1">
            <w:pPr>
              <w:spacing w:before="120"/>
              <w:jc w:val="left"/>
              <w:rPr>
                <w:ins w:id="22656" w:author="Author"/>
                <w:rFonts w:cs="Arial"/>
                <w:sz w:val="20"/>
                <w:szCs w:val="20"/>
                <w:lang w:val="en-IE"/>
              </w:rPr>
            </w:pPr>
            <w:ins w:id="22657" w:author="Author">
              <w:r w:rsidRPr="002937F1">
                <w:rPr>
                  <w:rFonts w:cs="Arial"/>
                  <w:sz w:val="20"/>
                  <w:szCs w:val="20"/>
                  <w:lang w:val="en-IE"/>
                </w:rPr>
                <w:t>Json Path</w:t>
              </w:r>
            </w:ins>
          </w:p>
        </w:tc>
        <w:tc>
          <w:tcPr>
            <w:tcW w:w="3903" w:type="pct"/>
            <w:tcBorders>
              <w:bottom w:val="single" w:sz="18" w:space="0" w:color="FFFFFF" w:themeColor="background1"/>
            </w:tcBorders>
          </w:tcPr>
          <w:p w14:paraId="2578C75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58" w:author="Author"/>
                <w:rFonts w:cs="Arial"/>
                <w:sz w:val="20"/>
                <w:szCs w:val="20"/>
                <w:lang w:val="en-IE"/>
              </w:rPr>
            </w:pPr>
            <w:ins w:id="22659" w:author="Author">
              <w:r>
                <w:rPr>
                  <w:rFonts w:cs="Arial"/>
                  <w:sz w:val="20"/>
                  <w:szCs w:val="20"/>
                  <w:lang w:val="en-IE"/>
                </w:rPr>
                <w:t>sales.messages.error.ERROR_CHECKING_LINE_STATUS</w:t>
              </w:r>
            </w:ins>
          </w:p>
        </w:tc>
      </w:tr>
      <w:tr w:rsidR="00B155C8" w:rsidRPr="002937F1" w14:paraId="12A00701" w14:textId="77777777" w:rsidTr="00C23BF1">
        <w:trPr>
          <w:ins w:id="226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491BFC" w14:textId="77777777" w:rsidR="00B155C8" w:rsidRPr="002937F1" w:rsidRDefault="00B155C8" w:rsidP="00C23BF1">
            <w:pPr>
              <w:spacing w:before="120"/>
              <w:jc w:val="left"/>
              <w:rPr>
                <w:ins w:id="22661" w:author="Author"/>
                <w:rFonts w:cs="Arial"/>
                <w:sz w:val="20"/>
                <w:szCs w:val="20"/>
                <w:lang w:val="en-IE"/>
              </w:rPr>
            </w:pPr>
            <w:ins w:id="22662" w:author="Author">
              <w:r w:rsidRPr="002937F1">
                <w:rPr>
                  <w:rFonts w:cs="Arial"/>
                  <w:sz w:val="20"/>
                  <w:szCs w:val="20"/>
                  <w:lang w:val="en-IE"/>
                </w:rPr>
                <w:lastRenderedPageBreak/>
                <w:t>Message (English)</w:t>
              </w:r>
            </w:ins>
          </w:p>
        </w:tc>
        <w:tc>
          <w:tcPr>
            <w:tcW w:w="3903" w:type="pct"/>
            <w:tcBorders>
              <w:bottom w:val="single" w:sz="12" w:space="0" w:color="C00000"/>
            </w:tcBorders>
          </w:tcPr>
          <w:p w14:paraId="1CC37D0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63" w:author="Author"/>
                <w:rFonts w:cs="Arial"/>
                <w:sz w:val="20"/>
                <w:szCs w:val="20"/>
                <w:lang w:val="en-IE"/>
              </w:rPr>
            </w:pPr>
            <w:ins w:id="22664" w:author="Author">
              <w:r w:rsidRPr="00D63CFB">
                <w:rPr>
                  <w:sz w:val="20"/>
                  <w:lang w:val="en-IE"/>
                </w:rPr>
                <w:t>An error occurred while checking the line status. Please try again.</w:t>
              </w:r>
            </w:ins>
          </w:p>
        </w:tc>
      </w:tr>
      <w:tr w:rsidR="00B155C8" w:rsidRPr="002937F1" w14:paraId="0522B4A5" w14:textId="77777777" w:rsidTr="00C23BF1">
        <w:trPr>
          <w:ins w:id="2266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0397134" w14:textId="77777777" w:rsidR="00B155C8" w:rsidRPr="002937F1" w:rsidRDefault="00B155C8" w:rsidP="00C23BF1">
            <w:pPr>
              <w:spacing w:before="120"/>
              <w:jc w:val="left"/>
              <w:rPr>
                <w:ins w:id="22666" w:author="Author"/>
                <w:rFonts w:cs="Arial"/>
                <w:sz w:val="20"/>
                <w:szCs w:val="20"/>
                <w:lang w:val="en-IE"/>
              </w:rPr>
            </w:pPr>
            <w:ins w:id="22667" w:author="Author">
              <w:r w:rsidRPr="002937F1">
                <w:rPr>
                  <w:rFonts w:cs="Arial"/>
                  <w:sz w:val="20"/>
                  <w:szCs w:val="20"/>
                  <w:lang w:val="en-IE"/>
                </w:rPr>
                <w:t>Message #</w:t>
              </w:r>
            </w:ins>
          </w:p>
        </w:tc>
        <w:tc>
          <w:tcPr>
            <w:tcW w:w="3903" w:type="pct"/>
            <w:tcBorders>
              <w:top w:val="single" w:sz="12" w:space="0" w:color="C00000"/>
            </w:tcBorders>
          </w:tcPr>
          <w:p w14:paraId="56B8A870"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68" w:author="Author"/>
                <w:rFonts w:cs="Arial"/>
                <w:sz w:val="20"/>
                <w:szCs w:val="20"/>
                <w:lang w:val="en-IE"/>
              </w:rPr>
            </w:pPr>
            <w:ins w:id="22669" w:author="Author">
              <w:r w:rsidRPr="00C041AF">
                <w:rPr>
                  <w:rFonts w:cs="Arial"/>
                  <w:i/>
                  <w:sz w:val="20"/>
                  <w:szCs w:val="20"/>
                  <w:lang w:val="en-IE"/>
                </w:rPr>
                <w:t>EM_SAL_5</w:t>
              </w:r>
              <w:r>
                <w:rPr>
                  <w:rFonts w:cs="Arial"/>
                  <w:i/>
                  <w:sz w:val="20"/>
                  <w:szCs w:val="20"/>
                  <w:lang w:val="en-IE"/>
                </w:rPr>
                <w:t>4</w:t>
              </w:r>
            </w:ins>
          </w:p>
        </w:tc>
      </w:tr>
      <w:tr w:rsidR="00B155C8" w:rsidRPr="002937F1" w14:paraId="2397539D" w14:textId="77777777" w:rsidTr="00C23BF1">
        <w:trPr>
          <w:ins w:id="22670" w:author="Author"/>
        </w:trPr>
        <w:tc>
          <w:tcPr>
            <w:cnfStyle w:val="001000000000" w:firstRow="0" w:lastRow="0" w:firstColumn="1" w:lastColumn="0" w:oddVBand="0" w:evenVBand="0" w:oddHBand="0" w:evenHBand="0" w:firstRowFirstColumn="0" w:firstRowLastColumn="0" w:lastRowFirstColumn="0" w:lastRowLastColumn="0"/>
            <w:tcW w:w="1097" w:type="pct"/>
          </w:tcPr>
          <w:p w14:paraId="1F78DD42" w14:textId="77777777" w:rsidR="00B155C8" w:rsidRPr="002937F1" w:rsidRDefault="00B155C8" w:rsidP="00C23BF1">
            <w:pPr>
              <w:spacing w:before="120"/>
              <w:jc w:val="left"/>
              <w:rPr>
                <w:ins w:id="22671" w:author="Author"/>
                <w:rFonts w:cs="Arial"/>
                <w:sz w:val="20"/>
                <w:szCs w:val="20"/>
                <w:lang w:val="en-IE"/>
              </w:rPr>
            </w:pPr>
            <w:ins w:id="22672" w:author="Author">
              <w:r w:rsidRPr="002937F1">
                <w:rPr>
                  <w:rFonts w:cs="Arial"/>
                  <w:sz w:val="20"/>
                  <w:szCs w:val="20"/>
                  <w:lang w:val="en-IE"/>
                </w:rPr>
                <w:t>Description</w:t>
              </w:r>
            </w:ins>
          </w:p>
        </w:tc>
        <w:tc>
          <w:tcPr>
            <w:tcW w:w="3903" w:type="pct"/>
          </w:tcPr>
          <w:p w14:paraId="7ACCF31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73" w:author="Author"/>
                <w:rFonts w:cs="Arial"/>
                <w:sz w:val="20"/>
                <w:szCs w:val="20"/>
                <w:lang w:val="en-IE"/>
              </w:rPr>
            </w:pPr>
            <w:ins w:id="22674" w:author="Author">
              <w:r w:rsidRPr="00B40FC3">
                <w:rPr>
                  <w:rFonts w:cs="Arial"/>
                  <w:sz w:val="20"/>
                  <w:szCs w:val="20"/>
                  <w:lang w:val="en-IE"/>
                </w:rPr>
                <w:t xml:space="preserve">Message displayed if an error occurs </w:t>
              </w:r>
              <w:r>
                <w:rPr>
                  <w:sz w:val="20"/>
                  <w:lang w:val="en-IE"/>
                </w:rPr>
                <w:t>while cancelling the reservations made</w:t>
              </w:r>
            </w:ins>
          </w:p>
        </w:tc>
      </w:tr>
      <w:tr w:rsidR="00B155C8" w:rsidRPr="002937F1" w14:paraId="591E1E52" w14:textId="77777777" w:rsidTr="00C23BF1">
        <w:trPr>
          <w:ins w:id="22675" w:author="Author"/>
        </w:trPr>
        <w:tc>
          <w:tcPr>
            <w:cnfStyle w:val="001000000000" w:firstRow="0" w:lastRow="0" w:firstColumn="1" w:lastColumn="0" w:oddVBand="0" w:evenVBand="0" w:oddHBand="0" w:evenHBand="0" w:firstRowFirstColumn="0" w:firstRowLastColumn="0" w:lastRowFirstColumn="0" w:lastRowLastColumn="0"/>
            <w:tcW w:w="1097" w:type="pct"/>
          </w:tcPr>
          <w:p w14:paraId="7F6F6ACC" w14:textId="77777777" w:rsidR="00B155C8" w:rsidRPr="002937F1" w:rsidRDefault="00B155C8" w:rsidP="00C23BF1">
            <w:pPr>
              <w:spacing w:before="120"/>
              <w:jc w:val="left"/>
              <w:rPr>
                <w:ins w:id="22676" w:author="Author"/>
                <w:rFonts w:cs="Arial"/>
                <w:sz w:val="20"/>
                <w:szCs w:val="20"/>
                <w:lang w:val="en-IE"/>
              </w:rPr>
            </w:pPr>
            <w:ins w:id="22677" w:author="Author">
              <w:r w:rsidRPr="002937F1">
                <w:rPr>
                  <w:rFonts w:cs="Arial"/>
                  <w:sz w:val="20"/>
                  <w:szCs w:val="20"/>
                  <w:lang w:val="en-IE"/>
                </w:rPr>
                <w:t>Context</w:t>
              </w:r>
            </w:ins>
          </w:p>
        </w:tc>
        <w:tc>
          <w:tcPr>
            <w:tcW w:w="3903" w:type="pct"/>
          </w:tcPr>
          <w:p w14:paraId="70612039"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78" w:author="Author"/>
                <w:rFonts w:cs="Arial"/>
                <w:sz w:val="20"/>
                <w:szCs w:val="20"/>
                <w:lang w:val="en-IE"/>
              </w:rPr>
            </w:pPr>
            <w:ins w:id="22679" w:author="Author">
              <w:r>
                <w:rPr>
                  <w:rFonts w:cs="Arial"/>
                  <w:sz w:val="20"/>
                  <w:szCs w:val="20"/>
                  <w:lang w:val="en-IE"/>
                </w:rPr>
                <w:t>Clearing basket</w:t>
              </w:r>
            </w:ins>
          </w:p>
        </w:tc>
      </w:tr>
      <w:tr w:rsidR="00B155C8" w:rsidRPr="002937F1" w14:paraId="3386E221" w14:textId="77777777" w:rsidTr="00C23BF1">
        <w:trPr>
          <w:ins w:id="226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37E141D" w14:textId="77777777" w:rsidR="00B155C8" w:rsidRPr="002937F1" w:rsidRDefault="00B155C8" w:rsidP="00C23BF1">
            <w:pPr>
              <w:spacing w:before="120"/>
              <w:jc w:val="left"/>
              <w:rPr>
                <w:ins w:id="22681" w:author="Author"/>
                <w:rFonts w:cs="Arial"/>
                <w:sz w:val="20"/>
                <w:szCs w:val="20"/>
                <w:lang w:val="en-IE"/>
              </w:rPr>
            </w:pPr>
            <w:ins w:id="22682" w:author="Author">
              <w:r w:rsidRPr="002937F1">
                <w:rPr>
                  <w:rFonts w:cs="Arial"/>
                  <w:sz w:val="20"/>
                  <w:szCs w:val="20"/>
                  <w:lang w:val="en-IE"/>
                </w:rPr>
                <w:t>Json Path</w:t>
              </w:r>
            </w:ins>
          </w:p>
        </w:tc>
        <w:tc>
          <w:tcPr>
            <w:tcW w:w="3903" w:type="pct"/>
            <w:tcBorders>
              <w:bottom w:val="single" w:sz="18" w:space="0" w:color="FFFFFF" w:themeColor="background1"/>
            </w:tcBorders>
          </w:tcPr>
          <w:p w14:paraId="46D6A50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83" w:author="Author"/>
                <w:rFonts w:cs="Arial"/>
                <w:sz w:val="20"/>
                <w:szCs w:val="20"/>
                <w:lang w:val="en-IE"/>
              </w:rPr>
            </w:pPr>
            <w:ins w:id="22684" w:author="Author">
              <w:r>
                <w:rPr>
                  <w:rFonts w:cs="Arial"/>
                  <w:sz w:val="20"/>
                  <w:szCs w:val="20"/>
                  <w:lang w:val="en-IE"/>
                </w:rPr>
                <w:t>sales.messages.error.ERROR_CANCELLING_RESERVATIONS</w:t>
              </w:r>
            </w:ins>
          </w:p>
        </w:tc>
      </w:tr>
      <w:tr w:rsidR="00B155C8" w:rsidRPr="002937F1" w14:paraId="6310525C" w14:textId="77777777" w:rsidTr="00C23BF1">
        <w:trPr>
          <w:ins w:id="226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9DCFDF" w14:textId="77777777" w:rsidR="00B155C8" w:rsidRPr="002937F1" w:rsidRDefault="00B155C8" w:rsidP="00C23BF1">
            <w:pPr>
              <w:spacing w:before="120"/>
              <w:jc w:val="left"/>
              <w:rPr>
                <w:ins w:id="22686" w:author="Author"/>
                <w:rFonts w:cs="Arial"/>
                <w:sz w:val="20"/>
                <w:szCs w:val="20"/>
                <w:lang w:val="en-IE"/>
              </w:rPr>
            </w:pPr>
            <w:ins w:id="22687" w:author="Author">
              <w:r w:rsidRPr="002937F1">
                <w:rPr>
                  <w:rFonts w:cs="Arial"/>
                  <w:sz w:val="20"/>
                  <w:szCs w:val="20"/>
                  <w:lang w:val="en-IE"/>
                </w:rPr>
                <w:t>Message (English)</w:t>
              </w:r>
            </w:ins>
          </w:p>
        </w:tc>
        <w:tc>
          <w:tcPr>
            <w:tcW w:w="3903" w:type="pct"/>
            <w:tcBorders>
              <w:bottom w:val="single" w:sz="12" w:space="0" w:color="C00000"/>
            </w:tcBorders>
          </w:tcPr>
          <w:p w14:paraId="393C8D95"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88" w:author="Author"/>
                <w:rFonts w:cs="Arial"/>
                <w:sz w:val="20"/>
                <w:szCs w:val="20"/>
                <w:lang w:val="en-IE"/>
              </w:rPr>
            </w:pPr>
            <w:ins w:id="22689" w:author="Author">
              <w:r>
                <w:rPr>
                  <w:sz w:val="20"/>
                  <w:lang w:val="en-IE"/>
                </w:rPr>
                <w:t>An error occurred while cancelling the reservations made. Please try again</w:t>
              </w:r>
            </w:ins>
          </w:p>
        </w:tc>
      </w:tr>
      <w:tr w:rsidR="00B155C8" w:rsidRPr="002937F1" w14:paraId="095ED6B0" w14:textId="77777777" w:rsidTr="00C23BF1">
        <w:trPr>
          <w:ins w:id="226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4348D56" w14:textId="77777777" w:rsidR="00B155C8" w:rsidRPr="002937F1" w:rsidRDefault="00B155C8" w:rsidP="00C23BF1">
            <w:pPr>
              <w:spacing w:before="120"/>
              <w:jc w:val="left"/>
              <w:rPr>
                <w:ins w:id="22691" w:author="Author"/>
                <w:rFonts w:cs="Arial"/>
                <w:sz w:val="20"/>
                <w:szCs w:val="20"/>
                <w:lang w:val="en-IE"/>
              </w:rPr>
            </w:pPr>
            <w:ins w:id="22692" w:author="Author">
              <w:r w:rsidRPr="002937F1">
                <w:rPr>
                  <w:rFonts w:cs="Arial"/>
                  <w:sz w:val="20"/>
                  <w:szCs w:val="20"/>
                  <w:lang w:val="en-IE"/>
                </w:rPr>
                <w:t>Message #</w:t>
              </w:r>
            </w:ins>
          </w:p>
        </w:tc>
        <w:tc>
          <w:tcPr>
            <w:tcW w:w="3903" w:type="pct"/>
            <w:tcBorders>
              <w:top w:val="single" w:sz="12" w:space="0" w:color="C00000"/>
            </w:tcBorders>
          </w:tcPr>
          <w:p w14:paraId="6F1EBDA8" w14:textId="77777777" w:rsidR="00B155C8" w:rsidRPr="00F17035"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93" w:author="Author"/>
                <w:i/>
                <w:sz w:val="20"/>
                <w:lang w:val="en-IE"/>
              </w:rPr>
            </w:pPr>
            <w:ins w:id="22694" w:author="Author">
              <w:r w:rsidRPr="00F17035">
                <w:rPr>
                  <w:i/>
                  <w:sz w:val="20"/>
                  <w:lang w:val="en-IE"/>
                </w:rPr>
                <w:t>EM_SAL_55</w:t>
              </w:r>
            </w:ins>
          </w:p>
        </w:tc>
      </w:tr>
      <w:tr w:rsidR="00B155C8" w:rsidRPr="002937F1" w14:paraId="01EA95E2" w14:textId="77777777" w:rsidTr="00C23BF1">
        <w:trPr>
          <w:ins w:id="22695" w:author="Author"/>
        </w:trPr>
        <w:tc>
          <w:tcPr>
            <w:cnfStyle w:val="001000000000" w:firstRow="0" w:lastRow="0" w:firstColumn="1" w:lastColumn="0" w:oddVBand="0" w:evenVBand="0" w:oddHBand="0" w:evenHBand="0" w:firstRowFirstColumn="0" w:firstRowLastColumn="0" w:lastRowFirstColumn="0" w:lastRowLastColumn="0"/>
            <w:tcW w:w="1097" w:type="pct"/>
          </w:tcPr>
          <w:p w14:paraId="165ECCC5" w14:textId="77777777" w:rsidR="00B155C8" w:rsidRPr="002937F1" w:rsidRDefault="00B155C8" w:rsidP="00C23BF1">
            <w:pPr>
              <w:spacing w:before="120"/>
              <w:jc w:val="left"/>
              <w:rPr>
                <w:ins w:id="22696" w:author="Author"/>
                <w:rFonts w:cs="Arial"/>
                <w:sz w:val="20"/>
                <w:szCs w:val="20"/>
                <w:lang w:val="en-IE"/>
              </w:rPr>
            </w:pPr>
            <w:ins w:id="22697" w:author="Author">
              <w:r w:rsidRPr="002937F1">
                <w:rPr>
                  <w:rFonts w:cs="Arial"/>
                  <w:sz w:val="20"/>
                  <w:szCs w:val="20"/>
                  <w:lang w:val="en-IE"/>
                </w:rPr>
                <w:t>Description</w:t>
              </w:r>
            </w:ins>
          </w:p>
        </w:tc>
        <w:tc>
          <w:tcPr>
            <w:tcW w:w="3903" w:type="pct"/>
          </w:tcPr>
          <w:p w14:paraId="4DE2693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98" w:author="Author"/>
                <w:sz w:val="20"/>
                <w:lang w:val="en-IE"/>
              </w:rPr>
            </w:pPr>
            <w:ins w:id="22699" w:author="Author">
              <w:r>
                <w:rPr>
                  <w:rFonts w:cs="Arial"/>
                  <w:sz w:val="20"/>
                  <w:szCs w:val="20"/>
                </w:rPr>
                <w:t>Message displayed if the customer is in collections and is trying to upgrade from 3P to 4P, or to activate a new mobile line</w:t>
              </w:r>
            </w:ins>
          </w:p>
        </w:tc>
      </w:tr>
      <w:tr w:rsidR="00B155C8" w:rsidRPr="002937F1" w14:paraId="6C358EF0" w14:textId="77777777" w:rsidTr="00C23BF1">
        <w:trPr>
          <w:ins w:id="22700" w:author="Author"/>
        </w:trPr>
        <w:tc>
          <w:tcPr>
            <w:cnfStyle w:val="001000000000" w:firstRow="0" w:lastRow="0" w:firstColumn="1" w:lastColumn="0" w:oddVBand="0" w:evenVBand="0" w:oddHBand="0" w:evenHBand="0" w:firstRowFirstColumn="0" w:firstRowLastColumn="0" w:lastRowFirstColumn="0" w:lastRowLastColumn="0"/>
            <w:tcW w:w="1097" w:type="pct"/>
          </w:tcPr>
          <w:p w14:paraId="1F84B61A" w14:textId="77777777" w:rsidR="00B155C8" w:rsidRPr="002937F1" w:rsidRDefault="00B155C8" w:rsidP="00C23BF1">
            <w:pPr>
              <w:spacing w:before="120"/>
              <w:jc w:val="left"/>
              <w:rPr>
                <w:ins w:id="22701" w:author="Author"/>
                <w:rFonts w:cs="Arial"/>
                <w:sz w:val="20"/>
                <w:szCs w:val="20"/>
                <w:lang w:val="en-IE"/>
              </w:rPr>
            </w:pPr>
            <w:ins w:id="22702" w:author="Author">
              <w:r w:rsidRPr="002937F1">
                <w:rPr>
                  <w:rFonts w:cs="Arial"/>
                  <w:sz w:val="20"/>
                  <w:szCs w:val="20"/>
                  <w:lang w:val="en-IE"/>
                </w:rPr>
                <w:t>Context</w:t>
              </w:r>
            </w:ins>
          </w:p>
        </w:tc>
        <w:tc>
          <w:tcPr>
            <w:tcW w:w="3903" w:type="pct"/>
          </w:tcPr>
          <w:p w14:paraId="414AC35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03" w:author="Author"/>
                <w:sz w:val="20"/>
                <w:lang w:val="en-IE"/>
              </w:rPr>
            </w:pPr>
            <w:ins w:id="22704" w:author="Author">
              <w:r>
                <w:rPr>
                  <w:rFonts w:cs="Arial"/>
                  <w:sz w:val="20"/>
                  <w:szCs w:val="20"/>
                  <w:lang w:val="en-IE"/>
                </w:rPr>
                <w:t>Choosing offer</w:t>
              </w:r>
            </w:ins>
          </w:p>
        </w:tc>
      </w:tr>
      <w:tr w:rsidR="00B155C8" w:rsidRPr="002937F1" w14:paraId="32422E9D" w14:textId="77777777" w:rsidTr="00C23BF1">
        <w:trPr>
          <w:ins w:id="2270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DB98A51" w14:textId="77777777" w:rsidR="00B155C8" w:rsidRPr="002937F1" w:rsidRDefault="00B155C8" w:rsidP="00C23BF1">
            <w:pPr>
              <w:spacing w:before="120"/>
              <w:jc w:val="left"/>
              <w:rPr>
                <w:ins w:id="22706" w:author="Author"/>
                <w:rFonts w:cs="Arial"/>
                <w:sz w:val="20"/>
                <w:szCs w:val="20"/>
                <w:lang w:val="en-IE"/>
              </w:rPr>
            </w:pPr>
            <w:ins w:id="22707" w:author="Author">
              <w:r w:rsidRPr="002937F1">
                <w:rPr>
                  <w:rFonts w:cs="Arial"/>
                  <w:sz w:val="20"/>
                  <w:szCs w:val="20"/>
                  <w:lang w:val="en-IE"/>
                </w:rPr>
                <w:t>Json Path</w:t>
              </w:r>
            </w:ins>
          </w:p>
        </w:tc>
        <w:tc>
          <w:tcPr>
            <w:tcW w:w="3903" w:type="pct"/>
            <w:tcBorders>
              <w:bottom w:val="single" w:sz="18" w:space="0" w:color="FFFFFF" w:themeColor="background1"/>
            </w:tcBorders>
          </w:tcPr>
          <w:p w14:paraId="31FC2C7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08" w:author="Author"/>
                <w:sz w:val="20"/>
                <w:lang w:val="en-IE"/>
              </w:rPr>
            </w:pPr>
            <w:ins w:id="22709"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CUSTOMER_IN_COLLECTIONS</w:t>
              </w:r>
            </w:ins>
          </w:p>
        </w:tc>
      </w:tr>
      <w:tr w:rsidR="00B155C8" w:rsidRPr="002937F1" w14:paraId="58D24228" w14:textId="77777777" w:rsidTr="00C23BF1">
        <w:trPr>
          <w:ins w:id="227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0031A06" w14:textId="77777777" w:rsidR="00B155C8" w:rsidRPr="002937F1" w:rsidRDefault="00B155C8" w:rsidP="00C23BF1">
            <w:pPr>
              <w:spacing w:before="120"/>
              <w:jc w:val="left"/>
              <w:rPr>
                <w:ins w:id="22711" w:author="Author"/>
                <w:rFonts w:cs="Arial"/>
                <w:sz w:val="20"/>
                <w:szCs w:val="20"/>
                <w:lang w:val="en-IE"/>
              </w:rPr>
            </w:pPr>
            <w:ins w:id="22712" w:author="Author">
              <w:r w:rsidRPr="002937F1">
                <w:rPr>
                  <w:rFonts w:cs="Arial"/>
                  <w:sz w:val="20"/>
                  <w:szCs w:val="20"/>
                  <w:lang w:val="en-IE"/>
                </w:rPr>
                <w:t>Message (English)</w:t>
              </w:r>
            </w:ins>
          </w:p>
        </w:tc>
        <w:tc>
          <w:tcPr>
            <w:tcW w:w="3903" w:type="pct"/>
            <w:tcBorders>
              <w:bottom w:val="single" w:sz="12" w:space="0" w:color="C00000"/>
            </w:tcBorders>
          </w:tcPr>
          <w:p w14:paraId="020A1B9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13" w:author="Author"/>
                <w:sz w:val="20"/>
                <w:lang w:val="en-IE"/>
              </w:rPr>
            </w:pPr>
            <w:ins w:id="22714" w:author="Author">
              <w:r w:rsidRPr="00E73B40">
                <w:rPr>
                  <w:sz w:val="20"/>
                  <w:lang w:val="en-IE"/>
                </w:rPr>
                <w:t xml:space="preserve">The Customer is in collections. </w:t>
              </w:r>
              <w:r>
                <w:rPr>
                  <w:sz w:val="20"/>
                  <w:lang w:val="en-IE"/>
                </w:rPr>
                <w:t>The Customer must first be out of collections in order to be able to access this process</w:t>
              </w:r>
              <w:r w:rsidRPr="00E73B40">
                <w:rPr>
                  <w:sz w:val="20"/>
                  <w:lang w:val="en-IE"/>
                </w:rPr>
                <w:t>.</w:t>
              </w:r>
            </w:ins>
          </w:p>
        </w:tc>
      </w:tr>
      <w:tr w:rsidR="00B155C8" w:rsidRPr="002937F1" w14:paraId="657E14BF" w14:textId="77777777" w:rsidTr="00C23BF1">
        <w:trPr>
          <w:ins w:id="2271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540D67F" w14:textId="77777777" w:rsidR="00B155C8" w:rsidRPr="002937F1" w:rsidRDefault="00B155C8" w:rsidP="00C23BF1">
            <w:pPr>
              <w:spacing w:before="120"/>
              <w:jc w:val="left"/>
              <w:rPr>
                <w:ins w:id="22716" w:author="Author"/>
                <w:rFonts w:cs="Arial"/>
                <w:sz w:val="20"/>
                <w:szCs w:val="20"/>
                <w:lang w:val="en-IE"/>
              </w:rPr>
            </w:pPr>
            <w:ins w:id="22717" w:author="Author">
              <w:r w:rsidRPr="002937F1">
                <w:rPr>
                  <w:rFonts w:cs="Arial"/>
                  <w:sz w:val="20"/>
                  <w:szCs w:val="20"/>
                  <w:lang w:val="en-IE"/>
                </w:rPr>
                <w:t>Message #</w:t>
              </w:r>
            </w:ins>
          </w:p>
        </w:tc>
        <w:tc>
          <w:tcPr>
            <w:tcW w:w="3903" w:type="pct"/>
            <w:tcBorders>
              <w:top w:val="single" w:sz="12" w:space="0" w:color="C00000"/>
            </w:tcBorders>
          </w:tcPr>
          <w:p w14:paraId="73718812" w14:textId="77777777" w:rsidR="00B155C8" w:rsidRPr="00F17035"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18" w:author="Author"/>
                <w:i/>
                <w:sz w:val="20"/>
                <w:lang w:val="en-IE"/>
              </w:rPr>
            </w:pPr>
            <w:ins w:id="22719" w:author="Author">
              <w:r w:rsidRPr="00F17035">
                <w:rPr>
                  <w:i/>
                  <w:sz w:val="20"/>
                  <w:lang w:val="en-IE"/>
                </w:rPr>
                <w:t>EM_SAL_56</w:t>
              </w:r>
            </w:ins>
          </w:p>
        </w:tc>
      </w:tr>
      <w:tr w:rsidR="00B155C8" w:rsidRPr="002937F1" w14:paraId="2F8F8AFB" w14:textId="77777777" w:rsidTr="00C23BF1">
        <w:trPr>
          <w:ins w:id="22720" w:author="Author"/>
        </w:trPr>
        <w:tc>
          <w:tcPr>
            <w:cnfStyle w:val="001000000000" w:firstRow="0" w:lastRow="0" w:firstColumn="1" w:lastColumn="0" w:oddVBand="0" w:evenVBand="0" w:oddHBand="0" w:evenHBand="0" w:firstRowFirstColumn="0" w:firstRowLastColumn="0" w:lastRowFirstColumn="0" w:lastRowLastColumn="0"/>
            <w:tcW w:w="1097" w:type="pct"/>
          </w:tcPr>
          <w:p w14:paraId="30EEC71E" w14:textId="77777777" w:rsidR="00B155C8" w:rsidRPr="002937F1" w:rsidRDefault="00B155C8" w:rsidP="00C23BF1">
            <w:pPr>
              <w:spacing w:before="120"/>
              <w:jc w:val="left"/>
              <w:rPr>
                <w:ins w:id="22721" w:author="Author"/>
                <w:rFonts w:cs="Arial"/>
                <w:sz w:val="20"/>
                <w:szCs w:val="20"/>
                <w:lang w:val="en-IE"/>
              </w:rPr>
            </w:pPr>
            <w:ins w:id="22722" w:author="Author">
              <w:r w:rsidRPr="002937F1">
                <w:rPr>
                  <w:rFonts w:cs="Arial"/>
                  <w:sz w:val="20"/>
                  <w:szCs w:val="20"/>
                  <w:lang w:val="en-IE"/>
                </w:rPr>
                <w:t>Description</w:t>
              </w:r>
            </w:ins>
          </w:p>
        </w:tc>
        <w:tc>
          <w:tcPr>
            <w:tcW w:w="3903" w:type="pct"/>
          </w:tcPr>
          <w:p w14:paraId="53599AA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23" w:author="Author"/>
                <w:sz w:val="20"/>
                <w:lang w:val="en-IE"/>
              </w:rPr>
            </w:pPr>
            <w:ins w:id="22724" w:author="Author">
              <w:r w:rsidRPr="00B40FC3">
                <w:rPr>
                  <w:rFonts w:cs="Arial"/>
                  <w:sz w:val="20"/>
                  <w:szCs w:val="20"/>
                  <w:lang w:val="en-IE"/>
                </w:rPr>
                <w:t xml:space="preserve">Message displayed if an error occurs </w:t>
              </w:r>
              <w:r>
                <w:rPr>
                  <w:sz w:val="20"/>
                  <w:lang w:val="en-IE"/>
                </w:rPr>
                <w:t>while releasing the reserved</w:t>
              </w:r>
              <w:r w:rsidRPr="00E73B40">
                <w:rPr>
                  <w:sz w:val="20"/>
                  <w:lang w:val="en-IE"/>
                </w:rPr>
                <w:t xml:space="preserve"> MSISDN</w:t>
              </w:r>
            </w:ins>
          </w:p>
        </w:tc>
      </w:tr>
      <w:tr w:rsidR="00B155C8" w:rsidRPr="002937F1" w14:paraId="297E3B5A" w14:textId="77777777" w:rsidTr="00C23BF1">
        <w:trPr>
          <w:ins w:id="22725" w:author="Author"/>
        </w:trPr>
        <w:tc>
          <w:tcPr>
            <w:cnfStyle w:val="001000000000" w:firstRow="0" w:lastRow="0" w:firstColumn="1" w:lastColumn="0" w:oddVBand="0" w:evenVBand="0" w:oddHBand="0" w:evenHBand="0" w:firstRowFirstColumn="0" w:firstRowLastColumn="0" w:lastRowFirstColumn="0" w:lastRowLastColumn="0"/>
            <w:tcW w:w="1097" w:type="pct"/>
          </w:tcPr>
          <w:p w14:paraId="30D39880" w14:textId="77777777" w:rsidR="00B155C8" w:rsidRPr="002937F1" w:rsidRDefault="00B155C8" w:rsidP="00C23BF1">
            <w:pPr>
              <w:spacing w:before="120"/>
              <w:jc w:val="left"/>
              <w:rPr>
                <w:ins w:id="22726" w:author="Author"/>
                <w:rFonts w:cs="Arial"/>
                <w:sz w:val="20"/>
                <w:szCs w:val="20"/>
                <w:lang w:val="en-IE"/>
              </w:rPr>
            </w:pPr>
            <w:ins w:id="22727" w:author="Author">
              <w:r w:rsidRPr="002937F1">
                <w:rPr>
                  <w:rFonts w:cs="Arial"/>
                  <w:sz w:val="20"/>
                  <w:szCs w:val="20"/>
                  <w:lang w:val="en-IE"/>
                </w:rPr>
                <w:t>Context</w:t>
              </w:r>
            </w:ins>
          </w:p>
        </w:tc>
        <w:tc>
          <w:tcPr>
            <w:tcW w:w="3903" w:type="pct"/>
          </w:tcPr>
          <w:p w14:paraId="408E2DC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28" w:author="Author"/>
                <w:sz w:val="20"/>
                <w:lang w:val="en-IE"/>
              </w:rPr>
            </w:pPr>
            <w:ins w:id="22729" w:author="Author">
              <w:r>
                <w:rPr>
                  <w:sz w:val="20"/>
                  <w:lang w:val="en-IE"/>
                </w:rPr>
                <w:t>Releasing MSISDN</w:t>
              </w:r>
            </w:ins>
          </w:p>
        </w:tc>
      </w:tr>
      <w:tr w:rsidR="00B155C8" w:rsidRPr="002937F1" w14:paraId="02E93338" w14:textId="77777777" w:rsidTr="00C23BF1">
        <w:trPr>
          <w:ins w:id="227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AB7B74C" w14:textId="77777777" w:rsidR="00B155C8" w:rsidRPr="002937F1" w:rsidRDefault="00B155C8" w:rsidP="00C23BF1">
            <w:pPr>
              <w:spacing w:before="120"/>
              <w:jc w:val="left"/>
              <w:rPr>
                <w:ins w:id="22731" w:author="Author"/>
                <w:rFonts w:cs="Arial"/>
                <w:sz w:val="20"/>
                <w:szCs w:val="20"/>
                <w:lang w:val="en-IE"/>
              </w:rPr>
            </w:pPr>
            <w:ins w:id="22732" w:author="Author">
              <w:r w:rsidRPr="002937F1">
                <w:rPr>
                  <w:rFonts w:cs="Arial"/>
                  <w:sz w:val="20"/>
                  <w:szCs w:val="20"/>
                  <w:lang w:val="en-IE"/>
                </w:rPr>
                <w:t>Json Path</w:t>
              </w:r>
            </w:ins>
          </w:p>
        </w:tc>
        <w:tc>
          <w:tcPr>
            <w:tcW w:w="3903" w:type="pct"/>
            <w:tcBorders>
              <w:bottom w:val="single" w:sz="18" w:space="0" w:color="FFFFFF" w:themeColor="background1"/>
            </w:tcBorders>
          </w:tcPr>
          <w:p w14:paraId="24FFC30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33" w:author="Author"/>
                <w:sz w:val="20"/>
                <w:lang w:val="en-IE"/>
              </w:rPr>
            </w:pPr>
            <w:ins w:id="22734"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RELEASING_MSISDN</w:t>
              </w:r>
            </w:ins>
          </w:p>
        </w:tc>
      </w:tr>
      <w:tr w:rsidR="00B155C8" w:rsidRPr="002937F1" w14:paraId="6EC6DF9D" w14:textId="77777777" w:rsidTr="00C23BF1">
        <w:trPr>
          <w:ins w:id="227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5E98C0" w14:textId="77777777" w:rsidR="00B155C8" w:rsidRPr="002937F1" w:rsidRDefault="00B155C8" w:rsidP="00C23BF1">
            <w:pPr>
              <w:spacing w:before="120"/>
              <w:jc w:val="left"/>
              <w:rPr>
                <w:ins w:id="22736" w:author="Author"/>
                <w:rFonts w:cs="Arial"/>
                <w:sz w:val="20"/>
                <w:szCs w:val="20"/>
                <w:lang w:val="en-IE"/>
              </w:rPr>
            </w:pPr>
            <w:ins w:id="22737" w:author="Author">
              <w:r w:rsidRPr="002937F1">
                <w:rPr>
                  <w:rFonts w:cs="Arial"/>
                  <w:sz w:val="20"/>
                  <w:szCs w:val="20"/>
                  <w:lang w:val="en-IE"/>
                </w:rPr>
                <w:t>Message (English)</w:t>
              </w:r>
            </w:ins>
          </w:p>
        </w:tc>
        <w:tc>
          <w:tcPr>
            <w:tcW w:w="3903" w:type="pct"/>
            <w:tcBorders>
              <w:bottom w:val="single" w:sz="12" w:space="0" w:color="C00000"/>
            </w:tcBorders>
          </w:tcPr>
          <w:p w14:paraId="1316DA7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38" w:author="Author"/>
                <w:sz w:val="20"/>
                <w:lang w:val="en-IE"/>
              </w:rPr>
            </w:pPr>
            <w:ins w:id="22739" w:author="Author">
              <w:r>
                <w:rPr>
                  <w:sz w:val="20"/>
                  <w:lang w:val="en-IE"/>
                </w:rPr>
                <w:t>An error occurred while releasing the reserved phone number. Please try again.</w:t>
              </w:r>
            </w:ins>
          </w:p>
        </w:tc>
      </w:tr>
      <w:tr w:rsidR="00B155C8" w:rsidRPr="002937F1" w14:paraId="3D81F7FD" w14:textId="77777777" w:rsidTr="00C23BF1">
        <w:trPr>
          <w:ins w:id="227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7D7D93" w14:textId="77777777" w:rsidR="00B155C8" w:rsidRPr="002937F1" w:rsidRDefault="00B155C8" w:rsidP="00C23BF1">
            <w:pPr>
              <w:spacing w:before="120"/>
              <w:jc w:val="left"/>
              <w:rPr>
                <w:ins w:id="22741" w:author="Author"/>
                <w:rFonts w:cs="Arial"/>
                <w:sz w:val="20"/>
                <w:szCs w:val="20"/>
                <w:lang w:val="en-IE"/>
              </w:rPr>
            </w:pPr>
            <w:ins w:id="22742" w:author="Author">
              <w:r w:rsidRPr="002937F1">
                <w:rPr>
                  <w:rFonts w:cs="Arial"/>
                  <w:sz w:val="20"/>
                  <w:szCs w:val="20"/>
                  <w:lang w:val="en-IE"/>
                </w:rPr>
                <w:t>Message #</w:t>
              </w:r>
            </w:ins>
          </w:p>
        </w:tc>
        <w:tc>
          <w:tcPr>
            <w:tcW w:w="3903" w:type="pct"/>
            <w:tcBorders>
              <w:top w:val="single" w:sz="12" w:space="0" w:color="C00000"/>
            </w:tcBorders>
          </w:tcPr>
          <w:p w14:paraId="0F474DD7"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43" w:author="Author"/>
                <w:i/>
                <w:sz w:val="20"/>
                <w:lang w:val="en-IE"/>
              </w:rPr>
            </w:pPr>
            <w:ins w:id="22744" w:author="Author">
              <w:r w:rsidRPr="006228D3">
                <w:rPr>
                  <w:i/>
                  <w:sz w:val="20"/>
                  <w:lang w:val="en-IE"/>
                </w:rPr>
                <w:t>EM_SAL_58</w:t>
              </w:r>
            </w:ins>
          </w:p>
        </w:tc>
      </w:tr>
      <w:tr w:rsidR="00B155C8" w:rsidRPr="002937F1" w14:paraId="3D4F3F07" w14:textId="77777777" w:rsidTr="00C23BF1">
        <w:trPr>
          <w:ins w:id="22745" w:author="Author"/>
        </w:trPr>
        <w:tc>
          <w:tcPr>
            <w:cnfStyle w:val="001000000000" w:firstRow="0" w:lastRow="0" w:firstColumn="1" w:lastColumn="0" w:oddVBand="0" w:evenVBand="0" w:oddHBand="0" w:evenHBand="0" w:firstRowFirstColumn="0" w:firstRowLastColumn="0" w:lastRowFirstColumn="0" w:lastRowLastColumn="0"/>
            <w:tcW w:w="1097" w:type="pct"/>
          </w:tcPr>
          <w:p w14:paraId="3E13784E" w14:textId="77777777" w:rsidR="00B155C8" w:rsidRPr="002937F1" w:rsidRDefault="00B155C8" w:rsidP="00C23BF1">
            <w:pPr>
              <w:spacing w:before="120"/>
              <w:jc w:val="left"/>
              <w:rPr>
                <w:ins w:id="22746" w:author="Author"/>
                <w:rFonts w:cs="Arial"/>
                <w:sz w:val="20"/>
                <w:szCs w:val="20"/>
                <w:lang w:val="en-IE"/>
              </w:rPr>
            </w:pPr>
            <w:ins w:id="22747" w:author="Author">
              <w:r w:rsidRPr="002937F1">
                <w:rPr>
                  <w:rFonts w:cs="Arial"/>
                  <w:sz w:val="20"/>
                  <w:szCs w:val="20"/>
                  <w:lang w:val="en-IE"/>
                </w:rPr>
                <w:t>Description</w:t>
              </w:r>
            </w:ins>
          </w:p>
        </w:tc>
        <w:tc>
          <w:tcPr>
            <w:tcW w:w="3903" w:type="pct"/>
          </w:tcPr>
          <w:p w14:paraId="0BFB288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48" w:author="Author"/>
                <w:sz w:val="20"/>
                <w:lang w:val="en-IE"/>
              </w:rPr>
            </w:pPr>
            <w:ins w:id="22749" w:author="Author">
              <w:r>
                <w:rPr>
                  <w:sz w:val="20"/>
                  <w:lang w:val="en-IE"/>
                </w:rPr>
                <w:t>Message displayed if</w:t>
              </w:r>
              <w:r w:rsidRPr="000F63B1">
                <w:rPr>
                  <w:sz w:val="20"/>
                  <w:lang w:val="en-IE"/>
                </w:rPr>
                <w:t xml:space="preserve"> the CLI given by the Customer is </w:t>
              </w:r>
              <w:r>
                <w:rPr>
                  <w:sz w:val="20"/>
                  <w:lang w:val="en-IE"/>
                </w:rPr>
                <w:t xml:space="preserve">not </w:t>
              </w:r>
              <w:r w:rsidRPr="000F63B1">
                <w:rPr>
                  <w:sz w:val="20"/>
                  <w:lang w:val="en-IE"/>
                </w:rPr>
                <w:t>the same returned by feasibility</w:t>
              </w:r>
            </w:ins>
          </w:p>
        </w:tc>
      </w:tr>
      <w:tr w:rsidR="00B155C8" w:rsidRPr="002937F1" w14:paraId="3AA2D2CD" w14:textId="77777777" w:rsidTr="00C23BF1">
        <w:trPr>
          <w:ins w:id="22750" w:author="Author"/>
        </w:trPr>
        <w:tc>
          <w:tcPr>
            <w:cnfStyle w:val="001000000000" w:firstRow="0" w:lastRow="0" w:firstColumn="1" w:lastColumn="0" w:oddVBand="0" w:evenVBand="0" w:oddHBand="0" w:evenHBand="0" w:firstRowFirstColumn="0" w:firstRowLastColumn="0" w:lastRowFirstColumn="0" w:lastRowLastColumn="0"/>
            <w:tcW w:w="1097" w:type="pct"/>
          </w:tcPr>
          <w:p w14:paraId="2431C3EA" w14:textId="77777777" w:rsidR="00B155C8" w:rsidRPr="002937F1" w:rsidRDefault="00B155C8" w:rsidP="00C23BF1">
            <w:pPr>
              <w:spacing w:before="120"/>
              <w:jc w:val="left"/>
              <w:rPr>
                <w:ins w:id="22751" w:author="Author"/>
                <w:rFonts w:cs="Arial"/>
                <w:sz w:val="20"/>
                <w:szCs w:val="20"/>
                <w:lang w:val="en-IE"/>
              </w:rPr>
            </w:pPr>
            <w:ins w:id="22752" w:author="Author">
              <w:r w:rsidRPr="002937F1">
                <w:rPr>
                  <w:rFonts w:cs="Arial"/>
                  <w:sz w:val="20"/>
                  <w:szCs w:val="20"/>
                  <w:lang w:val="en-IE"/>
                </w:rPr>
                <w:t>Context</w:t>
              </w:r>
            </w:ins>
          </w:p>
        </w:tc>
        <w:tc>
          <w:tcPr>
            <w:tcW w:w="3903" w:type="pct"/>
          </w:tcPr>
          <w:p w14:paraId="2435AFB7"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53" w:author="Author"/>
                <w:sz w:val="20"/>
                <w:lang w:val="en-IE"/>
              </w:rPr>
            </w:pPr>
            <w:ins w:id="22754" w:author="Author">
              <w:r w:rsidRPr="000F63B1">
                <w:rPr>
                  <w:sz w:val="20"/>
                  <w:lang w:val="en-IE"/>
                </w:rPr>
                <w:t>Wholesale line rental (WLR)</w:t>
              </w:r>
            </w:ins>
          </w:p>
        </w:tc>
      </w:tr>
      <w:tr w:rsidR="00B155C8" w:rsidRPr="002937F1" w14:paraId="0CCA4891" w14:textId="77777777" w:rsidTr="00C23BF1">
        <w:trPr>
          <w:ins w:id="22755" w:author="Author"/>
        </w:trPr>
        <w:tc>
          <w:tcPr>
            <w:cnfStyle w:val="001000000000" w:firstRow="0" w:lastRow="0" w:firstColumn="1" w:lastColumn="0" w:oddVBand="0" w:evenVBand="0" w:oddHBand="0" w:evenHBand="0" w:firstRowFirstColumn="0" w:firstRowLastColumn="0" w:lastRowFirstColumn="0" w:lastRowLastColumn="0"/>
            <w:tcW w:w="1097" w:type="pct"/>
          </w:tcPr>
          <w:p w14:paraId="137DDBB7" w14:textId="77777777" w:rsidR="00B155C8" w:rsidRPr="002937F1" w:rsidRDefault="00B155C8" w:rsidP="00C23BF1">
            <w:pPr>
              <w:spacing w:before="120"/>
              <w:jc w:val="left"/>
              <w:rPr>
                <w:ins w:id="22756" w:author="Author"/>
                <w:rFonts w:cs="Arial"/>
                <w:sz w:val="20"/>
                <w:szCs w:val="20"/>
                <w:lang w:val="en-IE"/>
              </w:rPr>
            </w:pPr>
            <w:ins w:id="22757" w:author="Author">
              <w:r w:rsidRPr="002937F1">
                <w:rPr>
                  <w:rFonts w:cs="Arial"/>
                  <w:sz w:val="20"/>
                  <w:szCs w:val="20"/>
                  <w:lang w:val="en-IE"/>
                </w:rPr>
                <w:t>Json Path</w:t>
              </w:r>
            </w:ins>
          </w:p>
        </w:tc>
        <w:tc>
          <w:tcPr>
            <w:tcW w:w="3903" w:type="pct"/>
          </w:tcPr>
          <w:p w14:paraId="5E62BBC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58" w:author="Author"/>
                <w:sz w:val="20"/>
                <w:lang w:val="en-IE"/>
              </w:rPr>
            </w:pPr>
            <w:ins w:id="22759"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DIFFERENT_CLI_NUMBER</w:t>
              </w:r>
            </w:ins>
          </w:p>
        </w:tc>
      </w:tr>
      <w:tr w:rsidR="00B155C8" w:rsidRPr="002937F1" w14:paraId="21D993D1" w14:textId="77777777" w:rsidTr="00C23BF1">
        <w:trPr>
          <w:ins w:id="227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4E878A" w14:textId="77777777" w:rsidR="00B155C8" w:rsidRPr="002937F1" w:rsidRDefault="00B155C8" w:rsidP="00C23BF1">
            <w:pPr>
              <w:spacing w:before="120"/>
              <w:jc w:val="left"/>
              <w:rPr>
                <w:ins w:id="22761" w:author="Author"/>
                <w:rFonts w:cs="Arial"/>
                <w:sz w:val="20"/>
                <w:szCs w:val="20"/>
                <w:lang w:val="en-IE"/>
              </w:rPr>
            </w:pPr>
            <w:ins w:id="22762" w:author="Author">
              <w:r w:rsidRPr="002937F1">
                <w:rPr>
                  <w:rFonts w:cs="Arial"/>
                  <w:sz w:val="20"/>
                  <w:szCs w:val="20"/>
                  <w:lang w:val="en-IE"/>
                </w:rPr>
                <w:t>Message (English)</w:t>
              </w:r>
            </w:ins>
          </w:p>
        </w:tc>
        <w:tc>
          <w:tcPr>
            <w:tcW w:w="3903" w:type="pct"/>
            <w:tcBorders>
              <w:bottom w:val="single" w:sz="12" w:space="0" w:color="C00000"/>
            </w:tcBorders>
          </w:tcPr>
          <w:p w14:paraId="2AB2A10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63" w:author="Author"/>
                <w:sz w:val="20"/>
                <w:lang w:val="en-IE"/>
              </w:rPr>
            </w:pPr>
            <w:ins w:id="22764" w:author="Author">
              <w:r>
                <w:rPr>
                  <w:sz w:val="20"/>
                  <w:lang w:val="en-IE"/>
                </w:rPr>
                <w:t xml:space="preserve">The telephone number (CLI) given by the Customer is not the same returned by feasibility check {number}. Please validate. </w:t>
              </w:r>
            </w:ins>
          </w:p>
        </w:tc>
      </w:tr>
      <w:tr w:rsidR="00B155C8" w:rsidRPr="002937F1" w14:paraId="66FEA45A" w14:textId="77777777" w:rsidTr="00C23BF1">
        <w:trPr>
          <w:ins w:id="2276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3088AD3" w14:textId="77777777" w:rsidR="00B155C8" w:rsidRPr="002937F1" w:rsidRDefault="00B155C8" w:rsidP="00C23BF1">
            <w:pPr>
              <w:spacing w:before="120"/>
              <w:jc w:val="left"/>
              <w:rPr>
                <w:ins w:id="22766" w:author="Author"/>
                <w:rFonts w:cs="Arial"/>
                <w:sz w:val="20"/>
                <w:szCs w:val="20"/>
                <w:lang w:val="en-IE"/>
              </w:rPr>
            </w:pPr>
            <w:ins w:id="22767" w:author="Author">
              <w:r w:rsidRPr="002937F1">
                <w:rPr>
                  <w:rFonts w:cs="Arial"/>
                  <w:sz w:val="20"/>
                  <w:szCs w:val="20"/>
                  <w:lang w:val="en-IE"/>
                </w:rPr>
                <w:t>Message #</w:t>
              </w:r>
            </w:ins>
          </w:p>
        </w:tc>
        <w:tc>
          <w:tcPr>
            <w:tcW w:w="3903" w:type="pct"/>
            <w:tcBorders>
              <w:top w:val="single" w:sz="12" w:space="0" w:color="C00000"/>
            </w:tcBorders>
          </w:tcPr>
          <w:p w14:paraId="69C28895"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68" w:author="Author"/>
                <w:i/>
                <w:sz w:val="20"/>
                <w:lang w:val="en-IE"/>
              </w:rPr>
            </w:pPr>
            <w:ins w:id="22769" w:author="Author">
              <w:r w:rsidRPr="006228D3">
                <w:rPr>
                  <w:i/>
                  <w:sz w:val="20"/>
                  <w:lang w:val="en-IE"/>
                </w:rPr>
                <w:t>EM_SAL_59</w:t>
              </w:r>
            </w:ins>
          </w:p>
        </w:tc>
      </w:tr>
      <w:tr w:rsidR="00B155C8" w:rsidRPr="002937F1" w14:paraId="72F4105F" w14:textId="77777777" w:rsidTr="00C23BF1">
        <w:trPr>
          <w:ins w:id="22770" w:author="Author"/>
        </w:trPr>
        <w:tc>
          <w:tcPr>
            <w:cnfStyle w:val="001000000000" w:firstRow="0" w:lastRow="0" w:firstColumn="1" w:lastColumn="0" w:oddVBand="0" w:evenVBand="0" w:oddHBand="0" w:evenHBand="0" w:firstRowFirstColumn="0" w:firstRowLastColumn="0" w:lastRowFirstColumn="0" w:lastRowLastColumn="0"/>
            <w:tcW w:w="1097" w:type="pct"/>
          </w:tcPr>
          <w:p w14:paraId="51F403EF" w14:textId="77777777" w:rsidR="00B155C8" w:rsidRPr="002937F1" w:rsidRDefault="00B155C8" w:rsidP="00C23BF1">
            <w:pPr>
              <w:spacing w:before="120"/>
              <w:jc w:val="left"/>
              <w:rPr>
                <w:ins w:id="22771" w:author="Author"/>
                <w:rFonts w:cs="Arial"/>
                <w:sz w:val="20"/>
                <w:szCs w:val="20"/>
                <w:lang w:val="en-IE"/>
              </w:rPr>
            </w:pPr>
            <w:ins w:id="22772" w:author="Author">
              <w:r w:rsidRPr="002937F1">
                <w:rPr>
                  <w:rFonts w:cs="Arial"/>
                  <w:sz w:val="20"/>
                  <w:szCs w:val="20"/>
                  <w:lang w:val="en-IE"/>
                </w:rPr>
                <w:t>Description</w:t>
              </w:r>
            </w:ins>
          </w:p>
        </w:tc>
        <w:tc>
          <w:tcPr>
            <w:tcW w:w="3903" w:type="pct"/>
          </w:tcPr>
          <w:p w14:paraId="1947CF9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73" w:author="Author"/>
                <w:sz w:val="20"/>
                <w:lang w:val="en-IE"/>
              </w:rPr>
            </w:pPr>
            <w:ins w:id="22774" w:author="Author">
              <w:r>
                <w:rPr>
                  <w:sz w:val="20"/>
                  <w:lang w:val="en-IE"/>
                </w:rPr>
                <w:t xml:space="preserve">Message displayed if an </w:t>
              </w:r>
              <w:r w:rsidRPr="00357509">
                <w:rPr>
                  <w:sz w:val="20"/>
                  <w:lang w:val="en-IE"/>
                </w:rPr>
                <w:t xml:space="preserve">error </w:t>
              </w:r>
              <w:r>
                <w:rPr>
                  <w:sz w:val="20"/>
                  <w:lang w:val="en-IE"/>
                </w:rPr>
                <w:t xml:space="preserve">occurs </w:t>
              </w:r>
              <w:r w:rsidRPr="00357509">
                <w:rPr>
                  <w:sz w:val="20"/>
                  <w:lang w:val="en-IE"/>
                </w:rPr>
                <w:t>while getting the WLR PSTN Features</w:t>
              </w:r>
            </w:ins>
          </w:p>
        </w:tc>
      </w:tr>
      <w:tr w:rsidR="00B155C8" w:rsidRPr="002937F1" w14:paraId="6DF42AFD" w14:textId="77777777" w:rsidTr="00C23BF1">
        <w:trPr>
          <w:ins w:id="22775" w:author="Author"/>
        </w:trPr>
        <w:tc>
          <w:tcPr>
            <w:cnfStyle w:val="001000000000" w:firstRow="0" w:lastRow="0" w:firstColumn="1" w:lastColumn="0" w:oddVBand="0" w:evenVBand="0" w:oddHBand="0" w:evenHBand="0" w:firstRowFirstColumn="0" w:firstRowLastColumn="0" w:lastRowFirstColumn="0" w:lastRowLastColumn="0"/>
            <w:tcW w:w="1097" w:type="pct"/>
          </w:tcPr>
          <w:p w14:paraId="18250D04" w14:textId="77777777" w:rsidR="00B155C8" w:rsidRPr="002937F1" w:rsidRDefault="00B155C8" w:rsidP="00C23BF1">
            <w:pPr>
              <w:spacing w:before="120"/>
              <w:jc w:val="left"/>
              <w:rPr>
                <w:ins w:id="22776" w:author="Author"/>
                <w:rFonts w:cs="Arial"/>
                <w:sz w:val="20"/>
                <w:szCs w:val="20"/>
                <w:lang w:val="en-IE"/>
              </w:rPr>
            </w:pPr>
            <w:ins w:id="22777" w:author="Author">
              <w:r w:rsidRPr="002937F1">
                <w:rPr>
                  <w:rFonts w:cs="Arial"/>
                  <w:sz w:val="20"/>
                  <w:szCs w:val="20"/>
                  <w:lang w:val="en-IE"/>
                </w:rPr>
                <w:t>Context</w:t>
              </w:r>
            </w:ins>
          </w:p>
        </w:tc>
        <w:tc>
          <w:tcPr>
            <w:tcW w:w="3903" w:type="pct"/>
          </w:tcPr>
          <w:p w14:paraId="607119B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78" w:author="Author"/>
                <w:sz w:val="20"/>
                <w:lang w:val="en-IE"/>
              </w:rPr>
            </w:pPr>
            <w:ins w:id="22779" w:author="Author">
              <w:r w:rsidRPr="00357509">
                <w:rPr>
                  <w:sz w:val="20"/>
                  <w:lang w:val="en-IE"/>
                </w:rPr>
                <w:t>Ancillary Services</w:t>
              </w:r>
              <w:r>
                <w:rPr>
                  <w:sz w:val="20"/>
                  <w:lang w:val="en-IE"/>
                </w:rPr>
                <w:t xml:space="preserve"> – Catalogue</w:t>
              </w:r>
            </w:ins>
          </w:p>
        </w:tc>
      </w:tr>
      <w:tr w:rsidR="00B155C8" w:rsidRPr="002937F1" w14:paraId="309DE14A" w14:textId="77777777" w:rsidTr="00C23BF1">
        <w:trPr>
          <w:ins w:id="22780" w:author="Author"/>
        </w:trPr>
        <w:tc>
          <w:tcPr>
            <w:cnfStyle w:val="001000000000" w:firstRow="0" w:lastRow="0" w:firstColumn="1" w:lastColumn="0" w:oddVBand="0" w:evenVBand="0" w:oddHBand="0" w:evenHBand="0" w:firstRowFirstColumn="0" w:firstRowLastColumn="0" w:lastRowFirstColumn="0" w:lastRowLastColumn="0"/>
            <w:tcW w:w="1097" w:type="pct"/>
          </w:tcPr>
          <w:p w14:paraId="4B221DE0" w14:textId="77777777" w:rsidR="00B155C8" w:rsidRPr="002937F1" w:rsidRDefault="00B155C8" w:rsidP="00C23BF1">
            <w:pPr>
              <w:spacing w:before="120"/>
              <w:jc w:val="left"/>
              <w:rPr>
                <w:ins w:id="22781" w:author="Author"/>
                <w:rFonts w:cs="Arial"/>
                <w:sz w:val="20"/>
                <w:szCs w:val="20"/>
                <w:lang w:val="en-IE"/>
              </w:rPr>
            </w:pPr>
            <w:ins w:id="22782" w:author="Author">
              <w:r w:rsidRPr="002937F1">
                <w:rPr>
                  <w:rFonts w:cs="Arial"/>
                  <w:sz w:val="20"/>
                  <w:szCs w:val="20"/>
                  <w:lang w:val="en-IE"/>
                </w:rPr>
                <w:t>Json Path</w:t>
              </w:r>
            </w:ins>
          </w:p>
        </w:tc>
        <w:tc>
          <w:tcPr>
            <w:tcW w:w="3903" w:type="pct"/>
          </w:tcPr>
          <w:p w14:paraId="76E0FED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83" w:author="Author"/>
                <w:sz w:val="20"/>
                <w:lang w:val="en-IE"/>
              </w:rPr>
            </w:pPr>
            <w:ins w:id="22784"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GETTING_WLR_PSTN</w:t>
              </w:r>
            </w:ins>
          </w:p>
        </w:tc>
      </w:tr>
      <w:tr w:rsidR="00B155C8" w:rsidRPr="002937F1" w14:paraId="27D54700" w14:textId="77777777" w:rsidTr="00C23BF1">
        <w:trPr>
          <w:ins w:id="227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3D8A388" w14:textId="77777777" w:rsidR="00B155C8" w:rsidRPr="002937F1" w:rsidRDefault="00B155C8" w:rsidP="00C23BF1">
            <w:pPr>
              <w:spacing w:before="120"/>
              <w:jc w:val="left"/>
              <w:rPr>
                <w:ins w:id="22786" w:author="Author"/>
                <w:rFonts w:cs="Arial"/>
                <w:sz w:val="20"/>
                <w:szCs w:val="20"/>
                <w:lang w:val="en-IE"/>
              </w:rPr>
            </w:pPr>
            <w:ins w:id="22787" w:author="Author">
              <w:r w:rsidRPr="002937F1">
                <w:rPr>
                  <w:rFonts w:cs="Arial"/>
                  <w:sz w:val="20"/>
                  <w:szCs w:val="20"/>
                  <w:lang w:val="en-IE"/>
                </w:rPr>
                <w:t>Message (English)</w:t>
              </w:r>
            </w:ins>
          </w:p>
        </w:tc>
        <w:tc>
          <w:tcPr>
            <w:tcW w:w="3903" w:type="pct"/>
            <w:tcBorders>
              <w:bottom w:val="single" w:sz="12" w:space="0" w:color="C00000"/>
            </w:tcBorders>
          </w:tcPr>
          <w:p w14:paraId="19067578"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88" w:author="Author"/>
                <w:sz w:val="20"/>
                <w:lang w:val="en-IE"/>
              </w:rPr>
            </w:pPr>
            <w:ins w:id="22789" w:author="Author">
              <w:r>
                <w:rPr>
                  <w:sz w:val="20"/>
                  <w:lang w:val="en-IE"/>
                </w:rPr>
                <w:t>An error occurred while getting the WLR PSTN Features. Please try again.</w:t>
              </w:r>
            </w:ins>
          </w:p>
        </w:tc>
      </w:tr>
      <w:tr w:rsidR="00B155C8" w:rsidRPr="002937F1" w14:paraId="12F31A00" w14:textId="77777777" w:rsidTr="00C23BF1">
        <w:trPr>
          <w:ins w:id="227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C118CA3" w14:textId="77777777" w:rsidR="00B155C8" w:rsidRPr="002937F1" w:rsidRDefault="00B155C8" w:rsidP="00C23BF1">
            <w:pPr>
              <w:spacing w:before="120"/>
              <w:jc w:val="left"/>
              <w:rPr>
                <w:ins w:id="22791" w:author="Author"/>
                <w:rFonts w:cs="Arial"/>
                <w:sz w:val="20"/>
                <w:szCs w:val="20"/>
                <w:lang w:val="en-IE"/>
              </w:rPr>
            </w:pPr>
            <w:ins w:id="22792" w:author="Author">
              <w:r w:rsidRPr="002937F1">
                <w:rPr>
                  <w:rFonts w:cs="Arial"/>
                  <w:sz w:val="20"/>
                  <w:szCs w:val="20"/>
                  <w:lang w:val="en-IE"/>
                </w:rPr>
                <w:t>Message #</w:t>
              </w:r>
            </w:ins>
          </w:p>
        </w:tc>
        <w:tc>
          <w:tcPr>
            <w:tcW w:w="3903" w:type="pct"/>
            <w:tcBorders>
              <w:top w:val="single" w:sz="12" w:space="0" w:color="C00000"/>
            </w:tcBorders>
          </w:tcPr>
          <w:p w14:paraId="084D278E"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93" w:author="Author"/>
                <w:i/>
                <w:sz w:val="20"/>
                <w:lang w:val="en-IE"/>
              </w:rPr>
            </w:pPr>
            <w:ins w:id="22794" w:author="Author">
              <w:r w:rsidRPr="006228D3">
                <w:rPr>
                  <w:i/>
                  <w:sz w:val="20"/>
                  <w:lang w:val="en-IE"/>
                </w:rPr>
                <w:t>EM_SAL_60</w:t>
              </w:r>
            </w:ins>
          </w:p>
        </w:tc>
      </w:tr>
      <w:tr w:rsidR="00B155C8" w:rsidRPr="002937F1" w14:paraId="36DB0945" w14:textId="77777777" w:rsidTr="00C23BF1">
        <w:trPr>
          <w:ins w:id="22795" w:author="Author"/>
        </w:trPr>
        <w:tc>
          <w:tcPr>
            <w:cnfStyle w:val="001000000000" w:firstRow="0" w:lastRow="0" w:firstColumn="1" w:lastColumn="0" w:oddVBand="0" w:evenVBand="0" w:oddHBand="0" w:evenHBand="0" w:firstRowFirstColumn="0" w:firstRowLastColumn="0" w:lastRowFirstColumn="0" w:lastRowLastColumn="0"/>
            <w:tcW w:w="1097" w:type="pct"/>
          </w:tcPr>
          <w:p w14:paraId="13393A4F" w14:textId="77777777" w:rsidR="00B155C8" w:rsidRPr="002937F1" w:rsidRDefault="00B155C8" w:rsidP="00C23BF1">
            <w:pPr>
              <w:spacing w:before="120"/>
              <w:jc w:val="left"/>
              <w:rPr>
                <w:ins w:id="22796" w:author="Author"/>
                <w:rFonts w:cs="Arial"/>
                <w:sz w:val="20"/>
                <w:szCs w:val="20"/>
                <w:lang w:val="en-IE"/>
              </w:rPr>
            </w:pPr>
            <w:ins w:id="22797" w:author="Author">
              <w:r w:rsidRPr="002937F1">
                <w:rPr>
                  <w:rFonts w:cs="Arial"/>
                  <w:sz w:val="20"/>
                  <w:szCs w:val="20"/>
                  <w:lang w:val="en-IE"/>
                </w:rPr>
                <w:t>Description</w:t>
              </w:r>
            </w:ins>
          </w:p>
        </w:tc>
        <w:tc>
          <w:tcPr>
            <w:tcW w:w="3903" w:type="pct"/>
          </w:tcPr>
          <w:p w14:paraId="157EA70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98" w:author="Author"/>
                <w:sz w:val="20"/>
                <w:lang w:val="en-IE"/>
              </w:rPr>
            </w:pPr>
            <w:ins w:id="22799" w:author="Author">
              <w:r>
                <w:rPr>
                  <w:sz w:val="20"/>
                  <w:lang w:val="en-IE"/>
                </w:rPr>
                <w:t>Message displayed if the customer has pending orders on ordering</w:t>
              </w:r>
            </w:ins>
          </w:p>
        </w:tc>
      </w:tr>
      <w:tr w:rsidR="00B155C8" w:rsidRPr="002937F1" w14:paraId="32C1E6F1" w14:textId="77777777" w:rsidTr="00C23BF1">
        <w:trPr>
          <w:ins w:id="22800" w:author="Author"/>
        </w:trPr>
        <w:tc>
          <w:tcPr>
            <w:cnfStyle w:val="001000000000" w:firstRow="0" w:lastRow="0" w:firstColumn="1" w:lastColumn="0" w:oddVBand="0" w:evenVBand="0" w:oddHBand="0" w:evenHBand="0" w:firstRowFirstColumn="0" w:firstRowLastColumn="0" w:lastRowFirstColumn="0" w:lastRowLastColumn="0"/>
            <w:tcW w:w="1097" w:type="pct"/>
          </w:tcPr>
          <w:p w14:paraId="0BFF5F5B" w14:textId="77777777" w:rsidR="00B155C8" w:rsidRPr="002937F1" w:rsidRDefault="00B155C8" w:rsidP="00C23BF1">
            <w:pPr>
              <w:spacing w:before="120"/>
              <w:jc w:val="left"/>
              <w:rPr>
                <w:ins w:id="22801" w:author="Author"/>
                <w:rFonts w:cs="Arial"/>
                <w:sz w:val="20"/>
                <w:szCs w:val="20"/>
                <w:lang w:val="en-IE"/>
              </w:rPr>
            </w:pPr>
            <w:ins w:id="22802" w:author="Author">
              <w:r w:rsidRPr="002937F1">
                <w:rPr>
                  <w:rFonts w:cs="Arial"/>
                  <w:sz w:val="20"/>
                  <w:szCs w:val="20"/>
                  <w:lang w:val="en-IE"/>
                </w:rPr>
                <w:lastRenderedPageBreak/>
                <w:t>Context</w:t>
              </w:r>
            </w:ins>
          </w:p>
        </w:tc>
        <w:tc>
          <w:tcPr>
            <w:tcW w:w="3903" w:type="pct"/>
          </w:tcPr>
          <w:p w14:paraId="5EF9DDE1"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03" w:author="Author"/>
                <w:sz w:val="20"/>
                <w:lang w:val="en-IE"/>
              </w:rPr>
            </w:pPr>
            <w:ins w:id="22804" w:author="Author">
              <w:r w:rsidRPr="000F63B1">
                <w:rPr>
                  <w:sz w:val="20"/>
                  <w:lang w:val="en-IE"/>
                </w:rPr>
                <w:t>Get Pending Orders</w:t>
              </w:r>
            </w:ins>
          </w:p>
        </w:tc>
      </w:tr>
      <w:tr w:rsidR="00B155C8" w:rsidRPr="002937F1" w14:paraId="7EE5D1F2" w14:textId="77777777" w:rsidTr="00C23BF1">
        <w:trPr>
          <w:ins w:id="22805" w:author="Author"/>
        </w:trPr>
        <w:tc>
          <w:tcPr>
            <w:cnfStyle w:val="001000000000" w:firstRow="0" w:lastRow="0" w:firstColumn="1" w:lastColumn="0" w:oddVBand="0" w:evenVBand="0" w:oddHBand="0" w:evenHBand="0" w:firstRowFirstColumn="0" w:firstRowLastColumn="0" w:lastRowFirstColumn="0" w:lastRowLastColumn="0"/>
            <w:tcW w:w="1097" w:type="pct"/>
          </w:tcPr>
          <w:p w14:paraId="53C57C19" w14:textId="77777777" w:rsidR="00B155C8" w:rsidRPr="002937F1" w:rsidRDefault="00B155C8" w:rsidP="00C23BF1">
            <w:pPr>
              <w:spacing w:before="120"/>
              <w:jc w:val="left"/>
              <w:rPr>
                <w:ins w:id="22806" w:author="Author"/>
                <w:rFonts w:cs="Arial"/>
                <w:sz w:val="20"/>
                <w:szCs w:val="20"/>
                <w:lang w:val="en-IE"/>
              </w:rPr>
            </w:pPr>
            <w:ins w:id="22807" w:author="Author">
              <w:r w:rsidRPr="002937F1">
                <w:rPr>
                  <w:rFonts w:cs="Arial"/>
                  <w:sz w:val="20"/>
                  <w:szCs w:val="20"/>
                  <w:lang w:val="en-IE"/>
                </w:rPr>
                <w:t>Json Path</w:t>
              </w:r>
            </w:ins>
          </w:p>
        </w:tc>
        <w:tc>
          <w:tcPr>
            <w:tcW w:w="3903" w:type="pct"/>
          </w:tcPr>
          <w:p w14:paraId="5A36AF09"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08" w:author="Author"/>
                <w:sz w:val="20"/>
                <w:lang w:val="en-IE"/>
              </w:rPr>
            </w:pPr>
            <w:ins w:id="22809"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OMS_PENDING_ORDERS</w:t>
              </w:r>
            </w:ins>
          </w:p>
        </w:tc>
      </w:tr>
      <w:tr w:rsidR="00B155C8" w:rsidRPr="002937F1" w14:paraId="759D7A2E" w14:textId="77777777" w:rsidTr="00C23BF1">
        <w:trPr>
          <w:ins w:id="228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1B41D69" w14:textId="77777777" w:rsidR="00B155C8" w:rsidRPr="002937F1" w:rsidRDefault="00B155C8" w:rsidP="00C23BF1">
            <w:pPr>
              <w:spacing w:before="120"/>
              <w:jc w:val="left"/>
              <w:rPr>
                <w:ins w:id="22811" w:author="Author"/>
                <w:rFonts w:cs="Arial"/>
                <w:sz w:val="20"/>
                <w:szCs w:val="20"/>
                <w:lang w:val="en-IE"/>
              </w:rPr>
            </w:pPr>
            <w:ins w:id="22812" w:author="Author">
              <w:r w:rsidRPr="002937F1">
                <w:rPr>
                  <w:rFonts w:cs="Arial"/>
                  <w:sz w:val="20"/>
                  <w:szCs w:val="20"/>
                  <w:lang w:val="en-IE"/>
                </w:rPr>
                <w:t>Message (English)</w:t>
              </w:r>
            </w:ins>
          </w:p>
        </w:tc>
        <w:tc>
          <w:tcPr>
            <w:tcW w:w="3903" w:type="pct"/>
            <w:tcBorders>
              <w:bottom w:val="single" w:sz="12" w:space="0" w:color="C00000"/>
            </w:tcBorders>
          </w:tcPr>
          <w:p w14:paraId="05D91F96"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13" w:author="Author"/>
                <w:sz w:val="20"/>
                <w:lang w:val="en-IE"/>
              </w:rPr>
            </w:pPr>
            <w:ins w:id="22814" w:author="Author">
              <w:r>
                <w:rPr>
                  <w:sz w:val="20"/>
                  <w:lang w:val="en-IE"/>
                </w:rPr>
                <w:t>The customer has pending orders in ordering side. The process cannot continue</w:t>
              </w:r>
            </w:ins>
          </w:p>
        </w:tc>
      </w:tr>
      <w:tr w:rsidR="00B155C8" w:rsidRPr="002937F1" w14:paraId="74979940" w14:textId="77777777" w:rsidTr="00C23BF1">
        <w:trPr>
          <w:ins w:id="2281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5653BDC" w14:textId="77777777" w:rsidR="00B155C8" w:rsidRPr="002937F1" w:rsidRDefault="00B155C8" w:rsidP="00C23BF1">
            <w:pPr>
              <w:spacing w:before="120"/>
              <w:jc w:val="left"/>
              <w:rPr>
                <w:ins w:id="22816" w:author="Author"/>
                <w:rFonts w:cs="Arial"/>
                <w:sz w:val="20"/>
                <w:szCs w:val="20"/>
                <w:lang w:val="en-IE"/>
              </w:rPr>
            </w:pPr>
            <w:ins w:id="22817" w:author="Author">
              <w:r w:rsidRPr="002937F1">
                <w:rPr>
                  <w:rFonts w:cs="Arial"/>
                  <w:sz w:val="20"/>
                  <w:szCs w:val="20"/>
                  <w:lang w:val="en-IE"/>
                </w:rPr>
                <w:t>Message #</w:t>
              </w:r>
            </w:ins>
          </w:p>
        </w:tc>
        <w:tc>
          <w:tcPr>
            <w:tcW w:w="3903" w:type="pct"/>
            <w:tcBorders>
              <w:top w:val="single" w:sz="12" w:space="0" w:color="C00000"/>
            </w:tcBorders>
          </w:tcPr>
          <w:p w14:paraId="07B6383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18" w:author="Author"/>
                <w:sz w:val="20"/>
                <w:lang w:val="en-IE"/>
              </w:rPr>
            </w:pPr>
            <w:ins w:id="22819" w:author="Author">
              <w:r w:rsidRPr="006228D3">
                <w:rPr>
                  <w:i/>
                  <w:sz w:val="20"/>
                  <w:lang w:val="en-IE"/>
                </w:rPr>
                <w:t>EM_SAL_</w:t>
              </w:r>
              <w:r>
                <w:rPr>
                  <w:i/>
                  <w:sz w:val="20"/>
                  <w:lang w:val="en-IE"/>
                </w:rPr>
                <w:t>61</w:t>
              </w:r>
            </w:ins>
          </w:p>
        </w:tc>
      </w:tr>
      <w:tr w:rsidR="00B155C8" w:rsidRPr="002937F1" w14:paraId="0E709AC8" w14:textId="77777777" w:rsidTr="00C23BF1">
        <w:trPr>
          <w:ins w:id="22820" w:author="Author"/>
        </w:trPr>
        <w:tc>
          <w:tcPr>
            <w:cnfStyle w:val="001000000000" w:firstRow="0" w:lastRow="0" w:firstColumn="1" w:lastColumn="0" w:oddVBand="0" w:evenVBand="0" w:oddHBand="0" w:evenHBand="0" w:firstRowFirstColumn="0" w:firstRowLastColumn="0" w:lastRowFirstColumn="0" w:lastRowLastColumn="0"/>
            <w:tcW w:w="1097" w:type="pct"/>
          </w:tcPr>
          <w:p w14:paraId="76DF3571" w14:textId="77777777" w:rsidR="00B155C8" w:rsidRPr="002937F1" w:rsidRDefault="00B155C8" w:rsidP="00C23BF1">
            <w:pPr>
              <w:spacing w:before="120"/>
              <w:jc w:val="left"/>
              <w:rPr>
                <w:ins w:id="22821" w:author="Author"/>
                <w:rFonts w:cs="Arial"/>
                <w:sz w:val="20"/>
                <w:szCs w:val="20"/>
                <w:lang w:val="en-IE"/>
              </w:rPr>
            </w:pPr>
            <w:ins w:id="22822" w:author="Author">
              <w:r w:rsidRPr="002937F1">
                <w:rPr>
                  <w:rFonts w:cs="Arial"/>
                  <w:sz w:val="20"/>
                  <w:szCs w:val="20"/>
                  <w:lang w:val="en-IE"/>
                </w:rPr>
                <w:t>Description</w:t>
              </w:r>
            </w:ins>
          </w:p>
        </w:tc>
        <w:tc>
          <w:tcPr>
            <w:tcW w:w="3903" w:type="pct"/>
          </w:tcPr>
          <w:p w14:paraId="6C12205E"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23" w:author="Author"/>
                <w:sz w:val="20"/>
                <w:lang w:val="en-IE"/>
              </w:rPr>
            </w:pPr>
            <w:ins w:id="22824" w:author="Author">
              <w:r>
                <w:rPr>
                  <w:sz w:val="20"/>
                  <w:lang w:val="en-IE"/>
                </w:rPr>
                <w:t>Message displayed if an error occurs while creating an order</w:t>
              </w:r>
            </w:ins>
          </w:p>
        </w:tc>
      </w:tr>
      <w:tr w:rsidR="00B155C8" w:rsidRPr="002937F1" w14:paraId="61983AA1" w14:textId="77777777" w:rsidTr="00C23BF1">
        <w:trPr>
          <w:ins w:id="22825" w:author="Author"/>
        </w:trPr>
        <w:tc>
          <w:tcPr>
            <w:cnfStyle w:val="001000000000" w:firstRow="0" w:lastRow="0" w:firstColumn="1" w:lastColumn="0" w:oddVBand="0" w:evenVBand="0" w:oddHBand="0" w:evenHBand="0" w:firstRowFirstColumn="0" w:firstRowLastColumn="0" w:lastRowFirstColumn="0" w:lastRowLastColumn="0"/>
            <w:tcW w:w="1097" w:type="pct"/>
          </w:tcPr>
          <w:p w14:paraId="10EE9C0A" w14:textId="77777777" w:rsidR="00B155C8" w:rsidRPr="002937F1" w:rsidRDefault="00B155C8" w:rsidP="00C23BF1">
            <w:pPr>
              <w:spacing w:before="120"/>
              <w:jc w:val="left"/>
              <w:rPr>
                <w:ins w:id="22826" w:author="Author"/>
                <w:rFonts w:cs="Arial"/>
                <w:sz w:val="20"/>
                <w:szCs w:val="20"/>
                <w:lang w:val="en-IE"/>
              </w:rPr>
            </w:pPr>
            <w:ins w:id="22827" w:author="Author">
              <w:r w:rsidRPr="002937F1">
                <w:rPr>
                  <w:rFonts w:cs="Arial"/>
                  <w:sz w:val="20"/>
                  <w:szCs w:val="20"/>
                  <w:lang w:val="en-IE"/>
                </w:rPr>
                <w:t>Context</w:t>
              </w:r>
            </w:ins>
          </w:p>
        </w:tc>
        <w:tc>
          <w:tcPr>
            <w:tcW w:w="3903" w:type="pct"/>
          </w:tcPr>
          <w:p w14:paraId="2CE4D3A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28" w:author="Author"/>
                <w:sz w:val="20"/>
                <w:lang w:val="en-IE"/>
              </w:rPr>
            </w:pPr>
            <w:ins w:id="22829" w:author="Author">
              <w:r>
                <w:rPr>
                  <w:sz w:val="20"/>
                  <w:lang w:val="en-IE"/>
                </w:rPr>
                <w:t>Create</w:t>
              </w:r>
              <w:r w:rsidRPr="000F63B1">
                <w:rPr>
                  <w:sz w:val="20"/>
                  <w:lang w:val="en-IE"/>
                </w:rPr>
                <w:t xml:space="preserve"> Pending Orders</w:t>
              </w:r>
            </w:ins>
          </w:p>
        </w:tc>
      </w:tr>
      <w:tr w:rsidR="00B155C8" w:rsidRPr="002937F1" w14:paraId="78520119" w14:textId="77777777" w:rsidTr="00C23BF1">
        <w:trPr>
          <w:ins w:id="22830" w:author="Author"/>
        </w:trPr>
        <w:tc>
          <w:tcPr>
            <w:cnfStyle w:val="001000000000" w:firstRow="0" w:lastRow="0" w:firstColumn="1" w:lastColumn="0" w:oddVBand="0" w:evenVBand="0" w:oddHBand="0" w:evenHBand="0" w:firstRowFirstColumn="0" w:firstRowLastColumn="0" w:lastRowFirstColumn="0" w:lastRowLastColumn="0"/>
            <w:tcW w:w="1097" w:type="pct"/>
          </w:tcPr>
          <w:p w14:paraId="280E1C97" w14:textId="77777777" w:rsidR="00B155C8" w:rsidRPr="002937F1" w:rsidRDefault="00B155C8" w:rsidP="00C23BF1">
            <w:pPr>
              <w:spacing w:before="120"/>
              <w:jc w:val="left"/>
              <w:rPr>
                <w:ins w:id="22831" w:author="Author"/>
                <w:rFonts w:cs="Arial"/>
                <w:sz w:val="20"/>
                <w:szCs w:val="20"/>
                <w:lang w:val="en-IE"/>
              </w:rPr>
            </w:pPr>
            <w:ins w:id="22832" w:author="Author">
              <w:r w:rsidRPr="002937F1">
                <w:rPr>
                  <w:rFonts w:cs="Arial"/>
                  <w:sz w:val="20"/>
                  <w:szCs w:val="20"/>
                  <w:lang w:val="en-IE"/>
                </w:rPr>
                <w:t>Json Path</w:t>
              </w:r>
            </w:ins>
          </w:p>
        </w:tc>
        <w:tc>
          <w:tcPr>
            <w:tcW w:w="3903" w:type="pct"/>
          </w:tcPr>
          <w:p w14:paraId="406B8820"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33" w:author="Author"/>
                <w:sz w:val="20"/>
                <w:lang w:val="en-IE"/>
              </w:rPr>
            </w:pPr>
            <w:ins w:id="22834"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OMS_CREATING_ORDER</w:t>
              </w:r>
            </w:ins>
          </w:p>
        </w:tc>
      </w:tr>
      <w:tr w:rsidR="00B155C8" w:rsidRPr="002937F1" w14:paraId="5734A56A" w14:textId="77777777" w:rsidTr="00C23BF1">
        <w:trPr>
          <w:ins w:id="228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D01153D" w14:textId="77777777" w:rsidR="00B155C8" w:rsidRPr="002937F1" w:rsidRDefault="00B155C8" w:rsidP="00C23BF1">
            <w:pPr>
              <w:spacing w:before="120"/>
              <w:jc w:val="left"/>
              <w:rPr>
                <w:ins w:id="22836" w:author="Author"/>
                <w:rFonts w:cs="Arial"/>
                <w:sz w:val="20"/>
                <w:szCs w:val="20"/>
                <w:lang w:val="en-IE"/>
              </w:rPr>
            </w:pPr>
            <w:ins w:id="22837" w:author="Author">
              <w:r w:rsidRPr="002937F1">
                <w:rPr>
                  <w:rFonts w:cs="Arial"/>
                  <w:sz w:val="20"/>
                  <w:szCs w:val="20"/>
                  <w:lang w:val="en-IE"/>
                </w:rPr>
                <w:t>Message (English)</w:t>
              </w:r>
            </w:ins>
          </w:p>
        </w:tc>
        <w:tc>
          <w:tcPr>
            <w:tcW w:w="3903" w:type="pct"/>
            <w:tcBorders>
              <w:bottom w:val="single" w:sz="12" w:space="0" w:color="C00000"/>
            </w:tcBorders>
          </w:tcPr>
          <w:p w14:paraId="2D98BA6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38" w:author="Author"/>
                <w:sz w:val="20"/>
                <w:lang w:val="en-IE"/>
              </w:rPr>
            </w:pPr>
            <w:ins w:id="22839" w:author="Author">
              <w:r>
                <w:rPr>
                  <w:sz w:val="20"/>
                  <w:lang w:val="en-IE"/>
                </w:rPr>
                <w:t>An error occurred while creating an order. Please try again.</w:t>
              </w:r>
            </w:ins>
          </w:p>
        </w:tc>
      </w:tr>
      <w:tr w:rsidR="00B155C8" w:rsidRPr="002937F1" w14:paraId="1F2756F5" w14:textId="77777777" w:rsidTr="00C23BF1">
        <w:trPr>
          <w:ins w:id="228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9BAA7BB" w14:textId="77777777" w:rsidR="00B155C8" w:rsidRPr="002937F1" w:rsidRDefault="00B155C8" w:rsidP="00C23BF1">
            <w:pPr>
              <w:spacing w:before="120"/>
              <w:jc w:val="left"/>
              <w:rPr>
                <w:ins w:id="22841" w:author="Author"/>
                <w:rFonts w:cs="Arial"/>
                <w:sz w:val="20"/>
                <w:szCs w:val="20"/>
                <w:lang w:val="en-IE"/>
              </w:rPr>
            </w:pPr>
            <w:ins w:id="22842" w:author="Author">
              <w:r w:rsidRPr="002937F1">
                <w:rPr>
                  <w:rFonts w:cs="Arial"/>
                  <w:sz w:val="20"/>
                  <w:szCs w:val="20"/>
                  <w:lang w:val="en-IE"/>
                </w:rPr>
                <w:t>Message #</w:t>
              </w:r>
            </w:ins>
          </w:p>
        </w:tc>
        <w:tc>
          <w:tcPr>
            <w:tcW w:w="3903" w:type="pct"/>
            <w:tcBorders>
              <w:top w:val="single" w:sz="12" w:space="0" w:color="C00000"/>
            </w:tcBorders>
          </w:tcPr>
          <w:p w14:paraId="28C16AB4"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43" w:author="Author"/>
                <w:i/>
                <w:sz w:val="20"/>
                <w:lang w:val="en-IE"/>
              </w:rPr>
            </w:pPr>
            <w:ins w:id="22844" w:author="Author">
              <w:r w:rsidRPr="00C15473">
                <w:rPr>
                  <w:i/>
                  <w:sz w:val="20"/>
                  <w:lang w:val="en-IE"/>
                </w:rPr>
                <w:t>EM_SAL_62</w:t>
              </w:r>
            </w:ins>
          </w:p>
        </w:tc>
      </w:tr>
      <w:tr w:rsidR="00B155C8" w:rsidRPr="002937F1" w14:paraId="7C04326A" w14:textId="77777777" w:rsidTr="00C23BF1">
        <w:trPr>
          <w:ins w:id="22845" w:author="Author"/>
        </w:trPr>
        <w:tc>
          <w:tcPr>
            <w:cnfStyle w:val="001000000000" w:firstRow="0" w:lastRow="0" w:firstColumn="1" w:lastColumn="0" w:oddVBand="0" w:evenVBand="0" w:oddHBand="0" w:evenHBand="0" w:firstRowFirstColumn="0" w:firstRowLastColumn="0" w:lastRowFirstColumn="0" w:lastRowLastColumn="0"/>
            <w:tcW w:w="1097" w:type="pct"/>
          </w:tcPr>
          <w:p w14:paraId="433FA722" w14:textId="77777777" w:rsidR="00B155C8" w:rsidRPr="002937F1" w:rsidRDefault="00B155C8" w:rsidP="00C23BF1">
            <w:pPr>
              <w:spacing w:before="120"/>
              <w:jc w:val="left"/>
              <w:rPr>
                <w:ins w:id="22846" w:author="Author"/>
                <w:rFonts w:cs="Arial"/>
                <w:sz w:val="20"/>
                <w:szCs w:val="20"/>
                <w:lang w:val="en-IE"/>
              </w:rPr>
            </w:pPr>
            <w:ins w:id="22847" w:author="Author">
              <w:r w:rsidRPr="002937F1">
                <w:rPr>
                  <w:rFonts w:cs="Arial"/>
                  <w:sz w:val="20"/>
                  <w:szCs w:val="20"/>
                  <w:lang w:val="en-IE"/>
                </w:rPr>
                <w:t>Description</w:t>
              </w:r>
            </w:ins>
          </w:p>
        </w:tc>
        <w:tc>
          <w:tcPr>
            <w:tcW w:w="3903" w:type="pct"/>
          </w:tcPr>
          <w:p w14:paraId="7BFB8AAE"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48" w:author="Author"/>
                <w:sz w:val="20"/>
                <w:lang w:val="en-IE"/>
              </w:rPr>
            </w:pPr>
            <w:ins w:id="22849" w:author="Author">
              <w:r>
                <w:rPr>
                  <w:sz w:val="20"/>
                  <w:lang w:val="en-IE"/>
                </w:rPr>
                <w:t xml:space="preserve">Message displayed if the </w:t>
              </w:r>
              <w:r w:rsidRPr="00C15473">
                <w:rPr>
                  <w:sz w:val="20"/>
                  <w:lang w:val="en-IE"/>
                </w:rPr>
                <w:t xml:space="preserve">port-in code </w:t>
              </w:r>
              <w:r>
                <w:rPr>
                  <w:sz w:val="20"/>
                  <w:lang w:val="en-IE"/>
                </w:rPr>
                <w:t>is not correct</w:t>
              </w:r>
            </w:ins>
          </w:p>
        </w:tc>
      </w:tr>
      <w:tr w:rsidR="00B155C8" w:rsidRPr="002937F1" w14:paraId="74B7D851" w14:textId="77777777" w:rsidTr="00C23BF1">
        <w:trPr>
          <w:ins w:id="22850" w:author="Author"/>
        </w:trPr>
        <w:tc>
          <w:tcPr>
            <w:cnfStyle w:val="001000000000" w:firstRow="0" w:lastRow="0" w:firstColumn="1" w:lastColumn="0" w:oddVBand="0" w:evenVBand="0" w:oddHBand="0" w:evenHBand="0" w:firstRowFirstColumn="0" w:firstRowLastColumn="0" w:lastRowFirstColumn="0" w:lastRowLastColumn="0"/>
            <w:tcW w:w="1097" w:type="pct"/>
          </w:tcPr>
          <w:p w14:paraId="480EFA6D" w14:textId="77777777" w:rsidR="00B155C8" w:rsidRPr="002937F1" w:rsidRDefault="00B155C8" w:rsidP="00C23BF1">
            <w:pPr>
              <w:spacing w:before="120"/>
              <w:jc w:val="left"/>
              <w:rPr>
                <w:ins w:id="22851" w:author="Author"/>
                <w:rFonts w:cs="Arial"/>
                <w:sz w:val="20"/>
                <w:szCs w:val="20"/>
                <w:lang w:val="en-IE"/>
              </w:rPr>
            </w:pPr>
            <w:ins w:id="22852" w:author="Author">
              <w:r w:rsidRPr="002937F1">
                <w:rPr>
                  <w:rFonts w:cs="Arial"/>
                  <w:sz w:val="20"/>
                  <w:szCs w:val="20"/>
                  <w:lang w:val="en-IE"/>
                </w:rPr>
                <w:t>Context</w:t>
              </w:r>
            </w:ins>
          </w:p>
        </w:tc>
        <w:tc>
          <w:tcPr>
            <w:tcW w:w="3903" w:type="pct"/>
          </w:tcPr>
          <w:p w14:paraId="01AA136C"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53" w:author="Author"/>
                <w:sz w:val="20"/>
                <w:lang w:val="en-IE"/>
              </w:rPr>
            </w:pPr>
            <w:ins w:id="22854" w:author="Author">
              <w:r w:rsidRPr="00C15473">
                <w:rPr>
                  <w:sz w:val="20"/>
                  <w:lang w:val="en-IE"/>
                </w:rPr>
                <w:t>Generate port-in code</w:t>
              </w:r>
            </w:ins>
          </w:p>
        </w:tc>
      </w:tr>
      <w:tr w:rsidR="00B155C8" w:rsidRPr="002937F1" w14:paraId="013AFFA7" w14:textId="77777777" w:rsidTr="00C23BF1">
        <w:trPr>
          <w:ins w:id="22855" w:author="Author"/>
        </w:trPr>
        <w:tc>
          <w:tcPr>
            <w:cnfStyle w:val="001000000000" w:firstRow="0" w:lastRow="0" w:firstColumn="1" w:lastColumn="0" w:oddVBand="0" w:evenVBand="0" w:oddHBand="0" w:evenHBand="0" w:firstRowFirstColumn="0" w:firstRowLastColumn="0" w:lastRowFirstColumn="0" w:lastRowLastColumn="0"/>
            <w:tcW w:w="1097" w:type="pct"/>
          </w:tcPr>
          <w:p w14:paraId="4BF2A392" w14:textId="77777777" w:rsidR="00B155C8" w:rsidRPr="002937F1" w:rsidRDefault="00B155C8" w:rsidP="00C23BF1">
            <w:pPr>
              <w:spacing w:before="120"/>
              <w:jc w:val="left"/>
              <w:rPr>
                <w:ins w:id="22856" w:author="Author"/>
                <w:rFonts w:cs="Arial"/>
                <w:sz w:val="20"/>
                <w:szCs w:val="20"/>
                <w:lang w:val="en-IE"/>
              </w:rPr>
            </w:pPr>
            <w:ins w:id="22857" w:author="Author">
              <w:r w:rsidRPr="002937F1">
                <w:rPr>
                  <w:rFonts w:cs="Arial"/>
                  <w:sz w:val="20"/>
                  <w:szCs w:val="20"/>
                  <w:lang w:val="en-IE"/>
                </w:rPr>
                <w:t>Json Path</w:t>
              </w:r>
            </w:ins>
          </w:p>
        </w:tc>
        <w:tc>
          <w:tcPr>
            <w:tcW w:w="3903" w:type="pct"/>
          </w:tcPr>
          <w:p w14:paraId="3679FF11"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58" w:author="Author"/>
                <w:sz w:val="20"/>
                <w:lang w:val="en-IE"/>
              </w:rPr>
            </w:pPr>
            <w:ins w:id="22859"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PORTIN_CODES_NO_MATCH</w:t>
              </w:r>
            </w:ins>
          </w:p>
        </w:tc>
      </w:tr>
      <w:tr w:rsidR="00B155C8" w:rsidRPr="002937F1" w14:paraId="7D686ACB" w14:textId="77777777" w:rsidTr="00C23BF1">
        <w:trPr>
          <w:ins w:id="228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F6E604A" w14:textId="77777777" w:rsidR="00B155C8" w:rsidRPr="002937F1" w:rsidRDefault="00B155C8" w:rsidP="00C23BF1">
            <w:pPr>
              <w:spacing w:before="120"/>
              <w:jc w:val="left"/>
              <w:rPr>
                <w:ins w:id="22861" w:author="Author"/>
                <w:rFonts w:cs="Arial"/>
                <w:sz w:val="20"/>
                <w:szCs w:val="20"/>
                <w:lang w:val="en-IE"/>
              </w:rPr>
            </w:pPr>
            <w:ins w:id="22862" w:author="Author">
              <w:r w:rsidRPr="002937F1">
                <w:rPr>
                  <w:rFonts w:cs="Arial"/>
                  <w:sz w:val="20"/>
                  <w:szCs w:val="20"/>
                  <w:lang w:val="en-IE"/>
                </w:rPr>
                <w:t>Message (English)</w:t>
              </w:r>
            </w:ins>
          </w:p>
        </w:tc>
        <w:tc>
          <w:tcPr>
            <w:tcW w:w="3903" w:type="pct"/>
            <w:tcBorders>
              <w:bottom w:val="single" w:sz="12" w:space="0" w:color="C00000"/>
            </w:tcBorders>
          </w:tcPr>
          <w:p w14:paraId="5870E0AE"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63" w:author="Author"/>
                <w:sz w:val="20"/>
                <w:lang w:val="en-IE"/>
              </w:rPr>
            </w:pPr>
            <w:ins w:id="22864" w:author="Author">
              <w:r>
                <w:rPr>
                  <w:sz w:val="20"/>
                  <w:lang w:val="en-IE"/>
                </w:rPr>
                <w:t>The code given by the Customer does not match the one generated. Please confirm again.</w:t>
              </w:r>
            </w:ins>
          </w:p>
        </w:tc>
      </w:tr>
      <w:tr w:rsidR="00B155C8" w:rsidRPr="002937F1" w14:paraId="007B253A" w14:textId="77777777" w:rsidTr="00C23BF1">
        <w:trPr>
          <w:ins w:id="2286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D5EA0E" w14:textId="77777777" w:rsidR="00B155C8" w:rsidRPr="002937F1" w:rsidRDefault="00B155C8" w:rsidP="00C23BF1">
            <w:pPr>
              <w:spacing w:before="120"/>
              <w:jc w:val="left"/>
              <w:rPr>
                <w:ins w:id="22866" w:author="Author"/>
                <w:rFonts w:cs="Arial"/>
                <w:sz w:val="20"/>
                <w:szCs w:val="20"/>
                <w:lang w:val="en-IE"/>
              </w:rPr>
            </w:pPr>
            <w:ins w:id="22867" w:author="Author">
              <w:r w:rsidRPr="002937F1">
                <w:rPr>
                  <w:rFonts w:cs="Arial"/>
                  <w:sz w:val="20"/>
                  <w:szCs w:val="20"/>
                  <w:lang w:val="en-IE"/>
                </w:rPr>
                <w:t>Message #</w:t>
              </w:r>
            </w:ins>
          </w:p>
        </w:tc>
        <w:tc>
          <w:tcPr>
            <w:tcW w:w="3903" w:type="pct"/>
            <w:tcBorders>
              <w:top w:val="single" w:sz="12" w:space="0" w:color="C00000"/>
            </w:tcBorders>
          </w:tcPr>
          <w:p w14:paraId="0E80DBC1"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68" w:author="Author"/>
                <w:i/>
                <w:sz w:val="20"/>
                <w:lang w:val="en-IE"/>
              </w:rPr>
            </w:pPr>
            <w:ins w:id="22869" w:author="Author">
              <w:r w:rsidRPr="00C15473">
                <w:rPr>
                  <w:i/>
                  <w:sz w:val="20"/>
                  <w:lang w:val="en-IE"/>
                </w:rPr>
                <w:t>EM_SAL_63</w:t>
              </w:r>
            </w:ins>
          </w:p>
        </w:tc>
      </w:tr>
      <w:tr w:rsidR="00B155C8" w:rsidRPr="002937F1" w14:paraId="732CFEB4" w14:textId="77777777" w:rsidTr="00C23BF1">
        <w:trPr>
          <w:ins w:id="22870" w:author="Author"/>
        </w:trPr>
        <w:tc>
          <w:tcPr>
            <w:cnfStyle w:val="001000000000" w:firstRow="0" w:lastRow="0" w:firstColumn="1" w:lastColumn="0" w:oddVBand="0" w:evenVBand="0" w:oddHBand="0" w:evenHBand="0" w:firstRowFirstColumn="0" w:firstRowLastColumn="0" w:lastRowFirstColumn="0" w:lastRowLastColumn="0"/>
            <w:tcW w:w="1097" w:type="pct"/>
          </w:tcPr>
          <w:p w14:paraId="0F4FD8B2" w14:textId="77777777" w:rsidR="00B155C8" w:rsidRPr="002937F1" w:rsidRDefault="00B155C8" w:rsidP="00C23BF1">
            <w:pPr>
              <w:spacing w:before="120"/>
              <w:jc w:val="left"/>
              <w:rPr>
                <w:ins w:id="22871" w:author="Author"/>
                <w:rFonts w:cs="Arial"/>
                <w:sz w:val="20"/>
                <w:szCs w:val="20"/>
                <w:lang w:val="en-IE"/>
              </w:rPr>
            </w:pPr>
            <w:ins w:id="22872" w:author="Author">
              <w:r w:rsidRPr="002937F1">
                <w:rPr>
                  <w:rFonts w:cs="Arial"/>
                  <w:sz w:val="20"/>
                  <w:szCs w:val="20"/>
                  <w:lang w:val="en-IE"/>
                </w:rPr>
                <w:t>Description</w:t>
              </w:r>
            </w:ins>
          </w:p>
        </w:tc>
        <w:tc>
          <w:tcPr>
            <w:tcW w:w="3903" w:type="pct"/>
          </w:tcPr>
          <w:p w14:paraId="0538E81B"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73" w:author="Author"/>
                <w:sz w:val="20"/>
                <w:lang w:val="en-IE"/>
              </w:rPr>
            </w:pPr>
            <w:ins w:id="22874" w:author="Author">
              <w:r>
                <w:rPr>
                  <w:sz w:val="20"/>
                  <w:lang w:val="en-IE"/>
                </w:rPr>
                <w:t xml:space="preserve">Message displayed if the portability component is enabled and the </w:t>
              </w:r>
              <w:r w:rsidRPr="00C15473">
                <w:rPr>
                  <w:sz w:val="20"/>
                  <w:lang w:val="en-IE"/>
                </w:rPr>
                <w:t xml:space="preserve">port-in code </w:t>
              </w:r>
              <w:r>
                <w:rPr>
                  <w:sz w:val="20"/>
                  <w:lang w:val="en-IE"/>
                </w:rPr>
                <w:t>has not been inserted</w:t>
              </w:r>
            </w:ins>
          </w:p>
        </w:tc>
      </w:tr>
      <w:tr w:rsidR="00B155C8" w:rsidRPr="002937F1" w14:paraId="7749F8BE" w14:textId="77777777" w:rsidTr="00C23BF1">
        <w:trPr>
          <w:ins w:id="22875" w:author="Author"/>
        </w:trPr>
        <w:tc>
          <w:tcPr>
            <w:cnfStyle w:val="001000000000" w:firstRow="0" w:lastRow="0" w:firstColumn="1" w:lastColumn="0" w:oddVBand="0" w:evenVBand="0" w:oddHBand="0" w:evenHBand="0" w:firstRowFirstColumn="0" w:firstRowLastColumn="0" w:lastRowFirstColumn="0" w:lastRowLastColumn="0"/>
            <w:tcW w:w="1097" w:type="pct"/>
          </w:tcPr>
          <w:p w14:paraId="20342C00" w14:textId="77777777" w:rsidR="00B155C8" w:rsidRPr="002937F1" w:rsidRDefault="00B155C8" w:rsidP="00C23BF1">
            <w:pPr>
              <w:spacing w:before="120"/>
              <w:jc w:val="left"/>
              <w:rPr>
                <w:ins w:id="22876" w:author="Author"/>
                <w:rFonts w:cs="Arial"/>
                <w:sz w:val="20"/>
                <w:szCs w:val="20"/>
                <w:lang w:val="en-IE"/>
              </w:rPr>
            </w:pPr>
            <w:ins w:id="22877" w:author="Author">
              <w:r w:rsidRPr="002937F1">
                <w:rPr>
                  <w:rFonts w:cs="Arial"/>
                  <w:sz w:val="20"/>
                  <w:szCs w:val="20"/>
                  <w:lang w:val="en-IE"/>
                </w:rPr>
                <w:t>Context</w:t>
              </w:r>
            </w:ins>
          </w:p>
        </w:tc>
        <w:tc>
          <w:tcPr>
            <w:tcW w:w="3903" w:type="pct"/>
          </w:tcPr>
          <w:p w14:paraId="0C88CDC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78" w:author="Author"/>
                <w:sz w:val="20"/>
                <w:lang w:val="en-IE"/>
              </w:rPr>
            </w:pPr>
            <w:ins w:id="22879" w:author="Author">
              <w:r w:rsidRPr="00C15473">
                <w:rPr>
                  <w:sz w:val="20"/>
                  <w:lang w:val="en-IE"/>
                </w:rPr>
                <w:t>Generate port-in code</w:t>
              </w:r>
            </w:ins>
          </w:p>
        </w:tc>
      </w:tr>
      <w:tr w:rsidR="00B155C8" w:rsidRPr="002937F1" w14:paraId="6C9C6851" w14:textId="77777777" w:rsidTr="00C23BF1">
        <w:trPr>
          <w:ins w:id="22880" w:author="Author"/>
        </w:trPr>
        <w:tc>
          <w:tcPr>
            <w:cnfStyle w:val="001000000000" w:firstRow="0" w:lastRow="0" w:firstColumn="1" w:lastColumn="0" w:oddVBand="0" w:evenVBand="0" w:oddHBand="0" w:evenHBand="0" w:firstRowFirstColumn="0" w:firstRowLastColumn="0" w:lastRowFirstColumn="0" w:lastRowLastColumn="0"/>
            <w:tcW w:w="1097" w:type="pct"/>
          </w:tcPr>
          <w:p w14:paraId="6BD8817D" w14:textId="77777777" w:rsidR="00B155C8" w:rsidRPr="002937F1" w:rsidRDefault="00B155C8" w:rsidP="00C23BF1">
            <w:pPr>
              <w:spacing w:before="120"/>
              <w:jc w:val="left"/>
              <w:rPr>
                <w:ins w:id="22881" w:author="Author"/>
                <w:rFonts w:cs="Arial"/>
                <w:sz w:val="20"/>
                <w:szCs w:val="20"/>
                <w:lang w:val="en-IE"/>
              </w:rPr>
            </w:pPr>
            <w:ins w:id="22882" w:author="Author">
              <w:r w:rsidRPr="002937F1">
                <w:rPr>
                  <w:rFonts w:cs="Arial"/>
                  <w:sz w:val="20"/>
                  <w:szCs w:val="20"/>
                  <w:lang w:val="en-IE"/>
                </w:rPr>
                <w:t>Json Path</w:t>
              </w:r>
            </w:ins>
          </w:p>
        </w:tc>
        <w:tc>
          <w:tcPr>
            <w:tcW w:w="3903" w:type="pct"/>
          </w:tcPr>
          <w:p w14:paraId="6BEC8AF9"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83" w:author="Author"/>
                <w:sz w:val="20"/>
                <w:lang w:val="en-IE"/>
              </w:rPr>
            </w:pPr>
            <w:ins w:id="22884"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PORTIN_CODE_NOT_INSERTED</w:t>
              </w:r>
            </w:ins>
          </w:p>
        </w:tc>
      </w:tr>
      <w:tr w:rsidR="00B155C8" w:rsidRPr="002937F1" w14:paraId="43408EAE" w14:textId="77777777" w:rsidTr="00C23BF1">
        <w:trPr>
          <w:ins w:id="228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5AE0FD" w14:textId="77777777" w:rsidR="00B155C8" w:rsidRPr="002937F1" w:rsidRDefault="00B155C8" w:rsidP="00C23BF1">
            <w:pPr>
              <w:spacing w:before="120"/>
              <w:jc w:val="left"/>
              <w:rPr>
                <w:ins w:id="22886" w:author="Author"/>
                <w:rFonts w:cs="Arial"/>
                <w:sz w:val="20"/>
                <w:szCs w:val="20"/>
                <w:lang w:val="en-IE"/>
              </w:rPr>
            </w:pPr>
            <w:ins w:id="22887" w:author="Author">
              <w:r w:rsidRPr="002937F1">
                <w:rPr>
                  <w:rFonts w:cs="Arial"/>
                  <w:sz w:val="20"/>
                  <w:szCs w:val="20"/>
                  <w:lang w:val="en-IE"/>
                </w:rPr>
                <w:t>Message (English)</w:t>
              </w:r>
            </w:ins>
          </w:p>
        </w:tc>
        <w:tc>
          <w:tcPr>
            <w:tcW w:w="3903" w:type="pct"/>
            <w:tcBorders>
              <w:bottom w:val="single" w:sz="12" w:space="0" w:color="C00000"/>
            </w:tcBorders>
          </w:tcPr>
          <w:p w14:paraId="0476239A"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88" w:author="Author"/>
                <w:sz w:val="20"/>
                <w:lang w:val="en-IE"/>
              </w:rPr>
            </w:pPr>
            <w:ins w:id="22889" w:author="Author">
              <w:r>
                <w:rPr>
                  <w:sz w:val="20"/>
                  <w:lang w:val="en-IE"/>
                </w:rPr>
                <w:t>A validation port-in code is necessary for the portability to be made. Please go to the Portability component and proceed accordingly.</w:t>
              </w:r>
            </w:ins>
          </w:p>
        </w:tc>
      </w:tr>
      <w:tr w:rsidR="00B155C8" w:rsidRPr="002937F1" w14:paraId="17E80FB6" w14:textId="77777777" w:rsidTr="00C23BF1">
        <w:trPr>
          <w:ins w:id="228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EAE8AD8" w14:textId="77777777" w:rsidR="00B155C8" w:rsidRPr="002937F1" w:rsidRDefault="00B155C8" w:rsidP="00C23BF1">
            <w:pPr>
              <w:spacing w:before="120"/>
              <w:jc w:val="left"/>
              <w:rPr>
                <w:ins w:id="22891" w:author="Author"/>
                <w:rFonts w:cs="Arial"/>
                <w:sz w:val="20"/>
                <w:szCs w:val="20"/>
                <w:lang w:val="en-IE"/>
              </w:rPr>
            </w:pPr>
            <w:ins w:id="22892" w:author="Author">
              <w:r w:rsidRPr="002937F1">
                <w:rPr>
                  <w:rFonts w:cs="Arial"/>
                  <w:sz w:val="20"/>
                  <w:szCs w:val="20"/>
                  <w:lang w:val="en-IE"/>
                </w:rPr>
                <w:t>Message #</w:t>
              </w:r>
            </w:ins>
          </w:p>
        </w:tc>
        <w:tc>
          <w:tcPr>
            <w:tcW w:w="3903" w:type="pct"/>
            <w:tcBorders>
              <w:top w:val="single" w:sz="12" w:space="0" w:color="C00000"/>
            </w:tcBorders>
          </w:tcPr>
          <w:p w14:paraId="29114DF2"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93" w:author="Author"/>
                <w:i/>
                <w:sz w:val="20"/>
                <w:lang w:val="en-IE"/>
              </w:rPr>
            </w:pPr>
            <w:ins w:id="22894" w:author="Author">
              <w:r w:rsidRPr="00C15473">
                <w:rPr>
                  <w:i/>
                  <w:sz w:val="20"/>
                  <w:lang w:val="en-IE"/>
                </w:rPr>
                <w:t>EM_SAL_64</w:t>
              </w:r>
            </w:ins>
          </w:p>
        </w:tc>
      </w:tr>
      <w:tr w:rsidR="00B155C8" w:rsidRPr="002937F1" w14:paraId="368A024F" w14:textId="77777777" w:rsidTr="00C23BF1">
        <w:trPr>
          <w:ins w:id="22895" w:author="Author"/>
        </w:trPr>
        <w:tc>
          <w:tcPr>
            <w:cnfStyle w:val="001000000000" w:firstRow="0" w:lastRow="0" w:firstColumn="1" w:lastColumn="0" w:oddVBand="0" w:evenVBand="0" w:oddHBand="0" w:evenHBand="0" w:firstRowFirstColumn="0" w:firstRowLastColumn="0" w:lastRowFirstColumn="0" w:lastRowLastColumn="0"/>
            <w:tcW w:w="1097" w:type="pct"/>
          </w:tcPr>
          <w:p w14:paraId="3CAF87F1" w14:textId="77777777" w:rsidR="00B155C8" w:rsidRPr="002937F1" w:rsidRDefault="00B155C8" w:rsidP="00C23BF1">
            <w:pPr>
              <w:spacing w:before="120"/>
              <w:jc w:val="left"/>
              <w:rPr>
                <w:ins w:id="22896" w:author="Author"/>
                <w:rFonts w:cs="Arial"/>
                <w:sz w:val="20"/>
                <w:szCs w:val="20"/>
                <w:lang w:val="en-IE"/>
              </w:rPr>
            </w:pPr>
            <w:ins w:id="22897" w:author="Author">
              <w:r w:rsidRPr="002937F1">
                <w:rPr>
                  <w:rFonts w:cs="Arial"/>
                  <w:sz w:val="20"/>
                  <w:szCs w:val="20"/>
                  <w:lang w:val="en-IE"/>
                </w:rPr>
                <w:t>Description</w:t>
              </w:r>
            </w:ins>
          </w:p>
        </w:tc>
        <w:tc>
          <w:tcPr>
            <w:tcW w:w="3903" w:type="pct"/>
          </w:tcPr>
          <w:p w14:paraId="34FF05B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98" w:author="Author"/>
                <w:sz w:val="20"/>
                <w:lang w:val="en-IE"/>
              </w:rPr>
            </w:pPr>
            <w:ins w:id="22899" w:author="Author">
              <w:r>
                <w:rPr>
                  <w:sz w:val="20"/>
                  <w:lang w:val="en-IE"/>
                </w:rPr>
                <w:t>Message displayed if an error occurs while doing the rollback of the loyalty point deduction</w:t>
              </w:r>
            </w:ins>
          </w:p>
        </w:tc>
      </w:tr>
      <w:tr w:rsidR="00B155C8" w:rsidRPr="002937F1" w14:paraId="00A08294" w14:textId="77777777" w:rsidTr="00C23BF1">
        <w:trPr>
          <w:ins w:id="22900" w:author="Author"/>
        </w:trPr>
        <w:tc>
          <w:tcPr>
            <w:cnfStyle w:val="001000000000" w:firstRow="0" w:lastRow="0" w:firstColumn="1" w:lastColumn="0" w:oddVBand="0" w:evenVBand="0" w:oddHBand="0" w:evenHBand="0" w:firstRowFirstColumn="0" w:firstRowLastColumn="0" w:lastRowFirstColumn="0" w:lastRowLastColumn="0"/>
            <w:tcW w:w="1097" w:type="pct"/>
          </w:tcPr>
          <w:p w14:paraId="67877494" w14:textId="77777777" w:rsidR="00B155C8" w:rsidRPr="002937F1" w:rsidRDefault="00B155C8" w:rsidP="00C23BF1">
            <w:pPr>
              <w:spacing w:before="120"/>
              <w:jc w:val="left"/>
              <w:rPr>
                <w:ins w:id="22901" w:author="Author"/>
                <w:rFonts w:cs="Arial"/>
                <w:sz w:val="20"/>
                <w:szCs w:val="20"/>
                <w:lang w:val="en-IE"/>
              </w:rPr>
            </w:pPr>
            <w:ins w:id="22902" w:author="Author">
              <w:r w:rsidRPr="002937F1">
                <w:rPr>
                  <w:rFonts w:cs="Arial"/>
                  <w:sz w:val="20"/>
                  <w:szCs w:val="20"/>
                  <w:lang w:val="en-IE"/>
                </w:rPr>
                <w:t>Context</w:t>
              </w:r>
            </w:ins>
          </w:p>
        </w:tc>
        <w:tc>
          <w:tcPr>
            <w:tcW w:w="3903" w:type="pct"/>
          </w:tcPr>
          <w:p w14:paraId="52903079"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03" w:author="Author"/>
                <w:sz w:val="20"/>
                <w:lang w:val="en-IE"/>
              </w:rPr>
            </w:pPr>
            <w:ins w:id="22904" w:author="Author">
              <w:r w:rsidRPr="0076179D">
                <w:rPr>
                  <w:sz w:val="20"/>
                  <w:lang w:val="en-IE"/>
                </w:rPr>
                <w:t>Order submission rollback</w:t>
              </w:r>
            </w:ins>
          </w:p>
        </w:tc>
      </w:tr>
      <w:tr w:rsidR="00B155C8" w:rsidRPr="002937F1" w14:paraId="0149FFBB" w14:textId="77777777" w:rsidTr="00C23BF1">
        <w:trPr>
          <w:ins w:id="22905" w:author="Author"/>
        </w:trPr>
        <w:tc>
          <w:tcPr>
            <w:cnfStyle w:val="001000000000" w:firstRow="0" w:lastRow="0" w:firstColumn="1" w:lastColumn="0" w:oddVBand="0" w:evenVBand="0" w:oddHBand="0" w:evenHBand="0" w:firstRowFirstColumn="0" w:firstRowLastColumn="0" w:lastRowFirstColumn="0" w:lastRowLastColumn="0"/>
            <w:tcW w:w="1097" w:type="pct"/>
          </w:tcPr>
          <w:p w14:paraId="28BE1B78" w14:textId="77777777" w:rsidR="00B155C8" w:rsidRPr="002937F1" w:rsidRDefault="00B155C8" w:rsidP="00C23BF1">
            <w:pPr>
              <w:spacing w:before="120"/>
              <w:jc w:val="left"/>
              <w:rPr>
                <w:ins w:id="22906" w:author="Author"/>
                <w:rFonts w:cs="Arial"/>
                <w:sz w:val="20"/>
                <w:szCs w:val="20"/>
                <w:lang w:val="en-IE"/>
              </w:rPr>
            </w:pPr>
            <w:ins w:id="22907" w:author="Author">
              <w:r w:rsidRPr="002937F1">
                <w:rPr>
                  <w:rFonts w:cs="Arial"/>
                  <w:sz w:val="20"/>
                  <w:szCs w:val="20"/>
                  <w:lang w:val="en-IE"/>
                </w:rPr>
                <w:t>Json Path</w:t>
              </w:r>
            </w:ins>
          </w:p>
        </w:tc>
        <w:tc>
          <w:tcPr>
            <w:tcW w:w="3903" w:type="pct"/>
          </w:tcPr>
          <w:p w14:paraId="20308AD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08" w:author="Author"/>
                <w:sz w:val="20"/>
                <w:lang w:val="en-IE"/>
              </w:rPr>
            </w:pPr>
            <w:ins w:id="22909"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ROLLING_BACK_LOYALTY_POINTS</w:t>
              </w:r>
            </w:ins>
          </w:p>
        </w:tc>
      </w:tr>
      <w:tr w:rsidR="00B155C8" w:rsidRPr="002937F1" w14:paraId="06F5A0C1" w14:textId="77777777" w:rsidTr="00C23BF1">
        <w:trPr>
          <w:ins w:id="229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E46092" w14:textId="77777777" w:rsidR="00B155C8" w:rsidRPr="002937F1" w:rsidRDefault="00B155C8" w:rsidP="00C23BF1">
            <w:pPr>
              <w:spacing w:before="120"/>
              <w:jc w:val="left"/>
              <w:rPr>
                <w:ins w:id="22911" w:author="Author"/>
                <w:rFonts w:cs="Arial"/>
                <w:sz w:val="20"/>
                <w:szCs w:val="20"/>
                <w:lang w:val="en-IE"/>
              </w:rPr>
            </w:pPr>
            <w:ins w:id="22912" w:author="Author">
              <w:r w:rsidRPr="002937F1">
                <w:rPr>
                  <w:rFonts w:cs="Arial"/>
                  <w:sz w:val="20"/>
                  <w:szCs w:val="20"/>
                  <w:lang w:val="en-IE"/>
                </w:rPr>
                <w:t>Message (English)</w:t>
              </w:r>
            </w:ins>
          </w:p>
        </w:tc>
        <w:tc>
          <w:tcPr>
            <w:tcW w:w="3903" w:type="pct"/>
            <w:tcBorders>
              <w:bottom w:val="single" w:sz="12" w:space="0" w:color="C00000"/>
            </w:tcBorders>
          </w:tcPr>
          <w:p w14:paraId="6A5982A3"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13" w:author="Author"/>
                <w:sz w:val="20"/>
                <w:lang w:val="en-IE"/>
              </w:rPr>
            </w:pPr>
            <w:ins w:id="22914" w:author="Author">
              <w:r>
                <w:rPr>
                  <w:sz w:val="20"/>
                  <w:lang w:val="en-IE"/>
                </w:rPr>
                <w:t>An error occurred while doing the rollback of the loyalty point deduction. Please retry by submitting the previous action.</w:t>
              </w:r>
            </w:ins>
          </w:p>
        </w:tc>
      </w:tr>
      <w:tr w:rsidR="00B155C8" w:rsidRPr="002937F1" w14:paraId="3F6E36A5" w14:textId="77777777" w:rsidTr="00C23BF1">
        <w:trPr>
          <w:ins w:id="2291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824B10E" w14:textId="77777777" w:rsidR="00B155C8" w:rsidRPr="002937F1" w:rsidRDefault="00B155C8" w:rsidP="00C23BF1">
            <w:pPr>
              <w:spacing w:before="120"/>
              <w:jc w:val="left"/>
              <w:rPr>
                <w:ins w:id="22916" w:author="Author"/>
                <w:rFonts w:cs="Arial"/>
                <w:sz w:val="20"/>
                <w:szCs w:val="20"/>
                <w:lang w:val="en-IE"/>
              </w:rPr>
            </w:pPr>
            <w:ins w:id="22917" w:author="Author">
              <w:r w:rsidRPr="002937F1">
                <w:rPr>
                  <w:rFonts w:cs="Arial"/>
                  <w:sz w:val="20"/>
                  <w:szCs w:val="20"/>
                  <w:lang w:val="en-IE"/>
                </w:rPr>
                <w:t>Message #</w:t>
              </w:r>
            </w:ins>
          </w:p>
        </w:tc>
        <w:tc>
          <w:tcPr>
            <w:tcW w:w="3903" w:type="pct"/>
            <w:tcBorders>
              <w:top w:val="single" w:sz="12" w:space="0" w:color="C00000"/>
            </w:tcBorders>
          </w:tcPr>
          <w:p w14:paraId="52A92E9E"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18" w:author="Author"/>
                <w:i/>
                <w:sz w:val="20"/>
                <w:lang w:val="en-IE"/>
              </w:rPr>
            </w:pPr>
            <w:ins w:id="22919" w:author="Author">
              <w:r w:rsidRPr="00C15473">
                <w:rPr>
                  <w:i/>
                  <w:sz w:val="20"/>
                  <w:lang w:val="en-IE"/>
                </w:rPr>
                <w:t>EM_SAL_65</w:t>
              </w:r>
            </w:ins>
          </w:p>
        </w:tc>
      </w:tr>
      <w:tr w:rsidR="00B155C8" w:rsidRPr="002937F1" w14:paraId="663783F3" w14:textId="77777777" w:rsidTr="00C23BF1">
        <w:trPr>
          <w:ins w:id="22920" w:author="Author"/>
        </w:trPr>
        <w:tc>
          <w:tcPr>
            <w:cnfStyle w:val="001000000000" w:firstRow="0" w:lastRow="0" w:firstColumn="1" w:lastColumn="0" w:oddVBand="0" w:evenVBand="0" w:oddHBand="0" w:evenHBand="0" w:firstRowFirstColumn="0" w:firstRowLastColumn="0" w:lastRowFirstColumn="0" w:lastRowLastColumn="0"/>
            <w:tcW w:w="1097" w:type="pct"/>
          </w:tcPr>
          <w:p w14:paraId="02332A37" w14:textId="77777777" w:rsidR="00B155C8" w:rsidRPr="002937F1" w:rsidRDefault="00B155C8" w:rsidP="00C23BF1">
            <w:pPr>
              <w:spacing w:before="120"/>
              <w:jc w:val="left"/>
              <w:rPr>
                <w:ins w:id="22921" w:author="Author"/>
                <w:rFonts w:cs="Arial"/>
                <w:sz w:val="20"/>
                <w:szCs w:val="20"/>
                <w:lang w:val="en-IE"/>
              </w:rPr>
            </w:pPr>
            <w:ins w:id="22922" w:author="Author">
              <w:r w:rsidRPr="002937F1">
                <w:rPr>
                  <w:rFonts w:cs="Arial"/>
                  <w:sz w:val="20"/>
                  <w:szCs w:val="20"/>
                  <w:lang w:val="en-IE"/>
                </w:rPr>
                <w:t>Description</w:t>
              </w:r>
            </w:ins>
          </w:p>
        </w:tc>
        <w:tc>
          <w:tcPr>
            <w:tcW w:w="3903" w:type="pct"/>
          </w:tcPr>
          <w:p w14:paraId="7FE74463"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23" w:author="Author"/>
                <w:sz w:val="20"/>
                <w:lang w:val="en-IE"/>
              </w:rPr>
            </w:pPr>
            <w:ins w:id="22924" w:author="Author">
              <w:r>
                <w:rPr>
                  <w:sz w:val="20"/>
                  <w:lang w:val="en-IE"/>
                </w:rPr>
                <w:t>Message displayed if an error occurs while obtaining the loyalty points</w:t>
              </w:r>
            </w:ins>
          </w:p>
        </w:tc>
      </w:tr>
      <w:tr w:rsidR="00B155C8" w:rsidRPr="002937F1" w14:paraId="399EEC16" w14:textId="77777777" w:rsidTr="00C23BF1">
        <w:trPr>
          <w:ins w:id="22925" w:author="Author"/>
        </w:trPr>
        <w:tc>
          <w:tcPr>
            <w:cnfStyle w:val="001000000000" w:firstRow="0" w:lastRow="0" w:firstColumn="1" w:lastColumn="0" w:oddVBand="0" w:evenVBand="0" w:oddHBand="0" w:evenHBand="0" w:firstRowFirstColumn="0" w:firstRowLastColumn="0" w:lastRowFirstColumn="0" w:lastRowLastColumn="0"/>
            <w:tcW w:w="1097" w:type="pct"/>
          </w:tcPr>
          <w:p w14:paraId="7ACDE71A" w14:textId="77777777" w:rsidR="00B155C8" w:rsidRPr="002937F1" w:rsidRDefault="00B155C8" w:rsidP="00C23BF1">
            <w:pPr>
              <w:spacing w:before="120"/>
              <w:jc w:val="left"/>
              <w:rPr>
                <w:ins w:id="22926" w:author="Author"/>
                <w:rFonts w:cs="Arial"/>
                <w:sz w:val="20"/>
                <w:szCs w:val="20"/>
                <w:lang w:val="en-IE"/>
              </w:rPr>
            </w:pPr>
            <w:ins w:id="22927" w:author="Author">
              <w:r w:rsidRPr="002937F1">
                <w:rPr>
                  <w:rFonts w:cs="Arial"/>
                  <w:sz w:val="20"/>
                  <w:szCs w:val="20"/>
                  <w:lang w:val="en-IE"/>
                </w:rPr>
                <w:t>Context</w:t>
              </w:r>
            </w:ins>
          </w:p>
        </w:tc>
        <w:tc>
          <w:tcPr>
            <w:tcW w:w="3903" w:type="pct"/>
          </w:tcPr>
          <w:p w14:paraId="4827CAE1"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28" w:author="Author"/>
                <w:sz w:val="20"/>
                <w:lang w:val="en-IE"/>
              </w:rPr>
            </w:pPr>
            <w:ins w:id="22929" w:author="Author">
              <w:r w:rsidRPr="0060011D">
                <w:rPr>
                  <w:sz w:val="20"/>
                  <w:lang w:val="en-IE"/>
                </w:rPr>
                <w:t>Add fixed or convergent offer to the basket</w:t>
              </w:r>
            </w:ins>
          </w:p>
        </w:tc>
      </w:tr>
      <w:tr w:rsidR="00B155C8" w:rsidRPr="002937F1" w14:paraId="0DC04938" w14:textId="77777777" w:rsidTr="00C23BF1">
        <w:trPr>
          <w:ins w:id="22930" w:author="Author"/>
        </w:trPr>
        <w:tc>
          <w:tcPr>
            <w:cnfStyle w:val="001000000000" w:firstRow="0" w:lastRow="0" w:firstColumn="1" w:lastColumn="0" w:oddVBand="0" w:evenVBand="0" w:oddHBand="0" w:evenHBand="0" w:firstRowFirstColumn="0" w:firstRowLastColumn="0" w:lastRowFirstColumn="0" w:lastRowLastColumn="0"/>
            <w:tcW w:w="1097" w:type="pct"/>
          </w:tcPr>
          <w:p w14:paraId="20D3D35F" w14:textId="77777777" w:rsidR="00B155C8" w:rsidRPr="002937F1" w:rsidRDefault="00B155C8" w:rsidP="00C23BF1">
            <w:pPr>
              <w:spacing w:before="120"/>
              <w:jc w:val="left"/>
              <w:rPr>
                <w:ins w:id="22931" w:author="Author"/>
                <w:rFonts w:cs="Arial"/>
                <w:sz w:val="20"/>
                <w:szCs w:val="20"/>
                <w:lang w:val="en-IE"/>
              </w:rPr>
            </w:pPr>
            <w:ins w:id="22932" w:author="Author">
              <w:r w:rsidRPr="002937F1">
                <w:rPr>
                  <w:rFonts w:cs="Arial"/>
                  <w:sz w:val="20"/>
                  <w:szCs w:val="20"/>
                  <w:lang w:val="en-IE"/>
                </w:rPr>
                <w:t>Json Path</w:t>
              </w:r>
            </w:ins>
          </w:p>
        </w:tc>
        <w:tc>
          <w:tcPr>
            <w:tcW w:w="3903" w:type="pct"/>
          </w:tcPr>
          <w:p w14:paraId="7960B302"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33" w:author="Author"/>
                <w:sz w:val="20"/>
                <w:lang w:val="en-IE"/>
              </w:rPr>
            </w:pPr>
            <w:ins w:id="22934"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GETTING_LOYALTY_POINTS</w:t>
              </w:r>
            </w:ins>
          </w:p>
        </w:tc>
      </w:tr>
      <w:tr w:rsidR="00B155C8" w:rsidRPr="002937F1" w14:paraId="5A0A0240" w14:textId="77777777" w:rsidTr="00C23BF1">
        <w:trPr>
          <w:ins w:id="229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C595A1" w14:textId="77777777" w:rsidR="00B155C8" w:rsidRPr="002937F1" w:rsidRDefault="00B155C8" w:rsidP="00C23BF1">
            <w:pPr>
              <w:spacing w:before="120"/>
              <w:jc w:val="left"/>
              <w:rPr>
                <w:ins w:id="22936" w:author="Author"/>
                <w:rFonts w:cs="Arial"/>
                <w:sz w:val="20"/>
                <w:szCs w:val="20"/>
                <w:lang w:val="en-IE"/>
              </w:rPr>
            </w:pPr>
            <w:ins w:id="22937" w:author="Author">
              <w:r w:rsidRPr="002937F1">
                <w:rPr>
                  <w:rFonts w:cs="Arial"/>
                  <w:sz w:val="20"/>
                  <w:szCs w:val="20"/>
                  <w:lang w:val="en-IE"/>
                </w:rPr>
                <w:t>Message (English)</w:t>
              </w:r>
            </w:ins>
          </w:p>
        </w:tc>
        <w:tc>
          <w:tcPr>
            <w:tcW w:w="3903" w:type="pct"/>
            <w:tcBorders>
              <w:bottom w:val="single" w:sz="18" w:space="0" w:color="FFFFFF" w:themeColor="background1"/>
            </w:tcBorders>
          </w:tcPr>
          <w:p w14:paraId="4B0A026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38" w:author="Author"/>
                <w:sz w:val="20"/>
                <w:lang w:val="en-IE"/>
              </w:rPr>
            </w:pPr>
            <w:ins w:id="22939" w:author="Author">
              <w:r>
                <w:rPr>
                  <w:sz w:val="20"/>
                  <w:lang w:val="en-IE"/>
                </w:rPr>
                <w:t>An error occurred while getting the loyalty points. Please try again.</w:t>
              </w:r>
            </w:ins>
          </w:p>
        </w:tc>
      </w:tr>
    </w:tbl>
    <w:p w14:paraId="4D05483C" w14:textId="77777777" w:rsidR="00B155C8" w:rsidRPr="00E73B40" w:rsidRDefault="00B155C8" w:rsidP="00B155C8">
      <w:pPr>
        <w:pStyle w:val="Heading4"/>
        <w:rPr>
          <w:ins w:id="22940" w:author="Author"/>
          <w:lang w:val="en-IE" w:eastAsia="pt-PT"/>
        </w:rPr>
      </w:pPr>
      <w:ins w:id="22941" w:author="Author">
        <w:r w:rsidRPr="00E73B40">
          <w:rPr>
            <w:lang w:val="en-IE" w:eastAsia="pt-PT"/>
          </w:rPr>
          <w:lastRenderedPageBreak/>
          <w:t>Warning Messages</w:t>
        </w:r>
      </w:ins>
    </w:p>
    <w:tbl>
      <w:tblPr>
        <w:tblStyle w:val="CelFocus"/>
        <w:tblW w:w="5000" w:type="pct"/>
        <w:tblLayout w:type="fixed"/>
        <w:tblLook w:val="04A0" w:firstRow="1" w:lastRow="0" w:firstColumn="1" w:lastColumn="0" w:noHBand="0" w:noVBand="1"/>
      </w:tblPr>
      <w:tblGrid>
        <w:gridCol w:w="2154"/>
        <w:gridCol w:w="7700"/>
      </w:tblGrid>
      <w:tr w:rsidR="00B155C8" w:rsidRPr="00C3339A" w14:paraId="49DB4466" w14:textId="77777777" w:rsidTr="00C23BF1">
        <w:trPr>
          <w:cnfStyle w:val="100000000000" w:firstRow="1" w:lastRow="0" w:firstColumn="0" w:lastColumn="0" w:oddVBand="0" w:evenVBand="0" w:oddHBand="0" w:evenHBand="0" w:firstRowFirstColumn="0" w:firstRowLastColumn="0" w:lastRowFirstColumn="0" w:lastRowLastColumn="0"/>
          <w:ins w:id="22942"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5EB110B8" w14:textId="77777777" w:rsidR="00B155C8" w:rsidRPr="00C3339A" w:rsidRDefault="00B155C8" w:rsidP="00C23BF1">
            <w:pPr>
              <w:spacing w:before="120"/>
              <w:jc w:val="left"/>
              <w:rPr>
                <w:ins w:id="22943" w:author="Author"/>
                <w:rFonts w:cs="Arial"/>
                <w:sz w:val="20"/>
                <w:szCs w:val="20"/>
                <w:lang w:val="en-IE"/>
              </w:rPr>
            </w:pPr>
            <w:ins w:id="22944" w:author="Author">
              <w:r w:rsidRPr="00C3339A">
                <w:rPr>
                  <w:rFonts w:cs="Arial"/>
                  <w:sz w:val="20"/>
                  <w:szCs w:val="20"/>
                  <w:lang w:val="en-IE"/>
                </w:rPr>
                <w:t>Messages</w:t>
              </w:r>
            </w:ins>
          </w:p>
        </w:tc>
      </w:tr>
      <w:tr w:rsidR="00B155C8" w:rsidRPr="00C3339A" w14:paraId="1ACF67E8" w14:textId="77777777" w:rsidTr="00C23BF1">
        <w:trPr>
          <w:ins w:id="22945" w:author="Author"/>
        </w:trPr>
        <w:tc>
          <w:tcPr>
            <w:cnfStyle w:val="001000000000" w:firstRow="0" w:lastRow="0" w:firstColumn="1" w:lastColumn="0" w:oddVBand="0" w:evenVBand="0" w:oddHBand="0" w:evenHBand="0" w:firstRowFirstColumn="0" w:firstRowLastColumn="0" w:lastRowFirstColumn="0" w:lastRowLastColumn="0"/>
            <w:tcW w:w="1093" w:type="pct"/>
          </w:tcPr>
          <w:p w14:paraId="7BDBE9EC" w14:textId="77777777" w:rsidR="00B155C8" w:rsidRPr="00C3339A" w:rsidRDefault="00B155C8" w:rsidP="00C23BF1">
            <w:pPr>
              <w:spacing w:before="120"/>
              <w:jc w:val="left"/>
              <w:rPr>
                <w:ins w:id="22946" w:author="Author"/>
                <w:rFonts w:cs="Arial"/>
                <w:sz w:val="20"/>
                <w:szCs w:val="20"/>
                <w:lang w:val="en-IE"/>
              </w:rPr>
            </w:pPr>
            <w:ins w:id="22947" w:author="Author">
              <w:r w:rsidRPr="00C3339A">
                <w:rPr>
                  <w:rFonts w:cs="Arial"/>
                  <w:sz w:val="20"/>
                  <w:szCs w:val="20"/>
                  <w:lang w:val="en-IE"/>
                </w:rPr>
                <w:t>Message #</w:t>
              </w:r>
            </w:ins>
          </w:p>
        </w:tc>
        <w:tc>
          <w:tcPr>
            <w:tcW w:w="3907" w:type="pct"/>
          </w:tcPr>
          <w:p w14:paraId="3EAA000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48" w:author="Author"/>
                <w:rFonts w:cs="Arial"/>
                <w:i/>
                <w:color w:val="000000"/>
                <w:sz w:val="20"/>
                <w:szCs w:val="20"/>
                <w:lang w:val="en-IE"/>
              </w:rPr>
            </w:pPr>
            <w:ins w:id="22949" w:author="Author">
              <w:r w:rsidRPr="00C3339A">
                <w:rPr>
                  <w:rFonts w:cs="Arial"/>
                  <w:i/>
                  <w:color w:val="000000"/>
                  <w:sz w:val="20"/>
                  <w:szCs w:val="20"/>
                  <w:lang w:val="en-IE"/>
                </w:rPr>
                <w:t>WM_SAL_1</w:t>
              </w:r>
            </w:ins>
          </w:p>
        </w:tc>
      </w:tr>
      <w:tr w:rsidR="00B155C8" w:rsidRPr="00C3339A" w14:paraId="03CE7540" w14:textId="77777777" w:rsidTr="00C23BF1">
        <w:trPr>
          <w:ins w:id="22950" w:author="Author"/>
        </w:trPr>
        <w:tc>
          <w:tcPr>
            <w:cnfStyle w:val="001000000000" w:firstRow="0" w:lastRow="0" w:firstColumn="1" w:lastColumn="0" w:oddVBand="0" w:evenVBand="0" w:oddHBand="0" w:evenHBand="0" w:firstRowFirstColumn="0" w:firstRowLastColumn="0" w:lastRowFirstColumn="0" w:lastRowLastColumn="0"/>
            <w:tcW w:w="1093" w:type="pct"/>
          </w:tcPr>
          <w:p w14:paraId="21D1E994" w14:textId="77777777" w:rsidR="00B155C8" w:rsidRPr="00C3339A" w:rsidRDefault="00B155C8" w:rsidP="00C23BF1">
            <w:pPr>
              <w:spacing w:before="120"/>
              <w:jc w:val="left"/>
              <w:rPr>
                <w:ins w:id="22951" w:author="Author"/>
                <w:rFonts w:cs="Arial"/>
                <w:sz w:val="20"/>
                <w:szCs w:val="20"/>
                <w:lang w:val="en-IE"/>
              </w:rPr>
            </w:pPr>
            <w:ins w:id="22952" w:author="Author">
              <w:r w:rsidRPr="00C3339A">
                <w:rPr>
                  <w:rFonts w:cs="Arial"/>
                  <w:sz w:val="20"/>
                  <w:szCs w:val="20"/>
                  <w:lang w:val="en-IE"/>
                </w:rPr>
                <w:t>Description</w:t>
              </w:r>
            </w:ins>
          </w:p>
        </w:tc>
        <w:tc>
          <w:tcPr>
            <w:tcW w:w="3907" w:type="pct"/>
          </w:tcPr>
          <w:p w14:paraId="0CFA926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53" w:author="Author"/>
                <w:rFonts w:cs="Arial"/>
                <w:color w:val="000000"/>
                <w:sz w:val="20"/>
                <w:szCs w:val="20"/>
                <w:lang w:val="en-IE"/>
              </w:rPr>
            </w:pPr>
            <w:ins w:id="22954" w:author="Author">
              <w:r>
                <w:rPr>
                  <w:rFonts w:cs="Arial"/>
                  <w:sz w:val="20"/>
                  <w:szCs w:val="20"/>
                </w:rPr>
                <w:t>Message displayed if there are no offers available.</w:t>
              </w:r>
            </w:ins>
          </w:p>
        </w:tc>
      </w:tr>
      <w:tr w:rsidR="00B155C8" w:rsidRPr="00C3339A" w14:paraId="6D672317" w14:textId="77777777" w:rsidTr="00C23BF1">
        <w:trPr>
          <w:ins w:id="22955" w:author="Author"/>
        </w:trPr>
        <w:tc>
          <w:tcPr>
            <w:cnfStyle w:val="001000000000" w:firstRow="0" w:lastRow="0" w:firstColumn="1" w:lastColumn="0" w:oddVBand="0" w:evenVBand="0" w:oddHBand="0" w:evenHBand="0" w:firstRowFirstColumn="0" w:firstRowLastColumn="0" w:lastRowFirstColumn="0" w:lastRowLastColumn="0"/>
            <w:tcW w:w="1093" w:type="pct"/>
          </w:tcPr>
          <w:p w14:paraId="2274BBD8" w14:textId="77777777" w:rsidR="00B155C8" w:rsidRPr="00C3339A" w:rsidRDefault="00B155C8" w:rsidP="00C23BF1">
            <w:pPr>
              <w:spacing w:before="120"/>
              <w:jc w:val="left"/>
              <w:rPr>
                <w:ins w:id="22956" w:author="Author"/>
                <w:rFonts w:cs="Arial"/>
                <w:sz w:val="20"/>
                <w:szCs w:val="20"/>
                <w:lang w:val="en-IE"/>
              </w:rPr>
            </w:pPr>
            <w:ins w:id="22957" w:author="Author">
              <w:r w:rsidRPr="00C3339A">
                <w:rPr>
                  <w:rFonts w:cs="Arial"/>
                  <w:sz w:val="20"/>
                  <w:szCs w:val="20"/>
                  <w:lang w:val="en-IE"/>
                </w:rPr>
                <w:t>Context</w:t>
              </w:r>
            </w:ins>
          </w:p>
        </w:tc>
        <w:tc>
          <w:tcPr>
            <w:tcW w:w="3907" w:type="pct"/>
          </w:tcPr>
          <w:p w14:paraId="73570BA8"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58" w:author="Author"/>
                <w:rFonts w:cs="Arial"/>
                <w:sz w:val="20"/>
                <w:szCs w:val="20"/>
                <w:lang w:val="en-IE" w:eastAsia="pt-PT"/>
              </w:rPr>
            </w:pPr>
            <w:ins w:id="22959" w:author="Author">
              <w:r w:rsidRPr="00C3339A">
                <w:rPr>
                  <w:rFonts w:cs="Arial"/>
                  <w:sz w:val="20"/>
                  <w:szCs w:val="20"/>
                  <w:lang w:val="en-IE" w:eastAsia="pt-PT"/>
                </w:rPr>
                <w:t>Adding mobile offer to basket</w:t>
              </w:r>
            </w:ins>
          </w:p>
        </w:tc>
      </w:tr>
      <w:tr w:rsidR="00B155C8" w:rsidRPr="00C3339A" w14:paraId="351F09CC" w14:textId="77777777" w:rsidTr="00C23BF1">
        <w:trPr>
          <w:ins w:id="22960" w:author="Author"/>
        </w:trPr>
        <w:tc>
          <w:tcPr>
            <w:cnfStyle w:val="001000000000" w:firstRow="0" w:lastRow="0" w:firstColumn="1" w:lastColumn="0" w:oddVBand="0" w:evenVBand="0" w:oddHBand="0" w:evenHBand="0" w:firstRowFirstColumn="0" w:firstRowLastColumn="0" w:lastRowFirstColumn="0" w:lastRowLastColumn="0"/>
            <w:tcW w:w="1093" w:type="pct"/>
          </w:tcPr>
          <w:p w14:paraId="28BA1B53" w14:textId="77777777" w:rsidR="00B155C8" w:rsidRPr="00C3339A" w:rsidRDefault="00B155C8" w:rsidP="00C23BF1">
            <w:pPr>
              <w:spacing w:before="120"/>
              <w:jc w:val="left"/>
              <w:rPr>
                <w:ins w:id="22961" w:author="Author"/>
                <w:rFonts w:cs="Arial"/>
                <w:sz w:val="20"/>
                <w:szCs w:val="20"/>
                <w:lang w:val="en-IE"/>
              </w:rPr>
            </w:pPr>
            <w:ins w:id="22962" w:author="Author">
              <w:r w:rsidRPr="00C3339A">
                <w:rPr>
                  <w:rFonts w:cs="Arial"/>
                  <w:sz w:val="20"/>
                  <w:szCs w:val="20"/>
                  <w:lang w:val="en-IE"/>
                </w:rPr>
                <w:t>Json Path</w:t>
              </w:r>
            </w:ins>
          </w:p>
        </w:tc>
        <w:tc>
          <w:tcPr>
            <w:tcW w:w="3907" w:type="pct"/>
          </w:tcPr>
          <w:p w14:paraId="06B6FD4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63" w:author="Author"/>
                <w:rFonts w:cs="Arial"/>
                <w:sz w:val="20"/>
                <w:szCs w:val="20"/>
                <w:lang w:val="en-IE" w:eastAsia="pt-PT"/>
              </w:rPr>
            </w:pPr>
            <w:ins w:id="22964" w:author="Author">
              <w:r w:rsidRPr="00C3339A">
                <w:rPr>
                  <w:rFonts w:cs="Arial"/>
                  <w:sz w:val="20"/>
                  <w:szCs w:val="20"/>
                  <w:lang w:val="en-IE" w:eastAsia="pt-PT"/>
                </w:rPr>
                <w:t>sales.messages.warning.WARN_NO_AVAILABLE_OFFERS</w:t>
              </w:r>
            </w:ins>
          </w:p>
        </w:tc>
      </w:tr>
      <w:tr w:rsidR="00B155C8" w:rsidRPr="00C3339A" w14:paraId="2126A18B" w14:textId="77777777" w:rsidTr="00C23BF1">
        <w:trPr>
          <w:ins w:id="2296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2C7A6C3" w14:textId="77777777" w:rsidR="00B155C8" w:rsidRPr="00C3339A" w:rsidRDefault="00B155C8" w:rsidP="00C23BF1">
            <w:pPr>
              <w:spacing w:before="120"/>
              <w:jc w:val="left"/>
              <w:rPr>
                <w:ins w:id="22966" w:author="Author"/>
                <w:rFonts w:cs="Arial"/>
                <w:sz w:val="20"/>
                <w:szCs w:val="20"/>
                <w:lang w:val="en-IE"/>
              </w:rPr>
            </w:pPr>
            <w:ins w:id="22967" w:author="Author">
              <w:r w:rsidRPr="00C3339A">
                <w:rPr>
                  <w:rFonts w:cs="Arial"/>
                  <w:sz w:val="20"/>
                  <w:szCs w:val="20"/>
                  <w:lang w:val="en-IE"/>
                </w:rPr>
                <w:t>Message (English)</w:t>
              </w:r>
            </w:ins>
          </w:p>
        </w:tc>
        <w:tc>
          <w:tcPr>
            <w:tcW w:w="3907" w:type="pct"/>
            <w:tcBorders>
              <w:bottom w:val="single" w:sz="12" w:space="0" w:color="C00000"/>
            </w:tcBorders>
          </w:tcPr>
          <w:p w14:paraId="40553D8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68" w:author="Author"/>
                <w:rFonts w:cs="Arial"/>
                <w:color w:val="000000"/>
                <w:sz w:val="20"/>
                <w:szCs w:val="20"/>
                <w:lang w:val="en-IE"/>
              </w:rPr>
            </w:pPr>
            <w:ins w:id="22969" w:author="Author">
              <w:r w:rsidRPr="00C3339A">
                <w:rPr>
                  <w:rFonts w:cs="Arial"/>
                  <w:color w:val="000000"/>
                  <w:sz w:val="20"/>
                  <w:szCs w:val="20"/>
                  <w:lang w:val="en-IE"/>
                </w:rPr>
                <w:t>There are no available offers.</w:t>
              </w:r>
            </w:ins>
          </w:p>
        </w:tc>
      </w:tr>
      <w:tr w:rsidR="00B155C8" w:rsidRPr="00C3339A" w14:paraId="5674AB20" w14:textId="77777777" w:rsidTr="00C23BF1">
        <w:trPr>
          <w:ins w:id="2297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21003C5" w14:textId="77777777" w:rsidR="00B155C8" w:rsidRPr="00C3339A" w:rsidRDefault="00B155C8" w:rsidP="00C23BF1">
            <w:pPr>
              <w:spacing w:before="120"/>
              <w:jc w:val="left"/>
              <w:rPr>
                <w:ins w:id="22971" w:author="Author"/>
                <w:rFonts w:cs="Arial"/>
                <w:sz w:val="20"/>
                <w:szCs w:val="20"/>
                <w:lang w:val="en-IE"/>
              </w:rPr>
            </w:pPr>
            <w:ins w:id="22972" w:author="Author">
              <w:r w:rsidRPr="00C3339A">
                <w:rPr>
                  <w:rFonts w:cs="Arial"/>
                  <w:sz w:val="20"/>
                  <w:szCs w:val="20"/>
                  <w:lang w:val="en-IE"/>
                </w:rPr>
                <w:t>Message #</w:t>
              </w:r>
            </w:ins>
          </w:p>
        </w:tc>
        <w:tc>
          <w:tcPr>
            <w:tcW w:w="3907" w:type="pct"/>
            <w:tcBorders>
              <w:top w:val="single" w:sz="12" w:space="0" w:color="C00000"/>
            </w:tcBorders>
          </w:tcPr>
          <w:p w14:paraId="1B6D983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73" w:author="Author"/>
                <w:rFonts w:cs="Arial"/>
                <w:i/>
                <w:color w:val="000000"/>
                <w:sz w:val="20"/>
                <w:szCs w:val="20"/>
                <w:lang w:val="en-IE"/>
              </w:rPr>
            </w:pPr>
            <w:ins w:id="22974" w:author="Author">
              <w:r w:rsidRPr="00C3339A">
                <w:rPr>
                  <w:rFonts w:cs="Arial"/>
                  <w:i/>
                  <w:color w:val="000000"/>
                  <w:sz w:val="20"/>
                  <w:szCs w:val="20"/>
                  <w:lang w:val="en-IE"/>
                </w:rPr>
                <w:t>WM_SAL_2</w:t>
              </w:r>
            </w:ins>
          </w:p>
        </w:tc>
      </w:tr>
      <w:tr w:rsidR="00B155C8" w:rsidRPr="00C3339A" w14:paraId="7DB13D05" w14:textId="77777777" w:rsidTr="00C23BF1">
        <w:trPr>
          <w:ins w:id="22975" w:author="Author"/>
        </w:trPr>
        <w:tc>
          <w:tcPr>
            <w:cnfStyle w:val="001000000000" w:firstRow="0" w:lastRow="0" w:firstColumn="1" w:lastColumn="0" w:oddVBand="0" w:evenVBand="0" w:oddHBand="0" w:evenHBand="0" w:firstRowFirstColumn="0" w:firstRowLastColumn="0" w:lastRowFirstColumn="0" w:lastRowLastColumn="0"/>
            <w:tcW w:w="1093" w:type="pct"/>
          </w:tcPr>
          <w:p w14:paraId="54D5D938" w14:textId="77777777" w:rsidR="00B155C8" w:rsidRPr="00C3339A" w:rsidRDefault="00B155C8" w:rsidP="00C23BF1">
            <w:pPr>
              <w:spacing w:before="120"/>
              <w:jc w:val="left"/>
              <w:rPr>
                <w:ins w:id="22976" w:author="Author"/>
                <w:rFonts w:cs="Arial"/>
                <w:sz w:val="20"/>
                <w:szCs w:val="20"/>
                <w:lang w:val="en-IE"/>
              </w:rPr>
            </w:pPr>
            <w:ins w:id="22977" w:author="Author">
              <w:r w:rsidRPr="00C3339A">
                <w:rPr>
                  <w:rFonts w:cs="Arial"/>
                  <w:sz w:val="20"/>
                  <w:szCs w:val="20"/>
                  <w:lang w:val="en-IE"/>
                </w:rPr>
                <w:t>Description</w:t>
              </w:r>
            </w:ins>
          </w:p>
        </w:tc>
        <w:tc>
          <w:tcPr>
            <w:tcW w:w="3907" w:type="pct"/>
          </w:tcPr>
          <w:p w14:paraId="2AFB1715"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78" w:author="Author"/>
                <w:rFonts w:cs="Arial"/>
                <w:b/>
                <w:bCs/>
                <w:i/>
                <w:iCs/>
                <w:color w:val="000000"/>
                <w:sz w:val="20"/>
                <w:szCs w:val="20"/>
                <w:lang w:val="en-IE"/>
              </w:rPr>
            </w:pPr>
            <w:ins w:id="22979" w:author="Author">
              <w:r>
                <w:rPr>
                  <w:rFonts w:cs="Arial"/>
                  <w:sz w:val="20"/>
                  <w:szCs w:val="20"/>
                </w:rPr>
                <w:t>Message displayed if an attempt to cancel a reservation of the previous SIM card has failed</w:t>
              </w:r>
            </w:ins>
          </w:p>
        </w:tc>
      </w:tr>
      <w:tr w:rsidR="00B155C8" w:rsidRPr="00C3339A" w14:paraId="7A158020" w14:textId="77777777" w:rsidTr="00C23BF1">
        <w:trPr>
          <w:ins w:id="22980" w:author="Author"/>
        </w:trPr>
        <w:tc>
          <w:tcPr>
            <w:cnfStyle w:val="001000000000" w:firstRow="0" w:lastRow="0" w:firstColumn="1" w:lastColumn="0" w:oddVBand="0" w:evenVBand="0" w:oddHBand="0" w:evenHBand="0" w:firstRowFirstColumn="0" w:firstRowLastColumn="0" w:lastRowFirstColumn="0" w:lastRowLastColumn="0"/>
            <w:tcW w:w="1093" w:type="pct"/>
          </w:tcPr>
          <w:p w14:paraId="137ED218" w14:textId="77777777" w:rsidR="00B155C8" w:rsidRPr="00C3339A" w:rsidRDefault="00B155C8" w:rsidP="00C23BF1">
            <w:pPr>
              <w:spacing w:before="120"/>
              <w:jc w:val="left"/>
              <w:rPr>
                <w:ins w:id="22981" w:author="Author"/>
                <w:rFonts w:cs="Arial"/>
                <w:sz w:val="20"/>
                <w:szCs w:val="20"/>
                <w:lang w:val="en-IE"/>
              </w:rPr>
            </w:pPr>
            <w:ins w:id="22982" w:author="Author">
              <w:r w:rsidRPr="00C3339A">
                <w:rPr>
                  <w:rFonts w:cs="Arial"/>
                  <w:sz w:val="20"/>
                  <w:szCs w:val="20"/>
                  <w:lang w:val="en-IE"/>
                </w:rPr>
                <w:t>Context</w:t>
              </w:r>
            </w:ins>
          </w:p>
        </w:tc>
        <w:tc>
          <w:tcPr>
            <w:tcW w:w="3907" w:type="pct"/>
          </w:tcPr>
          <w:p w14:paraId="034E9E24"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83" w:author="Author"/>
                <w:rFonts w:cs="Arial"/>
                <w:sz w:val="20"/>
                <w:szCs w:val="20"/>
                <w:lang w:val="en-IE" w:eastAsia="pt-PT"/>
              </w:rPr>
            </w:pPr>
            <w:ins w:id="22984" w:author="Author">
              <w:r w:rsidRPr="00C3339A">
                <w:rPr>
                  <w:rFonts w:cs="Arial"/>
                  <w:sz w:val="20"/>
                  <w:szCs w:val="20"/>
                  <w:lang w:val="en-IE" w:eastAsia="pt-PT"/>
                </w:rPr>
                <w:t>Subscribing mobile offer</w:t>
              </w:r>
            </w:ins>
          </w:p>
        </w:tc>
      </w:tr>
      <w:tr w:rsidR="00B155C8" w:rsidRPr="00C3339A" w14:paraId="4336B0EE" w14:textId="77777777" w:rsidTr="00C23BF1">
        <w:trPr>
          <w:ins w:id="22985" w:author="Author"/>
        </w:trPr>
        <w:tc>
          <w:tcPr>
            <w:cnfStyle w:val="001000000000" w:firstRow="0" w:lastRow="0" w:firstColumn="1" w:lastColumn="0" w:oddVBand="0" w:evenVBand="0" w:oddHBand="0" w:evenHBand="0" w:firstRowFirstColumn="0" w:firstRowLastColumn="0" w:lastRowFirstColumn="0" w:lastRowLastColumn="0"/>
            <w:tcW w:w="1093" w:type="pct"/>
          </w:tcPr>
          <w:p w14:paraId="25E13C8C" w14:textId="77777777" w:rsidR="00B155C8" w:rsidRPr="00C3339A" w:rsidRDefault="00B155C8" w:rsidP="00C23BF1">
            <w:pPr>
              <w:spacing w:before="120"/>
              <w:jc w:val="left"/>
              <w:rPr>
                <w:ins w:id="22986" w:author="Author"/>
                <w:rFonts w:cs="Arial"/>
                <w:sz w:val="20"/>
                <w:szCs w:val="20"/>
                <w:lang w:val="en-IE"/>
              </w:rPr>
            </w:pPr>
            <w:ins w:id="22987" w:author="Author">
              <w:r w:rsidRPr="00C3339A">
                <w:rPr>
                  <w:rFonts w:cs="Arial"/>
                  <w:sz w:val="20"/>
                  <w:szCs w:val="20"/>
                  <w:lang w:val="en-IE"/>
                </w:rPr>
                <w:t>Json Path</w:t>
              </w:r>
            </w:ins>
          </w:p>
        </w:tc>
        <w:tc>
          <w:tcPr>
            <w:tcW w:w="3907" w:type="pct"/>
          </w:tcPr>
          <w:p w14:paraId="4CDC8713"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88" w:author="Author"/>
                <w:rFonts w:cs="Arial"/>
                <w:sz w:val="20"/>
                <w:szCs w:val="20"/>
                <w:lang w:val="en-IE" w:eastAsia="pt-PT"/>
              </w:rPr>
            </w:pPr>
            <w:ins w:id="22989" w:author="Author">
              <w:r w:rsidRPr="00C3339A">
                <w:rPr>
                  <w:rFonts w:cs="Arial"/>
                  <w:sz w:val="20"/>
                  <w:szCs w:val="20"/>
                  <w:lang w:val="en-IE" w:eastAsia="pt-PT"/>
                </w:rPr>
                <w:t>sales.messages.warning.WARN_IMPOSSIBLE_CANCELING_SIM_RESERVATION</w:t>
              </w:r>
            </w:ins>
          </w:p>
        </w:tc>
      </w:tr>
      <w:tr w:rsidR="00B155C8" w:rsidRPr="00C3339A" w14:paraId="021BCDA4" w14:textId="77777777" w:rsidTr="00C23BF1">
        <w:trPr>
          <w:ins w:id="2299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42E69D0" w14:textId="77777777" w:rsidR="00B155C8" w:rsidRPr="00C3339A" w:rsidRDefault="00B155C8" w:rsidP="00C23BF1">
            <w:pPr>
              <w:spacing w:before="120"/>
              <w:jc w:val="left"/>
              <w:rPr>
                <w:ins w:id="22991" w:author="Author"/>
                <w:rFonts w:cs="Arial"/>
                <w:sz w:val="20"/>
                <w:szCs w:val="20"/>
                <w:lang w:val="en-IE"/>
              </w:rPr>
            </w:pPr>
            <w:ins w:id="22992" w:author="Author">
              <w:r w:rsidRPr="00C3339A">
                <w:rPr>
                  <w:rFonts w:cs="Arial"/>
                  <w:sz w:val="20"/>
                  <w:szCs w:val="20"/>
                  <w:lang w:val="en-IE"/>
                </w:rPr>
                <w:t>Message (English)</w:t>
              </w:r>
            </w:ins>
          </w:p>
        </w:tc>
        <w:tc>
          <w:tcPr>
            <w:tcW w:w="3907" w:type="pct"/>
            <w:tcBorders>
              <w:bottom w:val="single" w:sz="12" w:space="0" w:color="C00000"/>
            </w:tcBorders>
          </w:tcPr>
          <w:p w14:paraId="239E11C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93" w:author="Author"/>
                <w:rFonts w:cs="Arial"/>
                <w:color w:val="000000"/>
                <w:sz w:val="20"/>
                <w:szCs w:val="20"/>
                <w:lang w:val="en-IE"/>
              </w:rPr>
            </w:pPr>
            <w:ins w:id="22994" w:author="Author">
              <w:r w:rsidRPr="00C3339A">
                <w:rPr>
                  <w:rFonts w:cs="Arial"/>
                  <w:color w:val="000000"/>
                  <w:sz w:val="20"/>
                  <w:szCs w:val="20"/>
                  <w:lang w:val="en-IE"/>
                </w:rPr>
                <w:t>It was not possible to cancel the reservation of the previous SIM card.</w:t>
              </w:r>
            </w:ins>
          </w:p>
        </w:tc>
      </w:tr>
      <w:tr w:rsidR="00B155C8" w:rsidRPr="00C3339A" w14:paraId="7B2FAC63" w14:textId="77777777" w:rsidTr="00C23BF1">
        <w:trPr>
          <w:ins w:id="2299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FACCCB7" w14:textId="77777777" w:rsidR="00B155C8" w:rsidRPr="00C3339A" w:rsidRDefault="00B155C8" w:rsidP="00C23BF1">
            <w:pPr>
              <w:spacing w:before="120"/>
              <w:jc w:val="left"/>
              <w:rPr>
                <w:ins w:id="22996" w:author="Author"/>
                <w:rFonts w:cs="Arial"/>
                <w:sz w:val="20"/>
                <w:szCs w:val="20"/>
                <w:lang w:val="en-IE"/>
              </w:rPr>
            </w:pPr>
            <w:ins w:id="22997" w:author="Author">
              <w:r w:rsidRPr="00C3339A">
                <w:rPr>
                  <w:rFonts w:cs="Arial"/>
                  <w:sz w:val="20"/>
                  <w:szCs w:val="20"/>
                  <w:lang w:val="en-IE"/>
                </w:rPr>
                <w:t>Message #</w:t>
              </w:r>
            </w:ins>
          </w:p>
        </w:tc>
        <w:tc>
          <w:tcPr>
            <w:tcW w:w="3907" w:type="pct"/>
            <w:tcBorders>
              <w:top w:val="single" w:sz="12" w:space="0" w:color="C00000"/>
            </w:tcBorders>
          </w:tcPr>
          <w:p w14:paraId="233674E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98" w:author="Author"/>
                <w:rFonts w:cs="Arial"/>
                <w:i/>
                <w:color w:val="000000"/>
                <w:sz w:val="20"/>
                <w:szCs w:val="20"/>
                <w:lang w:val="en-IE"/>
              </w:rPr>
            </w:pPr>
            <w:ins w:id="22999" w:author="Author">
              <w:r w:rsidRPr="00C3339A">
                <w:rPr>
                  <w:rFonts w:cs="Arial"/>
                  <w:i/>
                  <w:color w:val="000000"/>
                  <w:sz w:val="20"/>
                  <w:szCs w:val="20"/>
                  <w:lang w:val="en-IE"/>
                </w:rPr>
                <w:t>WM_SAL_3</w:t>
              </w:r>
            </w:ins>
          </w:p>
        </w:tc>
      </w:tr>
      <w:tr w:rsidR="00B155C8" w:rsidRPr="00C3339A" w14:paraId="44DE637A" w14:textId="77777777" w:rsidTr="00C23BF1">
        <w:trPr>
          <w:ins w:id="23000" w:author="Author"/>
        </w:trPr>
        <w:tc>
          <w:tcPr>
            <w:cnfStyle w:val="001000000000" w:firstRow="0" w:lastRow="0" w:firstColumn="1" w:lastColumn="0" w:oddVBand="0" w:evenVBand="0" w:oddHBand="0" w:evenHBand="0" w:firstRowFirstColumn="0" w:firstRowLastColumn="0" w:lastRowFirstColumn="0" w:lastRowLastColumn="0"/>
            <w:tcW w:w="1093" w:type="pct"/>
          </w:tcPr>
          <w:p w14:paraId="6EF5566F" w14:textId="77777777" w:rsidR="00B155C8" w:rsidRPr="00C3339A" w:rsidRDefault="00B155C8" w:rsidP="00C23BF1">
            <w:pPr>
              <w:spacing w:before="120"/>
              <w:jc w:val="left"/>
              <w:rPr>
                <w:ins w:id="23001" w:author="Author"/>
                <w:rFonts w:cs="Arial"/>
                <w:sz w:val="20"/>
                <w:szCs w:val="20"/>
                <w:lang w:val="en-IE"/>
              </w:rPr>
            </w:pPr>
            <w:ins w:id="23002" w:author="Author">
              <w:r w:rsidRPr="00C3339A">
                <w:rPr>
                  <w:rFonts w:cs="Arial"/>
                  <w:sz w:val="20"/>
                  <w:szCs w:val="20"/>
                  <w:lang w:val="en-IE"/>
                </w:rPr>
                <w:t>Description</w:t>
              </w:r>
            </w:ins>
          </w:p>
        </w:tc>
        <w:tc>
          <w:tcPr>
            <w:tcW w:w="3907" w:type="pct"/>
          </w:tcPr>
          <w:p w14:paraId="5501E5E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03" w:author="Author"/>
                <w:rFonts w:cs="Arial"/>
                <w:color w:val="000000"/>
                <w:sz w:val="20"/>
                <w:szCs w:val="20"/>
                <w:lang w:val="en-IE"/>
              </w:rPr>
            </w:pPr>
            <w:ins w:id="23004" w:author="Author">
              <w:r>
                <w:rPr>
                  <w:rFonts w:cs="Arial"/>
                  <w:sz w:val="20"/>
                  <w:szCs w:val="20"/>
                </w:rPr>
                <w:t>Message displayed if it is not possible to continue the transaction because the customer needs to do an advanced payment of a certain amount.</w:t>
              </w:r>
            </w:ins>
          </w:p>
        </w:tc>
      </w:tr>
      <w:tr w:rsidR="00B155C8" w:rsidRPr="00C3339A" w14:paraId="251BD0AF" w14:textId="77777777" w:rsidTr="00C23BF1">
        <w:trPr>
          <w:ins w:id="23005" w:author="Author"/>
        </w:trPr>
        <w:tc>
          <w:tcPr>
            <w:cnfStyle w:val="001000000000" w:firstRow="0" w:lastRow="0" w:firstColumn="1" w:lastColumn="0" w:oddVBand="0" w:evenVBand="0" w:oddHBand="0" w:evenHBand="0" w:firstRowFirstColumn="0" w:firstRowLastColumn="0" w:lastRowFirstColumn="0" w:lastRowLastColumn="0"/>
            <w:tcW w:w="1093" w:type="pct"/>
          </w:tcPr>
          <w:p w14:paraId="229B29DF" w14:textId="77777777" w:rsidR="00B155C8" w:rsidRPr="00C3339A" w:rsidRDefault="00B155C8" w:rsidP="00C23BF1">
            <w:pPr>
              <w:spacing w:before="120"/>
              <w:jc w:val="left"/>
              <w:rPr>
                <w:ins w:id="23006" w:author="Author"/>
                <w:rFonts w:cs="Arial"/>
                <w:sz w:val="20"/>
                <w:szCs w:val="20"/>
                <w:lang w:val="en-IE"/>
              </w:rPr>
            </w:pPr>
            <w:ins w:id="23007" w:author="Author">
              <w:r w:rsidRPr="00C3339A">
                <w:rPr>
                  <w:rFonts w:cs="Arial"/>
                  <w:sz w:val="20"/>
                  <w:szCs w:val="20"/>
                  <w:lang w:val="en-IE"/>
                </w:rPr>
                <w:t>Context</w:t>
              </w:r>
            </w:ins>
          </w:p>
        </w:tc>
        <w:tc>
          <w:tcPr>
            <w:tcW w:w="3907" w:type="pct"/>
          </w:tcPr>
          <w:p w14:paraId="35A20EBA"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08" w:author="Author"/>
                <w:rFonts w:cs="Arial"/>
                <w:sz w:val="20"/>
                <w:szCs w:val="20"/>
                <w:lang w:val="en-IE" w:eastAsia="pt-PT"/>
              </w:rPr>
            </w:pPr>
            <w:ins w:id="23009" w:author="Author">
              <w:r w:rsidRPr="00C3339A">
                <w:rPr>
                  <w:rFonts w:cs="Arial"/>
                  <w:sz w:val="20"/>
                  <w:szCs w:val="20"/>
                  <w:lang w:val="en-IE" w:eastAsia="pt-PT"/>
                </w:rPr>
                <w:t>Subscribing mobile offer</w:t>
              </w:r>
            </w:ins>
          </w:p>
        </w:tc>
      </w:tr>
      <w:tr w:rsidR="00B155C8" w:rsidRPr="00C3339A" w14:paraId="615EA419" w14:textId="77777777" w:rsidTr="00C23BF1">
        <w:trPr>
          <w:ins w:id="23010" w:author="Author"/>
        </w:trPr>
        <w:tc>
          <w:tcPr>
            <w:cnfStyle w:val="001000000000" w:firstRow="0" w:lastRow="0" w:firstColumn="1" w:lastColumn="0" w:oddVBand="0" w:evenVBand="0" w:oddHBand="0" w:evenHBand="0" w:firstRowFirstColumn="0" w:firstRowLastColumn="0" w:lastRowFirstColumn="0" w:lastRowLastColumn="0"/>
            <w:tcW w:w="1093" w:type="pct"/>
          </w:tcPr>
          <w:p w14:paraId="37219E9E" w14:textId="77777777" w:rsidR="00B155C8" w:rsidRPr="00C3339A" w:rsidRDefault="00B155C8" w:rsidP="00C23BF1">
            <w:pPr>
              <w:spacing w:before="120"/>
              <w:jc w:val="left"/>
              <w:rPr>
                <w:ins w:id="23011" w:author="Author"/>
                <w:rFonts w:cs="Arial"/>
                <w:sz w:val="20"/>
                <w:szCs w:val="20"/>
                <w:lang w:val="en-IE"/>
              </w:rPr>
            </w:pPr>
            <w:ins w:id="23012" w:author="Author">
              <w:r w:rsidRPr="00C3339A">
                <w:rPr>
                  <w:rFonts w:cs="Arial"/>
                  <w:sz w:val="20"/>
                  <w:szCs w:val="20"/>
                  <w:lang w:val="en-IE"/>
                </w:rPr>
                <w:t>Json Path</w:t>
              </w:r>
            </w:ins>
          </w:p>
        </w:tc>
        <w:tc>
          <w:tcPr>
            <w:tcW w:w="3907" w:type="pct"/>
          </w:tcPr>
          <w:p w14:paraId="1FCEF375"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13" w:author="Author"/>
                <w:rFonts w:cs="Arial"/>
                <w:sz w:val="20"/>
                <w:szCs w:val="20"/>
                <w:lang w:val="en-IE" w:eastAsia="pt-PT"/>
              </w:rPr>
            </w:pPr>
            <w:ins w:id="23014" w:author="Author">
              <w:r w:rsidRPr="00C3339A">
                <w:rPr>
                  <w:rFonts w:cs="Arial"/>
                  <w:sz w:val="20"/>
                  <w:szCs w:val="20"/>
                  <w:lang w:val="en-IE" w:eastAsia="pt-PT"/>
                </w:rPr>
                <w:t>sales.messages.warning.WARN_ADVANCED_PAYMENT_REQUIRED</w:t>
              </w:r>
            </w:ins>
          </w:p>
        </w:tc>
      </w:tr>
      <w:tr w:rsidR="00B155C8" w:rsidRPr="00C3339A" w14:paraId="7DFD5C1F" w14:textId="77777777" w:rsidTr="00C23BF1">
        <w:trPr>
          <w:ins w:id="2301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6CA2FB2" w14:textId="77777777" w:rsidR="00B155C8" w:rsidRPr="00C3339A" w:rsidRDefault="00B155C8" w:rsidP="00C23BF1">
            <w:pPr>
              <w:spacing w:before="120"/>
              <w:jc w:val="left"/>
              <w:rPr>
                <w:ins w:id="23016" w:author="Author"/>
                <w:rFonts w:cs="Arial"/>
                <w:sz w:val="20"/>
                <w:szCs w:val="20"/>
                <w:lang w:val="en-IE"/>
              </w:rPr>
            </w:pPr>
            <w:ins w:id="23017" w:author="Author">
              <w:r w:rsidRPr="00C3339A">
                <w:rPr>
                  <w:rFonts w:cs="Arial"/>
                  <w:sz w:val="20"/>
                  <w:szCs w:val="20"/>
                  <w:lang w:val="en-IE"/>
                </w:rPr>
                <w:t>Message (English)</w:t>
              </w:r>
            </w:ins>
          </w:p>
        </w:tc>
        <w:tc>
          <w:tcPr>
            <w:tcW w:w="3907" w:type="pct"/>
            <w:tcBorders>
              <w:bottom w:val="single" w:sz="12" w:space="0" w:color="C00000"/>
            </w:tcBorders>
          </w:tcPr>
          <w:p w14:paraId="159486A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18" w:author="Author"/>
                <w:rFonts w:cs="Arial"/>
                <w:color w:val="000000"/>
                <w:sz w:val="20"/>
                <w:szCs w:val="20"/>
                <w:lang w:val="en-IE"/>
              </w:rPr>
            </w:pPr>
            <w:ins w:id="23019" w:author="Author">
              <w:r w:rsidRPr="00E73B40">
                <w:rPr>
                  <w:sz w:val="20"/>
                  <w:lang w:val="en-IE"/>
                </w:rPr>
                <w:t>The customer needs to do an advanced payment of %amount% in order to perform the subscription(s) activation(s). Please inform the customer. The payment will be handled later in the process.</w:t>
              </w:r>
            </w:ins>
          </w:p>
        </w:tc>
      </w:tr>
      <w:tr w:rsidR="00B155C8" w:rsidRPr="00C3339A" w14:paraId="0AB766FA" w14:textId="77777777" w:rsidTr="00C23BF1">
        <w:trPr>
          <w:ins w:id="2302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BC413B5" w14:textId="77777777" w:rsidR="00B155C8" w:rsidRPr="00C3339A" w:rsidRDefault="00B155C8" w:rsidP="00C23BF1">
            <w:pPr>
              <w:spacing w:before="120"/>
              <w:jc w:val="left"/>
              <w:rPr>
                <w:ins w:id="23021" w:author="Author"/>
                <w:rFonts w:cs="Arial"/>
                <w:sz w:val="20"/>
                <w:szCs w:val="20"/>
                <w:lang w:val="en-IE"/>
              </w:rPr>
            </w:pPr>
            <w:ins w:id="23022" w:author="Author">
              <w:r w:rsidRPr="00C3339A">
                <w:rPr>
                  <w:rFonts w:cs="Arial"/>
                  <w:sz w:val="20"/>
                  <w:szCs w:val="20"/>
                  <w:lang w:val="en-IE"/>
                </w:rPr>
                <w:t>Message #</w:t>
              </w:r>
            </w:ins>
          </w:p>
        </w:tc>
        <w:tc>
          <w:tcPr>
            <w:tcW w:w="3907" w:type="pct"/>
            <w:tcBorders>
              <w:top w:val="single" w:sz="12" w:space="0" w:color="C00000"/>
            </w:tcBorders>
          </w:tcPr>
          <w:p w14:paraId="2C35101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23" w:author="Author"/>
                <w:rFonts w:cs="Arial"/>
                <w:i/>
                <w:color w:val="000000"/>
                <w:sz w:val="20"/>
                <w:szCs w:val="20"/>
                <w:lang w:val="en-IE"/>
              </w:rPr>
            </w:pPr>
            <w:ins w:id="23024" w:author="Author">
              <w:r w:rsidRPr="00C3339A">
                <w:rPr>
                  <w:rFonts w:cs="Arial"/>
                  <w:i/>
                  <w:color w:val="000000"/>
                  <w:sz w:val="20"/>
                  <w:szCs w:val="20"/>
                  <w:lang w:val="en-IE"/>
                </w:rPr>
                <w:t>WM_SAL_4</w:t>
              </w:r>
            </w:ins>
          </w:p>
        </w:tc>
      </w:tr>
      <w:tr w:rsidR="00B155C8" w:rsidRPr="00C3339A" w14:paraId="0A7E82F1" w14:textId="77777777" w:rsidTr="00C23BF1">
        <w:trPr>
          <w:ins w:id="23025" w:author="Author"/>
        </w:trPr>
        <w:tc>
          <w:tcPr>
            <w:cnfStyle w:val="001000000000" w:firstRow="0" w:lastRow="0" w:firstColumn="1" w:lastColumn="0" w:oddVBand="0" w:evenVBand="0" w:oddHBand="0" w:evenHBand="0" w:firstRowFirstColumn="0" w:firstRowLastColumn="0" w:lastRowFirstColumn="0" w:lastRowLastColumn="0"/>
            <w:tcW w:w="1093" w:type="pct"/>
          </w:tcPr>
          <w:p w14:paraId="38F63AC5" w14:textId="77777777" w:rsidR="00B155C8" w:rsidRPr="00C3339A" w:rsidRDefault="00B155C8" w:rsidP="00C23BF1">
            <w:pPr>
              <w:spacing w:before="120"/>
              <w:jc w:val="left"/>
              <w:rPr>
                <w:ins w:id="23026" w:author="Author"/>
                <w:rFonts w:cs="Arial"/>
                <w:sz w:val="20"/>
                <w:szCs w:val="20"/>
                <w:lang w:val="en-IE"/>
              </w:rPr>
            </w:pPr>
            <w:ins w:id="23027" w:author="Author">
              <w:r w:rsidRPr="00C3339A">
                <w:rPr>
                  <w:rFonts w:cs="Arial"/>
                  <w:sz w:val="20"/>
                  <w:szCs w:val="20"/>
                  <w:lang w:val="en-IE"/>
                </w:rPr>
                <w:t>Description</w:t>
              </w:r>
            </w:ins>
          </w:p>
        </w:tc>
        <w:tc>
          <w:tcPr>
            <w:tcW w:w="3907" w:type="pct"/>
          </w:tcPr>
          <w:p w14:paraId="5939690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28" w:author="Author"/>
                <w:rFonts w:cs="Arial"/>
                <w:color w:val="000000"/>
                <w:sz w:val="20"/>
                <w:szCs w:val="20"/>
                <w:lang w:val="en-IE"/>
              </w:rPr>
            </w:pPr>
            <w:ins w:id="23029" w:author="Author">
              <w:r>
                <w:rPr>
                  <w:rFonts w:cs="Arial"/>
                  <w:sz w:val="20"/>
                  <w:szCs w:val="20"/>
                </w:rPr>
                <w:t>Message displayed if it is not possible to continue the subscription because the customer needs to deposit a certain amount.</w:t>
              </w:r>
            </w:ins>
          </w:p>
        </w:tc>
      </w:tr>
      <w:tr w:rsidR="00B155C8" w:rsidRPr="00C3339A" w14:paraId="4F7C8347" w14:textId="77777777" w:rsidTr="00C23BF1">
        <w:trPr>
          <w:ins w:id="23030" w:author="Author"/>
        </w:trPr>
        <w:tc>
          <w:tcPr>
            <w:cnfStyle w:val="001000000000" w:firstRow="0" w:lastRow="0" w:firstColumn="1" w:lastColumn="0" w:oddVBand="0" w:evenVBand="0" w:oddHBand="0" w:evenHBand="0" w:firstRowFirstColumn="0" w:firstRowLastColumn="0" w:lastRowFirstColumn="0" w:lastRowLastColumn="0"/>
            <w:tcW w:w="1093" w:type="pct"/>
          </w:tcPr>
          <w:p w14:paraId="32720BC7" w14:textId="77777777" w:rsidR="00B155C8" w:rsidRPr="00C3339A" w:rsidRDefault="00B155C8" w:rsidP="00C23BF1">
            <w:pPr>
              <w:spacing w:before="120"/>
              <w:jc w:val="left"/>
              <w:rPr>
                <w:ins w:id="23031" w:author="Author"/>
                <w:rFonts w:cs="Arial"/>
                <w:sz w:val="20"/>
                <w:szCs w:val="20"/>
                <w:lang w:val="en-IE"/>
              </w:rPr>
            </w:pPr>
            <w:ins w:id="23032" w:author="Author">
              <w:r w:rsidRPr="00C3339A">
                <w:rPr>
                  <w:rFonts w:cs="Arial"/>
                  <w:sz w:val="20"/>
                  <w:szCs w:val="20"/>
                  <w:lang w:val="en-IE"/>
                </w:rPr>
                <w:t>Context</w:t>
              </w:r>
            </w:ins>
          </w:p>
        </w:tc>
        <w:tc>
          <w:tcPr>
            <w:tcW w:w="3907" w:type="pct"/>
          </w:tcPr>
          <w:p w14:paraId="5C3A9BEC"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33" w:author="Author"/>
                <w:rFonts w:cs="Arial"/>
                <w:sz w:val="20"/>
                <w:szCs w:val="20"/>
                <w:lang w:val="en-IE" w:eastAsia="pt-PT"/>
              </w:rPr>
            </w:pPr>
            <w:ins w:id="23034" w:author="Author">
              <w:r w:rsidRPr="00C3339A">
                <w:rPr>
                  <w:rFonts w:cs="Arial"/>
                  <w:sz w:val="20"/>
                  <w:szCs w:val="20"/>
                  <w:lang w:val="en-IE" w:eastAsia="pt-PT"/>
                </w:rPr>
                <w:t>Subscribing mobile offer</w:t>
              </w:r>
            </w:ins>
          </w:p>
        </w:tc>
      </w:tr>
      <w:tr w:rsidR="00B155C8" w:rsidRPr="00C3339A" w14:paraId="6AC9EB9F" w14:textId="77777777" w:rsidTr="00C23BF1">
        <w:trPr>
          <w:ins w:id="23035" w:author="Author"/>
        </w:trPr>
        <w:tc>
          <w:tcPr>
            <w:cnfStyle w:val="001000000000" w:firstRow="0" w:lastRow="0" w:firstColumn="1" w:lastColumn="0" w:oddVBand="0" w:evenVBand="0" w:oddHBand="0" w:evenHBand="0" w:firstRowFirstColumn="0" w:firstRowLastColumn="0" w:lastRowFirstColumn="0" w:lastRowLastColumn="0"/>
            <w:tcW w:w="1093" w:type="pct"/>
          </w:tcPr>
          <w:p w14:paraId="76C50CC3" w14:textId="77777777" w:rsidR="00B155C8" w:rsidRPr="00C3339A" w:rsidRDefault="00B155C8" w:rsidP="00C23BF1">
            <w:pPr>
              <w:spacing w:before="120"/>
              <w:jc w:val="left"/>
              <w:rPr>
                <w:ins w:id="23036" w:author="Author"/>
                <w:rFonts w:cs="Arial"/>
                <w:sz w:val="20"/>
                <w:szCs w:val="20"/>
                <w:lang w:val="en-IE"/>
              </w:rPr>
            </w:pPr>
            <w:ins w:id="23037" w:author="Author">
              <w:r w:rsidRPr="00C3339A">
                <w:rPr>
                  <w:rFonts w:cs="Arial"/>
                  <w:sz w:val="20"/>
                  <w:szCs w:val="20"/>
                  <w:lang w:val="en-IE"/>
                </w:rPr>
                <w:t>Json Path</w:t>
              </w:r>
            </w:ins>
          </w:p>
        </w:tc>
        <w:tc>
          <w:tcPr>
            <w:tcW w:w="3907" w:type="pct"/>
          </w:tcPr>
          <w:p w14:paraId="00878A1B"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38" w:author="Author"/>
                <w:rFonts w:cs="Arial"/>
                <w:sz w:val="20"/>
                <w:szCs w:val="20"/>
                <w:lang w:val="en-IE" w:eastAsia="pt-PT"/>
              </w:rPr>
            </w:pPr>
            <w:ins w:id="23039" w:author="Author">
              <w:r w:rsidRPr="00C3339A">
                <w:rPr>
                  <w:rFonts w:cs="Arial"/>
                  <w:sz w:val="20"/>
                  <w:szCs w:val="20"/>
                  <w:lang w:val="en-IE" w:eastAsia="pt-PT"/>
                </w:rPr>
                <w:t>sales.messages.warning.WARN_DEPOSIT_REQUIRED</w:t>
              </w:r>
            </w:ins>
          </w:p>
        </w:tc>
      </w:tr>
      <w:tr w:rsidR="00B155C8" w:rsidRPr="00C3339A" w14:paraId="08289218" w14:textId="77777777" w:rsidTr="00C23BF1">
        <w:trPr>
          <w:ins w:id="2304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F612D58" w14:textId="77777777" w:rsidR="00B155C8" w:rsidRPr="00C3339A" w:rsidRDefault="00B155C8" w:rsidP="00C23BF1">
            <w:pPr>
              <w:spacing w:before="120"/>
              <w:jc w:val="left"/>
              <w:rPr>
                <w:ins w:id="23041" w:author="Author"/>
                <w:rFonts w:cs="Arial"/>
                <w:sz w:val="20"/>
                <w:szCs w:val="20"/>
                <w:lang w:val="en-IE"/>
              </w:rPr>
            </w:pPr>
            <w:ins w:id="23042" w:author="Author">
              <w:r w:rsidRPr="00C3339A">
                <w:rPr>
                  <w:rFonts w:cs="Arial"/>
                  <w:sz w:val="20"/>
                  <w:szCs w:val="20"/>
                  <w:lang w:val="en-IE"/>
                </w:rPr>
                <w:t>Message (English)</w:t>
              </w:r>
            </w:ins>
          </w:p>
        </w:tc>
        <w:tc>
          <w:tcPr>
            <w:tcW w:w="3907" w:type="pct"/>
            <w:tcBorders>
              <w:bottom w:val="single" w:sz="12" w:space="0" w:color="C00000"/>
            </w:tcBorders>
          </w:tcPr>
          <w:p w14:paraId="2E1574A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43" w:author="Author"/>
                <w:rFonts w:cs="Arial"/>
                <w:color w:val="000000"/>
                <w:sz w:val="20"/>
                <w:szCs w:val="20"/>
                <w:lang w:val="en-IE"/>
              </w:rPr>
            </w:pPr>
            <w:ins w:id="23044" w:author="Author">
              <w:r w:rsidRPr="00E73B40">
                <w:rPr>
                  <w:sz w:val="20"/>
                  <w:lang w:val="en-IE"/>
                </w:rPr>
                <w:t>The customer needs to do a deposit of %amount% in order to perform the subscription(s) activation(s). Please inform the customer. The payment will be handled later in the process.</w:t>
              </w:r>
            </w:ins>
          </w:p>
        </w:tc>
      </w:tr>
      <w:tr w:rsidR="00B155C8" w:rsidRPr="00C3339A" w14:paraId="2D737C84" w14:textId="77777777" w:rsidTr="00C23BF1">
        <w:trPr>
          <w:ins w:id="2304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7796662" w14:textId="77777777" w:rsidR="00B155C8" w:rsidRPr="00C3339A" w:rsidRDefault="00B155C8" w:rsidP="00C23BF1">
            <w:pPr>
              <w:spacing w:before="120"/>
              <w:jc w:val="left"/>
              <w:rPr>
                <w:ins w:id="23046" w:author="Author"/>
                <w:rFonts w:cs="Arial"/>
                <w:sz w:val="20"/>
                <w:szCs w:val="20"/>
                <w:lang w:val="en-IE"/>
              </w:rPr>
            </w:pPr>
            <w:ins w:id="23047" w:author="Author">
              <w:r w:rsidRPr="00C3339A">
                <w:rPr>
                  <w:rFonts w:cs="Arial"/>
                  <w:sz w:val="20"/>
                  <w:szCs w:val="20"/>
                  <w:lang w:val="en-IE"/>
                </w:rPr>
                <w:t>Message #</w:t>
              </w:r>
            </w:ins>
          </w:p>
        </w:tc>
        <w:tc>
          <w:tcPr>
            <w:tcW w:w="3907" w:type="pct"/>
            <w:tcBorders>
              <w:top w:val="single" w:sz="12" w:space="0" w:color="C00000"/>
            </w:tcBorders>
          </w:tcPr>
          <w:p w14:paraId="275971E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48" w:author="Author"/>
                <w:rFonts w:cs="Arial"/>
                <w:i/>
                <w:color w:val="000000"/>
                <w:sz w:val="20"/>
                <w:szCs w:val="20"/>
                <w:lang w:val="en-IE"/>
              </w:rPr>
            </w:pPr>
            <w:ins w:id="23049" w:author="Author">
              <w:r w:rsidRPr="00C3339A">
                <w:rPr>
                  <w:rFonts w:cs="Arial"/>
                  <w:i/>
                  <w:color w:val="000000"/>
                  <w:sz w:val="20"/>
                  <w:szCs w:val="20"/>
                  <w:lang w:val="en-IE"/>
                </w:rPr>
                <w:t>WM_SAL_5</w:t>
              </w:r>
            </w:ins>
          </w:p>
        </w:tc>
      </w:tr>
      <w:tr w:rsidR="00B155C8" w:rsidRPr="00C3339A" w14:paraId="1241ED17" w14:textId="77777777" w:rsidTr="00C23BF1">
        <w:trPr>
          <w:ins w:id="23050" w:author="Author"/>
        </w:trPr>
        <w:tc>
          <w:tcPr>
            <w:cnfStyle w:val="001000000000" w:firstRow="0" w:lastRow="0" w:firstColumn="1" w:lastColumn="0" w:oddVBand="0" w:evenVBand="0" w:oddHBand="0" w:evenHBand="0" w:firstRowFirstColumn="0" w:firstRowLastColumn="0" w:lastRowFirstColumn="0" w:lastRowLastColumn="0"/>
            <w:tcW w:w="1093" w:type="pct"/>
          </w:tcPr>
          <w:p w14:paraId="427CA660" w14:textId="77777777" w:rsidR="00B155C8" w:rsidRPr="00C3339A" w:rsidRDefault="00B155C8" w:rsidP="00C23BF1">
            <w:pPr>
              <w:spacing w:before="120"/>
              <w:jc w:val="left"/>
              <w:rPr>
                <w:ins w:id="23051" w:author="Author"/>
                <w:rFonts w:cs="Arial"/>
                <w:sz w:val="20"/>
                <w:szCs w:val="20"/>
                <w:lang w:val="en-IE"/>
              </w:rPr>
            </w:pPr>
            <w:ins w:id="23052" w:author="Author">
              <w:r w:rsidRPr="00C3339A">
                <w:rPr>
                  <w:rFonts w:cs="Arial"/>
                  <w:sz w:val="20"/>
                  <w:szCs w:val="20"/>
                  <w:lang w:val="en-IE"/>
                </w:rPr>
                <w:t>Description</w:t>
              </w:r>
            </w:ins>
          </w:p>
        </w:tc>
        <w:tc>
          <w:tcPr>
            <w:tcW w:w="3907" w:type="pct"/>
          </w:tcPr>
          <w:p w14:paraId="4307833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53" w:author="Author"/>
                <w:rFonts w:cs="Arial"/>
                <w:b/>
                <w:bCs/>
                <w:i/>
                <w:iCs/>
                <w:color w:val="000000"/>
                <w:sz w:val="20"/>
                <w:szCs w:val="20"/>
                <w:lang w:val="en-IE"/>
              </w:rPr>
            </w:pPr>
            <w:ins w:id="23054" w:author="Author">
              <w:r>
                <w:rPr>
                  <w:rFonts w:cs="Arial"/>
                  <w:sz w:val="20"/>
                  <w:szCs w:val="20"/>
                </w:rPr>
                <w:t>Message displayed if the customer credit vetting is in referral</w:t>
              </w:r>
            </w:ins>
          </w:p>
        </w:tc>
      </w:tr>
      <w:tr w:rsidR="00B155C8" w:rsidRPr="00C3339A" w14:paraId="25D80E34" w14:textId="77777777" w:rsidTr="00C23BF1">
        <w:trPr>
          <w:ins w:id="23055" w:author="Author"/>
        </w:trPr>
        <w:tc>
          <w:tcPr>
            <w:cnfStyle w:val="001000000000" w:firstRow="0" w:lastRow="0" w:firstColumn="1" w:lastColumn="0" w:oddVBand="0" w:evenVBand="0" w:oddHBand="0" w:evenHBand="0" w:firstRowFirstColumn="0" w:firstRowLastColumn="0" w:lastRowFirstColumn="0" w:lastRowLastColumn="0"/>
            <w:tcW w:w="1093" w:type="pct"/>
          </w:tcPr>
          <w:p w14:paraId="0631347F" w14:textId="77777777" w:rsidR="00B155C8" w:rsidRPr="00C3339A" w:rsidRDefault="00B155C8" w:rsidP="00C23BF1">
            <w:pPr>
              <w:spacing w:before="120"/>
              <w:jc w:val="left"/>
              <w:rPr>
                <w:ins w:id="23056" w:author="Author"/>
                <w:rFonts w:cs="Arial"/>
                <w:sz w:val="20"/>
                <w:szCs w:val="20"/>
                <w:lang w:val="en-IE"/>
              </w:rPr>
            </w:pPr>
            <w:ins w:id="23057" w:author="Author">
              <w:r w:rsidRPr="00C3339A">
                <w:rPr>
                  <w:rFonts w:cs="Arial"/>
                  <w:sz w:val="20"/>
                  <w:szCs w:val="20"/>
                  <w:lang w:val="en-IE"/>
                </w:rPr>
                <w:t>Context</w:t>
              </w:r>
            </w:ins>
          </w:p>
        </w:tc>
        <w:tc>
          <w:tcPr>
            <w:tcW w:w="3907" w:type="pct"/>
          </w:tcPr>
          <w:p w14:paraId="28B794E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58" w:author="Author"/>
                <w:rFonts w:cs="Arial"/>
                <w:sz w:val="20"/>
                <w:szCs w:val="20"/>
                <w:lang w:val="en-IE" w:eastAsia="pt-PT"/>
              </w:rPr>
            </w:pPr>
            <w:ins w:id="23059" w:author="Author">
              <w:r w:rsidRPr="00C3339A">
                <w:rPr>
                  <w:rFonts w:cs="Arial"/>
                  <w:sz w:val="20"/>
                  <w:szCs w:val="20"/>
                  <w:lang w:val="en-IE" w:eastAsia="pt-PT"/>
                </w:rPr>
                <w:t>Subscribing mobile offer</w:t>
              </w:r>
            </w:ins>
          </w:p>
        </w:tc>
      </w:tr>
      <w:tr w:rsidR="00B155C8" w:rsidRPr="00C3339A" w14:paraId="05BD7B30" w14:textId="77777777" w:rsidTr="00C23BF1">
        <w:trPr>
          <w:ins w:id="23060" w:author="Author"/>
        </w:trPr>
        <w:tc>
          <w:tcPr>
            <w:cnfStyle w:val="001000000000" w:firstRow="0" w:lastRow="0" w:firstColumn="1" w:lastColumn="0" w:oddVBand="0" w:evenVBand="0" w:oddHBand="0" w:evenHBand="0" w:firstRowFirstColumn="0" w:firstRowLastColumn="0" w:lastRowFirstColumn="0" w:lastRowLastColumn="0"/>
            <w:tcW w:w="1093" w:type="pct"/>
          </w:tcPr>
          <w:p w14:paraId="6CA5A1C7" w14:textId="77777777" w:rsidR="00B155C8" w:rsidRPr="00C3339A" w:rsidRDefault="00B155C8" w:rsidP="00C23BF1">
            <w:pPr>
              <w:spacing w:before="120"/>
              <w:jc w:val="left"/>
              <w:rPr>
                <w:ins w:id="23061" w:author="Author"/>
                <w:rFonts w:cs="Arial"/>
                <w:sz w:val="20"/>
                <w:szCs w:val="20"/>
                <w:lang w:val="en-IE"/>
              </w:rPr>
            </w:pPr>
            <w:ins w:id="23062" w:author="Author">
              <w:r w:rsidRPr="00C3339A">
                <w:rPr>
                  <w:rFonts w:cs="Arial"/>
                  <w:sz w:val="20"/>
                  <w:szCs w:val="20"/>
                  <w:lang w:val="en-IE"/>
                </w:rPr>
                <w:t>Json Path</w:t>
              </w:r>
            </w:ins>
          </w:p>
        </w:tc>
        <w:tc>
          <w:tcPr>
            <w:tcW w:w="3907" w:type="pct"/>
          </w:tcPr>
          <w:p w14:paraId="293C34AC"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63" w:author="Author"/>
                <w:rFonts w:cs="Arial"/>
                <w:sz w:val="20"/>
                <w:szCs w:val="20"/>
                <w:lang w:val="en-IE" w:eastAsia="pt-PT"/>
              </w:rPr>
            </w:pPr>
            <w:ins w:id="23064" w:author="Author">
              <w:r w:rsidRPr="00C3339A">
                <w:rPr>
                  <w:rFonts w:cs="Arial"/>
                  <w:sz w:val="20"/>
                  <w:szCs w:val="20"/>
                  <w:lang w:val="en-IE" w:eastAsia="pt-PT"/>
                </w:rPr>
                <w:t>sales.messages.warning.WARN_CREDIT_VETTING_REFERRAL</w:t>
              </w:r>
            </w:ins>
          </w:p>
        </w:tc>
      </w:tr>
      <w:tr w:rsidR="00B155C8" w:rsidRPr="00C3339A" w14:paraId="644C707B" w14:textId="77777777" w:rsidTr="00C23BF1">
        <w:trPr>
          <w:ins w:id="2306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12B859A" w14:textId="77777777" w:rsidR="00B155C8" w:rsidRPr="00C3339A" w:rsidRDefault="00B155C8" w:rsidP="00C23BF1">
            <w:pPr>
              <w:spacing w:before="120"/>
              <w:jc w:val="left"/>
              <w:rPr>
                <w:ins w:id="23066" w:author="Author"/>
                <w:rFonts w:cs="Arial"/>
                <w:sz w:val="20"/>
                <w:szCs w:val="20"/>
                <w:lang w:val="en-IE"/>
              </w:rPr>
            </w:pPr>
            <w:ins w:id="23067" w:author="Author">
              <w:r w:rsidRPr="00C3339A">
                <w:rPr>
                  <w:rFonts w:cs="Arial"/>
                  <w:sz w:val="20"/>
                  <w:szCs w:val="20"/>
                  <w:lang w:val="en-IE"/>
                </w:rPr>
                <w:t>Message (English)</w:t>
              </w:r>
            </w:ins>
          </w:p>
        </w:tc>
        <w:tc>
          <w:tcPr>
            <w:tcW w:w="3907" w:type="pct"/>
            <w:tcBorders>
              <w:bottom w:val="single" w:sz="12" w:space="0" w:color="C00000"/>
            </w:tcBorders>
          </w:tcPr>
          <w:p w14:paraId="0DB1426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68" w:author="Author"/>
                <w:rFonts w:cs="Arial"/>
                <w:color w:val="000000"/>
                <w:sz w:val="20"/>
                <w:szCs w:val="20"/>
                <w:lang w:val="en-IE"/>
              </w:rPr>
            </w:pPr>
            <w:ins w:id="23069" w:author="Author">
              <w:r w:rsidRPr="00E73B40">
                <w:rPr>
                  <w:sz w:val="20"/>
                  <w:lang w:val="en-IE"/>
                </w:rPr>
                <w:t>The credit vetting is referral</w:t>
              </w:r>
              <w:r>
                <w:rPr>
                  <w:sz w:val="20"/>
                  <w:lang w:val="en-IE"/>
                </w:rPr>
                <w:t xml:space="preserve"> with the ID: {referralID}. Please press the “Get Referral Results” button to obtain the result.</w:t>
              </w:r>
            </w:ins>
          </w:p>
        </w:tc>
      </w:tr>
      <w:tr w:rsidR="00B155C8" w:rsidRPr="00C3339A" w14:paraId="7213D181" w14:textId="77777777" w:rsidTr="00C23BF1">
        <w:trPr>
          <w:ins w:id="2307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3841871" w14:textId="77777777" w:rsidR="00B155C8" w:rsidRPr="00C3339A" w:rsidRDefault="00B155C8" w:rsidP="00C23BF1">
            <w:pPr>
              <w:spacing w:before="120"/>
              <w:jc w:val="left"/>
              <w:rPr>
                <w:ins w:id="23071" w:author="Author"/>
                <w:rFonts w:cs="Arial"/>
                <w:sz w:val="20"/>
                <w:szCs w:val="20"/>
                <w:lang w:val="en-IE"/>
              </w:rPr>
            </w:pPr>
            <w:ins w:id="23072" w:author="Author">
              <w:r w:rsidRPr="00C3339A">
                <w:rPr>
                  <w:rFonts w:cs="Arial"/>
                  <w:sz w:val="20"/>
                  <w:szCs w:val="20"/>
                  <w:lang w:val="en-IE"/>
                </w:rPr>
                <w:lastRenderedPageBreak/>
                <w:t>Message #</w:t>
              </w:r>
            </w:ins>
          </w:p>
        </w:tc>
        <w:tc>
          <w:tcPr>
            <w:tcW w:w="3907" w:type="pct"/>
            <w:tcBorders>
              <w:top w:val="single" w:sz="12" w:space="0" w:color="C00000"/>
            </w:tcBorders>
          </w:tcPr>
          <w:p w14:paraId="5DAA874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73" w:author="Author"/>
                <w:rFonts w:cs="Arial"/>
                <w:i/>
                <w:color w:val="000000"/>
                <w:sz w:val="20"/>
                <w:szCs w:val="20"/>
                <w:lang w:val="en-IE"/>
              </w:rPr>
            </w:pPr>
            <w:ins w:id="23074" w:author="Author">
              <w:r w:rsidRPr="00C3339A">
                <w:rPr>
                  <w:rFonts w:cs="Arial"/>
                  <w:i/>
                  <w:color w:val="000000"/>
                  <w:sz w:val="20"/>
                  <w:szCs w:val="20"/>
                  <w:lang w:val="en-IE"/>
                </w:rPr>
                <w:t>WM_SAL_6</w:t>
              </w:r>
            </w:ins>
          </w:p>
        </w:tc>
      </w:tr>
      <w:tr w:rsidR="00B155C8" w:rsidRPr="00C3339A" w14:paraId="54508705" w14:textId="77777777" w:rsidTr="00C23BF1">
        <w:trPr>
          <w:ins w:id="23075" w:author="Author"/>
        </w:trPr>
        <w:tc>
          <w:tcPr>
            <w:cnfStyle w:val="001000000000" w:firstRow="0" w:lastRow="0" w:firstColumn="1" w:lastColumn="0" w:oddVBand="0" w:evenVBand="0" w:oddHBand="0" w:evenHBand="0" w:firstRowFirstColumn="0" w:firstRowLastColumn="0" w:lastRowFirstColumn="0" w:lastRowLastColumn="0"/>
            <w:tcW w:w="1093" w:type="pct"/>
          </w:tcPr>
          <w:p w14:paraId="7D593C98" w14:textId="77777777" w:rsidR="00B155C8" w:rsidRPr="00C3339A" w:rsidRDefault="00B155C8" w:rsidP="00C23BF1">
            <w:pPr>
              <w:spacing w:before="120"/>
              <w:jc w:val="left"/>
              <w:rPr>
                <w:ins w:id="23076" w:author="Author"/>
                <w:rFonts w:cs="Arial"/>
                <w:sz w:val="20"/>
                <w:szCs w:val="20"/>
                <w:lang w:val="en-IE"/>
              </w:rPr>
            </w:pPr>
            <w:ins w:id="23077" w:author="Author">
              <w:r w:rsidRPr="00C3339A">
                <w:rPr>
                  <w:rFonts w:cs="Arial"/>
                  <w:sz w:val="20"/>
                  <w:szCs w:val="20"/>
                  <w:lang w:val="en-IE"/>
                </w:rPr>
                <w:t>Description</w:t>
              </w:r>
            </w:ins>
          </w:p>
        </w:tc>
        <w:tc>
          <w:tcPr>
            <w:tcW w:w="3907" w:type="pct"/>
          </w:tcPr>
          <w:p w14:paraId="6376817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78" w:author="Author"/>
                <w:rFonts w:cs="Arial"/>
                <w:color w:val="000000"/>
                <w:sz w:val="20"/>
                <w:szCs w:val="20"/>
                <w:lang w:val="en-IE"/>
              </w:rPr>
            </w:pPr>
            <w:ins w:id="23079" w:author="Author">
              <w:r>
                <w:rPr>
                  <w:rFonts w:cs="Arial"/>
                  <w:sz w:val="20"/>
                  <w:szCs w:val="20"/>
                </w:rPr>
                <w:t>Message displayed if there are no slots available for the technician visit.</w:t>
              </w:r>
            </w:ins>
          </w:p>
        </w:tc>
      </w:tr>
      <w:tr w:rsidR="00B155C8" w:rsidRPr="00C3339A" w14:paraId="19758584" w14:textId="77777777" w:rsidTr="00C23BF1">
        <w:trPr>
          <w:ins w:id="23080" w:author="Author"/>
        </w:trPr>
        <w:tc>
          <w:tcPr>
            <w:cnfStyle w:val="001000000000" w:firstRow="0" w:lastRow="0" w:firstColumn="1" w:lastColumn="0" w:oddVBand="0" w:evenVBand="0" w:oddHBand="0" w:evenHBand="0" w:firstRowFirstColumn="0" w:firstRowLastColumn="0" w:lastRowFirstColumn="0" w:lastRowLastColumn="0"/>
            <w:tcW w:w="1093" w:type="pct"/>
          </w:tcPr>
          <w:p w14:paraId="3058A2C9" w14:textId="77777777" w:rsidR="00B155C8" w:rsidRPr="00C3339A" w:rsidRDefault="00B155C8" w:rsidP="00C23BF1">
            <w:pPr>
              <w:spacing w:before="120"/>
              <w:jc w:val="left"/>
              <w:rPr>
                <w:ins w:id="23081" w:author="Author"/>
                <w:rFonts w:cs="Arial"/>
                <w:sz w:val="20"/>
                <w:szCs w:val="20"/>
                <w:lang w:val="en-IE"/>
              </w:rPr>
            </w:pPr>
            <w:ins w:id="23082" w:author="Author">
              <w:r w:rsidRPr="00C3339A">
                <w:rPr>
                  <w:rFonts w:cs="Arial"/>
                  <w:sz w:val="20"/>
                  <w:szCs w:val="20"/>
                  <w:lang w:val="en-IE"/>
                </w:rPr>
                <w:t>Context</w:t>
              </w:r>
            </w:ins>
          </w:p>
        </w:tc>
        <w:tc>
          <w:tcPr>
            <w:tcW w:w="3907" w:type="pct"/>
          </w:tcPr>
          <w:p w14:paraId="5369B5EF"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83" w:author="Author"/>
                <w:rFonts w:cs="Arial"/>
                <w:sz w:val="20"/>
                <w:szCs w:val="20"/>
                <w:lang w:val="en-IE" w:eastAsia="pt-PT"/>
              </w:rPr>
            </w:pPr>
            <w:ins w:id="23084" w:author="Author">
              <w:r w:rsidRPr="00C3339A">
                <w:rPr>
                  <w:rFonts w:cs="Arial"/>
                  <w:sz w:val="20"/>
                  <w:szCs w:val="20"/>
                  <w:lang w:val="en-IE" w:eastAsia="pt-PT"/>
                </w:rPr>
                <w:t>Scheduling installation for fixed offer</w:t>
              </w:r>
            </w:ins>
          </w:p>
        </w:tc>
      </w:tr>
      <w:tr w:rsidR="00B155C8" w:rsidRPr="00C3339A" w14:paraId="388B3BE0" w14:textId="77777777" w:rsidTr="00C23BF1">
        <w:trPr>
          <w:ins w:id="23085" w:author="Author"/>
        </w:trPr>
        <w:tc>
          <w:tcPr>
            <w:cnfStyle w:val="001000000000" w:firstRow="0" w:lastRow="0" w:firstColumn="1" w:lastColumn="0" w:oddVBand="0" w:evenVBand="0" w:oddHBand="0" w:evenHBand="0" w:firstRowFirstColumn="0" w:firstRowLastColumn="0" w:lastRowFirstColumn="0" w:lastRowLastColumn="0"/>
            <w:tcW w:w="1093" w:type="pct"/>
          </w:tcPr>
          <w:p w14:paraId="4C8FDDD0" w14:textId="77777777" w:rsidR="00B155C8" w:rsidRPr="00C3339A" w:rsidRDefault="00B155C8" w:rsidP="00C23BF1">
            <w:pPr>
              <w:spacing w:before="120"/>
              <w:jc w:val="left"/>
              <w:rPr>
                <w:ins w:id="23086" w:author="Author"/>
                <w:rFonts w:cs="Arial"/>
                <w:sz w:val="20"/>
                <w:szCs w:val="20"/>
                <w:lang w:val="en-IE"/>
              </w:rPr>
            </w:pPr>
            <w:ins w:id="23087" w:author="Author">
              <w:r w:rsidRPr="00C3339A">
                <w:rPr>
                  <w:rFonts w:cs="Arial"/>
                  <w:sz w:val="20"/>
                  <w:szCs w:val="20"/>
                  <w:lang w:val="en-IE"/>
                </w:rPr>
                <w:t>Json Path</w:t>
              </w:r>
            </w:ins>
          </w:p>
        </w:tc>
        <w:tc>
          <w:tcPr>
            <w:tcW w:w="3907" w:type="pct"/>
          </w:tcPr>
          <w:p w14:paraId="463D4BA1"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88" w:author="Author"/>
                <w:rFonts w:cs="Arial"/>
                <w:sz w:val="20"/>
                <w:szCs w:val="20"/>
                <w:lang w:val="en-IE" w:eastAsia="pt-PT"/>
              </w:rPr>
            </w:pPr>
            <w:ins w:id="23089" w:author="Author">
              <w:r w:rsidRPr="00C3339A">
                <w:rPr>
                  <w:rFonts w:cs="Arial"/>
                  <w:sz w:val="20"/>
                  <w:szCs w:val="20"/>
                  <w:lang w:val="en-IE" w:eastAsia="pt-PT"/>
                </w:rPr>
                <w:t>sales.messages.warning.WARN_NO_AVAILABLE_TECH_SLOTS</w:t>
              </w:r>
            </w:ins>
          </w:p>
        </w:tc>
      </w:tr>
      <w:tr w:rsidR="00B155C8" w:rsidRPr="00C3339A" w14:paraId="560DA122" w14:textId="77777777" w:rsidTr="00C23BF1">
        <w:trPr>
          <w:ins w:id="2309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084D8CA" w14:textId="77777777" w:rsidR="00B155C8" w:rsidRPr="00C3339A" w:rsidRDefault="00B155C8" w:rsidP="00C23BF1">
            <w:pPr>
              <w:spacing w:before="120"/>
              <w:jc w:val="left"/>
              <w:rPr>
                <w:ins w:id="23091" w:author="Author"/>
                <w:rFonts w:cs="Arial"/>
                <w:sz w:val="20"/>
                <w:szCs w:val="20"/>
                <w:lang w:val="en-IE"/>
              </w:rPr>
            </w:pPr>
            <w:ins w:id="23092" w:author="Author">
              <w:r w:rsidRPr="00C3339A">
                <w:rPr>
                  <w:rFonts w:cs="Arial"/>
                  <w:sz w:val="20"/>
                  <w:szCs w:val="20"/>
                  <w:lang w:val="en-IE"/>
                </w:rPr>
                <w:t>Message (English)</w:t>
              </w:r>
            </w:ins>
          </w:p>
        </w:tc>
        <w:tc>
          <w:tcPr>
            <w:tcW w:w="3907" w:type="pct"/>
            <w:tcBorders>
              <w:bottom w:val="single" w:sz="12" w:space="0" w:color="C00000"/>
            </w:tcBorders>
          </w:tcPr>
          <w:p w14:paraId="137DA41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93" w:author="Author"/>
                <w:rFonts w:cs="Arial"/>
                <w:color w:val="000000"/>
                <w:sz w:val="20"/>
                <w:szCs w:val="20"/>
                <w:lang w:val="en-IE"/>
              </w:rPr>
            </w:pPr>
            <w:ins w:id="23094" w:author="Author">
              <w:r w:rsidRPr="00E73B40">
                <w:rPr>
                  <w:sz w:val="20"/>
                  <w:lang w:val="en-IE"/>
                </w:rPr>
                <w:t>There are no available slots for the technician visit.</w:t>
              </w:r>
            </w:ins>
          </w:p>
        </w:tc>
      </w:tr>
      <w:tr w:rsidR="00B155C8" w:rsidRPr="00C3339A" w14:paraId="616566B3" w14:textId="77777777" w:rsidTr="00C23BF1">
        <w:trPr>
          <w:ins w:id="2309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3EB82D2" w14:textId="77777777" w:rsidR="00B155C8" w:rsidRPr="00C3339A" w:rsidRDefault="00B155C8" w:rsidP="00C23BF1">
            <w:pPr>
              <w:spacing w:before="120"/>
              <w:jc w:val="left"/>
              <w:rPr>
                <w:ins w:id="23096" w:author="Author"/>
                <w:rFonts w:cs="Arial"/>
                <w:sz w:val="20"/>
                <w:szCs w:val="20"/>
                <w:lang w:val="en-IE"/>
              </w:rPr>
            </w:pPr>
            <w:ins w:id="23097" w:author="Author">
              <w:r w:rsidRPr="00C3339A">
                <w:rPr>
                  <w:rFonts w:cs="Arial"/>
                  <w:sz w:val="20"/>
                  <w:szCs w:val="20"/>
                  <w:lang w:val="en-IE"/>
                </w:rPr>
                <w:t>Message #</w:t>
              </w:r>
            </w:ins>
          </w:p>
        </w:tc>
        <w:tc>
          <w:tcPr>
            <w:tcW w:w="3907" w:type="pct"/>
            <w:tcBorders>
              <w:top w:val="single" w:sz="12" w:space="0" w:color="C00000"/>
            </w:tcBorders>
          </w:tcPr>
          <w:p w14:paraId="5D069A9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98" w:author="Author"/>
                <w:rFonts w:cs="Arial"/>
                <w:i/>
                <w:color w:val="000000"/>
                <w:sz w:val="20"/>
                <w:szCs w:val="20"/>
                <w:lang w:val="en-IE"/>
              </w:rPr>
            </w:pPr>
            <w:ins w:id="23099" w:author="Author">
              <w:r w:rsidRPr="00C3339A">
                <w:rPr>
                  <w:rFonts w:cs="Arial"/>
                  <w:i/>
                  <w:color w:val="000000"/>
                  <w:sz w:val="20"/>
                  <w:szCs w:val="20"/>
                  <w:lang w:val="en-IE"/>
                </w:rPr>
                <w:t>WM_SAL_7</w:t>
              </w:r>
            </w:ins>
          </w:p>
        </w:tc>
      </w:tr>
      <w:tr w:rsidR="00B155C8" w:rsidRPr="00C3339A" w14:paraId="60F05ADB" w14:textId="77777777" w:rsidTr="00C23BF1">
        <w:trPr>
          <w:ins w:id="23100" w:author="Author"/>
        </w:trPr>
        <w:tc>
          <w:tcPr>
            <w:cnfStyle w:val="001000000000" w:firstRow="0" w:lastRow="0" w:firstColumn="1" w:lastColumn="0" w:oddVBand="0" w:evenVBand="0" w:oddHBand="0" w:evenHBand="0" w:firstRowFirstColumn="0" w:firstRowLastColumn="0" w:lastRowFirstColumn="0" w:lastRowLastColumn="0"/>
            <w:tcW w:w="1093" w:type="pct"/>
          </w:tcPr>
          <w:p w14:paraId="0A21C4B0" w14:textId="77777777" w:rsidR="00B155C8" w:rsidRPr="00C3339A" w:rsidRDefault="00B155C8" w:rsidP="00C23BF1">
            <w:pPr>
              <w:spacing w:before="120"/>
              <w:jc w:val="left"/>
              <w:rPr>
                <w:ins w:id="23101" w:author="Author"/>
                <w:rFonts w:cs="Arial"/>
                <w:sz w:val="20"/>
                <w:szCs w:val="20"/>
                <w:lang w:val="en-IE"/>
              </w:rPr>
            </w:pPr>
            <w:ins w:id="23102" w:author="Author">
              <w:r w:rsidRPr="00C3339A">
                <w:rPr>
                  <w:rFonts w:cs="Arial"/>
                  <w:sz w:val="20"/>
                  <w:szCs w:val="20"/>
                  <w:lang w:val="en-IE"/>
                </w:rPr>
                <w:t>Description</w:t>
              </w:r>
            </w:ins>
          </w:p>
        </w:tc>
        <w:tc>
          <w:tcPr>
            <w:tcW w:w="3907" w:type="pct"/>
          </w:tcPr>
          <w:p w14:paraId="4C83376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03" w:author="Author"/>
                <w:rFonts w:cs="Arial"/>
                <w:color w:val="000000"/>
                <w:sz w:val="20"/>
                <w:szCs w:val="20"/>
                <w:lang w:val="en-IE"/>
              </w:rPr>
            </w:pPr>
            <w:ins w:id="23104" w:author="Author">
              <w:r>
                <w:rPr>
                  <w:rFonts w:cs="Arial"/>
                  <w:sz w:val="20"/>
                  <w:szCs w:val="20"/>
                </w:rPr>
                <w:t>Message displayed if add-on management is not possible.</w:t>
              </w:r>
            </w:ins>
          </w:p>
        </w:tc>
      </w:tr>
      <w:tr w:rsidR="00B155C8" w:rsidRPr="00C3339A" w14:paraId="7109396B" w14:textId="77777777" w:rsidTr="00C23BF1">
        <w:trPr>
          <w:ins w:id="23105" w:author="Author"/>
        </w:trPr>
        <w:tc>
          <w:tcPr>
            <w:cnfStyle w:val="001000000000" w:firstRow="0" w:lastRow="0" w:firstColumn="1" w:lastColumn="0" w:oddVBand="0" w:evenVBand="0" w:oddHBand="0" w:evenHBand="0" w:firstRowFirstColumn="0" w:firstRowLastColumn="0" w:lastRowFirstColumn="0" w:lastRowLastColumn="0"/>
            <w:tcW w:w="1093" w:type="pct"/>
          </w:tcPr>
          <w:p w14:paraId="7FDA5C7F" w14:textId="77777777" w:rsidR="00B155C8" w:rsidRPr="00C3339A" w:rsidRDefault="00B155C8" w:rsidP="00C23BF1">
            <w:pPr>
              <w:spacing w:before="120"/>
              <w:jc w:val="left"/>
              <w:rPr>
                <w:ins w:id="23106" w:author="Author"/>
                <w:rFonts w:cs="Arial"/>
                <w:sz w:val="20"/>
                <w:szCs w:val="20"/>
                <w:lang w:val="en-IE"/>
              </w:rPr>
            </w:pPr>
            <w:ins w:id="23107" w:author="Author">
              <w:r w:rsidRPr="00C3339A">
                <w:rPr>
                  <w:rFonts w:cs="Arial"/>
                  <w:sz w:val="20"/>
                  <w:szCs w:val="20"/>
                  <w:lang w:val="en-IE"/>
                </w:rPr>
                <w:t>Context</w:t>
              </w:r>
            </w:ins>
          </w:p>
        </w:tc>
        <w:tc>
          <w:tcPr>
            <w:tcW w:w="3907" w:type="pct"/>
          </w:tcPr>
          <w:p w14:paraId="771B6547"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08" w:author="Author"/>
                <w:rFonts w:cs="Arial"/>
                <w:sz w:val="20"/>
                <w:szCs w:val="20"/>
                <w:lang w:val="en-IE" w:eastAsia="pt-PT"/>
              </w:rPr>
            </w:pPr>
            <w:ins w:id="23109" w:author="Author">
              <w:r w:rsidRPr="000B6923">
                <w:rPr>
                  <w:rFonts w:cs="Arial"/>
                  <w:sz w:val="20"/>
                  <w:szCs w:val="20"/>
                  <w:lang w:val="en-IE" w:eastAsia="pt-PT"/>
                </w:rPr>
                <w:t>Configur</w:t>
              </w:r>
              <w:r>
                <w:rPr>
                  <w:rFonts w:cs="Arial"/>
                  <w:sz w:val="20"/>
                  <w:szCs w:val="20"/>
                  <w:lang w:val="en-IE" w:eastAsia="pt-PT"/>
                </w:rPr>
                <w:t>ing</w:t>
              </w:r>
              <w:r w:rsidRPr="000B6923">
                <w:rPr>
                  <w:rFonts w:cs="Arial"/>
                  <w:sz w:val="20"/>
                  <w:szCs w:val="20"/>
                  <w:lang w:val="en-IE" w:eastAsia="pt-PT"/>
                </w:rPr>
                <w:t xml:space="preserve"> offer components</w:t>
              </w:r>
            </w:ins>
          </w:p>
        </w:tc>
      </w:tr>
      <w:tr w:rsidR="00B155C8" w:rsidRPr="00C3339A" w14:paraId="08861BBA" w14:textId="77777777" w:rsidTr="00C23BF1">
        <w:trPr>
          <w:ins w:id="23110" w:author="Author"/>
        </w:trPr>
        <w:tc>
          <w:tcPr>
            <w:cnfStyle w:val="001000000000" w:firstRow="0" w:lastRow="0" w:firstColumn="1" w:lastColumn="0" w:oddVBand="0" w:evenVBand="0" w:oddHBand="0" w:evenHBand="0" w:firstRowFirstColumn="0" w:firstRowLastColumn="0" w:lastRowFirstColumn="0" w:lastRowLastColumn="0"/>
            <w:tcW w:w="1093" w:type="pct"/>
          </w:tcPr>
          <w:p w14:paraId="09ECBBFB" w14:textId="77777777" w:rsidR="00B155C8" w:rsidRPr="00C3339A" w:rsidRDefault="00B155C8" w:rsidP="00C23BF1">
            <w:pPr>
              <w:spacing w:before="120"/>
              <w:jc w:val="left"/>
              <w:rPr>
                <w:ins w:id="23111" w:author="Author"/>
                <w:rFonts w:cs="Arial"/>
                <w:sz w:val="20"/>
                <w:szCs w:val="20"/>
                <w:lang w:val="en-IE"/>
              </w:rPr>
            </w:pPr>
            <w:ins w:id="23112" w:author="Author">
              <w:r w:rsidRPr="00C3339A">
                <w:rPr>
                  <w:rFonts w:cs="Arial"/>
                  <w:sz w:val="20"/>
                  <w:szCs w:val="20"/>
                  <w:lang w:val="en-IE"/>
                </w:rPr>
                <w:t>Json Path</w:t>
              </w:r>
            </w:ins>
          </w:p>
        </w:tc>
        <w:tc>
          <w:tcPr>
            <w:tcW w:w="3907" w:type="pct"/>
          </w:tcPr>
          <w:p w14:paraId="59F43445"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13" w:author="Author"/>
                <w:rFonts w:cs="Arial"/>
                <w:sz w:val="20"/>
                <w:szCs w:val="20"/>
                <w:lang w:val="en-IE" w:eastAsia="pt-PT"/>
              </w:rPr>
            </w:pPr>
            <w:ins w:id="23114" w:author="Author">
              <w:r w:rsidRPr="00C3339A">
                <w:rPr>
                  <w:rFonts w:cs="Arial"/>
                  <w:sz w:val="20"/>
                  <w:szCs w:val="20"/>
                  <w:lang w:val="en-IE" w:eastAsia="pt-PT"/>
                </w:rPr>
                <w:t>sales.messages.warning.WARN_</w:t>
              </w:r>
              <w:r>
                <w:rPr>
                  <w:rFonts w:cs="Arial"/>
                  <w:sz w:val="20"/>
                  <w:szCs w:val="20"/>
                  <w:lang w:val="en-IE" w:eastAsia="pt-PT"/>
                </w:rPr>
                <w:t>ADDON_MANAGEMENT_NOT_POSSIBLE</w:t>
              </w:r>
            </w:ins>
          </w:p>
        </w:tc>
      </w:tr>
      <w:tr w:rsidR="00B155C8" w:rsidRPr="00C3339A" w14:paraId="08796696" w14:textId="77777777" w:rsidTr="00C23BF1">
        <w:trPr>
          <w:ins w:id="2311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BE26E30" w14:textId="77777777" w:rsidR="00B155C8" w:rsidRPr="00C3339A" w:rsidRDefault="00B155C8" w:rsidP="00C23BF1">
            <w:pPr>
              <w:spacing w:before="120"/>
              <w:jc w:val="left"/>
              <w:rPr>
                <w:ins w:id="23116" w:author="Author"/>
                <w:rFonts w:cs="Arial"/>
                <w:sz w:val="20"/>
                <w:szCs w:val="20"/>
                <w:lang w:val="en-IE"/>
              </w:rPr>
            </w:pPr>
            <w:ins w:id="23117" w:author="Author">
              <w:r w:rsidRPr="00C3339A">
                <w:rPr>
                  <w:rFonts w:cs="Arial"/>
                  <w:sz w:val="20"/>
                  <w:szCs w:val="20"/>
                  <w:lang w:val="en-IE"/>
                </w:rPr>
                <w:t>Message (English)</w:t>
              </w:r>
            </w:ins>
          </w:p>
        </w:tc>
        <w:tc>
          <w:tcPr>
            <w:tcW w:w="3907" w:type="pct"/>
            <w:tcBorders>
              <w:bottom w:val="single" w:sz="12" w:space="0" w:color="C00000"/>
            </w:tcBorders>
          </w:tcPr>
          <w:p w14:paraId="58A9E31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18" w:author="Author"/>
                <w:rFonts w:cs="Arial"/>
                <w:color w:val="000000"/>
                <w:sz w:val="20"/>
                <w:szCs w:val="20"/>
                <w:lang w:val="en-IE"/>
              </w:rPr>
            </w:pPr>
            <w:ins w:id="23119" w:author="Author">
              <w:r>
                <w:rPr>
                  <w:sz w:val="20"/>
                  <w:lang w:val="en-IE"/>
                </w:rPr>
                <w:t>UFE cannot apply the correction automatically due to a problem in identifying which product is causing the incompatibility. Please proceed manually with the corrections.</w:t>
              </w:r>
            </w:ins>
          </w:p>
        </w:tc>
      </w:tr>
      <w:tr w:rsidR="00B155C8" w:rsidRPr="00C3339A" w14:paraId="6ECFE0F4" w14:textId="77777777" w:rsidTr="00C23BF1">
        <w:trPr>
          <w:ins w:id="2312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46146AF" w14:textId="77777777" w:rsidR="00B155C8" w:rsidRPr="00C3339A" w:rsidRDefault="00B155C8" w:rsidP="00C23BF1">
            <w:pPr>
              <w:spacing w:before="120"/>
              <w:jc w:val="left"/>
              <w:rPr>
                <w:ins w:id="23121" w:author="Author"/>
                <w:rFonts w:cs="Arial"/>
                <w:sz w:val="20"/>
                <w:szCs w:val="20"/>
                <w:lang w:val="en-IE"/>
              </w:rPr>
            </w:pPr>
            <w:ins w:id="23122" w:author="Author">
              <w:r w:rsidRPr="00C3339A">
                <w:rPr>
                  <w:rFonts w:cs="Arial"/>
                  <w:sz w:val="20"/>
                  <w:szCs w:val="20"/>
                  <w:lang w:val="en-IE"/>
                </w:rPr>
                <w:t>Message #</w:t>
              </w:r>
            </w:ins>
          </w:p>
        </w:tc>
        <w:tc>
          <w:tcPr>
            <w:tcW w:w="3907" w:type="pct"/>
            <w:tcBorders>
              <w:top w:val="single" w:sz="12" w:space="0" w:color="C00000"/>
            </w:tcBorders>
          </w:tcPr>
          <w:p w14:paraId="12E1784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23" w:author="Author"/>
                <w:rFonts w:cs="Arial"/>
                <w:i/>
                <w:color w:val="000000"/>
                <w:sz w:val="20"/>
                <w:szCs w:val="20"/>
                <w:lang w:val="en-IE"/>
              </w:rPr>
            </w:pPr>
            <w:ins w:id="23124" w:author="Author">
              <w:r w:rsidRPr="00C3339A">
                <w:rPr>
                  <w:rFonts w:cs="Arial"/>
                  <w:i/>
                  <w:color w:val="000000"/>
                  <w:sz w:val="20"/>
                  <w:szCs w:val="20"/>
                  <w:lang w:val="en-IE"/>
                </w:rPr>
                <w:t>WM_SAL_8</w:t>
              </w:r>
            </w:ins>
          </w:p>
        </w:tc>
      </w:tr>
      <w:tr w:rsidR="00B155C8" w:rsidRPr="00C3339A" w14:paraId="6F1CD916" w14:textId="77777777" w:rsidTr="00C23BF1">
        <w:trPr>
          <w:ins w:id="23125" w:author="Author"/>
        </w:trPr>
        <w:tc>
          <w:tcPr>
            <w:cnfStyle w:val="001000000000" w:firstRow="0" w:lastRow="0" w:firstColumn="1" w:lastColumn="0" w:oddVBand="0" w:evenVBand="0" w:oddHBand="0" w:evenHBand="0" w:firstRowFirstColumn="0" w:firstRowLastColumn="0" w:lastRowFirstColumn="0" w:lastRowLastColumn="0"/>
            <w:tcW w:w="1093" w:type="pct"/>
          </w:tcPr>
          <w:p w14:paraId="37F5F471" w14:textId="77777777" w:rsidR="00B155C8" w:rsidRPr="00C3339A" w:rsidRDefault="00B155C8" w:rsidP="00C23BF1">
            <w:pPr>
              <w:spacing w:before="120"/>
              <w:jc w:val="left"/>
              <w:rPr>
                <w:ins w:id="23126" w:author="Author"/>
                <w:rFonts w:cs="Arial"/>
                <w:sz w:val="20"/>
                <w:szCs w:val="20"/>
                <w:lang w:val="en-IE"/>
              </w:rPr>
            </w:pPr>
            <w:ins w:id="23127" w:author="Author">
              <w:r w:rsidRPr="00C3339A">
                <w:rPr>
                  <w:rFonts w:cs="Arial"/>
                  <w:sz w:val="20"/>
                  <w:szCs w:val="20"/>
                  <w:lang w:val="en-IE"/>
                </w:rPr>
                <w:t>Description</w:t>
              </w:r>
            </w:ins>
          </w:p>
        </w:tc>
        <w:tc>
          <w:tcPr>
            <w:tcW w:w="3907" w:type="pct"/>
          </w:tcPr>
          <w:p w14:paraId="71AF5A0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28" w:author="Author"/>
                <w:rFonts w:cs="Arial"/>
                <w:color w:val="000000"/>
                <w:sz w:val="20"/>
                <w:szCs w:val="20"/>
                <w:lang w:val="en-IE"/>
              </w:rPr>
            </w:pPr>
            <w:ins w:id="23129" w:author="Author">
              <w:r>
                <w:rPr>
                  <w:rFonts w:cs="Arial"/>
                  <w:sz w:val="20"/>
                  <w:szCs w:val="20"/>
                </w:rPr>
                <w:t>Message displayed if a search query returns no results.</w:t>
              </w:r>
            </w:ins>
          </w:p>
        </w:tc>
      </w:tr>
      <w:tr w:rsidR="00B155C8" w:rsidRPr="00C3339A" w14:paraId="4A17A381" w14:textId="77777777" w:rsidTr="00C23BF1">
        <w:trPr>
          <w:ins w:id="23130" w:author="Author"/>
        </w:trPr>
        <w:tc>
          <w:tcPr>
            <w:cnfStyle w:val="001000000000" w:firstRow="0" w:lastRow="0" w:firstColumn="1" w:lastColumn="0" w:oddVBand="0" w:evenVBand="0" w:oddHBand="0" w:evenHBand="0" w:firstRowFirstColumn="0" w:firstRowLastColumn="0" w:lastRowFirstColumn="0" w:lastRowLastColumn="0"/>
            <w:tcW w:w="1093" w:type="pct"/>
          </w:tcPr>
          <w:p w14:paraId="40C12398" w14:textId="77777777" w:rsidR="00B155C8" w:rsidRPr="00C3339A" w:rsidRDefault="00B155C8" w:rsidP="00C23BF1">
            <w:pPr>
              <w:spacing w:before="120"/>
              <w:jc w:val="left"/>
              <w:rPr>
                <w:ins w:id="23131" w:author="Author"/>
                <w:rFonts w:cs="Arial"/>
                <w:sz w:val="20"/>
                <w:szCs w:val="20"/>
                <w:lang w:val="en-IE"/>
              </w:rPr>
            </w:pPr>
            <w:ins w:id="23132" w:author="Author">
              <w:r w:rsidRPr="00C3339A">
                <w:rPr>
                  <w:rFonts w:cs="Arial"/>
                  <w:sz w:val="20"/>
                  <w:szCs w:val="20"/>
                  <w:lang w:val="en-IE"/>
                </w:rPr>
                <w:t>Context</w:t>
              </w:r>
            </w:ins>
          </w:p>
        </w:tc>
        <w:tc>
          <w:tcPr>
            <w:tcW w:w="3907" w:type="pct"/>
          </w:tcPr>
          <w:p w14:paraId="4C7F48C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33" w:author="Author"/>
                <w:rFonts w:cs="Arial"/>
                <w:sz w:val="20"/>
                <w:szCs w:val="20"/>
                <w:lang w:val="en-IE" w:eastAsia="pt-PT"/>
              </w:rPr>
            </w:pPr>
            <w:ins w:id="23134" w:author="Author">
              <w:r w:rsidRPr="00C3339A">
                <w:rPr>
                  <w:rFonts w:cs="Arial"/>
                  <w:sz w:val="20"/>
                  <w:szCs w:val="20"/>
                  <w:lang w:val="en-IE" w:eastAsia="pt-PT"/>
                </w:rPr>
                <w:t>Selecting a mobile product to buy/associate</w:t>
              </w:r>
            </w:ins>
          </w:p>
        </w:tc>
      </w:tr>
      <w:tr w:rsidR="00B155C8" w:rsidRPr="00C3339A" w14:paraId="79ED9CAA" w14:textId="77777777" w:rsidTr="00C23BF1">
        <w:trPr>
          <w:ins w:id="23135" w:author="Author"/>
        </w:trPr>
        <w:tc>
          <w:tcPr>
            <w:cnfStyle w:val="001000000000" w:firstRow="0" w:lastRow="0" w:firstColumn="1" w:lastColumn="0" w:oddVBand="0" w:evenVBand="0" w:oddHBand="0" w:evenHBand="0" w:firstRowFirstColumn="0" w:firstRowLastColumn="0" w:lastRowFirstColumn="0" w:lastRowLastColumn="0"/>
            <w:tcW w:w="1093" w:type="pct"/>
          </w:tcPr>
          <w:p w14:paraId="07E861F6" w14:textId="77777777" w:rsidR="00B155C8" w:rsidRPr="00C3339A" w:rsidRDefault="00B155C8" w:rsidP="00C23BF1">
            <w:pPr>
              <w:spacing w:before="120"/>
              <w:jc w:val="left"/>
              <w:rPr>
                <w:ins w:id="23136" w:author="Author"/>
                <w:rFonts w:cs="Arial"/>
                <w:sz w:val="20"/>
                <w:szCs w:val="20"/>
                <w:lang w:val="en-IE"/>
              </w:rPr>
            </w:pPr>
            <w:ins w:id="23137" w:author="Author">
              <w:r w:rsidRPr="00C3339A">
                <w:rPr>
                  <w:rFonts w:cs="Arial"/>
                  <w:sz w:val="20"/>
                  <w:szCs w:val="20"/>
                  <w:lang w:val="en-IE"/>
                </w:rPr>
                <w:t>Json Path</w:t>
              </w:r>
            </w:ins>
          </w:p>
        </w:tc>
        <w:tc>
          <w:tcPr>
            <w:tcW w:w="3907" w:type="pct"/>
          </w:tcPr>
          <w:p w14:paraId="7902C287"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38" w:author="Author"/>
                <w:rFonts w:cs="Arial"/>
                <w:sz w:val="20"/>
                <w:szCs w:val="20"/>
                <w:lang w:val="en-IE" w:eastAsia="pt-PT"/>
              </w:rPr>
            </w:pPr>
            <w:ins w:id="23139" w:author="Author">
              <w:r w:rsidRPr="00C3339A">
                <w:rPr>
                  <w:rFonts w:cs="Arial"/>
                  <w:sz w:val="20"/>
                  <w:szCs w:val="20"/>
                  <w:lang w:val="en-IE" w:eastAsia="pt-PT"/>
                </w:rPr>
                <w:t>sales.messages.warning.WARN_NO_SEARCH_RESULTS</w:t>
              </w:r>
            </w:ins>
          </w:p>
        </w:tc>
      </w:tr>
      <w:tr w:rsidR="00B155C8" w:rsidRPr="00C3339A" w14:paraId="78DA8515" w14:textId="77777777" w:rsidTr="00C23BF1">
        <w:trPr>
          <w:ins w:id="2314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BA02E0E" w14:textId="77777777" w:rsidR="00B155C8" w:rsidRPr="00C3339A" w:rsidRDefault="00B155C8" w:rsidP="00C23BF1">
            <w:pPr>
              <w:spacing w:before="120"/>
              <w:jc w:val="left"/>
              <w:rPr>
                <w:ins w:id="23141" w:author="Author"/>
                <w:rFonts w:cs="Arial"/>
                <w:sz w:val="20"/>
                <w:szCs w:val="20"/>
                <w:lang w:val="en-IE"/>
              </w:rPr>
            </w:pPr>
            <w:ins w:id="23142" w:author="Author">
              <w:r w:rsidRPr="00C3339A">
                <w:rPr>
                  <w:rFonts w:cs="Arial"/>
                  <w:sz w:val="20"/>
                  <w:szCs w:val="20"/>
                  <w:lang w:val="en-IE"/>
                </w:rPr>
                <w:t>Message (English)</w:t>
              </w:r>
            </w:ins>
          </w:p>
        </w:tc>
        <w:tc>
          <w:tcPr>
            <w:tcW w:w="3907" w:type="pct"/>
            <w:tcBorders>
              <w:bottom w:val="single" w:sz="12" w:space="0" w:color="C00000"/>
            </w:tcBorders>
          </w:tcPr>
          <w:p w14:paraId="3B13922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43" w:author="Author"/>
                <w:rFonts w:cs="Arial"/>
                <w:color w:val="000000"/>
                <w:sz w:val="20"/>
                <w:szCs w:val="20"/>
                <w:lang w:val="en-IE"/>
              </w:rPr>
            </w:pPr>
            <w:ins w:id="23144" w:author="Author">
              <w:r w:rsidRPr="00C3339A">
                <w:rPr>
                  <w:rFonts w:cs="Arial"/>
                  <w:color w:val="000000"/>
                  <w:sz w:val="20"/>
                  <w:szCs w:val="20"/>
                  <w:lang w:val="en-IE"/>
                </w:rPr>
                <w:t>There are no results for your search.</w:t>
              </w:r>
            </w:ins>
          </w:p>
        </w:tc>
      </w:tr>
      <w:tr w:rsidR="00B155C8" w:rsidRPr="00C3339A" w14:paraId="317BB2F5" w14:textId="77777777" w:rsidTr="00C23BF1">
        <w:trPr>
          <w:ins w:id="2314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2306931" w14:textId="77777777" w:rsidR="00B155C8" w:rsidRPr="00C3339A" w:rsidRDefault="00B155C8" w:rsidP="00C23BF1">
            <w:pPr>
              <w:spacing w:before="120"/>
              <w:jc w:val="left"/>
              <w:rPr>
                <w:ins w:id="23146" w:author="Author"/>
                <w:rFonts w:cs="Arial"/>
                <w:sz w:val="20"/>
                <w:szCs w:val="20"/>
                <w:lang w:val="en-IE"/>
              </w:rPr>
            </w:pPr>
            <w:ins w:id="23147" w:author="Author">
              <w:r w:rsidRPr="00C3339A">
                <w:rPr>
                  <w:rFonts w:cs="Arial"/>
                  <w:sz w:val="20"/>
                  <w:szCs w:val="20"/>
                  <w:lang w:val="en-IE"/>
                </w:rPr>
                <w:t>Message #</w:t>
              </w:r>
            </w:ins>
          </w:p>
        </w:tc>
        <w:tc>
          <w:tcPr>
            <w:tcW w:w="3907" w:type="pct"/>
            <w:tcBorders>
              <w:top w:val="single" w:sz="12" w:space="0" w:color="C00000"/>
            </w:tcBorders>
          </w:tcPr>
          <w:p w14:paraId="464072AA"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48" w:author="Author"/>
                <w:rFonts w:cs="Arial"/>
                <w:i/>
                <w:sz w:val="20"/>
                <w:szCs w:val="20"/>
                <w:lang w:val="en-IE"/>
              </w:rPr>
            </w:pPr>
            <w:ins w:id="23149" w:author="Author">
              <w:r w:rsidRPr="00C3339A">
                <w:rPr>
                  <w:rFonts w:cs="Arial"/>
                  <w:i/>
                  <w:sz w:val="20"/>
                  <w:szCs w:val="20"/>
                  <w:lang w:val="en-IE"/>
                </w:rPr>
                <w:t>WM_SAL_9</w:t>
              </w:r>
            </w:ins>
          </w:p>
        </w:tc>
      </w:tr>
      <w:tr w:rsidR="00B155C8" w:rsidRPr="00C3339A" w14:paraId="167DFAE0" w14:textId="77777777" w:rsidTr="00C23BF1">
        <w:trPr>
          <w:ins w:id="23150" w:author="Author"/>
        </w:trPr>
        <w:tc>
          <w:tcPr>
            <w:cnfStyle w:val="001000000000" w:firstRow="0" w:lastRow="0" w:firstColumn="1" w:lastColumn="0" w:oddVBand="0" w:evenVBand="0" w:oddHBand="0" w:evenHBand="0" w:firstRowFirstColumn="0" w:firstRowLastColumn="0" w:lastRowFirstColumn="0" w:lastRowLastColumn="0"/>
            <w:tcW w:w="1093" w:type="pct"/>
          </w:tcPr>
          <w:p w14:paraId="718D3A9E" w14:textId="77777777" w:rsidR="00B155C8" w:rsidRPr="00C3339A" w:rsidRDefault="00B155C8" w:rsidP="00C23BF1">
            <w:pPr>
              <w:spacing w:before="120"/>
              <w:jc w:val="left"/>
              <w:rPr>
                <w:ins w:id="23151" w:author="Author"/>
                <w:rFonts w:cs="Arial"/>
                <w:sz w:val="20"/>
                <w:szCs w:val="20"/>
                <w:lang w:val="en-IE"/>
              </w:rPr>
            </w:pPr>
            <w:ins w:id="23152" w:author="Author">
              <w:r w:rsidRPr="00C3339A">
                <w:rPr>
                  <w:rFonts w:cs="Arial"/>
                  <w:sz w:val="20"/>
                  <w:szCs w:val="20"/>
                  <w:lang w:val="en-IE"/>
                </w:rPr>
                <w:t>Description</w:t>
              </w:r>
            </w:ins>
          </w:p>
        </w:tc>
        <w:tc>
          <w:tcPr>
            <w:tcW w:w="3907" w:type="pct"/>
          </w:tcPr>
          <w:p w14:paraId="520EA28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53" w:author="Author"/>
                <w:rFonts w:cs="Arial"/>
                <w:color w:val="000000"/>
                <w:sz w:val="20"/>
                <w:szCs w:val="20"/>
                <w:lang w:val="en-IE"/>
              </w:rPr>
            </w:pPr>
            <w:ins w:id="23154" w:author="Author">
              <w:r>
                <w:rPr>
                  <w:rFonts w:cs="Arial"/>
                  <w:sz w:val="20"/>
                  <w:szCs w:val="20"/>
                </w:rPr>
                <w:t>Message displayed if the customer choices do not match with any of the available NBA campaigns.</w:t>
              </w:r>
            </w:ins>
          </w:p>
        </w:tc>
      </w:tr>
      <w:tr w:rsidR="00B155C8" w:rsidRPr="00C3339A" w14:paraId="353B9688" w14:textId="77777777" w:rsidTr="00C23BF1">
        <w:trPr>
          <w:ins w:id="23155" w:author="Author"/>
        </w:trPr>
        <w:tc>
          <w:tcPr>
            <w:cnfStyle w:val="001000000000" w:firstRow="0" w:lastRow="0" w:firstColumn="1" w:lastColumn="0" w:oddVBand="0" w:evenVBand="0" w:oddHBand="0" w:evenHBand="0" w:firstRowFirstColumn="0" w:firstRowLastColumn="0" w:lastRowFirstColumn="0" w:lastRowLastColumn="0"/>
            <w:tcW w:w="1093" w:type="pct"/>
          </w:tcPr>
          <w:p w14:paraId="7A0E1114" w14:textId="77777777" w:rsidR="00B155C8" w:rsidRPr="00C3339A" w:rsidRDefault="00B155C8" w:rsidP="00C23BF1">
            <w:pPr>
              <w:spacing w:before="120"/>
              <w:jc w:val="left"/>
              <w:rPr>
                <w:ins w:id="23156" w:author="Author"/>
                <w:rFonts w:cs="Arial"/>
                <w:sz w:val="20"/>
                <w:szCs w:val="20"/>
                <w:lang w:val="en-IE"/>
              </w:rPr>
            </w:pPr>
            <w:ins w:id="23157" w:author="Author">
              <w:r w:rsidRPr="00C3339A">
                <w:rPr>
                  <w:rFonts w:cs="Arial"/>
                  <w:sz w:val="20"/>
                  <w:szCs w:val="20"/>
                  <w:lang w:val="en-IE"/>
                </w:rPr>
                <w:t>Context</w:t>
              </w:r>
            </w:ins>
          </w:p>
        </w:tc>
        <w:tc>
          <w:tcPr>
            <w:tcW w:w="3907" w:type="pct"/>
          </w:tcPr>
          <w:p w14:paraId="08B224D4"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58" w:author="Author"/>
                <w:rFonts w:cs="Arial"/>
                <w:sz w:val="20"/>
                <w:szCs w:val="20"/>
                <w:lang w:val="en-IE" w:eastAsia="pt-PT"/>
              </w:rPr>
            </w:pPr>
            <w:ins w:id="23159" w:author="Author">
              <w:r w:rsidRPr="00C3339A">
                <w:rPr>
                  <w:rFonts w:cs="Arial"/>
                  <w:sz w:val="20"/>
                  <w:szCs w:val="20"/>
                  <w:lang w:val="en-IE" w:eastAsia="pt-PT"/>
                </w:rPr>
                <w:t>Searching NBA campaigns suitable for the costumer</w:t>
              </w:r>
            </w:ins>
          </w:p>
        </w:tc>
      </w:tr>
      <w:tr w:rsidR="00B155C8" w:rsidRPr="00C3339A" w14:paraId="53E5653B" w14:textId="77777777" w:rsidTr="00C23BF1">
        <w:trPr>
          <w:ins w:id="2316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4A0ABE1E" w14:textId="77777777" w:rsidR="00B155C8" w:rsidRPr="00C3339A" w:rsidRDefault="00B155C8" w:rsidP="00C23BF1">
            <w:pPr>
              <w:spacing w:before="120"/>
              <w:jc w:val="left"/>
              <w:rPr>
                <w:ins w:id="23161" w:author="Author"/>
                <w:rFonts w:cs="Arial"/>
                <w:sz w:val="20"/>
                <w:szCs w:val="20"/>
                <w:lang w:val="en-IE"/>
              </w:rPr>
            </w:pPr>
            <w:ins w:id="23162" w:author="Author">
              <w:r w:rsidRPr="00C3339A">
                <w:rPr>
                  <w:rFonts w:cs="Arial"/>
                  <w:sz w:val="20"/>
                  <w:szCs w:val="20"/>
                  <w:lang w:val="en-IE"/>
                </w:rPr>
                <w:t>Json Path</w:t>
              </w:r>
            </w:ins>
          </w:p>
        </w:tc>
        <w:tc>
          <w:tcPr>
            <w:tcW w:w="3907" w:type="pct"/>
            <w:tcBorders>
              <w:bottom w:val="single" w:sz="18" w:space="0" w:color="FFFFFF" w:themeColor="background1"/>
            </w:tcBorders>
          </w:tcPr>
          <w:p w14:paraId="192C4F28"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63" w:author="Author"/>
                <w:rFonts w:cs="Arial"/>
                <w:sz w:val="20"/>
                <w:szCs w:val="20"/>
                <w:lang w:val="en-IE" w:eastAsia="pt-PT"/>
              </w:rPr>
            </w:pPr>
            <w:ins w:id="23164" w:author="Author">
              <w:r w:rsidRPr="00C3339A">
                <w:rPr>
                  <w:rFonts w:cs="Arial"/>
                  <w:sz w:val="20"/>
                  <w:szCs w:val="20"/>
                  <w:lang w:val="en-IE" w:eastAsia="pt-PT"/>
                </w:rPr>
                <w:t>sales.messages.warning.WARN_NO_SUITABLE_NBA_CAMPAIGNS</w:t>
              </w:r>
            </w:ins>
          </w:p>
        </w:tc>
      </w:tr>
      <w:tr w:rsidR="00B155C8" w:rsidRPr="00C3339A" w14:paraId="131CB540" w14:textId="77777777" w:rsidTr="00C23BF1">
        <w:trPr>
          <w:ins w:id="2316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2696F03" w14:textId="77777777" w:rsidR="00B155C8" w:rsidRPr="00C3339A" w:rsidRDefault="00B155C8" w:rsidP="00C23BF1">
            <w:pPr>
              <w:spacing w:before="120"/>
              <w:jc w:val="left"/>
              <w:rPr>
                <w:ins w:id="23166" w:author="Author"/>
                <w:rFonts w:cs="Arial"/>
                <w:sz w:val="20"/>
                <w:szCs w:val="20"/>
                <w:lang w:val="en-IE"/>
              </w:rPr>
            </w:pPr>
            <w:ins w:id="23167" w:author="Author">
              <w:r w:rsidRPr="00C3339A">
                <w:rPr>
                  <w:rFonts w:cs="Arial"/>
                  <w:sz w:val="20"/>
                  <w:szCs w:val="20"/>
                  <w:lang w:val="en-IE"/>
                </w:rPr>
                <w:t>Message (English)</w:t>
              </w:r>
            </w:ins>
          </w:p>
        </w:tc>
        <w:tc>
          <w:tcPr>
            <w:tcW w:w="3907" w:type="pct"/>
            <w:tcBorders>
              <w:bottom w:val="single" w:sz="12" w:space="0" w:color="C00000"/>
            </w:tcBorders>
          </w:tcPr>
          <w:p w14:paraId="41D4931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68" w:author="Author"/>
                <w:rFonts w:cs="Arial"/>
                <w:color w:val="000000"/>
                <w:sz w:val="20"/>
                <w:szCs w:val="20"/>
                <w:lang w:val="en-IE"/>
              </w:rPr>
            </w:pPr>
            <w:ins w:id="23169" w:author="Author">
              <w:r w:rsidRPr="00C3339A">
                <w:rPr>
                  <w:rFonts w:cs="Arial"/>
                  <w:color w:val="000000"/>
                  <w:sz w:val="20"/>
                  <w:szCs w:val="20"/>
                  <w:lang w:val="en-IE"/>
                </w:rPr>
                <w:t>There are no available NBA campaigns suitable with the customer choices.</w:t>
              </w:r>
            </w:ins>
          </w:p>
        </w:tc>
      </w:tr>
      <w:tr w:rsidR="00B155C8" w:rsidRPr="00C3339A" w14:paraId="4293C5E8" w14:textId="77777777" w:rsidTr="00C23BF1">
        <w:trPr>
          <w:ins w:id="2317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F621970" w14:textId="77777777" w:rsidR="00B155C8" w:rsidRPr="00C3339A" w:rsidRDefault="00B155C8" w:rsidP="00C23BF1">
            <w:pPr>
              <w:spacing w:before="120"/>
              <w:jc w:val="left"/>
              <w:rPr>
                <w:ins w:id="23171" w:author="Author"/>
                <w:rFonts w:cs="Arial"/>
                <w:sz w:val="20"/>
                <w:szCs w:val="20"/>
                <w:lang w:val="en-IE"/>
              </w:rPr>
            </w:pPr>
            <w:ins w:id="23172" w:author="Author">
              <w:r w:rsidRPr="00C3339A">
                <w:rPr>
                  <w:rFonts w:cs="Arial"/>
                  <w:sz w:val="20"/>
                  <w:szCs w:val="20"/>
                  <w:lang w:val="en-IE"/>
                </w:rPr>
                <w:t>Message #</w:t>
              </w:r>
            </w:ins>
          </w:p>
        </w:tc>
        <w:tc>
          <w:tcPr>
            <w:tcW w:w="3907" w:type="pct"/>
            <w:tcBorders>
              <w:bottom w:val="single" w:sz="12" w:space="0" w:color="C00000"/>
            </w:tcBorders>
          </w:tcPr>
          <w:p w14:paraId="0176B89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73" w:author="Author"/>
                <w:rFonts w:cs="Arial"/>
                <w:color w:val="000000"/>
                <w:sz w:val="20"/>
                <w:szCs w:val="20"/>
                <w:lang w:val="en-IE"/>
              </w:rPr>
            </w:pPr>
            <w:ins w:id="23174" w:author="Author">
              <w:r w:rsidRPr="00C3339A">
                <w:rPr>
                  <w:rFonts w:cs="Arial"/>
                  <w:i/>
                  <w:sz w:val="20"/>
                  <w:szCs w:val="20"/>
                  <w:lang w:val="en-IE"/>
                </w:rPr>
                <w:t>WM_SAL_</w:t>
              </w:r>
              <w:r>
                <w:rPr>
                  <w:rFonts w:cs="Arial"/>
                  <w:i/>
                  <w:sz w:val="20"/>
                  <w:szCs w:val="20"/>
                  <w:lang w:val="en-IE"/>
                </w:rPr>
                <w:t>10</w:t>
              </w:r>
            </w:ins>
          </w:p>
        </w:tc>
      </w:tr>
      <w:tr w:rsidR="00B155C8" w:rsidRPr="00C3339A" w14:paraId="50FB084B" w14:textId="77777777" w:rsidTr="00C23BF1">
        <w:trPr>
          <w:ins w:id="2317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A1C1B57" w14:textId="77777777" w:rsidR="00B155C8" w:rsidRPr="00C3339A" w:rsidRDefault="00B155C8" w:rsidP="00C23BF1">
            <w:pPr>
              <w:spacing w:before="120"/>
              <w:jc w:val="left"/>
              <w:rPr>
                <w:ins w:id="23176" w:author="Author"/>
                <w:rFonts w:cs="Arial"/>
                <w:sz w:val="20"/>
                <w:szCs w:val="20"/>
                <w:lang w:val="en-IE"/>
              </w:rPr>
            </w:pPr>
            <w:ins w:id="23177" w:author="Author">
              <w:r w:rsidRPr="00C3339A">
                <w:rPr>
                  <w:rFonts w:cs="Arial"/>
                  <w:sz w:val="20"/>
                  <w:szCs w:val="20"/>
                  <w:lang w:val="en-IE"/>
                </w:rPr>
                <w:t>Description</w:t>
              </w:r>
            </w:ins>
          </w:p>
        </w:tc>
        <w:tc>
          <w:tcPr>
            <w:tcW w:w="3907" w:type="pct"/>
            <w:tcBorders>
              <w:bottom w:val="single" w:sz="12" w:space="0" w:color="C00000"/>
            </w:tcBorders>
          </w:tcPr>
          <w:p w14:paraId="6351B78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78" w:author="Author"/>
                <w:rFonts w:cs="Arial"/>
                <w:color w:val="000000"/>
                <w:sz w:val="20"/>
                <w:szCs w:val="20"/>
                <w:lang w:val="en-IE"/>
              </w:rPr>
            </w:pPr>
            <w:ins w:id="23179" w:author="Author">
              <w:r>
                <w:rPr>
                  <w:rFonts w:cs="Arial"/>
                  <w:sz w:val="20"/>
                  <w:szCs w:val="20"/>
                </w:rPr>
                <w:t xml:space="preserve">Message displayed </w:t>
              </w:r>
              <w:r>
                <w:rPr>
                  <w:sz w:val="20"/>
                  <w:lang w:val="en-IE"/>
                </w:rPr>
                <w:t>to show the referral result to the user</w:t>
              </w:r>
            </w:ins>
          </w:p>
        </w:tc>
      </w:tr>
      <w:tr w:rsidR="00B155C8" w:rsidRPr="00C3339A" w14:paraId="0ECC10DD" w14:textId="77777777" w:rsidTr="00C23BF1">
        <w:trPr>
          <w:ins w:id="2318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979F2F2" w14:textId="77777777" w:rsidR="00B155C8" w:rsidRPr="00C3339A" w:rsidRDefault="00B155C8" w:rsidP="00C23BF1">
            <w:pPr>
              <w:spacing w:before="120"/>
              <w:jc w:val="left"/>
              <w:rPr>
                <w:ins w:id="23181" w:author="Author"/>
                <w:rFonts w:cs="Arial"/>
                <w:sz w:val="20"/>
                <w:szCs w:val="20"/>
                <w:lang w:val="en-IE"/>
              </w:rPr>
            </w:pPr>
            <w:ins w:id="23182" w:author="Author">
              <w:r w:rsidRPr="00C3339A">
                <w:rPr>
                  <w:rFonts w:cs="Arial"/>
                  <w:sz w:val="20"/>
                  <w:szCs w:val="20"/>
                  <w:lang w:val="en-IE"/>
                </w:rPr>
                <w:t>Context</w:t>
              </w:r>
            </w:ins>
          </w:p>
        </w:tc>
        <w:tc>
          <w:tcPr>
            <w:tcW w:w="3907" w:type="pct"/>
            <w:tcBorders>
              <w:bottom w:val="single" w:sz="12" w:space="0" w:color="C00000"/>
            </w:tcBorders>
          </w:tcPr>
          <w:p w14:paraId="666A159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83" w:author="Author"/>
                <w:rFonts w:cs="Arial"/>
                <w:color w:val="000000"/>
                <w:sz w:val="20"/>
                <w:szCs w:val="20"/>
                <w:lang w:val="en-IE"/>
              </w:rPr>
            </w:pPr>
            <w:ins w:id="23184" w:author="Author">
              <w:r w:rsidRPr="00112F06">
                <w:rPr>
                  <w:rFonts w:cs="Arial"/>
                  <w:sz w:val="20"/>
                  <w:szCs w:val="20"/>
                  <w:lang w:val="en-IE" w:eastAsia="pt-PT"/>
                </w:rPr>
                <w:t>Check credit vetting</w:t>
              </w:r>
            </w:ins>
          </w:p>
        </w:tc>
      </w:tr>
      <w:tr w:rsidR="00B155C8" w:rsidRPr="00C3339A" w14:paraId="20DEED88" w14:textId="77777777" w:rsidTr="00C23BF1">
        <w:trPr>
          <w:ins w:id="2318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5AFA62F" w14:textId="77777777" w:rsidR="00B155C8" w:rsidRPr="00C3339A" w:rsidRDefault="00B155C8" w:rsidP="00C23BF1">
            <w:pPr>
              <w:spacing w:before="120"/>
              <w:jc w:val="left"/>
              <w:rPr>
                <w:ins w:id="23186" w:author="Author"/>
                <w:rFonts w:cs="Arial"/>
                <w:sz w:val="20"/>
                <w:szCs w:val="20"/>
                <w:lang w:val="en-IE"/>
              </w:rPr>
            </w:pPr>
            <w:ins w:id="23187" w:author="Author">
              <w:r w:rsidRPr="00C3339A">
                <w:rPr>
                  <w:rFonts w:cs="Arial"/>
                  <w:sz w:val="20"/>
                  <w:szCs w:val="20"/>
                  <w:lang w:val="en-IE"/>
                </w:rPr>
                <w:t>Json Path</w:t>
              </w:r>
            </w:ins>
          </w:p>
        </w:tc>
        <w:tc>
          <w:tcPr>
            <w:tcW w:w="3907" w:type="pct"/>
            <w:tcBorders>
              <w:bottom w:val="single" w:sz="12" w:space="0" w:color="C00000"/>
            </w:tcBorders>
          </w:tcPr>
          <w:p w14:paraId="7E871FE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88" w:author="Author"/>
                <w:rFonts w:cs="Arial"/>
                <w:color w:val="000000"/>
                <w:sz w:val="20"/>
                <w:szCs w:val="20"/>
                <w:lang w:val="en-IE"/>
              </w:rPr>
            </w:pPr>
            <w:ins w:id="23189" w:author="Author">
              <w:r w:rsidRPr="00C3339A">
                <w:rPr>
                  <w:rFonts w:cs="Arial"/>
                  <w:sz w:val="20"/>
                  <w:szCs w:val="20"/>
                  <w:lang w:val="en-IE" w:eastAsia="pt-PT"/>
                </w:rPr>
                <w:t>sales.messages.warning.WARN_</w:t>
              </w:r>
              <w:r>
                <w:rPr>
                  <w:rFonts w:cs="Arial"/>
                  <w:sz w:val="20"/>
                  <w:szCs w:val="20"/>
                  <w:lang w:val="en-IE" w:eastAsia="pt-PT"/>
                </w:rPr>
                <w:t>REFERRAL_RESULT</w:t>
              </w:r>
            </w:ins>
          </w:p>
        </w:tc>
      </w:tr>
      <w:tr w:rsidR="00B155C8" w:rsidRPr="00C3339A" w14:paraId="00DB5604" w14:textId="77777777" w:rsidTr="00C23BF1">
        <w:trPr>
          <w:ins w:id="2319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34B3860" w14:textId="77777777" w:rsidR="00B155C8" w:rsidRPr="00C3339A" w:rsidRDefault="00B155C8" w:rsidP="00C23BF1">
            <w:pPr>
              <w:spacing w:before="120"/>
              <w:jc w:val="left"/>
              <w:rPr>
                <w:ins w:id="23191" w:author="Author"/>
                <w:rFonts w:cs="Arial"/>
                <w:sz w:val="20"/>
                <w:szCs w:val="20"/>
                <w:lang w:val="en-IE"/>
              </w:rPr>
            </w:pPr>
            <w:ins w:id="23192" w:author="Author">
              <w:r w:rsidRPr="00C3339A">
                <w:rPr>
                  <w:rFonts w:cs="Arial"/>
                  <w:sz w:val="20"/>
                  <w:szCs w:val="20"/>
                  <w:lang w:val="en-IE"/>
                </w:rPr>
                <w:t>Message (English)</w:t>
              </w:r>
            </w:ins>
          </w:p>
        </w:tc>
        <w:tc>
          <w:tcPr>
            <w:tcW w:w="3907" w:type="pct"/>
            <w:tcBorders>
              <w:bottom w:val="single" w:sz="12" w:space="0" w:color="C00000"/>
            </w:tcBorders>
          </w:tcPr>
          <w:p w14:paraId="17BE76A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93" w:author="Author"/>
                <w:rFonts w:cs="Arial"/>
                <w:color w:val="000000"/>
                <w:sz w:val="20"/>
                <w:szCs w:val="20"/>
                <w:lang w:val="en-IE"/>
              </w:rPr>
            </w:pPr>
            <w:ins w:id="23194" w:author="Author">
              <w:r>
                <w:rPr>
                  <w:sz w:val="20"/>
                  <w:lang w:val="en-IE"/>
                </w:rPr>
                <w:t>The result from this referral is: {creditVettingReferralMessage}</w:t>
              </w:r>
            </w:ins>
          </w:p>
        </w:tc>
      </w:tr>
      <w:tr w:rsidR="00B155C8" w:rsidRPr="00C3339A" w14:paraId="693009BF" w14:textId="77777777" w:rsidTr="00C23BF1">
        <w:trPr>
          <w:ins w:id="2319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97F8D66" w14:textId="77777777" w:rsidR="00B155C8" w:rsidRPr="00C3339A" w:rsidRDefault="00B155C8" w:rsidP="00C23BF1">
            <w:pPr>
              <w:spacing w:before="120"/>
              <w:jc w:val="left"/>
              <w:rPr>
                <w:ins w:id="23196" w:author="Author"/>
                <w:rFonts w:cs="Arial"/>
                <w:sz w:val="20"/>
                <w:szCs w:val="20"/>
                <w:lang w:val="en-IE"/>
              </w:rPr>
            </w:pPr>
            <w:ins w:id="23197" w:author="Author">
              <w:r w:rsidRPr="00C3339A">
                <w:rPr>
                  <w:rFonts w:cs="Arial"/>
                  <w:sz w:val="20"/>
                  <w:szCs w:val="20"/>
                  <w:lang w:val="en-IE"/>
                </w:rPr>
                <w:t>Message #</w:t>
              </w:r>
            </w:ins>
          </w:p>
        </w:tc>
        <w:tc>
          <w:tcPr>
            <w:tcW w:w="3907" w:type="pct"/>
            <w:tcBorders>
              <w:top w:val="single" w:sz="12" w:space="0" w:color="C00000"/>
            </w:tcBorders>
          </w:tcPr>
          <w:p w14:paraId="2D6079D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98" w:author="Author"/>
                <w:rFonts w:cs="Arial"/>
                <w:i/>
                <w:color w:val="000000"/>
                <w:sz w:val="20"/>
                <w:szCs w:val="20"/>
                <w:lang w:val="en-IE"/>
              </w:rPr>
            </w:pPr>
            <w:ins w:id="23199" w:author="Author">
              <w:r w:rsidRPr="00C3339A">
                <w:rPr>
                  <w:rFonts w:cs="Arial"/>
                  <w:i/>
                  <w:sz w:val="20"/>
                  <w:szCs w:val="20"/>
                  <w:lang w:val="en-IE"/>
                </w:rPr>
                <w:t>WM_SAL_12</w:t>
              </w:r>
            </w:ins>
          </w:p>
        </w:tc>
      </w:tr>
      <w:tr w:rsidR="00B155C8" w:rsidRPr="00C3339A" w14:paraId="329D8AC2" w14:textId="77777777" w:rsidTr="00C23BF1">
        <w:trPr>
          <w:ins w:id="23200" w:author="Author"/>
        </w:trPr>
        <w:tc>
          <w:tcPr>
            <w:cnfStyle w:val="001000000000" w:firstRow="0" w:lastRow="0" w:firstColumn="1" w:lastColumn="0" w:oddVBand="0" w:evenVBand="0" w:oddHBand="0" w:evenHBand="0" w:firstRowFirstColumn="0" w:firstRowLastColumn="0" w:lastRowFirstColumn="0" w:lastRowLastColumn="0"/>
            <w:tcW w:w="1093" w:type="pct"/>
          </w:tcPr>
          <w:p w14:paraId="72F2C4E4" w14:textId="77777777" w:rsidR="00B155C8" w:rsidRPr="00C3339A" w:rsidRDefault="00B155C8" w:rsidP="00C23BF1">
            <w:pPr>
              <w:spacing w:before="120"/>
              <w:jc w:val="left"/>
              <w:rPr>
                <w:ins w:id="23201" w:author="Author"/>
                <w:rFonts w:cs="Arial"/>
                <w:sz w:val="20"/>
                <w:szCs w:val="20"/>
                <w:lang w:val="en-IE"/>
              </w:rPr>
            </w:pPr>
            <w:ins w:id="23202" w:author="Author">
              <w:r w:rsidRPr="00C3339A">
                <w:rPr>
                  <w:rFonts w:cs="Arial"/>
                  <w:sz w:val="20"/>
                  <w:szCs w:val="20"/>
                  <w:lang w:val="en-IE"/>
                </w:rPr>
                <w:t>Description</w:t>
              </w:r>
            </w:ins>
          </w:p>
        </w:tc>
        <w:tc>
          <w:tcPr>
            <w:tcW w:w="3907" w:type="pct"/>
          </w:tcPr>
          <w:p w14:paraId="66785D3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03" w:author="Author"/>
                <w:rFonts w:cs="Arial"/>
                <w:color w:val="000000"/>
                <w:sz w:val="20"/>
                <w:szCs w:val="20"/>
                <w:lang w:val="en-IE"/>
              </w:rPr>
            </w:pPr>
            <w:ins w:id="23204" w:author="Author">
              <w:r>
                <w:rPr>
                  <w:rFonts w:cs="Arial"/>
                  <w:sz w:val="20"/>
                  <w:szCs w:val="20"/>
                </w:rPr>
                <w:t>Message displayed i</w:t>
              </w:r>
              <w:r w:rsidRPr="00277D73">
                <w:rPr>
                  <w:rFonts w:cs="Arial"/>
                  <w:sz w:val="20"/>
                  <w:szCs w:val="20"/>
                </w:rPr>
                <w:t>f the basket already contain one fixed or convergent offer</w:t>
              </w:r>
              <w:r w:rsidRPr="00277D73" w:rsidDel="00277D73">
                <w:rPr>
                  <w:rFonts w:cs="Arial"/>
                  <w:sz w:val="20"/>
                  <w:szCs w:val="20"/>
                </w:rPr>
                <w:t xml:space="preserve"> </w:t>
              </w:r>
            </w:ins>
          </w:p>
        </w:tc>
      </w:tr>
      <w:tr w:rsidR="00B155C8" w:rsidRPr="00C3339A" w14:paraId="400E3B94" w14:textId="77777777" w:rsidTr="00C23BF1">
        <w:trPr>
          <w:ins w:id="23205" w:author="Author"/>
        </w:trPr>
        <w:tc>
          <w:tcPr>
            <w:cnfStyle w:val="001000000000" w:firstRow="0" w:lastRow="0" w:firstColumn="1" w:lastColumn="0" w:oddVBand="0" w:evenVBand="0" w:oddHBand="0" w:evenHBand="0" w:firstRowFirstColumn="0" w:firstRowLastColumn="0" w:lastRowFirstColumn="0" w:lastRowLastColumn="0"/>
            <w:tcW w:w="1093" w:type="pct"/>
          </w:tcPr>
          <w:p w14:paraId="60E104A6" w14:textId="77777777" w:rsidR="00B155C8" w:rsidRPr="00C3339A" w:rsidRDefault="00B155C8" w:rsidP="00C23BF1">
            <w:pPr>
              <w:spacing w:before="120"/>
              <w:jc w:val="left"/>
              <w:rPr>
                <w:ins w:id="23206" w:author="Author"/>
                <w:rFonts w:cs="Arial"/>
                <w:sz w:val="20"/>
                <w:szCs w:val="20"/>
                <w:lang w:val="en-IE"/>
              </w:rPr>
            </w:pPr>
            <w:ins w:id="23207" w:author="Author">
              <w:r w:rsidRPr="00C3339A">
                <w:rPr>
                  <w:rFonts w:cs="Arial"/>
                  <w:sz w:val="20"/>
                  <w:szCs w:val="20"/>
                  <w:lang w:val="en-IE"/>
                </w:rPr>
                <w:t>Context</w:t>
              </w:r>
            </w:ins>
          </w:p>
        </w:tc>
        <w:tc>
          <w:tcPr>
            <w:tcW w:w="3907" w:type="pct"/>
          </w:tcPr>
          <w:p w14:paraId="337C3BC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08" w:author="Author"/>
                <w:rFonts w:cs="Arial"/>
                <w:color w:val="000000"/>
                <w:sz w:val="20"/>
                <w:szCs w:val="20"/>
                <w:lang w:val="en-IE"/>
              </w:rPr>
            </w:pPr>
            <w:ins w:id="23209" w:author="Author">
              <w:r w:rsidRPr="00277D73">
                <w:rPr>
                  <w:rFonts w:cs="Arial"/>
                  <w:sz w:val="20"/>
                  <w:szCs w:val="20"/>
                  <w:lang w:val="en-IE"/>
                </w:rPr>
                <w:t>Validate basket content</w:t>
              </w:r>
            </w:ins>
          </w:p>
        </w:tc>
      </w:tr>
      <w:tr w:rsidR="00B155C8" w:rsidRPr="00C3339A" w14:paraId="24BFFB37" w14:textId="77777777" w:rsidTr="00C23BF1">
        <w:trPr>
          <w:ins w:id="2321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D106106" w14:textId="77777777" w:rsidR="00B155C8" w:rsidRPr="00C3339A" w:rsidRDefault="00B155C8" w:rsidP="00C23BF1">
            <w:pPr>
              <w:spacing w:before="120"/>
              <w:jc w:val="left"/>
              <w:rPr>
                <w:ins w:id="23211" w:author="Author"/>
                <w:rFonts w:cs="Arial"/>
                <w:sz w:val="20"/>
                <w:szCs w:val="20"/>
                <w:lang w:val="en-IE"/>
              </w:rPr>
            </w:pPr>
            <w:ins w:id="23212" w:author="Author">
              <w:r w:rsidRPr="00C3339A">
                <w:rPr>
                  <w:rFonts w:cs="Arial"/>
                  <w:sz w:val="20"/>
                  <w:szCs w:val="20"/>
                  <w:lang w:val="en-IE"/>
                </w:rPr>
                <w:lastRenderedPageBreak/>
                <w:t>Json Path</w:t>
              </w:r>
            </w:ins>
          </w:p>
        </w:tc>
        <w:tc>
          <w:tcPr>
            <w:tcW w:w="3907" w:type="pct"/>
            <w:tcBorders>
              <w:bottom w:val="single" w:sz="18" w:space="0" w:color="FFFFFF" w:themeColor="background1"/>
            </w:tcBorders>
          </w:tcPr>
          <w:p w14:paraId="78670F3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13" w:author="Author"/>
                <w:rFonts w:cs="Arial"/>
                <w:color w:val="000000"/>
                <w:sz w:val="20"/>
                <w:szCs w:val="20"/>
                <w:lang w:val="en-IE"/>
              </w:rPr>
            </w:pPr>
            <w:ins w:id="23214" w:author="Author">
              <w:r w:rsidRPr="00C3339A">
                <w:rPr>
                  <w:rFonts w:cs="Arial"/>
                  <w:sz w:val="20"/>
                  <w:szCs w:val="20"/>
                  <w:lang w:val="en-IE"/>
                </w:rPr>
                <w:t>sales.messages.warning.WARN_ONLY_ONE_FIXED_CONVERGENT_ALLOWED</w:t>
              </w:r>
            </w:ins>
          </w:p>
        </w:tc>
      </w:tr>
      <w:tr w:rsidR="00B155C8" w:rsidRPr="00C3339A" w14:paraId="36E15BE5" w14:textId="77777777" w:rsidTr="00C23BF1">
        <w:trPr>
          <w:ins w:id="2321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4152A0B" w14:textId="77777777" w:rsidR="00B155C8" w:rsidRPr="00C3339A" w:rsidRDefault="00B155C8" w:rsidP="00C23BF1">
            <w:pPr>
              <w:spacing w:before="120"/>
              <w:jc w:val="left"/>
              <w:rPr>
                <w:ins w:id="23216" w:author="Author"/>
                <w:rFonts w:cs="Arial"/>
                <w:sz w:val="20"/>
                <w:szCs w:val="20"/>
                <w:lang w:val="en-IE"/>
              </w:rPr>
            </w:pPr>
            <w:ins w:id="23217" w:author="Author">
              <w:r w:rsidRPr="00C3339A">
                <w:rPr>
                  <w:rFonts w:cs="Arial"/>
                  <w:sz w:val="20"/>
                  <w:szCs w:val="20"/>
                  <w:lang w:val="en-IE"/>
                </w:rPr>
                <w:t>Message (English)</w:t>
              </w:r>
            </w:ins>
          </w:p>
        </w:tc>
        <w:tc>
          <w:tcPr>
            <w:tcW w:w="3907" w:type="pct"/>
            <w:tcBorders>
              <w:bottom w:val="single" w:sz="12" w:space="0" w:color="C00000"/>
            </w:tcBorders>
          </w:tcPr>
          <w:p w14:paraId="6AFAE99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18" w:author="Author"/>
                <w:rFonts w:cs="Arial"/>
                <w:color w:val="000000"/>
                <w:sz w:val="20"/>
                <w:szCs w:val="20"/>
                <w:lang w:val="en-IE"/>
              </w:rPr>
            </w:pPr>
            <w:ins w:id="23219" w:author="Author">
              <w:r w:rsidRPr="00E73B40">
                <w:rPr>
                  <w:sz w:val="20"/>
                  <w:lang w:val="en-IE"/>
                </w:rPr>
                <w:t>The basket can only contain one fixed or convergent offer. For multiple fixed or convergent activations, please follow the entire process for each one, independently.</w:t>
              </w:r>
            </w:ins>
          </w:p>
        </w:tc>
      </w:tr>
      <w:tr w:rsidR="00B155C8" w:rsidRPr="00C3339A" w14:paraId="45476BCB" w14:textId="77777777" w:rsidTr="00C23BF1">
        <w:trPr>
          <w:ins w:id="2322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E8F1FA7" w14:textId="77777777" w:rsidR="00B155C8" w:rsidRPr="00C3339A" w:rsidRDefault="00B155C8" w:rsidP="00C23BF1">
            <w:pPr>
              <w:spacing w:before="120"/>
              <w:jc w:val="left"/>
              <w:rPr>
                <w:ins w:id="23221" w:author="Author"/>
                <w:rFonts w:cs="Arial"/>
                <w:sz w:val="20"/>
                <w:szCs w:val="20"/>
                <w:lang w:val="en-IE"/>
              </w:rPr>
            </w:pPr>
            <w:ins w:id="23222" w:author="Author">
              <w:r w:rsidRPr="00C3339A">
                <w:rPr>
                  <w:rFonts w:cs="Arial"/>
                  <w:sz w:val="20"/>
                  <w:szCs w:val="20"/>
                  <w:lang w:val="en-IE"/>
                </w:rPr>
                <w:t>Message #</w:t>
              </w:r>
            </w:ins>
          </w:p>
        </w:tc>
        <w:tc>
          <w:tcPr>
            <w:tcW w:w="3907" w:type="pct"/>
            <w:tcBorders>
              <w:top w:val="single" w:sz="12" w:space="0" w:color="C00000"/>
            </w:tcBorders>
          </w:tcPr>
          <w:p w14:paraId="53BE441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23" w:author="Author"/>
                <w:rFonts w:cs="Arial"/>
                <w:i/>
                <w:color w:val="000000"/>
                <w:sz w:val="20"/>
                <w:szCs w:val="20"/>
                <w:lang w:val="en-IE"/>
              </w:rPr>
            </w:pPr>
            <w:ins w:id="23224" w:author="Author">
              <w:r w:rsidRPr="00C3339A">
                <w:rPr>
                  <w:rFonts w:cs="Arial"/>
                  <w:i/>
                  <w:sz w:val="20"/>
                  <w:szCs w:val="20"/>
                  <w:lang w:val="en-IE"/>
                </w:rPr>
                <w:t>WM_SAL_13</w:t>
              </w:r>
            </w:ins>
          </w:p>
        </w:tc>
      </w:tr>
      <w:tr w:rsidR="00B155C8" w:rsidRPr="00C3339A" w14:paraId="29FF2FC0" w14:textId="77777777" w:rsidTr="00C23BF1">
        <w:trPr>
          <w:ins w:id="23225" w:author="Author"/>
        </w:trPr>
        <w:tc>
          <w:tcPr>
            <w:cnfStyle w:val="001000000000" w:firstRow="0" w:lastRow="0" w:firstColumn="1" w:lastColumn="0" w:oddVBand="0" w:evenVBand="0" w:oddHBand="0" w:evenHBand="0" w:firstRowFirstColumn="0" w:firstRowLastColumn="0" w:lastRowFirstColumn="0" w:lastRowLastColumn="0"/>
            <w:tcW w:w="1093" w:type="pct"/>
          </w:tcPr>
          <w:p w14:paraId="5FFF161F" w14:textId="77777777" w:rsidR="00B155C8" w:rsidRPr="00C3339A" w:rsidRDefault="00B155C8" w:rsidP="00C23BF1">
            <w:pPr>
              <w:spacing w:before="120"/>
              <w:jc w:val="left"/>
              <w:rPr>
                <w:ins w:id="23226" w:author="Author"/>
                <w:rFonts w:cs="Arial"/>
                <w:sz w:val="20"/>
                <w:szCs w:val="20"/>
                <w:lang w:val="en-IE"/>
              </w:rPr>
            </w:pPr>
            <w:ins w:id="23227" w:author="Author">
              <w:r w:rsidRPr="00C3339A">
                <w:rPr>
                  <w:rFonts w:cs="Arial"/>
                  <w:sz w:val="20"/>
                  <w:szCs w:val="20"/>
                  <w:lang w:val="en-IE"/>
                </w:rPr>
                <w:t>Description</w:t>
              </w:r>
            </w:ins>
          </w:p>
        </w:tc>
        <w:tc>
          <w:tcPr>
            <w:tcW w:w="3907" w:type="pct"/>
          </w:tcPr>
          <w:p w14:paraId="5800991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28" w:author="Author"/>
                <w:rFonts w:cs="Arial"/>
                <w:color w:val="000000"/>
                <w:sz w:val="20"/>
                <w:szCs w:val="20"/>
                <w:lang w:val="en-IE"/>
              </w:rPr>
            </w:pPr>
            <w:ins w:id="23229" w:author="Author">
              <w:r>
                <w:rPr>
                  <w:rFonts w:cs="Arial"/>
                  <w:sz w:val="20"/>
                  <w:szCs w:val="20"/>
                  <w:lang w:val="en-IE"/>
                </w:rPr>
                <w:t>Message displayed if the user needs to confirm if customer wants to add a buyback equipment</w:t>
              </w:r>
            </w:ins>
          </w:p>
        </w:tc>
      </w:tr>
      <w:tr w:rsidR="00B155C8" w:rsidRPr="00C3339A" w14:paraId="7A4A8AED" w14:textId="77777777" w:rsidTr="00C23BF1">
        <w:trPr>
          <w:ins w:id="23230" w:author="Author"/>
        </w:trPr>
        <w:tc>
          <w:tcPr>
            <w:cnfStyle w:val="001000000000" w:firstRow="0" w:lastRow="0" w:firstColumn="1" w:lastColumn="0" w:oddVBand="0" w:evenVBand="0" w:oddHBand="0" w:evenHBand="0" w:firstRowFirstColumn="0" w:firstRowLastColumn="0" w:lastRowFirstColumn="0" w:lastRowLastColumn="0"/>
            <w:tcW w:w="1093" w:type="pct"/>
          </w:tcPr>
          <w:p w14:paraId="3DD7AB65" w14:textId="77777777" w:rsidR="00B155C8" w:rsidRPr="00C3339A" w:rsidRDefault="00B155C8" w:rsidP="00C23BF1">
            <w:pPr>
              <w:spacing w:before="120"/>
              <w:jc w:val="left"/>
              <w:rPr>
                <w:ins w:id="23231" w:author="Author"/>
                <w:rFonts w:cs="Arial"/>
                <w:sz w:val="20"/>
                <w:szCs w:val="20"/>
                <w:lang w:val="en-IE"/>
              </w:rPr>
            </w:pPr>
            <w:ins w:id="23232" w:author="Author">
              <w:r w:rsidRPr="00C3339A">
                <w:rPr>
                  <w:rFonts w:cs="Arial"/>
                  <w:sz w:val="20"/>
                  <w:szCs w:val="20"/>
                  <w:lang w:val="en-IE"/>
                </w:rPr>
                <w:t>Context</w:t>
              </w:r>
            </w:ins>
          </w:p>
        </w:tc>
        <w:tc>
          <w:tcPr>
            <w:tcW w:w="3907" w:type="pct"/>
          </w:tcPr>
          <w:p w14:paraId="15D728F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33" w:author="Author"/>
                <w:rFonts w:cs="Arial"/>
                <w:color w:val="000000"/>
                <w:sz w:val="20"/>
                <w:szCs w:val="20"/>
                <w:lang w:val="en-IE"/>
              </w:rPr>
            </w:pPr>
            <w:ins w:id="23234" w:author="Author">
              <w:r w:rsidRPr="00C3339A">
                <w:rPr>
                  <w:rFonts w:cs="Arial"/>
                  <w:sz w:val="20"/>
                  <w:szCs w:val="20"/>
                  <w:lang w:val="en-IE"/>
                </w:rPr>
                <w:t>Adding buyback to the basket</w:t>
              </w:r>
            </w:ins>
          </w:p>
        </w:tc>
      </w:tr>
      <w:tr w:rsidR="00B155C8" w:rsidRPr="00C3339A" w14:paraId="187C17C8" w14:textId="77777777" w:rsidTr="00C23BF1">
        <w:trPr>
          <w:ins w:id="2323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C09D16" w14:textId="77777777" w:rsidR="00B155C8" w:rsidRPr="00C3339A" w:rsidRDefault="00B155C8" w:rsidP="00C23BF1">
            <w:pPr>
              <w:spacing w:before="120"/>
              <w:jc w:val="left"/>
              <w:rPr>
                <w:ins w:id="23236" w:author="Author"/>
                <w:rFonts w:cs="Arial"/>
                <w:sz w:val="20"/>
                <w:szCs w:val="20"/>
                <w:lang w:val="en-IE"/>
              </w:rPr>
            </w:pPr>
            <w:ins w:id="23237" w:author="Author">
              <w:r w:rsidRPr="00C3339A">
                <w:rPr>
                  <w:rFonts w:cs="Arial"/>
                  <w:sz w:val="20"/>
                  <w:szCs w:val="20"/>
                  <w:lang w:val="en-IE"/>
                </w:rPr>
                <w:t>Json Path</w:t>
              </w:r>
            </w:ins>
          </w:p>
        </w:tc>
        <w:tc>
          <w:tcPr>
            <w:tcW w:w="3907" w:type="pct"/>
            <w:tcBorders>
              <w:bottom w:val="single" w:sz="18" w:space="0" w:color="FFFFFF" w:themeColor="background1"/>
            </w:tcBorders>
          </w:tcPr>
          <w:p w14:paraId="3057198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38" w:author="Author"/>
                <w:rFonts w:cs="Arial"/>
                <w:color w:val="000000"/>
                <w:sz w:val="20"/>
                <w:szCs w:val="20"/>
                <w:lang w:val="en-IE"/>
              </w:rPr>
            </w:pPr>
            <w:ins w:id="23239" w:author="Author">
              <w:r w:rsidRPr="00C3339A">
                <w:rPr>
                  <w:rFonts w:cs="Arial"/>
                  <w:sz w:val="20"/>
                  <w:szCs w:val="20"/>
                  <w:lang w:val="en-IE"/>
                </w:rPr>
                <w:t>sales.messages.warning.WARN_CONFIRMS_BUYBACK</w:t>
              </w:r>
            </w:ins>
          </w:p>
        </w:tc>
      </w:tr>
      <w:tr w:rsidR="00B155C8" w:rsidRPr="00C3339A" w14:paraId="0E0A50CD" w14:textId="77777777" w:rsidTr="00C23BF1">
        <w:trPr>
          <w:ins w:id="2324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BA91A29" w14:textId="77777777" w:rsidR="00B155C8" w:rsidRPr="00C3339A" w:rsidRDefault="00B155C8" w:rsidP="00C23BF1">
            <w:pPr>
              <w:spacing w:before="120"/>
              <w:jc w:val="left"/>
              <w:rPr>
                <w:ins w:id="23241" w:author="Author"/>
                <w:rFonts w:cs="Arial"/>
                <w:sz w:val="20"/>
                <w:szCs w:val="20"/>
                <w:lang w:val="en-IE"/>
              </w:rPr>
            </w:pPr>
            <w:ins w:id="23242" w:author="Author">
              <w:r w:rsidRPr="00C3339A">
                <w:rPr>
                  <w:rFonts w:cs="Arial"/>
                  <w:sz w:val="20"/>
                  <w:szCs w:val="20"/>
                  <w:lang w:val="en-IE"/>
                </w:rPr>
                <w:t>Message (English)</w:t>
              </w:r>
            </w:ins>
          </w:p>
        </w:tc>
        <w:tc>
          <w:tcPr>
            <w:tcW w:w="3907" w:type="pct"/>
            <w:tcBorders>
              <w:bottom w:val="single" w:sz="12" w:space="0" w:color="C00000"/>
            </w:tcBorders>
          </w:tcPr>
          <w:p w14:paraId="515D942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43" w:author="Author"/>
                <w:rFonts w:cs="Arial"/>
                <w:color w:val="000000"/>
                <w:sz w:val="20"/>
                <w:szCs w:val="20"/>
                <w:lang w:val="en-IE"/>
              </w:rPr>
            </w:pPr>
            <w:ins w:id="23244" w:author="Author">
              <w:r w:rsidRPr="00C3339A">
                <w:rPr>
                  <w:rFonts w:cs="Arial"/>
                  <w:sz w:val="20"/>
                  <w:szCs w:val="20"/>
                  <w:lang w:val="en-IE"/>
                </w:rPr>
                <w:t>Please confirm with the user if he wishes to make a buyback.</w:t>
              </w:r>
            </w:ins>
          </w:p>
        </w:tc>
      </w:tr>
      <w:tr w:rsidR="00B155C8" w:rsidRPr="00C3339A" w14:paraId="7AA6E9B7" w14:textId="77777777" w:rsidTr="00C23BF1">
        <w:trPr>
          <w:trHeight w:val="529"/>
          <w:ins w:id="2324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CCA82C4" w14:textId="77777777" w:rsidR="00B155C8" w:rsidRPr="00C3339A" w:rsidRDefault="00B155C8" w:rsidP="00C23BF1">
            <w:pPr>
              <w:spacing w:before="120"/>
              <w:jc w:val="left"/>
              <w:rPr>
                <w:ins w:id="23246" w:author="Author"/>
                <w:rFonts w:cs="Arial"/>
                <w:sz w:val="20"/>
                <w:szCs w:val="20"/>
                <w:lang w:val="en-IE"/>
              </w:rPr>
            </w:pPr>
            <w:ins w:id="23247" w:author="Author">
              <w:r w:rsidRPr="00C3339A">
                <w:rPr>
                  <w:rFonts w:cs="Arial"/>
                  <w:sz w:val="20"/>
                  <w:szCs w:val="20"/>
                  <w:lang w:val="en-IE"/>
                </w:rPr>
                <w:t>Message #</w:t>
              </w:r>
            </w:ins>
          </w:p>
        </w:tc>
        <w:tc>
          <w:tcPr>
            <w:tcW w:w="3907" w:type="pct"/>
            <w:tcBorders>
              <w:top w:val="single" w:sz="12" w:space="0" w:color="C00000"/>
            </w:tcBorders>
          </w:tcPr>
          <w:p w14:paraId="40077F2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48" w:author="Author"/>
                <w:rFonts w:cs="Arial"/>
                <w:i/>
                <w:color w:val="000000"/>
                <w:sz w:val="20"/>
                <w:szCs w:val="20"/>
                <w:lang w:val="en-IE"/>
              </w:rPr>
            </w:pPr>
            <w:ins w:id="23249" w:author="Author">
              <w:r w:rsidRPr="00C3339A">
                <w:rPr>
                  <w:rFonts w:cs="Arial"/>
                  <w:i/>
                  <w:sz w:val="20"/>
                  <w:szCs w:val="20"/>
                  <w:lang w:val="en-IE"/>
                </w:rPr>
                <w:t>WM_SAL_14</w:t>
              </w:r>
            </w:ins>
          </w:p>
        </w:tc>
      </w:tr>
      <w:tr w:rsidR="00B155C8" w:rsidRPr="00C3339A" w14:paraId="065DD168" w14:textId="77777777" w:rsidTr="00C23BF1">
        <w:trPr>
          <w:ins w:id="23250" w:author="Author"/>
        </w:trPr>
        <w:tc>
          <w:tcPr>
            <w:cnfStyle w:val="001000000000" w:firstRow="0" w:lastRow="0" w:firstColumn="1" w:lastColumn="0" w:oddVBand="0" w:evenVBand="0" w:oddHBand="0" w:evenHBand="0" w:firstRowFirstColumn="0" w:firstRowLastColumn="0" w:lastRowFirstColumn="0" w:lastRowLastColumn="0"/>
            <w:tcW w:w="1093" w:type="pct"/>
          </w:tcPr>
          <w:p w14:paraId="706101CC" w14:textId="77777777" w:rsidR="00B155C8" w:rsidRPr="00C3339A" w:rsidRDefault="00B155C8" w:rsidP="00C23BF1">
            <w:pPr>
              <w:spacing w:before="120"/>
              <w:jc w:val="left"/>
              <w:rPr>
                <w:ins w:id="23251" w:author="Author"/>
                <w:rFonts w:cs="Arial"/>
                <w:sz w:val="20"/>
                <w:szCs w:val="20"/>
                <w:lang w:val="en-IE"/>
              </w:rPr>
            </w:pPr>
            <w:ins w:id="23252" w:author="Author">
              <w:r w:rsidRPr="00C3339A">
                <w:rPr>
                  <w:rFonts w:cs="Arial"/>
                  <w:sz w:val="20"/>
                  <w:szCs w:val="20"/>
                  <w:lang w:val="en-IE"/>
                </w:rPr>
                <w:t>Description</w:t>
              </w:r>
            </w:ins>
          </w:p>
        </w:tc>
        <w:tc>
          <w:tcPr>
            <w:tcW w:w="3907" w:type="pct"/>
          </w:tcPr>
          <w:p w14:paraId="548ED3B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53" w:author="Author"/>
                <w:rFonts w:cs="Arial"/>
                <w:color w:val="000000"/>
                <w:sz w:val="20"/>
                <w:szCs w:val="20"/>
                <w:lang w:val="en-IE"/>
              </w:rPr>
            </w:pPr>
            <w:ins w:id="23254" w:author="Author">
              <w:r>
                <w:rPr>
                  <w:rFonts w:cs="Arial"/>
                  <w:sz w:val="20"/>
                  <w:szCs w:val="20"/>
                </w:rPr>
                <w:t>Message displayed if the customer desires to port in the mobile phone number, so the user needs to insert the port in code sent to the customer by SMS</w:t>
              </w:r>
            </w:ins>
          </w:p>
        </w:tc>
      </w:tr>
      <w:tr w:rsidR="00B155C8" w:rsidRPr="00C3339A" w14:paraId="3965976C" w14:textId="77777777" w:rsidTr="00C23BF1">
        <w:trPr>
          <w:ins w:id="23255" w:author="Author"/>
        </w:trPr>
        <w:tc>
          <w:tcPr>
            <w:cnfStyle w:val="001000000000" w:firstRow="0" w:lastRow="0" w:firstColumn="1" w:lastColumn="0" w:oddVBand="0" w:evenVBand="0" w:oddHBand="0" w:evenHBand="0" w:firstRowFirstColumn="0" w:firstRowLastColumn="0" w:lastRowFirstColumn="0" w:lastRowLastColumn="0"/>
            <w:tcW w:w="1093" w:type="pct"/>
          </w:tcPr>
          <w:p w14:paraId="58372ACB" w14:textId="77777777" w:rsidR="00B155C8" w:rsidRPr="00C3339A" w:rsidRDefault="00B155C8" w:rsidP="00C23BF1">
            <w:pPr>
              <w:spacing w:before="120"/>
              <w:jc w:val="left"/>
              <w:rPr>
                <w:ins w:id="23256" w:author="Author"/>
                <w:rFonts w:cs="Arial"/>
                <w:sz w:val="20"/>
                <w:szCs w:val="20"/>
                <w:lang w:val="en-IE"/>
              </w:rPr>
            </w:pPr>
            <w:ins w:id="23257" w:author="Author">
              <w:r w:rsidRPr="00C3339A">
                <w:rPr>
                  <w:rFonts w:cs="Arial"/>
                  <w:sz w:val="20"/>
                  <w:szCs w:val="20"/>
                  <w:lang w:val="en-IE"/>
                </w:rPr>
                <w:t>Context</w:t>
              </w:r>
            </w:ins>
          </w:p>
        </w:tc>
        <w:tc>
          <w:tcPr>
            <w:tcW w:w="3907" w:type="pct"/>
          </w:tcPr>
          <w:p w14:paraId="5771876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58" w:author="Author"/>
                <w:rFonts w:cs="Arial"/>
                <w:color w:val="000000"/>
                <w:sz w:val="20"/>
                <w:szCs w:val="20"/>
                <w:lang w:val="en-IE"/>
              </w:rPr>
            </w:pPr>
            <w:ins w:id="23259" w:author="Author">
              <w:r w:rsidRPr="00C3339A">
                <w:rPr>
                  <w:rFonts w:cs="Arial"/>
                  <w:sz w:val="20"/>
                  <w:szCs w:val="20"/>
                  <w:lang w:val="en-IE"/>
                </w:rPr>
                <w:t>Choosing portability</w:t>
              </w:r>
            </w:ins>
          </w:p>
        </w:tc>
      </w:tr>
      <w:tr w:rsidR="00B155C8" w:rsidRPr="00C3339A" w14:paraId="720FAB6B" w14:textId="77777777" w:rsidTr="00C23BF1">
        <w:trPr>
          <w:ins w:id="2326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096EEBDF" w14:textId="77777777" w:rsidR="00B155C8" w:rsidRPr="00C3339A" w:rsidRDefault="00B155C8" w:rsidP="00C23BF1">
            <w:pPr>
              <w:spacing w:before="120"/>
              <w:jc w:val="left"/>
              <w:rPr>
                <w:ins w:id="23261" w:author="Author"/>
                <w:rFonts w:cs="Arial"/>
                <w:sz w:val="20"/>
                <w:szCs w:val="20"/>
                <w:lang w:val="en-IE"/>
              </w:rPr>
            </w:pPr>
            <w:ins w:id="23262" w:author="Author">
              <w:r w:rsidRPr="00C3339A">
                <w:rPr>
                  <w:rFonts w:cs="Arial"/>
                  <w:sz w:val="20"/>
                  <w:szCs w:val="20"/>
                  <w:lang w:val="en-IE"/>
                </w:rPr>
                <w:t>Json Path</w:t>
              </w:r>
            </w:ins>
          </w:p>
        </w:tc>
        <w:tc>
          <w:tcPr>
            <w:tcW w:w="3907" w:type="pct"/>
            <w:tcBorders>
              <w:bottom w:val="single" w:sz="18" w:space="0" w:color="FFFFFF" w:themeColor="background1"/>
            </w:tcBorders>
          </w:tcPr>
          <w:p w14:paraId="7F5B711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63" w:author="Author"/>
                <w:rFonts w:cs="Arial"/>
                <w:color w:val="000000"/>
                <w:sz w:val="20"/>
                <w:szCs w:val="20"/>
                <w:lang w:val="en-IE"/>
              </w:rPr>
            </w:pPr>
            <w:ins w:id="23264" w:author="Author">
              <w:r w:rsidRPr="00C3339A">
                <w:rPr>
                  <w:rFonts w:cs="Arial"/>
                  <w:sz w:val="20"/>
                  <w:szCs w:val="20"/>
                  <w:lang w:val="en-IE"/>
                </w:rPr>
                <w:t>sales.messages.warning.WARN_INSERT_CUSTOMER_PORTIN_CODE</w:t>
              </w:r>
            </w:ins>
          </w:p>
        </w:tc>
      </w:tr>
      <w:tr w:rsidR="00B155C8" w:rsidRPr="00C3339A" w14:paraId="384186A0" w14:textId="77777777" w:rsidTr="00C23BF1">
        <w:trPr>
          <w:ins w:id="2326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E301D22" w14:textId="77777777" w:rsidR="00B155C8" w:rsidRPr="00C3339A" w:rsidRDefault="00B155C8" w:rsidP="00C23BF1">
            <w:pPr>
              <w:spacing w:before="120"/>
              <w:jc w:val="left"/>
              <w:rPr>
                <w:ins w:id="23266" w:author="Author"/>
                <w:rFonts w:cs="Arial"/>
                <w:sz w:val="20"/>
                <w:szCs w:val="20"/>
                <w:lang w:val="en-IE"/>
              </w:rPr>
            </w:pPr>
            <w:ins w:id="23267" w:author="Author">
              <w:r w:rsidRPr="00C3339A">
                <w:rPr>
                  <w:rFonts w:cs="Arial"/>
                  <w:sz w:val="20"/>
                  <w:szCs w:val="20"/>
                  <w:lang w:val="en-IE"/>
                </w:rPr>
                <w:t>Message (English)</w:t>
              </w:r>
            </w:ins>
          </w:p>
        </w:tc>
        <w:tc>
          <w:tcPr>
            <w:tcW w:w="3907" w:type="pct"/>
            <w:tcBorders>
              <w:bottom w:val="single" w:sz="12" w:space="0" w:color="C00000"/>
            </w:tcBorders>
          </w:tcPr>
          <w:p w14:paraId="76DA858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68" w:author="Author"/>
                <w:rFonts w:cs="Arial"/>
                <w:color w:val="000000"/>
                <w:sz w:val="20"/>
                <w:szCs w:val="20"/>
                <w:lang w:val="en-IE"/>
              </w:rPr>
            </w:pPr>
            <w:ins w:id="23269" w:author="Author">
              <w:r w:rsidRPr="00C3339A">
                <w:rPr>
                  <w:rFonts w:cs="Arial"/>
                  <w:sz w:val="20"/>
                  <w:szCs w:val="20"/>
                  <w:lang w:val="en-IE"/>
                </w:rPr>
                <w:t>Please insert the code received by the customer in the port in code area.</w:t>
              </w:r>
            </w:ins>
          </w:p>
        </w:tc>
      </w:tr>
      <w:tr w:rsidR="00B155C8" w:rsidRPr="00C3339A" w14:paraId="3997B1A0" w14:textId="77777777" w:rsidTr="00C23BF1">
        <w:trPr>
          <w:ins w:id="2327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4D68842" w14:textId="77777777" w:rsidR="00B155C8" w:rsidRPr="00C3339A" w:rsidRDefault="00B155C8" w:rsidP="00C23BF1">
            <w:pPr>
              <w:spacing w:before="120"/>
              <w:jc w:val="left"/>
              <w:rPr>
                <w:ins w:id="23271" w:author="Author"/>
                <w:rFonts w:cs="Arial"/>
                <w:sz w:val="20"/>
                <w:szCs w:val="20"/>
                <w:lang w:val="en-IE"/>
              </w:rPr>
            </w:pPr>
            <w:ins w:id="23272" w:author="Author">
              <w:r w:rsidRPr="00C3339A">
                <w:rPr>
                  <w:rFonts w:cs="Arial"/>
                  <w:sz w:val="20"/>
                  <w:szCs w:val="20"/>
                  <w:lang w:val="en-IE"/>
                </w:rPr>
                <w:t>Message #</w:t>
              </w:r>
            </w:ins>
          </w:p>
        </w:tc>
        <w:tc>
          <w:tcPr>
            <w:tcW w:w="3907" w:type="pct"/>
            <w:tcBorders>
              <w:top w:val="single" w:sz="12" w:space="0" w:color="C00000"/>
            </w:tcBorders>
          </w:tcPr>
          <w:p w14:paraId="7536278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73" w:author="Author"/>
                <w:rFonts w:cs="Arial"/>
                <w:i/>
                <w:sz w:val="20"/>
                <w:szCs w:val="20"/>
                <w:lang w:val="en-IE"/>
              </w:rPr>
            </w:pPr>
            <w:ins w:id="23274" w:author="Author">
              <w:r w:rsidRPr="00C3339A">
                <w:rPr>
                  <w:rFonts w:cs="Arial"/>
                  <w:i/>
                  <w:sz w:val="20"/>
                  <w:szCs w:val="20"/>
                  <w:lang w:val="en-IE"/>
                </w:rPr>
                <w:t>WM_SAL_15</w:t>
              </w:r>
            </w:ins>
          </w:p>
        </w:tc>
      </w:tr>
      <w:tr w:rsidR="00B155C8" w:rsidRPr="00C3339A" w14:paraId="5C1A08B4" w14:textId="77777777" w:rsidTr="00C23BF1">
        <w:trPr>
          <w:ins w:id="23275" w:author="Author"/>
        </w:trPr>
        <w:tc>
          <w:tcPr>
            <w:cnfStyle w:val="001000000000" w:firstRow="0" w:lastRow="0" w:firstColumn="1" w:lastColumn="0" w:oddVBand="0" w:evenVBand="0" w:oddHBand="0" w:evenHBand="0" w:firstRowFirstColumn="0" w:firstRowLastColumn="0" w:lastRowFirstColumn="0" w:lastRowLastColumn="0"/>
            <w:tcW w:w="1093" w:type="pct"/>
          </w:tcPr>
          <w:p w14:paraId="0B860E89" w14:textId="77777777" w:rsidR="00B155C8" w:rsidRPr="00C3339A" w:rsidRDefault="00B155C8" w:rsidP="00C23BF1">
            <w:pPr>
              <w:spacing w:before="120"/>
              <w:jc w:val="left"/>
              <w:rPr>
                <w:ins w:id="23276" w:author="Author"/>
                <w:rFonts w:cs="Arial"/>
                <w:sz w:val="20"/>
                <w:szCs w:val="20"/>
                <w:lang w:val="en-IE"/>
              </w:rPr>
            </w:pPr>
            <w:ins w:id="23277" w:author="Author">
              <w:r w:rsidRPr="00C3339A">
                <w:rPr>
                  <w:rFonts w:cs="Arial"/>
                  <w:sz w:val="20"/>
                  <w:szCs w:val="20"/>
                  <w:lang w:val="en-IE"/>
                </w:rPr>
                <w:t>Description</w:t>
              </w:r>
            </w:ins>
          </w:p>
        </w:tc>
        <w:tc>
          <w:tcPr>
            <w:tcW w:w="3907" w:type="pct"/>
          </w:tcPr>
          <w:p w14:paraId="30E8553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78" w:author="Author"/>
                <w:rFonts w:cs="Arial"/>
                <w:sz w:val="20"/>
                <w:szCs w:val="20"/>
                <w:lang w:val="en-IE"/>
              </w:rPr>
            </w:pPr>
            <w:ins w:id="23279" w:author="Author">
              <w:r>
                <w:rPr>
                  <w:rFonts w:cs="Arial"/>
                  <w:sz w:val="20"/>
                  <w:szCs w:val="20"/>
                </w:rPr>
                <w:t>Message displayed if the customer does not have enough loyalty points for a product</w:t>
              </w:r>
            </w:ins>
          </w:p>
        </w:tc>
      </w:tr>
      <w:tr w:rsidR="00B155C8" w:rsidRPr="00C3339A" w14:paraId="155B92C4" w14:textId="77777777" w:rsidTr="00C23BF1">
        <w:trPr>
          <w:ins w:id="23280" w:author="Author"/>
        </w:trPr>
        <w:tc>
          <w:tcPr>
            <w:cnfStyle w:val="001000000000" w:firstRow="0" w:lastRow="0" w:firstColumn="1" w:lastColumn="0" w:oddVBand="0" w:evenVBand="0" w:oddHBand="0" w:evenHBand="0" w:firstRowFirstColumn="0" w:firstRowLastColumn="0" w:lastRowFirstColumn="0" w:lastRowLastColumn="0"/>
            <w:tcW w:w="1093" w:type="pct"/>
          </w:tcPr>
          <w:p w14:paraId="6DCCC68B" w14:textId="77777777" w:rsidR="00B155C8" w:rsidRPr="00C3339A" w:rsidRDefault="00B155C8" w:rsidP="00C23BF1">
            <w:pPr>
              <w:spacing w:before="120"/>
              <w:jc w:val="left"/>
              <w:rPr>
                <w:ins w:id="23281" w:author="Author"/>
                <w:rFonts w:cs="Arial"/>
                <w:sz w:val="20"/>
                <w:szCs w:val="20"/>
                <w:lang w:val="en-IE"/>
              </w:rPr>
            </w:pPr>
            <w:ins w:id="23282" w:author="Author">
              <w:r w:rsidRPr="00C3339A">
                <w:rPr>
                  <w:rFonts w:cs="Arial"/>
                  <w:sz w:val="20"/>
                  <w:szCs w:val="20"/>
                  <w:lang w:val="en-IE"/>
                </w:rPr>
                <w:t>Context</w:t>
              </w:r>
            </w:ins>
          </w:p>
        </w:tc>
        <w:tc>
          <w:tcPr>
            <w:tcW w:w="3907" w:type="pct"/>
          </w:tcPr>
          <w:p w14:paraId="63E9A49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83" w:author="Author"/>
                <w:rFonts w:cs="Arial"/>
                <w:sz w:val="20"/>
                <w:szCs w:val="20"/>
                <w:lang w:val="en-IE"/>
              </w:rPr>
            </w:pPr>
            <w:ins w:id="23284" w:author="Author">
              <w:r>
                <w:rPr>
                  <w:rFonts w:cs="Arial"/>
                  <w:sz w:val="20"/>
                  <w:szCs w:val="20"/>
                  <w:lang w:val="en-IE"/>
                </w:rPr>
                <w:t>Adding equipment to basket</w:t>
              </w:r>
            </w:ins>
          </w:p>
        </w:tc>
      </w:tr>
      <w:tr w:rsidR="00B155C8" w:rsidRPr="00C3339A" w14:paraId="521C65C6" w14:textId="77777777" w:rsidTr="00C23BF1">
        <w:trPr>
          <w:ins w:id="2328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51A2A3D" w14:textId="77777777" w:rsidR="00B155C8" w:rsidRPr="00C3339A" w:rsidRDefault="00B155C8" w:rsidP="00C23BF1">
            <w:pPr>
              <w:spacing w:before="120"/>
              <w:jc w:val="left"/>
              <w:rPr>
                <w:ins w:id="23286" w:author="Author"/>
                <w:rFonts w:cs="Arial"/>
                <w:sz w:val="20"/>
                <w:szCs w:val="20"/>
                <w:lang w:val="en-IE"/>
              </w:rPr>
            </w:pPr>
            <w:ins w:id="23287" w:author="Author">
              <w:r w:rsidRPr="00C3339A">
                <w:rPr>
                  <w:rFonts w:cs="Arial"/>
                  <w:sz w:val="20"/>
                  <w:szCs w:val="20"/>
                  <w:lang w:val="en-IE"/>
                </w:rPr>
                <w:t>Json Path</w:t>
              </w:r>
            </w:ins>
          </w:p>
        </w:tc>
        <w:tc>
          <w:tcPr>
            <w:tcW w:w="3907" w:type="pct"/>
            <w:tcBorders>
              <w:bottom w:val="single" w:sz="18" w:space="0" w:color="FFFFFF" w:themeColor="background1"/>
            </w:tcBorders>
          </w:tcPr>
          <w:p w14:paraId="07D3597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88" w:author="Author"/>
                <w:rFonts w:cs="Arial"/>
                <w:sz w:val="20"/>
                <w:szCs w:val="20"/>
                <w:lang w:val="en-IE"/>
              </w:rPr>
            </w:pPr>
            <w:ins w:id="23289" w:author="Author">
              <w:r w:rsidRPr="00C3339A">
                <w:rPr>
                  <w:rFonts w:cs="Arial"/>
                  <w:sz w:val="20"/>
                  <w:szCs w:val="20"/>
                  <w:lang w:val="en-IE"/>
                </w:rPr>
                <w:t>sales.messages.warning.WARN_</w:t>
              </w:r>
              <w:r>
                <w:rPr>
                  <w:rFonts w:cs="Arial"/>
                  <w:sz w:val="20"/>
                  <w:szCs w:val="20"/>
                  <w:lang w:val="en-IE"/>
                </w:rPr>
                <w:t>NOT_ENOUGH_LOYALTY_POINTS</w:t>
              </w:r>
            </w:ins>
          </w:p>
        </w:tc>
      </w:tr>
      <w:tr w:rsidR="00B155C8" w:rsidRPr="00C3339A" w14:paraId="5375E85C" w14:textId="77777777" w:rsidTr="00C23BF1">
        <w:trPr>
          <w:ins w:id="2329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6794F92" w14:textId="77777777" w:rsidR="00B155C8" w:rsidRPr="00C3339A" w:rsidRDefault="00B155C8" w:rsidP="00C23BF1">
            <w:pPr>
              <w:spacing w:before="120"/>
              <w:jc w:val="left"/>
              <w:rPr>
                <w:ins w:id="23291" w:author="Author"/>
                <w:rFonts w:cs="Arial"/>
                <w:sz w:val="20"/>
                <w:szCs w:val="20"/>
                <w:lang w:val="en-IE"/>
              </w:rPr>
            </w:pPr>
            <w:ins w:id="23292" w:author="Author">
              <w:r w:rsidRPr="00C3339A">
                <w:rPr>
                  <w:rFonts w:cs="Arial"/>
                  <w:sz w:val="20"/>
                  <w:szCs w:val="20"/>
                  <w:lang w:val="en-IE"/>
                </w:rPr>
                <w:t>Message (English)</w:t>
              </w:r>
            </w:ins>
          </w:p>
        </w:tc>
        <w:tc>
          <w:tcPr>
            <w:tcW w:w="3907" w:type="pct"/>
            <w:tcBorders>
              <w:bottom w:val="single" w:sz="12" w:space="0" w:color="C00000"/>
            </w:tcBorders>
          </w:tcPr>
          <w:p w14:paraId="16EE6A6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93" w:author="Author"/>
                <w:rFonts w:cs="Arial"/>
                <w:sz w:val="20"/>
                <w:szCs w:val="20"/>
                <w:lang w:val="en-IE"/>
              </w:rPr>
            </w:pPr>
            <w:ins w:id="23294" w:author="Author">
              <w:r w:rsidRPr="00E73B40">
                <w:rPr>
                  <w:sz w:val="20"/>
                  <w:lang w:val="en-IE"/>
                </w:rPr>
                <w:t>There are not enough loyalty points for this product.</w:t>
              </w:r>
            </w:ins>
          </w:p>
        </w:tc>
      </w:tr>
      <w:tr w:rsidR="00B155C8" w:rsidRPr="00C3339A" w14:paraId="5AEAD790" w14:textId="77777777" w:rsidTr="00C23BF1">
        <w:trPr>
          <w:ins w:id="2329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D5FE890" w14:textId="77777777" w:rsidR="00B155C8" w:rsidRPr="00C3339A" w:rsidRDefault="00B155C8" w:rsidP="00C23BF1">
            <w:pPr>
              <w:spacing w:before="120"/>
              <w:jc w:val="left"/>
              <w:rPr>
                <w:ins w:id="23296" w:author="Author"/>
                <w:rFonts w:cs="Arial"/>
                <w:sz w:val="20"/>
                <w:szCs w:val="20"/>
                <w:lang w:val="en-IE"/>
              </w:rPr>
            </w:pPr>
            <w:ins w:id="23297" w:author="Author">
              <w:r w:rsidRPr="00C3339A">
                <w:rPr>
                  <w:rFonts w:cs="Arial"/>
                  <w:sz w:val="20"/>
                  <w:szCs w:val="20"/>
                  <w:lang w:val="en-IE"/>
                </w:rPr>
                <w:t>Message #</w:t>
              </w:r>
            </w:ins>
          </w:p>
        </w:tc>
        <w:tc>
          <w:tcPr>
            <w:tcW w:w="3907" w:type="pct"/>
            <w:tcBorders>
              <w:top w:val="single" w:sz="12" w:space="0" w:color="C00000"/>
            </w:tcBorders>
          </w:tcPr>
          <w:p w14:paraId="1369BFAC"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98" w:author="Author"/>
                <w:rFonts w:cs="Arial"/>
                <w:i/>
                <w:sz w:val="20"/>
                <w:szCs w:val="20"/>
              </w:rPr>
            </w:pPr>
            <w:ins w:id="23299" w:author="Author">
              <w:r w:rsidRPr="00040B57">
                <w:rPr>
                  <w:rFonts w:cs="Arial"/>
                  <w:i/>
                  <w:sz w:val="20"/>
                  <w:szCs w:val="20"/>
                </w:rPr>
                <w:t>WM_SAL_16</w:t>
              </w:r>
            </w:ins>
          </w:p>
        </w:tc>
      </w:tr>
      <w:tr w:rsidR="00B155C8" w:rsidRPr="00C3339A" w14:paraId="52AF2DE1" w14:textId="77777777" w:rsidTr="00C23BF1">
        <w:trPr>
          <w:ins w:id="23300" w:author="Author"/>
        </w:trPr>
        <w:tc>
          <w:tcPr>
            <w:cnfStyle w:val="001000000000" w:firstRow="0" w:lastRow="0" w:firstColumn="1" w:lastColumn="0" w:oddVBand="0" w:evenVBand="0" w:oddHBand="0" w:evenHBand="0" w:firstRowFirstColumn="0" w:firstRowLastColumn="0" w:lastRowFirstColumn="0" w:lastRowLastColumn="0"/>
            <w:tcW w:w="1093" w:type="pct"/>
          </w:tcPr>
          <w:p w14:paraId="7E5CA459" w14:textId="77777777" w:rsidR="00B155C8" w:rsidRPr="00C3339A" w:rsidRDefault="00B155C8" w:rsidP="00C23BF1">
            <w:pPr>
              <w:spacing w:before="120"/>
              <w:jc w:val="left"/>
              <w:rPr>
                <w:ins w:id="23301" w:author="Author"/>
                <w:rFonts w:cs="Arial"/>
                <w:sz w:val="20"/>
                <w:szCs w:val="20"/>
                <w:lang w:val="en-IE"/>
              </w:rPr>
            </w:pPr>
            <w:ins w:id="23302" w:author="Author">
              <w:r w:rsidRPr="00C3339A">
                <w:rPr>
                  <w:rFonts w:cs="Arial"/>
                  <w:sz w:val="20"/>
                  <w:szCs w:val="20"/>
                  <w:lang w:val="en-IE"/>
                </w:rPr>
                <w:t>Description</w:t>
              </w:r>
            </w:ins>
          </w:p>
        </w:tc>
        <w:tc>
          <w:tcPr>
            <w:tcW w:w="3907" w:type="pct"/>
          </w:tcPr>
          <w:p w14:paraId="4319DFE5"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03" w:author="Author"/>
                <w:rFonts w:cs="Arial"/>
                <w:sz w:val="20"/>
                <w:szCs w:val="20"/>
              </w:rPr>
            </w:pPr>
            <w:ins w:id="23304" w:author="Author">
              <w:r w:rsidRPr="00040B57">
                <w:rPr>
                  <w:rFonts w:cs="Arial"/>
                  <w:sz w:val="20"/>
                  <w:szCs w:val="20"/>
                </w:rPr>
                <w:t>Message displayed if any unconformity was detected and the user chose to apply the corrections, UFE automatically select the mandatory billing offers and deselect the incompatible billing offers</w:t>
              </w:r>
            </w:ins>
          </w:p>
        </w:tc>
      </w:tr>
      <w:tr w:rsidR="00B155C8" w:rsidRPr="00C3339A" w14:paraId="198EC15B" w14:textId="77777777" w:rsidTr="00C23BF1">
        <w:trPr>
          <w:ins w:id="23305" w:author="Author"/>
        </w:trPr>
        <w:tc>
          <w:tcPr>
            <w:cnfStyle w:val="001000000000" w:firstRow="0" w:lastRow="0" w:firstColumn="1" w:lastColumn="0" w:oddVBand="0" w:evenVBand="0" w:oddHBand="0" w:evenHBand="0" w:firstRowFirstColumn="0" w:firstRowLastColumn="0" w:lastRowFirstColumn="0" w:lastRowLastColumn="0"/>
            <w:tcW w:w="1093" w:type="pct"/>
          </w:tcPr>
          <w:p w14:paraId="257FFAD7" w14:textId="77777777" w:rsidR="00B155C8" w:rsidRPr="00C3339A" w:rsidRDefault="00B155C8" w:rsidP="00C23BF1">
            <w:pPr>
              <w:spacing w:before="120"/>
              <w:jc w:val="left"/>
              <w:rPr>
                <w:ins w:id="23306" w:author="Author"/>
                <w:rFonts w:cs="Arial"/>
                <w:sz w:val="20"/>
                <w:szCs w:val="20"/>
                <w:lang w:val="en-IE"/>
              </w:rPr>
            </w:pPr>
            <w:ins w:id="23307" w:author="Author">
              <w:r w:rsidRPr="00C3339A">
                <w:rPr>
                  <w:rFonts w:cs="Arial"/>
                  <w:sz w:val="20"/>
                  <w:szCs w:val="20"/>
                  <w:lang w:val="en-IE"/>
                </w:rPr>
                <w:t>Context</w:t>
              </w:r>
            </w:ins>
          </w:p>
        </w:tc>
        <w:tc>
          <w:tcPr>
            <w:tcW w:w="3907" w:type="pct"/>
          </w:tcPr>
          <w:p w14:paraId="39C6C560"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08" w:author="Author"/>
                <w:rFonts w:cs="Arial"/>
                <w:sz w:val="20"/>
                <w:szCs w:val="20"/>
              </w:rPr>
            </w:pPr>
            <w:ins w:id="23309" w:author="Author">
              <w:r w:rsidRPr="00040B57">
                <w:rPr>
                  <w:rFonts w:cs="Arial"/>
                  <w:sz w:val="20"/>
                  <w:szCs w:val="20"/>
                </w:rPr>
                <w:t>Validating offer configuration</w:t>
              </w:r>
            </w:ins>
          </w:p>
        </w:tc>
      </w:tr>
      <w:tr w:rsidR="00B155C8" w:rsidRPr="00C3339A" w14:paraId="685386B7" w14:textId="77777777" w:rsidTr="00C23BF1">
        <w:trPr>
          <w:ins w:id="2331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49C6C7E" w14:textId="77777777" w:rsidR="00B155C8" w:rsidRPr="00C3339A" w:rsidRDefault="00B155C8" w:rsidP="00C23BF1">
            <w:pPr>
              <w:spacing w:before="120"/>
              <w:jc w:val="left"/>
              <w:rPr>
                <w:ins w:id="23311" w:author="Author"/>
                <w:rFonts w:cs="Arial"/>
                <w:sz w:val="20"/>
                <w:szCs w:val="20"/>
                <w:lang w:val="en-IE"/>
              </w:rPr>
            </w:pPr>
            <w:ins w:id="23312" w:author="Author">
              <w:r w:rsidRPr="00C3339A">
                <w:rPr>
                  <w:rFonts w:cs="Arial"/>
                  <w:sz w:val="20"/>
                  <w:szCs w:val="20"/>
                  <w:lang w:val="en-IE"/>
                </w:rPr>
                <w:t>Json Path</w:t>
              </w:r>
            </w:ins>
          </w:p>
        </w:tc>
        <w:tc>
          <w:tcPr>
            <w:tcW w:w="3907" w:type="pct"/>
            <w:tcBorders>
              <w:bottom w:val="single" w:sz="18" w:space="0" w:color="FFFFFF" w:themeColor="background1"/>
            </w:tcBorders>
          </w:tcPr>
          <w:p w14:paraId="4FFAEC99"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13" w:author="Author"/>
                <w:rFonts w:cs="Arial"/>
                <w:sz w:val="20"/>
                <w:szCs w:val="20"/>
              </w:rPr>
            </w:pPr>
            <w:ins w:id="23314" w:author="Author">
              <w:r w:rsidRPr="00040B57">
                <w:rPr>
                  <w:rFonts w:cs="Arial"/>
                  <w:sz w:val="20"/>
                  <w:szCs w:val="20"/>
                </w:rPr>
                <w:t>sales.messages.warning.WARN_UNCONFORMITY_DETECTED</w:t>
              </w:r>
            </w:ins>
          </w:p>
        </w:tc>
      </w:tr>
      <w:tr w:rsidR="00B155C8" w:rsidRPr="00C3339A" w14:paraId="119CF5A2" w14:textId="77777777" w:rsidTr="00C23BF1">
        <w:trPr>
          <w:ins w:id="2331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7641237" w14:textId="77777777" w:rsidR="00B155C8" w:rsidRPr="00C3339A" w:rsidRDefault="00B155C8" w:rsidP="00C23BF1">
            <w:pPr>
              <w:spacing w:before="120"/>
              <w:jc w:val="left"/>
              <w:rPr>
                <w:ins w:id="23316" w:author="Author"/>
                <w:rFonts w:cs="Arial"/>
                <w:sz w:val="20"/>
                <w:szCs w:val="20"/>
                <w:lang w:val="en-IE"/>
              </w:rPr>
            </w:pPr>
            <w:ins w:id="23317" w:author="Author">
              <w:r w:rsidRPr="00C3339A">
                <w:rPr>
                  <w:rFonts w:cs="Arial"/>
                  <w:sz w:val="20"/>
                  <w:szCs w:val="20"/>
                  <w:lang w:val="en-IE"/>
                </w:rPr>
                <w:t>Message (English)</w:t>
              </w:r>
            </w:ins>
          </w:p>
        </w:tc>
        <w:tc>
          <w:tcPr>
            <w:tcW w:w="3907" w:type="pct"/>
            <w:tcBorders>
              <w:bottom w:val="single" w:sz="12" w:space="0" w:color="C00000"/>
            </w:tcBorders>
          </w:tcPr>
          <w:p w14:paraId="051BABDD"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18" w:author="Author"/>
                <w:rFonts w:cs="Arial"/>
                <w:sz w:val="20"/>
                <w:szCs w:val="20"/>
              </w:rPr>
            </w:pPr>
            <w:ins w:id="23319" w:author="Author">
              <w:r w:rsidRPr="00BC6744">
                <w:rPr>
                  <w:sz w:val="20"/>
                  <w:lang w:val="en-IE"/>
                </w:rPr>
                <w:t xml:space="preserve">UFE detected </w:t>
              </w:r>
              <w:r>
                <w:rPr>
                  <w:sz w:val="20"/>
                  <w:lang w:val="en-IE"/>
                </w:rPr>
                <w:t>an u</w:t>
              </w:r>
              <w:r w:rsidRPr="00BC6744">
                <w:rPr>
                  <w:sz w:val="20"/>
                  <w:lang w:val="en-IE"/>
                </w:rPr>
                <w:t>nconfo</w:t>
              </w:r>
              <w:r>
                <w:rPr>
                  <w:sz w:val="20"/>
                  <w:lang w:val="en-IE"/>
                </w:rPr>
                <w:t>rmity in the selected offer. The respective changes {Added: [addedProducts], Removed: [removedProducts]} have been made. Please verify before continuing.</w:t>
              </w:r>
            </w:ins>
          </w:p>
        </w:tc>
      </w:tr>
      <w:tr w:rsidR="00B155C8" w:rsidRPr="00C3339A" w14:paraId="356FA497" w14:textId="77777777" w:rsidTr="00C23BF1">
        <w:trPr>
          <w:ins w:id="2332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D88121B" w14:textId="77777777" w:rsidR="00B155C8" w:rsidRPr="00C3339A" w:rsidRDefault="00B155C8" w:rsidP="00C23BF1">
            <w:pPr>
              <w:spacing w:before="120"/>
              <w:jc w:val="left"/>
              <w:rPr>
                <w:ins w:id="23321" w:author="Author"/>
                <w:rFonts w:cs="Arial"/>
                <w:sz w:val="20"/>
                <w:szCs w:val="20"/>
                <w:lang w:val="en-IE"/>
              </w:rPr>
            </w:pPr>
            <w:ins w:id="23322" w:author="Author">
              <w:r w:rsidRPr="00C3339A">
                <w:rPr>
                  <w:rFonts w:cs="Arial"/>
                  <w:sz w:val="20"/>
                  <w:szCs w:val="20"/>
                  <w:lang w:val="en-IE"/>
                </w:rPr>
                <w:t>Message #</w:t>
              </w:r>
            </w:ins>
          </w:p>
        </w:tc>
        <w:tc>
          <w:tcPr>
            <w:tcW w:w="3907" w:type="pct"/>
            <w:tcBorders>
              <w:top w:val="single" w:sz="12" w:space="0" w:color="C00000"/>
            </w:tcBorders>
          </w:tcPr>
          <w:p w14:paraId="782B6FD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23" w:author="Author"/>
                <w:rFonts w:cs="Arial"/>
                <w:i/>
                <w:sz w:val="20"/>
                <w:szCs w:val="20"/>
                <w:lang w:val="en-IE"/>
              </w:rPr>
            </w:pPr>
            <w:ins w:id="23324" w:author="Author">
              <w:r w:rsidRPr="00C3339A">
                <w:rPr>
                  <w:rFonts w:cs="Arial"/>
                  <w:i/>
                  <w:sz w:val="20"/>
                  <w:szCs w:val="20"/>
                </w:rPr>
                <w:t>WM_SAL_17</w:t>
              </w:r>
            </w:ins>
          </w:p>
        </w:tc>
      </w:tr>
      <w:tr w:rsidR="00B155C8" w:rsidRPr="00C3339A" w14:paraId="0F9F2F39" w14:textId="77777777" w:rsidTr="00C23BF1">
        <w:trPr>
          <w:trHeight w:val="892"/>
          <w:ins w:id="23325" w:author="Author"/>
        </w:trPr>
        <w:tc>
          <w:tcPr>
            <w:cnfStyle w:val="001000000000" w:firstRow="0" w:lastRow="0" w:firstColumn="1" w:lastColumn="0" w:oddVBand="0" w:evenVBand="0" w:oddHBand="0" w:evenHBand="0" w:firstRowFirstColumn="0" w:firstRowLastColumn="0" w:lastRowFirstColumn="0" w:lastRowLastColumn="0"/>
            <w:tcW w:w="1093" w:type="pct"/>
          </w:tcPr>
          <w:p w14:paraId="170A01F6" w14:textId="77777777" w:rsidR="00B155C8" w:rsidRPr="00C3339A" w:rsidRDefault="00B155C8" w:rsidP="00C23BF1">
            <w:pPr>
              <w:spacing w:before="120"/>
              <w:jc w:val="left"/>
              <w:rPr>
                <w:ins w:id="23326" w:author="Author"/>
                <w:rFonts w:cs="Arial"/>
                <w:sz w:val="20"/>
                <w:szCs w:val="20"/>
                <w:lang w:val="en-IE"/>
              </w:rPr>
            </w:pPr>
            <w:ins w:id="23327" w:author="Author">
              <w:r w:rsidRPr="00C3339A">
                <w:rPr>
                  <w:rFonts w:cs="Arial"/>
                  <w:sz w:val="20"/>
                  <w:szCs w:val="20"/>
                  <w:lang w:val="en-IE"/>
                </w:rPr>
                <w:t>Description</w:t>
              </w:r>
            </w:ins>
          </w:p>
        </w:tc>
        <w:tc>
          <w:tcPr>
            <w:tcW w:w="3907" w:type="pct"/>
          </w:tcPr>
          <w:p w14:paraId="75F9EA5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28" w:author="Author"/>
                <w:rFonts w:cs="Arial"/>
                <w:sz w:val="20"/>
                <w:szCs w:val="20"/>
                <w:lang w:val="en-IE"/>
              </w:rPr>
            </w:pPr>
            <w:ins w:id="23329" w:author="Author">
              <w:r>
                <w:rPr>
                  <w:rFonts w:cs="Arial"/>
                  <w:sz w:val="20"/>
                  <w:szCs w:val="20"/>
                </w:rPr>
                <w:t>Message displayed if a selected NBA campaign cannot be applied because there are mandatory components in the selected plan incompatible with the NBA campaign</w:t>
              </w:r>
            </w:ins>
          </w:p>
        </w:tc>
      </w:tr>
      <w:tr w:rsidR="00B155C8" w:rsidRPr="00C3339A" w14:paraId="1DD04398" w14:textId="77777777" w:rsidTr="00C23BF1">
        <w:trPr>
          <w:ins w:id="23330" w:author="Author"/>
        </w:trPr>
        <w:tc>
          <w:tcPr>
            <w:cnfStyle w:val="001000000000" w:firstRow="0" w:lastRow="0" w:firstColumn="1" w:lastColumn="0" w:oddVBand="0" w:evenVBand="0" w:oddHBand="0" w:evenHBand="0" w:firstRowFirstColumn="0" w:firstRowLastColumn="0" w:lastRowFirstColumn="0" w:lastRowLastColumn="0"/>
            <w:tcW w:w="1093" w:type="pct"/>
          </w:tcPr>
          <w:p w14:paraId="68E352AE" w14:textId="77777777" w:rsidR="00B155C8" w:rsidRPr="00C3339A" w:rsidRDefault="00B155C8" w:rsidP="00C23BF1">
            <w:pPr>
              <w:spacing w:before="120"/>
              <w:jc w:val="left"/>
              <w:rPr>
                <w:ins w:id="23331" w:author="Author"/>
                <w:rFonts w:cs="Arial"/>
                <w:sz w:val="20"/>
                <w:szCs w:val="20"/>
                <w:lang w:val="en-IE"/>
              </w:rPr>
            </w:pPr>
            <w:ins w:id="23332" w:author="Author">
              <w:r w:rsidRPr="00C3339A">
                <w:rPr>
                  <w:rFonts w:cs="Arial"/>
                  <w:sz w:val="20"/>
                  <w:szCs w:val="20"/>
                  <w:lang w:val="en-IE"/>
                </w:rPr>
                <w:t>Context</w:t>
              </w:r>
            </w:ins>
          </w:p>
        </w:tc>
        <w:tc>
          <w:tcPr>
            <w:tcW w:w="3907" w:type="pct"/>
          </w:tcPr>
          <w:p w14:paraId="73E7C72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33" w:author="Author"/>
                <w:rFonts w:cs="Arial"/>
                <w:sz w:val="20"/>
                <w:szCs w:val="20"/>
                <w:lang w:val="en-IE"/>
              </w:rPr>
            </w:pPr>
            <w:ins w:id="23334" w:author="Author">
              <w:r w:rsidRPr="00C3339A">
                <w:rPr>
                  <w:sz w:val="20"/>
                  <w:szCs w:val="20"/>
                  <w:lang w:val="en-IE"/>
                </w:rPr>
                <w:t>Searching for NBA campaigns</w:t>
              </w:r>
            </w:ins>
          </w:p>
        </w:tc>
      </w:tr>
      <w:tr w:rsidR="00B155C8" w:rsidRPr="00C3339A" w14:paraId="1AA2458A" w14:textId="77777777" w:rsidTr="00C23BF1">
        <w:trPr>
          <w:ins w:id="2333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9BDCDA6" w14:textId="77777777" w:rsidR="00B155C8" w:rsidRPr="00C3339A" w:rsidRDefault="00B155C8" w:rsidP="00C23BF1">
            <w:pPr>
              <w:spacing w:before="120"/>
              <w:jc w:val="left"/>
              <w:rPr>
                <w:ins w:id="23336" w:author="Author"/>
                <w:rFonts w:cs="Arial"/>
                <w:sz w:val="20"/>
                <w:szCs w:val="20"/>
                <w:lang w:val="en-IE"/>
              </w:rPr>
            </w:pPr>
            <w:ins w:id="23337" w:author="Author">
              <w:r w:rsidRPr="00C3339A">
                <w:rPr>
                  <w:rFonts w:cs="Arial"/>
                  <w:sz w:val="20"/>
                  <w:szCs w:val="20"/>
                  <w:lang w:val="en-IE"/>
                </w:rPr>
                <w:t>Json Path</w:t>
              </w:r>
            </w:ins>
          </w:p>
        </w:tc>
        <w:tc>
          <w:tcPr>
            <w:tcW w:w="3907" w:type="pct"/>
            <w:tcBorders>
              <w:bottom w:val="single" w:sz="18" w:space="0" w:color="FFFFFF" w:themeColor="background1"/>
            </w:tcBorders>
          </w:tcPr>
          <w:p w14:paraId="6187325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38" w:author="Author"/>
                <w:rFonts w:cs="Arial"/>
                <w:sz w:val="20"/>
                <w:szCs w:val="20"/>
                <w:lang w:val="en-IE"/>
              </w:rPr>
            </w:pPr>
            <w:ins w:id="23339" w:author="Author">
              <w:r w:rsidRPr="00C3339A">
                <w:rPr>
                  <w:rFonts w:cs="Arial"/>
                  <w:sz w:val="20"/>
                  <w:szCs w:val="20"/>
                  <w:lang w:val="en-IE"/>
                </w:rPr>
                <w:t>sales.messages.warning.WARN_</w:t>
              </w:r>
              <w:r>
                <w:rPr>
                  <w:rFonts w:cs="Arial"/>
                  <w:sz w:val="20"/>
                  <w:szCs w:val="20"/>
                  <w:lang w:val="en-IE"/>
                </w:rPr>
                <w:t>NBA_CAMPAIGN_CANNOT_BE_APPLIED</w:t>
              </w:r>
            </w:ins>
          </w:p>
        </w:tc>
      </w:tr>
      <w:tr w:rsidR="00B155C8" w:rsidRPr="00C3339A" w14:paraId="4B7FB1D8" w14:textId="77777777" w:rsidTr="00C23BF1">
        <w:trPr>
          <w:ins w:id="2334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E527920" w14:textId="77777777" w:rsidR="00B155C8" w:rsidRPr="00C3339A" w:rsidRDefault="00B155C8" w:rsidP="00C23BF1">
            <w:pPr>
              <w:spacing w:before="120"/>
              <w:jc w:val="left"/>
              <w:rPr>
                <w:ins w:id="23341" w:author="Author"/>
                <w:rFonts w:cs="Arial"/>
                <w:sz w:val="20"/>
                <w:szCs w:val="20"/>
                <w:lang w:val="en-IE"/>
              </w:rPr>
            </w:pPr>
            <w:ins w:id="23342" w:author="Author">
              <w:r w:rsidRPr="00C3339A">
                <w:rPr>
                  <w:rFonts w:cs="Arial"/>
                  <w:sz w:val="20"/>
                  <w:szCs w:val="20"/>
                  <w:lang w:val="en-IE"/>
                </w:rPr>
                <w:lastRenderedPageBreak/>
                <w:t>Message (English)</w:t>
              </w:r>
            </w:ins>
          </w:p>
        </w:tc>
        <w:tc>
          <w:tcPr>
            <w:tcW w:w="3907" w:type="pct"/>
            <w:tcBorders>
              <w:bottom w:val="single" w:sz="12" w:space="0" w:color="C00000"/>
            </w:tcBorders>
          </w:tcPr>
          <w:p w14:paraId="1CFDB11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43" w:author="Author"/>
                <w:rFonts w:cs="Arial"/>
                <w:sz w:val="20"/>
                <w:szCs w:val="20"/>
                <w:lang w:val="en-IE"/>
              </w:rPr>
            </w:pPr>
            <w:ins w:id="23344" w:author="Author">
              <w:r w:rsidRPr="00E73B40">
                <w:rPr>
                  <w:sz w:val="20"/>
                  <w:lang w:val="en-IE"/>
                </w:rPr>
                <w:t>The selected NBA campaign cannot be applied because there are mandatory components in the selected plan incompatible with the NBA campaign.</w:t>
              </w:r>
            </w:ins>
          </w:p>
        </w:tc>
      </w:tr>
      <w:tr w:rsidR="00B155C8" w:rsidRPr="00C3339A" w14:paraId="58A35C6F" w14:textId="77777777" w:rsidTr="00C23BF1">
        <w:trPr>
          <w:ins w:id="2334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CD69A49" w14:textId="77777777" w:rsidR="00B155C8" w:rsidRPr="00C3339A" w:rsidRDefault="00B155C8" w:rsidP="00C23BF1">
            <w:pPr>
              <w:spacing w:before="120"/>
              <w:jc w:val="left"/>
              <w:rPr>
                <w:ins w:id="23346" w:author="Author"/>
                <w:rFonts w:cs="Arial"/>
                <w:sz w:val="20"/>
                <w:szCs w:val="20"/>
                <w:lang w:val="en-IE"/>
              </w:rPr>
            </w:pPr>
            <w:ins w:id="23347" w:author="Author">
              <w:r w:rsidRPr="00C3339A">
                <w:rPr>
                  <w:rFonts w:cs="Arial"/>
                  <w:sz w:val="20"/>
                  <w:szCs w:val="20"/>
                  <w:lang w:val="en-IE"/>
                </w:rPr>
                <w:t>Message #</w:t>
              </w:r>
            </w:ins>
          </w:p>
        </w:tc>
        <w:tc>
          <w:tcPr>
            <w:tcW w:w="3907" w:type="pct"/>
            <w:tcBorders>
              <w:top w:val="single" w:sz="12" w:space="0" w:color="C00000"/>
            </w:tcBorders>
          </w:tcPr>
          <w:p w14:paraId="4FE9D52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48" w:author="Author"/>
                <w:rFonts w:cs="Arial"/>
                <w:i/>
                <w:sz w:val="20"/>
                <w:szCs w:val="20"/>
                <w:lang w:val="en-IE"/>
              </w:rPr>
            </w:pPr>
            <w:ins w:id="23349" w:author="Author">
              <w:r w:rsidRPr="00C3339A">
                <w:rPr>
                  <w:rFonts w:cs="Arial"/>
                  <w:i/>
                  <w:sz w:val="20"/>
                  <w:szCs w:val="20"/>
                </w:rPr>
                <w:t>WM_SAL_18</w:t>
              </w:r>
            </w:ins>
          </w:p>
        </w:tc>
      </w:tr>
      <w:tr w:rsidR="00B155C8" w:rsidRPr="00C3339A" w14:paraId="5AFF3159" w14:textId="77777777" w:rsidTr="00C23BF1">
        <w:trPr>
          <w:ins w:id="23350" w:author="Author"/>
        </w:trPr>
        <w:tc>
          <w:tcPr>
            <w:cnfStyle w:val="001000000000" w:firstRow="0" w:lastRow="0" w:firstColumn="1" w:lastColumn="0" w:oddVBand="0" w:evenVBand="0" w:oddHBand="0" w:evenHBand="0" w:firstRowFirstColumn="0" w:firstRowLastColumn="0" w:lastRowFirstColumn="0" w:lastRowLastColumn="0"/>
            <w:tcW w:w="1093" w:type="pct"/>
          </w:tcPr>
          <w:p w14:paraId="0E1E06AA" w14:textId="77777777" w:rsidR="00B155C8" w:rsidRPr="00C3339A" w:rsidRDefault="00B155C8" w:rsidP="00C23BF1">
            <w:pPr>
              <w:spacing w:before="120"/>
              <w:jc w:val="left"/>
              <w:rPr>
                <w:ins w:id="23351" w:author="Author"/>
                <w:rFonts w:cs="Arial"/>
                <w:sz w:val="20"/>
                <w:szCs w:val="20"/>
                <w:lang w:val="en-IE"/>
              </w:rPr>
            </w:pPr>
            <w:ins w:id="23352" w:author="Author">
              <w:r w:rsidRPr="00C3339A">
                <w:rPr>
                  <w:rFonts w:cs="Arial"/>
                  <w:sz w:val="20"/>
                  <w:szCs w:val="20"/>
                  <w:lang w:val="en-IE"/>
                </w:rPr>
                <w:t>Description</w:t>
              </w:r>
            </w:ins>
          </w:p>
        </w:tc>
        <w:tc>
          <w:tcPr>
            <w:tcW w:w="3907" w:type="pct"/>
          </w:tcPr>
          <w:p w14:paraId="30F2504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53" w:author="Author"/>
                <w:rFonts w:cs="Arial"/>
                <w:sz w:val="20"/>
                <w:szCs w:val="20"/>
                <w:lang w:val="en-IE"/>
              </w:rPr>
            </w:pPr>
            <w:ins w:id="23354" w:author="Author">
              <w:r>
                <w:rPr>
                  <w:rFonts w:cs="Arial"/>
                  <w:sz w:val="20"/>
                  <w:szCs w:val="20"/>
                </w:rPr>
                <w:t>Message displayed if the coupon has already been applied</w:t>
              </w:r>
            </w:ins>
          </w:p>
        </w:tc>
      </w:tr>
      <w:tr w:rsidR="00B155C8" w:rsidRPr="00C3339A" w14:paraId="76AB1ACE" w14:textId="77777777" w:rsidTr="00C23BF1">
        <w:trPr>
          <w:ins w:id="23355" w:author="Author"/>
        </w:trPr>
        <w:tc>
          <w:tcPr>
            <w:cnfStyle w:val="001000000000" w:firstRow="0" w:lastRow="0" w:firstColumn="1" w:lastColumn="0" w:oddVBand="0" w:evenVBand="0" w:oddHBand="0" w:evenHBand="0" w:firstRowFirstColumn="0" w:firstRowLastColumn="0" w:lastRowFirstColumn="0" w:lastRowLastColumn="0"/>
            <w:tcW w:w="1093" w:type="pct"/>
          </w:tcPr>
          <w:p w14:paraId="0B1516F3" w14:textId="77777777" w:rsidR="00B155C8" w:rsidRPr="00C3339A" w:rsidRDefault="00B155C8" w:rsidP="00C23BF1">
            <w:pPr>
              <w:spacing w:before="120"/>
              <w:jc w:val="left"/>
              <w:rPr>
                <w:ins w:id="23356" w:author="Author"/>
                <w:rFonts w:cs="Arial"/>
                <w:sz w:val="20"/>
                <w:szCs w:val="20"/>
                <w:lang w:val="en-IE"/>
              </w:rPr>
            </w:pPr>
            <w:ins w:id="23357" w:author="Author">
              <w:r w:rsidRPr="00C3339A">
                <w:rPr>
                  <w:rFonts w:cs="Arial"/>
                  <w:sz w:val="20"/>
                  <w:szCs w:val="20"/>
                  <w:lang w:val="en-IE"/>
                </w:rPr>
                <w:t>Context</w:t>
              </w:r>
            </w:ins>
          </w:p>
        </w:tc>
        <w:tc>
          <w:tcPr>
            <w:tcW w:w="3907" w:type="pct"/>
          </w:tcPr>
          <w:p w14:paraId="431E262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58" w:author="Author"/>
                <w:rFonts w:cs="Arial"/>
                <w:sz w:val="20"/>
                <w:szCs w:val="20"/>
                <w:lang w:val="en-IE"/>
              </w:rPr>
            </w:pPr>
            <w:ins w:id="23359" w:author="Author">
              <w:r>
                <w:rPr>
                  <w:rFonts w:cs="Arial"/>
                  <w:sz w:val="20"/>
                  <w:szCs w:val="20"/>
                  <w:lang w:val="en-IE"/>
                </w:rPr>
                <w:t>Applying coupon</w:t>
              </w:r>
            </w:ins>
          </w:p>
        </w:tc>
      </w:tr>
      <w:tr w:rsidR="00B155C8" w:rsidRPr="00C3339A" w14:paraId="13088E8F" w14:textId="77777777" w:rsidTr="00C23BF1">
        <w:trPr>
          <w:ins w:id="23360" w:author="Author"/>
        </w:trPr>
        <w:tc>
          <w:tcPr>
            <w:cnfStyle w:val="001000000000" w:firstRow="0" w:lastRow="0" w:firstColumn="1" w:lastColumn="0" w:oddVBand="0" w:evenVBand="0" w:oddHBand="0" w:evenHBand="0" w:firstRowFirstColumn="0" w:firstRowLastColumn="0" w:lastRowFirstColumn="0" w:lastRowLastColumn="0"/>
            <w:tcW w:w="1093" w:type="pct"/>
          </w:tcPr>
          <w:p w14:paraId="1D305337" w14:textId="77777777" w:rsidR="00B155C8" w:rsidRPr="00C3339A" w:rsidRDefault="00B155C8" w:rsidP="00C23BF1">
            <w:pPr>
              <w:spacing w:before="120"/>
              <w:jc w:val="left"/>
              <w:rPr>
                <w:ins w:id="23361" w:author="Author"/>
                <w:rFonts w:cs="Arial"/>
                <w:sz w:val="20"/>
                <w:szCs w:val="20"/>
                <w:lang w:val="en-IE"/>
              </w:rPr>
            </w:pPr>
            <w:ins w:id="23362" w:author="Author">
              <w:r w:rsidRPr="00C3339A">
                <w:rPr>
                  <w:rFonts w:cs="Arial"/>
                  <w:sz w:val="20"/>
                  <w:szCs w:val="20"/>
                  <w:lang w:val="en-IE"/>
                </w:rPr>
                <w:t>Json Path</w:t>
              </w:r>
            </w:ins>
          </w:p>
        </w:tc>
        <w:tc>
          <w:tcPr>
            <w:tcW w:w="3907" w:type="pct"/>
          </w:tcPr>
          <w:p w14:paraId="61F51A8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63" w:author="Author"/>
                <w:rFonts w:cs="Arial"/>
                <w:sz w:val="20"/>
                <w:szCs w:val="20"/>
                <w:lang w:val="en-IE"/>
              </w:rPr>
            </w:pPr>
            <w:ins w:id="23364" w:author="Author">
              <w:r w:rsidRPr="00C3339A">
                <w:rPr>
                  <w:rFonts w:cs="Arial"/>
                  <w:sz w:val="20"/>
                  <w:szCs w:val="20"/>
                  <w:lang w:val="en-IE"/>
                </w:rPr>
                <w:t>sales.messages.warning.WARN_</w:t>
              </w:r>
              <w:r>
                <w:rPr>
                  <w:rFonts w:cs="Arial"/>
                  <w:sz w:val="20"/>
                  <w:szCs w:val="20"/>
                  <w:lang w:val="en-IE"/>
                </w:rPr>
                <w:t>COUPON_ALREADY_USED</w:t>
              </w:r>
            </w:ins>
          </w:p>
        </w:tc>
      </w:tr>
      <w:tr w:rsidR="00B155C8" w:rsidRPr="00C3339A" w14:paraId="30FBE78D" w14:textId="77777777" w:rsidTr="00C23BF1">
        <w:trPr>
          <w:ins w:id="2336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A51B6AD" w14:textId="77777777" w:rsidR="00B155C8" w:rsidRPr="00C3339A" w:rsidRDefault="00B155C8" w:rsidP="00C23BF1">
            <w:pPr>
              <w:spacing w:before="120"/>
              <w:jc w:val="left"/>
              <w:rPr>
                <w:ins w:id="23366" w:author="Author"/>
                <w:rFonts w:cs="Arial"/>
                <w:sz w:val="20"/>
                <w:szCs w:val="20"/>
                <w:lang w:val="en-IE"/>
              </w:rPr>
            </w:pPr>
            <w:ins w:id="23367" w:author="Author">
              <w:r w:rsidRPr="00C3339A">
                <w:rPr>
                  <w:rFonts w:cs="Arial"/>
                  <w:sz w:val="20"/>
                  <w:szCs w:val="20"/>
                  <w:lang w:val="en-IE"/>
                </w:rPr>
                <w:t>Message (English)</w:t>
              </w:r>
            </w:ins>
          </w:p>
        </w:tc>
        <w:tc>
          <w:tcPr>
            <w:tcW w:w="3907" w:type="pct"/>
            <w:tcBorders>
              <w:bottom w:val="single" w:sz="12" w:space="0" w:color="C00000"/>
            </w:tcBorders>
          </w:tcPr>
          <w:p w14:paraId="3BD9E39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68" w:author="Author"/>
                <w:rFonts w:cs="Arial"/>
                <w:sz w:val="20"/>
                <w:szCs w:val="20"/>
                <w:lang w:val="en-IE"/>
              </w:rPr>
            </w:pPr>
            <w:ins w:id="23369" w:author="Author">
              <w:r w:rsidRPr="00E73B40">
                <w:rPr>
                  <w:sz w:val="20"/>
                  <w:lang w:val="en-IE"/>
                </w:rPr>
                <w:t>The coupon has already been used. Please check if the coupon number is correct or input another coupon number.</w:t>
              </w:r>
            </w:ins>
          </w:p>
        </w:tc>
      </w:tr>
      <w:tr w:rsidR="00B155C8" w:rsidRPr="00C3339A" w14:paraId="32CE33DA" w14:textId="77777777" w:rsidTr="00C23BF1">
        <w:trPr>
          <w:ins w:id="2337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AEED6B3" w14:textId="77777777" w:rsidR="00B155C8" w:rsidRPr="00C3339A" w:rsidRDefault="00B155C8" w:rsidP="00C23BF1">
            <w:pPr>
              <w:spacing w:before="120"/>
              <w:jc w:val="left"/>
              <w:rPr>
                <w:ins w:id="23371" w:author="Author"/>
                <w:rFonts w:cs="Arial"/>
                <w:sz w:val="20"/>
                <w:szCs w:val="20"/>
                <w:lang w:val="en-IE"/>
              </w:rPr>
            </w:pPr>
            <w:ins w:id="23372" w:author="Author">
              <w:r w:rsidRPr="00C3339A">
                <w:rPr>
                  <w:rFonts w:cs="Arial"/>
                  <w:sz w:val="20"/>
                  <w:szCs w:val="20"/>
                  <w:lang w:val="en-IE"/>
                </w:rPr>
                <w:t>Message #</w:t>
              </w:r>
            </w:ins>
          </w:p>
        </w:tc>
        <w:tc>
          <w:tcPr>
            <w:tcW w:w="3907" w:type="pct"/>
            <w:tcBorders>
              <w:top w:val="single" w:sz="12" w:space="0" w:color="C00000"/>
            </w:tcBorders>
          </w:tcPr>
          <w:p w14:paraId="47AF7FF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73" w:author="Author"/>
                <w:sz w:val="20"/>
                <w:lang w:val="en-IE"/>
              </w:rPr>
            </w:pPr>
            <w:ins w:id="23374" w:author="Author">
              <w:r>
                <w:rPr>
                  <w:sz w:val="20"/>
                  <w:lang w:val="en-IE"/>
                </w:rPr>
                <w:t>WM_SAL_19</w:t>
              </w:r>
            </w:ins>
          </w:p>
        </w:tc>
      </w:tr>
      <w:tr w:rsidR="00B155C8" w:rsidRPr="00C3339A" w14:paraId="22771E00" w14:textId="77777777" w:rsidTr="00C23BF1">
        <w:trPr>
          <w:ins w:id="23375" w:author="Author"/>
        </w:trPr>
        <w:tc>
          <w:tcPr>
            <w:cnfStyle w:val="001000000000" w:firstRow="0" w:lastRow="0" w:firstColumn="1" w:lastColumn="0" w:oddVBand="0" w:evenVBand="0" w:oddHBand="0" w:evenHBand="0" w:firstRowFirstColumn="0" w:firstRowLastColumn="0" w:lastRowFirstColumn="0" w:lastRowLastColumn="0"/>
            <w:tcW w:w="1093" w:type="pct"/>
          </w:tcPr>
          <w:p w14:paraId="2BA80059" w14:textId="77777777" w:rsidR="00B155C8" w:rsidRPr="00C3339A" w:rsidRDefault="00B155C8" w:rsidP="00C23BF1">
            <w:pPr>
              <w:spacing w:before="120"/>
              <w:jc w:val="left"/>
              <w:rPr>
                <w:ins w:id="23376" w:author="Author"/>
                <w:rFonts w:cs="Arial"/>
                <w:sz w:val="20"/>
                <w:szCs w:val="20"/>
                <w:lang w:val="en-IE"/>
              </w:rPr>
            </w:pPr>
            <w:ins w:id="23377" w:author="Author">
              <w:r w:rsidRPr="00C3339A">
                <w:rPr>
                  <w:rFonts w:cs="Arial"/>
                  <w:sz w:val="20"/>
                  <w:szCs w:val="20"/>
                  <w:lang w:val="en-IE"/>
                </w:rPr>
                <w:t>Description</w:t>
              </w:r>
            </w:ins>
          </w:p>
        </w:tc>
        <w:tc>
          <w:tcPr>
            <w:tcW w:w="3907" w:type="pct"/>
          </w:tcPr>
          <w:p w14:paraId="67221B1D"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78" w:author="Author"/>
                <w:sz w:val="20"/>
                <w:lang w:val="en-IE"/>
              </w:rPr>
            </w:pPr>
            <w:ins w:id="23379" w:author="Author">
              <w:r w:rsidRPr="00C3339A">
                <w:rPr>
                  <w:rFonts w:cs="Arial"/>
                  <w:color w:val="000000"/>
                  <w:sz w:val="20"/>
                  <w:szCs w:val="20"/>
                  <w:lang w:val="en-IE"/>
                </w:rPr>
                <w:t xml:space="preserve">Message displayed </w:t>
              </w:r>
              <w:r>
                <w:rPr>
                  <w:sz w:val="20"/>
                  <w:lang w:val="en-IE"/>
                </w:rPr>
                <w:t>if a product went out of stock during the process</w:t>
              </w:r>
            </w:ins>
          </w:p>
        </w:tc>
      </w:tr>
      <w:tr w:rsidR="00B155C8" w:rsidRPr="00C3339A" w14:paraId="0992EFF0" w14:textId="77777777" w:rsidTr="00C23BF1">
        <w:trPr>
          <w:ins w:id="23380" w:author="Author"/>
        </w:trPr>
        <w:tc>
          <w:tcPr>
            <w:cnfStyle w:val="001000000000" w:firstRow="0" w:lastRow="0" w:firstColumn="1" w:lastColumn="0" w:oddVBand="0" w:evenVBand="0" w:oddHBand="0" w:evenHBand="0" w:firstRowFirstColumn="0" w:firstRowLastColumn="0" w:lastRowFirstColumn="0" w:lastRowLastColumn="0"/>
            <w:tcW w:w="1093" w:type="pct"/>
          </w:tcPr>
          <w:p w14:paraId="4EC6A025" w14:textId="77777777" w:rsidR="00B155C8" w:rsidRPr="00C3339A" w:rsidRDefault="00B155C8" w:rsidP="00C23BF1">
            <w:pPr>
              <w:spacing w:before="120"/>
              <w:jc w:val="left"/>
              <w:rPr>
                <w:ins w:id="23381" w:author="Author"/>
                <w:rFonts w:cs="Arial"/>
                <w:sz w:val="20"/>
                <w:szCs w:val="20"/>
                <w:lang w:val="en-IE"/>
              </w:rPr>
            </w:pPr>
            <w:ins w:id="23382" w:author="Author">
              <w:r w:rsidRPr="00C3339A">
                <w:rPr>
                  <w:rFonts w:cs="Arial"/>
                  <w:sz w:val="20"/>
                  <w:szCs w:val="20"/>
                  <w:lang w:val="en-IE"/>
                </w:rPr>
                <w:t>Context</w:t>
              </w:r>
            </w:ins>
          </w:p>
        </w:tc>
        <w:tc>
          <w:tcPr>
            <w:tcW w:w="3907" w:type="pct"/>
          </w:tcPr>
          <w:p w14:paraId="34FA837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83" w:author="Author"/>
                <w:sz w:val="20"/>
                <w:lang w:val="en-IE"/>
              </w:rPr>
            </w:pPr>
            <w:ins w:id="23384" w:author="Author">
              <w:r>
                <w:rPr>
                  <w:sz w:val="20"/>
                  <w:lang w:val="en-IE"/>
                </w:rPr>
                <w:t>Associate an equipment step</w:t>
              </w:r>
            </w:ins>
          </w:p>
        </w:tc>
      </w:tr>
      <w:tr w:rsidR="00B155C8" w:rsidRPr="00C3339A" w14:paraId="1A66E5A0" w14:textId="77777777" w:rsidTr="00C23BF1">
        <w:trPr>
          <w:ins w:id="23385" w:author="Author"/>
        </w:trPr>
        <w:tc>
          <w:tcPr>
            <w:cnfStyle w:val="001000000000" w:firstRow="0" w:lastRow="0" w:firstColumn="1" w:lastColumn="0" w:oddVBand="0" w:evenVBand="0" w:oddHBand="0" w:evenHBand="0" w:firstRowFirstColumn="0" w:firstRowLastColumn="0" w:lastRowFirstColumn="0" w:lastRowLastColumn="0"/>
            <w:tcW w:w="1093" w:type="pct"/>
          </w:tcPr>
          <w:p w14:paraId="650B6D07" w14:textId="77777777" w:rsidR="00B155C8" w:rsidRPr="00C3339A" w:rsidRDefault="00B155C8" w:rsidP="00C23BF1">
            <w:pPr>
              <w:spacing w:before="120"/>
              <w:jc w:val="left"/>
              <w:rPr>
                <w:ins w:id="23386" w:author="Author"/>
                <w:rFonts w:cs="Arial"/>
                <w:sz w:val="20"/>
                <w:szCs w:val="20"/>
                <w:lang w:val="en-IE"/>
              </w:rPr>
            </w:pPr>
            <w:ins w:id="23387" w:author="Author">
              <w:r w:rsidRPr="00C3339A">
                <w:rPr>
                  <w:rFonts w:cs="Arial"/>
                  <w:sz w:val="20"/>
                  <w:szCs w:val="20"/>
                  <w:lang w:val="en-IE"/>
                </w:rPr>
                <w:t>Json Path</w:t>
              </w:r>
            </w:ins>
          </w:p>
        </w:tc>
        <w:tc>
          <w:tcPr>
            <w:tcW w:w="3907" w:type="pct"/>
          </w:tcPr>
          <w:p w14:paraId="0262912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88" w:author="Author"/>
                <w:sz w:val="20"/>
                <w:lang w:val="en-IE"/>
              </w:rPr>
            </w:pPr>
            <w:ins w:id="23389" w:author="Author">
              <w:r w:rsidRPr="00C3339A">
                <w:rPr>
                  <w:rFonts w:cs="Arial"/>
                  <w:sz w:val="20"/>
                  <w:szCs w:val="20"/>
                  <w:lang w:val="en-IE"/>
                </w:rPr>
                <w:t>sales.messages.warning.WARN_</w:t>
              </w:r>
              <w:r>
                <w:rPr>
                  <w:rFonts w:cs="Arial"/>
                  <w:sz w:val="20"/>
                  <w:szCs w:val="20"/>
                  <w:lang w:val="en-IE"/>
                </w:rPr>
                <w:t>EQUIPMENT_OUT_OF_STOCK</w:t>
              </w:r>
            </w:ins>
          </w:p>
        </w:tc>
      </w:tr>
      <w:tr w:rsidR="00B155C8" w:rsidRPr="00C3339A" w14:paraId="27989675" w14:textId="77777777" w:rsidTr="00C23BF1">
        <w:trPr>
          <w:ins w:id="2339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883F2E8" w14:textId="77777777" w:rsidR="00B155C8" w:rsidRPr="00C3339A" w:rsidRDefault="00B155C8" w:rsidP="00C23BF1">
            <w:pPr>
              <w:spacing w:before="120"/>
              <w:jc w:val="left"/>
              <w:rPr>
                <w:ins w:id="23391" w:author="Author"/>
                <w:rFonts w:cs="Arial"/>
                <w:sz w:val="20"/>
                <w:szCs w:val="20"/>
                <w:lang w:val="en-IE"/>
              </w:rPr>
            </w:pPr>
            <w:ins w:id="23392" w:author="Author">
              <w:r w:rsidRPr="00C3339A">
                <w:rPr>
                  <w:rFonts w:cs="Arial"/>
                  <w:sz w:val="20"/>
                  <w:szCs w:val="20"/>
                  <w:lang w:val="en-IE"/>
                </w:rPr>
                <w:t>Message (English)</w:t>
              </w:r>
            </w:ins>
          </w:p>
        </w:tc>
        <w:tc>
          <w:tcPr>
            <w:tcW w:w="3907" w:type="pct"/>
            <w:tcBorders>
              <w:bottom w:val="single" w:sz="12" w:space="0" w:color="C00000"/>
            </w:tcBorders>
          </w:tcPr>
          <w:p w14:paraId="790A9F9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93" w:author="Author"/>
                <w:sz w:val="20"/>
                <w:lang w:val="en-IE"/>
              </w:rPr>
            </w:pPr>
            <w:ins w:id="23394" w:author="Author">
              <w:r>
                <w:rPr>
                  <w:sz w:val="20"/>
                  <w:lang w:val="en-IE"/>
                </w:rPr>
                <w:t>The product {name} went out of stock during the sales process. Please remove this product from the basket in order to continue.</w:t>
              </w:r>
            </w:ins>
          </w:p>
        </w:tc>
      </w:tr>
      <w:tr w:rsidR="00B155C8" w:rsidRPr="00C3339A" w14:paraId="32FFA565" w14:textId="77777777" w:rsidTr="00C23BF1">
        <w:trPr>
          <w:ins w:id="2339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23D0C811" w14:textId="77777777" w:rsidR="00B155C8" w:rsidRPr="00C3339A" w:rsidRDefault="00B155C8" w:rsidP="00C23BF1">
            <w:pPr>
              <w:spacing w:before="120"/>
              <w:jc w:val="left"/>
              <w:rPr>
                <w:ins w:id="23396" w:author="Author"/>
                <w:rFonts w:cs="Arial"/>
                <w:sz w:val="20"/>
                <w:szCs w:val="20"/>
                <w:lang w:val="en-IE"/>
              </w:rPr>
            </w:pPr>
            <w:ins w:id="23397" w:author="Author">
              <w:r w:rsidRPr="00C3339A">
                <w:rPr>
                  <w:rFonts w:cs="Arial"/>
                  <w:sz w:val="20"/>
                  <w:szCs w:val="20"/>
                  <w:lang w:val="en-IE"/>
                </w:rPr>
                <w:t>Message #</w:t>
              </w:r>
            </w:ins>
          </w:p>
        </w:tc>
        <w:tc>
          <w:tcPr>
            <w:tcW w:w="3907" w:type="pct"/>
            <w:tcBorders>
              <w:top w:val="single" w:sz="12" w:space="0" w:color="C00000"/>
            </w:tcBorders>
          </w:tcPr>
          <w:p w14:paraId="1B980B8B" w14:textId="77777777" w:rsidR="00B155C8" w:rsidRPr="00EF5AB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98" w:author="Author"/>
                <w:i/>
                <w:sz w:val="20"/>
                <w:lang w:val="en-IE"/>
              </w:rPr>
            </w:pPr>
            <w:ins w:id="23399" w:author="Author">
              <w:r w:rsidRPr="00EF5AB3">
                <w:rPr>
                  <w:i/>
                  <w:sz w:val="20"/>
                  <w:lang w:val="en-IE"/>
                </w:rPr>
                <w:t>WM_SAL_20</w:t>
              </w:r>
            </w:ins>
          </w:p>
        </w:tc>
      </w:tr>
      <w:tr w:rsidR="00B155C8" w:rsidRPr="00C3339A" w14:paraId="1CDF98CA" w14:textId="77777777" w:rsidTr="00C23BF1">
        <w:trPr>
          <w:ins w:id="23400" w:author="Author"/>
        </w:trPr>
        <w:tc>
          <w:tcPr>
            <w:cnfStyle w:val="001000000000" w:firstRow="0" w:lastRow="0" w:firstColumn="1" w:lastColumn="0" w:oddVBand="0" w:evenVBand="0" w:oddHBand="0" w:evenHBand="0" w:firstRowFirstColumn="0" w:firstRowLastColumn="0" w:lastRowFirstColumn="0" w:lastRowLastColumn="0"/>
            <w:tcW w:w="1093" w:type="pct"/>
          </w:tcPr>
          <w:p w14:paraId="1478DBA0" w14:textId="77777777" w:rsidR="00B155C8" w:rsidRPr="00C3339A" w:rsidRDefault="00B155C8" w:rsidP="00C23BF1">
            <w:pPr>
              <w:spacing w:before="120"/>
              <w:jc w:val="left"/>
              <w:rPr>
                <w:ins w:id="23401" w:author="Author"/>
                <w:rFonts w:cs="Arial"/>
                <w:sz w:val="20"/>
                <w:szCs w:val="20"/>
                <w:lang w:val="en-IE"/>
              </w:rPr>
            </w:pPr>
            <w:ins w:id="23402" w:author="Author">
              <w:r w:rsidRPr="00C3339A">
                <w:rPr>
                  <w:rFonts w:cs="Arial"/>
                  <w:sz w:val="20"/>
                  <w:szCs w:val="20"/>
                  <w:lang w:val="en-IE"/>
                </w:rPr>
                <w:t>Description</w:t>
              </w:r>
            </w:ins>
          </w:p>
        </w:tc>
        <w:tc>
          <w:tcPr>
            <w:tcW w:w="3907" w:type="pct"/>
          </w:tcPr>
          <w:p w14:paraId="7B8E4AF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03" w:author="Author"/>
                <w:sz w:val="20"/>
                <w:lang w:val="en-IE"/>
              </w:rPr>
            </w:pPr>
            <w:ins w:id="23404" w:author="Author">
              <w:r>
                <w:rPr>
                  <w:rFonts w:cs="Arial"/>
                  <w:sz w:val="20"/>
                  <w:szCs w:val="20"/>
                </w:rPr>
                <w:t>Message displayed if an error occurs while checking feasibility</w:t>
              </w:r>
            </w:ins>
          </w:p>
        </w:tc>
      </w:tr>
      <w:tr w:rsidR="00B155C8" w:rsidRPr="00C3339A" w14:paraId="5F44190D" w14:textId="77777777" w:rsidTr="00C23BF1">
        <w:trPr>
          <w:ins w:id="23405" w:author="Author"/>
        </w:trPr>
        <w:tc>
          <w:tcPr>
            <w:cnfStyle w:val="001000000000" w:firstRow="0" w:lastRow="0" w:firstColumn="1" w:lastColumn="0" w:oddVBand="0" w:evenVBand="0" w:oddHBand="0" w:evenHBand="0" w:firstRowFirstColumn="0" w:firstRowLastColumn="0" w:lastRowFirstColumn="0" w:lastRowLastColumn="0"/>
            <w:tcW w:w="1093" w:type="pct"/>
          </w:tcPr>
          <w:p w14:paraId="48F53EF2" w14:textId="77777777" w:rsidR="00B155C8" w:rsidRPr="00C3339A" w:rsidRDefault="00B155C8" w:rsidP="00C23BF1">
            <w:pPr>
              <w:spacing w:before="120"/>
              <w:jc w:val="left"/>
              <w:rPr>
                <w:ins w:id="23406" w:author="Author"/>
                <w:rFonts w:cs="Arial"/>
                <w:sz w:val="20"/>
                <w:szCs w:val="20"/>
                <w:lang w:val="en-IE"/>
              </w:rPr>
            </w:pPr>
            <w:ins w:id="23407" w:author="Author">
              <w:r w:rsidRPr="00C3339A">
                <w:rPr>
                  <w:rFonts w:cs="Arial"/>
                  <w:sz w:val="20"/>
                  <w:szCs w:val="20"/>
                  <w:lang w:val="en-IE"/>
                </w:rPr>
                <w:t>Context</w:t>
              </w:r>
            </w:ins>
          </w:p>
        </w:tc>
        <w:tc>
          <w:tcPr>
            <w:tcW w:w="3907" w:type="pct"/>
          </w:tcPr>
          <w:p w14:paraId="037CA14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08" w:author="Author"/>
                <w:sz w:val="20"/>
                <w:lang w:val="en-IE"/>
              </w:rPr>
            </w:pPr>
            <w:ins w:id="23409" w:author="Author">
              <w:r>
                <w:rPr>
                  <w:sz w:val="20"/>
                  <w:lang w:val="en-IE"/>
                </w:rPr>
                <w:t>Installation step</w:t>
              </w:r>
            </w:ins>
          </w:p>
        </w:tc>
      </w:tr>
      <w:tr w:rsidR="00B155C8" w:rsidRPr="00C3339A" w14:paraId="34DCE317" w14:textId="77777777" w:rsidTr="00C23BF1">
        <w:trPr>
          <w:ins w:id="23410" w:author="Author"/>
        </w:trPr>
        <w:tc>
          <w:tcPr>
            <w:cnfStyle w:val="001000000000" w:firstRow="0" w:lastRow="0" w:firstColumn="1" w:lastColumn="0" w:oddVBand="0" w:evenVBand="0" w:oddHBand="0" w:evenHBand="0" w:firstRowFirstColumn="0" w:firstRowLastColumn="0" w:lastRowFirstColumn="0" w:lastRowLastColumn="0"/>
            <w:tcW w:w="1093" w:type="pct"/>
          </w:tcPr>
          <w:p w14:paraId="5281F604" w14:textId="77777777" w:rsidR="00B155C8" w:rsidRPr="00C3339A" w:rsidRDefault="00B155C8" w:rsidP="00C23BF1">
            <w:pPr>
              <w:spacing w:before="120"/>
              <w:jc w:val="left"/>
              <w:rPr>
                <w:ins w:id="23411" w:author="Author"/>
                <w:rFonts w:cs="Arial"/>
                <w:sz w:val="20"/>
                <w:szCs w:val="20"/>
                <w:lang w:val="en-IE"/>
              </w:rPr>
            </w:pPr>
            <w:ins w:id="23412" w:author="Author">
              <w:r w:rsidRPr="00C3339A">
                <w:rPr>
                  <w:rFonts w:cs="Arial"/>
                  <w:sz w:val="20"/>
                  <w:szCs w:val="20"/>
                  <w:lang w:val="en-IE"/>
                </w:rPr>
                <w:t>Json Path</w:t>
              </w:r>
            </w:ins>
          </w:p>
        </w:tc>
        <w:tc>
          <w:tcPr>
            <w:tcW w:w="3907" w:type="pct"/>
          </w:tcPr>
          <w:p w14:paraId="5EC7DFA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13" w:author="Author"/>
                <w:sz w:val="20"/>
                <w:lang w:val="en-IE"/>
              </w:rPr>
            </w:pPr>
            <w:ins w:id="23414"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WARN_FEASIBILITY_NOT_READY</w:t>
              </w:r>
            </w:ins>
          </w:p>
        </w:tc>
      </w:tr>
      <w:tr w:rsidR="00B155C8" w:rsidRPr="00C3339A" w14:paraId="362CE0C7" w14:textId="77777777" w:rsidTr="00C23BF1">
        <w:trPr>
          <w:ins w:id="2341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900AAC5" w14:textId="77777777" w:rsidR="00B155C8" w:rsidRPr="00C3339A" w:rsidRDefault="00B155C8" w:rsidP="00C23BF1">
            <w:pPr>
              <w:spacing w:before="120"/>
              <w:jc w:val="left"/>
              <w:rPr>
                <w:ins w:id="23416" w:author="Author"/>
                <w:rFonts w:cs="Arial"/>
                <w:sz w:val="20"/>
                <w:szCs w:val="20"/>
                <w:lang w:val="en-IE"/>
              </w:rPr>
            </w:pPr>
            <w:ins w:id="23417" w:author="Author">
              <w:r w:rsidRPr="00C3339A">
                <w:rPr>
                  <w:rFonts w:cs="Arial"/>
                  <w:sz w:val="20"/>
                  <w:szCs w:val="20"/>
                  <w:lang w:val="en-IE"/>
                </w:rPr>
                <w:t>Message (English)</w:t>
              </w:r>
            </w:ins>
          </w:p>
        </w:tc>
        <w:tc>
          <w:tcPr>
            <w:tcW w:w="3907" w:type="pct"/>
            <w:tcBorders>
              <w:bottom w:val="single" w:sz="12" w:space="0" w:color="C00000"/>
            </w:tcBorders>
          </w:tcPr>
          <w:p w14:paraId="49A410F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18" w:author="Author"/>
                <w:sz w:val="20"/>
                <w:lang w:val="en-IE"/>
              </w:rPr>
            </w:pPr>
            <w:ins w:id="23419" w:author="Author">
              <w:r>
                <w:rPr>
                  <w:sz w:val="20"/>
                  <w:lang w:val="en-IE"/>
                </w:rPr>
                <w:t>Feasibility is not yet ready. Please inform the customer that he will be later contacted to schedule the technician visit if necessary.</w:t>
              </w:r>
            </w:ins>
          </w:p>
        </w:tc>
      </w:tr>
      <w:tr w:rsidR="00B155C8" w:rsidRPr="00C3339A" w14:paraId="3E2C2EDF" w14:textId="77777777" w:rsidTr="00C23BF1">
        <w:trPr>
          <w:ins w:id="2342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2B7F979" w14:textId="77777777" w:rsidR="00B155C8" w:rsidRPr="00C3339A" w:rsidRDefault="00B155C8" w:rsidP="00C23BF1">
            <w:pPr>
              <w:spacing w:before="120"/>
              <w:jc w:val="left"/>
              <w:rPr>
                <w:ins w:id="23421" w:author="Author"/>
                <w:rFonts w:cs="Arial"/>
                <w:sz w:val="20"/>
                <w:szCs w:val="20"/>
                <w:lang w:val="en-IE"/>
              </w:rPr>
            </w:pPr>
            <w:ins w:id="23422" w:author="Author">
              <w:r w:rsidRPr="00C3339A">
                <w:rPr>
                  <w:rFonts w:cs="Arial"/>
                  <w:sz w:val="20"/>
                  <w:szCs w:val="20"/>
                  <w:lang w:val="en-IE"/>
                </w:rPr>
                <w:t>Message #</w:t>
              </w:r>
            </w:ins>
          </w:p>
        </w:tc>
        <w:tc>
          <w:tcPr>
            <w:tcW w:w="3907" w:type="pct"/>
            <w:tcBorders>
              <w:top w:val="single" w:sz="12" w:space="0" w:color="C00000"/>
            </w:tcBorders>
          </w:tcPr>
          <w:p w14:paraId="16EA863A" w14:textId="77777777" w:rsidR="00B155C8" w:rsidRPr="00EF5AB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23" w:author="Author"/>
                <w:i/>
                <w:sz w:val="20"/>
                <w:lang w:val="en-IE"/>
              </w:rPr>
            </w:pPr>
            <w:ins w:id="23424" w:author="Author">
              <w:r w:rsidRPr="00EF5AB3">
                <w:rPr>
                  <w:i/>
                  <w:sz w:val="20"/>
                  <w:lang w:val="en-IE"/>
                </w:rPr>
                <w:t>WM_SAL_21</w:t>
              </w:r>
            </w:ins>
          </w:p>
        </w:tc>
      </w:tr>
      <w:tr w:rsidR="00B155C8" w:rsidRPr="00C3339A" w14:paraId="339964FB" w14:textId="77777777" w:rsidTr="00C23BF1">
        <w:trPr>
          <w:ins w:id="23425" w:author="Author"/>
        </w:trPr>
        <w:tc>
          <w:tcPr>
            <w:cnfStyle w:val="001000000000" w:firstRow="0" w:lastRow="0" w:firstColumn="1" w:lastColumn="0" w:oddVBand="0" w:evenVBand="0" w:oddHBand="0" w:evenHBand="0" w:firstRowFirstColumn="0" w:firstRowLastColumn="0" w:lastRowFirstColumn="0" w:lastRowLastColumn="0"/>
            <w:tcW w:w="1093" w:type="pct"/>
          </w:tcPr>
          <w:p w14:paraId="400EE5A5" w14:textId="77777777" w:rsidR="00B155C8" w:rsidRPr="00C3339A" w:rsidRDefault="00B155C8" w:rsidP="00C23BF1">
            <w:pPr>
              <w:spacing w:before="120"/>
              <w:jc w:val="left"/>
              <w:rPr>
                <w:ins w:id="23426" w:author="Author"/>
                <w:rFonts w:cs="Arial"/>
                <w:sz w:val="20"/>
                <w:szCs w:val="20"/>
                <w:lang w:val="en-IE"/>
              </w:rPr>
            </w:pPr>
            <w:ins w:id="23427" w:author="Author">
              <w:r w:rsidRPr="00C3339A">
                <w:rPr>
                  <w:rFonts w:cs="Arial"/>
                  <w:sz w:val="20"/>
                  <w:szCs w:val="20"/>
                  <w:lang w:val="en-IE"/>
                </w:rPr>
                <w:t>Description</w:t>
              </w:r>
            </w:ins>
          </w:p>
        </w:tc>
        <w:tc>
          <w:tcPr>
            <w:tcW w:w="3907" w:type="pct"/>
          </w:tcPr>
          <w:p w14:paraId="168CD37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28" w:author="Author"/>
                <w:sz w:val="20"/>
                <w:lang w:val="en-IE"/>
              </w:rPr>
            </w:pPr>
            <w:ins w:id="23429" w:author="Author">
              <w:r>
                <w:rPr>
                  <w:rFonts w:cs="Arial"/>
                  <w:sz w:val="20"/>
                  <w:szCs w:val="20"/>
                </w:rPr>
                <w:t>Message displayed if the basket is empty.</w:t>
              </w:r>
            </w:ins>
          </w:p>
        </w:tc>
      </w:tr>
      <w:tr w:rsidR="00B155C8" w:rsidRPr="00C3339A" w14:paraId="7C92524D" w14:textId="77777777" w:rsidTr="00C23BF1">
        <w:trPr>
          <w:ins w:id="23430" w:author="Author"/>
        </w:trPr>
        <w:tc>
          <w:tcPr>
            <w:cnfStyle w:val="001000000000" w:firstRow="0" w:lastRow="0" w:firstColumn="1" w:lastColumn="0" w:oddVBand="0" w:evenVBand="0" w:oddHBand="0" w:evenHBand="0" w:firstRowFirstColumn="0" w:firstRowLastColumn="0" w:lastRowFirstColumn="0" w:lastRowLastColumn="0"/>
            <w:tcW w:w="1093" w:type="pct"/>
          </w:tcPr>
          <w:p w14:paraId="1EC3C87A" w14:textId="77777777" w:rsidR="00B155C8" w:rsidRPr="00C3339A" w:rsidRDefault="00B155C8" w:rsidP="00C23BF1">
            <w:pPr>
              <w:spacing w:before="120"/>
              <w:jc w:val="left"/>
              <w:rPr>
                <w:ins w:id="23431" w:author="Author"/>
                <w:rFonts w:cs="Arial"/>
                <w:sz w:val="20"/>
                <w:szCs w:val="20"/>
                <w:lang w:val="en-IE"/>
              </w:rPr>
            </w:pPr>
            <w:ins w:id="23432" w:author="Author">
              <w:r w:rsidRPr="00C3339A">
                <w:rPr>
                  <w:rFonts w:cs="Arial"/>
                  <w:sz w:val="20"/>
                  <w:szCs w:val="20"/>
                  <w:lang w:val="en-IE"/>
                </w:rPr>
                <w:t>Context</w:t>
              </w:r>
            </w:ins>
          </w:p>
        </w:tc>
        <w:tc>
          <w:tcPr>
            <w:tcW w:w="3907" w:type="pct"/>
          </w:tcPr>
          <w:p w14:paraId="57EEBB3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33" w:author="Author"/>
                <w:sz w:val="20"/>
                <w:lang w:val="en-IE"/>
              </w:rPr>
            </w:pPr>
            <w:ins w:id="23434" w:author="Author">
              <w:r>
                <w:rPr>
                  <w:sz w:val="20"/>
                  <w:lang w:val="en-IE"/>
                </w:rPr>
                <w:t>Attempting to proceed with actions using basket items.</w:t>
              </w:r>
            </w:ins>
          </w:p>
        </w:tc>
      </w:tr>
      <w:tr w:rsidR="00B155C8" w:rsidRPr="00C3339A" w14:paraId="083C2E7C" w14:textId="77777777" w:rsidTr="00C23BF1">
        <w:trPr>
          <w:ins w:id="2343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46C3BD4" w14:textId="77777777" w:rsidR="00B155C8" w:rsidRPr="00C3339A" w:rsidRDefault="00B155C8" w:rsidP="00C23BF1">
            <w:pPr>
              <w:spacing w:before="120"/>
              <w:jc w:val="left"/>
              <w:rPr>
                <w:ins w:id="23436" w:author="Author"/>
                <w:rFonts w:cs="Arial"/>
                <w:sz w:val="20"/>
                <w:szCs w:val="20"/>
                <w:lang w:val="en-IE"/>
              </w:rPr>
            </w:pPr>
            <w:ins w:id="23437" w:author="Author">
              <w:r w:rsidRPr="00C3339A">
                <w:rPr>
                  <w:rFonts w:cs="Arial"/>
                  <w:sz w:val="20"/>
                  <w:szCs w:val="20"/>
                  <w:lang w:val="en-IE"/>
                </w:rPr>
                <w:t>Json Path</w:t>
              </w:r>
            </w:ins>
          </w:p>
        </w:tc>
        <w:tc>
          <w:tcPr>
            <w:tcW w:w="3907" w:type="pct"/>
            <w:tcBorders>
              <w:bottom w:val="single" w:sz="18" w:space="0" w:color="FFFFFF" w:themeColor="background1"/>
            </w:tcBorders>
          </w:tcPr>
          <w:p w14:paraId="173FDE3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38" w:author="Author"/>
                <w:sz w:val="20"/>
                <w:lang w:val="en-IE"/>
              </w:rPr>
            </w:pPr>
            <w:ins w:id="23439"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WARN_EMPTY_BASKET</w:t>
              </w:r>
            </w:ins>
          </w:p>
        </w:tc>
      </w:tr>
      <w:tr w:rsidR="00B155C8" w:rsidRPr="00C3339A" w14:paraId="1A7BACD0" w14:textId="77777777" w:rsidTr="00C23BF1">
        <w:trPr>
          <w:ins w:id="2344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7D00A5D" w14:textId="77777777" w:rsidR="00B155C8" w:rsidRPr="00C3339A" w:rsidRDefault="00B155C8" w:rsidP="00C23BF1">
            <w:pPr>
              <w:spacing w:before="120"/>
              <w:jc w:val="left"/>
              <w:rPr>
                <w:ins w:id="23441" w:author="Author"/>
                <w:rFonts w:cs="Arial"/>
                <w:sz w:val="20"/>
                <w:szCs w:val="20"/>
                <w:lang w:val="en-IE"/>
              </w:rPr>
            </w:pPr>
            <w:ins w:id="23442" w:author="Author">
              <w:r w:rsidRPr="00C3339A">
                <w:rPr>
                  <w:rFonts w:cs="Arial"/>
                  <w:sz w:val="20"/>
                  <w:szCs w:val="20"/>
                  <w:lang w:val="en-IE"/>
                </w:rPr>
                <w:t>Message (English)</w:t>
              </w:r>
            </w:ins>
          </w:p>
        </w:tc>
        <w:tc>
          <w:tcPr>
            <w:tcW w:w="3907" w:type="pct"/>
            <w:tcBorders>
              <w:bottom w:val="single" w:sz="12" w:space="0" w:color="C00000"/>
            </w:tcBorders>
          </w:tcPr>
          <w:p w14:paraId="532A57EB"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43" w:author="Author"/>
                <w:sz w:val="20"/>
                <w:lang w:val="en-IE"/>
              </w:rPr>
            </w:pPr>
            <w:ins w:id="23444" w:author="Author">
              <w:r w:rsidRPr="002D24DE">
                <w:rPr>
                  <w:sz w:val="20"/>
                  <w:lang w:val="en-IE"/>
                </w:rPr>
                <w:t>There are no other items in the basket.</w:t>
              </w:r>
            </w:ins>
          </w:p>
        </w:tc>
      </w:tr>
      <w:tr w:rsidR="00B155C8" w:rsidRPr="00C3339A" w14:paraId="0C064A48" w14:textId="77777777" w:rsidTr="00C23BF1">
        <w:trPr>
          <w:ins w:id="2344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15A16442" w14:textId="77777777" w:rsidR="00B155C8" w:rsidRPr="00C3339A" w:rsidRDefault="00B155C8" w:rsidP="00C23BF1">
            <w:pPr>
              <w:spacing w:before="120"/>
              <w:jc w:val="left"/>
              <w:rPr>
                <w:ins w:id="23446" w:author="Author"/>
                <w:rFonts w:cs="Arial"/>
                <w:sz w:val="20"/>
                <w:szCs w:val="20"/>
                <w:lang w:val="en-IE"/>
              </w:rPr>
            </w:pPr>
            <w:ins w:id="23447" w:author="Author">
              <w:r w:rsidRPr="00C3339A">
                <w:rPr>
                  <w:rFonts w:cs="Arial"/>
                  <w:sz w:val="20"/>
                  <w:szCs w:val="20"/>
                  <w:lang w:val="en-IE"/>
                </w:rPr>
                <w:t>Message #</w:t>
              </w:r>
            </w:ins>
          </w:p>
        </w:tc>
        <w:tc>
          <w:tcPr>
            <w:tcW w:w="3907" w:type="pct"/>
            <w:tcBorders>
              <w:top w:val="single" w:sz="12" w:space="0" w:color="C00000"/>
              <w:bottom w:val="nil"/>
            </w:tcBorders>
          </w:tcPr>
          <w:p w14:paraId="6B8FF065" w14:textId="77777777" w:rsidR="00B155C8" w:rsidRPr="0042356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48" w:author="Author"/>
                <w:i/>
                <w:sz w:val="20"/>
                <w:lang w:val="en-IE"/>
              </w:rPr>
            </w:pPr>
            <w:ins w:id="23449" w:author="Author">
              <w:r w:rsidRPr="0042356E">
                <w:rPr>
                  <w:i/>
                  <w:sz w:val="20"/>
                  <w:lang w:val="en-IE"/>
                </w:rPr>
                <w:t>WM_SAL_24</w:t>
              </w:r>
            </w:ins>
          </w:p>
        </w:tc>
      </w:tr>
      <w:tr w:rsidR="00B155C8" w:rsidRPr="00C3339A" w14:paraId="1686BAC2" w14:textId="77777777" w:rsidTr="00C23BF1">
        <w:trPr>
          <w:ins w:id="2345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85C5BBC" w14:textId="77777777" w:rsidR="00B155C8" w:rsidRPr="00C3339A" w:rsidRDefault="00B155C8" w:rsidP="00C23BF1">
            <w:pPr>
              <w:spacing w:before="120"/>
              <w:jc w:val="left"/>
              <w:rPr>
                <w:ins w:id="23451" w:author="Author"/>
                <w:rFonts w:cs="Arial"/>
                <w:sz w:val="20"/>
                <w:szCs w:val="20"/>
                <w:lang w:val="en-IE"/>
              </w:rPr>
            </w:pPr>
            <w:ins w:id="23452" w:author="Author">
              <w:r w:rsidRPr="00C3339A">
                <w:rPr>
                  <w:rFonts w:cs="Arial"/>
                  <w:sz w:val="20"/>
                  <w:szCs w:val="20"/>
                  <w:lang w:val="en-IE"/>
                </w:rPr>
                <w:t>Description</w:t>
              </w:r>
            </w:ins>
          </w:p>
        </w:tc>
        <w:tc>
          <w:tcPr>
            <w:tcW w:w="3907" w:type="pct"/>
            <w:tcBorders>
              <w:bottom w:val="nil"/>
            </w:tcBorders>
          </w:tcPr>
          <w:p w14:paraId="3A382240"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53" w:author="Author"/>
                <w:sz w:val="20"/>
                <w:lang w:val="en-IE"/>
              </w:rPr>
            </w:pPr>
            <w:ins w:id="23454" w:author="Author">
              <w:r>
                <w:rPr>
                  <w:sz w:val="20"/>
                  <w:lang w:val="en-IE"/>
                </w:rPr>
                <w:t xml:space="preserve">Message displayed if </w:t>
              </w:r>
              <w:r w:rsidRPr="0042356E">
                <w:rPr>
                  <w:sz w:val="20"/>
                  <w:lang w:val="en-IE"/>
                </w:rPr>
                <w:t xml:space="preserve">user must collect </w:t>
              </w:r>
              <w:r>
                <w:rPr>
                  <w:sz w:val="20"/>
                  <w:lang w:val="en-IE"/>
                </w:rPr>
                <w:t xml:space="preserve">an </w:t>
              </w:r>
              <w:r w:rsidRPr="0042356E">
                <w:rPr>
                  <w:sz w:val="20"/>
                  <w:lang w:val="en-IE"/>
                </w:rPr>
                <w:t xml:space="preserve">order in the </w:t>
              </w:r>
              <w:r>
                <w:rPr>
                  <w:sz w:val="20"/>
                  <w:lang w:val="en-IE"/>
                </w:rPr>
                <w:t xml:space="preserve">a </w:t>
              </w:r>
              <w:r w:rsidRPr="0042356E">
                <w:rPr>
                  <w:sz w:val="20"/>
                  <w:lang w:val="en-IE"/>
                </w:rPr>
                <w:t>store</w:t>
              </w:r>
            </w:ins>
          </w:p>
        </w:tc>
      </w:tr>
      <w:tr w:rsidR="00B155C8" w:rsidRPr="00C3339A" w14:paraId="3E71DED9" w14:textId="77777777" w:rsidTr="00C23BF1">
        <w:trPr>
          <w:ins w:id="2345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49B75F38" w14:textId="77777777" w:rsidR="00B155C8" w:rsidRPr="00C3339A" w:rsidRDefault="00B155C8" w:rsidP="00C23BF1">
            <w:pPr>
              <w:spacing w:before="120"/>
              <w:jc w:val="left"/>
              <w:rPr>
                <w:ins w:id="23456" w:author="Author"/>
                <w:rFonts w:cs="Arial"/>
                <w:sz w:val="20"/>
                <w:szCs w:val="20"/>
                <w:lang w:val="en-IE"/>
              </w:rPr>
            </w:pPr>
            <w:ins w:id="23457" w:author="Author">
              <w:r w:rsidRPr="00C3339A">
                <w:rPr>
                  <w:rFonts w:cs="Arial"/>
                  <w:sz w:val="20"/>
                  <w:szCs w:val="20"/>
                  <w:lang w:val="en-IE"/>
                </w:rPr>
                <w:t>Context</w:t>
              </w:r>
            </w:ins>
          </w:p>
        </w:tc>
        <w:tc>
          <w:tcPr>
            <w:tcW w:w="3907" w:type="pct"/>
            <w:tcBorders>
              <w:bottom w:val="nil"/>
            </w:tcBorders>
          </w:tcPr>
          <w:p w14:paraId="1ACCD0C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58" w:author="Author"/>
                <w:sz w:val="20"/>
                <w:lang w:val="en-IE"/>
              </w:rPr>
            </w:pPr>
          </w:p>
        </w:tc>
      </w:tr>
      <w:tr w:rsidR="00B155C8" w:rsidRPr="00C3339A" w14:paraId="6B46EBD1" w14:textId="77777777" w:rsidTr="00C23BF1">
        <w:trPr>
          <w:ins w:id="2345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17EF709" w14:textId="77777777" w:rsidR="00B155C8" w:rsidRPr="00C3339A" w:rsidRDefault="00B155C8" w:rsidP="00C23BF1">
            <w:pPr>
              <w:spacing w:before="120"/>
              <w:jc w:val="left"/>
              <w:rPr>
                <w:ins w:id="23460" w:author="Author"/>
                <w:rFonts w:cs="Arial"/>
                <w:sz w:val="20"/>
                <w:szCs w:val="20"/>
                <w:lang w:val="en-IE"/>
              </w:rPr>
            </w:pPr>
            <w:ins w:id="23461" w:author="Author">
              <w:r w:rsidRPr="00C3339A">
                <w:rPr>
                  <w:rFonts w:cs="Arial"/>
                  <w:sz w:val="20"/>
                  <w:szCs w:val="20"/>
                  <w:lang w:val="en-IE"/>
                </w:rPr>
                <w:t>Json Path</w:t>
              </w:r>
            </w:ins>
          </w:p>
        </w:tc>
        <w:tc>
          <w:tcPr>
            <w:tcW w:w="3907" w:type="pct"/>
            <w:tcBorders>
              <w:bottom w:val="nil"/>
            </w:tcBorders>
          </w:tcPr>
          <w:p w14:paraId="6ED7E3B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62" w:author="Author"/>
                <w:sz w:val="20"/>
                <w:lang w:val="en-IE"/>
              </w:rPr>
            </w:pPr>
            <w:ins w:id="23463"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WARN_INFORM_USER_COLLECT</w:t>
              </w:r>
            </w:ins>
          </w:p>
        </w:tc>
      </w:tr>
      <w:tr w:rsidR="00B155C8" w:rsidRPr="00C3339A" w14:paraId="45DF5107" w14:textId="77777777" w:rsidTr="00C23BF1">
        <w:trPr>
          <w:ins w:id="2346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AD1AE22" w14:textId="77777777" w:rsidR="00B155C8" w:rsidRPr="00C3339A" w:rsidRDefault="00B155C8" w:rsidP="00C23BF1">
            <w:pPr>
              <w:spacing w:before="120"/>
              <w:jc w:val="left"/>
              <w:rPr>
                <w:ins w:id="23465" w:author="Author"/>
                <w:rFonts w:cs="Arial"/>
                <w:sz w:val="20"/>
                <w:szCs w:val="20"/>
                <w:lang w:val="en-IE"/>
              </w:rPr>
            </w:pPr>
            <w:ins w:id="23466" w:author="Author">
              <w:r w:rsidRPr="00C3339A">
                <w:rPr>
                  <w:rFonts w:cs="Arial"/>
                  <w:sz w:val="20"/>
                  <w:szCs w:val="20"/>
                  <w:lang w:val="en-IE"/>
                </w:rPr>
                <w:t>Message (English)</w:t>
              </w:r>
            </w:ins>
          </w:p>
        </w:tc>
        <w:tc>
          <w:tcPr>
            <w:tcW w:w="3907" w:type="pct"/>
            <w:tcBorders>
              <w:bottom w:val="single" w:sz="12" w:space="0" w:color="C00000"/>
            </w:tcBorders>
          </w:tcPr>
          <w:p w14:paraId="791215E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67" w:author="Author"/>
                <w:sz w:val="20"/>
                <w:lang w:val="en-IE"/>
              </w:rPr>
            </w:pPr>
            <w:ins w:id="23468" w:author="Author">
              <w:r>
                <w:rPr>
                  <w:sz w:val="20"/>
                  <w:lang w:val="en-IE"/>
                </w:rPr>
                <w:t>Please inform the user that he must collect the order in the selected store with the ID: {Basket ID}</w:t>
              </w:r>
            </w:ins>
          </w:p>
        </w:tc>
      </w:tr>
      <w:tr w:rsidR="00B155C8" w:rsidRPr="00C3339A" w14:paraId="08326374" w14:textId="77777777" w:rsidTr="00C23BF1">
        <w:trPr>
          <w:ins w:id="2346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23345B2D" w14:textId="77777777" w:rsidR="00B155C8" w:rsidRPr="00C3339A" w:rsidRDefault="00B155C8" w:rsidP="00C23BF1">
            <w:pPr>
              <w:spacing w:before="120"/>
              <w:jc w:val="left"/>
              <w:rPr>
                <w:ins w:id="23470" w:author="Author"/>
                <w:rFonts w:cs="Arial"/>
                <w:sz w:val="20"/>
                <w:szCs w:val="20"/>
                <w:lang w:val="en-IE"/>
              </w:rPr>
            </w:pPr>
            <w:ins w:id="23471" w:author="Author">
              <w:r w:rsidRPr="00C3339A">
                <w:rPr>
                  <w:rFonts w:cs="Arial"/>
                  <w:sz w:val="20"/>
                  <w:szCs w:val="20"/>
                  <w:lang w:val="en-IE"/>
                </w:rPr>
                <w:t>Message #</w:t>
              </w:r>
            </w:ins>
          </w:p>
        </w:tc>
        <w:tc>
          <w:tcPr>
            <w:tcW w:w="3907" w:type="pct"/>
            <w:tcBorders>
              <w:top w:val="single" w:sz="12" w:space="0" w:color="C00000"/>
              <w:bottom w:val="nil"/>
            </w:tcBorders>
          </w:tcPr>
          <w:p w14:paraId="2A9A9AD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72" w:author="Author"/>
                <w:sz w:val="20"/>
                <w:lang w:val="en-IE"/>
              </w:rPr>
            </w:pPr>
            <w:ins w:id="23473" w:author="Author">
              <w:r>
                <w:rPr>
                  <w:i/>
                  <w:sz w:val="20"/>
                  <w:lang w:val="en-IE"/>
                </w:rPr>
                <w:t>WM_SAL_25</w:t>
              </w:r>
            </w:ins>
          </w:p>
        </w:tc>
      </w:tr>
      <w:tr w:rsidR="00B155C8" w:rsidRPr="00C3339A" w14:paraId="5A304D00" w14:textId="77777777" w:rsidTr="00C23BF1">
        <w:trPr>
          <w:ins w:id="2347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101E019B" w14:textId="77777777" w:rsidR="00B155C8" w:rsidRPr="00C3339A" w:rsidRDefault="00B155C8" w:rsidP="00C23BF1">
            <w:pPr>
              <w:spacing w:before="120"/>
              <w:jc w:val="left"/>
              <w:rPr>
                <w:ins w:id="23475" w:author="Author"/>
                <w:rFonts w:cs="Arial"/>
                <w:sz w:val="20"/>
                <w:szCs w:val="20"/>
                <w:lang w:val="en-IE"/>
              </w:rPr>
            </w:pPr>
            <w:ins w:id="23476" w:author="Author">
              <w:r w:rsidRPr="00C3339A">
                <w:rPr>
                  <w:rFonts w:cs="Arial"/>
                  <w:sz w:val="20"/>
                  <w:szCs w:val="20"/>
                  <w:lang w:val="en-IE"/>
                </w:rPr>
                <w:t>Description</w:t>
              </w:r>
            </w:ins>
          </w:p>
        </w:tc>
        <w:tc>
          <w:tcPr>
            <w:tcW w:w="3907" w:type="pct"/>
            <w:tcBorders>
              <w:bottom w:val="nil"/>
            </w:tcBorders>
          </w:tcPr>
          <w:p w14:paraId="6A304E1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77" w:author="Author"/>
                <w:sz w:val="20"/>
                <w:lang w:val="en-IE"/>
              </w:rPr>
            </w:pPr>
            <w:ins w:id="23478" w:author="Author">
              <w:r>
                <w:rPr>
                  <w:sz w:val="20"/>
                  <w:lang w:val="en-IE"/>
                </w:rPr>
                <w:t>Message displayed after the credit vetting has been activated</w:t>
              </w:r>
            </w:ins>
          </w:p>
        </w:tc>
      </w:tr>
      <w:tr w:rsidR="00B155C8" w:rsidRPr="00C3339A" w14:paraId="791D4007" w14:textId="77777777" w:rsidTr="00C23BF1">
        <w:trPr>
          <w:ins w:id="2347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A06DCE2" w14:textId="77777777" w:rsidR="00B155C8" w:rsidRPr="00C3339A" w:rsidRDefault="00B155C8" w:rsidP="00C23BF1">
            <w:pPr>
              <w:spacing w:before="120"/>
              <w:jc w:val="left"/>
              <w:rPr>
                <w:ins w:id="23480" w:author="Author"/>
                <w:rFonts w:cs="Arial"/>
                <w:sz w:val="20"/>
                <w:szCs w:val="20"/>
                <w:lang w:val="en-IE"/>
              </w:rPr>
            </w:pPr>
            <w:ins w:id="23481" w:author="Author">
              <w:r w:rsidRPr="00C3339A">
                <w:rPr>
                  <w:rFonts w:cs="Arial"/>
                  <w:sz w:val="20"/>
                  <w:szCs w:val="20"/>
                  <w:lang w:val="en-IE"/>
                </w:rPr>
                <w:lastRenderedPageBreak/>
                <w:t>Context</w:t>
              </w:r>
            </w:ins>
          </w:p>
        </w:tc>
        <w:tc>
          <w:tcPr>
            <w:tcW w:w="3907" w:type="pct"/>
            <w:tcBorders>
              <w:bottom w:val="nil"/>
            </w:tcBorders>
          </w:tcPr>
          <w:p w14:paraId="4454827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82" w:author="Author"/>
                <w:sz w:val="20"/>
                <w:lang w:val="en-IE"/>
              </w:rPr>
            </w:pPr>
            <w:ins w:id="23483" w:author="Author">
              <w:r>
                <w:rPr>
                  <w:sz w:val="20"/>
                  <w:lang w:val="en-IE"/>
                </w:rPr>
                <w:t>After activating a customer’s credit vetting</w:t>
              </w:r>
            </w:ins>
          </w:p>
        </w:tc>
      </w:tr>
      <w:tr w:rsidR="00B155C8" w:rsidRPr="00C3339A" w14:paraId="7331CF53" w14:textId="77777777" w:rsidTr="00C23BF1">
        <w:trPr>
          <w:ins w:id="2348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22E4CF8" w14:textId="77777777" w:rsidR="00B155C8" w:rsidRPr="00C3339A" w:rsidRDefault="00B155C8" w:rsidP="00C23BF1">
            <w:pPr>
              <w:spacing w:before="120"/>
              <w:jc w:val="left"/>
              <w:rPr>
                <w:ins w:id="23485" w:author="Author"/>
                <w:rFonts w:cs="Arial"/>
                <w:sz w:val="20"/>
                <w:szCs w:val="20"/>
                <w:lang w:val="en-IE"/>
              </w:rPr>
            </w:pPr>
            <w:ins w:id="23486" w:author="Author">
              <w:r w:rsidRPr="00C3339A">
                <w:rPr>
                  <w:rFonts w:cs="Arial"/>
                  <w:sz w:val="20"/>
                  <w:szCs w:val="20"/>
                  <w:lang w:val="en-IE"/>
                </w:rPr>
                <w:t>Json Path</w:t>
              </w:r>
            </w:ins>
          </w:p>
        </w:tc>
        <w:tc>
          <w:tcPr>
            <w:tcW w:w="3907" w:type="pct"/>
            <w:tcBorders>
              <w:bottom w:val="nil"/>
            </w:tcBorders>
          </w:tcPr>
          <w:p w14:paraId="754BACD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87" w:author="Author"/>
                <w:sz w:val="20"/>
                <w:lang w:val="en-IE"/>
              </w:rPr>
            </w:pPr>
            <w:ins w:id="23488"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WARN_CREDIT_VETTING_TO_ANALISE</w:t>
              </w:r>
            </w:ins>
          </w:p>
        </w:tc>
      </w:tr>
      <w:tr w:rsidR="00B155C8" w:rsidRPr="00C3339A" w14:paraId="13715741" w14:textId="77777777" w:rsidTr="00C23BF1">
        <w:trPr>
          <w:ins w:id="2348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8EB97AA" w14:textId="77777777" w:rsidR="00B155C8" w:rsidRPr="00C3339A" w:rsidRDefault="00B155C8" w:rsidP="00C23BF1">
            <w:pPr>
              <w:spacing w:before="120"/>
              <w:jc w:val="left"/>
              <w:rPr>
                <w:ins w:id="23490" w:author="Author"/>
                <w:rFonts w:cs="Arial"/>
                <w:sz w:val="20"/>
                <w:szCs w:val="20"/>
                <w:lang w:val="en-IE"/>
              </w:rPr>
            </w:pPr>
            <w:ins w:id="23491" w:author="Author">
              <w:r w:rsidRPr="00C3339A">
                <w:rPr>
                  <w:rFonts w:cs="Arial"/>
                  <w:sz w:val="20"/>
                  <w:szCs w:val="20"/>
                  <w:lang w:val="en-IE"/>
                </w:rPr>
                <w:t>Message (English)</w:t>
              </w:r>
            </w:ins>
          </w:p>
        </w:tc>
        <w:tc>
          <w:tcPr>
            <w:tcW w:w="3907" w:type="pct"/>
            <w:tcBorders>
              <w:bottom w:val="single" w:sz="12" w:space="0" w:color="C00000"/>
            </w:tcBorders>
          </w:tcPr>
          <w:p w14:paraId="61263FF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92" w:author="Author"/>
                <w:sz w:val="20"/>
                <w:lang w:val="en-IE"/>
              </w:rPr>
            </w:pPr>
            <w:ins w:id="23493" w:author="Author">
              <w:r w:rsidRPr="002D24DE">
                <w:rPr>
                  <w:sz w:val="20"/>
                  <w:lang w:val="en-IE"/>
                </w:rPr>
                <w:t>Credit Vetting is now active. The customer will be subjected to a credit vetting analysis.</w:t>
              </w:r>
            </w:ins>
          </w:p>
        </w:tc>
      </w:tr>
      <w:tr w:rsidR="00B155C8" w:rsidRPr="00C3339A" w14:paraId="46A31637" w14:textId="77777777" w:rsidTr="00C23BF1">
        <w:trPr>
          <w:ins w:id="2349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7E2D0EA2" w14:textId="77777777" w:rsidR="00B155C8" w:rsidRPr="00C3339A" w:rsidRDefault="00B155C8" w:rsidP="00C23BF1">
            <w:pPr>
              <w:spacing w:before="120"/>
              <w:jc w:val="left"/>
              <w:rPr>
                <w:ins w:id="23495" w:author="Author"/>
                <w:rFonts w:cs="Arial"/>
                <w:sz w:val="20"/>
                <w:szCs w:val="20"/>
                <w:lang w:val="en-IE"/>
              </w:rPr>
            </w:pPr>
            <w:ins w:id="23496" w:author="Author">
              <w:r w:rsidRPr="00C3339A">
                <w:rPr>
                  <w:rFonts w:cs="Arial"/>
                  <w:sz w:val="20"/>
                  <w:szCs w:val="20"/>
                  <w:lang w:val="en-IE"/>
                </w:rPr>
                <w:t>Message #</w:t>
              </w:r>
            </w:ins>
          </w:p>
        </w:tc>
        <w:tc>
          <w:tcPr>
            <w:tcW w:w="3907" w:type="pct"/>
            <w:tcBorders>
              <w:top w:val="single" w:sz="12" w:space="0" w:color="C00000"/>
              <w:bottom w:val="nil"/>
            </w:tcBorders>
          </w:tcPr>
          <w:p w14:paraId="21975BA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97" w:author="Author"/>
                <w:sz w:val="20"/>
                <w:lang w:val="en-IE"/>
              </w:rPr>
            </w:pPr>
            <w:ins w:id="23498" w:author="Author">
              <w:r>
                <w:rPr>
                  <w:i/>
                  <w:sz w:val="20"/>
                  <w:lang w:val="en-IE"/>
                </w:rPr>
                <w:t>WM_SAL_26</w:t>
              </w:r>
            </w:ins>
          </w:p>
        </w:tc>
      </w:tr>
      <w:tr w:rsidR="00B155C8" w:rsidRPr="00C3339A" w14:paraId="6E27ED30" w14:textId="77777777" w:rsidTr="00C23BF1">
        <w:trPr>
          <w:ins w:id="2349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99816F1" w14:textId="77777777" w:rsidR="00B155C8" w:rsidRPr="00C3339A" w:rsidRDefault="00B155C8" w:rsidP="00C23BF1">
            <w:pPr>
              <w:spacing w:before="120"/>
              <w:jc w:val="left"/>
              <w:rPr>
                <w:ins w:id="23500" w:author="Author"/>
                <w:rFonts w:cs="Arial"/>
                <w:sz w:val="20"/>
                <w:szCs w:val="20"/>
                <w:lang w:val="en-IE"/>
              </w:rPr>
            </w:pPr>
            <w:ins w:id="23501" w:author="Author">
              <w:r w:rsidRPr="00C3339A">
                <w:rPr>
                  <w:rFonts w:cs="Arial"/>
                  <w:sz w:val="20"/>
                  <w:szCs w:val="20"/>
                  <w:lang w:val="en-IE"/>
                </w:rPr>
                <w:t>Description</w:t>
              </w:r>
            </w:ins>
          </w:p>
        </w:tc>
        <w:tc>
          <w:tcPr>
            <w:tcW w:w="3907" w:type="pct"/>
            <w:tcBorders>
              <w:bottom w:val="nil"/>
            </w:tcBorders>
          </w:tcPr>
          <w:p w14:paraId="5AB5090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02" w:author="Author"/>
                <w:sz w:val="20"/>
                <w:lang w:val="en-IE"/>
              </w:rPr>
            </w:pPr>
            <w:ins w:id="23503" w:author="Author">
              <w:r>
                <w:rPr>
                  <w:sz w:val="20"/>
                  <w:lang w:val="en-IE"/>
                </w:rPr>
                <w:t>Message displayed after the credit vetting has been deactivated</w:t>
              </w:r>
            </w:ins>
          </w:p>
        </w:tc>
      </w:tr>
      <w:tr w:rsidR="00B155C8" w:rsidRPr="00C3339A" w14:paraId="07349C39" w14:textId="77777777" w:rsidTr="00C23BF1">
        <w:trPr>
          <w:ins w:id="2350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CC34B9E" w14:textId="77777777" w:rsidR="00B155C8" w:rsidRPr="00C3339A" w:rsidRDefault="00B155C8" w:rsidP="00C23BF1">
            <w:pPr>
              <w:spacing w:before="120"/>
              <w:jc w:val="left"/>
              <w:rPr>
                <w:ins w:id="23505" w:author="Author"/>
                <w:rFonts w:cs="Arial"/>
                <w:sz w:val="20"/>
                <w:szCs w:val="20"/>
                <w:lang w:val="en-IE"/>
              </w:rPr>
            </w:pPr>
            <w:ins w:id="23506" w:author="Author">
              <w:r w:rsidRPr="00C3339A">
                <w:rPr>
                  <w:rFonts w:cs="Arial"/>
                  <w:sz w:val="20"/>
                  <w:szCs w:val="20"/>
                  <w:lang w:val="en-IE"/>
                </w:rPr>
                <w:t>Context</w:t>
              </w:r>
            </w:ins>
          </w:p>
        </w:tc>
        <w:tc>
          <w:tcPr>
            <w:tcW w:w="3907" w:type="pct"/>
            <w:tcBorders>
              <w:bottom w:val="nil"/>
            </w:tcBorders>
          </w:tcPr>
          <w:p w14:paraId="3B38A59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07" w:author="Author"/>
                <w:sz w:val="20"/>
                <w:lang w:val="en-IE"/>
              </w:rPr>
            </w:pPr>
            <w:ins w:id="23508" w:author="Author">
              <w:r>
                <w:rPr>
                  <w:sz w:val="20"/>
                  <w:lang w:val="en-IE"/>
                </w:rPr>
                <w:t>After deactivating a customer’s credit vetting</w:t>
              </w:r>
            </w:ins>
          </w:p>
        </w:tc>
      </w:tr>
      <w:tr w:rsidR="00B155C8" w:rsidRPr="00C3339A" w14:paraId="25A1E49E" w14:textId="77777777" w:rsidTr="00C23BF1">
        <w:trPr>
          <w:ins w:id="2350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859E371" w14:textId="77777777" w:rsidR="00B155C8" w:rsidRPr="00C3339A" w:rsidRDefault="00B155C8" w:rsidP="00C23BF1">
            <w:pPr>
              <w:spacing w:before="120"/>
              <w:jc w:val="left"/>
              <w:rPr>
                <w:ins w:id="23510" w:author="Author"/>
                <w:rFonts w:cs="Arial"/>
                <w:sz w:val="20"/>
                <w:szCs w:val="20"/>
                <w:lang w:val="en-IE"/>
              </w:rPr>
            </w:pPr>
            <w:ins w:id="23511" w:author="Author">
              <w:r w:rsidRPr="00C3339A">
                <w:rPr>
                  <w:rFonts w:cs="Arial"/>
                  <w:sz w:val="20"/>
                  <w:szCs w:val="20"/>
                  <w:lang w:val="en-IE"/>
                </w:rPr>
                <w:t>Json Path</w:t>
              </w:r>
            </w:ins>
          </w:p>
        </w:tc>
        <w:tc>
          <w:tcPr>
            <w:tcW w:w="3907" w:type="pct"/>
            <w:tcBorders>
              <w:bottom w:val="nil"/>
            </w:tcBorders>
          </w:tcPr>
          <w:p w14:paraId="7B772A6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12" w:author="Author"/>
                <w:sz w:val="20"/>
                <w:lang w:val="en-IE"/>
              </w:rPr>
            </w:pPr>
            <w:ins w:id="23513"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WARN_CREDIT_VETTING_NO_ANALISIS</w:t>
              </w:r>
            </w:ins>
          </w:p>
        </w:tc>
      </w:tr>
      <w:tr w:rsidR="00B155C8" w:rsidRPr="00C3339A" w14:paraId="35D92AD4" w14:textId="77777777" w:rsidTr="00C23BF1">
        <w:trPr>
          <w:ins w:id="2351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ECC5458" w14:textId="77777777" w:rsidR="00B155C8" w:rsidRPr="00C3339A" w:rsidRDefault="00B155C8" w:rsidP="00C23BF1">
            <w:pPr>
              <w:spacing w:before="120"/>
              <w:jc w:val="left"/>
              <w:rPr>
                <w:ins w:id="23515" w:author="Author"/>
                <w:rFonts w:cs="Arial"/>
                <w:sz w:val="20"/>
                <w:szCs w:val="20"/>
                <w:lang w:val="en-IE"/>
              </w:rPr>
            </w:pPr>
            <w:ins w:id="23516" w:author="Author">
              <w:r w:rsidRPr="00C3339A">
                <w:rPr>
                  <w:rFonts w:cs="Arial"/>
                  <w:sz w:val="20"/>
                  <w:szCs w:val="20"/>
                  <w:lang w:val="en-IE"/>
                </w:rPr>
                <w:t>Message (English)</w:t>
              </w:r>
            </w:ins>
          </w:p>
        </w:tc>
        <w:tc>
          <w:tcPr>
            <w:tcW w:w="3907" w:type="pct"/>
            <w:tcBorders>
              <w:bottom w:val="single" w:sz="12" w:space="0" w:color="C00000"/>
            </w:tcBorders>
          </w:tcPr>
          <w:p w14:paraId="0FCC90B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17" w:author="Author"/>
                <w:sz w:val="20"/>
                <w:lang w:val="en-IE"/>
              </w:rPr>
            </w:pPr>
            <w:ins w:id="23518" w:author="Author">
              <w:r w:rsidRPr="002D24DE">
                <w:rPr>
                  <w:sz w:val="20"/>
                  <w:lang w:val="en-IE"/>
                </w:rPr>
                <w:t>Credit Vetting is now inactive. The customer will not be subjected to a credit vetting analysis.</w:t>
              </w:r>
            </w:ins>
          </w:p>
        </w:tc>
      </w:tr>
      <w:tr w:rsidR="00B155C8" w:rsidRPr="00C3339A" w14:paraId="5F432D15" w14:textId="77777777" w:rsidTr="00C23BF1">
        <w:trPr>
          <w:ins w:id="2351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single" w:sz="18" w:space="0" w:color="FFFFFF" w:themeColor="background1"/>
            </w:tcBorders>
          </w:tcPr>
          <w:p w14:paraId="674CD923" w14:textId="77777777" w:rsidR="00B155C8" w:rsidRPr="00C3339A" w:rsidRDefault="00B155C8" w:rsidP="00C23BF1">
            <w:pPr>
              <w:spacing w:before="120"/>
              <w:jc w:val="left"/>
              <w:rPr>
                <w:ins w:id="23520" w:author="Author"/>
                <w:rFonts w:cs="Arial"/>
                <w:sz w:val="20"/>
                <w:szCs w:val="20"/>
                <w:lang w:val="en-IE"/>
              </w:rPr>
            </w:pPr>
            <w:ins w:id="23521" w:author="Author">
              <w:r w:rsidRPr="00C3339A">
                <w:rPr>
                  <w:rFonts w:cs="Arial"/>
                  <w:sz w:val="20"/>
                  <w:szCs w:val="20"/>
                  <w:lang w:val="en-IE"/>
                </w:rPr>
                <w:t>Message #</w:t>
              </w:r>
            </w:ins>
          </w:p>
        </w:tc>
        <w:tc>
          <w:tcPr>
            <w:tcW w:w="3907" w:type="pct"/>
            <w:tcBorders>
              <w:top w:val="single" w:sz="12" w:space="0" w:color="C00000"/>
              <w:bottom w:val="single" w:sz="18" w:space="0" w:color="FFFFFF" w:themeColor="background1"/>
            </w:tcBorders>
          </w:tcPr>
          <w:p w14:paraId="0A32F08E"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22" w:author="Author"/>
                <w:sz w:val="20"/>
                <w:lang w:val="en-IE"/>
              </w:rPr>
            </w:pPr>
            <w:ins w:id="23523" w:author="Author">
              <w:r>
                <w:rPr>
                  <w:i/>
                  <w:sz w:val="20"/>
                  <w:lang w:val="en-IE"/>
                </w:rPr>
                <w:t>WM_SAL_27</w:t>
              </w:r>
            </w:ins>
          </w:p>
        </w:tc>
      </w:tr>
      <w:tr w:rsidR="00B155C8" w:rsidRPr="00C3339A" w14:paraId="435E0863" w14:textId="77777777" w:rsidTr="00C23BF1">
        <w:trPr>
          <w:ins w:id="2352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8" w:space="0" w:color="FFFFFF" w:themeColor="background1"/>
              <w:bottom w:val="nil"/>
            </w:tcBorders>
          </w:tcPr>
          <w:p w14:paraId="2F2572FE" w14:textId="77777777" w:rsidR="00B155C8" w:rsidRPr="00C3339A" w:rsidRDefault="00B155C8" w:rsidP="00C23BF1">
            <w:pPr>
              <w:spacing w:before="120"/>
              <w:jc w:val="left"/>
              <w:rPr>
                <w:ins w:id="23525" w:author="Author"/>
                <w:rFonts w:cs="Arial"/>
                <w:sz w:val="20"/>
                <w:szCs w:val="20"/>
                <w:lang w:val="en-IE"/>
              </w:rPr>
            </w:pPr>
            <w:ins w:id="23526" w:author="Author">
              <w:r w:rsidRPr="00C3339A">
                <w:rPr>
                  <w:rFonts w:cs="Arial"/>
                  <w:sz w:val="20"/>
                  <w:szCs w:val="20"/>
                  <w:lang w:val="en-IE"/>
                </w:rPr>
                <w:t>Description</w:t>
              </w:r>
            </w:ins>
          </w:p>
        </w:tc>
        <w:tc>
          <w:tcPr>
            <w:tcW w:w="3907" w:type="pct"/>
            <w:tcBorders>
              <w:top w:val="single" w:sz="18" w:space="0" w:color="FFFFFF" w:themeColor="background1"/>
              <w:bottom w:val="nil"/>
            </w:tcBorders>
          </w:tcPr>
          <w:p w14:paraId="4AB9577C"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27" w:author="Author"/>
                <w:sz w:val="20"/>
                <w:lang w:val="en-IE"/>
              </w:rPr>
            </w:pPr>
            <w:ins w:id="23528" w:author="Author">
              <w:r>
                <w:rPr>
                  <w:sz w:val="20"/>
                  <w:lang w:val="en-IE"/>
                </w:rPr>
                <w:t>Message displayed after the line enquiry (NLE/LE) response</w:t>
              </w:r>
            </w:ins>
          </w:p>
        </w:tc>
      </w:tr>
      <w:tr w:rsidR="00B155C8" w:rsidRPr="00C3339A" w14:paraId="26DF80FB" w14:textId="77777777" w:rsidTr="00C23BF1">
        <w:trPr>
          <w:ins w:id="2352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9749DBA" w14:textId="77777777" w:rsidR="00B155C8" w:rsidRPr="00C3339A" w:rsidRDefault="00B155C8" w:rsidP="00C23BF1">
            <w:pPr>
              <w:spacing w:before="120"/>
              <w:jc w:val="left"/>
              <w:rPr>
                <w:ins w:id="23530" w:author="Author"/>
                <w:rFonts w:cs="Arial"/>
                <w:sz w:val="20"/>
                <w:szCs w:val="20"/>
                <w:lang w:val="en-IE"/>
              </w:rPr>
            </w:pPr>
            <w:ins w:id="23531" w:author="Author">
              <w:r w:rsidRPr="00C3339A">
                <w:rPr>
                  <w:rFonts w:cs="Arial"/>
                  <w:sz w:val="20"/>
                  <w:szCs w:val="20"/>
                  <w:lang w:val="en-IE"/>
                </w:rPr>
                <w:t>Context</w:t>
              </w:r>
            </w:ins>
          </w:p>
        </w:tc>
        <w:tc>
          <w:tcPr>
            <w:tcW w:w="3907" w:type="pct"/>
            <w:tcBorders>
              <w:bottom w:val="nil"/>
            </w:tcBorders>
          </w:tcPr>
          <w:p w14:paraId="59D3A14A"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32" w:author="Author"/>
                <w:sz w:val="20"/>
                <w:lang w:val="en-IE"/>
              </w:rPr>
            </w:pPr>
            <w:ins w:id="23533" w:author="Author">
              <w:r>
                <w:rPr>
                  <w:sz w:val="20"/>
                  <w:lang w:val="en-IE"/>
                </w:rPr>
                <w:t>After Line Enquiry response</w:t>
              </w:r>
            </w:ins>
          </w:p>
        </w:tc>
      </w:tr>
      <w:tr w:rsidR="00B155C8" w:rsidRPr="00C3339A" w14:paraId="115A6C54" w14:textId="77777777" w:rsidTr="00C23BF1">
        <w:trPr>
          <w:ins w:id="2353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763E2A4" w14:textId="77777777" w:rsidR="00B155C8" w:rsidRPr="00C3339A" w:rsidRDefault="00B155C8" w:rsidP="00C23BF1">
            <w:pPr>
              <w:spacing w:before="120"/>
              <w:jc w:val="left"/>
              <w:rPr>
                <w:ins w:id="23535" w:author="Author"/>
                <w:rFonts w:cs="Arial"/>
                <w:sz w:val="20"/>
                <w:szCs w:val="20"/>
                <w:lang w:val="en-IE"/>
              </w:rPr>
            </w:pPr>
            <w:ins w:id="23536" w:author="Author">
              <w:r w:rsidRPr="00C3339A">
                <w:rPr>
                  <w:rFonts w:cs="Arial"/>
                  <w:sz w:val="20"/>
                  <w:szCs w:val="20"/>
                  <w:lang w:val="en-IE"/>
                </w:rPr>
                <w:t>Json Path</w:t>
              </w:r>
            </w:ins>
          </w:p>
        </w:tc>
        <w:tc>
          <w:tcPr>
            <w:tcW w:w="3907" w:type="pct"/>
            <w:tcBorders>
              <w:bottom w:val="nil"/>
            </w:tcBorders>
          </w:tcPr>
          <w:p w14:paraId="7DFA9606"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37" w:author="Author"/>
                <w:sz w:val="20"/>
                <w:lang w:val="en-IE"/>
              </w:rPr>
            </w:pPr>
            <w:ins w:id="23538"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WARN_CREDIT_NLE_LE_ANALISIS</w:t>
              </w:r>
            </w:ins>
          </w:p>
        </w:tc>
      </w:tr>
      <w:tr w:rsidR="00B155C8" w:rsidRPr="00C3339A" w14:paraId="6C0360E5" w14:textId="77777777" w:rsidTr="00C23BF1">
        <w:trPr>
          <w:ins w:id="2353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4FA87A4" w14:textId="77777777" w:rsidR="00B155C8" w:rsidRPr="00C3339A" w:rsidRDefault="00B155C8" w:rsidP="00C23BF1">
            <w:pPr>
              <w:spacing w:before="120"/>
              <w:jc w:val="left"/>
              <w:rPr>
                <w:ins w:id="23540" w:author="Author"/>
                <w:rFonts w:cs="Arial"/>
                <w:sz w:val="20"/>
                <w:szCs w:val="20"/>
                <w:lang w:val="en-IE"/>
              </w:rPr>
            </w:pPr>
            <w:ins w:id="23541" w:author="Author">
              <w:r w:rsidRPr="00C3339A">
                <w:rPr>
                  <w:rFonts w:cs="Arial"/>
                  <w:sz w:val="20"/>
                  <w:szCs w:val="20"/>
                  <w:lang w:val="en-IE"/>
                </w:rPr>
                <w:t>Message (English)</w:t>
              </w:r>
            </w:ins>
          </w:p>
        </w:tc>
        <w:tc>
          <w:tcPr>
            <w:tcW w:w="3907" w:type="pct"/>
            <w:tcBorders>
              <w:bottom w:val="single" w:sz="12" w:space="0" w:color="C00000"/>
            </w:tcBorders>
          </w:tcPr>
          <w:p w14:paraId="2A32701A"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42" w:author="Author"/>
                <w:sz w:val="20"/>
                <w:lang w:val="en-IE"/>
              </w:rPr>
            </w:pPr>
            <w:ins w:id="23543" w:author="Author">
              <w:r>
                <w:rPr>
                  <w:sz w:val="20"/>
                  <w:lang w:val="en-IE"/>
                </w:rPr>
                <w:t>Line Enquiry result is: {insituNonInsituResponse} and {lineActive/lineInactive}. Please press “Next” to proceed if desired.</w:t>
              </w:r>
            </w:ins>
          </w:p>
        </w:tc>
      </w:tr>
      <w:tr w:rsidR="00B155C8" w:rsidRPr="00C3339A" w14:paraId="4D2408D6" w14:textId="77777777" w:rsidTr="00C23BF1">
        <w:trPr>
          <w:ins w:id="2354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58A92E05" w14:textId="77777777" w:rsidR="00B155C8" w:rsidRPr="00C3339A" w:rsidRDefault="00B155C8" w:rsidP="00C23BF1">
            <w:pPr>
              <w:spacing w:before="120"/>
              <w:jc w:val="left"/>
              <w:rPr>
                <w:ins w:id="23545" w:author="Author"/>
                <w:rFonts w:cs="Arial"/>
                <w:sz w:val="20"/>
                <w:szCs w:val="20"/>
                <w:lang w:val="en-IE"/>
              </w:rPr>
            </w:pPr>
            <w:ins w:id="23546" w:author="Author">
              <w:r w:rsidRPr="00C3339A">
                <w:rPr>
                  <w:rFonts w:cs="Arial"/>
                  <w:sz w:val="20"/>
                  <w:szCs w:val="20"/>
                  <w:lang w:val="en-IE"/>
                </w:rPr>
                <w:t>Message #</w:t>
              </w:r>
            </w:ins>
          </w:p>
        </w:tc>
        <w:tc>
          <w:tcPr>
            <w:tcW w:w="3907" w:type="pct"/>
            <w:tcBorders>
              <w:top w:val="single" w:sz="12" w:space="0" w:color="C00000"/>
              <w:bottom w:val="nil"/>
            </w:tcBorders>
          </w:tcPr>
          <w:p w14:paraId="6D57675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47" w:author="Author"/>
                <w:sz w:val="20"/>
                <w:lang w:val="en-IE"/>
              </w:rPr>
            </w:pPr>
            <w:ins w:id="23548" w:author="Author">
              <w:r>
                <w:rPr>
                  <w:i/>
                  <w:sz w:val="20"/>
                  <w:lang w:val="en-IE"/>
                </w:rPr>
                <w:t>WM_SAL_28</w:t>
              </w:r>
            </w:ins>
          </w:p>
        </w:tc>
      </w:tr>
      <w:tr w:rsidR="00B155C8" w:rsidRPr="00C3339A" w14:paraId="19BF9B64" w14:textId="77777777" w:rsidTr="00C23BF1">
        <w:trPr>
          <w:ins w:id="2354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A73D560" w14:textId="77777777" w:rsidR="00B155C8" w:rsidRPr="00C3339A" w:rsidRDefault="00B155C8" w:rsidP="00C23BF1">
            <w:pPr>
              <w:spacing w:before="120"/>
              <w:jc w:val="left"/>
              <w:rPr>
                <w:ins w:id="23550" w:author="Author"/>
                <w:rFonts w:cs="Arial"/>
                <w:sz w:val="20"/>
                <w:szCs w:val="20"/>
                <w:lang w:val="en-IE"/>
              </w:rPr>
            </w:pPr>
            <w:ins w:id="23551" w:author="Author">
              <w:r w:rsidRPr="00C3339A">
                <w:rPr>
                  <w:rFonts w:cs="Arial"/>
                  <w:sz w:val="20"/>
                  <w:szCs w:val="20"/>
                  <w:lang w:val="en-IE"/>
                </w:rPr>
                <w:t>Description</w:t>
              </w:r>
            </w:ins>
          </w:p>
        </w:tc>
        <w:tc>
          <w:tcPr>
            <w:tcW w:w="3907" w:type="pct"/>
            <w:tcBorders>
              <w:bottom w:val="nil"/>
            </w:tcBorders>
          </w:tcPr>
          <w:p w14:paraId="48CDC9B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52" w:author="Author"/>
                <w:sz w:val="20"/>
                <w:lang w:val="en-IE"/>
              </w:rPr>
            </w:pPr>
            <w:ins w:id="23553" w:author="Author">
              <w:r>
                <w:rPr>
                  <w:sz w:val="20"/>
                  <w:lang w:val="en-IE"/>
                </w:rPr>
                <w:t>Message displayed if n</w:t>
              </w:r>
              <w:r w:rsidRPr="00277D73">
                <w:rPr>
                  <w:sz w:val="20"/>
                  <w:lang w:val="en-IE"/>
                </w:rPr>
                <w:t>ot all contracts have been selected to be uploaded</w:t>
              </w:r>
            </w:ins>
          </w:p>
        </w:tc>
      </w:tr>
      <w:tr w:rsidR="00B155C8" w:rsidRPr="00C3339A" w14:paraId="3E6D281B" w14:textId="77777777" w:rsidTr="00C23BF1">
        <w:trPr>
          <w:ins w:id="2355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6B90A1E" w14:textId="77777777" w:rsidR="00B155C8" w:rsidRPr="00C3339A" w:rsidRDefault="00B155C8" w:rsidP="00C23BF1">
            <w:pPr>
              <w:spacing w:before="120"/>
              <w:jc w:val="left"/>
              <w:rPr>
                <w:ins w:id="23555" w:author="Author"/>
                <w:rFonts w:cs="Arial"/>
                <w:sz w:val="20"/>
                <w:szCs w:val="20"/>
                <w:lang w:val="en-IE"/>
              </w:rPr>
            </w:pPr>
            <w:ins w:id="23556" w:author="Author">
              <w:r w:rsidRPr="00C3339A">
                <w:rPr>
                  <w:rFonts w:cs="Arial"/>
                  <w:sz w:val="20"/>
                  <w:szCs w:val="20"/>
                  <w:lang w:val="en-IE"/>
                </w:rPr>
                <w:t>Context</w:t>
              </w:r>
            </w:ins>
          </w:p>
        </w:tc>
        <w:tc>
          <w:tcPr>
            <w:tcW w:w="3907" w:type="pct"/>
            <w:tcBorders>
              <w:bottom w:val="nil"/>
            </w:tcBorders>
          </w:tcPr>
          <w:p w14:paraId="63C602F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57" w:author="Author"/>
                <w:sz w:val="20"/>
                <w:lang w:val="en-IE"/>
              </w:rPr>
            </w:pPr>
            <w:ins w:id="23558" w:author="Author">
              <w:r w:rsidRPr="00277D73">
                <w:rPr>
                  <w:sz w:val="20"/>
                  <w:lang w:val="en-IE"/>
                </w:rPr>
                <w:t>Save uploaded documents</w:t>
              </w:r>
            </w:ins>
          </w:p>
        </w:tc>
      </w:tr>
      <w:tr w:rsidR="00B155C8" w:rsidRPr="00C3339A" w14:paraId="041498BE" w14:textId="77777777" w:rsidTr="00C23BF1">
        <w:trPr>
          <w:ins w:id="2355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CA8743D" w14:textId="77777777" w:rsidR="00B155C8" w:rsidRPr="00C3339A" w:rsidRDefault="00B155C8" w:rsidP="00C23BF1">
            <w:pPr>
              <w:spacing w:before="120"/>
              <w:jc w:val="left"/>
              <w:rPr>
                <w:ins w:id="23560" w:author="Author"/>
                <w:rFonts w:cs="Arial"/>
                <w:sz w:val="20"/>
                <w:szCs w:val="20"/>
                <w:lang w:val="en-IE"/>
              </w:rPr>
            </w:pPr>
            <w:ins w:id="23561" w:author="Author">
              <w:r w:rsidRPr="00C3339A">
                <w:rPr>
                  <w:rFonts w:cs="Arial"/>
                  <w:sz w:val="20"/>
                  <w:szCs w:val="20"/>
                  <w:lang w:val="en-IE"/>
                </w:rPr>
                <w:t>Json Path</w:t>
              </w:r>
            </w:ins>
          </w:p>
        </w:tc>
        <w:tc>
          <w:tcPr>
            <w:tcW w:w="3907" w:type="pct"/>
            <w:tcBorders>
              <w:bottom w:val="nil"/>
            </w:tcBorders>
          </w:tcPr>
          <w:p w14:paraId="65803F9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62" w:author="Author"/>
                <w:sz w:val="20"/>
                <w:lang w:val="en-IE"/>
              </w:rPr>
            </w:pPr>
            <w:ins w:id="23563"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WARN_NOT_ALL_CONTRACTS_SELECTED</w:t>
              </w:r>
            </w:ins>
          </w:p>
        </w:tc>
      </w:tr>
      <w:tr w:rsidR="00B155C8" w:rsidRPr="00C3339A" w14:paraId="0C62FFDC" w14:textId="77777777" w:rsidTr="00C23BF1">
        <w:trPr>
          <w:ins w:id="2356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534616E" w14:textId="77777777" w:rsidR="00B155C8" w:rsidRPr="00C3339A" w:rsidRDefault="00B155C8" w:rsidP="00C23BF1">
            <w:pPr>
              <w:spacing w:before="120"/>
              <w:jc w:val="left"/>
              <w:rPr>
                <w:ins w:id="23565" w:author="Author"/>
                <w:rFonts w:cs="Arial"/>
                <w:sz w:val="20"/>
                <w:szCs w:val="20"/>
                <w:lang w:val="en-IE"/>
              </w:rPr>
            </w:pPr>
            <w:ins w:id="23566" w:author="Author">
              <w:r w:rsidRPr="00C3339A">
                <w:rPr>
                  <w:rFonts w:cs="Arial"/>
                  <w:sz w:val="20"/>
                  <w:szCs w:val="20"/>
                  <w:lang w:val="en-IE"/>
                </w:rPr>
                <w:t>Message (English)</w:t>
              </w:r>
            </w:ins>
          </w:p>
        </w:tc>
        <w:tc>
          <w:tcPr>
            <w:tcW w:w="3907" w:type="pct"/>
            <w:tcBorders>
              <w:bottom w:val="nil"/>
            </w:tcBorders>
          </w:tcPr>
          <w:p w14:paraId="658A797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67" w:author="Author"/>
                <w:sz w:val="20"/>
                <w:lang w:val="en-IE"/>
              </w:rPr>
            </w:pPr>
            <w:ins w:id="23568" w:author="Author">
              <w:r>
                <w:rPr>
                  <w:sz w:val="20"/>
                  <w:lang w:val="en-IE"/>
                </w:rPr>
                <w:t>Not all contracts have been selected to be uploaded. Please correct this to continue.</w:t>
              </w:r>
            </w:ins>
          </w:p>
        </w:tc>
      </w:tr>
    </w:tbl>
    <w:p w14:paraId="4CFE59C9" w14:textId="77777777" w:rsidR="00B155C8" w:rsidRPr="00E73B40" w:rsidRDefault="00B155C8" w:rsidP="00B155C8">
      <w:pPr>
        <w:pStyle w:val="Heading4"/>
        <w:rPr>
          <w:ins w:id="23569" w:author="Author"/>
          <w:lang w:val="en-IE" w:eastAsia="pt-PT"/>
        </w:rPr>
      </w:pPr>
      <w:ins w:id="23570" w:author="Author">
        <w:r w:rsidRPr="00E73B40">
          <w:rPr>
            <w:lang w:val="en-IE" w:eastAsia="pt-PT"/>
          </w:rPr>
          <w:t>Success Messages</w:t>
        </w:r>
      </w:ins>
    </w:p>
    <w:tbl>
      <w:tblPr>
        <w:tblStyle w:val="CelFocus"/>
        <w:tblW w:w="5000" w:type="pct"/>
        <w:tblLook w:val="04A0" w:firstRow="1" w:lastRow="0" w:firstColumn="1" w:lastColumn="0" w:noHBand="0" w:noVBand="1"/>
      </w:tblPr>
      <w:tblGrid>
        <w:gridCol w:w="2188"/>
        <w:gridCol w:w="7666"/>
      </w:tblGrid>
      <w:tr w:rsidR="00B155C8" w:rsidRPr="00316D1A" w14:paraId="7F4A4856" w14:textId="77777777" w:rsidTr="00C23BF1">
        <w:trPr>
          <w:cnfStyle w:val="100000000000" w:firstRow="1" w:lastRow="0" w:firstColumn="0" w:lastColumn="0" w:oddVBand="0" w:evenVBand="0" w:oddHBand="0" w:evenHBand="0" w:firstRowFirstColumn="0" w:firstRowLastColumn="0" w:lastRowFirstColumn="0" w:lastRowLastColumn="0"/>
          <w:ins w:id="23571"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54C75D11" w14:textId="77777777" w:rsidR="00B155C8" w:rsidRPr="00316D1A" w:rsidRDefault="00B155C8" w:rsidP="00C23BF1">
            <w:pPr>
              <w:spacing w:before="120"/>
              <w:jc w:val="left"/>
              <w:rPr>
                <w:ins w:id="23572" w:author="Author"/>
                <w:rFonts w:cs="Arial"/>
                <w:sz w:val="20"/>
                <w:szCs w:val="22"/>
                <w:lang w:val="en-IE"/>
              </w:rPr>
            </w:pPr>
            <w:ins w:id="23573" w:author="Author">
              <w:r w:rsidRPr="00316D1A">
                <w:rPr>
                  <w:rFonts w:cs="Arial"/>
                  <w:sz w:val="20"/>
                  <w:szCs w:val="22"/>
                  <w:lang w:val="en-IE"/>
                </w:rPr>
                <w:t>Messages</w:t>
              </w:r>
            </w:ins>
          </w:p>
        </w:tc>
      </w:tr>
      <w:tr w:rsidR="00B155C8" w:rsidRPr="00316D1A" w14:paraId="12692B37" w14:textId="77777777" w:rsidTr="00C23BF1">
        <w:trPr>
          <w:ins w:id="23574" w:author="Author"/>
        </w:trPr>
        <w:tc>
          <w:tcPr>
            <w:cnfStyle w:val="001000000000" w:firstRow="0" w:lastRow="0" w:firstColumn="1" w:lastColumn="0" w:oddVBand="0" w:evenVBand="0" w:oddHBand="0" w:evenHBand="0" w:firstRowFirstColumn="0" w:firstRowLastColumn="0" w:lastRowFirstColumn="0" w:lastRowLastColumn="0"/>
            <w:tcW w:w="1110" w:type="pct"/>
          </w:tcPr>
          <w:p w14:paraId="5FC61269" w14:textId="77777777" w:rsidR="00B155C8" w:rsidRPr="00316D1A" w:rsidRDefault="00B155C8" w:rsidP="00C23BF1">
            <w:pPr>
              <w:spacing w:before="120"/>
              <w:jc w:val="left"/>
              <w:rPr>
                <w:ins w:id="23575" w:author="Author"/>
                <w:rFonts w:cs="Arial"/>
                <w:sz w:val="20"/>
                <w:szCs w:val="22"/>
                <w:lang w:val="en-IE"/>
              </w:rPr>
            </w:pPr>
            <w:ins w:id="23576" w:author="Author">
              <w:r w:rsidRPr="00316D1A">
                <w:rPr>
                  <w:rFonts w:cs="Arial"/>
                  <w:sz w:val="20"/>
                  <w:szCs w:val="22"/>
                  <w:lang w:val="en-IE"/>
                </w:rPr>
                <w:t>Message #</w:t>
              </w:r>
            </w:ins>
          </w:p>
        </w:tc>
        <w:tc>
          <w:tcPr>
            <w:tcW w:w="3890" w:type="pct"/>
          </w:tcPr>
          <w:p w14:paraId="4CBD3A0F"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77" w:author="Author"/>
                <w:rFonts w:cs="Arial"/>
                <w:i/>
                <w:color w:val="000000"/>
                <w:sz w:val="20"/>
                <w:szCs w:val="22"/>
                <w:lang w:val="en-IE"/>
              </w:rPr>
            </w:pPr>
            <w:ins w:id="23578" w:author="Author">
              <w:r w:rsidRPr="00316D1A">
                <w:rPr>
                  <w:rFonts w:cs="Arial"/>
                  <w:i/>
                  <w:color w:val="000000"/>
                  <w:sz w:val="20"/>
                  <w:szCs w:val="22"/>
                  <w:lang w:val="en-IE"/>
                </w:rPr>
                <w:t>SM_SAL_1</w:t>
              </w:r>
            </w:ins>
          </w:p>
        </w:tc>
      </w:tr>
      <w:tr w:rsidR="00B155C8" w:rsidRPr="00316D1A" w14:paraId="7EBE93D7" w14:textId="77777777" w:rsidTr="00C23BF1">
        <w:trPr>
          <w:ins w:id="23579" w:author="Author"/>
        </w:trPr>
        <w:tc>
          <w:tcPr>
            <w:cnfStyle w:val="001000000000" w:firstRow="0" w:lastRow="0" w:firstColumn="1" w:lastColumn="0" w:oddVBand="0" w:evenVBand="0" w:oddHBand="0" w:evenHBand="0" w:firstRowFirstColumn="0" w:firstRowLastColumn="0" w:lastRowFirstColumn="0" w:lastRowLastColumn="0"/>
            <w:tcW w:w="1110" w:type="pct"/>
          </w:tcPr>
          <w:p w14:paraId="67ABA7AF" w14:textId="77777777" w:rsidR="00B155C8" w:rsidRPr="00316D1A" w:rsidRDefault="00B155C8" w:rsidP="00C23BF1">
            <w:pPr>
              <w:spacing w:before="120"/>
              <w:jc w:val="left"/>
              <w:rPr>
                <w:ins w:id="23580" w:author="Author"/>
                <w:rFonts w:cs="Arial"/>
                <w:sz w:val="20"/>
                <w:szCs w:val="22"/>
                <w:lang w:val="en-IE"/>
              </w:rPr>
            </w:pPr>
            <w:ins w:id="23581" w:author="Author">
              <w:r w:rsidRPr="00316D1A">
                <w:rPr>
                  <w:rFonts w:cs="Arial"/>
                  <w:sz w:val="20"/>
                  <w:szCs w:val="22"/>
                  <w:lang w:val="en-IE"/>
                </w:rPr>
                <w:t>Description</w:t>
              </w:r>
            </w:ins>
          </w:p>
        </w:tc>
        <w:tc>
          <w:tcPr>
            <w:tcW w:w="3890" w:type="pct"/>
          </w:tcPr>
          <w:p w14:paraId="3F4CC21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82" w:author="Author"/>
                <w:rFonts w:cs="Arial"/>
                <w:color w:val="000000"/>
                <w:sz w:val="20"/>
                <w:szCs w:val="22"/>
                <w:lang w:val="en-IE"/>
              </w:rPr>
            </w:pPr>
            <w:ins w:id="23583" w:author="Author">
              <w:r w:rsidRPr="00316D1A">
                <w:rPr>
                  <w:rFonts w:cs="Arial"/>
                  <w:color w:val="000000"/>
                  <w:sz w:val="20"/>
                  <w:szCs w:val="22"/>
                  <w:lang w:val="en-IE"/>
                </w:rPr>
                <w:t>Message displayed when the credit vetting has been approved.</w:t>
              </w:r>
            </w:ins>
          </w:p>
        </w:tc>
      </w:tr>
      <w:tr w:rsidR="00B155C8" w:rsidRPr="00316D1A" w14:paraId="65A76222" w14:textId="77777777" w:rsidTr="00C23BF1">
        <w:trPr>
          <w:ins w:id="23584" w:author="Author"/>
        </w:trPr>
        <w:tc>
          <w:tcPr>
            <w:cnfStyle w:val="001000000000" w:firstRow="0" w:lastRow="0" w:firstColumn="1" w:lastColumn="0" w:oddVBand="0" w:evenVBand="0" w:oddHBand="0" w:evenHBand="0" w:firstRowFirstColumn="0" w:firstRowLastColumn="0" w:lastRowFirstColumn="0" w:lastRowLastColumn="0"/>
            <w:tcW w:w="1110" w:type="pct"/>
          </w:tcPr>
          <w:p w14:paraId="703A94BE" w14:textId="77777777" w:rsidR="00B155C8" w:rsidRPr="00316D1A" w:rsidRDefault="00B155C8" w:rsidP="00C23BF1">
            <w:pPr>
              <w:spacing w:before="120"/>
              <w:jc w:val="left"/>
              <w:rPr>
                <w:ins w:id="23585" w:author="Author"/>
                <w:rFonts w:cs="Arial"/>
                <w:sz w:val="20"/>
                <w:szCs w:val="22"/>
                <w:lang w:val="en-IE"/>
              </w:rPr>
            </w:pPr>
            <w:ins w:id="23586" w:author="Author">
              <w:r w:rsidRPr="00316D1A">
                <w:rPr>
                  <w:rFonts w:cs="Arial"/>
                  <w:sz w:val="20"/>
                  <w:szCs w:val="22"/>
                  <w:lang w:val="en-IE"/>
                </w:rPr>
                <w:t>Context</w:t>
              </w:r>
            </w:ins>
          </w:p>
        </w:tc>
        <w:tc>
          <w:tcPr>
            <w:tcW w:w="3890" w:type="pct"/>
          </w:tcPr>
          <w:p w14:paraId="12691DC2"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587" w:author="Author"/>
                <w:rFonts w:cs="Arial"/>
                <w:sz w:val="20"/>
                <w:szCs w:val="22"/>
                <w:lang w:val="en-IE" w:eastAsia="pt-PT"/>
              </w:rPr>
            </w:pPr>
            <w:ins w:id="23588" w:author="Author">
              <w:r w:rsidRPr="00316D1A">
                <w:rPr>
                  <w:rFonts w:cs="Arial"/>
                  <w:sz w:val="20"/>
                  <w:szCs w:val="22"/>
                  <w:lang w:val="en-IE" w:eastAsia="pt-PT"/>
                </w:rPr>
                <w:t>Entering/Confirming billing profile details</w:t>
              </w:r>
            </w:ins>
          </w:p>
        </w:tc>
      </w:tr>
      <w:tr w:rsidR="00B155C8" w:rsidRPr="00316D1A" w14:paraId="578C9A46" w14:textId="77777777" w:rsidTr="00C23BF1">
        <w:trPr>
          <w:ins w:id="23589" w:author="Author"/>
        </w:trPr>
        <w:tc>
          <w:tcPr>
            <w:cnfStyle w:val="001000000000" w:firstRow="0" w:lastRow="0" w:firstColumn="1" w:lastColumn="0" w:oddVBand="0" w:evenVBand="0" w:oddHBand="0" w:evenHBand="0" w:firstRowFirstColumn="0" w:firstRowLastColumn="0" w:lastRowFirstColumn="0" w:lastRowLastColumn="0"/>
            <w:tcW w:w="1110" w:type="pct"/>
          </w:tcPr>
          <w:p w14:paraId="616C9734" w14:textId="77777777" w:rsidR="00B155C8" w:rsidRPr="00316D1A" w:rsidRDefault="00B155C8" w:rsidP="00C23BF1">
            <w:pPr>
              <w:spacing w:before="120"/>
              <w:jc w:val="left"/>
              <w:rPr>
                <w:ins w:id="23590" w:author="Author"/>
                <w:rFonts w:cs="Arial"/>
                <w:sz w:val="20"/>
                <w:szCs w:val="22"/>
                <w:lang w:val="en-IE"/>
              </w:rPr>
            </w:pPr>
            <w:ins w:id="23591" w:author="Author">
              <w:r w:rsidRPr="00316D1A">
                <w:rPr>
                  <w:rFonts w:cs="Arial"/>
                  <w:sz w:val="20"/>
                  <w:szCs w:val="22"/>
                  <w:lang w:val="en-IE"/>
                </w:rPr>
                <w:t>Json Path</w:t>
              </w:r>
            </w:ins>
          </w:p>
        </w:tc>
        <w:tc>
          <w:tcPr>
            <w:tcW w:w="3890" w:type="pct"/>
          </w:tcPr>
          <w:p w14:paraId="1DF19277"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592" w:author="Author"/>
                <w:rFonts w:cs="Arial"/>
                <w:sz w:val="20"/>
                <w:szCs w:val="22"/>
                <w:lang w:val="en-IE" w:eastAsia="pt-PT"/>
              </w:rPr>
            </w:pPr>
            <w:ins w:id="23593" w:author="Author">
              <w:r w:rsidRPr="00316D1A">
                <w:rPr>
                  <w:rFonts w:cs="Arial"/>
                  <w:sz w:val="20"/>
                  <w:szCs w:val="22"/>
                  <w:lang w:val="en-IE" w:eastAsia="pt-PT"/>
                </w:rPr>
                <w:t>sales.messages.success.CREDIT_VETTING_APPROVED</w:t>
              </w:r>
            </w:ins>
          </w:p>
        </w:tc>
      </w:tr>
      <w:tr w:rsidR="00B155C8" w:rsidRPr="00316D1A" w14:paraId="12D4259E" w14:textId="77777777" w:rsidTr="00C23BF1">
        <w:trPr>
          <w:ins w:id="2359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8074E5D" w14:textId="77777777" w:rsidR="00B155C8" w:rsidRPr="00316D1A" w:rsidRDefault="00B155C8" w:rsidP="00C23BF1">
            <w:pPr>
              <w:spacing w:before="120"/>
              <w:jc w:val="left"/>
              <w:rPr>
                <w:ins w:id="23595" w:author="Author"/>
                <w:rFonts w:cs="Arial"/>
                <w:sz w:val="20"/>
                <w:szCs w:val="22"/>
                <w:lang w:val="en-IE"/>
              </w:rPr>
            </w:pPr>
            <w:ins w:id="23596" w:author="Author">
              <w:r w:rsidRPr="00316D1A">
                <w:rPr>
                  <w:rFonts w:cs="Arial"/>
                  <w:sz w:val="20"/>
                  <w:szCs w:val="22"/>
                  <w:lang w:val="en-IE"/>
                </w:rPr>
                <w:t>Message (English)</w:t>
              </w:r>
            </w:ins>
          </w:p>
        </w:tc>
        <w:tc>
          <w:tcPr>
            <w:tcW w:w="3890" w:type="pct"/>
            <w:tcBorders>
              <w:bottom w:val="single" w:sz="12" w:space="0" w:color="C00000"/>
            </w:tcBorders>
          </w:tcPr>
          <w:p w14:paraId="5B5624F1"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97" w:author="Author"/>
                <w:rFonts w:cs="Arial"/>
                <w:color w:val="000000"/>
                <w:sz w:val="20"/>
                <w:szCs w:val="22"/>
                <w:lang w:val="en-IE"/>
              </w:rPr>
            </w:pPr>
            <w:ins w:id="23598" w:author="Author">
              <w:r w:rsidRPr="00316D1A">
                <w:rPr>
                  <w:rFonts w:cs="Arial"/>
                  <w:color w:val="000000"/>
                  <w:sz w:val="20"/>
                  <w:szCs w:val="22"/>
                  <w:lang w:val="en-IE"/>
                </w:rPr>
                <w:t>The credit vetting is approved.</w:t>
              </w:r>
            </w:ins>
          </w:p>
        </w:tc>
      </w:tr>
      <w:tr w:rsidR="00B155C8" w:rsidRPr="00316D1A" w14:paraId="72F93B98" w14:textId="77777777" w:rsidTr="00C23BF1">
        <w:trPr>
          <w:ins w:id="2359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FB3DFBC" w14:textId="77777777" w:rsidR="00B155C8" w:rsidRPr="00316D1A" w:rsidRDefault="00B155C8" w:rsidP="00C23BF1">
            <w:pPr>
              <w:spacing w:before="120"/>
              <w:jc w:val="left"/>
              <w:rPr>
                <w:ins w:id="23600" w:author="Author"/>
                <w:rFonts w:cs="Arial"/>
                <w:sz w:val="20"/>
                <w:szCs w:val="22"/>
                <w:lang w:val="en-IE"/>
              </w:rPr>
            </w:pPr>
            <w:ins w:id="23601" w:author="Author">
              <w:r w:rsidRPr="00316D1A">
                <w:rPr>
                  <w:rFonts w:cs="Arial"/>
                  <w:sz w:val="20"/>
                  <w:szCs w:val="22"/>
                  <w:lang w:val="en-IE"/>
                </w:rPr>
                <w:t>Message #</w:t>
              </w:r>
            </w:ins>
          </w:p>
        </w:tc>
        <w:tc>
          <w:tcPr>
            <w:tcW w:w="3890" w:type="pct"/>
            <w:tcBorders>
              <w:top w:val="single" w:sz="12" w:space="0" w:color="C00000"/>
            </w:tcBorders>
          </w:tcPr>
          <w:p w14:paraId="629B181F"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02" w:author="Author"/>
                <w:rFonts w:cs="Arial"/>
                <w:i/>
                <w:color w:val="000000"/>
                <w:sz w:val="20"/>
                <w:szCs w:val="22"/>
                <w:lang w:val="en-IE"/>
              </w:rPr>
            </w:pPr>
            <w:ins w:id="23603" w:author="Author">
              <w:r w:rsidRPr="00316D1A">
                <w:rPr>
                  <w:rFonts w:cs="Arial"/>
                  <w:i/>
                  <w:color w:val="000000"/>
                  <w:sz w:val="20"/>
                  <w:szCs w:val="22"/>
                  <w:lang w:val="en-IE"/>
                </w:rPr>
                <w:t>SM_SAL_2</w:t>
              </w:r>
            </w:ins>
          </w:p>
        </w:tc>
      </w:tr>
      <w:tr w:rsidR="00B155C8" w:rsidRPr="00316D1A" w14:paraId="306E2B04" w14:textId="77777777" w:rsidTr="00C23BF1">
        <w:trPr>
          <w:ins w:id="23604" w:author="Author"/>
        </w:trPr>
        <w:tc>
          <w:tcPr>
            <w:cnfStyle w:val="001000000000" w:firstRow="0" w:lastRow="0" w:firstColumn="1" w:lastColumn="0" w:oddVBand="0" w:evenVBand="0" w:oddHBand="0" w:evenHBand="0" w:firstRowFirstColumn="0" w:firstRowLastColumn="0" w:lastRowFirstColumn="0" w:lastRowLastColumn="0"/>
            <w:tcW w:w="1110" w:type="pct"/>
          </w:tcPr>
          <w:p w14:paraId="5E702A5B" w14:textId="77777777" w:rsidR="00B155C8" w:rsidRPr="00316D1A" w:rsidRDefault="00B155C8" w:rsidP="00C23BF1">
            <w:pPr>
              <w:spacing w:before="120"/>
              <w:jc w:val="left"/>
              <w:rPr>
                <w:ins w:id="23605" w:author="Author"/>
                <w:rFonts w:cs="Arial"/>
                <w:sz w:val="20"/>
                <w:szCs w:val="22"/>
                <w:lang w:val="en-IE"/>
              </w:rPr>
            </w:pPr>
            <w:ins w:id="23606" w:author="Author">
              <w:r w:rsidRPr="00316D1A">
                <w:rPr>
                  <w:rFonts w:cs="Arial"/>
                  <w:sz w:val="20"/>
                  <w:szCs w:val="22"/>
                  <w:lang w:val="en-IE"/>
                </w:rPr>
                <w:t>Description</w:t>
              </w:r>
            </w:ins>
          </w:p>
        </w:tc>
        <w:tc>
          <w:tcPr>
            <w:tcW w:w="3890" w:type="pct"/>
          </w:tcPr>
          <w:p w14:paraId="1015D3E1"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07" w:author="Author"/>
                <w:rFonts w:cs="Arial"/>
                <w:sz w:val="20"/>
                <w:szCs w:val="22"/>
                <w:lang w:val="en-IE" w:eastAsia="pt-PT"/>
              </w:rPr>
            </w:pPr>
            <w:ins w:id="23608" w:author="Author">
              <w:r w:rsidRPr="00316D1A">
                <w:rPr>
                  <w:rFonts w:cs="Arial"/>
                  <w:color w:val="000000"/>
                  <w:sz w:val="20"/>
                  <w:szCs w:val="22"/>
                  <w:lang w:val="en-IE"/>
                </w:rPr>
                <w:t>Message displayed when the billing customer</w:t>
              </w:r>
              <w:r>
                <w:rPr>
                  <w:rFonts w:cs="Arial"/>
                  <w:color w:val="000000"/>
                  <w:sz w:val="20"/>
                  <w:szCs w:val="22"/>
                  <w:lang w:val="en-IE"/>
                </w:rPr>
                <w:t xml:space="preserve"> and profile</w:t>
              </w:r>
              <w:r w:rsidRPr="00316D1A">
                <w:rPr>
                  <w:rFonts w:cs="Arial"/>
                  <w:color w:val="000000"/>
                  <w:sz w:val="20"/>
                  <w:szCs w:val="22"/>
                  <w:lang w:val="en-IE"/>
                </w:rPr>
                <w:t xml:space="preserve"> ha</w:t>
              </w:r>
              <w:r>
                <w:rPr>
                  <w:rFonts w:cs="Arial"/>
                  <w:color w:val="000000"/>
                  <w:sz w:val="20"/>
                  <w:szCs w:val="22"/>
                  <w:lang w:val="en-IE"/>
                </w:rPr>
                <w:t>ve</w:t>
              </w:r>
              <w:r w:rsidRPr="00316D1A">
                <w:rPr>
                  <w:rFonts w:cs="Arial"/>
                  <w:color w:val="000000"/>
                  <w:sz w:val="20"/>
                  <w:szCs w:val="22"/>
                  <w:lang w:val="en-IE"/>
                </w:rPr>
                <w:t xml:space="preserve"> been created.</w:t>
              </w:r>
              <w:r w:rsidRPr="00316D1A">
                <w:rPr>
                  <w:rFonts w:cs="Arial"/>
                  <w:sz w:val="20"/>
                  <w:szCs w:val="22"/>
                  <w:lang w:val="en-IE" w:eastAsia="pt-PT"/>
                </w:rPr>
                <w:t xml:space="preserve"> </w:t>
              </w:r>
            </w:ins>
          </w:p>
        </w:tc>
      </w:tr>
      <w:tr w:rsidR="00B155C8" w:rsidRPr="00316D1A" w14:paraId="218F41CB" w14:textId="77777777" w:rsidTr="00C23BF1">
        <w:trPr>
          <w:ins w:id="2360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D750ED9" w14:textId="77777777" w:rsidR="00B155C8" w:rsidRPr="00316D1A" w:rsidRDefault="00B155C8" w:rsidP="00C23BF1">
            <w:pPr>
              <w:spacing w:before="120"/>
              <w:jc w:val="left"/>
              <w:rPr>
                <w:ins w:id="23610" w:author="Author"/>
                <w:rFonts w:cs="Arial"/>
                <w:sz w:val="20"/>
                <w:szCs w:val="22"/>
                <w:lang w:val="en-IE"/>
              </w:rPr>
            </w:pPr>
            <w:ins w:id="23611" w:author="Author">
              <w:r w:rsidRPr="00316D1A">
                <w:rPr>
                  <w:rFonts w:cs="Arial"/>
                  <w:sz w:val="20"/>
                  <w:szCs w:val="22"/>
                  <w:lang w:val="en-IE"/>
                </w:rPr>
                <w:lastRenderedPageBreak/>
                <w:t>Context</w:t>
              </w:r>
            </w:ins>
          </w:p>
        </w:tc>
        <w:tc>
          <w:tcPr>
            <w:tcW w:w="3890" w:type="pct"/>
            <w:tcBorders>
              <w:bottom w:val="single" w:sz="18" w:space="0" w:color="FFFFFF" w:themeColor="background1"/>
            </w:tcBorders>
          </w:tcPr>
          <w:p w14:paraId="5EC75EDE"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12" w:author="Author"/>
                <w:rFonts w:cs="Arial"/>
                <w:sz w:val="20"/>
                <w:szCs w:val="22"/>
                <w:lang w:val="en-IE" w:eastAsia="pt-PT"/>
              </w:rPr>
            </w:pPr>
            <w:ins w:id="23613" w:author="Author">
              <w:r w:rsidRPr="00316D1A">
                <w:rPr>
                  <w:rFonts w:cs="Arial"/>
                  <w:sz w:val="20"/>
                  <w:szCs w:val="22"/>
                  <w:lang w:val="en-IE" w:eastAsia="pt-PT"/>
                </w:rPr>
                <w:t>Creating billing customer</w:t>
              </w:r>
            </w:ins>
          </w:p>
        </w:tc>
      </w:tr>
      <w:tr w:rsidR="00B155C8" w:rsidRPr="00316D1A" w14:paraId="43C6F2BE" w14:textId="77777777" w:rsidTr="00C23BF1">
        <w:trPr>
          <w:ins w:id="2361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FDBC5BE" w14:textId="77777777" w:rsidR="00B155C8" w:rsidRPr="00316D1A" w:rsidRDefault="00B155C8" w:rsidP="00C23BF1">
            <w:pPr>
              <w:spacing w:before="120"/>
              <w:jc w:val="left"/>
              <w:rPr>
                <w:ins w:id="23615" w:author="Author"/>
                <w:rFonts w:cs="Arial"/>
                <w:sz w:val="20"/>
                <w:szCs w:val="22"/>
                <w:lang w:val="en-IE"/>
              </w:rPr>
            </w:pPr>
            <w:ins w:id="23616" w:author="Author">
              <w:r w:rsidRPr="00316D1A">
                <w:rPr>
                  <w:rFonts w:cs="Arial"/>
                  <w:sz w:val="20"/>
                  <w:szCs w:val="22"/>
                  <w:lang w:val="en-IE"/>
                </w:rPr>
                <w:t>Json Path</w:t>
              </w:r>
            </w:ins>
          </w:p>
        </w:tc>
        <w:tc>
          <w:tcPr>
            <w:tcW w:w="3890" w:type="pct"/>
            <w:tcBorders>
              <w:bottom w:val="single" w:sz="18" w:space="0" w:color="FFFFFF" w:themeColor="background1"/>
            </w:tcBorders>
          </w:tcPr>
          <w:p w14:paraId="7D3DB7F3"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17" w:author="Author"/>
                <w:rFonts w:cs="Arial"/>
                <w:sz w:val="20"/>
                <w:szCs w:val="22"/>
                <w:lang w:val="en-IE" w:eastAsia="pt-PT"/>
              </w:rPr>
            </w:pPr>
            <w:ins w:id="23618" w:author="Author">
              <w:r w:rsidRPr="00316D1A">
                <w:rPr>
                  <w:rFonts w:cs="Arial"/>
                  <w:sz w:val="20"/>
                  <w:szCs w:val="22"/>
                  <w:lang w:val="en-IE" w:eastAsia="pt-PT"/>
                </w:rPr>
                <w:t>sales.messages.success.BILLING_CUSTOMER_CREATED</w:t>
              </w:r>
            </w:ins>
          </w:p>
        </w:tc>
      </w:tr>
      <w:tr w:rsidR="00B155C8" w:rsidRPr="00316D1A" w14:paraId="3C7C42E5" w14:textId="77777777" w:rsidTr="00C23BF1">
        <w:trPr>
          <w:ins w:id="2361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25B3A77" w14:textId="77777777" w:rsidR="00B155C8" w:rsidRPr="00316D1A" w:rsidRDefault="00B155C8" w:rsidP="00C23BF1">
            <w:pPr>
              <w:spacing w:before="120"/>
              <w:jc w:val="left"/>
              <w:rPr>
                <w:ins w:id="23620" w:author="Author"/>
                <w:rFonts w:cs="Arial"/>
                <w:sz w:val="20"/>
                <w:szCs w:val="22"/>
                <w:lang w:val="en-IE"/>
              </w:rPr>
            </w:pPr>
            <w:ins w:id="23621" w:author="Author">
              <w:r w:rsidRPr="00316D1A">
                <w:rPr>
                  <w:rFonts w:cs="Arial"/>
                  <w:sz w:val="20"/>
                  <w:szCs w:val="22"/>
                  <w:lang w:val="en-IE"/>
                </w:rPr>
                <w:t>Message (English)</w:t>
              </w:r>
            </w:ins>
          </w:p>
        </w:tc>
        <w:tc>
          <w:tcPr>
            <w:tcW w:w="3890" w:type="pct"/>
            <w:tcBorders>
              <w:bottom w:val="single" w:sz="12" w:space="0" w:color="C00000"/>
            </w:tcBorders>
          </w:tcPr>
          <w:p w14:paraId="40DEC01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22" w:author="Author"/>
                <w:rFonts w:cs="Arial"/>
                <w:color w:val="000000"/>
                <w:sz w:val="20"/>
                <w:szCs w:val="22"/>
                <w:lang w:val="en-IE"/>
              </w:rPr>
            </w:pPr>
            <w:ins w:id="23623" w:author="Author">
              <w:r w:rsidRPr="00316D1A">
                <w:rPr>
                  <w:rFonts w:cs="Arial"/>
                  <w:color w:val="000000"/>
                  <w:sz w:val="20"/>
                  <w:szCs w:val="22"/>
                  <w:lang w:val="en-IE"/>
                </w:rPr>
                <w:t>The billing customer</w:t>
              </w:r>
              <w:r>
                <w:rPr>
                  <w:rFonts w:cs="Arial"/>
                  <w:color w:val="000000"/>
                  <w:sz w:val="20"/>
                  <w:szCs w:val="22"/>
                  <w:lang w:val="en-IE"/>
                </w:rPr>
                <w:t xml:space="preserve"> and billing profile</w:t>
              </w:r>
              <w:r w:rsidRPr="00316D1A">
                <w:rPr>
                  <w:rFonts w:cs="Arial"/>
                  <w:color w:val="000000"/>
                  <w:sz w:val="20"/>
                  <w:szCs w:val="22"/>
                  <w:lang w:val="en-IE"/>
                </w:rPr>
                <w:t xml:space="preserve"> was successfully created.</w:t>
              </w:r>
            </w:ins>
          </w:p>
        </w:tc>
      </w:tr>
      <w:tr w:rsidR="00B155C8" w:rsidRPr="00316D1A" w14:paraId="3AF33C99" w14:textId="77777777" w:rsidTr="00C23BF1">
        <w:trPr>
          <w:ins w:id="2362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61F0D6F" w14:textId="77777777" w:rsidR="00B155C8" w:rsidRPr="00316D1A" w:rsidRDefault="00B155C8" w:rsidP="00C23BF1">
            <w:pPr>
              <w:spacing w:before="120"/>
              <w:jc w:val="left"/>
              <w:rPr>
                <w:ins w:id="23625" w:author="Author"/>
                <w:rFonts w:cs="Arial"/>
                <w:sz w:val="20"/>
                <w:szCs w:val="22"/>
                <w:lang w:val="en-IE"/>
              </w:rPr>
            </w:pPr>
            <w:ins w:id="23626"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052FE50"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27" w:author="Author"/>
                <w:rFonts w:cs="Arial"/>
                <w:i/>
                <w:color w:val="000000"/>
                <w:sz w:val="20"/>
                <w:szCs w:val="22"/>
                <w:lang w:val="en-IE"/>
              </w:rPr>
            </w:pPr>
            <w:ins w:id="23628" w:author="Author">
              <w:r w:rsidRPr="00316D1A">
                <w:rPr>
                  <w:rFonts w:cs="Arial"/>
                  <w:i/>
                  <w:color w:val="000000"/>
                  <w:sz w:val="20"/>
                  <w:szCs w:val="22"/>
                  <w:lang w:val="en-IE"/>
                </w:rPr>
                <w:t>SM_SAL_3</w:t>
              </w:r>
            </w:ins>
          </w:p>
        </w:tc>
      </w:tr>
      <w:tr w:rsidR="00B155C8" w:rsidRPr="00316D1A" w14:paraId="618B9DA9" w14:textId="77777777" w:rsidTr="00C23BF1">
        <w:trPr>
          <w:ins w:id="2362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0688509" w14:textId="77777777" w:rsidR="00B155C8" w:rsidRPr="00316D1A" w:rsidRDefault="00B155C8" w:rsidP="00C23BF1">
            <w:pPr>
              <w:spacing w:before="120"/>
              <w:jc w:val="left"/>
              <w:rPr>
                <w:ins w:id="23630" w:author="Author"/>
                <w:rFonts w:cs="Arial"/>
                <w:sz w:val="20"/>
                <w:szCs w:val="22"/>
                <w:lang w:val="en-IE"/>
              </w:rPr>
            </w:pPr>
            <w:ins w:id="23631" w:author="Author">
              <w:r w:rsidRPr="00316D1A">
                <w:rPr>
                  <w:rFonts w:cs="Arial"/>
                  <w:sz w:val="20"/>
                  <w:szCs w:val="22"/>
                  <w:lang w:val="en-IE"/>
                </w:rPr>
                <w:t>Description</w:t>
              </w:r>
            </w:ins>
          </w:p>
        </w:tc>
        <w:tc>
          <w:tcPr>
            <w:tcW w:w="3890" w:type="pct"/>
            <w:tcBorders>
              <w:bottom w:val="single" w:sz="18" w:space="0" w:color="FFFFFF" w:themeColor="background1"/>
            </w:tcBorders>
          </w:tcPr>
          <w:p w14:paraId="64C480BC"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32" w:author="Author"/>
                <w:rFonts w:cs="Arial"/>
                <w:color w:val="000000"/>
                <w:sz w:val="20"/>
                <w:szCs w:val="22"/>
                <w:lang w:val="en-IE"/>
              </w:rPr>
            </w:pPr>
            <w:ins w:id="23633" w:author="Author">
              <w:r w:rsidRPr="00316D1A">
                <w:rPr>
                  <w:rFonts w:cs="Arial"/>
                  <w:color w:val="000000"/>
                  <w:sz w:val="20"/>
                  <w:szCs w:val="22"/>
                  <w:lang w:val="en-IE"/>
                </w:rPr>
                <w:t>Message displayed when the billing profile has been created.</w:t>
              </w:r>
            </w:ins>
          </w:p>
        </w:tc>
      </w:tr>
      <w:tr w:rsidR="00B155C8" w:rsidRPr="00316D1A" w14:paraId="7D2591F3" w14:textId="77777777" w:rsidTr="00C23BF1">
        <w:trPr>
          <w:ins w:id="2363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42C55C7" w14:textId="77777777" w:rsidR="00B155C8" w:rsidRPr="00316D1A" w:rsidRDefault="00B155C8" w:rsidP="00C23BF1">
            <w:pPr>
              <w:spacing w:before="120"/>
              <w:jc w:val="left"/>
              <w:rPr>
                <w:ins w:id="23635" w:author="Author"/>
                <w:rFonts w:cs="Arial"/>
                <w:sz w:val="20"/>
                <w:szCs w:val="22"/>
                <w:lang w:val="en-IE"/>
              </w:rPr>
            </w:pPr>
            <w:ins w:id="23636" w:author="Author">
              <w:r w:rsidRPr="00316D1A">
                <w:rPr>
                  <w:rFonts w:cs="Arial"/>
                  <w:sz w:val="20"/>
                  <w:szCs w:val="22"/>
                  <w:lang w:val="en-IE"/>
                </w:rPr>
                <w:t>Context</w:t>
              </w:r>
            </w:ins>
          </w:p>
        </w:tc>
        <w:tc>
          <w:tcPr>
            <w:tcW w:w="3890" w:type="pct"/>
            <w:tcBorders>
              <w:bottom w:val="single" w:sz="18" w:space="0" w:color="FFFFFF" w:themeColor="background1"/>
            </w:tcBorders>
          </w:tcPr>
          <w:p w14:paraId="73E39705"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37" w:author="Author"/>
                <w:rFonts w:cs="Arial"/>
                <w:sz w:val="20"/>
                <w:szCs w:val="22"/>
                <w:lang w:val="en-IE" w:eastAsia="pt-PT"/>
              </w:rPr>
            </w:pPr>
            <w:ins w:id="23638" w:author="Author">
              <w:r w:rsidRPr="00316D1A">
                <w:rPr>
                  <w:rFonts w:cs="Arial"/>
                  <w:sz w:val="20"/>
                  <w:szCs w:val="22"/>
                  <w:lang w:val="en-IE" w:eastAsia="pt-PT"/>
                </w:rPr>
                <w:t>Creating billing profile</w:t>
              </w:r>
            </w:ins>
          </w:p>
        </w:tc>
      </w:tr>
      <w:tr w:rsidR="00B155C8" w:rsidRPr="00316D1A" w14:paraId="77A1F5D0" w14:textId="77777777" w:rsidTr="00C23BF1">
        <w:trPr>
          <w:ins w:id="2363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55D104A" w14:textId="77777777" w:rsidR="00B155C8" w:rsidRPr="00316D1A" w:rsidRDefault="00B155C8" w:rsidP="00C23BF1">
            <w:pPr>
              <w:spacing w:before="120"/>
              <w:jc w:val="left"/>
              <w:rPr>
                <w:ins w:id="23640" w:author="Author"/>
                <w:rFonts w:cs="Arial"/>
                <w:sz w:val="20"/>
                <w:szCs w:val="22"/>
                <w:lang w:val="en-IE"/>
              </w:rPr>
            </w:pPr>
            <w:ins w:id="23641" w:author="Author">
              <w:r w:rsidRPr="00316D1A">
                <w:rPr>
                  <w:rFonts w:cs="Arial"/>
                  <w:sz w:val="20"/>
                  <w:szCs w:val="22"/>
                  <w:lang w:val="en-IE"/>
                </w:rPr>
                <w:t>Json Path</w:t>
              </w:r>
            </w:ins>
          </w:p>
        </w:tc>
        <w:tc>
          <w:tcPr>
            <w:tcW w:w="3890" w:type="pct"/>
            <w:tcBorders>
              <w:bottom w:val="single" w:sz="18" w:space="0" w:color="FFFFFF" w:themeColor="background1"/>
            </w:tcBorders>
          </w:tcPr>
          <w:p w14:paraId="7E46A7D8"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42" w:author="Author"/>
                <w:rFonts w:cs="Arial"/>
                <w:sz w:val="20"/>
                <w:szCs w:val="22"/>
                <w:lang w:val="en-IE" w:eastAsia="pt-PT"/>
              </w:rPr>
            </w:pPr>
            <w:ins w:id="23643" w:author="Author">
              <w:r w:rsidRPr="00316D1A">
                <w:rPr>
                  <w:rFonts w:cs="Arial"/>
                  <w:sz w:val="20"/>
                  <w:szCs w:val="22"/>
                  <w:lang w:val="en-IE" w:eastAsia="pt-PT"/>
                </w:rPr>
                <w:t>sales.messages.success.BILLING_PROFILE_CREATED</w:t>
              </w:r>
            </w:ins>
          </w:p>
        </w:tc>
      </w:tr>
      <w:tr w:rsidR="00B155C8" w:rsidRPr="00316D1A" w14:paraId="3F3A79E1" w14:textId="77777777" w:rsidTr="00C23BF1">
        <w:trPr>
          <w:ins w:id="2364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1B601F94" w14:textId="77777777" w:rsidR="00B155C8" w:rsidRPr="00316D1A" w:rsidRDefault="00B155C8" w:rsidP="00C23BF1">
            <w:pPr>
              <w:spacing w:before="120"/>
              <w:jc w:val="left"/>
              <w:rPr>
                <w:ins w:id="23645" w:author="Author"/>
                <w:rFonts w:cs="Arial"/>
                <w:sz w:val="20"/>
                <w:szCs w:val="22"/>
                <w:lang w:val="en-IE"/>
              </w:rPr>
            </w:pPr>
            <w:ins w:id="23646" w:author="Author">
              <w:r w:rsidRPr="00316D1A">
                <w:rPr>
                  <w:rFonts w:cs="Arial"/>
                  <w:sz w:val="20"/>
                  <w:szCs w:val="22"/>
                  <w:lang w:val="en-IE"/>
                </w:rPr>
                <w:t>Message (English)</w:t>
              </w:r>
            </w:ins>
          </w:p>
        </w:tc>
        <w:tc>
          <w:tcPr>
            <w:tcW w:w="3890" w:type="pct"/>
            <w:tcBorders>
              <w:bottom w:val="single" w:sz="12" w:space="0" w:color="C00000"/>
            </w:tcBorders>
          </w:tcPr>
          <w:p w14:paraId="51A843B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47" w:author="Author"/>
                <w:rFonts w:cs="Arial"/>
                <w:color w:val="000000"/>
                <w:sz w:val="20"/>
                <w:szCs w:val="22"/>
                <w:lang w:val="en-IE"/>
              </w:rPr>
            </w:pPr>
            <w:ins w:id="23648" w:author="Author">
              <w:r w:rsidRPr="00316D1A">
                <w:rPr>
                  <w:rFonts w:cs="Arial"/>
                  <w:color w:val="000000"/>
                  <w:sz w:val="20"/>
                  <w:szCs w:val="22"/>
                  <w:lang w:val="en-IE"/>
                </w:rPr>
                <w:t>The billing profile was successfully created.</w:t>
              </w:r>
            </w:ins>
          </w:p>
        </w:tc>
      </w:tr>
      <w:tr w:rsidR="00B155C8" w:rsidRPr="00316D1A" w14:paraId="47D02E4B" w14:textId="77777777" w:rsidTr="00C23BF1">
        <w:trPr>
          <w:ins w:id="2364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416281A2" w14:textId="77777777" w:rsidR="00B155C8" w:rsidRPr="00316D1A" w:rsidRDefault="00B155C8" w:rsidP="00C23BF1">
            <w:pPr>
              <w:spacing w:before="120"/>
              <w:jc w:val="left"/>
              <w:rPr>
                <w:ins w:id="23650" w:author="Author"/>
                <w:rFonts w:cs="Arial"/>
                <w:sz w:val="20"/>
                <w:szCs w:val="22"/>
                <w:lang w:val="en-IE"/>
              </w:rPr>
            </w:pPr>
            <w:ins w:id="23651"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B13F5F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52" w:author="Author"/>
                <w:rFonts w:cs="Arial"/>
                <w:i/>
                <w:color w:val="000000"/>
                <w:sz w:val="20"/>
                <w:szCs w:val="22"/>
                <w:lang w:val="en-IE"/>
              </w:rPr>
            </w:pPr>
            <w:ins w:id="23653" w:author="Author">
              <w:r w:rsidRPr="00316D1A">
                <w:rPr>
                  <w:rFonts w:cs="Arial"/>
                  <w:i/>
                  <w:color w:val="000000"/>
                  <w:sz w:val="20"/>
                  <w:szCs w:val="22"/>
                  <w:lang w:val="en-IE"/>
                </w:rPr>
                <w:t>SM_SAL_4</w:t>
              </w:r>
            </w:ins>
          </w:p>
        </w:tc>
      </w:tr>
      <w:tr w:rsidR="00B155C8" w:rsidRPr="00316D1A" w14:paraId="10E86617" w14:textId="77777777" w:rsidTr="00C23BF1">
        <w:trPr>
          <w:ins w:id="2365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88CCF30" w14:textId="77777777" w:rsidR="00B155C8" w:rsidRPr="00316D1A" w:rsidRDefault="00B155C8" w:rsidP="00C23BF1">
            <w:pPr>
              <w:spacing w:before="120"/>
              <w:jc w:val="left"/>
              <w:rPr>
                <w:ins w:id="23655" w:author="Author"/>
                <w:rFonts w:cs="Arial"/>
                <w:sz w:val="20"/>
                <w:szCs w:val="22"/>
                <w:lang w:val="en-IE"/>
              </w:rPr>
            </w:pPr>
            <w:ins w:id="23656" w:author="Author">
              <w:r w:rsidRPr="00316D1A">
                <w:rPr>
                  <w:rFonts w:cs="Arial"/>
                  <w:sz w:val="20"/>
                  <w:szCs w:val="22"/>
                  <w:lang w:val="en-IE"/>
                </w:rPr>
                <w:t>Description</w:t>
              </w:r>
            </w:ins>
          </w:p>
        </w:tc>
        <w:tc>
          <w:tcPr>
            <w:tcW w:w="3890" w:type="pct"/>
            <w:tcBorders>
              <w:bottom w:val="single" w:sz="18" w:space="0" w:color="FFFFFF" w:themeColor="background1"/>
            </w:tcBorders>
          </w:tcPr>
          <w:p w14:paraId="6CF5130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57" w:author="Author"/>
                <w:rFonts w:cs="Arial"/>
                <w:color w:val="000000"/>
                <w:sz w:val="20"/>
                <w:szCs w:val="22"/>
                <w:lang w:val="en-IE"/>
              </w:rPr>
            </w:pPr>
            <w:ins w:id="23658" w:author="Author">
              <w:r w:rsidRPr="00316D1A">
                <w:rPr>
                  <w:rFonts w:cs="Arial"/>
                  <w:color w:val="000000"/>
                  <w:sz w:val="20"/>
                  <w:szCs w:val="22"/>
                  <w:lang w:val="en-IE"/>
                </w:rPr>
                <w:t>Message displayed when the document has been saved.</w:t>
              </w:r>
            </w:ins>
          </w:p>
        </w:tc>
      </w:tr>
      <w:tr w:rsidR="00B155C8" w:rsidRPr="00316D1A" w14:paraId="52BBB5A4" w14:textId="77777777" w:rsidTr="00C23BF1">
        <w:trPr>
          <w:ins w:id="2365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EA132C8" w14:textId="77777777" w:rsidR="00B155C8" w:rsidRPr="00316D1A" w:rsidRDefault="00B155C8" w:rsidP="00C23BF1">
            <w:pPr>
              <w:spacing w:before="120"/>
              <w:jc w:val="left"/>
              <w:rPr>
                <w:ins w:id="23660" w:author="Author"/>
                <w:rFonts w:cs="Arial"/>
                <w:sz w:val="20"/>
                <w:szCs w:val="22"/>
                <w:lang w:val="en-IE"/>
              </w:rPr>
            </w:pPr>
            <w:ins w:id="23661" w:author="Author">
              <w:r w:rsidRPr="00316D1A">
                <w:rPr>
                  <w:rFonts w:cs="Arial"/>
                  <w:sz w:val="20"/>
                  <w:szCs w:val="22"/>
                  <w:lang w:val="en-IE"/>
                </w:rPr>
                <w:t>Context</w:t>
              </w:r>
            </w:ins>
          </w:p>
        </w:tc>
        <w:tc>
          <w:tcPr>
            <w:tcW w:w="3890" w:type="pct"/>
            <w:tcBorders>
              <w:bottom w:val="single" w:sz="18" w:space="0" w:color="FFFFFF" w:themeColor="background1"/>
            </w:tcBorders>
          </w:tcPr>
          <w:p w14:paraId="492605DC"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62" w:author="Author"/>
                <w:rFonts w:cs="Arial"/>
                <w:sz w:val="20"/>
                <w:szCs w:val="22"/>
                <w:lang w:val="en-IE" w:eastAsia="pt-PT"/>
              </w:rPr>
            </w:pPr>
            <w:ins w:id="23663" w:author="Author">
              <w:r w:rsidRPr="00316D1A">
                <w:rPr>
                  <w:rFonts w:cs="Arial"/>
                  <w:sz w:val="20"/>
                  <w:szCs w:val="22"/>
                  <w:lang w:val="en-IE" w:eastAsia="pt-PT"/>
                </w:rPr>
                <w:t>Saving uploaded documents when subscribing offer</w:t>
              </w:r>
            </w:ins>
          </w:p>
        </w:tc>
      </w:tr>
      <w:tr w:rsidR="00B155C8" w:rsidRPr="00CC246B" w14:paraId="14D7B482" w14:textId="77777777" w:rsidTr="00C23BF1">
        <w:trPr>
          <w:ins w:id="2366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63443ED" w14:textId="77777777" w:rsidR="00B155C8" w:rsidRPr="00316D1A" w:rsidRDefault="00B155C8" w:rsidP="00C23BF1">
            <w:pPr>
              <w:spacing w:before="120"/>
              <w:jc w:val="left"/>
              <w:rPr>
                <w:ins w:id="23665" w:author="Author"/>
                <w:rFonts w:cs="Arial"/>
                <w:sz w:val="20"/>
                <w:szCs w:val="22"/>
                <w:lang w:val="en-IE"/>
              </w:rPr>
            </w:pPr>
            <w:ins w:id="23666" w:author="Author">
              <w:r w:rsidRPr="00316D1A">
                <w:rPr>
                  <w:rFonts w:cs="Arial"/>
                  <w:sz w:val="20"/>
                  <w:szCs w:val="22"/>
                  <w:lang w:val="en-IE"/>
                </w:rPr>
                <w:t>Json Path</w:t>
              </w:r>
            </w:ins>
          </w:p>
        </w:tc>
        <w:tc>
          <w:tcPr>
            <w:tcW w:w="3890" w:type="pct"/>
            <w:tcBorders>
              <w:bottom w:val="single" w:sz="18" w:space="0" w:color="FFFFFF" w:themeColor="background1"/>
            </w:tcBorders>
          </w:tcPr>
          <w:p w14:paraId="1E1E8B6E" w14:textId="77777777" w:rsidR="00B155C8" w:rsidRPr="00354C3C"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67" w:author="Author"/>
                <w:rFonts w:cs="Arial"/>
                <w:sz w:val="20"/>
                <w:szCs w:val="22"/>
                <w:lang w:val="fr-FR" w:eastAsia="pt-PT"/>
              </w:rPr>
            </w:pPr>
            <w:ins w:id="23668" w:author="Author">
              <w:r w:rsidRPr="00354C3C">
                <w:rPr>
                  <w:rFonts w:cs="Arial"/>
                  <w:sz w:val="20"/>
                  <w:szCs w:val="22"/>
                  <w:lang w:val="fr-FR" w:eastAsia="pt-PT"/>
                </w:rPr>
                <w:t>sales.messages.success.DOCUMENT_SAVED</w:t>
              </w:r>
            </w:ins>
          </w:p>
        </w:tc>
      </w:tr>
      <w:tr w:rsidR="00B155C8" w:rsidRPr="00316D1A" w14:paraId="50208436" w14:textId="77777777" w:rsidTr="00C23BF1">
        <w:trPr>
          <w:ins w:id="2366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234A5E3" w14:textId="77777777" w:rsidR="00B155C8" w:rsidRPr="00316D1A" w:rsidRDefault="00B155C8" w:rsidP="00C23BF1">
            <w:pPr>
              <w:spacing w:before="120"/>
              <w:jc w:val="left"/>
              <w:rPr>
                <w:ins w:id="23670" w:author="Author"/>
                <w:rFonts w:cs="Arial"/>
                <w:sz w:val="20"/>
                <w:szCs w:val="22"/>
                <w:lang w:val="en-IE"/>
              </w:rPr>
            </w:pPr>
            <w:ins w:id="23671" w:author="Author">
              <w:r w:rsidRPr="00316D1A">
                <w:rPr>
                  <w:rFonts w:cs="Arial"/>
                  <w:sz w:val="20"/>
                  <w:szCs w:val="22"/>
                  <w:lang w:val="en-IE"/>
                </w:rPr>
                <w:t>Message (English)</w:t>
              </w:r>
            </w:ins>
          </w:p>
        </w:tc>
        <w:tc>
          <w:tcPr>
            <w:tcW w:w="3890" w:type="pct"/>
            <w:tcBorders>
              <w:bottom w:val="single" w:sz="12" w:space="0" w:color="C00000"/>
            </w:tcBorders>
          </w:tcPr>
          <w:p w14:paraId="28CCB3F5"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72" w:author="Author"/>
                <w:rFonts w:cs="Arial"/>
                <w:color w:val="000000"/>
                <w:sz w:val="20"/>
                <w:szCs w:val="22"/>
                <w:lang w:val="en-IE"/>
              </w:rPr>
            </w:pPr>
            <w:ins w:id="23673" w:author="Author">
              <w:r w:rsidRPr="00316D1A">
                <w:rPr>
                  <w:rFonts w:cs="Arial"/>
                  <w:color w:val="000000"/>
                  <w:sz w:val="20"/>
                  <w:szCs w:val="22"/>
                  <w:lang w:val="en-IE"/>
                </w:rPr>
                <w:t>The document %document type% was successfully saved.</w:t>
              </w:r>
            </w:ins>
          </w:p>
        </w:tc>
      </w:tr>
      <w:tr w:rsidR="00B155C8" w:rsidRPr="00316D1A" w14:paraId="445EDDB2" w14:textId="77777777" w:rsidTr="00C23BF1">
        <w:trPr>
          <w:ins w:id="2367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A7CED07" w14:textId="77777777" w:rsidR="00B155C8" w:rsidRPr="00316D1A" w:rsidRDefault="00B155C8" w:rsidP="00C23BF1">
            <w:pPr>
              <w:spacing w:before="120"/>
              <w:jc w:val="left"/>
              <w:rPr>
                <w:ins w:id="23675" w:author="Author"/>
                <w:rFonts w:cs="Arial"/>
                <w:sz w:val="20"/>
                <w:szCs w:val="22"/>
                <w:lang w:val="en-IE"/>
              </w:rPr>
            </w:pPr>
            <w:ins w:id="23676"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59DDE1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77" w:author="Author"/>
                <w:rFonts w:cs="Arial"/>
                <w:i/>
                <w:color w:val="000000"/>
                <w:sz w:val="20"/>
                <w:szCs w:val="22"/>
                <w:lang w:val="en-IE"/>
              </w:rPr>
            </w:pPr>
            <w:ins w:id="23678" w:author="Author">
              <w:r w:rsidRPr="003709C3">
                <w:rPr>
                  <w:rFonts w:cs="Arial"/>
                  <w:i/>
                  <w:color w:val="000000"/>
                  <w:sz w:val="20"/>
                  <w:szCs w:val="22"/>
                  <w:lang w:val="en-IE"/>
                </w:rPr>
                <w:t>SM_SAL_5</w:t>
              </w:r>
            </w:ins>
          </w:p>
        </w:tc>
      </w:tr>
      <w:tr w:rsidR="00B155C8" w:rsidRPr="00316D1A" w14:paraId="62E987A7" w14:textId="77777777" w:rsidTr="00C23BF1">
        <w:trPr>
          <w:ins w:id="2367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66BC385" w14:textId="77777777" w:rsidR="00B155C8" w:rsidRPr="00316D1A" w:rsidRDefault="00B155C8" w:rsidP="00C23BF1">
            <w:pPr>
              <w:spacing w:before="120"/>
              <w:jc w:val="left"/>
              <w:rPr>
                <w:ins w:id="23680" w:author="Author"/>
                <w:rFonts w:cs="Arial"/>
                <w:sz w:val="20"/>
                <w:szCs w:val="22"/>
                <w:lang w:val="en-IE"/>
              </w:rPr>
            </w:pPr>
            <w:ins w:id="23681" w:author="Author">
              <w:r w:rsidRPr="00316D1A">
                <w:rPr>
                  <w:rFonts w:cs="Arial"/>
                  <w:sz w:val="20"/>
                  <w:szCs w:val="22"/>
                  <w:lang w:val="en-IE"/>
                </w:rPr>
                <w:t>Description</w:t>
              </w:r>
            </w:ins>
          </w:p>
        </w:tc>
        <w:tc>
          <w:tcPr>
            <w:tcW w:w="3890" w:type="pct"/>
            <w:tcBorders>
              <w:bottom w:val="single" w:sz="18" w:space="0" w:color="FFFFFF" w:themeColor="background1"/>
            </w:tcBorders>
          </w:tcPr>
          <w:p w14:paraId="6F386E3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82" w:author="Author"/>
                <w:rFonts w:cs="Arial"/>
                <w:color w:val="000000"/>
                <w:sz w:val="20"/>
                <w:szCs w:val="22"/>
                <w:lang w:val="en-IE"/>
              </w:rPr>
            </w:pPr>
            <w:ins w:id="23683" w:author="Author">
              <w:r w:rsidRPr="00316D1A">
                <w:rPr>
                  <w:rFonts w:cs="Arial"/>
                  <w:color w:val="000000"/>
                  <w:sz w:val="20"/>
                  <w:szCs w:val="22"/>
                  <w:lang w:val="en-IE"/>
                </w:rPr>
                <w:t>Message displayed when the order has been submitted.</w:t>
              </w:r>
            </w:ins>
          </w:p>
        </w:tc>
      </w:tr>
      <w:tr w:rsidR="00B155C8" w:rsidRPr="00316D1A" w14:paraId="7498644A" w14:textId="77777777" w:rsidTr="00C23BF1">
        <w:trPr>
          <w:ins w:id="2368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405F0C1" w14:textId="77777777" w:rsidR="00B155C8" w:rsidRPr="00316D1A" w:rsidRDefault="00B155C8" w:rsidP="00C23BF1">
            <w:pPr>
              <w:spacing w:before="120"/>
              <w:jc w:val="left"/>
              <w:rPr>
                <w:ins w:id="23685" w:author="Author"/>
                <w:rFonts w:cs="Arial"/>
                <w:sz w:val="20"/>
                <w:szCs w:val="22"/>
                <w:lang w:val="en-IE"/>
              </w:rPr>
            </w:pPr>
            <w:ins w:id="23686" w:author="Author">
              <w:r w:rsidRPr="00316D1A">
                <w:rPr>
                  <w:rFonts w:cs="Arial"/>
                  <w:sz w:val="20"/>
                  <w:szCs w:val="22"/>
                  <w:lang w:val="en-IE"/>
                </w:rPr>
                <w:t>Context</w:t>
              </w:r>
            </w:ins>
          </w:p>
        </w:tc>
        <w:tc>
          <w:tcPr>
            <w:tcW w:w="3890" w:type="pct"/>
            <w:tcBorders>
              <w:bottom w:val="single" w:sz="18" w:space="0" w:color="FFFFFF" w:themeColor="background1"/>
            </w:tcBorders>
          </w:tcPr>
          <w:p w14:paraId="62F1E2D8"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87" w:author="Author"/>
                <w:rFonts w:cs="Arial"/>
                <w:sz w:val="20"/>
                <w:szCs w:val="22"/>
                <w:lang w:val="en-IE" w:eastAsia="pt-PT"/>
              </w:rPr>
            </w:pPr>
            <w:ins w:id="23688" w:author="Author">
              <w:r w:rsidRPr="00316D1A">
                <w:rPr>
                  <w:rFonts w:cs="Arial"/>
                  <w:sz w:val="20"/>
                  <w:szCs w:val="22"/>
                  <w:lang w:val="en-IE" w:eastAsia="pt-PT"/>
                </w:rPr>
                <w:t>Submitting order to OMS</w:t>
              </w:r>
            </w:ins>
          </w:p>
        </w:tc>
      </w:tr>
      <w:tr w:rsidR="00B155C8" w:rsidRPr="00316D1A" w14:paraId="40227F8C" w14:textId="77777777" w:rsidTr="00C23BF1">
        <w:trPr>
          <w:ins w:id="2368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54C5356" w14:textId="77777777" w:rsidR="00B155C8" w:rsidRPr="00316D1A" w:rsidRDefault="00B155C8" w:rsidP="00C23BF1">
            <w:pPr>
              <w:spacing w:before="120"/>
              <w:jc w:val="left"/>
              <w:rPr>
                <w:ins w:id="23690" w:author="Author"/>
                <w:rFonts w:cs="Arial"/>
                <w:sz w:val="20"/>
                <w:szCs w:val="22"/>
                <w:lang w:val="en-IE"/>
              </w:rPr>
            </w:pPr>
            <w:ins w:id="23691" w:author="Author">
              <w:r w:rsidRPr="00316D1A">
                <w:rPr>
                  <w:rFonts w:cs="Arial"/>
                  <w:sz w:val="20"/>
                  <w:szCs w:val="22"/>
                  <w:lang w:val="en-IE"/>
                </w:rPr>
                <w:t>Json Path</w:t>
              </w:r>
            </w:ins>
          </w:p>
        </w:tc>
        <w:tc>
          <w:tcPr>
            <w:tcW w:w="3890" w:type="pct"/>
            <w:tcBorders>
              <w:bottom w:val="single" w:sz="18" w:space="0" w:color="FFFFFF" w:themeColor="background1"/>
            </w:tcBorders>
          </w:tcPr>
          <w:p w14:paraId="2C25C5D0"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92" w:author="Author"/>
                <w:rFonts w:cs="Arial"/>
                <w:sz w:val="20"/>
                <w:szCs w:val="22"/>
                <w:lang w:val="en-IE" w:eastAsia="pt-PT"/>
              </w:rPr>
            </w:pPr>
            <w:ins w:id="23693" w:author="Author">
              <w:r w:rsidRPr="00316D1A">
                <w:rPr>
                  <w:rFonts w:cs="Arial"/>
                  <w:sz w:val="20"/>
                  <w:szCs w:val="22"/>
                  <w:lang w:val="en-IE" w:eastAsia="pt-PT"/>
                </w:rPr>
                <w:t>sales.messages.success.ORDER_SUBMITTED</w:t>
              </w:r>
            </w:ins>
          </w:p>
        </w:tc>
      </w:tr>
      <w:tr w:rsidR="00B155C8" w:rsidRPr="00316D1A" w14:paraId="795415C4" w14:textId="77777777" w:rsidTr="00C23BF1">
        <w:trPr>
          <w:ins w:id="2369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684068A" w14:textId="77777777" w:rsidR="00B155C8" w:rsidRPr="00316D1A" w:rsidRDefault="00B155C8" w:rsidP="00C23BF1">
            <w:pPr>
              <w:spacing w:before="120"/>
              <w:jc w:val="left"/>
              <w:rPr>
                <w:ins w:id="23695" w:author="Author"/>
                <w:rFonts w:cs="Arial"/>
                <w:sz w:val="20"/>
                <w:szCs w:val="22"/>
                <w:lang w:val="en-IE"/>
              </w:rPr>
            </w:pPr>
            <w:ins w:id="23696" w:author="Author">
              <w:r w:rsidRPr="00316D1A">
                <w:rPr>
                  <w:rFonts w:cs="Arial"/>
                  <w:sz w:val="20"/>
                  <w:szCs w:val="22"/>
                  <w:lang w:val="en-IE"/>
                </w:rPr>
                <w:t>Message (English)</w:t>
              </w:r>
            </w:ins>
          </w:p>
        </w:tc>
        <w:tc>
          <w:tcPr>
            <w:tcW w:w="3890" w:type="pct"/>
            <w:tcBorders>
              <w:bottom w:val="single" w:sz="12" w:space="0" w:color="C00000"/>
            </w:tcBorders>
          </w:tcPr>
          <w:p w14:paraId="11FB8619"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97" w:author="Author"/>
                <w:rFonts w:cs="Arial"/>
                <w:color w:val="000000"/>
                <w:sz w:val="20"/>
                <w:szCs w:val="22"/>
                <w:lang w:val="en-IE"/>
              </w:rPr>
            </w:pPr>
            <w:ins w:id="23698" w:author="Author">
              <w:r w:rsidRPr="00316D1A">
                <w:rPr>
                  <w:rFonts w:cs="Arial"/>
                  <w:color w:val="000000"/>
                  <w:sz w:val="20"/>
                  <w:szCs w:val="22"/>
                  <w:lang w:val="en-IE"/>
                </w:rPr>
                <w:t>The order was successfully submitted.</w:t>
              </w:r>
            </w:ins>
          </w:p>
        </w:tc>
      </w:tr>
      <w:tr w:rsidR="00B155C8" w:rsidRPr="00316D1A" w14:paraId="1D3738F0" w14:textId="77777777" w:rsidTr="00C23BF1">
        <w:trPr>
          <w:ins w:id="2369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9D3F23F" w14:textId="77777777" w:rsidR="00B155C8" w:rsidRPr="00316D1A" w:rsidRDefault="00B155C8" w:rsidP="00C23BF1">
            <w:pPr>
              <w:spacing w:before="120"/>
              <w:jc w:val="left"/>
              <w:rPr>
                <w:ins w:id="23700" w:author="Author"/>
                <w:rFonts w:cs="Arial"/>
                <w:sz w:val="20"/>
                <w:szCs w:val="22"/>
                <w:lang w:val="en-IE"/>
              </w:rPr>
            </w:pPr>
            <w:ins w:id="23701" w:author="Author">
              <w:r w:rsidRPr="00316D1A">
                <w:rPr>
                  <w:rFonts w:cs="Arial"/>
                  <w:sz w:val="20"/>
                  <w:szCs w:val="22"/>
                  <w:lang w:val="en-IE"/>
                </w:rPr>
                <w:t>Message #</w:t>
              </w:r>
            </w:ins>
          </w:p>
        </w:tc>
        <w:tc>
          <w:tcPr>
            <w:tcW w:w="3890" w:type="pct"/>
            <w:tcBorders>
              <w:top w:val="single" w:sz="12" w:space="0" w:color="C00000"/>
            </w:tcBorders>
          </w:tcPr>
          <w:p w14:paraId="4301200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02" w:author="Author"/>
                <w:rFonts w:cs="Arial"/>
                <w:i/>
                <w:color w:val="000000"/>
                <w:sz w:val="20"/>
                <w:szCs w:val="22"/>
                <w:lang w:val="en-IE"/>
              </w:rPr>
            </w:pPr>
            <w:ins w:id="23703" w:author="Author">
              <w:r w:rsidRPr="003709C3">
                <w:rPr>
                  <w:i/>
                  <w:sz w:val="20"/>
                  <w:lang w:val="en-IE"/>
                </w:rPr>
                <w:t>SM_SAL_6</w:t>
              </w:r>
            </w:ins>
          </w:p>
        </w:tc>
      </w:tr>
      <w:tr w:rsidR="00B155C8" w:rsidRPr="00316D1A" w14:paraId="0F5EFEB6" w14:textId="77777777" w:rsidTr="00C23BF1">
        <w:trPr>
          <w:ins w:id="23704" w:author="Author"/>
        </w:trPr>
        <w:tc>
          <w:tcPr>
            <w:cnfStyle w:val="001000000000" w:firstRow="0" w:lastRow="0" w:firstColumn="1" w:lastColumn="0" w:oddVBand="0" w:evenVBand="0" w:oddHBand="0" w:evenHBand="0" w:firstRowFirstColumn="0" w:firstRowLastColumn="0" w:lastRowFirstColumn="0" w:lastRowLastColumn="0"/>
            <w:tcW w:w="1110" w:type="pct"/>
          </w:tcPr>
          <w:p w14:paraId="6A901B16" w14:textId="77777777" w:rsidR="00B155C8" w:rsidRPr="00316D1A" w:rsidRDefault="00B155C8" w:rsidP="00C23BF1">
            <w:pPr>
              <w:spacing w:before="120"/>
              <w:jc w:val="left"/>
              <w:rPr>
                <w:ins w:id="23705" w:author="Author"/>
                <w:rFonts w:cs="Arial"/>
                <w:sz w:val="20"/>
                <w:szCs w:val="22"/>
                <w:lang w:val="en-IE"/>
              </w:rPr>
            </w:pPr>
            <w:ins w:id="23706" w:author="Author">
              <w:r w:rsidRPr="00316D1A">
                <w:rPr>
                  <w:rFonts w:cs="Arial"/>
                  <w:sz w:val="20"/>
                  <w:szCs w:val="22"/>
                  <w:lang w:val="en-IE"/>
                </w:rPr>
                <w:t>Description</w:t>
              </w:r>
            </w:ins>
          </w:p>
        </w:tc>
        <w:tc>
          <w:tcPr>
            <w:tcW w:w="3890" w:type="pct"/>
          </w:tcPr>
          <w:p w14:paraId="356C1B45"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07" w:author="Author"/>
                <w:rFonts w:cs="Arial"/>
                <w:color w:val="000000"/>
                <w:sz w:val="20"/>
                <w:szCs w:val="22"/>
                <w:lang w:val="en-IE"/>
              </w:rPr>
            </w:pPr>
            <w:ins w:id="23708" w:author="Author">
              <w:r>
                <w:rPr>
                  <w:rFonts w:cs="Arial"/>
                  <w:color w:val="000000"/>
                  <w:sz w:val="20"/>
                  <w:szCs w:val="22"/>
                  <w:lang w:val="en-IE"/>
                </w:rPr>
                <w:t xml:space="preserve">Message displayed when </w:t>
              </w:r>
              <w:r w:rsidRPr="00E73B40">
                <w:rPr>
                  <w:sz w:val="20"/>
                  <w:lang w:val="en-IE"/>
                </w:rPr>
                <w:t>the user rejects the campaign</w:t>
              </w:r>
            </w:ins>
          </w:p>
        </w:tc>
      </w:tr>
      <w:tr w:rsidR="00B155C8" w:rsidRPr="00316D1A" w14:paraId="726877E2" w14:textId="77777777" w:rsidTr="00C23BF1">
        <w:trPr>
          <w:ins w:id="23709" w:author="Author"/>
        </w:trPr>
        <w:tc>
          <w:tcPr>
            <w:cnfStyle w:val="001000000000" w:firstRow="0" w:lastRow="0" w:firstColumn="1" w:lastColumn="0" w:oddVBand="0" w:evenVBand="0" w:oddHBand="0" w:evenHBand="0" w:firstRowFirstColumn="0" w:firstRowLastColumn="0" w:lastRowFirstColumn="0" w:lastRowLastColumn="0"/>
            <w:tcW w:w="1110" w:type="pct"/>
          </w:tcPr>
          <w:p w14:paraId="4A5E3B06" w14:textId="77777777" w:rsidR="00B155C8" w:rsidRPr="00316D1A" w:rsidRDefault="00B155C8" w:rsidP="00C23BF1">
            <w:pPr>
              <w:spacing w:before="120"/>
              <w:jc w:val="left"/>
              <w:rPr>
                <w:ins w:id="23710" w:author="Author"/>
                <w:rFonts w:cs="Arial"/>
                <w:sz w:val="20"/>
                <w:szCs w:val="22"/>
                <w:lang w:val="en-IE"/>
              </w:rPr>
            </w:pPr>
            <w:ins w:id="23711" w:author="Author">
              <w:r w:rsidRPr="00316D1A">
                <w:rPr>
                  <w:rFonts w:cs="Arial"/>
                  <w:sz w:val="20"/>
                  <w:szCs w:val="22"/>
                  <w:lang w:val="en-IE"/>
                </w:rPr>
                <w:t>Context</w:t>
              </w:r>
            </w:ins>
          </w:p>
        </w:tc>
        <w:tc>
          <w:tcPr>
            <w:tcW w:w="3890" w:type="pct"/>
          </w:tcPr>
          <w:p w14:paraId="1C0B23C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12" w:author="Author"/>
                <w:rFonts w:cs="Arial"/>
                <w:color w:val="000000"/>
                <w:sz w:val="20"/>
                <w:szCs w:val="22"/>
                <w:lang w:val="en-IE"/>
              </w:rPr>
            </w:pPr>
            <w:ins w:id="23713" w:author="Author">
              <w:r>
                <w:rPr>
                  <w:rFonts w:cs="Arial"/>
                  <w:color w:val="000000"/>
                  <w:sz w:val="20"/>
                  <w:szCs w:val="22"/>
                  <w:lang w:val="en-IE"/>
                </w:rPr>
                <w:t>Campaigns step</w:t>
              </w:r>
            </w:ins>
          </w:p>
        </w:tc>
      </w:tr>
      <w:tr w:rsidR="00B155C8" w:rsidRPr="00316D1A" w14:paraId="7E45634C" w14:textId="77777777" w:rsidTr="00C23BF1">
        <w:trPr>
          <w:ins w:id="2371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CCC1D34" w14:textId="77777777" w:rsidR="00B155C8" w:rsidRPr="00316D1A" w:rsidRDefault="00B155C8" w:rsidP="00C23BF1">
            <w:pPr>
              <w:spacing w:before="120"/>
              <w:jc w:val="left"/>
              <w:rPr>
                <w:ins w:id="23715" w:author="Author"/>
                <w:rFonts w:cs="Arial"/>
                <w:sz w:val="20"/>
                <w:szCs w:val="22"/>
                <w:lang w:val="en-IE"/>
              </w:rPr>
            </w:pPr>
            <w:ins w:id="23716" w:author="Author">
              <w:r w:rsidRPr="00316D1A">
                <w:rPr>
                  <w:rFonts w:cs="Arial"/>
                  <w:sz w:val="20"/>
                  <w:szCs w:val="22"/>
                  <w:lang w:val="en-IE"/>
                </w:rPr>
                <w:t>Json Path</w:t>
              </w:r>
            </w:ins>
          </w:p>
        </w:tc>
        <w:tc>
          <w:tcPr>
            <w:tcW w:w="3890" w:type="pct"/>
            <w:tcBorders>
              <w:bottom w:val="single" w:sz="18" w:space="0" w:color="FFFFFF" w:themeColor="background1"/>
            </w:tcBorders>
          </w:tcPr>
          <w:p w14:paraId="2D89105C"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17" w:author="Author"/>
                <w:rFonts w:cs="Arial"/>
                <w:color w:val="000000"/>
                <w:sz w:val="20"/>
                <w:szCs w:val="22"/>
                <w:lang w:val="en-IE"/>
              </w:rPr>
            </w:pPr>
            <w:ins w:id="23718" w:author="Author">
              <w:r w:rsidRPr="00316D1A">
                <w:rPr>
                  <w:rFonts w:cs="Arial"/>
                  <w:sz w:val="20"/>
                  <w:szCs w:val="22"/>
                  <w:lang w:val="en-IE" w:eastAsia="pt-PT"/>
                </w:rPr>
                <w:t>sales.messages.success.</w:t>
              </w:r>
              <w:r>
                <w:rPr>
                  <w:rFonts w:cs="Arial"/>
                  <w:sz w:val="20"/>
                  <w:szCs w:val="22"/>
                  <w:lang w:val="en-IE" w:eastAsia="pt-PT"/>
                </w:rPr>
                <w:t>CAMPAIGN_REJECTED</w:t>
              </w:r>
            </w:ins>
          </w:p>
        </w:tc>
      </w:tr>
      <w:tr w:rsidR="00B155C8" w:rsidRPr="00316D1A" w14:paraId="7551F896" w14:textId="77777777" w:rsidTr="00C23BF1">
        <w:trPr>
          <w:ins w:id="2371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8" w:space="0" w:color="FFFFFF" w:themeColor="background1"/>
              <w:bottom w:val="single" w:sz="12" w:space="0" w:color="C00000"/>
            </w:tcBorders>
          </w:tcPr>
          <w:p w14:paraId="46FF5E8F" w14:textId="77777777" w:rsidR="00B155C8" w:rsidRPr="00316D1A" w:rsidRDefault="00B155C8" w:rsidP="00C23BF1">
            <w:pPr>
              <w:spacing w:before="120"/>
              <w:jc w:val="left"/>
              <w:rPr>
                <w:ins w:id="23720" w:author="Author"/>
                <w:rFonts w:cs="Arial"/>
                <w:sz w:val="20"/>
                <w:szCs w:val="22"/>
                <w:lang w:val="en-IE"/>
              </w:rPr>
            </w:pPr>
            <w:ins w:id="23721" w:author="Author">
              <w:r w:rsidRPr="00316D1A">
                <w:rPr>
                  <w:rFonts w:cs="Arial"/>
                  <w:sz w:val="20"/>
                  <w:szCs w:val="22"/>
                  <w:lang w:val="en-IE"/>
                </w:rPr>
                <w:t>Message (English)</w:t>
              </w:r>
            </w:ins>
          </w:p>
        </w:tc>
        <w:tc>
          <w:tcPr>
            <w:tcW w:w="3890" w:type="pct"/>
            <w:tcBorders>
              <w:top w:val="single" w:sz="18" w:space="0" w:color="FFFFFF" w:themeColor="background1"/>
              <w:bottom w:val="single" w:sz="12" w:space="0" w:color="C00000"/>
            </w:tcBorders>
          </w:tcPr>
          <w:p w14:paraId="4DDB68D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22" w:author="Author"/>
                <w:rFonts w:cs="Arial"/>
                <w:color w:val="000000"/>
                <w:sz w:val="20"/>
                <w:szCs w:val="22"/>
                <w:lang w:val="en-IE"/>
              </w:rPr>
            </w:pPr>
            <w:ins w:id="23723" w:author="Author">
              <w:r w:rsidRPr="00E73B40">
                <w:rPr>
                  <w:sz w:val="20"/>
                  <w:lang w:val="en-IE"/>
                </w:rPr>
                <w:t>The campaign was successfully rejected.</w:t>
              </w:r>
            </w:ins>
          </w:p>
        </w:tc>
      </w:tr>
      <w:tr w:rsidR="00B155C8" w:rsidRPr="00316D1A" w14:paraId="52709021" w14:textId="77777777" w:rsidTr="00C23BF1">
        <w:trPr>
          <w:ins w:id="2372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4BA95B1" w14:textId="77777777" w:rsidR="00B155C8" w:rsidRPr="00316D1A" w:rsidRDefault="00B155C8" w:rsidP="00C23BF1">
            <w:pPr>
              <w:spacing w:before="120"/>
              <w:jc w:val="left"/>
              <w:rPr>
                <w:ins w:id="23725" w:author="Author"/>
                <w:rFonts w:cs="Arial"/>
                <w:sz w:val="20"/>
                <w:szCs w:val="22"/>
                <w:lang w:val="en-IE"/>
              </w:rPr>
            </w:pPr>
            <w:ins w:id="23726" w:author="Author">
              <w:r w:rsidRPr="00316D1A">
                <w:rPr>
                  <w:rFonts w:cs="Arial"/>
                  <w:sz w:val="20"/>
                  <w:szCs w:val="22"/>
                  <w:lang w:val="en-IE"/>
                </w:rPr>
                <w:t>Message #</w:t>
              </w:r>
            </w:ins>
          </w:p>
        </w:tc>
        <w:tc>
          <w:tcPr>
            <w:tcW w:w="3890" w:type="pct"/>
            <w:tcBorders>
              <w:top w:val="single" w:sz="12" w:space="0" w:color="C00000"/>
            </w:tcBorders>
          </w:tcPr>
          <w:p w14:paraId="650D833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27" w:author="Author"/>
                <w:rFonts w:cs="Arial"/>
                <w:i/>
                <w:color w:val="000000"/>
                <w:sz w:val="20"/>
                <w:szCs w:val="22"/>
                <w:lang w:val="en-IE"/>
              </w:rPr>
            </w:pPr>
            <w:ins w:id="23728" w:author="Author">
              <w:r w:rsidRPr="003709C3">
                <w:rPr>
                  <w:i/>
                  <w:sz w:val="20"/>
                  <w:lang w:val="en-IE"/>
                </w:rPr>
                <w:t>SM_SAL_7</w:t>
              </w:r>
            </w:ins>
          </w:p>
        </w:tc>
      </w:tr>
      <w:tr w:rsidR="00B155C8" w:rsidRPr="00316D1A" w14:paraId="5F67C76B" w14:textId="77777777" w:rsidTr="00C23BF1">
        <w:trPr>
          <w:ins w:id="23729" w:author="Author"/>
        </w:trPr>
        <w:tc>
          <w:tcPr>
            <w:cnfStyle w:val="001000000000" w:firstRow="0" w:lastRow="0" w:firstColumn="1" w:lastColumn="0" w:oddVBand="0" w:evenVBand="0" w:oddHBand="0" w:evenHBand="0" w:firstRowFirstColumn="0" w:firstRowLastColumn="0" w:lastRowFirstColumn="0" w:lastRowLastColumn="0"/>
            <w:tcW w:w="1110" w:type="pct"/>
          </w:tcPr>
          <w:p w14:paraId="43561B14" w14:textId="77777777" w:rsidR="00B155C8" w:rsidRPr="00316D1A" w:rsidRDefault="00B155C8" w:rsidP="00C23BF1">
            <w:pPr>
              <w:spacing w:before="120"/>
              <w:jc w:val="left"/>
              <w:rPr>
                <w:ins w:id="23730" w:author="Author"/>
                <w:rFonts w:cs="Arial"/>
                <w:sz w:val="20"/>
                <w:szCs w:val="22"/>
                <w:lang w:val="en-IE"/>
              </w:rPr>
            </w:pPr>
            <w:ins w:id="23731" w:author="Author">
              <w:r w:rsidRPr="00316D1A">
                <w:rPr>
                  <w:rFonts w:cs="Arial"/>
                  <w:sz w:val="20"/>
                  <w:szCs w:val="22"/>
                  <w:lang w:val="en-IE"/>
                </w:rPr>
                <w:t>Description</w:t>
              </w:r>
            </w:ins>
          </w:p>
        </w:tc>
        <w:tc>
          <w:tcPr>
            <w:tcW w:w="3890" w:type="pct"/>
          </w:tcPr>
          <w:p w14:paraId="5959A6FB"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32" w:author="Author"/>
                <w:rFonts w:cs="Arial"/>
                <w:color w:val="000000"/>
                <w:sz w:val="20"/>
                <w:szCs w:val="22"/>
                <w:lang w:val="en-IE"/>
              </w:rPr>
            </w:pPr>
            <w:ins w:id="23733" w:author="Author">
              <w:r>
                <w:rPr>
                  <w:rFonts w:cs="Arial"/>
                  <w:color w:val="000000"/>
                  <w:sz w:val="20"/>
                  <w:szCs w:val="22"/>
                  <w:lang w:val="en-IE"/>
                </w:rPr>
                <w:t xml:space="preserve">Message displayed when </w:t>
              </w:r>
              <w:r w:rsidRPr="00E73B40">
                <w:rPr>
                  <w:sz w:val="20"/>
                  <w:lang w:val="en-IE"/>
                </w:rPr>
                <w:t xml:space="preserve">the user </w:t>
              </w:r>
              <w:r w:rsidRPr="00AD4E4D">
                <w:rPr>
                  <w:sz w:val="20"/>
                  <w:lang w:val="en-IE"/>
                </w:rPr>
                <w:t>postpones</w:t>
              </w:r>
              <w:r w:rsidRPr="00AD4E4D" w:rsidDel="00AD4E4D">
                <w:rPr>
                  <w:sz w:val="20"/>
                  <w:lang w:val="en-IE"/>
                </w:rPr>
                <w:t xml:space="preserve"> </w:t>
              </w:r>
              <w:r w:rsidRPr="00E73B40">
                <w:rPr>
                  <w:sz w:val="20"/>
                  <w:lang w:val="en-IE"/>
                </w:rPr>
                <w:t>the campaign</w:t>
              </w:r>
            </w:ins>
          </w:p>
        </w:tc>
      </w:tr>
      <w:tr w:rsidR="00B155C8" w:rsidRPr="00316D1A" w14:paraId="5A9CCB34" w14:textId="77777777" w:rsidTr="00C23BF1">
        <w:trPr>
          <w:ins w:id="23734" w:author="Author"/>
        </w:trPr>
        <w:tc>
          <w:tcPr>
            <w:cnfStyle w:val="001000000000" w:firstRow="0" w:lastRow="0" w:firstColumn="1" w:lastColumn="0" w:oddVBand="0" w:evenVBand="0" w:oddHBand="0" w:evenHBand="0" w:firstRowFirstColumn="0" w:firstRowLastColumn="0" w:lastRowFirstColumn="0" w:lastRowLastColumn="0"/>
            <w:tcW w:w="1110" w:type="pct"/>
          </w:tcPr>
          <w:p w14:paraId="2B5A44B7" w14:textId="77777777" w:rsidR="00B155C8" w:rsidRPr="00316D1A" w:rsidRDefault="00B155C8" w:rsidP="00C23BF1">
            <w:pPr>
              <w:spacing w:before="120"/>
              <w:jc w:val="left"/>
              <w:rPr>
                <w:ins w:id="23735" w:author="Author"/>
                <w:rFonts w:cs="Arial"/>
                <w:sz w:val="20"/>
                <w:szCs w:val="22"/>
                <w:lang w:val="en-IE"/>
              </w:rPr>
            </w:pPr>
            <w:ins w:id="23736" w:author="Author">
              <w:r w:rsidRPr="00316D1A">
                <w:rPr>
                  <w:rFonts w:cs="Arial"/>
                  <w:sz w:val="20"/>
                  <w:szCs w:val="22"/>
                  <w:lang w:val="en-IE"/>
                </w:rPr>
                <w:t>Context</w:t>
              </w:r>
            </w:ins>
          </w:p>
        </w:tc>
        <w:tc>
          <w:tcPr>
            <w:tcW w:w="3890" w:type="pct"/>
          </w:tcPr>
          <w:p w14:paraId="410AE91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37" w:author="Author"/>
                <w:rFonts w:cs="Arial"/>
                <w:color w:val="000000"/>
                <w:sz w:val="20"/>
                <w:szCs w:val="22"/>
                <w:lang w:val="en-IE"/>
              </w:rPr>
            </w:pPr>
            <w:ins w:id="23738" w:author="Author">
              <w:r>
                <w:rPr>
                  <w:rFonts w:cs="Arial"/>
                  <w:color w:val="000000"/>
                  <w:sz w:val="20"/>
                  <w:szCs w:val="22"/>
                  <w:lang w:val="en-IE"/>
                </w:rPr>
                <w:t>Campaigns step</w:t>
              </w:r>
            </w:ins>
          </w:p>
        </w:tc>
      </w:tr>
      <w:tr w:rsidR="00B155C8" w:rsidRPr="00316D1A" w14:paraId="53C02AC6" w14:textId="77777777" w:rsidTr="00C23BF1">
        <w:trPr>
          <w:ins w:id="2373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C2C7E67" w14:textId="77777777" w:rsidR="00B155C8" w:rsidRPr="00316D1A" w:rsidRDefault="00B155C8" w:rsidP="00C23BF1">
            <w:pPr>
              <w:spacing w:before="120"/>
              <w:jc w:val="left"/>
              <w:rPr>
                <w:ins w:id="23740" w:author="Author"/>
                <w:rFonts w:cs="Arial"/>
                <w:sz w:val="20"/>
                <w:szCs w:val="22"/>
                <w:lang w:val="en-IE"/>
              </w:rPr>
            </w:pPr>
            <w:ins w:id="23741" w:author="Author">
              <w:r w:rsidRPr="00316D1A">
                <w:rPr>
                  <w:rFonts w:cs="Arial"/>
                  <w:sz w:val="20"/>
                  <w:szCs w:val="22"/>
                  <w:lang w:val="en-IE"/>
                </w:rPr>
                <w:t>Json Path</w:t>
              </w:r>
            </w:ins>
          </w:p>
        </w:tc>
        <w:tc>
          <w:tcPr>
            <w:tcW w:w="3890" w:type="pct"/>
            <w:tcBorders>
              <w:bottom w:val="single" w:sz="18" w:space="0" w:color="FFFFFF" w:themeColor="background1"/>
            </w:tcBorders>
          </w:tcPr>
          <w:p w14:paraId="61FA2090"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42" w:author="Author"/>
                <w:rFonts w:cs="Arial"/>
                <w:color w:val="000000"/>
                <w:sz w:val="20"/>
                <w:szCs w:val="22"/>
                <w:lang w:val="en-IE"/>
              </w:rPr>
            </w:pPr>
            <w:ins w:id="23743" w:author="Author">
              <w:r w:rsidRPr="00316D1A">
                <w:rPr>
                  <w:rFonts w:cs="Arial"/>
                  <w:sz w:val="20"/>
                  <w:szCs w:val="22"/>
                  <w:lang w:val="en-IE" w:eastAsia="pt-PT"/>
                </w:rPr>
                <w:t>sales.messages.success.</w:t>
              </w:r>
              <w:r>
                <w:rPr>
                  <w:rFonts w:cs="Arial"/>
                  <w:sz w:val="20"/>
                  <w:szCs w:val="22"/>
                  <w:lang w:val="en-IE" w:eastAsia="pt-PT"/>
                </w:rPr>
                <w:t>CAMPAIGN_POSTPONED</w:t>
              </w:r>
            </w:ins>
          </w:p>
        </w:tc>
      </w:tr>
      <w:tr w:rsidR="00B155C8" w:rsidRPr="00316D1A" w14:paraId="6E00A7D1" w14:textId="77777777" w:rsidTr="00C23BF1">
        <w:trPr>
          <w:ins w:id="2374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E35CE71" w14:textId="77777777" w:rsidR="00B155C8" w:rsidRPr="00316D1A" w:rsidRDefault="00B155C8" w:rsidP="00C23BF1">
            <w:pPr>
              <w:spacing w:before="120"/>
              <w:jc w:val="left"/>
              <w:rPr>
                <w:ins w:id="23745" w:author="Author"/>
                <w:rFonts w:cs="Arial"/>
                <w:sz w:val="20"/>
                <w:szCs w:val="22"/>
                <w:lang w:val="en-IE"/>
              </w:rPr>
            </w:pPr>
            <w:ins w:id="23746" w:author="Author">
              <w:r w:rsidRPr="00316D1A">
                <w:rPr>
                  <w:rFonts w:cs="Arial"/>
                  <w:sz w:val="20"/>
                  <w:szCs w:val="22"/>
                  <w:lang w:val="en-IE"/>
                </w:rPr>
                <w:t>Message (English)</w:t>
              </w:r>
            </w:ins>
          </w:p>
        </w:tc>
        <w:tc>
          <w:tcPr>
            <w:tcW w:w="3890" w:type="pct"/>
            <w:tcBorders>
              <w:bottom w:val="single" w:sz="12" w:space="0" w:color="C00000"/>
            </w:tcBorders>
          </w:tcPr>
          <w:p w14:paraId="413D76B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47" w:author="Author"/>
                <w:rFonts w:cs="Arial"/>
                <w:color w:val="000000"/>
                <w:sz w:val="20"/>
                <w:szCs w:val="22"/>
                <w:lang w:val="en-IE"/>
              </w:rPr>
            </w:pPr>
            <w:ins w:id="23748" w:author="Author">
              <w:r w:rsidRPr="00E73B40">
                <w:rPr>
                  <w:sz w:val="20"/>
                  <w:lang w:val="en-IE"/>
                </w:rPr>
                <w:t>The campaign was successfully postponed.</w:t>
              </w:r>
            </w:ins>
          </w:p>
        </w:tc>
      </w:tr>
      <w:tr w:rsidR="00B155C8" w:rsidRPr="00316D1A" w14:paraId="7C50B4ED" w14:textId="77777777" w:rsidTr="00C23BF1">
        <w:trPr>
          <w:ins w:id="2374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A32EC7F" w14:textId="77777777" w:rsidR="00B155C8" w:rsidRPr="00316D1A" w:rsidRDefault="00B155C8" w:rsidP="00C23BF1">
            <w:pPr>
              <w:spacing w:before="120"/>
              <w:jc w:val="left"/>
              <w:rPr>
                <w:ins w:id="23750" w:author="Author"/>
                <w:rFonts w:cs="Arial"/>
                <w:sz w:val="20"/>
                <w:szCs w:val="22"/>
                <w:lang w:val="en-IE"/>
              </w:rPr>
            </w:pPr>
            <w:ins w:id="23751" w:author="Author">
              <w:r w:rsidRPr="00316D1A">
                <w:rPr>
                  <w:rFonts w:cs="Arial"/>
                  <w:sz w:val="20"/>
                  <w:szCs w:val="22"/>
                  <w:lang w:val="en-IE"/>
                </w:rPr>
                <w:lastRenderedPageBreak/>
                <w:t>Message #</w:t>
              </w:r>
            </w:ins>
          </w:p>
        </w:tc>
        <w:tc>
          <w:tcPr>
            <w:tcW w:w="3890" w:type="pct"/>
            <w:tcBorders>
              <w:top w:val="single" w:sz="12" w:space="0" w:color="C00000"/>
            </w:tcBorders>
          </w:tcPr>
          <w:p w14:paraId="7EA78971"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52" w:author="Author"/>
                <w:i/>
                <w:sz w:val="20"/>
                <w:lang w:val="en-IE"/>
              </w:rPr>
            </w:pPr>
            <w:ins w:id="23753" w:author="Author">
              <w:r w:rsidRPr="003709C3">
                <w:rPr>
                  <w:i/>
                  <w:sz w:val="20"/>
                  <w:lang w:val="en-IE"/>
                </w:rPr>
                <w:t>SM_SAL_8</w:t>
              </w:r>
            </w:ins>
          </w:p>
        </w:tc>
      </w:tr>
      <w:tr w:rsidR="00B155C8" w:rsidRPr="00316D1A" w14:paraId="0BD83A92" w14:textId="77777777" w:rsidTr="00C23BF1">
        <w:trPr>
          <w:ins w:id="23754" w:author="Author"/>
        </w:trPr>
        <w:tc>
          <w:tcPr>
            <w:cnfStyle w:val="001000000000" w:firstRow="0" w:lastRow="0" w:firstColumn="1" w:lastColumn="0" w:oddVBand="0" w:evenVBand="0" w:oddHBand="0" w:evenHBand="0" w:firstRowFirstColumn="0" w:firstRowLastColumn="0" w:lastRowFirstColumn="0" w:lastRowLastColumn="0"/>
            <w:tcW w:w="1110" w:type="pct"/>
          </w:tcPr>
          <w:p w14:paraId="3F39D21F" w14:textId="77777777" w:rsidR="00B155C8" w:rsidRPr="00316D1A" w:rsidRDefault="00B155C8" w:rsidP="00C23BF1">
            <w:pPr>
              <w:spacing w:before="120"/>
              <w:jc w:val="left"/>
              <w:rPr>
                <w:ins w:id="23755" w:author="Author"/>
                <w:rFonts w:cs="Arial"/>
                <w:sz w:val="20"/>
                <w:szCs w:val="22"/>
                <w:lang w:val="en-IE"/>
              </w:rPr>
            </w:pPr>
            <w:ins w:id="23756" w:author="Author">
              <w:r w:rsidRPr="00316D1A">
                <w:rPr>
                  <w:rFonts w:cs="Arial"/>
                  <w:sz w:val="20"/>
                  <w:szCs w:val="22"/>
                  <w:lang w:val="en-IE"/>
                </w:rPr>
                <w:t>Description</w:t>
              </w:r>
            </w:ins>
          </w:p>
        </w:tc>
        <w:tc>
          <w:tcPr>
            <w:tcW w:w="3890" w:type="pct"/>
          </w:tcPr>
          <w:p w14:paraId="283ECA00"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57" w:author="Author"/>
                <w:sz w:val="20"/>
                <w:lang w:val="en-IE"/>
              </w:rPr>
            </w:pPr>
            <w:ins w:id="23758" w:author="Author">
              <w:r>
                <w:rPr>
                  <w:rFonts w:cs="Arial"/>
                  <w:color w:val="000000"/>
                  <w:sz w:val="20"/>
                  <w:szCs w:val="22"/>
                  <w:lang w:val="en-IE"/>
                </w:rPr>
                <w:t xml:space="preserve">Message displayed when </w:t>
              </w:r>
              <w:r w:rsidRPr="00E73B40">
                <w:rPr>
                  <w:sz w:val="20"/>
                  <w:lang w:val="en-IE"/>
                </w:rPr>
                <w:t xml:space="preserve">the user </w:t>
              </w:r>
              <w:r>
                <w:rPr>
                  <w:sz w:val="20"/>
                  <w:lang w:val="en-IE"/>
                </w:rPr>
                <w:t>accepts</w:t>
              </w:r>
              <w:r w:rsidRPr="00E73B40">
                <w:rPr>
                  <w:sz w:val="20"/>
                  <w:lang w:val="en-IE"/>
                </w:rPr>
                <w:t xml:space="preserve"> the campaign</w:t>
              </w:r>
            </w:ins>
          </w:p>
        </w:tc>
      </w:tr>
      <w:tr w:rsidR="00B155C8" w:rsidRPr="00316D1A" w14:paraId="2E4A0B5B" w14:textId="77777777" w:rsidTr="00C23BF1">
        <w:trPr>
          <w:ins w:id="23759" w:author="Author"/>
        </w:trPr>
        <w:tc>
          <w:tcPr>
            <w:cnfStyle w:val="001000000000" w:firstRow="0" w:lastRow="0" w:firstColumn="1" w:lastColumn="0" w:oddVBand="0" w:evenVBand="0" w:oddHBand="0" w:evenHBand="0" w:firstRowFirstColumn="0" w:firstRowLastColumn="0" w:lastRowFirstColumn="0" w:lastRowLastColumn="0"/>
            <w:tcW w:w="1110" w:type="pct"/>
          </w:tcPr>
          <w:p w14:paraId="014B9AFB" w14:textId="77777777" w:rsidR="00B155C8" w:rsidRPr="00316D1A" w:rsidRDefault="00B155C8" w:rsidP="00C23BF1">
            <w:pPr>
              <w:spacing w:before="120"/>
              <w:jc w:val="left"/>
              <w:rPr>
                <w:ins w:id="23760" w:author="Author"/>
                <w:rFonts w:cs="Arial"/>
                <w:sz w:val="20"/>
                <w:szCs w:val="22"/>
                <w:lang w:val="en-IE"/>
              </w:rPr>
            </w:pPr>
            <w:ins w:id="23761" w:author="Author">
              <w:r w:rsidRPr="00316D1A">
                <w:rPr>
                  <w:rFonts w:cs="Arial"/>
                  <w:sz w:val="20"/>
                  <w:szCs w:val="22"/>
                  <w:lang w:val="en-IE"/>
                </w:rPr>
                <w:t>Context</w:t>
              </w:r>
            </w:ins>
          </w:p>
        </w:tc>
        <w:tc>
          <w:tcPr>
            <w:tcW w:w="3890" w:type="pct"/>
          </w:tcPr>
          <w:p w14:paraId="4C853B8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62" w:author="Author"/>
                <w:sz w:val="20"/>
                <w:lang w:val="en-IE"/>
              </w:rPr>
            </w:pPr>
            <w:ins w:id="23763" w:author="Author">
              <w:r>
                <w:rPr>
                  <w:rFonts w:cs="Arial"/>
                  <w:color w:val="000000"/>
                  <w:sz w:val="20"/>
                  <w:szCs w:val="22"/>
                  <w:lang w:val="en-IE"/>
                </w:rPr>
                <w:t>Campaigns step</w:t>
              </w:r>
            </w:ins>
          </w:p>
        </w:tc>
      </w:tr>
      <w:tr w:rsidR="00B155C8" w:rsidRPr="00316D1A" w14:paraId="2AF716E4" w14:textId="77777777" w:rsidTr="00C23BF1">
        <w:trPr>
          <w:ins w:id="23764" w:author="Author"/>
        </w:trPr>
        <w:tc>
          <w:tcPr>
            <w:cnfStyle w:val="001000000000" w:firstRow="0" w:lastRow="0" w:firstColumn="1" w:lastColumn="0" w:oddVBand="0" w:evenVBand="0" w:oddHBand="0" w:evenHBand="0" w:firstRowFirstColumn="0" w:firstRowLastColumn="0" w:lastRowFirstColumn="0" w:lastRowLastColumn="0"/>
            <w:tcW w:w="1110" w:type="pct"/>
          </w:tcPr>
          <w:p w14:paraId="69A2686A" w14:textId="77777777" w:rsidR="00B155C8" w:rsidRPr="00316D1A" w:rsidRDefault="00B155C8" w:rsidP="00C23BF1">
            <w:pPr>
              <w:spacing w:before="120"/>
              <w:jc w:val="left"/>
              <w:rPr>
                <w:ins w:id="23765" w:author="Author"/>
                <w:rFonts w:cs="Arial"/>
                <w:sz w:val="20"/>
                <w:szCs w:val="22"/>
                <w:lang w:val="en-IE"/>
              </w:rPr>
            </w:pPr>
            <w:ins w:id="23766" w:author="Author">
              <w:r w:rsidRPr="00316D1A">
                <w:rPr>
                  <w:rFonts w:cs="Arial"/>
                  <w:sz w:val="20"/>
                  <w:szCs w:val="22"/>
                  <w:lang w:val="en-IE"/>
                </w:rPr>
                <w:t>Json Path</w:t>
              </w:r>
            </w:ins>
          </w:p>
        </w:tc>
        <w:tc>
          <w:tcPr>
            <w:tcW w:w="3890" w:type="pct"/>
          </w:tcPr>
          <w:p w14:paraId="168C99D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67" w:author="Author"/>
                <w:sz w:val="20"/>
                <w:lang w:val="en-IE"/>
              </w:rPr>
            </w:pPr>
            <w:ins w:id="23768" w:author="Author">
              <w:r w:rsidRPr="00316D1A">
                <w:rPr>
                  <w:rFonts w:cs="Arial"/>
                  <w:sz w:val="20"/>
                  <w:szCs w:val="22"/>
                  <w:lang w:val="en-IE" w:eastAsia="pt-PT"/>
                </w:rPr>
                <w:t>sales.messages.success.</w:t>
              </w:r>
              <w:r>
                <w:rPr>
                  <w:rFonts w:cs="Arial"/>
                  <w:sz w:val="20"/>
                  <w:szCs w:val="22"/>
                  <w:lang w:val="en-IE" w:eastAsia="pt-PT"/>
                </w:rPr>
                <w:t>CAMPAIGN_ACCEPTED</w:t>
              </w:r>
            </w:ins>
          </w:p>
        </w:tc>
      </w:tr>
      <w:tr w:rsidR="00B155C8" w:rsidRPr="00316D1A" w14:paraId="103D9D43" w14:textId="77777777" w:rsidTr="00C23BF1">
        <w:trPr>
          <w:ins w:id="2376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6435E25F" w14:textId="77777777" w:rsidR="00B155C8" w:rsidRPr="00316D1A" w:rsidRDefault="00B155C8" w:rsidP="00C23BF1">
            <w:pPr>
              <w:spacing w:before="120"/>
              <w:jc w:val="left"/>
              <w:rPr>
                <w:ins w:id="23770" w:author="Author"/>
                <w:rFonts w:cs="Arial"/>
                <w:sz w:val="20"/>
                <w:szCs w:val="22"/>
                <w:lang w:val="en-IE"/>
              </w:rPr>
            </w:pPr>
            <w:ins w:id="23771" w:author="Author">
              <w:r w:rsidRPr="00316D1A">
                <w:rPr>
                  <w:rFonts w:cs="Arial"/>
                  <w:sz w:val="20"/>
                  <w:szCs w:val="22"/>
                  <w:lang w:val="en-IE"/>
                </w:rPr>
                <w:t>Message (English)</w:t>
              </w:r>
            </w:ins>
          </w:p>
        </w:tc>
        <w:tc>
          <w:tcPr>
            <w:tcW w:w="3890" w:type="pct"/>
            <w:tcBorders>
              <w:bottom w:val="single" w:sz="12" w:space="0" w:color="C00000"/>
            </w:tcBorders>
          </w:tcPr>
          <w:p w14:paraId="023A4389"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72" w:author="Author"/>
                <w:sz w:val="20"/>
                <w:lang w:val="en-IE"/>
              </w:rPr>
            </w:pPr>
            <w:ins w:id="23773" w:author="Author">
              <w:r w:rsidRPr="00E73B40">
                <w:rPr>
                  <w:sz w:val="20"/>
                  <w:lang w:val="en-IE"/>
                </w:rPr>
                <w:t xml:space="preserve">The campaign was successfully </w:t>
              </w:r>
              <w:r>
                <w:rPr>
                  <w:sz w:val="20"/>
                  <w:lang w:val="en-IE"/>
                </w:rPr>
                <w:t>accepted</w:t>
              </w:r>
              <w:r w:rsidRPr="00E73B40">
                <w:rPr>
                  <w:sz w:val="20"/>
                  <w:lang w:val="en-IE"/>
                </w:rPr>
                <w:t>.</w:t>
              </w:r>
            </w:ins>
          </w:p>
        </w:tc>
      </w:tr>
      <w:tr w:rsidR="00B155C8" w:rsidRPr="00316D1A" w14:paraId="27D3D4F0" w14:textId="77777777" w:rsidTr="00C23BF1">
        <w:trPr>
          <w:ins w:id="2377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6C6D98D" w14:textId="77777777" w:rsidR="00B155C8" w:rsidRPr="00316D1A" w:rsidRDefault="00B155C8" w:rsidP="00C23BF1">
            <w:pPr>
              <w:spacing w:before="120"/>
              <w:jc w:val="left"/>
              <w:rPr>
                <w:ins w:id="23775" w:author="Author"/>
                <w:rFonts w:cs="Arial"/>
                <w:sz w:val="20"/>
                <w:szCs w:val="22"/>
                <w:lang w:val="en-IE"/>
              </w:rPr>
            </w:pPr>
            <w:ins w:id="23776" w:author="Author">
              <w:r w:rsidRPr="00316D1A">
                <w:rPr>
                  <w:rFonts w:cs="Arial"/>
                  <w:sz w:val="20"/>
                  <w:szCs w:val="22"/>
                  <w:lang w:val="en-IE"/>
                </w:rPr>
                <w:t>Message #</w:t>
              </w:r>
            </w:ins>
          </w:p>
        </w:tc>
        <w:tc>
          <w:tcPr>
            <w:tcW w:w="3890" w:type="pct"/>
            <w:tcBorders>
              <w:top w:val="single" w:sz="12" w:space="0" w:color="C00000"/>
            </w:tcBorders>
          </w:tcPr>
          <w:p w14:paraId="3594C84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77" w:author="Author"/>
                <w:sz w:val="20"/>
                <w:lang w:val="en-IE"/>
              </w:rPr>
            </w:pPr>
            <w:ins w:id="23778" w:author="Author">
              <w:r>
                <w:rPr>
                  <w:i/>
                  <w:sz w:val="20"/>
                  <w:lang w:val="en-IE"/>
                </w:rPr>
                <w:t>SM_SAL_9</w:t>
              </w:r>
            </w:ins>
          </w:p>
        </w:tc>
      </w:tr>
      <w:tr w:rsidR="00B155C8" w:rsidRPr="00316D1A" w14:paraId="17311D63" w14:textId="77777777" w:rsidTr="00C23BF1">
        <w:trPr>
          <w:ins w:id="23779" w:author="Author"/>
        </w:trPr>
        <w:tc>
          <w:tcPr>
            <w:cnfStyle w:val="001000000000" w:firstRow="0" w:lastRow="0" w:firstColumn="1" w:lastColumn="0" w:oddVBand="0" w:evenVBand="0" w:oddHBand="0" w:evenHBand="0" w:firstRowFirstColumn="0" w:firstRowLastColumn="0" w:lastRowFirstColumn="0" w:lastRowLastColumn="0"/>
            <w:tcW w:w="1110" w:type="pct"/>
          </w:tcPr>
          <w:p w14:paraId="049CB4D0" w14:textId="77777777" w:rsidR="00B155C8" w:rsidRPr="00316D1A" w:rsidRDefault="00B155C8" w:rsidP="00C23BF1">
            <w:pPr>
              <w:spacing w:before="120"/>
              <w:jc w:val="left"/>
              <w:rPr>
                <w:ins w:id="23780" w:author="Author"/>
                <w:rFonts w:cs="Arial"/>
                <w:sz w:val="20"/>
                <w:szCs w:val="22"/>
                <w:lang w:val="en-IE"/>
              </w:rPr>
            </w:pPr>
            <w:ins w:id="23781" w:author="Author">
              <w:r w:rsidRPr="00316D1A">
                <w:rPr>
                  <w:rFonts w:cs="Arial"/>
                  <w:sz w:val="20"/>
                  <w:szCs w:val="22"/>
                  <w:lang w:val="en-IE"/>
                </w:rPr>
                <w:t>Description</w:t>
              </w:r>
            </w:ins>
          </w:p>
        </w:tc>
        <w:tc>
          <w:tcPr>
            <w:tcW w:w="3890" w:type="pct"/>
          </w:tcPr>
          <w:p w14:paraId="0AD136D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82" w:author="Author"/>
                <w:sz w:val="20"/>
                <w:lang w:val="en-IE"/>
              </w:rPr>
            </w:pPr>
            <w:ins w:id="23783" w:author="Author">
              <w:r>
                <w:rPr>
                  <w:rFonts w:cs="Arial"/>
                  <w:color w:val="000000"/>
                  <w:sz w:val="20"/>
                  <w:szCs w:val="22"/>
                  <w:lang w:val="en-IE"/>
                </w:rPr>
                <w:t xml:space="preserve">Message displayed when </w:t>
              </w:r>
              <w:r w:rsidRPr="00E73B40">
                <w:rPr>
                  <w:sz w:val="20"/>
                  <w:lang w:val="en-IE"/>
                </w:rPr>
                <w:t xml:space="preserve">the </w:t>
              </w:r>
              <w:r>
                <w:rPr>
                  <w:sz w:val="20"/>
                  <w:lang w:val="en-IE"/>
                </w:rPr>
                <w:t>loyalty points are credited in case of error</w:t>
              </w:r>
            </w:ins>
          </w:p>
        </w:tc>
      </w:tr>
      <w:tr w:rsidR="00B155C8" w:rsidRPr="00316D1A" w14:paraId="44FBEEB7" w14:textId="77777777" w:rsidTr="00C23BF1">
        <w:trPr>
          <w:ins w:id="23784" w:author="Author"/>
        </w:trPr>
        <w:tc>
          <w:tcPr>
            <w:cnfStyle w:val="001000000000" w:firstRow="0" w:lastRow="0" w:firstColumn="1" w:lastColumn="0" w:oddVBand="0" w:evenVBand="0" w:oddHBand="0" w:evenHBand="0" w:firstRowFirstColumn="0" w:firstRowLastColumn="0" w:lastRowFirstColumn="0" w:lastRowLastColumn="0"/>
            <w:tcW w:w="1110" w:type="pct"/>
          </w:tcPr>
          <w:p w14:paraId="5241258C" w14:textId="77777777" w:rsidR="00B155C8" w:rsidRPr="00316D1A" w:rsidRDefault="00B155C8" w:rsidP="00C23BF1">
            <w:pPr>
              <w:spacing w:before="120"/>
              <w:jc w:val="left"/>
              <w:rPr>
                <w:ins w:id="23785" w:author="Author"/>
                <w:rFonts w:cs="Arial"/>
                <w:sz w:val="20"/>
                <w:szCs w:val="22"/>
                <w:lang w:val="en-IE"/>
              </w:rPr>
            </w:pPr>
            <w:ins w:id="23786" w:author="Author">
              <w:r w:rsidRPr="00316D1A">
                <w:rPr>
                  <w:rFonts w:cs="Arial"/>
                  <w:sz w:val="20"/>
                  <w:szCs w:val="22"/>
                  <w:lang w:val="en-IE"/>
                </w:rPr>
                <w:t>Context</w:t>
              </w:r>
            </w:ins>
          </w:p>
        </w:tc>
        <w:tc>
          <w:tcPr>
            <w:tcW w:w="3890" w:type="pct"/>
          </w:tcPr>
          <w:p w14:paraId="284A49B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87" w:author="Author"/>
                <w:sz w:val="20"/>
                <w:lang w:val="en-IE"/>
              </w:rPr>
            </w:pPr>
            <w:ins w:id="23788" w:author="Author">
              <w:r>
                <w:rPr>
                  <w:rFonts w:cs="Arial"/>
                  <w:color w:val="000000"/>
                  <w:sz w:val="20"/>
                  <w:szCs w:val="22"/>
                  <w:lang w:val="en-IE"/>
                </w:rPr>
                <w:t>Loyalty points credit</w:t>
              </w:r>
            </w:ins>
          </w:p>
        </w:tc>
      </w:tr>
      <w:tr w:rsidR="00B155C8" w:rsidRPr="00316D1A" w14:paraId="24CFA8C3" w14:textId="77777777" w:rsidTr="00C23BF1">
        <w:trPr>
          <w:ins w:id="23789" w:author="Author"/>
        </w:trPr>
        <w:tc>
          <w:tcPr>
            <w:cnfStyle w:val="001000000000" w:firstRow="0" w:lastRow="0" w:firstColumn="1" w:lastColumn="0" w:oddVBand="0" w:evenVBand="0" w:oddHBand="0" w:evenHBand="0" w:firstRowFirstColumn="0" w:firstRowLastColumn="0" w:lastRowFirstColumn="0" w:lastRowLastColumn="0"/>
            <w:tcW w:w="1110" w:type="pct"/>
          </w:tcPr>
          <w:p w14:paraId="1001C384" w14:textId="77777777" w:rsidR="00B155C8" w:rsidRPr="00316D1A" w:rsidRDefault="00B155C8" w:rsidP="00C23BF1">
            <w:pPr>
              <w:spacing w:before="120"/>
              <w:jc w:val="left"/>
              <w:rPr>
                <w:ins w:id="23790" w:author="Author"/>
                <w:rFonts w:cs="Arial"/>
                <w:sz w:val="20"/>
                <w:szCs w:val="22"/>
                <w:lang w:val="en-IE"/>
              </w:rPr>
            </w:pPr>
            <w:ins w:id="23791" w:author="Author">
              <w:r w:rsidRPr="00316D1A">
                <w:rPr>
                  <w:rFonts w:cs="Arial"/>
                  <w:sz w:val="20"/>
                  <w:szCs w:val="22"/>
                  <w:lang w:val="en-IE"/>
                </w:rPr>
                <w:t>Json Path</w:t>
              </w:r>
            </w:ins>
          </w:p>
        </w:tc>
        <w:tc>
          <w:tcPr>
            <w:tcW w:w="3890" w:type="pct"/>
          </w:tcPr>
          <w:p w14:paraId="2EB65B0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92" w:author="Author"/>
                <w:sz w:val="20"/>
                <w:lang w:val="en-IE"/>
              </w:rPr>
            </w:pPr>
            <w:ins w:id="23793" w:author="Author">
              <w:r w:rsidRPr="00316D1A">
                <w:rPr>
                  <w:rFonts w:cs="Arial"/>
                  <w:sz w:val="20"/>
                  <w:szCs w:val="22"/>
                  <w:lang w:val="en-IE" w:eastAsia="pt-PT"/>
                </w:rPr>
                <w:t>sales.messages.success.</w:t>
              </w:r>
              <w:r>
                <w:rPr>
                  <w:rFonts w:cs="Arial"/>
                  <w:sz w:val="20"/>
                  <w:szCs w:val="22"/>
                  <w:lang w:val="en-IE" w:eastAsia="pt-PT"/>
                </w:rPr>
                <w:t>LOYALTY_CREDITED</w:t>
              </w:r>
            </w:ins>
          </w:p>
        </w:tc>
      </w:tr>
      <w:tr w:rsidR="00B155C8" w:rsidRPr="00316D1A" w14:paraId="6D589BEF" w14:textId="77777777" w:rsidTr="00C23BF1">
        <w:trPr>
          <w:ins w:id="2379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D8A0CAB" w14:textId="77777777" w:rsidR="00B155C8" w:rsidRPr="00316D1A" w:rsidRDefault="00B155C8" w:rsidP="00C23BF1">
            <w:pPr>
              <w:spacing w:before="120"/>
              <w:jc w:val="left"/>
              <w:rPr>
                <w:ins w:id="23795" w:author="Author"/>
                <w:rFonts w:cs="Arial"/>
                <w:sz w:val="20"/>
                <w:szCs w:val="22"/>
                <w:lang w:val="en-IE"/>
              </w:rPr>
            </w:pPr>
            <w:ins w:id="23796" w:author="Author">
              <w:r w:rsidRPr="00316D1A">
                <w:rPr>
                  <w:rFonts w:cs="Arial"/>
                  <w:sz w:val="20"/>
                  <w:szCs w:val="22"/>
                  <w:lang w:val="en-IE"/>
                </w:rPr>
                <w:t>Message (English)</w:t>
              </w:r>
            </w:ins>
          </w:p>
        </w:tc>
        <w:tc>
          <w:tcPr>
            <w:tcW w:w="3890" w:type="pct"/>
            <w:tcBorders>
              <w:bottom w:val="single" w:sz="12" w:space="0" w:color="C00000"/>
            </w:tcBorders>
          </w:tcPr>
          <w:p w14:paraId="4414CF11"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97" w:author="Author"/>
                <w:sz w:val="20"/>
                <w:lang w:val="en-IE"/>
              </w:rPr>
            </w:pPr>
            <w:ins w:id="23798" w:author="Author">
              <w:r>
                <w:rPr>
                  <w:sz w:val="20"/>
                  <w:lang w:val="en-IE"/>
                </w:rPr>
                <w:t>Loyalty points were successfully credited. Please retry the last action to deduce them again.</w:t>
              </w:r>
            </w:ins>
          </w:p>
        </w:tc>
      </w:tr>
      <w:tr w:rsidR="00B155C8" w:rsidRPr="00316D1A" w14:paraId="7F627087" w14:textId="77777777" w:rsidTr="00C23BF1">
        <w:trPr>
          <w:ins w:id="2379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7B631B14" w14:textId="77777777" w:rsidR="00B155C8" w:rsidRPr="00316D1A" w:rsidRDefault="00B155C8" w:rsidP="00C23BF1">
            <w:pPr>
              <w:spacing w:before="120"/>
              <w:jc w:val="left"/>
              <w:rPr>
                <w:ins w:id="23800" w:author="Author"/>
                <w:rFonts w:cs="Arial"/>
                <w:sz w:val="20"/>
                <w:szCs w:val="22"/>
                <w:lang w:val="en-IE"/>
              </w:rPr>
            </w:pPr>
            <w:ins w:id="23801" w:author="Author">
              <w:r w:rsidRPr="00316D1A">
                <w:rPr>
                  <w:rFonts w:cs="Arial"/>
                  <w:sz w:val="20"/>
                  <w:szCs w:val="22"/>
                  <w:lang w:val="en-IE"/>
                </w:rPr>
                <w:t>Message #</w:t>
              </w:r>
            </w:ins>
          </w:p>
        </w:tc>
        <w:tc>
          <w:tcPr>
            <w:tcW w:w="3890" w:type="pct"/>
            <w:tcBorders>
              <w:top w:val="single" w:sz="12" w:space="0" w:color="C00000"/>
            </w:tcBorders>
          </w:tcPr>
          <w:p w14:paraId="2412C6D4" w14:textId="77777777" w:rsidR="00B155C8" w:rsidRPr="0071795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02" w:author="Author"/>
                <w:i/>
                <w:sz w:val="20"/>
                <w:lang w:val="en-IE"/>
              </w:rPr>
            </w:pPr>
            <w:ins w:id="23803" w:author="Author">
              <w:r w:rsidRPr="00717951">
                <w:rPr>
                  <w:i/>
                  <w:sz w:val="20"/>
                  <w:lang w:val="en-IE"/>
                </w:rPr>
                <w:t>SM_SAL_10</w:t>
              </w:r>
            </w:ins>
          </w:p>
        </w:tc>
      </w:tr>
      <w:tr w:rsidR="00B155C8" w:rsidRPr="00316D1A" w14:paraId="4EF7A74E" w14:textId="77777777" w:rsidTr="00C23BF1">
        <w:trPr>
          <w:ins w:id="23804" w:author="Author"/>
        </w:trPr>
        <w:tc>
          <w:tcPr>
            <w:cnfStyle w:val="001000000000" w:firstRow="0" w:lastRow="0" w:firstColumn="1" w:lastColumn="0" w:oddVBand="0" w:evenVBand="0" w:oddHBand="0" w:evenHBand="0" w:firstRowFirstColumn="0" w:firstRowLastColumn="0" w:lastRowFirstColumn="0" w:lastRowLastColumn="0"/>
            <w:tcW w:w="1110" w:type="pct"/>
          </w:tcPr>
          <w:p w14:paraId="7E83F01D" w14:textId="77777777" w:rsidR="00B155C8" w:rsidRPr="00316D1A" w:rsidRDefault="00B155C8" w:rsidP="00C23BF1">
            <w:pPr>
              <w:spacing w:before="120"/>
              <w:jc w:val="left"/>
              <w:rPr>
                <w:ins w:id="23805" w:author="Author"/>
                <w:rFonts w:cs="Arial"/>
                <w:sz w:val="20"/>
                <w:szCs w:val="22"/>
                <w:lang w:val="en-IE"/>
              </w:rPr>
            </w:pPr>
            <w:ins w:id="23806" w:author="Author">
              <w:r w:rsidRPr="00316D1A">
                <w:rPr>
                  <w:rFonts w:cs="Arial"/>
                  <w:sz w:val="20"/>
                  <w:szCs w:val="22"/>
                  <w:lang w:val="en-IE"/>
                </w:rPr>
                <w:t>Description</w:t>
              </w:r>
            </w:ins>
          </w:p>
        </w:tc>
        <w:tc>
          <w:tcPr>
            <w:tcW w:w="3890" w:type="pct"/>
          </w:tcPr>
          <w:p w14:paraId="269F7927"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07" w:author="Author"/>
                <w:sz w:val="20"/>
                <w:lang w:val="en-IE"/>
              </w:rPr>
            </w:pPr>
            <w:ins w:id="23808" w:author="Author">
              <w:r w:rsidRPr="00B40FC3">
                <w:rPr>
                  <w:rFonts w:cs="Arial"/>
                  <w:sz w:val="20"/>
                  <w:szCs w:val="20"/>
                  <w:lang w:val="en-IE"/>
                </w:rPr>
                <w:t xml:space="preserve">Message displayed </w:t>
              </w:r>
              <w:r>
                <w:rPr>
                  <w:rFonts w:cs="Arial"/>
                  <w:sz w:val="20"/>
                  <w:szCs w:val="20"/>
                  <w:lang w:val="en-IE"/>
                </w:rPr>
                <w:t>when the contracts are successfully sent</w:t>
              </w:r>
            </w:ins>
          </w:p>
        </w:tc>
      </w:tr>
      <w:tr w:rsidR="00B155C8" w:rsidRPr="00316D1A" w14:paraId="27544F74" w14:textId="77777777" w:rsidTr="00C23BF1">
        <w:trPr>
          <w:ins w:id="23809" w:author="Author"/>
        </w:trPr>
        <w:tc>
          <w:tcPr>
            <w:cnfStyle w:val="001000000000" w:firstRow="0" w:lastRow="0" w:firstColumn="1" w:lastColumn="0" w:oddVBand="0" w:evenVBand="0" w:oddHBand="0" w:evenHBand="0" w:firstRowFirstColumn="0" w:firstRowLastColumn="0" w:lastRowFirstColumn="0" w:lastRowLastColumn="0"/>
            <w:tcW w:w="1110" w:type="pct"/>
          </w:tcPr>
          <w:p w14:paraId="0DDA48E2" w14:textId="77777777" w:rsidR="00B155C8" w:rsidRPr="00316D1A" w:rsidRDefault="00B155C8" w:rsidP="00C23BF1">
            <w:pPr>
              <w:spacing w:before="120"/>
              <w:jc w:val="left"/>
              <w:rPr>
                <w:ins w:id="23810" w:author="Author"/>
                <w:rFonts w:cs="Arial"/>
                <w:sz w:val="20"/>
                <w:szCs w:val="22"/>
                <w:lang w:val="en-IE"/>
              </w:rPr>
            </w:pPr>
            <w:ins w:id="23811" w:author="Author">
              <w:r w:rsidRPr="00316D1A">
                <w:rPr>
                  <w:rFonts w:cs="Arial"/>
                  <w:sz w:val="20"/>
                  <w:szCs w:val="22"/>
                  <w:lang w:val="en-IE"/>
                </w:rPr>
                <w:t>Context</w:t>
              </w:r>
            </w:ins>
          </w:p>
        </w:tc>
        <w:tc>
          <w:tcPr>
            <w:tcW w:w="3890" w:type="pct"/>
          </w:tcPr>
          <w:p w14:paraId="0A2ACF0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12" w:author="Author"/>
                <w:sz w:val="20"/>
                <w:lang w:val="en-IE"/>
              </w:rPr>
            </w:pPr>
            <w:ins w:id="23813" w:author="Author">
              <w:r>
                <w:rPr>
                  <w:rFonts w:cs="Arial"/>
                  <w:sz w:val="20"/>
                  <w:szCs w:val="20"/>
                  <w:lang w:val="en-IE"/>
                </w:rPr>
                <w:t>Self-Confirm step</w:t>
              </w:r>
            </w:ins>
          </w:p>
        </w:tc>
      </w:tr>
      <w:tr w:rsidR="00B155C8" w:rsidRPr="00316D1A" w14:paraId="6210F80F" w14:textId="77777777" w:rsidTr="00C23BF1">
        <w:trPr>
          <w:ins w:id="23814" w:author="Author"/>
        </w:trPr>
        <w:tc>
          <w:tcPr>
            <w:cnfStyle w:val="001000000000" w:firstRow="0" w:lastRow="0" w:firstColumn="1" w:lastColumn="0" w:oddVBand="0" w:evenVBand="0" w:oddHBand="0" w:evenHBand="0" w:firstRowFirstColumn="0" w:firstRowLastColumn="0" w:lastRowFirstColumn="0" w:lastRowLastColumn="0"/>
            <w:tcW w:w="1110" w:type="pct"/>
          </w:tcPr>
          <w:p w14:paraId="6878D2CE" w14:textId="77777777" w:rsidR="00B155C8" w:rsidRPr="00316D1A" w:rsidRDefault="00B155C8" w:rsidP="00C23BF1">
            <w:pPr>
              <w:spacing w:before="120"/>
              <w:jc w:val="left"/>
              <w:rPr>
                <w:ins w:id="23815" w:author="Author"/>
                <w:rFonts w:cs="Arial"/>
                <w:sz w:val="20"/>
                <w:szCs w:val="22"/>
                <w:lang w:val="en-IE"/>
              </w:rPr>
            </w:pPr>
            <w:ins w:id="23816" w:author="Author">
              <w:r w:rsidRPr="00316D1A">
                <w:rPr>
                  <w:rFonts w:cs="Arial"/>
                  <w:sz w:val="20"/>
                  <w:szCs w:val="22"/>
                  <w:lang w:val="en-IE"/>
                </w:rPr>
                <w:t>Json Path</w:t>
              </w:r>
            </w:ins>
          </w:p>
        </w:tc>
        <w:tc>
          <w:tcPr>
            <w:tcW w:w="3890" w:type="pct"/>
          </w:tcPr>
          <w:p w14:paraId="7E3C157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17" w:author="Author"/>
                <w:sz w:val="20"/>
                <w:lang w:val="en-IE"/>
              </w:rPr>
            </w:pPr>
            <w:ins w:id="23818" w:author="Author">
              <w:r>
                <w:rPr>
                  <w:rFonts w:cs="Arial"/>
                  <w:sz w:val="20"/>
                  <w:szCs w:val="20"/>
                  <w:lang w:val="en-IE"/>
                </w:rPr>
                <w:t>sales.messages.</w:t>
              </w:r>
              <w:r w:rsidRPr="00316D1A">
                <w:rPr>
                  <w:rFonts w:cs="Arial"/>
                  <w:sz w:val="20"/>
                  <w:szCs w:val="22"/>
                  <w:lang w:val="en-IE" w:eastAsia="pt-PT"/>
                </w:rPr>
                <w:t>success</w:t>
              </w:r>
              <w:r>
                <w:rPr>
                  <w:rFonts w:cs="Arial"/>
                  <w:sz w:val="20"/>
                  <w:szCs w:val="20"/>
                  <w:lang w:val="en-IE"/>
                </w:rPr>
                <w:t>.CALLING_CONTRACTS_SERVICE</w:t>
              </w:r>
            </w:ins>
          </w:p>
        </w:tc>
      </w:tr>
      <w:tr w:rsidR="00B155C8" w:rsidRPr="00316D1A" w14:paraId="267FAC72" w14:textId="77777777" w:rsidTr="00C23BF1">
        <w:trPr>
          <w:ins w:id="2381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0093256" w14:textId="77777777" w:rsidR="00B155C8" w:rsidRPr="00316D1A" w:rsidRDefault="00B155C8" w:rsidP="00C23BF1">
            <w:pPr>
              <w:spacing w:before="120"/>
              <w:jc w:val="left"/>
              <w:rPr>
                <w:ins w:id="23820" w:author="Author"/>
                <w:rFonts w:cs="Arial"/>
                <w:sz w:val="20"/>
                <w:szCs w:val="22"/>
                <w:lang w:val="en-IE"/>
              </w:rPr>
            </w:pPr>
            <w:ins w:id="23821" w:author="Author">
              <w:r w:rsidRPr="00316D1A">
                <w:rPr>
                  <w:rFonts w:cs="Arial"/>
                  <w:sz w:val="20"/>
                  <w:szCs w:val="22"/>
                  <w:lang w:val="en-IE"/>
                </w:rPr>
                <w:t>Message (English)</w:t>
              </w:r>
            </w:ins>
          </w:p>
        </w:tc>
        <w:tc>
          <w:tcPr>
            <w:tcW w:w="3890" w:type="pct"/>
            <w:tcBorders>
              <w:bottom w:val="single" w:sz="18" w:space="0" w:color="FFFFFF" w:themeColor="background1"/>
            </w:tcBorders>
          </w:tcPr>
          <w:p w14:paraId="3BDCF3B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22" w:author="Author"/>
                <w:sz w:val="20"/>
                <w:lang w:val="en-IE"/>
              </w:rPr>
            </w:pPr>
            <w:ins w:id="23823" w:author="Author">
              <w:r>
                <w:rPr>
                  <w:sz w:val="20"/>
                  <w:lang w:val="en-IE"/>
                </w:rPr>
                <w:t>Contracts will be sent to the Customer address defined in the primary contact.</w:t>
              </w:r>
            </w:ins>
          </w:p>
        </w:tc>
      </w:tr>
    </w:tbl>
    <w:p w14:paraId="072241D0" w14:textId="77777777" w:rsidR="006B243E" w:rsidRPr="00E73B40" w:rsidRDefault="006B243E" w:rsidP="00090187">
      <w:pPr>
        <w:pStyle w:val="Heading1"/>
        <w:rPr>
          <w:lang w:val="en-IE"/>
        </w:rPr>
      </w:pPr>
      <w:bookmarkStart w:id="23824" w:name="_Toc471233007"/>
      <w:r w:rsidRPr="00E73B40">
        <w:rPr>
          <w:lang w:val="en-IE"/>
        </w:rPr>
        <w:lastRenderedPageBreak/>
        <w:t>Open Items</w:t>
      </w:r>
      <w:bookmarkEnd w:id="23824"/>
      <w:r w:rsidRPr="00E73B40">
        <w:rPr>
          <w:lang w:val="en-IE"/>
        </w:rPr>
        <w:t xml:space="preserve"> </w:t>
      </w:r>
    </w:p>
    <w:p w14:paraId="484370CC" w14:textId="77777777" w:rsidR="00123DF3" w:rsidRPr="00E73B40" w:rsidRDefault="00123DF3" w:rsidP="006B243E">
      <w:pPr>
        <w:rPr>
          <w:lang w:val="en-IE"/>
        </w:rPr>
        <w:sectPr w:rsidR="00123DF3" w:rsidRPr="00E73B40" w:rsidSect="002C6134">
          <w:headerReference w:type="default" r:id="rId98"/>
          <w:type w:val="continuous"/>
          <w:pgSz w:w="11906" w:h="16838" w:code="9"/>
          <w:pgMar w:top="1106" w:right="1134" w:bottom="1134" w:left="1134" w:header="737" w:footer="737" w:gutter="0"/>
          <w:cols w:space="708"/>
          <w:docGrid w:linePitch="360"/>
        </w:sectPr>
      </w:pPr>
    </w:p>
    <w:tbl>
      <w:tblPr>
        <w:tblStyle w:val="CelFocus"/>
        <w:tblpPr w:leftFromText="141" w:rightFromText="141" w:vertAnchor="text" w:tblpXSpec="center" w:tblpY="1"/>
        <w:tblW w:w="9592" w:type="dxa"/>
        <w:tblLayout w:type="fixed"/>
        <w:tblLook w:val="01E0" w:firstRow="1" w:lastRow="1" w:firstColumn="1" w:lastColumn="1" w:noHBand="0" w:noVBand="0"/>
      </w:tblPr>
      <w:tblGrid>
        <w:gridCol w:w="733"/>
        <w:gridCol w:w="1371"/>
        <w:gridCol w:w="2835"/>
        <w:gridCol w:w="1275"/>
        <w:gridCol w:w="2127"/>
        <w:gridCol w:w="1251"/>
      </w:tblGrid>
      <w:tr w:rsidR="00483A7F" w:rsidRPr="00E73B40" w14:paraId="3E911DC3" w14:textId="77777777" w:rsidTr="00F0106B">
        <w:trPr>
          <w:cnfStyle w:val="100000000000" w:firstRow="1" w:lastRow="0" w:firstColumn="0" w:lastColumn="0" w:oddVBand="0" w:evenVBand="0" w:oddHBand="0" w:evenHBand="0" w:firstRowFirstColumn="0" w:firstRowLastColumn="0" w:lastRowFirstColumn="0" w:lastRowLastColumn="0"/>
          <w:trHeight w:val="434"/>
        </w:trPr>
        <w:tc>
          <w:tcPr>
            <w:cnfStyle w:val="001000000100" w:firstRow="0" w:lastRow="0" w:firstColumn="1" w:lastColumn="0" w:oddVBand="0" w:evenVBand="0" w:oddHBand="0" w:evenHBand="0" w:firstRowFirstColumn="1"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E4B30B4" w14:textId="77777777" w:rsidR="00483A7F" w:rsidRPr="00E73B40" w:rsidRDefault="00483A7F" w:rsidP="00F0106B">
            <w:pPr>
              <w:pStyle w:val="Left"/>
              <w:jc w:val="center"/>
              <w:rPr>
                <w:lang w:val="en-IE"/>
              </w:rPr>
            </w:pPr>
            <w:r w:rsidRPr="00E73B40">
              <w:rPr>
                <w:lang w:val="en-IE"/>
              </w:rPr>
              <w:t>OI #</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5984721"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Title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3DED7962"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Description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A566783"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Created By / Date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3FCDEE4C"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Clarification</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A3BAE0D" w14:textId="77777777" w:rsidR="00483A7F" w:rsidRPr="00E73B40" w:rsidRDefault="00483A7F" w:rsidP="00F0106B">
            <w:pPr>
              <w:pStyle w:val="Left"/>
              <w:jc w:val="center"/>
              <w:rPr>
                <w:lang w:val="en-IE"/>
              </w:rPr>
            </w:pPr>
            <w:r w:rsidRPr="00E73B40">
              <w:rPr>
                <w:lang w:val="en-IE"/>
              </w:rPr>
              <w:t>Closed By  / Date</w:t>
            </w:r>
          </w:p>
        </w:tc>
      </w:tr>
      <w:tr w:rsidR="00D17579" w:rsidRPr="00E73B40" w14:paraId="02DA064F" w14:textId="77777777" w:rsidTr="00483A7F">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2F910A" w14:textId="02DB82B5" w:rsidR="00D17579" w:rsidRPr="00E73B40" w:rsidRDefault="00D17579" w:rsidP="00D17579">
            <w:pPr>
              <w:pStyle w:val="Left"/>
              <w:rPr>
                <w:rFonts w:cs="Arial"/>
                <w:b w:val="0"/>
                <w:sz w:val="20"/>
                <w:szCs w:val="20"/>
                <w:lang w:val="en-IE"/>
              </w:rPr>
            </w:pPr>
            <w:r w:rsidRPr="00E73B40">
              <w:rPr>
                <w:rFonts w:cs="Arial"/>
                <w:sz w:val="20"/>
                <w:szCs w:val="20"/>
                <w:lang w:val="en-IE"/>
              </w:rPr>
              <w:t>863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BDC0640" w14:textId="3A32158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Sure signal</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2E88204" w14:textId="5172801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Sure signal should be modeled as equipment and not as service, need to come up with solution how we will allow the customer to add a line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CD0B936" w14:textId="515EB97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E5DF35B" w14:textId="014CDAA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August 10 - Reassigned to Shachar to update HLS accordingly. shachar 10/8 HLS updated. current assumption is that the MSISDNs connected to the device are managed outside of BSS. Can you please let me know what this means? There is a requirement that the customer can add/remove MSISDN on CRM/UFE and the portalshachar 9/9:  there should be an additional self service tool as VFNL has to configure the associated MSISDNs. if required CRM can offer a lunching context for this tool but it will not be part of the product model if any other behaviour is required it should be a potential BR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4DC061" w14:textId="7C6CF026"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E62D256"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30B99A" w14:textId="7A45E231" w:rsidR="00D17579" w:rsidRPr="00E73B40" w:rsidRDefault="00D17579" w:rsidP="00D17579">
            <w:pPr>
              <w:pStyle w:val="Left"/>
              <w:rPr>
                <w:rFonts w:cs="Arial"/>
                <w:b w:val="0"/>
                <w:sz w:val="20"/>
                <w:szCs w:val="20"/>
                <w:lang w:val="en-IE"/>
              </w:rPr>
            </w:pPr>
            <w:r w:rsidRPr="00E73B40">
              <w:rPr>
                <w:rFonts w:cs="Arial"/>
                <w:sz w:val="20"/>
                <w:szCs w:val="20"/>
                <w:lang w:val="en-IE"/>
              </w:rPr>
              <w:t>978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4D0591" w14:textId="660373A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Deposit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6DB5420" w14:textId="2D789F4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the deposit, staggered deposit and advance  Payment will be handled in BSS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7372F29" w14:textId="535DD33E"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190213" w14:textId="605472F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Credit Vetting solution is under analysis in terms of integration points output and impacted application, once full solution is agreed HLS will be updated.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7165FF" w14:textId="22CABB88"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185AE1D"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02BF9E5" w14:textId="1216BD85" w:rsidR="00D17579" w:rsidRPr="00E73B40" w:rsidRDefault="00D17579" w:rsidP="00D17579">
            <w:pPr>
              <w:pStyle w:val="Left"/>
              <w:rPr>
                <w:rFonts w:cs="Arial"/>
                <w:b w:val="0"/>
                <w:sz w:val="20"/>
                <w:szCs w:val="20"/>
                <w:lang w:val="en-IE"/>
              </w:rPr>
            </w:pPr>
            <w:r w:rsidRPr="00E73B40">
              <w:rPr>
                <w:rFonts w:cs="Arial"/>
                <w:sz w:val="20"/>
                <w:szCs w:val="20"/>
                <w:lang w:val="en-IE"/>
              </w:rPr>
              <w:t>1126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21E9910" w14:textId="2FA4384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ER Products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AE2D09B" w14:textId="2898E97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Event Rating Products - provisioned by other companies (e.g. Sky sport package) will be handled</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69A352" w14:textId="7A5F91A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AB78E7" w14:textId="523B939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Assigned to Lior 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49EFEA" w14:textId="6A428BA4"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B675CEF"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4989BC" w14:textId="0D715057" w:rsidR="00D17579" w:rsidRPr="00E73B40" w:rsidRDefault="00D17579" w:rsidP="00D17579">
            <w:pPr>
              <w:pStyle w:val="Left"/>
              <w:rPr>
                <w:rFonts w:cs="Arial"/>
                <w:b w:val="0"/>
                <w:sz w:val="20"/>
                <w:szCs w:val="20"/>
                <w:lang w:val="en-IE"/>
              </w:rPr>
            </w:pPr>
            <w:r w:rsidRPr="00E73B40">
              <w:rPr>
                <w:rFonts w:cs="Arial"/>
                <w:sz w:val="20"/>
                <w:szCs w:val="20"/>
                <w:lang w:val="en-IE"/>
              </w:rPr>
              <w:lastRenderedPageBreak/>
              <w:t>1185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7359962" w14:textId="4A10F2A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Buy back device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E4A2544" w14:textId="0D41A8A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the credits for buy back devices  will be done in call centre - can the mass credit file be used for it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8451F6" w14:textId="3F64D2D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Kapustin, Nella,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848FCF1" w14:textId="529A2E1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[Eli Hay 7/7/2015] In order to answer this issue I need to understand if the buy back value should include or exclude tax, Does the buy back reduces only the amount to pay or is it considered as discount of the device price.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31C9AB2" w14:textId="1656EAA6"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A94D985"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555B76" w14:textId="4F23D5D9" w:rsidR="00D17579" w:rsidRPr="00E73B40" w:rsidRDefault="00D17579" w:rsidP="00D17579">
            <w:pPr>
              <w:pStyle w:val="Left"/>
              <w:rPr>
                <w:rFonts w:cs="Arial"/>
                <w:b w:val="0"/>
                <w:sz w:val="20"/>
                <w:szCs w:val="20"/>
                <w:lang w:val="en-IE"/>
              </w:rPr>
            </w:pPr>
            <w:r w:rsidRPr="00E73B40">
              <w:rPr>
                <w:rFonts w:cs="Arial"/>
                <w:sz w:val="20"/>
                <w:szCs w:val="20"/>
                <w:lang w:val="en-IE"/>
              </w:rPr>
              <w:t>1198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A29070" w14:textId="073A0D9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Coupons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8BF8F8" w14:textId="2AF0563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Which ID will be used to validate the Coupon - Customer ID or Subscriber ID</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BDB2B97" w14:textId="19F9AB5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243677" w14:textId="7FE8376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[11/25 Carlos] A generic solution has been pre designed and coupon consomptions could be managed at different ID levels. This will need to confirmed and reviewed during the design based on the business use cases and OMS and channel capacities.</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4A61C0" w14:textId="1F74AF5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F5421C1"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04A099" w14:textId="2CCFC12C" w:rsidR="00D17579" w:rsidRPr="00E73B40" w:rsidRDefault="00D17579" w:rsidP="00D17579">
            <w:pPr>
              <w:pStyle w:val="Left"/>
              <w:rPr>
                <w:rFonts w:cs="Arial"/>
                <w:b w:val="0"/>
                <w:sz w:val="20"/>
                <w:szCs w:val="20"/>
                <w:lang w:val="en-IE"/>
              </w:rPr>
            </w:pPr>
            <w:r w:rsidRPr="00E73B40">
              <w:rPr>
                <w:rFonts w:cs="Arial"/>
                <w:sz w:val="20"/>
                <w:szCs w:val="20"/>
                <w:lang w:val="en-IE"/>
              </w:rPr>
              <w:t>1947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F91D464" w14:textId="59275B2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CPM</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88DCCC1" w14:textId="6127D79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Clarify which information should be captured at CPM and in which entities should we capture this? Vodafone to clarify</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F4EC72" w14:textId="1A301B8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1F8D35"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A790225" w14:textId="5A771F3A"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22D4FD2B"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D88C70" w14:textId="39327892" w:rsidR="00D17579" w:rsidRPr="00E73B40" w:rsidRDefault="00D17579" w:rsidP="00D17579">
            <w:pPr>
              <w:pStyle w:val="Left"/>
              <w:rPr>
                <w:rFonts w:cs="Arial"/>
                <w:b w:val="0"/>
                <w:sz w:val="20"/>
                <w:szCs w:val="20"/>
                <w:lang w:val="en-IE"/>
              </w:rPr>
            </w:pPr>
            <w:r w:rsidRPr="00E73B40">
              <w:rPr>
                <w:rFonts w:cs="Arial"/>
                <w:sz w:val="20"/>
                <w:szCs w:val="20"/>
                <w:lang w:val="en-IE"/>
              </w:rPr>
              <w:lastRenderedPageBreak/>
              <w:t>1955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F905F34" w14:textId="55E0BB1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Screenshots for Evaluation</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A148C5" w14:textId="5085A4E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Vodafone to validate and comment the screenshoots provided in terms of fields required, fields not required, other inputs (Padriac to check with Sean)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671A993" w14:textId="429BDBF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Silva, Paulo,</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83377A" w14:textId="0AA3141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12/8 - meeting CommOps &amp; Consumer Monday 17/8 to discuss 29/9 - meeting to work trrough fields per screen</w:t>
            </w:r>
            <w:r w:rsidRPr="00E73B40">
              <w:rPr>
                <w:rFonts w:cs="Arial"/>
                <w:sz w:val="20"/>
                <w:szCs w:val="20"/>
                <w:lang w:val="en-IE"/>
              </w:rPr>
              <w:br/>
              <w:t>[BMK] - Hi Paulo, the answer to this AI is dependant on the BPT sessions, the business needs to choose which fields will be visible in UFE.</w:t>
            </w:r>
            <w:r w:rsidRPr="00E73B40">
              <w:rPr>
                <w:rFonts w:cs="Arial"/>
                <w:sz w:val="20"/>
                <w:szCs w:val="20"/>
                <w:lang w:val="en-IE"/>
              </w:rPr>
              <w:br/>
            </w:r>
            <w:r w:rsidRPr="00E73B40">
              <w:rPr>
                <w:rFonts w:cs="Arial"/>
                <w:sz w:val="20"/>
                <w:szCs w:val="20"/>
                <w:lang w:val="en-IE"/>
              </w:rPr>
              <w:br/>
              <w:t>20151016 Paulo: Brian if this is still under analysis by Vpodafone pending on BPT, the action itself stills stands on Vodafone side. If not with your, assign it for the person responsible to provide us this feedback./';</w:t>
            </w:r>
            <w:r w:rsidRPr="00E73B40">
              <w:rPr>
                <w:rFonts w:cs="Arial"/>
                <w:sz w:val="20"/>
                <w:szCs w:val="20"/>
                <w:lang w:val="en-IE"/>
              </w:rPr>
              <w:br/>
            </w:r>
            <w:r w:rsidRPr="00E73B40">
              <w:rPr>
                <w:rFonts w:cs="Arial"/>
                <w:sz w:val="20"/>
                <w:szCs w:val="20"/>
                <w:lang w:val="en-IE"/>
              </w:rPr>
              <w:br/>
              <w:t>28082015 - assigning to Avril as this AI is dependant in BPT</w:t>
            </w:r>
            <w:r w:rsidRPr="00E73B40">
              <w:rPr>
                <w:rFonts w:cs="Arial"/>
                <w:sz w:val="20"/>
                <w:szCs w:val="20"/>
                <w:lang w:val="en-IE"/>
              </w:rPr>
              <w:br/>
              <w:t xml:space="preserve">28102015 - AM reassigning to originator - can you send me full details of what is required here so I can assess if this is BPT or not e.g. screenshots etc? </w:t>
            </w:r>
            <w:r w:rsidRPr="00E73B40">
              <w:rPr>
                <w:rFonts w:cs="Arial"/>
                <w:sz w:val="20"/>
                <w:szCs w:val="20"/>
                <w:lang w:val="en-IE"/>
              </w:rPr>
              <w:br/>
            </w:r>
            <w:r w:rsidRPr="00E73B40">
              <w:rPr>
                <w:rFonts w:cs="Arial"/>
                <w:sz w:val="20"/>
                <w:szCs w:val="20"/>
                <w:lang w:val="en-IE"/>
              </w:rPr>
              <w:br/>
              <w:t>20151028 - Hi Avril, in attach you can find a template with the Fields per Entity to be mapped. My colleague Luis Biscaia had a meeting with Padraic and Brian to clarify this template and expected output. Please validate if the this fields are corrected or more should be added/deleted/modify. (Updated Due Date from 28/10 to 15/11)</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F443AC" w14:textId="26F5DBA0"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21D51A3"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C66D74" w14:textId="0557F15F" w:rsidR="00D17579" w:rsidRPr="00E73B40" w:rsidRDefault="00D17579" w:rsidP="00D17579">
            <w:pPr>
              <w:pStyle w:val="Left"/>
              <w:rPr>
                <w:rFonts w:cs="Arial"/>
                <w:b w:val="0"/>
                <w:sz w:val="20"/>
                <w:szCs w:val="20"/>
                <w:lang w:val="en-IE"/>
              </w:rPr>
            </w:pPr>
            <w:r w:rsidRPr="00E73B40">
              <w:rPr>
                <w:rFonts w:cs="Arial"/>
                <w:sz w:val="20"/>
                <w:szCs w:val="20"/>
                <w:lang w:val="en-IE"/>
              </w:rPr>
              <w:lastRenderedPageBreak/>
              <w:t>2845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61C697" w14:textId="7017392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SIM Change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E0C8BAF" w14:textId="0C5F3F1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The ICCID needs to be available to manually enter for anonymous purchases, but if we know about the order then this will be prepopulated. A check needs to be done to make sure this SIM has not been activated against another handset already, this is done in OMS (TBC)</w:t>
            </w:r>
            <w:r w:rsidRPr="00E73B40">
              <w:rPr>
                <w:rFonts w:cs="Arial"/>
                <w:sz w:val="20"/>
                <w:szCs w:val="20"/>
                <w:lang w:val="en-IE"/>
              </w:rPr>
              <w:br/>
              <w:t>Could you confirm OMS will do this check and update the process with these information?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257AA17" w14:textId="0E8A267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Kennedy, Greg,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8251563" w14:textId="35F3502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Marius - Verification is done in OMS, SIM is verified in ASRM to make sure has not already been assigned to another subscriber. Tom, please add this also in the BP.</w:t>
            </w:r>
            <w:r w:rsidRPr="00E73B40">
              <w:rPr>
                <w:rFonts w:cs="Arial"/>
                <w:sz w:val="20"/>
                <w:szCs w:val="20"/>
                <w:lang w:val="en-IE"/>
              </w:rPr>
              <w:br/>
            </w:r>
            <w:r w:rsidRPr="00E73B40">
              <w:rPr>
                <w:rFonts w:cs="Arial"/>
                <w:sz w:val="20"/>
                <w:szCs w:val="20"/>
                <w:lang w:val="en-IE"/>
              </w:rPr>
              <w:br/>
              <w:t>Cristiano 5/10/2010</w:t>
            </w:r>
            <w:r w:rsidRPr="00E73B40">
              <w:rPr>
                <w:rFonts w:cs="Arial"/>
                <w:sz w:val="20"/>
                <w:szCs w:val="20"/>
                <w:lang w:val="en-IE"/>
              </w:rPr>
              <w:br/>
              <w:t>Could you confirm that OSB will provide also the details(ICCID) if we know about the order?</w:t>
            </w:r>
            <w:r w:rsidRPr="00E73B40">
              <w:rPr>
                <w:rFonts w:cs="Arial"/>
                <w:sz w:val="20"/>
                <w:szCs w:val="20"/>
                <w:lang w:val="en-IE"/>
              </w:rPr>
              <w:br/>
              <w:t>TOM - Sim Change  flow has been updated with this validation</w:t>
            </w:r>
            <w:r w:rsidRPr="00E73B40">
              <w:rPr>
                <w:rFonts w:cs="Arial"/>
                <w:sz w:val="20"/>
                <w:szCs w:val="20"/>
                <w:lang w:val="en-IE"/>
              </w:rPr>
              <w:br/>
              <w:t>CM 12/10/2015</w:t>
            </w:r>
            <w:r w:rsidRPr="00E73B40">
              <w:rPr>
                <w:rFonts w:cs="Arial"/>
                <w:sz w:val="20"/>
                <w:szCs w:val="20"/>
                <w:lang w:val="en-IE"/>
              </w:rPr>
              <w:br/>
              <w:t>Could you please answer to the BR above? Is OSB able to provide ICCID if we know about the order made by the customer?</w:t>
            </w:r>
            <w:r w:rsidRPr="00E73B40">
              <w:rPr>
                <w:rFonts w:cs="Arial"/>
                <w:sz w:val="20"/>
                <w:szCs w:val="20"/>
                <w:lang w:val="en-IE"/>
              </w:rPr>
              <w:br/>
              <w:t>TOM 24/10 - Yuri, can you answer the above and assign AI back to Cristiano martinelli?</w:t>
            </w:r>
            <w:r w:rsidRPr="00E73B40">
              <w:rPr>
                <w:rFonts w:cs="Arial"/>
                <w:sz w:val="20"/>
                <w:szCs w:val="20"/>
                <w:lang w:val="en-IE"/>
              </w:rPr>
              <w:br/>
              <w:t>[Yuri Rybtsov 25/10/2015] OSB does not hold any data and cannot confirm availability of it.  in case data is available on provider's side , the requirement needs to be defined in E2E design document.</w:t>
            </w:r>
            <w:r w:rsidRPr="00E73B40">
              <w:rPr>
                <w:rFonts w:cs="Arial"/>
                <w:sz w:val="20"/>
                <w:szCs w:val="20"/>
                <w:lang w:val="en-IE"/>
              </w:rPr>
              <w:br/>
              <w:t>[Tom L 25/10] Cristiano, I suggest you'll discuss directly with Yuri about this issue, and then approach Marius for any clarifications needed</w:t>
            </w:r>
            <w:r w:rsidRPr="00E73B40">
              <w:rPr>
                <w:rFonts w:cs="Arial"/>
                <w:sz w:val="20"/>
                <w:szCs w:val="20"/>
                <w:lang w:val="en-IE"/>
              </w:rPr>
              <w:br/>
              <w:t xml:space="preserve">Cristiano Martinelli: If ASRM is able to verify the ICCID this means they host a list of thede codes. If yes, why they </w:t>
            </w:r>
            <w:del w:id="23825" w:author="Author">
              <w:r w:rsidRPr="00E73B40" w:rsidDel="00112F06">
                <w:rPr>
                  <w:rFonts w:cs="Arial"/>
                  <w:sz w:val="20"/>
                  <w:szCs w:val="20"/>
                  <w:lang w:val="en-IE"/>
                </w:rPr>
                <w:delText>can't</w:delText>
              </w:r>
            </w:del>
            <w:ins w:id="23826" w:author="Author">
              <w:r w:rsidR="00112F06">
                <w:rPr>
                  <w:rFonts w:cs="Arial"/>
                  <w:sz w:val="20"/>
                  <w:szCs w:val="20"/>
                  <w:lang w:val="en-IE"/>
                </w:rPr>
                <w:t>cannot</w:t>
              </w:r>
            </w:ins>
            <w:r w:rsidRPr="00E73B40">
              <w:rPr>
                <w:rFonts w:cs="Arial"/>
                <w:sz w:val="20"/>
                <w:szCs w:val="20"/>
                <w:lang w:val="en-IE"/>
              </w:rPr>
              <w:t xml:space="preserve"> provide a list of ICCID associated with the customer?</w:t>
            </w:r>
            <w:r w:rsidRPr="00E73B40">
              <w:rPr>
                <w:rFonts w:cs="Arial"/>
                <w:sz w:val="20"/>
                <w:szCs w:val="20"/>
                <w:lang w:val="en-IE"/>
              </w:rPr>
              <w:br/>
              <w:t>Cristiano Martinelli: Hi Yuri, could you provide an answer on this? Is Amdocs Ordering able to provide a list of ICCID belonging to the customer?</w:t>
            </w:r>
            <w:r w:rsidRPr="00E73B40">
              <w:rPr>
                <w:rFonts w:cs="Arial"/>
                <w:sz w:val="20"/>
                <w:szCs w:val="20"/>
                <w:lang w:val="en-IE"/>
              </w:rPr>
              <w:br/>
              <w:t>[Yuri Rybtsov 01/12/2015] Smuel , could you please address the Ordering question above ?</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B2596D" w14:textId="5721363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6BF3421C"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E954FE2" w14:textId="19D38322" w:rsidR="00D17579" w:rsidRPr="00E73B40" w:rsidRDefault="00D17579" w:rsidP="00D17579">
            <w:pPr>
              <w:pStyle w:val="Left"/>
              <w:rPr>
                <w:rFonts w:cs="Arial"/>
                <w:b w:val="0"/>
                <w:sz w:val="20"/>
                <w:szCs w:val="20"/>
                <w:lang w:val="en-IE"/>
              </w:rPr>
            </w:pPr>
            <w:r w:rsidRPr="00E73B40">
              <w:rPr>
                <w:rFonts w:cs="Arial"/>
                <w:sz w:val="20"/>
                <w:szCs w:val="20"/>
                <w:lang w:val="en-IE"/>
              </w:rPr>
              <w:lastRenderedPageBreak/>
              <w:t>2856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264F25" w14:textId="45F9763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Promo Code and Campaign ID </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B71835" w14:textId="3D03457E"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Could you provide us an explanation about how campaign ID and promo code work? It's still unclear if a customer will need to enter a promo code also for getting some particular offers or if product code it's just for discounts.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C2873F5" w14:textId="64F2D2A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Martinelli, Cristiano,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6F55B84"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DC4A4CE" w14:textId="505304FA"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1857C57"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300D2AA" w14:textId="625A7CFA" w:rsidR="00D17579" w:rsidRPr="00E73B40" w:rsidRDefault="00D17579" w:rsidP="00D17579">
            <w:pPr>
              <w:pStyle w:val="Left"/>
              <w:rPr>
                <w:rFonts w:cs="Arial"/>
                <w:b w:val="0"/>
                <w:sz w:val="20"/>
                <w:szCs w:val="20"/>
                <w:lang w:val="en-IE"/>
              </w:rPr>
            </w:pPr>
            <w:r w:rsidRPr="00E73B40">
              <w:rPr>
                <w:rFonts w:cs="Arial"/>
                <w:sz w:val="20"/>
                <w:szCs w:val="20"/>
                <w:lang w:val="en-IE"/>
              </w:rPr>
              <w:t>2946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19E992E" w14:textId="0E3A355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Multiple shipment types per order</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6746E2" w14:textId="418DD63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Can different shipment types or different shipment addresses be specified for different line items in an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174FC1" w14:textId="5287998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Clarke-Topper, Deborah,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5B5823"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50F2F5" w14:textId="12F667D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rsidDel="00A5282B" w14:paraId="2D54801D" w14:textId="6ED6FE5E" w:rsidTr="00D17579">
        <w:trPr>
          <w:del w:id="23827"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EFC69F4" w14:textId="47705EEA" w:rsidR="00D17579" w:rsidRPr="00E73B40" w:rsidDel="00A5282B" w:rsidRDefault="00D17579" w:rsidP="00D17579">
            <w:pPr>
              <w:pStyle w:val="Left"/>
              <w:rPr>
                <w:del w:id="23828" w:author="Author"/>
                <w:rFonts w:cs="Arial"/>
                <w:b w:val="0"/>
                <w:sz w:val="20"/>
                <w:szCs w:val="20"/>
                <w:lang w:val="en-IE"/>
              </w:rPr>
            </w:pPr>
            <w:del w:id="23829" w:author="Author">
              <w:r w:rsidRPr="00E73B40" w:rsidDel="00A5282B">
                <w:rPr>
                  <w:rFonts w:cs="Arial"/>
                  <w:sz w:val="20"/>
                  <w:szCs w:val="20"/>
                  <w:lang w:val="en-IE"/>
                </w:rPr>
                <w:delText>2963</w:delText>
              </w:r>
            </w:del>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79A284" w14:textId="453C3A29"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30" w:author="Author"/>
                <w:rFonts w:cs="Arial"/>
                <w:sz w:val="20"/>
                <w:szCs w:val="20"/>
                <w:lang w:val="en-IE"/>
              </w:rPr>
            </w:pPr>
            <w:del w:id="23831" w:author="Author">
              <w:r w:rsidRPr="00E73B40" w:rsidDel="00A5282B">
                <w:rPr>
                  <w:rFonts w:cs="Arial"/>
                  <w:sz w:val="20"/>
                  <w:szCs w:val="20"/>
                  <w:lang w:val="en-IE"/>
                </w:rPr>
                <w:delText>Gift card scope and solution approach</w:delText>
              </w:r>
            </w:del>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5C5282" w14:textId="561F7EC5"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32" w:author="Author"/>
                <w:rFonts w:cs="Arial"/>
                <w:sz w:val="20"/>
                <w:szCs w:val="20"/>
                <w:lang w:val="en-IE"/>
              </w:rPr>
            </w:pPr>
            <w:del w:id="23833" w:author="Author">
              <w:r w:rsidRPr="00E73B40" w:rsidDel="00A5282B">
                <w:rPr>
                  <w:rFonts w:cs="Arial"/>
                  <w:sz w:val="20"/>
                  <w:szCs w:val="20"/>
                  <w:lang w:val="en-IE"/>
                </w:rPr>
                <w:delText>The scope, business processes and high-level solution scope for VF Gift Cards is to be confirmed</w:delText>
              </w:r>
            </w:del>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5D613AE" w14:textId="25F5E5F6"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34" w:author="Author"/>
                <w:rFonts w:cs="Arial"/>
                <w:sz w:val="20"/>
                <w:szCs w:val="20"/>
                <w:lang w:val="en-IE"/>
              </w:rPr>
            </w:pPr>
            <w:del w:id="23835" w:author="Author">
              <w:r w:rsidRPr="00E73B40" w:rsidDel="00A5282B">
                <w:rPr>
                  <w:rFonts w:cs="Arial"/>
                  <w:sz w:val="20"/>
                  <w:szCs w:val="20"/>
                  <w:lang w:val="en-IE"/>
                </w:rPr>
                <w:delText>Clarke-Topper, Deborah, Amdocs</w:delText>
              </w:r>
            </w:del>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BDB482" w14:textId="6583D9E5"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36" w:author="Autho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8C29ED8" w14:textId="0E4B03A1" w:rsidR="00D17579" w:rsidRPr="00E73B40" w:rsidDel="00A5282B" w:rsidRDefault="00D17579" w:rsidP="00D17579">
            <w:pPr>
              <w:pStyle w:val="Left"/>
              <w:rPr>
                <w:del w:id="23837" w:author="Author"/>
                <w:rFonts w:cs="Arial"/>
                <w:b w:val="0"/>
                <w:sz w:val="20"/>
                <w:szCs w:val="20"/>
                <w:lang w:val="en-IE"/>
              </w:rPr>
            </w:pPr>
            <w:del w:id="23838" w:author="Author">
              <w:r w:rsidRPr="00E73B40" w:rsidDel="00A5282B">
                <w:rPr>
                  <w:rFonts w:cs="Arial"/>
                  <w:b w:val="0"/>
                  <w:sz w:val="20"/>
                  <w:szCs w:val="20"/>
                  <w:lang w:val="en-IE"/>
                </w:rPr>
                <w:delText>-</w:delText>
              </w:r>
            </w:del>
          </w:p>
        </w:tc>
      </w:tr>
      <w:tr w:rsidR="00D17579" w:rsidRPr="00E73B40" w14:paraId="53B86CC7"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C3ADFE" w14:textId="7FED052A" w:rsidR="00D17579" w:rsidRPr="00E73B40" w:rsidRDefault="00D17579" w:rsidP="00D17579">
            <w:pPr>
              <w:pStyle w:val="Left"/>
              <w:rPr>
                <w:rFonts w:cs="Arial"/>
                <w:b w:val="0"/>
                <w:sz w:val="20"/>
                <w:szCs w:val="20"/>
                <w:lang w:val="en-IE"/>
              </w:rPr>
            </w:pPr>
            <w:r w:rsidRPr="00E73B40">
              <w:rPr>
                <w:rFonts w:cs="Arial"/>
                <w:sz w:val="20"/>
                <w:szCs w:val="20"/>
                <w:lang w:val="en-IE"/>
              </w:rPr>
              <w:t>3043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6F6B61C" w14:textId="548B568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Fix order / Serviceability</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B547A4" w14:textId="5B920F2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For Amdocs to get a decision with Vodafone, on the fields that should be returned to on serviceability check to be sent within the order or kept on CRM (Ex: Eurocode...).</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8A63BA" w14:textId="64E3848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20A7DF"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9D4CC8F" w14:textId="4284EF8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D34C1C1"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31FE89" w14:textId="42EC2082" w:rsidR="00D17579" w:rsidRPr="00E73B40" w:rsidRDefault="00D17579" w:rsidP="00D17579">
            <w:pPr>
              <w:pStyle w:val="Left"/>
              <w:rPr>
                <w:rFonts w:cs="Arial"/>
                <w:b w:val="0"/>
                <w:sz w:val="20"/>
                <w:szCs w:val="20"/>
                <w:lang w:val="en-IE"/>
              </w:rPr>
            </w:pPr>
            <w:r w:rsidRPr="00E73B40">
              <w:rPr>
                <w:rFonts w:cs="Arial"/>
                <w:sz w:val="20"/>
                <w:szCs w:val="20"/>
                <w:lang w:val="en-IE"/>
              </w:rPr>
              <w:lastRenderedPageBreak/>
              <w:t>3045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FEAB5B" w14:textId="0083F94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Fix order</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0096E1" w14:textId="0D5BFCB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As there is a legal requirement for customer documentation not to be kept on CSR desktop, can scanner be integrated with UFE?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A900E5" w14:textId="075F67C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5940BC9" w14:textId="114B73F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20151021 Paulo: Hi Liz, just to confim that UFE doesn't manage direct integration with scanners to allow a direct upload of Customer documentation. This requirement should be confirmed internally by Vodafone accessing it's impacts on VF Shops and Dealers.</w:t>
            </w:r>
            <w:r w:rsidRPr="00E73B40">
              <w:rPr>
                <w:rFonts w:cs="Arial"/>
                <w:sz w:val="20"/>
                <w:szCs w:val="20"/>
                <w:lang w:val="en-IE"/>
              </w:rPr>
              <w:br/>
            </w:r>
            <w:r w:rsidRPr="00E73B40">
              <w:rPr>
                <w:rFonts w:cs="Arial"/>
                <w:sz w:val="20"/>
                <w:szCs w:val="20"/>
                <w:lang w:val="en-IE"/>
              </w:rPr>
              <w:br/>
            </w:r>
            <w:r w:rsidRPr="00E73B40">
              <w:rPr>
                <w:rFonts w:cs="Arial"/>
                <w:sz w:val="20"/>
                <w:szCs w:val="20"/>
                <w:lang w:val="en-IE"/>
              </w:rPr>
              <w:br/>
            </w:r>
            <w:r w:rsidRPr="00E73B40">
              <w:rPr>
                <w:rFonts w:cs="Arial"/>
                <w:sz w:val="20"/>
                <w:szCs w:val="20"/>
                <w:lang w:val="en-IE"/>
              </w:rPr>
              <w:br/>
              <w:t xml:space="preserve">Liz- Brian can this be raised as a BR? </w:t>
            </w:r>
            <w:r w:rsidRPr="00E73B40">
              <w:rPr>
                <w:rFonts w:cs="Arial"/>
                <w:sz w:val="20"/>
                <w:szCs w:val="20"/>
                <w:lang w:val="en-IE"/>
              </w:rPr>
              <w:br/>
            </w:r>
            <w:r w:rsidRPr="00E73B40">
              <w:rPr>
                <w:rFonts w:cs="Arial"/>
                <w:sz w:val="20"/>
                <w:szCs w:val="20"/>
                <w:lang w:val="en-IE"/>
              </w:rPr>
              <w:br/>
              <w:t xml:space="preserve">BMK- Hi Liz, can you send me on the requirement from Legal please?  </w:t>
            </w:r>
            <w:r w:rsidRPr="00E73B40">
              <w:rPr>
                <w:rFonts w:cs="Arial"/>
                <w:sz w:val="20"/>
                <w:szCs w:val="20"/>
                <w:lang w:val="en-IE"/>
              </w:rPr>
              <w:br/>
            </w:r>
            <w:r w:rsidRPr="00E73B40">
              <w:rPr>
                <w:rFonts w:cs="Arial"/>
                <w:sz w:val="20"/>
                <w:szCs w:val="20"/>
                <w:lang w:val="en-IE"/>
              </w:rPr>
              <w:br/>
              <w:t>Hi Daniel - can you send ont the legal requirements to Brian? This is a retail requirement. If you need more info give me a shout.</w:t>
            </w:r>
            <w:r w:rsidRPr="00E73B40">
              <w:rPr>
                <w:rFonts w:cs="Arial"/>
                <w:sz w:val="20"/>
                <w:szCs w:val="20"/>
                <w:lang w:val="en-IE"/>
              </w:rPr>
              <w:br/>
            </w:r>
            <w:r w:rsidRPr="00E73B40">
              <w:rPr>
                <w:rFonts w:cs="Arial"/>
                <w:sz w:val="20"/>
                <w:szCs w:val="20"/>
                <w:lang w:val="en-IE"/>
              </w:rPr>
              <w:br/>
              <w:t>BML 16/11/15 - Hi Mick....is there a legal requirement that the contract not be scanned to the deskop in stores before being uploaded to CRM?</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B94F982" w14:textId="47EDC22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2A05589"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F9AE34" w14:textId="77A7E5A1" w:rsidR="00D17579" w:rsidRPr="00E73B40" w:rsidRDefault="00D17579" w:rsidP="00D17579">
            <w:pPr>
              <w:pStyle w:val="Left"/>
              <w:rPr>
                <w:rFonts w:cs="Arial"/>
                <w:b w:val="0"/>
                <w:sz w:val="20"/>
                <w:szCs w:val="20"/>
                <w:lang w:val="en-IE"/>
              </w:rPr>
            </w:pPr>
            <w:r w:rsidRPr="00E73B40">
              <w:rPr>
                <w:rFonts w:cs="Arial"/>
                <w:sz w:val="20"/>
                <w:szCs w:val="20"/>
                <w:lang w:val="en-IE"/>
              </w:rPr>
              <w:lastRenderedPageBreak/>
              <w:t>3091</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49CD75B" w14:textId="61FFBA8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New UFE session for Product Modeling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FFEAF6D" w14:textId="1CFA14F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During UFE-38V Fix Offer, Liz Byrne raised the concern that until know is not visible how to model products in UFE for bundles and standalone offers. Celfocus clarified that has a direct dependency on the way products will be module in MEC, which currently is an On Going discussion. </w:t>
            </w:r>
            <w:r w:rsidRPr="00E73B40">
              <w:rPr>
                <w:rFonts w:cs="Arial"/>
                <w:sz w:val="20"/>
                <w:szCs w:val="20"/>
                <w:lang w:val="en-IE"/>
              </w:rPr>
              <w:br/>
            </w:r>
            <w:r w:rsidRPr="00E73B40">
              <w:rPr>
                <w:rFonts w:cs="Arial"/>
                <w:sz w:val="20"/>
                <w:szCs w:val="20"/>
                <w:lang w:val="en-IE"/>
              </w:rPr>
              <w:br/>
              <w:t>When MEC discussion is closed, Vodafone Business has the expectation to have a session where Celfocus will detail the Offer confuguration according to the Product Model define in MEC, for Bundles, Tariffs and Standalone products.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89CBBB2" w14:textId="721D6DD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Silva, Paulo,</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D96000" w14:textId="16ABC21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15/10 [PH] - Darren, I'm not sure who POC in Amdocs is for this. Can you assign this to Amdocs to liaise with Celfocus to deliver this session when the information is available?  Thanks.</w:t>
            </w:r>
            <w:r w:rsidRPr="00E73B40">
              <w:rPr>
                <w:rFonts w:cs="Arial"/>
                <w:sz w:val="20"/>
                <w:szCs w:val="20"/>
                <w:lang w:val="en-IE"/>
              </w:rPr>
              <w:br/>
            </w:r>
            <w:r w:rsidRPr="00E73B40">
              <w:rPr>
                <w:rFonts w:cs="Arial"/>
                <w:sz w:val="20"/>
                <w:szCs w:val="20"/>
                <w:lang w:val="en-IE"/>
              </w:rPr>
              <w:br/>
              <w:t>15/10/15 DC</w:t>
            </w:r>
            <w:r w:rsidRPr="00E73B40">
              <w:rPr>
                <w:rFonts w:cs="Arial"/>
                <w:sz w:val="20"/>
                <w:szCs w:val="20"/>
                <w:lang w:val="en-IE"/>
              </w:rPr>
              <w:br/>
              <w:t>Grammer and question is unclear...clarify in detail please</w:t>
            </w:r>
            <w:r w:rsidRPr="00E73B40">
              <w:rPr>
                <w:rFonts w:cs="Arial"/>
                <w:sz w:val="20"/>
                <w:szCs w:val="20"/>
                <w:lang w:val="en-IE"/>
              </w:rPr>
              <w:br/>
            </w:r>
            <w:r w:rsidRPr="00E73B40">
              <w:rPr>
                <w:rFonts w:cs="Arial"/>
                <w:sz w:val="20"/>
                <w:szCs w:val="20"/>
                <w:lang w:val="en-IE"/>
              </w:rPr>
              <w:br/>
              <w:t>20151021 Paulo: Hi Darren. Let me clarify in detail. Elizabeth Byrne complains that so far she didn't view how in UFE an CSR will do Ordering over Subscriptions Porfolio por standalone tariffs and bundles. So far we have worked with assumptions based on MEC initially discussions. Because we still do not have a clear view of how produts will be moduled in MEC for 2P, 3p and 4P, we cannot provide an accurate demonstration in Unified FrontEnd. So when MEC issue is closed and we konw how to replicate Product Catalogue in UFE with all types of offers, is Business expectation to have a UFE session just to demonstrate that. In the program so far there is no decision over new ITB sessions. So I raise this concern of Vodafone Business to you.</w:t>
            </w:r>
            <w:r w:rsidRPr="00E73B40">
              <w:rPr>
                <w:rFonts w:cs="Arial"/>
                <w:sz w:val="20"/>
                <w:szCs w:val="20"/>
                <w:lang w:val="en-IE"/>
              </w:rPr>
              <w:br/>
            </w:r>
            <w:r w:rsidRPr="00E73B40">
              <w:rPr>
                <w:rFonts w:cs="Arial"/>
                <w:sz w:val="20"/>
                <w:szCs w:val="20"/>
                <w:lang w:val="en-IE"/>
              </w:rPr>
              <w:br/>
              <w:t>DC 27-10-15</w:t>
            </w:r>
            <w:r w:rsidRPr="00E73B40">
              <w:rPr>
                <w:rFonts w:cs="Arial"/>
                <w:sz w:val="20"/>
                <w:szCs w:val="20"/>
                <w:lang w:val="en-IE"/>
              </w:rPr>
              <w:br/>
              <w:t>Hi Gabriel, are you the correct person to allocate this to in AMDOCS please?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44ACA6" w14:textId="08D6BC5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3AEBEF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FAAC5A" w14:textId="7F21397C" w:rsidR="00D17579" w:rsidRPr="00E73B40" w:rsidRDefault="00D17579" w:rsidP="00D17579">
            <w:pPr>
              <w:pStyle w:val="Left"/>
              <w:rPr>
                <w:rFonts w:cs="Arial"/>
                <w:b w:val="0"/>
                <w:sz w:val="20"/>
                <w:szCs w:val="20"/>
                <w:lang w:val="en-IE"/>
              </w:rPr>
            </w:pPr>
            <w:r w:rsidRPr="00E73B40">
              <w:rPr>
                <w:rFonts w:cs="Arial"/>
                <w:sz w:val="20"/>
                <w:szCs w:val="20"/>
                <w:lang w:val="en-IE"/>
              </w:rPr>
              <w:lastRenderedPageBreak/>
              <w:t>3093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B2E81E" w14:textId="2AA4297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Activity reason codes for change of resource status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37F7E33" w14:textId="41038C4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IBM to provide list of activity reason codes that is maintained for resource in resource inventory (such as new activion, stolen , froad and so 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D191FF3" w14:textId="6E0B0F6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Hanahis, Nelli, Amdocs Ltd.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EB9AAB"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49999D1" w14:textId="6CC444DB"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14A4354"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E0F3FA" w14:textId="38A74EBF" w:rsidR="00D17579" w:rsidRPr="00E73B40" w:rsidRDefault="00D17579" w:rsidP="00D17579">
            <w:pPr>
              <w:pStyle w:val="Left"/>
              <w:rPr>
                <w:rFonts w:cs="Arial"/>
                <w:b w:val="0"/>
                <w:sz w:val="20"/>
                <w:szCs w:val="20"/>
                <w:lang w:val="en-IE"/>
              </w:rPr>
            </w:pPr>
            <w:r w:rsidRPr="00E73B40">
              <w:rPr>
                <w:rFonts w:cs="Arial"/>
                <w:sz w:val="20"/>
                <w:szCs w:val="20"/>
                <w:lang w:val="en-IE"/>
              </w:rPr>
              <w:t>3167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DFCAD64" w14:textId="76D847D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Buy Back Return Process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949A90" w14:textId="4028F78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 Tom needs to confirm if buy back  has to be added also for return process.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CFA59DB" w14:textId="395A642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Martinelli, Cristiano,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B5614B5" w14:textId="52578E8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Tom 18/10 - Greg , can you confirm the above? Buyback is used to credit/refund the customer for his old/used device</w:t>
            </w:r>
            <w:r w:rsidRPr="00E73B40">
              <w:rPr>
                <w:rFonts w:cs="Arial"/>
                <w:sz w:val="20"/>
                <w:szCs w:val="20"/>
                <w:lang w:val="en-IE"/>
              </w:rPr>
              <w:br/>
              <w:t xml:space="preserve">GK 20/10: If a customer purchased a phone using buyback and subequently returned the device. We either replace the returned device or give the customer the credit on a gift card as we </w:t>
            </w:r>
            <w:del w:id="23839" w:author="Author">
              <w:r w:rsidRPr="00E73B40" w:rsidDel="00112F06">
                <w:rPr>
                  <w:rFonts w:cs="Arial"/>
                  <w:sz w:val="20"/>
                  <w:szCs w:val="20"/>
                  <w:lang w:val="en-IE"/>
                </w:rPr>
                <w:delText>can't</w:delText>
              </w:r>
            </w:del>
            <w:ins w:id="23840" w:author="Author">
              <w:r w:rsidR="00112F06">
                <w:rPr>
                  <w:rFonts w:cs="Arial"/>
                  <w:sz w:val="20"/>
                  <w:szCs w:val="20"/>
                  <w:lang w:val="en-IE"/>
                </w:rPr>
                <w:t>cannot</w:t>
              </w:r>
            </w:ins>
            <w:r w:rsidRPr="00E73B40">
              <w:rPr>
                <w:rFonts w:cs="Arial"/>
                <w:sz w:val="20"/>
                <w:szCs w:val="20"/>
                <w:lang w:val="en-IE"/>
              </w:rPr>
              <w:t xml:space="preserve"> give them back their original handset or a cash refund.</w:t>
            </w:r>
            <w:r w:rsidRPr="00E73B40">
              <w:rPr>
                <w:rFonts w:cs="Arial"/>
                <w:sz w:val="20"/>
                <w:szCs w:val="20"/>
                <w:lang w:val="en-IE"/>
              </w:rPr>
              <w:br/>
              <w:t>TL 20/10 - The way I see it buyback is maybe a trigger to this return from Greg explanation. We have customer credits in the return process and replacing to other device is covered in CHQ-07/CHQ-14. Marius - Do you think anything else is missing?</w:t>
            </w:r>
            <w:r w:rsidRPr="00E73B40">
              <w:rPr>
                <w:rFonts w:cs="Arial"/>
                <w:sz w:val="20"/>
                <w:szCs w:val="20"/>
                <w:lang w:val="en-IE"/>
              </w:rPr>
              <w:br/>
            </w:r>
            <w:r w:rsidRPr="00E73B40">
              <w:rPr>
                <w:rFonts w:cs="Arial"/>
                <w:sz w:val="20"/>
                <w:szCs w:val="20"/>
                <w:lang w:val="en-IE"/>
              </w:rPr>
              <w:br/>
              <w:t>MS: Buy back must be a separate process, as this must include the price fonua will pay for that vulgar, also buy back must be in the context of ordering a product.</w:t>
            </w:r>
            <w:r w:rsidRPr="00E73B40">
              <w:rPr>
                <w:rFonts w:cs="Arial"/>
                <w:sz w:val="20"/>
                <w:szCs w:val="20"/>
                <w:lang w:val="en-IE"/>
              </w:rPr>
              <w:br/>
              <w:t>Gabriel, please advise here.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6517AF" w14:textId="58A2FF7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62814A6"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66F4F9" w14:textId="0A5CE4E9" w:rsidR="00D17579" w:rsidRPr="00E73B40" w:rsidRDefault="00D17579" w:rsidP="00D17579">
            <w:pPr>
              <w:pStyle w:val="Left"/>
              <w:rPr>
                <w:rFonts w:cs="Arial"/>
                <w:b w:val="0"/>
                <w:sz w:val="20"/>
                <w:szCs w:val="20"/>
                <w:lang w:val="en-IE"/>
              </w:rPr>
            </w:pPr>
            <w:r w:rsidRPr="00E73B40">
              <w:rPr>
                <w:rFonts w:cs="Arial"/>
                <w:sz w:val="20"/>
                <w:szCs w:val="20"/>
                <w:lang w:val="en-IE"/>
              </w:rPr>
              <w:lastRenderedPageBreak/>
              <w:t>3177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D0C96C" w14:textId="5F0DA64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Online - Generate Contract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CC33B1" w14:textId="0052725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What is the process for generating a customers contract during COP. The current process shows the contract coming from the Amdocs document designer. Is this correct, should it not be AMDD? Is it expected that online sends the basket contents to ADD/AMDD, can it accept these as inputs? Where will the logic for picking the contract template sit?</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E7BFB9" w14:textId="6222745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Whitney, Deirdre,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0B325C7" w14:textId="5F6E336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19/11/2015 [Michal Menachem] - as a general concept the contract template is defined as an attribute on the offer level. Once the end user selects an offer  the information of the template will be carried from the order to AMDD in order to create the contract for the user. The document management system will be the one that holds the contract file, after generation. a link to lauch the contract will be available from the sales systems. </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BD09A7" w14:textId="0658285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9076360"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ACFB00" w14:textId="28C6774B" w:rsidR="00D17579" w:rsidRPr="00E73B40" w:rsidRDefault="00D17579" w:rsidP="00D17579">
            <w:pPr>
              <w:pStyle w:val="Left"/>
              <w:rPr>
                <w:rFonts w:cs="Arial"/>
                <w:b w:val="0"/>
                <w:sz w:val="20"/>
                <w:szCs w:val="20"/>
                <w:lang w:val="en-IE"/>
              </w:rPr>
            </w:pPr>
            <w:r w:rsidRPr="00E73B40">
              <w:rPr>
                <w:rFonts w:cs="Arial"/>
                <w:sz w:val="20"/>
                <w:szCs w:val="20"/>
                <w:lang w:val="en-IE"/>
              </w:rPr>
              <w:t>3188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25E88C" w14:textId="29B0178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Prepaid custoer creation in CIAM when purchase at shop and contact does not exist in CRM at time of purchase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E570985" w14:textId="75F96BF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Step 1 – Contact created upon pre activation by batch file on CIAM by CRM</w:t>
            </w:r>
            <w:r w:rsidRPr="00E73B40">
              <w:rPr>
                <w:rFonts w:cs="Arial"/>
                <w:sz w:val="20"/>
                <w:szCs w:val="20"/>
                <w:lang w:val="en-IE"/>
              </w:rPr>
              <w:br/>
              <w:t xml:space="preserve">Step 2 – Resend invitation is invoked by OMS upon activation </w:t>
            </w:r>
            <w:r w:rsidRPr="00E73B40">
              <w:rPr>
                <w:rFonts w:cs="Arial"/>
                <w:sz w:val="20"/>
                <w:szCs w:val="20"/>
                <w:lang w:val="en-IE"/>
              </w:rPr>
              <w:br/>
              <w:t xml:space="preserve">Step 3 -  CIAM sends invitation via SMS using MISDN </w:t>
            </w:r>
            <w:r w:rsidRPr="00E73B40">
              <w:rPr>
                <w:rFonts w:cs="Arial"/>
                <w:sz w:val="20"/>
                <w:szCs w:val="20"/>
                <w:lang w:val="en-IE"/>
              </w:rPr>
              <w:br/>
              <w:t xml:space="preserve">  Invitation will go via ANM </w:t>
            </w:r>
            <w:r w:rsidRPr="00E73B40">
              <w:rPr>
                <w:rFonts w:cs="Arial"/>
                <w:sz w:val="20"/>
                <w:szCs w:val="20"/>
                <w:lang w:val="en-IE"/>
              </w:rPr>
              <w:br/>
              <w:t xml:space="preserve"> Step 4 – Customer registration using invitation link to portal registration page</w:t>
            </w:r>
            <w:r w:rsidRPr="00E73B40">
              <w:rPr>
                <w:rFonts w:cs="Arial"/>
                <w:sz w:val="20"/>
                <w:szCs w:val="20"/>
                <w:lang w:val="en-IE"/>
              </w:rPr>
              <w:br/>
              <w:t xml:space="preserve">   Customer required to create  user name and password and complete capture box to register </w:t>
            </w:r>
            <w:r w:rsidRPr="00E73B40">
              <w:rPr>
                <w:rFonts w:cs="Arial"/>
                <w:sz w:val="20"/>
                <w:szCs w:val="20"/>
                <w:lang w:val="en-IE"/>
              </w:rPr>
              <w:br/>
              <w:t xml:space="preserve">   Portal updates the data in CIAM</w:t>
            </w:r>
            <w:r w:rsidRPr="00E73B40">
              <w:rPr>
                <w:rFonts w:cs="Arial"/>
                <w:sz w:val="20"/>
                <w:szCs w:val="20"/>
                <w:lang w:val="en-IE"/>
              </w:rPr>
              <w:br/>
              <w:t>Step 5– Customer navigated to complete personal details screen including security questions and answers.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C14F1CE" w14:textId="5ED584D8"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A8D5869" w14:textId="21B7760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Flow for all applicatoins need to be revised and corrected accordingly.</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B856F31" w14:textId="7F0FF893"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E932AE5"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7C12AC" w14:textId="60DB3802" w:rsidR="00D17579" w:rsidRPr="00E73B40" w:rsidRDefault="00D17579" w:rsidP="00D17579">
            <w:pPr>
              <w:pStyle w:val="Left"/>
              <w:rPr>
                <w:rFonts w:cs="Arial"/>
                <w:b w:val="0"/>
                <w:sz w:val="20"/>
                <w:szCs w:val="20"/>
                <w:lang w:val="en-IE"/>
              </w:rPr>
            </w:pPr>
            <w:r w:rsidRPr="00E73B40">
              <w:rPr>
                <w:rFonts w:cs="Arial"/>
                <w:sz w:val="20"/>
                <w:szCs w:val="20"/>
                <w:lang w:val="en-IE"/>
              </w:rPr>
              <w:t>3208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E51E2F" w14:textId="63828E6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Campaigns - opt-in solution</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DC3D8C6" w14:textId="7CAECB7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Solution for Opt –In for simple campaigns is still under discussion e.g. Top-up campaigns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D600CC1" w14:textId="4056338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Clarke-Topper, Deborah,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8D62673"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8DD78D" w14:textId="77777777" w:rsidR="00D17579" w:rsidRPr="00E73B40" w:rsidRDefault="00D17579" w:rsidP="00D17579">
            <w:pPr>
              <w:pStyle w:val="Left"/>
              <w:rPr>
                <w:rFonts w:cs="Arial"/>
                <w:b w:val="0"/>
                <w:sz w:val="20"/>
                <w:szCs w:val="20"/>
                <w:lang w:val="en-IE"/>
              </w:rPr>
            </w:pPr>
          </w:p>
        </w:tc>
      </w:tr>
      <w:tr w:rsidR="00D17579" w:rsidRPr="00E73B40" w14:paraId="0AD5B55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EE15188" w14:textId="550094AB" w:rsidR="00D17579" w:rsidRPr="00E73B40" w:rsidRDefault="00D17579" w:rsidP="00D17579">
            <w:pPr>
              <w:pStyle w:val="Left"/>
              <w:rPr>
                <w:rFonts w:cs="Arial"/>
                <w:b w:val="0"/>
                <w:sz w:val="20"/>
                <w:szCs w:val="20"/>
                <w:lang w:val="en-IE"/>
              </w:rPr>
            </w:pPr>
            <w:r w:rsidRPr="00E73B40">
              <w:rPr>
                <w:rFonts w:cs="Arial"/>
                <w:sz w:val="20"/>
                <w:szCs w:val="20"/>
                <w:lang w:val="en-IE"/>
              </w:rPr>
              <w:lastRenderedPageBreak/>
              <w:t>3214</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01AD0A" w14:textId="229EA7E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setting shipment address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C584249" w14:textId="58BFED5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while setting the shipment address, Need to check if 'apply all' will be supported (configure an address that will be used for all products un the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0F3A258" w14:textId="460297F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A7C9D0"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8F5DABE" w14:textId="77777777" w:rsidR="00D17579" w:rsidRPr="00E73B40" w:rsidRDefault="00D17579" w:rsidP="00D17579">
            <w:pPr>
              <w:pStyle w:val="Left"/>
              <w:rPr>
                <w:rFonts w:cs="Arial"/>
                <w:b w:val="0"/>
                <w:sz w:val="20"/>
                <w:szCs w:val="20"/>
                <w:lang w:val="en-IE"/>
              </w:rPr>
            </w:pPr>
          </w:p>
        </w:tc>
      </w:tr>
      <w:tr w:rsidR="00D17579" w:rsidRPr="00E73B40" w14:paraId="1FBBD01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9AB06F" w14:textId="12544C33" w:rsidR="00D17579" w:rsidRPr="00E73B40" w:rsidRDefault="00D17579" w:rsidP="00D17579">
            <w:pPr>
              <w:pStyle w:val="Left"/>
              <w:rPr>
                <w:rFonts w:cs="Arial"/>
                <w:b w:val="0"/>
                <w:sz w:val="20"/>
                <w:szCs w:val="20"/>
                <w:lang w:val="en-IE"/>
              </w:rPr>
            </w:pPr>
            <w:r w:rsidRPr="00E73B40">
              <w:rPr>
                <w:rFonts w:cs="Arial"/>
                <w:sz w:val="20"/>
                <w:szCs w:val="20"/>
                <w:lang w:val="en-IE"/>
              </w:rPr>
              <w:t>3221</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06F6665" w14:textId="3B9C9E5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appointment day setting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B802E3" w14:textId="560118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add one more option for appointment day slots  "All day" (in the current design we have AM or PM)</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A53A244" w14:textId="6C8C5F6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8508CF"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BAFBB92" w14:textId="02F72C69"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5014F920"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2AEC88" w14:textId="46FBFF78" w:rsidR="00D17579" w:rsidRPr="00E73B40" w:rsidRDefault="00D17579" w:rsidP="00D17579">
            <w:pPr>
              <w:pStyle w:val="Left"/>
              <w:rPr>
                <w:rFonts w:cs="Arial"/>
                <w:b w:val="0"/>
                <w:sz w:val="20"/>
                <w:szCs w:val="20"/>
                <w:lang w:val="en-IE"/>
              </w:rPr>
            </w:pPr>
            <w:r w:rsidRPr="00E73B40">
              <w:rPr>
                <w:rFonts w:cs="Arial"/>
                <w:sz w:val="20"/>
                <w:szCs w:val="20"/>
                <w:lang w:val="en-IE"/>
              </w:rPr>
              <w:t>3288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0C0DFA5" w14:textId="027248E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Commitment modelling on equipment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50864D" w14:textId="031482B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Check how commitment will be modelled on the equipment - if it is mandatory there is no need to receive this information as part of a campaign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63CFBC9" w14:textId="6034E49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Chagas, Gabriel,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941041" w14:textId="1636A79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[28102015 Lior Dror] </w:t>
            </w:r>
            <w:r w:rsidRPr="00E73B40">
              <w:rPr>
                <w:rFonts w:cs="Arial"/>
                <w:sz w:val="20"/>
                <w:szCs w:val="20"/>
                <w:lang w:val="en-IE"/>
              </w:rPr>
              <w:br/>
              <w:t>Component can be both ways. It is defined as default per marketing offer and stored on the device level.</w:t>
            </w:r>
            <w:r w:rsidRPr="00E73B40">
              <w:rPr>
                <w:rFonts w:cs="Arial"/>
                <w:sz w:val="20"/>
                <w:szCs w:val="20"/>
                <w:lang w:val="en-IE"/>
              </w:rPr>
              <w:br/>
              <w:t>MCCM will have to pass the commitment component if new commitment will be required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7407D56" w14:textId="5FA6DE6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61CAA07"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0BD8EF" w14:textId="0EA027EF" w:rsidR="00D17579" w:rsidRPr="00E73B40" w:rsidRDefault="00D17579" w:rsidP="00D17579">
            <w:pPr>
              <w:pStyle w:val="Left"/>
              <w:rPr>
                <w:rFonts w:cs="Arial"/>
                <w:b w:val="0"/>
                <w:sz w:val="20"/>
                <w:szCs w:val="20"/>
                <w:lang w:val="en-IE"/>
              </w:rPr>
            </w:pPr>
            <w:r w:rsidRPr="00E73B40">
              <w:rPr>
                <w:rFonts w:cs="Arial"/>
                <w:sz w:val="20"/>
                <w:szCs w:val="20"/>
                <w:lang w:val="en-IE"/>
              </w:rPr>
              <w:t>3427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B8E27C3" w14:textId="77D817C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Pending orders in OMS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7981CA4" w14:textId="04DE65A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Is OMS displaying a prompt message to the CSR in case there are pending orders that are stoping the creation of the move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8F66EA" w14:textId="08B8152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Flood, Sean,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6C06B6"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4A3694" w14:textId="235D09EE"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ABB82AD"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15A90D" w14:textId="01F3A1FA" w:rsidR="00D17579" w:rsidRPr="00E73B40" w:rsidRDefault="00D17579" w:rsidP="00D17579">
            <w:pPr>
              <w:pStyle w:val="Left"/>
              <w:rPr>
                <w:rFonts w:cs="Arial"/>
                <w:b w:val="0"/>
                <w:sz w:val="20"/>
                <w:szCs w:val="20"/>
                <w:lang w:val="en-IE"/>
              </w:rPr>
            </w:pPr>
            <w:r w:rsidRPr="00E73B40">
              <w:rPr>
                <w:rFonts w:cs="Arial"/>
                <w:sz w:val="20"/>
                <w:szCs w:val="20"/>
                <w:lang w:val="en-IE"/>
              </w:rPr>
              <w:lastRenderedPageBreak/>
              <w:t>3520</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033948" w14:textId="76720BB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Click &amp; Collect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7B945AA" w14:textId="05FD99D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Although UFE is not the Owner of Stock Management, there will be a process for Click &amp; Collect, that allows an Order to be picked at the store that Customer selected previously. Still to be clarified within Equinox, how UFE will be notified in real-time of those orders, to ensure that the Shop is able to do a proper and correct stock management. A logistic back-office process should exist to associate the physical device to the order. This process is out of UFE scope.</w:t>
            </w:r>
            <w:r w:rsidRPr="00E73B40">
              <w:rPr>
                <w:rFonts w:cs="Arial"/>
                <w:sz w:val="20"/>
                <w:szCs w:val="20"/>
                <w:lang w:val="en-IE"/>
              </w:rPr>
              <w:br/>
              <w:t>UFE will only be responsible to display the Click &amp; Collect Orders for that specific store. Other requirements must be addressed as new BR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9B261AE" w14:textId="2D0F098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B59F84D" w14:textId="0F3DDD6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BMK 06/11/2015: What is the action? Statement is not clear. You say that UFE will display the C&amp;C orders for the store, but will not be notified in real-time?  Is there a delay in the orders coming from the portal before being displayed in UFE?  Or do you mean there is no OOTB alert in UFE for new orders.  </w:t>
            </w:r>
            <w:r w:rsidRPr="00E73B40">
              <w:rPr>
                <w:rFonts w:cs="Arial"/>
                <w:sz w:val="20"/>
                <w:szCs w:val="20"/>
                <w:lang w:val="en-IE"/>
              </w:rPr>
              <w:br/>
            </w:r>
            <w:r w:rsidRPr="00E73B40">
              <w:rPr>
                <w:rFonts w:cs="Arial"/>
                <w:sz w:val="20"/>
                <w:szCs w:val="20"/>
                <w:lang w:val="en-IE"/>
              </w:rPr>
              <w:br/>
              <w:t>07/Nov Luis C.: The E2E process is still not defined, however Celfocus is highlighting that a logistic back-office process (not related to UFE) should exist to associate the physical device to the order.`</w:t>
            </w:r>
            <w:r w:rsidRPr="00E73B40">
              <w:rPr>
                <w:rFonts w:cs="Arial"/>
                <w:sz w:val="20"/>
                <w:szCs w:val="20"/>
                <w:lang w:val="en-IE"/>
              </w:rPr>
              <w:br/>
            </w:r>
            <w:r w:rsidRPr="00E73B40">
              <w:rPr>
                <w:rFonts w:cs="Arial"/>
                <w:sz w:val="20"/>
                <w:szCs w:val="20"/>
                <w:lang w:val="en-IE"/>
              </w:rPr>
              <w:br/>
              <w:t>09/11/2015 - BMK - thanks</w:t>
            </w:r>
            <w:r w:rsidRPr="00E73B40">
              <w:rPr>
                <w:rFonts w:cs="Arial"/>
                <w:sz w:val="20"/>
                <w:szCs w:val="20"/>
                <w:lang w:val="en-IE"/>
              </w:rPr>
              <w:br/>
            </w:r>
            <w:r w:rsidRPr="00E73B40">
              <w:rPr>
                <w:rFonts w:cs="Arial"/>
                <w:sz w:val="20"/>
                <w:szCs w:val="20"/>
                <w:lang w:val="en-IE"/>
              </w:rPr>
              <w:br/>
              <w:t>09/Nov Luis C.: Hi Gabriel, please assure that this is addressed in the Click&amp;Collect end to end flow, ie, a logistic back-office process (not related to UFE) should exist to associate the physical device to the order.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975C44" w14:textId="33F1A12E"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B97A33E"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6912F39" w14:textId="7A99929D" w:rsidR="00D17579" w:rsidRPr="00E73B40" w:rsidRDefault="00D17579" w:rsidP="00D17579">
            <w:pPr>
              <w:pStyle w:val="Left"/>
              <w:rPr>
                <w:rFonts w:cs="Arial"/>
                <w:b w:val="0"/>
                <w:sz w:val="20"/>
                <w:szCs w:val="20"/>
                <w:lang w:val="en-IE"/>
              </w:rPr>
            </w:pPr>
            <w:r w:rsidRPr="00E73B40">
              <w:rPr>
                <w:rFonts w:cs="Arial"/>
                <w:sz w:val="20"/>
                <w:szCs w:val="20"/>
                <w:lang w:val="en-IE"/>
              </w:rPr>
              <w:lastRenderedPageBreak/>
              <w:t>3527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CD414D" w14:textId="1037A83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POS Voucher Printing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F4EE529" w14:textId="6D04059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In UFE, when selling a Voucher UFE will call the Voucher Management System to generate the Voucher number and pass it to POS in the payment order, so that in the POS receipt the Voucher Number can be printed. Other requirements must be addressed as new BR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0BA4CF5" w14:textId="34EC76B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6271E9B" w14:textId="5363CEC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BMK 06/11/2015 - UFE will pass the top-up voucher details to POS who will print the voucher. There is already a CR raised for this to IBM,  do you see any other gap here or what is the purpose of the AI?</w:t>
            </w:r>
            <w:r w:rsidRPr="00E73B40">
              <w:rPr>
                <w:rFonts w:cs="Arial"/>
                <w:sz w:val="20"/>
                <w:szCs w:val="20"/>
                <w:lang w:val="en-IE"/>
              </w:rPr>
              <w:br/>
            </w:r>
            <w:r w:rsidRPr="00E73B40">
              <w:rPr>
                <w:rFonts w:cs="Arial"/>
                <w:sz w:val="20"/>
                <w:szCs w:val="20"/>
                <w:lang w:val="en-IE"/>
              </w:rPr>
              <w:br/>
              <w:t>07/Nov Luis C.: Just highlighting that UFE will not print the Voucher. It will be printed by POS. If this is confirmed no additional requirement for UFE is required</w:t>
            </w:r>
            <w:r w:rsidRPr="00E73B40">
              <w:rPr>
                <w:rFonts w:cs="Arial"/>
                <w:sz w:val="20"/>
                <w:szCs w:val="20"/>
                <w:lang w:val="en-IE"/>
              </w:rPr>
              <w:br/>
            </w:r>
            <w:r w:rsidRPr="00E73B40">
              <w:rPr>
                <w:rFonts w:cs="Arial"/>
                <w:sz w:val="20"/>
                <w:szCs w:val="20"/>
                <w:lang w:val="en-IE"/>
              </w:rPr>
              <w:br/>
              <w:t>09/11/2015 BMK - Please re-assign to the Amdcos scoping lead for this area.</w:t>
            </w:r>
            <w:r w:rsidRPr="00E73B40">
              <w:rPr>
                <w:rFonts w:cs="Arial"/>
                <w:sz w:val="20"/>
                <w:szCs w:val="20"/>
                <w:lang w:val="en-IE"/>
              </w:rPr>
              <w:br/>
            </w:r>
            <w:r w:rsidRPr="00E73B40">
              <w:rPr>
                <w:rFonts w:cs="Arial"/>
                <w:sz w:val="20"/>
                <w:szCs w:val="20"/>
                <w:lang w:val="en-IE"/>
              </w:rPr>
              <w:br/>
              <w:t>09/Nov Luis C.: Hi Marius, just to confirm that in the end to end flow, POS will print the Voucher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CE04B7" w14:textId="004C88A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A4F0193"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5E554B" w14:textId="709A83FA" w:rsidR="00D17579" w:rsidRPr="00E73B40" w:rsidRDefault="00D17579" w:rsidP="00D17579">
            <w:pPr>
              <w:pStyle w:val="Left"/>
              <w:rPr>
                <w:rFonts w:cs="Arial"/>
                <w:b w:val="0"/>
                <w:sz w:val="20"/>
                <w:szCs w:val="20"/>
                <w:lang w:val="en-IE"/>
              </w:rPr>
            </w:pPr>
            <w:r w:rsidRPr="00E73B40">
              <w:rPr>
                <w:rFonts w:cs="Arial"/>
                <w:sz w:val="20"/>
                <w:szCs w:val="20"/>
                <w:lang w:val="en-IE"/>
              </w:rPr>
              <w:t>3540</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FAFAEF" w14:textId="423C5BC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Omnichannel Basket Handling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B7970BF" w14:textId="4E56E03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Scoping to confirm all channels will use Ordering to persist basket (saved order). All items that are defined in the SPS should be able to be stored as an order in BSS - even if there is no specific BSS fulfillment flow - e.g. A voucher sale. BSS needs to be able to store such orders and the various channels need to be able to retrieve and resume such an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E74BFD" w14:textId="6E928CE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Mayer, Amnon,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05B2BCF" w14:textId="3701572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22/12: Rosa updated Accenture workshops are ongoing in January</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4AC8AA0" w14:textId="05605F0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A25490" w:rsidRPr="00E73B40" w14:paraId="3ADA99C4" w14:textId="77777777" w:rsidTr="00D17579">
        <w:trPr>
          <w:ins w:id="23841"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648A5C" w14:textId="6FA15FFE" w:rsidR="00A25490" w:rsidRPr="00E73B40" w:rsidRDefault="00A25490" w:rsidP="00D17579">
            <w:pPr>
              <w:pStyle w:val="Left"/>
              <w:rPr>
                <w:ins w:id="23842" w:author="Author"/>
                <w:rFonts w:cs="Arial"/>
                <w:b w:val="0"/>
                <w:sz w:val="20"/>
                <w:szCs w:val="20"/>
                <w:lang w:val="en-IE"/>
              </w:rPr>
            </w:pPr>
            <w:ins w:id="23843"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1CBD78" w14:textId="0039FAED"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44" w:author="Author"/>
                <w:rFonts w:cs="Arial"/>
                <w:sz w:val="20"/>
                <w:szCs w:val="20"/>
                <w:lang w:val="en-IE"/>
              </w:rPr>
            </w:pPr>
            <w:ins w:id="23845" w:author="Author">
              <w:r w:rsidRPr="00E73B40">
                <w:rPr>
                  <w:rFonts w:cs="Arial"/>
                  <w:sz w:val="20"/>
                  <w:szCs w:val="20"/>
                  <w:lang w:val="en-IE"/>
                </w:rPr>
                <w:t>Big Rock – Product Catalogue &amp; Channels Integration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E9D7A76" w14:textId="0BF2E662"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46" w:author="Author"/>
                <w:rFonts w:cs="Arial"/>
                <w:sz w:val="20"/>
                <w:szCs w:val="20"/>
                <w:lang w:val="en-IE"/>
              </w:rPr>
            </w:pPr>
            <w:ins w:id="23847"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6FE0DB" w14:textId="4CC1C29E"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48" w:author="Author"/>
                <w:rFonts w:cs="Arial"/>
                <w:sz w:val="20"/>
                <w:szCs w:val="20"/>
                <w:lang w:val="en-IE"/>
              </w:rPr>
            </w:pPr>
            <w:ins w:id="23849"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11D8D3" w14:textId="0211B94F" w:rsidR="00A25490" w:rsidRPr="00E73B40" w:rsidRDefault="009E2878" w:rsidP="009E2878">
            <w:pPr>
              <w:pStyle w:val="Left"/>
              <w:cnfStyle w:val="000000000000" w:firstRow="0" w:lastRow="0" w:firstColumn="0" w:lastColumn="0" w:oddVBand="0" w:evenVBand="0" w:oddHBand="0" w:evenHBand="0" w:firstRowFirstColumn="0" w:firstRowLastColumn="0" w:lastRowFirstColumn="0" w:lastRowLastColumn="0"/>
              <w:rPr>
                <w:ins w:id="23850" w:author="Author"/>
                <w:rFonts w:cs="Arial"/>
                <w:sz w:val="20"/>
                <w:szCs w:val="20"/>
                <w:lang w:val="en-IE"/>
              </w:rPr>
            </w:pPr>
            <w:ins w:id="23851"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4B7D106" w14:textId="5C48883B" w:rsidR="00A25490" w:rsidRPr="00E73B40" w:rsidRDefault="00A25490" w:rsidP="00D17579">
            <w:pPr>
              <w:pStyle w:val="Left"/>
              <w:rPr>
                <w:ins w:id="23852" w:author="Author"/>
                <w:rFonts w:cs="Arial"/>
                <w:b w:val="0"/>
                <w:sz w:val="20"/>
                <w:szCs w:val="20"/>
                <w:lang w:val="en-IE"/>
              </w:rPr>
            </w:pPr>
            <w:ins w:id="23853" w:author="Author">
              <w:r w:rsidRPr="00E73B40">
                <w:rPr>
                  <w:rFonts w:cs="Arial"/>
                  <w:b w:val="0"/>
                  <w:sz w:val="20"/>
                  <w:szCs w:val="20"/>
                  <w:lang w:val="en-IE"/>
                </w:rPr>
                <w:t>-</w:t>
              </w:r>
            </w:ins>
          </w:p>
        </w:tc>
      </w:tr>
      <w:tr w:rsidR="00A25490" w:rsidRPr="00E73B40" w14:paraId="60E1CBD5" w14:textId="77777777" w:rsidTr="00D17579">
        <w:trPr>
          <w:ins w:id="23854"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BF63D7" w14:textId="1CEC7DAD" w:rsidR="00A25490" w:rsidRPr="00E73B40" w:rsidRDefault="00A25490" w:rsidP="00D17579">
            <w:pPr>
              <w:pStyle w:val="Left"/>
              <w:rPr>
                <w:ins w:id="23855" w:author="Author"/>
                <w:rFonts w:cs="Arial"/>
                <w:b w:val="0"/>
                <w:sz w:val="20"/>
                <w:szCs w:val="20"/>
                <w:lang w:val="en-IE"/>
              </w:rPr>
            </w:pPr>
            <w:ins w:id="23856" w:author="Author">
              <w:r w:rsidRPr="00E73B40">
                <w:rPr>
                  <w:rFonts w:cs="Arial"/>
                  <w:b w:val="0"/>
                  <w:sz w:val="20"/>
                  <w:szCs w:val="20"/>
                  <w:lang w:val="en-IE"/>
                </w:rPr>
                <w:lastRenderedPageBreak/>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65D1DF" w14:textId="2F096A2E"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57" w:author="Author"/>
                <w:rFonts w:cs="Arial"/>
                <w:sz w:val="20"/>
                <w:szCs w:val="20"/>
                <w:lang w:val="en-IE"/>
              </w:rPr>
            </w:pPr>
            <w:ins w:id="23858" w:author="Author">
              <w:r w:rsidRPr="00E73B40">
                <w:rPr>
                  <w:rFonts w:cs="Arial"/>
                  <w:sz w:val="20"/>
                  <w:szCs w:val="20"/>
                  <w:lang w:val="en-IE"/>
                </w:rPr>
                <w:t>Big Rock – Stock Management – Follow-up Session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2313CA4" w14:textId="3294A7B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59" w:author="Author"/>
                <w:rFonts w:cs="Arial"/>
                <w:sz w:val="20"/>
                <w:szCs w:val="20"/>
                <w:lang w:val="en-IE"/>
              </w:rPr>
            </w:pPr>
            <w:ins w:id="23860"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F042B6" w14:textId="30DDEC5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61" w:author="Author"/>
                <w:rFonts w:cs="Arial"/>
                <w:sz w:val="20"/>
                <w:szCs w:val="20"/>
                <w:lang w:val="en-IE"/>
              </w:rPr>
            </w:pPr>
            <w:ins w:id="23862"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D3BFF82" w14:textId="56A4666B"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863" w:author="Author"/>
                <w:rFonts w:cs="Arial"/>
                <w:sz w:val="20"/>
                <w:szCs w:val="20"/>
                <w:lang w:val="en-IE"/>
              </w:rPr>
            </w:pPr>
            <w:ins w:id="23864"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1C5EB54" w14:textId="3B844499" w:rsidR="00A25490" w:rsidRPr="00E73B40" w:rsidRDefault="00A25490" w:rsidP="00D17579">
            <w:pPr>
              <w:pStyle w:val="Left"/>
              <w:rPr>
                <w:ins w:id="23865" w:author="Author"/>
                <w:rFonts w:cs="Arial"/>
                <w:b w:val="0"/>
                <w:sz w:val="20"/>
                <w:szCs w:val="20"/>
                <w:lang w:val="en-IE"/>
              </w:rPr>
            </w:pPr>
            <w:ins w:id="23866" w:author="Author">
              <w:r w:rsidRPr="00E73B40">
                <w:rPr>
                  <w:rFonts w:cs="Arial"/>
                  <w:b w:val="0"/>
                  <w:sz w:val="20"/>
                  <w:szCs w:val="20"/>
                  <w:lang w:val="en-IE"/>
                </w:rPr>
                <w:t>-</w:t>
              </w:r>
            </w:ins>
          </w:p>
        </w:tc>
      </w:tr>
      <w:tr w:rsidR="00A25490" w:rsidRPr="00E73B40" w14:paraId="0B4BA263" w14:textId="77777777" w:rsidTr="00D17579">
        <w:trPr>
          <w:ins w:id="23867"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7EFE4A" w14:textId="379E06A0" w:rsidR="00A25490" w:rsidRPr="00E73B40" w:rsidRDefault="00A25490" w:rsidP="00D17579">
            <w:pPr>
              <w:pStyle w:val="Left"/>
              <w:rPr>
                <w:ins w:id="23868" w:author="Author"/>
                <w:rFonts w:cs="Arial"/>
                <w:b w:val="0"/>
                <w:sz w:val="20"/>
                <w:szCs w:val="20"/>
                <w:lang w:val="en-IE"/>
              </w:rPr>
            </w:pPr>
            <w:ins w:id="23869"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EE4842" w14:textId="79F69004"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70" w:author="Author"/>
                <w:rFonts w:cs="Arial"/>
                <w:sz w:val="20"/>
                <w:szCs w:val="20"/>
                <w:lang w:val="en-IE"/>
              </w:rPr>
            </w:pPr>
            <w:ins w:id="23871" w:author="Author">
              <w:r w:rsidRPr="00E73B40">
                <w:rPr>
                  <w:rFonts w:cs="Arial"/>
                  <w:sz w:val="20"/>
                  <w:szCs w:val="20"/>
                  <w:lang w:val="en-IE"/>
                </w:rPr>
                <w:t>Big Rock – Discounts Display in the Channels – UFE, Portal</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956CA9F" w14:textId="3E8294D6"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72" w:author="Author"/>
                <w:rFonts w:cs="Arial"/>
                <w:sz w:val="20"/>
                <w:szCs w:val="20"/>
                <w:lang w:val="en-IE"/>
              </w:rPr>
            </w:pPr>
            <w:ins w:id="23873"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A7E38B" w14:textId="4053F38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74" w:author="Author"/>
                <w:rFonts w:cs="Arial"/>
                <w:sz w:val="20"/>
                <w:szCs w:val="20"/>
                <w:lang w:val="en-IE"/>
              </w:rPr>
            </w:pPr>
            <w:ins w:id="23875"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D124AA" w14:textId="7BF9EE3C"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876" w:author="Author"/>
                <w:rFonts w:cs="Arial"/>
                <w:sz w:val="20"/>
                <w:szCs w:val="20"/>
                <w:lang w:val="en-IE"/>
              </w:rPr>
            </w:pPr>
            <w:ins w:id="23877"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2784713" w14:textId="55C32C38" w:rsidR="00A25490" w:rsidRPr="00E73B40" w:rsidRDefault="00A25490" w:rsidP="00D17579">
            <w:pPr>
              <w:pStyle w:val="Left"/>
              <w:rPr>
                <w:ins w:id="23878" w:author="Author"/>
                <w:rFonts w:cs="Arial"/>
                <w:b w:val="0"/>
                <w:sz w:val="20"/>
                <w:szCs w:val="20"/>
                <w:lang w:val="en-IE"/>
              </w:rPr>
            </w:pPr>
            <w:ins w:id="23879" w:author="Author">
              <w:r w:rsidRPr="00E73B40">
                <w:rPr>
                  <w:rFonts w:cs="Arial"/>
                  <w:b w:val="0"/>
                  <w:sz w:val="20"/>
                  <w:szCs w:val="20"/>
                  <w:lang w:val="en-IE"/>
                </w:rPr>
                <w:t>-</w:t>
              </w:r>
            </w:ins>
          </w:p>
        </w:tc>
      </w:tr>
      <w:tr w:rsidR="00A25490" w:rsidRPr="00E73B40" w14:paraId="7415655A" w14:textId="77777777" w:rsidTr="00D17579">
        <w:trPr>
          <w:ins w:id="23880"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558DCF" w14:textId="44710B7B" w:rsidR="00A25490" w:rsidRPr="00E73B40" w:rsidRDefault="00A25490" w:rsidP="00D17579">
            <w:pPr>
              <w:pStyle w:val="Left"/>
              <w:rPr>
                <w:ins w:id="23881" w:author="Author"/>
                <w:rFonts w:cs="Arial"/>
                <w:b w:val="0"/>
                <w:sz w:val="20"/>
                <w:szCs w:val="20"/>
                <w:lang w:val="en-IE"/>
              </w:rPr>
            </w:pPr>
            <w:ins w:id="23882"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2E1976" w14:textId="601215D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83" w:author="Author"/>
                <w:rFonts w:cs="Arial"/>
                <w:sz w:val="20"/>
                <w:szCs w:val="20"/>
                <w:lang w:val="en-IE"/>
              </w:rPr>
            </w:pPr>
            <w:ins w:id="23884" w:author="Author">
              <w:r w:rsidRPr="00E73B40">
                <w:rPr>
                  <w:rFonts w:cs="Arial"/>
                  <w:sz w:val="20"/>
                  <w:szCs w:val="20"/>
                  <w:lang w:val="en-IE"/>
                </w:rPr>
                <w:t>Big Rock – MCCM Online Integration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93A6D9" w14:textId="25E0DCC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85" w:author="Author"/>
                <w:rFonts w:cs="Arial"/>
                <w:sz w:val="20"/>
                <w:szCs w:val="20"/>
                <w:lang w:val="en-IE"/>
              </w:rPr>
            </w:pPr>
            <w:ins w:id="23886"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74AAA5" w14:textId="6FB24A7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87" w:author="Author"/>
                <w:rFonts w:cs="Arial"/>
                <w:sz w:val="20"/>
                <w:szCs w:val="20"/>
                <w:lang w:val="en-IE"/>
              </w:rPr>
            </w:pPr>
            <w:ins w:id="23888"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C377A6" w14:textId="3E356C0F"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889" w:author="Author"/>
                <w:rFonts w:cs="Arial"/>
                <w:sz w:val="20"/>
                <w:szCs w:val="20"/>
                <w:lang w:val="en-IE"/>
              </w:rPr>
            </w:pPr>
            <w:ins w:id="23890"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FD1F0F3" w14:textId="007CFB59" w:rsidR="00A25490" w:rsidRPr="00E73B40" w:rsidRDefault="00A25490" w:rsidP="00D17579">
            <w:pPr>
              <w:pStyle w:val="Left"/>
              <w:rPr>
                <w:ins w:id="23891" w:author="Author"/>
                <w:rFonts w:cs="Arial"/>
                <w:b w:val="0"/>
                <w:sz w:val="20"/>
                <w:szCs w:val="20"/>
                <w:lang w:val="en-IE"/>
              </w:rPr>
            </w:pPr>
            <w:ins w:id="23892" w:author="Author">
              <w:r w:rsidRPr="00E73B40">
                <w:rPr>
                  <w:rFonts w:cs="Arial"/>
                  <w:b w:val="0"/>
                  <w:sz w:val="20"/>
                  <w:szCs w:val="20"/>
                  <w:lang w:val="en-IE"/>
                </w:rPr>
                <w:t>-</w:t>
              </w:r>
            </w:ins>
          </w:p>
        </w:tc>
      </w:tr>
      <w:tr w:rsidR="00807141" w:rsidRPr="00E73B40" w14:paraId="4894F163" w14:textId="77777777" w:rsidTr="00D17579">
        <w:trPr>
          <w:ins w:id="23893"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F024AB9" w14:textId="3BF94D41" w:rsidR="00807141" w:rsidRPr="008F3730" w:rsidRDefault="00807141" w:rsidP="00807141">
            <w:pPr>
              <w:rPr>
                <w:ins w:id="23894" w:author="Author"/>
              </w:rPr>
            </w:pPr>
            <w:ins w:id="23895" w:author="Author">
              <w:r w:rsidRPr="008F3730">
                <w:t>4337</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F99929" w14:textId="6AAB9387"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896" w:author="Author"/>
                <w:rFonts w:cs="Arial"/>
                <w:sz w:val="20"/>
                <w:szCs w:val="20"/>
                <w:lang w:val="en-IE"/>
              </w:rPr>
            </w:pPr>
            <w:ins w:id="23897" w:author="Author">
              <w:r w:rsidRPr="00807141">
                <w:rPr>
                  <w:rFonts w:cs="Arial"/>
                  <w:sz w:val="20"/>
                  <w:szCs w:val="20"/>
                  <w:lang w:val="en-IE"/>
                </w:rPr>
                <w:t>CSM Services/Operations</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75A0C6" w14:textId="47649CEC"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898" w:author="Author"/>
                <w:rFonts w:cs="Arial"/>
                <w:sz w:val="20"/>
                <w:szCs w:val="20"/>
                <w:lang w:val="en-IE"/>
              </w:rPr>
            </w:pPr>
            <w:ins w:id="23899" w:author="Author">
              <w:r w:rsidRPr="00807141">
                <w:rPr>
                  <w:rFonts w:cs="Arial"/>
                  <w:sz w:val="20"/>
                  <w:szCs w:val="20"/>
                  <w:lang w:val="en-IE"/>
                </w:rPr>
                <w:t>There are CSM Services/Operations to be defined/mapped with the services identified in the UFE Services Master Catalogue.</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A58E78" w14:textId="6E1AD15A"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00" w:author="Author"/>
                <w:rFonts w:cs="Arial"/>
                <w:sz w:val="20"/>
                <w:szCs w:val="20"/>
                <w:lang w:val="en-IE"/>
              </w:rPr>
            </w:pPr>
            <w:ins w:id="23901" w:author="Author">
              <w:r>
                <w:rPr>
                  <w:rFonts w:cs="Arial"/>
                  <w:sz w:val="20"/>
                  <w:szCs w:val="20"/>
                  <w:lang w:val="en-IE"/>
                </w:rPr>
                <w:t>Almeida, Luis</w:t>
              </w:r>
              <w:r w:rsidR="007F7E13">
                <w:rPr>
                  <w:rFonts w:cs="Arial"/>
                  <w:sz w:val="20"/>
                  <w:szCs w:val="20"/>
                  <w:lang w:val="en-IE"/>
                </w:rPr>
                <w:t>, Celfocus</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4575075" w14:textId="5EE9B9D4"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02" w:author="Author"/>
                <w:rFonts w:cs="Arial"/>
                <w:sz w:val="20"/>
                <w:szCs w:val="20"/>
                <w:lang w:val="en-IE"/>
              </w:rPr>
            </w:pPr>
            <w:ins w:id="23903"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4B6818D" w14:textId="478AE7A3" w:rsidR="00807141" w:rsidRPr="00E73B40" w:rsidRDefault="00807141" w:rsidP="00D17579">
            <w:pPr>
              <w:pStyle w:val="Left"/>
              <w:rPr>
                <w:ins w:id="23904" w:author="Author"/>
                <w:rFonts w:cs="Arial"/>
                <w:sz w:val="20"/>
                <w:szCs w:val="20"/>
                <w:lang w:val="en-IE"/>
              </w:rPr>
            </w:pPr>
            <w:ins w:id="23905" w:author="Author">
              <w:r>
                <w:rPr>
                  <w:rFonts w:cs="Arial"/>
                  <w:sz w:val="20"/>
                  <w:szCs w:val="20"/>
                  <w:lang w:val="en-IE"/>
                </w:rPr>
                <w:t>-</w:t>
              </w:r>
            </w:ins>
          </w:p>
        </w:tc>
      </w:tr>
      <w:tr w:rsidR="007744F7" w:rsidRPr="00E73B40" w:rsidDel="00C749CF" w14:paraId="50283060" w14:textId="00A4C2C5" w:rsidTr="00D17579">
        <w:trPr>
          <w:ins w:id="23906" w:author="Author"/>
          <w:del w:id="23907"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B16A2CC" w14:textId="516512F5" w:rsidR="007744F7" w:rsidRPr="00807141" w:rsidDel="00C749CF" w:rsidRDefault="007744F7" w:rsidP="00807141">
            <w:pPr>
              <w:rPr>
                <w:ins w:id="23908" w:author="Author"/>
                <w:del w:id="23909" w:author="Author"/>
              </w:rPr>
            </w:pPr>
            <w:ins w:id="23910" w:author="Author">
              <w:del w:id="23911" w:author="Author">
                <w:r w:rsidDel="00C749CF">
                  <w:delText>-</w:delText>
                </w:r>
              </w:del>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E705455" w14:textId="4DF6EDD6" w:rsidR="007744F7" w:rsidRPr="00807141"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12" w:author="Author"/>
                <w:del w:id="23913" w:author="Author"/>
                <w:rFonts w:cs="Arial"/>
                <w:sz w:val="20"/>
                <w:szCs w:val="20"/>
                <w:lang w:val="en-IE"/>
              </w:rPr>
            </w:pPr>
            <w:ins w:id="23914" w:author="Author">
              <w:del w:id="23915" w:author="Author">
                <w:r w:rsidDel="00C749CF">
                  <w:rPr>
                    <w:rFonts w:cs="Arial"/>
                    <w:sz w:val="20"/>
                    <w:szCs w:val="20"/>
                    <w:lang w:val="en-IE"/>
                  </w:rPr>
                  <w:delText>Relinquish</w:delText>
                </w:r>
              </w:del>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603432" w14:textId="7CE4B1A6" w:rsidR="007744F7" w:rsidRPr="00807141"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16" w:author="Author"/>
                <w:del w:id="23917" w:author="Author"/>
                <w:rFonts w:cs="Arial"/>
                <w:sz w:val="20"/>
                <w:szCs w:val="20"/>
                <w:lang w:val="en-IE"/>
              </w:rPr>
            </w:pPr>
            <w:ins w:id="23918" w:author="Author">
              <w:del w:id="23919" w:author="Author">
                <w:r w:rsidDel="00C749CF">
                  <w:rPr>
                    <w:rFonts w:cs="Arial"/>
                    <w:sz w:val="20"/>
                    <w:szCs w:val="20"/>
                    <w:lang w:val="en-IE"/>
                  </w:rPr>
                  <w:delText>Relinquish feature is not described in the E2E Design Document from AMDocs.</w:delText>
                </w:r>
              </w:del>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BF2A8C" w14:textId="0DA3774A" w:rsidR="007744F7"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20" w:author="Author"/>
                <w:del w:id="23921" w:author="Author"/>
                <w:rFonts w:cs="Arial"/>
                <w:sz w:val="20"/>
                <w:szCs w:val="20"/>
                <w:lang w:val="en-IE"/>
              </w:rPr>
            </w:pPr>
            <w:ins w:id="23922" w:author="Author">
              <w:del w:id="23923" w:author="Author">
                <w:r w:rsidDel="00C749CF">
                  <w:rPr>
                    <w:rFonts w:cs="Arial"/>
                    <w:sz w:val="20"/>
                    <w:szCs w:val="20"/>
                    <w:lang w:val="en-IE"/>
                  </w:rPr>
                  <w:delText>-</w:delText>
                </w:r>
              </w:del>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D0022B" w14:textId="2713F5ED" w:rsidR="007744F7"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24" w:author="Author"/>
                <w:del w:id="23925" w:author="Author"/>
                <w:rFonts w:cs="Arial"/>
                <w:sz w:val="20"/>
                <w:szCs w:val="20"/>
                <w:lang w:val="en-IE"/>
              </w:rPr>
            </w:pPr>
            <w:ins w:id="23926" w:author="Author">
              <w:del w:id="23927" w:author="Author">
                <w:r w:rsidDel="00C749CF">
                  <w:rPr>
                    <w:rFonts w:cs="Arial"/>
                    <w:sz w:val="20"/>
                    <w:szCs w:val="20"/>
                    <w:lang w:val="en-IE"/>
                  </w:rPr>
                  <w:delText>-</w:delText>
                </w:r>
              </w:del>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F00622" w14:textId="5A3D66FC" w:rsidR="007744F7" w:rsidDel="00C749CF" w:rsidRDefault="007744F7" w:rsidP="00D17579">
            <w:pPr>
              <w:pStyle w:val="Left"/>
              <w:rPr>
                <w:ins w:id="23928" w:author="Author"/>
                <w:del w:id="23929" w:author="Author"/>
                <w:rFonts w:cs="Arial"/>
                <w:sz w:val="20"/>
                <w:szCs w:val="20"/>
                <w:lang w:val="en-IE"/>
              </w:rPr>
            </w:pPr>
            <w:ins w:id="23930" w:author="Author">
              <w:del w:id="23931" w:author="Author">
                <w:r w:rsidDel="00C749CF">
                  <w:rPr>
                    <w:rFonts w:cs="Arial"/>
                    <w:sz w:val="20"/>
                    <w:szCs w:val="20"/>
                    <w:lang w:val="en-IE"/>
                  </w:rPr>
                  <w:delText>-</w:delText>
                </w:r>
              </w:del>
            </w:ins>
          </w:p>
        </w:tc>
      </w:tr>
      <w:tr w:rsidR="007179F2" w:rsidRPr="00E73B40" w14:paraId="3F9F6543" w14:textId="77777777" w:rsidTr="00D17579">
        <w:trPr>
          <w:ins w:id="23932"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805F89" w14:textId="46B382BC" w:rsidR="007179F2" w:rsidRDefault="007179F2" w:rsidP="00807141">
            <w:pPr>
              <w:rPr>
                <w:ins w:id="23933" w:author="Author"/>
              </w:rPr>
            </w:pPr>
            <w:ins w:id="23934"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5DDB7F3" w14:textId="335D8349" w:rsidR="007179F2" w:rsidRDefault="007179F2" w:rsidP="00D17579">
            <w:pPr>
              <w:pStyle w:val="Left"/>
              <w:cnfStyle w:val="000000000000" w:firstRow="0" w:lastRow="0" w:firstColumn="0" w:lastColumn="0" w:oddVBand="0" w:evenVBand="0" w:oddHBand="0" w:evenHBand="0" w:firstRowFirstColumn="0" w:firstRowLastColumn="0" w:lastRowFirstColumn="0" w:lastRowLastColumn="0"/>
              <w:rPr>
                <w:ins w:id="23935" w:author="Author"/>
                <w:rFonts w:cs="Arial"/>
                <w:sz w:val="20"/>
                <w:szCs w:val="20"/>
                <w:lang w:val="en-IE"/>
              </w:rPr>
            </w:pPr>
            <w:ins w:id="23936" w:author="Author">
              <w:r>
                <w:rPr>
                  <w:sz w:val="20"/>
                  <w:lang w:val="en-IE"/>
                </w:rPr>
                <w:t>Retail</w:t>
              </w:r>
              <w:r w:rsidR="00B47E6C">
                <w:rPr>
                  <w:sz w:val="20"/>
                  <w:lang w:val="en-IE"/>
                </w:rPr>
                <w:t xml:space="preserve"> </w:t>
              </w:r>
              <w:r>
                <w:rPr>
                  <w:sz w:val="20"/>
                  <w:lang w:val="en-IE"/>
                </w:rPr>
                <w:t>Premises</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E6D36C" w14:textId="5A1E9630" w:rsidR="007179F2" w:rsidRDefault="007179F2" w:rsidP="00D17579">
            <w:pPr>
              <w:pStyle w:val="Left"/>
              <w:cnfStyle w:val="000000000000" w:firstRow="0" w:lastRow="0" w:firstColumn="0" w:lastColumn="0" w:oddVBand="0" w:evenVBand="0" w:oddHBand="0" w:evenHBand="0" w:firstRowFirstColumn="0" w:firstRowLastColumn="0" w:lastRowFirstColumn="0" w:lastRowLastColumn="0"/>
              <w:rPr>
                <w:ins w:id="23937" w:author="Author"/>
                <w:rFonts w:cs="Arial"/>
                <w:sz w:val="20"/>
                <w:szCs w:val="20"/>
                <w:lang w:val="en-IE"/>
              </w:rPr>
            </w:pPr>
            <w:ins w:id="23938" w:author="Author">
              <w:r w:rsidRPr="007179F2">
                <w:rPr>
                  <w:rFonts w:cs="Arial"/>
                  <w:sz w:val="20"/>
                  <w:szCs w:val="20"/>
                  <w:lang w:val="en-IE"/>
                </w:rPr>
                <w:t>To be handle by internal reference data. Discussion ongoing with Amdocs.</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349B085" w14:textId="2AB327B0" w:rsidR="007179F2" w:rsidRDefault="004869F2" w:rsidP="00D17579">
            <w:pPr>
              <w:pStyle w:val="Left"/>
              <w:cnfStyle w:val="000000000000" w:firstRow="0" w:lastRow="0" w:firstColumn="0" w:lastColumn="0" w:oddVBand="0" w:evenVBand="0" w:oddHBand="0" w:evenHBand="0" w:firstRowFirstColumn="0" w:firstRowLastColumn="0" w:lastRowFirstColumn="0" w:lastRowLastColumn="0"/>
              <w:rPr>
                <w:ins w:id="23939" w:author="Author"/>
                <w:rFonts w:cs="Arial"/>
                <w:sz w:val="20"/>
                <w:szCs w:val="20"/>
                <w:lang w:val="en-IE"/>
              </w:rPr>
            </w:pPr>
            <w:ins w:id="23940"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D05D9CC" w14:textId="36066035" w:rsidR="007179F2" w:rsidRDefault="004869F2" w:rsidP="00D17579">
            <w:pPr>
              <w:pStyle w:val="Left"/>
              <w:cnfStyle w:val="000000000000" w:firstRow="0" w:lastRow="0" w:firstColumn="0" w:lastColumn="0" w:oddVBand="0" w:evenVBand="0" w:oddHBand="0" w:evenHBand="0" w:firstRowFirstColumn="0" w:firstRowLastColumn="0" w:lastRowFirstColumn="0" w:lastRowLastColumn="0"/>
              <w:rPr>
                <w:ins w:id="23941" w:author="Author"/>
                <w:rFonts w:cs="Arial"/>
                <w:sz w:val="20"/>
                <w:szCs w:val="20"/>
                <w:lang w:val="en-IE"/>
              </w:rPr>
            </w:pPr>
            <w:ins w:id="23942"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814E24" w14:textId="2DA59FDB" w:rsidR="007179F2" w:rsidRDefault="004869F2" w:rsidP="00D17579">
            <w:pPr>
              <w:pStyle w:val="Left"/>
              <w:rPr>
                <w:ins w:id="23943" w:author="Author"/>
                <w:rFonts w:cs="Arial"/>
                <w:sz w:val="20"/>
                <w:szCs w:val="20"/>
                <w:lang w:val="en-IE"/>
              </w:rPr>
            </w:pPr>
            <w:ins w:id="23944" w:author="Author">
              <w:r>
                <w:rPr>
                  <w:rFonts w:cs="Arial"/>
                  <w:sz w:val="20"/>
                  <w:szCs w:val="20"/>
                  <w:lang w:val="en-IE"/>
                </w:rPr>
                <w:t>-</w:t>
              </w:r>
            </w:ins>
          </w:p>
        </w:tc>
      </w:tr>
      <w:tr w:rsidR="004869F2" w:rsidRPr="00E73B40" w14:paraId="74A1BB09" w14:textId="77777777" w:rsidTr="00D17579">
        <w:trPr>
          <w:ins w:id="23945"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7BCEC51" w14:textId="7C760239" w:rsidR="004869F2" w:rsidRDefault="004869F2" w:rsidP="004869F2">
            <w:pPr>
              <w:rPr>
                <w:ins w:id="23946" w:author="Author"/>
              </w:rPr>
            </w:pPr>
            <w:ins w:id="23947"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C2A796" w14:textId="0B54BC8D"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48" w:author="Author"/>
                <w:sz w:val="20"/>
                <w:lang w:val="en-IE"/>
              </w:rPr>
            </w:pPr>
            <w:ins w:id="23949" w:author="Author">
              <w:r>
                <w:rPr>
                  <w:sz w:val="20"/>
                  <w:lang w:val="en-IE"/>
                </w:rPr>
                <w:t>Credit Vetting when takeover</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A3D5E5" w14:textId="2048C2C4" w:rsidR="004869F2" w:rsidRPr="00717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50" w:author="Author"/>
                <w:rFonts w:cs="Arial"/>
                <w:sz w:val="20"/>
                <w:szCs w:val="20"/>
                <w:lang w:val="en-IE"/>
              </w:rPr>
            </w:pPr>
            <w:ins w:id="23951" w:author="Author">
              <w:r>
                <w:rPr>
                  <w:rFonts w:cs="Arial"/>
                  <w:sz w:val="20"/>
                  <w:szCs w:val="20"/>
                  <w:lang w:val="en-IE"/>
                </w:rPr>
                <w:t>Do or don´t credit vetting when a takeover is made.</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519912" w14:textId="761DA89E"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52" w:author="Author"/>
                <w:rFonts w:cs="Arial"/>
                <w:sz w:val="20"/>
                <w:szCs w:val="20"/>
                <w:lang w:val="en-IE"/>
              </w:rPr>
            </w:pPr>
            <w:ins w:id="23953"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6A0A13" w14:textId="6ADABEE4"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54" w:author="Author"/>
                <w:rFonts w:cs="Arial"/>
                <w:sz w:val="20"/>
                <w:szCs w:val="20"/>
                <w:lang w:val="en-IE"/>
              </w:rPr>
            </w:pPr>
            <w:ins w:id="23955"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116021" w14:textId="64DA16A7" w:rsidR="004869F2" w:rsidRDefault="004869F2" w:rsidP="004869F2">
            <w:pPr>
              <w:pStyle w:val="Left"/>
              <w:rPr>
                <w:ins w:id="23956" w:author="Author"/>
                <w:rFonts w:cs="Arial"/>
                <w:sz w:val="20"/>
                <w:szCs w:val="20"/>
                <w:lang w:val="en-IE"/>
              </w:rPr>
            </w:pPr>
            <w:ins w:id="23957" w:author="Author">
              <w:r>
                <w:rPr>
                  <w:rFonts w:cs="Arial"/>
                  <w:sz w:val="20"/>
                  <w:szCs w:val="20"/>
                  <w:lang w:val="en-IE"/>
                </w:rPr>
                <w:t>-</w:t>
              </w:r>
            </w:ins>
          </w:p>
        </w:tc>
      </w:tr>
      <w:tr w:rsidR="008F3730" w:rsidRPr="00E73B40" w14:paraId="2B8D1112" w14:textId="77777777" w:rsidTr="00D17579">
        <w:trPr>
          <w:ins w:id="23958"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846D419" w14:textId="426BABD8" w:rsidR="008F3730" w:rsidRDefault="008F3730" w:rsidP="004869F2">
            <w:pPr>
              <w:rPr>
                <w:ins w:id="23959" w:author="Author"/>
              </w:rPr>
            </w:pPr>
            <w:ins w:id="23960" w:author="Author">
              <w:r>
                <w:t>501</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43A3AA" w14:textId="0BB20764"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61" w:author="Author"/>
                <w:sz w:val="20"/>
                <w:lang w:val="en-IE"/>
              </w:rPr>
            </w:pPr>
            <w:ins w:id="23962" w:author="Author">
              <w:r>
                <w:rPr>
                  <w:sz w:val="20"/>
                  <w:lang w:val="en-IE"/>
                </w:rPr>
                <w:t>Check port contact service</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EA8FC5" w14:textId="0FA402ED"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63" w:author="Author"/>
                <w:rFonts w:cs="Arial"/>
                <w:sz w:val="20"/>
                <w:szCs w:val="20"/>
                <w:lang w:val="en-IE"/>
              </w:rPr>
            </w:pPr>
            <w:ins w:id="23964" w:author="Author">
              <w:r>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9A3854" w14:textId="10972E0C"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65" w:author="Author"/>
                <w:rFonts w:cs="Arial"/>
                <w:sz w:val="20"/>
                <w:szCs w:val="20"/>
                <w:lang w:val="en-IE"/>
              </w:rPr>
            </w:pPr>
            <w:ins w:id="23966" w:author="Author">
              <w:r>
                <w:rPr>
                  <w:rFonts w:cs="Arial"/>
                  <w:sz w:val="20"/>
                  <w:szCs w:val="20"/>
                  <w:lang w:val="en-IE"/>
                </w:rPr>
                <w:t>Almeida, Luis, Celfocus</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6FDE76" w14:textId="47D24C69"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67" w:author="Author"/>
                <w:rFonts w:cs="Arial"/>
                <w:sz w:val="20"/>
                <w:szCs w:val="20"/>
                <w:lang w:val="en-IE"/>
              </w:rPr>
            </w:pPr>
            <w:ins w:id="23968"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3B61694" w14:textId="69CA441D" w:rsidR="008F3730" w:rsidRDefault="007F7E13" w:rsidP="004869F2">
            <w:pPr>
              <w:pStyle w:val="Left"/>
              <w:rPr>
                <w:ins w:id="23969" w:author="Author"/>
                <w:rFonts w:cs="Arial"/>
                <w:sz w:val="20"/>
                <w:szCs w:val="20"/>
                <w:lang w:val="en-IE"/>
              </w:rPr>
            </w:pPr>
            <w:ins w:id="23970" w:author="Author">
              <w:r>
                <w:rPr>
                  <w:rFonts w:cs="Arial"/>
                  <w:sz w:val="20"/>
                  <w:szCs w:val="20"/>
                  <w:lang w:val="en-IE"/>
                </w:rPr>
                <w:t>-</w:t>
              </w:r>
            </w:ins>
          </w:p>
        </w:tc>
      </w:tr>
      <w:tr w:rsidR="00276D7B" w:rsidRPr="00E73B40" w14:paraId="6D4ED94D" w14:textId="77777777" w:rsidTr="00D17579">
        <w:trPr>
          <w:cnfStyle w:val="010000000000" w:firstRow="0" w:lastRow="1" w:firstColumn="0" w:lastColumn="0" w:oddVBand="0" w:evenVBand="0" w:oddHBand="0" w:evenHBand="0" w:firstRowFirstColumn="0" w:firstRowLastColumn="0" w:lastRowFirstColumn="0" w:lastRowLastColumn="0"/>
          <w:ins w:id="23971"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3ED7636" w14:textId="74FCC134" w:rsidR="00276D7B" w:rsidRDefault="00276D7B" w:rsidP="00276D7B">
            <w:pPr>
              <w:rPr>
                <w:ins w:id="23972" w:author="Author"/>
              </w:rPr>
            </w:pPr>
            <w:ins w:id="23973"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DCC843" w14:textId="291B556D"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74" w:author="Author"/>
                <w:sz w:val="20"/>
                <w:lang w:val="en-IE"/>
              </w:rPr>
            </w:pPr>
            <w:ins w:id="23975" w:author="Author">
              <w:r>
                <w:rPr>
                  <w:sz w:val="20"/>
                  <w:lang w:val="en-IE"/>
                </w:rPr>
                <w:t>Retail shop and integration with ORSIM</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FB9997" w14:textId="245C3EBD"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76" w:author="Author"/>
                <w:rFonts w:cs="Arial"/>
                <w:sz w:val="20"/>
                <w:szCs w:val="20"/>
                <w:lang w:val="en-IE"/>
              </w:rPr>
            </w:pPr>
            <w:ins w:id="23977" w:author="Author">
              <w:r>
                <w:rPr>
                  <w:rFonts w:cs="Arial"/>
                  <w:sz w:val="20"/>
                  <w:szCs w:val="20"/>
                  <w:lang w:val="en-IE"/>
                </w:rPr>
                <w:t>In case of a retail shop, where the inventory is not passed by ORSIM, how will UFE know which stores have integration with ORSIM.</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E401B3D" w14:textId="56F449FF"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78" w:author="Author"/>
                <w:rFonts w:cs="Arial"/>
                <w:sz w:val="20"/>
                <w:szCs w:val="20"/>
                <w:lang w:val="en-IE"/>
              </w:rPr>
            </w:pPr>
            <w:ins w:id="23979"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C619D6B" w14:textId="74C79313"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80" w:author="Author"/>
                <w:rFonts w:cs="Arial"/>
                <w:sz w:val="20"/>
                <w:szCs w:val="20"/>
                <w:lang w:val="en-IE"/>
              </w:rPr>
            </w:pPr>
            <w:ins w:id="23981"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E0FCCB" w14:textId="27623F22" w:rsidR="00276D7B" w:rsidRDefault="00276D7B" w:rsidP="00276D7B">
            <w:pPr>
              <w:pStyle w:val="Left"/>
              <w:rPr>
                <w:ins w:id="23982" w:author="Author"/>
                <w:rFonts w:cs="Arial"/>
                <w:sz w:val="20"/>
                <w:szCs w:val="20"/>
                <w:lang w:val="en-IE"/>
              </w:rPr>
            </w:pPr>
            <w:ins w:id="23983" w:author="Author">
              <w:r>
                <w:rPr>
                  <w:rFonts w:cs="Arial"/>
                  <w:sz w:val="20"/>
                  <w:szCs w:val="20"/>
                  <w:lang w:val="en-IE"/>
                </w:rPr>
                <w:t>-</w:t>
              </w:r>
            </w:ins>
          </w:p>
        </w:tc>
      </w:tr>
    </w:tbl>
    <w:p w14:paraId="50755AA9" w14:textId="77777777" w:rsidR="006B243E" w:rsidRPr="00E73B40" w:rsidRDefault="006B243E" w:rsidP="006B243E">
      <w:pPr>
        <w:rPr>
          <w:lang w:val="en-IE"/>
        </w:rPr>
      </w:pPr>
    </w:p>
    <w:p w14:paraId="4123F437" w14:textId="77777777" w:rsidR="006A13AC" w:rsidRPr="00E73B40" w:rsidRDefault="006A13AC" w:rsidP="006A13AC">
      <w:pPr>
        <w:pStyle w:val="Heading1nonumber"/>
        <w:rPr>
          <w:lang w:val="en-IE"/>
        </w:rPr>
      </w:pPr>
      <w:bookmarkStart w:id="23984" w:name="_Toc471233008"/>
      <w:r w:rsidRPr="00E73B40">
        <w:rPr>
          <w:lang w:val="en-IE"/>
        </w:rPr>
        <w:lastRenderedPageBreak/>
        <w:t>Acronyms and abbreviations</w:t>
      </w:r>
      <w:bookmarkEnd w:id="23984"/>
      <w:r w:rsidRPr="00E73B40">
        <w:rPr>
          <w:lang w:val="en-IE"/>
        </w:rPr>
        <w:t xml:space="preserve"> </w:t>
      </w:r>
    </w:p>
    <w:p w14:paraId="1B5CAE43" w14:textId="77777777" w:rsidR="006A13AC" w:rsidRPr="00E73B40" w:rsidRDefault="006A13AC" w:rsidP="006A13AC">
      <w:pPr>
        <w:rPr>
          <w:lang w:val="en-IE"/>
        </w:rPr>
      </w:pPr>
      <w:r w:rsidRPr="00E73B40">
        <w:rPr>
          <w:lang w:val="en-IE"/>
        </w:rPr>
        <w:t>The following acronyms and abbreviations are used throughout the document:</w:t>
      </w:r>
    </w:p>
    <w:tbl>
      <w:tblPr>
        <w:tblStyle w:val="CelFocus"/>
        <w:tblpPr w:leftFromText="141" w:rightFromText="141" w:vertAnchor="text" w:horzAnchor="margin" w:tblpY="45"/>
        <w:tblW w:w="0" w:type="auto"/>
        <w:tblLook w:val="04A0" w:firstRow="1" w:lastRow="0" w:firstColumn="1" w:lastColumn="0" w:noHBand="0" w:noVBand="1"/>
      </w:tblPr>
      <w:tblGrid>
        <w:gridCol w:w="1377"/>
        <w:gridCol w:w="8477"/>
      </w:tblGrid>
      <w:tr w:rsidR="00BB7D1A" w:rsidRPr="00E73B40" w14:paraId="58AAEB18" w14:textId="77777777" w:rsidTr="00BB7D1A">
        <w:trPr>
          <w:cnfStyle w:val="100000000000" w:firstRow="1" w:lastRow="0" w:firstColumn="0" w:lastColumn="0" w:oddVBand="0" w:evenVBand="0" w:oddHBand="0" w:evenHBand="0" w:firstRowFirstColumn="0" w:firstRowLastColumn="0" w:lastRowFirstColumn="0" w:lastRowLastColumn="0"/>
          <w:ins w:id="23985" w:author="Author"/>
        </w:trPr>
        <w:tc>
          <w:tcPr>
            <w:cnfStyle w:val="001000000100" w:firstRow="0" w:lastRow="0" w:firstColumn="1" w:lastColumn="0" w:oddVBand="0" w:evenVBand="0" w:oddHBand="0" w:evenHBand="0" w:firstRowFirstColumn="1" w:firstRowLastColumn="0" w:lastRowFirstColumn="0" w:lastRowLastColumn="0"/>
            <w:tcW w:w="1377" w:type="dxa"/>
          </w:tcPr>
          <w:p w14:paraId="3C1676FE" w14:textId="77777777" w:rsidR="00BB7D1A" w:rsidRPr="00E73B40" w:rsidRDefault="00BB7D1A" w:rsidP="00BB7D1A">
            <w:pPr>
              <w:rPr>
                <w:ins w:id="23986" w:author="Author"/>
                <w:lang w:val="en-IE"/>
              </w:rPr>
            </w:pPr>
            <w:ins w:id="23987" w:author="Author">
              <w:r w:rsidRPr="00E73B40">
                <w:rPr>
                  <w:lang w:val="en-IE"/>
                </w:rPr>
                <w:t>Acronym</w:t>
              </w:r>
            </w:ins>
          </w:p>
        </w:tc>
        <w:tc>
          <w:tcPr>
            <w:tcW w:w="8477" w:type="dxa"/>
          </w:tcPr>
          <w:p w14:paraId="44DFCC3C" w14:textId="77777777" w:rsidR="00BB7D1A" w:rsidRPr="00E73B40" w:rsidRDefault="00BB7D1A" w:rsidP="00BB7D1A">
            <w:pPr>
              <w:cnfStyle w:val="100000000000" w:firstRow="1" w:lastRow="0" w:firstColumn="0" w:lastColumn="0" w:oddVBand="0" w:evenVBand="0" w:oddHBand="0" w:evenHBand="0" w:firstRowFirstColumn="0" w:firstRowLastColumn="0" w:lastRowFirstColumn="0" w:lastRowLastColumn="0"/>
              <w:rPr>
                <w:ins w:id="23988" w:author="Author"/>
                <w:lang w:val="en-IE"/>
              </w:rPr>
            </w:pPr>
            <w:ins w:id="23989" w:author="Author">
              <w:r w:rsidRPr="00E73B40">
                <w:rPr>
                  <w:lang w:val="en-IE"/>
                </w:rPr>
                <w:t>Full Name</w:t>
              </w:r>
            </w:ins>
          </w:p>
        </w:tc>
      </w:tr>
      <w:tr w:rsidR="00BB7D1A" w:rsidRPr="00E73B40" w14:paraId="1B389EAC" w14:textId="77777777" w:rsidTr="00BB7D1A">
        <w:trPr>
          <w:ins w:id="239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009D4A2" w14:textId="77777777" w:rsidR="00BB7D1A" w:rsidRPr="00E73B40" w:rsidRDefault="00BB7D1A" w:rsidP="00BB7D1A">
            <w:pPr>
              <w:jc w:val="center"/>
              <w:rPr>
                <w:ins w:id="23991" w:author="Author"/>
                <w:sz w:val="20"/>
                <w:lang w:val="en-IE"/>
              </w:rPr>
            </w:pPr>
            <w:ins w:id="23992" w:author="Author">
              <w:r w:rsidRPr="00E73B40">
                <w:rPr>
                  <w:lang w:val="en-IE"/>
                </w:rPr>
                <w:t>1CPQ</w:t>
              </w:r>
            </w:ins>
          </w:p>
        </w:tc>
        <w:tc>
          <w:tcPr>
            <w:tcW w:w="8477" w:type="dxa"/>
            <w:vAlign w:val="top"/>
          </w:tcPr>
          <w:p w14:paraId="042F075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3993" w:author="Author"/>
                <w:sz w:val="20"/>
                <w:lang w:val="en-IE"/>
              </w:rPr>
            </w:pPr>
            <w:ins w:id="23994" w:author="Author">
              <w:r w:rsidRPr="00E73B40">
                <w:rPr>
                  <w:lang w:val="en-IE"/>
                </w:rPr>
                <w:t>One CPQ, part of Vodafone Group Enterprise Overlay</w:t>
              </w:r>
            </w:ins>
          </w:p>
        </w:tc>
      </w:tr>
      <w:tr w:rsidR="00BB7D1A" w:rsidRPr="00E73B40" w14:paraId="62EAB18E" w14:textId="77777777" w:rsidTr="00BB7D1A">
        <w:trPr>
          <w:ins w:id="239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62BE3B4" w14:textId="77777777" w:rsidR="00BB7D1A" w:rsidRPr="00E73B40" w:rsidRDefault="00BB7D1A" w:rsidP="00BB7D1A">
            <w:pPr>
              <w:jc w:val="center"/>
              <w:rPr>
                <w:ins w:id="23996" w:author="Author"/>
                <w:sz w:val="20"/>
                <w:lang w:val="en-IE"/>
              </w:rPr>
            </w:pPr>
            <w:ins w:id="23997" w:author="Author">
              <w:r w:rsidRPr="00E73B40">
                <w:rPr>
                  <w:lang w:val="en-IE"/>
                </w:rPr>
                <w:t>1SF</w:t>
              </w:r>
            </w:ins>
          </w:p>
        </w:tc>
        <w:tc>
          <w:tcPr>
            <w:tcW w:w="8477" w:type="dxa"/>
            <w:vAlign w:val="top"/>
          </w:tcPr>
          <w:p w14:paraId="3CCB6B9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3998" w:author="Author"/>
                <w:sz w:val="20"/>
                <w:lang w:val="en-IE"/>
              </w:rPr>
            </w:pPr>
            <w:ins w:id="23999" w:author="Author">
              <w:r w:rsidRPr="00E73B40">
                <w:rPr>
                  <w:lang w:val="en-IE"/>
                </w:rPr>
                <w:t>One Salesforce, part of Vodafone Group Enterprise Overlay</w:t>
              </w:r>
            </w:ins>
          </w:p>
        </w:tc>
      </w:tr>
      <w:tr w:rsidR="00BB7D1A" w:rsidRPr="00E73B40" w14:paraId="7FA00511" w14:textId="77777777" w:rsidTr="00BB7D1A">
        <w:trPr>
          <w:ins w:id="240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0AA758B" w14:textId="77777777" w:rsidR="00BB7D1A" w:rsidRPr="00E73B40" w:rsidRDefault="00BB7D1A" w:rsidP="00BB7D1A">
            <w:pPr>
              <w:jc w:val="center"/>
              <w:rPr>
                <w:ins w:id="24001" w:author="Author"/>
                <w:sz w:val="20"/>
                <w:lang w:val="en-IE"/>
              </w:rPr>
            </w:pPr>
            <w:ins w:id="24002" w:author="Author">
              <w:r w:rsidRPr="00E73B40">
                <w:rPr>
                  <w:lang w:val="en-IE"/>
                </w:rPr>
                <w:t>AAA</w:t>
              </w:r>
            </w:ins>
          </w:p>
        </w:tc>
        <w:tc>
          <w:tcPr>
            <w:tcW w:w="8477" w:type="dxa"/>
            <w:vAlign w:val="top"/>
          </w:tcPr>
          <w:p w14:paraId="066C30FD"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03" w:author="Author"/>
                <w:sz w:val="20"/>
                <w:lang w:val="en-IE"/>
              </w:rPr>
            </w:pPr>
            <w:ins w:id="24004" w:author="Author">
              <w:r w:rsidRPr="00E73B40">
                <w:rPr>
                  <w:lang w:val="en-IE"/>
                </w:rPr>
                <w:t>Authentication, authorization, and accounting, an access control, policy enforcement and auditing framework for computing systems</w:t>
              </w:r>
            </w:ins>
          </w:p>
        </w:tc>
      </w:tr>
      <w:tr w:rsidR="00BB7D1A" w:rsidRPr="00E73B40" w14:paraId="1D47EFE6" w14:textId="77777777" w:rsidTr="00BB7D1A">
        <w:trPr>
          <w:ins w:id="240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8EF4EFE" w14:textId="77777777" w:rsidR="00BB7D1A" w:rsidRPr="00E73B40" w:rsidRDefault="00BB7D1A" w:rsidP="00BB7D1A">
            <w:pPr>
              <w:jc w:val="center"/>
              <w:rPr>
                <w:ins w:id="24006" w:author="Author"/>
                <w:sz w:val="20"/>
                <w:lang w:val="en-IE"/>
              </w:rPr>
            </w:pPr>
            <w:ins w:id="24007" w:author="Author">
              <w:r w:rsidRPr="00E73B40">
                <w:rPr>
                  <w:lang w:val="en-IE"/>
                </w:rPr>
                <w:t>ADM</w:t>
              </w:r>
            </w:ins>
          </w:p>
        </w:tc>
        <w:tc>
          <w:tcPr>
            <w:tcW w:w="8477" w:type="dxa"/>
            <w:vAlign w:val="top"/>
          </w:tcPr>
          <w:p w14:paraId="4FB63CD1"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08" w:author="Author"/>
                <w:sz w:val="20"/>
                <w:lang w:val="en-IE"/>
              </w:rPr>
            </w:pPr>
            <w:ins w:id="24009" w:author="Author">
              <w:r w:rsidRPr="00E73B40">
                <w:rPr>
                  <w:lang w:val="en-IE"/>
                </w:rPr>
                <w:t>Vodafone Legacy and Retained Applications (IBM)</w:t>
              </w:r>
            </w:ins>
          </w:p>
        </w:tc>
      </w:tr>
      <w:tr w:rsidR="00BB7D1A" w:rsidRPr="00E73B40" w14:paraId="2E654D24" w14:textId="77777777" w:rsidTr="00BB7D1A">
        <w:trPr>
          <w:ins w:id="240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CB1974" w14:textId="77777777" w:rsidR="00BB7D1A" w:rsidRPr="00E73B40" w:rsidRDefault="00BB7D1A" w:rsidP="00BB7D1A">
            <w:pPr>
              <w:jc w:val="center"/>
              <w:rPr>
                <w:ins w:id="24011" w:author="Author"/>
                <w:sz w:val="20"/>
                <w:lang w:val="en-IE"/>
              </w:rPr>
            </w:pPr>
            <w:ins w:id="24012" w:author="Author">
              <w:r w:rsidRPr="00E73B40">
                <w:rPr>
                  <w:lang w:val="en-IE"/>
                </w:rPr>
                <w:t>AEM</w:t>
              </w:r>
            </w:ins>
          </w:p>
        </w:tc>
        <w:tc>
          <w:tcPr>
            <w:tcW w:w="8477" w:type="dxa"/>
            <w:vAlign w:val="top"/>
          </w:tcPr>
          <w:p w14:paraId="699C5B3E"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13" w:author="Author"/>
                <w:sz w:val="20"/>
                <w:lang w:val="en-IE"/>
              </w:rPr>
            </w:pPr>
            <w:ins w:id="24014" w:author="Author">
              <w:r w:rsidRPr="00E73B40">
                <w:rPr>
                  <w:lang w:val="en-IE"/>
                </w:rPr>
                <w:t>Adobe Experience Manager</w:t>
              </w:r>
            </w:ins>
          </w:p>
        </w:tc>
      </w:tr>
      <w:tr w:rsidR="00BB7D1A" w:rsidRPr="00E73B40" w14:paraId="6E7AAA3E" w14:textId="77777777" w:rsidTr="00BB7D1A">
        <w:trPr>
          <w:ins w:id="240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F4D1BF7" w14:textId="77777777" w:rsidR="00BB7D1A" w:rsidRPr="00E73B40" w:rsidRDefault="00BB7D1A" w:rsidP="00BB7D1A">
            <w:pPr>
              <w:jc w:val="center"/>
              <w:rPr>
                <w:ins w:id="24016" w:author="Author"/>
                <w:sz w:val="20"/>
                <w:lang w:val="en-IE"/>
              </w:rPr>
            </w:pPr>
            <w:ins w:id="24017" w:author="Author">
              <w:r w:rsidRPr="00E73B40">
                <w:rPr>
                  <w:lang w:val="en-IE"/>
                </w:rPr>
                <w:t>AIB</w:t>
              </w:r>
            </w:ins>
          </w:p>
        </w:tc>
        <w:tc>
          <w:tcPr>
            <w:tcW w:w="8477" w:type="dxa"/>
            <w:vAlign w:val="top"/>
          </w:tcPr>
          <w:p w14:paraId="4C36D448"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18" w:author="Author"/>
                <w:sz w:val="20"/>
                <w:lang w:val="en-IE"/>
              </w:rPr>
            </w:pPr>
            <w:ins w:id="24019" w:author="Author">
              <w:r w:rsidRPr="00E73B40">
                <w:rPr>
                  <w:lang w:val="en-IE"/>
                </w:rPr>
                <w:t>Allied Irish Bank</w:t>
              </w:r>
            </w:ins>
          </w:p>
        </w:tc>
      </w:tr>
      <w:tr w:rsidR="00BB7D1A" w:rsidRPr="00E73B40" w14:paraId="1FF021BE" w14:textId="77777777" w:rsidTr="00BB7D1A">
        <w:trPr>
          <w:ins w:id="240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E1EF6D" w14:textId="77777777" w:rsidR="00BB7D1A" w:rsidRPr="00E73B40" w:rsidRDefault="00BB7D1A" w:rsidP="00BB7D1A">
            <w:pPr>
              <w:jc w:val="center"/>
              <w:rPr>
                <w:ins w:id="24021" w:author="Author"/>
                <w:sz w:val="20"/>
                <w:lang w:val="en-IE"/>
              </w:rPr>
            </w:pPr>
            <w:ins w:id="24022" w:author="Author">
              <w:r w:rsidRPr="00E73B40">
                <w:rPr>
                  <w:lang w:val="en-IE"/>
                </w:rPr>
                <w:t>AMDD</w:t>
              </w:r>
            </w:ins>
          </w:p>
        </w:tc>
        <w:tc>
          <w:tcPr>
            <w:tcW w:w="8477" w:type="dxa"/>
            <w:vAlign w:val="top"/>
          </w:tcPr>
          <w:p w14:paraId="60AB1FCF"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23" w:author="Author"/>
                <w:sz w:val="20"/>
                <w:lang w:val="en-IE"/>
              </w:rPr>
            </w:pPr>
            <w:ins w:id="24024" w:author="Author">
              <w:r w:rsidRPr="00E73B40">
                <w:rPr>
                  <w:lang w:val="en-IE"/>
                </w:rPr>
                <w:t>Amdocs Document Designer</w:t>
              </w:r>
            </w:ins>
          </w:p>
        </w:tc>
      </w:tr>
      <w:tr w:rsidR="00BB7D1A" w:rsidRPr="00E73B40" w14:paraId="098274FD" w14:textId="77777777" w:rsidTr="00BB7D1A">
        <w:trPr>
          <w:ins w:id="240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A4B2BD2" w14:textId="77777777" w:rsidR="00BB7D1A" w:rsidRPr="00E73B40" w:rsidRDefault="00BB7D1A" w:rsidP="00BB7D1A">
            <w:pPr>
              <w:jc w:val="center"/>
              <w:rPr>
                <w:ins w:id="24026" w:author="Author"/>
                <w:sz w:val="20"/>
                <w:lang w:val="en-IE"/>
              </w:rPr>
            </w:pPr>
            <w:ins w:id="24027" w:author="Author">
              <w:r w:rsidRPr="00E73B40">
                <w:rPr>
                  <w:lang w:val="en-IE"/>
                </w:rPr>
                <w:t>AML</w:t>
              </w:r>
            </w:ins>
          </w:p>
        </w:tc>
        <w:tc>
          <w:tcPr>
            <w:tcW w:w="8477" w:type="dxa"/>
            <w:vAlign w:val="top"/>
          </w:tcPr>
          <w:p w14:paraId="10DD012A"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28" w:author="Author"/>
                <w:sz w:val="20"/>
                <w:lang w:val="en-IE"/>
              </w:rPr>
            </w:pPr>
            <w:ins w:id="24029" w:author="Author">
              <w:r w:rsidRPr="00E73B40">
                <w:rPr>
                  <w:lang w:val="en-IE"/>
                </w:rPr>
                <w:t>Application Master List</w:t>
              </w:r>
            </w:ins>
          </w:p>
        </w:tc>
      </w:tr>
      <w:tr w:rsidR="00BB7D1A" w:rsidRPr="00E73B40" w14:paraId="20CD7AC2" w14:textId="77777777" w:rsidTr="00BB7D1A">
        <w:trPr>
          <w:ins w:id="240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CEC162" w14:textId="77777777" w:rsidR="00BB7D1A" w:rsidRPr="00E73B40" w:rsidRDefault="00BB7D1A" w:rsidP="00BB7D1A">
            <w:pPr>
              <w:jc w:val="center"/>
              <w:rPr>
                <w:ins w:id="24031" w:author="Author"/>
                <w:sz w:val="20"/>
                <w:lang w:val="en-IE"/>
              </w:rPr>
            </w:pPr>
            <w:ins w:id="24032" w:author="Author">
              <w:r w:rsidRPr="00E73B40">
                <w:rPr>
                  <w:lang w:val="en-IE"/>
                </w:rPr>
                <w:t>API</w:t>
              </w:r>
            </w:ins>
          </w:p>
        </w:tc>
        <w:tc>
          <w:tcPr>
            <w:tcW w:w="8477" w:type="dxa"/>
            <w:vAlign w:val="top"/>
          </w:tcPr>
          <w:p w14:paraId="52DDC4A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33" w:author="Author"/>
                <w:sz w:val="20"/>
                <w:lang w:val="en-IE"/>
              </w:rPr>
            </w:pPr>
            <w:ins w:id="24034" w:author="Author">
              <w:r w:rsidRPr="00E73B40">
                <w:rPr>
                  <w:lang w:val="en-IE"/>
                </w:rPr>
                <w:t>Application Programming Interface</w:t>
              </w:r>
            </w:ins>
          </w:p>
        </w:tc>
      </w:tr>
      <w:tr w:rsidR="00BB7D1A" w:rsidRPr="00E73B40" w14:paraId="09AC5211" w14:textId="77777777" w:rsidTr="00BB7D1A">
        <w:trPr>
          <w:ins w:id="240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5EB1A47" w14:textId="77777777" w:rsidR="00BB7D1A" w:rsidRPr="00E73B40" w:rsidRDefault="00BB7D1A" w:rsidP="00BB7D1A">
            <w:pPr>
              <w:jc w:val="center"/>
              <w:rPr>
                <w:ins w:id="24036" w:author="Author"/>
                <w:sz w:val="20"/>
                <w:lang w:val="en-IE"/>
              </w:rPr>
            </w:pPr>
            <w:ins w:id="24037" w:author="Author">
              <w:r w:rsidRPr="00E73B40">
                <w:rPr>
                  <w:lang w:val="en-IE"/>
                </w:rPr>
                <w:t>AR</w:t>
              </w:r>
            </w:ins>
          </w:p>
        </w:tc>
        <w:tc>
          <w:tcPr>
            <w:tcW w:w="8477" w:type="dxa"/>
            <w:vAlign w:val="top"/>
          </w:tcPr>
          <w:p w14:paraId="275BD94E"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38" w:author="Author"/>
                <w:sz w:val="20"/>
                <w:lang w:val="en-IE"/>
              </w:rPr>
            </w:pPr>
            <w:ins w:id="24039" w:author="Author">
              <w:r w:rsidRPr="00E73B40">
                <w:rPr>
                  <w:lang w:val="en-IE"/>
                </w:rPr>
                <w:t>Account Receivables</w:t>
              </w:r>
            </w:ins>
          </w:p>
        </w:tc>
      </w:tr>
      <w:tr w:rsidR="00BB7D1A" w:rsidRPr="00E73B40" w14:paraId="7DD26BFE" w14:textId="77777777" w:rsidTr="00BB7D1A">
        <w:trPr>
          <w:ins w:id="240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D509A7" w14:textId="77777777" w:rsidR="00BB7D1A" w:rsidRPr="00E73B40" w:rsidRDefault="00BB7D1A" w:rsidP="00BB7D1A">
            <w:pPr>
              <w:jc w:val="center"/>
              <w:rPr>
                <w:ins w:id="24041" w:author="Author"/>
                <w:sz w:val="20"/>
                <w:lang w:val="en-IE"/>
              </w:rPr>
            </w:pPr>
            <w:ins w:id="24042" w:author="Author">
              <w:r w:rsidRPr="00E73B40">
                <w:rPr>
                  <w:lang w:val="en-IE"/>
                </w:rPr>
                <w:t>AR</w:t>
              </w:r>
            </w:ins>
          </w:p>
        </w:tc>
        <w:tc>
          <w:tcPr>
            <w:tcW w:w="8477" w:type="dxa"/>
            <w:vAlign w:val="top"/>
          </w:tcPr>
          <w:p w14:paraId="31E01D57"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43" w:author="Author"/>
                <w:sz w:val="20"/>
                <w:lang w:val="en-IE"/>
              </w:rPr>
            </w:pPr>
            <w:ins w:id="24044" w:author="Author">
              <w:r w:rsidRPr="00E73B40">
                <w:rPr>
                  <w:lang w:val="en-IE"/>
                </w:rPr>
                <w:t>Amdocs Account Receivable</w:t>
              </w:r>
            </w:ins>
          </w:p>
        </w:tc>
      </w:tr>
      <w:tr w:rsidR="00BB7D1A" w:rsidRPr="00E73B40" w14:paraId="562E889C" w14:textId="77777777" w:rsidTr="00BB7D1A">
        <w:trPr>
          <w:ins w:id="240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C85E3DE" w14:textId="77777777" w:rsidR="00BB7D1A" w:rsidRPr="00E73B40" w:rsidRDefault="00BB7D1A" w:rsidP="00BB7D1A">
            <w:pPr>
              <w:jc w:val="center"/>
              <w:rPr>
                <w:ins w:id="24046" w:author="Author"/>
                <w:sz w:val="20"/>
                <w:lang w:val="en-IE"/>
              </w:rPr>
            </w:pPr>
            <w:ins w:id="24047" w:author="Author">
              <w:r w:rsidRPr="00E73B40">
                <w:rPr>
                  <w:lang w:val="en-IE"/>
                </w:rPr>
                <w:t>ARD KEY</w:t>
              </w:r>
            </w:ins>
          </w:p>
        </w:tc>
        <w:tc>
          <w:tcPr>
            <w:tcW w:w="8477" w:type="dxa"/>
            <w:vAlign w:val="top"/>
          </w:tcPr>
          <w:p w14:paraId="0783610B"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48" w:author="Author"/>
                <w:sz w:val="20"/>
                <w:lang w:val="en-IE"/>
              </w:rPr>
            </w:pPr>
            <w:ins w:id="24049" w:author="Author">
              <w:r w:rsidRPr="00E73B40">
                <w:rPr>
                  <w:lang w:val="en-IE"/>
                </w:rPr>
                <w:t>Unique address identifier in Eircom</w:t>
              </w:r>
            </w:ins>
          </w:p>
        </w:tc>
      </w:tr>
      <w:tr w:rsidR="00BB7D1A" w:rsidRPr="00E73B40" w14:paraId="3A39BE74" w14:textId="77777777" w:rsidTr="00BB7D1A">
        <w:trPr>
          <w:ins w:id="240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3BA98E" w14:textId="77777777" w:rsidR="00BB7D1A" w:rsidRPr="00E73B40" w:rsidRDefault="00BB7D1A" w:rsidP="00BB7D1A">
            <w:pPr>
              <w:jc w:val="center"/>
              <w:rPr>
                <w:ins w:id="24051" w:author="Author"/>
                <w:sz w:val="20"/>
                <w:lang w:val="en-IE"/>
              </w:rPr>
            </w:pPr>
            <w:ins w:id="24052" w:author="Author">
              <w:r w:rsidRPr="00E73B40">
                <w:rPr>
                  <w:lang w:val="en-IE"/>
                </w:rPr>
                <w:t>ASM</w:t>
              </w:r>
            </w:ins>
          </w:p>
        </w:tc>
        <w:tc>
          <w:tcPr>
            <w:tcW w:w="8477" w:type="dxa"/>
            <w:vAlign w:val="top"/>
          </w:tcPr>
          <w:p w14:paraId="55E4811B"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53" w:author="Author"/>
                <w:sz w:val="20"/>
                <w:lang w:val="en-IE"/>
              </w:rPr>
            </w:pPr>
            <w:ins w:id="24054" w:author="Author">
              <w:r w:rsidRPr="00E73B40">
                <w:rPr>
                  <w:lang w:val="en-IE"/>
                </w:rPr>
                <w:t>Amdocs Security Manager</w:t>
              </w:r>
            </w:ins>
          </w:p>
        </w:tc>
      </w:tr>
      <w:tr w:rsidR="00BB7D1A" w:rsidRPr="00E73B40" w14:paraId="17802D7D" w14:textId="77777777" w:rsidTr="00BB7D1A">
        <w:trPr>
          <w:ins w:id="240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4C3338" w14:textId="77777777" w:rsidR="00BB7D1A" w:rsidRPr="00E73B40" w:rsidRDefault="00BB7D1A" w:rsidP="00BB7D1A">
            <w:pPr>
              <w:jc w:val="center"/>
              <w:rPr>
                <w:ins w:id="24056" w:author="Author"/>
                <w:sz w:val="20"/>
                <w:lang w:val="en-IE"/>
              </w:rPr>
            </w:pPr>
            <w:ins w:id="24057" w:author="Author">
              <w:r w:rsidRPr="00E73B40">
                <w:rPr>
                  <w:lang w:val="en-IE"/>
                </w:rPr>
                <w:t>ASPIM</w:t>
              </w:r>
            </w:ins>
          </w:p>
        </w:tc>
        <w:tc>
          <w:tcPr>
            <w:tcW w:w="8477" w:type="dxa"/>
            <w:vAlign w:val="top"/>
          </w:tcPr>
          <w:p w14:paraId="0A55C556"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58" w:author="Author"/>
                <w:sz w:val="20"/>
                <w:lang w:val="en-IE"/>
              </w:rPr>
            </w:pPr>
            <w:ins w:id="24059" w:author="Author">
              <w:r w:rsidRPr="00E73B40">
                <w:rPr>
                  <w:lang w:val="en-IE"/>
                </w:rPr>
                <w:t>Amdocs Shared Product Information Model</w:t>
              </w:r>
            </w:ins>
          </w:p>
        </w:tc>
      </w:tr>
      <w:tr w:rsidR="00BB7D1A" w:rsidRPr="00E73B40" w14:paraId="4551E1CF" w14:textId="77777777" w:rsidTr="00BB7D1A">
        <w:trPr>
          <w:ins w:id="240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B5DE58F" w14:textId="77777777" w:rsidR="00BB7D1A" w:rsidRPr="00E73B40" w:rsidRDefault="00BB7D1A" w:rsidP="00BB7D1A">
            <w:pPr>
              <w:jc w:val="center"/>
              <w:rPr>
                <w:ins w:id="24061" w:author="Author"/>
                <w:sz w:val="20"/>
                <w:lang w:val="en-IE"/>
              </w:rPr>
            </w:pPr>
            <w:ins w:id="24062" w:author="Author">
              <w:r w:rsidRPr="00E73B40">
                <w:rPr>
                  <w:lang w:val="en-IE"/>
                </w:rPr>
                <w:t>ASRM</w:t>
              </w:r>
            </w:ins>
          </w:p>
        </w:tc>
        <w:tc>
          <w:tcPr>
            <w:tcW w:w="8477" w:type="dxa"/>
            <w:vAlign w:val="top"/>
          </w:tcPr>
          <w:p w14:paraId="4C3C6DEC"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63" w:author="Author"/>
                <w:sz w:val="20"/>
                <w:lang w:val="en-IE"/>
              </w:rPr>
            </w:pPr>
            <w:ins w:id="24064" w:author="Author">
              <w:r w:rsidRPr="00E73B40">
                <w:rPr>
                  <w:lang w:val="en-IE"/>
                </w:rPr>
                <w:t>Amdocs Subscriber Resource Manager</w:t>
              </w:r>
            </w:ins>
          </w:p>
        </w:tc>
      </w:tr>
      <w:tr w:rsidR="00BB7D1A" w:rsidRPr="00E73B40" w14:paraId="5F72352E" w14:textId="77777777" w:rsidTr="00BB7D1A">
        <w:trPr>
          <w:ins w:id="240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1508B54" w14:textId="77777777" w:rsidR="00BB7D1A" w:rsidRPr="00E73B40" w:rsidDel="00EE3B54" w:rsidRDefault="00BB7D1A" w:rsidP="00BB7D1A">
            <w:pPr>
              <w:jc w:val="center"/>
              <w:rPr>
                <w:ins w:id="24066" w:author="Author"/>
                <w:sz w:val="20"/>
                <w:lang w:val="en-IE"/>
              </w:rPr>
            </w:pPr>
            <w:ins w:id="24067" w:author="Author">
              <w:r w:rsidRPr="00E73B40">
                <w:rPr>
                  <w:lang w:val="en-IE"/>
                </w:rPr>
                <w:t>AUA</w:t>
              </w:r>
            </w:ins>
          </w:p>
        </w:tc>
        <w:tc>
          <w:tcPr>
            <w:tcW w:w="8477" w:type="dxa"/>
            <w:vAlign w:val="top"/>
          </w:tcPr>
          <w:p w14:paraId="39FDFA2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68" w:author="Author"/>
                <w:sz w:val="20"/>
                <w:lang w:val="en-IE"/>
              </w:rPr>
            </w:pPr>
            <w:ins w:id="24069" w:author="Author">
              <w:r w:rsidRPr="00E73B40">
                <w:rPr>
                  <w:lang w:val="en-IE"/>
                </w:rPr>
                <w:t>Amdocs Universal Activator</w:t>
              </w:r>
            </w:ins>
          </w:p>
        </w:tc>
      </w:tr>
      <w:tr w:rsidR="00BB7D1A" w:rsidRPr="00E73B40" w14:paraId="0297CA55" w14:textId="77777777" w:rsidTr="00BB7D1A">
        <w:trPr>
          <w:ins w:id="240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B6F1A73" w14:textId="77777777" w:rsidR="00BB7D1A" w:rsidRPr="00E73B40" w:rsidDel="00EE3B54" w:rsidRDefault="00BB7D1A" w:rsidP="00BB7D1A">
            <w:pPr>
              <w:jc w:val="center"/>
              <w:rPr>
                <w:ins w:id="24071" w:author="Author"/>
                <w:sz w:val="20"/>
                <w:lang w:val="en-IE"/>
              </w:rPr>
            </w:pPr>
            <w:ins w:id="24072" w:author="Author">
              <w:r w:rsidRPr="00E73B40">
                <w:rPr>
                  <w:lang w:val="en-IE"/>
                </w:rPr>
                <w:t>B2B</w:t>
              </w:r>
            </w:ins>
          </w:p>
        </w:tc>
        <w:tc>
          <w:tcPr>
            <w:tcW w:w="8477" w:type="dxa"/>
            <w:vAlign w:val="top"/>
          </w:tcPr>
          <w:p w14:paraId="3056877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73" w:author="Author"/>
                <w:sz w:val="20"/>
                <w:lang w:val="en-IE"/>
              </w:rPr>
            </w:pPr>
            <w:ins w:id="24074" w:author="Author">
              <w:r w:rsidRPr="00E73B40">
                <w:rPr>
                  <w:lang w:val="en-IE"/>
                </w:rPr>
                <w:t>Business to business, a gateway</w:t>
              </w:r>
            </w:ins>
          </w:p>
        </w:tc>
      </w:tr>
      <w:tr w:rsidR="00BB7D1A" w:rsidRPr="00E73B40" w14:paraId="6D0800F4" w14:textId="77777777" w:rsidTr="00BB7D1A">
        <w:trPr>
          <w:ins w:id="240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39DA26" w14:textId="77777777" w:rsidR="00BB7D1A" w:rsidRPr="00E73B40" w:rsidDel="00EE3B54" w:rsidRDefault="00BB7D1A" w:rsidP="00BB7D1A">
            <w:pPr>
              <w:jc w:val="center"/>
              <w:rPr>
                <w:ins w:id="24076" w:author="Author"/>
                <w:sz w:val="20"/>
                <w:lang w:val="en-IE"/>
              </w:rPr>
            </w:pPr>
            <w:ins w:id="24077" w:author="Author">
              <w:r w:rsidRPr="00E73B40">
                <w:rPr>
                  <w:lang w:val="en-IE"/>
                </w:rPr>
                <w:t>BAR</w:t>
              </w:r>
            </w:ins>
          </w:p>
        </w:tc>
        <w:tc>
          <w:tcPr>
            <w:tcW w:w="8477" w:type="dxa"/>
            <w:vAlign w:val="top"/>
          </w:tcPr>
          <w:p w14:paraId="0A72B14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78" w:author="Author"/>
                <w:sz w:val="20"/>
                <w:lang w:val="en-IE"/>
              </w:rPr>
            </w:pPr>
            <w:ins w:id="24079" w:author="Author">
              <w:r w:rsidRPr="00E73B40">
                <w:rPr>
                  <w:lang w:val="en-IE"/>
                </w:rPr>
                <w:t>Billing Arrangement</w:t>
              </w:r>
            </w:ins>
          </w:p>
        </w:tc>
      </w:tr>
      <w:tr w:rsidR="00BB7D1A" w:rsidRPr="00E73B40" w14:paraId="004AC3A5" w14:textId="77777777" w:rsidTr="00BB7D1A">
        <w:trPr>
          <w:ins w:id="240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197CC3" w14:textId="77777777" w:rsidR="00BB7D1A" w:rsidRPr="00E73B40" w:rsidDel="00EE3B54" w:rsidRDefault="00BB7D1A" w:rsidP="00BB7D1A">
            <w:pPr>
              <w:jc w:val="center"/>
              <w:rPr>
                <w:ins w:id="24081" w:author="Author"/>
                <w:sz w:val="20"/>
                <w:lang w:val="en-IE"/>
              </w:rPr>
            </w:pPr>
            <w:ins w:id="24082" w:author="Author">
              <w:r w:rsidRPr="00E73B40">
                <w:rPr>
                  <w:lang w:val="en-IE"/>
                </w:rPr>
                <w:t>BB</w:t>
              </w:r>
            </w:ins>
          </w:p>
        </w:tc>
        <w:tc>
          <w:tcPr>
            <w:tcW w:w="8477" w:type="dxa"/>
            <w:vAlign w:val="top"/>
          </w:tcPr>
          <w:p w14:paraId="57D422E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83" w:author="Author"/>
                <w:sz w:val="20"/>
                <w:lang w:val="en-IE"/>
              </w:rPr>
            </w:pPr>
            <w:ins w:id="24084" w:author="Author">
              <w:r w:rsidRPr="00E73B40">
                <w:rPr>
                  <w:lang w:val="en-IE"/>
                </w:rPr>
                <w:t>Broadband</w:t>
              </w:r>
            </w:ins>
          </w:p>
        </w:tc>
      </w:tr>
      <w:tr w:rsidR="00BB7D1A" w:rsidRPr="00E73B40" w14:paraId="1CC887CE" w14:textId="77777777" w:rsidTr="00BB7D1A">
        <w:trPr>
          <w:ins w:id="240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40435E" w14:textId="77777777" w:rsidR="00BB7D1A" w:rsidRPr="00E73B40" w:rsidDel="00EE3B54" w:rsidRDefault="00BB7D1A" w:rsidP="00BB7D1A">
            <w:pPr>
              <w:jc w:val="center"/>
              <w:rPr>
                <w:ins w:id="24086" w:author="Author"/>
                <w:sz w:val="20"/>
                <w:lang w:val="en-IE"/>
              </w:rPr>
            </w:pPr>
            <w:ins w:id="24087" w:author="Author">
              <w:r w:rsidRPr="00E73B40">
                <w:rPr>
                  <w:lang w:val="en-IE"/>
                </w:rPr>
                <w:lastRenderedPageBreak/>
                <w:t>BEA</w:t>
              </w:r>
            </w:ins>
          </w:p>
        </w:tc>
        <w:tc>
          <w:tcPr>
            <w:tcW w:w="8477" w:type="dxa"/>
            <w:vAlign w:val="top"/>
          </w:tcPr>
          <w:p w14:paraId="6F65505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88" w:author="Author"/>
                <w:sz w:val="20"/>
                <w:lang w:val="en-IE"/>
              </w:rPr>
            </w:pPr>
            <w:ins w:id="24089" w:author="Author">
              <w:r w:rsidRPr="00E73B40">
                <w:rPr>
                  <w:lang w:val="en-IE"/>
                </w:rPr>
                <w:t>BEA Systems is vendor of Detica product</w:t>
              </w:r>
            </w:ins>
          </w:p>
        </w:tc>
      </w:tr>
      <w:tr w:rsidR="00BB7D1A" w:rsidRPr="00E73B40" w14:paraId="0BBEC833" w14:textId="77777777" w:rsidTr="00BB7D1A">
        <w:trPr>
          <w:ins w:id="240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0EAE18" w14:textId="77777777" w:rsidR="00BB7D1A" w:rsidRPr="00E73B40" w:rsidDel="00EE3B54" w:rsidRDefault="00BB7D1A" w:rsidP="00BB7D1A">
            <w:pPr>
              <w:jc w:val="center"/>
              <w:rPr>
                <w:ins w:id="24091" w:author="Author"/>
                <w:sz w:val="20"/>
                <w:lang w:val="en-IE"/>
              </w:rPr>
            </w:pPr>
            <w:ins w:id="24092" w:author="Author">
              <w:r w:rsidRPr="00E73B40">
                <w:rPr>
                  <w:lang w:val="en-IE"/>
                </w:rPr>
                <w:t>BI</w:t>
              </w:r>
            </w:ins>
          </w:p>
        </w:tc>
        <w:tc>
          <w:tcPr>
            <w:tcW w:w="8477" w:type="dxa"/>
            <w:vAlign w:val="top"/>
          </w:tcPr>
          <w:p w14:paraId="5239BAC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93" w:author="Author"/>
                <w:sz w:val="20"/>
                <w:lang w:val="en-IE"/>
              </w:rPr>
            </w:pPr>
            <w:ins w:id="24094" w:author="Author">
              <w:r w:rsidRPr="00E73B40">
                <w:rPr>
                  <w:lang w:val="en-IE"/>
                </w:rPr>
                <w:t>Business Intelligence</w:t>
              </w:r>
            </w:ins>
          </w:p>
        </w:tc>
      </w:tr>
      <w:tr w:rsidR="00BB7D1A" w:rsidRPr="00E73B40" w14:paraId="0044E31D" w14:textId="77777777" w:rsidTr="00BB7D1A">
        <w:trPr>
          <w:ins w:id="240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112FB95" w14:textId="77777777" w:rsidR="00BB7D1A" w:rsidRPr="00E73B40" w:rsidDel="00EE3B54" w:rsidRDefault="00BB7D1A" w:rsidP="00BB7D1A">
            <w:pPr>
              <w:jc w:val="center"/>
              <w:rPr>
                <w:ins w:id="24096" w:author="Author"/>
                <w:sz w:val="20"/>
                <w:lang w:val="en-IE"/>
              </w:rPr>
            </w:pPr>
            <w:ins w:id="24097" w:author="Author">
              <w:r w:rsidRPr="00E73B40">
                <w:rPr>
                  <w:lang w:val="en-IE"/>
                </w:rPr>
                <w:t>BO</w:t>
              </w:r>
            </w:ins>
          </w:p>
        </w:tc>
        <w:tc>
          <w:tcPr>
            <w:tcW w:w="8477" w:type="dxa"/>
            <w:vAlign w:val="top"/>
          </w:tcPr>
          <w:p w14:paraId="404A5FA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98" w:author="Author"/>
                <w:sz w:val="20"/>
                <w:lang w:val="en-IE"/>
              </w:rPr>
            </w:pPr>
            <w:ins w:id="24099" w:author="Author">
              <w:r w:rsidRPr="00E73B40">
                <w:rPr>
                  <w:lang w:val="en-IE"/>
                </w:rPr>
                <w:t>Billing Offer</w:t>
              </w:r>
            </w:ins>
          </w:p>
        </w:tc>
      </w:tr>
      <w:tr w:rsidR="00BB7D1A" w:rsidRPr="00E73B40" w14:paraId="521054D6" w14:textId="77777777" w:rsidTr="00BB7D1A">
        <w:trPr>
          <w:ins w:id="241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DC987A7" w14:textId="77777777" w:rsidR="00BB7D1A" w:rsidRPr="00E73B40" w:rsidDel="00EE3B54" w:rsidRDefault="00BB7D1A" w:rsidP="00BB7D1A">
            <w:pPr>
              <w:jc w:val="center"/>
              <w:rPr>
                <w:ins w:id="24101" w:author="Author"/>
                <w:sz w:val="20"/>
                <w:lang w:val="en-IE"/>
              </w:rPr>
            </w:pPr>
            <w:ins w:id="24102" w:author="Author">
              <w:r w:rsidRPr="00E73B40">
                <w:rPr>
                  <w:lang w:val="en-IE"/>
                </w:rPr>
                <w:t>BOI</w:t>
              </w:r>
            </w:ins>
          </w:p>
        </w:tc>
        <w:tc>
          <w:tcPr>
            <w:tcW w:w="8477" w:type="dxa"/>
            <w:vAlign w:val="top"/>
          </w:tcPr>
          <w:p w14:paraId="676613B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03" w:author="Author"/>
                <w:sz w:val="20"/>
                <w:lang w:val="en-IE"/>
              </w:rPr>
            </w:pPr>
            <w:ins w:id="24104" w:author="Author">
              <w:r w:rsidRPr="00E73B40">
                <w:rPr>
                  <w:lang w:val="en-IE"/>
                </w:rPr>
                <w:t>Bank of Ireland</w:t>
              </w:r>
            </w:ins>
          </w:p>
        </w:tc>
      </w:tr>
      <w:tr w:rsidR="00BB7D1A" w:rsidRPr="00E73B40" w14:paraId="4E2ACDE9" w14:textId="77777777" w:rsidTr="00BB7D1A">
        <w:trPr>
          <w:ins w:id="241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7937666" w14:textId="77777777" w:rsidR="00BB7D1A" w:rsidRPr="00E73B40" w:rsidDel="00EE3B54" w:rsidRDefault="00BB7D1A" w:rsidP="00BB7D1A">
            <w:pPr>
              <w:jc w:val="center"/>
              <w:rPr>
                <w:ins w:id="24106" w:author="Author"/>
                <w:sz w:val="20"/>
                <w:lang w:val="en-IE"/>
              </w:rPr>
            </w:pPr>
            <w:ins w:id="24107" w:author="Author">
              <w:r w:rsidRPr="00E73B40">
                <w:rPr>
                  <w:lang w:val="en-IE"/>
                </w:rPr>
                <w:t>BPM</w:t>
              </w:r>
            </w:ins>
          </w:p>
        </w:tc>
        <w:tc>
          <w:tcPr>
            <w:tcW w:w="8477" w:type="dxa"/>
            <w:vAlign w:val="top"/>
          </w:tcPr>
          <w:p w14:paraId="4F320D0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08" w:author="Author"/>
                <w:sz w:val="20"/>
                <w:lang w:val="en-IE"/>
              </w:rPr>
            </w:pPr>
            <w:ins w:id="24109" w:author="Author">
              <w:r w:rsidRPr="00E73B40">
                <w:rPr>
                  <w:lang w:val="en-IE"/>
                </w:rPr>
                <w:t>Business Process Management</w:t>
              </w:r>
            </w:ins>
          </w:p>
        </w:tc>
      </w:tr>
      <w:tr w:rsidR="00BB7D1A" w:rsidRPr="00E73B40" w14:paraId="1F6B766F" w14:textId="77777777" w:rsidTr="00BB7D1A">
        <w:trPr>
          <w:ins w:id="241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2A53F6" w14:textId="77777777" w:rsidR="00BB7D1A" w:rsidRPr="00E73B40" w:rsidDel="00EE3B54" w:rsidRDefault="00BB7D1A" w:rsidP="00BB7D1A">
            <w:pPr>
              <w:jc w:val="center"/>
              <w:rPr>
                <w:ins w:id="24111" w:author="Author"/>
                <w:sz w:val="20"/>
                <w:lang w:val="en-IE"/>
              </w:rPr>
            </w:pPr>
            <w:ins w:id="24112" w:author="Author">
              <w:r w:rsidRPr="00E73B40">
                <w:rPr>
                  <w:lang w:val="en-IE"/>
                </w:rPr>
                <w:t>BRE</w:t>
              </w:r>
            </w:ins>
          </w:p>
        </w:tc>
        <w:tc>
          <w:tcPr>
            <w:tcW w:w="8477" w:type="dxa"/>
            <w:vAlign w:val="top"/>
          </w:tcPr>
          <w:p w14:paraId="01E3E8E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13" w:author="Author"/>
                <w:sz w:val="20"/>
                <w:lang w:val="en-IE"/>
              </w:rPr>
            </w:pPr>
            <w:ins w:id="24114" w:author="Author">
              <w:r w:rsidRPr="00E73B40">
                <w:rPr>
                  <w:lang w:val="en-IE"/>
                </w:rPr>
                <w:t>Business Rules Engine</w:t>
              </w:r>
            </w:ins>
          </w:p>
        </w:tc>
      </w:tr>
      <w:tr w:rsidR="00BB7D1A" w:rsidRPr="00E73B40" w14:paraId="6A2ED12E" w14:textId="77777777" w:rsidTr="00BB7D1A">
        <w:trPr>
          <w:ins w:id="241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8AB4BDA" w14:textId="77777777" w:rsidR="00BB7D1A" w:rsidRPr="00E73B40" w:rsidDel="00EE3B54" w:rsidRDefault="00BB7D1A" w:rsidP="00BB7D1A">
            <w:pPr>
              <w:jc w:val="center"/>
              <w:rPr>
                <w:ins w:id="24116" w:author="Author"/>
                <w:sz w:val="20"/>
                <w:lang w:val="en-IE"/>
              </w:rPr>
            </w:pPr>
            <w:ins w:id="24117" w:author="Author">
              <w:r w:rsidRPr="00E73B40">
                <w:rPr>
                  <w:lang w:val="en-IE"/>
                </w:rPr>
                <w:t>BS</w:t>
              </w:r>
            </w:ins>
          </w:p>
        </w:tc>
        <w:tc>
          <w:tcPr>
            <w:tcW w:w="8477" w:type="dxa"/>
            <w:vAlign w:val="top"/>
          </w:tcPr>
          <w:p w14:paraId="5E89DEA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18" w:author="Author"/>
                <w:sz w:val="20"/>
                <w:lang w:val="en-IE"/>
              </w:rPr>
            </w:pPr>
            <w:ins w:id="24119" w:author="Author">
              <w:r w:rsidRPr="00E73B40">
                <w:rPr>
                  <w:lang w:val="en-IE"/>
                </w:rPr>
                <w:t>Business Scenario</w:t>
              </w:r>
            </w:ins>
          </w:p>
        </w:tc>
      </w:tr>
      <w:tr w:rsidR="00BB7D1A" w:rsidRPr="00E73B40" w14:paraId="51F04172" w14:textId="77777777" w:rsidTr="00BB7D1A">
        <w:trPr>
          <w:ins w:id="241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11BB3DF" w14:textId="77777777" w:rsidR="00BB7D1A" w:rsidRPr="00E73B40" w:rsidDel="00EE3B54" w:rsidRDefault="00BB7D1A" w:rsidP="00BB7D1A">
            <w:pPr>
              <w:jc w:val="center"/>
              <w:rPr>
                <w:ins w:id="24121" w:author="Author"/>
                <w:sz w:val="20"/>
                <w:lang w:val="en-IE"/>
              </w:rPr>
            </w:pPr>
            <w:ins w:id="24122" w:author="Author">
              <w:r w:rsidRPr="00E73B40">
                <w:rPr>
                  <w:lang w:val="en-IE"/>
                </w:rPr>
                <w:t>BSL</w:t>
              </w:r>
            </w:ins>
          </w:p>
        </w:tc>
        <w:tc>
          <w:tcPr>
            <w:tcW w:w="8477" w:type="dxa"/>
            <w:vAlign w:val="top"/>
          </w:tcPr>
          <w:p w14:paraId="3ED0238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23" w:author="Author"/>
                <w:sz w:val="20"/>
                <w:lang w:val="en-IE"/>
              </w:rPr>
            </w:pPr>
            <w:ins w:id="24124" w:author="Author">
              <w:r w:rsidRPr="00E73B40">
                <w:rPr>
                  <w:lang w:val="en-IE"/>
                </w:rPr>
                <w:t>Business Services Layer</w:t>
              </w:r>
            </w:ins>
          </w:p>
        </w:tc>
      </w:tr>
      <w:tr w:rsidR="00BB7D1A" w:rsidRPr="00E73B40" w14:paraId="21225528" w14:textId="77777777" w:rsidTr="00BB7D1A">
        <w:trPr>
          <w:ins w:id="241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90B83DD" w14:textId="77777777" w:rsidR="00BB7D1A" w:rsidRPr="00E73B40" w:rsidDel="00EE3B54" w:rsidRDefault="00BB7D1A" w:rsidP="00BB7D1A">
            <w:pPr>
              <w:jc w:val="center"/>
              <w:rPr>
                <w:ins w:id="24126" w:author="Author"/>
                <w:sz w:val="20"/>
                <w:lang w:val="en-IE"/>
              </w:rPr>
            </w:pPr>
            <w:ins w:id="24127" w:author="Author">
              <w:r w:rsidRPr="00E73B40">
                <w:rPr>
                  <w:lang w:val="en-IE"/>
                </w:rPr>
                <w:t>BSS</w:t>
              </w:r>
            </w:ins>
          </w:p>
        </w:tc>
        <w:tc>
          <w:tcPr>
            <w:tcW w:w="8477" w:type="dxa"/>
            <w:vAlign w:val="top"/>
          </w:tcPr>
          <w:p w14:paraId="19CE79C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28" w:author="Author"/>
                <w:sz w:val="20"/>
                <w:lang w:val="en-IE"/>
              </w:rPr>
            </w:pPr>
            <w:ins w:id="24129" w:author="Author">
              <w:r w:rsidRPr="00E73B40">
                <w:rPr>
                  <w:lang w:val="en-IE"/>
                </w:rPr>
                <w:t>Business Support System</w:t>
              </w:r>
            </w:ins>
          </w:p>
        </w:tc>
      </w:tr>
      <w:tr w:rsidR="00BB7D1A" w:rsidRPr="00E73B40" w14:paraId="607D43A8" w14:textId="77777777" w:rsidTr="00BB7D1A">
        <w:trPr>
          <w:ins w:id="241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D29AA29" w14:textId="77777777" w:rsidR="00BB7D1A" w:rsidRPr="00E73B40" w:rsidDel="00EE3B54" w:rsidRDefault="00BB7D1A" w:rsidP="00BB7D1A">
            <w:pPr>
              <w:jc w:val="center"/>
              <w:rPr>
                <w:ins w:id="24131" w:author="Author"/>
                <w:sz w:val="20"/>
                <w:lang w:val="en-IE"/>
              </w:rPr>
            </w:pPr>
            <w:ins w:id="24132" w:author="Author">
              <w:r w:rsidRPr="00E73B40">
                <w:rPr>
                  <w:lang w:val="en-IE"/>
                </w:rPr>
                <w:t>BT</w:t>
              </w:r>
            </w:ins>
          </w:p>
        </w:tc>
        <w:tc>
          <w:tcPr>
            <w:tcW w:w="8477" w:type="dxa"/>
            <w:vAlign w:val="top"/>
          </w:tcPr>
          <w:p w14:paraId="0271BD7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33" w:author="Author"/>
                <w:sz w:val="20"/>
                <w:lang w:val="en-IE"/>
              </w:rPr>
            </w:pPr>
            <w:ins w:id="24134" w:author="Author">
              <w:r w:rsidRPr="00E73B40">
                <w:rPr>
                  <w:lang w:val="en-IE"/>
                </w:rPr>
                <w:t>British Telecom</w:t>
              </w:r>
            </w:ins>
          </w:p>
        </w:tc>
      </w:tr>
      <w:tr w:rsidR="00BB7D1A" w:rsidRPr="00E73B40" w14:paraId="590BC03E" w14:textId="77777777" w:rsidTr="00BB7D1A">
        <w:trPr>
          <w:ins w:id="241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99794C" w14:textId="77777777" w:rsidR="00BB7D1A" w:rsidRPr="00E73B40" w:rsidDel="00EE3B54" w:rsidRDefault="00BB7D1A" w:rsidP="00BB7D1A">
            <w:pPr>
              <w:jc w:val="center"/>
              <w:rPr>
                <w:ins w:id="24136" w:author="Author"/>
                <w:sz w:val="20"/>
                <w:lang w:val="en-IE"/>
              </w:rPr>
            </w:pPr>
            <w:ins w:id="24137" w:author="Author">
              <w:r w:rsidRPr="00E73B40">
                <w:rPr>
                  <w:lang w:val="en-IE"/>
                </w:rPr>
                <w:t>BV</w:t>
              </w:r>
            </w:ins>
          </w:p>
        </w:tc>
        <w:tc>
          <w:tcPr>
            <w:tcW w:w="8477" w:type="dxa"/>
            <w:vAlign w:val="top"/>
          </w:tcPr>
          <w:p w14:paraId="5ACF2D5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38" w:author="Author"/>
                <w:sz w:val="20"/>
                <w:lang w:val="en-IE"/>
              </w:rPr>
            </w:pPr>
            <w:ins w:id="24139" w:author="Author">
              <w:r w:rsidRPr="00E73B40">
                <w:rPr>
                  <w:lang w:val="en-IE"/>
                </w:rPr>
                <w:t>Business Validation</w:t>
              </w:r>
            </w:ins>
          </w:p>
        </w:tc>
      </w:tr>
      <w:tr w:rsidR="00BB7D1A" w:rsidRPr="00E73B40" w14:paraId="2DEF8E7F" w14:textId="77777777" w:rsidTr="00BB7D1A">
        <w:trPr>
          <w:ins w:id="241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DAEF9A" w14:textId="77777777" w:rsidR="00BB7D1A" w:rsidRPr="00E73B40" w:rsidDel="00EE3B54" w:rsidRDefault="00BB7D1A" w:rsidP="00BB7D1A">
            <w:pPr>
              <w:jc w:val="center"/>
              <w:rPr>
                <w:ins w:id="24141" w:author="Author"/>
                <w:sz w:val="20"/>
                <w:lang w:val="en-IE"/>
              </w:rPr>
            </w:pPr>
            <w:ins w:id="24142" w:author="Author">
              <w:r w:rsidRPr="00E73B40">
                <w:rPr>
                  <w:lang w:val="en-IE"/>
                </w:rPr>
                <w:t>CBU</w:t>
              </w:r>
            </w:ins>
          </w:p>
        </w:tc>
        <w:tc>
          <w:tcPr>
            <w:tcW w:w="8477" w:type="dxa"/>
            <w:vAlign w:val="top"/>
          </w:tcPr>
          <w:p w14:paraId="1426C21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43" w:author="Author"/>
                <w:sz w:val="20"/>
                <w:lang w:val="en-IE"/>
              </w:rPr>
            </w:pPr>
            <w:ins w:id="24144" w:author="Author">
              <w:r w:rsidRPr="00E73B40">
                <w:rPr>
                  <w:lang w:val="en-IE"/>
                </w:rPr>
                <w:t>Consumer Business Unit</w:t>
              </w:r>
            </w:ins>
          </w:p>
        </w:tc>
      </w:tr>
      <w:tr w:rsidR="00BB7D1A" w:rsidRPr="00E73B40" w14:paraId="71D6DF11" w14:textId="77777777" w:rsidTr="00BB7D1A">
        <w:trPr>
          <w:ins w:id="241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A3A57D5" w14:textId="77777777" w:rsidR="00BB7D1A" w:rsidRPr="00E73B40" w:rsidDel="00EE3B54" w:rsidRDefault="00BB7D1A" w:rsidP="00BB7D1A">
            <w:pPr>
              <w:jc w:val="center"/>
              <w:rPr>
                <w:ins w:id="24146" w:author="Author"/>
                <w:sz w:val="20"/>
                <w:lang w:val="en-IE"/>
              </w:rPr>
            </w:pPr>
            <w:ins w:id="24147" w:author="Author">
              <w:r w:rsidRPr="00E73B40">
                <w:rPr>
                  <w:lang w:val="en-IE"/>
                </w:rPr>
                <w:t>CCS</w:t>
              </w:r>
            </w:ins>
          </w:p>
        </w:tc>
        <w:tc>
          <w:tcPr>
            <w:tcW w:w="8477" w:type="dxa"/>
            <w:vAlign w:val="top"/>
          </w:tcPr>
          <w:p w14:paraId="0B485AF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48" w:author="Author"/>
                <w:sz w:val="20"/>
                <w:lang w:val="en-IE"/>
              </w:rPr>
            </w:pPr>
            <w:ins w:id="24149" w:author="Author">
              <w:r w:rsidRPr="00E73B40">
                <w:rPr>
                  <w:lang w:val="en-IE"/>
                </w:rPr>
                <w:t>Converged Charging System (Alcatel/ Lucent)</w:t>
              </w:r>
            </w:ins>
          </w:p>
        </w:tc>
      </w:tr>
      <w:tr w:rsidR="00BB7D1A" w:rsidRPr="00E73B40" w14:paraId="08296076" w14:textId="77777777" w:rsidTr="00BB7D1A">
        <w:trPr>
          <w:ins w:id="241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387C7F" w14:textId="77777777" w:rsidR="00BB7D1A" w:rsidRPr="00E73B40" w:rsidDel="00EE3B54" w:rsidRDefault="00BB7D1A" w:rsidP="00BB7D1A">
            <w:pPr>
              <w:jc w:val="center"/>
              <w:rPr>
                <w:ins w:id="24151" w:author="Author"/>
                <w:sz w:val="20"/>
                <w:lang w:val="en-IE"/>
              </w:rPr>
            </w:pPr>
            <w:ins w:id="24152" w:author="Author">
              <w:r w:rsidRPr="00E73B40">
                <w:rPr>
                  <w:lang w:val="en-IE"/>
                </w:rPr>
                <w:t>CES</w:t>
              </w:r>
            </w:ins>
          </w:p>
        </w:tc>
        <w:tc>
          <w:tcPr>
            <w:tcW w:w="8477" w:type="dxa"/>
            <w:vAlign w:val="top"/>
          </w:tcPr>
          <w:p w14:paraId="210CEE9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53" w:author="Author"/>
                <w:sz w:val="20"/>
                <w:lang w:val="en-IE"/>
              </w:rPr>
            </w:pPr>
            <w:ins w:id="24154" w:author="Author">
              <w:r w:rsidRPr="00E73B40">
                <w:rPr>
                  <w:lang w:val="en-IE"/>
                </w:rPr>
                <w:t>Amdocs Customer Experience Systems</w:t>
              </w:r>
            </w:ins>
          </w:p>
        </w:tc>
      </w:tr>
      <w:tr w:rsidR="00BB7D1A" w:rsidRPr="00E73B40" w14:paraId="30E8E8C1" w14:textId="77777777" w:rsidTr="00BB7D1A">
        <w:trPr>
          <w:ins w:id="241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666474A" w14:textId="77777777" w:rsidR="00BB7D1A" w:rsidRPr="00E73B40" w:rsidDel="00EE3B54" w:rsidRDefault="00BB7D1A" w:rsidP="00BB7D1A">
            <w:pPr>
              <w:jc w:val="center"/>
              <w:rPr>
                <w:ins w:id="24156" w:author="Author"/>
                <w:sz w:val="20"/>
                <w:lang w:val="en-IE"/>
              </w:rPr>
            </w:pPr>
            <w:ins w:id="24157" w:author="Author">
              <w:r w:rsidRPr="00E73B40">
                <w:rPr>
                  <w:lang w:val="en-IE"/>
                </w:rPr>
                <w:t>CFS</w:t>
              </w:r>
            </w:ins>
          </w:p>
        </w:tc>
        <w:tc>
          <w:tcPr>
            <w:tcW w:w="8477" w:type="dxa"/>
            <w:vAlign w:val="top"/>
          </w:tcPr>
          <w:p w14:paraId="0CC9B3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58" w:author="Author"/>
                <w:sz w:val="20"/>
                <w:lang w:val="en-IE"/>
              </w:rPr>
            </w:pPr>
            <w:ins w:id="24159" w:author="Author">
              <w:r w:rsidRPr="00E73B40">
                <w:rPr>
                  <w:lang w:val="en-IE"/>
                </w:rPr>
                <w:t>Customer Facing Services</w:t>
              </w:r>
            </w:ins>
          </w:p>
        </w:tc>
      </w:tr>
      <w:tr w:rsidR="00BB7D1A" w:rsidRPr="00E73B40" w14:paraId="6CED405F" w14:textId="77777777" w:rsidTr="00BB7D1A">
        <w:trPr>
          <w:ins w:id="241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35F4B3" w14:textId="77777777" w:rsidR="00BB7D1A" w:rsidRPr="00E73B40" w:rsidDel="00EE3B54" w:rsidRDefault="00BB7D1A" w:rsidP="00BB7D1A">
            <w:pPr>
              <w:jc w:val="center"/>
              <w:rPr>
                <w:ins w:id="24161" w:author="Author"/>
                <w:sz w:val="20"/>
                <w:lang w:val="en-IE"/>
              </w:rPr>
            </w:pPr>
            <w:ins w:id="24162" w:author="Author">
              <w:r w:rsidRPr="00E73B40">
                <w:rPr>
                  <w:lang w:val="en-IE"/>
                </w:rPr>
                <w:t>CIAM</w:t>
              </w:r>
            </w:ins>
          </w:p>
        </w:tc>
        <w:tc>
          <w:tcPr>
            <w:tcW w:w="8477" w:type="dxa"/>
            <w:vAlign w:val="top"/>
          </w:tcPr>
          <w:p w14:paraId="1AF966E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63" w:author="Author"/>
                <w:sz w:val="20"/>
                <w:lang w:val="en-IE"/>
              </w:rPr>
            </w:pPr>
            <w:ins w:id="24164" w:author="Author">
              <w:r w:rsidRPr="00E73B40">
                <w:rPr>
                  <w:lang w:val="en-IE"/>
                </w:rPr>
                <w:t>Customer Identity &amp; Access Management</w:t>
              </w:r>
            </w:ins>
          </w:p>
        </w:tc>
      </w:tr>
      <w:tr w:rsidR="00BB7D1A" w:rsidRPr="00E73B40" w14:paraId="702C4CA0" w14:textId="77777777" w:rsidTr="00BB7D1A">
        <w:trPr>
          <w:ins w:id="241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4CB6CE7" w14:textId="77777777" w:rsidR="00BB7D1A" w:rsidRPr="00E73B40" w:rsidDel="00EE3B54" w:rsidRDefault="00BB7D1A" w:rsidP="00BB7D1A">
            <w:pPr>
              <w:jc w:val="center"/>
              <w:rPr>
                <w:ins w:id="24166" w:author="Author"/>
                <w:sz w:val="20"/>
                <w:lang w:val="en-IE"/>
              </w:rPr>
            </w:pPr>
            <w:ins w:id="24167" w:author="Author">
              <w:r w:rsidRPr="00E73B40">
                <w:rPr>
                  <w:lang w:val="en-IE"/>
                </w:rPr>
                <w:t>CIM</w:t>
              </w:r>
            </w:ins>
          </w:p>
        </w:tc>
        <w:tc>
          <w:tcPr>
            <w:tcW w:w="8477" w:type="dxa"/>
            <w:vAlign w:val="top"/>
          </w:tcPr>
          <w:p w14:paraId="6B1DC57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68" w:author="Author"/>
                <w:sz w:val="20"/>
                <w:lang w:val="en-IE"/>
              </w:rPr>
            </w:pPr>
            <w:ins w:id="24169" w:author="Author">
              <w:r w:rsidRPr="00E73B40">
                <w:rPr>
                  <w:lang w:val="en-IE"/>
                </w:rPr>
                <w:t>Common Information Model, see also CSM</w:t>
              </w:r>
            </w:ins>
          </w:p>
        </w:tc>
      </w:tr>
      <w:tr w:rsidR="00BB7D1A" w:rsidRPr="00E73B40" w14:paraId="08FD5CE5" w14:textId="77777777" w:rsidTr="00BB7D1A">
        <w:trPr>
          <w:ins w:id="241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E84888A" w14:textId="77777777" w:rsidR="00BB7D1A" w:rsidRPr="00E73B40" w:rsidDel="00EE3B54" w:rsidRDefault="00BB7D1A" w:rsidP="00BB7D1A">
            <w:pPr>
              <w:jc w:val="center"/>
              <w:rPr>
                <w:ins w:id="24171" w:author="Author"/>
                <w:sz w:val="20"/>
                <w:lang w:val="en-IE"/>
              </w:rPr>
            </w:pPr>
            <w:ins w:id="24172" w:author="Author">
              <w:r w:rsidRPr="00E73B40">
                <w:rPr>
                  <w:lang w:val="en-IE"/>
                </w:rPr>
                <w:t>CL</w:t>
              </w:r>
            </w:ins>
          </w:p>
        </w:tc>
        <w:tc>
          <w:tcPr>
            <w:tcW w:w="8477" w:type="dxa"/>
            <w:vAlign w:val="top"/>
          </w:tcPr>
          <w:p w14:paraId="6D76FE0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73" w:author="Author"/>
                <w:sz w:val="20"/>
                <w:lang w:val="en-IE"/>
              </w:rPr>
            </w:pPr>
            <w:ins w:id="24174" w:author="Author">
              <w:r w:rsidRPr="00E73B40">
                <w:rPr>
                  <w:lang w:val="en-IE"/>
                </w:rPr>
                <w:t>Create Lead</w:t>
              </w:r>
            </w:ins>
          </w:p>
        </w:tc>
      </w:tr>
      <w:tr w:rsidR="00BB7D1A" w:rsidRPr="00E73B40" w14:paraId="7C4C4B98" w14:textId="77777777" w:rsidTr="00BB7D1A">
        <w:trPr>
          <w:ins w:id="241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E16FC4" w14:textId="77777777" w:rsidR="00BB7D1A" w:rsidRPr="00E73B40" w:rsidDel="00EE3B54" w:rsidRDefault="00BB7D1A" w:rsidP="00BB7D1A">
            <w:pPr>
              <w:jc w:val="center"/>
              <w:rPr>
                <w:ins w:id="24176" w:author="Author"/>
                <w:sz w:val="20"/>
                <w:lang w:val="en-IE"/>
              </w:rPr>
            </w:pPr>
            <w:ins w:id="24177" w:author="Author">
              <w:r w:rsidRPr="00E73B40">
                <w:rPr>
                  <w:lang w:val="en-IE"/>
                </w:rPr>
                <w:t>COBRA</w:t>
              </w:r>
            </w:ins>
          </w:p>
        </w:tc>
        <w:tc>
          <w:tcPr>
            <w:tcW w:w="8477" w:type="dxa"/>
            <w:vAlign w:val="top"/>
          </w:tcPr>
          <w:p w14:paraId="3589A35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78" w:author="Author"/>
                <w:sz w:val="20"/>
                <w:lang w:val="en-IE"/>
              </w:rPr>
            </w:pPr>
            <w:ins w:id="24179" w:author="Author">
              <w:r w:rsidRPr="00E73B40">
                <w:rPr>
                  <w:lang w:val="en-IE"/>
                </w:rPr>
                <w:t>Vodafone Application Architecture Framework for OSS and BSS Applications.</w:t>
              </w:r>
            </w:ins>
          </w:p>
        </w:tc>
      </w:tr>
      <w:tr w:rsidR="00BB7D1A" w:rsidRPr="00E73B40" w14:paraId="4FDC1495" w14:textId="77777777" w:rsidTr="00BB7D1A">
        <w:trPr>
          <w:ins w:id="241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5FD0440" w14:textId="77777777" w:rsidR="00BB7D1A" w:rsidRPr="00E73B40" w:rsidDel="00EE3B54" w:rsidRDefault="00BB7D1A" w:rsidP="00BB7D1A">
            <w:pPr>
              <w:jc w:val="center"/>
              <w:rPr>
                <w:ins w:id="24181" w:author="Author"/>
                <w:sz w:val="20"/>
                <w:lang w:val="en-IE"/>
              </w:rPr>
            </w:pPr>
            <w:ins w:id="24182" w:author="Author">
              <w:r w:rsidRPr="00E73B40">
                <w:rPr>
                  <w:lang w:val="en-IE"/>
                </w:rPr>
                <w:t>COM</w:t>
              </w:r>
            </w:ins>
          </w:p>
        </w:tc>
        <w:tc>
          <w:tcPr>
            <w:tcW w:w="8477" w:type="dxa"/>
            <w:vAlign w:val="top"/>
          </w:tcPr>
          <w:p w14:paraId="2698D2C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83" w:author="Author"/>
                <w:sz w:val="20"/>
                <w:lang w:val="en-IE"/>
              </w:rPr>
            </w:pPr>
            <w:ins w:id="24184" w:author="Author">
              <w:r w:rsidRPr="00E73B40">
                <w:rPr>
                  <w:lang w:val="en-IE"/>
                </w:rPr>
                <w:t>Interactions and correspondence</w:t>
              </w:r>
            </w:ins>
          </w:p>
        </w:tc>
      </w:tr>
      <w:tr w:rsidR="00BB7D1A" w:rsidRPr="00E73B40" w14:paraId="2C665171" w14:textId="77777777" w:rsidTr="00BB7D1A">
        <w:trPr>
          <w:ins w:id="241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0E799C" w14:textId="77777777" w:rsidR="00BB7D1A" w:rsidRPr="00E73B40" w:rsidDel="00EE3B54" w:rsidRDefault="00BB7D1A" w:rsidP="00BB7D1A">
            <w:pPr>
              <w:jc w:val="center"/>
              <w:rPr>
                <w:ins w:id="24186" w:author="Author"/>
                <w:sz w:val="20"/>
                <w:lang w:val="en-IE"/>
              </w:rPr>
            </w:pPr>
            <w:ins w:id="24187" w:author="Author">
              <w:r w:rsidRPr="00E73B40">
                <w:rPr>
                  <w:lang w:val="en-IE"/>
                </w:rPr>
                <w:t>COP’s</w:t>
              </w:r>
            </w:ins>
          </w:p>
        </w:tc>
        <w:tc>
          <w:tcPr>
            <w:tcW w:w="8477" w:type="dxa"/>
            <w:vAlign w:val="top"/>
          </w:tcPr>
          <w:p w14:paraId="4B5C3B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88" w:author="Author"/>
                <w:sz w:val="20"/>
                <w:lang w:val="en-IE"/>
              </w:rPr>
            </w:pPr>
            <w:ins w:id="24189" w:author="Author">
              <w:r w:rsidRPr="00E73B40">
                <w:rPr>
                  <w:lang w:val="en-IE"/>
                </w:rPr>
                <w:t>Customer Operations</w:t>
              </w:r>
            </w:ins>
          </w:p>
        </w:tc>
      </w:tr>
      <w:tr w:rsidR="00BB7D1A" w:rsidRPr="00E73B40" w14:paraId="62BC4021" w14:textId="77777777" w:rsidTr="00BB7D1A">
        <w:trPr>
          <w:ins w:id="241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4F2A20" w14:textId="77777777" w:rsidR="00BB7D1A" w:rsidRPr="00E73B40" w:rsidDel="00EE3B54" w:rsidRDefault="00BB7D1A" w:rsidP="00BB7D1A">
            <w:pPr>
              <w:jc w:val="center"/>
              <w:rPr>
                <w:ins w:id="24191" w:author="Author"/>
                <w:sz w:val="20"/>
                <w:lang w:val="en-IE"/>
              </w:rPr>
            </w:pPr>
            <w:ins w:id="24192" w:author="Author">
              <w:r w:rsidRPr="00E73B40">
                <w:rPr>
                  <w:lang w:val="en-IE"/>
                </w:rPr>
                <w:t>CPE</w:t>
              </w:r>
            </w:ins>
          </w:p>
        </w:tc>
        <w:tc>
          <w:tcPr>
            <w:tcW w:w="8477" w:type="dxa"/>
            <w:vAlign w:val="top"/>
          </w:tcPr>
          <w:p w14:paraId="340FF1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93" w:author="Author"/>
                <w:sz w:val="20"/>
                <w:lang w:val="en-IE"/>
              </w:rPr>
            </w:pPr>
            <w:ins w:id="24194" w:author="Author">
              <w:r w:rsidRPr="00E73B40">
                <w:rPr>
                  <w:lang w:val="en-IE"/>
                </w:rPr>
                <w:t>Customer Premise Equipment</w:t>
              </w:r>
            </w:ins>
          </w:p>
        </w:tc>
      </w:tr>
      <w:tr w:rsidR="00BB7D1A" w:rsidRPr="00E73B40" w14:paraId="6FD1910C" w14:textId="77777777" w:rsidTr="00BB7D1A">
        <w:trPr>
          <w:ins w:id="241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AF51916" w14:textId="77777777" w:rsidR="00BB7D1A" w:rsidRPr="00E73B40" w:rsidDel="00EE3B54" w:rsidRDefault="00BB7D1A" w:rsidP="00BB7D1A">
            <w:pPr>
              <w:jc w:val="center"/>
              <w:rPr>
                <w:ins w:id="24196" w:author="Author"/>
                <w:sz w:val="20"/>
                <w:lang w:val="en-IE"/>
              </w:rPr>
            </w:pPr>
            <w:ins w:id="24197" w:author="Author">
              <w:r w:rsidRPr="00E73B40">
                <w:rPr>
                  <w:lang w:val="en-IE"/>
                </w:rPr>
                <w:lastRenderedPageBreak/>
                <w:t>CPP</w:t>
              </w:r>
            </w:ins>
          </w:p>
        </w:tc>
        <w:tc>
          <w:tcPr>
            <w:tcW w:w="8477" w:type="dxa"/>
            <w:vAlign w:val="top"/>
          </w:tcPr>
          <w:p w14:paraId="57D05EC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98" w:author="Author"/>
                <w:sz w:val="20"/>
                <w:lang w:val="en-IE"/>
              </w:rPr>
            </w:pPr>
            <w:ins w:id="24199" w:author="Author">
              <w:r w:rsidRPr="00E73B40">
                <w:rPr>
                  <w:lang w:val="en-IE"/>
                </w:rPr>
                <w:t>Change Price Plan</w:t>
              </w:r>
            </w:ins>
          </w:p>
        </w:tc>
      </w:tr>
      <w:tr w:rsidR="00BB7D1A" w:rsidRPr="00E73B40" w14:paraId="4705EAA7" w14:textId="77777777" w:rsidTr="00BB7D1A">
        <w:trPr>
          <w:ins w:id="242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5B66A80" w14:textId="77777777" w:rsidR="00BB7D1A" w:rsidRPr="00E73B40" w:rsidDel="00EE3B54" w:rsidRDefault="00BB7D1A" w:rsidP="00BB7D1A">
            <w:pPr>
              <w:jc w:val="center"/>
              <w:rPr>
                <w:ins w:id="24201" w:author="Author"/>
                <w:sz w:val="20"/>
                <w:lang w:val="en-IE"/>
              </w:rPr>
            </w:pPr>
            <w:ins w:id="24202" w:author="Author">
              <w:r w:rsidRPr="00E73B40">
                <w:rPr>
                  <w:lang w:val="en-IE"/>
                </w:rPr>
                <w:t>CPQ</w:t>
              </w:r>
            </w:ins>
          </w:p>
        </w:tc>
        <w:tc>
          <w:tcPr>
            <w:tcW w:w="8477" w:type="dxa"/>
            <w:vAlign w:val="top"/>
          </w:tcPr>
          <w:p w14:paraId="5220952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03" w:author="Author"/>
                <w:sz w:val="20"/>
                <w:lang w:val="en-IE"/>
              </w:rPr>
            </w:pPr>
            <w:ins w:id="24204" w:author="Author">
              <w:r w:rsidRPr="00E73B40">
                <w:rPr>
                  <w:lang w:val="en-IE"/>
                </w:rPr>
                <w:t>Configure Price Quote, part of Enterprise Overlay</w:t>
              </w:r>
            </w:ins>
          </w:p>
        </w:tc>
      </w:tr>
      <w:tr w:rsidR="00BB7D1A" w:rsidRPr="00E73B40" w14:paraId="1D6765DD" w14:textId="77777777" w:rsidTr="00BB7D1A">
        <w:trPr>
          <w:ins w:id="242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07F670" w14:textId="77777777" w:rsidR="00BB7D1A" w:rsidRPr="00E73B40" w:rsidDel="00EE3B54" w:rsidRDefault="00BB7D1A" w:rsidP="00BB7D1A">
            <w:pPr>
              <w:jc w:val="center"/>
              <w:rPr>
                <w:ins w:id="24206" w:author="Author"/>
                <w:sz w:val="20"/>
                <w:lang w:val="en-IE"/>
              </w:rPr>
            </w:pPr>
            <w:ins w:id="24207" w:author="Author">
              <w:r w:rsidRPr="00E73B40">
                <w:rPr>
                  <w:lang w:val="en-IE"/>
                </w:rPr>
                <w:t>CRM</w:t>
              </w:r>
            </w:ins>
          </w:p>
        </w:tc>
        <w:tc>
          <w:tcPr>
            <w:tcW w:w="8477" w:type="dxa"/>
            <w:vAlign w:val="top"/>
          </w:tcPr>
          <w:p w14:paraId="5186047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08" w:author="Author"/>
                <w:sz w:val="20"/>
                <w:lang w:val="en-IE"/>
              </w:rPr>
            </w:pPr>
            <w:ins w:id="24209" w:author="Author">
              <w:r w:rsidRPr="00E73B40">
                <w:rPr>
                  <w:lang w:val="en-IE"/>
                </w:rPr>
                <w:t>Customer Relationship Management</w:t>
              </w:r>
            </w:ins>
          </w:p>
        </w:tc>
      </w:tr>
      <w:tr w:rsidR="00BB7D1A" w:rsidRPr="00E73B40" w14:paraId="749DA477" w14:textId="77777777" w:rsidTr="00BB7D1A">
        <w:trPr>
          <w:ins w:id="242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2BB8E14" w14:textId="77777777" w:rsidR="00BB7D1A" w:rsidRPr="00E73B40" w:rsidDel="00EE3B54" w:rsidRDefault="00BB7D1A" w:rsidP="00BB7D1A">
            <w:pPr>
              <w:jc w:val="center"/>
              <w:rPr>
                <w:ins w:id="24211" w:author="Author"/>
                <w:sz w:val="20"/>
                <w:lang w:val="en-IE"/>
              </w:rPr>
            </w:pPr>
            <w:ins w:id="24212" w:author="Author">
              <w:r w:rsidRPr="00E73B40">
                <w:rPr>
                  <w:lang w:val="en-IE"/>
                </w:rPr>
                <w:t>CSDB</w:t>
              </w:r>
            </w:ins>
          </w:p>
        </w:tc>
        <w:tc>
          <w:tcPr>
            <w:tcW w:w="8477" w:type="dxa"/>
            <w:vAlign w:val="top"/>
          </w:tcPr>
          <w:p w14:paraId="104650F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13" w:author="Author"/>
                <w:sz w:val="20"/>
                <w:lang w:val="en-IE"/>
              </w:rPr>
            </w:pPr>
            <w:ins w:id="24214" w:author="Author">
              <w:r w:rsidRPr="00E73B40">
                <w:rPr>
                  <w:lang w:val="en-IE"/>
                </w:rPr>
                <w:t>Common Subscriber Database</w:t>
              </w:r>
            </w:ins>
          </w:p>
        </w:tc>
      </w:tr>
      <w:tr w:rsidR="00BB7D1A" w:rsidRPr="00E73B40" w14:paraId="50D98E46" w14:textId="77777777" w:rsidTr="00BB7D1A">
        <w:trPr>
          <w:ins w:id="242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EBB7006" w14:textId="77777777" w:rsidR="00BB7D1A" w:rsidRPr="00E73B40" w:rsidDel="00EE3B54" w:rsidRDefault="00BB7D1A" w:rsidP="00BB7D1A">
            <w:pPr>
              <w:jc w:val="center"/>
              <w:rPr>
                <w:ins w:id="24216" w:author="Author"/>
                <w:sz w:val="20"/>
                <w:lang w:val="en-IE"/>
              </w:rPr>
            </w:pPr>
            <w:ins w:id="24217" w:author="Author">
              <w:r w:rsidRPr="00E73B40">
                <w:rPr>
                  <w:lang w:val="en-IE"/>
                </w:rPr>
                <w:t>CSDT</w:t>
              </w:r>
            </w:ins>
          </w:p>
        </w:tc>
        <w:tc>
          <w:tcPr>
            <w:tcW w:w="8477" w:type="dxa"/>
            <w:vAlign w:val="top"/>
          </w:tcPr>
          <w:p w14:paraId="57C58DB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18" w:author="Author"/>
                <w:sz w:val="20"/>
                <w:lang w:val="en-IE"/>
              </w:rPr>
            </w:pPr>
            <w:ins w:id="24219" w:author="Author">
              <w:r w:rsidRPr="00E73B40">
                <w:rPr>
                  <w:lang w:val="en-IE"/>
                </w:rPr>
                <w:t>Webcenter Sites Content Server Development Tools</w:t>
              </w:r>
            </w:ins>
          </w:p>
        </w:tc>
      </w:tr>
      <w:tr w:rsidR="00BB7D1A" w:rsidRPr="00E73B40" w14:paraId="7483EBE6" w14:textId="77777777" w:rsidTr="00BB7D1A">
        <w:trPr>
          <w:ins w:id="242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33FE81" w14:textId="77777777" w:rsidR="00BB7D1A" w:rsidRPr="00E73B40" w:rsidDel="00EE3B54" w:rsidRDefault="00BB7D1A" w:rsidP="00BB7D1A">
            <w:pPr>
              <w:jc w:val="center"/>
              <w:rPr>
                <w:ins w:id="24221" w:author="Author"/>
                <w:sz w:val="20"/>
                <w:lang w:val="en-IE"/>
              </w:rPr>
            </w:pPr>
            <w:ins w:id="24222" w:author="Author">
              <w:r w:rsidRPr="00E73B40">
                <w:rPr>
                  <w:lang w:val="en-IE"/>
                </w:rPr>
                <w:t>CSM</w:t>
              </w:r>
            </w:ins>
          </w:p>
        </w:tc>
        <w:tc>
          <w:tcPr>
            <w:tcW w:w="8477" w:type="dxa"/>
            <w:vAlign w:val="top"/>
          </w:tcPr>
          <w:p w14:paraId="76B763F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23" w:author="Author"/>
                <w:sz w:val="20"/>
                <w:lang w:val="en-IE"/>
              </w:rPr>
            </w:pPr>
            <w:ins w:id="24224" w:author="Author">
              <w:r w:rsidRPr="00E73B40">
                <w:rPr>
                  <w:lang w:val="en-IE"/>
                </w:rPr>
                <w:t>Common Service Model, see also CIM</w:t>
              </w:r>
            </w:ins>
          </w:p>
        </w:tc>
      </w:tr>
      <w:tr w:rsidR="00BB7D1A" w:rsidRPr="00E73B40" w14:paraId="54BCB020" w14:textId="77777777" w:rsidTr="00BB7D1A">
        <w:trPr>
          <w:ins w:id="242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3FDD4AA" w14:textId="77777777" w:rsidR="00BB7D1A" w:rsidRPr="00E73B40" w:rsidDel="00EE3B54" w:rsidRDefault="00BB7D1A" w:rsidP="00BB7D1A">
            <w:pPr>
              <w:jc w:val="center"/>
              <w:rPr>
                <w:ins w:id="24226" w:author="Author"/>
                <w:sz w:val="20"/>
                <w:lang w:val="en-IE"/>
              </w:rPr>
            </w:pPr>
            <w:ins w:id="24227" w:author="Author">
              <w:r w:rsidRPr="00E73B40">
                <w:rPr>
                  <w:lang w:val="en-IE"/>
                </w:rPr>
                <w:t>CSR</w:t>
              </w:r>
            </w:ins>
          </w:p>
        </w:tc>
        <w:tc>
          <w:tcPr>
            <w:tcW w:w="8477" w:type="dxa"/>
            <w:vAlign w:val="top"/>
          </w:tcPr>
          <w:p w14:paraId="3BD425D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28" w:author="Author"/>
                <w:sz w:val="20"/>
                <w:lang w:val="en-IE"/>
              </w:rPr>
            </w:pPr>
            <w:ins w:id="24229" w:author="Author">
              <w:r w:rsidRPr="00E73B40">
                <w:rPr>
                  <w:lang w:val="en-IE"/>
                </w:rPr>
                <w:t>Customer Service Representative</w:t>
              </w:r>
            </w:ins>
          </w:p>
        </w:tc>
      </w:tr>
      <w:tr w:rsidR="00BB7D1A" w:rsidRPr="00E73B40" w14:paraId="4E5FC498" w14:textId="77777777" w:rsidTr="00BB7D1A">
        <w:trPr>
          <w:ins w:id="242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5BDA19A" w14:textId="77777777" w:rsidR="00BB7D1A" w:rsidRPr="00E73B40" w:rsidDel="00EE3B54" w:rsidRDefault="00BB7D1A" w:rsidP="00BB7D1A">
            <w:pPr>
              <w:jc w:val="center"/>
              <w:rPr>
                <w:ins w:id="24231" w:author="Author"/>
                <w:sz w:val="20"/>
                <w:lang w:val="en-IE"/>
              </w:rPr>
            </w:pPr>
            <w:ins w:id="24232" w:author="Author">
              <w:r w:rsidRPr="00E73B40">
                <w:rPr>
                  <w:lang w:val="en-IE"/>
                </w:rPr>
                <w:t>CSS</w:t>
              </w:r>
            </w:ins>
          </w:p>
        </w:tc>
        <w:tc>
          <w:tcPr>
            <w:tcW w:w="8477" w:type="dxa"/>
            <w:vAlign w:val="top"/>
          </w:tcPr>
          <w:p w14:paraId="36ED72F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33" w:author="Author"/>
                <w:sz w:val="20"/>
                <w:lang w:val="en-IE"/>
              </w:rPr>
            </w:pPr>
            <w:ins w:id="24234" w:author="Author">
              <w:r w:rsidRPr="00E73B40">
                <w:rPr>
                  <w:lang w:val="en-IE"/>
                </w:rPr>
                <w:t>Cascading Style Sheets</w:t>
              </w:r>
            </w:ins>
          </w:p>
        </w:tc>
      </w:tr>
      <w:tr w:rsidR="00BB7D1A" w:rsidRPr="00E73B40" w14:paraId="663B0F04" w14:textId="77777777" w:rsidTr="00BB7D1A">
        <w:trPr>
          <w:ins w:id="242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B05DFC6" w14:textId="77777777" w:rsidR="00BB7D1A" w:rsidRPr="00E73B40" w:rsidDel="00EE3B54" w:rsidRDefault="00BB7D1A" w:rsidP="00BB7D1A">
            <w:pPr>
              <w:jc w:val="center"/>
              <w:rPr>
                <w:ins w:id="24236" w:author="Author"/>
                <w:sz w:val="20"/>
                <w:lang w:val="en-IE"/>
              </w:rPr>
            </w:pPr>
            <w:ins w:id="24237" w:author="Author">
              <w:r w:rsidRPr="00E73B40">
                <w:rPr>
                  <w:lang w:val="en-IE"/>
                </w:rPr>
                <w:t>CTI</w:t>
              </w:r>
            </w:ins>
          </w:p>
        </w:tc>
        <w:tc>
          <w:tcPr>
            <w:tcW w:w="8477" w:type="dxa"/>
            <w:vAlign w:val="top"/>
          </w:tcPr>
          <w:p w14:paraId="3B667FA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38" w:author="Author"/>
                <w:sz w:val="20"/>
                <w:lang w:val="en-IE"/>
              </w:rPr>
            </w:pPr>
            <w:ins w:id="24239" w:author="Author">
              <w:r w:rsidRPr="00E73B40">
                <w:rPr>
                  <w:lang w:val="en-IE"/>
                </w:rPr>
                <w:t>Computer telephony integration</w:t>
              </w:r>
            </w:ins>
          </w:p>
        </w:tc>
      </w:tr>
      <w:tr w:rsidR="00BB7D1A" w:rsidRPr="00E73B40" w14:paraId="2A8A9784" w14:textId="77777777" w:rsidTr="00BB7D1A">
        <w:trPr>
          <w:ins w:id="242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BBE9E5" w14:textId="77777777" w:rsidR="00BB7D1A" w:rsidRPr="00E73B40" w:rsidDel="00EE3B54" w:rsidRDefault="00BB7D1A" w:rsidP="00BB7D1A">
            <w:pPr>
              <w:jc w:val="center"/>
              <w:rPr>
                <w:ins w:id="24241" w:author="Author"/>
                <w:sz w:val="20"/>
                <w:lang w:val="en-IE"/>
              </w:rPr>
            </w:pPr>
            <w:ins w:id="24242" w:author="Author">
              <w:r w:rsidRPr="00E73B40">
                <w:rPr>
                  <w:lang w:val="en-IE"/>
                </w:rPr>
                <w:t>CV</w:t>
              </w:r>
            </w:ins>
          </w:p>
        </w:tc>
        <w:tc>
          <w:tcPr>
            <w:tcW w:w="8477" w:type="dxa"/>
            <w:vAlign w:val="top"/>
          </w:tcPr>
          <w:p w14:paraId="7E0896B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43" w:author="Author"/>
                <w:sz w:val="20"/>
                <w:lang w:val="en-IE"/>
              </w:rPr>
            </w:pPr>
            <w:ins w:id="24244" w:author="Author">
              <w:r w:rsidRPr="00E73B40">
                <w:rPr>
                  <w:lang w:val="en-IE"/>
                </w:rPr>
                <w:t>Customer 360 View</w:t>
              </w:r>
            </w:ins>
          </w:p>
        </w:tc>
      </w:tr>
      <w:tr w:rsidR="00BB7D1A" w:rsidRPr="00E73B40" w14:paraId="4606C462" w14:textId="77777777" w:rsidTr="00BB7D1A">
        <w:trPr>
          <w:ins w:id="242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1E373CE" w14:textId="77777777" w:rsidR="00BB7D1A" w:rsidRPr="00E73B40" w:rsidDel="00EE3B54" w:rsidRDefault="00BB7D1A" w:rsidP="00BB7D1A">
            <w:pPr>
              <w:jc w:val="center"/>
              <w:rPr>
                <w:ins w:id="24246" w:author="Author"/>
                <w:sz w:val="20"/>
                <w:lang w:val="en-IE"/>
              </w:rPr>
            </w:pPr>
            <w:ins w:id="24247" w:author="Author">
              <w:r w:rsidRPr="00E73B40">
                <w:rPr>
                  <w:lang w:val="en-IE"/>
                </w:rPr>
                <w:t>CXP</w:t>
              </w:r>
            </w:ins>
          </w:p>
        </w:tc>
        <w:tc>
          <w:tcPr>
            <w:tcW w:w="8477" w:type="dxa"/>
            <w:vAlign w:val="top"/>
          </w:tcPr>
          <w:p w14:paraId="2DDE58F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48" w:author="Author"/>
                <w:sz w:val="20"/>
                <w:lang w:val="en-IE"/>
              </w:rPr>
            </w:pPr>
            <w:ins w:id="24249" w:author="Author">
              <w:r w:rsidRPr="00E73B40">
                <w:rPr>
                  <w:lang w:val="en-IE"/>
                </w:rPr>
                <w:t>Customer Experience</w:t>
              </w:r>
            </w:ins>
          </w:p>
        </w:tc>
      </w:tr>
      <w:tr w:rsidR="00BB7D1A" w:rsidRPr="00E73B40" w14:paraId="39A6342B" w14:textId="77777777" w:rsidTr="00BB7D1A">
        <w:trPr>
          <w:ins w:id="242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CA8AB3D" w14:textId="77777777" w:rsidR="00BB7D1A" w:rsidRPr="00E73B40" w:rsidDel="00EE3B54" w:rsidRDefault="00BB7D1A" w:rsidP="00BB7D1A">
            <w:pPr>
              <w:jc w:val="center"/>
              <w:rPr>
                <w:ins w:id="24251" w:author="Author"/>
                <w:sz w:val="20"/>
                <w:lang w:val="en-IE"/>
              </w:rPr>
            </w:pPr>
            <w:ins w:id="24252" w:author="Author">
              <w:r w:rsidRPr="00E73B40">
                <w:rPr>
                  <w:lang w:val="en-IE"/>
                </w:rPr>
                <w:t>DMaaS</w:t>
              </w:r>
            </w:ins>
          </w:p>
        </w:tc>
        <w:tc>
          <w:tcPr>
            <w:tcW w:w="8477" w:type="dxa"/>
            <w:vAlign w:val="top"/>
          </w:tcPr>
          <w:p w14:paraId="3DBDE92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53" w:author="Author"/>
                <w:sz w:val="20"/>
                <w:lang w:val="en-IE"/>
              </w:rPr>
            </w:pPr>
            <w:ins w:id="24254" w:author="Author">
              <w:r w:rsidRPr="00E73B40">
                <w:rPr>
                  <w:lang w:val="en-IE"/>
                </w:rPr>
                <w:t>Amdocs Document Management system</w:t>
              </w:r>
            </w:ins>
          </w:p>
        </w:tc>
      </w:tr>
      <w:tr w:rsidR="00BB7D1A" w:rsidRPr="00E73B40" w14:paraId="3B6ED05A" w14:textId="77777777" w:rsidTr="00BB7D1A">
        <w:trPr>
          <w:ins w:id="242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82C1589" w14:textId="77777777" w:rsidR="00BB7D1A" w:rsidRPr="00E73B40" w:rsidDel="00EE3B54" w:rsidRDefault="00BB7D1A" w:rsidP="00BB7D1A">
            <w:pPr>
              <w:jc w:val="center"/>
              <w:rPr>
                <w:ins w:id="24256" w:author="Author"/>
                <w:sz w:val="20"/>
                <w:lang w:val="en-IE"/>
              </w:rPr>
            </w:pPr>
            <w:ins w:id="24257" w:author="Author">
              <w:r w:rsidRPr="00E73B40">
                <w:rPr>
                  <w:lang w:val="en-IE"/>
                </w:rPr>
                <w:t>DOX</w:t>
              </w:r>
            </w:ins>
          </w:p>
        </w:tc>
        <w:tc>
          <w:tcPr>
            <w:tcW w:w="8477" w:type="dxa"/>
            <w:vAlign w:val="top"/>
          </w:tcPr>
          <w:p w14:paraId="0E43004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58" w:author="Author"/>
                <w:sz w:val="20"/>
                <w:lang w:val="en-IE"/>
              </w:rPr>
            </w:pPr>
            <w:ins w:id="24259" w:author="Author">
              <w:r w:rsidRPr="00E73B40">
                <w:rPr>
                  <w:lang w:val="en-IE"/>
                </w:rPr>
                <w:t>Amdocs is vendor of BSS and acts as PSI for Equinox</w:t>
              </w:r>
            </w:ins>
          </w:p>
        </w:tc>
      </w:tr>
      <w:tr w:rsidR="00BB7D1A" w:rsidRPr="00E73B40" w14:paraId="2F1C1F9F" w14:textId="77777777" w:rsidTr="00BB7D1A">
        <w:trPr>
          <w:ins w:id="242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53BF2C0" w14:textId="77777777" w:rsidR="00BB7D1A" w:rsidRPr="00E73B40" w:rsidDel="00EE3B54" w:rsidRDefault="00BB7D1A" w:rsidP="00BB7D1A">
            <w:pPr>
              <w:jc w:val="center"/>
              <w:rPr>
                <w:ins w:id="24261" w:author="Author"/>
                <w:sz w:val="20"/>
                <w:lang w:val="en-IE"/>
              </w:rPr>
            </w:pPr>
            <w:ins w:id="24262" w:author="Author">
              <w:r w:rsidRPr="00E73B40">
                <w:rPr>
                  <w:lang w:val="en-IE"/>
                </w:rPr>
                <w:t>DWH</w:t>
              </w:r>
            </w:ins>
          </w:p>
        </w:tc>
        <w:tc>
          <w:tcPr>
            <w:tcW w:w="8477" w:type="dxa"/>
            <w:vAlign w:val="top"/>
          </w:tcPr>
          <w:p w14:paraId="07DC725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63" w:author="Author"/>
                <w:sz w:val="20"/>
                <w:lang w:val="en-IE"/>
              </w:rPr>
            </w:pPr>
            <w:ins w:id="24264" w:author="Author">
              <w:r w:rsidRPr="00E73B40">
                <w:rPr>
                  <w:lang w:val="en-IE"/>
                </w:rPr>
                <w:t>Data Warehouse</w:t>
              </w:r>
            </w:ins>
          </w:p>
        </w:tc>
      </w:tr>
      <w:tr w:rsidR="00BB7D1A" w:rsidRPr="00E73B40" w14:paraId="66579796" w14:textId="77777777" w:rsidTr="00BB7D1A">
        <w:trPr>
          <w:ins w:id="242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4F5D553" w14:textId="77777777" w:rsidR="00BB7D1A" w:rsidRPr="00E73B40" w:rsidDel="00EE3B54" w:rsidRDefault="00BB7D1A" w:rsidP="00BB7D1A">
            <w:pPr>
              <w:jc w:val="center"/>
              <w:rPr>
                <w:ins w:id="24266" w:author="Author"/>
                <w:sz w:val="20"/>
                <w:lang w:val="en-IE"/>
              </w:rPr>
            </w:pPr>
            <w:ins w:id="24267" w:author="Author">
              <w:r w:rsidRPr="00E73B40">
                <w:rPr>
                  <w:lang w:val="en-IE"/>
                </w:rPr>
                <w:t>eBPA</w:t>
              </w:r>
            </w:ins>
          </w:p>
        </w:tc>
        <w:tc>
          <w:tcPr>
            <w:tcW w:w="8477" w:type="dxa"/>
            <w:vAlign w:val="top"/>
          </w:tcPr>
          <w:p w14:paraId="4605C4B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68" w:author="Author"/>
                <w:sz w:val="20"/>
                <w:lang w:val="en-IE"/>
              </w:rPr>
            </w:pPr>
            <w:ins w:id="24269" w:author="Author">
              <w:r w:rsidRPr="00E73B40">
                <w:rPr>
                  <w:lang w:val="en-IE"/>
                </w:rPr>
                <w:t>Oracle e-Bill Presentment Application</w:t>
              </w:r>
            </w:ins>
          </w:p>
        </w:tc>
      </w:tr>
      <w:tr w:rsidR="00BB7D1A" w:rsidRPr="00E73B40" w14:paraId="2301A9A2" w14:textId="77777777" w:rsidTr="00BB7D1A">
        <w:trPr>
          <w:ins w:id="242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5F34CD" w14:textId="77777777" w:rsidR="00BB7D1A" w:rsidRPr="00E73B40" w:rsidDel="00EE3B54" w:rsidRDefault="00BB7D1A" w:rsidP="00BB7D1A">
            <w:pPr>
              <w:jc w:val="center"/>
              <w:rPr>
                <w:ins w:id="24271" w:author="Author"/>
                <w:sz w:val="20"/>
                <w:lang w:val="en-IE"/>
              </w:rPr>
            </w:pPr>
            <w:ins w:id="24272" w:author="Author">
              <w:r w:rsidRPr="00E73B40">
                <w:rPr>
                  <w:lang w:val="en-IE"/>
                </w:rPr>
                <w:t>EBU</w:t>
              </w:r>
            </w:ins>
          </w:p>
        </w:tc>
        <w:tc>
          <w:tcPr>
            <w:tcW w:w="8477" w:type="dxa"/>
            <w:vAlign w:val="top"/>
          </w:tcPr>
          <w:p w14:paraId="647978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73" w:author="Author"/>
                <w:sz w:val="20"/>
                <w:lang w:val="en-IE"/>
              </w:rPr>
            </w:pPr>
            <w:ins w:id="24274" w:author="Author">
              <w:r w:rsidRPr="00E73B40">
                <w:rPr>
                  <w:lang w:val="en-IE"/>
                </w:rPr>
                <w:t>Enterprise Business Unit</w:t>
              </w:r>
            </w:ins>
          </w:p>
        </w:tc>
      </w:tr>
      <w:tr w:rsidR="00BB7D1A" w:rsidRPr="00E73B40" w14:paraId="172C46DE" w14:textId="77777777" w:rsidTr="00BB7D1A">
        <w:trPr>
          <w:ins w:id="242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1D56F11" w14:textId="77777777" w:rsidR="00BB7D1A" w:rsidRPr="00E73B40" w:rsidDel="00EE3B54" w:rsidRDefault="00BB7D1A" w:rsidP="00BB7D1A">
            <w:pPr>
              <w:jc w:val="center"/>
              <w:rPr>
                <w:ins w:id="24276" w:author="Author"/>
                <w:sz w:val="20"/>
                <w:lang w:val="en-IE"/>
              </w:rPr>
            </w:pPr>
            <w:ins w:id="24277" w:author="Author">
              <w:r w:rsidRPr="00E73B40">
                <w:rPr>
                  <w:lang w:val="en-IE"/>
                </w:rPr>
                <w:t>EDW</w:t>
              </w:r>
            </w:ins>
          </w:p>
        </w:tc>
        <w:tc>
          <w:tcPr>
            <w:tcW w:w="8477" w:type="dxa"/>
            <w:vAlign w:val="top"/>
          </w:tcPr>
          <w:p w14:paraId="4412900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78" w:author="Author"/>
                <w:sz w:val="20"/>
                <w:lang w:val="en-IE"/>
              </w:rPr>
            </w:pPr>
            <w:ins w:id="24279" w:author="Author">
              <w:r w:rsidRPr="00E73B40">
                <w:rPr>
                  <w:lang w:val="en-IE"/>
                </w:rPr>
                <w:t>Enterprise Data Warehouse</w:t>
              </w:r>
            </w:ins>
          </w:p>
        </w:tc>
      </w:tr>
      <w:tr w:rsidR="00BB7D1A" w:rsidRPr="00E73B40" w14:paraId="14E1C820" w14:textId="77777777" w:rsidTr="00BB7D1A">
        <w:trPr>
          <w:ins w:id="242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A782D3" w14:textId="77777777" w:rsidR="00BB7D1A" w:rsidRPr="00E73B40" w:rsidDel="00EE3B54" w:rsidRDefault="00BB7D1A" w:rsidP="00BB7D1A">
            <w:pPr>
              <w:jc w:val="center"/>
              <w:rPr>
                <w:ins w:id="24281" w:author="Author"/>
                <w:sz w:val="20"/>
                <w:lang w:val="en-IE"/>
              </w:rPr>
            </w:pPr>
            <w:ins w:id="24282" w:author="Author">
              <w:r w:rsidRPr="00E73B40">
                <w:rPr>
                  <w:lang w:val="en-IE"/>
                </w:rPr>
                <w:t>EIR</w:t>
              </w:r>
            </w:ins>
          </w:p>
        </w:tc>
        <w:tc>
          <w:tcPr>
            <w:tcW w:w="8477" w:type="dxa"/>
            <w:vAlign w:val="top"/>
          </w:tcPr>
          <w:p w14:paraId="6D5299C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83" w:author="Author"/>
                <w:sz w:val="20"/>
                <w:lang w:val="en-IE"/>
              </w:rPr>
            </w:pPr>
            <w:ins w:id="24284" w:author="Author">
              <w:r w:rsidRPr="00E73B40">
                <w:rPr>
                  <w:lang w:val="en-IE"/>
                </w:rPr>
                <w:t>Equipment Identity Register</w:t>
              </w:r>
            </w:ins>
          </w:p>
        </w:tc>
      </w:tr>
      <w:tr w:rsidR="00BB7D1A" w:rsidRPr="00E73B40" w14:paraId="7A1319CB" w14:textId="77777777" w:rsidTr="00BB7D1A">
        <w:trPr>
          <w:ins w:id="242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4C737E3" w14:textId="77777777" w:rsidR="00BB7D1A" w:rsidRPr="00E73B40" w:rsidDel="00EE3B54" w:rsidRDefault="00BB7D1A" w:rsidP="00BB7D1A">
            <w:pPr>
              <w:jc w:val="center"/>
              <w:rPr>
                <w:ins w:id="24286" w:author="Author"/>
                <w:sz w:val="20"/>
                <w:lang w:val="en-IE"/>
              </w:rPr>
            </w:pPr>
            <w:ins w:id="24287" w:author="Author">
              <w:r w:rsidRPr="00E73B40">
                <w:rPr>
                  <w:lang w:val="en-IE"/>
                </w:rPr>
                <w:t>EJB</w:t>
              </w:r>
            </w:ins>
          </w:p>
        </w:tc>
        <w:tc>
          <w:tcPr>
            <w:tcW w:w="8477" w:type="dxa"/>
            <w:vAlign w:val="top"/>
          </w:tcPr>
          <w:p w14:paraId="59B7C52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88" w:author="Author"/>
                <w:sz w:val="20"/>
                <w:lang w:val="en-IE"/>
              </w:rPr>
            </w:pPr>
            <w:ins w:id="24289" w:author="Author">
              <w:r w:rsidRPr="00E73B40">
                <w:rPr>
                  <w:lang w:val="en-IE"/>
                </w:rPr>
                <w:t>Enterprise Java Beans</w:t>
              </w:r>
            </w:ins>
          </w:p>
        </w:tc>
      </w:tr>
      <w:tr w:rsidR="00BB7D1A" w:rsidRPr="00E73B40" w14:paraId="0198CB1F" w14:textId="77777777" w:rsidTr="00BB7D1A">
        <w:trPr>
          <w:ins w:id="242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D17C87" w14:textId="77777777" w:rsidR="00BB7D1A" w:rsidRPr="00E73B40" w:rsidDel="00EE3B54" w:rsidRDefault="00BB7D1A" w:rsidP="00BB7D1A">
            <w:pPr>
              <w:jc w:val="center"/>
              <w:rPr>
                <w:ins w:id="24291" w:author="Author"/>
                <w:sz w:val="20"/>
                <w:lang w:val="en-IE"/>
              </w:rPr>
            </w:pPr>
            <w:ins w:id="24292" w:author="Author">
              <w:r w:rsidRPr="00E73B40">
                <w:rPr>
                  <w:lang w:val="en-IE"/>
                </w:rPr>
                <w:t>EM</w:t>
              </w:r>
            </w:ins>
          </w:p>
        </w:tc>
        <w:tc>
          <w:tcPr>
            <w:tcW w:w="8477" w:type="dxa"/>
            <w:vAlign w:val="top"/>
          </w:tcPr>
          <w:p w14:paraId="04A3239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93" w:author="Author"/>
                <w:sz w:val="20"/>
                <w:lang w:val="en-IE"/>
              </w:rPr>
            </w:pPr>
            <w:ins w:id="24294" w:author="Author">
              <w:r w:rsidRPr="00E73B40">
                <w:rPr>
                  <w:lang w:val="en-IE"/>
                </w:rPr>
                <w:t>Error Message</w:t>
              </w:r>
            </w:ins>
          </w:p>
        </w:tc>
      </w:tr>
      <w:tr w:rsidR="00BB7D1A" w:rsidRPr="00E73B40" w14:paraId="379B69F4" w14:textId="77777777" w:rsidTr="00BB7D1A">
        <w:trPr>
          <w:ins w:id="242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DB51C62" w14:textId="77777777" w:rsidR="00BB7D1A" w:rsidRPr="00E73B40" w:rsidDel="00EE3B54" w:rsidRDefault="00BB7D1A" w:rsidP="00BB7D1A">
            <w:pPr>
              <w:jc w:val="center"/>
              <w:rPr>
                <w:ins w:id="24296" w:author="Author"/>
                <w:sz w:val="20"/>
                <w:lang w:val="en-IE"/>
              </w:rPr>
            </w:pPr>
            <w:ins w:id="24297" w:author="Author">
              <w:r w:rsidRPr="00E73B40">
                <w:rPr>
                  <w:lang w:val="en-IE"/>
                </w:rPr>
                <w:t>EMC²</w:t>
              </w:r>
            </w:ins>
          </w:p>
        </w:tc>
        <w:tc>
          <w:tcPr>
            <w:tcW w:w="8477" w:type="dxa"/>
            <w:vAlign w:val="top"/>
          </w:tcPr>
          <w:p w14:paraId="080EB75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98" w:author="Author"/>
                <w:sz w:val="20"/>
                <w:lang w:val="en-IE"/>
              </w:rPr>
            </w:pPr>
            <w:ins w:id="24299" w:author="Author">
              <w:r w:rsidRPr="00E73B40">
                <w:rPr>
                  <w:lang w:val="en-IE"/>
                </w:rPr>
                <w:t>Computer data storage company delivering Documentum</w:t>
              </w:r>
            </w:ins>
          </w:p>
        </w:tc>
      </w:tr>
      <w:tr w:rsidR="00BB7D1A" w:rsidRPr="00E73B40" w14:paraId="3C47DE33" w14:textId="77777777" w:rsidTr="00BB7D1A">
        <w:trPr>
          <w:ins w:id="243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03C9313" w14:textId="77777777" w:rsidR="00BB7D1A" w:rsidRPr="00E73B40" w:rsidDel="00EE3B54" w:rsidRDefault="00BB7D1A" w:rsidP="00BB7D1A">
            <w:pPr>
              <w:jc w:val="center"/>
              <w:rPr>
                <w:ins w:id="24301" w:author="Author"/>
                <w:sz w:val="20"/>
                <w:lang w:val="en-IE"/>
              </w:rPr>
            </w:pPr>
            <w:ins w:id="24302" w:author="Author">
              <w:r w:rsidRPr="00E73B40">
                <w:rPr>
                  <w:lang w:val="en-IE"/>
                </w:rPr>
                <w:t>EPC</w:t>
              </w:r>
            </w:ins>
          </w:p>
        </w:tc>
        <w:tc>
          <w:tcPr>
            <w:tcW w:w="8477" w:type="dxa"/>
            <w:vAlign w:val="top"/>
          </w:tcPr>
          <w:p w14:paraId="0EE32D2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03" w:author="Author"/>
                <w:sz w:val="20"/>
                <w:lang w:val="en-IE"/>
              </w:rPr>
            </w:pPr>
            <w:ins w:id="24304" w:author="Author">
              <w:r w:rsidRPr="00E73B40">
                <w:rPr>
                  <w:lang w:val="en-IE"/>
                </w:rPr>
                <w:t>Former term for Amdocs Master Enterprise Catalog</w:t>
              </w:r>
            </w:ins>
          </w:p>
        </w:tc>
      </w:tr>
      <w:tr w:rsidR="00BB7D1A" w:rsidRPr="00E73B40" w14:paraId="4291A963" w14:textId="77777777" w:rsidTr="00BB7D1A">
        <w:trPr>
          <w:ins w:id="243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C242ABD" w14:textId="77777777" w:rsidR="00BB7D1A" w:rsidRPr="00E73B40" w:rsidDel="00EE3B54" w:rsidRDefault="00BB7D1A" w:rsidP="00BB7D1A">
            <w:pPr>
              <w:jc w:val="center"/>
              <w:rPr>
                <w:ins w:id="24306" w:author="Author"/>
                <w:sz w:val="20"/>
                <w:lang w:val="en-IE"/>
              </w:rPr>
            </w:pPr>
            <w:ins w:id="24307" w:author="Author">
              <w:r w:rsidRPr="00E73B40">
                <w:rPr>
                  <w:lang w:val="en-IE"/>
                </w:rPr>
                <w:lastRenderedPageBreak/>
                <w:t>EPRS</w:t>
              </w:r>
            </w:ins>
          </w:p>
        </w:tc>
        <w:tc>
          <w:tcPr>
            <w:tcW w:w="8477" w:type="dxa"/>
            <w:vAlign w:val="top"/>
          </w:tcPr>
          <w:p w14:paraId="028850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08" w:author="Author"/>
                <w:sz w:val="20"/>
                <w:lang w:val="en-IE"/>
              </w:rPr>
            </w:pPr>
            <w:ins w:id="24309" w:author="Author">
              <w:r w:rsidRPr="00E73B40">
                <w:rPr>
                  <w:lang w:val="en-IE"/>
                </w:rPr>
                <w:t>External Partner Request System, used for Top up in legacy</w:t>
              </w:r>
            </w:ins>
          </w:p>
        </w:tc>
      </w:tr>
      <w:tr w:rsidR="00BB7D1A" w:rsidRPr="00E73B40" w14:paraId="68D1575F" w14:textId="77777777" w:rsidTr="00BB7D1A">
        <w:trPr>
          <w:ins w:id="243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91C02AC" w14:textId="77777777" w:rsidR="00BB7D1A" w:rsidRPr="00E73B40" w:rsidDel="00EE3B54" w:rsidRDefault="00BB7D1A" w:rsidP="00BB7D1A">
            <w:pPr>
              <w:jc w:val="center"/>
              <w:rPr>
                <w:ins w:id="24311" w:author="Author"/>
                <w:sz w:val="20"/>
                <w:lang w:val="en-IE"/>
              </w:rPr>
            </w:pPr>
            <w:ins w:id="24312" w:author="Author">
              <w:r w:rsidRPr="00E73B40">
                <w:rPr>
                  <w:lang w:val="en-IE"/>
                </w:rPr>
                <w:t>ESB</w:t>
              </w:r>
            </w:ins>
          </w:p>
        </w:tc>
        <w:tc>
          <w:tcPr>
            <w:tcW w:w="8477" w:type="dxa"/>
            <w:vAlign w:val="top"/>
          </w:tcPr>
          <w:p w14:paraId="729F6A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13" w:author="Author"/>
                <w:sz w:val="20"/>
                <w:lang w:val="en-IE"/>
              </w:rPr>
            </w:pPr>
            <w:ins w:id="24314" w:author="Author">
              <w:r w:rsidRPr="00E73B40">
                <w:rPr>
                  <w:lang w:val="en-IE"/>
                </w:rPr>
                <w:t>Enterprise Service Bus</w:t>
              </w:r>
            </w:ins>
          </w:p>
        </w:tc>
      </w:tr>
      <w:tr w:rsidR="00BB7D1A" w:rsidRPr="00E73B40" w14:paraId="1C6A5A6C" w14:textId="77777777" w:rsidTr="00BB7D1A">
        <w:trPr>
          <w:ins w:id="243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211BF23" w14:textId="77777777" w:rsidR="00BB7D1A" w:rsidRPr="00E73B40" w:rsidDel="00EE3B54" w:rsidRDefault="00BB7D1A" w:rsidP="00BB7D1A">
            <w:pPr>
              <w:jc w:val="center"/>
              <w:rPr>
                <w:ins w:id="24316" w:author="Author"/>
                <w:sz w:val="20"/>
                <w:lang w:val="en-IE"/>
              </w:rPr>
            </w:pPr>
            <w:ins w:id="24317" w:author="Author">
              <w:r w:rsidRPr="00E73B40">
                <w:rPr>
                  <w:lang w:val="en-IE"/>
                </w:rPr>
                <w:t>ETL</w:t>
              </w:r>
            </w:ins>
          </w:p>
        </w:tc>
        <w:tc>
          <w:tcPr>
            <w:tcW w:w="8477" w:type="dxa"/>
            <w:vAlign w:val="top"/>
          </w:tcPr>
          <w:p w14:paraId="3DDE839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18" w:author="Author"/>
                <w:sz w:val="20"/>
                <w:lang w:val="en-IE"/>
              </w:rPr>
            </w:pPr>
            <w:ins w:id="24319" w:author="Author">
              <w:r w:rsidRPr="00E73B40">
                <w:rPr>
                  <w:lang w:val="en-IE"/>
                </w:rPr>
                <w:t>Extract Transform Load</w:t>
              </w:r>
            </w:ins>
          </w:p>
        </w:tc>
      </w:tr>
      <w:tr w:rsidR="00BB7D1A" w:rsidRPr="00E73B40" w14:paraId="74A7541B" w14:textId="77777777" w:rsidTr="00BB7D1A">
        <w:trPr>
          <w:ins w:id="243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71BA7AB" w14:textId="77777777" w:rsidR="00BB7D1A" w:rsidRPr="00E73B40" w:rsidDel="00EE3B54" w:rsidRDefault="00BB7D1A" w:rsidP="00BB7D1A">
            <w:pPr>
              <w:jc w:val="center"/>
              <w:rPr>
                <w:ins w:id="24321" w:author="Author"/>
                <w:sz w:val="20"/>
                <w:lang w:val="en-IE"/>
              </w:rPr>
            </w:pPr>
            <w:ins w:id="24322" w:author="Author">
              <w:r w:rsidRPr="00E73B40">
                <w:rPr>
                  <w:lang w:val="en-IE"/>
                </w:rPr>
                <w:t>FA</w:t>
              </w:r>
            </w:ins>
          </w:p>
        </w:tc>
        <w:tc>
          <w:tcPr>
            <w:tcW w:w="8477" w:type="dxa"/>
            <w:vAlign w:val="top"/>
          </w:tcPr>
          <w:p w14:paraId="3AFC1B1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23" w:author="Author"/>
                <w:sz w:val="20"/>
                <w:lang w:val="en-IE"/>
              </w:rPr>
            </w:pPr>
            <w:ins w:id="24324" w:author="Author">
              <w:r w:rsidRPr="00E73B40">
                <w:rPr>
                  <w:lang w:val="en-IE"/>
                </w:rPr>
                <w:t>Financial Account</w:t>
              </w:r>
            </w:ins>
          </w:p>
        </w:tc>
      </w:tr>
      <w:tr w:rsidR="00BB7D1A" w:rsidRPr="00E73B40" w14:paraId="79E148B2" w14:textId="77777777" w:rsidTr="00BB7D1A">
        <w:trPr>
          <w:ins w:id="243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529674" w14:textId="77777777" w:rsidR="00BB7D1A" w:rsidRPr="00E73B40" w:rsidDel="00EE3B54" w:rsidRDefault="00BB7D1A" w:rsidP="00BB7D1A">
            <w:pPr>
              <w:jc w:val="center"/>
              <w:rPr>
                <w:ins w:id="24326" w:author="Author"/>
                <w:sz w:val="20"/>
                <w:lang w:val="en-IE"/>
              </w:rPr>
            </w:pPr>
            <w:ins w:id="24327" w:author="Author">
              <w:r w:rsidRPr="00E73B40">
                <w:rPr>
                  <w:lang w:val="en-IE"/>
                </w:rPr>
                <w:t>FEAT</w:t>
              </w:r>
            </w:ins>
          </w:p>
        </w:tc>
        <w:tc>
          <w:tcPr>
            <w:tcW w:w="8477" w:type="dxa"/>
            <w:vAlign w:val="top"/>
          </w:tcPr>
          <w:p w14:paraId="4562C9B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28" w:author="Author"/>
                <w:sz w:val="20"/>
                <w:lang w:val="en-IE"/>
              </w:rPr>
            </w:pPr>
            <w:ins w:id="24329" w:author="Author">
              <w:r w:rsidRPr="00E73B40">
                <w:rPr>
                  <w:lang w:val="en-IE"/>
                </w:rPr>
                <w:t>Feature</w:t>
              </w:r>
            </w:ins>
          </w:p>
        </w:tc>
      </w:tr>
      <w:tr w:rsidR="00BB7D1A" w:rsidRPr="00E73B40" w14:paraId="3395ACFA" w14:textId="77777777" w:rsidTr="00BB7D1A">
        <w:trPr>
          <w:ins w:id="243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AEBEFD" w14:textId="77777777" w:rsidR="00BB7D1A" w:rsidRPr="00E73B40" w:rsidDel="00EE3B54" w:rsidRDefault="00BB7D1A" w:rsidP="00BB7D1A">
            <w:pPr>
              <w:jc w:val="center"/>
              <w:rPr>
                <w:ins w:id="24331" w:author="Author"/>
                <w:sz w:val="20"/>
                <w:lang w:val="en-IE"/>
              </w:rPr>
            </w:pPr>
            <w:ins w:id="24332" w:author="Author">
              <w:r w:rsidRPr="00E73B40">
                <w:rPr>
                  <w:lang w:val="en-IE"/>
                </w:rPr>
                <w:t>FIN</w:t>
              </w:r>
            </w:ins>
          </w:p>
        </w:tc>
        <w:tc>
          <w:tcPr>
            <w:tcW w:w="8477" w:type="dxa"/>
            <w:vAlign w:val="top"/>
          </w:tcPr>
          <w:p w14:paraId="14E1C02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33" w:author="Author"/>
                <w:sz w:val="20"/>
                <w:lang w:val="en-IE"/>
              </w:rPr>
            </w:pPr>
            <w:ins w:id="24334" w:author="Author">
              <w:r w:rsidRPr="00E73B40">
                <w:rPr>
                  <w:lang w:val="en-IE"/>
                </w:rPr>
                <w:t>Finance</w:t>
              </w:r>
            </w:ins>
          </w:p>
        </w:tc>
      </w:tr>
      <w:tr w:rsidR="00BB7D1A" w:rsidRPr="00E73B40" w14:paraId="4C6A9537" w14:textId="77777777" w:rsidTr="00BB7D1A">
        <w:trPr>
          <w:ins w:id="243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019C29F" w14:textId="77777777" w:rsidR="00BB7D1A" w:rsidRPr="00E73B40" w:rsidDel="00EE3B54" w:rsidRDefault="00BB7D1A" w:rsidP="00BB7D1A">
            <w:pPr>
              <w:jc w:val="center"/>
              <w:rPr>
                <w:ins w:id="24336" w:author="Author"/>
                <w:sz w:val="20"/>
                <w:lang w:val="en-IE"/>
              </w:rPr>
            </w:pPr>
            <w:ins w:id="24337" w:author="Author">
              <w:r w:rsidRPr="00E73B40">
                <w:rPr>
                  <w:lang w:val="en-IE"/>
                </w:rPr>
                <w:t>FMS</w:t>
              </w:r>
            </w:ins>
          </w:p>
        </w:tc>
        <w:tc>
          <w:tcPr>
            <w:tcW w:w="8477" w:type="dxa"/>
            <w:vAlign w:val="top"/>
          </w:tcPr>
          <w:p w14:paraId="474C126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38" w:author="Author"/>
                <w:sz w:val="20"/>
                <w:lang w:val="en-IE"/>
              </w:rPr>
            </w:pPr>
            <w:ins w:id="24339" w:author="Author">
              <w:r w:rsidRPr="00E73B40">
                <w:rPr>
                  <w:lang w:val="en-IE"/>
                </w:rPr>
                <w:t>Fraud Management System</w:t>
              </w:r>
            </w:ins>
          </w:p>
        </w:tc>
      </w:tr>
      <w:tr w:rsidR="00BB7D1A" w:rsidRPr="00E73B40" w14:paraId="55E183FF" w14:textId="77777777" w:rsidTr="00BB7D1A">
        <w:trPr>
          <w:ins w:id="243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EB47BB" w14:textId="77777777" w:rsidR="00BB7D1A" w:rsidRPr="00E73B40" w:rsidDel="00EE3B54" w:rsidRDefault="00BB7D1A" w:rsidP="00BB7D1A">
            <w:pPr>
              <w:jc w:val="center"/>
              <w:rPr>
                <w:ins w:id="24341" w:author="Author"/>
                <w:sz w:val="20"/>
                <w:lang w:val="en-IE"/>
              </w:rPr>
            </w:pPr>
            <w:ins w:id="24342" w:author="Author">
              <w:r w:rsidRPr="00E73B40">
                <w:rPr>
                  <w:lang w:val="en-IE"/>
                </w:rPr>
                <w:t>FRD</w:t>
              </w:r>
            </w:ins>
          </w:p>
        </w:tc>
        <w:tc>
          <w:tcPr>
            <w:tcW w:w="8477" w:type="dxa"/>
            <w:vAlign w:val="top"/>
          </w:tcPr>
          <w:p w14:paraId="702BA83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43" w:author="Author"/>
                <w:sz w:val="20"/>
                <w:lang w:val="en-IE"/>
              </w:rPr>
            </w:pPr>
            <w:ins w:id="24344" w:author="Author">
              <w:r w:rsidRPr="00E73B40">
                <w:rPr>
                  <w:lang w:val="en-IE"/>
                </w:rPr>
                <w:t>Fraud</w:t>
              </w:r>
            </w:ins>
          </w:p>
        </w:tc>
      </w:tr>
      <w:tr w:rsidR="00BB7D1A" w:rsidRPr="00E73B40" w14:paraId="3013C9CD" w14:textId="77777777" w:rsidTr="00BB7D1A">
        <w:trPr>
          <w:ins w:id="243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91C00D" w14:textId="77777777" w:rsidR="00BB7D1A" w:rsidRPr="00E73B40" w:rsidDel="00EE3B54" w:rsidRDefault="00BB7D1A" w:rsidP="00BB7D1A">
            <w:pPr>
              <w:jc w:val="center"/>
              <w:rPr>
                <w:ins w:id="24346" w:author="Author"/>
                <w:sz w:val="20"/>
                <w:lang w:val="en-IE"/>
              </w:rPr>
            </w:pPr>
            <w:ins w:id="24347" w:author="Author">
              <w:r w:rsidRPr="00E73B40">
                <w:rPr>
                  <w:lang w:val="en-IE"/>
                </w:rPr>
                <w:t>FTP</w:t>
              </w:r>
            </w:ins>
          </w:p>
        </w:tc>
        <w:tc>
          <w:tcPr>
            <w:tcW w:w="8477" w:type="dxa"/>
            <w:vAlign w:val="top"/>
          </w:tcPr>
          <w:p w14:paraId="3D819A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48" w:author="Author"/>
                <w:sz w:val="20"/>
                <w:lang w:val="en-IE"/>
              </w:rPr>
            </w:pPr>
            <w:ins w:id="24349" w:author="Author">
              <w:r w:rsidRPr="00E73B40">
                <w:rPr>
                  <w:lang w:val="en-IE"/>
                </w:rPr>
                <w:t>File Transfer Protocol</w:t>
              </w:r>
            </w:ins>
          </w:p>
        </w:tc>
      </w:tr>
      <w:tr w:rsidR="00BB7D1A" w:rsidRPr="00E73B40" w14:paraId="28235244" w14:textId="77777777" w:rsidTr="00BB7D1A">
        <w:trPr>
          <w:ins w:id="243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31937F" w14:textId="77777777" w:rsidR="00BB7D1A" w:rsidRPr="00E73B40" w:rsidDel="00EE3B54" w:rsidRDefault="00BB7D1A" w:rsidP="00BB7D1A">
            <w:pPr>
              <w:jc w:val="center"/>
              <w:rPr>
                <w:ins w:id="24351" w:author="Author"/>
                <w:sz w:val="20"/>
                <w:lang w:val="en-IE"/>
              </w:rPr>
            </w:pPr>
            <w:ins w:id="24352" w:author="Author">
              <w:r w:rsidRPr="00E73B40">
                <w:rPr>
                  <w:lang w:val="en-IE"/>
                </w:rPr>
                <w:t>FTTB</w:t>
              </w:r>
            </w:ins>
          </w:p>
        </w:tc>
        <w:tc>
          <w:tcPr>
            <w:tcW w:w="8477" w:type="dxa"/>
            <w:vAlign w:val="top"/>
          </w:tcPr>
          <w:p w14:paraId="42F4105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53" w:author="Author"/>
                <w:sz w:val="20"/>
                <w:lang w:val="en-IE"/>
              </w:rPr>
            </w:pPr>
            <w:ins w:id="24354" w:author="Author">
              <w:r w:rsidRPr="00E73B40">
                <w:rPr>
                  <w:lang w:val="en-IE"/>
                </w:rPr>
                <w:t>Fiber to the Bulding / Basement</w:t>
              </w:r>
            </w:ins>
          </w:p>
        </w:tc>
      </w:tr>
      <w:tr w:rsidR="00BB7D1A" w:rsidRPr="00E73B40" w14:paraId="4AD57259" w14:textId="77777777" w:rsidTr="00BB7D1A">
        <w:trPr>
          <w:ins w:id="243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E17CCD2" w14:textId="77777777" w:rsidR="00BB7D1A" w:rsidRPr="00E73B40" w:rsidDel="00EE3B54" w:rsidRDefault="00BB7D1A" w:rsidP="00BB7D1A">
            <w:pPr>
              <w:jc w:val="center"/>
              <w:rPr>
                <w:ins w:id="24356" w:author="Author"/>
                <w:sz w:val="20"/>
                <w:lang w:val="en-IE"/>
              </w:rPr>
            </w:pPr>
            <w:ins w:id="24357" w:author="Author">
              <w:r w:rsidRPr="00E73B40">
                <w:rPr>
                  <w:lang w:val="en-IE"/>
                </w:rPr>
                <w:t>FTTC</w:t>
              </w:r>
            </w:ins>
          </w:p>
        </w:tc>
        <w:tc>
          <w:tcPr>
            <w:tcW w:w="8477" w:type="dxa"/>
            <w:vAlign w:val="top"/>
          </w:tcPr>
          <w:p w14:paraId="2219977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58" w:author="Author"/>
                <w:sz w:val="20"/>
                <w:lang w:val="en-IE"/>
              </w:rPr>
            </w:pPr>
            <w:ins w:id="24359" w:author="Author">
              <w:r w:rsidRPr="00E73B40">
                <w:rPr>
                  <w:lang w:val="en-IE"/>
                </w:rPr>
                <w:t>Fiber to the Curb / Cabinet</w:t>
              </w:r>
            </w:ins>
          </w:p>
        </w:tc>
      </w:tr>
      <w:tr w:rsidR="00BB7D1A" w:rsidRPr="00E73B40" w14:paraId="6D23329A" w14:textId="77777777" w:rsidTr="00BB7D1A">
        <w:trPr>
          <w:ins w:id="243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90954C" w14:textId="77777777" w:rsidR="00BB7D1A" w:rsidRPr="00E73B40" w:rsidDel="00EE3B54" w:rsidRDefault="00BB7D1A" w:rsidP="00BB7D1A">
            <w:pPr>
              <w:jc w:val="center"/>
              <w:rPr>
                <w:ins w:id="24361" w:author="Author"/>
                <w:sz w:val="20"/>
                <w:lang w:val="en-IE"/>
              </w:rPr>
            </w:pPr>
            <w:ins w:id="24362" w:author="Author">
              <w:r w:rsidRPr="00E73B40">
                <w:rPr>
                  <w:lang w:val="en-IE"/>
                </w:rPr>
                <w:t>FTTH</w:t>
              </w:r>
            </w:ins>
          </w:p>
        </w:tc>
        <w:tc>
          <w:tcPr>
            <w:tcW w:w="8477" w:type="dxa"/>
            <w:vAlign w:val="top"/>
          </w:tcPr>
          <w:p w14:paraId="3ABC841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63" w:author="Author"/>
                <w:sz w:val="20"/>
                <w:lang w:val="en-IE"/>
              </w:rPr>
            </w:pPr>
            <w:ins w:id="24364" w:author="Author">
              <w:r w:rsidRPr="00E73B40">
                <w:rPr>
                  <w:lang w:val="en-IE"/>
                </w:rPr>
                <w:t>Fiber to the Home</w:t>
              </w:r>
            </w:ins>
          </w:p>
        </w:tc>
      </w:tr>
      <w:tr w:rsidR="00BB7D1A" w:rsidRPr="00E73B40" w14:paraId="30B05319" w14:textId="77777777" w:rsidTr="00BB7D1A">
        <w:trPr>
          <w:ins w:id="243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592126" w14:textId="77777777" w:rsidR="00BB7D1A" w:rsidRPr="00E73B40" w:rsidDel="00EE3B54" w:rsidRDefault="00BB7D1A" w:rsidP="00BB7D1A">
            <w:pPr>
              <w:jc w:val="center"/>
              <w:rPr>
                <w:ins w:id="24366" w:author="Author"/>
                <w:sz w:val="20"/>
                <w:lang w:val="en-IE"/>
              </w:rPr>
            </w:pPr>
            <w:ins w:id="24367" w:author="Author">
              <w:r w:rsidRPr="00E73B40">
                <w:rPr>
                  <w:lang w:val="en-IE"/>
                </w:rPr>
                <w:t>FTTN</w:t>
              </w:r>
            </w:ins>
          </w:p>
        </w:tc>
        <w:tc>
          <w:tcPr>
            <w:tcW w:w="8477" w:type="dxa"/>
            <w:vAlign w:val="top"/>
          </w:tcPr>
          <w:p w14:paraId="48599B8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68" w:author="Author"/>
                <w:sz w:val="20"/>
                <w:lang w:val="en-IE"/>
              </w:rPr>
            </w:pPr>
            <w:ins w:id="24369" w:author="Author">
              <w:r w:rsidRPr="00E73B40">
                <w:rPr>
                  <w:lang w:val="en-IE"/>
                </w:rPr>
                <w:t>Fiber to the Node</w:t>
              </w:r>
            </w:ins>
          </w:p>
        </w:tc>
      </w:tr>
      <w:tr w:rsidR="00BB7D1A" w:rsidRPr="00E73B40" w14:paraId="202791AC" w14:textId="77777777" w:rsidTr="00BB7D1A">
        <w:trPr>
          <w:ins w:id="243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770C3BD" w14:textId="77777777" w:rsidR="00BB7D1A" w:rsidRPr="00E73B40" w:rsidDel="00EE3B54" w:rsidRDefault="00BB7D1A" w:rsidP="00BB7D1A">
            <w:pPr>
              <w:jc w:val="center"/>
              <w:rPr>
                <w:ins w:id="24371" w:author="Author"/>
                <w:sz w:val="20"/>
                <w:lang w:val="en-IE"/>
              </w:rPr>
            </w:pPr>
            <w:ins w:id="24372" w:author="Author">
              <w:r w:rsidRPr="00E73B40">
                <w:rPr>
                  <w:lang w:val="en-IE"/>
                </w:rPr>
                <w:t>GG</w:t>
              </w:r>
            </w:ins>
          </w:p>
        </w:tc>
        <w:tc>
          <w:tcPr>
            <w:tcW w:w="8477" w:type="dxa"/>
            <w:vAlign w:val="top"/>
          </w:tcPr>
          <w:p w14:paraId="3C122BD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73" w:author="Author"/>
                <w:sz w:val="20"/>
                <w:lang w:val="en-IE"/>
              </w:rPr>
            </w:pPr>
            <w:ins w:id="24374" w:author="Author">
              <w:r w:rsidRPr="00E73B40">
                <w:rPr>
                  <w:lang w:val="en-IE"/>
                </w:rPr>
                <w:t>Golden Gate</w:t>
              </w:r>
            </w:ins>
          </w:p>
        </w:tc>
      </w:tr>
      <w:tr w:rsidR="00BB7D1A" w:rsidRPr="00E73B40" w14:paraId="0BC296EC" w14:textId="77777777" w:rsidTr="00BB7D1A">
        <w:trPr>
          <w:ins w:id="243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90C356C" w14:textId="77777777" w:rsidR="00BB7D1A" w:rsidRPr="00E73B40" w:rsidDel="00EE3B54" w:rsidRDefault="00BB7D1A" w:rsidP="00BB7D1A">
            <w:pPr>
              <w:jc w:val="center"/>
              <w:rPr>
                <w:ins w:id="24376" w:author="Author"/>
                <w:sz w:val="20"/>
                <w:lang w:val="en-IE"/>
              </w:rPr>
            </w:pPr>
            <w:ins w:id="24377" w:author="Author">
              <w:r w:rsidRPr="00E73B40">
                <w:rPr>
                  <w:lang w:val="en-IE"/>
                </w:rPr>
                <w:t>GIT</w:t>
              </w:r>
            </w:ins>
          </w:p>
        </w:tc>
        <w:tc>
          <w:tcPr>
            <w:tcW w:w="8477" w:type="dxa"/>
            <w:vAlign w:val="top"/>
          </w:tcPr>
          <w:p w14:paraId="546A441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78" w:author="Author"/>
                <w:sz w:val="20"/>
                <w:lang w:val="en-IE"/>
              </w:rPr>
            </w:pPr>
            <w:ins w:id="24379" w:author="Author">
              <w:r w:rsidRPr="00E73B40">
                <w:rPr>
                  <w:lang w:val="en-IE"/>
                </w:rPr>
                <w:t xml:space="preserve">GIT Version Control System - http://git-scm.com/ </w:t>
              </w:r>
            </w:ins>
          </w:p>
        </w:tc>
      </w:tr>
      <w:tr w:rsidR="00BB7D1A" w:rsidRPr="00E73B40" w14:paraId="50851FB0" w14:textId="77777777" w:rsidTr="00BB7D1A">
        <w:trPr>
          <w:ins w:id="243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324A58A" w14:textId="77777777" w:rsidR="00BB7D1A" w:rsidRPr="00E73B40" w:rsidDel="00EE3B54" w:rsidRDefault="00BB7D1A" w:rsidP="00BB7D1A">
            <w:pPr>
              <w:jc w:val="center"/>
              <w:rPr>
                <w:ins w:id="24381" w:author="Author"/>
                <w:sz w:val="20"/>
                <w:lang w:val="en-IE"/>
              </w:rPr>
            </w:pPr>
            <w:ins w:id="24382" w:author="Author">
              <w:r w:rsidRPr="00E73B40">
                <w:rPr>
                  <w:lang w:val="en-IE"/>
                </w:rPr>
                <w:t>GL</w:t>
              </w:r>
            </w:ins>
          </w:p>
        </w:tc>
        <w:tc>
          <w:tcPr>
            <w:tcW w:w="8477" w:type="dxa"/>
            <w:vAlign w:val="top"/>
          </w:tcPr>
          <w:p w14:paraId="6FEF75B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83" w:author="Author"/>
                <w:sz w:val="20"/>
                <w:lang w:val="en-IE"/>
              </w:rPr>
            </w:pPr>
            <w:ins w:id="24384" w:author="Author">
              <w:r w:rsidRPr="00E73B40">
                <w:rPr>
                  <w:lang w:val="en-IE"/>
                </w:rPr>
                <w:t>General Ledger</w:t>
              </w:r>
            </w:ins>
          </w:p>
        </w:tc>
      </w:tr>
      <w:tr w:rsidR="00BB7D1A" w:rsidRPr="00E73B40" w14:paraId="21647E02" w14:textId="77777777" w:rsidTr="00BB7D1A">
        <w:trPr>
          <w:ins w:id="243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E1D9428" w14:textId="77777777" w:rsidR="00BB7D1A" w:rsidRPr="00E73B40" w:rsidDel="00EE3B54" w:rsidRDefault="00BB7D1A" w:rsidP="00BB7D1A">
            <w:pPr>
              <w:jc w:val="center"/>
              <w:rPr>
                <w:ins w:id="24386" w:author="Author"/>
                <w:sz w:val="20"/>
                <w:lang w:val="en-IE"/>
              </w:rPr>
            </w:pPr>
            <w:ins w:id="24387" w:author="Author">
              <w:r w:rsidRPr="00E73B40">
                <w:rPr>
                  <w:lang w:val="en-IE"/>
                </w:rPr>
                <w:t>GNP</w:t>
              </w:r>
            </w:ins>
          </w:p>
        </w:tc>
        <w:tc>
          <w:tcPr>
            <w:tcW w:w="8477" w:type="dxa"/>
            <w:vAlign w:val="top"/>
          </w:tcPr>
          <w:p w14:paraId="6FC9879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88" w:author="Author"/>
                <w:sz w:val="20"/>
                <w:lang w:val="en-IE"/>
              </w:rPr>
            </w:pPr>
            <w:ins w:id="24389" w:author="Author">
              <w:r w:rsidRPr="00E73B40">
                <w:rPr>
                  <w:lang w:val="en-IE"/>
                </w:rPr>
                <w:t>Geographic Number Porting</w:t>
              </w:r>
            </w:ins>
          </w:p>
        </w:tc>
      </w:tr>
      <w:tr w:rsidR="00BB7D1A" w:rsidRPr="00E73B40" w14:paraId="677491EF" w14:textId="77777777" w:rsidTr="00BB7D1A">
        <w:trPr>
          <w:ins w:id="243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742E2D4" w14:textId="77777777" w:rsidR="00BB7D1A" w:rsidRPr="00E73B40" w:rsidDel="00EE3B54" w:rsidRDefault="00BB7D1A" w:rsidP="00BB7D1A">
            <w:pPr>
              <w:jc w:val="center"/>
              <w:rPr>
                <w:ins w:id="24391" w:author="Author"/>
                <w:sz w:val="20"/>
                <w:lang w:val="en-IE"/>
              </w:rPr>
            </w:pPr>
            <w:ins w:id="24392" w:author="Author">
              <w:r w:rsidRPr="00E73B40">
                <w:rPr>
                  <w:lang w:val="en-IE"/>
                </w:rPr>
                <w:t>GOMA</w:t>
              </w:r>
            </w:ins>
          </w:p>
        </w:tc>
        <w:tc>
          <w:tcPr>
            <w:tcW w:w="8477" w:type="dxa"/>
            <w:vAlign w:val="top"/>
          </w:tcPr>
          <w:p w14:paraId="4C04992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93" w:author="Author"/>
                <w:sz w:val="20"/>
                <w:lang w:val="en-IE"/>
              </w:rPr>
            </w:pPr>
            <w:ins w:id="24394" w:author="Author">
              <w:r w:rsidRPr="00E73B40">
                <w:rPr>
                  <w:lang w:val="en-IE"/>
                </w:rPr>
                <w:t>Global Order Management and Activation</w:t>
              </w:r>
            </w:ins>
          </w:p>
        </w:tc>
      </w:tr>
      <w:tr w:rsidR="00BB7D1A" w:rsidRPr="00E73B40" w14:paraId="33AB797B" w14:textId="77777777" w:rsidTr="00BB7D1A">
        <w:trPr>
          <w:ins w:id="243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E0F6812" w14:textId="77777777" w:rsidR="00BB7D1A" w:rsidRPr="00E73B40" w:rsidDel="00EE3B54" w:rsidRDefault="00BB7D1A" w:rsidP="00BB7D1A">
            <w:pPr>
              <w:jc w:val="center"/>
              <w:rPr>
                <w:ins w:id="24396" w:author="Author"/>
                <w:sz w:val="20"/>
                <w:lang w:val="en-IE"/>
              </w:rPr>
            </w:pPr>
            <w:ins w:id="24397" w:author="Author">
              <w:r w:rsidRPr="00E73B40">
                <w:rPr>
                  <w:lang w:val="en-IE"/>
                </w:rPr>
                <w:t>GUI</w:t>
              </w:r>
            </w:ins>
          </w:p>
        </w:tc>
        <w:tc>
          <w:tcPr>
            <w:tcW w:w="8477" w:type="dxa"/>
            <w:vAlign w:val="top"/>
          </w:tcPr>
          <w:p w14:paraId="30186A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98" w:author="Author"/>
                <w:sz w:val="20"/>
                <w:lang w:val="en-IE"/>
              </w:rPr>
            </w:pPr>
            <w:ins w:id="24399" w:author="Author">
              <w:r w:rsidRPr="00E73B40">
                <w:rPr>
                  <w:lang w:val="en-IE"/>
                </w:rPr>
                <w:t>Graphical User Interface, see also UI</w:t>
              </w:r>
            </w:ins>
          </w:p>
        </w:tc>
      </w:tr>
      <w:tr w:rsidR="00BB7D1A" w:rsidRPr="00E73B40" w14:paraId="0844821B" w14:textId="77777777" w:rsidTr="00BB7D1A">
        <w:trPr>
          <w:ins w:id="244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603E32" w14:textId="77777777" w:rsidR="00BB7D1A" w:rsidRPr="00E73B40" w:rsidDel="00EE3B54" w:rsidRDefault="00BB7D1A" w:rsidP="00BB7D1A">
            <w:pPr>
              <w:jc w:val="center"/>
              <w:rPr>
                <w:ins w:id="24401" w:author="Author"/>
                <w:sz w:val="20"/>
                <w:lang w:val="en-IE"/>
              </w:rPr>
            </w:pPr>
            <w:ins w:id="24402" w:author="Author">
              <w:r w:rsidRPr="00E73B40">
                <w:rPr>
                  <w:lang w:val="en-IE"/>
                </w:rPr>
                <w:t>GW</w:t>
              </w:r>
            </w:ins>
          </w:p>
        </w:tc>
        <w:tc>
          <w:tcPr>
            <w:tcW w:w="8477" w:type="dxa"/>
            <w:vAlign w:val="top"/>
          </w:tcPr>
          <w:p w14:paraId="0B3EEE3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03" w:author="Author"/>
                <w:sz w:val="20"/>
                <w:lang w:val="en-IE"/>
              </w:rPr>
            </w:pPr>
            <w:ins w:id="24404" w:author="Author">
              <w:r w:rsidRPr="00E73B40">
                <w:rPr>
                  <w:lang w:val="en-IE"/>
                </w:rPr>
                <w:t>Gateway</w:t>
              </w:r>
            </w:ins>
          </w:p>
        </w:tc>
      </w:tr>
      <w:tr w:rsidR="00BB7D1A" w:rsidRPr="00E73B40" w14:paraId="0A4FAC39" w14:textId="77777777" w:rsidTr="00BB7D1A">
        <w:trPr>
          <w:ins w:id="244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3FF10B" w14:textId="77777777" w:rsidR="00BB7D1A" w:rsidRPr="00E73B40" w:rsidDel="00EE3B54" w:rsidRDefault="00BB7D1A" w:rsidP="00BB7D1A">
            <w:pPr>
              <w:jc w:val="center"/>
              <w:rPr>
                <w:ins w:id="24406" w:author="Author"/>
                <w:sz w:val="20"/>
                <w:lang w:val="en-IE"/>
              </w:rPr>
            </w:pPr>
            <w:ins w:id="24407" w:author="Author">
              <w:r w:rsidRPr="00E73B40">
                <w:rPr>
                  <w:lang w:val="en-IE"/>
                </w:rPr>
                <w:t>HLR</w:t>
              </w:r>
            </w:ins>
          </w:p>
        </w:tc>
        <w:tc>
          <w:tcPr>
            <w:tcW w:w="8477" w:type="dxa"/>
            <w:vAlign w:val="top"/>
          </w:tcPr>
          <w:p w14:paraId="7B0F056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08" w:author="Author"/>
                <w:sz w:val="20"/>
                <w:lang w:val="en-IE"/>
              </w:rPr>
            </w:pPr>
            <w:ins w:id="24409" w:author="Author">
              <w:r w:rsidRPr="00E73B40">
                <w:rPr>
                  <w:lang w:val="en-IE"/>
                </w:rPr>
                <w:t>Home Location Register</w:t>
              </w:r>
            </w:ins>
          </w:p>
        </w:tc>
      </w:tr>
      <w:tr w:rsidR="00BB7D1A" w:rsidRPr="00E73B40" w14:paraId="199B03C6" w14:textId="77777777" w:rsidTr="00BB7D1A">
        <w:trPr>
          <w:ins w:id="244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D8EABCC" w14:textId="77777777" w:rsidR="00BB7D1A" w:rsidRPr="00E73B40" w:rsidDel="00EE3B54" w:rsidRDefault="00BB7D1A" w:rsidP="00BB7D1A">
            <w:pPr>
              <w:jc w:val="center"/>
              <w:rPr>
                <w:ins w:id="24411" w:author="Author"/>
                <w:sz w:val="20"/>
                <w:lang w:val="en-IE"/>
              </w:rPr>
            </w:pPr>
            <w:ins w:id="24412" w:author="Author">
              <w:r w:rsidRPr="00E73B40">
                <w:rPr>
                  <w:lang w:val="en-IE"/>
                </w:rPr>
                <w:t>HTTP API</w:t>
              </w:r>
            </w:ins>
          </w:p>
        </w:tc>
        <w:tc>
          <w:tcPr>
            <w:tcW w:w="8477" w:type="dxa"/>
            <w:vAlign w:val="top"/>
          </w:tcPr>
          <w:p w14:paraId="556187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13" w:author="Author"/>
                <w:sz w:val="20"/>
                <w:lang w:val="en-IE"/>
              </w:rPr>
            </w:pPr>
            <w:ins w:id="24414" w:author="Author">
              <w:r w:rsidRPr="00E73B40">
                <w:rPr>
                  <w:lang w:val="en-IE"/>
                </w:rPr>
                <w:t>Similar approach to REST, but without a RESTful implementation (not enforcing all constraints)</w:t>
              </w:r>
            </w:ins>
          </w:p>
        </w:tc>
      </w:tr>
      <w:tr w:rsidR="00BB7D1A" w:rsidRPr="00E73B40" w14:paraId="0978A88F" w14:textId="77777777" w:rsidTr="00BB7D1A">
        <w:trPr>
          <w:ins w:id="244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AEC6F96" w14:textId="77777777" w:rsidR="00BB7D1A" w:rsidRPr="00E73B40" w:rsidDel="00EE3B54" w:rsidRDefault="00BB7D1A" w:rsidP="00BB7D1A">
            <w:pPr>
              <w:jc w:val="center"/>
              <w:rPr>
                <w:ins w:id="24416" w:author="Author"/>
                <w:sz w:val="20"/>
                <w:lang w:val="en-IE"/>
              </w:rPr>
            </w:pPr>
            <w:ins w:id="24417" w:author="Author">
              <w:r w:rsidRPr="00E73B40">
                <w:rPr>
                  <w:lang w:val="en-IE"/>
                </w:rPr>
                <w:lastRenderedPageBreak/>
                <w:t>IBM</w:t>
              </w:r>
            </w:ins>
          </w:p>
        </w:tc>
        <w:tc>
          <w:tcPr>
            <w:tcW w:w="8477" w:type="dxa"/>
            <w:vAlign w:val="top"/>
          </w:tcPr>
          <w:p w14:paraId="0B81B13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18" w:author="Author"/>
                <w:sz w:val="20"/>
                <w:lang w:val="en-IE"/>
              </w:rPr>
            </w:pPr>
            <w:ins w:id="24419" w:author="Author">
              <w:r w:rsidRPr="00E73B40">
                <w:rPr>
                  <w:lang w:val="en-IE"/>
                </w:rPr>
                <w:t>International Business Machines</w:t>
              </w:r>
            </w:ins>
          </w:p>
        </w:tc>
      </w:tr>
      <w:tr w:rsidR="00BB7D1A" w:rsidRPr="00E73B40" w14:paraId="2ADC7B14" w14:textId="77777777" w:rsidTr="00BB7D1A">
        <w:trPr>
          <w:ins w:id="244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4E7290C" w14:textId="77777777" w:rsidR="00BB7D1A" w:rsidRPr="00E73B40" w:rsidDel="00EE3B54" w:rsidRDefault="00BB7D1A" w:rsidP="00BB7D1A">
            <w:pPr>
              <w:jc w:val="center"/>
              <w:rPr>
                <w:ins w:id="24421" w:author="Author"/>
                <w:sz w:val="20"/>
                <w:lang w:val="en-IE"/>
              </w:rPr>
            </w:pPr>
            <w:ins w:id="24422" w:author="Author">
              <w:r w:rsidRPr="00E73B40">
                <w:rPr>
                  <w:lang w:val="en-IE"/>
                </w:rPr>
                <w:t>ICCID</w:t>
              </w:r>
            </w:ins>
          </w:p>
        </w:tc>
        <w:tc>
          <w:tcPr>
            <w:tcW w:w="8477" w:type="dxa"/>
            <w:vAlign w:val="top"/>
          </w:tcPr>
          <w:p w14:paraId="631EACE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23" w:author="Author"/>
                <w:sz w:val="20"/>
                <w:lang w:val="en-IE"/>
              </w:rPr>
            </w:pPr>
            <w:ins w:id="24424" w:author="Author">
              <w:r w:rsidRPr="00E73B40">
                <w:rPr>
                  <w:lang w:val="en-IE"/>
                </w:rPr>
                <w:t>Integrated circuit card identifier</w:t>
              </w:r>
            </w:ins>
          </w:p>
        </w:tc>
      </w:tr>
      <w:tr w:rsidR="00BB7D1A" w:rsidRPr="00E73B40" w14:paraId="482C5C96" w14:textId="77777777" w:rsidTr="00BB7D1A">
        <w:trPr>
          <w:ins w:id="244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6A8195" w14:textId="77777777" w:rsidR="00BB7D1A" w:rsidRPr="00E73B40" w:rsidDel="00EE3B54" w:rsidRDefault="00BB7D1A" w:rsidP="00BB7D1A">
            <w:pPr>
              <w:jc w:val="center"/>
              <w:rPr>
                <w:ins w:id="24426" w:author="Author"/>
                <w:sz w:val="20"/>
                <w:lang w:val="en-IE"/>
              </w:rPr>
            </w:pPr>
            <w:ins w:id="24427" w:author="Author">
              <w:r w:rsidRPr="00E73B40">
                <w:rPr>
                  <w:lang w:val="en-IE"/>
                </w:rPr>
                <w:t>IF</w:t>
              </w:r>
            </w:ins>
          </w:p>
        </w:tc>
        <w:tc>
          <w:tcPr>
            <w:tcW w:w="8477" w:type="dxa"/>
            <w:vAlign w:val="top"/>
          </w:tcPr>
          <w:p w14:paraId="7BFA30B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28" w:author="Author"/>
                <w:sz w:val="20"/>
                <w:lang w:val="en-IE"/>
              </w:rPr>
            </w:pPr>
            <w:ins w:id="24429" w:author="Author">
              <w:r w:rsidRPr="00E73B40">
                <w:rPr>
                  <w:lang w:val="en-IE"/>
                </w:rPr>
                <w:t>Invoice Format</w:t>
              </w:r>
            </w:ins>
          </w:p>
        </w:tc>
      </w:tr>
      <w:tr w:rsidR="00BB7D1A" w:rsidRPr="00E73B40" w14:paraId="7615E0EB" w14:textId="77777777" w:rsidTr="00BB7D1A">
        <w:trPr>
          <w:ins w:id="244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8E8BAA2" w14:textId="77777777" w:rsidR="00BB7D1A" w:rsidRPr="00E73B40" w:rsidDel="00EE3B54" w:rsidRDefault="00BB7D1A" w:rsidP="00BB7D1A">
            <w:pPr>
              <w:jc w:val="center"/>
              <w:rPr>
                <w:ins w:id="24431" w:author="Author"/>
                <w:sz w:val="20"/>
                <w:lang w:val="en-IE"/>
              </w:rPr>
            </w:pPr>
            <w:ins w:id="24432" w:author="Author">
              <w:r w:rsidRPr="00E73B40">
                <w:rPr>
                  <w:lang w:val="en-IE"/>
                </w:rPr>
                <w:t>IMEI</w:t>
              </w:r>
            </w:ins>
          </w:p>
        </w:tc>
        <w:tc>
          <w:tcPr>
            <w:tcW w:w="8477" w:type="dxa"/>
            <w:vAlign w:val="top"/>
          </w:tcPr>
          <w:p w14:paraId="434CD86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33" w:author="Author"/>
                <w:sz w:val="20"/>
                <w:lang w:val="en-IE"/>
              </w:rPr>
            </w:pPr>
            <w:ins w:id="24434" w:author="Author">
              <w:r w:rsidRPr="00E73B40">
                <w:rPr>
                  <w:lang w:val="en-IE"/>
                </w:rPr>
                <w:t>International Mobile Equipment Identity</w:t>
              </w:r>
            </w:ins>
          </w:p>
        </w:tc>
      </w:tr>
      <w:tr w:rsidR="00BB7D1A" w:rsidRPr="00E73B40" w14:paraId="3A7E92CF" w14:textId="77777777" w:rsidTr="00BB7D1A">
        <w:trPr>
          <w:ins w:id="244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6295DA" w14:textId="77777777" w:rsidR="00BB7D1A" w:rsidRPr="00E73B40" w:rsidDel="00EE3B54" w:rsidRDefault="00BB7D1A" w:rsidP="00BB7D1A">
            <w:pPr>
              <w:jc w:val="center"/>
              <w:rPr>
                <w:ins w:id="24436" w:author="Author"/>
                <w:sz w:val="20"/>
                <w:lang w:val="en-IE"/>
              </w:rPr>
            </w:pPr>
            <w:ins w:id="24437" w:author="Author">
              <w:r w:rsidRPr="00E73B40">
                <w:rPr>
                  <w:lang w:val="en-IE"/>
                </w:rPr>
                <w:t>IML</w:t>
              </w:r>
            </w:ins>
          </w:p>
        </w:tc>
        <w:tc>
          <w:tcPr>
            <w:tcW w:w="8477" w:type="dxa"/>
            <w:vAlign w:val="top"/>
          </w:tcPr>
          <w:p w14:paraId="211B970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38" w:author="Author"/>
                <w:sz w:val="20"/>
                <w:lang w:val="en-IE"/>
              </w:rPr>
            </w:pPr>
            <w:ins w:id="24439" w:author="Author">
              <w:r w:rsidRPr="00E73B40">
                <w:rPr>
                  <w:lang w:val="en-IE"/>
                </w:rPr>
                <w:t>Interface Master List</w:t>
              </w:r>
            </w:ins>
          </w:p>
        </w:tc>
      </w:tr>
      <w:tr w:rsidR="00BB7D1A" w:rsidRPr="00E73B40" w14:paraId="37AC393F" w14:textId="77777777" w:rsidTr="00BB7D1A">
        <w:trPr>
          <w:ins w:id="244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D2D4CF" w14:textId="77777777" w:rsidR="00BB7D1A" w:rsidRPr="00E73B40" w:rsidDel="00EE3B54" w:rsidRDefault="00BB7D1A" w:rsidP="00BB7D1A">
            <w:pPr>
              <w:jc w:val="center"/>
              <w:rPr>
                <w:ins w:id="24441" w:author="Author"/>
                <w:sz w:val="20"/>
                <w:lang w:val="en-IE"/>
              </w:rPr>
            </w:pPr>
            <w:ins w:id="24442" w:author="Author">
              <w:r w:rsidRPr="00E73B40">
                <w:rPr>
                  <w:lang w:val="en-IE"/>
                </w:rPr>
                <w:t>IMSI</w:t>
              </w:r>
            </w:ins>
          </w:p>
        </w:tc>
        <w:tc>
          <w:tcPr>
            <w:tcW w:w="8477" w:type="dxa"/>
            <w:vAlign w:val="top"/>
          </w:tcPr>
          <w:p w14:paraId="473AD93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43" w:author="Author"/>
                <w:sz w:val="20"/>
                <w:lang w:val="en-IE"/>
              </w:rPr>
            </w:pPr>
            <w:ins w:id="24444" w:author="Author">
              <w:r w:rsidRPr="00E73B40">
                <w:rPr>
                  <w:lang w:val="en-IE"/>
                </w:rPr>
                <w:t>International Mobile Subscriber Identity</w:t>
              </w:r>
            </w:ins>
          </w:p>
        </w:tc>
      </w:tr>
      <w:tr w:rsidR="00BB7D1A" w:rsidRPr="00E73B40" w14:paraId="6AB27A85" w14:textId="77777777" w:rsidTr="00BB7D1A">
        <w:trPr>
          <w:ins w:id="244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51D020C" w14:textId="77777777" w:rsidR="00BB7D1A" w:rsidRPr="00E73B40" w:rsidDel="00EE3B54" w:rsidRDefault="00BB7D1A" w:rsidP="00BB7D1A">
            <w:pPr>
              <w:jc w:val="center"/>
              <w:rPr>
                <w:ins w:id="24446" w:author="Author"/>
                <w:sz w:val="20"/>
                <w:lang w:val="en-IE"/>
              </w:rPr>
            </w:pPr>
            <w:ins w:id="24447" w:author="Author">
              <w:r w:rsidRPr="00E73B40">
                <w:rPr>
                  <w:lang w:val="en-IE"/>
                </w:rPr>
                <w:t>IN</w:t>
              </w:r>
            </w:ins>
          </w:p>
        </w:tc>
        <w:tc>
          <w:tcPr>
            <w:tcW w:w="8477" w:type="dxa"/>
            <w:vAlign w:val="top"/>
          </w:tcPr>
          <w:p w14:paraId="24E4703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48" w:author="Author"/>
                <w:sz w:val="20"/>
                <w:lang w:val="en-IE"/>
              </w:rPr>
            </w:pPr>
            <w:ins w:id="24449" w:author="Author">
              <w:r w:rsidRPr="00E73B40">
                <w:rPr>
                  <w:lang w:val="en-IE"/>
                </w:rPr>
                <w:t>Intelligent Network</w:t>
              </w:r>
            </w:ins>
          </w:p>
        </w:tc>
      </w:tr>
      <w:tr w:rsidR="00BB7D1A" w:rsidRPr="00E73B40" w14:paraId="13CF664D" w14:textId="77777777" w:rsidTr="00BB7D1A">
        <w:trPr>
          <w:ins w:id="244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C134084" w14:textId="77777777" w:rsidR="00BB7D1A" w:rsidRPr="00E73B40" w:rsidDel="00EE3B54" w:rsidRDefault="00BB7D1A" w:rsidP="00BB7D1A">
            <w:pPr>
              <w:jc w:val="center"/>
              <w:rPr>
                <w:ins w:id="24451" w:author="Author"/>
                <w:sz w:val="20"/>
                <w:lang w:val="en-IE"/>
              </w:rPr>
            </w:pPr>
            <w:ins w:id="24452" w:author="Author">
              <w:r w:rsidRPr="00E73B40">
                <w:rPr>
                  <w:lang w:val="en-IE"/>
                </w:rPr>
                <w:t>IODD</w:t>
              </w:r>
            </w:ins>
          </w:p>
        </w:tc>
        <w:tc>
          <w:tcPr>
            <w:tcW w:w="8477" w:type="dxa"/>
            <w:vAlign w:val="top"/>
          </w:tcPr>
          <w:p w14:paraId="699EFFF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53" w:author="Author"/>
                <w:sz w:val="20"/>
                <w:lang w:val="en-IE"/>
              </w:rPr>
            </w:pPr>
            <w:ins w:id="24454" w:author="Author">
              <w:r w:rsidRPr="00E73B40">
                <w:rPr>
                  <w:lang w:val="en-IE"/>
                </w:rPr>
                <w:t>Integration and Operation Design Document</w:t>
              </w:r>
            </w:ins>
          </w:p>
        </w:tc>
      </w:tr>
      <w:tr w:rsidR="00BB7D1A" w:rsidRPr="00E73B40" w14:paraId="5DF65C22" w14:textId="77777777" w:rsidTr="00BB7D1A">
        <w:trPr>
          <w:ins w:id="244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6946633" w14:textId="77777777" w:rsidR="00BB7D1A" w:rsidRPr="00E73B40" w:rsidDel="00EE3B54" w:rsidRDefault="00BB7D1A" w:rsidP="00BB7D1A">
            <w:pPr>
              <w:jc w:val="center"/>
              <w:rPr>
                <w:ins w:id="24456" w:author="Author"/>
                <w:sz w:val="20"/>
                <w:lang w:val="en-IE"/>
              </w:rPr>
            </w:pPr>
            <w:ins w:id="24457" w:author="Author">
              <w:r w:rsidRPr="00E73B40">
                <w:rPr>
                  <w:lang w:val="en-IE"/>
                </w:rPr>
                <w:t>IP</w:t>
              </w:r>
            </w:ins>
          </w:p>
        </w:tc>
        <w:tc>
          <w:tcPr>
            <w:tcW w:w="8477" w:type="dxa"/>
            <w:vAlign w:val="top"/>
          </w:tcPr>
          <w:p w14:paraId="56217E4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58" w:author="Author"/>
                <w:sz w:val="20"/>
                <w:lang w:val="en-IE"/>
              </w:rPr>
            </w:pPr>
            <w:ins w:id="24459" w:author="Author">
              <w:r w:rsidRPr="00E73B40">
                <w:rPr>
                  <w:lang w:val="en-IE"/>
                </w:rPr>
                <w:t>Internet Protocol</w:t>
              </w:r>
            </w:ins>
          </w:p>
        </w:tc>
      </w:tr>
      <w:tr w:rsidR="00BB7D1A" w:rsidRPr="00E73B40" w14:paraId="1DD39012" w14:textId="77777777" w:rsidTr="00BB7D1A">
        <w:trPr>
          <w:ins w:id="244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39653C" w14:textId="77777777" w:rsidR="00BB7D1A" w:rsidRPr="00E73B40" w:rsidDel="00EE3B54" w:rsidRDefault="00BB7D1A" w:rsidP="00BB7D1A">
            <w:pPr>
              <w:jc w:val="center"/>
              <w:rPr>
                <w:ins w:id="24461" w:author="Author"/>
                <w:sz w:val="20"/>
                <w:lang w:val="en-IE"/>
              </w:rPr>
            </w:pPr>
            <w:ins w:id="24462" w:author="Author">
              <w:r w:rsidRPr="00E73B40">
                <w:rPr>
                  <w:lang w:val="en-IE"/>
                </w:rPr>
                <w:t>IPTV</w:t>
              </w:r>
            </w:ins>
          </w:p>
        </w:tc>
        <w:tc>
          <w:tcPr>
            <w:tcW w:w="8477" w:type="dxa"/>
            <w:vAlign w:val="top"/>
          </w:tcPr>
          <w:p w14:paraId="67ED835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63" w:author="Author"/>
                <w:sz w:val="20"/>
                <w:lang w:val="en-IE"/>
              </w:rPr>
            </w:pPr>
            <w:ins w:id="24464" w:author="Author">
              <w:r w:rsidRPr="00E73B40">
                <w:rPr>
                  <w:lang w:val="en-IE"/>
                </w:rPr>
                <w:t>Television over Internet</w:t>
              </w:r>
            </w:ins>
          </w:p>
        </w:tc>
      </w:tr>
      <w:tr w:rsidR="00BB7D1A" w:rsidRPr="00E73B40" w14:paraId="627EB592" w14:textId="77777777" w:rsidTr="00BB7D1A">
        <w:trPr>
          <w:ins w:id="244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84ACD9E" w14:textId="77777777" w:rsidR="00BB7D1A" w:rsidRPr="00E73B40" w:rsidDel="00EE3B54" w:rsidRDefault="00BB7D1A" w:rsidP="00BB7D1A">
            <w:pPr>
              <w:jc w:val="center"/>
              <w:rPr>
                <w:ins w:id="24466" w:author="Author"/>
                <w:sz w:val="20"/>
                <w:lang w:val="en-IE"/>
              </w:rPr>
            </w:pPr>
            <w:ins w:id="24467" w:author="Author">
              <w:r w:rsidRPr="00E73B40">
                <w:rPr>
                  <w:lang w:val="en-IE"/>
                </w:rPr>
                <w:t>ISDN</w:t>
              </w:r>
            </w:ins>
          </w:p>
        </w:tc>
        <w:tc>
          <w:tcPr>
            <w:tcW w:w="8477" w:type="dxa"/>
            <w:vAlign w:val="top"/>
          </w:tcPr>
          <w:p w14:paraId="48BF006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68" w:author="Author"/>
                <w:sz w:val="20"/>
                <w:lang w:val="en-IE"/>
              </w:rPr>
            </w:pPr>
            <w:ins w:id="24469" w:author="Author">
              <w:r w:rsidRPr="00E73B40">
                <w:rPr>
                  <w:lang w:val="en-IE"/>
                </w:rPr>
                <w:t>Integrated Services for Digital Network</w:t>
              </w:r>
            </w:ins>
          </w:p>
        </w:tc>
      </w:tr>
      <w:tr w:rsidR="00BB7D1A" w:rsidRPr="00E73B40" w14:paraId="48BDBA3D" w14:textId="77777777" w:rsidTr="00BB7D1A">
        <w:trPr>
          <w:ins w:id="244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08998D" w14:textId="77777777" w:rsidR="00BB7D1A" w:rsidRPr="00E73B40" w:rsidDel="00EE3B54" w:rsidRDefault="00BB7D1A" w:rsidP="00BB7D1A">
            <w:pPr>
              <w:jc w:val="center"/>
              <w:rPr>
                <w:ins w:id="24471" w:author="Author"/>
                <w:sz w:val="20"/>
                <w:lang w:val="en-IE"/>
              </w:rPr>
            </w:pPr>
            <w:ins w:id="24472" w:author="Author">
              <w:r w:rsidRPr="00E73B40">
                <w:rPr>
                  <w:lang w:val="en-IE"/>
                </w:rPr>
                <w:t>ISMS</w:t>
              </w:r>
            </w:ins>
          </w:p>
        </w:tc>
        <w:tc>
          <w:tcPr>
            <w:tcW w:w="8477" w:type="dxa"/>
            <w:vAlign w:val="top"/>
          </w:tcPr>
          <w:p w14:paraId="0EF7853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73" w:author="Author"/>
                <w:sz w:val="20"/>
                <w:lang w:val="en-IE"/>
              </w:rPr>
            </w:pPr>
            <w:ins w:id="24474" w:author="Author">
              <w:r w:rsidRPr="00E73B40">
                <w:rPr>
                  <w:lang w:val="en-IE"/>
                </w:rPr>
                <w:t>Information Security Management System</w:t>
              </w:r>
            </w:ins>
          </w:p>
        </w:tc>
      </w:tr>
      <w:tr w:rsidR="00BB7D1A" w:rsidRPr="00E73B40" w14:paraId="3C4D5F42" w14:textId="77777777" w:rsidTr="00BB7D1A">
        <w:trPr>
          <w:ins w:id="244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19E7F4B" w14:textId="77777777" w:rsidR="00BB7D1A" w:rsidRPr="00E73B40" w:rsidDel="00EE3B54" w:rsidRDefault="00BB7D1A" w:rsidP="00BB7D1A">
            <w:pPr>
              <w:jc w:val="center"/>
              <w:rPr>
                <w:ins w:id="24476" w:author="Author"/>
                <w:sz w:val="20"/>
                <w:lang w:val="en-IE"/>
              </w:rPr>
            </w:pPr>
            <w:ins w:id="24477" w:author="Author">
              <w:r w:rsidRPr="00E73B40">
                <w:rPr>
                  <w:lang w:val="en-IE"/>
                </w:rPr>
                <w:t>ISP</w:t>
              </w:r>
            </w:ins>
          </w:p>
        </w:tc>
        <w:tc>
          <w:tcPr>
            <w:tcW w:w="8477" w:type="dxa"/>
            <w:vAlign w:val="top"/>
          </w:tcPr>
          <w:p w14:paraId="28861E8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78" w:author="Author"/>
                <w:sz w:val="20"/>
                <w:lang w:val="en-IE"/>
              </w:rPr>
            </w:pPr>
            <w:ins w:id="24479" w:author="Author">
              <w:r w:rsidRPr="00E73B40">
                <w:rPr>
                  <w:lang w:val="en-IE"/>
                </w:rPr>
                <w:t>Internet Service Provider</w:t>
              </w:r>
            </w:ins>
          </w:p>
        </w:tc>
      </w:tr>
      <w:tr w:rsidR="00BB7D1A" w:rsidRPr="00E73B40" w14:paraId="0DD2FCDF" w14:textId="77777777" w:rsidTr="00BB7D1A">
        <w:trPr>
          <w:ins w:id="244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F4C2E61" w14:textId="77777777" w:rsidR="00BB7D1A" w:rsidRPr="00E73B40" w:rsidDel="00EE3B54" w:rsidRDefault="00BB7D1A" w:rsidP="00BB7D1A">
            <w:pPr>
              <w:jc w:val="center"/>
              <w:rPr>
                <w:ins w:id="24481" w:author="Author"/>
                <w:sz w:val="20"/>
                <w:lang w:val="en-IE"/>
              </w:rPr>
            </w:pPr>
            <w:ins w:id="24482" w:author="Author">
              <w:r w:rsidRPr="00E73B40">
                <w:rPr>
                  <w:lang w:val="en-IE"/>
                </w:rPr>
                <w:t>IT</w:t>
              </w:r>
            </w:ins>
          </w:p>
        </w:tc>
        <w:tc>
          <w:tcPr>
            <w:tcW w:w="8477" w:type="dxa"/>
            <w:vAlign w:val="top"/>
          </w:tcPr>
          <w:p w14:paraId="289C436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83" w:author="Author"/>
                <w:sz w:val="20"/>
                <w:lang w:val="en-IE"/>
              </w:rPr>
            </w:pPr>
            <w:ins w:id="24484" w:author="Author">
              <w:r w:rsidRPr="00E73B40">
                <w:rPr>
                  <w:lang w:val="en-IE"/>
                </w:rPr>
                <w:t>Information Technology</w:t>
              </w:r>
            </w:ins>
          </w:p>
        </w:tc>
      </w:tr>
      <w:tr w:rsidR="00BB7D1A" w:rsidRPr="00E73B40" w14:paraId="43572795" w14:textId="77777777" w:rsidTr="00BB7D1A">
        <w:trPr>
          <w:ins w:id="244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3BB5CD" w14:textId="77777777" w:rsidR="00BB7D1A" w:rsidRPr="00E73B40" w:rsidDel="00EE3B54" w:rsidRDefault="00BB7D1A" w:rsidP="00BB7D1A">
            <w:pPr>
              <w:jc w:val="center"/>
              <w:rPr>
                <w:ins w:id="24486" w:author="Author"/>
                <w:sz w:val="20"/>
                <w:lang w:val="en-IE"/>
              </w:rPr>
            </w:pPr>
            <w:ins w:id="24487" w:author="Author">
              <w:r w:rsidRPr="00E73B40">
                <w:rPr>
                  <w:lang w:val="en-IE"/>
                </w:rPr>
                <w:t>IVR</w:t>
              </w:r>
            </w:ins>
          </w:p>
        </w:tc>
        <w:tc>
          <w:tcPr>
            <w:tcW w:w="8477" w:type="dxa"/>
            <w:vAlign w:val="top"/>
          </w:tcPr>
          <w:p w14:paraId="77BA5B8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88" w:author="Author"/>
                <w:sz w:val="20"/>
                <w:lang w:val="en-IE"/>
              </w:rPr>
            </w:pPr>
            <w:ins w:id="24489" w:author="Author">
              <w:r w:rsidRPr="00E73B40">
                <w:rPr>
                  <w:lang w:val="en-IE"/>
                </w:rPr>
                <w:t>Interactive Voice Response</w:t>
              </w:r>
            </w:ins>
          </w:p>
        </w:tc>
      </w:tr>
      <w:tr w:rsidR="00BB7D1A" w:rsidRPr="00E73B40" w14:paraId="33A6C7B2" w14:textId="77777777" w:rsidTr="00BB7D1A">
        <w:trPr>
          <w:ins w:id="244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196669C" w14:textId="77777777" w:rsidR="00BB7D1A" w:rsidRPr="00E73B40" w:rsidDel="00EE3B54" w:rsidRDefault="00BB7D1A" w:rsidP="00BB7D1A">
            <w:pPr>
              <w:jc w:val="center"/>
              <w:rPr>
                <w:ins w:id="24491" w:author="Author"/>
                <w:sz w:val="20"/>
                <w:lang w:val="en-IE"/>
              </w:rPr>
            </w:pPr>
            <w:ins w:id="24492" w:author="Author">
              <w:r w:rsidRPr="00E73B40">
                <w:rPr>
                  <w:lang w:val="en-IE"/>
                </w:rPr>
                <w:t>KPI</w:t>
              </w:r>
            </w:ins>
          </w:p>
        </w:tc>
        <w:tc>
          <w:tcPr>
            <w:tcW w:w="8477" w:type="dxa"/>
            <w:vAlign w:val="top"/>
          </w:tcPr>
          <w:p w14:paraId="01EB1C3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93" w:author="Author"/>
                <w:sz w:val="20"/>
                <w:lang w:val="en-IE"/>
              </w:rPr>
            </w:pPr>
            <w:ins w:id="24494" w:author="Author">
              <w:r w:rsidRPr="00E73B40">
                <w:rPr>
                  <w:lang w:val="en-IE"/>
                </w:rPr>
                <w:t>Key performance indicator</w:t>
              </w:r>
            </w:ins>
          </w:p>
        </w:tc>
      </w:tr>
      <w:tr w:rsidR="00BB7D1A" w:rsidRPr="00E73B40" w14:paraId="43EC097E" w14:textId="77777777" w:rsidTr="00BB7D1A">
        <w:trPr>
          <w:ins w:id="244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047C8D9" w14:textId="77777777" w:rsidR="00BB7D1A" w:rsidRPr="00E73B40" w:rsidDel="00EE3B54" w:rsidRDefault="00BB7D1A" w:rsidP="00BB7D1A">
            <w:pPr>
              <w:jc w:val="center"/>
              <w:rPr>
                <w:ins w:id="24496" w:author="Author"/>
                <w:sz w:val="20"/>
                <w:lang w:val="en-IE"/>
              </w:rPr>
            </w:pPr>
            <w:ins w:id="24497" w:author="Author">
              <w:r w:rsidRPr="00E73B40">
                <w:rPr>
                  <w:lang w:val="en-IE"/>
                </w:rPr>
                <w:t>LIG</w:t>
              </w:r>
            </w:ins>
          </w:p>
        </w:tc>
        <w:tc>
          <w:tcPr>
            <w:tcW w:w="8477" w:type="dxa"/>
            <w:vAlign w:val="top"/>
          </w:tcPr>
          <w:p w14:paraId="7CF0FB7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98" w:author="Author"/>
                <w:sz w:val="20"/>
                <w:lang w:val="en-IE"/>
              </w:rPr>
            </w:pPr>
            <w:ins w:id="24499" w:author="Author">
              <w:r w:rsidRPr="00E73B40">
                <w:rPr>
                  <w:lang w:val="en-IE"/>
                </w:rPr>
                <w:t>Local Intergration Gateway</w:t>
              </w:r>
            </w:ins>
          </w:p>
        </w:tc>
      </w:tr>
      <w:tr w:rsidR="00BB7D1A" w:rsidRPr="00E73B40" w14:paraId="2CC5CE4B" w14:textId="77777777" w:rsidTr="00BB7D1A">
        <w:trPr>
          <w:ins w:id="245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34EF61" w14:textId="77777777" w:rsidR="00BB7D1A" w:rsidRPr="00E73B40" w:rsidDel="00EE3B54" w:rsidRDefault="00BB7D1A" w:rsidP="00BB7D1A">
            <w:pPr>
              <w:jc w:val="center"/>
              <w:rPr>
                <w:ins w:id="24501" w:author="Author"/>
                <w:sz w:val="20"/>
                <w:lang w:val="en-IE"/>
              </w:rPr>
            </w:pPr>
            <w:ins w:id="24502" w:author="Author">
              <w:r w:rsidRPr="00E73B40">
                <w:rPr>
                  <w:lang w:val="en-IE"/>
                </w:rPr>
                <w:t>Look&amp;Feel</w:t>
              </w:r>
            </w:ins>
          </w:p>
        </w:tc>
        <w:tc>
          <w:tcPr>
            <w:tcW w:w="8477" w:type="dxa"/>
            <w:vAlign w:val="top"/>
          </w:tcPr>
          <w:p w14:paraId="76D0367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03" w:author="Author"/>
                <w:sz w:val="20"/>
                <w:lang w:val="en-IE"/>
              </w:rPr>
            </w:pPr>
            <w:ins w:id="24504" w:author="Author">
              <w:r w:rsidRPr="00E73B40">
                <w:rPr>
                  <w:lang w:val="en-IE"/>
                </w:rPr>
                <w:t>The appearance and function of a program’s UI</w:t>
              </w:r>
            </w:ins>
          </w:p>
        </w:tc>
      </w:tr>
      <w:tr w:rsidR="00BB7D1A" w:rsidRPr="00E73B40" w14:paraId="21FD1FC4" w14:textId="77777777" w:rsidTr="00BB7D1A">
        <w:trPr>
          <w:ins w:id="245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B87D81B" w14:textId="77777777" w:rsidR="00BB7D1A" w:rsidRPr="00E73B40" w:rsidDel="00EE3B54" w:rsidRDefault="00BB7D1A" w:rsidP="00BB7D1A">
            <w:pPr>
              <w:jc w:val="center"/>
              <w:rPr>
                <w:ins w:id="24506" w:author="Author"/>
                <w:sz w:val="20"/>
                <w:lang w:val="en-IE"/>
              </w:rPr>
            </w:pPr>
            <w:ins w:id="24507" w:author="Author">
              <w:r w:rsidRPr="00E73B40">
                <w:rPr>
                  <w:lang w:val="en-IE"/>
                </w:rPr>
                <w:t>MC</w:t>
              </w:r>
            </w:ins>
          </w:p>
        </w:tc>
        <w:tc>
          <w:tcPr>
            <w:tcW w:w="8477" w:type="dxa"/>
            <w:vAlign w:val="top"/>
          </w:tcPr>
          <w:p w14:paraId="657A5AE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08" w:author="Author"/>
                <w:sz w:val="20"/>
                <w:lang w:val="en-IE"/>
              </w:rPr>
            </w:pPr>
            <w:ins w:id="24509" w:author="Author">
              <w:r w:rsidRPr="00E73B40">
                <w:rPr>
                  <w:lang w:val="en-IE"/>
                </w:rPr>
                <w:t>Manage Components</w:t>
              </w:r>
            </w:ins>
          </w:p>
        </w:tc>
      </w:tr>
      <w:tr w:rsidR="00BB7D1A" w:rsidRPr="00E73B40" w14:paraId="57696C91" w14:textId="77777777" w:rsidTr="00BB7D1A">
        <w:trPr>
          <w:ins w:id="245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6B85442" w14:textId="77777777" w:rsidR="00BB7D1A" w:rsidRPr="00E73B40" w:rsidDel="00EE3B54" w:rsidRDefault="00BB7D1A" w:rsidP="00BB7D1A">
            <w:pPr>
              <w:jc w:val="center"/>
              <w:rPr>
                <w:ins w:id="24511" w:author="Author"/>
                <w:sz w:val="20"/>
                <w:lang w:val="en-IE"/>
              </w:rPr>
            </w:pPr>
            <w:ins w:id="24512" w:author="Author">
              <w:r w:rsidRPr="00E73B40">
                <w:rPr>
                  <w:lang w:val="en-IE"/>
                </w:rPr>
                <w:t>MCCM</w:t>
              </w:r>
            </w:ins>
          </w:p>
        </w:tc>
        <w:tc>
          <w:tcPr>
            <w:tcW w:w="8477" w:type="dxa"/>
            <w:vAlign w:val="top"/>
          </w:tcPr>
          <w:p w14:paraId="6885285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13" w:author="Author"/>
                <w:sz w:val="20"/>
                <w:lang w:val="en-IE"/>
              </w:rPr>
            </w:pPr>
            <w:ins w:id="24514" w:author="Author">
              <w:r w:rsidRPr="00E73B40">
                <w:rPr>
                  <w:lang w:val="en-IE"/>
                </w:rPr>
                <w:t>Multi Channel Campaign Management</w:t>
              </w:r>
            </w:ins>
          </w:p>
        </w:tc>
      </w:tr>
      <w:tr w:rsidR="00BB7D1A" w:rsidRPr="00E73B40" w14:paraId="7F9C17DE" w14:textId="77777777" w:rsidTr="00BB7D1A">
        <w:trPr>
          <w:ins w:id="245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76E426" w14:textId="77777777" w:rsidR="00BB7D1A" w:rsidRPr="00E73B40" w:rsidDel="00EE3B54" w:rsidRDefault="00BB7D1A" w:rsidP="00BB7D1A">
            <w:pPr>
              <w:jc w:val="center"/>
              <w:rPr>
                <w:ins w:id="24516" w:author="Author"/>
                <w:sz w:val="20"/>
                <w:lang w:val="en-IE"/>
              </w:rPr>
            </w:pPr>
            <w:ins w:id="24517" w:author="Author">
              <w:r w:rsidRPr="00E73B40">
                <w:rPr>
                  <w:lang w:val="en-IE"/>
                </w:rPr>
                <w:t>MEC</w:t>
              </w:r>
            </w:ins>
          </w:p>
        </w:tc>
        <w:tc>
          <w:tcPr>
            <w:tcW w:w="8477" w:type="dxa"/>
            <w:vAlign w:val="top"/>
          </w:tcPr>
          <w:p w14:paraId="261B47B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18" w:author="Author"/>
                <w:sz w:val="20"/>
                <w:lang w:val="en-IE"/>
              </w:rPr>
            </w:pPr>
            <w:ins w:id="24519" w:author="Author">
              <w:r w:rsidRPr="00E73B40">
                <w:rPr>
                  <w:lang w:val="en-IE"/>
                </w:rPr>
                <w:t>Amdocs Master Enterprise Catalogue, – known in previous versions as EPC</w:t>
              </w:r>
            </w:ins>
          </w:p>
        </w:tc>
      </w:tr>
      <w:tr w:rsidR="00BB7D1A" w:rsidRPr="00E73B40" w14:paraId="7B5044FF" w14:textId="77777777" w:rsidTr="00BB7D1A">
        <w:trPr>
          <w:ins w:id="245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24C9A4F" w14:textId="77777777" w:rsidR="00BB7D1A" w:rsidRPr="00E73B40" w:rsidDel="00EE3B54" w:rsidRDefault="00BB7D1A" w:rsidP="00BB7D1A">
            <w:pPr>
              <w:jc w:val="center"/>
              <w:rPr>
                <w:ins w:id="24521" w:author="Author"/>
                <w:sz w:val="20"/>
                <w:lang w:val="en-IE"/>
              </w:rPr>
            </w:pPr>
            <w:ins w:id="24522" w:author="Author">
              <w:r w:rsidRPr="00E73B40">
                <w:rPr>
                  <w:lang w:val="en-IE"/>
                </w:rPr>
                <w:t>MFT</w:t>
              </w:r>
            </w:ins>
          </w:p>
        </w:tc>
        <w:tc>
          <w:tcPr>
            <w:tcW w:w="8477" w:type="dxa"/>
            <w:vAlign w:val="top"/>
          </w:tcPr>
          <w:p w14:paraId="6FC8898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23" w:author="Author"/>
                <w:sz w:val="20"/>
                <w:lang w:val="en-IE"/>
              </w:rPr>
            </w:pPr>
            <w:ins w:id="24524" w:author="Author">
              <w:r w:rsidRPr="00E73B40">
                <w:rPr>
                  <w:lang w:val="en-IE"/>
                </w:rPr>
                <w:t>Managed File Transfer</w:t>
              </w:r>
            </w:ins>
          </w:p>
        </w:tc>
      </w:tr>
      <w:tr w:rsidR="00BB7D1A" w:rsidRPr="00E73B40" w14:paraId="7CF069FC" w14:textId="77777777" w:rsidTr="00BB7D1A">
        <w:trPr>
          <w:ins w:id="245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73E5BE" w14:textId="77777777" w:rsidR="00BB7D1A" w:rsidRPr="00E73B40" w:rsidDel="00EE3B54" w:rsidRDefault="00BB7D1A" w:rsidP="00BB7D1A">
            <w:pPr>
              <w:jc w:val="center"/>
              <w:rPr>
                <w:ins w:id="24526" w:author="Author"/>
                <w:sz w:val="20"/>
                <w:lang w:val="en-IE"/>
              </w:rPr>
            </w:pPr>
            <w:ins w:id="24527" w:author="Author">
              <w:r w:rsidRPr="00E73B40">
                <w:rPr>
                  <w:lang w:val="en-IE"/>
                </w:rPr>
                <w:lastRenderedPageBreak/>
                <w:t>MKT</w:t>
              </w:r>
            </w:ins>
          </w:p>
        </w:tc>
        <w:tc>
          <w:tcPr>
            <w:tcW w:w="8477" w:type="dxa"/>
            <w:vAlign w:val="top"/>
          </w:tcPr>
          <w:p w14:paraId="664194A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28" w:author="Author"/>
                <w:sz w:val="20"/>
                <w:lang w:val="en-IE"/>
              </w:rPr>
            </w:pPr>
            <w:ins w:id="24529" w:author="Author">
              <w:r w:rsidRPr="00E73B40">
                <w:rPr>
                  <w:lang w:val="en-IE"/>
                </w:rPr>
                <w:t>Marketing</w:t>
              </w:r>
            </w:ins>
          </w:p>
        </w:tc>
      </w:tr>
      <w:tr w:rsidR="00BB7D1A" w:rsidRPr="00E73B40" w14:paraId="66BE33A6" w14:textId="77777777" w:rsidTr="00BB7D1A">
        <w:trPr>
          <w:ins w:id="245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E1EE5E7" w14:textId="77777777" w:rsidR="00BB7D1A" w:rsidRPr="00E73B40" w:rsidDel="00EE3B54" w:rsidRDefault="00BB7D1A" w:rsidP="00BB7D1A">
            <w:pPr>
              <w:jc w:val="center"/>
              <w:rPr>
                <w:ins w:id="24531" w:author="Author"/>
                <w:sz w:val="20"/>
                <w:lang w:val="en-IE"/>
              </w:rPr>
            </w:pPr>
            <w:ins w:id="24532" w:author="Author">
              <w:r w:rsidRPr="00E73B40">
                <w:rPr>
                  <w:lang w:val="en-IE"/>
                </w:rPr>
                <w:t>MNP</w:t>
              </w:r>
            </w:ins>
          </w:p>
        </w:tc>
        <w:tc>
          <w:tcPr>
            <w:tcW w:w="8477" w:type="dxa"/>
            <w:vAlign w:val="top"/>
          </w:tcPr>
          <w:p w14:paraId="7266A46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33" w:author="Author"/>
                <w:sz w:val="20"/>
                <w:lang w:val="en-IE"/>
              </w:rPr>
            </w:pPr>
            <w:ins w:id="24534" w:author="Author">
              <w:r w:rsidRPr="00E73B40">
                <w:rPr>
                  <w:lang w:val="en-IE"/>
                </w:rPr>
                <w:t>Mobile Number Porting</w:t>
              </w:r>
            </w:ins>
          </w:p>
        </w:tc>
      </w:tr>
      <w:tr w:rsidR="00BB7D1A" w:rsidRPr="00E73B40" w14:paraId="7CD957AD" w14:textId="77777777" w:rsidTr="00BB7D1A">
        <w:trPr>
          <w:ins w:id="245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9D0498A" w14:textId="77777777" w:rsidR="00BB7D1A" w:rsidRPr="00E73B40" w:rsidDel="00EE3B54" w:rsidRDefault="00BB7D1A" w:rsidP="00BB7D1A">
            <w:pPr>
              <w:jc w:val="center"/>
              <w:rPr>
                <w:ins w:id="24536" w:author="Author"/>
                <w:sz w:val="20"/>
                <w:lang w:val="en-IE"/>
              </w:rPr>
            </w:pPr>
            <w:ins w:id="24537" w:author="Author">
              <w:r w:rsidRPr="00E73B40">
                <w:rPr>
                  <w:lang w:val="en-IE"/>
                </w:rPr>
                <w:t>MSISDN</w:t>
              </w:r>
            </w:ins>
          </w:p>
        </w:tc>
        <w:tc>
          <w:tcPr>
            <w:tcW w:w="8477" w:type="dxa"/>
            <w:vAlign w:val="top"/>
          </w:tcPr>
          <w:p w14:paraId="36A1EBA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38" w:author="Author"/>
                <w:sz w:val="20"/>
                <w:lang w:val="en-IE"/>
              </w:rPr>
            </w:pPr>
            <w:ins w:id="24539" w:author="Author">
              <w:r w:rsidRPr="00E73B40">
                <w:rPr>
                  <w:lang w:val="en-IE"/>
                </w:rPr>
                <w:t>Mobile Subscriber ISDN Number</w:t>
              </w:r>
            </w:ins>
          </w:p>
        </w:tc>
      </w:tr>
      <w:tr w:rsidR="00BB7D1A" w:rsidRPr="00E73B40" w14:paraId="5BE2B5C7" w14:textId="77777777" w:rsidTr="00BB7D1A">
        <w:trPr>
          <w:ins w:id="245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9058009" w14:textId="77777777" w:rsidR="00BB7D1A" w:rsidRPr="00E73B40" w:rsidDel="00EE3B54" w:rsidRDefault="00BB7D1A" w:rsidP="00BB7D1A">
            <w:pPr>
              <w:jc w:val="center"/>
              <w:rPr>
                <w:ins w:id="24541" w:author="Author"/>
                <w:sz w:val="20"/>
                <w:lang w:val="en-IE"/>
              </w:rPr>
            </w:pPr>
            <w:ins w:id="24542" w:author="Author">
              <w:r w:rsidRPr="00E73B40">
                <w:rPr>
                  <w:lang w:val="en-IE"/>
                </w:rPr>
                <w:t>MVNE</w:t>
              </w:r>
            </w:ins>
          </w:p>
        </w:tc>
        <w:tc>
          <w:tcPr>
            <w:tcW w:w="8477" w:type="dxa"/>
            <w:vAlign w:val="top"/>
          </w:tcPr>
          <w:p w14:paraId="230D9A3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43" w:author="Author"/>
                <w:sz w:val="20"/>
                <w:lang w:val="en-IE"/>
              </w:rPr>
            </w:pPr>
            <w:ins w:id="24544" w:author="Author">
              <w:r w:rsidRPr="00E73B40">
                <w:rPr>
                  <w:lang w:val="en-IE"/>
                </w:rPr>
                <w:t>Mobile Virtual Network Enabler</w:t>
              </w:r>
            </w:ins>
          </w:p>
        </w:tc>
      </w:tr>
      <w:tr w:rsidR="00BB7D1A" w:rsidRPr="00E73B40" w14:paraId="3A7C7E0D" w14:textId="77777777" w:rsidTr="00BB7D1A">
        <w:trPr>
          <w:ins w:id="245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3648629" w14:textId="77777777" w:rsidR="00BB7D1A" w:rsidRPr="00E73B40" w:rsidDel="00EE3B54" w:rsidRDefault="00BB7D1A" w:rsidP="00BB7D1A">
            <w:pPr>
              <w:jc w:val="center"/>
              <w:rPr>
                <w:ins w:id="24546" w:author="Author"/>
                <w:sz w:val="20"/>
                <w:lang w:val="en-IE"/>
              </w:rPr>
            </w:pPr>
            <w:ins w:id="24547" w:author="Author">
              <w:r w:rsidRPr="00E73B40">
                <w:rPr>
                  <w:lang w:val="en-IE"/>
                </w:rPr>
                <w:t>MVNO</w:t>
              </w:r>
            </w:ins>
          </w:p>
        </w:tc>
        <w:tc>
          <w:tcPr>
            <w:tcW w:w="8477" w:type="dxa"/>
            <w:vAlign w:val="top"/>
          </w:tcPr>
          <w:p w14:paraId="627B97D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48" w:author="Author"/>
                <w:sz w:val="20"/>
                <w:lang w:val="en-IE"/>
              </w:rPr>
            </w:pPr>
            <w:ins w:id="24549" w:author="Author">
              <w:r w:rsidRPr="00E73B40">
                <w:rPr>
                  <w:lang w:val="en-IE"/>
                </w:rPr>
                <w:t>Mobile virtual network operator</w:t>
              </w:r>
            </w:ins>
          </w:p>
        </w:tc>
      </w:tr>
      <w:tr w:rsidR="00BB7D1A" w:rsidRPr="00E73B40" w14:paraId="2601403C" w14:textId="77777777" w:rsidTr="00BB7D1A">
        <w:trPr>
          <w:ins w:id="245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FC90FD" w14:textId="77777777" w:rsidR="00BB7D1A" w:rsidRPr="00E73B40" w:rsidDel="00EE3B54" w:rsidRDefault="00BB7D1A" w:rsidP="00BB7D1A">
            <w:pPr>
              <w:jc w:val="center"/>
              <w:rPr>
                <w:ins w:id="24551" w:author="Author"/>
                <w:sz w:val="20"/>
                <w:lang w:val="en-IE"/>
              </w:rPr>
            </w:pPr>
            <w:ins w:id="24552" w:author="Author">
              <w:r w:rsidRPr="00E73B40">
                <w:rPr>
                  <w:lang w:val="en-IE"/>
                </w:rPr>
                <w:t>MZ</w:t>
              </w:r>
            </w:ins>
          </w:p>
        </w:tc>
        <w:tc>
          <w:tcPr>
            <w:tcW w:w="8477" w:type="dxa"/>
            <w:vAlign w:val="top"/>
          </w:tcPr>
          <w:p w14:paraId="785312B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53" w:author="Author"/>
                <w:sz w:val="20"/>
                <w:lang w:val="en-IE"/>
              </w:rPr>
            </w:pPr>
            <w:ins w:id="24554" w:author="Author">
              <w:r w:rsidRPr="00E73B40">
                <w:rPr>
                  <w:lang w:val="en-IE"/>
                </w:rPr>
                <w:t>Mediation Zone</w:t>
              </w:r>
            </w:ins>
          </w:p>
        </w:tc>
      </w:tr>
      <w:tr w:rsidR="00BB7D1A" w:rsidRPr="00E73B40" w14:paraId="444DE748" w14:textId="77777777" w:rsidTr="00BB7D1A">
        <w:trPr>
          <w:ins w:id="245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90A0428" w14:textId="77777777" w:rsidR="00BB7D1A" w:rsidRPr="00E73B40" w:rsidDel="00EE3B54" w:rsidRDefault="00BB7D1A" w:rsidP="00BB7D1A">
            <w:pPr>
              <w:jc w:val="center"/>
              <w:rPr>
                <w:ins w:id="24556" w:author="Author"/>
                <w:sz w:val="20"/>
                <w:lang w:val="en-IE"/>
              </w:rPr>
            </w:pPr>
            <w:ins w:id="24557" w:author="Author">
              <w:r w:rsidRPr="00E73B40">
                <w:rPr>
                  <w:lang w:val="en-IE"/>
                </w:rPr>
                <w:t>NFS</w:t>
              </w:r>
            </w:ins>
          </w:p>
        </w:tc>
        <w:tc>
          <w:tcPr>
            <w:tcW w:w="8477" w:type="dxa"/>
            <w:vAlign w:val="top"/>
          </w:tcPr>
          <w:p w14:paraId="304E3B8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58" w:author="Author"/>
                <w:sz w:val="20"/>
                <w:lang w:val="en-IE"/>
              </w:rPr>
            </w:pPr>
            <w:ins w:id="24559" w:author="Author">
              <w:r w:rsidRPr="00E73B40">
                <w:rPr>
                  <w:lang w:val="en-IE"/>
                </w:rPr>
                <w:t xml:space="preserve">Network File System - http://en.wikipedia.org/wiki/Network_File_System </w:t>
              </w:r>
            </w:ins>
          </w:p>
        </w:tc>
      </w:tr>
      <w:tr w:rsidR="00BB7D1A" w:rsidRPr="00E73B40" w14:paraId="60FD974E" w14:textId="77777777" w:rsidTr="00BB7D1A">
        <w:trPr>
          <w:ins w:id="245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AE9510" w14:textId="77777777" w:rsidR="00BB7D1A" w:rsidRPr="00E73B40" w:rsidDel="00EE3B54" w:rsidRDefault="00BB7D1A" w:rsidP="00BB7D1A">
            <w:pPr>
              <w:jc w:val="center"/>
              <w:rPr>
                <w:ins w:id="24561" w:author="Author"/>
                <w:sz w:val="20"/>
                <w:lang w:val="en-IE"/>
              </w:rPr>
            </w:pPr>
            <w:ins w:id="24562" w:author="Author">
              <w:r w:rsidRPr="00E73B40">
                <w:rPr>
                  <w:lang w:val="en-IE"/>
                </w:rPr>
                <w:t>NGSS</w:t>
              </w:r>
            </w:ins>
          </w:p>
        </w:tc>
        <w:tc>
          <w:tcPr>
            <w:tcW w:w="8477" w:type="dxa"/>
            <w:vAlign w:val="top"/>
          </w:tcPr>
          <w:p w14:paraId="739973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63" w:author="Author"/>
                <w:sz w:val="20"/>
                <w:lang w:val="en-IE"/>
              </w:rPr>
            </w:pPr>
            <w:ins w:id="24564" w:author="Author">
              <w:r w:rsidRPr="00E73B40">
                <w:rPr>
                  <w:lang w:val="en-IE"/>
                </w:rPr>
                <w:t>Next Generation Security Services</w:t>
              </w:r>
            </w:ins>
          </w:p>
        </w:tc>
      </w:tr>
      <w:tr w:rsidR="00BB7D1A" w:rsidRPr="00E73B40" w14:paraId="593980BE" w14:textId="77777777" w:rsidTr="00BB7D1A">
        <w:trPr>
          <w:ins w:id="245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A27EF2" w14:textId="77777777" w:rsidR="00BB7D1A" w:rsidRPr="00E73B40" w:rsidDel="00EE3B54" w:rsidRDefault="00BB7D1A" w:rsidP="00BB7D1A">
            <w:pPr>
              <w:jc w:val="center"/>
              <w:rPr>
                <w:ins w:id="24566" w:author="Author"/>
                <w:sz w:val="20"/>
                <w:lang w:val="en-IE"/>
              </w:rPr>
            </w:pPr>
            <w:ins w:id="24567" w:author="Author">
              <w:r w:rsidRPr="00E73B40">
                <w:rPr>
                  <w:lang w:val="en-IE"/>
                </w:rPr>
                <w:t>NPS</w:t>
              </w:r>
            </w:ins>
          </w:p>
        </w:tc>
        <w:tc>
          <w:tcPr>
            <w:tcW w:w="8477" w:type="dxa"/>
            <w:vAlign w:val="top"/>
          </w:tcPr>
          <w:p w14:paraId="23ED148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68" w:author="Author"/>
                <w:sz w:val="20"/>
                <w:lang w:val="en-IE"/>
              </w:rPr>
            </w:pPr>
            <w:ins w:id="24569" w:author="Author">
              <w:r w:rsidRPr="00E73B40">
                <w:rPr>
                  <w:lang w:val="en-IE"/>
                </w:rPr>
                <w:t>Network Profile Service</w:t>
              </w:r>
            </w:ins>
          </w:p>
        </w:tc>
      </w:tr>
      <w:tr w:rsidR="00BB7D1A" w:rsidRPr="00E73B40" w14:paraId="169933E4" w14:textId="77777777" w:rsidTr="00BB7D1A">
        <w:trPr>
          <w:ins w:id="245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0CE2FA" w14:textId="77777777" w:rsidR="00BB7D1A" w:rsidRPr="00E73B40" w:rsidDel="00EE3B54" w:rsidRDefault="00BB7D1A" w:rsidP="00BB7D1A">
            <w:pPr>
              <w:jc w:val="center"/>
              <w:rPr>
                <w:ins w:id="24571" w:author="Author"/>
                <w:sz w:val="20"/>
                <w:lang w:val="en-IE"/>
              </w:rPr>
            </w:pPr>
            <w:ins w:id="24572" w:author="Author">
              <w:r w:rsidRPr="00E73B40">
                <w:rPr>
                  <w:lang w:val="en-IE"/>
                </w:rPr>
                <w:t>NTP</w:t>
              </w:r>
            </w:ins>
          </w:p>
        </w:tc>
        <w:tc>
          <w:tcPr>
            <w:tcW w:w="8477" w:type="dxa"/>
            <w:vAlign w:val="top"/>
          </w:tcPr>
          <w:p w14:paraId="1F6C3E2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73" w:author="Author"/>
                <w:sz w:val="20"/>
                <w:lang w:val="en-IE"/>
              </w:rPr>
            </w:pPr>
            <w:ins w:id="24574" w:author="Author">
              <w:r w:rsidRPr="00E73B40">
                <w:rPr>
                  <w:lang w:val="en-IE"/>
                </w:rPr>
                <w:t>Network Profile Tool</w:t>
              </w:r>
            </w:ins>
          </w:p>
        </w:tc>
      </w:tr>
      <w:tr w:rsidR="00BB7D1A" w:rsidRPr="00E73B40" w14:paraId="072DA87E" w14:textId="77777777" w:rsidTr="00BB7D1A">
        <w:trPr>
          <w:ins w:id="245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685D84" w14:textId="77777777" w:rsidR="00BB7D1A" w:rsidRPr="00E73B40" w:rsidDel="00EE3B54" w:rsidRDefault="00BB7D1A" w:rsidP="00BB7D1A">
            <w:pPr>
              <w:jc w:val="center"/>
              <w:rPr>
                <w:ins w:id="24576" w:author="Author"/>
                <w:sz w:val="20"/>
                <w:lang w:val="en-IE"/>
              </w:rPr>
            </w:pPr>
            <w:ins w:id="24577" w:author="Author">
              <w:r w:rsidRPr="00E73B40">
                <w:rPr>
                  <w:lang w:val="en-IE"/>
                </w:rPr>
                <w:t>OAG</w:t>
              </w:r>
            </w:ins>
          </w:p>
        </w:tc>
        <w:tc>
          <w:tcPr>
            <w:tcW w:w="8477" w:type="dxa"/>
            <w:vAlign w:val="top"/>
          </w:tcPr>
          <w:p w14:paraId="54D8407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78" w:author="Author"/>
                <w:sz w:val="20"/>
                <w:lang w:val="en-IE"/>
              </w:rPr>
            </w:pPr>
            <w:ins w:id="24579" w:author="Author">
              <w:r w:rsidRPr="00E73B40">
                <w:rPr>
                  <w:lang w:val="en-IE"/>
                </w:rPr>
                <w:t>Oracle API Gateway</w:t>
              </w:r>
            </w:ins>
          </w:p>
        </w:tc>
      </w:tr>
      <w:tr w:rsidR="00BB7D1A" w:rsidRPr="00E73B40" w14:paraId="1DDFD806" w14:textId="77777777" w:rsidTr="00BB7D1A">
        <w:trPr>
          <w:ins w:id="245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DA59108" w14:textId="77777777" w:rsidR="00BB7D1A" w:rsidRPr="00E73B40" w:rsidDel="00EE3B54" w:rsidRDefault="00BB7D1A" w:rsidP="00BB7D1A">
            <w:pPr>
              <w:jc w:val="center"/>
              <w:rPr>
                <w:ins w:id="24581" w:author="Author"/>
                <w:sz w:val="20"/>
                <w:lang w:val="en-IE"/>
              </w:rPr>
            </w:pPr>
            <w:ins w:id="24582" w:author="Author">
              <w:r w:rsidRPr="00E73B40">
                <w:rPr>
                  <w:lang w:val="en-IE"/>
                </w:rPr>
                <w:t>OC</w:t>
              </w:r>
            </w:ins>
          </w:p>
        </w:tc>
        <w:tc>
          <w:tcPr>
            <w:tcW w:w="8477" w:type="dxa"/>
            <w:vAlign w:val="top"/>
          </w:tcPr>
          <w:p w14:paraId="53B9E70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83" w:author="Author"/>
                <w:sz w:val="20"/>
                <w:lang w:val="en-IE"/>
              </w:rPr>
            </w:pPr>
            <w:ins w:id="24584" w:author="Author">
              <w:r w:rsidRPr="00E73B40">
                <w:rPr>
                  <w:lang w:val="en-IE"/>
                </w:rPr>
                <w:t>One-Time Charge</w:t>
              </w:r>
            </w:ins>
          </w:p>
        </w:tc>
      </w:tr>
      <w:tr w:rsidR="00BB7D1A" w:rsidRPr="00E73B40" w14:paraId="5AD93FB5" w14:textId="77777777" w:rsidTr="00BB7D1A">
        <w:trPr>
          <w:ins w:id="245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6F1CAC" w14:textId="77777777" w:rsidR="00BB7D1A" w:rsidRPr="00E73B40" w:rsidDel="00EE3B54" w:rsidRDefault="00BB7D1A" w:rsidP="00BB7D1A">
            <w:pPr>
              <w:jc w:val="center"/>
              <w:rPr>
                <w:ins w:id="24586" w:author="Author"/>
                <w:sz w:val="20"/>
                <w:lang w:val="en-IE"/>
              </w:rPr>
            </w:pPr>
            <w:ins w:id="24587" w:author="Author">
              <w:r w:rsidRPr="00E73B40">
                <w:rPr>
                  <w:lang w:val="en-IE"/>
                </w:rPr>
                <w:t>ODI</w:t>
              </w:r>
            </w:ins>
          </w:p>
        </w:tc>
        <w:tc>
          <w:tcPr>
            <w:tcW w:w="8477" w:type="dxa"/>
            <w:vAlign w:val="top"/>
          </w:tcPr>
          <w:p w14:paraId="54ABB8B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88" w:author="Author"/>
                <w:sz w:val="20"/>
                <w:lang w:val="en-IE"/>
              </w:rPr>
            </w:pPr>
            <w:ins w:id="24589" w:author="Author">
              <w:r w:rsidRPr="00E73B40">
                <w:rPr>
                  <w:lang w:val="en-IE"/>
                </w:rPr>
                <w:t>Oracle Data Integrator</w:t>
              </w:r>
            </w:ins>
          </w:p>
        </w:tc>
      </w:tr>
      <w:tr w:rsidR="00BB7D1A" w:rsidRPr="00E73B40" w14:paraId="130F18C9" w14:textId="77777777" w:rsidTr="00BB7D1A">
        <w:trPr>
          <w:ins w:id="245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6DE1B0" w14:textId="77777777" w:rsidR="00BB7D1A" w:rsidRPr="00E73B40" w:rsidDel="00EE3B54" w:rsidRDefault="00BB7D1A" w:rsidP="00BB7D1A">
            <w:pPr>
              <w:jc w:val="center"/>
              <w:rPr>
                <w:ins w:id="24591" w:author="Author"/>
                <w:sz w:val="20"/>
                <w:lang w:val="en-IE"/>
              </w:rPr>
            </w:pPr>
            <w:ins w:id="24592" w:author="Author">
              <w:r w:rsidRPr="00E73B40">
                <w:rPr>
                  <w:lang w:val="en-IE"/>
                </w:rPr>
                <w:t>OICK</w:t>
              </w:r>
            </w:ins>
          </w:p>
        </w:tc>
        <w:tc>
          <w:tcPr>
            <w:tcW w:w="8477" w:type="dxa"/>
            <w:vAlign w:val="top"/>
          </w:tcPr>
          <w:p w14:paraId="2177FC1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93" w:author="Author"/>
                <w:sz w:val="20"/>
                <w:lang w:val="en-IE"/>
              </w:rPr>
            </w:pPr>
            <w:ins w:id="24594" w:author="Author">
              <w:r w:rsidRPr="00E73B40">
                <w:rPr>
                  <w:lang w:val="en-IE"/>
                </w:rPr>
                <w:t>Originating Intelligent Network Category Key – setting in core network</w:t>
              </w:r>
            </w:ins>
          </w:p>
        </w:tc>
      </w:tr>
      <w:tr w:rsidR="00BB7D1A" w:rsidRPr="00E73B40" w14:paraId="728A935C" w14:textId="77777777" w:rsidTr="00BB7D1A">
        <w:trPr>
          <w:ins w:id="245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36985B" w14:textId="77777777" w:rsidR="00BB7D1A" w:rsidRPr="00E73B40" w:rsidDel="00EE3B54" w:rsidRDefault="00BB7D1A" w:rsidP="00BB7D1A">
            <w:pPr>
              <w:jc w:val="center"/>
              <w:rPr>
                <w:ins w:id="24596" w:author="Author"/>
                <w:sz w:val="20"/>
                <w:lang w:val="en-IE"/>
              </w:rPr>
            </w:pPr>
            <w:ins w:id="24597" w:author="Author">
              <w:r w:rsidRPr="00E73B40">
                <w:rPr>
                  <w:lang w:val="en-IE"/>
                </w:rPr>
                <w:t>OMS</w:t>
              </w:r>
            </w:ins>
          </w:p>
        </w:tc>
        <w:tc>
          <w:tcPr>
            <w:tcW w:w="8477" w:type="dxa"/>
            <w:vAlign w:val="top"/>
          </w:tcPr>
          <w:p w14:paraId="5A7FC3E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98" w:author="Author"/>
                <w:sz w:val="20"/>
                <w:lang w:val="en-IE"/>
              </w:rPr>
            </w:pPr>
            <w:ins w:id="24599" w:author="Author">
              <w:r w:rsidRPr="00E73B40">
                <w:rPr>
                  <w:lang w:val="en-IE"/>
                </w:rPr>
                <w:t>Order Management System</w:t>
              </w:r>
            </w:ins>
          </w:p>
        </w:tc>
      </w:tr>
      <w:tr w:rsidR="00BB7D1A" w:rsidRPr="00E73B40" w14:paraId="31CAAA24" w14:textId="77777777" w:rsidTr="00BB7D1A">
        <w:trPr>
          <w:ins w:id="246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441D98" w14:textId="77777777" w:rsidR="00BB7D1A" w:rsidRPr="00E73B40" w:rsidDel="00EE3B54" w:rsidRDefault="00BB7D1A" w:rsidP="00BB7D1A">
            <w:pPr>
              <w:jc w:val="center"/>
              <w:rPr>
                <w:ins w:id="24601" w:author="Author"/>
                <w:sz w:val="20"/>
                <w:lang w:val="en-IE"/>
              </w:rPr>
            </w:pPr>
            <w:ins w:id="24602" w:author="Author">
              <w:r w:rsidRPr="00E73B40">
                <w:rPr>
                  <w:lang w:val="en-IE"/>
                </w:rPr>
                <w:t>ONL</w:t>
              </w:r>
            </w:ins>
          </w:p>
        </w:tc>
        <w:tc>
          <w:tcPr>
            <w:tcW w:w="8477" w:type="dxa"/>
            <w:vAlign w:val="top"/>
          </w:tcPr>
          <w:p w14:paraId="55301CB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03" w:author="Author"/>
                <w:sz w:val="20"/>
                <w:lang w:val="en-IE"/>
              </w:rPr>
            </w:pPr>
            <w:ins w:id="24604" w:author="Author">
              <w:r w:rsidRPr="00E73B40">
                <w:rPr>
                  <w:lang w:val="en-IE"/>
                </w:rPr>
                <w:t>Online</w:t>
              </w:r>
            </w:ins>
          </w:p>
        </w:tc>
      </w:tr>
      <w:tr w:rsidR="00BB7D1A" w:rsidRPr="00E73B40" w14:paraId="231CEE44" w14:textId="77777777" w:rsidTr="00BB7D1A">
        <w:trPr>
          <w:ins w:id="246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6EE051D" w14:textId="77777777" w:rsidR="00BB7D1A" w:rsidRPr="00E73B40" w:rsidDel="00EE3B54" w:rsidRDefault="00BB7D1A" w:rsidP="00BB7D1A">
            <w:pPr>
              <w:jc w:val="center"/>
              <w:rPr>
                <w:ins w:id="24606" w:author="Author"/>
                <w:sz w:val="20"/>
                <w:lang w:val="en-IE"/>
              </w:rPr>
            </w:pPr>
            <w:ins w:id="24607" w:author="Author">
              <w:r w:rsidRPr="00E73B40">
                <w:rPr>
                  <w:lang w:val="en-IE"/>
                </w:rPr>
                <w:t>OOTB</w:t>
              </w:r>
            </w:ins>
          </w:p>
        </w:tc>
        <w:tc>
          <w:tcPr>
            <w:tcW w:w="8477" w:type="dxa"/>
            <w:vAlign w:val="top"/>
          </w:tcPr>
          <w:p w14:paraId="344701C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08" w:author="Author"/>
                <w:sz w:val="20"/>
                <w:lang w:val="en-IE"/>
              </w:rPr>
            </w:pPr>
            <w:ins w:id="24609" w:author="Author">
              <w:r w:rsidRPr="00E73B40">
                <w:rPr>
                  <w:lang w:val="en-IE"/>
                </w:rPr>
                <w:t>Out-of-the-box</w:t>
              </w:r>
            </w:ins>
          </w:p>
        </w:tc>
      </w:tr>
      <w:tr w:rsidR="00BB7D1A" w:rsidRPr="00E73B40" w14:paraId="71780552" w14:textId="77777777" w:rsidTr="00BB7D1A">
        <w:trPr>
          <w:ins w:id="246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7ED638C" w14:textId="77777777" w:rsidR="00BB7D1A" w:rsidRPr="00E73B40" w:rsidDel="00EE3B54" w:rsidRDefault="00BB7D1A" w:rsidP="00BB7D1A">
            <w:pPr>
              <w:jc w:val="center"/>
              <w:rPr>
                <w:ins w:id="24611" w:author="Author"/>
                <w:sz w:val="20"/>
                <w:lang w:val="en-IE"/>
              </w:rPr>
            </w:pPr>
            <w:ins w:id="24612" w:author="Author">
              <w:r w:rsidRPr="00E73B40">
                <w:rPr>
                  <w:lang w:val="en-IE"/>
                </w:rPr>
                <w:t>ORPOS</w:t>
              </w:r>
            </w:ins>
          </w:p>
        </w:tc>
        <w:tc>
          <w:tcPr>
            <w:tcW w:w="8477" w:type="dxa"/>
            <w:vAlign w:val="top"/>
          </w:tcPr>
          <w:p w14:paraId="5910B83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13" w:author="Author"/>
                <w:sz w:val="20"/>
                <w:lang w:val="en-IE"/>
              </w:rPr>
            </w:pPr>
            <w:ins w:id="24614" w:author="Author">
              <w:r w:rsidRPr="00E73B40">
                <w:rPr>
                  <w:lang w:val="en-IE"/>
                </w:rPr>
                <w:t>Point of Sale (Oracle)</w:t>
              </w:r>
            </w:ins>
          </w:p>
        </w:tc>
      </w:tr>
      <w:tr w:rsidR="00BB7D1A" w:rsidRPr="00E73B40" w14:paraId="7587C4C3" w14:textId="77777777" w:rsidTr="00BB7D1A">
        <w:trPr>
          <w:ins w:id="246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7117D9" w14:textId="77777777" w:rsidR="00BB7D1A" w:rsidRPr="00E73B40" w:rsidDel="00EE3B54" w:rsidRDefault="00BB7D1A" w:rsidP="00BB7D1A">
            <w:pPr>
              <w:jc w:val="center"/>
              <w:rPr>
                <w:ins w:id="24616" w:author="Author"/>
                <w:sz w:val="20"/>
                <w:lang w:val="en-IE"/>
              </w:rPr>
            </w:pPr>
            <w:ins w:id="24617" w:author="Author">
              <w:r w:rsidRPr="00E73B40">
                <w:rPr>
                  <w:lang w:val="en-IE"/>
                </w:rPr>
                <w:t>ORSIM</w:t>
              </w:r>
            </w:ins>
          </w:p>
        </w:tc>
        <w:tc>
          <w:tcPr>
            <w:tcW w:w="8477" w:type="dxa"/>
            <w:vAlign w:val="top"/>
          </w:tcPr>
          <w:p w14:paraId="21AC997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18" w:author="Author"/>
                <w:sz w:val="20"/>
                <w:lang w:val="en-IE"/>
              </w:rPr>
            </w:pPr>
            <w:ins w:id="24619" w:author="Author">
              <w:r w:rsidRPr="00E73B40">
                <w:rPr>
                  <w:lang w:val="en-IE"/>
                </w:rPr>
                <w:t>Oracle Retail Store Inventory Management</w:t>
              </w:r>
            </w:ins>
          </w:p>
        </w:tc>
      </w:tr>
      <w:tr w:rsidR="00BB7D1A" w:rsidRPr="00E73B40" w14:paraId="26653766" w14:textId="77777777" w:rsidTr="00BB7D1A">
        <w:trPr>
          <w:ins w:id="246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49473EF" w14:textId="77777777" w:rsidR="00BB7D1A" w:rsidRPr="00E73B40" w:rsidDel="00EE3B54" w:rsidRDefault="00BB7D1A" w:rsidP="00BB7D1A">
            <w:pPr>
              <w:jc w:val="center"/>
              <w:rPr>
                <w:ins w:id="24621" w:author="Author"/>
                <w:sz w:val="20"/>
                <w:lang w:val="en-IE"/>
              </w:rPr>
            </w:pPr>
            <w:ins w:id="24622" w:author="Author">
              <w:r w:rsidRPr="00E73B40">
                <w:rPr>
                  <w:lang w:val="en-IE"/>
                </w:rPr>
                <w:t>OSB</w:t>
              </w:r>
            </w:ins>
          </w:p>
        </w:tc>
        <w:tc>
          <w:tcPr>
            <w:tcW w:w="8477" w:type="dxa"/>
            <w:vAlign w:val="top"/>
          </w:tcPr>
          <w:p w14:paraId="7E3084D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23" w:author="Author"/>
                <w:sz w:val="20"/>
                <w:lang w:val="en-IE"/>
              </w:rPr>
            </w:pPr>
            <w:ins w:id="24624" w:author="Author">
              <w:r w:rsidRPr="00E73B40">
                <w:rPr>
                  <w:lang w:val="en-IE"/>
                </w:rPr>
                <w:t>Oracle Service Bus is a middleware layer exposing Equinox Amdocs Core Delivery services</w:t>
              </w:r>
            </w:ins>
          </w:p>
        </w:tc>
      </w:tr>
      <w:tr w:rsidR="00BB7D1A" w:rsidRPr="00E73B40" w14:paraId="3046990B" w14:textId="77777777" w:rsidTr="00BB7D1A">
        <w:trPr>
          <w:ins w:id="246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0B114F" w14:textId="77777777" w:rsidR="00BB7D1A" w:rsidRPr="00E73B40" w:rsidDel="00EE3B54" w:rsidRDefault="00BB7D1A" w:rsidP="00BB7D1A">
            <w:pPr>
              <w:jc w:val="center"/>
              <w:rPr>
                <w:ins w:id="24626" w:author="Author"/>
                <w:sz w:val="20"/>
                <w:lang w:val="en-IE"/>
              </w:rPr>
            </w:pPr>
            <w:ins w:id="24627" w:author="Author">
              <w:r w:rsidRPr="00E73B40">
                <w:rPr>
                  <w:lang w:val="en-IE"/>
                </w:rPr>
                <w:t>OSS</w:t>
              </w:r>
            </w:ins>
          </w:p>
        </w:tc>
        <w:tc>
          <w:tcPr>
            <w:tcW w:w="8477" w:type="dxa"/>
            <w:vAlign w:val="top"/>
          </w:tcPr>
          <w:p w14:paraId="07A3C19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28" w:author="Author"/>
                <w:sz w:val="20"/>
                <w:lang w:val="en-IE"/>
              </w:rPr>
            </w:pPr>
            <w:ins w:id="24629" w:author="Author">
              <w:r w:rsidRPr="00E73B40">
                <w:rPr>
                  <w:lang w:val="en-IE"/>
                </w:rPr>
                <w:t>Operational Support System</w:t>
              </w:r>
            </w:ins>
          </w:p>
        </w:tc>
      </w:tr>
      <w:tr w:rsidR="00BB7D1A" w:rsidRPr="00E73B40" w14:paraId="0924E5BB" w14:textId="77777777" w:rsidTr="00BB7D1A">
        <w:trPr>
          <w:ins w:id="246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F6A1703" w14:textId="77777777" w:rsidR="00BB7D1A" w:rsidRPr="00E73B40" w:rsidDel="00EE3B54" w:rsidRDefault="00BB7D1A" w:rsidP="00BB7D1A">
            <w:pPr>
              <w:jc w:val="center"/>
              <w:rPr>
                <w:ins w:id="24631" w:author="Author"/>
                <w:sz w:val="20"/>
                <w:lang w:val="en-IE"/>
              </w:rPr>
            </w:pPr>
            <w:ins w:id="24632" w:author="Author">
              <w:r w:rsidRPr="00E73B40">
                <w:rPr>
                  <w:lang w:val="en-IE"/>
                </w:rPr>
                <w:t>OWASP</w:t>
              </w:r>
            </w:ins>
          </w:p>
        </w:tc>
        <w:tc>
          <w:tcPr>
            <w:tcW w:w="8477" w:type="dxa"/>
            <w:vAlign w:val="top"/>
          </w:tcPr>
          <w:p w14:paraId="440183A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33" w:author="Author"/>
                <w:sz w:val="20"/>
                <w:lang w:val="en-IE"/>
              </w:rPr>
            </w:pPr>
            <w:ins w:id="24634" w:author="Author">
              <w:r w:rsidRPr="00E73B40">
                <w:rPr>
                  <w:lang w:val="en-IE"/>
                </w:rPr>
                <w:t>Open Web Application Security Project</w:t>
              </w:r>
            </w:ins>
          </w:p>
        </w:tc>
      </w:tr>
      <w:tr w:rsidR="00BB7D1A" w:rsidRPr="00E73B40" w14:paraId="0CE7FB69" w14:textId="77777777" w:rsidTr="00BB7D1A">
        <w:trPr>
          <w:ins w:id="246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8DE9A8" w14:textId="77777777" w:rsidR="00BB7D1A" w:rsidRPr="00E73B40" w:rsidDel="00EE3B54" w:rsidRDefault="00BB7D1A" w:rsidP="00BB7D1A">
            <w:pPr>
              <w:jc w:val="center"/>
              <w:rPr>
                <w:ins w:id="24636" w:author="Author"/>
                <w:sz w:val="20"/>
                <w:lang w:val="en-IE"/>
              </w:rPr>
            </w:pPr>
            <w:ins w:id="24637" w:author="Author">
              <w:r w:rsidRPr="00E73B40">
                <w:rPr>
                  <w:lang w:val="en-IE"/>
                </w:rPr>
                <w:lastRenderedPageBreak/>
                <w:t>PCI</w:t>
              </w:r>
            </w:ins>
          </w:p>
        </w:tc>
        <w:tc>
          <w:tcPr>
            <w:tcW w:w="8477" w:type="dxa"/>
            <w:vAlign w:val="top"/>
          </w:tcPr>
          <w:p w14:paraId="4A49D1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38" w:author="Author"/>
                <w:sz w:val="20"/>
                <w:lang w:val="en-IE"/>
              </w:rPr>
            </w:pPr>
            <w:ins w:id="24639" w:author="Author">
              <w:r w:rsidRPr="00E73B40">
                <w:rPr>
                  <w:lang w:val="en-IE"/>
                </w:rPr>
                <w:t>Payment Card Industry</w:t>
              </w:r>
            </w:ins>
          </w:p>
        </w:tc>
      </w:tr>
      <w:tr w:rsidR="00BB7D1A" w:rsidRPr="00E73B40" w14:paraId="1C427726" w14:textId="77777777" w:rsidTr="00BB7D1A">
        <w:trPr>
          <w:ins w:id="246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AA4B5A0" w14:textId="77777777" w:rsidR="00BB7D1A" w:rsidRPr="00E73B40" w:rsidDel="00EE3B54" w:rsidRDefault="00BB7D1A" w:rsidP="00BB7D1A">
            <w:pPr>
              <w:jc w:val="center"/>
              <w:rPr>
                <w:ins w:id="24641" w:author="Author"/>
                <w:sz w:val="20"/>
                <w:lang w:val="en-IE"/>
              </w:rPr>
            </w:pPr>
            <w:ins w:id="24642" w:author="Author">
              <w:r w:rsidRPr="00E73B40">
                <w:rPr>
                  <w:lang w:val="en-IE"/>
                </w:rPr>
                <w:t>PDF</w:t>
              </w:r>
            </w:ins>
          </w:p>
        </w:tc>
        <w:tc>
          <w:tcPr>
            <w:tcW w:w="8477" w:type="dxa"/>
            <w:vAlign w:val="top"/>
          </w:tcPr>
          <w:p w14:paraId="5BD883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43" w:author="Author"/>
                <w:sz w:val="20"/>
                <w:lang w:val="en-IE"/>
              </w:rPr>
            </w:pPr>
            <w:ins w:id="24644" w:author="Author">
              <w:r w:rsidRPr="00E73B40">
                <w:rPr>
                  <w:lang w:val="en-IE"/>
                </w:rPr>
                <w:t>Portable Document Format</w:t>
              </w:r>
            </w:ins>
          </w:p>
        </w:tc>
      </w:tr>
      <w:tr w:rsidR="00BB7D1A" w:rsidRPr="00E73B40" w14:paraId="0DF3CE7C" w14:textId="77777777" w:rsidTr="00BB7D1A">
        <w:trPr>
          <w:ins w:id="246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CE1BAF5" w14:textId="77777777" w:rsidR="00BB7D1A" w:rsidRPr="00E73B40" w:rsidDel="00EE3B54" w:rsidRDefault="00BB7D1A" w:rsidP="00BB7D1A">
            <w:pPr>
              <w:jc w:val="center"/>
              <w:rPr>
                <w:ins w:id="24646" w:author="Author"/>
                <w:sz w:val="20"/>
                <w:lang w:val="en-IE"/>
              </w:rPr>
            </w:pPr>
            <w:ins w:id="24647" w:author="Author">
              <w:r w:rsidRPr="00E73B40">
                <w:rPr>
                  <w:lang w:val="en-IE"/>
                </w:rPr>
                <w:t>PNR</w:t>
              </w:r>
            </w:ins>
          </w:p>
        </w:tc>
        <w:tc>
          <w:tcPr>
            <w:tcW w:w="8477" w:type="dxa"/>
            <w:vAlign w:val="top"/>
          </w:tcPr>
          <w:p w14:paraId="3ACE0DC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48" w:author="Author"/>
                <w:sz w:val="20"/>
                <w:lang w:val="en-IE"/>
              </w:rPr>
            </w:pPr>
            <w:ins w:id="24649" w:author="Author">
              <w:r w:rsidRPr="00E73B40">
                <w:rPr>
                  <w:lang w:val="en-IE"/>
                </w:rPr>
                <w:t>Point of No Return</w:t>
              </w:r>
            </w:ins>
          </w:p>
        </w:tc>
      </w:tr>
      <w:tr w:rsidR="00BB7D1A" w:rsidRPr="00E73B40" w14:paraId="5317425A" w14:textId="77777777" w:rsidTr="00BB7D1A">
        <w:trPr>
          <w:ins w:id="246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D452531" w14:textId="77777777" w:rsidR="00BB7D1A" w:rsidRPr="00E73B40" w:rsidDel="00EE3B54" w:rsidRDefault="00BB7D1A" w:rsidP="00BB7D1A">
            <w:pPr>
              <w:jc w:val="center"/>
              <w:rPr>
                <w:ins w:id="24651" w:author="Author"/>
                <w:sz w:val="20"/>
                <w:lang w:val="en-IE"/>
              </w:rPr>
            </w:pPr>
            <w:ins w:id="24652" w:author="Author">
              <w:r w:rsidRPr="00E73B40">
                <w:rPr>
                  <w:lang w:val="en-IE"/>
                </w:rPr>
                <w:t>PO</w:t>
              </w:r>
            </w:ins>
          </w:p>
        </w:tc>
        <w:tc>
          <w:tcPr>
            <w:tcW w:w="8477" w:type="dxa"/>
            <w:vAlign w:val="top"/>
          </w:tcPr>
          <w:p w14:paraId="40B0A0D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53" w:author="Author"/>
                <w:sz w:val="20"/>
                <w:lang w:val="en-IE"/>
              </w:rPr>
            </w:pPr>
            <w:ins w:id="24654" w:author="Author">
              <w:r w:rsidRPr="00E73B40">
                <w:rPr>
                  <w:lang w:val="en-IE"/>
                </w:rPr>
                <w:t>Product Offer</w:t>
              </w:r>
            </w:ins>
          </w:p>
        </w:tc>
      </w:tr>
      <w:tr w:rsidR="00BB7D1A" w:rsidRPr="00E73B40" w14:paraId="6964E1BB" w14:textId="77777777" w:rsidTr="00BB7D1A">
        <w:trPr>
          <w:ins w:id="246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E596644" w14:textId="77777777" w:rsidR="00BB7D1A" w:rsidRPr="00E73B40" w:rsidDel="00EE3B54" w:rsidRDefault="00BB7D1A" w:rsidP="00BB7D1A">
            <w:pPr>
              <w:jc w:val="center"/>
              <w:rPr>
                <w:ins w:id="24656" w:author="Author"/>
                <w:sz w:val="20"/>
                <w:lang w:val="en-IE"/>
              </w:rPr>
            </w:pPr>
            <w:ins w:id="24657" w:author="Author">
              <w:r w:rsidRPr="00E73B40">
                <w:rPr>
                  <w:lang w:val="en-IE"/>
                </w:rPr>
                <w:t>POC</w:t>
              </w:r>
            </w:ins>
          </w:p>
        </w:tc>
        <w:tc>
          <w:tcPr>
            <w:tcW w:w="8477" w:type="dxa"/>
            <w:vAlign w:val="top"/>
          </w:tcPr>
          <w:p w14:paraId="06B503F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58" w:author="Author"/>
                <w:sz w:val="20"/>
                <w:lang w:val="en-IE"/>
              </w:rPr>
            </w:pPr>
            <w:ins w:id="24659" w:author="Author">
              <w:r w:rsidRPr="00E73B40">
                <w:rPr>
                  <w:lang w:val="en-IE"/>
                </w:rPr>
                <w:t>Proof of Concept</w:t>
              </w:r>
            </w:ins>
          </w:p>
        </w:tc>
      </w:tr>
      <w:tr w:rsidR="00BB7D1A" w:rsidRPr="00E73B40" w14:paraId="3725EAB5" w14:textId="77777777" w:rsidTr="00BB7D1A">
        <w:trPr>
          <w:ins w:id="246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E34B114" w14:textId="77777777" w:rsidR="00BB7D1A" w:rsidRPr="00E73B40" w:rsidDel="00EE3B54" w:rsidRDefault="00BB7D1A" w:rsidP="00BB7D1A">
            <w:pPr>
              <w:jc w:val="center"/>
              <w:rPr>
                <w:ins w:id="24661" w:author="Author"/>
                <w:sz w:val="20"/>
                <w:lang w:val="en-IE"/>
              </w:rPr>
            </w:pPr>
            <w:ins w:id="24662" w:author="Author">
              <w:r w:rsidRPr="00E73B40">
                <w:rPr>
                  <w:lang w:val="en-IE"/>
                </w:rPr>
                <w:t>POJO</w:t>
              </w:r>
            </w:ins>
          </w:p>
        </w:tc>
        <w:tc>
          <w:tcPr>
            <w:tcW w:w="8477" w:type="dxa"/>
            <w:vAlign w:val="top"/>
          </w:tcPr>
          <w:p w14:paraId="267A268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63" w:author="Author"/>
                <w:sz w:val="20"/>
                <w:lang w:val="en-IE"/>
              </w:rPr>
            </w:pPr>
            <w:ins w:id="24664" w:author="Author">
              <w:r w:rsidRPr="00E73B40">
                <w:rPr>
                  <w:lang w:val="en-IE"/>
                </w:rPr>
                <w:t>Plain-old-java-object</w:t>
              </w:r>
            </w:ins>
          </w:p>
        </w:tc>
      </w:tr>
      <w:tr w:rsidR="00BB7D1A" w:rsidRPr="00E73B40" w14:paraId="300753F5" w14:textId="77777777" w:rsidTr="00BB7D1A">
        <w:trPr>
          <w:ins w:id="246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4A9E26B" w14:textId="77777777" w:rsidR="00BB7D1A" w:rsidRPr="00E73B40" w:rsidDel="00EE3B54" w:rsidRDefault="00BB7D1A" w:rsidP="00BB7D1A">
            <w:pPr>
              <w:jc w:val="center"/>
              <w:rPr>
                <w:ins w:id="24666" w:author="Author"/>
                <w:sz w:val="20"/>
                <w:lang w:val="en-IE"/>
              </w:rPr>
            </w:pPr>
            <w:ins w:id="24667" w:author="Author">
              <w:r w:rsidRPr="00E73B40">
                <w:rPr>
                  <w:lang w:val="en-IE"/>
                </w:rPr>
                <w:t>PONR</w:t>
              </w:r>
            </w:ins>
          </w:p>
        </w:tc>
        <w:tc>
          <w:tcPr>
            <w:tcW w:w="8477" w:type="dxa"/>
            <w:vAlign w:val="top"/>
          </w:tcPr>
          <w:p w14:paraId="445FF35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68" w:author="Author"/>
                <w:sz w:val="20"/>
                <w:lang w:val="en-IE"/>
              </w:rPr>
            </w:pPr>
            <w:ins w:id="24669" w:author="Author">
              <w:r w:rsidRPr="00E73B40">
                <w:rPr>
                  <w:lang w:val="en-IE"/>
                </w:rPr>
                <w:t>Point of non-return</w:t>
              </w:r>
            </w:ins>
          </w:p>
        </w:tc>
      </w:tr>
      <w:tr w:rsidR="00BB7D1A" w:rsidRPr="00E73B40" w14:paraId="5695B029" w14:textId="77777777" w:rsidTr="00BB7D1A">
        <w:trPr>
          <w:ins w:id="246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2CA171" w14:textId="77777777" w:rsidR="00BB7D1A" w:rsidRPr="00E73B40" w:rsidDel="00EE3B54" w:rsidRDefault="00BB7D1A" w:rsidP="00BB7D1A">
            <w:pPr>
              <w:jc w:val="center"/>
              <w:rPr>
                <w:ins w:id="24671" w:author="Author"/>
                <w:sz w:val="20"/>
                <w:lang w:val="en-IE"/>
              </w:rPr>
            </w:pPr>
            <w:ins w:id="24672" w:author="Author">
              <w:r w:rsidRPr="00E73B40">
                <w:rPr>
                  <w:lang w:val="en-IE"/>
                </w:rPr>
                <w:t>POS</w:t>
              </w:r>
            </w:ins>
          </w:p>
        </w:tc>
        <w:tc>
          <w:tcPr>
            <w:tcW w:w="8477" w:type="dxa"/>
            <w:vAlign w:val="top"/>
          </w:tcPr>
          <w:p w14:paraId="5F3A31C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73" w:author="Author"/>
                <w:sz w:val="20"/>
                <w:lang w:val="en-IE"/>
              </w:rPr>
            </w:pPr>
            <w:ins w:id="24674" w:author="Author">
              <w:r w:rsidRPr="00E73B40">
                <w:rPr>
                  <w:lang w:val="en-IE"/>
                </w:rPr>
                <w:t>Point of Sales</w:t>
              </w:r>
            </w:ins>
          </w:p>
        </w:tc>
      </w:tr>
      <w:tr w:rsidR="00BB7D1A" w:rsidRPr="00E73B40" w14:paraId="6F24A2F2" w14:textId="77777777" w:rsidTr="00BB7D1A">
        <w:trPr>
          <w:ins w:id="246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93E631" w14:textId="77777777" w:rsidR="00BB7D1A" w:rsidRPr="00E73B40" w:rsidDel="00EE3B54" w:rsidRDefault="00BB7D1A" w:rsidP="00BB7D1A">
            <w:pPr>
              <w:jc w:val="center"/>
              <w:rPr>
                <w:ins w:id="24676" w:author="Author"/>
                <w:sz w:val="20"/>
                <w:lang w:val="en-IE"/>
              </w:rPr>
            </w:pPr>
            <w:ins w:id="24677" w:author="Author">
              <w:r w:rsidRPr="00E73B40">
                <w:rPr>
                  <w:lang w:val="en-IE"/>
                </w:rPr>
                <w:t>PS</w:t>
              </w:r>
            </w:ins>
          </w:p>
        </w:tc>
        <w:tc>
          <w:tcPr>
            <w:tcW w:w="8477" w:type="dxa"/>
            <w:vAlign w:val="top"/>
          </w:tcPr>
          <w:p w14:paraId="0FF2C2B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78" w:author="Author"/>
                <w:sz w:val="20"/>
                <w:lang w:val="en-IE"/>
              </w:rPr>
            </w:pPr>
            <w:ins w:id="24679" w:author="Author">
              <w:r w:rsidRPr="00E73B40">
                <w:rPr>
                  <w:lang w:val="en-IE"/>
                </w:rPr>
                <w:t>Product Specification / Product Spec</w:t>
              </w:r>
            </w:ins>
          </w:p>
        </w:tc>
      </w:tr>
      <w:tr w:rsidR="00BB7D1A" w:rsidRPr="00E73B40" w14:paraId="06E5FD8A" w14:textId="77777777" w:rsidTr="00BB7D1A">
        <w:trPr>
          <w:ins w:id="246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8C0E28" w14:textId="77777777" w:rsidR="00BB7D1A" w:rsidRPr="00E73B40" w:rsidDel="00EE3B54" w:rsidRDefault="00BB7D1A" w:rsidP="00BB7D1A">
            <w:pPr>
              <w:jc w:val="center"/>
              <w:rPr>
                <w:ins w:id="24681" w:author="Author"/>
                <w:sz w:val="20"/>
                <w:lang w:val="en-IE"/>
              </w:rPr>
            </w:pPr>
            <w:ins w:id="24682" w:author="Author">
              <w:r w:rsidRPr="00E73B40">
                <w:rPr>
                  <w:lang w:val="en-IE"/>
                </w:rPr>
                <w:t>PSI</w:t>
              </w:r>
            </w:ins>
          </w:p>
        </w:tc>
        <w:tc>
          <w:tcPr>
            <w:tcW w:w="8477" w:type="dxa"/>
            <w:vAlign w:val="top"/>
          </w:tcPr>
          <w:p w14:paraId="7707F24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83" w:author="Author"/>
                <w:sz w:val="20"/>
                <w:lang w:val="en-IE"/>
              </w:rPr>
            </w:pPr>
            <w:ins w:id="24684" w:author="Author">
              <w:r w:rsidRPr="00E73B40">
                <w:rPr>
                  <w:lang w:val="en-IE"/>
                </w:rPr>
                <w:t>Prime System Integrator</w:t>
              </w:r>
            </w:ins>
          </w:p>
        </w:tc>
      </w:tr>
      <w:tr w:rsidR="00BB7D1A" w:rsidRPr="00E73B40" w14:paraId="2C549C8A" w14:textId="77777777" w:rsidTr="00BB7D1A">
        <w:trPr>
          <w:ins w:id="246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3C3AB9" w14:textId="77777777" w:rsidR="00BB7D1A" w:rsidRPr="00E73B40" w:rsidDel="00EE3B54" w:rsidRDefault="00BB7D1A" w:rsidP="00BB7D1A">
            <w:pPr>
              <w:jc w:val="center"/>
              <w:rPr>
                <w:ins w:id="24686" w:author="Author"/>
                <w:sz w:val="20"/>
                <w:lang w:val="en-IE"/>
              </w:rPr>
            </w:pPr>
            <w:ins w:id="24687" w:author="Author">
              <w:r w:rsidRPr="00E73B40">
                <w:rPr>
                  <w:lang w:val="en-IE"/>
                </w:rPr>
                <w:t>PSP</w:t>
              </w:r>
            </w:ins>
          </w:p>
        </w:tc>
        <w:tc>
          <w:tcPr>
            <w:tcW w:w="8477" w:type="dxa"/>
            <w:vAlign w:val="top"/>
          </w:tcPr>
          <w:p w14:paraId="61A5AFC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88" w:author="Author"/>
                <w:sz w:val="20"/>
                <w:lang w:val="en-IE"/>
              </w:rPr>
            </w:pPr>
            <w:ins w:id="24689" w:author="Author">
              <w:r w:rsidRPr="00E73B40">
                <w:rPr>
                  <w:lang w:val="en-IE"/>
                </w:rPr>
                <w:t>Payment Service Provider</w:t>
              </w:r>
            </w:ins>
          </w:p>
        </w:tc>
      </w:tr>
      <w:tr w:rsidR="00BB7D1A" w:rsidRPr="00E73B40" w14:paraId="79502F42" w14:textId="77777777" w:rsidTr="00BB7D1A">
        <w:trPr>
          <w:ins w:id="246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0625A9" w14:textId="77777777" w:rsidR="00BB7D1A" w:rsidRPr="00E73B40" w:rsidDel="00EE3B54" w:rsidRDefault="00BB7D1A" w:rsidP="00BB7D1A">
            <w:pPr>
              <w:jc w:val="center"/>
              <w:rPr>
                <w:ins w:id="24691" w:author="Author"/>
                <w:sz w:val="20"/>
                <w:lang w:val="en-IE"/>
              </w:rPr>
            </w:pPr>
            <w:ins w:id="24692" w:author="Author">
              <w:r w:rsidRPr="00E73B40">
                <w:rPr>
                  <w:lang w:val="en-IE"/>
                </w:rPr>
                <w:t>PSTN</w:t>
              </w:r>
            </w:ins>
          </w:p>
        </w:tc>
        <w:tc>
          <w:tcPr>
            <w:tcW w:w="8477" w:type="dxa"/>
            <w:vAlign w:val="top"/>
          </w:tcPr>
          <w:p w14:paraId="17DFA1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93" w:author="Author"/>
                <w:sz w:val="20"/>
                <w:lang w:val="en-IE"/>
              </w:rPr>
            </w:pPr>
            <w:ins w:id="24694" w:author="Author">
              <w:r w:rsidRPr="00E73B40">
                <w:rPr>
                  <w:lang w:val="en-IE"/>
                </w:rPr>
                <w:t xml:space="preserve">Public Switched Telephone Network </w:t>
              </w:r>
            </w:ins>
          </w:p>
        </w:tc>
      </w:tr>
      <w:tr w:rsidR="00BB7D1A" w:rsidRPr="00E73B40" w14:paraId="5A39E343" w14:textId="77777777" w:rsidTr="00BB7D1A">
        <w:trPr>
          <w:ins w:id="246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31F0BD" w14:textId="77777777" w:rsidR="00BB7D1A" w:rsidRPr="00E73B40" w:rsidDel="00EE3B54" w:rsidRDefault="00BB7D1A" w:rsidP="00BB7D1A">
            <w:pPr>
              <w:jc w:val="center"/>
              <w:rPr>
                <w:ins w:id="24696" w:author="Author"/>
                <w:sz w:val="20"/>
                <w:lang w:val="en-IE"/>
              </w:rPr>
            </w:pPr>
            <w:ins w:id="24697" w:author="Author">
              <w:r w:rsidRPr="00E73B40">
                <w:rPr>
                  <w:lang w:val="en-IE"/>
                </w:rPr>
                <w:t>QA</w:t>
              </w:r>
            </w:ins>
          </w:p>
        </w:tc>
        <w:tc>
          <w:tcPr>
            <w:tcW w:w="8477" w:type="dxa"/>
            <w:vAlign w:val="top"/>
          </w:tcPr>
          <w:p w14:paraId="5AED3C9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98" w:author="Author"/>
                <w:sz w:val="20"/>
                <w:lang w:val="en-IE"/>
              </w:rPr>
            </w:pPr>
            <w:ins w:id="24699" w:author="Author">
              <w:r w:rsidRPr="00E73B40">
                <w:rPr>
                  <w:lang w:val="en-IE"/>
                </w:rPr>
                <w:t>Quick Actions</w:t>
              </w:r>
            </w:ins>
          </w:p>
        </w:tc>
      </w:tr>
      <w:tr w:rsidR="00BB7D1A" w:rsidRPr="00E73B40" w14:paraId="24ADF028" w14:textId="77777777" w:rsidTr="00BB7D1A">
        <w:trPr>
          <w:ins w:id="247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D077F3" w14:textId="77777777" w:rsidR="00BB7D1A" w:rsidRPr="00E73B40" w:rsidDel="00EE3B54" w:rsidRDefault="00BB7D1A" w:rsidP="00BB7D1A">
            <w:pPr>
              <w:jc w:val="center"/>
              <w:rPr>
                <w:ins w:id="24701" w:author="Author"/>
                <w:sz w:val="20"/>
                <w:lang w:val="en-IE"/>
              </w:rPr>
            </w:pPr>
            <w:ins w:id="24702" w:author="Author">
              <w:r w:rsidRPr="00E73B40">
                <w:rPr>
                  <w:lang w:val="en-IE"/>
                </w:rPr>
                <w:t>QoS</w:t>
              </w:r>
            </w:ins>
          </w:p>
        </w:tc>
        <w:tc>
          <w:tcPr>
            <w:tcW w:w="8477" w:type="dxa"/>
            <w:vAlign w:val="top"/>
          </w:tcPr>
          <w:p w14:paraId="4D9693B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03" w:author="Author"/>
                <w:sz w:val="20"/>
                <w:lang w:val="en-IE"/>
              </w:rPr>
            </w:pPr>
            <w:ins w:id="24704" w:author="Author">
              <w:r w:rsidRPr="00E73B40">
                <w:rPr>
                  <w:lang w:val="en-IE"/>
                </w:rPr>
                <w:t>Quality of Service</w:t>
              </w:r>
            </w:ins>
          </w:p>
        </w:tc>
      </w:tr>
      <w:tr w:rsidR="00BB7D1A" w:rsidRPr="00E73B40" w14:paraId="6D772311" w14:textId="77777777" w:rsidTr="00BB7D1A">
        <w:trPr>
          <w:ins w:id="247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FE3011A" w14:textId="77777777" w:rsidR="00BB7D1A" w:rsidRPr="00E73B40" w:rsidDel="00EE3B54" w:rsidRDefault="00BB7D1A" w:rsidP="00BB7D1A">
            <w:pPr>
              <w:jc w:val="center"/>
              <w:rPr>
                <w:ins w:id="24706" w:author="Author"/>
                <w:sz w:val="20"/>
                <w:lang w:val="en-IE"/>
              </w:rPr>
            </w:pPr>
            <w:ins w:id="24707" w:author="Author">
              <w:r w:rsidRPr="00E73B40">
                <w:rPr>
                  <w:lang w:val="en-IE"/>
                </w:rPr>
                <w:t>RAD</w:t>
              </w:r>
            </w:ins>
          </w:p>
        </w:tc>
        <w:tc>
          <w:tcPr>
            <w:tcW w:w="8477" w:type="dxa"/>
            <w:vAlign w:val="top"/>
          </w:tcPr>
          <w:p w14:paraId="02AE22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08" w:author="Author"/>
                <w:sz w:val="20"/>
                <w:lang w:val="en-IE"/>
              </w:rPr>
            </w:pPr>
            <w:ins w:id="24709" w:author="Author">
              <w:r w:rsidRPr="00E73B40">
                <w:rPr>
                  <w:lang w:val="en-IE"/>
                </w:rPr>
                <w:t>Rapid Application Development</w:t>
              </w:r>
            </w:ins>
          </w:p>
        </w:tc>
      </w:tr>
      <w:tr w:rsidR="00BB7D1A" w:rsidRPr="00E73B40" w14:paraId="20F59754" w14:textId="77777777" w:rsidTr="00BB7D1A">
        <w:trPr>
          <w:ins w:id="247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8939CB" w14:textId="77777777" w:rsidR="00BB7D1A" w:rsidRPr="00E73B40" w:rsidDel="00EE3B54" w:rsidRDefault="00BB7D1A" w:rsidP="00BB7D1A">
            <w:pPr>
              <w:jc w:val="center"/>
              <w:rPr>
                <w:ins w:id="24711" w:author="Author"/>
                <w:sz w:val="20"/>
                <w:lang w:val="en-IE"/>
              </w:rPr>
            </w:pPr>
            <w:ins w:id="24712" w:author="Author">
              <w:r w:rsidRPr="00E73B40">
                <w:rPr>
                  <w:lang w:val="en-IE"/>
                </w:rPr>
                <w:t>RC</w:t>
              </w:r>
            </w:ins>
          </w:p>
        </w:tc>
        <w:tc>
          <w:tcPr>
            <w:tcW w:w="8477" w:type="dxa"/>
            <w:vAlign w:val="top"/>
          </w:tcPr>
          <w:p w14:paraId="417AD97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13" w:author="Author"/>
                <w:sz w:val="20"/>
                <w:lang w:val="en-IE"/>
              </w:rPr>
            </w:pPr>
            <w:ins w:id="24714" w:author="Author">
              <w:r w:rsidRPr="00E73B40">
                <w:rPr>
                  <w:lang w:val="en-IE"/>
                </w:rPr>
                <w:t>Recurring Charge</w:t>
              </w:r>
            </w:ins>
          </w:p>
        </w:tc>
      </w:tr>
      <w:tr w:rsidR="00BB7D1A" w:rsidRPr="00E73B40" w14:paraId="4C996410" w14:textId="77777777" w:rsidTr="00BB7D1A">
        <w:trPr>
          <w:ins w:id="247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8BB36FA" w14:textId="77777777" w:rsidR="00BB7D1A" w:rsidRPr="00E73B40" w:rsidDel="00EE3B54" w:rsidRDefault="00BB7D1A" w:rsidP="00BB7D1A">
            <w:pPr>
              <w:jc w:val="center"/>
              <w:rPr>
                <w:ins w:id="24716" w:author="Author"/>
                <w:sz w:val="20"/>
                <w:lang w:val="en-IE"/>
              </w:rPr>
            </w:pPr>
            <w:ins w:id="24717" w:author="Author">
              <w:r w:rsidRPr="00E73B40">
                <w:rPr>
                  <w:lang w:val="en-IE"/>
                </w:rPr>
                <w:t>RD</w:t>
              </w:r>
            </w:ins>
          </w:p>
        </w:tc>
        <w:tc>
          <w:tcPr>
            <w:tcW w:w="8477" w:type="dxa"/>
            <w:vAlign w:val="top"/>
          </w:tcPr>
          <w:p w14:paraId="1138D6E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18" w:author="Author"/>
                <w:sz w:val="20"/>
                <w:lang w:val="en-IE"/>
              </w:rPr>
            </w:pPr>
            <w:ins w:id="24719" w:author="Author">
              <w:r w:rsidRPr="00E73B40">
                <w:rPr>
                  <w:lang w:val="en-IE"/>
                </w:rPr>
                <w:t>Reference Data</w:t>
              </w:r>
            </w:ins>
          </w:p>
        </w:tc>
      </w:tr>
      <w:tr w:rsidR="00BB7D1A" w:rsidRPr="00E73B40" w14:paraId="644A75B2" w14:textId="77777777" w:rsidTr="00BB7D1A">
        <w:trPr>
          <w:ins w:id="247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3A0953A" w14:textId="77777777" w:rsidR="00BB7D1A" w:rsidRPr="00E73B40" w:rsidDel="00EE3B54" w:rsidRDefault="00BB7D1A" w:rsidP="00BB7D1A">
            <w:pPr>
              <w:jc w:val="center"/>
              <w:rPr>
                <w:ins w:id="24721" w:author="Author"/>
                <w:sz w:val="20"/>
                <w:lang w:val="en-IE"/>
              </w:rPr>
            </w:pPr>
            <w:ins w:id="24722" w:author="Author">
              <w:r w:rsidRPr="00E73B40">
                <w:rPr>
                  <w:lang w:val="en-IE"/>
                </w:rPr>
                <w:t>REST</w:t>
              </w:r>
            </w:ins>
          </w:p>
        </w:tc>
        <w:tc>
          <w:tcPr>
            <w:tcW w:w="8477" w:type="dxa"/>
            <w:vAlign w:val="top"/>
          </w:tcPr>
          <w:p w14:paraId="32899CA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23" w:author="Author"/>
                <w:sz w:val="20"/>
                <w:lang w:val="en-IE"/>
              </w:rPr>
            </w:pPr>
            <w:ins w:id="24724" w:author="Author">
              <w:r w:rsidRPr="00E73B40">
                <w:rPr>
                  <w:lang w:val="en-IE"/>
                </w:rPr>
                <w:t>Representational State Transfer</w:t>
              </w:r>
            </w:ins>
          </w:p>
        </w:tc>
      </w:tr>
      <w:tr w:rsidR="00BB7D1A" w:rsidRPr="00E73B40" w14:paraId="4858C7A5" w14:textId="77777777" w:rsidTr="00BB7D1A">
        <w:trPr>
          <w:ins w:id="247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7922A1F" w14:textId="77777777" w:rsidR="00BB7D1A" w:rsidRPr="00E73B40" w:rsidDel="00EE3B54" w:rsidRDefault="00BB7D1A" w:rsidP="00BB7D1A">
            <w:pPr>
              <w:jc w:val="center"/>
              <w:rPr>
                <w:ins w:id="24726" w:author="Author"/>
                <w:sz w:val="20"/>
                <w:lang w:val="en-IE"/>
              </w:rPr>
            </w:pPr>
            <w:ins w:id="24727" w:author="Author">
              <w:r w:rsidRPr="00E73B40">
                <w:rPr>
                  <w:lang w:val="en-IE"/>
                </w:rPr>
                <w:t>RFS</w:t>
              </w:r>
            </w:ins>
          </w:p>
        </w:tc>
        <w:tc>
          <w:tcPr>
            <w:tcW w:w="8477" w:type="dxa"/>
            <w:vAlign w:val="top"/>
          </w:tcPr>
          <w:p w14:paraId="5D66B5C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28" w:author="Author"/>
                <w:sz w:val="20"/>
                <w:lang w:val="en-IE"/>
              </w:rPr>
            </w:pPr>
            <w:ins w:id="24729" w:author="Author">
              <w:r w:rsidRPr="00E73B40">
                <w:rPr>
                  <w:lang w:val="en-IE"/>
                </w:rPr>
                <w:t>Resource Facing services</w:t>
              </w:r>
            </w:ins>
          </w:p>
        </w:tc>
      </w:tr>
      <w:tr w:rsidR="00BB7D1A" w:rsidRPr="00E73B40" w14:paraId="704A6234" w14:textId="77777777" w:rsidTr="00BB7D1A">
        <w:trPr>
          <w:ins w:id="247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0EFE6CD" w14:textId="77777777" w:rsidR="00BB7D1A" w:rsidRPr="00E73B40" w:rsidDel="00EE3B54" w:rsidRDefault="00BB7D1A" w:rsidP="00BB7D1A">
            <w:pPr>
              <w:jc w:val="center"/>
              <w:rPr>
                <w:ins w:id="24731" w:author="Author"/>
                <w:sz w:val="20"/>
                <w:lang w:val="en-IE"/>
              </w:rPr>
            </w:pPr>
            <w:ins w:id="24732" w:author="Author">
              <w:r w:rsidRPr="00E73B40">
                <w:rPr>
                  <w:lang w:val="en-IE"/>
                </w:rPr>
                <w:t>RPL</w:t>
              </w:r>
            </w:ins>
          </w:p>
        </w:tc>
        <w:tc>
          <w:tcPr>
            <w:tcW w:w="8477" w:type="dxa"/>
            <w:vAlign w:val="top"/>
          </w:tcPr>
          <w:p w14:paraId="5E76027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33" w:author="Author"/>
                <w:sz w:val="20"/>
                <w:lang w:val="en-IE"/>
              </w:rPr>
            </w:pPr>
            <w:ins w:id="24734" w:author="Author">
              <w:r w:rsidRPr="00E73B40">
                <w:rPr>
                  <w:lang w:val="en-IE"/>
                </w:rPr>
                <w:t>Amdocs Replenishment Manager</w:t>
              </w:r>
            </w:ins>
          </w:p>
        </w:tc>
      </w:tr>
      <w:tr w:rsidR="00BB7D1A" w:rsidRPr="00E73B40" w14:paraId="29B8EB19" w14:textId="77777777" w:rsidTr="00BB7D1A">
        <w:trPr>
          <w:ins w:id="247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0A65B33" w14:textId="77777777" w:rsidR="00BB7D1A" w:rsidRPr="00E73B40" w:rsidDel="00EE3B54" w:rsidRDefault="00BB7D1A" w:rsidP="00BB7D1A">
            <w:pPr>
              <w:jc w:val="center"/>
              <w:rPr>
                <w:ins w:id="24736" w:author="Author"/>
                <w:sz w:val="20"/>
                <w:lang w:val="en-IE"/>
              </w:rPr>
            </w:pPr>
            <w:ins w:id="24737" w:author="Author">
              <w:r w:rsidRPr="00E73B40">
                <w:rPr>
                  <w:lang w:val="en-IE"/>
                </w:rPr>
                <w:t>RR</w:t>
              </w:r>
            </w:ins>
          </w:p>
        </w:tc>
        <w:tc>
          <w:tcPr>
            <w:tcW w:w="8477" w:type="dxa"/>
            <w:vAlign w:val="top"/>
          </w:tcPr>
          <w:p w14:paraId="3905AC8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38" w:author="Author"/>
                <w:sz w:val="20"/>
                <w:lang w:val="en-IE"/>
              </w:rPr>
            </w:pPr>
            <w:ins w:id="24739" w:author="Author">
              <w:r w:rsidRPr="00E73B40">
                <w:rPr>
                  <w:lang w:val="en-IE"/>
                </w:rPr>
                <w:t>Repair Request</w:t>
              </w:r>
            </w:ins>
          </w:p>
        </w:tc>
      </w:tr>
      <w:tr w:rsidR="00BB7D1A" w:rsidRPr="00E73B40" w14:paraId="5D27D425" w14:textId="77777777" w:rsidTr="00BB7D1A">
        <w:trPr>
          <w:ins w:id="247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61FE411" w14:textId="77777777" w:rsidR="00BB7D1A" w:rsidRPr="00E73B40" w:rsidDel="00EE3B54" w:rsidRDefault="00BB7D1A" w:rsidP="00BB7D1A">
            <w:pPr>
              <w:jc w:val="center"/>
              <w:rPr>
                <w:ins w:id="24741" w:author="Author"/>
                <w:sz w:val="20"/>
                <w:lang w:val="en-IE"/>
              </w:rPr>
            </w:pPr>
            <w:ins w:id="24742" w:author="Author">
              <w:r w:rsidRPr="00E73B40">
                <w:rPr>
                  <w:lang w:val="en-IE"/>
                </w:rPr>
                <w:t>SAN</w:t>
              </w:r>
            </w:ins>
          </w:p>
        </w:tc>
        <w:tc>
          <w:tcPr>
            <w:tcW w:w="8477" w:type="dxa"/>
            <w:vAlign w:val="top"/>
          </w:tcPr>
          <w:p w14:paraId="007D2CA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43" w:author="Author"/>
                <w:sz w:val="20"/>
                <w:lang w:val="en-IE"/>
              </w:rPr>
            </w:pPr>
            <w:ins w:id="24744" w:author="Author">
              <w:r w:rsidRPr="00E73B40">
                <w:rPr>
                  <w:lang w:val="en-IE"/>
                </w:rPr>
                <w:t xml:space="preserve">Storage Area Network - http://en.wikipedia.org/wiki/Storage_area_network </w:t>
              </w:r>
            </w:ins>
          </w:p>
        </w:tc>
      </w:tr>
      <w:tr w:rsidR="00BB7D1A" w:rsidRPr="00E73B40" w14:paraId="714A547E" w14:textId="77777777" w:rsidTr="00BB7D1A">
        <w:trPr>
          <w:ins w:id="247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C026D7A" w14:textId="77777777" w:rsidR="00BB7D1A" w:rsidRPr="00E73B40" w:rsidDel="00EE3B54" w:rsidRDefault="00BB7D1A" w:rsidP="00BB7D1A">
            <w:pPr>
              <w:jc w:val="center"/>
              <w:rPr>
                <w:ins w:id="24746" w:author="Author"/>
                <w:sz w:val="20"/>
                <w:lang w:val="en-IE"/>
              </w:rPr>
            </w:pPr>
            <w:ins w:id="24747" w:author="Author">
              <w:r w:rsidRPr="00E73B40">
                <w:rPr>
                  <w:lang w:val="en-IE"/>
                </w:rPr>
                <w:lastRenderedPageBreak/>
                <w:t>SAP-EVO</w:t>
              </w:r>
            </w:ins>
          </w:p>
        </w:tc>
        <w:tc>
          <w:tcPr>
            <w:tcW w:w="8477" w:type="dxa"/>
            <w:vAlign w:val="top"/>
          </w:tcPr>
          <w:p w14:paraId="642EC50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48" w:author="Author"/>
                <w:sz w:val="20"/>
                <w:lang w:val="en-IE"/>
              </w:rPr>
            </w:pPr>
            <w:ins w:id="24749" w:author="Author">
              <w:r w:rsidRPr="00E73B40">
                <w:rPr>
                  <w:lang w:val="en-IE"/>
                </w:rPr>
                <w:t>ERP System</w:t>
              </w:r>
            </w:ins>
          </w:p>
        </w:tc>
      </w:tr>
      <w:tr w:rsidR="00BB7D1A" w:rsidRPr="00E73B40" w14:paraId="745A86BF" w14:textId="77777777" w:rsidTr="00BB7D1A">
        <w:trPr>
          <w:ins w:id="247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B985EA2" w14:textId="77777777" w:rsidR="00BB7D1A" w:rsidRPr="00E73B40" w:rsidDel="00EE3B54" w:rsidRDefault="00BB7D1A" w:rsidP="00BB7D1A">
            <w:pPr>
              <w:jc w:val="center"/>
              <w:rPr>
                <w:ins w:id="24751" w:author="Author"/>
                <w:sz w:val="20"/>
                <w:lang w:val="en-IE"/>
              </w:rPr>
            </w:pPr>
            <w:ins w:id="24752" w:author="Author">
              <w:r w:rsidRPr="00E73B40">
                <w:rPr>
                  <w:lang w:val="en-IE"/>
                </w:rPr>
                <w:t>SDK</w:t>
              </w:r>
            </w:ins>
          </w:p>
        </w:tc>
        <w:tc>
          <w:tcPr>
            <w:tcW w:w="8477" w:type="dxa"/>
            <w:vAlign w:val="top"/>
          </w:tcPr>
          <w:p w14:paraId="2F73463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53" w:author="Author"/>
                <w:sz w:val="20"/>
                <w:lang w:val="en-IE"/>
              </w:rPr>
            </w:pPr>
            <w:ins w:id="24754" w:author="Author">
              <w:r w:rsidRPr="00E73B40">
                <w:rPr>
                  <w:lang w:val="en-IE"/>
                </w:rPr>
                <w:t>Software Development Kit</w:t>
              </w:r>
            </w:ins>
          </w:p>
        </w:tc>
      </w:tr>
      <w:tr w:rsidR="00BB7D1A" w:rsidRPr="00E73B40" w14:paraId="5DC00FDB" w14:textId="77777777" w:rsidTr="00BB7D1A">
        <w:trPr>
          <w:ins w:id="247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F03F80" w14:textId="77777777" w:rsidR="00BB7D1A" w:rsidRPr="00E73B40" w:rsidDel="00EE3B54" w:rsidRDefault="00BB7D1A" w:rsidP="00BB7D1A">
            <w:pPr>
              <w:jc w:val="center"/>
              <w:rPr>
                <w:ins w:id="24756" w:author="Author"/>
                <w:sz w:val="20"/>
                <w:lang w:val="en-IE"/>
              </w:rPr>
            </w:pPr>
            <w:ins w:id="24757" w:author="Author">
              <w:r w:rsidRPr="00E73B40">
                <w:rPr>
                  <w:lang w:val="en-IE"/>
                </w:rPr>
                <w:t>SDL</w:t>
              </w:r>
            </w:ins>
          </w:p>
        </w:tc>
        <w:tc>
          <w:tcPr>
            <w:tcW w:w="8477" w:type="dxa"/>
            <w:vAlign w:val="top"/>
          </w:tcPr>
          <w:p w14:paraId="4EC103E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58" w:author="Author"/>
                <w:sz w:val="20"/>
                <w:lang w:val="en-IE"/>
              </w:rPr>
            </w:pPr>
            <w:ins w:id="24759" w:author="Author">
              <w:r w:rsidRPr="00E73B40">
                <w:rPr>
                  <w:lang w:val="en-IE"/>
                </w:rPr>
                <w:t>Microsoft Security Development Lifecycle</w:t>
              </w:r>
            </w:ins>
          </w:p>
        </w:tc>
      </w:tr>
      <w:tr w:rsidR="00BB7D1A" w:rsidRPr="00E73B40" w14:paraId="46F862C1" w14:textId="77777777" w:rsidTr="00BB7D1A">
        <w:trPr>
          <w:ins w:id="247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C2D3B52" w14:textId="77777777" w:rsidR="00BB7D1A" w:rsidRPr="00E73B40" w:rsidDel="00EE3B54" w:rsidRDefault="00BB7D1A" w:rsidP="00BB7D1A">
            <w:pPr>
              <w:jc w:val="center"/>
              <w:rPr>
                <w:ins w:id="24761" w:author="Author"/>
                <w:sz w:val="20"/>
                <w:lang w:val="en-IE"/>
              </w:rPr>
            </w:pPr>
            <w:ins w:id="24762" w:author="Author">
              <w:r w:rsidRPr="00E73B40">
                <w:rPr>
                  <w:lang w:val="en-IE"/>
                </w:rPr>
                <w:t>SDLC</w:t>
              </w:r>
            </w:ins>
          </w:p>
        </w:tc>
        <w:tc>
          <w:tcPr>
            <w:tcW w:w="8477" w:type="dxa"/>
            <w:vAlign w:val="top"/>
          </w:tcPr>
          <w:p w14:paraId="5E498E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63" w:author="Author"/>
                <w:sz w:val="20"/>
                <w:lang w:val="en-IE"/>
              </w:rPr>
            </w:pPr>
            <w:ins w:id="24764" w:author="Author">
              <w:r w:rsidRPr="00E73B40">
                <w:rPr>
                  <w:lang w:val="en-IE"/>
                </w:rPr>
                <w:t>Amdocs Security Development Life Cycle methodology</w:t>
              </w:r>
            </w:ins>
          </w:p>
        </w:tc>
      </w:tr>
      <w:tr w:rsidR="00BB7D1A" w:rsidRPr="00E73B40" w14:paraId="1EF8E353" w14:textId="77777777" w:rsidTr="00BB7D1A">
        <w:trPr>
          <w:ins w:id="247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1F171DC" w14:textId="77777777" w:rsidR="00BB7D1A" w:rsidRPr="00E73B40" w:rsidDel="00EE3B54" w:rsidRDefault="00BB7D1A" w:rsidP="00BB7D1A">
            <w:pPr>
              <w:jc w:val="center"/>
              <w:rPr>
                <w:ins w:id="24766" w:author="Author"/>
                <w:sz w:val="20"/>
                <w:lang w:val="en-IE"/>
              </w:rPr>
            </w:pPr>
            <w:ins w:id="24767" w:author="Author">
              <w:r w:rsidRPr="00E73B40">
                <w:rPr>
                  <w:lang w:val="en-IE"/>
                </w:rPr>
                <w:t>SEPA</w:t>
              </w:r>
            </w:ins>
          </w:p>
        </w:tc>
        <w:tc>
          <w:tcPr>
            <w:tcW w:w="8477" w:type="dxa"/>
            <w:vAlign w:val="top"/>
          </w:tcPr>
          <w:p w14:paraId="66A9E66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68" w:author="Author"/>
                <w:sz w:val="20"/>
                <w:lang w:val="en-IE"/>
              </w:rPr>
            </w:pPr>
            <w:ins w:id="24769" w:author="Author">
              <w:r w:rsidRPr="00E73B40">
                <w:rPr>
                  <w:lang w:val="en-IE"/>
                </w:rPr>
                <w:t>Single Euro Payments Area</w:t>
              </w:r>
            </w:ins>
          </w:p>
        </w:tc>
      </w:tr>
      <w:tr w:rsidR="00BB7D1A" w:rsidRPr="00E73B40" w14:paraId="6F997088" w14:textId="77777777" w:rsidTr="00BB7D1A">
        <w:trPr>
          <w:ins w:id="247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D359BD4" w14:textId="77777777" w:rsidR="00BB7D1A" w:rsidRPr="00E73B40" w:rsidDel="00EE3B54" w:rsidRDefault="00BB7D1A" w:rsidP="00BB7D1A">
            <w:pPr>
              <w:jc w:val="center"/>
              <w:rPr>
                <w:ins w:id="24771" w:author="Author"/>
                <w:sz w:val="20"/>
                <w:lang w:val="en-IE"/>
              </w:rPr>
            </w:pPr>
            <w:ins w:id="24772" w:author="Author">
              <w:r w:rsidRPr="00E73B40">
                <w:rPr>
                  <w:lang w:val="en-IE"/>
                </w:rPr>
                <w:t>SI</w:t>
              </w:r>
            </w:ins>
          </w:p>
        </w:tc>
        <w:tc>
          <w:tcPr>
            <w:tcW w:w="8477" w:type="dxa"/>
            <w:vAlign w:val="top"/>
          </w:tcPr>
          <w:p w14:paraId="1CA7E21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73" w:author="Author"/>
                <w:sz w:val="20"/>
                <w:lang w:val="en-IE"/>
              </w:rPr>
            </w:pPr>
            <w:ins w:id="24774" w:author="Author">
              <w:r w:rsidRPr="00E73B40">
                <w:rPr>
                  <w:lang w:val="en-IE"/>
                </w:rPr>
                <w:t>System Integrator</w:t>
              </w:r>
            </w:ins>
          </w:p>
        </w:tc>
      </w:tr>
      <w:tr w:rsidR="00BB7D1A" w:rsidRPr="00E73B40" w14:paraId="365C86A2" w14:textId="77777777" w:rsidTr="00BB7D1A">
        <w:trPr>
          <w:ins w:id="247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7F0BFD" w14:textId="77777777" w:rsidR="00BB7D1A" w:rsidRPr="00E73B40" w:rsidDel="00EE3B54" w:rsidRDefault="00BB7D1A" w:rsidP="00BB7D1A">
            <w:pPr>
              <w:jc w:val="center"/>
              <w:rPr>
                <w:ins w:id="24776" w:author="Author"/>
                <w:sz w:val="20"/>
                <w:lang w:val="en-IE"/>
              </w:rPr>
            </w:pPr>
            <w:ins w:id="24777" w:author="Author">
              <w:r w:rsidRPr="00E73B40">
                <w:rPr>
                  <w:lang w:val="en-IE"/>
                </w:rPr>
                <w:t>SID</w:t>
              </w:r>
            </w:ins>
          </w:p>
        </w:tc>
        <w:tc>
          <w:tcPr>
            <w:tcW w:w="8477" w:type="dxa"/>
            <w:vAlign w:val="top"/>
          </w:tcPr>
          <w:p w14:paraId="60FBC90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78" w:author="Author"/>
                <w:sz w:val="20"/>
                <w:lang w:val="en-IE"/>
              </w:rPr>
            </w:pPr>
            <w:ins w:id="24779" w:author="Author">
              <w:r w:rsidRPr="00E73B40">
                <w:rPr>
                  <w:lang w:val="en-IE"/>
                </w:rPr>
                <w:t>Shared Information/ Data Model</w:t>
              </w:r>
            </w:ins>
          </w:p>
        </w:tc>
      </w:tr>
      <w:tr w:rsidR="00BB7D1A" w:rsidRPr="00E73B40" w14:paraId="014C88A6" w14:textId="77777777" w:rsidTr="00BB7D1A">
        <w:trPr>
          <w:ins w:id="247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6A5D450" w14:textId="77777777" w:rsidR="00BB7D1A" w:rsidRPr="00E73B40" w:rsidDel="00EE3B54" w:rsidRDefault="00BB7D1A" w:rsidP="00BB7D1A">
            <w:pPr>
              <w:jc w:val="center"/>
              <w:rPr>
                <w:ins w:id="24781" w:author="Author"/>
                <w:sz w:val="20"/>
                <w:lang w:val="en-IE"/>
              </w:rPr>
            </w:pPr>
            <w:ins w:id="24782" w:author="Author">
              <w:r w:rsidRPr="00E73B40">
                <w:rPr>
                  <w:lang w:val="en-IE"/>
                </w:rPr>
                <w:t>SIM</w:t>
              </w:r>
            </w:ins>
          </w:p>
        </w:tc>
        <w:tc>
          <w:tcPr>
            <w:tcW w:w="8477" w:type="dxa"/>
            <w:vAlign w:val="top"/>
          </w:tcPr>
          <w:p w14:paraId="72CEC44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83" w:author="Author"/>
                <w:sz w:val="20"/>
                <w:lang w:val="en-IE"/>
              </w:rPr>
            </w:pPr>
            <w:ins w:id="24784" w:author="Author">
              <w:r w:rsidRPr="00E73B40">
                <w:rPr>
                  <w:lang w:val="en-IE"/>
                </w:rPr>
                <w:t>Subscriber Identity Module</w:t>
              </w:r>
            </w:ins>
          </w:p>
        </w:tc>
      </w:tr>
      <w:tr w:rsidR="00BB7D1A" w:rsidRPr="00E73B40" w14:paraId="3BE9F064" w14:textId="77777777" w:rsidTr="00BB7D1A">
        <w:trPr>
          <w:ins w:id="247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0230C43" w14:textId="77777777" w:rsidR="00BB7D1A" w:rsidRPr="00E73B40" w:rsidDel="00EE3B54" w:rsidRDefault="00BB7D1A" w:rsidP="00BB7D1A">
            <w:pPr>
              <w:jc w:val="center"/>
              <w:rPr>
                <w:ins w:id="24786" w:author="Author"/>
                <w:sz w:val="20"/>
                <w:lang w:val="en-IE"/>
              </w:rPr>
            </w:pPr>
            <w:ins w:id="24787" w:author="Author">
              <w:r w:rsidRPr="00E73B40">
                <w:rPr>
                  <w:lang w:val="en-IE"/>
                </w:rPr>
                <w:t>SLA</w:t>
              </w:r>
            </w:ins>
          </w:p>
        </w:tc>
        <w:tc>
          <w:tcPr>
            <w:tcW w:w="8477" w:type="dxa"/>
            <w:vAlign w:val="top"/>
          </w:tcPr>
          <w:p w14:paraId="0B9A5CE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88" w:author="Author"/>
                <w:sz w:val="20"/>
                <w:lang w:val="en-IE"/>
              </w:rPr>
            </w:pPr>
            <w:ins w:id="24789" w:author="Author">
              <w:r w:rsidRPr="00E73B40">
                <w:rPr>
                  <w:lang w:val="en-IE"/>
                </w:rPr>
                <w:t>Service Level Agreement</w:t>
              </w:r>
            </w:ins>
          </w:p>
        </w:tc>
      </w:tr>
      <w:tr w:rsidR="00BB7D1A" w:rsidRPr="00E73B40" w14:paraId="7C5FABCD" w14:textId="77777777" w:rsidTr="00BB7D1A">
        <w:trPr>
          <w:ins w:id="247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B7FF34" w14:textId="77777777" w:rsidR="00BB7D1A" w:rsidRPr="00E73B40" w:rsidDel="00EE3B54" w:rsidRDefault="00BB7D1A" w:rsidP="00BB7D1A">
            <w:pPr>
              <w:jc w:val="center"/>
              <w:rPr>
                <w:ins w:id="24791" w:author="Author"/>
                <w:sz w:val="20"/>
                <w:lang w:val="en-IE"/>
              </w:rPr>
            </w:pPr>
            <w:ins w:id="24792" w:author="Author">
              <w:r w:rsidRPr="00E73B40">
                <w:rPr>
                  <w:lang w:val="en-IE"/>
                </w:rPr>
                <w:t>SM</w:t>
              </w:r>
            </w:ins>
          </w:p>
        </w:tc>
        <w:tc>
          <w:tcPr>
            <w:tcW w:w="8477" w:type="dxa"/>
            <w:vAlign w:val="top"/>
          </w:tcPr>
          <w:p w14:paraId="65C61D5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93" w:author="Author"/>
                <w:sz w:val="20"/>
                <w:lang w:val="en-IE"/>
              </w:rPr>
            </w:pPr>
            <w:ins w:id="24794" w:author="Author">
              <w:r w:rsidRPr="00E73B40">
                <w:rPr>
                  <w:lang w:val="en-IE"/>
                </w:rPr>
                <w:t>Success Message</w:t>
              </w:r>
            </w:ins>
          </w:p>
        </w:tc>
      </w:tr>
      <w:tr w:rsidR="00BB7D1A" w:rsidRPr="00E73B40" w14:paraId="3357D076" w14:textId="77777777" w:rsidTr="00BB7D1A">
        <w:trPr>
          <w:ins w:id="247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D4ECF94" w14:textId="77777777" w:rsidR="00BB7D1A" w:rsidRPr="00E73B40" w:rsidDel="00EE3B54" w:rsidRDefault="00BB7D1A" w:rsidP="00BB7D1A">
            <w:pPr>
              <w:jc w:val="center"/>
              <w:rPr>
                <w:ins w:id="24796" w:author="Author"/>
                <w:sz w:val="20"/>
                <w:lang w:val="en-IE"/>
              </w:rPr>
            </w:pPr>
            <w:ins w:id="24797" w:author="Author">
              <w:r w:rsidRPr="00E73B40">
                <w:rPr>
                  <w:lang w:val="en-IE"/>
                </w:rPr>
                <w:t>SME</w:t>
              </w:r>
            </w:ins>
          </w:p>
        </w:tc>
        <w:tc>
          <w:tcPr>
            <w:tcW w:w="8477" w:type="dxa"/>
            <w:vAlign w:val="top"/>
          </w:tcPr>
          <w:p w14:paraId="537E679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98" w:author="Author"/>
                <w:sz w:val="20"/>
                <w:lang w:val="en-IE"/>
              </w:rPr>
            </w:pPr>
            <w:ins w:id="24799" w:author="Author">
              <w:r w:rsidRPr="00E73B40">
                <w:rPr>
                  <w:lang w:val="en-IE"/>
                </w:rPr>
                <w:t>Small Medium Enterprise</w:t>
              </w:r>
            </w:ins>
          </w:p>
        </w:tc>
      </w:tr>
      <w:tr w:rsidR="00BB7D1A" w:rsidRPr="00E73B40" w14:paraId="491B99D7" w14:textId="77777777" w:rsidTr="00BB7D1A">
        <w:trPr>
          <w:ins w:id="248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AE50DD7" w14:textId="77777777" w:rsidR="00BB7D1A" w:rsidRPr="00E73B40" w:rsidDel="00EE3B54" w:rsidRDefault="00BB7D1A" w:rsidP="00BB7D1A">
            <w:pPr>
              <w:jc w:val="center"/>
              <w:rPr>
                <w:ins w:id="24801" w:author="Author"/>
                <w:sz w:val="20"/>
                <w:lang w:val="en-IE"/>
              </w:rPr>
            </w:pPr>
            <w:ins w:id="24802" w:author="Author">
              <w:r w:rsidRPr="00E73B40">
                <w:rPr>
                  <w:lang w:val="en-IE"/>
                </w:rPr>
                <w:t>SOA</w:t>
              </w:r>
            </w:ins>
          </w:p>
        </w:tc>
        <w:tc>
          <w:tcPr>
            <w:tcW w:w="8477" w:type="dxa"/>
            <w:vAlign w:val="top"/>
          </w:tcPr>
          <w:p w14:paraId="5050DC2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03" w:author="Author"/>
                <w:sz w:val="20"/>
                <w:lang w:val="en-IE"/>
              </w:rPr>
            </w:pPr>
            <w:ins w:id="24804" w:author="Author">
              <w:r w:rsidRPr="00E73B40">
                <w:rPr>
                  <w:lang w:val="en-IE"/>
                </w:rPr>
                <w:t>Service-oriented architecture</w:t>
              </w:r>
            </w:ins>
          </w:p>
        </w:tc>
      </w:tr>
      <w:tr w:rsidR="00BB7D1A" w:rsidRPr="00E73B40" w14:paraId="2FB2DB23" w14:textId="77777777" w:rsidTr="00BB7D1A">
        <w:trPr>
          <w:ins w:id="248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2E9B1BC" w14:textId="77777777" w:rsidR="00BB7D1A" w:rsidRPr="00E73B40" w:rsidDel="00EE3B54" w:rsidRDefault="00BB7D1A" w:rsidP="00BB7D1A">
            <w:pPr>
              <w:jc w:val="center"/>
              <w:rPr>
                <w:ins w:id="24806" w:author="Author"/>
                <w:sz w:val="20"/>
                <w:lang w:val="en-IE"/>
              </w:rPr>
            </w:pPr>
            <w:ins w:id="24807" w:author="Author">
              <w:r w:rsidRPr="00E73B40">
                <w:rPr>
                  <w:lang w:val="en-IE"/>
                </w:rPr>
                <w:t>SOAP</w:t>
              </w:r>
            </w:ins>
          </w:p>
        </w:tc>
        <w:tc>
          <w:tcPr>
            <w:tcW w:w="8477" w:type="dxa"/>
            <w:vAlign w:val="top"/>
          </w:tcPr>
          <w:p w14:paraId="1A5450F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08" w:author="Author"/>
                <w:sz w:val="20"/>
                <w:lang w:val="en-IE"/>
              </w:rPr>
            </w:pPr>
            <w:ins w:id="24809" w:author="Author">
              <w:r w:rsidRPr="00E73B40">
                <w:rPr>
                  <w:lang w:val="en-IE"/>
                </w:rPr>
                <w:t>Simple Object Access Protocol</w:t>
              </w:r>
            </w:ins>
          </w:p>
        </w:tc>
      </w:tr>
      <w:tr w:rsidR="00BB7D1A" w:rsidRPr="00E73B40" w14:paraId="0A46DDA6" w14:textId="77777777" w:rsidTr="00BB7D1A">
        <w:trPr>
          <w:ins w:id="248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8DAB86" w14:textId="77777777" w:rsidR="00BB7D1A" w:rsidRPr="00E73B40" w:rsidDel="00EE3B54" w:rsidRDefault="00BB7D1A" w:rsidP="00BB7D1A">
            <w:pPr>
              <w:jc w:val="center"/>
              <w:rPr>
                <w:ins w:id="24811" w:author="Author"/>
                <w:sz w:val="20"/>
                <w:lang w:val="en-IE"/>
              </w:rPr>
            </w:pPr>
            <w:ins w:id="24812" w:author="Author">
              <w:r w:rsidRPr="00E73B40">
                <w:rPr>
                  <w:lang w:val="en-IE"/>
                </w:rPr>
                <w:t>SoHo</w:t>
              </w:r>
            </w:ins>
          </w:p>
        </w:tc>
        <w:tc>
          <w:tcPr>
            <w:tcW w:w="8477" w:type="dxa"/>
            <w:vAlign w:val="top"/>
          </w:tcPr>
          <w:p w14:paraId="04FA1D6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13" w:author="Author"/>
                <w:sz w:val="20"/>
                <w:lang w:val="en-IE"/>
              </w:rPr>
            </w:pPr>
            <w:ins w:id="24814" w:author="Author">
              <w:r w:rsidRPr="00E73B40">
                <w:rPr>
                  <w:lang w:val="en-IE"/>
                </w:rPr>
                <w:t>Small Office/ Home Office</w:t>
              </w:r>
            </w:ins>
          </w:p>
        </w:tc>
      </w:tr>
      <w:tr w:rsidR="00BB7D1A" w:rsidRPr="00E73B40" w14:paraId="378885B6" w14:textId="77777777" w:rsidTr="00BB7D1A">
        <w:trPr>
          <w:ins w:id="248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B1EBFD" w14:textId="77777777" w:rsidR="00BB7D1A" w:rsidRPr="00E73B40" w:rsidDel="00EE3B54" w:rsidRDefault="00BB7D1A" w:rsidP="00BB7D1A">
            <w:pPr>
              <w:jc w:val="center"/>
              <w:rPr>
                <w:ins w:id="24816" w:author="Author"/>
                <w:sz w:val="20"/>
                <w:lang w:val="en-IE"/>
              </w:rPr>
            </w:pPr>
            <w:ins w:id="24817" w:author="Author">
              <w:r w:rsidRPr="00E73B40">
                <w:rPr>
                  <w:lang w:val="en-IE"/>
                </w:rPr>
                <w:t>SOM</w:t>
              </w:r>
            </w:ins>
          </w:p>
        </w:tc>
        <w:tc>
          <w:tcPr>
            <w:tcW w:w="8477" w:type="dxa"/>
            <w:vAlign w:val="top"/>
          </w:tcPr>
          <w:p w14:paraId="53B73C1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18" w:author="Author"/>
                <w:sz w:val="20"/>
                <w:lang w:val="en-IE"/>
              </w:rPr>
            </w:pPr>
            <w:ins w:id="24819" w:author="Author">
              <w:r w:rsidRPr="00E73B40">
                <w:rPr>
                  <w:lang w:val="en-IE"/>
                </w:rPr>
                <w:t>Amdocs Service Order Manager</w:t>
              </w:r>
            </w:ins>
          </w:p>
        </w:tc>
      </w:tr>
      <w:tr w:rsidR="00BB7D1A" w:rsidRPr="00E73B40" w14:paraId="202F482C" w14:textId="77777777" w:rsidTr="00BB7D1A">
        <w:trPr>
          <w:ins w:id="248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B7E64AC" w14:textId="77777777" w:rsidR="00BB7D1A" w:rsidRPr="00E73B40" w:rsidDel="00EE3B54" w:rsidRDefault="00BB7D1A" w:rsidP="00BB7D1A">
            <w:pPr>
              <w:jc w:val="center"/>
              <w:rPr>
                <w:ins w:id="24821" w:author="Author"/>
                <w:sz w:val="20"/>
                <w:lang w:val="en-IE"/>
              </w:rPr>
            </w:pPr>
            <w:ins w:id="24822" w:author="Author">
              <w:r w:rsidRPr="00E73B40">
                <w:rPr>
                  <w:lang w:val="en-IE"/>
                </w:rPr>
                <w:t>SPS</w:t>
              </w:r>
            </w:ins>
          </w:p>
        </w:tc>
        <w:tc>
          <w:tcPr>
            <w:tcW w:w="8477" w:type="dxa"/>
            <w:vAlign w:val="top"/>
          </w:tcPr>
          <w:p w14:paraId="0AE8CDE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23" w:author="Author"/>
                <w:sz w:val="20"/>
                <w:lang w:val="en-IE"/>
              </w:rPr>
            </w:pPr>
            <w:ins w:id="24824" w:author="Author">
              <w:r w:rsidRPr="00E73B40">
                <w:rPr>
                  <w:lang w:val="en-IE"/>
                </w:rPr>
                <w:t>Simple Product Specification</w:t>
              </w:r>
            </w:ins>
          </w:p>
        </w:tc>
      </w:tr>
      <w:tr w:rsidR="00BB7D1A" w:rsidRPr="00E73B40" w14:paraId="76619729" w14:textId="77777777" w:rsidTr="00BB7D1A">
        <w:trPr>
          <w:ins w:id="248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0F07722" w14:textId="77777777" w:rsidR="00BB7D1A" w:rsidRPr="00E73B40" w:rsidDel="00EE3B54" w:rsidRDefault="00BB7D1A" w:rsidP="00BB7D1A">
            <w:pPr>
              <w:jc w:val="center"/>
              <w:rPr>
                <w:ins w:id="24826" w:author="Author"/>
                <w:sz w:val="20"/>
                <w:lang w:val="en-IE"/>
              </w:rPr>
            </w:pPr>
            <w:ins w:id="24827" w:author="Author">
              <w:r w:rsidRPr="00E73B40">
                <w:rPr>
                  <w:lang w:val="en-IE"/>
                </w:rPr>
                <w:t>SRM</w:t>
              </w:r>
            </w:ins>
          </w:p>
        </w:tc>
        <w:tc>
          <w:tcPr>
            <w:tcW w:w="8477" w:type="dxa"/>
            <w:vAlign w:val="top"/>
          </w:tcPr>
          <w:p w14:paraId="3417213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28" w:author="Author"/>
                <w:sz w:val="20"/>
                <w:lang w:val="en-IE"/>
              </w:rPr>
            </w:pPr>
            <w:ins w:id="24829" w:author="Author">
              <w:r w:rsidRPr="00E73B40">
                <w:rPr>
                  <w:lang w:val="en-IE"/>
                </w:rPr>
                <w:t>Subscriber Resource Manager</w:t>
              </w:r>
            </w:ins>
          </w:p>
        </w:tc>
      </w:tr>
      <w:tr w:rsidR="00BB7D1A" w:rsidRPr="00E73B40" w14:paraId="2C8B2F89" w14:textId="77777777" w:rsidTr="00BB7D1A">
        <w:trPr>
          <w:ins w:id="248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F106D8" w14:textId="77777777" w:rsidR="00BB7D1A" w:rsidRPr="00E73B40" w:rsidDel="00EE3B54" w:rsidRDefault="00BB7D1A" w:rsidP="00BB7D1A">
            <w:pPr>
              <w:jc w:val="center"/>
              <w:rPr>
                <w:ins w:id="24831" w:author="Author"/>
                <w:sz w:val="20"/>
                <w:lang w:val="en-IE"/>
              </w:rPr>
            </w:pPr>
            <w:ins w:id="24832" w:author="Author">
              <w:r w:rsidRPr="00E73B40">
                <w:rPr>
                  <w:lang w:val="en-IE"/>
                </w:rPr>
                <w:t>SSO</w:t>
              </w:r>
            </w:ins>
          </w:p>
        </w:tc>
        <w:tc>
          <w:tcPr>
            <w:tcW w:w="8477" w:type="dxa"/>
            <w:vAlign w:val="top"/>
          </w:tcPr>
          <w:p w14:paraId="71A0453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33" w:author="Author"/>
                <w:sz w:val="20"/>
                <w:lang w:val="en-IE"/>
              </w:rPr>
            </w:pPr>
            <w:ins w:id="24834" w:author="Author">
              <w:r w:rsidRPr="00E73B40">
                <w:rPr>
                  <w:lang w:val="en-IE"/>
                </w:rPr>
                <w:t>Single Sign-On</w:t>
              </w:r>
            </w:ins>
          </w:p>
        </w:tc>
      </w:tr>
      <w:tr w:rsidR="00BB7D1A" w:rsidRPr="00E73B40" w14:paraId="551DC53F" w14:textId="77777777" w:rsidTr="00BB7D1A">
        <w:trPr>
          <w:ins w:id="248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AB603A" w14:textId="77777777" w:rsidR="00BB7D1A" w:rsidRPr="00E73B40" w:rsidDel="00EE3B54" w:rsidRDefault="00BB7D1A" w:rsidP="00BB7D1A">
            <w:pPr>
              <w:jc w:val="center"/>
              <w:rPr>
                <w:ins w:id="24836" w:author="Author"/>
                <w:sz w:val="20"/>
                <w:lang w:val="en-IE"/>
              </w:rPr>
            </w:pPr>
            <w:ins w:id="24837" w:author="Author">
              <w:r w:rsidRPr="00E73B40">
                <w:rPr>
                  <w:lang w:val="en-IE"/>
                </w:rPr>
                <w:t>TAP</w:t>
              </w:r>
            </w:ins>
          </w:p>
        </w:tc>
        <w:tc>
          <w:tcPr>
            <w:tcW w:w="8477" w:type="dxa"/>
            <w:vAlign w:val="top"/>
          </w:tcPr>
          <w:p w14:paraId="3397798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38" w:author="Author"/>
                <w:sz w:val="20"/>
                <w:lang w:val="en-IE"/>
              </w:rPr>
            </w:pPr>
            <w:ins w:id="24839" w:author="Author">
              <w:r w:rsidRPr="00E73B40">
                <w:rPr>
                  <w:lang w:val="en-IE"/>
                </w:rPr>
                <w:t>Transferred Account Procedure</w:t>
              </w:r>
            </w:ins>
          </w:p>
        </w:tc>
      </w:tr>
      <w:tr w:rsidR="00BB7D1A" w:rsidRPr="00E73B40" w14:paraId="67B3035A" w14:textId="77777777" w:rsidTr="00BB7D1A">
        <w:trPr>
          <w:ins w:id="248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24EB3C" w14:textId="77777777" w:rsidR="00BB7D1A" w:rsidRPr="00E73B40" w:rsidDel="00EE3B54" w:rsidRDefault="00BB7D1A" w:rsidP="00BB7D1A">
            <w:pPr>
              <w:jc w:val="center"/>
              <w:rPr>
                <w:ins w:id="24841" w:author="Author"/>
                <w:sz w:val="20"/>
                <w:lang w:val="en-IE"/>
              </w:rPr>
            </w:pPr>
            <w:ins w:id="24842" w:author="Author">
              <w:r w:rsidRPr="00E73B40">
                <w:rPr>
                  <w:lang w:val="en-IE"/>
                </w:rPr>
                <w:t>TBD</w:t>
              </w:r>
            </w:ins>
          </w:p>
        </w:tc>
        <w:tc>
          <w:tcPr>
            <w:tcW w:w="8477" w:type="dxa"/>
            <w:vAlign w:val="top"/>
          </w:tcPr>
          <w:p w14:paraId="0D61457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43" w:author="Author"/>
                <w:sz w:val="20"/>
                <w:lang w:val="en-IE"/>
              </w:rPr>
            </w:pPr>
            <w:ins w:id="24844" w:author="Author">
              <w:r w:rsidRPr="00E73B40">
                <w:rPr>
                  <w:lang w:val="en-IE"/>
                </w:rPr>
                <w:t>To be defined</w:t>
              </w:r>
            </w:ins>
          </w:p>
        </w:tc>
      </w:tr>
      <w:tr w:rsidR="00BB7D1A" w:rsidRPr="00E73B40" w14:paraId="3B406209" w14:textId="77777777" w:rsidTr="00BB7D1A">
        <w:trPr>
          <w:ins w:id="248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9949013" w14:textId="77777777" w:rsidR="00BB7D1A" w:rsidRPr="00E73B40" w:rsidDel="00EE3B54" w:rsidRDefault="00BB7D1A" w:rsidP="00BB7D1A">
            <w:pPr>
              <w:jc w:val="center"/>
              <w:rPr>
                <w:ins w:id="24846" w:author="Author"/>
                <w:sz w:val="20"/>
                <w:lang w:val="en-IE"/>
              </w:rPr>
            </w:pPr>
            <w:ins w:id="24847" w:author="Author">
              <w:r w:rsidRPr="00E73B40">
                <w:rPr>
                  <w:lang w:val="en-IE"/>
                </w:rPr>
                <w:t>TLG</w:t>
              </w:r>
            </w:ins>
          </w:p>
        </w:tc>
        <w:tc>
          <w:tcPr>
            <w:tcW w:w="8477" w:type="dxa"/>
            <w:vAlign w:val="top"/>
          </w:tcPr>
          <w:p w14:paraId="336816D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48" w:author="Author"/>
                <w:sz w:val="20"/>
                <w:lang w:val="en-IE"/>
              </w:rPr>
            </w:pPr>
            <w:ins w:id="24849" w:author="Author">
              <w:r w:rsidRPr="00E73B40">
                <w:rPr>
                  <w:lang w:val="en-IE"/>
                </w:rPr>
                <w:t>The Logic Group is vendor of PCI Zone</w:t>
              </w:r>
            </w:ins>
          </w:p>
        </w:tc>
      </w:tr>
      <w:tr w:rsidR="00BB7D1A" w:rsidRPr="00E73B40" w14:paraId="687A74B4" w14:textId="77777777" w:rsidTr="00BB7D1A">
        <w:trPr>
          <w:ins w:id="248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FDD4C1" w14:textId="77777777" w:rsidR="00BB7D1A" w:rsidRPr="00E73B40" w:rsidDel="00EE3B54" w:rsidRDefault="00BB7D1A" w:rsidP="00BB7D1A">
            <w:pPr>
              <w:jc w:val="center"/>
              <w:rPr>
                <w:ins w:id="24851" w:author="Author"/>
                <w:sz w:val="20"/>
                <w:lang w:val="en-IE"/>
              </w:rPr>
            </w:pPr>
            <w:ins w:id="24852" w:author="Author">
              <w:r w:rsidRPr="00E73B40">
                <w:rPr>
                  <w:lang w:val="en-IE"/>
                </w:rPr>
                <w:t>TMF</w:t>
              </w:r>
            </w:ins>
          </w:p>
        </w:tc>
        <w:tc>
          <w:tcPr>
            <w:tcW w:w="8477" w:type="dxa"/>
            <w:vAlign w:val="top"/>
          </w:tcPr>
          <w:p w14:paraId="37D7AFA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53" w:author="Author"/>
                <w:sz w:val="20"/>
                <w:lang w:val="en-IE"/>
              </w:rPr>
            </w:pPr>
            <w:ins w:id="24854" w:author="Author">
              <w:r w:rsidRPr="00E73B40">
                <w:rPr>
                  <w:lang w:val="en-IE"/>
                </w:rPr>
                <w:t>TeleManagement Forum</w:t>
              </w:r>
            </w:ins>
          </w:p>
        </w:tc>
      </w:tr>
      <w:tr w:rsidR="00BB7D1A" w:rsidRPr="00E73B40" w14:paraId="0BBA1063" w14:textId="77777777" w:rsidTr="00BB7D1A">
        <w:trPr>
          <w:ins w:id="248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CDC11D4" w14:textId="77777777" w:rsidR="00BB7D1A" w:rsidRPr="00E73B40" w:rsidDel="00EE3B54" w:rsidRDefault="00BB7D1A" w:rsidP="00BB7D1A">
            <w:pPr>
              <w:jc w:val="center"/>
              <w:rPr>
                <w:ins w:id="24856" w:author="Author"/>
                <w:sz w:val="20"/>
                <w:lang w:val="en-IE"/>
              </w:rPr>
            </w:pPr>
            <w:ins w:id="24857" w:author="Author">
              <w:r w:rsidRPr="00E73B40">
                <w:rPr>
                  <w:lang w:val="en-IE"/>
                </w:rPr>
                <w:lastRenderedPageBreak/>
                <w:t>TS</w:t>
              </w:r>
            </w:ins>
          </w:p>
        </w:tc>
        <w:tc>
          <w:tcPr>
            <w:tcW w:w="8477" w:type="dxa"/>
            <w:vAlign w:val="top"/>
          </w:tcPr>
          <w:p w14:paraId="61A4D63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58" w:author="Author"/>
                <w:sz w:val="20"/>
                <w:lang w:val="en-IE"/>
              </w:rPr>
            </w:pPr>
            <w:ins w:id="24859" w:author="Author">
              <w:r w:rsidRPr="00E73B40">
                <w:rPr>
                  <w:lang w:val="en-IE"/>
                </w:rPr>
                <w:t>Transfer Subscription</w:t>
              </w:r>
            </w:ins>
          </w:p>
        </w:tc>
      </w:tr>
      <w:tr w:rsidR="00BB7D1A" w:rsidRPr="00E73B40" w14:paraId="2977F290" w14:textId="77777777" w:rsidTr="00BB7D1A">
        <w:trPr>
          <w:ins w:id="248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C135FBB" w14:textId="77777777" w:rsidR="00BB7D1A" w:rsidRPr="00E73B40" w:rsidDel="00EE3B54" w:rsidRDefault="00BB7D1A" w:rsidP="00BB7D1A">
            <w:pPr>
              <w:jc w:val="center"/>
              <w:rPr>
                <w:ins w:id="24861" w:author="Author"/>
                <w:sz w:val="20"/>
                <w:lang w:val="en-IE"/>
              </w:rPr>
            </w:pPr>
            <w:ins w:id="24862" w:author="Author">
              <w:r w:rsidRPr="00E73B40">
                <w:rPr>
                  <w:lang w:val="en-IE"/>
                </w:rPr>
                <w:t>UAN</w:t>
              </w:r>
            </w:ins>
          </w:p>
        </w:tc>
        <w:tc>
          <w:tcPr>
            <w:tcW w:w="8477" w:type="dxa"/>
            <w:vAlign w:val="top"/>
          </w:tcPr>
          <w:p w14:paraId="0E4C8AD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63" w:author="Author"/>
                <w:sz w:val="20"/>
                <w:lang w:val="en-IE"/>
              </w:rPr>
            </w:pPr>
            <w:ins w:id="24864" w:author="Author">
              <w:r w:rsidRPr="00E73B40">
                <w:rPr>
                  <w:lang w:val="en-IE"/>
                </w:rPr>
                <w:t>Universal Access Code - 8-digit number that identifies the phone line.</w:t>
              </w:r>
            </w:ins>
          </w:p>
        </w:tc>
      </w:tr>
      <w:tr w:rsidR="00BB7D1A" w:rsidRPr="00E73B40" w14:paraId="34E9533E" w14:textId="77777777" w:rsidTr="00BB7D1A">
        <w:trPr>
          <w:ins w:id="248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A15394" w14:textId="77777777" w:rsidR="00BB7D1A" w:rsidRPr="00E73B40" w:rsidDel="00EE3B54" w:rsidRDefault="00BB7D1A" w:rsidP="00BB7D1A">
            <w:pPr>
              <w:jc w:val="center"/>
              <w:rPr>
                <w:ins w:id="24866" w:author="Author"/>
                <w:sz w:val="20"/>
                <w:lang w:val="en-IE"/>
              </w:rPr>
            </w:pPr>
            <w:ins w:id="24867" w:author="Author">
              <w:r w:rsidRPr="00E73B40">
                <w:rPr>
                  <w:lang w:val="en-IE"/>
                </w:rPr>
                <w:t>UFE</w:t>
              </w:r>
            </w:ins>
          </w:p>
        </w:tc>
        <w:tc>
          <w:tcPr>
            <w:tcW w:w="8477" w:type="dxa"/>
            <w:vAlign w:val="top"/>
          </w:tcPr>
          <w:p w14:paraId="3D1049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68" w:author="Author"/>
                <w:sz w:val="20"/>
                <w:lang w:val="en-IE"/>
              </w:rPr>
            </w:pPr>
            <w:ins w:id="24869" w:author="Author">
              <w:r w:rsidRPr="00E73B40">
                <w:rPr>
                  <w:lang w:val="en-IE"/>
                </w:rPr>
                <w:t>Unified Front-end</w:t>
              </w:r>
            </w:ins>
          </w:p>
        </w:tc>
      </w:tr>
      <w:tr w:rsidR="00BB7D1A" w:rsidRPr="00E73B40" w14:paraId="08E79419" w14:textId="77777777" w:rsidTr="00BB7D1A">
        <w:trPr>
          <w:ins w:id="248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62B2FDC" w14:textId="77777777" w:rsidR="00BB7D1A" w:rsidRPr="00E73B40" w:rsidDel="00EE3B54" w:rsidRDefault="00BB7D1A" w:rsidP="00BB7D1A">
            <w:pPr>
              <w:jc w:val="center"/>
              <w:rPr>
                <w:ins w:id="24871" w:author="Author"/>
                <w:sz w:val="20"/>
                <w:lang w:val="en-IE"/>
              </w:rPr>
            </w:pPr>
            <w:ins w:id="24872" w:author="Author">
              <w:r w:rsidRPr="00E73B40">
                <w:rPr>
                  <w:lang w:val="en-IE"/>
                </w:rPr>
                <w:t>UI</w:t>
              </w:r>
            </w:ins>
          </w:p>
        </w:tc>
        <w:tc>
          <w:tcPr>
            <w:tcW w:w="8477" w:type="dxa"/>
            <w:vAlign w:val="top"/>
          </w:tcPr>
          <w:p w14:paraId="71D80FE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73" w:author="Author"/>
                <w:sz w:val="20"/>
                <w:lang w:val="en-IE"/>
              </w:rPr>
            </w:pPr>
            <w:ins w:id="24874" w:author="Author">
              <w:r w:rsidRPr="00E73B40">
                <w:rPr>
                  <w:lang w:val="en-IE"/>
                </w:rPr>
                <w:t>User Interface, see also GUI</w:t>
              </w:r>
            </w:ins>
          </w:p>
        </w:tc>
      </w:tr>
      <w:tr w:rsidR="00BB7D1A" w:rsidRPr="00E73B40" w14:paraId="0BF7D589" w14:textId="77777777" w:rsidTr="00BB7D1A">
        <w:trPr>
          <w:ins w:id="248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72941F3" w14:textId="77777777" w:rsidR="00BB7D1A" w:rsidRPr="00E73B40" w:rsidDel="00EE3B54" w:rsidRDefault="00BB7D1A" w:rsidP="00BB7D1A">
            <w:pPr>
              <w:jc w:val="center"/>
              <w:rPr>
                <w:ins w:id="24876" w:author="Author"/>
                <w:sz w:val="20"/>
                <w:lang w:val="en-IE"/>
              </w:rPr>
            </w:pPr>
            <w:ins w:id="24877" w:author="Author">
              <w:r w:rsidRPr="00E73B40">
                <w:rPr>
                  <w:lang w:val="en-IE"/>
                </w:rPr>
                <w:t>USM</w:t>
              </w:r>
            </w:ins>
          </w:p>
        </w:tc>
        <w:tc>
          <w:tcPr>
            <w:tcW w:w="8477" w:type="dxa"/>
            <w:vAlign w:val="top"/>
          </w:tcPr>
          <w:p w14:paraId="44D3C9F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78" w:author="Author"/>
                <w:sz w:val="20"/>
                <w:lang w:val="en-IE"/>
              </w:rPr>
            </w:pPr>
            <w:ins w:id="24879" w:author="Author">
              <w:r w:rsidRPr="00E73B40">
                <w:rPr>
                  <w:lang w:val="en-IE"/>
                </w:rPr>
                <w:t>Amdocs Unified Service Manager</w:t>
              </w:r>
            </w:ins>
          </w:p>
        </w:tc>
      </w:tr>
      <w:tr w:rsidR="00BB7D1A" w:rsidRPr="00E73B40" w14:paraId="137E352C" w14:textId="77777777" w:rsidTr="00BB7D1A">
        <w:trPr>
          <w:ins w:id="248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DC7A337" w14:textId="77777777" w:rsidR="00BB7D1A" w:rsidRPr="00E73B40" w:rsidDel="00EE3B54" w:rsidRDefault="00BB7D1A" w:rsidP="00BB7D1A">
            <w:pPr>
              <w:jc w:val="center"/>
              <w:rPr>
                <w:ins w:id="24881" w:author="Author"/>
                <w:sz w:val="20"/>
                <w:lang w:val="en-IE"/>
              </w:rPr>
            </w:pPr>
            <w:ins w:id="24882" w:author="Author">
              <w:r w:rsidRPr="00E73B40">
                <w:rPr>
                  <w:lang w:val="en-IE"/>
                </w:rPr>
                <w:t>VCS</w:t>
              </w:r>
            </w:ins>
          </w:p>
        </w:tc>
        <w:tc>
          <w:tcPr>
            <w:tcW w:w="8477" w:type="dxa"/>
            <w:vAlign w:val="top"/>
          </w:tcPr>
          <w:p w14:paraId="2ECD428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83" w:author="Author"/>
                <w:sz w:val="20"/>
                <w:lang w:val="en-IE"/>
              </w:rPr>
            </w:pPr>
            <w:ins w:id="24884" w:author="Author">
              <w:r w:rsidRPr="00E73B40">
                <w:rPr>
                  <w:lang w:val="en-IE"/>
                </w:rPr>
                <w:t>Version Control System</w:t>
              </w:r>
            </w:ins>
          </w:p>
        </w:tc>
      </w:tr>
      <w:tr w:rsidR="00BB7D1A" w:rsidRPr="00E73B40" w14:paraId="24DE2DA1" w14:textId="77777777" w:rsidTr="00BB7D1A">
        <w:trPr>
          <w:ins w:id="248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CAA3AF" w14:textId="77777777" w:rsidR="00BB7D1A" w:rsidRPr="00E73B40" w:rsidDel="00EE3B54" w:rsidRDefault="00BB7D1A" w:rsidP="00BB7D1A">
            <w:pPr>
              <w:jc w:val="center"/>
              <w:rPr>
                <w:ins w:id="24886" w:author="Author"/>
                <w:sz w:val="20"/>
                <w:lang w:val="en-IE"/>
              </w:rPr>
            </w:pPr>
            <w:ins w:id="24887" w:author="Author">
              <w:r w:rsidRPr="00E73B40">
                <w:rPr>
                  <w:lang w:val="en-IE"/>
                </w:rPr>
                <w:t>VEPS</w:t>
              </w:r>
            </w:ins>
          </w:p>
        </w:tc>
        <w:tc>
          <w:tcPr>
            <w:tcW w:w="8477" w:type="dxa"/>
            <w:vAlign w:val="top"/>
          </w:tcPr>
          <w:p w14:paraId="57F6747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88" w:author="Author"/>
                <w:sz w:val="20"/>
                <w:lang w:val="en-IE"/>
              </w:rPr>
            </w:pPr>
            <w:ins w:id="24889" w:author="Author">
              <w:r w:rsidRPr="00E73B40">
                <w:rPr>
                  <w:lang w:val="en-IE"/>
                </w:rPr>
                <w:t>Vodafone Enterprise Project Management</w:t>
              </w:r>
            </w:ins>
          </w:p>
        </w:tc>
      </w:tr>
      <w:tr w:rsidR="00BB7D1A" w:rsidRPr="00E73B40" w14:paraId="010FAB53" w14:textId="77777777" w:rsidTr="00BB7D1A">
        <w:trPr>
          <w:ins w:id="248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8948C2" w14:textId="77777777" w:rsidR="00BB7D1A" w:rsidRPr="00E73B40" w:rsidDel="00EE3B54" w:rsidRDefault="00BB7D1A" w:rsidP="00BB7D1A">
            <w:pPr>
              <w:jc w:val="center"/>
              <w:rPr>
                <w:ins w:id="24891" w:author="Author"/>
                <w:sz w:val="20"/>
                <w:lang w:val="en-IE"/>
              </w:rPr>
            </w:pPr>
            <w:ins w:id="24892" w:author="Author">
              <w:r w:rsidRPr="00E73B40">
                <w:rPr>
                  <w:lang w:val="en-IE"/>
                </w:rPr>
                <w:t>VM</w:t>
              </w:r>
            </w:ins>
          </w:p>
        </w:tc>
        <w:tc>
          <w:tcPr>
            <w:tcW w:w="8477" w:type="dxa"/>
            <w:vAlign w:val="top"/>
          </w:tcPr>
          <w:p w14:paraId="7FB9416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93" w:author="Author"/>
                <w:sz w:val="20"/>
                <w:lang w:val="en-IE"/>
              </w:rPr>
            </w:pPr>
            <w:ins w:id="24894" w:author="Author">
              <w:r w:rsidRPr="00E73B40">
                <w:rPr>
                  <w:lang w:val="en-IE"/>
                </w:rPr>
                <w:t>Amdocs Voucher Manager</w:t>
              </w:r>
            </w:ins>
          </w:p>
        </w:tc>
      </w:tr>
      <w:tr w:rsidR="00BB7D1A" w:rsidRPr="00E73B40" w14:paraId="3007B585" w14:textId="77777777" w:rsidTr="00BB7D1A">
        <w:trPr>
          <w:ins w:id="248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2C2F98" w14:textId="77777777" w:rsidR="00BB7D1A" w:rsidRPr="00E73B40" w:rsidDel="00EE3B54" w:rsidRDefault="00BB7D1A" w:rsidP="00BB7D1A">
            <w:pPr>
              <w:jc w:val="center"/>
              <w:rPr>
                <w:ins w:id="24896" w:author="Author"/>
                <w:sz w:val="20"/>
                <w:lang w:val="en-IE"/>
              </w:rPr>
            </w:pPr>
            <w:ins w:id="24897" w:author="Author">
              <w:r w:rsidRPr="00E73B40">
                <w:rPr>
                  <w:lang w:val="en-IE"/>
                </w:rPr>
                <w:t>VoLTE</w:t>
              </w:r>
            </w:ins>
          </w:p>
        </w:tc>
        <w:tc>
          <w:tcPr>
            <w:tcW w:w="8477" w:type="dxa"/>
            <w:vAlign w:val="top"/>
          </w:tcPr>
          <w:p w14:paraId="272ACD0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98" w:author="Author"/>
                <w:sz w:val="20"/>
                <w:lang w:val="en-IE"/>
              </w:rPr>
            </w:pPr>
            <w:ins w:id="24899" w:author="Author">
              <w:r w:rsidRPr="00E73B40">
                <w:rPr>
                  <w:lang w:val="en-IE"/>
                </w:rPr>
                <w:t>Voice over LTE (Long-Term Evolution) – Voice calls in the 4G network</w:t>
              </w:r>
            </w:ins>
          </w:p>
        </w:tc>
      </w:tr>
      <w:tr w:rsidR="00BB7D1A" w:rsidRPr="00E73B40" w14:paraId="51D76CD8" w14:textId="77777777" w:rsidTr="00BB7D1A">
        <w:trPr>
          <w:ins w:id="249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CB8975" w14:textId="77777777" w:rsidR="00BB7D1A" w:rsidRPr="00E73B40" w:rsidDel="00EE3B54" w:rsidRDefault="00BB7D1A" w:rsidP="00BB7D1A">
            <w:pPr>
              <w:jc w:val="center"/>
              <w:rPr>
                <w:ins w:id="24901" w:author="Author"/>
                <w:sz w:val="20"/>
                <w:lang w:val="en-IE"/>
              </w:rPr>
            </w:pPr>
            <w:ins w:id="24902" w:author="Author">
              <w:r w:rsidRPr="00E73B40">
                <w:rPr>
                  <w:lang w:val="en-IE"/>
                </w:rPr>
                <w:t>VPN</w:t>
              </w:r>
            </w:ins>
          </w:p>
        </w:tc>
        <w:tc>
          <w:tcPr>
            <w:tcW w:w="8477" w:type="dxa"/>
            <w:vAlign w:val="top"/>
          </w:tcPr>
          <w:p w14:paraId="456514B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03" w:author="Author"/>
                <w:sz w:val="20"/>
                <w:lang w:val="en-IE"/>
              </w:rPr>
            </w:pPr>
            <w:ins w:id="24904" w:author="Author">
              <w:r w:rsidRPr="00E73B40">
                <w:rPr>
                  <w:lang w:val="en-IE"/>
                </w:rPr>
                <w:t>Virtual Private Network</w:t>
              </w:r>
            </w:ins>
          </w:p>
        </w:tc>
      </w:tr>
      <w:tr w:rsidR="00BB7D1A" w:rsidRPr="00E73B40" w14:paraId="5F4C5AA9" w14:textId="77777777" w:rsidTr="00BB7D1A">
        <w:trPr>
          <w:ins w:id="249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0776A31" w14:textId="77777777" w:rsidR="00BB7D1A" w:rsidRPr="00E73B40" w:rsidDel="00EE3B54" w:rsidRDefault="00BB7D1A" w:rsidP="00BB7D1A">
            <w:pPr>
              <w:jc w:val="center"/>
              <w:rPr>
                <w:ins w:id="24906" w:author="Author"/>
                <w:sz w:val="20"/>
                <w:lang w:val="en-IE"/>
              </w:rPr>
            </w:pPr>
            <w:ins w:id="24907" w:author="Author">
              <w:r w:rsidRPr="00E73B40">
                <w:rPr>
                  <w:lang w:val="en-IE"/>
                </w:rPr>
                <w:t>VTIS</w:t>
              </w:r>
            </w:ins>
          </w:p>
        </w:tc>
        <w:tc>
          <w:tcPr>
            <w:tcW w:w="8477" w:type="dxa"/>
            <w:vAlign w:val="top"/>
          </w:tcPr>
          <w:p w14:paraId="1031BD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08" w:author="Author"/>
                <w:sz w:val="20"/>
                <w:lang w:val="en-IE"/>
              </w:rPr>
            </w:pPr>
            <w:ins w:id="24909" w:author="Author">
              <w:r w:rsidRPr="00E73B40">
                <w:rPr>
                  <w:lang w:val="en-IE"/>
                </w:rPr>
                <w:t>Vodafone Technical</w:t>
              </w:r>
            </w:ins>
          </w:p>
        </w:tc>
      </w:tr>
      <w:tr w:rsidR="00BB7D1A" w:rsidRPr="00E73B40" w14:paraId="04215DC7" w14:textId="77777777" w:rsidTr="00BB7D1A">
        <w:trPr>
          <w:ins w:id="249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F3EEDC6" w14:textId="77777777" w:rsidR="00BB7D1A" w:rsidRPr="00E73B40" w:rsidDel="00EE3B54" w:rsidRDefault="00BB7D1A" w:rsidP="00BB7D1A">
            <w:pPr>
              <w:jc w:val="center"/>
              <w:rPr>
                <w:ins w:id="24911" w:author="Author"/>
                <w:sz w:val="20"/>
                <w:lang w:val="en-IE"/>
              </w:rPr>
            </w:pPr>
            <w:ins w:id="24912" w:author="Author">
              <w:r w:rsidRPr="00E73B40">
                <w:rPr>
                  <w:lang w:val="en-IE"/>
                </w:rPr>
                <w:t>WCS</w:t>
              </w:r>
            </w:ins>
          </w:p>
        </w:tc>
        <w:tc>
          <w:tcPr>
            <w:tcW w:w="8477" w:type="dxa"/>
            <w:vAlign w:val="top"/>
          </w:tcPr>
          <w:p w14:paraId="7C34796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13" w:author="Author"/>
                <w:sz w:val="20"/>
                <w:lang w:val="en-IE"/>
              </w:rPr>
            </w:pPr>
            <w:ins w:id="24914" w:author="Author">
              <w:r w:rsidRPr="00E73B40">
                <w:rPr>
                  <w:lang w:val="en-IE"/>
                </w:rPr>
                <w:t>Oracle WebCenter Sites</w:t>
              </w:r>
            </w:ins>
          </w:p>
        </w:tc>
      </w:tr>
      <w:tr w:rsidR="00BB7D1A" w:rsidRPr="00E73B40" w14:paraId="690DCD4A" w14:textId="77777777" w:rsidTr="00BB7D1A">
        <w:trPr>
          <w:ins w:id="249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F173F30" w14:textId="77777777" w:rsidR="00BB7D1A" w:rsidRPr="00E73B40" w:rsidDel="00EE3B54" w:rsidRDefault="00BB7D1A" w:rsidP="00BB7D1A">
            <w:pPr>
              <w:jc w:val="center"/>
              <w:rPr>
                <w:ins w:id="24916" w:author="Author"/>
                <w:sz w:val="20"/>
                <w:lang w:val="en-IE"/>
              </w:rPr>
            </w:pPr>
            <w:ins w:id="24917" w:author="Author">
              <w:r w:rsidRPr="00E73B40">
                <w:rPr>
                  <w:lang w:val="en-IE"/>
                </w:rPr>
                <w:t>WIAM</w:t>
              </w:r>
            </w:ins>
          </w:p>
        </w:tc>
        <w:tc>
          <w:tcPr>
            <w:tcW w:w="8477" w:type="dxa"/>
            <w:vAlign w:val="top"/>
          </w:tcPr>
          <w:p w14:paraId="09DFC82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18" w:author="Author"/>
                <w:sz w:val="20"/>
                <w:lang w:val="en-IE"/>
              </w:rPr>
            </w:pPr>
            <w:ins w:id="24919" w:author="Author">
              <w:r w:rsidRPr="00E73B40">
                <w:rPr>
                  <w:lang w:val="en-IE"/>
                </w:rPr>
                <w:t>Workforce Identity &amp; Access Management</w:t>
              </w:r>
            </w:ins>
          </w:p>
        </w:tc>
      </w:tr>
      <w:tr w:rsidR="00BB7D1A" w:rsidRPr="00E73B40" w14:paraId="2F9830D8" w14:textId="77777777" w:rsidTr="00BB7D1A">
        <w:trPr>
          <w:ins w:id="249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898346" w14:textId="77777777" w:rsidR="00BB7D1A" w:rsidRPr="00E73B40" w:rsidDel="00EE3B54" w:rsidRDefault="00BB7D1A" w:rsidP="00BB7D1A">
            <w:pPr>
              <w:jc w:val="center"/>
              <w:rPr>
                <w:ins w:id="24921" w:author="Author"/>
                <w:sz w:val="20"/>
                <w:lang w:val="en-IE"/>
              </w:rPr>
            </w:pPr>
            <w:ins w:id="24922" w:author="Author">
              <w:r w:rsidRPr="00E73B40">
                <w:rPr>
                  <w:lang w:val="en-IE"/>
                </w:rPr>
                <w:t>WSF</w:t>
              </w:r>
            </w:ins>
          </w:p>
        </w:tc>
        <w:tc>
          <w:tcPr>
            <w:tcW w:w="8477" w:type="dxa"/>
            <w:vAlign w:val="top"/>
          </w:tcPr>
          <w:p w14:paraId="237DE3C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23" w:author="Author"/>
                <w:sz w:val="20"/>
                <w:lang w:val="en-IE"/>
              </w:rPr>
            </w:pPr>
            <w:ins w:id="24924" w:author="Author">
              <w:r w:rsidRPr="00E73B40">
                <w:rPr>
                  <w:lang w:val="en-IE"/>
                </w:rPr>
                <w:t>Amdocs Web Service Factory</w:t>
              </w:r>
            </w:ins>
          </w:p>
        </w:tc>
      </w:tr>
    </w:tbl>
    <w:p w14:paraId="4D95F05E" w14:textId="77777777" w:rsidR="006A13AC" w:rsidRPr="00E73B40" w:rsidRDefault="006A13AC" w:rsidP="006A13AC">
      <w:pPr>
        <w:pStyle w:val="ListParagraph"/>
        <w:rPr>
          <w:i/>
          <w:lang w:val="en-IE"/>
        </w:rPr>
      </w:pPr>
    </w:p>
    <w:p w14:paraId="529E9F17" w14:textId="77777777" w:rsidR="006A13AC" w:rsidRPr="00E73B40" w:rsidRDefault="006A13AC" w:rsidP="006A13AC">
      <w:pPr>
        <w:pStyle w:val="ListParagraph"/>
        <w:rPr>
          <w:i/>
          <w:lang w:val="en-IE"/>
        </w:rPr>
        <w:sectPr w:rsidR="006A13AC" w:rsidRPr="00E73B40" w:rsidSect="006A13AC">
          <w:footerReference w:type="default" r:id="rId99"/>
          <w:type w:val="continuous"/>
          <w:pgSz w:w="11906" w:h="16838" w:code="9"/>
          <w:pgMar w:top="1106" w:right="1134" w:bottom="1134" w:left="1134" w:header="737" w:footer="737" w:gutter="0"/>
          <w:cols w:space="708"/>
          <w:docGrid w:linePitch="360"/>
        </w:sectPr>
      </w:pPr>
    </w:p>
    <w:p w14:paraId="2A4A29F2" w14:textId="77777777" w:rsidR="006A13AC" w:rsidRPr="00E73B40" w:rsidRDefault="006A13AC" w:rsidP="006A13AC">
      <w:pPr>
        <w:pStyle w:val="ListParagraph"/>
        <w:rPr>
          <w:i/>
          <w:lang w:val="en-IE"/>
        </w:rPr>
        <w:sectPr w:rsidR="006A13AC" w:rsidRPr="00E73B40" w:rsidSect="009E77E6">
          <w:type w:val="continuous"/>
          <w:pgSz w:w="11906" w:h="16838" w:code="9"/>
          <w:pgMar w:top="1106" w:right="1134" w:bottom="1134" w:left="1134" w:header="737" w:footer="737" w:gutter="0"/>
          <w:cols w:space="708"/>
          <w:docGrid w:linePitch="360"/>
        </w:sectPr>
      </w:pPr>
    </w:p>
    <w:p w14:paraId="7A37F4AA" w14:textId="77777777" w:rsidR="006A13AC" w:rsidRPr="00E73B40" w:rsidRDefault="006A13AC" w:rsidP="006A13AC">
      <w:pPr>
        <w:pStyle w:val="ListParagraph"/>
        <w:rPr>
          <w:i/>
          <w:lang w:val="en-IE"/>
        </w:rPr>
        <w:sectPr w:rsidR="006A13AC" w:rsidRPr="00E73B40" w:rsidSect="009E77E6">
          <w:type w:val="continuous"/>
          <w:pgSz w:w="11906" w:h="16838" w:code="9"/>
          <w:pgMar w:top="1106" w:right="1134" w:bottom="1134" w:left="1134" w:header="737" w:footer="737" w:gutter="0"/>
          <w:cols w:space="708"/>
          <w:docGrid w:linePitch="360"/>
        </w:sectPr>
      </w:pPr>
    </w:p>
    <w:p w14:paraId="4FB21019" w14:textId="77777777" w:rsidR="006A13AC" w:rsidRPr="00E73B40" w:rsidRDefault="006A13AC" w:rsidP="006A13AC">
      <w:pPr>
        <w:pStyle w:val="ListParagraph"/>
        <w:rPr>
          <w:i/>
          <w:lang w:val="en-IE"/>
        </w:rPr>
      </w:pPr>
      <w:r w:rsidRPr="00E73B40">
        <w:rPr>
          <w:i/>
          <w:lang w:val="en-IE"/>
        </w:rPr>
        <w:lastRenderedPageBreak/>
        <w:tab/>
      </w:r>
    </w:p>
    <w:p w14:paraId="7D20701C" w14:textId="77777777" w:rsidR="006B243E" w:rsidRPr="00E73B40" w:rsidRDefault="006B243E" w:rsidP="00CE051C">
      <w:pPr>
        <w:pStyle w:val="Heading1"/>
        <w:numPr>
          <w:ilvl w:val="0"/>
          <w:numId w:val="0"/>
        </w:numPr>
        <w:rPr>
          <w:lang w:val="en-IE"/>
        </w:rPr>
      </w:pPr>
      <w:bookmarkStart w:id="24925" w:name="_Toc471233009"/>
      <w:r w:rsidRPr="00E73B40">
        <w:rPr>
          <w:lang w:val="en-IE"/>
        </w:rPr>
        <w:lastRenderedPageBreak/>
        <w:t>Annex</w:t>
      </w:r>
      <w:bookmarkEnd w:id="24925"/>
    </w:p>
    <w:tbl>
      <w:tblPr>
        <w:tblStyle w:val="CelFocus"/>
        <w:tblW w:w="0" w:type="auto"/>
        <w:tblLook w:val="04A0" w:firstRow="1" w:lastRow="0" w:firstColumn="1" w:lastColumn="0" w:noHBand="0" w:noVBand="1"/>
      </w:tblPr>
      <w:tblGrid>
        <w:gridCol w:w="1656"/>
        <w:gridCol w:w="8198"/>
      </w:tblGrid>
      <w:tr w:rsidR="00C10BA0" w:rsidRPr="00E73B40" w14:paraId="60EF7B6A" w14:textId="77777777" w:rsidTr="00B610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889" w:type="dxa"/>
          </w:tcPr>
          <w:p w14:paraId="6079EAFD" w14:textId="77777777" w:rsidR="00C10BA0" w:rsidRPr="00E73B40" w:rsidRDefault="00C10BA0" w:rsidP="00B6106B">
            <w:pPr>
              <w:jc w:val="center"/>
              <w:rPr>
                <w:lang w:val="en-IE"/>
              </w:rPr>
            </w:pPr>
            <w:r w:rsidRPr="00E73B40">
              <w:rPr>
                <w:lang w:val="en-IE"/>
              </w:rPr>
              <w:t>Description</w:t>
            </w:r>
          </w:p>
        </w:tc>
        <w:tc>
          <w:tcPr>
            <w:tcW w:w="4889" w:type="dxa"/>
          </w:tcPr>
          <w:p w14:paraId="4038DFD3" w14:textId="77777777" w:rsidR="00C10BA0" w:rsidRPr="00E73B40" w:rsidRDefault="00C10BA0" w:rsidP="00B6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Annex</w:t>
            </w:r>
          </w:p>
        </w:tc>
      </w:tr>
      <w:tr w:rsidR="00C10BA0" w:rsidRPr="00E73B40" w14:paraId="00E2C4DD" w14:textId="77777777" w:rsidTr="00B6106B">
        <w:tc>
          <w:tcPr>
            <w:cnfStyle w:val="001000000000" w:firstRow="0" w:lastRow="0" w:firstColumn="1" w:lastColumn="0" w:oddVBand="0" w:evenVBand="0" w:oddHBand="0" w:evenHBand="0" w:firstRowFirstColumn="0" w:firstRowLastColumn="0" w:lastRowFirstColumn="0" w:lastRowLastColumn="0"/>
            <w:tcW w:w="4889" w:type="dxa"/>
          </w:tcPr>
          <w:p w14:paraId="5E5E8293" w14:textId="7CFD6E14" w:rsidR="00C10BA0" w:rsidRPr="00E73B40" w:rsidRDefault="00365B14" w:rsidP="00365B14">
            <w:pPr>
              <w:jc w:val="left"/>
              <w:rPr>
                <w:b w:val="0"/>
                <w:sz w:val="20"/>
                <w:lang w:val="en-IE"/>
              </w:rPr>
            </w:pPr>
            <w:ins w:id="24926" w:author="Author">
              <w:r>
                <w:rPr>
                  <w:b w:val="0"/>
                  <w:sz w:val="20"/>
                  <w:lang w:val="en-IE"/>
                </w:rPr>
                <w:t>Sales v1.8 a</w:t>
              </w:r>
              <w:r w:rsidRPr="00365B14">
                <w:rPr>
                  <w:b w:val="0"/>
                  <w:sz w:val="20"/>
                  <w:lang w:val="en-IE"/>
                </w:rPr>
                <w:t>nswers</w:t>
              </w:r>
              <w:r>
                <w:rPr>
                  <w:b w:val="0"/>
                  <w:sz w:val="20"/>
                  <w:lang w:val="en-IE"/>
                </w:rPr>
                <w:t xml:space="preserve"> to c</w:t>
              </w:r>
              <w:r w:rsidRPr="00365B14">
                <w:rPr>
                  <w:b w:val="0"/>
                  <w:sz w:val="20"/>
                  <w:lang w:val="en-IE"/>
                </w:rPr>
                <w:t>omments</w:t>
              </w:r>
              <w:r>
                <w:rPr>
                  <w:b w:val="0"/>
                  <w:sz w:val="20"/>
                  <w:lang w:val="en-IE"/>
                </w:rPr>
                <w:t xml:space="preserve"> from AMDocs</w:t>
              </w:r>
            </w:ins>
          </w:p>
        </w:tc>
        <w:tc>
          <w:tcPr>
            <w:tcW w:w="4889" w:type="dxa"/>
          </w:tcPr>
          <w:p w14:paraId="6AC41EE9" w14:textId="5A71B85E" w:rsidR="00C10BA0" w:rsidRPr="00E73B40" w:rsidRDefault="007A174B" w:rsidP="00365B14">
            <w:pPr>
              <w:jc w:val="center"/>
              <w:cnfStyle w:val="000000000000" w:firstRow="0" w:lastRow="0" w:firstColumn="0" w:lastColumn="0" w:oddVBand="0" w:evenVBand="0" w:oddHBand="0" w:evenHBand="0" w:firstRowFirstColumn="0" w:firstRowLastColumn="0" w:lastRowFirstColumn="0" w:lastRowLastColumn="0"/>
              <w:rPr>
                <w:sz w:val="20"/>
                <w:lang w:val="en-IE"/>
              </w:rPr>
            </w:pPr>
            <w:r w:rsidRPr="00365B14">
              <w:rPr>
                <w:sz w:val="20"/>
                <w:lang w:val="en-IE"/>
              </w:rPr>
              <w:object w:dxaOrig="4665" w:dyaOrig="810" w14:anchorId="4466FB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30.25pt;height:44.25pt" o:ole="">
                  <v:imagedata r:id="rId100" o:title=""/>
                </v:shape>
                <o:OLEObject Type="Embed" ProgID="Package" ShapeID="_x0000_i1026" DrawAspect="Content" ObjectID="_1546952248" r:id="rId101"/>
              </w:object>
            </w:r>
          </w:p>
        </w:tc>
      </w:tr>
      <w:tr w:rsidR="00950721" w:rsidRPr="00E73B40" w14:paraId="58D1876E" w14:textId="77777777" w:rsidTr="00B6106B">
        <w:trPr>
          <w:ins w:id="24927" w:author="Author"/>
        </w:trPr>
        <w:tc>
          <w:tcPr>
            <w:cnfStyle w:val="001000000000" w:firstRow="0" w:lastRow="0" w:firstColumn="1" w:lastColumn="0" w:oddVBand="0" w:evenVBand="0" w:oddHBand="0" w:evenHBand="0" w:firstRowFirstColumn="0" w:firstRowLastColumn="0" w:lastRowFirstColumn="0" w:lastRowLastColumn="0"/>
            <w:tcW w:w="4889" w:type="dxa"/>
          </w:tcPr>
          <w:p w14:paraId="654DAF87" w14:textId="04C57B88" w:rsidR="00950721" w:rsidRDefault="00950721" w:rsidP="00365B14">
            <w:pPr>
              <w:jc w:val="left"/>
              <w:rPr>
                <w:ins w:id="24928" w:author="Author"/>
                <w:b w:val="0"/>
                <w:sz w:val="20"/>
                <w:lang w:val="en-IE"/>
              </w:rPr>
            </w:pPr>
            <w:ins w:id="24929" w:author="Author">
              <w:r>
                <w:rPr>
                  <w:b w:val="0"/>
                  <w:sz w:val="20"/>
                  <w:lang w:val="en-IE"/>
                </w:rPr>
                <w:t>Gowing Front &amp; Gowing Core Integration</w:t>
              </w:r>
            </w:ins>
          </w:p>
        </w:tc>
        <w:tc>
          <w:tcPr>
            <w:tcW w:w="4889" w:type="dxa"/>
          </w:tcPr>
          <w:p w14:paraId="7053C5A0" w14:textId="74AE369A" w:rsidR="00950721" w:rsidRPr="00365B14" w:rsidRDefault="0085768F" w:rsidP="00365B14">
            <w:pPr>
              <w:jc w:val="center"/>
              <w:cnfStyle w:val="000000000000" w:firstRow="0" w:lastRow="0" w:firstColumn="0" w:lastColumn="0" w:oddVBand="0" w:evenVBand="0" w:oddHBand="0" w:evenHBand="0" w:firstRowFirstColumn="0" w:firstRowLastColumn="0" w:lastRowFirstColumn="0" w:lastRowLastColumn="0"/>
              <w:rPr>
                <w:ins w:id="24930" w:author="Author"/>
                <w:sz w:val="20"/>
                <w:lang w:val="en-IE"/>
              </w:rPr>
            </w:pPr>
            <w:ins w:id="24931" w:author="Author">
              <w:r>
                <w:object w:dxaOrig="9675" w:dyaOrig="4005" w14:anchorId="10C10A10">
                  <v:shape id="_x0000_i1027" type="#_x0000_t75" style="width:399pt;height:165.75pt" o:ole="">
                    <v:imagedata r:id="rId102" o:title=""/>
                  </v:shape>
                  <o:OLEObject Type="Embed" ProgID="PBrush" ShapeID="_x0000_i1027" DrawAspect="Content" ObjectID="_1546952249" r:id="rId103"/>
                </w:object>
              </w:r>
            </w:ins>
          </w:p>
        </w:tc>
      </w:tr>
    </w:tbl>
    <w:p w14:paraId="16A6FB46" w14:textId="77777777" w:rsidR="006B243E" w:rsidRPr="00E73B40" w:rsidRDefault="006B243E" w:rsidP="006B243E">
      <w:pPr>
        <w:rPr>
          <w:lang w:val="en-IE"/>
        </w:rPr>
      </w:pPr>
    </w:p>
    <w:p w14:paraId="1F026D9F" w14:textId="77777777" w:rsidR="006B243E" w:rsidRPr="00E73B40" w:rsidRDefault="006B243E" w:rsidP="006B243E">
      <w:pPr>
        <w:rPr>
          <w:lang w:val="en-IE"/>
        </w:rPr>
      </w:pPr>
    </w:p>
    <w:p w14:paraId="3B342CCA" w14:textId="77777777" w:rsidR="001702E7" w:rsidRPr="00E73B40" w:rsidRDefault="001702E7" w:rsidP="001702E7">
      <w:pPr>
        <w:pStyle w:val="Heading1nonumber"/>
        <w:rPr>
          <w:lang w:val="en-IE"/>
        </w:rPr>
      </w:pPr>
      <w:bookmarkStart w:id="24932" w:name="_Toc471233010"/>
      <w:r w:rsidRPr="00E73B40">
        <w:rPr>
          <w:lang w:val="en-IE"/>
        </w:rPr>
        <w:lastRenderedPageBreak/>
        <w:t>Referenced Documents</w:t>
      </w:r>
      <w:bookmarkEnd w:id="24932"/>
    </w:p>
    <w:p w14:paraId="5BA7102B" w14:textId="77777777" w:rsidR="00C20104" w:rsidRPr="00E73B40" w:rsidRDefault="00C20104" w:rsidP="00C20104">
      <w:pPr>
        <w:rPr>
          <w:lang w:val="en-IE"/>
        </w:rPr>
      </w:pPr>
      <w:r w:rsidRPr="00E73B40">
        <w:rPr>
          <w:lang w:val="en-IE"/>
        </w:rPr>
        <w:t>Referenced using [Nr.] throughout the document</w:t>
      </w:r>
    </w:p>
    <w:tbl>
      <w:tblPr>
        <w:tblStyle w:val="CelFocus"/>
        <w:tblW w:w="5000" w:type="pct"/>
        <w:tblLayout w:type="fixed"/>
        <w:tblLook w:val="0160" w:firstRow="1" w:lastRow="1" w:firstColumn="0" w:lastColumn="1" w:noHBand="0" w:noVBand="0"/>
      </w:tblPr>
      <w:tblGrid>
        <w:gridCol w:w="624"/>
        <w:gridCol w:w="4831"/>
        <w:gridCol w:w="1295"/>
        <w:gridCol w:w="3002"/>
      </w:tblGrid>
      <w:tr w:rsidR="00C20104" w:rsidRPr="00E73B40" w14:paraId="2E900C77" w14:textId="77777777" w:rsidTr="000E39E6">
        <w:trPr>
          <w:cnfStyle w:val="100000000000" w:firstRow="1" w:lastRow="0" w:firstColumn="0" w:lastColumn="0" w:oddVBand="0" w:evenVBand="0" w:oddHBand="0" w:evenHBand="0" w:firstRowFirstColumn="0" w:firstRowLastColumn="0" w:lastRowFirstColumn="0" w:lastRowLastColumn="0"/>
          <w:trHeight w:val="472"/>
        </w:trPr>
        <w:tc>
          <w:tcPr>
            <w:tcW w:w="320" w:type="pct"/>
            <w:tcMar>
              <w:top w:w="57" w:type="dxa"/>
              <w:left w:w="57" w:type="dxa"/>
              <w:bottom w:w="57" w:type="dxa"/>
              <w:right w:w="57" w:type="dxa"/>
            </w:tcMar>
          </w:tcPr>
          <w:p w14:paraId="33242E6B" w14:textId="77777777" w:rsidR="00C20104" w:rsidRPr="00E73B40" w:rsidRDefault="00C20104" w:rsidP="00F0106B">
            <w:pPr>
              <w:spacing w:before="0" w:after="0"/>
              <w:jc w:val="center"/>
              <w:rPr>
                <w:color w:val="FFFFFF"/>
                <w:lang w:val="en-IE"/>
              </w:rPr>
            </w:pPr>
            <w:r w:rsidRPr="00E73B40">
              <w:rPr>
                <w:color w:val="FFFFFF"/>
                <w:lang w:val="en-IE"/>
              </w:rPr>
              <w:t>Nr.</w:t>
            </w:r>
          </w:p>
        </w:tc>
        <w:tc>
          <w:tcPr>
            <w:tcW w:w="2477" w:type="pct"/>
          </w:tcPr>
          <w:p w14:paraId="0E158ED3" w14:textId="77777777" w:rsidR="00C20104" w:rsidRPr="00E73B40" w:rsidRDefault="00C20104" w:rsidP="00F0106B">
            <w:pPr>
              <w:spacing w:before="0" w:after="0"/>
              <w:jc w:val="center"/>
              <w:rPr>
                <w:color w:val="FFFFFF"/>
                <w:lang w:val="en-IE"/>
              </w:rPr>
            </w:pPr>
            <w:r w:rsidRPr="00E73B40">
              <w:rPr>
                <w:color w:val="FFFFFF"/>
                <w:lang w:val="en-IE"/>
              </w:rPr>
              <w:t>Document Title</w:t>
            </w:r>
          </w:p>
        </w:tc>
        <w:tc>
          <w:tcPr>
            <w:tcW w:w="664" w:type="pct"/>
            <w:tcMar>
              <w:top w:w="57" w:type="dxa"/>
              <w:left w:w="57" w:type="dxa"/>
              <w:bottom w:w="57" w:type="dxa"/>
              <w:right w:w="57" w:type="dxa"/>
            </w:tcMar>
          </w:tcPr>
          <w:p w14:paraId="6C14E0DC" w14:textId="77777777" w:rsidR="00C20104" w:rsidRPr="00E73B40" w:rsidRDefault="00C20104" w:rsidP="00F0106B">
            <w:pPr>
              <w:spacing w:before="0" w:after="0"/>
              <w:jc w:val="center"/>
              <w:rPr>
                <w:color w:val="FFFFFF"/>
                <w:lang w:val="en-IE"/>
              </w:rPr>
            </w:pPr>
            <w:r w:rsidRPr="00E73B40">
              <w:rPr>
                <w:color w:val="FFFFFF"/>
                <w:lang w:val="en-IE"/>
              </w:rPr>
              <w:t>Author</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78033834" w14:textId="77777777" w:rsidR="00C20104" w:rsidRPr="00E73B40" w:rsidRDefault="00C20104" w:rsidP="00F0106B">
            <w:pPr>
              <w:spacing w:before="0" w:after="0"/>
              <w:jc w:val="center"/>
              <w:rPr>
                <w:color w:val="FFFFFF"/>
                <w:lang w:val="en-IE"/>
              </w:rPr>
            </w:pPr>
            <w:r w:rsidRPr="00E73B40">
              <w:rPr>
                <w:color w:val="FFFFFF"/>
                <w:lang w:val="en-IE"/>
              </w:rPr>
              <w:t>Description</w:t>
            </w:r>
          </w:p>
        </w:tc>
      </w:tr>
      <w:tr w:rsidR="00C20104" w:rsidRPr="00E73B40" w14:paraId="62DFFBFF" w14:textId="77777777" w:rsidTr="000E39E6">
        <w:tc>
          <w:tcPr>
            <w:tcW w:w="320" w:type="pct"/>
            <w:tcMar>
              <w:top w:w="57" w:type="dxa"/>
              <w:left w:w="57" w:type="dxa"/>
              <w:bottom w:w="57" w:type="dxa"/>
              <w:right w:w="57" w:type="dxa"/>
            </w:tcMar>
          </w:tcPr>
          <w:p w14:paraId="673B0885" w14:textId="77777777" w:rsidR="00C20104" w:rsidRPr="00E73B40" w:rsidRDefault="00C20104" w:rsidP="00F0106B">
            <w:pPr>
              <w:spacing w:before="120"/>
              <w:ind w:left="204"/>
              <w:jc w:val="left"/>
              <w:rPr>
                <w:lang w:val="en-IE"/>
              </w:rPr>
            </w:pPr>
            <w:r w:rsidRPr="00E73B40">
              <w:rPr>
                <w:lang w:val="en-IE"/>
              </w:rPr>
              <w:t>[1]</w:t>
            </w:r>
          </w:p>
        </w:tc>
        <w:tc>
          <w:tcPr>
            <w:tcW w:w="2477" w:type="pct"/>
          </w:tcPr>
          <w:p w14:paraId="5EC2C79B" w14:textId="198ACEDA" w:rsidR="00C20104" w:rsidRPr="00E73B40" w:rsidRDefault="002C7D42" w:rsidP="002C7D42">
            <w:pPr>
              <w:spacing w:before="120"/>
              <w:jc w:val="left"/>
              <w:rPr>
                <w:sz w:val="20"/>
                <w:lang w:val="en-IE"/>
              </w:rPr>
            </w:pPr>
            <w:r w:rsidRPr="00E73B40">
              <w:rPr>
                <w:lang w:val="en-IE"/>
              </w:rPr>
              <w:t>009_</w:t>
            </w:r>
            <w:r w:rsidR="00C20104" w:rsidRPr="00E73B40">
              <w:rPr>
                <w:lang w:val="en-IE"/>
              </w:rPr>
              <w:t>VFIE_UFE_HLD_Business Parameters</w:t>
            </w:r>
          </w:p>
        </w:tc>
        <w:tc>
          <w:tcPr>
            <w:tcW w:w="664" w:type="pct"/>
            <w:tcMar>
              <w:top w:w="57" w:type="dxa"/>
              <w:left w:w="57" w:type="dxa"/>
              <w:bottom w:w="57" w:type="dxa"/>
              <w:right w:w="57" w:type="dxa"/>
            </w:tcMar>
          </w:tcPr>
          <w:p w14:paraId="717077B9" w14:textId="77777777" w:rsidR="00C20104" w:rsidRPr="00E73B40" w:rsidRDefault="00C20104"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2ADDC10" w14:textId="77777777" w:rsidR="00C20104" w:rsidRPr="00E73B40" w:rsidRDefault="00C20104" w:rsidP="00F0106B">
            <w:pPr>
              <w:spacing w:before="120"/>
              <w:jc w:val="left"/>
              <w:rPr>
                <w:b w:val="0"/>
                <w:sz w:val="20"/>
                <w:lang w:val="en-IE"/>
              </w:rPr>
            </w:pPr>
            <w:r w:rsidRPr="00E73B40">
              <w:rPr>
                <w:b w:val="0"/>
                <w:sz w:val="20"/>
                <w:lang w:val="en-IE"/>
              </w:rPr>
              <w:t>List of all Business Parameters, used as Reference Data.</w:t>
            </w:r>
          </w:p>
        </w:tc>
      </w:tr>
      <w:tr w:rsidR="004C2F77" w:rsidRPr="00E73B40" w14:paraId="2FEAF85D" w14:textId="77777777" w:rsidTr="000E39E6">
        <w:tc>
          <w:tcPr>
            <w:tcW w:w="320" w:type="pct"/>
            <w:tcMar>
              <w:top w:w="57" w:type="dxa"/>
              <w:left w:w="57" w:type="dxa"/>
              <w:bottom w:w="57" w:type="dxa"/>
              <w:right w:w="57" w:type="dxa"/>
            </w:tcMar>
          </w:tcPr>
          <w:p w14:paraId="45D34998" w14:textId="48B009CA" w:rsidR="004C2F77" w:rsidRPr="00E73B40" w:rsidRDefault="004C2F77" w:rsidP="004C2F77">
            <w:pPr>
              <w:spacing w:before="120"/>
              <w:ind w:left="204"/>
              <w:jc w:val="left"/>
              <w:rPr>
                <w:lang w:val="en-IE"/>
              </w:rPr>
            </w:pPr>
            <w:r w:rsidRPr="00E73B40">
              <w:rPr>
                <w:lang w:val="en-IE"/>
              </w:rPr>
              <w:t>[2]</w:t>
            </w:r>
          </w:p>
        </w:tc>
        <w:tc>
          <w:tcPr>
            <w:tcW w:w="2477" w:type="pct"/>
          </w:tcPr>
          <w:p w14:paraId="55BB2289" w14:textId="76196CA1" w:rsidR="004C2F77" w:rsidRPr="00354C3C" w:rsidRDefault="002C7D42" w:rsidP="004C2F77">
            <w:pPr>
              <w:spacing w:before="120"/>
              <w:jc w:val="left"/>
              <w:rPr>
                <w:lang w:val="fr-FR"/>
              </w:rPr>
            </w:pPr>
            <w:r w:rsidRPr="00354C3C">
              <w:rPr>
                <w:lang w:val="fr-FR"/>
              </w:rPr>
              <w:t>010_</w:t>
            </w:r>
            <w:r w:rsidR="004C2F77" w:rsidRPr="00354C3C">
              <w:rPr>
                <w:lang w:val="fr-FR"/>
              </w:rPr>
              <w:t>VFIE_UFE_010_HLD_UFE_Catalogue</w:t>
            </w:r>
          </w:p>
        </w:tc>
        <w:tc>
          <w:tcPr>
            <w:tcW w:w="664" w:type="pct"/>
            <w:tcMar>
              <w:top w:w="57" w:type="dxa"/>
              <w:left w:w="57" w:type="dxa"/>
              <w:bottom w:w="57" w:type="dxa"/>
              <w:right w:w="57" w:type="dxa"/>
            </w:tcMar>
          </w:tcPr>
          <w:p w14:paraId="0728C534" w14:textId="59111E3D" w:rsidR="004C2F77" w:rsidRPr="00E73B40" w:rsidRDefault="004C2F77" w:rsidP="004C2F77">
            <w:pPr>
              <w:spacing w:before="120"/>
              <w:jc w:val="left"/>
              <w:rPr>
                <w:sz w:val="20"/>
                <w:lang w:val="en-IE"/>
              </w:rPr>
            </w:pPr>
            <w:r w:rsidRPr="00E73B40">
              <w:rPr>
                <w:sz w:val="20"/>
                <w:lang w:val="en-IE"/>
              </w:rPr>
              <w:t>Ceffocus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422210CA" w14:textId="47C75553" w:rsidR="004C2F77" w:rsidRPr="00E73B40" w:rsidRDefault="004C2F77" w:rsidP="004C2F77">
            <w:pPr>
              <w:spacing w:before="120"/>
              <w:jc w:val="left"/>
              <w:rPr>
                <w:sz w:val="20"/>
                <w:lang w:val="en-IE"/>
              </w:rPr>
            </w:pPr>
            <w:r w:rsidRPr="00E73B40">
              <w:rPr>
                <w:b w:val="0"/>
                <w:sz w:val="20"/>
                <w:lang w:val="en-IE"/>
              </w:rPr>
              <w:t>Describes the UFE component responsible for the integration with MEC.</w:t>
            </w:r>
          </w:p>
        </w:tc>
      </w:tr>
      <w:tr w:rsidR="00B04814" w:rsidRPr="00E73B40" w14:paraId="2E0D50CF" w14:textId="77777777" w:rsidTr="000E39E6">
        <w:tc>
          <w:tcPr>
            <w:tcW w:w="320" w:type="pct"/>
            <w:tcMar>
              <w:top w:w="57" w:type="dxa"/>
              <w:left w:w="57" w:type="dxa"/>
              <w:bottom w:w="57" w:type="dxa"/>
              <w:right w:w="57" w:type="dxa"/>
            </w:tcMar>
          </w:tcPr>
          <w:p w14:paraId="34C44D9A" w14:textId="4FE1DBDB" w:rsidR="00B04814" w:rsidRPr="00E73B40" w:rsidRDefault="00B04814" w:rsidP="00F0106B">
            <w:pPr>
              <w:spacing w:before="120"/>
              <w:ind w:left="204"/>
              <w:jc w:val="left"/>
              <w:rPr>
                <w:lang w:val="en-IE"/>
              </w:rPr>
            </w:pPr>
            <w:r w:rsidRPr="00E73B40">
              <w:rPr>
                <w:lang w:val="en-IE"/>
              </w:rPr>
              <w:t>[3]</w:t>
            </w:r>
          </w:p>
        </w:tc>
        <w:tc>
          <w:tcPr>
            <w:tcW w:w="2477" w:type="pct"/>
          </w:tcPr>
          <w:p w14:paraId="69E1D34D" w14:textId="7D2E52F0" w:rsidR="00B04814" w:rsidRPr="00E73B40" w:rsidRDefault="002C7D42" w:rsidP="002C7D42">
            <w:pPr>
              <w:spacing w:before="120"/>
              <w:jc w:val="left"/>
              <w:rPr>
                <w:lang w:val="en-IE"/>
              </w:rPr>
            </w:pPr>
            <w:r w:rsidRPr="00E73B40">
              <w:rPr>
                <w:lang w:val="en-IE"/>
              </w:rPr>
              <w:t>025_</w:t>
            </w:r>
            <w:r w:rsidR="00231ADF" w:rsidRPr="00E73B40">
              <w:rPr>
                <w:lang w:val="en-IE"/>
              </w:rPr>
              <w:t>VFIE_UFE_HLD_Customer_Information</w:t>
            </w:r>
          </w:p>
        </w:tc>
        <w:tc>
          <w:tcPr>
            <w:tcW w:w="664" w:type="pct"/>
            <w:tcMar>
              <w:top w:w="57" w:type="dxa"/>
              <w:left w:w="57" w:type="dxa"/>
              <w:bottom w:w="57" w:type="dxa"/>
              <w:right w:w="57" w:type="dxa"/>
            </w:tcMar>
          </w:tcPr>
          <w:p w14:paraId="17742052" w14:textId="6630F8DA" w:rsidR="00B04814" w:rsidRPr="00E73B40" w:rsidRDefault="003928A1"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D089A1E" w14:textId="4894E34C" w:rsidR="00B04814" w:rsidRPr="00E73B40" w:rsidRDefault="00231ADF" w:rsidP="00F0106B">
            <w:pPr>
              <w:spacing w:before="120"/>
              <w:jc w:val="left"/>
              <w:rPr>
                <w:b w:val="0"/>
                <w:sz w:val="20"/>
                <w:lang w:val="en-IE"/>
              </w:rPr>
            </w:pPr>
            <w:r w:rsidRPr="00E73B40">
              <w:rPr>
                <w:b w:val="0"/>
                <w:sz w:val="20"/>
                <w:lang w:val="en-IE"/>
              </w:rPr>
              <w:t>Describes the process where the user has access to all customer information.</w:t>
            </w:r>
          </w:p>
        </w:tc>
      </w:tr>
      <w:tr w:rsidR="004C2F77" w:rsidRPr="00E73B40" w14:paraId="39BDDF84" w14:textId="77777777" w:rsidTr="000E39E6">
        <w:tc>
          <w:tcPr>
            <w:tcW w:w="320" w:type="pct"/>
            <w:tcMar>
              <w:top w:w="57" w:type="dxa"/>
              <w:left w:w="57" w:type="dxa"/>
              <w:bottom w:w="57" w:type="dxa"/>
              <w:right w:w="57" w:type="dxa"/>
            </w:tcMar>
          </w:tcPr>
          <w:p w14:paraId="01E0247F" w14:textId="44348C24" w:rsidR="004C2F77" w:rsidRPr="00E73B40" w:rsidRDefault="004C2F77" w:rsidP="004C2F77">
            <w:pPr>
              <w:spacing w:before="120"/>
              <w:ind w:left="204"/>
              <w:jc w:val="left"/>
              <w:rPr>
                <w:lang w:val="en-IE"/>
              </w:rPr>
            </w:pPr>
            <w:r w:rsidRPr="00E73B40">
              <w:rPr>
                <w:lang w:val="en-IE"/>
              </w:rPr>
              <w:t>[4]</w:t>
            </w:r>
          </w:p>
        </w:tc>
        <w:tc>
          <w:tcPr>
            <w:tcW w:w="2477" w:type="pct"/>
          </w:tcPr>
          <w:p w14:paraId="0EE4D1A4" w14:textId="7530C7E8" w:rsidR="004C2F77" w:rsidRPr="00E73B40" w:rsidRDefault="002C7D42" w:rsidP="002C7D42">
            <w:pPr>
              <w:spacing w:before="120"/>
              <w:jc w:val="left"/>
              <w:rPr>
                <w:lang w:val="en-IE"/>
              </w:rPr>
            </w:pPr>
            <w:r w:rsidRPr="00E73B40">
              <w:rPr>
                <w:lang w:val="en-IE"/>
              </w:rPr>
              <w:t>019_</w:t>
            </w:r>
            <w:r w:rsidR="004C2F77" w:rsidRPr="00E73B40">
              <w:rPr>
                <w:lang w:val="en-IE"/>
              </w:rPr>
              <w:t>VFIE_UFE_HLD_Interactions_and_Correspondence</w:t>
            </w:r>
          </w:p>
        </w:tc>
        <w:tc>
          <w:tcPr>
            <w:tcW w:w="664" w:type="pct"/>
            <w:tcMar>
              <w:top w:w="57" w:type="dxa"/>
              <w:left w:w="57" w:type="dxa"/>
              <w:bottom w:w="57" w:type="dxa"/>
              <w:right w:w="57" w:type="dxa"/>
            </w:tcMar>
          </w:tcPr>
          <w:p w14:paraId="7B4B2837" w14:textId="60FAE975" w:rsidR="004C2F77" w:rsidRPr="00E73B40" w:rsidRDefault="004C2F77" w:rsidP="004C2F77">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D52BA33" w14:textId="2B1D1AEF" w:rsidR="004C2F77" w:rsidRPr="00E73B40" w:rsidRDefault="004C2F77" w:rsidP="004C2F77">
            <w:pPr>
              <w:spacing w:before="120"/>
              <w:jc w:val="left"/>
              <w:rPr>
                <w:sz w:val="20"/>
                <w:lang w:val="en-IE"/>
              </w:rPr>
            </w:pPr>
            <w:r w:rsidRPr="00E73B40">
              <w:rPr>
                <w:b w:val="0"/>
                <w:sz w:val="20"/>
                <w:lang w:val="en-IE"/>
              </w:rPr>
              <w:t>Describes the process where the user can create cases.</w:t>
            </w:r>
          </w:p>
        </w:tc>
      </w:tr>
      <w:tr w:rsidR="002F7DCA" w:rsidRPr="00E73B40" w14:paraId="566B79DF" w14:textId="77777777" w:rsidTr="000E39E6">
        <w:tc>
          <w:tcPr>
            <w:tcW w:w="320" w:type="pct"/>
            <w:tcMar>
              <w:top w:w="57" w:type="dxa"/>
              <w:left w:w="57" w:type="dxa"/>
              <w:bottom w:w="57" w:type="dxa"/>
              <w:right w:w="57" w:type="dxa"/>
            </w:tcMar>
          </w:tcPr>
          <w:p w14:paraId="5D9EC76D" w14:textId="742F4CF4" w:rsidR="002F7DCA" w:rsidRPr="00E73B40" w:rsidRDefault="002F7DCA" w:rsidP="00F0106B">
            <w:pPr>
              <w:spacing w:before="120"/>
              <w:ind w:left="204"/>
              <w:jc w:val="left"/>
              <w:rPr>
                <w:lang w:val="en-IE"/>
              </w:rPr>
            </w:pPr>
            <w:r w:rsidRPr="00E73B40">
              <w:rPr>
                <w:lang w:val="en-IE"/>
              </w:rPr>
              <w:t>[5]</w:t>
            </w:r>
          </w:p>
        </w:tc>
        <w:tc>
          <w:tcPr>
            <w:tcW w:w="2477" w:type="pct"/>
          </w:tcPr>
          <w:p w14:paraId="2F557E1C" w14:textId="6B71FFE5" w:rsidR="002F7DCA" w:rsidRPr="00E73B40" w:rsidRDefault="002C7D42" w:rsidP="002C7D42">
            <w:pPr>
              <w:spacing w:before="120"/>
              <w:jc w:val="left"/>
              <w:rPr>
                <w:lang w:val="en-IE"/>
              </w:rPr>
            </w:pPr>
            <w:r w:rsidRPr="00E73B40">
              <w:rPr>
                <w:lang w:val="en-IE"/>
              </w:rPr>
              <w:t>010_</w:t>
            </w:r>
            <w:r w:rsidR="00231ADF" w:rsidRPr="00E73B40">
              <w:rPr>
                <w:lang w:val="en-IE"/>
              </w:rPr>
              <w:t>VFIE_UFE_HLD_Payments</w:t>
            </w:r>
          </w:p>
        </w:tc>
        <w:tc>
          <w:tcPr>
            <w:tcW w:w="664" w:type="pct"/>
            <w:tcMar>
              <w:top w:w="57" w:type="dxa"/>
              <w:left w:w="57" w:type="dxa"/>
              <w:bottom w:w="57" w:type="dxa"/>
              <w:right w:w="57" w:type="dxa"/>
            </w:tcMar>
          </w:tcPr>
          <w:p w14:paraId="7DD3C605" w14:textId="2EE643DF" w:rsidR="002F7DCA" w:rsidRPr="00E73B40" w:rsidRDefault="00D346FE"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4060A374" w14:textId="210BDA8C" w:rsidR="002F7DCA" w:rsidRPr="00E73B40" w:rsidRDefault="00231ADF" w:rsidP="00F0106B">
            <w:pPr>
              <w:spacing w:before="120"/>
              <w:jc w:val="left"/>
              <w:rPr>
                <w:b w:val="0"/>
                <w:sz w:val="20"/>
                <w:lang w:val="en-IE"/>
              </w:rPr>
            </w:pPr>
            <w:r w:rsidRPr="00E73B40">
              <w:rPr>
                <w:b w:val="0"/>
                <w:sz w:val="20"/>
                <w:lang w:val="en-IE"/>
              </w:rPr>
              <w:t>Describes the payment process.</w:t>
            </w:r>
          </w:p>
        </w:tc>
      </w:tr>
      <w:tr w:rsidR="00D346FE" w:rsidRPr="00E73B40" w14:paraId="7A71A5EB" w14:textId="77777777" w:rsidTr="000E39E6">
        <w:tc>
          <w:tcPr>
            <w:tcW w:w="320" w:type="pct"/>
            <w:tcMar>
              <w:top w:w="57" w:type="dxa"/>
              <w:left w:w="57" w:type="dxa"/>
              <w:bottom w:w="57" w:type="dxa"/>
              <w:right w:w="57" w:type="dxa"/>
            </w:tcMar>
          </w:tcPr>
          <w:p w14:paraId="2AE5C82E" w14:textId="74F71B4F" w:rsidR="00D346FE" w:rsidRPr="00E73B40" w:rsidRDefault="00D346FE" w:rsidP="00F0106B">
            <w:pPr>
              <w:spacing w:before="120"/>
              <w:ind w:left="204"/>
              <w:jc w:val="left"/>
              <w:rPr>
                <w:lang w:val="en-IE"/>
              </w:rPr>
            </w:pPr>
            <w:r w:rsidRPr="00E73B40">
              <w:rPr>
                <w:lang w:val="en-IE"/>
              </w:rPr>
              <w:t>[6]</w:t>
            </w:r>
          </w:p>
        </w:tc>
        <w:tc>
          <w:tcPr>
            <w:tcW w:w="2477" w:type="pct"/>
          </w:tcPr>
          <w:p w14:paraId="4C3D5564" w14:textId="27187B9E" w:rsidR="00D346FE" w:rsidRPr="00E73B40" w:rsidRDefault="002C7D42" w:rsidP="00DF233E">
            <w:pPr>
              <w:spacing w:before="120"/>
              <w:jc w:val="left"/>
              <w:rPr>
                <w:lang w:val="en-IE"/>
              </w:rPr>
            </w:pPr>
            <w:r w:rsidRPr="00E73B40">
              <w:rPr>
                <w:lang w:val="en-IE"/>
              </w:rPr>
              <w:t>01</w:t>
            </w:r>
            <w:r w:rsidR="00DF233E">
              <w:rPr>
                <w:lang w:val="en-IE"/>
              </w:rPr>
              <w:t>5</w:t>
            </w:r>
            <w:r w:rsidRPr="00E73B40">
              <w:rPr>
                <w:lang w:val="en-IE"/>
              </w:rPr>
              <w:t>_</w:t>
            </w:r>
            <w:r w:rsidR="00231ADF" w:rsidRPr="00E73B40">
              <w:rPr>
                <w:lang w:val="en-IE"/>
              </w:rPr>
              <w:t>VFIE_UFE_HLD_Interactions</w:t>
            </w:r>
          </w:p>
        </w:tc>
        <w:tc>
          <w:tcPr>
            <w:tcW w:w="664" w:type="pct"/>
            <w:tcMar>
              <w:top w:w="57" w:type="dxa"/>
              <w:left w:w="57" w:type="dxa"/>
              <w:bottom w:w="57" w:type="dxa"/>
              <w:right w:w="57" w:type="dxa"/>
            </w:tcMar>
          </w:tcPr>
          <w:p w14:paraId="6801BE82" w14:textId="0ADB7877" w:rsidR="00D346FE" w:rsidRPr="00E73B40" w:rsidRDefault="00D346FE"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25F6719F" w14:textId="684DCECD" w:rsidR="00D346FE" w:rsidRPr="00E73B40" w:rsidRDefault="00231ADF" w:rsidP="00DF233E">
            <w:pPr>
              <w:spacing w:before="120"/>
              <w:jc w:val="left"/>
              <w:rPr>
                <w:b w:val="0"/>
                <w:sz w:val="20"/>
                <w:lang w:val="en-IE"/>
              </w:rPr>
            </w:pPr>
            <w:r w:rsidRPr="00E73B40">
              <w:rPr>
                <w:b w:val="0"/>
                <w:sz w:val="20"/>
                <w:lang w:val="en-IE"/>
              </w:rPr>
              <w:t>Describes the Interactions.</w:t>
            </w:r>
          </w:p>
        </w:tc>
      </w:tr>
      <w:tr w:rsidR="00475F09" w:rsidRPr="00E73B40" w14:paraId="5857156C" w14:textId="77777777" w:rsidTr="000E39E6">
        <w:tc>
          <w:tcPr>
            <w:tcW w:w="320" w:type="pct"/>
            <w:tcMar>
              <w:top w:w="57" w:type="dxa"/>
              <w:left w:w="57" w:type="dxa"/>
              <w:bottom w:w="57" w:type="dxa"/>
              <w:right w:w="57" w:type="dxa"/>
            </w:tcMar>
          </w:tcPr>
          <w:p w14:paraId="35FB8B7C" w14:textId="1FDDA8F4" w:rsidR="00475F09" w:rsidRPr="00E73B40" w:rsidRDefault="00475F09" w:rsidP="00F0106B">
            <w:pPr>
              <w:spacing w:before="120"/>
              <w:ind w:left="204"/>
              <w:jc w:val="left"/>
              <w:rPr>
                <w:lang w:val="en-IE"/>
              </w:rPr>
            </w:pPr>
            <w:r w:rsidRPr="00E73B40">
              <w:rPr>
                <w:lang w:val="en-IE"/>
              </w:rPr>
              <w:t>[7]</w:t>
            </w:r>
          </w:p>
        </w:tc>
        <w:tc>
          <w:tcPr>
            <w:tcW w:w="2477" w:type="pct"/>
          </w:tcPr>
          <w:p w14:paraId="0E22E0B4" w14:textId="482217EC" w:rsidR="00475F09" w:rsidRPr="00E73B40" w:rsidRDefault="002C7D42" w:rsidP="002C7D42">
            <w:pPr>
              <w:spacing w:before="120"/>
              <w:jc w:val="left"/>
              <w:rPr>
                <w:lang w:val="en-IE"/>
              </w:rPr>
            </w:pPr>
            <w:r w:rsidRPr="00E73B40">
              <w:rPr>
                <w:lang w:val="en-IE"/>
              </w:rPr>
              <w:t>036_</w:t>
            </w:r>
            <w:r w:rsidR="00A81465" w:rsidRPr="00E73B40">
              <w:rPr>
                <w:lang w:val="en-IE"/>
              </w:rPr>
              <w:t>VFIE_UFE_HLD_Serviceability</w:t>
            </w:r>
          </w:p>
        </w:tc>
        <w:tc>
          <w:tcPr>
            <w:tcW w:w="664" w:type="pct"/>
            <w:tcMar>
              <w:top w:w="57" w:type="dxa"/>
              <w:left w:w="57" w:type="dxa"/>
              <w:bottom w:w="57" w:type="dxa"/>
              <w:right w:w="57" w:type="dxa"/>
            </w:tcMar>
          </w:tcPr>
          <w:p w14:paraId="6B1305E5" w14:textId="4E7BE86E" w:rsidR="00475F09" w:rsidRPr="00E73B40" w:rsidRDefault="00475F09"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3D61E59" w14:textId="48A1A73A" w:rsidR="00475F09" w:rsidRPr="00E73B40" w:rsidRDefault="00A81465" w:rsidP="00F0106B">
            <w:pPr>
              <w:spacing w:before="120"/>
              <w:jc w:val="left"/>
              <w:rPr>
                <w:b w:val="0"/>
                <w:sz w:val="20"/>
                <w:lang w:val="en-IE"/>
              </w:rPr>
            </w:pPr>
            <w:r w:rsidRPr="00E73B40">
              <w:rPr>
                <w:b w:val="0"/>
                <w:sz w:val="20"/>
                <w:lang w:val="en-IE"/>
              </w:rPr>
              <w:t>Describes the serviceability check process.</w:t>
            </w:r>
          </w:p>
        </w:tc>
      </w:tr>
      <w:tr w:rsidR="00B955EB" w:rsidRPr="00E73B40" w14:paraId="2565259B" w14:textId="77777777" w:rsidTr="000E39E6">
        <w:tc>
          <w:tcPr>
            <w:tcW w:w="320" w:type="pct"/>
            <w:tcMar>
              <w:top w:w="57" w:type="dxa"/>
              <w:left w:w="57" w:type="dxa"/>
              <w:bottom w:w="57" w:type="dxa"/>
              <w:right w:w="57" w:type="dxa"/>
            </w:tcMar>
          </w:tcPr>
          <w:p w14:paraId="4B87550A" w14:textId="34607AA9" w:rsidR="00B955EB" w:rsidRPr="00E73B40" w:rsidRDefault="00B955EB" w:rsidP="00F0106B">
            <w:pPr>
              <w:spacing w:before="120"/>
              <w:ind w:left="204"/>
              <w:jc w:val="left"/>
              <w:rPr>
                <w:lang w:val="en-IE"/>
              </w:rPr>
            </w:pPr>
            <w:r w:rsidRPr="00E73B40">
              <w:rPr>
                <w:lang w:val="en-IE"/>
              </w:rPr>
              <w:t>[8]</w:t>
            </w:r>
          </w:p>
        </w:tc>
        <w:tc>
          <w:tcPr>
            <w:tcW w:w="2477" w:type="pct"/>
          </w:tcPr>
          <w:p w14:paraId="21D65141" w14:textId="5EFC889B" w:rsidR="00B955EB" w:rsidRPr="00E73B40" w:rsidRDefault="002C7D42" w:rsidP="002C7D42">
            <w:pPr>
              <w:spacing w:before="120"/>
              <w:jc w:val="left"/>
              <w:rPr>
                <w:lang w:val="en-IE"/>
              </w:rPr>
            </w:pPr>
            <w:r w:rsidRPr="00E73B40">
              <w:rPr>
                <w:lang w:val="en-IE"/>
              </w:rPr>
              <w:t>037_</w:t>
            </w:r>
            <w:r w:rsidR="005273DB" w:rsidRPr="00E73B40">
              <w:rPr>
                <w:lang w:val="en-IE"/>
              </w:rPr>
              <w:t>VFIE_UFE_HLD_Campaigns</w:t>
            </w:r>
          </w:p>
        </w:tc>
        <w:tc>
          <w:tcPr>
            <w:tcW w:w="664" w:type="pct"/>
            <w:tcMar>
              <w:top w:w="57" w:type="dxa"/>
              <w:left w:w="57" w:type="dxa"/>
              <w:bottom w:w="57" w:type="dxa"/>
              <w:right w:w="57" w:type="dxa"/>
            </w:tcMar>
          </w:tcPr>
          <w:p w14:paraId="35F7DE51" w14:textId="007B792B" w:rsidR="00B955EB" w:rsidRPr="00E73B40" w:rsidRDefault="00B955EB"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11889A5" w14:textId="05FDD5AD" w:rsidR="00B955EB" w:rsidRPr="00E73B40" w:rsidRDefault="005273DB" w:rsidP="00F0106B">
            <w:pPr>
              <w:spacing w:before="120"/>
              <w:jc w:val="left"/>
              <w:rPr>
                <w:b w:val="0"/>
                <w:sz w:val="20"/>
                <w:lang w:val="en-IE"/>
              </w:rPr>
            </w:pPr>
            <w:r w:rsidRPr="00E73B40">
              <w:rPr>
                <w:b w:val="0"/>
                <w:sz w:val="20"/>
                <w:lang w:val="en-IE"/>
              </w:rPr>
              <w:t>Describes the Campaigns process, where the user has access to campaigns suitable to the customer.</w:t>
            </w:r>
          </w:p>
        </w:tc>
      </w:tr>
      <w:tr w:rsidR="000E39E6" w:rsidRPr="00E73B40" w14:paraId="24A21403" w14:textId="77777777" w:rsidTr="000E39E6">
        <w:tc>
          <w:tcPr>
            <w:tcW w:w="320" w:type="pct"/>
            <w:tcMar>
              <w:top w:w="57" w:type="dxa"/>
              <w:left w:w="57" w:type="dxa"/>
              <w:bottom w:w="57" w:type="dxa"/>
              <w:right w:w="57" w:type="dxa"/>
            </w:tcMar>
          </w:tcPr>
          <w:p w14:paraId="2F734E2C" w14:textId="1DDFED33" w:rsidR="000E39E6" w:rsidRPr="00E73B40" w:rsidRDefault="000E39E6" w:rsidP="00331443">
            <w:pPr>
              <w:spacing w:before="120"/>
              <w:ind w:left="204"/>
              <w:jc w:val="left"/>
              <w:rPr>
                <w:lang w:val="en-IE"/>
              </w:rPr>
            </w:pPr>
            <w:r w:rsidRPr="00E73B40">
              <w:rPr>
                <w:lang w:val="en-IE"/>
              </w:rPr>
              <w:t>[</w:t>
            </w:r>
            <w:r w:rsidR="00331443">
              <w:rPr>
                <w:lang w:val="en-IE"/>
              </w:rPr>
              <w:t>9</w:t>
            </w:r>
            <w:r w:rsidRPr="00E73B40">
              <w:rPr>
                <w:lang w:val="en-IE"/>
              </w:rPr>
              <w:t>]</w:t>
            </w:r>
          </w:p>
        </w:tc>
        <w:tc>
          <w:tcPr>
            <w:tcW w:w="2477" w:type="pct"/>
          </w:tcPr>
          <w:p w14:paraId="758AA7D3" w14:textId="570B11A3" w:rsidR="000E39E6" w:rsidRPr="00E73B40" w:rsidRDefault="000E39E6" w:rsidP="000E39E6">
            <w:pPr>
              <w:spacing w:before="120"/>
              <w:jc w:val="left"/>
              <w:rPr>
                <w:lang w:val="en-IE"/>
              </w:rPr>
            </w:pPr>
            <w:r w:rsidRPr="00E73B40">
              <w:rPr>
                <w:lang w:val="en-IE"/>
              </w:rPr>
              <w:t>1002 VFIE - DOX - Phase 1 HLD - Customer/ Prospect Orders Product (COP) - Wireline/Multiplay Postpaid</w:t>
            </w:r>
          </w:p>
        </w:tc>
        <w:tc>
          <w:tcPr>
            <w:tcW w:w="664" w:type="pct"/>
            <w:tcMar>
              <w:top w:w="57" w:type="dxa"/>
              <w:left w:w="57" w:type="dxa"/>
              <w:bottom w:w="57" w:type="dxa"/>
              <w:right w:w="57" w:type="dxa"/>
            </w:tcMar>
          </w:tcPr>
          <w:p w14:paraId="6355528B" w14:textId="5EB07D32" w:rsidR="000E39E6" w:rsidRPr="00E73B40" w:rsidDel="000E39E6" w:rsidRDefault="000E39E6" w:rsidP="00F0106B">
            <w:pPr>
              <w:spacing w:before="120"/>
              <w:jc w:val="left"/>
              <w:rPr>
                <w:sz w:val="20"/>
                <w:lang w:val="en-IE"/>
              </w:rPr>
            </w:pPr>
            <w:r w:rsidRPr="00E73B40">
              <w:rPr>
                <w:sz w:val="20"/>
                <w:lang w:val="en-IE"/>
              </w:rPr>
              <w:t>amdocs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B4C994D" w14:textId="33BFBEFB" w:rsidR="000E39E6" w:rsidRPr="00E73B40" w:rsidRDefault="000E39E6" w:rsidP="00F0106B">
            <w:pPr>
              <w:spacing w:before="120"/>
              <w:jc w:val="left"/>
              <w:rPr>
                <w:b w:val="0"/>
                <w:sz w:val="20"/>
                <w:lang w:val="en-IE"/>
              </w:rPr>
            </w:pPr>
            <w:r w:rsidRPr="00E73B40">
              <w:rPr>
                <w:b w:val="0"/>
                <w:sz w:val="20"/>
                <w:lang w:val="en-IE"/>
              </w:rPr>
              <w:t>Describes the interaction between a call centre agent and a new prospect (potential customers), from the initial conversation up until the prospect becomes a customer and can use his/her newly purchased services.</w:t>
            </w:r>
          </w:p>
        </w:tc>
      </w:tr>
      <w:tr w:rsidR="000A36FB" w:rsidRPr="00E73B40" w14:paraId="0D19E35D" w14:textId="77777777" w:rsidTr="000E39E6">
        <w:trPr>
          <w:ins w:id="24933" w:author="Author"/>
        </w:trPr>
        <w:tc>
          <w:tcPr>
            <w:tcW w:w="320" w:type="pct"/>
            <w:tcMar>
              <w:top w:w="57" w:type="dxa"/>
              <w:left w:w="57" w:type="dxa"/>
              <w:bottom w:w="57" w:type="dxa"/>
              <w:right w:w="57" w:type="dxa"/>
            </w:tcMar>
          </w:tcPr>
          <w:p w14:paraId="65C0EEED" w14:textId="2668EF65" w:rsidR="000A36FB" w:rsidRPr="00E73B40" w:rsidRDefault="000A36FB" w:rsidP="000A36FB">
            <w:pPr>
              <w:spacing w:before="120"/>
              <w:ind w:left="204"/>
              <w:jc w:val="left"/>
              <w:rPr>
                <w:ins w:id="24934" w:author="Author"/>
                <w:lang w:val="en-IE"/>
              </w:rPr>
            </w:pPr>
            <w:ins w:id="24935" w:author="Author">
              <w:r w:rsidRPr="00E73B40">
                <w:rPr>
                  <w:lang w:val="en-IE"/>
                </w:rPr>
                <w:t>[</w:t>
              </w:r>
              <w:r>
                <w:rPr>
                  <w:lang w:val="en-IE"/>
                </w:rPr>
                <w:t>10</w:t>
              </w:r>
              <w:r w:rsidRPr="00E73B40">
                <w:rPr>
                  <w:lang w:val="en-IE"/>
                </w:rPr>
                <w:t>]</w:t>
              </w:r>
            </w:ins>
          </w:p>
        </w:tc>
        <w:tc>
          <w:tcPr>
            <w:tcW w:w="2477" w:type="pct"/>
          </w:tcPr>
          <w:p w14:paraId="359ADB5B" w14:textId="6C6C852E" w:rsidR="000A36FB" w:rsidRPr="00E73B40" w:rsidRDefault="000A36FB" w:rsidP="000E39E6">
            <w:pPr>
              <w:spacing w:before="120"/>
              <w:jc w:val="left"/>
              <w:rPr>
                <w:ins w:id="24936" w:author="Author"/>
                <w:lang w:val="en-IE"/>
              </w:rPr>
            </w:pPr>
            <w:ins w:id="24937" w:author="Author">
              <w:r w:rsidRPr="000A36FB">
                <w:rPr>
                  <w:lang w:val="en-IE"/>
                </w:rPr>
                <w:t>042_VFIE_UFE_HLD_Returns_Swaps</w:t>
              </w:r>
            </w:ins>
          </w:p>
        </w:tc>
        <w:tc>
          <w:tcPr>
            <w:tcW w:w="664" w:type="pct"/>
            <w:tcMar>
              <w:top w:w="57" w:type="dxa"/>
              <w:left w:w="57" w:type="dxa"/>
              <w:bottom w:w="57" w:type="dxa"/>
              <w:right w:w="57" w:type="dxa"/>
            </w:tcMar>
          </w:tcPr>
          <w:p w14:paraId="10DE030F" w14:textId="380CA2B5" w:rsidR="000A36FB" w:rsidRPr="00E73B40" w:rsidRDefault="000A36FB" w:rsidP="00F0106B">
            <w:pPr>
              <w:spacing w:before="120"/>
              <w:jc w:val="left"/>
              <w:rPr>
                <w:ins w:id="24938" w:author="Author"/>
                <w:sz w:val="20"/>
                <w:lang w:val="en-IE"/>
              </w:rPr>
            </w:pPr>
            <w:ins w:id="24939" w:author="Author">
              <w:r w:rsidRPr="00E73B40">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3028177D" w14:textId="75530644" w:rsidR="000A36FB" w:rsidRPr="00E73B40" w:rsidRDefault="000A36FB" w:rsidP="000A36FB">
            <w:pPr>
              <w:spacing w:before="120"/>
              <w:jc w:val="left"/>
              <w:rPr>
                <w:ins w:id="24940" w:author="Author"/>
                <w:sz w:val="20"/>
                <w:lang w:val="en-IE"/>
              </w:rPr>
            </w:pPr>
            <w:ins w:id="24941" w:author="Author">
              <w:r>
                <w:rPr>
                  <w:b w:val="0"/>
                  <w:sz w:val="20"/>
                  <w:lang w:val="en-IE"/>
                </w:rPr>
                <w:t>Describes the returns and swaps.</w:t>
              </w:r>
            </w:ins>
          </w:p>
        </w:tc>
      </w:tr>
      <w:tr w:rsidR="00093B5B" w:rsidRPr="00E73B40" w14:paraId="4CD0D180" w14:textId="77777777" w:rsidTr="000E39E6">
        <w:trPr>
          <w:ins w:id="24942" w:author="Author"/>
        </w:trPr>
        <w:tc>
          <w:tcPr>
            <w:tcW w:w="320" w:type="pct"/>
            <w:tcMar>
              <w:top w:w="57" w:type="dxa"/>
              <w:left w:w="57" w:type="dxa"/>
              <w:bottom w:w="57" w:type="dxa"/>
              <w:right w:w="57" w:type="dxa"/>
            </w:tcMar>
          </w:tcPr>
          <w:p w14:paraId="5D18207D" w14:textId="21CEA987" w:rsidR="00093B5B" w:rsidRPr="00E73B40" w:rsidRDefault="00093B5B" w:rsidP="000A36FB">
            <w:pPr>
              <w:spacing w:before="120"/>
              <w:ind w:left="204"/>
              <w:jc w:val="left"/>
              <w:rPr>
                <w:ins w:id="24943" w:author="Author"/>
                <w:lang w:val="en-IE"/>
              </w:rPr>
            </w:pPr>
            <w:ins w:id="24944" w:author="Author">
              <w:r>
                <w:rPr>
                  <w:lang w:val="en-IE"/>
                </w:rPr>
                <w:t>[11]</w:t>
              </w:r>
            </w:ins>
          </w:p>
        </w:tc>
        <w:tc>
          <w:tcPr>
            <w:tcW w:w="2477" w:type="pct"/>
          </w:tcPr>
          <w:p w14:paraId="01A34118" w14:textId="02020035" w:rsidR="00093B5B" w:rsidRPr="000A36FB" w:rsidRDefault="00093B5B" w:rsidP="000E39E6">
            <w:pPr>
              <w:spacing w:before="120"/>
              <w:jc w:val="left"/>
              <w:rPr>
                <w:ins w:id="24945" w:author="Author"/>
                <w:lang w:val="en-IE"/>
              </w:rPr>
            </w:pPr>
            <w:ins w:id="24946" w:author="Author">
              <w:r w:rsidRPr="00E73B40">
                <w:rPr>
                  <w:sz w:val="20"/>
                  <w:szCs w:val="20"/>
                  <w:lang w:val="en-IE"/>
                </w:rPr>
                <w:t>024_VFIE_UFE_HLD_Customer_360</w:t>
              </w:r>
            </w:ins>
          </w:p>
        </w:tc>
        <w:tc>
          <w:tcPr>
            <w:tcW w:w="664" w:type="pct"/>
            <w:tcMar>
              <w:top w:w="57" w:type="dxa"/>
              <w:left w:w="57" w:type="dxa"/>
              <w:bottom w:w="57" w:type="dxa"/>
              <w:right w:w="57" w:type="dxa"/>
            </w:tcMar>
          </w:tcPr>
          <w:p w14:paraId="6F04D57C" w14:textId="104A6356" w:rsidR="00093B5B" w:rsidRPr="00E73B40" w:rsidRDefault="00093B5B" w:rsidP="00F0106B">
            <w:pPr>
              <w:spacing w:before="120"/>
              <w:jc w:val="left"/>
              <w:rPr>
                <w:ins w:id="24947" w:author="Author"/>
                <w:sz w:val="20"/>
                <w:lang w:val="en-IE"/>
              </w:rPr>
            </w:pPr>
            <w:ins w:id="24948"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277EF6DA" w14:textId="76F082DD" w:rsidR="000F4703" w:rsidRDefault="00093B5B" w:rsidP="000A36FB">
            <w:pPr>
              <w:spacing w:before="120"/>
              <w:jc w:val="left"/>
              <w:rPr>
                <w:ins w:id="24949" w:author="Author"/>
                <w:b w:val="0"/>
                <w:sz w:val="20"/>
                <w:lang w:val="en-IE"/>
              </w:rPr>
            </w:pPr>
            <w:ins w:id="24950" w:author="Author">
              <w:r>
                <w:rPr>
                  <w:b w:val="0"/>
                  <w:sz w:val="20"/>
                  <w:lang w:val="en-IE"/>
                </w:rPr>
                <w:t>Describes all process involving the customer 360 components.</w:t>
              </w:r>
            </w:ins>
          </w:p>
        </w:tc>
      </w:tr>
      <w:tr w:rsidR="000F4703" w:rsidRPr="00E73B40" w14:paraId="77672D09" w14:textId="77777777" w:rsidTr="000E39E6">
        <w:trPr>
          <w:ins w:id="24951" w:author="Author"/>
        </w:trPr>
        <w:tc>
          <w:tcPr>
            <w:tcW w:w="320" w:type="pct"/>
            <w:tcMar>
              <w:top w:w="57" w:type="dxa"/>
              <w:left w:w="57" w:type="dxa"/>
              <w:bottom w:w="57" w:type="dxa"/>
              <w:right w:w="57" w:type="dxa"/>
            </w:tcMar>
          </w:tcPr>
          <w:p w14:paraId="0D6754F8" w14:textId="4C37A1B0" w:rsidR="000F4703" w:rsidRDefault="000F4703" w:rsidP="000A36FB">
            <w:pPr>
              <w:spacing w:before="120"/>
              <w:ind w:left="204"/>
              <w:jc w:val="left"/>
              <w:rPr>
                <w:ins w:id="24952" w:author="Author"/>
                <w:lang w:val="en-IE"/>
              </w:rPr>
            </w:pPr>
            <w:ins w:id="24953" w:author="Author">
              <w:r>
                <w:rPr>
                  <w:lang w:val="en-IE"/>
                </w:rPr>
                <w:t>[12]</w:t>
              </w:r>
            </w:ins>
          </w:p>
        </w:tc>
        <w:tc>
          <w:tcPr>
            <w:tcW w:w="2477" w:type="pct"/>
          </w:tcPr>
          <w:p w14:paraId="503376D9" w14:textId="0861575B" w:rsidR="000F4703" w:rsidRPr="00E73B40" w:rsidRDefault="000F4703" w:rsidP="000F4703">
            <w:pPr>
              <w:spacing w:before="120"/>
              <w:jc w:val="left"/>
              <w:rPr>
                <w:ins w:id="24954" w:author="Author"/>
                <w:sz w:val="20"/>
                <w:szCs w:val="20"/>
                <w:lang w:val="en-IE"/>
              </w:rPr>
            </w:pPr>
            <w:ins w:id="24955" w:author="Author">
              <w:r w:rsidRPr="000F4703">
                <w:rPr>
                  <w:sz w:val="20"/>
                  <w:szCs w:val="20"/>
                  <w:lang w:val="en-IE"/>
                </w:rPr>
                <w:t>058_ VFIE_UFE_HLD_Click_and_Collect</w:t>
              </w:r>
            </w:ins>
          </w:p>
        </w:tc>
        <w:tc>
          <w:tcPr>
            <w:tcW w:w="664" w:type="pct"/>
            <w:tcMar>
              <w:top w:w="57" w:type="dxa"/>
              <w:left w:w="57" w:type="dxa"/>
              <w:bottom w:w="57" w:type="dxa"/>
              <w:right w:w="57" w:type="dxa"/>
            </w:tcMar>
          </w:tcPr>
          <w:p w14:paraId="61634AFB" w14:textId="0D42BAAD" w:rsidR="000F4703" w:rsidRDefault="000F4703" w:rsidP="00F0106B">
            <w:pPr>
              <w:spacing w:before="120"/>
              <w:jc w:val="left"/>
              <w:rPr>
                <w:ins w:id="24956" w:author="Author"/>
                <w:sz w:val="20"/>
                <w:lang w:val="en-IE"/>
              </w:rPr>
            </w:pPr>
            <w:ins w:id="24957"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39406B75" w14:textId="1960E65F" w:rsidR="000F4703" w:rsidRPr="000F4703" w:rsidRDefault="000F4703" w:rsidP="000A36FB">
            <w:pPr>
              <w:spacing w:before="120"/>
              <w:jc w:val="left"/>
              <w:rPr>
                <w:ins w:id="24958" w:author="Author"/>
                <w:b w:val="0"/>
                <w:sz w:val="20"/>
                <w:lang w:val="en-IE"/>
              </w:rPr>
            </w:pPr>
            <w:ins w:id="24959" w:author="Author">
              <w:r w:rsidRPr="000F4703">
                <w:rPr>
                  <w:b w:val="0"/>
                  <w:sz w:val="20"/>
                  <w:lang w:val="en-IE"/>
                </w:rPr>
                <w:t>Describes all process of click and collect</w:t>
              </w:r>
            </w:ins>
          </w:p>
        </w:tc>
      </w:tr>
      <w:tr w:rsidR="00903687" w:rsidRPr="00E73B40" w14:paraId="17F9D809" w14:textId="77777777" w:rsidTr="000E39E6">
        <w:trPr>
          <w:ins w:id="24960" w:author="Author"/>
        </w:trPr>
        <w:tc>
          <w:tcPr>
            <w:tcW w:w="320" w:type="pct"/>
            <w:tcMar>
              <w:top w:w="57" w:type="dxa"/>
              <w:left w:w="57" w:type="dxa"/>
              <w:bottom w:w="57" w:type="dxa"/>
              <w:right w:w="57" w:type="dxa"/>
            </w:tcMar>
          </w:tcPr>
          <w:p w14:paraId="30DC90A0" w14:textId="66E19275" w:rsidR="00903687" w:rsidRDefault="00903687" w:rsidP="000A36FB">
            <w:pPr>
              <w:spacing w:before="120"/>
              <w:ind w:left="204"/>
              <w:jc w:val="left"/>
              <w:rPr>
                <w:ins w:id="24961" w:author="Author"/>
                <w:lang w:val="en-IE"/>
              </w:rPr>
            </w:pPr>
            <w:ins w:id="24962" w:author="Author">
              <w:r>
                <w:rPr>
                  <w:lang w:val="en-IE"/>
                </w:rPr>
                <w:lastRenderedPageBreak/>
                <w:t>[13]</w:t>
              </w:r>
            </w:ins>
          </w:p>
        </w:tc>
        <w:tc>
          <w:tcPr>
            <w:tcW w:w="2477" w:type="pct"/>
          </w:tcPr>
          <w:p w14:paraId="18A52431" w14:textId="41446070" w:rsidR="00903687" w:rsidRPr="000F4703" w:rsidRDefault="00903687" w:rsidP="000F4703">
            <w:pPr>
              <w:spacing w:before="120"/>
              <w:jc w:val="left"/>
              <w:rPr>
                <w:ins w:id="24963" w:author="Author"/>
                <w:sz w:val="20"/>
                <w:szCs w:val="20"/>
                <w:lang w:val="en-IE"/>
              </w:rPr>
            </w:pPr>
            <w:ins w:id="24964" w:author="Author">
              <w:r w:rsidRPr="00903687">
                <w:rPr>
                  <w:sz w:val="20"/>
                  <w:szCs w:val="20"/>
                  <w:lang w:val="en-IE"/>
                </w:rPr>
                <w:t>045_VFIE_UFE_HLD_Agent_Dashboard</w:t>
              </w:r>
            </w:ins>
          </w:p>
        </w:tc>
        <w:tc>
          <w:tcPr>
            <w:tcW w:w="664" w:type="pct"/>
            <w:tcMar>
              <w:top w:w="57" w:type="dxa"/>
              <w:left w:w="57" w:type="dxa"/>
              <w:bottom w:w="57" w:type="dxa"/>
              <w:right w:w="57" w:type="dxa"/>
            </w:tcMar>
          </w:tcPr>
          <w:p w14:paraId="126A2C04" w14:textId="77347C28" w:rsidR="00903687" w:rsidRDefault="00903687" w:rsidP="00F0106B">
            <w:pPr>
              <w:spacing w:before="120"/>
              <w:jc w:val="left"/>
              <w:rPr>
                <w:ins w:id="24965" w:author="Author"/>
                <w:sz w:val="20"/>
                <w:lang w:val="en-IE"/>
              </w:rPr>
            </w:pPr>
            <w:ins w:id="24966"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E27627C" w14:textId="1E691C03" w:rsidR="00903687" w:rsidRPr="00903687" w:rsidRDefault="00903687" w:rsidP="000A36FB">
            <w:pPr>
              <w:spacing w:before="120"/>
              <w:jc w:val="left"/>
              <w:rPr>
                <w:ins w:id="24967" w:author="Author"/>
                <w:b w:val="0"/>
                <w:sz w:val="20"/>
                <w:lang w:val="en-IE"/>
              </w:rPr>
            </w:pPr>
            <w:ins w:id="24968" w:author="Author">
              <w:r>
                <w:rPr>
                  <w:b w:val="0"/>
                  <w:sz w:val="20"/>
                  <w:lang w:val="en-IE"/>
                </w:rPr>
                <w:t>Describes all the process, widgets and link involved in the agent dashboard</w:t>
              </w:r>
            </w:ins>
          </w:p>
        </w:tc>
      </w:tr>
      <w:tr w:rsidR="006A7520" w:rsidRPr="00E73B40" w14:paraId="589BA618" w14:textId="77777777" w:rsidTr="000E39E6">
        <w:trPr>
          <w:cnfStyle w:val="010000000000" w:firstRow="0" w:lastRow="1" w:firstColumn="0" w:lastColumn="0" w:oddVBand="0" w:evenVBand="0" w:oddHBand="0" w:evenHBand="0" w:firstRowFirstColumn="0" w:firstRowLastColumn="0" w:lastRowFirstColumn="0" w:lastRowLastColumn="0"/>
          <w:ins w:id="24969" w:author="Author"/>
        </w:trPr>
        <w:tc>
          <w:tcPr>
            <w:tcW w:w="320" w:type="pct"/>
            <w:tcMar>
              <w:top w:w="57" w:type="dxa"/>
              <w:left w:w="57" w:type="dxa"/>
              <w:bottom w:w="57" w:type="dxa"/>
              <w:right w:w="57" w:type="dxa"/>
            </w:tcMar>
          </w:tcPr>
          <w:p w14:paraId="6877BF0C" w14:textId="663FC4C0" w:rsidR="006A7520" w:rsidRDefault="006A7520" w:rsidP="000A36FB">
            <w:pPr>
              <w:spacing w:before="120"/>
              <w:ind w:left="204"/>
              <w:jc w:val="left"/>
              <w:rPr>
                <w:ins w:id="24970" w:author="Author"/>
                <w:lang w:val="en-IE"/>
              </w:rPr>
            </w:pPr>
            <w:ins w:id="24971" w:author="Author">
              <w:r>
                <w:rPr>
                  <w:lang w:val="en-IE"/>
                </w:rPr>
                <w:t>[14]</w:t>
              </w:r>
            </w:ins>
          </w:p>
        </w:tc>
        <w:tc>
          <w:tcPr>
            <w:tcW w:w="2477" w:type="pct"/>
          </w:tcPr>
          <w:p w14:paraId="54E916AF" w14:textId="785575F0" w:rsidR="006A7520" w:rsidRPr="00903687" w:rsidRDefault="00F5560B" w:rsidP="000F4703">
            <w:pPr>
              <w:spacing w:before="120"/>
              <w:jc w:val="left"/>
              <w:rPr>
                <w:ins w:id="24972" w:author="Author"/>
                <w:sz w:val="20"/>
                <w:szCs w:val="20"/>
                <w:lang w:val="en-IE"/>
              </w:rPr>
            </w:pPr>
            <w:ins w:id="24973" w:author="Author">
              <w:r w:rsidRPr="00F5560B">
                <w:rPr>
                  <w:sz w:val="20"/>
                  <w:szCs w:val="20"/>
                  <w:lang w:val="en-IE"/>
                </w:rPr>
                <w:t>084_VFIE_</w:t>
              </w:r>
              <w:r>
                <w:rPr>
                  <w:sz w:val="20"/>
                  <w:szCs w:val="20"/>
                  <w:lang w:val="en-IE"/>
                </w:rPr>
                <w:t>UFE_HLD_Manage_Top_Ups</w:t>
              </w:r>
            </w:ins>
          </w:p>
        </w:tc>
        <w:tc>
          <w:tcPr>
            <w:tcW w:w="664" w:type="pct"/>
            <w:tcMar>
              <w:top w:w="57" w:type="dxa"/>
              <w:left w:w="57" w:type="dxa"/>
              <w:bottom w:w="57" w:type="dxa"/>
              <w:right w:w="57" w:type="dxa"/>
            </w:tcMar>
          </w:tcPr>
          <w:p w14:paraId="0D1823ED" w14:textId="56CE178C" w:rsidR="006A7520" w:rsidRDefault="00F5560B" w:rsidP="00F0106B">
            <w:pPr>
              <w:spacing w:before="120"/>
              <w:jc w:val="left"/>
              <w:rPr>
                <w:ins w:id="24974" w:author="Author"/>
                <w:sz w:val="20"/>
                <w:lang w:val="en-IE"/>
              </w:rPr>
            </w:pPr>
            <w:ins w:id="24975"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7226E13C" w14:textId="0DE1F286" w:rsidR="006A7520" w:rsidRPr="00F5560B" w:rsidRDefault="00F5560B" w:rsidP="00F5560B">
            <w:pPr>
              <w:spacing w:before="120"/>
              <w:jc w:val="left"/>
              <w:rPr>
                <w:ins w:id="24976" w:author="Author"/>
                <w:b w:val="0"/>
                <w:sz w:val="20"/>
                <w:lang w:val="en-IE"/>
              </w:rPr>
            </w:pPr>
            <w:ins w:id="24977" w:author="Author">
              <w:r>
                <w:rPr>
                  <w:b w:val="0"/>
                  <w:sz w:val="20"/>
                  <w:lang w:val="en-IE"/>
                </w:rPr>
                <w:t>Describes the process regarding the manage of top ups.</w:t>
              </w:r>
            </w:ins>
          </w:p>
        </w:tc>
      </w:tr>
    </w:tbl>
    <w:p w14:paraId="6446DF99" w14:textId="77777777" w:rsidR="00C20104" w:rsidRPr="00E73B40" w:rsidRDefault="00C20104" w:rsidP="001702E7">
      <w:pPr>
        <w:rPr>
          <w:lang w:val="en-IE"/>
        </w:rPr>
      </w:pPr>
    </w:p>
    <w:p w14:paraId="0DFCEC4B" w14:textId="77777777" w:rsidR="001702E7" w:rsidRPr="00E73B40" w:rsidRDefault="001702E7" w:rsidP="001702E7">
      <w:pPr>
        <w:rPr>
          <w:lang w:val="en-IE"/>
        </w:rPr>
      </w:pPr>
    </w:p>
    <w:p w14:paraId="3B01A874" w14:textId="77777777" w:rsidR="001702E7" w:rsidRPr="00E73B40" w:rsidRDefault="001702E7" w:rsidP="001702E7">
      <w:pPr>
        <w:tabs>
          <w:tab w:val="clear" w:pos="567"/>
        </w:tabs>
        <w:spacing w:before="0" w:after="0"/>
        <w:jc w:val="left"/>
        <w:rPr>
          <w:lang w:val="en-IE"/>
        </w:rPr>
      </w:pPr>
      <w:r w:rsidRPr="00E73B40">
        <w:rPr>
          <w:lang w:val="en-IE"/>
        </w:rPr>
        <w:br w:type="page"/>
      </w:r>
    </w:p>
    <w:p w14:paraId="49A82E40" w14:textId="77777777" w:rsidR="006B243E" w:rsidRPr="00E73B40" w:rsidRDefault="006B243E" w:rsidP="005E2AB6">
      <w:pPr>
        <w:pStyle w:val="Heading1nonumber"/>
        <w:rPr>
          <w:lang w:val="en-IE"/>
        </w:rPr>
      </w:pPr>
      <w:bookmarkStart w:id="24978" w:name="_Toc471233011"/>
      <w:r w:rsidRPr="00E73B40">
        <w:rPr>
          <w:lang w:val="en-IE"/>
        </w:rPr>
        <w:lastRenderedPageBreak/>
        <w:t>Document Control</w:t>
      </w:r>
      <w:bookmarkEnd w:id="24978"/>
    </w:p>
    <w:tbl>
      <w:tblPr>
        <w:tblStyle w:val="CelFocus"/>
        <w:tblW w:w="0" w:type="auto"/>
        <w:tblCellMar>
          <w:top w:w="57" w:type="dxa"/>
          <w:left w:w="57" w:type="dxa"/>
          <w:bottom w:w="57" w:type="dxa"/>
          <w:right w:w="57" w:type="dxa"/>
        </w:tblCellMar>
        <w:tblLook w:val="01C0" w:firstRow="0" w:lastRow="1" w:firstColumn="1" w:lastColumn="1" w:noHBand="0" w:noVBand="0"/>
      </w:tblPr>
      <w:tblGrid>
        <w:gridCol w:w="2358"/>
        <w:gridCol w:w="7283"/>
      </w:tblGrid>
      <w:tr w:rsidR="006B243E" w:rsidRPr="00E73B40" w14:paraId="4B00CCB3" w14:textId="77777777" w:rsidTr="00B6106B">
        <w:trPr>
          <w:trHeight w:val="25"/>
        </w:trPr>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54032B5C"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Title</w:t>
            </w:r>
          </w:p>
        </w:tc>
        <w:sdt>
          <w:sdtPr>
            <w:rPr>
              <w:sz w:val="20"/>
              <w:lang w:val="en-IE"/>
            </w:rPr>
            <w:alias w:val="Title"/>
            <w:tag w:val=""/>
            <w:id w:val="2001616875"/>
            <w:dataBinding w:prefixMappings="xmlns:ns0='http://purl.org/dc/elements/1.1/' xmlns:ns1='http://schemas.openxmlformats.org/package/2006/metadata/core-properties' " w:xpath="/ns1:coreProperties[1]/ns0:title[1]" w:storeItemID="{6C3C8BC8-F283-45AE-878A-BAB7291924A1}"/>
            <w:text/>
          </w:sdtPr>
          <w:sdtEndPr/>
          <w:sdtContent>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18A347A9" w14:textId="41588E58" w:rsidR="006B243E" w:rsidRPr="00E73B40" w:rsidRDefault="001F11B4" w:rsidP="00B6106B">
                <w:pPr>
                  <w:spacing w:before="120"/>
                  <w:jc w:val="left"/>
                  <w:rPr>
                    <w:b w:val="0"/>
                    <w:sz w:val="20"/>
                    <w:lang w:val="en-IE"/>
                  </w:rPr>
                </w:pPr>
                <w:r>
                  <w:rPr>
                    <w:sz w:val="20"/>
                    <w:lang w:val="pt-PT"/>
                  </w:rPr>
                  <w:t>Sales</w:t>
                </w:r>
              </w:p>
            </w:tc>
          </w:sdtContent>
        </w:sdt>
      </w:tr>
      <w:tr w:rsidR="006B243E" w:rsidRPr="00E73B40" w14:paraId="7C62EEF6"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8B9D29B"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Date</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0BD16D83" w14:textId="19CCDDB3" w:rsidR="006B243E" w:rsidRPr="00E73B40" w:rsidRDefault="00372903" w:rsidP="00372903">
            <w:pPr>
              <w:spacing w:before="120"/>
              <w:jc w:val="left"/>
              <w:rPr>
                <w:b w:val="0"/>
                <w:sz w:val="20"/>
                <w:lang w:val="en-IE"/>
              </w:rPr>
            </w:pPr>
            <w:r w:rsidRPr="00E73B40">
              <w:rPr>
                <w:b w:val="0"/>
                <w:sz w:val="20"/>
                <w:lang w:val="en-IE"/>
              </w:rPr>
              <w:t>201</w:t>
            </w:r>
            <w:r>
              <w:rPr>
                <w:b w:val="0"/>
                <w:sz w:val="20"/>
                <w:lang w:val="en-IE"/>
              </w:rPr>
              <w:t>7</w:t>
            </w:r>
            <w:r w:rsidR="00653B25" w:rsidRPr="00E73B40">
              <w:rPr>
                <w:b w:val="0"/>
                <w:sz w:val="20"/>
                <w:lang w:val="en-IE"/>
              </w:rPr>
              <w:t>-</w:t>
            </w:r>
            <w:r>
              <w:rPr>
                <w:b w:val="0"/>
                <w:sz w:val="20"/>
                <w:lang w:val="en-IE"/>
              </w:rPr>
              <w:t>01</w:t>
            </w:r>
            <w:r w:rsidR="0046729E">
              <w:rPr>
                <w:b w:val="0"/>
                <w:sz w:val="20"/>
                <w:lang w:val="en-IE"/>
              </w:rPr>
              <w:t>-</w:t>
            </w:r>
            <w:r>
              <w:rPr>
                <w:b w:val="0"/>
                <w:sz w:val="20"/>
                <w:lang w:val="en-IE"/>
              </w:rPr>
              <w:t>18</w:t>
            </w:r>
          </w:p>
        </w:tc>
      </w:tr>
      <w:tr w:rsidR="006B243E" w:rsidRPr="00E73B40" w14:paraId="39B5AC2F"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A76524B"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Version</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283FFC10" w14:textId="6361DE56" w:rsidR="006B243E" w:rsidRPr="00E73B40" w:rsidRDefault="00653B25" w:rsidP="00B6106B">
            <w:pPr>
              <w:spacing w:before="120"/>
              <w:jc w:val="left"/>
              <w:rPr>
                <w:b w:val="0"/>
                <w:sz w:val="20"/>
                <w:lang w:val="en-IE"/>
              </w:rPr>
            </w:pPr>
            <w:r w:rsidRPr="00E73B40">
              <w:rPr>
                <w:b w:val="0"/>
                <w:sz w:val="20"/>
                <w:lang w:val="en-IE"/>
              </w:rPr>
              <w:t>1.</w:t>
            </w:r>
            <w:r w:rsidR="00735132">
              <w:rPr>
                <w:b w:val="0"/>
                <w:sz w:val="20"/>
                <w:lang w:val="en-IE"/>
              </w:rPr>
              <w:t>2</w:t>
            </w:r>
            <w:r w:rsidR="00372903">
              <w:rPr>
                <w:b w:val="0"/>
                <w:sz w:val="20"/>
                <w:lang w:val="en-IE"/>
              </w:rPr>
              <w:t>6</w:t>
            </w:r>
          </w:p>
        </w:tc>
      </w:tr>
      <w:tr w:rsidR="006B243E" w:rsidRPr="00E73B40" w14:paraId="434618B3"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099B4DA9"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Reference</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25FF03EB" w14:textId="6E0943B3" w:rsidR="006B243E" w:rsidRPr="00E73B40" w:rsidRDefault="002C7D42" w:rsidP="002C7D42">
            <w:pPr>
              <w:spacing w:before="120"/>
              <w:jc w:val="left"/>
              <w:rPr>
                <w:b w:val="0"/>
                <w:sz w:val="20"/>
                <w:lang w:val="en-IE"/>
              </w:rPr>
            </w:pPr>
            <w:r w:rsidRPr="00E73B40">
              <w:rPr>
                <w:b w:val="0"/>
                <w:sz w:val="20"/>
                <w:lang w:val="en-IE"/>
              </w:rPr>
              <w:t>038_</w:t>
            </w:r>
            <w:r w:rsidR="00653B25" w:rsidRPr="00E73B40">
              <w:rPr>
                <w:b w:val="0"/>
                <w:sz w:val="20"/>
                <w:lang w:val="en-IE"/>
              </w:rPr>
              <w:t>VFIE_UFE</w:t>
            </w:r>
          </w:p>
        </w:tc>
      </w:tr>
      <w:tr w:rsidR="006B243E" w:rsidRPr="00E73B40" w14:paraId="77C35AD4"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32E6C0F"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Associated Documents</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56F45DE7" w14:textId="5E5B61DB" w:rsidR="006B243E" w:rsidRPr="00E73B40" w:rsidRDefault="00653B25" w:rsidP="00B6106B">
            <w:pPr>
              <w:spacing w:before="120"/>
              <w:jc w:val="left"/>
              <w:rPr>
                <w:b w:val="0"/>
                <w:sz w:val="20"/>
                <w:lang w:val="en-IE"/>
              </w:rPr>
            </w:pPr>
            <w:r w:rsidRPr="00E73B40">
              <w:rPr>
                <w:b w:val="0"/>
                <w:sz w:val="20"/>
                <w:lang w:val="en-IE"/>
              </w:rPr>
              <w:t>-</w:t>
            </w:r>
          </w:p>
        </w:tc>
      </w:tr>
      <w:tr w:rsidR="006B243E" w:rsidRPr="00E73B40" w14:paraId="2B3DD5B2"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1C807725"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Written by</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0767914C" w14:textId="77777777" w:rsidR="006B243E" w:rsidRPr="00E73B40" w:rsidRDefault="00AA3F40" w:rsidP="00B6106B">
            <w:pPr>
              <w:spacing w:before="120"/>
              <w:jc w:val="left"/>
              <w:rPr>
                <w:sz w:val="20"/>
                <w:lang w:val="en-IE"/>
              </w:rPr>
            </w:pPr>
            <w:r w:rsidRPr="00E73B40">
              <w:rPr>
                <w:b w:val="0"/>
                <w:sz w:val="20"/>
                <w:lang w:val="en-IE"/>
              </w:rPr>
              <w:t>Celfocus</w:t>
            </w:r>
          </w:p>
        </w:tc>
      </w:tr>
      <w:tr w:rsidR="006B243E" w:rsidRPr="00E73B40" w14:paraId="1CC2DFAF"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E3BD345" w14:textId="77777777" w:rsidR="006B243E" w:rsidRPr="00E73B40" w:rsidRDefault="00274EA3" w:rsidP="008C4A8D">
            <w:pPr>
              <w:spacing w:before="120"/>
              <w:jc w:val="right"/>
              <w:rPr>
                <w:color w:val="FFFFFF" w:themeColor="background1"/>
                <w:lang w:val="en-IE"/>
              </w:rPr>
            </w:pPr>
            <w:r w:rsidRPr="00E73B40">
              <w:rPr>
                <w:color w:val="FFFFFF" w:themeColor="background1"/>
                <w:lang w:val="en-IE"/>
              </w:rPr>
              <w:t>Reviewed</w:t>
            </w:r>
            <w:r w:rsidR="006B243E" w:rsidRPr="00E73B40">
              <w:rPr>
                <w:color w:val="FFFFFF" w:themeColor="background1"/>
                <w:lang w:val="en-IE"/>
              </w:rPr>
              <w:t xml:space="preserve"> by</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5824F474" w14:textId="77777777" w:rsidR="006B243E" w:rsidRPr="00E73B40" w:rsidRDefault="00274EA3" w:rsidP="00B6106B">
            <w:pPr>
              <w:spacing w:before="120"/>
              <w:jc w:val="left"/>
              <w:rPr>
                <w:b w:val="0"/>
                <w:sz w:val="20"/>
                <w:lang w:val="en-IE"/>
              </w:rPr>
            </w:pPr>
            <w:r w:rsidRPr="00E73B40">
              <w:rPr>
                <w:b w:val="0"/>
                <w:sz w:val="20"/>
                <w:lang w:val="en-IE"/>
              </w:rPr>
              <w:t>Celfocus</w:t>
            </w:r>
          </w:p>
        </w:tc>
      </w:tr>
      <w:tr w:rsidR="006B243E" w:rsidRPr="00E73B40" w14:paraId="77A772C3" w14:textId="77777777" w:rsidTr="00B610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B0BF25F" w14:textId="77777777" w:rsidR="006B243E" w:rsidRPr="00E73B40" w:rsidRDefault="006B243E" w:rsidP="008C4A8D">
            <w:pPr>
              <w:spacing w:before="120"/>
              <w:ind w:left="720" w:hanging="720"/>
              <w:jc w:val="right"/>
              <w:rPr>
                <w:color w:val="FFFFFF" w:themeColor="background1"/>
                <w:lang w:val="en-IE"/>
              </w:rPr>
            </w:pPr>
            <w:r w:rsidRPr="00E73B40">
              <w:rPr>
                <w:color w:val="FFFFFF" w:themeColor="background1"/>
                <w:lang w:val="en-IE"/>
              </w:rPr>
              <w:t>Addressed to</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145E1063" w14:textId="72C5F894" w:rsidR="006B243E" w:rsidRPr="00E73B40" w:rsidRDefault="00653B25" w:rsidP="00B6106B">
            <w:pPr>
              <w:keepNext/>
              <w:spacing w:before="120"/>
              <w:jc w:val="left"/>
              <w:rPr>
                <w:b w:val="0"/>
                <w:sz w:val="20"/>
                <w:lang w:val="en-IE"/>
              </w:rPr>
            </w:pPr>
            <w:r w:rsidRPr="00E73B40">
              <w:rPr>
                <w:b w:val="0"/>
                <w:sz w:val="20"/>
                <w:lang w:val="en-IE"/>
              </w:rPr>
              <w:t>Amdocs</w:t>
            </w:r>
          </w:p>
        </w:tc>
      </w:tr>
    </w:tbl>
    <w:p w14:paraId="6DEAAA02" w14:textId="77777777" w:rsidR="006B243E" w:rsidRPr="00E73B40" w:rsidRDefault="006B243E" w:rsidP="006B243E">
      <w:pPr>
        <w:rPr>
          <w:lang w:val="en-IE"/>
        </w:rPr>
      </w:pPr>
    </w:p>
    <w:p w14:paraId="5E8902A4" w14:textId="77777777" w:rsidR="006B243E" w:rsidRPr="00E73B40" w:rsidRDefault="006B243E" w:rsidP="006B243E">
      <w:pPr>
        <w:tabs>
          <w:tab w:val="clear" w:pos="567"/>
        </w:tabs>
        <w:spacing w:before="0" w:after="0"/>
        <w:jc w:val="left"/>
        <w:rPr>
          <w:lang w:val="en-IE"/>
        </w:rPr>
      </w:pPr>
    </w:p>
    <w:p w14:paraId="4937276B" w14:textId="77777777" w:rsidR="004853FA" w:rsidRPr="00E73B40" w:rsidRDefault="004853FA" w:rsidP="006B243E">
      <w:pPr>
        <w:tabs>
          <w:tab w:val="clear" w:pos="567"/>
        </w:tabs>
        <w:spacing w:before="0" w:after="0"/>
        <w:jc w:val="left"/>
        <w:rPr>
          <w:lang w:val="en-IE"/>
        </w:rPr>
      </w:pPr>
    </w:p>
    <w:p w14:paraId="63F0058B" w14:textId="77777777" w:rsidR="006B243E" w:rsidRPr="00E73B40" w:rsidRDefault="006B243E" w:rsidP="006B243E">
      <w:pPr>
        <w:tabs>
          <w:tab w:val="clear" w:pos="567"/>
        </w:tabs>
        <w:spacing w:before="0" w:after="0"/>
        <w:jc w:val="left"/>
        <w:rPr>
          <w:lang w:val="en-IE"/>
        </w:rPr>
      </w:pPr>
    </w:p>
    <w:p w14:paraId="0A117EE4" w14:textId="77777777" w:rsidR="006B243E" w:rsidRPr="00E73B40" w:rsidRDefault="006050BD" w:rsidP="00A60B6A">
      <w:pPr>
        <w:pStyle w:val="Heading1nonumber"/>
        <w:rPr>
          <w:lang w:val="en-IE"/>
        </w:rPr>
      </w:pPr>
      <w:bookmarkStart w:id="24979" w:name="_Toc471233012"/>
      <w:r w:rsidRPr="00E73B40">
        <w:rPr>
          <w:lang w:val="en-IE"/>
        </w:rPr>
        <w:lastRenderedPageBreak/>
        <w:t>Required Sign-Offs</w:t>
      </w:r>
      <w:bookmarkEnd w:id="24979"/>
    </w:p>
    <w:tbl>
      <w:tblPr>
        <w:tblStyle w:val="CelFocus"/>
        <w:tblW w:w="5000" w:type="pct"/>
        <w:tblLook w:val="0160" w:firstRow="1" w:lastRow="1" w:firstColumn="0" w:lastColumn="1" w:noHBand="0" w:noVBand="0"/>
      </w:tblPr>
      <w:tblGrid>
        <w:gridCol w:w="2563"/>
        <w:gridCol w:w="3023"/>
        <w:gridCol w:w="1843"/>
        <w:gridCol w:w="2323"/>
      </w:tblGrid>
      <w:tr w:rsidR="006B243E" w:rsidRPr="00E73B40" w14:paraId="39206E2F" w14:textId="77777777" w:rsidTr="002C7D42">
        <w:trPr>
          <w:cnfStyle w:val="100000000000" w:firstRow="1" w:lastRow="0" w:firstColumn="0" w:lastColumn="0" w:oddVBand="0" w:evenVBand="0" w:oddHBand="0" w:evenHBand="0" w:firstRowFirstColumn="0" w:firstRowLastColumn="0" w:lastRowFirstColumn="0" w:lastRowLastColumn="0"/>
          <w:trHeight w:val="472"/>
        </w:trPr>
        <w:tc>
          <w:tcPr>
            <w:tcW w:w="1314" w:type="pct"/>
            <w:tcMar>
              <w:top w:w="57" w:type="dxa"/>
              <w:left w:w="57" w:type="dxa"/>
              <w:bottom w:w="57" w:type="dxa"/>
              <w:right w:w="57" w:type="dxa"/>
            </w:tcMar>
          </w:tcPr>
          <w:p w14:paraId="5C3D98B0" w14:textId="77777777" w:rsidR="006B243E" w:rsidRPr="00E73B40" w:rsidRDefault="006B243E" w:rsidP="00B6106B">
            <w:pPr>
              <w:spacing w:before="0" w:after="0"/>
              <w:jc w:val="center"/>
              <w:rPr>
                <w:color w:val="FFFFFF"/>
                <w:lang w:val="en-IE"/>
              </w:rPr>
            </w:pPr>
            <w:r w:rsidRPr="00E73B40">
              <w:rPr>
                <w:color w:val="FFFFFF"/>
                <w:lang w:val="en-IE"/>
              </w:rPr>
              <w:t>Name</w:t>
            </w:r>
          </w:p>
        </w:tc>
        <w:tc>
          <w:tcPr>
            <w:tcW w:w="1550" w:type="pct"/>
            <w:tcMar>
              <w:top w:w="57" w:type="dxa"/>
              <w:left w:w="57" w:type="dxa"/>
              <w:bottom w:w="57" w:type="dxa"/>
              <w:right w:w="57" w:type="dxa"/>
            </w:tcMar>
          </w:tcPr>
          <w:p w14:paraId="42178A0E" w14:textId="77777777" w:rsidR="006B243E" w:rsidRPr="00E73B40" w:rsidRDefault="006B243E" w:rsidP="00B6106B">
            <w:pPr>
              <w:spacing w:before="0" w:after="0"/>
              <w:jc w:val="center"/>
              <w:rPr>
                <w:color w:val="FFFFFF"/>
                <w:lang w:val="en-IE"/>
              </w:rPr>
            </w:pPr>
            <w:r w:rsidRPr="00E73B40">
              <w:rPr>
                <w:color w:val="FFFFFF"/>
                <w:lang w:val="en-IE"/>
              </w:rPr>
              <w:t>Position</w:t>
            </w:r>
          </w:p>
        </w:tc>
        <w:tc>
          <w:tcPr>
            <w:tcW w:w="945" w:type="pct"/>
            <w:tcMar>
              <w:top w:w="57" w:type="dxa"/>
              <w:left w:w="57" w:type="dxa"/>
              <w:bottom w:w="57" w:type="dxa"/>
              <w:right w:w="57" w:type="dxa"/>
            </w:tcMar>
          </w:tcPr>
          <w:p w14:paraId="1C180711" w14:textId="77777777" w:rsidR="006B243E" w:rsidRPr="00E73B40" w:rsidRDefault="006B243E" w:rsidP="00B6106B">
            <w:pPr>
              <w:spacing w:before="0" w:after="0"/>
              <w:jc w:val="center"/>
              <w:rPr>
                <w:color w:val="FFFFFF"/>
                <w:lang w:val="en-IE"/>
              </w:rPr>
            </w:pPr>
            <w:r w:rsidRPr="00E73B40">
              <w:rPr>
                <w:color w:val="FFFFFF"/>
                <w:lang w:val="en-IE"/>
              </w:rPr>
              <w:t>Date</w:t>
            </w: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60D3D1B1" w14:textId="77777777" w:rsidR="006B243E" w:rsidRPr="00E73B40" w:rsidRDefault="006B243E" w:rsidP="00B6106B">
            <w:pPr>
              <w:spacing w:before="0" w:after="0"/>
              <w:jc w:val="center"/>
              <w:rPr>
                <w:color w:val="FFFFFF"/>
                <w:lang w:val="en-IE"/>
              </w:rPr>
            </w:pPr>
            <w:r w:rsidRPr="00E73B40">
              <w:rPr>
                <w:color w:val="FFFFFF"/>
                <w:lang w:val="en-IE"/>
              </w:rPr>
              <w:t>Signature</w:t>
            </w:r>
          </w:p>
        </w:tc>
      </w:tr>
      <w:tr w:rsidR="002C7D42" w:rsidRPr="00E73B40" w14:paraId="438B1113" w14:textId="77777777" w:rsidTr="002C7D42">
        <w:tc>
          <w:tcPr>
            <w:tcW w:w="1314" w:type="pct"/>
            <w:tcMar>
              <w:top w:w="57" w:type="dxa"/>
              <w:left w:w="57" w:type="dxa"/>
              <w:bottom w:w="57" w:type="dxa"/>
              <w:right w:w="57" w:type="dxa"/>
            </w:tcMar>
          </w:tcPr>
          <w:p w14:paraId="2C2FD6B8" w14:textId="79D665C8" w:rsidR="002C7D42" w:rsidRPr="00E73B40" w:rsidRDefault="002C7D42" w:rsidP="00B6106B">
            <w:pPr>
              <w:spacing w:before="0" w:after="0"/>
              <w:jc w:val="left"/>
              <w:rPr>
                <w:sz w:val="20"/>
                <w:lang w:val="en-IE"/>
              </w:rPr>
            </w:pPr>
            <w:r w:rsidRPr="00E73B40">
              <w:rPr>
                <w:rFonts w:cs="Arial"/>
                <w:color w:val="000000"/>
                <w:sz w:val="21"/>
                <w:szCs w:val="21"/>
                <w:lang w:val="en-IE"/>
              </w:rPr>
              <w:t>Orly Gutman, Amdocs</w:t>
            </w:r>
          </w:p>
        </w:tc>
        <w:tc>
          <w:tcPr>
            <w:tcW w:w="1550" w:type="pct"/>
            <w:tcMar>
              <w:top w:w="57" w:type="dxa"/>
              <w:left w:w="57" w:type="dxa"/>
              <w:bottom w:w="57" w:type="dxa"/>
              <w:right w:w="57" w:type="dxa"/>
            </w:tcMar>
          </w:tcPr>
          <w:p w14:paraId="424D1BEC"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233506BA"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444FC6D1" w14:textId="77777777" w:rsidR="002C7D42" w:rsidRPr="00E73B40" w:rsidRDefault="002C7D42" w:rsidP="00B6106B">
            <w:pPr>
              <w:spacing w:before="0" w:after="0"/>
              <w:jc w:val="left"/>
              <w:rPr>
                <w:sz w:val="20"/>
                <w:lang w:val="en-IE"/>
              </w:rPr>
            </w:pPr>
          </w:p>
        </w:tc>
      </w:tr>
      <w:tr w:rsidR="002C7D42" w:rsidRPr="00E73B40" w14:paraId="04F06E51" w14:textId="77777777" w:rsidTr="002C7D42">
        <w:tc>
          <w:tcPr>
            <w:tcW w:w="1314" w:type="pct"/>
            <w:tcMar>
              <w:top w:w="57" w:type="dxa"/>
              <w:left w:w="57" w:type="dxa"/>
              <w:bottom w:w="57" w:type="dxa"/>
              <w:right w:w="57" w:type="dxa"/>
            </w:tcMar>
          </w:tcPr>
          <w:p w14:paraId="491AD4E0" w14:textId="310B9268" w:rsidR="002C7D42" w:rsidRPr="00E73B40" w:rsidRDefault="002C7D42" w:rsidP="00B6106B">
            <w:pPr>
              <w:spacing w:before="0" w:after="0"/>
              <w:jc w:val="left"/>
              <w:rPr>
                <w:sz w:val="20"/>
                <w:lang w:val="en-IE"/>
              </w:rPr>
            </w:pPr>
            <w:r w:rsidRPr="00E73B40">
              <w:rPr>
                <w:rFonts w:cs="Arial"/>
                <w:color w:val="000000"/>
                <w:sz w:val="21"/>
                <w:szCs w:val="21"/>
                <w:lang w:val="en-IE"/>
              </w:rPr>
              <w:t>Michal Menachem, Amodcs</w:t>
            </w:r>
          </w:p>
        </w:tc>
        <w:tc>
          <w:tcPr>
            <w:tcW w:w="1550" w:type="pct"/>
            <w:tcMar>
              <w:top w:w="57" w:type="dxa"/>
              <w:left w:w="57" w:type="dxa"/>
              <w:bottom w:w="57" w:type="dxa"/>
              <w:right w:w="57" w:type="dxa"/>
            </w:tcMar>
          </w:tcPr>
          <w:p w14:paraId="25658073"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41FD84E8"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35E09CE9" w14:textId="77777777" w:rsidR="002C7D42" w:rsidRPr="00E73B40" w:rsidRDefault="002C7D42" w:rsidP="00B6106B">
            <w:pPr>
              <w:spacing w:before="0" w:after="0"/>
              <w:jc w:val="left"/>
              <w:rPr>
                <w:sz w:val="20"/>
                <w:lang w:val="en-IE"/>
              </w:rPr>
            </w:pPr>
          </w:p>
        </w:tc>
      </w:tr>
      <w:tr w:rsidR="002C7D42" w:rsidRPr="00E73B40" w14:paraId="3F4193AA" w14:textId="77777777" w:rsidTr="002C7D42">
        <w:tc>
          <w:tcPr>
            <w:tcW w:w="1314" w:type="pct"/>
            <w:tcMar>
              <w:top w:w="57" w:type="dxa"/>
              <w:left w:w="57" w:type="dxa"/>
              <w:bottom w:w="57" w:type="dxa"/>
              <w:right w:w="57" w:type="dxa"/>
            </w:tcMar>
          </w:tcPr>
          <w:p w14:paraId="16C4BA79" w14:textId="23FC7739" w:rsidR="002C7D42" w:rsidRPr="00E73B40" w:rsidRDefault="002C7D42" w:rsidP="00B6106B">
            <w:pPr>
              <w:spacing w:before="0" w:after="0"/>
              <w:jc w:val="left"/>
              <w:rPr>
                <w:sz w:val="20"/>
                <w:lang w:val="en-IE"/>
              </w:rPr>
            </w:pPr>
            <w:r w:rsidRPr="00E73B40">
              <w:rPr>
                <w:rFonts w:cs="Arial"/>
                <w:color w:val="000000"/>
                <w:sz w:val="21"/>
                <w:szCs w:val="21"/>
                <w:lang w:val="en-IE"/>
              </w:rPr>
              <w:t>Avishay Rahamim, Amdocs</w:t>
            </w:r>
          </w:p>
        </w:tc>
        <w:tc>
          <w:tcPr>
            <w:tcW w:w="1550" w:type="pct"/>
            <w:tcMar>
              <w:top w:w="57" w:type="dxa"/>
              <w:left w:w="57" w:type="dxa"/>
              <w:bottom w:w="57" w:type="dxa"/>
              <w:right w:w="57" w:type="dxa"/>
            </w:tcMar>
          </w:tcPr>
          <w:p w14:paraId="14326B68"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6D4F3824"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1329A23C" w14:textId="77777777" w:rsidR="002C7D42" w:rsidRPr="00E73B40" w:rsidRDefault="002C7D42" w:rsidP="00B6106B">
            <w:pPr>
              <w:spacing w:before="0" w:after="0"/>
              <w:jc w:val="left"/>
              <w:rPr>
                <w:sz w:val="20"/>
                <w:lang w:val="en-IE"/>
              </w:rPr>
            </w:pPr>
          </w:p>
        </w:tc>
      </w:tr>
      <w:tr w:rsidR="0012444F" w:rsidRPr="00E73B40" w14:paraId="21BD76BC" w14:textId="77777777" w:rsidTr="00E95CA6">
        <w:trPr>
          <w:cnfStyle w:val="010000000000" w:firstRow="0" w:lastRow="1" w:firstColumn="0" w:lastColumn="0" w:oddVBand="0" w:evenVBand="0" w:oddHBand="0" w:evenHBand="0" w:firstRowFirstColumn="0" w:firstRowLastColumn="0" w:lastRowFirstColumn="0" w:lastRowLastColumn="0"/>
          <w:trHeight w:val="23"/>
        </w:trPr>
        <w:tc>
          <w:tcPr>
            <w:tcW w:w="1314" w:type="pct"/>
            <w:tcMar>
              <w:top w:w="57" w:type="dxa"/>
              <w:left w:w="57" w:type="dxa"/>
              <w:bottom w:w="57" w:type="dxa"/>
              <w:right w:w="57" w:type="dxa"/>
            </w:tcMar>
          </w:tcPr>
          <w:p w14:paraId="2AD01620" w14:textId="2FB819E0" w:rsidR="0012444F" w:rsidRPr="00E73B40" w:rsidRDefault="0012444F" w:rsidP="00B6106B">
            <w:pPr>
              <w:spacing w:before="0" w:after="0"/>
              <w:jc w:val="left"/>
              <w:rPr>
                <w:rFonts w:cs="Arial"/>
                <w:color w:val="000000"/>
                <w:sz w:val="21"/>
                <w:szCs w:val="21"/>
                <w:lang w:val="en-IE"/>
              </w:rPr>
            </w:pPr>
            <w:r w:rsidRPr="00E73B40">
              <w:rPr>
                <w:rFonts w:cs="Arial"/>
                <w:color w:val="000000"/>
                <w:sz w:val="21"/>
                <w:szCs w:val="21"/>
                <w:lang w:val="en-IE"/>
              </w:rPr>
              <w:t>Abbas Hitawala, OMS</w:t>
            </w:r>
          </w:p>
        </w:tc>
        <w:tc>
          <w:tcPr>
            <w:tcW w:w="1550" w:type="pct"/>
            <w:tcMar>
              <w:top w:w="57" w:type="dxa"/>
              <w:left w:w="57" w:type="dxa"/>
              <w:bottom w:w="57" w:type="dxa"/>
              <w:right w:w="57" w:type="dxa"/>
            </w:tcMar>
          </w:tcPr>
          <w:p w14:paraId="0BED9E39" w14:textId="77777777" w:rsidR="0012444F" w:rsidRPr="00E73B40" w:rsidRDefault="0012444F" w:rsidP="00B6106B">
            <w:pPr>
              <w:spacing w:before="0" w:after="0"/>
              <w:jc w:val="left"/>
              <w:rPr>
                <w:sz w:val="20"/>
                <w:lang w:val="en-IE"/>
              </w:rPr>
            </w:pPr>
          </w:p>
        </w:tc>
        <w:tc>
          <w:tcPr>
            <w:tcW w:w="945" w:type="pct"/>
            <w:tcMar>
              <w:top w:w="57" w:type="dxa"/>
              <w:left w:w="57" w:type="dxa"/>
              <w:bottom w:w="57" w:type="dxa"/>
              <w:right w:w="57" w:type="dxa"/>
            </w:tcMar>
          </w:tcPr>
          <w:p w14:paraId="35DBA6F5" w14:textId="77777777" w:rsidR="0012444F" w:rsidRPr="00E73B40" w:rsidRDefault="0012444F"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46A0CBF6" w14:textId="77777777" w:rsidR="0012444F" w:rsidRPr="00E73B40" w:rsidRDefault="0012444F" w:rsidP="00B6106B">
            <w:pPr>
              <w:spacing w:before="0" w:after="0"/>
              <w:jc w:val="left"/>
              <w:rPr>
                <w:sz w:val="20"/>
                <w:lang w:val="en-IE"/>
              </w:rPr>
            </w:pPr>
          </w:p>
        </w:tc>
      </w:tr>
    </w:tbl>
    <w:p w14:paraId="51CABF9E" w14:textId="77777777" w:rsidR="006B243E" w:rsidRPr="00E73B40" w:rsidRDefault="006B243E" w:rsidP="003D46CF">
      <w:pPr>
        <w:rPr>
          <w:lang w:val="en-IE"/>
        </w:rPr>
      </w:pPr>
    </w:p>
    <w:p w14:paraId="6A25E896" w14:textId="77777777" w:rsidR="00680E53" w:rsidRPr="00E73B40" w:rsidRDefault="00680E53" w:rsidP="003D46CF">
      <w:pPr>
        <w:rPr>
          <w:lang w:val="en-IE"/>
        </w:rPr>
      </w:pPr>
    </w:p>
    <w:p w14:paraId="4B58BAAD" w14:textId="77777777" w:rsidR="004933ED" w:rsidRPr="00E73B40" w:rsidRDefault="006B243E" w:rsidP="004933ED">
      <w:pPr>
        <w:pStyle w:val="Heading1nonumber"/>
        <w:rPr>
          <w:lang w:val="en-IE"/>
        </w:rPr>
      </w:pPr>
      <w:bookmarkStart w:id="24980" w:name="_Toc471233013"/>
      <w:r w:rsidRPr="00E73B40">
        <w:rPr>
          <w:lang w:val="en-IE"/>
        </w:rPr>
        <w:lastRenderedPageBreak/>
        <w:t>Revision History</w:t>
      </w:r>
      <w:bookmarkEnd w:id="24980"/>
    </w:p>
    <w:tbl>
      <w:tblPr>
        <w:tblStyle w:val="CelFocus"/>
        <w:tblW w:w="5000" w:type="pct"/>
        <w:tblLook w:val="0160" w:firstRow="1" w:lastRow="1" w:firstColumn="0" w:lastColumn="1" w:noHBand="0" w:noVBand="0"/>
      </w:tblPr>
      <w:tblGrid>
        <w:gridCol w:w="909"/>
        <w:gridCol w:w="1276"/>
        <w:gridCol w:w="5102"/>
        <w:gridCol w:w="2465"/>
      </w:tblGrid>
      <w:tr w:rsidR="004933ED" w:rsidRPr="00E73B40" w14:paraId="11C0F4CF" w14:textId="77777777" w:rsidTr="004933ED">
        <w:trPr>
          <w:cnfStyle w:val="100000000000" w:firstRow="1" w:lastRow="0" w:firstColumn="0" w:lastColumn="0" w:oddVBand="0" w:evenVBand="0" w:oddHBand="0" w:evenHBand="0" w:firstRowFirstColumn="0" w:firstRowLastColumn="0" w:lastRowFirstColumn="0" w:lastRowLastColumn="0"/>
          <w:trHeight w:val="472"/>
        </w:trPr>
        <w:tc>
          <w:tcPr>
            <w:tcW w:w="466" w:type="pct"/>
            <w:tcMar>
              <w:top w:w="57" w:type="dxa"/>
              <w:left w:w="57" w:type="dxa"/>
              <w:bottom w:w="57" w:type="dxa"/>
              <w:right w:w="57" w:type="dxa"/>
            </w:tcMar>
          </w:tcPr>
          <w:p w14:paraId="25FE662D" w14:textId="77777777" w:rsidR="004933ED" w:rsidRPr="00E73B40" w:rsidRDefault="004933ED" w:rsidP="00B6106B">
            <w:pPr>
              <w:spacing w:before="120"/>
              <w:jc w:val="center"/>
              <w:rPr>
                <w:color w:val="FFFFFF"/>
                <w:lang w:val="en-IE"/>
              </w:rPr>
            </w:pPr>
            <w:r w:rsidRPr="00E73B40">
              <w:rPr>
                <w:color w:val="FFFFFF"/>
                <w:lang w:val="en-IE"/>
              </w:rPr>
              <w:t>Version</w:t>
            </w:r>
          </w:p>
        </w:tc>
        <w:tc>
          <w:tcPr>
            <w:tcW w:w="654" w:type="pct"/>
            <w:tcMar>
              <w:top w:w="57" w:type="dxa"/>
              <w:left w:w="57" w:type="dxa"/>
              <w:bottom w:w="57" w:type="dxa"/>
              <w:right w:w="57" w:type="dxa"/>
            </w:tcMar>
          </w:tcPr>
          <w:p w14:paraId="2BA29255" w14:textId="77777777" w:rsidR="004933ED" w:rsidRPr="00E73B40" w:rsidRDefault="004933ED" w:rsidP="00B6106B">
            <w:pPr>
              <w:spacing w:before="120"/>
              <w:jc w:val="center"/>
              <w:rPr>
                <w:color w:val="FFFFFF"/>
                <w:lang w:val="en-IE"/>
              </w:rPr>
            </w:pPr>
            <w:r w:rsidRPr="00E73B40">
              <w:rPr>
                <w:color w:val="FFFFFF"/>
                <w:lang w:val="en-IE"/>
              </w:rPr>
              <w:t>Date</w:t>
            </w:r>
          </w:p>
        </w:tc>
        <w:tc>
          <w:tcPr>
            <w:tcW w:w="2616" w:type="pct"/>
            <w:tcMar>
              <w:top w:w="57" w:type="dxa"/>
              <w:left w:w="57" w:type="dxa"/>
              <w:bottom w:w="57" w:type="dxa"/>
              <w:right w:w="57" w:type="dxa"/>
            </w:tcMar>
          </w:tcPr>
          <w:p w14:paraId="16D49362" w14:textId="77777777" w:rsidR="004933ED" w:rsidRPr="00E73B40" w:rsidRDefault="004933ED" w:rsidP="00B6106B">
            <w:pPr>
              <w:spacing w:before="120"/>
              <w:jc w:val="center"/>
              <w:rPr>
                <w:color w:val="FFFFFF"/>
                <w:lang w:val="en-IE"/>
              </w:rPr>
            </w:pPr>
            <w:r w:rsidRPr="00E73B40">
              <w:rPr>
                <w:color w:val="FFFFFF"/>
                <w:lang w:val="en-IE"/>
              </w:rPr>
              <w:t>Description</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7426DB88" w14:textId="77777777" w:rsidR="004933ED" w:rsidRPr="00E73B40" w:rsidRDefault="004933ED" w:rsidP="00B6106B">
            <w:pPr>
              <w:spacing w:before="120"/>
              <w:jc w:val="center"/>
              <w:rPr>
                <w:color w:val="FFFFFF"/>
                <w:lang w:val="en-IE"/>
              </w:rPr>
            </w:pPr>
            <w:r w:rsidRPr="00E73B40">
              <w:rPr>
                <w:color w:val="FFFFFF"/>
                <w:lang w:val="en-IE"/>
              </w:rPr>
              <w:t>Revised by</w:t>
            </w:r>
          </w:p>
        </w:tc>
      </w:tr>
      <w:tr w:rsidR="004933ED" w:rsidRPr="00E73B40" w14:paraId="00B4BF8F" w14:textId="77777777" w:rsidTr="00B6106B">
        <w:trPr>
          <w:trHeight w:val="471"/>
        </w:trPr>
        <w:tc>
          <w:tcPr>
            <w:tcW w:w="466" w:type="pct"/>
            <w:tcMar>
              <w:top w:w="57" w:type="dxa"/>
              <w:left w:w="57" w:type="dxa"/>
              <w:bottom w:w="57" w:type="dxa"/>
              <w:right w:w="57" w:type="dxa"/>
            </w:tcMar>
          </w:tcPr>
          <w:p w14:paraId="327C5B2D" w14:textId="1444629C" w:rsidR="004933ED" w:rsidRPr="00E73B40" w:rsidRDefault="00653B25" w:rsidP="00B6106B">
            <w:pPr>
              <w:spacing w:before="0" w:after="0"/>
              <w:jc w:val="left"/>
              <w:rPr>
                <w:sz w:val="20"/>
                <w:lang w:val="en-IE"/>
              </w:rPr>
            </w:pPr>
            <w:r w:rsidRPr="00E73B40">
              <w:rPr>
                <w:sz w:val="20"/>
                <w:lang w:val="en-IE"/>
              </w:rPr>
              <w:t>1.0</w:t>
            </w:r>
          </w:p>
        </w:tc>
        <w:tc>
          <w:tcPr>
            <w:tcW w:w="654" w:type="pct"/>
            <w:tcMar>
              <w:top w:w="57" w:type="dxa"/>
              <w:left w:w="57" w:type="dxa"/>
              <w:bottom w:w="57" w:type="dxa"/>
              <w:right w:w="57" w:type="dxa"/>
            </w:tcMar>
          </w:tcPr>
          <w:p w14:paraId="67C2AD1B" w14:textId="1657A672" w:rsidR="004933ED" w:rsidRPr="00E73B40" w:rsidRDefault="00653B25" w:rsidP="00B6106B">
            <w:pPr>
              <w:spacing w:before="0" w:after="0"/>
              <w:jc w:val="left"/>
              <w:rPr>
                <w:sz w:val="20"/>
                <w:lang w:val="en-IE"/>
              </w:rPr>
            </w:pPr>
            <w:r w:rsidRPr="00E73B40">
              <w:rPr>
                <w:sz w:val="20"/>
                <w:lang w:val="en-IE"/>
              </w:rPr>
              <w:t>2015-12-23</w:t>
            </w:r>
          </w:p>
        </w:tc>
        <w:tc>
          <w:tcPr>
            <w:tcW w:w="2616" w:type="pct"/>
            <w:tcMar>
              <w:top w:w="57" w:type="dxa"/>
              <w:left w:w="57" w:type="dxa"/>
              <w:bottom w:w="57" w:type="dxa"/>
              <w:right w:w="57" w:type="dxa"/>
            </w:tcMar>
          </w:tcPr>
          <w:p w14:paraId="3277C3E5" w14:textId="336909C1" w:rsidR="004933ED" w:rsidRPr="00E73B40" w:rsidRDefault="00653B25" w:rsidP="00B6106B">
            <w:pPr>
              <w:pStyle w:val="Left"/>
              <w:spacing w:before="120"/>
              <w:rPr>
                <w:sz w:val="20"/>
                <w:lang w:val="en-IE"/>
              </w:rPr>
            </w:pPr>
            <w:r w:rsidRPr="00E73B40">
              <w:rPr>
                <w:sz w:val="20"/>
                <w:lang w:val="en-IE"/>
              </w:rPr>
              <w:t>First version for revision.</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7A2EEED" w14:textId="623FA3E6" w:rsidR="004933ED" w:rsidRPr="00E73B40" w:rsidRDefault="00653B25" w:rsidP="00B6106B">
            <w:pPr>
              <w:spacing w:before="0" w:after="0"/>
              <w:jc w:val="left"/>
              <w:rPr>
                <w:b w:val="0"/>
                <w:sz w:val="20"/>
                <w:lang w:val="en-IE"/>
              </w:rPr>
            </w:pPr>
            <w:r w:rsidRPr="00E73B40">
              <w:rPr>
                <w:b w:val="0"/>
                <w:sz w:val="20"/>
                <w:lang w:val="en-IE"/>
              </w:rPr>
              <w:t>Celfocus</w:t>
            </w:r>
          </w:p>
        </w:tc>
      </w:tr>
      <w:tr w:rsidR="00294943" w:rsidRPr="00E73B40" w14:paraId="100C5DA2" w14:textId="77777777" w:rsidTr="00B6106B">
        <w:trPr>
          <w:trHeight w:val="471"/>
        </w:trPr>
        <w:tc>
          <w:tcPr>
            <w:tcW w:w="466" w:type="pct"/>
            <w:tcMar>
              <w:top w:w="57" w:type="dxa"/>
              <w:left w:w="57" w:type="dxa"/>
              <w:bottom w:w="57" w:type="dxa"/>
              <w:right w:w="57" w:type="dxa"/>
            </w:tcMar>
          </w:tcPr>
          <w:p w14:paraId="49675385" w14:textId="3902F4E8" w:rsidR="00294943" w:rsidRPr="00E73B40" w:rsidRDefault="00294943" w:rsidP="00B6106B">
            <w:pPr>
              <w:spacing w:before="0" w:after="0"/>
              <w:jc w:val="left"/>
              <w:rPr>
                <w:sz w:val="20"/>
                <w:lang w:val="en-IE"/>
              </w:rPr>
            </w:pPr>
            <w:r w:rsidRPr="00E73B40">
              <w:rPr>
                <w:sz w:val="20"/>
                <w:lang w:val="en-IE"/>
              </w:rPr>
              <w:t>1.1</w:t>
            </w:r>
          </w:p>
        </w:tc>
        <w:tc>
          <w:tcPr>
            <w:tcW w:w="654" w:type="pct"/>
            <w:tcMar>
              <w:top w:w="57" w:type="dxa"/>
              <w:left w:w="57" w:type="dxa"/>
              <w:bottom w:w="57" w:type="dxa"/>
              <w:right w:w="57" w:type="dxa"/>
            </w:tcMar>
          </w:tcPr>
          <w:p w14:paraId="1BFBE5A4" w14:textId="1D62B215" w:rsidR="00294943" w:rsidRPr="00E73B40" w:rsidRDefault="00294943" w:rsidP="00C06ED2">
            <w:pPr>
              <w:spacing w:before="0" w:after="0"/>
              <w:jc w:val="left"/>
              <w:rPr>
                <w:sz w:val="20"/>
                <w:lang w:val="en-IE"/>
              </w:rPr>
            </w:pPr>
            <w:r w:rsidRPr="00E73B40">
              <w:rPr>
                <w:sz w:val="20"/>
                <w:lang w:val="en-IE"/>
              </w:rPr>
              <w:t>2016-01-27</w:t>
            </w:r>
          </w:p>
        </w:tc>
        <w:tc>
          <w:tcPr>
            <w:tcW w:w="2616" w:type="pct"/>
            <w:tcMar>
              <w:top w:w="57" w:type="dxa"/>
              <w:left w:w="57" w:type="dxa"/>
              <w:bottom w:w="57" w:type="dxa"/>
              <w:right w:w="57" w:type="dxa"/>
            </w:tcMar>
          </w:tcPr>
          <w:p w14:paraId="29A593A1" w14:textId="2ACEAACA" w:rsidR="00294943" w:rsidRPr="00E73B40" w:rsidRDefault="00294943" w:rsidP="00B6106B">
            <w:pPr>
              <w:pStyle w:val="Left"/>
              <w:spacing w:before="120"/>
              <w:rPr>
                <w:sz w:val="20"/>
                <w:lang w:val="en-IE"/>
              </w:rPr>
            </w:pPr>
            <w:r w:rsidRPr="00E73B40">
              <w:rPr>
                <w:sz w:val="20"/>
                <w:lang w:val="en-IE"/>
              </w:rPr>
              <w:t>Second version for revision based on commentaries from AMDD.</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01D532A" w14:textId="0E95C9D9" w:rsidR="00294943" w:rsidRPr="00E73B40" w:rsidRDefault="00294943" w:rsidP="00B6106B">
            <w:pPr>
              <w:spacing w:before="0" w:after="0"/>
              <w:jc w:val="left"/>
              <w:rPr>
                <w:b w:val="0"/>
                <w:sz w:val="20"/>
                <w:lang w:val="en-IE"/>
              </w:rPr>
            </w:pPr>
            <w:r w:rsidRPr="00E73B40">
              <w:rPr>
                <w:b w:val="0"/>
                <w:sz w:val="20"/>
                <w:lang w:val="en-IE"/>
              </w:rPr>
              <w:t>Celfocus</w:t>
            </w:r>
          </w:p>
        </w:tc>
      </w:tr>
      <w:tr w:rsidR="003E671B" w:rsidRPr="00E73B40" w14:paraId="77688609" w14:textId="77777777" w:rsidTr="00B6106B">
        <w:trPr>
          <w:trHeight w:val="471"/>
        </w:trPr>
        <w:tc>
          <w:tcPr>
            <w:tcW w:w="466" w:type="pct"/>
            <w:tcMar>
              <w:top w:w="57" w:type="dxa"/>
              <w:left w:w="57" w:type="dxa"/>
              <w:bottom w:w="57" w:type="dxa"/>
              <w:right w:w="57" w:type="dxa"/>
            </w:tcMar>
          </w:tcPr>
          <w:p w14:paraId="5E9FDBBA" w14:textId="03527A35" w:rsidR="003E671B" w:rsidRPr="00E73B40" w:rsidRDefault="003E671B" w:rsidP="00B6106B">
            <w:pPr>
              <w:spacing w:before="0" w:after="0"/>
              <w:jc w:val="left"/>
              <w:rPr>
                <w:sz w:val="20"/>
                <w:lang w:val="en-IE"/>
              </w:rPr>
            </w:pPr>
            <w:bookmarkStart w:id="24981" w:name="_Hlk450740665"/>
            <w:r w:rsidRPr="00E73B40">
              <w:rPr>
                <w:sz w:val="20"/>
                <w:lang w:val="en-IE"/>
              </w:rPr>
              <w:t>1.2</w:t>
            </w:r>
          </w:p>
        </w:tc>
        <w:tc>
          <w:tcPr>
            <w:tcW w:w="654" w:type="pct"/>
            <w:tcMar>
              <w:top w:w="57" w:type="dxa"/>
              <w:left w:w="57" w:type="dxa"/>
              <w:bottom w:w="57" w:type="dxa"/>
              <w:right w:w="57" w:type="dxa"/>
            </w:tcMar>
          </w:tcPr>
          <w:p w14:paraId="35BD6329" w14:textId="3F27FA1C" w:rsidR="003E671B" w:rsidRPr="00E73B40" w:rsidRDefault="003E671B" w:rsidP="0012444F">
            <w:pPr>
              <w:spacing w:before="0" w:after="0"/>
              <w:jc w:val="left"/>
              <w:rPr>
                <w:sz w:val="20"/>
                <w:lang w:val="en-IE"/>
              </w:rPr>
            </w:pPr>
            <w:r w:rsidRPr="00E73B40">
              <w:rPr>
                <w:sz w:val="20"/>
                <w:lang w:val="en-IE"/>
              </w:rPr>
              <w:t>2016-0</w:t>
            </w:r>
            <w:r w:rsidR="0012444F" w:rsidRPr="00E73B40">
              <w:rPr>
                <w:sz w:val="20"/>
                <w:lang w:val="en-IE"/>
              </w:rPr>
              <w:t>3</w:t>
            </w:r>
            <w:r w:rsidRPr="00E73B40">
              <w:rPr>
                <w:sz w:val="20"/>
                <w:lang w:val="en-IE"/>
              </w:rPr>
              <w:t>-</w:t>
            </w:r>
            <w:r w:rsidR="0012444F" w:rsidRPr="00E73B40">
              <w:rPr>
                <w:sz w:val="20"/>
                <w:lang w:val="en-IE"/>
              </w:rPr>
              <w:t>09</w:t>
            </w:r>
          </w:p>
        </w:tc>
        <w:tc>
          <w:tcPr>
            <w:tcW w:w="2616" w:type="pct"/>
            <w:tcMar>
              <w:top w:w="57" w:type="dxa"/>
              <w:left w:w="57" w:type="dxa"/>
              <w:bottom w:w="57" w:type="dxa"/>
              <w:right w:w="57" w:type="dxa"/>
            </w:tcMar>
          </w:tcPr>
          <w:p w14:paraId="69F08800" w14:textId="77777777" w:rsidR="003E671B" w:rsidRPr="00E73B40" w:rsidRDefault="0078657B" w:rsidP="00FE10FD">
            <w:pPr>
              <w:pStyle w:val="Left"/>
              <w:numPr>
                <w:ilvl w:val="0"/>
                <w:numId w:val="57"/>
              </w:numPr>
              <w:spacing w:before="120"/>
              <w:rPr>
                <w:sz w:val="20"/>
                <w:lang w:val="en-IE"/>
              </w:rPr>
            </w:pPr>
            <w:r w:rsidRPr="00E73B40">
              <w:rPr>
                <w:sz w:val="20"/>
                <w:lang w:val="en-IE"/>
              </w:rPr>
              <w:t>Changed contract flow generation</w:t>
            </w:r>
          </w:p>
          <w:p w14:paraId="1DB3F4E9" w14:textId="297B1392" w:rsidR="0078657B" w:rsidRPr="00E73B40" w:rsidRDefault="0078657B" w:rsidP="00FE10FD">
            <w:pPr>
              <w:pStyle w:val="Left"/>
              <w:numPr>
                <w:ilvl w:val="0"/>
                <w:numId w:val="57"/>
              </w:numPr>
              <w:spacing w:before="120"/>
              <w:rPr>
                <w:sz w:val="20"/>
                <w:lang w:val="en-IE"/>
              </w:rPr>
            </w:pPr>
            <w:r w:rsidRPr="00E73B40">
              <w:rPr>
                <w:sz w:val="20"/>
                <w:lang w:val="en-IE"/>
              </w:rPr>
              <w:t>Added BT</w:t>
            </w:r>
            <w:r w:rsidR="0012444F" w:rsidRPr="00E73B40">
              <w:rPr>
                <w:sz w:val="20"/>
                <w:lang w:val="en-IE"/>
              </w:rPr>
              <w:t xml:space="preserve"> </w:t>
            </w:r>
            <w:r w:rsidRPr="00E73B40">
              <w:rPr>
                <w:sz w:val="20"/>
                <w:lang w:val="en-IE"/>
              </w:rPr>
              <w:t>&amp;</w:t>
            </w:r>
            <w:r w:rsidR="0012444F" w:rsidRPr="00E73B40">
              <w:rPr>
                <w:sz w:val="20"/>
                <w:lang w:val="en-IE"/>
              </w:rPr>
              <w:t xml:space="preserve"> </w:t>
            </w:r>
            <w:r w:rsidRPr="00E73B40">
              <w:rPr>
                <w:sz w:val="20"/>
                <w:lang w:val="en-IE"/>
              </w:rPr>
              <w:t xml:space="preserve">Eircom </w:t>
            </w:r>
            <w:r w:rsidR="004E4725" w:rsidRPr="00E73B40">
              <w:rPr>
                <w:sz w:val="20"/>
                <w:lang w:val="en-IE"/>
              </w:rPr>
              <w:t>scheduling</w:t>
            </w:r>
          </w:p>
          <w:p w14:paraId="4AA45E5E" w14:textId="77777777" w:rsidR="004E4725" w:rsidRPr="00E73B40" w:rsidRDefault="004E4725" w:rsidP="00FE10FD">
            <w:pPr>
              <w:pStyle w:val="Left"/>
              <w:numPr>
                <w:ilvl w:val="0"/>
                <w:numId w:val="57"/>
              </w:numPr>
              <w:spacing w:before="120"/>
              <w:rPr>
                <w:sz w:val="20"/>
                <w:lang w:val="en-IE"/>
              </w:rPr>
            </w:pPr>
            <w:r w:rsidRPr="00E73B40">
              <w:rPr>
                <w:sz w:val="20"/>
                <w:lang w:val="en-IE"/>
              </w:rPr>
              <w:t>Added feasibility flow</w:t>
            </w:r>
          </w:p>
          <w:p w14:paraId="09D53D7E" w14:textId="77777777" w:rsidR="004E4725" w:rsidRPr="00E73B40" w:rsidRDefault="004E4725" w:rsidP="00FE10FD">
            <w:pPr>
              <w:pStyle w:val="Left"/>
              <w:numPr>
                <w:ilvl w:val="0"/>
                <w:numId w:val="57"/>
              </w:numPr>
              <w:spacing w:before="120"/>
              <w:rPr>
                <w:sz w:val="20"/>
                <w:lang w:val="en-IE"/>
              </w:rPr>
            </w:pPr>
            <w:r w:rsidRPr="00E73B40">
              <w:rPr>
                <w:sz w:val="20"/>
                <w:lang w:val="en-IE"/>
              </w:rPr>
              <w:t>Changed to Self-Confirm</w:t>
            </w:r>
          </w:p>
          <w:p w14:paraId="58538455" w14:textId="1E0CB068" w:rsidR="00E2713C" w:rsidRPr="00E73B40" w:rsidRDefault="004E4725" w:rsidP="00FE10FD">
            <w:pPr>
              <w:pStyle w:val="Left"/>
              <w:numPr>
                <w:ilvl w:val="0"/>
                <w:numId w:val="57"/>
              </w:numPr>
              <w:spacing w:before="120"/>
              <w:rPr>
                <w:sz w:val="20"/>
                <w:lang w:val="en-IE"/>
              </w:rPr>
            </w:pPr>
            <w:r w:rsidRPr="00E73B40">
              <w:rPr>
                <w:sz w:val="20"/>
                <w:lang w:val="en-IE"/>
              </w:rPr>
              <w:t xml:space="preserve">Added </w:t>
            </w:r>
            <w:r w:rsidR="00471284" w:rsidRPr="00E73B40">
              <w:rPr>
                <w:sz w:val="20"/>
                <w:lang w:val="en-IE"/>
              </w:rPr>
              <w:t xml:space="preserve">delivery </w:t>
            </w:r>
            <w:r w:rsidRPr="00E73B40">
              <w:rPr>
                <w:sz w:val="20"/>
                <w:lang w:val="en-IE"/>
              </w:rPr>
              <w:t>to home</w:t>
            </w:r>
          </w:p>
          <w:p w14:paraId="4DA5201F" w14:textId="67D83595" w:rsidR="004E4725" w:rsidRPr="00E73B40" w:rsidRDefault="00E2713C" w:rsidP="00FE10FD">
            <w:pPr>
              <w:pStyle w:val="Left"/>
              <w:numPr>
                <w:ilvl w:val="0"/>
                <w:numId w:val="57"/>
              </w:numPr>
              <w:spacing w:before="120"/>
              <w:rPr>
                <w:sz w:val="20"/>
                <w:lang w:val="en-IE"/>
              </w:rPr>
            </w:pPr>
            <w:r w:rsidRPr="00E73B40">
              <w:rPr>
                <w:sz w:val="20"/>
                <w:lang w:val="en-IE"/>
              </w:rPr>
              <w:t xml:space="preserve">Added </w:t>
            </w:r>
            <w:r w:rsidR="00471284" w:rsidRPr="00E73B40">
              <w:rPr>
                <w:sz w:val="20"/>
                <w:lang w:val="en-IE"/>
              </w:rPr>
              <w:t xml:space="preserve">delivery </w:t>
            </w:r>
            <w:r w:rsidR="004E4725" w:rsidRPr="00E73B40">
              <w:rPr>
                <w:sz w:val="20"/>
                <w:lang w:val="en-IE"/>
              </w:rPr>
              <w:t>to stor</w:t>
            </w:r>
            <w:r w:rsidRPr="00E73B40">
              <w:rPr>
                <w:sz w:val="20"/>
                <w:lang w:val="en-IE"/>
              </w:rPr>
              <w:t>e</w:t>
            </w:r>
          </w:p>
          <w:p w14:paraId="4A2147E2" w14:textId="53BFC3A4" w:rsidR="004E4725" w:rsidRPr="00E73B40" w:rsidRDefault="004E4725" w:rsidP="00FE10FD">
            <w:pPr>
              <w:pStyle w:val="Left"/>
              <w:numPr>
                <w:ilvl w:val="0"/>
                <w:numId w:val="57"/>
              </w:numPr>
              <w:spacing w:before="120"/>
              <w:rPr>
                <w:sz w:val="20"/>
                <w:lang w:val="en-IE"/>
              </w:rPr>
            </w:pPr>
            <w:r w:rsidRPr="00E73B40">
              <w:rPr>
                <w:sz w:val="20"/>
                <w:lang w:val="en-IE"/>
              </w:rPr>
              <w:t>Added collections transactions rules</w:t>
            </w:r>
          </w:p>
          <w:p w14:paraId="27F653B3" w14:textId="7BB2CA74" w:rsidR="004E4725" w:rsidRPr="00E73B40" w:rsidRDefault="004E4725" w:rsidP="00FE10FD">
            <w:pPr>
              <w:pStyle w:val="Left"/>
              <w:numPr>
                <w:ilvl w:val="0"/>
                <w:numId w:val="57"/>
              </w:numPr>
              <w:spacing w:before="120"/>
              <w:rPr>
                <w:sz w:val="20"/>
                <w:lang w:val="en-IE"/>
              </w:rPr>
            </w:pPr>
            <w:r w:rsidRPr="00E73B40">
              <w:rPr>
                <w:sz w:val="20"/>
                <w:lang w:val="en-IE"/>
              </w:rPr>
              <w:t xml:space="preserve">Added </w:t>
            </w:r>
            <w:r w:rsidR="0012444F" w:rsidRPr="00E73B40">
              <w:rPr>
                <w:sz w:val="20"/>
                <w:lang w:val="en-IE"/>
              </w:rPr>
              <w:t>gift cards</w:t>
            </w:r>
            <w:r w:rsidRPr="00E73B40">
              <w:rPr>
                <w:sz w:val="20"/>
                <w:lang w:val="en-IE"/>
              </w:rPr>
              <w:t xml:space="preserve"> payment rules</w:t>
            </w:r>
          </w:p>
          <w:p w14:paraId="45240C81" w14:textId="77777777" w:rsidR="004E4725" w:rsidRPr="00E73B40" w:rsidRDefault="004E4725" w:rsidP="00FE10FD">
            <w:pPr>
              <w:pStyle w:val="Left"/>
              <w:numPr>
                <w:ilvl w:val="0"/>
                <w:numId w:val="57"/>
              </w:numPr>
              <w:spacing w:before="120"/>
              <w:rPr>
                <w:sz w:val="20"/>
                <w:lang w:val="en-IE"/>
              </w:rPr>
            </w:pPr>
            <w:r w:rsidRPr="00E73B40">
              <w:rPr>
                <w:sz w:val="20"/>
                <w:lang w:val="en-IE"/>
              </w:rPr>
              <w:t>Added loyalty points sales</w:t>
            </w:r>
          </w:p>
          <w:p w14:paraId="44C57786" w14:textId="7CA1F0D6" w:rsidR="0012444F" w:rsidRPr="00E73B40" w:rsidRDefault="00896306" w:rsidP="00FE10FD">
            <w:pPr>
              <w:pStyle w:val="Left"/>
              <w:numPr>
                <w:ilvl w:val="0"/>
                <w:numId w:val="57"/>
              </w:numPr>
              <w:spacing w:before="120"/>
              <w:rPr>
                <w:sz w:val="20"/>
                <w:lang w:val="en-IE"/>
              </w:rPr>
            </w:pPr>
            <w:r w:rsidRPr="00E73B40">
              <w:rPr>
                <w:sz w:val="20"/>
                <w:lang w:val="en-IE"/>
              </w:rPr>
              <w:t>Reservation of fixed numbers changed</w:t>
            </w:r>
          </w:p>
          <w:p w14:paraId="66871EA7" w14:textId="77777777" w:rsidR="00896306" w:rsidRPr="00E73B40" w:rsidRDefault="0012444F" w:rsidP="00FE10FD">
            <w:pPr>
              <w:pStyle w:val="Left"/>
              <w:numPr>
                <w:ilvl w:val="0"/>
                <w:numId w:val="57"/>
              </w:numPr>
              <w:spacing w:before="120"/>
              <w:rPr>
                <w:sz w:val="20"/>
                <w:lang w:val="en-IE"/>
              </w:rPr>
            </w:pPr>
            <w:r w:rsidRPr="00E73B40">
              <w:rPr>
                <w:sz w:val="20"/>
                <w:lang w:val="en-IE"/>
              </w:rPr>
              <w:t>Added PIN rules validations</w:t>
            </w:r>
          </w:p>
          <w:p w14:paraId="3CF45D27" w14:textId="77777777" w:rsidR="0012444F" w:rsidRPr="00E73B40" w:rsidRDefault="0012444F" w:rsidP="00FE10FD">
            <w:pPr>
              <w:pStyle w:val="Left"/>
              <w:numPr>
                <w:ilvl w:val="0"/>
                <w:numId w:val="57"/>
              </w:numPr>
              <w:spacing w:before="120"/>
              <w:rPr>
                <w:sz w:val="20"/>
                <w:lang w:val="en-IE"/>
              </w:rPr>
            </w:pPr>
            <w:r w:rsidRPr="00E73B40">
              <w:rPr>
                <w:sz w:val="20"/>
                <w:lang w:val="en-IE"/>
              </w:rPr>
              <w:t>Added apply coupon logic</w:t>
            </w:r>
          </w:p>
          <w:p w14:paraId="047DCC6B" w14:textId="6917CF47" w:rsidR="00933365" w:rsidRPr="00E73B40" w:rsidRDefault="00933365" w:rsidP="00FE10FD">
            <w:pPr>
              <w:pStyle w:val="Left"/>
              <w:numPr>
                <w:ilvl w:val="0"/>
                <w:numId w:val="57"/>
              </w:numPr>
              <w:spacing w:before="120"/>
              <w:rPr>
                <w:sz w:val="20"/>
                <w:lang w:val="en-IE"/>
              </w:rPr>
            </w:pPr>
            <w:r w:rsidRPr="00E73B40">
              <w:rPr>
                <w:sz w:val="20"/>
                <w:lang w:val="en-IE"/>
              </w:rPr>
              <w:t>Added Big Rocks open items</w:t>
            </w:r>
          </w:p>
          <w:p w14:paraId="63F4B797" w14:textId="77777777" w:rsidR="0012444F" w:rsidRDefault="0012444F" w:rsidP="00FE10FD">
            <w:pPr>
              <w:pStyle w:val="Left"/>
              <w:numPr>
                <w:ilvl w:val="0"/>
                <w:numId w:val="57"/>
              </w:numPr>
              <w:spacing w:before="120"/>
              <w:rPr>
                <w:ins w:id="24982" w:author="Author"/>
                <w:sz w:val="20"/>
                <w:lang w:val="en-IE"/>
              </w:rPr>
            </w:pPr>
            <w:r w:rsidRPr="00E73B40">
              <w:rPr>
                <w:sz w:val="20"/>
                <w:lang w:val="en-IE"/>
              </w:rPr>
              <w:t>Referred shared equipment</w:t>
            </w:r>
          </w:p>
          <w:p w14:paraId="60B20B37" w14:textId="38D4F9AA" w:rsidR="00813410" w:rsidRPr="00813410" w:rsidRDefault="00813410" w:rsidP="00FE10FD">
            <w:pPr>
              <w:pStyle w:val="Left"/>
              <w:numPr>
                <w:ilvl w:val="0"/>
                <w:numId w:val="57"/>
              </w:numPr>
              <w:spacing w:before="120"/>
              <w:rPr>
                <w:ins w:id="24983" w:author="Author"/>
                <w:sz w:val="20"/>
                <w:lang w:val="en-IE"/>
              </w:rPr>
            </w:pPr>
            <w:ins w:id="24984" w:author="Author">
              <w:r>
                <w:rPr>
                  <w:sz w:val="20"/>
                  <w:lang w:val="en-IE"/>
                </w:rPr>
                <w:t xml:space="preserve">Added </w:t>
              </w:r>
              <w:r w:rsidR="00377232">
                <w:rPr>
                  <w:sz w:val="20"/>
                  <w:lang w:val="en-IE"/>
                </w:rPr>
                <w:t>cherrypoints</w:t>
              </w:r>
              <w:r>
                <w:rPr>
                  <w:sz w:val="20"/>
                  <w:lang w:val="en-IE"/>
                </w:rPr>
                <w:t xml:space="preserve"> system interface</w:t>
              </w:r>
            </w:ins>
          </w:p>
          <w:p w14:paraId="48832A5B" w14:textId="77777777" w:rsidR="00813410" w:rsidRDefault="00813410" w:rsidP="00FE10FD">
            <w:pPr>
              <w:pStyle w:val="Left"/>
              <w:numPr>
                <w:ilvl w:val="0"/>
                <w:numId w:val="57"/>
              </w:numPr>
              <w:spacing w:before="120"/>
              <w:rPr>
                <w:ins w:id="24985" w:author="Author"/>
                <w:sz w:val="20"/>
                <w:lang w:val="en-IE"/>
              </w:rPr>
            </w:pPr>
            <w:ins w:id="24986" w:author="Author">
              <w:r>
                <w:rPr>
                  <w:sz w:val="20"/>
                  <w:lang w:val="en-IE"/>
                </w:rPr>
                <w:t>Added CSM Services and CSM Operations</w:t>
              </w:r>
            </w:ins>
          </w:p>
          <w:p w14:paraId="5A0D3973" w14:textId="4861E417" w:rsidR="004D668F" w:rsidRDefault="004D668F" w:rsidP="00FE10FD">
            <w:pPr>
              <w:pStyle w:val="Left"/>
              <w:numPr>
                <w:ilvl w:val="0"/>
                <w:numId w:val="57"/>
              </w:numPr>
              <w:spacing w:before="120"/>
              <w:rPr>
                <w:ins w:id="24987" w:author="Author"/>
                <w:sz w:val="20"/>
                <w:lang w:val="en-IE"/>
              </w:rPr>
            </w:pPr>
            <w:ins w:id="24988" w:author="Author">
              <w:r>
                <w:rPr>
                  <w:sz w:val="20"/>
                  <w:lang w:val="en-IE"/>
                </w:rPr>
                <w:t>Added Create Sales Order</w:t>
              </w:r>
            </w:ins>
          </w:p>
          <w:p w14:paraId="3D91E7A6" w14:textId="5D7AC200" w:rsidR="00377232" w:rsidRPr="00377232" w:rsidRDefault="00813410" w:rsidP="00FE10FD">
            <w:pPr>
              <w:pStyle w:val="Left"/>
              <w:numPr>
                <w:ilvl w:val="0"/>
                <w:numId w:val="57"/>
              </w:numPr>
              <w:spacing w:before="120"/>
              <w:rPr>
                <w:sz w:val="20"/>
                <w:lang w:val="en-IE"/>
              </w:rPr>
            </w:pPr>
            <w:ins w:id="24989" w:author="Author">
              <w:r>
                <w:rPr>
                  <w:sz w:val="20"/>
                  <w:lang w:val="en-IE"/>
                </w:rPr>
                <w:t xml:space="preserve">Added </w:t>
              </w:r>
              <w:r w:rsidR="00377232" w:rsidRPr="006B2C13">
                <w:rPr>
                  <w:sz w:val="20"/>
                  <w:szCs w:val="22"/>
                  <w:lang w:val="en-IE" w:eastAsia="pt-PT"/>
                </w:rPr>
                <w:t>UFE_RD133</w:t>
              </w:r>
              <w:r w:rsidR="00377232">
                <w:rPr>
                  <w:sz w:val="20"/>
                  <w:lang w:val="en-IE"/>
                </w:rPr>
                <w:t xml:space="preserve"> and </w:t>
              </w:r>
              <w:r w:rsidR="00377232" w:rsidRPr="006B2C13">
                <w:rPr>
                  <w:sz w:val="20"/>
                  <w:szCs w:val="22"/>
                  <w:lang w:val="en-IE" w:eastAsia="pt-PT"/>
                </w:rPr>
                <w:t>UFE_RD</w:t>
              </w:r>
              <w:r w:rsidR="00377232">
                <w:rPr>
                  <w:sz w:val="20"/>
                  <w:szCs w:val="22"/>
                  <w:lang w:val="en-IE" w:eastAsia="pt-PT"/>
                </w:rPr>
                <w:t xml:space="preserve">17 </w:t>
              </w:r>
              <w:r>
                <w:rPr>
                  <w:sz w:val="20"/>
                  <w:lang w:val="en-IE"/>
                </w:rPr>
                <w:t>reference data</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21709749" w14:textId="7EDD5D12" w:rsidR="003E671B" w:rsidRPr="00E73B40" w:rsidRDefault="003E671B" w:rsidP="00B6106B">
            <w:pPr>
              <w:spacing w:before="0" w:after="0"/>
              <w:jc w:val="left"/>
              <w:rPr>
                <w:b w:val="0"/>
                <w:sz w:val="20"/>
                <w:lang w:val="en-IE"/>
              </w:rPr>
            </w:pPr>
            <w:r w:rsidRPr="00E73B40">
              <w:rPr>
                <w:b w:val="0"/>
                <w:sz w:val="20"/>
                <w:lang w:val="en-IE"/>
              </w:rPr>
              <w:t>Celfocus</w:t>
            </w:r>
          </w:p>
        </w:tc>
      </w:tr>
      <w:bookmarkEnd w:id="24981"/>
      <w:tr w:rsidR="00985987" w:rsidRPr="00E73B40" w14:paraId="6F6B0BFD" w14:textId="77777777" w:rsidTr="00B6106B">
        <w:trPr>
          <w:trHeight w:val="471"/>
          <w:ins w:id="24990" w:author="Author"/>
        </w:trPr>
        <w:tc>
          <w:tcPr>
            <w:tcW w:w="466" w:type="pct"/>
            <w:tcMar>
              <w:top w:w="57" w:type="dxa"/>
              <w:left w:w="57" w:type="dxa"/>
              <w:bottom w:w="57" w:type="dxa"/>
              <w:right w:w="57" w:type="dxa"/>
            </w:tcMar>
          </w:tcPr>
          <w:p w14:paraId="5F0F9000" w14:textId="019A97BB" w:rsidR="00985987" w:rsidRPr="00E73B40" w:rsidRDefault="00985987" w:rsidP="00B6106B">
            <w:pPr>
              <w:spacing w:before="0" w:after="0"/>
              <w:jc w:val="left"/>
              <w:rPr>
                <w:ins w:id="24991" w:author="Author"/>
                <w:sz w:val="20"/>
                <w:lang w:val="en-IE"/>
              </w:rPr>
            </w:pPr>
            <w:ins w:id="24992" w:author="Author">
              <w:r>
                <w:rPr>
                  <w:sz w:val="20"/>
                  <w:lang w:val="en-IE"/>
                </w:rPr>
                <w:lastRenderedPageBreak/>
                <w:t>1.3</w:t>
              </w:r>
            </w:ins>
          </w:p>
        </w:tc>
        <w:tc>
          <w:tcPr>
            <w:tcW w:w="654" w:type="pct"/>
            <w:tcMar>
              <w:top w:w="57" w:type="dxa"/>
              <w:left w:w="57" w:type="dxa"/>
              <w:bottom w:w="57" w:type="dxa"/>
              <w:right w:w="57" w:type="dxa"/>
            </w:tcMar>
          </w:tcPr>
          <w:p w14:paraId="73144436" w14:textId="28766239" w:rsidR="00985987" w:rsidRPr="00E73B40" w:rsidRDefault="00985987" w:rsidP="00985987">
            <w:pPr>
              <w:spacing w:before="0" w:after="0"/>
              <w:jc w:val="left"/>
              <w:rPr>
                <w:ins w:id="24993" w:author="Author"/>
                <w:sz w:val="20"/>
                <w:lang w:val="en-IE"/>
              </w:rPr>
            </w:pPr>
            <w:ins w:id="24994" w:author="Author">
              <w:r>
                <w:rPr>
                  <w:sz w:val="20"/>
                  <w:lang w:val="en-IE"/>
                </w:rPr>
                <w:t>2016-03</w:t>
              </w:r>
              <w:r w:rsidRPr="00E73B40">
                <w:rPr>
                  <w:sz w:val="20"/>
                  <w:lang w:val="en-IE"/>
                </w:rPr>
                <w:t>-2</w:t>
              </w:r>
              <w:r>
                <w:rPr>
                  <w:sz w:val="20"/>
                  <w:lang w:val="en-IE"/>
                </w:rPr>
                <w:t>9</w:t>
              </w:r>
            </w:ins>
          </w:p>
        </w:tc>
        <w:tc>
          <w:tcPr>
            <w:tcW w:w="2616" w:type="pct"/>
            <w:tcMar>
              <w:top w:w="57" w:type="dxa"/>
              <w:left w:w="57" w:type="dxa"/>
              <w:bottom w:w="57" w:type="dxa"/>
              <w:right w:w="57" w:type="dxa"/>
            </w:tcMar>
          </w:tcPr>
          <w:p w14:paraId="5005A7CD" w14:textId="36E85C3E" w:rsidR="00985987" w:rsidRDefault="00F212F5" w:rsidP="00FE10FD">
            <w:pPr>
              <w:pStyle w:val="Left"/>
              <w:numPr>
                <w:ilvl w:val="0"/>
                <w:numId w:val="57"/>
              </w:numPr>
              <w:spacing w:before="120"/>
              <w:rPr>
                <w:ins w:id="24995" w:author="Author"/>
                <w:sz w:val="20"/>
                <w:lang w:val="en-IE"/>
              </w:rPr>
            </w:pPr>
            <w:ins w:id="24996" w:author="Author">
              <w:r>
                <w:rPr>
                  <w:sz w:val="20"/>
                  <w:lang w:val="en-IE"/>
                </w:rPr>
                <w:t>Added shared equipment’s</w:t>
              </w:r>
            </w:ins>
          </w:p>
          <w:p w14:paraId="0B279AB5" w14:textId="77777777" w:rsidR="00F212F5" w:rsidRDefault="00F212F5" w:rsidP="00FE10FD">
            <w:pPr>
              <w:pStyle w:val="Left"/>
              <w:numPr>
                <w:ilvl w:val="0"/>
                <w:numId w:val="57"/>
              </w:numPr>
              <w:spacing w:before="120"/>
              <w:rPr>
                <w:ins w:id="24997" w:author="Author"/>
                <w:sz w:val="20"/>
                <w:lang w:val="en-IE"/>
              </w:rPr>
            </w:pPr>
            <w:ins w:id="24998" w:author="Author">
              <w:r>
                <w:rPr>
                  <w:sz w:val="20"/>
                  <w:lang w:val="en-IE"/>
                </w:rPr>
                <w:t>Donor account type added to portability component</w:t>
              </w:r>
            </w:ins>
          </w:p>
          <w:p w14:paraId="103CBF44" w14:textId="77777777" w:rsidR="00F212F5" w:rsidRDefault="00F212F5" w:rsidP="00FE10FD">
            <w:pPr>
              <w:pStyle w:val="Left"/>
              <w:numPr>
                <w:ilvl w:val="0"/>
                <w:numId w:val="57"/>
              </w:numPr>
              <w:spacing w:before="120"/>
              <w:rPr>
                <w:ins w:id="24999" w:author="Author"/>
                <w:sz w:val="20"/>
                <w:lang w:val="en-IE"/>
              </w:rPr>
            </w:pPr>
            <w:ins w:id="25000" w:author="Author">
              <w:r>
                <w:rPr>
                  <w:sz w:val="20"/>
                  <w:lang w:val="en-IE"/>
                </w:rPr>
                <w:t>Added online login choice type</w:t>
              </w:r>
            </w:ins>
          </w:p>
          <w:p w14:paraId="3F32AC9E" w14:textId="77777777" w:rsidR="00F212F5" w:rsidRDefault="00F212F5" w:rsidP="00FE10FD">
            <w:pPr>
              <w:pStyle w:val="Left"/>
              <w:numPr>
                <w:ilvl w:val="0"/>
                <w:numId w:val="57"/>
              </w:numPr>
              <w:spacing w:before="120"/>
              <w:rPr>
                <w:ins w:id="25001" w:author="Author"/>
                <w:sz w:val="20"/>
                <w:lang w:val="en-IE"/>
              </w:rPr>
            </w:pPr>
            <w:ins w:id="25002" w:author="Author">
              <w:r>
                <w:rPr>
                  <w:sz w:val="20"/>
                  <w:lang w:val="en-IE"/>
                </w:rPr>
                <w:t>Collections step is now at the 1</w:t>
              </w:r>
              <w:r w:rsidRPr="00F212F5">
                <w:rPr>
                  <w:sz w:val="20"/>
                  <w:vertAlign w:val="superscript"/>
                  <w:lang w:val="en-IE"/>
                </w:rPr>
                <w:t>s</w:t>
              </w:r>
              <w:r>
                <w:rPr>
                  <w:sz w:val="20"/>
                  <w:vertAlign w:val="superscript"/>
                  <w:lang w:val="en-IE"/>
                </w:rPr>
                <w:t xml:space="preserve">t </w:t>
              </w:r>
              <w:r>
                <w:rPr>
                  <w:sz w:val="20"/>
                  <w:lang w:val="en-IE"/>
                </w:rPr>
                <w:t>activity instead of 2</w:t>
              </w:r>
              <w:r w:rsidRPr="00F212F5">
                <w:rPr>
                  <w:sz w:val="20"/>
                  <w:vertAlign w:val="superscript"/>
                  <w:lang w:val="en-IE"/>
                </w:rPr>
                <w:t>nd</w:t>
              </w:r>
            </w:ins>
          </w:p>
          <w:p w14:paraId="4BCFB1DA" w14:textId="77777777" w:rsidR="00F212F5" w:rsidRDefault="007956F7" w:rsidP="00FE10FD">
            <w:pPr>
              <w:pStyle w:val="Left"/>
              <w:numPr>
                <w:ilvl w:val="0"/>
                <w:numId w:val="57"/>
              </w:numPr>
              <w:spacing w:before="120"/>
              <w:rPr>
                <w:ins w:id="25003" w:author="Author"/>
                <w:sz w:val="20"/>
                <w:lang w:val="en-IE"/>
              </w:rPr>
            </w:pPr>
            <w:ins w:id="25004" w:author="Author">
              <w:r>
                <w:rPr>
                  <w:sz w:val="20"/>
                  <w:lang w:val="en-IE"/>
                </w:rPr>
                <w:t>Feasibility error is no longer blocker</w:t>
              </w:r>
            </w:ins>
          </w:p>
          <w:p w14:paraId="26B401F0" w14:textId="77777777" w:rsidR="007956F7" w:rsidRDefault="00B10C9B" w:rsidP="00FE10FD">
            <w:pPr>
              <w:pStyle w:val="Left"/>
              <w:numPr>
                <w:ilvl w:val="0"/>
                <w:numId w:val="57"/>
              </w:numPr>
              <w:spacing w:before="120"/>
              <w:rPr>
                <w:ins w:id="25005" w:author="Author"/>
                <w:sz w:val="20"/>
                <w:lang w:val="en-IE"/>
              </w:rPr>
            </w:pPr>
            <w:ins w:id="25006" w:author="Author">
              <w:r w:rsidRPr="00B10C9B">
                <w:rPr>
                  <w:sz w:val="20"/>
                  <w:lang w:val="en-IE"/>
                </w:rPr>
                <w:t>If the feasibility</w:t>
              </w:r>
              <w:r>
                <w:rPr>
                  <w:sz w:val="20"/>
                  <w:lang w:val="en-IE"/>
                </w:rPr>
                <w:t xml:space="preserve"> response is that a line is not </w:t>
              </w:r>
              <w:r w:rsidRPr="00B10C9B">
                <w:rPr>
                  <w:sz w:val="20"/>
                  <w:lang w:val="en-IE"/>
                </w:rPr>
                <w:t xml:space="preserve">necessary or is already existent, </w:t>
              </w:r>
              <w:r>
                <w:rPr>
                  <w:sz w:val="20"/>
                  <w:lang w:val="en-IE"/>
                </w:rPr>
                <w:t>the schedule step will not appear</w:t>
              </w:r>
            </w:ins>
          </w:p>
          <w:p w14:paraId="0ACB86D7" w14:textId="472B8011" w:rsidR="00B10C9B" w:rsidRDefault="00B10C9B" w:rsidP="00FE10FD">
            <w:pPr>
              <w:pStyle w:val="Left"/>
              <w:numPr>
                <w:ilvl w:val="0"/>
                <w:numId w:val="57"/>
              </w:numPr>
              <w:spacing w:before="120"/>
              <w:rPr>
                <w:ins w:id="25007" w:author="Author"/>
                <w:sz w:val="20"/>
                <w:lang w:val="en-IE"/>
              </w:rPr>
            </w:pPr>
            <w:ins w:id="25008" w:author="Author">
              <w:r>
                <w:rPr>
                  <w:sz w:val="20"/>
                  <w:lang w:val="en-IE"/>
                </w:rPr>
                <w:t>Added contact to client if feasibility is still not ready.</w:t>
              </w:r>
            </w:ins>
          </w:p>
          <w:p w14:paraId="555A32C9" w14:textId="77777777" w:rsidR="00B10C9B" w:rsidRDefault="00B10C9B" w:rsidP="00FE10FD">
            <w:pPr>
              <w:pStyle w:val="Left"/>
              <w:numPr>
                <w:ilvl w:val="0"/>
                <w:numId w:val="57"/>
              </w:numPr>
              <w:spacing w:before="120"/>
              <w:rPr>
                <w:ins w:id="25009" w:author="Author"/>
                <w:sz w:val="20"/>
                <w:lang w:val="en-IE"/>
              </w:rPr>
            </w:pPr>
            <w:ins w:id="25010" w:author="Author">
              <w:r>
                <w:rPr>
                  <w:sz w:val="20"/>
                  <w:lang w:val="en-IE"/>
                </w:rPr>
                <w:t>Removed estimated deliveries</w:t>
              </w:r>
            </w:ins>
          </w:p>
          <w:p w14:paraId="41EAF3E4" w14:textId="77777777" w:rsidR="00B10C9B" w:rsidRDefault="00B10C9B" w:rsidP="00FE10FD">
            <w:pPr>
              <w:pStyle w:val="Left"/>
              <w:numPr>
                <w:ilvl w:val="0"/>
                <w:numId w:val="57"/>
              </w:numPr>
              <w:spacing w:before="120"/>
              <w:rPr>
                <w:ins w:id="25011" w:author="Author"/>
                <w:sz w:val="20"/>
                <w:lang w:val="en-IE"/>
              </w:rPr>
            </w:pPr>
            <w:ins w:id="25012" w:author="Author">
              <w:r>
                <w:rPr>
                  <w:sz w:val="20"/>
                  <w:lang w:val="en-IE"/>
                </w:rPr>
                <w:t>If contract creation fails, this scenario is now blocker</w:t>
              </w:r>
            </w:ins>
          </w:p>
          <w:p w14:paraId="76F55EBB" w14:textId="77777777" w:rsidR="00B10C9B" w:rsidRDefault="00B10C9B" w:rsidP="00FE10FD">
            <w:pPr>
              <w:pStyle w:val="Left"/>
              <w:numPr>
                <w:ilvl w:val="0"/>
                <w:numId w:val="57"/>
              </w:numPr>
              <w:spacing w:before="120"/>
              <w:rPr>
                <w:ins w:id="25013" w:author="Author"/>
                <w:sz w:val="20"/>
                <w:lang w:val="en-IE"/>
              </w:rPr>
            </w:pPr>
            <w:ins w:id="25014" w:author="Author">
              <w:r>
                <w:rPr>
                  <w:sz w:val="20"/>
                  <w:lang w:val="en-IE"/>
                </w:rPr>
                <w:t>Customer in collections will not be able to proceed with sales process</w:t>
              </w:r>
            </w:ins>
          </w:p>
          <w:p w14:paraId="6B89C141" w14:textId="3F5D074A" w:rsidR="00B10C9B" w:rsidRPr="00E73B40" w:rsidRDefault="00B10C9B" w:rsidP="00FE10FD">
            <w:pPr>
              <w:pStyle w:val="Left"/>
              <w:numPr>
                <w:ilvl w:val="0"/>
                <w:numId w:val="57"/>
              </w:numPr>
              <w:spacing w:before="120"/>
              <w:rPr>
                <w:ins w:id="25015" w:author="Author"/>
                <w:sz w:val="20"/>
                <w:lang w:val="en-IE"/>
              </w:rPr>
            </w:pPr>
            <w:ins w:id="25016" w:author="Author">
              <w:r>
                <w:rPr>
                  <w:sz w:val="20"/>
                  <w:lang w:val="en-IE"/>
                </w:rPr>
                <w:t>Step 6c in BS#1 is CR dependent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EC7BB59" w14:textId="0980DA34" w:rsidR="00985987" w:rsidRPr="00E73B40" w:rsidRDefault="00985987" w:rsidP="00B6106B">
            <w:pPr>
              <w:spacing w:before="0" w:after="0"/>
              <w:jc w:val="left"/>
              <w:rPr>
                <w:ins w:id="25017" w:author="Author"/>
                <w:sz w:val="20"/>
                <w:lang w:val="en-IE"/>
              </w:rPr>
            </w:pPr>
            <w:ins w:id="25018" w:author="Author">
              <w:r w:rsidRPr="00E73B40">
                <w:rPr>
                  <w:b w:val="0"/>
                  <w:sz w:val="20"/>
                  <w:lang w:val="en-IE"/>
                </w:rPr>
                <w:t>Celfocus</w:t>
              </w:r>
            </w:ins>
          </w:p>
        </w:tc>
      </w:tr>
      <w:tr w:rsidR="00C9251A" w:rsidRPr="00E73B40" w14:paraId="1307F035" w14:textId="77777777" w:rsidTr="00B6106B">
        <w:trPr>
          <w:trHeight w:val="471"/>
          <w:ins w:id="25019" w:author="Author"/>
        </w:trPr>
        <w:tc>
          <w:tcPr>
            <w:tcW w:w="466" w:type="pct"/>
            <w:tcMar>
              <w:top w:w="57" w:type="dxa"/>
              <w:left w:w="57" w:type="dxa"/>
              <w:bottom w:w="57" w:type="dxa"/>
              <w:right w:w="57" w:type="dxa"/>
            </w:tcMar>
          </w:tcPr>
          <w:p w14:paraId="7B293B6C" w14:textId="1DEE5756" w:rsidR="00C9251A" w:rsidRDefault="00C9251A" w:rsidP="00B6106B">
            <w:pPr>
              <w:spacing w:before="0" w:after="0"/>
              <w:jc w:val="left"/>
              <w:rPr>
                <w:ins w:id="25020" w:author="Author"/>
                <w:sz w:val="20"/>
                <w:lang w:val="en-IE"/>
              </w:rPr>
            </w:pPr>
            <w:ins w:id="25021" w:author="Author">
              <w:r>
                <w:rPr>
                  <w:sz w:val="20"/>
                  <w:lang w:val="en-IE"/>
                </w:rPr>
                <w:t>1.4</w:t>
              </w:r>
            </w:ins>
          </w:p>
        </w:tc>
        <w:tc>
          <w:tcPr>
            <w:tcW w:w="654" w:type="pct"/>
            <w:tcMar>
              <w:top w:w="57" w:type="dxa"/>
              <w:left w:w="57" w:type="dxa"/>
              <w:bottom w:w="57" w:type="dxa"/>
              <w:right w:w="57" w:type="dxa"/>
            </w:tcMar>
          </w:tcPr>
          <w:p w14:paraId="77D98DA6" w14:textId="6BCC91AD" w:rsidR="00C9251A" w:rsidRDefault="00C9251A" w:rsidP="00C9251A">
            <w:pPr>
              <w:spacing w:before="0" w:after="0"/>
              <w:jc w:val="left"/>
              <w:rPr>
                <w:ins w:id="25022" w:author="Author"/>
                <w:sz w:val="20"/>
                <w:lang w:val="en-IE"/>
              </w:rPr>
            </w:pPr>
            <w:ins w:id="25023" w:author="Author">
              <w:r>
                <w:rPr>
                  <w:sz w:val="20"/>
                  <w:lang w:val="en-IE"/>
                </w:rPr>
                <w:t>2016-04</w:t>
              </w:r>
              <w:r w:rsidRPr="00E73B40">
                <w:rPr>
                  <w:sz w:val="20"/>
                  <w:lang w:val="en-IE"/>
                </w:rPr>
                <w:t>-</w:t>
              </w:r>
              <w:r>
                <w:rPr>
                  <w:sz w:val="20"/>
                  <w:lang w:val="en-IE"/>
                </w:rPr>
                <w:t>04</w:t>
              </w:r>
            </w:ins>
          </w:p>
        </w:tc>
        <w:tc>
          <w:tcPr>
            <w:tcW w:w="2616" w:type="pct"/>
            <w:tcMar>
              <w:top w:w="57" w:type="dxa"/>
              <w:left w:w="57" w:type="dxa"/>
              <w:bottom w:w="57" w:type="dxa"/>
              <w:right w:w="57" w:type="dxa"/>
            </w:tcMar>
          </w:tcPr>
          <w:p w14:paraId="2AD2CD76" w14:textId="77777777" w:rsidR="00C355D5" w:rsidRDefault="00C9251A" w:rsidP="00FE10FD">
            <w:pPr>
              <w:pStyle w:val="Left"/>
              <w:numPr>
                <w:ilvl w:val="0"/>
                <w:numId w:val="57"/>
              </w:numPr>
              <w:spacing w:before="120"/>
              <w:rPr>
                <w:ins w:id="25024" w:author="Author"/>
                <w:sz w:val="20"/>
                <w:lang w:val="en-IE"/>
              </w:rPr>
            </w:pPr>
            <w:ins w:id="25025" w:author="Author">
              <w:r>
                <w:rPr>
                  <w:sz w:val="20"/>
                  <w:lang w:val="en-IE"/>
                </w:rPr>
                <w:t xml:space="preserve">Shipping </w:t>
              </w:r>
              <w:r w:rsidR="00C355D5">
                <w:rPr>
                  <w:sz w:val="20"/>
                  <w:lang w:val="en-IE"/>
                </w:rPr>
                <w:t>Information fields changed</w:t>
              </w:r>
            </w:ins>
          </w:p>
          <w:p w14:paraId="511CA9C2" w14:textId="77777777" w:rsidR="00BD1065" w:rsidRDefault="00BD1065" w:rsidP="00FE10FD">
            <w:pPr>
              <w:pStyle w:val="Left"/>
              <w:numPr>
                <w:ilvl w:val="0"/>
                <w:numId w:val="57"/>
              </w:numPr>
              <w:spacing w:before="120"/>
              <w:rPr>
                <w:ins w:id="25026" w:author="Author"/>
                <w:sz w:val="20"/>
                <w:lang w:val="en-IE"/>
              </w:rPr>
            </w:pPr>
            <w:ins w:id="25027" w:author="Author">
              <w:r>
                <w:rPr>
                  <w:sz w:val="20"/>
                  <w:lang w:val="en-IE"/>
                </w:rPr>
                <w:t>Address is no longer validated in shipping information</w:t>
              </w:r>
            </w:ins>
          </w:p>
          <w:p w14:paraId="701C1D67" w14:textId="55663C0D" w:rsidR="00D331B6" w:rsidRDefault="00D331B6" w:rsidP="00FE10FD">
            <w:pPr>
              <w:pStyle w:val="Left"/>
              <w:numPr>
                <w:ilvl w:val="0"/>
                <w:numId w:val="57"/>
              </w:numPr>
              <w:spacing w:before="120"/>
              <w:rPr>
                <w:ins w:id="25028" w:author="Author"/>
                <w:sz w:val="20"/>
                <w:lang w:val="en-IE"/>
              </w:rPr>
            </w:pPr>
            <w:ins w:id="25029" w:author="Author">
              <w:r>
                <w:rPr>
                  <w:sz w:val="20"/>
                  <w:lang w:val="en-IE"/>
                </w:rPr>
                <w:t>Customer and Billing profile creation are now right after their respective steps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A0DB41" w14:textId="04837A0E" w:rsidR="00C9251A" w:rsidRPr="00E73B40" w:rsidRDefault="00C9251A" w:rsidP="00B6106B">
            <w:pPr>
              <w:spacing w:before="0" w:after="0"/>
              <w:jc w:val="left"/>
              <w:rPr>
                <w:ins w:id="25030" w:author="Author"/>
                <w:b w:val="0"/>
                <w:sz w:val="20"/>
                <w:lang w:val="en-IE"/>
              </w:rPr>
            </w:pPr>
            <w:ins w:id="25031" w:author="Author">
              <w:r w:rsidRPr="00E73B40">
                <w:rPr>
                  <w:b w:val="0"/>
                  <w:sz w:val="20"/>
                  <w:lang w:val="en-IE"/>
                </w:rPr>
                <w:t>Celfocus</w:t>
              </w:r>
            </w:ins>
          </w:p>
        </w:tc>
      </w:tr>
      <w:tr w:rsidR="00B5247F" w:rsidRPr="00E73B40" w14:paraId="378C8ABB" w14:textId="77777777" w:rsidTr="00B6106B">
        <w:trPr>
          <w:trHeight w:val="471"/>
          <w:ins w:id="25032" w:author="Author"/>
        </w:trPr>
        <w:tc>
          <w:tcPr>
            <w:tcW w:w="466" w:type="pct"/>
            <w:tcMar>
              <w:top w:w="57" w:type="dxa"/>
              <w:left w:w="57" w:type="dxa"/>
              <w:bottom w:w="57" w:type="dxa"/>
              <w:right w:w="57" w:type="dxa"/>
            </w:tcMar>
          </w:tcPr>
          <w:p w14:paraId="10FFA3E3" w14:textId="25B30C6A" w:rsidR="00B5247F" w:rsidRDefault="00B5247F" w:rsidP="00B6106B">
            <w:pPr>
              <w:spacing w:before="0" w:after="0"/>
              <w:jc w:val="left"/>
              <w:rPr>
                <w:ins w:id="25033" w:author="Author"/>
                <w:sz w:val="20"/>
                <w:lang w:val="en-IE"/>
              </w:rPr>
            </w:pPr>
            <w:ins w:id="25034" w:author="Author">
              <w:r>
                <w:rPr>
                  <w:sz w:val="20"/>
                  <w:lang w:val="en-IE"/>
                </w:rPr>
                <w:t>1.5</w:t>
              </w:r>
            </w:ins>
          </w:p>
        </w:tc>
        <w:tc>
          <w:tcPr>
            <w:tcW w:w="654" w:type="pct"/>
            <w:tcMar>
              <w:top w:w="57" w:type="dxa"/>
              <w:left w:w="57" w:type="dxa"/>
              <w:bottom w:w="57" w:type="dxa"/>
              <w:right w:w="57" w:type="dxa"/>
            </w:tcMar>
          </w:tcPr>
          <w:p w14:paraId="3A3F0545" w14:textId="60F0083C" w:rsidR="00B5247F" w:rsidRDefault="00B5247F" w:rsidP="00C9251A">
            <w:pPr>
              <w:spacing w:before="0" w:after="0"/>
              <w:jc w:val="left"/>
              <w:rPr>
                <w:ins w:id="25035" w:author="Author"/>
                <w:sz w:val="20"/>
                <w:lang w:val="en-IE"/>
              </w:rPr>
            </w:pPr>
            <w:ins w:id="25036" w:author="Author">
              <w:r>
                <w:rPr>
                  <w:sz w:val="20"/>
                  <w:lang w:val="en-IE"/>
                </w:rPr>
                <w:t>2016-04-12</w:t>
              </w:r>
            </w:ins>
          </w:p>
        </w:tc>
        <w:tc>
          <w:tcPr>
            <w:tcW w:w="2616" w:type="pct"/>
            <w:tcMar>
              <w:top w:w="57" w:type="dxa"/>
              <w:left w:w="57" w:type="dxa"/>
              <w:bottom w:w="57" w:type="dxa"/>
              <w:right w:w="57" w:type="dxa"/>
            </w:tcMar>
          </w:tcPr>
          <w:p w14:paraId="7378DBCE" w14:textId="77777777" w:rsidR="00B5247F" w:rsidRDefault="00B5247F" w:rsidP="00FE10FD">
            <w:pPr>
              <w:pStyle w:val="Left"/>
              <w:numPr>
                <w:ilvl w:val="0"/>
                <w:numId w:val="57"/>
              </w:numPr>
              <w:spacing w:before="120"/>
              <w:rPr>
                <w:ins w:id="25037" w:author="Author"/>
                <w:sz w:val="20"/>
                <w:lang w:val="en-IE"/>
              </w:rPr>
            </w:pPr>
            <w:ins w:id="25038" w:author="Author">
              <w:r>
                <w:rPr>
                  <w:sz w:val="20"/>
                  <w:lang w:val="en-IE"/>
                </w:rPr>
                <w:t>Revision for some CSM services</w:t>
              </w:r>
            </w:ins>
          </w:p>
          <w:p w14:paraId="53B8DC54" w14:textId="77777777" w:rsidR="00B5247F" w:rsidRDefault="00B5247F" w:rsidP="00FE10FD">
            <w:pPr>
              <w:pStyle w:val="Left"/>
              <w:numPr>
                <w:ilvl w:val="0"/>
                <w:numId w:val="57"/>
              </w:numPr>
              <w:spacing w:before="120"/>
              <w:rPr>
                <w:ins w:id="25039" w:author="Author"/>
                <w:sz w:val="20"/>
                <w:lang w:val="en-IE"/>
              </w:rPr>
            </w:pPr>
            <w:ins w:id="25040" w:author="Author">
              <w:r>
                <w:rPr>
                  <w:sz w:val="20"/>
                  <w:lang w:val="en-IE"/>
                </w:rPr>
                <w:t>Added service IDs</w:t>
              </w:r>
            </w:ins>
          </w:p>
          <w:p w14:paraId="1EB9FEB0" w14:textId="75E972D5" w:rsidR="007C7C78" w:rsidRDefault="007C7C78" w:rsidP="00FE10FD">
            <w:pPr>
              <w:pStyle w:val="Left"/>
              <w:numPr>
                <w:ilvl w:val="0"/>
                <w:numId w:val="57"/>
              </w:numPr>
              <w:spacing w:before="120"/>
              <w:rPr>
                <w:ins w:id="25041" w:author="Author"/>
                <w:sz w:val="20"/>
                <w:lang w:val="en-IE"/>
              </w:rPr>
            </w:pPr>
            <w:ins w:id="25042" w:author="Author">
              <w:r>
                <w:rPr>
                  <w:sz w:val="20"/>
                  <w:lang w:val="en-IE"/>
                </w:rPr>
                <w:t>Added missing services for coupons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06C5883" w14:textId="5CB4DDD7" w:rsidR="00B5247F" w:rsidRPr="00E73B40" w:rsidRDefault="00B5247F" w:rsidP="00B6106B">
            <w:pPr>
              <w:spacing w:before="0" w:after="0"/>
              <w:jc w:val="left"/>
              <w:rPr>
                <w:ins w:id="25043" w:author="Author"/>
                <w:b w:val="0"/>
                <w:sz w:val="20"/>
                <w:lang w:val="en-IE"/>
              </w:rPr>
            </w:pPr>
            <w:ins w:id="25044" w:author="Author">
              <w:r>
                <w:rPr>
                  <w:b w:val="0"/>
                  <w:sz w:val="20"/>
                  <w:lang w:val="en-IE"/>
                </w:rPr>
                <w:t>Celfocus</w:t>
              </w:r>
            </w:ins>
          </w:p>
        </w:tc>
      </w:tr>
      <w:tr w:rsidR="00D50A3D" w:rsidRPr="00E73B40" w14:paraId="0776C50A" w14:textId="77777777" w:rsidTr="00B6106B">
        <w:trPr>
          <w:trHeight w:val="471"/>
          <w:ins w:id="25045" w:author="Author"/>
        </w:trPr>
        <w:tc>
          <w:tcPr>
            <w:tcW w:w="466" w:type="pct"/>
            <w:tcMar>
              <w:top w:w="57" w:type="dxa"/>
              <w:left w:w="57" w:type="dxa"/>
              <w:bottom w:w="57" w:type="dxa"/>
              <w:right w:w="57" w:type="dxa"/>
            </w:tcMar>
          </w:tcPr>
          <w:p w14:paraId="755F1DEC" w14:textId="0158488C" w:rsidR="00D50A3D" w:rsidRDefault="00D50A3D" w:rsidP="00B6106B">
            <w:pPr>
              <w:spacing w:before="0" w:after="0"/>
              <w:jc w:val="left"/>
              <w:rPr>
                <w:ins w:id="25046" w:author="Author"/>
                <w:sz w:val="20"/>
                <w:lang w:val="en-IE"/>
              </w:rPr>
            </w:pPr>
            <w:ins w:id="25047" w:author="Author">
              <w:r>
                <w:rPr>
                  <w:sz w:val="20"/>
                  <w:lang w:val="en-IE"/>
                </w:rPr>
                <w:t>1.</w:t>
              </w:r>
              <w:r w:rsidR="004049E2">
                <w:rPr>
                  <w:sz w:val="20"/>
                  <w:lang w:val="en-IE"/>
                </w:rPr>
                <w:t>6</w:t>
              </w:r>
            </w:ins>
          </w:p>
        </w:tc>
        <w:tc>
          <w:tcPr>
            <w:tcW w:w="654" w:type="pct"/>
            <w:tcMar>
              <w:top w:w="57" w:type="dxa"/>
              <w:left w:w="57" w:type="dxa"/>
              <w:bottom w:w="57" w:type="dxa"/>
              <w:right w:w="57" w:type="dxa"/>
            </w:tcMar>
          </w:tcPr>
          <w:p w14:paraId="5D0BD062" w14:textId="2583840C" w:rsidR="00D50A3D" w:rsidRDefault="00D50A3D" w:rsidP="00DF1A6A">
            <w:pPr>
              <w:spacing w:before="0" w:after="0"/>
              <w:jc w:val="left"/>
              <w:rPr>
                <w:ins w:id="25048" w:author="Author"/>
                <w:sz w:val="20"/>
                <w:lang w:val="en-IE"/>
              </w:rPr>
            </w:pPr>
            <w:ins w:id="25049" w:author="Author">
              <w:r>
                <w:rPr>
                  <w:sz w:val="20"/>
                  <w:lang w:val="en-IE"/>
                </w:rPr>
                <w:t>2016-04-</w:t>
              </w:r>
              <w:r w:rsidR="00DF1A6A">
                <w:rPr>
                  <w:sz w:val="20"/>
                  <w:lang w:val="en-IE"/>
                </w:rPr>
                <w:t>26</w:t>
              </w:r>
            </w:ins>
          </w:p>
        </w:tc>
        <w:tc>
          <w:tcPr>
            <w:tcW w:w="2616" w:type="pct"/>
            <w:tcMar>
              <w:top w:w="57" w:type="dxa"/>
              <w:left w:w="57" w:type="dxa"/>
              <w:bottom w:w="57" w:type="dxa"/>
              <w:right w:w="57" w:type="dxa"/>
            </w:tcMar>
          </w:tcPr>
          <w:p w14:paraId="02D6C65D" w14:textId="77777777" w:rsidR="00D50A3D" w:rsidRDefault="00D50A3D" w:rsidP="00FE10FD">
            <w:pPr>
              <w:pStyle w:val="Left"/>
              <w:numPr>
                <w:ilvl w:val="0"/>
                <w:numId w:val="57"/>
              </w:numPr>
              <w:spacing w:before="120"/>
              <w:rPr>
                <w:ins w:id="25050" w:author="Author"/>
                <w:sz w:val="20"/>
                <w:lang w:val="en-IE"/>
              </w:rPr>
            </w:pPr>
            <w:ins w:id="25051" w:author="Author">
              <w:r>
                <w:rPr>
                  <w:sz w:val="20"/>
                  <w:lang w:val="en-IE"/>
                </w:rPr>
                <w:t>CPM removed</w:t>
              </w:r>
            </w:ins>
          </w:p>
          <w:p w14:paraId="215EA83A" w14:textId="77777777" w:rsidR="00D50A3D" w:rsidRDefault="00D50A3D" w:rsidP="00FE10FD">
            <w:pPr>
              <w:pStyle w:val="Left"/>
              <w:numPr>
                <w:ilvl w:val="0"/>
                <w:numId w:val="57"/>
              </w:numPr>
              <w:spacing w:before="120"/>
              <w:rPr>
                <w:ins w:id="25052" w:author="Author"/>
                <w:sz w:val="20"/>
                <w:lang w:val="en-IE"/>
              </w:rPr>
            </w:pPr>
            <w:ins w:id="25053" w:author="Author">
              <w:r>
                <w:rPr>
                  <w:sz w:val="20"/>
                  <w:lang w:val="en-IE"/>
                </w:rPr>
                <w:t>Real equipment price will retrieved via service when associating to offer</w:t>
              </w:r>
            </w:ins>
          </w:p>
          <w:p w14:paraId="7EB2C33D" w14:textId="77777777" w:rsidR="00D50A3D" w:rsidRDefault="00D50A3D" w:rsidP="00FE10FD">
            <w:pPr>
              <w:pStyle w:val="Left"/>
              <w:numPr>
                <w:ilvl w:val="0"/>
                <w:numId w:val="57"/>
              </w:numPr>
              <w:spacing w:before="120"/>
              <w:rPr>
                <w:ins w:id="25054" w:author="Author"/>
                <w:sz w:val="20"/>
                <w:lang w:val="en-IE"/>
              </w:rPr>
            </w:pPr>
            <w:ins w:id="25055" w:author="Author">
              <w:r>
                <w:rPr>
                  <w:sz w:val="20"/>
                  <w:lang w:val="en-IE"/>
                </w:rPr>
                <w:t>Price in summary removed</w:t>
              </w:r>
            </w:ins>
          </w:p>
          <w:p w14:paraId="2567437A" w14:textId="77777777" w:rsidR="00712D4A" w:rsidRDefault="00712D4A" w:rsidP="00FE10FD">
            <w:pPr>
              <w:pStyle w:val="Left"/>
              <w:numPr>
                <w:ilvl w:val="0"/>
                <w:numId w:val="57"/>
              </w:numPr>
              <w:spacing w:before="120"/>
              <w:rPr>
                <w:ins w:id="25056" w:author="Author"/>
                <w:sz w:val="20"/>
                <w:lang w:val="en-IE"/>
              </w:rPr>
            </w:pPr>
            <w:ins w:id="25057" w:author="Author">
              <w:r>
                <w:rPr>
                  <w:sz w:val="20"/>
                  <w:lang w:val="en-IE"/>
                </w:rPr>
                <w:t>Added request quotation component screen</w:t>
              </w:r>
            </w:ins>
          </w:p>
          <w:p w14:paraId="29461DF0" w14:textId="0594763E" w:rsidR="00712D4A" w:rsidRPr="00D50A3D" w:rsidRDefault="00712D4A" w:rsidP="00FE10FD">
            <w:pPr>
              <w:pStyle w:val="Left"/>
              <w:numPr>
                <w:ilvl w:val="0"/>
                <w:numId w:val="57"/>
              </w:numPr>
              <w:spacing w:before="120"/>
              <w:rPr>
                <w:ins w:id="25058" w:author="Author"/>
                <w:sz w:val="20"/>
                <w:lang w:val="en-IE"/>
              </w:rPr>
            </w:pPr>
            <w:ins w:id="25059" w:author="Author">
              <w:r>
                <w:rPr>
                  <w:sz w:val="20"/>
                  <w:lang w:val="en-IE"/>
                </w:rPr>
                <w:t>Contract generation changed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F74DF8" w14:textId="72CB7866" w:rsidR="00D50A3D" w:rsidRDefault="00D50A3D" w:rsidP="00B6106B">
            <w:pPr>
              <w:spacing w:before="0" w:after="0"/>
              <w:jc w:val="left"/>
              <w:rPr>
                <w:ins w:id="25060" w:author="Author"/>
                <w:b w:val="0"/>
                <w:sz w:val="20"/>
                <w:lang w:val="en-IE"/>
              </w:rPr>
            </w:pPr>
            <w:ins w:id="25061" w:author="Author">
              <w:r>
                <w:rPr>
                  <w:b w:val="0"/>
                  <w:sz w:val="20"/>
                  <w:lang w:val="en-IE"/>
                </w:rPr>
                <w:t>Celfocus</w:t>
              </w:r>
            </w:ins>
          </w:p>
        </w:tc>
      </w:tr>
      <w:tr w:rsidR="000A09A0" w:rsidRPr="00E73B40" w14:paraId="2DF7CE69" w14:textId="77777777" w:rsidTr="00B6106B">
        <w:trPr>
          <w:trHeight w:val="471"/>
          <w:ins w:id="25062" w:author="Author"/>
        </w:trPr>
        <w:tc>
          <w:tcPr>
            <w:tcW w:w="466" w:type="pct"/>
            <w:tcMar>
              <w:top w:w="57" w:type="dxa"/>
              <w:left w:w="57" w:type="dxa"/>
              <w:bottom w:w="57" w:type="dxa"/>
              <w:right w:w="57" w:type="dxa"/>
            </w:tcMar>
          </w:tcPr>
          <w:p w14:paraId="3E5665E0" w14:textId="52D1E2B9" w:rsidR="000A09A0" w:rsidRDefault="000A09A0" w:rsidP="00B6106B">
            <w:pPr>
              <w:spacing w:before="0" w:after="0"/>
              <w:jc w:val="left"/>
              <w:rPr>
                <w:ins w:id="25063" w:author="Author"/>
                <w:sz w:val="20"/>
                <w:lang w:val="en-IE"/>
              </w:rPr>
            </w:pPr>
            <w:ins w:id="25064" w:author="Author">
              <w:r>
                <w:rPr>
                  <w:sz w:val="20"/>
                  <w:lang w:val="en-IE"/>
                </w:rPr>
                <w:t>1.7</w:t>
              </w:r>
            </w:ins>
          </w:p>
        </w:tc>
        <w:tc>
          <w:tcPr>
            <w:tcW w:w="654" w:type="pct"/>
            <w:tcMar>
              <w:top w:w="57" w:type="dxa"/>
              <w:left w:w="57" w:type="dxa"/>
              <w:bottom w:w="57" w:type="dxa"/>
              <w:right w:w="57" w:type="dxa"/>
            </w:tcMar>
          </w:tcPr>
          <w:p w14:paraId="138F0F8E" w14:textId="5E4ED0A2" w:rsidR="000A09A0" w:rsidRDefault="000A09A0" w:rsidP="00DF1A6A">
            <w:pPr>
              <w:spacing w:before="0" w:after="0"/>
              <w:jc w:val="left"/>
              <w:rPr>
                <w:ins w:id="25065" w:author="Author"/>
                <w:sz w:val="20"/>
                <w:lang w:val="en-IE"/>
              </w:rPr>
            </w:pPr>
            <w:ins w:id="25066" w:author="Author">
              <w:r>
                <w:rPr>
                  <w:sz w:val="20"/>
                  <w:lang w:val="en-IE"/>
                </w:rPr>
                <w:t>2016-04-29</w:t>
              </w:r>
            </w:ins>
          </w:p>
        </w:tc>
        <w:tc>
          <w:tcPr>
            <w:tcW w:w="2616" w:type="pct"/>
            <w:tcMar>
              <w:top w:w="57" w:type="dxa"/>
              <w:left w:w="57" w:type="dxa"/>
              <w:bottom w:w="57" w:type="dxa"/>
              <w:right w:w="57" w:type="dxa"/>
            </w:tcMar>
          </w:tcPr>
          <w:p w14:paraId="72547181" w14:textId="18F5AB80" w:rsidR="000A09A0" w:rsidRDefault="000A09A0" w:rsidP="00FE10FD">
            <w:pPr>
              <w:pStyle w:val="Left"/>
              <w:numPr>
                <w:ilvl w:val="0"/>
                <w:numId w:val="57"/>
              </w:numPr>
              <w:spacing w:before="120"/>
              <w:rPr>
                <w:ins w:id="25067" w:author="Author"/>
                <w:sz w:val="20"/>
                <w:lang w:val="en-IE"/>
              </w:rPr>
            </w:pPr>
            <w:ins w:id="25068" w:author="Author">
              <w:r>
                <w:rPr>
                  <w:sz w:val="20"/>
                  <w:lang w:val="en-IE"/>
                </w:rPr>
                <w:t>Added order action to submit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2C936789" w14:textId="2AC0DBCF" w:rsidR="000A09A0" w:rsidRDefault="000A09A0" w:rsidP="00B6106B">
            <w:pPr>
              <w:spacing w:before="0" w:after="0"/>
              <w:jc w:val="left"/>
              <w:rPr>
                <w:ins w:id="25069" w:author="Author"/>
                <w:b w:val="0"/>
                <w:sz w:val="20"/>
                <w:lang w:val="en-IE"/>
              </w:rPr>
            </w:pPr>
            <w:ins w:id="25070" w:author="Author">
              <w:r>
                <w:rPr>
                  <w:b w:val="0"/>
                  <w:sz w:val="20"/>
                  <w:lang w:val="en-IE"/>
                </w:rPr>
                <w:t>Celfocus</w:t>
              </w:r>
            </w:ins>
          </w:p>
        </w:tc>
      </w:tr>
      <w:tr w:rsidR="00965337" w:rsidRPr="00E73B40" w14:paraId="3B706EC4" w14:textId="77777777" w:rsidTr="00B6106B">
        <w:trPr>
          <w:trHeight w:val="471"/>
          <w:ins w:id="25071" w:author="Author"/>
        </w:trPr>
        <w:tc>
          <w:tcPr>
            <w:tcW w:w="466" w:type="pct"/>
            <w:tcMar>
              <w:top w:w="57" w:type="dxa"/>
              <w:left w:w="57" w:type="dxa"/>
              <w:bottom w:w="57" w:type="dxa"/>
              <w:right w:w="57" w:type="dxa"/>
            </w:tcMar>
          </w:tcPr>
          <w:p w14:paraId="4E31AF15" w14:textId="04709EF7" w:rsidR="00965337" w:rsidRDefault="00965337" w:rsidP="00B6106B">
            <w:pPr>
              <w:spacing w:before="0" w:after="0"/>
              <w:jc w:val="left"/>
              <w:rPr>
                <w:ins w:id="25072" w:author="Author"/>
                <w:sz w:val="20"/>
                <w:lang w:val="en-IE"/>
              </w:rPr>
            </w:pPr>
            <w:ins w:id="25073" w:author="Author">
              <w:r>
                <w:rPr>
                  <w:sz w:val="20"/>
                  <w:lang w:val="en-IE"/>
                </w:rPr>
                <w:t>1.8</w:t>
              </w:r>
            </w:ins>
          </w:p>
        </w:tc>
        <w:tc>
          <w:tcPr>
            <w:tcW w:w="654" w:type="pct"/>
            <w:tcMar>
              <w:top w:w="57" w:type="dxa"/>
              <w:left w:w="57" w:type="dxa"/>
              <w:bottom w:w="57" w:type="dxa"/>
              <w:right w:w="57" w:type="dxa"/>
            </w:tcMar>
          </w:tcPr>
          <w:p w14:paraId="6316A6B2" w14:textId="67F8E7E4" w:rsidR="00965337" w:rsidRDefault="00965337" w:rsidP="00DF1A6A">
            <w:pPr>
              <w:spacing w:before="0" w:after="0"/>
              <w:jc w:val="left"/>
              <w:rPr>
                <w:ins w:id="25074" w:author="Author"/>
                <w:sz w:val="20"/>
                <w:lang w:val="en-IE"/>
              </w:rPr>
            </w:pPr>
            <w:ins w:id="25075" w:author="Author">
              <w:r>
                <w:rPr>
                  <w:sz w:val="20"/>
                  <w:lang w:val="en-IE"/>
                </w:rPr>
                <w:t>2016-04-06</w:t>
              </w:r>
            </w:ins>
          </w:p>
        </w:tc>
        <w:tc>
          <w:tcPr>
            <w:tcW w:w="2616" w:type="pct"/>
            <w:tcMar>
              <w:top w:w="57" w:type="dxa"/>
              <w:left w:w="57" w:type="dxa"/>
              <w:bottom w:w="57" w:type="dxa"/>
              <w:right w:w="57" w:type="dxa"/>
            </w:tcMar>
          </w:tcPr>
          <w:p w14:paraId="177F679B" w14:textId="77777777" w:rsidR="00965337" w:rsidRDefault="00965337" w:rsidP="00FE10FD">
            <w:pPr>
              <w:pStyle w:val="Left"/>
              <w:numPr>
                <w:ilvl w:val="0"/>
                <w:numId w:val="57"/>
              </w:numPr>
              <w:spacing w:before="120"/>
              <w:rPr>
                <w:ins w:id="25076" w:author="Author"/>
                <w:sz w:val="20"/>
                <w:lang w:val="en-IE"/>
              </w:rPr>
            </w:pPr>
            <w:ins w:id="25077" w:author="Author">
              <w:r>
                <w:rPr>
                  <w:sz w:val="20"/>
                  <w:lang w:val="en-IE"/>
                </w:rPr>
                <w:t>Relinquish and take over services added</w:t>
              </w:r>
            </w:ins>
          </w:p>
          <w:p w14:paraId="26BB313B" w14:textId="497172A2" w:rsidR="00965337" w:rsidRDefault="00965337" w:rsidP="00FE10FD">
            <w:pPr>
              <w:pStyle w:val="Left"/>
              <w:numPr>
                <w:ilvl w:val="0"/>
                <w:numId w:val="57"/>
              </w:numPr>
              <w:spacing w:before="120"/>
              <w:rPr>
                <w:ins w:id="25078" w:author="Author"/>
                <w:sz w:val="20"/>
                <w:lang w:val="en-IE"/>
              </w:rPr>
            </w:pPr>
            <w:ins w:id="25079" w:author="Author">
              <w:r>
                <w:rPr>
                  <w:sz w:val="20"/>
                  <w:lang w:val="en-IE"/>
                </w:rPr>
                <w:t xml:space="preserve">Quantity added to </w:t>
              </w:r>
              <w:r w:rsidR="00C041AF">
                <w:rPr>
                  <w:sz w:val="20"/>
                  <w:lang w:val="en-IE"/>
                </w:rPr>
                <w:t>reservations</w:t>
              </w:r>
            </w:ins>
          </w:p>
          <w:p w14:paraId="7705F458" w14:textId="2B05B203" w:rsidR="00965337" w:rsidRDefault="008D6626" w:rsidP="00FE10FD">
            <w:pPr>
              <w:pStyle w:val="Left"/>
              <w:numPr>
                <w:ilvl w:val="0"/>
                <w:numId w:val="57"/>
              </w:numPr>
              <w:spacing w:before="120"/>
              <w:rPr>
                <w:ins w:id="25080" w:author="Author"/>
                <w:sz w:val="20"/>
                <w:lang w:val="en-IE"/>
              </w:rPr>
            </w:pPr>
            <w:ins w:id="25081" w:author="Author">
              <w:r>
                <w:rPr>
                  <w:sz w:val="20"/>
                  <w:lang w:val="en-IE"/>
                </w:rPr>
                <w:t>Mobile Equipment Component Updated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A7BD393" w14:textId="798016B0" w:rsidR="00965337" w:rsidRDefault="00965337" w:rsidP="00B6106B">
            <w:pPr>
              <w:spacing w:before="0" w:after="0"/>
              <w:jc w:val="left"/>
              <w:rPr>
                <w:ins w:id="25082" w:author="Author"/>
                <w:b w:val="0"/>
                <w:sz w:val="20"/>
                <w:lang w:val="en-IE"/>
              </w:rPr>
            </w:pPr>
            <w:ins w:id="25083" w:author="Author">
              <w:r>
                <w:rPr>
                  <w:b w:val="0"/>
                  <w:sz w:val="20"/>
                  <w:lang w:val="en-IE"/>
                </w:rPr>
                <w:t>Celfocus</w:t>
              </w:r>
            </w:ins>
          </w:p>
        </w:tc>
      </w:tr>
      <w:tr w:rsidR="00B57092" w:rsidRPr="00E73B40" w14:paraId="211A35CC" w14:textId="77777777" w:rsidTr="00B6106B">
        <w:trPr>
          <w:trHeight w:val="471"/>
          <w:ins w:id="25084" w:author="Author"/>
        </w:trPr>
        <w:tc>
          <w:tcPr>
            <w:tcW w:w="466" w:type="pct"/>
            <w:tcMar>
              <w:top w:w="57" w:type="dxa"/>
              <w:left w:w="57" w:type="dxa"/>
              <w:bottom w:w="57" w:type="dxa"/>
              <w:right w:w="57" w:type="dxa"/>
            </w:tcMar>
          </w:tcPr>
          <w:p w14:paraId="267FD147" w14:textId="57C94AB0" w:rsidR="00B57092" w:rsidRDefault="00B57092" w:rsidP="00B6106B">
            <w:pPr>
              <w:spacing w:before="0" w:after="0"/>
              <w:jc w:val="left"/>
              <w:rPr>
                <w:ins w:id="25085" w:author="Author"/>
                <w:sz w:val="20"/>
                <w:lang w:val="en-IE"/>
              </w:rPr>
            </w:pPr>
            <w:ins w:id="25086" w:author="Author">
              <w:r>
                <w:rPr>
                  <w:sz w:val="20"/>
                  <w:lang w:val="en-IE"/>
                </w:rPr>
                <w:lastRenderedPageBreak/>
                <w:t>1.9</w:t>
              </w:r>
            </w:ins>
          </w:p>
        </w:tc>
        <w:tc>
          <w:tcPr>
            <w:tcW w:w="654" w:type="pct"/>
            <w:tcMar>
              <w:top w:w="57" w:type="dxa"/>
              <w:left w:w="57" w:type="dxa"/>
              <w:bottom w:w="57" w:type="dxa"/>
              <w:right w:w="57" w:type="dxa"/>
            </w:tcMar>
          </w:tcPr>
          <w:p w14:paraId="108C60AB" w14:textId="35CAC96C" w:rsidR="00B57092" w:rsidRDefault="00B57092" w:rsidP="00781E60">
            <w:pPr>
              <w:spacing w:before="0" w:after="0"/>
              <w:jc w:val="left"/>
              <w:rPr>
                <w:ins w:id="25087" w:author="Author"/>
                <w:sz w:val="20"/>
                <w:lang w:val="en-IE"/>
              </w:rPr>
            </w:pPr>
            <w:ins w:id="25088" w:author="Author">
              <w:r>
                <w:rPr>
                  <w:sz w:val="20"/>
                  <w:lang w:val="en-IE"/>
                </w:rPr>
                <w:t>2016-05-</w:t>
              </w:r>
              <w:r w:rsidR="00781E60">
                <w:rPr>
                  <w:sz w:val="20"/>
                  <w:lang w:val="en-IE"/>
                </w:rPr>
                <w:t>13</w:t>
              </w:r>
            </w:ins>
          </w:p>
        </w:tc>
        <w:tc>
          <w:tcPr>
            <w:tcW w:w="2616" w:type="pct"/>
            <w:tcMar>
              <w:top w:w="57" w:type="dxa"/>
              <w:left w:w="57" w:type="dxa"/>
              <w:bottom w:w="57" w:type="dxa"/>
              <w:right w:w="57" w:type="dxa"/>
            </w:tcMar>
          </w:tcPr>
          <w:p w14:paraId="403D379D" w14:textId="77777777" w:rsidR="00B57092" w:rsidRDefault="00B57092" w:rsidP="00FE10FD">
            <w:pPr>
              <w:pStyle w:val="Left"/>
              <w:numPr>
                <w:ilvl w:val="0"/>
                <w:numId w:val="57"/>
              </w:numPr>
              <w:spacing w:before="120"/>
              <w:rPr>
                <w:ins w:id="25089" w:author="Author"/>
                <w:sz w:val="20"/>
                <w:lang w:val="en-IE"/>
              </w:rPr>
            </w:pPr>
            <w:ins w:id="25090" w:author="Author">
              <w:r>
                <w:rPr>
                  <w:sz w:val="20"/>
                  <w:lang w:val="en-IE"/>
                </w:rPr>
                <w:t>Added warning message WM_SAL_22</w:t>
              </w:r>
            </w:ins>
          </w:p>
          <w:p w14:paraId="79344EFF" w14:textId="77777777" w:rsidR="00B57092" w:rsidRDefault="00B57092" w:rsidP="00FE10FD">
            <w:pPr>
              <w:pStyle w:val="Left"/>
              <w:numPr>
                <w:ilvl w:val="0"/>
                <w:numId w:val="57"/>
              </w:numPr>
              <w:spacing w:before="120"/>
              <w:rPr>
                <w:ins w:id="25091" w:author="Author"/>
                <w:sz w:val="20"/>
                <w:lang w:val="en-IE"/>
              </w:rPr>
            </w:pPr>
            <w:ins w:id="25092" w:author="Author">
              <w:r>
                <w:rPr>
                  <w:sz w:val="20"/>
                  <w:lang w:val="en-IE"/>
                </w:rPr>
                <w:t xml:space="preserve">Added </w:t>
              </w:r>
              <w:r w:rsidR="0023021D">
                <w:rPr>
                  <w:sz w:val="20"/>
                  <w:lang w:val="en-IE"/>
                </w:rPr>
                <w:t xml:space="preserve">more </w:t>
              </w:r>
              <w:r>
                <w:rPr>
                  <w:sz w:val="20"/>
                  <w:lang w:val="en-IE"/>
                </w:rPr>
                <w:t>top up vouchers information</w:t>
              </w:r>
            </w:ins>
          </w:p>
          <w:p w14:paraId="5561C6E6" w14:textId="77777777" w:rsidR="00F94BB1" w:rsidRDefault="00F94BB1" w:rsidP="00FE10FD">
            <w:pPr>
              <w:pStyle w:val="Left"/>
              <w:numPr>
                <w:ilvl w:val="0"/>
                <w:numId w:val="57"/>
              </w:numPr>
              <w:spacing w:before="120"/>
              <w:rPr>
                <w:ins w:id="25093" w:author="Author"/>
                <w:sz w:val="20"/>
                <w:lang w:val="en-IE"/>
              </w:rPr>
            </w:pPr>
            <w:ins w:id="25094" w:author="Author">
              <w:r>
                <w:rPr>
                  <w:sz w:val="20"/>
                  <w:lang w:val="en-IE"/>
                </w:rPr>
                <w:t>Added feasibility logic</w:t>
              </w:r>
            </w:ins>
          </w:p>
          <w:p w14:paraId="231859FF" w14:textId="77777777" w:rsidR="005F37FB" w:rsidRDefault="005F37FB" w:rsidP="00FE10FD">
            <w:pPr>
              <w:pStyle w:val="Left"/>
              <w:numPr>
                <w:ilvl w:val="0"/>
                <w:numId w:val="57"/>
              </w:numPr>
              <w:spacing w:before="120"/>
              <w:rPr>
                <w:ins w:id="25095" w:author="Author"/>
                <w:sz w:val="20"/>
                <w:lang w:val="en-IE"/>
              </w:rPr>
            </w:pPr>
            <w:ins w:id="25096" w:author="Author">
              <w:r>
                <w:rPr>
                  <w:sz w:val="20"/>
                  <w:lang w:val="en-IE"/>
                </w:rPr>
                <w:t>Updated Customer details screens</w:t>
              </w:r>
            </w:ins>
          </w:p>
          <w:p w14:paraId="7BABBB5B" w14:textId="77777777" w:rsidR="005F37FB" w:rsidRDefault="005F37FB" w:rsidP="00FE10FD">
            <w:pPr>
              <w:pStyle w:val="Left"/>
              <w:numPr>
                <w:ilvl w:val="0"/>
                <w:numId w:val="57"/>
              </w:numPr>
              <w:spacing w:before="120"/>
              <w:rPr>
                <w:ins w:id="25097" w:author="Author"/>
                <w:sz w:val="20"/>
                <w:lang w:val="en-IE"/>
              </w:rPr>
            </w:pPr>
            <w:ins w:id="25098" w:author="Author">
              <w:r>
                <w:rPr>
                  <w:sz w:val="20"/>
                  <w:lang w:val="en-IE"/>
                </w:rPr>
                <w:t>Updated Billing profile screens</w:t>
              </w:r>
            </w:ins>
          </w:p>
          <w:p w14:paraId="50CC5B39" w14:textId="77777777" w:rsidR="005F37FB" w:rsidRDefault="005F37FB" w:rsidP="00FE10FD">
            <w:pPr>
              <w:pStyle w:val="Left"/>
              <w:numPr>
                <w:ilvl w:val="0"/>
                <w:numId w:val="57"/>
              </w:numPr>
              <w:spacing w:before="120"/>
              <w:rPr>
                <w:ins w:id="25099" w:author="Author"/>
                <w:sz w:val="20"/>
                <w:lang w:val="en-IE"/>
              </w:rPr>
            </w:pPr>
            <w:ins w:id="25100" w:author="Author">
              <w:r>
                <w:rPr>
                  <w:sz w:val="20"/>
                  <w:lang w:val="en-IE"/>
                </w:rPr>
                <w:t>Self-confirm is now in confirmation step</w:t>
              </w:r>
            </w:ins>
          </w:p>
          <w:p w14:paraId="0A585C8C" w14:textId="77777777" w:rsidR="005F37FB" w:rsidRDefault="005F37FB" w:rsidP="00FE10FD">
            <w:pPr>
              <w:pStyle w:val="Left"/>
              <w:numPr>
                <w:ilvl w:val="0"/>
                <w:numId w:val="57"/>
              </w:numPr>
              <w:spacing w:before="120"/>
              <w:rPr>
                <w:ins w:id="25101" w:author="Author"/>
                <w:sz w:val="20"/>
                <w:lang w:val="en-IE"/>
              </w:rPr>
            </w:pPr>
            <w:ins w:id="25102" w:author="Author">
              <w:r>
                <w:rPr>
                  <w:sz w:val="20"/>
                  <w:lang w:val="en-IE"/>
                </w:rPr>
                <w:t>Updated Payment screens</w:t>
              </w:r>
            </w:ins>
          </w:p>
          <w:p w14:paraId="3CA06512" w14:textId="7895FE0E" w:rsidR="005F37FB" w:rsidRDefault="005F37FB" w:rsidP="00FE10FD">
            <w:pPr>
              <w:pStyle w:val="Left"/>
              <w:numPr>
                <w:ilvl w:val="0"/>
                <w:numId w:val="57"/>
              </w:numPr>
              <w:spacing w:before="120"/>
              <w:rPr>
                <w:ins w:id="25103" w:author="Author"/>
                <w:sz w:val="20"/>
                <w:lang w:val="en-IE"/>
              </w:rPr>
            </w:pPr>
            <w:ins w:id="25104" w:author="Author">
              <w:r>
                <w:rPr>
                  <w:sz w:val="20"/>
                  <w:lang w:val="en-IE"/>
                </w:rPr>
                <w:t>Added apply coupon component screen</w:t>
              </w:r>
            </w:ins>
          </w:p>
          <w:p w14:paraId="2E98D6B8" w14:textId="77777777" w:rsidR="005F37FB" w:rsidRDefault="005F37FB" w:rsidP="00FE10FD">
            <w:pPr>
              <w:pStyle w:val="Left"/>
              <w:numPr>
                <w:ilvl w:val="0"/>
                <w:numId w:val="57"/>
              </w:numPr>
              <w:spacing w:before="120"/>
              <w:rPr>
                <w:ins w:id="25105" w:author="Author"/>
                <w:sz w:val="20"/>
                <w:lang w:val="en-IE"/>
              </w:rPr>
            </w:pPr>
            <w:ins w:id="25106" w:author="Author">
              <w:r>
                <w:rPr>
                  <w:sz w:val="20"/>
                  <w:lang w:val="en-IE"/>
                </w:rPr>
                <w:t>Added accessory component screen</w:t>
              </w:r>
            </w:ins>
          </w:p>
          <w:p w14:paraId="74654BB9" w14:textId="3F9E0DED" w:rsidR="005E31CC" w:rsidRPr="00C35181" w:rsidRDefault="001034D6" w:rsidP="00FE10FD">
            <w:pPr>
              <w:pStyle w:val="Left"/>
              <w:numPr>
                <w:ilvl w:val="0"/>
                <w:numId w:val="57"/>
              </w:numPr>
              <w:spacing w:before="120"/>
              <w:rPr>
                <w:ins w:id="25107" w:author="Author"/>
                <w:sz w:val="20"/>
                <w:lang w:val="en-IE"/>
              </w:rPr>
            </w:pPr>
            <w:ins w:id="25108" w:author="Author">
              <w:r>
                <w:rPr>
                  <w:sz w:val="20"/>
                  <w:lang w:val="en-IE"/>
                </w:rPr>
                <w:t>Added clear basket logic</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D16DC9C" w14:textId="267A294C" w:rsidR="00B57092" w:rsidRDefault="00B57092" w:rsidP="00B6106B">
            <w:pPr>
              <w:spacing w:before="0" w:after="0"/>
              <w:jc w:val="left"/>
              <w:rPr>
                <w:ins w:id="25109" w:author="Author"/>
                <w:b w:val="0"/>
                <w:sz w:val="20"/>
                <w:lang w:val="en-IE"/>
              </w:rPr>
            </w:pPr>
            <w:ins w:id="25110" w:author="Author">
              <w:r>
                <w:rPr>
                  <w:b w:val="0"/>
                  <w:sz w:val="20"/>
                  <w:lang w:val="en-IE"/>
                </w:rPr>
                <w:t>Celfocus</w:t>
              </w:r>
            </w:ins>
          </w:p>
        </w:tc>
      </w:tr>
      <w:tr w:rsidR="00C35181" w:rsidRPr="00E73B40" w14:paraId="43CC68D1" w14:textId="77777777" w:rsidTr="00B6106B">
        <w:trPr>
          <w:trHeight w:val="471"/>
          <w:ins w:id="25111" w:author="Author"/>
        </w:trPr>
        <w:tc>
          <w:tcPr>
            <w:tcW w:w="466" w:type="pct"/>
            <w:tcMar>
              <w:top w:w="57" w:type="dxa"/>
              <w:left w:w="57" w:type="dxa"/>
              <w:bottom w:w="57" w:type="dxa"/>
              <w:right w:w="57" w:type="dxa"/>
            </w:tcMar>
          </w:tcPr>
          <w:p w14:paraId="28282A86" w14:textId="027E6CC9" w:rsidR="00C35181" w:rsidRDefault="00C35181" w:rsidP="00B6106B">
            <w:pPr>
              <w:spacing w:before="0" w:after="0"/>
              <w:jc w:val="left"/>
              <w:rPr>
                <w:ins w:id="25112" w:author="Author"/>
                <w:sz w:val="20"/>
                <w:lang w:val="en-IE"/>
              </w:rPr>
            </w:pPr>
            <w:ins w:id="25113" w:author="Author">
              <w:r>
                <w:rPr>
                  <w:sz w:val="20"/>
                  <w:lang w:val="en-IE"/>
                </w:rPr>
                <w:t>1.10</w:t>
              </w:r>
            </w:ins>
          </w:p>
        </w:tc>
        <w:tc>
          <w:tcPr>
            <w:tcW w:w="654" w:type="pct"/>
            <w:tcMar>
              <w:top w:w="57" w:type="dxa"/>
              <w:left w:w="57" w:type="dxa"/>
              <w:bottom w:w="57" w:type="dxa"/>
              <w:right w:w="57" w:type="dxa"/>
            </w:tcMar>
          </w:tcPr>
          <w:p w14:paraId="27F42B93" w14:textId="5CA126A5" w:rsidR="00C35181" w:rsidRDefault="00C35181" w:rsidP="00781E60">
            <w:pPr>
              <w:spacing w:before="0" w:after="0"/>
              <w:jc w:val="left"/>
              <w:rPr>
                <w:ins w:id="25114" w:author="Author"/>
                <w:sz w:val="20"/>
                <w:lang w:val="en-IE"/>
              </w:rPr>
            </w:pPr>
            <w:ins w:id="25115" w:author="Author">
              <w:r>
                <w:rPr>
                  <w:sz w:val="20"/>
                  <w:lang w:val="en-IE"/>
                </w:rPr>
                <w:t>2016-05-31</w:t>
              </w:r>
            </w:ins>
          </w:p>
        </w:tc>
        <w:tc>
          <w:tcPr>
            <w:tcW w:w="2616" w:type="pct"/>
            <w:tcMar>
              <w:top w:w="57" w:type="dxa"/>
              <w:left w:w="57" w:type="dxa"/>
              <w:bottom w:w="57" w:type="dxa"/>
              <w:right w:w="57" w:type="dxa"/>
            </w:tcMar>
          </w:tcPr>
          <w:p w14:paraId="58BBB5CD" w14:textId="77777777" w:rsidR="00C35181" w:rsidRDefault="00365B14" w:rsidP="00FE10FD">
            <w:pPr>
              <w:pStyle w:val="Left"/>
              <w:numPr>
                <w:ilvl w:val="0"/>
                <w:numId w:val="57"/>
              </w:numPr>
              <w:spacing w:before="120"/>
              <w:rPr>
                <w:ins w:id="25116" w:author="Author"/>
                <w:sz w:val="20"/>
                <w:lang w:val="en-IE"/>
              </w:rPr>
            </w:pPr>
            <w:ins w:id="25117" w:author="Author">
              <w:r>
                <w:rPr>
                  <w:sz w:val="20"/>
                  <w:lang w:val="en-IE"/>
                </w:rPr>
                <w:t>Customer Creation is now done after type of offer is selected</w:t>
              </w:r>
            </w:ins>
          </w:p>
          <w:p w14:paraId="72C94114" w14:textId="77777777" w:rsidR="00365B14" w:rsidRDefault="00365B14" w:rsidP="00FE10FD">
            <w:pPr>
              <w:pStyle w:val="Left"/>
              <w:numPr>
                <w:ilvl w:val="0"/>
                <w:numId w:val="57"/>
              </w:numPr>
              <w:spacing w:before="120"/>
              <w:rPr>
                <w:ins w:id="25118" w:author="Author"/>
                <w:sz w:val="20"/>
                <w:lang w:val="en-IE"/>
              </w:rPr>
            </w:pPr>
            <w:ins w:id="25119" w:author="Author">
              <w:r>
                <w:rPr>
                  <w:sz w:val="20"/>
                  <w:lang w:val="en-IE"/>
                </w:rPr>
                <w:t>Shared equipment are now after feasibility check, in a different step</w:t>
              </w:r>
            </w:ins>
          </w:p>
          <w:p w14:paraId="60FC9F4B" w14:textId="77777777" w:rsidR="006B302A" w:rsidRDefault="00365B14" w:rsidP="00FE10FD">
            <w:pPr>
              <w:pStyle w:val="Left"/>
              <w:numPr>
                <w:ilvl w:val="0"/>
                <w:numId w:val="57"/>
              </w:numPr>
              <w:spacing w:before="120"/>
              <w:rPr>
                <w:ins w:id="25120" w:author="Author"/>
                <w:sz w:val="20"/>
                <w:lang w:val="en-IE"/>
              </w:rPr>
            </w:pPr>
            <w:ins w:id="25121" w:author="Author">
              <w:r>
                <w:rPr>
                  <w:sz w:val="20"/>
                  <w:lang w:val="en-IE"/>
                </w:rPr>
                <w:t xml:space="preserve">Updated </w:t>
              </w:r>
              <w:r w:rsidR="006B302A">
                <w:rPr>
                  <w:sz w:val="20"/>
                  <w:lang w:val="en-IE"/>
                </w:rPr>
                <w:t xml:space="preserve">and reviewed </w:t>
              </w:r>
              <w:r>
                <w:rPr>
                  <w:sz w:val="20"/>
                  <w:lang w:val="en-IE"/>
                </w:rPr>
                <w:t>all business scenarios according to A</w:t>
              </w:r>
              <w:r w:rsidR="006B302A">
                <w:rPr>
                  <w:sz w:val="20"/>
                  <w:lang w:val="en-IE"/>
                </w:rPr>
                <w:t>md</w:t>
              </w:r>
              <w:r>
                <w:rPr>
                  <w:sz w:val="20"/>
                  <w:lang w:val="en-IE"/>
                </w:rPr>
                <w:t>ocs comments</w:t>
              </w:r>
              <w:r w:rsidR="006B302A">
                <w:rPr>
                  <w:sz w:val="20"/>
                  <w:lang w:val="en-IE"/>
                </w:rPr>
                <w:t xml:space="preserve"> in the Annex Chapter</w:t>
              </w:r>
            </w:ins>
          </w:p>
          <w:p w14:paraId="5D387886" w14:textId="7A94A3D1" w:rsidR="007179F2" w:rsidRPr="006B302A" w:rsidRDefault="007179F2" w:rsidP="00FE10FD">
            <w:pPr>
              <w:pStyle w:val="Left"/>
              <w:numPr>
                <w:ilvl w:val="0"/>
                <w:numId w:val="57"/>
              </w:numPr>
              <w:spacing w:before="120"/>
              <w:rPr>
                <w:ins w:id="25122" w:author="Author"/>
                <w:sz w:val="20"/>
                <w:lang w:val="en-IE"/>
              </w:rPr>
            </w:pPr>
            <w:ins w:id="25123" w:author="Author">
              <w:r>
                <w:rPr>
                  <w:sz w:val="20"/>
                  <w:lang w:val="en-IE"/>
                </w:rPr>
                <w:t>Added OI regarding Retail</w:t>
              </w:r>
              <w:r w:rsidR="00B47E6C">
                <w:rPr>
                  <w:sz w:val="20"/>
                  <w:lang w:val="en-IE"/>
                </w:rPr>
                <w:t xml:space="preserve"> </w:t>
              </w:r>
              <w:r>
                <w:rPr>
                  <w:sz w:val="20"/>
                  <w:lang w:val="en-IE"/>
                </w:rPr>
                <w:t>Premises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A748984" w14:textId="486D758F" w:rsidR="00C35181" w:rsidRDefault="00C35181" w:rsidP="00B6106B">
            <w:pPr>
              <w:spacing w:before="0" w:after="0"/>
              <w:jc w:val="left"/>
              <w:rPr>
                <w:ins w:id="25124" w:author="Author"/>
                <w:b w:val="0"/>
                <w:sz w:val="20"/>
                <w:lang w:val="en-IE"/>
              </w:rPr>
            </w:pPr>
            <w:ins w:id="25125" w:author="Author">
              <w:r>
                <w:rPr>
                  <w:b w:val="0"/>
                  <w:sz w:val="20"/>
                  <w:lang w:val="en-IE"/>
                </w:rPr>
                <w:t>Celfocus</w:t>
              </w:r>
            </w:ins>
          </w:p>
        </w:tc>
      </w:tr>
      <w:tr w:rsidR="00B47E6C" w:rsidRPr="00E73B40" w14:paraId="38694589" w14:textId="77777777" w:rsidTr="00B6106B">
        <w:trPr>
          <w:trHeight w:val="471"/>
          <w:ins w:id="25126" w:author="Author"/>
        </w:trPr>
        <w:tc>
          <w:tcPr>
            <w:tcW w:w="466" w:type="pct"/>
            <w:tcMar>
              <w:top w:w="57" w:type="dxa"/>
              <w:left w:w="57" w:type="dxa"/>
              <w:bottom w:w="57" w:type="dxa"/>
              <w:right w:w="57" w:type="dxa"/>
            </w:tcMar>
          </w:tcPr>
          <w:p w14:paraId="6C8CE7A3" w14:textId="41C7C99A" w:rsidR="00B47E6C" w:rsidRDefault="00B47E6C" w:rsidP="00B6106B">
            <w:pPr>
              <w:spacing w:before="0" w:after="0"/>
              <w:jc w:val="left"/>
              <w:rPr>
                <w:ins w:id="25127" w:author="Author"/>
                <w:sz w:val="20"/>
                <w:lang w:val="en-IE"/>
              </w:rPr>
            </w:pPr>
            <w:ins w:id="25128" w:author="Author">
              <w:r>
                <w:rPr>
                  <w:sz w:val="20"/>
                  <w:lang w:val="en-IE"/>
                </w:rPr>
                <w:t>1.11</w:t>
              </w:r>
            </w:ins>
          </w:p>
        </w:tc>
        <w:tc>
          <w:tcPr>
            <w:tcW w:w="654" w:type="pct"/>
            <w:tcMar>
              <w:top w:w="57" w:type="dxa"/>
              <w:left w:w="57" w:type="dxa"/>
              <w:bottom w:w="57" w:type="dxa"/>
              <w:right w:w="57" w:type="dxa"/>
            </w:tcMar>
          </w:tcPr>
          <w:p w14:paraId="749F3A25" w14:textId="4382E668" w:rsidR="00B47E6C" w:rsidRDefault="00B47E6C" w:rsidP="00B47E6C">
            <w:pPr>
              <w:spacing w:before="0" w:after="0"/>
              <w:jc w:val="left"/>
              <w:rPr>
                <w:ins w:id="25129" w:author="Author"/>
                <w:sz w:val="20"/>
                <w:lang w:val="en-IE"/>
              </w:rPr>
            </w:pPr>
            <w:ins w:id="25130" w:author="Author">
              <w:r>
                <w:rPr>
                  <w:sz w:val="20"/>
                  <w:lang w:val="en-IE"/>
                </w:rPr>
                <w:t>2016-06-03</w:t>
              </w:r>
            </w:ins>
          </w:p>
        </w:tc>
        <w:tc>
          <w:tcPr>
            <w:tcW w:w="2616" w:type="pct"/>
            <w:tcMar>
              <w:top w:w="57" w:type="dxa"/>
              <w:left w:w="57" w:type="dxa"/>
              <w:bottom w:w="57" w:type="dxa"/>
              <w:right w:w="57" w:type="dxa"/>
            </w:tcMar>
          </w:tcPr>
          <w:p w14:paraId="142CF7DA" w14:textId="148C75B5" w:rsidR="00B47E6C" w:rsidRDefault="00B47E6C" w:rsidP="00FE10FD">
            <w:pPr>
              <w:pStyle w:val="Left"/>
              <w:numPr>
                <w:ilvl w:val="0"/>
                <w:numId w:val="57"/>
              </w:numPr>
              <w:spacing w:before="120"/>
              <w:rPr>
                <w:ins w:id="25131" w:author="Author"/>
                <w:sz w:val="20"/>
                <w:lang w:val="en-IE"/>
              </w:rPr>
            </w:pPr>
            <w:ins w:id="25132" w:author="Author">
              <w:r>
                <w:rPr>
                  <w:sz w:val="20"/>
                  <w:lang w:val="en-IE"/>
                </w:rPr>
                <w:t xml:space="preserve">Credit vetting </w:t>
              </w:r>
              <w:r w:rsidR="00D36E64">
                <w:rPr>
                  <w:sz w:val="20"/>
                  <w:lang w:val="en-IE"/>
                </w:rPr>
                <w:t>workaround</w:t>
              </w:r>
              <w:r>
                <w:rPr>
                  <w:sz w:val="20"/>
                  <w:lang w:val="en-IE"/>
                </w:rPr>
                <w:t xml:space="preserve"> added.</w:t>
              </w:r>
            </w:ins>
          </w:p>
          <w:p w14:paraId="52F46EA0" w14:textId="4F012927" w:rsidR="00B47E6C" w:rsidRDefault="00B47E6C" w:rsidP="00FE10FD">
            <w:pPr>
              <w:pStyle w:val="Left"/>
              <w:numPr>
                <w:ilvl w:val="0"/>
                <w:numId w:val="57"/>
              </w:numPr>
              <w:spacing w:before="120"/>
              <w:rPr>
                <w:ins w:id="25133" w:author="Author"/>
                <w:sz w:val="20"/>
                <w:lang w:val="en-IE"/>
              </w:rPr>
            </w:pPr>
            <w:ins w:id="25134" w:author="Author">
              <w:r>
                <w:rPr>
                  <w:sz w:val="20"/>
                  <w:lang w:val="en-IE"/>
                </w:rPr>
                <w:t>Removed generate port-in code for fixed offer.</w:t>
              </w:r>
            </w:ins>
          </w:p>
          <w:p w14:paraId="30F68812" w14:textId="7E7883C7" w:rsidR="00B47E6C" w:rsidRDefault="00B47E6C" w:rsidP="00FE10FD">
            <w:pPr>
              <w:pStyle w:val="Left"/>
              <w:numPr>
                <w:ilvl w:val="0"/>
                <w:numId w:val="57"/>
              </w:numPr>
              <w:spacing w:before="120"/>
              <w:rPr>
                <w:ins w:id="25135" w:author="Author"/>
                <w:sz w:val="20"/>
                <w:lang w:val="en-IE"/>
              </w:rPr>
            </w:pPr>
            <w:ins w:id="25136" w:author="Author">
              <w:r>
                <w:rPr>
                  <w:sz w:val="20"/>
                  <w:lang w:val="en-IE"/>
                </w:rPr>
                <w:t>Removed template ID references.</w:t>
              </w:r>
            </w:ins>
          </w:p>
          <w:p w14:paraId="58304E47" w14:textId="0D30010F" w:rsidR="002136DF" w:rsidRDefault="002136DF" w:rsidP="00FE10FD">
            <w:pPr>
              <w:pStyle w:val="Left"/>
              <w:numPr>
                <w:ilvl w:val="0"/>
                <w:numId w:val="57"/>
              </w:numPr>
              <w:spacing w:before="120"/>
              <w:rPr>
                <w:ins w:id="25137" w:author="Author"/>
                <w:sz w:val="20"/>
                <w:lang w:val="en-IE"/>
              </w:rPr>
            </w:pPr>
            <w:ins w:id="25138" w:author="Author">
              <w:r>
                <w:rPr>
                  <w:sz w:val="20"/>
                  <w:lang w:val="en-IE"/>
                </w:rPr>
                <w:t>Corrected Activities screen names incoherence</w:t>
              </w:r>
              <w:r w:rsidR="00832215">
                <w:rPr>
                  <w:sz w:val="20"/>
                  <w:lang w:val="en-IE"/>
                </w:rPr>
                <w:t>.</w:t>
              </w:r>
            </w:ins>
          </w:p>
          <w:p w14:paraId="73075DB0" w14:textId="77777777" w:rsidR="00832215" w:rsidRDefault="00832215" w:rsidP="00FE10FD">
            <w:pPr>
              <w:pStyle w:val="Left"/>
              <w:numPr>
                <w:ilvl w:val="0"/>
                <w:numId w:val="57"/>
              </w:numPr>
              <w:spacing w:before="120"/>
              <w:rPr>
                <w:ins w:id="25139" w:author="Author"/>
                <w:sz w:val="20"/>
                <w:lang w:val="en-IE"/>
              </w:rPr>
            </w:pPr>
            <w:ins w:id="25140" w:author="Author">
              <w:r>
                <w:rPr>
                  <w:sz w:val="20"/>
                  <w:lang w:val="en-IE"/>
                </w:rPr>
                <w:t>Added VIP Customers.</w:t>
              </w:r>
            </w:ins>
          </w:p>
          <w:p w14:paraId="1B8686DE" w14:textId="4F36698D" w:rsidR="002211C7" w:rsidRDefault="002211C7" w:rsidP="00FE10FD">
            <w:pPr>
              <w:pStyle w:val="Left"/>
              <w:numPr>
                <w:ilvl w:val="0"/>
                <w:numId w:val="57"/>
              </w:numPr>
              <w:spacing w:before="120"/>
              <w:rPr>
                <w:ins w:id="25141" w:author="Author"/>
                <w:sz w:val="20"/>
                <w:lang w:val="en-IE"/>
              </w:rPr>
            </w:pPr>
            <w:ins w:id="25142" w:author="Author">
              <w:r>
                <w:rPr>
                  <w:sz w:val="20"/>
                  <w:lang w:val="en-IE"/>
                </w:rPr>
                <w:t>Added Abandon Basket to Clear Basket logic</w:t>
              </w:r>
              <w:r w:rsidR="00936FBB">
                <w:rPr>
                  <w:sz w:val="20"/>
                  <w:lang w:val="en-IE"/>
                </w:rPr>
                <w: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2F0BC02" w14:textId="5A2A9D61" w:rsidR="00B47E6C" w:rsidRDefault="00B47E6C" w:rsidP="00B6106B">
            <w:pPr>
              <w:spacing w:before="0" w:after="0"/>
              <w:jc w:val="left"/>
              <w:rPr>
                <w:ins w:id="25143" w:author="Author"/>
                <w:b w:val="0"/>
                <w:sz w:val="20"/>
                <w:lang w:val="en-IE"/>
              </w:rPr>
            </w:pPr>
            <w:ins w:id="25144" w:author="Author">
              <w:r>
                <w:rPr>
                  <w:b w:val="0"/>
                  <w:sz w:val="20"/>
                  <w:lang w:val="en-IE"/>
                </w:rPr>
                <w:t>Celfocus</w:t>
              </w:r>
            </w:ins>
          </w:p>
        </w:tc>
      </w:tr>
      <w:tr w:rsidR="00E90EB7" w:rsidRPr="00E73B40" w14:paraId="76E27199" w14:textId="77777777" w:rsidTr="00B6106B">
        <w:trPr>
          <w:trHeight w:val="471"/>
          <w:ins w:id="25145" w:author="Author"/>
        </w:trPr>
        <w:tc>
          <w:tcPr>
            <w:tcW w:w="466" w:type="pct"/>
            <w:tcMar>
              <w:top w:w="57" w:type="dxa"/>
              <w:left w:w="57" w:type="dxa"/>
              <w:bottom w:w="57" w:type="dxa"/>
              <w:right w:w="57" w:type="dxa"/>
            </w:tcMar>
          </w:tcPr>
          <w:p w14:paraId="36E6BA65" w14:textId="0471A264" w:rsidR="00E90EB7" w:rsidRDefault="00E90EB7" w:rsidP="00B6106B">
            <w:pPr>
              <w:spacing w:before="0" w:after="0"/>
              <w:jc w:val="left"/>
              <w:rPr>
                <w:ins w:id="25146" w:author="Author"/>
                <w:sz w:val="20"/>
                <w:lang w:val="en-IE"/>
              </w:rPr>
            </w:pPr>
            <w:ins w:id="25147" w:author="Author">
              <w:r>
                <w:rPr>
                  <w:sz w:val="20"/>
                  <w:lang w:val="en-IE"/>
                </w:rPr>
                <w:t>1.12</w:t>
              </w:r>
            </w:ins>
          </w:p>
        </w:tc>
        <w:tc>
          <w:tcPr>
            <w:tcW w:w="654" w:type="pct"/>
            <w:tcMar>
              <w:top w:w="57" w:type="dxa"/>
              <w:left w:w="57" w:type="dxa"/>
              <w:bottom w:w="57" w:type="dxa"/>
              <w:right w:w="57" w:type="dxa"/>
            </w:tcMar>
          </w:tcPr>
          <w:p w14:paraId="4C8987A3" w14:textId="7EFEAB7C" w:rsidR="00E90EB7" w:rsidRDefault="00E90EB7" w:rsidP="00792C75">
            <w:pPr>
              <w:spacing w:before="0" w:after="0"/>
              <w:jc w:val="left"/>
              <w:rPr>
                <w:ins w:id="25148" w:author="Author"/>
                <w:sz w:val="20"/>
                <w:lang w:val="en-IE"/>
              </w:rPr>
            </w:pPr>
            <w:ins w:id="25149" w:author="Author">
              <w:r>
                <w:rPr>
                  <w:sz w:val="20"/>
                  <w:lang w:val="en-IE"/>
                </w:rPr>
                <w:t>2016-06-1</w:t>
              </w:r>
              <w:r w:rsidR="00792C75">
                <w:rPr>
                  <w:sz w:val="20"/>
                  <w:lang w:val="en-IE"/>
                </w:rPr>
                <w:t>7</w:t>
              </w:r>
            </w:ins>
          </w:p>
        </w:tc>
        <w:tc>
          <w:tcPr>
            <w:tcW w:w="2616" w:type="pct"/>
            <w:tcMar>
              <w:top w:w="57" w:type="dxa"/>
              <w:left w:w="57" w:type="dxa"/>
              <w:bottom w:w="57" w:type="dxa"/>
              <w:right w:w="57" w:type="dxa"/>
            </w:tcMar>
          </w:tcPr>
          <w:p w14:paraId="1BB80A41" w14:textId="77777777" w:rsidR="00E90EB7" w:rsidRDefault="00E90EB7" w:rsidP="00FE10FD">
            <w:pPr>
              <w:pStyle w:val="Left"/>
              <w:numPr>
                <w:ilvl w:val="0"/>
                <w:numId w:val="57"/>
              </w:numPr>
              <w:spacing w:before="120"/>
              <w:rPr>
                <w:ins w:id="25150" w:author="Author"/>
                <w:sz w:val="20"/>
                <w:lang w:val="en-IE"/>
              </w:rPr>
            </w:pPr>
            <w:ins w:id="25151" w:author="Author">
              <w:r>
                <w:rPr>
                  <w:sz w:val="20"/>
                  <w:lang w:val="en-IE"/>
                </w:rPr>
                <w:t>Prices displayed with VAT</w:t>
              </w:r>
            </w:ins>
          </w:p>
          <w:p w14:paraId="03AA35EE" w14:textId="77777777" w:rsidR="00E90EB7" w:rsidRDefault="00E90EB7" w:rsidP="00FE10FD">
            <w:pPr>
              <w:pStyle w:val="Left"/>
              <w:numPr>
                <w:ilvl w:val="0"/>
                <w:numId w:val="57"/>
              </w:numPr>
              <w:spacing w:before="120"/>
              <w:rPr>
                <w:ins w:id="25152" w:author="Author"/>
                <w:sz w:val="20"/>
                <w:lang w:val="en-IE"/>
              </w:rPr>
            </w:pPr>
            <w:ins w:id="25153" w:author="Author">
              <w:r>
                <w:rPr>
                  <w:sz w:val="20"/>
                  <w:lang w:val="en-IE"/>
                </w:rPr>
                <w:t>Get eligible products list from OMS added</w:t>
              </w:r>
            </w:ins>
          </w:p>
          <w:p w14:paraId="573AB5C7" w14:textId="57529D0A" w:rsidR="00E90EB7" w:rsidRDefault="001A5677" w:rsidP="00FE10FD">
            <w:pPr>
              <w:pStyle w:val="Left"/>
              <w:numPr>
                <w:ilvl w:val="0"/>
                <w:numId w:val="57"/>
              </w:numPr>
              <w:spacing w:before="120"/>
              <w:rPr>
                <w:ins w:id="25154" w:author="Author"/>
                <w:sz w:val="20"/>
                <w:lang w:val="en-IE"/>
              </w:rPr>
            </w:pPr>
            <w:ins w:id="25155" w:author="Author">
              <w:r>
                <w:rPr>
                  <w:sz w:val="20"/>
                  <w:lang w:val="en-IE"/>
                </w:rPr>
                <w:t xml:space="preserve">Direct debit is mandatory when subscribing a </w:t>
              </w:r>
              <w:r w:rsidR="009733BF">
                <w:rPr>
                  <w:sz w:val="20"/>
                  <w:lang w:val="en-IE"/>
                </w:rPr>
                <w:t xml:space="preserve">Pay on Bill </w:t>
              </w:r>
              <w:r>
                <w:rPr>
                  <w:sz w:val="20"/>
                  <w:lang w:val="en-IE"/>
                </w:rPr>
                <w:t>Mobile, Fixed or Bundle offer.</w:t>
              </w:r>
            </w:ins>
          </w:p>
          <w:p w14:paraId="3E5BF4F3" w14:textId="77777777" w:rsidR="001A5677" w:rsidRDefault="001A5677" w:rsidP="00FE10FD">
            <w:pPr>
              <w:pStyle w:val="Left"/>
              <w:numPr>
                <w:ilvl w:val="0"/>
                <w:numId w:val="57"/>
              </w:numPr>
              <w:spacing w:before="120"/>
              <w:rPr>
                <w:ins w:id="25156" w:author="Author"/>
                <w:sz w:val="20"/>
                <w:lang w:val="en-IE"/>
              </w:rPr>
            </w:pPr>
            <w:ins w:id="25157" w:author="Author">
              <w:r>
                <w:rPr>
                  <w:sz w:val="20"/>
                  <w:lang w:val="en-IE"/>
                </w:rPr>
                <w:t>Dealers will not have integration with the ORSIM, hence validating the stock for handsets and SIMCARD.</w:t>
              </w:r>
            </w:ins>
          </w:p>
          <w:p w14:paraId="51E3C4A2" w14:textId="77777777" w:rsidR="001A5677" w:rsidRDefault="001A5677" w:rsidP="00FE10FD">
            <w:pPr>
              <w:pStyle w:val="Left"/>
              <w:numPr>
                <w:ilvl w:val="0"/>
                <w:numId w:val="57"/>
              </w:numPr>
              <w:spacing w:before="120"/>
              <w:rPr>
                <w:ins w:id="25158" w:author="Author"/>
                <w:sz w:val="20"/>
                <w:lang w:val="en-IE"/>
              </w:rPr>
            </w:pPr>
            <w:ins w:id="25159" w:author="Author">
              <w:r>
                <w:rPr>
                  <w:sz w:val="20"/>
                  <w:lang w:val="en-IE"/>
                </w:rPr>
                <w:t xml:space="preserve">Added </w:t>
              </w:r>
              <w:r w:rsidR="00C919B2">
                <w:rPr>
                  <w:sz w:val="20"/>
                  <w:lang w:val="en-IE"/>
                </w:rPr>
                <w:t>upgrade or new offer</w:t>
              </w:r>
              <w:r>
                <w:rPr>
                  <w:sz w:val="20"/>
                  <w:lang w:val="en-IE"/>
                </w:rPr>
                <w:t xml:space="preserve"> component</w:t>
              </w:r>
            </w:ins>
          </w:p>
          <w:p w14:paraId="532554FA" w14:textId="67325970" w:rsidR="00D6078C" w:rsidRDefault="00D6078C" w:rsidP="00FE10FD">
            <w:pPr>
              <w:pStyle w:val="Left"/>
              <w:numPr>
                <w:ilvl w:val="0"/>
                <w:numId w:val="57"/>
              </w:numPr>
              <w:spacing w:before="120"/>
              <w:rPr>
                <w:ins w:id="25160" w:author="Author"/>
                <w:sz w:val="20"/>
                <w:lang w:val="en-IE"/>
              </w:rPr>
            </w:pPr>
            <w:ins w:id="25161" w:author="Author">
              <w:r>
                <w:rPr>
                  <w:sz w:val="20"/>
                  <w:lang w:val="en-IE"/>
                </w:rPr>
                <w:t>Removed Voucher ID from payment step</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A39CFB6" w14:textId="0D542FC0" w:rsidR="00E90EB7" w:rsidRDefault="00E90EB7" w:rsidP="00B6106B">
            <w:pPr>
              <w:spacing w:before="0" w:after="0"/>
              <w:jc w:val="left"/>
              <w:rPr>
                <w:ins w:id="25162" w:author="Author"/>
                <w:sz w:val="20"/>
                <w:lang w:val="en-IE"/>
              </w:rPr>
            </w:pPr>
            <w:ins w:id="25163" w:author="Author">
              <w:r>
                <w:rPr>
                  <w:b w:val="0"/>
                  <w:sz w:val="20"/>
                  <w:lang w:val="en-IE"/>
                </w:rPr>
                <w:t>Celfocus</w:t>
              </w:r>
            </w:ins>
          </w:p>
        </w:tc>
      </w:tr>
      <w:tr w:rsidR="00D3335C" w:rsidRPr="00E73B40" w14:paraId="2EB1CF1C" w14:textId="77777777" w:rsidTr="00B6106B">
        <w:trPr>
          <w:trHeight w:val="471"/>
          <w:ins w:id="25164" w:author="Author"/>
        </w:trPr>
        <w:tc>
          <w:tcPr>
            <w:tcW w:w="466" w:type="pct"/>
            <w:tcMar>
              <w:top w:w="57" w:type="dxa"/>
              <w:left w:w="57" w:type="dxa"/>
              <w:bottom w:w="57" w:type="dxa"/>
              <w:right w:w="57" w:type="dxa"/>
            </w:tcMar>
          </w:tcPr>
          <w:p w14:paraId="28FC217E" w14:textId="70335DFE" w:rsidR="00D3335C" w:rsidRDefault="00D3335C" w:rsidP="00B6106B">
            <w:pPr>
              <w:spacing w:before="0" w:after="0"/>
              <w:jc w:val="left"/>
              <w:rPr>
                <w:ins w:id="25165" w:author="Author"/>
                <w:sz w:val="20"/>
                <w:lang w:val="en-IE"/>
              </w:rPr>
            </w:pPr>
            <w:ins w:id="25166" w:author="Author">
              <w:r>
                <w:rPr>
                  <w:sz w:val="20"/>
                  <w:lang w:val="en-IE"/>
                </w:rPr>
                <w:t>1.13</w:t>
              </w:r>
            </w:ins>
          </w:p>
        </w:tc>
        <w:tc>
          <w:tcPr>
            <w:tcW w:w="654" w:type="pct"/>
            <w:tcMar>
              <w:top w:w="57" w:type="dxa"/>
              <w:left w:w="57" w:type="dxa"/>
              <w:bottom w:w="57" w:type="dxa"/>
              <w:right w:w="57" w:type="dxa"/>
            </w:tcMar>
          </w:tcPr>
          <w:p w14:paraId="6B9DACFF" w14:textId="3591AABA" w:rsidR="00D3335C" w:rsidRDefault="00D3335C" w:rsidP="00D3335C">
            <w:pPr>
              <w:spacing w:before="0" w:after="0"/>
              <w:jc w:val="left"/>
              <w:rPr>
                <w:ins w:id="25167" w:author="Author"/>
                <w:sz w:val="20"/>
                <w:lang w:val="en-IE"/>
              </w:rPr>
            </w:pPr>
            <w:ins w:id="25168" w:author="Author">
              <w:r>
                <w:rPr>
                  <w:sz w:val="20"/>
                  <w:lang w:val="en-IE"/>
                </w:rPr>
                <w:t>2016-06-24</w:t>
              </w:r>
            </w:ins>
          </w:p>
        </w:tc>
        <w:tc>
          <w:tcPr>
            <w:tcW w:w="2616" w:type="pct"/>
            <w:tcMar>
              <w:top w:w="57" w:type="dxa"/>
              <w:left w:w="57" w:type="dxa"/>
              <w:bottom w:w="57" w:type="dxa"/>
              <w:right w:w="57" w:type="dxa"/>
            </w:tcMar>
          </w:tcPr>
          <w:p w14:paraId="3B25E6FD" w14:textId="77777777" w:rsidR="00D3335C" w:rsidRDefault="00C246A2" w:rsidP="00FE10FD">
            <w:pPr>
              <w:pStyle w:val="Left"/>
              <w:numPr>
                <w:ilvl w:val="0"/>
                <w:numId w:val="57"/>
              </w:numPr>
              <w:spacing w:before="120"/>
              <w:rPr>
                <w:ins w:id="25169" w:author="Author"/>
                <w:sz w:val="20"/>
                <w:lang w:val="en-IE"/>
              </w:rPr>
            </w:pPr>
            <w:ins w:id="25170" w:author="Author">
              <w:r>
                <w:rPr>
                  <w:sz w:val="20"/>
                  <w:lang w:val="en-IE"/>
                </w:rPr>
                <w:t>Divided mobile</w:t>
              </w:r>
              <w:r w:rsidR="00D14340">
                <w:rPr>
                  <w:sz w:val="20"/>
                  <w:lang w:val="en-IE"/>
                </w:rPr>
                <w:t xml:space="preserve"> offers into PAYG offers and P</w:t>
              </w:r>
              <w:r w:rsidR="00D3335C">
                <w:rPr>
                  <w:sz w:val="20"/>
                  <w:lang w:val="en-IE"/>
                </w:rPr>
                <w:t xml:space="preserve">ay on </w:t>
              </w:r>
              <w:r w:rsidR="00D14340">
                <w:rPr>
                  <w:sz w:val="20"/>
                  <w:lang w:val="en-IE"/>
                </w:rPr>
                <w:t>B</w:t>
              </w:r>
              <w:r w:rsidR="00D3335C">
                <w:rPr>
                  <w:sz w:val="20"/>
                  <w:lang w:val="en-IE"/>
                </w:rPr>
                <w:t xml:space="preserve">ill mobile offers in </w:t>
              </w:r>
              <w:r w:rsidR="00D14340">
                <w:rPr>
                  <w:sz w:val="20"/>
                  <w:lang w:val="en-IE"/>
                </w:rPr>
                <w:t>c</w:t>
              </w:r>
              <w:r w:rsidR="00D3335C">
                <w:rPr>
                  <w:sz w:val="20"/>
                  <w:lang w:val="en-IE"/>
                </w:rPr>
                <w:t>atalogue.</w:t>
              </w:r>
            </w:ins>
          </w:p>
          <w:p w14:paraId="1B02A4C1" w14:textId="4B499CBD" w:rsidR="00A20A2B" w:rsidRDefault="00A20A2B" w:rsidP="00FE10FD">
            <w:pPr>
              <w:pStyle w:val="Left"/>
              <w:numPr>
                <w:ilvl w:val="0"/>
                <w:numId w:val="57"/>
              </w:numPr>
              <w:spacing w:before="120"/>
              <w:rPr>
                <w:ins w:id="25171" w:author="Author"/>
                <w:sz w:val="20"/>
                <w:lang w:val="en-IE"/>
              </w:rPr>
            </w:pPr>
            <w:ins w:id="25172" w:author="Author">
              <w:r>
                <w:rPr>
                  <w:sz w:val="20"/>
                  <w:lang w:val="en-IE"/>
                </w:rPr>
                <w:t>Switched Activity for Alternate Activity in Customer Creation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4F774C2A" w14:textId="0A94996E" w:rsidR="00D3335C" w:rsidRDefault="00D3335C" w:rsidP="00B6106B">
            <w:pPr>
              <w:spacing w:before="0" w:after="0"/>
              <w:jc w:val="left"/>
              <w:rPr>
                <w:ins w:id="25173" w:author="Author"/>
                <w:sz w:val="20"/>
                <w:lang w:val="en-IE"/>
              </w:rPr>
            </w:pPr>
            <w:ins w:id="25174" w:author="Author">
              <w:r>
                <w:rPr>
                  <w:b w:val="0"/>
                  <w:sz w:val="20"/>
                  <w:lang w:val="en-IE"/>
                </w:rPr>
                <w:t>Celfocus</w:t>
              </w:r>
            </w:ins>
          </w:p>
        </w:tc>
      </w:tr>
      <w:tr w:rsidR="005F7A86" w:rsidRPr="00E73B40" w14:paraId="09ABD192" w14:textId="77777777" w:rsidTr="00B6106B">
        <w:trPr>
          <w:trHeight w:val="471"/>
          <w:ins w:id="25175" w:author="Author"/>
        </w:trPr>
        <w:tc>
          <w:tcPr>
            <w:tcW w:w="466" w:type="pct"/>
            <w:tcMar>
              <w:top w:w="57" w:type="dxa"/>
              <w:left w:w="57" w:type="dxa"/>
              <w:bottom w:w="57" w:type="dxa"/>
              <w:right w:w="57" w:type="dxa"/>
            </w:tcMar>
          </w:tcPr>
          <w:p w14:paraId="6E6B0B86" w14:textId="1F9392D3" w:rsidR="005F7A86" w:rsidRDefault="005F7A86" w:rsidP="00B6106B">
            <w:pPr>
              <w:spacing w:before="0" w:after="0"/>
              <w:jc w:val="left"/>
              <w:rPr>
                <w:ins w:id="25176" w:author="Author"/>
                <w:sz w:val="20"/>
                <w:lang w:val="en-IE"/>
              </w:rPr>
            </w:pPr>
            <w:ins w:id="25177" w:author="Author">
              <w:r>
                <w:rPr>
                  <w:sz w:val="20"/>
                  <w:lang w:val="en-IE"/>
                </w:rPr>
                <w:lastRenderedPageBreak/>
                <w:t>1.14</w:t>
              </w:r>
            </w:ins>
          </w:p>
        </w:tc>
        <w:tc>
          <w:tcPr>
            <w:tcW w:w="654" w:type="pct"/>
            <w:tcMar>
              <w:top w:w="57" w:type="dxa"/>
              <w:left w:w="57" w:type="dxa"/>
              <w:bottom w:w="57" w:type="dxa"/>
              <w:right w:w="57" w:type="dxa"/>
            </w:tcMar>
          </w:tcPr>
          <w:p w14:paraId="1BA60559" w14:textId="7B7478BF" w:rsidR="005F7A86" w:rsidRDefault="005F7A86" w:rsidP="00D3335C">
            <w:pPr>
              <w:spacing w:before="0" w:after="0"/>
              <w:jc w:val="left"/>
              <w:rPr>
                <w:ins w:id="25178" w:author="Author"/>
                <w:sz w:val="20"/>
                <w:lang w:val="en-IE"/>
              </w:rPr>
            </w:pPr>
            <w:ins w:id="25179" w:author="Author">
              <w:r>
                <w:rPr>
                  <w:sz w:val="20"/>
                  <w:lang w:val="en-IE"/>
                </w:rPr>
                <w:t>2016-06-27</w:t>
              </w:r>
            </w:ins>
          </w:p>
        </w:tc>
        <w:tc>
          <w:tcPr>
            <w:tcW w:w="2616" w:type="pct"/>
            <w:tcMar>
              <w:top w:w="57" w:type="dxa"/>
              <w:left w:w="57" w:type="dxa"/>
              <w:bottom w:w="57" w:type="dxa"/>
              <w:right w:w="57" w:type="dxa"/>
            </w:tcMar>
          </w:tcPr>
          <w:p w14:paraId="0E7F7DB4" w14:textId="10A48EDD" w:rsidR="005F7A86" w:rsidRDefault="005F7A86" w:rsidP="00FE10FD">
            <w:pPr>
              <w:pStyle w:val="Left"/>
              <w:numPr>
                <w:ilvl w:val="0"/>
                <w:numId w:val="57"/>
              </w:numPr>
              <w:spacing w:before="120"/>
              <w:rPr>
                <w:ins w:id="25180" w:author="Author"/>
                <w:sz w:val="20"/>
                <w:lang w:val="en-IE"/>
              </w:rPr>
            </w:pPr>
            <w:ins w:id="25181" w:author="Author">
              <w:r>
                <w:rPr>
                  <w:sz w:val="20"/>
                  <w:lang w:val="en-IE"/>
                </w:rPr>
                <w:t>Remove retail premises service call</w:t>
              </w:r>
              <w:r w:rsidR="00BE1B99">
                <w:rPr>
                  <w:sz w:val="20"/>
                  <w:lang w:val="en-IE"/>
                </w:rPr>
                <w:t>.</w:t>
              </w:r>
            </w:ins>
          </w:p>
          <w:p w14:paraId="62FDF80A" w14:textId="14097028" w:rsidR="00274297" w:rsidRDefault="00274297" w:rsidP="00FE10FD">
            <w:pPr>
              <w:pStyle w:val="Left"/>
              <w:numPr>
                <w:ilvl w:val="0"/>
                <w:numId w:val="57"/>
              </w:numPr>
              <w:spacing w:before="120"/>
              <w:rPr>
                <w:ins w:id="25182" w:author="Author"/>
                <w:sz w:val="20"/>
                <w:lang w:val="en-IE"/>
              </w:rPr>
            </w:pPr>
            <w:ins w:id="25183" w:author="Author">
              <w:r>
                <w:rPr>
                  <w:sz w:val="20"/>
                  <w:lang w:val="en-IE"/>
                </w:rPr>
                <w:t>Stores are now UFE internal reference data</w:t>
              </w:r>
              <w:r w:rsidR="00BE1B99">
                <w:rPr>
                  <w:sz w:val="20"/>
                  <w:lang w:val="en-IE"/>
                </w:rPr>
                <w:t>.</w:t>
              </w:r>
            </w:ins>
          </w:p>
          <w:p w14:paraId="21C1973B" w14:textId="49206707" w:rsidR="005F7A86" w:rsidRDefault="005F7A86" w:rsidP="00FE10FD">
            <w:pPr>
              <w:pStyle w:val="Left"/>
              <w:numPr>
                <w:ilvl w:val="0"/>
                <w:numId w:val="57"/>
              </w:numPr>
              <w:spacing w:before="120"/>
              <w:rPr>
                <w:ins w:id="25184" w:author="Author"/>
                <w:sz w:val="20"/>
                <w:lang w:val="en-IE"/>
              </w:rPr>
            </w:pPr>
            <w:ins w:id="25185" w:author="Author">
              <w:r>
                <w:rPr>
                  <w:sz w:val="20"/>
                  <w:lang w:val="en-IE"/>
                </w:rPr>
                <w:t>Updated CSM mappings</w:t>
              </w:r>
              <w:r w:rsidR="00BE1B99">
                <w:rPr>
                  <w:sz w:val="20"/>
                  <w:lang w:val="en-IE"/>
                </w:rPr>
                <w:t>.</w:t>
              </w:r>
            </w:ins>
          </w:p>
          <w:p w14:paraId="4B27EFF0" w14:textId="7B1D4FBB" w:rsidR="00915641" w:rsidRDefault="00915641" w:rsidP="00FE10FD">
            <w:pPr>
              <w:pStyle w:val="Left"/>
              <w:numPr>
                <w:ilvl w:val="0"/>
                <w:numId w:val="57"/>
              </w:numPr>
              <w:spacing w:before="120"/>
              <w:rPr>
                <w:ins w:id="25186" w:author="Author"/>
                <w:sz w:val="20"/>
                <w:lang w:val="en-IE"/>
              </w:rPr>
            </w:pPr>
            <w:ins w:id="25187" w:author="Author">
              <w:r>
                <w:rPr>
                  <w:sz w:val="20"/>
                  <w:lang w:val="en-IE"/>
                </w:rPr>
                <w:t>After a client is created successfully, he will automatically be contextualized</w:t>
              </w:r>
              <w:r w:rsidR="00BE1B99">
                <w:rPr>
                  <w:sz w:val="20"/>
                  <w:lang w:val="en-IE"/>
                </w:rPr>
                <w: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62CA466" w14:textId="1AE64205" w:rsidR="005F7A86" w:rsidRPr="005F7A86" w:rsidRDefault="005F7A86" w:rsidP="00B6106B">
            <w:pPr>
              <w:spacing w:before="0" w:after="0"/>
              <w:jc w:val="left"/>
              <w:rPr>
                <w:ins w:id="25188" w:author="Author"/>
                <w:b w:val="0"/>
                <w:sz w:val="20"/>
                <w:lang w:val="en-IE"/>
              </w:rPr>
            </w:pPr>
            <w:ins w:id="25189" w:author="Author">
              <w:r w:rsidRPr="005F7A86">
                <w:rPr>
                  <w:b w:val="0"/>
                  <w:sz w:val="20"/>
                  <w:lang w:val="en-IE"/>
                </w:rPr>
                <w:t>Celfocus</w:t>
              </w:r>
            </w:ins>
          </w:p>
        </w:tc>
      </w:tr>
      <w:tr w:rsidR="00946E33" w:rsidRPr="00E73B40" w14:paraId="5C1CEA25" w14:textId="77777777" w:rsidTr="00B6106B">
        <w:trPr>
          <w:trHeight w:val="471"/>
          <w:ins w:id="25190" w:author="Author"/>
        </w:trPr>
        <w:tc>
          <w:tcPr>
            <w:tcW w:w="466" w:type="pct"/>
            <w:tcMar>
              <w:top w:w="57" w:type="dxa"/>
              <w:left w:w="57" w:type="dxa"/>
              <w:bottom w:w="57" w:type="dxa"/>
              <w:right w:w="57" w:type="dxa"/>
            </w:tcMar>
          </w:tcPr>
          <w:p w14:paraId="3748D568" w14:textId="7B166126" w:rsidR="00946E33" w:rsidRDefault="00946E33" w:rsidP="00B6106B">
            <w:pPr>
              <w:spacing w:before="0" w:after="0"/>
              <w:jc w:val="left"/>
              <w:rPr>
                <w:ins w:id="25191" w:author="Author"/>
                <w:sz w:val="20"/>
                <w:lang w:val="en-IE"/>
              </w:rPr>
            </w:pPr>
            <w:ins w:id="25192" w:author="Author">
              <w:r>
                <w:rPr>
                  <w:sz w:val="20"/>
                  <w:lang w:val="en-IE"/>
                </w:rPr>
                <w:t>1.15</w:t>
              </w:r>
            </w:ins>
          </w:p>
        </w:tc>
        <w:tc>
          <w:tcPr>
            <w:tcW w:w="654" w:type="pct"/>
            <w:tcMar>
              <w:top w:w="57" w:type="dxa"/>
              <w:left w:w="57" w:type="dxa"/>
              <w:bottom w:w="57" w:type="dxa"/>
              <w:right w:w="57" w:type="dxa"/>
            </w:tcMar>
          </w:tcPr>
          <w:p w14:paraId="002FB6C7" w14:textId="24CA244D" w:rsidR="00946E33" w:rsidRDefault="00946E33" w:rsidP="00946E33">
            <w:pPr>
              <w:spacing w:before="0" w:after="0"/>
              <w:jc w:val="left"/>
              <w:rPr>
                <w:ins w:id="25193" w:author="Author"/>
                <w:sz w:val="20"/>
                <w:lang w:val="en-IE"/>
              </w:rPr>
            </w:pPr>
            <w:ins w:id="25194" w:author="Author">
              <w:r>
                <w:rPr>
                  <w:sz w:val="20"/>
                  <w:lang w:val="en-IE"/>
                </w:rPr>
                <w:t>2016-07-05</w:t>
              </w:r>
            </w:ins>
          </w:p>
        </w:tc>
        <w:tc>
          <w:tcPr>
            <w:tcW w:w="2616" w:type="pct"/>
            <w:tcMar>
              <w:top w:w="57" w:type="dxa"/>
              <w:left w:w="57" w:type="dxa"/>
              <w:bottom w:w="57" w:type="dxa"/>
              <w:right w:w="57" w:type="dxa"/>
            </w:tcMar>
          </w:tcPr>
          <w:p w14:paraId="2750E500" w14:textId="7B316048" w:rsidR="00946E33" w:rsidRPr="00946E33" w:rsidRDefault="00946E33" w:rsidP="00FE10FD">
            <w:pPr>
              <w:pStyle w:val="Left"/>
              <w:numPr>
                <w:ilvl w:val="0"/>
                <w:numId w:val="57"/>
              </w:numPr>
              <w:spacing w:before="120"/>
              <w:rPr>
                <w:ins w:id="25195" w:author="Author"/>
                <w:sz w:val="20"/>
                <w:lang w:val="en-IE"/>
              </w:rPr>
            </w:pPr>
            <w:ins w:id="25196" w:author="Author">
              <w:r w:rsidRPr="00946E33">
                <w:rPr>
                  <w:sz w:val="20"/>
                  <w:lang w:val="en-IE"/>
                </w:rPr>
                <w:t>Credit Vetting Referral</w:t>
              </w:r>
              <w:r>
                <w:rPr>
                  <w:sz w:val="20"/>
                  <w:lang w:val="en-IE"/>
                </w:rPr>
                <w:t xml:space="preserve"> added</w:t>
              </w:r>
            </w:ins>
          </w:p>
          <w:p w14:paraId="656DF1A9" w14:textId="304792E8" w:rsidR="00946E33" w:rsidRPr="00946E33" w:rsidRDefault="00946E33" w:rsidP="00FE10FD">
            <w:pPr>
              <w:pStyle w:val="Left"/>
              <w:numPr>
                <w:ilvl w:val="0"/>
                <w:numId w:val="57"/>
              </w:numPr>
              <w:spacing w:before="120"/>
              <w:rPr>
                <w:ins w:id="25197" w:author="Author"/>
                <w:sz w:val="20"/>
                <w:lang w:val="en-IE"/>
              </w:rPr>
            </w:pPr>
            <w:ins w:id="25198" w:author="Author">
              <w:r w:rsidRPr="00946E33">
                <w:rPr>
                  <w:sz w:val="20"/>
                  <w:lang w:val="en-IE"/>
                </w:rPr>
                <w:t>Lead Time Frame Order Creation</w:t>
              </w:r>
              <w:r>
                <w:rPr>
                  <w:sz w:val="20"/>
                  <w:lang w:val="en-IE"/>
                </w:rPr>
                <w:t xml:space="preserve"> added</w:t>
              </w:r>
            </w:ins>
          </w:p>
          <w:p w14:paraId="45DCD73B" w14:textId="44DBA5B9" w:rsidR="00946E33" w:rsidRPr="00946E33" w:rsidRDefault="00946E33" w:rsidP="00FE10FD">
            <w:pPr>
              <w:pStyle w:val="Left"/>
              <w:numPr>
                <w:ilvl w:val="0"/>
                <w:numId w:val="57"/>
              </w:numPr>
              <w:spacing w:before="120"/>
              <w:rPr>
                <w:ins w:id="25199" w:author="Author"/>
                <w:sz w:val="20"/>
                <w:lang w:val="en-IE"/>
              </w:rPr>
            </w:pPr>
            <w:ins w:id="25200" w:author="Author">
              <w:r w:rsidRPr="00946E33">
                <w:rPr>
                  <w:sz w:val="20"/>
                  <w:lang w:val="en-IE"/>
                </w:rPr>
                <w:t>WLR’s</w:t>
              </w:r>
              <w:r>
                <w:rPr>
                  <w:sz w:val="20"/>
                  <w:lang w:val="en-IE"/>
                </w:rPr>
                <w:t xml:space="preserve"> added</w:t>
              </w:r>
            </w:ins>
          </w:p>
          <w:p w14:paraId="2B2AF9DB" w14:textId="77777777" w:rsidR="00946E33" w:rsidRDefault="00946E33" w:rsidP="00FE10FD">
            <w:pPr>
              <w:pStyle w:val="Left"/>
              <w:numPr>
                <w:ilvl w:val="0"/>
                <w:numId w:val="57"/>
              </w:numPr>
              <w:spacing w:before="120"/>
              <w:rPr>
                <w:ins w:id="25201" w:author="Author"/>
                <w:sz w:val="20"/>
                <w:lang w:val="en-IE"/>
              </w:rPr>
            </w:pPr>
            <w:ins w:id="25202" w:author="Author">
              <w:r w:rsidRPr="00946E33">
                <w:rPr>
                  <w:sz w:val="20"/>
                  <w:lang w:val="en-IE"/>
                </w:rPr>
                <w:t>Ancillary Services</w:t>
              </w:r>
              <w:r>
                <w:rPr>
                  <w:sz w:val="20"/>
                  <w:lang w:val="en-IE"/>
                </w:rPr>
                <w:t xml:space="preserve"> added</w:t>
              </w:r>
            </w:ins>
          </w:p>
          <w:p w14:paraId="10B6B2C3" w14:textId="77777777" w:rsidR="00C7243D" w:rsidRDefault="00C7243D" w:rsidP="00FE10FD">
            <w:pPr>
              <w:pStyle w:val="Left"/>
              <w:numPr>
                <w:ilvl w:val="0"/>
                <w:numId w:val="57"/>
              </w:numPr>
              <w:spacing w:before="120"/>
              <w:rPr>
                <w:ins w:id="25203" w:author="Author"/>
                <w:sz w:val="20"/>
                <w:lang w:val="en-IE"/>
              </w:rPr>
            </w:pPr>
            <w:ins w:id="25204" w:author="Author">
              <w:r>
                <w:rPr>
                  <w:sz w:val="20"/>
                  <w:lang w:val="en-IE"/>
                </w:rPr>
                <w:t>Added open item concerning credit vetting upon takeover</w:t>
              </w:r>
            </w:ins>
          </w:p>
          <w:p w14:paraId="67B9C9EB" w14:textId="77777777" w:rsidR="000504DD" w:rsidRDefault="000504DD" w:rsidP="00FE10FD">
            <w:pPr>
              <w:pStyle w:val="Left"/>
              <w:numPr>
                <w:ilvl w:val="0"/>
                <w:numId w:val="57"/>
              </w:numPr>
              <w:spacing w:before="120"/>
              <w:rPr>
                <w:ins w:id="25205" w:author="Author"/>
                <w:sz w:val="20"/>
                <w:lang w:val="en-IE"/>
              </w:rPr>
            </w:pPr>
            <w:ins w:id="25206" w:author="Author">
              <w:r>
                <w:rPr>
                  <w:sz w:val="20"/>
                  <w:lang w:val="en-IE"/>
                </w:rPr>
                <w:t xml:space="preserve">Added warning messages for multiple </w:t>
              </w:r>
              <w:r w:rsidRPr="00E73B40">
                <w:rPr>
                  <w:sz w:val="20"/>
                  <w:lang w:val="en-IE"/>
                </w:rPr>
                <w:t>unconformit</w:t>
              </w:r>
              <w:r>
                <w:rPr>
                  <w:sz w:val="20"/>
                  <w:lang w:val="en-IE"/>
                </w:rPr>
                <w:t>ies</w:t>
              </w:r>
              <w:r w:rsidRPr="00E73B40">
                <w:rPr>
                  <w:sz w:val="20"/>
                  <w:lang w:val="en-IE"/>
                </w:rPr>
                <w:t xml:space="preserve"> </w:t>
              </w:r>
              <w:r>
                <w:rPr>
                  <w:sz w:val="20"/>
                  <w:lang w:val="en-IE"/>
                </w:rPr>
                <w:t>returned during validation with UFE_Catalogue</w:t>
              </w:r>
            </w:ins>
          </w:p>
          <w:p w14:paraId="4192107C" w14:textId="77777777" w:rsidR="00227C42" w:rsidRDefault="00227C42" w:rsidP="00FE10FD">
            <w:pPr>
              <w:pStyle w:val="Left"/>
              <w:numPr>
                <w:ilvl w:val="0"/>
                <w:numId w:val="57"/>
              </w:numPr>
              <w:spacing w:before="120"/>
              <w:rPr>
                <w:ins w:id="25207" w:author="Author"/>
                <w:sz w:val="20"/>
                <w:lang w:val="en-IE"/>
              </w:rPr>
            </w:pPr>
            <w:ins w:id="25208" w:author="Author">
              <w:r w:rsidRPr="00227C42">
                <w:rPr>
                  <w:sz w:val="20"/>
                  <w:lang w:val="en-IE"/>
                </w:rPr>
                <w:t>Get Eligible products list interface is not called for new customers</w:t>
              </w:r>
            </w:ins>
          </w:p>
          <w:p w14:paraId="3320B613" w14:textId="77777777" w:rsidR="00FF3344" w:rsidRDefault="00FF3344" w:rsidP="00FE10FD">
            <w:pPr>
              <w:pStyle w:val="Left"/>
              <w:numPr>
                <w:ilvl w:val="0"/>
                <w:numId w:val="57"/>
              </w:numPr>
              <w:spacing w:before="120"/>
              <w:rPr>
                <w:ins w:id="25209" w:author="Author"/>
                <w:sz w:val="20"/>
                <w:lang w:val="en-IE"/>
              </w:rPr>
            </w:pPr>
            <w:ins w:id="25210" w:author="Author">
              <w:r>
                <w:rPr>
                  <w:sz w:val="20"/>
                  <w:lang w:val="en-IE"/>
                </w:rPr>
                <w:t>Added warning message with basket ID for click and collect purpose</w:t>
              </w:r>
            </w:ins>
          </w:p>
          <w:p w14:paraId="4BCE3A37" w14:textId="77777777" w:rsidR="00B11BEF" w:rsidRDefault="00B11BEF" w:rsidP="00FE10FD">
            <w:pPr>
              <w:pStyle w:val="Left"/>
              <w:numPr>
                <w:ilvl w:val="0"/>
                <w:numId w:val="57"/>
              </w:numPr>
              <w:spacing w:before="120"/>
              <w:rPr>
                <w:ins w:id="25211" w:author="Author"/>
                <w:sz w:val="20"/>
                <w:lang w:val="en-IE"/>
              </w:rPr>
            </w:pPr>
            <w:ins w:id="25212" w:author="Author">
              <w:r>
                <w:rPr>
                  <w:sz w:val="20"/>
                  <w:lang w:val="en-IE"/>
                </w:rPr>
                <w:t>Added get pending orders status and corresponding error message</w:t>
              </w:r>
            </w:ins>
          </w:p>
          <w:p w14:paraId="41839070" w14:textId="787C9F21" w:rsidR="00246DBA" w:rsidRPr="00C7243D" w:rsidRDefault="00246DBA" w:rsidP="00FE10FD">
            <w:pPr>
              <w:pStyle w:val="Left"/>
              <w:numPr>
                <w:ilvl w:val="0"/>
                <w:numId w:val="57"/>
              </w:numPr>
              <w:spacing w:before="120"/>
              <w:rPr>
                <w:ins w:id="25213" w:author="Author"/>
                <w:sz w:val="20"/>
                <w:lang w:val="en-IE"/>
              </w:rPr>
            </w:pPr>
            <w:ins w:id="25214" w:author="Author">
              <w:r>
                <w:rPr>
                  <w:sz w:val="20"/>
                  <w:lang w:val="en-IE"/>
                </w:rPr>
                <w:t>Removed home delivery for standalone equipment´s.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F48EF9A" w14:textId="760C78D1" w:rsidR="00946E33" w:rsidRPr="005F7A86" w:rsidRDefault="00946E33" w:rsidP="00B6106B">
            <w:pPr>
              <w:spacing w:before="0" w:after="0"/>
              <w:jc w:val="left"/>
              <w:rPr>
                <w:ins w:id="25215" w:author="Author"/>
                <w:sz w:val="20"/>
                <w:lang w:val="en-IE"/>
              </w:rPr>
            </w:pPr>
            <w:ins w:id="25216" w:author="Author">
              <w:r w:rsidRPr="005F7A86">
                <w:rPr>
                  <w:b w:val="0"/>
                  <w:sz w:val="20"/>
                  <w:lang w:val="en-IE"/>
                </w:rPr>
                <w:t>Celfocus</w:t>
              </w:r>
            </w:ins>
          </w:p>
        </w:tc>
      </w:tr>
      <w:tr w:rsidR="0079252F" w:rsidRPr="00E73B40" w14:paraId="300FCC40" w14:textId="77777777" w:rsidTr="00B6106B">
        <w:trPr>
          <w:trHeight w:val="471"/>
          <w:ins w:id="25217" w:author="Author"/>
        </w:trPr>
        <w:tc>
          <w:tcPr>
            <w:tcW w:w="466" w:type="pct"/>
            <w:tcMar>
              <w:top w:w="57" w:type="dxa"/>
              <w:left w:w="57" w:type="dxa"/>
              <w:bottom w:w="57" w:type="dxa"/>
              <w:right w:w="57" w:type="dxa"/>
            </w:tcMar>
          </w:tcPr>
          <w:p w14:paraId="5DFDC01A" w14:textId="320BD5B9" w:rsidR="0079252F" w:rsidRDefault="0079252F" w:rsidP="00B6106B">
            <w:pPr>
              <w:spacing w:before="0" w:after="0"/>
              <w:jc w:val="left"/>
              <w:rPr>
                <w:ins w:id="25218" w:author="Author"/>
                <w:sz w:val="20"/>
                <w:lang w:val="en-IE"/>
              </w:rPr>
            </w:pPr>
            <w:ins w:id="25219" w:author="Author">
              <w:r>
                <w:rPr>
                  <w:sz w:val="20"/>
                  <w:lang w:val="en-IE"/>
                </w:rPr>
                <w:t>1.16</w:t>
              </w:r>
            </w:ins>
          </w:p>
        </w:tc>
        <w:tc>
          <w:tcPr>
            <w:tcW w:w="654" w:type="pct"/>
            <w:tcMar>
              <w:top w:w="57" w:type="dxa"/>
              <w:left w:w="57" w:type="dxa"/>
              <w:bottom w:w="57" w:type="dxa"/>
              <w:right w:w="57" w:type="dxa"/>
            </w:tcMar>
          </w:tcPr>
          <w:p w14:paraId="6ABF9589" w14:textId="774C4015" w:rsidR="0079252F" w:rsidRDefault="0079252F" w:rsidP="0079252F">
            <w:pPr>
              <w:spacing w:before="0" w:after="0"/>
              <w:jc w:val="left"/>
              <w:rPr>
                <w:ins w:id="25220" w:author="Author"/>
                <w:sz w:val="20"/>
                <w:lang w:val="en-IE"/>
              </w:rPr>
            </w:pPr>
            <w:ins w:id="25221" w:author="Author">
              <w:r>
                <w:rPr>
                  <w:sz w:val="20"/>
                  <w:lang w:val="en-IE"/>
                </w:rPr>
                <w:t>2016-07-1</w:t>
              </w:r>
              <w:r w:rsidR="00E70236">
                <w:rPr>
                  <w:sz w:val="20"/>
                  <w:lang w:val="en-IE"/>
                </w:rPr>
                <w:t>5</w:t>
              </w:r>
            </w:ins>
          </w:p>
        </w:tc>
        <w:tc>
          <w:tcPr>
            <w:tcW w:w="2616" w:type="pct"/>
            <w:tcMar>
              <w:top w:w="57" w:type="dxa"/>
              <w:left w:w="57" w:type="dxa"/>
              <w:bottom w:w="57" w:type="dxa"/>
              <w:right w:w="57" w:type="dxa"/>
            </w:tcMar>
          </w:tcPr>
          <w:p w14:paraId="7C640A2B" w14:textId="77777777" w:rsidR="0079252F" w:rsidRDefault="0079252F" w:rsidP="00FE10FD">
            <w:pPr>
              <w:pStyle w:val="Left"/>
              <w:numPr>
                <w:ilvl w:val="0"/>
                <w:numId w:val="57"/>
              </w:numPr>
              <w:spacing w:before="120"/>
              <w:rPr>
                <w:ins w:id="25222" w:author="Author"/>
                <w:sz w:val="20"/>
                <w:lang w:val="en-IE"/>
              </w:rPr>
            </w:pPr>
            <w:ins w:id="25223" w:author="Author">
              <w:r>
                <w:rPr>
                  <w:sz w:val="20"/>
                  <w:lang w:val="en-IE"/>
                </w:rPr>
                <w:t xml:space="preserve">Changed warning message </w:t>
              </w:r>
              <w:r w:rsidRPr="0079252F">
                <w:rPr>
                  <w:sz w:val="20"/>
                  <w:lang w:val="en-IE"/>
                </w:rPr>
                <w:t>WM_SAL_5</w:t>
              </w:r>
            </w:ins>
          </w:p>
          <w:p w14:paraId="118DB952" w14:textId="77777777" w:rsidR="0079252F" w:rsidRDefault="0079252F" w:rsidP="00FE10FD">
            <w:pPr>
              <w:pStyle w:val="Left"/>
              <w:numPr>
                <w:ilvl w:val="0"/>
                <w:numId w:val="57"/>
              </w:numPr>
              <w:spacing w:before="120"/>
              <w:rPr>
                <w:ins w:id="25224" w:author="Author"/>
                <w:sz w:val="20"/>
                <w:lang w:val="en-IE"/>
              </w:rPr>
            </w:pPr>
            <w:ins w:id="25225" w:author="Author">
              <w:r>
                <w:rPr>
                  <w:sz w:val="20"/>
                  <w:lang w:val="en-IE"/>
                </w:rPr>
                <w:t>Changed Main phone number component logic and screen</w:t>
              </w:r>
            </w:ins>
          </w:p>
          <w:p w14:paraId="2B785C33" w14:textId="77777777" w:rsidR="00012EE2" w:rsidRDefault="00012EE2" w:rsidP="00FE10FD">
            <w:pPr>
              <w:pStyle w:val="Left"/>
              <w:numPr>
                <w:ilvl w:val="0"/>
                <w:numId w:val="57"/>
              </w:numPr>
              <w:spacing w:before="120"/>
              <w:rPr>
                <w:ins w:id="25226" w:author="Author"/>
                <w:sz w:val="20"/>
                <w:lang w:val="en-IE"/>
              </w:rPr>
            </w:pPr>
            <w:ins w:id="25227" w:author="Author">
              <w:r>
                <w:rPr>
                  <w:sz w:val="20"/>
                  <w:lang w:val="en-IE"/>
                </w:rPr>
                <w:t>Type and Subtype in customer creation are now editable</w:t>
              </w:r>
            </w:ins>
          </w:p>
          <w:p w14:paraId="0E73A2AA" w14:textId="77777777" w:rsidR="00BF1033" w:rsidRDefault="00BF1033" w:rsidP="00FE10FD">
            <w:pPr>
              <w:pStyle w:val="Left"/>
              <w:numPr>
                <w:ilvl w:val="0"/>
                <w:numId w:val="57"/>
              </w:numPr>
              <w:spacing w:before="120"/>
              <w:rPr>
                <w:ins w:id="25228" w:author="Author"/>
                <w:sz w:val="20"/>
                <w:lang w:val="en-IE"/>
              </w:rPr>
            </w:pPr>
            <w:ins w:id="25229" w:author="Author">
              <w:r>
                <w:rPr>
                  <w:sz w:val="20"/>
                  <w:lang w:val="en-IE"/>
                </w:rPr>
                <w:t>Removed PIN Validation and login information. This information was replicated from HLD Customer information [3]</w:t>
              </w:r>
            </w:ins>
          </w:p>
          <w:p w14:paraId="52D89EC8" w14:textId="2B2F614E" w:rsidR="00E70236" w:rsidRPr="00946E33" w:rsidRDefault="00E70236" w:rsidP="00FE10FD">
            <w:pPr>
              <w:pStyle w:val="Left"/>
              <w:numPr>
                <w:ilvl w:val="0"/>
                <w:numId w:val="57"/>
              </w:numPr>
              <w:spacing w:before="120"/>
              <w:rPr>
                <w:ins w:id="25230" w:author="Author"/>
                <w:sz w:val="20"/>
                <w:lang w:val="en-IE"/>
              </w:rPr>
            </w:pPr>
            <w:ins w:id="25231" w:author="Author">
              <w:r>
                <w:rPr>
                  <w:sz w:val="20"/>
                  <w:lang w:val="en-IE"/>
                </w:rPr>
                <w:t>As per Vodafone commentaries, added more detail about STB modelling and configuration.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B503BB7" w14:textId="7145669E" w:rsidR="0079252F" w:rsidRPr="005F7A86" w:rsidRDefault="0079252F" w:rsidP="00B6106B">
            <w:pPr>
              <w:spacing w:before="0" w:after="0"/>
              <w:jc w:val="left"/>
              <w:rPr>
                <w:ins w:id="25232" w:author="Author"/>
                <w:sz w:val="20"/>
                <w:lang w:val="en-IE"/>
              </w:rPr>
            </w:pPr>
            <w:ins w:id="25233" w:author="Author">
              <w:r w:rsidRPr="005F7A86">
                <w:rPr>
                  <w:b w:val="0"/>
                  <w:sz w:val="20"/>
                  <w:lang w:val="en-IE"/>
                </w:rPr>
                <w:t>Celfocus</w:t>
              </w:r>
            </w:ins>
          </w:p>
        </w:tc>
      </w:tr>
      <w:tr w:rsidR="007748A9" w:rsidRPr="00E73B40" w14:paraId="441572A0" w14:textId="77777777" w:rsidTr="00B6106B">
        <w:trPr>
          <w:trHeight w:val="471"/>
          <w:ins w:id="25234" w:author="Author"/>
        </w:trPr>
        <w:tc>
          <w:tcPr>
            <w:tcW w:w="466" w:type="pct"/>
            <w:tcMar>
              <w:top w:w="57" w:type="dxa"/>
              <w:left w:w="57" w:type="dxa"/>
              <w:bottom w:w="57" w:type="dxa"/>
              <w:right w:w="57" w:type="dxa"/>
            </w:tcMar>
          </w:tcPr>
          <w:p w14:paraId="0E12DFD0" w14:textId="05DB4191" w:rsidR="007748A9" w:rsidRDefault="007748A9" w:rsidP="00B6106B">
            <w:pPr>
              <w:spacing w:before="0" w:after="0"/>
              <w:jc w:val="left"/>
              <w:rPr>
                <w:ins w:id="25235" w:author="Author"/>
                <w:sz w:val="20"/>
                <w:lang w:val="en-IE"/>
              </w:rPr>
            </w:pPr>
            <w:ins w:id="25236" w:author="Author">
              <w:r>
                <w:rPr>
                  <w:sz w:val="20"/>
                  <w:lang w:val="en-IE"/>
                </w:rPr>
                <w:t>1.17</w:t>
              </w:r>
            </w:ins>
          </w:p>
        </w:tc>
        <w:tc>
          <w:tcPr>
            <w:tcW w:w="654" w:type="pct"/>
            <w:tcMar>
              <w:top w:w="57" w:type="dxa"/>
              <w:left w:w="57" w:type="dxa"/>
              <w:bottom w:w="57" w:type="dxa"/>
              <w:right w:w="57" w:type="dxa"/>
            </w:tcMar>
          </w:tcPr>
          <w:p w14:paraId="0520F885" w14:textId="198E180B" w:rsidR="007748A9" w:rsidRDefault="007748A9" w:rsidP="0079252F">
            <w:pPr>
              <w:spacing w:before="0" w:after="0"/>
              <w:jc w:val="left"/>
              <w:rPr>
                <w:ins w:id="25237" w:author="Author"/>
                <w:sz w:val="20"/>
                <w:lang w:val="en-IE"/>
              </w:rPr>
            </w:pPr>
            <w:ins w:id="25238" w:author="Author">
              <w:r>
                <w:rPr>
                  <w:sz w:val="20"/>
                  <w:lang w:val="en-IE"/>
                </w:rPr>
                <w:t>2016-07-22</w:t>
              </w:r>
            </w:ins>
          </w:p>
        </w:tc>
        <w:tc>
          <w:tcPr>
            <w:tcW w:w="2616" w:type="pct"/>
            <w:tcMar>
              <w:top w:w="57" w:type="dxa"/>
              <w:left w:w="57" w:type="dxa"/>
              <w:bottom w:w="57" w:type="dxa"/>
              <w:right w:w="57" w:type="dxa"/>
            </w:tcMar>
          </w:tcPr>
          <w:p w14:paraId="44F09289" w14:textId="77777777" w:rsidR="007748A9" w:rsidRDefault="007748A9" w:rsidP="00FE10FD">
            <w:pPr>
              <w:pStyle w:val="Left"/>
              <w:numPr>
                <w:ilvl w:val="0"/>
                <w:numId w:val="57"/>
              </w:numPr>
              <w:spacing w:before="120"/>
              <w:rPr>
                <w:ins w:id="25239" w:author="Author"/>
                <w:sz w:val="20"/>
                <w:lang w:val="en-IE"/>
              </w:rPr>
            </w:pPr>
            <w:ins w:id="25240" w:author="Author">
              <w:r>
                <w:rPr>
                  <w:sz w:val="20"/>
                  <w:lang w:val="en-IE"/>
                </w:rPr>
                <w:t>Store search as you type is now by “enter” or “space”</w:t>
              </w:r>
            </w:ins>
          </w:p>
          <w:p w14:paraId="1D610212" w14:textId="77777777" w:rsidR="007748A9" w:rsidRDefault="007748A9" w:rsidP="00FE10FD">
            <w:pPr>
              <w:pStyle w:val="Left"/>
              <w:numPr>
                <w:ilvl w:val="0"/>
                <w:numId w:val="57"/>
              </w:numPr>
              <w:spacing w:before="120"/>
              <w:rPr>
                <w:ins w:id="25241" w:author="Author"/>
                <w:sz w:val="20"/>
                <w:lang w:val="en-IE"/>
              </w:rPr>
            </w:pPr>
            <w:ins w:id="25242" w:author="Author">
              <w:r>
                <w:rPr>
                  <w:sz w:val="20"/>
                  <w:lang w:val="en-IE"/>
                </w:rPr>
                <w:t>For a new Customer, billing profile will now be created at the same time.</w:t>
              </w:r>
            </w:ins>
          </w:p>
          <w:p w14:paraId="7B1B5CED" w14:textId="77777777" w:rsidR="0042457C" w:rsidRDefault="0042457C" w:rsidP="00FE10FD">
            <w:pPr>
              <w:pStyle w:val="Left"/>
              <w:numPr>
                <w:ilvl w:val="0"/>
                <w:numId w:val="57"/>
              </w:numPr>
              <w:spacing w:before="120"/>
              <w:rPr>
                <w:ins w:id="25243" w:author="Author"/>
                <w:sz w:val="20"/>
                <w:lang w:val="en-IE"/>
              </w:rPr>
            </w:pPr>
            <w:ins w:id="25244" w:author="Author">
              <w:r>
                <w:rPr>
                  <w:sz w:val="20"/>
                  <w:lang w:val="en-IE"/>
                </w:rPr>
                <w:t>Changed label Pay POS/PSP to PAY</w:t>
              </w:r>
            </w:ins>
          </w:p>
          <w:p w14:paraId="63C8E270" w14:textId="77777777" w:rsidR="00D36E64" w:rsidRDefault="00D36E64" w:rsidP="00FE10FD">
            <w:pPr>
              <w:pStyle w:val="Left"/>
              <w:numPr>
                <w:ilvl w:val="0"/>
                <w:numId w:val="57"/>
              </w:numPr>
              <w:spacing w:before="120"/>
              <w:rPr>
                <w:ins w:id="25245" w:author="Author"/>
                <w:sz w:val="20"/>
                <w:lang w:val="en-IE"/>
              </w:rPr>
            </w:pPr>
            <w:ins w:id="25246" w:author="Author">
              <w:r>
                <w:rPr>
                  <w:sz w:val="20"/>
                  <w:lang w:val="en-IE"/>
                </w:rPr>
                <w:t>Credit vetting override added</w:t>
              </w:r>
            </w:ins>
          </w:p>
          <w:p w14:paraId="3094758E" w14:textId="77777777" w:rsidR="00D36E64" w:rsidRDefault="00D36E64" w:rsidP="00FE10FD">
            <w:pPr>
              <w:pStyle w:val="Left"/>
              <w:numPr>
                <w:ilvl w:val="0"/>
                <w:numId w:val="57"/>
              </w:numPr>
              <w:spacing w:before="120"/>
              <w:rPr>
                <w:ins w:id="25247" w:author="Author"/>
                <w:sz w:val="20"/>
                <w:lang w:val="en-IE"/>
              </w:rPr>
            </w:pPr>
            <w:ins w:id="25248" w:author="Author">
              <w:r>
                <w:rPr>
                  <w:sz w:val="20"/>
                  <w:lang w:val="en-IE"/>
                </w:rPr>
                <w:t>Credit vetting workaround is now a popup</w:t>
              </w:r>
            </w:ins>
          </w:p>
          <w:p w14:paraId="5CEAC481" w14:textId="38972614" w:rsidR="007432DF" w:rsidRDefault="007432DF" w:rsidP="00FE10FD">
            <w:pPr>
              <w:pStyle w:val="Left"/>
              <w:numPr>
                <w:ilvl w:val="0"/>
                <w:numId w:val="57"/>
              </w:numPr>
              <w:spacing w:before="120"/>
              <w:rPr>
                <w:ins w:id="25249" w:author="Author"/>
                <w:sz w:val="20"/>
                <w:lang w:val="en-IE"/>
              </w:rPr>
            </w:pPr>
            <w:ins w:id="25250" w:author="Author">
              <w:r>
                <w:rPr>
                  <w:sz w:val="20"/>
                  <w:lang w:val="en-IE"/>
                </w:rPr>
                <w:t xml:space="preserve">Added creation order before shared </w:t>
              </w:r>
              <w:r w:rsidR="00927F3C">
                <w:rPr>
                  <w:sz w:val="20"/>
                  <w:lang w:val="en-IE"/>
                </w:rPr>
                <w:t>equipment’s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5817FED" w14:textId="3B8148C1" w:rsidR="007748A9" w:rsidRPr="005F7A86" w:rsidRDefault="007748A9" w:rsidP="00B6106B">
            <w:pPr>
              <w:spacing w:before="0" w:after="0"/>
              <w:jc w:val="left"/>
              <w:rPr>
                <w:ins w:id="25251" w:author="Author"/>
                <w:b w:val="0"/>
                <w:sz w:val="20"/>
                <w:lang w:val="en-IE"/>
              </w:rPr>
            </w:pPr>
            <w:ins w:id="25252" w:author="Author">
              <w:r w:rsidRPr="005F7A86">
                <w:rPr>
                  <w:b w:val="0"/>
                  <w:sz w:val="20"/>
                  <w:lang w:val="en-IE"/>
                </w:rPr>
                <w:t>Celfocus</w:t>
              </w:r>
            </w:ins>
          </w:p>
        </w:tc>
      </w:tr>
      <w:tr w:rsidR="00DA40D4" w:rsidRPr="00E73B40" w14:paraId="2D12CA27" w14:textId="77777777" w:rsidTr="00B6106B">
        <w:trPr>
          <w:trHeight w:val="471"/>
          <w:ins w:id="25253" w:author="Author"/>
        </w:trPr>
        <w:tc>
          <w:tcPr>
            <w:tcW w:w="466" w:type="pct"/>
            <w:tcMar>
              <w:top w:w="57" w:type="dxa"/>
              <w:left w:w="57" w:type="dxa"/>
              <w:bottom w:w="57" w:type="dxa"/>
              <w:right w:w="57" w:type="dxa"/>
            </w:tcMar>
          </w:tcPr>
          <w:p w14:paraId="5E5A9C05" w14:textId="70D153FB" w:rsidR="00DA40D4" w:rsidRDefault="00DA40D4" w:rsidP="00B6106B">
            <w:pPr>
              <w:spacing w:before="0" w:after="0"/>
              <w:jc w:val="left"/>
              <w:rPr>
                <w:ins w:id="25254" w:author="Author"/>
                <w:sz w:val="20"/>
                <w:lang w:val="en-IE"/>
              </w:rPr>
            </w:pPr>
            <w:ins w:id="25255" w:author="Author">
              <w:r>
                <w:rPr>
                  <w:sz w:val="20"/>
                  <w:lang w:val="en-IE"/>
                </w:rPr>
                <w:lastRenderedPageBreak/>
                <w:t>1.1</w:t>
              </w:r>
              <w:r w:rsidR="00D65CFE">
                <w:rPr>
                  <w:sz w:val="20"/>
                  <w:lang w:val="en-IE"/>
                </w:rPr>
                <w:t>8</w:t>
              </w:r>
            </w:ins>
          </w:p>
        </w:tc>
        <w:tc>
          <w:tcPr>
            <w:tcW w:w="654" w:type="pct"/>
            <w:tcMar>
              <w:top w:w="57" w:type="dxa"/>
              <w:left w:w="57" w:type="dxa"/>
              <w:bottom w:w="57" w:type="dxa"/>
              <w:right w:w="57" w:type="dxa"/>
            </w:tcMar>
          </w:tcPr>
          <w:p w14:paraId="55205251" w14:textId="43E6EF8B" w:rsidR="00DA40D4" w:rsidRDefault="00DA40D4" w:rsidP="002C3B8D">
            <w:pPr>
              <w:spacing w:before="0" w:after="0"/>
              <w:jc w:val="left"/>
              <w:rPr>
                <w:ins w:id="25256" w:author="Author"/>
                <w:sz w:val="20"/>
                <w:lang w:val="en-IE"/>
              </w:rPr>
            </w:pPr>
            <w:ins w:id="25257" w:author="Author">
              <w:r>
                <w:rPr>
                  <w:sz w:val="20"/>
                  <w:lang w:val="en-IE"/>
                </w:rPr>
                <w:t>2016-0</w:t>
              </w:r>
              <w:r w:rsidR="002C3B8D">
                <w:rPr>
                  <w:sz w:val="20"/>
                  <w:lang w:val="en-IE"/>
                </w:rPr>
                <w:t>8</w:t>
              </w:r>
              <w:r>
                <w:rPr>
                  <w:sz w:val="20"/>
                  <w:lang w:val="en-IE"/>
                </w:rPr>
                <w:t>-</w:t>
              </w:r>
              <w:r w:rsidR="002C3B8D">
                <w:rPr>
                  <w:sz w:val="20"/>
                  <w:lang w:val="en-IE"/>
                </w:rPr>
                <w:t>01</w:t>
              </w:r>
            </w:ins>
          </w:p>
        </w:tc>
        <w:tc>
          <w:tcPr>
            <w:tcW w:w="2616" w:type="pct"/>
            <w:tcMar>
              <w:top w:w="57" w:type="dxa"/>
              <w:left w:w="57" w:type="dxa"/>
              <w:bottom w:w="57" w:type="dxa"/>
              <w:right w:w="57" w:type="dxa"/>
            </w:tcMar>
          </w:tcPr>
          <w:p w14:paraId="0621F1E1" w14:textId="77777777" w:rsidR="00DA40D4" w:rsidRDefault="00DA40D4" w:rsidP="00FE10FD">
            <w:pPr>
              <w:pStyle w:val="Left"/>
              <w:numPr>
                <w:ilvl w:val="0"/>
                <w:numId w:val="57"/>
              </w:numPr>
              <w:spacing w:before="120"/>
              <w:rPr>
                <w:ins w:id="25258" w:author="Author"/>
                <w:sz w:val="20"/>
                <w:lang w:val="en-IE"/>
              </w:rPr>
            </w:pPr>
            <w:ins w:id="25259" w:author="Author">
              <w:r>
                <w:rPr>
                  <w:sz w:val="20"/>
                  <w:lang w:val="en-IE"/>
                </w:rPr>
                <w:t>Removed reference to attributes that come from UFE Catalogue</w:t>
              </w:r>
              <w:r w:rsidR="006D3E08">
                <w:rPr>
                  <w:sz w:val="20"/>
                  <w:lang w:val="en-IE"/>
                </w:rPr>
                <w:t xml:space="preserve"> from screen specification.</w:t>
              </w:r>
            </w:ins>
          </w:p>
          <w:p w14:paraId="5F48F298" w14:textId="77777777" w:rsidR="00B74D29" w:rsidRDefault="00B74D29" w:rsidP="00FE10FD">
            <w:pPr>
              <w:pStyle w:val="Left"/>
              <w:numPr>
                <w:ilvl w:val="0"/>
                <w:numId w:val="57"/>
              </w:numPr>
              <w:spacing w:before="120"/>
              <w:rPr>
                <w:ins w:id="25260" w:author="Author"/>
                <w:sz w:val="20"/>
                <w:lang w:val="en-IE"/>
              </w:rPr>
            </w:pPr>
            <w:ins w:id="25261" w:author="Author">
              <w:r>
                <w:rPr>
                  <w:sz w:val="20"/>
                  <w:lang w:val="en-IE"/>
                </w:rPr>
                <w:t>Renewed expand/collapse basket</w:t>
              </w:r>
            </w:ins>
          </w:p>
          <w:p w14:paraId="434A653C" w14:textId="77777777" w:rsidR="00B74D29" w:rsidRDefault="00B74D29" w:rsidP="00FE10FD">
            <w:pPr>
              <w:pStyle w:val="Left"/>
              <w:numPr>
                <w:ilvl w:val="0"/>
                <w:numId w:val="57"/>
              </w:numPr>
              <w:spacing w:before="120"/>
              <w:rPr>
                <w:ins w:id="25262" w:author="Author"/>
                <w:sz w:val="20"/>
                <w:lang w:val="en-IE"/>
              </w:rPr>
            </w:pPr>
            <w:ins w:id="25263" w:author="Author">
              <w:r>
                <w:rPr>
                  <w:sz w:val="20"/>
                  <w:lang w:val="en-IE"/>
                </w:rPr>
                <w:t>Quotation can now be called with the summary button</w:t>
              </w:r>
            </w:ins>
          </w:p>
          <w:p w14:paraId="181A99A6" w14:textId="77777777" w:rsidR="003860AF" w:rsidRDefault="003860AF" w:rsidP="00FE10FD">
            <w:pPr>
              <w:pStyle w:val="Left"/>
              <w:numPr>
                <w:ilvl w:val="0"/>
                <w:numId w:val="57"/>
              </w:numPr>
              <w:spacing w:before="120"/>
              <w:rPr>
                <w:ins w:id="25264" w:author="Author"/>
                <w:sz w:val="20"/>
                <w:lang w:val="en-IE"/>
              </w:rPr>
            </w:pPr>
            <w:ins w:id="25265" w:author="Author">
              <w:r>
                <w:rPr>
                  <w:sz w:val="20"/>
                  <w:lang w:val="en-IE"/>
                </w:rPr>
                <w:t>Updated Reference Data</w:t>
              </w:r>
            </w:ins>
          </w:p>
          <w:p w14:paraId="42971109" w14:textId="77777777" w:rsidR="003860AF" w:rsidRDefault="003860AF" w:rsidP="00FE10FD">
            <w:pPr>
              <w:pStyle w:val="Left"/>
              <w:numPr>
                <w:ilvl w:val="0"/>
                <w:numId w:val="57"/>
              </w:numPr>
              <w:spacing w:before="120"/>
              <w:rPr>
                <w:ins w:id="25266" w:author="Author"/>
                <w:sz w:val="20"/>
                <w:lang w:val="en-IE"/>
              </w:rPr>
            </w:pPr>
            <w:ins w:id="25267" w:author="Author">
              <w:r>
                <w:rPr>
                  <w:sz w:val="20"/>
                  <w:lang w:val="en-IE"/>
                </w:rPr>
                <w:t>Updated User Messages</w:t>
              </w:r>
            </w:ins>
          </w:p>
          <w:p w14:paraId="726AE236" w14:textId="77777777" w:rsidR="003860AF" w:rsidRDefault="003860AF" w:rsidP="00FE10FD">
            <w:pPr>
              <w:pStyle w:val="Left"/>
              <w:numPr>
                <w:ilvl w:val="0"/>
                <w:numId w:val="57"/>
              </w:numPr>
              <w:spacing w:before="120"/>
              <w:rPr>
                <w:ins w:id="25268" w:author="Author"/>
                <w:sz w:val="20"/>
                <w:lang w:val="en-IE"/>
              </w:rPr>
            </w:pPr>
            <w:ins w:id="25269" w:author="Author">
              <w:r>
                <w:rPr>
                  <w:sz w:val="20"/>
                  <w:lang w:val="en-IE"/>
                </w:rPr>
                <w:t>Updated Service Calls</w:t>
              </w:r>
            </w:ins>
          </w:p>
          <w:p w14:paraId="4CE45277" w14:textId="77777777" w:rsidR="00F84BD6" w:rsidRDefault="00F84BD6" w:rsidP="00FE10FD">
            <w:pPr>
              <w:pStyle w:val="Left"/>
              <w:numPr>
                <w:ilvl w:val="0"/>
                <w:numId w:val="57"/>
              </w:numPr>
              <w:spacing w:before="120"/>
              <w:rPr>
                <w:ins w:id="25270" w:author="Author"/>
                <w:sz w:val="20"/>
                <w:lang w:val="en-IE"/>
              </w:rPr>
            </w:pPr>
            <w:ins w:id="25271" w:author="Author">
              <w:r>
                <w:rPr>
                  <w:sz w:val="20"/>
                  <w:lang w:val="en-IE"/>
                </w:rPr>
                <w:t>Added warning message with NLE/LE result</w:t>
              </w:r>
            </w:ins>
          </w:p>
          <w:p w14:paraId="5402D9D9" w14:textId="6F93ED87" w:rsidR="00FF51BF" w:rsidRDefault="00FF51BF" w:rsidP="00FE10FD">
            <w:pPr>
              <w:pStyle w:val="Left"/>
              <w:numPr>
                <w:ilvl w:val="0"/>
                <w:numId w:val="57"/>
              </w:numPr>
              <w:spacing w:before="120"/>
              <w:rPr>
                <w:ins w:id="25272" w:author="Author"/>
                <w:sz w:val="20"/>
                <w:lang w:val="en-IE"/>
              </w:rPr>
            </w:pPr>
            <w:ins w:id="25273" w:author="Author">
              <w:r>
                <w:rPr>
                  <w:sz w:val="20"/>
                  <w:lang w:val="en-IE"/>
                </w:rPr>
                <w:t>Added cardinality logic to screen specification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C6C2D4E" w14:textId="4DBDB8C6" w:rsidR="00DA40D4" w:rsidRPr="005F7A86" w:rsidRDefault="00DA40D4" w:rsidP="00B6106B">
            <w:pPr>
              <w:spacing w:before="0" w:after="0"/>
              <w:jc w:val="left"/>
              <w:rPr>
                <w:ins w:id="25274" w:author="Author"/>
                <w:sz w:val="20"/>
                <w:lang w:val="en-IE"/>
              </w:rPr>
            </w:pPr>
            <w:ins w:id="25275" w:author="Author">
              <w:r w:rsidRPr="005F7A86">
                <w:rPr>
                  <w:b w:val="0"/>
                  <w:sz w:val="20"/>
                  <w:lang w:val="en-IE"/>
                </w:rPr>
                <w:t>Celfocus</w:t>
              </w:r>
            </w:ins>
          </w:p>
        </w:tc>
      </w:tr>
      <w:tr w:rsidR="005539B9" w:rsidRPr="00E73B40" w14:paraId="4339387E" w14:textId="77777777" w:rsidTr="00B6106B">
        <w:trPr>
          <w:trHeight w:val="471"/>
          <w:ins w:id="25276" w:author="Author"/>
        </w:trPr>
        <w:tc>
          <w:tcPr>
            <w:tcW w:w="466" w:type="pct"/>
            <w:tcMar>
              <w:top w:w="57" w:type="dxa"/>
              <w:left w:w="57" w:type="dxa"/>
              <w:bottom w:w="57" w:type="dxa"/>
              <w:right w:w="57" w:type="dxa"/>
            </w:tcMar>
          </w:tcPr>
          <w:p w14:paraId="0F8F4342" w14:textId="343C2729" w:rsidR="005539B9" w:rsidRDefault="005539B9" w:rsidP="00B6106B">
            <w:pPr>
              <w:spacing w:before="0" w:after="0"/>
              <w:jc w:val="left"/>
              <w:rPr>
                <w:ins w:id="25277" w:author="Author"/>
                <w:sz w:val="20"/>
                <w:lang w:val="en-IE"/>
              </w:rPr>
            </w:pPr>
            <w:ins w:id="25278" w:author="Author">
              <w:r>
                <w:rPr>
                  <w:sz w:val="20"/>
                  <w:lang w:val="en-IE"/>
                </w:rPr>
                <w:t>1.19</w:t>
              </w:r>
            </w:ins>
          </w:p>
        </w:tc>
        <w:tc>
          <w:tcPr>
            <w:tcW w:w="654" w:type="pct"/>
            <w:tcMar>
              <w:top w:w="57" w:type="dxa"/>
              <w:left w:w="57" w:type="dxa"/>
              <w:bottom w:w="57" w:type="dxa"/>
              <w:right w:w="57" w:type="dxa"/>
            </w:tcMar>
          </w:tcPr>
          <w:p w14:paraId="0613E457" w14:textId="487DFAD2" w:rsidR="005539B9" w:rsidRDefault="005539B9" w:rsidP="005539B9">
            <w:pPr>
              <w:spacing w:before="0" w:after="0"/>
              <w:jc w:val="left"/>
              <w:rPr>
                <w:ins w:id="25279" w:author="Author"/>
                <w:sz w:val="20"/>
                <w:lang w:val="en-IE"/>
              </w:rPr>
            </w:pPr>
            <w:ins w:id="25280" w:author="Author">
              <w:r>
                <w:rPr>
                  <w:sz w:val="20"/>
                  <w:lang w:val="en-IE"/>
                </w:rPr>
                <w:t>2016-08-02</w:t>
              </w:r>
            </w:ins>
          </w:p>
        </w:tc>
        <w:tc>
          <w:tcPr>
            <w:tcW w:w="2616" w:type="pct"/>
            <w:tcMar>
              <w:top w:w="57" w:type="dxa"/>
              <w:left w:w="57" w:type="dxa"/>
              <w:bottom w:w="57" w:type="dxa"/>
              <w:right w:w="57" w:type="dxa"/>
            </w:tcMar>
          </w:tcPr>
          <w:p w14:paraId="08479502" w14:textId="77777777" w:rsidR="005539B9" w:rsidRDefault="005539B9" w:rsidP="00FE10FD">
            <w:pPr>
              <w:pStyle w:val="Left"/>
              <w:numPr>
                <w:ilvl w:val="0"/>
                <w:numId w:val="57"/>
              </w:numPr>
              <w:spacing w:before="120"/>
              <w:rPr>
                <w:ins w:id="25281" w:author="Author"/>
                <w:sz w:val="20"/>
                <w:lang w:val="en-IE"/>
              </w:rPr>
            </w:pPr>
            <w:ins w:id="25282" w:author="Author">
              <w:r>
                <w:rPr>
                  <w:sz w:val="20"/>
                  <w:lang w:val="en-IE"/>
                </w:rPr>
                <w:t>Removed feasibility NOK from fetch feasibility status scenario.</w:t>
              </w:r>
            </w:ins>
          </w:p>
          <w:p w14:paraId="7D2535EB" w14:textId="77777777" w:rsidR="0058174A" w:rsidRDefault="0058174A" w:rsidP="00FE10FD">
            <w:pPr>
              <w:pStyle w:val="Left"/>
              <w:numPr>
                <w:ilvl w:val="0"/>
                <w:numId w:val="57"/>
              </w:numPr>
              <w:spacing w:before="120"/>
              <w:rPr>
                <w:ins w:id="25283" w:author="Author"/>
                <w:sz w:val="20"/>
                <w:lang w:val="en-IE"/>
              </w:rPr>
            </w:pPr>
            <w:ins w:id="25284" w:author="Author">
              <w:r>
                <w:rPr>
                  <w:sz w:val="20"/>
                  <w:lang w:val="en-IE"/>
                </w:rPr>
                <w:t>Added AQ1485 (Commercially approved) – Generate port in security number logic</w:t>
              </w:r>
            </w:ins>
          </w:p>
          <w:p w14:paraId="171E3CA3" w14:textId="77777777" w:rsidR="005920F2" w:rsidRDefault="005920F2" w:rsidP="00FE10FD">
            <w:pPr>
              <w:pStyle w:val="Left"/>
              <w:numPr>
                <w:ilvl w:val="0"/>
                <w:numId w:val="57"/>
              </w:numPr>
              <w:spacing w:before="120"/>
              <w:rPr>
                <w:ins w:id="25285" w:author="Author"/>
                <w:sz w:val="20"/>
                <w:lang w:val="en-IE"/>
              </w:rPr>
            </w:pPr>
            <w:ins w:id="25286" w:author="Author">
              <w:r>
                <w:rPr>
                  <w:sz w:val="20"/>
                  <w:lang w:val="en-IE"/>
                </w:rPr>
                <w:t>Order creation is now for each offer in the basket.</w:t>
              </w:r>
            </w:ins>
          </w:p>
          <w:p w14:paraId="442B9B46" w14:textId="132A7A4F" w:rsidR="005920F2" w:rsidRPr="005920F2" w:rsidRDefault="005920F2" w:rsidP="00FE10FD">
            <w:pPr>
              <w:pStyle w:val="Left"/>
              <w:numPr>
                <w:ilvl w:val="0"/>
                <w:numId w:val="57"/>
              </w:numPr>
              <w:spacing w:before="120"/>
              <w:rPr>
                <w:ins w:id="25287" w:author="Author"/>
                <w:sz w:val="20"/>
                <w:lang w:val="en-IE"/>
              </w:rPr>
            </w:pPr>
            <w:ins w:id="25288" w:author="Author">
              <w:r>
                <w:rPr>
                  <w:sz w:val="20"/>
                  <w:lang w:val="en-IE"/>
                </w:rPr>
                <w:t>Sales screens updated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7F092B6" w14:textId="5063AF30" w:rsidR="005539B9" w:rsidRPr="005F7A86" w:rsidRDefault="005539B9" w:rsidP="00B6106B">
            <w:pPr>
              <w:spacing w:before="0" w:after="0"/>
              <w:jc w:val="left"/>
              <w:rPr>
                <w:ins w:id="25289" w:author="Author"/>
                <w:sz w:val="20"/>
                <w:lang w:val="en-IE"/>
              </w:rPr>
            </w:pPr>
            <w:ins w:id="25290" w:author="Author">
              <w:r w:rsidRPr="005F7A86">
                <w:rPr>
                  <w:b w:val="0"/>
                  <w:sz w:val="20"/>
                  <w:lang w:val="en-IE"/>
                </w:rPr>
                <w:t>Celfocus</w:t>
              </w:r>
            </w:ins>
          </w:p>
        </w:tc>
      </w:tr>
      <w:tr w:rsidR="00735132" w:rsidRPr="00E73B40" w14:paraId="0FECA95E" w14:textId="77777777" w:rsidTr="00B6106B">
        <w:trPr>
          <w:trHeight w:val="471"/>
          <w:ins w:id="25291" w:author="Author"/>
        </w:trPr>
        <w:tc>
          <w:tcPr>
            <w:tcW w:w="466" w:type="pct"/>
            <w:tcMar>
              <w:top w:w="57" w:type="dxa"/>
              <w:left w:w="57" w:type="dxa"/>
              <w:bottom w:w="57" w:type="dxa"/>
              <w:right w:w="57" w:type="dxa"/>
            </w:tcMar>
          </w:tcPr>
          <w:p w14:paraId="74C64A7D" w14:textId="052A2A5B" w:rsidR="00735132" w:rsidRDefault="00735132" w:rsidP="00B6106B">
            <w:pPr>
              <w:spacing w:before="0" w:after="0"/>
              <w:jc w:val="left"/>
              <w:rPr>
                <w:ins w:id="25292" w:author="Author"/>
                <w:sz w:val="20"/>
                <w:lang w:val="en-IE"/>
              </w:rPr>
            </w:pPr>
            <w:ins w:id="25293" w:author="Author">
              <w:r>
                <w:rPr>
                  <w:sz w:val="20"/>
                  <w:lang w:val="en-IE"/>
                </w:rPr>
                <w:t>1.20</w:t>
              </w:r>
            </w:ins>
          </w:p>
        </w:tc>
        <w:tc>
          <w:tcPr>
            <w:tcW w:w="654" w:type="pct"/>
            <w:tcMar>
              <w:top w:w="57" w:type="dxa"/>
              <w:left w:w="57" w:type="dxa"/>
              <w:bottom w:w="57" w:type="dxa"/>
              <w:right w:w="57" w:type="dxa"/>
            </w:tcMar>
          </w:tcPr>
          <w:p w14:paraId="7624869B" w14:textId="044EBFCA" w:rsidR="00735132" w:rsidRDefault="00735132" w:rsidP="005539B9">
            <w:pPr>
              <w:spacing w:before="0" w:after="0"/>
              <w:jc w:val="left"/>
              <w:rPr>
                <w:ins w:id="25294" w:author="Author"/>
                <w:sz w:val="20"/>
                <w:lang w:val="en-IE"/>
              </w:rPr>
            </w:pPr>
            <w:ins w:id="25295" w:author="Author">
              <w:r>
                <w:rPr>
                  <w:sz w:val="20"/>
                  <w:lang w:val="en-IE"/>
                </w:rPr>
                <w:t>2016-08-09</w:t>
              </w:r>
            </w:ins>
          </w:p>
        </w:tc>
        <w:tc>
          <w:tcPr>
            <w:tcW w:w="2616" w:type="pct"/>
            <w:tcMar>
              <w:top w:w="57" w:type="dxa"/>
              <w:left w:w="57" w:type="dxa"/>
              <w:bottom w:w="57" w:type="dxa"/>
              <w:right w:w="57" w:type="dxa"/>
            </w:tcMar>
          </w:tcPr>
          <w:p w14:paraId="49913672" w14:textId="77777777" w:rsidR="00735132" w:rsidRDefault="00735132" w:rsidP="00FE10FD">
            <w:pPr>
              <w:pStyle w:val="Left"/>
              <w:numPr>
                <w:ilvl w:val="0"/>
                <w:numId w:val="57"/>
              </w:numPr>
              <w:spacing w:before="120"/>
              <w:rPr>
                <w:ins w:id="25296" w:author="Author"/>
                <w:sz w:val="20"/>
                <w:lang w:val="en-IE"/>
              </w:rPr>
            </w:pPr>
            <w:ins w:id="25297" w:author="Author">
              <w:r>
                <w:rPr>
                  <w:sz w:val="20"/>
                  <w:lang w:val="en-IE"/>
                </w:rPr>
                <w:t>Removed notes of commercial agreements for WLR, Lead time frame and Ancillary services.</w:t>
              </w:r>
            </w:ins>
          </w:p>
          <w:p w14:paraId="62E29BA3" w14:textId="3FD26D96" w:rsidR="00AE6F3D" w:rsidRDefault="00AE6F3D" w:rsidP="00FE10FD">
            <w:pPr>
              <w:pStyle w:val="Left"/>
              <w:numPr>
                <w:ilvl w:val="0"/>
                <w:numId w:val="57"/>
              </w:numPr>
              <w:spacing w:before="120"/>
              <w:rPr>
                <w:ins w:id="25298" w:author="Author"/>
                <w:sz w:val="20"/>
                <w:lang w:val="en-IE"/>
              </w:rPr>
            </w:pPr>
            <w:ins w:id="25299" w:author="Author">
              <w:r>
                <w:rPr>
                  <w:sz w:val="20"/>
                  <w:lang w:val="en-IE"/>
                </w:rPr>
                <w:t>Order creation is open for discussion. Order creation is for each offer in the basket was removed.</w:t>
              </w:r>
            </w:ins>
          </w:p>
          <w:p w14:paraId="06623844" w14:textId="77777777" w:rsidR="00AE6F3D" w:rsidRDefault="00AE6F3D" w:rsidP="00FE10FD">
            <w:pPr>
              <w:pStyle w:val="Left"/>
              <w:numPr>
                <w:ilvl w:val="0"/>
                <w:numId w:val="57"/>
              </w:numPr>
              <w:spacing w:before="120"/>
              <w:rPr>
                <w:ins w:id="25300" w:author="Author"/>
                <w:sz w:val="20"/>
                <w:lang w:val="en-IE"/>
              </w:rPr>
            </w:pPr>
            <w:ins w:id="25301" w:author="Author">
              <w:r>
                <w:rPr>
                  <w:sz w:val="20"/>
                  <w:lang w:val="en-IE"/>
                </w:rPr>
                <w:t>Feasibility step 16c was incoherent, thus removed.</w:t>
              </w:r>
            </w:ins>
          </w:p>
          <w:p w14:paraId="55CDE09D" w14:textId="77777777" w:rsidR="00013D51" w:rsidRDefault="00013D51" w:rsidP="00FE10FD">
            <w:pPr>
              <w:pStyle w:val="Left"/>
              <w:numPr>
                <w:ilvl w:val="0"/>
                <w:numId w:val="57"/>
              </w:numPr>
              <w:spacing w:before="120"/>
              <w:rPr>
                <w:ins w:id="25302" w:author="Author"/>
                <w:sz w:val="20"/>
                <w:lang w:val="en-IE"/>
              </w:rPr>
            </w:pPr>
            <w:ins w:id="25303" w:author="Author">
              <w:r>
                <w:rPr>
                  <w:sz w:val="20"/>
                  <w:lang w:val="en-IE"/>
                </w:rPr>
                <w:t>UFE is now capable of automatically apply several correction when multiple unconformities are returned. WM_SAL_7 reviewed.</w:t>
              </w:r>
            </w:ins>
          </w:p>
          <w:p w14:paraId="3132574D" w14:textId="77777777" w:rsidR="001117D7" w:rsidRDefault="001117D7" w:rsidP="00FE10FD">
            <w:pPr>
              <w:pStyle w:val="Left"/>
              <w:numPr>
                <w:ilvl w:val="0"/>
                <w:numId w:val="57"/>
              </w:numPr>
              <w:spacing w:before="120"/>
              <w:rPr>
                <w:ins w:id="25304" w:author="Author"/>
                <w:sz w:val="20"/>
                <w:lang w:val="en-IE"/>
              </w:rPr>
            </w:pPr>
            <w:ins w:id="25305" w:author="Author">
              <w:r>
                <w:rPr>
                  <w:sz w:val="20"/>
                  <w:lang w:val="en-IE"/>
                </w:rPr>
                <w:t>Lead time frame is only for fixed offers</w:t>
              </w:r>
            </w:ins>
          </w:p>
          <w:p w14:paraId="724CE968" w14:textId="1DCCCC77" w:rsidR="00DA09D8" w:rsidRDefault="00DA09D8" w:rsidP="00FE10FD">
            <w:pPr>
              <w:pStyle w:val="Left"/>
              <w:numPr>
                <w:ilvl w:val="0"/>
                <w:numId w:val="57"/>
              </w:numPr>
              <w:spacing w:before="120"/>
              <w:rPr>
                <w:ins w:id="25306" w:author="Author"/>
                <w:sz w:val="20"/>
                <w:lang w:val="en-IE"/>
              </w:rPr>
            </w:pPr>
            <w:ins w:id="25307" w:author="Author">
              <w:r>
                <w:rPr>
                  <w:sz w:val="20"/>
                  <w:lang w:val="en-IE"/>
                </w:rPr>
                <w:t>Description in Activity 23</w:t>
              </w:r>
              <w:r w:rsidR="00B90DA1">
                <w:rPr>
                  <w:sz w:val="20"/>
                  <w:lang w:val="en-IE"/>
                </w:rPr>
                <w:t xml:space="preserve"> rephrased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BA339CA" w14:textId="308408E2" w:rsidR="00735132" w:rsidRPr="005F7A86" w:rsidRDefault="00735132" w:rsidP="00B6106B">
            <w:pPr>
              <w:spacing w:before="0" w:after="0"/>
              <w:jc w:val="left"/>
              <w:rPr>
                <w:ins w:id="25308" w:author="Author"/>
                <w:b w:val="0"/>
                <w:sz w:val="20"/>
                <w:lang w:val="en-IE"/>
              </w:rPr>
            </w:pPr>
            <w:ins w:id="25309" w:author="Author">
              <w:r>
                <w:rPr>
                  <w:b w:val="0"/>
                  <w:sz w:val="20"/>
                  <w:lang w:val="en-IE"/>
                </w:rPr>
                <w:t>Celfocus</w:t>
              </w:r>
            </w:ins>
          </w:p>
        </w:tc>
      </w:tr>
      <w:tr w:rsidR="00D7239E" w:rsidRPr="00E73B40" w14:paraId="5464A7ED" w14:textId="77777777" w:rsidTr="00B6106B">
        <w:trPr>
          <w:trHeight w:val="471"/>
          <w:ins w:id="25310" w:author="Author"/>
        </w:trPr>
        <w:tc>
          <w:tcPr>
            <w:tcW w:w="466" w:type="pct"/>
            <w:tcMar>
              <w:top w:w="57" w:type="dxa"/>
              <w:left w:w="57" w:type="dxa"/>
              <w:bottom w:w="57" w:type="dxa"/>
              <w:right w:w="57" w:type="dxa"/>
            </w:tcMar>
          </w:tcPr>
          <w:p w14:paraId="0953F442" w14:textId="650890CF" w:rsidR="00D7239E" w:rsidRDefault="00D7239E" w:rsidP="00B6106B">
            <w:pPr>
              <w:spacing w:before="0" w:after="0"/>
              <w:jc w:val="left"/>
              <w:rPr>
                <w:ins w:id="25311" w:author="Author"/>
                <w:sz w:val="20"/>
                <w:lang w:val="en-IE"/>
              </w:rPr>
            </w:pPr>
            <w:ins w:id="25312" w:author="Author">
              <w:r>
                <w:rPr>
                  <w:sz w:val="20"/>
                  <w:lang w:val="en-IE"/>
                </w:rPr>
                <w:lastRenderedPageBreak/>
                <w:t>1.21</w:t>
              </w:r>
            </w:ins>
          </w:p>
        </w:tc>
        <w:tc>
          <w:tcPr>
            <w:tcW w:w="654" w:type="pct"/>
            <w:tcMar>
              <w:top w:w="57" w:type="dxa"/>
              <w:left w:w="57" w:type="dxa"/>
              <w:bottom w:w="57" w:type="dxa"/>
              <w:right w:w="57" w:type="dxa"/>
            </w:tcMar>
          </w:tcPr>
          <w:p w14:paraId="74CE2AE4" w14:textId="1058332A" w:rsidR="00D7239E" w:rsidRDefault="00D7239E" w:rsidP="00D0307B">
            <w:pPr>
              <w:spacing w:before="0" w:after="0"/>
              <w:jc w:val="left"/>
              <w:rPr>
                <w:ins w:id="25313" w:author="Author"/>
                <w:sz w:val="20"/>
                <w:lang w:val="en-IE"/>
              </w:rPr>
            </w:pPr>
            <w:ins w:id="25314" w:author="Author">
              <w:r>
                <w:rPr>
                  <w:sz w:val="20"/>
                  <w:lang w:val="en-IE"/>
                </w:rPr>
                <w:t>2016-08-</w:t>
              </w:r>
              <w:r w:rsidR="00D0307B">
                <w:rPr>
                  <w:sz w:val="20"/>
                  <w:lang w:val="en-IE"/>
                </w:rPr>
                <w:t>26</w:t>
              </w:r>
            </w:ins>
          </w:p>
        </w:tc>
        <w:tc>
          <w:tcPr>
            <w:tcW w:w="2616" w:type="pct"/>
            <w:tcMar>
              <w:top w:w="57" w:type="dxa"/>
              <w:left w:w="57" w:type="dxa"/>
              <w:bottom w:w="57" w:type="dxa"/>
              <w:right w:w="57" w:type="dxa"/>
            </w:tcMar>
          </w:tcPr>
          <w:p w14:paraId="56130BC4" w14:textId="3C72CD75" w:rsidR="00D7239E" w:rsidDel="008B0CA7" w:rsidRDefault="008B0CA7" w:rsidP="00FE10FD">
            <w:pPr>
              <w:pStyle w:val="Left"/>
              <w:numPr>
                <w:ilvl w:val="0"/>
                <w:numId w:val="57"/>
              </w:numPr>
              <w:spacing w:before="120"/>
              <w:rPr>
                <w:del w:id="25315" w:author="Author"/>
                <w:sz w:val="20"/>
                <w:lang w:val="en-IE"/>
              </w:rPr>
            </w:pPr>
            <w:ins w:id="25316" w:author="Author">
              <w:r>
                <w:rPr>
                  <w:sz w:val="20"/>
                  <w:lang w:val="en-IE"/>
                </w:rPr>
                <w:t xml:space="preserve">Fixed some </w:t>
              </w:r>
              <w:del w:id="25317" w:author="Author">
                <w:r w:rsidR="00D7239E" w:rsidDel="008B0CA7">
                  <w:rPr>
                    <w:sz w:val="20"/>
                    <w:lang w:val="en-IE"/>
                  </w:rPr>
                  <w:delText>I</w:delText>
                </w:r>
              </w:del>
              <w:r>
                <w:rPr>
                  <w:sz w:val="20"/>
                  <w:lang w:val="en-IE"/>
                </w:rPr>
                <w:t>i</w:t>
              </w:r>
              <w:r w:rsidR="00D7239E">
                <w:rPr>
                  <w:sz w:val="20"/>
                  <w:lang w:val="en-IE"/>
                </w:rPr>
                <w:t>ntegration step</w:t>
              </w:r>
              <w:r>
                <w:rPr>
                  <w:sz w:val="20"/>
                  <w:lang w:val="en-IE"/>
                </w:rPr>
                <w:t>s had a wrong nomenclature</w:t>
              </w:r>
            </w:ins>
          </w:p>
          <w:p w14:paraId="1B40DECB" w14:textId="7952F8A9" w:rsidR="008B0CA7" w:rsidRDefault="00BE2E46" w:rsidP="00FE10FD">
            <w:pPr>
              <w:pStyle w:val="Left"/>
              <w:numPr>
                <w:ilvl w:val="0"/>
                <w:numId w:val="57"/>
              </w:numPr>
              <w:spacing w:before="120"/>
              <w:rPr>
                <w:ins w:id="25318" w:author="Author"/>
                <w:sz w:val="20"/>
                <w:lang w:val="en-IE"/>
              </w:rPr>
            </w:pPr>
            <w:ins w:id="25319" w:author="Author">
              <w:r>
                <w:rPr>
                  <w:sz w:val="20"/>
                  <w:lang w:val="en-IE"/>
                </w:rPr>
                <w:t>.</w:t>
              </w:r>
            </w:ins>
          </w:p>
          <w:p w14:paraId="6B21FD91" w14:textId="77777777" w:rsidR="00BF3DEE" w:rsidRDefault="00BF3DEE" w:rsidP="00FE10FD">
            <w:pPr>
              <w:pStyle w:val="Left"/>
              <w:numPr>
                <w:ilvl w:val="0"/>
                <w:numId w:val="57"/>
              </w:numPr>
              <w:spacing w:before="120"/>
              <w:rPr>
                <w:ins w:id="25320" w:author="Author"/>
                <w:sz w:val="20"/>
                <w:lang w:val="en-IE"/>
              </w:rPr>
            </w:pPr>
            <w:ins w:id="25321" w:author="Author">
              <w:r>
                <w:rPr>
                  <w:sz w:val="20"/>
                  <w:lang w:val="en-IE"/>
                </w:rPr>
                <w:t>Rephrased WLR request.</w:t>
              </w:r>
            </w:ins>
          </w:p>
          <w:p w14:paraId="3E66AF02" w14:textId="77777777" w:rsidR="000347BA" w:rsidRDefault="000347BA" w:rsidP="00FE10FD">
            <w:pPr>
              <w:pStyle w:val="Left"/>
              <w:numPr>
                <w:ilvl w:val="0"/>
                <w:numId w:val="57"/>
              </w:numPr>
              <w:spacing w:before="120"/>
              <w:rPr>
                <w:ins w:id="25322" w:author="Author"/>
                <w:sz w:val="20"/>
                <w:lang w:val="en-IE"/>
              </w:rPr>
            </w:pPr>
            <w:ins w:id="25323" w:author="Author">
              <w:r>
                <w:rPr>
                  <w:sz w:val="20"/>
                  <w:lang w:val="en-IE"/>
                </w:rPr>
                <w:t>BS#2 now with all activities as BS#1 due to moving schedule activity from BS#1 to BS#2.</w:t>
              </w:r>
            </w:ins>
          </w:p>
          <w:p w14:paraId="41F1DAD5" w14:textId="77777777" w:rsidR="000665B7" w:rsidRDefault="000665B7" w:rsidP="00FE10FD">
            <w:pPr>
              <w:pStyle w:val="Left"/>
              <w:numPr>
                <w:ilvl w:val="0"/>
                <w:numId w:val="57"/>
              </w:numPr>
              <w:spacing w:before="120"/>
              <w:rPr>
                <w:ins w:id="25324" w:author="Author"/>
                <w:sz w:val="20"/>
                <w:lang w:val="en-IE"/>
              </w:rPr>
            </w:pPr>
            <w:ins w:id="25325" w:author="Author">
              <w:r>
                <w:rPr>
                  <w:sz w:val="20"/>
                  <w:lang w:val="en-IE"/>
                </w:rPr>
                <w:t>WM_SAL_5 changed to show referral ID returned to the user</w:t>
              </w:r>
            </w:ins>
          </w:p>
          <w:p w14:paraId="122771DE" w14:textId="331CF068" w:rsidR="00EF3642" w:rsidRDefault="00EF3642" w:rsidP="00FE10FD">
            <w:pPr>
              <w:pStyle w:val="Left"/>
              <w:numPr>
                <w:ilvl w:val="0"/>
                <w:numId w:val="57"/>
              </w:numPr>
              <w:spacing w:before="120"/>
              <w:rPr>
                <w:ins w:id="25326" w:author="Author"/>
                <w:sz w:val="20"/>
                <w:lang w:val="en-IE"/>
              </w:rPr>
            </w:pPr>
            <w:ins w:id="25327" w:author="Author">
              <w:r>
                <w:rPr>
                  <w:sz w:val="20"/>
                  <w:lang w:val="en-IE"/>
                </w:rPr>
                <w:t>Added WM_SAL_10 to show the referral result to the user</w:t>
              </w:r>
              <w:r w:rsidR="00B4153F">
                <w:rPr>
                  <w:sz w:val="20"/>
                  <w:lang w:val="en-IE"/>
                </w:rPr>
                <w:t>. Added get referral results button to billing profile screen.</w:t>
              </w:r>
            </w:ins>
          </w:p>
          <w:p w14:paraId="39BBE697" w14:textId="77777777" w:rsidR="00D0307B" w:rsidRDefault="00D0307B" w:rsidP="00FE10FD">
            <w:pPr>
              <w:pStyle w:val="Left"/>
              <w:numPr>
                <w:ilvl w:val="0"/>
                <w:numId w:val="57"/>
              </w:numPr>
              <w:spacing w:before="120"/>
              <w:rPr>
                <w:ins w:id="25328" w:author="Author"/>
                <w:sz w:val="20"/>
                <w:lang w:val="en-IE"/>
              </w:rPr>
            </w:pPr>
            <w:ins w:id="25329" w:author="Author">
              <w:r>
                <w:rPr>
                  <w:sz w:val="20"/>
                  <w:lang w:val="en-IE"/>
                </w:rPr>
                <w:t>Removed reservation of logical resources from BS#8</w:t>
              </w:r>
            </w:ins>
          </w:p>
          <w:p w14:paraId="62AB1838" w14:textId="77777777" w:rsidR="00557052" w:rsidRDefault="00557052" w:rsidP="00FE10FD">
            <w:pPr>
              <w:pStyle w:val="Left"/>
              <w:numPr>
                <w:ilvl w:val="0"/>
                <w:numId w:val="57"/>
              </w:numPr>
              <w:spacing w:before="120"/>
              <w:rPr>
                <w:ins w:id="25330" w:author="Author"/>
                <w:sz w:val="20"/>
                <w:lang w:val="en-IE"/>
              </w:rPr>
            </w:pPr>
            <w:ins w:id="25331" w:author="Author">
              <w:r>
                <w:rPr>
                  <w:sz w:val="20"/>
                  <w:lang w:val="en-IE"/>
                </w:rPr>
                <w:t>BS#7 call for analyse and product summary is only for replace offers campaigns.</w:t>
              </w:r>
            </w:ins>
          </w:p>
          <w:p w14:paraId="24505F65" w14:textId="58CF6FC4" w:rsidR="00A06509" w:rsidRPr="00D0307B" w:rsidRDefault="00A06509" w:rsidP="00FE10FD">
            <w:pPr>
              <w:pStyle w:val="Left"/>
              <w:numPr>
                <w:ilvl w:val="0"/>
                <w:numId w:val="57"/>
              </w:numPr>
              <w:spacing w:before="120"/>
              <w:rPr>
                <w:ins w:id="25332" w:author="Author"/>
                <w:sz w:val="20"/>
                <w:lang w:val="en-IE"/>
              </w:rPr>
            </w:pPr>
            <w:ins w:id="25333" w:author="Author">
              <w:r>
                <w:rPr>
                  <w:sz w:val="20"/>
                  <w:lang w:val="en-IE"/>
                </w:rPr>
                <w:t>Validate port in number integration service changed. Open item concerning the usage for fixed portability</w:t>
              </w:r>
              <w:r w:rsidR="007F3215">
                <w:rPr>
                  <w:sz w:val="20"/>
                  <w:lang w:val="en-IE"/>
                </w:rPr>
                <w:t>.</w:t>
              </w:r>
              <w:del w:id="25334" w:author="Author">
                <w:r w:rsidDel="007F3215">
                  <w:rPr>
                    <w:sz w:val="20"/>
                    <w:lang w:val="en-IE"/>
                  </w:rPr>
                  <w:delText>,</w:delText>
                </w:r>
              </w:del>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A687531" w14:textId="56B8E48E" w:rsidR="00D7239E" w:rsidRDefault="00D7239E" w:rsidP="00B6106B">
            <w:pPr>
              <w:spacing w:before="0" w:after="0"/>
              <w:jc w:val="left"/>
              <w:rPr>
                <w:ins w:id="25335" w:author="Author"/>
                <w:sz w:val="20"/>
                <w:lang w:val="en-IE"/>
              </w:rPr>
            </w:pPr>
            <w:ins w:id="25336" w:author="Author">
              <w:r>
                <w:rPr>
                  <w:b w:val="0"/>
                  <w:sz w:val="20"/>
                  <w:lang w:val="en-IE"/>
                </w:rPr>
                <w:t>Celfocus</w:t>
              </w:r>
            </w:ins>
          </w:p>
        </w:tc>
      </w:tr>
      <w:tr w:rsidR="007F3215" w:rsidRPr="00E73B40" w14:paraId="01DD618F" w14:textId="77777777" w:rsidTr="00B6106B">
        <w:trPr>
          <w:trHeight w:val="471"/>
          <w:ins w:id="25337" w:author="Author"/>
        </w:trPr>
        <w:tc>
          <w:tcPr>
            <w:tcW w:w="466" w:type="pct"/>
            <w:tcMar>
              <w:top w:w="57" w:type="dxa"/>
              <w:left w:w="57" w:type="dxa"/>
              <w:bottom w:w="57" w:type="dxa"/>
              <w:right w:w="57" w:type="dxa"/>
            </w:tcMar>
          </w:tcPr>
          <w:p w14:paraId="33CAFAD2" w14:textId="24F45177" w:rsidR="007F3215" w:rsidRDefault="007F3215" w:rsidP="00B6106B">
            <w:pPr>
              <w:spacing w:before="0" w:after="0"/>
              <w:jc w:val="left"/>
              <w:rPr>
                <w:ins w:id="25338" w:author="Author"/>
                <w:sz w:val="20"/>
                <w:lang w:val="en-IE"/>
              </w:rPr>
            </w:pPr>
            <w:ins w:id="25339" w:author="Author">
              <w:r>
                <w:rPr>
                  <w:sz w:val="20"/>
                  <w:lang w:val="en-IE"/>
                </w:rPr>
                <w:lastRenderedPageBreak/>
                <w:t>1.22</w:t>
              </w:r>
            </w:ins>
          </w:p>
        </w:tc>
        <w:tc>
          <w:tcPr>
            <w:tcW w:w="654" w:type="pct"/>
            <w:tcMar>
              <w:top w:w="57" w:type="dxa"/>
              <w:left w:w="57" w:type="dxa"/>
              <w:bottom w:w="57" w:type="dxa"/>
              <w:right w:w="57" w:type="dxa"/>
            </w:tcMar>
          </w:tcPr>
          <w:p w14:paraId="0D0521A9" w14:textId="4BE603A5" w:rsidR="007F3215" w:rsidRDefault="007F3215" w:rsidP="00D0307B">
            <w:pPr>
              <w:spacing w:before="0" w:after="0"/>
              <w:jc w:val="left"/>
              <w:rPr>
                <w:ins w:id="25340" w:author="Author"/>
                <w:sz w:val="20"/>
                <w:lang w:val="en-IE"/>
              </w:rPr>
            </w:pPr>
            <w:ins w:id="25341" w:author="Author">
              <w:r>
                <w:rPr>
                  <w:sz w:val="20"/>
                  <w:lang w:val="en-IE"/>
                </w:rPr>
                <w:t>2016-09-16</w:t>
              </w:r>
            </w:ins>
          </w:p>
        </w:tc>
        <w:tc>
          <w:tcPr>
            <w:tcW w:w="2616" w:type="pct"/>
            <w:tcMar>
              <w:top w:w="57" w:type="dxa"/>
              <w:left w:w="57" w:type="dxa"/>
              <w:bottom w:w="57" w:type="dxa"/>
              <w:right w:w="57" w:type="dxa"/>
            </w:tcMar>
          </w:tcPr>
          <w:p w14:paraId="0569233E" w14:textId="2D2AAA2E" w:rsidR="007F3215" w:rsidRDefault="007F3215" w:rsidP="00FE10FD">
            <w:pPr>
              <w:pStyle w:val="Left"/>
              <w:numPr>
                <w:ilvl w:val="0"/>
                <w:numId w:val="57"/>
              </w:numPr>
              <w:spacing w:before="120"/>
              <w:rPr>
                <w:ins w:id="25342" w:author="Author"/>
                <w:sz w:val="20"/>
                <w:lang w:val="en-IE"/>
              </w:rPr>
            </w:pPr>
            <w:ins w:id="25343" w:author="Author">
              <w:r>
                <w:rPr>
                  <w:sz w:val="20"/>
                  <w:lang w:val="en-IE"/>
                </w:rPr>
                <w:t>Trash icon for all items in the basket, instead of being disabled when empty, will now be hidden when empty.</w:t>
              </w:r>
            </w:ins>
          </w:p>
          <w:p w14:paraId="7AE72BAA" w14:textId="77777777" w:rsidR="007F3215" w:rsidRDefault="007F3215" w:rsidP="00FE10FD">
            <w:pPr>
              <w:pStyle w:val="Left"/>
              <w:numPr>
                <w:ilvl w:val="0"/>
                <w:numId w:val="57"/>
              </w:numPr>
              <w:spacing w:before="120"/>
              <w:rPr>
                <w:ins w:id="25344" w:author="Author"/>
                <w:sz w:val="20"/>
                <w:lang w:val="en-IE"/>
              </w:rPr>
            </w:pPr>
            <w:ins w:id="25345" w:author="Author">
              <w:r>
                <w:rPr>
                  <w:sz w:val="20"/>
                  <w:lang w:val="en-IE"/>
                </w:rPr>
                <w:t>As per Vodafone commentaries, the following changes were made:</w:t>
              </w:r>
            </w:ins>
          </w:p>
          <w:p w14:paraId="20CBEB10" w14:textId="4A058D31" w:rsidR="00276D7B" w:rsidRDefault="00276D7B" w:rsidP="00FE10FD">
            <w:pPr>
              <w:pStyle w:val="Left"/>
              <w:numPr>
                <w:ilvl w:val="1"/>
                <w:numId w:val="57"/>
              </w:numPr>
              <w:spacing w:before="120"/>
              <w:rPr>
                <w:ins w:id="25346" w:author="Author"/>
                <w:sz w:val="20"/>
                <w:lang w:val="en-IE"/>
              </w:rPr>
            </w:pPr>
            <w:ins w:id="25347" w:author="Author">
              <w:r>
                <w:rPr>
                  <w:sz w:val="20"/>
                  <w:lang w:val="en-IE"/>
                </w:rPr>
                <w:t xml:space="preserve">Added open item </w:t>
              </w:r>
              <w:r w:rsidRPr="00276D7B">
                <w:rPr>
                  <w:sz w:val="20"/>
                  <w:lang w:val="en-IE"/>
                </w:rPr>
                <w:t>Retail shop and integration with ORSIM</w:t>
              </w:r>
            </w:ins>
          </w:p>
          <w:p w14:paraId="436BCD9E" w14:textId="77777777" w:rsidR="00276D7B" w:rsidRDefault="00276D7B" w:rsidP="00FE10FD">
            <w:pPr>
              <w:pStyle w:val="Left"/>
              <w:numPr>
                <w:ilvl w:val="1"/>
                <w:numId w:val="57"/>
              </w:numPr>
              <w:spacing w:before="120"/>
              <w:rPr>
                <w:ins w:id="25348" w:author="Author"/>
                <w:sz w:val="20"/>
                <w:lang w:val="en-IE"/>
              </w:rPr>
            </w:pPr>
            <w:ins w:id="25349" w:author="Author">
              <w:r>
                <w:rPr>
                  <w:sz w:val="20"/>
                  <w:lang w:val="en-IE"/>
                </w:rPr>
                <w:t>Integration point added for BS#1 step 1c</w:t>
              </w:r>
            </w:ins>
          </w:p>
          <w:p w14:paraId="19BC0110" w14:textId="77777777" w:rsidR="00276D7B" w:rsidRDefault="00276D7B" w:rsidP="00FE10FD">
            <w:pPr>
              <w:pStyle w:val="Left"/>
              <w:numPr>
                <w:ilvl w:val="1"/>
                <w:numId w:val="57"/>
              </w:numPr>
              <w:spacing w:before="120"/>
              <w:rPr>
                <w:ins w:id="25350" w:author="Author"/>
                <w:sz w:val="20"/>
                <w:lang w:val="en-IE"/>
              </w:rPr>
            </w:pPr>
            <w:ins w:id="25351" w:author="Author">
              <w:r>
                <w:rPr>
                  <w:sz w:val="20"/>
                  <w:lang w:val="en-IE"/>
                </w:rPr>
                <w:t>CSM TBD described</w:t>
              </w:r>
            </w:ins>
          </w:p>
          <w:p w14:paraId="72275290" w14:textId="77777777" w:rsidR="00276D7B" w:rsidRDefault="00276D7B" w:rsidP="00FE10FD">
            <w:pPr>
              <w:pStyle w:val="Left"/>
              <w:numPr>
                <w:ilvl w:val="1"/>
                <w:numId w:val="57"/>
              </w:numPr>
              <w:spacing w:before="120"/>
              <w:rPr>
                <w:ins w:id="25352" w:author="Author"/>
                <w:sz w:val="20"/>
                <w:lang w:val="en-IE"/>
              </w:rPr>
            </w:pPr>
            <w:ins w:id="25353" w:author="Author">
              <w:r>
                <w:rPr>
                  <w:sz w:val="20"/>
                  <w:lang w:val="en-IE"/>
                </w:rPr>
                <w:t>Rephrased generate port in code</w:t>
              </w:r>
            </w:ins>
          </w:p>
          <w:p w14:paraId="6DF24CA1" w14:textId="77777777" w:rsidR="00276D7B" w:rsidRDefault="00276D7B" w:rsidP="00FE10FD">
            <w:pPr>
              <w:pStyle w:val="Left"/>
              <w:numPr>
                <w:ilvl w:val="1"/>
                <w:numId w:val="57"/>
              </w:numPr>
              <w:spacing w:before="120"/>
              <w:rPr>
                <w:ins w:id="25354" w:author="Author"/>
                <w:sz w:val="20"/>
                <w:lang w:val="en-IE"/>
              </w:rPr>
            </w:pPr>
            <w:ins w:id="25355" w:author="Author">
              <w:r>
                <w:rPr>
                  <w:sz w:val="20"/>
                  <w:lang w:val="en-IE"/>
                </w:rPr>
                <w:t>BS#1 step 9 rephrased</w:t>
              </w:r>
            </w:ins>
          </w:p>
          <w:p w14:paraId="55BC8CD1" w14:textId="007F4192" w:rsidR="00276D7B" w:rsidRDefault="00276D7B" w:rsidP="00FE10FD">
            <w:pPr>
              <w:pStyle w:val="Left"/>
              <w:numPr>
                <w:ilvl w:val="1"/>
                <w:numId w:val="57"/>
              </w:numPr>
              <w:spacing w:before="120"/>
              <w:rPr>
                <w:ins w:id="25356" w:author="Author"/>
                <w:sz w:val="20"/>
                <w:lang w:val="en-IE"/>
              </w:rPr>
            </w:pPr>
            <w:ins w:id="25357" w:author="Author">
              <w:r>
                <w:rPr>
                  <w:sz w:val="20"/>
                  <w:lang w:val="en-IE"/>
                </w:rPr>
                <w:t>Physical GRT table statement rephrased</w:t>
              </w:r>
            </w:ins>
          </w:p>
          <w:p w14:paraId="11CCBBA8" w14:textId="77777777" w:rsidR="00276D7B" w:rsidRDefault="00276D7B" w:rsidP="00FE10FD">
            <w:pPr>
              <w:pStyle w:val="Left"/>
              <w:numPr>
                <w:ilvl w:val="1"/>
                <w:numId w:val="57"/>
              </w:numPr>
              <w:spacing w:before="120"/>
              <w:rPr>
                <w:ins w:id="25358" w:author="Author"/>
                <w:sz w:val="20"/>
                <w:lang w:val="en-IE"/>
              </w:rPr>
            </w:pPr>
            <w:ins w:id="25359" w:author="Author">
              <w:r>
                <w:rPr>
                  <w:sz w:val="20"/>
                  <w:lang w:val="en-IE"/>
                </w:rPr>
                <w:t>Amount for credit vetting workaround “captured automatically” statement removed</w:t>
              </w:r>
            </w:ins>
          </w:p>
          <w:p w14:paraId="3CEA94A6" w14:textId="77777777" w:rsidR="00276D7B" w:rsidRDefault="00276D7B" w:rsidP="00FE10FD">
            <w:pPr>
              <w:pStyle w:val="Left"/>
              <w:numPr>
                <w:ilvl w:val="1"/>
                <w:numId w:val="57"/>
              </w:numPr>
              <w:spacing w:before="120"/>
              <w:rPr>
                <w:ins w:id="25360" w:author="Author"/>
                <w:sz w:val="20"/>
                <w:lang w:val="en-IE"/>
              </w:rPr>
            </w:pPr>
            <w:ins w:id="25361" w:author="Author">
              <w:r>
                <w:rPr>
                  <w:sz w:val="20"/>
                  <w:lang w:val="en-IE"/>
                </w:rPr>
                <w:t>Step 18e is now step 18a</w:t>
              </w:r>
            </w:ins>
          </w:p>
          <w:p w14:paraId="52AAF09E" w14:textId="60764C66" w:rsidR="00276D7B" w:rsidRDefault="00276D7B" w:rsidP="00FE10FD">
            <w:pPr>
              <w:pStyle w:val="Left"/>
              <w:numPr>
                <w:ilvl w:val="1"/>
                <w:numId w:val="57"/>
              </w:numPr>
              <w:spacing w:before="120"/>
              <w:rPr>
                <w:ins w:id="25362" w:author="Author"/>
                <w:sz w:val="20"/>
                <w:lang w:val="en-IE"/>
              </w:rPr>
            </w:pPr>
            <w:ins w:id="25363" w:author="Author">
              <w:r>
                <w:rPr>
                  <w:sz w:val="20"/>
                  <w:lang w:val="en-IE"/>
                </w:rPr>
                <w:t>Installation details not applicable for BS#1 (step 20 description)</w:t>
              </w:r>
            </w:ins>
          </w:p>
          <w:p w14:paraId="66DA7A6B" w14:textId="77777777" w:rsidR="00276D7B" w:rsidRDefault="006626FE" w:rsidP="00FE10FD">
            <w:pPr>
              <w:pStyle w:val="Left"/>
              <w:numPr>
                <w:ilvl w:val="1"/>
                <w:numId w:val="57"/>
              </w:numPr>
              <w:spacing w:before="120"/>
              <w:rPr>
                <w:ins w:id="25364" w:author="Author"/>
                <w:sz w:val="20"/>
                <w:lang w:val="en-IE"/>
              </w:rPr>
            </w:pPr>
            <w:ins w:id="25365" w:author="Author">
              <w:r>
                <w:rPr>
                  <w:sz w:val="20"/>
                  <w:lang w:val="en-IE"/>
                </w:rPr>
                <w:t>LP will be redeemed before submitting payment</w:t>
              </w:r>
            </w:ins>
          </w:p>
          <w:p w14:paraId="57401D11" w14:textId="77777777" w:rsidR="006626FE" w:rsidRDefault="006626FE" w:rsidP="00FE10FD">
            <w:pPr>
              <w:pStyle w:val="Left"/>
              <w:numPr>
                <w:ilvl w:val="1"/>
                <w:numId w:val="57"/>
              </w:numPr>
              <w:spacing w:before="120"/>
              <w:rPr>
                <w:ins w:id="25366" w:author="Author"/>
                <w:sz w:val="20"/>
                <w:lang w:val="en-IE"/>
              </w:rPr>
            </w:pPr>
            <w:ins w:id="25367" w:author="Author">
              <w:r>
                <w:rPr>
                  <w:sz w:val="20"/>
                  <w:lang w:val="en-IE"/>
                </w:rPr>
                <w:t>Removed from step 23 misleading statement about sending document ID to DMAAS</w:t>
              </w:r>
            </w:ins>
          </w:p>
          <w:p w14:paraId="4DE867F5" w14:textId="77777777" w:rsidR="006626FE" w:rsidRDefault="006626FE" w:rsidP="00FE10FD">
            <w:pPr>
              <w:pStyle w:val="Left"/>
              <w:numPr>
                <w:ilvl w:val="1"/>
                <w:numId w:val="57"/>
              </w:numPr>
              <w:spacing w:before="120"/>
              <w:rPr>
                <w:ins w:id="25368" w:author="Author"/>
                <w:sz w:val="20"/>
                <w:lang w:val="en-IE"/>
              </w:rPr>
            </w:pPr>
            <w:ins w:id="25369" w:author="Author">
              <w:r>
                <w:rPr>
                  <w:sz w:val="20"/>
                  <w:lang w:val="en-IE"/>
                </w:rPr>
                <w:t>Referral ID is now Application ID</w:t>
              </w:r>
            </w:ins>
          </w:p>
          <w:p w14:paraId="67E8F267" w14:textId="77777777" w:rsidR="006626FE" w:rsidRDefault="006626FE" w:rsidP="00FE10FD">
            <w:pPr>
              <w:pStyle w:val="Left"/>
              <w:numPr>
                <w:ilvl w:val="1"/>
                <w:numId w:val="57"/>
              </w:numPr>
              <w:spacing w:before="120"/>
              <w:rPr>
                <w:ins w:id="25370" w:author="Author"/>
                <w:sz w:val="20"/>
                <w:lang w:val="en-IE"/>
              </w:rPr>
            </w:pPr>
            <w:ins w:id="25371" w:author="Author">
              <w:r>
                <w:rPr>
                  <w:sz w:val="20"/>
                  <w:lang w:val="en-IE"/>
                </w:rPr>
                <w:t>Donor operator changed to portability information on step 24c BS#1</w:t>
              </w:r>
            </w:ins>
          </w:p>
          <w:p w14:paraId="5A6F698F" w14:textId="77777777" w:rsidR="006626FE" w:rsidRDefault="006626FE" w:rsidP="00FE10FD">
            <w:pPr>
              <w:pStyle w:val="Left"/>
              <w:numPr>
                <w:ilvl w:val="1"/>
                <w:numId w:val="57"/>
              </w:numPr>
              <w:spacing w:before="120"/>
              <w:rPr>
                <w:ins w:id="25372" w:author="Author"/>
                <w:sz w:val="20"/>
                <w:lang w:val="en-IE"/>
              </w:rPr>
            </w:pPr>
            <w:ins w:id="25373" w:author="Author">
              <w:r>
                <w:rPr>
                  <w:sz w:val="20"/>
                  <w:lang w:val="en-IE"/>
                </w:rPr>
                <w:t>Added integration spec point about getting loyalty points</w:t>
              </w:r>
            </w:ins>
          </w:p>
          <w:p w14:paraId="290731F3" w14:textId="78B90B9D" w:rsidR="006626FE" w:rsidRDefault="006626FE" w:rsidP="00FE10FD">
            <w:pPr>
              <w:pStyle w:val="Left"/>
              <w:numPr>
                <w:ilvl w:val="1"/>
                <w:numId w:val="57"/>
              </w:numPr>
              <w:spacing w:before="120"/>
              <w:rPr>
                <w:ins w:id="25374" w:author="Author"/>
                <w:sz w:val="20"/>
                <w:lang w:val="en-IE"/>
              </w:rPr>
            </w:pPr>
            <w:ins w:id="25375" w:author="Author">
              <w:r>
                <w:rPr>
                  <w:sz w:val="20"/>
                  <w:lang w:val="en-IE"/>
                </w:rPr>
                <w:t>BS#2 description rephrased</w:t>
              </w:r>
            </w:ins>
          </w:p>
          <w:p w14:paraId="18E8FBEE" w14:textId="159CBF1C" w:rsidR="006626FE" w:rsidRPr="006626FE" w:rsidRDefault="006626FE" w:rsidP="00FE10FD">
            <w:pPr>
              <w:pStyle w:val="Left"/>
              <w:numPr>
                <w:ilvl w:val="1"/>
                <w:numId w:val="57"/>
              </w:numPr>
              <w:spacing w:before="120"/>
              <w:rPr>
                <w:ins w:id="25376" w:author="Author"/>
                <w:sz w:val="20"/>
                <w:lang w:val="en-IE"/>
              </w:rPr>
            </w:pPr>
            <w:ins w:id="25377" w:author="Author">
              <w:r>
                <w:rPr>
                  <w:sz w:val="20"/>
                  <w:lang w:val="en-IE"/>
                </w:rPr>
                <w:t>BS#2 step 4b, “Only in case of SIRO” removed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D15A165" w14:textId="5226B160" w:rsidR="007F3215" w:rsidRPr="007F3215" w:rsidRDefault="007F3215" w:rsidP="00B6106B">
            <w:pPr>
              <w:spacing w:before="0" w:after="0"/>
              <w:jc w:val="left"/>
              <w:rPr>
                <w:ins w:id="25378" w:author="Author"/>
                <w:b w:val="0"/>
                <w:sz w:val="20"/>
                <w:lang w:val="en-IE"/>
              </w:rPr>
            </w:pPr>
            <w:ins w:id="25379" w:author="Author">
              <w:r>
                <w:rPr>
                  <w:b w:val="0"/>
                  <w:sz w:val="20"/>
                  <w:lang w:val="en-IE"/>
                </w:rPr>
                <w:t>Celfocus</w:t>
              </w:r>
            </w:ins>
          </w:p>
        </w:tc>
      </w:tr>
      <w:tr w:rsidR="005B244E" w:rsidRPr="00E73B40" w14:paraId="12F104FC" w14:textId="77777777" w:rsidTr="00366D8B">
        <w:trPr>
          <w:trHeight w:val="14444"/>
          <w:ins w:id="25380" w:author="Author"/>
        </w:trPr>
        <w:tc>
          <w:tcPr>
            <w:tcW w:w="466" w:type="pct"/>
            <w:vMerge w:val="restart"/>
            <w:tcMar>
              <w:top w:w="57" w:type="dxa"/>
              <w:left w:w="57" w:type="dxa"/>
              <w:bottom w:w="57" w:type="dxa"/>
              <w:right w:w="57" w:type="dxa"/>
            </w:tcMar>
          </w:tcPr>
          <w:p w14:paraId="33CCBE3D" w14:textId="390B6518" w:rsidR="005B244E" w:rsidRDefault="005B244E" w:rsidP="00B6106B">
            <w:pPr>
              <w:spacing w:before="0" w:after="0"/>
              <w:jc w:val="left"/>
              <w:rPr>
                <w:ins w:id="25381" w:author="Author"/>
                <w:sz w:val="20"/>
                <w:lang w:val="en-IE"/>
              </w:rPr>
            </w:pPr>
            <w:ins w:id="25382" w:author="Author">
              <w:r>
                <w:rPr>
                  <w:sz w:val="20"/>
                  <w:lang w:val="en-IE"/>
                </w:rPr>
                <w:lastRenderedPageBreak/>
                <w:t>1.23</w:t>
              </w:r>
            </w:ins>
          </w:p>
        </w:tc>
        <w:tc>
          <w:tcPr>
            <w:tcW w:w="654" w:type="pct"/>
            <w:vMerge w:val="restart"/>
            <w:tcMar>
              <w:top w:w="57" w:type="dxa"/>
              <w:left w:w="57" w:type="dxa"/>
              <w:bottom w:w="57" w:type="dxa"/>
              <w:right w:w="57" w:type="dxa"/>
            </w:tcMar>
          </w:tcPr>
          <w:p w14:paraId="50AAE86D" w14:textId="53CB7F11" w:rsidR="005B244E" w:rsidRDefault="005B244E" w:rsidP="00D0307B">
            <w:pPr>
              <w:spacing w:before="0" w:after="0"/>
              <w:jc w:val="left"/>
              <w:rPr>
                <w:ins w:id="25383" w:author="Author"/>
                <w:sz w:val="20"/>
                <w:lang w:val="en-IE"/>
              </w:rPr>
            </w:pPr>
            <w:ins w:id="25384" w:author="Author">
              <w:r>
                <w:rPr>
                  <w:sz w:val="20"/>
                  <w:lang w:val="en-IE"/>
                </w:rPr>
                <w:t>2016-09-30</w:t>
              </w:r>
            </w:ins>
          </w:p>
        </w:tc>
        <w:tc>
          <w:tcPr>
            <w:tcW w:w="2616" w:type="pct"/>
            <w:tcMar>
              <w:top w:w="57" w:type="dxa"/>
              <w:left w:w="57" w:type="dxa"/>
              <w:bottom w:w="57" w:type="dxa"/>
              <w:right w:w="57" w:type="dxa"/>
            </w:tcMar>
          </w:tcPr>
          <w:p w14:paraId="60F2776E" w14:textId="43E65207" w:rsidR="005B244E" w:rsidRDefault="005B244E" w:rsidP="00FE10FD">
            <w:pPr>
              <w:pStyle w:val="Left"/>
              <w:numPr>
                <w:ilvl w:val="0"/>
                <w:numId w:val="57"/>
              </w:numPr>
              <w:spacing w:before="120"/>
              <w:rPr>
                <w:ins w:id="25385" w:author="Author"/>
                <w:sz w:val="20"/>
                <w:lang w:val="en-IE"/>
              </w:rPr>
            </w:pPr>
            <w:ins w:id="25386" w:author="Author">
              <w:r>
                <w:rPr>
                  <w:sz w:val="20"/>
                  <w:lang w:val="en-IE"/>
                </w:rPr>
                <w:t>Equipment’s bought only with LPs are also sent to POS.</w:t>
              </w:r>
            </w:ins>
          </w:p>
          <w:p w14:paraId="7438DAF1" w14:textId="4E43274B" w:rsidR="005B244E" w:rsidRDefault="005B244E" w:rsidP="00FE10FD">
            <w:pPr>
              <w:pStyle w:val="Left"/>
              <w:numPr>
                <w:ilvl w:val="0"/>
                <w:numId w:val="57"/>
              </w:numPr>
              <w:spacing w:before="120"/>
              <w:rPr>
                <w:ins w:id="25387" w:author="Author"/>
                <w:sz w:val="20"/>
                <w:lang w:val="en-IE"/>
              </w:rPr>
            </w:pPr>
            <w:ins w:id="25388" w:author="Author">
              <w:r>
                <w:rPr>
                  <w:sz w:val="20"/>
                  <w:lang w:val="en-IE"/>
                </w:rPr>
                <w:t>Added screen of summary to HLD</w:t>
              </w:r>
            </w:ins>
          </w:p>
          <w:p w14:paraId="5EBD18C4" w14:textId="32E612B0" w:rsidR="006C64E4" w:rsidRPr="00B668A0" w:rsidRDefault="006C64E4" w:rsidP="00FE10FD">
            <w:pPr>
              <w:pStyle w:val="Left"/>
              <w:numPr>
                <w:ilvl w:val="0"/>
                <w:numId w:val="57"/>
              </w:numPr>
              <w:spacing w:before="120"/>
              <w:rPr>
                <w:ins w:id="25389" w:author="Author"/>
                <w:sz w:val="20"/>
                <w:lang w:val="en-IE"/>
              </w:rPr>
            </w:pPr>
            <w:ins w:id="25390" w:author="Author">
              <w:r>
                <w:rPr>
                  <w:sz w:val="20"/>
                  <w:lang w:val="en-IE"/>
                </w:rPr>
                <w:t>Added logic to single product offer, to show the c</w:t>
              </w:r>
              <w:r w:rsidRPr="006C64E4">
                <w:rPr>
                  <w:sz w:val="20"/>
                  <w:lang w:val="en-IE"/>
                </w:rPr>
                <w:t>omponent management confirmation</w:t>
              </w:r>
              <w:r>
                <w:rPr>
                  <w:sz w:val="20"/>
                  <w:lang w:val="en-IE"/>
                </w:rPr>
                <w:t xml:space="preserve"> when an incompatible</w:t>
              </w:r>
              <w:r w:rsidR="00EE50BD">
                <w:rPr>
                  <w:sz w:val="20"/>
                  <w:lang w:val="en-IE"/>
                </w:rPr>
                <w:t xml:space="preserve"> single product offer is added.</w:t>
              </w:r>
            </w:ins>
          </w:p>
          <w:p w14:paraId="19F4B366" w14:textId="77777777" w:rsidR="005B244E" w:rsidRDefault="005B244E" w:rsidP="00FE10FD">
            <w:pPr>
              <w:pStyle w:val="Left"/>
              <w:numPr>
                <w:ilvl w:val="0"/>
                <w:numId w:val="57"/>
              </w:numPr>
              <w:spacing w:before="120"/>
              <w:rPr>
                <w:ins w:id="25391" w:author="Author"/>
                <w:sz w:val="20"/>
                <w:lang w:val="en-IE"/>
              </w:rPr>
            </w:pPr>
            <w:ins w:id="25392" w:author="Author">
              <w:r>
                <w:rPr>
                  <w:sz w:val="20"/>
                  <w:lang w:val="en-IE"/>
                </w:rPr>
                <w:t>Added return of shared equipment and screens updated.</w:t>
              </w:r>
            </w:ins>
          </w:p>
          <w:p w14:paraId="461C979C" w14:textId="51F10BD8" w:rsidR="001F146C" w:rsidRDefault="001F146C" w:rsidP="00FE10FD">
            <w:pPr>
              <w:pStyle w:val="Left"/>
              <w:numPr>
                <w:ilvl w:val="0"/>
                <w:numId w:val="57"/>
              </w:numPr>
              <w:spacing w:before="120"/>
              <w:rPr>
                <w:ins w:id="25393" w:author="Author"/>
                <w:sz w:val="20"/>
                <w:lang w:val="en-IE"/>
              </w:rPr>
            </w:pPr>
            <w:ins w:id="25394" w:author="Author">
              <w:r>
                <w:rPr>
                  <w:sz w:val="20"/>
                  <w:lang w:val="en-IE"/>
                </w:rPr>
                <w:t>Added reference that in case of upgrade of a fixed offer, the address used in serviceability is the one where the address of the fixed offer is installed.</w:t>
              </w:r>
            </w:ins>
          </w:p>
          <w:p w14:paraId="10A9CDA0" w14:textId="5D421BF6" w:rsidR="005B244E" w:rsidRDefault="005B244E" w:rsidP="00FE10FD">
            <w:pPr>
              <w:pStyle w:val="Left"/>
              <w:numPr>
                <w:ilvl w:val="0"/>
                <w:numId w:val="57"/>
              </w:numPr>
              <w:spacing w:before="120"/>
              <w:rPr>
                <w:ins w:id="25395" w:author="Author"/>
                <w:sz w:val="20"/>
                <w:lang w:val="en-IE"/>
              </w:rPr>
            </w:pPr>
            <w:ins w:id="25396" w:author="Author">
              <w:r>
                <w:rPr>
                  <w:sz w:val="20"/>
                  <w:lang w:val="en-IE"/>
                </w:rPr>
                <w:t>Added rollback of loyalty points and balance deductions.</w:t>
              </w:r>
            </w:ins>
          </w:p>
          <w:p w14:paraId="7396F2AE" w14:textId="00E8EE48" w:rsidR="00B302FC" w:rsidRDefault="00B302FC" w:rsidP="00FE10FD">
            <w:pPr>
              <w:pStyle w:val="Left"/>
              <w:numPr>
                <w:ilvl w:val="0"/>
                <w:numId w:val="57"/>
              </w:numPr>
              <w:spacing w:before="120"/>
              <w:rPr>
                <w:ins w:id="25397" w:author="Author"/>
                <w:sz w:val="20"/>
                <w:lang w:val="en-IE"/>
              </w:rPr>
            </w:pPr>
            <w:ins w:id="25398" w:author="Author">
              <w:r>
                <w:rPr>
                  <w:sz w:val="20"/>
                  <w:lang w:val="en-IE"/>
                </w:rPr>
                <w:t>Added cancel order when closing the sales process</w:t>
              </w:r>
            </w:ins>
          </w:p>
          <w:p w14:paraId="081CFC24" w14:textId="68DE3797" w:rsidR="005B244E" w:rsidRDefault="005B244E" w:rsidP="00FE10FD">
            <w:pPr>
              <w:pStyle w:val="Left"/>
              <w:numPr>
                <w:ilvl w:val="0"/>
                <w:numId w:val="57"/>
              </w:numPr>
              <w:spacing w:before="120"/>
              <w:rPr>
                <w:ins w:id="25399" w:author="Author"/>
                <w:sz w:val="20"/>
                <w:lang w:val="en-IE"/>
              </w:rPr>
            </w:pPr>
            <w:ins w:id="25400" w:author="Author">
              <w:r>
                <w:rPr>
                  <w:sz w:val="20"/>
                  <w:lang w:val="en-IE"/>
                </w:rPr>
                <w:t>BS#1 Activity 18 step 8b is pending of commercially agreement (AQ1485)  – Generate port in security number logic</w:t>
              </w:r>
            </w:ins>
          </w:p>
          <w:p w14:paraId="7172B82F" w14:textId="77777777" w:rsidR="005B244E" w:rsidRDefault="005B244E" w:rsidP="00FE10FD">
            <w:pPr>
              <w:pStyle w:val="Left"/>
              <w:numPr>
                <w:ilvl w:val="0"/>
                <w:numId w:val="57"/>
              </w:numPr>
              <w:spacing w:before="120"/>
              <w:rPr>
                <w:ins w:id="25401" w:author="Author"/>
                <w:sz w:val="20"/>
                <w:lang w:val="en-IE"/>
              </w:rPr>
            </w:pPr>
            <w:ins w:id="25402" w:author="Author">
              <w:r>
                <w:rPr>
                  <w:sz w:val="20"/>
                  <w:lang w:val="en-IE"/>
                </w:rPr>
                <w:t>As per Vodafone commentaries:</w:t>
              </w:r>
            </w:ins>
          </w:p>
          <w:p w14:paraId="3747A7E2" w14:textId="2BBCE278" w:rsidR="005B244E" w:rsidRDefault="005B244E" w:rsidP="00FE10FD">
            <w:pPr>
              <w:pStyle w:val="Left"/>
              <w:numPr>
                <w:ilvl w:val="1"/>
                <w:numId w:val="57"/>
              </w:numPr>
              <w:spacing w:before="120"/>
              <w:rPr>
                <w:ins w:id="25403" w:author="Author"/>
                <w:sz w:val="20"/>
                <w:lang w:val="en-IE"/>
              </w:rPr>
            </w:pPr>
            <w:ins w:id="25404" w:author="Author">
              <w:r>
                <w:rPr>
                  <w:sz w:val="20"/>
                  <w:lang w:val="en-IE"/>
                </w:rPr>
                <w:t>Updated in Business Requirement section AQ0561 and AQ0290 &amp; AQ0291.</w:t>
              </w:r>
            </w:ins>
          </w:p>
          <w:p w14:paraId="3965434D" w14:textId="7FC6CFEE" w:rsidR="005B244E" w:rsidRPr="00477BD7" w:rsidRDefault="005B244E" w:rsidP="00FE10FD">
            <w:pPr>
              <w:pStyle w:val="Left"/>
              <w:numPr>
                <w:ilvl w:val="1"/>
                <w:numId w:val="57"/>
              </w:numPr>
              <w:spacing w:before="120"/>
              <w:rPr>
                <w:ins w:id="25405" w:author="Author"/>
                <w:sz w:val="20"/>
                <w:lang w:val="en-IE"/>
              </w:rPr>
            </w:pPr>
            <w:ins w:id="25406" w:author="Author">
              <w:r>
                <w:rPr>
                  <w:sz w:val="20"/>
                  <w:lang w:val="en-IE"/>
                </w:rPr>
                <w:t xml:space="preserve">Added </w:t>
              </w:r>
              <w:r w:rsidRPr="00477BD7">
                <w:rPr>
                  <w:sz w:val="20"/>
                  <w:lang w:val="en-IE"/>
                </w:rPr>
                <w:t>EM_SAL_65 Failed to load loyalty points.</w:t>
              </w:r>
            </w:ins>
          </w:p>
          <w:p w14:paraId="63701B30" w14:textId="0848DFDA" w:rsidR="005B244E" w:rsidRPr="00477BD7" w:rsidRDefault="005B244E" w:rsidP="00FE10FD">
            <w:pPr>
              <w:pStyle w:val="Left"/>
              <w:numPr>
                <w:ilvl w:val="1"/>
                <w:numId w:val="57"/>
              </w:numPr>
              <w:spacing w:before="120"/>
              <w:rPr>
                <w:ins w:id="25407" w:author="Author"/>
                <w:sz w:val="20"/>
                <w:lang w:val="en-IE"/>
              </w:rPr>
            </w:pPr>
            <w:ins w:id="25408" w:author="Author">
              <w:r>
                <w:rPr>
                  <w:sz w:val="20"/>
                  <w:lang w:val="en-IE"/>
                </w:rPr>
                <w:t>A</w:t>
              </w:r>
              <w:r w:rsidRPr="00477BD7">
                <w:rPr>
                  <w:sz w:val="20"/>
                  <w:lang w:val="en-IE"/>
                </w:rPr>
                <w:t>dded 10f Product Reservation</w:t>
              </w:r>
              <w:r>
                <w:rPr>
                  <w:sz w:val="20"/>
                  <w:lang w:val="en-IE"/>
                </w:rPr>
                <w:t>.</w:t>
              </w:r>
            </w:ins>
          </w:p>
          <w:p w14:paraId="68E9D0F6" w14:textId="12F591C8" w:rsidR="005B244E" w:rsidRPr="00477BD7" w:rsidRDefault="005B244E" w:rsidP="00FE10FD">
            <w:pPr>
              <w:pStyle w:val="Left"/>
              <w:numPr>
                <w:ilvl w:val="1"/>
                <w:numId w:val="57"/>
              </w:numPr>
              <w:spacing w:before="120"/>
              <w:rPr>
                <w:ins w:id="25409" w:author="Author"/>
                <w:sz w:val="20"/>
                <w:lang w:val="en-IE"/>
              </w:rPr>
            </w:pPr>
            <w:ins w:id="25410" w:author="Author">
              <w:r>
                <w:rPr>
                  <w:sz w:val="20"/>
                  <w:lang w:val="en-IE"/>
                </w:rPr>
                <w:t>S</w:t>
              </w:r>
              <w:r w:rsidR="003B36EA">
                <w:rPr>
                  <w:sz w:val="20"/>
                  <w:lang w:val="en-IE"/>
                </w:rPr>
                <w:t xml:space="preserve">IM </w:t>
              </w:r>
              <w:r w:rsidRPr="00477BD7">
                <w:rPr>
                  <w:sz w:val="20"/>
                  <w:lang w:val="en-IE"/>
                </w:rPr>
                <w:t>card scanning and cancelation more detailed</w:t>
              </w:r>
              <w:r>
                <w:rPr>
                  <w:sz w:val="20"/>
                  <w:lang w:val="en-IE"/>
                </w:rPr>
                <w:t>.</w:t>
              </w:r>
            </w:ins>
          </w:p>
          <w:p w14:paraId="0D277A46" w14:textId="657874C4" w:rsidR="005B244E" w:rsidRPr="00477BD7" w:rsidRDefault="005B244E" w:rsidP="00FE10FD">
            <w:pPr>
              <w:pStyle w:val="Left"/>
              <w:numPr>
                <w:ilvl w:val="1"/>
                <w:numId w:val="57"/>
              </w:numPr>
              <w:spacing w:before="120"/>
              <w:rPr>
                <w:ins w:id="25411" w:author="Author"/>
                <w:sz w:val="20"/>
                <w:lang w:val="en-IE"/>
              </w:rPr>
            </w:pPr>
            <w:ins w:id="25412" w:author="Author">
              <w:r w:rsidRPr="00477BD7">
                <w:rPr>
                  <w:sz w:val="20"/>
                  <w:lang w:val="en-IE"/>
                </w:rPr>
                <w:t>Apply coupon clarified</w:t>
              </w:r>
              <w:r>
                <w:rPr>
                  <w:sz w:val="20"/>
                  <w:lang w:val="en-IE"/>
                </w:rPr>
                <w:t>.</w:t>
              </w:r>
            </w:ins>
          </w:p>
          <w:p w14:paraId="60DE6632" w14:textId="592476AB" w:rsidR="005B244E" w:rsidRPr="00477BD7" w:rsidRDefault="005B244E" w:rsidP="00FE10FD">
            <w:pPr>
              <w:pStyle w:val="Left"/>
              <w:numPr>
                <w:ilvl w:val="1"/>
                <w:numId w:val="57"/>
              </w:numPr>
              <w:spacing w:before="120"/>
              <w:rPr>
                <w:ins w:id="25413" w:author="Author"/>
                <w:sz w:val="20"/>
                <w:lang w:val="en-IE"/>
              </w:rPr>
            </w:pPr>
            <w:ins w:id="25414" w:author="Author">
              <w:r w:rsidRPr="00477BD7">
                <w:rPr>
                  <w:sz w:val="20"/>
                  <w:lang w:val="en-IE"/>
                </w:rPr>
                <w:t>MCCM get payment voucher service added to integration step</w:t>
              </w:r>
              <w:r>
                <w:rPr>
                  <w:sz w:val="20"/>
                  <w:lang w:val="en-IE"/>
                </w:rPr>
                <w:t>.</w:t>
              </w:r>
            </w:ins>
          </w:p>
          <w:p w14:paraId="53192741" w14:textId="66E95470" w:rsidR="005B244E" w:rsidRPr="00477BD7" w:rsidRDefault="005B244E" w:rsidP="00FE10FD">
            <w:pPr>
              <w:pStyle w:val="Left"/>
              <w:numPr>
                <w:ilvl w:val="1"/>
                <w:numId w:val="57"/>
              </w:numPr>
              <w:spacing w:before="120"/>
              <w:rPr>
                <w:ins w:id="25415" w:author="Author"/>
                <w:sz w:val="20"/>
                <w:lang w:val="en-IE"/>
              </w:rPr>
            </w:pPr>
            <w:ins w:id="25416" w:author="Author">
              <w:r w:rsidRPr="00477BD7">
                <w:rPr>
                  <w:sz w:val="20"/>
                  <w:lang w:val="en-IE"/>
                </w:rPr>
                <w:t>Clarified quotation step returning unexpected charges or fees</w:t>
              </w:r>
              <w:r>
                <w:rPr>
                  <w:sz w:val="20"/>
                  <w:lang w:val="en-IE"/>
                </w:rPr>
                <w:t>.</w:t>
              </w:r>
            </w:ins>
          </w:p>
          <w:p w14:paraId="38B491E1" w14:textId="308E6B14" w:rsidR="005B244E" w:rsidRPr="00477BD7" w:rsidRDefault="005B244E" w:rsidP="00FE10FD">
            <w:pPr>
              <w:pStyle w:val="Left"/>
              <w:numPr>
                <w:ilvl w:val="1"/>
                <w:numId w:val="57"/>
              </w:numPr>
              <w:spacing w:before="120"/>
              <w:rPr>
                <w:ins w:id="25417" w:author="Author"/>
                <w:sz w:val="20"/>
                <w:lang w:val="en-IE"/>
              </w:rPr>
            </w:pPr>
            <w:ins w:id="25418" w:author="Author">
              <w:r w:rsidRPr="00477BD7">
                <w:rPr>
                  <w:sz w:val="20"/>
                  <w:lang w:val="en-IE"/>
                </w:rPr>
                <w:t>Added that in case of referral, the user may manually save the process.</w:t>
              </w:r>
            </w:ins>
          </w:p>
          <w:p w14:paraId="672A53A9" w14:textId="5EDFE297" w:rsidR="005B244E" w:rsidRPr="00477BD7" w:rsidRDefault="005B244E" w:rsidP="00FE10FD">
            <w:pPr>
              <w:pStyle w:val="Left"/>
              <w:numPr>
                <w:ilvl w:val="1"/>
                <w:numId w:val="57"/>
              </w:numPr>
              <w:spacing w:before="120"/>
              <w:rPr>
                <w:ins w:id="25419" w:author="Author"/>
                <w:sz w:val="20"/>
                <w:lang w:val="en-IE"/>
              </w:rPr>
            </w:pPr>
            <w:ins w:id="25420" w:author="Author">
              <w:r w:rsidRPr="00477BD7">
                <w:rPr>
                  <w:sz w:val="20"/>
                  <w:lang w:val="en-IE"/>
                </w:rPr>
                <w:t>Credit vetting workaround clarified.</w:t>
              </w:r>
            </w:ins>
          </w:p>
          <w:p w14:paraId="53C4B530" w14:textId="71E67022" w:rsidR="005B244E" w:rsidRPr="00477BD7" w:rsidRDefault="005B244E" w:rsidP="00FE10FD">
            <w:pPr>
              <w:pStyle w:val="Left"/>
              <w:numPr>
                <w:ilvl w:val="1"/>
                <w:numId w:val="57"/>
              </w:numPr>
              <w:spacing w:before="120"/>
              <w:rPr>
                <w:ins w:id="25421" w:author="Author"/>
                <w:sz w:val="20"/>
                <w:lang w:val="en-IE"/>
              </w:rPr>
            </w:pPr>
            <w:ins w:id="25422" w:author="Author">
              <w:r w:rsidRPr="00477BD7">
                <w:rPr>
                  <w:sz w:val="20"/>
                  <w:lang w:val="en-IE"/>
                </w:rPr>
                <w:t xml:space="preserve">Added that Application ID is not </w:t>
              </w:r>
              <w:r>
                <w:rPr>
                  <w:sz w:val="20"/>
                  <w:lang w:val="en-IE"/>
                </w:rPr>
                <w:t>sent</w:t>
              </w:r>
              <w:r w:rsidRPr="00477BD7">
                <w:rPr>
                  <w:sz w:val="20"/>
                  <w:lang w:val="en-IE"/>
                </w:rPr>
                <w:t xml:space="preserve"> if credit vetting was bypassed or worked around.</w:t>
              </w:r>
            </w:ins>
          </w:p>
          <w:p w14:paraId="03FAC224" w14:textId="77777777" w:rsidR="005B244E" w:rsidRDefault="005B244E" w:rsidP="00FE10FD">
            <w:pPr>
              <w:pStyle w:val="Left"/>
              <w:numPr>
                <w:ilvl w:val="1"/>
                <w:numId w:val="57"/>
              </w:numPr>
              <w:spacing w:before="120"/>
              <w:rPr>
                <w:ins w:id="25423" w:author="Author"/>
                <w:sz w:val="20"/>
                <w:lang w:val="en-IE"/>
              </w:rPr>
            </w:pPr>
            <w:ins w:id="25424" w:author="Author">
              <w:r>
                <w:rPr>
                  <w:sz w:val="20"/>
                  <w:lang w:val="en-IE"/>
                </w:rPr>
                <w:t>A</w:t>
              </w:r>
              <w:r w:rsidRPr="00477BD7">
                <w:rPr>
                  <w:sz w:val="20"/>
                  <w:lang w:val="en-IE"/>
                </w:rPr>
                <w:t>dded reference in feasibility check to interaction and correspondence</w:t>
              </w:r>
              <w:r>
                <w:rPr>
                  <w:sz w:val="20"/>
                  <w:lang w:val="en-IE"/>
                </w:rPr>
                <w:t>.</w:t>
              </w:r>
            </w:ins>
          </w:p>
          <w:p w14:paraId="316B112A" w14:textId="77777777" w:rsidR="005B244E" w:rsidRDefault="005B244E" w:rsidP="00FE10FD">
            <w:pPr>
              <w:pStyle w:val="Left"/>
              <w:numPr>
                <w:ilvl w:val="1"/>
                <w:numId w:val="57"/>
              </w:numPr>
              <w:spacing w:before="120"/>
              <w:rPr>
                <w:ins w:id="25425" w:author="Author"/>
                <w:sz w:val="20"/>
                <w:lang w:val="en-IE"/>
              </w:rPr>
            </w:pPr>
            <w:ins w:id="25426" w:author="Author">
              <w:r>
                <w:rPr>
                  <w:sz w:val="20"/>
                  <w:lang w:val="en-IE"/>
                </w:rPr>
                <w:t>Removed cancel slot reser</w:t>
              </w:r>
              <w:r w:rsidRPr="008610C7">
                <w:rPr>
                  <w:sz w:val="20"/>
                  <w:lang w:val="en-IE"/>
                </w:rPr>
                <w:t>v</w:t>
              </w:r>
              <w:r>
                <w:rPr>
                  <w:sz w:val="20"/>
                  <w:lang w:val="en-IE"/>
                </w:rPr>
                <w:t>a</w:t>
              </w:r>
              <w:r w:rsidRPr="008610C7">
                <w:rPr>
                  <w:sz w:val="20"/>
                  <w:lang w:val="en-IE"/>
                </w:rPr>
                <w:t>tion</w:t>
              </w:r>
            </w:ins>
          </w:p>
          <w:p w14:paraId="441F1F9F" w14:textId="77777777" w:rsidR="005B244E" w:rsidRDefault="005B244E" w:rsidP="00FE10FD">
            <w:pPr>
              <w:pStyle w:val="Left"/>
              <w:numPr>
                <w:ilvl w:val="1"/>
                <w:numId w:val="57"/>
              </w:numPr>
              <w:spacing w:before="120"/>
              <w:rPr>
                <w:ins w:id="25427" w:author="Author"/>
                <w:sz w:val="20"/>
                <w:lang w:val="en-IE"/>
              </w:rPr>
            </w:pPr>
            <w:ins w:id="25428" w:author="Author">
              <w:r>
                <w:rPr>
                  <w:sz w:val="20"/>
                  <w:lang w:val="en-IE"/>
                </w:rPr>
                <w:t>M</w:t>
              </w:r>
              <w:r w:rsidRPr="00D40BC2">
                <w:rPr>
                  <w:sz w:val="20"/>
                  <w:lang w:val="en-IE"/>
                </w:rPr>
                <w:t>anually select from a dropdown list "Deposit" or "Advance Payment"</w:t>
              </w:r>
              <w:r>
                <w:rPr>
                  <w:sz w:val="20"/>
                  <w:lang w:val="en-IE"/>
                </w:rPr>
                <w:t xml:space="preserve"> in credit vetting workaround</w:t>
              </w:r>
            </w:ins>
          </w:p>
          <w:p w14:paraId="47A37543" w14:textId="6E40CD77" w:rsidR="005B244E" w:rsidRPr="00477BD7" w:rsidRDefault="005B244E" w:rsidP="00FE10FD">
            <w:pPr>
              <w:pStyle w:val="Left"/>
              <w:numPr>
                <w:ilvl w:val="1"/>
                <w:numId w:val="57"/>
              </w:numPr>
              <w:spacing w:before="120"/>
              <w:rPr>
                <w:ins w:id="25429" w:author="Author"/>
                <w:sz w:val="20"/>
                <w:lang w:val="en-IE"/>
              </w:rPr>
            </w:pPr>
            <w:ins w:id="25430" w:author="Author">
              <w:r>
                <w:rPr>
                  <w:sz w:val="20"/>
                  <w:lang w:val="en-IE"/>
                </w:rPr>
                <w:t>O</w:t>
              </w:r>
              <w:r w:rsidRPr="00D40BC2">
                <w:rPr>
                  <w:sz w:val="20"/>
                  <w:lang w:val="en-IE"/>
                </w:rPr>
                <w:t>ne invocation of the CSM service per order (with several order items)</w:t>
              </w:r>
              <w:r>
                <w:rPr>
                  <w:sz w:val="20"/>
                  <w:lang w:val="en-IE"/>
                </w:rPr>
                <w:t xml:space="preserve"> clarified.</w:t>
              </w:r>
            </w:ins>
          </w:p>
        </w:tc>
        <w:tc>
          <w:tcPr>
            <w:cnfStyle w:val="000100000000" w:firstRow="0" w:lastRow="0" w:firstColumn="0" w:lastColumn="1" w:oddVBand="0" w:evenVBand="0" w:oddHBand="0" w:evenHBand="0" w:firstRowFirstColumn="0" w:firstRowLastColumn="0" w:lastRowFirstColumn="0" w:lastRowLastColumn="0"/>
            <w:tcW w:w="1264" w:type="pct"/>
            <w:vMerge w:val="restart"/>
            <w:tcMar>
              <w:top w:w="57" w:type="dxa"/>
              <w:left w:w="57" w:type="dxa"/>
              <w:bottom w:w="57" w:type="dxa"/>
              <w:right w:w="57" w:type="dxa"/>
            </w:tcMar>
          </w:tcPr>
          <w:p w14:paraId="64D6791C" w14:textId="26A2779A" w:rsidR="005B244E" w:rsidRDefault="005B244E" w:rsidP="00B6106B">
            <w:pPr>
              <w:spacing w:before="0" w:after="0"/>
              <w:jc w:val="left"/>
              <w:rPr>
                <w:ins w:id="25431" w:author="Author"/>
                <w:b w:val="0"/>
                <w:sz w:val="20"/>
                <w:lang w:val="en-IE"/>
              </w:rPr>
            </w:pPr>
            <w:ins w:id="25432" w:author="Author">
              <w:r>
                <w:rPr>
                  <w:b w:val="0"/>
                  <w:sz w:val="20"/>
                  <w:lang w:val="en-IE"/>
                </w:rPr>
                <w:t>Celfocus</w:t>
              </w:r>
            </w:ins>
          </w:p>
        </w:tc>
      </w:tr>
      <w:tr w:rsidR="005B244E" w:rsidRPr="00E73B40" w14:paraId="332BF54B" w14:textId="77777777" w:rsidTr="00B6106B">
        <w:trPr>
          <w:trHeight w:val="471"/>
          <w:ins w:id="25433" w:author="Author"/>
        </w:trPr>
        <w:tc>
          <w:tcPr>
            <w:tcW w:w="466" w:type="pct"/>
            <w:vMerge/>
            <w:tcMar>
              <w:top w:w="57" w:type="dxa"/>
              <w:left w:w="57" w:type="dxa"/>
              <w:bottom w:w="57" w:type="dxa"/>
              <w:right w:w="57" w:type="dxa"/>
            </w:tcMar>
          </w:tcPr>
          <w:p w14:paraId="0F86510D" w14:textId="77777777" w:rsidR="005B244E" w:rsidRDefault="005B244E" w:rsidP="00B6106B">
            <w:pPr>
              <w:spacing w:before="0" w:after="0"/>
              <w:jc w:val="left"/>
              <w:rPr>
                <w:ins w:id="25434" w:author="Author"/>
                <w:sz w:val="20"/>
                <w:lang w:val="en-IE"/>
              </w:rPr>
            </w:pPr>
          </w:p>
        </w:tc>
        <w:tc>
          <w:tcPr>
            <w:tcW w:w="654" w:type="pct"/>
            <w:vMerge/>
            <w:tcMar>
              <w:top w:w="57" w:type="dxa"/>
              <w:left w:w="57" w:type="dxa"/>
              <w:bottom w:w="57" w:type="dxa"/>
              <w:right w:w="57" w:type="dxa"/>
            </w:tcMar>
          </w:tcPr>
          <w:p w14:paraId="2EE02B7A" w14:textId="77777777" w:rsidR="005B244E" w:rsidRDefault="005B244E" w:rsidP="00D0307B">
            <w:pPr>
              <w:spacing w:before="0" w:after="0"/>
              <w:jc w:val="left"/>
              <w:rPr>
                <w:ins w:id="25435" w:author="Author"/>
                <w:sz w:val="20"/>
                <w:lang w:val="en-IE"/>
              </w:rPr>
            </w:pPr>
          </w:p>
        </w:tc>
        <w:tc>
          <w:tcPr>
            <w:tcW w:w="2616" w:type="pct"/>
            <w:tcMar>
              <w:top w:w="57" w:type="dxa"/>
              <w:left w:w="57" w:type="dxa"/>
              <w:bottom w:w="57" w:type="dxa"/>
              <w:right w:w="57" w:type="dxa"/>
            </w:tcMar>
          </w:tcPr>
          <w:p w14:paraId="6EECDDE4" w14:textId="77777777" w:rsidR="001F146C" w:rsidRDefault="001F146C" w:rsidP="00FE10FD">
            <w:pPr>
              <w:pStyle w:val="Left"/>
              <w:numPr>
                <w:ilvl w:val="1"/>
                <w:numId w:val="57"/>
              </w:numPr>
              <w:spacing w:before="120"/>
              <w:rPr>
                <w:ins w:id="25436" w:author="Author"/>
                <w:sz w:val="20"/>
                <w:lang w:val="en-IE"/>
              </w:rPr>
            </w:pPr>
            <w:ins w:id="25437" w:author="Author">
              <w:r>
                <w:rPr>
                  <w:sz w:val="20"/>
                  <w:lang w:val="en-IE"/>
                </w:rPr>
                <w:t>Changed Send SMS CSM Service to  Communication.</w:t>
              </w:r>
              <w:r w:rsidRPr="008151A2">
                <w:rPr>
                  <w:sz w:val="20"/>
                  <w:lang w:val="en-IE"/>
                </w:rPr>
                <w:t>CreateCommunicationList</w:t>
              </w:r>
            </w:ins>
          </w:p>
          <w:p w14:paraId="5134BABE" w14:textId="10096FFD" w:rsidR="001F146C" w:rsidRDefault="001F146C" w:rsidP="00FE10FD">
            <w:pPr>
              <w:pStyle w:val="Left"/>
              <w:numPr>
                <w:ilvl w:val="1"/>
                <w:numId w:val="57"/>
              </w:numPr>
              <w:spacing w:before="120"/>
              <w:rPr>
                <w:ins w:id="25438" w:author="Author"/>
                <w:sz w:val="20"/>
                <w:lang w:val="en-IE"/>
              </w:rPr>
            </w:pPr>
            <w:ins w:id="25439" w:author="Author">
              <w:r>
                <w:rPr>
                  <w:sz w:val="20"/>
                  <w:lang w:val="en-IE"/>
                </w:rPr>
                <w:t>BS#2 activity 21, removed note</w:t>
              </w:r>
            </w:ins>
          </w:p>
          <w:p w14:paraId="4D1075FA" w14:textId="77777777" w:rsidR="005B244E" w:rsidRDefault="005B244E" w:rsidP="00FE10FD">
            <w:pPr>
              <w:pStyle w:val="Left"/>
              <w:numPr>
                <w:ilvl w:val="1"/>
                <w:numId w:val="57"/>
              </w:numPr>
              <w:spacing w:before="120"/>
              <w:rPr>
                <w:ins w:id="25440" w:author="Author"/>
                <w:sz w:val="20"/>
                <w:lang w:val="en-IE"/>
              </w:rPr>
            </w:pPr>
            <w:ins w:id="25441" w:author="Author">
              <w:r>
                <w:rPr>
                  <w:sz w:val="20"/>
                  <w:lang w:val="en-IE"/>
                </w:rPr>
                <w:t>Clarified that scanning a reference is the same as scanning a barcode</w:t>
              </w:r>
            </w:ins>
          </w:p>
          <w:p w14:paraId="74571D6B" w14:textId="4642CBEE" w:rsidR="005B244E" w:rsidRPr="00366D8B" w:rsidRDefault="005B244E" w:rsidP="00FE10FD">
            <w:pPr>
              <w:pStyle w:val="Left"/>
              <w:numPr>
                <w:ilvl w:val="1"/>
                <w:numId w:val="57"/>
              </w:numPr>
              <w:spacing w:before="120"/>
              <w:rPr>
                <w:ins w:id="25442" w:author="Author"/>
                <w:sz w:val="20"/>
                <w:lang w:val="en-IE"/>
              </w:rPr>
            </w:pPr>
            <w:ins w:id="25443" w:author="Author">
              <w:r>
                <w:rPr>
                  <w:sz w:val="20"/>
                  <w:lang w:val="en-IE"/>
                </w:rPr>
                <w:t>BS#3 step 1f clarified that the address is taken from customer address in BSS</w:t>
              </w:r>
            </w:ins>
          </w:p>
          <w:p w14:paraId="3757C094" w14:textId="77777777" w:rsidR="005B244E" w:rsidRDefault="005B244E" w:rsidP="00FE10FD">
            <w:pPr>
              <w:pStyle w:val="Left"/>
              <w:numPr>
                <w:ilvl w:val="1"/>
                <w:numId w:val="57"/>
              </w:numPr>
              <w:spacing w:before="120"/>
              <w:rPr>
                <w:ins w:id="25444" w:author="Author"/>
                <w:sz w:val="20"/>
                <w:lang w:val="en-IE"/>
              </w:rPr>
            </w:pPr>
            <w:ins w:id="25445" w:author="Author">
              <w:r>
                <w:rPr>
                  <w:sz w:val="20"/>
                  <w:lang w:val="en-IE"/>
                </w:rPr>
                <w:t>Clarified BS #3 step 1g about delivery vs scanning</w:t>
              </w:r>
            </w:ins>
          </w:p>
          <w:p w14:paraId="27119109" w14:textId="77777777" w:rsidR="005B244E" w:rsidRDefault="005B244E" w:rsidP="00FE10FD">
            <w:pPr>
              <w:pStyle w:val="Left"/>
              <w:numPr>
                <w:ilvl w:val="1"/>
                <w:numId w:val="57"/>
              </w:numPr>
              <w:spacing w:before="120"/>
              <w:rPr>
                <w:ins w:id="25446" w:author="Author"/>
                <w:sz w:val="20"/>
                <w:lang w:val="en-IE"/>
              </w:rPr>
            </w:pPr>
            <w:ins w:id="25447" w:author="Author">
              <w:r>
                <w:rPr>
                  <w:sz w:val="20"/>
                  <w:lang w:val="en-IE"/>
                </w:rPr>
                <w:t>Added integration spec of BS#3 step 1h</w:t>
              </w:r>
            </w:ins>
          </w:p>
          <w:p w14:paraId="312D3D02" w14:textId="77777777" w:rsidR="005B244E" w:rsidRDefault="005B244E" w:rsidP="00FE10FD">
            <w:pPr>
              <w:pStyle w:val="Left"/>
              <w:numPr>
                <w:ilvl w:val="1"/>
                <w:numId w:val="57"/>
              </w:numPr>
              <w:spacing w:before="120"/>
              <w:rPr>
                <w:ins w:id="25448" w:author="Author"/>
                <w:sz w:val="20"/>
                <w:lang w:val="en-IE"/>
              </w:rPr>
            </w:pPr>
            <w:ins w:id="25449" w:author="Author">
              <w:r>
                <w:rPr>
                  <w:sz w:val="20"/>
                  <w:lang w:val="en-IE"/>
                </w:rPr>
                <w:t>BS#4 step 2a replicated in BS#3</w:t>
              </w:r>
            </w:ins>
          </w:p>
          <w:p w14:paraId="685A7C80" w14:textId="77777777" w:rsidR="005B244E" w:rsidRDefault="005B244E" w:rsidP="00FE10FD">
            <w:pPr>
              <w:pStyle w:val="Left"/>
              <w:numPr>
                <w:ilvl w:val="1"/>
                <w:numId w:val="57"/>
              </w:numPr>
              <w:spacing w:before="120"/>
              <w:rPr>
                <w:ins w:id="25450" w:author="Author"/>
                <w:sz w:val="20"/>
                <w:lang w:val="en-IE"/>
              </w:rPr>
            </w:pPr>
            <w:ins w:id="25451" w:author="Author">
              <w:r>
                <w:rPr>
                  <w:sz w:val="20"/>
                  <w:lang w:val="en-IE"/>
                </w:rPr>
                <w:t>Clarified BS#5 that the amount allowed will depend on the loyalty points</w:t>
              </w:r>
            </w:ins>
          </w:p>
          <w:p w14:paraId="7B1BF5E4" w14:textId="77777777" w:rsidR="005B244E" w:rsidRDefault="005B244E" w:rsidP="00FE10FD">
            <w:pPr>
              <w:pStyle w:val="Left"/>
              <w:numPr>
                <w:ilvl w:val="1"/>
                <w:numId w:val="57"/>
              </w:numPr>
              <w:spacing w:before="120"/>
              <w:rPr>
                <w:ins w:id="25452" w:author="Author"/>
                <w:sz w:val="20"/>
                <w:lang w:val="en-IE"/>
              </w:rPr>
            </w:pPr>
            <w:ins w:id="25453" w:author="Author">
              <w:r>
                <w:rPr>
                  <w:sz w:val="20"/>
                  <w:lang w:val="en-IE"/>
                </w:rPr>
                <w:t>Buyback warning message removed from BS#6 and copied to BS#1 and BS#2 activities 1</w:t>
              </w:r>
            </w:ins>
          </w:p>
          <w:p w14:paraId="11339A01" w14:textId="56624F00" w:rsidR="005B244E" w:rsidRDefault="005B244E" w:rsidP="00FE10FD">
            <w:pPr>
              <w:pStyle w:val="Left"/>
              <w:numPr>
                <w:ilvl w:val="1"/>
                <w:numId w:val="57"/>
              </w:numPr>
              <w:spacing w:before="120"/>
              <w:rPr>
                <w:ins w:id="25454" w:author="Author"/>
                <w:sz w:val="20"/>
                <w:lang w:val="en-IE"/>
              </w:rPr>
            </w:pPr>
            <w:ins w:id="25455" w:author="Author">
              <w:r>
                <w:rPr>
                  <w:sz w:val="20"/>
                  <w:lang w:val="en-IE"/>
                </w:rPr>
                <w:t>Clarified how buyback for PAYG are handled</w:t>
              </w:r>
            </w:ins>
          </w:p>
          <w:p w14:paraId="147D8653" w14:textId="77777777" w:rsidR="005B244E" w:rsidRDefault="005B244E" w:rsidP="00FE10FD">
            <w:pPr>
              <w:pStyle w:val="Left"/>
              <w:numPr>
                <w:ilvl w:val="1"/>
                <w:numId w:val="57"/>
              </w:numPr>
              <w:spacing w:before="120"/>
              <w:rPr>
                <w:ins w:id="25456" w:author="Author"/>
                <w:sz w:val="20"/>
                <w:lang w:val="en-IE"/>
              </w:rPr>
            </w:pPr>
            <w:ins w:id="25457" w:author="Author">
              <w:r>
                <w:rPr>
                  <w:sz w:val="20"/>
                  <w:lang w:val="en-IE"/>
                </w:rPr>
                <w:t>Added missing word to BS#7 step 1a</w:t>
              </w:r>
            </w:ins>
          </w:p>
          <w:p w14:paraId="0BD560C3" w14:textId="34D4B917" w:rsidR="005B244E" w:rsidRDefault="005B244E" w:rsidP="00FE10FD">
            <w:pPr>
              <w:pStyle w:val="Left"/>
              <w:numPr>
                <w:ilvl w:val="1"/>
                <w:numId w:val="57"/>
              </w:numPr>
              <w:spacing w:before="120"/>
              <w:rPr>
                <w:ins w:id="25458" w:author="Author"/>
                <w:sz w:val="20"/>
                <w:lang w:val="en-IE"/>
              </w:rPr>
            </w:pPr>
            <w:ins w:id="25459" w:author="Author">
              <w:r>
                <w:rPr>
                  <w:sz w:val="20"/>
                  <w:lang w:val="en-IE"/>
                </w:rPr>
                <w:t>Clarified BS#7 and BS#8 activities 2 and 3</w:t>
              </w:r>
            </w:ins>
          </w:p>
          <w:p w14:paraId="71C81FB9" w14:textId="77777777" w:rsidR="005B244E" w:rsidRDefault="005B244E" w:rsidP="00FE10FD">
            <w:pPr>
              <w:pStyle w:val="Left"/>
              <w:numPr>
                <w:ilvl w:val="1"/>
                <w:numId w:val="57"/>
              </w:numPr>
              <w:spacing w:before="120"/>
              <w:rPr>
                <w:ins w:id="25460" w:author="Author"/>
                <w:sz w:val="20"/>
                <w:lang w:val="en-IE"/>
              </w:rPr>
            </w:pPr>
            <w:ins w:id="25461" w:author="Author">
              <w:r>
                <w:rPr>
                  <w:sz w:val="20"/>
                  <w:lang w:val="en-IE"/>
                </w:rPr>
                <w:t>Clarified owning channels in Feat #1 step 1b</w:t>
              </w:r>
            </w:ins>
          </w:p>
          <w:p w14:paraId="3A303C2A" w14:textId="77777777" w:rsidR="005B244E" w:rsidRDefault="005B244E" w:rsidP="00FE10FD">
            <w:pPr>
              <w:pStyle w:val="Left"/>
              <w:numPr>
                <w:ilvl w:val="1"/>
                <w:numId w:val="57"/>
              </w:numPr>
              <w:spacing w:before="120"/>
              <w:rPr>
                <w:ins w:id="25462" w:author="Author"/>
                <w:sz w:val="20"/>
                <w:lang w:val="en-IE"/>
              </w:rPr>
            </w:pPr>
            <w:ins w:id="25463" w:author="Author">
              <w:r>
                <w:rPr>
                  <w:sz w:val="20"/>
                  <w:lang w:val="en-IE"/>
                </w:rPr>
                <w:t>Clarified that entire order is droped in Feat #2 step 2a</w:t>
              </w:r>
            </w:ins>
          </w:p>
          <w:p w14:paraId="59B3B1FC" w14:textId="77777777" w:rsidR="005B244E" w:rsidRDefault="005B244E" w:rsidP="00FE10FD">
            <w:pPr>
              <w:pStyle w:val="Left"/>
              <w:numPr>
                <w:ilvl w:val="1"/>
                <w:numId w:val="57"/>
              </w:numPr>
              <w:spacing w:before="120"/>
              <w:rPr>
                <w:ins w:id="25464" w:author="Author"/>
                <w:sz w:val="20"/>
                <w:lang w:val="en-IE"/>
              </w:rPr>
            </w:pPr>
            <w:ins w:id="25465" w:author="Author">
              <w:r>
                <w:rPr>
                  <w:sz w:val="20"/>
                  <w:lang w:val="en-IE"/>
                </w:rPr>
                <w:t>Added integration for getting the orderable items saved in OMS (feat #2 step 2c)</w:t>
              </w:r>
            </w:ins>
          </w:p>
          <w:p w14:paraId="27C8FB8B" w14:textId="77777777" w:rsidR="005B244E" w:rsidRDefault="005B244E" w:rsidP="00FE10FD">
            <w:pPr>
              <w:pStyle w:val="Left"/>
              <w:numPr>
                <w:ilvl w:val="1"/>
                <w:numId w:val="57"/>
              </w:numPr>
              <w:spacing w:before="120"/>
              <w:rPr>
                <w:ins w:id="25466" w:author="Author"/>
                <w:sz w:val="20"/>
                <w:lang w:val="en-IE"/>
              </w:rPr>
            </w:pPr>
            <w:ins w:id="25467" w:author="Author">
              <w:r>
                <w:rPr>
                  <w:sz w:val="20"/>
                  <w:lang w:val="en-IE"/>
                </w:rPr>
                <w:t>Added succession of images in BS#1 check stock</w:t>
              </w:r>
            </w:ins>
          </w:p>
          <w:p w14:paraId="18BFF68B" w14:textId="506E09A1" w:rsidR="005B244E" w:rsidRDefault="005B244E" w:rsidP="00FE10FD">
            <w:pPr>
              <w:pStyle w:val="Left"/>
              <w:numPr>
                <w:ilvl w:val="1"/>
                <w:numId w:val="57"/>
              </w:numPr>
              <w:spacing w:before="120"/>
              <w:rPr>
                <w:ins w:id="25468" w:author="Author"/>
                <w:sz w:val="20"/>
                <w:lang w:val="en-IE"/>
              </w:rPr>
            </w:pPr>
            <w:ins w:id="25469" w:author="Author">
              <w:r>
                <w:rPr>
                  <w:sz w:val="20"/>
                  <w:lang w:val="en-IE"/>
                </w:rPr>
                <w:t>Changed equipment component to manage components</w:t>
              </w:r>
            </w:ins>
          </w:p>
          <w:p w14:paraId="28745835" w14:textId="77777777" w:rsidR="005B244E" w:rsidRDefault="005B244E" w:rsidP="00FE10FD">
            <w:pPr>
              <w:pStyle w:val="Left"/>
              <w:numPr>
                <w:ilvl w:val="1"/>
                <w:numId w:val="57"/>
              </w:numPr>
              <w:spacing w:before="120"/>
              <w:rPr>
                <w:ins w:id="25470" w:author="Author"/>
                <w:sz w:val="20"/>
                <w:lang w:val="en-IE"/>
              </w:rPr>
            </w:pPr>
            <w:ins w:id="25471" w:author="Author">
              <w:r>
                <w:rPr>
                  <w:sz w:val="20"/>
                  <w:lang w:val="en-IE"/>
                </w:rPr>
                <w:t>Added screen for manage components</w:t>
              </w:r>
            </w:ins>
          </w:p>
          <w:p w14:paraId="19D330C9" w14:textId="77777777" w:rsidR="005B244E" w:rsidRDefault="005B244E" w:rsidP="00FE10FD">
            <w:pPr>
              <w:pStyle w:val="Left"/>
              <w:numPr>
                <w:ilvl w:val="1"/>
                <w:numId w:val="57"/>
              </w:numPr>
              <w:spacing w:before="120"/>
              <w:rPr>
                <w:ins w:id="25472" w:author="Author"/>
                <w:sz w:val="20"/>
                <w:lang w:val="en-IE"/>
              </w:rPr>
            </w:pPr>
            <w:ins w:id="25473" w:author="Author">
              <w:r>
                <w:rPr>
                  <w:sz w:val="20"/>
                  <w:lang w:val="en-IE"/>
                </w:rPr>
                <w:t>Added screen to clarify how equipment’s are presented prior to dragging</w:t>
              </w:r>
            </w:ins>
          </w:p>
          <w:p w14:paraId="3DED051E" w14:textId="77777777" w:rsidR="005B244E" w:rsidRDefault="005B244E" w:rsidP="00FE10FD">
            <w:pPr>
              <w:pStyle w:val="Left"/>
              <w:numPr>
                <w:ilvl w:val="1"/>
                <w:numId w:val="57"/>
              </w:numPr>
              <w:spacing w:before="120"/>
              <w:rPr>
                <w:ins w:id="25474" w:author="Author"/>
                <w:sz w:val="20"/>
                <w:lang w:val="en-IE"/>
              </w:rPr>
            </w:pPr>
            <w:ins w:id="25475" w:author="Author">
              <w:r>
                <w:rPr>
                  <w:sz w:val="20"/>
                  <w:lang w:val="en-IE"/>
                </w:rPr>
                <w:t>Moved fixed screens from BS#1 to BS#2</w:t>
              </w:r>
            </w:ins>
          </w:p>
          <w:p w14:paraId="12EE2DDE" w14:textId="77777777" w:rsidR="005B244E" w:rsidRDefault="005B244E" w:rsidP="00FE10FD">
            <w:pPr>
              <w:pStyle w:val="Left"/>
              <w:numPr>
                <w:ilvl w:val="1"/>
                <w:numId w:val="57"/>
              </w:numPr>
              <w:spacing w:before="120"/>
              <w:rPr>
                <w:ins w:id="25476" w:author="Author"/>
                <w:sz w:val="20"/>
                <w:lang w:val="en-IE"/>
              </w:rPr>
            </w:pPr>
            <w:ins w:id="25477" w:author="Author">
              <w:r>
                <w:rPr>
                  <w:sz w:val="20"/>
                  <w:lang w:val="en-IE"/>
                </w:rPr>
                <w:t>Removed reference to SIRO regarding temporary number in screen specification</w:t>
              </w:r>
            </w:ins>
          </w:p>
          <w:p w14:paraId="1253AE72" w14:textId="77777777" w:rsidR="005B244E" w:rsidRDefault="005B244E" w:rsidP="00FE10FD">
            <w:pPr>
              <w:pStyle w:val="Left"/>
              <w:numPr>
                <w:ilvl w:val="1"/>
                <w:numId w:val="57"/>
              </w:numPr>
              <w:spacing w:before="120"/>
              <w:rPr>
                <w:ins w:id="25478" w:author="Author"/>
                <w:sz w:val="20"/>
                <w:lang w:val="en-IE"/>
              </w:rPr>
            </w:pPr>
            <w:ins w:id="25479" w:author="Author">
              <w:r>
                <w:rPr>
                  <w:sz w:val="20"/>
                  <w:lang w:val="en-IE"/>
                </w:rPr>
                <w:t>Added screenshot with equipment before and after associated with an offer</w:t>
              </w:r>
            </w:ins>
          </w:p>
          <w:p w14:paraId="5ECBB7A3" w14:textId="77777777" w:rsidR="005B244E" w:rsidRDefault="005B244E" w:rsidP="00FE10FD">
            <w:pPr>
              <w:pStyle w:val="Left"/>
              <w:numPr>
                <w:ilvl w:val="1"/>
                <w:numId w:val="57"/>
              </w:numPr>
              <w:spacing w:before="120"/>
              <w:rPr>
                <w:ins w:id="25480" w:author="Author"/>
                <w:sz w:val="20"/>
                <w:lang w:val="en-IE"/>
              </w:rPr>
            </w:pPr>
            <w:ins w:id="25481" w:author="Author">
              <w:r>
                <w:rPr>
                  <w:sz w:val="20"/>
                  <w:lang w:val="en-IE"/>
                </w:rPr>
                <w:t>Removed IMEI and equipment name from buyback</w:t>
              </w:r>
            </w:ins>
          </w:p>
          <w:p w14:paraId="5CFDA716" w14:textId="0A32CC15" w:rsidR="005B244E" w:rsidDel="001F146C" w:rsidRDefault="005B244E" w:rsidP="00FE10FD">
            <w:pPr>
              <w:pStyle w:val="Left"/>
              <w:numPr>
                <w:ilvl w:val="1"/>
                <w:numId w:val="57"/>
              </w:numPr>
              <w:spacing w:before="120"/>
              <w:rPr>
                <w:ins w:id="25482" w:author="Author"/>
                <w:del w:id="25483" w:author="Author"/>
                <w:sz w:val="20"/>
                <w:lang w:val="en-IE"/>
              </w:rPr>
            </w:pPr>
            <w:ins w:id="25484" w:author="Author">
              <w:r>
                <w:rPr>
                  <w:sz w:val="20"/>
                  <w:lang w:val="en-IE"/>
                </w:rPr>
                <w:t>Clarified that coupon may be scanned or manually inserted</w:t>
              </w:r>
            </w:ins>
          </w:p>
          <w:p w14:paraId="7AF52FA5" w14:textId="0394BB4F" w:rsidR="005B244E" w:rsidDel="001F146C" w:rsidRDefault="005B244E" w:rsidP="00FE10FD">
            <w:pPr>
              <w:pStyle w:val="Left"/>
              <w:numPr>
                <w:ilvl w:val="1"/>
                <w:numId w:val="57"/>
              </w:numPr>
              <w:spacing w:before="120"/>
              <w:rPr>
                <w:ins w:id="25485" w:author="Author"/>
                <w:del w:id="25486" w:author="Author"/>
                <w:sz w:val="20"/>
                <w:lang w:val="en-IE"/>
              </w:rPr>
            </w:pPr>
            <w:ins w:id="25487" w:author="Author">
              <w:del w:id="25488" w:author="Author">
                <w:r w:rsidDel="001F146C">
                  <w:rPr>
                    <w:sz w:val="20"/>
                    <w:lang w:val="en-IE"/>
                  </w:rPr>
                  <w:delText>Made override button more visible in screen spec</w:delText>
                </w:r>
              </w:del>
            </w:ins>
          </w:p>
          <w:p w14:paraId="68F0B34C" w14:textId="38FC5448" w:rsidR="005B244E" w:rsidRDefault="005B244E" w:rsidP="00FE10FD">
            <w:pPr>
              <w:pStyle w:val="Left"/>
              <w:numPr>
                <w:ilvl w:val="1"/>
                <w:numId w:val="57"/>
              </w:numPr>
              <w:spacing w:before="120"/>
              <w:rPr>
                <w:ins w:id="25489" w:author="Author"/>
                <w:sz w:val="20"/>
                <w:lang w:val="en-IE"/>
              </w:rPr>
            </w:pPr>
            <w:ins w:id="25490" w:author="Author">
              <w:del w:id="25491" w:author="Author">
                <w:r w:rsidDel="001F146C">
                  <w:rPr>
                    <w:sz w:val="20"/>
                    <w:lang w:val="en-IE"/>
                  </w:rPr>
                  <w:delText>Added screenshot with warning message about referral result</w:delText>
                </w:r>
              </w:del>
            </w:ins>
          </w:p>
        </w:tc>
        <w:tc>
          <w:tcPr>
            <w:cnfStyle w:val="000100000000" w:firstRow="0" w:lastRow="0" w:firstColumn="0" w:lastColumn="1" w:oddVBand="0" w:evenVBand="0" w:oddHBand="0" w:evenHBand="0" w:firstRowFirstColumn="0" w:firstRowLastColumn="0" w:lastRowFirstColumn="0" w:lastRowLastColumn="0"/>
            <w:tcW w:w="1264" w:type="pct"/>
            <w:vMerge/>
            <w:tcMar>
              <w:top w:w="57" w:type="dxa"/>
              <w:left w:w="57" w:type="dxa"/>
              <w:bottom w:w="57" w:type="dxa"/>
              <w:right w:w="57" w:type="dxa"/>
            </w:tcMar>
          </w:tcPr>
          <w:p w14:paraId="751B4B7D" w14:textId="77777777" w:rsidR="005B244E" w:rsidRDefault="005B244E" w:rsidP="00B6106B">
            <w:pPr>
              <w:spacing w:before="0" w:after="0"/>
              <w:jc w:val="left"/>
              <w:rPr>
                <w:ins w:id="25492" w:author="Author"/>
                <w:sz w:val="20"/>
                <w:lang w:val="en-IE"/>
              </w:rPr>
            </w:pPr>
          </w:p>
        </w:tc>
      </w:tr>
      <w:tr w:rsidR="005B244E" w:rsidRPr="00E73B40" w14:paraId="1D003779" w14:textId="77777777" w:rsidTr="00B6106B">
        <w:trPr>
          <w:trHeight w:val="471"/>
          <w:ins w:id="25493" w:author="Author"/>
        </w:trPr>
        <w:tc>
          <w:tcPr>
            <w:tcW w:w="466" w:type="pct"/>
            <w:vMerge/>
            <w:tcMar>
              <w:top w:w="57" w:type="dxa"/>
              <w:left w:w="57" w:type="dxa"/>
              <w:bottom w:w="57" w:type="dxa"/>
              <w:right w:w="57" w:type="dxa"/>
            </w:tcMar>
          </w:tcPr>
          <w:p w14:paraId="21E8E5C1" w14:textId="77777777" w:rsidR="005B244E" w:rsidRDefault="005B244E" w:rsidP="00B6106B">
            <w:pPr>
              <w:spacing w:before="0" w:after="0"/>
              <w:jc w:val="left"/>
              <w:rPr>
                <w:ins w:id="25494" w:author="Author"/>
                <w:sz w:val="20"/>
                <w:lang w:val="en-IE"/>
              </w:rPr>
            </w:pPr>
          </w:p>
        </w:tc>
        <w:tc>
          <w:tcPr>
            <w:tcW w:w="654" w:type="pct"/>
            <w:vMerge/>
            <w:tcMar>
              <w:top w:w="57" w:type="dxa"/>
              <w:left w:w="57" w:type="dxa"/>
              <w:bottom w:w="57" w:type="dxa"/>
              <w:right w:w="57" w:type="dxa"/>
            </w:tcMar>
          </w:tcPr>
          <w:p w14:paraId="7EC2DCCC" w14:textId="77777777" w:rsidR="005B244E" w:rsidRDefault="005B244E" w:rsidP="00D0307B">
            <w:pPr>
              <w:spacing w:before="0" w:after="0"/>
              <w:jc w:val="left"/>
              <w:rPr>
                <w:ins w:id="25495" w:author="Author"/>
                <w:sz w:val="20"/>
                <w:lang w:val="en-IE"/>
              </w:rPr>
            </w:pPr>
          </w:p>
        </w:tc>
        <w:tc>
          <w:tcPr>
            <w:tcW w:w="2616" w:type="pct"/>
            <w:tcMar>
              <w:top w:w="57" w:type="dxa"/>
              <w:left w:w="57" w:type="dxa"/>
              <w:bottom w:w="57" w:type="dxa"/>
              <w:right w:w="57" w:type="dxa"/>
            </w:tcMar>
          </w:tcPr>
          <w:p w14:paraId="48F711E5" w14:textId="77777777" w:rsidR="001F146C" w:rsidRDefault="001F146C" w:rsidP="00FE10FD">
            <w:pPr>
              <w:pStyle w:val="Left"/>
              <w:numPr>
                <w:ilvl w:val="1"/>
                <w:numId w:val="57"/>
              </w:numPr>
              <w:spacing w:before="120"/>
              <w:rPr>
                <w:ins w:id="25496" w:author="Author"/>
                <w:sz w:val="20"/>
                <w:lang w:val="en-IE"/>
              </w:rPr>
            </w:pPr>
            <w:ins w:id="25497" w:author="Author">
              <w:r>
                <w:rPr>
                  <w:sz w:val="20"/>
                  <w:lang w:val="en-IE"/>
                </w:rPr>
                <w:t>Made override button more visible in screen spec</w:t>
              </w:r>
            </w:ins>
          </w:p>
          <w:p w14:paraId="433A1B1C" w14:textId="497658B4" w:rsidR="001F146C" w:rsidRDefault="001F146C" w:rsidP="00FE10FD">
            <w:pPr>
              <w:pStyle w:val="Left"/>
              <w:numPr>
                <w:ilvl w:val="1"/>
                <w:numId w:val="57"/>
              </w:numPr>
              <w:spacing w:before="120"/>
              <w:rPr>
                <w:ins w:id="25498" w:author="Author"/>
                <w:sz w:val="20"/>
                <w:lang w:val="en-IE"/>
              </w:rPr>
            </w:pPr>
            <w:ins w:id="25499" w:author="Author">
              <w:r>
                <w:rPr>
                  <w:sz w:val="20"/>
                  <w:lang w:val="en-IE"/>
                </w:rPr>
                <w:t>Added screenshot with warning message about referral result</w:t>
              </w:r>
            </w:ins>
          </w:p>
          <w:p w14:paraId="21E2240F" w14:textId="183B147B" w:rsidR="0068272A" w:rsidRDefault="008F0D41" w:rsidP="00FE10FD">
            <w:pPr>
              <w:pStyle w:val="Left"/>
              <w:numPr>
                <w:ilvl w:val="1"/>
                <w:numId w:val="57"/>
              </w:numPr>
              <w:spacing w:before="120"/>
              <w:rPr>
                <w:ins w:id="25500" w:author="Author"/>
                <w:sz w:val="20"/>
                <w:lang w:val="en-IE"/>
              </w:rPr>
            </w:pPr>
            <w:ins w:id="25501" w:author="Author">
              <w:r>
                <w:rPr>
                  <w:sz w:val="20"/>
                  <w:lang w:val="en-IE"/>
                </w:rPr>
                <w:t xml:space="preserve">MEC ID field from workaround </w:t>
              </w:r>
              <w:r w:rsidR="0068272A">
                <w:rPr>
                  <w:sz w:val="20"/>
                  <w:lang w:val="en-IE"/>
                </w:rPr>
                <w:t>switched for a dropdown</w:t>
              </w:r>
              <w:r>
                <w:rPr>
                  <w:sz w:val="20"/>
                  <w:lang w:val="en-IE"/>
                </w:rPr>
                <w:t xml:space="preserve"> with </w:t>
              </w:r>
              <w:r w:rsidR="0068272A">
                <w:rPr>
                  <w:sz w:val="20"/>
                  <w:lang w:val="en-IE"/>
                </w:rPr>
                <w:t xml:space="preserve">possible </w:t>
              </w:r>
              <w:r>
                <w:rPr>
                  <w:sz w:val="20"/>
                  <w:lang w:val="en-IE"/>
                </w:rPr>
                <w:t>values</w:t>
              </w:r>
              <w:r w:rsidR="00673BE1">
                <w:rPr>
                  <w:sz w:val="20"/>
                  <w:lang w:val="en-IE"/>
                </w:rPr>
                <w:t>.</w:t>
              </w:r>
            </w:ins>
          </w:p>
          <w:p w14:paraId="2D8D7B11" w14:textId="77777777" w:rsidR="005B244E" w:rsidRDefault="00673BE1" w:rsidP="00FE10FD">
            <w:pPr>
              <w:pStyle w:val="Left"/>
              <w:numPr>
                <w:ilvl w:val="1"/>
                <w:numId w:val="57"/>
              </w:numPr>
              <w:spacing w:before="120"/>
              <w:rPr>
                <w:ins w:id="25502" w:author="Author"/>
                <w:sz w:val="20"/>
                <w:lang w:val="en-IE"/>
              </w:rPr>
            </w:pPr>
            <w:ins w:id="25503" w:author="Author">
              <w:r>
                <w:rPr>
                  <w:sz w:val="20"/>
                  <w:lang w:val="en-IE"/>
                </w:rPr>
                <w:t>Postal Code is Eircode in delivery step</w:t>
              </w:r>
              <w:r w:rsidR="0068272A">
                <w:rPr>
                  <w:sz w:val="20"/>
                  <w:lang w:val="en-IE"/>
                </w:rPr>
                <w:t>.</w:t>
              </w:r>
            </w:ins>
          </w:p>
          <w:p w14:paraId="1FC9ED1F" w14:textId="648DBD57" w:rsidR="00673BE1" w:rsidRDefault="00673BE1" w:rsidP="00FE10FD">
            <w:pPr>
              <w:pStyle w:val="Left"/>
              <w:numPr>
                <w:ilvl w:val="1"/>
                <w:numId w:val="57"/>
              </w:numPr>
              <w:spacing w:before="120"/>
              <w:rPr>
                <w:ins w:id="25504" w:author="Author"/>
                <w:sz w:val="20"/>
                <w:lang w:val="en-IE"/>
              </w:rPr>
            </w:pPr>
            <w:ins w:id="25505" w:author="Author">
              <w:r>
                <w:rPr>
                  <w:sz w:val="20"/>
                  <w:lang w:val="en-IE"/>
                </w:rPr>
                <w:t>Changed address type to residential and business.</w:t>
              </w:r>
            </w:ins>
          </w:p>
          <w:p w14:paraId="2CA5AB51" w14:textId="77777777" w:rsidR="00673BE1" w:rsidRDefault="00673BE1" w:rsidP="00FE10FD">
            <w:pPr>
              <w:pStyle w:val="Left"/>
              <w:numPr>
                <w:ilvl w:val="1"/>
                <w:numId w:val="57"/>
              </w:numPr>
              <w:spacing w:before="120"/>
              <w:rPr>
                <w:ins w:id="25506" w:author="Author"/>
                <w:sz w:val="20"/>
                <w:lang w:val="en-IE"/>
              </w:rPr>
            </w:pPr>
            <w:ins w:id="25507" w:author="Author">
              <w:r>
                <w:rPr>
                  <w:sz w:val="20"/>
                  <w:lang w:val="en-IE"/>
                </w:rPr>
                <w:t>For store delivery step, clarified the number asked is from the customer.</w:t>
              </w:r>
            </w:ins>
          </w:p>
          <w:p w14:paraId="505C96F7" w14:textId="77777777" w:rsidR="00673BE1" w:rsidRDefault="00673BE1" w:rsidP="00FE10FD">
            <w:pPr>
              <w:pStyle w:val="Left"/>
              <w:numPr>
                <w:ilvl w:val="1"/>
                <w:numId w:val="57"/>
              </w:numPr>
              <w:spacing w:before="120"/>
              <w:rPr>
                <w:ins w:id="25508" w:author="Author"/>
                <w:sz w:val="20"/>
                <w:lang w:val="en-IE"/>
              </w:rPr>
            </w:pPr>
            <w:ins w:id="25509" w:author="Author">
              <w:r>
                <w:rPr>
                  <w:sz w:val="20"/>
                  <w:lang w:val="en-IE"/>
                </w:rPr>
                <w:t>Clarified logic behind upload of contracts</w:t>
              </w:r>
            </w:ins>
          </w:p>
          <w:p w14:paraId="398CF9A9" w14:textId="77777777" w:rsidR="00673BE1" w:rsidRDefault="00925297" w:rsidP="00FE10FD">
            <w:pPr>
              <w:pStyle w:val="Left"/>
              <w:numPr>
                <w:ilvl w:val="1"/>
                <w:numId w:val="57"/>
              </w:numPr>
              <w:spacing w:before="120"/>
              <w:rPr>
                <w:ins w:id="25510" w:author="Author"/>
                <w:sz w:val="20"/>
                <w:lang w:val="en-IE"/>
              </w:rPr>
            </w:pPr>
            <w:ins w:id="25511" w:author="Author">
              <w:r>
                <w:rPr>
                  <w:sz w:val="20"/>
                  <w:lang w:val="en-IE"/>
                </w:rPr>
                <w:t>Wrongly mapped integration step 15b</w:t>
              </w:r>
            </w:ins>
          </w:p>
          <w:p w14:paraId="51B2D29B" w14:textId="77777777" w:rsidR="00925297" w:rsidRDefault="00925297" w:rsidP="00FE10FD">
            <w:pPr>
              <w:pStyle w:val="Left"/>
              <w:numPr>
                <w:ilvl w:val="1"/>
                <w:numId w:val="57"/>
              </w:numPr>
              <w:spacing w:before="120"/>
              <w:rPr>
                <w:ins w:id="25512" w:author="Author"/>
                <w:sz w:val="20"/>
                <w:lang w:val="en-IE"/>
              </w:rPr>
            </w:pPr>
            <w:ins w:id="25513" w:author="Author">
              <w:r>
                <w:rPr>
                  <w:sz w:val="20"/>
                  <w:lang w:val="en-IE"/>
                </w:rPr>
                <w:t>Added integration for BS#1 step 16c</w:t>
              </w:r>
            </w:ins>
          </w:p>
          <w:p w14:paraId="52803A3B" w14:textId="77777777" w:rsidR="00925297" w:rsidRDefault="00925297" w:rsidP="00FE10FD">
            <w:pPr>
              <w:pStyle w:val="Left"/>
              <w:numPr>
                <w:ilvl w:val="1"/>
                <w:numId w:val="57"/>
              </w:numPr>
              <w:spacing w:before="120"/>
              <w:rPr>
                <w:ins w:id="25514" w:author="Author"/>
                <w:sz w:val="20"/>
                <w:lang w:val="en-IE"/>
              </w:rPr>
            </w:pPr>
            <w:ins w:id="25515" w:author="Author">
              <w:r>
                <w:rPr>
                  <w:sz w:val="20"/>
                  <w:lang w:val="en-IE"/>
                </w:rPr>
                <w:t>Removed create order integration from step 7b BS#2</w:t>
              </w:r>
            </w:ins>
          </w:p>
          <w:p w14:paraId="69509B99" w14:textId="2968122E" w:rsidR="00925297" w:rsidRDefault="00925297" w:rsidP="00FE10FD">
            <w:pPr>
              <w:pStyle w:val="Left"/>
              <w:numPr>
                <w:ilvl w:val="1"/>
                <w:numId w:val="57"/>
              </w:numPr>
              <w:spacing w:before="120"/>
              <w:rPr>
                <w:ins w:id="25516" w:author="Author"/>
                <w:sz w:val="20"/>
                <w:lang w:val="en-IE"/>
              </w:rPr>
            </w:pPr>
            <w:ins w:id="25517" w:author="Author">
              <w:r>
                <w:rPr>
                  <w:sz w:val="20"/>
                  <w:lang w:val="en-IE"/>
                </w:rPr>
                <w:t>Added order creation to BS#1 activity 20</w:t>
              </w:r>
            </w:ins>
          </w:p>
          <w:p w14:paraId="188E2C28" w14:textId="77777777" w:rsidR="00925297" w:rsidRDefault="00925297" w:rsidP="00FE10FD">
            <w:pPr>
              <w:pStyle w:val="Left"/>
              <w:numPr>
                <w:ilvl w:val="1"/>
                <w:numId w:val="57"/>
              </w:numPr>
              <w:spacing w:before="120"/>
              <w:rPr>
                <w:ins w:id="25518" w:author="Author"/>
                <w:sz w:val="20"/>
                <w:lang w:val="en-IE"/>
              </w:rPr>
            </w:pPr>
            <w:ins w:id="25519" w:author="Author">
              <w:r>
                <w:rPr>
                  <w:sz w:val="20"/>
                  <w:lang w:val="en-IE"/>
                </w:rPr>
                <w:t>Added loyalty points integration for BS#5 1b</w:t>
              </w:r>
            </w:ins>
          </w:p>
          <w:p w14:paraId="32B1F66E" w14:textId="77777777" w:rsidR="00925297" w:rsidRDefault="00925297" w:rsidP="00FE10FD">
            <w:pPr>
              <w:pStyle w:val="Left"/>
              <w:numPr>
                <w:ilvl w:val="1"/>
                <w:numId w:val="57"/>
              </w:numPr>
              <w:spacing w:before="120"/>
              <w:rPr>
                <w:ins w:id="25520" w:author="Author"/>
                <w:sz w:val="20"/>
                <w:lang w:val="en-IE"/>
              </w:rPr>
            </w:pPr>
            <w:ins w:id="25521" w:author="Author">
              <w:r>
                <w:rPr>
                  <w:sz w:val="20"/>
                  <w:lang w:val="en-IE"/>
                </w:rPr>
                <w:t>Added campaign check integration for Feat #2 2a</w:t>
              </w:r>
            </w:ins>
          </w:p>
          <w:p w14:paraId="0E967A09" w14:textId="77777777" w:rsidR="00B66C29" w:rsidRDefault="00B66C29" w:rsidP="00FE10FD">
            <w:pPr>
              <w:pStyle w:val="Left"/>
              <w:numPr>
                <w:ilvl w:val="1"/>
                <w:numId w:val="57"/>
              </w:numPr>
              <w:spacing w:before="120"/>
              <w:rPr>
                <w:ins w:id="25522" w:author="Author"/>
                <w:sz w:val="20"/>
                <w:lang w:val="en-IE"/>
              </w:rPr>
            </w:pPr>
            <w:ins w:id="25523" w:author="Author">
              <w:r>
                <w:rPr>
                  <w:sz w:val="20"/>
                  <w:lang w:val="en-IE"/>
                </w:rPr>
                <w:t>Removed activity 11 from BS#2</w:t>
              </w:r>
            </w:ins>
          </w:p>
          <w:p w14:paraId="3DD45887" w14:textId="77777777" w:rsidR="009E4DBA" w:rsidRDefault="009E4DBA" w:rsidP="00FE10FD">
            <w:pPr>
              <w:pStyle w:val="Left"/>
              <w:numPr>
                <w:ilvl w:val="1"/>
                <w:numId w:val="57"/>
              </w:numPr>
              <w:spacing w:before="120"/>
              <w:rPr>
                <w:ins w:id="25524" w:author="Author"/>
                <w:sz w:val="20"/>
                <w:lang w:val="en-IE"/>
              </w:rPr>
            </w:pPr>
            <w:ins w:id="25525" w:author="Author">
              <w:r>
                <w:rPr>
                  <w:sz w:val="20"/>
                  <w:lang w:val="en-IE"/>
                </w:rPr>
                <w:t>Updated FEAT #2 to clarify what unfinished orders are</w:t>
              </w:r>
            </w:ins>
          </w:p>
          <w:p w14:paraId="56329EEA" w14:textId="77777777" w:rsidR="009E4DBA" w:rsidRDefault="009E4DBA" w:rsidP="00FE10FD">
            <w:pPr>
              <w:pStyle w:val="Left"/>
              <w:numPr>
                <w:ilvl w:val="1"/>
                <w:numId w:val="57"/>
              </w:numPr>
              <w:spacing w:before="120"/>
              <w:rPr>
                <w:ins w:id="25526" w:author="Author"/>
                <w:sz w:val="20"/>
                <w:lang w:val="en-IE"/>
              </w:rPr>
            </w:pPr>
            <w:ins w:id="25527" w:author="Author">
              <w:r>
                <w:rPr>
                  <w:sz w:val="20"/>
                  <w:lang w:val="en-IE"/>
                </w:rPr>
                <w:t>Removed from integration spec, calls to price list and GRT tables</w:t>
              </w:r>
            </w:ins>
          </w:p>
          <w:p w14:paraId="68F016FE" w14:textId="77777777" w:rsidR="009E4DBA" w:rsidRDefault="009E4DBA" w:rsidP="00FE10FD">
            <w:pPr>
              <w:pStyle w:val="Left"/>
              <w:numPr>
                <w:ilvl w:val="1"/>
                <w:numId w:val="57"/>
              </w:numPr>
              <w:spacing w:before="120"/>
              <w:rPr>
                <w:ins w:id="25528" w:author="Author"/>
                <w:sz w:val="20"/>
                <w:lang w:val="en-IE"/>
              </w:rPr>
            </w:pPr>
            <w:ins w:id="25529" w:author="Author">
              <w:r>
                <w:rPr>
                  <w:sz w:val="20"/>
                  <w:lang w:val="en-IE"/>
                </w:rPr>
                <w:t>TakeOver integration spec switched to UpdateSalesOrder</w:t>
              </w:r>
            </w:ins>
          </w:p>
          <w:p w14:paraId="46C2B9CA" w14:textId="77777777" w:rsidR="004B6EDF" w:rsidRDefault="004B6EDF" w:rsidP="00FE10FD">
            <w:pPr>
              <w:pStyle w:val="Left"/>
              <w:numPr>
                <w:ilvl w:val="1"/>
                <w:numId w:val="57"/>
              </w:numPr>
              <w:spacing w:before="120"/>
              <w:rPr>
                <w:ins w:id="25530" w:author="Author"/>
                <w:sz w:val="20"/>
                <w:lang w:val="en-IE"/>
              </w:rPr>
            </w:pPr>
            <w:ins w:id="25531" w:author="Author">
              <w:r>
                <w:rPr>
                  <w:sz w:val="20"/>
                  <w:lang w:val="en-IE"/>
                </w:rPr>
                <w:t>Clarified in BS#7 and BS#8 UFE will identify a replace offer</w:t>
              </w:r>
            </w:ins>
          </w:p>
          <w:p w14:paraId="1E89E5BB" w14:textId="77777777" w:rsidR="00691809" w:rsidRDefault="00691809" w:rsidP="00FE10FD">
            <w:pPr>
              <w:pStyle w:val="Left"/>
              <w:numPr>
                <w:ilvl w:val="1"/>
                <w:numId w:val="57"/>
              </w:numPr>
              <w:spacing w:before="120"/>
              <w:rPr>
                <w:ins w:id="25532" w:author="Author"/>
                <w:sz w:val="20"/>
                <w:lang w:val="en-IE"/>
              </w:rPr>
            </w:pPr>
            <w:ins w:id="25533" w:author="Author">
              <w:r>
                <w:rPr>
                  <w:sz w:val="20"/>
                  <w:lang w:val="en-IE"/>
                </w:rPr>
                <w:t>Updated messages as per Vodafone BPT Data Gathering</w:t>
              </w:r>
            </w:ins>
          </w:p>
          <w:p w14:paraId="3613EF80" w14:textId="77777777" w:rsidR="00EE50BD" w:rsidRDefault="00EE50BD" w:rsidP="00FE10FD">
            <w:pPr>
              <w:pStyle w:val="Left"/>
              <w:numPr>
                <w:ilvl w:val="1"/>
                <w:numId w:val="57"/>
              </w:numPr>
              <w:spacing w:before="120"/>
              <w:rPr>
                <w:ins w:id="25534" w:author="Author"/>
                <w:sz w:val="20"/>
                <w:lang w:val="en-IE"/>
              </w:rPr>
            </w:pPr>
            <w:ins w:id="25535" w:author="Author">
              <w:r w:rsidRPr="00EE50BD">
                <w:rPr>
                  <w:sz w:val="20"/>
                  <w:lang w:val="en-IE"/>
                </w:rPr>
                <w:t>Added UFE Basket interface to system interfaces</w:t>
              </w:r>
            </w:ins>
          </w:p>
          <w:p w14:paraId="149D8D73" w14:textId="32C1C467" w:rsidR="00B302FC" w:rsidRDefault="00B302FC" w:rsidP="00FE10FD">
            <w:pPr>
              <w:pStyle w:val="Left"/>
              <w:numPr>
                <w:ilvl w:val="1"/>
                <w:numId w:val="57"/>
              </w:numPr>
              <w:spacing w:before="120"/>
              <w:rPr>
                <w:ins w:id="25536" w:author="Author"/>
                <w:sz w:val="20"/>
                <w:lang w:val="en-IE"/>
              </w:rPr>
            </w:pPr>
            <w:ins w:id="25537" w:author="Author">
              <w:r w:rsidRPr="00B302FC">
                <w:rPr>
                  <w:sz w:val="20"/>
                  <w:lang w:val="en-IE"/>
                </w:rPr>
                <w:t>Added ServiceFeasibility.GetServiceFeasibility to integration section</w:t>
              </w:r>
            </w:ins>
          </w:p>
        </w:tc>
        <w:tc>
          <w:tcPr>
            <w:cnfStyle w:val="000100000000" w:firstRow="0" w:lastRow="0" w:firstColumn="0" w:lastColumn="1" w:oddVBand="0" w:evenVBand="0" w:oddHBand="0" w:evenHBand="0" w:firstRowFirstColumn="0" w:firstRowLastColumn="0" w:lastRowFirstColumn="0" w:lastRowLastColumn="0"/>
            <w:tcW w:w="1264" w:type="pct"/>
            <w:vMerge/>
            <w:tcMar>
              <w:top w:w="57" w:type="dxa"/>
              <w:left w:w="57" w:type="dxa"/>
              <w:bottom w:w="57" w:type="dxa"/>
              <w:right w:w="57" w:type="dxa"/>
            </w:tcMar>
          </w:tcPr>
          <w:p w14:paraId="7B483AAF" w14:textId="77777777" w:rsidR="005B244E" w:rsidRDefault="005B244E" w:rsidP="00B6106B">
            <w:pPr>
              <w:spacing w:before="0" w:after="0"/>
              <w:jc w:val="left"/>
              <w:rPr>
                <w:ins w:id="25538" w:author="Author"/>
                <w:sz w:val="20"/>
                <w:lang w:val="en-IE"/>
              </w:rPr>
            </w:pPr>
          </w:p>
        </w:tc>
      </w:tr>
      <w:tr w:rsidR="002F462F" w:rsidRPr="00E73B40" w14:paraId="21C02A5D" w14:textId="77777777" w:rsidTr="00B6106B">
        <w:trPr>
          <w:trHeight w:val="471"/>
          <w:ins w:id="25539" w:author="Author"/>
        </w:trPr>
        <w:tc>
          <w:tcPr>
            <w:tcW w:w="466" w:type="pct"/>
            <w:tcMar>
              <w:top w:w="57" w:type="dxa"/>
              <w:left w:w="57" w:type="dxa"/>
              <w:bottom w:w="57" w:type="dxa"/>
              <w:right w:w="57" w:type="dxa"/>
            </w:tcMar>
          </w:tcPr>
          <w:p w14:paraId="657688F3" w14:textId="6426075A" w:rsidR="002F462F" w:rsidRDefault="002F462F" w:rsidP="00B6106B">
            <w:pPr>
              <w:spacing w:before="0" w:after="0"/>
              <w:jc w:val="left"/>
              <w:rPr>
                <w:ins w:id="25540" w:author="Author"/>
                <w:sz w:val="20"/>
                <w:lang w:val="en-IE"/>
              </w:rPr>
            </w:pPr>
            <w:ins w:id="25541" w:author="Author">
              <w:r>
                <w:rPr>
                  <w:sz w:val="20"/>
                  <w:lang w:val="en-IE"/>
                </w:rPr>
                <w:lastRenderedPageBreak/>
                <w:t>1.24</w:t>
              </w:r>
            </w:ins>
          </w:p>
        </w:tc>
        <w:tc>
          <w:tcPr>
            <w:tcW w:w="654" w:type="pct"/>
            <w:tcMar>
              <w:top w:w="57" w:type="dxa"/>
              <w:left w:w="57" w:type="dxa"/>
              <w:bottom w:w="57" w:type="dxa"/>
              <w:right w:w="57" w:type="dxa"/>
            </w:tcMar>
          </w:tcPr>
          <w:p w14:paraId="0F70C48C" w14:textId="1997A1A0" w:rsidR="002F462F" w:rsidRDefault="0023397A" w:rsidP="00013AC8">
            <w:pPr>
              <w:spacing w:before="0" w:after="0"/>
              <w:jc w:val="left"/>
              <w:rPr>
                <w:ins w:id="25542" w:author="Author"/>
                <w:sz w:val="20"/>
                <w:lang w:val="en-IE"/>
              </w:rPr>
            </w:pPr>
            <w:ins w:id="25543" w:author="Author">
              <w:r>
                <w:rPr>
                  <w:sz w:val="20"/>
                  <w:lang w:val="en-IE"/>
                </w:rPr>
                <w:t>1</w:t>
              </w:r>
              <w:r w:rsidR="0085768F">
                <w:rPr>
                  <w:sz w:val="20"/>
                  <w:lang w:val="en-IE"/>
                </w:rPr>
                <w:t>4</w:t>
              </w:r>
              <w:r w:rsidR="002F462F">
                <w:rPr>
                  <w:sz w:val="20"/>
                  <w:lang w:val="en-IE"/>
                </w:rPr>
                <w:t>-1</w:t>
              </w:r>
              <w:r w:rsidR="00013AC8">
                <w:rPr>
                  <w:sz w:val="20"/>
                  <w:lang w:val="en-IE"/>
                </w:rPr>
                <w:t>1</w:t>
              </w:r>
              <w:r w:rsidR="002F462F">
                <w:rPr>
                  <w:sz w:val="20"/>
                  <w:lang w:val="en-IE"/>
                </w:rPr>
                <w:t>-2016</w:t>
              </w:r>
            </w:ins>
          </w:p>
        </w:tc>
        <w:tc>
          <w:tcPr>
            <w:tcW w:w="2616" w:type="pct"/>
            <w:tcMar>
              <w:top w:w="57" w:type="dxa"/>
              <w:left w:w="57" w:type="dxa"/>
              <w:bottom w:w="57" w:type="dxa"/>
              <w:right w:w="57" w:type="dxa"/>
            </w:tcMar>
          </w:tcPr>
          <w:p w14:paraId="57A29226" w14:textId="2DD86126" w:rsidR="00EE32A6" w:rsidRDefault="00EE32A6" w:rsidP="00FE10FD">
            <w:pPr>
              <w:pStyle w:val="Left"/>
              <w:numPr>
                <w:ilvl w:val="0"/>
                <w:numId w:val="57"/>
              </w:numPr>
              <w:spacing w:before="120"/>
              <w:rPr>
                <w:ins w:id="25544" w:author="Author"/>
                <w:sz w:val="20"/>
                <w:lang w:val="en-IE"/>
              </w:rPr>
            </w:pPr>
            <w:ins w:id="25545" w:author="Author">
              <w:r>
                <w:rPr>
                  <w:sz w:val="20"/>
                  <w:lang w:val="en-IE"/>
                </w:rPr>
                <w:t>Removed get equipment by IMEI since interface does not exist.</w:t>
              </w:r>
            </w:ins>
          </w:p>
          <w:p w14:paraId="120BAF94" w14:textId="77777777" w:rsidR="002F462F" w:rsidRDefault="002F462F" w:rsidP="00FE10FD">
            <w:pPr>
              <w:pStyle w:val="Left"/>
              <w:numPr>
                <w:ilvl w:val="0"/>
                <w:numId w:val="57"/>
              </w:numPr>
              <w:spacing w:before="120"/>
              <w:rPr>
                <w:ins w:id="25546" w:author="Author"/>
                <w:sz w:val="20"/>
                <w:lang w:val="en-IE"/>
              </w:rPr>
            </w:pPr>
            <w:ins w:id="25547" w:author="Author">
              <w:r>
                <w:rPr>
                  <w:sz w:val="20"/>
                  <w:lang w:val="en-IE"/>
                </w:rPr>
                <w:t>As per Vodafone commentaries:</w:t>
              </w:r>
            </w:ins>
          </w:p>
          <w:p w14:paraId="2D0582BA" w14:textId="77777777" w:rsidR="002F462F" w:rsidRPr="002F462F" w:rsidRDefault="002F462F" w:rsidP="00FE10FD">
            <w:pPr>
              <w:pStyle w:val="Left"/>
              <w:numPr>
                <w:ilvl w:val="1"/>
                <w:numId w:val="57"/>
              </w:numPr>
              <w:spacing w:before="120"/>
              <w:rPr>
                <w:ins w:id="25548" w:author="Author"/>
                <w:sz w:val="20"/>
                <w:lang w:val="en-IE"/>
              </w:rPr>
            </w:pPr>
            <w:ins w:id="25549" w:author="Author">
              <w:r w:rsidRPr="002F462F">
                <w:rPr>
                  <w:sz w:val="20"/>
                  <w:lang w:val="en-IE"/>
                </w:rPr>
                <w:t>Phase III Renamed</w:t>
              </w:r>
            </w:ins>
          </w:p>
          <w:p w14:paraId="4774D789" w14:textId="77777777" w:rsidR="002F462F" w:rsidRPr="002F462F" w:rsidRDefault="002F462F" w:rsidP="00FE10FD">
            <w:pPr>
              <w:pStyle w:val="Left"/>
              <w:numPr>
                <w:ilvl w:val="1"/>
                <w:numId w:val="57"/>
              </w:numPr>
              <w:spacing w:before="120"/>
              <w:rPr>
                <w:ins w:id="25550" w:author="Author"/>
                <w:sz w:val="20"/>
                <w:lang w:val="en-IE"/>
              </w:rPr>
            </w:pPr>
            <w:ins w:id="25551" w:author="Author">
              <w:r w:rsidRPr="002F462F">
                <w:rPr>
                  <w:sz w:val="20"/>
                  <w:lang w:val="en-IE"/>
                </w:rPr>
                <w:t>Feasibility no longer determines if a technician is needed</w:t>
              </w:r>
            </w:ins>
          </w:p>
          <w:p w14:paraId="687D84EC" w14:textId="7F2A7FE4" w:rsidR="002F462F" w:rsidRDefault="002F462F" w:rsidP="00FE10FD">
            <w:pPr>
              <w:pStyle w:val="Left"/>
              <w:numPr>
                <w:ilvl w:val="1"/>
                <w:numId w:val="57"/>
              </w:numPr>
              <w:spacing w:before="120"/>
              <w:rPr>
                <w:ins w:id="25552" w:author="Author"/>
                <w:sz w:val="20"/>
                <w:lang w:val="en-IE"/>
              </w:rPr>
            </w:pPr>
            <w:ins w:id="25553" w:author="Author">
              <w:r w:rsidRPr="002F462F">
                <w:rPr>
                  <w:sz w:val="20"/>
                  <w:lang w:val="en-IE"/>
                </w:rPr>
                <w:t>Schedule appointment is solely based on the MEC attribute Installation Method</w:t>
              </w:r>
            </w:ins>
          </w:p>
          <w:p w14:paraId="0FCD5899" w14:textId="53CCB12F" w:rsidR="0071703F" w:rsidRPr="002F462F" w:rsidRDefault="0071703F" w:rsidP="00FE10FD">
            <w:pPr>
              <w:pStyle w:val="Left"/>
              <w:numPr>
                <w:ilvl w:val="1"/>
                <w:numId w:val="57"/>
              </w:numPr>
              <w:spacing w:before="120"/>
              <w:rPr>
                <w:ins w:id="25554" w:author="Author"/>
                <w:sz w:val="20"/>
                <w:lang w:val="en-IE"/>
              </w:rPr>
            </w:pPr>
            <w:ins w:id="25555" w:author="Author">
              <w:r>
                <w:rPr>
                  <w:sz w:val="20"/>
                  <w:lang w:val="en-IE"/>
                </w:rPr>
                <w:t>Added note that customers being less than 3 months old cannot use the pay on bill option</w:t>
              </w:r>
            </w:ins>
          </w:p>
          <w:p w14:paraId="32614FFD" w14:textId="77777777" w:rsidR="002F462F" w:rsidRPr="002F462F" w:rsidRDefault="002F462F" w:rsidP="00FE10FD">
            <w:pPr>
              <w:pStyle w:val="Left"/>
              <w:numPr>
                <w:ilvl w:val="1"/>
                <w:numId w:val="57"/>
              </w:numPr>
              <w:spacing w:before="120"/>
              <w:rPr>
                <w:ins w:id="25556" w:author="Author"/>
                <w:sz w:val="20"/>
                <w:lang w:val="en-IE"/>
              </w:rPr>
            </w:pPr>
            <w:ins w:id="25557" w:author="Author">
              <w:r w:rsidRPr="002F462F">
                <w:rPr>
                  <w:sz w:val="20"/>
                  <w:lang w:val="en-IE"/>
                </w:rPr>
                <w:t>Added step 7d to BS#2 regarding installation method</w:t>
              </w:r>
            </w:ins>
          </w:p>
          <w:p w14:paraId="4CBA5148" w14:textId="77777777" w:rsidR="002F462F" w:rsidRDefault="002F462F" w:rsidP="00FE10FD">
            <w:pPr>
              <w:pStyle w:val="Left"/>
              <w:numPr>
                <w:ilvl w:val="1"/>
                <w:numId w:val="57"/>
              </w:numPr>
              <w:spacing w:before="120"/>
              <w:rPr>
                <w:ins w:id="25558" w:author="Author"/>
                <w:sz w:val="20"/>
                <w:lang w:val="en-IE"/>
              </w:rPr>
            </w:pPr>
            <w:ins w:id="25559" w:author="Author">
              <w:r w:rsidRPr="002F462F">
                <w:rPr>
                  <w:sz w:val="20"/>
                  <w:lang w:val="en-IE"/>
                </w:rPr>
                <w:t>In FEAT#2, when taking over a campaign and it is expired, UFE will only drop the camp</w:t>
              </w:r>
              <w:r>
                <w:rPr>
                  <w:sz w:val="20"/>
                  <w:lang w:val="en-IE"/>
                </w:rPr>
                <w:t>aign item. EM_SAL_37 removed. WM</w:t>
              </w:r>
              <w:r w:rsidRPr="002F462F">
                <w:rPr>
                  <w:sz w:val="20"/>
                  <w:lang w:val="en-IE"/>
                </w:rPr>
                <w:t>_SAL_22 added.</w:t>
              </w:r>
            </w:ins>
          </w:p>
          <w:p w14:paraId="37B29A0D" w14:textId="77777777" w:rsidR="00950721" w:rsidRDefault="00950721" w:rsidP="00FE10FD">
            <w:pPr>
              <w:pStyle w:val="Left"/>
              <w:numPr>
                <w:ilvl w:val="1"/>
                <w:numId w:val="57"/>
              </w:numPr>
              <w:spacing w:before="120"/>
              <w:rPr>
                <w:ins w:id="25560" w:author="Author"/>
                <w:sz w:val="20"/>
                <w:lang w:val="en-IE"/>
              </w:rPr>
            </w:pPr>
            <w:ins w:id="25561" w:author="Author">
              <w:r>
                <w:rPr>
                  <w:sz w:val="20"/>
                  <w:lang w:val="en-IE"/>
                </w:rPr>
                <w:t>Clarified offer add on management in BS#1 activity 7a and BS#2 activity 9a.</w:t>
              </w:r>
            </w:ins>
          </w:p>
          <w:p w14:paraId="3997C0AA" w14:textId="7A8A2995" w:rsidR="00151788" w:rsidRDefault="00151788" w:rsidP="00FE10FD">
            <w:pPr>
              <w:pStyle w:val="Left"/>
              <w:numPr>
                <w:ilvl w:val="1"/>
                <w:numId w:val="57"/>
              </w:numPr>
              <w:spacing w:before="120"/>
              <w:rPr>
                <w:ins w:id="25562" w:author="Author"/>
                <w:sz w:val="20"/>
                <w:lang w:val="en-IE"/>
              </w:rPr>
            </w:pPr>
            <w:ins w:id="25563" w:author="Author">
              <w:r>
                <w:rPr>
                  <w:sz w:val="20"/>
                  <w:lang w:val="en-IE"/>
                </w:rPr>
                <w:t>Clarified that “Accept with conditions” mean “Deposit” or “Advance Payment”</w:t>
              </w:r>
              <w:r w:rsidR="00E813F8">
                <w:rPr>
                  <w:sz w:val="20"/>
                  <w:lang w:val="en-IE"/>
                </w:rPr>
                <w:t>.</w:t>
              </w:r>
            </w:ins>
          </w:p>
          <w:p w14:paraId="24BC9D55" w14:textId="77777777" w:rsidR="00E813F8" w:rsidRDefault="00E813F8" w:rsidP="00FE10FD">
            <w:pPr>
              <w:pStyle w:val="Left"/>
              <w:numPr>
                <w:ilvl w:val="1"/>
                <w:numId w:val="57"/>
              </w:numPr>
              <w:spacing w:before="120"/>
              <w:rPr>
                <w:ins w:id="25564" w:author="Author"/>
                <w:sz w:val="20"/>
                <w:lang w:val="en-IE"/>
              </w:rPr>
            </w:pPr>
            <w:ins w:id="25565" w:author="Author">
              <w:r>
                <w:rPr>
                  <w:sz w:val="20"/>
                  <w:lang w:val="en-IE"/>
                </w:rPr>
                <w:t>In case of a component need to be added or removed after submitting to quotation, it will return a message to UFE with instruction for the user to take.</w:t>
              </w:r>
            </w:ins>
          </w:p>
          <w:p w14:paraId="265CEA40" w14:textId="77777777" w:rsidR="00E813F8" w:rsidRDefault="00E813F8" w:rsidP="00FE10FD">
            <w:pPr>
              <w:pStyle w:val="Left"/>
              <w:numPr>
                <w:ilvl w:val="1"/>
                <w:numId w:val="57"/>
              </w:numPr>
              <w:spacing w:before="120"/>
              <w:rPr>
                <w:ins w:id="25566" w:author="Author"/>
                <w:sz w:val="20"/>
                <w:lang w:val="en-IE"/>
              </w:rPr>
            </w:pPr>
            <w:ins w:id="25567" w:author="Author">
              <w:r>
                <w:rPr>
                  <w:sz w:val="20"/>
                  <w:lang w:val="en-IE"/>
                </w:rPr>
                <w:t>Information about reservations in dealers without ORSIM are passed in the respective fields from MEC.</w:t>
              </w:r>
            </w:ins>
          </w:p>
          <w:p w14:paraId="4581B4DE" w14:textId="77777777" w:rsidR="00391301" w:rsidRDefault="00391301" w:rsidP="00FE10FD">
            <w:pPr>
              <w:pStyle w:val="Left"/>
              <w:numPr>
                <w:ilvl w:val="1"/>
                <w:numId w:val="57"/>
              </w:numPr>
              <w:spacing w:before="120"/>
              <w:rPr>
                <w:ins w:id="25568" w:author="Author"/>
                <w:sz w:val="20"/>
                <w:lang w:val="en-IE"/>
              </w:rPr>
            </w:pPr>
            <w:ins w:id="25569" w:author="Author">
              <w:r>
                <w:rPr>
                  <w:sz w:val="20"/>
                  <w:lang w:val="en-IE"/>
                </w:rPr>
                <w:t>BS#7 removed since campaigns for new customers is no longer a valid scenario as per MCCM discussions.</w:t>
              </w:r>
            </w:ins>
          </w:p>
          <w:p w14:paraId="640DADF5" w14:textId="77777777" w:rsidR="00013AC8" w:rsidRDefault="00013AC8" w:rsidP="00FE10FD">
            <w:pPr>
              <w:pStyle w:val="Left"/>
              <w:numPr>
                <w:ilvl w:val="1"/>
                <w:numId w:val="57"/>
              </w:numPr>
              <w:spacing w:before="120"/>
              <w:rPr>
                <w:ins w:id="25570" w:author="Author"/>
                <w:sz w:val="20"/>
                <w:lang w:val="en-IE"/>
              </w:rPr>
            </w:pPr>
            <w:ins w:id="25571" w:author="Author">
              <w:r>
                <w:rPr>
                  <w:sz w:val="20"/>
                  <w:lang w:val="en-IE"/>
                </w:rPr>
                <w:t>Observation Field is also applicable for EIR.</w:t>
              </w:r>
            </w:ins>
          </w:p>
          <w:p w14:paraId="1A035252" w14:textId="77777777" w:rsidR="0023397A" w:rsidRDefault="0023397A" w:rsidP="00FE10FD">
            <w:pPr>
              <w:pStyle w:val="Left"/>
              <w:numPr>
                <w:ilvl w:val="1"/>
                <w:numId w:val="57"/>
              </w:numPr>
              <w:spacing w:before="120"/>
              <w:rPr>
                <w:ins w:id="25572" w:author="Author"/>
                <w:sz w:val="20"/>
                <w:lang w:val="en-IE"/>
              </w:rPr>
            </w:pPr>
            <w:ins w:id="25573" w:author="Author">
              <w:r>
                <w:rPr>
                  <w:sz w:val="20"/>
                  <w:lang w:val="en-IE"/>
                </w:rPr>
                <w:t>Clarified difference between shared equipment and standalone equipment</w:t>
              </w:r>
              <w:r w:rsidR="00C749CF">
                <w:rPr>
                  <w:sz w:val="20"/>
                  <w:lang w:val="en-IE"/>
                </w:rPr>
                <w:t>.</w:t>
              </w:r>
            </w:ins>
          </w:p>
          <w:p w14:paraId="7430E268" w14:textId="4D612406" w:rsidR="00C749CF" w:rsidRDefault="00C749CF" w:rsidP="00FE10FD">
            <w:pPr>
              <w:pStyle w:val="Left"/>
              <w:numPr>
                <w:ilvl w:val="1"/>
                <w:numId w:val="57"/>
              </w:numPr>
              <w:spacing w:before="120"/>
              <w:rPr>
                <w:ins w:id="25574" w:author="Author"/>
                <w:sz w:val="20"/>
                <w:lang w:val="en-IE"/>
              </w:rPr>
            </w:pPr>
            <w:ins w:id="25575" w:author="Author">
              <w:r>
                <w:rPr>
                  <w:sz w:val="20"/>
                  <w:lang w:val="en-IE"/>
                </w:rPr>
                <w:t>Relinquish operation no longer required.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26AAECA" w14:textId="7369E40A" w:rsidR="002F462F" w:rsidRDefault="002F462F" w:rsidP="00B6106B">
            <w:pPr>
              <w:spacing w:before="0" w:after="0"/>
              <w:jc w:val="left"/>
              <w:rPr>
                <w:ins w:id="25576" w:author="Author"/>
                <w:sz w:val="20"/>
                <w:lang w:val="en-IE"/>
              </w:rPr>
            </w:pPr>
            <w:ins w:id="25577" w:author="Author">
              <w:r>
                <w:rPr>
                  <w:b w:val="0"/>
                  <w:sz w:val="20"/>
                  <w:lang w:val="en-IE"/>
                </w:rPr>
                <w:t>Celfocus</w:t>
              </w:r>
            </w:ins>
          </w:p>
        </w:tc>
      </w:tr>
      <w:tr w:rsidR="000E1CAE" w:rsidRPr="00E73B40" w14:paraId="634AF5D9" w14:textId="77777777" w:rsidTr="00B6106B">
        <w:trPr>
          <w:trHeight w:val="471"/>
          <w:ins w:id="25578" w:author="Author"/>
        </w:trPr>
        <w:tc>
          <w:tcPr>
            <w:tcW w:w="466" w:type="pct"/>
            <w:tcMar>
              <w:top w:w="57" w:type="dxa"/>
              <w:left w:w="57" w:type="dxa"/>
              <w:bottom w:w="57" w:type="dxa"/>
              <w:right w:w="57" w:type="dxa"/>
            </w:tcMar>
          </w:tcPr>
          <w:p w14:paraId="650ED71F" w14:textId="6BF1C51F" w:rsidR="000E1CAE" w:rsidRDefault="000E1CAE" w:rsidP="00B6106B">
            <w:pPr>
              <w:spacing w:before="0" w:after="0"/>
              <w:jc w:val="left"/>
              <w:rPr>
                <w:ins w:id="25579" w:author="Author"/>
                <w:sz w:val="20"/>
                <w:lang w:val="en-IE"/>
              </w:rPr>
            </w:pPr>
            <w:ins w:id="25580" w:author="Author">
              <w:r>
                <w:rPr>
                  <w:sz w:val="20"/>
                  <w:lang w:val="en-IE"/>
                </w:rPr>
                <w:lastRenderedPageBreak/>
                <w:t>1.2</w:t>
              </w:r>
              <w:r w:rsidR="007470A1">
                <w:rPr>
                  <w:sz w:val="20"/>
                  <w:lang w:val="en-IE"/>
                </w:rPr>
                <w:t>5</w:t>
              </w:r>
            </w:ins>
          </w:p>
        </w:tc>
        <w:tc>
          <w:tcPr>
            <w:tcW w:w="654" w:type="pct"/>
            <w:tcMar>
              <w:top w:w="57" w:type="dxa"/>
              <w:left w:w="57" w:type="dxa"/>
              <w:bottom w:w="57" w:type="dxa"/>
              <w:right w:w="57" w:type="dxa"/>
            </w:tcMar>
          </w:tcPr>
          <w:p w14:paraId="055FA8CA" w14:textId="31B14A51" w:rsidR="000E1CAE" w:rsidRDefault="00636B64" w:rsidP="0046729E">
            <w:pPr>
              <w:spacing w:before="0" w:after="0"/>
              <w:jc w:val="left"/>
              <w:rPr>
                <w:ins w:id="25581" w:author="Author"/>
                <w:sz w:val="20"/>
                <w:lang w:val="en-IE"/>
              </w:rPr>
            </w:pPr>
            <w:ins w:id="25582" w:author="Author">
              <w:r>
                <w:rPr>
                  <w:sz w:val="20"/>
                  <w:lang w:val="en-IE"/>
                </w:rPr>
                <w:t>23</w:t>
              </w:r>
              <w:r w:rsidR="000E1CAE">
                <w:rPr>
                  <w:sz w:val="20"/>
                  <w:lang w:val="en-IE"/>
                </w:rPr>
                <w:t>-1</w:t>
              </w:r>
              <w:r w:rsidR="0046729E">
                <w:rPr>
                  <w:sz w:val="20"/>
                  <w:lang w:val="en-IE"/>
                </w:rPr>
                <w:t>2</w:t>
              </w:r>
              <w:r w:rsidR="000E1CAE">
                <w:rPr>
                  <w:sz w:val="20"/>
                  <w:lang w:val="en-IE"/>
                </w:rPr>
                <w:t>-2016</w:t>
              </w:r>
            </w:ins>
          </w:p>
        </w:tc>
        <w:tc>
          <w:tcPr>
            <w:tcW w:w="2616" w:type="pct"/>
            <w:tcMar>
              <w:top w:w="57" w:type="dxa"/>
              <w:left w:w="57" w:type="dxa"/>
              <w:bottom w:w="57" w:type="dxa"/>
              <w:right w:w="57" w:type="dxa"/>
            </w:tcMar>
          </w:tcPr>
          <w:p w14:paraId="66BC3C76" w14:textId="77777777" w:rsidR="000E1CAE" w:rsidRDefault="000E1CAE" w:rsidP="00FE10FD">
            <w:pPr>
              <w:pStyle w:val="Left"/>
              <w:numPr>
                <w:ilvl w:val="0"/>
                <w:numId w:val="57"/>
              </w:numPr>
              <w:spacing w:before="120"/>
              <w:rPr>
                <w:ins w:id="25583" w:author="Author"/>
                <w:sz w:val="20"/>
                <w:lang w:val="en-IE"/>
              </w:rPr>
            </w:pPr>
            <w:ins w:id="25584" w:author="Author">
              <w:r>
                <w:rPr>
                  <w:sz w:val="20"/>
                  <w:lang w:val="en-IE"/>
                </w:rPr>
                <w:t>In delivery details step, country is now locked to Ireland.</w:t>
              </w:r>
            </w:ins>
          </w:p>
          <w:p w14:paraId="35242B73" w14:textId="77777777" w:rsidR="000E1CAE" w:rsidRDefault="000E1CAE" w:rsidP="00FE10FD">
            <w:pPr>
              <w:pStyle w:val="Left"/>
              <w:numPr>
                <w:ilvl w:val="0"/>
                <w:numId w:val="57"/>
              </w:numPr>
              <w:spacing w:before="120"/>
              <w:rPr>
                <w:ins w:id="25585" w:author="Author"/>
                <w:sz w:val="20"/>
                <w:lang w:val="en-IE"/>
              </w:rPr>
            </w:pPr>
            <w:ins w:id="25586" w:author="Author">
              <w:r>
                <w:rPr>
                  <w:sz w:val="20"/>
                  <w:lang w:val="en-IE"/>
                </w:rPr>
                <w:t>Updated loyalty points validations with some additional information</w:t>
              </w:r>
            </w:ins>
          </w:p>
          <w:p w14:paraId="638FE948" w14:textId="77777777" w:rsidR="007470A1" w:rsidRDefault="007470A1" w:rsidP="00FE10FD">
            <w:pPr>
              <w:pStyle w:val="Left"/>
              <w:numPr>
                <w:ilvl w:val="0"/>
                <w:numId w:val="57"/>
              </w:numPr>
              <w:spacing w:before="120"/>
              <w:rPr>
                <w:ins w:id="25587" w:author="Author"/>
                <w:sz w:val="20"/>
                <w:lang w:val="en-IE"/>
              </w:rPr>
            </w:pPr>
            <w:ins w:id="25588" w:author="Author">
              <w:r>
                <w:rPr>
                  <w:sz w:val="20"/>
                  <w:lang w:val="en-IE"/>
                </w:rPr>
                <w:t>When upgrading a mobile offer, when selecting which to be considered, SPO will be shown instead of “subscriptions”.</w:t>
              </w:r>
            </w:ins>
          </w:p>
          <w:p w14:paraId="25027451" w14:textId="4130DD0F" w:rsidR="00D00F9F" w:rsidRDefault="00D00F9F" w:rsidP="00FE10FD">
            <w:pPr>
              <w:pStyle w:val="Left"/>
              <w:numPr>
                <w:ilvl w:val="0"/>
                <w:numId w:val="57"/>
              </w:numPr>
              <w:spacing w:before="120"/>
              <w:rPr>
                <w:ins w:id="25589" w:author="Author"/>
                <w:sz w:val="20"/>
                <w:lang w:val="en-IE"/>
              </w:rPr>
            </w:pPr>
            <w:ins w:id="25590" w:author="Author">
              <w:r>
                <w:rPr>
                  <w:sz w:val="20"/>
                  <w:lang w:val="en-IE"/>
                </w:rPr>
                <w:t>Price from equipment´s when drag and dropping to an offer is now only visible when in the summary view.</w:t>
              </w:r>
            </w:ins>
          </w:p>
          <w:p w14:paraId="2CAC3BF3" w14:textId="4C082DC5" w:rsidR="00196C92" w:rsidRDefault="00196C92" w:rsidP="00FE10FD">
            <w:pPr>
              <w:pStyle w:val="Left"/>
              <w:numPr>
                <w:ilvl w:val="0"/>
                <w:numId w:val="57"/>
              </w:numPr>
              <w:spacing w:before="120"/>
              <w:rPr>
                <w:ins w:id="25591" w:author="Author"/>
                <w:sz w:val="20"/>
                <w:lang w:val="en-IE"/>
              </w:rPr>
            </w:pPr>
            <w:ins w:id="25592" w:author="Author">
              <w:r>
                <w:rPr>
                  <w:sz w:val="20"/>
                  <w:lang w:val="en-IE"/>
                </w:rPr>
                <w:t>Switching colour of a product will now get the associated product corresponding to that colour.</w:t>
              </w:r>
            </w:ins>
          </w:p>
          <w:p w14:paraId="53B8BFE6" w14:textId="71A6CBC5" w:rsidR="005157B6" w:rsidRDefault="005157B6" w:rsidP="00FE10FD">
            <w:pPr>
              <w:pStyle w:val="Left"/>
              <w:numPr>
                <w:ilvl w:val="0"/>
                <w:numId w:val="57"/>
              </w:numPr>
              <w:spacing w:before="120"/>
              <w:rPr>
                <w:ins w:id="25593" w:author="Author"/>
                <w:sz w:val="20"/>
                <w:lang w:val="en-IE"/>
              </w:rPr>
            </w:pPr>
            <w:ins w:id="25594" w:author="Author">
              <w:r>
                <w:rPr>
                  <w:sz w:val="20"/>
                  <w:lang w:val="en-IE"/>
                </w:rPr>
                <w:t>Corrected label to textbox in screen specification for IMEI.</w:t>
              </w:r>
            </w:ins>
          </w:p>
          <w:p w14:paraId="597A189C" w14:textId="77777777" w:rsidR="00DE251C" w:rsidRDefault="00DE251C" w:rsidP="00FE10FD">
            <w:pPr>
              <w:pStyle w:val="Left"/>
              <w:numPr>
                <w:ilvl w:val="0"/>
                <w:numId w:val="57"/>
              </w:numPr>
              <w:spacing w:before="120"/>
              <w:rPr>
                <w:ins w:id="25595" w:author="Author"/>
                <w:sz w:val="20"/>
                <w:lang w:val="en-IE"/>
              </w:rPr>
            </w:pPr>
            <w:ins w:id="25596" w:author="Author">
              <w:r>
                <w:rPr>
                  <w:sz w:val="20"/>
                  <w:lang w:val="en-IE"/>
                </w:rPr>
                <w:t>Reinforced that product scanning textbox is only available is shop and the label “reservation for” in mobile equipment’s also appear in call centre.</w:t>
              </w:r>
            </w:ins>
          </w:p>
          <w:p w14:paraId="0F541DAB" w14:textId="7FB2DE83" w:rsidR="0037647C" w:rsidRDefault="0037647C" w:rsidP="00FE10FD">
            <w:pPr>
              <w:pStyle w:val="Left"/>
              <w:numPr>
                <w:ilvl w:val="0"/>
                <w:numId w:val="57"/>
              </w:numPr>
              <w:spacing w:before="120"/>
              <w:rPr>
                <w:ins w:id="25597" w:author="Author"/>
                <w:sz w:val="20"/>
                <w:lang w:val="en-IE"/>
              </w:rPr>
            </w:pPr>
            <w:ins w:id="25598" w:author="Author">
              <w:r>
                <w:rPr>
                  <w:sz w:val="20"/>
                  <w:lang w:val="en-IE"/>
                </w:rPr>
                <w:t>Added error message EM_SAL_37 when trying to add an equipment that have a delivery method different that the ones in the basket.</w:t>
              </w:r>
            </w:ins>
          </w:p>
          <w:p w14:paraId="43456A83" w14:textId="59140AEA" w:rsidR="00776A78" w:rsidRDefault="00776A78" w:rsidP="00FE10FD">
            <w:pPr>
              <w:pStyle w:val="Left"/>
              <w:numPr>
                <w:ilvl w:val="0"/>
                <w:numId w:val="57"/>
              </w:numPr>
              <w:spacing w:before="120"/>
              <w:rPr>
                <w:ins w:id="25599" w:author="Author"/>
                <w:sz w:val="20"/>
                <w:lang w:val="en-IE"/>
              </w:rPr>
            </w:pPr>
            <w:ins w:id="25600" w:author="Author">
              <w:r>
                <w:rPr>
                  <w:sz w:val="20"/>
                  <w:lang w:val="en-IE"/>
                </w:rPr>
                <w:t>Added error message EM_SAL_36 when coupon confirmation fails.</w:t>
              </w:r>
            </w:ins>
          </w:p>
          <w:p w14:paraId="01160FF4" w14:textId="5DE037FD" w:rsidR="00227CBC" w:rsidRDefault="00227CBC" w:rsidP="00FE10FD">
            <w:pPr>
              <w:pStyle w:val="Left"/>
              <w:numPr>
                <w:ilvl w:val="0"/>
                <w:numId w:val="57"/>
              </w:numPr>
              <w:spacing w:before="120"/>
              <w:rPr>
                <w:ins w:id="25601" w:author="Author"/>
                <w:sz w:val="20"/>
                <w:lang w:val="en-IE"/>
              </w:rPr>
            </w:pPr>
            <w:ins w:id="25602" w:author="Author">
              <w:r>
                <w:rPr>
                  <w:sz w:val="20"/>
                  <w:lang w:val="en-IE"/>
                </w:rPr>
                <w:t>Removed rollback to balance deduction, since this is not a valid scenario. Only add-ons may be bought by balance deduction, in manage components.</w:t>
              </w:r>
            </w:ins>
          </w:p>
          <w:p w14:paraId="1CA6F8CB" w14:textId="653C9EFB" w:rsidR="00636B64" w:rsidRDefault="00636B64" w:rsidP="00FE10FD">
            <w:pPr>
              <w:pStyle w:val="Left"/>
              <w:numPr>
                <w:ilvl w:val="0"/>
                <w:numId w:val="57"/>
              </w:numPr>
              <w:spacing w:before="120"/>
              <w:rPr>
                <w:ins w:id="25603" w:author="Author"/>
                <w:sz w:val="20"/>
                <w:lang w:val="en-IE"/>
              </w:rPr>
            </w:pPr>
            <w:ins w:id="25604" w:author="Author">
              <w:r>
                <w:rPr>
                  <w:sz w:val="20"/>
                  <w:lang w:val="en-IE"/>
                </w:rPr>
                <w:t>When selecting/changing offers (activity 4s), UFE need to cancel any reservations made of the affected offer.</w:t>
              </w:r>
            </w:ins>
          </w:p>
          <w:p w14:paraId="01974C2A" w14:textId="548DBE17" w:rsidR="00F0420B" w:rsidRDefault="00F0420B" w:rsidP="00FE10FD">
            <w:pPr>
              <w:pStyle w:val="Left"/>
              <w:numPr>
                <w:ilvl w:val="0"/>
                <w:numId w:val="57"/>
              </w:numPr>
              <w:spacing w:before="120"/>
              <w:rPr>
                <w:ins w:id="25605" w:author="Author"/>
                <w:sz w:val="20"/>
                <w:lang w:val="en-IE"/>
              </w:rPr>
            </w:pPr>
            <w:ins w:id="25606" w:author="Author">
              <w:r>
                <w:rPr>
                  <w:sz w:val="20"/>
                  <w:lang w:val="en-IE"/>
                </w:rPr>
                <w:t xml:space="preserve">As per Vodafone </w:t>
              </w:r>
              <w:r w:rsidR="008174A3">
                <w:rPr>
                  <w:sz w:val="20"/>
                  <w:lang w:val="en-IE"/>
                </w:rPr>
                <w:t xml:space="preserve">and Amdocs </w:t>
              </w:r>
              <w:r>
                <w:rPr>
                  <w:sz w:val="20"/>
                  <w:lang w:val="en-IE"/>
                </w:rPr>
                <w:t>commentaries:</w:t>
              </w:r>
            </w:ins>
          </w:p>
          <w:p w14:paraId="533F7DF2" w14:textId="77777777" w:rsidR="00F0420B" w:rsidRDefault="00F0420B" w:rsidP="00FE10FD">
            <w:pPr>
              <w:pStyle w:val="Left"/>
              <w:numPr>
                <w:ilvl w:val="1"/>
                <w:numId w:val="57"/>
              </w:numPr>
              <w:spacing w:before="120"/>
              <w:rPr>
                <w:ins w:id="25607" w:author="Author"/>
                <w:sz w:val="20"/>
                <w:lang w:val="en-IE"/>
              </w:rPr>
            </w:pPr>
            <w:ins w:id="25608" w:author="Author">
              <w:r>
                <w:rPr>
                  <w:sz w:val="20"/>
                  <w:lang w:val="en-IE"/>
                </w:rPr>
                <w:t>Observation Field is also applicable for EIR.</w:t>
              </w:r>
            </w:ins>
          </w:p>
          <w:p w14:paraId="227D8805" w14:textId="77777777" w:rsidR="00D00F9F" w:rsidRDefault="00F0420B" w:rsidP="00FE10FD">
            <w:pPr>
              <w:pStyle w:val="Left"/>
              <w:numPr>
                <w:ilvl w:val="1"/>
                <w:numId w:val="57"/>
              </w:numPr>
              <w:spacing w:before="120"/>
              <w:rPr>
                <w:ins w:id="25609" w:author="Author"/>
                <w:sz w:val="20"/>
                <w:lang w:val="en-IE"/>
              </w:rPr>
            </w:pPr>
            <w:ins w:id="25610" w:author="Author">
              <w:r>
                <w:rPr>
                  <w:sz w:val="20"/>
                  <w:lang w:val="en-IE"/>
                </w:rPr>
                <w:t xml:space="preserve">Updated delivery details for fixed and convergent offer to also cover fixed </w:t>
              </w:r>
              <w:r w:rsidR="00D00F9F">
                <w:rPr>
                  <w:sz w:val="20"/>
                  <w:lang w:val="en-IE"/>
                </w:rPr>
                <w:t>equipment’s</w:t>
              </w:r>
              <w:r>
                <w:rPr>
                  <w:sz w:val="20"/>
                  <w:lang w:val="en-IE"/>
                </w:rPr>
                <w:t>.</w:t>
              </w:r>
            </w:ins>
          </w:p>
          <w:p w14:paraId="6AB8B75A" w14:textId="77777777" w:rsidR="004F05A6" w:rsidRDefault="004F05A6" w:rsidP="00FE10FD">
            <w:pPr>
              <w:pStyle w:val="Left"/>
              <w:numPr>
                <w:ilvl w:val="1"/>
                <w:numId w:val="57"/>
              </w:numPr>
              <w:spacing w:before="120"/>
              <w:rPr>
                <w:ins w:id="25611" w:author="Author"/>
                <w:sz w:val="20"/>
                <w:lang w:val="en-IE"/>
              </w:rPr>
            </w:pPr>
            <w:ins w:id="25612" w:author="Author">
              <w:r>
                <w:rPr>
                  <w:sz w:val="20"/>
                  <w:lang w:val="en-IE"/>
                </w:rPr>
                <w:t xml:space="preserve">Removed fixed port in validation. UFE will send the address and the CLI and it will be OSB </w:t>
              </w:r>
              <w:r w:rsidR="00CC5993">
                <w:rPr>
                  <w:sz w:val="20"/>
                  <w:lang w:val="en-IE"/>
                </w:rPr>
                <w:t>responsibility to compare the MNA´s.</w:t>
              </w:r>
            </w:ins>
          </w:p>
          <w:p w14:paraId="42523BA3" w14:textId="77777777" w:rsidR="008174A3" w:rsidRDefault="008174A3" w:rsidP="00FE10FD">
            <w:pPr>
              <w:pStyle w:val="Left"/>
              <w:numPr>
                <w:ilvl w:val="1"/>
                <w:numId w:val="57"/>
              </w:numPr>
              <w:spacing w:before="120"/>
              <w:rPr>
                <w:ins w:id="25613" w:author="Author"/>
                <w:sz w:val="20"/>
                <w:lang w:val="en-IE"/>
              </w:rPr>
            </w:pPr>
            <w:ins w:id="25614" w:author="Author">
              <w:r>
                <w:rPr>
                  <w:sz w:val="20"/>
                  <w:lang w:val="en-IE"/>
                </w:rPr>
                <w:t>Standalones sale now require customer context in order to be sent to OMS. Non-customers are sent to POS.</w:t>
              </w:r>
              <w:r w:rsidR="00FF0CC4">
                <w:rPr>
                  <w:sz w:val="20"/>
                  <w:lang w:val="en-IE"/>
                </w:rPr>
                <w:t xml:space="preserve"> Added  </w:t>
              </w:r>
              <w:r w:rsidR="00FF0CC4" w:rsidRPr="00FF0CC4">
                <w:rPr>
                  <w:sz w:val="20"/>
                  <w:lang w:val="en-IE"/>
                </w:rPr>
                <w:t>EM_SAL_28</w:t>
              </w:r>
              <w:r w:rsidR="00FF0CC4">
                <w:rPr>
                  <w:sz w:val="20"/>
                  <w:lang w:val="en-IE"/>
                </w:rPr>
                <w:t>.</w:t>
              </w:r>
            </w:ins>
          </w:p>
          <w:p w14:paraId="41DB0FC5" w14:textId="4A6EA959" w:rsidR="00E541A5" w:rsidRPr="008174A3" w:rsidRDefault="00E541A5" w:rsidP="00FE10FD">
            <w:pPr>
              <w:pStyle w:val="Left"/>
              <w:numPr>
                <w:ilvl w:val="1"/>
                <w:numId w:val="57"/>
              </w:numPr>
              <w:spacing w:before="120"/>
              <w:rPr>
                <w:ins w:id="25615" w:author="Author"/>
                <w:sz w:val="20"/>
                <w:lang w:val="en-IE"/>
              </w:rPr>
            </w:pPr>
            <w:ins w:id="25616" w:author="Author">
              <w:r>
                <w:rPr>
                  <w:sz w:val="20"/>
                  <w:lang w:val="en-IE"/>
                </w:rPr>
                <w:t>Pending orders are with API isValidAction.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BF8CFDD" w14:textId="1D5F2552" w:rsidR="000E1CAE" w:rsidRDefault="000E1CAE" w:rsidP="00B6106B">
            <w:pPr>
              <w:spacing w:before="0" w:after="0"/>
              <w:jc w:val="left"/>
              <w:rPr>
                <w:ins w:id="25617" w:author="Author"/>
                <w:sz w:val="20"/>
                <w:lang w:val="en-IE"/>
              </w:rPr>
            </w:pPr>
            <w:ins w:id="25618" w:author="Author">
              <w:r>
                <w:rPr>
                  <w:b w:val="0"/>
                  <w:sz w:val="20"/>
                  <w:lang w:val="en-IE"/>
                </w:rPr>
                <w:t>Celfocus</w:t>
              </w:r>
            </w:ins>
          </w:p>
        </w:tc>
      </w:tr>
      <w:tr w:rsidR="00B16CBC" w:rsidRPr="00646932" w14:paraId="7B52505B" w14:textId="77777777" w:rsidTr="00B6106B">
        <w:trPr>
          <w:cnfStyle w:val="010000000000" w:firstRow="0" w:lastRow="1" w:firstColumn="0" w:lastColumn="0" w:oddVBand="0" w:evenVBand="0" w:oddHBand="0" w:evenHBand="0" w:firstRowFirstColumn="0" w:firstRowLastColumn="0" w:lastRowFirstColumn="0" w:lastRowLastColumn="0"/>
          <w:trHeight w:val="471"/>
          <w:ins w:id="25619" w:author="Author"/>
        </w:trPr>
        <w:tc>
          <w:tcPr>
            <w:tcW w:w="466" w:type="pct"/>
            <w:tcMar>
              <w:top w:w="57" w:type="dxa"/>
              <w:left w:w="57" w:type="dxa"/>
              <w:bottom w:w="57" w:type="dxa"/>
              <w:right w:w="57" w:type="dxa"/>
            </w:tcMar>
          </w:tcPr>
          <w:p w14:paraId="350D8EA4" w14:textId="2353A904" w:rsidR="00B16CBC" w:rsidRDefault="00BE7EC1" w:rsidP="00B6106B">
            <w:pPr>
              <w:spacing w:before="0" w:after="0"/>
              <w:jc w:val="left"/>
              <w:rPr>
                <w:ins w:id="25620" w:author="Author"/>
                <w:sz w:val="20"/>
                <w:lang w:val="en-IE"/>
              </w:rPr>
            </w:pPr>
            <w:ins w:id="25621" w:author="Author">
              <w:r>
                <w:rPr>
                  <w:sz w:val="20"/>
                  <w:lang w:val="en-IE"/>
                </w:rPr>
                <w:lastRenderedPageBreak/>
                <w:t>1.26</w:t>
              </w:r>
            </w:ins>
          </w:p>
        </w:tc>
        <w:tc>
          <w:tcPr>
            <w:tcW w:w="654" w:type="pct"/>
            <w:tcMar>
              <w:top w:w="57" w:type="dxa"/>
              <w:left w:w="57" w:type="dxa"/>
              <w:bottom w:w="57" w:type="dxa"/>
              <w:right w:w="57" w:type="dxa"/>
            </w:tcMar>
          </w:tcPr>
          <w:p w14:paraId="6425EA2A" w14:textId="0E36E8C6" w:rsidR="00B16CBC" w:rsidRDefault="00BE7EC1" w:rsidP="00BE7EC1">
            <w:pPr>
              <w:spacing w:before="0" w:after="0"/>
              <w:jc w:val="left"/>
              <w:rPr>
                <w:ins w:id="25622" w:author="Author"/>
                <w:sz w:val="20"/>
                <w:lang w:val="en-IE"/>
              </w:rPr>
            </w:pPr>
            <w:ins w:id="25623" w:author="Author">
              <w:r>
                <w:rPr>
                  <w:sz w:val="20"/>
                  <w:lang w:val="en-IE"/>
                </w:rPr>
                <w:t>03-01-2017</w:t>
              </w:r>
            </w:ins>
          </w:p>
        </w:tc>
        <w:tc>
          <w:tcPr>
            <w:tcW w:w="2616" w:type="pct"/>
            <w:tcMar>
              <w:top w:w="57" w:type="dxa"/>
              <w:left w:w="57" w:type="dxa"/>
              <w:bottom w:w="57" w:type="dxa"/>
              <w:right w:w="57" w:type="dxa"/>
            </w:tcMar>
          </w:tcPr>
          <w:p w14:paraId="27E4E8AE" w14:textId="1BF15E90" w:rsidR="00B16CBC" w:rsidRDefault="00646932" w:rsidP="00B16CBC">
            <w:pPr>
              <w:pStyle w:val="Left"/>
              <w:numPr>
                <w:ilvl w:val="0"/>
                <w:numId w:val="57"/>
              </w:numPr>
              <w:spacing w:before="120"/>
              <w:rPr>
                <w:ins w:id="25624" w:author="Author"/>
                <w:sz w:val="20"/>
                <w:lang w:val="en-US"/>
              </w:rPr>
            </w:pPr>
            <w:ins w:id="25625" w:author="Author">
              <w:r w:rsidRPr="00646932">
                <w:rPr>
                  <w:sz w:val="20"/>
                  <w:lang w:val="en-US"/>
                </w:rPr>
                <w:t>Added that the new logic involving Pending orders is pending of commercial agreement.</w:t>
              </w:r>
            </w:ins>
          </w:p>
          <w:p w14:paraId="6692EE6A" w14:textId="7CFDF83C" w:rsidR="00646932" w:rsidRDefault="00646932" w:rsidP="00646932">
            <w:pPr>
              <w:pStyle w:val="Left"/>
              <w:numPr>
                <w:ilvl w:val="0"/>
                <w:numId w:val="57"/>
              </w:numPr>
              <w:spacing w:before="120"/>
              <w:rPr>
                <w:ins w:id="25626" w:author="Author"/>
                <w:sz w:val="20"/>
                <w:lang w:val="en-US"/>
              </w:rPr>
            </w:pPr>
            <w:ins w:id="25627" w:author="Author">
              <w:r>
                <w:rPr>
                  <w:sz w:val="20"/>
                  <w:lang w:val="en-US"/>
                </w:rPr>
                <w:t>Reinforced that in case of an upgrade scenario, in the main component of a mobile offer, the phone number populated in the in there will be the MSISDN from the mobile subscription</w:t>
              </w:r>
              <w:r w:rsidR="00D4755F">
                <w:rPr>
                  <w:sz w:val="20"/>
                  <w:lang w:val="en-US"/>
                </w:rPr>
                <w:t xml:space="preserve"> – Screen Specification.</w:t>
              </w:r>
              <w:del w:id="25628" w:author="Author">
                <w:r w:rsidDel="00D4755F">
                  <w:rPr>
                    <w:sz w:val="20"/>
                    <w:lang w:val="en-US"/>
                  </w:rPr>
                  <w:delText>.</w:delText>
                </w:r>
              </w:del>
            </w:ins>
          </w:p>
          <w:p w14:paraId="6D4350FA" w14:textId="77777777" w:rsidR="00571422" w:rsidRDefault="00646932" w:rsidP="00646932">
            <w:pPr>
              <w:pStyle w:val="Left"/>
              <w:numPr>
                <w:ilvl w:val="0"/>
                <w:numId w:val="57"/>
              </w:numPr>
              <w:spacing w:before="120"/>
              <w:rPr>
                <w:ins w:id="25629" w:author="Author"/>
                <w:sz w:val="20"/>
                <w:lang w:val="en-US"/>
              </w:rPr>
            </w:pPr>
            <w:ins w:id="25630" w:author="Author">
              <w:r>
                <w:rPr>
                  <w:sz w:val="20"/>
                  <w:lang w:val="en-US"/>
                </w:rPr>
                <w:t>Corrected that the Phone Number in the main component is not read-only</w:t>
              </w:r>
              <w:r w:rsidR="00D4755F">
                <w:rPr>
                  <w:sz w:val="20"/>
                  <w:lang w:val="en-US"/>
                </w:rPr>
                <w:t xml:space="preserve"> – Screen Specification.</w:t>
              </w:r>
            </w:ins>
          </w:p>
          <w:p w14:paraId="37724AD8" w14:textId="05366ED3" w:rsidR="00646932" w:rsidRDefault="00571422" w:rsidP="00646932">
            <w:pPr>
              <w:pStyle w:val="Left"/>
              <w:numPr>
                <w:ilvl w:val="0"/>
                <w:numId w:val="57"/>
              </w:numPr>
              <w:spacing w:before="120"/>
              <w:rPr>
                <w:ins w:id="25631" w:author="Author"/>
                <w:sz w:val="20"/>
                <w:lang w:val="en-US"/>
              </w:rPr>
            </w:pPr>
            <w:ins w:id="25632" w:author="Author">
              <w:r>
                <w:rPr>
                  <w:sz w:val="20"/>
                  <w:lang w:val="en-US"/>
                </w:rPr>
                <w:t>Removed note from validate port in number for mobile scenario (BS#1 Activity 8)</w:t>
              </w:r>
              <w:del w:id="25633" w:author="Author">
                <w:r w:rsidR="00646932" w:rsidDel="00D4755F">
                  <w:rPr>
                    <w:sz w:val="20"/>
                    <w:lang w:val="en-US"/>
                  </w:rPr>
                  <w:delText>.</w:delText>
                </w:r>
              </w:del>
            </w:ins>
          </w:p>
          <w:p w14:paraId="26B284D3" w14:textId="712CA75E" w:rsidR="00646932" w:rsidRDefault="00646932" w:rsidP="00646932">
            <w:pPr>
              <w:pStyle w:val="Left"/>
              <w:numPr>
                <w:ilvl w:val="0"/>
                <w:numId w:val="57"/>
              </w:numPr>
              <w:spacing w:before="120"/>
              <w:rPr>
                <w:ins w:id="25634" w:author="Author"/>
                <w:sz w:val="20"/>
                <w:lang w:val="en-US"/>
              </w:rPr>
            </w:pPr>
            <w:ins w:id="25635" w:author="Author">
              <w:r>
                <w:rPr>
                  <w:sz w:val="20"/>
                  <w:lang w:val="en-US"/>
                </w:rPr>
                <w:t>When recovering a basket</w:t>
              </w:r>
              <w:r w:rsidR="00CF571A">
                <w:rPr>
                  <w:sz w:val="20"/>
                  <w:lang w:val="en-US"/>
                </w:rPr>
                <w:t xml:space="preserve"> (FEAT #2)</w:t>
              </w:r>
              <w:r>
                <w:rPr>
                  <w:sz w:val="20"/>
                  <w:lang w:val="en-US"/>
                </w:rPr>
                <w:t xml:space="preserve">, UFE is validating the product stock and will alert the user with the message </w:t>
              </w:r>
              <w:r w:rsidRPr="00646932">
                <w:rPr>
                  <w:sz w:val="20"/>
                  <w:lang w:val="en-US"/>
                </w:rPr>
                <w:t>WM_SAL_11</w:t>
              </w:r>
              <w:r>
                <w:rPr>
                  <w:sz w:val="20"/>
                  <w:lang w:val="en-US"/>
                </w:rPr>
                <w:t xml:space="preserve"> if any went out of stock.</w:t>
              </w:r>
            </w:ins>
          </w:p>
          <w:p w14:paraId="28F736DF" w14:textId="42E6A0EB" w:rsidR="00646932" w:rsidRDefault="00646932" w:rsidP="00646932">
            <w:pPr>
              <w:pStyle w:val="Left"/>
              <w:numPr>
                <w:ilvl w:val="0"/>
                <w:numId w:val="57"/>
              </w:numPr>
              <w:spacing w:before="120"/>
              <w:rPr>
                <w:ins w:id="25636" w:author="Author"/>
                <w:sz w:val="20"/>
                <w:lang w:val="en-US"/>
              </w:rPr>
            </w:pPr>
            <w:ins w:id="25637" w:author="Author">
              <w:r>
                <w:rPr>
                  <w:sz w:val="20"/>
                  <w:lang w:val="en-US"/>
                </w:rPr>
                <w:t>When recovering a basket</w:t>
              </w:r>
              <w:r w:rsidR="00CF571A">
                <w:rPr>
                  <w:sz w:val="20"/>
                  <w:lang w:val="en-US"/>
                </w:rPr>
                <w:t xml:space="preserve"> (FEAT #2)</w:t>
              </w:r>
              <w:r>
                <w:rPr>
                  <w:sz w:val="20"/>
                  <w:lang w:val="en-US"/>
                </w:rPr>
                <w:t>, UFE is validating if the base price of any product changed and will alert the user with the message WM_SAL_23.</w:t>
              </w:r>
            </w:ins>
          </w:p>
          <w:p w14:paraId="31831816" w14:textId="563805CE" w:rsidR="005846EA" w:rsidRDefault="005846EA" w:rsidP="00646932">
            <w:pPr>
              <w:pStyle w:val="Left"/>
              <w:numPr>
                <w:ilvl w:val="0"/>
                <w:numId w:val="57"/>
              </w:numPr>
              <w:spacing w:before="120"/>
              <w:rPr>
                <w:ins w:id="25638" w:author="Author"/>
                <w:sz w:val="20"/>
                <w:lang w:val="en-US"/>
              </w:rPr>
            </w:pPr>
            <w:ins w:id="25639" w:author="Author">
              <w:r>
                <w:rPr>
                  <w:sz w:val="20"/>
                  <w:lang w:val="en-US"/>
                </w:rPr>
                <w:t>Clarified Standalones and accessory BS# home and store delivery (order creation).</w:t>
              </w:r>
            </w:ins>
          </w:p>
          <w:p w14:paraId="2F7FCF59" w14:textId="55425562" w:rsidR="003C6FED" w:rsidRDefault="003C6FED" w:rsidP="00646932">
            <w:pPr>
              <w:pStyle w:val="Left"/>
              <w:numPr>
                <w:ilvl w:val="0"/>
                <w:numId w:val="57"/>
              </w:numPr>
              <w:spacing w:before="120"/>
              <w:rPr>
                <w:ins w:id="25640" w:author="Author"/>
                <w:sz w:val="20"/>
                <w:lang w:val="en-US"/>
              </w:rPr>
            </w:pPr>
            <w:ins w:id="25641" w:author="Author">
              <w:r>
                <w:rPr>
                  <w:sz w:val="20"/>
                  <w:lang w:val="en-US"/>
                </w:rPr>
                <w:t>Top up voucher screen updated to have also option for loyalty points.</w:t>
              </w:r>
            </w:ins>
          </w:p>
          <w:p w14:paraId="2DDC1AED" w14:textId="7001D4A8" w:rsidR="00E17934" w:rsidRDefault="00E17934" w:rsidP="00646932">
            <w:pPr>
              <w:pStyle w:val="Left"/>
              <w:numPr>
                <w:ilvl w:val="0"/>
                <w:numId w:val="57"/>
              </w:numPr>
              <w:spacing w:before="120"/>
              <w:rPr>
                <w:ins w:id="25642" w:author="Author"/>
                <w:sz w:val="20"/>
                <w:lang w:val="en-US"/>
              </w:rPr>
            </w:pPr>
            <w:ins w:id="25643" w:author="Author">
              <w:r>
                <w:rPr>
                  <w:sz w:val="20"/>
                  <w:lang w:val="en-US"/>
                </w:rPr>
                <w:t>Direct Debit may be by CC and DC also.</w:t>
              </w:r>
            </w:ins>
          </w:p>
          <w:p w14:paraId="2263F8B1" w14:textId="5F4A3D4D" w:rsidR="00C2363D" w:rsidRDefault="00C2363D" w:rsidP="00646932">
            <w:pPr>
              <w:pStyle w:val="Left"/>
              <w:numPr>
                <w:ilvl w:val="0"/>
                <w:numId w:val="57"/>
              </w:numPr>
              <w:spacing w:before="120"/>
              <w:rPr>
                <w:ins w:id="25644" w:author="Author"/>
                <w:sz w:val="20"/>
                <w:lang w:val="en-US"/>
              </w:rPr>
            </w:pPr>
            <w:ins w:id="25645" w:author="Author">
              <w:r>
                <w:rPr>
                  <w:sz w:val="20"/>
                  <w:lang w:val="en-US"/>
                </w:rPr>
                <w:t>Suspended and terminated services are not eligible for upgrade offer (BS#1/#2 Activity 1).</w:t>
              </w:r>
            </w:ins>
          </w:p>
          <w:p w14:paraId="7CC65340" w14:textId="675F62EB" w:rsidR="00CC246B" w:rsidRDefault="00CC246B" w:rsidP="00646932">
            <w:pPr>
              <w:pStyle w:val="Left"/>
              <w:numPr>
                <w:ilvl w:val="0"/>
                <w:numId w:val="57"/>
              </w:numPr>
              <w:spacing w:before="120"/>
              <w:rPr>
                <w:ins w:id="25646" w:author="Author"/>
                <w:sz w:val="20"/>
                <w:lang w:val="en-US"/>
              </w:rPr>
            </w:pPr>
            <w:ins w:id="25647" w:author="Author">
              <w:r>
                <w:rPr>
                  <w:sz w:val="20"/>
                  <w:lang w:val="en-US"/>
                </w:rPr>
                <w:t>Only one upgrade offer may be considered to be added to the basket (BS#1/#2 Activity 1)</w:t>
              </w:r>
              <w:bookmarkStart w:id="25648" w:name="_GoBack"/>
              <w:bookmarkEnd w:id="25648"/>
            </w:ins>
          </w:p>
          <w:p w14:paraId="03F766A1" w14:textId="24007EF9" w:rsidR="00C2363D" w:rsidDel="00C2363D" w:rsidRDefault="00C2363D" w:rsidP="00646932">
            <w:pPr>
              <w:pStyle w:val="Left"/>
              <w:numPr>
                <w:ilvl w:val="0"/>
                <w:numId w:val="57"/>
              </w:numPr>
              <w:spacing w:before="120"/>
              <w:rPr>
                <w:ins w:id="25649" w:author="Author"/>
                <w:del w:id="25650" w:author="Author"/>
                <w:sz w:val="20"/>
                <w:lang w:val="en-US"/>
              </w:rPr>
            </w:pPr>
          </w:p>
          <w:p w14:paraId="2F00E0FB" w14:textId="77777777" w:rsidR="00646932" w:rsidRDefault="00646932" w:rsidP="00646932">
            <w:pPr>
              <w:pStyle w:val="Left"/>
              <w:numPr>
                <w:ilvl w:val="0"/>
                <w:numId w:val="57"/>
              </w:numPr>
              <w:spacing w:before="120"/>
              <w:rPr>
                <w:ins w:id="25651" w:author="Author"/>
                <w:sz w:val="20"/>
                <w:lang w:val="en-US"/>
              </w:rPr>
            </w:pPr>
            <w:ins w:id="25652" w:author="Author">
              <w:r>
                <w:rPr>
                  <w:sz w:val="20"/>
                  <w:lang w:val="en-US"/>
                </w:rPr>
                <w:t>As per MCCM discussions:</w:t>
              </w:r>
            </w:ins>
          </w:p>
          <w:p w14:paraId="16EABED9" w14:textId="77777777" w:rsidR="00646932" w:rsidRDefault="00646932" w:rsidP="00646932">
            <w:pPr>
              <w:pStyle w:val="Left"/>
              <w:numPr>
                <w:ilvl w:val="1"/>
                <w:numId w:val="57"/>
              </w:numPr>
              <w:spacing w:before="120"/>
              <w:rPr>
                <w:ins w:id="25653" w:author="Author"/>
                <w:sz w:val="20"/>
                <w:lang w:val="en-US"/>
              </w:rPr>
            </w:pPr>
            <w:ins w:id="25654" w:author="Author">
              <w:r w:rsidRPr="00646932">
                <w:rPr>
                  <w:sz w:val="20"/>
                  <w:lang w:val="en-US"/>
                </w:rPr>
                <w:t>Using a campaign and a coupon in the same basket will not be allowed.</w:t>
              </w:r>
            </w:ins>
          </w:p>
          <w:p w14:paraId="302D59BA" w14:textId="77777777" w:rsidR="00E44734" w:rsidRDefault="00E44734" w:rsidP="00646932">
            <w:pPr>
              <w:pStyle w:val="Left"/>
              <w:numPr>
                <w:ilvl w:val="1"/>
                <w:numId w:val="57"/>
              </w:numPr>
              <w:spacing w:before="120"/>
              <w:rPr>
                <w:ins w:id="25655" w:author="Author"/>
                <w:sz w:val="20"/>
                <w:lang w:val="en-US"/>
              </w:rPr>
            </w:pPr>
            <w:ins w:id="25656" w:author="Author">
              <w:r>
                <w:rPr>
                  <w:sz w:val="20"/>
                  <w:lang w:val="en-US"/>
                </w:rPr>
                <w:t>NBA Campaigns are no longer available during NPC</w:t>
              </w:r>
              <w:r w:rsidR="00F65966">
                <w:rPr>
                  <w:sz w:val="20"/>
                  <w:lang w:val="en-US"/>
                </w:rPr>
                <w:t>.</w:t>
              </w:r>
            </w:ins>
          </w:p>
          <w:p w14:paraId="56D7F9A7" w14:textId="77777777" w:rsidR="00AF2AEC" w:rsidRDefault="00AF2AEC" w:rsidP="00AF2AEC">
            <w:pPr>
              <w:pStyle w:val="Left"/>
              <w:numPr>
                <w:ilvl w:val="0"/>
                <w:numId w:val="57"/>
              </w:numPr>
              <w:spacing w:before="120"/>
              <w:rPr>
                <w:ins w:id="25657" w:author="Author"/>
                <w:sz w:val="20"/>
                <w:lang w:val="en-US"/>
              </w:rPr>
            </w:pPr>
            <w:ins w:id="25658" w:author="Author">
              <w:r>
                <w:rPr>
                  <w:sz w:val="20"/>
                  <w:lang w:val="en-US"/>
                </w:rPr>
                <w:t>As per Amdocs discussions:</w:t>
              </w:r>
            </w:ins>
          </w:p>
          <w:p w14:paraId="1410D6C8" w14:textId="77777777" w:rsidR="00AF2AEC" w:rsidRDefault="00AF2AEC" w:rsidP="00AF2AEC">
            <w:pPr>
              <w:pStyle w:val="Left"/>
              <w:numPr>
                <w:ilvl w:val="1"/>
                <w:numId w:val="57"/>
              </w:numPr>
              <w:spacing w:before="120"/>
              <w:rPr>
                <w:ins w:id="25659" w:author="Author"/>
                <w:sz w:val="20"/>
                <w:lang w:val="en-US"/>
              </w:rPr>
            </w:pPr>
            <w:ins w:id="25660" w:author="Author">
              <w:r>
                <w:rPr>
                  <w:sz w:val="20"/>
                  <w:lang w:val="en-US"/>
                </w:rPr>
                <w:t>Clarified that UFE will add the adva</w:t>
              </w:r>
              <w:r w:rsidR="0094527C">
                <w:rPr>
                  <w:sz w:val="20"/>
                  <w:lang w:val="en-US"/>
                </w:rPr>
                <w:t>nce payment/deposit with the SP</w:t>
              </w:r>
              <w:r>
                <w:rPr>
                  <w:sz w:val="20"/>
                  <w:lang w:val="en-US"/>
                </w:rPr>
                <w:t>´s defined in MEC/UFE Catalogue.</w:t>
              </w:r>
            </w:ins>
          </w:p>
          <w:p w14:paraId="5E1D8446" w14:textId="77777777" w:rsidR="001F27FD" w:rsidRDefault="001F27FD" w:rsidP="00AF2AEC">
            <w:pPr>
              <w:pStyle w:val="Left"/>
              <w:numPr>
                <w:ilvl w:val="1"/>
                <w:numId w:val="57"/>
              </w:numPr>
              <w:spacing w:before="120"/>
              <w:rPr>
                <w:ins w:id="25661" w:author="Author"/>
                <w:sz w:val="20"/>
                <w:lang w:val="en-US"/>
              </w:rPr>
            </w:pPr>
            <w:ins w:id="25662" w:author="Author">
              <w:r>
                <w:rPr>
                  <w:sz w:val="20"/>
                  <w:lang w:val="en-US"/>
                </w:rPr>
                <w:t>Add/Change insurance (Activity 11 BS#1) is exclusive to equipment’s in billing offers.</w:t>
              </w:r>
            </w:ins>
          </w:p>
          <w:p w14:paraId="1D953D21" w14:textId="19DF30E8" w:rsidR="00C2363D" w:rsidRPr="00646932" w:rsidRDefault="00C2363D" w:rsidP="00AF2AEC">
            <w:pPr>
              <w:pStyle w:val="Left"/>
              <w:numPr>
                <w:ilvl w:val="1"/>
                <w:numId w:val="57"/>
              </w:numPr>
              <w:spacing w:before="120"/>
              <w:rPr>
                <w:ins w:id="25663" w:author="Author"/>
                <w:sz w:val="20"/>
                <w:lang w:val="en-US"/>
              </w:rPr>
            </w:pPr>
            <w:ins w:id="25664" w:author="Author">
              <w:r>
                <w:rPr>
                  <w:sz w:val="20"/>
                  <w:lang w:val="en-US"/>
                </w:rPr>
                <w:t>Lead time frame is considered in slot scheduling (Activity 20 BS#2).</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56D5BC" w14:textId="2B5162BE" w:rsidR="00B16CBC" w:rsidRPr="00646932" w:rsidRDefault="00BE7EC1" w:rsidP="00B6106B">
            <w:pPr>
              <w:spacing w:before="0" w:after="0"/>
              <w:jc w:val="left"/>
              <w:rPr>
                <w:ins w:id="25665" w:author="Author"/>
                <w:b w:val="0"/>
                <w:sz w:val="20"/>
                <w:lang w:val="en-US"/>
              </w:rPr>
            </w:pPr>
            <w:ins w:id="25666" w:author="Author">
              <w:r>
                <w:rPr>
                  <w:b w:val="0"/>
                  <w:sz w:val="20"/>
                  <w:lang w:val="en-IE"/>
                </w:rPr>
                <w:t>Celfocus</w:t>
              </w:r>
            </w:ins>
          </w:p>
        </w:tc>
      </w:tr>
    </w:tbl>
    <w:p w14:paraId="3125930A" w14:textId="369167A4" w:rsidR="004933ED" w:rsidRPr="00646932" w:rsidRDefault="004933ED" w:rsidP="004933ED">
      <w:pPr>
        <w:rPr>
          <w:lang w:val="en-US" w:eastAsia="pt-PT"/>
        </w:rPr>
      </w:pPr>
    </w:p>
    <w:p w14:paraId="0986A20E" w14:textId="41216F31" w:rsidR="004933ED" w:rsidRPr="00646932" w:rsidRDefault="004933ED" w:rsidP="004933ED">
      <w:pPr>
        <w:rPr>
          <w:lang w:val="en-US" w:eastAsia="pt-PT"/>
        </w:rPr>
      </w:pPr>
    </w:p>
    <w:p w14:paraId="0D03B3A4" w14:textId="7C7BAB10" w:rsidR="001702E7" w:rsidRPr="00646932" w:rsidDel="00F53DC5" w:rsidRDefault="001702E7" w:rsidP="004933ED">
      <w:pPr>
        <w:rPr>
          <w:del w:id="25667" w:author="Author"/>
          <w:lang w:val="en-US" w:eastAsia="pt-PT"/>
        </w:rPr>
      </w:pPr>
    </w:p>
    <w:p w14:paraId="620F4D6A" w14:textId="3AB37535" w:rsidR="001702E7" w:rsidRPr="00646932" w:rsidDel="00F53DC5" w:rsidRDefault="001702E7">
      <w:pPr>
        <w:tabs>
          <w:tab w:val="clear" w:pos="567"/>
        </w:tabs>
        <w:spacing w:before="0" w:after="0"/>
        <w:jc w:val="left"/>
        <w:rPr>
          <w:del w:id="25668" w:author="Author"/>
          <w:lang w:val="en-US" w:eastAsia="pt-PT"/>
        </w:rPr>
      </w:pPr>
      <w:r w:rsidRPr="00646932">
        <w:rPr>
          <w:lang w:val="en-US" w:eastAsia="pt-PT"/>
        </w:rPr>
        <w:br w:type="page"/>
      </w:r>
    </w:p>
    <w:p w14:paraId="0019D1DC" w14:textId="11A433E5" w:rsidR="00E52E87" w:rsidRPr="00646932" w:rsidRDefault="00E52E87" w:rsidP="00F53DC5">
      <w:pPr>
        <w:tabs>
          <w:tab w:val="clear" w:pos="567"/>
        </w:tabs>
        <w:spacing w:before="0" w:after="0"/>
        <w:jc w:val="left"/>
        <w:rPr>
          <w:lang w:val="en-US" w:eastAsia="pt-PT"/>
        </w:rPr>
      </w:pPr>
    </w:p>
    <w:p w14:paraId="7994A7C1" w14:textId="2F5E75BB" w:rsidR="00E52E87" w:rsidRPr="00646932" w:rsidRDefault="00E52E87" w:rsidP="00E52E87">
      <w:pPr>
        <w:rPr>
          <w:lang w:val="en-US" w:eastAsia="pt-PT"/>
        </w:rPr>
      </w:pPr>
    </w:p>
    <w:p w14:paraId="56F49837" w14:textId="77777777" w:rsidR="00E52E87" w:rsidRPr="00646932" w:rsidRDefault="00E52E87" w:rsidP="00E52E87">
      <w:pPr>
        <w:rPr>
          <w:lang w:val="en-US" w:eastAsia="pt-PT"/>
        </w:rPr>
      </w:pPr>
    </w:p>
    <w:p w14:paraId="00805C43" w14:textId="77777777" w:rsidR="00E52E87" w:rsidRPr="00646932" w:rsidRDefault="00E52E87" w:rsidP="00E52E87">
      <w:pPr>
        <w:rPr>
          <w:lang w:val="en-US" w:eastAsia="pt-PT"/>
        </w:rPr>
      </w:pPr>
    </w:p>
    <w:p w14:paraId="5760277E" w14:textId="77777777" w:rsidR="00E52E87" w:rsidRPr="00646932" w:rsidRDefault="00E52E87" w:rsidP="00E52E87">
      <w:pPr>
        <w:rPr>
          <w:lang w:val="en-US" w:eastAsia="pt-PT"/>
        </w:rPr>
      </w:pPr>
    </w:p>
    <w:p w14:paraId="1ED7EC9C" w14:textId="77777777" w:rsidR="00E52E87" w:rsidRPr="00646932" w:rsidRDefault="00E52E87" w:rsidP="00E52E87">
      <w:pPr>
        <w:rPr>
          <w:lang w:val="en-US" w:eastAsia="pt-PT"/>
        </w:rPr>
      </w:pPr>
    </w:p>
    <w:p w14:paraId="5C9CE7D3" w14:textId="77777777" w:rsidR="00E52E87" w:rsidRPr="00646932" w:rsidRDefault="00E52E87" w:rsidP="00E52E87">
      <w:pPr>
        <w:rPr>
          <w:lang w:val="en-US" w:eastAsia="pt-PT"/>
        </w:rPr>
      </w:pPr>
    </w:p>
    <w:p w14:paraId="0A766A9D" w14:textId="77777777" w:rsidR="00E52E87" w:rsidRPr="00646932" w:rsidRDefault="00E52E87" w:rsidP="00E52E87">
      <w:pPr>
        <w:rPr>
          <w:lang w:val="en-US" w:eastAsia="pt-PT"/>
        </w:rPr>
      </w:pPr>
    </w:p>
    <w:p w14:paraId="7BE4BE28" w14:textId="77777777" w:rsidR="00E52E87" w:rsidRPr="00646932" w:rsidRDefault="00E52E87" w:rsidP="00E52E87">
      <w:pPr>
        <w:rPr>
          <w:lang w:val="en-US" w:eastAsia="pt-PT"/>
        </w:rPr>
      </w:pPr>
    </w:p>
    <w:p w14:paraId="115FFC6B" w14:textId="77777777" w:rsidR="00E52E87" w:rsidRPr="00646932" w:rsidRDefault="00E52E87" w:rsidP="00E52E87">
      <w:pPr>
        <w:rPr>
          <w:lang w:val="en-US" w:eastAsia="pt-PT"/>
        </w:rPr>
      </w:pPr>
    </w:p>
    <w:p w14:paraId="2A636053" w14:textId="77777777" w:rsidR="00E52E87" w:rsidRPr="00646932" w:rsidRDefault="00E52E87" w:rsidP="00E52E87">
      <w:pPr>
        <w:rPr>
          <w:lang w:val="en-US" w:eastAsia="pt-PT"/>
        </w:rPr>
      </w:pPr>
    </w:p>
    <w:p w14:paraId="4173269F" w14:textId="77777777" w:rsidR="00E52E87" w:rsidRPr="00646932" w:rsidRDefault="00E52E87" w:rsidP="00E52E87">
      <w:pPr>
        <w:rPr>
          <w:lang w:val="en-US" w:eastAsia="pt-PT"/>
        </w:rPr>
      </w:pPr>
    </w:p>
    <w:p w14:paraId="799D6CC3" w14:textId="77777777" w:rsidR="00E52E87" w:rsidRPr="00646932" w:rsidRDefault="00E52E87" w:rsidP="00E52E87">
      <w:pPr>
        <w:rPr>
          <w:lang w:val="en-US" w:eastAsia="pt-PT"/>
        </w:rPr>
      </w:pPr>
    </w:p>
    <w:p w14:paraId="27626E3A" w14:textId="77777777" w:rsidR="00E52E87" w:rsidRPr="00646932" w:rsidRDefault="00E52E87" w:rsidP="00E52E87">
      <w:pPr>
        <w:rPr>
          <w:lang w:val="en-US" w:eastAsia="pt-PT"/>
        </w:rPr>
      </w:pPr>
    </w:p>
    <w:p w14:paraId="062B6471" w14:textId="77777777" w:rsidR="00E52E87" w:rsidRPr="00646932" w:rsidRDefault="00E52E87" w:rsidP="00E52E87">
      <w:pPr>
        <w:rPr>
          <w:lang w:val="en-US" w:eastAsia="pt-PT"/>
        </w:rPr>
      </w:pPr>
    </w:p>
    <w:p w14:paraId="49B8ED76" w14:textId="77777777" w:rsidR="00E52E87" w:rsidRPr="00646932" w:rsidRDefault="00E52E87" w:rsidP="00E52E87">
      <w:pPr>
        <w:rPr>
          <w:lang w:val="en-US" w:eastAsia="pt-PT"/>
        </w:rPr>
      </w:pPr>
    </w:p>
    <w:p w14:paraId="567A9A5D" w14:textId="77777777" w:rsidR="00E52E87" w:rsidRPr="00646932" w:rsidRDefault="00E52E87" w:rsidP="00E52E87">
      <w:pPr>
        <w:rPr>
          <w:lang w:val="en-US" w:eastAsia="pt-PT"/>
        </w:rPr>
      </w:pPr>
    </w:p>
    <w:p w14:paraId="3880BB1A" w14:textId="77777777" w:rsidR="00E52E87" w:rsidRPr="00646932" w:rsidRDefault="00E52E87" w:rsidP="00E52E87">
      <w:pPr>
        <w:rPr>
          <w:lang w:val="en-US" w:eastAsia="pt-PT"/>
        </w:rPr>
      </w:pPr>
    </w:p>
    <w:p w14:paraId="3D969BB4" w14:textId="77777777" w:rsidR="00E52E87" w:rsidRPr="00646932" w:rsidRDefault="00E52E87" w:rsidP="00E52E87">
      <w:pPr>
        <w:rPr>
          <w:lang w:val="en-US" w:eastAsia="pt-PT"/>
        </w:rPr>
      </w:pPr>
    </w:p>
    <w:p w14:paraId="55E01843" w14:textId="77777777" w:rsidR="00E52E87" w:rsidRPr="00646932" w:rsidRDefault="00E52E87" w:rsidP="00E52E87">
      <w:pPr>
        <w:rPr>
          <w:lang w:val="en-US" w:eastAsia="pt-PT"/>
        </w:rPr>
      </w:pPr>
    </w:p>
    <w:p w14:paraId="110FB44F" w14:textId="77777777" w:rsidR="00E52E87" w:rsidRPr="00646932" w:rsidRDefault="00E52E87" w:rsidP="00E52E87">
      <w:pPr>
        <w:rPr>
          <w:lang w:val="en-US" w:eastAsia="pt-PT"/>
        </w:rPr>
      </w:pPr>
    </w:p>
    <w:p w14:paraId="2284F8BE" w14:textId="77777777" w:rsidR="00E52E87" w:rsidRPr="00646932" w:rsidRDefault="00E52E87" w:rsidP="00E52E87">
      <w:pPr>
        <w:rPr>
          <w:lang w:val="en-US" w:eastAsia="pt-PT"/>
        </w:rPr>
      </w:pPr>
    </w:p>
    <w:p w14:paraId="624753C8" w14:textId="77777777" w:rsidR="00E52E87" w:rsidRPr="00646932" w:rsidRDefault="00E52E87" w:rsidP="00E52E87">
      <w:pPr>
        <w:rPr>
          <w:lang w:val="en-US" w:eastAsia="pt-PT"/>
        </w:rPr>
      </w:pPr>
    </w:p>
    <w:p w14:paraId="656619CA" w14:textId="77777777" w:rsidR="00E52E87" w:rsidRPr="00646932" w:rsidRDefault="00E52E87" w:rsidP="00E52E87">
      <w:pPr>
        <w:rPr>
          <w:lang w:val="en-US" w:eastAsia="pt-PT"/>
        </w:rPr>
      </w:pPr>
    </w:p>
    <w:p w14:paraId="18F83712" w14:textId="77777777" w:rsidR="00E52E87" w:rsidRPr="00646932" w:rsidRDefault="00E52E87" w:rsidP="00E52E87">
      <w:pPr>
        <w:rPr>
          <w:lang w:val="en-US" w:eastAsia="pt-PT"/>
        </w:rPr>
      </w:pPr>
    </w:p>
    <w:p w14:paraId="05657B78" w14:textId="77777777" w:rsidR="00E52E87" w:rsidRPr="00646932" w:rsidRDefault="00E52E87" w:rsidP="00E52E87">
      <w:pPr>
        <w:rPr>
          <w:lang w:val="en-US" w:eastAsia="pt-PT"/>
        </w:rPr>
      </w:pPr>
    </w:p>
    <w:p w14:paraId="213E5A7A" w14:textId="77777777" w:rsidR="004933ED" w:rsidRPr="00E73B40" w:rsidRDefault="007447A9" w:rsidP="00D95F05">
      <w:pPr>
        <w:ind w:firstLine="720"/>
        <w:rPr>
          <w:lang w:val="en-IE" w:eastAsia="pt-PT"/>
        </w:rPr>
      </w:pPr>
      <w:r w:rsidRPr="00E73B40">
        <w:rPr>
          <w:noProof/>
          <w:lang w:val="pt-PT" w:eastAsia="pt-PT"/>
        </w:rPr>
        <w:drawing>
          <wp:anchor distT="0" distB="0" distL="114300" distR="114300" simplePos="0" relativeHeight="251671558" behindDoc="0" locked="0" layoutInCell="1" allowOverlap="1" wp14:anchorId="4B6B5851" wp14:editId="702808F8">
            <wp:simplePos x="0" y="0"/>
            <wp:positionH relativeFrom="column">
              <wp:posOffset>-24765</wp:posOffset>
            </wp:positionH>
            <wp:positionV relativeFrom="paragraph">
              <wp:posOffset>321310</wp:posOffset>
            </wp:positionV>
            <wp:extent cx="6115050" cy="1362075"/>
            <wp:effectExtent l="0" t="0" r="0" b="9525"/>
            <wp:wrapSquare wrapText="bothSides"/>
            <wp:docPr id="3" name="Picture 3" descr="copy_wor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py_word_V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5050" cy="1362075"/>
                    </a:xfrm>
                    <a:prstGeom prst="rect">
                      <a:avLst/>
                    </a:prstGeom>
                    <a:noFill/>
                  </pic:spPr>
                </pic:pic>
              </a:graphicData>
            </a:graphic>
            <wp14:sizeRelH relativeFrom="page">
              <wp14:pctWidth>0</wp14:pctWidth>
            </wp14:sizeRelH>
            <wp14:sizeRelV relativeFrom="page">
              <wp14:pctHeight>0</wp14:pctHeight>
            </wp14:sizeRelV>
          </wp:anchor>
        </w:drawing>
      </w:r>
    </w:p>
    <w:sectPr w:rsidR="004933ED" w:rsidRPr="00E73B40" w:rsidSect="00123DF3">
      <w:footerReference w:type="default" r:id="rId105"/>
      <w:type w:val="continuous"/>
      <w:pgSz w:w="11906" w:h="16838" w:code="9"/>
      <w:pgMar w:top="1106" w:right="1134" w:bottom="1134" w:left="1134" w:header="737"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FB8747" w14:textId="77777777" w:rsidR="00BE02E4" w:rsidRPr="00697EED" w:rsidRDefault="00BE02E4" w:rsidP="00697EED">
      <w:pPr>
        <w:spacing w:before="0" w:after="0"/>
      </w:pPr>
      <w:r>
        <w:separator/>
      </w:r>
    </w:p>
  </w:endnote>
  <w:endnote w:type="continuationSeparator" w:id="0">
    <w:p w14:paraId="17476FDC" w14:textId="77777777" w:rsidR="00BE02E4" w:rsidRPr="00697EED" w:rsidRDefault="00BE02E4" w:rsidP="00697EED">
      <w:pPr>
        <w:spacing w:before="0" w:after="0"/>
      </w:pPr>
      <w:r>
        <w:continuationSeparator/>
      </w:r>
    </w:p>
  </w:endnote>
  <w:endnote w:type="continuationNotice" w:id="1">
    <w:p w14:paraId="18DECC8E" w14:textId="77777777" w:rsidR="00BE02E4" w:rsidRDefault="00BE02E4">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4065AF" w14:textId="77777777" w:rsidR="005B472C" w:rsidRDefault="005B472C" w:rsidP="001D2FAB">
    <w:pPr>
      <w:pStyle w:val="Footer"/>
    </w:pPr>
  </w:p>
  <w:p w14:paraId="0F89B91A" w14:textId="77777777" w:rsidR="005B472C" w:rsidRDefault="005B472C" w:rsidP="001D2FAB">
    <w:pPr>
      <w:pStyle w:val="Footer"/>
    </w:pPr>
    <w:r>
      <w:t>Functional Design Template Release 1.2.2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354686" w14:textId="3BE40C35" w:rsidR="005B472C" w:rsidRPr="009E77E6" w:rsidRDefault="00BE02E4" w:rsidP="001D2FAB">
    <w:pPr>
      <w:pStyle w:val="Footer"/>
    </w:pPr>
    <w:sdt>
      <w:sdtPr>
        <w:alias w:val="Title"/>
        <w:tag w:val=""/>
        <w:id w:val="-331453735"/>
        <w:dataBinding w:prefixMappings="xmlns:ns0='http://purl.org/dc/elements/1.1/' xmlns:ns1='http://schemas.openxmlformats.org/package/2006/metadata/core-properties' " w:xpath="/ns1:coreProperties[1]/ns0:title[1]" w:storeItemID="{6C3C8BC8-F283-45AE-878A-BAB7291924A1}"/>
        <w:text/>
      </w:sdtPr>
      <w:sdtEndPr/>
      <w:sdtContent>
        <w:r w:rsidR="005B472C">
          <w:rPr>
            <w:lang w:val="pt-PT"/>
          </w:rPr>
          <w:t>Sales</w:t>
        </w:r>
      </w:sdtContent>
    </w:sdt>
    <w:r w:rsidR="005B472C">
      <w:ptab w:relativeTo="margin" w:alignment="center" w:leader="none"/>
    </w:r>
    <w:r>
      <w:fldChar w:fldCharType="begin"/>
    </w:r>
    <w:r>
      <w:instrText xml:space="preserve"> STYLEREF  "Heading 1"  \* MERGEFORMAT </w:instrText>
    </w:r>
    <w:r>
      <w:fldChar w:fldCharType="separate"/>
    </w:r>
    <w:r w:rsidR="00CC246B">
      <w:t>Business Scenarios &amp; Features</w:t>
    </w:r>
    <w:r>
      <w:fldChar w:fldCharType="end"/>
    </w:r>
    <w:r w:rsidR="005B472C">
      <w:ptab w:relativeTo="margin" w:alignment="right" w:leader="none"/>
    </w:r>
    <w:r w:rsidR="005B472C" w:rsidRPr="009E77E6">
      <w:rPr>
        <w:noProof w:val="0"/>
      </w:rPr>
      <w:fldChar w:fldCharType="begin"/>
    </w:r>
    <w:r w:rsidR="005B472C" w:rsidRPr="009E77E6">
      <w:instrText xml:space="preserve"> PAGE   \* MERGEFORMAT </w:instrText>
    </w:r>
    <w:r w:rsidR="005B472C" w:rsidRPr="009E77E6">
      <w:rPr>
        <w:noProof w:val="0"/>
      </w:rPr>
      <w:fldChar w:fldCharType="separate"/>
    </w:r>
    <w:r w:rsidR="00CC246B">
      <w:t>127</w:t>
    </w:r>
    <w:r w:rsidR="005B472C" w:rsidRPr="009E77E6">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3BF863" w14:textId="25C20F2C" w:rsidR="005B472C" w:rsidRPr="009E77E6" w:rsidRDefault="005B472C" w:rsidP="001D2FAB">
    <w:pPr>
      <w:pStyle w:val="Footer"/>
    </w:pPr>
    <w:r>
      <w:ptab w:relativeTo="margin" w:alignment="center" w:leader="none"/>
    </w:r>
    <w:r>
      <w:ptab w:relativeTo="margin" w:alignment="right" w:leader="none"/>
    </w:r>
    <w:r w:rsidRPr="009E77E6">
      <w:rPr>
        <w:noProof w:val="0"/>
      </w:rPr>
      <w:fldChar w:fldCharType="begin"/>
    </w:r>
    <w:r w:rsidRPr="009E77E6">
      <w:instrText xml:space="preserve"> PAGE   \* MERGEFORMAT </w:instrText>
    </w:r>
    <w:r w:rsidRPr="009E77E6">
      <w:rPr>
        <w:noProof w:val="0"/>
      </w:rPr>
      <w:fldChar w:fldCharType="separate"/>
    </w:r>
    <w:r w:rsidR="00CC246B">
      <w:t>285</w:t>
    </w:r>
    <w:r w:rsidRPr="009E77E6">
      <w:fldChar w:fldCharType="end"/>
    </w:r>
  </w:p>
  <w:p w14:paraId="4AEA93F1" w14:textId="77777777" w:rsidR="005B472C" w:rsidRDefault="005B472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E0CCD6" w14:textId="514FED19" w:rsidR="005B472C" w:rsidRPr="009E77E6" w:rsidRDefault="00BE02E4" w:rsidP="001D2FAB">
    <w:pPr>
      <w:pStyle w:val="Footer"/>
    </w:pPr>
    <w:sdt>
      <w:sdtPr>
        <w:alias w:val="Title"/>
        <w:tag w:val=""/>
        <w:id w:val="1366644167"/>
        <w:dataBinding w:prefixMappings="xmlns:ns0='http://purl.org/dc/elements/1.1/' xmlns:ns1='http://schemas.openxmlformats.org/package/2006/metadata/core-properties' " w:xpath="/ns1:coreProperties[1]/ns0:title[1]" w:storeItemID="{6C3C8BC8-F283-45AE-878A-BAB7291924A1}"/>
        <w:text/>
      </w:sdtPr>
      <w:sdtEndPr/>
      <w:sdtContent>
        <w:r w:rsidR="005B472C">
          <w:rPr>
            <w:lang w:val="pt-PT"/>
          </w:rPr>
          <w:t>Sales</w:t>
        </w:r>
      </w:sdtContent>
    </w:sdt>
    <w:r w:rsidR="005B472C">
      <w:ptab w:relativeTo="margin" w:alignment="center" w:leader="none"/>
    </w:r>
    <w:r w:rsidR="005B472C">
      <w:ptab w:relativeTo="margin" w:alignment="right" w:leader="none"/>
    </w:r>
    <w:r w:rsidR="005B472C" w:rsidRPr="009E77E6">
      <w:rPr>
        <w:noProof w:val="0"/>
      </w:rPr>
      <w:fldChar w:fldCharType="begin"/>
    </w:r>
    <w:r w:rsidR="005B472C" w:rsidRPr="009E77E6">
      <w:instrText xml:space="preserve"> PAGE   \* MERGEFORMAT </w:instrText>
    </w:r>
    <w:r w:rsidR="005B472C" w:rsidRPr="009E77E6">
      <w:rPr>
        <w:noProof w:val="0"/>
      </w:rPr>
      <w:fldChar w:fldCharType="separate"/>
    </w:r>
    <w:r w:rsidR="00CC246B">
      <w:t>303</w:t>
    </w:r>
    <w:r w:rsidR="005B472C" w:rsidRPr="009E77E6">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925AF0" w14:textId="77777777" w:rsidR="00BE02E4" w:rsidRPr="007437F9" w:rsidRDefault="00BE02E4" w:rsidP="000A1B29">
      <w:pPr>
        <w:spacing w:before="0" w:after="0"/>
      </w:pPr>
      <w:r>
        <w:separator/>
      </w:r>
    </w:p>
  </w:footnote>
  <w:footnote w:type="continuationSeparator" w:id="0">
    <w:p w14:paraId="22C8FC21" w14:textId="77777777" w:rsidR="00BE02E4" w:rsidRPr="007437F9" w:rsidRDefault="00BE02E4" w:rsidP="000A1B29">
      <w:pPr>
        <w:spacing w:before="0" w:after="0"/>
      </w:pPr>
      <w:r>
        <w:continuationSeparator/>
      </w:r>
    </w:p>
  </w:footnote>
  <w:footnote w:type="continuationNotice" w:id="1">
    <w:p w14:paraId="44ABB63B" w14:textId="77777777" w:rsidR="00BE02E4" w:rsidRDefault="00BE02E4">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F909C" w14:textId="77777777" w:rsidR="005B472C" w:rsidRPr="00CB2DFF" w:rsidRDefault="005B472C" w:rsidP="00CB2DF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772F9E" w14:textId="77777777" w:rsidR="005B472C" w:rsidRPr="002C6134" w:rsidRDefault="005B472C" w:rsidP="002C61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728C0"/>
    <w:multiLevelType w:val="hybridMultilevel"/>
    <w:tmpl w:val="FF7E3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305084"/>
    <w:multiLevelType w:val="hybridMultilevel"/>
    <w:tmpl w:val="5394CF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5ED77A1"/>
    <w:multiLevelType w:val="hybridMultilevel"/>
    <w:tmpl w:val="7A0EF0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nsid w:val="14790AA8"/>
    <w:multiLevelType w:val="hybridMultilevel"/>
    <w:tmpl w:val="8A28C5B6"/>
    <w:lvl w:ilvl="0" w:tplc="87C62BBE">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1C5F03"/>
    <w:multiLevelType w:val="hybridMultilevel"/>
    <w:tmpl w:val="73666E1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nsid w:val="16817EB3"/>
    <w:multiLevelType w:val="hybridMultilevel"/>
    <w:tmpl w:val="B6E2748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nsid w:val="16F141CF"/>
    <w:multiLevelType w:val="hybridMultilevel"/>
    <w:tmpl w:val="E9E8F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72821B0"/>
    <w:multiLevelType w:val="hybridMultilevel"/>
    <w:tmpl w:val="4330D5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72C1574"/>
    <w:multiLevelType w:val="hybridMultilevel"/>
    <w:tmpl w:val="3A36B14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176B2166"/>
    <w:multiLevelType w:val="hybridMultilevel"/>
    <w:tmpl w:val="02CC8426"/>
    <w:lvl w:ilvl="0" w:tplc="9BF0B9B2">
      <w:start w:val="1"/>
      <w:numFmt w:val="bullet"/>
      <w:pStyle w:val="ListBullet"/>
      <w:lvlText w:val=""/>
      <w:lvlJc w:val="left"/>
      <w:pPr>
        <w:ind w:left="720" w:hanging="360"/>
      </w:pPr>
      <w:rPr>
        <w:rFonts w:ascii="Symbol" w:hAnsi="Symbol" w:hint="default"/>
        <w:color w:val="FF0000"/>
      </w:rPr>
    </w:lvl>
    <w:lvl w:ilvl="1" w:tplc="51ACBEE4" w:tentative="1">
      <w:start w:val="1"/>
      <w:numFmt w:val="bullet"/>
      <w:lvlText w:val="o"/>
      <w:lvlJc w:val="left"/>
      <w:pPr>
        <w:ind w:left="1440" w:hanging="360"/>
      </w:pPr>
      <w:rPr>
        <w:rFonts w:ascii="Courier New" w:hAnsi="Courier New" w:cs="Courier New" w:hint="default"/>
      </w:rPr>
    </w:lvl>
    <w:lvl w:ilvl="2" w:tplc="A968720E" w:tentative="1">
      <w:start w:val="1"/>
      <w:numFmt w:val="bullet"/>
      <w:lvlText w:val=""/>
      <w:lvlJc w:val="left"/>
      <w:pPr>
        <w:ind w:left="2160" w:hanging="360"/>
      </w:pPr>
      <w:rPr>
        <w:rFonts w:ascii="Wingdings" w:hAnsi="Wingdings" w:hint="default"/>
      </w:rPr>
    </w:lvl>
    <w:lvl w:ilvl="3" w:tplc="EB3E6E3A" w:tentative="1">
      <w:start w:val="1"/>
      <w:numFmt w:val="bullet"/>
      <w:lvlText w:val=""/>
      <w:lvlJc w:val="left"/>
      <w:pPr>
        <w:ind w:left="2880" w:hanging="360"/>
      </w:pPr>
      <w:rPr>
        <w:rFonts w:ascii="Symbol" w:hAnsi="Symbol" w:hint="default"/>
      </w:rPr>
    </w:lvl>
    <w:lvl w:ilvl="4" w:tplc="131A1086" w:tentative="1">
      <w:start w:val="1"/>
      <w:numFmt w:val="bullet"/>
      <w:lvlText w:val="o"/>
      <w:lvlJc w:val="left"/>
      <w:pPr>
        <w:ind w:left="3600" w:hanging="360"/>
      </w:pPr>
      <w:rPr>
        <w:rFonts w:ascii="Courier New" w:hAnsi="Courier New" w:cs="Courier New" w:hint="default"/>
      </w:rPr>
    </w:lvl>
    <w:lvl w:ilvl="5" w:tplc="2E2CAA22" w:tentative="1">
      <w:start w:val="1"/>
      <w:numFmt w:val="bullet"/>
      <w:lvlText w:val=""/>
      <w:lvlJc w:val="left"/>
      <w:pPr>
        <w:ind w:left="4320" w:hanging="360"/>
      </w:pPr>
      <w:rPr>
        <w:rFonts w:ascii="Wingdings" w:hAnsi="Wingdings" w:hint="default"/>
      </w:rPr>
    </w:lvl>
    <w:lvl w:ilvl="6" w:tplc="63CE59D8" w:tentative="1">
      <w:start w:val="1"/>
      <w:numFmt w:val="bullet"/>
      <w:lvlText w:val=""/>
      <w:lvlJc w:val="left"/>
      <w:pPr>
        <w:ind w:left="5040" w:hanging="360"/>
      </w:pPr>
      <w:rPr>
        <w:rFonts w:ascii="Symbol" w:hAnsi="Symbol" w:hint="default"/>
      </w:rPr>
    </w:lvl>
    <w:lvl w:ilvl="7" w:tplc="46E05CE0" w:tentative="1">
      <w:start w:val="1"/>
      <w:numFmt w:val="bullet"/>
      <w:lvlText w:val="o"/>
      <w:lvlJc w:val="left"/>
      <w:pPr>
        <w:ind w:left="5760" w:hanging="360"/>
      </w:pPr>
      <w:rPr>
        <w:rFonts w:ascii="Courier New" w:hAnsi="Courier New" w:cs="Courier New" w:hint="default"/>
      </w:rPr>
    </w:lvl>
    <w:lvl w:ilvl="8" w:tplc="79A08276" w:tentative="1">
      <w:start w:val="1"/>
      <w:numFmt w:val="bullet"/>
      <w:lvlText w:val=""/>
      <w:lvlJc w:val="left"/>
      <w:pPr>
        <w:ind w:left="6480" w:hanging="360"/>
      </w:pPr>
      <w:rPr>
        <w:rFonts w:ascii="Wingdings" w:hAnsi="Wingdings" w:hint="default"/>
      </w:rPr>
    </w:lvl>
  </w:abstractNum>
  <w:abstractNum w:abstractNumId="10">
    <w:nsid w:val="1C791527"/>
    <w:multiLevelType w:val="hybridMultilevel"/>
    <w:tmpl w:val="40823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F4E3C89"/>
    <w:multiLevelType w:val="hybridMultilevel"/>
    <w:tmpl w:val="0D40A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FE66CAC"/>
    <w:multiLevelType w:val="hybridMultilevel"/>
    <w:tmpl w:val="9AD08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13B0EE5"/>
    <w:multiLevelType w:val="hybridMultilevel"/>
    <w:tmpl w:val="30F44A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nsid w:val="220E2973"/>
    <w:multiLevelType w:val="hybridMultilevel"/>
    <w:tmpl w:val="AB5EBB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2555EBF"/>
    <w:multiLevelType w:val="hybridMultilevel"/>
    <w:tmpl w:val="20E44C6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6">
    <w:nsid w:val="24145DA9"/>
    <w:multiLevelType w:val="hybridMultilevel"/>
    <w:tmpl w:val="EA160C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4DA0648"/>
    <w:multiLevelType w:val="hybridMultilevel"/>
    <w:tmpl w:val="3F2E20C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26402B70"/>
    <w:multiLevelType w:val="hybridMultilevel"/>
    <w:tmpl w:val="688883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77D2BD1"/>
    <w:multiLevelType w:val="hybridMultilevel"/>
    <w:tmpl w:val="61EAAF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29C47140"/>
    <w:multiLevelType w:val="hybridMultilevel"/>
    <w:tmpl w:val="3F668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9EE4ED9"/>
    <w:multiLevelType w:val="hybridMultilevel"/>
    <w:tmpl w:val="454C0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C2A7D03"/>
    <w:multiLevelType w:val="hybridMultilevel"/>
    <w:tmpl w:val="4B2C4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C8F3756"/>
    <w:multiLevelType w:val="hybridMultilevel"/>
    <w:tmpl w:val="4ED46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D64035D"/>
    <w:multiLevelType w:val="hybridMultilevel"/>
    <w:tmpl w:val="72826F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E1A5805"/>
    <w:multiLevelType w:val="hybridMultilevel"/>
    <w:tmpl w:val="DD406C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04167EF"/>
    <w:multiLevelType w:val="hybridMultilevel"/>
    <w:tmpl w:val="F35460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1C046B8"/>
    <w:multiLevelType w:val="hybridMultilevel"/>
    <w:tmpl w:val="8CEA8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6F04EFF"/>
    <w:multiLevelType w:val="multilevel"/>
    <w:tmpl w:val="5F7A4A7C"/>
    <w:styleLink w:val="Cel-Bullet"/>
    <w:lvl w:ilvl="0">
      <w:start w:val="1"/>
      <w:numFmt w:val="bullet"/>
      <w:lvlText w:val=""/>
      <w:lvlJc w:val="left"/>
      <w:pPr>
        <w:tabs>
          <w:tab w:val="num" w:pos="720"/>
        </w:tabs>
        <w:ind w:left="720" w:hanging="436"/>
      </w:pPr>
      <w:rPr>
        <w:rFonts w:ascii="Wingdings" w:hAnsi="Wingdings" w:hint="default"/>
        <w:color w:val="008080"/>
        <w:sz w:val="24"/>
        <w:szCs w:val="24"/>
      </w:rPr>
    </w:lvl>
    <w:lvl w:ilvl="1">
      <w:start w:val="1"/>
      <w:numFmt w:val="bullet"/>
      <w:lvlText w:val=""/>
      <w:lvlJc w:val="left"/>
      <w:pPr>
        <w:tabs>
          <w:tab w:val="num" w:pos="1440"/>
        </w:tabs>
        <w:ind w:left="1440" w:hanging="360"/>
      </w:pPr>
      <w:rPr>
        <w:rFonts w:ascii="Wingdings" w:hAnsi="Wingdings" w:hint="default"/>
        <w:color w:val="008080"/>
        <w:sz w:val="16"/>
        <w:szCs w:val="16"/>
      </w:rPr>
    </w:lvl>
    <w:lvl w:ilvl="2">
      <w:start w:val="1"/>
      <w:numFmt w:val="bullet"/>
      <w:lvlText w:val=""/>
      <w:lvlJc w:val="left"/>
      <w:pPr>
        <w:tabs>
          <w:tab w:val="num" w:pos="2160"/>
        </w:tabs>
        <w:ind w:left="2160" w:hanging="360"/>
      </w:pPr>
      <w:rPr>
        <w:rFonts w:ascii="Symbol" w:hAnsi="Symbol" w:hint="default"/>
        <w:b/>
        <w:i w:val="0"/>
        <w:color w:val="008080"/>
        <w:sz w:val="20"/>
        <w:szCs w:val="20"/>
      </w:rPr>
    </w:lvl>
    <w:lvl w:ilvl="3">
      <w:start w:val="1"/>
      <w:numFmt w:val="bullet"/>
      <w:lvlText w:val=""/>
      <w:lvlJc w:val="left"/>
      <w:pPr>
        <w:tabs>
          <w:tab w:val="num" w:pos="2880"/>
        </w:tabs>
        <w:ind w:left="2880" w:hanging="360"/>
      </w:pPr>
      <w:rPr>
        <w:rFonts w:ascii="Wingdings" w:hAnsi="Wingdings" w:hint="default"/>
        <w:color w:val="008080"/>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3773656D"/>
    <w:multiLevelType w:val="hybridMultilevel"/>
    <w:tmpl w:val="C54EEACE"/>
    <w:lvl w:ilvl="0" w:tplc="08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nsid w:val="37E61EFD"/>
    <w:multiLevelType w:val="hybridMultilevel"/>
    <w:tmpl w:val="1BEA6B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nsid w:val="38B82805"/>
    <w:multiLevelType w:val="hybridMultilevel"/>
    <w:tmpl w:val="DEF27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94E342B"/>
    <w:multiLevelType w:val="hybridMultilevel"/>
    <w:tmpl w:val="0A4A1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9C87557"/>
    <w:multiLevelType w:val="hybridMultilevel"/>
    <w:tmpl w:val="B212D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3A3243DC"/>
    <w:multiLevelType w:val="hybridMultilevel"/>
    <w:tmpl w:val="302C7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A3677E8"/>
    <w:multiLevelType w:val="hybridMultilevel"/>
    <w:tmpl w:val="A3D6E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3A99435C"/>
    <w:multiLevelType w:val="hybridMultilevel"/>
    <w:tmpl w:val="CE0E929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nsid w:val="3AFA4215"/>
    <w:multiLevelType w:val="hybridMultilevel"/>
    <w:tmpl w:val="7B8ADDC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nsid w:val="3B93496D"/>
    <w:multiLevelType w:val="hybridMultilevel"/>
    <w:tmpl w:val="2EF020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nsid w:val="3E1A207D"/>
    <w:multiLevelType w:val="hybridMultilevel"/>
    <w:tmpl w:val="23F6D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4225470D"/>
    <w:multiLevelType w:val="hybridMultilevel"/>
    <w:tmpl w:val="0444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423246D8"/>
    <w:multiLevelType w:val="hybridMultilevel"/>
    <w:tmpl w:val="220EDA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273088F"/>
    <w:multiLevelType w:val="hybridMultilevel"/>
    <w:tmpl w:val="3BF0B7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nsid w:val="42FC035B"/>
    <w:multiLevelType w:val="hybridMultilevel"/>
    <w:tmpl w:val="C02E2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44593FF5"/>
    <w:multiLevelType w:val="hybridMultilevel"/>
    <w:tmpl w:val="AC187F2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nsid w:val="45A046EF"/>
    <w:multiLevelType w:val="hybridMultilevel"/>
    <w:tmpl w:val="F1CA8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45A633A2"/>
    <w:multiLevelType w:val="hybridMultilevel"/>
    <w:tmpl w:val="14704A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nsid w:val="484C5B19"/>
    <w:multiLevelType w:val="hybridMultilevel"/>
    <w:tmpl w:val="0D385E0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nsid w:val="48A05E92"/>
    <w:multiLevelType w:val="hybridMultilevel"/>
    <w:tmpl w:val="7F729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49B90335"/>
    <w:multiLevelType w:val="hybridMultilevel"/>
    <w:tmpl w:val="5240B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4A892178"/>
    <w:multiLevelType w:val="hybridMultilevel"/>
    <w:tmpl w:val="63761A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1">
    <w:nsid w:val="4D213DA4"/>
    <w:multiLevelType w:val="hybridMultilevel"/>
    <w:tmpl w:val="E69C9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4E462669"/>
    <w:multiLevelType w:val="hybridMultilevel"/>
    <w:tmpl w:val="A0A8F5EA"/>
    <w:lvl w:ilvl="0" w:tplc="0809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3">
    <w:nsid w:val="4F571524"/>
    <w:multiLevelType w:val="hybridMultilevel"/>
    <w:tmpl w:val="626AF3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4">
    <w:nsid w:val="51F561BB"/>
    <w:multiLevelType w:val="hybridMultilevel"/>
    <w:tmpl w:val="37F03E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5">
    <w:nsid w:val="599157D9"/>
    <w:multiLevelType w:val="hybridMultilevel"/>
    <w:tmpl w:val="E25C75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5B3308E9"/>
    <w:multiLevelType w:val="hybridMultilevel"/>
    <w:tmpl w:val="068A53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7">
    <w:nsid w:val="5BB920AD"/>
    <w:multiLevelType w:val="hybridMultilevel"/>
    <w:tmpl w:val="8242AC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8">
    <w:nsid w:val="5C0C0527"/>
    <w:multiLevelType w:val="hybridMultilevel"/>
    <w:tmpl w:val="B1688B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9">
    <w:nsid w:val="5C8352F2"/>
    <w:multiLevelType w:val="hybridMultilevel"/>
    <w:tmpl w:val="02C46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610E1BD5"/>
    <w:multiLevelType w:val="hybridMultilevel"/>
    <w:tmpl w:val="B046E8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63F16B4F"/>
    <w:multiLevelType w:val="hybridMultilevel"/>
    <w:tmpl w:val="1B32C936"/>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2">
    <w:nsid w:val="674514CE"/>
    <w:multiLevelType w:val="hybridMultilevel"/>
    <w:tmpl w:val="A24E09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3">
    <w:nsid w:val="685E1B1E"/>
    <w:multiLevelType w:val="hybridMultilevel"/>
    <w:tmpl w:val="F49485B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4">
    <w:nsid w:val="6A8135BA"/>
    <w:multiLevelType w:val="hybridMultilevel"/>
    <w:tmpl w:val="A7E45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6D0B01B2"/>
    <w:multiLevelType w:val="hybridMultilevel"/>
    <w:tmpl w:val="5C8A7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6">
    <w:nsid w:val="6D5D4EE4"/>
    <w:multiLevelType w:val="hybridMultilevel"/>
    <w:tmpl w:val="98D82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FDA4E92"/>
    <w:multiLevelType w:val="hybridMultilevel"/>
    <w:tmpl w:val="400A547C"/>
    <w:styleLink w:val="EstiloCommarcasSymbolsmboloEsquerda63mmPendente6"/>
    <w:lvl w:ilvl="0" w:tplc="D8E08284">
      <w:start w:val="1"/>
      <w:numFmt w:val="decimal"/>
      <w:lvlText w:val="%1."/>
      <w:lvlJc w:val="left"/>
      <w:pPr>
        <w:ind w:left="720" w:hanging="360"/>
      </w:pPr>
    </w:lvl>
    <w:lvl w:ilvl="1" w:tplc="82FC9FF2">
      <w:start w:val="1"/>
      <w:numFmt w:val="lowerLetter"/>
      <w:lvlText w:val="%2."/>
      <w:lvlJc w:val="left"/>
      <w:pPr>
        <w:ind w:left="1440" w:hanging="360"/>
      </w:pPr>
    </w:lvl>
    <w:lvl w:ilvl="2" w:tplc="827C392A">
      <w:start w:val="1"/>
      <w:numFmt w:val="lowerRoman"/>
      <w:lvlText w:val="%3."/>
      <w:lvlJc w:val="right"/>
      <w:pPr>
        <w:ind w:left="2160" w:hanging="180"/>
      </w:pPr>
    </w:lvl>
    <w:lvl w:ilvl="3" w:tplc="5476866A">
      <w:start w:val="1"/>
      <w:numFmt w:val="decimal"/>
      <w:lvlText w:val="%4."/>
      <w:lvlJc w:val="left"/>
      <w:pPr>
        <w:ind w:left="2880" w:hanging="360"/>
      </w:pPr>
    </w:lvl>
    <w:lvl w:ilvl="4" w:tplc="0EC28BB8">
      <w:start w:val="1"/>
      <w:numFmt w:val="lowerLetter"/>
      <w:lvlText w:val="%5."/>
      <w:lvlJc w:val="left"/>
      <w:pPr>
        <w:ind w:left="3600" w:hanging="360"/>
      </w:pPr>
    </w:lvl>
    <w:lvl w:ilvl="5" w:tplc="97029054">
      <w:start w:val="1"/>
      <w:numFmt w:val="lowerRoman"/>
      <w:lvlText w:val="%6."/>
      <w:lvlJc w:val="right"/>
      <w:pPr>
        <w:ind w:left="4320" w:hanging="180"/>
      </w:pPr>
    </w:lvl>
    <w:lvl w:ilvl="6" w:tplc="75280ECE">
      <w:start w:val="1"/>
      <w:numFmt w:val="decimal"/>
      <w:lvlText w:val="%7."/>
      <w:lvlJc w:val="left"/>
      <w:pPr>
        <w:ind w:left="5040" w:hanging="360"/>
      </w:pPr>
    </w:lvl>
    <w:lvl w:ilvl="7" w:tplc="49C68FF6">
      <w:start w:val="1"/>
      <w:numFmt w:val="lowerLetter"/>
      <w:lvlText w:val="%8."/>
      <w:lvlJc w:val="left"/>
      <w:pPr>
        <w:ind w:left="5760" w:hanging="360"/>
      </w:pPr>
    </w:lvl>
    <w:lvl w:ilvl="8" w:tplc="74D446B0">
      <w:start w:val="1"/>
      <w:numFmt w:val="lowerRoman"/>
      <w:lvlText w:val="%9."/>
      <w:lvlJc w:val="right"/>
      <w:pPr>
        <w:ind w:left="6480" w:hanging="180"/>
      </w:pPr>
    </w:lvl>
  </w:abstractNum>
  <w:abstractNum w:abstractNumId="68">
    <w:nsid w:val="701A5E07"/>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nsid w:val="729748C6"/>
    <w:multiLevelType w:val="multilevel"/>
    <w:tmpl w:val="B1045D84"/>
    <w:styleLink w:val="Cel-NumberedStyle"/>
    <w:lvl w:ilvl="0">
      <w:start w:val="1"/>
      <w:numFmt w:val="decimal"/>
      <w:lvlText w:val="%1."/>
      <w:lvlJc w:val="left"/>
      <w:pPr>
        <w:tabs>
          <w:tab w:val="num" w:pos="720"/>
        </w:tabs>
        <w:ind w:left="720" w:hanging="360"/>
      </w:pPr>
      <w:rPr>
        <w:rFonts w:ascii="Arial" w:hAnsi="Arial"/>
        <w:color w:val="008080"/>
        <w:sz w:val="24"/>
      </w:rPr>
    </w:lvl>
    <w:lvl w:ilvl="1">
      <w:start w:val="1"/>
      <w:numFmt w:val="lowerLetter"/>
      <w:lvlText w:val="%2."/>
      <w:lvlJc w:val="left"/>
      <w:pPr>
        <w:tabs>
          <w:tab w:val="num" w:pos="1440"/>
        </w:tabs>
        <w:ind w:left="1440" w:hanging="360"/>
      </w:pPr>
      <w:rPr>
        <w:color w:val="008080"/>
      </w:rPr>
    </w:lvl>
    <w:lvl w:ilvl="2">
      <w:start w:val="1"/>
      <w:numFmt w:val="lowerRoman"/>
      <w:lvlText w:val="%3."/>
      <w:lvlJc w:val="right"/>
      <w:pPr>
        <w:tabs>
          <w:tab w:val="num" w:pos="2160"/>
        </w:tabs>
        <w:ind w:left="2160" w:hanging="180"/>
      </w:pPr>
      <w:rPr>
        <w:color w:val="008080"/>
      </w:rPr>
    </w:lvl>
    <w:lvl w:ilvl="3">
      <w:start w:val="1"/>
      <w:numFmt w:val="decimal"/>
      <w:lvlText w:val="%4."/>
      <w:lvlJc w:val="left"/>
      <w:pPr>
        <w:tabs>
          <w:tab w:val="num" w:pos="2880"/>
        </w:tabs>
        <w:ind w:left="2880" w:hanging="360"/>
      </w:pPr>
      <w:rPr>
        <w:color w:val="008080"/>
      </w:rPr>
    </w:lvl>
    <w:lvl w:ilvl="4">
      <w:start w:val="1"/>
      <w:numFmt w:val="lowerLetter"/>
      <w:lvlText w:val="%5."/>
      <w:lvlJc w:val="left"/>
      <w:pPr>
        <w:tabs>
          <w:tab w:val="num" w:pos="3600"/>
        </w:tabs>
        <w:ind w:left="3600" w:hanging="360"/>
      </w:pPr>
      <w:rPr>
        <w:color w:val="008080"/>
      </w:rPr>
    </w:lvl>
    <w:lvl w:ilvl="5">
      <w:start w:val="1"/>
      <w:numFmt w:val="lowerRoman"/>
      <w:lvlText w:val="%6."/>
      <w:lvlJc w:val="right"/>
      <w:pPr>
        <w:tabs>
          <w:tab w:val="num" w:pos="4320"/>
        </w:tabs>
        <w:ind w:left="4320" w:hanging="180"/>
      </w:pPr>
      <w:rPr>
        <w:color w:val="008080"/>
      </w:rPr>
    </w:lvl>
    <w:lvl w:ilvl="6">
      <w:start w:val="1"/>
      <w:numFmt w:val="decimal"/>
      <w:lvlText w:val="%7."/>
      <w:lvlJc w:val="left"/>
      <w:pPr>
        <w:tabs>
          <w:tab w:val="num" w:pos="5040"/>
        </w:tabs>
        <w:ind w:left="5040" w:hanging="360"/>
      </w:pPr>
      <w:rPr>
        <w:color w:val="008080"/>
      </w:rPr>
    </w:lvl>
    <w:lvl w:ilvl="7">
      <w:start w:val="1"/>
      <w:numFmt w:val="lowerLetter"/>
      <w:lvlText w:val="%8."/>
      <w:lvlJc w:val="left"/>
      <w:pPr>
        <w:tabs>
          <w:tab w:val="num" w:pos="5760"/>
        </w:tabs>
        <w:ind w:left="5760" w:hanging="360"/>
      </w:pPr>
      <w:rPr>
        <w:color w:val="008080"/>
      </w:rPr>
    </w:lvl>
    <w:lvl w:ilvl="8">
      <w:start w:val="1"/>
      <w:numFmt w:val="lowerRoman"/>
      <w:lvlText w:val="%9."/>
      <w:lvlJc w:val="right"/>
      <w:pPr>
        <w:tabs>
          <w:tab w:val="num" w:pos="6480"/>
        </w:tabs>
        <w:ind w:left="6480" w:hanging="180"/>
      </w:pPr>
      <w:rPr>
        <w:color w:val="008080"/>
      </w:rPr>
    </w:lvl>
  </w:abstractNum>
  <w:abstractNum w:abstractNumId="70">
    <w:nsid w:val="72E913C8"/>
    <w:multiLevelType w:val="hybridMultilevel"/>
    <w:tmpl w:val="27C635B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1">
    <w:nsid w:val="731A7471"/>
    <w:multiLevelType w:val="hybridMultilevel"/>
    <w:tmpl w:val="ED102C0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72">
    <w:nsid w:val="75227BA5"/>
    <w:multiLevelType w:val="hybridMultilevel"/>
    <w:tmpl w:val="80907F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78E4029A"/>
    <w:multiLevelType w:val="hybridMultilevel"/>
    <w:tmpl w:val="06207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7A141290"/>
    <w:multiLevelType w:val="hybridMultilevel"/>
    <w:tmpl w:val="B888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FD02295"/>
    <w:multiLevelType w:val="hybridMultilevel"/>
    <w:tmpl w:val="3DB80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7FF24A4B"/>
    <w:multiLevelType w:val="hybridMultilevel"/>
    <w:tmpl w:val="A4640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7"/>
  </w:num>
  <w:num w:numId="2">
    <w:abstractNumId w:val="28"/>
  </w:num>
  <w:num w:numId="3">
    <w:abstractNumId w:val="69"/>
  </w:num>
  <w:num w:numId="4">
    <w:abstractNumId w:val="9"/>
  </w:num>
  <w:num w:numId="5">
    <w:abstractNumId w:val="68"/>
  </w:num>
  <w:num w:numId="6">
    <w:abstractNumId w:val="3"/>
  </w:num>
  <w:num w:numId="7">
    <w:abstractNumId w:val="74"/>
  </w:num>
  <w:num w:numId="8">
    <w:abstractNumId w:val="66"/>
  </w:num>
  <w:num w:numId="9">
    <w:abstractNumId w:val="7"/>
  </w:num>
  <w:num w:numId="10">
    <w:abstractNumId w:val="18"/>
  </w:num>
  <w:num w:numId="11">
    <w:abstractNumId w:val="22"/>
  </w:num>
  <w:num w:numId="12">
    <w:abstractNumId w:val="21"/>
  </w:num>
  <w:num w:numId="13">
    <w:abstractNumId w:val="73"/>
  </w:num>
  <w:num w:numId="14">
    <w:abstractNumId w:val="35"/>
  </w:num>
  <w:num w:numId="15">
    <w:abstractNumId w:val="48"/>
  </w:num>
  <w:num w:numId="16">
    <w:abstractNumId w:val="76"/>
  </w:num>
  <w:num w:numId="17">
    <w:abstractNumId w:val="14"/>
  </w:num>
  <w:num w:numId="18">
    <w:abstractNumId w:val="43"/>
  </w:num>
  <w:num w:numId="19">
    <w:abstractNumId w:val="60"/>
  </w:num>
  <w:num w:numId="20">
    <w:abstractNumId w:val="27"/>
  </w:num>
  <w:num w:numId="21">
    <w:abstractNumId w:val="75"/>
  </w:num>
  <w:num w:numId="22">
    <w:abstractNumId w:val="51"/>
  </w:num>
  <w:num w:numId="23">
    <w:abstractNumId w:val="26"/>
  </w:num>
  <w:num w:numId="24">
    <w:abstractNumId w:val="23"/>
  </w:num>
  <w:num w:numId="25">
    <w:abstractNumId w:val="55"/>
  </w:num>
  <w:num w:numId="26">
    <w:abstractNumId w:val="41"/>
  </w:num>
  <w:num w:numId="27">
    <w:abstractNumId w:val="45"/>
  </w:num>
  <w:num w:numId="28">
    <w:abstractNumId w:val="34"/>
  </w:num>
  <w:num w:numId="29">
    <w:abstractNumId w:val="16"/>
  </w:num>
  <w:num w:numId="30">
    <w:abstractNumId w:val="40"/>
  </w:num>
  <w:num w:numId="31">
    <w:abstractNumId w:val="39"/>
  </w:num>
  <w:num w:numId="32">
    <w:abstractNumId w:val="25"/>
  </w:num>
  <w:num w:numId="33">
    <w:abstractNumId w:val="20"/>
  </w:num>
  <w:num w:numId="34">
    <w:abstractNumId w:val="63"/>
  </w:num>
  <w:num w:numId="35">
    <w:abstractNumId w:val="31"/>
  </w:num>
  <w:num w:numId="36">
    <w:abstractNumId w:val="15"/>
  </w:num>
  <w:num w:numId="37">
    <w:abstractNumId w:val="5"/>
  </w:num>
  <w:num w:numId="38">
    <w:abstractNumId w:val="61"/>
  </w:num>
  <w:num w:numId="39">
    <w:abstractNumId w:val="10"/>
  </w:num>
  <w:num w:numId="40">
    <w:abstractNumId w:val="72"/>
  </w:num>
  <w:num w:numId="41">
    <w:abstractNumId w:val="59"/>
  </w:num>
  <w:num w:numId="42">
    <w:abstractNumId w:val="33"/>
  </w:num>
  <w:num w:numId="43">
    <w:abstractNumId w:val="71"/>
  </w:num>
  <w:num w:numId="44">
    <w:abstractNumId w:val="32"/>
  </w:num>
  <w:num w:numId="45">
    <w:abstractNumId w:val="24"/>
  </w:num>
  <w:num w:numId="46">
    <w:abstractNumId w:val="0"/>
  </w:num>
  <w:num w:numId="47">
    <w:abstractNumId w:val="12"/>
  </w:num>
  <w:num w:numId="48">
    <w:abstractNumId w:val="6"/>
  </w:num>
  <w:num w:numId="49">
    <w:abstractNumId w:val="64"/>
  </w:num>
  <w:num w:numId="50">
    <w:abstractNumId w:val="11"/>
  </w:num>
  <w:num w:numId="51">
    <w:abstractNumId w:val="49"/>
  </w:num>
  <w:num w:numId="52">
    <w:abstractNumId w:val="19"/>
  </w:num>
  <w:num w:numId="53">
    <w:abstractNumId w:val="57"/>
  </w:num>
  <w:num w:numId="54">
    <w:abstractNumId w:val="38"/>
  </w:num>
  <w:num w:numId="55">
    <w:abstractNumId w:val="30"/>
  </w:num>
  <w:num w:numId="56">
    <w:abstractNumId w:val="29"/>
  </w:num>
  <w:num w:numId="57">
    <w:abstractNumId w:val="52"/>
  </w:num>
  <w:num w:numId="58">
    <w:abstractNumId w:val="8"/>
  </w:num>
  <w:num w:numId="59">
    <w:abstractNumId w:val="54"/>
  </w:num>
  <w:num w:numId="60">
    <w:abstractNumId w:val="36"/>
  </w:num>
  <w:num w:numId="61">
    <w:abstractNumId w:val="4"/>
  </w:num>
  <w:num w:numId="62">
    <w:abstractNumId w:val="47"/>
  </w:num>
  <w:num w:numId="63">
    <w:abstractNumId w:val="1"/>
  </w:num>
  <w:num w:numId="64">
    <w:abstractNumId w:val="58"/>
  </w:num>
  <w:num w:numId="65">
    <w:abstractNumId w:val="50"/>
  </w:num>
  <w:num w:numId="66">
    <w:abstractNumId w:val="62"/>
  </w:num>
  <w:num w:numId="67">
    <w:abstractNumId w:val="13"/>
  </w:num>
  <w:num w:numId="68">
    <w:abstractNumId w:val="2"/>
  </w:num>
  <w:num w:numId="69">
    <w:abstractNumId w:val="70"/>
  </w:num>
  <w:num w:numId="70">
    <w:abstractNumId w:val="17"/>
  </w:num>
  <w:num w:numId="71">
    <w:abstractNumId w:val="56"/>
  </w:num>
  <w:num w:numId="72">
    <w:abstractNumId w:val="46"/>
  </w:num>
  <w:num w:numId="73">
    <w:abstractNumId w:val="44"/>
  </w:num>
  <w:num w:numId="74">
    <w:abstractNumId w:val="37"/>
  </w:num>
  <w:num w:numId="75">
    <w:abstractNumId w:val="53"/>
  </w:num>
  <w:num w:numId="76">
    <w:abstractNumId w:val="65"/>
  </w:num>
  <w:num w:numId="77">
    <w:abstractNumId w:val="42"/>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activeWritingStyle w:appName="MSWord" w:lang="en-US" w:vendorID="64" w:dllVersion="131078" w:nlCheck="1" w:checkStyle="0"/>
  <w:activeWritingStyle w:appName="MSWord" w:lang="en-GB" w:vendorID="64" w:dllVersion="131078" w:nlCheck="1" w:checkStyle="0"/>
  <w:activeWritingStyle w:appName="MSWord" w:lang="en-IE" w:vendorID="64" w:dllVersion="131078" w:nlCheck="1" w:checkStyle="0"/>
  <w:activeWritingStyle w:appName="MSWord" w:lang="es-AR" w:vendorID="64" w:dllVersion="131078" w:nlCheck="1" w:checkStyle="1"/>
  <w:activeWritingStyle w:appName="MSWord" w:lang="fr-FR" w:vendorID="64" w:dllVersion="131078"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oNotTrackFormatting/>
  <w:defaultTabStop w:val="720"/>
  <w:hyphenationZone w:val="425"/>
  <w:noPunctuationKerning/>
  <w:characterSpacingControl w:val="doNotCompress"/>
  <w:hdrShapeDefaults>
    <o:shapedefaults v:ext="edit" spidmax="2049" fillcolor="white">
      <v:fill color="white"/>
      <o:colormru v:ext="edit" colors="#036,#ddd,#eaeaea"/>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47A9"/>
    <w:rsid w:val="000004ED"/>
    <w:rsid w:val="0000067E"/>
    <w:rsid w:val="00000CC1"/>
    <w:rsid w:val="00001102"/>
    <w:rsid w:val="000018D9"/>
    <w:rsid w:val="00001941"/>
    <w:rsid w:val="0000227D"/>
    <w:rsid w:val="000030FE"/>
    <w:rsid w:val="00003123"/>
    <w:rsid w:val="0000338E"/>
    <w:rsid w:val="000044C0"/>
    <w:rsid w:val="00005077"/>
    <w:rsid w:val="00005AF9"/>
    <w:rsid w:val="00005CE7"/>
    <w:rsid w:val="00006111"/>
    <w:rsid w:val="00006657"/>
    <w:rsid w:val="0000677C"/>
    <w:rsid w:val="000067DF"/>
    <w:rsid w:val="0000684D"/>
    <w:rsid w:val="00006C62"/>
    <w:rsid w:val="00006DF3"/>
    <w:rsid w:val="00007263"/>
    <w:rsid w:val="000073E3"/>
    <w:rsid w:val="0000779C"/>
    <w:rsid w:val="00007D3E"/>
    <w:rsid w:val="00007E58"/>
    <w:rsid w:val="00007FCB"/>
    <w:rsid w:val="000103F0"/>
    <w:rsid w:val="00010B48"/>
    <w:rsid w:val="00010C38"/>
    <w:rsid w:val="000113CD"/>
    <w:rsid w:val="00011FBE"/>
    <w:rsid w:val="00012017"/>
    <w:rsid w:val="000120BB"/>
    <w:rsid w:val="00012761"/>
    <w:rsid w:val="00012766"/>
    <w:rsid w:val="00012AAC"/>
    <w:rsid w:val="00012EE2"/>
    <w:rsid w:val="00013824"/>
    <w:rsid w:val="00013826"/>
    <w:rsid w:val="00013985"/>
    <w:rsid w:val="00013AC8"/>
    <w:rsid w:val="00013B6C"/>
    <w:rsid w:val="00013C05"/>
    <w:rsid w:val="00013D1E"/>
    <w:rsid w:val="00013D51"/>
    <w:rsid w:val="000142F0"/>
    <w:rsid w:val="000148AD"/>
    <w:rsid w:val="000148F9"/>
    <w:rsid w:val="000149E9"/>
    <w:rsid w:val="00014A1F"/>
    <w:rsid w:val="00014E03"/>
    <w:rsid w:val="00014ECD"/>
    <w:rsid w:val="00014F1E"/>
    <w:rsid w:val="00014FD3"/>
    <w:rsid w:val="00015084"/>
    <w:rsid w:val="0001520A"/>
    <w:rsid w:val="00015304"/>
    <w:rsid w:val="000157A7"/>
    <w:rsid w:val="00015969"/>
    <w:rsid w:val="00015A47"/>
    <w:rsid w:val="000162F5"/>
    <w:rsid w:val="00016530"/>
    <w:rsid w:val="00016C31"/>
    <w:rsid w:val="00016E72"/>
    <w:rsid w:val="00016EA0"/>
    <w:rsid w:val="0001711F"/>
    <w:rsid w:val="00017B78"/>
    <w:rsid w:val="00020A5C"/>
    <w:rsid w:val="00021075"/>
    <w:rsid w:val="00021919"/>
    <w:rsid w:val="00021B6F"/>
    <w:rsid w:val="00021DFD"/>
    <w:rsid w:val="00021E1F"/>
    <w:rsid w:val="00021F78"/>
    <w:rsid w:val="00022F5A"/>
    <w:rsid w:val="00023290"/>
    <w:rsid w:val="00023776"/>
    <w:rsid w:val="000239D5"/>
    <w:rsid w:val="00023B4F"/>
    <w:rsid w:val="00023EBA"/>
    <w:rsid w:val="0002404D"/>
    <w:rsid w:val="000244B0"/>
    <w:rsid w:val="0002488D"/>
    <w:rsid w:val="000258F6"/>
    <w:rsid w:val="00025F57"/>
    <w:rsid w:val="0002606D"/>
    <w:rsid w:val="000262F0"/>
    <w:rsid w:val="00026C59"/>
    <w:rsid w:val="00026D49"/>
    <w:rsid w:val="00026DEA"/>
    <w:rsid w:val="000271E3"/>
    <w:rsid w:val="00027668"/>
    <w:rsid w:val="00027755"/>
    <w:rsid w:val="0002778D"/>
    <w:rsid w:val="00027BBF"/>
    <w:rsid w:val="0003099B"/>
    <w:rsid w:val="00030A6D"/>
    <w:rsid w:val="00030D26"/>
    <w:rsid w:val="0003196D"/>
    <w:rsid w:val="00031EB6"/>
    <w:rsid w:val="000320DD"/>
    <w:rsid w:val="00032E3C"/>
    <w:rsid w:val="00033531"/>
    <w:rsid w:val="0003374F"/>
    <w:rsid w:val="00033DCF"/>
    <w:rsid w:val="00033E99"/>
    <w:rsid w:val="000347BA"/>
    <w:rsid w:val="000347D5"/>
    <w:rsid w:val="00034897"/>
    <w:rsid w:val="00035791"/>
    <w:rsid w:val="000357EB"/>
    <w:rsid w:val="00035AFF"/>
    <w:rsid w:val="00035FB4"/>
    <w:rsid w:val="00036017"/>
    <w:rsid w:val="00036383"/>
    <w:rsid w:val="00036BBD"/>
    <w:rsid w:val="00036FCF"/>
    <w:rsid w:val="000371BB"/>
    <w:rsid w:val="0003743D"/>
    <w:rsid w:val="00037A98"/>
    <w:rsid w:val="0004013A"/>
    <w:rsid w:val="000407B1"/>
    <w:rsid w:val="000408E8"/>
    <w:rsid w:val="00040B57"/>
    <w:rsid w:val="00041224"/>
    <w:rsid w:val="00041709"/>
    <w:rsid w:val="00041ADF"/>
    <w:rsid w:val="00041F49"/>
    <w:rsid w:val="00042456"/>
    <w:rsid w:val="00043209"/>
    <w:rsid w:val="00043C77"/>
    <w:rsid w:val="000443B1"/>
    <w:rsid w:val="0004455F"/>
    <w:rsid w:val="000446C4"/>
    <w:rsid w:val="00044944"/>
    <w:rsid w:val="000449C5"/>
    <w:rsid w:val="00044F54"/>
    <w:rsid w:val="00045133"/>
    <w:rsid w:val="00045961"/>
    <w:rsid w:val="00045CEB"/>
    <w:rsid w:val="00045F94"/>
    <w:rsid w:val="00046A03"/>
    <w:rsid w:val="00046A80"/>
    <w:rsid w:val="00046CF8"/>
    <w:rsid w:val="00046D9B"/>
    <w:rsid w:val="00047069"/>
    <w:rsid w:val="000471EA"/>
    <w:rsid w:val="0004739D"/>
    <w:rsid w:val="00047680"/>
    <w:rsid w:val="00047AC1"/>
    <w:rsid w:val="00047CCD"/>
    <w:rsid w:val="000504DD"/>
    <w:rsid w:val="000505E7"/>
    <w:rsid w:val="00050727"/>
    <w:rsid w:val="00050B6C"/>
    <w:rsid w:val="00050D70"/>
    <w:rsid w:val="00050D78"/>
    <w:rsid w:val="00051500"/>
    <w:rsid w:val="00051740"/>
    <w:rsid w:val="00051CDB"/>
    <w:rsid w:val="00052235"/>
    <w:rsid w:val="0005269D"/>
    <w:rsid w:val="00052731"/>
    <w:rsid w:val="00052796"/>
    <w:rsid w:val="000529BD"/>
    <w:rsid w:val="00052B5D"/>
    <w:rsid w:val="00052C2C"/>
    <w:rsid w:val="00052DA0"/>
    <w:rsid w:val="00052DDA"/>
    <w:rsid w:val="00052EB2"/>
    <w:rsid w:val="000533C6"/>
    <w:rsid w:val="0005404B"/>
    <w:rsid w:val="000540A2"/>
    <w:rsid w:val="000549E2"/>
    <w:rsid w:val="00054A08"/>
    <w:rsid w:val="00054A4C"/>
    <w:rsid w:val="0005526E"/>
    <w:rsid w:val="00055389"/>
    <w:rsid w:val="00055A85"/>
    <w:rsid w:val="00055C1B"/>
    <w:rsid w:val="00055F09"/>
    <w:rsid w:val="000561F4"/>
    <w:rsid w:val="000568BE"/>
    <w:rsid w:val="00056B63"/>
    <w:rsid w:val="0005757E"/>
    <w:rsid w:val="00057969"/>
    <w:rsid w:val="00057B66"/>
    <w:rsid w:val="00057B98"/>
    <w:rsid w:val="00060736"/>
    <w:rsid w:val="00060E3B"/>
    <w:rsid w:val="00060FEB"/>
    <w:rsid w:val="0006139F"/>
    <w:rsid w:val="00061F1B"/>
    <w:rsid w:val="00062183"/>
    <w:rsid w:val="00062576"/>
    <w:rsid w:val="000629B7"/>
    <w:rsid w:val="000629F8"/>
    <w:rsid w:val="0006372C"/>
    <w:rsid w:val="00063AF0"/>
    <w:rsid w:val="00063BF6"/>
    <w:rsid w:val="00063F17"/>
    <w:rsid w:val="00064038"/>
    <w:rsid w:val="0006405B"/>
    <w:rsid w:val="00064244"/>
    <w:rsid w:val="0006445D"/>
    <w:rsid w:val="00064931"/>
    <w:rsid w:val="00064B44"/>
    <w:rsid w:val="00064ECE"/>
    <w:rsid w:val="00065682"/>
    <w:rsid w:val="000657B4"/>
    <w:rsid w:val="000658DA"/>
    <w:rsid w:val="00065DA9"/>
    <w:rsid w:val="00065F2E"/>
    <w:rsid w:val="000665B7"/>
    <w:rsid w:val="00066A72"/>
    <w:rsid w:val="00066A91"/>
    <w:rsid w:val="00066B64"/>
    <w:rsid w:val="00066D0D"/>
    <w:rsid w:val="00067032"/>
    <w:rsid w:val="00067268"/>
    <w:rsid w:val="000672E6"/>
    <w:rsid w:val="0006790C"/>
    <w:rsid w:val="00067A03"/>
    <w:rsid w:val="00067D72"/>
    <w:rsid w:val="00067DC2"/>
    <w:rsid w:val="00070639"/>
    <w:rsid w:val="00070664"/>
    <w:rsid w:val="000711DE"/>
    <w:rsid w:val="00071302"/>
    <w:rsid w:val="00071326"/>
    <w:rsid w:val="000716BD"/>
    <w:rsid w:val="00072596"/>
    <w:rsid w:val="00072F41"/>
    <w:rsid w:val="00073150"/>
    <w:rsid w:val="00073602"/>
    <w:rsid w:val="0007391D"/>
    <w:rsid w:val="000739E2"/>
    <w:rsid w:val="00073CB8"/>
    <w:rsid w:val="00073EDA"/>
    <w:rsid w:val="0007427B"/>
    <w:rsid w:val="00074457"/>
    <w:rsid w:val="00074514"/>
    <w:rsid w:val="00074E80"/>
    <w:rsid w:val="00074FC1"/>
    <w:rsid w:val="000750D0"/>
    <w:rsid w:val="0007512A"/>
    <w:rsid w:val="00075268"/>
    <w:rsid w:val="000758F8"/>
    <w:rsid w:val="000766A4"/>
    <w:rsid w:val="000766B3"/>
    <w:rsid w:val="00076A48"/>
    <w:rsid w:val="00076A8C"/>
    <w:rsid w:val="00077131"/>
    <w:rsid w:val="000774F7"/>
    <w:rsid w:val="000775C3"/>
    <w:rsid w:val="0007793C"/>
    <w:rsid w:val="00077E5E"/>
    <w:rsid w:val="00077EB4"/>
    <w:rsid w:val="00080373"/>
    <w:rsid w:val="000808F3"/>
    <w:rsid w:val="000809F8"/>
    <w:rsid w:val="00080B0C"/>
    <w:rsid w:val="00080F0C"/>
    <w:rsid w:val="00080F30"/>
    <w:rsid w:val="000810D5"/>
    <w:rsid w:val="00081397"/>
    <w:rsid w:val="0008150F"/>
    <w:rsid w:val="000815E6"/>
    <w:rsid w:val="00081963"/>
    <w:rsid w:val="000822A4"/>
    <w:rsid w:val="00082617"/>
    <w:rsid w:val="000829B5"/>
    <w:rsid w:val="00083495"/>
    <w:rsid w:val="000837F9"/>
    <w:rsid w:val="0008383F"/>
    <w:rsid w:val="00083D72"/>
    <w:rsid w:val="000844C2"/>
    <w:rsid w:val="00084908"/>
    <w:rsid w:val="0008526D"/>
    <w:rsid w:val="000856DC"/>
    <w:rsid w:val="000859BA"/>
    <w:rsid w:val="00085C57"/>
    <w:rsid w:val="00085D7C"/>
    <w:rsid w:val="00085F92"/>
    <w:rsid w:val="00086996"/>
    <w:rsid w:val="00086BB3"/>
    <w:rsid w:val="00086BF1"/>
    <w:rsid w:val="0008722C"/>
    <w:rsid w:val="000873D0"/>
    <w:rsid w:val="0008749B"/>
    <w:rsid w:val="00087873"/>
    <w:rsid w:val="000879A2"/>
    <w:rsid w:val="00090160"/>
    <w:rsid w:val="00090187"/>
    <w:rsid w:val="00090466"/>
    <w:rsid w:val="000904D4"/>
    <w:rsid w:val="000906B3"/>
    <w:rsid w:val="00090749"/>
    <w:rsid w:val="000909EE"/>
    <w:rsid w:val="00090CCA"/>
    <w:rsid w:val="00090D24"/>
    <w:rsid w:val="0009100B"/>
    <w:rsid w:val="00091A90"/>
    <w:rsid w:val="00091B81"/>
    <w:rsid w:val="00091D38"/>
    <w:rsid w:val="00092127"/>
    <w:rsid w:val="000922D6"/>
    <w:rsid w:val="000924F0"/>
    <w:rsid w:val="000926CB"/>
    <w:rsid w:val="00092751"/>
    <w:rsid w:val="0009308C"/>
    <w:rsid w:val="0009368D"/>
    <w:rsid w:val="0009389C"/>
    <w:rsid w:val="00093B23"/>
    <w:rsid w:val="00093B5B"/>
    <w:rsid w:val="00093DB1"/>
    <w:rsid w:val="00093F7E"/>
    <w:rsid w:val="0009419C"/>
    <w:rsid w:val="000941EE"/>
    <w:rsid w:val="000945B3"/>
    <w:rsid w:val="0009460A"/>
    <w:rsid w:val="0009487F"/>
    <w:rsid w:val="00094B89"/>
    <w:rsid w:val="00094C5F"/>
    <w:rsid w:val="00094DD8"/>
    <w:rsid w:val="000951D8"/>
    <w:rsid w:val="0009543F"/>
    <w:rsid w:val="00095500"/>
    <w:rsid w:val="000956C5"/>
    <w:rsid w:val="0009643D"/>
    <w:rsid w:val="00096670"/>
    <w:rsid w:val="00096F05"/>
    <w:rsid w:val="00097B64"/>
    <w:rsid w:val="00097FB3"/>
    <w:rsid w:val="000A0198"/>
    <w:rsid w:val="000A02E9"/>
    <w:rsid w:val="000A06D6"/>
    <w:rsid w:val="000A091A"/>
    <w:rsid w:val="000A09A0"/>
    <w:rsid w:val="000A12B8"/>
    <w:rsid w:val="000A145B"/>
    <w:rsid w:val="000A159A"/>
    <w:rsid w:val="000A1B29"/>
    <w:rsid w:val="000A1DE8"/>
    <w:rsid w:val="000A1FF6"/>
    <w:rsid w:val="000A20B2"/>
    <w:rsid w:val="000A217A"/>
    <w:rsid w:val="000A244D"/>
    <w:rsid w:val="000A2C11"/>
    <w:rsid w:val="000A303F"/>
    <w:rsid w:val="000A341E"/>
    <w:rsid w:val="000A34B8"/>
    <w:rsid w:val="000A36FB"/>
    <w:rsid w:val="000A3719"/>
    <w:rsid w:val="000A44BC"/>
    <w:rsid w:val="000A460B"/>
    <w:rsid w:val="000A460F"/>
    <w:rsid w:val="000A49BA"/>
    <w:rsid w:val="000A5412"/>
    <w:rsid w:val="000A5E80"/>
    <w:rsid w:val="000A696D"/>
    <w:rsid w:val="000A6BED"/>
    <w:rsid w:val="000A6E56"/>
    <w:rsid w:val="000A6FB9"/>
    <w:rsid w:val="000A7120"/>
    <w:rsid w:val="000A73B4"/>
    <w:rsid w:val="000A73B6"/>
    <w:rsid w:val="000A7A97"/>
    <w:rsid w:val="000A7F64"/>
    <w:rsid w:val="000B0119"/>
    <w:rsid w:val="000B01FA"/>
    <w:rsid w:val="000B01FD"/>
    <w:rsid w:val="000B020E"/>
    <w:rsid w:val="000B069F"/>
    <w:rsid w:val="000B116D"/>
    <w:rsid w:val="000B21BC"/>
    <w:rsid w:val="000B25A2"/>
    <w:rsid w:val="000B2627"/>
    <w:rsid w:val="000B326F"/>
    <w:rsid w:val="000B4096"/>
    <w:rsid w:val="000B4161"/>
    <w:rsid w:val="000B45D9"/>
    <w:rsid w:val="000B4966"/>
    <w:rsid w:val="000B4B05"/>
    <w:rsid w:val="000B4B5D"/>
    <w:rsid w:val="000B53EE"/>
    <w:rsid w:val="000B5699"/>
    <w:rsid w:val="000B5F50"/>
    <w:rsid w:val="000B5F6A"/>
    <w:rsid w:val="000B5FF9"/>
    <w:rsid w:val="000B61F3"/>
    <w:rsid w:val="000B64AA"/>
    <w:rsid w:val="000B65FE"/>
    <w:rsid w:val="000B6923"/>
    <w:rsid w:val="000B6EE9"/>
    <w:rsid w:val="000B7006"/>
    <w:rsid w:val="000B70C2"/>
    <w:rsid w:val="000B71CE"/>
    <w:rsid w:val="000B7252"/>
    <w:rsid w:val="000B7567"/>
    <w:rsid w:val="000B7819"/>
    <w:rsid w:val="000B7B9A"/>
    <w:rsid w:val="000B7C6F"/>
    <w:rsid w:val="000C0613"/>
    <w:rsid w:val="000C09C0"/>
    <w:rsid w:val="000C0C7F"/>
    <w:rsid w:val="000C0D9A"/>
    <w:rsid w:val="000C174F"/>
    <w:rsid w:val="000C17DB"/>
    <w:rsid w:val="000C1BAC"/>
    <w:rsid w:val="000C1F73"/>
    <w:rsid w:val="000C1FD9"/>
    <w:rsid w:val="000C2387"/>
    <w:rsid w:val="000C252F"/>
    <w:rsid w:val="000C263D"/>
    <w:rsid w:val="000C2829"/>
    <w:rsid w:val="000C2C9F"/>
    <w:rsid w:val="000C2D60"/>
    <w:rsid w:val="000C4698"/>
    <w:rsid w:val="000C49A4"/>
    <w:rsid w:val="000C4B2F"/>
    <w:rsid w:val="000C4C30"/>
    <w:rsid w:val="000C4D36"/>
    <w:rsid w:val="000C551E"/>
    <w:rsid w:val="000C619E"/>
    <w:rsid w:val="000C645A"/>
    <w:rsid w:val="000C6C50"/>
    <w:rsid w:val="000C6E58"/>
    <w:rsid w:val="000C710D"/>
    <w:rsid w:val="000C724E"/>
    <w:rsid w:val="000C74E4"/>
    <w:rsid w:val="000C75CB"/>
    <w:rsid w:val="000C7B39"/>
    <w:rsid w:val="000C7D20"/>
    <w:rsid w:val="000C7E6F"/>
    <w:rsid w:val="000D004C"/>
    <w:rsid w:val="000D052F"/>
    <w:rsid w:val="000D0705"/>
    <w:rsid w:val="000D127A"/>
    <w:rsid w:val="000D1A86"/>
    <w:rsid w:val="000D1C85"/>
    <w:rsid w:val="000D2532"/>
    <w:rsid w:val="000D2875"/>
    <w:rsid w:val="000D2E8E"/>
    <w:rsid w:val="000D38CA"/>
    <w:rsid w:val="000D4860"/>
    <w:rsid w:val="000D4A1E"/>
    <w:rsid w:val="000D51A8"/>
    <w:rsid w:val="000D5641"/>
    <w:rsid w:val="000D5788"/>
    <w:rsid w:val="000D5923"/>
    <w:rsid w:val="000D5E94"/>
    <w:rsid w:val="000D62B5"/>
    <w:rsid w:val="000D63FD"/>
    <w:rsid w:val="000D641E"/>
    <w:rsid w:val="000D64E9"/>
    <w:rsid w:val="000D6687"/>
    <w:rsid w:val="000D728B"/>
    <w:rsid w:val="000D7312"/>
    <w:rsid w:val="000D7318"/>
    <w:rsid w:val="000D7329"/>
    <w:rsid w:val="000D76D3"/>
    <w:rsid w:val="000D76E2"/>
    <w:rsid w:val="000D7C35"/>
    <w:rsid w:val="000E1390"/>
    <w:rsid w:val="000E1422"/>
    <w:rsid w:val="000E169E"/>
    <w:rsid w:val="000E16DC"/>
    <w:rsid w:val="000E19B1"/>
    <w:rsid w:val="000E1ACC"/>
    <w:rsid w:val="000E1CAE"/>
    <w:rsid w:val="000E23A3"/>
    <w:rsid w:val="000E2598"/>
    <w:rsid w:val="000E34EA"/>
    <w:rsid w:val="000E3815"/>
    <w:rsid w:val="000E390D"/>
    <w:rsid w:val="000E39E6"/>
    <w:rsid w:val="000E3D21"/>
    <w:rsid w:val="000E41A8"/>
    <w:rsid w:val="000E477C"/>
    <w:rsid w:val="000E4AA8"/>
    <w:rsid w:val="000E6567"/>
    <w:rsid w:val="000E66F1"/>
    <w:rsid w:val="000E6861"/>
    <w:rsid w:val="000E6A48"/>
    <w:rsid w:val="000E6E19"/>
    <w:rsid w:val="000E728D"/>
    <w:rsid w:val="000E7482"/>
    <w:rsid w:val="000F0013"/>
    <w:rsid w:val="000F0C3A"/>
    <w:rsid w:val="000F1503"/>
    <w:rsid w:val="000F2349"/>
    <w:rsid w:val="000F26F9"/>
    <w:rsid w:val="000F2B17"/>
    <w:rsid w:val="000F34F5"/>
    <w:rsid w:val="000F36DA"/>
    <w:rsid w:val="000F3BB1"/>
    <w:rsid w:val="000F4335"/>
    <w:rsid w:val="000F435F"/>
    <w:rsid w:val="000F444D"/>
    <w:rsid w:val="000F4652"/>
    <w:rsid w:val="000F4703"/>
    <w:rsid w:val="000F4D93"/>
    <w:rsid w:val="000F50E3"/>
    <w:rsid w:val="000F5140"/>
    <w:rsid w:val="000F5756"/>
    <w:rsid w:val="000F5BD3"/>
    <w:rsid w:val="000F63B1"/>
    <w:rsid w:val="000F737F"/>
    <w:rsid w:val="000F7706"/>
    <w:rsid w:val="000F7716"/>
    <w:rsid w:val="000F7774"/>
    <w:rsid w:val="000F7915"/>
    <w:rsid w:val="000F7936"/>
    <w:rsid w:val="000F7DE3"/>
    <w:rsid w:val="0010043E"/>
    <w:rsid w:val="001006EA"/>
    <w:rsid w:val="00100AC8"/>
    <w:rsid w:val="00100BB6"/>
    <w:rsid w:val="00100C5D"/>
    <w:rsid w:val="00101159"/>
    <w:rsid w:val="00101876"/>
    <w:rsid w:val="00101898"/>
    <w:rsid w:val="0010194C"/>
    <w:rsid w:val="0010227D"/>
    <w:rsid w:val="00102519"/>
    <w:rsid w:val="00102846"/>
    <w:rsid w:val="001030B1"/>
    <w:rsid w:val="001034D6"/>
    <w:rsid w:val="0010357D"/>
    <w:rsid w:val="00103741"/>
    <w:rsid w:val="00103B02"/>
    <w:rsid w:val="001040CB"/>
    <w:rsid w:val="001041A7"/>
    <w:rsid w:val="001042E1"/>
    <w:rsid w:val="001047D0"/>
    <w:rsid w:val="00104A2E"/>
    <w:rsid w:val="00104B33"/>
    <w:rsid w:val="00104C98"/>
    <w:rsid w:val="00104E35"/>
    <w:rsid w:val="00104F5C"/>
    <w:rsid w:val="0010508D"/>
    <w:rsid w:val="0010514E"/>
    <w:rsid w:val="001054D7"/>
    <w:rsid w:val="00105E9B"/>
    <w:rsid w:val="00105F2C"/>
    <w:rsid w:val="001067FB"/>
    <w:rsid w:val="0010686A"/>
    <w:rsid w:val="00106964"/>
    <w:rsid w:val="00106BBF"/>
    <w:rsid w:val="00106FD7"/>
    <w:rsid w:val="00107067"/>
    <w:rsid w:val="00107779"/>
    <w:rsid w:val="00107B43"/>
    <w:rsid w:val="001100E0"/>
    <w:rsid w:val="001100E2"/>
    <w:rsid w:val="001100FE"/>
    <w:rsid w:val="0011054B"/>
    <w:rsid w:val="00110AF4"/>
    <w:rsid w:val="00110BFC"/>
    <w:rsid w:val="00110D44"/>
    <w:rsid w:val="001110E0"/>
    <w:rsid w:val="001117D7"/>
    <w:rsid w:val="00111A6C"/>
    <w:rsid w:val="00112083"/>
    <w:rsid w:val="001120A6"/>
    <w:rsid w:val="0011217E"/>
    <w:rsid w:val="00112371"/>
    <w:rsid w:val="00112F06"/>
    <w:rsid w:val="00113023"/>
    <w:rsid w:val="0011304C"/>
    <w:rsid w:val="001130AD"/>
    <w:rsid w:val="001133A2"/>
    <w:rsid w:val="001134AF"/>
    <w:rsid w:val="001137B0"/>
    <w:rsid w:val="00113809"/>
    <w:rsid w:val="00113D07"/>
    <w:rsid w:val="00113E25"/>
    <w:rsid w:val="00114107"/>
    <w:rsid w:val="00114276"/>
    <w:rsid w:val="00114727"/>
    <w:rsid w:val="00114745"/>
    <w:rsid w:val="001148A4"/>
    <w:rsid w:val="001149CC"/>
    <w:rsid w:val="001149F8"/>
    <w:rsid w:val="00114FE6"/>
    <w:rsid w:val="001151B7"/>
    <w:rsid w:val="0011538A"/>
    <w:rsid w:val="00115772"/>
    <w:rsid w:val="001157CF"/>
    <w:rsid w:val="001158A5"/>
    <w:rsid w:val="00115B85"/>
    <w:rsid w:val="001164D5"/>
    <w:rsid w:val="0011680E"/>
    <w:rsid w:val="00116B93"/>
    <w:rsid w:val="00116F56"/>
    <w:rsid w:val="001172F0"/>
    <w:rsid w:val="00117FA1"/>
    <w:rsid w:val="001200B8"/>
    <w:rsid w:val="00120763"/>
    <w:rsid w:val="0012082B"/>
    <w:rsid w:val="001216F6"/>
    <w:rsid w:val="00121CA9"/>
    <w:rsid w:val="00121DAA"/>
    <w:rsid w:val="0012240D"/>
    <w:rsid w:val="001228B7"/>
    <w:rsid w:val="00122C05"/>
    <w:rsid w:val="00122FA3"/>
    <w:rsid w:val="00123194"/>
    <w:rsid w:val="001236A3"/>
    <w:rsid w:val="001239DB"/>
    <w:rsid w:val="00123B87"/>
    <w:rsid w:val="00123DF3"/>
    <w:rsid w:val="00124037"/>
    <w:rsid w:val="00124172"/>
    <w:rsid w:val="001242D2"/>
    <w:rsid w:val="001243A6"/>
    <w:rsid w:val="0012444F"/>
    <w:rsid w:val="0012445E"/>
    <w:rsid w:val="001244B1"/>
    <w:rsid w:val="00124520"/>
    <w:rsid w:val="00124855"/>
    <w:rsid w:val="00124C5A"/>
    <w:rsid w:val="00125161"/>
    <w:rsid w:val="001255B2"/>
    <w:rsid w:val="00125A15"/>
    <w:rsid w:val="00126085"/>
    <w:rsid w:val="0012608A"/>
    <w:rsid w:val="00126642"/>
    <w:rsid w:val="0012688F"/>
    <w:rsid w:val="00126933"/>
    <w:rsid w:val="00126A4D"/>
    <w:rsid w:val="00127102"/>
    <w:rsid w:val="001277B3"/>
    <w:rsid w:val="00127BA2"/>
    <w:rsid w:val="00127E13"/>
    <w:rsid w:val="00127E2D"/>
    <w:rsid w:val="00130058"/>
    <w:rsid w:val="001304EE"/>
    <w:rsid w:val="00130679"/>
    <w:rsid w:val="00130A1D"/>
    <w:rsid w:val="00130C62"/>
    <w:rsid w:val="00131E5B"/>
    <w:rsid w:val="00131F5B"/>
    <w:rsid w:val="0013222B"/>
    <w:rsid w:val="001322A2"/>
    <w:rsid w:val="00132306"/>
    <w:rsid w:val="001324D5"/>
    <w:rsid w:val="00132D6D"/>
    <w:rsid w:val="00132DDE"/>
    <w:rsid w:val="00132DF7"/>
    <w:rsid w:val="00132F1B"/>
    <w:rsid w:val="0013347A"/>
    <w:rsid w:val="001341EF"/>
    <w:rsid w:val="0013425D"/>
    <w:rsid w:val="00134898"/>
    <w:rsid w:val="00134D4D"/>
    <w:rsid w:val="001356D2"/>
    <w:rsid w:val="0013676D"/>
    <w:rsid w:val="00136E19"/>
    <w:rsid w:val="00136EE6"/>
    <w:rsid w:val="00136F9A"/>
    <w:rsid w:val="00136FD3"/>
    <w:rsid w:val="00137006"/>
    <w:rsid w:val="00137545"/>
    <w:rsid w:val="00137726"/>
    <w:rsid w:val="00137781"/>
    <w:rsid w:val="001379E5"/>
    <w:rsid w:val="00137AD4"/>
    <w:rsid w:val="00140010"/>
    <w:rsid w:val="00140032"/>
    <w:rsid w:val="0014019D"/>
    <w:rsid w:val="00140510"/>
    <w:rsid w:val="00141079"/>
    <w:rsid w:val="001411BF"/>
    <w:rsid w:val="001413D1"/>
    <w:rsid w:val="001417D4"/>
    <w:rsid w:val="00141B6E"/>
    <w:rsid w:val="00141D9F"/>
    <w:rsid w:val="001430D2"/>
    <w:rsid w:val="001431CD"/>
    <w:rsid w:val="00143BDD"/>
    <w:rsid w:val="001444C2"/>
    <w:rsid w:val="001454A0"/>
    <w:rsid w:val="001456CA"/>
    <w:rsid w:val="001456DB"/>
    <w:rsid w:val="001459DC"/>
    <w:rsid w:val="001464F7"/>
    <w:rsid w:val="00146C45"/>
    <w:rsid w:val="00146FAE"/>
    <w:rsid w:val="00147CC8"/>
    <w:rsid w:val="00147D88"/>
    <w:rsid w:val="001502DD"/>
    <w:rsid w:val="001509F2"/>
    <w:rsid w:val="00150B56"/>
    <w:rsid w:val="00150D07"/>
    <w:rsid w:val="00150D33"/>
    <w:rsid w:val="001514A6"/>
    <w:rsid w:val="00151788"/>
    <w:rsid w:val="00151CCE"/>
    <w:rsid w:val="001521A7"/>
    <w:rsid w:val="001522B8"/>
    <w:rsid w:val="0015286B"/>
    <w:rsid w:val="00152A21"/>
    <w:rsid w:val="00152D63"/>
    <w:rsid w:val="00152D70"/>
    <w:rsid w:val="001532FF"/>
    <w:rsid w:val="0015350A"/>
    <w:rsid w:val="0015357A"/>
    <w:rsid w:val="001537EE"/>
    <w:rsid w:val="00153A67"/>
    <w:rsid w:val="00154DC9"/>
    <w:rsid w:val="00154F0D"/>
    <w:rsid w:val="001550CE"/>
    <w:rsid w:val="00155268"/>
    <w:rsid w:val="001567D4"/>
    <w:rsid w:val="00156D21"/>
    <w:rsid w:val="00156EA8"/>
    <w:rsid w:val="00156F08"/>
    <w:rsid w:val="00157B21"/>
    <w:rsid w:val="00157C91"/>
    <w:rsid w:val="00157DAF"/>
    <w:rsid w:val="00157F95"/>
    <w:rsid w:val="00160021"/>
    <w:rsid w:val="0016036A"/>
    <w:rsid w:val="0016040B"/>
    <w:rsid w:val="00161007"/>
    <w:rsid w:val="00161A74"/>
    <w:rsid w:val="00161B75"/>
    <w:rsid w:val="00161DBD"/>
    <w:rsid w:val="00161E0E"/>
    <w:rsid w:val="001621CB"/>
    <w:rsid w:val="001624BC"/>
    <w:rsid w:val="00162B3C"/>
    <w:rsid w:val="00162C38"/>
    <w:rsid w:val="00162C9D"/>
    <w:rsid w:val="00163498"/>
    <w:rsid w:val="001637F0"/>
    <w:rsid w:val="00163B14"/>
    <w:rsid w:val="001643C4"/>
    <w:rsid w:val="001644D8"/>
    <w:rsid w:val="00164E91"/>
    <w:rsid w:val="00165289"/>
    <w:rsid w:val="001656E6"/>
    <w:rsid w:val="00165890"/>
    <w:rsid w:val="0016689D"/>
    <w:rsid w:val="001669BC"/>
    <w:rsid w:val="001671F5"/>
    <w:rsid w:val="00167760"/>
    <w:rsid w:val="00167784"/>
    <w:rsid w:val="0017026F"/>
    <w:rsid w:val="001702E7"/>
    <w:rsid w:val="0017116B"/>
    <w:rsid w:val="0017117E"/>
    <w:rsid w:val="001717AC"/>
    <w:rsid w:val="001717FA"/>
    <w:rsid w:val="0017222A"/>
    <w:rsid w:val="001722CA"/>
    <w:rsid w:val="00172346"/>
    <w:rsid w:val="00172A67"/>
    <w:rsid w:val="00173156"/>
    <w:rsid w:val="00173A4B"/>
    <w:rsid w:val="00174F6D"/>
    <w:rsid w:val="00175449"/>
    <w:rsid w:val="0017574E"/>
    <w:rsid w:val="0017580B"/>
    <w:rsid w:val="00175AD9"/>
    <w:rsid w:val="00175B2B"/>
    <w:rsid w:val="00176689"/>
    <w:rsid w:val="00176B87"/>
    <w:rsid w:val="00176EF9"/>
    <w:rsid w:val="00177035"/>
    <w:rsid w:val="001776DF"/>
    <w:rsid w:val="00177E49"/>
    <w:rsid w:val="001806D8"/>
    <w:rsid w:val="001807FC"/>
    <w:rsid w:val="00180866"/>
    <w:rsid w:val="00180D71"/>
    <w:rsid w:val="00180E0F"/>
    <w:rsid w:val="001818DA"/>
    <w:rsid w:val="00181C52"/>
    <w:rsid w:val="00181DA1"/>
    <w:rsid w:val="00181FB7"/>
    <w:rsid w:val="001823C0"/>
    <w:rsid w:val="00182445"/>
    <w:rsid w:val="00182493"/>
    <w:rsid w:val="00182686"/>
    <w:rsid w:val="0018413F"/>
    <w:rsid w:val="00184140"/>
    <w:rsid w:val="0018431C"/>
    <w:rsid w:val="0018444A"/>
    <w:rsid w:val="001848C6"/>
    <w:rsid w:val="00184AFE"/>
    <w:rsid w:val="00185509"/>
    <w:rsid w:val="0018599F"/>
    <w:rsid w:val="00185C89"/>
    <w:rsid w:val="00185D44"/>
    <w:rsid w:val="00185EDD"/>
    <w:rsid w:val="00187139"/>
    <w:rsid w:val="00187854"/>
    <w:rsid w:val="00187AB3"/>
    <w:rsid w:val="001903B9"/>
    <w:rsid w:val="00190434"/>
    <w:rsid w:val="00191119"/>
    <w:rsid w:val="001913FC"/>
    <w:rsid w:val="001914CD"/>
    <w:rsid w:val="00192087"/>
    <w:rsid w:val="00192503"/>
    <w:rsid w:val="00192523"/>
    <w:rsid w:val="00192575"/>
    <w:rsid w:val="0019263D"/>
    <w:rsid w:val="001926A2"/>
    <w:rsid w:val="001929F3"/>
    <w:rsid w:val="001931E3"/>
    <w:rsid w:val="00193373"/>
    <w:rsid w:val="00193453"/>
    <w:rsid w:val="00193544"/>
    <w:rsid w:val="001935D1"/>
    <w:rsid w:val="0019366B"/>
    <w:rsid w:val="00193853"/>
    <w:rsid w:val="0019399F"/>
    <w:rsid w:val="0019471F"/>
    <w:rsid w:val="001947FC"/>
    <w:rsid w:val="00194DFF"/>
    <w:rsid w:val="0019515D"/>
    <w:rsid w:val="0019531D"/>
    <w:rsid w:val="00195AB8"/>
    <w:rsid w:val="00196360"/>
    <w:rsid w:val="00196A1E"/>
    <w:rsid w:val="00196A20"/>
    <w:rsid w:val="00196C92"/>
    <w:rsid w:val="00196F01"/>
    <w:rsid w:val="0019709B"/>
    <w:rsid w:val="0019717E"/>
    <w:rsid w:val="001975E4"/>
    <w:rsid w:val="00197639"/>
    <w:rsid w:val="00197716"/>
    <w:rsid w:val="00197946"/>
    <w:rsid w:val="001A0261"/>
    <w:rsid w:val="001A0783"/>
    <w:rsid w:val="001A0A47"/>
    <w:rsid w:val="001A0CB7"/>
    <w:rsid w:val="001A0F4D"/>
    <w:rsid w:val="001A141D"/>
    <w:rsid w:val="001A1597"/>
    <w:rsid w:val="001A1A9E"/>
    <w:rsid w:val="001A2801"/>
    <w:rsid w:val="001A2F12"/>
    <w:rsid w:val="001A305A"/>
    <w:rsid w:val="001A33B1"/>
    <w:rsid w:val="001A393D"/>
    <w:rsid w:val="001A3B27"/>
    <w:rsid w:val="001A4128"/>
    <w:rsid w:val="001A42D6"/>
    <w:rsid w:val="001A4507"/>
    <w:rsid w:val="001A49E9"/>
    <w:rsid w:val="001A4A27"/>
    <w:rsid w:val="001A4B95"/>
    <w:rsid w:val="001A4BA3"/>
    <w:rsid w:val="001A4C57"/>
    <w:rsid w:val="001A4F5A"/>
    <w:rsid w:val="001A5019"/>
    <w:rsid w:val="001A53EC"/>
    <w:rsid w:val="001A54CA"/>
    <w:rsid w:val="001A55A2"/>
    <w:rsid w:val="001A5677"/>
    <w:rsid w:val="001A57FA"/>
    <w:rsid w:val="001A5C2B"/>
    <w:rsid w:val="001A60D7"/>
    <w:rsid w:val="001A6339"/>
    <w:rsid w:val="001A6532"/>
    <w:rsid w:val="001A692E"/>
    <w:rsid w:val="001A6C8E"/>
    <w:rsid w:val="001A75A6"/>
    <w:rsid w:val="001A780E"/>
    <w:rsid w:val="001A7886"/>
    <w:rsid w:val="001A7AF6"/>
    <w:rsid w:val="001B0421"/>
    <w:rsid w:val="001B0677"/>
    <w:rsid w:val="001B0718"/>
    <w:rsid w:val="001B0BD3"/>
    <w:rsid w:val="001B0E4F"/>
    <w:rsid w:val="001B14D6"/>
    <w:rsid w:val="001B1537"/>
    <w:rsid w:val="001B1662"/>
    <w:rsid w:val="001B202F"/>
    <w:rsid w:val="001B2218"/>
    <w:rsid w:val="001B2555"/>
    <w:rsid w:val="001B2626"/>
    <w:rsid w:val="001B2790"/>
    <w:rsid w:val="001B2F99"/>
    <w:rsid w:val="001B3792"/>
    <w:rsid w:val="001B387A"/>
    <w:rsid w:val="001B388D"/>
    <w:rsid w:val="001B38AC"/>
    <w:rsid w:val="001B3AA9"/>
    <w:rsid w:val="001B40C8"/>
    <w:rsid w:val="001B4206"/>
    <w:rsid w:val="001B4208"/>
    <w:rsid w:val="001B45B1"/>
    <w:rsid w:val="001B462C"/>
    <w:rsid w:val="001B4699"/>
    <w:rsid w:val="001B4E25"/>
    <w:rsid w:val="001B55F3"/>
    <w:rsid w:val="001B5B61"/>
    <w:rsid w:val="001B5C48"/>
    <w:rsid w:val="001B5C8E"/>
    <w:rsid w:val="001B5E97"/>
    <w:rsid w:val="001B6E98"/>
    <w:rsid w:val="001B705D"/>
    <w:rsid w:val="001B7572"/>
    <w:rsid w:val="001B76E5"/>
    <w:rsid w:val="001B77A3"/>
    <w:rsid w:val="001B78FD"/>
    <w:rsid w:val="001B79F9"/>
    <w:rsid w:val="001B7B2F"/>
    <w:rsid w:val="001B7B96"/>
    <w:rsid w:val="001B7F6C"/>
    <w:rsid w:val="001C0A5E"/>
    <w:rsid w:val="001C0C2C"/>
    <w:rsid w:val="001C1474"/>
    <w:rsid w:val="001C157E"/>
    <w:rsid w:val="001C20A8"/>
    <w:rsid w:val="001C243C"/>
    <w:rsid w:val="001C2710"/>
    <w:rsid w:val="001C2C8B"/>
    <w:rsid w:val="001C2CFB"/>
    <w:rsid w:val="001C2DFF"/>
    <w:rsid w:val="001C365A"/>
    <w:rsid w:val="001C3836"/>
    <w:rsid w:val="001C3871"/>
    <w:rsid w:val="001C39D2"/>
    <w:rsid w:val="001C3B2B"/>
    <w:rsid w:val="001C3CE3"/>
    <w:rsid w:val="001C424E"/>
    <w:rsid w:val="001C43E0"/>
    <w:rsid w:val="001C4722"/>
    <w:rsid w:val="001C56CA"/>
    <w:rsid w:val="001C67CE"/>
    <w:rsid w:val="001C7164"/>
    <w:rsid w:val="001C75A7"/>
    <w:rsid w:val="001C7DF2"/>
    <w:rsid w:val="001D027A"/>
    <w:rsid w:val="001D0284"/>
    <w:rsid w:val="001D0341"/>
    <w:rsid w:val="001D052F"/>
    <w:rsid w:val="001D09A3"/>
    <w:rsid w:val="001D0E98"/>
    <w:rsid w:val="001D1356"/>
    <w:rsid w:val="001D15D5"/>
    <w:rsid w:val="001D15FD"/>
    <w:rsid w:val="001D1B98"/>
    <w:rsid w:val="001D1BB8"/>
    <w:rsid w:val="001D1EFF"/>
    <w:rsid w:val="001D236F"/>
    <w:rsid w:val="001D2390"/>
    <w:rsid w:val="001D2794"/>
    <w:rsid w:val="001D2A1D"/>
    <w:rsid w:val="001D2FAB"/>
    <w:rsid w:val="001D3284"/>
    <w:rsid w:val="001D3822"/>
    <w:rsid w:val="001D3E5E"/>
    <w:rsid w:val="001D413F"/>
    <w:rsid w:val="001D47AC"/>
    <w:rsid w:val="001D4DE0"/>
    <w:rsid w:val="001D5222"/>
    <w:rsid w:val="001D5372"/>
    <w:rsid w:val="001D5549"/>
    <w:rsid w:val="001D5578"/>
    <w:rsid w:val="001D561D"/>
    <w:rsid w:val="001D585E"/>
    <w:rsid w:val="001D5D51"/>
    <w:rsid w:val="001D6124"/>
    <w:rsid w:val="001D68ED"/>
    <w:rsid w:val="001D69B3"/>
    <w:rsid w:val="001D6DDA"/>
    <w:rsid w:val="001D732E"/>
    <w:rsid w:val="001D73B6"/>
    <w:rsid w:val="001D75AB"/>
    <w:rsid w:val="001D7B3A"/>
    <w:rsid w:val="001D7DDB"/>
    <w:rsid w:val="001D7E96"/>
    <w:rsid w:val="001E0363"/>
    <w:rsid w:val="001E03C7"/>
    <w:rsid w:val="001E0F56"/>
    <w:rsid w:val="001E11AA"/>
    <w:rsid w:val="001E1359"/>
    <w:rsid w:val="001E1844"/>
    <w:rsid w:val="001E2025"/>
    <w:rsid w:val="001E20AD"/>
    <w:rsid w:val="001E4C2D"/>
    <w:rsid w:val="001E53CD"/>
    <w:rsid w:val="001E5903"/>
    <w:rsid w:val="001E5C83"/>
    <w:rsid w:val="001E62F1"/>
    <w:rsid w:val="001E64AA"/>
    <w:rsid w:val="001E6809"/>
    <w:rsid w:val="001E6891"/>
    <w:rsid w:val="001E6A4A"/>
    <w:rsid w:val="001E74A8"/>
    <w:rsid w:val="001E7682"/>
    <w:rsid w:val="001E7B20"/>
    <w:rsid w:val="001F00BE"/>
    <w:rsid w:val="001F0139"/>
    <w:rsid w:val="001F0DD4"/>
    <w:rsid w:val="001F113B"/>
    <w:rsid w:val="001F11B4"/>
    <w:rsid w:val="001F146C"/>
    <w:rsid w:val="001F1484"/>
    <w:rsid w:val="001F1856"/>
    <w:rsid w:val="001F1926"/>
    <w:rsid w:val="001F1CBA"/>
    <w:rsid w:val="001F1F8F"/>
    <w:rsid w:val="001F218B"/>
    <w:rsid w:val="001F27FD"/>
    <w:rsid w:val="001F2801"/>
    <w:rsid w:val="001F2897"/>
    <w:rsid w:val="001F28CC"/>
    <w:rsid w:val="001F2A54"/>
    <w:rsid w:val="001F2AFE"/>
    <w:rsid w:val="001F3733"/>
    <w:rsid w:val="001F4668"/>
    <w:rsid w:val="001F4845"/>
    <w:rsid w:val="001F5258"/>
    <w:rsid w:val="001F58F7"/>
    <w:rsid w:val="001F5C5E"/>
    <w:rsid w:val="001F5ECF"/>
    <w:rsid w:val="001F62E7"/>
    <w:rsid w:val="001F644A"/>
    <w:rsid w:val="001F6980"/>
    <w:rsid w:val="001F6DF1"/>
    <w:rsid w:val="001F7137"/>
    <w:rsid w:val="001F735E"/>
    <w:rsid w:val="00200105"/>
    <w:rsid w:val="0020075E"/>
    <w:rsid w:val="0020081C"/>
    <w:rsid w:val="00200924"/>
    <w:rsid w:val="00200BFB"/>
    <w:rsid w:val="0020111E"/>
    <w:rsid w:val="0020118D"/>
    <w:rsid w:val="00201291"/>
    <w:rsid w:val="002013B5"/>
    <w:rsid w:val="00201636"/>
    <w:rsid w:val="002016FE"/>
    <w:rsid w:val="00201A5F"/>
    <w:rsid w:val="00201AA4"/>
    <w:rsid w:val="00201C26"/>
    <w:rsid w:val="0020220A"/>
    <w:rsid w:val="002028F1"/>
    <w:rsid w:val="00202BFD"/>
    <w:rsid w:val="002032BC"/>
    <w:rsid w:val="002035E8"/>
    <w:rsid w:val="00203696"/>
    <w:rsid w:val="002036A7"/>
    <w:rsid w:val="002037B2"/>
    <w:rsid w:val="00203C1D"/>
    <w:rsid w:val="00203FE0"/>
    <w:rsid w:val="0020468A"/>
    <w:rsid w:val="002049A5"/>
    <w:rsid w:val="00205562"/>
    <w:rsid w:val="00205C07"/>
    <w:rsid w:val="0020614D"/>
    <w:rsid w:val="0020655D"/>
    <w:rsid w:val="00206A98"/>
    <w:rsid w:val="002071CD"/>
    <w:rsid w:val="002075B5"/>
    <w:rsid w:val="0020777D"/>
    <w:rsid w:val="00210394"/>
    <w:rsid w:val="002106BC"/>
    <w:rsid w:val="00210884"/>
    <w:rsid w:val="00210E83"/>
    <w:rsid w:val="002110AD"/>
    <w:rsid w:val="002110CE"/>
    <w:rsid w:val="0021184D"/>
    <w:rsid w:val="00211D82"/>
    <w:rsid w:val="002124B5"/>
    <w:rsid w:val="0021278C"/>
    <w:rsid w:val="00212892"/>
    <w:rsid w:val="00213019"/>
    <w:rsid w:val="002131B5"/>
    <w:rsid w:val="002134DA"/>
    <w:rsid w:val="002136DF"/>
    <w:rsid w:val="00213929"/>
    <w:rsid w:val="0021395E"/>
    <w:rsid w:val="00213B72"/>
    <w:rsid w:val="00213C9D"/>
    <w:rsid w:val="00214256"/>
    <w:rsid w:val="002147E8"/>
    <w:rsid w:val="00214D2C"/>
    <w:rsid w:val="0021584F"/>
    <w:rsid w:val="002159A9"/>
    <w:rsid w:val="00215D81"/>
    <w:rsid w:val="00216998"/>
    <w:rsid w:val="002176E7"/>
    <w:rsid w:val="002178D9"/>
    <w:rsid w:val="00217F53"/>
    <w:rsid w:val="002205EB"/>
    <w:rsid w:val="00220D3B"/>
    <w:rsid w:val="00220DB9"/>
    <w:rsid w:val="00220F02"/>
    <w:rsid w:val="00221068"/>
    <w:rsid w:val="002210FA"/>
    <w:rsid w:val="0022111B"/>
    <w:rsid w:val="002211C7"/>
    <w:rsid w:val="002213F5"/>
    <w:rsid w:val="00221FA4"/>
    <w:rsid w:val="00222F90"/>
    <w:rsid w:val="0022334A"/>
    <w:rsid w:val="002234AA"/>
    <w:rsid w:val="002235B7"/>
    <w:rsid w:val="00223B83"/>
    <w:rsid w:val="00223D3D"/>
    <w:rsid w:val="002248C6"/>
    <w:rsid w:val="00224ABC"/>
    <w:rsid w:val="00224B01"/>
    <w:rsid w:val="00224B72"/>
    <w:rsid w:val="00225000"/>
    <w:rsid w:val="002250F8"/>
    <w:rsid w:val="0022593D"/>
    <w:rsid w:val="00225A82"/>
    <w:rsid w:val="00225F1E"/>
    <w:rsid w:val="00226D21"/>
    <w:rsid w:val="00226F34"/>
    <w:rsid w:val="002271C0"/>
    <w:rsid w:val="002278DA"/>
    <w:rsid w:val="00227C42"/>
    <w:rsid w:val="00227CBC"/>
    <w:rsid w:val="00227EB7"/>
    <w:rsid w:val="0023021D"/>
    <w:rsid w:val="0023102A"/>
    <w:rsid w:val="002311D5"/>
    <w:rsid w:val="00231662"/>
    <w:rsid w:val="00231ADF"/>
    <w:rsid w:val="00231C47"/>
    <w:rsid w:val="00231D31"/>
    <w:rsid w:val="00231F12"/>
    <w:rsid w:val="00232B9E"/>
    <w:rsid w:val="002334BC"/>
    <w:rsid w:val="0023397A"/>
    <w:rsid w:val="002342BD"/>
    <w:rsid w:val="00234624"/>
    <w:rsid w:val="00234958"/>
    <w:rsid w:val="00234AC9"/>
    <w:rsid w:val="00234F99"/>
    <w:rsid w:val="002353AF"/>
    <w:rsid w:val="00235672"/>
    <w:rsid w:val="0023579E"/>
    <w:rsid w:val="002358F3"/>
    <w:rsid w:val="002360FC"/>
    <w:rsid w:val="00236503"/>
    <w:rsid w:val="0023657C"/>
    <w:rsid w:val="00236611"/>
    <w:rsid w:val="00237020"/>
    <w:rsid w:val="002374E7"/>
    <w:rsid w:val="0023768E"/>
    <w:rsid w:val="00237C1A"/>
    <w:rsid w:val="002401A0"/>
    <w:rsid w:val="00240271"/>
    <w:rsid w:val="002402E2"/>
    <w:rsid w:val="0024076B"/>
    <w:rsid w:val="00240BE8"/>
    <w:rsid w:val="00240C3D"/>
    <w:rsid w:val="002418FD"/>
    <w:rsid w:val="0024194F"/>
    <w:rsid w:val="00241960"/>
    <w:rsid w:val="00241CC9"/>
    <w:rsid w:val="00241DB4"/>
    <w:rsid w:val="002428C1"/>
    <w:rsid w:val="002433C6"/>
    <w:rsid w:val="00244556"/>
    <w:rsid w:val="002447B3"/>
    <w:rsid w:val="00244A89"/>
    <w:rsid w:val="0024517D"/>
    <w:rsid w:val="00245286"/>
    <w:rsid w:val="00245793"/>
    <w:rsid w:val="00245BAA"/>
    <w:rsid w:val="00246018"/>
    <w:rsid w:val="00246561"/>
    <w:rsid w:val="0024669C"/>
    <w:rsid w:val="00246DBA"/>
    <w:rsid w:val="002473AB"/>
    <w:rsid w:val="00247CF2"/>
    <w:rsid w:val="00250195"/>
    <w:rsid w:val="00250655"/>
    <w:rsid w:val="00251372"/>
    <w:rsid w:val="00251890"/>
    <w:rsid w:val="002519CB"/>
    <w:rsid w:val="00251CB5"/>
    <w:rsid w:val="00252705"/>
    <w:rsid w:val="002528C5"/>
    <w:rsid w:val="00252CD3"/>
    <w:rsid w:val="00252DA3"/>
    <w:rsid w:val="0025305D"/>
    <w:rsid w:val="002530AE"/>
    <w:rsid w:val="0025325A"/>
    <w:rsid w:val="00253679"/>
    <w:rsid w:val="002538ED"/>
    <w:rsid w:val="00253972"/>
    <w:rsid w:val="00253C1A"/>
    <w:rsid w:val="00253D07"/>
    <w:rsid w:val="002543F7"/>
    <w:rsid w:val="00254731"/>
    <w:rsid w:val="0025512A"/>
    <w:rsid w:val="0025545A"/>
    <w:rsid w:val="00255750"/>
    <w:rsid w:val="00255A87"/>
    <w:rsid w:val="00256785"/>
    <w:rsid w:val="002569D6"/>
    <w:rsid w:val="002571F0"/>
    <w:rsid w:val="0025758D"/>
    <w:rsid w:val="00257728"/>
    <w:rsid w:val="00257D6F"/>
    <w:rsid w:val="00257DA8"/>
    <w:rsid w:val="002603D0"/>
    <w:rsid w:val="00260667"/>
    <w:rsid w:val="00260888"/>
    <w:rsid w:val="002609CA"/>
    <w:rsid w:val="00260FC3"/>
    <w:rsid w:val="00261030"/>
    <w:rsid w:val="00261C2A"/>
    <w:rsid w:val="002626EA"/>
    <w:rsid w:val="00262D1E"/>
    <w:rsid w:val="00262F28"/>
    <w:rsid w:val="00263324"/>
    <w:rsid w:val="002639A7"/>
    <w:rsid w:val="002644F2"/>
    <w:rsid w:val="00264C11"/>
    <w:rsid w:val="00264E3C"/>
    <w:rsid w:val="00265A8D"/>
    <w:rsid w:val="00265BD3"/>
    <w:rsid w:val="00266756"/>
    <w:rsid w:val="002669F2"/>
    <w:rsid w:val="002672C6"/>
    <w:rsid w:val="00267595"/>
    <w:rsid w:val="002676A6"/>
    <w:rsid w:val="002679E2"/>
    <w:rsid w:val="00267A96"/>
    <w:rsid w:val="00267FBF"/>
    <w:rsid w:val="002711B3"/>
    <w:rsid w:val="0027136A"/>
    <w:rsid w:val="00271706"/>
    <w:rsid w:val="00271A86"/>
    <w:rsid w:val="00271FBA"/>
    <w:rsid w:val="00272077"/>
    <w:rsid w:val="00272197"/>
    <w:rsid w:val="00272D37"/>
    <w:rsid w:val="00272F5E"/>
    <w:rsid w:val="00273051"/>
    <w:rsid w:val="002731F6"/>
    <w:rsid w:val="0027356D"/>
    <w:rsid w:val="002738CA"/>
    <w:rsid w:val="00273C76"/>
    <w:rsid w:val="00273D71"/>
    <w:rsid w:val="0027408E"/>
    <w:rsid w:val="00274297"/>
    <w:rsid w:val="0027487E"/>
    <w:rsid w:val="00274A64"/>
    <w:rsid w:val="00274B4D"/>
    <w:rsid w:val="00274CEB"/>
    <w:rsid w:val="00274EA3"/>
    <w:rsid w:val="00275164"/>
    <w:rsid w:val="0027551D"/>
    <w:rsid w:val="002757F6"/>
    <w:rsid w:val="00275828"/>
    <w:rsid w:val="00276807"/>
    <w:rsid w:val="00276BA2"/>
    <w:rsid w:val="00276D7B"/>
    <w:rsid w:val="00277275"/>
    <w:rsid w:val="002773DD"/>
    <w:rsid w:val="002775D8"/>
    <w:rsid w:val="002778CC"/>
    <w:rsid w:val="00277AD3"/>
    <w:rsid w:val="00277B0C"/>
    <w:rsid w:val="00277B59"/>
    <w:rsid w:val="00277D1D"/>
    <w:rsid w:val="00277D73"/>
    <w:rsid w:val="002800AD"/>
    <w:rsid w:val="00280460"/>
    <w:rsid w:val="00280F4B"/>
    <w:rsid w:val="0028102F"/>
    <w:rsid w:val="002810AE"/>
    <w:rsid w:val="00281301"/>
    <w:rsid w:val="00281A21"/>
    <w:rsid w:val="002820B6"/>
    <w:rsid w:val="0028212A"/>
    <w:rsid w:val="00282C1A"/>
    <w:rsid w:val="002837C6"/>
    <w:rsid w:val="0028393C"/>
    <w:rsid w:val="00283969"/>
    <w:rsid w:val="00283CB0"/>
    <w:rsid w:val="00283DDD"/>
    <w:rsid w:val="00283F6E"/>
    <w:rsid w:val="00284294"/>
    <w:rsid w:val="0028489F"/>
    <w:rsid w:val="002849BA"/>
    <w:rsid w:val="00285328"/>
    <w:rsid w:val="0028537C"/>
    <w:rsid w:val="0028576B"/>
    <w:rsid w:val="00285873"/>
    <w:rsid w:val="00286269"/>
    <w:rsid w:val="0028683F"/>
    <w:rsid w:val="00286FF6"/>
    <w:rsid w:val="002871DA"/>
    <w:rsid w:val="00287388"/>
    <w:rsid w:val="00290597"/>
    <w:rsid w:val="00291283"/>
    <w:rsid w:val="00291487"/>
    <w:rsid w:val="002916EF"/>
    <w:rsid w:val="00291A28"/>
    <w:rsid w:val="002920FE"/>
    <w:rsid w:val="0029236D"/>
    <w:rsid w:val="00292485"/>
    <w:rsid w:val="00292C29"/>
    <w:rsid w:val="00292D32"/>
    <w:rsid w:val="00292DC7"/>
    <w:rsid w:val="0029309A"/>
    <w:rsid w:val="00293204"/>
    <w:rsid w:val="00293456"/>
    <w:rsid w:val="002935A3"/>
    <w:rsid w:val="002937F1"/>
    <w:rsid w:val="0029387C"/>
    <w:rsid w:val="00293BFE"/>
    <w:rsid w:val="00294224"/>
    <w:rsid w:val="0029463B"/>
    <w:rsid w:val="00294769"/>
    <w:rsid w:val="00294838"/>
    <w:rsid w:val="00294943"/>
    <w:rsid w:val="00294CB4"/>
    <w:rsid w:val="0029551C"/>
    <w:rsid w:val="00295747"/>
    <w:rsid w:val="00295946"/>
    <w:rsid w:val="00295CC3"/>
    <w:rsid w:val="002960A9"/>
    <w:rsid w:val="00296B87"/>
    <w:rsid w:val="00296D75"/>
    <w:rsid w:val="002975A4"/>
    <w:rsid w:val="00297866"/>
    <w:rsid w:val="00297ED0"/>
    <w:rsid w:val="002A02B7"/>
    <w:rsid w:val="002A0705"/>
    <w:rsid w:val="002A0DF4"/>
    <w:rsid w:val="002A13AB"/>
    <w:rsid w:val="002A1542"/>
    <w:rsid w:val="002A1761"/>
    <w:rsid w:val="002A1980"/>
    <w:rsid w:val="002A204B"/>
    <w:rsid w:val="002A21EE"/>
    <w:rsid w:val="002A2514"/>
    <w:rsid w:val="002A2632"/>
    <w:rsid w:val="002A2D0B"/>
    <w:rsid w:val="002A32A6"/>
    <w:rsid w:val="002A357F"/>
    <w:rsid w:val="002A3863"/>
    <w:rsid w:val="002A3954"/>
    <w:rsid w:val="002A3A7C"/>
    <w:rsid w:val="002A3D66"/>
    <w:rsid w:val="002A4362"/>
    <w:rsid w:val="002A44EC"/>
    <w:rsid w:val="002A4542"/>
    <w:rsid w:val="002A4596"/>
    <w:rsid w:val="002A4608"/>
    <w:rsid w:val="002A470E"/>
    <w:rsid w:val="002A473B"/>
    <w:rsid w:val="002A4941"/>
    <w:rsid w:val="002A5202"/>
    <w:rsid w:val="002A5612"/>
    <w:rsid w:val="002A5824"/>
    <w:rsid w:val="002A5871"/>
    <w:rsid w:val="002A5FE0"/>
    <w:rsid w:val="002A6C7B"/>
    <w:rsid w:val="002A7317"/>
    <w:rsid w:val="002A75D7"/>
    <w:rsid w:val="002A7CFA"/>
    <w:rsid w:val="002A7EA1"/>
    <w:rsid w:val="002B03A3"/>
    <w:rsid w:val="002B05CC"/>
    <w:rsid w:val="002B0620"/>
    <w:rsid w:val="002B0785"/>
    <w:rsid w:val="002B0B43"/>
    <w:rsid w:val="002B0BC0"/>
    <w:rsid w:val="002B0C9D"/>
    <w:rsid w:val="002B0DC7"/>
    <w:rsid w:val="002B14FF"/>
    <w:rsid w:val="002B1691"/>
    <w:rsid w:val="002B217C"/>
    <w:rsid w:val="002B2581"/>
    <w:rsid w:val="002B2B5F"/>
    <w:rsid w:val="002B2D2E"/>
    <w:rsid w:val="002B3DFA"/>
    <w:rsid w:val="002B3F73"/>
    <w:rsid w:val="002B43E6"/>
    <w:rsid w:val="002B441B"/>
    <w:rsid w:val="002B4BD4"/>
    <w:rsid w:val="002B4DB4"/>
    <w:rsid w:val="002B4EFA"/>
    <w:rsid w:val="002B5279"/>
    <w:rsid w:val="002B5B23"/>
    <w:rsid w:val="002B6332"/>
    <w:rsid w:val="002B694D"/>
    <w:rsid w:val="002B6D65"/>
    <w:rsid w:val="002B7A98"/>
    <w:rsid w:val="002B7E4E"/>
    <w:rsid w:val="002C0599"/>
    <w:rsid w:val="002C07C1"/>
    <w:rsid w:val="002C0911"/>
    <w:rsid w:val="002C092D"/>
    <w:rsid w:val="002C1AA9"/>
    <w:rsid w:val="002C1DC8"/>
    <w:rsid w:val="002C1F8C"/>
    <w:rsid w:val="002C21DD"/>
    <w:rsid w:val="002C2234"/>
    <w:rsid w:val="002C24C7"/>
    <w:rsid w:val="002C2593"/>
    <w:rsid w:val="002C26C0"/>
    <w:rsid w:val="002C2AC1"/>
    <w:rsid w:val="002C2C0F"/>
    <w:rsid w:val="002C2C6D"/>
    <w:rsid w:val="002C2EE2"/>
    <w:rsid w:val="002C2FC2"/>
    <w:rsid w:val="002C341D"/>
    <w:rsid w:val="002C3B8D"/>
    <w:rsid w:val="002C3BF8"/>
    <w:rsid w:val="002C3F28"/>
    <w:rsid w:val="002C4273"/>
    <w:rsid w:val="002C4392"/>
    <w:rsid w:val="002C4C44"/>
    <w:rsid w:val="002C5357"/>
    <w:rsid w:val="002C6134"/>
    <w:rsid w:val="002C63B0"/>
    <w:rsid w:val="002C63DD"/>
    <w:rsid w:val="002C6AF3"/>
    <w:rsid w:val="002C7918"/>
    <w:rsid w:val="002C79EB"/>
    <w:rsid w:val="002C7A64"/>
    <w:rsid w:val="002C7D42"/>
    <w:rsid w:val="002D06D1"/>
    <w:rsid w:val="002D08E9"/>
    <w:rsid w:val="002D1749"/>
    <w:rsid w:val="002D182C"/>
    <w:rsid w:val="002D19BF"/>
    <w:rsid w:val="002D1AD4"/>
    <w:rsid w:val="002D1DEE"/>
    <w:rsid w:val="002D24DE"/>
    <w:rsid w:val="002D3253"/>
    <w:rsid w:val="002D34AC"/>
    <w:rsid w:val="002D3763"/>
    <w:rsid w:val="002D3F70"/>
    <w:rsid w:val="002D406F"/>
    <w:rsid w:val="002D44E7"/>
    <w:rsid w:val="002D4522"/>
    <w:rsid w:val="002D4584"/>
    <w:rsid w:val="002D4667"/>
    <w:rsid w:val="002D48E8"/>
    <w:rsid w:val="002D508A"/>
    <w:rsid w:val="002D5184"/>
    <w:rsid w:val="002D5C22"/>
    <w:rsid w:val="002D602A"/>
    <w:rsid w:val="002D6077"/>
    <w:rsid w:val="002D6142"/>
    <w:rsid w:val="002D69F1"/>
    <w:rsid w:val="002D6ED9"/>
    <w:rsid w:val="002D7446"/>
    <w:rsid w:val="002D7B81"/>
    <w:rsid w:val="002E043B"/>
    <w:rsid w:val="002E0642"/>
    <w:rsid w:val="002E06A4"/>
    <w:rsid w:val="002E0C06"/>
    <w:rsid w:val="002E13B3"/>
    <w:rsid w:val="002E1A95"/>
    <w:rsid w:val="002E2034"/>
    <w:rsid w:val="002E23AB"/>
    <w:rsid w:val="002E2663"/>
    <w:rsid w:val="002E26BC"/>
    <w:rsid w:val="002E2F41"/>
    <w:rsid w:val="002E39CA"/>
    <w:rsid w:val="002E3B38"/>
    <w:rsid w:val="002E3D4E"/>
    <w:rsid w:val="002E4252"/>
    <w:rsid w:val="002E48F1"/>
    <w:rsid w:val="002E4A55"/>
    <w:rsid w:val="002E4E0C"/>
    <w:rsid w:val="002E4F32"/>
    <w:rsid w:val="002E5A63"/>
    <w:rsid w:val="002E5ACD"/>
    <w:rsid w:val="002E5D5C"/>
    <w:rsid w:val="002E5E43"/>
    <w:rsid w:val="002E5F6C"/>
    <w:rsid w:val="002E61AB"/>
    <w:rsid w:val="002E61B2"/>
    <w:rsid w:val="002E648E"/>
    <w:rsid w:val="002E64D8"/>
    <w:rsid w:val="002E6536"/>
    <w:rsid w:val="002E6E55"/>
    <w:rsid w:val="002E72BB"/>
    <w:rsid w:val="002E737B"/>
    <w:rsid w:val="002F02F8"/>
    <w:rsid w:val="002F068E"/>
    <w:rsid w:val="002F0812"/>
    <w:rsid w:val="002F09B3"/>
    <w:rsid w:val="002F1B0B"/>
    <w:rsid w:val="002F1C6A"/>
    <w:rsid w:val="002F1D88"/>
    <w:rsid w:val="002F2595"/>
    <w:rsid w:val="002F261F"/>
    <w:rsid w:val="002F2AAA"/>
    <w:rsid w:val="002F3224"/>
    <w:rsid w:val="002F3992"/>
    <w:rsid w:val="002F39DF"/>
    <w:rsid w:val="002F3B88"/>
    <w:rsid w:val="002F3D35"/>
    <w:rsid w:val="002F4187"/>
    <w:rsid w:val="002F462F"/>
    <w:rsid w:val="002F479D"/>
    <w:rsid w:val="002F48BB"/>
    <w:rsid w:val="002F4903"/>
    <w:rsid w:val="002F4BBF"/>
    <w:rsid w:val="002F51D4"/>
    <w:rsid w:val="002F56F2"/>
    <w:rsid w:val="002F56F5"/>
    <w:rsid w:val="002F5AB1"/>
    <w:rsid w:val="002F5CAA"/>
    <w:rsid w:val="002F5F34"/>
    <w:rsid w:val="002F606C"/>
    <w:rsid w:val="002F63A5"/>
    <w:rsid w:val="002F63BB"/>
    <w:rsid w:val="002F6673"/>
    <w:rsid w:val="002F6B79"/>
    <w:rsid w:val="002F71C1"/>
    <w:rsid w:val="002F7326"/>
    <w:rsid w:val="002F772D"/>
    <w:rsid w:val="002F7971"/>
    <w:rsid w:val="002F79CC"/>
    <w:rsid w:val="002F7D26"/>
    <w:rsid w:val="002F7DCA"/>
    <w:rsid w:val="00300135"/>
    <w:rsid w:val="003001BA"/>
    <w:rsid w:val="00300D00"/>
    <w:rsid w:val="00300FE1"/>
    <w:rsid w:val="003010EA"/>
    <w:rsid w:val="00301785"/>
    <w:rsid w:val="00301B07"/>
    <w:rsid w:val="00301D9B"/>
    <w:rsid w:val="00301EEF"/>
    <w:rsid w:val="003023B2"/>
    <w:rsid w:val="00302C94"/>
    <w:rsid w:val="00303661"/>
    <w:rsid w:val="0030370E"/>
    <w:rsid w:val="00303D03"/>
    <w:rsid w:val="00304413"/>
    <w:rsid w:val="003056F3"/>
    <w:rsid w:val="0030572B"/>
    <w:rsid w:val="00305979"/>
    <w:rsid w:val="00305BEF"/>
    <w:rsid w:val="00306119"/>
    <w:rsid w:val="00306125"/>
    <w:rsid w:val="003065DF"/>
    <w:rsid w:val="00306B24"/>
    <w:rsid w:val="00307039"/>
    <w:rsid w:val="00307173"/>
    <w:rsid w:val="0030737B"/>
    <w:rsid w:val="0030743C"/>
    <w:rsid w:val="00307875"/>
    <w:rsid w:val="00307D65"/>
    <w:rsid w:val="0031026B"/>
    <w:rsid w:val="00310AA3"/>
    <w:rsid w:val="003113A3"/>
    <w:rsid w:val="0031162A"/>
    <w:rsid w:val="00311952"/>
    <w:rsid w:val="0031253B"/>
    <w:rsid w:val="0031264A"/>
    <w:rsid w:val="0031282E"/>
    <w:rsid w:val="00312931"/>
    <w:rsid w:val="00312A7B"/>
    <w:rsid w:val="00314518"/>
    <w:rsid w:val="003145AC"/>
    <w:rsid w:val="0031471F"/>
    <w:rsid w:val="00315646"/>
    <w:rsid w:val="00315768"/>
    <w:rsid w:val="00315918"/>
    <w:rsid w:val="00315B21"/>
    <w:rsid w:val="00315D5E"/>
    <w:rsid w:val="00315ED2"/>
    <w:rsid w:val="003165C7"/>
    <w:rsid w:val="00316D1A"/>
    <w:rsid w:val="003172E0"/>
    <w:rsid w:val="0031742A"/>
    <w:rsid w:val="00317761"/>
    <w:rsid w:val="00317810"/>
    <w:rsid w:val="003178D8"/>
    <w:rsid w:val="00317B72"/>
    <w:rsid w:val="00317D8A"/>
    <w:rsid w:val="0032054F"/>
    <w:rsid w:val="00320552"/>
    <w:rsid w:val="00320BE0"/>
    <w:rsid w:val="003215BB"/>
    <w:rsid w:val="00321955"/>
    <w:rsid w:val="00321979"/>
    <w:rsid w:val="00321A89"/>
    <w:rsid w:val="00321EEC"/>
    <w:rsid w:val="00322134"/>
    <w:rsid w:val="003222BF"/>
    <w:rsid w:val="003226E3"/>
    <w:rsid w:val="0032296C"/>
    <w:rsid w:val="00322DFD"/>
    <w:rsid w:val="00322F62"/>
    <w:rsid w:val="003232AA"/>
    <w:rsid w:val="003241A6"/>
    <w:rsid w:val="00325115"/>
    <w:rsid w:val="00325149"/>
    <w:rsid w:val="0032526B"/>
    <w:rsid w:val="00325538"/>
    <w:rsid w:val="00325633"/>
    <w:rsid w:val="00325DFD"/>
    <w:rsid w:val="00325E64"/>
    <w:rsid w:val="00326135"/>
    <w:rsid w:val="0032671D"/>
    <w:rsid w:val="00326A63"/>
    <w:rsid w:val="003274EF"/>
    <w:rsid w:val="003274F6"/>
    <w:rsid w:val="00327B77"/>
    <w:rsid w:val="00327FA7"/>
    <w:rsid w:val="00330176"/>
    <w:rsid w:val="003302EF"/>
    <w:rsid w:val="00330C7B"/>
    <w:rsid w:val="00330CB6"/>
    <w:rsid w:val="00331239"/>
    <w:rsid w:val="00331242"/>
    <w:rsid w:val="0033141F"/>
    <w:rsid w:val="00331443"/>
    <w:rsid w:val="0033147A"/>
    <w:rsid w:val="0033158A"/>
    <w:rsid w:val="00331647"/>
    <w:rsid w:val="0033178C"/>
    <w:rsid w:val="00331E37"/>
    <w:rsid w:val="00332767"/>
    <w:rsid w:val="00332782"/>
    <w:rsid w:val="0033280B"/>
    <w:rsid w:val="003337B2"/>
    <w:rsid w:val="0033393D"/>
    <w:rsid w:val="00333B74"/>
    <w:rsid w:val="00333BBC"/>
    <w:rsid w:val="003343F3"/>
    <w:rsid w:val="003347BA"/>
    <w:rsid w:val="003349B1"/>
    <w:rsid w:val="0033509F"/>
    <w:rsid w:val="0033551A"/>
    <w:rsid w:val="00335B02"/>
    <w:rsid w:val="0033608B"/>
    <w:rsid w:val="00336185"/>
    <w:rsid w:val="00336545"/>
    <w:rsid w:val="00336EEB"/>
    <w:rsid w:val="00336F13"/>
    <w:rsid w:val="0034089D"/>
    <w:rsid w:val="00340B9E"/>
    <w:rsid w:val="00340D45"/>
    <w:rsid w:val="00340DE9"/>
    <w:rsid w:val="00340E92"/>
    <w:rsid w:val="003410FC"/>
    <w:rsid w:val="00341165"/>
    <w:rsid w:val="003419FD"/>
    <w:rsid w:val="00342064"/>
    <w:rsid w:val="003422D5"/>
    <w:rsid w:val="003424D0"/>
    <w:rsid w:val="003425B9"/>
    <w:rsid w:val="0034266E"/>
    <w:rsid w:val="00342C33"/>
    <w:rsid w:val="00343124"/>
    <w:rsid w:val="0034343E"/>
    <w:rsid w:val="00343796"/>
    <w:rsid w:val="003439CB"/>
    <w:rsid w:val="0034433B"/>
    <w:rsid w:val="00344402"/>
    <w:rsid w:val="0034444D"/>
    <w:rsid w:val="00344584"/>
    <w:rsid w:val="00344C3C"/>
    <w:rsid w:val="00344EB4"/>
    <w:rsid w:val="00344EC9"/>
    <w:rsid w:val="003453D2"/>
    <w:rsid w:val="00345684"/>
    <w:rsid w:val="00345D26"/>
    <w:rsid w:val="00345DDA"/>
    <w:rsid w:val="003462EF"/>
    <w:rsid w:val="00346949"/>
    <w:rsid w:val="003477A1"/>
    <w:rsid w:val="00347E9C"/>
    <w:rsid w:val="00350365"/>
    <w:rsid w:val="003503B7"/>
    <w:rsid w:val="003503CD"/>
    <w:rsid w:val="00350A14"/>
    <w:rsid w:val="00350C86"/>
    <w:rsid w:val="00351109"/>
    <w:rsid w:val="003519F6"/>
    <w:rsid w:val="00351FF1"/>
    <w:rsid w:val="0035216A"/>
    <w:rsid w:val="003521D9"/>
    <w:rsid w:val="00353258"/>
    <w:rsid w:val="00353373"/>
    <w:rsid w:val="003533A5"/>
    <w:rsid w:val="003533C4"/>
    <w:rsid w:val="00353535"/>
    <w:rsid w:val="0035360F"/>
    <w:rsid w:val="00353876"/>
    <w:rsid w:val="00353C30"/>
    <w:rsid w:val="00353C8D"/>
    <w:rsid w:val="00354297"/>
    <w:rsid w:val="00354438"/>
    <w:rsid w:val="00354707"/>
    <w:rsid w:val="00354C3C"/>
    <w:rsid w:val="003556A6"/>
    <w:rsid w:val="0035570A"/>
    <w:rsid w:val="0035585A"/>
    <w:rsid w:val="0035594C"/>
    <w:rsid w:val="00355A61"/>
    <w:rsid w:val="00355E9A"/>
    <w:rsid w:val="00356319"/>
    <w:rsid w:val="0035686F"/>
    <w:rsid w:val="003568B4"/>
    <w:rsid w:val="00356C65"/>
    <w:rsid w:val="00356E35"/>
    <w:rsid w:val="0035713A"/>
    <w:rsid w:val="00357281"/>
    <w:rsid w:val="003574B2"/>
    <w:rsid w:val="00357509"/>
    <w:rsid w:val="0035771C"/>
    <w:rsid w:val="00357B2D"/>
    <w:rsid w:val="00360484"/>
    <w:rsid w:val="00360F1F"/>
    <w:rsid w:val="00360FA4"/>
    <w:rsid w:val="00361205"/>
    <w:rsid w:val="003612EA"/>
    <w:rsid w:val="00361721"/>
    <w:rsid w:val="003619EC"/>
    <w:rsid w:val="00361DBB"/>
    <w:rsid w:val="003621B3"/>
    <w:rsid w:val="00362285"/>
    <w:rsid w:val="003636FF"/>
    <w:rsid w:val="00363BC7"/>
    <w:rsid w:val="00363DF0"/>
    <w:rsid w:val="00363F2F"/>
    <w:rsid w:val="00363FC9"/>
    <w:rsid w:val="0036438E"/>
    <w:rsid w:val="003643F8"/>
    <w:rsid w:val="00364866"/>
    <w:rsid w:val="00364956"/>
    <w:rsid w:val="003649F6"/>
    <w:rsid w:val="003656E9"/>
    <w:rsid w:val="00365777"/>
    <w:rsid w:val="0036580B"/>
    <w:rsid w:val="00365B14"/>
    <w:rsid w:val="00365ECB"/>
    <w:rsid w:val="00366187"/>
    <w:rsid w:val="003665AC"/>
    <w:rsid w:val="00366C00"/>
    <w:rsid w:val="00366D8B"/>
    <w:rsid w:val="00366DB3"/>
    <w:rsid w:val="00367021"/>
    <w:rsid w:val="003670C1"/>
    <w:rsid w:val="0036754E"/>
    <w:rsid w:val="00367E5D"/>
    <w:rsid w:val="0037049B"/>
    <w:rsid w:val="003704A3"/>
    <w:rsid w:val="0037077B"/>
    <w:rsid w:val="003709C3"/>
    <w:rsid w:val="00370A14"/>
    <w:rsid w:val="00370CBC"/>
    <w:rsid w:val="00370E43"/>
    <w:rsid w:val="0037110B"/>
    <w:rsid w:val="003714C5"/>
    <w:rsid w:val="003725B4"/>
    <w:rsid w:val="00372609"/>
    <w:rsid w:val="003728D4"/>
    <w:rsid w:val="00372903"/>
    <w:rsid w:val="0037293F"/>
    <w:rsid w:val="00372A25"/>
    <w:rsid w:val="00372CA6"/>
    <w:rsid w:val="003735CC"/>
    <w:rsid w:val="00373E9F"/>
    <w:rsid w:val="003747BA"/>
    <w:rsid w:val="003749F0"/>
    <w:rsid w:val="00374C1F"/>
    <w:rsid w:val="003751BE"/>
    <w:rsid w:val="0037536E"/>
    <w:rsid w:val="003753DE"/>
    <w:rsid w:val="0037647C"/>
    <w:rsid w:val="003768D2"/>
    <w:rsid w:val="003769BE"/>
    <w:rsid w:val="00377232"/>
    <w:rsid w:val="00377258"/>
    <w:rsid w:val="0038001E"/>
    <w:rsid w:val="00380362"/>
    <w:rsid w:val="00380397"/>
    <w:rsid w:val="0038056F"/>
    <w:rsid w:val="003808D6"/>
    <w:rsid w:val="00380E62"/>
    <w:rsid w:val="00380FA5"/>
    <w:rsid w:val="00381D2C"/>
    <w:rsid w:val="0038307C"/>
    <w:rsid w:val="00383175"/>
    <w:rsid w:val="00383839"/>
    <w:rsid w:val="0038434D"/>
    <w:rsid w:val="0038482E"/>
    <w:rsid w:val="003849D3"/>
    <w:rsid w:val="00384C93"/>
    <w:rsid w:val="003851CC"/>
    <w:rsid w:val="00385518"/>
    <w:rsid w:val="00385AFB"/>
    <w:rsid w:val="00385BA5"/>
    <w:rsid w:val="00385BE5"/>
    <w:rsid w:val="00385C4C"/>
    <w:rsid w:val="00385CE9"/>
    <w:rsid w:val="003860AF"/>
    <w:rsid w:val="003863A1"/>
    <w:rsid w:val="00386579"/>
    <w:rsid w:val="00386EB2"/>
    <w:rsid w:val="00387498"/>
    <w:rsid w:val="00387A48"/>
    <w:rsid w:val="00387ABF"/>
    <w:rsid w:val="003901E2"/>
    <w:rsid w:val="0039034D"/>
    <w:rsid w:val="00390C4E"/>
    <w:rsid w:val="00390FD7"/>
    <w:rsid w:val="00391301"/>
    <w:rsid w:val="003917F6"/>
    <w:rsid w:val="00391CB0"/>
    <w:rsid w:val="00391DE3"/>
    <w:rsid w:val="00392085"/>
    <w:rsid w:val="0039282C"/>
    <w:rsid w:val="003928A1"/>
    <w:rsid w:val="003929FA"/>
    <w:rsid w:val="0039354A"/>
    <w:rsid w:val="00393A3A"/>
    <w:rsid w:val="00393CE8"/>
    <w:rsid w:val="00393FC8"/>
    <w:rsid w:val="00394130"/>
    <w:rsid w:val="00394729"/>
    <w:rsid w:val="0039475E"/>
    <w:rsid w:val="0039491D"/>
    <w:rsid w:val="0039525B"/>
    <w:rsid w:val="0039578D"/>
    <w:rsid w:val="00395878"/>
    <w:rsid w:val="00395899"/>
    <w:rsid w:val="003958A0"/>
    <w:rsid w:val="00396D07"/>
    <w:rsid w:val="00396D0A"/>
    <w:rsid w:val="00397304"/>
    <w:rsid w:val="003973E0"/>
    <w:rsid w:val="00397548"/>
    <w:rsid w:val="003978A8"/>
    <w:rsid w:val="00397E10"/>
    <w:rsid w:val="003A05A9"/>
    <w:rsid w:val="003A171A"/>
    <w:rsid w:val="003A18F8"/>
    <w:rsid w:val="003A1930"/>
    <w:rsid w:val="003A1C37"/>
    <w:rsid w:val="003A1D5D"/>
    <w:rsid w:val="003A27A4"/>
    <w:rsid w:val="003A2B7B"/>
    <w:rsid w:val="003A2BC7"/>
    <w:rsid w:val="003A307B"/>
    <w:rsid w:val="003A34EA"/>
    <w:rsid w:val="003A38DE"/>
    <w:rsid w:val="003A3B62"/>
    <w:rsid w:val="003A3BE4"/>
    <w:rsid w:val="003A3C16"/>
    <w:rsid w:val="003A3ED7"/>
    <w:rsid w:val="003A4187"/>
    <w:rsid w:val="003A4709"/>
    <w:rsid w:val="003A49F1"/>
    <w:rsid w:val="003A4B53"/>
    <w:rsid w:val="003A50E5"/>
    <w:rsid w:val="003A5E78"/>
    <w:rsid w:val="003A648D"/>
    <w:rsid w:val="003A66B9"/>
    <w:rsid w:val="003A6813"/>
    <w:rsid w:val="003A6ACF"/>
    <w:rsid w:val="003A6B72"/>
    <w:rsid w:val="003A6EDF"/>
    <w:rsid w:val="003A7299"/>
    <w:rsid w:val="003A7356"/>
    <w:rsid w:val="003A77B7"/>
    <w:rsid w:val="003A7ACB"/>
    <w:rsid w:val="003A7CB1"/>
    <w:rsid w:val="003A7F2C"/>
    <w:rsid w:val="003B0433"/>
    <w:rsid w:val="003B0A36"/>
    <w:rsid w:val="003B0C5E"/>
    <w:rsid w:val="003B0D59"/>
    <w:rsid w:val="003B0E2B"/>
    <w:rsid w:val="003B13E9"/>
    <w:rsid w:val="003B15F4"/>
    <w:rsid w:val="003B193C"/>
    <w:rsid w:val="003B1A51"/>
    <w:rsid w:val="003B1B27"/>
    <w:rsid w:val="003B1CA3"/>
    <w:rsid w:val="003B2AF4"/>
    <w:rsid w:val="003B36EA"/>
    <w:rsid w:val="003B4608"/>
    <w:rsid w:val="003B46FF"/>
    <w:rsid w:val="003B487F"/>
    <w:rsid w:val="003B48C3"/>
    <w:rsid w:val="003B5279"/>
    <w:rsid w:val="003B53F6"/>
    <w:rsid w:val="003B569A"/>
    <w:rsid w:val="003B5A48"/>
    <w:rsid w:val="003B60C7"/>
    <w:rsid w:val="003B6C09"/>
    <w:rsid w:val="003B7586"/>
    <w:rsid w:val="003B75B0"/>
    <w:rsid w:val="003B7638"/>
    <w:rsid w:val="003C0046"/>
    <w:rsid w:val="003C1829"/>
    <w:rsid w:val="003C1E0D"/>
    <w:rsid w:val="003C1F7F"/>
    <w:rsid w:val="003C2359"/>
    <w:rsid w:val="003C2364"/>
    <w:rsid w:val="003C26CC"/>
    <w:rsid w:val="003C2B02"/>
    <w:rsid w:val="003C3D8E"/>
    <w:rsid w:val="003C45F8"/>
    <w:rsid w:val="003C4878"/>
    <w:rsid w:val="003C4A8F"/>
    <w:rsid w:val="003C4E2F"/>
    <w:rsid w:val="003C4E9A"/>
    <w:rsid w:val="003C5571"/>
    <w:rsid w:val="003C6405"/>
    <w:rsid w:val="003C67B0"/>
    <w:rsid w:val="003C6A47"/>
    <w:rsid w:val="003C6FED"/>
    <w:rsid w:val="003C75A3"/>
    <w:rsid w:val="003C78FE"/>
    <w:rsid w:val="003C799A"/>
    <w:rsid w:val="003C7A29"/>
    <w:rsid w:val="003C7A72"/>
    <w:rsid w:val="003C7B11"/>
    <w:rsid w:val="003D042D"/>
    <w:rsid w:val="003D10DF"/>
    <w:rsid w:val="003D1115"/>
    <w:rsid w:val="003D144B"/>
    <w:rsid w:val="003D14BF"/>
    <w:rsid w:val="003D166F"/>
    <w:rsid w:val="003D1935"/>
    <w:rsid w:val="003D1F7B"/>
    <w:rsid w:val="003D252D"/>
    <w:rsid w:val="003D26A1"/>
    <w:rsid w:val="003D27A1"/>
    <w:rsid w:val="003D27B4"/>
    <w:rsid w:val="003D2953"/>
    <w:rsid w:val="003D31A3"/>
    <w:rsid w:val="003D3328"/>
    <w:rsid w:val="003D334D"/>
    <w:rsid w:val="003D33AA"/>
    <w:rsid w:val="003D38CC"/>
    <w:rsid w:val="003D3999"/>
    <w:rsid w:val="003D4483"/>
    <w:rsid w:val="003D46CF"/>
    <w:rsid w:val="003D5143"/>
    <w:rsid w:val="003D55A1"/>
    <w:rsid w:val="003D5ADE"/>
    <w:rsid w:val="003D70BE"/>
    <w:rsid w:val="003D7158"/>
    <w:rsid w:val="003D7186"/>
    <w:rsid w:val="003D71C2"/>
    <w:rsid w:val="003D71F2"/>
    <w:rsid w:val="003D7487"/>
    <w:rsid w:val="003D7FD8"/>
    <w:rsid w:val="003E02CC"/>
    <w:rsid w:val="003E0B02"/>
    <w:rsid w:val="003E0FCE"/>
    <w:rsid w:val="003E139D"/>
    <w:rsid w:val="003E14B8"/>
    <w:rsid w:val="003E21B2"/>
    <w:rsid w:val="003E26BA"/>
    <w:rsid w:val="003E27C3"/>
    <w:rsid w:val="003E2CED"/>
    <w:rsid w:val="003E2DD9"/>
    <w:rsid w:val="003E33DD"/>
    <w:rsid w:val="003E3560"/>
    <w:rsid w:val="003E35AF"/>
    <w:rsid w:val="003E385C"/>
    <w:rsid w:val="003E39DC"/>
    <w:rsid w:val="003E3F59"/>
    <w:rsid w:val="003E419B"/>
    <w:rsid w:val="003E42EB"/>
    <w:rsid w:val="003E4698"/>
    <w:rsid w:val="003E4A9F"/>
    <w:rsid w:val="003E4BAC"/>
    <w:rsid w:val="003E4D26"/>
    <w:rsid w:val="003E504F"/>
    <w:rsid w:val="003E532B"/>
    <w:rsid w:val="003E6084"/>
    <w:rsid w:val="003E623C"/>
    <w:rsid w:val="003E646F"/>
    <w:rsid w:val="003E6597"/>
    <w:rsid w:val="003E671B"/>
    <w:rsid w:val="003E68E1"/>
    <w:rsid w:val="003E68ED"/>
    <w:rsid w:val="003E6B5D"/>
    <w:rsid w:val="003E6B65"/>
    <w:rsid w:val="003E6C9F"/>
    <w:rsid w:val="003E6EB5"/>
    <w:rsid w:val="003E700F"/>
    <w:rsid w:val="003E73A1"/>
    <w:rsid w:val="003E75EB"/>
    <w:rsid w:val="003E7B03"/>
    <w:rsid w:val="003E7BED"/>
    <w:rsid w:val="003E7C7F"/>
    <w:rsid w:val="003F00A7"/>
    <w:rsid w:val="003F06EE"/>
    <w:rsid w:val="003F0A6C"/>
    <w:rsid w:val="003F11AF"/>
    <w:rsid w:val="003F13AC"/>
    <w:rsid w:val="003F1449"/>
    <w:rsid w:val="003F149E"/>
    <w:rsid w:val="003F1746"/>
    <w:rsid w:val="003F188D"/>
    <w:rsid w:val="003F19B0"/>
    <w:rsid w:val="003F23CA"/>
    <w:rsid w:val="003F2B53"/>
    <w:rsid w:val="003F2B5B"/>
    <w:rsid w:val="003F2CA9"/>
    <w:rsid w:val="003F2F25"/>
    <w:rsid w:val="003F30CA"/>
    <w:rsid w:val="003F3301"/>
    <w:rsid w:val="003F352E"/>
    <w:rsid w:val="003F368D"/>
    <w:rsid w:val="003F36CC"/>
    <w:rsid w:val="003F387D"/>
    <w:rsid w:val="003F3BC3"/>
    <w:rsid w:val="003F3CBD"/>
    <w:rsid w:val="003F4721"/>
    <w:rsid w:val="003F47E8"/>
    <w:rsid w:val="003F493F"/>
    <w:rsid w:val="003F4BD5"/>
    <w:rsid w:val="003F522B"/>
    <w:rsid w:val="003F52FD"/>
    <w:rsid w:val="003F5EB5"/>
    <w:rsid w:val="003F63B8"/>
    <w:rsid w:val="003F6AE2"/>
    <w:rsid w:val="003F714C"/>
    <w:rsid w:val="003F767D"/>
    <w:rsid w:val="003F7BCD"/>
    <w:rsid w:val="00400129"/>
    <w:rsid w:val="004001B3"/>
    <w:rsid w:val="004002BC"/>
    <w:rsid w:val="004006C1"/>
    <w:rsid w:val="00400CEF"/>
    <w:rsid w:val="0040126E"/>
    <w:rsid w:val="00401427"/>
    <w:rsid w:val="00401891"/>
    <w:rsid w:val="00401955"/>
    <w:rsid w:val="00401C9D"/>
    <w:rsid w:val="00401F89"/>
    <w:rsid w:val="00402436"/>
    <w:rsid w:val="00402605"/>
    <w:rsid w:val="00402A5D"/>
    <w:rsid w:val="00402FBD"/>
    <w:rsid w:val="004033D6"/>
    <w:rsid w:val="004035B2"/>
    <w:rsid w:val="004036EC"/>
    <w:rsid w:val="00403B5E"/>
    <w:rsid w:val="00403E0A"/>
    <w:rsid w:val="00403F58"/>
    <w:rsid w:val="00404566"/>
    <w:rsid w:val="004049E2"/>
    <w:rsid w:val="00404A3D"/>
    <w:rsid w:val="00405029"/>
    <w:rsid w:val="00405373"/>
    <w:rsid w:val="0040551E"/>
    <w:rsid w:val="00405C9F"/>
    <w:rsid w:val="00406050"/>
    <w:rsid w:val="004061FD"/>
    <w:rsid w:val="004065D4"/>
    <w:rsid w:val="00406EB4"/>
    <w:rsid w:val="00406F11"/>
    <w:rsid w:val="004075CF"/>
    <w:rsid w:val="00407663"/>
    <w:rsid w:val="00407DF8"/>
    <w:rsid w:val="00410830"/>
    <w:rsid w:val="00410926"/>
    <w:rsid w:val="00410FD5"/>
    <w:rsid w:val="00411969"/>
    <w:rsid w:val="00411C37"/>
    <w:rsid w:val="00411E7A"/>
    <w:rsid w:val="004120FF"/>
    <w:rsid w:val="00412536"/>
    <w:rsid w:val="0041265F"/>
    <w:rsid w:val="00412F46"/>
    <w:rsid w:val="00413145"/>
    <w:rsid w:val="00413312"/>
    <w:rsid w:val="0041378E"/>
    <w:rsid w:val="004139DA"/>
    <w:rsid w:val="00413B07"/>
    <w:rsid w:val="00414258"/>
    <w:rsid w:val="00414FAD"/>
    <w:rsid w:val="004152E4"/>
    <w:rsid w:val="004164CA"/>
    <w:rsid w:val="004167F2"/>
    <w:rsid w:val="00416A2E"/>
    <w:rsid w:val="004174CA"/>
    <w:rsid w:val="004175FA"/>
    <w:rsid w:val="00417AD2"/>
    <w:rsid w:val="00420114"/>
    <w:rsid w:val="00421029"/>
    <w:rsid w:val="00421056"/>
    <w:rsid w:val="004212DC"/>
    <w:rsid w:val="00421E9F"/>
    <w:rsid w:val="00422607"/>
    <w:rsid w:val="004230FF"/>
    <w:rsid w:val="0042356E"/>
    <w:rsid w:val="00423726"/>
    <w:rsid w:val="00423DA0"/>
    <w:rsid w:val="00424427"/>
    <w:rsid w:val="0042444B"/>
    <w:rsid w:val="0042457C"/>
    <w:rsid w:val="00424E63"/>
    <w:rsid w:val="00424E8E"/>
    <w:rsid w:val="004252CC"/>
    <w:rsid w:val="0042543B"/>
    <w:rsid w:val="00426BF0"/>
    <w:rsid w:val="00426F2D"/>
    <w:rsid w:val="0042702D"/>
    <w:rsid w:val="004276DE"/>
    <w:rsid w:val="00427C79"/>
    <w:rsid w:val="00430880"/>
    <w:rsid w:val="0043090E"/>
    <w:rsid w:val="004311F0"/>
    <w:rsid w:val="00431357"/>
    <w:rsid w:val="0043144E"/>
    <w:rsid w:val="00431851"/>
    <w:rsid w:val="00431B70"/>
    <w:rsid w:val="00431DE7"/>
    <w:rsid w:val="00431E7B"/>
    <w:rsid w:val="00432066"/>
    <w:rsid w:val="00432946"/>
    <w:rsid w:val="00432A90"/>
    <w:rsid w:val="00432C0A"/>
    <w:rsid w:val="00433545"/>
    <w:rsid w:val="0043366F"/>
    <w:rsid w:val="00433F24"/>
    <w:rsid w:val="00434F75"/>
    <w:rsid w:val="00435363"/>
    <w:rsid w:val="004355BC"/>
    <w:rsid w:val="00435707"/>
    <w:rsid w:val="00435D44"/>
    <w:rsid w:val="004362CD"/>
    <w:rsid w:val="00436507"/>
    <w:rsid w:val="004365F8"/>
    <w:rsid w:val="00436779"/>
    <w:rsid w:val="00436DDE"/>
    <w:rsid w:val="00436E40"/>
    <w:rsid w:val="0043714D"/>
    <w:rsid w:val="004372B9"/>
    <w:rsid w:val="00437665"/>
    <w:rsid w:val="00437799"/>
    <w:rsid w:val="00437A17"/>
    <w:rsid w:val="00437B91"/>
    <w:rsid w:val="00437BCE"/>
    <w:rsid w:val="00437FFB"/>
    <w:rsid w:val="0044019D"/>
    <w:rsid w:val="00440319"/>
    <w:rsid w:val="0044041F"/>
    <w:rsid w:val="00440A4A"/>
    <w:rsid w:val="00440FE3"/>
    <w:rsid w:val="004414CC"/>
    <w:rsid w:val="004415A2"/>
    <w:rsid w:val="00441608"/>
    <w:rsid w:val="0044164D"/>
    <w:rsid w:val="004417FA"/>
    <w:rsid w:val="00441C5D"/>
    <w:rsid w:val="00441CD4"/>
    <w:rsid w:val="00441DCC"/>
    <w:rsid w:val="00441E38"/>
    <w:rsid w:val="00441E67"/>
    <w:rsid w:val="004423C9"/>
    <w:rsid w:val="0044251B"/>
    <w:rsid w:val="00442E26"/>
    <w:rsid w:val="00443A82"/>
    <w:rsid w:val="004441B3"/>
    <w:rsid w:val="00444594"/>
    <w:rsid w:val="004448BE"/>
    <w:rsid w:val="00444BE7"/>
    <w:rsid w:val="00445221"/>
    <w:rsid w:val="00445468"/>
    <w:rsid w:val="004455CA"/>
    <w:rsid w:val="004458BA"/>
    <w:rsid w:val="004459D7"/>
    <w:rsid w:val="00445AA4"/>
    <w:rsid w:val="0044613E"/>
    <w:rsid w:val="00446169"/>
    <w:rsid w:val="00446743"/>
    <w:rsid w:val="00446BA3"/>
    <w:rsid w:val="004475D5"/>
    <w:rsid w:val="00447752"/>
    <w:rsid w:val="00447967"/>
    <w:rsid w:val="00447D68"/>
    <w:rsid w:val="00450145"/>
    <w:rsid w:val="00450833"/>
    <w:rsid w:val="00450CE3"/>
    <w:rsid w:val="00451411"/>
    <w:rsid w:val="00451B6D"/>
    <w:rsid w:val="00451D94"/>
    <w:rsid w:val="0045216D"/>
    <w:rsid w:val="00452297"/>
    <w:rsid w:val="004523AA"/>
    <w:rsid w:val="00452B9C"/>
    <w:rsid w:val="00453759"/>
    <w:rsid w:val="00453EC7"/>
    <w:rsid w:val="004541EF"/>
    <w:rsid w:val="00454C87"/>
    <w:rsid w:val="00454D5F"/>
    <w:rsid w:val="00455056"/>
    <w:rsid w:val="0045556E"/>
    <w:rsid w:val="0045581C"/>
    <w:rsid w:val="004558D2"/>
    <w:rsid w:val="00455A52"/>
    <w:rsid w:val="00455E15"/>
    <w:rsid w:val="004567AD"/>
    <w:rsid w:val="00456C8C"/>
    <w:rsid w:val="00456D5F"/>
    <w:rsid w:val="00457873"/>
    <w:rsid w:val="0045793A"/>
    <w:rsid w:val="00457D2E"/>
    <w:rsid w:val="00457F02"/>
    <w:rsid w:val="00460772"/>
    <w:rsid w:val="004607A5"/>
    <w:rsid w:val="00460865"/>
    <w:rsid w:val="004609DC"/>
    <w:rsid w:val="00461042"/>
    <w:rsid w:val="004610DC"/>
    <w:rsid w:val="0046110F"/>
    <w:rsid w:val="00461546"/>
    <w:rsid w:val="0046163D"/>
    <w:rsid w:val="004616CC"/>
    <w:rsid w:val="004616E1"/>
    <w:rsid w:val="00461ED3"/>
    <w:rsid w:val="004624BE"/>
    <w:rsid w:val="004628E0"/>
    <w:rsid w:val="00462939"/>
    <w:rsid w:val="0046299C"/>
    <w:rsid w:val="00462C4B"/>
    <w:rsid w:val="00462C52"/>
    <w:rsid w:val="00462D6A"/>
    <w:rsid w:val="00462FAE"/>
    <w:rsid w:val="00463272"/>
    <w:rsid w:val="00463321"/>
    <w:rsid w:val="0046400F"/>
    <w:rsid w:val="0046496C"/>
    <w:rsid w:val="00464CEE"/>
    <w:rsid w:val="0046582C"/>
    <w:rsid w:val="00465ACA"/>
    <w:rsid w:val="00465C50"/>
    <w:rsid w:val="004662FD"/>
    <w:rsid w:val="004665D1"/>
    <w:rsid w:val="00466693"/>
    <w:rsid w:val="00466B13"/>
    <w:rsid w:val="004671AF"/>
    <w:rsid w:val="00467280"/>
    <w:rsid w:val="0046729E"/>
    <w:rsid w:val="004672EF"/>
    <w:rsid w:val="0046768C"/>
    <w:rsid w:val="0047069B"/>
    <w:rsid w:val="004710C3"/>
    <w:rsid w:val="00471284"/>
    <w:rsid w:val="0047151B"/>
    <w:rsid w:val="00471BE2"/>
    <w:rsid w:val="00471E8B"/>
    <w:rsid w:val="0047236A"/>
    <w:rsid w:val="00472590"/>
    <w:rsid w:val="0047289A"/>
    <w:rsid w:val="00472CA5"/>
    <w:rsid w:val="00472EF0"/>
    <w:rsid w:val="004730AC"/>
    <w:rsid w:val="00473A21"/>
    <w:rsid w:val="004742D1"/>
    <w:rsid w:val="00474606"/>
    <w:rsid w:val="004749DF"/>
    <w:rsid w:val="00474D88"/>
    <w:rsid w:val="00474EFD"/>
    <w:rsid w:val="00475564"/>
    <w:rsid w:val="004755E0"/>
    <w:rsid w:val="00475765"/>
    <w:rsid w:val="00475D30"/>
    <w:rsid w:val="00475F09"/>
    <w:rsid w:val="004761D7"/>
    <w:rsid w:val="0047641C"/>
    <w:rsid w:val="00476563"/>
    <w:rsid w:val="0047682A"/>
    <w:rsid w:val="00476B86"/>
    <w:rsid w:val="00476FEB"/>
    <w:rsid w:val="0047702E"/>
    <w:rsid w:val="0047708B"/>
    <w:rsid w:val="0047710B"/>
    <w:rsid w:val="004778CB"/>
    <w:rsid w:val="00477BD7"/>
    <w:rsid w:val="00477BFB"/>
    <w:rsid w:val="00477D3B"/>
    <w:rsid w:val="00477E25"/>
    <w:rsid w:val="00477F75"/>
    <w:rsid w:val="00480045"/>
    <w:rsid w:val="004803BE"/>
    <w:rsid w:val="004805AA"/>
    <w:rsid w:val="0048067C"/>
    <w:rsid w:val="0048070F"/>
    <w:rsid w:val="00480739"/>
    <w:rsid w:val="00480B2D"/>
    <w:rsid w:val="00480E8F"/>
    <w:rsid w:val="0048137A"/>
    <w:rsid w:val="004813E1"/>
    <w:rsid w:val="00481841"/>
    <w:rsid w:val="00481C87"/>
    <w:rsid w:val="004821C2"/>
    <w:rsid w:val="0048224A"/>
    <w:rsid w:val="00482AF4"/>
    <w:rsid w:val="00482E3A"/>
    <w:rsid w:val="00482FA6"/>
    <w:rsid w:val="0048302F"/>
    <w:rsid w:val="00483214"/>
    <w:rsid w:val="00483542"/>
    <w:rsid w:val="00483620"/>
    <w:rsid w:val="0048387A"/>
    <w:rsid w:val="00483A7F"/>
    <w:rsid w:val="004853FA"/>
    <w:rsid w:val="00485497"/>
    <w:rsid w:val="00485733"/>
    <w:rsid w:val="00485EAE"/>
    <w:rsid w:val="00486504"/>
    <w:rsid w:val="0048686C"/>
    <w:rsid w:val="004869F2"/>
    <w:rsid w:val="00487491"/>
    <w:rsid w:val="00487551"/>
    <w:rsid w:val="0048771B"/>
    <w:rsid w:val="00487853"/>
    <w:rsid w:val="00487C1F"/>
    <w:rsid w:val="00490010"/>
    <w:rsid w:val="0049027E"/>
    <w:rsid w:val="004905BC"/>
    <w:rsid w:val="0049085C"/>
    <w:rsid w:val="00490A90"/>
    <w:rsid w:val="00490BE6"/>
    <w:rsid w:val="00490C49"/>
    <w:rsid w:val="00491294"/>
    <w:rsid w:val="00491443"/>
    <w:rsid w:val="0049165B"/>
    <w:rsid w:val="00491742"/>
    <w:rsid w:val="00491C10"/>
    <w:rsid w:val="0049227D"/>
    <w:rsid w:val="004928D6"/>
    <w:rsid w:val="00492A06"/>
    <w:rsid w:val="00492B6B"/>
    <w:rsid w:val="00492EB5"/>
    <w:rsid w:val="004933ED"/>
    <w:rsid w:val="00493875"/>
    <w:rsid w:val="00493994"/>
    <w:rsid w:val="00493AE5"/>
    <w:rsid w:val="004943B8"/>
    <w:rsid w:val="00494418"/>
    <w:rsid w:val="00494F9A"/>
    <w:rsid w:val="00494FA5"/>
    <w:rsid w:val="004953BF"/>
    <w:rsid w:val="0049563E"/>
    <w:rsid w:val="00495A4C"/>
    <w:rsid w:val="00495B3C"/>
    <w:rsid w:val="00496545"/>
    <w:rsid w:val="004966EE"/>
    <w:rsid w:val="0049725B"/>
    <w:rsid w:val="0049736E"/>
    <w:rsid w:val="00497C0C"/>
    <w:rsid w:val="004A0220"/>
    <w:rsid w:val="004A0413"/>
    <w:rsid w:val="004A07EA"/>
    <w:rsid w:val="004A0879"/>
    <w:rsid w:val="004A09F5"/>
    <w:rsid w:val="004A11B5"/>
    <w:rsid w:val="004A12A0"/>
    <w:rsid w:val="004A12ED"/>
    <w:rsid w:val="004A1617"/>
    <w:rsid w:val="004A2112"/>
    <w:rsid w:val="004A26A0"/>
    <w:rsid w:val="004A2794"/>
    <w:rsid w:val="004A27A5"/>
    <w:rsid w:val="004A2A87"/>
    <w:rsid w:val="004A2B43"/>
    <w:rsid w:val="004A3015"/>
    <w:rsid w:val="004A3038"/>
    <w:rsid w:val="004A316B"/>
    <w:rsid w:val="004A31A9"/>
    <w:rsid w:val="004A34CF"/>
    <w:rsid w:val="004A3818"/>
    <w:rsid w:val="004A3910"/>
    <w:rsid w:val="004A398E"/>
    <w:rsid w:val="004A4E8D"/>
    <w:rsid w:val="004A599D"/>
    <w:rsid w:val="004A65E4"/>
    <w:rsid w:val="004A69B9"/>
    <w:rsid w:val="004B0BEA"/>
    <w:rsid w:val="004B120C"/>
    <w:rsid w:val="004B12B7"/>
    <w:rsid w:val="004B1784"/>
    <w:rsid w:val="004B232E"/>
    <w:rsid w:val="004B24B6"/>
    <w:rsid w:val="004B2680"/>
    <w:rsid w:val="004B29F6"/>
    <w:rsid w:val="004B2AD2"/>
    <w:rsid w:val="004B2E70"/>
    <w:rsid w:val="004B300F"/>
    <w:rsid w:val="004B37FF"/>
    <w:rsid w:val="004B3829"/>
    <w:rsid w:val="004B3B0A"/>
    <w:rsid w:val="004B3C02"/>
    <w:rsid w:val="004B41CB"/>
    <w:rsid w:val="004B422E"/>
    <w:rsid w:val="004B5271"/>
    <w:rsid w:val="004B5280"/>
    <w:rsid w:val="004B5317"/>
    <w:rsid w:val="004B58CD"/>
    <w:rsid w:val="004B5A16"/>
    <w:rsid w:val="004B5AC1"/>
    <w:rsid w:val="004B5EAA"/>
    <w:rsid w:val="004B61C6"/>
    <w:rsid w:val="004B669C"/>
    <w:rsid w:val="004B6AAF"/>
    <w:rsid w:val="004B6EDF"/>
    <w:rsid w:val="004B7DD4"/>
    <w:rsid w:val="004C0383"/>
    <w:rsid w:val="004C06A2"/>
    <w:rsid w:val="004C0846"/>
    <w:rsid w:val="004C087C"/>
    <w:rsid w:val="004C0F67"/>
    <w:rsid w:val="004C1155"/>
    <w:rsid w:val="004C1DC1"/>
    <w:rsid w:val="004C1F23"/>
    <w:rsid w:val="004C1FC5"/>
    <w:rsid w:val="004C226F"/>
    <w:rsid w:val="004C246A"/>
    <w:rsid w:val="004C2472"/>
    <w:rsid w:val="004C2818"/>
    <w:rsid w:val="004C29A1"/>
    <w:rsid w:val="004C2CEC"/>
    <w:rsid w:val="004C2E43"/>
    <w:rsid w:val="004C2F77"/>
    <w:rsid w:val="004C32C9"/>
    <w:rsid w:val="004C3741"/>
    <w:rsid w:val="004C3BA3"/>
    <w:rsid w:val="004C4237"/>
    <w:rsid w:val="004C4927"/>
    <w:rsid w:val="004C4ECD"/>
    <w:rsid w:val="004C6AC1"/>
    <w:rsid w:val="004C6CF2"/>
    <w:rsid w:val="004C709B"/>
    <w:rsid w:val="004C7742"/>
    <w:rsid w:val="004C7A99"/>
    <w:rsid w:val="004C7D97"/>
    <w:rsid w:val="004D0152"/>
    <w:rsid w:val="004D0499"/>
    <w:rsid w:val="004D0F33"/>
    <w:rsid w:val="004D10D2"/>
    <w:rsid w:val="004D18F6"/>
    <w:rsid w:val="004D1CFB"/>
    <w:rsid w:val="004D1F02"/>
    <w:rsid w:val="004D2070"/>
    <w:rsid w:val="004D22AF"/>
    <w:rsid w:val="004D232A"/>
    <w:rsid w:val="004D24DD"/>
    <w:rsid w:val="004D26F0"/>
    <w:rsid w:val="004D2D54"/>
    <w:rsid w:val="004D33B2"/>
    <w:rsid w:val="004D35CD"/>
    <w:rsid w:val="004D3CE5"/>
    <w:rsid w:val="004D4107"/>
    <w:rsid w:val="004D4343"/>
    <w:rsid w:val="004D43CA"/>
    <w:rsid w:val="004D48C7"/>
    <w:rsid w:val="004D4FF7"/>
    <w:rsid w:val="004D51D8"/>
    <w:rsid w:val="004D5845"/>
    <w:rsid w:val="004D5B6C"/>
    <w:rsid w:val="004D5CA7"/>
    <w:rsid w:val="004D5D73"/>
    <w:rsid w:val="004D5E90"/>
    <w:rsid w:val="004D5F96"/>
    <w:rsid w:val="004D6545"/>
    <w:rsid w:val="004D668F"/>
    <w:rsid w:val="004D67D0"/>
    <w:rsid w:val="004D6B59"/>
    <w:rsid w:val="004D7256"/>
    <w:rsid w:val="004D74B9"/>
    <w:rsid w:val="004D7BCC"/>
    <w:rsid w:val="004D7C7A"/>
    <w:rsid w:val="004D7EC0"/>
    <w:rsid w:val="004D7EC3"/>
    <w:rsid w:val="004E04A8"/>
    <w:rsid w:val="004E061F"/>
    <w:rsid w:val="004E07B6"/>
    <w:rsid w:val="004E0AA5"/>
    <w:rsid w:val="004E122E"/>
    <w:rsid w:val="004E13C7"/>
    <w:rsid w:val="004E1A32"/>
    <w:rsid w:val="004E1C8D"/>
    <w:rsid w:val="004E21CD"/>
    <w:rsid w:val="004E399F"/>
    <w:rsid w:val="004E4005"/>
    <w:rsid w:val="004E4344"/>
    <w:rsid w:val="004E4712"/>
    <w:rsid w:val="004E4725"/>
    <w:rsid w:val="004E4A78"/>
    <w:rsid w:val="004E51DB"/>
    <w:rsid w:val="004E5864"/>
    <w:rsid w:val="004E5950"/>
    <w:rsid w:val="004E5B1B"/>
    <w:rsid w:val="004E6181"/>
    <w:rsid w:val="004E62B2"/>
    <w:rsid w:val="004E64E0"/>
    <w:rsid w:val="004E663D"/>
    <w:rsid w:val="004E6AE0"/>
    <w:rsid w:val="004E72E5"/>
    <w:rsid w:val="004E76E8"/>
    <w:rsid w:val="004E7921"/>
    <w:rsid w:val="004E7A32"/>
    <w:rsid w:val="004F0189"/>
    <w:rsid w:val="004F0246"/>
    <w:rsid w:val="004F0520"/>
    <w:rsid w:val="004F057A"/>
    <w:rsid w:val="004F05A6"/>
    <w:rsid w:val="004F0AB5"/>
    <w:rsid w:val="004F0C84"/>
    <w:rsid w:val="004F10AC"/>
    <w:rsid w:val="004F137B"/>
    <w:rsid w:val="004F1889"/>
    <w:rsid w:val="004F19D1"/>
    <w:rsid w:val="004F1A84"/>
    <w:rsid w:val="004F1D03"/>
    <w:rsid w:val="004F1EF6"/>
    <w:rsid w:val="004F2C41"/>
    <w:rsid w:val="004F3C65"/>
    <w:rsid w:val="004F3D18"/>
    <w:rsid w:val="004F3D92"/>
    <w:rsid w:val="004F3DC5"/>
    <w:rsid w:val="004F40EF"/>
    <w:rsid w:val="004F4164"/>
    <w:rsid w:val="004F44AC"/>
    <w:rsid w:val="004F47EC"/>
    <w:rsid w:val="004F4951"/>
    <w:rsid w:val="004F5FBF"/>
    <w:rsid w:val="004F6265"/>
    <w:rsid w:val="004F6334"/>
    <w:rsid w:val="004F6C62"/>
    <w:rsid w:val="004F6D3B"/>
    <w:rsid w:val="004F6F11"/>
    <w:rsid w:val="004F734D"/>
    <w:rsid w:val="004F7805"/>
    <w:rsid w:val="004F7C7A"/>
    <w:rsid w:val="004F7DAC"/>
    <w:rsid w:val="005001BF"/>
    <w:rsid w:val="00500316"/>
    <w:rsid w:val="0050086A"/>
    <w:rsid w:val="005008A7"/>
    <w:rsid w:val="00501614"/>
    <w:rsid w:val="0050185F"/>
    <w:rsid w:val="00501944"/>
    <w:rsid w:val="00501B2F"/>
    <w:rsid w:val="00501FCA"/>
    <w:rsid w:val="00502095"/>
    <w:rsid w:val="005029D2"/>
    <w:rsid w:val="00502A09"/>
    <w:rsid w:val="00502C52"/>
    <w:rsid w:val="00502FB6"/>
    <w:rsid w:val="00502FFB"/>
    <w:rsid w:val="005038A3"/>
    <w:rsid w:val="00503ED0"/>
    <w:rsid w:val="00503F3B"/>
    <w:rsid w:val="005044B4"/>
    <w:rsid w:val="0050453C"/>
    <w:rsid w:val="00504A6D"/>
    <w:rsid w:val="00504E78"/>
    <w:rsid w:val="00504ED7"/>
    <w:rsid w:val="00504FDB"/>
    <w:rsid w:val="005050E0"/>
    <w:rsid w:val="005051BB"/>
    <w:rsid w:val="005055C8"/>
    <w:rsid w:val="00505740"/>
    <w:rsid w:val="00505FE7"/>
    <w:rsid w:val="00506468"/>
    <w:rsid w:val="00506526"/>
    <w:rsid w:val="00506735"/>
    <w:rsid w:val="00506A7E"/>
    <w:rsid w:val="00506C46"/>
    <w:rsid w:val="00506E61"/>
    <w:rsid w:val="005076A0"/>
    <w:rsid w:val="0050788C"/>
    <w:rsid w:val="00510624"/>
    <w:rsid w:val="00510B05"/>
    <w:rsid w:val="00510D83"/>
    <w:rsid w:val="00510DF9"/>
    <w:rsid w:val="00511421"/>
    <w:rsid w:val="00511A84"/>
    <w:rsid w:val="00511E80"/>
    <w:rsid w:val="00512669"/>
    <w:rsid w:val="00512C2B"/>
    <w:rsid w:val="005136F0"/>
    <w:rsid w:val="005137EE"/>
    <w:rsid w:val="005139E8"/>
    <w:rsid w:val="00513A5C"/>
    <w:rsid w:val="005146A3"/>
    <w:rsid w:val="00514FBC"/>
    <w:rsid w:val="00515418"/>
    <w:rsid w:val="005157B6"/>
    <w:rsid w:val="00515998"/>
    <w:rsid w:val="00515AB3"/>
    <w:rsid w:val="00515AF3"/>
    <w:rsid w:val="00515CE4"/>
    <w:rsid w:val="00516821"/>
    <w:rsid w:val="00516CA0"/>
    <w:rsid w:val="005175D3"/>
    <w:rsid w:val="005176A3"/>
    <w:rsid w:val="00517740"/>
    <w:rsid w:val="00517792"/>
    <w:rsid w:val="00517C9C"/>
    <w:rsid w:val="00517E91"/>
    <w:rsid w:val="0052007B"/>
    <w:rsid w:val="00520663"/>
    <w:rsid w:val="0052097F"/>
    <w:rsid w:val="00520AF9"/>
    <w:rsid w:val="00520C83"/>
    <w:rsid w:val="00520F4E"/>
    <w:rsid w:val="005212EA"/>
    <w:rsid w:val="0052191B"/>
    <w:rsid w:val="0052213B"/>
    <w:rsid w:val="0052218E"/>
    <w:rsid w:val="005222C5"/>
    <w:rsid w:val="00522321"/>
    <w:rsid w:val="00522B83"/>
    <w:rsid w:val="00522BDB"/>
    <w:rsid w:val="00522E5E"/>
    <w:rsid w:val="005230E4"/>
    <w:rsid w:val="00523100"/>
    <w:rsid w:val="0052319A"/>
    <w:rsid w:val="005232DB"/>
    <w:rsid w:val="0052399D"/>
    <w:rsid w:val="00523CA0"/>
    <w:rsid w:val="00523D65"/>
    <w:rsid w:val="00523D81"/>
    <w:rsid w:val="00524111"/>
    <w:rsid w:val="00524FDD"/>
    <w:rsid w:val="0052501D"/>
    <w:rsid w:val="005259E1"/>
    <w:rsid w:val="005260B4"/>
    <w:rsid w:val="00526AE4"/>
    <w:rsid w:val="00526B75"/>
    <w:rsid w:val="00526C8E"/>
    <w:rsid w:val="00526CE7"/>
    <w:rsid w:val="00526D95"/>
    <w:rsid w:val="0052727F"/>
    <w:rsid w:val="005273DB"/>
    <w:rsid w:val="0052741B"/>
    <w:rsid w:val="00527A6D"/>
    <w:rsid w:val="00527BC1"/>
    <w:rsid w:val="00530161"/>
    <w:rsid w:val="00530223"/>
    <w:rsid w:val="00530231"/>
    <w:rsid w:val="005306DE"/>
    <w:rsid w:val="005307CF"/>
    <w:rsid w:val="00530C0C"/>
    <w:rsid w:val="00530D5B"/>
    <w:rsid w:val="005310C0"/>
    <w:rsid w:val="00531384"/>
    <w:rsid w:val="00531FCC"/>
    <w:rsid w:val="0053251D"/>
    <w:rsid w:val="00532840"/>
    <w:rsid w:val="005329FE"/>
    <w:rsid w:val="00532CBA"/>
    <w:rsid w:val="00532FC8"/>
    <w:rsid w:val="00533021"/>
    <w:rsid w:val="005331B5"/>
    <w:rsid w:val="005332C0"/>
    <w:rsid w:val="00533622"/>
    <w:rsid w:val="005338FF"/>
    <w:rsid w:val="00533C29"/>
    <w:rsid w:val="00534250"/>
    <w:rsid w:val="005346C2"/>
    <w:rsid w:val="005349CB"/>
    <w:rsid w:val="00534D8B"/>
    <w:rsid w:val="00534E75"/>
    <w:rsid w:val="00535054"/>
    <w:rsid w:val="00535554"/>
    <w:rsid w:val="00535627"/>
    <w:rsid w:val="0053567B"/>
    <w:rsid w:val="00535880"/>
    <w:rsid w:val="005359E1"/>
    <w:rsid w:val="00535BDB"/>
    <w:rsid w:val="00537152"/>
    <w:rsid w:val="00537B7C"/>
    <w:rsid w:val="005401F6"/>
    <w:rsid w:val="005403AF"/>
    <w:rsid w:val="0054053D"/>
    <w:rsid w:val="00540ADE"/>
    <w:rsid w:val="0054116F"/>
    <w:rsid w:val="00541220"/>
    <w:rsid w:val="00541CD4"/>
    <w:rsid w:val="00541FA8"/>
    <w:rsid w:val="00542019"/>
    <w:rsid w:val="005420E3"/>
    <w:rsid w:val="00542BB9"/>
    <w:rsid w:val="00542FC2"/>
    <w:rsid w:val="00543BBF"/>
    <w:rsid w:val="00543D88"/>
    <w:rsid w:val="005441F7"/>
    <w:rsid w:val="00544360"/>
    <w:rsid w:val="00544642"/>
    <w:rsid w:val="00544775"/>
    <w:rsid w:val="005447EC"/>
    <w:rsid w:val="00544975"/>
    <w:rsid w:val="00544D15"/>
    <w:rsid w:val="00544D21"/>
    <w:rsid w:val="005453EC"/>
    <w:rsid w:val="0054541E"/>
    <w:rsid w:val="00545635"/>
    <w:rsid w:val="005461BE"/>
    <w:rsid w:val="00546487"/>
    <w:rsid w:val="00546540"/>
    <w:rsid w:val="005469D8"/>
    <w:rsid w:val="00546E0E"/>
    <w:rsid w:val="00546EDD"/>
    <w:rsid w:val="00546F64"/>
    <w:rsid w:val="005470E8"/>
    <w:rsid w:val="00547B81"/>
    <w:rsid w:val="00547FB0"/>
    <w:rsid w:val="00550414"/>
    <w:rsid w:val="0055087E"/>
    <w:rsid w:val="00550ADB"/>
    <w:rsid w:val="00552B71"/>
    <w:rsid w:val="00552EE5"/>
    <w:rsid w:val="005530AD"/>
    <w:rsid w:val="005532FA"/>
    <w:rsid w:val="005537BE"/>
    <w:rsid w:val="005539B9"/>
    <w:rsid w:val="00553A50"/>
    <w:rsid w:val="00553FBB"/>
    <w:rsid w:val="00554059"/>
    <w:rsid w:val="005541BE"/>
    <w:rsid w:val="0055429D"/>
    <w:rsid w:val="00554526"/>
    <w:rsid w:val="00554599"/>
    <w:rsid w:val="00554686"/>
    <w:rsid w:val="005546CA"/>
    <w:rsid w:val="005548DB"/>
    <w:rsid w:val="00554CEA"/>
    <w:rsid w:val="00554E9D"/>
    <w:rsid w:val="00555969"/>
    <w:rsid w:val="00555EC1"/>
    <w:rsid w:val="00555FFD"/>
    <w:rsid w:val="00556483"/>
    <w:rsid w:val="00556850"/>
    <w:rsid w:val="00556A91"/>
    <w:rsid w:val="00556A9E"/>
    <w:rsid w:val="00556AD5"/>
    <w:rsid w:val="00556D08"/>
    <w:rsid w:val="00557052"/>
    <w:rsid w:val="005570A2"/>
    <w:rsid w:val="005573E9"/>
    <w:rsid w:val="005574F5"/>
    <w:rsid w:val="0056003F"/>
    <w:rsid w:val="0056038C"/>
    <w:rsid w:val="00561038"/>
    <w:rsid w:val="0056133B"/>
    <w:rsid w:val="00561426"/>
    <w:rsid w:val="0056179C"/>
    <w:rsid w:val="00561C95"/>
    <w:rsid w:val="00561CA1"/>
    <w:rsid w:val="005622F9"/>
    <w:rsid w:val="005625C6"/>
    <w:rsid w:val="00562850"/>
    <w:rsid w:val="00562F5F"/>
    <w:rsid w:val="0056359B"/>
    <w:rsid w:val="00563630"/>
    <w:rsid w:val="00563671"/>
    <w:rsid w:val="0056396B"/>
    <w:rsid w:val="00564F19"/>
    <w:rsid w:val="005650FE"/>
    <w:rsid w:val="00565224"/>
    <w:rsid w:val="00565EF6"/>
    <w:rsid w:val="005661FF"/>
    <w:rsid w:val="0056662A"/>
    <w:rsid w:val="00566CE5"/>
    <w:rsid w:val="00567855"/>
    <w:rsid w:val="0057030E"/>
    <w:rsid w:val="005704F3"/>
    <w:rsid w:val="00570558"/>
    <w:rsid w:val="005706D1"/>
    <w:rsid w:val="0057077C"/>
    <w:rsid w:val="00571422"/>
    <w:rsid w:val="0057143E"/>
    <w:rsid w:val="00571F2E"/>
    <w:rsid w:val="00572215"/>
    <w:rsid w:val="00572320"/>
    <w:rsid w:val="00572914"/>
    <w:rsid w:val="0057295F"/>
    <w:rsid w:val="00572D1E"/>
    <w:rsid w:val="00572E63"/>
    <w:rsid w:val="00572F74"/>
    <w:rsid w:val="00572FCA"/>
    <w:rsid w:val="005731D3"/>
    <w:rsid w:val="0057335B"/>
    <w:rsid w:val="005737A1"/>
    <w:rsid w:val="00573C3F"/>
    <w:rsid w:val="00573E1D"/>
    <w:rsid w:val="005747FF"/>
    <w:rsid w:val="005750C2"/>
    <w:rsid w:val="005750DF"/>
    <w:rsid w:val="005751AB"/>
    <w:rsid w:val="005752F3"/>
    <w:rsid w:val="00575461"/>
    <w:rsid w:val="00575A89"/>
    <w:rsid w:val="00576A6B"/>
    <w:rsid w:val="005771F6"/>
    <w:rsid w:val="00577500"/>
    <w:rsid w:val="005775B2"/>
    <w:rsid w:val="00577A19"/>
    <w:rsid w:val="005800A2"/>
    <w:rsid w:val="005801B1"/>
    <w:rsid w:val="005803F0"/>
    <w:rsid w:val="0058040C"/>
    <w:rsid w:val="00580427"/>
    <w:rsid w:val="005804E3"/>
    <w:rsid w:val="005809AF"/>
    <w:rsid w:val="00580B74"/>
    <w:rsid w:val="00580B9B"/>
    <w:rsid w:val="00580FE9"/>
    <w:rsid w:val="0058174A"/>
    <w:rsid w:val="005819D3"/>
    <w:rsid w:val="00581D37"/>
    <w:rsid w:val="005820C4"/>
    <w:rsid w:val="005822C0"/>
    <w:rsid w:val="00582372"/>
    <w:rsid w:val="00582BB8"/>
    <w:rsid w:val="00582E07"/>
    <w:rsid w:val="00582E6A"/>
    <w:rsid w:val="005836EF"/>
    <w:rsid w:val="005838B8"/>
    <w:rsid w:val="00583C79"/>
    <w:rsid w:val="005843F2"/>
    <w:rsid w:val="005846EA"/>
    <w:rsid w:val="00584FDE"/>
    <w:rsid w:val="00585178"/>
    <w:rsid w:val="00585C02"/>
    <w:rsid w:val="00585DD1"/>
    <w:rsid w:val="00586243"/>
    <w:rsid w:val="00586298"/>
    <w:rsid w:val="00586795"/>
    <w:rsid w:val="005868D9"/>
    <w:rsid w:val="00586BE7"/>
    <w:rsid w:val="00587534"/>
    <w:rsid w:val="00587A84"/>
    <w:rsid w:val="00587CEB"/>
    <w:rsid w:val="00587FB9"/>
    <w:rsid w:val="00590C96"/>
    <w:rsid w:val="00591523"/>
    <w:rsid w:val="00591D7B"/>
    <w:rsid w:val="005920F2"/>
    <w:rsid w:val="00592166"/>
    <w:rsid w:val="0059295C"/>
    <w:rsid w:val="0059297D"/>
    <w:rsid w:val="00592D9C"/>
    <w:rsid w:val="00593787"/>
    <w:rsid w:val="00593F20"/>
    <w:rsid w:val="005942E6"/>
    <w:rsid w:val="0059447A"/>
    <w:rsid w:val="0059473A"/>
    <w:rsid w:val="00594860"/>
    <w:rsid w:val="00594AB4"/>
    <w:rsid w:val="00594B53"/>
    <w:rsid w:val="00594FF2"/>
    <w:rsid w:val="005950C6"/>
    <w:rsid w:val="00595396"/>
    <w:rsid w:val="005958E1"/>
    <w:rsid w:val="00595A65"/>
    <w:rsid w:val="00595B6B"/>
    <w:rsid w:val="00595C04"/>
    <w:rsid w:val="005960F9"/>
    <w:rsid w:val="00596409"/>
    <w:rsid w:val="0059676B"/>
    <w:rsid w:val="00596FF6"/>
    <w:rsid w:val="00597267"/>
    <w:rsid w:val="0059796E"/>
    <w:rsid w:val="00597C6B"/>
    <w:rsid w:val="00597DC2"/>
    <w:rsid w:val="00597E39"/>
    <w:rsid w:val="005A00B9"/>
    <w:rsid w:val="005A038D"/>
    <w:rsid w:val="005A06E1"/>
    <w:rsid w:val="005A08E0"/>
    <w:rsid w:val="005A0BF0"/>
    <w:rsid w:val="005A0DAB"/>
    <w:rsid w:val="005A0E79"/>
    <w:rsid w:val="005A0FF2"/>
    <w:rsid w:val="005A10FB"/>
    <w:rsid w:val="005A11DE"/>
    <w:rsid w:val="005A123E"/>
    <w:rsid w:val="005A15D9"/>
    <w:rsid w:val="005A16A4"/>
    <w:rsid w:val="005A179C"/>
    <w:rsid w:val="005A183D"/>
    <w:rsid w:val="005A19B4"/>
    <w:rsid w:val="005A1AAE"/>
    <w:rsid w:val="005A223B"/>
    <w:rsid w:val="005A283B"/>
    <w:rsid w:val="005A2AD3"/>
    <w:rsid w:val="005A2CA2"/>
    <w:rsid w:val="005A2D64"/>
    <w:rsid w:val="005A2E09"/>
    <w:rsid w:val="005A30B0"/>
    <w:rsid w:val="005A3C70"/>
    <w:rsid w:val="005A3D8B"/>
    <w:rsid w:val="005A4FFA"/>
    <w:rsid w:val="005A525C"/>
    <w:rsid w:val="005A5BD6"/>
    <w:rsid w:val="005A64B6"/>
    <w:rsid w:val="005A67E6"/>
    <w:rsid w:val="005A7F64"/>
    <w:rsid w:val="005A7FB2"/>
    <w:rsid w:val="005B141F"/>
    <w:rsid w:val="005B16A3"/>
    <w:rsid w:val="005B17CE"/>
    <w:rsid w:val="005B1875"/>
    <w:rsid w:val="005B1B23"/>
    <w:rsid w:val="005B1C18"/>
    <w:rsid w:val="005B1DFC"/>
    <w:rsid w:val="005B244E"/>
    <w:rsid w:val="005B295A"/>
    <w:rsid w:val="005B2C24"/>
    <w:rsid w:val="005B2D37"/>
    <w:rsid w:val="005B2E61"/>
    <w:rsid w:val="005B2F7A"/>
    <w:rsid w:val="005B3191"/>
    <w:rsid w:val="005B330D"/>
    <w:rsid w:val="005B38D1"/>
    <w:rsid w:val="005B39DE"/>
    <w:rsid w:val="005B3F83"/>
    <w:rsid w:val="005B4107"/>
    <w:rsid w:val="005B4244"/>
    <w:rsid w:val="005B44A5"/>
    <w:rsid w:val="005B472C"/>
    <w:rsid w:val="005B4967"/>
    <w:rsid w:val="005B5141"/>
    <w:rsid w:val="005B5186"/>
    <w:rsid w:val="005B577A"/>
    <w:rsid w:val="005B59B1"/>
    <w:rsid w:val="005B5CD9"/>
    <w:rsid w:val="005B5EA4"/>
    <w:rsid w:val="005B631B"/>
    <w:rsid w:val="005B66C6"/>
    <w:rsid w:val="005B6A91"/>
    <w:rsid w:val="005B6B01"/>
    <w:rsid w:val="005B6DA3"/>
    <w:rsid w:val="005B6FFF"/>
    <w:rsid w:val="005B72AC"/>
    <w:rsid w:val="005B73B7"/>
    <w:rsid w:val="005B7B59"/>
    <w:rsid w:val="005B7FA1"/>
    <w:rsid w:val="005C0384"/>
    <w:rsid w:val="005C1065"/>
    <w:rsid w:val="005C131E"/>
    <w:rsid w:val="005C13C4"/>
    <w:rsid w:val="005C1406"/>
    <w:rsid w:val="005C14C8"/>
    <w:rsid w:val="005C165B"/>
    <w:rsid w:val="005C1BB8"/>
    <w:rsid w:val="005C1DD8"/>
    <w:rsid w:val="005C2442"/>
    <w:rsid w:val="005C2A03"/>
    <w:rsid w:val="005C2C67"/>
    <w:rsid w:val="005C2CD3"/>
    <w:rsid w:val="005C2F37"/>
    <w:rsid w:val="005C318B"/>
    <w:rsid w:val="005C321C"/>
    <w:rsid w:val="005C371B"/>
    <w:rsid w:val="005C3E47"/>
    <w:rsid w:val="005C4670"/>
    <w:rsid w:val="005C5094"/>
    <w:rsid w:val="005C56D0"/>
    <w:rsid w:val="005C599C"/>
    <w:rsid w:val="005C5C69"/>
    <w:rsid w:val="005C5FA1"/>
    <w:rsid w:val="005C602A"/>
    <w:rsid w:val="005C6046"/>
    <w:rsid w:val="005C651D"/>
    <w:rsid w:val="005C65D7"/>
    <w:rsid w:val="005C6BBF"/>
    <w:rsid w:val="005C6DC4"/>
    <w:rsid w:val="005C6EC2"/>
    <w:rsid w:val="005C7141"/>
    <w:rsid w:val="005C7787"/>
    <w:rsid w:val="005C79B1"/>
    <w:rsid w:val="005C7CC3"/>
    <w:rsid w:val="005C7DAA"/>
    <w:rsid w:val="005D0071"/>
    <w:rsid w:val="005D0F44"/>
    <w:rsid w:val="005D1072"/>
    <w:rsid w:val="005D114A"/>
    <w:rsid w:val="005D11D5"/>
    <w:rsid w:val="005D1EB6"/>
    <w:rsid w:val="005D203E"/>
    <w:rsid w:val="005D24A0"/>
    <w:rsid w:val="005D2991"/>
    <w:rsid w:val="005D2A7B"/>
    <w:rsid w:val="005D2B46"/>
    <w:rsid w:val="005D2EFE"/>
    <w:rsid w:val="005D3021"/>
    <w:rsid w:val="005D3121"/>
    <w:rsid w:val="005D3370"/>
    <w:rsid w:val="005D3412"/>
    <w:rsid w:val="005D3AFA"/>
    <w:rsid w:val="005D3D25"/>
    <w:rsid w:val="005D4288"/>
    <w:rsid w:val="005D43A7"/>
    <w:rsid w:val="005D4BB6"/>
    <w:rsid w:val="005D4BF5"/>
    <w:rsid w:val="005D4E66"/>
    <w:rsid w:val="005D55AE"/>
    <w:rsid w:val="005D5BF4"/>
    <w:rsid w:val="005D5F53"/>
    <w:rsid w:val="005D60D7"/>
    <w:rsid w:val="005D67D1"/>
    <w:rsid w:val="005D68CC"/>
    <w:rsid w:val="005D7483"/>
    <w:rsid w:val="005D7E23"/>
    <w:rsid w:val="005D7F31"/>
    <w:rsid w:val="005E00DE"/>
    <w:rsid w:val="005E11E9"/>
    <w:rsid w:val="005E132D"/>
    <w:rsid w:val="005E17AB"/>
    <w:rsid w:val="005E1A5F"/>
    <w:rsid w:val="005E1A6C"/>
    <w:rsid w:val="005E1AAB"/>
    <w:rsid w:val="005E1B8D"/>
    <w:rsid w:val="005E1FD1"/>
    <w:rsid w:val="005E2A29"/>
    <w:rsid w:val="005E2AB6"/>
    <w:rsid w:val="005E2F2E"/>
    <w:rsid w:val="005E31CC"/>
    <w:rsid w:val="005E3299"/>
    <w:rsid w:val="005E33A2"/>
    <w:rsid w:val="005E3919"/>
    <w:rsid w:val="005E3C7B"/>
    <w:rsid w:val="005E41B3"/>
    <w:rsid w:val="005E5222"/>
    <w:rsid w:val="005E6366"/>
    <w:rsid w:val="005E7B85"/>
    <w:rsid w:val="005E7DFA"/>
    <w:rsid w:val="005F0E84"/>
    <w:rsid w:val="005F0F37"/>
    <w:rsid w:val="005F1564"/>
    <w:rsid w:val="005F1701"/>
    <w:rsid w:val="005F1DC9"/>
    <w:rsid w:val="005F21E5"/>
    <w:rsid w:val="005F2324"/>
    <w:rsid w:val="005F2785"/>
    <w:rsid w:val="005F27F5"/>
    <w:rsid w:val="005F2839"/>
    <w:rsid w:val="005F2C48"/>
    <w:rsid w:val="005F2F96"/>
    <w:rsid w:val="005F3634"/>
    <w:rsid w:val="005F36C0"/>
    <w:rsid w:val="005F37FB"/>
    <w:rsid w:val="005F4541"/>
    <w:rsid w:val="005F4821"/>
    <w:rsid w:val="005F4950"/>
    <w:rsid w:val="005F4A7B"/>
    <w:rsid w:val="005F51A6"/>
    <w:rsid w:val="005F54C9"/>
    <w:rsid w:val="005F5659"/>
    <w:rsid w:val="005F57AD"/>
    <w:rsid w:val="005F59E2"/>
    <w:rsid w:val="005F5DC3"/>
    <w:rsid w:val="005F5DEF"/>
    <w:rsid w:val="005F6780"/>
    <w:rsid w:val="005F7299"/>
    <w:rsid w:val="005F7398"/>
    <w:rsid w:val="005F7565"/>
    <w:rsid w:val="005F7A51"/>
    <w:rsid w:val="005F7A86"/>
    <w:rsid w:val="0060011D"/>
    <w:rsid w:val="006006C4"/>
    <w:rsid w:val="006008A3"/>
    <w:rsid w:val="00600A62"/>
    <w:rsid w:val="006011B0"/>
    <w:rsid w:val="0060149D"/>
    <w:rsid w:val="00601C91"/>
    <w:rsid w:val="00601D14"/>
    <w:rsid w:val="006025B1"/>
    <w:rsid w:val="00602949"/>
    <w:rsid w:val="00602A55"/>
    <w:rsid w:val="00602C57"/>
    <w:rsid w:val="00602CCD"/>
    <w:rsid w:val="0060373C"/>
    <w:rsid w:val="00603847"/>
    <w:rsid w:val="0060392E"/>
    <w:rsid w:val="00603A92"/>
    <w:rsid w:val="00603BBD"/>
    <w:rsid w:val="00603DBD"/>
    <w:rsid w:val="00603F7D"/>
    <w:rsid w:val="00604343"/>
    <w:rsid w:val="00604420"/>
    <w:rsid w:val="006050BD"/>
    <w:rsid w:val="00605160"/>
    <w:rsid w:val="00605218"/>
    <w:rsid w:val="0060534E"/>
    <w:rsid w:val="00605407"/>
    <w:rsid w:val="00605B56"/>
    <w:rsid w:val="00605DF6"/>
    <w:rsid w:val="006065E9"/>
    <w:rsid w:val="006066B6"/>
    <w:rsid w:val="00606E57"/>
    <w:rsid w:val="0060766A"/>
    <w:rsid w:val="006077DA"/>
    <w:rsid w:val="0060795B"/>
    <w:rsid w:val="00610010"/>
    <w:rsid w:val="00610086"/>
    <w:rsid w:val="0061036D"/>
    <w:rsid w:val="00610D7C"/>
    <w:rsid w:val="00610FB9"/>
    <w:rsid w:val="00610FE3"/>
    <w:rsid w:val="006114CD"/>
    <w:rsid w:val="00611509"/>
    <w:rsid w:val="00612371"/>
    <w:rsid w:val="00612631"/>
    <w:rsid w:val="00612E91"/>
    <w:rsid w:val="00613030"/>
    <w:rsid w:val="00613467"/>
    <w:rsid w:val="00613509"/>
    <w:rsid w:val="00613576"/>
    <w:rsid w:val="006135C6"/>
    <w:rsid w:val="00613911"/>
    <w:rsid w:val="00613BB0"/>
    <w:rsid w:val="006142C4"/>
    <w:rsid w:val="00614F45"/>
    <w:rsid w:val="00615173"/>
    <w:rsid w:val="006153BC"/>
    <w:rsid w:val="00615A38"/>
    <w:rsid w:val="00615A99"/>
    <w:rsid w:val="00615BCC"/>
    <w:rsid w:val="00615E33"/>
    <w:rsid w:val="00616001"/>
    <w:rsid w:val="006160EE"/>
    <w:rsid w:val="0061686F"/>
    <w:rsid w:val="006179C2"/>
    <w:rsid w:val="00620BD7"/>
    <w:rsid w:val="0062118B"/>
    <w:rsid w:val="00621FE8"/>
    <w:rsid w:val="00622203"/>
    <w:rsid w:val="0062271E"/>
    <w:rsid w:val="0062279B"/>
    <w:rsid w:val="006228D3"/>
    <w:rsid w:val="00622CF1"/>
    <w:rsid w:val="00622F93"/>
    <w:rsid w:val="00623421"/>
    <w:rsid w:val="0062367F"/>
    <w:rsid w:val="00623FF4"/>
    <w:rsid w:val="00624CA7"/>
    <w:rsid w:val="00624DA1"/>
    <w:rsid w:val="00625463"/>
    <w:rsid w:val="00625AA7"/>
    <w:rsid w:val="00625C15"/>
    <w:rsid w:val="00625CFF"/>
    <w:rsid w:val="00626260"/>
    <w:rsid w:val="006263E6"/>
    <w:rsid w:val="006265E1"/>
    <w:rsid w:val="006268CE"/>
    <w:rsid w:val="006268F9"/>
    <w:rsid w:val="00626BFA"/>
    <w:rsid w:val="00627C7E"/>
    <w:rsid w:val="00627EB8"/>
    <w:rsid w:val="00630465"/>
    <w:rsid w:val="00630DBA"/>
    <w:rsid w:val="00631312"/>
    <w:rsid w:val="006316A4"/>
    <w:rsid w:val="00631F6A"/>
    <w:rsid w:val="00632039"/>
    <w:rsid w:val="006320AA"/>
    <w:rsid w:val="00632535"/>
    <w:rsid w:val="006329C5"/>
    <w:rsid w:val="00633445"/>
    <w:rsid w:val="00633ABF"/>
    <w:rsid w:val="00634463"/>
    <w:rsid w:val="006346EB"/>
    <w:rsid w:val="00634A81"/>
    <w:rsid w:val="0063512D"/>
    <w:rsid w:val="00635718"/>
    <w:rsid w:val="006358FA"/>
    <w:rsid w:val="00635D18"/>
    <w:rsid w:val="00636209"/>
    <w:rsid w:val="00636327"/>
    <w:rsid w:val="0063685E"/>
    <w:rsid w:val="006369AE"/>
    <w:rsid w:val="00636B64"/>
    <w:rsid w:val="00636B8C"/>
    <w:rsid w:val="00637169"/>
    <w:rsid w:val="00637213"/>
    <w:rsid w:val="006372B1"/>
    <w:rsid w:val="006377F4"/>
    <w:rsid w:val="006379B4"/>
    <w:rsid w:val="00637C4E"/>
    <w:rsid w:val="0064043E"/>
    <w:rsid w:val="0064118E"/>
    <w:rsid w:val="00641D92"/>
    <w:rsid w:val="006423A5"/>
    <w:rsid w:val="00642572"/>
    <w:rsid w:val="00642984"/>
    <w:rsid w:val="00642AD4"/>
    <w:rsid w:val="00642BD3"/>
    <w:rsid w:val="00642C39"/>
    <w:rsid w:val="0064339B"/>
    <w:rsid w:val="006434CE"/>
    <w:rsid w:val="006435EB"/>
    <w:rsid w:val="006439A6"/>
    <w:rsid w:val="00643C52"/>
    <w:rsid w:val="00643FBF"/>
    <w:rsid w:val="006443A9"/>
    <w:rsid w:val="00644856"/>
    <w:rsid w:val="00644991"/>
    <w:rsid w:val="0064499D"/>
    <w:rsid w:val="00644A46"/>
    <w:rsid w:val="00644C25"/>
    <w:rsid w:val="00644FE0"/>
    <w:rsid w:val="00645009"/>
    <w:rsid w:val="00645400"/>
    <w:rsid w:val="0064561C"/>
    <w:rsid w:val="00645F17"/>
    <w:rsid w:val="00646932"/>
    <w:rsid w:val="0064756C"/>
    <w:rsid w:val="00647AFC"/>
    <w:rsid w:val="00647D66"/>
    <w:rsid w:val="0065048B"/>
    <w:rsid w:val="00650795"/>
    <w:rsid w:val="006510E4"/>
    <w:rsid w:val="006516C7"/>
    <w:rsid w:val="0065174D"/>
    <w:rsid w:val="006523ED"/>
    <w:rsid w:val="00652469"/>
    <w:rsid w:val="00652673"/>
    <w:rsid w:val="006527B1"/>
    <w:rsid w:val="00652D2B"/>
    <w:rsid w:val="0065330B"/>
    <w:rsid w:val="006534E5"/>
    <w:rsid w:val="00653B25"/>
    <w:rsid w:val="006541C6"/>
    <w:rsid w:val="00654A5E"/>
    <w:rsid w:val="00654CD2"/>
    <w:rsid w:val="00654D8F"/>
    <w:rsid w:val="0065516C"/>
    <w:rsid w:val="006556AF"/>
    <w:rsid w:val="00655926"/>
    <w:rsid w:val="00655B1A"/>
    <w:rsid w:val="00655EB9"/>
    <w:rsid w:val="006562B6"/>
    <w:rsid w:val="00656C77"/>
    <w:rsid w:val="00656EA6"/>
    <w:rsid w:val="0065747F"/>
    <w:rsid w:val="00657B5A"/>
    <w:rsid w:val="00657BF1"/>
    <w:rsid w:val="00657F7A"/>
    <w:rsid w:val="0066087B"/>
    <w:rsid w:val="00660C68"/>
    <w:rsid w:val="00660C78"/>
    <w:rsid w:val="00660C88"/>
    <w:rsid w:val="00661008"/>
    <w:rsid w:val="0066121E"/>
    <w:rsid w:val="006617E2"/>
    <w:rsid w:val="00661A80"/>
    <w:rsid w:val="00662516"/>
    <w:rsid w:val="006626FE"/>
    <w:rsid w:val="00663237"/>
    <w:rsid w:val="00663597"/>
    <w:rsid w:val="0066366B"/>
    <w:rsid w:val="00663CDF"/>
    <w:rsid w:val="006646C7"/>
    <w:rsid w:val="006649C4"/>
    <w:rsid w:val="00664D89"/>
    <w:rsid w:val="00664E95"/>
    <w:rsid w:val="0066554D"/>
    <w:rsid w:val="006656B2"/>
    <w:rsid w:val="006657C4"/>
    <w:rsid w:val="00665AD8"/>
    <w:rsid w:val="00666274"/>
    <w:rsid w:val="0066630D"/>
    <w:rsid w:val="00666B02"/>
    <w:rsid w:val="0066722C"/>
    <w:rsid w:val="006676B4"/>
    <w:rsid w:val="006679C4"/>
    <w:rsid w:val="006701EE"/>
    <w:rsid w:val="006708B7"/>
    <w:rsid w:val="006711CF"/>
    <w:rsid w:val="006712A9"/>
    <w:rsid w:val="006712C7"/>
    <w:rsid w:val="0067148C"/>
    <w:rsid w:val="00671755"/>
    <w:rsid w:val="00671F48"/>
    <w:rsid w:val="00671FEB"/>
    <w:rsid w:val="00672C04"/>
    <w:rsid w:val="006730EF"/>
    <w:rsid w:val="00673A50"/>
    <w:rsid w:val="00673BE1"/>
    <w:rsid w:val="00674AA9"/>
    <w:rsid w:val="00674B76"/>
    <w:rsid w:val="00674B8D"/>
    <w:rsid w:val="00674D2E"/>
    <w:rsid w:val="00675005"/>
    <w:rsid w:val="0067502F"/>
    <w:rsid w:val="006751BC"/>
    <w:rsid w:val="006751ED"/>
    <w:rsid w:val="00675514"/>
    <w:rsid w:val="00675865"/>
    <w:rsid w:val="00675B3F"/>
    <w:rsid w:val="00675BC4"/>
    <w:rsid w:val="00675DE4"/>
    <w:rsid w:val="0067633B"/>
    <w:rsid w:val="00676C6F"/>
    <w:rsid w:val="00677100"/>
    <w:rsid w:val="00677212"/>
    <w:rsid w:val="00677456"/>
    <w:rsid w:val="00677FEA"/>
    <w:rsid w:val="00680076"/>
    <w:rsid w:val="0068008B"/>
    <w:rsid w:val="00680250"/>
    <w:rsid w:val="006805C3"/>
    <w:rsid w:val="006807AA"/>
    <w:rsid w:val="00680A09"/>
    <w:rsid w:val="00680E53"/>
    <w:rsid w:val="00681185"/>
    <w:rsid w:val="006814B7"/>
    <w:rsid w:val="00681787"/>
    <w:rsid w:val="00681DD6"/>
    <w:rsid w:val="00681E33"/>
    <w:rsid w:val="0068221B"/>
    <w:rsid w:val="00682474"/>
    <w:rsid w:val="0068272A"/>
    <w:rsid w:val="00682E28"/>
    <w:rsid w:val="00683820"/>
    <w:rsid w:val="00683C56"/>
    <w:rsid w:val="00684296"/>
    <w:rsid w:val="00684371"/>
    <w:rsid w:val="0068464B"/>
    <w:rsid w:val="006848D0"/>
    <w:rsid w:val="00684969"/>
    <w:rsid w:val="00684C18"/>
    <w:rsid w:val="00684F9C"/>
    <w:rsid w:val="0068507C"/>
    <w:rsid w:val="0068540C"/>
    <w:rsid w:val="006857E8"/>
    <w:rsid w:val="00685B12"/>
    <w:rsid w:val="00685BD2"/>
    <w:rsid w:val="00686132"/>
    <w:rsid w:val="00686402"/>
    <w:rsid w:val="00686A8D"/>
    <w:rsid w:val="006875C4"/>
    <w:rsid w:val="00687785"/>
    <w:rsid w:val="00687FF3"/>
    <w:rsid w:val="00690F58"/>
    <w:rsid w:val="00690F6E"/>
    <w:rsid w:val="0069178B"/>
    <w:rsid w:val="00691809"/>
    <w:rsid w:val="00691C92"/>
    <w:rsid w:val="00691ED3"/>
    <w:rsid w:val="006926A8"/>
    <w:rsid w:val="00692AB4"/>
    <w:rsid w:val="00692BD5"/>
    <w:rsid w:val="00692BF0"/>
    <w:rsid w:val="006932B9"/>
    <w:rsid w:val="006936C9"/>
    <w:rsid w:val="006936F4"/>
    <w:rsid w:val="00693E0D"/>
    <w:rsid w:val="00694000"/>
    <w:rsid w:val="00694148"/>
    <w:rsid w:val="00695054"/>
    <w:rsid w:val="00695603"/>
    <w:rsid w:val="00695770"/>
    <w:rsid w:val="006958BF"/>
    <w:rsid w:val="00695B04"/>
    <w:rsid w:val="00695C43"/>
    <w:rsid w:val="00695D98"/>
    <w:rsid w:val="00695F56"/>
    <w:rsid w:val="00695FA7"/>
    <w:rsid w:val="006964AE"/>
    <w:rsid w:val="0069662C"/>
    <w:rsid w:val="00696B72"/>
    <w:rsid w:val="0069734C"/>
    <w:rsid w:val="00697431"/>
    <w:rsid w:val="00697CBA"/>
    <w:rsid w:val="00697EE7"/>
    <w:rsid w:val="00697EED"/>
    <w:rsid w:val="00697F87"/>
    <w:rsid w:val="006A0582"/>
    <w:rsid w:val="006A0E66"/>
    <w:rsid w:val="006A13AC"/>
    <w:rsid w:val="006A1651"/>
    <w:rsid w:val="006A172E"/>
    <w:rsid w:val="006A172F"/>
    <w:rsid w:val="006A178D"/>
    <w:rsid w:val="006A190F"/>
    <w:rsid w:val="006A23D9"/>
    <w:rsid w:val="006A2F97"/>
    <w:rsid w:val="006A31E6"/>
    <w:rsid w:val="006A3B79"/>
    <w:rsid w:val="006A4E51"/>
    <w:rsid w:val="006A4F4B"/>
    <w:rsid w:val="006A540C"/>
    <w:rsid w:val="006A55A3"/>
    <w:rsid w:val="006A5C5E"/>
    <w:rsid w:val="006A5F7F"/>
    <w:rsid w:val="006A643B"/>
    <w:rsid w:val="006A6CE9"/>
    <w:rsid w:val="006A72A7"/>
    <w:rsid w:val="006A7520"/>
    <w:rsid w:val="006A7FCF"/>
    <w:rsid w:val="006B0AD0"/>
    <w:rsid w:val="006B13EF"/>
    <w:rsid w:val="006B1CF6"/>
    <w:rsid w:val="006B1E0B"/>
    <w:rsid w:val="006B243E"/>
    <w:rsid w:val="006B2912"/>
    <w:rsid w:val="006B2C13"/>
    <w:rsid w:val="006B2FF3"/>
    <w:rsid w:val="006B302A"/>
    <w:rsid w:val="006B3281"/>
    <w:rsid w:val="006B3472"/>
    <w:rsid w:val="006B3665"/>
    <w:rsid w:val="006B39C2"/>
    <w:rsid w:val="006B3E32"/>
    <w:rsid w:val="006B4236"/>
    <w:rsid w:val="006B4411"/>
    <w:rsid w:val="006B58B4"/>
    <w:rsid w:val="006B63F2"/>
    <w:rsid w:val="006B69C7"/>
    <w:rsid w:val="006B6C58"/>
    <w:rsid w:val="006B7136"/>
    <w:rsid w:val="006B73BF"/>
    <w:rsid w:val="006B73D4"/>
    <w:rsid w:val="006B74E7"/>
    <w:rsid w:val="006B7528"/>
    <w:rsid w:val="006B7CC4"/>
    <w:rsid w:val="006C00D9"/>
    <w:rsid w:val="006C00DE"/>
    <w:rsid w:val="006C02B6"/>
    <w:rsid w:val="006C061E"/>
    <w:rsid w:val="006C085A"/>
    <w:rsid w:val="006C095A"/>
    <w:rsid w:val="006C0A38"/>
    <w:rsid w:val="006C0BA7"/>
    <w:rsid w:val="006C0F2A"/>
    <w:rsid w:val="006C101C"/>
    <w:rsid w:val="006C15DA"/>
    <w:rsid w:val="006C18D6"/>
    <w:rsid w:val="006C1985"/>
    <w:rsid w:val="006C1CF7"/>
    <w:rsid w:val="006C2143"/>
    <w:rsid w:val="006C2332"/>
    <w:rsid w:val="006C26FB"/>
    <w:rsid w:val="006C2A6A"/>
    <w:rsid w:val="006C2C72"/>
    <w:rsid w:val="006C2D9C"/>
    <w:rsid w:val="006C2E30"/>
    <w:rsid w:val="006C32F2"/>
    <w:rsid w:val="006C3566"/>
    <w:rsid w:val="006C40F3"/>
    <w:rsid w:val="006C4387"/>
    <w:rsid w:val="006C4A43"/>
    <w:rsid w:val="006C4CE5"/>
    <w:rsid w:val="006C51F0"/>
    <w:rsid w:val="006C5296"/>
    <w:rsid w:val="006C5799"/>
    <w:rsid w:val="006C583A"/>
    <w:rsid w:val="006C59C3"/>
    <w:rsid w:val="006C627E"/>
    <w:rsid w:val="006C64E4"/>
    <w:rsid w:val="006C7157"/>
    <w:rsid w:val="006C78EE"/>
    <w:rsid w:val="006D00A2"/>
    <w:rsid w:val="006D0853"/>
    <w:rsid w:val="006D0AC9"/>
    <w:rsid w:val="006D0BDA"/>
    <w:rsid w:val="006D0D9D"/>
    <w:rsid w:val="006D19F1"/>
    <w:rsid w:val="006D2516"/>
    <w:rsid w:val="006D280B"/>
    <w:rsid w:val="006D368D"/>
    <w:rsid w:val="006D38E3"/>
    <w:rsid w:val="006D3C87"/>
    <w:rsid w:val="006D3E08"/>
    <w:rsid w:val="006D3EF1"/>
    <w:rsid w:val="006D438B"/>
    <w:rsid w:val="006D4837"/>
    <w:rsid w:val="006D48C3"/>
    <w:rsid w:val="006D5E3C"/>
    <w:rsid w:val="006D65A3"/>
    <w:rsid w:val="006D6A2E"/>
    <w:rsid w:val="006D7E41"/>
    <w:rsid w:val="006E0353"/>
    <w:rsid w:val="006E03BC"/>
    <w:rsid w:val="006E0612"/>
    <w:rsid w:val="006E0ABD"/>
    <w:rsid w:val="006E141F"/>
    <w:rsid w:val="006E1812"/>
    <w:rsid w:val="006E1F7F"/>
    <w:rsid w:val="006E1FBD"/>
    <w:rsid w:val="006E2DD8"/>
    <w:rsid w:val="006E32BD"/>
    <w:rsid w:val="006E3C1D"/>
    <w:rsid w:val="006E473A"/>
    <w:rsid w:val="006E486B"/>
    <w:rsid w:val="006E492C"/>
    <w:rsid w:val="006E4F64"/>
    <w:rsid w:val="006E4F98"/>
    <w:rsid w:val="006E50DE"/>
    <w:rsid w:val="006E525B"/>
    <w:rsid w:val="006E52B8"/>
    <w:rsid w:val="006E54DF"/>
    <w:rsid w:val="006E5CEE"/>
    <w:rsid w:val="006E6100"/>
    <w:rsid w:val="006E694C"/>
    <w:rsid w:val="006E6A2C"/>
    <w:rsid w:val="006E702D"/>
    <w:rsid w:val="006E72FE"/>
    <w:rsid w:val="006E74B3"/>
    <w:rsid w:val="006E7678"/>
    <w:rsid w:val="006E7B2D"/>
    <w:rsid w:val="006E7C2E"/>
    <w:rsid w:val="006E7D7B"/>
    <w:rsid w:val="006F002E"/>
    <w:rsid w:val="006F0365"/>
    <w:rsid w:val="006F049F"/>
    <w:rsid w:val="006F0D56"/>
    <w:rsid w:val="006F0D5D"/>
    <w:rsid w:val="006F1171"/>
    <w:rsid w:val="006F14BB"/>
    <w:rsid w:val="006F14C8"/>
    <w:rsid w:val="006F1501"/>
    <w:rsid w:val="006F2CEF"/>
    <w:rsid w:val="006F3342"/>
    <w:rsid w:val="006F356E"/>
    <w:rsid w:val="006F450D"/>
    <w:rsid w:val="006F4766"/>
    <w:rsid w:val="006F486D"/>
    <w:rsid w:val="006F526D"/>
    <w:rsid w:val="006F575B"/>
    <w:rsid w:val="006F5894"/>
    <w:rsid w:val="006F58B6"/>
    <w:rsid w:val="006F5D0B"/>
    <w:rsid w:val="006F5D77"/>
    <w:rsid w:val="006F6106"/>
    <w:rsid w:val="006F6396"/>
    <w:rsid w:val="006F7364"/>
    <w:rsid w:val="006F7648"/>
    <w:rsid w:val="006F7864"/>
    <w:rsid w:val="007001AB"/>
    <w:rsid w:val="00700379"/>
    <w:rsid w:val="00700398"/>
    <w:rsid w:val="007005C7"/>
    <w:rsid w:val="00700A44"/>
    <w:rsid w:val="00701CEE"/>
    <w:rsid w:val="00701D6F"/>
    <w:rsid w:val="00701FC6"/>
    <w:rsid w:val="00702956"/>
    <w:rsid w:val="00702D71"/>
    <w:rsid w:val="007037B6"/>
    <w:rsid w:val="00703C54"/>
    <w:rsid w:val="007042A0"/>
    <w:rsid w:val="007045F2"/>
    <w:rsid w:val="0070480A"/>
    <w:rsid w:val="0070481A"/>
    <w:rsid w:val="00705762"/>
    <w:rsid w:val="00706FED"/>
    <w:rsid w:val="007072F4"/>
    <w:rsid w:val="0070784B"/>
    <w:rsid w:val="00707AF6"/>
    <w:rsid w:val="007100D2"/>
    <w:rsid w:val="00710340"/>
    <w:rsid w:val="0071049E"/>
    <w:rsid w:val="00710BB0"/>
    <w:rsid w:val="00710BFE"/>
    <w:rsid w:val="00710EA1"/>
    <w:rsid w:val="00711104"/>
    <w:rsid w:val="00711115"/>
    <w:rsid w:val="00711226"/>
    <w:rsid w:val="00711ECA"/>
    <w:rsid w:val="007121E1"/>
    <w:rsid w:val="0071273F"/>
    <w:rsid w:val="00712CDD"/>
    <w:rsid w:val="00712D4A"/>
    <w:rsid w:val="00712EC6"/>
    <w:rsid w:val="00713973"/>
    <w:rsid w:val="00713B4E"/>
    <w:rsid w:val="00713DC5"/>
    <w:rsid w:val="00713EF7"/>
    <w:rsid w:val="007142CC"/>
    <w:rsid w:val="00714517"/>
    <w:rsid w:val="00715693"/>
    <w:rsid w:val="00715AD6"/>
    <w:rsid w:val="00715D85"/>
    <w:rsid w:val="00715EF4"/>
    <w:rsid w:val="0071661A"/>
    <w:rsid w:val="00716A35"/>
    <w:rsid w:val="00716EB5"/>
    <w:rsid w:val="0071703F"/>
    <w:rsid w:val="0071718A"/>
    <w:rsid w:val="00717951"/>
    <w:rsid w:val="007179F2"/>
    <w:rsid w:val="00717A64"/>
    <w:rsid w:val="00717BA8"/>
    <w:rsid w:val="00717EE6"/>
    <w:rsid w:val="0072018B"/>
    <w:rsid w:val="007201D4"/>
    <w:rsid w:val="00720569"/>
    <w:rsid w:val="00720822"/>
    <w:rsid w:val="00720A39"/>
    <w:rsid w:val="00720AC6"/>
    <w:rsid w:val="00720D83"/>
    <w:rsid w:val="00721175"/>
    <w:rsid w:val="00721347"/>
    <w:rsid w:val="00721CE8"/>
    <w:rsid w:val="00721DF7"/>
    <w:rsid w:val="007222E6"/>
    <w:rsid w:val="00722E64"/>
    <w:rsid w:val="00722E99"/>
    <w:rsid w:val="00722FF6"/>
    <w:rsid w:val="0072392A"/>
    <w:rsid w:val="00723CE8"/>
    <w:rsid w:val="00724126"/>
    <w:rsid w:val="0072417E"/>
    <w:rsid w:val="00724601"/>
    <w:rsid w:val="00724BD4"/>
    <w:rsid w:val="007250FE"/>
    <w:rsid w:val="00725330"/>
    <w:rsid w:val="00725698"/>
    <w:rsid w:val="00725F25"/>
    <w:rsid w:val="00726347"/>
    <w:rsid w:val="00726A35"/>
    <w:rsid w:val="00726A93"/>
    <w:rsid w:val="007277E0"/>
    <w:rsid w:val="00727DDC"/>
    <w:rsid w:val="00730B8D"/>
    <w:rsid w:val="00730EDE"/>
    <w:rsid w:val="00731B40"/>
    <w:rsid w:val="00731C76"/>
    <w:rsid w:val="0073221B"/>
    <w:rsid w:val="0073271B"/>
    <w:rsid w:val="00733087"/>
    <w:rsid w:val="00733799"/>
    <w:rsid w:val="00733C44"/>
    <w:rsid w:val="00733D78"/>
    <w:rsid w:val="00734D93"/>
    <w:rsid w:val="00735132"/>
    <w:rsid w:val="00735351"/>
    <w:rsid w:val="007354C8"/>
    <w:rsid w:val="00735675"/>
    <w:rsid w:val="00736FCC"/>
    <w:rsid w:val="0073742F"/>
    <w:rsid w:val="0073796E"/>
    <w:rsid w:val="00737C48"/>
    <w:rsid w:val="00740549"/>
    <w:rsid w:val="007412FE"/>
    <w:rsid w:val="00741E53"/>
    <w:rsid w:val="0074240F"/>
    <w:rsid w:val="0074314C"/>
    <w:rsid w:val="007432DF"/>
    <w:rsid w:val="007434B5"/>
    <w:rsid w:val="007434DC"/>
    <w:rsid w:val="007437F9"/>
    <w:rsid w:val="00743F8C"/>
    <w:rsid w:val="007442C5"/>
    <w:rsid w:val="007447A9"/>
    <w:rsid w:val="00744975"/>
    <w:rsid w:val="00744C7E"/>
    <w:rsid w:val="00744CC0"/>
    <w:rsid w:val="00745B26"/>
    <w:rsid w:val="00745CF3"/>
    <w:rsid w:val="00746361"/>
    <w:rsid w:val="00746624"/>
    <w:rsid w:val="0074674C"/>
    <w:rsid w:val="00746975"/>
    <w:rsid w:val="00746977"/>
    <w:rsid w:val="007470A1"/>
    <w:rsid w:val="007473BB"/>
    <w:rsid w:val="007473F1"/>
    <w:rsid w:val="007478D5"/>
    <w:rsid w:val="00747946"/>
    <w:rsid w:val="00747DC0"/>
    <w:rsid w:val="00750647"/>
    <w:rsid w:val="00750766"/>
    <w:rsid w:val="00750BE4"/>
    <w:rsid w:val="007510D6"/>
    <w:rsid w:val="0075122D"/>
    <w:rsid w:val="007514D8"/>
    <w:rsid w:val="007515C9"/>
    <w:rsid w:val="00751B06"/>
    <w:rsid w:val="00751D82"/>
    <w:rsid w:val="00751EE2"/>
    <w:rsid w:val="007523F1"/>
    <w:rsid w:val="00752507"/>
    <w:rsid w:val="00752A96"/>
    <w:rsid w:val="00752AFF"/>
    <w:rsid w:val="0075302B"/>
    <w:rsid w:val="007535E4"/>
    <w:rsid w:val="007537A3"/>
    <w:rsid w:val="00753BA1"/>
    <w:rsid w:val="0075420F"/>
    <w:rsid w:val="00754643"/>
    <w:rsid w:val="00754927"/>
    <w:rsid w:val="007549B3"/>
    <w:rsid w:val="00755480"/>
    <w:rsid w:val="00755897"/>
    <w:rsid w:val="007559EF"/>
    <w:rsid w:val="00755D18"/>
    <w:rsid w:val="00756B78"/>
    <w:rsid w:val="00756F76"/>
    <w:rsid w:val="00757276"/>
    <w:rsid w:val="007575C4"/>
    <w:rsid w:val="00757642"/>
    <w:rsid w:val="00757B94"/>
    <w:rsid w:val="00760703"/>
    <w:rsid w:val="0076075A"/>
    <w:rsid w:val="00760BB1"/>
    <w:rsid w:val="0076117A"/>
    <w:rsid w:val="007614ED"/>
    <w:rsid w:val="0076179D"/>
    <w:rsid w:val="007619C5"/>
    <w:rsid w:val="00761CD8"/>
    <w:rsid w:val="00761D9D"/>
    <w:rsid w:val="00762204"/>
    <w:rsid w:val="00762817"/>
    <w:rsid w:val="007628DD"/>
    <w:rsid w:val="007629DC"/>
    <w:rsid w:val="00762F53"/>
    <w:rsid w:val="007637BB"/>
    <w:rsid w:val="00763AC6"/>
    <w:rsid w:val="00763C7B"/>
    <w:rsid w:val="0076423C"/>
    <w:rsid w:val="0076486C"/>
    <w:rsid w:val="00764A3D"/>
    <w:rsid w:val="00764AEB"/>
    <w:rsid w:val="00765539"/>
    <w:rsid w:val="0076573F"/>
    <w:rsid w:val="00765DE4"/>
    <w:rsid w:val="00766150"/>
    <w:rsid w:val="00766240"/>
    <w:rsid w:val="0076666E"/>
    <w:rsid w:val="00766778"/>
    <w:rsid w:val="0076730E"/>
    <w:rsid w:val="00770679"/>
    <w:rsid w:val="0077067D"/>
    <w:rsid w:val="007706BA"/>
    <w:rsid w:val="007707B7"/>
    <w:rsid w:val="00770868"/>
    <w:rsid w:val="00770C79"/>
    <w:rsid w:val="00770DC3"/>
    <w:rsid w:val="00770EF5"/>
    <w:rsid w:val="00770F09"/>
    <w:rsid w:val="007715B6"/>
    <w:rsid w:val="00771610"/>
    <w:rsid w:val="00771B51"/>
    <w:rsid w:val="00771B55"/>
    <w:rsid w:val="00771C7E"/>
    <w:rsid w:val="007727D1"/>
    <w:rsid w:val="00772E2A"/>
    <w:rsid w:val="00772FD7"/>
    <w:rsid w:val="00773032"/>
    <w:rsid w:val="00773063"/>
    <w:rsid w:val="0077366C"/>
    <w:rsid w:val="00773DFD"/>
    <w:rsid w:val="007740B8"/>
    <w:rsid w:val="00774354"/>
    <w:rsid w:val="007744F7"/>
    <w:rsid w:val="007745A3"/>
    <w:rsid w:val="007746E2"/>
    <w:rsid w:val="007748A9"/>
    <w:rsid w:val="0077523F"/>
    <w:rsid w:val="00775893"/>
    <w:rsid w:val="007758A2"/>
    <w:rsid w:val="00775D63"/>
    <w:rsid w:val="00775DB4"/>
    <w:rsid w:val="00776896"/>
    <w:rsid w:val="00776A70"/>
    <w:rsid w:val="00776A78"/>
    <w:rsid w:val="00776C50"/>
    <w:rsid w:val="00776EC4"/>
    <w:rsid w:val="0077779A"/>
    <w:rsid w:val="00777AD2"/>
    <w:rsid w:val="00777D63"/>
    <w:rsid w:val="00777D78"/>
    <w:rsid w:val="00777FBA"/>
    <w:rsid w:val="00780510"/>
    <w:rsid w:val="00780BDE"/>
    <w:rsid w:val="00780FA2"/>
    <w:rsid w:val="007811CB"/>
    <w:rsid w:val="00781343"/>
    <w:rsid w:val="007815D5"/>
    <w:rsid w:val="00781787"/>
    <w:rsid w:val="007818D6"/>
    <w:rsid w:val="00781B30"/>
    <w:rsid w:val="00781E60"/>
    <w:rsid w:val="007821CE"/>
    <w:rsid w:val="00782955"/>
    <w:rsid w:val="00782ACA"/>
    <w:rsid w:val="007831ED"/>
    <w:rsid w:val="00783452"/>
    <w:rsid w:val="00783607"/>
    <w:rsid w:val="00783717"/>
    <w:rsid w:val="00783834"/>
    <w:rsid w:val="00783AD7"/>
    <w:rsid w:val="00783B5A"/>
    <w:rsid w:val="00784393"/>
    <w:rsid w:val="00784549"/>
    <w:rsid w:val="00784825"/>
    <w:rsid w:val="007848FB"/>
    <w:rsid w:val="00784E22"/>
    <w:rsid w:val="007856E1"/>
    <w:rsid w:val="00785C84"/>
    <w:rsid w:val="0078657B"/>
    <w:rsid w:val="0078669D"/>
    <w:rsid w:val="007867D5"/>
    <w:rsid w:val="00787796"/>
    <w:rsid w:val="00787894"/>
    <w:rsid w:val="00787A3F"/>
    <w:rsid w:val="00787BC8"/>
    <w:rsid w:val="00787D2C"/>
    <w:rsid w:val="00790121"/>
    <w:rsid w:val="007902B5"/>
    <w:rsid w:val="007902C1"/>
    <w:rsid w:val="007908E0"/>
    <w:rsid w:val="00790A02"/>
    <w:rsid w:val="00790A9B"/>
    <w:rsid w:val="00790B89"/>
    <w:rsid w:val="0079101B"/>
    <w:rsid w:val="0079135F"/>
    <w:rsid w:val="007915E0"/>
    <w:rsid w:val="00791A25"/>
    <w:rsid w:val="00792356"/>
    <w:rsid w:val="0079252F"/>
    <w:rsid w:val="00792C75"/>
    <w:rsid w:val="00793AE3"/>
    <w:rsid w:val="00793C2E"/>
    <w:rsid w:val="00793DA7"/>
    <w:rsid w:val="007943B5"/>
    <w:rsid w:val="00794BA5"/>
    <w:rsid w:val="00794BC0"/>
    <w:rsid w:val="00795087"/>
    <w:rsid w:val="007956F7"/>
    <w:rsid w:val="0079595C"/>
    <w:rsid w:val="00795C6A"/>
    <w:rsid w:val="007A00FC"/>
    <w:rsid w:val="007A0183"/>
    <w:rsid w:val="007A04BB"/>
    <w:rsid w:val="007A0BEE"/>
    <w:rsid w:val="007A0CDA"/>
    <w:rsid w:val="007A0D97"/>
    <w:rsid w:val="007A174B"/>
    <w:rsid w:val="007A19C0"/>
    <w:rsid w:val="007A1D87"/>
    <w:rsid w:val="007A1F3F"/>
    <w:rsid w:val="007A1F59"/>
    <w:rsid w:val="007A2235"/>
    <w:rsid w:val="007A2354"/>
    <w:rsid w:val="007A24D8"/>
    <w:rsid w:val="007A2924"/>
    <w:rsid w:val="007A2AC0"/>
    <w:rsid w:val="007A2DF3"/>
    <w:rsid w:val="007A32EE"/>
    <w:rsid w:val="007A42AE"/>
    <w:rsid w:val="007A43B7"/>
    <w:rsid w:val="007A4A01"/>
    <w:rsid w:val="007A4AB3"/>
    <w:rsid w:val="007A58B5"/>
    <w:rsid w:val="007A590C"/>
    <w:rsid w:val="007A59AE"/>
    <w:rsid w:val="007A5AE0"/>
    <w:rsid w:val="007A5C90"/>
    <w:rsid w:val="007A6057"/>
    <w:rsid w:val="007A62C3"/>
    <w:rsid w:val="007A6CB1"/>
    <w:rsid w:val="007A6DEC"/>
    <w:rsid w:val="007A6E30"/>
    <w:rsid w:val="007A774F"/>
    <w:rsid w:val="007A7C1A"/>
    <w:rsid w:val="007A7D56"/>
    <w:rsid w:val="007B0038"/>
    <w:rsid w:val="007B0798"/>
    <w:rsid w:val="007B07F9"/>
    <w:rsid w:val="007B0864"/>
    <w:rsid w:val="007B0B4B"/>
    <w:rsid w:val="007B1178"/>
    <w:rsid w:val="007B13F0"/>
    <w:rsid w:val="007B1719"/>
    <w:rsid w:val="007B1F19"/>
    <w:rsid w:val="007B22E1"/>
    <w:rsid w:val="007B2471"/>
    <w:rsid w:val="007B28CA"/>
    <w:rsid w:val="007B2AE6"/>
    <w:rsid w:val="007B2C80"/>
    <w:rsid w:val="007B2D0C"/>
    <w:rsid w:val="007B2DC9"/>
    <w:rsid w:val="007B2DD7"/>
    <w:rsid w:val="007B353E"/>
    <w:rsid w:val="007B3AC4"/>
    <w:rsid w:val="007B3F7E"/>
    <w:rsid w:val="007B457C"/>
    <w:rsid w:val="007B53AF"/>
    <w:rsid w:val="007B54AC"/>
    <w:rsid w:val="007B55FA"/>
    <w:rsid w:val="007B5624"/>
    <w:rsid w:val="007B5712"/>
    <w:rsid w:val="007B66D3"/>
    <w:rsid w:val="007B68CE"/>
    <w:rsid w:val="007B69E4"/>
    <w:rsid w:val="007B6C60"/>
    <w:rsid w:val="007B6F31"/>
    <w:rsid w:val="007B6FDC"/>
    <w:rsid w:val="007B766E"/>
    <w:rsid w:val="007B7BA9"/>
    <w:rsid w:val="007C01D6"/>
    <w:rsid w:val="007C0A7A"/>
    <w:rsid w:val="007C0CAA"/>
    <w:rsid w:val="007C0D0B"/>
    <w:rsid w:val="007C1A79"/>
    <w:rsid w:val="007C1EEC"/>
    <w:rsid w:val="007C2564"/>
    <w:rsid w:val="007C2BF7"/>
    <w:rsid w:val="007C3180"/>
    <w:rsid w:val="007C366D"/>
    <w:rsid w:val="007C391E"/>
    <w:rsid w:val="007C3973"/>
    <w:rsid w:val="007C3C70"/>
    <w:rsid w:val="007C3EAB"/>
    <w:rsid w:val="007C3F36"/>
    <w:rsid w:val="007C4A5E"/>
    <w:rsid w:val="007C4E3D"/>
    <w:rsid w:val="007C4F48"/>
    <w:rsid w:val="007C5019"/>
    <w:rsid w:val="007C55C6"/>
    <w:rsid w:val="007C5C36"/>
    <w:rsid w:val="007C5E24"/>
    <w:rsid w:val="007C5EB0"/>
    <w:rsid w:val="007C5EF9"/>
    <w:rsid w:val="007C5F98"/>
    <w:rsid w:val="007C64D1"/>
    <w:rsid w:val="007C6E75"/>
    <w:rsid w:val="007C6EC1"/>
    <w:rsid w:val="007C7682"/>
    <w:rsid w:val="007C7AC7"/>
    <w:rsid w:val="007C7C78"/>
    <w:rsid w:val="007D05DD"/>
    <w:rsid w:val="007D0914"/>
    <w:rsid w:val="007D0C2E"/>
    <w:rsid w:val="007D0E4D"/>
    <w:rsid w:val="007D1229"/>
    <w:rsid w:val="007D131F"/>
    <w:rsid w:val="007D15EE"/>
    <w:rsid w:val="007D18D6"/>
    <w:rsid w:val="007D1A71"/>
    <w:rsid w:val="007D248B"/>
    <w:rsid w:val="007D28C8"/>
    <w:rsid w:val="007D2986"/>
    <w:rsid w:val="007D3451"/>
    <w:rsid w:val="007D3834"/>
    <w:rsid w:val="007D41E3"/>
    <w:rsid w:val="007D47C4"/>
    <w:rsid w:val="007D4C0C"/>
    <w:rsid w:val="007D4CA5"/>
    <w:rsid w:val="007D4CC5"/>
    <w:rsid w:val="007D5225"/>
    <w:rsid w:val="007D54EA"/>
    <w:rsid w:val="007D55CE"/>
    <w:rsid w:val="007D5C53"/>
    <w:rsid w:val="007D5D99"/>
    <w:rsid w:val="007D61BF"/>
    <w:rsid w:val="007D65F8"/>
    <w:rsid w:val="007D65FB"/>
    <w:rsid w:val="007D6950"/>
    <w:rsid w:val="007D6B3C"/>
    <w:rsid w:val="007D6BA1"/>
    <w:rsid w:val="007D72B0"/>
    <w:rsid w:val="007D73C6"/>
    <w:rsid w:val="007D7C05"/>
    <w:rsid w:val="007D7C69"/>
    <w:rsid w:val="007D7F00"/>
    <w:rsid w:val="007D7F6A"/>
    <w:rsid w:val="007E064A"/>
    <w:rsid w:val="007E0798"/>
    <w:rsid w:val="007E0AFC"/>
    <w:rsid w:val="007E0CB9"/>
    <w:rsid w:val="007E0DC6"/>
    <w:rsid w:val="007E11C6"/>
    <w:rsid w:val="007E13E1"/>
    <w:rsid w:val="007E16D7"/>
    <w:rsid w:val="007E2603"/>
    <w:rsid w:val="007E29DF"/>
    <w:rsid w:val="007E4632"/>
    <w:rsid w:val="007E4669"/>
    <w:rsid w:val="007E4832"/>
    <w:rsid w:val="007E4916"/>
    <w:rsid w:val="007E4930"/>
    <w:rsid w:val="007E4B2B"/>
    <w:rsid w:val="007E4D58"/>
    <w:rsid w:val="007E4ED4"/>
    <w:rsid w:val="007E50EC"/>
    <w:rsid w:val="007E55F6"/>
    <w:rsid w:val="007E56A4"/>
    <w:rsid w:val="007E5C5F"/>
    <w:rsid w:val="007E63FC"/>
    <w:rsid w:val="007E6D6A"/>
    <w:rsid w:val="007E70E7"/>
    <w:rsid w:val="007E7B81"/>
    <w:rsid w:val="007E7E99"/>
    <w:rsid w:val="007F06B1"/>
    <w:rsid w:val="007F15C5"/>
    <w:rsid w:val="007F1753"/>
    <w:rsid w:val="007F17D8"/>
    <w:rsid w:val="007F1CE3"/>
    <w:rsid w:val="007F218A"/>
    <w:rsid w:val="007F277B"/>
    <w:rsid w:val="007F2BC7"/>
    <w:rsid w:val="007F2F5E"/>
    <w:rsid w:val="007F30C6"/>
    <w:rsid w:val="007F3215"/>
    <w:rsid w:val="007F3217"/>
    <w:rsid w:val="007F3346"/>
    <w:rsid w:val="007F35BB"/>
    <w:rsid w:val="007F37A7"/>
    <w:rsid w:val="007F3F2F"/>
    <w:rsid w:val="007F44EF"/>
    <w:rsid w:val="007F4679"/>
    <w:rsid w:val="007F46F4"/>
    <w:rsid w:val="007F4B45"/>
    <w:rsid w:val="007F4C23"/>
    <w:rsid w:val="007F5789"/>
    <w:rsid w:val="007F622B"/>
    <w:rsid w:val="007F62D8"/>
    <w:rsid w:val="007F643D"/>
    <w:rsid w:val="007F6822"/>
    <w:rsid w:val="007F6BB1"/>
    <w:rsid w:val="007F6D53"/>
    <w:rsid w:val="007F7352"/>
    <w:rsid w:val="007F7548"/>
    <w:rsid w:val="007F7606"/>
    <w:rsid w:val="007F77E0"/>
    <w:rsid w:val="007F7851"/>
    <w:rsid w:val="007F7E13"/>
    <w:rsid w:val="007F7FAA"/>
    <w:rsid w:val="0080036F"/>
    <w:rsid w:val="00800AB7"/>
    <w:rsid w:val="008011FA"/>
    <w:rsid w:val="008017EF"/>
    <w:rsid w:val="00801AC3"/>
    <w:rsid w:val="00801BD4"/>
    <w:rsid w:val="00801D7D"/>
    <w:rsid w:val="00801EBC"/>
    <w:rsid w:val="00802013"/>
    <w:rsid w:val="00802155"/>
    <w:rsid w:val="008023AD"/>
    <w:rsid w:val="0080268E"/>
    <w:rsid w:val="008027F8"/>
    <w:rsid w:val="00803273"/>
    <w:rsid w:val="008037CD"/>
    <w:rsid w:val="0080382F"/>
    <w:rsid w:val="008040C1"/>
    <w:rsid w:val="0080434F"/>
    <w:rsid w:val="008053B5"/>
    <w:rsid w:val="0080589C"/>
    <w:rsid w:val="00805C91"/>
    <w:rsid w:val="0080606A"/>
    <w:rsid w:val="008063B8"/>
    <w:rsid w:val="008066A3"/>
    <w:rsid w:val="00806875"/>
    <w:rsid w:val="008069C4"/>
    <w:rsid w:val="00807141"/>
    <w:rsid w:val="00807267"/>
    <w:rsid w:val="00807304"/>
    <w:rsid w:val="00807851"/>
    <w:rsid w:val="00807940"/>
    <w:rsid w:val="00807A14"/>
    <w:rsid w:val="008102F3"/>
    <w:rsid w:val="0081072F"/>
    <w:rsid w:val="00810B3C"/>
    <w:rsid w:val="00810C31"/>
    <w:rsid w:val="00810E18"/>
    <w:rsid w:val="00810EAF"/>
    <w:rsid w:val="00811178"/>
    <w:rsid w:val="0081120D"/>
    <w:rsid w:val="00811413"/>
    <w:rsid w:val="00811623"/>
    <w:rsid w:val="008127FF"/>
    <w:rsid w:val="00812DC5"/>
    <w:rsid w:val="00813410"/>
    <w:rsid w:val="0081380B"/>
    <w:rsid w:val="00813AB8"/>
    <w:rsid w:val="00813F3C"/>
    <w:rsid w:val="008141AC"/>
    <w:rsid w:val="008142D4"/>
    <w:rsid w:val="008148D3"/>
    <w:rsid w:val="00814948"/>
    <w:rsid w:val="008149FC"/>
    <w:rsid w:val="00814C9F"/>
    <w:rsid w:val="00814E54"/>
    <w:rsid w:val="0081503D"/>
    <w:rsid w:val="00815192"/>
    <w:rsid w:val="00815FA1"/>
    <w:rsid w:val="00816473"/>
    <w:rsid w:val="00816696"/>
    <w:rsid w:val="008167CD"/>
    <w:rsid w:val="00816B35"/>
    <w:rsid w:val="00816BF4"/>
    <w:rsid w:val="00816C1B"/>
    <w:rsid w:val="00816D71"/>
    <w:rsid w:val="00816E13"/>
    <w:rsid w:val="008170D2"/>
    <w:rsid w:val="008174A3"/>
    <w:rsid w:val="00817E51"/>
    <w:rsid w:val="0082041D"/>
    <w:rsid w:val="00820AD9"/>
    <w:rsid w:val="00820B97"/>
    <w:rsid w:val="00820BBD"/>
    <w:rsid w:val="0082101F"/>
    <w:rsid w:val="00821111"/>
    <w:rsid w:val="008213EE"/>
    <w:rsid w:val="00821846"/>
    <w:rsid w:val="00821D85"/>
    <w:rsid w:val="008223A5"/>
    <w:rsid w:val="008226A5"/>
    <w:rsid w:val="00822CA5"/>
    <w:rsid w:val="008234C1"/>
    <w:rsid w:val="0082368A"/>
    <w:rsid w:val="00823BC0"/>
    <w:rsid w:val="008241BB"/>
    <w:rsid w:val="0082420E"/>
    <w:rsid w:val="00824CBA"/>
    <w:rsid w:val="00824CCF"/>
    <w:rsid w:val="00824D2B"/>
    <w:rsid w:val="00824E0A"/>
    <w:rsid w:val="00824EFA"/>
    <w:rsid w:val="00824F27"/>
    <w:rsid w:val="00824F4F"/>
    <w:rsid w:val="008251AD"/>
    <w:rsid w:val="00825BE3"/>
    <w:rsid w:val="00826066"/>
    <w:rsid w:val="008267DF"/>
    <w:rsid w:val="00826DB8"/>
    <w:rsid w:val="00827775"/>
    <w:rsid w:val="0082785D"/>
    <w:rsid w:val="00827CD9"/>
    <w:rsid w:val="00827E09"/>
    <w:rsid w:val="00827EE6"/>
    <w:rsid w:val="00830D47"/>
    <w:rsid w:val="008310AD"/>
    <w:rsid w:val="00831381"/>
    <w:rsid w:val="0083141F"/>
    <w:rsid w:val="008315B2"/>
    <w:rsid w:val="00831765"/>
    <w:rsid w:val="0083181C"/>
    <w:rsid w:val="00831F4E"/>
    <w:rsid w:val="008320F2"/>
    <w:rsid w:val="00832215"/>
    <w:rsid w:val="008323E9"/>
    <w:rsid w:val="008327C0"/>
    <w:rsid w:val="00832AA4"/>
    <w:rsid w:val="008331F6"/>
    <w:rsid w:val="00833555"/>
    <w:rsid w:val="00833D60"/>
    <w:rsid w:val="00833E49"/>
    <w:rsid w:val="0083427A"/>
    <w:rsid w:val="0083441D"/>
    <w:rsid w:val="0083482A"/>
    <w:rsid w:val="00834B57"/>
    <w:rsid w:val="00834FB1"/>
    <w:rsid w:val="00835845"/>
    <w:rsid w:val="00835C54"/>
    <w:rsid w:val="008364FD"/>
    <w:rsid w:val="00836E92"/>
    <w:rsid w:val="00836F09"/>
    <w:rsid w:val="0083705D"/>
    <w:rsid w:val="008372C8"/>
    <w:rsid w:val="008375C8"/>
    <w:rsid w:val="00837C43"/>
    <w:rsid w:val="00837C56"/>
    <w:rsid w:val="00837D73"/>
    <w:rsid w:val="00837F84"/>
    <w:rsid w:val="00840082"/>
    <w:rsid w:val="0084035C"/>
    <w:rsid w:val="00840455"/>
    <w:rsid w:val="00840857"/>
    <w:rsid w:val="00840A1A"/>
    <w:rsid w:val="00840F0B"/>
    <w:rsid w:val="00841E67"/>
    <w:rsid w:val="008420E2"/>
    <w:rsid w:val="00842209"/>
    <w:rsid w:val="00842600"/>
    <w:rsid w:val="00842755"/>
    <w:rsid w:val="00842C51"/>
    <w:rsid w:val="0084323E"/>
    <w:rsid w:val="008434EE"/>
    <w:rsid w:val="00843695"/>
    <w:rsid w:val="008442C1"/>
    <w:rsid w:val="00844375"/>
    <w:rsid w:val="0084453D"/>
    <w:rsid w:val="0084460E"/>
    <w:rsid w:val="008447A6"/>
    <w:rsid w:val="008449B9"/>
    <w:rsid w:val="008449C2"/>
    <w:rsid w:val="00844E4B"/>
    <w:rsid w:val="00845496"/>
    <w:rsid w:val="008458CA"/>
    <w:rsid w:val="00845991"/>
    <w:rsid w:val="00845C89"/>
    <w:rsid w:val="00845F5B"/>
    <w:rsid w:val="008463E0"/>
    <w:rsid w:val="008468E6"/>
    <w:rsid w:val="00846B52"/>
    <w:rsid w:val="00846D18"/>
    <w:rsid w:val="0084788B"/>
    <w:rsid w:val="00847C0E"/>
    <w:rsid w:val="008501B3"/>
    <w:rsid w:val="0085082D"/>
    <w:rsid w:val="008510E0"/>
    <w:rsid w:val="00851405"/>
    <w:rsid w:val="00851B63"/>
    <w:rsid w:val="00851CE9"/>
    <w:rsid w:val="00851F06"/>
    <w:rsid w:val="00852866"/>
    <w:rsid w:val="00852A53"/>
    <w:rsid w:val="00852FD7"/>
    <w:rsid w:val="00853074"/>
    <w:rsid w:val="00853AD6"/>
    <w:rsid w:val="0085412D"/>
    <w:rsid w:val="00854674"/>
    <w:rsid w:val="0085550B"/>
    <w:rsid w:val="008557D7"/>
    <w:rsid w:val="00855BA0"/>
    <w:rsid w:val="00855CA3"/>
    <w:rsid w:val="00855CC2"/>
    <w:rsid w:val="00855F2C"/>
    <w:rsid w:val="0085601D"/>
    <w:rsid w:val="00856041"/>
    <w:rsid w:val="00856237"/>
    <w:rsid w:val="00856683"/>
    <w:rsid w:val="0085768F"/>
    <w:rsid w:val="00857ED2"/>
    <w:rsid w:val="00860200"/>
    <w:rsid w:val="00860480"/>
    <w:rsid w:val="00860831"/>
    <w:rsid w:val="00860DEC"/>
    <w:rsid w:val="00860FDF"/>
    <w:rsid w:val="008610C7"/>
    <w:rsid w:val="00861238"/>
    <w:rsid w:val="008617B6"/>
    <w:rsid w:val="00861BB1"/>
    <w:rsid w:val="008629BA"/>
    <w:rsid w:val="00862A8B"/>
    <w:rsid w:val="00862C5D"/>
    <w:rsid w:val="00862D14"/>
    <w:rsid w:val="008633C4"/>
    <w:rsid w:val="008635D8"/>
    <w:rsid w:val="00863B0F"/>
    <w:rsid w:val="00863D9A"/>
    <w:rsid w:val="0086402F"/>
    <w:rsid w:val="008641D6"/>
    <w:rsid w:val="008642A0"/>
    <w:rsid w:val="008642D6"/>
    <w:rsid w:val="008649FE"/>
    <w:rsid w:val="00864C80"/>
    <w:rsid w:val="00864F84"/>
    <w:rsid w:val="008659E8"/>
    <w:rsid w:val="008662D9"/>
    <w:rsid w:val="00866F2F"/>
    <w:rsid w:val="00866F5A"/>
    <w:rsid w:val="0087056A"/>
    <w:rsid w:val="008707EA"/>
    <w:rsid w:val="00870F8E"/>
    <w:rsid w:val="008712C8"/>
    <w:rsid w:val="00871474"/>
    <w:rsid w:val="008718FB"/>
    <w:rsid w:val="008719CB"/>
    <w:rsid w:val="00872130"/>
    <w:rsid w:val="008732B8"/>
    <w:rsid w:val="00873F95"/>
    <w:rsid w:val="00874752"/>
    <w:rsid w:val="008748DF"/>
    <w:rsid w:val="008750FD"/>
    <w:rsid w:val="00875741"/>
    <w:rsid w:val="00875BCF"/>
    <w:rsid w:val="00875D9F"/>
    <w:rsid w:val="008764C3"/>
    <w:rsid w:val="0087686C"/>
    <w:rsid w:val="008769DA"/>
    <w:rsid w:val="00876AAE"/>
    <w:rsid w:val="00876D92"/>
    <w:rsid w:val="00877473"/>
    <w:rsid w:val="008775CB"/>
    <w:rsid w:val="00877A3C"/>
    <w:rsid w:val="00877D9C"/>
    <w:rsid w:val="008809C6"/>
    <w:rsid w:val="00880B7B"/>
    <w:rsid w:val="0088129C"/>
    <w:rsid w:val="00881474"/>
    <w:rsid w:val="00881659"/>
    <w:rsid w:val="00881913"/>
    <w:rsid w:val="00881D7D"/>
    <w:rsid w:val="0088292F"/>
    <w:rsid w:val="00882FE6"/>
    <w:rsid w:val="00883133"/>
    <w:rsid w:val="00883601"/>
    <w:rsid w:val="00883610"/>
    <w:rsid w:val="008839A6"/>
    <w:rsid w:val="00883AC8"/>
    <w:rsid w:val="008847BB"/>
    <w:rsid w:val="00884941"/>
    <w:rsid w:val="00884CF3"/>
    <w:rsid w:val="00884DCB"/>
    <w:rsid w:val="00884DD3"/>
    <w:rsid w:val="00884E74"/>
    <w:rsid w:val="00884FED"/>
    <w:rsid w:val="00885336"/>
    <w:rsid w:val="00885433"/>
    <w:rsid w:val="00885DB0"/>
    <w:rsid w:val="00886C6F"/>
    <w:rsid w:val="00886C7B"/>
    <w:rsid w:val="008875B6"/>
    <w:rsid w:val="00887A95"/>
    <w:rsid w:val="00887D1C"/>
    <w:rsid w:val="00890053"/>
    <w:rsid w:val="0089017F"/>
    <w:rsid w:val="0089024C"/>
    <w:rsid w:val="008903D9"/>
    <w:rsid w:val="00890499"/>
    <w:rsid w:val="008904CF"/>
    <w:rsid w:val="008906F1"/>
    <w:rsid w:val="00890702"/>
    <w:rsid w:val="00890BF0"/>
    <w:rsid w:val="008910D8"/>
    <w:rsid w:val="00891660"/>
    <w:rsid w:val="00891C85"/>
    <w:rsid w:val="00891ED1"/>
    <w:rsid w:val="00892880"/>
    <w:rsid w:val="00893208"/>
    <w:rsid w:val="008936C3"/>
    <w:rsid w:val="00893B54"/>
    <w:rsid w:val="00894038"/>
    <w:rsid w:val="008942DD"/>
    <w:rsid w:val="00894B06"/>
    <w:rsid w:val="00894BF8"/>
    <w:rsid w:val="00894E87"/>
    <w:rsid w:val="00895215"/>
    <w:rsid w:val="00895319"/>
    <w:rsid w:val="0089557B"/>
    <w:rsid w:val="008955EF"/>
    <w:rsid w:val="00895A49"/>
    <w:rsid w:val="00895D32"/>
    <w:rsid w:val="00895E0C"/>
    <w:rsid w:val="00895FB7"/>
    <w:rsid w:val="00896306"/>
    <w:rsid w:val="00896323"/>
    <w:rsid w:val="008967CD"/>
    <w:rsid w:val="0089683A"/>
    <w:rsid w:val="00896EB3"/>
    <w:rsid w:val="00896F03"/>
    <w:rsid w:val="00896F36"/>
    <w:rsid w:val="00896FEB"/>
    <w:rsid w:val="0089719A"/>
    <w:rsid w:val="008973FE"/>
    <w:rsid w:val="00897666"/>
    <w:rsid w:val="00897846"/>
    <w:rsid w:val="0089796B"/>
    <w:rsid w:val="00897D59"/>
    <w:rsid w:val="00897E6D"/>
    <w:rsid w:val="00897E93"/>
    <w:rsid w:val="008A019D"/>
    <w:rsid w:val="008A091B"/>
    <w:rsid w:val="008A1128"/>
    <w:rsid w:val="008A1736"/>
    <w:rsid w:val="008A1F57"/>
    <w:rsid w:val="008A1F8D"/>
    <w:rsid w:val="008A24FE"/>
    <w:rsid w:val="008A2F24"/>
    <w:rsid w:val="008A3600"/>
    <w:rsid w:val="008A3F06"/>
    <w:rsid w:val="008A40B1"/>
    <w:rsid w:val="008A42FD"/>
    <w:rsid w:val="008A44B8"/>
    <w:rsid w:val="008A4752"/>
    <w:rsid w:val="008A48CA"/>
    <w:rsid w:val="008A4959"/>
    <w:rsid w:val="008A4D10"/>
    <w:rsid w:val="008A4FF4"/>
    <w:rsid w:val="008A5019"/>
    <w:rsid w:val="008A57F2"/>
    <w:rsid w:val="008A5D78"/>
    <w:rsid w:val="008A5F48"/>
    <w:rsid w:val="008A64CA"/>
    <w:rsid w:val="008A6989"/>
    <w:rsid w:val="008A6A21"/>
    <w:rsid w:val="008A6BE7"/>
    <w:rsid w:val="008A6C56"/>
    <w:rsid w:val="008A6FFF"/>
    <w:rsid w:val="008A7A31"/>
    <w:rsid w:val="008A7EDE"/>
    <w:rsid w:val="008A7F7C"/>
    <w:rsid w:val="008B0AAA"/>
    <w:rsid w:val="008B0CA7"/>
    <w:rsid w:val="008B169F"/>
    <w:rsid w:val="008B18EE"/>
    <w:rsid w:val="008B1CC4"/>
    <w:rsid w:val="008B2048"/>
    <w:rsid w:val="008B20BE"/>
    <w:rsid w:val="008B23B0"/>
    <w:rsid w:val="008B2BC9"/>
    <w:rsid w:val="008B3409"/>
    <w:rsid w:val="008B3436"/>
    <w:rsid w:val="008B3940"/>
    <w:rsid w:val="008B3A4E"/>
    <w:rsid w:val="008B45ED"/>
    <w:rsid w:val="008B4791"/>
    <w:rsid w:val="008B48BF"/>
    <w:rsid w:val="008B48D1"/>
    <w:rsid w:val="008B49E0"/>
    <w:rsid w:val="008B4C4E"/>
    <w:rsid w:val="008B4D2C"/>
    <w:rsid w:val="008B5C0B"/>
    <w:rsid w:val="008B619B"/>
    <w:rsid w:val="008B7281"/>
    <w:rsid w:val="008B734E"/>
    <w:rsid w:val="008B766F"/>
    <w:rsid w:val="008B77C6"/>
    <w:rsid w:val="008B7A00"/>
    <w:rsid w:val="008B7DF7"/>
    <w:rsid w:val="008C0334"/>
    <w:rsid w:val="008C035C"/>
    <w:rsid w:val="008C058A"/>
    <w:rsid w:val="008C0B23"/>
    <w:rsid w:val="008C1596"/>
    <w:rsid w:val="008C1EB9"/>
    <w:rsid w:val="008C1FE1"/>
    <w:rsid w:val="008C20B5"/>
    <w:rsid w:val="008C21DA"/>
    <w:rsid w:val="008C261F"/>
    <w:rsid w:val="008C32AB"/>
    <w:rsid w:val="008C3C48"/>
    <w:rsid w:val="008C447A"/>
    <w:rsid w:val="008C49C8"/>
    <w:rsid w:val="008C4A8D"/>
    <w:rsid w:val="008C56F0"/>
    <w:rsid w:val="008C5D14"/>
    <w:rsid w:val="008C5E4A"/>
    <w:rsid w:val="008C5E60"/>
    <w:rsid w:val="008C653D"/>
    <w:rsid w:val="008C68A9"/>
    <w:rsid w:val="008C7095"/>
    <w:rsid w:val="008C75E4"/>
    <w:rsid w:val="008C7811"/>
    <w:rsid w:val="008C7A56"/>
    <w:rsid w:val="008C7B9E"/>
    <w:rsid w:val="008D0FD7"/>
    <w:rsid w:val="008D121E"/>
    <w:rsid w:val="008D15AE"/>
    <w:rsid w:val="008D1921"/>
    <w:rsid w:val="008D1A20"/>
    <w:rsid w:val="008D1BA5"/>
    <w:rsid w:val="008D1D39"/>
    <w:rsid w:val="008D1E7B"/>
    <w:rsid w:val="008D21FA"/>
    <w:rsid w:val="008D2224"/>
    <w:rsid w:val="008D2323"/>
    <w:rsid w:val="008D2819"/>
    <w:rsid w:val="008D2904"/>
    <w:rsid w:val="008D2A33"/>
    <w:rsid w:val="008D2BAA"/>
    <w:rsid w:val="008D2DFC"/>
    <w:rsid w:val="008D3004"/>
    <w:rsid w:val="008D31D3"/>
    <w:rsid w:val="008D34B9"/>
    <w:rsid w:val="008D35CA"/>
    <w:rsid w:val="008D3CBE"/>
    <w:rsid w:val="008D3E56"/>
    <w:rsid w:val="008D3F95"/>
    <w:rsid w:val="008D408E"/>
    <w:rsid w:val="008D4193"/>
    <w:rsid w:val="008D42F7"/>
    <w:rsid w:val="008D4409"/>
    <w:rsid w:val="008D454D"/>
    <w:rsid w:val="008D4CE7"/>
    <w:rsid w:val="008D4E39"/>
    <w:rsid w:val="008D565A"/>
    <w:rsid w:val="008D57B9"/>
    <w:rsid w:val="008D62B4"/>
    <w:rsid w:val="008D652E"/>
    <w:rsid w:val="008D6626"/>
    <w:rsid w:val="008D6715"/>
    <w:rsid w:val="008D67A8"/>
    <w:rsid w:val="008D6837"/>
    <w:rsid w:val="008E04BE"/>
    <w:rsid w:val="008E081A"/>
    <w:rsid w:val="008E123C"/>
    <w:rsid w:val="008E1493"/>
    <w:rsid w:val="008E1570"/>
    <w:rsid w:val="008E1645"/>
    <w:rsid w:val="008E1A8E"/>
    <w:rsid w:val="008E1A9C"/>
    <w:rsid w:val="008E1EF9"/>
    <w:rsid w:val="008E1F01"/>
    <w:rsid w:val="008E1F34"/>
    <w:rsid w:val="008E23A5"/>
    <w:rsid w:val="008E251C"/>
    <w:rsid w:val="008E294B"/>
    <w:rsid w:val="008E2B4B"/>
    <w:rsid w:val="008E2E7D"/>
    <w:rsid w:val="008E2F93"/>
    <w:rsid w:val="008E3028"/>
    <w:rsid w:val="008E384C"/>
    <w:rsid w:val="008E3A30"/>
    <w:rsid w:val="008E3E37"/>
    <w:rsid w:val="008E3F5E"/>
    <w:rsid w:val="008E42E1"/>
    <w:rsid w:val="008E47DD"/>
    <w:rsid w:val="008E4880"/>
    <w:rsid w:val="008E48B0"/>
    <w:rsid w:val="008E4A89"/>
    <w:rsid w:val="008E4C76"/>
    <w:rsid w:val="008E54B8"/>
    <w:rsid w:val="008E54D8"/>
    <w:rsid w:val="008E56D3"/>
    <w:rsid w:val="008E61D5"/>
    <w:rsid w:val="008E6339"/>
    <w:rsid w:val="008E6444"/>
    <w:rsid w:val="008E679C"/>
    <w:rsid w:val="008E6A12"/>
    <w:rsid w:val="008E6D40"/>
    <w:rsid w:val="008E7272"/>
    <w:rsid w:val="008E799C"/>
    <w:rsid w:val="008E799D"/>
    <w:rsid w:val="008E7A6D"/>
    <w:rsid w:val="008E7C46"/>
    <w:rsid w:val="008E7C71"/>
    <w:rsid w:val="008E7D60"/>
    <w:rsid w:val="008E7E16"/>
    <w:rsid w:val="008F0201"/>
    <w:rsid w:val="008F030C"/>
    <w:rsid w:val="008F0746"/>
    <w:rsid w:val="008F0A8D"/>
    <w:rsid w:val="008F0D41"/>
    <w:rsid w:val="008F0EB1"/>
    <w:rsid w:val="008F1505"/>
    <w:rsid w:val="008F197D"/>
    <w:rsid w:val="008F19F8"/>
    <w:rsid w:val="008F223E"/>
    <w:rsid w:val="008F2638"/>
    <w:rsid w:val="008F2720"/>
    <w:rsid w:val="008F2B17"/>
    <w:rsid w:val="008F2F86"/>
    <w:rsid w:val="008F338B"/>
    <w:rsid w:val="008F3507"/>
    <w:rsid w:val="008F3730"/>
    <w:rsid w:val="008F414E"/>
    <w:rsid w:val="008F47C6"/>
    <w:rsid w:val="008F50A5"/>
    <w:rsid w:val="008F5120"/>
    <w:rsid w:val="008F5806"/>
    <w:rsid w:val="008F5B9C"/>
    <w:rsid w:val="008F660B"/>
    <w:rsid w:val="008F78CA"/>
    <w:rsid w:val="008F7FA8"/>
    <w:rsid w:val="00900198"/>
    <w:rsid w:val="00900329"/>
    <w:rsid w:val="009008F5"/>
    <w:rsid w:val="00900931"/>
    <w:rsid w:val="0090146B"/>
    <w:rsid w:val="00901840"/>
    <w:rsid w:val="009018CA"/>
    <w:rsid w:val="00901A48"/>
    <w:rsid w:val="009022D0"/>
    <w:rsid w:val="009024EB"/>
    <w:rsid w:val="00902944"/>
    <w:rsid w:val="00902A12"/>
    <w:rsid w:val="00902EC8"/>
    <w:rsid w:val="00903361"/>
    <w:rsid w:val="00903497"/>
    <w:rsid w:val="00903687"/>
    <w:rsid w:val="009036AA"/>
    <w:rsid w:val="0090371E"/>
    <w:rsid w:val="00904715"/>
    <w:rsid w:val="00904B40"/>
    <w:rsid w:val="00904C9A"/>
    <w:rsid w:val="00905020"/>
    <w:rsid w:val="00905034"/>
    <w:rsid w:val="009051A9"/>
    <w:rsid w:val="009051D2"/>
    <w:rsid w:val="0090567B"/>
    <w:rsid w:val="009069BC"/>
    <w:rsid w:val="00906CC4"/>
    <w:rsid w:val="00906DBF"/>
    <w:rsid w:val="00906DED"/>
    <w:rsid w:val="00906EDD"/>
    <w:rsid w:val="0090711D"/>
    <w:rsid w:val="0090749F"/>
    <w:rsid w:val="00907566"/>
    <w:rsid w:val="00907704"/>
    <w:rsid w:val="0090790D"/>
    <w:rsid w:val="0090790E"/>
    <w:rsid w:val="00907F8F"/>
    <w:rsid w:val="0091048C"/>
    <w:rsid w:val="009106E3"/>
    <w:rsid w:val="00910982"/>
    <w:rsid w:val="00910E24"/>
    <w:rsid w:val="009111A8"/>
    <w:rsid w:val="00911387"/>
    <w:rsid w:val="009114E6"/>
    <w:rsid w:val="00911527"/>
    <w:rsid w:val="00911543"/>
    <w:rsid w:val="009117B1"/>
    <w:rsid w:val="009123C7"/>
    <w:rsid w:val="00912477"/>
    <w:rsid w:val="00913063"/>
    <w:rsid w:val="009136EE"/>
    <w:rsid w:val="00913868"/>
    <w:rsid w:val="009141C9"/>
    <w:rsid w:val="009142E6"/>
    <w:rsid w:val="009145D3"/>
    <w:rsid w:val="00915382"/>
    <w:rsid w:val="00915641"/>
    <w:rsid w:val="00915E6B"/>
    <w:rsid w:val="009160DC"/>
    <w:rsid w:val="00916183"/>
    <w:rsid w:val="00916243"/>
    <w:rsid w:val="00916A3A"/>
    <w:rsid w:val="00916D5B"/>
    <w:rsid w:val="009170EE"/>
    <w:rsid w:val="00917381"/>
    <w:rsid w:val="00917643"/>
    <w:rsid w:val="009176B2"/>
    <w:rsid w:val="00920308"/>
    <w:rsid w:val="0092044A"/>
    <w:rsid w:val="0092063C"/>
    <w:rsid w:val="009206B7"/>
    <w:rsid w:val="009207F2"/>
    <w:rsid w:val="00920885"/>
    <w:rsid w:val="00920BBB"/>
    <w:rsid w:val="0092168F"/>
    <w:rsid w:val="009218C4"/>
    <w:rsid w:val="00921B95"/>
    <w:rsid w:val="00922326"/>
    <w:rsid w:val="00922829"/>
    <w:rsid w:val="00922B22"/>
    <w:rsid w:val="00922E1C"/>
    <w:rsid w:val="00922EBC"/>
    <w:rsid w:val="009232C0"/>
    <w:rsid w:val="00923323"/>
    <w:rsid w:val="00923B3C"/>
    <w:rsid w:val="00923BBF"/>
    <w:rsid w:val="00923C89"/>
    <w:rsid w:val="0092450F"/>
    <w:rsid w:val="00924650"/>
    <w:rsid w:val="00924F14"/>
    <w:rsid w:val="00925297"/>
    <w:rsid w:val="00925AEC"/>
    <w:rsid w:val="009265D8"/>
    <w:rsid w:val="0092781F"/>
    <w:rsid w:val="00927F3C"/>
    <w:rsid w:val="009301EF"/>
    <w:rsid w:val="00930441"/>
    <w:rsid w:val="0093078E"/>
    <w:rsid w:val="00930DFA"/>
    <w:rsid w:val="00931047"/>
    <w:rsid w:val="00931289"/>
    <w:rsid w:val="00931458"/>
    <w:rsid w:val="00931496"/>
    <w:rsid w:val="0093158D"/>
    <w:rsid w:val="00931B51"/>
    <w:rsid w:val="0093262D"/>
    <w:rsid w:val="00932AD3"/>
    <w:rsid w:val="00933365"/>
    <w:rsid w:val="009333E5"/>
    <w:rsid w:val="00933540"/>
    <w:rsid w:val="00933ADB"/>
    <w:rsid w:val="00933AF6"/>
    <w:rsid w:val="009346F5"/>
    <w:rsid w:val="00934906"/>
    <w:rsid w:val="009349A3"/>
    <w:rsid w:val="00934BE6"/>
    <w:rsid w:val="00934CBD"/>
    <w:rsid w:val="00935B94"/>
    <w:rsid w:val="00935C7B"/>
    <w:rsid w:val="00935EDD"/>
    <w:rsid w:val="00936581"/>
    <w:rsid w:val="009367AB"/>
    <w:rsid w:val="00936964"/>
    <w:rsid w:val="00936ADE"/>
    <w:rsid w:val="00936B4B"/>
    <w:rsid w:val="00936C20"/>
    <w:rsid w:val="00936FBB"/>
    <w:rsid w:val="009372B7"/>
    <w:rsid w:val="009375BF"/>
    <w:rsid w:val="0094001F"/>
    <w:rsid w:val="009406A1"/>
    <w:rsid w:val="00940904"/>
    <w:rsid w:val="00940BBD"/>
    <w:rsid w:val="00940C93"/>
    <w:rsid w:val="00940E88"/>
    <w:rsid w:val="00941018"/>
    <w:rsid w:val="009410F4"/>
    <w:rsid w:val="0094119A"/>
    <w:rsid w:val="00941618"/>
    <w:rsid w:val="00941C52"/>
    <w:rsid w:val="009420CF"/>
    <w:rsid w:val="00942F60"/>
    <w:rsid w:val="00942FC2"/>
    <w:rsid w:val="00943AEE"/>
    <w:rsid w:val="00943FEE"/>
    <w:rsid w:val="00944B70"/>
    <w:rsid w:val="00944E9B"/>
    <w:rsid w:val="0094527C"/>
    <w:rsid w:val="009454F2"/>
    <w:rsid w:val="00945D71"/>
    <w:rsid w:val="00945E17"/>
    <w:rsid w:val="00946E33"/>
    <w:rsid w:val="009473BF"/>
    <w:rsid w:val="00947B3A"/>
    <w:rsid w:val="00947E53"/>
    <w:rsid w:val="0095018B"/>
    <w:rsid w:val="0095020E"/>
    <w:rsid w:val="00950721"/>
    <w:rsid w:val="00950911"/>
    <w:rsid w:val="00950C5E"/>
    <w:rsid w:val="00951728"/>
    <w:rsid w:val="00951A2B"/>
    <w:rsid w:val="00951D3F"/>
    <w:rsid w:val="00951EC2"/>
    <w:rsid w:val="00952026"/>
    <w:rsid w:val="00952A70"/>
    <w:rsid w:val="00952C8B"/>
    <w:rsid w:val="00952F1E"/>
    <w:rsid w:val="00953123"/>
    <w:rsid w:val="0095371B"/>
    <w:rsid w:val="00953997"/>
    <w:rsid w:val="00953A1D"/>
    <w:rsid w:val="00954327"/>
    <w:rsid w:val="00954412"/>
    <w:rsid w:val="00954C24"/>
    <w:rsid w:val="009555D0"/>
    <w:rsid w:val="00955A5E"/>
    <w:rsid w:val="00955E6B"/>
    <w:rsid w:val="00955E83"/>
    <w:rsid w:val="00955F4D"/>
    <w:rsid w:val="0095605B"/>
    <w:rsid w:val="009561BA"/>
    <w:rsid w:val="009567D3"/>
    <w:rsid w:val="0095697F"/>
    <w:rsid w:val="00956AB3"/>
    <w:rsid w:val="00956AF8"/>
    <w:rsid w:val="00956D07"/>
    <w:rsid w:val="00956D51"/>
    <w:rsid w:val="0095702F"/>
    <w:rsid w:val="00957038"/>
    <w:rsid w:val="00957430"/>
    <w:rsid w:val="009575AB"/>
    <w:rsid w:val="00957774"/>
    <w:rsid w:val="00957B5E"/>
    <w:rsid w:val="00957DE2"/>
    <w:rsid w:val="00957E05"/>
    <w:rsid w:val="00957FA8"/>
    <w:rsid w:val="0096012C"/>
    <w:rsid w:val="0096076E"/>
    <w:rsid w:val="00960A76"/>
    <w:rsid w:val="009612EA"/>
    <w:rsid w:val="009613FA"/>
    <w:rsid w:val="009615A6"/>
    <w:rsid w:val="009615B0"/>
    <w:rsid w:val="00961BCC"/>
    <w:rsid w:val="00962FC0"/>
    <w:rsid w:val="0096303A"/>
    <w:rsid w:val="00963289"/>
    <w:rsid w:val="00963303"/>
    <w:rsid w:val="00963814"/>
    <w:rsid w:val="009642F4"/>
    <w:rsid w:val="00964908"/>
    <w:rsid w:val="00964BE1"/>
    <w:rsid w:val="00965337"/>
    <w:rsid w:val="00965459"/>
    <w:rsid w:val="0096560E"/>
    <w:rsid w:val="00965BDA"/>
    <w:rsid w:val="00965DC5"/>
    <w:rsid w:val="00965F0E"/>
    <w:rsid w:val="009664B4"/>
    <w:rsid w:val="00966758"/>
    <w:rsid w:val="00966A61"/>
    <w:rsid w:val="00966B28"/>
    <w:rsid w:val="00966D7F"/>
    <w:rsid w:val="00967A31"/>
    <w:rsid w:val="009708C4"/>
    <w:rsid w:val="00970B17"/>
    <w:rsid w:val="00971668"/>
    <w:rsid w:val="00971C5F"/>
    <w:rsid w:val="00973072"/>
    <w:rsid w:val="009731BF"/>
    <w:rsid w:val="00973302"/>
    <w:rsid w:val="009733BF"/>
    <w:rsid w:val="00973607"/>
    <w:rsid w:val="00973790"/>
    <w:rsid w:val="00973FD0"/>
    <w:rsid w:val="0097413F"/>
    <w:rsid w:val="00974360"/>
    <w:rsid w:val="00974CF8"/>
    <w:rsid w:val="0097542E"/>
    <w:rsid w:val="00975D83"/>
    <w:rsid w:val="00975E3B"/>
    <w:rsid w:val="009763A0"/>
    <w:rsid w:val="00976418"/>
    <w:rsid w:val="0097642F"/>
    <w:rsid w:val="00976A27"/>
    <w:rsid w:val="00976C6D"/>
    <w:rsid w:val="00976FB0"/>
    <w:rsid w:val="00977AE7"/>
    <w:rsid w:val="00977D55"/>
    <w:rsid w:val="00977F13"/>
    <w:rsid w:val="00980158"/>
    <w:rsid w:val="00980760"/>
    <w:rsid w:val="00981D99"/>
    <w:rsid w:val="00981FFE"/>
    <w:rsid w:val="00982BAB"/>
    <w:rsid w:val="009834CB"/>
    <w:rsid w:val="00984018"/>
    <w:rsid w:val="009840CF"/>
    <w:rsid w:val="009843BC"/>
    <w:rsid w:val="009847F0"/>
    <w:rsid w:val="00984C90"/>
    <w:rsid w:val="00984D9A"/>
    <w:rsid w:val="00984F30"/>
    <w:rsid w:val="00985430"/>
    <w:rsid w:val="009856BE"/>
    <w:rsid w:val="0098576A"/>
    <w:rsid w:val="00985987"/>
    <w:rsid w:val="00985B94"/>
    <w:rsid w:val="00985E0C"/>
    <w:rsid w:val="00986C96"/>
    <w:rsid w:val="00986ECE"/>
    <w:rsid w:val="0098770F"/>
    <w:rsid w:val="00987840"/>
    <w:rsid w:val="00987AC5"/>
    <w:rsid w:val="00987E27"/>
    <w:rsid w:val="00990216"/>
    <w:rsid w:val="009903CE"/>
    <w:rsid w:val="009914B0"/>
    <w:rsid w:val="00991AE6"/>
    <w:rsid w:val="00991C06"/>
    <w:rsid w:val="0099238E"/>
    <w:rsid w:val="00992F0D"/>
    <w:rsid w:val="0099325F"/>
    <w:rsid w:val="00993674"/>
    <w:rsid w:val="00993F82"/>
    <w:rsid w:val="009940CD"/>
    <w:rsid w:val="009943CC"/>
    <w:rsid w:val="009947AD"/>
    <w:rsid w:val="00994B72"/>
    <w:rsid w:val="00994BFC"/>
    <w:rsid w:val="00995520"/>
    <w:rsid w:val="0099608A"/>
    <w:rsid w:val="009963EA"/>
    <w:rsid w:val="0099660F"/>
    <w:rsid w:val="00996C78"/>
    <w:rsid w:val="00996FB6"/>
    <w:rsid w:val="00997AB1"/>
    <w:rsid w:val="00997FCE"/>
    <w:rsid w:val="009A0243"/>
    <w:rsid w:val="009A0295"/>
    <w:rsid w:val="009A098D"/>
    <w:rsid w:val="009A0CEF"/>
    <w:rsid w:val="009A1084"/>
    <w:rsid w:val="009A1171"/>
    <w:rsid w:val="009A14D2"/>
    <w:rsid w:val="009A14ED"/>
    <w:rsid w:val="009A1630"/>
    <w:rsid w:val="009A1719"/>
    <w:rsid w:val="009A1901"/>
    <w:rsid w:val="009A1A57"/>
    <w:rsid w:val="009A1B31"/>
    <w:rsid w:val="009A1D10"/>
    <w:rsid w:val="009A207F"/>
    <w:rsid w:val="009A2094"/>
    <w:rsid w:val="009A2992"/>
    <w:rsid w:val="009A2A1D"/>
    <w:rsid w:val="009A2B5A"/>
    <w:rsid w:val="009A3206"/>
    <w:rsid w:val="009A3653"/>
    <w:rsid w:val="009A3C05"/>
    <w:rsid w:val="009A3CF9"/>
    <w:rsid w:val="009A3E13"/>
    <w:rsid w:val="009A4111"/>
    <w:rsid w:val="009A4125"/>
    <w:rsid w:val="009A41F3"/>
    <w:rsid w:val="009A41FF"/>
    <w:rsid w:val="009A423F"/>
    <w:rsid w:val="009A448D"/>
    <w:rsid w:val="009A45AD"/>
    <w:rsid w:val="009A4DD5"/>
    <w:rsid w:val="009A5086"/>
    <w:rsid w:val="009A5BC0"/>
    <w:rsid w:val="009A5E02"/>
    <w:rsid w:val="009A609F"/>
    <w:rsid w:val="009A64AE"/>
    <w:rsid w:val="009A66CD"/>
    <w:rsid w:val="009A7243"/>
    <w:rsid w:val="009A7251"/>
    <w:rsid w:val="009A77E1"/>
    <w:rsid w:val="009A7DA3"/>
    <w:rsid w:val="009B0137"/>
    <w:rsid w:val="009B020D"/>
    <w:rsid w:val="009B0465"/>
    <w:rsid w:val="009B0492"/>
    <w:rsid w:val="009B0F76"/>
    <w:rsid w:val="009B15BB"/>
    <w:rsid w:val="009B18A9"/>
    <w:rsid w:val="009B196A"/>
    <w:rsid w:val="009B197E"/>
    <w:rsid w:val="009B1A0B"/>
    <w:rsid w:val="009B1BF3"/>
    <w:rsid w:val="009B1DA1"/>
    <w:rsid w:val="009B23DB"/>
    <w:rsid w:val="009B2569"/>
    <w:rsid w:val="009B2948"/>
    <w:rsid w:val="009B3189"/>
    <w:rsid w:val="009B3D57"/>
    <w:rsid w:val="009B4A7B"/>
    <w:rsid w:val="009B4C94"/>
    <w:rsid w:val="009B5082"/>
    <w:rsid w:val="009B5159"/>
    <w:rsid w:val="009B5355"/>
    <w:rsid w:val="009B5664"/>
    <w:rsid w:val="009B621A"/>
    <w:rsid w:val="009B63F7"/>
    <w:rsid w:val="009B6576"/>
    <w:rsid w:val="009B678A"/>
    <w:rsid w:val="009B6F27"/>
    <w:rsid w:val="009B777B"/>
    <w:rsid w:val="009B7BA4"/>
    <w:rsid w:val="009B7DFF"/>
    <w:rsid w:val="009C010F"/>
    <w:rsid w:val="009C02D3"/>
    <w:rsid w:val="009C0357"/>
    <w:rsid w:val="009C0A90"/>
    <w:rsid w:val="009C0D62"/>
    <w:rsid w:val="009C12C6"/>
    <w:rsid w:val="009C1361"/>
    <w:rsid w:val="009C14E9"/>
    <w:rsid w:val="009C19D2"/>
    <w:rsid w:val="009C1B1B"/>
    <w:rsid w:val="009C212E"/>
    <w:rsid w:val="009C213B"/>
    <w:rsid w:val="009C229A"/>
    <w:rsid w:val="009C23F4"/>
    <w:rsid w:val="009C2B7D"/>
    <w:rsid w:val="009C2D3D"/>
    <w:rsid w:val="009C320C"/>
    <w:rsid w:val="009C3560"/>
    <w:rsid w:val="009C4155"/>
    <w:rsid w:val="009C4759"/>
    <w:rsid w:val="009C4D74"/>
    <w:rsid w:val="009C5674"/>
    <w:rsid w:val="009C5D0A"/>
    <w:rsid w:val="009C5F82"/>
    <w:rsid w:val="009C6782"/>
    <w:rsid w:val="009C6927"/>
    <w:rsid w:val="009C6C7F"/>
    <w:rsid w:val="009C7280"/>
    <w:rsid w:val="009C7647"/>
    <w:rsid w:val="009D0162"/>
    <w:rsid w:val="009D09FF"/>
    <w:rsid w:val="009D157F"/>
    <w:rsid w:val="009D1806"/>
    <w:rsid w:val="009D1A04"/>
    <w:rsid w:val="009D1F4A"/>
    <w:rsid w:val="009D2166"/>
    <w:rsid w:val="009D22BC"/>
    <w:rsid w:val="009D2397"/>
    <w:rsid w:val="009D33EF"/>
    <w:rsid w:val="009D34E0"/>
    <w:rsid w:val="009D36F7"/>
    <w:rsid w:val="009D3A7F"/>
    <w:rsid w:val="009D3CB4"/>
    <w:rsid w:val="009D4B2D"/>
    <w:rsid w:val="009D4C21"/>
    <w:rsid w:val="009D4D1C"/>
    <w:rsid w:val="009D4D5E"/>
    <w:rsid w:val="009D5870"/>
    <w:rsid w:val="009D598F"/>
    <w:rsid w:val="009D5A75"/>
    <w:rsid w:val="009D5BFD"/>
    <w:rsid w:val="009D5D75"/>
    <w:rsid w:val="009D6061"/>
    <w:rsid w:val="009D6D85"/>
    <w:rsid w:val="009D70E0"/>
    <w:rsid w:val="009D7317"/>
    <w:rsid w:val="009D7961"/>
    <w:rsid w:val="009D7CAB"/>
    <w:rsid w:val="009D7CB3"/>
    <w:rsid w:val="009E0E5C"/>
    <w:rsid w:val="009E1353"/>
    <w:rsid w:val="009E1B2B"/>
    <w:rsid w:val="009E1F57"/>
    <w:rsid w:val="009E23BC"/>
    <w:rsid w:val="009E2454"/>
    <w:rsid w:val="009E25C0"/>
    <w:rsid w:val="009E27DC"/>
    <w:rsid w:val="009E2878"/>
    <w:rsid w:val="009E2FE7"/>
    <w:rsid w:val="009E311A"/>
    <w:rsid w:val="009E334B"/>
    <w:rsid w:val="009E33DE"/>
    <w:rsid w:val="009E3CEA"/>
    <w:rsid w:val="009E404F"/>
    <w:rsid w:val="009E42B1"/>
    <w:rsid w:val="009E42B9"/>
    <w:rsid w:val="009E49C2"/>
    <w:rsid w:val="009E4DBA"/>
    <w:rsid w:val="009E4E12"/>
    <w:rsid w:val="009E5020"/>
    <w:rsid w:val="009E50BE"/>
    <w:rsid w:val="009E52A2"/>
    <w:rsid w:val="009E591B"/>
    <w:rsid w:val="009E5B3B"/>
    <w:rsid w:val="009E5D22"/>
    <w:rsid w:val="009E6019"/>
    <w:rsid w:val="009E62F4"/>
    <w:rsid w:val="009E63D1"/>
    <w:rsid w:val="009E640C"/>
    <w:rsid w:val="009E68A9"/>
    <w:rsid w:val="009E6C40"/>
    <w:rsid w:val="009E6CFD"/>
    <w:rsid w:val="009E77E6"/>
    <w:rsid w:val="009E7C9C"/>
    <w:rsid w:val="009F0435"/>
    <w:rsid w:val="009F09D3"/>
    <w:rsid w:val="009F11C0"/>
    <w:rsid w:val="009F1835"/>
    <w:rsid w:val="009F1931"/>
    <w:rsid w:val="009F19E7"/>
    <w:rsid w:val="009F21F8"/>
    <w:rsid w:val="009F2321"/>
    <w:rsid w:val="009F2FAF"/>
    <w:rsid w:val="009F3439"/>
    <w:rsid w:val="009F36DE"/>
    <w:rsid w:val="009F393A"/>
    <w:rsid w:val="009F3C02"/>
    <w:rsid w:val="009F3CE6"/>
    <w:rsid w:val="009F3FF9"/>
    <w:rsid w:val="009F417F"/>
    <w:rsid w:val="009F4617"/>
    <w:rsid w:val="009F4CCA"/>
    <w:rsid w:val="009F4EAD"/>
    <w:rsid w:val="009F6329"/>
    <w:rsid w:val="009F656F"/>
    <w:rsid w:val="009F6F70"/>
    <w:rsid w:val="009F6FCA"/>
    <w:rsid w:val="009F742D"/>
    <w:rsid w:val="009F7CB6"/>
    <w:rsid w:val="00A00B20"/>
    <w:rsid w:val="00A00C2A"/>
    <w:rsid w:val="00A00D32"/>
    <w:rsid w:val="00A015A1"/>
    <w:rsid w:val="00A01D0F"/>
    <w:rsid w:val="00A01EA6"/>
    <w:rsid w:val="00A02999"/>
    <w:rsid w:val="00A02E27"/>
    <w:rsid w:val="00A02EBD"/>
    <w:rsid w:val="00A0310D"/>
    <w:rsid w:val="00A03270"/>
    <w:rsid w:val="00A0379A"/>
    <w:rsid w:val="00A03918"/>
    <w:rsid w:val="00A03E8A"/>
    <w:rsid w:val="00A04F60"/>
    <w:rsid w:val="00A0517F"/>
    <w:rsid w:val="00A05BA0"/>
    <w:rsid w:val="00A062DD"/>
    <w:rsid w:val="00A063CB"/>
    <w:rsid w:val="00A06509"/>
    <w:rsid w:val="00A06511"/>
    <w:rsid w:val="00A06851"/>
    <w:rsid w:val="00A068F6"/>
    <w:rsid w:val="00A06B18"/>
    <w:rsid w:val="00A06D5A"/>
    <w:rsid w:val="00A06FC3"/>
    <w:rsid w:val="00A07555"/>
    <w:rsid w:val="00A07CD2"/>
    <w:rsid w:val="00A07F49"/>
    <w:rsid w:val="00A10527"/>
    <w:rsid w:val="00A105DE"/>
    <w:rsid w:val="00A10637"/>
    <w:rsid w:val="00A10879"/>
    <w:rsid w:val="00A10B86"/>
    <w:rsid w:val="00A10D4E"/>
    <w:rsid w:val="00A10E51"/>
    <w:rsid w:val="00A1127E"/>
    <w:rsid w:val="00A11447"/>
    <w:rsid w:val="00A116D2"/>
    <w:rsid w:val="00A11A9C"/>
    <w:rsid w:val="00A11F5B"/>
    <w:rsid w:val="00A11F5C"/>
    <w:rsid w:val="00A1211D"/>
    <w:rsid w:val="00A123EB"/>
    <w:rsid w:val="00A128BD"/>
    <w:rsid w:val="00A132C2"/>
    <w:rsid w:val="00A134B7"/>
    <w:rsid w:val="00A13C43"/>
    <w:rsid w:val="00A1447E"/>
    <w:rsid w:val="00A146A4"/>
    <w:rsid w:val="00A14739"/>
    <w:rsid w:val="00A14977"/>
    <w:rsid w:val="00A14A34"/>
    <w:rsid w:val="00A15799"/>
    <w:rsid w:val="00A157A2"/>
    <w:rsid w:val="00A15DA4"/>
    <w:rsid w:val="00A1611E"/>
    <w:rsid w:val="00A162C8"/>
    <w:rsid w:val="00A16806"/>
    <w:rsid w:val="00A169F1"/>
    <w:rsid w:val="00A17607"/>
    <w:rsid w:val="00A179A7"/>
    <w:rsid w:val="00A17A2E"/>
    <w:rsid w:val="00A17AD2"/>
    <w:rsid w:val="00A17B11"/>
    <w:rsid w:val="00A17C88"/>
    <w:rsid w:val="00A206B5"/>
    <w:rsid w:val="00A20A2B"/>
    <w:rsid w:val="00A20B4F"/>
    <w:rsid w:val="00A20D1C"/>
    <w:rsid w:val="00A20EEA"/>
    <w:rsid w:val="00A21079"/>
    <w:rsid w:val="00A21198"/>
    <w:rsid w:val="00A21224"/>
    <w:rsid w:val="00A2125C"/>
    <w:rsid w:val="00A215B0"/>
    <w:rsid w:val="00A22231"/>
    <w:rsid w:val="00A22847"/>
    <w:rsid w:val="00A22BA3"/>
    <w:rsid w:val="00A22DA3"/>
    <w:rsid w:val="00A23468"/>
    <w:rsid w:val="00A24247"/>
    <w:rsid w:val="00A24653"/>
    <w:rsid w:val="00A24A55"/>
    <w:rsid w:val="00A24B27"/>
    <w:rsid w:val="00A24BAF"/>
    <w:rsid w:val="00A250C0"/>
    <w:rsid w:val="00A25490"/>
    <w:rsid w:val="00A259EA"/>
    <w:rsid w:val="00A25ECC"/>
    <w:rsid w:val="00A26008"/>
    <w:rsid w:val="00A261FC"/>
    <w:rsid w:val="00A26904"/>
    <w:rsid w:val="00A26D46"/>
    <w:rsid w:val="00A26E4A"/>
    <w:rsid w:val="00A2701F"/>
    <w:rsid w:val="00A270B5"/>
    <w:rsid w:val="00A273CF"/>
    <w:rsid w:val="00A273E3"/>
    <w:rsid w:val="00A27E09"/>
    <w:rsid w:val="00A27FA3"/>
    <w:rsid w:val="00A300E0"/>
    <w:rsid w:val="00A302E3"/>
    <w:rsid w:val="00A30471"/>
    <w:rsid w:val="00A306A4"/>
    <w:rsid w:val="00A30BCB"/>
    <w:rsid w:val="00A30CC6"/>
    <w:rsid w:val="00A30EAA"/>
    <w:rsid w:val="00A31A92"/>
    <w:rsid w:val="00A31B15"/>
    <w:rsid w:val="00A32170"/>
    <w:rsid w:val="00A33411"/>
    <w:rsid w:val="00A33A4D"/>
    <w:rsid w:val="00A33BFB"/>
    <w:rsid w:val="00A33EFF"/>
    <w:rsid w:val="00A33FB9"/>
    <w:rsid w:val="00A34049"/>
    <w:rsid w:val="00A34700"/>
    <w:rsid w:val="00A34708"/>
    <w:rsid w:val="00A3476C"/>
    <w:rsid w:val="00A34A3D"/>
    <w:rsid w:val="00A34CC1"/>
    <w:rsid w:val="00A34D23"/>
    <w:rsid w:val="00A3553E"/>
    <w:rsid w:val="00A35767"/>
    <w:rsid w:val="00A35B25"/>
    <w:rsid w:val="00A35B6B"/>
    <w:rsid w:val="00A35E06"/>
    <w:rsid w:val="00A35ED3"/>
    <w:rsid w:val="00A36B77"/>
    <w:rsid w:val="00A37150"/>
    <w:rsid w:val="00A375E6"/>
    <w:rsid w:val="00A37610"/>
    <w:rsid w:val="00A37A56"/>
    <w:rsid w:val="00A37DD6"/>
    <w:rsid w:val="00A37F7A"/>
    <w:rsid w:val="00A4002B"/>
    <w:rsid w:val="00A40135"/>
    <w:rsid w:val="00A401E6"/>
    <w:rsid w:val="00A410B9"/>
    <w:rsid w:val="00A41C8E"/>
    <w:rsid w:val="00A42054"/>
    <w:rsid w:val="00A42D50"/>
    <w:rsid w:val="00A4329D"/>
    <w:rsid w:val="00A4336F"/>
    <w:rsid w:val="00A43ACA"/>
    <w:rsid w:val="00A444CE"/>
    <w:rsid w:val="00A44A53"/>
    <w:rsid w:val="00A45212"/>
    <w:rsid w:val="00A4568E"/>
    <w:rsid w:val="00A456DA"/>
    <w:rsid w:val="00A458BA"/>
    <w:rsid w:val="00A45E69"/>
    <w:rsid w:val="00A46291"/>
    <w:rsid w:val="00A46861"/>
    <w:rsid w:val="00A46B31"/>
    <w:rsid w:val="00A46C46"/>
    <w:rsid w:val="00A46E12"/>
    <w:rsid w:val="00A47703"/>
    <w:rsid w:val="00A50094"/>
    <w:rsid w:val="00A500D1"/>
    <w:rsid w:val="00A5012A"/>
    <w:rsid w:val="00A504D2"/>
    <w:rsid w:val="00A505B5"/>
    <w:rsid w:val="00A505CA"/>
    <w:rsid w:val="00A507DD"/>
    <w:rsid w:val="00A50931"/>
    <w:rsid w:val="00A515F9"/>
    <w:rsid w:val="00A51710"/>
    <w:rsid w:val="00A51ABC"/>
    <w:rsid w:val="00A525A6"/>
    <w:rsid w:val="00A5282B"/>
    <w:rsid w:val="00A52B84"/>
    <w:rsid w:val="00A52C22"/>
    <w:rsid w:val="00A5312D"/>
    <w:rsid w:val="00A5332B"/>
    <w:rsid w:val="00A53647"/>
    <w:rsid w:val="00A538F3"/>
    <w:rsid w:val="00A53B2D"/>
    <w:rsid w:val="00A53C29"/>
    <w:rsid w:val="00A53DD1"/>
    <w:rsid w:val="00A54036"/>
    <w:rsid w:val="00A54711"/>
    <w:rsid w:val="00A54B3C"/>
    <w:rsid w:val="00A55600"/>
    <w:rsid w:val="00A55860"/>
    <w:rsid w:val="00A559D3"/>
    <w:rsid w:val="00A55ACC"/>
    <w:rsid w:val="00A56A06"/>
    <w:rsid w:val="00A56C06"/>
    <w:rsid w:val="00A56C8E"/>
    <w:rsid w:val="00A56D70"/>
    <w:rsid w:val="00A576D3"/>
    <w:rsid w:val="00A5779C"/>
    <w:rsid w:val="00A60A0C"/>
    <w:rsid w:val="00A60B6A"/>
    <w:rsid w:val="00A60DB9"/>
    <w:rsid w:val="00A6122C"/>
    <w:rsid w:val="00A613B9"/>
    <w:rsid w:val="00A6196E"/>
    <w:rsid w:val="00A61C34"/>
    <w:rsid w:val="00A61FBD"/>
    <w:rsid w:val="00A62185"/>
    <w:rsid w:val="00A62651"/>
    <w:rsid w:val="00A626F4"/>
    <w:rsid w:val="00A6278E"/>
    <w:rsid w:val="00A62A49"/>
    <w:rsid w:val="00A63556"/>
    <w:rsid w:val="00A63B3E"/>
    <w:rsid w:val="00A63FFC"/>
    <w:rsid w:val="00A6439C"/>
    <w:rsid w:val="00A647D2"/>
    <w:rsid w:val="00A64854"/>
    <w:rsid w:val="00A6584E"/>
    <w:rsid w:val="00A65B9F"/>
    <w:rsid w:val="00A65C62"/>
    <w:rsid w:val="00A6667F"/>
    <w:rsid w:val="00A666C7"/>
    <w:rsid w:val="00A6718E"/>
    <w:rsid w:val="00A67E4F"/>
    <w:rsid w:val="00A7092B"/>
    <w:rsid w:val="00A70A45"/>
    <w:rsid w:val="00A70A89"/>
    <w:rsid w:val="00A70CE2"/>
    <w:rsid w:val="00A70F90"/>
    <w:rsid w:val="00A70FAC"/>
    <w:rsid w:val="00A7131B"/>
    <w:rsid w:val="00A7140C"/>
    <w:rsid w:val="00A719F6"/>
    <w:rsid w:val="00A71DFB"/>
    <w:rsid w:val="00A7295E"/>
    <w:rsid w:val="00A72FCE"/>
    <w:rsid w:val="00A730B9"/>
    <w:rsid w:val="00A73287"/>
    <w:rsid w:val="00A74089"/>
    <w:rsid w:val="00A74630"/>
    <w:rsid w:val="00A74789"/>
    <w:rsid w:val="00A74823"/>
    <w:rsid w:val="00A748A9"/>
    <w:rsid w:val="00A74C21"/>
    <w:rsid w:val="00A752AD"/>
    <w:rsid w:val="00A767B8"/>
    <w:rsid w:val="00A76BCE"/>
    <w:rsid w:val="00A76F34"/>
    <w:rsid w:val="00A77085"/>
    <w:rsid w:val="00A770F3"/>
    <w:rsid w:val="00A7766D"/>
    <w:rsid w:val="00A777FD"/>
    <w:rsid w:val="00A778C4"/>
    <w:rsid w:val="00A77D46"/>
    <w:rsid w:val="00A80511"/>
    <w:rsid w:val="00A80675"/>
    <w:rsid w:val="00A80C14"/>
    <w:rsid w:val="00A81192"/>
    <w:rsid w:val="00A81348"/>
    <w:rsid w:val="00A81465"/>
    <w:rsid w:val="00A81811"/>
    <w:rsid w:val="00A81DCC"/>
    <w:rsid w:val="00A81ECC"/>
    <w:rsid w:val="00A82203"/>
    <w:rsid w:val="00A82811"/>
    <w:rsid w:val="00A82854"/>
    <w:rsid w:val="00A82F1B"/>
    <w:rsid w:val="00A82FDC"/>
    <w:rsid w:val="00A834B1"/>
    <w:rsid w:val="00A841A4"/>
    <w:rsid w:val="00A843AF"/>
    <w:rsid w:val="00A84D51"/>
    <w:rsid w:val="00A852AD"/>
    <w:rsid w:val="00A85BEC"/>
    <w:rsid w:val="00A85C6E"/>
    <w:rsid w:val="00A85E79"/>
    <w:rsid w:val="00A85E93"/>
    <w:rsid w:val="00A866E0"/>
    <w:rsid w:val="00A86838"/>
    <w:rsid w:val="00A8693F"/>
    <w:rsid w:val="00A86D55"/>
    <w:rsid w:val="00A87145"/>
    <w:rsid w:val="00A872B7"/>
    <w:rsid w:val="00A87422"/>
    <w:rsid w:val="00A87723"/>
    <w:rsid w:val="00A877C9"/>
    <w:rsid w:val="00A878E2"/>
    <w:rsid w:val="00A87FCD"/>
    <w:rsid w:val="00A901D4"/>
    <w:rsid w:val="00A90207"/>
    <w:rsid w:val="00A9053B"/>
    <w:rsid w:val="00A906A1"/>
    <w:rsid w:val="00A90E75"/>
    <w:rsid w:val="00A90EA8"/>
    <w:rsid w:val="00A91499"/>
    <w:rsid w:val="00A914B9"/>
    <w:rsid w:val="00A91663"/>
    <w:rsid w:val="00A91720"/>
    <w:rsid w:val="00A91B5C"/>
    <w:rsid w:val="00A91D6A"/>
    <w:rsid w:val="00A9264F"/>
    <w:rsid w:val="00A926BA"/>
    <w:rsid w:val="00A92759"/>
    <w:rsid w:val="00A928BC"/>
    <w:rsid w:val="00A93075"/>
    <w:rsid w:val="00A9382C"/>
    <w:rsid w:val="00A93A06"/>
    <w:rsid w:val="00A93A96"/>
    <w:rsid w:val="00A93C18"/>
    <w:rsid w:val="00A93FB7"/>
    <w:rsid w:val="00A942F7"/>
    <w:rsid w:val="00A9434B"/>
    <w:rsid w:val="00A94439"/>
    <w:rsid w:val="00A94775"/>
    <w:rsid w:val="00A95314"/>
    <w:rsid w:val="00A95424"/>
    <w:rsid w:val="00A9572F"/>
    <w:rsid w:val="00A9632F"/>
    <w:rsid w:val="00A96F73"/>
    <w:rsid w:val="00A9708F"/>
    <w:rsid w:val="00A977C2"/>
    <w:rsid w:val="00A97D8A"/>
    <w:rsid w:val="00AA0408"/>
    <w:rsid w:val="00AA0855"/>
    <w:rsid w:val="00AA0874"/>
    <w:rsid w:val="00AA0ABC"/>
    <w:rsid w:val="00AA0AD1"/>
    <w:rsid w:val="00AA0F9C"/>
    <w:rsid w:val="00AA1217"/>
    <w:rsid w:val="00AA1650"/>
    <w:rsid w:val="00AA1C28"/>
    <w:rsid w:val="00AA268C"/>
    <w:rsid w:val="00AA28AC"/>
    <w:rsid w:val="00AA30B4"/>
    <w:rsid w:val="00AA30C1"/>
    <w:rsid w:val="00AA3139"/>
    <w:rsid w:val="00AA3903"/>
    <w:rsid w:val="00AA3955"/>
    <w:rsid w:val="00AA39FF"/>
    <w:rsid w:val="00AA3F40"/>
    <w:rsid w:val="00AA494F"/>
    <w:rsid w:val="00AA4B4F"/>
    <w:rsid w:val="00AA51B4"/>
    <w:rsid w:val="00AA538D"/>
    <w:rsid w:val="00AA5A75"/>
    <w:rsid w:val="00AA5C07"/>
    <w:rsid w:val="00AA5DD7"/>
    <w:rsid w:val="00AA62F3"/>
    <w:rsid w:val="00AA654B"/>
    <w:rsid w:val="00AA682E"/>
    <w:rsid w:val="00AA72F6"/>
    <w:rsid w:val="00AA73B7"/>
    <w:rsid w:val="00AB0344"/>
    <w:rsid w:val="00AB0CB6"/>
    <w:rsid w:val="00AB0D08"/>
    <w:rsid w:val="00AB0EFB"/>
    <w:rsid w:val="00AB12B3"/>
    <w:rsid w:val="00AB13EA"/>
    <w:rsid w:val="00AB2201"/>
    <w:rsid w:val="00AB24BF"/>
    <w:rsid w:val="00AB2D93"/>
    <w:rsid w:val="00AB39BB"/>
    <w:rsid w:val="00AB3C44"/>
    <w:rsid w:val="00AB44A2"/>
    <w:rsid w:val="00AB458C"/>
    <w:rsid w:val="00AB45BB"/>
    <w:rsid w:val="00AB462C"/>
    <w:rsid w:val="00AB4CF3"/>
    <w:rsid w:val="00AB54C1"/>
    <w:rsid w:val="00AB5631"/>
    <w:rsid w:val="00AB579F"/>
    <w:rsid w:val="00AB5A06"/>
    <w:rsid w:val="00AB5B4A"/>
    <w:rsid w:val="00AB62F0"/>
    <w:rsid w:val="00AB6E0B"/>
    <w:rsid w:val="00AB734C"/>
    <w:rsid w:val="00AB7492"/>
    <w:rsid w:val="00AB77F8"/>
    <w:rsid w:val="00AB780E"/>
    <w:rsid w:val="00AB781F"/>
    <w:rsid w:val="00AC01E2"/>
    <w:rsid w:val="00AC081C"/>
    <w:rsid w:val="00AC0880"/>
    <w:rsid w:val="00AC0D97"/>
    <w:rsid w:val="00AC126C"/>
    <w:rsid w:val="00AC1D7A"/>
    <w:rsid w:val="00AC1FD1"/>
    <w:rsid w:val="00AC22A2"/>
    <w:rsid w:val="00AC23C6"/>
    <w:rsid w:val="00AC2729"/>
    <w:rsid w:val="00AC2ECD"/>
    <w:rsid w:val="00AC3075"/>
    <w:rsid w:val="00AC32C8"/>
    <w:rsid w:val="00AC33A2"/>
    <w:rsid w:val="00AC33C5"/>
    <w:rsid w:val="00AC33EB"/>
    <w:rsid w:val="00AC34D9"/>
    <w:rsid w:val="00AC3C17"/>
    <w:rsid w:val="00AC3EFD"/>
    <w:rsid w:val="00AC5929"/>
    <w:rsid w:val="00AC6286"/>
    <w:rsid w:val="00AC67B6"/>
    <w:rsid w:val="00AC6C05"/>
    <w:rsid w:val="00AC70F2"/>
    <w:rsid w:val="00AC72AC"/>
    <w:rsid w:val="00AC7860"/>
    <w:rsid w:val="00AC7890"/>
    <w:rsid w:val="00AC7992"/>
    <w:rsid w:val="00AC79B7"/>
    <w:rsid w:val="00AC7D98"/>
    <w:rsid w:val="00AC7F68"/>
    <w:rsid w:val="00AD00E8"/>
    <w:rsid w:val="00AD05D7"/>
    <w:rsid w:val="00AD06BC"/>
    <w:rsid w:val="00AD06C7"/>
    <w:rsid w:val="00AD06EC"/>
    <w:rsid w:val="00AD0776"/>
    <w:rsid w:val="00AD0886"/>
    <w:rsid w:val="00AD12D3"/>
    <w:rsid w:val="00AD1351"/>
    <w:rsid w:val="00AD1638"/>
    <w:rsid w:val="00AD1B87"/>
    <w:rsid w:val="00AD1E48"/>
    <w:rsid w:val="00AD2605"/>
    <w:rsid w:val="00AD2B83"/>
    <w:rsid w:val="00AD2DAD"/>
    <w:rsid w:val="00AD2F76"/>
    <w:rsid w:val="00AD2FC6"/>
    <w:rsid w:val="00AD3181"/>
    <w:rsid w:val="00AD33FE"/>
    <w:rsid w:val="00AD3EC0"/>
    <w:rsid w:val="00AD4B2E"/>
    <w:rsid w:val="00AD4D6B"/>
    <w:rsid w:val="00AD4E37"/>
    <w:rsid w:val="00AD4E4D"/>
    <w:rsid w:val="00AD5449"/>
    <w:rsid w:val="00AD6204"/>
    <w:rsid w:val="00AD6A11"/>
    <w:rsid w:val="00AD6C29"/>
    <w:rsid w:val="00AD711D"/>
    <w:rsid w:val="00AD7405"/>
    <w:rsid w:val="00AD74B4"/>
    <w:rsid w:val="00AD78D0"/>
    <w:rsid w:val="00AD79DD"/>
    <w:rsid w:val="00AD7EE3"/>
    <w:rsid w:val="00AD7F53"/>
    <w:rsid w:val="00AE0026"/>
    <w:rsid w:val="00AE0253"/>
    <w:rsid w:val="00AE04A5"/>
    <w:rsid w:val="00AE196E"/>
    <w:rsid w:val="00AE1F6A"/>
    <w:rsid w:val="00AE212D"/>
    <w:rsid w:val="00AE2375"/>
    <w:rsid w:val="00AE2399"/>
    <w:rsid w:val="00AE24CD"/>
    <w:rsid w:val="00AE25DC"/>
    <w:rsid w:val="00AE26CE"/>
    <w:rsid w:val="00AE26CF"/>
    <w:rsid w:val="00AE2BBE"/>
    <w:rsid w:val="00AE2CF4"/>
    <w:rsid w:val="00AE2FF0"/>
    <w:rsid w:val="00AE3051"/>
    <w:rsid w:val="00AE311C"/>
    <w:rsid w:val="00AE352C"/>
    <w:rsid w:val="00AE37D2"/>
    <w:rsid w:val="00AE3A27"/>
    <w:rsid w:val="00AE3A32"/>
    <w:rsid w:val="00AE3F3A"/>
    <w:rsid w:val="00AE42CE"/>
    <w:rsid w:val="00AE4485"/>
    <w:rsid w:val="00AE473C"/>
    <w:rsid w:val="00AE4ACA"/>
    <w:rsid w:val="00AE4B32"/>
    <w:rsid w:val="00AE4DE5"/>
    <w:rsid w:val="00AE4ED3"/>
    <w:rsid w:val="00AE519F"/>
    <w:rsid w:val="00AE5955"/>
    <w:rsid w:val="00AE5992"/>
    <w:rsid w:val="00AE5C58"/>
    <w:rsid w:val="00AE602D"/>
    <w:rsid w:val="00AE6193"/>
    <w:rsid w:val="00AE66F3"/>
    <w:rsid w:val="00AE6A04"/>
    <w:rsid w:val="00AE6B0B"/>
    <w:rsid w:val="00AE6F3D"/>
    <w:rsid w:val="00AE7064"/>
    <w:rsid w:val="00AE75AE"/>
    <w:rsid w:val="00AE7E3C"/>
    <w:rsid w:val="00AF0080"/>
    <w:rsid w:val="00AF013F"/>
    <w:rsid w:val="00AF01D3"/>
    <w:rsid w:val="00AF04B5"/>
    <w:rsid w:val="00AF0745"/>
    <w:rsid w:val="00AF0A01"/>
    <w:rsid w:val="00AF0EE1"/>
    <w:rsid w:val="00AF112E"/>
    <w:rsid w:val="00AF1947"/>
    <w:rsid w:val="00AF1A50"/>
    <w:rsid w:val="00AF2AEC"/>
    <w:rsid w:val="00AF30D9"/>
    <w:rsid w:val="00AF3197"/>
    <w:rsid w:val="00AF3B53"/>
    <w:rsid w:val="00AF4782"/>
    <w:rsid w:val="00AF48DD"/>
    <w:rsid w:val="00AF4D95"/>
    <w:rsid w:val="00AF4DBB"/>
    <w:rsid w:val="00AF5651"/>
    <w:rsid w:val="00AF57C1"/>
    <w:rsid w:val="00AF5C66"/>
    <w:rsid w:val="00AF5D58"/>
    <w:rsid w:val="00AF608B"/>
    <w:rsid w:val="00AF65D9"/>
    <w:rsid w:val="00AF6A35"/>
    <w:rsid w:val="00AF6DC9"/>
    <w:rsid w:val="00AF6EDD"/>
    <w:rsid w:val="00AF7028"/>
    <w:rsid w:val="00AF7054"/>
    <w:rsid w:val="00AF716F"/>
    <w:rsid w:val="00AF71D0"/>
    <w:rsid w:val="00AF738D"/>
    <w:rsid w:val="00AF76E1"/>
    <w:rsid w:val="00AF7B8F"/>
    <w:rsid w:val="00B00659"/>
    <w:rsid w:val="00B007E0"/>
    <w:rsid w:val="00B008AC"/>
    <w:rsid w:val="00B00AE8"/>
    <w:rsid w:val="00B00C86"/>
    <w:rsid w:val="00B01026"/>
    <w:rsid w:val="00B01305"/>
    <w:rsid w:val="00B01685"/>
    <w:rsid w:val="00B01A4C"/>
    <w:rsid w:val="00B01B67"/>
    <w:rsid w:val="00B01BBA"/>
    <w:rsid w:val="00B0356D"/>
    <w:rsid w:val="00B04814"/>
    <w:rsid w:val="00B05205"/>
    <w:rsid w:val="00B052FA"/>
    <w:rsid w:val="00B05412"/>
    <w:rsid w:val="00B054CC"/>
    <w:rsid w:val="00B0553E"/>
    <w:rsid w:val="00B0556F"/>
    <w:rsid w:val="00B05B8B"/>
    <w:rsid w:val="00B05B9E"/>
    <w:rsid w:val="00B05BB7"/>
    <w:rsid w:val="00B05CE9"/>
    <w:rsid w:val="00B060A1"/>
    <w:rsid w:val="00B0620C"/>
    <w:rsid w:val="00B063A7"/>
    <w:rsid w:val="00B06767"/>
    <w:rsid w:val="00B06A41"/>
    <w:rsid w:val="00B06A85"/>
    <w:rsid w:val="00B06ED5"/>
    <w:rsid w:val="00B0717E"/>
    <w:rsid w:val="00B074B6"/>
    <w:rsid w:val="00B07DDE"/>
    <w:rsid w:val="00B07E13"/>
    <w:rsid w:val="00B07E25"/>
    <w:rsid w:val="00B07F51"/>
    <w:rsid w:val="00B1023D"/>
    <w:rsid w:val="00B102EA"/>
    <w:rsid w:val="00B1050C"/>
    <w:rsid w:val="00B107A7"/>
    <w:rsid w:val="00B10C9B"/>
    <w:rsid w:val="00B10E6F"/>
    <w:rsid w:val="00B11A9F"/>
    <w:rsid w:val="00B11B5F"/>
    <w:rsid w:val="00B11BEF"/>
    <w:rsid w:val="00B11C46"/>
    <w:rsid w:val="00B11CBF"/>
    <w:rsid w:val="00B11F00"/>
    <w:rsid w:val="00B124B0"/>
    <w:rsid w:val="00B127E2"/>
    <w:rsid w:val="00B129ED"/>
    <w:rsid w:val="00B12E98"/>
    <w:rsid w:val="00B12FC3"/>
    <w:rsid w:val="00B1329C"/>
    <w:rsid w:val="00B133E7"/>
    <w:rsid w:val="00B13417"/>
    <w:rsid w:val="00B1404B"/>
    <w:rsid w:val="00B143EC"/>
    <w:rsid w:val="00B14484"/>
    <w:rsid w:val="00B14DA4"/>
    <w:rsid w:val="00B15507"/>
    <w:rsid w:val="00B155C8"/>
    <w:rsid w:val="00B15ADB"/>
    <w:rsid w:val="00B15F29"/>
    <w:rsid w:val="00B1645C"/>
    <w:rsid w:val="00B168C5"/>
    <w:rsid w:val="00B16A9A"/>
    <w:rsid w:val="00B16AA6"/>
    <w:rsid w:val="00B16C7F"/>
    <w:rsid w:val="00B16CBC"/>
    <w:rsid w:val="00B16E89"/>
    <w:rsid w:val="00B176E6"/>
    <w:rsid w:val="00B17794"/>
    <w:rsid w:val="00B17838"/>
    <w:rsid w:val="00B20EA9"/>
    <w:rsid w:val="00B217C5"/>
    <w:rsid w:val="00B21A7D"/>
    <w:rsid w:val="00B21CE3"/>
    <w:rsid w:val="00B21D1D"/>
    <w:rsid w:val="00B22250"/>
    <w:rsid w:val="00B226C5"/>
    <w:rsid w:val="00B227A1"/>
    <w:rsid w:val="00B22DF6"/>
    <w:rsid w:val="00B22E34"/>
    <w:rsid w:val="00B2311B"/>
    <w:rsid w:val="00B2345A"/>
    <w:rsid w:val="00B23532"/>
    <w:rsid w:val="00B2358F"/>
    <w:rsid w:val="00B236B5"/>
    <w:rsid w:val="00B23B0D"/>
    <w:rsid w:val="00B23E42"/>
    <w:rsid w:val="00B24218"/>
    <w:rsid w:val="00B243AF"/>
    <w:rsid w:val="00B24C72"/>
    <w:rsid w:val="00B25166"/>
    <w:rsid w:val="00B252D5"/>
    <w:rsid w:val="00B254AA"/>
    <w:rsid w:val="00B25A4A"/>
    <w:rsid w:val="00B26632"/>
    <w:rsid w:val="00B26694"/>
    <w:rsid w:val="00B2678B"/>
    <w:rsid w:val="00B26D90"/>
    <w:rsid w:val="00B26DEA"/>
    <w:rsid w:val="00B26F8F"/>
    <w:rsid w:val="00B27396"/>
    <w:rsid w:val="00B2757A"/>
    <w:rsid w:val="00B275EE"/>
    <w:rsid w:val="00B27837"/>
    <w:rsid w:val="00B278B4"/>
    <w:rsid w:val="00B27B1E"/>
    <w:rsid w:val="00B27E3D"/>
    <w:rsid w:val="00B302FC"/>
    <w:rsid w:val="00B30679"/>
    <w:rsid w:val="00B30D4B"/>
    <w:rsid w:val="00B30DB1"/>
    <w:rsid w:val="00B3146F"/>
    <w:rsid w:val="00B315C4"/>
    <w:rsid w:val="00B31E17"/>
    <w:rsid w:val="00B32344"/>
    <w:rsid w:val="00B32962"/>
    <w:rsid w:val="00B32A4C"/>
    <w:rsid w:val="00B32E29"/>
    <w:rsid w:val="00B32FAC"/>
    <w:rsid w:val="00B337A6"/>
    <w:rsid w:val="00B33988"/>
    <w:rsid w:val="00B33D11"/>
    <w:rsid w:val="00B341E5"/>
    <w:rsid w:val="00B344F8"/>
    <w:rsid w:val="00B34657"/>
    <w:rsid w:val="00B34C8D"/>
    <w:rsid w:val="00B34D7F"/>
    <w:rsid w:val="00B34F9D"/>
    <w:rsid w:val="00B355BC"/>
    <w:rsid w:val="00B358CB"/>
    <w:rsid w:val="00B35E6A"/>
    <w:rsid w:val="00B361C0"/>
    <w:rsid w:val="00B3648D"/>
    <w:rsid w:val="00B36AD6"/>
    <w:rsid w:val="00B3710B"/>
    <w:rsid w:val="00B37B10"/>
    <w:rsid w:val="00B37D3A"/>
    <w:rsid w:val="00B40AB2"/>
    <w:rsid w:val="00B40FC3"/>
    <w:rsid w:val="00B412A0"/>
    <w:rsid w:val="00B4153F"/>
    <w:rsid w:val="00B4157E"/>
    <w:rsid w:val="00B41B94"/>
    <w:rsid w:val="00B41CA3"/>
    <w:rsid w:val="00B41F27"/>
    <w:rsid w:val="00B4220A"/>
    <w:rsid w:val="00B4289F"/>
    <w:rsid w:val="00B42C10"/>
    <w:rsid w:val="00B42CF5"/>
    <w:rsid w:val="00B43123"/>
    <w:rsid w:val="00B433FA"/>
    <w:rsid w:val="00B438A5"/>
    <w:rsid w:val="00B43976"/>
    <w:rsid w:val="00B43B5E"/>
    <w:rsid w:val="00B43D8A"/>
    <w:rsid w:val="00B43FE0"/>
    <w:rsid w:val="00B4447E"/>
    <w:rsid w:val="00B44A9C"/>
    <w:rsid w:val="00B44DC5"/>
    <w:rsid w:val="00B44E3E"/>
    <w:rsid w:val="00B452F0"/>
    <w:rsid w:val="00B45555"/>
    <w:rsid w:val="00B45A1D"/>
    <w:rsid w:val="00B45E53"/>
    <w:rsid w:val="00B46F80"/>
    <w:rsid w:val="00B47556"/>
    <w:rsid w:val="00B4759B"/>
    <w:rsid w:val="00B47600"/>
    <w:rsid w:val="00B47AD9"/>
    <w:rsid w:val="00B47E6C"/>
    <w:rsid w:val="00B500FA"/>
    <w:rsid w:val="00B5169F"/>
    <w:rsid w:val="00B51B43"/>
    <w:rsid w:val="00B5247F"/>
    <w:rsid w:val="00B52626"/>
    <w:rsid w:val="00B5263A"/>
    <w:rsid w:val="00B52A4D"/>
    <w:rsid w:val="00B532D1"/>
    <w:rsid w:val="00B53383"/>
    <w:rsid w:val="00B535D7"/>
    <w:rsid w:val="00B53754"/>
    <w:rsid w:val="00B53895"/>
    <w:rsid w:val="00B53A1C"/>
    <w:rsid w:val="00B53D70"/>
    <w:rsid w:val="00B54037"/>
    <w:rsid w:val="00B542CD"/>
    <w:rsid w:val="00B543AD"/>
    <w:rsid w:val="00B54494"/>
    <w:rsid w:val="00B54690"/>
    <w:rsid w:val="00B54781"/>
    <w:rsid w:val="00B54903"/>
    <w:rsid w:val="00B549DA"/>
    <w:rsid w:val="00B54BE1"/>
    <w:rsid w:val="00B54C44"/>
    <w:rsid w:val="00B551DE"/>
    <w:rsid w:val="00B55782"/>
    <w:rsid w:val="00B557C1"/>
    <w:rsid w:val="00B55C0F"/>
    <w:rsid w:val="00B55CA0"/>
    <w:rsid w:val="00B55E18"/>
    <w:rsid w:val="00B55EC1"/>
    <w:rsid w:val="00B55FFE"/>
    <w:rsid w:val="00B5631B"/>
    <w:rsid w:val="00B567C5"/>
    <w:rsid w:val="00B57092"/>
    <w:rsid w:val="00B57408"/>
    <w:rsid w:val="00B579B2"/>
    <w:rsid w:val="00B57C7B"/>
    <w:rsid w:val="00B603B6"/>
    <w:rsid w:val="00B60685"/>
    <w:rsid w:val="00B607C6"/>
    <w:rsid w:val="00B6090D"/>
    <w:rsid w:val="00B6106B"/>
    <w:rsid w:val="00B62480"/>
    <w:rsid w:val="00B626A1"/>
    <w:rsid w:val="00B629B5"/>
    <w:rsid w:val="00B62AF3"/>
    <w:rsid w:val="00B62CEF"/>
    <w:rsid w:val="00B62EBF"/>
    <w:rsid w:val="00B62F30"/>
    <w:rsid w:val="00B632E9"/>
    <w:rsid w:val="00B632F4"/>
    <w:rsid w:val="00B63764"/>
    <w:rsid w:val="00B63F6C"/>
    <w:rsid w:val="00B640BD"/>
    <w:rsid w:val="00B641EF"/>
    <w:rsid w:val="00B6425D"/>
    <w:rsid w:val="00B64309"/>
    <w:rsid w:val="00B6448D"/>
    <w:rsid w:val="00B64521"/>
    <w:rsid w:val="00B64B5D"/>
    <w:rsid w:val="00B64BAE"/>
    <w:rsid w:val="00B64D4F"/>
    <w:rsid w:val="00B65591"/>
    <w:rsid w:val="00B65596"/>
    <w:rsid w:val="00B65C6B"/>
    <w:rsid w:val="00B668A0"/>
    <w:rsid w:val="00B66C29"/>
    <w:rsid w:val="00B66C3D"/>
    <w:rsid w:val="00B66C73"/>
    <w:rsid w:val="00B66E94"/>
    <w:rsid w:val="00B6787C"/>
    <w:rsid w:val="00B67960"/>
    <w:rsid w:val="00B679D7"/>
    <w:rsid w:val="00B67EBD"/>
    <w:rsid w:val="00B67F66"/>
    <w:rsid w:val="00B703E2"/>
    <w:rsid w:val="00B70477"/>
    <w:rsid w:val="00B70955"/>
    <w:rsid w:val="00B71CF8"/>
    <w:rsid w:val="00B728C6"/>
    <w:rsid w:val="00B72B94"/>
    <w:rsid w:val="00B72C4F"/>
    <w:rsid w:val="00B73443"/>
    <w:rsid w:val="00B73A98"/>
    <w:rsid w:val="00B742D7"/>
    <w:rsid w:val="00B7484D"/>
    <w:rsid w:val="00B74B3F"/>
    <w:rsid w:val="00B74D29"/>
    <w:rsid w:val="00B74EA1"/>
    <w:rsid w:val="00B75C6F"/>
    <w:rsid w:val="00B77047"/>
    <w:rsid w:val="00B77313"/>
    <w:rsid w:val="00B77ABA"/>
    <w:rsid w:val="00B77ADC"/>
    <w:rsid w:val="00B77C66"/>
    <w:rsid w:val="00B77E7E"/>
    <w:rsid w:val="00B800BA"/>
    <w:rsid w:val="00B81D54"/>
    <w:rsid w:val="00B82148"/>
    <w:rsid w:val="00B82356"/>
    <w:rsid w:val="00B82478"/>
    <w:rsid w:val="00B82F70"/>
    <w:rsid w:val="00B82FF7"/>
    <w:rsid w:val="00B83076"/>
    <w:rsid w:val="00B83170"/>
    <w:rsid w:val="00B83709"/>
    <w:rsid w:val="00B83888"/>
    <w:rsid w:val="00B83A4E"/>
    <w:rsid w:val="00B844C3"/>
    <w:rsid w:val="00B84573"/>
    <w:rsid w:val="00B84986"/>
    <w:rsid w:val="00B86364"/>
    <w:rsid w:val="00B86A1A"/>
    <w:rsid w:val="00B86DB2"/>
    <w:rsid w:val="00B870C9"/>
    <w:rsid w:val="00B876A3"/>
    <w:rsid w:val="00B878C5"/>
    <w:rsid w:val="00B9023D"/>
    <w:rsid w:val="00B9036C"/>
    <w:rsid w:val="00B903DF"/>
    <w:rsid w:val="00B90440"/>
    <w:rsid w:val="00B90C60"/>
    <w:rsid w:val="00B90D36"/>
    <w:rsid w:val="00B90DA1"/>
    <w:rsid w:val="00B90E67"/>
    <w:rsid w:val="00B90FC8"/>
    <w:rsid w:val="00B9109F"/>
    <w:rsid w:val="00B9149B"/>
    <w:rsid w:val="00B9194B"/>
    <w:rsid w:val="00B91EAC"/>
    <w:rsid w:val="00B927B1"/>
    <w:rsid w:val="00B92BD6"/>
    <w:rsid w:val="00B937C9"/>
    <w:rsid w:val="00B93960"/>
    <w:rsid w:val="00B94066"/>
    <w:rsid w:val="00B943EE"/>
    <w:rsid w:val="00B948E4"/>
    <w:rsid w:val="00B94B68"/>
    <w:rsid w:val="00B955EB"/>
    <w:rsid w:val="00B958E3"/>
    <w:rsid w:val="00B95908"/>
    <w:rsid w:val="00B973C1"/>
    <w:rsid w:val="00B979D2"/>
    <w:rsid w:val="00BA0648"/>
    <w:rsid w:val="00BA0DCA"/>
    <w:rsid w:val="00BA130C"/>
    <w:rsid w:val="00BA13E7"/>
    <w:rsid w:val="00BA18CA"/>
    <w:rsid w:val="00BA18FB"/>
    <w:rsid w:val="00BA1A2E"/>
    <w:rsid w:val="00BA1A3A"/>
    <w:rsid w:val="00BA1CBB"/>
    <w:rsid w:val="00BA1E96"/>
    <w:rsid w:val="00BA2021"/>
    <w:rsid w:val="00BA214F"/>
    <w:rsid w:val="00BA2C21"/>
    <w:rsid w:val="00BA2C64"/>
    <w:rsid w:val="00BA30E1"/>
    <w:rsid w:val="00BA389E"/>
    <w:rsid w:val="00BA3AF1"/>
    <w:rsid w:val="00BA47B6"/>
    <w:rsid w:val="00BA483E"/>
    <w:rsid w:val="00BA4CE6"/>
    <w:rsid w:val="00BA576E"/>
    <w:rsid w:val="00BA5C74"/>
    <w:rsid w:val="00BA5D4C"/>
    <w:rsid w:val="00BA5FEB"/>
    <w:rsid w:val="00BA62A9"/>
    <w:rsid w:val="00BA6326"/>
    <w:rsid w:val="00BA6CEC"/>
    <w:rsid w:val="00BA711D"/>
    <w:rsid w:val="00BA744C"/>
    <w:rsid w:val="00BB02AD"/>
    <w:rsid w:val="00BB0E65"/>
    <w:rsid w:val="00BB1A62"/>
    <w:rsid w:val="00BB1BF5"/>
    <w:rsid w:val="00BB23BF"/>
    <w:rsid w:val="00BB2B60"/>
    <w:rsid w:val="00BB31B2"/>
    <w:rsid w:val="00BB40E3"/>
    <w:rsid w:val="00BB455E"/>
    <w:rsid w:val="00BB4699"/>
    <w:rsid w:val="00BB46E8"/>
    <w:rsid w:val="00BB4BBC"/>
    <w:rsid w:val="00BB552B"/>
    <w:rsid w:val="00BB5AB5"/>
    <w:rsid w:val="00BB6090"/>
    <w:rsid w:val="00BB62E8"/>
    <w:rsid w:val="00BB6561"/>
    <w:rsid w:val="00BB6B22"/>
    <w:rsid w:val="00BB6E34"/>
    <w:rsid w:val="00BB7A12"/>
    <w:rsid w:val="00BB7B37"/>
    <w:rsid w:val="00BB7D1A"/>
    <w:rsid w:val="00BC0188"/>
    <w:rsid w:val="00BC03B1"/>
    <w:rsid w:val="00BC070E"/>
    <w:rsid w:val="00BC0B00"/>
    <w:rsid w:val="00BC0D70"/>
    <w:rsid w:val="00BC0F5C"/>
    <w:rsid w:val="00BC15D8"/>
    <w:rsid w:val="00BC1897"/>
    <w:rsid w:val="00BC19AB"/>
    <w:rsid w:val="00BC19F0"/>
    <w:rsid w:val="00BC1B1A"/>
    <w:rsid w:val="00BC1E6E"/>
    <w:rsid w:val="00BC22D3"/>
    <w:rsid w:val="00BC2784"/>
    <w:rsid w:val="00BC31B6"/>
    <w:rsid w:val="00BC3523"/>
    <w:rsid w:val="00BC3745"/>
    <w:rsid w:val="00BC398B"/>
    <w:rsid w:val="00BC3D70"/>
    <w:rsid w:val="00BC4079"/>
    <w:rsid w:val="00BC407A"/>
    <w:rsid w:val="00BC4406"/>
    <w:rsid w:val="00BC45FD"/>
    <w:rsid w:val="00BC4610"/>
    <w:rsid w:val="00BC4BE1"/>
    <w:rsid w:val="00BC4D49"/>
    <w:rsid w:val="00BC4D92"/>
    <w:rsid w:val="00BC51B2"/>
    <w:rsid w:val="00BC583F"/>
    <w:rsid w:val="00BC5995"/>
    <w:rsid w:val="00BC5C41"/>
    <w:rsid w:val="00BC5C42"/>
    <w:rsid w:val="00BC60B4"/>
    <w:rsid w:val="00BC62B0"/>
    <w:rsid w:val="00BC62F6"/>
    <w:rsid w:val="00BC64C1"/>
    <w:rsid w:val="00BC6744"/>
    <w:rsid w:val="00BC6F0A"/>
    <w:rsid w:val="00BC6F8B"/>
    <w:rsid w:val="00BC76E9"/>
    <w:rsid w:val="00BC792D"/>
    <w:rsid w:val="00BD0180"/>
    <w:rsid w:val="00BD03D5"/>
    <w:rsid w:val="00BD0A5D"/>
    <w:rsid w:val="00BD0AC6"/>
    <w:rsid w:val="00BD0CF0"/>
    <w:rsid w:val="00BD0DF2"/>
    <w:rsid w:val="00BD0F89"/>
    <w:rsid w:val="00BD1065"/>
    <w:rsid w:val="00BD157C"/>
    <w:rsid w:val="00BD19D9"/>
    <w:rsid w:val="00BD1B36"/>
    <w:rsid w:val="00BD1E24"/>
    <w:rsid w:val="00BD2530"/>
    <w:rsid w:val="00BD2DE1"/>
    <w:rsid w:val="00BD30D6"/>
    <w:rsid w:val="00BD34C5"/>
    <w:rsid w:val="00BD3666"/>
    <w:rsid w:val="00BD3AED"/>
    <w:rsid w:val="00BD3D43"/>
    <w:rsid w:val="00BD45EF"/>
    <w:rsid w:val="00BD472B"/>
    <w:rsid w:val="00BD493A"/>
    <w:rsid w:val="00BD4D0E"/>
    <w:rsid w:val="00BD4DFF"/>
    <w:rsid w:val="00BD5239"/>
    <w:rsid w:val="00BD55C5"/>
    <w:rsid w:val="00BD5866"/>
    <w:rsid w:val="00BD5878"/>
    <w:rsid w:val="00BD5D06"/>
    <w:rsid w:val="00BD61FA"/>
    <w:rsid w:val="00BD65DA"/>
    <w:rsid w:val="00BD66F9"/>
    <w:rsid w:val="00BD6791"/>
    <w:rsid w:val="00BD7713"/>
    <w:rsid w:val="00BE02E4"/>
    <w:rsid w:val="00BE050F"/>
    <w:rsid w:val="00BE0A37"/>
    <w:rsid w:val="00BE134B"/>
    <w:rsid w:val="00BE140D"/>
    <w:rsid w:val="00BE1512"/>
    <w:rsid w:val="00BE1871"/>
    <w:rsid w:val="00BE19BB"/>
    <w:rsid w:val="00BE19EA"/>
    <w:rsid w:val="00BE1B99"/>
    <w:rsid w:val="00BE1E52"/>
    <w:rsid w:val="00BE1F5D"/>
    <w:rsid w:val="00BE2255"/>
    <w:rsid w:val="00BE24D6"/>
    <w:rsid w:val="00BE2C78"/>
    <w:rsid w:val="00BE2E46"/>
    <w:rsid w:val="00BE2FE6"/>
    <w:rsid w:val="00BE32A4"/>
    <w:rsid w:val="00BE3626"/>
    <w:rsid w:val="00BE38D0"/>
    <w:rsid w:val="00BE3CF9"/>
    <w:rsid w:val="00BE40FE"/>
    <w:rsid w:val="00BE4389"/>
    <w:rsid w:val="00BE452C"/>
    <w:rsid w:val="00BE5283"/>
    <w:rsid w:val="00BE534B"/>
    <w:rsid w:val="00BE5524"/>
    <w:rsid w:val="00BE5A89"/>
    <w:rsid w:val="00BE5E64"/>
    <w:rsid w:val="00BE646B"/>
    <w:rsid w:val="00BE694E"/>
    <w:rsid w:val="00BE6E50"/>
    <w:rsid w:val="00BE70B7"/>
    <w:rsid w:val="00BE72CF"/>
    <w:rsid w:val="00BE7320"/>
    <w:rsid w:val="00BE76FB"/>
    <w:rsid w:val="00BE7721"/>
    <w:rsid w:val="00BE77F9"/>
    <w:rsid w:val="00BE7EC1"/>
    <w:rsid w:val="00BF0927"/>
    <w:rsid w:val="00BF1033"/>
    <w:rsid w:val="00BF1290"/>
    <w:rsid w:val="00BF12DF"/>
    <w:rsid w:val="00BF14DC"/>
    <w:rsid w:val="00BF1777"/>
    <w:rsid w:val="00BF1BD4"/>
    <w:rsid w:val="00BF1EB9"/>
    <w:rsid w:val="00BF21D5"/>
    <w:rsid w:val="00BF280C"/>
    <w:rsid w:val="00BF2D55"/>
    <w:rsid w:val="00BF323D"/>
    <w:rsid w:val="00BF37DB"/>
    <w:rsid w:val="00BF3D95"/>
    <w:rsid w:val="00BF3DEE"/>
    <w:rsid w:val="00BF4084"/>
    <w:rsid w:val="00BF438F"/>
    <w:rsid w:val="00BF4BD6"/>
    <w:rsid w:val="00BF5370"/>
    <w:rsid w:val="00BF542E"/>
    <w:rsid w:val="00BF5CC3"/>
    <w:rsid w:val="00BF6397"/>
    <w:rsid w:val="00BF66D2"/>
    <w:rsid w:val="00BF69C1"/>
    <w:rsid w:val="00BF6D54"/>
    <w:rsid w:val="00BF70B5"/>
    <w:rsid w:val="00BF72AC"/>
    <w:rsid w:val="00BF7A67"/>
    <w:rsid w:val="00BF7EE7"/>
    <w:rsid w:val="00BF7F6B"/>
    <w:rsid w:val="00C00B4F"/>
    <w:rsid w:val="00C00CF7"/>
    <w:rsid w:val="00C01099"/>
    <w:rsid w:val="00C0143B"/>
    <w:rsid w:val="00C01E6F"/>
    <w:rsid w:val="00C01F51"/>
    <w:rsid w:val="00C02039"/>
    <w:rsid w:val="00C020B6"/>
    <w:rsid w:val="00C025ED"/>
    <w:rsid w:val="00C0288D"/>
    <w:rsid w:val="00C0358E"/>
    <w:rsid w:val="00C036AF"/>
    <w:rsid w:val="00C03AD3"/>
    <w:rsid w:val="00C03ECA"/>
    <w:rsid w:val="00C03F91"/>
    <w:rsid w:val="00C04165"/>
    <w:rsid w:val="00C041AF"/>
    <w:rsid w:val="00C044B4"/>
    <w:rsid w:val="00C04F06"/>
    <w:rsid w:val="00C05288"/>
    <w:rsid w:val="00C05E34"/>
    <w:rsid w:val="00C0699A"/>
    <w:rsid w:val="00C069A2"/>
    <w:rsid w:val="00C06E9E"/>
    <w:rsid w:val="00C06ED2"/>
    <w:rsid w:val="00C06F38"/>
    <w:rsid w:val="00C073B1"/>
    <w:rsid w:val="00C07452"/>
    <w:rsid w:val="00C07466"/>
    <w:rsid w:val="00C074FF"/>
    <w:rsid w:val="00C075E2"/>
    <w:rsid w:val="00C078C3"/>
    <w:rsid w:val="00C078E3"/>
    <w:rsid w:val="00C07BAC"/>
    <w:rsid w:val="00C101FD"/>
    <w:rsid w:val="00C10480"/>
    <w:rsid w:val="00C1087C"/>
    <w:rsid w:val="00C108AC"/>
    <w:rsid w:val="00C10B7C"/>
    <w:rsid w:val="00C10BA0"/>
    <w:rsid w:val="00C10C87"/>
    <w:rsid w:val="00C10E88"/>
    <w:rsid w:val="00C10F0F"/>
    <w:rsid w:val="00C11471"/>
    <w:rsid w:val="00C117C6"/>
    <w:rsid w:val="00C11DF1"/>
    <w:rsid w:val="00C11E52"/>
    <w:rsid w:val="00C122AE"/>
    <w:rsid w:val="00C122EB"/>
    <w:rsid w:val="00C123EB"/>
    <w:rsid w:val="00C12664"/>
    <w:rsid w:val="00C130D3"/>
    <w:rsid w:val="00C1340F"/>
    <w:rsid w:val="00C13653"/>
    <w:rsid w:val="00C13703"/>
    <w:rsid w:val="00C1391E"/>
    <w:rsid w:val="00C139A4"/>
    <w:rsid w:val="00C13DAD"/>
    <w:rsid w:val="00C14450"/>
    <w:rsid w:val="00C14705"/>
    <w:rsid w:val="00C149E3"/>
    <w:rsid w:val="00C14F33"/>
    <w:rsid w:val="00C15070"/>
    <w:rsid w:val="00C15473"/>
    <w:rsid w:val="00C15862"/>
    <w:rsid w:val="00C15CA7"/>
    <w:rsid w:val="00C16284"/>
    <w:rsid w:val="00C16BDC"/>
    <w:rsid w:val="00C16D87"/>
    <w:rsid w:val="00C1720E"/>
    <w:rsid w:val="00C17351"/>
    <w:rsid w:val="00C17627"/>
    <w:rsid w:val="00C17FB4"/>
    <w:rsid w:val="00C17FC2"/>
    <w:rsid w:val="00C20104"/>
    <w:rsid w:val="00C2023B"/>
    <w:rsid w:val="00C202CF"/>
    <w:rsid w:val="00C20871"/>
    <w:rsid w:val="00C20BFD"/>
    <w:rsid w:val="00C2109A"/>
    <w:rsid w:val="00C212D9"/>
    <w:rsid w:val="00C215CE"/>
    <w:rsid w:val="00C21921"/>
    <w:rsid w:val="00C21A90"/>
    <w:rsid w:val="00C21FBD"/>
    <w:rsid w:val="00C2253E"/>
    <w:rsid w:val="00C22EAC"/>
    <w:rsid w:val="00C23434"/>
    <w:rsid w:val="00C2363D"/>
    <w:rsid w:val="00C23BF1"/>
    <w:rsid w:val="00C23CB2"/>
    <w:rsid w:val="00C24030"/>
    <w:rsid w:val="00C246A2"/>
    <w:rsid w:val="00C249F8"/>
    <w:rsid w:val="00C24F5C"/>
    <w:rsid w:val="00C25049"/>
    <w:rsid w:val="00C255D8"/>
    <w:rsid w:val="00C25674"/>
    <w:rsid w:val="00C25827"/>
    <w:rsid w:val="00C25FA9"/>
    <w:rsid w:val="00C260C2"/>
    <w:rsid w:val="00C262B8"/>
    <w:rsid w:val="00C2647B"/>
    <w:rsid w:val="00C26594"/>
    <w:rsid w:val="00C26897"/>
    <w:rsid w:val="00C26E56"/>
    <w:rsid w:val="00C26F00"/>
    <w:rsid w:val="00C27341"/>
    <w:rsid w:val="00C27572"/>
    <w:rsid w:val="00C277FE"/>
    <w:rsid w:val="00C27D21"/>
    <w:rsid w:val="00C27D9C"/>
    <w:rsid w:val="00C305FF"/>
    <w:rsid w:val="00C30944"/>
    <w:rsid w:val="00C309E1"/>
    <w:rsid w:val="00C30AF8"/>
    <w:rsid w:val="00C313BA"/>
    <w:rsid w:val="00C318D9"/>
    <w:rsid w:val="00C31DA7"/>
    <w:rsid w:val="00C320AD"/>
    <w:rsid w:val="00C321DB"/>
    <w:rsid w:val="00C3339A"/>
    <w:rsid w:val="00C33B74"/>
    <w:rsid w:val="00C34247"/>
    <w:rsid w:val="00C344A2"/>
    <w:rsid w:val="00C34A4A"/>
    <w:rsid w:val="00C34A8E"/>
    <w:rsid w:val="00C34B33"/>
    <w:rsid w:val="00C34E4D"/>
    <w:rsid w:val="00C35181"/>
    <w:rsid w:val="00C355D5"/>
    <w:rsid w:val="00C3569D"/>
    <w:rsid w:val="00C357F3"/>
    <w:rsid w:val="00C35B4E"/>
    <w:rsid w:val="00C35C1F"/>
    <w:rsid w:val="00C35CBC"/>
    <w:rsid w:val="00C364AF"/>
    <w:rsid w:val="00C3676F"/>
    <w:rsid w:val="00C36B94"/>
    <w:rsid w:val="00C36D9D"/>
    <w:rsid w:val="00C37348"/>
    <w:rsid w:val="00C37499"/>
    <w:rsid w:val="00C40039"/>
    <w:rsid w:val="00C408BA"/>
    <w:rsid w:val="00C40AFF"/>
    <w:rsid w:val="00C40F9B"/>
    <w:rsid w:val="00C4100E"/>
    <w:rsid w:val="00C41384"/>
    <w:rsid w:val="00C414A6"/>
    <w:rsid w:val="00C4162B"/>
    <w:rsid w:val="00C41B18"/>
    <w:rsid w:val="00C41DA9"/>
    <w:rsid w:val="00C42239"/>
    <w:rsid w:val="00C42492"/>
    <w:rsid w:val="00C42CE1"/>
    <w:rsid w:val="00C42DD9"/>
    <w:rsid w:val="00C42F42"/>
    <w:rsid w:val="00C43130"/>
    <w:rsid w:val="00C43422"/>
    <w:rsid w:val="00C43570"/>
    <w:rsid w:val="00C4374C"/>
    <w:rsid w:val="00C43B8A"/>
    <w:rsid w:val="00C43B9F"/>
    <w:rsid w:val="00C43CFF"/>
    <w:rsid w:val="00C441E8"/>
    <w:rsid w:val="00C4479A"/>
    <w:rsid w:val="00C44FB6"/>
    <w:rsid w:val="00C450E7"/>
    <w:rsid w:val="00C45654"/>
    <w:rsid w:val="00C45C00"/>
    <w:rsid w:val="00C465B3"/>
    <w:rsid w:val="00C4666A"/>
    <w:rsid w:val="00C4677F"/>
    <w:rsid w:val="00C477C3"/>
    <w:rsid w:val="00C47E29"/>
    <w:rsid w:val="00C504CD"/>
    <w:rsid w:val="00C506B3"/>
    <w:rsid w:val="00C509FB"/>
    <w:rsid w:val="00C50A99"/>
    <w:rsid w:val="00C50D77"/>
    <w:rsid w:val="00C511E3"/>
    <w:rsid w:val="00C512CD"/>
    <w:rsid w:val="00C51837"/>
    <w:rsid w:val="00C51977"/>
    <w:rsid w:val="00C51CC0"/>
    <w:rsid w:val="00C51EAA"/>
    <w:rsid w:val="00C52775"/>
    <w:rsid w:val="00C52831"/>
    <w:rsid w:val="00C52919"/>
    <w:rsid w:val="00C529E9"/>
    <w:rsid w:val="00C52DAF"/>
    <w:rsid w:val="00C52F2C"/>
    <w:rsid w:val="00C53029"/>
    <w:rsid w:val="00C5317B"/>
    <w:rsid w:val="00C53A09"/>
    <w:rsid w:val="00C53F2B"/>
    <w:rsid w:val="00C54066"/>
    <w:rsid w:val="00C542E0"/>
    <w:rsid w:val="00C54345"/>
    <w:rsid w:val="00C54634"/>
    <w:rsid w:val="00C558FC"/>
    <w:rsid w:val="00C55A37"/>
    <w:rsid w:val="00C55CFF"/>
    <w:rsid w:val="00C5602C"/>
    <w:rsid w:val="00C56038"/>
    <w:rsid w:val="00C563FB"/>
    <w:rsid w:val="00C56758"/>
    <w:rsid w:val="00C56FA6"/>
    <w:rsid w:val="00C57193"/>
    <w:rsid w:val="00C573AB"/>
    <w:rsid w:val="00C576B2"/>
    <w:rsid w:val="00C57E2D"/>
    <w:rsid w:val="00C605D6"/>
    <w:rsid w:val="00C60699"/>
    <w:rsid w:val="00C60816"/>
    <w:rsid w:val="00C60A22"/>
    <w:rsid w:val="00C60B98"/>
    <w:rsid w:val="00C60EB8"/>
    <w:rsid w:val="00C61410"/>
    <w:rsid w:val="00C61961"/>
    <w:rsid w:val="00C61A05"/>
    <w:rsid w:val="00C61ABC"/>
    <w:rsid w:val="00C61D7E"/>
    <w:rsid w:val="00C61F09"/>
    <w:rsid w:val="00C6221A"/>
    <w:rsid w:val="00C625B4"/>
    <w:rsid w:val="00C62D38"/>
    <w:rsid w:val="00C630C7"/>
    <w:rsid w:val="00C631B3"/>
    <w:rsid w:val="00C63915"/>
    <w:rsid w:val="00C63CDE"/>
    <w:rsid w:val="00C63EEA"/>
    <w:rsid w:val="00C63FA8"/>
    <w:rsid w:val="00C64B21"/>
    <w:rsid w:val="00C64C5E"/>
    <w:rsid w:val="00C651D0"/>
    <w:rsid w:val="00C658BE"/>
    <w:rsid w:val="00C658C3"/>
    <w:rsid w:val="00C65C1E"/>
    <w:rsid w:val="00C662E8"/>
    <w:rsid w:val="00C672A1"/>
    <w:rsid w:val="00C705EA"/>
    <w:rsid w:val="00C70867"/>
    <w:rsid w:val="00C70895"/>
    <w:rsid w:val="00C71C4D"/>
    <w:rsid w:val="00C71D1F"/>
    <w:rsid w:val="00C7243D"/>
    <w:rsid w:val="00C7245F"/>
    <w:rsid w:val="00C7264D"/>
    <w:rsid w:val="00C73247"/>
    <w:rsid w:val="00C7328F"/>
    <w:rsid w:val="00C733D2"/>
    <w:rsid w:val="00C73F52"/>
    <w:rsid w:val="00C74501"/>
    <w:rsid w:val="00C746E5"/>
    <w:rsid w:val="00C7492A"/>
    <w:rsid w:val="00C74963"/>
    <w:rsid w:val="00C749CF"/>
    <w:rsid w:val="00C7508E"/>
    <w:rsid w:val="00C75316"/>
    <w:rsid w:val="00C755B8"/>
    <w:rsid w:val="00C7597D"/>
    <w:rsid w:val="00C76094"/>
    <w:rsid w:val="00C760FF"/>
    <w:rsid w:val="00C76229"/>
    <w:rsid w:val="00C76678"/>
    <w:rsid w:val="00C766F4"/>
    <w:rsid w:val="00C76890"/>
    <w:rsid w:val="00C76B05"/>
    <w:rsid w:val="00C76C63"/>
    <w:rsid w:val="00C771BF"/>
    <w:rsid w:val="00C7753C"/>
    <w:rsid w:val="00C77DB7"/>
    <w:rsid w:val="00C80654"/>
    <w:rsid w:val="00C80F13"/>
    <w:rsid w:val="00C812B2"/>
    <w:rsid w:val="00C8165B"/>
    <w:rsid w:val="00C81A82"/>
    <w:rsid w:val="00C81B1D"/>
    <w:rsid w:val="00C822DF"/>
    <w:rsid w:val="00C829B2"/>
    <w:rsid w:val="00C82DA7"/>
    <w:rsid w:val="00C83403"/>
    <w:rsid w:val="00C83720"/>
    <w:rsid w:val="00C839B7"/>
    <w:rsid w:val="00C839F5"/>
    <w:rsid w:val="00C83C2E"/>
    <w:rsid w:val="00C83D4C"/>
    <w:rsid w:val="00C842C8"/>
    <w:rsid w:val="00C846E2"/>
    <w:rsid w:val="00C84ADB"/>
    <w:rsid w:val="00C84DDF"/>
    <w:rsid w:val="00C85208"/>
    <w:rsid w:val="00C85A75"/>
    <w:rsid w:val="00C85B8F"/>
    <w:rsid w:val="00C862C7"/>
    <w:rsid w:val="00C86637"/>
    <w:rsid w:val="00C86862"/>
    <w:rsid w:val="00C86909"/>
    <w:rsid w:val="00C86CC6"/>
    <w:rsid w:val="00C86FE9"/>
    <w:rsid w:val="00C87026"/>
    <w:rsid w:val="00C8728C"/>
    <w:rsid w:val="00C87323"/>
    <w:rsid w:val="00C87564"/>
    <w:rsid w:val="00C87BED"/>
    <w:rsid w:val="00C90B94"/>
    <w:rsid w:val="00C90C1A"/>
    <w:rsid w:val="00C90F81"/>
    <w:rsid w:val="00C913ED"/>
    <w:rsid w:val="00C919B2"/>
    <w:rsid w:val="00C91CD3"/>
    <w:rsid w:val="00C91ED2"/>
    <w:rsid w:val="00C921FE"/>
    <w:rsid w:val="00C9251A"/>
    <w:rsid w:val="00C9257A"/>
    <w:rsid w:val="00C9264B"/>
    <w:rsid w:val="00C92B7E"/>
    <w:rsid w:val="00C92EF3"/>
    <w:rsid w:val="00C93236"/>
    <w:rsid w:val="00C93B53"/>
    <w:rsid w:val="00C94558"/>
    <w:rsid w:val="00C95002"/>
    <w:rsid w:val="00C953C7"/>
    <w:rsid w:val="00C95685"/>
    <w:rsid w:val="00C95DC9"/>
    <w:rsid w:val="00C95ECB"/>
    <w:rsid w:val="00C96053"/>
    <w:rsid w:val="00C964FE"/>
    <w:rsid w:val="00C96690"/>
    <w:rsid w:val="00C9669C"/>
    <w:rsid w:val="00C96970"/>
    <w:rsid w:val="00C96C7F"/>
    <w:rsid w:val="00C9750D"/>
    <w:rsid w:val="00C97A4A"/>
    <w:rsid w:val="00CA01E5"/>
    <w:rsid w:val="00CA06A8"/>
    <w:rsid w:val="00CA08BD"/>
    <w:rsid w:val="00CA0F54"/>
    <w:rsid w:val="00CA12EE"/>
    <w:rsid w:val="00CA180B"/>
    <w:rsid w:val="00CA24D0"/>
    <w:rsid w:val="00CA2E32"/>
    <w:rsid w:val="00CA3404"/>
    <w:rsid w:val="00CA3D65"/>
    <w:rsid w:val="00CA46B0"/>
    <w:rsid w:val="00CA47D9"/>
    <w:rsid w:val="00CA4D21"/>
    <w:rsid w:val="00CA5213"/>
    <w:rsid w:val="00CA5959"/>
    <w:rsid w:val="00CA6422"/>
    <w:rsid w:val="00CA74F0"/>
    <w:rsid w:val="00CA7E09"/>
    <w:rsid w:val="00CA7E89"/>
    <w:rsid w:val="00CA7EC4"/>
    <w:rsid w:val="00CB0582"/>
    <w:rsid w:val="00CB084F"/>
    <w:rsid w:val="00CB09A1"/>
    <w:rsid w:val="00CB09CB"/>
    <w:rsid w:val="00CB0FFA"/>
    <w:rsid w:val="00CB1FE5"/>
    <w:rsid w:val="00CB212F"/>
    <w:rsid w:val="00CB2200"/>
    <w:rsid w:val="00CB2B6C"/>
    <w:rsid w:val="00CB2DFF"/>
    <w:rsid w:val="00CB3CD3"/>
    <w:rsid w:val="00CB4171"/>
    <w:rsid w:val="00CB41C8"/>
    <w:rsid w:val="00CB42B3"/>
    <w:rsid w:val="00CB43F2"/>
    <w:rsid w:val="00CB4432"/>
    <w:rsid w:val="00CB5087"/>
    <w:rsid w:val="00CB5242"/>
    <w:rsid w:val="00CB5585"/>
    <w:rsid w:val="00CB5BF4"/>
    <w:rsid w:val="00CB5CB0"/>
    <w:rsid w:val="00CB6083"/>
    <w:rsid w:val="00CB63B0"/>
    <w:rsid w:val="00CB65F1"/>
    <w:rsid w:val="00CB674E"/>
    <w:rsid w:val="00CB69F6"/>
    <w:rsid w:val="00CB745B"/>
    <w:rsid w:val="00CB7F24"/>
    <w:rsid w:val="00CC0063"/>
    <w:rsid w:val="00CC0281"/>
    <w:rsid w:val="00CC08F5"/>
    <w:rsid w:val="00CC1372"/>
    <w:rsid w:val="00CC17D0"/>
    <w:rsid w:val="00CC1ABE"/>
    <w:rsid w:val="00CC23F7"/>
    <w:rsid w:val="00CC240F"/>
    <w:rsid w:val="00CC246B"/>
    <w:rsid w:val="00CC24E9"/>
    <w:rsid w:val="00CC24EE"/>
    <w:rsid w:val="00CC2B8E"/>
    <w:rsid w:val="00CC394F"/>
    <w:rsid w:val="00CC39B1"/>
    <w:rsid w:val="00CC3CD3"/>
    <w:rsid w:val="00CC4276"/>
    <w:rsid w:val="00CC4297"/>
    <w:rsid w:val="00CC4984"/>
    <w:rsid w:val="00CC5993"/>
    <w:rsid w:val="00CC5B27"/>
    <w:rsid w:val="00CC6151"/>
    <w:rsid w:val="00CC62FA"/>
    <w:rsid w:val="00CC681C"/>
    <w:rsid w:val="00CC6872"/>
    <w:rsid w:val="00CC734F"/>
    <w:rsid w:val="00CC7B5D"/>
    <w:rsid w:val="00CD03CA"/>
    <w:rsid w:val="00CD0455"/>
    <w:rsid w:val="00CD0B91"/>
    <w:rsid w:val="00CD0BFD"/>
    <w:rsid w:val="00CD0CCA"/>
    <w:rsid w:val="00CD0D37"/>
    <w:rsid w:val="00CD1101"/>
    <w:rsid w:val="00CD123B"/>
    <w:rsid w:val="00CD290A"/>
    <w:rsid w:val="00CD297E"/>
    <w:rsid w:val="00CD2D75"/>
    <w:rsid w:val="00CD301C"/>
    <w:rsid w:val="00CD3428"/>
    <w:rsid w:val="00CD3477"/>
    <w:rsid w:val="00CD3531"/>
    <w:rsid w:val="00CD3C6D"/>
    <w:rsid w:val="00CD3CC7"/>
    <w:rsid w:val="00CD4167"/>
    <w:rsid w:val="00CD43A0"/>
    <w:rsid w:val="00CD4611"/>
    <w:rsid w:val="00CD466A"/>
    <w:rsid w:val="00CD4ED0"/>
    <w:rsid w:val="00CD4ED3"/>
    <w:rsid w:val="00CD5021"/>
    <w:rsid w:val="00CD5248"/>
    <w:rsid w:val="00CD5C74"/>
    <w:rsid w:val="00CD6207"/>
    <w:rsid w:val="00CD643C"/>
    <w:rsid w:val="00CD6ADF"/>
    <w:rsid w:val="00CD6E55"/>
    <w:rsid w:val="00CD7604"/>
    <w:rsid w:val="00CD7975"/>
    <w:rsid w:val="00CE0120"/>
    <w:rsid w:val="00CE025C"/>
    <w:rsid w:val="00CE051C"/>
    <w:rsid w:val="00CE077C"/>
    <w:rsid w:val="00CE1574"/>
    <w:rsid w:val="00CE1B0A"/>
    <w:rsid w:val="00CE1F39"/>
    <w:rsid w:val="00CE2719"/>
    <w:rsid w:val="00CE27B0"/>
    <w:rsid w:val="00CE2F39"/>
    <w:rsid w:val="00CE2FAB"/>
    <w:rsid w:val="00CE3A77"/>
    <w:rsid w:val="00CE3BB4"/>
    <w:rsid w:val="00CE4304"/>
    <w:rsid w:val="00CE4908"/>
    <w:rsid w:val="00CE4B2C"/>
    <w:rsid w:val="00CE5391"/>
    <w:rsid w:val="00CE5853"/>
    <w:rsid w:val="00CE5C3F"/>
    <w:rsid w:val="00CE61D4"/>
    <w:rsid w:val="00CE6791"/>
    <w:rsid w:val="00CE6E26"/>
    <w:rsid w:val="00CE6F5F"/>
    <w:rsid w:val="00CE733D"/>
    <w:rsid w:val="00CE789F"/>
    <w:rsid w:val="00CE78AA"/>
    <w:rsid w:val="00CE7D4B"/>
    <w:rsid w:val="00CF0103"/>
    <w:rsid w:val="00CF0298"/>
    <w:rsid w:val="00CF02B9"/>
    <w:rsid w:val="00CF080F"/>
    <w:rsid w:val="00CF1032"/>
    <w:rsid w:val="00CF1185"/>
    <w:rsid w:val="00CF1634"/>
    <w:rsid w:val="00CF17EB"/>
    <w:rsid w:val="00CF1B7E"/>
    <w:rsid w:val="00CF27B2"/>
    <w:rsid w:val="00CF2DD3"/>
    <w:rsid w:val="00CF3005"/>
    <w:rsid w:val="00CF304F"/>
    <w:rsid w:val="00CF31D2"/>
    <w:rsid w:val="00CF320D"/>
    <w:rsid w:val="00CF3225"/>
    <w:rsid w:val="00CF32C8"/>
    <w:rsid w:val="00CF3425"/>
    <w:rsid w:val="00CF355C"/>
    <w:rsid w:val="00CF39EF"/>
    <w:rsid w:val="00CF42B3"/>
    <w:rsid w:val="00CF4604"/>
    <w:rsid w:val="00CF4AA2"/>
    <w:rsid w:val="00CF4C69"/>
    <w:rsid w:val="00CF51B1"/>
    <w:rsid w:val="00CF56DC"/>
    <w:rsid w:val="00CF571A"/>
    <w:rsid w:val="00CF58DD"/>
    <w:rsid w:val="00CF5D78"/>
    <w:rsid w:val="00CF5F6A"/>
    <w:rsid w:val="00CF6087"/>
    <w:rsid w:val="00CF61E3"/>
    <w:rsid w:val="00CF690F"/>
    <w:rsid w:val="00CF693E"/>
    <w:rsid w:val="00CF702C"/>
    <w:rsid w:val="00CF7044"/>
    <w:rsid w:val="00CF7BEF"/>
    <w:rsid w:val="00D00626"/>
    <w:rsid w:val="00D00895"/>
    <w:rsid w:val="00D00C5F"/>
    <w:rsid w:val="00D00F9F"/>
    <w:rsid w:val="00D0157C"/>
    <w:rsid w:val="00D016BF"/>
    <w:rsid w:val="00D018A6"/>
    <w:rsid w:val="00D01CA2"/>
    <w:rsid w:val="00D01DFB"/>
    <w:rsid w:val="00D027A6"/>
    <w:rsid w:val="00D02978"/>
    <w:rsid w:val="00D02B8E"/>
    <w:rsid w:val="00D0307B"/>
    <w:rsid w:val="00D033DF"/>
    <w:rsid w:val="00D03645"/>
    <w:rsid w:val="00D039AD"/>
    <w:rsid w:val="00D03DB9"/>
    <w:rsid w:val="00D04006"/>
    <w:rsid w:val="00D04885"/>
    <w:rsid w:val="00D05FCC"/>
    <w:rsid w:val="00D065C1"/>
    <w:rsid w:val="00D065CE"/>
    <w:rsid w:val="00D06A03"/>
    <w:rsid w:val="00D06C58"/>
    <w:rsid w:val="00D06FEC"/>
    <w:rsid w:val="00D0714F"/>
    <w:rsid w:val="00D071A5"/>
    <w:rsid w:val="00D074A8"/>
    <w:rsid w:val="00D07C11"/>
    <w:rsid w:val="00D100AB"/>
    <w:rsid w:val="00D10137"/>
    <w:rsid w:val="00D10402"/>
    <w:rsid w:val="00D10A05"/>
    <w:rsid w:val="00D10AEB"/>
    <w:rsid w:val="00D111C0"/>
    <w:rsid w:val="00D115C2"/>
    <w:rsid w:val="00D11C54"/>
    <w:rsid w:val="00D11C81"/>
    <w:rsid w:val="00D1277A"/>
    <w:rsid w:val="00D12BB4"/>
    <w:rsid w:val="00D12DE5"/>
    <w:rsid w:val="00D12F82"/>
    <w:rsid w:val="00D130EC"/>
    <w:rsid w:val="00D13239"/>
    <w:rsid w:val="00D13CF2"/>
    <w:rsid w:val="00D13EDE"/>
    <w:rsid w:val="00D14075"/>
    <w:rsid w:val="00D14340"/>
    <w:rsid w:val="00D14396"/>
    <w:rsid w:val="00D145CA"/>
    <w:rsid w:val="00D14710"/>
    <w:rsid w:val="00D14A36"/>
    <w:rsid w:val="00D14A6F"/>
    <w:rsid w:val="00D14DFE"/>
    <w:rsid w:val="00D154C7"/>
    <w:rsid w:val="00D15513"/>
    <w:rsid w:val="00D16312"/>
    <w:rsid w:val="00D164AD"/>
    <w:rsid w:val="00D16700"/>
    <w:rsid w:val="00D1680A"/>
    <w:rsid w:val="00D1684E"/>
    <w:rsid w:val="00D16EBA"/>
    <w:rsid w:val="00D16FC1"/>
    <w:rsid w:val="00D17418"/>
    <w:rsid w:val="00D17579"/>
    <w:rsid w:val="00D17A11"/>
    <w:rsid w:val="00D20A7F"/>
    <w:rsid w:val="00D20D70"/>
    <w:rsid w:val="00D22478"/>
    <w:rsid w:val="00D22B11"/>
    <w:rsid w:val="00D22C9C"/>
    <w:rsid w:val="00D23B7D"/>
    <w:rsid w:val="00D23C0A"/>
    <w:rsid w:val="00D24705"/>
    <w:rsid w:val="00D2491B"/>
    <w:rsid w:val="00D24D27"/>
    <w:rsid w:val="00D25064"/>
    <w:rsid w:val="00D25112"/>
    <w:rsid w:val="00D2513E"/>
    <w:rsid w:val="00D2543C"/>
    <w:rsid w:val="00D254AB"/>
    <w:rsid w:val="00D256EE"/>
    <w:rsid w:val="00D25989"/>
    <w:rsid w:val="00D25B06"/>
    <w:rsid w:val="00D25B77"/>
    <w:rsid w:val="00D25DA8"/>
    <w:rsid w:val="00D264FE"/>
    <w:rsid w:val="00D266D3"/>
    <w:rsid w:val="00D2676C"/>
    <w:rsid w:val="00D26E13"/>
    <w:rsid w:val="00D27244"/>
    <w:rsid w:val="00D274B8"/>
    <w:rsid w:val="00D27E31"/>
    <w:rsid w:val="00D30292"/>
    <w:rsid w:val="00D30484"/>
    <w:rsid w:val="00D30529"/>
    <w:rsid w:val="00D314F3"/>
    <w:rsid w:val="00D31557"/>
    <w:rsid w:val="00D315E1"/>
    <w:rsid w:val="00D31BCF"/>
    <w:rsid w:val="00D31DB3"/>
    <w:rsid w:val="00D31FBC"/>
    <w:rsid w:val="00D32564"/>
    <w:rsid w:val="00D32590"/>
    <w:rsid w:val="00D3284A"/>
    <w:rsid w:val="00D331B6"/>
    <w:rsid w:val="00D3329F"/>
    <w:rsid w:val="00D3335C"/>
    <w:rsid w:val="00D33557"/>
    <w:rsid w:val="00D339A1"/>
    <w:rsid w:val="00D33B02"/>
    <w:rsid w:val="00D33B1F"/>
    <w:rsid w:val="00D33B26"/>
    <w:rsid w:val="00D33B6E"/>
    <w:rsid w:val="00D33C69"/>
    <w:rsid w:val="00D33D65"/>
    <w:rsid w:val="00D346FE"/>
    <w:rsid w:val="00D35BE1"/>
    <w:rsid w:val="00D3693D"/>
    <w:rsid w:val="00D36D89"/>
    <w:rsid w:val="00D36E64"/>
    <w:rsid w:val="00D376BD"/>
    <w:rsid w:val="00D37B77"/>
    <w:rsid w:val="00D37C8D"/>
    <w:rsid w:val="00D37D35"/>
    <w:rsid w:val="00D401A7"/>
    <w:rsid w:val="00D40B3D"/>
    <w:rsid w:val="00D40BC2"/>
    <w:rsid w:val="00D40ED1"/>
    <w:rsid w:val="00D40FC6"/>
    <w:rsid w:val="00D4118E"/>
    <w:rsid w:val="00D412CB"/>
    <w:rsid w:val="00D4149F"/>
    <w:rsid w:val="00D41698"/>
    <w:rsid w:val="00D41A46"/>
    <w:rsid w:val="00D42ACD"/>
    <w:rsid w:val="00D42D2A"/>
    <w:rsid w:val="00D430A9"/>
    <w:rsid w:val="00D43700"/>
    <w:rsid w:val="00D43928"/>
    <w:rsid w:val="00D43B22"/>
    <w:rsid w:val="00D43E76"/>
    <w:rsid w:val="00D44616"/>
    <w:rsid w:val="00D446D1"/>
    <w:rsid w:val="00D44C14"/>
    <w:rsid w:val="00D44EDA"/>
    <w:rsid w:val="00D44FEA"/>
    <w:rsid w:val="00D457BB"/>
    <w:rsid w:val="00D45D8C"/>
    <w:rsid w:val="00D45FFC"/>
    <w:rsid w:val="00D462A4"/>
    <w:rsid w:val="00D464BD"/>
    <w:rsid w:val="00D465B2"/>
    <w:rsid w:val="00D4744A"/>
    <w:rsid w:val="00D4755F"/>
    <w:rsid w:val="00D47A64"/>
    <w:rsid w:val="00D47AC0"/>
    <w:rsid w:val="00D47D1A"/>
    <w:rsid w:val="00D47D9C"/>
    <w:rsid w:val="00D504EF"/>
    <w:rsid w:val="00D506B7"/>
    <w:rsid w:val="00D50A3D"/>
    <w:rsid w:val="00D50C6C"/>
    <w:rsid w:val="00D50C7E"/>
    <w:rsid w:val="00D51C33"/>
    <w:rsid w:val="00D5226E"/>
    <w:rsid w:val="00D52816"/>
    <w:rsid w:val="00D52963"/>
    <w:rsid w:val="00D52A49"/>
    <w:rsid w:val="00D52C8B"/>
    <w:rsid w:val="00D52EAB"/>
    <w:rsid w:val="00D5333C"/>
    <w:rsid w:val="00D54256"/>
    <w:rsid w:val="00D542FD"/>
    <w:rsid w:val="00D54370"/>
    <w:rsid w:val="00D54FC8"/>
    <w:rsid w:val="00D553F0"/>
    <w:rsid w:val="00D55E13"/>
    <w:rsid w:val="00D55EEE"/>
    <w:rsid w:val="00D55F19"/>
    <w:rsid w:val="00D56294"/>
    <w:rsid w:val="00D568F4"/>
    <w:rsid w:val="00D56BCC"/>
    <w:rsid w:val="00D576B1"/>
    <w:rsid w:val="00D57CCE"/>
    <w:rsid w:val="00D600F4"/>
    <w:rsid w:val="00D6012F"/>
    <w:rsid w:val="00D6049B"/>
    <w:rsid w:val="00D6078C"/>
    <w:rsid w:val="00D609F0"/>
    <w:rsid w:val="00D60D73"/>
    <w:rsid w:val="00D60E2F"/>
    <w:rsid w:val="00D6169E"/>
    <w:rsid w:val="00D61722"/>
    <w:rsid w:val="00D61943"/>
    <w:rsid w:val="00D61A44"/>
    <w:rsid w:val="00D620C9"/>
    <w:rsid w:val="00D62719"/>
    <w:rsid w:val="00D627B1"/>
    <w:rsid w:val="00D629BE"/>
    <w:rsid w:val="00D6331B"/>
    <w:rsid w:val="00D6388C"/>
    <w:rsid w:val="00D63B19"/>
    <w:rsid w:val="00D63B6B"/>
    <w:rsid w:val="00D63C3E"/>
    <w:rsid w:val="00D63CFB"/>
    <w:rsid w:val="00D63F7C"/>
    <w:rsid w:val="00D6470F"/>
    <w:rsid w:val="00D648A7"/>
    <w:rsid w:val="00D64957"/>
    <w:rsid w:val="00D64FF0"/>
    <w:rsid w:val="00D65231"/>
    <w:rsid w:val="00D65565"/>
    <w:rsid w:val="00D659D5"/>
    <w:rsid w:val="00D65CFE"/>
    <w:rsid w:val="00D65F0B"/>
    <w:rsid w:val="00D6648A"/>
    <w:rsid w:val="00D66525"/>
    <w:rsid w:val="00D668DA"/>
    <w:rsid w:val="00D66931"/>
    <w:rsid w:val="00D66E4F"/>
    <w:rsid w:val="00D6709D"/>
    <w:rsid w:val="00D6727E"/>
    <w:rsid w:val="00D67A76"/>
    <w:rsid w:val="00D67BC4"/>
    <w:rsid w:val="00D67DF3"/>
    <w:rsid w:val="00D67FF7"/>
    <w:rsid w:val="00D7018D"/>
    <w:rsid w:val="00D703D2"/>
    <w:rsid w:val="00D70446"/>
    <w:rsid w:val="00D70C07"/>
    <w:rsid w:val="00D7142B"/>
    <w:rsid w:val="00D71DBD"/>
    <w:rsid w:val="00D7230A"/>
    <w:rsid w:val="00D7239E"/>
    <w:rsid w:val="00D72631"/>
    <w:rsid w:val="00D72763"/>
    <w:rsid w:val="00D72A03"/>
    <w:rsid w:val="00D72B3D"/>
    <w:rsid w:val="00D73854"/>
    <w:rsid w:val="00D739D9"/>
    <w:rsid w:val="00D74084"/>
    <w:rsid w:val="00D7487D"/>
    <w:rsid w:val="00D74A3B"/>
    <w:rsid w:val="00D74AD9"/>
    <w:rsid w:val="00D74B1B"/>
    <w:rsid w:val="00D74CCA"/>
    <w:rsid w:val="00D74EEB"/>
    <w:rsid w:val="00D75322"/>
    <w:rsid w:val="00D75391"/>
    <w:rsid w:val="00D7574A"/>
    <w:rsid w:val="00D75CBE"/>
    <w:rsid w:val="00D75E7E"/>
    <w:rsid w:val="00D75FCE"/>
    <w:rsid w:val="00D76000"/>
    <w:rsid w:val="00D7677C"/>
    <w:rsid w:val="00D7687B"/>
    <w:rsid w:val="00D76DE8"/>
    <w:rsid w:val="00D77106"/>
    <w:rsid w:val="00D773E0"/>
    <w:rsid w:val="00D776D4"/>
    <w:rsid w:val="00D77C2B"/>
    <w:rsid w:val="00D80EC5"/>
    <w:rsid w:val="00D81195"/>
    <w:rsid w:val="00D817E6"/>
    <w:rsid w:val="00D81A1F"/>
    <w:rsid w:val="00D82222"/>
    <w:rsid w:val="00D822D6"/>
    <w:rsid w:val="00D8230C"/>
    <w:rsid w:val="00D82733"/>
    <w:rsid w:val="00D82DB3"/>
    <w:rsid w:val="00D838FD"/>
    <w:rsid w:val="00D83C78"/>
    <w:rsid w:val="00D840A4"/>
    <w:rsid w:val="00D84387"/>
    <w:rsid w:val="00D845EE"/>
    <w:rsid w:val="00D8488D"/>
    <w:rsid w:val="00D8489A"/>
    <w:rsid w:val="00D84AD9"/>
    <w:rsid w:val="00D84D69"/>
    <w:rsid w:val="00D85561"/>
    <w:rsid w:val="00D8598F"/>
    <w:rsid w:val="00D861B1"/>
    <w:rsid w:val="00D864C3"/>
    <w:rsid w:val="00D868C0"/>
    <w:rsid w:val="00D86969"/>
    <w:rsid w:val="00D86BB7"/>
    <w:rsid w:val="00D86E50"/>
    <w:rsid w:val="00D87366"/>
    <w:rsid w:val="00D87645"/>
    <w:rsid w:val="00D8797A"/>
    <w:rsid w:val="00D87A85"/>
    <w:rsid w:val="00D87B2D"/>
    <w:rsid w:val="00D87C9B"/>
    <w:rsid w:val="00D87DAC"/>
    <w:rsid w:val="00D9044A"/>
    <w:rsid w:val="00D90456"/>
    <w:rsid w:val="00D9048C"/>
    <w:rsid w:val="00D90778"/>
    <w:rsid w:val="00D90785"/>
    <w:rsid w:val="00D90A4A"/>
    <w:rsid w:val="00D90E21"/>
    <w:rsid w:val="00D91ADC"/>
    <w:rsid w:val="00D9202F"/>
    <w:rsid w:val="00D9289D"/>
    <w:rsid w:val="00D929DA"/>
    <w:rsid w:val="00D92BC3"/>
    <w:rsid w:val="00D92C94"/>
    <w:rsid w:val="00D92E92"/>
    <w:rsid w:val="00D93040"/>
    <w:rsid w:val="00D930EF"/>
    <w:rsid w:val="00D93C68"/>
    <w:rsid w:val="00D93D60"/>
    <w:rsid w:val="00D949D7"/>
    <w:rsid w:val="00D94ABC"/>
    <w:rsid w:val="00D956C0"/>
    <w:rsid w:val="00D958F6"/>
    <w:rsid w:val="00D95F05"/>
    <w:rsid w:val="00D960A0"/>
    <w:rsid w:val="00D962E1"/>
    <w:rsid w:val="00D9633E"/>
    <w:rsid w:val="00D96635"/>
    <w:rsid w:val="00D96A93"/>
    <w:rsid w:val="00D96CAA"/>
    <w:rsid w:val="00D971BB"/>
    <w:rsid w:val="00D97861"/>
    <w:rsid w:val="00D97D32"/>
    <w:rsid w:val="00D97DD0"/>
    <w:rsid w:val="00DA0403"/>
    <w:rsid w:val="00DA04AF"/>
    <w:rsid w:val="00DA064C"/>
    <w:rsid w:val="00DA08B9"/>
    <w:rsid w:val="00DA0961"/>
    <w:rsid w:val="00DA099A"/>
    <w:rsid w:val="00DA09D8"/>
    <w:rsid w:val="00DA1011"/>
    <w:rsid w:val="00DA11D2"/>
    <w:rsid w:val="00DA11D3"/>
    <w:rsid w:val="00DA149F"/>
    <w:rsid w:val="00DA19C2"/>
    <w:rsid w:val="00DA1A1B"/>
    <w:rsid w:val="00DA1B6C"/>
    <w:rsid w:val="00DA1B9E"/>
    <w:rsid w:val="00DA2004"/>
    <w:rsid w:val="00DA261C"/>
    <w:rsid w:val="00DA2835"/>
    <w:rsid w:val="00DA2D96"/>
    <w:rsid w:val="00DA2DB8"/>
    <w:rsid w:val="00DA2E32"/>
    <w:rsid w:val="00DA2EB2"/>
    <w:rsid w:val="00DA302A"/>
    <w:rsid w:val="00DA30F3"/>
    <w:rsid w:val="00DA31DD"/>
    <w:rsid w:val="00DA36F1"/>
    <w:rsid w:val="00DA39AA"/>
    <w:rsid w:val="00DA3C71"/>
    <w:rsid w:val="00DA3CB6"/>
    <w:rsid w:val="00DA40D4"/>
    <w:rsid w:val="00DA415A"/>
    <w:rsid w:val="00DA44F7"/>
    <w:rsid w:val="00DA470F"/>
    <w:rsid w:val="00DA4AC7"/>
    <w:rsid w:val="00DA4B6E"/>
    <w:rsid w:val="00DA4CA7"/>
    <w:rsid w:val="00DA55A3"/>
    <w:rsid w:val="00DA611B"/>
    <w:rsid w:val="00DA620B"/>
    <w:rsid w:val="00DA6465"/>
    <w:rsid w:val="00DA7188"/>
    <w:rsid w:val="00DA71EF"/>
    <w:rsid w:val="00DA7317"/>
    <w:rsid w:val="00DA76D6"/>
    <w:rsid w:val="00DA7760"/>
    <w:rsid w:val="00DA7887"/>
    <w:rsid w:val="00DA7BFE"/>
    <w:rsid w:val="00DA7EEA"/>
    <w:rsid w:val="00DB01CF"/>
    <w:rsid w:val="00DB0349"/>
    <w:rsid w:val="00DB043B"/>
    <w:rsid w:val="00DB0823"/>
    <w:rsid w:val="00DB0ADB"/>
    <w:rsid w:val="00DB0C1A"/>
    <w:rsid w:val="00DB0DA3"/>
    <w:rsid w:val="00DB1021"/>
    <w:rsid w:val="00DB107B"/>
    <w:rsid w:val="00DB1A7F"/>
    <w:rsid w:val="00DB1F41"/>
    <w:rsid w:val="00DB25B0"/>
    <w:rsid w:val="00DB2930"/>
    <w:rsid w:val="00DB3AD9"/>
    <w:rsid w:val="00DB3E09"/>
    <w:rsid w:val="00DB424F"/>
    <w:rsid w:val="00DB4F22"/>
    <w:rsid w:val="00DB5B5F"/>
    <w:rsid w:val="00DB6E71"/>
    <w:rsid w:val="00DB77F7"/>
    <w:rsid w:val="00DB79E4"/>
    <w:rsid w:val="00DC0011"/>
    <w:rsid w:val="00DC0204"/>
    <w:rsid w:val="00DC03F8"/>
    <w:rsid w:val="00DC065B"/>
    <w:rsid w:val="00DC0674"/>
    <w:rsid w:val="00DC0B96"/>
    <w:rsid w:val="00DC12D1"/>
    <w:rsid w:val="00DC133E"/>
    <w:rsid w:val="00DC13B6"/>
    <w:rsid w:val="00DC144D"/>
    <w:rsid w:val="00DC16CB"/>
    <w:rsid w:val="00DC1985"/>
    <w:rsid w:val="00DC1C71"/>
    <w:rsid w:val="00DC1EC8"/>
    <w:rsid w:val="00DC22ED"/>
    <w:rsid w:val="00DC2430"/>
    <w:rsid w:val="00DC2A9D"/>
    <w:rsid w:val="00DC2EA6"/>
    <w:rsid w:val="00DC330D"/>
    <w:rsid w:val="00DC33B9"/>
    <w:rsid w:val="00DC3768"/>
    <w:rsid w:val="00DC452D"/>
    <w:rsid w:val="00DC488A"/>
    <w:rsid w:val="00DC4B03"/>
    <w:rsid w:val="00DC5108"/>
    <w:rsid w:val="00DC516D"/>
    <w:rsid w:val="00DC5700"/>
    <w:rsid w:val="00DC5918"/>
    <w:rsid w:val="00DC6635"/>
    <w:rsid w:val="00DC67F2"/>
    <w:rsid w:val="00DC69AF"/>
    <w:rsid w:val="00DC6CA7"/>
    <w:rsid w:val="00DC6D51"/>
    <w:rsid w:val="00DC7863"/>
    <w:rsid w:val="00DC7CBF"/>
    <w:rsid w:val="00DC7D9C"/>
    <w:rsid w:val="00DD0966"/>
    <w:rsid w:val="00DD0DA0"/>
    <w:rsid w:val="00DD108A"/>
    <w:rsid w:val="00DD154C"/>
    <w:rsid w:val="00DD1801"/>
    <w:rsid w:val="00DD1A8F"/>
    <w:rsid w:val="00DD210F"/>
    <w:rsid w:val="00DD2B75"/>
    <w:rsid w:val="00DD33C6"/>
    <w:rsid w:val="00DD3721"/>
    <w:rsid w:val="00DD3C68"/>
    <w:rsid w:val="00DD3C88"/>
    <w:rsid w:val="00DD4533"/>
    <w:rsid w:val="00DD4F00"/>
    <w:rsid w:val="00DD568F"/>
    <w:rsid w:val="00DD579F"/>
    <w:rsid w:val="00DD57D5"/>
    <w:rsid w:val="00DD5B6D"/>
    <w:rsid w:val="00DD5CF6"/>
    <w:rsid w:val="00DD5D15"/>
    <w:rsid w:val="00DD5F47"/>
    <w:rsid w:val="00DD6299"/>
    <w:rsid w:val="00DD6473"/>
    <w:rsid w:val="00DD650A"/>
    <w:rsid w:val="00DD689D"/>
    <w:rsid w:val="00DD6E31"/>
    <w:rsid w:val="00DD717B"/>
    <w:rsid w:val="00DD7394"/>
    <w:rsid w:val="00DD768C"/>
    <w:rsid w:val="00DD77C6"/>
    <w:rsid w:val="00DE05B1"/>
    <w:rsid w:val="00DE07BB"/>
    <w:rsid w:val="00DE07E3"/>
    <w:rsid w:val="00DE09B1"/>
    <w:rsid w:val="00DE0C6A"/>
    <w:rsid w:val="00DE1000"/>
    <w:rsid w:val="00DE1044"/>
    <w:rsid w:val="00DE1A63"/>
    <w:rsid w:val="00DE2281"/>
    <w:rsid w:val="00DE22B9"/>
    <w:rsid w:val="00DE2366"/>
    <w:rsid w:val="00DE251C"/>
    <w:rsid w:val="00DE26EE"/>
    <w:rsid w:val="00DE27AB"/>
    <w:rsid w:val="00DE2B08"/>
    <w:rsid w:val="00DE2D67"/>
    <w:rsid w:val="00DE3513"/>
    <w:rsid w:val="00DE369A"/>
    <w:rsid w:val="00DE36D4"/>
    <w:rsid w:val="00DE3A29"/>
    <w:rsid w:val="00DE40B3"/>
    <w:rsid w:val="00DE42EF"/>
    <w:rsid w:val="00DE484F"/>
    <w:rsid w:val="00DE4915"/>
    <w:rsid w:val="00DE4B5D"/>
    <w:rsid w:val="00DE4C2A"/>
    <w:rsid w:val="00DE527C"/>
    <w:rsid w:val="00DE52B3"/>
    <w:rsid w:val="00DE57B9"/>
    <w:rsid w:val="00DE58E8"/>
    <w:rsid w:val="00DE60B0"/>
    <w:rsid w:val="00DE7A46"/>
    <w:rsid w:val="00DE7B34"/>
    <w:rsid w:val="00DE7E19"/>
    <w:rsid w:val="00DE7F4A"/>
    <w:rsid w:val="00DF005B"/>
    <w:rsid w:val="00DF02AD"/>
    <w:rsid w:val="00DF0357"/>
    <w:rsid w:val="00DF1A6A"/>
    <w:rsid w:val="00DF1A72"/>
    <w:rsid w:val="00DF22C3"/>
    <w:rsid w:val="00DF233E"/>
    <w:rsid w:val="00DF249D"/>
    <w:rsid w:val="00DF30F6"/>
    <w:rsid w:val="00DF3143"/>
    <w:rsid w:val="00DF317F"/>
    <w:rsid w:val="00DF31CE"/>
    <w:rsid w:val="00DF352F"/>
    <w:rsid w:val="00DF39DE"/>
    <w:rsid w:val="00DF442C"/>
    <w:rsid w:val="00DF4439"/>
    <w:rsid w:val="00DF4B0E"/>
    <w:rsid w:val="00DF4B93"/>
    <w:rsid w:val="00DF4CBD"/>
    <w:rsid w:val="00DF57FA"/>
    <w:rsid w:val="00DF5AA9"/>
    <w:rsid w:val="00DF5C6B"/>
    <w:rsid w:val="00DF5F57"/>
    <w:rsid w:val="00DF6189"/>
    <w:rsid w:val="00DF6462"/>
    <w:rsid w:val="00DF6D00"/>
    <w:rsid w:val="00DF7211"/>
    <w:rsid w:val="00DF72E9"/>
    <w:rsid w:val="00DF769C"/>
    <w:rsid w:val="00DF76F2"/>
    <w:rsid w:val="00DF78F2"/>
    <w:rsid w:val="00DF7EE0"/>
    <w:rsid w:val="00E00A2A"/>
    <w:rsid w:val="00E00DDF"/>
    <w:rsid w:val="00E00E6A"/>
    <w:rsid w:val="00E01649"/>
    <w:rsid w:val="00E016D5"/>
    <w:rsid w:val="00E018B6"/>
    <w:rsid w:val="00E019E7"/>
    <w:rsid w:val="00E01D75"/>
    <w:rsid w:val="00E029D1"/>
    <w:rsid w:val="00E02CDD"/>
    <w:rsid w:val="00E03131"/>
    <w:rsid w:val="00E031A6"/>
    <w:rsid w:val="00E0323F"/>
    <w:rsid w:val="00E03594"/>
    <w:rsid w:val="00E03985"/>
    <w:rsid w:val="00E03FE8"/>
    <w:rsid w:val="00E04512"/>
    <w:rsid w:val="00E04574"/>
    <w:rsid w:val="00E0464C"/>
    <w:rsid w:val="00E0476B"/>
    <w:rsid w:val="00E04A52"/>
    <w:rsid w:val="00E050A0"/>
    <w:rsid w:val="00E0573B"/>
    <w:rsid w:val="00E05CEC"/>
    <w:rsid w:val="00E061BA"/>
    <w:rsid w:val="00E06AF9"/>
    <w:rsid w:val="00E07202"/>
    <w:rsid w:val="00E07911"/>
    <w:rsid w:val="00E07D16"/>
    <w:rsid w:val="00E07D6F"/>
    <w:rsid w:val="00E07E92"/>
    <w:rsid w:val="00E1001A"/>
    <w:rsid w:val="00E1021C"/>
    <w:rsid w:val="00E118E1"/>
    <w:rsid w:val="00E11C77"/>
    <w:rsid w:val="00E11E2C"/>
    <w:rsid w:val="00E11FBF"/>
    <w:rsid w:val="00E12250"/>
    <w:rsid w:val="00E12850"/>
    <w:rsid w:val="00E1294C"/>
    <w:rsid w:val="00E12B59"/>
    <w:rsid w:val="00E12E2C"/>
    <w:rsid w:val="00E132C0"/>
    <w:rsid w:val="00E13F10"/>
    <w:rsid w:val="00E14380"/>
    <w:rsid w:val="00E143E0"/>
    <w:rsid w:val="00E14448"/>
    <w:rsid w:val="00E146D6"/>
    <w:rsid w:val="00E1498E"/>
    <w:rsid w:val="00E149A6"/>
    <w:rsid w:val="00E14A9E"/>
    <w:rsid w:val="00E14C92"/>
    <w:rsid w:val="00E15369"/>
    <w:rsid w:val="00E1544B"/>
    <w:rsid w:val="00E15482"/>
    <w:rsid w:val="00E156BA"/>
    <w:rsid w:val="00E15A51"/>
    <w:rsid w:val="00E164BE"/>
    <w:rsid w:val="00E16795"/>
    <w:rsid w:val="00E16E3D"/>
    <w:rsid w:val="00E17736"/>
    <w:rsid w:val="00E17934"/>
    <w:rsid w:val="00E17CAC"/>
    <w:rsid w:val="00E17FE6"/>
    <w:rsid w:val="00E203F2"/>
    <w:rsid w:val="00E20DD4"/>
    <w:rsid w:val="00E21027"/>
    <w:rsid w:val="00E21132"/>
    <w:rsid w:val="00E215B2"/>
    <w:rsid w:val="00E2181B"/>
    <w:rsid w:val="00E2184A"/>
    <w:rsid w:val="00E21AF4"/>
    <w:rsid w:val="00E220CF"/>
    <w:rsid w:val="00E22973"/>
    <w:rsid w:val="00E22EAE"/>
    <w:rsid w:val="00E2310A"/>
    <w:rsid w:val="00E2320D"/>
    <w:rsid w:val="00E23C3E"/>
    <w:rsid w:val="00E23E47"/>
    <w:rsid w:val="00E23F09"/>
    <w:rsid w:val="00E248E0"/>
    <w:rsid w:val="00E24933"/>
    <w:rsid w:val="00E24DF2"/>
    <w:rsid w:val="00E25661"/>
    <w:rsid w:val="00E2570E"/>
    <w:rsid w:val="00E25757"/>
    <w:rsid w:val="00E25C70"/>
    <w:rsid w:val="00E25F75"/>
    <w:rsid w:val="00E261CC"/>
    <w:rsid w:val="00E263C9"/>
    <w:rsid w:val="00E26D51"/>
    <w:rsid w:val="00E26E17"/>
    <w:rsid w:val="00E2713C"/>
    <w:rsid w:val="00E274A8"/>
    <w:rsid w:val="00E274FF"/>
    <w:rsid w:val="00E27AC5"/>
    <w:rsid w:val="00E3013D"/>
    <w:rsid w:val="00E3050D"/>
    <w:rsid w:val="00E311D6"/>
    <w:rsid w:val="00E31683"/>
    <w:rsid w:val="00E3239F"/>
    <w:rsid w:val="00E327E1"/>
    <w:rsid w:val="00E32944"/>
    <w:rsid w:val="00E32B01"/>
    <w:rsid w:val="00E3309F"/>
    <w:rsid w:val="00E335F9"/>
    <w:rsid w:val="00E3378A"/>
    <w:rsid w:val="00E343D3"/>
    <w:rsid w:val="00E3458E"/>
    <w:rsid w:val="00E345EB"/>
    <w:rsid w:val="00E3471A"/>
    <w:rsid w:val="00E34D60"/>
    <w:rsid w:val="00E35218"/>
    <w:rsid w:val="00E3542F"/>
    <w:rsid w:val="00E35554"/>
    <w:rsid w:val="00E356AA"/>
    <w:rsid w:val="00E35D70"/>
    <w:rsid w:val="00E360A1"/>
    <w:rsid w:val="00E36247"/>
    <w:rsid w:val="00E36962"/>
    <w:rsid w:val="00E36C56"/>
    <w:rsid w:val="00E37333"/>
    <w:rsid w:val="00E3740E"/>
    <w:rsid w:val="00E377A9"/>
    <w:rsid w:val="00E37C3D"/>
    <w:rsid w:val="00E4015A"/>
    <w:rsid w:val="00E40329"/>
    <w:rsid w:val="00E40808"/>
    <w:rsid w:val="00E41577"/>
    <w:rsid w:val="00E41616"/>
    <w:rsid w:val="00E419EB"/>
    <w:rsid w:val="00E41A97"/>
    <w:rsid w:val="00E41ADA"/>
    <w:rsid w:val="00E4219C"/>
    <w:rsid w:val="00E42343"/>
    <w:rsid w:val="00E424D9"/>
    <w:rsid w:val="00E42F5F"/>
    <w:rsid w:val="00E43CE2"/>
    <w:rsid w:val="00E44118"/>
    <w:rsid w:val="00E441FB"/>
    <w:rsid w:val="00E44734"/>
    <w:rsid w:val="00E44812"/>
    <w:rsid w:val="00E448E4"/>
    <w:rsid w:val="00E44D97"/>
    <w:rsid w:val="00E450F0"/>
    <w:rsid w:val="00E45552"/>
    <w:rsid w:val="00E45747"/>
    <w:rsid w:val="00E45B2E"/>
    <w:rsid w:val="00E46066"/>
    <w:rsid w:val="00E460E2"/>
    <w:rsid w:val="00E469C4"/>
    <w:rsid w:val="00E46C93"/>
    <w:rsid w:val="00E46F83"/>
    <w:rsid w:val="00E472FE"/>
    <w:rsid w:val="00E474D3"/>
    <w:rsid w:val="00E477BA"/>
    <w:rsid w:val="00E47818"/>
    <w:rsid w:val="00E479E0"/>
    <w:rsid w:val="00E50400"/>
    <w:rsid w:val="00E505EA"/>
    <w:rsid w:val="00E5083A"/>
    <w:rsid w:val="00E50D80"/>
    <w:rsid w:val="00E514A1"/>
    <w:rsid w:val="00E5197D"/>
    <w:rsid w:val="00E51B1A"/>
    <w:rsid w:val="00E51F32"/>
    <w:rsid w:val="00E51FCF"/>
    <w:rsid w:val="00E52084"/>
    <w:rsid w:val="00E520E4"/>
    <w:rsid w:val="00E52361"/>
    <w:rsid w:val="00E5252B"/>
    <w:rsid w:val="00E5252D"/>
    <w:rsid w:val="00E52547"/>
    <w:rsid w:val="00E52B69"/>
    <w:rsid w:val="00E52E1A"/>
    <w:rsid w:val="00E52E87"/>
    <w:rsid w:val="00E5344B"/>
    <w:rsid w:val="00E534D2"/>
    <w:rsid w:val="00E537AE"/>
    <w:rsid w:val="00E53973"/>
    <w:rsid w:val="00E53AD3"/>
    <w:rsid w:val="00E53C0E"/>
    <w:rsid w:val="00E53F4D"/>
    <w:rsid w:val="00E5410A"/>
    <w:rsid w:val="00E541A5"/>
    <w:rsid w:val="00E544DC"/>
    <w:rsid w:val="00E5472B"/>
    <w:rsid w:val="00E54B47"/>
    <w:rsid w:val="00E54C2B"/>
    <w:rsid w:val="00E5513D"/>
    <w:rsid w:val="00E555F4"/>
    <w:rsid w:val="00E55806"/>
    <w:rsid w:val="00E55BC9"/>
    <w:rsid w:val="00E55CC2"/>
    <w:rsid w:val="00E56303"/>
    <w:rsid w:val="00E568BA"/>
    <w:rsid w:val="00E56AB3"/>
    <w:rsid w:val="00E56CFC"/>
    <w:rsid w:val="00E572AE"/>
    <w:rsid w:val="00E57410"/>
    <w:rsid w:val="00E57DCE"/>
    <w:rsid w:val="00E60A01"/>
    <w:rsid w:val="00E60B54"/>
    <w:rsid w:val="00E60B66"/>
    <w:rsid w:val="00E60CB1"/>
    <w:rsid w:val="00E60E1D"/>
    <w:rsid w:val="00E61270"/>
    <w:rsid w:val="00E618FF"/>
    <w:rsid w:val="00E61F25"/>
    <w:rsid w:val="00E62284"/>
    <w:rsid w:val="00E6254F"/>
    <w:rsid w:val="00E62BEF"/>
    <w:rsid w:val="00E62E54"/>
    <w:rsid w:val="00E633B8"/>
    <w:rsid w:val="00E639DD"/>
    <w:rsid w:val="00E63ACB"/>
    <w:rsid w:val="00E63CEF"/>
    <w:rsid w:val="00E64496"/>
    <w:rsid w:val="00E64738"/>
    <w:rsid w:val="00E64A65"/>
    <w:rsid w:val="00E64FEA"/>
    <w:rsid w:val="00E6581C"/>
    <w:rsid w:val="00E65973"/>
    <w:rsid w:val="00E65A28"/>
    <w:rsid w:val="00E661B1"/>
    <w:rsid w:val="00E66272"/>
    <w:rsid w:val="00E663D0"/>
    <w:rsid w:val="00E66543"/>
    <w:rsid w:val="00E669DC"/>
    <w:rsid w:val="00E66ADF"/>
    <w:rsid w:val="00E66CC0"/>
    <w:rsid w:val="00E671B8"/>
    <w:rsid w:val="00E67267"/>
    <w:rsid w:val="00E674FE"/>
    <w:rsid w:val="00E67E03"/>
    <w:rsid w:val="00E7000E"/>
    <w:rsid w:val="00E70236"/>
    <w:rsid w:val="00E70280"/>
    <w:rsid w:val="00E7031E"/>
    <w:rsid w:val="00E71038"/>
    <w:rsid w:val="00E7106F"/>
    <w:rsid w:val="00E71471"/>
    <w:rsid w:val="00E71A73"/>
    <w:rsid w:val="00E71F15"/>
    <w:rsid w:val="00E72012"/>
    <w:rsid w:val="00E721BF"/>
    <w:rsid w:val="00E721E0"/>
    <w:rsid w:val="00E72CA8"/>
    <w:rsid w:val="00E72F15"/>
    <w:rsid w:val="00E72FB0"/>
    <w:rsid w:val="00E73105"/>
    <w:rsid w:val="00E735D2"/>
    <w:rsid w:val="00E73B40"/>
    <w:rsid w:val="00E73C11"/>
    <w:rsid w:val="00E74029"/>
    <w:rsid w:val="00E747D1"/>
    <w:rsid w:val="00E74A11"/>
    <w:rsid w:val="00E74D27"/>
    <w:rsid w:val="00E74EC3"/>
    <w:rsid w:val="00E75449"/>
    <w:rsid w:val="00E75465"/>
    <w:rsid w:val="00E76418"/>
    <w:rsid w:val="00E76DE7"/>
    <w:rsid w:val="00E77054"/>
    <w:rsid w:val="00E772BC"/>
    <w:rsid w:val="00E77490"/>
    <w:rsid w:val="00E775F5"/>
    <w:rsid w:val="00E77710"/>
    <w:rsid w:val="00E777F2"/>
    <w:rsid w:val="00E8023A"/>
    <w:rsid w:val="00E8087A"/>
    <w:rsid w:val="00E80DCD"/>
    <w:rsid w:val="00E811B4"/>
    <w:rsid w:val="00E813F8"/>
    <w:rsid w:val="00E8176A"/>
    <w:rsid w:val="00E81867"/>
    <w:rsid w:val="00E81CAB"/>
    <w:rsid w:val="00E83069"/>
    <w:rsid w:val="00E83904"/>
    <w:rsid w:val="00E83C7A"/>
    <w:rsid w:val="00E847A2"/>
    <w:rsid w:val="00E8486C"/>
    <w:rsid w:val="00E85366"/>
    <w:rsid w:val="00E862F7"/>
    <w:rsid w:val="00E86472"/>
    <w:rsid w:val="00E8694F"/>
    <w:rsid w:val="00E86AF7"/>
    <w:rsid w:val="00E86B36"/>
    <w:rsid w:val="00E86FFC"/>
    <w:rsid w:val="00E879C9"/>
    <w:rsid w:val="00E87E55"/>
    <w:rsid w:val="00E87E8E"/>
    <w:rsid w:val="00E9055A"/>
    <w:rsid w:val="00E908B8"/>
    <w:rsid w:val="00E90B31"/>
    <w:rsid w:val="00E90C93"/>
    <w:rsid w:val="00E90EB7"/>
    <w:rsid w:val="00E91689"/>
    <w:rsid w:val="00E91B72"/>
    <w:rsid w:val="00E9258C"/>
    <w:rsid w:val="00E93148"/>
    <w:rsid w:val="00E931FF"/>
    <w:rsid w:val="00E93447"/>
    <w:rsid w:val="00E93FED"/>
    <w:rsid w:val="00E9439D"/>
    <w:rsid w:val="00E94536"/>
    <w:rsid w:val="00E94EC1"/>
    <w:rsid w:val="00E9540E"/>
    <w:rsid w:val="00E95555"/>
    <w:rsid w:val="00E95586"/>
    <w:rsid w:val="00E955BE"/>
    <w:rsid w:val="00E95811"/>
    <w:rsid w:val="00E95946"/>
    <w:rsid w:val="00E959A8"/>
    <w:rsid w:val="00E95CA6"/>
    <w:rsid w:val="00E96253"/>
    <w:rsid w:val="00E96CBD"/>
    <w:rsid w:val="00E96D3B"/>
    <w:rsid w:val="00E96FC9"/>
    <w:rsid w:val="00E9720F"/>
    <w:rsid w:val="00E97367"/>
    <w:rsid w:val="00EA0031"/>
    <w:rsid w:val="00EA0176"/>
    <w:rsid w:val="00EA043E"/>
    <w:rsid w:val="00EA0621"/>
    <w:rsid w:val="00EA0786"/>
    <w:rsid w:val="00EA0C08"/>
    <w:rsid w:val="00EA1702"/>
    <w:rsid w:val="00EA188D"/>
    <w:rsid w:val="00EA1BB3"/>
    <w:rsid w:val="00EA23EB"/>
    <w:rsid w:val="00EA2902"/>
    <w:rsid w:val="00EA2A6C"/>
    <w:rsid w:val="00EA3A04"/>
    <w:rsid w:val="00EA3CED"/>
    <w:rsid w:val="00EA3F09"/>
    <w:rsid w:val="00EA3F1C"/>
    <w:rsid w:val="00EA4136"/>
    <w:rsid w:val="00EA4A55"/>
    <w:rsid w:val="00EA4AD9"/>
    <w:rsid w:val="00EA4C7C"/>
    <w:rsid w:val="00EA4E1F"/>
    <w:rsid w:val="00EA4ECB"/>
    <w:rsid w:val="00EA522E"/>
    <w:rsid w:val="00EA54CE"/>
    <w:rsid w:val="00EA5B27"/>
    <w:rsid w:val="00EA5D21"/>
    <w:rsid w:val="00EA666E"/>
    <w:rsid w:val="00EA67CA"/>
    <w:rsid w:val="00EA6831"/>
    <w:rsid w:val="00EA73E6"/>
    <w:rsid w:val="00EA75F4"/>
    <w:rsid w:val="00EA762C"/>
    <w:rsid w:val="00EB026A"/>
    <w:rsid w:val="00EB02F0"/>
    <w:rsid w:val="00EB0762"/>
    <w:rsid w:val="00EB0E40"/>
    <w:rsid w:val="00EB12BD"/>
    <w:rsid w:val="00EB1693"/>
    <w:rsid w:val="00EB1889"/>
    <w:rsid w:val="00EB1FC9"/>
    <w:rsid w:val="00EB2114"/>
    <w:rsid w:val="00EB224E"/>
    <w:rsid w:val="00EB2412"/>
    <w:rsid w:val="00EB2637"/>
    <w:rsid w:val="00EB2712"/>
    <w:rsid w:val="00EB2F17"/>
    <w:rsid w:val="00EB3004"/>
    <w:rsid w:val="00EB30FE"/>
    <w:rsid w:val="00EB380E"/>
    <w:rsid w:val="00EB3905"/>
    <w:rsid w:val="00EB3C9B"/>
    <w:rsid w:val="00EB3CE0"/>
    <w:rsid w:val="00EB3FAE"/>
    <w:rsid w:val="00EB4690"/>
    <w:rsid w:val="00EB4B23"/>
    <w:rsid w:val="00EB4D8E"/>
    <w:rsid w:val="00EB5736"/>
    <w:rsid w:val="00EB58E7"/>
    <w:rsid w:val="00EB5FC8"/>
    <w:rsid w:val="00EB6273"/>
    <w:rsid w:val="00EB736B"/>
    <w:rsid w:val="00EB7894"/>
    <w:rsid w:val="00EB794A"/>
    <w:rsid w:val="00EB7B81"/>
    <w:rsid w:val="00EB7CB8"/>
    <w:rsid w:val="00EB7DF0"/>
    <w:rsid w:val="00EB7EDE"/>
    <w:rsid w:val="00EC01B6"/>
    <w:rsid w:val="00EC0C10"/>
    <w:rsid w:val="00EC14A4"/>
    <w:rsid w:val="00EC1CBF"/>
    <w:rsid w:val="00EC1CF2"/>
    <w:rsid w:val="00EC2F44"/>
    <w:rsid w:val="00EC359F"/>
    <w:rsid w:val="00EC37CB"/>
    <w:rsid w:val="00EC3B72"/>
    <w:rsid w:val="00EC3C5A"/>
    <w:rsid w:val="00EC4CE2"/>
    <w:rsid w:val="00EC4E2F"/>
    <w:rsid w:val="00EC52D4"/>
    <w:rsid w:val="00EC5598"/>
    <w:rsid w:val="00EC5726"/>
    <w:rsid w:val="00EC5F31"/>
    <w:rsid w:val="00EC6270"/>
    <w:rsid w:val="00EC630F"/>
    <w:rsid w:val="00EC646C"/>
    <w:rsid w:val="00EC64A0"/>
    <w:rsid w:val="00EC6510"/>
    <w:rsid w:val="00EC6BD5"/>
    <w:rsid w:val="00EC70BF"/>
    <w:rsid w:val="00EC7B5C"/>
    <w:rsid w:val="00ED0612"/>
    <w:rsid w:val="00ED17E4"/>
    <w:rsid w:val="00ED1F33"/>
    <w:rsid w:val="00ED267C"/>
    <w:rsid w:val="00ED278D"/>
    <w:rsid w:val="00ED283C"/>
    <w:rsid w:val="00ED2EF3"/>
    <w:rsid w:val="00ED312C"/>
    <w:rsid w:val="00ED3133"/>
    <w:rsid w:val="00ED3368"/>
    <w:rsid w:val="00ED35CF"/>
    <w:rsid w:val="00ED3A95"/>
    <w:rsid w:val="00ED3B0B"/>
    <w:rsid w:val="00ED3C47"/>
    <w:rsid w:val="00ED3D11"/>
    <w:rsid w:val="00ED4051"/>
    <w:rsid w:val="00ED4C84"/>
    <w:rsid w:val="00ED535C"/>
    <w:rsid w:val="00ED56EE"/>
    <w:rsid w:val="00ED59CD"/>
    <w:rsid w:val="00ED5E27"/>
    <w:rsid w:val="00ED5E66"/>
    <w:rsid w:val="00ED64FD"/>
    <w:rsid w:val="00ED65E9"/>
    <w:rsid w:val="00ED6700"/>
    <w:rsid w:val="00ED67AD"/>
    <w:rsid w:val="00ED6C8C"/>
    <w:rsid w:val="00ED6F2F"/>
    <w:rsid w:val="00ED77C7"/>
    <w:rsid w:val="00EE070C"/>
    <w:rsid w:val="00EE0CEF"/>
    <w:rsid w:val="00EE0D01"/>
    <w:rsid w:val="00EE1099"/>
    <w:rsid w:val="00EE15A1"/>
    <w:rsid w:val="00EE1AC7"/>
    <w:rsid w:val="00EE1B73"/>
    <w:rsid w:val="00EE1EDC"/>
    <w:rsid w:val="00EE1EE3"/>
    <w:rsid w:val="00EE2422"/>
    <w:rsid w:val="00EE2511"/>
    <w:rsid w:val="00EE2CEA"/>
    <w:rsid w:val="00EE2F5E"/>
    <w:rsid w:val="00EE3024"/>
    <w:rsid w:val="00EE32A6"/>
    <w:rsid w:val="00EE376B"/>
    <w:rsid w:val="00EE42F4"/>
    <w:rsid w:val="00EE42FA"/>
    <w:rsid w:val="00EE44D0"/>
    <w:rsid w:val="00EE471B"/>
    <w:rsid w:val="00EE496F"/>
    <w:rsid w:val="00EE4998"/>
    <w:rsid w:val="00EE50BD"/>
    <w:rsid w:val="00EE535E"/>
    <w:rsid w:val="00EE5536"/>
    <w:rsid w:val="00EE56EB"/>
    <w:rsid w:val="00EE5917"/>
    <w:rsid w:val="00EE5E3D"/>
    <w:rsid w:val="00EE60B7"/>
    <w:rsid w:val="00EE620E"/>
    <w:rsid w:val="00EE6A8A"/>
    <w:rsid w:val="00EE6B43"/>
    <w:rsid w:val="00EE6C11"/>
    <w:rsid w:val="00EE6D41"/>
    <w:rsid w:val="00EE7545"/>
    <w:rsid w:val="00EE7621"/>
    <w:rsid w:val="00EF06D4"/>
    <w:rsid w:val="00EF0D11"/>
    <w:rsid w:val="00EF1811"/>
    <w:rsid w:val="00EF185F"/>
    <w:rsid w:val="00EF1896"/>
    <w:rsid w:val="00EF1C7C"/>
    <w:rsid w:val="00EF1D49"/>
    <w:rsid w:val="00EF1EFC"/>
    <w:rsid w:val="00EF26E1"/>
    <w:rsid w:val="00EF291B"/>
    <w:rsid w:val="00EF3208"/>
    <w:rsid w:val="00EF3391"/>
    <w:rsid w:val="00EF33D6"/>
    <w:rsid w:val="00EF3642"/>
    <w:rsid w:val="00EF3802"/>
    <w:rsid w:val="00EF4085"/>
    <w:rsid w:val="00EF4544"/>
    <w:rsid w:val="00EF48BB"/>
    <w:rsid w:val="00EF4C2B"/>
    <w:rsid w:val="00EF5476"/>
    <w:rsid w:val="00EF579E"/>
    <w:rsid w:val="00EF5AB3"/>
    <w:rsid w:val="00EF5B31"/>
    <w:rsid w:val="00EF5ECE"/>
    <w:rsid w:val="00EF5FC5"/>
    <w:rsid w:val="00EF640A"/>
    <w:rsid w:val="00EF64DB"/>
    <w:rsid w:val="00EF68CC"/>
    <w:rsid w:val="00EF6B1F"/>
    <w:rsid w:val="00EF6B27"/>
    <w:rsid w:val="00EF6C5D"/>
    <w:rsid w:val="00EF7060"/>
    <w:rsid w:val="00EF7E11"/>
    <w:rsid w:val="00F00044"/>
    <w:rsid w:val="00F00720"/>
    <w:rsid w:val="00F0083E"/>
    <w:rsid w:val="00F00F3C"/>
    <w:rsid w:val="00F0106B"/>
    <w:rsid w:val="00F01290"/>
    <w:rsid w:val="00F01BD1"/>
    <w:rsid w:val="00F0266C"/>
    <w:rsid w:val="00F026CA"/>
    <w:rsid w:val="00F0276A"/>
    <w:rsid w:val="00F02DB4"/>
    <w:rsid w:val="00F031F4"/>
    <w:rsid w:val="00F033F4"/>
    <w:rsid w:val="00F03E5A"/>
    <w:rsid w:val="00F03F62"/>
    <w:rsid w:val="00F03FA2"/>
    <w:rsid w:val="00F0420B"/>
    <w:rsid w:val="00F04506"/>
    <w:rsid w:val="00F0466B"/>
    <w:rsid w:val="00F04AD2"/>
    <w:rsid w:val="00F04C85"/>
    <w:rsid w:val="00F05D29"/>
    <w:rsid w:val="00F05DDB"/>
    <w:rsid w:val="00F05FE3"/>
    <w:rsid w:val="00F06CCC"/>
    <w:rsid w:val="00F07079"/>
    <w:rsid w:val="00F0784D"/>
    <w:rsid w:val="00F102C6"/>
    <w:rsid w:val="00F10CA6"/>
    <w:rsid w:val="00F11146"/>
    <w:rsid w:val="00F11CC8"/>
    <w:rsid w:val="00F12183"/>
    <w:rsid w:val="00F12A34"/>
    <w:rsid w:val="00F12BDE"/>
    <w:rsid w:val="00F13050"/>
    <w:rsid w:val="00F13449"/>
    <w:rsid w:val="00F13513"/>
    <w:rsid w:val="00F148F0"/>
    <w:rsid w:val="00F14DF2"/>
    <w:rsid w:val="00F14E20"/>
    <w:rsid w:val="00F1562B"/>
    <w:rsid w:val="00F159C0"/>
    <w:rsid w:val="00F15ADD"/>
    <w:rsid w:val="00F15D4E"/>
    <w:rsid w:val="00F160A8"/>
    <w:rsid w:val="00F16515"/>
    <w:rsid w:val="00F16913"/>
    <w:rsid w:val="00F16F7E"/>
    <w:rsid w:val="00F17035"/>
    <w:rsid w:val="00F171C8"/>
    <w:rsid w:val="00F171FC"/>
    <w:rsid w:val="00F178DC"/>
    <w:rsid w:val="00F17977"/>
    <w:rsid w:val="00F20FAE"/>
    <w:rsid w:val="00F212F5"/>
    <w:rsid w:val="00F21C7E"/>
    <w:rsid w:val="00F21D79"/>
    <w:rsid w:val="00F22348"/>
    <w:rsid w:val="00F223A7"/>
    <w:rsid w:val="00F224F4"/>
    <w:rsid w:val="00F229DB"/>
    <w:rsid w:val="00F234C5"/>
    <w:rsid w:val="00F23537"/>
    <w:rsid w:val="00F23E7A"/>
    <w:rsid w:val="00F23F99"/>
    <w:rsid w:val="00F24389"/>
    <w:rsid w:val="00F243BE"/>
    <w:rsid w:val="00F24C27"/>
    <w:rsid w:val="00F25350"/>
    <w:rsid w:val="00F25378"/>
    <w:rsid w:val="00F25442"/>
    <w:rsid w:val="00F254E2"/>
    <w:rsid w:val="00F25595"/>
    <w:rsid w:val="00F25A82"/>
    <w:rsid w:val="00F25D88"/>
    <w:rsid w:val="00F261CE"/>
    <w:rsid w:val="00F2625D"/>
    <w:rsid w:val="00F26615"/>
    <w:rsid w:val="00F26E01"/>
    <w:rsid w:val="00F27E29"/>
    <w:rsid w:val="00F30080"/>
    <w:rsid w:val="00F300B9"/>
    <w:rsid w:val="00F30147"/>
    <w:rsid w:val="00F30184"/>
    <w:rsid w:val="00F306E6"/>
    <w:rsid w:val="00F30F36"/>
    <w:rsid w:val="00F30FBA"/>
    <w:rsid w:val="00F314D4"/>
    <w:rsid w:val="00F31610"/>
    <w:rsid w:val="00F31DA3"/>
    <w:rsid w:val="00F32333"/>
    <w:rsid w:val="00F3280A"/>
    <w:rsid w:val="00F32AD7"/>
    <w:rsid w:val="00F32CF3"/>
    <w:rsid w:val="00F32E9E"/>
    <w:rsid w:val="00F331AC"/>
    <w:rsid w:val="00F33B86"/>
    <w:rsid w:val="00F33CC1"/>
    <w:rsid w:val="00F34148"/>
    <w:rsid w:val="00F3436D"/>
    <w:rsid w:val="00F34702"/>
    <w:rsid w:val="00F3486F"/>
    <w:rsid w:val="00F3559C"/>
    <w:rsid w:val="00F358E0"/>
    <w:rsid w:val="00F3590B"/>
    <w:rsid w:val="00F35DDA"/>
    <w:rsid w:val="00F3635D"/>
    <w:rsid w:val="00F36ACA"/>
    <w:rsid w:val="00F36D87"/>
    <w:rsid w:val="00F371DA"/>
    <w:rsid w:val="00F372C1"/>
    <w:rsid w:val="00F37CCB"/>
    <w:rsid w:val="00F37E1E"/>
    <w:rsid w:val="00F40159"/>
    <w:rsid w:val="00F405F1"/>
    <w:rsid w:val="00F408C3"/>
    <w:rsid w:val="00F40A9C"/>
    <w:rsid w:val="00F40D27"/>
    <w:rsid w:val="00F40F25"/>
    <w:rsid w:val="00F41BF2"/>
    <w:rsid w:val="00F4211F"/>
    <w:rsid w:val="00F42DC1"/>
    <w:rsid w:val="00F43556"/>
    <w:rsid w:val="00F4447F"/>
    <w:rsid w:val="00F44EE0"/>
    <w:rsid w:val="00F46AB0"/>
    <w:rsid w:val="00F46DC4"/>
    <w:rsid w:val="00F47423"/>
    <w:rsid w:val="00F47E29"/>
    <w:rsid w:val="00F47F32"/>
    <w:rsid w:val="00F500D1"/>
    <w:rsid w:val="00F503A4"/>
    <w:rsid w:val="00F50ACB"/>
    <w:rsid w:val="00F50AD9"/>
    <w:rsid w:val="00F50B4E"/>
    <w:rsid w:val="00F50B5E"/>
    <w:rsid w:val="00F50CC7"/>
    <w:rsid w:val="00F50D6B"/>
    <w:rsid w:val="00F50E9D"/>
    <w:rsid w:val="00F52135"/>
    <w:rsid w:val="00F52594"/>
    <w:rsid w:val="00F5281D"/>
    <w:rsid w:val="00F52C62"/>
    <w:rsid w:val="00F53185"/>
    <w:rsid w:val="00F533C6"/>
    <w:rsid w:val="00F534D4"/>
    <w:rsid w:val="00F536D3"/>
    <w:rsid w:val="00F53DC5"/>
    <w:rsid w:val="00F54315"/>
    <w:rsid w:val="00F54391"/>
    <w:rsid w:val="00F544B9"/>
    <w:rsid w:val="00F5483A"/>
    <w:rsid w:val="00F54ED7"/>
    <w:rsid w:val="00F54F94"/>
    <w:rsid w:val="00F5529B"/>
    <w:rsid w:val="00F5560B"/>
    <w:rsid w:val="00F556AC"/>
    <w:rsid w:val="00F556B9"/>
    <w:rsid w:val="00F55FC8"/>
    <w:rsid w:val="00F56228"/>
    <w:rsid w:val="00F5626C"/>
    <w:rsid w:val="00F5662B"/>
    <w:rsid w:val="00F56809"/>
    <w:rsid w:val="00F5698C"/>
    <w:rsid w:val="00F56B4D"/>
    <w:rsid w:val="00F56BF3"/>
    <w:rsid w:val="00F56C9C"/>
    <w:rsid w:val="00F56F0F"/>
    <w:rsid w:val="00F56F57"/>
    <w:rsid w:val="00F5769D"/>
    <w:rsid w:val="00F57B4A"/>
    <w:rsid w:val="00F57FFA"/>
    <w:rsid w:val="00F60020"/>
    <w:rsid w:val="00F601B3"/>
    <w:rsid w:val="00F606FD"/>
    <w:rsid w:val="00F60A2F"/>
    <w:rsid w:val="00F60FA4"/>
    <w:rsid w:val="00F6150F"/>
    <w:rsid w:val="00F61552"/>
    <w:rsid w:val="00F61C51"/>
    <w:rsid w:val="00F62117"/>
    <w:rsid w:val="00F6274A"/>
    <w:rsid w:val="00F6352A"/>
    <w:rsid w:val="00F637A2"/>
    <w:rsid w:val="00F63D99"/>
    <w:rsid w:val="00F63F1B"/>
    <w:rsid w:val="00F64172"/>
    <w:rsid w:val="00F6435D"/>
    <w:rsid w:val="00F6498C"/>
    <w:rsid w:val="00F64B40"/>
    <w:rsid w:val="00F64E3F"/>
    <w:rsid w:val="00F65201"/>
    <w:rsid w:val="00F65551"/>
    <w:rsid w:val="00F65966"/>
    <w:rsid w:val="00F6609A"/>
    <w:rsid w:val="00F6628E"/>
    <w:rsid w:val="00F662D2"/>
    <w:rsid w:val="00F66511"/>
    <w:rsid w:val="00F66731"/>
    <w:rsid w:val="00F6748C"/>
    <w:rsid w:val="00F675E5"/>
    <w:rsid w:val="00F6797B"/>
    <w:rsid w:val="00F67B9A"/>
    <w:rsid w:val="00F67DDB"/>
    <w:rsid w:val="00F67EFF"/>
    <w:rsid w:val="00F70248"/>
    <w:rsid w:val="00F70893"/>
    <w:rsid w:val="00F710EB"/>
    <w:rsid w:val="00F71300"/>
    <w:rsid w:val="00F715DB"/>
    <w:rsid w:val="00F718B7"/>
    <w:rsid w:val="00F71B22"/>
    <w:rsid w:val="00F72652"/>
    <w:rsid w:val="00F72A3C"/>
    <w:rsid w:val="00F73A86"/>
    <w:rsid w:val="00F73D46"/>
    <w:rsid w:val="00F7438E"/>
    <w:rsid w:val="00F7451E"/>
    <w:rsid w:val="00F748AE"/>
    <w:rsid w:val="00F7578F"/>
    <w:rsid w:val="00F75A2A"/>
    <w:rsid w:val="00F75BA9"/>
    <w:rsid w:val="00F76174"/>
    <w:rsid w:val="00F765F6"/>
    <w:rsid w:val="00F766B1"/>
    <w:rsid w:val="00F76817"/>
    <w:rsid w:val="00F773F2"/>
    <w:rsid w:val="00F77F8E"/>
    <w:rsid w:val="00F800FE"/>
    <w:rsid w:val="00F801D2"/>
    <w:rsid w:val="00F80311"/>
    <w:rsid w:val="00F80532"/>
    <w:rsid w:val="00F80F80"/>
    <w:rsid w:val="00F818B4"/>
    <w:rsid w:val="00F81B1A"/>
    <w:rsid w:val="00F82177"/>
    <w:rsid w:val="00F826A7"/>
    <w:rsid w:val="00F82931"/>
    <w:rsid w:val="00F829BD"/>
    <w:rsid w:val="00F83001"/>
    <w:rsid w:val="00F84054"/>
    <w:rsid w:val="00F84BD6"/>
    <w:rsid w:val="00F84F20"/>
    <w:rsid w:val="00F84FA0"/>
    <w:rsid w:val="00F85309"/>
    <w:rsid w:val="00F855A1"/>
    <w:rsid w:val="00F85875"/>
    <w:rsid w:val="00F85E75"/>
    <w:rsid w:val="00F861C7"/>
    <w:rsid w:val="00F86682"/>
    <w:rsid w:val="00F867E6"/>
    <w:rsid w:val="00F86CD9"/>
    <w:rsid w:val="00F86D07"/>
    <w:rsid w:val="00F86EC2"/>
    <w:rsid w:val="00F8738D"/>
    <w:rsid w:val="00F874A9"/>
    <w:rsid w:val="00F876B1"/>
    <w:rsid w:val="00F90041"/>
    <w:rsid w:val="00F913E9"/>
    <w:rsid w:val="00F91475"/>
    <w:rsid w:val="00F91545"/>
    <w:rsid w:val="00F9188D"/>
    <w:rsid w:val="00F918E1"/>
    <w:rsid w:val="00F919A2"/>
    <w:rsid w:val="00F91B2B"/>
    <w:rsid w:val="00F91DA5"/>
    <w:rsid w:val="00F91DB1"/>
    <w:rsid w:val="00F91E3B"/>
    <w:rsid w:val="00F9254D"/>
    <w:rsid w:val="00F927EE"/>
    <w:rsid w:val="00F92B9A"/>
    <w:rsid w:val="00F92E1D"/>
    <w:rsid w:val="00F92F39"/>
    <w:rsid w:val="00F930E1"/>
    <w:rsid w:val="00F93239"/>
    <w:rsid w:val="00F934F3"/>
    <w:rsid w:val="00F93897"/>
    <w:rsid w:val="00F93B6E"/>
    <w:rsid w:val="00F93E4A"/>
    <w:rsid w:val="00F947C3"/>
    <w:rsid w:val="00F94B51"/>
    <w:rsid w:val="00F94BB1"/>
    <w:rsid w:val="00F94BFC"/>
    <w:rsid w:val="00F955A5"/>
    <w:rsid w:val="00F95A8D"/>
    <w:rsid w:val="00F95BB4"/>
    <w:rsid w:val="00F966C2"/>
    <w:rsid w:val="00F967C8"/>
    <w:rsid w:val="00F96F71"/>
    <w:rsid w:val="00F9787A"/>
    <w:rsid w:val="00F97CFE"/>
    <w:rsid w:val="00FA0851"/>
    <w:rsid w:val="00FA09FC"/>
    <w:rsid w:val="00FA0BFA"/>
    <w:rsid w:val="00FA0D0F"/>
    <w:rsid w:val="00FA102E"/>
    <w:rsid w:val="00FA10E7"/>
    <w:rsid w:val="00FA13FA"/>
    <w:rsid w:val="00FA1A8D"/>
    <w:rsid w:val="00FA21B5"/>
    <w:rsid w:val="00FA275C"/>
    <w:rsid w:val="00FA28B9"/>
    <w:rsid w:val="00FA29D2"/>
    <w:rsid w:val="00FA2FC3"/>
    <w:rsid w:val="00FA378F"/>
    <w:rsid w:val="00FA3A9F"/>
    <w:rsid w:val="00FA3F94"/>
    <w:rsid w:val="00FA4242"/>
    <w:rsid w:val="00FA482D"/>
    <w:rsid w:val="00FA48C5"/>
    <w:rsid w:val="00FA4D4B"/>
    <w:rsid w:val="00FA51B7"/>
    <w:rsid w:val="00FA528A"/>
    <w:rsid w:val="00FA54F3"/>
    <w:rsid w:val="00FA586C"/>
    <w:rsid w:val="00FA5E84"/>
    <w:rsid w:val="00FA6344"/>
    <w:rsid w:val="00FA64A2"/>
    <w:rsid w:val="00FA64E1"/>
    <w:rsid w:val="00FA65E6"/>
    <w:rsid w:val="00FA67EA"/>
    <w:rsid w:val="00FA73D9"/>
    <w:rsid w:val="00FA7D7A"/>
    <w:rsid w:val="00FB01CA"/>
    <w:rsid w:val="00FB13D6"/>
    <w:rsid w:val="00FB1521"/>
    <w:rsid w:val="00FB194E"/>
    <w:rsid w:val="00FB19DB"/>
    <w:rsid w:val="00FB206F"/>
    <w:rsid w:val="00FB237E"/>
    <w:rsid w:val="00FB268A"/>
    <w:rsid w:val="00FB2AB7"/>
    <w:rsid w:val="00FB32B5"/>
    <w:rsid w:val="00FB3A1E"/>
    <w:rsid w:val="00FB3DC8"/>
    <w:rsid w:val="00FB4064"/>
    <w:rsid w:val="00FB4C28"/>
    <w:rsid w:val="00FB4DA0"/>
    <w:rsid w:val="00FB534E"/>
    <w:rsid w:val="00FB5708"/>
    <w:rsid w:val="00FB594E"/>
    <w:rsid w:val="00FB5A89"/>
    <w:rsid w:val="00FB5B7F"/>
    <w:rsid w:val="00FB5BF6"/>
    <w:rsid w:val="00FB5C6C"/>
    <w:rsid w:val="00FB5CF9"/>
    <w:rsid w:val="00FB62E3"/>
    <w:rsid w:val="00FB64E0"/>
    <w:rsid w:val="00FB66E0"/>
    <w:rsid w:val="00FB67F5"/>
    <w:rsid w:val="00FB6806"/>
    <w:rsid w:val="00FB6B57"/>
    <w:rsid w:val="00FB6C7B"/>
    <w:rsid w:val="00FB6CFE"/>
    <w:rsid w:val="00FB6D65"/>
    <w:rsid w:val="00FB7770"/>
    <w:rsid w:val="00FC0A69"/>
    <w:rsid w:val="00FC0BFB"/>
    <w:rsid w:val="00FC0FC3"/>
    <w:rsid w:val="00FC13E5"/>
    <w:rsid w:val="00FC27B1"/>
    <w:rsid w:val="00FC29F4"/>
    <w:rsid w:val="00FC2DA3"/>
    <w:rsid w:val="00FC3398"/>
    <w:rsid w:val="00FC355E"/>
    <w:rsid w:val="00FC3B12"/>
    <w:rsid w:val="00FC3DF3"/>
    <w:rsid w:val="00FC3EB8"/>
    <w:rsid w:val="00FC4114"/>
    <w:rsid w:val="00FC42F4"/>
    <w:rsid w:val="00FC4630"/>
    <w:rsid w:val="00FC4707"/>
    <w:rsid w:val="00FC4F6E"/>
    <w:rsid w:val="00FC4F95"/>
    <w:rsid w:val="00FC50A4"/>
    <w:rsid w:val="00FC53F1"/>
    <w:rsid w:val="00FC5A62"/>
    <w:rsid w:val="00FC5D1A"/>
    <w:rsid w:val="00FC6056"/>
    <w:rsid w:val="00FC61AD"/>
    <w:rsid w:val="00FC68A4"/>
    <w:rsid w:val="00FC6923"/>
    <w:rsid w:val="00FC697C"/>
    <w:rsid w:val="00FC6FD5"/>
    <w:rsid w:val="00FC7575"/>
    <w:rsid w:val="00FC7779"/>
    <w:rsid w:val="00FC780A"/>
    <w:rsid w:val="00FD01C6"/>
    <w:rsid w:val="00FD039C"/>
    <w:rsid w:val="00FD0495"/>
    <w:rsid w:val="00FD04B3"/>
    <w:rsid w:val="00FD0740"/>
    <w:rsid w:val="00FD1F48"/>
    <w:rsid w:val="00FD27D1"/>
    <w:rsid w:val="00FD290A"/>
    <w:rsid w:val="00FD30E2"/>
    <w:rsid w:val="00FD31B9"/>
    <w:rsid w:val="00FD38D2"/>
    <w:rsid w:val="00FD40B7"/>
    <w:rsid w:val="00FD4C92"/>
    <w:rsid w:val="00FD52A1"/>
    <w:rsid w:val="00FD61D2"/>
    <w:rsid w:val="00FD62E4"/>
    <w:rsid w:val="00FD6656"/>
    <w:rsid w:val="00FD683F"/>
    <w:rsid w:val="00FD68A9"/>
    <w:rsid w:val="00FD68FD"/>
    <w:rsid w:val="00FD6FF0"/>
    <w:rsid w:val="00FD7403"/>
    <w:rsid w:val="00FD7456"/>
    <w:rsid w:val="00FD76B1"/>
    <w:rsid w:val="00FD76EF"/>
    <w:rsid w:val="00FD7A39"/>
    <w:rsid w:val="00FE023A"/>
    <w:rsid w:val="00FE0573"/>
    <w:rsid w:val="00FE0E4E"/>
    <w:rsid w:val="00FE0E4F"/>
    <w:rsid w:val="00FE10FD"/>
    <w:rsid w:val="00FE15D1"/>
    <w:rsid w:val="00FE1810"/>
    <w:rsid w:val="00FE1E46"/>
    <w:rsid w:val="00FE1EB2"/>
    <w:rsid w:val="00FE22D1"/>
    <w:rsid w:val="00FE25A5"/>
    <w:rsid w:val="00FE2847"/>
    <w:rsid w:val="00FE3166"/>
    <w:rsid w:val="00FE3707"/>
    <w:rsid w:val="00FE39C0"/>
    <w:rsid w:val="00FE3A35"/>
    <w:rsid w:val="00FE3A7C"/>
    <w:rsid w:val="00FE47DA"/>
    <w:rsid w:val="00FE4D56"/>
    <w:rsid w:val="00FE5436"/>
    <w:rsid w:val="00FE5780"/>
    <w:rsid w:val="00FE5AB4"/>
    <w:rsid w:val="00FE5BCC"/>
    <w:rsid w:val="00FE694B"/>
    <w:rsid w:val="00FE7020"/>
    <w:rsid w:val="00FE70D6"/>
    <w:rsid w:val="00FE71B3"/>
    <w:rsid w:val="00FE7880"/>
    <w:rsid w:val="00FF0027"/>
    <w:rsid w:val="00FF0554"/>
    <w:rsid w:val="00FF0860"/>
    <w:rsid w:val="00FF0CC4"/>
    <w:rsid w:val="00FF2006"/>
    <w:rsid w:val="00FF209D"/>
    <w:rsid w:val="00FF299E"/>
    <w:rsid w:val="00FF3344"/>
    <w:rsid w:val="00FF3551"/>
    <w:rsid w:val="00FF3B40"/>
    <w:rsid w:val="00FF3BF6"/>
    <w:rsid w:val="00FF3D53"/>
    <w:rsid w:val="00FF3E88"/>
    <w:rsid w:val="00FF4061"/>
    <w:rsid w:val="00FF4631"/>
    <w:rsid w:val="00FF494B"/>
    <w:rsid w:val="00FF495A"/>
    <w:rsid w:val="00FF4A18"/>
    <w:rsid w:val="00FF4FB5"/>
    <w:rsid w:val="00FF50B4"/>
    <w:rsid w:val="00FF51BF"/>
    <w:rsid w:val="00FF5A3D"/>
    <w:rsid w:val="00FF5D01"/>
    <w:rsid w:val="00FF6B27"/>
    <w:rsid w:val="00FF6E75"/>
    <w:rsid w:val="00FF6EF7"/>
    <w:rsid w:val="00FF79EF"/>
    <w:rsid w:val="00FF7A4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colormru v:ext="edit" colors="#036,#ddd,#eaeaea"/>
    </o:shapedefaults>
    <o:shapelayout v:ext="edit">
      <o:idmap v:ext="edit" data="1"/>
    </o:shapelayout>
  </w:shapeDefaults>
  <w:decimalSymbol w:val=","/>
  <w:listSeparator w:val=";"/>
  <w14:docId w14:val="6F2DE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caption" w:uiPriority="99"/>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List Bullet" w:uiPriority="99"/>
    <w:lsdException w:name="List Number" w:semiHidden="0" w:uiPriority="99" w:unhideWhenUsed="0"/>
    <w:lsdException w:name="List 4" w:semiHidden="0" w:uiPriority="99" w:unhideWhenUsed="0"/>
    <w:lsdException w:name="List 5" w:semiHidden="0" w:uiPriority="99" w:unhideWhenUsed="0"/>
    <w:lsdException w:name="Title" w:semiHidden="0" w:uiPriority="99" w:unhideWhenUsed="0"/>
    <w:lsdException w:name="Default Paragraph Font" w:uiPriority="1"/>
    <w:lsdException w:name="Body Text" w:uiPriority="99"/>
    <w:lsdException w:name="Body Text Indent" w:uiPriority="99"/>
    <w:lsdException w:name="Subtitle" w:semiHidden="0" w:uiPriority="99" w:unhideWhenUsed="0"/>
    <w:lsdException w:name="Salutation" w:semiHidden="0" w:uiPriority="99" w:unhideWhenUsed="0"/>
    <w:lsdException w:name="Date" w:semiHidden="0" w:uiPriority="99" w:unhideWhenUsed="0"/>
    <w:lsdException w:name="Body Text First Indent" w:semiHidden="0" w:uiPriority="99" w:unhideWhenUsed="0"/>
    <w:lsdException w:name="Hyperlink" w:uiPriority="99"/>
    <w:lsdException w:name="FollowedHyperlink" w:uiPriority="99"/>
    <w:lsdException w:name="Strong" w:semiHidden="0" w:uiPriority="22" w:unhideWhenUsed="0" w:qFormat="1"/>
    <w:lsdException w:name="Emphasis" w:semiHidden="0" w:uiPriority="99" w:unhideWhenUsed="0" w:qFormat="1"/>
    <w:lsdException w:name="Document Map" w:uiPriority="99"/>
    <w:lsdException w:name="Plain Text" w:uiPriority="99"/>
    <w:lsdException w:name="Normal (Web)" w:uiPriority="99"/>
    <w:lsdException w:name="HTML Preformatted" w:uiPriority="99"/>
    <w:lsdException w:name="annotation subject" w:uiPriority="99"/>
    <w:lsdException w:name="No List" w:uiPriority="99"/>
    <w:lsdException w:name="Table Grid" w:semiHidden="0" w:unhideWhenUsed="0"/>
    <w:lsdException w:name="Placeholder Text" w:semiHidden="0" w:uiPriority="99" w:unhideWhenUsed="0"/>
    <w:lsdException w:name="No Spacing" w:semiHidden="0" w:uiPriority="99"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iPriority="63"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99" w:unhideWhenUsed="0" w:qFormat="1"/>
    <w:lsdException w:name="Intense Emphasis" w:semiHidden="0" w:uiPriority="99" w:unhideWhenUsed="0" w:qFormat="1"/>
    <w:lsdException w:name="Subtle Reference" w:semiHidden="0" w:uiPriority="99" w:unhideWhenUsed="0"/>
    <w:lsdException w:name="Intense Reference" w:semiHidden="0" w:uiPriority="99" w:unhideWhenUsed="0"/>
    <w:lsdException w:name="Book Title" w:semiHidden="0" w:uiPriority="99" w:unhideWhenUsed="0"/>
    <w:lsdException w:name="TOC Heading" w:uiPriority="99"/>
  </w:latentStyles>
  <w:style w:type="paragraph" w:default="1" w:styleId="Normal">
    <w:name w:val="Normal"/>
    <w:qFormat/>
    <w:rsid w:val="00DB25B0"/>
    <w:pPr>
      <w:tabs>
        <w:tab w:val="left" w:pos="567"/>
      </w:tabs>
      <w:spacing w:before="240" w:after="120"/>
      <w:jc w:val="both"/>
    </w:pPr>
    <w:rPr>
      <w:rFonts w:ascii="Arial" w:hAnsi="Arial"/>
      <w:sz w:val="18"/>
      <w:szCs w:val="18"/>
      <w:lang w:val="en-GB"/>
    </w:rPr>
  </w:style>
  <w:style w:type="paragraph" w:styleId="Heading1">
    <w:name w:val="heading 1"/>
    <w:basedOn w:val="Heading2"/>
    <w:next w:val="Normal"/>
    <w:link w:val="Heading1Char"/>
    <w:qFormat/>
    <w:rsid w:val="002C0911"/>
    <w:pPr>
      <w:pageBreakBefore/>
      <w:numPr>
        <w:numId w:val="6"/>
      </w:numPr>
      <w:pBdr>
        <w:bottom w:val="dotted" w:sz="4" w:space="1" w:color="000000" w:themeColor="text1"/>
      </w:pBdr>
      <w:spacing w:after="240"/>
      <w:outlineLvl w:val="0"/>
    </w:pPr>
    <w:rPr>
      <w:color w:val="C00000"/>
      <w:kern w:val="32"/>
      <w:sz w:val="36"/>
      <w:szCs w:val="32"/>
      <w:lang w:val="pt-PT"/>
    </w:rPr>
  </w:style>
  <w:style w:type="paragraph" w:styleId="Heading2">
    <w:name w:val="heading 2"/>
    <w:aliases w:val="Heading 2subnumbered,hello,style2,H2,h2,A.B.C.,Response Code,Topic Heading,A2,Reset numbering,Body Text (Reset numbering),H21"/>
    <w:basedOn w:val="Normal"/>
    <w:next w:val="Normal"/>
    <w:link w:val="Heading2Char"/>
    <w:qFormat/>
    <w:rsid w:val="007D1A71"/>
    <w:pPr>
      <w:keepNext/>
      <w:tabs>
        <w:tab w:val="clear" w:pos="567"/>
      </w:tabs>
      <w:spacing w:before="360" w:after="160"/>
      <w:jc w:val="left"/>
      <w:outlineLvl w:val="1"/>
    </w:pPr>
    <w:rPr>
      <w:rFonts w:cs="Arial"/>
      <w:b/>
      <w:noProof/>
      <w:sz w:val="28"/>
      <w:szCs w:val="28"/>
      <w:lang w:val="en-US" w:eastAsia="pt-PT"/>
    </w:rPr>
  </w:style>
  <w:style w:type="paragraph" w:styleId="Heading3">
    <w:name w:val="heading 3"/>
    <w:aliases w:val="Heading 3 Char1,Heading 3 Char Char,Level 1 - 1,11,H3,h3,3,3heading,Paragraph Heading,H31,H32,H33,H311,H34,H312,H321,H331,H3111,H35,H313,H322,H332,H3112,H36,H314,H323,H333,H3113,H37,H315,H324,H334,H3114,H38,H316,H325,H335,H3115"/>
    <w:basedOn w:val="Normal"/>
    <w:next w:val="Normal"/>
    <w:link w:val="Heading3Char"/>
    <w:qFormat/>
    <w:rsid w:val="0012608A"/>
    <w:pPr>
      <w:keepNext/>
      <w:tabs>
        <w:tab w:val="clear" w:pos="567"/>
      </w:tabs>
      <w:outlineLvl w:val="2"/>
    </w:pPr>
    <w:rPr>
      <w:rFonts w:cs="Arial"/>
      <w:b/>
      <w:bCs/>
      <w:color w:val="C00000"/>
      <w:sz w:val="24"/>
      <w:szCs w:val="24"/>
    </w:rPr>
  </w:style>
  <w:style w:type="paragraph" w:styleId="Heading4">
    <w:name w:val="heading 4"/>
    <w:basedOn w:val="Normal"/>
    <w:next w:val="Normal"/>
    <w:link w:val="Heading4Char"/>
    <w:qFormat/>
    <w:rsid w:val="00436507"/>
    <w:pPr>
      <w:keepNext/>
      <w:tabs>
        <w:tab w:val="clear" w:pos="567"/>
      </w:tabs>
      <w:spacing w:before="480" w:after="60"/>
      <w:outlineLvl w:val="3"/>
    </w:pPr>
    <w:rPr>
      <w:b/>
      <w:bCs/>
      <w:sz w:val="22"/>
      <w:szCs w:val="20"/>
    </w:rPr>
  </w:style>
  <w:style w:type="paragraph" w:styleId="Heading5">
    <w:name w:val="heading 5"/>
    <w:basedOn w:val="Normal"/>
    <w:next w:val="Normal"/>
    <w:link w:val="Heading5Char"/>
    <w:qFormat/>
    <w:rsid w:val="000D76D3"/>
    <w:pPr>
      <w:tabs>
        <w:tab w:val="clear" w:pos="567"/>
      </w:tabs>
      <w:spacing w:after="60"/>
      <w:outlineLvl w:val="4"/>
    </w:pPr>
    <w:rPr>
      <w:b/>
      <w:bCs/>
      <w:i/>
      <w:iCs/>
      <w:color w:val="C00000"/>
      <w:sz w:val="20"/>
    </w:rPr>
  </w:style>
  <w:style w:type="paragraph" w:styleId="Heading6">
    <w:name w:val="heading 6"/>
    <w:aliases w:val="H6,Legal Level 1."/>
    <w:basedOn w:val="Normal"/>
    <w:next w:val="Normal"/>
    <w:link w:val="Heading6Char"/>
    <w:qFormat/>
    <w:rsid w:val="000D641E"/>
    <w:pPr>
      <w:spacing w:after="60"/>
      <w:outlineLvl w:val="5"/>
    </w:pPr>
    <w:rPr>
      <w:bCs/>
      <w:color w:val="C00000"/>
      <w:szCs w:val="22"/>
    </w:rPr>
  </w:style>
  <w:style w:type="paragraph" w:styleId="Heading7">
    <w:name w:val="heading 7"/>
    <w:aliases w:val="Legal Level 1.1."/>
    <w:basedOn w:val="Normal"/>
    <w:next w:val="Normal"/>
    <w:link w:val="Heading7Char"/>
    <w:rsid w:val="008327C0"/>
    <w:pPr>
      <w:spacing w:after="60"/>
      <w:outlineLvl w:val="6"/>
    </w:pPr>
    <w:rPr>
      <w:b/>
      <w:i/>
      <w:color w:val="C00000"/>
      <w:sz w:val="20"/>
    </w:rPr>
  </w:style>
  <w:style w:type="paragraph" w:styleId="Heading8">
    <w:name w:val="heading 8"/>
    <w:aliases w:val="Legal Level 1.1.1."/>
    <w:basedOn w:val="Normal"/>
    <w:next w:val="Normal"/>
    <w:link w:val="Heading8Char"/>
    <w:rsid w:val="0039034D"/>
    <w:pPr>
      <w:spacing w:after="60"/>
      <w:outlineLvl w:val="7"/>
    </w:pPr>
    <w:rPr>
      <w:b/>
      <w:iCs/>
    </w:rPr>
  </w:style>
  <w:style w:type="paragraph" w:styleId="Heading9">
    <w:name w:val="heading 9"/>
    <w:aliases w:val="Legal Level 1.1.1.1."/>
    <w:basedOn w:val="Normal"/>
    <w:next w:val="Normal"/>
    <w:link w:val="Heading9Char"/>
    <w:rsid w:val="0039034D"/>
    <w:pPr>
      <w:spacing w:after="60"/>
      <w:outlineLvl w:val="8"/>
    </w:pPr>
    <w:rPr>
      <w:rFonts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nnumberedHeading">
    <w:name w:val="Unnumbered Heading"/>
    <w:basedOn w:val="Normal"/>
    <w:next w:val="Normal"/>
    <w:link w:val="UnnumberedHeadingChar"/>
    <w:uiPriority w:val="9"/>
    <w:qFormat/>
    <w:rsid w:val="007D1A71"/>
    <w:pPr>
      <w:keepNext/>
      <w:jc w:val="left"/>
    </w:pPr>
    <w:rPr>
      <w:b/>
      <w:color w:val="FF0000"/>
      <w:sz w:val="20"/>
    </w:rPr>
  </w:style>
  <w:style w:type="character" w:customStyle="1" w:styleId="Heading3Char">
    <w:name w:val="Heading 3 Char"/>
    <w:aliases w:val="Heading 3 Char1 Char,Heading 3 Char Char Char,Level 1 - 1 Char,11 Char,H3 Char,h3 Char,3 Char,3heading Char,Paragraph Heading Char,H31 Char,H32 Char,H33 Char,H311 Char,H34 Char,H312 Char,H321 Char,H331 Char,H3111 Char,H35 Char,H313 Char"/>
    <w:basedOn w:val="DefaultParagraphFont"/>
    <w:link w:val="Heading3"/>
    <w:rsid w:val="0012608A"/>
    <w:rPr>
      <w:rFonts w:ascii="Arial" w:hAnsi="Arial" w:cs="Arial"/>
      <w:b/>
      <w:bCs/>
      <w:color w:val="C00000"/>
      <w:lang w:val="en-GB"/>
    </w:rPr>
  </w:style>
  <w:style w:type="paragraph" w:customStyle="1" w:styleId="Coverdate">
    <w:name w:val="Cover date"/>
    <w:basedOn w:val="Heading5"/>
    <w:uiPriority w:val="99"/>
    <w:rsid w:val="008719CB"/>
    <w:pPr>
      <w:keepNext/>
      <w:shd w:val="clear" w:color="0000FF" w:fill="auto"/>
      <w:spacing w:before="0" w:after="0"/>
      <w:ind w:right="567"/>
    </w:pPr>
    <w:rPr>
      <w:b w:val="0"/>
      <w:iCs w:val="0"/>
      <w:color w:val="000000" w:themeColor="text1"/>
      <w:szCs w:val="24"/>
      <w:lang w:val="pt-PT"/>
    </w:rPr>
  </w:style>
  <w:style w:type="paragraph" w:styleId="Header">
    <w:name w:val="header"/>
    <w:basedOn w:val="Normal"/>
    <w:link w:val="HeaderChar"/>
    <w:uiPriority w:val="99"/>
    <w:rsid w:val="0039034D"/>
    <w:pPr>
      <w:tabs>
        <w:tab w:val="center" w:pos="4252"/>
        <w:tab w:val="right" w:pos="8504"/>
      </w:tabs>
    </w:pPr>
  </w:style>
  <w:style w:type="paragraph" w:styleId="Footer">
    <w:name w:val="footer"/>
    <w:basedOn w:val="Normal"/>
    <w:link w:val="FooterChar"/>
    <w:autoRedefine/>
    <w:rsid w:val="001D2FAB"/>
    <w:pPr>
      <w:pBdr>
        <w:top w:val="dotted" w:sz="4" w:space="0" w:color="000000" w:themeColor="text1"/>
      </w:pBdr>
      <w:tabs>
        <w:tab w:val="center" w:pos="4252"/>
        <w:tab w:val="left" w:pos="8505"/>
      </w:tabs>
      <w:spacing w:before="0"/>
      <w:ind w:right="44"/>
      <w:jc w:val="right"/>
    </w:pPr>
    <w:rPr>
      <w:noProof/>
      <w:color w:val="808080"/>
      <w:sz w:val="16"/>
      <w:lang w:val="en-US"/>
    </w:rPr>
  </w:style>
  <w:style w:type="character" w:styleId="PageNumber">
    <w:name w:val="page number"/>
    <w:basedOn w:val="DefaultParagraphFont"/>
    <w:uiPriority w:val="99"/>
    <w:rsid w:val="009346F5"/>
    <w:rPr>
      <w:rFonts w:ascii="Arial" w:hAnsi="Arial"/>
      <w:color w:val="808080" w:themeColor="background1" w:themeShade="80"/>
      <w:sz w:val="16"/>
    </w:rPr>
  </w:style>
  <w:style w:type="paragraph" w:styleId="TOC1">
    <w:name w:val="toc 1"/>
    <w:aliases w:val="Cel-TOC 1"/>
    <w:basedOn w:val="Normal"/>
    <w:next w:val="Normal"/>
    <w:autoRedefine/>
    <w:uiPriority w:val="39"/>
    <w:rsid w:val="00695F56"/>
    <w:pPr>
      <w:tabs>
        <w:tab w:val="left" w:pos="474"/>
        <w:tab w:val="left" w:pos="600"/>
        <w:tab w:val="right" w:leader="dot" w:pos="9639"/>
      </w:tabs>
      <w:spacing w:before="120"/>
    </w:pPr>
    <w:rPr>
      <w:bCs/>
      <w:noProof/>
      <w:color w:val="C00000"/>
      <w:sz w:val="28"/>
      <w:szCs w:val="24"/>
      <w:lang w:val="en-US"/>
    </w:rPr>
  </w:style>
  <w:style w:type="paragraph" w:styleId="TOC2">
    <w:name w:val="toc 2"/>
    <w:aliases w:val="Cel-TOC 2"/>
    <w:basedOn w:val="Normal"/>
    <w:next w:val="Normal"/>
    <w:autoRedefine/>
    <w:uiPriority w:val="39"/>
    <w:rsid w:val="009372B7"/>
    <w:pPr>
      <w:tabs>
        <w:tab w:val="clear" w:pos="567"/>
        <w:tab w:val="left" w:pos="607"/>
        <w:tab w:val="right" w:leader="dot" w:pos="9639"/>
      </w:tabs>
      <w:spacing w:before="0" w:after="0"/>
      <w:ind w:left="170" w:right="-1"/>
      <w:jc w:val="right"/>
    </w:pPr>
    <w:rPr>
      <w:noProof/>
      <w:sz w:val="22"/>
      <w:szCs w:val="64"/>
    </w:rPr>
  </w:style>
  <w:style w:type="paragraph" w:styleId="TOC3">
    <w:name w:val="toc 3"/>
    <w:aliases w:val="Cel-TOC 3"/>
    <w:basedOn w:val="Normal"/>
    <w:next w:val="Normal"/>
    <w:autoRedefine/>
    <w:uiPriority w:val="39"/>
    <w:rsid w:val="009372B7"/>
    <w:pPr>
      <w:tabs>
        <w:tab w:val="left" w:pos="1134"/>
        <w:tab w:val="right" w:leader="dot" w:pos="9639"/>
      </w:tabs>
      <w:spacing w:before="0" w:after="0"/>
      <w:ind w:left="510" w:right="-1"/>
    </w:pPr>
    <w:rPr>
      <w:noProof/>
    </w:rPr>
  </w:style>
  <w:style w:type="paragraph" w:styleId="TOC4">
    <w:name w:val="toc 4"/>
    <w:aliases w:val="Cel-TOC 4"/>
    <w:basedOn w:val="Normal"/>
    <w:next w:val="Normal"/>
    <w:autoRedefine/>
    <w:semiHidden/>
    <w:rsid w:val="002E4A55"/>
    <w:pPr>
      <w:ind w:left="600"/>
    </w:pPr>
  </w:style>
  <w:style w:type="paragraph" w:styleId="TOC5">
    <w:name w:val="toc 5"/>
    <w:aliases w:val="Cel-TOC 5"/>
    <w:basedOn w:val="Normal"/>
    <w:next w:val="Normal"/>
    <w:autoRedefine/>
    <w:semiHidden/>
    <w:rsid w:val="002E4A55"/>
    <w:pPr>
      <w:ind w:left="800"/>
    </w:pPr>
  </w:style>
  <w:style w:type="paragraph" w:styleId="TOC6">
    <w:name w:val="toc 6"/>
    <w:aliases w:val="Cel-TOC 6"/>
    <w:basedOn w:val="Normal"/>
    <w:next w:val="Normal"/>
    <w:autoRedefine/>
    <w:semiHidden/>
    <w:rsid w:val="002E4A55"/>
    <w:pPr>
      <w:ind w:left="1000"/>
    </w:pPr>
  </w:style>
  <w:style w:type="paragraph" w:styleId="TOC7">
    <w:name w:val="toc 7"/>
    <w:aliases w:val="Cel-TOC 7"/>
    <w:basedOn w:val="Normal"/>
    <w:next w:val="Normal"/>
    <w:autoRedefine/>
    <w:semiHidden/>
    <w:rsid w:val="002E4A55"/>
    <w:pPr>
      <w:ind w:left="1200"/>
    </w:pPr>
  </w:style>
  <w:style w:type="paragraph" w:styleId="TOC8">
    <w:name w:val="toc 8"/>
    <w:aliases w:val="Cel-TOC 8"/>
    <w:basedOn w:val="Normal"/>
    <w:next w:val="Normal"/>
    <w:autoRedefine/>
    <w:semiHidden/>
    <w:rsid w:val="002E4A55"/>
    <w:pPr>
      <w:ind w:left="1400"/>
    </w:pPr>
  </w:style>
  <w:style w:type="paragraph" w:styleId="TOC9">
    <w:name w:val="toc 9"/>
    <w:aliases w:val="Cel-TOC 9"/>
    <w:basedOn w:val="Normal"/>
    <w:next w:val="Normal"/>
    <w:autoRedefine/>
    <w:semiHidden/>
    <w:rsid w:val="002E4A55"/>
    <w:pPr>
      <w:ind w:left="1600"/>
    </w:pPr>
  </w:style>
  <w:style w:type="character" w:customStyle="1" w:styleId="Heading5Char">
    <w:name w:val="Heading 5 Char"/>
    <w:basedOn w:val="DefaultParagraphFont"/>
    <w:link w:val="Heading5"/>
    <w:rsid w:val="000D76D3"/>
    <w:rPr>
      <w:rFonts w:ascii="Arial" w:hAnsi="Arial"/>
      <w:b/>
      <w:bCs/>
      <w:i/>
      <w:iCs/>
      <w:color w:val="C00000"/>
      <w:sz w:val="20"/>
      <w:szCs w:val="18"/>
      <w:lang w:val="en-GB"/>
    </w:rPr>
  </w:style>
  <w:style w:type="character" w:styleId="Hyperlink">
    <w:name w:val="Hyperlink"/>
    <w:basedOn w:val="DefaultParagraphFont"/>
    <w:uiPriority w:val="99"/>
    <w:rsid w:val="0092781F"/>
    <w:rPr>
      <w:rFonts w:ascii="Arial" w:hAnsi="Arial"/>
      <w:color w:val="0000FF"/>
      <w:sz w:val="22"/>
      <w:u w:val="single"/>
    </w:rPr>
  </w:style>
  <w:style w:type="paragraph" w:styleId="BodyTextIndent">
    <w:name w:val="Body Text Indent"/>
    <w:basedOn w:val="Normal"/>
    <w:link w:val="BodyTextIndentChar"/>
    <w:uiPriority w:val="99"/>
    <w:rsid w:val="002E4A55"/>
    <w:rPr>
      <w:lang w:val="pt-PT"/>
    </w:rPr>
  </w:style>
  <w:style w:type="paragraph" w:styleId="Caption">
    <w:name w:val="caption"/>
    <w:basedOn w:val="Normal"/>
    <w:next w:val="Normal"/>
    <w:link w:val="CaptionChar"/>
    <w:uiPriority w:val="99"/>
    <w:rsid w:val="00840F0B"/>
    <w:pPr>
      <w:spacing w:before="360"/>
      <w:jc w:val="center"/>
    </w:pPr>
    <w:rPr>
      <w:b/>
      <w:bCs/>
      <w:color w:val="808080"/>
      <w:sz w:val="14"/>
      <w:szCs w:val="20"/>
      <w:lang w:val="pt-PT"/>
    </w:rPr>
  </w:style>
  <w:style w:type="character" w:styleId="FollowedHyperlink">
    <w:name w:val="FollowedHyperlink"/>
    <w:basedOn w:val="DefaultParagraphFont"/>
    <w:uiPriority w:val="99"/>
    <w:rsid w:val="0092781F"/>
    <w:rPr>
      <w:rFonts w:ascii="Arial" w:hAnsi="Arial"/>
      <w:color w:val="800080"/>
      <w:sz w:val="22"/>
      <w:u w:val="single"/>
    </w:rPr>
  </w:style>
  <w:style w:type="paragraph" w:styleId="BalloonText">
    <w:name w:val="Balloon Text"/>
    <w:basedOn w:val="Normal"/>
    <w:link w:val="BalloonTextChar"/>
    <w:semiHidden/>
    <w:unhideWhenUsed/>
    <w:rsid w:val="00603BBD"/>
    <w:pPr>
      <w:spacing w:before="0" w:after="0"/>
    </w:pPr>
    <w:rPr>
      <w:rFonts w:ascii="Tahoma" w:hAnsi="Tahoma" w:cs="Tahoma"/>
      <w:sz w:val="16"/>
      <w:szCs w:val="16"/>
    </w:rPr>
  </w:style>
  <w:style w:type="character" w:customStyle="1" w:styleId="BalloonTextChar">
    <w:name w:val="Balloon Text Char"/>
    <w:basedOn w:val="DefaultParagraphFont"/>
    <w:link w:val="BalloonText"/>
    <w:semiHidden/>
    <w:rsid w:val="00603BBD"/>
    <w:rPr>
      <w:rFonts w:ascii="Tahoma" w:hAnsi="Tahoma" w:cs="Tahoma"/>
      <w:sz w:val="16"/>
      <w:szCs w:val="16"/>
      <w:lang w:val="en-GB"/>
    </w:rPr>
  </w:style>
  <w:style w:type="character" w:customStyle="1" w:styleId="UnnumberedHeadingChar">
    <w:name w:val="Unnumbered Heading Char"/>
    <w:basedOn w:val="DefaultParagraphFont"/>
    <w:link w:val="UnnumberedHeading"/>
    <w:uiPriority w:val="9"/>
    <w:rsid w:val="007D1A71"/>
    <w:rPr>
      <w:rFonts w:ascii="Arial" w:hAnsi="Arial"/>
      <w:b/>
      <w:color w:val="FF0000"/>
      <w:sz w:val="20"/>
      <w:szCs w:val="18"/>
      <w:lang w:val="en-GB"/>
    </w:rPr>
  </w:style>
  <w:style w:type="paragraph" w:customStyle="1" w:styleId="Left">
    <w:name w:val="Left"/>
    <w:basedOn w:val="Normal"/>
    <w:qFormat/>
    <w:rsid w:val="00336185"/>
    <w:pPr>
      <w:jc w:val="left"/>
    </w:pPr>
  </w:style>
  <w:style w:type="paragraph" w:customStyle="1" w:styleId="Racional">
    <w:name w:val="Racional"/>
    <w:basedOn w:val="Normal"/>
    <w:uiPriority w:val="99"/>
    <w:rsid w:val="0017222A"/>
    <w:pPr>
      <w:pBdr>
        <w:left w:val="double" w:sz="4" w:space="4" w:color="auto"/>
      </w:pBdr>
      <w:tabs>
        <w:tab w:val="clear" w:pos="567"/>
      </w:tabs>
      <w:spacing w:line="288" w:lineRule="auto"/>
      <w:ind w:left="1397" w:right="720"/>
    </w:pPr>
    <w:rPr>
      <w:rFonts w:ascii="Bookman Old Style" w:hAnsi="Bookman Old Style"/>
      <w:lang w:val="pt-PT"/>
    </w:rPr>
  </w:style>
  <w:style w:type="character" w:customStyle="1" w:styleId="Estrangeirismo">
    <w:name w:val="Estrangeirismo"/>
    <w:basedOn w:val="DefaultParagraphFont"/>
    <w:uiPriority w:val="99"/>
    <w:rsid w:val="0017222A"/>
    <w:rPr>
      <w:i/>
      <w:iCs w:val="0"/>
    </w:rPr>
  </w:style>
  <w:style w:type="paragraph" w:customStyle="1" w:styleId="Warning">
    <w:name w:val="Warning"/>
    <w:basedOn w:val="Normal"/>
    <w:uiPriority w:val="99"/>
    <w:rsid w:val="00492A06"/>
    <w:pPr>
      <w:pBdr>
        <w:left w:val="single" w:sz="24" w:space="4" w:color="BFBFBF" w:themeColor="background1" w:themeShade="BF"/>
      </w:pBdr>
      <w:tabs>
        <w:tab w:val="clear" w:pos="567"/>
      </w:tabs>
      <w:spacing w:before="0" w:after="0" w:line="288" w:lineRule="auto"/>
      <w:ind w:left="1397" w:right="720"/>
    </w:pPr>
    <w:rPr>
      <w:rFonts w:ascii="Bookman Old Style" w:hAnsi="Bookman Old Style"/>
      <w:sz w:val="16"/>
      <w:lang w:val="pt-PT"/>
    </w:rPr>
  </w:style>
  <w:style w:type="character" w:customStyle="1" w:styleId="BodyTextIndentChar">
    <w:name w:val="Body Text Indent Char"/>
    <w:basedOn w:val="DefaultParagraphFont"/>
    <w:link w:val="BodyTextIndent"/>
    <w:uiPriority w:val="99"/>
    <w:rsid w:val="003E35AF"/>
    <w:rPr>
      <w:rFonts w:ascii="Arial" w:hAnsi="Arial"/>
      <w:sz w:val="18"/>
      <w:szCs w:val="18"/>
      <w:lang w:val="pt-PT"/>
    </w:rPr>
  </w:style>
  <w:style w:type="character" w:customStyle="1" w:styleId="HeaderChar">
    <w:name w:val="Header Char"/>
    <w:basedOn w:val="DefaultParagraphFont"/>
    <w:link w:val="Header"/>
    <w:uiPriority w:val="99"/>
    <w:rsid w:val="003E35AF"/>
    <w:rPr>
      <w:rFonts w:ascii="Arial" w:hAnsi="Arial"/>
      <w:sz w:val="18"/>
      <w:szCs w:val="18"/>
      <w:lang w:val="en-GB"/>
    </w:rPr>
  </w:style>
  <w:style w:type="character" w:styleId="PlaceholderText">
    <w:name w:val="Placeholder Text"/>
    <w:basedOn w:val="DefaultParagraphFont"/>
    <w:uiPriority w:val="99"/>
    <w:rsid w:val="00C80654"/>
    <w:rPr>
      <w:color w:val="808080"/>
    </w:rPr>
  </w:style>
  <w:style w:type="character" w:styleId="LineNumber">
    <w:name w:val="line number"/>
    <w:basedOn w:val="DefaultParagraphFont"/>
    <w:uiPriority w:val="99"/>
    <w:rsid w:val="00AE2399"/>
    <w:rPr>
      <w:color w:val="BFBFBF" w:themeColor="background1" w:themeShade="BF"/>
    </w:rPr>
  </w:style>
  <w:style w:type="paragraph" w:styleId="TableofFigures">
    <w:name w:val="table of figures"/>
    <w:basedOn w:val="Normal"/>
    <w:next w:val="Normal"/>
    <w:uiPriority w:val="99"/>
    <w:rsid w:val="00B77C66"/>
    <w:pPr>
      <w:tabs>
        <w:tab w:val="clear" w:pos="567"/>
      </w:tabs>
      <w:spacing w:after="0"/>
    </w:pPr>
  </w:style>
  <w:style w:type="paragraph" w:styleId="ListParagraph">
    <w:name w:val="List Paragraph"/>
    <w:basedOn w:val="Normal"/>
    <w:link w:val="ListParagraphChar"/>
    <w:uiPriority w:val="34"/>
    <w:qFormat/>
    <w:rsid w:val="00320BE0"/>
    <w:pPr>
      <w:tabs>
        <w:tab w:val="clear" w:pos="567"/>
      </w:tabs>
      <w:spacing w:before="0"/>
      <w:contextualSpacing/>
    </w:pPr>
    <w:rPr>
      <w:color w:val="000000" w:themeColor="text1"/>
      <w:lang w:eastAsia="pt-PT"/>
    </w:rPr>
  </w:style>
  <w:style w:type="character" w:styleId="IntenseEmphasis">
    <w:name w:val="Intense Emphasis"/>
    <w:basedOn w:val="DefaultParagraphFont"/>
    <w:uiPriority w:val="99"/>
    <w:qFormat/>
    <w:rsid w:val="003302EF"/>
    <w:rPr>
      <w:rFonts w:ascii="Arial" w:hAnsi="Arial"/>
      <w:b/>
      <w:bCs/>
      <w:i/>
      <w:iCs/>
      <w:color w:val="auto"/>
      <w:sz w:val="18"/>
    </w:rPr>
  </w:style>
  <w:style w:type="character" w:customStyle="1" w:styleId="Heading1Char">
    <w:name w:val="Heading 1 Char"/>
    <w:basedOn w:val="DefaultParagraphFont"/>
    <w:link w:val="Heading1"/>
    <w:rsid w:val="002C0911"/>
    <w:rPr>
      <w:rFonts w:ascii="Arial" w:hAnsi="Arial" w:cs="Arial"/>
      <w:b/>
      <w:noProof/>
      <w:color w:val="C00000"/>
      <w:kern w:val="32"/>
      <w:sz w:val="36"/>
      <w:szCs w:val="32"/>
      <w:lang w:val="pt-PT" w:eastAsia="pt-PT"/>
    </w:rPr>
  </w:style>
  <w:style w:type="character" w:styleId="Emphasis">
    <w:name w:val="Emphasis"/>
    <w:basedOn w:val="DefaultParagraphFont"/>
    <w:uiPriority w:val="99"/>
    <w:qFormat/>
    <w:rsid w:val="003302EF"/>
    <w:rPr>
      <w:i/>
      <w:iCs/>
    </w:rPr>
  </w:style>
  <w:style w:type="character" w:styleId="SubtleEmphasis">
    <w:name w:val="Subtle Emphasis"/>
    <w:basedOn w:val="DefaultParagraphFont"/>
    <w:uiPriority w:val="99"/>
    <w:qFormat/>
    <w:rsid w:val="003302EF"/>
    <w:rPr>
      <w:i/>
      <w:iCs/>
      <w:color w:val="808080" w:themeColor="text1" w:themeTint="7F"/>
    </w:rPr>
  </w:style>
  <w:style w:type="character" w:styleId="Strong">
    <w:name w:val="Strong"/>
    <w:basedOn w:val="DefaultParagraphFont"/>
    <w:uiPriority w:val="22"/>
    <w:qFormat/>
    <w:rsid w:val="003302EF"/>
    <w:rPr>
      <w:b/>
      <w:bCs/>
    </w:rPr>
  </w:style>
  <w:style w:type="numbering" w:customStyle="1" w:styleId="EstiloCommarcasSymbolsmboloEsquerda63mmPendente6">
    <w:name w:val="Estilo Com marcas Symbol (símbolo) Esquerda:  63 mm Pendente:  6..."/>
    <w:basedOn w:val="NoList"/>
    <w:rsid w:val="00D553F0"/>
    <w:pPr>
      <w:numPr>
        <w:numId w:val="1"/>
      </w:numPr>
    </w:pPr>
  </w:style>
  <w:style w:type="paragraph" w:styleId="TOCHeading">
    <w:name w:val="TOC Heading"/>
    <w:basedOn w:val="Heading1"/>
    <w:next w:val="Normal"/>
    <w:uiPriority w:val="99"/>
    <w:unhideWhenUsed/>
    <w:rsid w:val="00B07E13"/>
    <w:pPr>
      <w:keepLines/>
      <w:pageBreakBefore w:val="0"/>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kern w:val="0"/>
      <w:sz w:val="28"/>
      <w:szCs w:val="28"/>
      <w:lang w:val="en-US" w:eastAsia="ja-JP"/>
    </w:rPr>
  </w:style>
  <w:style w:type="paragraph" w:customStyle="1" w:styleId="Default">
    <w:name w:val="Default"/>
    <w:rsid w:val="00CD4ED3"/>
    <w:pPr>
      <w:autoSpaceDE w:val="0"/>
      <w:autoSpaceDN w:val="0"/>
      <w:adjustRightInd w:val="0"/>
    </w:pPr>
    <w:rPr>
      <w:rFonts w:ascii="Arial" w:hAnsi="Arial" w:cs="Arial"/>
      <w:color w:val="000000"/>
      <w:lang w:val="en-IE"/>
    </w:rPr>
  </w:style>
  <w:style w:type="character" w:styleId="CommentReference">
    <w:name w:val="annotation reference"/>
    <w:basedOn w:val="DefaultParagraphFont"/>
    <w:uiPriority w:val="99"/>
    <w:rsid w:val="008E4A89"/>
    <w:rPr>
      <w:sz w:val="16"/>
      <w:szCs w:val="16"/>
    </w:rPr>
  </w:style>
  <w:style w:type="paragraph" w:styleId="CommentText">
    <w:name w:val="annotation text"/>
    <w:basedOn w:val="Normal"/>
    <w:link w:val="CommentTextChar"/>
    <w:uiPriority w:val="99"/>
    <w:rsid w:val="008E4A89"/>
    <w:rPr>
      <w:sz w:val="20"/>
      <w:szCs w:val="20"/>
    </w:rPr>
  </w:style>
  <w:style w:type="character" w:customStyle="1" w:styleId="CommentTextChar">
    <w:name w:val="Comment Text Char"/>
    <w:basedOn w:val="DefaultParagraphFont"/>
    <w:link w:val="CommentText"/>
    <w:uiPriority w:val="99"/>
    <w:rsid w:val="003E35AF"/>
    <w:rPr>
      <w:rFonts w:ascii="Arial" w:hAnsi="Arial"/>
      <w:sz w:val="20"/>
      <w:szCs w:val="20"/>
      <w:lang w:val="en-GB"/>
    </w:rPr>
  </w:style>
  <w:style w:type="paragraph" w:styleId="CommentSubject">
    <w:name w:val="annotation subject"/>
    <w:basedOn w:val="CommentText"/>
    <w:next w:val="CommentText"/>
    <w:link w:val="CommentSubjectChar"/>
    <w:uiPriority w:val="99"/>
    <w:rsid w:val="008E4A89"/>
    <w:rPr>
      <w:b/>
      <w:bCs/>
    </w:rPr>
  </w:style>
  <w:style w:type="character" w:customStyle="1" w:styleId="CommentSubjectChar">
    <w:name w:val="Comment Subject Char"/>
    <w:basedOn w:val="CommentTextChar"/>
    <w:link w:val="CommentSubject"/>
    <w:uiPriority w:val="99"/>
    <w:rsid w:val="003E35AF"/>
    <w:rPr>
      <w:rFonts w:ascii="Arial" w:hAnsi="Arial"/>
      <w:b/>
      <w:bCs/>
      <w:sz w:val="20"/>
      <w:szCs w:val="20"/>
      <w:lang w:val="en-GB"/>
    </w:rPr>
  </w:style>
  <w:style w:type="character" w:customStyle="1" w:styleId="FooterChar">
    <w:name w:val="Footer Char"/>
    <w:basedOn w:val="DefaultParagraphFont"/>
    <w:link w:val="Footer"/>
    <w:rsid w:val="001D2FAB"/>
    <w:rPr>
      <w:rFonts w:ascii="Arial" w:hAnsi="Arial"/>
      <w:noProof/>
      <w:color w:val="808080"/>
      <w:sz w:val="16"/>
      <w:szCs w:val="18"/>
    </w:rPr>
  </w:style>
  <w:style w:type="paragraph" w:styleId="Revision">
    <w:name w:val="Revision"/>
    <w:hidden/>
    <w:rsid w:val="002C24C7"/>
    <w:rPr>
      <w:rFonts w:ascii="Arial" w:hAnsi="Arial"/>
      <w:sz w:val="18"/>
      <w:szCs w:val="18"/>
      <w:lang w:val="en-GB"/>
    </w:rPr>
  </w:style>
  <w:style w:type="character" w:customStyle="1" w:styleId="Heading2Char">
    <w:name w:val="Heading 2 Char"/>
    <w:aliases w:val="Heading 2subnumbered Char,hello Char,style2 Char,H2 Char,h2 Char,A.B.C. Char,Response Code Char,Topic Heading Char,A2 Char,Reset numbering Char,Body Text (Reset numbering) Char,H21 Char"/>
    <w:basedOn w:val="DefaultParagraphFont"/>
    <w:link w:val="Heading2"/>
    <w:rsid w:val="007D1A71"/>
    <w:rPr>
      <w:rFonts w:ascii="Arial" w:hAnsi="Arial" w:cs="Arial"/>
      <w:b/>
      <w:noProof/>
      <w:sz w:val="28"/>
      <w:szCs w:val="28"/>
      <w:lang w:eastAsia="pt-PT"/>
    </w:rPr>
  </w:style>
  <w:style w:type="character" w:customStyle="1" w:styleId="Heading4Char">
    <w:name w:val="Heading 4 Char"/>
    <w:basedOn w:val="DefaultParagraphFont"/>
    <w:link w:val="Heading4"/>
    <w:rsid w:val="007D1A71"/>
    <w:rPr>
      <w:rFonts w:ascii="Arial" w:hAnsi="Arial"/>
      <w:b/>
      <w:bCs/>
      <w:sz w:val="22"/>
      <w:szCs w:val="20"/>
      <w:lang w:val="en-GB"/>
    </w:rPr>
  </w:style>
  <w:style w:type="character" w:customStyle="1" w:styleId="Heading6Char">
    <w:name w:val="Heading 6 Char"/>
    <w:aliases w:val="H6 Char,Legal Level 1. Char"/>
    <w:basedOn w:val="DefaultParagraphFont"/>
    <w:link w:val="Heading6"/>
    <w:rsid w:val="000D641E"/>
    <w:rPr>
      <w:rFonts w:ascii="Arial" w:hAnsi="Arial"/>
      <w:bCs/>
      <w:color w:val="C00000"/>
      <w:sz w:val="18"/>
      <w:szCs w:val="22"/>
      <w:lang w:val="en-GB"/>
    </w:rPr>
  </w:style>
  <w:style w:type="paragraph" w:styleId="NormalWeb">
    <w:name w:val="Normal (Web)"/>
    <w:basedOn w:val="Normal"/>
    <w:uiPriority w:val="99"/>
    <w:unhideWhenUsed/>
    <w:rsid w:val="002C07C1"/>
    <w:pPr>
      <w:tabs>
        <w:tab w:val="clear" w:pos="567"/>
      </w:tabs>
      <w:spacing w:before="100" w:beforeAutospacing="1" w:after="100" w:afterAutospacing="1"/>
      <w:jc w:val="left"/>
    </w:pPr>
    <w:rPr>
      <w:rFonts w:ascii="Times New Roman" w:hAnsi="Times New Roman"/>
      <w:sz w:val="24"/>
      <w:szCs w:val="24"/>
      <w:lang w:eastAsia="en-GB"/>
    </w:rPr>
  </w:style>
  <w:style w:type="table" w:styleId="MediumShading1-Accent5">
    <w:name w:val="Medium Shading 1 Accent 5"/>
    <w:basedOn w:val="TableNormal"/>
    <w:uiPriority w:val="63"/>
    <w:rsid w:val="00A0310D"/>
    <w:rPr>
      <w:rFonts w:asciiTheme="minorHAnsi" w:eastAsiaTheme="minorHAnsi" w:hAnsiTheme="minorHAnsi" w:cstheme="minorBidi"/>
      <w:sz w:val="22"/>
      <w:szCs w:val="22"/>
      <w:lang w:val="pt-PT"/>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CelFocus">
    <w:name w:val="CelFocus"/>
    <w:basedOn w:val="TableNormal"/>
    <w:uiPriority w:val="99"/>
    <w:rsid w:val="005222C5"/>
    <w:pPr>
      <w:spacing w:before="120" w:after="120"/>
      <w:jc w:val="center"/>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vAlign w:val="center"/>
    </w:tcPr>
    <w:tblStylePr w:type="firstRow">
      <w:pPr>
        <w:keepNext/>
        <w:wordWrap/>
        <w:spacing w:beforeLines="0" w:before="0" w:beforeAutospacing="0" w:afterLines="0" w:after="0" w:afterAutospacing="0" w:line="240" w:lineRule="auto"/>
        <w:jc w:val="center"/>
      </w:pPr>
      <w:rPr>
        <w:rFonts w:ascii="Arial" w:hAnsi="Arial"/>
        <w:b/>
        <w:color w:val="FFFFFF" w:themeColor="background1"/>
        <w:sz w:val="18"/>
      </w:rPr>
      <w:tblPr/>
      <w:tcPr>
        <w:shd w:val="clear" w:color="auto" w:fill="C00000"/>
      </w:tcPr>
    </w:tblStylePr>
    <w:tblStylePr w:type="lastRow">
      <w:rPr>
        <w:rFonts w:ascii="Arial" w:hAnsi="Arial"/>
        <w:sz w:val="18"/>
      </w:rPr>
    </w:tblStylePr>
    <w:tblStylePr w:type="firstCol">
      <w:pPr>
        <w:jc w:val="right"/>
      </w:pPr>
      <w:rPr>
        <w:rFonts w:ascii="Arial" w:hAnsi="Arial"/>
        <w:b/>
        <w:sz w:val="18"/>
      </w:rPr>
      <w:tblPr/>
      <w:tcPr>
        <w:shd w:val="clear" w:color="auto" w:fill="E7E7E7"/>
      </w:tcPr>
    </w:tblStylePr>
    <w:tblStylePr w:type="lastCol">
      <w:rPr>
        <w:rFonts w:ascii="Arial" w:hAnsi="Arial"/>
        <w:b/>
        <w:color w:val="auto"/>
      </w:rPr>
    </w:tblStylePr>
    <w:tblStylePr w:type="nwCell">
      <w:tblPr/>
      <w:tcPr>
        <w:shd w:val="clear" w:color="auto" w:fill="C00000"/>
      </w:tcPr>
    </w:tblStylePr>
  </w:style>
  <w:style w:type="paragraph" w:styleId="FootnoteText">
    <w:name w:val="footnote text"/>
    <w:basedOn w:val="Normal"/>
    <w:link w:val="FootnoteTextChar"/>
    <w:uiPriority w:val="99"/>
    <w:rsid w:val="00237C1A"/>
    <w:pPr>
      <w:spacing w:before="0" w:after="0"/>
    </w:pPr>
    <w:rPr>
      <w:szCs w:val="20"/>
    </w:rPr>
  </w:style>
  <w:style w:type="character" w:customStyle="1" w:styleId="FootnoteTextChar">
    <w:name w:val="Footnote Text Char"/>
    <w:basedOn w:val="DefaultParagraphFont"/>
    <w:link w:val="FootnoteText"/>
    <w:uiPriority w:val="99"/>
    <w:rsid w:val="003E35AF"/>
    <w:rPr>
      <w:rFonts w:ascii="Arial" w:hAnsi="Arial"/>
      <w:sz w:val="18"/>
      <w:szCs w:val="20"/>
      <w:lang w:val="en-GB"/>
    </w:rPr>
  </w:style>
  <w:style w:type="character" w:styleId="FootnoteReference">
    <w:name w:val="footnote reference"/>
    <w:basedOn w:val="DefaultParagraphFont"/>
    <w:uiPriority w:val="99"/>
    <w:rsid w:val="00237C1A"/>
    <w:rPr>
      <w:vertAlign w:val="superscript"/>
    </w:rPr>
  </w:style>
  <w:style w:type="paragraph" w:styleId="EndnoteText">
    <w:name w:val="endnote text"/>
    <w:basedOn w:val="Normal"/>
    <w:link w:val="EndnoteTextChar"/>
    <w:uiPriority w:val="99"/>
    <w:rsid w:val="00695FA7"/>
    <w:pPr>
      <w:spacing w:before="0" w:after="0"/>
    </w:pPr>
    <w:rPr>
      <w:sz w:val="20"/>
      <w:szCs w:val="20"/>
    </w:rPr>
  </w:style>
  <w:style w:type="character" w:customStyle="1" w:styleId="EndnoteTextChar">
    <w:name w:val="Endnote Text Char"/>
    <w:basedOn w:val="DefaultParagraphFont"/>
    <w:link w:val="EndnoteText"/>
    <w:uiPriority w:val="99"/>
    <w:rsid w:val="003E35AF"/>
    <w:rPr>
      <w:rFonts w:ascii="Arial" w:hAnsi="Arial"/>
      <w:sz w:val="20"/>
      <w:szCs w:val="20"/>
      <w:lang w:val="en-GB"/>
    </w:rPr>
  </w:style>
  <w:style w:type="character" w:styleId="EndnoteReference">
    <w:name w:val="endnote reference"/>
    <w:basedOn w:val="DefaultParagraphFont"/>
    <w:uiPriority w:val="99"/>
    <w:rsid w:val="00695FA7"/>
    <w:rPr>
      <w:vertAlign w:val="superscript"/>
    </w:rPr>
  </w:style>
  <w:style w:type="character" w:customStyle="1" w:styleId="Heading7Char">
    <w:name w:val="Heading 7 Char"/>
    <w:aliases w:val="Legal Level 1.1. Char"/>
    <w:basedOn w:val="DefaultParagraphFont"/>
    <w:link w:val="Heading7"/>
    <w:locked/>
    <w:rsid w:val="008327C0"/>
    <w:rPr>
      <w:rFonts w:ascii="Arial" w:hAnsi="Arial"/>
      <w:b/>
      <w:i/>
      <w:color w:val="C00000"/>
      <w:sz w:val="20"/>
      <w:szCs w:val="18"/>
      <w:lang w:val="en-GB"/>
    </w:rPr>
  </w:style>
  <w:style w:type="paragraph" w:customStyle="1" w:styleId="TableText">
    <w:name w:val="Table Text"/>
    <w:rsid w:val="00274B4D"/>
    <w:rPr>
      <w:rFonts w:ascii="Arial" w:hAnsi="Arial"/>
      <w:color w:val="127883"/>
      <w:sz w:val="16"/>
      <w:lang w:val="pt-PT" w:eastAsia="pt-PT"/>
    </w:rPr>
  </w:style>
  <w:style w:type="numbering" w:customStyle="1" w:styleId="Cel-Bullet">
    <w:name w:val="Cel-Bullet"/>
    <w:basedOn w:val="NoList"/>
    <w:rsid w:val="003410FC"/>
    <w:pPr>
      <w:numPr>
        <w:numId w:val="2"/>
      </w:numPr>
    </w:pPr>
  </w:style>
  <w:style w:type="character" w:customStyle="1" w:styleId="PlainTextChar">
    <w:name w:val="Plain Text Char"/>
    <w:basedOn w:val="DefaultParagraphFont"/>
    <w:link w:val="PlainText"/>
    <w:uiPriority w:val="99"/>
    <w:rsid w:val="003E35AF"/>
    <w:rPr>
      <w:rFonts w:ascii="Consolas" w:hAnsi="Consolas"/>
    </w:rPr>
  </w:style>
  <w:style w:type="paragraph" w:styleId="PlainText">
    <w:name w:val="Plain Text"/>
    <w:basedOn w:val="Normal"/>
    <w:link w:val="PlainTextChar"/>
    <w:uiPriority w:val="99"/>
    <w:rsid w:val="00A26E4A"/>
    <w:pPr>
      <w:tabs>
        <w:tab w:val="clear" w:pos="567"/>
      </w:tabs>
      <w:spacing w:before="0" w:after="0"/>
      <w:jc w:val="left"/>
    </w:pPr>
    <w:rPr>
      <w:rFonts w:ascii="Consolas" w:hAnsi="Consolas"/>
      <w:sz w:val="24"/>
      <w:szCs w:val="24"/>
      <w:lang w:val="en-US"/>
    </w:rPr>
  </w:style>
  <w:style w:type="paragraph" w:customStyle="1" w:styleId="code">
    <w:name w:val="code"/>
    <w:basedOn w:val="Normal"/>
    <w:uiPriority w:val="99"/>
    <w:rsid w:val="002A7EA1"/>
    <w:pPr>
      <w:pBdr>
        <w:top w:val="single" w:sz="4" w:space="1" w:color="999999"/>
        <w:left w:val="single" w:sz="4" w:space="4" w:color="999999"/>
        <w:bottom w:val="single" w:sz="4" w:space="1" w:color="999999"/>
        <w:right w:val="single" w:sz="4" w:space="4" w:color="999999"/>
      </w:pBdr>
      <w:shd w:val="clear" w:color="auto" w:fill="F3F3F3"/>
      <w:tabs>
        <w:tab w:val="clear" w:pos="567"/>
      </w:tabs>
      <w:spacing w:before="0" w:after="0"/>
      <w:ind w:left="113"/>
      <w:jc w:val="left"/>
    </w:pPr>
    <w:rPr>
      <w:rFonts w:ascii="Courier New" w:eastAsia="SimSun" w:hAnsi="Courier New"/>
      <w:sz w:val="20"/>
      <w:szCs w:val="20"/>
      <w:lang w:val="en-US"/>
    </w:rPr>
  </w:style>
  <w:style w:type="paragraph" w:styleId="HTMLPreformatted">
    <w:name w:val="HTML Preformatted"/>
    <w:basedOn w:val="Normal"/>
    <w:link w:val="HTMLPreformattedChar"/>
    <w:uiPriority w:val="99"/>
    <w:rsid w:val="007D7C05"/>
    <w:pPr>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Arial Unicode MS" w:eastAsia="SimSun" w:hAnsi="Arial Unicode MS" w:cs="Arial Unicode MS"/>
      <w:sz w:val="20"/>
      <w:szCs w:val="20"/>
    </w:rPr>
  </w:style>
  <w:style w:type="character" w:customStyle="1" w:styleId="HTMLPreformattedChar">
    <w:name w:val="HTML Preformatted Char"/>
    <w:basedOn w:val="DefaultParagraphFont"/>
    <w:link w:val="HTMLPreformatted"/>
    <w:uiPriority w:val="99"/>
    <w:rsid w:val="003E35AF"/>
    <w:rPr>
      <w:rFonts w:ascii="Arial Unicode MS" w:eastAsia="SimSun" w:hAnsi="Arial Unicode MS" w:cs="Arial Unicode MS"/>
      <w:sz w:val="20"/>
      <w:szCs w:val="20"/>
      <w:lang w:val="en-GB"/>
    </w:rPr>
  </w:style>
  <w:style w:type="paragraph" w:customStyle="1" w:styleId="Comments">
    <w:name w:val="Comments"/>
    <w:autoRedefine/>
    <w:uiPriority w:val="99"/>
    <w:rsid w:val="00F4211F"/>
    <w:rPr>
      <w:rFonts w:ascii="Arial" w:hAnsi="Arial"/>
      <w:i/>
      <w:color w:val="999999"/>
      <w:sz w:val="20"/>
      <w:lang w:val="pt-PT" w:eastAsia="pt-PT"/>
    </w:rPr>
  </w:style>
  <w:style w:type="paragraph" w:customStyle="1" w:styleId="CoversheetTitle">
    <w:name w:val="Coversheet Title"/>
    <w:autoRedefine/>
    <w:uiPriority w:val="99"/>
    <w:rsid w:val="00F4211F"/>
    <w:rPr>
      <w:rFonts w:ascii="Arial" w:hAnsi="Arial"/>
      <w:b/>
      <w:color w:val="127883"/>
      <w:sz w:val="56"/>
      <w:lang w:val="pt-PT" w:eastAsia="pt-PT"/>
    </w:rPr>
  </w:style>
  <w:style w:type="paragraph" w:customStyle="1" w:styleId="CoverSheetText">
    <w:name w:val="Cover Sheet Text"/>
    <w:basedOn w:val="CoversheetTitle"/>
    <w:autoRedefine/>
    <w:uiPriority w:val="99"/>
    <w:rsid w:val="00F4211F"/>
    <w:rPr>
      <w:b w:val="0"/>
      <w:sz w:val="18"/>
    </w:rPr>
  </w:style>
  <w:style w:type="paragraph" w:customStyle="1" w:styleId="FooterText">
    <w:name w:val="Footer Text"/>
    <w:autoRedefine/>
    <w:uiPriority w:val="99"/>
    <w:rsid w:val="00F4211F"/>
    <w:rPr>
      <w:rFonts w:ascii="Arial" w:hAnsi="Arial"/>
      <w:color w:val="127883"/>
      <w:sz w:val="16"/>
      <w:lang w:val="pt-PT" w:eastAsia="pt-PT"/>
    </w:rPr>
  </w:style>
  <w:style w:type="paragraph" w:customStyle="1" w:styleId="TableBody">
    <w:name w:val="Table Body"/>
    <w:basedOn w:val="Normal"/>
    <w:link w:val="TableBodyChar"/>
    <w:autoRedefine/>
    <w:rsid w:val="00E847A2"/>
    <w:pPr>
      <w:tabs>
        <w:tab w:val="clear" w:pos="567"/>
      </w:tabs>
      <w:spacing w:before="40" w:after="40"/>
    </w:pPr>
    <w:rPr>
      <w:rFonts w:eastAsia="SimSun" w:cs="Arial"/>
      <w:iCs/>
      <w:lang w:eastAsia="zh-CN"/>
    </w:rPr>
  </w:style>
  <w:style w:type="paragraph" w:customStyle="1" w:styleId="TableHeader">
    <w:name w:val="Table Header"/>
    <w:basedOn w:val="Normal"/>
    <w:autoRedefine/>
    <w:uiPriority w:val="99"/>
    <w:rsid w:val="00934BE6"/>
    <w:pPr>
      <w:tabs>
        <w:tab w:val="clear" w:pos="567"/>
      </w:tabs>
      <w:spacing w:before="0" w:after="0"/>
      <w:jc w:val="left"/>
    </w:pPr>
    <w:rPr>
      <w:color w:val="FFFFFF"/>
      <w:szCs w:val="24"/>
      <w:lang w:val="en-US" w:eastAsia="pt-PT"/>
    </w:rPr>
  </w:style>
  <w:style w:type="paragraph" w:customStyle="1" w:styleId="TableTextBold">
    <w:name w:val="Table Text Bold"/>
    <w:basedOn w:val="TableText"/>
    <w:autoRedefine/>
    <w:uiPriority w:val="99"/>
    <w:rsid w:val="00F4211F"/>
    <w:rPr>
      <w:b/>
    </w:rPr>
  </w:style>
  <w:style w:type="paragraph" w:customStyle="1" w:styleId="Text">
    <w:name w:val="Text"/>
    <w:autoRedefine/>
    <w:uiPriority w:val="99"/>
    <w:rsid w:val="00F4211F"/>
    <w:pPr>
      <w:jc w:val="right"/>
    </w:pPr>
    <w:rPr>
      <w:rFonts w:ascii="Arial" w:hAnsi="Arial"/>
      <w:color w:val="111111"/>
      <w:sz w:val="18"/>
      <w:lang w:val="pt-PT" w:eastAsia="pt-PT"/>
    </w:rPr>
  </w:style>
  <w:style w:type="paragraph" w:customStyle="1" w:styleId="TemplateComments">
    <w:name w:val="Template Comments"/>
    <w:basedOn w:val="Normal"/>
    <w:uiPriority w:val="99"/>
    <w:rsid w:val="00F4211F"/>
    <w:pPr>
      <w:tabs>
        <w:tab w:val="clear" w:pos="567"/>
      </w:tabs>
      <w:spacing w:before="120"/>
    </w:pPr>
    <w:rPr>
      <w:rFonts w:eastAsia="SimSun" w:cs="Arial"/>
      <w:i/>
      <w:iCs/>
      <w:sz w:val="20"/>
      <w:szCs w:val="16"/>
      <w:lang w:eastAsia="zh-CN"/>
    </w:rPr>
  </w:style>
  <w:style w:type="paragraph" w:styleId="BodyText">
    <w:name w:val="Body Text"/>
    <w:basedOn w:val="Normal"/>
    <w:link w:val="BodyTextChar"/>
    <w:uiPriority w:val="99"/>
    <w:rsid w:val="00F4211F"/>
    <w:pPr>
      <w:tabs>
        <w:tab w:val="clear" w:pos="567"/>
      </w:tabs>
      <w:spacing w:before="120"/>
      <w:ind w:left="426"/>
    </w:pPr>
    <w:rPr>
      <w:rFonts w:ascii="Garamond" w:eastAsia="SimSun" w:hAnsi="Garamond"/>
      <w:sz w:val="24"/>
      <w:szCs w:val="24"/>
      <w:lang w:val="en-US" w:eastAsia="zh-CN"/>
    </w:rPr>
  </w:style>
  <w:style w:type="character" w:customStyle="1" w:styleId="BodyTextChar">
    <w:name w:val="Body Text Char"/>
    <w:basedOn w:val="DefaultParagraphFont"/>
    <w:link w:val="BodyText"/>
    <w:uiPriority w:val="99"/>
    <w:rsid w:val="003E35AF"/>
    <w:rPr>
      <w:rFonts w:ascii="Garamond" w:eastAsia="SimSun" w:hAnsi="Garamond"/>
      <w:lang w:eastAsia="zh-CN"/>
    </w:rPr>
  </w:style>
  <w:style w:type="paragraph" w:styleId="DocumentMap">
    <w:name w:val="Document Map"/>
    <w:basedOn w:val="Normal"/>
    <w:link w:val="DocumentMapChar"/>
    <w:uiPriority w:val="99"/>
    <w:rsid w:val="00F4211F"/>
    <w:pPr>
      <w:shd w:val="clear" w:color="auto" w:fill="000080"/>
      <w:tabs>
        <w:tab w:val="clear" w:pos="567"/>
      </w:tabs>
      <w:spacing w:before="120"/>
    </w:pPr>
    <w:rPr>
      <w:rFonts w:ascii="Tahoma" w:eastAsia="SimSun" w:hAnsi="Tahoma" w:cs="Tahoma"/>
      <w:sz w:val="20"/>
      <w:szCs w:val="24"/>
      <w:lang w:eastAsia="zh-CN"/>
    </w:rPr>
  </w:style>
  <w:style w:type="character" w:customStyle="1" w:styleId="DocumentMapChar">
    <w:name w:val="Document Map Char"/>
    <w:basedOn w:val="DefaultParagraphFont"/>
    <w:link w:val="DocumentMap"/>
    <w:uiPriority w:val="99"/>
    <w:rsid w:val="003E35AF"/>
    <w:rPr>
      <w:rFonts w:ascii="Tahoma" w:eastAsia="SimSun" w:hAnsi="Tahoma" w:cs="Tahoma"/>
      <w:sz w:val="20"/>
      <w:shd w:val="clear" w:color="auto" w:fill="000080"/>
      <w:lang w:val="en-GB" w:eastAsia="zh-CN"/>
    </w:rPr>
  </w:style>
  <w:style w:type="numbering" w:customStyle="1" w:styleId="Cel-NumberedStyle">
    <w:name w:val="Cel-Numbered Style"/>
    <w:basedOn w:val="NoList"/>
    <w:rsid w:val="00F4211F"/>
    <w:pPr>
      <w:numPr>
        <w:numId w:val="3"/>
      </w:numPr>
    </w:pPr>
  </w:style>
  <w:style w:type="paragraph" w:styleId="ListBullet">
    <w:name w:val="List Bullet"/>
    <w:basedOn w:val="Normal"/>
    <w:uiPriority w:val="99"/>
    <w:rsid w:val="00C83403"/>
    <w:pPr>
      <w:numPr>
        <w:numId w:val="4"/>
      </w:numPr>
      <w:contextualSpacing/>
    </w:pPr>
  </w:style>
  <w:style w:type="character" w:customStyle="1" w:styleId="TableBodyChar">
    <w:name w:val="Table Body Char"/>
    <w:basedOn w:val="DefaultParagraphFont"/>
    <w:link w:val="TableBody"/>
    <w:rsid w:val="003E35AF"/>
    <w:rPr>
      <w:rFonts w:ascii="Arial" w:eastAsia="SimSun" w:hAnsi="Arial" w:cs="Arial"/>
      <w:iCs/>
      <w:sz w:val="18"/>
      <w:szCs w:val="18"/>
      <w:lang w:val="en-GB" w:eastAsia="zh-CN"/>
    </w:rPr>
  </w:style>
  <w:style w:type="character" w:customStyle="1" w:styleId="CaptionChar">
    <w:name w:val="Caption Char"/>
    <w:link w:val="Caption"/>
    <w:uiPriority w:val="99"/>
    <w:rsid w:val="003E35AF"/>
    <w:rPr>
      <w:rFonts w:ascii="Arial" w:hAnsi="Arial"/>
      <w:b/>
      <w:bCs/>
      <w:color w:val="808080"/>
      <w:sz w:val="14"/>
      <w:szCs w:val="20"/>
      <w:lang w:val="pt-PT"/>
    </w:rPr>
  </w:style>
  <w:style w:type="numbering" w:styleId="111111">
    <w:name w:val="Outline List 2"/>
    <w:basedOn w:val="NoList"/>
    <w:semiHidden/>
    <w:unhideWhenUsed/>
    <w:rsid w:val="0039034D"/>
    <w:pPr>
      <w:numPr>
        <w:numId w:val="5"/>
      </w:numPr>
    </w:pPr>
  </w:style>
  <w:style w:type="paragraph" w:customStyle="1" w:styleId="BlockLabel">
    <w:name w:val="Block Label"/>
    <w:basedOn w:val="Normal"/>
    <w:next w:val="Normal"/>
    <w:link w:val="BlockLabelChar"/>
    <w:uiPriority w:val="99"/>
    <w:rsid w:val="006A23D9"/>
    <w:pPr>
      <w:keepNext/>
      <w:keepLines/>
      <w:tabs>
        <w:tab w:val="clear" w:pos="567"/>
      </w:tabs>
      <w:topLinePunct/>
      <w:adjustRightInd w:val="0"/>
      <w:snapToGrid w:val="0"/>
      <w:spacing w:before="300" w:after="80" w:line="240" w:lineRule="atLeast"/>
      <w:jc w:val="left"/>
      <w:outlineLvl w:val="3"/>
    </w:pPr>
    <w:rPr>
      <w:rFonts w:ascii="Book Antiqua" w:eastAsia="SimHei" w:hAnsi="Book Antiqua" w:cs="Book Antiqua"/>
      <w:b/>
      <w:bCs/>
      <w:sz w:val="26"/>
      <w:szCs w:val="26"/>
      <w:lang w:val="en-US" w:eastAsia="zh-CN"/>
    </w:rPr>
  </w:style>
  <w:style w:type="paragraph" w:customStyle="1" w:styleId="FigureDescription">
    <w:name w:val="Figure Description"/>
    <w:next w:val="Normal"/>
    <w:link w:val="FigureDescriptionChar"/>
    <w:uiPriority w:val="99"/>
    <w:rsid w:val="006A23D9"/>
    <w:pPr>
      <w:keepNext/>
      <w:adjustRightInd w:val="0"/>
      <w:snapToGrid w:val="0"/>
      <w:spacing w:before="320" w:after="80" w:line="240" w:lineRule="atLeast"/>
      <w:ind w:left="1701"/>
      <w:outlineLvl w:val="7"/>
    </w:pPr>
    <w:rPr>
      <w:rFonts w:eastAsia="SimHei" w:cs="Arial"/>
      <w:spacing w:val="-4"/>
      <w:kern w:val="2"/>
      <w:sz w:val="21"/>
      <w:szCs w:val="21"/>
      <w:lang w:eastAsia="zh-CN"/>
    </w:rPr>
  </w:style>
  <w:style w:type="paragraph" w:customStyle="1" w:styleId="ItemListText">
    <w:name w:val="Item List Text"/>
    <w:uiPriority w:val="99"/>
    <w:rsid w:val="006A23D9"/>
    <w:pPr>
      <w:adjustRightInd w:val="0"/>
      <w:snapToGrid w:val="0"/>
      <w:spacing w:before="80" w:after="80" w:line="240" w:lineRule="atLeast"/>
      <w:ind w:left="2126"/>
    </w:pPr>
    <w:rPr>
      <w:rFonts w:eastAsia="SimSun"/>
      <w:kern w:val="2"/>
      <w:sz w:val="21"/>
      <w:szCs w:val="21"/>
      <w:lang w:eastAsia="zh-CN"/>
    </w:rPr>
  </w:style>
  <w:style w:type="paragraph" w:customStyle="1" w:styleId="ItemStep">
    <w:name w:val="Item Step"/>
    <w:link w:val="ItemStepChar"/>
    <w:uiPriority w:val="99"/>
    <w:rsid w:val="006A23D9"/>
    <w:pPr>
      <w:tabs>
        <w:tab w:val="num" w:pos="2126"/>
      </w:tabs>
      <w:adjustRightInd w:val="0"/>
      <w:snapToGrid w:val="0"/>
      <w:spacing w:before="80" w:after="80" w:line="240" w:lineRule="atLeast"/>
      <w:ind w:left="2126" w:hanging="425"/>
      <w:jc w:val="both"/>
      <w:outlineLvl w:val="6"/>
    </w:pPr>
    <w:rPr>
      <w:rFonts w:eastAsia="SimSun" w:cs="Arial"/>
      <w:sz w:val="21"/>
      <w:szCs w:val="21"/>
      <w:lang w:eastAsia="zh-CN"/>
    </w:rPr>
  </w:style>
  <w:style w:type="paragraph" w:customStyle="1" w:styleId="Step">
    <w:name w:val="Step"/>
    <w:basedOn w:val="Normal"/>
    <w:uiPriority w:val="99"/>
    <w:rsid w:val="006A23D9"/>
    <w:pPr>
      <w:tabs>
        <w:tab w:val="clear" w:pos="567"/>
        <w:tab w:val="num" w:pos="1701"/>
      </w:tabs>
      <w:topLinePunct/>
      <w:adjustRightInd w:val="0"/>
      <w:snapToGrid w:val="0"/>
      <w:spacing w:before="160" w:after="160" w:line="240" w:lineRule="atLeast"/>
      <w:ind w:left="1701" w:hanging="159"/>
      <w:jc w:val="left"/>
      <w:outlineLvl w:val="5"/>
    </w:pPr>
    <w:rPr>
      <w:rFonts w:ascii="Times New Roman" w:eastAsia="SimSun" w:hAnsi="Times New Roman" w:cs="Arial"/>
      <w:snapToGrid w:val="0"/>
      <w:sz w:val="21"/>
      <w:szCs w:val="21"/>
      <w:lang w:val="en-US" w:eastAsia="zh-CN"/>
    </w:rPr>
  </w:style>
  <w:style w:type="paragraph" w:customStyle="1" w:styleId="TableDescription">
    <w:name w:val="Table Description"/>
    <w:basedOn w:val="Normal"/>
    <w:next w:val="Normal"/>
    <w:uiPriority w:val="99"/>
    <w:rsid w:val="006A23D9"/>
    <w:pPr>
      <w:keepNext/>
      <w:tabs>
        <w:tab w:val="clear" w:pos="567"/>
      </w:tabs>
      <w:topLinePunct/>
      <w:adjustRightInd w:val="0"/>
      <w:snapToGrid w:val="0"/>
      <w:spacing w:before="320" w:after="80" w:line="240" w:lineRule="atLeast"/>
      <w:ind w:left="1701"/>
      <w:jc w:val="left"/>
      <w:outlineLvl w:val="7"/>
    </w:pPr>
    <w:rPr>
      <w:rFonts w:ascii="Times New Roman" w:eastAsia="SimHei" w:hAnsi="Times New Roman" w:cs="Arial"/>
      <w:spacing w:val="-4"/>
      <w:kern w:val="2"/>
      <w:sz w:val="21"/>
      <w:szCs w:val="21"/>
      <w:lang w:val="en-US" w:eastAsia="zh-CN"/>
    </w:rPr>
  </w:style>
  <w:style w:type="character" w:customStyle="1" w:styleId="ItemStepChar">
    <w:name w:val="Item Step Char"/>
    <w:basedOn w:val="DefaultParagraphFont"/>
    <w:link w:val="ItemStep"/>
    <w:uiPriority w:val="99"/>
    <w:rsid w:val="003E35AF"/>
    <w:rPr>
      <w:rFonts w:eastAsia="SimSun" w:cs="Arial"/>
      <w:sz w:val="21"/>
      <w:szCs w:val="21"/>
      <w:lang w:eastAsia="zh-CN"/>
    </w:rPr>
  </w:style>
  <w:style w:type="character" w:customStyle="1" w:styleId="BlockLabelChar">
    <w:name w:val="Block Label Char"/>
    <w:basedOn w:val="DefaultParagraphFont"/>
    <w:link w:val="BlockLabel"/>
    <w:uiPriority w:val="99"/>
    <w:rsid w:val="003E35AF"/>
    <w:rPr>
      <w:rFonts w:ascii="Book Antiqua" w:eastAsia="SimHei" w:hAnsi="Book Antiqua" w:cs="Book Antiqua"/>
      <w:b/>
      <w:bCs/>
      <w:sz w:val="26"/>
      <w:szCs w:val="26"/>
      <w:lang w:eastAsia="zh-CN"/>
    </w:rPr>
  </w:style>
  <w:style w:type="character" w:customStyle="1" w:styleId="FigureDescriptionChar">
    <w:name w:val="Figure Description Char"/>
    <w:basedOn w:val="DefaultParagraphFont"/>
    <w:link w:val="FigureDescription"/>
    <w:uiPriority w:val="99"/>
    <w:rsid w:val="003E35AF"/>
    <w:rPr>
      <w:rFonts w:eastAsia="SimHei" w:cs="Arial"/>
      <w:spacing w:val="-4"/>
      <w:kern w:val="2"/>
      <w:sz w:val="21"/>
      <w:szCs w:val="21"/>
      <w:lang w:eastAsia="zh-CN"/>
    </w:rPr>
  </w:style>
  <w:style w:type="character" w:customStyle="1" w:styleId="ListParagraphChar">
    <w:name w:val="List Paragraph Char"/>
    <w:basedOn w:val="DefaultParagraphFont"/>
    <w:link w:val="ListParagraph"/>
    <w:uiPriority w:val="34"/>
    <w:locked/>
    <w:rsid w:val="00C50A99"/>
    <w:rPr>
      <w:rFonts w:ascii="Arial" w:hAnsi="Arial"/>
      <w:color w:val="000000" w:themeColor="text1"/>
      <w:sz w:val="18"/>
      <w:szCs w:val="18"/>
      <w:lang w:val="en-GB" w:eastAsia="pt-PT"/>
    </w:rPr>
  </w:style>
  <w:style w:type="paragraph" w:customStyle="1" w:styleId="Heading1nonumber">
    <w:name w:val="Heading 1 (no number)"/>
    <w:basedOn w:val="Heading1"/>
    <w:rsid w:val="002C0911"/>
    <w:pPr>
      <w:numPr>
        <w:numId w:val="0"/>
      </w:numPr>
    </w:pPr>
  </w:style>
  <w:style w:type="table" w:styleId="LightShading">
    <w:name w:val="Light Shading"/>
    <w:basedOn w:val="TableNormal"/>
    <w:rsid w:val="0038001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elFocus1">
    <w:name w:val="CelFocus1"/>
    <w:basedOn w:val="TableNormal"/>
    <w:uiPriority w:val="99"/>
    <w:rsid w:val="005222C5"/>
    <w:pPr>
      <w:spacing w:before="120" w:after="120"/>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tcPr>
    <w:tblStylePr w:type="firstRow">
      <w:pPr>
        <w:keepNext/>
        <w:wordWrap/>
        <w:spacing w:beforeLines="0" w:before="240" w:beforeAutospacing="0" w:afterLines="0" w:after="120" w:afterAutospacing="0" w:line="240" w:lineRule="auto"/>
        <w:ind w:leftChars="0" w:left="0" w:rightChars="0" w:right="0" w:firstLineChars="0" w:firstLine="0"/>
        <w:jc w:val="center"/>
      </w:pPr>
      <w:rPr>
        <w:rFonts w:ascii="Arial" w:hAnsi="Arial" w:cs="Times New Roman"/>
        <w:b/>
        <w:color w:val="FFFFFF" w:themeColor="background1"/>
        <w:sz w:val="18"/>
      </w:rPr>
      <w:tblPr/>
      <w:tcPr>
        <w:shd w:val="clear" w:color="auto" w:fill="439782"/>
      </w:tcPr>
    </w:tblStylePr>
    <w:tblStylePr w:type="firstCol">
      <w:pPr>
        <w:jc w:val="right"/>
      </w:pPr>
      <w:rPr>
        <w:rFonts w:ascii="Arial" w:hAnsi="Arial" w:cs="Times New Roman"/>
        <w:b/>
        <w:sz w:val="18"/>
      </w:rPr>
      <w:tblPr/>
      <w:tcPr>
        <w:shd w:val="clear" w:color="auto" w:fill="D8D7D5"/>
      </w:tcPr>
    </w:tblStylePr>
    <w:tblStylePr w:type="lastCol">
      <w:rPr>
        <w:rFonts w:ascii="Arial" w:hAnsi="Arial" w:cs="Times New Roman"/>
        <w:b/>
        <w:color w:val="auto"/>
      </w:rPr>
    </w:tblStylePr>
  </w:style>
  <w:style w:type="character" w:customStyle="1" w:styleId="body-text">
    <w:name w:val="body-text"/>
    <w:basedOn w:val="DefaultParagraphFont"/>
    <w:rsid w:val="00FB6806"/>
  </w:style>
  <w:style w:type="character" w:customStyle="1" w:styleId="hps">
    <w:name w:val="hps"/>
    <w:basedOn w:val="DefaultParagraphFont"/>
    <w:rsid w:val="00FB6806"/>
  </w:style>
  <w:style w:type="character" w:customStyle="1" w:styleId="Heading8Char">
    <w:name w:val="Heading 8 Char"/>
    <w:aliases w:val="Legal Level 1.1.1. Char"/>
    <w:basedOn w:val="DefaultParagraphFont"/>
    <w:link w:val="Heading8"/>
    <w:rsid w:val="00B155C8"/>
    <w:rPr>
      <w:rFonts w:ascii="Arial" w:hAnsi="Arial"/>
      <w:b/>
      <w:iCs/>
      <w:sz w:val="18"/>
      <w:szCs w:val="18"/>
      <w:lang w:val="en-GB"/>
    </w:rPr>
  </w:style>
  <w:style w:type="character" w:customStyle="1" w:styleId="Heading9Char">
    <w:name w:val="Heading 9 Char"/>
    <w:aliases w:val="Legal Level 1.1.1.1. Char"/>
    <w:basedOn w:val="DefaultParagraphFont"/>
    <w:link w:val="Heading9"/>
    <w:rsid w:val="00B155C8"/>
    <w:rPr>
      <w:rFonts w:ascii="Arial" w:hAnsi="Arial" w:cs="Arial"/>
      <w:b/>
      <w:sz w:val="18"/>
      <w:szCs w:val="22"/>
      <w:lang w:val="en-GB"/>
    </w:rPr>
  </w:style>
  <w:style w:type="character" w:customStyle="1" w:styleId="PlainTextChar1">
    <w:name w:val="Plain Text Char1"/>
    <w:basedOn w:val="DefaultParagraphFont"/>
    <w:uiPriority w:val="99"/>
    <w:semiHidden/>
    <w:rsid w:val="00B155C8"/>
    <w:rPr>
      <w:rFonts w:ascii="Consolas" w:hAnsi="Consolas"/>
      <w:sz w:val="21"/>
      <w:szCs w:val="21"/>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caption" w:uiPriority="99"/>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List Bullet" w:uiPriority="99"/>
    <w:lsdException w:name="List Number" w:semiHidden="0" w:uiPriority="99" w:unhideWhenUsed="0"/>
    <w:lsdException w:name="List 4" w:semiHidden="0" w:uiPriority="99" w:unhideWhenUsed="0"/>
    <w:lsdException w:name="List 5" w:semiHidden="0" w:uiPriority="99" w:unhideWhenUsed="0"/>
    <w:lsdException w:name="Title" w:semiHidden="0" w:uiPriority="99" w:unhideWhenUsed="0"/>
    <w:lsdException w:name="Default Paragraph Font" w:uiPriority="1"/>
    <w:lsdException w:name="Body Text" w:uiPriority="99"/>
    <w:lsdException w:name="Body Text Indent" w:uiPriority="99"/>
    <w:lsdException w:name="Subtitle" w:semiHidden="0" w:uiPriority="99" w:unhideWhenUsed="0"/>
    <w:lsdException w:name="Salutation" w:semiHidden="0" w:uiPriority="99" w:unhideWhenUsed="0"/>
    <w:lsdException w:name="Date" w:semiHidden="0" w:uiPriority="99" w:unhideWhenUsed="0"/>
    <w:lsdException w:name="Body Text First Indent" w:semiHidden="0" w:uiPriority="99" w:unhideWhenUsed="0"/>
    <w:lsdException w:name="Hyperlink" w:uiPriority="99"/>
    <w:lsdException w:name="FollowedHyperlink" w:uiPriority="99"/>
    <w:lsdException w:name="Strong" w:semiHidden="0" w:uiPriority="22" w:unhideWhenUsed="0" w:qFormat="1"/>
    <w:lsdException w:name="Emphasis" w:semiHidden="0" w:uiPriority="99" w:unhideWhenUsed="0" w:qFormat="1"/>
    <w:lsdException w:name="Document Map" w:uiPriority="99"/>
    <w:lsdException w:name="Plain Text" w:uiPriority="99"/>
    <w:lsdException w:name="Normal (Web)" w:uiPriority="99"/>
    <w:lsdException w:name="HTML Preformatted" w:uiPriority="99"/>
    <w:lsdException w:name="annotation subject" w:uiPriority="99"/>
    <w:lsdException w:name="No List" w:uiPriority="99"/>
    <w:lsdException w:name="Table Grid" w:semiHidden="0" w:unhideWhenUsed="0"/>
    <w:lsdException w:name="Placeholder Text" w:semiHidden="0" w:uiPriority="99" w:unhideWhenUsed="0"/>
    <w:lsdException w:name="No Spacing" w:semiHidden="0" w:uiPriority="99"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iPriority="63"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99" w:unhideWhenUsed="0" w:qFormat="1"/>
    <w:lsdException w:name="Intense Emphasis" w:semiHidden="0" w:uiPriority="99" w:unhideWhenUsed="0" w:qFormat="1"/>
    <w:lsdException w:name="Subtle Reference" w:semiHidden="0" w:uiPriority="99" w:unhideWhenUsed="0"/>
    <w:lsdException w:name="Intense Reference" w:semiHidden="0" w:uiPriority="99" w:unhideWhenUsed="0"/>
    <w:lsdException w:name="Book Title" w:semiHidden="0" w:uiPriority="99" w:unhideWhenUsed="0"/>
    <w:lsdException w:name="TOC Heading" w:uiPriority="99"/>
  </w:latentStyles>
  <w:style w:type="paragraph" w:default="1" w:styleId="Normal">
    <w:name w:val="Normal"/>
    <w:qFormat/>
    <w:rsid w:val="00DB25B0"/>
    <w:pPr>
      <w:tabs>
        <w:tab w:val="left" w:pos="567"/>
      </w:tabs>
      <w:spacing w:before="240" w:after="120"/>
      <w:jc w:val="both"/>
    </w:pPr>
    <w:rPr>
      <w:rFonts w:ascii="Arial" w:hAnsi="Arial"/>
      <w:sz w:val="18"/>
      <w:szCs w:val="18"/>
      <w:lang w:val="en-GB"/>
    </w:rPr>
  </w:style>
  <w:style w:type="paragraph" w:styleId="Heading1">
    <w:name w:val="heading 1"/>
    <w:basedOn w:val="Heading2"/>
    <w:next w:val="Normal"/>
    <w:link w:val="Heading1Char"/>
    <w:qFormat/>
    <w:rsid w:val="002C0911"/>
    <w:pPr>
      <w:pageBreakBefore/>
      <w:numPr>
        <w:numId w:val="6"/>
      </w:numPr>
      <w:pBdr>
        <w:bottom w:val="dotted" w:sz="4" w:space="1" w:color="000000" w:themeColor="text1"/>
      </w:pBdr>
      <w:spacing w:after="240"/>
      <w:outlineLvl w:val="0"/>
    </w:pPr>
    <w:rPr>
      <w:color w:val="C00000"/>
      <w:kern w:val="32"/>
      <w:sz w:val="36"/>
      <w:szCs w:val="32"/>
      <w:lang w:val="pt-PT"/>
    </w:rPr>
  </w:style>
  <w:style w:type="paragraph" w:styleId="Heading2">
    <w:name w:val="heading 2"/>
    <w:aliases w:val="Heading 2subnumbered,hello,style2,H2,h2,A.B.C.,Response Code,Topic Heading,A2,Reset numbering,Body Text (Reset numbering),H21"/>
    <w:basedOn w:val="Normal"/>
    <w:next w:val="Normal"/>
    <w:link w:val="Heading2Char"/>
    <w:qFormat/>
    <w:rsid w:val="007D1A71"/>
    <w:pPr>
      <w:keepNext/>
      <w:tabs>
        <w:tab w:val="clear" w:pos="567"/>
      </w:tabs>
      <w:spacing w:before="360" w:after="160"/>
      <w:jc w:val="left"/>
      <w:outlineLvl w:val="1"/>
    </w:pPr>
    <w:rPr>
      <w:rFonts w:cs="Arial"/>
      <w:b/>
      <w:noProof/>
      <w:sz w:val="28"/>
      <w:szCs w:val="28"/>
      <w:lang w:val="en-US" w:eastAsia="pt-PT"/>
    </w:rPr>
  </w:style>
  <w:style w:type="paragraph" w:styleId="Heading3">
    <w:name w:val="heading 3"/>
    <w:aliases w:val="Heading 3 Char1,Heading 3 Char Char,Level 1 - 1,11,H3,h3,3,3heading,Paragraph Heading,H31,H32,H33,H311,H34,H312,H321,H331,H3111,H35,H313,H322,H332,H3112,H36,H314,H323,H333,H3113,H37,H315,H324,H334,H3114,H38,H316,H325,H335,H3115"/>
    <w:basedOn w:val="Normal"/>
    <w:next w:val="Normal"/>
    <w:link w:val="Heading3Char"/>
    <w:qFormat/>
    <w:rsid w:val="0012608A"/>
    <w:pPr>
      <w:keepNext/>
      <w:tabs>
        <w:tab w:val="clear" w:pos="567"/>
      </w:tabs>
      <w:outlineLvl w:val="2"/>
    </w:pPr>
    <w:rPr>
      <w:rFonts w:cs="Arial"/>
      <w:b/>
      <w:bCs/>
      <w:color w:val="C00000"/>
      <w:sz w:val="24"/>
      <w:szCs w:val="24"/>
    </w:rPr>
  </w:style>
  <w:style w:type="paragraph" w:styleId="Heading4">
    <w:name w:val="heading 4"/>
    <w:basedOn w:val="Normal"/>
    <w:next w:val="Normal"/>
    <w:link w:val="Heading4Char"/>
    <w:qFormat/>
    <w:rsid w:val="00436507"/>
    <w:pPr>
      <w:keepNext/>
      <w:tabs>
        <w:tab w:val="clear" w:pos="567"/>
      </w:tabs>
      <w:spacing w:before="480" w:after="60"/>
      <w:outlineLvl w:val="3"/>
    </w:pPr>
    <w:rPr>
      <w:b/>
      <w:bCs/>
      <w:sz w:val="22"/>
      <w:szCs w:val="20"/>
    </w:rPr>
  </w:style>
  <w:style w:type="paragraph" w:styleId="Heading5">
    <w:name w:val="heading 5"/>
    <w:basedOn w:val="Normal"/>
    <w:next w:val="Normal"/>
    <w:link w:val="Heading5Char"/>
    <w:qFormat/>
    <w:rsid w:val="000D76D3"/>
    <w:pPr>
      <w:tabs>
        <w:tab w:val="clear" w:pos="567"/>
      </w:tabs>
      <w:spacing w:after="60"/>
      <w:outlineLvl w:val="4"/>
    </w:pPr>
    <w:rPr>
      <w:b/>
      <w:bCs/>
      <w:i/>
      <w:iCs/>
      <w:color w:val="C00000"/>
      <w:sz w:val="20"/>
    </w:rPr>
  </w:style>
  <w:style w:type="paragraph" w:styleId="Heading6">
    <w:name w:val="heading 6"/>
    <w:aliases w:val="H6,Legal Level 1."/>
    <w:basedOn w:val="Normal"/>
    <w:next w:val="Normal"/>
    <w:link w:val="Heading6Char"/>
    <w:qFormat/>
    <w:rsid w:val="000D641E"/>
    <w:pPr>
      <w:spacing w:after="60"/>
      <w:outlineLvl w:val="5"/>
    </w:pPr>
    <w:rPr>
      <w:bCs/>
      <w:color w:val="C00000"/>
      <w:szCs w:val="22"/>
    </w:rPr>
  </w:style>
  <w:style w:type="paragraph" w:styleId="Heading7">
    <w:name w:val="heading 7"/>
    <w:aliases w:val="Legal Level 1.1."/>
    <w:basedOn w:val="Normal"/>
    <w:next w:val="Normal"/>
    <w:link w:val="Heading7Char"/>
    <w:rsid w:val="008327C0"/>
    <w:pPr>
      <w:spacing w:after="60"/>
      <w:outlineLvl w:val="6"/>
    </w:pPr>
    <w:rPr>
      <w:b/>
      <w:i/>
      <w:color w:val="C00000"/>
      <w:sz w:val="20"/>
    </w:rPr>
  </w:style>
  <w:style w:type="paragraph" w:styleId="Heading8">
    <w:name w:val="heading 8"/>
    <w:aliases w:val="Legal Level 1.1.1."/>
    <w:basedOn w:val="Normal"/>
    <w:next w:val="Normal"/>
    <w:link w:val="Heading8Char"/>
    <w:rsid w:val="0039034D"/>
    <w:pPr>
      <w:spacing w:after="60"/>
      <w:outlineLvl w:val="7"/>
    </w:pPr>
    <w:rPr>
      <w:b/>
      <w:iCs/>
    </w:rPr>
  </w:style>
  <w:style w:type="paragraph" w:styleId="Heading9">
    <w:name w:val="heading 9"/>
    <w:aliases w:val="Legal Level 1.1.1.1."/>
    <w:basedOn w:val="Normal"/>
    <w:next w:val="Normal"/>
    <w:link w:val="Heading9Char"/>
    <w:rsid w:val="0039034D"/>
    <w:pPr>
      <w:spacing w:after="60"/>
      <w:outlineLvl w:val="8"/>
    </w:pPr>
    <w:rPr>
      <w:rFonts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nnumberedHeading">
    <w:name w:val="Unnumbered Heading"/>
    <w:basedOn w:val="Normal"/>
    <w:next w:val="Normal"/>
    <w:link w:val="UnnumberedHeadingChar"/>
    <w:uiPriority w:val="9"/>
    <w:qFormat/>
    <w:rsid w:val="007D1A71"/>
    <w:pPr>
      <w:keepNext/>
      <w:jc w:val="left"/>
    </w:pPr>
    <w:rPr>
      <w:b/>
      <w:color w:val="FF0000"/>
      <w:sz w:val="20"/>
    </w:rPr>
  </w:style>
  <w:style w:type="character" w:customStyle="1" w:styleId="Heading3Char">
    <w:name w:val="Heading 3 Char"/>
    <w:aliases w:val="Heading 3 Char1 Char,Heading 3 Char Char Char,Level 1 - 1 Char,11 Char,H3 Char,h3 Char,3 Char,3heading Char,Paragraph Heading Char,H31 Char,H32 Char,H33 Char,H311 Char,H34 Char,H312 Char,H321 Char,H331 Char,H3111 Char,H35 Char,H313 Char"/>
    <w:basedOn w:val="DefaultParagraphFont"/>
    <w:link w:val="Heading3"/>
    <w:rsid w:val="0012608A"/>
    <w:rPr>
      <w:rFonts w:ascii="Arial" w:hAnsi="Arial" w:cs="Arial"/>
      <w:b/>
      <w:bCs/>
      <w:color w:val="C00000"/>
      <w:lang w:val="en-GB"/>
    </w:rPr>
  </w:style>
  <w:style w:type="paragraph" w:customStyle="1" w:styleId="Coverdate">
    <w:name w:val="Cover date"/>
    <w:basedOn w:val="Heading5"/>
    <w:uiPriority w:val="99"/>
    <w:rsid w:val="008719CB"/>
    <w:pPr>
      <w:keepNext/>
      <w:shd w:val="clear" w:color="0000FF" w:fill="auto"/>
      <w:spacing w:before="0" w:after="0"/>
      <w:ind w:right="567"/>
    </w:pPr>
    <w:rPr>
      <w:b w:val="0"/>
      <w:iCs w:val="0"/>
      <w:color w:val="000000" w:themeColor="text1"/>
      <w:szCs w:val="24"/>
      <w:lang w:val="pt-PT"/>
    </w:rPr>
  </w:style>
  <w:style w:type="paragraph" w:styleId="Header">
    <w:name w:val="header"/>
    <w:basedOn w:val="Normal"/>
    <w:link w:val="HeaderChar"/>
    <w:uiPriority w:val="99"/>
    <w:rsid w:val="0039034D"/>
    <w:pPr>
      <w:tabs>
        <w:tab w:val="center" w:pos="4252"/>
        <w:tab w:val="right" w:pos="8504"/>
      </w:tabs>
    </w:pPr>
  </w:style>
  <w:style w:type="paragraph" w:styleId="Footer">
    <w:name w:val="footer"/>
    <w:basedOn w:val="Normal"/>
    <w:link w:val="FooterChar"/>
    <w:autoRedefine/>
    <w:rsid w:val="001D2FAB"/>
    <w:pPr>
      <w:pBdr>
        <w:top w:val="dotted" w:sz="4" w:space="0" w:color="000000" w:themeColor="text1"/>
      </w:pBdr>
      <w:tabs>
        <w:tab w:val="center" w:pos="4252"/>
        <w:tab w:val="left" w:pos="8505"/>
      </w:tabs>
      <w:spacing w:before="0"/>
      <w:ind w:right="44"/>
      <w:jc w:val="right"/>
    </w:pPr>
    <w:rPr>
      <w:noProof/>
      <w:color w:val="808080"/>
      <w:sz w:val="16"/>
      <w:lang w:val="en-US"/>
    </w:rPr>
  </w:style>
  <w:style w:type="character" w:styleId="PageNumber">
    <w:name w:val="page number"/>
    <w:basedOn w:val="DefaultParagraphFont"/>
    <w:uiPriority w:val="99"/>
    <w:rsid w:val="009346F5"/>
    <w:rPr>
      <w:rFonts w:ascii="Arial" w:hAnsi="Arial"/>
      <w:color w:val="808080" w:themeColor="background1" w:themeShade="80"/>
      <w:sz w:val="16"/>
    </w:rPr>
  </w:style>
  <w:style w:type="paragraph" w:styleId="TOC1">
    <w:name w:val="toc 1"/>
    <w:aliases w:val="Cel-TOC 1"/>
    <w:basedOn w:val="Normal"/>
    <w:next w:val="Normal"/>
    <w:autoRedefine/>
    <w:uiPriority w:val="39"/>
    <w:rsid w:val="00695F56"/>
    <w:pPr>
      <w:tabs>
        <w:tab w:val="left" w:pos="474"/>
        <w:tab w:val="left" w:pos="600"/>
        <w:tab w:val="right" w:leader="dot" w:pos="9639"/>
      </w:tabs>
      <w:spacing w:before="120"/>
    </w:pPr>
    <w:rPr>
      <w:bCs/>
      <w:noProof/>
      <w:color w:val="C00000"/>
      <w:sz w:val="28"/>
      <w:szCs w:val="24"/>
      <w:lang w:val="en-US"/>
    </w:rPr>
  </w:style>
  <w:style w:type="paragraph" w:styleId="TOC2">
    <w:name w:val="toc 2"/>
    <w:aliases w:val="Cel-TOC 2"/>
    <w:basedOn w:val="Normal"/>
    <w:next w:val="Normal"/>
    <w:autoRedefine/>
    <w:uiPriority w:val="39"/>
    <w:rsid w:val="009372B7"/>
    <w:pPr>
      <w:tabs>
        <w:tab w:val="clear" w:pos="567"/>
        <w:tab w:val="left" w:pos="607"/>
        <w:tab w:val="right" w:leader="dot" w:pos="9639"/>
      </w:tabs>
      <w:spacing w:before="0" w:after="0"/>
      <w:ind w:left="170" w:right="-1"/>
      <w:jc w:val="right"/>
    </w:pPr>
    <w:rPr>
      <w:noProof/>
      <w:sz w:val="22"/>
      <w:szCs w:val="64"/>
    </w:rPr>
  </w:style>
  <w:style w:type="paragraph" w:styleId="TOC3">
    <w:name w:val="toc 3"/>
    <w:aliases w:val="Cel-TOC 3"/>
    <w:basedOn w:val="Normal"/>
    <w:next w:val="Normal"/>
    <w:autoRedefine/>
    <w:uiPriority w:val="39"/>
    <w:rsid w:val="009372B7"/>
    <w:pPr>
      <w:tabs>
        <w:tab w:val="left" w:pos="1134"/>
        <w:tab w:val="right" w:leader="dot" w:pos="9639"/>
      </w:tabs>
      <w:spacing w:before="0" w:after="0"/>
      <w:ind w:left="510" w:right="-1"/>
    </w:pPr>
    <w:rPr>
      <w:noProof/>
    </w:rPr>
  </w:style>
  <w:style w:type="paragraph" w:styleId="TOC4">
    <w:name w:val="toc 4"/>
    <w:aliases w:val="Cel-TOC 4"/>
    <w:basedOn w:val="Normal"/>
    <w:next w:val="Normal"/>
    <w:autoRedefine/>
    <w:semiHidden/>
    <w:rsid w:val="002E4A55"/>
    <w:pPr>
      <w:ind w:left="600"/>
    </w:pPr>
  </w:style>
  <w:style w:type="paragraph" w:styleId="TOC5">
    <w:name w:val="toc 5"/>
    <w:aliases w:val="Cel-TOC 5"/>
    <w:basedOn w:val="Normal"/>
    <w:next w:val="Normal"/>
    <w:autoRedefine/>
    <w:semiHidden/>
    <w:rsid w:val="002E4A55"/>
    <w:pPr>
      <w:ind w:left="800"/>
    </w:pPr>
  </w:style>
  <w:style w:type="paragraph" w:styleId="TOC6">
    <w:name w:val="toc 6"/>
    <w:aliases w:val="Cel-TOC 6"/>
    <w:basedOn w:val="Normal"/>
    <w:next w:val="Normal"/>
    <w:autoRedefine/>
    <w:semiHidden/>
    <w:rsid w:val="002E4A55"/>
    <w:pPr>
      <w:ind w:left="1000"/>
    </w:pPr>
  </w:style>
  <w:style w:type="paragraph" w:styleId="TOC7">
    <w:name w:val="toc 7"/>
    <w:aliases w:val="Cel-TOC 7"/>
    <w:basedOn w:val="Normal"/>
    <w:next w:val="Normal"/>
    <w:autoRedefine/>
    <w:semiHidden/>
    <w:rsid w:val="002E4A55"/>
    <w:pPr>
      <w:ind w:left="1200"/>
    </w:pPr>
  </w:style>
  <w:style w:type="paragraph" w:styleId="TOC8">
    <w:name w:val="toc 8"/>
    <w:aliases w:val="Cel-TOC 8"/>
    <w:basedOn w:val="Normal"/>
    <w:next w:val="Normal"/>
    <w:autoRedefine/>
    <w:semiHidden/>
    <w:rsid w:val="002E4A55"/>
    <w:pPr>
      <w:ind w:left="1400"/>
    </w:pPr>
  </w:style>
  <w:style w:type="paragraph" w:styleId="TOC9">
    <w:name w:val="toc 9"/>
    <w:aliases w:val="Cel-TOC 9"/>
    <w:basedOn w:val="Normal"/>
    <w:next w:val="Normal"/>
    <w:autoRedefine/>
    <w:semiHidden/>
    <w:rsid w:val="002E4A55"/>
    <w:pPr>
      <w:ind w:left="1600"/>
    </w:pPr>
  </w:style>
  <w:style w:type="character" w:customStyle="1" w:styleId="Heading5Char">
    <w:name w:val="Heading 5 Char"/>
    <w:basedOn w:val="DefaultParagraphFont"/>
    <w:link w:val="Heading5"/>
    <w:rsid w:val="000D76D3"/>
    <w:rPr>
      <w:rFonts w:ascii="Arial" w:hAnsi="Arial"/>
      <w:b/>
      <w:bCs/>
      <w:i/>
      <w:iCs/>
      <w:color w:val="C00000"/>
      <w:sz w:val="20"/>
      <w:szCs w:val="18"/>
      <w:lang w:val="en-GB"/>
    </w:rPr>
  </w:style>
  <w:style w:type="character" w:styleId="Hyperlink">
    <w:name w:val="Hyperlink"/>
    <w:basedOn w:val="DefaultParagraphFont"/>
    <w:uiPriority w:val="99"/>
    <w:rsid w:val="0092781F"/>
    <w:rPr>
      <w:rFonts w:ascii="Arial" w:hAnsi="Arial"/>
      <w:color w:val="0000FF"/>
      <w:sz w:val="22"/>
      <w:u w:val="single"/>
    </w:rPr>
  </w:style>
  <w:style w:type="paragraph" w:styleId="BodyTextIndent">
    <w:name w:val="Body Text Indent"/>
    <w:basedOn w:val="Normal"/>
    <w:link w:val="BodyTextIndentChar"/>
    <w:uiPriority w:val="99"/>
    <w:rsid w:val="002E4A55"/>
    <w:rPr>
      <w:lang w:val="pt-PT"/>
    </w:rPr>
  </w:style>
  <w:style w:type="paragraph" w:styleId="Caption">
    <w:name w:val="caption"/>
    <w:basedOn w:val="Normal"/>
    <w:next w:val="Normal"/>
    <w:link w:val="CaptionChar"/>
    <w:uiPriority w:val="99"/>
    <w:rsid w:val="00840F0B"/>
    <w:pPr>
      <w:spacing w:before="360"/>
      <w:jc w:val="center"/>
    </w:pPr>
    <w:rPr>
      <w:b/>
      <w:bCs/>
      <w:color w:val="808080"/>
      <w:sz w:val="14"/>
      <w:szCs w:val="20"/>
      <w:lang w:val="pt-PT"/>
    </w:rPr>
  </w:style>
  <w:style w:type="character" w:styleId="FollowedHyperlink">
    <w:name w:val="FollowedHyperlink"/>
    <w:basedOn w:val="DefaultParagraphFont"/>
    <w:uiPriority w:val="99"/>
    <w:rsid w:val="0092781F"/>
    <w:rPr>
      <w:rFonts w:ascii="Arial" w:hAnsi="Arial"/>
      <w:color w:val="800080"/>
      <w:sz w:val="22"/>
      <w:u w:val="single"/>
    </w:rPr>
  </w:style>
  <w:style w:type="paragraph" w:styleId="BalloonText">
    <w:name w:val="Balloon Text"/>
    <w:basedOn w:val="Normal"/>
    <w:link w:val="BalloonTextChar"/>
    <w:semiHidden/>
    <w:unhideWhenUsed/>
    <w:rsid w:val="00603BBD"/>
    <w:pPr>
      <w:spacing w:before="0" w:after="0"/>
    </w:pPr>
    <w:rPr>
      <w:rFonts w:ascii="Tahoma" w:hAnsi="Tahoma" w:cs="Tahoma"/>
      <w:sz w:val="16"/>
      <w:szCs w:val="16"/>
    </w:rPr>
  </w:style>
  <w:style w:type="character" w:customStyle="1" w:styleId="BalloonTextChar">
    <w:name w:val="Balloon Text Char"/>
    <w:basedOn w:val="DefaultParagraphFont"/>
    <w:link w:val="BalloonText"/>
    <w:semiHidden/>
    <w:rsid w:val="00603BBD"/>
    <w:rPr>
      <w:rFonts w:ascii="Tahoma" w:hAnsi="Tahoma" w:cs="Tahoma"/>
      <w:sz w:val="16"/>
      <w:szCs w:val="16"/>
      <w:lang w:val="en-GB"/>
    </w:rPr>
  </w:style>
  <w:style w:type="character" w:customStyle="1" w:styleId="UnnumberedHeadingChar">
    <w:name w:val="Unnumbered Heading Char"/>
    <w:basedOn w:val="DefaultParagraphFont"/>
    <w:link w:val="UnnumberedHeading"/>
    <w:uiPriority w:val="9"/>
    <w:rsid w:val="007D1A71"/>
    <w:rPr>
      <w:rFonts w:ascii="Arial" w:hAnsi="Arial"/>
      <w:b/>
      <w:color w:val="FF0000"/>
      <w:sz w:val="20"/>
      <w:szCs w:val="18"/>
      <w:lang w:val="en-GB"/>
    </w:rPr>
  </w:style>
  <w:style w:type="paragraph" w:customStyle="1" w:styleId="Left">
    <w:name w:val="Left"/>
    <w:basedOn w:val="Normal"/>
    <w:qFormat/>
    <w:rsid w:val="00336185"/>
    <w:pPr>
      <w:jc w:val="left"/>
    </w:pPr>
  </w:style>
  <w:style w:type="paragraph" w:customStyle="1" w:styleId="Racional">
    <w:name w:val="Racional"/>
    <w:basedOn w:val="Normal"/>
    <w:uiPriority w:val="99"/>
    <w:rsid w:val="0017222A"/>
    <w:pPr>
      <w:pBdr>
        <w:left w:val="double" w:sz="4" w:space="4" w:color="auto"/>
      </w:pBdr>
      <w:tabs>
        <w:tab w:val="clear" w:pos="567"/>
      </w:tabs>
      <w:spacing w:line="288" w:lineRule="auto"/>
      <w:ind w:left="1397" w:right="720"/>
    </w:pPr>
    <w:rPr>
      <w:rFonts w:ascii="Bookman Old Style" w:hAnsi="Bookman Old Style"/>
      <w:lang w:val="pt-PT"/>
    </w:rPr>
  </w:style>
  <w:style w:type="character" w:customStyle="1" w:styleId="Estrangeirismo">
    <w:name w:val="Estrangeirismo"/>
    <w:basedOn w:val="DefaultParagraphFont"/>
    <w:uiPriority w:val="99"/>
    <w:rsid w:val="0017222A"/>
    <w:rPr>
      <w:i/>
      <w:iCs w:val="0"/>
    </w:rPr>
  </w:style>
  <w:style w:type="paragraph" w:customStyle="1" w:styleId="Warning">
    <w:name w:val="Warning"/>
    <w:basedOn w:val="Normal"/>
    <w:uiPriority w:val="99"/>
    <w:rsid w:val="00492A06"/>
    <w:pPr>
      <w:pBdr>
        <w:left w:val="single" w:sz="24" w:space="4" w:color="BFBFBF" w:themeColor="background1" w:themeShade="BF"/>
      </w:pBdr>
      <w:tabs>
        <w:tab w:val="clear" w:pos="567"/>
      </w:tabs>
      <w:spacing w:before="0" w:after="0" w:line="288" w:lineRule="auto"/>
      <w:ind w:left="1397" w:right="720"/>
    </w:pPr>
    <w:rPr>
      <w:rFonts w:ascii="Bookman Old Style" w:hAnsi="Bookman Old Style"/>
      <w:sz w:val="16"/>
      <w:lang w:val="pt-PT"/>
    </w:rPr>
  </w:style>
  <w:style w:type="character" w:customStyle="1" w:styleId="BodyTextIndentChar">
    <w:name w:val="Body Text Indent Char"/>
    <w:basedOn w:val="DefaultParagraphFont"/>
    <w:link w:val="BodyTextIndent"/>
    <w:uiPriority w:val="99"/>
    <w:rsid w:val="003E35AF"/>
    <w:rPr>
      <w:rFonts w:ascii="Arial" w:hAnsi="Arial"/>
      <w:sz w:val="18"/>
      <w:szCs w:val="18"/>
      <w:lang w:val="pt-PT"/>
    </w:rPr>
  </w:style>
  <w:style w:type="character" w:customStyle="1" w:styleId="HeaderChar">
    <w:name w:val="Header Char"/>
    <w:basedOn w:val="DefaultParagraphFont"/>
    <w:link w:val="Header"/>
    <w:uiPriority w:val="99"/>
    <w:rsid w:val="003E35AF"/>
    <w:rPr>
      <w:rFonts w:ascii="Arial" w:hAnsi="Arial"/>
      <w:sz w:val="18"/>
      <w:szCs w:val="18"/>
      <w:lang w:val="en-GB"/>
    </w:rPr>
  </w:style>
  <w:style w:type="character" w:styleId="PlaceholderText">
    <w:name w:val="Placeholder Text"/>
    <w:basedOn w:val="DefaultParagraphFont"/>
    <w:uiPriority w:val="99"/>
    <w:rsid w:val="00C80654"/>
    <w:rPr>
      <w:color w:val="808080"/>
    </w:rPr>
  </w:style>
  <w:style w:type="character" w:styleId="LineNumber">
    <w:name w:val="line number"/>
    <w:basedOn w:val="DefaultParagraphFont"/>
    <w:uiPriority w:val="99"/>
    <w:rsid w:val="00AE2399"/>
    <w:rPr>
      <w:color w:val="BFBFBF" w:themeColor="background1" w:themeShade="BF"/>
    </w:rPr>
  </w:style>
  <w:style w:type="paragraph" w:styleId="TableofFigures">
    <w:name w:val="table of figures"/>
    <w:basedOn w:val="Normal"/>
    <w:next w:val="Normal"/>
    <w:uiPriority w:val="99"/>
    <w:rsid w:val="00B77C66"/>
    <w:pPr>
      <w:tabs>
        <w:tab w:val="clear" w:pos="567"/>
      </w:tabs>
      <w:spacing w:after="0"/>
    </w:pPr>
  </w:style>
  <w:style w:type="paragraph" w:styleId="ListParagraph">
    <w:name w:val="List Paragraph"/>
    <w:basedOn w:val="Normal"/>
    <w:link w:val="ListParagraphChar"/>
    <w:uiPriority w:val="34"/>
    <w:qFormat/>
    <w:rsid w:val="00320BE0"/>
    <w:pPr>
      <w:tabs>
        <w:tab w:val="clear" w:pos="567"/>
      </w:tabs>
      <w:spacing w:before="0"/>
      <w:contextualSpacing/>
    </w:pPr>
    <w:rPr>
      <w:color w:val="000000" w:themeColor="text1"/>
      <w:lang w:eastAsia="pt-PT"/>
    </w:rPr>
  </w:style>
  <w:style w:type="character" w:styleId="IntenseEmphasis">
    <w:name w:val="Intense Emphasis"/>
    <w:basedOn w:val="DefaultParagraphFont"/>
    <w:uiPriority w:val="99"/>
    <w:qFormat/>
    <w:rsid w:val="003302EF"/>
    <w:rPr>
      <w:rFonts w:ascii="Arial" w:hAnsi="Arial"/>
      <w:b/>
      <w:bCs/>
      <w:i/>
      <w:iCs/>
      <w:color w:val="auto"/>
      <w:sz w:val="18"/>
    </w:rPr>
  </w:style>
  <w:style w:type="character" w:customStyle="1" w:styleId="Heading1Char">
    <w:name w:val="Heading 1 Char"/>
    <w:basedOn w:val="DefaultParagraphFont"/>
    <w:link w:val="Heading1"/>
    <w:rsid w:val="002C0911"/>
    <w:rPr>
      <w:rFonts w:ascii="Arial" w:hAnsi="Arial" w:cs="Arial"/>
      <w:b/>
      <w:noProof/>
      <w:color w:val="C00000"/>
      <w:kern w:val="32"/>
      <w:sz w:val="36"/>
      <w:szCs w:val="32"/>
      <w:lang w:val="pt-PT" w:eastAsia="pt-PT"/>
    </w:rPr>
  </w:style>
  <w:style w:type="character" w:styleId="Emphasis">
    <w:name w:val="Emphasis"/>
    <w:basedOn w:val="DefaultParagraphFont"/>
    <w:uiPriority w:val="99"/>
    <w:qFormat/>
    <w:rsid w:val="003302EF"/>
    <w:rPr>
      <w:i/>
      <w:iCs/>
    </w:rPr>
  </w:style>
  <w:style w:type="character" w:styleId="SubtleEmphasis">
    <w:name w:val="Subtle Emphasis"/>
    <w:basedOn w:val="DefaultParagraphFont"/>
    <w:uiPriority w:val="99"/>
    <w:qFormat/>
    <w:rsid w:val="003302EF"/>
    <w:rPr>
      <w:i/>
      <w:iCs/>
      <w:color w:val="808080" w:themeColor="text1" w:themeTint="7F"/>
    </w:rPr>
  </w:style>
  <w:style w:type="character" w:styleId="Strong">
    <w:name w:val="Strong"/>
    <w:basedOn w:val="DefaultParagraphFont"/>
    <w:uiPriority w:val="22"/>
    <w:qFormat/>
    <w:rsid w:val="003302EF"/>
    <w:rPr>
      <w:b/>
      <w:bCs/>
    </w:rPr>
  </w:style>
  <w:style w:type="numbering" w:customStyle="1" w:styleId="EstiloCommarcasSymbolsmboloEsquerda63mmPendente6">
    <w:name w:val="Estilo Com marcas Symbol (símbolo) Esquerda:  63 mm Pendente:  6..."/>
    <w:basedOn w:val="NoList"/>
    <w:rsid w:val="00D553F0"/>
    <w:pPr>
      <w:numPr>
        <w:numId w:val="1"/>
      </w:numPr>
    </w:pPr>
  </w:style>
  <w:style w:type="paragraph" w:styleId="TOCHeading">
    <w:name w:val="TOC Heading"/>
    <w:basedOn w:val="Heading1"/>
    <w:next w:val="Normal"/>
    <w:uiPriority w:val="99"/>
    <w:unhideWhenUsed/>
    <w:rsid w:val="00B07E13"/>
    <w:pPr>
      <w:keepLines/>
      <w:pageBreakBefore w:val="0"/>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kern w:val="0"/>
      <w:sz w:val="28"/>
      <w:szCs w:val="28"/>
      <w:lang w:val="en-US" w:eastAsia="ja-JP"/>
    </w:rPr>
  </w:style>
  <w:style w:type="paragraph" w:customStyle="1" w:styleId="Default">
    <w:name w:val="Default"/>
    <w:rsid w:val="00CD4ED3"/>
    <w:pPr>
      <w:autoSpaceDE w:val="0"/>
      <w:autoSpaceDN w:val="0"/>
      <w:adjustRightInd w:val="0"/>
    </w:pPr>
    <w:rPr>
      <w:rFonts w:ascii="Arial" w:hAnsi="Arial" w:cs="Arial"/>
      <w:color w:val="000000"/>
      <w:lang w:val="en-IE"/>
    </w:rPr>
  </w:style>
  <w:style w:type="character" w:styleId="CommentReference">
    <w:name w:val="annotation reference"/>
    <w:basedOn w:val="DefaultParagraphFont"/>
    <w:uiPriority w:val="99"/>
    <w:rsid w:val="008E4A89"/>
    <w:rPr>
      <w:sz w:val="16"/>
      <w:szCs w:val="16"/>
    </w:rPr>
  </w:style>
  <w:style w:type="paragraph" w:styleId="CommentText">
    <w:name w:val="annotation text"/>
    <w:basedOn w:val="Normal"/>
    <w:link w:val="CommentTextChar"/>
    <w:uiPriority w:val="99"/>
    <w:rsid w:val="008E4A89"/>
    <w:rPr>
      <w:sz w:val="20"/>
      <w:szCs w:val="20"/>
    </w:rPr>
  </w:style>
  <w:style w:type="character" w:customStyle="1" w:styleId="CommentTextChar">
    <w:name w:val="Comment Text Char"/>
    <w:basedOn w:val="DefaultParagraphFont"/>
    <w:link w:val="CommentText"/>
    <w:uiPriority w:val="99"/>
    <w:rsid w:val="003E35AF"/>
    <w:rPr>
      <w:rFonts w:ascii="Arial" w:hAnsi="Arial"/>
      <w:sz w:val="20"/>
      <w:szCs w:val="20"/>
      <w:lang w:val="en-GB"/>
    </w:rPr>
  </w:style>
  <w:style w:type="paragraph" w:styleId="CommentSubject">
    <w:name w:val="annotation subject"/>
    <w:basedOn w:val="CommentText"/>
    <w:next w:val="CommentText"/>
    <w:link w:val="CommentSubjectChar"/>
    <w:uiPriority w:val="99"/>
    <w:rsid w:val="008E4A89"/>
    <w:rPr>
      <w:b/>
      <w:bCs/>
    </w:rPr>
  </w:style>
  <w:style w:type="character" w:customStyle="1" w:styleId="CommentSubjectChar">
    <w:name w:val="Comment Subject Char"/>
    <w:basedOn w:val="CommentTextChar"/>
    <w:link w:val="CommentSubject"/>
    <w:uiPriority w:val="99"/>
    <w:rsid w:val="003E35AF"/>
    <w:rPr>
      <w:rFonts w:ascii="Arial" w:hAnsi="Arial"/>
      <w:b/>
      <w:bCs/>
      <w:sz w:val="20"/>
      <w:szCs w:val="20"/>
      <w:lang w:val="en-GB"/>
    </w:rPr>
  </w:style>
  <w:style w:type="character" w:customStyle="1" w:styleId="FooterChar">
    <w:name w:val="Footer Char"/>
    <w:basedOn w:val="DefaultParagraphFont"/>
    <w:link w:val="Footer"/>
    <w:rsid w:val="001D2FAB"/>
    <w:rPr>
      <w:rFonts w:ascii="Arial" w:hAnsi="Arial"/>
      <w:noProof/>
      <w:color w:val="808080"/>
      <w:sz w:val="16"/>
      <w:szCs w:val="18"/>
    </w:rPr>
  </w:style>
  <w:style w:type="paragraph" w:styleId="Revision">
    <w:name w:val="Revision"/>
    <w:hidden/>
    <w:rsid w:val="002C24C7"/>
    <w:rPr>
      <w:rFonts w:ascii="Arial" w:hAnsi="Arial"/>
      <w:sz w:val="18"/>
      <w:szCs w:val="18"/>
      <w:lang w:val="en-GB"/>
    </w:rPr>
  </w:style>
  <w:style w:type="character" w:customStyle="1" w:styleId="Heading2Char">
    <w:name w:val="Heading 2 Char"/>
    <w:aliases w:val="Heading 2subnumbered Char,hello Char,style2 Char,H2 Char,h2 Char,A.B.C. Char,Response Code Char,Topic Heading Char,A2 Char,Reset numbering Char,Body Text (Reset numbering) Char,H21 Char"/>
    <w:basedOn w:val="DefaultParagraphFont"/>
    <w:link w:val="Heading2"/>
    <w:rsid w:val="007D1A71"/>
    <w:rPr>
      <w:rFonts w:ascii="Arial" w:hAnsi="Arial" w:cs="Arial"/>
      <w:b/>
      <w:noProof/>
      <w:sz w:val="28"/>
      <w:szCs w:val="28"/>
      <w:lang w:eastAsia="pt-PT"/>
    </w:rPr>
  </w:style>
  <w:style w:type="character" w:customStyle="1" w:styleId="Heading4Char">
    <w:name w:val="Heading 4 Char"/>
    <w:basedOn w:val="DefaultParagraphFont"/>
    <w:link w:val="Heading4"/>
    <w:rsid w:val="007D1A71"/>
    <w:rPr>
      <w:rFonts w:ascii="Arial" w:hAnsi="Arial"/>
      <w:b/>
      <w:bCs/>
      <w:sz w:val="22"/>
      <w:szCs w:val="20"/>
      <w:lang w:val="en-GB"/>
    </w:rPr>
  </w:style>
  <w:style w:type="character" w:customStyle="1" w:styleId="Heading6Char">
    <w:name w:val="Heading 6 Char"/>
    <w:aliases w:val="H6 Char,Legal Level 1. Char"/>
    <w:basedOn w:val="DefaultParagraphFont"/>
    <w:link w:val="Heading6"/>
    <w:rsid w:val="000D641E"/>
    <w:rPr>
      <w:rFonts w:ascii="Arial" w:hAnsi="Arial"/>
      <w:bCs/>
      <w:color w:val="C00000"/>
      <w:sz w:val="18"/>
      <w:szCs w:val="22"/>
      <w:lang w:val="en-GB"/>
    </w:rPr>
  </w:style>
  <w:style w:type="paragraph" w:styleId="NormalWeb">
    <w:name w:val="Normal (Web)"/>
    <w:basedOn w:val="Normal"/>
    <w:uiPriority w:val="99"/>
    <w:unhideWhenUsed/>
    <w:rsid w:val="002C07C1"/>
    <w:pPr>
      <w:tabs>
        <w:tab w:val="clear" w:pos="567"/>
      </w:tabs>
      <w:spacing w:before="100" w:beforeAutospacing="1" w:after="100" w:afterAutospacing="1"/>
      <w:jc w:val="left"/>
    </w:pPr>
    <w:rPr>
      <w:rFonts w:ascii="Times New Roman" w:hAnsi="Times New Roman"/>
      <w:sz w:val="24"/>
      <w:szCs w:val="24"/>
      <w:lang w:eastAsia="en-GB"/>
    </w:rPr>
  </w:style>
  <w:style w:type="table" w:styleId="MediumShading1-Accent5">
    <w:name w:val="Medium Shading 1 Accent 5"/>
    <w:basedOn w:val="TableNormal"/>
    <w:uiPriority w:val="63"/>
    <w:rsid w:val="00A0310D"/>
    <w:rPr>
      <w:rFonts w:asciiTheme="minorHAnsi" w:eastAsiaTheme="minorHAnsi" w:hAnsiTheme="minorHAnsi" w:cstheme="minorBidi"/>
      <w:sz w:val="22"/>
      <w:szCs w:val="22"/>
      <w:lang w:val="pt-PT"/>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CelFocus">
    <w:name w:val="CelFocus"/>
    <w:basedOn w:val="TableNormal"/>
    <w:uiPriority w:val="99"/>
    <w:rsid w:val="005222C5"/>
    <w:pPr>
      <w:spacing w:before="120" w:after="120"/>
      <w:jc w:val="center"/>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vAlign w:val="center"/>
    </w:tcPr>
    <w:tblStylePr w:type="firstRow">
      <w:pPr>
        <w:keepNext/>
        <w:wordWrap/>
        <w:spacing w:beforeLines="0" w:before="0" w:beforeAutospacing="0" w:afterLines="0" w:after="0" w:afterAutospacing="0" w:line="240" w:lineRule="auto"/>
        <w:jc w:val="center"/>
      </w:pPr>
      <w:rPr>
        <w:rFonts w:ascii="Arial" w:hAnsi="Arial"/>
        <w:b/>
        <w:color w:val="FFFFFF" w:themeColor="background1"/>
        <w:sz w:val="18"/>
      </w:rPr>
      <w:tblPr/>
      <w:tcPr>
        <w:shd w:val="clear" w:color="auto" w:fill="C00000"/>
      </w:tcPr>
    </w:tblStylePr>
    <w:tblStylePr w:type="lastRow">
      <w:rPr>
        <w:rFonts w:ascii="Arial" w:hAnsi="Arial"/>
        <w:sz w:val="18"/>
      </w:rPr>
    </w:tblStylePr>
    <w:tblStylePr w:type="firstCol">
      <w:pPr>
        <w:jc w:val="right"/>
      </w:pPr>
      <w:rPr>
        <w:rFonts w:ascii="Arial" w:hAnsi="Arial"/>
        <w:b/>
        <w:sz w:val="18"/>
      </w:rPr>
      <w:tblPr/>
      <w:tcPr>
        <w:shd w:val="clear" w:color="auto" w:fill="E7E7E7"/>
      </w:tcPr>
    </w:tblStylePr>
    <w:tblStylePr w:type="lastCol">
      <w:rPr>
        <w:rFonts w:ascii="Arial" w:hAnsi="Arial"/>
        <w:b/>
        <w:color w:val="auto"/>
      </w:rPr>
    </w:tblStylePr>
    <w:tblStylePr w:type="nwCell">
      <w:tblPr/>
      <w:tcPr>
        <w:shd w:val="clear" w:color="auto" w:fill="C00000"/>
      </w:tcPr>
    </w:tblStylePr>
  </w:style>
  <w:style w:type="paragraph" w:styleId="FootnoteText">
    <w:name w:val="footnote text"/>
    <w:basedOn w:val="Normal"/>
    <w:link w:val="FootnoteTextChar"/>
    <w:uiPriority w:val="99"/>
    <w:rsid w:val="00237C1A"/>
    <w:pPr>
      <w:spacing w:before="0" w:after="0"/>
    </w:pPr>
    <w:rPr>
      <w:szCs w:val="20"/>
    </w:rPr>
  </w:style>
  <w:style w:type="character" w:customStyle="1" w:styleId="FootnoteTextChar">
    <w:name w:val="Footnote Text Char"/>
    <w:basedOn w:val="DefaultParagraphFont"/>
    <w:link w:val="FootnoteText"/>
    <w:uiPriority w:val="99"/>
    <w:rsid w:val="003E35AF"/>
    <w:rPr>
      <w:rFonts w:ascii="Arial" w:hAnsi="Arial"/>
      <w:sz w:val="18"/>
      <w:szCs w:val="20"/>
      <w:lang w:val="en-GB"/>
    </w:rPr>
  </w:style>
  <w:style w:type="character" w:styleId="FootnoteReference">
    <w:name w:val="footnote reference"/>
    <w:basedOn w:val="DefaultParagraphFont"/>
    <w:uiPriority w:val="99"/>
    <w:rsid w:val="00237C1A"/>
    <w:rPr>
      <w:vertAlign w:val="superscript"/>
    </w:rPr>
  </w:style>
  <w:style w:type="paragraph" w:styleId="EndnoteText">
    <w:name w:val="endnote text"/>
    <w:basedOn w:val="Normal"/>
    <w:link w:val="EndnoteTextChar"/>
    <w:uiPriority w:val="99"/>
    <w:rsid w:val="00695FA7"/>
    <w:pPr>
      <w:spacing w:before="0" w:after="0"/>
    </w:pPr>
    <w:rPr>
      <w:sz w:val="20"/>
      <w:szCs w:val="20"/>
    </w:rPr>
  </w:style>
  <w:style w:type="character" w:customStyle="1" w:styleId="EndnoteTextChar">
    <w:name w:val="Endnote Text Char"/>
    <w:basedOn w:val="DefaultParagraphFont"/>
    <w:link w:val="EndnoteText"/>
    <w:uiPriority w:val="99"/>
    <w:rsid w:val="003E35AF"/>
    <w:rPr>
      <w:rFonts w:ascii="Arial" w:hAnsi="Arial"/>
      <w:sz w:val="20"/>
      <w:szCs w:val="20"/>
      <w:lang w:val="en-GB"/>
    </w:rPr>
  </w:style>
  <w:style w:type="character" w:styleId="EndnoteReference">
    <w:name w:val="endnote reference"/>
    <w:basedOn w:val="DefaultParagraphFont"/>
    <w:uiPriority w:val="99"/>
    <w:rsid w:val="00695FA7"/>
    <w:rPr>
      <w:vertAlign w:val="superscript"/>
    </w:rPr>
  </w:style>
  <w:style w:type="character" w:customStyle="1" w:styleId="Heading7Char">
    <w:name w:val="Heading 7 Char"/>
    <w:aliases w:val="Legal Level 1.1. Char"/>
    <w:basedOn w:val="DefaultParagraphFont"/>
    <w:link w:val="Heading7"/>
    <w:locked/>
    <w:rsid w:val="008327C0"/>
    <w:rPr>
      <w:rFonts w:ascii="Arial" w:hAnsi="Arial"/>
      <w:b/>
      <w:i/>
      <w:color w:val="C00000"/>
      <w:sz w:val="20"/>
      <w:szCs w:val="18"/>
      <w:lang w:val="en-GB"/>
    </w:rPr>
  </w:style>
  <w:style w:type="paragraph" w:customStyle="1" w:styleId="TableText">
    <w:name w:val="Table Text"/>
    <w:rsid w:val="00274B4D"/>
    <w:rPr>
      <w:rFonts w:ascii="Arial" w:hAnsi="Arial"/>
      <w:color w:val="127883"/>
      <w:sz w:val="16"/>
      <w:lang w:val="pt-PT" w:eastAsia="pt-PT"/>
    </w:rPr>
  </w:style>
  <w:style w:type="numbering" w:customStyle="1" w:styleId="Cel-Bullet">
    <w:name w:val="Cel-Bullet"/>
    <w:basedOn w:val="NoList"/>
    <w:rsid w:val="003410FC"/>
    <w:pPr>
      <w:numPr>
        <w:numId w:val="2"/>
      </w:numPr>
    </w:pPr>
  </w:style>
  <w:style w:type="character" w:customStyle="1" w:styleId="PlainTextChar">
    <w:name w:val="Plain Text Char"/>
    <w:basedOn w:val="DefaultParagraphFont"/>
    <w:link w:val="PlainText"/>
    <w:uiPriority w:val="99"/>
    <w:rsid w:val="003E35AF"/>
    <w:rPr>
      <w:rFonts w:ascii="Consolas" w:hAnsi="Consolas"/>
    </w:rPr>
  </w:style>
  <w:style w:type="paragraph" w:styleId="PlainText">
    <w:name w:val="Plain Text"/>
    <w:basedOn w:val="Normal"/>
    <w:link w:val="PlainTextChar"/>
    <w:uiPriority w:val="99"/>
    <w:rsid w:val="00A26E4A"/>
    <w:pPr>
      <w:tabs>
        <w:tab w:val="clear" w:pos="567"/>
      </w:tabs>
      <w:spacing w:before="0" w:after="0"/>
      <w:jc w:val="left"/>
    </w:pPr>
    <w:rPr>
      <w:rFonts w:ascii="Consolas" w:hAnsi="Consolas"/>
      <w:sz w:val="24"/>
      <w:szCs w:val="24"/>
      <w:lang w:val="en-US"/>
    </w:rPr>
  </w:style>
  <w:style w:type="paragraph" w:customStyle="1" w:styleId="code">
    <w:name w:val="code"/>
    <w:basedOn w:val="Normal"/>
    <w:uiPriority w:val="99"/>
    <w:rsid w:val="002A7EA1"/>
    <w:pPr>
      <w:pBdr>
        <w:top w:val="single" w:sz="4" w:space="1" w:color="999999"/>
        <w:left w:val="single" w:sz="4" w:space="4" w:color="999999"/>
        <w:bottom w:val="single" w:sz="4" w:space="1" w:color="999999"/>
        <w:right w:val="single" w:sz="4" w:space="4" w:color="999999"/>
      </w:pBdr>
      <w:shd w:val="clear" w:color="auto" w:fill="F3F3F3"/>
      <w:tabs>
        <w:tab w:val="clear" w:pos="567"/>
      </w:tabs>
      <w:spacing w:before="0" w:after="0"/>
      <w:ind w:left="113"/>
      <w:jc w:val="left"/>
    </w:pPr>
    <w:rPr>
      <w:rFonts w:ascii="Courier New" w:eastAsia="SimSun" w:hAnsi="Courier New"/>
      <w:sz w:val="20"/>
      <w:szCs w:val="20"/>
      <w:lang w:val="en-US"/>
    </w:rPr>
  </w:style>
  <w:style w:type="paragraph" w:styleId="HTMLPreformatted">
    <w:name w:val="HTML Preformatted"/>
    <w:basedOn w:val="Normal"/>
    <w:link w:val="HTMLPreformattedChar"/>
    <w:uiPriority w:val="99"/>
    <w:rsid w:val="007D7C05"/>
    <w:pPr>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Arial Unicode MS" w:eastAsia="SimSun" w:hAnsi="Arial Unicode MS" w:cs="Arial Unicode MS"/>
      <w:sz w:val="20"/>
      <w:szCs w:val="20"/>
    </w:rPr>
  </w:style>
  <w:style w:type="character" w:customStyle="1" w:styleId="HTMLPreformattedChar">
    <w:name w:val="HTML Preformatted Char"/>
    <w:basedOn w:val="DefaultParagraphFont"/>
    <w:link w:val="HTMLPreformatted"/>
    <w:uiPriority w:val="99"/>
    <w:rsid w:val="003E35AF"/>
    <w:rPr>
      <w:rFonts w:ascii="Arial Unicode MS" w:eastAsia="SimSun" w:hAnsi="Arial Unicode MS" w:cs="Arial Unicode MS"/>
      <w:sz w:val="20"/>
      <w:szCs w:val="20"/>
      <w:lang w:val="en-GB"/>
    </w:rPr>
  </w:style>
  <w:style w:type="paragraph" w:customStyle="1" w:styleId="Comments">
    <w:name w:val="Comments"/>
    <w:autoRedefine/>
    <w:uiPriority w:val="99"/>
    <w:rsid w:val="00F4211F"/>
    <w:rPr>
      <w:rFonts w:ascii="Arial" w:hAnsi="Arial"/>
      <w:i/>
      <w:color w:val="999999"/>
      <w:sz w:val="20"/>
      <w:lang w:val="pt-PT" w:eastAsia="pt-PT"/>
    </w:rPr>
  </w:style>
  <w:style w:type="paragraph" w:customStyle="1" w:styleId="CoversheetTitle">
    <w:name w:val="Coversheet Title"/>
    <w:autoRedefine/>
    <w:uiPriority w:val="99"/>
    <w:rsid w:val="00F4211F"/>
    <w:rPr>
      <w:rFonts w:ascii="Arial" w:hAnsi="Arial"/>
      <w:b/>
      <w:color w:val="127883"/>
      <w:sz w:val="56"/>
      <w:lang w:val="pt-PT" w:eastAsia="pt-PT"/>
    </w:rPr>
  </w:style>
  <w:style w:type="paragraph" w:customStyle="1" w:styleId="CoverSheetText">
    <w:name w:val="Cover Sheet Text"/>
    <w:basedOn w:val="CoversheetTitle"/>
    <w:autoRedefine/>
    <w:uiPriority w:val="99"/>
    <w:rsid w:val="00F4211F"/>
    <w:rPr>
      <w:b w:val="0"/>
      <w:sz w:val="18"/>
    </w:rPr>
  </w:style>
  <w:style w:type="paragraph" w:customStyle="1" w:styleId="FooterText">
    <w:name w:val="Footer Text"/>
    <w:autoRedefine/>
    <w:uiPriority w:val="99"/>
    <w:rsid w:val="00F4211F"/>
    <w:rPr>
      <w:rFonts w:ascii="Arial" w:hAnsi="Arial"/>
      <w:color w:val="127883"/>
      <w:sz w:val="16"/>
      <w:lang w:val="pt-PT" w:eastAsia="pt-PT"/>
    </w:rPr>
  </w:style>
  <w:style w:type="paragraph" w:customStyle="1" w:styleId="TableBody">
    <w:name w:val="Table Body"/>
    <w:basedOn w:val="Normal"/>
    <w:link w:val="TableBodyChar"/>
    <w:autoRedefine/>
    <w:rsid w:val="00E847A2"/>
    <w:pPr>
      <w:tabs>
        <w:tab w:val="clear" w:pos="567"/>
      </w:tabs>
      <w:spacing w:before="40" w:after="40"/>
    </w:pPr>
    <w:rPr>
      <w:rFonts w:eastAsia="SimSun" w:cs="Arial"/>
      <w:iCs/>
      <w:lang w:eastAsia="zh-CN"/>
    </w:rPr>
  </w:style>
  <w:style w:type="paragraph" w:customStyle="1" w:styleId="TableHeader">
    <w:name w:val="Table Header"/>
    <w:basedOn w:val="Normal"/>
    <w:autoRedefine/>
    <w:uiPriority w:val="99"/>
    <w:rsid w:val="00934BE6"/>
    <w:pPr>
      <w:tabs>
        <w:tab w:val="clear" w:pos="567"/>
      </w:tabs>
      <w:spacing w:before="0" w:after="0"/>
      <w:jc w:val="left"/>
    </w:pPr>
    <w:rPr>
      <w:color w:val="FFFFFF"/>
      <w:szCs w:val="24"/>
      <w:lang w:val="en-US" w:eastAsia="pt-PT"/>
    </w:rPr>
  </w:style>
  <w:style w:type="paragraph" w:customStyle="1" w:styleId="TableTextBold">
    <w:name w:val="Table Text Bold"/>
    <w:basedOn w:val="TableText"/>
    <w:autoRedefine/>
    <w:uiPriority w:val="99"/>
    <w:rsid w:val="00F4211F"/>
    <w:rPr>
      <w:b/>
    </w:rPr>
  </w:style>
  <w:style w:type="paragraph" w:customStyle="1" w:styleId="Text">
    <w:name w:val="Text"/>
    <w:autoRedefine/>
    <w:uiPriority w:val="99"/>
    <w:rsid w:val="00F4211F"/>
    <w:pPr>
      <w:jc w:val="right"/>
    </w:pPr>
    <w:rPr>
      <w:rFonts w:ascii="Arial" w:hAnsi="Arial"/>
      <w:color w:val="111111"/>
      <w:sz w:val="18"/>
      <w:lang w:val="pt-PT" w:eastAsia="pt-PT"/>
    </w:rPr>
  </w:style>
  <w:style w:type="paragraph" w:customStyle="1" w:styleId="TemplateComments">
    <w:name w:val="Template Comments"/>
    <w:basedOn w:val="Normal"/>
    <w:uiPriority w:val="99"/>
    <w:rsid w:val="00F4211F"/>
    <w:pPr>
      <w:tabs>
        <w:tab w:val="clear" w:pos="567"/>
      </w:tabs>
      <w:spacing w:before="120"/>
    </w:pPr>
    <w:rPr>
      <w:rFonts w:eastAsia="SimSun" w:cs="Arial"/>
      <w:i/>
      <w:iCs/>
      <w:sz w:val="20"/>
      <w:szCs w:val="16"/>
      <w:lang w:eastAsia="zh-CN"/>
    </w:rPr>
  </w:style>
  <w:style w:type="paragraph" w:styleId="BodyText">
    <w:name w:val="Body Text"/>
    <w:basedOn w:val="Normal"/>
    <w:link w:val="BodyTextChar"/>
    <w:uiPriority w:val="99"/>
    <w:rsid w:val="00F4211F"/>
    <w:pPr>
      <w:tabs>
        <w:tab w:val="clear" w:pos="567"/>
      </w:tabs>
      <w:spacing w:before="120"/>
      <w:ind w:left="426"/>
    </w:pPr>
    <w:rPr>
      <w:rFonts w:ascii="Garamond" w:eastAsia="SimSun" w:hAnsi="Garamond"/>
      <w:sz w:val="24"/>
      <w:szCs w:val="24"/>
      <w:lang w:val="en-US" w:eastAsia="zh-CN"/>
    </w:rPr>
  </w:style>
  <w:style w:type="character" w:customStyle="1" w:styleId="BodyTextChar">
    <w:name w:val="Body Text Char"/>
    <w:basedOn w:val="DefaultParagraphFont"/>
    <w:link w:val="BodyText"/>
    <w:uiPriority w:val="99"/>
    <w:rsid w:val="003E35AF"/>
    <w:rPr>
      <w:rFonts w:ascii="Garamond" w:eastAsia="SimSun" w:hAnsi="Garamond"/>
      <w:lang w:eastAsia="zh-CN"/>
    </w:rPr>
  </w:style>
  <w:style w:type="paragraph" w:styleId="DocumentMap">
    <w:name w:val="Document Map"/>
    <w:basedOn w:val="Normal"/>
    <w:link w:val="DocumentMapChar"/>
    <w:uiPriority w:val="99"/>
    <w:rsid w:val="00F4211F"/>
    <w:pPr>
      <w:shd w:val="clear" w:color="auto" w:fill="000080"/>
      <w:tabs>
        <w:tab w:val="clear" w:pos="567"/>
      </w:tabs>
      <w:spacing w:before="120"/>
    </w:pPr>
    <w:rPr>
      <w:rFonts w:ascii="Tahoma" w:eastAsia="SimSun" w:hAnsi="Tahoma" w:cs="Tahoma"/>
      <w:sz w:val="20"/>
      <w:szCs w:val="24"/>
      <w:lang w:eastAsia="zh-CN"/>
    </w:rPr>
  </w:style>
  <w:style w:type="character" w:customStyle="1" w:styleId="DocumentMapChar">
    <w:name w:val="Document Map Char"/>
    <w:basedOn w:val="DefaultParagraphFont"/>
    <w:link w:val="DocumentMap"/>
    <w:uiPriority w:val="99"/>
    <w:rsid w:val="003E35AF"/>
    <w:rPr>
      <w:rFonts w:ascii="Tahoma" w:eastAsia="SimSun" w:hAnsi="Tahoma" w:cs="Tahoma"/>
      <w:sz w:val="20"/>
      <w:shd w:val="clear" w:color="auto" w:fill="000080"/>
      <w:lang w:val="en-GB" w:eastAsia="zh-CN"/>
    </w:rPr>
  </w:style>
  <w:style w:type="numbering" w:customStyle="1" w:styleId="Cel-NumberedStyle">
    <w:name w:val="Cel-Numbered Style"/>
    <w:basedOn w:val="NoList"/>
    <w:rsid w:val="00F4211F"/>
    <w:pPr>
      <w:numPr>
        <w:numId w:val="3"/>
      </w:numPr>
    </w:pPr>
  </w:style>
  <w:style w:type="paragraph" w:styleId="ListBullet">
    <w:name w:val="List Bullet"/>
    <w:basedOn w:val="Normal"/>
    <w:uiPriority w:val="99"/>
    <w:rsid w:val="00C83403"/>
    <w:pPr>
      <w:numPr>
        <w:numId w:val="4"/>
      </w:numPr>
      <w:contextualSpacing/>
    </w:pPr>
  </w:style>
  <w:style w:type="character" w:customStyle="1" w:styleId="TableBodyChar">
    <w:name w:val="Table Body Char"/>
    <w:basedOn w:val="DefaultParagraphFont"/>
    <w:link w:val="TableBody"/>
    <w:rsid w:val="003E35AF"/>
    <w:rPr>
      <w:rFonts w:ascii="Arial" w:eastAsia="SimSun" w:hAnsi="Arial" w:cs="Arial"/>
      <w:iCs/>
      <w:sz w:val="18"/>
      <w:szCs w:val="18"/>
      <w:lang w:val="en-GB" w:eastAsia="zh-CN"/>
    </w:rPr>
  </w:style>
  <w:style w:type="character" w:customStyle="1" w:styleId="CaptionChar">
    <w:name w:val="Caption Char"/>
    <w:link w:val="Caption"/>
    <w:uiPriority w:val="99"/>
    <w:rsid w:val="003E35AF"/>
    <w:rPr>
      <w:rFonts w:ascii="Arial" w:hAnsi="Arial"/>
      <w:b/>
      <w:bCs/>
      <w:color w:val="808080"/>
      <w:sz w:val="14"/>
      <w:szCs w:val="20"/>
      <w:lang w:val="pt-PT"/>
    </w:rPr>
  </w:style>
  <w:style w:type="numbering" w:styleId="111111">
    <w:name w:val="Outline List 2"/>
    <w:basedOn w:val="NoList"/>
    <w:semiHidden/>
    <w:unhideWhenUsed/>
    <w:rsid w:val="0039034D"/>
    <w:pPr>
      <w:numPr>
        <w:numId w:val="5"/>
      </w:numPr>
    </w:pPr>
  </w:style>
  <w:style w:type="paragraph" w:customStyle="1" w:styleId="BlockLabel">
    <w:name w:val="Block Label"/>
    <w:basedOn w:val="Normal"/>
    <w:next w:val="Normal"/>
    <w:link w:val="BlockLabelChar"/>
    <w:uiPriority w:val="99"/>
    <w:rsid w:val="006A23D9"/>
    <w:pPr>
      <w:keepNext/>
      <w:keepLines/>
      <w:tabs>
        <w:tab w:val="clear" w:pos="567"/>
      </w:tabs>
      <w:topLinePunct/>
      <w:adjustRightInd w:val="0"/>
      <w:snapToGrid w:val="0"/>
      <w:spacing w:before="300" w:after="80" w:line="240" w:lineRule="atLeast"/>
      <w:jc w:val="left"/>
      <w:outlineLvl w:val="3"/>
    </w:pPr>
    <w:rPr>
      <w:rFonts w:ascii="Book Antiqua" w:eastAsia="SimHei" w:hAnsi="Book Antiqua" w:cs="Book Antiqua"/>
      <w:b/>
      <w:bCs/>
      <w:sz w:val="26"/>
      <w:szCs w:val="26"/>
      <w:lang w:val="en-US" w:eastAsia="zh-CN"/>
    </w:rPr>
  </w:style>
  <w:style w:type="paragraph" w:customStyle="1" w:styleId="FigureDescription">
    <w:name w:val="Figure Description"/>
    <w:next w:val="Normal"/>
    <w:link w:val="FigureDescriptionChar"/>
    <w:uiPriority w:val="99"/>
    <w:rsid w:val="006A23D9"/>
    <w:pPr>
      <w:keepNext/>
      <w:adjustRightInd w:val="0"/>
      <w:snapToGrid w:val="0"/>
      <w:spacing w:before="320" w:after="80" w:line="240" w:lineRule="atLeast"/>
      <w:ind w:left="1701"/>
      <w:outlineLvl w:val="7"/>
    </w:pPr>
    <w:rPr>
      <w:rFonts w:eastAsia="SimHei" w:cs="Arial"/>
      <w:spacing w:val="-4"/>
      <w:kern w:val="2"/>
      <w:sz w:val="21"/>
      <w:szCs w:val="21"/>
      <w:lang w:eastAsia="zh-CN"/>
    </w:rPr>
  </w:style>
  <w:style w:type="paragraph" w:customStyle="1" w:styleId="ItemListText">
    <w:name w:val="Item List Text"/>
    <w:uiPriority w:val="99"/>
    <w:rsid w:val="006A23D9"/>
    <w:pPr>
      <w:adjustRightInd w:val="0"/>
      <w:snapToGrid w:val="0"/>
      <w:spacing w:before="80" w:after="80" w:line="240" w:lineRule="atLeast"/>
      <w:ind w:left="2126"/>
    </w:pPr>
    <w:rPr>
      <w:rFonts w:eastAsia="SimSun"/>
      <w:kern w:val="2"/>
      <w:sz w:val="21"/>
      <w:szCs w:val="21"/>
      <w:lang w:eastAsia="zh-CN"/>
    </w:rPr>
  </w:style>
  <w:style w:type="paragraph" w:customStyle="1" w:styleId="ItemStep">
    <w:name w:val="Item Step"/>
    <w:link w:val="ItemStepChar"/>
    <w:uiPriority w:val="99"/>
    <w:rsid w:val="006A23D9"/>
    <w:pPr>
      <w:tabs>
        <w:tab w:val="num" w:pos="2126"/>
      </w:tabs>
      <w:adjustRightInd w:val="0"/>
      <w:snapToGrid w:val="0"/>
      <w:spacing w:before="80" w:after="80" w:line="240" w:lineRule="atLeast"/>
      <w:ind w:left="2126" w:hanging="425"/>
      <w:jc w:val="both"/>
      <w:outlineLvl w:val="6"/>
    </w:pPr>
    <w:rPr>
      <w:rFonts w:eastAsia="SimSun" w:cs="Arial"/>
      <w:sz w:val="21"/>
      <w:szCs w:val="21"/>
      <w:lang w:eastAsia="zh-CN"/>
    </w:rPr>
  </w:style>
  <w:style w:type="paragraph" w:customStyle="1" w:styleId="Step">
    <w:name w:val="Step"/>
    <w:basedOn w:val="Normal"/>
    <w:uiPriority w:val="99"/>
    <w:rsid w:val="006A23D9"/>
    <w:pPr>
      <w:tabs>
        <w:tab w:val="clear" w:pos="567"/>
        <w:tab w:val="num" w:pos="1701"/>
      </w:tabs>
      <w:topLinePunct/>
      <w:adjustRightInd w:val="0"/>
      <w:snapToGrid w:val="0"/>
      <w:spacing w:before="160" w:after="160" w:line="240" w:lineRule="atLeast"/>
      <w:ind w:left="1701" w:hanging="159"/>
      <w:jc w:val="left"/>
      <w:outlineLvl w:val="5"/>
    </w:pPr>
    <w:rPr>
      <w:rFonts w:ascii="Times New Roman" w:eastAsia="SimSun" w:hAnsi="Times New Roman" w:cs="Arial"/>
      <w:snapToGrid w:val="0"/>
      <w:sz w:val="21"/>
      <w:szCs w:val="21"/>
      <w:lang w:val="en-US" w:eastAsia="zh-CN"/>
    </w:rPr>
  </w:style>
  <w:style w:type="paragraph" w:customStyle="1" w:styleId="TableDescription">
    <w:name w:val="Table Description"/>
    <w:basedOn w:val="Normal"/>
    <w:next w:val="Normal"/>
    <w:uiPriority w:val="99"/>
    <w:rsid w:val="006A23D9"/>
    <w:pPr>
      <w:keepNext/>
      <w:tabs>
        <w:tab w:val="clear" w:pos="567"/>
      </w:tabs>
      <w:topLinePunct/>
      <w:adjustRightInd w:val="0"/>
      <w:snapToGrid w:val="0"/>
      <w:spacing w:before="320" w:after="80" w:line="240" w:lineRule="atLeast"/>
      <w:ind w:left="1701"/>
      <w:jc w:val="left"/>
      <w:outlineLvl w:val="7"/>
    </w:pPr>
    <w:rPr>
      <w:rFonts w:ascii="Times New Roman" w:eastAsia="SimHei" w:hAnsi="Times New Roman" w:cs="Arial"/>
      <w:spacing w:val="-4"/>
      <w:kern w:val="2"/>
      <w:sz w:val="21"/>
      <w:szCs w:val="21"/>
      <w:lang w:val="en-US" w:eastAsia="zh-CN"/>
    </w:rPr>
  </w:style>
  <w:style w:type="character" w:customStyle="1" w:styleId="ItemStepChar">
    <w:name w:val="Item Step Char"/>
    <w:basedOn w:val="DefaultParagraphFont"/>
    <w:link w:val="ItemStep"/>
    <w:uiPriority w:val="99"/>
    <w:rsid w:val="003E35AF"/>
    <w:rPr>
      <w:rFonts w:eastAsia="SimSun" w:cs="Arial"/>
      <w:sz w:val="21"/>
      <w:szCs w:val="21"/>
      <w:lang w:eastAsia="zh-CN"/>
    </w:rPr>
  </w:style>
  <w:style w:type="character" w:customStyle="1" w:styleId="BlockLabelChar">
    <w:name w:val="Block Label Char"/>
    <w:basedOn w:val="DefaultParagraphFont"/>
    <w:link w:val="BlockLabel"/>
    <w:uiPriority w:val="99"/>
    <w:rsid w:val="003E35AF"/>
    <w:rPr>
      <w:rFonts w:ascii="Book Antiqua" w:eastAsia="SimHei" w:hAnsi="Book Antiqua" w:cs="Book Antiqua"/>
      <w:b/>
      <w:bCs/>
      <w:sz w:val="26"/>
      <w:szCs w:val="26"/>
      <w:lang w:eastAsia="zh-CN"/>
    </w:rPr>
  </w:style>
  <w:style w:type="character" w:customStyle="1" w:styleId="FigureDescriptionChar">
    <w:name w:val="Figure Description Char"/>
    <w:basedOn w:val="DefaultParagraphFont"/>
    <w:link w:val="FigureDescription"/>
    <w:uiPriority w:val="99"/>
    <w:rsid w:val="003E35AF"/>
    <w:rPr>
      <w:rFonts w:eastAsia="SimHei" w:cs="Arial"/>
      <w:spacing w:val="-4"/>
      <w:kern w:val="2"/>
      <w:sz w:val="21"/>
      <w:szCs w:val="21"/>
      <w:lang w:eastAsia="zh-CN"/>
    </w:rPr>
  </w:style>
  <w:style w:type="character" w:customStyle="1" w:styleId="ListParagraphChar">
    <w:name w:val="List Paragraph Char"/>
    <w:basedOn w:val="DefaultParagraphFont"/>
    <w:link w:val="ListParagraph"/>
    <w:uiPriority w:val="34"/>
    <w:locked/>
    <w:rsid w:val="00C50A99"/>
    <w:rPr>
      <w:rFonts w:ascii="Arial" w:hAnsi="Arial"/>
      <w:color w:val="000000" w:themeColor="text1"/>
      <w:sz w:val="18"/>
      <w:szCs w:val="18"/>
      <w:lang w:val="en-GB" w:eastAsia="pt-PT"/>
    </w:rPr>
  </w:style>
  <w:style w:type="paragraph" w:customStyle="1" w:styleId="Heading1nonumber">
    <w:name w:val="Heading 1 (no number)"/>
    <w:basedOn w:val="Heading1"/>
    <w:rsid w:val="002C0911"/>
    <w:pPr>
      <w:numPr>
        <w:numId w:val="0"/>
      </w:numPr>
    </w:pPr>
  </w:style>
  <w:style w:type="table" w:styleId="LightShading">
    <w:name w:val="Light Shading"/>
    <w:basedOn w:val="TableNormal"/>
    <w:rsid w:val="0038001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elFocus1">
    <w:name w:val="CelFocus1"/>
    <w:basedOn w:val="TableNormal"/>
    <w:uiPriority w:val="99"/>
    <w:rsid w:val="005222C5"/>
    <w:pPr>
      <w:spacing w:before="120" w:after="120"/>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tcPr>
    <w:tblStylePr w:type="firstRow">
      <w:pPr>
        <w:keepNext/>
        <w:wordWrap/>
        <w:spacing w:beforeLines="0" w:before="240" w:beforeAutospacing="0" w:afterLines="0" w:after="120" w:afterAutospacing="0" w:line="240" w:lineRule="auto"/>
        <w:ind w:leftChars="0" w:left="0" w:rightChars="0" w:right="0" w:firstLineChars="0" w:firstLine="0"/>
        <w:jc w:val="center"/>
      </w:pPr>
      <w:rPr>
        <w:rFonts w:ascii="Arial" w:hAnsi="Arial" w:cs="Times New Roman"/>
        <w:b/>
        <w:color w:val="FFFFFF" w:themeColor="background1"/>
        <w:sz w:val="18"/>
      </w:rPr>
      <w:tblPr/>
      <w:tcPr>
        <w:shd w:val="clear" w:color="auto" w:fill="439782"/>
      </w:tcPr>
    </w:tblStylePr>
    <w:tblStylePr w:type="firstCol">
      <w:pPr>
        <w:jc w:val="right"/>
      </w:pPr>
      <w:rPr>
        <w:rFonts w:ascii="Arial" w:hAnsi="Arial" w:cs="Times New Roman"/>
        <w:b/>
        <w:sz w:val="18"/>
      </w:rPr>
      <w:tblPr/>
      <w:tcPr>
        <w:shd w:val="clear" w:color="auto" w:fill="D8D7D5"/>
      </w:tcPr>
    </w:tblStylePr>
    <w:tblStylePr w:type="lastCol">
      <w:rPr>
        <w:rFonts w:ascii="Arial" w:hAnsi="Arial" w:cs="Times New Roman"/>
        <w:b/>
        <w:color w:val="auto"/>
      </w:rPr>
    </w:tblStylePr>
  </w:style>
  <w:style w:type="character" w:customStyle="1" w:styleId="body-text">
    <w:name w:val="body-text"/>
    <w:basedOn w:val="DefaultParagraphFont"/>
    <w:rsid w:val="00FB6806"/>
  </w:style>
  <w:style w:type="character" w:customStyle="1" w:styleId="hps">
    <w:name w:val="hps"/>
    <w:basedOn w:val="DefaultParagraphFont"/>
    <w:rsid w:val="00FB6806"/>
  </w:style>
  <w:style w:type="character" w:customStyle="1" w:styleId="Heading8Char">
    <w:name w:val="Heading 8 Char"/>
    <w:aliases w:val="Legal Level 1.1.1. Char"/>
    <w:basedOn w:val="DefaultParagraphFont"/>
    <w:link w:val="Heading8"/>
    <w:rsid w:val="00B155C8"/>
    <w:rPr>
      <w:rFonts w:ascii="Arial" w:hAnsi="Arial"/>
      <w:b/>
      <w:iCs/>
      <w:sz w:val="18"/>
      <w:szCs w:val="18"/>
      <w:lang w:val="en-GB"/>
    </w:rPr>
  </w:style>
  <w:style w:type="character" w:customStyle="1" w:styleId="Heading9Char">
    <w:name w:val="Heading 9 Char"/>
    <w:aliases w:val="Legal Level 1.1.1.1. Char"/>
    <w:basedOn w:val="DefaultParagraphFont"/>
    <w:link w:val="Heading9"/>
    <w:rsid w:val="00B155C8"/>
    <w:rPr>
      <w:rFonts w:ascii="Arial" w:hAnsi="Arial" w:cs="Arial"/>
      <w:b/>
      <w:sz w:val="18"/>
      <w:szCs w:val="22"/>
      <w:lang w:val="en-GB"/>
    </w:rPr>
  </w:style>
  <w:style w:type="character" w:customStyle="1" w:styleId="PlainTextChar1">
    <w:name w:val="Plain Text Char1"/>
    <w:basedOn w:val="DefaultParagraphFont"/>
    <w:uiPriority w:val="99"/>
    <w:semiHidden/>
    <w:rsid w:val="00B155C8"/>
    <w:rPr>
      <w:rFonts w:ascii="Consolas" w:hAnsi="Consolas"/>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4780">
      <w:bodyDiv w:val="1"/>
      <w:marLeft w:val="0"/>
      <w:marRight w:val="0"/>
      <w:marTop w:val="0"/>
      <w:marBottom w:val="0"/>
      <w:divBdr>
        <w:top w:val="none" w:sz="0" w:space="0" w:color="auto"/>
        <w:left w:val="none" w:sz="0" w:space="0" w:color="auto"/>
        <w:bottom w:val="none" w:sz="0" w:space="0" w:color="auto"/>
        <w:right w:val="none" w:sz="0" w:space="0" w:color="auto"/>
      </w:divBdr>
    </w:div>
    <w:div w:id="14306875">
      <w:bodyDiv w:val="1"/>
      <w:marLeft w:val="0"/>
      <w:marRight w:val="0"/>
      <w:marTop w:val="0"/>
      <w:marBottom w:val="0"/>
      <w:divBdr>
        <w:top w:val="none" w:sz="0" w:space="0" w:color="auto"/>
        <w:left w:val="none" w:sz="0" w:space="0" w:color="auto"/>
        <w:bottom w:val="none" w:sz="0" w:space="0" w:color="auto"/>
        <w:right w:val="none" w:sz="0" w:space="0" w:color="auto"/>
      </w:divBdr>
      <w:divsChild>
        <w:div w:id="595329397">
          <w:marLeft w:val="446"/>
          <w:marRight w:val="0"/>
          <w:marTop w:val="0"/>
          <w:marBottom w:val="145"/>
          <w:divBdr>
            <w:top w:val="none" w:sz="0" w:space="0" w:color="auto"/>
            <w:left w:val="none" w:sz="0" w:space="0" w:color="auto"/>
            <w:bottom w:val="none" w:sz="0" w:space="0" w:color="auto"/>
            <w:right w:val="none" w:sz="0" w:space="0" w:color="auto"/>
          </w:divBdr>
        </w:div>
      </w:divsChild>
    </w:div>
    <w:div w:id="18315019">
      <w:bodyDiv w:val="1"/>
      <w:marLeft w:val="0"/>
      <w:marRight w:val="0"/>
      <w:marTop w:val="0"/>
      <w:marBottom w:val="0"/>
      <w:divBdr>
        <w:top w:val="none" w:sz="0" w:space="0" w:color="auto"/>
        <w:left w:val="none" w:sz="0" w:space="0" w:color="auto"/>
        <w:bottom w:val="none" w:sz="0" w:space="0" w:color="auto"/>
        <w:right w:val="none" w:sz="0" w:space="0" w:color="auto"/>
      </w:divBdr>
    </w:div>
    <w:div w:id="38667814">
      <w:bodyDiv w:val="1"/>
      <w:marLeft w:val="0"/>
      <w:marRight w:val="0"/>
      <w:marTop w:val="0"/>
      <w:marBottom w:val="0"/>
      <w:divBdr>
        <w:top w:val="none" w:sz="0" w:space="0" w:color="auto"/>
        <w:left w:val="none" w:sz="0" w:space="0" w:color="auto"/>
        <w:bottom w:val="none" w:sz="0" w:space="0" w:color="auto"/>
        <w:right w:val="none" w:sz="0" w:space="0" w:color="auto"/>
      </w:divBdr>
    </w:div>
    <w:div w:id="43526552">
      <w:bodyDiv w:val="1"/>
      <w:marLeft w:val="0"/>
      <w:marRight w:val="0"/>
      <w:marTop w:val="0"/>
      <w:marBottom w:val="0"/>
      <w:divBdr>
        <w:top w:val="none" w:sz="0" w:space="0" w:color="auto"/>
        <w:left w:val="none" w:sz="0" w:space="0" w:color="auto"/>
        <w:bottom w:val="none" w:sz="0" w:space="0" w:color="auto"/>
        <w:right w:val="none" w:sz="0" w:space="0" w:color="auto"/>
      </w:divBdr>
    </w:div>
    <w:div w:id="44066404">
      <w:bodyDiv w:val="1"/>
      <w:marLeft w:val="0"/>
      <w:marRight w:val="0"/>
      <w:marTop w:val="0"/>
      <w:marBottom w:val="0"/>
      <w:divBdr>
        <w:top w:val="none" w:sz="0" w:space="0" w:color="auto"/>
        <w:left w:val="none" w:sz="0" w:space="0" w:color="auto"/>
        <w:bottom w:val="none" w:sz="0" w:space="0" w:color="auto"/>
        <w:right w:val="none" w:sz="0" w:space="0" w:color="auto"/>
      </w:divBdr>
    </w:div>
    <w:div w:id="49422004">
      <w:bodyDiv w:val="1"/>
      <w:marLeft w:val="0"/>
      <w:marRight w:val="0"/>
      <w:marTop w:val="0"/>
      <w:marBottom w:val="0"/>
      <w:divBdr>
        <w:top w:val="none" w:sz="0" w:space="0" w:color="auto"/>
        <w:left w:val="none" w:sz="0" w:space="0" w:color="auto"/>
        <w:bottom w:val="none" w:sz="0" w:space="0" w:color="auto"/>
        <w:right w:val="none" w:sz="0" w:space="0" w:color="auto"/>
      </w:divBdr>
    </w:div>
    <w:div w:id="52780936">
      <w:bodyDiv w:val="1"/>
      <w:marLeft w:val="0"/>
      <w:marRight w:val="0"/>
      <w:marTop w:val="0"/>
      <w:marBottom w:val="0"/>
      <w:divBdr>
        <w:top w:val="none" w:sz="0" w:space="0" w:color="auto"/>
        <w:left w:val="none" w:sz="0" w:space="0" w:color="auto"/>
        <w:bottom w:val="none" w:sz="0" w:space="0" w:color="auto"/>
        <w:right w:val="none" w:sz="0" w:space="0" w:color="auto"/>
      </w:divBdr>
    </w:div>
    <w:div w:id="63838755">
      <w:bodyDiv w:val="1"/>
      <w:marLeft w:val="0"/>
      <w:marRight w:val="0"/>
      <w:marTop w:val="0"/>
      <w:marBottom w:val="0"/>
      <w:divBdr>
        <w:top w:val="none" w:sz="0" w:space="0" w:color="auto"/>
        <w:left w:val="none" w:sz="0" w:space="0" w:color="auto"/>
        <w:bottom w:val="none" w:sz="0" w:space="0" w:color="auto"/>
        <w:right w:val="none" w:sz="0" w:space="0" w:color="auto"/>
      </w:divBdr>
    </w:div>
    <w:div w:id="70931033">
      <w:bodyDiv w:val="1"/>
      <w:marLeft w:val="0"/>
      <w:marRight w:val="0"/>
      <w:marTop w:val="0"/>
      <w:marBottom w:val="0"/>
      <w:divBdr>
        <w:top w:val="none" w:sz="0" w:space="0" w:color="auto"/>
        <w:left w:val="none" w:sz="0" w:space="0" w:color="auto"/>
        <w:bottom w:val="none" w:sz="0" w:space="0" w:color="auto"/>
        <w:right w:val="none" w:sz="0" w:space="0" w:color="auto"/>
      </w:divBdr>
    </w:div>
    <w:div w:id="74326286">
      <w:bodyDiv w:val="1"/>
      <w:marLeft w:val="0"/>
      <w:marRight w:val="0"/>
      <w:marTop w:val="0"/>
      <w:marBottom w:val="0"/>
      <w:divBdr>
        <w:top w:val="none" w:sz="0" w:space="0" w:color="auto"/>
        <w:left w:val="none" w:sz="0" w:space="0" w:color="auto"/>
        <w:bottom w:val="none" w:sz="0" w:space="0" w:color="auto"/>
        <w:right w:val="none" w:sz="0" w:space="0" w:color="auto"/>
      </w:divBdr>
    </w:div>
    <w:div w:id="94253291">
      <w:bodyDiv w:val="1"/>
      <w:marLeft w:val="0"/>
      <w:marRight w:val="0"/>
      <w:marTop w:val="0"/>
      <w:marBottom w:val="0"/>
      <w:divBdr>
        <w:top w:val="none" w:sz="0" w:space="0" w:color="auto"/>
        <w:left w:val="none" w:sz="0" w:space="0" w:color="auto"/>
        <w:bottom w:val="none" w:sz="0" w:space="0" w:color="auto"/>
        <w:right w:val="none" w:sz="0" w:space="0" w:color="auto"/>
      </w:divBdr>
    </w:div>
    <w:div w:id="121272222">
      <w:bodyDiv w:val="1"/>
      <w:marLeft w:val="0"/>
      <w:marRight w:val="0"/>
      <w:marTop w:val="0"/>
      <w:marBottom w:val="0"/>
      <w:divBdr>
        <w:top w:val="none" w:sz="0" w:space="0" w:color="auto"/>
        <w:left w:val="none" w:sz="0" w:space="0" w:color="auto"/>
        <w:bottom w:val="none" w:sz="0" w:space="0" w:color="auto"/>
        <w:right w:val="none" w:sz="0" w:space="0" w:color="auto"/>
      </w:divBdr>
    </w:div>
    <w:div w:id="142893090">
      <w:bodyDiv w:val="1"/>
      <w:marLeft w:val="0"/>
      <w:marRight w:val="0"/>
      <w:marTop w:val="0"/>
      <w:marBottom w:val="0"/>
      <w:divBdr>
        <w:top w:val="none" w:sz="0" w:space="0" w:color="auto"/>
        <w:left w:val="none" w:sz="0" w:space="0" w:color="auto"/>
        <w:bottom w:val="none" w:sz="0" w:space="0" w:color="auto"/>
        <w:right w:val="none" w:sz="0" w:space="0" w:color="auto"/>
      </w:divBdr>
    </w:div>
    <w:div w:id="149181846">
      <w:bodyDiv w:val="1"/>
      <w:marLeft w:val="0"/>
      <w:marRight w:val="0"/>
      <w:marTop w:val="0"/>
      <w:marBottom w:val="0"/>
      <w:divBdr>
        <w:top w:val="none" w:sz="0" w:space="0" w:color="auto"/>
        <w:left w:val="none" w:sz="0" w:space="0" w:color="auto"/>
        <w:bottom w:val="none" w:sz="0" w:space="0" w:color="auto"/>
        <w:right w:val="none" w:sz="0" w:space="0" w:color="auto"/>
      </w:divBdr>
    </w:div>
    <w:div w:id="156457574">
      <w:bodyDiv w:val="1"/>
      <w:marLeft w:val="0"/>
      <w:marRight w:val="0"/>
      <w:marTop w:val="0"/>
      <w:marBottom w:val="0"/>
      <w:divBdr>
        <w:top w:val="none" w:sz="0" w:space="0" w:color="auto"/>
        <w:left w:val="none" w:sz="0" w:space="0" w:color="auto"/>
        <w:bottom w:val="none" w:sz="0" w:space="0" w:color="auto"/>
        <w:right w:val="none" w:sz="0" w:space="0" w:color="auto"/>
      </w:divBdr>
    </w:div>
    <w:div w:id="157353016">
      <w:bodyDiv w:val="1"/>
      <w:marLeft w:val="0"/>
      <w:marRight w:val="0"/>
      <w:marTop w:val="0"/>
      <w:marBottom w:val="0"/>
      <w:divBdr>
        <w:top w:val="none" w:sz="0" w:space="0" w:color="auto"/>
        <w:left w:val="none" w:sz="0" w:space="0" w:color="auto"/>
        <w:bottom w:val="none" w:sz="0" w:space="0" w:color="auto"/>
        <w:right w:val="none" w:sz="0" w:space="0" w:color="auto"/>
      </w:divBdr>
    </w:div>
    <w:div w:id="161431923">
      <w:bodyDiv w:val="1"/>
      <w:marLeft w:val="0"/>
      <w:marRight w:val="0"/>
      <w:marTop w:val="0"/>
      <w:marBottom w:val="0"/>
      <w:divBdr>
        <w:top w:val="none" w:sz="0" w:space="0" w:color="auto"/>
        <w:left w:val="none" w:sz="0" w:space="0" w:color="auto"/>
        <w:bottom w:val="none" w:sz="0" w:space="0" w:color="auto"/>
        <w:right w:val="none" w:sz="0" w:space="0" w:color="auto"/>
      </w:divBdr>
    </w:div>
    <w:div w:id="172886285">
      <w:bodyDiv w:val="1"/>
      <w:marLeft w:val="0"/>
      <w:marRight w:val="0"/>
      <w:marTop w:val="0"/>
      <w:marBottom w:val="0"/>
      <w:divBdr>
        <w:top w:val="none" w:sz="0" w:space="0" w:color="auto"/>
        <w:left w:val="none" w:sz="0" w:space="0" w:color="auto"/>
        <w:bottom w:val="none" w:sz="0" w:space="0" w:color="auto"/>
        <w:right w:val="none" w:sz="0" w:space="0" w:color="auto"/>
      </w:divBdr>
    </w:div>
    <w:div w:id="191695290">
      <w:bodyDiv w:val="1"/>
      <w:marLeft w:val="0"/>
      <w:marRight w:val="0"/>
      <w:marTop w:val="0"/>
      <w:marBottom w:val="0"/>
      <w:divBdr>
        <w:top w:val="none" w:sz="0" w:space="0" w:color="auto"/>
        <w:left w:val="none" w:sz="0" w:space="0" w:color="auto"/>
        <w:bottom w:val="none" w:sz="0" w:space="0" w:color="auto"/>
        <w:right w:val="none" w:sz="0" w:space="0" w:color="auto"/>
      </w:divBdr>
    </w:div>
    <w:div w:id="192112362">
      <w:bodyDiv w:val="1"/>
      <w:marLeft w:val="0"/>
      <w:marRight w:val="0"/>
      <w:marTop w:val="0"/>
      <w:marBottom w:val="0"/>
      <w:divBdr>
        <w:top w:val="none" w:sz="0" w:space="0" w:color="auto"/>
        <w:left w:val="none" w:sz="0" w:space="0" w:color="auto"/>
        <w:bottom w:val="none" w:sz="0" w:space="0" w:color="auto"/>
        <w:right w:val="none" w:sz="0" w:space="0" w:color="auto"/>
      </w:divBdr>
    </w:div>
    <w:div w:id="211506552">
      <w:bodyDiv w:val="1"/>
      <w:marLeft w:val="0"/>
      <w:marRight w:val="0"/>
      <w:marTop w:val="0"/>
      <w:marBottom w:val="0"/>
      <w:divBdr>
        <w:top w:val="none" w:sz="0" w:space="0" w:color="auto"/>
        <w:left w:val="none" w:sz="0" w:space="0" w:color="auto"/>
        <w:bottom w:val="none" w:sz="0" w:space="0" w:color="auto"/>
        <w:right w:val="none" w:sz="0" w:space="0" w:color="auto"/>
      </w:divBdr>
    </w:div>
    <w:div w:id="222563726">
      <w:bodyDiv w:val="1"/>
      <w:marLeft w:val="0"/>
      <w:marRight w:val="0"/>
      <w:marTop w:val="0"/>
      <w:marBottom w:val="0"/>
      <w:divBdr>
        <w:top w:val="none" w:sz="0" w:space="0" w:color="auto"/>
        <w:left w:val="none" w:sz="0" w:space="0" w:color="auto"/>
        <w:bottom w:val="none" w:sz="0" w:space="0" w:color="auto"/>
        <w:right w:val="none" w:sz="0" w:space="0" w:color="auto"/>
      </w:divBdr>
    </w:div>
    <w:div w:id="227964355">
      <w:bodyDiv w:val="1"/>
      <w:marLeft w:val="0"/>
      <w:marRight w:val="0"/>
      <w:marTop w:val="0"/>
      <w:marBottom w:val="0"/>
      <w:divBdr>
        <w:top w:val="none" w:sz="0" w:space="0" w:color="auto"/>
        <w:left w:val="none" w:sz="0" w:space="0" w:color="auto"/>
        <w:bottom w:val="none" w:sz="0" w:space="0" w:color="auto"/>
        <w:right w:val="none" w:sz="0" w:space="0" w:color="auto"/>
      </w:divBdr>
    </w:div>
    <w:div w:id="267855977">
      <w:bodyDiv w:val="1"/>
      <w:marLeft w:val="0"/>
      <w:marRight w:val="0"/>
      <w:marTop w:val="0"/>
      <w:marBottom w:val="0"/>
      <w:divBdr>
        <w:top w:val="none" w:sz="0" w:space="0" w:color="auto"/>
        <w:left w:val="none" w:sz="0" w:space="0" w:color="auto"/>
        <w:bottom w:val="none" w:sz="0" w:space="0" w:color="auto"/>
        <w:right w:val="none" w:sz="0" w:space="0" w:color="auto"/>
      </w:divBdr>
    </w:div>
    <w:div w:id="273177452">
      <w:bodyDiv w:val="1"/>
      <w:marLeft w:val="0"/>
      <w:marRight w:val="0"/>
      <w:marTop w:val="0"/>
      <w:marBottom w:val="0"/>
      <w:divBdr>
        <w:top w:val="none" w:sz="0" w:space="0" w:color="auto"/>
        <w:left w:val="none" w:sz="0" w:space="0" w:color="auto"/>
        <w:bottom w:val="none" w:sz="0" w:space="0" w:color="auto"/>
        <w:right w:val="none" w:sz="0" w:space="0" w:color="auto"/>
      </w:divBdr>
    </w:div>
    <w:div w:id="281150383">
      <w:bodyDiv w:val="1"/>
      <w:marLeft w:val="0"/>
      <w:marRight w:val="0"/>
      <w:marTop w:val="0"/>
      <w:marBottom w:val="0"/>
      <w:divBdr>
        <w:top w:val="none" w:sz="0" w:space="0" w:color="auto"/>
        <w:left w:val="none" w:sz="0" w:space="0" w:color="auto"/>
        <w:bottom w:val="none" w:sz="0" w:space="0" w:color="auto"/>
        <w:right w:val="none" w:sz="0" w:space="0" w:color="auto"/>
      </w:divBdr>
    </w:div>
    <w:div w:id="293102682">
      <w:bodyDiv w:val="1"/>
      <w:marLeft w:val="0"/>
      <w:marRight w:val="0"/>
      <w:marTop w:val="0"/>
      <w:marBottom w:val="0"/>
      <w:divBdr>
        <w:top w:val="none" w:sz="0" w:space="0" w:color="auto"/>
        <w:left w:val="none" w:sz="0" w:space="0" w:color="auto"/>
        <w:bottom w:val="none" w:sz="0" w:space="0" w:color="auto"/>
        <w:right w:val="none" w:sz="0" w:space="0" w:color="auto"/>
      </w:divBdr>
    </w:div>
    <w:div w:id="317616947">
      <w:bodyDiv w:val="1"/>
      <w:marLeft w:val="0"/>
      <w:marRight w:val="0"/>
      <w:marTop w:val="0"/>
      <w:marBottom w:val="0"/>
      <w:divBdr>
        <w:top w:val="none" w:sz="0" w:space="0" w:color="auto"/>
        <w:left w:val="none" w:sz="0" w:space="0" w:color="auto"/>
        <w:bottom w:val="none" w:sz="0" w:space="0" w:color="auto"/>
        <w:right w:val="none" w:sz="0" w:space="0" w:color="auto"/>
      </w:divBdr>
    </w:div>
    <w:div w:id="319238431">
      <w:bodyDiv w:val="1"/>
      <w:marLeft w:val="0"/>
      <w:marRight w:val="0"/>
      <w:marTop w:val="0"/>
      <w:marBottom w:val="0"/>
      <w:divBdr>
        <w:top w:val="none" w:sz="0" w:space="0" w:color="auto"/>
        <w:left w:val="none" w:sz="0" w:space="0" w:color="auto"/>
        <w:bottom w:val="none" w:sz="0" w:space="0" w:color="auto"/>
        <w:right w:val="none" w:sz="0" w:space="0" w:color="auto"/>
      </w:divBdr>
    </w:div>
    <w:div w:id="322855555">
      <w:bodyDiv w:val="1"/>
      <w:marLeft w:val="0"/>
      <w:marRight w:val="0"/>
      <w:marTop w:val="0"/>
      <w:marBottom w:val="0"/>
      <w:divBdr>
        <w:top w:val="none" w:sz="0" w:space="0" w:color="auto"/>
        <w:left w:val="none" w:sz="0" w:space="0" w:color="auto"/>
        <w:bottom w:val="none" w:sz="0" w:space="0" w:color="auto"/>
        <w:right w:val="none" w:sz="0" w:space="0" w:color="auto"/>
      </w:divBdr>
    </w:div>
    <w:div w:id="326246755">
      <w:bodyDiv w:val="1"/>
      <w:marLeft w:val="0"/>
      <w:marRight w:val="0"/>
      <w:marTop w:val="0"/>
      <w:marBottom w:val="0"/>
      <w:divBdr>
        <w:top w:val="none" w:sz="0" w:space="0" w:color="auto"/>
        <w:left w:val="none" w:sz="0" w:space="0" w:color="auto"/>
        <w:bottom w:val="none" w:sz="0" w:space="0" w:color="auto"/>
        <w:right w:val="none" w:sz="0" w:space="0" w:color="auto"/>
      </w:divBdr>
    </w:div>
    <w:div w:id="333922046">
      <w:bodyDiv w:val="1"/>
      <w:marLeft w:val="0"/>
      <w:marRight w:val="0"/>
      <w:marTop w:val="0"/>
      <w:marBottom w:val="0"/>
      <w:divBdr>
        <w:top w:val="none" w:sz="0" w:space="0" w:color="auto"/>
        <w:left w:val="none" w:sz="0" w:space="0" w:color="auto"/>
        <w:bottom w:val="none" w:sz="0" w:space="0" w:color="auto"/>
        <w:right w:val="none" w:sz="0" w:space="0" w:color="auto"/>
      </w:divBdr>
    </w:div>
    <w:div w:id="335885352">
      <w:bodyDiv w:val="1"/>
      <w:marLeft w:val="0"/>
      <w:marRight w:val="0"/>
      <w:marTop w:val="0"/>
      <w:marBottom w:val="0"/>
      <w:divBdr>
        <w:top w:val="none" w:sz="0" w:space="0" w:color="auto"/>
        <w:left w:val="none" w:sz="0" w:space="0" w:color="auto"/>
        <w:bottom w:val="none" w:sz="0" w:space="0" w:color="auto"/>
        <w:right w:val="none" w:sz="0" w:space="0" w:color="auto"/>
      </w:divBdr>
    </w:div>
    <w:div w:id="345640856">
      <w:bodyDiv w:val="1"/>
      <w:marLeft w:val="0"/>
      <w:marRight w:val="0"/>
      <w:marTop w:val="0"/>
      <w:marBottom w:val="0"/>
      <w:divBdr>
        <w:top w:val="none" w:sz="0" w:space="0" w:color="auto"/>
        <w:left w:val="none" w:sz="0" w:space="0" w:color="auto"/>
        <w:bottom w:val="none" w:sz="0" w:space="0" w:color="auto"/>
        <w:right w:val="none" w:sz="0" w:space="0" w:color="auto"/>
      </w:divBdr>
      <w:divsChild>
        <w:div w:id="1769036296">
          <w:marLeft w:val="0"/>
          <w:marRight w:val="0"/>
          <w:marTop w:val="0"/>
          <w:marBottom w:val="0"/>
          <w:divBdr>
            <w:top w:val="none" w:sz="0" w:space="0" w:color="auto"/>
            <w:left w:val="none" w:sz="0" w:space="0" w:color="auto"/>
            <w:bottom w:val="none" w:sz="0" w:space="0" w:color="auto"/>
            <w:right w:val="none" w:sz="0" w:space="0" w:color="auto"/>
          </w:divBdr>
        </w:div>
      </w:divsChild>
    </w:div>
    <w:div w:id="365450198">
      <w:bodyDiv w:val="1"/>
      <w:marLeft w:val="0"/>
      <w:marRight w:val="0"/>
      <w:marTop w:val="0"/>
      <w:marBottom w:val="0"/>
      <w:divBdr>
        <w:top w:val="none" w:sz="0" w:space="0" w:color="auto"/>
        <w:left w:val="none" w:sz="0" w:space="0" w:color="auto"/>
        <w:bottom w:val="none" w:sz="0" w:space="0" w:color="auto"/>
        <w:right w:val="none" w:sz="0" w:space="0" w:color="auto"/>
      </w:divBdr>
      <w:divsChild>
        <w:div w:id="632979090">
          <w:marLeft w:val="0"/>
          <w:marRight w:val="0"/>
          <w:marTop w:val="0"/>
          <w:marBottom w:val="0"/>
          <w:divBdr>
            <w:top w:val="none" w:sz="0" w:space="0" w:color="auto"/>
            <w:left w:val="none" w:sz="0" w:space="0" w:color="auto"/>
            <w:bottom w:val="none" w:sz="0" w:space="0" w:color="auto"/>
            <w:right w:val="none" w:sz="0" w:space="0" w:color="auto"/>
          </w:divBdr>
          <w:divsChild>
            <w:div w:id="203367908">
              <w:marLeft w:val="0"/>
              <w:marRight w:val="60"/>
              <w:marTop w:val="0"/>
              <w:marBottom w:val="0"/>
              <w:divBdr>
                <w:top w:val="none" w:sz="0" w:space="0" w:color="auto"/>
                <w:left w:val="none" w:sz="0" w:space="0" w:color="auto"/>
                <w:bottom w:val="none" w:sz="0" w:space="0" w:color="auto"/>
                <w:right w:val="none" w:sz="0" w:space="0" w:color="auto"/>
              </w:divBdr>
              <w:divsChild>
                <w:div w:id="1771664269">
                  <w:marLeft w:val="0"/>
                  <w:marRight w:val="0"/>
                  <w:marTop w:val="0"/>
                  <w:marBottom w:val="120"/>
                  <w:divBdr>
                    <w:top w:val="single" w:sz="6" w:space="0" w:color="C0C0C0"/>
                    <w:left w:val="single" w:sz="6" w:space="0" w:color="D9D9D9"/>
                    <w:bottom w:val="single" w:sz="6" w:space="0" w:color="D9D9D9"/>
                    <w:right w:val="single" w:sz="6" w:space="0" w:color="D9D9D9"/>
                  </w:divBdr>
                  <w:divsChild>
                    <w:div w:id="94747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739262">
          <w:marLeft w:val="0"/>
          <w:marRight w:val="0"/>
          <w:marTop w:val="0"/>
          <w:marBottom w:val="0"/>
          <w:divBdr>
            <w:top w:val="none" w:sz="0" w:space="0" w:color="auto"/>
            <w:left w:val="none" w:sz="0" w:space="0" w:color="auto"/>
            <w:bottom w:val="none" w:sz="0" w:space="0" w:color="auto"/>
            <w:right w:val="none" w:sz="0" w:space="0" w:color="auto"/>
          </w:divBdr>
          <w:divsChild>
            <w:div w:id="604312437">
              <w:marLeft w:val="60"/>
              <w:marRight w:val="0"/>
              <w:marTop w:val="0"/>
              <w:marBottom w:val="0"/>
              <w:divBdr>
                <w:top w:val="none" w:sz="0" w:space="0" w:color="auto"/>
                <w:left w:val="none" w:sz="0" w:space="0" w:color="auto"/>
                <w:bottom w:val="none" w:sz="0" w:space="0" w:color="auto"/>
                <w:right w:val="none" w:sz="0" w:space="0" w:color="auto"/>
              </w:divBdr>
              <w:divsChild>
                <w:div w:id="1700666531">
                  <w:marLeft w:val="0"/>
                  <w:marRight w:val="0"/>
                  <w:marTop w:val="0"/>
                  <w:marBottom w:val="0"/>
                  <w:divBdr>
                    <w:top w:val="none" w:sz="0" w:space="0" w:color="auto"/>
                    <w:left w:val="none" w:sz="0" w:space="0" w:color="auto"/>
                    <w:bottom w:val="none" w:sz="0" w:space="0" w:color="auto"/>
                    <w:right w:val="none" w:sz="0" w:space="0" w:color="auto"/>
                  </w:divBdr>
                  <w:divsChild>
                    <w:div w:id="1673138660">
                      <w:marLeft w:val="0"/>
                      <w:marRight w:val="0"/>
                      <w:marTop w:val="0"/>
                      <w:marBottom w:val="120"/>
                      <w:divBdr>
                        <w:top w:val="single" w:sz="6" w:space="0" w:color="F5F5F5"/>
                        <w:left w:val="single" w:sz="6" w:space="0" w:color="F5F5F5"/>
                        <w:bottom w:val="single" w:sz="6" w:space="0" w:color="F5F5F5"/>
                        <w:right w:val="single" w:sz="6" w:space="0" w:color="F5F5F5"/>
                      </w:divBdr>
                      <w:divsChild>
                        <w:div w:id="406072592">
                          <w:marLeft w:val="0"/>
                          <w:marRight w:val="0"/>
                          <w:marTop w:val="0"/>
                          <w:marBottom w:val="0"/>
                          <w:divBdr>
                            <w:top w:val="none" w:sz="0" w:space="0" w:color="auto"/>
                            <w:left w:val="none" w:sz="0" w:space="0" w:color="auto"/>
                            <w:bottom w:val="none" w:sz="0" w:space="0" w:color="auto"/>
                            <w:right w:val="none" w:sz="0" w:space="0" w:color="auto"/>
                          </w:divBdr>
                          <w:divsChild>
                            <w:div w:id="141816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5473647">
      <w:bodyDiv w:val="1"/>
      <w:marLeft w:val="0"/>
      <w:marRight w:val="0"/>
      <w:marTop w:val="0"/>
      <w:marBottom w:val="0"/>
      <w:divBdr>
        <w:top w:val="none" w:sz="0" w:space="0" w:color="auto"/>
        <w:left w:val="none" w:sz="0" w:space="0" w:color="auto"/>
        <w:bottom w:val="none" w:sz="0" w:space="0" w:color="auto"/>
        <w:right w:val="none" w:sz="0" w:space="0" w:color="auto"/>
      </w:divBdr>
    </w:div>
    <w:div w:id="389891120">
      <w:bodyDiv w:val="1"/>
      <w:marLeft w:val="0"/>
      <w:marRight w:val="0"/>
      <w:marTop w:val="0"/>
      <w:marBottom w:val="0"/>
      <w:divBdr>
        <w:top w:val="none" w:sz="0" w:space="0" w:color="auto"/>
        <w:left w:val="none" w:sz="0" w:space="0" w:color="auto"/>
        <w:bottom w:val="none" w:sz="0" w:space="0" w:color="auto"/>
        <w:right w:val="none" w:sz="0" w:space="0" w:color="auto"/>
      </w:divBdr>
    </w:div>
    <w:div w:id="396633957">
      <w:bodyDiv w:val="1"/>
      <w:marLeft w:val="0"/>
      <w:marRight w:val="0"/>
      <w:marTop w:val="0"/>
      <w:marBottom w:val="0"/>
      <w:divBdr>
        <w:top w:val="none" w:sz="0" w:space="0" w:color="auto"/>
        <w:left w:val="none" w:sz="0" w:space="0" w:color="auto"/>
        <w:bottom w:val="none" w:sz="0" w:space="0" w:color="auto"/>
        <w:right w:val="none" w:sz="0" w:space="0" w:color="auto"/>
      </w:divBdr>
    </w:div>
    <w:div w:id="398132243">
      <w:bodyDiv w:val="1"/>
      <w:marLeft w:val="0"/>
      <w:marRight w:val="0"/>
      <w:marTop w:val="0"/>
      <w:marBottom w:val="0"/>
      <w:divBdr>
        <w:top w:val="none" w:sz="0" w:space="0" w:color="auto"/>
        <w:left w:val="none" w:sz="0" w:space="0" w:color="auto"/>
        <w:bottom w:val="none" w:sz="0" w:space="0" w:color="auto"/>
        <w:right w:val="none" w:sz="0" w:space="0" w:color="auto"/>
      </w:divBdr>
    </w:div>
    <w:div w:id="413941345">
      <w:bodyDiv w:val="1"/>
      <w:marLeft w:val="0"/>
      <w:marRight w:val="0"/>
      <w:marTop w:val="0"/>
      <w:marBottom w:val="0"/>
      <w:divBdr>
        <w:top w:val="none" w:sz="0" w:space="0" w:color="auto"/>
        <w:left w:val="none" w:sz="0" w:space="0" w:color="auto"/>
        <w:bottom w:val="none" w:sz="0" w:space="0" w:color="auto"/>
        <w:right w:val="none" w:sz="0" w:space="0" w:color="auto"/>
      </w:divBdr>
    </w:div>
    <w:div w:id="429475211">
      <w:bodyDiv w:val="1"/>
      <w:marLeft w:val="0"/>
      <w:marRight w:val="0"/>
      <w:marTop w:val="0"/>
      <w:marBottom w:val="0"/>
      <w:divBdr>
        <w:top w:val="none" w:sz="0" w:space="0" w:color="auto"/>
        <w:left w:val="none" w:sz="0" w:space="0" w:color="auto"/>
        <w:bottom w:val="none" w:sz="0" w:space="0" w:color="auto"/>
        <w:right w:val="none" w:sz="0" w:space="0" w:color="auto"/>
      </w:divBdr>
    </w:div>
    <w:div w:id="430245727">
      <w:bodyDiv w:val="1"/>
      <w:marLeft w:val="0"/>
      <w:marRight w:val="0"/>
      <w:marTop w:val="0"/>
      <w:marBottom w:val="0"/>
      <w:divBdr>
        <w:top w:val="none" w:sz="0" w:space="0" w:color="auto"/>
        <w:left w:val="none" w:sz="0" w:space="0" w:color="auto"/>
        <w:bottom w:val="none" w:sz="0" w:space="0" w:color="auto"/>
        <w:right w:val="none" w:sz="0" w:space="0" w:color="auto"/>
      </w:divBdr>
    </w:div>
    <w:div w:id="430900303">
      <w:bodyDiv w:val="1"/>
      <w:marLeft w:val="0"/>
      <w:marRight w:val="0"/>
      <w:marTop w:val="0"/>
      <w:marBottom w:val="0"/>
      <w:divBdr>
        <w:top w:val="none" w:sz="0" w:space="0" w:color="auto"/>
        <w:left w:val="none" w:sz="0" w:space="0" w:color="auto"/>
        <w:bottom w:val="none" w:sz="0" w:space="0" w:color="auto"/>
        <w:right w:val="none" w:sz="0" w:space="0" w:color="auto"/>
      </w:divBdr>
    </w:div>
    <w:div w:id="436222315">
      <w:bodyDiv w:val="1"/>
      <w:marLeft w:val="0"/>
      <w:marRight w:val="0"/>
      <w:marTop w:val="0"/>
      <w:marBottom w:val="0"/>
      <w:divBdr>
        <w:top w:val="none" w:sz="0" w:space="0" w:color="auto"/>
        <w:left w:val="none" w:sz="0" w:space="0" w:color="auto"/>
        <w:bottom w:val="none" w:sz="0" w:space="0" w:color="auto"/>
        <w:right w:val="none" w:sz="0" w:space="0" w:color="auto"/>
      </w:divBdr>
    </w:div>
    <w:div w:id="440027635">
      <w:bodyDiv w:val="1"/>
      <w:marLeft w:val="0"/>
      <w:marRight w:val="0"/>
      <w:marTop w:val="0"/>
      <w:marBottom w:val="0"/>
      <w:divBdr>
        <w:top w:val="none" w:sz="0" w:space="0" w:color="auto"/>
        <w:left w:val="none" w:sz="0" w:space="0" w:color="auto"/>
        <w:bottom w:val="none" w:sz="0" w:space="0" w:color="auto"/>
        <w:right w:val="none" w:sz="0" w:space="0" w:color="auto"/>
      </w:divBdr>
    </w:div>
    <w:div w:id="457454354">
      <w:bodyDiv w:val="1"/>
      <w:marLeft w:val="0"/>
      <w:marRight w:val="0"/>
      <w:marTop w:val="0"/>
      <w:marBottom w:val="0"/>
      <w:divBdr>
        <w:top w:val="none" w:sz="0" w:space="0" w:color="auto"/>
        <w:left w:val="none" w:sz="0" w:space="0" w:color="auto"/>
        <w:bottom w:val="none" w:sz="0" w:space="0" w:color="auto"/>
        <w:right w:val="none" w:sz="0" w:space="0" w:color="auto"/>
      </w:divBdr>
    </w:div>
    <w:div w:id="458498263">
      <w:bodyDiv w:val="1"/>
      <w:marLeft w:val="0"/>
      <w:marRight w:val="0"/>
      <w:marTop w:val="0"/>
      <w:marBottom w:val="0"/>
      <w:divBdr>
        <w:top w:val="none" w:sz="0" w:space="0" w:color="auto"/>
        <w:left w:val="none" w:sz="0" w:space="0" w:color="auto"/>
        <w:bottom w:val="none" w:sz="0" w:space="0" w:color="auto"/>
        <w:right w:val="none" w:sz="0" w:space="0" w:color="auto"/>
      </w:divBdr>
    </w:div>
    <w:div w:id="477117791">
      <w:bodyDiv w:val="1"/>
      <w:marLeft w:val="0"/>
      <w:marRight w:val="0"/>
      <w:marTop w:val="0"/>
      <w:marBottom w:val="0"/>
      <w:divBdr>
        <w:top w:val="none" w:sz="0" w:space="0" w:color="auto"/>
        <w:left w:val="none" w:sz="0" w:space="0" w:color="auto"/>
        <w:bottom w:val="none" w:sz="0" w:space="0" w:color="auto"/>
        <w:right w:val="none" w:sz="0" w:space="0" w:color="auto"/>
      </w:divBdr>
    </w:div>
    <w:div w:id="482280123">
      <w:bodyDiv w:val="1"/>
      <w:marLeft w:val="0"/>
      <w:marRight w:val="0"/>
      <w:marTop w:val="0"/>
      <w:marBottom w:val="0"/>
      <w:divBdr>
        <w:top w:val="none" w:sz="0" w:space="0" w:color="auto"/>
        <w:left w:val="none" w:sz="0" w:space="0" w:color="auto"/>
        <w:bottom w:val="none" w:sz="0" w:space="0" w:color="auto"/>
        <w:right w:val="none" w:sz="0" w:space="0" w:color="auto"/>
      </w:divBdr>
    </w:div>
    <w:div w:id="491143210">
      <w:bodyDiv w:val="1"/>
      <w:marLeft w:val="0"/>
      <w:marRight w:val="0"/>
      <w:marTop w:val="0"/>
      <w:marBottom w:val="0"/>
      <w:divBdr>
        <w:top w:val="none" w:sz="0" w:space="0" w:color="auto"/>
        <w:left w:val="none" w:sz="0" w:space="0" w:color="auto"/>
        <w:bottom w:val="none" w:sz="0" w:space="0" w:color="auto"/>
        <w:right w:val="none" w:sz="0" w:space="0" w:color="auto"/>
      </w:divBdr>
    </w:div>
    <w:div w:id="500706519">
      <w:bodyDiv w:val="1"/>
      <w:marLeft w:val="0"/>
      <w:marRight w:val="0"/>
      <w:marTop w:val="0"/>
      <w:marBottom w:val="0"/>
      <w:divBdr>
        <w:top w:val="none" w:sz="0" w:space="0" w:color="auto"/>
        <w:left w:val="none" w:sz="0" w:space="0" w:color="auto"/>
        <w:bottom w:val="none" w:sz="0" w:space="0" w:color="auto"/>
        <w:right w:val="none" w:sz="0" w:space="0" w:color="auto"/>
      </w:divBdr>
      <w:divsChild>
        <w:div w:id="137964553">
          <w:marLeft w:val="418"/>
          <w:marRight w:val="0"/>
          <w:marTop w:val="120"/>
          <w:marBottom w:val="120"/>
          <w:divBdr>
            <w:top w:val="none" w:sz="0" w:space="0" w:color="auto"/>
            <w:left w:val="none" w:sz="0" w:space="0" w:color="auto"/>
            <w:bottom w:val="none" w:sz="0" w:space="0" w:color="auto"/>
            <w:right w:val="none" w:sz="0" w:space="0" w:color="auto"/>
          </w:divBdr>
        </w:div>
        <w:div w:id="344212440">
          <w:marLeft w:val="418"/>
          <w:marRight w:val="0"/>
          <w:marTop w:val="0"/>
          <w:marBottom w:val="0"/>
          <w:divBdr>
            <w:top w:val="none" w:sz="0" w:space="0" w:color="auto"/>
            <w:left w:val="none" w:sz="0" w:space="0" w:color="auto"/>
            <w:bottom w:val="none" w:sz="0" w:space="0" w:color="auto"/>
            <w:right w:val="none" w:sz="0" w:space="0" w:color="auto"/>
          </w:divBdr>
        </w:div>
        <w:div w:id="647438690">
          <w:marLeft w:val="418"/>
          <w:marRight w:val="0"/>
          <w:marTop w:val="120"/>
          <w:marBottom w:val="120"/>
          <w:divBdr>
            <w:top w:val="none" w:sz="0" w:space="0" w:color="auto"/>
            <w:left w:val="none" w:sz="0" w:space="0" w:color="auto"/>
            <w:bottom w:val="none" w:sz="0" w:space="0" w:color="auto"/>
            <w:right w:val="none" w:sz="0" w:space="0" w:color="auto"/>
          </w:divBdr>
        </w:div>
        <w:div w:id="857306977">
          <w:marLeft w:val="418"/>
          <w:marRight w:val="0"/>
          <w:marTop w:val="120"/>
          <w:marBottom w:val="120"/>
          <w:divBdr>
            <w:top w:val="none" w:sz="0" w:space="0" w:color="auto"/>
            <w:left w:val="none" w:sz="0" w:space="0" w:color="auto"/>
            <w:bottom w:val="none" w:sz="0" w:space="0" w:color="auto"/>
            <w:right w:val="none" w:sz="0" w:space="0" w:color="auto"/>
          </w:divBdr>
        </w:div>
        <w:div w:id="1027677904">
          <w:marLeft w:val="418"/>
          <w:marRight w:val="0"/>
          <w:marTop w:val="0"/>
          <w:marBottom w:val="0"/>
          <w:divBdr>
            <w:top w:val="none" w:sz="0" w:space="0" w:color="auto"/>
            <w:left w:val="none" w:sz="0" w:space="0" w:color="auto"/>
            <w:bottom w:val="none" w:sz="0" w:space="0" w:color="auto"/>
            <w:right w:val="none" w:sz="0" w:space="0" w:color="auto"/>
          </w:divBdr>
        </w:div>
        <w:div w:id="1241409495">
          <w:marLeft w:val="418"/>
          <w:marRight w:val="0"/>
          <w:marTop w:val="120"/>
          <w:marBottom w:val="120"/>
          <w:divBdr>
            <w:top w:val="none" w:sz="0" w:space="0" w:color="auto"/>
            <w:left w:val="none" w:sz="0" w:space="0" w:color="auto"/>
            <w:bottom w:val="none" w:sz="0" w:space="0" w:color="auto"/>
            <w:right w:val="none" w:sz="0" w:space="0" w:color="auto"/>
          </w:divBdr>
        </w:div>
        <w:div w:id="1539538866">
          <w:marLeft w:val="418"/>
          <w:marRight w:val="0"/>
          <w:marTop w:val="120"/>
          <w:marBottom w:val="120"/>
          <w:divBdr>
            <w:top w:val="none" w:sz="0" w:space="0" w:color="auto"/>
            <w:left w:val="none" w:sz="0" w:space="0" w:color="auto"/>
            <w:bottom w:val="none" w:sz="0" w:space="0" w:color="auto"/>
            <w:right w:val="none" w:sz="0" w:space="0" w:color="auto"/>
          </w:divBdr>
        </w:div>
      </w:divsChild>
    </w:div>
    <w:div w:id="529605547">
      <w:bodyDiv w:val="1"/>
      <w:marLeft w:val="0"/>
      <w:marRight w:val="0"/>
      <w:marTop w:val="0"/>
      <w:marBottom w:val="0"/>
      <w:divBdr>
        <w:top w:val="none" w:sz="0" w:space="0" w:color="auto"/>
        <w:left w:val="none" w:sz="0" w:space="0" w:color="auto"/>
        <w:bottom w:val="none" w:sz="0" w:space="0" w:color="auto"/>
        <w:right w:val="none" w:sz="0" w:space="0" w:color="auto"/>
      </w:divBdr>
    </w:div>
    <w:div w:id="549345894">
      <w:bodyDiv w:val="1"/>
      <w:marLeft w:val="0"/>
      <w:marRight w:val="0"/>
      <w:marTop w:val="0"/>
      <w:marBottom w:val="0"/>
      <w:divBdr>
        <w:top w:val="none" w:sz="0" w:space="0" w:color="auto"/>
        <w:left w:val="none" w:sz="0" w:space="0" w:color="auto"/>
        <w:bottom w:val="none" w:sz="0" w:space="0" w:color="auto"/>
        <w:right w:val="none" w:sz="0" w:space="0" w:color="auto"/>
      </w:divBdr>
      <w:divsChild>
        <w:div w:id="937636895">
          <w:marLeft w:val="1699"/>
          <w:marRight w:val="0"/>
          <w:marTop w:val="200"/>
          <w:marBottom w:val="0"/>
          <w:divBdr>
            <w:top w:val="none" w:sz="0" w:space="0" w:color="auto"/>
            <w:left w:val="none" w:sz="0" w:space="0" w:color="auto"/>
            <w:bottom w:val="none" w:sz="0" w:space="0" w:color="auto"/>
            <w:right w:val="none" w:sz="0" w:space="0" w:color="auto"/>
          </w:divBdr>
        </w:div>
        <w:div w:id="1132166752">
          <w:marLeft w:val="1440"/>
          <w:marRight w:val="0"/>
          <w:marTop w:val="200"/>
          <w:marBottom w:val="0"/>
          <w:divBdr>
            <w:top w:val="none" w:sz="0" w:space="0" w:color="auto"/>
            <w:left w:val="none" w:sz="0" w:space="0" w:color="auto"/>
            <w:bottom w:val="none" w:sz="0" w:space="0" w:color="auto"/>
            <w:right w:val="none" w:sz="0" w:space="0" w:color="auto"/>
          </w:divBdr>
        </w:div>
        <w:div w:id="1619339804">
          <w:marLeft w:val="1699"/>
          <w:marRight w:val="0"/>
          <w:marTop w:val="200"/>
          <w:marBottom w:val="0"/>
          <w:divBdr>
            <w:top w:val="none" w:sz="0" w:space="0" w:color="auto"/>
            <w:left w:val="none" w:sz="0" w:space="0" w:color="auto"/>
            <w:bottom w:val="none" w:sz="0" w:space="0" w:color="auto"/>
            <w:right w:val="none" w:sz="0" w:space="0" w:color="auto"/>
          </w:divBdr>
        </w:div>
      </w:divsChild>
    </w:div>
    <w:div w:id="552430487">
      <w:bodyDiv w:val="1"/>
      <w:marLeft w:val="0"/>
      <w:marRight w:val="0"/>
      <w:marTop w:val="0"/>
      <w:marBottom w:val="0"/>
      <w:divBdr>
        <w:top w:val="none" w:sz="0" w:space="0" w:color="auto"/>
        <w:left w:val="none" w:sz="0" w:space="0" w:color="auto"/>
        <w:bottom w:val="none" w:sz="0" w:space="0" w:color="auto"/>
        <w:right w:val="none" w:sz="0" w:space="0" w:color="auto"/>
      </w:divBdr>
    </w:div>
    <w:div w:id="571474393">
      <w:bodyDiv w:val="1"/>
      <w:marLeft w:val="0"/>
      <w:marRight w:val="0"/>
      <w:marTop w:val="0"/>
      <w:marBottom w:val="0"/>
      <w:divBdr>
        <w:top w:val="none" w:sz="0" w:space="0" w:color="auto"/>
        <w:left w:val="none" w:sz="0" w:space="0" w:color="auto"/>
        <w:bottom w:val="none" w:sz="0" w:space="0" w:color="auto"/>
        <w:right w:val="none" w:sz="0" w:space="0" w:color="auto"/>
      </w:divBdr>
    </w:div>
    <w:div w:id="583295723">
      <w:bodyDiv w:val="1"/>
      <w:marLeft w:val="0"/>
      <w:marRight w:val="0"/>
      <w:marTop w:val="0"/>
      <w:marBottom w:val="0"/>
      <w:divBdr>
        <w:top w:val="none" w:sz="0" w:space="0" w:color="auto"/>
        <w:left w:val="none" w:sz="0" w:space="0" w:color="auto"/>
        <w:bottom w:val="none" w:sz="0" w:space="0" w:color="auto"/>
        <w:right w:val="none" w:sz="0" w:space="0" w:color="auto"/>
      </w:divBdr>
    </w:div>
    <w:div w:id="590160412">
      <w:bodyDiv w:val="1"/>
      <w:marLeft w:val="0"/>
      <w:marRight w:val="0"/>
      <w:marTop w:val="0"/>
      <w:marBottom w:val="0"/>
      <w:divBdr>
        <w:top w:val="none" w:sz="0" w:space="0" w:color="auto"/>
        <w:left w:val="none" w:sz="0" w:space="0" w:color="auto"/>
        <w:bottom w:val="none" w:sz="0" w:space="0" w:color="auto"/>
        <w:right w:val="none" w:sz="0" w:space="0" w:color="auto"/>
      </w:divBdr>
    </w:div>
    <w:div w:id="596015844">
      <w:bodyDiv w:val="1"/>
      <w:marLeft w:val="0"/>
      <w:marRight w:val="0"/>
      <w:marTop w:val="0"/>
      <w:marBottom w:val="0"/>
      <w:divBdr>
        <w:top w:val="none" w:sz="0" w:space="0" w:color="auto"/>
        <w:left w:val="none" w:sz="0" w:space="0" w:color="auto"/>
        <w:bottom w:val="none" w:sz="0" w:space="0" w:color="auto"/>
        <w:right w:val="none" w:sz="0" w:space="0" w:color="auto"/>
      </w:divBdr>
    </w:div>
    <w:div w:id="631011374">
      <w:bodyDiv w:val="1"/>
      <w:marLeft w:val="0"/>
      <w:marRight w:val="0"/>
      <w:marTop w:val="0"/>
      <w:marBottom w:val="0"/>
      <w:divBdr>
        <w:top w:val="none" w:sz="0" w:space="0" w:color="auto"/>
        <w:left w:val="none" w:sz="0" w:space="0" w:color="auto"/>
        <w:bottom w:val="none" w:sz="0" w:space="0" w:color="auto"/>
        <w:right w:val="none" w:sz="0" w:space="0" w:color="auto"/>
      </w:divBdr>
    </w:div>
    <w:div w:id="668220717">
      <w:bodyDiv w:val="1"/>
      <w:marLeft w:val="0"/>
      <w:marRight w:val="0"/>
      <w:marTop w:val="0"/>
      <w:marBottom w:val="0"/>
      <w:divBdr>
        <w:top w:val="none" w:sz="0" w:space="0" w:color="auto"/>
        <w:left w:val="none" w:sz="0" w:space="0" w:color="auto"/>
        <w:bottom w:val="none" w:sz="0" w:space="0" w:color="auto"/>
        <w:right w:val="none" w:sz="0" w:space="0" w:color="auto"/>
      </w:divBdr>
    </w:div>
    <w:div w:id="675427819">
      <w:bodyDiv w:val="1"/>
      <w:marLeft w:val="0"/>
      <w:marRight w:val="0"/>
      <w:marTop w:val="0"/>
      <w:marBottom w:val="0"/>
      <w:divBdr>
        <w:top w:val="none" w:sz="0" w:space="0" w:color="auto"/>
        <w:left w:val="none" w:sz="0" w:space="0" w:color="auto"/>
        <w:bottom w:val="none" w:sz="0" w:space="0" w:color="auto"/>
        <w:right w:val="none" w:sz="0" w:space="0" w:color="auto"/>
      </w:divBdr>
    </w:div>
    <w:div w:id="677581110">
      <w:bodyDiv w:val="1"/>
      <w:marLeft w:val="0"/>
      <w:marRight w:val="0"/>
      <w:marTop w:val="0"/>
      <w:marBottom w:val="0"/>
      <w:divBdr>
        <w:top w:val="none" w:sz="0" w:space="0" w:color="auto"/>
        <w:left w:val="none" w:sz="0" w:space="0" w:color="auto"/>
        <w:bottom w:val="none" w:sz="0" w:space="0" w:color="auto"/>
        <w:right w:val="none" w:sz="0" w:space="0" w:color="auto"/>
      </w:divBdr>
    </w:div>
    <w:div w:id="698045986">
      <w:bodyDiv w:val="1"/>
      <w:marLeft w:val="0"/>
      <w:marRight w:val="0"/>
      <w:marTop w:val="0"/>
      <w:marBottom w:val="0"/>
      <w:divBdr>
        <w:top w:val="none" w:sz="0" w:space="0" w:color="auto"/>
        <w:left w:val="none" w:sz="0" w:space="0" w:color="auto"/>
        <w:bottom w:val="none" w:sz="0" w:space="0" w:color="auto"/>
        <w:right w:val="none" w:sz="0" w:space="0" w:color="auto"/>
      </w:divBdr>
    </w:div>
    <w:div w:id="703866060">
      <w:bodyDiv w:val="1"/>
      <w:marLeft w:val="0"/>
      <w:marRight w:val="0"/>
      <w:marTop w:val="0"/>
      <w:marBottom w:val="0"/>
      <w:divBdr>
        <w:top w:val="none" w:sz="0" w:space="0" w:color="auto"/>
        <w:left w:val="none" w:sz="0" w:space="0" w:color="auto"/>
        <w:bottom w:val="none" w:sz="0" w:space="0" w:color="auto"/>
        <w:right w:val="none" w:sz="0" w:space="0" w:color="auto"/>
      </w:divBdr>
    </w:div>
    <w:div w:id="704982012">
      <w:bodyDiv w:val="1"/>
      <w:marLeft w:val="0"/>
      <w:marRight w:val="0"/>
      <w:marTop w:val="0"/>
      <w:marBottom w:val="0"/>
      <w:divBdr>
        <w:top w:val="none" w:sz="0" w:space="0" w:color="auto"/>
        <w:left w:val="none" w:sz="0" w:space="0" w:color="auto"/>
        <w:bottom w:val="none" w:sz="0" w:space="0" w:color="auto"/>
        <w:right w:val="none" w:sz="0" w:space="0" w:color="auto"/>
      </w:divBdr>
    </w:div>
    <w:div w:id="712654769">
      <w:bodyDiv w:val="1"/>
      <w:marLeft w:val="0"/>
      <w:marRight w:val="0"/>
      <w:marTop w:val="0"/>
      <w:marBottom w:val="0"/>
      <w:divBdr>
        <w:top w:val="none" w:sz="0" w:space="0" w:color="auto"/>
        <w:left w:val="none" w:sz="0" w:space="0" w:color="auto"/>
        <w:bottom w:val="none" w:sz="0" w:space="0" w:color="auto"/>
        <w:right w:val="none" w:sz="0" w:space="0" w:color="auto"/>
      </w:divBdr>
    </w:div>
    <w:div w:id="731848904">
      <w:bodyDiv w:val="1"/>
      <w:marLeft w:val="0"/>
      <w:marRight w:val="0"/>
      <w:marTop w:val="0"/>
      <w:marBottom w:val="0"/>
      <w:divBdr>
        <w:top w:val="none" w:sz="0" w:space="0" w:color="auto"/>
        <w:left w:val="none" w:sz="0" w:space="0" w:color="auto"/>
        <w:bottom w:val="none" w:sz="0" w:space="0" w:color="auto"/>
        <w:right w:val="none" w:sz="0" w:space="0" w:color="auto"/>
      </w:divBdr>
    </w:div>
    <w:div w:id="733430355">
      <w:bodyDiv w:val="1"/>
      <w:marLeft w:val="0"/>
      <w:marRight w:val="0"/>
      <w:marTop w:val="0"/>
      <w:marBottom w:val="0"/>
      <w:divBdr>
        <w:top w:val="none" w:sz="0" w:space="0" w:color="auto"/>
        <w:left w:val="none" w:sz="0" w:space="0" w:color="auto"/>
        <w:bottom w:val="none" w:sz="0" w:space="0" w:color="auto"/>
        <w:right w:val="none" w:sz="0" w:space="0" w:color="auto"/>
      </w:divBdr>
    </w:div>
    <w:div w:id="734862960">
      <w:bodyDiv w:val="1"/>
      <w:marLeft w:val="0"/>
      <w:marRight w:val="0"/>
      <w:marTop w:val="0"/>
      <w:marBottom w:val="0"/>
      <w:divBdr>
        <w:top w:val="none" w:sz="0" w:space="0" w:color="auto"/>
        <w:left w:val="none" w:sz="0" w:space="0" w:color="auto"/>
        <w:bottom w:val="none" w:sz="0" w:space="0" w:color="auto"/>
        <w:right w:val="none" w:sz="0" w:space="0" w:color="auto"/>
      </w:divBdr>
      <w:divsChild>
        <w:div w:id="123040360">
          <w:marLeft w:val="274"/>
          <w:marRight w:val="0"/>
          <w:marTop w:val="43"/>
          <w:marBottom w:val="0"/>
          <w:divBdr>
            <w:top w:val="none" w:sz="0" w:space="0" w:color="auto"/>
            <w:left w:val="none" w:sz="0" w:space="0" w:color="auto"/>
            <w:bottom w:val="none" w:sz="0" w:space="0" w:color="auto"/>
            <w:right w:val="none" w:sz="0" w:space="0" w:color="auto"/>
          </w:divBdr>
        </w:div>
        <w:div w:id="415059535">
          <w:marLeft w:val="274"/>
          <w:marRight w:val="0"/>
          <w:marTop w:val="43"/>
          <w:marBottom w:val="0"/>
          <w:divBdr>
            <w:top w:val="none" w:sz="0" w:space="0" w:color="auto"/>
            <w:left w:val="none" w:sz="0" w:space="0" w:color="auto"/>
            <w:bottom w:val="none" w:sz="0" w:space="0" w:color="auto"/>
            <w:right w:val="none" w:sz="0" w:space="0" w:color="auto"/>
          </w:divBdr>
        </w:div>
        <w:div w:id="1826124389">
          <w:marLeft w:val="274"/>
          <w:marRight w:val="0"/>
          <w:marTop w:val="43"/>
          <w:marBottom w:val="0"/>
          <w:divBdr>
            <w:top w:val="none" w:sz="0" w:space="0" w:color="auto"/>
            <w:left w:val="none" w:sz="0" w:space="0" w:color="auto"/>
            <w:bottom w:val="none" w:sz="0" w:space="0" w:color="auto"/>
            <w:right w:val="none" w:sz="0" w:space="0" w:color="auto"/>
          </w:divBdr>
        </w:div>
      </w:divsChild>
    </w:div>
    <w:div w:id="775098465">
      <w:bodyDiv w:val="1"/>
      <w:marLeft w:val="0"/>
      <w:marRight w:val="0"/>
      <w:marTop w:val="0"/>
      <w:marBottom w:val="0"/>
      <w:divBdr>
        <w:top w:val="none" w:sz="0" w:space="0" w:color="auto"/>
        <w:left w:val="none" w:sz="0" w:space="0" w:color="auto"/>
        <w:bottom w:val="none" w:sz="0" w:space="0" w:color="auto"/>
        <w:right w:val="none" w:sz="0" w:space="0" w:color="auto"/>
      </w:divBdr>
    </w:div>
    <w:div w:id="819542644">
      <w:bodyDiv w:val="1"/>
      <w:marLeft w:val="0"/>
      <w:marRight w:val="0"/>
      <w:marTop w:val="0"/>
      <w:marBottom w:val="0"/>
      <w:divBdr>
        <w:top w:val="none" w:sz="0" w:space="0" w:color="auto"/>
        <w:left w:val="none" w:sz="0" w:space="0" w:color="auto"/>
        <w:bottom w:val="none" w:sz="0" w:space="0" w:color="auto"/>
        <w:right w:val="none" w:sz="0" w:space="0" w:color="auto"/>
      </w:divBdr>
    </w:div>
    <w:div w:id="840511319">
      <w:bodyDiv w:val="1"/>
      <w:marLeft w:val="0"/>
      <w:marRight w:val="0"/>
      <w:marTop w:val="0"/>
      <w:marBottom w:val="0"/>
      <w:divBdr>
        <w:top w:val="none" w:sz="0" w:space="0" w:color="auto"/>
        <w:left w:val="none" w:sz="0" w:space="0" w:color="auto"/>
        <w:bottom w:val="none" w:sz="0" w:space="0" w:color="auto"/>
        <w:right w:val="none" w:sz="0" w:space="0" w:color="auto"/>
      </w:divBdr>
    </w:div>
    <w:div w:id="851647385">
      <w:bodyDiv w:val="1"/>
      <w:marLeft w:val="0"/>
      <w:marRight w:val="0"/>
      <w:marTop w:val="0"/>
      <w:marBottom w:val="0"/>
      <w:divBdr>
        <w:top w:val="none" w:sz="0" w:space="0" w:color="auto"/>
        <w:left w:val="none" w:sz="0" w:space="0" w:color="auto"/>
        <w:bottom w:val="none" w:sz="0" w:space="0" w:color="auto"/>
        <w:right w:val="none" w:sz="0" w:space="0" w:color="auto"/>
      </w:divBdr>
    </w:div>
    <w:div w:id="862086241">
      <w:bodyDiv w:val="1"/>
      <w:marLeft w:val="0"/>
      <w:marRight w:val="0"/>
      <w:marTop w:val="0"/>
      <w:marBottom w:val="0"/>
      <w:divBdr>
        <w:top w:val="none" w:sz="0" w:space="0" w:color="auto"/>
        <w:left w:val="none" w:sz="0" w:space="0" w:color="auto"/>
        <w:bottom w:val="none" w:sz="0" w:space="0" w:color="auto"/>
        <w:right w:val="none" w:sz="0" w:space="0" w:color="auto"/>
      </w:divBdr>
    </w:div>
    <w:div w:id="886069382">
      <w:bodyDiv w:val="1"/>
      <w:marLeft w:val="0"/>
      <w:marRight w:val="0"/>
      <w:marTop w:val="0"/>
      <w:marBottom w:val="0"/>
      <w:divBdr>
        <w:top w:val="none" w:sz="0" w:space="0" w:color="auto"/>
        <w:left w:val="none" w:sz="0" w:space="0" w:color="auto"/>
        <w:bottom w:val="none" w:sz="0" w:space="0" w:color="auto"/>
        <w:right w:val="none" w:sz="0" w:space="0" w:color="auto"/>
      </w:divBdr>
    </w:div>
    <w:div w:id="896740968">
      <w:bodyDiv w:val="1"/>
      <w:marLeft w:val="0"/>
      <w:marRight w:val="0"/>
      <w:marTop w:val="0"/>
      <w:marBottom w:val="0"/>
      <w:divBdr>
        <w:top w:val="none" w:sz="0" w:space="0" w:color="auto"/>
        <w:left w:val="none" w:sz="0" w:space="0" w:color="auto"/>
        <w:bottom w:val="none" w:sz="0" w:space="0" w:color="auto"/>
        <w:right w:val="none" w:sz="0" w:space="0" w:color="auto"/>
      </w:divBdr>
    </w:div>
    <w:div w:id="901789528">
      <w:bodyDiv w:val="1"/>
      <w:marLeft w:val="0"/>
      <w:marRight w:val="0"/>
      <w:marTop w:val="0"/>
      <w:marBottom w:val="0"/>
      <w:divBdr>
        <w:top w:val="none" w:sz="0" w:space="0" w:color="auto"/>
        <w:left w:val="none" w:sz="0" w:space="0" w:color="auto"/>
        <w:bottom w:val="none" w:sz="0" w:space="0" w:color="auto"/>
        <w:right w:val="none" w:sz="0" w:space="0" w:color="auto"/>
      </w:divBdr>
    </w:div>
    <w:div w:id="920333168">
      <w:bodyDiv w:val="1"/>
      <w:marLeft w:val="0"/>
      <w:marRight w:val="0"/>
      <w:marTop w:val="0"/>
      <w:marBottom w:val="0"/>
      <w:divBdr>
        <w:top w:val="none" w:sz="0" w:space="0" w:color="auto"/>
        <w:left w:val="none" w:sz="0" w:space="0" w:color="auto"/>
        <w:bottom w:val="none" w:sz="0" w:space="0" w:color="auto"/>
        <w:right w:val="none" w:sz="0" w:space="0" w:color="auto"/>
      </w:divBdr>
    </w:div>
    <w:div w:id="931164453">
      <w:bodyDiv w:val="1"/>
      <w:marLeft w:val="0"/>
      <w:marRight w:val="0"/>
      <w:marTop w:val="0"/>
      <w:marBottom w:val="0"/>
      <w:divBdr>
        <w:top w:val="none" w:sz="0" w:space="0" w:color="auto"/>
        <w:left w:val="none" w:sz="0" w:space="0" w:color="auto"/>
        <w:bottom w:val="none" w:sz="0" w:space="0" w:color="auto"/>
        <w:right w:val="none" w:sz="0" w:space="0" w:color="auto"/>
      </w:divBdr>
    </w:div>
    <w:div w:id="935552196">
      <w:bodyDiv w:val="1"/>
      <w:marLeft w:val="0"/>
      <w:marRight w:val="0"/>
      <w:marTop w:val="0"/>
      <w:marBottom w:val="0"/>
      <w:divBdr>
        <w:top w:val="none" w:sz="0" w:space="0" w:color="auto"/>
        <w:left w:val="none" w:sz="0" w:space="0" w:color="auto"/>
        <w:bottom w:val="none" w:sz="0" w:space="0" w:color="auto"/>
        <w:right w:val="none" w:sz="0" w:space="0" w:color="auto"/>
      </w:divBdr>
    </w:div>
    <w:div w:id="943659460">
      <w:bodyDiv w:val="1"/>
      <w:marLeft w:val="0"/>
      <w:marRight w:val="0"/>
      <w:marTop w:val="0"/>
      <w:marBottom w:val="0"/>
      <w:divBdr>
        <w:top w:val="none" w:sz="0" w:space="0" w:color="auto"/>
        <w:left w:val="none" w:sz="0" w:space="0" w:color="auto"/>
        <w:bottom w:val="none" w:sz="0" w:space="0" w:color="auto"/>
        <w:right w:val="none" w:sz="0" w:space="0" w:color="auto"/>
      </w:divBdr>
    </w:div>
    <w:div w:id="970133284">
      <w:bodyDiv w:val="1"/>
      <w:marLeft w:val="0"/>
      <w:marRight w:val="0"/>
      <w:marTop w:val="0"/>
      <w:marBottom w:val="0"/>
      <w:divBdr>
        <w:top w:val="none" w:sz="0" w:space="0" w:color="auto"/>
        <w:left w:val="none" w:sz="0" w:space="0" w:color="auto"/>
        <w:bottom w:val="none" w:sz="0" w:space="0" w:color="auto"/>
        <w:right w:val="none" w:sz="0" w:space="0" w:color="auto"/>
      </w:divBdr>
    </w:div>
    <w:div w:id="977222408">
      <w:bodyDiv w:val="1"/>
      <w:marLeft w:val="0"/>
      <w:marRight w:val="0"/>
      <w:marTop w:val="0"/>
      <w:marBottom w:val="0"/>
      <w:divBdr>
        <w:top w:val="none" w:sz="0" w:space="0" w:color="auto"/>
        <w:left w:val="none" w:sz="0" w:space="0" w:color="auto"/>
        <w:bottom w:val="none" w:sz="0" w:space="0" w:color="auto"/>
        <w:right w:val="none" w:sz="0" w:space="0" w:color="auto"/>
      </w:divBdr>
    </w:div>
    <w:div w:id="982857245">
      <w:bodyDiv w:val="1"/>
      <w:marLeft w:val="0"/>
      <w:marRight w:val="0"/>
      <w:marTop w:val="0"/>
      <w:marBottom w:val="0"/>
      <w:divBdr>
        <w:top w:val="none" w:sz="0" w:space="0" w:color="auto"/>
        <w:left w:val="none" w:sz="0" w:space="0" w:color="auto"/>
        <w:bottom w:val="none" w:sz="0" w:space="0" w:color="auto"/>
        <w:right w:val="none" w:sz="0" w:space="0" w:color="auto"/>
      </w:divBdr>
    </w:div>
    <w:div w:id="991638025">
      <w:bodyDiv w:val="1"/>
      <w:marLeft w:val="0"/>
      <w:marRight w:val="0"/>
      <w:marTop w:val="0"/>
      <w:marBottom w:val="0"/>
      <w:divBdr>
        <w:top w:val="none" w:sz="0" w:space="0" w:color="auto"/>
        <w:left w:val="none" w:sz="0" w:space="0" w:color="auto"/>
        <w:bottom w:val="none" w:sz="0" w:space="0" w:color="auto"/>
        <w:right w:val="none" w:sz="0" w:space="0" w:color="auto"/>
      </w:divBdr>
    </w:div>
    <w:div w:id="1000698856">
      <w:bodyDiv w:val="1"/>
      <w:marLeft w:val="0"/>
      <w:marRight w:val="0"/>
      <w:marTop w:val="0"/>
      <w:marBottom w:val="0"/>
      <w:divBdr>
        <w:top w:val="none" w:sz="0" w:space="0" w:color="auto"/>
        <w:left w:val="none" w:sz="0" w:space="0" w:color="auto"/>
        <w:bottom w:val="none" w:sz="0" w:space="0" w:color="auto"/>
        <w:right w:val="none" w:sz="0" w:space="0" w:color="auto"/>
      </w:divBdr>
    </w:div>
    <w:div w:id="1012957024">
      <w:bodyDiv w:val="1"/>
      <w:marLeft w:val="0"/>
      <w:marRight w:val="0"/>
      <w:marTop w:val="0"/>
      <w:marBottom w:val="0"/>
      <w:divBdr>
        <w:top w:val="none" w:sz="0" w:space="0" w:color="auto"/>
        <w:left w:val="none" w:sz="0" w:space="0" w:color="auto"/>
        <w:bottom w:val="none" w:sz="0" w:space="0" w:color="auto"/>
        <w:right w:val="none" w:sz="0" w:space="0" w:color="auto"/>
      </w:divBdr>
    </w:div>
    <w:div w:id="1013187487">
      <w:bodyDiv w:val="1"/>
      <w:marLeft w:val="0"/>
      <w:marRight w:val="0"/>
      <w:marTop w:val="0"/>
      <w:marBottom w:val="0"/>
      <w:divBdr>
        <w:top w:val="none" w:sz="0" w:space="0" w:color="auto"/>
        <w:left w:val="none" w:sz="0" w:space="0" w:color="auto"/>
        <w:bottom w:val="none" w:sz="0" w:space="0" w:color="auto"/>
        <w:right w:val="none" w:sz="0" w:space="0" w:color="auto"/>
      </w:divBdr>
    </w:div>
    <w:div w:id="1028067958">
      <w:bodyDiv w:val="1"/>
      <w:marLeft w:val="0"/>
      <w:marRight w:val="0"/>
      <w:marTop w:val="0"/>
      <w:marBottom w:val="0"/>
      <w:divBdr>
        <w:top w:val="none" w:sz="0" w:space="0" w:color="auto"/>
        <w:left w:val="none" w:sz="0" w:space="0" w:color="auto"/>
        <w:bottom w:val="none" w:sz="0" w:space="0" w:color="auto"/>
        <w:right w:val="none" w:sz="0" w:space="0" w:color="auto"/>
      </w:divBdr>
    </w:div>
    <w:div w:id="1042635872">
      <w:bodyDiv w:val="1"/>
      <w:marLeft w:val="0"/>
      <w:marRight w:val="0"/>
      <w:marTop w:val="0"/>
      <w:marBottom w:val="0"/>
      <w:divBdr>
        <w:top w:val="none" w:sz="0" w:space="0" w:color="auto"/>
        <w:left w:val="none" w:sz="0" w:space="0" w:color="auto"/>
        <w:bottom w:val="none" w:sz="0" w:space="0" w:color="auto"/>
        <w:right w:val="none" w:sz="0" w:space="0" w:color="auto"/>
      </w:divBdr>
    </w:div>
    <w:div w:id="1046178968">
      <w:bodyDiv w:val="1"/>
      <w:marLeft w:val="0"/>
      <w:marRight w:val="0"/>
      <w:marTop w:val="0"/>
      <w:marBottom w:val="0"/>
      <w:divBdr>
        <w:top w:val="none" w:sz="0" w:space="0" w:color="auto"/>
        <w:left w:val="none" w:sz="0" w:space="0" w:color="auto"/>
        <w:bottom w:val="none" w:sz="0" w:space="0" w:color="auto"/>
        <w:right w:val="none" w:sz="0" w:space="0" w:color="auto"/>
      </w:divBdr>
    </w:div>
    <w:div w:id="1050107846">
      <w:bodyDiv w:val="1"/>
      <w:marLeft w:val="0"/>
      <w:marRight w:val="0"/>
      <w:marTop w:val="0"/>
      <w:marBottom w:val="0"/>
      <w:divBdr>
        <w:top w:val="none" w:sz="0" w:space="0" w:color="auto"/>
        <w:left w:val="none" w:sz="0" w:space="0" w:color="auto"/>
        <w:bottom w:val="none" w:sz="0" w:space="0" w:color="auto"/>
        <w:right w:val="none" w:sz="0" w:space="0" w:color="auto"/>
      </w:divBdr>
    </w:div>
    <w:div w:id="1072460202">
      <w:bodyDiv w:val="1"/>
      <w:marLeft w:val="0"/>
      <w:marRight w:val="0"/>
      <w:marTop w:val="0"/>
      <w:marBottom w:val="0"/>
      <w:divBdr>
        <w:top w:val="none" w:sz="0" w:space="0" w:color="auto"/>
        <w:left w:val="none" w:sz="0" w:space="0" w:color="auto"/>
        <w:bottom w:val="none" w:sz="0" w:space="0" w:color="auto"/>
        <w:right w:val="none" w:sz="0" w:space="0" w:color="auto"/>
      </w:divBdr>
    </w:div>
    <w:div w:id="1076787467">
      <w:bodyDiv w:val="1"/>
      <w:marLeft w:val="0"/>
      <w:marRight w:val="0"/>
      <w:marTop w:val="0"/>
      <w:marBottom w:val="0"/>
      <w:divBdr>
        <w:top w:val="none" w:sz="0" w:space="0" w:color="auto"/>
        <w:left w:val="none" w:sz="0" w:space="0" w:color="auto"/>
        <w:bottom w:val="none" w:sz="0" w:space="0" w:color="auto"/>
        <w:right w:val="none" w:sz="0" w:space="0" w:color="auto"/>
      </w:divBdr>
    </w:div>
    <w:div w:id="1134173923">
      <w:bodyDiv w:val="1"/>
      <w:marLeft w:val="0"/>
      <w:marRight w:val="0"/>
      <w:marTop w:val="0"/>
      <w:marBottom w:val="0"/>
      <w:divBdr>
        <w:top w:val="none" w:sz="0" w:space="0" w:color="auto"/>
        <w:left w:val="none" w:sz="0" w:space="0" w:color="auto"/>
        <w:bottom w:val="none" w:sz="0" w:space="0" w:color="auto"/>
        <w:right w:val="none" w:sz="0" w:space="0" w:color="auto"/>
      </w:divBdr>
    </w:div>
    <w:div w:id="1161891458">
      <w:bodyDiv w:val="1"/>
      <w:marLeft w:val="0"/>
      <w:marRight w:val="0"/>
      <w:marTop w:val="0"/>
      <w:marBottom w:val="0"/>
      <w:divBdr>
        <w:top w:val="none" w:sz="0" w:space="0" w:color="auto"/>
        <w:left w:val="none" w:sz="0" w:space="0" w:color="auto"/>
        <w:bottom w:val="none" w:sz="0" w:space="0" w:color="auto"/>
        <w:right w:val="none" w:sz="0" w:space="0" w:color="auto"/>
      </w:divBdr>
    </w:div>
    <w:div w:id="1162891584">
      <w:bodyDiv w:val="1"/>
      <w:marLeft w:val="0"/>
      <w:marRight w:val="0"/>
      <w:marTop w:val="0"/>
      <w:marBottom w:val="0"/>
      <w:divBdr>
        <w:top w:val="none" w:sz="0" w:space="0" w:color="auto"/>
        <w:left w:val="none" w:sz="0" w:space="0" w:color="auto"/>
        <w:bottom w:val="none" w:sz="0" w:space="0" w:color="auto"/>
        <w:right w:val="none" w:sz="0" w:space="0" w:color="auto"/>
      </w:divBdr>
    </w:div>
    <w:div w:id="1166827580">
      <w:bodyDiv w:val="1"/>
      <w:marLeft w:val="0"/>
      <w:marRight w:val="0"/>
      <w:marTop w:val="0"/>
      <w:marBottom w:val="0"/>
      <w:divBdr>
        <w:top w:val="none" w:sz="0" w:space="0" w:color="auto"/>
        <w:left w:val="none" w:sz="0" w:space="0" w:color="auto"/>
        <w:bottom w:val="none" w:sz="0" w:space="0" w:color="auto"/>
        <w:right w:val="none" w:sz="0" w:space="0" w:color="auto"/>
      </w:divBdr>
    </w:div>
    <w:div w:id="1174496204">
      <w:bodyDiv w:val="1"/>
      <w:marLeft w:val="0"/>
      <w:marRight w:val="0"/>
      <w:marTop w:val="0"/>
      <w:marBottom w:val="0"/>
      <w:divBdr>
        <w:top w:val="none" w:sz="0" w:space="0" w:color="auto"/>
        <w:left w:val="none" w:sz="0" w:space="0" w:color="auto"/>
        <w:bottom w:val="none" w:sz="0" w:space="0" w:color="auto"/>
        <w:right w:val="none" w:sz="0" w:space="0" w:color="auto"/>
      </w:divBdr>
    </w:div>
    <w:div w:id="1178619302">
      <w:bodyDiv w:val="1"/>
      <w:marLeft w:val="0"/>
      <w:marRight w:val="0"/>
      <w:marTop w:val="0"/>
      <w:marBottom w:val="0"/>
      <w:divBdr>
        <w:top w:val="none" w:sz="0" w:space="0" w:color="auto"/>
        <w:left w:val="none" w:sz="0" w:space="0" w:color="auto"/>
        <w:bottom w:val="none" w:sz="0" w:space="0" w:color="auto"/>
        <w:right w:val="none" w:sz="0" w:space="0" w:color="auto"/>
      </w:divBdr>
    </w:div>
    <w:div w:id="1184978309">
      <w:bodyDiv w:val="1"/>
      <w:marLeft w:val="0"/>
      <w:marRight w:val="0"/>
      <w:marTop w:val="0"/>
      <w:marBottom w:val="0"/>
      <w:divBdr>
        <w:top w:val="none" w:sz="0" w:space="0" w:color="auto"/>
        <w:left w:val="none" w:sz="0" w:space="0" w:color="auto"/>
        <w:bottom w:val="none" w:sz="0" w:space="0" w:color="auto"/>
        <w:right w:val="none" w:sz="0" w:space="0" w:color="auto"/>
      </w:divBdr>
    </w:div>
    <w:div w:id="1203396830">
      <w:bodyDiv w:val="1"/>
      <w:marLeft w:val="0"/>
      <w:marRight w:val="0"/>
      <w:marTop w:val="0"/>
      <w:marBottom w:val="0"/>
      <w:divBdr>
        <w:top w:val="none" w:sz="0" w:space="0" w:color="auto"/>
        <w:left w:val="none" w:sz="0" w:space="0" w:color="auto"/>
        <w:bottom w:val="none" w:sz="0" w:space="0" w:color="auto"/>
        <w:right w:val="none" w:sz="0" w:space="0" w:color="auto"/>
      </w:divBdr>
    </w:div>
    <w:div w:id="1211334404">
      <w:bodyDiv w:val="1"/>
      <w:marLeft w:val="0"/>
      <w:marRight w:val="0"/>
      <w:marTop w:val="0"/>
      <w:marBottom w:val="0"/>
      <w:divBdr>
        <w:top w:val="none" w:sz="0" w:space="0" w:color="auto"/>
        <w:left w:val="none" w:sz="0" w:space="0" w:color="auto"/>
        <w:bottom w:val="none" w:sz="0" w:space="0" w:color="auto"/>
        <w:right w:val="none" w:sz="0" w:space="0" w:color="auto"/>
      </w:divBdr>
    </w:div>
    <w:div w:id="1221936289">
      <w:bodyDiv w:val="1"/>
      <w:marLeft w:val="0"/>
      <w:marRight w:val="0"/>
      <w:marTop w:val="0"/>
      <w:marBottom w:val="0"/>
      <w:divBdr>
        <w:top w:val="none" w:sz="0" w:space="0" w:color="auto"/>
        <w:left w:val="none" w:sz="0" w:space="0" w:color="auto"/>
        <w:bottom w:val="none" w:sz="0" w:space="0" w:color="auto"/>
        <w:right w:val="none" w:sz="0" w:space="0" w:color="auto"/>
      </w:divBdr>
    </w:div>
    <w:div w:id="1226529864">
      <w:bodyDiv w:val="1"/>
      <w:marLeft w:val="0"/>
      <w:marRight w:val="0"/>
      <w:marTop w:val="0"/>
      <w:marBottom w:val="0"/>
      <w:divBdr>
        <w:top w:val="none" w:sz="0" w:space="0" w:color="auto"/>
        <w:left w:val="none" w:sz="0" w:space="0" w:color="auto"/>
        <w:bottom w:val="none" w:sz="0" w:space="0" w:color="auto"/>
        <w:right w:val="none" w:sz="0" w:space="0" w:color="auto"/>
      </w:divBdr>
    </w:div>
    <w:div w:id="1232279022">
      <w:bodyDiv w:val="1"/>
      <w:marLeft w:val="0"/>
      <w:marRight w:val="0"/>
      <w:marTop w:val="0"/>
      <w:marBottom w:val="0"/>
      <w:divBdr>
        <w:top w:val="none" w:sz="0" w:space="0" w:color="auto"/>
        <w:left w:val="none" w:sz="0" w:space="0" w:color="auto"/>
        <w:bottom w:val="none" w:sz="0" w:space="0" w:color="auto"/>
        <w:right w:val="none" w:sz="0" w:space="0" w:color="auto"/>
      </w:divBdr>
    </w:div>
    <w:div w:id="1241527119">
      <w:bodyDiv w:val="1"/>
      <w:marLeft w:val="0"/>
      <w:marRight w:val="0"/>
      <w:marTop w:val="0"/>
      <w:marBottom w:val="0"/>
      <w:divBdr>
        <w:top w:val="none" w:sz="0" w:space="0" w:color="auto"/>
        <w:left w:val="none" w:sz="0" w:space="0" w:color="auto"/>
        <w:bottom w:val="none" w:sz="0" w:space="0" w:color="auto"/>
        <w:right w:val="none" w:sz="0" w:space="0" w:color="auto"/>
      </w:divBdr>
    </w:div>
    <w:div w:id="1258052843">
      <w:bodyDiv w:val="1"/>
      <w:marLeft w:val="0"/>
      <w:marRight w:val="0"/>
      <w:marTop w:val="0"/>
      <w:marBottom w:val="0"/>
      <w:divBdr>
        <w:top w:val="none" w:sz="0" w:space="0" w:color="auto"/>
        <w:left w:val="none" w:sz="0" w:space="0" w:color="auto"/>
        <w:bottom w:val="none" w:sz="0" w:space="0" w:color="auto"/>
        <w:right w:val="none" w:sz="0" w:space="0" w:color="auto"/>
      </w:divBdr>
    </w:div>
    <w:div w:id="1258296257">
      <w:bodyDiv w:val="1"/>
      <w:marLeft w:val="0"/>
      <w:marRight w:val="0"/>
      <w:marTop w:val="0"/>
      <w:marBottom w:val="0"/>
      <w:divBdr>
        <w:top w:val="none" w:sz="0" w:space="0" w:color="auto"/>
        <w:left w:val="none" w:sz="0" w:space="0" w:color="auto"/>
        <w:bottom w:val="none" w:sz="0" w:space="0" w:color="auto"/>
        <w:right w:val="none" w:sz="0" w:space="0" w:color="auto"/>
      </w:divBdr>
      <w:divsChild>
        <w:div w:id="1825317155">
          <w:marLeft w:val="0"/>
          <w:marRight w:val="0"/>
          <w:marTop w:val="0"/>
          <w:marBottom w:val="0"/>
          <w:divBdr>
            <w:top w:val="none" w:sz="0" w:space="0" w:color="auto"/>
            <w:left w:val="none" w:sz="0" w:space="0" w:color="auto"/>
            <w:bottom w:val="none" w:sz="0" w:space="0" w:color="auto"/>
            <w:right w:val="none" w:sz="0" w:space="0" w:color="auto"/>
          </w:divBdr>
        </w:div>
      </w:divsChild>
    </w:div>
    <w:div w:id="1260526938">
      <w:bodyDiv w:val="1"/>
      <w:marLeft w:val="0"/>
      <w:marRight w:val="0"/>
      <w:marTop w:val="0"/>
      <w:marBottom w:val="0"/>
      <w:divBdr>
        <w:top w:val="none" w:sz="0" w:space="0" w:color="auto"/>
        <w:left w:val="none" w:sz="0" w:space="0" w:color="auto"/>
        <w:bottom w:val="none" w:sz="0" w:space="0" w:color="auto"/>
        <w:right w:val="none" w:sz="0" w:space="0" w:color="auto"/>
      </w:divBdr>
    </w:div>
    <w:div w:id="1273368219">
      <w:bodyDiv w:val="1"/>
      <w:marLeft w:val="0"/>
      <w:marRight w:val="0"/>
      <w:marTop w:val="0"/>
      <w:marBottom w:val="0"/>
      <w:divBdr>
        <w:top w:val="none" w:sz="0" w:space="0" w:color="auto"/>
        <w:left w:val="none" w:sz="0" w:space="0" w:color="auto"/>
        <w:bottom w:val="none" w:sz="0" w:space="0" w:color="auto"/>
        <w:right w:val="none" w:sz="0" w:space="0" w:color="auto"/>
      </w:divBdr>
    </w:div>
    <w:div w:id="1304850063">
      <w:bodyDiv w:val="1"/>
      <w:marLeft w:val="0"/>
      <w:marRight w:val="0"/>
      <w:marTop w:val="0"/>
      <w:marBottom w:val="0"/>
      <w:divBdr>
        <w:top w:val="none" w:sz="0" w:space="0" w:color="auto"/>
        <w:left w:val="none" w:sz="0" w:space="0" w:color="auto"/>
        <w:bottom w:val="none" w:sz="0" w:space="0" w:color="auto"/>
        <w:right w:val="none" w:sz="0" w:space="0" w:color="auto"/>
      </w:divBdr>
    </w:div>
    <w:div w:id="1307275708">
      <w:bodyDiv w:val="1"/>
      <w:marLeft w:val="0"/>
      <w:marRight w:val="0"/>
      <w:marTop w:val="0"/>
      <w:marBottom w:val="0"/>
      <w:divBdr>
        <w:top w:val="none" w:sz="0" w:space="0" w:color="auto"/>
        <w:left w:val="none" w:sz="0" w:space="0" w:color="auto"/>
        <w:bottom w:val="none" w:sz="0" w:space="0" w:color="auto"/>
        <w:right w:val="none" w:sz="0" w:space="0" w:color="auto"/>
      </w:divBdr>
    </w:div>
    <w:div w:id="1309359118">
      <w:bodyDiv w:val="1"/>
      <w:marLeft w:val="0"/>
      <w:marRight w:val="0"/>
      <w:marTop w:val="0"/>
      <w:marBottom w:val="0"/>
      <w:divBdr>
        <w:top w:val="none" w:sz="0" w:space="0" w:color="auto"/>
        <w:left w:val="none" w:sz="0" w:space="0" w:color="auto"/>
        <w:bottom w:val="none" w:sz="0" w:space="0" w:color="auto"/>
        <w:right w:val="none" w:sz="0" w:space="0" w:color="auto"/>
      </w:divBdr>
    </w:div>
    <w:div w:id="1319190119">
      <w:bodyDiv w:val="1"/>
      <w:marLeft w:val="0"/>
      <w:marRight w:val="0"/>
      <w:marTop w:val="0"/>
      <w:marBottom w:val="0"/>
      <w:divBdr>
        <w:top w:val="none" w:sz="0" w:space="0" w:color="auto"/>
        <w:left w:val="none" w:sz="0" w:space="0" w:color="auto"/>
        <w:bottom w:val="none" w:sz="0" w:space="0" w:color="auto"/>
        <w:right w:val="none" w:sz="0" w:space="0" w:color="auto"/>
      </w:divBdr>
    </w:div>
    <w:div w:id="1326470908">
      <w:bodyDiv w:val="1"/>
      <w:marLeft w:val="0"/>
      <w:marRight w:val="0"/>
      <w:marTop w:val="0"/>
      <w:marBottom w:val="0"/>
      <w:divBdr>
        <w:top w:val="none" w:sz="0" w:space="0" w:color="auto"/>
        <w:left w:val="none" w:sz="0" w:space="0" w:color="auto"/>
        <w:bottom w:val="none" w:sz="0" w:space="0" w:color="auto"/>
        <w:right w:val="none" w:sz="0" w:space="0" w:color="auto"/>
      </w:divBdr>
    </w:div>
    <w:div w:id="1328047320">
      <w:bodyDiv w:val="1"/>
      <w:marLeft w:val="0"/>
      <w:marRight w:val="0"/>
      <w:marTop w:val="0"/>
      <w:marBottom w:val="0"/>
      <w:divBdr>
        <w:top w:val="none" w:sz="0" w:space="0" w:color="auto"/>
        <w:left w:val="none" w:sz="0" w:space="0" w:color="auto"/>
        <w:bottom w:val="none" w:sz="0" w:space="0" w:color="auto"/>
        <w:right w:val="none" w:sz="0" w:space="0" w:color="auto"/>
      </w:divBdr>
    </w:div>
    <w:div w:id="1340963599">
      <w:bodyDiv w:val="1"/>
      <w:marLeft w:val="0"/>
      <w:marRight w:val="0"/>
      <w:marTop w:val="0"/>
      <w:marBottom w:val="0"/>
      <w:divBdr>
        <w:top w:val="none" w:sz="0" w:space="0" w:color="auto"/>
        <w:left w:val="none" w:sz="0" w:space="0" w:color="auto"/>
        <w:bottom w:val="none" w:sz="0" w:space="0" w:color="auto"/>
        <w:right w:val="none" w:sz="0" w:space="0" w:color="auto"/>
      </w:divBdr>
    </w:div>
    <w:div w:id="1342513532">
      <w:bodyDiv w:val="1"/>
      <w:marLeft w:val="0"/>
      <w:marRight w:val="0"/>
      <w:marTop w:val="0"/>
      <w:marBottom w:val="0"/>
      <w:divBdr>
        <w:top w:val="none" w:sz="0" w:space="0" w:color="auto"/>
        <w:left w:val="none" w:sz="0" w:space="0" w:color="auto"/>
        <w:bottom w:val="none" w:sz="0" w:space="0" w:color="auto"/>
        <w:right w:val="none" w:sz="0" w:space="0" w:color="auto"/>
      </w:divBdr>
    </w:div>
    <w:div w:id="1342852038">
      <w:bodyDiv w:val="1"/>
      <w:marLeft w:val="0"/>
      <w:marRight w:val="0"/>
      <w:marTop w:val="0"/>
      <w:marBottom w:val="0"/>
      <w:divBdr>
        <w:top w:val="none" w:sz="0" w:space="0" w:color="auto"/>
        <w:left w:val="none" w:sz="0" w:space="0" w:color="auto"/>
        <w:bottom w:val="none" w:sz="0" w:space="0" w:color="auto"/>
        <w:right w:val="none" w:sz="0" w:space="0" w:color="auto"/>
      </w:divBdr>
    </w:div>
    <w:div w:id="1344282475">
      <w:bodyDiv w:val="1"/>
      <w:marLeft w:val="0"/>
      <w:marRight w:val="0"/>
      <w:marTop w:val="0"/>
      <w:marBottom w:val="0"/>
      <w:divBdr>
        <w:top w:val="none" w:sz="0" w:space="0" w:color="auto"/>
        <w:left w:val="none" w:sz="0" w:space="0" w:color="auto"/>
        <w:bottom w:val="none" w:sz="0" w:space="0" w:color="auto"/>
        <w:right w:val="none" w:sz="0" w:space="0" w:color="auto"/>
      </w:divBdr>
    </w:div>
    <w:div w:id="1361321384">
      <w:bodyDiv w:val="1"/>
      <w:marLeft w:val="0"/>
      <w:marRight w:val="0"/>
      <w:marTop w:val="0"/>
      <w:marBottom w:val="0"/>
      <w:divBdr>
        <w:top w:val="none" w:sz="0" w:space="0" w:color="auto"/>
        <w:left w:val="none" w:sz="0" w:space="0" w:color="auto"/>
        <w:bottom w:val="none" w:sz="0" w:space="0" w:color="auto"/>
        <w:right w:val="none" w:sz="0" w:space="0" w:color="auto"/>
      </w:divBdr>
    </w:div>
    <w:div w:id="1365323738">
      <w:bodyDiv w:val="1"/>
      <w:marLeft w:val="0"/>
      <w:marRight w:val="0"/>
      <w:marTop w:val="0"/>
      <w:marBottom w:val="0"/>
      <w:divBdr>
        <w:top w:val="none" w:sz="0" w:space="0" w:color="auto"/>
        <w:left w:val="none" w:sz="0" w:space="0" w:color="auto"/>
        <w:bottom w:val="none" w:sz="0" w:space="0" w:color="auto"/>
        <w:right w:val="none" w:sz="0" w:space="0" w:color="auto"/>
      </w:divBdr>
    </w:div>
    <w:div w:id="1367833804">
      <w:bodyDiv w:val="1"/>
      <w:marLeft w:val="0"/>
      <w:marRight w:val="0"/>
      <w:marTop w:val="0"/>
      <w:marBottom w:val="0"/>
      <w:divBdr>
        <w:top w:val="none" w:sz="0" w:space="0" w:color="auto"/>
        <w:left w:val="none" w:sz="0" w:space="0" w:color="auto"/>
        <w:bottom w:val="none" w:sz="0" w:space="0" w:color="auto"/>
        <w:right w:val="none" w:sz="0" w:space="0" w:color="auto"/>
      </w:divBdr>
    </w:div>
    <w:div w:id="1372537122">
      <w:bodyDiv w:val="1"/>
      <w:marLeft w:val="0"/>
      <w:marRight w:val="0"/>
      <w:marTop w:val="0"/>
      <w:marBottom w:val="0"/>
      <w:divBdr>
        <w:top w:val="none" w:sz="0" w:space="0" w:color="auto"/>
        <w:left w:val="none" w:sz="0" w:space="0" w:color="auto"/>
        <w:bottom w:val="none" w:sz="0" w:space="0" w:color="auto"/>
        <w:right w:val="none" w:sz="0" w:space="0" w:color="auto"/>
      </w:divBdr>
    </w:div>
    <w:div w:id="1380587479">
      <w:bodyDiv w:val="1"/>
      <w:marLeft w:val="0"/>
      <w:marRight w:val="0"/>
      <w:marTop w:val="0"/>
      <w:marBottom w:val="0"/>
      <w:divBdr>
        <w:top w:val="none" w:sz="0" w:space="0" w:color="auto"/>
        <w:left w:val="none" w:sz="0" w:space="0" w:color="auto"/>
        <w:bottom w:val="none" w:sz="0" w:space="0" w:color="auto"/>
        <w:right w:val="none" w:sz="0" w:space="0" w:color="auto"/>
      </w:divBdr>
    </w:div>
    <w:div w:id="1390616430">
      <w:bodyDiv w:val="1"/>
      <w:marLeft w:val="0"/>
      <w:marRight w:val="0"/>
      <w:marTop w:val="0"/>
      <w:marBottom w:val="0"/>
      <w:divBdr>
        <w:top w:val="none" w:sz="0" w:space="0" w:color="auto"/>
        <w:left w:val="none" w:sz="0" w:space="0" w:color="auto"/>
        <w:bottom w:val="none" w:sz="0" w:space="0" w:color="auto"/>
        <w:right w:val="none" w:sz="0" w:space="0" w:color="auto"/>
      </w:divBdr>
    </w:div>
    <w:div w:id="1420558446">
      <w:bodyDiv w:val="1"/>
      <w:marLeft w:val="0"/>
      <w:marRight w:val="0"/>
      <w:marTop w:val="0"/>
      <w:marBottom w:val="0"/>
      <w:divBdr>
        <w:top w:val="none" w:sz="0" w:space="0" w:color="auto"/>
        <w:left w:val="none" w:sz="0" w:space="0" w:color="auto"/>
        <w:bottom w:val="none" w:sz="0" w:space="0" w:color="auto"/>
        <w:right w:val="none" w:sz="0" w:space="0" w:color="auto"/>
      </w:divBdr>
    </w:div>
    <w:div w:id="1431848617">
      <w:bodyDiv w:val="1"/>
      <w:marLeft w:val="0"/>
      <w:marRight w:val="0"/>
      <w:marTop w:val="0"/>
      <w:marBottom w:val="0"/>
      <w:divBdr>
        <w:top w:val="none" w:sz="0" w:space="0" w:color="auto"/>
        <w:left w:val="none" w:sz="0" w:space="0" w:color="auto"/>
        <w:bottom w:val="none" w:sz="0" w:space="0" w:color="auto"/>
        <w:right w:val="none" w:sz="0" w:space="0" w:color="auto"/>
      </w:divBdr>
    </w:div>
    <w:div w:id="1447966581">
      <w:bodyDiv w:val="1"/>
      <w:marLeft w:val="0"/>
      <w:marRight w:val="0"/>
      <w:marTop w:val="0"/>
      <w:marBottom w:val="0"/>
      <w:divBdr>
        <w:top w:val="none" w:sz="0" w:space="0" w:color="auto"/>
        <w:left w:val="none" w:sz="0" w:space="0" w:color="auto"/>
        <w:bottom w:val="none" w:sz="0" w:space="0" w:color="auto"/>
        <w:right w:val="none" w:sz="0" w:space="0" w:color="auto"/>
      </w:divBdr>
    </w:div>
    <w:div w:id="1450273485">
      <w:bodyDiv w:val="1"/>
      <w:marLeft w:val="0"/>
      <w:marRight w:val="0"/>
      <w:marTop w:val="0"/>
      <w:marBottom w:val="0"/>
      <w:divBdr>
        <w:top w:val="none" w:sz="0" w:space="0" w:color="auto"/>
        <w:left w:val="none" w:sz="0" w:space="0" w:color="auto"/>
        <w:bottom w:val="none" w:sz="0" w:space="0" w:color="auto"/>
        <w:right w:val="none" w:sz="0" w:space="0" w:color="auto"/>
      </w:divBdr>
    </w:div>
    <w:div w:id="1457747905">
      <w:bodyDiv w:val="1"/>
      <w:marLeft w:val="0"/>
      <w:marRight w:val="0"/>
      <w:marTop w:val="0"/>
      <w:marBottom w:val="0"/>
      <w:divBdr>
        <w:top w:val="none" w:sz="0" w:space="0" w:color="auto"/>
        <w:left w:val="none" w:sz="0" w:space="0" w:color="auto"/>
        <w:bottom w:val="none" w:sz="0" w:space="0" w:color="auto"/>
        <w:right w:val="none" w:sz="0" w:space="0" w:color="auto"/>
      </w:divBdr>
    </w:div>
    <w:div w:id="1473323941">
      <w:bodyDiv w:val="1"/>
      <w:marLeft w:val="0"/>
      <w:marRight w:val="0"/>
      <w:marTop w:val="0"/>
      <w:marBottom w:val="0"/>
      <w:divBdr>
        <w:top w:val="none" w:sz="0" w:space="0" w:color="auto"/>
        <w:left w:val="none" w:sz="0" w:space="0" w:color="auto"/>
        <w:bottom w:val="none" w:sz="0" w:space="0" w:color="auto"/>
        <w:right w:val="none" w:sz="0" w:space="0" w:color="auto"/>
      </w:divBdr>
    </w:div>
    <w:div w:id="1479686858">
      <w:bodyDiv w:val="1"/>
      <w:marLeft w:val="0"/>
      <w:marRight w:val="0"/>
      <w:marTop w:val="0"/>
      <w:marBottom w:val="0"/>
      <w:divBdr>
        <w:top w:val="none" w:sz="0" w:space="0" w:color="auto"/>
        <w:left w:val="none" w:sz="0" w:space="0" w:color="auto"/>
        <w:bottom w:val="none" w:sz="0" w:space="0" w:color="auto"/>
        <w:right w:val="none" w:sz="0" w:space="0" w:color="auto"/>
      </w:divBdr>
    </w:div>
    <w:div w:id="1480927533">
      <w:bodyDiv w:val="1"/>
      <w:marLeft w:val="0"/>
      <w:marRight w:val="0"/>
      <w:marTop w:val="0"/>
      <w:marBottom w:val="0"/>
      <w:divBdr>
        <w:top w:val="none" w:sz="0" w:space="0" w:color="auto"/>
        <w:left w:val="none" w:sz="0" w:space="0" w:color="auto"/>
        <w:bottom w:val="none" w:sz="0" w:space="0" w:color="auto"/>
        <w:right w:val="none" w:sz="0" w:space="0" w:color="auto"/>
      </w:divBdr>
    </w:div>
    <w:div w:id="1485733004">
      <w:bodyDiv w:val="1"/>
      <w:marLeft w:val="0"/>
      <w:marRight w:val="0"/>
      <w:marTop w:val="0"/>
      <w:marBottom w:val="0"/>
      <w:divBdr>
        <w:top w:val="none" w:sz="0" w:space="0" w:color="auto"/>
        <w:left w:val="none" w:sz="0" w:space="0" w:color="auto"/>
        <w:bottom w:val="none" w:sz="0" w:space="0" w:color="auto"/>
        <w:right w:val="none" w:sz="0" w:space="0" w:color="auto"/>
      </w:divBdr>
    </w:div>
    <w:div w:id="1512255903">
      <w:bodyDiv w:val="1"/>
      <w:marLeft w:val="0"/>
      <w:marRight w:val="0"/>
      <w:marTop w:val="0"/>
      <w:marBottom w:val="0"/>
      <w:divBdr>
        <w:top w:val="none" w:sz="0" w:space="0" w:color="auto"/>
        <w:left w:val="none" w:sz="0" w:space="0" w:color="auto"/>
        <w:bottom w:val="none" w:sz="0" w:space="0" w:color="auto"/>
        <w:right w:val="none" w:sz="0" w:space="0" w:color="auto"/>
      </w:divBdr>
    </w:div>
    <w:div w:id="1528520952">
      <w:bodyDiv w:val="1"/>
      <w:marLeft w:val="0"/>
      <w:marRight w:val="0"/>
      <w:marTop w:val="0"/>
      <w:marBottom w:val="0"/>
      <w:divBdr>
        <w:top w:val="none" w:sz="0" w:space="0" w:color="auto"/>
        <w:left w:val="none" w:sz="0" w:space="0" w:color="auto"/>
        <w:bottom w:val="none" w:sz="0" w:space="0" w:color="auto"/>
        <w:right w:val="none" w:sz="0" w:space="0" w:color="auto"/>
      </w:divBdr>
    </w:div>
    <w:div w:id="1550341912">
      <w:bodyDiv w:val="1"/>
      <w:marLeft w:val="0"/>
      <w:marRight w:val="0"/>
      <w:marTop w:val="0"/>
      <w:marBottom w:val="0"/>
      <w:divBdr>
        <w:top w:val="none" w:sz="0" w:space="0" w:color="auto"/>
        <w:left w:val="none" w:sz="0" w:space="0" w:color="auto"/>
        <w:bottom w:val="none" w:sz="0" w:space="0" w:color="auto"/>
        <w:right w:val="none" w:sz="0" w:space="0" w:color="auto"/>
      </w:divBdr>
    </w:div>
    <w:div w:id="1585451919">
      <w:bodyDiv w:val="1"/>
      <w:marLeft w:val="0"/>
      <w:marRight w:val="0"/>
      <w:marTop w:val="0"/>
      <w:marBottom w:val="0"/>
      <w:divBdr>
        <w:top w:val="none" w:sz="0" w:space="0" w:color="auto"/>
        <w:left w:val="none" w:sz="0" w:space="0" w:color="auto"/>
        <w:bottom w:val="none" w:sz="0" w:space="0" w:color="auto"/>
        <w:right w:val="none" w:sz="0" w:space="0" w:color="auto"/>
      </w:divBdr>
    </w:div>
    <w:div w:id="1588420246">
      <w:bodyDiv w:val="1"/>
      <w:marLeft w:val="0"/>
      <w:marRight w:val="0"/>
      <w:marTop w:val="0"/>
      <w:marBottom w:val="0"/>
      <w:divBdr>
        <w:top w:val="none" w:sz="0" w:space="0" w:color="auto"/>
        <w:left w:val="none" w:sz="0" w:space="0" w:color="auto"/>
        <w:bottom w:val="none" w:sz="0" w:space="0" w:color="auto"/>
        <w:right w:val="none" w:sz="0" w:space="0" w:color="auto"/>
      </w:divBdr>
    </w:div>
    <w:div w:id="1591546109">
      <w:bodyDiv w:val="1"/>
      <w:marLeft w:val="0"/>
      <w:marRight w:val="0"/>
      <w:marTop w:val="0"/>
      <w:marBottom w:val="0"/>
      <w:divBdr>
        <w:top w:val="none" w:sz="0" w:space="0" w:color="auto"/>
        <w:left w:val="none" w:sz="0" w:space="0" w:color="auto"/>
        <w:bottom w:val="none" w:sz="0" w:space="0" w:color="auto"/>
        <w:right w:val="none" w:sz="0" w:space="0" w:color="auto"/>
      </w:divBdr>
    </w:div>
    <w:div w:id="1591547126">
      <w:bodyDiv w:val="1"/>
      <w:marLeft w:val="0"/>
      <w:marRight w:val="0"/>
      <w:marTop w:val="0"/>
      <w:marBottom w:val="0"/>
      <w:divBdr>
        <w:top w:val="none" w:sz="0" w:space="0" w:color="auto"/>
        <w:left w:val="none" w:sz="0" w:space="0" w:color="auto"/>
        <w:bottom w:val="none" w:sz="0" w:space="0" w:color="auto"/>
        <w:right w:val="none" w:sz="0" w:space="0" w:color="auto"/>
      </w:divBdr>
    </w:div>
    <w:div w:id="1593777928">
      <w:bodyDiv w:val="1"/>
      <w:marLeft w:val="0"/>
      <w:marRight w:val="0"/>
      <w:marTop w:val="0"/>
      <w:marBottom w:val="0"/>
      <w:divBdr>
        <w:top w:val="none" w:sz="0" w:space="0" w:color="auto"/>
        <w:left w:val="none" w:sz="0" w:space="0" w:color="auto"/>
        <w:bottom w:val="none" w:sz="0" w:space="0" w:color="auto"/>
        <w:right w:val="none" w:sz="0" w:space="0" w:color="auto"/>
      </w:divBdr>
    </w:div>
    <w:div w:id="1595555534">
      <w:bodyDiv w:val="1"/>
      <w:marLeft w:val="0"/>
      <w:marRight w:val="0"/>
      <w:marTop w:val="0"/>
      <w:marBottom w:val="0"/>
      <w:divBdr>
        <w:top w:val="none" w:sz="0" w:space="0" w:color="auto"/>
        <w:left w:val="none" w:sz="0" w:space="0" w:color="auto"/>
        <w:bottom w:val="none" w:sz="0" w:space="0" w:color="auto"/>
        <w:right w:val="none" w:sz="0" w:space="0" w:color="auto"/>
      </w:divBdr>
    </w:div>
    <w:div w:id="1607074091">
      <w:bodyDiv w:val="1"/>
      <w:marLeft w:val="0"/>
      <w:marRight w:val="0"/>
      <w:marTop w:val="0"/>
      <w:marBottom w:val="0"/>
      <w:divBdr>
        <w:top w:val="none" w:sz="0" w:space="0" w:color="auto"/>
        <w:left w:val="none" w:sz="0" w:space="0" w:color="auto"/>
        <w:bottom w:val="none" w:sz="0" w:space="0" w:color="auto"/>
        <w:right w:val="none" w:sz="0" w:space="0" w:color="auto"/>
      </w:divBdr>
    </w:div>
    <w:div w:id="1608192246">
      <w:bodyDiv w:val="1"/>
      <w:marLeft w:val="0"/>
      <w:marRight w:val="0"/>
      <w:marTop w:val="0"/>
      <w:marBottom w:val="0"/>
      <w:divBdr>
        <w:top w:val="none" w:sz="0" w:space="0" w:color="auto"/>
        <w:left w:val="none" w:sz="0" w:space="0" w:color="auto"/>
        <w:bottom w:val="none" w:sz="0" w:space="0" w:color="auto"/>
        <w:right w:val="none" w:sz="0" w:space="0" w:color="auto"/>
      </w:divBdr>
    </w:div>
    <w:div w:id="1609242046">
      <w:bodyDiv w:val="1"/>
      <w:marLeft w:val="0"/>
      <w:marRight w:val="0"/>
      <w:marTop w:val="0"/>
      <w:marBottom w:val="0"/>
      <w:divBdr>
        <w:top w:val="none" w:sz="0" w:space="0" w:color="auto"/>
        <w:left w:val="none" w:sz="0" w:space="0" w:color="auto"/>
        <w:bottom w:val="none" w:sz="0" w:space="0" w:color="auto"/>
        <w:right w:val="none" w:sz="0" w:space="0" w:color="auto"/>
      </w:divBdr>
    </w:div>
    <w:div w:id="1611862716">
      <w:bodyDiv w:val="1"/>
      <w:marLeft w:val="0"/>
      <w:marRight w:val="0"/>
      <w:marTop w:val="0"/>
      <w:marBottom w:val="0"/>
      <w:divBdr>
        <w:top w:val="none" w:sz="0" w:space="0" w:color="auto"/>
        <w:left w:val="none" w:sz="0" w:space="0" w:color="auto"/>
        <w:bottom w:val="none" w:sz="0" w:space="0" w:color="auto"/>
        <w:right w:val="none" w:sz="0" w:space="0" w:color="auto"/>
      </w:divBdr>
    </w:div>
    <w:div w:id="1612857829">
      <w:bodyDiv w:val="1"/>
      <w:marLeft w:val="0"/>
      <w:marRight w:val="0"/>
      <w:marTop w:val="0"/>
      <w:marBottom w:val="0"/>
      <w:divBdr>
        <w:top w:val="none" w:sz="0" w:space="0" w:color="auto"/>
        <w:left w:val="none" w:sz="0" w:space="0" w:color="auto"/>
        <w:bottom w:val="none" w:sz="0" w:space="0" w:color="auto"/>
        <w:right w:val="none" w:sz="0" w:space="0" w:color="auto"/>
      </w:divBdr>
    </w:div>
    <w:div w:id="1624186764">
      <w:bodyDiv w:val="1"/>
      <w:marLeft w:val="0"/>
      <w:marRight w:val="0"/>
      <w:marTop w:val="0"/>
      <w:marBottom w:val="0"/>
      <w:divBdr>
        <w:top w:val="none" w:sz="0" w:space="0" w:color="auto"/>
        <w:left w:val="none" w:sz="0" w:space="0" w:color="auto"/>
        <w:bottom w:val="none" w:sz="0" w:space="0" w:color="auto"/>
        <w:right w:val="none" w:sz="0" w:space="0" w:color="auto"/>
      </w:divBdr>
    </w:div>
    <w:div w:id="1625503149">
      <w:bodyDiv w:val="1"/>
      <w:marLeft w:val="0"/>
      <w:marRight w:val="0"/>
      <w:marTop w:val="0"/>
      <w:marBottom w:val="0"/>
      <w:divBdr>
        <w:top w:val="none" w:sz="0" w:space="0" w:color="auto"/>
        <w:left w:val="none" w:sz="0" w:space="0" w:color="auto"/>
        <w:bottom w:val="none" w:sz="0" w:space="0" w:color="auto"/>
        <w:right w:val="none" w:sz="0" w:space="0" w:color="auto"/>
      </w:divBdr>
    </w:div>
    <w:div w:id="1645622210">
      <w:bodyDiv w:val="1"/>
      <w:marLeft w:val="0"/>
      <w:marRight w:val="0"/>
      <w:marTop w:val="0"/>
      <w:marBottom w:val="0"/>
      <w:divBdr>
        <w:top w:val="none" w:sz="0" w:space="0" w:color="auto"/>
        <w:left w:val="none" w:sz="0" w:space="0" w:color="auto"/>
        <w:bottom w:val="none" w:sz="0" w:space="0" w:color="auto"/>
        <w:right w:val="none" w:sz="0" w:space="0" w:color="auto"/>
      </w:divBdr>
    </w:div>
    <w:div w:id="1652444008">
      <w:bodyDiv w:val="1"/>
      <w:marLeft w:val="0"/>
      <w:marRight w:val="0"/>
      <w:marTop w:val="0"/>
      <w:marBottom w:val="0"/>
      <w:divBdr>
        <w:top w:val="none" w:sz="0" w:space="0" w:color="auto"/>
        <w:left w:val="none" w:sz="0" w:space="0" w:color="auto"/>
        <w:bottom w:val="none" w:sz="0" w:space="0" w:color="auto"/>
        <w:right w:val="none" w:sz="0" w:space="0" w:color="auto"/>
      </w:divBdr>
    </w:div>
    <w:div w:id="1667129474">
      <w:bodyDiv w:val="1"/>
      <w:marLeft w:val="0"/>
      <w:marRight w:val="0"/>
      <w:marTop w:val="0"/>
      <w:marBottom w:val="0"/>
      <w:divBdr>
        <w:top w:val="none" w:sz="0" w:space="0" w:color="auto"/>
        <w:left w:val="none" w:sz="0" w:space="0" w:color="auto"/>
        <w:bottom w:val="none" w:sz="0" w:space="0" w:color="auto"/>
        <w:right w:val="none" w:sz="0" w:space="0" w:color="auto"/>
      </w:divBdr>
    </w:div>
    <w:div w:id="1732077156">
      <w:bodyDiv w:val="1"/>
      <w:marLeft w:val="0"/>
      <w:marRight w:val="0"/>
      <w:marTop w:val="0"/>
      <w:marBottom w:val="0"/>
      <w:divBdr>
        <w:top w:val="none" w:sz="0" w:space="0" w:color="auto"/>
        <w:left w:val="none" w:sz="0" w:space="0" w:color="auto"/>
        <w:bottom w:val="none" w:sz="0" w:space="0" w:color="auto"/>
        <w:right w:val="none" w:sz="0" w:space="0" w:color="auto"/>
      </w:divBdr>
    </w:div>
    <w:div w:id="1747150050">
      <w:bodyDiv w:val="1"/>
      <w:marLeft w:val="0"/>
      <w:marRight w:val="0"/>
      <w:marTop w:val="0"/>
      <w:marBottom w:val="0"/>
      <w:divBdr>
        <w:top w:val="none" w:sz="0" w:space="0" w:color="auto"/>
        <w:left w:val="none" w:sz="0" w:space="0" w:color="auto"/>
        <w:bottom w:val="none" w:sz="0" w:space="0" w:color="auto"/>
        <w:right w:val="none" w:sz="0" w:space="0" w:color="auto"/>
      </w:divBdr>
    </w:div>
    <w:div w:id="1790784858">
      <w:bodyDiv w:val="1"/>
      <w:marLeft w:val="0"/>
      <w:marRight w:val="0"/>
      <w:marTop w:val="0"/>
      <w:marBottom w:val="0"/>
      <w:divBdr>
        <w:top w:val="none" w:sz="0" w:space="0" w:color="auto"/>
        <w:left w:val="none" w:sz="0" w:space="0" w:color="auto"/>
        <w:bottom w:val="none" w:sz="0" w:space="0" w:color="auto"/>
        <w:right w:val="none" w:sz="0" w:space="0" w:color="auto"/>
      </w:divBdr>
    </w:div>
    <w:div w:id="1798334763">
      <w:bodyDiv w:val="1"/>
      <w:marLeft w:val="0"/>
      <w:marRight w:val="0"/>
      <w:marTop w:val="0"/>
      <w:marBottom w:val="0"/>
      <w:divBdr>
        <w:top w:val="none" w:sz="0" w:space="0" w:color="auto"/>
        <w:left w:val="none" w:sz="0" w:space="0" w:color="auto"/>
        <w:bottom w:val="none" w:sz="0" w:space="0" w:color="auto"/>
        <w:right w:val="none" w:sz="0" w:space="0" w:color="auto"/>
      </w:divBdr>
    </w:div>
    <w:div w:id="1806073045">
      <w:bodyDiv w:val="1"/>
      <w:marLeft w:val="0"/>
      <w:marRight w:val="0"/>
      <w:marTop w:val="0"/>
      <w:marBottom w:val="0"/>
      <w:divBdr>
        <w:top w:val="none" w:sz="0" w:space="0" w:color="auto"/>
        <w:left w:val="none" w:sz="0" w:space="0" w:color="auto"/>
        <w:bottom w:val="none" w:sz="0" w:space="0" w:color="auto"/>
        <w:right w:val="none" w:sz="0" w:space="0" w:color="auto"/>
      </w:divBdr>
    </w:div>
    <w:div w:id="1820537276">
      <w:bodyDiv w:val="1"/>
      <w:marLeft w:val="0"/>
      <w:marRight w:val="0"/>
      <w:marTop w:val="0"/>
      <w:marBottom w:val="0"/>
      <w:divBdr>
        <w:top w:val="none" w:sz="0" w:space="0" w:color="auto"/>
        <w:left w:val="none" w:sz="0" w:space="0" w:color="auto"/>
        <w:bottom w:val="none" w:sz="0" w:space="0" w:color="auto"/>
        <w:right w:val="none" w:sz="0" w:space="0" w:color="auto"/>
      </w:divBdr>
    </w:div>
    <w:div w:id="1827503634">
      <w:bodyDiv w:val="1"/>
      <w:marLeft w:val="0"/>
      <w:marRight w:val="0"/>
      <w:marTop w:val="0"/>
      <w:marBottom w:val="0"/>
      <w:divBdr>
        <w:top w:val="none" w:sz="0" w:space="0" w:color="auto"/>
        <w:left w:val="none" w:sz="0" w:space="0" w:color="auto"/>
        <w:bottom w:val="none" w:sz="0" w:space="0" w:color="auto"/>
        <w:right w:val="none" w:sz="0" w:space="0" w:color="auto"/>
      </w:divBdr>
    </w:div>
    <w:div w:id="1829831485">
      <w:bodyDiv w:val="1"/>
      <w:marLeft w:val="0"/>
      <w:marRight w:val="0"/>
      <w:marTop w:val="0"/>
      <w:marBottom w:val="0"/>
      <w:divBdr>
        <w:top w:val="none" w:sz="0" w:space="0" w:color="auto"/>
        <w:left w:val="none" w:sz="0" w:space="0" w:color="auto"/>
        <w:bottom w:val="none" w:sz="0" w:space="0" w:color="auto"/>
        <w:right w:val="none" w:sz="0" w:space="0" w:color="auto"/>
      </w:divBdr>
    </w:div>
    <w:div w:id="1869830059">
      <w:bodyDiv w:val="1"/>
      <w:marLeft w:val="0"/>
      <w:marRight w:val="0"/>
      <w:marTop w:val="0"/>
      <w:marBottom w:val="0"/>
      <w:divBdr>
        <w:top w:val="none" w:sz="0" w:space="0" w:color="auto"/>
        <w:left w:val="none" w:sz="0" w:space="0" w:color="auto"/>
        <w:bottom w:val="none" w:sz="0" w:space="0" w:color="auto"/>
        <w:right w:val="none" w:sz="0" w:space="0" w:color="auto"/>
      </w:divBdr>
    </w:div>
    <w:div w:id="1880817745">
      <w:bodyDiv w:val="1"/>
      <w:marLeft w:val="0"/>
      <w:marRight w:val="0"/>
      <w:marTop w:val="0"/>
      <w:marBottom w:val="0"/>
      <w:divBdr>
        <w:top w:val="none" w:sz="0" w:space="0" w:color="auto"/>
        <w:left w:val="none" w:sz="0" w:space="0" w:color="auto"/>
        <w:bottom w:val="none" w:sz="0" w:space="0" w:color="auto"/>
        <w:right w:val="none" w:sz="0" w:space="0" w:color="auto"/>
      </w:divBdr>
    </w:div>
    <w:div w:id="1889492507">
      <w:bodyDiv w:val="1"/>
      <w:marLeft w:val="0"/>
      <w:marRight w:val="0"/>
      <w:marTop w:val="0"/>
      <w:marBottom w:val="0"/>
      <w:divBdr>
        <w:top w:val="none" w:sz="0" w:space="0" w:color="auto"/>
        <w:left w:val="none" w:sz="0" w:space="0" w:color="auto"/>
        <w:bottom w:val="none" w:sz="0" w:space="0" w:color="auto"/>
        <w:right w:val="none" w:sz="0" w:space="0" w:color="auto"/>
      </w:divBdr>
    </w:div>
    <w:div w:id="1892181752">
      <w:bodyDiv w:val="1"/>
      <w:marLeft w:val="0"/>
      <w:marRight w:val="0"/>
      <w:marTop w:val="0"/>
      <w:marBottom w:val="0"/>
      <w:divBdr>
        <w:top w:val="none" w:sz="0" w:space="0" w:color="auto"/>
        <w:left w:val="none" w:sz="0" w:space="0" w:color="auto"/>
        <w:bottom w:val="none" w:sz="0" w:space="0" w:color="auto"/>
        <w:right w:val="none" w:sz="0" w:space="0" w:color="auto"/>
      </w:divBdr>
    </w:div>
    <w:div w:id="1919511583">
      <w:bodyDiv w:val="1"/>
      <w:marLeft w:val="0"/>
      <w:marRight w:val="0"/>
      <w:marTop w:val="0"/>
      <w:marBottom w:val="0"/>
      <w:divBdr>
        <w:top w:val="none" w:sz="0" w:space="0" w:color="auto"/>
        <w:left w:val="none" w:sz="0" w:space="0" w:color="auto"/>
        <w:bottom w:val="none" w:sz="0" w:space="0" w:color="auto"/>
        <w:right w:val="none" w:sz="0" w:space="0" w:color="auto"/>
      </w:divBdr>
    </w:div>
    <w:div w:id="1940136590">
      <w:bodyDiv w:val="1"/>
      <w:marLeft w:val="0"/>
      <w:marRight w:val="0"/>
      <w:marTop w:val="0"/>
      <w:marBottom w:val="0"/>
      <w:divBdr>
        <w:top w:val="none" w:sz="0" w:space="0" w:color="auto"/>
        <w:left w:val="none" w:sz="0" w:space="0" w:color="auto"/>
        <w:bottom w:val="none" w:sz="0" w:space="0" w:color="auto"/>
        <w:right w:val="none" w:sz="0" w:space="0" w:color="auto"/>
      </w:divBdr>
    </w:div>
    <w:div w:id="1950315713">
      <w:bodyDiv w:val="1"/>
      <w:marLeft w:val="0"/>
      <w:marRight w:val="0"/>
      <w:marTop w:val="0"/>
      <w:marBottom w:val="0"/>
      <w:divBdr>
        <w:top w:val="none" w:sz="0" w:space="0" w:color="auto"/>
        <w:left w:val="none" w:sz="0" w:space="0" w:color="auto"/>
        <w:bottom w:val="none" w:sz="0" w:space="0" w:color="auto"/>
        <w:right w:val="none" w:sz="0" w:space="0" w:color="auto"/>
      </w:divBdr>
    </w:div>
    <w:div w:id="1960604113">
      <w:bodyDiv w:val="1"/>
      <w:marLeft w:val="0"/>
      <w:marRight w:val="0"/>
      <w:marTop w:val="0"/>
      <w:marBottom w:val="0"/>
      <w:divBdr>
        <w:top w:val="none" w:sz="0" w:space="0" w:color="auto"/>
        <w:left w:val="none" w:sz="0" w:space="0" w:color="auto"/>
        <w:bottom w:val="none" w:sz="0" w:space="0" w:color="auto"/>
        <w:right w:val="none" w:sz="0" w:space="0" w:color="auto"/>
      </w:divBdr>
    </w:div>
    <w:div w:id="2001150517">
      <w:bodyDiv w:val="1"/>
      <w:marLeft w:val="0"/>
      <w:marRight w:val="0"/>
      <w:marTop w:val="0"/>
      <w:marBottom w:val="0"/>
      <w:divBdr>
        <w:top w:val="none" w:sz="0" w:space="0" w:color="auto"/>
        <w:left w:val="none" w:sz="0" w:space="0" w:color="auto"/>
        <w:bottom w:val="none" w:sz="0" w:space="0" w:color="auto"/>
        <w:right w:val="none" w:sz="0" w:space="0" w:color="auto"/>
      </w:divBdr>
    </w:div>
    <w:div w:id="2008170865">
      <w:bodyDiv w:val="1"/>
      <w:marLeft w:val="0"/>
      <w:marRight w:val="0"/>
      <w:marTop w:val="0"/>
      <w:marBottom w:val="0"/>
      <w:divBdr>
        <w:top w:val="none" w:sz="0" w:space="0" w:color="auto"/>
        <w:left w:val="none" w:sz="0" w:space="0" w:color="auto"/>
        <w:bottom w:val="none" w:sz="0" w:space="0" w:color="auto"/>
        <w:right w:val="none" w:sz="0" w:space="0" w:color="auto"/>
      </w:divBdr>
    </w:div>
    <w:div w:id="2025397542">
      <w:bodyDiv w:val="1"/>
      <w:marLeft w:val="0"/>
      <w:marRight w:val="0"/>
      <w:marTop w:val="0"/>
      <w:marBottom w:val="0"/>
      <w:divBdr>
        <w:top w:val="none" w:sz="0" w:space="0" w:color="auto"/>
        <w:left w:val="none" w:sz="0" w:space="0" w:color="auto"/>
        <w:bottom w:val="none" w:sz="0" w:space="0" w:color="auto"/>
        <w:right w:val="none" w:sz="0" w:space="0" w:color="auto"/>
      </w:divBdr>
    </w:div>
    <w:div w:id="2030138694">
      <w:bodyDiv w:val="1"/>
      <w:marLeft w:val="0"/>
      <w:marRight w:val="0"/>
      <w:marTop w:val="0"/>
      <w:marBottom w:val="0"/>
      <w:divBdr>
        <w:top w:val="none" w:sz="0" w:space="0" w:color="auto"/>
        <w:left w:val="none" w:sz="0" w:space="0" w:color="auto"/>
        <w:bottom w:val="none" w:sz="0" w:space="0" w:color="auto"/>
        <w:right w:val="none" w:sz="0" w:space="0" w:color="auto"/>
      </w:divBdr>
    </w:div>
    <w:div w:id="2042196482">
      <w:bodyDiv w:val="1"/>
      <w:marLeft w:val="0"/>
      <w:marRight w:val="0"/>
      <w:marTop w:val="0"/>
      <w:marBottom w:val="0"/>
      <w:divBdr>
        <w:top w:val="none" w:sz="0" w:space="0" w:color="auto"/>
        <w:left w:val="none" w:sz="0" w:space="0" w:color="auto"/>
        <w:bottom w:val="none" w:sz="0" w:space="0" w:color="auto"/>
        <w:right w:val="none" w:sz="0" w:space="0" w:color="auto"/>
      </w:divBdr>
    </w:div>
    <w:div w:id="2086416626">
      <w:bodyDiv w:val="1"/>
      <w:marLeft w:val="0"/>
      <w:marRight w:val="0"/>
      <w:marTop w:val="0"/>
      <w:marBottom w:val="0"/>
      <w:divBdr>
        <w:top w:val="none" w:sz="0" w:space="0" w:color="auto"/>
        <w:left w:val="none" w:sz="0" w:space="0" w:color="auto"/>
        <w:bottom w:val="none" w:sz="0" w:space="0" w:color="auto"/>
        <w:right w:val="none" w:sz="0" w:space="0" w:color="auto"/>
      </w:divBdr>
    </w:div>
    <w:div w:id="2113167465">
      <w:bodyDiv w:val="1"/>
      <w:marLeft w:val="0"/>
      <w:marRight w:val="0"/>
      <w:marTop w:val="0"/>
      <w:marBottom w:val="0"/>
      <w:divBdr>
        <w:top w:val="none" w:sz="0" w:space="0" w:color="auto"/>
        <w:left w:val="none" w:sz="0" w:space="0" w:color="auto"/>
        <w:bottom w:val="none" w:sz="0" w:space="0" w:color="auto"/>
        <w:right w:val="none" w:sz="0" w:space="0" w:color="auto"/>
      </w:divBdr>
    </w:div>
    <w:div w:id="2115126466">
      <w:bodyDiv w:val="1"/>
      <w:marLeft w:val="0"/>
      <w:marRight w:val="0"/>
      <w:marTop w:val="0"/>
      <w:marBottom w:val="0"/>
      <w:divBdr>
        <w:top w:val="none" w:sz="0" w:space="0" w:color="auto"/>
        <w:left w:val="none" w:sz="0" w:space="0" w:color="auto"/>
        <w:bottom w:val="none" w:sz="0" w:space="0" w:color="auto"/>
        <w:right w:val="none" w:sz="0" w:space="0" w:color="auto"/>
      </w:divBdr>
    </w:div>
    <w:div w:id="2126073901">
      <w:bodyDiv w:val="1"/>
      <w:marLeft w:val="0"/>
      <w:marRight w:val="0"/>
      <w:marTop w:val="0"/>
      <w:marBottom w:val="0"/>
      <w:divBdr>
        <w:top w:val="none" w:sz="0" w:space="0" w:color="auto"/>
        <w:left w:val="none" w:sz="0" w:space="0" w:color="auto"/>
        <w:bottom w:val="none" w:sz="0" w:space="0" w:color="auto"/>
        <w:right w:val="none" w:sz="0" w:space="0" w:color="auto"/>
      </w:divBdr>
      <w:divsChild>
        <w:div w:id="502015150">
          <w:marLeft w:val="274"/>
          <w:marRight w:val="0"/>
          <w:marTop w:val="200"/>
          <w:marBottom w:val="0"/>
          <w:divBdr>
            <w:top w:val="none" w:sz="0" w:space="0" w:color="auto"/>
            <w:left w:val="none" w:sz="0" w:space="0" w:color="auto"/>
            <w:bottom w:val="none" w:sz="0" w:space="0" w:color="auto"/>
            <w:right w:val="none" w:sz="0" w:space="0" w:color="auto"/>
          </w:divBdr>
        </w:div>
        <w:div w:id="1460076671">
          <w:marLeft w:val="778"/>
          <w:marRight w:val="0"/>
          <w:marTop w:val="200"/>
          <w:marBottom w:val="0"/>
          <w:divBdr>
            <w:top w:val="none" w:sz="0" w:space="0" w:color="auto"/>
            <w:left w:val="none" w:sz="0" w:space="0" w:color="auto"/>
            <w:bottom w:val="none" w:sz="0" w:space="0" w:color="auto"/>
            <w:right w:val="none" w:sz="0" w:space="0" w:color="auto"/>
          </w:divBdr>
        </w:div>
        <w:div w:id="1667980480">
          <w:marLeft w:val="274"/>
          <w:marRight w:val="0"/>
          <w:marTop w:val="200"/>
          <w:marBottom w:val="0"/>
          <w:divBdr>
            <w:top w:val="none" w:sz="0" w:space="0" w:color="auto"/>
            <w:left w:val="none" w:sz="0" w:space="0" w:color="auto"/>
            <w:bottom w:val="none" w:sz="0" w:space="0" w:color="auto"/>
            <w:right w:val="none" w:sz="0" w:space="0" w:color="auto"/>
          </w:divBdr>
        </w:div>
      </w:divsChild>
    </w:div>
    <w:div w:id="2133204463">
      <w:bodyDiv w:val="1"/>
      <w:marLeft w:val="0"/>
      <w:marRight w:val="0"/>
      <w:marTop w:val="0"/>
      <w:marBottom w:val="0"/>
      <w:divBdr>
        <w:top w:val="none" w:sz="0" w:space="0" w:color="auto"/>
        <w:left w:val="none" w:sz="0" w:space="0" w:color="auto"/>
        <w:bottom w:val="none" w:sz="0" w:space="0" w:color="auto"/>
        <w:right w:val="none" w:sz="0" w:space="0" w:color="auto"/>
      </w:divBdr>
    </w:div>
    <w:div w:id="2136563307">
      <w:bodyDiv w:val="1"/>
      <w:marLeft w:val="0"/>
      <w:marRight w:val="0"/>
      <w:marTop w:val="0"/>
      <w:marBottom w:val="0"/>
      <w:divBdr>
        <w:top w:val="none" w:sz="0" w:space="0" w:color="auto"/>
        <w:left w:val="none" w:sz="0" w:space="0" w:color="auto"/>
        <w:bottom w:val="none" w:sz="0" w:space="0" w:color="auto"/>
        <w:right w:val="none" w:sz="0" w:space="0" w:color="auto"/>
      </w:divBdr>
    </w:div>
    <w:div w:id="2141679926">
      <w:bodyDiv w:val="1"/>
      <w:marLeft w:val="0"/>
      <w:marRight w:val="0"/>
      <w:marTop w:val="0"/>
      <w:marBottom w:val="0"/>
      <w:divBdr>
        <w:top w:val="none" w:sz="0" w:space="0" w:color="auto"/>
        <w:left w:val="none" w:sz="0" w:space="0" w:color="auto"/>
        <w:bottom w:val="none" w:sz="0" w:space="0" w:color="auto"/>
        <w:right w:val="none" w:sz="0" w:space="0" w:color="auto"/>
      </w:divBdr>
    </w:div>
    <w:div w:id="2145004933">
      <w:bodyDiv w:val="1"/>
      <w:marLeft w:val="0"/>
      <w:marRight w:val="0"/>
      <w:marTop w:val="0"/>
      <w:marBottom w:val="0"/>
      <w:divBdr>
        <w:top w:val="none" w:sz="0" w:space="0" w:color="auto"/>
        <w:left w:val="none" w:sz="0" w:space="0" w:color="auto"/>
        <w:bottom w:val="none" w:sz="0" w:space="0" w:color="auto"/>
        <w:right w:val="none" w:sz="0" w:space="0" w:color="auto"/>
      </w:divBdr>
    </w:div>
    <w:div w:id="21471141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4.png"/><Relationship Id="rId107" Type="http://schemas.openxmlformats.org/officeDocument/2006/relationships/glossaryDocument" Target="glossary/document.xml"/><Relationship Id="rId11" Type="http://schemas.openxmlformats.org/officeDocument/2006/relationships/footnotes" Target="foot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4.png"/><Relationship Id="rId5" Type="http://schemas.openxmlformats.org/officeDocument/2006/relationships/customXml" Target="../customXml/item5.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3.emf"/><Relationship Id="rId105" Type="http://schemas.openxmlformats.org/officeDocument/2006/relationships/footer" Target="footer4.xml"/><Relationship Id="rId8" Type="http://schemas.microsoft.com/office/2007/relationships/stylesWithEffects" Target="stylesWithEffect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oleObject" Target="embeddings/oleObject2.bin"/><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oter" Target="footer3.xml"/><Relationship Id="rId101" Type="http://schemas.openxmlformats.org/officeDocument/2006/relationships/oleObject" Target="embeddings/oleObject1.bin"/><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E6A431191CC4198BBC6A98F956D1FEF"/>
        <w:category>
          <w:name w:val="General"/>
          <w:gallery w:val="placeholder"/>
        </w:category>
        <w:types>
          <w:type w:val="bbPlcHdr"/>
        </w:types>
        <w:behaviors>
          <w:behavior w:val="content"/>
        </w:behaviors>
        <w:guid w:val="{76A7B950-B495-4DC4-ABC6-42F0AE0C7ED4}"/>
      </w:docPartPr>
      <w:docPartBody>
        <w:p w:rsidR="00BE1D22" w:rsidRDefault="00020F19">
          <w:pPr>
            <w:pStyle w:val="DE6A431191CC4198BBC6A98F956D1FEF"/>
          </w:pPr>
          <w:r w:rsidRPr="00C94FDD">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formatting="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0F19"/>
    <w:rsid w:val="0000276A"/>
    <w:rsid w:val="00003E4A"/>
    <w:rsid w:val="0001281D"/>
    <w:rsid w:val="00020F19"/>
    <w:rsid w:val="000263E4"/>
    <w:rsid w:val="00026531"/>
    <w:rsid w:val="0003614E"/>
    <w:rsid w:val="000504CA"/>
    <w:rsid w:val="0006172D"/>
    <w:rsid w:val="00063AFF"/>
    <w:rsid w:val="00093471"/>
    <w:rsid w:val="000B35D6"/>
    <w:rsid w:val="000B6035"/>
    <w:rsid w:val="000B7A3A"/>
    <w:rsid w:val="000C5446"/>
    <w:rsid w:val="000D2E57"/>
    <w:rsid w:val="000D3283"/>
    <w:rsid w:val="000D3901"/>
    <w:rsid w:val="000D468B"/>
    <w:rsid w:val="000E6903"/>
    <w:rsid w:val="000E75FE"/>
    <w:rsid w:val="001002C2"/>
    <w:rsid w:val="00102824"/>
    <w:rsid w:val="001203C8"/>
    <w:rsid w:val="00124DD3"/>
    <w:rsid w:val="00131413"/>
    <w:rsid w:val="00143E12"/>
    <w:rsid w:val="001526CC"/>
    <w:rsid w:val="0015411F"/>
    <w:rsid w:val="00157506"/>
    <w:rsid w:val="00176C06"/>
    <w:rsid w:val="001950EE"/>
    <w:rsid w:val="001A1635"/>
    <w:rsid w:val="001E2C53"/>
    <w:rsid w:val="001F40E6"/>
    <w:rsid w:val="002156A4"/>
    <w:rsid w:val="00234154"/>
    <w:rsid w:val="00242161"/>
    <w:rsid w:val="00251383"/>
    <w:rsid w:val="0028651D"/>
    <w:rsid w:val="00290D62"/>
    <w:rsid w:val="0029140E"/>
    <w:rsid w:val="00293566"/>
    <w:rsid w:val="00294DDB"/>
    <w:rsid w:val="002A4751"/>
    <w:rsid w:val="002B2D98"/>
    <w:rsid w:val="002C11B5"/>
    <w:rsid w:val="002C41E4"/>
    <w:rsid w:val="002C61C0"/>
    <w:rsid w:val="002D481F"/>
    <w:rsid w:val="002D79CF"/>
    <w:rsid w:val="002E5B00"/>
    <w:rsid w:val="002E6723"/>
    <w:rsid w:val="00323446"/>
    <w:rsid w:val="00337290"/>
    <w:rsid w:val="00340893"/>
    <w:rsid w:val="0034481E"/>
    <w:rsid w:val="00357E1B"/>
    <w:rsid w:val="00364CEB"/>
    <w:rsid w:val="00371D71"/>
    <w:rsid w:val="00392445"/>
    <w:rsid w:val="003B53B1"/>
    <w:rsid w:val="003C0DC6"/>
    <w:rsid w:val="00404A7F"/>
    <w:rsid w:val="00406640"/>
    <w:rsid w:val="00416CD6"/>
    <w:rsid w:val="004262CE"/>
    <w:rsid w:val="00430371"/>
    <w:rsid w:val="0044608C"/>
    <w:rsid w:val="004567C4"/>
    <w:rsid w:val="00457134"/>
    <w:rsid w:val="00465506"/>
    <w:rsid w:val="0046658E"/>
    <w:rsid w:val="00493B9C"/>
    <w:rsid w:val="004A2C47"/>
    <w:rsid w:val="004A7E61"/>
    <w:rsid w:val="004E5B80"/>
    <w:rsid w:val="004F753A"/>
    <w:rsid w:val="00513560"/>
    <w:rsid w:val="005157AF"/>
    <w:rsid w:val="0052047A"/>
    <w:rsid w:val="00520D23"/>
    <w:rsid w:val="005243F4"/>
    <w:rsid w:val="00525BB3"/>
    <w:rsid w:val="00547E1D"/>
    <w:rsid w:val="00547E9F"/>
    <w:rsid w:val="00550495"/>
    <w:rsid w:val="00551B59"/>
    <w:rsid w:val="00556466"/>
    <w:rsid w:val="005619C3"/>
    <w:rsid w:val="00566DBA"/>
    <w:rsid w:val="005673D8"/>
    <w:rsid w:val="005705AF"/>
    <w:rsid w:val="00571EA5"/>
    <w:rsid w:val="005865B6"/>
    <w:rsid w:val="005918DA"/>
    <w:rsid w:val="005975A8"/>
    <w:rsid w:val="005A00D9"/>
    <w:rsid w:val="005A3C13"/>
    <w:rsid w:val="005A47C3"/>
    <w:rsid w:val="005A5141"/>
    <w:rsid w:val="005A7A8D"/>
    <w:rsid w:val="005C6AC2"/>
    <w:rsid w:val="005D6867"/>
    <w:rsid w:val="005E4946"/>
    <w:rsid w:val="005F434C"/>
    <w:rsid w:val="005F591B"/>
    <w:rsid w:val="00602123"/>
    <w:rsid w:val="0060251D"/>
    <w:rsid w:val="00605F5E"/>
    <w:rsid w:val="0061517F"/>
    <w:rsid w:val="00616B72"/>
    <w:rsid w:val="00627EC4"/>
    <w:rsid w:val="00632FB2"/>
    <w:rsid w:val="00641870"/>
    <w:rsid w:val="00641EA7"/>
    <w:rsid w:val="0065355F"/>
    <w:rsid w:val="0065680F"/>
    <w:rsid w:val="00675271"/>
    <w:rsid w:val="006761A2"/>
    <w:rsid w:val="00687FAB"/>
    <w:rsid w:val="006921D2"/>
    <w:rsid w:val="006A1F11"/>
    <w:rsid w:val="006B07EC"/>
    <w:rsid w:val="006C60DF"/>
    <w:rsid w:val="006D67ED"/>
    <w:rsid w:val="006F5434"/>
    <w:rsid w:val="006F7779"/>
    <w:rsid w:val="00703AB0"/>
    <w:rsid w:val="007140A0"/>
    <w:rsid w:val="00722CE7"/>
    <w:rsid w:val="0072511B"/>
    <w:rsid w:val="00742C9E"/>
    <w:rsid w:val="00763FD8"/>
    <w:rsid w:val="007704C8"/>
    <w:rsid w:val="00777827"/>
    <w:rsid w:val="00781835"/>
    <w:rsid w:val="0079086D"/>
    <w:rsid w:val="00791634"/>
    <w:rsid w:val="00793514"/>
    <w:rsid w:val="007A1438"/>
    <w:rsid w:val="007A6093"/>
    <w:rsid w:val="007A7A27"/>
    <w:rsid w:val="007B33D6"/>
    <w:rsid w:val="007B3C60"/>
    <w:rsid w:val="007C2959"/>
    <w:rsid w:val="007D1B5C"/>
    <w:rsid w:val="007D3309"/>
    <w:rsid w:val="007E08EF"/>
    <w:rsid w:val="007E72BA"/>
    <w:rsid w:val="007F5AAB"/>
    <w:rsid w:val="008130AB"/>
    <w:rsid w:val="00843FF7"/>
    <w:rsid w:val="0084768D"/>
    <w:rsid w:val="00850D2A"/>
    <w:rsid w:val="00863773"/>
    <w:rsid w:val="00865EFB"/>
    <w:rsid w:val="00871E19"/>
    <w:rsid w:val="00873C7C"/>
    <w:rsid w:val="00874127"/>
    <w:rsid w:val="00881A25"/>
    <w:rsid w:val="00891096"/>
    <w:rsid w:val="008A6760"/>
    <w:rsid w:val="008A74EE"/>
    <w:rsid w:val="008B1D41"/>
    <w:rsid w:val="008C3921"/>
    <w:rsid w:val="008C7ACD"/>
    <w:rsid w:val="008D0A3A"/>
    <w:rsid w:val="008D51D4"/>
    <w:rsid w:val="008E1157"/>
    <w:rsid w:val="008E75BC"/>
    <w:rsid w:val="008F36CE"/>
    <w:rsid w:val="008F49B7"/>
    <w:rsid w:val="00907678"/>
    <w:rsid w:val="009274A8"/>
    <w:rsid w:val="00932840"/>
    <w:rsid w:val="00935944"/>
    <w:rsid w:val="00952C58"/>
    <w:rsid w:val="0095325D"/>
    <w:rsid w:val="00961701"/>
    <w:rsid w:val="009618C5"/>
    <w:rsid w:val="00990377"/>
    <w:rsid w:val="009954B1"/>
    <w:rsid w:val="009961B6"/>
    <w:rsid w:val="009A0E5F"/>
    <w:rsid w:val="009A4067"/>
    <w:rsid w:val="009B53E1"/>
    <w:rsid w:val="009C7AA0"/>
    <w:rsid w:val="009F30B4"/>
    <w:rsid w:val="00A0347D"/>
    <w:rsid w:val="00A163A0"/>
    <w:rsid w:val="00A31AE1"/>
    <w:rsid w:val="00A31F30"/>
    <w:rsid w:val="00A40064"/>
    <w:rsid w:val="00A41C6F"/>
    <w:rsid w:val="00A524D9"/>
    <w:rsid w:val="00A52E3C"/>
    <w:rsid w:val="00A65E9E"/>
    <w:rsid w:val="00A83BFF"/>
    <w:rsid w:val="00A939D6"/>
    <w:rsid w:val="00A95E14"/>
    <w:rsid w:val="00AB3BA1"/>
    <w:rsid w:val="00AB54A0"/>
    <w:rsid w:val="00AB6AB7"/>
    <w:rsid w:val="00AD2DBF"/>
    <w:rsid w:val="00AE312C"/>
    <w:rsid w:val="00AF4411"/>
    <w:rsid w:val="00AF63F8"/>
    <w:rsid w:val="00AF793C"/>
    <w:rsid w:val="00B17D53"/>
    <w:rsid w:val="00B33240"/>
    <w:rsid w:val="00B53EC4"/>
    <w:rsid w:val="00B6330B"/>
    <w:rsid w:val="00B81FC1"/>
    <w:rsid w:val="00BA0AA3"/>
    <w:rsid w:val="00BA3B9D"/>
    <w:rsid w:val="00BA3F90"/>
    <w:rsid w:val="00BD1B7E"/>
    <w:rsid w:val="00BE1357"/>
    <w:rsid w:val="00BE1D22"/>
    <w:rsid w:val="00BE2934"/>
    <w:rsid w:val="00BE52D5"/>
    <w:rsid w:val="00C0052A"/>
    <w:rsid w:val="00C56B77"/>
    <w:rsid w:val="00C76B76"/>
    <w:rsid w:val="00C82B2D"/>
    <w:rsid w:val="00CA2F4F"/>
    <w:rsid w:val="00CA4279"/>
    <w:rsid w:val="00CC3B1F"/>
    <w:rsid w:val="00CE36D0"/>
    <w:rsid w:val="00CE652A"/>
    <w:rsid w:val="00CF138B"/>
    <w:rsid w:val="00CF6CF6"/>
    <w:rsid w:val="00D02F2F"/>
    <w:rsid w:val="00D13F2E"/>
    <w:rsid w:val="00D203FE"/>
    <w:rsid w:val="00D375DF"/>
    <w:rsid w:val="00D43620"/>
    <w:rsid w:val="00D438F7"/>
    <w:rsid w:val="00D47349"/>
    <w:rsid w:val="00D512D3"/>
    <w:rsid w:val="00D700E2"/>
    <w:rsid w:val="00D75C24"/>
    <w:rsid w:val="00D8170F"/>
    <w:rsid w:val="00D90E46"/>
    <w:rsid w:val="00D94B47"/>
    <w:rsid w:val="00DA1ED2"/>
    <w:rsid w:val="00DA4994"/>
    <w:rsid w:val="00DA7A48"/>
    <w:rsid w:val="00DD5473"/>
    <w:rsid w:val="00DD5CE7"/>
    <w:rsid w:val="00DF716C"/>
    <w:rsid w:val="00E06C47"/>
    <w:rsid w:val="00E11174"/>
    <w:rsid w:val="00E11908"/>
    <w:rsid w:val="00E14E77"/>
    <w:rsid w:val="00E24260"/>
    <w:rsid w:val="00E25D0B"/>
    <w:rsid w:val="00E268B3"/>
    <w:rsid w:val="00E277D2"/>
    <w:rsid w:val="00E32AE7"/>
    <w:rsid w:val="00E46904"/>
    <w:rsid w:val="00E51767"/>
    <w:rsid w:val="00E92AC5"/>
    <w:rsid w:val="00EA464B"/>
    <w:rsid w:val="00EB1097"/>
    <w:rsid w:val="00ED1149"/>
    <w:rsid w:val="00EE1D80"/>
    <w:rsid w:val="00F01389"/>
    <w:rsid w:val="00F16827"/>
    <w:rsid w:val="00F22BCA"/>
    <w:rsid w:val="00F23126"/>
    <w:rsid w:val="00F30CA4"/>
    <w:rsid w:val="00F32CB3"/>
    <w:rsid w:val="00F41E2B"/>
    <w:rsid w:val="00F45A47"/>
    <w:rsid w:val="00F465BB"/>
    <w:rsid w:val="00F50E4C"/>
    <w:rsid w:val="00F53A39"/>
    <w:rsid w:val="00F60C0C"/>
    <w:rsid w:val="00F67D01"/>
    <w:rsid w:val="00F834CC"/>
    <w:rsid w:val="00F837ED"/>
    <w:rsid w:val="00F96B41"/>
    <w:rsid w:val="00FA4035"/>
    <w:rsid w:val="00FB48E8"/>
    <w:rsid w:val="00FE25E2"/>
    <w:rsid w:val="00FE4305"/>
    <w:rsid w:val="00FF0E6A"/>
    <w:rsid w:val="00FF54F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Pr>
      <w:color w:val="808080"/>
    </w:rPr>
  </w:style>
  <w:style w:type="paragraph" w:customStyle="1" w:styleId="DE6A431191CC4198BBC6A98F956D1FEF">
    <w:name w:val="DE6A431191CC4198BBC6A98F956D1FE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Pr>
      <w:color w:val="808080"/>
    </w:rPr>
  </w:style>
  <w:style w:type="paragraph" w:customStyle="1" w:styleId="DE6A431191CC4198BBC6A98F956D1FEF">
    <w:name w:val="DE6A431191CC4198BBC6A98F956D1F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2017-01-03T00:00:00</PublishDate>
  <Abstract>1.26</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D2EAC5-DA9C-4E32-B376-ECFB105E02EA}">
  <ds:schemaRefs>
    <ds:schemaRef ds:uri="http://schemas.openxmlformats.org/officeDocument/2006/bibliography"/>
  </ds:schemaRefs>
</ds:datastoreItem>
</file>

<file path=customXml/itemProps3.xml><?xml version="1.0" encoding="utf-8"?>
<ds:datastoreItem xmlns:ds="http://schemas.openxmlformats.org/officeDocument/2006/customXml" ds:itemID="{DB9DA2F5-9160-4058-AA09-4132BA5C546D}">
  <ds:schemaRefs>
    <ds:schemaRef ds:uri="http://schemas.openxmlformats.org/officeDocument/2006/bibliography"/>
  </ds:schemaRefs>
</ds:datastoreItem>
</file>

<file path=customXml/itemProps4.xml><?xml version="1.0" encoding="utf-8"?>
<ds:datastoreItem xmlns:ds="http://schemas.openxmlformats.org/officeDocument/2006/customXml" ds:itemID="{8DBB2461-3609-46B9-9C0E-72F34BAB6B15}">
  <ds:schemaRefs>
    <ds:schemaRef ds:uri="http://schemas.openxmlformats.org/officeDocument/2006/bibliography"/>
  </ds:schemaRefs>
</ds:datastoreItem>
</file>

<file path=customXml/itemProps5.xml><?xml version="1.0" encoding="utf-8"?>
<ds:datastoreItem xmlns:ds="http://schemas.openxmlformats.org/officeDocument/2006/customXml" ds:itemID="{0AA65AB2-FE02-48EA-B52E-F9FC2C819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304</Pages>
  <Words>73376</Words>
  <Characters>396234</Characters>
  <Application>Microsoft Office Word</Application>
  <DocSecurity>0</DocSecurity>
  <Lines>3301</Lines>
  <Paragraphs>937</Paragraphs>
  <ScaleCrop>false</ScaleCrop>
  <HeadingPairs>
    <vt:vector size="2" baseType="variant">
      <vt:variant>
        <vt:lpstr>Title</vt:lpstr>
      </vt:variant>
      <vt:variant>
        <vt:i4>1</vt:i4>
      </vt:variant>
    </vt:vector>
  </HeadingPairs>
  <TitlesOfParts>
    <vt:vector size="1" baseType="lpstr">
      <vt:lpstr>Sales</vt:lpstr>
    </vt:vector>
  </TitlesOfParts>
  <LinksUpToDate>false</LinksUpToDate>
  <CharactersWithSpaces>468673</CharactersWithSpaces>
  <SharedDoc>false</SharedDoc>
  <HLinks>
    <vt:vector size="282" baseType="variant">
      <vt:variant>
        <vt:i4>1703997</vt:i4>
      </vt:variant>
      <vt:variant>
        <vt:i4>278</vt:i4>
      </vt:variant>
      <vt:variant>
        <vt:i4>0</vt:i4>
      </vt:variant>
      <vt:variant>
        <vt:i4>5</vt:i4>
      </vt:variant>
      <vt:variant>
        <vt:lpwstr/>
      </vt:variant>
      <vt:variant>
        <vt:lpwstr>_Toc41919895</vt:lpwstr>
      </vt:variant>
      <vt:variant>
        <vt:i4>1769533</vt:i4>
      </vt:variant>
      <vt:variant>
        <vt:i4>272</vt:i4>
      </vt:variant>
      <vt:variant>
        <vt:i4>0</vt:i4>
      </vt:variant>
      <vt:variant>
        <vt:i4>5</vt:i4>
      </vt:variant>
      <vt:variant>
        <vt:lpwstr/>
      </vt:variant>
      <vt:variant>
        <vt:lpwstr>_Toc41919894</vt:lpwstr>
      </vt:variant>
      <vt:variant>
        <vt:i4>1835069</vt:i4>
      </vt:variant>
      <vt:variant>
        <vt:i4>266</vt:i4>
      </vt:variant>
      <vt:variant>
        <vt:i4>0</vt:i4>
      </vt:variant>
      <vt:variant>
        <vt:i4>5</vt:i4>
      </vt:variant>
      <vt:variant>
        <vt:lpwstr/>
      </vt:variant>
      <vt:variant>
        <vt:lpwstr>_Toc41919893</vt:lpwstr>
      </vt:variant>
      <vt:variant>
        <vt:i4>1900605</vt:i4>
      </vt:variant>
      <vt:variant>
        <vt:i4>260</vt:i4>
      </vt:variant>
      <vt:variant>
        <vt:i4>0</vt:i4>
      </vt:variant>
      <vt:variant>
        <vt:i4>5</vt:i4>
      </vt:variant>
      <vt:variant>
        <vt:lpwstr/>
      </vt:variant>
      <vt:variant>
        <vt:lpwstr>_Toc41919892</vt:lpwstr>
      </vt:variant>
      <vt:variant>
        <vt:i4>1966141</vt:i4>
      </vt:variant>
      <vt:variant>
        <vt:i4>254</vt:i4>
      </vt:variant>
      <vt:variant>
        <vt:i4>0</vt:i4>
      </vt:variant>
      <vt:variant>
        <vt:i4>5</vt:i4>
      </vt:variant>
      <vt:variant>
        <vt:lpwstr/>
      </vt:variant>
      <vt:variant>
        <vt:lpwstr>_Toc41919891</vt:lpwstr>
      </vt:variant>
      <vt:variant>
        <vt:i4>2031677</vt:i4>
      </vt:variant>
      <vt:variant>
        <vt:i4>248</vt:i4>
      </vt:variant>
      <vt:variant>
        <vt:i4>0</vt:i4>
      </vt:variant>
      <vt:variant>
        <vt:i4>5</vt:i4>
      </vt:variant>
      <vt:variant>
        <vt:lpwstr/>
      </vt:variant>
      <vt:variant>
        <vt:lpwstr>_Toc41919890</vt:lpwstr>
      </vt:variant>
      <vt:variant>
        <vt:i4>1441852</vt:i4>
      </vt:variant>
      <vt:variant>
        <vt:i4>242</vt:i4>
      </vt:variant>
      <vt:variant>
        <vt:i4>0</vt:i4>
      </vt:variant>
      <vt:variant>
        <vt:i4>5</vt:i4>
      </vt:variant>
      <vt:variant>
        <vt:lpwstr/>
      </vt:variant>
      <vt:variant>
        <vt:lpwstr>_Toc41919889</vt:lpwstr>
      </vt:variant>
      <vt:variant>
        <vt:i4>1507388</vt:i4>
      </vt:variant>
      <vt:variant>
        <vt:i4>236</vt:i4>
      </vt:variant>
      <vt:variant>
        <vt:i4>0</vt:i4>
      </vt:variant>
      <vt:variant>
        <vt:i4>5</vt:i4>
      </vt:variant>
      <vt:variant>
        <vt:lpwstr/>
      </vt:variant>
      <vt:variant>
        <vt:lpwstr>_Toc41919888</vt:lpwstr>
      </vt:variant>
      <vt:variant>
        <vt:i4>1572924</vt:i4>
      </vt:variant>
      <vt:variant>
        <vt:i4>230</vt:i4>
      </vt:variant>
      <vt:variant>
        <vt:i4>0</vt:i4>
      </vt:variant>
      <vt:variant>
        <vt:i4>5</vt:i4>
      </vt:variant>
      <vt:variant>
        <vt:lpwstr/>
      </vt:variant>
      <vt:variant>
        <vt:lpwstr>_Toc41919887</vt:lpwstr>
      </vt:variant>
      <vt:variant>
        <vt:i4>1638460</vt:i4>
      </vt:variant>
      <vt:variant>
        <vt:i4>224</vt:i4>
      </vt:variant>
      <vt:variant>
        <vt:i4>0</vt:i4>
      </vt:variant>
      <vt:variant>
        <vt:i4>5</vt:i4>
      </vt:variant>
      <vt:variant>
        <vt:lpwstr/>
      </vt:variant>
      <vt:variant>
        <vt:lpwstr>_Toc41919886</vt:lpwstr>
      </vt:variant>
      <vt:variant>
        <vt:i4>1703996</vt:i4>
      </vt:variant>
      <vt:variant>
        <vt:i4>218</vt:i4>
      </vt:variant>
      <vt:variant>
        <vt:i4>0</vt:i4>
      </vt:variant>
      <vt:variant>
        <vt:i4>5</vt:i4>
      </vt:variant>
      <vt:variant>
        <vt:lpwstr/>
      </vt:variant>
      <vt:variant>
        <vt:lpwstr>_Toc41919885</vt:lpwstr>
      </vt:variant>
      <vt:variant>
        <vt:i4>1769532</vt:i4>
      </vt:variant>
      <vt:variant>
        <vt:i4>212</vt:i4>
      </vt:variant>
      <vt:variant>
        <vt:i4>0</vt:i4>
      </vt:variant>
      <vt:variant>
        <vt:i4>5</vt:i4>
      </vt:variant>
      <vt:variant>
        <vt:lpwstr/>
      </vt:variant>
      <vt:variant>
        <vt:lpwstr>_Toc41919884</vt:lpwstr>
      </vt:variant>
      <vt:variant>
        <vt:i4>1835068</vt:i4>
      </vt:variant>
      <vt:variant>
        <vt:i4>206</vt:i4>
      </vt:variant>
      <vt:variant>
        <vt:i4>0</vt:i4>
      </vt:variant>
      <vt:variant>
        <vt:i4>5</vt:i4>
      </vt:variant>
      <vt:variant>
        <vt:lpwstr/>
      </vt:variant>
      <vt:variant>
        <vt:lpwstr>_Toc41919883</vt:lpwstr>
      </vt:variant>
      <vt:variant>
        <vt:i4>1900604</vt:i4>
      </vt:variant>
      <vt:variant>
        <vt:i4>200</vt:i4>
      </vt:variant>
      <vt:variant>
        <vt:i4>0</vt:i4>
      </vt:variant>
      <vt:variant>
        <vt:i4>5</vt:i4>
      </vt:variant>
      <vt:variant>
        <vt:lpwstr/>
      </vt:variant>
      <vt:variant>
        <vt:lpwstr>_Toc41919882</vt:lpwstr>
      </vt:variant>
      <vt:variant>
        <vt:i4>1966140</vt:i4>
      </vt:variant>
      <vt:variant>
        <vt:i4>194</vt:i4>
      </vt:variant>
      <vt:variant>
        <vt:i4>0</vt:i4>
      </vt:variant>
      <vt:variant>
        <vt:i4>5</vt:i4>
      </vt:variant>
      <vt:variant>
        <vt:lpwstr/>
      </vt:variant>
      <vt:variant>
        <vt:lpwstr>_Toc41919881</vt:lpwstr>
      </vt:variant>
      <vt:variant>
        <vt:i4>2031676</vt:i4>
      </vt:variant>
      <vt:variant>
        <vt:i4>188</vt:i4>
      </vt:variant>
      <vt:variant>
        <vt:i4>0</vt:i4>
      </vt:variant>
      <vt:variant>
        <vt:i4>5</vt:i4>
      </vt:variant>
      <vt:variant>
        <vt:lpwstr/>
      </vt:variant>
      <vt:variant>
        <vt:lpwstr>_Toc41919880</vt:lpwstr>
      </vt:variant>
      <vt:variant>
        <vt:i4>1441843</vt:i4>
      </vt:variant>
      <vt:variant>
        <vt:i4>182</vt:i4>
      </vt:variant>
      <vt:variant>
        <vt:i4>0</vt:i4>
      </vt:variant>
      <vt:variant>
        <vt:i4>5</vt:i4>
      </vt:variant>
      <vt:variant>
        <vt:lpwstr/>
      </vt:variant>
      <vt:variant>
        <vt:lpwstr>_Toc41919879</vt:lpwstr>
      </vt:variant>
      <vt:variant>
        <vt:i4>1507379</vt:i4>
      </vt:variant>
      <vt:variant>
        <vt:i4>176</vt:i4>
      </vt:variant>
      <vt:variant>
        <vt:i4>0</vt:i4>
      </vt:variant>
      <vt:variant>
        <vt:i4>5</vt:i4>
      </vt:variant>
      <vt:variant>
        <vt:lpwstr/>
      </vt:variant>
      <vt:variant>
        <vt:lpwstr>_Toc41919878</vt:lpwstr>
      </vt:variant>
      <vt:variant>
        <vt:i4>1572915</vt:i4>
      </vt:variant>
      <vt:variant>
        <vt:i4>170</vt:i4>
      </vt:variant>
      <vt:variant>
        <vt:i4>0</vt:i4>
      </vt:variant>
      <vt:variant>
        <vt:i4>5</vt:i4>
      </vt:variant>
      <vt:variant>
        <vt:lpwstr/>
      </vt:variant>
      <vt:variant>
        <vt:lpwstr>_Toc41919877</vt:lpwstr>
      </vt:variant>
      <vt:variant>
        <vt:i4>1638451</vt:i4>
      </vt:variant>
      <vt:variant>
        <vt:i4>164</vt:i4>
      </vt:variant>
      <vt:variant>
        <vt:i4>0</vt:i4>
      </vt:variant>
      <vt:variant>
        <vt:i4>5</vt:i4>
      </vt:variant>
      <vt:variant>
        <vt:lpwstr/>
      </vt:variant>
      <vt:variant>
        <vt:lpwstr>_Toc41919876</vt:lpwstr>
      </vt:variant>
      <vt:variant>
        <vt:i4>1703987</vt:i4>
      </vt:variant>
      <vt:variant>
        <vt:i4>158</vt:i4>
      </vt:variant>
      <vt:variant>
        <vt:i4>0</vt:i4>
      </vt:variant>
      <vt:variant>
        <vt:i4>5</vt:i4>
      </vt:variant>
      <vt:variant>
        <vt:lpwstr/>
      </vt:variant>
      <vt:variant>
        <vt:lpwstr>_Toc41919875</vt:lpwstr>
      </vt:variant>
      <vt:variant>
        <vt:i4>1769523</vt:i4>
      </vt:variant>
      <vt:variant>
        <vt:i4>152</vt:i4>
      </vt:variant>
      <vt:variant>
        <vt:i4>0</vt:i4>
      </vt:variant>
      <vt:variant>
        <vt:i4>5</vt:i4>
      </vt:variant>
      <vt:variant>
        <vt:lpwstr/>
      </vt:variant>
      <vt:variant>
        <vt:lpwstr>_Toc41919874</vt:lpwstr>
      </vt:variant>
      <vt:variant>
        <vt:i4>1835059</vt:i4>
      </vt:variant>
      <vt:variant>
        <vt:i4>146</vt:i4>
      </vt:variant>
      <vt:variant>
        <vt:i4>0</vt:i4>
      </vt:variant>
      <vt:variant>
        <vt:i4>5</vt:i4>
      </vt:variant>
      <vt:variant>
        <vt:lpwstr/>
      </vt:variant>
      <vt:variant>
        <vt:lpwstr>_Toc41919873</vt:lpwstr>
      </vt:variant>
      <vt:variant>
        <vt:i4>1900595</vt:i4>
      </vt:variant>
      <vt:variant>
        <vt:i4>140</vt:i4>
      </vt:variant>
      <vt:variant>
        <vt:i4>0</vt:i4>
      </vt:variant>
      <vt:variant>
        <vt:i4>5</vt:i4>
      </vt:variant>
      <vt:variant>
        <vt:lpwstr/>
      </vt:variant>
      <vt:variant>
        <vt:lpwstr>_Toc41919872</vt:lpwstr>
      </vt:variant>
      <vt:variant>
        <vt:i4>1966131</vt:i4>
      </vt:variant>
      <vt:variant>
        <vt:i4>134</vt:i4>
      </vt:variant>
      <vt:variant>
        <vt:i4>0</vt:i4>
      </vt:variant>
      <vt:variant>
        <vt:i4>5</vt:i4>
      </vt:variant>
      <vt:variant>
        <vt:lpwstr/>
      </vt:variant>
      <vt:variant>
        <vt:lpwstr>_Toc41919871</vt:lpwstr>
      </vt:variant>
      <vt:variant>
        <vt:i4>2031667</vt:i4>
      </vt:variant>
      <vt:variant>
        <vt:i4>128</vt:i4>
      </vt:variant>
      <vt:variant>
        <vt:i4>0</vt:i4>
      </vt:variant>
      <vt:variant>
        <vt:i4>5</vt:i4>
      </vt:variant>
      <vt:variant>
        <vt:lpwstr/>
      </vt:variant>
      <vt:variant>
        <vt:lpwstr>_Toc41919870</vt:lpwstr>
      </vt:variant>
      <vt:variant>
        <vt:i4>1441842</vt:i4>
      </vt:variant>
      <vt:variant>
        <vt:i4>122</vt:i4>
      </vt:variant>
      <vt:variant>
        <vt:i4>0</vt:i4>
      </vt:variant>
      <vt:variant>
        <vt:i4>5</vt:i4>
      </vt:variant>
      <vt:variant>
        <vt:lpwstr/>
      </vt:variant>
      <vt:variant>
        <vt:lpwstr>_Toc41919869</vt:lpwstr>
      </vt:variant>
      <vt:variant>
        <vt:i4>1507378</vt:i4>
      </vt:variant>
      <vt:variant>
        <vt:i4>116</vt:i4>
      </vt:variant>
      <vt:variant>
        <vt:i4>0</vt:i4>
      </vt:variant>
      <vt:variant>
        <vt:i4>5</vt:i4>
      </vt:variant>
      <vt:variant>
        <vt:lpwstr/>
      </vt:variant>
      <vt:variant>
        <vt:lpwstr>_Toc41919868</vt:lpwstr>
      </vt:variant>
      <vt:variant>
        <vt:i4>1572914</vt:i4>
      </vt:variant>
      <vt:variant>
        <vt:i4>110</vt:i4>
      </vt:variant>
      <vt:variant>
        <vt:i4>0</vt:i4>
      </vt:variant>
      <vt:variant>
        <vt:i4>5</vt:i4>
      </vt:variant>
      <vt:variant>
        <vt:lpwstr/>
      </vt:variant>
      <vt:variant>
        <vt:lpwstr>_Toc41919867</vt:lpwstr>
      </vt:variant>
      <vt:variant>
        <vt:i4>1638450</vt:i4>
      </vt:variant>
      <vt:variant>
        <vt:i4>104</vt:i4>
      </vt:variant>
      <vt:variant>
        <vt:i4>0</vt:i4>
      </vt:variant>
      <vt:variant>
        <vt:i4>5</vt:i4>
      </vt:variant>
      <vt:variant>
        <vt:lpwstr/>
      </vt:variant>
      <vt:variant>
        <vt:lpwstr>_Toc41919866</vt:lpwstr>
      </vt:variant>
      <vt:variant>
        <vt:i4>1703986</vt:i4>
      </vt:variant>
      <vt:variant>
        <vt:i4>98</vt:i4>
      </vt:variant>
      <vt:variant>
        <vt:i4>0</vt:i4>
      </vt:variant>
      <vt:variant>
        <vt:i4>5</vt:i4>
      </vt:variant>
      <vt:variant>
        <vt:lpwstr/>
      </vt:variant>
      <vt:variant>
        <vt:lpwstr>_Toc41919865</vt:lpwstr>
      </vt:variant>
      <vt:variant>
        <vt:i4>1769522</vt:i4>
      </vt:variant>
      <vt:variant>
        <vt:i4>92</vt:i4>
      </vt:variant>
      <vt:variant>
        <vt:i4>0</vt:i4>
      </vt:variant>
      <vt:variant>
        <vt:i4>5</vt:i4>
      </vt:variant>
      <vt:variant>
        <vt:lpwstr/>
      </vt:variant>
      <vt:variant>
        <vt:lpwstr>_Toc41919864</vt:lpwstr>
      </vt:variant>
      <vt:variant>
        <vt:i4>1835058</vt:i4>
      </vt:variant>
      <vt:variant>
        <vt:i4>86</vt:i4>
      </vt:variant>
      <vt:variant>
        <vt:i4>0</vt:i4>
      </vt:variant>
      <vt:variant>
        <vt:i4>5</vt:i4>
      </vt:variant>
      <vt:variant>
        <vt:lpwstr/>
      </vt:variant>
      <vt:variant>
        <vt:lpwstr>_Toc41919863</vt:lpwstr>
      </vt:variant>
      <vt:variant>
        <vt:i4>1900594</vt:i4>
      </vt:variant>
      <vt:variant>
        <vt:i4>80</vt:i4>
      </vt:variant>
      <vt:variant>
        <vt:i4>0</vt:i4>
      </vt:variant>
      <vt:variant>
        <vt:i4>5</vt:i4>
      </vt:variant>
      <vt:variant>
        <vt:lpwstr/>
      </vt:variant>
      <vt:variant>
        <vt:lpwstr>_Toc41919862</vt:lpwstr>
      </vt:variant>
      <vt:variant>
        <vt:i4>1966130</vt:i4>
      </vt:variant>
      <vt:variant>
        <vt:i4>74</vt:i4>
      </vt:variant>
      <vt:variant>
        <vt:i4>0</vt:i4>
      </vt:variant>
      <vt:variant>
        <vt:i4>5</vt:i4>
      </vt:variant>
      <vt:variant>
        <vt:lpwstr/>
      </vt:variant>
      <vt:variant>
        <vt:lpwstr>_Toc41919861</vt:lpwstr>
      </vt:variant>
      <vt:variant>
        <vt:i4>2031666</vt:i4>
      </vt:variant>
      <vt:variant>
        <vt:i4>68</vt:i4>
      </vt:variant>
      <vt:variant>
        <vt:i4>0</vt:i4>
      </vt:variant>
      <vt:variant>
        <vt:i4>5</vt:i4>
      </vt:variant>
      <vt:variant>
        <vt:lpwstr/>
      </vt:variant>
      <vt:variant>
        <vt:lpwstr>_Toc41919860</vt:lpwstr>
      </vt:variant>
      <vt:variant>
        <vt:i4>1441841</vt:i4>
      </vt:variant>
      <vt:variant>
        <vt:i4>62</vt:i4>
      </vt:variant>
      <vt:variant>
        <vt:i4>0</vt:i4>
      </vt:variant>
      <vt:variant>
        <vt:i4>5</vt:i4>
      </vt:variant>
      <vt:variant>
        <vt:lpwstr/>
      </vt:variant>
      <vt:variant>
        <vt:lpwstr>_Toc41919859</vt:lpwstr>
      </vt:variant>
      <vt:variant>
        <vt:i4>1507377</vt:i4>
      </vt:variant>
      <vt:variant>
        <vt:i4>56</vt:i4>
      </vt:variant>
      <vt:variant>
        <vt:i4>0</vt:i4>
      </vt:variant>
      <vt:variant>
        <vt:i4>5</vt:i4>
      </vt:variant>
      <vt:variant>
        <vt:lpwstr/>
      </vt:variant>
      <vt:variant>
        <vt:lpwstr>_Toc41919858</vt:lpwstr>
      </vt:variant>
      <vt:variant>
        <vt:i4>1572913</vt:i4>
      </vt:variant>
      <vt:variant>
        <vt:i4>50</vt:i4>
      </vt:variant>
      <vt:variant>
        <vt:i4>0</vt:i4>
      </vt:variant>
      <vt:variant>
        <vt:i4>5</vt:i4>
      </vt:variant>
      <vt:variant>
        <vt:lpwstr/>
      </vt:variant>
      <vt:variant>
        <vt:lpwstr>_Toc41919857</vt:lpwstr>
      </vt:variant>
      <vt:variant>
        <vt:i4>1638449</vt:i4>
      </vt:variant>
      <vt:variant>
        <vt:i4>44</vt:i4>
      </vt:variant>
      <vt:variant>
        <vt:i4>0</vt:i4>
      </vt:variant>
      <vt:variant>
        <vt:i4>5</vt:i4>
      </vt:variant>
      <vt:variant>
        <vt:lpwstr/>
      </vt:variant>
      <vt:variant>
        <vt:lpwstr>_Toc41919856</vt:lpwstr>
      </vt:variant>
      <vt:variant>
        <vt:i4>1703985</vt:i4>
      </vt:variant>
      <vt:variant>
        <vt:i4>38</vt:i4>
      </vt:variant>
      <vt:variant>
        <vt:i4>0</vt:i4>
      </vt:variant>
      <vt:variant>
        <vt:i4>5</vt:i4>
      </vt:variant>
      <vt:variant>
        <vt:lpwstr/>
      </vt:variant>
      <vt:variant>
        <vt:lpwstr>_Toc41919855</vt:lpwstr>
      </vt:variant>
      <vt:variant>
        <vt:i4>1769521</vt:i4>
      </vt:variant>
      <vt:variant>
        <vt:i4>32</vt:i4>
      </vt:variant>
      <vt:variant>
        <vt:i4>0</vt:i4>
      </vt:variant>
      <vt:variant>
        <vt:i4>5</vt:i4>
      </vt:variant>
      <vt:variant>
        <vt:lpwstr/>
      </vt:variant>
      <vt:variant>
        <vt:lpwstr>_Toc41919854</vt:lpwstr>
      </vt:variant>
      <vt:variant>
        <vt:i4>1835057</vt:i4>
      </vt:variant>
      <vt:variant>
        <vt:i4>26</vt:i4>
      </vt:variant>
      <vt:variant>
        <vt:i4>0</vt:i4>
      </vt:variant>
      <vt:variant>
        <vt:i4>5</vt:i4>
      </vt:variant>
      <vt:variant>
        <vt:lpwstr/>
      </vt:variant>
      <vt:variant>
        <vt:lpwstr>_Toc41919853</vt:lpwstr>
      </vt:variant>
      <vt:variant>
        <vt:i4>1900593</vt:i4>
      </vt:variant>
      <vt:variant>
        <vt:i4>20</vt:i4>
      </vt:variant>
      <vt:variant>
        <vt:i4>0</vt:i4>
      </vt:variant>
      <vt:variant>
        <vt:i4>5</vt:i4>
      </vt:variant>
      <vt:variant>
        <vt:lpwstr/>
      </vt:variant>
      <vt:variant>
        <vt:lpwstr>_Toc41919852</vt:lpwstr>
      </vt:variant>
      <vt:variant>
        <vt:i4>1966129</vt:i4>
      </vt:variant>
      <vt:variant>
        <vt:i4>14</vt:i4>
      </vt:variant>
      <vt:variant>
        <vt:i4>0</vt:i4>
      </vt:variant>
      <vt:variant>
        <vt:i4>5</vt:i4>
      </vt:variant>
      <vt:variant>
        <vt:lpwstr/>
      </vt:variant>
      <vt:variant>
        <vt:lpwstr>_Toc41919851</vt:lpwstr>
      </vt:variant>
      <vt:variant>
        <vt:i4>2031665</vt:i4>
      </vt:variant>
      <vt:variant>
        <vt:i4>8</vt:i4>
      </vt:variant>
      <vt:variant>
        <vt:i4>0</vt:i4>
      </vt:variant>
      <vt:variant>
        <vt:i4>5</vt:i4>
      </vt:variant>
      <vt:variant>
        <vt:lpwstr/>
      </vt:variant>
      <vt:variant>
        <vt:lpwstr>_Toc41919850</vt:lpwstr>
      </vt:variant>
      <vt:variant>
        <vt:i4>1441840</vt:i4>
      </vt:variant>
      <vt:variant>
        <vt:i4>2</vt:i4>
      </vt:variant>
      <vt:variant>
        <vt:i4>0</vt:i4>
      </vt:variant>
      <vt:variant>
        <vt:i4>5</vt:i4>
      </vt:variant>
      <vt:variant>
        <vt:lpwstr/>
      </vt:variant>
      <vt:variant>
        <vt:lpwstr>_Toc41919849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Sales</dc:title>
  <dc:subject/>
  <dc:creator/>
  <cp:keywords/>
  <dc:description/>
  <cp:lastModifiedBy/>
  <cp:revision>1</cp:revision>
  <dcterms:created xsi:type="dcterms:W3CDTF">2016-10-27T13:29:00Z</dcterms:created>
  <dcterms:modified xsi:type="dcterms:W3CDTF">2017-01-26T16:11:00Z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ed by">
    <vt:lpwstr/>
  </property>
  <property fmtid="{D5CDD505-2E9C-101B-9397-08002B2CF9AE}" pid="3" name="Order">
    <vt:r8>4500</vt:r8>
  </property>
  <property fmtid="{D5CDD505-2E9C-101B-9397-08002B2CF9AE}" pid="4" name="_dlc_DocIdItemGuid">
    <vt:lpwstr>14c83816-cbfc-40f1-9c60-f1d2629f3187</vt:lpwstr>
  </property>
  <property fmtid="{D5CDD505-2E9C-101B-9397-08002B2CF9AE}" pid="5" name="ContentTypeId">
    <vt:lpwstr>0x0101001F75EC7A72972A4B9FA0564B4AAFF336</vt:lpwstr>
  </property>
  <property fmtid="{D5CDD505-2E9C-101B-9397-08002B2CF9AE}" pid="6" name="sflag">
    <vt:lpwstr>1400049459</vt:lpwstr>
  </property>
</Properties>
</file>